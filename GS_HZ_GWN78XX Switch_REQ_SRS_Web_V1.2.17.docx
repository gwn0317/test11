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A5BC81" w14:textId="77777777" w:rsidR="0076630D" w:rsidRDefault="00D7272D">
      <w:pPr>
        <w:jc w:val="center"/>
        <w:rPr>
          <w:rFonts w:ascii="微软雅黑" w:eastAsia="微软雅黑" w:hAnsi="微软雅黑"/>
          <w:b/>
          <w:sz w:val="40"/>
        </w:rPr>
      </w:pPr>
      <w:bookmarkStart w:id="0" w:name="_Toc55582151"/>
      <w:r>
        <w:rPr>
          <w:rFonts w:ascii="微软雅黑" w:eastAsia="微软雅黑" w:hAnsi="微软雅黑" w:cs="Arial"/>
          <w:noProof/>
        </w:rPr>
        <w:drawing>
          <wp:anchor distT="0" distB="0" distL="114300" distR="114300" simplePos="0" relativeHeight="251659264" behindDoc="0" locked="0" layoutInCell="1" allowOverlap="1">
            <wp:simplePos x="0" y="0"/>
            <wp:positionH relativeFrom="column">
              <wp:posOffset>2261235</wp:posOffset>
            </wp:positionH>
            <wp:positionV relativeFrom="paragraph">
              <wp:posOffset>0</wp:posOffset>
            </wp:positionV>
            <wp:extent cx="3016885" cy="457200"/>
            <wp:effectExtent l="0" t="0" r="0" b="63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016800" cy="457091"/>
                    </a:xfrm>
                    <a:prstGeom prst="rect">
                      <a:avLst/>
                    </a:prstGeom>
                    <a:noFill/>
                    <a:ln>
                      <a:noFill/>
                    </a:ln>
                  </pic:spPr>
                </pic:pic>
              </a:graphicData>
            </a:graphic>
          </wp:anchor>
        </w:drawing>
      </w:r>
    </w:p>
    <w:p w14:paraId="323D6A25" w14:textId="77777777" w:rsidR="0076630D" w:rsidRDefault="0076630D">
      <w:pPr>
        <w:rPr>
          <w:rFonts w:ascii="微软雅黑" w:eastAsia="微软雅黑" w:hAnsi="微软雅黑"/>
        </w:rPr>
      </w:pPr>
    </w:p>
    <w:p w14:paraId="791DD9A4" w14:textId="77777777" w:rsidR="0076630D" w:rsidRDefault="0076630D">
      <w:pPr>
        <w:rPr>
          <w:rFonts w:ascii="微软雅黑" w:eastAsia="微软雅黑" w:hAnsi="微软雅黑"/>
        </w:rPr>
      </w:pPr>
    </w:p>
    <w:p w14:paraId="09335E5E" w14:textId="77777777" w:rsidR="0076630D" w:rsidRDefault="00D7272D">
      <w:pPr>
        <w:ind w:firstLine="720"/>
        <w:rPr>
          <w:rFonts w:ascii="微软雅黑" w:eastAsia="微软雅黑" w:hAnsi="微软雅黑" w:cs="Arial"/>
          <w:sz w:val="32"/>
          <w:szCs w:val="32"/>
        </w:rPr>
      </w:pPr>
      <w:r>
        <w:rPr>
          <w:rFonts w:ascii="微软雅黑" w:eastAsia="微软雅黑" w:hAnsi="微软雅黑" w:cs="Arial"/>
          <w:sz w:val="32"/>
          <w:szCs w:val="32"/>
        </w:rPr>
        <w:t>Title:  GWN78XX Switch Web Requirement</w:t>
      </w:r>
    </w:p>
    <w:p w14:paraId="12B8044F" w14:textId="77777777" w:rsidR="0076630D" w:rsidRDefault="0076630D">
      <w:pPr>
        <w:rPr>
          <w:rFonts w:ascii="微软雅黑" w:eastAsia="微软雅黑" w:hAnsi="微软雅黑"/>
        </w:rPr>
      </w:pPr>
    </w:p>
    <w:p w14:paraId="3889FB1B" w14:textId="77777777" w:rsidR="0076630D" w:rsidRDefault="00D7272D">
      <w:pPr>
        <w:ind w:firstLine="720"/>
        <w:rPr>
          <w:rFonts w:ascii="微软雅黑" w:eastAsia="微软雅黑" w:hAnsi="微软雅黑" w:cs="Arial"/>
          <w:sz w:val="32"/>
          <w:szCs w:val="32"/>
        </w:rPr>
      </w:pPr>
      <w:r>
        <w:rPr>
          <w:rFonts w:ascii="微软雅黑" w:eastAsia="微软雅黑" w:hAnsi="微软雅黑" w:cs="Arial"/>
          <w:sz w:val="32"/>
          <w:szCs w:val="32"/>
        </w:rPr>
        <w:t>Summary:</w:t>
      </w:r>
      <w:r>
        <w:rPr>
          <w:rFonts w:ascii="微软雅黑" w:eastAsia="微软雅黑" w:hAnsi="微软雅黑" w:cs="Arial"/>
          <w:sz w:val="32"/>
          <w:szCs w:val="32"/>
        </w:rPr>
        <w:tab/>
      </w:r>
      <w:bookmarkStart w:id="1" w:name="OLE_LINK1"/>
    </w:p>
    <w:p w14:paraId="2072FB53" w14:textId="77777777" w:rsidR="0076630D" w:rsidRDefault="00D7272D">
      <w:pPr>
        <w:ind w:firstLine="720"/>
        <w:jc w:val="center"/>
        <w:rPr>
          <w:rFonts w:ascii="微软雅黑" w:eastAsia="微软雅黑" w:hAnsi="微软雅黑" w:cs="Arial"/>
          <w:sz w:val="32"/>
          <w:szCs w:val="32"/>
        </w:rPr>
      </w:pPr>
      <w:r>
        <w:rPr>
          <w:rFonts w:ascii="微软雅黑" w:eastAsia="微软雅黑" w:hAnsi="微软雅黑" w:cs="Arial" w:hint="eastAsia"/>
          <w:sz w:val="32"/>
          <w:szCs w:val="32"/>
        </w:rPr>
        <w:t xml:space="preserve">This document is about the requirement of </w:t>
      </w:r>
      <w:r>
        <w:rPr>
          <w:rFonts w:ascii="微软雅黑" w:eastAsia="微软雅黑" w:hAnsi="微软雅黑" w:cs="Arial"/>
          <w:sz w:val="32"/>
          <w:szCs w:val="32"/>
        </w:rPr>
        <w:t>GWN78XX</w:t>
      </w:r>
    </w:p>
    <w:bookmarkEnd w:id="1"/>
    <w:p w14:paraId="762061B0" w14:textId="77777777" w:rsidR="0076630D" w:rsidRDefault="00D7272D">
      <w:pPr>
        <w:ind w:firstLine="720"/>
        <w:rPr>
          <w:rFonts w:ascii="微软雅黑" w:eastAsia="微软雅黑" w:hAnsi="微软雅黑"/>
        </w:rPr>
      </w:pPr>
      <w:r>
        <w:rPr>
          <w:rFonts w:ascii="微软雅黑" w:eastAsia="微软雅黑" w:hAnsi="微软雅黑"/>
          <w:noProof/>
        </w:rPr>
        <mc:AlternateContent>
          <mc:Choice Requires="wps">
            <w:drawing>
              <wp:anchor distT="0" distB="0" distL="114300" distR="114300" simplePos="0" relativeHeight="251660288" behindDoc="0" locked="0" layoutInCell="0" allowOverlap="1">
                <wp:simplePos x="0" y="0"/>
                <wp:positionH relativeFrom="column">
                  <wp:posOffset>508635</wp:posOffset>
                </wp:positionH>
                <wp:positionV relativeFrom="paragraph">
                  <wp:posOffset>180340</wp:posOffset>
                </wp:positionV>
                <wp:extent cx="5600700" cy="0"/>
                <wp:effectExtent l="13335" t="8890" r="5715" b="10160"/>
                <wp:wrapNone/>
                <wp:docPr id="1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40.05pt;margin-top:14.2pt;height:0pt;width:441pt;z-index:251660288;mso-width-relative:page;mso-height-relative:page;" filled="f" stroked="t" coordsize="21600,21600" o:allowincell="f" o:gfxdata="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ON41i1QAAAAgB&#10;AAAPAAAAAAAAAAEAIAAAACIAAABkcnMvZG93bnJldi54bWxQSwECFAAUAAAACACHTuJARPpGueUB&#10;AACsAwAADgAAAAAAAAABACAAAAAkAQAAZHJzL2Uyb0RvYy54bWxQSwUGAAAAAAYABgBZAQAAewUA&#10;AAAA&#10;">
                <v:fill on="f" focussize="0,0"/>
                <v:stroke color="#000000" joinstyle="round"/>
                <v:imagedata o:title=""/>
                <o:lock v:ext="edit" aspectratio="f"/>
              </v:line>
            </w:pict>
          </mc:Fallback>
        </mc:AlternateContent>
      </w:r>
    </w:p>
    <w:p w14:paraId="5350822A" w14:textId="77777777" w:rsidR="0076630D" w:rsidRDefault="0076630D">
      <w:pPr>
        <w:rPr>
          <w:rFonts w:ascii="微软雅黑" w:eastAsia="微软雅黑" w:hAnsi="微软雅黑"/>
          <w:lang w:val="fr-FR"/>
        </w:rPr>
      </w:pPr>
    </w:p>
    <w:p w14:paraId="529E6E62" w14:textId="77777777" w:rsidR="0076630D" w:rsidRDefault="0076630D">
      <w:pPr>
        <w:rPr>
          <w:rFonts w:ascii="微软雅黑" w:eastAsia="微软雅黑" w:hAnsi="微软雅黑"/>
          <w:lang w:val="fr-FR"/>
        </w:rPr>
      </w:pPr>
    </w:p>
    <w:p w14:paraId="22FD7960" w14:textId="77777777" w:rsidR="0076630D" w:rsidRDefault="00D7272D">
      <w:pPr>
        <w:ind w:left="720"/>
        <w:rPr>
          <w:rFonts w:ascii="微软雅黑" w:eastAsia="微软雅黑" w:hAnsi="微软雅黑" w:cs="Arial"/>
          <w:b/>
          <w:sz w:val="24"/>
          <w:szCs w:val="24"/>
        </w:rPr>
      </w:pPr>
      <w:r>
        <w:rPr>
          <w:rFonts w:ascii="微软雅黑" w:eastAsia="微软雅黑" w:hAnsi="微软雅黑" w:cs="Arial"/>
          <w:b/>
          <w:sz w:val="24"/>
          <w:szCs w:val="24"/>
        </w:rPr>
        <w:t xml:space="preserve">Document Number: </w:t>
      </w:r>
      <w:r>
        <w:rPr>
          <w:rFonts w:ascii="微软雅黑" w:eastAsia="微软雅黑" w:hAnsi="微软雅黑" w:cs="Arial"/>
          <w:sz w:val="24"/>
          <w:szCs w:val="24"/>
        </w:rPr>
        <w:t>This document is about the requirement of the GWN78XX Switch</w:t>
      </w:r>
    </w:p>
    <w:p w14:paraId="71260E32" w14:textId="3EACFCCA" w:rsidR="0076630D" w:rsidRDefault="00D7272D">
      <w:pPr>
        <w:rPr>
          <w:rFonts w:ascii="微软雅黑" w:eastAsia="微软雅黑" w:hAnsi="微软雅黑" w:cs="Arial"/>
          <w:b/>
          <w:sz w:val="24"/>
          <w:szCs w:val="24"/>
        </w:rPr>
      </w:pPr>
      <w:r>
        <w:rPr>
          <w:rFonts w:ascii="微软雅黑" w:eastAsia="微软雅黑" w:hAnsi="微软雅黑" w:cs="Arial"/>
          <w:b/>
          <w:sz w:val="24"/>
          <w:szCs w:val="24"/>
        </w:rPr>
        <w:tab/>
      </w:r>
      <w:r>
        <w:rPr>
          <w:rFonts w:ascii="微软雅黑" w:eastAsia="微软雅黑" w:hAnsi="微软雅黑" w:cs="Arial"/>
          <w:b/>
          <w:sz w:val="24"/>
          <w:szCs w:val="24"/>
        </w:rPr>
        <w:tab/>
        <w:t xml:space="preserve">        </w:t>
      </w:r>
      <w:r>
        <w:rPr>
          <w:rFonts w:ascii="微软雅黑" w:eastAsia="微软雅黑" w:hAnsi="微软雅黑" w:cs="Arial"/>
          <w:b/>
          <w:sz w:val="24"/>
          <w:szCs w:val="24"/>
        </w:rPr>
        <w:tab/>
        <w:t xml:space="preserve"> Version: </w:t>
      </w:r>
      <w:r w:rsidR="00055D1F">
        <w:rPr>
          <w:rFonts w:ascii="微软雅黑" w:eastAsia="微软雅黑" w:hAnsi="微软雅黑" w:cs="Arial" w:hint="eastAsia"/>
          <w:sz w:val="24"/>
          <w:szCs w:val="24"/>
        </w:rPr>
        <w:t>1.</w:t>
      </w:r>
      <w:r w:rsidR="00881B9B">
        <w:rPr>
          <w:rFonts w:ascii="微软雅黑" w:eastAsia="微软雅黑" w:hAnsi="微软雅黑" w:cs="Arial"/>
          <w:sz w:val="24"/>
          <w:szCs w:val="24"/>
        </w:rPr>
        <w:t>2.</w:t>
      </w:r>
      <w:r w:rsidR="00702974">
        <w:rPr>
          <w:rFonts w:ascii="微软雅黑" w:eastAsia="微软雅黑" w:hAnsi="微软雅黑" w:cs="Arial"/>
          <w:sz w:val="24"/>
          <w:szCs w:val="24"/>
        </w:rPr>
        <w:t>17</w:t>
      </w:r>
    </w:p>
    <w:p w14:paraId="5BFB8874" w14:textId="77777777" w:rsidR="0076630D" w:rsidRDefault="00D7272D">
      <w:pPr>
        <w:rPr>
          <w:rFonts w:ascii="微软雅黑" w:eastAsia="微软雅黑" w:hAnsi="微软雅黑" w:cs="Arial"/>
          <w:b/>
          <w:sz w:val="24"/>
          <w:szCs w:val="24"/>
        </w:rPr>
      </w:pPr>
      <w:r>
        <w:rPr>
          <w:rFonts w:ascii="微软雅黑" w:eastAsia="微软雅黑" w:hAnsi="微软雅黑" w:cs="Arial"/>
          <w:b/>
          <w:sz w:val="24"/>
          <w:szCs w:val="24"/>
        </w:rPr>
        <w:tab/>
      </w:r>
      <w:r>
        <w:rPr>
          <w:rFonts w:ascii="微软雅黑" w:eastAsia="微软雅黑" w:hAnsi="微软雅黑" w:cs="Arial"/>
          <w:b/>
          <w:sz w:val="24"/>
          <w:szCs w:val="24"/>
        </w:rPr>
        <w:tab/>
        <w:t xml:space="preserve">        </w:t>
      </w:r>
      <w:r>
        <w:rPr>
          <w:rFonts w:ascii="微软雅黑" w:eastAsia="微软雅黑" w:hAnsi="微软雅黑" w:cs="Arial"/>
          <w:b/>
          <w:sz w:val="24"/>
          <w:szCs w:val="24"/>
        </w:rPr>
        <w:tab/>
        <w:t xml:space="preserve">  Owner:</w:t>
      </w:r>
      <w:r>
        <w:rPr>
          <w:rFonts w:ascii="微软雅黑" w:eastAsia="微软雅黑" w:hAnsi="微软雅黑" w:cs="Arial"/>
          <w:sz w:val="24"/>
          <w:szCs w:val="24"/>
        </w:rPr>
        <w:t xml:space="preserve"> xhfang</w:t>
      </w:r>
    </w:p>
    <w:p w14:paraId="5BAEA062" w14:textId="77777777" w:rsidR="0076630D" w:rsidRDefault="00D7272D">
      <w:pPr>
        <w:rPr>
          <w:rFonts w:ascii="微软雅黑" w:eastAsia="微软雅黑" w:hAnsi="微软雅黑" w:cs="Arial"/>
          <w:sz w:val="24"/>
          <w:szCs w:val="24"/>
        </w:rPr>
      </w:pPr>
      <w:r>
        <w:rPr>
          <w:rFonts w:ascii="微软雅黑" w:eastAsia="微软雅黑" w:hAnsi="微软雅黑" w:cs="Arial"/>
          <w:b/>
          <w:sz w:val="24"/>
          <w:szCs w:val="24"/>
        </w:rPr>
        <w:tab/>
      </w:r>
      <w:r>
        <w:rPr>
          <w:rFonts w:ascii="微软雅黑" w:eastAsia="微软雅黑" w:hAnsi="微软雅黑" w:cs="Arial"/>
          <w:b/>
          <w:sz w:val="24"/>
          <w:szCs w:val="24"/>
        </w:rPr>
        <w:tab/>
        <w:t xml:space="preserve">         Reviewers:</w:t>
      </w:r>
      <w:r>
        <w:rPr>
          <w:rFonts w:ascii="微软雅黑" w:eastAsia="微软雅黑" w:hAnsi="微软雅黑" w:cs="Arial" w:hint="eastAsia"/>
          <w:sz w:val="24"/>
          <w:szCs w:val="24"/>
        </w:rPr>
        <w:t xml:space="preserve"> </w:t>
      </w:r>
      <w:r>
        <w:rPr>
          <w:rFonts w:ascii="微软雅黑" w:eastAsia="微软雅黑" w:hAnsi="微软雅黑" w:cs="Arial"/>
          <w:sz w:val="24"/>
          <w:szCs w:val="24"/>
        </w:rPr>
        <w:t>qsding,jwli,lizhu,yaoliu,khlin,qjzou,</w:t>
      </w:r>
    </w:p>
    <w:p w14:paraId="554BAC10" w14:textId="77777777" w:rsidR="0076630D" w:rsidRDefault="00D7272D">
      <w:pPr>
        <w:ind w:firstLineChars="1350" w:firstLine="3240"/>
        <w:rPr>
          <w:rFonts w:ascii="微软雅黑" w:eastAsia="微软雅黑" w:hAnsi="微软雅黑" w:cs="Arial"/>
          <w:b/>
          <w:sz w:val="24"/>
          <w:szCs w:val="24"/>
        </w:rPr>
      </w:pPr>
      <w:r>
        <w:rPr>
          <w:rFonts w:ascii="微软雅黑" w:eastAsia="微软雅黑" w:hAnsi="微软雅黑" w:cs="Arial"/>
          <w:sz w:val="24"/>
          <w:szCs w:val="24"/>
        </w:rPr>
        <w:t>wliu,jluo,tyao,mymei,jhzhang,etc</w:t>
      </w:r>
    </w:p>
    <w:p w14:paraId="5314C132" w14:textId="77777777" w:rsidR="0076630D" w:rsidRDefault="00D7272D">
      <w:pPr>
        <w:ind w:leftChars="1381" w:left="2900" w:firstLineChars="397" w:firstLine="953"/>
        <w:rPr>
          <w:rFonts w:ascii="微软雅黑" w:eastAsia="微软雅黑" w:hAnsi="微软雅黑" w:cs="Arial"/>
          <w:b/>
          <w:sz w:val="24"/>
          <w:szCs w:val="24"/>
        </w:rPr>
      </w:pPr>
      <w:r>
        <w:rPr>
          <w:rFonts w:ascii="微软雅黑" w:eastAsia="微软雅黑" w:hAnsi="微软雅黑" w:cs="Arial" w:hint="eastAsia"/>
          <w:b/>
          <w:sz w:val="24"/>
          <w:szCs w:val="24"/>
        </w:rPr>
        <w:t xml:space="preserve">   </w:t>
      </w:r>
    </w:p>
    <w:p w14:paraId="5E447DC5" w14:textId="77777777" w:rsidR="0076630D" w:rsidRDefault="00D7272D">
      <w:pPr>
        <w:widowControl/>
        <w:jc w:val="left"/>
        <w:rPr>
          <w:rFonts w:ascii="微软雅黑" w:eastAsia="微软雅黑" w:hAnsi="微软雅黑" w:cs="Arial"/>
          <w:b/>
          <w:sz w:val="24"/>
          <w:szCs w:val="24"/>
        </w:rPr>
      </w:pPr>
      <w:r>
        <w:rPr>
          <w:rFonts w:ascii="微软雅黑" w:eastAsia="微软雅黑" w:hAnsi="微软雅黑" w:cs="Arial"/>
          <w:b/>
          <w:sz w:val="24"/>
          <w:szCs w:val="24"/>
        </w:rPr>
        <w:br w:type="page"/>
      </w:r>
    </w:p>
    <w:sdt>
      <w:sdtPr>
        <w:rPr>
          <w:rFonts w:ascii="微软雅黑" w:eastAsia="微软雅黑" w:hAnsi="微软雅黑" w:cstheme="minorBidi"/>
          <w:b w:val="0"/>
          <w:bCs w:val="0"/>
          <w:color w:val="auto"/>
          <w:kern w:val="2"/>
          <w:sz w:val="21"/>
          <w:szCs w:val="22"/>
          <w:lang w:val="zh-CN"/>
        </w:rPr>
        <w:id w:val="2752265"/>
      </w:sdtPr>
      <w:sdtEndPr>
        <w:rPr>
          <w:lang w:val="en-US"/>
        </w:rPr>
      </w:sdtEndPr>
      <w:sdtContent>
        <w:p w14:paraId="0499C9E8" w14:textId="77777777" w:rsidR="0076630D" w:rsidRDefault="00D7272D">
          <w:pPr>
            <w:pStyle w:val="TOC1"/>
            <w:numPr>
              <w:ilvl w:val="0"/>
              <w:numId w:val="0"/>
            </w:numPr>
            <w:ind w:left="420" w:hanging="420"/>
            <w:jc w:val="center"/>
            <w:rPr>
              <w:rFonts w:ascii="微软雅黑" w:eastAsia="微软雅黑" w:hAnsi="微软雅黑"/>
            </w:rPr>
          </w:pPr>
          <w:r>
            <w:rPr>
              <w:rFonts w:ascii="微软雅黑" w:eastAsia="微软雅黑" w:hAnsi="微软雅黑"/>
              <w:lang w:val="zh-CN"/>
            </w:rPr>
            <w:t>目录</w:t>
          </w:r>
        </w:p>
        <w:p w14:paraId="139C7E41" w14:textId="77777777" w:rsidR="00A36F0B" w:rsidRDefault="00D7272D">
          <w:pPr>
            <w:pStyle w:val="10"/>
            <w:tabs>
              <w:tab w:val="left" w:pos="440"/>
              <w:tab w:val="right" w:leader="dot" w:pos="8296"/>
            </w:tabs>
            <w:rPr>
              <w:noProof/>
              <w:kern w:val="2"/>
              <w:sz w:val="21"/>
            </w:rPr>
          </w:pPr>
          <w:r>
            <w:rPr>
              <w:rFonts w:ascii="微软雅黑" w:eastAsia="微软雅黑" w:hAnsi="微软雅黑"/>
            </w:rPr>
            <w:fldChar w:fldCharType="begin"/>
          </w:r>
          <w:r>
            <w:rPr>
              <w:rFonts w:ascii="微软雅黑" w:eastAsia="微软雅黑" w:hAnsi="微软雅黑"/>
            </w:rPr>
            <w:instrText xml:space="preserve"> TOC \o "1-3" \h \z \u </w:instrText>
          </w:r>
          <w:r>
            <w:rPr>
              <w:rFonts w:ascii="微软雅黑" w:eastAsia="微软雅黑" w:hAnsi="微软雅黑"/>
            </w:rPr>
            <w:fldChar w:fldCharType="separate"/>
          </w:r>
          <w:hyperlink w:anchor="_Toc149138780" w:history="1">
            <w:r w:rsidR="00A36F0B" w:rsidRPr="00810771">
              <w:rPr>
                <w:rStyle w:val="af"/>
                <w:rFonts w:ascii="微软雅黑" w:eastAsia="微软雅黑" w:hAnsi="微软雅黑"/>
                <w:noProof/>
              </w:rPr>
              <w:t>1.</w:t>
            </w:r>
            <w:r w:rsidR="00A36F0B">
              <w:rPr>
                <w:noProof/>
                <w:kern w:val="2"/>
                <w:sz w:val="21"/>
              </w:rPr>
              <w:tab/>
            </w:r>
            <w:r w:rsidR="00A36F0B" w:rsidRPr="00810771">
              <w:rPr>
                <w:rStyle w:val="af"/>
                <w:rFonts w:ascii="微软雅黑" w:eastAsia="微软雅黑" w:hAnsi="微软雅黑" w:hint="eastAsia"/>
                <w:noProof/>
              </w:rPr>
              <w:t>前言</w:t>
            </w:r>
            <w:r w:rsidR="00A36F0B">
              <w:rPr>
                <w:noProof/>
                <w:webHidden/>
              </w:rPr>
              <w:tab/>
            </w:r>
            <w:r w:rsidR="00A36F0B">
              <w:rPr>
                <w:noProof/>
                <w:webHidden/>
              </w:rPr>
              <w:fldChar w:fldCharType="begin"/>
            </w:r>
            <w:r w:rsidR="00A36F0B">
              <w:rPr>
                <w:noProof/>
                <w:webHidden/>
              </w:rPr>
              <w:instrText xml:space="preserve"> PAGEREF _Toc149138780 \h </w:instrText>
            </w:r>
            <w:r w:rsidR="00A36F0B">
              <w:rPr>
                <w:noProof/>
                <w:webHidden/>
              </w:rPr>
            </w:r>
            <w:r w:rsidR="00A36F0B">
              <w:rPr>
                <w:noProof/>
                <w:webHidden/>
              </w:rPr>
              <w:fldChar w:fldCharType="separate"/>
            </w:r>
            <w:r w:rsidR="00A36F0B">
              <w:rPr>
                <w:noProof/>
                <w:webHidden/>
              </w:rPr>
              <w:t>9</w:t>
            </w:r>
            <w:r w:rsidR="00A36F0B">
              <w:rPr>
                <w:noProof/>
                <w:webHidden/>
              </w:rPr>
              <w:fldChar w:fldCharType="end"/>
            </w:r>
          </w:hyperlink>
        </w:p>
        <w:p w14:paraId="75A44373" w14:textId="77777777" w:rsidR="00A36F0B" w:rsidRDefault="003B6945">
          <w:pPr>
            <w:pStyle w:val="21"/>
            <w:tabs>
              <w:tab w:val="left" w:pos="1260"/>
              <w:tab w:val="right" w:leader="dot" w:pos="8296"/>
            </w:tabs>
            <w:rPr>
              <w:noProof/>
              <w:kern w:val="2"/>
              <w:sz w:val="21"/>
            </w:rPr>
          </w:pPr>
          <w:hyperlink w:anchor="_Toc149138781" w:history="1">
            <w:r w:rsidR="00A36F0B" w:rsidRPr="00810771">
              <w:rPr>
                <w:rStyle w:val="af"/>
                <w:rFonts w:ascii="微软雅黑" w:eastAsia="微软雅黑" w:hAnsi="微软雅黑"/>
                <w:noProof/>
              </w:rPr>
              <w:t>1.1</w:t>
            </w:r>
            <w:r w:rsidR="00A36F0B">
              <w:rPr>
                <w:noProof/>
                <w:kern w:val="2"/>
                <w:sz w:val="21"/>
              </w:rPr>
              <w:tab/>
            </w:r>
            <w:r w:rsidR="00A36F0B" w:rsidRPr="00810771">
              <w:rPr>
                <w:rStyle w:val="af"/>
                <w:rFonts w:ascii="微软雅黑" w:eastAsia="微软雅黑" w:hAnsi="微软雅黑" w:hint="eastAsia"/>
                <w:noProof/>
              </w:rPr>
              <w:t>概述</w:t>
            </w:r>
            <w:r w:rsidR="00A36F0B">
              <w:rPr>
                <w:noProof/>
                <w:webHidden/>
              </w:rPr>
              <w:tab/>
            </w:r>
            <w:r w:rsidR="00A36F0B">
              <w:rPr>
                <w:noProof/>
                <w:webHidden/>
              </w:rPr>
              <w:fldChar w:fldCharType="begin"/>
            </w:r>
            <w:r w:rsidR="00A36F0B">
              <w:rPr>
                <w:noProof/>
                <w:webHidden/>
              </w:rPr>
              <w:instrText xml:space="preserve"> PAGEREF _Toc149138781 \h </w:instrText>
            </w:r>
            <w:r w:rsidR="00A36F0B">
              <w:rPr>
                <w:noProof/>
                <w:webHidden/>
              </w:rPr>
            </w:r>
            <w:r w:rsidR="00A36F0B">
              <w:rPr>
                <w:noProof/>
                <w:webHidden/>
              </w:rPr>
              <w:fldChar w:fldCharType="separate"/>
            </w:r>
            <w:r w:rsidR="00A36F0B">
              <w:rPr>
                <w:noProof/>
                <w:webHidden/>
              </w:rPr>
              <w:t>9</w:t>
            </w:r>
            <w:r w:rsidR="00A36F0B">
              <w:rPr>
                <w:noProof/>
                <w:webHidden/>
              </w:rPr>
              <w:fldChar w:fldCharType="end"/>
            </w:r>
          </w:hyperlink>
        </w:p>
        <w:p w14:paraId="39BC89B0" w14:textId="77777777" w:rsidR="00A36F0B" w:rsidRDefault="003B6945">
          <w:pPr>
            <w:pStyle w:val="21"/>
            <w:tabs>
              <w:tab w:val="left" w:pos="1260"/>
              <w:tab w:val="right" w:leader="dot" w:pos="8296"/>
            </w:tabs>
            <w:rPr>
              <w:noProof/>
              <w:kern w:val="2"/>
              <w:sz w:val="21"/>
            </w:rPr>
          </w:pPr>
          <w:hyperlink w:anchor="_Toc149138782" w:history="1">
            <w:r w:rsidR="00A36F0B" w:rsidRPr="00810771">
              <w:rPr>
                <w:rStyle w:val="af"/>
                <w:rFonts w:ascii="微软雅黑" w:eastAsia="微软雅黑" w:hAnsi="微软雅黑"/>
                <w:noProof/>
              </w:rPr>
              <w:t>1.2</w:t>
            </w:r>
            <w:r w:rsidR="00A36F0B">
              <w:rPr>
                <w:noProof/>
                <w:kern w:val="2"/>
                <w:sz w:val="21"/>
              </w:rPr>
              <w:tab/>
            </w:r>
            <w:r w:rsidR="00A36F0B" w:rsidRPr="00810771">
              <w:rPr>
                <w:rStyle w:val="af"/>
                <w:rFonts w:ascii="微软雅黑" w:eastAsia="微软雅黑" w:hAnsi="微软雅黑" w:hint="eastAsia"/>
                <w:noProof/>
              </w:rPr>
              <w:t>约定</w:t>
            </w:r>
            <w:r w:rsidR="00A36F0B">
              <w:rPr>
                <w:noProof/>
                <w:webHidden/>
              </w:rPr>
              <w:tab/>
            </w:r>
            <w:r w:rsidR="00A36F0B">
              <w:rPr>
                <w:noProof/>
                <w:webHidden/>
              </w:rPr>
              <w:fldChar w:fldCharType="begin"/>
            </w:r>
            <w:r w:rsidR="00A36F0B">
              <w:rPr>
                <w:noProof/>
                <w:webHidden/>
              </w:rPr>
              <w:instrText xml:space="preserve"> PAGEREF _Toc149138782 \h </w:instrText>
            </w:r>
            <w:r w:rsidR="00A36F0B">
              <w:rPr>
                <w:noProof/>
                <w:webHidden/>
              </w:rPr>
            </w:r>
            <w:r w:rsidR="00A36F0B">
              <w:rPr>
                <w:noProof/>
                <w:webHidden/>
              </w:rPr>
              <w:fldChar w:fldCharType="separate"/>
            </w:r>
            <w:r w:rsidR="00A36F0B">
              <w:rPr>
                <w:noProof/>
                <w:webHidden/>
              </w:rPr>
              <w:t>10</w:t>
            </w:r>
            <w:r w:rsidR="00A36F0B">
              <w:rPr>
                <w:noProof/>
                <w:webHidden/>
              </w:rPr>
              <w:fldChar w:fldCharType="end"/>
            </w:r>
          </w:hyperlink>
        </w:p>
        <w:p w14:paraId="10FB08F8" w14:textId="77777777" w:rsidR="00A36F0B" w:rsidRDefault="003B6945">
          <w:pPr>
            <w:pStyle w:val="21"/>
            <w:tabs>
              <w:tab w:val="left" w:pos="1260"/>
              <w:tab w:val="right" w:leader="dot" w:pos="8296"/>
            </w:tabs>
            <w:rPr>
              <w:noProof/>
              <w:kern w:val="2"/>
              <w:sz w:val="21"/>
            </w:rPr>
          </w:pPr>
          <w:hyperlink w:anchor="_Toc149138783" w:history="1">
            <w:r w:rsidR="00A36F0B" w:rsidRPr="00810771">
              <w:rPr>
                <w:rStyle w:val="af"/>
                <w:rFonts w:ascii="微软雅黑" w:eastAsia="微软雅黑" w:hAnsi="微软雅黑"/>
                <w:noProof/>
              </w:rPr>
              <w:t>1.3</w:t>
            </w:r>
            <w:r w:rsidR="00A36F0B">
              <w:rPr>
                <w:noProof/>
                <w:kern w:val="2"/>
                <w:sz w:val="21"/>
              </w:rPr>
              <w:tab/>
            </w:r>
            <w:r w:rsidR="00A36F0B" w:rsidRPr="00810771">
              <w:rPr>
                <w:rStyle w:val="af"/>
                <w:rFonts w:ascii="微软雅黑" w:eastAsia="微软雅黑" w:hAnsi="微软雅黑" w:hint="eastAsia"/>
                <w:noProof/>
              </w:rPr>
              <w:t>参考资料</w:t>
            </w:r>
            <w:r w:rsidR="00A36F0B">
              <w:rPr>
                <w:noProof/>
                <w:webHidden/>
              </w:rPr>
              <w:tab/>
            </w:r>
            <w:r w:rsidR="00A36F0B">
              <w:rPr>
                <w:noProof/>
                <w:webHidden/>
              </w:rPr>
              <w:fldChar w:fldCharType="begin"/>
            </w:r>
            <w:r w:rsidR="00A36F0B">
              <w:rPr>
                <w:noProof/>
                <w:webHidden/>
              </w:rPr>
              <w:instrText xml:space="preserve"> PAGEREF _Toc149138783 \h </w:instrText>
            </w:r>
            <w:r w:rsidR="00A36F0B">
              <w:rPr>
                <w:noProof/>
                <w:webHidden/>
              </w:rPr>
            </w:r>
            <w:r w:rsidR="00A36F0B">
              <w:rPr>
                <w:noProof/>
                <w:webHidden/>
              </w:rPr>
              <w:fldChar w:fldCharType="separate"/>
            </w:r>
            <w:r w:rsidR="00A36F0B">
              <w:rPr>
                <w:noProof/>
                <w:webHidden/>
              </w:rPr>
              <w:t>11</w:t>
            </w:r>
            <w:r w:rsidR="00A36F0B">
              <w:rPr>
                <w:noProof/>
                <w:webHidden/>
              </w:rPr>
              <w:fldChar w:fldCharType="end"/>
            </w:r>
          </w:hyperlink>
        </w:p>
        <w:p w14:paraId="0993D861" w14:textId="77777777" w:rsidR="00A36F0B" w:rsidRDefault="003B6945">
          <w:pPr>
            <w:pStyle w:val="21"/>
            <w:tabs>
              <w:tab w:val="left" w:pos="1260"/>
              <w:tab w:val="right" w:leader="dot" w:pos="8296"/>
            </w:tabs>
            <w:rPr>
              <w:noProof/>
              <w:kern w:val="2"/>
              <w:sz w:val="21"/>
            </w:rPr>
          </w:pPr>
          <w:hyperlink w:anchor="_Toc149138784" w:history="1">
            <w:r w:rsidR="00A36F0B" w:rsidRPr="00810771">
              <w:rPr>
                <w:rStyle w:val="af"/>
                <w:rFonts w:ascii="微软雅黑" w:eastAsia="微软雅黑" w:hAnsi="微软雅黑"/>
                <w:noProof/>
              </w:rPr>
              <w:t>1.4</w:t>
            </w:r>
            <w:r w:rsidR="00A36F0B">
              <w:rPr>
                <w:noProof/>
                <w:kern w:val="2"/>
                <w:sz w:val="21"/>
              </w:rPr>
              <w:tab/>
            </w:r>
            <w:r w:rsidR="00A36F0B" w:rsidRPr="00810771">
              <w:rPr>
                <w:rStyle w:val="af"/>
                <w:rFonts w:ascii="微软雅黑" w:eastAsia="微软雅黑" w:hAnsi="微软雅黑" w:hint="eastAsia"/>
                <w:noProof/>
              </w:rPr>
              <w:t>版本记录</w:t>
            </w:r>
            <w:r w:rsidR="00A36F0B">
              <w:rPr>
                <w:noProof/>
                <w:webHidden/>
              </w:rPr>
              <w:tab/>
            </w:r>
            <w:r w:rsidR="00A36F0B">
              <w:rPr>
                <w:noProof/>
                <w:webHidden/>
              </w:rPr>
              <w:fldChar w:fldCharType="begin"/>
            </w:r>
            <w:r w:rsidR="00A36F0B">
              <w:rPr>
                <w:noProof/>
                <w:webHidden/>
              </w:rPr>
              <w:instrText xml:space="preserve"> PAGEREF _Toc149138784 \h </w:instrText>
            </w:r>
            <w:r w:rsidR="00A36F0B">
              <w:rPr>
                <w:noProof/>
                <w:webHidden/>
              </w:rPr>
            </w:r>
            <w:r w:rsidR="00A36F0B">
              <w:rPr>
                <w:noProof/>
                <w:webHidden/>
              </w:rPr>
              <w:fldChar w:fldCharType="separate"/>
            </w:r>
            <w:r w:rsidR="00A36F0B">
              <w:rPr>
                <w:noProof/>
                <w:webHidden/>
              </w:rPr>
              <w:t>12</w:t>
            </w:r>
            <w:r w:rsidR="00A36F0B">
              <w:rPr>
                <w:noProof/>
                <w:webHidden/>
              </w:rPr>
              <w:fldChar w:fldCharType="end"/>
            </w:r>
          </w:hyperlink>
        </w:p>
        <w:p w14:paraId="07E0C341" w14:textId="77777777" w:rsidR="00A36F0B" w:rsidRDefault="003B6945">
          <w:pPr>
            <w:pStyle w:val="10"/>
            <w:tabs>
              <w:tab w:val="left" w:pos="440"/>
              <w:tab w:val="right" w:leader="dot" w:pos="8296"/>
            </w:tabs>
            <w:rPr>
              <w:noProof/>
              <w:kern w:val="2"/>
              <w:sz w:val="21"/>
            </w:rPr>
          </w:pPr>
          <w:hyperlink w:anchor="_Toc149138785" w:history="1">
            <w:r w:rsidR="00A36F0B" w:rsidRPr="00810771">
              <w:rPr>
                <w:rStyle w:val="af"/>
                <w:rFonts w:ascii="微软雅黑" w:eastAsia="微软雅黑" w:hAnsi="微软雅黑"/>
                <w:noProof/>
              </w:rPr>
              <w:t>2.</w:t>
            </w:r>
            <w:r w:rsidR="00A36F0B">
              <w:rPr>
                <w:noProof/>
                <w:kern w:val="2"/>
                <w:sz w:val="21"/>
              </w:rPr>
              <w:tab/>
            </w:r>
            <w:r w:rsidR="00A36F0B" w:rsidRPr="00810771">
              <w:rPr>
                <w:rStyle w:val="af"/>
                <w:rFonts w:ascii="微软雅黑" w:eastAsia="微软雅黑" w:hAnsi="微软雅黑" w:hint="eastAsia"/>
                <w:noProof/>
              </w:rPr>
              <w:t>管理</w:t>
            </w:r>
            <w:r w:rsidR="00A36F0B">
              <w:rPr>
                <w:noProof/>
                <w:webHidden/>
              </w:rPr>
              <w:tab/>
            </w:r>
            <w:r w:rsidR="00A36F0B">
              <w:rPr>
                <w:noProof/>
                <w:webHidden/>
              </w:rPr>
              <w:fldChar w:fldCharType="begin"/>
            </w:r>
            <w:r w:rsidR="00A36F0B">
              <w:rPr>
                <w:noProof/>
                <w:webHidden/>
              </w:rPr>
              <w:instrText xml:space="preserve"> PAGEREF _Toc149138785 \h </w:instrText>
            </w:r>
            <w:r w:rsidR="00A36F0B">
              <w:rPr>
                <w:noProof/>
                <w:webHidden/>
              </w:rPr>
            </w:r>
            <w:r w:rsidR="00A36F0B">
              <w:rPr>
                <w:noProof/>
                <w:webHidden/>
              </w:rPr>
              <w:fldChar w:fldCharType="separate"/>
            </w:r>
            <w:r w:rsidR="00A36F0B">
              <w:rPr>
                <w:noProof/>
                <w:webHidden/>
              </w:rPr>
              <w:t>35</w:t>
            </w:r>
            <w:r w:rsidR="00A36F0B">
              <w:rPr>
                <w:noProof/>
                <w:webHidden/>
              </w:rPr>
              <w:fldChar w:fldCharType="end"/>
            </w:r>
          </w:hyperlink>
        </w:p>
        <w:p w14:paraId="54AF4910" w14:textId="77777777" w:rsidR="00A36F0B" w:rsidRDefault="003B6945">
          <w:pPr>
            <w:pStyle w:val="21"/>
            <w:tabs>
              <w:tab w:val="left" w:pos="1260"/>
              <w:tab w:val="right" w:leader="dot" w:pos="8296"/>
            </w:tabs>
            <w:rPr>
              <w:noProof/>
              <w:kern w:val="2"/>
              <w:sz w:val="21"/>
            </w:rPr>
          </w:pPr>
          <w:hyperlink w:anchor="_Toc149138786" w:history="1">
            <w:r w:rsidR="00A36F0B" w:rsidRPr="00810771">
              <w:rPr>
                <w:rStyle w:val="af"/>
                <w:rFonts w:ascii="微软雅黑" w:eastAsia="微软雅黑" w:hAnsi="微软雅黑"/>
                <w:noProof/>
              </w:rPr>
              <w:t>2.1</w:t>
            </w:r>
            <w:r w:rsidR="00A36F0B">
              <w:rPr>
                <w:noProof/>
                <w:kern w:val="2"/>
                <w:sz w:val="21"/>
              </w:rPr>
              <w:tab/>
            </w:r>
            <w:r w:rsidR="00A36F0B" w:rsidRPr="00810771">
              <w:rPr>
                <w:rStyle w:val="af"/>
                <w:rFonts w:ascii="微软雅黑" w:eastAsia="微软雅黑" w:hAnsi="微软雅黑" w:hint="eastAsia"/>
                <w:noProof/>
              </w:rPr>
              <w:t>支持管理的</w:t>
            </w:r>
            <w:r w:rsidR="00A36F0B" w:rsidRPr="00810771">
              <w:rPr>
                <w:rStyle w:val="af"/>
                <w:rFonts w:ascii="微软雅黑" w:eastAsia="微软雅黑" w:hAnsi="微软雅黑"/>
                <w:noProof/>
              </w:rPr>
              <w:t>UI</w:t>
            </w:r>
            <w:r w:rsidR="00A36F0B" w:rsidRPr="00810771">
              <w:rPr>
                <w:rStyle w:val="af"/>
                <w:rFonts w:ascii="微软雅黑" w:eastAsia="微软雅黑" w:hAnsi="微软雅黑" w:hint="eastAsia"/>
                <w:noProof/>
              </w:rPr>
              <w:t>方式</w:t>
            </w:r>
            <w:r w:rsidR="00A36F0B">
              <w:rPr>
                <w:noProof/>
                <w:webHidden/>
              </w:rPr>
              <w:tab/>
            </w:r>
            <w:r w:rsidR="00A36F0B">
              <w:rPr>
                <w:noProof/>
                <w:webHidden/>
              </w:rPr>
              <w:fldChar w:fldCharType="begin"/>
            </w:r>
            <w:r w:rsidR="00A36F0B">
              <w:rPr>
                <w:noProof/>
                <w:webHidden/>
              </w:rPr>
              <w:instrText xml:space="preserve"> PAGEREF _Toc149138786 \h </w:instrText>
            </w:r>
            <w:r w:rsidR="00A36F0B">
              <w:rPr>
                <w:noProof/>
                <w:webHidden/>
              </w:rPr>
            </w:r>
            <w:r w:rsidR="00A36F0B">
              <w:rPr>
                <w:noProof/>
                <w:webHidden/>
              </w:rPr>
              <w:fldChar w:fldCharType="separate"/>
            </w:r>
            <w:r w:rsidR="00A36F0B">
              <w:rPr>
                <w:noProof/>
                <w:webHidden/>
              </w:rPr>
              <w:t>35</w:t>
            </w:r>
            <w:r w:rsidR="00A36F0B">
              <w:rPr>
                <w:noProof/>
                <w:webHidden/>
              </w:rPr>
              <w:fldChar w:fldCharType="end"/>
            </w:r>
          </w:hyperlink>
        </w:p>
        <w:p w14:paraId="6392CA58" w14:textId="77777777" w:rsidR="00A36F0B" w:rsidRDefault="003B6945">
          <w:pPr>
            <w:pStyle w:val="21"/>
            <w:tabs>
              <w:tab w:val="left" w:pos="1260"/>
              <w:tab w:val="right" w:leader="dot" w:pos="8296"/>
            </w:tabs>
            <w:rPr>
              <w:noProof/>
              <w:kern w:val="2"/>
              <w:sz w:val="21"/>
            </w:rPr>
          </w:pPr>
          <w:hyperlink w:anchor="_Toc149138787" w:history="1">
            <w:r w:rsidR="00A36F0B" w:rsidRPr="00810771">
              <w:rPr>
                <w:rStyle w:val="af"/>
                <w:rFonts w:ascii="微软雅黑" w:eastAsia="微软雅黑" w:hAnsi="微软雅黑"/>
                <w:noProof/>
              </w:rPr>
              <w:t>2.2</w:t>
            </w:r>
            <w:r w:rsidR="00A36F0B">
              <w:rPr>
                <w:noProof/>
                <w:kern w:val="2"/>
                <w:sz w:val="21"/>
              </w:rPr>
              <w:tab/>
            </w:r>
            <w:r w:rsidR="00A36F0B" w:rsidRPr="00810771">
              <w:rPr>
                <w:rStyle w:val="af"/>
                <w:rFonts w:ascii="微软雅黑" w:eastAsia="微软雅黑" w:hAnsi="微软雅黑" w:hint="eastAsia"/>
                <w:noProof/>
              </w:rPr>
              <w:t>本地</w:t>
            </w:r>
            <w:r w:rsidR="00A36F0B" w:rsidRPr="00810771">
              <w:rPr>
                <w:rStyle w:val="af"/>
                <w:rFonts w:ascii="微软雅黑" w:eastAsia="微软雅黑" w:hAnsi="微软雅黑"/>
                <w:noProof/>
              </w:rPr>
              <w:t>Web</w:t>
            </w:r>
            <w:r w:rsidR="00A36F0B" w:rsidRPr="00810771">
              <w:rPr>
                <w:rStyle w:val="af"/>
                <w:rFonts w:ascii="微软雅黑" w:eastAsia="微软雅黑" w:hAnsi="微软雅黑" w:hint="eastAsia"/>
                <w:noProof/>
              </w:rPr>
              <w:t>浏览器</w:t>
            </w:r>
            <w:r w:rsidR="00A36F0B">
              <w:rPr>
                <w:noProof/>
                <w:webHidden/>
              </w:rPr>
              <w:tab/>
            </w:r>
            <w:r w:rsidR="00A36F0B">
              <w:rPr>
                <w:noProof/>
                <w:webHidden/>
              </w:rPr>
              <w:fldChar w:fldCharType="begin"/>
            </w:r>
            <w:r w:rsidR="00A36F0B">
              <w:rPr>
                <w:noProof/>
                <w:webHidden/>
              </w:rPr>
              <w:instrText xml:space="preserve"> PAGEREF _Toc149138787 \h </w:instrText>
            </w:r>
            <w:r w:rsidR="00A36F0B">
              <w:rPr>
                <w:noProof/>
                <w:webHidden/>
              </w:rPr>
            </w:r>
            <w:r w:rsidR="00A36F0B">
              <w:rPr>
                <w:noProof/>
                <w:webHidden/>
              </w:rPr>
              <w:fldChar w:fldCharType="separate"/>
            </w:r>
            <w:r w:rsidR="00A36F0B">
              <w:rPr>
                <w:noProof/>
                <w:webHidden/>
              </w:rPr>
              <w:t>36</w:t>
            </w:r>
            <w:r w:rsidR="00A36F0B">
              <w:rPr>
                <w:noProof/>
                <w:webHidden/>
              </w:rPr>
              <w:fldChar w:fldCharType="end"/>
            </w:r>
          </w:hyperlink>
        </w:p>
        <w:p w14:paraId="11698284" w14:textId="77777777" w:rsidR="00A36F0B" w:rsidRDefault="003B6945">
          <w:pPr>
            <w:pStyle w:val="10"/>
            <w:tabs>
              <w:tab w:val="left" w:pos="440"/>
              <w:tab w:val="right" w:leader="dot" w:pos="8296"/>
            </w:tabs>
            <w:rPr>
              <w:noProof/>
              <w:kern w:val="2"/>
              <w:sz w:val="21"/>
            </w:rPr>
          </w:pPr>
          <w:hyperlink w:anchor="_Toc149138788" w:history="1">
            <w:r w:rsidR="00A36F0B" w:rsidRPr="00810771">
              <w:rPr>
                <w:rStyle w:val="af"/>
                <w:rFonts w:ascii="微软雅黑" w:eastAsia="微软雅黑" w:hAnsi="微软雅黑"/>
                <w:noProof/>
              </w:rPr>
              <w:t>3.</w:t>
            </w:r>
            <w:r w:rsidR="00A36F0B">
              <w:rPr>
                <w:noProof/>
                <w:kern w:val="2"/>
                <w:sz w:val="21"/>
              </w:rPr>
              <w:tab/>
            </w:r>
            <w:r w:rsidR="00A36F0B" w:rsidRPr="00810771">
              <w:rPr>
                <w:rStyle w:val="af"/>
                <w:rFonts w:ascii="微软雅黑" w:eastAsia="微软雅黑" w:hAnsi="微软雅黑" w:hint="eastAsia"/>
                <w:noProof/>
              </w:rPr>
              <w:t>登录</w:t>
            </w:r>
            <w:r w:rsidR="00A36F0B" w:rsidRPr="00810771">
              <w:rPr>
                <w:rStyle w:val="af"/>
                <w:rFonts w:ascii="微软雅黑" w:eastAsia="微软雅黑" w:hAnsi="微软雅黑"/>
                <w:noProof/>
              </w:rPr>
              <w:t>/Login</w:t>
            </w:r>
            <w:r w:rsidR="00A36F0B">
              <w:rPr>
                <w:noProof/>
                <w:webHidden/>
              </w:rPr>
              <w:tab/>
            </w:r>
            <w:r w:rsidR="00A36F0B">
              <w:rPr>
                <w:noProof/>
                <w:webHidden/>
              </w:rPr>
              <w:fldChar w:fldCharType="begin"/>
            </w:r>
            <w:r w:rsidR="00A36F0B">
              <w:rPr>
                <w:noProof/>
                <w:webHidden/>
              </w:rPr>
              <w:instrText xml:space="preserve"> PAGEREF _Toc149138788 \h </w:instrText>
            </w:r>
            <w:r w:rsidR="00A36F0B">
              <w:rPr>
                <w:noProof/>
                <w:webHidden/>
              </w:rPr>
            </w:r>
            <w:r w:rsidR="00A36F0B">
              <w:rPr>
                <w:noProof/>
                <w:webHidden/>
              </w:rPr>
              <w:fldChar w:fldCharType="separate"/>
            </w:r>
            <w:r w:rsidR="00A36F0B">
              <w:rPr>
                <w:noProof/>
                <w:webHidden/>
              </w:rPr>
              <w:t>37</w:t>
            </w:r>
            <w:r w:rsidR="00A36F0B">
              <w:rPr>
                <w:noProof/>
                <w:webHidden/>
              </w:rPr>
              <w:fldChar w:fldCharType="end"/>
            </w:r>
          </w:hyperlink>
        </w:p>
        <w:p w14:paraId="17C0AEB0" w14:textId="77777777" w:rsidR="00A36F0B" w:rsidRDefault="003B6945">
          <w:pPr>
            <w:pStyle w:val="21"/>
            <w:tabs>
              <w:tab w:val="left" w:pos="1260"/>
              <w:tab w:val="right" w:leader="dot" w:pos="8296"/>
            </w:tabs>
            <w:rPr>
              <w:noProof/>
              <w:kern w:val="2"/>
              <w:sz w:val="21"/>
            </w:rPr>
          </w:pPr>
          <w:hyperlink w:anchor="_Toc149138789" w:history="1">
            <w:r w:rsidR="00A36F0B" w:rsidRPr="00810771">
              <w:rPr>
                <w:rStyle w:val="af"/>
                <w:rFonts w:ascii="微软雅黑" w:eastAsia="微软雅黑" w:hAnsi="微软雅黑"/>
                <w:noProof/>
              </w:rPr>
              <w:t>3.1</w:t>
            </w:r>
            <w:r w:rsidR="00A36F0B">
              <w:rPr>
                <w:noProof/>
                <w:kern w:val="2"/>
                <w:sz w:val="21"/>
              </w:rPr>
              <w:tab/>
            </w:r>
            <w:r w:rsidR="00A36F0B" w:rsidRPr="00810771">
              <w:rPr>
                <w:rStyle w:val="af"/>
                <w:rFonts w:ascii="微软雅黑" w:eastAsia="微软雅黑" w:hAnsi="微软雅黑" w:hint="eastAsia"/>
                <w:noProof/>
              </w:rPr>
              <w:t>本地</w:t>
            </w:r>
            <w:r w:rsidR="00A36F0B" w:rsidRPr="00810771">
              <w:rPr>
                <w:rStyle w:val="af"/>
                <w:rFonts w:ascii="微软雅黑" w:eastAsia="微软雅黑" w:hAnsi="微软雅黑"/>
                <w:noProof/>
              </w:rPr>
              <w:t>Web</w:t>
            </w:r>
            <w:r w:rsidR="00A36F0B" w:rsidRPr="00810771">
              <w:rPr>
                <w:rStyle w:val="af"/>
                <w:rFonts w:ascii="微软雅黑" w:eastAsia="微软雅黑" w:hAnsi="微软雅黑" w:hint="eastAsia"/>
                <w:noProof/>
              </w:rPr>
              <w:t>管理方式登录交换机</w:t>
            </w:r>
            <w:r w:rsidR="00A36F0B">
              <w:rPr>
                <w:noProof/>
                <w:webHidden/>
              </w:rPr>
              <w:tab/>
            </w:r>
            <w:r w:rsidR="00A36F0B">
              <w:rPr>
                <w:noProof/>
                <w:webHidden/>
              </w:rPr>
              <w:fldChar w:fldCharType="begin"/>
            </w:r>
            <w:r w:rsidR="00A36F0B">
              <w:rPr>
                <w:noProof/>
                <w:webHidden/>
              </w:rPr>
              <w:instrText xml:space="preserve"> PAGEREF _Toc149138789 \h </w:instrText>
            </w:r>
            <w:r w:rsidR="00A36F0B">
              <w:rPr>
                <w:noProof/>
                <w:webHidden/>
              </w:rPr>
            </w:r>
            <w:r w:rsidR="00A36F0B">
              <w:rPr>
                <w:noProof/>
                <w:webHidden/>
              </w:rPr>
              <w:fldChar w:fldCharType="separate"/>
            </w:r>
            <w:r w:rsidR="00A36F0B">
              <w:rPr>
                <w:noProof/>
                <w:webHidden/>
              </w:rPr>
              <w:t>37</w:t>
            </w:r>
            <w:r w:rsidR="00A36F0B">
              <w:rPr>
                <w:noProof/>
                <w:webHidden/>
              </w:rPr>
              <w:fldChar w:fldCharType="end"/>
            </w:r>
          </w:hyperlink>
        </w:p>
        <w:p w14:paraId="55FA5A45" w14:textId="77777777" w:rsidR="00A36F0B" w:rsidRDefault="003B6945">
          <w:pPr>
            <w:pStyle w:val="21"/>
            <w:tabs>
              <w:tab w:val="left" w:pos="1260"/>
              <w:tab w:val="right" w:leader="dot" w:pos="8296"/>
            </w:tabs>
            <w:rPr>
              <w:noProof/>
              <w:kern w:val="2"/>
              <w:sz w:val="21"/>
            </w:rPr>
          </w:pPr>
          <w:hyperlink w:anchor="_Toc149138790" w:history="1">
            <w:r w:rsidR="00A36F0B" w:rsidRPr="00810771">
              <w:rPr>
                <w:rStyle w:val="af"/>
                <w:rFonts w:ascii="微软雅黑" w:eastAsia="微软雅黑" w:hAnsi="微软雅黑"/>
                <w:noProof/>
              </w:rPr>
              <w:t>3.2</w:t>
            </w:r>
            <w:r w:rsidR="00A36F0B">
              <w:rPr>
                <w:noProof/>
                <w:kern w:val="2"/>
                <w:sz w:val="21"/>
              </w:rPr>
              <w:tab/>
            </w:r>
            <w:r w:rsidR="00A36F0B" w:rsidRPr="00810771">
              <w:rPr>
                <w:rStyle w:val="af"/>
                <w:rFonts w:ascii="微软雅黑" w:eastAsia="微软雅黑" w:hAnsi="微软雅黑"/>
                <w:noProof/>
              </w:rPr>
              <w:t>Console</w:t>
            </w:r>
            <w:r w:rsidR="00A36F0B" w:rsidRPr="00810771">
              <w:rPr>
                <w:rStyle w:val="af"/>
                <w:rFonts w:ascii="微软雅黑" w:eastAsia="微软雅黑" w:hAnsi="微软雅黑" w:hint="eastAsia"/>
                <w:noProof/>
              </w:rPr>
              <w:t>口登录交换机</w:t>
            </w:r>
            <w:r w:rsidR="00A36F0B">
              <w:rPr>
                <w:noProof/>
                <w:webHidden/>
              </w:rPr>
              <w:tab/>
            </w:r>
            <w:r w:rsidR="00A36F0B">
              <w:rPr>
                <w:noProof/>
                <w:webHidden/>
              </w:rPr>
              <w:fldChar w:fldCharType="begin"/>
            </w:r>
            <w:r w:rsidR="00A36F0B">
              <w:rPr>
                <w:noProof/>
                <w:webHidden/>
              </w:rPr>
              <w:instrText xml:space="preserve"> PAGEREF _Toc149138790 \h </w:instrText>
            </w:r>
            <w:r w:rsidR="00A36F0B">
              <w:rPr>
                <w:noProof/>
                <w:webHidden/>
              </w:rPr>
            </w:r>
            <w:r w:rsidR="00A36F0B">
              <w:rPr>
                <w:noProof/>
                <w:webHidden/>
              </w:rPr>
              <w:fldChar w:fldCharType="separate"/>
            </w:r>
            <w:r w:rsidR="00A36F0B">
              <w:rPr>
                <w:noProof/>
                <w:webHidden/>
              </w:rPr>
              <w:t>38</w:t>
            </w:r>
            <w:r w:rsidR="00A36F0B">
              <w:rPr>
                <w:noProof/>
                <w:webHidden/>
              </w:rPr>
              <w:fldChar w:fldCharType="end"/>
            </w:r>
          </w:hyperlink>
        </w:p>
        <w:p w14:paraId="0065FC16" w14:textId="77777777" w:rsidR="00A36F0B" w:rsidRDefault="003B6945">
          <w:pPr>
            <w:pStyle w:val="21"/>
            <w:tabs>
              <w:tab w:val="left" w:pos="1260"/>
              <w:tab w:val="right" w:leader="dot" w:pos="8296"/>
            </w:tabs>
            <w:rPr>
              <w:noProof/>
              <w:kern w:val="2"/>
              <w:sz w:val="21"/>
            </w:rPr>
          </w:pPr>
          <w:hyperlink w:anchor="_Toc149138791" w:history="1">
            <w:r w:rsidR="00A36F0B" w:rsidRPr="00810771">
              <w:rPr>
                <w:rStyle w:val="af"/>
                <w:rFonts w:ascii="微软雅黑" w:eastAsia="微软雅黑" w:hAnsi="微软雅黑"/>
                <w:noProof/>
              </w:rPr>
              <w:t>3.3</w:t>
            </w:r>
            <w:r w:rsidR="00A36F0B">
              <w:rPr>
                <w:noProof/>
                <w:kern w:val="2"/>
                <w:sz w:val="21"/>
              </w:rPr>
              <w:tab/>
            </w:r>
            <w:r w:rsidR="00A36F0B" w:rsidRPr="00810771">
              <w:rPr>
                <w:rStyle w:val="af"/>
                <w:rFonts w:ascii="微软雅黑" w:eastAsia="微软雅黑" w:hAnsi="微软雅黑"/>
                <w:noProof/>
              </w:rPr>
              <w:t>Telnet</w:t>
            </w:r>
            <w:r w:rsidR="00A36F0B" w:rsidRPr="00810771">
              <w:rPr>
                <w:rStyle w:val="af"/>
                <w:rFonts w:ascii="微软雅黑" w:eastAsia="微软雅黑" w:hAnsi="微软雅黑" w:hint="eastAsia"/>
                <w:noProof/>
              </w:rPr>
              <w:t>方式登录交换机</w:t>
            </w:r>
            <w:r w:rsidR="00A36F0B">
              <w:rPr>
                <w:noProof/>
                <w:webHidden/>
              </w:rPr>
              <w:tab/>
            </w:r>
            <w:r w:rsidR="00A36F0B">
              <w:rPr>
                <w:noProof/>
                <w:webHidden/>
              </w:rPr>
              <w:fldChar w:fldCharType="begin"/>
            </w:r>
            <w:r w:rsidR="00A36F0B">
              <w:rPr>
                <w:noProof/>
                <w:webHidden/>
              </w:rPr>
              <w:instrText xml:space="preserve"> PAGEREF _Toc149138791 \h </w:instrText>
            </w:r>
            <w:r w:rsidR="00A36F0B">
              <w:rPr>
                <w:noProof/>
                <w:webHidden/>
              </w:rPr>
            </w:r>
            <w:r w:rsidR="00A36F0B">
              <w:rPr>
                <w:noProof/>
                <w:webHidden/>
              </w:rPr>
              <w:fldChar w:fldCharType="separate"/>
            </w:r>
            <w:r w:rsidR="00A36F0B">
              <w:rPr>
                <w:noProof/>
                <w:webHidden/>
              </w:rPr>
              <w:t>39</w:t>
            </w:r>
            <w:r w:rsidR="00A36F0B">
              <w:rPr>
                <w:noProof/>
                <w:webHidden/>
              </w:rPr>
              <w:fldChar w:fldCharType="end"/>
            </w:r>
          </w:hyperlink>
        </w:p>
        <w:p w14:paraId="6384847F" w14:textId="77777777" w:rsidR="00A36F0B" w:rsidRDefault="003B6945">
          <w:pPr>
            <w:pStyle w:val="21"/>
            <w:tabs>
              <w:tab w:val="left" w:pos="1260"/>
              <w:tab w:val="right" w:leader="dot" w:pos="8296"/>
            </w:tabs>
            <w:rPr>
              <w:noProof/>
              <w:kern w:val="2"/>
              <w:sz w:val="21"/>
            </w:rPr>
          </w:pPr>
          <w:hyperlink w:anchor="_Toc149138792" w:history="1">
            <w:r w:rsidR="00A36F0B" w:rsidRPr="00810771">
              <w:rPr>
                <w:rStyle w:val="af"/>
                <w:rFonts w:ascii="微软雅黑" w:eastAsia="微软雅黑" w:hAnsi="微软雅黑"/>
                <w:noProof/>
              </w:rPr>
              <w:t>3.4</w:t>
            </w:r>
            <w:r w:rsidR="00A36F0B">
              <w:rPr>
                <w:noProof/>
                <w:kern w:val="2"/>
                <w:sz w:val="21"/>
              </w:rPr>
              <w:tab/>
            </w:r>
            <w:r w:rsidR="00A36F0B" w:rsidRPr="00810771">
              <w:rPr>
                <w:rStyle w:val="af"/>
                <w:rFonts w:ascii="微软雅黑" w:eastAsia="微软雅黑" w:hAnsi="微软雅黑"/>
                <w:noProof/>
              </w:rPr>
              <w:t>SSH</w:t>
            </w:r>
            <w:r w:rsidR="00A36F0B" w:rsidRPr="00810771">
              <w:rPr>
                <w:rStyle w:val="af"/>
                <w:rFonts w:ascii="微软雅黑" w:eastAsia="微软雅黑" w:hAnsi="微软雅黑" w:hint="eastAsia"/>
                <w:noProof/>
              </w:rPr>
              <w:t>方式登录交换机</w:t>
            </w:r>
            <w:r w:rsidR="00A36F0B">
              <w:rPr>
                <w:noProof/>
                <w:webHidden/>
              </w:rPr>
              <w:tab/>
            </w:r>
            <w:r w:rsidR="00A36F0B">
              <w:rPr>
                <w:noProof/>
                <w:webHidden/>
              </w:rPr>
              <w:fldChar w:fldCharType="begin"/>
            </w:r>
            <w:r w:rsidR="00A36F0B">
              <w:rPr>
                <w:noProof/>
                <w:webHidden/>
              </w:rPr>
              <w:instrText xml:space="preserve"> PAGEREF _Toc149138792 \h </w:instrText>
            </w:r>
            <w:r w:rsidR="00A36F0B">
              <w:rPr>
                <w:noProof/>
                <w:webHidden/>
              </w:rPr>
            </w:r>
            <w:r w:rsidR="00A36F0B">
              <w:rPr>
                <w:noProof/>
                <w:webHidden/>
              </w:rPr>
              <w:fldChar w:fldCharType="separate"/>
            </w:r>
            <w:r w:rsidR="00A36F0B">
              <w:rPr>
                <w:noProof/>
                <w:webHidden/>
              </w:rPr>
              <w:t>39</w:t>
            </w:r>
            <w:r w:rsidR="00A36F0B">
              <w:rPr>
                <w:noProof/>
                <w:webHidden/>
              </w:rPr>
              <w:fldChar w:fldCharType="end"/>
            </w:r>
          </w:hyperlink>
        </w:p>
        <w:p w14:paraId="6DDBF84B" w14:textId="77777777" w:rsidR="00A36F0B" w:rsidRDefault="003B6945">
          <w:pPr>
            <w:pStyle w:val="10"/>
            <w:tabs>
              <w:tab w:val="left" w:pos="440"/>
              <w:tab w:val="right" w:leader="dot" w:pos="8296"/>
            </w:tabs>
            <w:rPr>
              <w:noProof/>
              <w:kern w:val="2"/>
              <w:sz w:val="21"/>
            </w:rPr>
          </w:pPr>
          <w:hyperlink w:anchor="_Toc149138793" w:history="1">
            <w:r w:rsidR="00A36F0B" w:rsidRPr="00810771">
              <w:rPr>
                <w:rStyle w:val="af"/>
                <w:rFonts w:ascii="微软雅黑" w:eastAsia="微软雅黑" w:hAnsi="微软雅黑"/>
                <w:noProof/>
              </w:rPr>
              <w:t>4.</w:t>
            </w:r>
            <w:r w:rsidR="00A36F0B">
              <w:rPr>
                <w:noProof/>
                <w:kern w:val="2"/>
                <w:sz w:val="21"/>
              </w:rPr>
              <w:tab/>
            </w:r>
            <w:r w:rsidR="00A36F0B" w:rsidRPr="00810771">
              <w:rPr>
                <w:rStyle w:val="af"/>
                <w:rFonts w:ascii="微软雅黑" w:eastAsia="微软雅黑" w:hAnsi="微软雅黑" w:hint="eastAsia"/>
                <w:noProof/>
              </w:rPr>
              <w:t>全局配置</w:t>
            </w:r>
            <w:r w:rsidR="00A36F0B">
              <w:rPr>
                <w:noProof/>
                <w:webHidden/>
              </w:rPr>
              <w:tab/>
            </w:r>
            <w:r w:rsidR="00A36F0B">
              <w:rPr>
                <w:noProof/>
                <w:webHidden/>
              </w:rPr>
              <w:fldChar w:fldCharType="begin"/>
            </w:r>
            <w:r w:rsidR="00A36F0B">
              <w:rPr>
                <w:noProof/>
                <w:webHidden/>
              </w:rPr>
              <w:instrText xml:space="preserve"> PAGEREF _Toc149138793 \h </w:instrText>
            </w:r>
            <w:r w:rsidR="00A36F0B">
              <w:rPr>
                <w:noProof/>
                <w:webHidden/>
              </w:rPr>
            </w:r>
            <w:r w:rsidR="00A36F0B">
              <w:rPr>
                <w:noProof/>
                <w:webHidden/>
              </w:rPr>
              <w:fldChar w:fldCharType="separate"/>
            </w:r>
            <w:r w:rsidR="00A36F0B">
              <w:rPr>
                <w:noProof/>
                <w:webHidden/>
              </w:rPr>
              <w:t>40</w:t>
            </w:r>
            <w:r w:rsidR="00A36F0B">
              <w:rPr>
                <w:noProof/>
                <w:webHidden/>
              </w:rPr>
              <w:fldChar w:fldCharType="end"/>
            </w:r>
          </w:hyperlink>
        </w:p>
        <w:p w14:paraId="2AD13CA6" w14:textId="77777777" w:rsidR="00A36F0B" w:rsidRDefault="003B6945">
          <w:pPr>
            <w:pStyle w:val="21"/>
            <w:tabs>
              <w:tab w:val="left" w:pos="1260"/>
              <w:tab w:val="right" w:leader="dot" w:pos="8296"/>
            </w:tabs>
            <w:rPr>
              <w:noProof/>
              <w:kern w:val="2"/>
              <w:sz w:val="21"/>
            </w:rPr>
          </w:pPr>
          <w:hyperlink w:anchor="_Toc149138794" w:history="1">
            <w:r w:rsidR="00A36F0B" w:rsidRPr="00810771">
              <w:rPr>
                <w:rStyle w:val="af"/>
                <w:rFonts w:ascii="微软雅黑" w:eastAsia="微软雅黑" w:hAnsi="微软雅黑"/>
                <w:noProof/>
              </w:rPr>
              <w:t>4.1</w:t>
            </w:r>
            <w:r w:rsidR="00A36F0B">
              <w:rPr>
                <w:noProof/>
                <w:kern w:val="2"/>
                <w:sz w:val="21"/>
              </w:rPr>
              <w:tab/>
            </w:r>
            <w:r w:rsidR="00A36F0B" w:rsidRPr="00810771">
              <w:rPr>
                <w:rStyle w:val="af"/>
                <w:rFonts w:ascii="微软雅黑" w:eastAsia="微软雅黑" w:hAnsi="微软雅黑" w:hint="eastAsia"/>
                <w:noProof/>
              </w:rPr>
              <w:t>搜索</w:t>
            </w:r>
            <w:r w:rsidR="00A36F0B">
              <w:rPr>
                <w:noProof/>
                <w:webHidden/>
              </w:rPr>
              <w:tab/>
            </w:r>
            <w:r w:rsidR="00A36F0B">
              <w:rPr>
                <w:noProof/>
                <w:webHidden/>
              </w:rPr>
              <w:fldChar w:fldCharType="begin"/>
            </w:r>
            <w:r w:rsidR="00A36F0B">
              <w:rPr>
                <w:noProof/>
                <w:webHidden/>
              </w:rPr>
              <w:instrText xml:space="preserve"> PAGEREF _Toc149138794 \h </w:instrText>
            </w:r>
            <w:r w:rsidR="00A36F0B">
              <w:rPr>
                <w:noProof/>
                <w:webHidden/>
              </w:rPr>
            </w:r>
            <w:r w:rsidR="00A36F0B">
              <w:rPr>
                <w:noProof/>
                <w:webHidden/>
              </w:rPr>
              <w:fldChar w:fldCharType="separate"/>
            </w:r>
            <w:r w:rsidR="00A36F0B">
              <w:rPr>
                <w:noProof/>
                <w:webHidden/>
              </w:rPr>
              <w:t>40</w:t>
            </w:r>
            <w:r w:rsidR="00A36F0B">
              <w:rPr>
                <w:noProof/>
                <w:webHidden/>
              </w:rPr>
              <w:fldChar w:fldCharType="end"/>
            </w:r>
          </w:hyperlink>
        </w:p>
        <w:p w14:paraId="38107942" w14:textId="77777777" w:rsidR="00A36F0B" w:rsidRDefault="003B6945">
          <w:pPr>
            <w:pStyle w:val="21"/>
            <w:tabs>
              <w:tab w:val="left" w:pos="1260"/>
              <w:tab w:val="right" w:leader="dot" w:pos="8296"/>
            </w:tabs>
            <w:rPr>
              <w:noProof/>
              <w:kern w:val="2"/>
              <w:sz w:val="21"/>
            </w:rPr>
          </w:pPr>
          <w:hyperlink w:anchor="_Toc149138795" w:history="1">
            <w:r w:rsidR="00A36F0B" w:rsidRPr="00810771">
              <w:rPr>
                <w:rStyle w:val="af"/>
                <w:rFonts w:ascii="微软雅黑" w:eastAsia="微软雅黑" w:hAnsi="微软雅黑"/>
                <w:noProof/>
              </w:rPr>
              <w:t>4.2</w:t>
            </w:r>
            <w:r w:rsidR="00A36F0B">
              <w:rPr>
                <w:noProof/>
                <w:kern w:val="2"/>
                <w:sz w:val="21"/>
              </w:rPr>
              <w:tab/>
            </w:r>
            <w:r w:rsidR="00A36F0B" w:rsidRPr="00810771">
              <w:rPr>
                <w:rStyle w:val="af"/>
                <w:rFonts w:ascii="微软雅黑" w:eastAsia="微软雅黑" w:hAnsi="微软雅黑" w:hint="eastAsia"/>
                <w:noProof/>
              </w:rPr>
              <w:t>语言</w:t>
            </w:r>
            <w:r w:rsidR="00A36F0B">
              <w:rPr>
                <w:noProof/>
                <w:webHidden/>
              </w:rPr>
              <w:tab/>
            </w:r>
            <w:r w:rsidR="00A36F0B">
              <w:rPr>
                <w:noProof/>
                <w:webHidden/>
              </w:rPr>
              <w:fldChar w:fldCharType="begin"/>
            </w:r>
            <w:r w:rsidR="00A36F0B">
              <w:rPr>
                <w:noProof/>
                <w:webHidden/>
              </w:rPr>
              <w:instrText xml:space="preserve"> PAGEREF _Toc149138795 \h </w:instrText>
            </w:r>
            <w:r w:rsidR="00A36F0B">
              <w:rPr>
                <w:noProof/>
                <w:webHidden/>
              </w:rPr>
            </w:r>
            <w:r w:rsidR="00A36F0B">
              <w:rPr>
                <w:noProof/>
                <w:webHidden/>
              </w:rPr>
              <w:fldChar w:fldCharType="separate"/>
            </w:r>
            <w:r w:rsidR="00A36F0B">
              <w:rPr>
                <w:noProof/>
                <w:webHidden/>
              </w:rPr>
              <w:t>40</w:t>
            </w:r>
            <w:r w:rsidR="00A36F0B">
              <w:rPr>
                <w:noProof/>
                <w:webHidden/>
              </w:rPr>
              <w:fldChar w:fldCharType="end"/>
            </w:r>
          </w:hyperlink>
        </w:p>
        <w:p w14:paraId="6B08A15B" w14:textId="77777777" w:rsidR="00A36F0B" w:rsidRDefault="003B6945">
          <w:pPr>
            <w:pStyle w:val="21"/>
            <w:tabs>
              <w:tab w:val="left" w:pos="1260"/>
              <w:tab w:val="right" w:leader="dot" w:pos="8296"/>
            </w:tabs>
            <w:rPr>
              <w:noProof/>
              <w:kern w:val="2"/>
              <w:sz w:val="21"/>
            </w:rPr>
          </w:pPr>
          <w:hyperlink w:anchor="_Toc149138796" w:history="1">
            <w:r w:rsidR="00A36F0B" w:rsidRPr="00810771">
              <w:rPr>
                <w:rStyle w:val="af"/>
                <w:rFonts w:ascii="微软雅黑" w:eastAsia="微软雅黑" w:hAnsi="微软雅黑"/>
                <w:noProof/>
              </w:rPr>
              <w:t>4.3</w:t>
            </w:r>
            <w:r w:rsidR="00A36F0B">
              <w:rPr>
                <w:noProof/>
                <w:kern w:val="2"/>
                <w:sz w:val="21"/>
              </w:rPr>
              <w:tab/>
            </w:r>
            <w:r w:rsidR="00A36F0B" w:rsidRPr="00810771">
              <w:rPr>
                <w:rStyle w:val="af"/>
                <w:rFonts w:ascii="微软雅黑" w:eastAsia="微软雅黑" w:hAnsi="微软雅黑" w:hint="eastAsia"/>
                <w:noProof/>
              </w:rPr>
              <w:t>重启</w:t>
            </w:r>
            <w:r w:rsidR="00A36F0B">
              <w:rPr>
                <w:noProof/>
                <w:webHidden/>
              </w:rPr>
              <w:tab/>
            </w:r>
            <w:r w:rsidR="00A36F0B">
              <w:rPr>
                <w:noProof/>
                <w:webHidden/>
              </w:rPr>
              <w:fldChar w:fldCharType="begin"/>
            </w:r>
            <w:r w:rsidR="00A36F0B">
              <w:rPr>
                <w:noProof/>
                <w:webHidden/>
              </w:rPr>
              <w:instrText xml:space="preserve"> PAGEREF _Toc149138796 \h </w:instrText>
            </w:r>
            <w:r w:rsidR="00A36F0B">
              <w:rPr>
                <w:noProof/>
                <w:webHidden/>
              </w:rPr>
            </w:r>
            <w:r w:rsidR="00A36F0B">
              <w:rPr>
                <w:noProof/>
                <w:webHidden/>
              </w:rPr>
              <w:fldChar w:fldCharType="separate"/>
            </w:r>
            <w:r w:rsidR="00A36F0B">
              <w:rPr>
                <w:noProof/>
                <w:webHidden/>
              </w:rPr>
              <w:t>40</w:t>
            </w:r>
            <w:r w:rsidR="00A36F0B">
              <w:rPr>
                <w:noProof/>
                <w:webHidden/>
              </w:rPr>
              <w:fldChar w:fldCharType="end"/>
            </w:r>
          </w:hyperlink>
        </w:p>
        <w:p w14:paraId="45230BBB" w14:textId="77777777" w:rsidR="00A36F0B" w:rsidRDefault="003B6945">
          <w:pPr>
            <w:pStyle w:val="21"/>
            <w:tabs>
              <w:tab w:val="left" w:pos="1260"/>
              <w:tab w:val="right" w:leader="dot" w:pos="8296"/>
            </w:tabs>
            <w:rPr>
              <w:noProof/>
              <w:kern w:val="2"/>
              <w:sz w:val="21"/>
            </w:rPr>
          </w:pPr>
          <w:hyperlink w:anchor="_Toc149138797" w:history="1">
            <w:r w:rsidR="00A36F0B" w:rsidRPr="00810771">
              <w:rPr>
                <w:rStyle w:val="af"/>
                <w:rFonts w:ascii="微软雅黑" w:eastAsia="微软雅黑" w:hAnsi="微软雅黑"/>
                <w:noProof/>
              </w:rPr>
              <w:t>4.4</w:t>
            </w:r>
            <w:r w:rsidR="00A36F0B">
              <w:rPr>
                <w:noProof/>
                <w:kern w:val="2"/>
                <w:sz w:val="21"/>
              </w:rPr>
              <w:tab/>
            </w:r>
            <w:r w:rsidR="00A36F0B" w:rsidRPr="00810771">
              <w:rPr>
                <w:rStyle w:val="af"/>
                <w:rFonts w:ascii="微软雅黑" w:eastAsia="微软雅黑" w:hAnsi="微软雅黑" w:hint="eastAsia"/>
                <w:noProof/>
              </w:rPr>
              <w:t>登录用户</w:t>
            </w:r>
            <w:r w:rsidR="00A36F0B">
              <w:rPr>
                <w:noProof/>
                <w:webHidden/>
              </w:rPr>
              <w:tab/>
            </w:r>
            <w:r w:rsidR="00A36F0B">
              <w:rPr>
                <w:noProof/>
                <w:webHidden/>
              </w:rPr>
              <w:fldChar w:fldCharType="begin"/>
            </w:r>
            <w:r w:rsidR="00A36F0B">
              <w:rPr>
                <w:noProof/>
                <w:webHidden/>
              </w:rPr>
              <w:instrText xml:space="preserve"> PAGEREF _Toc149138797 \h </w:instrText>
            </w:r>
            <w:r w:rsidR="00A36F0B">
              <w:rPr>
                <w:noProof/>
                <w:webHidden/>
              </w:rPr>
            </w:r>
            <w:r w:rsidR="00A36F0B">
              <w:rPr>
                <w:noProof/>
                <w:webHidden/>
              </w:rPr>
              <w:fldChar w:fldCharType="separate"/>
            </w:r>
            <w:r w:rsidR="00A36F0B">
              <w:rPr>
                <w:noProof/>
                <w:webHidden/>
              </w:rPr>
              <w:t>40</w:t>
            </w:r>
            <w:r w:rsidR="00A36F0B">
              <w:rPr>
                <w:noProof/>
                <w:webHidden/>
              </w:rPr>
              <w:fldChar w:fldCharType="end"/>
            </w:r>
          </w:hyperlink>
        </w:p>
        <w:p w14:paraId="6C85DF85" w14:textId="77777777" w:rsidR="00A36F0B" w:rsidRDefault="003B6945">
          <w:pPr>
            <w:pStyle w:val="21"/>
            <w:tabs>
              <w:tab w:val="left" w:pos="1260"/>
              <w:tab w:val="right" w:leader="dot" w:pos="8296"/>
            </w:tabs>
            <w:rPr>
              <w:noProof/>
              <w:kern w:val="2"/>
              <w:sz w:val="21"/>
            </w:rPr>
          </w:pPr>
          <w:hyperlink w:anchor="_Toc149138798" w:history="1">
            <w:r w:rsidR="00A36F0B" w:rsidRPr="00810771">
              <w:rPr>
                <w:rStyle w:val="af"/>
                <w:rFonts w:ascii="微软雅黑" w:eastAsia="微软雅黑" w:hAnsi="微软雅黑"/>
                <w:noProof/>
              </w:rPr>
              <w:t>4.5</w:t>
            </w:r>
            <w:r w:rsidR="00A36F0B">
              <w:rPr>
                <w:noProof/>
                <w:kern w:val="2"/>
                <w:sz w:val="21"/>
              </w:rPr>
              <w:tab/>
            </w:r>
            <w:r w:rsidR="00A36F0B" w:rsidRPr="00810771">
              <w:rPr>
                <w:rStyle w:val="af"/>
                <w:rFonts w:ascii="微软雅黑" w:eastAsia="微软雅黑" w:hAnsi="微软雅黑" w:hint="eastAsia"/>
                <w:noProof/>
              </w:rPr>
              <w:t>生效与保存</w:t>
            </w:r>
            <w:r w:rsidR="00A36F0B">
              <w:rPr>
                <w:noProof/>
                <w:webHidden/>
              </w:rPr>
              <w:tab/>
            </w:r>
            <w:r w:rsidR="00A36F0B">
              <w:rPr>
                <w:noProof/>
                <w:webHidden/>
              </w:rPr>
              <w:fldChar w:fldCharType="begin"/>
            </w:r>
            <w:r w:rsidR="00A36F0B">
              <w:rPr>
                <w:noProof/>
                <w:webHidden/>
              </w:rPr>
              <w:instrText xml:space="preserve"> PAGEREF _Toc149138798 \h </w:instrText>
            </w:r>
            <w:r w:rsidR="00A36F0B">
              <w:rPr>
                <w:noProof/>
                <w:webHidden/>
              </w:rPr>
            </w:r>
            <w:r w:rsidR="00A36F0B">
              <w:rPr>
                <w:noProof/>
                <w:webHidden/>
              </w:rPr>
              <w:fldChar w:fldCharType="separate"/>
            </w:r>
            <w:r w:rsidR="00A36F0B">
              <w:rPr>
                <w:noProof/>
                <w:webHidden/>
              </w:rPr>
              <w:t>41</w:t>
            </w:r>
            <w:r w:rsidR="00A36F0B">
              <w:rPr>
                <w:noProof/>
                <w:webHidden/>
              </w:rPr>
              <w:fldChar w:fldCharType="end"/>
            </w:r>
          </w:hyperlink>
        </w:p>
        <w:p w14:paraId="66DCE24E" w14:textId="77777777" w:rsidR="00A36F0B" w:rsidRDefault="003B6945">
          <w:pPr>
            <w:pStyle w:val="21"/>
            <w:tabs>
              <w:tab w:val="left" w:pos="1260"/>
              <w:tab w:val="right" w:leader="dot" w:pos="8296"/>
            </w:tabs>
            <w:rPr>
              <w:noProof/>
              <w:kern w:val="2"/>
              <w:sz w:val="21"/>
            </w:rPr>
          </w:pPr>
          <w:hyperlink w:anchor="_Toc149138799" w:history="1">
            <w:r w:rsidR="00A36F0B" w:rsidRPr="00810771">
              <w:rPr>
                <w:rStyle w:val="af"/>
                <w:rFonts w:ascii="微软雅黑" w:eastAsia="微软雅黑" w:hAnsi="微软雅黑"/>
                <w:noProof/>
              </w:rPr>
              <w:t>4.6</w:t>
            </w:r>
            <w:r w:rsidR="00A36F0B">
              <w:rPr>
                <w:noProof/>
                <w:kern w:val="2"/>
                <w:sz w:val="21"/>
              </w:rPr>
              <w:tab/>
            </w:r>
            <w:r w:rsidR="00A36F0B" w:rsidRPr="00810771">
              <w:rPr>
                <w:rStyle w:val="af"/>
                <w:rFonts w:ascii="微软雅黑" w:eastAsia="微软雅黑" w:hAnsi="微软雅黑" w:hint="eastAsia"/>
                <w:noProof/>
              </w:rPr>
              <w:t>新固件升级提示</w:t>
            </w:r>
            <w:r w:rsidR="00A36F0B" w:rsidRPr="00810771">
              <w:rPr>
                <w:rStyle w:val="af"/>
                <w:rFonts w:ascii="微软雅黑" w:eastAsia="微软雅黑" w:hAnsi="微软雅黑"/>
                <w:noProof/>
                <w:highlight w:val="darkGreen"/>
              </w:rPr>
              <w:t>(FP2)</w:t>
            </w:r>
            <w:r w:rsidR="00A36F0B">
              <w:rPr>
                <w:noProof/>
                <w:webHidden/>
              </w:rPr>
              <w:tab/>
            </w:r>
            <w:r w:rsidR="00A36F0B">
              <w:rPr>
                <w:noProof/>
                <w:webHidden/>
              </w:rPr>
              <w:fldChar w:fldCharType="begin"/>
            </w:r>
            <w:r w:rsidR="00A36F0B">
              <w:rPr>
                <w:noProof/>
                <w:webHidden/>
              </w:rPr>
              <w:instrText xml:space="preserve"> PAGEREF _Toc149138799 \h </w:instrText>
            </w:r>
            <w:r w:rsidR="00A36F0B">
              <w:rPr>
                <w:noProof/>
                <w:webHidden/>
              </w:rPr>
            </w:r>
            <w:r w:rsidR="00A36F0B">
              <w:rPr>
                <w:noProof/>
                <w:webHidden/>
              </w:rPr>
              <w:fldChar w:fldCharType="separate"/>
            </w:r>
            <w:r w:rsidR="00A36F0B">
              <w:rPr>
                <w:noProof/>
                <w:webHidden/>
              </w:rPr>
              <w:t>41</w:t>
            </w:r>
            <w:r w:rsidR="00A36F0B">
              <w:rPr>
                <w:noProof/>
                <w:webHidden/>
              </w:rPr>
              <w:fldChar w:fldCharType="end"/>
            </w:r>
          </w:hyperlink>
        </w:p>
        <w:p w14:paraId="42E2C73E" w14:textId="77777777" w:rsidR="00A36F0B" w:rsidRDefault="003B6945">
          <w:pPr>
            <w:pStyle w:val="21"/>
            <w:tabs>
              <w:tab w:val="left" w:pos="1260"/>
              <w:tab w:val="right" w:leader="dot" w:pos="8296"/>
            </w:tabs>
            <w:rPr>
              <w:noProof/>
              <w:kern w:val="2"/>
              <w:sz w:val="21"/>
            </w:rPr>
          </w:pPr>
          <w:hyperlink w:anchor="_Toc149138800" w:history="1">
            <w:r w:rsidR="00A36F0B" w:rsidRPr="00810771">
              <w:rPr>
                <w:rStyle w:val="af"/>
                <w:rFonts w:ascii="微软雅黑" w:eastAsia="微软雅黑" w:hAnsi="微软雅黑"/>
                <w:noProof/>
              </w:rPr>
              <w:t>4.7</w:t>
            </w:r>
            <w:r w:rsidR="00A36F0B">
              <w:rPr>
                <w:noProof/>
                <w:kern w:val="2"/>
                <w:sz w:val="21"/>
              </w:rPr>
              <w:tab/>
            </w:r>
            <w:r w:rsidR="00A36F0B" w:rsidRPr="00810771">
              <w:rPr>
                <w:rStyle w:val="af"/>
                <w:rFonts w:ascii="微软雅黑" w:eastAsia="微软雅黑" w:hAnsi="微软雅黑" w:hint="eastAsia"/>
                <w:noProof/>
              </w:rPr>
              <w:t>云连接状态</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_Toc149138800 \h </w:instrText>
            </w:r>
            <w:r w:rsidR="00A36F0B">
              <w:rPr>
                <w:noProof/>
                <w:webHidden/>
              </w:rPr>
            </w:r>
            <w:r w:rsidR="00A36F0B">
              <w:rPr>
                <w:noProof/>
                <w:webHidden/>
              </w:rPr>
              <w:fldChar w:fldCharType="separate"/>
            </w:r>
            <w:r w:rsidR="00A36F0B">
              <w:rPr>
                <w:noProof/>
                <w:webHidden/>
              </w:rPr>
              <w:t>42</w:t>
            </w:r>
            <w:r w:rsidR="00A36F0B">
              <w:rPr>
                <w:noProof/>
                <w:webHidden/>
              </w:rPr>
              <w:fldChar w:fldCharType="end"/>
            </w:r>
          </w:hyperlink>
        </w:p>
        <w:p w14:paraId="11026780" w14:textId="77777777" w:rsidR="00A36F0B" w:rsidRDefault="003B6945">
          <w:pPr>
            <w:pStyle w:val="10"/>
            <w:tabs>
              <w:tab w:val="left" w:pos="440"/>
              <w:tab w:val="right" w:leader="dot" w:pos="8296"/>
            </w:tabs>
            <w:rPr>
              <w:noProof/>
              <w:kern w:val="2"/>
              <w:sz w:val="21"/>
            </w:rPr>
          </w:pPr>
          <w:hyperlink w:anchor="_Toc149138801" w:history="1">
            <w:r w:rsidR="00A36F0B" w:rsidRPr="00810771">
              <w:rPr>
                <w:rStyle w:val="af"/>
                <w:rFonts w:ascii="微软雅黑" w:eastAsia="微软雅黑" w:hAnsi="微软雅黑"/>
                <w:noProof/>
              </w:rPr>
              <w:t>5.</w:t>
            </w:r>
            <w:r w:rsidR="00A36F0B">
              <w:rPr>
                <w:noProof/>
                <w:kern w:val="2"/>
                <w:sz w:val="21"/>
              </w:rPr>
              <w:tab/>
            </w:r>
            <w:r w:rsidR="00A36F0B" w:rsidRPr="00810771">
              <w:rPr>
                <w:rStyle w:val="af"/>
                <w:rFonts w:ascii="微软雅黑" w:eastAsia="微软雅黑" w:hAnsi="微软雅黑" w:hint="eastAsia"/>
                <w:noProof/>
              </w:rPr>
              <w:t>概览</w:t>
            </w:r>
            <w:r w:rsidR="00A36F0B" w:rsidRPr="00810771">
              <w:rPr>
                <w:rStyle w:val="af"/>
                <w:rFonts w:ascii="微软雅黑" w:eastAsia="微软雅黑" w:hAnsi="微软雅黑"/>
                <w:noProof/>
              </w:rPr>
              <w:t>/Dashboard</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_Toc149138801 \h </w:instrText>
            </w:r>
            <w:r w:rsidR="00A36F0B">
              <w:rPr>
                <w:noProof/>
                <w:webHidden/>
              </w:rPr>
            </w:r>
            <w:r w:rsidR="00A36F0B">
              <w:rPr>
                <w:noProof/>
                <w:webHidden/>
              </w:rPr>
              <w:fldChar w:fldCharType="separate"/>
            </w:r>
            <w:r w:rsidR="00A36F0B">
              <w:rPr>
                <w:noProof/>
                <w:webHidden/>
              </w:rPr>
              <w:t>44</w:t>
            </w:r>
            <w:r w:rsidR="00A36F0B">
              <w:rPr>
                <w:noProof/>
                <w:webHidden/>
              </w:rPr>
              <w:fldChar w:fldCharType="end"/>
            </w:r>
          </w:hyperlink>
        </w:p>
        <w:p w14:paraId="2449420A" w14:textId="77777777" w:rsidR="00A36F0B" w:rsidRDefault="003B6945">
          <w:pPr>
            <w:pStyle w:val="30"/>
            <w:tabs>
              <w:tab w:val="left" w:pos="1260"/>
              <w:tab w:val="right" w:leader="dot" w:pos="8296"/>
            </w:tabs>
            <w:rPr>
              <w:noProof/>
              <w:kern w:val="2"/>
              <w:sz w:val="21"/>
            </w:rPr>
          </w:pPr>
          <w:hyperlink w:anchor="_Toc149138802" w:history="1">
            <w:r w:rsidR="00A36F0B" w:rsidRPr="00810771">
              <w:rPr>
                <w:rStyle w:val="af"/>
                <w:noProof/>
              </w:rPr>
              <w:t>5.1.1</w:t>
            </w:r>
            <w:r w:rsidR="00A36F0B">
              <w:rPr>
                <w:noProof/>
                <w:kern w:val="2"/>
                <w:sz w:val="21"/>
              </w:rPr>
              <w:tab/>
            </w:r>
            <w:r w:rsidR="00A36F0B" w:rsidRPr="00810771">
              <w:rPr>
                <w:rStyle w:val="af"/>
                <w:rFonts w:hint="eastAsia"/>
                <w:noProof/>
              </w:rPr>
              <w:t>接口信息</w:t>
            </w:r>
            <w:r w:rsidR="00A36F0B" w:rsidRPr="00810771">
              <w:rPr>
                <w:rStyle w:val="af"/>
                <w:noProof/>
              </w:rPr>
              <w:t>/Port Info.</w:t>
            </w:r>
            <w:r w:rsidR="00A36F0B">
              <w:rPr>
                <w:noProof/>
                <w:webHidden/>
              </w:rPr>
              <w:tab/>
            </w:r>
            <w:r w:rsidR="00A36F0B">
              <w:rPr>
                <w:noProof/>
                <w:webHidden/>
              </w:rPr>
              <w:fldChar w:fldCharType="begin"/>
            </w:r>
            <w:r w:rsidR="00A36F0B">
              <w:rPr>
                <w:noProof/>
                <w:webHidden/>
              </w:rPr>
              <w:instrText xml:space="preserve"> PAGEREF _Toc149138802 \h </w:instrText>
            </w:r>
            <w:r w:rsidR="00A36F0B">
              <w:rPr>
                <w:noProof/>
                <w:webHidden/>
              </w:rPr>
            </w:r>
            <w:r w:rsidR="00A36F0B">
              <w:rPr>
                <w:noProof/>
                <w:webHidden/>
              </w:rPr>
              <w:fldChar w:fldCharType="separate"/>
            </w:r>
            <w:r w:rsidR="00A36F0B">
              <w:rPr>
                <w:noProof/>
                <w:webHidden/>
              </w:rPr>
              <w:t>44</w:t>
            </w:r>
            <w:r w:rsidR="00A36F0B">
              <w:rPr>
                <w:noProof/>
                <w:webHidden/>
              </w:rPr>
              <w:fldChar w:fldCharType="end"/>
            </w:r>
          </w:hyperlink>
        </w:p>
        <w:p w14:paraId="29773760" w14:textId="77777777" w:rsidR="00A36F0B" w:rsidRDefault="003B6945">
          <w:pPr>
            <w:pStyle w:val="30"/>
            <w:tabs>
              <w:tab w:val="left" w:pos="1260"/>
              <w:tab w:val="right" w:leader="dot" w:pos="8296"/>
            </w:tabs>
            <w:rPr>
              <w:noProof/>
              <w:kern w:val="2"/>
              <w:sz w:val="21"/>
            </w:rPr>
          </w:pPr>
          <w:hyperlink w:anchor="_Toc149138803" w:history="1">
            <w:r w:rsidR="00A36F0B" w:rsidRPr="00810771">
              <w:rPr>
                <w:rStyle w:val="af"/>
                <w:noProof/>
              </w:rPr>
              <w:t>5.1.2</w:t>
            </w:r>
            <w:r w:rsidR="00A36F0B">
              <w:rPr>
                <w:noProof/>
                <w:kern w:val="2"/>
                <w:sz w:val="21"/>
              </w:rPr>
              <w:tab/>
            </w:r>
            <w:r w:rsidR="00A36F0B" w:rsidRPr="00810771">
              <w:rPr>
                <w:rStyle w:val="af"/>
                <w:rFonts w:hint="eastAsia"/>
                <w:noProof/>
              </w:rPr>
              <w:t>日志</w:t>
            </w:r>
            <w:r w:rsidR="00A36F0B" w:rsidRPr="00810771">
              <w:rPr>
                <w:rStyle w:val="af"/>
                <w:noProof/>
              </w:rPr>
              <w:t>/Log</w:t>
            </w:r>
            <w:r w:rsidR="00A36F0B">
              <w:rPr>
                <w:noProof/>
                <w:webHidden/>
              </w:rPr>
              <w:tab/>
            </w:r>
            <w:r w:rsidR="00A36F0B">
              <w:rPr>
                <w:noProof/>
                <w:webHidden/>
              </w:rPr>
              <w:fldChar w:fldCharType="begin"/>
            </w:r>
            <w:r w:rsidR="00A36F0B">
              <w:rPr>
                <w:noProof/>
                <w:webHidden/>
              </w:rPr>
              <w:instrText xml:space="preserve"> PAGEREF _Toc149138803 \h </w:instrText>
            </w:r>
            <w:r w:rsidR="00A36F0B">
              <w:rPr>
                <w:noProof/>
                <w:webHidden/>
              </w:rPr>
            </w:r>
            <w:r w:rsidR="00A36F0B">
              <w:rPr>
                <w:noProof/>
                <w:webHidden/>
              </w:rPr>
              <w:fldChar w:fldCharType="separate"/>
            </w:r>
            <w:r w:rsidR="00A36F0B">
              <w:rPr>
                <w:noProof/>
                <w:webHidden/>
              </w:rPr>
              <w:t>47</w:t>
            </w:r>
            <w:r w:rsidR="00A36F0B">
              <w:rPr>
                <w:noProof/>
                <w:webHidden/>
              </w:rPr>
              <w:fldChar w:fldCharType="end"/>
            </w:r>
          </w:hyperlink>
        </w:p>
        <w:p w14:paraId="5D942B20" w14:textId="77777777" w:rsidR="00A36F0B" w:rsidRDefault="003B6945">
          <w:pPr>
            <w:pStyle w:val="30"/>
            <w:tabs>
              <w:tab w:val="left" w:pos="1260"/>
              <w:tab w:val="right" w:leader="dot" w:pos="8296"/>
            </w:tabs>
            <w:rPr>
              <w:noProof/>
              <w:kern w:val="2"/>
              <w:sz w:val="21"/>
            </w:rPr>
          </w:pPr>
          <w:hyperlink w:anchor="_Toc149138804" w:history="1">
            <w:r w:rsidR="00A36F0B" w:rsidRPr="00810771">
              <w:rPr>
                <w:rStyle w:val="af"/>
                <w:noProof/>
              </w:rPr>
              <w:t>5.1.3</w:t>
            </w:r>
            <w:r w:rsidR="00A36F0B">
              <w:rPr>
                <w:noProof/>
                <w:kern w:val="2"/>
                <w:sz w:val="21"/>
              </w:rPr>
              <w:tab/>
            </w:r>
            <w:r w:rsidR="00A36F0B" w:rsidRPr="00810771">
              <w:rPr>
                <w:rStyle w:val="af"/>
                <w:rFonts w:hint="eastAsia"/>
                <w:noProof/>
              </w:rPr>
              <w:t>系统信息</w:t>
            </w:r>
            <w:r w:rsidR="00A36F0B" w:rsidRPr="00810771">
              <w:rPr>
                <w:rStyle w:val="af"/>
                <w:noProof/>
              </w:rPr>
              <w:t>/System Info.</w:t>
            </w:r>
            <w:r w:rsidR="00A36F0B">
              <w:rPr>
                <w:noProof/>
                <w:webHidden/>
              </w:rPr>
              <w:tab/>
            </w:r>
            <w:r w:rsidR="00A36F0B">
              <w:rPr>
                <w:noProof/>
                <w:webHidden/>
              </w:rPr>
              <w:fldChar w:fldCharType="begin"/>
            </w:r>
            <w:r w:rsidR="00A36F0B">
              <w:rPr>
                <w:noProof/>
                <w:webHidden/>
              </w:rPr>
              <w:instrText xml:space="preserve"> PAGEREF _Toc149138804 \h </w:instrText>
            </w:r>
            <w:r w:rsidR="00A36F0B">
              <w:rPr>
                <w:noProof/>
                <w:webHidden/>
              </w:rPr>
            </w:r>
            <w:r w:rsidR="00A36F0B">
              <w:rPr>
                <w:noProof/>
                <w:webHidden/>
              </w:rPr>
              <w:fldChar w:fldCharType="separate"/>
            </w:r>
            <w:r w:rsidR="00A36F0B">
              <w:rPr>
                <w:noProof/>
                <w:webHidden/>
              </w:rPr>
              <w:t>47</w:t>
            </w:r>
            <w:r w:rsidR="00A36F0B">
              <w:rPr>
                <w:noProof/>
                <w:webHidden/>
              </w:rPr>
              <w:fldChar w:fldCharType="end"/>
            </w:r>
          </w:hyperlink>
        </w:p>
        <w:p w14:paraId="18474EE2" w14:textId="77777777" w:rsidR="00A36F0B" w:rsidRDefault="003B6945">
          <w:pPr>
            <w:pStyle w:val="10"/>
            <w:tabs>
              <w:tab w:val="left" w:pos="440"/>
              <w:tab w:val="right" w:leader="dot" w:pos="8296"/>
            </w:tabs>
            <w:rPr>
              <w:noProof/>
              <w:kern w:val="2"/>
              <w:sz w:val="21"/>
            </w:rPr>
          </w:pPr>
          <w:hyperlink w:anchor="_Toc149138805" w:history="1">
            <w:r w:rsidR="00A36F0B" w:rsidRPr="00810771">
              <w:rPr>
                <w:rStyle w:val="af"/>
                <w:rFonts w:ascii="微软雅黑" w:eastAsia="微软雅黑" w:hAnsi="微软雅黑"/>
                <w:noProof/>
              </w:rPr>
              <w:t>6.</w:t>
            </w:r>
            <w:r w:rsidR="00A36F0B">
              <w:rPr>
                <w:noProof/>
                <w:kern w:val="2"/>
                <w:sz w:val="21"/>
              </w:rPr>
              <w:tab/>
            </w:r>
            <w:r w:rsidR="00A36F0B" w:rsidRPr="00810771">
              <w:rPr>
                <w:rStyle w:val="af"/>
                <w:rFonts w:ascii="微软雅黑" w:eastAsia="微软雅黑" w:hAnsi="微软雅黑" w:hint="eastAsia"/>
                <w:noProof/>
              </w:rPr>
              <w:t>以太网业务</w:t>
            </w:r>
            <w:r w:rsidR="00A36F0B" w:rsidRPr="00810771">
              <w:rPr>
                <w:rStyle w:val="af"/>
                <w:rFonts w:ascii="微软雅黑" w:eastAsia="微软雅黑" w:hAnsi="微软雅黑"/>
                <w:noProof/>
              </w:rPr>
              <w:t>/Switching</w:t>
            </w:r>
            <w:r w:rsidR="00A36F0B">
              <w:rPr>
                <w:noProof/>
                <w:webHidden/>
              </w:rPr>
              <w:tab/>
            </w:r>
            <w:r w:rsidR="00A36F0B">
              <w:rPr>
                <w:noProof/>
                <w:webHidden/>
              </w:rPr>
              <w:fldChar w:fldCharType="begin"/>
            </w:r>
            <w:r w:rsidR="00A36F0B">
              <w:rPr>
                <w:noProof/>
                <w:webHidden/>
              </w:rPr>
              <w:instrText xml:space="preserve"> PAGEREF _Toc149138805 \h </w:instrText>
            </w:r>
            <w:r w:rsidR="00A36F0B">
              <w:rPr>
                <w:noProof/>
                <w:webHidden/>
              </w:rPr>
            </w:r>
            <w:r w:rsidR="00A36F0B">
              <w:rPr>
                <w:noProof/>
                <w:webHidden/>
              </w:rPr>
              <w:fldChar w:fldCharType="separate"/>
            </w:r>
            <w:r w:rsidR="00A36F0B">
              <w:rPr>
                <w:noProof/>
                <w:webHidden/>
              </w:rPr>
              <w:t>51</w:t>
            </w:r>
            <w:r w:rsidR="00A36F0B">
              <w:rPr>
                <w:noProof/>
                <w:webHidden/>
              </w:rPr>
              <w:fldChar w:fldCharType="end"/>
            </w:r>
          </w:hyperlink>
        </w:p>
        <w:p w14:paraId="02A9E8EE" w14:textId="77777777" w:rsidR="00A36F0B" w:rsidRDefault="003B6945">
          <w:pPr>
            <w:pStyle w:val="21"/>
            <w:tabs>
              <w:tab w:val="left" w:pos="1260"/>
              <w:tab w:val="right" w:leader="dot" w:pos="8296"/>
            </w:tabs>
            <w:rPr>
              <w:noProof/>
              <w:kern w:val="2"/>
              <w:sz w:val="21"/>
            </w:rPr>
          </w:pPr>
          <w:hyperlink w:anchor="_Toc149138806" w:history="1">
            <w:r w:rsidR="00A36F0B" w:rsidRPr="00810771">
              <w:rPr>
                <w:rStyle w:val="af"/>
                <w:rFonts w:ascii="微软雅黑" w:eastAsia="微软雅黑" w:hAnsi="微软雅黑"/>
                <w:noProof/>
              </w:rPr>
              <w:t>6.1</w:t>
            </w:r>
            <w:r w:rsidR="00A36F0B">
              <w:rPr>
                <w:noProof/>
                <w:kern w:val="2"/>
                <w:sz w:val="21"/>
              </w:rPr>
              <w:tab/>
            </w:r>
            <w:r w:rsidR="00A36F0B" w:rsidRPr="00810771">
              <w:rPr>
                <w:rStyle w:val="af"/>
                <w:rFonts w:ascii="微软雅黑" w:eastAsia="微软雅黑" w:hAnsi="微软雅黑" w:hint="eastAsia"/>
                <w:noProof/>
              </w:rPr>
              <w:t>端口基本配置</w:t>
            </w:r>
            <w:r w:rsidR="00A36F0B" w:rsidRPr="00810771">
              <w:rPr>
                <w:rStyle w:val="af"/>
                <w:rFonts w:ascii="微软雅黑" w:eastAsia="微软雅黑" w:hAnsi="微软雅黑"/>
                <w:noProof/>
              </w:rPr>
              <w:t>/Port Basic Settings</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_Toc149138806 \h </w:instrText>
            </w:r>
            <w:r w:rsidR="00A36F0B">
              <w:rPr>
                <w:noProof/>
                <w:webHidden/>
              </w:rPr>
            </w:r>
            <w:r w:rsidR="00A36F0B">
              <w:rPr>
                <w:noProof/>
                <w:webHidden/>
              </w:rPr>
              <w:fldChar w:fldCharType="separate"/>
            </w:r>
            <w:r w:rsidR="00A36F0B">
              <w:rPr>
                <w:noProof/>
                <w:webHidden/>
              </w:rPr>
              <w:t>51</w:t>
            </w:r>
            <w:r w:rsidR="00A36F0B">
              <w:rPr>
                <w:noProof/>
                <w:webHidden/>
              </w:rPr>
              <w:fldChar w:fldCharType="end"/>
            </w:r>
          </w:hyperlink>
        </w:p>
        <w:p w14:paraId="4B59A81C" w14:textId="77777777" w:rsidR="00A36F0B" w:rsidRDefault="003B6945">
          <w:pPr>
            <w:pStyle w:val="21"/>
            <w:tabs>
              <w:tab w:val="left" w:pos="1260"/>
              <w:tab w:val="right" w:leader="dot" w:pos="8296"/>
            </w:tabs>
            <w:rPr>
              <w:noProof/>
              <w:kern w:val="2"/>
              <w:sz w:val="21"/>
            </w:rPr>
          </w:pPr>
          <w:hyperlink w:anchor="_Toc149138807" w:history="1">
            <w:r w:rsidR="00A36F0B" w:rsidRPr="00810771">
              <w:rPr>
                <w:rStyle w:val="af"/>
                <w:rFonts w:ascii="微软雅黑" w:eastAsia="微软雅黑" w:hAnsi="微软雅黑"/>
                <w:noProof/>
              </w:rPr>
              <w:t>6.2</w:t>
            </w:r>
            <w:r w:rsidR="00A36F0B">
              <w:rPr>
                <w:noProof/>
                <w:kern w:val="2"/>
                <w:sz w:val="21"/>
              </w:rPr>
              <w:tab/>
            </w:r>
            <w:r w:rsidR="00A36F0B" w:rsidRPr="00810771">
              <w:rPr>
                <w:rStyle w:val="af"/>
                <w:rFonts w:ascii="微软雅黑" w:eastAsia="微软雅黑" w:hAnsi="微软雅黑" w:hint="eastAsia"/>
                <w:noProof/>
              </w:rPr>
              <w:t>流量统计</w:t>
            </w:r>
            <w:r w:rsidR="00A36F0B" w:rsidRPr="00810771">
              <w:rPr>
                <w:rStyle w:val="af"/>
                <w:rFonts w:ascii="微软雅黑" w:eastAsia="微软雅黑" w:hAnsi="微软雅黑"/>
                <w:noProof/>
              </w:rPr>
              <w:t>/Flow Statistics</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_Toc149138807 \h </w:instrText>
            </w:r>
            <w:r w:rsidR="00A36F0B">
              <w:rPr>
                <w:noProof/>
                <w:webHidden/>
              </w:rPr>
            </w:r>
            <w:r w:rsidR="00A36F0B">
              <w:rPr>
                <w:noProof/>
                <w:webHidden/>
              </w:rPr>
              <w:fldChar w:fldCharType="separate"/>
            </w:r>
            <w:r w:rsidR="00A36F0B">
              <w:rPr>
                <w:noProof/>
                <w:webHidden/>
              </w:rPr>
              <w:t>54</w:t>
            </w:r>
            <w:r w:rsidR="00A36F0B">
              <w:rPr>
                <w:noProof/>
                <w:webHidden/>
              </w:rPr>
              <w:fldChar w:fldCharType="end"/>
            </w:r>
          </w:hyperlink>
        </w:p>
        <w:p w14:paraId="4993161C" w14:textId="77777777" w:rsidR="00A36F0B" w:rsidRDefault="003B6945">
          <w:pPr>
            <w:pStyle w:val="21"/>
            <w:tabs>
              <w:tab w:val="left" w:pos="1260"/>
              <w:tab w:val="right" w:leader="dot" w:pos="8296"/>
            </w:tabs>
            <w:rPr>
              <w:noProof/>
              <w:kern w:val="2"/>
              <w:sz w:val="21"/>
            </w:rPr>
          </w:pPr>
          <w:hyperlink w:anchor="_Toc149138808" w:history="1">
            <w:r w:rsidR="00A36F0B" w:rsidRPr="00810771">
              <w:rPr>
                <w:rStyle w:val="af"/>
                <w:rFonts w:ascii="微软雅黑" w:eastAsia="微软雅黑" w:hAnsi="微软雅黑"/>
                <w:noProof/>
              </w:rPr>
              <w:t>6.3</w:t>
            </w:r>
            <w:r w:rsidR="00A36F0B">
              <w:rPr>
                <w:noProof/>
                <w:kern w:val="2"/>
                <w:sz w:val="21"/>
              </w:rPr>
              <w:tab/>
            </w:r>
            <w:r w:rsidR="00A36F0B" w:rsidRPr="00810771">
              <w:rPr>
                <w:rStyle w:val="af"/>
                <w:rFonts w:ascii="微软雅黑" w:eastAsia="微软雅黑" w:hAnsi="微软雅黑" w:hint="eastAsia"/>
                <w:noProof/>
              </w:rPr>
              <w:t>环路检测</w:t>
            </w:r>
            <w:r w:rsidR="00A36F0B" w:rsidRPr="00810771">
              <w:rPr>
                <w:rStyle w:val="af"/>
                <w:rFonts w:ascii="微软雅黑" w:eastAsia="微软雅黑" w:hAnsi="微软雅黑"/>
                <w:noProof/>
                <w:highlight w:val="darkGreen"/>
              </w:rPr>
              <w:t>(FP2)</w:t>
            </w:r>
            <w:r w:rsidR="00A36F0B">
              <w:rPr>
                <w:noProof/>
                <w:webHidden/>
              </w:rPr>
              <w:tab/>
            </w:r>
            <w:r w:rsidR="00A36F0B">
              <w:rPr>
                <w:noProof/>
                <w:webHidden/>
              </w:rPr>
              <w:fldChar w:fldCharType="begin"/>
            </w:r>
            <w:r w:rsidR="00A36F0B">
              <w:rPr>
                <w:noProof/>
                <w:webHidden/>
              </w:rPr>
              <w:instrText xml:space="preserve"> PAGEREF _Toc149138808 \h </w:instrText>
            </w:r>
            <w:r w:rsidR="00A36F0B">
              <w:rPr>
                <w:noProof/>
                <w:webHidden/>
              </w:rPr>
            </w:r>
            <w:r w:rsidR="00A36F0B">
              <w:rPr>
                <w:noProof/>
                <w:webHidden/>
              </w:rPr>
              <w:fldChar w:fldCharType="separate"/>
            </w:r>
            <w:r w:rsidR="00A36F0B">
              <w:rPr>
                <w:noProof/>
                <w:webHidden/>
              </w:rPr>
              <w:t>58</w:t>
            </w:r>
            <w:r w:rsidR="00A36F0B">
              <w:rPr>
                <w:noProof/>
                <w:webHidden/>
              </w:rPr>
              <w:fldChar w:fldCharType="end"/>
            </w:r>
          </w:hyperlink>
        </w:p>
        <w:p w14:paraId="2AC41C25" w14:textId="77777777" w:rsidR="00A36F0B" w:rsidRDefault="003B6945">
          <w:pPr>
            <w:pStyle w:val="21"/>
            <w:tabs>
              <w:tab w:val="left" w:pos="1260"/>
              <w:tab w:val="right" w:leader="dot" w:pos="8296"/>
            </w:tabs>
            <w:rPr>
              <w:noProof/>
              <w:kern w:val="2"/>
              <w:sz w:val="21"/>
            </w:rPr>
          </w:pPr>
          <w:hyperlink w:anchor="_Toc149138809" w:history="1">
            <w:r w:rsidR="00A36F0B" w:rsidRPr="00810771">
              <w:rPr>
                <w:rStyle w:val="af"/>
                <w:rFonts w:ascii="微软雅黑" w:eastAsia="微软雅黑" w:hAnsi="微软雅黑"/>
                <w:noProof/>
              </w:rPr>
              <w:t>6.4</w:t>
            </w:r>
            <w:r w:rsidR="00A36F0B">
              <w:rPr>
                <w:noProof/>
                <w:kern w:val="2"/>
                <w:sz w:val="21"/>
              </w:rPr>
              <w:tab/>
            </w:r>
            <w:r w:rsidR="00A36F0B" w:rsidRPr="00810771">
              <w:rPr>
                <w:rStyle w:val="af"/>
                <w:rFonts w:ascii="微软雅黑" w:eastAsia="微软雅黑" w:hAnsi="微软雅黑" w:hint="eastAsia"/>
                <w:noProof/>
              </w:rPr>
              <w:t>端口自动恢复</w:t>
            </w:r>
            <w:r w:rsidR="00A36F0B" w:rsidRPr="00810771">
              <w:rPr>
                <w:rStyle w:val="af"/>
                <w:rFonts w:ascii="微软雅黑" w:eastAsia="微软雅黑" w:hAnsi="微软雅黑"/>
                <w:noProof/>
              </w:rPr>
              <w:t>/Port Auto Recovery</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_Toc149138809 \h </w:instrText>
            </w:r>
            <w:r w:rsidR="00A36F0B">
              <w:rPr>
                <w:noProof/>
                <w:webHidden/>
              </w:rPr>
            </w:r>
            <w:r w:rsidR="00A36F0B">
              <w:rPr>
                <w:noProof/>
                <w:webHidden/>
              </w:rPr>
              <w:fldChar w:fldCharType="separate"/>
            </w:r>
            <w:r w:rsidR="00A36F0B">
              <w:rPr>
                <w:noProof/>
                <w:webHidden/>
              </w:rPr>
              <w:t>62</w:t>
            </w:r>
            <w:r w:rsidR="00A36F0B">
              <w:rPr>
                <w:noProof/>
                <w:webHidden/>
              </w:rPr>
              <w:fldChar w:fldCharType="end"/>
            </w:r>
          </w:hyperlink>
        </w:p>
        <w:p w14:paraId="40788777" w14:textId="77777777" w:rsidR="00A36F0B" w:rsidRDefault="003B6945">
          <w:pPr>
            <w:pStyle w:val="21"/>
            <w:tabs>
              <w:tab w:val="left" w:pos="1260"/>
              <w:tab w:val="right" w:leader="dot" w:pos="8296"/>
            </w:tabs>
            <w:rPr>
              <w:noProof/>
              <w:kern w:val="2"/>
              <w:sz w:val="21"/>
            </w:rPr>
          </w:pPr>
          <w:hyperlink w:anchor="_Toc149138810" w:history="1">
            <w:r w:rsidR="00A36F0B" w:rsidRPr="00810771">
              <w:rPr>
                <w:rStyle w:val="af"/>
                <w:rFonts w:ascii="微软雅黑" w:eastAsia="微软雅黑" w:hAnsi="微软雅黑"/>
                <w:noProof/>
              </w:rPr>
              <w:t>6.5</w:t>
            </w:r>
            <w:r w:rsidR="00A36F0B">
              <w:rPr>
                <w:noProof/>
                <w:kern w:val="2"/>
                <w:sz w:val="21"/>
              </w:rPr>
              <w:tab/>
            </w:r>
            <w:r w:rsidR="00A36F0B" w:rsidRPr="00810771">
              <w:rPr>
                <w:rStyle w:val="af"/>
                <w:rFonts w:ascii="微软雅黑" w:eastAsia="微软雅黑" w:hAnsi="微软雅黑" w:hint="eastAsia"/>
                <w:noProof/>
              </w:rPr>
              <w:t>链路聚合</w:t>
            </w:r>
            <w:r w:rsidR="00A36F0B" w:rsidRPr="00810771">
              <w:rPr>
                <w:rStyle w:val="af"/>
                <w:rFonts w:ascii="微软雅黑" w:eastAsia="微软雅黑" w:hAnsi="微软雅黑"/>
                <w:noProof/>
              </w:rPr>
              <w:t>/Aggregation Interface</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_Toc149138810 \h </w:instrText>
            </w:r>
            <w:r w:rsidR="00A36F0B">
              <w:rPr>
                <w:noProof/>
                <w:webHidden/>
              </w:rPr>
            </w:r>
            <w:r w:rsidR="00A36F0B">
              <w:rPr>
                <w:noProof/>
                <w:webHidden/>
              </w:rPr>
              <w:fldChar w:fldCharType="separate"/>
            </w:r>
            <w:r w:rsidR="00A36F0B">
              <w:rPr>
                <w:noProof/>
                <w:webHidden/>
              </w:rPr>
              <w:t>64</w:t>
            </w:r>
            <w:r w:rsidR="00A36F0B">
              <w:rPr>
                <w:noProof/>
                <w:webHidden/>
              </w:rPr>
              <w:fldChar w:fldCharType="end"/>
            </w:r>
          </w:hyperlink>
        </w:p>
        <w:p w14:paraId="6AF1B9C4" w14:textId="77777777" w:rsidR="00A36F0B" w:rsidRDefault="003B6945">
          <w:pPr>
            <w:pStyle w:val="21"/>
            <w:tabs>
              <w:tab w:val="left" w:pos="1260"/>
              <w:tab w:val="right" w:leader="dot" w:pos="8296"/>
            </w:tabs>
            <w:rPr>
              <w:noProof/>
              <w:kern w:val="2"/>
              <w:sz w:val="21"/>
            </w:rPr>
          </w:pPr>
          <w:hyperlink w:anchor="_Toc149138811" w:history="1">
            <w:r w:rsidR="00A36F0B" w:rsidRPr="00810771">
              <w:rPr>
                <w:rStyle w:val="af"/>
                <w:rFonts w:ascii="微软雅黑" w:eastAsia="微软雅黑" w:hAnsi="微软雅黑"/>
                <w:noProof/>
              </w:rPr>
              <w:t>6.6</w:t>
            </w:r>
            <w:r w:rsidR="00A36F0B">
              <w:rPr>
                <w:noProof/>
                <w:kern w:val="2"/>
                <w:sz w:val="21"/>
              </w:rPr>
              <w:tab/>
            </w:r>
            <w:r w:rsidR="00A36F0B" w:rsidRPr="00810771">
              <w:rPr>
                <w:rStyle w:val="af"/>
                <w:rFonts w:ascii="微软雅黑" w:eastAsia="微软雅黑" w:hAnsi="微软雅黑"/>
                <w:noProof/>
              </w:rPr>
              <w:t>MAC</w:t>
            </w:r>
            <w:r w:rsidR="00A36F0B" w:rsidRPr="00810771">
              <w:rPr>
                <w:rStyle w:val="af"/>
                <w:rFonts w:ascii="微软雅黑" w:eastAsia="微软雅黑" w:hAnsi="微软雅黑" w:hint="eastAsia"/>
                <w:noProof/>
              </w:rPr>
              <w:t>表</w:t>
            </w:r>
            <w:r w:rsidR="00A36F0B" w:rsidRPr="00810771">
              <w:rPr>
                <w:rStyle w:val="af"/>
                <w:rFonts w:ascii="微软雅黑" w:eastAsia="微软雅黑" w:hAnsi="微软雅黑"/>
                <w:noProof/>
              </w:rPr>
              <w:t>/MAC Table</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_Toc149138811 \h </w:instrText>
            </w:r>
            <w:r w:rsidR="00A36F0B">
              <w:rPr>
                <w:noProof/>
                <w:webHidden/>
              </w:rPr>
            </w:r>
            <w:r w:rsidR="00A36F0B">
              <w:rPr>
                <w:noProof/>
                <w:webHidden/>
              </w:rPr>
              <w:fldChar w:fldCharType="separate"/>
            </w:r>
            <w:r w:rsidR="00A36F0B">
              <w:rPr>
                <w:noProof/>
                <w:webHidden/>
              </w:rPr>
              <w:t>69</w:t>
            </w:r>
            <w:r w:rsidR="00A36F0B">
              <w:rPr>
                <w:noProof/>
                <w:webHidden/>
              </w:rPr>
              <w:fldChar w:fldCharType="end"/>
            </w:r>
          </w:hyperlink>
        </w:p>
        <w:p w14:paraId="567096BA" w14:textId="77777777" w:rsidR="00A36F0B" w:rsidRDefault="003B6945">
          <w:pPr>
            <w:pStyle w:val="21"/>
            <w:tabs>
              <w:tab w:val="left" w:pos="1260"/>
              <w:tab w:val="right" w:leader="dot" w:pos="8296"/>
            </w:tabs>
            <w:rPr>
              <w:noProof/>
              <w:kern w:val="2"/>
              <w:sz w:val="21"/>
            </w:rPr>
          </w:pPr>
          <w:hyperlink w:anchor="_Toc149138812" w:history="1">
            <w:r w:rsidR="00A36F0B" w:rsidRPr="00810771">
              <w:rPr>
                <w:rStyle w:val="af"/>
                <w:rFonts w:ascii="微软雅黑" w:eastAsia="微软雅黑" w:hAnsi="微软雅黑"/>
                <w:noProof/>
              </w:rPr>
              <w:t>6.7</w:t>
            </w:r>
            <w:r w:rsidR="00A36F0B">
              <w:rPr>
                <w:noProof/>
                <w:kern w:val="2"/>
                <w:sz w:val="21"/>
              </w:rPr>
              <w:tab/>
            </w:r>
            <w:r w:rsidR="00A36F0B" w:rsidRPr="00810771">
              <w:rPr>
                <w:rStyle w:val="af"/>
                <w:rFonts w:ascii="微软雅黑" w:eastAsia="微软雅黑" w:hAnsi="微软雅黑"/>
                <w:noProof/>
              </w:rPr>
              <w:t>VLAN</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_Toc149138812 \h </w:instrText>
            </w:r>
            <w:r w:rsidR="00A36F0B">
              <w:rPr>
                <w:noProof/>
                <w:webHidden/>
              </w:rPr>
            </w:r>
            <w:r w:rsidR="00A36F0B">
              <w:rPr>
                <w:noProof/>
                <w:webHidden/>
              </w:rPr>
              <w:fldChar w:fldCharType="separate"/>
            </w:r>
            <w:r w:rsidR="00A36F0B">
              <w:rPr>
                <w:noProof/>
                <w:webHidden/>
              </w:rPr>
              <w:t>75</w:t>
            </w:r>
            <w:r w:rsidR="00A36F0B">
              <w:rPr>
                <w:noProof/>
                <w:webHidden/>
              </w:rPr>
              <w:fldChar w:fldCharType="end"/>
            </w:r>
          </w:hyperlink>
        </w:p>
        <w:p w14:paraId="38534798" w14:textId="77777777" w:rsidR="00A36F0B" w:rsidRDefault="003B6945">
          <w:pPr>
            <w:pStyle w:val="30"/>
            <w:tabs>
              <w:tab w:val="left" w:pos="1260"/>
              <w:tab w:val="right" w:leader="dot" w:pos="8296"/>
            </w:tabs>
            <w:rPr>
              <w:noProof/>
              <w:kern w:val="2"/>
              <w:sz w:val="21"/>
            </w:rPr>
          </w:pPr>
          <w:hyperlink w:anchor="_Toc149138813" w:history="1">
            <w:r w:rsidR="00A36F0B" w:rsidRPr="00810771">
              <w:rPr>
                <w:rStyle w:val="af"/>
                <w:noProof/>
              </w:rPr>
              <w:t>6.7.1</w:t>
            </w:r>
            <w:r w:rsidR="00A36F0B">
              <w:rPr>
                <w:noProof/>
                <w:kern w:val="2"/>
                <w:sz w:val="21"/>
              </w:rPr>
              <w:tab/>
            </w:r>
            <w:r w:rsidR="00A36F0B" w:rsidRPr="00810771">
              <w:rPr>
                <w:rStyle w:val="af"/>
                <w:noProof/>
              </w:rPr>
              <w:t>VLAN</w:t>
            </w:r>
            <w:r w:rsidR="00A36F0B">
              <w:rPr>
                <w:noProof/>
                <w:webHidden/>
              </w:rPr>
              <w:tab/>
            </w:r>
            <w:r w:rsidR="00A36F0B">
              <w:rPr>
                <w:noProof/>
                <w:webHidden/>
              </w:rPr>
              <w:fldChar w:fldCharType="begin"/>
            </w:r>
            <w:r w:rsidR="00A36F0B">
              <w:rPr>
                <w:noProof/>
                <w:webHidden/>
              </w:rPr>
              <w:instrText xml:space="preserve"> PAGEREF _Toc149138813 \h </w:instrText>
            </w:r>
            <w:r w:rsidR="00A36F0B">
              <w:rPr>
                <w:noProof/>
                <w:webHidden/>
              </w:rPr>
            </w:r>
            <w:r w:rsidR="00A36F0B">
              <w:rPr>
                <w:noProof/>
                <w:webHidden/>
              </w:rPr>
              <w:fldChar w:fldCharType="separate"/>
            </w:r>
            <w:r w:rsidR="00A36F0B">
              <w:rPr>
                <w:noProof/>
                <w:webHidden/>
              </w:rPr>
              <w:t>75</w:t>
            </w:r>
            <w:r w:rsidR="00A36F0B">
              <w:rPr>
                <w:noProof/>
                <w:webHidden/>
              </w:rPr>
              <w:fldChar w:fldCharType="end"/>
            </w:r>
          </w:hyperlink>
        </w:p>
        <w:p w14:paraId="6DEE6CE1" w14:textId="77777777" w:rsidR="00A36F0B" w:rsidRDefault="003B6945">
          <w:pPr>
            <w:pStyle w:val="30"/>
            <w:tabs>
              <w:tab w:val="left" w:pos="1260"/>
              <w:tab w:val="right" w:leader="dot" w:pos="8296"/>
            </w:tabs>
            <w:rPr>
              <w:noProof/>
              <w:kern w:val="2"/>
              <w:sz w:val="21"/>
            </w:rPr>
          </w:pPr>
          <w:hyperlink w:anchor="_Toc149138814" w:history="1">
            <w:r w:rsidR="00A36F0B" w:rsidRPr="00810771">
              <w:rPr>
                <w:rStyle w:val="af"/>
                <w:noProof/>
              </w:rPr>
              <w:t>6.7.2</w:t>
            </w:r>
            <w:r w:rsidR="00A36F0B">
              <w:rPr>
                <w:noProof/>
                <w:kern w:val="2"/>
                <w:sz w:val="21"/>
              </w:rPr>
              <w:tab/>
            </w:r>
            <w:r w:rsidR="00A36F0B" w:rsidRPr="00810771">
              <w:rPr>
                <w:rStyle w:val="af"/>
                <w:noProof/>
              </w:rPr>
              <w:t>MAC VLAN</w:t>
            </w:r>
            <w:r w:rsidR="00A36F0B" w:rsidRPr="00810771">
              <w:rPr>
                <w:rStyle w:val="af"/>
                <w:rFonts w:ascii="微软雅黑" w:eastAsia="微软雅黑" w:hAnsi="微软雅黑"/>
                <w:noProof/>
                <w:highlight w:val="darkGreen"/>
              </w:rPr>
              <w:t xml:space="preserve"> (FP2)</w:t>
            </w:r>
            <w:r w:rsidR="00A36F0B">
              <w:rPr>
                <w:noProof/>
                <w:webHidden/>
              </w:rPr>
              <w:tab/>
            </w:r>
            <w:r w:rsidR="00A36F0B">
              <w:rPr>
                <w:noProof/>
                <w:webHidden/>
              </w:rPr>
              <w:fldChar w:fldCharType="begin"/>
            </w:r>
            <w:r w:rsidR="00A36F0B">
              <w:rPr>
                <w:noProof/>
                <w:webHidden/>
              </w:rPr>
              <w:instrText xml:space="preserve"> PAGEREF _Toc149138814 \h </w:instrText>
            </w:r>
            <w:r w:rsidR="00A36F0B">
              <w:rPr>
                <w:noProof/>
                <w:webHidden/>
              </w:rPr>
            </w:r>
            <w:r w:rsidR="00A36F0B">
              <w:rPr>
                <w:noProof/>
                <w:webHidden/>
              </w:rPr>
              <w:fldChar w:fldCharType="separate"/>
            </w:r>
            <w:r w:rsidR="00A36F0B">
              <w:rPr>
                <w:noProof/>
                <w:webHidden/>
              </w:rPr>
              <w:t>85</w:t>
            </w:r>
            <w:r w:rsidR="00A36F0B">
              <w:rPr>
                <w:noProof/>
                <w:webHidden/>
              </w:rPr>
              <w:fldChar w:fldCharType="end"/>
            </w:r>
          </w:hyperlink>
        </w:p>
        <w:p w14:paraId="6ED3EBB2" w14:textId="77777777" w:rsidR="00A36F0B" w:rsidRDefault="003B6945">
          <w:pPr>
            <w:pStyle w:val="30"/>
            <w:tabs>
              <w:tab w:val="left" w:pos="1260"/>
              <w:tab w:val="right" w:leader="dot" w:pos="8296"/>
            </w:tabs>
            <w:rPr>
              <w:noProof/>
              <w:kern w:val="2"/>
              <w:sz w:val="21"/>
            </w:rPr>
          </w:pPr>
          <w:hyperlink w:anchor="_Toc149138815" w:history="1">
            <w:r w:rsidR="00A36F0B" w:rsidRPr="00810771">
              <w:rPr>
                <w:rStyle w:val="af"/>
                <w:noProof/>
              </w:rPr>
              <w:t>6.7.3</w:t>
            </w:r>
            <w:r w:rsidR="00A36F0B">
              <w:rPr>
                <w:noProof/>
                <w:kern w:val="2"/>
                <w:sz w:val="21"/>
              </w:rPr>
              <w:tab/>
            </w:r>
            <w:r w:rsidR="00A36F0B" w:rsidRPr="00810771">
              <w:rPr>
                <w:rStyle w:val="af"/>
                <w:noProof/>
              </w:rPr>
              <w:t>Protocol VLAN</w:t>
            </w:r>
            <w:r w:rsidR="00A36F0B" w:rsidRPr="00810771">
              <w:rPr>
                <w:rStyle w:val="af"/>
                <w:rFonts w:ascii="微软雅黑" w:eastAsia="微软雅黑" w:hAnsi="微软雅黑"/>
                <w:noProof/>
                <w:highlight w:val="darkGreen"/>
              </w:rPr>
              <w:t xml:space="preserve"> (FP2)</w:t>
            </w:r>
            <w:r w:rsidR="00A36F0B">
              <w:rPr>
                <w:noProof/>
                <w:webHidden/>
              </w:rPr>
              <w:tab/>
            </w:r>
            <w:r w:rsidR="00A36F0B">
              <w:rPr>
                <w:noProof/>
                <w:webHidden/>
              </w:rPr>
              <w:fldChar w:fldCharType="begin"/>
            </w:r>
            <w:r w:rsidR="00A36F0B">
              <w:rPr>
                <w:noProof/>
                <w:webHidden/>
              </w:rPr>
              <w:instrText xml:space="preserve"> PAGEREF _Toc149138815 \h </w:instrText>
            </w:r>
            <w:r w:rsidR="00A36F0B">
              <w:rPr>
                <w:noProof/>
                <w:webHidden/>
              </w:rPr>
            </w:r>
            <w:r w:rsidR="00A36F0B">
              <w:rPr>
                <w:noProof/>
                <w:webHidden/>
              </w:rPr>
              <w:fldChar w:fldCharType="separate"/>
            </w:r>
            <w:r w:rsidR="00A36F0B">
              <w:rPr>
                <w:noProof/>
                <w:webHidden/>
              </w:rPr>
              <w:t>90</w:t>
            </w:r>
            <w:r w:rsidR="00A36F0B">
              <w:rPr>
                <w:noProof/>
                <w:webHidden/>
              </w:rPr>
              <w:fldChar w:fldCharType="end"/>
            </w:r>
          </w:hyperlink>
        </w:p>
        <w:p w14:paraId="53060486" w14:textId="77777777" w:rsidR="00A36F0B" w:rsidRDefault="003B6945">
          <w:pPr>
            <w:pStyle w:val="30"/>
            <w:tabs>
              <w:tab w:val="left" w:pos="1260"/>
              <w:tab w:val="right" w:leader="dot" w:pos="8296"/>
            </w:tabs>
            <w:rPr>
              <w:noProof/>
              <w:kern w:val="2"/>
              <w:sz w:val="21"/>
            </w:rPr>
          </w:pPr>
          <w:hyperlink w:anchor="_Toc149138816" w:history="1">
            <w:r w:rsidR="00A36F0B" w:rsidRPr="00810771">
              <w:rPr>
                <w:rStyle w:val="af"/>
                <w:noProof/>
              </w:rPr>
              <w:t>6.7.4</w:t>
            </w:r>
            <w:r w:rsidR="00A36F0B">
              <w:rPr>
                <w:noProof/>
                <w:kern w:val="2"/>
                <w:sz w:val="21"/>
              </w:rPr>
              <w:tab/>
            </w:r>
            <w:r w:rsidR="00A36F0B" w:rsidRPr="00810771">
              <w:rPr>
                <w:rStyle w:val="af"/>
                <w:noProof/>
              </w:rPr>
              <w:t>Subnet VLAN</w:t>
            </w:r>
            <w:r w:rsidR="00A36F0B" w:rsidRPr="00810771">
              <w:rPr>
                <w:rStyle w:val="af"/>
                <w:rFonts w:ascii="微软雅黑" w:eastAsia="微软雅黑" w:hAnsi="微软雅黑"/>
                <w:noProof/>
                <w:highlight w:val="cyan"/>
              </w:rPr>
              <w:t xml:space="preserve"> (FP3)</w:t>
            </w:r>
            <w:r w:rsidR="00A36F0B" w:rsidRPr="00810771">
              <w:rPr>
                <w:rStyle w:val="af"/>
                <w:rFonts w:ascii="微软雅黑" w:eastAsia="微软雅黑" w:hAnsi="微软雅黑"/>
                <w:noProof/>
              </w:rPr>
              <w:t xml:space="preserve"> </w:t>
            </w:r>
            <w:r w:rsidR="00A36F0B" w:rsidRPr="00810771">
              <w:rPr>
                <w:rStyle w:val="af"/>
                <w:rFonts w:ascii="微软雅黑" w:eastAsia="微软雅黑" w:hAnsi="微软雅黑" w:hint="eastAsia"/>
                <w:noProof/>
              </w:rPr>
              <w:t>【待评审】</w:t>
            </w:r>
            <w:r w:rsidR="00A36F0B">
              <w:rPr>
                <w:noProof/>
                <w:webHidden/>
              </w:rPr>
              <w:tab/>
            </w:r>
            <w:r w:rsidR="00A36F0B">
              <w:rPr>
                <w:noProof/>
                <w:webHidden/>
              </w:rPr>
              <w:fldChar w:fldCharType="begin"/>
            </w:r>
            <w:r w:rsidR="00A36F0B">
              <w:rPr>
                <w:noProof/>
                <w:webHidden/>
              </w:rPr>
              <w:instrText xml:space="preserve"> PAGEREF _Toc149138816 \h </w:instrText>
            </w:r>
            <w:r w:rsidR="00A36F0B">
              <w:rPr>
                <w:noProof/>
                <w:webHidden/>
              </w:rPr>
            </w:r>
            <w:r w:rsidR="00A36F0B">
              <w:rPr>
                <w:noProof/>
                <w:webHidden/>
              </w:rPr>
              <w:fldChar w:fldCharType="separate"/>
            </w:r>
            <w:r w:rsidR="00A36F0B">
              <w:rPr>
                <w:noProof/>
                <w:webHidden/>
              </w:rPr>
              <w:t>92</w:t>
            </w:r>
            <w:r w:rsidR="00A36F0B">
              <w:rPr>
                <w:noProof/>
                <w:webHidden/>
              </w:rPr>
              <w:fldChar w:fldCharType="end"/>
            </w:r>
          </w:hyperlink>
        </w:p>
        <w:p w14:paraId="28E86212" w14:textId="77777777" w:rsidR="00A36F0B" w:rsidRDefault="003B6945">
          <w:pPr>
            <w:pStyle w:val="30"/>
            <w:tabs>
              <w:tab w:val="left" w:pos="1260"/>
              <w:tab w:val="right" w:leader="dot" w:pos="8296"/>
            </w:tabs>
            <w:rPr>
              <w:noProof/>
              <w:kern w:val="2"/>
              <w:sz w:val="21"/>
            </w:rPr>
          </w:pPr>
          <w:hyperlink w:anchor="_Toc149138817" w:history="1">
            <w:r w:rsidR="00A36F0B" w:rsidRPr="00810771">
              <w:rPr>
                <w:rStyle w:val="af"/>
                <w:noProof/>
              </w:rPr>
              <w:t>6.7.5</w:t>
            </w:r>
            <w:r w:rsidR="00A36F0B">
              <w:rPr>
                <w:noProof/>
                <w:kern w:val="2"/>
                <w:sz w:val="21"/>
              </w:rPr>
              <w:tab/>
            </w:r>
            <w:r w:rsidR="00A36F0B" w:rsidRPr="00810771">
              <w:rPr>
                <w:rStyle w:val="af"/>
                <w:rFonts w:hint="eastAsia"/>
                <w:noProof/>
              </w:rPr>
              <w:t>语音</w:t>
            </w:r>
            <w:r w:rsidR="00A36F0B" w:rsidRPr="00810771">
              <w:rPr>
                <w:rStyle w:val="af"/>
                <w:noProof/>
              </w:rPr>
              <w:t>VLAN/Voice VLAN</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_Toc149138817 \h </w:instrText>
            </w:r>
            <w:r w:rsidR="00A36F0B">
              <w:rPr>
                <w:noProof/>
                <w:webHidden/>
              </w:rPr>
            </w:r>
            <w:r w:rsidR="00A36F0B">
              <w:rPr>
                <w:noProof/>
                <w:webHidden/>
              </w:rPr>
              <w:fldChar w:fldCharType="separate"/>
            </w:r>
            <w:r w:rsidR="00A36F0B">
              <w:rPr>
                <w:noProof/>
                <w:webHidden/>
              </w:rPr>
              <w:t>93</w:t>
            </w:r>
            <w:r w:rsidR="00A36F0B">
              <w:rPr>
                <w:noProof/>
                <w:webHidden/>
              </w:rPr>
              <w:fldChar w:fldCharType="end"/>
            </w:r>
          </w:hyperlink>
        </w:p>
        <w:p w14:paraId="76071AC3" w14:textId="77777777" w:rsidR="00A36F0B" w:rsidRDefault="003B6945">
          <w:pPr>
            <w:pStyle w:val="21"/>
            <w:tabs>
              <w:tab w:val="left" w:pos="1260"/>
              <w:tab w:val="right" w:leader="dot" w:pos="8296"/>
            </w:tabs>
            <w:rPr>
              <w:noProof/>
              <w:kern w:val="2"/>
              <w:sz w:val="21"/>
            </w:rPr>
          </w:pPr>
          <w:hyperlink w:anchor="_Toc149138818" w:history="1">
            <w:r w:rsidR="00A36F0B" w:rsidRPr="00810771">
              <w:rPr>
                <w:rStyle w:val="af"/>
                <w:rFonts w:ascii="微软雅黑" w:eastAsia="微软雅黑" w:hAnsi="微软雅黑"/>
                <w:noProof/>
              </w:rPr>
              <w:t>6.8</w:t>
            </w:r>
            <w:r w:rsidR="00A36F0B">
              <w:rPr>
                <w:noProof/>
                <w:kern w:val="2"/>
                <w:sz w:val="21"/>
              </w:rPr>
              <w:tab/>
            </w:r>
            <w:r w:rsidR="00A36F0B" w:rsidRPr="00810771">
              <w:rPr>
                <w:rStyle w:val="af"/>
                <w:rFonts w:ascii="微软雅黑" w:eastAsia="微软雅黑" w:hAnsi="微软雅黑"/>
                <w:noProof/>
              </w:rPr>
              <w:t>QinQ</w:t>
            </w:r>
            <w:r w:rsidR="00A36F0B" w:rsidRPr="00810771">
              <w:rPr>
                <w:rStyle w:val="af"/>
                <w:rFonts w:ascii="微软雅黑" w:eastAsia="微软雅黑" w:hAnsi="微软雅黑"/>
                <w:noProof/>
                <w:highlight w:val="darkGreen"/>
              </w:rPr>
              <w:t xml:space="preserve"> (FP2)</w:t>
            </w:r>
            <w:r w:rsidR="00A36F0B">
              <w:rPr>
                <w:noProof/>
                <w:webHidden/>
              </w:rPr>
              <w:tab/>
            </w:r>
            <w:r w:rsidR="00A36F0B">
              <w:rPr>
                <w:noProof/>
                <w:webHidden/>
              </w:rPr>
              <w:fldChar w:fldCharType="begin"/>
            </w:r>
            <w:r w:rsidR="00A36F0B">
              <w:rPr>
                <w:noProof/>
                <w:webHidden/>
              </w:rPr>
              <w:instrText xml:space="preserve"> PAGEREF _Toc149138818 \h </w:instrText>
            </w:r>
            <w:r w:rsidR="00A36F0B">
              <w:rPr>
                <w:noProof/>
                <w:webHidden/>
              </w:rPr>
            </w:r>
            <w:r w:rsidR="00A36F0B">
              <w:rPr>
                <w:noProof/>
                <w:webHidden/>
              </w:rPr>
              <w:fldChar w:fldCharType="separate"/>
            </w:r>
            <w:r w:rsidR="00A36F0B">
              <w:rPr>
                <w:noProof/>
                <w:webHidden/>
              </w:rPr>
              <w:t>97</w:t>
            </w:r>
            <w:r w:rsidR="00A36F0B">
              <w:rPr>
                <w:noProof/>
                <w:webHidden/>
              </w:rPr>
              <w:fldChar w:fldCharType="end"/>
            </w:r>
          </w:hyperlink>
        </w:p>
        <w:p w14:paraId="099A9CF6" w14:textId="77777777" w:rsidR="00A36F0B" w:rsidRDefault="003B6945">
          <w:pPr>
            <w:pStyle w:val="21"/>
            <w:tabs>
              <w:tab w:val="left" w:pos="1260"/>
              <w:tab w:val="right" w:leader="dot" w:pos="8296"/>
            </w:tabs>
            <w:rPr>
              <w:noProof/>
              <w:kern w:val="2"/>
              <w:sz w:val="21"/>
            </w:rPr>
          </w:pPr>
          <w:hyperlink w:anchor="_Toc149138819" w:history="1">
            <w:r w:rsidR="00A36F0B" w:rsidRPr="00810771">
              <w:rPr>
                <w:rStyle w:val="af"/>
                <w:rFonts w:ascii="微软雅黑" w:eastAsia="微软雅黑" w:hAnsi="微软雅黑"/>
                <w:noProof/>
              </w:rPr>
              <w:t>6.9</w:t>
            </w:r>
            <w:r w:rsidR="00A36F0B">
              <w:rPr>
                <w:noProof/>
                <w:kern w:val="2"/>
                <w:sz w:val="21"/>
              </w:rPr>
              <w:tab/>
            </w:r>
            <w:r w:rsidR="00A36F0B" w:rsidRPr="00810771">
              <w:rPr>
                <w:rStyle w:val="af"/>
                <w:rFonts w:ascii="微软雅黑" w:eastAsia="微软雅黑" w:hAnsi="微软雅黑"/>
                <w:noProof/>
              </w:rPr>
              <w:t>VLAN</w:t>
            </w:r>
            <w:r w:rsidR="00A36F0B" w:rsidRPr="00810771">
              <w:rPr>
                <w:rStyle w:val="af"/>
                <w:rFonts w:ascii="微软雅黑" w:eastAsia="微软雅黑" w:hAnsi="微软雅黑" w:hint="eastAsia"/>
                <w:noProof/>
              </w:rPr>
              <w:t>交换</w:t>
            </w:r>
            <w:r w:rsidR="00A36F0B" w:rsidRPr="00810771">
              <w:rPr>
                <w:rStyle w:val="af"/>
                <w:rFonts w:ascii="微软雅黑" w:eastAsia="微软雅黑" w:hAnsi="微软雅黑"/>
                <w:noProof/>
                <w:highlight w:val="darkGreen"/>
              </w:rPr>
              <w:t xml:space="preserve"> (FP2)</w:t>
            </w:r>
            <w:r w:rsidR="00A36F0B">
              <w:rPr>
                <w:noProof/>
                <w:webHidden/>
              </w:rPr>
              <w:tab/>
            </w:r>
            <w:r w:rsidR="00A36F0B">
              <w:rPr>
                <w:noProof/>
                <w:webHidden/>
              </w:rPr>
              <w:fldChar w:fldCharType="begin"/>
            </w:r>
            <w:r w:rsidR="00A36F0B">
              <w:rPr>
                <w:noProof/>
                <w:webHidden/>
              </w:rPr>
              <w:instrText xml:space="preserve"> PAGEREF _Toc149138819 \h </w:instrText>
            </w:r>
            <w:r w:rsidR="00A36F0B">
              <w:rPr>
                <w:noProof/>
                <w:webHidden/>
              </w:rPr>
            </w:r>
            <w:r w:rsidR="00A36F0B">
              <w:rPr>
                <w:noProof/>
                <w:webHidden/>
              </w:rPr>
              <w:fldChar w:fldCharType="separate"/>
            </w:r>
            <w:r w:rsidR="00A36F0B">
              <w:rPr>
                <w:noProof/>
                <w:webHidden/>
              </w:rPr>
              <w:t>100</w:t>
            </w:r>
            <w:r w:rsidR="00A36F0B">
              <w:rPr>
                <w:noProof/>
                <w:webHidden/>
              </w:rPr>
              <w:fldChar w:fldCharType="end"/>
            </w:r>
          </w:hyperlink>
        </w:p>
        <w:p w14:paraId="0B842F0F" w14:textId="77777777" w:rsidR="00A36F0B" w:rsidRDefault="003B6945">
          <w:pPr>
            <w:pStyle w:val="21"/>
            <w:tabs>
              <w:tab w:val="left" w:pos="1260"/>
              <w:tab w:val="right" w:leader="dot" w:pos="8296"/>
            </w:tabs>
            <w:rPr>
              <w:noProof/>
              <w:kern w:val="2"/>
              <w:sz w:val="21"/>
            </w:rPr>
          </w:pPr>
          <w:hyperlink w:anchor="_Toc149138820" w:history="1">
            <w:r w:rsidR="00A36F0B" w:rsidRPr="00810771">
              <w:rPr>
                <w:rStyle w:val="af"/>
                <w:rFonts w:ascii="微软雅黑" w:eastAsia="微软雅黑" w:hAnsi="微软雅黑"/>
                <w:noProof/>
              </w:rPr>
              <w:t>6.10</w:t>
            </w:r>
            <w:r w:rsidR="00A36F0B">
              <w:rPr>
                <w:noProof/>
                <w:kern w:val="2"/>
                <w:sz w:val="21"/>
              </w:rPr>
              <w:tab/>
            </w:r>
            <w:r w:rsidR="00A36F0B" w:rsidRPr="00810771">
              <w:rPr>
                <w:rStyle w:val="af"/>
                <w:rFonts w:ascii="微软雅黑" w:eastAsia="微软雅黑" w:hAnsi="微软雅黑"/>
                <w:noProof/>
              </w:rPr>
              <w:t>GVRP</w:t>
            </w:r>
            <w:r w:rsidR="00A36F0B" w:rsidRPr="00810771">
              <w:rPr>
                <w:rStyle w:val="af"/>
                <w:rFonts w:ascii="微软雅黑" w:eastAsia="微软雅黑" w:hAnsi="微软雅黑"/>
                <w:noProof/>
                <w:highlight w:val="cyan"/>
              </w:rPr>
              <w:t xml:space="preserve"> (FP3)</w:t>
            </w:r>
            <w:r w:rsidR="00A36F0B">
              <w:rPr>
                <w:noProof/>
                <w:webHidden/>
              </w:rPr>
              <w:tab/>
            </w:r>
            <w:r w:rsidR="00A36F0B">
              <w:rPr>
                <w:noProof/>
                <w:webHidden/>
              </w:rPr>
              <w:fldChar w:fldCharType="begin"/>
            </w:r>
            <w:r w:rsidR="00A36F0B">
              <w:rPr>
                <w:noProof/>
                <w:webHidden/>
              </w:rPr>
              <w:instrText xml:space="preserve"> PAGEREF _Toc149138820 \h </w:instrText>
            </w:r>
            <w:r w:rsidR="00A36F0B">
              <w:rPr>
                <w:noProof/>
                <w:webHidden/>
              </w:rPr>
            </w:r>
            <w:r w:rsidR="00A36F0B">
              <w:rPr>
                <w:noProof/>
                <w:webHidden/>
              </w:rPr>
              <w:fldChar w:fldCharType="separate"/>
            </w:r>
            <w:r w:rsidR="00A36F0B">
              <w:rPr>
                <w:noProof/>
                <w:webHidden/>
              </w:rPr>
              <w:t>102</w:t>
            </w:r>
            <w:r w:rsidR="00A36F0B">
              <w:rPr>
                <w:noProof/>
                <w:webHidden/>
              </w:rPr>
              <w:fldChar w:fldCharType="end"/>
            </w:r>
          </w:hyperlink>
        </w:p>
        <w:p w14:paraId="690E13EF" w14:textId="77777777" w:rsidR="00A36F0B" w:rsidRDefault="003B6945">
          <w:pPr>
            <w:pStyle w:val="21"/>
            <w:tabs>
              <w:tab w:val="left" w:pos="1260"/>
              <w:tab w:val="right" w:leader="dot" w:pos="8296"/>
            </w:tabs>
            <w:rPr>
              <w:noProof/>
              <w:kern w:val="2"/>
              <w:sz w:val="21"/>
            </w:rPr>
          </w:pPr>
          <w:hyperlink w:anchor="_Toc149138821" w:history="1">
            <w:r w:rsidR="00A36F0B" w:rsidRPr="00810771">
              <w:rPr>
                <w:rStyle w:val="af"/>
                <w:rFonts w:ascii="微软雅黑" w:eastAsia="微软雅黑" w:hAnsi="微软雅黑"/>
                <w:noProof/>
              </w:rPr>
              <w:t>6.11</w:t>
            </w:r>
            <w:r w:rsidR="00A36F0B">
              <w:rPr>
                <w:noProof/>
                <w:kern w:val="2"/>
                <w:sz w:val="21"/>
              </w:rPr>
              <w:tab/>
            </w:r>
            <w:r w:rsidR="00A36F0B" w:rsidRPr="00810771">
              <w:rPr>
                <w:rStyle w:val="af"/>
                <w:rFonts w:ascii="微软雅黑" w:eastAsia="微软雅黑" w:hAnsi="微软雅黑" w:hint="eastAsia"/>
                <w:noProof/>
              </w:rPr>
              <w:t>生成树</w:t>
            </w:r>
            <w:r w:rsidR="00A36F0B" w:rsidRPr="00810771">
              <w:rPr>
                <w:rStyle w:val="af"/>
                <w:rFonts w:ascii="微软雅黑" w:eastAsia="微软雅黑" w:hAnsi="微软雅黑"/>
                <w:noProof/>
              </w:rPr>
              <w:t>/STP</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_Toc149138821 \h </w:instrText>
            </w:r>
            <w:r w:rsidR="00A36F0B">
              <w:rPr>
                <w:noProof/>
                <w:webHidden/>
              </w:rPr>
            </w:r>
            <w:r w:rsidR="00A36F0B">
              <w:rPr>
                <w:noProof/>
                <w:webHidden/>
              </w:rPr>
              <w:fldChar w:fldCharType="separate"/>
            </w:r>
            <w:r w:rsidR="00A36F0B">
              <w:rPr>
                <w:noProof/>
                <w:webHidden/>
              </w:rPr>
              <w:t>109</w:t>
            </w:r>
            <w:r w:rsidR="00A36F0B">
              <w:rPr>
                <w:noProof/>
                <w:webHidden/>
              </w:rPr>
              <w:fldChar w:fldCharType="end"/>
            </w:r>
          </w:hyperlink>
        </w:p>
        <w:p w14:paraId="5C1FAE96" w14:textId="77777777" w:rsidR="00A36F0B" w:rsidRDefault="003B6945">
          <w:pPr>
            <w:pStyle w:val="30"/>
            <w:tabs>
              <w:tab w:val="right" w:leader="dot" w:pos="8296"/>
            </w:tabs>
            <w:rPr>
              <w:noProof/>
              <w:kern w:val="2"/>
              <w:sz w:val="21"/>
            </w:rPr>
          </w:pPr>
          <w:hyperlink w:anchor="_Toc149138822" w:history="1">
            <w:r w:rsidR="00A36F0B" w:rsidRPr="00810771">
              <w:rPr>
                <w:rStyle w:val="af"/>
                <w:rFonts w:hint="eastAsia"/>
                <w:noProof/>
              </w:rPr>
              <w:t>（四）兼容</w:t>
            </w:r>
            <w:r w:rsidR="00A36F0B" w:rsidRPr="00810771">
              <w:rPr>
                <w:rStyle w:val="af"/>
                <w:noProof/>
              </w:rPr>
              <w:t>Cisco PVST(Per VLAN Spanning Tree)</w:t>
            </w:r>
            <w:r w:rsidR="00A36F0B" w:rsidRPr="00810771">
              <w:rPr>
                <w:rStyle w:val="af"/>
                <w:noProof/>
                <w:highlight w:val="darkGreen"/>
              </w:rPr>
              <w:t xml:space="preserve"> (FP2)</w:t>
            </w:r>
            <w:r w:rsidR="00A36F0B">
              <w:rPr>
                <w:noProof/>
                <w:webHidden/>
              </w:rPr>
              <w:tab/>
            </w:r>
            <w:r w:rsidR="00A36F0B">
              <w:rPr>
                <w:noProof/>
                <w:webHidden/>
              </w:rPr>
              <w:fldChar w:fldCharType="begin"/>
            </w:r>
            <w:r w:rsidR="00A36F0B">
              <w:rPr>
                <w:noProof/>
                <w:webHidden/>
              </w:rPr>
              <w:instrText xml:space="preserve"> PAGEREF _Toc149138822 \h </w:instrText>
            </w:r>
            <w:r w:rsidR="00A36F0B">
              <w:rPr>
                <w:noProof/>
                <w:webHidden/>
              </w:rPr>
            </w:r>
            <w:r w:rsidR="00A36F0B">
              <w:rPr>
                <w:noProof/>
                <w:webHidden/>
              </w:rPr>
              <w:fldChar w:fldCharType="separate"/>
            </w:r>
            <w:r w:rsidR="00A36F0B">
              <w:rPr>
                <w:noProof/>
                <w:webHidden/>
              </w:rPr>
              <w:t>121</w:t>
            </w:r>
            <w:r w:rsidR="00A36F0B">
              <w:rPr>
                <w:noProof/>
                <w:webHidden/>
              </w:rPr>
              <w:fldChar w:fldCharType="end"/>
            </w:r>
          </w:hyperlink>
        </w:p>
        <w:p w14:paraId="46798683" w14:textId="77777777" w:rsidR="00A36F0B" w:rsidRDefault="003B6945">
          <w:pPr>
            <w:pStyle w:val="30"/>
            <w:tabs>
              <w:tab w:val="right" w:leader="dot" w:pos="8296"/>
            </w:tabs>
            <w:rPr>
              <w:noProof/>
              <w:kern w:val="2"/>
              <w:sz w:val="21"/>
            </w:rPr>
          </w:pPr>
          <w:hyperlink w:anchor="_Toc149138823" w:history="1">
            <w:r w:rsidR="00A36F0B" w:rsidRPr="00810771">
              <w:rPr>
                <w:rStyle w:val="af"/>
                <w:rFonts w:hint="eastAsia"/>
                <w:noProof/>
              </w:rPr>
              <w:t>（五）兼容</w:t>
            </w:r>
            <w:r w:rsidR="00A36F0B" w:rsidRPr="00810771">
              <w:rPr>
                <w:rStyle w:val="af"/>
                <w:noProof/>
              </w:rPr>
              <w:t>Cisco PVST+(Per VLAN Spanning Tree Plus)</w:t>
            </w:r>
            <w:r w:rsidR="00A36F0B" w:rsidRPr="00810771">
              <w:rPr>
                <w:rStyle w:val="af"/>
                <w:noProof/>
                <w:highlight w:val="darkGreen"/>
              </w:rPr>
              <w:t xml:space="preserve"> (FP2)</w:t>
            </w:r>
            <w:r w:rsidR="00A36F0B">
              <w:rPr>
                <w:noProof/>
                <w:webHidden/>
              </w:rPr>
              <w:tab/>
            </w:r>
            <w:r w:rsidR="00A36F0B">
              <w:rPr>
                <w:noProof/>
                <w:webHidden/>
              </w:rPr>
              <w:fldChar w:fldCharType="begin"/>
            </w:r>
            <w:r w:rsidR="00A36F0B">
              <w:rPr>
                <w:noProof/>
                <w:webHidden/>
              </w:rPr>
              <w:instrText xml:space="preserve"> PAGEREF _Toc149138823 \h </w:instrText>
            </w:r>
            <w:r w:rsidR="00A36F0B">
              <w:rPr>
                <w:noProof/>
                <w:webHidden/>
              </w:rPr>
            </w:r>
            <w:r w:rsidR="00A36F0B">
              <w:rPr>
                <w:noProof/>
                <w:webHidden/>
              </w:rPr>
              <w:fldChar w:fldCharType="separate"/>
            </w:r>
            <w:r w:rsidR="00A36F0B">
              <w:rPr>
                <w:noProof/>
                <w:webHidden/>
              </w:rPr>
              <w:t>123</w:t>
            </w:r>
            <w:r w:rsidR="00A36F0B">
              <w:rPr>
                <w:noProof/>
                <w:webHidden/>
              </w:rPr>
              <w:fldChar w:fldCharType="end"/>
            </w:r>
          </w:hyperlink>
        </w:p>
        <w:p w14:paraId="3F2A1726" w14:textId="77777777" w:rsidR="00A36F0B" w:rsidRDefault="003B6945">
          <w:pPr>
            <w:pStyle w:val="21"/>
            <w:tabs>
              <w:tab w:val="left" w:pos="1260"/>
              <w:tab w:val="right" w:leader="dot" w:pos="8296"/>
            </w:tabs>
            <w:rPr>
              <w:noProof/>
              <w:kern w:val="2"/>
              <w:sz w:val="21"/>
            </w:rPr>
          </w:pPr>
          <w:hyperlink w:anchor="_Toc149138824" w:history="1">
            <w:r w:rsidR="00A36F0B" w:rsidRPr="00810771">
              <w:rPr>
                <w:rStyle w:val="af"/>
                <w:rFonts w:ascii="微软雅黑" w:eastAsia="微软雅黑" w:hAnsi="微软雅黑"/>
                <w:noProof/>
              </w:rPr>
              <w:t>6.12</w:t>
            </w:r>
            <w:r w:rsidR="00A36F0B">
              <w:rPr>
                <w:noProof/>
                <w:kern w:val="2"/>
                <w:sz w:val="21"/>
              </w:rPr>
              <w:tab/>
            </w:r>
            <w:r w:rsidR="00A36F0B" w:rsidRPr="00810771">
              <w:rPr>
                <w:rStyle w:val="af"/>
                <w:rFonts w:ascii="微软雅黑" w:eastAsia="微软雅黑" w:hAnsi="微软雅黑"/>
                <w:noProof/>
              </w:rPr>
              <w:t xml:space="preserve">ERPS </w:t>
            </w:r>
            <w:r w:rsidR="00A36F0B" w:rsidRPr="00810771">
              <w:rPr>
                <w:rStyle w:val="af"/>
                <w:rFonts w:ascii="微软雅黑" w:eastAsia="微软雅黑" w:hAnsi="微软雅黑"/>
                <w:noProof/>
                <w:highlight w:val="cyan"/>
              </w:rPr>
              <w:t>(FP3)</w:t>
            </w:r>
            <w:r w:rsidR="00A36F0B" w:rsidRPr="00810771">
              <w:rPr>
                <w:rStyle w:val="af"/>
                <w:rFonts w:ascii="微软雅黑" w:eastAsia="微软雅黑" w:hAnsi="微软雅黑"/>
                <w:noProof/>
              </w:rPr>
              <w:t xml:space="preserve"> </w:t>
            </w:r>
            <w:r w:rsidR="00A36F0B" w:rsidRPr="00810771">
              <w:rPr>
                <w:rStyle w:val="af"/>
                <w:rFonts w:ascii="微软雅黑" w:eastAsia="微软雅黑" w:hAnsi="微软雅黑" w:hint="eastAsia"/>
                <w:noProof/>
              </w:rPr>
              <w:t>【待评审】</w:t>
            </w:r>
            <w:r w:rsidR="00A36F0B">
              <w:rPr>
                <w:noProof/>
                <w:webHidden/>
              </w:rPr>
              <w:tab/>
            </w:r>
            <w:r w:rsidR="00A36F0B">
              <w:rPr>
                <w:noProof/>
                <w:webHidden/>
              </w:rPr>
              <w:fldChar w:fldCharType="begin"/>
            </w:r>
            <w:r w:rsidR="00A36F0B">
              <w:rPr>
                <w:noProof/>
                <w:webHidden/>
              </w:rPr>
              <w:instrText xml:space="preserve"> PAGEREF _Toc149138824 \h </w:instrText>
            </w:r>
            <w:r w:rsidR="00A36F0B">
              <w:rPr>
                <w:noProof/>
                <w:webHidden/>
              </w:rPr>
            </w:r>
            <w:r w:rsidR="00A36F0B">
              <w:rPr>
                <w:noProof/>
                <w:webHidden/>
              </w:rPr>
              <w:fldChar w:fldCharType="separate"/>
            </w:r>
            <w:r w:rsidR="00A36F0B">
              <w:rPr>
                <w:noProof/>
                <w:webHidden/>
              </w:rPr>
              <w:t>131</w:t>
            </w:r>
            <w:r w:rsidR="00A36F0B">
              <w:rPr>
                <w:noProof/>
                <w:webHidden/>
              </w:rPr>
              <w:fldChar w:fldCharType="end"/>
            </w:r>
          </w:hyperlink>
        </w:p>
        <w:p w14:paraId="4CC6D230" w14:textId="77777777" w:rsidR="00A36F0B" w:rsidRDefault="003B6945">
          <w:pPr>
            <w:pStyle w:val="10"/>
            <w:tabs>
              <w:tab w:val="left" w:pos="440"/>
              <w:tab w:val="right" w:leader="dot" w:pos="8296"/>
            </w:tabs>
            <w:rPr>
              <w:noProof/>
              <w:kern w:val="2"/>
              <w:sz w:val="21"/>
            </w:rPr>
          </w:pPr>
          <w:hyperlink w:anchor="_Toc149138825" w:history="1">
            <w:r w:rsidR="00A36F0B" w:rsidRPr="00810771">
              <w:rPr>
                <w:rStyle w:val="af"/>
                <w:rFonts w:ascii="微软雅黑" w:eastAsia="微软雅黑" w:hAnsi="微软雅黑"/>
                <w:noProof/>
              </w:rPr>
              <w:t>7.</w:t>
            </w:r>
            <w:r w:rsidR="00A36F0B">
              <w:rPr>
                <w:noProof/>
                <w:kern w:val="2"/>
                <w:sz w:val="21"/>
              </w:rPr>
              <w:tab/>
            </w:r>
            <w:r w:rsidR="00A36F0B" w:rsidRPr="00810771">
              <w:rPr>
                <w:rStyle w:val="af"/>
                <w:rFonts w:ascii="微软雅黑" w:eastAsia="微软雅黑" w:hAnsi="微软雅黑"/>
                <w:noProof/>
              </w:rPr>
              <w:t>IP</w:t>
            </w:r>
            <w:r w:rsidR="00A36F0B" w:rsidRPr="00810771">
              <w:rPr>
                <w:rStyle w:val="af"/>
                <w:rFonts w:ascii="微软雅黑" w:eastAsia="微软雅黑" w:hAnsi="微软雅黑" w:hint="eastAsia"/>
                <w:noProof/>
              </w:rPr>
              <w:t>业务</w:t>
            </w:r>
            <w:r w:rsidR="00A36F0B" w:rsidRPr="00810771">
              <w:rPr>
                <w:rStyle w:val="af"/>
                <w:rFonts w:ascii="微软雅黑" w:eastAsia="微软雅黑" w:hAnsi="微软雅黑"/>
                <w:noProof/>
              </w:rPr>
              <w:t>/IP</w:t>
            </w:r>
            <w:r w:rsidR="00A36F0B">
              <w:rPr>
                <w:noProof/>
                <w:webHidden/>
              </w:rPr>
              <w:tab/>
            </w:r>
            <w:r w:rsidR="00A36F0B">
              <w:rPr>
                <w:noProof/>
                <w:webHidden/>
              </w:rPr>
              <w:fldChar w:fldCharType="begin"/>
            </w:r>
            <w:r w:rsidR="00A36F0B">
              <w:rPr>
                <w:noProof/>
                <w:webHidden/>
              </w:rPr>
              <w:instrText xml:space="preserve"> PAGEREF _Toc149138825 \h </w:instrText>
            </w:r>
            <w:r w:rsidR="00A36F0B">
              <w:rPr>
                <w:noProof/>
                <w:webHidden/>
              </w:rPr>
            </w:r>
            <w:r w:rsidR="00A36F0B">
              <w:rPr>
                <w:noProof/>
                <w:webHidden/>
              </w:rPr>
              <w:fldChar w:fldCharType="separate"/>
            </w:r>
            <w:r w:rsidR="00A36F0B">
              <w:rPr>
                <w:noProof/>
                <w:webHidden/>
              </w:rPr>
              <w:t>146</w:t>
            </w:r>
            <w:r w:rsidR="00A36F0B">
              <w:rPr>
                <w:noProof/>
                <w:webHidden/>
              </w:rPr>
              <w:fldChar w:fldCharType="end"/>
            </w:r>
          </w:hyperlink>
        </w:p>
        <w:p w14:paraId="027A5CEC" w14:textId="77777777" w:rsidR="00A36F0B" w:rsidRDefault="003B6945">
          <w:pPr>
            <w:pStyle w:val="21"/>
            <w:tabs>
              <w:tab w:val="left" w:pos="1260"/>
              <w:tab w:val="right" w:leader="dot" w:pos="8296"/>
            </w:tabs>
            <w:rPr>
              <w:noProof/>
              <w:kern w:val="2"/>
              <w:sz w:val="21"/>
            </w:rPr>
          </w:pPr>
          <w:hyperlink w:anchor="_Toc149138826" w:history="1">
            <w:r w:rsidR="00A36F0B" w:rsidRPr="00810771">
              <w:rPr>
                <w:rStyle w:val="af"/>
                <w:rFonts w:ascii="微软雅黑" w:eastAsia="微软雅黑" w:hAnsi="微软雅黑"/>
                <w:noProof/>
              </w:rPr>
              <w:t>7.1</w:t>
            </w:r>
            <w:r w:rsidR="00A36F0B">
              <w:rPr>
                <w:noProof/>
                <w:kern w:val="2"/>
                <w:sz w:val="21"/>
              </w:rPr>
              <w:tab/>
            </w:r>
            <w:r w:rsidR="00A36F0B" w:rsidRPr="00810771">
              <w:rPr>
                <w:rStyle w:val="af"/>
                <w:rFonts w:ascii="微软雅黑" w:eastAsia="微软雅黑" w:hAnsi="微软雅黑"/>
                <w:noProof/>
              </w:rPr>
              <w:t>VLAN</w:t>
            </w:r>
            <w:r w:rsidR="00A36F0B" w:rsidRPr="00810771">
              <w:rPr>
                <w:rStyle w:val="af"/>
                <w:rFonts w:ascii="微软雅黑" w:eastAsia="微软雅黑" w:hAnsi="微软雅黑" w:hint="eastAsia"/>
                <w:noProof/>
              </w:rPr>
              <w:t>接口</w:t>
            </w:r>
            <w:r w:rsidR="00A36F0B" w:rsidRPr="00810771">
              <w:rPr>
                <w:rStyle w:val="af"/>
                <w:rFonts w:ascii="微软雅黑" w:eastAsia="微软雅黑" w:hAnsi="微软雅黑"/>
                <w:noProof/>
              </w:rPr>
              <w:t>/VLAN Interface</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_Toc149138826 \h </w:instrText>
            </w:r>
            <w:r w:rsidR="00A36F0B">
              <w:rPr>
                <w:noProof/>
                <w:webHidden/>
              </w:rPr>
            </w:r>
            <w:r w:rsidR="00A36F0B">
              <w:rPr>
                <w:noProof/>
                <w:webHidden/>
              </w:rPr>
              <w:fldChar w:fldCharType="separate"/>
            </w:r>
            <w:r w:rsidR="00A36F0B">
              <w:rPr>
                <w:noProof/>
                <w:webHidden/>
              </w:rPr>
              <w:t>146</w:t>
            </w:r>
            <w:r w:rsidR="00A36F0B">
              <w:rPr>
                <w:noProof/>
                <w:webHidden/>
              </w:rPr>
              <w:fldChar w:fldCharType="end"/>
            </w:r>
          </w:hyperlink>
        </w:p>
        <w:p w14:paraId="2B4B8946" w14:textId="77777777" w:rsidR="00A36F0B" w:rsidRDefault="003B6945">
          <w:pPr>
            <w:pStyle w:val="21"/>
            <w:tabs>
              <w:tab w:val="left" w:pos="1260"/>
              <w:tab w:val="right" w:leader="dot" w:pos="8296"/>
            </w:tabs>
            <w:rPr>
              <w:noProof/>
              <w:kern w:val="2"/>
              <w:sz w:val="21"/>
            </w:rPr>
          </w:pPr>
          <w:hyperlink w:anchor="_Toc149138827" w:history="1">
            <w:r w:rsidR="00A36F0B" w:rsidRPr="00810771">
              <w:rPr>
                <w:rStyle w:val="af"/>
                <w:rFonts w:ascii="微软雅黑" w:eastAsia="微软雅黑" w:hAnsi="微软雅黑"/>
                <w:noProof/>
              </w:rPr>
              <w:t>7.2</w:t>
            </w:r>
            <w:r w:rsidR="00A36F0B">
              <w:rPr>
                <w:noProof/>
                <w:kern w:val="2"/>
                <w:sz w:val="21"/>
              </w:rPr>
              <w:tab/>
            </w:r>
            <w:r w:rsidR="00A36F0B" w:rsidRPr="00810771">
              <w:rPr>
                <w:rStyle w:val="af"/>
                <w:rFonts w:ascii="微软雅黑" w:eastAsia="微软雅黑" w:hAnsi="微软雅黑"/>
                <w:noProof/>
              </w:rPr>
              <w:t xml:space="preserve">DHCP </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_Toc149138827 \h </w:instrText>
            </w:r>
            <w:r w:rsidR="00A36F0B">
              <w:rPr>
                <w:noProof/>
                <w:webHidden/>
              </w:rPr>
            </w:r>
            <w:r w:rsidR="00A36F0B">
              <w:rPr>
                <w:noProof/>
                <w:webHidden/>
              </w:rPr>
              <w:fldChar w:fldCharType="separate"/>
            </w:r>
            <w:r w:rsidR="00A36F0B">
              <w:rPr>
                <w:noProof/>
                <w:webHidden/>
              </w:rPr>
              <w:t>158</w:t>
            </w:r>
            <w:r w:rsidR="00A36F0B">
              <w:rPr>
                <w:noProof/>
                <w:webHidden/>
              </w:rPr>
              <w:fldChar w:fldCharType="end"/>
            </w:r>
          </w:hyperlink>
        </w:p>
        <w:p w14:paraId="0BDE1D79" w14:textId="77777777" w:rsidR="00A36F0B" w:rsidRDefault="003B6945">
          <w:pPr>
            <w:pStyle w:val="30"/>
            <w:tabs>
              <w:tab w:val="left" w:pos="1260"/>
              <w:tab w:val="right" w:leader="dot" w:pos="8296"/>
            </w:tabs>
            <w:rPr>
              <w:noProof/>
              <w:kern w:val="2"/>
              <w:sz w:val="21"/>
            </w:rPr>
          </w:pPr>
          <w:hyperlink w:anchor="_Toc149138828" w:history="1">
            <w:r w:rsidR="00A36F0B" w:rsidRPr="00810771">
              <w:rPr>
                <w:rStyle w:val="af"/>
                <w:noProof/>
              </w:rPr>
              <w:t>7.2.1</w:t>
            </w:r>
            <w:r w:rsidR="00A36F0B">
              <w:rPr>
                <w:noProof/>
                <w:kern w:val="2"/>
                <w:sz w:val="21"/>
              </w:rPr>
              <w:tab/>
            </w:r>
            <w:r w:rsidR="00A36F0B" w:rsidRPr="00810771">
              <w:rPr>
                <w:rStyle w:val="af"/>
                <w:noProof/>
              </w:rPr>
              <w:t>DHCP</w:t>
            </w:r>
            <w:r w:rsidR="00A36F0B" w:rsidRPr="00810771">
              <w:rPr>
                <w:rStyle w:val="af"/>
                <w:rFonts w:hint="eastAsia"/>
                <w:noProof/>
              </w:rPr>
              <w:t>服务器</w:t>
            </w:r>
            <w:r w:rsidR="00A36F0B" w:rsidRPr="00810771">
              <w:rPr>
                <w:rStyle w:val="af"/>
                <w:noProof/>
              </w:rPr>
              <w:t>/DHCP Server</w:t>
            </w:r>
            <w:r w:rsidR="00A36F0B">
              <w:rPr>
                <w:noProof/>
                <w:webHidden/>
              </w:rPr>
              <w:tab/>
            </w:r>
            <w:r w:rsidR="00A36F0B">
              <w:rPr>
                <w:noProof/>
                <w:webHidden/>
              </w:rPr>
              <w:fldChar w:fldCharType="begin"/>
            </w:r>
            <w:r w:rsidR="00A36F0B">
              <w:rPr>
                <w:noProof/>
                <w:webHidden/>
              </w:rPr>
              <w:instrText xml:space="preserve"> PAGEREF _Toc149138828 \h </w:instrText>
            </w:r>
            <w:r w:rsidR="00A36F0B">
              <w:rPr>
                <w:noProof/>
                <w:webHidden/>
              </w:rPr>
            </w:r>
            <w:r w:rsidR="00A36F0B">
              <w:rPr>
                <w:noProof/>
                <w:webHidden/>
              </w:rPr>
              <w:fldChar w:fldCharType="separate"/>
            </w:r>
            <w:r w:rsidR="00A36F0B">
              <w:rPr>
                <w:noProof/>
                <w:webHidden/>
              </w:rPr>
              <w:t>166</w:t>
            </w:r>
            <w:r w:rsidR="00A36F0B">
              <w:rPr>
                <w:noProof/>
                <w:webHidden/>
              </w:rPr>
              <w:fldChar w:fldCharType="end"/>
            </w:r>
          </w:hyperlink>
        </w:p>
        <w:p w14:paraId="631D69AC" w14:textId="77777777" w:rsidR="00A36F0B" w:rsidRDefault="003B6945">
          <w:pPr>
            <w:pStyle w:val="30"/>
            <w:tabs>
              <w:tab w:val="left" w:pos="1260"/>
              <w:tab w:val="right" w:leader="dot" w:pos="8296"/>
            </w:tabs>
            <w:rPr>
              <w:noProof/>
              <w:kern w:val="2"/>
              <w:sz w:val="21"/>
            </w:rPr>
          </w:pPr>
          <w:hyperlink w:anchor="_Toc149138829" w:history="1">
            <w:r w:rsidR="00A36F0B" w:rsidRPr="00810771">
              <w:rPr>
                <w:rStyle w:val="af"/>
                <w:noProof/>
              </w:rPr>
              <w:t>7.2.2</w:t>
            </w:r>
            <w:r w:rsidR="00A36F0B">
              <w:rPr>
                <w:noProof/>
                <w:kern w:val="2"/>
                <w:sz w:val="21"/>
              </w:rPr>
              <w:tab/>
            </w:r>
            <w:r w:rsidR="00A36F0B" w:rsidRPr="00810771">
              <w:rPr>
                <w:rStyle w:val="af"/>
                <w:noProof/>
              </w:rPr>
              <w:t>DHCP</w:t>
            </w:r>
            <w:r w:rsidR="00A36F0B" w:rsidRPr="00810771">
              <w:rPr>
                <w:rStyle w:val="af"/>
                <w:rFonts w:hint="eastAsia"/>
                <w:noProof/>
              </w:rPr>
              <w:t>中继</w:t>
            </w:r>
            <w:r w:rsidR="00A36F0B" w:rsidRPr="00810771">
              <w:rPr>
                <w:rStyle w:val="af"/>
                <w:noProof/>
              </w:rPr>
              <w:t>/DHCP Relay</w:t>
            </w:r>
            <w:r w:rsidR="00A36F0B">
              <w:rPr>
                <w:noProof/>
                <w:webHidden/>
              </w:rPr>
              <w:tab/>
            </w:r>
            <w:r w:rsidR="00A36F0B">
              <w:rPr>
                <w:noProof/>
                <w:webHidden/>
              </w:rPr>
              <w:fldChar w:fldCharType="begin"/>
            </w:r>
            <w:r w:rsidR="00A36F0B">
              <w:rPr>
                <w:noProof/>
                <w:webHidden/>
              </w:rPr>
              <w:instrText xml:space="preserve"> PAGEREF _Toc149138829 \h </w:instrText>
            </w:r>
            <w:r w:rsidR="00A36F0B">
              <w:rPr>
                <w:noProof/>
                <w:webHidden/>
              </w:rPr>
            </w:r>
            <w:r w:rsidR="00A36F0B">
              <w:rPr>
                <w:noProof/>
                <w:webHidden/>
              </w:rPr>
              <w:fldChar w:fldCharType="separate"/>
            </w:r>
            <w:r w:rsidR="00A36F0B">
              <w:rPr>
                <w:noProof/>
                <w:webHidden/>
              </w:rPr>
              <w:t>176</w:t>
            </w:r>
            <w:r w:rsidR="00A36F0B">
              <w:rPr>
                <w:noProof/>
                <w:webHidden/>
              </w:rPr>
              <w:fldChar w:fldCharType="end"/>
            </w:r>
          </w:hyperlink>
        </w:p>
        <w:p w14:paraId="7A6BC698" w14:textId="77777777" w:rsidR="00A36F0B" w:rsidRDefault="003B6945">
          <w:pPr>
            <w:pStyle w:val="21"/>
            <w:tabs>
              <w:tab w:val="left" w:pos="1260"/>
              <w:tab w:val="right" w:leader="dot" w:pos="8296"/>
            </w:tabs>
            <w:rPr>
              <w:noProof/>
              <w:kern w:val="2"/>
              <w:sz w:val="21"/>
            </w:rPr>
          </w:pPr>
          <w:hyperlink w:anchor="_Toc149138830" w:history="1">
            <w:r w:rsidR="00A36F0B" w:rsidRPr="00810771">
              <w:rPr>
                <w:rStyle w:val="af"/>
                <w:rFonts w:ascii="微软雅黑" w:eastAsia="微软雅黑" w:hAnsi="微软雅黑"/>
                <w:noProof/>
              </w:rPr>
              <w:t>7.3</w:t>
            </w:r>
            <w:r w:rsidR="00A36F0B">
              <w:rPr>
                <w:noProof/>
                <w:kern w:val="2"/>
                <w:sz w:val="21"/>
              </w:rPr>
              <w:tab/>
            </w:r>
            <w:r w:rsidR="00A36F0B" w:rsidRPr="00810771">
              <w:rPr>
                <w:rStyle w:val="af"/>
                <w:rFonts w:ascii="微软雅黑" w:eastAsia="微软雅黑" w:hAnsi="微软雅黑"/>
                <w:noProof/>
              </w:rPr>
              <w:t>ARP</w:t>
            </w:r>
            <w:r w:rsidR="00A36F0B" w:rsidRPr="00810771">
              <w:rPr>
                <w:rStyle w:val="af"/>
                <w:rFonts w:ascii="微软雅黑" w:eastAsia="微软雅黑" w:hAnsi="微软雅黑" w:hint="eastAsia"/>
                <w:noProof/>
              </w:rPr>
              <w:t>表</w:t>
            </w:r>
            <w:r w:rsidR="00A36F0B" w:rsidRPr="00810771">
              <w:rPr>
                <w:rStyle w:val="af"/>
                <w:rFonts w:ascii="微软雅黑" w:eastAsia="微软雅黑" w:hAnsi="微软雅黑"/>
                <w:noProof/>
              </w:rPr>
              <w:t>/ARP Table</w:t>
            </w:r>
            <w:r w:rsidR="00A36F0B" w:rsidRPr="00810771">
              <w:rPr>
                <w:rStyle w:val="af"/>
                <w:rFonts w:ascii="微软雅黑" w:eastAsia="微软雅黑" w:hAnsi="微软雅黑"/>
                <w:noProof/>
                <w:highlight w:val="blue"/>
              </w:rPr>
              <w:t xml:space="preserve"> (FP1D)</w:t>
            </w:r>
            <w:r w:rsidR="00A36F0B">
              <w:rPr>
                <w:noProof/>
                <w:webHidden/>
              </w:rPr>
              <w:tab/>
            </w:r>
            <w:r w:rsidR="00A36F0B">
              <w:rPr>
                <w:noProof/>
                <w:webHidden/>
              </w:rPr>
              <w:fldChar w:fldCharType="begin"/>
            </w:r>
            <w:r w:rsidR="00A36F0B">
              <w:rPr>
                <w:noProof/>
                <w:webHidden/>
              </w:rPr>
              <w:instrText xml:space="preserve"> PAGEREF _Toc149138830 \h </w:instrText>
            </w:r>
            <w:r w:rsidR="00A36F0B">
              <w:rPr>
                <w:noProof/>
                <w:webHidden/>
              </w:rPr>
            </w:r>
            <w:r w:rsidR="00A36F0B">
              <w:rPr>
                <w:noProof/>
                <w:webHidden/>
              </w:rPr>
              <w:fldChar w:fldCharType="separate"/>
            </w:r>
            <w:r w:rsidR="00A36F0B">
              <w:rPr>
                <w:noProof/>
                <w:webHidden/>
              </w:rPr>
              <w:t>179</w:t>
            </w:r>
            <w:r w:rsidR="00A36F0B">
              <w:rPr>
                <w:noProof/>
                <w:webHidden/>
              </w:rPr>
              <w:fldChar w:fldCharType="end"/>
            </w:r>
          </w:hyperlink>
        </w:p>
        <w:p w14:paraId="13AEB0A1" w14:textId="77777777" w:rsidR="00A36F0B" w:rsidRDefault="003B6945">
          <w:pPr>
            <w:pStyle w:val="21"/>
            <w:tabs>
              <w:tab w:val="left" w:pos="1260"/>
              <w:tab w:val="right" w:leader="dot" w:pos="8296"/>
            </w:tabs>
            <w:rPr>
              <w:noProof/>
              <w:kern w:val="2"/>
              <w:sz w:val="21"/>
            </w:rPr>
          </w:pPr>
          <w:hyperlink w:anchor="_Toc149138831" w:history="1">
            <w:r w:rsidR="00A36F0B" w:rsidRPr="00810771">
              <w:rPr>
                <w:rStyle w:val="af"/>
                <w:rFonts w:ascii="微软雅黑" w:eastAsia="微软雅黑" w:hAnsi="微软雅黑"/>
                <w:noProof/>
              </w:rPr>
              <w:t>7.4</w:t>
            </w:r>
            <w:r w:rsidR="00A36F0B">
              <w:rPr>
                <w:noProof/>
                <w:kern w:val="2"/>
                <w:sz w:val="21"/>
              </w:rPr>
              <w:tab/>
            </w:r>
            <w:r w:rsidR="00A36F0B" w:rsidRPr="00810771">
              <w:rPr>
                <w:rStyle w:val="af"/>
                <w:rFonts w:ascii="微软雅黑" w:eastAsia="微软雅黑" w:hAnsi="微软雅黑" w:hint="eastAsia"/>
                <w:noProof/>
              </w:rPr>
              <w:t>邻居发现</w:t>
            </w:r>
            <w:r w:rsidR="00A36F0B" w:rsidRPr="00810771">
              <w:rPr>
                <w:rStyle w:val="af"/>
                <w:rFonts w:ascii="微软雅黑" w:eastAsia="微软雅黑" w:hAnsi="微软雅黑"/>
                <w:noProof/>
              </w:rPr>
              <w:t xml:space="preserve">/ND  </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_Toc149138831 \h </w:instrText>
            </w:r>
            <w:r w:rsidR="00A36F0B">
              <w:rPr>
                <w:noProof/>
                <w:webHidden/>
              </w:rPr>
            </w:r>
            <w:r w:rsidR="00A36F0B">
              <w:rPr>
                <w:noProof/>
                <w:webHidden/>
              </w:rPr>
              <w:fldChar w:fldCharType="separate"/>
            </w:r>
            <w:r w:rsidR="00A36F0B">
              <w:rPr>
                <w:noProof/>
                <w:webHidden/>
              </w:rPr>
              <w:t>182</w:t>
            </w:r>
            <w:r w:rsidR="00A36F0B">
              <w:rPr>
                <w:noProof/>
                <w:webHidden/>
              </w:rPr>
              <w:fldChar w:fldCharType="end"/>
            </w:r>
          </w:hyperlink>
        </w:p>
        <w:p w14:paraId="2FBACA42" w14:textId="77777777" w:rsidR="00A36F0B" w:rsidRDefault="003B6945">
          <w:pPr>
            <w:pStyle w:val="21"/>
            <w:tabs>
              <w:tab w:val="left" w:pos="1260"/>
              <w:tab w:val="right" w:leader="dot" w:pos="8296"/>
            </w:tabs>
            <w:rPr>
              <w:noProof/>
              <w:kern w:val="2"/>
              <w:sz w:val="21"/>
            </w:rPr>
          </w:pPr>
          <w:hyperlink w:anchor="_Toc149138832" w:history="1">
            <w:r w:rsidR="00A36F0B" w:rsidRPr="00810771">
              <w:rPr>
                <w:rStyle w:val="af"/>
                <w:rFonts w:ascii="微软雅黑" w:eastAsia="微软雅黑" w:hAnsi="微软雅黑"/>
                <w:noProof/>
              </w:rPr>
              <w:t>7.5</w:t>
            </w:r>
            <w:r w:rsidR="00A36F0B">
              <w:rPr>
                <w:noProof/>
                <w:kern w:val="2"/>
                <w:sz w:val="21"/>
              </w:rPr>
              <w:tab/>
            </w:r>
            <w:r w:rsidR="00A36F0B" w:rsidRPr="00810771">
              <w:rPr>
                <w:rStyle w:val="af"/>
                <w:rFonts w:ascii="微软雅黑" w:eastAsia="微软雅黑" w:hAnsi="微软雅黑" w:hint="eastAsia"/>
                <w:noProof/>
              </w:rPr>
              <w:t>域名系统</w:t>
            </w:r>
            <w:r w:rsidR="00A36F0B" w:rsidRPr="00810771">
              <w:rPr>
                <w:rStyle w:val="af"/>
                <w:rFonts w:ascii="微软雅黑" w:eastAsia="微软雅黑" w:hAnsi="微软雅黑"/>
                <w:noProof/>
              </w:rPr>
              <w:t xml:space="preserve">/DNS  </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_Toc149138832 \h </w:instrText>
            </w:r>
            <w:r w:rsidR="00A36F0B">
              <w:rPr>
                <w:noProof/>
                <w:webHidden/>
              </w:rPr>
            </w:r>
            <w:r w:rsidR="00A36F0B">
              <w:rPr>
                <w:noProof/>
                <w:webHidden/>
              </w:rPr>
              <w:fldChar w:fldCharType="separate"/>
            </w:r>
            <w:r w:rsidR="00A36F0B">
              <w:rPr>
                <w:noProof/>
                <w:webHidden/>
              </w:rPr>
              <w:t>187</w:t>
            </w:r>
            <w:r w:rsidR="00A36F0B">
              <w:rPr>
                <w:noProof/>
                <w:webHidden/>
              </w:rPr>
              <w:fldChar w:fldCharType="end"/>
            </w:r>
          </w:hyperlink>
        </w:p>
        <w:p w14:paraId="2BEE218A" w14:textId="77777777" w:rsidR="00A36F0B" w:rsidRDefault="003B6945">
          <w:pPr>
            <w:pStyle w:val="10"/>
            <w:tabs>
              <w:tab w:val="left" w:pos="440"/>
              <w:tab w:val="right" w:leader="dot" w:pos="8296"/>
            </w:tabs>
            <w:rPr>
              <w:noProof/>
              <w:kern w:val="2"/>
              <w:sz w:val="21"/>
            </w:rPr>
          </w:pPr>
          <w:hyperlink w:anchor="_Toc149138833" w:history="1">
            <w:r w:rsidR="00A36F0B" w:rsidRPr="00810771">
              <w:rPr>
                <w:rStyle w:val="af"/>
                <w:rFonts w:ascii="微软雅黑" w:eastAsia="微软雅黑" w:hAnsi="微软雅黑"/>
                <w:noProof/>
              </w:rPr>
              <w:t>8.</w:t>
            </w:r>
            <w:r w:rsidR="00A36F0B">
              <w:rPr>
                <w:noProof/>
                <w:kern w:val="2"/>
                <w:sz w:val="21"/>
              </w:rPr>
              <w:tab/>
            </w:r>
            <w:r w:rsidR="00A36F0B" w:rsidRPr="00810771">
              <w:rPr>
                <w:rStyle w:val="af"/>
                <w:rFonts w:ascii="微软雅黑" w:eastAsia="微软雅黑" w:hAnsi="微软雅黑" w:hint="eastAsia"/>
                <w:noProof/>
              </w:rPr>
              <w:t>路由业务</w:t>
            </w:r>
            <w:r w:rsidR="00A36F0B" w:rsidRPr="00810771">
              <w:rPr>
                <w:rStyle w:val="af"/>
                <w:rFonts w:ascii="微软雅黑" w:eastAsia="微软雅黑" w:hAnsi="微软雅黑"/>
                <w:noProof/>
              </w:rPr>
              <w:t>/Routing</w:t>
            </w:r>
            <w:r w:rsidR="00A36F0B">
              <w:rPr>
                <w:noProof/>
                <w:webHidden/>
              </w:rPr>
              <w:tab/>
            </w:r>
            <w:r w:rsidR="00A36F0B">
              <w:rPr>
                <w:noProof/>
                <w:webHidden/>
              </w:rPr>
              <w:fldChar w:fldCharType="begin"/>
            </w:r>
            <w:r w:rsidR="00A36F0B">
              <w:rPr>
                <w:noProof/>
                <w:webHidden/>
              </w:rPr>
              <w:instrText xml:space="preserve"> PAGEREF _Toc149138833 \h </w:instrText>
            </w:r>
            <w:r w:rsidR="00A36F0B">
              <w:rPr>
                <w:noProof/>
                <w:webHidden/>
              </w:rPr>
            </w:r>
            <w:r w:rsidR="00A36F0B">
              <w:rPr>
                <w:noProof/>
                <w:webHidden/>
              </w:rPr>
              <w:fldChar w:fldCharType="separate"/>
            </w:r>
            <w:r w:rsidR="00A36F0B">
              <w:rPr>
                <w:noProof/>
                <w:webHidden/>
              </w:rPr>
              <w:t>191</w:t>
            </w:r>
            <w:r w:rsidR="00A36F0B">
              <w:rPr>
                <w:noProof/>
                <w:webHidden/>
              </w:rPr>
              <w:fldChar w:fldCharType="end"/>
            </w:r>
          </w:hyperlink>
        </w:p>
        <w:p w14:paraId="6989839F" w14:textId="77777777" w:rsidR="00A36F0B" w:rsidRDefault="003B6945">
          <w:pPr>
            <w:pStyle w:val="21"/>
            <w:tabs>
              <w:tab w:val="left" w:pos="1260"/>
              <w:tab w:val="right" w:leader="dot" w:pos="8296"/>
            </w:tabs>
            <w:rPr>
              <w:noProof/>
              <w:kern w:val="2"/>
              <w:sz w:val="21"/>
            </w:rPr>
          </w:pPr>
          <w:hyperlink w:anchor="_Toc149138834" w:history="1">
            <w:r w:rsidR="00A36F0B" w:rsidRPr="00810771">
              <w:rPr>
                <w:rStyle w:val="af"/>
                <w:rFonts w:ascii="微软雅黑" w:eastAsia="微软雅黑" w:hAnsi="微软雅黑"/>
                <w:noProof/>
              </w:rPr>
              <w:t>8.1</w:t>
            </w:r>
            <w:r w:rsidR="00A36F0B">
              <w:rPr>
                <w:noProof/>
                <w:kern w:val="2"/>
                <w:sz w:val="21"/>
              </w:rPr>
              <w:tab/>
            </w:r>
            <w:r w:rsidR="00A36F0B" w:rsidRPr="00810771">
              <w:rPr>
                <w:rStyle w:val="af"/>
                <w:rFonts w:ascii="微软雅黑" w:eastAsia="微软雅黑" w:hAnsi="微软雅黑" w:hint="eastAsia"/>
                <w:noProof/>
              </w:rPr>
              <w:t>路由表</w:t>
            </w:r>
            <w:r w:rsidR="00A36F0B" w:rsidRPr="00810771">
              <w:rPr>
                <w:rStyle w:val="af"/>
                <w:rFonts w:ascii="微软雅黑" w:eastAsia="微软雅黑" w:hAnsi="微软雅黑"/>
                <w:noProof/>
              </w:rPr>
              <w:t>/Routing Table</w:t>
            </w:r>
            <w:r w:rsidR="00A36F0B" w:rsidRPr="00810771">
              <w:rPr>
                <w:rStyle w:val="af"/>
                <w:rFonts w:ascii="微软雅黑" w:eastAsia="微软雅黑" w:hAnsi="微软雅黑"/>
                <w:noProof/>
                <w:highlight w:val="blue"/>
              </w:rPr>
              <w:t xml:space="preserve"> (FP1D)</w:t>
            </w:r>
            <w:r w:rsidR="00A36F0B">
              <w:rPr>
                <w:noProof/>
                <w:webHidden/>
              </w:rPr>
              <w:tab/>
            </w:r>
            <w:r w:rsidR="00A36F0B">
              <w:rPr>
                <w:noProof/>
                <w:webHidden/>
              </w:rPr>
              <w:fldChar w:fldCharType="begin"/>
            </w:r>
            <w:r w:rsidR="00A36F0B">
              <w:rPr>
                <w:noProof/>
                <w:webHidden/>
              </w:rPr>
              <w:instrText xml:space="preserve"> PAGEREF _Toc149138834 \h </w:instrText>
            </w:r>
            <w:r w:rsidR="00A36F0B">
              <w:rPr>
                <w:noProof/>
                <w:webHidden/>
              </w:rPr>
            </w:r>
            <w:r w:rsidR="00A36F0B">
              <w:rPr>
                <w:noProof/>
                <w:webHidden/>
              </w:rPr>
              <w:fldChar w:fldCharType="separate"/>
            </w:r>
            <w:r w:rsidR="00A36F0B">
              <w:rPr>
                <w:noProof/>
                <w:webHidden/>
              </w:rPr>
              <w:t>192</w:t>
            </w:r>
            <w:r w:rsidR="00A36F0B">
              <w:rPr>
                <w:noProof/>
                <w:webHidden/>
              </w:rPr>
              <w:fldChar w:fldCharType="end"/>
            </w:r>
          </w:hyperlink>
        </w:p>
        <w:p w14:paraId="5B8B5875" w14:textId="77777777" w:rsidR="00A36F0B" w:rsidRDefault="003B6945">
          <w:pPr>
            <w:pStyle w:val="21"/>
            <w:tabs>
              <w:tab w:val="left" w:pos="1260"/>
              <w:tab w:val="right" w:leader="dot" w:pos="8296"/>
            </w:tabs>
            <w:rPr>
              <w:noProof/>
              <w:kern w:val="2"/>
              <w:sz w:val="21"/>
            </w:rPr>
          </w:pPr>
          <w:hyperlink w:anchor="_Toc149138835" w:history="1">
            <w:r w:rsidR="00A36F0B" w:rsidRPr="00810771">
              <w:rPr>
                <w:rStyle w:val="af"/>
                <w:rFonts w:ascii="微软雅黑" w:eastAsia="微软雅黑" w:hAnsi="微软雅黑"/>
                <w:noProof/>
              </w:rPr>
              <w:t>8.2</w:t>
            </w:r>
            <w:r w:rsidR="00A36F0B">
              <w:rPr>
                <w:noProof/>
                <w:kern w:val="2"/>
                <w:sz w:val="21"/>
              </w:rPr>
              <w:tab/>
            </w:r>
            <w:r w:rsidR="00A36F0B" w:rsidRPr="00810771">
              <w:rPr>
                <w:rStyle w:val="af"/>
                <w:rFonts w:ascii="微软雅黑" w:eastAsia="微软雅黑" w:hAnsi="微软雅黑" w:hint="eastAsia"/>
                <w:noProof/>
              </w:rPr>
              <w:t>静态路由</w:t>
            </w:r>
            <w:r w:rsidR="00A36F0B" w:rsidRPr="00810771">
              <w:rPr>
                <w:rStyle w:val="af"/>
                <w:rFonts w:ascii="微软雅黑" w:eastAsia="微软雅黑" w:hAnsi="微软雅黑"/>
                <w:noProof/>
              </w:rPr>
              <w:t>/Static Routing</w:t>
            </w:r>
            <w:r w:rsidR="00A36F0B" w:rsidRPr="00810771">
              <w:rPr>
                <w:rStyle w:val="af"/>
                <w:rFonts w:ascii="微软雅黑" w:eastAsia="微软雅黑" w:hAnsi="微软雅黑"/>
                <w:noProof/>
                <w:highlight w:val="blue"/>
              </w:rPr>
              <w:t xml:space="preserve"> (FP1D)</w:t>
            </w:r>
            <w:r w:rsidR="00A36F0B">
              <w:rPr>
                <w:noProof/>
                <w:webHidden/>
              </w:rPr>
              <w:tab/>
            </w:r>
            <w:r w:rsidR="00A36F0B">
              <w:rPr>
                <w:noProof/>
                <w:webHidden/>
              </w:rPr>
              <w:fldChar w:fldCharType="begin"/>
            </w:r>
            <w:r w:rsidR="00A36F0B">
              <w:rPr>
                <w:noProof/>
                <w:webHidden/>
              </w:rPr>
              <w:instrText xml:space="preserve"> PAGEREF _Toc149138835 \h </w:instrText>
            </w:r>
            <w:r w:rsidR="00A36F0B">
              <w:rPr>
                <w:noProof/>
                <w:webHidden/>
              </w:rPr>
            </w:r>
            <w:r w:rsidR="00A36F0B">
              <w:rPr>
                <w:noProof/>
                <w:webHidden/>
              </w:rPr>
              <w:fldChar w:fldCharType="separate"/>
            </w:r>
            <w:r w:rsidR="00A36F0B">
              <w:rPr>
                <w:noProof/>
                <w:webHidden/>
              </w:rPr>
              <w:t>194</w:t>
            </w:r>
            <w:r w:rsidR="00A36F0B">
              <w:rPr>
                <w:noProof/>
                <w:webHidden/>
              </w:rPr>
              <w:fldChar w:fldCharType="end"/>
            </w:r>
          </w:hyperlink>
        </w:p>
        <w:p w14:paraId="0BCD5759" w14:textId="77777777" w:rsidR="00A36F0B" w:rsidRDefault="003B6945">
          <w:pPr>
            <w:pStyle w:val="21"/>
            <w:tabs>
              <w:tab w:val="left" w:pos="1260"/>
              <w:tab w:val="right" w:leader="dot" w:pos="8296"/>
            </w:tabs>
            <w:rPr>
              <w:noProof/>
              <w:kern w:val="2"/>
              <w:sz w:val="21"/>
            </w:rPr>
          </w:pPr>
          <w:hyperlink w:anchor="_Toc149138836" w:history="1">
            <w:r w:rsidR="00A36F0B" w:rsidRPr="00810771">
              <w:rPr>
                <w:rStyle w:val="af"/>
                <w:rFonts w:ascii="微软雅黑" w:eastAsia="微软雅黑" w:hAnsi="微软雅黑"/>
                <w:noProof/>
              </w:rPr>
              <w:t>8.3</w:t>
            </w:r>
            <w:r w:rsidR="00A36F0B">
              <w:rPr>
                <w:noProof/>
                <w:kern w:val="2"/>
                <w:sz w:val="21"/>
              </w:rPr>
              <w:tab/>
            </w:r>
            <w:r w:rsidR="00A36F0B" w:rsidRPr="00810771">
              <w:rPr>
                <w:rStyle w:val="af"/>
                <w:rFonts w:ascii="微软雅黑" w:eastAsia="微软雅黑" w:hAnsi="微软雅黑" w:hint="eastAsia"/>
                <w:noProof/>
              </w:rPr>
              <w:t>动态路由</w:t>
            </w:r>
            <w:r w:rsidR="00A36F0B" w:rsidRPr="00810771">
              <w:rPr>
                <w:rStyle w:val="af"/>
                <w:rFonts w:ascii="微软雅黑" w:eastAsia="微软雅黑" w:hAnsi="微软雅黑"/>
                <w:noProof/>
              </w:rPr>
              <w:t>/Dynamic Routing</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_Toc149138836 \h </w:instrText>
            </w:r>
            <w:r w:rsidR="00A36F0B">
              <w:rPr>
                <w:noProof/>
                <w:webHidden/>
              </w:rPr>
            </w:r>
            <w:r w:rsidR="00A36F0B">
              <w:rPr>
                <w:noProof/>
                <w:webHidden/>
              </w:rPr>
              <w:fldChar w:fldCharType="separate"/>
            </w:r>
            <w:r w:rsidR="00A36F0B">
              <w:rPr>
                <w:noProof/>
                <w:webHidden/>
              </w:rPr>
              <w:t>200</w:t>
            </w:r>
            <w:r w:rsidR="00A36F0B">
              <w:rPr>
                <w:noProof/>
                <w:webHidden/>
              </w:rPr>
              <w:fldChar w:fldCharType="end"/>
            </w:r>
          </w:hyperlink>
        </w:p>
        <w:p w14:paraId="5F9CB8D0" w14:textId="77777777" w:rsidR="00A36F0B" w:rsidRDefault="003B6945">
          <w:pPr>
            <w:pStyle w:val="30"/>
            <w:tabs>
              <w:tab w:val="left" w:pos="1260"/>
              <w:tab w:val="right" w:leader="dot" w:pos="8296"/>
            </w:tabs>
            <w:rPr>
              <w:noProof/>
              <w:kern w:val="2"/>
              <w:sz w:val="21"/>
            </w:rPr>
          </w:pPr>
          <w:hyperlink w:anchor="_Toc149138837" w:history="1">
            <w:r w:rsidR="00A36F0B" w:rsidRPr="00810771">
              <w:rPr>
                <w:rStyle w:val="af"/>
                <w:noProof/>
              </w:rPr>
              <w:t>8.3.1</w:t>
            </w:r>
            <w:r w:rsidR="00A36F0B">
              <w:rPr>
                <w:noProof/>
                <w:kern w:val="2"/>
                <w:sz w:val="21"/>
              </w:rPr>
              <w:tab/>
            </w:r>
            <w:r w:rsidR="00A36F0B" w:rsidRPr="00810771">
              <w:rPr>
                <w:rStyle w:val="af"/>
                <w:noProof/>
              </w:rPr>
              <w:t>RIP</w:t>
            </w:r>
            <w:r w:rsidR="00A36F0B">
              <w:rPr>
                <w:noProof/>
                <w:webHidden/>
              </w:rPr>
              <w:tab/>
            </w:r>
            <w:r w:rsidR="00A36F0B">
              <w:rPr>
                <w:noProof/>
                <w:webHidden/>
              </w:rPr>
              <w:fldChar w:fldCharType="begin"/>
            </w:r>
            <w:r w:rsidR="00A36F0B">
              <w:rPr>
                <w:noProof/>
                <w:webHidden/>
              </w:rPr>
              <w:instrText xml:space="preserve"> PAGEREF _Toc149138837 \h </w:instrText>
            </w:r>
            <w:r w:rsidR="00A36F0B">
              <w:rPr>
                <w:noProof/>
                <w:webHidden/>
              </w:rPr>
            </w:r>
            <w:r w:rsidR="00A36F0B">
              <w:rPr>
                <w:noProof/>
                <w:webHidden/>
              </w:rPr>
              <w:fldChar w:fldCharType="separate"/>
            </w:r>
            <w:r w:rsidR="00A36F0B">
              <w:rPr>
                <w:noProof/>
                <w:webHidden/>
              </w:rPr>
              <w:t>200</w:t>
            </w:r>
            <w:r w:rsidR="00A36F0B">
              <w:rPr>
                <w:noProof/>
                <w:webHidden/>
              </w:rPr>
              <w:fldChar w:fldCharType="end"/>
            </w:r>
          </w:hyperlink>
        </w:p>
        <w:p w14:paraId="1A6AE858" w14:textId="77777777" w:rsidR="00A36F0B" w:rsidRDefault="003B6945">
          <w:pPr>
            <w:pStyle w:val="30"/>
            <w:tabs>
              <w:tab w:val="left" w:pos="1260"/>
              <w:tab w:val="right" w:leader="dot" w:pos="8296"/>
            </w:tabs>
            <w:rPr>
              <w:noProof/>
              <w:kern w:val="2"/>
              <w:sz w:val="21"/>
            </w:rPr>
          </w:pPr>
          <w:hyperlink w:anchor="_Toc149138838" w:history="1">
            <w:r w:rsidR="00A36F0B" w:rsidRPr="00810771">
              <w:rPr>
                <w:rStyle w:val="af"/>
                <w:noProof/>
              </w:rPr>
              <w:t>8.3.2</w:t>
            </w:r>
            <w:r w:rsidR="00A36F0B">
              <w:rPr>
                <w:noProof/>
                <w:kern w:val="2"/>
                <w:sz w:val="21"/>
              </w:rPr>
              <w:tab/>
            </w:r>
            <w:r w:rsidR="00A36F0B" w:rsidRPr="00810771">
              <w:rPr>
                <w:rStyle w:val="af"/>
                <w:noProof/>
              </w:rPr>
              <w:t>RIPng</w:t>
            </w:r>
            <w:r w:rsidR="00A36F0B">
              <w:rPr>
                <w:noProof/>
                <w:webHidden/>
              </w:rPr>
              <w:tab/>
            </w:r>
            <w:r w:rsidR="00A36F0B">
              <w:rPr>
                <w:noProof/>
                <w:webHidden/>
              </w:rPr>
              <w:fldChar w:fldCharType="begin"/>
            </w:r>
            <w:r w:rsidR="00A36F0B">
              <w:rPr>
                <w:noProof/>
                <w:webHidden/>
              </w:rPr>
              <w:instrText xml:space="preserve"> PAGEREF _Toc149138838 \h </w:instrText>
            </w:r>
            <w:r w:rsidR="00A36F0B">
              <w:rPr>
                <w:noProof/>
                <w:webHidden/>
              </w:rPr>
            </w:r>
            <w:r w:rsidR="00A36F0B">
              <w:rPr>
                <w:noProof/>
                <w:webHidden/>
              </w:rPr>
              <w:fldChar w:fldCharType="separate"/>
            </w:r>
            <w:r w:rsidR="00A36F0B">
              <w:rPr>
                <w:noProof/>
                <w:webHidden/>
              </w:rPr>
              <w:t>209</w:t>
            </w:r>
            <w:r w:rsidR="00A36F0B">
              <w:rPr>
                <w:noProof/>
                <w:webHidden/>
              </w:rPr>
              <w:fldChar w:fldCharType="end"/>
            </w:r>
          </w:hyperlink>
        </w:p>
        <w:p w14:paraId="12603736" w14:textId="77777777" w:rsidR="00A36F0B" w:rsidRDefault="003B6945">
          <w:pPr>
            <w:pStyle w:val="30"/>
            <w:tabs>
              <w:tab w:val="left" w:pos="1260"/>
              <w:tab w:val="right" w:leader="dot" w:pos="8296"/>
            </w:tabs>
            <w:rPr>
              <w:noProof/>
              <w:kern w:val="2"/>
              <w:sz w:val="21"/>
            </w:rPr>
          </w:pPr>
          <w:hyperlink w:anchor="_Toc149138839" w:history="1">
            <w:r w:rsidR="00A36F0B" w:rsidRPr="00810771">
              <w:rPr>
                <w:rStyle w:val="af"/>
                <w:noProof/>
              </w:rPr>
              <w:t>8.3.3</w:t>
            </w:r>
            <w:r w:rsidR="00A36F0B">
              <w:rPr>
                <w:noProof/>
                <w:kern w:val="2"/>
                <w:sz w:val="21"/>
              </w:rPr>
              <w:tab/>
            </w:r>
            <w:r w:rsidR="00A36F0B" w:rsidRPr="00810771">
              <w:rPr>
                <w:rStyle w:val="af"/>
                <w:noProof/>
              </w:rPr>
              <w:t>OSPF</w:t>
            </w:r>
            <w:r w:rsidR="00A36F0B">
              <w:rPr>
                <w:noProof/>
                <w:webHidden/>
              </w:rPr>
              <w:tab/>
            </w:r>
            <w:r w:rsidR="00A36F0B">
              <w:rPr>
                <w:noProof/>
                <w:webHidden/>
              </w:rPr>
              <w:fldChar w:fldCharType="begin"/>
            </w:r>
            <w:r w:rsidR="00A36F0B">
              <w:rPr>
                <w:noProof/>
                <w:webHidden/>
              </w:rPr>
              <w:instrText xml:space="preserve"> PAGEREF _Toc149138839 \h </w:instrText>
            </w:r>
            <w:r w:rsidR="00A36F0B">
              <w:rPr>
                <w:noProof/>
                <w:webHidden/>
              </w:rPr>
            </w:r>
            <w:r w:rsidR="00A36F0B">
              <w:rPr>
                <w:noProof/>
                <w:webHidden/>
              </w:rPr>
              <w:fldChar w:fldCharType="separate"/>
            </w:r>
            <w:r w:rsidR="00A36F0B">
              <w:rPr>
                <w:noProof/>
                <w:webHidden/>
              </w:rPr>
              <w:t>213</w:t>
            </w:r>
            <w:r w:rsidR="00A36F0B">
              <w:rPr>
                <w:noProof/>
                <w:webHidden/>
              </w:rPr>
              <w:fldChar w:fldCharType="end"/>
            </w:r>
          </w:hyperlink>
        </w:p>
        <w:p w14:paraId="1032D1C9" w14:textId="77777777" w:rsidR="00A36F0B" w:rsidRDefault="003B6945">
          <w:pPr>
            <w:pStyle w:val="30"/>
            <w:tabs>
              <w:tab w:val="left" w:pos="1260"/>
              <w:tab w:val="right" w:leader="dot" w:pos="8296"/>
            </w:tabs>
            <w:rPr>
              <w:noProof/>
              <w:kern w:val="2"/>
              <w:sz w:val="21"/>
            </w:rPr>
          </w:pPr>
          <w:hyperlink w:anchor="_Toc149138840" w:history="1">
            <w:r w:rsidR="00A36F0B" w:rsidRPr="00810771">
              <w:rPr>
                <w:rStyle w:val="af"/>
                <w:noProof/>
              </w:rPr>
              <w:t>8.3.4</w:t>
            </w:r>
            <w:r w:rsidR="00A36F0B">
              <w:rPr>
                <w:noProof/>
                <w:kern w:val="2"/>
                <w:sz w:val="21"/>
              </w:rPr>
              <w:tab/>
            </w:r>
            <w:r w:rsidR="00A36F0B" w:rsidRPr="00810771">
              <w:rPr>
                <w:rStyle w:val="af"/>
                <w:noProof/>
              </w:rPr>
              <w:t>OSPFv3</w:t>
            </w:r>
            <w:r w:rsidR="00A36F0B">
              <w:rPr>
                <w:noProof/>
                <w:webHidden/>
              </w:rPr>
              <w:tab/>
            </w:r>
            <w:r w:rsidR="00A36F0B">
              <w:rPr>
                <w:noProof/>
                <w:webHidden/>
              </w:rPr>
              <w:fldChar w:fldCharType="begin"/>
            </w:r>
            <w:r w:rsidR="00A36F0B">
              <w:rPr>
                <w:noProof/>
                <w:webHidden/>
              </w:rPr>
              <w:instrText xml:space="preserve"> PAGEREF _Toc149138840 \h </w:instrText>
            </w:r>
            <w:r w:rsidR="00A36F0B">
              <w:rPr>
                <w:noProof/>
                <w:webHidden/>
              </w:rPr>
            </w:r>
            <w:r w:rsidR="00A36F0B">
              <w:rPr>
                <w:noProof/>
                <w:webHidden/>
              </w:rPr>
              <w:fldChar w:fldCharType="separate"/>
            </w:r>
            <w:r w:rsidR="00A36F0B">
              <w:rPr>
                <w:noProof/>
                <w:webHidden/>
              </w:rPr>
              <w:t>232</w:t>
            </w:r>
            <w:r w:rsidR="00A36F0B">
              <w:rPr>
                <w:noProof/>
                <w:webHidden/>
              </w:rPr>
              <w:fldChar w:fldCharType="end"/>
            </w:r>
          </w:hyperlink>
        </w:p>
        <w:p w14:paraId="08A6C438" w14:textId="77777777" w:rsidR="00A36F0B" w:rsidRDefault="003B6945">
          <w:pPr>
            <w:pStyle w:val="21"/>
            <w:tabs>
              <w:tab w:val="left" w:pos="1260"/>
              <w:tab w:val="right" w:leader="dot" w:pos="8296"/>
            </w:tabs>
            <w:rPr>
              <w:noProof/>
              <w:kern w:val="2"/>
              <w:sz w:val="21"/>
            </w:rPr>
          </w:pPr>
          <w:hyperlink w:anchor="_Toc149138841" w:history="1">
            <w:r w:rsidR="00A36F0B" w:rsidRPr="00810771">
              <w:rPr>
                <w:rStyle w:val="af"/>
                <w:rFonts w:ascii="微软雅黑" w:eastAsia="微软雅黑" w:hAnsi="微软雅黑"/>
                <w:noProof/>
              </w:rPr>
              <w:t>8.4</w:t>
            </w:r>
            <w:r w:rsidR="00A36F0B">
              <w:rPr>
                <w:noProof/>
                <w:kern w:val="2"/>
                <w:sz w:val="21"/>
              </w:rPr>
              <w:tab/>
            </w:r>
            <w:r w:rsidR="00A36F0B" w:rsidRPr="00810771">
              <w:rPr>
                <w:rStyle w:val="af"/>
                <w:rFonts w:ascii="微软雅黑" w:eastAsia="微软雅黑" w:hAnsi="微软雅黑" w:hint="eastAsia"/>
                <w:noProof/>
              </w:rPr>
              <w:t>策略路由</w:t>
            </w:r>
            <w:r w:rsidR="00A36F0B" w:rsidRPr="00810771">
              <w:rPr>
                <w:rStyle w:val="af"/>
                <w:rFonts w:ascii="微软雅黑" w:eastAsia="微软雅黑" w:hAnsi="微软雅黑"/>
                <w:noProof/>
              </w:rPr>
              <w:t>/Policy Routing</w:t>
            </w:r>
            <w:r w:rsidR="00A36F0B" w:rsidRPr="00810771">
              <w:rPr>
                <w:rStyle w:val="af"/>
                <w:rFonts w:ascii="微软雅黑" w:eastAsia="微软雅黑" w:hAnsi="微软雅黑"/>
                <w:noProof/>
                <w:highlight w:val="cyan"/>
              </w:rPr>
              <w:t xml:space="preserve"> (FP3)</w:t>
            </w:r>
            <w:r w:rsidR="00A36F0B">
              <w:rPr>
                <w:noProof/>
                <w:webHidden/>
              </w:rPr>
              <w:tab/>
            </w:r>
            <w:r w:rsidR="00A36F0B">
              <w:rPr>
                <w:noProof/>
                <w:webHidden/>
              </w:rPr>
              <w:fldChar w:fldCharType="begin"/>
            </w:r>
            <w:r w:rsidR="00A36F0B">
              <w:rPr>
                <w:noProof/>
                <w:webHidden/>
              </w:rPr>
              <w:instrText xml:space="preserve"> PAGEREF _Toc149138841 \h </w:instrText>
            </w:r>
            <w:r w:rsidR="00A36F0B">
              <w:rPr>
                <w:noProof/>
                <w:webHidden/>
              </w:rPr>
            </w:r>
            <w:r w:rsidR="00A36F0B">
              <w:rPr>
                <w:noProof/>
                <w:webHidden/>
              </w:rPr>
              <w:fldChar w:fldCharType="separate"/>
            </w:r>
            <w:r w:rsidR="00A36F0B">
              <w:rPr>
                <w:noProof/>
                <w:webHidden/>
              </w:rPr>
              <w:t>240</w:t>
            </w:r>
            <w:r w:rsidR="00A36F0B">
              <w:rPr>
                <w:noProof/>
                <w:webHidden/>
              </w:rPr>
              <w:fldChar w:fldCharType="end"/>
            </w:r>
          </w:hyperlink>
        </w:p>
        <w:p w14:paraId="00C254AA" w14:textId="77777777" w:rsidR="00A36F0B" w:rsidRDefault="003B6945">
          <w:pPr>
            <w:pStyle w:val="21"/>
            <w:tabs>
              <w:tab w:val="left" w:pos="1260"/>
              <w:tab w:val="right" w:leader="dot" w:pos="8296"/>
            </w:tabs>
            <w:rPr>
              <w:noProof/>
              <w:kern w:val="2"/>
              <w:sz w:val="21"/>
            </w:rPr>
          </w:pPr>
          <w:hyperlink w:anchor="_Toc149138842" w:history="1">
            <w:r w:rsidR="00A36F0B" w:rsidRPr="00810771">
              <w:rPr>
                <w:rStyle w:val="af"/>
                <w:rFonts w:ascii="微软雅黑" w:eastAsia="微软雅黑" w:hAnsi="微软雅黑"/>
                <w:noProof/>
              </w:rPr>
              <w:t>8.5</w:t>
            </w:r>
            <w:r w:rsidR="00A36F0B">
              <w:rPr>
                <w:noProof/>
                <w:kern w:val="2"/>
                <w:sz w:val="21"/>
              </w:rPr>
              <w:tab/>
            </w:r>
            <w:r w:rsidR="00A36F0B" w:rsidRPr="00810771">
              <w:rPr>
                <w:rStyle w:val="af"/>
                <w:rFonts w:ascii="微软雅黑" w:eastAsia="微软雅黑" w:hAnsi="微软雅黑"/>
                <w:noProof/>
              </w:rPr>
              <w:t>VRRP</w:t>
            </w:r>
            <w:r w:rsidR="00A36F0B" w:rsidRPr="00810771">
              <w:rPr>
                <w:rStyle w:val="af"/>
                <w:rFonts w:ascii="微软雅黑" w:eastAsia="微软雅黑" w:hAnsi="微软雅黑"/>
                <w:noProof/>
                <w:highlight w:val="cyan"/>
              </w:rPr>
              <w:t xml:space="preserve"> (FP3)</w:t>
            </w:r>
            <w:r w:rsidR="00A36F0B" w:rsidRPr="00810771">
              <w:rPr>
                <w:rStyle w:val="af"/>
                <w:rFonts w:ascii="微软雅黑" w:eastAsia="微软雅黑" w:hAnsi="微软雅黑"/>
                <w:noProof/>
              </w:rPr>
              <w:t xml:space="preserve"> </w:t>
            </w:r>
            <w:r w:rsidR="00A36F0B" w:rsidRPr="00810771">
              <w:rPr>
                <w:rStyle w:val="af"/>
                <w:rFonts w:ascii="微软雅黑" w:eastAsia="微软雅黑" w:hAnsi="微软雅黑" w:hint="eastAsia"/>
                <w:noProof/>
              </w:rPr>
              <w:t>【待评审】</w:t>
            </w:r>
            <w:r w:rsidR="00A36F0B">
              <w:rPr>
                <w:noProof/>
                <w:webHidden/>
              </w:rPr>
              <w:tab/>
            </w:r>
            <w:r w:rsidR="00A36F0B">
              <w:rPr>
                <w:noProof/>
                <w:webHidden/>
              </w:rPr>
              <w:fldChar w:fldCharType="begin"/>
            </w:r>
            <w:r w:rsidR="00A36F0B">
              <w:rPr>
                <w:noProof/>
                <w:webHidden/>
              </w:rPr>
              <w:instrText xml:space="preserve"> PAGEREF _Toc149138842 \h </w:instrText>
            </w:r>
            <w:r w:rsidR="00A36F0B">
              <w:rPr>
                <w:noProof/>
                <w:webHidden/>
              </w:rPr>
            </w:r>
            <w:r w:rsidR="00A36F0B">
              <w:rPr>
                <w:noProof/>
                <w:webHidden/>
              </w:rPr>
              <w:fldChar w:fldCharType="separate"/>
            </w:r>
            <w:r w:rsidR="00A36F0B">
              <w:rPr>
                <w:noProof/>
                <w:webHidden/>
              </w:rPr>
              <w:t>240</w:t>
            </w:r>
            <w:r w:rsidR="00A36F0B">
              <w:rPr>
                <w:noProof/>
                <w:webHidden/>
              </w:rPr>
              <w:fldChar w:fldCharType="end"/>
            </w:r>
          </w:hyperlink>
        </w:p>
        <w:p w14:paraId="3A36B9B3" w14:textId="77777777" w:rsidR="00A36F0B" w:rsidRDefault="003B6945">
          <w:pPr>
            <w:pStyle w:val="10"/>
            <w:tabs>
              <w:tab w:val="left" w:pos="440"/>
              <w:tab w:val="right" w:leader="dot" w:pos="8296"/>
            </w:tabs>
            <w:rPr>
              <w:noProof/>
              <w:kern w:val="2"/>
              <w:sz w:val="21"/>
            </w:rPr>
          </w:pPr>
          <w:hyperlink w:anchor="_Toc149138843" w:history="1">
            <w:r w:rsidR="00A36F0B" w:rsidRPr="00810771">
              <w:rPr>
                <w:rStyle w:val="af"/>
                <w:rFonts w:ascii="微软雅黑" w:eastAsia="微软雅黑" w:hAnsi="微软雅黑"/>
                <w:noProof/>
              </w:rPr>
              <w:t>9.</w:t>
            </w:r>
            <w:r w:rsidR="00A36F0B">
              <w:rPr>
                <w:noProof/>
                <w:kern w:val="2"/>
                <w:sz w:val="21"/>
              </w:rPr>
              <w:tab/>
            </w:r>
            <w:r w:rsidR="00A36F0B" w:rsidRPr="00810771">
              <w:rPr>
                <w:rStyle w:val="af"/>
                <w:rFonts w:ascii="微软雅黑" w:eastAsia="微软雅黑" w:hAnsi="微软雅黑" w:hint="eastAsia"/>
                <w:noProof/>
              </w:rPr>
              <w:t>组播业务</w:t>
            </w:r>
            <w:r w:rsidR="00A36F0B" w:rsidRPr="00810771">
              <w:rPr>
                <w:rStyle w:val="af"/>
                <w:rFonts w:ascii="微软雅黑" w:eastAsia="微软雅黑" w:hAnsi="微软雅黑"/>
                <w:noProof/>
              </w:rPr>
              <w:t>/Multicast</w:t>
            </w:r>
            <w:r w:rsidR="00A36F0B">
              <w:rPr>
                <w:noProof/>
                <w:webHidden/>
              </w:rPr>
              <w:tab/>
            </w:r>
            <w:r w:rsidR="00A36F0B">
              <w:rPr>
                <w:noProof/>
                <w:webHidden/>
              </w:rPr>
              <w:fldChar w:fldCharType="begin"/>
            </w:r>
            <w:r w:rsidR="00A36F0B">
              <w:rPr>
                <w:noProof/>
                <w:webHidden/>
              </w:rPr>
              <w:instrText xml:space="preserve"> PAGEREF _Toc149138843 \h </w:instrText>
            </w:r>
            <w:r w:rsidR="00A36F0B">
              <w:rPr>
                <w:noProof/>
                <w:webHidden/>
              </w:rPr>
            </w:r>
            <w:r w:rsidR="00A36F0B">
              <w:rPr>
                <w:noProof/>
                <w:webHidden/>
              </w:rPr>
              <w:fldChar w:fldCharType="separate"/>
            </w:r>
            <w:r w:rsidR="00A36F0B">
              <w:rPr>
                <w:noProof/>
                <w:webHidden/>
              </w:rPr>
              <w:t>253</w:t>
            </w:r>
            <w:r w:rsidR="00A36F0B">
              <w:rPr>
                <w:noProof/>
                <w:webHidden/>
              </w:rPr>
              <w:fldChar w:fldCharType="end"/>
            </w:r>
          </w:hyperlink>
        </w:p>
        <w:p w14:paraId="607EEDDB" w14:textId="77777777" w:rsidR="00A36F0B" w:rsidRDefault="003B6945">
          <w:pPr>
            <w:pStyle w:val="21"/>
            <w:tabs>
              <w:tab w:val="left" w:pos="1260"/>
              <w:tab w:val="right" w:leader="dot" w:pos="8296"/>
            </w:tabs>
            <w:rPr>
              <w:noProof/>
              <w:kern w:val="2"/>
              <w:sz w:val="21"/>
            </w:rPr>
          </w:pPr>
          <w:hyperlink w:anchor="_Toc149138844" w:history="1">
            <w:r w:rsidR="00A36F0B" w:rsidRPr="00810771">
              <w:rPr>
                <w:rStyle w:val="af"/>
                <w:rFonts w:ascii="微软雅黑" w:eastAsia="微软雅黑" w:hAnsi="微软雅黑"/>
                <w:noProof/>
              </w:rPr>
              <w:t>9.1</w:t>
            </w:r>
            <w:r w:rsidR="00A36F0B">
              <w:rPr>
                <w:noProof/>
                <w:kern w:val="2"/>
                <w:sz w:val="21"/>
              </w:rPr>
              <w:tab/>
            </w:r>
            <w:r w:rsidR="00A36F0B" w:rsidRPr="00810771">
              <w:rPr>
                <w:rStyle w:val="af"/>
                <w:rFonts w:ascii="微软雅黑" w:eastAsia="微软雅黑" w:hAnsi="微软雅黑"/>
                <w:noProof/>
              </w:rPr>
              <w:t>IP</w:t>
            </w:r>
            <w:r w:rsidR="00A36F0B" w:rsidRPr="00810771">
              <w:rPr>
                <w:rStyle w:val="af"/>
                <w:rFonts w:ascii="微软雅黑" w:eastAsia="微软雅黑" w:hAnsi="微软雅黑" w:hint="eastAsia"/>
                <w:noProof/>
              </w:rPr>
              <w:t>组播</w:t>
            </w:r>
            <w:r w:rsidR="00A36F0B" w:rsidRPr="00810771">
              <w:rPr>
                <w:rStyle w:val="af"/>
                <w:rFonts w:ascii="微软雅黑" w:eastAsia="微软雅黑" w:hAnsi="微软雅黑"/>
                <w:noProof/>
                <w:highlight w:val="cyan"/>
              </w:rPr>
              <w:t xml:space="preserve"> (FP3)</w:t>
            </w:r>
            <w:r w:rsidR="00A36F0B">
              <w:rPr>
                <w:noProof/>
                <w:webHidden/>
              </w:rPr>
              <w:tab/>
            </w:r>
            <w:r w:rsidR="00A36F0B">
              <w:rPr>
                <w:noProof/>
                <w:webHidden/>
              </w:rPr>
              <w:fldChar w:fldCharType="begin"/>
            </w:r>
            <w:r w:rsidR="00A36F0B">
              <w:rPr>
                <w:noProof/>
                <w:webHidden/>
              </w:rPr>
              <w:instrText xml:space="preserve"> PAGEREF _Toc149138844 \h </w:instrText>
            </w:r>
            <w:r w:rsidR="00A36F0B">
              <w:rPr>
                <w:noProof/>
                <w:webHidden/>
              </w:rPr>
            </w:r>
            <w:r w:rsidR="00A36F0B">
              <w:rPr>
                <w:noProof/>
                <w:webHidden/>
              </w:rPr>
              <w:fldChar w:fldCharType="separate"/>
            </w:r>
            <w:r w:rsidR="00A36F0B">
              <w:rPr>
                <w:noProof/>
                <w:webHidden/>
              </w:rPr>
              <w:t>253</w:t>
            </w:r>
            <w:r w:rsidR="00A36F0B">
              <w:rPr>
                <w:noProof/>
                <w:webHidden/>
              </w:rPr>
              <w:fldChar w:fldCharType="end"/>
            </w:r>
          </w:hyperlink>
        </w:p>
        <w:p w14:paraId="0077CA19" w14:textId="77777777" w:rsidR="00A36F0B" w:rsidRDefault="003B6945">
          <w:pPr>
            <w:pStyle w:val="21"/>
            <w:tabs>
              <w:tab w:val="left" w:pos="1260"/>
              <w:tab w:val="right" w:leader="dot" w:pos="8296"/>
            </w:tabs>
            <w:rPr>
              <w:noProof/>
              <w:kern w:val="2"/>
              <w:sz w:val="21"/>
            </w:rPr>
          </w:pPr>
          <w:hyperlink w:anchor="_Toc149138845" w:history="1">
            <w:r w:rsidR="00A36F0B" w:rsidRPr="00810771">
              <w:rPr>
                <w:rStyle w:val="af"/>
                <w:rFonts w:ascii="微软雅黑" w:eastAsia="微软雅黑" w:hAnsi="微软雅黑"/>
                <w:noProof/>
              </w:rPr>
              <w:t>9.2</w:t>
            </w:r>
            <w:r w:rsidR="00A36F0B">
              <w:rPr>
                <w:noProof/>
                <w:kern w:val="2"/>
                <w:sz w:val="21"/>
              </w:rPr>
              <w:tab/>
            </w:r>
            <w:r w:rsidR="00A36F0B" w:rsidRPr="00810771">
              <w:rPr>
                <w:rStyle w:val="af"/>
                <w:rFonts w:ascii="微软雅黑" w:eastAsia="微软雅黑" w:hAnsi="微软雅黑"/>
                <w:noProof/>
              </w:rPr>
              <w:t>IGMP</w:t>
            </w:r>
            <w:r w:rsidR="00A36F0B" w:rsidRPr="00810771">
              <w:rPr>
                <w:rStyle w:val="af"/>
                <w:rFonts w:ascii="微软雅黑" w:eastAsia="微软雅黑" w:hAnsi="微软雅黑"/>
                <w:noProof/>
                <w:highlight w:val="cyan"/>
              </w:rPr>
              <w:t xml:space="preserve"> (FP3)</w:t>
            </w:r>
            <w:r w:rsidR="00A36F0B">
              <w:rPr>
                <w:noProof/>
                <w:webHidden/>
              </w:rPr>
              <w:tab/>
            </w:r>
            <w:r w:rsidR="00A36F0B">
              <w:rPr>
                <w:noProof/>
                <w:webHidden/>
              </w:rPr>
              <w:fldChar w:fldCharType="begin"/>
            </w:r>
            <w:r w:rsidR="00A36F0B">
              <w:rPr>
                <w:noProof/>
                <w:webHidden/>
              </w:rPr>
              <w:instrText xml:space="preserve"> PAGEREF _Toc149138845 \h </w:instrText>
            </w:r>
            <w:r w:rsidR="00A36F0B">
              <w:rPr>
                <w:noProof/>
                <w:webHidden/>
              </w:rPr>
            </w:r>
            <w:r w:rsidR="00A36F0B">
              <w:rPr>
                <w:noProof/>
                <w:webHidden/>
              </w:rPr>
              <w:fldChar w:fldCharType="separate"/>
            </w:r>
            <w:r w:rsidR="00A36F0B">
              <w:rPr>
                <w:noProof/>
                <w:webHidden/>
              </w:rPr>
              <w:t>255</w:t>
            </w:r>
            <w:r w:rsidR="00A36F0B">
              <w:rPr>
                <w:noProof/>
                <w:webHidden/>
              </w:rPr>
              <w:fldChar w:fldCharType="end"/>
            </w:r>
          </w:hyperlink>
        </w:p>
        <w:p w14:paraId="0E90C4E7" w14:textId="77777777" w:rsidR="00A36F0B" w:rsidRDefault="003B6945">
          <w:pPr>
            <w:pStyle w:val="21"/>
            <w:tabs>
              <w:tab w:val="left" w:pos="1260"/>
              <w:tab w:val="right" w:leader="dot" w:pos="8296"/>
            </w:tabs>
            <w:rPr>
              <w:noProof/>
              <w:kern w:val="2"/>
              <w:sz w:val="21"/>
            </w:rPr>
          </w:pPr>
          <w:hyperlink w:anchor="_Toc149138846" w:history="1">
            <w:r w:rsidR="00A36F0B" w:rsidRPr="00810771">
              <w:rPr>
                <w:rStyle w:val="af"/>
                <w:rFonts w:ascii="微软雅黑" w:eastAsia="微软雅黑" w:hAnsi="微软雅黑"/>
                <w:noProof/>
              </w:rPr>
              <w:t>9.3</w:t>
            </w:r>
            <w:r w:rsidR="00A36F0B">
              <w:rPr>
                <w:noProof/>
                <w:kern w:val="2"/>
                <w:sz w:val="21"/>
              </w:rPr>
              <w:tab/>
            </w:r>
            <w:r w:rsidR="00A36F0B" w:rsidRPr="00810771">
              <w:rPr>
                <w:rStyle w:val="af"/>
                <w:rFonts w:ascii="微软雅黑" w:eastAsia="微软雅黑" w:hAnsi="微软雅黑"/>
                <w:noProof/>
              </w:rPr>
              <w:t>MLD</w:t>
            </w:r>
            <w:r w:rsidR="00A36F0B" w:rsidRPr="00810771">
              <w:rPr>
                <w:rStyle w:val="af"/>
                <w:rFonts w:ascii="微软雅黑" w:eastAsia="微软雅黑" w:hAnsi="微软雅黑"/>
                <w:noProof/>
                <w:highlight w:val="cyan"/>
              </w:rPr>
              <w:t xml:space="preserve"> (FP3)</w:t>
            </w:r>
            <w:r w:rsidR="00A36F0B">
              <w:rPr>
                <w:noProof/>
                <w:webHidden/>
              </w:rPr>
              <w:tab/>
            </w:r>
            <w:r w:rsidR="00A36F0B">
              <w:rPr>
                <w:noProof/>
                <w:webHidden/>
              </w:rPr>
              <w:fldChar w:fldCharType="begin"/>
            </w:r>
            <w:r w:rsidR="00A36F0B">
              <w:rPr>
                <w:noProof/>
                <w:webHidden/>
              </w:rPr>
              <w:instrText xml:space="preserve"> PAGEREF _Toc149138846 \h </w:instrText>
            </w:r>
            <w:r w:rsidR="00A36F0B">
              <w:rPr>
                <w:noProof/>
                <w:webHidden/>
              </w:rPr>
            </w:r>
            <w:r w:rsidR="00A36F0B">
              <w:rPr>
                <w:noProof/>
                <w:webHidden/>
              </w:rPr>
              <w:fldChar w:fldCharType="separate"/>
            </w:r>
            <w:r w:rsidR="00A36F0B">
              <w:rPr>
                <w:noProof/>
                <w:webHidden/>
              </w:rPr>
              <w:t>255</w:t>
            </w:r>
            <w:r w:rsidR="00A36F0B">
              <w:rPr>
                <w:noProof/>
                <w:webHidden/>
              </w:rPr>
              <w:fldChar w:fldCharType="end"/>
            </w:r>
          </w:hyperlink>
        </w:p>
        <w:p w14:paraId="62DE7EA6" w14:textId="77777777" w:rsidR="00A36F0B" w:rsidRDefault="003B6945">
          <w:pPr>
            <w:pStyle w:val="21"/>
            <w:tabs>
              <w:tab w:val="left" w:pos="1260"/>
              <w:tab w:val="right" w:leader="dot" w:pos="8296"/>
            </w:tabs>
            <w:rPr>
              <w:noProof/>
              <w:kern w:val="2"/>
              <w:sz w:val="21"/>
            </w:rPr>
          </w:pPr>
          <w:hyperlink w:anchor="_Toc149138847" w:history="1">
            <w:r w:rsidR="00A36F0B" w:rsidRPr="00810771">
              <w:rPr>
                <w:rStyle w:val="af"/>
                <w:rFonts w:ascii="微软雅黑" w:eastAsia="微软雅黑" w:hAnsi="微软雅黑"/>
                <w:noProof/>
              </w:rPr>
              <w:t>9.4</w:t>
            </w:r>
            <w:r w:rsidR="00A36F0B">
              <w:rPr>
                <w:noProof/>
                <w:kern w:val="2"/>
                <w:sz w:val="21"/>
              </w:rPr>
              <w:tab/>
            </w:r>
            <w:r w:rsidR="00A36F0B" w:rsidRPr="00810771">
              <w:rPr>
                <w:rStyle w:val="af"/>
                <w:rFonts w:ascii="微软雅黑" w:eastAsia="微软雅黑" w:hAnsi="微软雅黑"/>
                <w:noProof/>
              </w:rPr>
              <w:t>IGMP Snooping</w:t>
            </w:r>
            <w:r w:rsidR="00A36F0B" w:rsidRPr="00810771">
              <w:rPr>
                <w:rStyle w:val="af"/>
                <w:rFonts w:ascii="微软雅黑" w:eastAsia="微软雅黑" w:hAnsi="微软雅黑"/>
                <w:noProof/>
                <w:highlight w:val="darkYellow"/>
              </w:rPr>
              <w:t xml:space="preserve"> (FP1C)</w:t>
            </w:r>
            <w:r w:rsidR="00A36F0B">
              <w:rPr>
                <w:noProof/>
                <w:webHidden/>
              </w:rPr>
              <w:tab/>
            </w:r>
            <w:r w:rsidR="00A36F0B">
              <w:rPr>
                <w:noProof/>
                <w:webHidden/>
              </w:rPr>
              <w:fldChar w:fldCharType="begin"/>
            </w:r>
            <w:r w:rsidR="00A36F0B">
              <w:rPr>
                <w:noProof/>
                <w:webHidden/>
              </w:rPr>
              <w:instrText xml:space="preserve"> PAGEREF _Toc149138847 \h </w:instrText>
            </w:r>
            <w:r w:rsidR="00A36F0B">
              <w:rPr>
                <w:noProof/>
                <w:webHidden/>
              </w:rPr>
            </w:r>
            <w:r w:rsidR="00A36F0B">
              <w:rPr>
                <w:noProof/>
                <w:webHidden/>
              </w:rPr>
              <w:fldChar w:fldCharType="separate"/>
            </w:r>
            <w:r w:rsidR="00A36F0B">
              <w:rPr>
                <w:noProof/>
                <w:webHidden/>
              </w:rPr>
              <w:t>255</w:t>
            </w:r>
            <w:r w:rsidR="00A36F0B">
              <w:rPr>
                <w:noProof/>
                <w:webHidden/>
              </w:rPr>
              <w:fldChar w:fldCharType="end"/>
            </w:r>
          </w:hyperlink>
        </w:p>
        <w:p w14:paraId="0CAD9C82" w14:textId="77777777" w:rsidR="00A36F0B" w:rsidRDefault="003B6945">
          <w:pPr>
            <w:pStyle w:val="21"/>
            <w:tabs>
              <w:tab w:val="left" w:pos="1260"/>
              <w:tab w:val="right" w:leader="dot" w:pos="8296"/>
            </w:tabs>
            <w:rPr>
              <w:noProof/>
              <w:kern w:val="2"/>
              <w:sz w:val="21"/>
            </w:rPr>
          </w:pPr>
          <w:hyperlink w:anchor="_Toc149138848" w:history="1">
            <w:r w:rsidR="00A36F0B" w:rsidRPr="00810771">
              <w:rPr>
                <w:rStyle w:val="af"/>
                <w:rFonts w:ascii="微软雅黑" w:eastAsia="微软雅黑" w:hAnsi="微软雅黑"/>
                <w:noProof/>
              </w:rPr>
              <w:t>9.5</w:t>
            </w:r>
            <w:r w:rsidR="00A36F0B">
              <w:rPr>
                <w:noProof/>
                <w:kern w:val="2"/>
                <w:sz w:val="21"/>
              </w:rPr>
              <w:tab/>
            </w:r>
            <w:r w:rsidR="00A36F0B" w:rsidRPr="00810771">
              <w:rPr>
                <w:rStyle w:val="af"/>
                <w:rFonts w:ascii="微软雅黑" w:eastAsia="微软雅黑" w:hAnsi="微软雅黑"/>
                <w:noProof/>
              </w:rPr>
              <w:t>MLD Snooping</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_Toc149138848 \h </w:instrText>
            </w:r>
            <w:r w:rsidR="00A36F0B">
              <w:rPr>
                <w:noProof/>
                <w:webHidden/>
              </w:rPr>
            </w:r>
            <w:r w:rsidR="00A36F0B">
              <w:rPr>
                <w:noProof/>
                <w:webHidden/>
              </w:rPr>
              <w:fldChar w:fldCharType="separate"/>
            </w:r>
            <w:r w:rsidR="00A36F0B">
              <w:rPr>
                <w:noProof/>
                <w:webHidden/>
              </w:rPr>
              <w:t>263</w:t>
            </w:r>
            <w:r w:rsidR="00A36F0B">
              <w:rPr>
                <w:noProof/>
                <w:webHidden/>
              </w:rPr>
              <w:fldChar w:fldCharType="end"/>
            </w:r>
          </w:hyperlink>
        </w:p>
        <w:p w14:paraId="7B59DC1F" w14:textId="77777777" w:rsidR="00A36F0B" w:rsidRDefault="003B6945">
          <w:pPr>
            <w:pStyle w:val="21"/>
            <w:tabs>
              <w:tab w:val="left" w:pos="1260"/>
              <w:tab w:val="right" w:leader="dot" w:pos="8296"/>
            </w:tabs>
            <w:rPr>
              <w:noProof/>
              <w:kern w:val="2"/>
              <w:sz w:val="21"/>
            </w:rPr>
          </w:pPr>
          <w:hyperlink w:anchor="_Toc149138849" w:history="1">
            <w:r w:rsidR="00A36F0B" w:rsidRPr="00810771">
              <w:rPr>
                <w:rStyle w:val="af"/>
                <w:rFonts w:ascii="微软雅黑" w:eastAsia="微软雅黑" w:hAnsi="微软雅黑"/>
                <w:noProof/>
              </w:rPr>
              <w:t>9.6</w:t>
            </w:r>
            <w:r w:rsidR="00A36F0B">
              <w:rPr>
                <w:noProof/>
                <w:kern w:val="2"/>
                <w:sz w:val="21"/>
              </w:rPr>
              <w:tab/>
            </w:r>
            <w:r w:rsidR="00A36F0B" w:rsidRPr="00810771">
              <w:rPr>
                <w:rStyle w:val="af"/>
                <w:rFonts w:ascii="微软雅黑" w:eastAsia="微软雅黑" w:hAnsi="微软雅黑"/>
                <w:noProof/>
              </w:rPr>
              <w:t xml:space="preserve">MVR </w:t>
            </w:r>
            <w:r w:rsidR="00A36F0B" w:rsidRPr="00810771">
              <w:rPr>
                <w:rStyle w:val="af"/>
                <w:rFonts w:ascii="微软雅黑" w:eastAsia="微软雅黑" w:hAnsi="微软雅黑"/>
                <w:noProof/>
                <w:highlight w:val="cyan"/>
              </w:rPr>
              <w:t>(FP3)</w:t>
            </w:r>
            <w:r w:rsidR="00A36F0B" w:rsidRPr="00810771">
              <w:rPr>
                <w:rStyle w:val="af"/>
                <w:rFonts w:ascii="微软雅黑" w:eastAsia="微软雅黑" w:hAnsi="微软雅黑"/>
                <w:noProof/>
              </w:rPr>
              <w:t xml:space="preserve"> </w:t>
            </w:r>
            <w:r w:rsidR="00A36F0B" w:rsidRPr="00810771">
              <w:rPr>
                <w:rStyle w:val="af"/>
                <w:rFonts w:ascii="微软雅黑" w:eastAsia="微软雅黑" w:hAnsi="微软雅黑" w:hint="eastAsia"/>
                <w:noProof/>
              </w:rPr>
              <w:t>【待评审】</w:t>
            </w:r>
            <w:r w:rsidR="00A36F0B">
              <w:rPr>
                <w:noProof/>
                <w:webHidden/>
              </w:rPr>
              <w:tab/>
            </w:r>
            <w:r w:rsidR="00A36F0B">
              <w:rPr>
                <w:noProof/>
                <w:webHidden/>
              </w:rPr>
              <w:fldChar w:fldCharType="begin"/>
            </w:r>
            <w:r w:rsidR="00A36F0B">
              <w:rPr>
                <w:noProof/>
                <w:webHidden/>
              </w:rPr>
              <w:instrText xml:space="preserve"> PAGEREF _Toc149138849 \h </w:instrText>
            </w:r>
            <w:r w:rsidR="00A36F0B">
              <w:rPr>
                <w:noProof/>
                <w:webHidden/>
              </w:rPr>
            </w:r>
            <w:r w:rsidR="00A36F0B">
              <w:rPr>
                <w:noProof/>
                <w:webHidden/>
              </w:rPr>
              <w:fldChar w:fldCharType="separate"/>
            </w:r>
            <w:r w:rsidR="00A36F0B">
              <w:rPr>
                <w:noProof/>
                <w:webHidden/>
              </w:rPr>
              <w:t>270</w:t>
            </w:r>
            <w:r w:rsidR="00A36F0B">
              <w:rPr>
                <w:noProof/>
                <w:webHidden/>
              </w:rPr>
              <w:fldChar w:fldCharType="end"/>
            </w:r>
          </w:hyperlink>
        </w:p>
        <w:p w14:paraId="415E9A9B" w14:textId="77777777" w:rsidR="00A36F0B" w:rsidRDefault="003B6945">
          <w:pPr>
            <w:pStyle w:val="10"/>
            <w:tabs>
              <w:tab w:val="left" w:pos="1260"/>
              <w:tab w:val="right" w:leader="dot" w:pos="8296"/>
            </w:tabs>
            <w:rPr>
              <w:noProof/>
              <w:kern w:val="2"/>
              <w:sz w:val="21"/>
            </w:rPr>
          </w:pPr>
          <w:hyperlink w:anchor="_Toc149138850" w:history="1">
            <w:r w:rsidR="00A36F0B" w:rsidRPr="00810771">
              <w:rPr>
                <w:rStyle w:val="af"/>
                <w:rFonts w:ascii="微软雅黑" w:eastAsia="微软雅黑" w:hAnsi="微软雅黑"/>
                <w:noProof/>
              </w:rPr>
              <w:t>10.</w:t>
            </w:r>
            <w:r w:rsidR="00A36F0B">
              <w:rPr>
                <w:noProof/>
                <w:kern w:val="2"/>
                <w:sz w:val="21"/>
              </w:rPr>
              <w:tab/>
            </w:r>
            <w:r w:rsidR="00A36F0B" w:rsidRPr="00810771">
              <w:rPr>
                <w:rStyle w:val="af"/>
                <w:rFonts w:ascii="微软雅黑" w:eastAsia="微软雅黑" w:hAnsi="微软雅黑"/>
                <w:noProof/>
              </w:rPr>
              <w:t>QoS</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_Toc149138850 \h </w:instrText>
            </w:r>
            <w:r w:rsidR="00A36F0B">
              <w:rPr>
                <w:noProof/>
                <w:webHidden/>
              </w:rPr>
            </w:r>
            <w:r w:rsidR="00A36F0B">
              <w:rPr>
                <w:noProof/>
                <w:webHidden/>
              </w:rPr>
              <w:fldChar w:fldCharType="separate"/>
            </w:r>
            <w:r w:rsidR="00A36F0B">
              <w:rPr>
                <w:noProof/>
                <w:webHidden/>
              </w:rPr>
              <w:t>275</w:t>
            </w:r>
            <w:r w:rsidR="00A36F0B">
              <w:rPr>
                <w:noProof/>
                <w:webHidden/>
              </w:rPr>
              <w:fldChar w:fldCharType="end"/>
            </w:r>
          </w:hyperlink>
        </w:p>
        <w:p w14:paraId="655E0433" w14:textId="77777777" w:rsidR="00A36F0B" w:rsidRDefault="003B6945">
          <w:pPr>
            <w:pStyle w:val="21"/>
            <w:tabs>
              <w:tab w:val="left" w:pos="1260"/>
              <w:tab w:val="right" w:leader="dot" w:pos="8296"/>
            </w:tabs>
            <w:rPr>
              <w:noProof/>
              <w:kern w:val="2"/>
              <w:sz w:val="21"/>
            </w:rPr>
          </w:pPr>
          <w:hyperlink w:anchor="_Toc149138851" w:history="1">
            <w:r w:rsidR="00A36F0B" w:rsidRPr="00810771">
              <w:rPr>
                <w:rStyle w:val="af"/>
                <w:rFonts w:ascii="微软雅黑" w:eastAsia="微软雅黑" w:hAnsi="微软雅黑"/>
                <w:noProof/>
              </w:rPr>
              <w:t>10.1</w:t>
            </w:r>
            <w:r w:rsidR="00A36F0B">
              <w:rPr>
                <w:noProof/>
                <w:kern w:val="2"/>
                <w:sz w:val="21"/>
              </w:rPr>
              <w:tab/>
            </w:r>
            <w:r w:rsidR="00A36F0B" w:rsidRPr="00810771">
              <w:rPr>
                <w:rStyle w:val="af"/>
                <w:rFonts w:ascii="微软雅黑" w:eastAsia="微软雅黑" w:hAnsi="微软雅黑" w:hint="eastAsia"/>
                <w:noProof/>
              </w:rPr>
              <w:t>端口优先级</w:t>
            </w:r>
            <w:r w:rsidR="00A36F0B" w:rsidRPr="00810771">
              <w:rPr>
                <w:rStyle w:val="af"/>
                <w:rFonts w:ascii="微软雅黑" w:eastAsia="微软雅黑" w:hAnsi="微软雅黑"/>
                <w:noProof/>
              </w:rPr>
              <w:t>/Port Priority</w:t>
            </w:r>
            <w:r w:rsidR="00A36F0B">
              <w:rPr>
                <w:noProof/>
                <w:webHidden/>
              </w:rPr>
              <w:tab/>
            </w:r>
            <w:r w:rsidR="00A36F0B">
              <w:rPr>
                <w:noProof/>
                <w:webHidden/>
              </w:rPr>
              <w:fldChar w:fldCharType="begin"/>
            </w:r>
            <w:r w:rsidR="00A36F0B">
              <w:rPr>
                <w:noProof/>
                <w:webHidden/>
              </w:rPr>
              <w:instrText xml:space="preserve"> PAGEREF _Toc149138851 \h </w:instrText>
            </w:r>
            <w:r w:rsidR="00A36F0B">
              <w:rPr>
                <w:noProof/>
                <w:webHidden/>
              </w:rPr>
            </w:r>
            <w:r w:rsidR="00A36F0B">
              <w:rPr>
                <w:noProof/>
                <w:webHidden/>
              </w:rPr>
              <w:fldChar w:fldCharType="separate"/>
            </w:r>
            <w:r w:rsidR="00A36F0B">
              <w:rPr>
                <w:noProof/>
                <w:webHidden/>
              </w:rPr>
              <w:t>276</w:t>
            </w:r>
            <w:r w:rsidR="00A36F0B">
              <w:rPr>
                <w:noProof/>
                <w:webHidden/>
              </w:rPr>
              <w:fldChar w:fldCharType="end"/>
            </w:r>
          </w:hyperlink>
        </w:p>
        <w:p w14:paraId="62D3F4D6" w14:textId="77777777" w:rsidR="00A36F0B" w:rsidRDefault="003B6945">
          <w:pPr>
            <w:pStyle w:val="21"/>
            <w:tabs>
              <w:tab w:val="left" w:pos="1260"/>
              <w:tab w:val="right" w:leader="dot" w:pos="8296"/>
            </w:tabs>
            <w:rPr>
              <w:noProof/>
              <w:kern w:val="2"/>
              <w:sz w:val="21"/>
            </w:rPr>
          </w:pPr>
          <w:hyperlink w:anchor="_Toc149138852" w:history="1">
            <w:r w:rsidR="00A36F0B" w:rsidRPr="00810771">
              <w:rPr>
                <w:rStyle w:val="af"/>
                <w:rFonts w:ascii="微软雅黑" w:eastAsia="微软雅黑" w:hAnsi="微软雅黑"/>
                <w:noProof/>
              </w:rPr>
              <w:t>10.2</w:t>
            </w:r>
            <w:r w:rsidR="00A36F0B">
              <w:rPr>
                <w:noProof/>
                <w:kern w:val="2"/>
                <w:sz w:val="21"/>
              </w:rPr>
              <w:tab/>
            </w:r>
            <w:r w:rsidR="00A36F0B" w:rsidRPr="00810771">
              <w:rPr>
                <w:rStyle w:val="af"/>
                <w:rFonts w:ascii="微软雅黑" w:eastAsia="微软雅黑" w:hAnsi="微软雅黑" w:hint="eastAsia"/>
                <w:noProof/>
              </w:rPr>
              <w:t>优先级映射</w:t>
            </w:r>
            <w:r w:rsidR="00A36F0B" w:rsidRPr="00810771">
              <w:rPr>
                <w:rStyle w:val="af"/>
                <w:rFonts w:ascii="微软雅黑" w:eastAsia="微软雅黑" w:hAnsi="微软雅黑"/>
                <w:noProof/>
              </w:rPr>
              <w:t>/Priority Mapping</w:t>
            </w:r>
            <w:r w:rsidR="00A36F0B">
              <w:rPr>
                <w:noProof/>
                <w:webHidden/>
              </w:rPr>
              <w:tab/>
            </w:r>
            <w:r w:rsidR="00A36F0B">
              <w:rPr>
                <w:noProof/>
                <w:webHidden/>
              </w:rPr>
              <w:fldChar w:fldCharType="begin"/>
            </w:r>
            <w:r w:rsidR="00A36F0B">
              <w:rPr>
                <w:noProof/>
                <w:webHidden/>
              </w:rPr>
              <w:instrText xml:space="preserve"> PAGEREF _Toc149138852 \h </w:instrText>
            </w:r>
            <w:r w:rsidR="00A36F0B">
              <w:rPr>
                <w:noProof/>
                <w:webHidden/>
              </w:rPr>
            </w:r>
            <w:r w:rsidR="00A36F0B">
              <w:rPr>
                <w:noProof/>
                <w:webHidden/>
              </w:rPr>
              <w:fldChar w:fldCharType="separate"/>
            </w:r>
            <w:r w:rsidR="00A36F0B">
              <w:rPr>
                <w:noProof/>
                <w:webHidden/>
              </w:rPr>
              <w:t>278</w:t>
            </w:r>
            <w:r w:rsidR="00A36F0B">
              <w:rPr>
                <w:noProof/>
                <w:webHidden/>
              </w:rPr>
              <w:fldChar w:fldCharType="end"/>
            </w:r>
          </w:hyperlink>
        </w:p>
        <w:p w14:paraId="7864AD8D" w14:textId="77777777" w:rsidR="00A36F0B" w:rsidRDefault="003B6945">
          <w:pPr>
            <w:pStyle w:val="21"/>
            <w:tabs>
              <w:tab w:val="left" w:pos="1260"/>
              <w:tab w:val="right" w:leader="dot" w:pos="8296"/>
            </w:tabs>
            <w:rPr>
              <w:noProof/>
              <w:kern w:val="2"/>
              <w:sz w:val="21"/>
            </w:rPr>
          </w:pPr>
          <w:hyperlink w:anchor="_Toc149138853" w:history="1">
            <w:r w:rsidR="00A36F0B" w:rsidRPr="00810771">
              <w:rPr>
                <w:rStyle w:val="af"/>
                <w:rFonts w:ascii="微软雅黑" w:eastAsia="微软雅黑" w:hAnsi="微软雅黑"/>
                <w:noProof/>
              </w:rPr>
              <w:t>10.3</w:t>
            </w:r>
            <w:r w:rsidR="00A36F0B">
              <w:rPr>
                <w:noProof/>
                <w:kern w:val="2"/>
                <w:sz w:val="21"/>
              </w:rPr>
              <w:tab/>
            </w:r>
            <w:r w:rsidR="00A36F0B" w:rsidRPr="00810771">
              <w:rPr>
                <w:rStyle w:val="af"/>
                <w:rFonts w:ascii="微软雅黑" w:eastAsia="微软雅黑" w:hAnsi="微软雅黑" w:hint="eastAsia"/>
                <w:noProof/>
              </w:rPr>
              <w:t>队列调度</w:t>
            </w:r>
            <w:r w:rsidR="00A36F0B" w:rsidRPr="00810771">
              <w:rPr>
                <w:rStyle w:val="af"/>
                <w:rFonts w:ascii="微软雅黑" w:eastAsia="微软雅黑" w:hAnsi="微软雅黑"/>
                <w:noProof/>
              </w:rPr>
              <w:t>/Queue Scheduling</w:t>
            </w:r>
            <w:r w:rsidR="00A36F0B">
              <w:rPr>
                <w:noProof/>
                <w:webHidden/>
              </w:rPr>
              <w:tab/>
            </w:r>
            <w:r w:rsidR="00A36F0B">
              <w:rPr>
                <w:noProof/>
                <w:webHidden/>
              </w:rPr>
              <w:fldChar w:fldCharType="begin"/>
            </w:r>
            <w:r w:rsidR="00A36F0B">
              <w:rPr>
                <w:noProof/>
                <w:webHidden/>
              </w:rPr>
              <w:instrText xml:space="preserve"> PAGEREF _Toc149138853 \h </w:instrText>
            </w:r>
            <w:r w:rsidR="00A36F0B">
              <w:rPr>
                <w:noProof/>
                <w:webHidden/>
              </w:rPr>
            </w:r>
            <w:r w:rsidR="00A36F0B">
              <w:rPr>
                <w:noProof/>
                <w:webHidden/>
              </w:rPr>
              <w:fldChar w:fldCharType="separate"/>
            </w:r>
            <w:r w:rsidR="00A36F0B">
              <w:rPr>
                <w:noProof/>
                <w:webHidden/>
              </w:rPr>
              <w:t>281</w:t>
            </w:r>
            <w:r w:rsidR="00A36F0B">
              <w:rPr>
                <w:noProof/>
                <w:webHidden/>
              </w:rPr>
              <w:fldChar w:fldCharType="end"/>
            </w:r>
          </w:hyperlink>
        </w:p>
        <w:p w14:paraId="4962E512" w14:textId="77777777" w:rsidR="00A36F0B" w:rsidRDefault="003B6945">
          <w:pPr>
            <w:pStyle w:val="21"/>
            <w:tabs>
              <w:tab w:val="left" w:pos="1260"/>
              <w:tab w:val="right" w:leader="dot" w:pos="8296"/>
            </w:tabs>
            <w:rPr>
              <w:noProof/>
              <w:kern w:val="2"/>
              <w:sz w:val="21"/>
            </w:rPr>
          </w:pPr>
          <w:hyperlink w:anchor="_Toc149138854" w:history="1">
            <w:r w:rsidR="00A36F0B" w:rsidRPr="00810771">
              <w:rPr>
                <w:rStyle w:val="af"/>
                <w:rFonts w:ascii="微软雅黑" w:eastAsia="微软雅黑" w:hAnsi="微软雅黑"/>
                <w:noProof/>
              </w:rPr>
              <w:t>10.4</w:t>
            </w:r>
            <w:r w:rsidR="00A36F0B">
              <w:rPr>
                <w:noProof/>
                <w:kern w:val="2"/>
                <w:sz w:val="21"/>
              </w:rPr>
              <w:tab/>
            </w:r>
            <w:r w:rsidR="00A36F0B" w:rsidRPr="00810771">
              <w:rPr>
                <w:rStyle w:val="af"/>
                <w:rFonts w:ascii="微软雅黑" w:eastAsia="微软雅黑" w:hAnsi="微软雅黑" w:hint="eastAsia"/>
                <w:noProof/>
              </w:rPr>
              <w:t>队列整形</w:t>
            </w:r>
            <w:r w:rsidR="00A36F0B" w:rsidRPr="00810771">
              <w:rPr>
                <w:rStyle w:val="af"/>
                <w:rFonts w:ascii="微软雅黑" w:eastAsia="微软雅黑" w:hAnsi="微软雅黑"/>
                <w:noProof/>
              </w:rPr>
              <w:t>/Queue Shaping</w:t>
            </w:r>
            <w:r w:rsidR="00A36F0B">
              <w:rPr>
                <w:noProof/>
                <w:webHidden/>
              </w:rPr>
              <w:tab/>
            </w:r>
            <w:r w:rsidR="00A36F0B">
              <w:rPr>
                <w:noProof/>
                <w:webHidden/>
              </w:rPr>
              <w:fldChar w:fldCharType="begin"/>
            </w:r>
            <w:r w:rsidR="00A36F0B">
              <w:rPr>
                <w:noProof/>
                <w:webHidden/>
              </w:rPr>
              <w:instrText xml:space="preserve"> PAGEREF _Toc149138854 \h </w:instrText>
            </w:r>
            <w:r w:rsidR="00A36F0B">
              <w:rPr>
                <w:noProof/>
                <w:webHidden/>
              </w:rPr>
            </w:r>
            <w:r w:rsidR="00A36F0B">
              <w:rPr>
                <w:noProof/>
                <w:webHidden/>
              </w:rPr>
              <w:fldChar w:fldCharType="separate"/>
            </w:r>
            <w:r w:rsidR="00A36F0B">
              <w:rPr>
                <w:noProof/>
                <w:webHidden/>
              </w:rPr>
              <w:t>285</w:t>
            </w:r>
            <w:r w:rsidR="00A36F0B">
              <w:rPr>
                <w:noProof/>
                <w:webHidden/>
              </w:rPr>
              <w:fldChar w:fldCharType="end"/>
            </w:r>
          </w:hyperlink>
        </w:p>
        <w:p w14:paraId="71FABE46" w14:textId="77777777" w:rsidR="00A36F0B" w:rsidRDefault="003B6945">
          <w:pPr>
            <w:pStyle w:val="21"/>
            <w:tabs>
              <w:tab w:val="left" w:pos="1260"/>
              <w:tab w:val="right" w:leader="dot" w:pos="8296"/>
            </w:tabs>
            <w:rPr>
              <w:noProof/>
              <w:kern w:val="2"/>
              <w:sz w:val="21"/>
            </w:rPr>
          </w:pPr>
          <w:hyperlink w:anchor="_Toc149138855" w:history="1">
            <w:r w:rsidR="00A36F0B" w:rsidRPr="00810771">
              <w:rPr>
                <w:rStyle w:val="af"/>
                <w:rFonts w:ascii="微软雅黑" w:eastAsia="微软雅黑" w:hAnsi="微软雅黑"/>
                <w:noProof/>
              </w:rPr>
              <w:t>10.5</w:t>
            </w:r>
            <w:r w:rsidR="00A36F0B">
              <w:rPr>
                <w:noProof/>
                <w:kern w:val="2"/>
                <w:sz w:val="21"/>
              </w:rPr>
              <w:tab/>
            </w:r>
            <w:r w:rsidR="00A36F0B" w:rsidRPr="00810771">
              <w:rPr>
                <w:rStyle w:val="af"/>
                <w:rFonts w:ascii="微软雅黑" w:eastAsia="微软雅黑" w:hAnsi="微软雅黑" w:hint="eastAsia"/>
                <w:noProof/>
              </w:rPr>
              <w:t>端口限速</w:t>
            </w:r>
            <w:r w:rsidR="00A36F0B" w:rsidRPr="00810771">
              <w:rPr>
                <w:rStyle w:val="af"/>
                <w:rFonts w:ascii="微软雅黑" w:eastAsia="微软雅黑" w:hAnsi="微软雅黑"/>
                <w:noProof/>
              </w:rPr>
              <w:t>/Rate Limit</w:t>
            </w:r>
            <w:r w:rsidR="00A36F0B">
              <w:rPr>
                <w:noProof/>
                <w:webHidden/>
              </w:rPr>
              <w:tab/>
            </w:r>
            <w:r w:rsidR="00A36F0B">
              <w:rPr>
                <w:noProof/>
                <w:webHidden/>
              </w:rPr>
              <w:fldChar w:fldCharType="begin"/>
            </w:r>
            <w:r w:rsidR="00A36F0B">
              <w:rPr>
                <w:noProof/>
                <w:webHidden/>
              </w:rPr>
              <w:instrText xml:space="preserve"> PAGEREF _Toc149138855 \h </w:instrText>
            </w:r>
            <w:r w:rsidR="00A36F0B">
              <w:rPr>
                <w:noProof/>
                <w:webHidden/>
              </w:rPr>
            </w:r>
            <w:r w:rsidR="00A36F0B">
              <w:rPr>
                <w:noProof/>
                <w:webHidden/>
              </w:rPr>
              <w:fldChar w:fldCharType="separate"/>
            </w:r>
            <w:r w:rsidR="00A36F0B">
              <w:rPr>
                <w:noProof/>
                <w:webHidden/>
              </w:rPr>
              <w:t>286</w:t>
            </w:r>
            <w:r w:rsidR="00A36F0B">
              <w:rPr>
                <w:noProof/>
                <w:webHidden/>
              </w:rPr>
              <w:fldChar w:fldCharType="end"/>
            </w:r>
          </w:hyperlink>
        </w:p>
        <w:p w14:paraId="3B62825C" w14:textId="77777777" w:rsidR="00A36F0B" w:rsidRDefault="003B6945">
          <w:pPr>
            <w:pStyle w:val="10"/>
            <w:tabs>
              <w:tab w:val="left" w:pos="1260"/>
              <w:tab w:val="right" w:leader="dot" w:pos="8296"/>
            </w:tabs>
            <w:rPr>
              <w:noProof/>
              <w:kern w:val="2"/>
              <w:sz w:val="21"/>
            </w:rPr>
          </w:pPr>
          <w:hyperlink w:anchor="_Toc149138856" w:history="1">
            <w:r w:rsidR="00A36F0B" w:rsidRPr="00810771">
              <w:rPr>
                <w:rStyle w:val="af"/>
                <w:rFonts w:ascii="微软雅黑" w:eastAsia="微软雅黑" w:hAnsi="微软雅黑"/>
                <w:noProof/>
              </w:rPr>
              <w:t>11.</w:t>
            </w:r>
            <w:r w:rsidR="00A36F0B">
              <w:rPr>
                <w:noProof/>
                <w:kern w:val="2"/>
                <w:sz w:val="21"/>
              </w:rPr>
              <w:tab/>
            </w:r>
            <w:r w:rsidR="00A36F0B" w:rsidRPr="00810771">
              <w:rPr>
                <w:rStyle w:val="af"/>
                <w:rFonts w:ascii="微软雅黑" w:eastAsia="微软雅黑" w:hAnsi="微软雅黑" w:hint="eastAsia"/>
                <w:noProof/>
              </w:rPr>
              <w:t>安全业务</w:t>
            </w:r>
            <w:r w:rsidR="00A36F0B" w:rsidRPr="00810771">
              <w:rPr>
                <w:rStyle w:val="af"/>
                <w:rFonts w:ascii="微软雅黑" w:eastAsia="微软雅黑" w:hAnsi="微软雅黑"/>
                <w:noProof/>
              </w:rPr>
              <w:t>/Security</w:t>
            </w:r>
            <w:r w:rsidR="00A36F0B">
              <w:rPr>
                <w:noProof/>
                <w:webHidden/>
              </w:rPr>
              <w:tab/>
            </w:r>
            <w:r w:rsidR="00A36F0B">
              <w:rPr>
                <w:noProof/>
                <w:webHidden/>
              </w:rPr>
              <w:fldChar w:fldCharType="begin"/>
            </w:r>
            <w:r w:rsidR="00A36F0B">
              <w:rPr>
                <w:noProof/>
                <w:webHidden/>
              </w:rPr>
              <w:instrText xml:space="preserve"> PAGEREF _Toc149138856 \h </w:instrText>
            </w:r>
            <w:r w:rsidR="00A36F0B">
              <w:rPr>
                <w:noProof/>
                <w:webHidden/>
              </w:rPr>
            </w:r>
            <w:r w:rsidR="00A36F0B">
              <w:rPr>
                <w:noProof/>
                <w:webHidden/>
              </w:rPr>
              <w:fldChar w:fldCharType="separate"/>
            </w:r>
            <w:r w:rsidR="00A36F0B">
              <w:rPr>
                <w:noProof/>
                <w:webHidden/>
              </w:rPr>
              <w:t>288</w:t>
            </w:r>
            <w:r w:rsidR="00A36F0B">
              <w:rPr>
                <w:noProof/>
                <w:webHidden/>
              </w:rPr>
              <w:fldChar w:fldCharType="end"/>
            </w:r>
          </w:hyperlink>
        </w:p>
        <w:p w14:paraId="4D2FD1DF" w14:textId="77777777" w:rsidR="00A36F0B" w:rsidRDefault="003B6945">
          <w:pPr>
            <w:pStyle w:val="21"/>
            <w:tabs>
              <w:tab w:val="left" w:pos="1260"/>
              <w:tab w:val="right" w:leader="dot" w:pos="8296"/>
            </w:tabs>
            <w:rPr>
              <w:noProof/>
              <w:kern w:val="2"/>
              <w:sz w:val="21"/>
            </w:rPr>
          </w:pPr>
          <w:hyperlink w:anchor="_Toc149138857" w:history="1">
            <w:r w:rsidR="00A36F0B" w:rsidRPr="00810771">
              <w:rPr>
                <w:rStyle w:val="af"/>
                <w:rFonts w:ascii="微软雅黑" w:eastAsia="微软雅黑" w:hAnsi="微软雅黑"/>
                <w:noProof/>
              </w:rPr>
              <w:t>11.1</w:t>
            </w:r>
            <w:r w:rsidR="00A36F0B">
              <w:rPr>
                <w:noProof/>
                <w:kern w:val="2"/>
                <w:sz w:val="21"/>
              </w:rPr>
              <w:tab/>
            </w:r>
            <w:r w:rsidR="00A36F0B" w:rsidRPr="00810771">
              <w:rPr>
                <w:rStyle w:val="af"/>
                <w:rFonts w:ascii="微软雅黑" w:eastAsia="微软雅黑" w:hAnsi="微软雅黑" w:hint="eastAsia"/>
                <w:noProof/>
              </w:rPr>
              <w:t>风暴控制</w:t>
            </w:r>
            <w:r w:rsidR="00A36F0B" w:rsidRPr="00810771">
              <w:rPr>
                <w:rStyle w:val="af"/>
                <w:rFonts w:ascii="微软雅黑" w:eastAsia="微软雅黑" w:hAnsi="微软雅黑"/>
                <w:noProof/>
              </w:rPr>
              <w:t>/Storm Control</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_Toc149138857 \h </w:instrText>
            </w:r>
            <w:r w:rsidR="00A36F0B">
              <w:rPr>
                <w:noProof/>
                <w:webHidden/>
              </w:rPr>
            </w:r>
            <w:r w:rsidR="00A36F0B">
              <w:rPr>
                <w:noProof/>
                <w:webHidden/>
              </w:rPr>
              <w:fldChar w:fldCharType="separate"/>
            </w:r>
            <w:r w:rsidR="00A36F0B">
              <w:rPr>
                <w:noProof/>
                <w:webHidden/>
              </w:rPr>
              <w:t>288</w:t>
            </w:r>
            <w:r w:rsidR="00A36F0B">
              <w:rPr>
                <w:noProof/>
                <w:webHidden/>
              </w:rPr>
              <w:fldChar w:fldCharType="end"/>
            </w:r>
          </w:hyperlink>
        </w:p>
        <w:p w14:paraId="3E9338AB" w14:textId="77777777" w:rsidR="00A36F0B" w:rsidRDefault="003B6945">
          <w:pPr>
            <w:pStyle w:val="21"/>
            <w:tabs>
              <w:tab w:val="left" w:pos="1260"/>
              <w:tab w:val="right" w:leader="dot" w:pos="8296"/>
            </w:tabs>
            <w:rPr>
              <w:noProof/>
              <w:kern w:val="2"/>
              <w:sz w:val="21"/>
            </w:rPr>
          </w:pPr>
          <w:hyperlink w:anchor="_Toc149138858" w:history="1">
            <w:r w:rsidR="00A36F0B" w:rsidRPr="00810771">
              <w:rPr>
                <w:rStyle w:val="af"/>
                <w:rFonts w:ascii="微软雅黑" w:eastAsia="微软雅黑" w:hAnsi="微软雅黑"/>
                <w:noProof/>
              </w:rPr>
              <w:t>11.2</w:t>
            </w:r>
            <w:r w:rsidR="00A36F0B">
              <w:rPr>
                <w:noProof/>
                <w:kern w:val="2"/>
                <w:sz w:val="21"/>
              </w:rPr>
              <w:tab/>
            </w:r>
            <w:r w:rsidR="00A36F0B" w:rsidRPr="00810771">
              <w:rPr>
                <w:rStyle w:val="af"/>
                <w:rFonts w:ascii="微软雅黑" w:eastAsia="微软雅黑" w:hAnsi="微软雅黑" w:hint="eastAsia"/>
                <w:noProof/>
              </w:rPr>
              <w:t>端口安全</w:t>
            </w:r>
            <w:r w:rsidR="00A36F0B" w:rsidRPr="00810771">
              <w:rPr>
                <w:rStyle w:val="af"/>
                <w:rFonts w:ascii="微软雅黑" w:eastAsia="微软雅黑" w:hAnsi="微软雅黑"/>
                <w:noProof/>
              </w:rPr>
              <w:t>/Port Security</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_Toc149138858 \h </w:instrText>
            </w:r>
            <w:r w:rsidR="00A36F0B">
              <w:rPr>
                <w:noProof/>
                <w:webHidden/>
              </w:rPr>
            </w:r>
            <w:r w:rsidR="00A36F0B">
              <w:rPr>
                <w:noProof/>
                <w:webHidden/>
              </w:rPr>
              <w:fldChar w:fldCharType="separate"/>
            </w:r>
            <w:r w:rsidR="00A36F0B">
              <w:rPr>
                <w:noProof/>
                <w:webHidden/>
              </w:rPr>
              <w:t>290</w:t>
            </w:r>
            <w:r w:rsidR="00A36F0B">
              <w:rPr>
                <w:noProof/>
                <w:webHidden/>
              </w:rPr>
              <w:fldChar w:fldCharType="end"/>
            </w:r>
          </w:hyperlink>
        </w:p>
        <w:p w14:paraId="30F1DE1A" w14:textId="77777777" w:rsidR="00A36F0B" w:rsidRDefault="003B6945">
          <w:pPr>
            <w:pStyle w:val="21"/>
            <w:tabs>
              <w:tab w:val="left" w:pos="1260"/>
              <w:tab w:val="right" w:leader="dot" w:pos="8296"/>
            </w:tabs>
            <w:rPr>
              <w:noProof/>
              <w:kern w:val="2"/>
              <w:sz w:val="21"/>
            </w:rPr>
          </w:pPr>
          <w:hyperlink w:anchor="_Toc149138859" w:history="1">
            <w:r w:rsidR="00A36F0B" w:rsidRPr="00810771">
              <w:rPr>
                <w:rStyle w:val="af"/>
                <w:rFonts w:ascii="微软雅黑" w:eastAsia="微软雅黑" w:hAnsi="微软雅黑"/>
                <w:noProof/>
              </w:rPr>
              <w:t>11.3</w:t>
            </w:r>
            <w:r w:rsidR="00A36F0B">
              <w:rPr>
                <w:noProof/>
                <w:kern w:val="2"/>
                <w:sz w:val="21"/>
              </w:rPr>
              <w:tab/>
            </w:r>
            <w:r w:rsidR="00A36F0B" w:rsidRPr="00810771">
              <w:rPr>
                <w:rStyle w:val="af"/>
                <w:rFonts w:ascii="微软雅黑" w:eastAsia="微软雅黑" w:hAnsi="微软雅黑" w:hint="eastAsia"/>
                <w:noProof/>
              </w:rPr>
              <w:t>端口隔离</w:t>
            </w:r>
            <w:r w:rsidR="00A36F0B" w:rsidRPr="00810771">
              <w:rPr>
                <w:rStyle w:val="af"/>
                <w:rFonts w:ascii="微软雅黑" w:eastAsia="微软雅黑" w:hAnsi="微软雅黑"/>
                <w:noProof/>
              </w:rPr>
              <w:t>/Port Isolation</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_Toc149138859 \h </w:instrText>
            </w:r>
            <w:r w:rsidR="00A36F0B">
              <w:rPr>
                <w:noProof/>
                <w:webHidden/>
              </w:rPr>
            </w:r>
            <w:r w:rsidR="00A36F0B">
              <w:rPr>
                <w:noProof/>
                <w:webHidden/>
              </w:rPr>
              <w:fldChar w:fldCharType="separate"/>
            </w:r>
            <w:r w:rsidR="00A36F0B">
              <w:rPr>
                <w:noProof/>
                <w:webHidden/>
              </w:rPr>
              <w:t>294</w:t>
            </w:r>
            <w:r w:rsidR="00A36F0B">
              <w:rPr>
                <w:noProof/>
                <w:webHidden/>
              </w:rPr>
              <w:fldChar w:fldCharType="end"/>
            </w:r>
          </w:hyperlink>
        </w:p>
        <w:p w14:paraId="49E24717" w14:textId="77777777" w:rsidR="00A36F0B" w:rsidRDefault="003B6945">
          <w:pPr>
            <w:pStyle w:val="21"/>
            <w:tabs>
              <w:tab w:val="left" w:pos="1260"/>
              <w:tab w:val="right" w:leader="dot" w:pos="8296"/>
            </w:tabs>
            <w:rPr>
              <w:noProof/>
              <w:kern w:val="2"/>
              <w:sz w:val="21"/>
            </w:rPr>
          </w:pPr>
          <w:hyperlink w:anchor="_Toc149138860" w:history="1">
            <w:r w:rsidR="00A36F0B" w:rsidRPr="00810771">
              <w:rPr>
                <w:rStyle w:val="af"/>
                <w:rFonts w:ascii="微软雅黑" w:eastAsia="微软雅黑" w:hAnsi="微软雅黑"/>
                <w:noProof/>
              </w:rPr>
              <w:t>11.4</w:t>
            </w:r>
            <w:r w:rsidR="00A36F0B">
              <w:rPr>
                <w:noProof/>
                <w:kern w:val="2"/>
                <w:sz w:val="21"/>
              </w:rPr>
              <w:tab/>
            </w:r>
            <w:r w:rsidR="00A36F0B" w:rsidRPr="00810771">
              <w:rPr>
                <w:rStyle w:val="af"/>
                <w:rFonts w:ascii="微软雅黑" w:eastAsia="微软雅黑" w:hAnsi="微软雅黑"/>
                <w:noProof/>
              </w:rPr>
              <w:t>ACL</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_Toc149138860 \h </w:instrText>
            </w:r>
            <w:r w:rsidR="00A36F0B">
              <w:rPr>
                <w:noProof/>
                <w:webHidden/>
              </w:rPr>
            </w:r>
            <w:r w:rsidR="00A36F0B">
              <w:rPr>
                <w:noProof/>
                <w:webHidden/>
              </w:rPr>
              <w:fldChar w:fldCharType="separate"/>
            </w:r>
            <w:r w:rsidR="00A36F0B">
              <w:rPr>
                <w:noProof/>
                <w:webHidden/>
              </w:rPr>
              <w:t>295</w:t>
            </w:r>
            <w:r w:rsidR="00A36F0B">
              <w:rPr>
                <w:noProof/>
                <w:webHidden/>
              </w:rPr>
              <w:fldChar w:fldCharType="end"/>
            </w:r>
          </w:hyperlink>
        </w:p>
        <w:p w14:paraId="08CE0750" w14:textId="77777777" w:rsidR="00A36F0B" w:rsidRDefault="003B6945">
          <w:pPr>
            <w:pStyle w:val="21"/>
            <w:tabs>
              <w:tab w:val="left" w:pos="1260"/>
              <w:tab w:val="right" w:leader="dot" w:pos="8296"/>
            </w:tabs>
            <w:rPr>
              <w:noProof/>
              <w:kern w:val="2"/>
              <w:sz w:val="21"/>
            </w:rPr>
          </w:pPr>
          <w:hyperlink w:anchor="_Toc149138861" w:history="1">
            <w:r w:rsidR="00A36F0B" w:rsidRPr="00810771">
              <w:rPr>
                <w:rStyle w:val="af"/>
                <w:rFonts w:ascii="微软雅黑" w:eastAsia="微软雅黑" w:hAnsi="微软雅黑"/>
                <w:noProof/>
              </w:rPr>
              <w:t>11.5</w:t>
            </w:r>
            <w:r w:rsidR="00A36F0B">
              <w:rPr>
                <w:noProof/>
                <w:kern w:val="2"/>
                <w:sz w:val="21"/>
              </w:rPr>
              <w:tab/>
            </w:r>
            <w:r w:rsidR="00A36F0B" w:rsidRPr="00810771">
              <w:rPr>
                <w:rStyle w:val="af"/>
                <w:rFonts w:ascii="微软雅黑" w:eastAsia="微软雅黑" w:hAnsi="微软雅黑"/>
                <w:noProof/>
              </w:rPr>
              <w:t>IP</w:t>
            </w:r>
            <w:r w:rsidR="00A36F0B" w:rsidRPr="00810771">
              <w:rPr>
                <w:rStyle w:val="af"/>
                <w:rFonts w:ascii="微软雅黑" w:eastAsia="微软雅黑" w:hAnsi="微软雅黑" w:hint="eastAsia"/>
                <w:noProof/>
              </w:rPr>
              <w:t>源防护</w:t>
            </w:r>
            <w:r w:rsidR="00A36F0B" w:rsidRPr="00810771">
              <w:rPr>
                <w:rStyle w:val="af"/>
                <w:rFonts w:ascii="微软雅黑" w:eastAsia="微软雅黑" w:hAnsi="微软雅黑"/>
                <w:noProof/>
              </w:rPr>
              <w:t>/IP Source Guard</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_Toc149138861 \h </w:instrText>
            </w:r>
            <w:r w:rsidR="00A36F0B">
              <w:rPr>
                <w:noProof/>
                <w:webHidden/>
              </w:rPr>
            </w:r>
            <w:r w:rsidR="00A36F0B">
              <w:rPr>
                <w:noProof/>
                <w:webHidden/>
              </w:rPr>
              <w:fldChar w:fldCharType="separate"/>
            </w:r>
            <w:r w:rsidR="00A36F0B">
              <w:rPr>
                <w:noProof/>
                <w:webHidden/>
              </w:rPr>
              <w:t>326</w:t>
            </w:r>
            <w:r w:rsidR="00A36F0B">
              <w:rPr>
                <w:noProof/>
                <w:webHidden/>
              </w:rPr>
              <w:fldChar w:fldCharType="end"/>
            </w:r>
          </w:hyperlink>
        </w:p>
        <w:p w14:paraId="62FB4640" w14:textId="77777777" w:rsidR="00A36F0B" w:rsidRDefault="003B6945">
          <w:pPr>
            <w:pStyle w:val="21"/>
            <w:tabs>
              <w:tab w:val="left" w:pos="1260"/>
              <w:tab w:val="right" w:leader="dot" w:pos="8296"/>
            </w:tabs>
            <w:rPr>
              <w:noProof/>
              <w:kern w:val="2"/>
              <w:sz w:val="21"/>
            </w:rPr>
          </w:pPr>
          <w:hyperlink w:anchor="_Toc149138862" w:history="1">
            <w:r w:rsidR="00A36F0B" w:rsidRPr="00810771">
              <w:rPr>
                <w:rStyle w:val="af"/>
                <w:rFonts w:ascii="微软雅黑" w:eastAsia="微软雅黑" w:hAnsi="微软雅黑"/>
                <w:noProof/>
              </w:rPr>
              <w:t>11.6</w:t>
            </w:r>
            <w:r w:rsidR="00A36F0B">
              <w:rPr>
                <w:noProof/>
                <w:kern w:val="2"/>
                <w:sz w:val="21"/>
              </w:rPr>
              <w:tab/>
            </w:r>
            <w:r w:rsidR="00A36F0B" w:rsidRPr="00810771">
              <w:rPr>
                <w:rStyle w:val="af"/>
                <w:rFonts w:ascii="微软雅黑" w:eastAsia="微软雅黑" w:hAnsi="微软雅黑"/>
                <w:noProof/>
              </w:rPr>
              <w:t>IPv6</w:t>
            </w:r>
            <w:r w:rsidR="00A36F0B" w:rsidRPr="00810771">
              <w:rPr>
                <w:rStyle w:val="af"/>
                <w:rFonts w:ascii="微软雅黑" w:eastAsia="微软雅黑" w:hAnsi="微软雅黑" w:hint="eastAsia"/>
                <w:noProof/>
              </w:rPr>
              <w:t>源防护</w:t>
            </w:r>
            <w:r w:rsidR="00A36F0B" w:rsidRPr="00810771">
              <w:rPr>
                <w:rStyle w:val="af"/>
                <w:rFonts w:ascii="微软雅黑" w:eastAsia="微软雅黑" w:hAnsi="微软雅黑"/>
                <w:noProof/>
              </w:rPr>
              <w:t>/IP Source Guard</w:t>
            </w:r>
            <w:r w:rsidR="00A36F0B" w:rsidRPr="00810771">
              <w:rPr>
                <w:rStyle w:val="af"/>
                <w:rFonts w:ascii="微软雅黑" w:eastAsia="微软雅黑" w:hAnsi="微软雅黑"/>
                <w:noProof/>
                <w:highlight w:val="darkGreen"/>
              </w:rPr>
              <w:t>(FP2)</w:t>
            </w:r>
            <w:r w:rsidR="00A36F0B">
              <w:rPr>
                <w:noProof/>
                <w:webHidden/>
              </w:rPr>
              <w:tab/>
            </w:r>
            <w:r w:rsidR="00A36F0B">
              <w:rPr>
                <w:noProof/>
                <w:webHidden/>
              </w:rPr>
              <w:fldChar w:fldCharType="begin"/>
            </w:r>
            <w:r w:rsidR="00A36F0B">
              <w:rPr>
                <w:noProof/>
                <w:webHidden/>
              </w:rPr>
              <w:instrText xml:space="preserve"> PAGEREF _Toc149138862 \h </w:instrText>
            </w:r>
            <w:r w:rsidR="00A36F0B">
              <w:rPr>
                <w:noProof/>
                <w:webHidden/>
              </w:rPr>
            </w:r>
            <w:r w:rsidR="00A36F0B">
              <w:rPr>
                <w:noProof/>
                <w:webHidden/>
              </w:rPr>
              <w:fldChar w:fldCharType="separate"/>
            </w:r>
            <w:r w:rsidR="00A36F0B">
              <w:rPr>
                <w:noProof/>
                <w:webHidden/>
              </w:rPr>
              <w:t>330</w:t>
            </w:r>
            <w:r w:rsidR="00A36F0B">
              <w:rPr>
                <w:noProof/>
                <w:webHidden/>
              </w:rPr>
              <w:fldChar w:fldCharType="end"/>
            </w:r>
          </w:hyperlink>
        </w:p>
        <w:p w14:paraId="5CC2FC4F" w14:textId="77777777" w:rsidR="00A36F0B" w:rsidRDefault="003B6945">
          <w:pPr>
            <w:pStyle w:val="21"/>
            <w:tabs>
              <w:tab w:val="left" w:pos="1260"/>
              <w:tab w:val="right" w:leader="dot" w:pos="8296"/>
            </w:tabs>
            <w:rPr>
              <w:noProof/>
              <w:kern w:val="2"/>
              <w:sz w:val="21"/>
            </w:rPr>
          </w:pPr>
          <w:hyperlink w:anchor="_Toc149138863" w:history="1">
            <w:r w:rsidR="00A36F0B" w:rsidRPr="00810771">
              <w:rPr>
                <w:rStyle w:val="af"/>
                <w:rFonts w:ascii="微软雅黑" w:eastAsia="微软雅黑" w:hAnsi="微软雅黑"/>
                <w:noProof/>
              </w:rPr>
              <w:t>11.7</w:t>
            </w:r>
            <w:r w:rsidR="00A36F0B">
              <w:rPr>
                <w:noProof/>
                <w:kern w:val="2"/>
                <w:sz w:val="21"/>
              </w:rPr>
              <w:tab/>
            </w:r>
            <w:r w:rsidR="00A36F0B" w:rsidRPr="00810771">
              <w:rPr>
                <w:rStyle w:val="af"/>
                <w:rFonts w:ascii="微软雅黑" w:eastAsia="微软雅黑" w:hAnsi="微软雅黑" w:hint="eastAsia"/>
                <w:noProof/>
              </w:rPr>
              <w:t>动态</w:t>
            </w:r>
            <w:r w:rsidR="00A36F0B" w:rsidRPr="00810771">
              <w:rPr>
                <w:rStyle w:val="af"/>
                <w:rFonts w:ascii="微软雅黑" w:eastAsia="微软雅黑" w:hAnsi="微软雅黑"/>
                <w:noProof/>
              </w:rPr>
              <w:t>ARP</w:t>
            </w:r>
            <w:r w:rsidR="00A36F0B" w:rsidRPr="00810771">
              <w:rPr>
                <w:rStyle w:val="af"/>
                <w:rFonts w:ascii="微软雅黑" w:eastAsia="微软雅黑" w:hAnsi="微软雅黑" w:hint="eastAsia"/>
                <w:noProof/>
              </w:rPr>
              <w:t>检测</w:t>
            </w:r>
            <w:r w:rsidR="00A36F0B" w:rsidRPr="00810771">
              <w:rPr>
                <w:rStyle w:val="af"/>
                <w:rFonts w:ascii="微软雅黑" w:eastAsia="微软雅黑" w:hAnsi="微软雅黑"/>
                <w:noProof/>
              </w:rPr>
              <w:t>/Dynamic ARP Inspection(DAI)</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_Toc149138863 \h </w:instrText>
            </w:r>
            <w:r w:rsidR="00A36F0B">
              <w:rPr>
                <w:noProof/>
                <w:webHidden/>
              </w:rPr>
            </w:r>
            <w:r w:rsidR="00A36F0B">
              <w:rPr>
                <w:noProof/>
                <w:webHidden/>
              </w:rPr>
              <w:fldChar w:fldCharType="separate"/>
            </w:r>
            <w:r w:rsidR="00A36F0B">
              <w:rPr>
                <w:noProof/>
                <w:webHidden/>
              </w:rPr>
              <w:t>333</w:t>
            </w:r>
            <w:r w:rsidR="00A36F0B">
              <w:rPr>
                <w:noProof/>
                <w:webHidden/>
              </w:rPr>
              <w:fldChar w:fldCharType="end"/>
            </w:r>
          </w:hyperlink>
        </w:p>
        <w:p w14:paraId="3F565497" w14:textId="77777777" w:rsidR="00A36F0B" w:rsidRDefault="003B6945">
          <w:pPr>
            <w:pStyle w:val="21"/>
            <w:tabs>
              <w:tab w:val="left" w:pos="1260"/>
              <w:tab w:val="right" w:leader="dot" w:pos="8296"/>
            </w:tabs>
            <w:rPr>
              <w:noProof/>
              <w:kern w:val="2"/>
              <w:sz w:val="21"/>
            </w:rPr>
          </w:pPr>
          <w:hyperlink w:anchor="_Toc149138864" w:history="1">
            <w:r w:rsidR="00A36F0B" w:rsidRPr="00810771">
              <w:rPr>
                <w:rStyle w:val="af"/>
                <w:rFonts w:ascii="微软雅黑" w:eastAsia="微软雅黑" w:hAnsi="微软雅黑"/>
                <w:noProof/>
              </w:rPr>
              <w:t>11.8</w:t>
            </w:r>
            <w:r w:rsidR="00A36F0B">
              <w:rPr>
                <w:noProof/>
                <w:kern w:val="2"/>
                <w:sz w:val="21"/>
              </w:rPr>
              <w:tab/>
            </w:r>
            <w:r w:rsidR="00A36F0B" w:rsidRPr="00810771">
              <w:rPr>
                <w:rStyle w:val="af"/>
                <w:rFonts w:ascii="微软雅黑" w:eastAsia="微软雅黑" w:hAnsi="微软雅黑" w:hint="eastAsia"/>
                <w:noProof/>
              </w:rPr>
              <w:t>攻击防范</w:t>
            </w:r>
            <w:r w:rsidR="00A36F0B" w:rsidRPr="00810771">
              <w:rPr>
                <w:rStyle w:val="af"/>
                <w:rFonts w:ascii="微软雅黑" w:eastAsia="微软雅黑" w:hAnsi="微软雅黑"/>
                <w:noProof/>
              </w:rPr>
              <w:t>/Anti Attack</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_Toc149138864 \h </w:instrText>
            </w:r>
            <w:r w:rsidR="00A36F0B">
              <w:rPr>
                <w:noProof/>
                <w:webHidden/>
              </w:rPr>
            </w:r>
            <w:r w:rsidR="00A36F0B">
              <w:rPr>
                <w:noProof/>
                <w:webHidden/>
              </w:rPr>
              <w:fldChar w:fldCharType="separate"/>
            </w:r>
            <w:r w:rsidR="00A36F0B">
              <w:rPr>
                <w:noProof/>
                <w:webHidden/>
              </w:rPr>
              <w:t>335</w:t>
            </w:r>
            <w:r w:rsidR="00A36F0B">
              <w:rPr>
                <w:noProof/>
                <w:webHidden/>
              </w:rPr>
              <w:fldChar w:fldCharType="end"/>
            </w:r>
          </w:hyperlink>
        </w:p>
        <w:p w14:paraId="6DF8024A" w14:textId="77777777" w:rsidR="00A36F0B" w:rsidRDefault="003B6945">
          <w:pPr>
            <w:pStyle w:val="21"/>
            <w:tabs>
              <w:tab w:val="left" w:pos="1260"/>
              <w:tab w:val="right" w:leader="dot" w:pos="8296"/>
            </w:tabs>
            <w:rPr>
              <w:noProof/>
              <w:kern w:val="2"/>
              <w:sz w:val="21"/>
            </w:rPr>
          </w:pPr>
          <w:hyperlink w:anchor="_Toc149138865" w:history="1">
            <w:r w:rsidR="00A36F0B" w:rsidRPr="00810771">
              <w:rPr>
                <w:rStyle w:val="af"/>
                <w:rFonts w:ascii="微软雅黑" w:eastAsia="微软雅黑" w:hAnsi="微软雅黑"/>
                <w:noProof/>
              </w:rPr>
              <w:t>11.9</w:t>
            </w:r>
            <w:r w:rsidR="00A36F0B">
              <w:rPr>
                <w:noProof/>
                <w:kern w:val="2"/>
                <w:sz w:val="21"/>
              </w:rPr>
              <w:tab/>
            </w:r>
            <w:r w:rsidR="00A36F0B" w:rsidRPr="00810771">
              <w:rPr>
                <w:rStyle w:val="af"/>
                <w:rFonts w:ascii="微软雅黑" w:eastAsia="微软雅黑" w:hAnsi="微软雅黑"/>
                <w:noProof/>
              </w:rPr>
              <w:t>RADIUS</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_Toc149138865 \h </w:instrText>
            </w:r>
            <w:r w:rsidR="00A36F0B">
              <w:rPr>
                <w:noProof/>
                <w:webHidden/>
              </w:rPr>
            </w:r>
            <w:r w:rsidR="00A36F0B">
              <w:rPr>
                <w:noProof/>
                <w:webHidden/>
              </w:rPr>
              <w:fldChar w:fldCharType="separate"/>
            </w:r>
            <w:r w:rsidR="00A36F0B">
              <w:rPr>
                <w:noProof/>
                <w:webHidden/>
              </w:rPr>
              <w:t>341</w:t>
            </w:r>
            <w:r w:rsidR="00A36F0B">
              <w:rPr>
                <w:noProof/>
                <w:webHidden/>
              </w:rPr>
              <w:fldChar w:fldCharType="end"/>
            </w:r>
          </w:hyperlink>
        </w:p>
        <w:p w14:paraId="5E7CBE20" w14:textId="77777777" w:rsidR="00A36F0B" w:rsidRDefault="003B6945">
          <w:pPr>
            <w:pStyle w:val="21"/>
            <w:tabs>
              <w:tab w:val="left" w:pos="1260"/>
              <w:tab w:val="right" w:leader="dot" w:pos="8296"/>
            </w:tabs>
            <w:rPr>
              <w:noProof/>
              <w:kern w:val="2"/>
              <w:sz w:val="21"/>
            </w:rPr>
          </w:pPr>
          <w:hyperlink w:anchor="_Toc149138866" w:history="1">
            <w:r w:rsidR="00A36F0B" w:rsidRPr="00810771">
              <w:rPr>
                <w:rStyle w:val="af"/>
                <w:rFonts w:ascii="微软雅黑" w:eastAsia="微软雅黑" w:hAnsi="微软雅黑"/>
                <w:noProof/>
              </w:rPr>
              <w:t>11.10</w:t>
            </w:r>
            <w:r w:rsidR="00A36F0B">
              <w:rPr>
                <w:noProof/>
                <w:kern w:val="2"/>
                <w:sz w:val="21"/>
              </w:rPr>
              <w:tab/>
            </w:r>
            <w:r w:rsidR="00A36F0B" w:rsidRPr="00810771">
              <w:rPr>
                <w:rStyle w:val="af"/>
                <w:rFonts w:ascii="微软雅黑" w:eastAsia="微软雅黑" w:hAnsi="微软雅黑"/>
                <w:noProof/>
              </w:rPr>
              <w:t>TACACS+</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_Toc149138866 \h </w:instrText>
            </w:r>
            <w:r w:rsidR="00A36F0B">
              <w:rPr>
                <w:noProof/>
                <w:webHidden/>
              </w:rPr>
            </w:r>
            <w:r w:rsidR="00A36F0B">
              <w:rPr>
                <w:noProof/>
                <w:webHidden/>
              </w:rPr>
              <w:fldChar w:fldCharType="separate"/>
            </w:r>
            <w:r w:rsidR="00A36F0B">
              <w:rPr>
                <w:noProof/>
                <w:webHidden/>
              </w:rPr>
              <w:t>350</w:t>
            </w:r>
            <w:r w:rsidR="00A36F0B">
              <w:rPr>
                <w:noProof/>
                <w:webHidden/>
              </w:rPr>
              <w:fldChar w:fldCharType="end"/>
            </w:r>
          </w:hyperlink>
        </w:p>
        <w:p w14:paraId="7296CB88" w14:textId="77777777" w:rsidR="00A36F0B" w:rsidRDefault="003B6945">
          <w:pPr>
            <w:pStyle w:val="21"/>
            <w:tabs>
              <w:tab w:val="left" w:pos="1260"/>
              <w:tab w:val="right" w:leader="dot" w:pos="8296"/>
            </w:tabs>
            <w:rPr>
              <w:noProof/>
              <w:kern w:val="2"/>
              <w:sz w:val="21"/>
            </w:rPr>
          </w:pPr>
          <w:hyperlink w:anchor="_Toc149138867" w:history="1">
            <w:r w:rsidR="00A36F0B" w:rsidRPr="00810771">
              <w:rPr>
                <w:rStyle w:val="af"/>
                <w:rFonts w:ascii="微软雅黑" w:eastAsia="微软雅黑" w:hAnsi="微软雅黑"/>
                <w:noProof/>
              </w:rPr>
              <w:t>11.11</w:t>
            </w:r>
            <w:r w:rsidR="00A36F0B">
              <w:rPr>
                <w:noProof/>
                <w:kern w:val="2"/>
                <w:sz w:val="21"/>
              </w:rPr>
              <w:tab/>
            </w:r>
            <w:r w:rsidR="00A36F0B" w:rsidRPr="00810771">
              <w:rPr>
                <w:rStyle w:val="af"/>
                <w:rFonts w:ascii="微软雅黑" w:eastAsia="微软雅黑" w:hAnsi="微软雅黑"/>
                <w:noProof/>
              </w:rPr>
              <w:t>AAA</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_Toc149138867 \h </w:instrText>
            </w:r>
            <w:r w:rsidR="00A36F0B">
              <w:rPr>
                <w:noProof/>
                <w:webHidden/>
              </w:rPr>
            </w:r>
            <w:r w:rsidR="00A36F0B">
              <w:rPr>
                <w:noProof/>
                <w:webHidden/>
              </w:rPr>
              <w:fldChar w:fldCharType="separate"/>
            </w:r>
            <w:r w:rsidR="00A36F0B">
              <w:rPr>
                <w:noProof/>
                <w:webHidden/>
              </w:rPr>
              <w:t>354</w:t>
            </w:r>
            <w:r w:rsidR="00A36F0B">
              <w:rPr>
                <w:noProof/>
                <w:webHidden/>
              </w:rPr>
              <w:fldChar w:fldCharType="end"/>
            </w:r>
          </w:hyperlink>
        </w:p>
        <w:p w14:paraId="1E0B0E8E" w14:textId="77777777" w:rsidR="00A36F0B" w:rsidRDefault="003B6945">
          <w:pPr>
            <w:pStyle w:val="21"/>
            <w:tabs>
              <w:tab w:val="left" w:pos="1260"/>
              <w:tab w:val="right" w:leader="dot" w:pos="8296"/>
            </w:tabs>
            <w:rPr>
              <w:noProof/>
              <w:kern w:val="2"/>
              <w:sz w:val="21"/>
            </w:rPr>
          </w:pPr>
          <w:hyperlink w:anchor="_Toc149138868" w:history="1">
            <w:r w:rsidR="00A36F0B" w:rsidRPr="00810771">
              <w:rPr>
                <w:rStyle w:val="af"/>
                <w:rFonts w:ascii="微软雅黑" w:eastAsia="微软雅黑" w:hAnsi="微软雅黑"/>
                <w:noProof/>
              </w:rPr>
              <w:t>11.12</w:t>
            </w:r>
            <w:r w:rsidR="00A36F0B">
              <w:rPr>
                <w:noProof/>
                <w:kern w:val="2"/>
                <w:sz w:val="21"/>
              </w:rPr>
              <w:tab/>
            </w:r>
            <w:r w:rsidR="00A36F0B" w:rsidRPr="00810771">
              <w:rPr>
                <w:rStyle w:val="af"/>
                <w:rFonts w:ascii="微软雅黑" w:eastAsia="微软雅黑" w:hAnsi="微软雅黑" w:hint="eastAsia"/>
                <w:noProof/>
              </w:rPr>
              <w:t>身份验证管理</w:t>
            </w:r>
            <w:r w:rsidR="00A36F0B" w:rsidRPr="00810771">
              <w:rPr>
                <w:rStyle w:val="af"/>
                <w:rFonts w:ascii="微软雅黑" w:eastAsia="微软雅黑" w:hAnsi="微软雅黑"/>
                <w:noProof/>
              </w:rPr>
              <w:t>/802.1X</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_Toc149138868 \h </w:instrText>
            </w:r>
            <w:r w:rsidR="00A36F0B">
              <w:rPr>
                <w:noProof/>
                <w:webHidden/>
              </w:rPr>
            </w:r>
            <w:r w:rsidR="00A36F0B">
              <w:rPr>
                <w:noProof/>
                <w:webHidden/>
              </w:rPr>
              <w:fldChar w:fldCharType="separate"/>
            </w:r>
            <w:r w:rsidR="00A36F0B">
              <w:rPr>
                <w:noProof/>
                <w:webHidden/>
              </w:rPr>
              <w:t>356</w:t>
            </w:r>
            <w:r w:rsidR="00A36F0B">
              <w:rPr>
                <w:noProof/>
                <w:webHidden/>
              </w:rPr>
              <w:fldChar w:fldCharType="end"/>
            </w:r>
          </w:hyperlink>
        </w:p>
        <w:p w14:paraId="293A11AA" w14:textId="77777777" w:rsidR="00A36F0B" w:rsidRDefault="003B6945">
          <w:pPr>
            <w:pStyle w:val="21"/>
            <w:tabs>
              <w:tab w:val="left" w:pos="1260"/>
              <w:tab w:val="right" w:leader="dot" w:pos="8296"/>
            </w:tabs>
            <w:rPr>
              <w:noProof/>
              <w:kern w:val="2"/>
              <w:sz w:val="21"/>
            </w:rPr>
          </w:pPr>
          <w:hyperlink w:anchor="_Toc149138869" w:history="1">
            <w:r w:rsidR="00A36F0B" w:rsidRPr="00810771">
              <w:rPr>
                <w:rStyle w:val="af"/>
                <w:rFonts w:ascii="微软雅黑" w:eastAsia="微软雅黑" w:hAnsi="微软雅黑"/>
                <w:noProof/>
              </w:rPr>
              <w:t>11.13</w:t>
            </w:r>
            <w:r w:rsidR="00A36F0B">
              <w:rPr>
                <w:noProof/>
                <w:kern w:val="2"/>
                <w:sz w:val="21"/>
              </w:rPr>
              <w:tab/>
            </w:r>
            <w:r w:rsidR="00A36F0B" w:rsidRPr="00810771">
              <w:rPr>
                <w:rStyle w:val="af"/>
                <w:rFonts w:ascii="微软雅黑" w:eastAsia="微软雅黑" w:hAnsi="微软雅黑"/>
                <w:noProof/>
              </w:rPr>
              <w:t>DHCP Snooping</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_Toc149138869 \h </w:instrText>
            </w:r>
            <w:r w:rsidR="00A36F0B">
              <w:rPr>
                <w:noProof/>
                <w:webHidden/>
              </w:rPr>
            </w:r>
            <w:r w:rsidR="00A36F0B">
              <w:rPr>
                <w:noProof/>
                <w:webHidden/>
              </w:rPr>
              <w:fldChar w:fldCharType="separate"/>
            </w:r>
            <w:r w:rsidR="00A36F0B">
              <w:rPr>
                <w:noProof/>
                <w:webHidden/>
              </w:rPr>
              <w:t>367</w:t>
            </w:r>
            <w:r w:rsidR="00A36F0B">
              <w:rPr>
                <w:noProof/>
                <w:webHidden/>
              </w:rPr>
              <w:fldChar w:fldCharType="end"/>
            </w:r>
          </w:hyperlink>
        </w:p>
        <w:p w14:paraId="33C46373" w14:textId="77777777" w:rsidR="00A36F0B" w:rsidRDefault="003B6945">
          <w:pPr>
            <w:pStyle w:val="21"/>
            <w:tabs>
              <w:tab w:val="left" w:pos="1260"/>
              <w:tab w:val="right" w:leader="dot" w:pos="8296"/>
            </w:tabs>
            <w:rPr>
              <w:noProof/>
              <w:kern w:val="2"/>
              <w:sz w:val="21"/>
            </w:rPr>
          </w:pPr>
          <w:hyperlink w:anchor="_Toc149138870" w:history="1">
            <w:r w:rsidR="00A36F0B" w:rsidRPr="00810771">
              <w:rPr>
                <w:rStyle w:val="af"/>
                <w:rFonts w:ascii="微软雅黑" w:eastAsia="微软雅黑" w:hAnsi="微软雅黑"/>
                <w:noProof/>
              </w:rPr>
              <w:t>11.14</w:t>
            </w:r>
            <w:r w:rsidR="00A36F0B">
              <w:rPr>
                <w:noProof/>
                <w:kern w:val="2"/>
                <w:sz w:val="21"/>
              </w:rPr>
              <w:tab/>
            </w:r>
            <w:r w:rsidR="00A36F0B" w:rsidRPr="00810771">
              <w:rPr>
                <w:rStyle w:val="af"/>
                <w:rFonts w:ascii="微软雅黑" w:eastAsia="微软雅黑" w:hAnsi="微软雅黑"/>
                <w:noProof/>
              </w:rPr>
              <w:t>DHCPv6 Snooping</w:t>
            </w:r>
            <w:r w:rsidR="00A36F0B" w:rsidRPr="00810771">
              <w:rPr>
                <w:rStyle w:val="af"/>
                <w:rFonts w:ascii="微软雅黑" w:eastAsia="微软雅黑" w:hAnsi="微软雅黑"/>
                <w:noProof/>
                <w:highlight w:val="darkGreen"/>
              </w:rPr>
              <w:t>(FP2)</w:t>
            </w:r>
            <w:r w:rsidR="00A36F0B">
              <w:rPr>
                <w:noProof/>
                <w:webHidden/>
              </w:rPr>
              <w:tab/>
            </w:r>
            <w:r w:rsidR="00A36F0B">
              <w:rPr>
                <w:noProof/>
                <w:webHidden/>
              </w:rPr>
              <w:fldChar w:fldCharType="begin"/>
            </w:r>
            <w:r w:rsidR="00A36F0B">
              <w:rPr>
                <w:noProof/>
                <w:webHidden/>
              </w:rPr>
              <w:instrText xml:space="preserve"> PAGEREF _Toc149138870 \h </w:instrText>
            </w:r>
            <w:r w:rsidR="00A36F0B">
              <w:rPr>
                <w:noProof/>
                <w:webHidden/>
              </w:rPr>
            </w:r>
            <w:r w:rsidR="00A36F0B">
              <w:rPr>
                <w:noProof/>
                <w:webHidden/>
              </w:rPr>
              <w:fldChar w:fldCharType="separate"/>
            </w:r>
            <w:r w:rsidR="00A36F0B">
              <w:rPr>
                <w:noProof/>
                <w:webHidden/>
              </w:rPr>
              <w:t>371</w:t>
            </w:r>
            <w:r w:rsidR="00A36F0B">
              <w:rPr>
                <w:noProof/>
                <w:webHidden/>
              </w:rPr>
              <w:fldChar w:fldCharType="end"/>
            </w:r>
          </w:hyperlink>
        </w:p>
        <w:p w14:paraId="10281191" w14:textId="77777777" w:rsidR="00A36F0B" w:rsidRDefault="003B6945">
          <w:pPr>
            <w:pStyle w:val="10"/>
            <w:tabs>
              <w:tab w:val="left" w:pos="1260"/>
              <w:tab w:val="right" w:leader="dot" w:pos="8296"/>
            </w:tabs>
            <w:rPr>
              <w:noProof/>
              <w:kern w:val="2"/>
              <w:sz w:val="21"/>
            </w:rPr>
          </w:pPr>
          <w:hyperlink w:anchor="_Toc149138871" w:history="1">
            <w:r w:rsidR="00A36F0B" w:rsidRPr="00810771">
              <w:rPr>
                <w:rStyle w:val="af"/>
                <w:rFonts w:ascii="微软雅黑" w:eastAsia="微软雅黑" w:hAnsi="微软雅黑"/>
                <w:noProof/>
              </w:rPr>
              <w:t>12.</w:t>
            </w:r>
            <w:r w:rsidR="00A36F0B">
              <w:rPr>
                <w:noProof/>
                <w:kern w:val="2"/>
                <w:sz w:val="21"/>
              </w:rPr>
              <w:tab/>
            </w:r>
            <w:r w:rsidR="00A36F0B" w:rsidRPr="00810771">
              <w:rPr>
                <w:rStyle w:val="af"/>
                <w:rFonts w:ascii="微软雅黑" w:eastAsia="微软雅黑" w:hAnsi="微软雅黑"/>
                <w:noProof/>
              </w:rPr>
              <w:t>PoE</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_Toc149138871 \h </w:instrText>
            </w:r>
            <w:r w:rsidR="00A36F0B">
              <w:rPr>
                <w:noProof/>
                <w:webHidden/>
              </w:rPr>
            </w:r>
            <w:r w:rsidR="00A36F0B">
              <w:rPr>
                <w:noProof/>
                <w:webHidden/>
              </w:rPr>
              <w:fldChar w:fldCharType="separate"/>
            </w:r>
            <w:r w:rsidR="00A36F0B">
              <w:rPr>
                <w:noProof/>
                <w:webHidden/>
              </w:rPr>
              <w:t>377</w:t>
            </w:r>
            <w:r w:rsidR="00A36F0B">
              <w:rPr>
                <w:noProof/>
                <w:webHidden/>
              </w:rPr>
              <w:fldChar w:fldCharType="end"/>
            </w:r>
          </w:hyperlink>
        </w:p>
        <w:p w14:paraId="6C369288" w14:textId="77777777" w:rsidR="00A36F0B" w:rsidRDefault="003B6945">
          <w:pPr>
            <w:pStyle w:val="10"/>
            <w:tabs>
              <w:tab w:val="left" w:pos="1260"/>
              <w:tab w:val="right" w:leader="dot" w:pos="8296"/>
            </w:tabs>
            <w:rPr>
              <w:noProof/>
              <w:kern w:val="2"/>
              <w:sz w:val="21"/>
            </w:rPr>
          </w:pPr>
          <w:hyperlink w:anchor="_Toc149138872" w:history="1">
            <w:r w:rsidR="00A36F0B" w:rsidRPr="00810771">
              <w:rPr>
                <w:rStyle w:val="af"/>
                <w:rFonts w:ascii="微软雅黑" w:eastAsia="微软雅黑" w:hAnsi="微软雅黑"/>
                <w:noProof/>
              </w:rPr>
              <w:t>13.</w:t>
            </w:r>
            <w:r w:rsidR="00A36F0B">
              <w:rPr>
                <w:noProof/>
                <w:kern w:val="2"/>
                <w:sz w:val="21"/>
              </w:rPr>
              <w:tab/>
            </w:r>
            <w:r w:rsidR="00A36F0B" w:rsidRPr="00810771">
              <w:rPr>
                <w:rStyle w:val="af"/>
                <w:rFonts w:ascii="微软雅黑" w:eastAsia="微软雅黑" w:hAnsi="微软雅黑" w:hint="eastAsia"/>
                <w:noProof/>
              </w:rPr>
              <w:t>维护</w:t>
            </w:r>
            <w:r w:rsidR="00A36F0B">
              <w:rPr>
                <w:noProof/>
                <w:webHidden/>
              </w:rPr>
              <w:tab/>
            </w:r>
            <w:r w:rsidR="00A36F0B">
              <w:rPr>
                <w:noProof/>
                <w:webHidden/>
              </w:rPr>
              <w:fldChar w:fldCharType="begin"/>
            </w:r>
            <w:r w:rsidR="00A36F0B">
              <w:rPr>
                <w:noProof/>
                <w:webHidden/>
              </w:rPr>
              <w:instrText xml:space="preserve"> PAGEREF _Toc149138872 \h </w:instrText>
            </w:r>
            <w:r w:rsidR="00A36F0B">
              <w:rPr>
                <w:noProof/>
                <w:webHidden/>
              </w:rPr>
            </w:r>
            <w:r w:rsidR="00A36F0B">
              <w:rPr>
                <w:noProof/>
                <w:webHidden/>
              </w:rPr>
              <w:fldChar w:fldCharType="separate"/>
            </w:r>
            <w:r w:rsidR="00A36F0B">
              <w:rPr>
                <w:noProof/>
                <w:webHidden/>
              </w:rPr>
              <w:t>384</w:t>
            </w:r>
            <w:r w:rsidR="00A36F0B">
              <w:rPr>
                <w:noProof/>
                <w:webHidden/>
              </w:rPr>
              <w:fldChar w:fldCharType="end"/>
            </w:r>
          </w:hyperlink>
        </w:p>
        <w:p w14:paraId="04A067B7" w14:textId="77777777" w:rsidR="00A36F0B" w:rsidRDefault="003B6945">
          <w:pPr>
            <w:pStyle w:val="21"/>
            <w:tabs>
              <w:tab w:val="left" w:pos="1260"/>
              <w:tab w:val="right" w:leader="dot" w:pos="8296"/>
            </w:tabs>
            <w:rPr>
              <w:noProof/>
              <w:kern w:val="2"/>
              <w:sz w:val="21"/>
            </w:rPr>
          </w:pPr>
          <w:hyperlink w:anchor="_Toc149138873" w:history="1">
            <w:r w:rsidR="00A36F0B" w:rsidRPr="00810771">
              <w:rPr>
                <w:rStyle w:val="af"/>
                <w:rFonts w:ascii="微软雅黑" w:eastAsia="微软雅黑" w:hAnsi="微软雅黑"/>
                <w:noProof/>
              </w:rPr>
              <w:t>13.1</w:t>
            </w:r>
            <w:r w:rsidR="00A36F0B">
              <w:rPr>
                <w:noProof/>
                <w:kern w:val="2"/>
                <w:sz w:val="21"/>
              </w:rPr>
              <w:tab/>
            </w:r>
            <w:r w:rsidR="00A36F0B" w:rsidRPr="00810771">
              <w:rPr>
                <w:rStyle w:val="af"/>
                <w:rFonts w:ascii="微软雅黑" w:eastAsia="微软雅黑" w:hAnsi="微软雅黑" w:hint="eastAsia"/>
                <w:noProof/>
              </w:rPr>
              <w:t>升级</w:t>
            </w:r>
            <w:r w:rsidR="00A36F0B" w:rsidRPr="00810771">
              <w:rPr>
                <w:rStyle w:val="af"/>
                <w:rFonts w:ascii="微软雅黑" w:eastAsia="微软雅黑" w:hAnsi="微软雅黑"/>
                <w:noProof/>
              </w:rPr>
              <w:t>/Upgrade</w:t>
            </w:r>
            <w:r w:rsidR="00A36F0B">
              <w:rPr>
                <w:noProof/>
                <w:webHidden/>
              </w:rPr>
              <w:tab/>
            </w:r>
            <w:r w:rsidR="00A36F0B">
              <w:rPr>
                <w:noProof/>
                <w:webHidden/>
              </w:rPr>
              <w:fldChar w:fldCharType="begin"/>
            </w:r>
            <w:r w:rsidR="00A36F0B">
              <w:rPr>
                <w:noProof/>
                <w:webHidden/>
              </w:rPr>
              <w:instrText xml:space="preserve"> PAGEREF _Toc149138873 \h </w:instrText>
            </w:r>
            <w:r w:rsidR="00A36F0B">
              <w:rPr>
                <w:noProof/>
                <w:webHidden/>
              </w:rPr>
            </w:r>
            <w:r w:rsidR="00A36F0B">
              <w:rPr>
                <w:noProof/>
                <w:webHidden/>
              </w:rPr>
              <w:fldChar w:fldCharType="separate"/>
            </w:r>
            <w:r w:rsidR="00A36F0B">
              <w:rPr>
                <w:noProof/>
                <w:webHidden/>
              </w:rPr>
              <w:t>384</w:t>
            </w:r>
            <w:r w:rsidR="00A36F0B">
              <w:rPr>
                <w:noProof/>
                <w:webHidden/>
              </w:rPr>
              <w:fldChar w:fldCharType="end"/>
            </w:r>
          </w:hyperlink>
        </w:p>
        <w:p w14:paraId="18B79825" w14:textId="77777777" w:rsidR="00A36F0B" w:rsidRDefault="003B6945">
          <w:pPr>
            <w:pStyle w:val="21"/>
            <w:tabs>
              <w:tab w:val="left" w:pos="1260"/>
              <w:tab w:val="right" w:leader="dot" w:pos="8296"/>
            </w:tabs>
            <w:rPr>
              <w:noProof/>
              <w:kern w:val="2"/>
              <w:sz w:val="21"/>
            </w:rPr>
          </w:pPr>
          <w:hyperlink w:anchor="_Toc149138874" w:history="1">
            <w:r w:rsidR="00A36F0B" w:rsidRPr="00810771">
              <w:rPr>
                <w:rStyle w:val="af"/>
                <w:rFonts w:ascii="微软雅黑" w:eastAsia="微软雅黑" w:hAnsi="微软雅黑"/>
                <w:noProof/>
              </w:rPr>
              <w:t>13.2</w:t>
            </w:r>
            <w:r w:rsidR="00A36F0B">
              <w:rPr>
                <w:noProof/>
                <w:kern w:val="2"/>
                <w:sz w:val="21"/>
              </w:rPr>
              <w:tab/>
            </w:r>
            <w:r w:rsidR="00A36F0B" w:rsidRPr="00810771">
              <w:rPr>
                <w:rStyle w:val="af"/>
                <w:rFonts w:ascii="微软雅黑" w:eastAsia="微软雅黑" w:hAnsi="微软雅黑" w:hint="eastAsia"/>
                <w:noProof/>
              </w:rPr>
              <w:t>诊断</w:t>
            </w:r>
            <w:r w:rsidR="00A36F0B" w:rsidRPr="00810771">
              <w:rPr>
                <w:rStyle w:val="af"/>
                <w:rFonts w:ascii="微软雅黑" w:eastAsia="微软雅黑" w:hAnsi="微软雅黑"/>
                <w:noProof/>
              </w:rPr>
              <w:t>/Diagnostics</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_Toc149138874 \h </w:instrText>
            </w:r>
            <w:r w:rsidR="00A36F0B">
              <w:rPr>
                <w:noProof/>
                <w:webHidden/>
              </w:rPr>
            </w:r>
            <w:r w:rsidR="00A36F0B">
              <w:rPr>
                <w:noProof/>
                <w:webHidden/>
              </w:rPr>
              <w:fldChar w:fldCharType="separate"/>
            </w:r>
            <w:r w:rsidR="00A36F0B">
              <w:rPr>
                <w:noProof/>
                <w:webHidden/>
              </w:rPr>
              <w:t>388</w:t>
            </w:r>
            <w:r w:rsidR="00A36F0B">
              <w:rPr>
                <w:noProof/>
                <w:webHidden/>
              </w:rPr>
              <w:fldChar w:fldCharType="end"/>
            </w:r>
          </w:hyperlink>
        </w:p>
        <w:p w14:paraId="565493EA" w14:textId="77777777" w:rsidR="00A36F0B" w:rsidRDefault="003B6945">
          <w:pPr>
            <w:pStyle w:val="30"/>
            <w:tabs>
              <w:tab w:val="left" w:pos="1680"/>
              <w:tab w:val="right" w:leader="dot" w:pos="8296"/>
            </w:tabs>
            <w:rPr>
              <w:noProof/>
              <w:kern w:val="2"/>
              <w:sz w:val="21"/>
            </w:rPr>
          </w:pPr>
          <w:hyperlink w:anchor="_Toc149138875" w:history="1">
            <w:r w:rsidR="00A36F0B" w:rsidRPr="00810771">
              <w:rPr>
                <w:rStyle w:val="af"/>
                <w:noProof/>
              </w:rPr>
              <w:t>13.2.1</w:t>
            </w:r>
            <w:r w:rsidR="00A36F0B">
              <w:rPr>
                <w:noProof/>
                <w:kern w:val="2"/>
                <w:sz w:val="21"/>
              </w:rPr>
              <w:tab/>
            </w:r>
            <w:r w:rsidR="00A36F0B" w:rsidRPr="00810771">
              <w:rPr>
                <w:rStyle w:val="af"/>
                <w:rFonts w:hint="eastAsia"/>
                <w:noProof/>
              </w:rPr>
              <w:t>日志</w:t>
            </w:r>
            <w:r w:rsidR="00A36F0B" w:rsidRPr="00810771">
              <w:rPr>
                <w:rStyle w:val="af"/>
                <w:noProof/>
              </w:rPr>
              <w:t>/Log</w:t>
            </w:r>
            <w:r w:rsidR="00A36F0B">
              <w:rPr>
                <w:noProof/>
                <w:webHidden/>
              </w:rPr>
              <w:tab/>
            </w:r>
            <w:r w:rsidR="00A36F0B">
              <w:rPr>
                <w:noProof/>
                <w:webHidden/>
              </w:rPr>
              <w:fldChar w:fldCharType="begin"/>
            </w:r>
            <w:r w:rsidR="00A36F0B">
              <w:rPr>
                <w:noProof/>
                <w:webHidden/>
              </w:rPr>
              <w:instrText xml:space="preserve"> PAGEREF _Toc149138875 \h </w:instrText>
            </w:r>
            <w:r w:rsidR="00A36F0B">
              <w:rPr>
                <w:noProof/>
                <w:webHidden/>
              </w:rPr>
            </w:r>
            <w:r w:rsidR="00A36F0B">
              <w:rPr>
                <w:noProof/>
                <w:webHidden/>
              </w:rPr>
              <w:fldChar w:fldCharType="separate"/>
            </w:r>
            <w:r w:rsidR="00A36F0B">
              <w:rPr>
                <w:noProof/>
                <w:webHidden/>
              </w:rPr>
              <w:t>388</w:t>
            </w:r>
            <w:r w:rsidR="00A36F0B">
              <w:rPr>
                <w:noProof/>
                <w:webHidden/>
              </w:rPr>
              <w:fldChar w:fldCharType="end"/>
            </w:r>
          </w:hyperlink>
        </w:p>
        <w:p w14:paraId="05BB54FF" w14:textId="77777777" w:rsidR="00A36F0B" w:rsidRDefault="003B6945">
          <w:pPr>
            <w:pStyle w:val="30"/>
            <w:tabs>
              <w:tab w:val="left" w:pos="1260"/>
              <w:tab w:val="right" w:leader="dot" w:pos="8296"/>
            </w:tabs>
            <w:rPr>
              <w:noProof/>
              <w:kern w:val="2"/>
              <w:sz w:val="21"/>
            </w:rPr>
          </w:pPr>
          <w:hyperlink w:anchor="_Toc149138876" w:history="1">
            <w:r w:rsidR="00A36F0B" w:rsidRPr="00810771">
              <w:rPr>
                <w:rStyle w:val="af"/>
                <w:noProof/>
              </w:rPr>
              <w:t>13.2.2</w:t>
            </w:r>
            <w:r w:rsidR="00A36F0B">
              <w:rPr>
                <w:noProof/>
                <w:kern w:val="2"/>
                <w:sz w:val="21"/>
              </w:rPr>
              <w:tab/>
            </w:r>
            <w:r w:rsidR="00A36F0B" w:rsidRPr="00810771">
              <w:rPr>
                <w:rStyle w:val="af"/>
                <w:noProof/>
              </w:rPr>
              <w:t>Ping</w:t>
            </w:r>
            <w:r w:rsidR="00A36F0B">
              <w:rPr>
                <w:noProof/>
                <w:webHidden/>
              </w:rPr>
              <w:tab/>
            </w:r>
            <w:r w:rsidR="00A36F0B">
              <w:rPr>
                <w:noProof/>
                <w:webHidden/>
              </w:rPr>
              <w:fldChar w:fldCharType="begin"/>
            </w:r>
            <w:r w:rsidR="00A36F0B">
              <w:rPr>
                <w:noProof/>
                <w:webHidden/>
              </w:rPr>
              <w:instrText xml:space="preserve"> PAGEREF _Toc149138876 \h </w:instrText>
            </w:r>
            <w:r w:rsidR="00A36F0B">
              <w:rPr>
                <w:noProof/>
                <w:webHidden/>
              </w:rPr>
            </w:r>
            <w:r w:rsidR="00A36F0B">
              <w:rPr>
                <w:noProof/>
                <w:webHidden/>
              </w:rPr>
              <w:fldChar w:fldCharType="separate"/>
            </w:r>
            <w:r w:rsidR="00A36F0B">
              <w:rPr>
                <w:noProof/>
                <w:webHidden/>
              </w:rPr>
              <w:t>390</w:t>
            </w:r>
            <w:r w:rsidR="00A36F0B">
              <w:rPr>
                <w:noProof/>
                <w:webHidden/>
              </w:rPr>
              <w:fldChar w:fldCharType="end"/>
            </w:r>
          </w:hyperlink>
        </w:p>
        <w:p w14:paraId="7EB87E12" w14:textId="77777777" w:rsidR="00A36F0B" w:rsidRDefault="003B6945">
          <w:pPr>
            <w:pStyle w:val="30"/>
            <w:tabs>
              <w:tab w:val="left" w:pos="1260"/>
              <w:tab w:val="right" w:leader="dot" w:pos="8296"/>
            </w:tabs>
            <w:rPr>
              <w:noProof/>
              <w:kern w:val="2"/>
              <w:sz w:val="21"/>
            </w:rPr>
          </w:pPr>
          <w:hyperlink w:anchor="_Toc149138877" w:history="1">
            <w:r w:rsidR="00A36F0B" w:rsidRPr="00810771">
              <w:rPr>
                <w:rStyle w:val="af"/>
                <w:noProof/>
              </w:rPr>
              <w:t>13.2.3</w:t>
            </w:r>
            <w:r w:rsidR="00A36F0B">
              <w:rPr>
                <w:noProof/>
                <w:kern w:val="2"/>
                <w:sz w:val="21"/>
              </w:rPr>
              <w:tab/>
            </w:r>
            <w:r w:rsidR="00A36F0B" w:rsidRPr="00810771">
              <w:rPr>
                <w:rStyle w:val="af"/>
                <w:noProof/>
              </w:rPr>
              <w:t>Traceroute</w:t>
            </w:r>
            <w:r w:rsidR="00A36F0B">
              <w:rPr>
                <w:noProof/>
                <w:webHidden/>
              </w:rPr>
              <w:tab/>
            </w:r>
            <w:r w:rsidR="00A36F0B">
              <w:rPr>
                <w:noProof/>
                <w:webHidden/>
              </w:rPr>
              <w:fldChar w:fldCharType="begin"/>
            </w:r>
            <w:r w:rsidR="00A36F0B">
              <w:rPr>
                <w:noProof/>
                <w:webHidden/>
              </w:rPr>
              <w:instrText xml:space="preserve"> PAGEREF _Toc149138877 \h </w:instrText>
            </w:r>
            <w:r w:rsidR="00A36F0B">
              <w:rPr>
                <w:noProof/>
                <w:webHidden/>
              </w:rPr>
            </w:r>
            <w:r w:rsidR="00A36F0B">
              <w:rPr>
                <w:noProof/>
                <w:webHidden/>
              </w:rPr>
              <w:fldChar w:fldCharType="separate"/>
            </w:r>
            <w:r w:rsidR="00A36F0B">
              <w:rPr>
                <w:noProof/>
                <w:webHidden/>
              </w:rPr>
              <w:t>391</w:t>
            </w:r>
            <w:r w:rsidR="00A36F0B">
              <w:rPr>
                <w:noProof/>
                <w:webHidden/>
              </w:rPr>
              <w:fldChar w:fldCharType="end"/>
            </w:r>
          </w:hyperlink>
        </w:p>
        <w:p w14:paraId="06C964AA" w14:textId="77777777" w:rsidR="00A36F0B" w:rsidRDefault="003B6945">
          <w:pPr>
            <w:pStyle w:val="30"/>
            <w:tabs>
              <w:tab w:val="left" w:pos="1680"/>
              <w:tab w:val="right" w:leader="dot" w:pos="8296"/>
            </w:tabs>
            <w:rPr>
              <w:noProof/>
              <w:kern w:val="2"/>
              <w:sz w:val="21"/>
            </w:rPr>
          </w:pPr>
          <w:hyperlink w:anchor="_Toc149138878" w:history="1">
            <w:r w:rsidR="00A36F0B" w:rsidRPr="00810771">
              <w:rPr>
                <w:rStyle w:val="af"/>
                <w:noProof/>
              </w:rPr>
              <w:t>13.2.4</w:t>
            </w:r>
            <w:r w:rsidR="00A36F0B">
              <w:rPr>
                <w:noProof/>
                <w:kern w:val="2"/>
                <w:sz w:val="21"/>
              </w:rPr>
              <w:tab/>
            </w:r>
            <w:r w:rsidR="00A36F0B" w:rsidRPr="00810771">
              <w:rPr>
                <w:rStyle w:val="af"/>
                <w:rFonts w:hint="eastAsia"/>
                <w:noProof/>
              </w:rPr>
              <w:t>光模块</w:t>
            </w:r>
            <w:r w:rsidR="00A36F0B" w:rsidRPr="00810771">
              <w:rPr>
                <w:rStyle w:val="af"/>
                <w:noProof/>
              </w:rPr>
              <w:t>/Fiber Module</w:t>
            </w:r>
            <w:r w:rsidR="00A36F0B">
              <w:rPr>
                <w:noProof/>
                <w:webHidden/>
              </w:rPr>
              <w:tab/>
            </w:r>
            <w:r w:rsidR="00A36F0B">
              <w:rPr>
                <w:noProof/>
                <w:webHidden/>
              </w:rPr>
              <w:fldChar w:fldCharType="begin"/>
            </w:r>
            <w:r w:rsidR="00A36F0B">
              <w:rPr>
                <w:noProof/>
                <w:webHidden/>
              </w:rPr>
              <w:instrText xml:space="preserve"> PAGEREF _Toc149138878 \h </w:instrText>
            </w:r>
            <w:r w:rsidR="00A36F0B">
              <w:rPr>
                <w:noProof/>
                <w:webHidden/>
              </w:rPr>
            </w:r>
            <w:r w:rsidR="00A36F0B">
              <w:rPr>
                <w:noProof/>
                <w:webHidden/>
              </w:rPr>
              <w:fldChar w:fldCharType="separate"/>
            </w:r>
            <w:r w:rsidR="00A36F0B">
              <w:rPr>
                <w:noProof/>
                <w:webHidden/>
              </w:rPr>
              <w:t>392</w:t>
            </w:r>
            <w:r w:rsidR="00A36F0B">
              <w:rPr>
                <w:noProof/>
                <w:webHidden/>
              </w:rPr>
              <w:fldChar w:fldCharType="end"/>
            </w:r>
          </w:hyperlink>
        </w:p>
        <w:p w14:paraId="7727856D" w14:textId="77777777" w:rsidR="00A36F0B" w:rsidRDefault="003B6945">
          <w:pPr>
            <w:pStyle w:val="30"/>
            <w:tabs>
              <w:tab w:val="left" w:pos="1680"/>
              <w:tab w:val="right" w:leader="dot" w:pos="8296"/>
            </w:tabs>
            <w:rPr>
              <w:noProof/>
              <w:kern w:val="2"/>
              <w:sz w:val="21"/>
            </w:rPr>
          </w:pPr>
          <w:hyperlink w:anchor="_Toc149138879" w:history="1">
            <w:r w:rsidR="00A36F0B" w:rsidRPr="00810771">
              <w:rPr>
                <w:rStyle w:val="af"/>
                <w:noProof/>
              </w:rPr>
              <w:t>13.2.5</w:t>
            </w:r>
            <w:r w:rsidR="00A36F0B">
              <w:rPr>
                <w:noProof/>
                <w:kern w:val="2"/>
                <w:sz w:val="21"/>
              </w:rPr>
              <w:tab/>
            </w:r>
            <w:r w:rsidR="00A36F0B" w:rsidRPr="00810771">
              <w:rPr>
                <w:rStyle w:val="af"/>
                <w:rFonts w:hint="eastAsia"/>
                <w:noProof/>
              </w:rPr>
              <w:t>镜像</w:t>
            </w:r>
            <w:r w:rsidR="00A36F0B" w:rsidRPr="00810771">
              <w:rPr>
                <w:rStyle w:val="af"/>
                <w:noProof/>
              </w:rPr>
              <w:t>/ Mirroring</w:t>
            </w:r>
            <w:r w:rsidR="00A36F0B">
              <w:rPr>
                <w:noProof/>
                <w:webHidden/>
              </w:rPr>
              <w:tab/>
            </w:r>
            <w:r w:rsidR="00A36F0B">
              <w:rPr>
                <w:noProof/>
                <w:webHidden/>
              </w:rPr>
              <w:fldChar w:fldCharType="begin"/>
            </w:r>
            <w:r w:rsidR="00A36F0B">
              <w:rPr>
                <w:noProof/>
                <w:webHidden/>
              </w:rPr>
              <w:instrText xml:space="preserve"> PAGEREF _Toc149138879 \h </w:instrText>
            </w:r>
            <w:r w:rsidR="00A36F0B">
              <w:rPr>
                <w:noProof/>
                <w:webHidden/>
              </w:rPr>
            </w:r>
            <w:r w:rsidR="00A36F0B">
              <w:rPr>
                <w:noProof/>
                <w:webHidden/>
              </w:rPr>
              <w:fldChar w:fldCharType="separate"/>
            </w:r>
            <w:r w:rsidR="00A36F0B">
              <w:rPr>
                <w:noProof/>
                <w:webHidden/>
              </w:rPr>
              <w:t>393</w:t>
            </w:r>
            <w:r w:rsidR="00A36F0B">
              <w:rPr>
                <w:noProof/>
                <w:webHidden/>
              </w:rPr>
              <w:fldChar w:fldCharType="end"/>
            </w:r>
          </w:hyperlink>
        </w:p>
        <w:p w14:paraId="4236A53A" w14:textId="77777777" w:rsidR="00A36F0B" w:rsidRDefault="003B6945">
          <w:pPr>
            <w:pStyle w:val="30"/>
            <w:tabs>
              <w:tab w:val="left" w:pos="1260"/>
              <w:tab w:val="right" w:leader="dot" w:pos="8296"/>
            </w:tabs>
            <w:rPr>
              <w:noProof/>
              <w:kern w:val="2"/>
              <w:sz w:val="21"/>
            </w:rPr>
          </w:pPr>
          <w:hyperlink w:anchor="_Toc149138880" w:history="1">
            <w:r w:rsidR="00A36F0B" w:rsidRPr="00810771">
              <w:rPr>
                <w:rStyle w:val="af"/>
                <w:noProof/>
              </w:rPr>
              <w:t>13.2.6</w:t>
            </w:r>
            <w:r w:rsidR="00A36F0B">
              <w:rPr>
                <w:noProof/>
                <w:kern w:val="2"/>
                <w:sz w:val="21"/>
              </w:rPr>
              <w:tab/>
            </w:r>
            <w:r w:rsidR="00A36F0B" w:rsidRPr="00810771">
              <w:rPr>
                <w:rStyle w:val="af"/>
                <w:noProof/>
              </w:rPr>
              <w:t>sFlow/sFlow</w:t>
            </w:r>
            <w:r w:rsidR="00A36F0B" w:rsidRPr="00810771">
              <w:rPr>
                <w:rStyle w:val="af"/>
                <w:rFonts w:ascii="微软雅黑" w:eastAsia="微软雅黑" w:hAnsi="微软雅黑"/>
                <w:noProof/>
                <w:highlight w:val="cyan"/>
              </w:rPr>
              <w:t xml:space="preserve"> (FP3)</w:t>
            </w:r>
            <w:r w:rsidR="00A36F0B" w:rsidRPr="00810771">
              <w:rPr>
                <w:rStyle w:val="af"/>
                <w:rFonts w:ascii="微软雅黑" w:eastAsia="微软雅黑" w:hAnsi="微软雅黑"/>
                <w:noProof/>
              </w:rPr>
              <w:t xml:space="preserve"> </w:t>
            </w:r>
            <w:r w:rsidR="00A36F0B" w:rsidRPr="00810771">
              <w:rPr>
                <w:rStyle w:val="af"/>
                <w:rFonts w:ascii="微软雅黑" w:eastAsia="微软雅黑" w:hAnsi="微软雅黑" w:hint="eastAsia"/>
                <w:noProof/>
              </w:rPr>
              <w:t>【待评审】</w:t>
            </w:r>
            <w:r w:rsidR="00A36F0B">
              <w:rPr>
                <w:noProof/>
                <w:webHidden/>
              </w:rPr>
              <w:tab/>
            </w:r>
            <w:r w:rsidR="00A36F0B">
              <w:rPr>
                <w:noProof/>
                <w:webHidden/>
              </w:rPr>
              <w:fldChar w:fldCharType="begin"/>
            </w:r>
            <w:r w:rsidR="00A36F0B">
              <w:rPr>
                <w:noProof/>
                <w:webHidden/>
              </w:rPr>
              <w:instrText xml:space="preserve"> PAGEREF _Toc149138880 \h </w:instrText>
            </w:r>
            <w:r w:rsidR="00A36F0B">
              <w:rPr>
                <w:noProof/>
                <w:webHidden/>
              </w:rPr>
            </w:r>
            <w:r w:rsidR="00A36F0B">
              <w:rPr>
                <w:noProof/>
                <w:webHidden/>
              </w:rPr>
              <w:fldChar w:fldCharType="separate"/>
            </w:r>
            <w:r w:rsidR="00A36F0B">
              <w:rPr>
                <w:noProof/>
                <w:webHidden/>
              </w:rPr>
              <w:t>401</w:t>
            </w:r>
            <w:r w:rsidR="00A36F0B">
              <w:rPr>
                <w:noProof/>
                <w:webHidden/>
              </w:rPr>
              <w:fldChar w:fldCharType="end"/>
            </w:r>
          </w:hyperlink>
        </w:p>
        <w:p w14:paraId="456D7B03" w14:textId="77777777" w:rsidR="00A36F0B" w:rsidRDefault="003B6945">
          <w:pPr>
            <w:pStyle w:val="30"/>
            <w:tabs>
              <w:tab w:val="left" w:pos="1260"/>
              <w:tab w:val="right" w:leader="dot" w:pos="8296"/>
            </w:tabs>
            <w:rPr>
              <w:noProof/>
              <w:kern w:val="2"/>
              <w:sz w:val="21"/>
            </w:rPr>
          </w:pPr>
          <w:hyperlink w:anchor="_Toc149138881" w:history="1">
            <w:r w:rsidR="00A36F0B" w:rsidRPr="00810771">
              <w:rPr>
                <w:rStyle w:val="af"/>
                <w:noProof/>
              </w:rPr>
              <w:t>13.2.7</w:t>
            </w:r>
            <w:r w:rsidR="00A36F0B">
              <w:rPr>
                <w:noProof/>
                <w:kern w:val="2"/>
                <w:sz w:val="21"/>
              </w:rPr>
              <w:tab/>
            </w:r>
            <w:r w:rsidR="00A36F0B" w:rsidRPr="00810771">
              <w:rPr>
                <w:rStyle w:val="af"/>
                <w:noProof/>
              </w:rPr>
              <w:t>UDLD [TBD]</w:t>
            </w:r>
            <w:r w:rsidR="00A36F0B">
              <w:rPr>
                <w:noProof/>
                <w:webHidden/>
              </w:rPr>
              <w:tab/>
            </w:r>
            <w:r w:rsidR="00A36F0B">
              <w:rPr>
                <w:noProof/>
                <w:webHidden/>
              </w:rPr>
              <w:fldChar w:fldCharType="begin"/>
            </w:r>
            <w:r w:rsidR="00A36F0B">
              <w:rPr>
                <w:noProof/>
                <w:webHidden/>
              </w:rPr>
              <w:instrText xml:space="preserve"> PAGEREF _Toc149138881 \h </w:instrText>
            </w:r>
            <w:r w:rsidR="00A36F0B">
              <w:rPr>
                <w:noProof/>
                <w:webHidden/>
              </w:rPr>
            </w:r>
            <w:r w:rsidR="00A36F0B">
              <w:rPr>
                <w:noProof/>
                <w:webHidden/>
              </w:rPr>
              <w:fldChar w:fldCharType="separate"/>
            </w:r>
            <w:r w:rsidR="00A36F0B">
              <w:rPr>
                <w:noProof/>
                <w:webHidden/>
              </w:rPr>
              <w:t>404</w:t>
            </w:r>
            <w:r w:rsidR="00A36F0B">
              <w:rPr>
                <w:noProof/>
                <w:webHidden/>
              </w:rPr>
              <w:fldChar w:fldCharType="end"/>
            </w:r>
          </w:hyperlink>
        </w:p>
        <w:p w14:paraId="1414ECDF" w14:textId="77777777" w:rsidR="00A36F0B" w:rsidRDefault="003B6945">
          <w:pPr>
            <w:pStyle w:val="30"/>
            <w:tabs>
              <w:tab w:val="left" w:pos="1680"/>
              <w:tab w:val="right" w:leader="dot" w:pos="8296"/>
            </w:tabs>
            <w:rPr>
              <w:noProof/>
              <w:kern w:val="2"/>
              <w:sz w:val="21"/>
            </w:rPr>
          </w:pPr>
          <w:hyperlink w:anchor="_Toc149138882" w:history="1">
            <w:r w:rsidR="00A36F0B" w:rsidRPr="00810771">
              <w:rPr>
                <w:rStyle w:val="af"/>
                <w:noProof/>
              </w:rPr>
              <w:t>13.2.8</w:t>
            </w:r>
            <w:r w:rsidR="00A36F0B">
              <w:rPr>
                <w:noProof/>
                <w:kern w:val="2"/>
                <w:sz w:val="21"/>
              </w:rPr>
              <w:tab/>
            </w:r>
            <w:r w:rsidR="00A36F0B" w:rsidRPr="00810771">
              <w:rPr>
                <w:rStyle w:val="af"/>
                <w:rFonts w:hint="eastAsia"/>
                <w:noProof/>
              </w:rPr>
              <w:t>线缆检测</w:t>
            </w:r>
            <w:r w:rsidR="00A36F0B" w:rsidRPr="00810771">
              <w:rPr>
                <w:rStyle w:val="af"/>
                <w:noProof/>
              </w:rPr>
              <w:t>/Copper Test</w:t>
            </w:r>
            <w:r w:rsidR="00A36F0B" w:rsidRPr="00810771">
              <w:rPr>
                <w:rStyle w:val="af"/>
                <w:rFonts w:ascii="微软雅黑" w:eastAsia="微软雅黑" w:hAnsi="微软雅黑"/>
                <w:noProof/>
                <w:highlight w:val="darkYellow"/>
              </w:rPr>
              <w:t xml:space="preserve"> (FP1C)</w:t>
            </w:r>
            <w:r w:rsidR="00A36F0B">
              <w:rPr>
                <w:noProof/>
                <w:webHidden/>
              </w:rPr>
              <w:tab/>
            </w:r>
            <w:r w:rsidR="00A36F0B">
              <w:rPr>
                <w:noProof/>
                <w:webHidden/>
              </w:rPr>
              <w:fldChar w:fldCharType="begin"/>
            </w:r>
            <w:r w:rsidR="00A36F0B">
              <w:rPr>
                <w:noProof/>
                <w:webHidden/>
              </w:rPr>
              <w:instrText xml:space="preserve"> PAGEREF _Toc149138882 \h </w:instrText>
            </w:r>
            <w:r w:rsidR="00A36F0B">
              <w:rPr>
                <w:noProof/>
                <w:webHidden/>
              </w:rPr>
            </w:r>
            <w:r w:rsidR="00A36F0B">
              <w:rPr>
                <w:noProof/>
                <w:webHidden/>
              </w:rPr>
              <w:fldChar w:fldCharType="separate"/>
            </w:r>
            <w:r w:rsidR="00A36F0B">
              <w:rPr>
                <w:noProof/>
                <w:webHidden/>
              </w:rPr>
              <w:t>404</w:t>
            </w:r>
            <w:r w:rsidR="00A36F0B">
              <w:rPr>
                <w:noProof/>
                <w:webHidden/>
              </w:rPr>
              <w:fldChar w:fldCharType="end"/>
            </w:r>
          </w:hyperlink>
        </w:p>
        <w:p w14:paraId="01CFE522" w14:textId="77777777" w:rsidR="00A36F0B" w:rsidRDefault="003B6945">
          <w:pPr>
            <w:pStyle w:val="30"/>
            <w:tabs>
              <w:tab w:val="left" w:pos="1680"/>
              <w:tab w:val="right" w:leader="dot" w:pos="8296"/>
            </w:tabs>
            <w:rPr>
              <w:noProof/>
              <w:kern w:val="2"/>
              <w:sz w:val="21"/>
            </w:rPr>
          </w:pPr>
          <w:hyperlink w:anchor="_Toc149138883" w:history="1">
            <w:r w:rsidR="00A36F0B" w:rsidRPr="00810771">
              <w:rPr>
                <w:rStyle w:val="af"/>
                <w:noProof/>
              </w:rPr>
              <w:t>13.2.9</w:t>
            </w:r>
            <w:r w:rsidR="00A36F0B">
              <w:rPr>
                <w:noProof/>
                <w:kern w:val="2"/>
                <w:sz w:val="21"/>
              </w:rPr>
              <w:tab/>
            </w:r>
            <w:r w:rsidR="00A36F0B" w:rsidRPr="00810771">
              <w:rPr>
                <w:rStyle w:val="af"/>
                <w:rFonts w:hint="eastAsia"/>
                <w:noProof/>
              </w:rPr>
              <w:t>一键调试</w:t>
            </w:r>
            <w:r w:rsidR="00A36F0B" w:rsidRPr="00810771">
              <w:rPr>
                <w:rStyle w:val="af"/>
                <w:noProof/>
              </w:rPr>
              <w:t xml:space="preserve">/OneClick Debug </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_Toc149138883 \h </w:instrText>
            </w:r>
            <w:r w:rsidR="00A36F0B">
              <w:rPr>
                <w:noProof/>
                <w:webHidden/>
              </w:rPr>
            </w:r>
            <w:r w:rsidR="00A36F0B">
              <w:rPr>
                <w:noProof/>
                <w:webHidden/>
              </w:rPr>
              <w:fldChar w:fldCharType="separate"/>
            </w:r>
            <w:r w:rsidR="00A36F0B">
              <w:rPr>
                <w:noProof/>
                <w:webHidden/>
              </w:rPr>
              <w:t>405</w:t>
            </w:r>
            <w:r w:rsidR="00A36F0B">
              <w:rPr>
                <w:noProof/>
                <w:webHidden/>
              </w:rPr>
              <w:fldChar w:fldCharType="end"/>
            </w:r>
          </w:hyperlink>
        </w:p>
        <w:p w14:paraId="1F95ECB8" w14:textId="77777777" w:rsidR="00A36F0B" w:rsidRDefault="003B6945">
          <w:pPr>
            <w:pStyle w:val="30"/>
            <w:tabs>
              <w:tab w:val="left" w:pos="1680"/>
              <w:tab w:val="right" w:leader="dot" w:pos="8296"/>
            </w:tabs>
            <w:rPr>
              <w:noProof/>
              <w:kern w:val="2"/>
              <w:sz w:val="21"/>
            </w:rPr>
          </w:pPr>
          <w:hyperlink w:anchor="_Toc149138884" w:history="1">
            <w:r w:rsidR="00A36F0B" w:rsidRPr="00810771">
              <w:rPr>
                <w:rStyle w:val="af"/>
                <w:noProof/>
              </w:rPr>
              <w:t>13.2.10</w:t>
            </w:r>
            <w:r w:rsidR="00A36F0B">
              <w:rPr>
                <w:noProof/>
                <w:kern w:val="2"/>
                <w:sz w:val="21"/>
              </w:rPr>
              <w:tab/>
            </w:r>
            <w:r w:rsidR="00A36F0B" w:rsidRPr="00810771">
              <w:rPr>
                <w:rStyle w:val="af"/>
                <w:rFonts w:hint="eastAsia"/>
                <w:noProof/>
              </w:rPr>
              <w:t>云连接状态检测</w:t>
            </w:r>
            <w:r w:rsidR="00A36F0B" w:rsidRPr="00810771">
              <w:rPr>
                <w:rStyle w:val="af"/>
                <w:noProof/>
              </w:rPr>
              <w:t xml:space="preserve"> </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_Toc149138884 \h </w:instrText>
            </w:r>
            <w:r w:rsidR="00A36F0B">
              <w:rPr>
                <w:noProof/>
                <w:webHidden/>
              </w:rPr>
            </w:r>
            <w:r w:rsidR="00A36F0B">
              <w:rPr>
                <w:noProof/>
                <w:webHidden/>
              </w:rPr>
              <w:fldChar w:fldCharType="separate"/>
            </w:r>
            <w:r w:rsidR="00A36F0B">
              <w:rPr>
                <w:noProof/>
                <w:webHidden/>
              </w:rPr>
              <w:t>406</w:t>
            </w:r>
            <w:r w:rsidR="00A36F0B">
              <w:rPr>
                <w:noProof/>
                <w:webHidden/>
              </w:rPr>
              <w:fldChar w:fldCharType="end"/>
            </w:r>
          </w:hyperlink>
        </w:p>
        <w:p w14:paraId="55A71E7E" w14:textId="77777777" w:rsidR="00A36F0B" w:rsidRDefault="003B6945">
          <w:pPr>
            <w:pStyle w:val="21"/>
            <w:tabs>
              <w:tab w:val="left" w:pos="1260"/>
              <w:tab w:val="right" w:leader="dot" w:pos="8296"/>
            </w:tabs>
            <w:rPr>
              <w:noProof/>
              <w:kern w:val="2"/>
              <w:sz w:val="21"/>
            </w:rPr>
          </w:pPr>
          <w:hyperlink w:anchor="_Toc149138885" w:history="1">
            <w:r w:rsidR="00A36F0B" w:rsidRPr="00810771">
              <w:rPr>
                <w:rStyle w:val="af"/>
                <w:rFonts w:ascii="微软雅黑" w:eastAsia="微软雅黑" w:hAnsi="微软雅黑"/>
                <w:noProof/>
              </w:rPr>
              <w:t>13.3</w:t>
            </w:r>
            <w:r w:rsidR="00A36F0B">
              <w:rPr>
                <w:noProof/>
                <w:kern w:val="2"/>
                <w:sz w:val="21"/>
              </w:rPr>
              <w:tab/>
            </w:r>
            <w:r w:rsidR="00A36F0B" w:rsidRPr="00810771">
              <w:rPr>
                <w:rStyle w:val="af"/>
                <w:rFonts w:ascii="微软雅黑" w:eastAsia="微软雅黑" w:hAnsi="微软雅黑" w:hint="eastAsia"/>
                <w:noProof/>
              </w:rPr>
              <w:t>备份与恢复</w:t>
            </w:r>
            <w:r w:rsidR="00A36F0B" w:rsidRPr="00810771">
              <w:rPr>
                <w:rStyle w:val="af"/>
                <w:rFonts w:ascii="微软雅黑" w:eastAsia="微软雅黑" w:hAnsi="微软雅黑"/>
                <w:noProof/>
              </w:rPr>
              <w:t>/Backup &amp; Restore</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_Toc149138885 \h </w:instrText>
            </w:r>
            <w:r w:rsidR="00A36F0B">
              <w:rPr>
                <w:noProof/>
                <w:webHidden/>
              </w:rPr>
            </w:r>
            <w:r w:rsidR="00A36F0B">
              <w:rPr>
                <w:noProof/>
                <w:webHidden/>
              </w:rPr>
              <w:fldChar w:fldCharType="separate"/>
            </w:r>
            <w:r w:rsidR="00A36F0B">
              <w:rPr>
                <w:noProof/>
                <w:webHidden/>
              </w:rPr>
              <w:t>408</w:t>
            </w:r>
            <w:r w:rsidR="00A36F0B">
              <w:rPr>
                <w:noProof/>
                <w:webHidden/>
              </w:rPr>
              <w:fldChar w:fldCharType="end"/>
            </w:r>
          </w:hyperlink>
        </w:p>
        <w:p w14:paraId="0749BBD7" w14:textId="77777777" w:rsidR="00A36F0B" w:rsidRDefault="003B6945">
          <w:pPr>
            <w:pStyle w:val="21"/>
            <w:tabs>
              <w:tab w:val="left" w:pos="1260"/>
              <w:tab w:val="right" w:leader="dot" w:pos="8296"/>
            </w:tabs>
            <w:rPr>
              <w:noProof/>
              <w:kern w:val="2"/>
              <w:sz w:val="21"/>
            </w:rPr>
          </w:pPr>
          <w:hyperlink w:anchor="_Toc149138886" w:history="1">
            <w:r w:rsidR="00A36F0B" w:rsidRPr="00810771">
              <w:rPr>
                <w:rStyle w:val="af"/>
                <w:rFonts w:ascii="微软雅黑" w:eastAsia="微软雅黑" w:hAnsi="微软雅黑"/>
                <w:noProof/>
              </w:rPr>
              <w:t>13.4</w:t>
            </w:r>
            <w:r w:rsidR="00A36F0B">
              <w:rPr>
                <w:noProof/>
                <w:kern w:val="2"/>
                <w:sz w:val="21"/>
              </w:rPr>
              <w:tab/>
            </w:r>
            <w:r w:rsidR="00A36F0B" w:rsidRPr="00810771">
              <w:rPr>
                <w:rStyle w:val="af"/>
                <w:rFonts w:ascii="微软雅黑" w:eastAsia="微软雅黑" w:hAnsi="微软雅黑" w:hint="eastAsia"/>
                <w:noProof/>
              </w:rPr>
              <w:t>告警</w:t>
            </w:r>
            <w:r w:rsidR="00A36F0B" w:rsidRPr="00810771">
              <w:rPr>
                <w:rStyle w:val="af"/>
                <w:rFonts w:ascii="微软雅黑" w:eastAsia="微软雅黑" w:hAnsi="微软雅黑"/>
                <w:noProof/>
              </w:rPr>
              <w:t>/Alert</w:t>
            </w:r>
            <w:r w:rsidR="00A36F0B" w:rsidRPr="00810771">
              <w:rPr>
                <w:rStyle w:val="af"/>
                <w:rFonts w:ascii="微软雅黑" w:eastAsia="微软雅黑" w:hAnsi="微软雅黑" w:hint="eastAsia"/>
                <w:noProof/>
              </w:rPr>
              <w:t>（适配</w:t>
            </w:r>
            <w:r w:rsidR="00A36F0B" w:rsidRPr="00810771">
              <w:rPr>
                <w:rStyle w:val="af"/>
                <w:rFonts w:ascii="微软雅黑" w:eastAsia="微软雅黑" w:hAnsi="微软雅黑"/>
                <w:noProof/>
              </w:rPr>
              <w:t>Cloud</w:t>
            </w:r>
            <w:r w:rsidR="00A36F0B" w:rsidRPr="00810771">
              <w:rPr>
                <w:rStyle w:val="af"/>
                <w:rFonts w:ascii="微软雅黑" w:eastAsia="微软雅黑" w:hAnsi="微软雅黑" w:hint="eastAsia"/>
                <w:noProof/>
              </w:rPr>
              <w:t>端）</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_Toc149138886 \h </w:instrText>
            </w:r>
            <w:r w:rsidR="00A36F0B">
              <w:rPr>
                <w:noProof/>
                <w:webHidden/>
              </w:rPr>
            </w:r>
            <w:r w:rsidR="00A36F0B">
              <w:rPr>
                <w:noProof/>
                <w:webHidden/>
              </w:rPr>
              <w:fldChar w:fldCharType="separate"/>
            </w:r>
            <w:r w:rsidR="00A36F0B">
              <w:rPr>
                <w:noProof/>
                <w:webHidden/>
              </w:rPr>
              <w:t>411</w:t>
            </w:r>
            <w:r w:rsidR="00A36F0B">
              <w:rPr>
                <w:noProof/>
                <w:webHidden/>
              </w:rPr>
              <w:fldChar w:fldCharType="end"/>
            </w:r>
          </w:hyperlink>
        </w:p>
        <w:p w14:paraId="32B7E872" w14:textId="77777777" w:rsidR="00A36F0B" w:rsidRDefault="003B6945">
          <w:pPr>
            <w:pStyle w:val="21"/>
            <w:tabs>
              <w:tab w:val="left" w:pos="1260"/>
              <w:tab w:val="right" w:leader="dot" w:pos="8296"/>
            </w:tabs>
            <w:rPr>
              <w:noProof/>
              <w:kern w:val="2"/>
              <w:sz w:val="21"/>
            </w:rPr>
          </w:pPr>
          <w:hyperlink w:anchor="_Toc149138887" w:history="1">
            <w:r w:rsidR="00A36F0B" w:rsidRPr="00810771">
              <w:rPr>
                <w:rStyle w:val="af"/>
                <w:rFonts w:ascii="微软雅黑" w:eastAsia="微软雅黑" w:hAnsi="微软雅黑"/>
                <w:noProof/>
              </w:rPr>
              <w:t>13.5</w:t>
            </w:r>
            <w:r w:rsidR="00A36F0B">
              <w:rPr>
                <w:noProof/>
                <w:kern w:val="2"/>
                <w:sz w:val="21"/>
              </w:rPr>
              <w:tab/>
            </w:r>
            <w:r w:rsidR="00A36F0B" w:rsidRPr="00810771">
              <w:rPr>
                <w:rStyle w:val="af"/>
                <w:rFonts w:ascii="微软雅黑" w:eastAsia="微软雅黑" w:hAnsi="微软雅黑"/>
                <w:noProof/>
              </w:rPr>
              <w:t>SNMP</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_Toc149138887 \h </w:instrText>
            </w:r>
            <w:r w:rsidR="00A36F0B">
              <w:rPr>
                <w:noProof/>
                <w:webHidden/>
              </w:rPr>
            </w:r>
            <w:r w:rsidR="00A36F0B">
              <w:rPr>
                <w:noProof/>
                <w:webHidden/>
              </w:rPr>
              <w:fldChar w:fldCharType="separate"/>
            </w:r>
            <w:r w:rsidR="00A36F0B">
              <w:rPr>
                <w:noProof/>
                <w:webHidden/>
              </w:rPr>
              <w:t>412</w:t>
            </w:r>
            <w:r w:rsidR="00A36F0B">
              <w:rPr>
                <w:noProof/>
                <w:webHidden/>
              </w:rPr>
              <w:fldChar w:fldCharType="end"/>
            </w:r>
          </w:hyperlink>
        </w:p>
        <w:p w14:paraId="545D1FE0" w14:textId="77777777" w:rsidR="00A36F0B" w:rsidRDefault="003B6945">
          <w:pPr>
            <w:pStyle w:val="21"/>
            <w:tabs>
              <w:tab w:val="left" w:pos="1260"/>
              <w:tab w:val="right" w:leader="dot" w:pos="8296"/>
            </w:tabs>
            <w:rPr>
              <w:noProof/>
              <w:kern w:val="2"/>
              <w:sz w:val="21"/>
            </w:rPr>
          </w:pPr>
          <w:hyperlink w:anchor="_Toc149138888" w:history="1">
            <w:r w:rsidR="00A36F0B" w:rsidRPr="00810771">
              <w:rPr>
                <w:rStyle w:val="af"/>
                <w:rFonts w:ascii="微软雅黑" w:eastAsia="微软雅黑" w:hAnsi="微软雅黑"/>
                <w:noProof/>
              </w:rPr>
              <w:t>13.6</w:t>
            </w:r>
            <w:r w:rsidR="00A36F0B">
              <w:rPr>
                <w:noProof/>
                <w:kern w:val="2"/>
                <w:sz w:val="21"/>
              </w:rPr>
              <w:tab/>
            </w:r>
            <w:r w:rsidR="00A36F0B" w:rsidRPr="00810771">
              <w:rPr>
                <w:rStyle w:val="af"/>
                <w:rFonts w:ascii="微软雅黑" w:eastAsia="微软雅黑" w:hAnsi="微软雅黑"/>
                <w:noProof/>
              </w:rPr>
              <w:t>RMON</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_Toc149138888 \h </w:instrText>
            </w:r>
            <w:r w:rsidR="00A36F0B">
              <w:rPr>
                <w:noProof/>
                <w:webHidden/>
              </w:rPr>
            </w:r>
            <w:r w:rsidR="00A36F0B">
              <w:rPr>
                <w:noProof/>
                <w:webHidden/>
              </w:rPr>
              <w:fldChar w:fldCharType="separate"/>
            </w:r>
            <w:r w:rsidR="00A36F0B">
              <w:rPr>
                <w:noProof/>
                <w:webHidden/>
              </w:rPr>
              <w:t>421</w:t>
            </w:r>
            <w:r w:rsidR="00A36F0B">
              <w:rPr>
                <w:noProof/>
                <w:webHidden/>
              </w:rPr>
              <w:fldChar w:fldCharType="end"/>
            </w:r>
          </w:hyperlink>
        </w:p>
        <w:p w14:paraId="139CB2A3" w14:textId="77777777" w:rsidR="00A36F0B" w:rsidRDefault="003B6945">
          <w:pPr>
            <w:pStyle w:val="21"/>
            <w:tabs>
              <w:tab w:val="left" w:pos="1260"/>
              <w:tab w:val="right" w:leader="dot" w:pos="8296"/>
            </w:tabs>
            <w:rPr>
              <w:noProof/>
              <w:kern w:val="2"/>
              <w:sz w:val="21"/>
            </w:rPr>
          </w:pPr>
          <w:hyperlink w:anchor="_Toc149138889" w:history="1">
            <w:r w:rsidR="00A36F0B" w:rsidRPr="00810771">
              <w:rPr>
                <w:rStyle w:val="af"/>
                <w:rFonts w:ascii="微软雅黑" w:eastAsia="微软雅黑" w:hAnsi="微软雅黑"/>
                <w:noProof/>
              </w:rPr>
              <w:t>13.7</w:t>
            </w:r>
            <w:r w:rsidR="00A36F0B">
              <w:rPr>
                <w:noProof/>
                <w:kern w:val="2"/>
                <w:sz w:val="21"/>
              </w:rPr>
              <w:tab/>
            </w:r>
            <w:r w:rsidR="00A36F0B" w:rsidRPr="00810771">
              <w:rPr>
                <w:rStyle w:val="af"/>
                <w:rFonts w:ascii="微软雅黑" w:eastAsia="微软雅黑" w:hAnsi="微软雅黑"/>
                <w:noProof/>
              </w:rPr>
              <w:t>TR-069</w:t>
            </w:r>
            <w:r w:rsidR="00A36F0B" w:rsidRPr="00810771">
              <w:rPr>
                <w:rStyle w:val="af"/>
                <w:rFonts w:ascii="微软雅黑" w:eastAsia="微软雅黑" w:hAnsi="微软雅黑"/>
                <w:noProof/>
                <w:highlight w:val="cyan"/>
              </w:rPr>
              <w:t>(FP3)</w:t>
            </w:r>
            <w:r w:rsidR="00A36F0B">
              <w:rPr>
                <w:noProof/>
                <w:webHidden/>
              </w:rPr>
              <w:tab/>
            </w:r>
            <w:r w:rsidR="00A36F0B">
              <w:rPr>
                <w:noProof/>
                <w:webHidden/>
              </w:rPr>
              <w:fldChar w:fldCharType="begin"/>
            </w:r>
            <w:r w:rsidR="00A36F0B">
              <w:rPr>
                <w:noProof/>
                <w:webHidden/>
              </w:rPr>
              <w:instrText xml:space="preserve"> PAGEREF _Toc149138889 \h </w:instrText>
            </w:r>
            <w:r w:rsidR="00A36F0B">
              <w:rPr>
                <w:noProof/>
                <w:webHidden/>
              </w:rPr>
            </w:r>
            <w:r w:rsidR="00A36F0B">
              <w:rPr>
                <w:noProof/>
                <w:webHidden/>
              </w:rPr>
              <w:fldChar w:fldCharType="separate"/>
            </w:r>
            <w:r w:rsidR="00A36F0B">
              <w:rPr>
                <w:noProof/>
                <w:webHidden/>
              </w:rPr>
              <w:t>428</w:t>
            </w:r>
            <w:r w:rsidR="00A36F0B">
              <w:rPr>
                <w:noProof/>
                <w:webHidden/>
              </w:rPr>
              <w:fldChar w:fldCharType="end"/>
            </w:r>
          </w:hyperlink>
        </w:p>
        <w:p w14:paraId="7D7DDE05" w14:textId="77777777" w:rsidR="00A36F0B" w:rsidRDefault="003B6945">
          <w:pPr>
            <w:pStyle w:val="21"/>
            <w:tabs>
              <w:tab w:val="left" w:pos="1260"/>
              <w:tab w:val="right" w:leader="dot" w:pos="8296"/>
            </w:tabs>
            <w:rPr>
              <w:noProof/>
              <w:kern w:val="2"/>
              <w:sz w:val="21"/>
            </w:rPr>
          </w:pPr>
          <w:hyperlink w:anchor="_Toc149138890" w:history="1">
            <w:r w:rsidR="00A36F0B" w:rsidRPr="00810771">
              <w:rPr>
                <w:rStyle w:val="af"/>
                <w:rFonts w:ascii="微软雅黑" w:eastAsia="微软雅黑" w:hAnsi="微软雅黑"/>
                <w:noProof/>
              </w:rPr>
              <w:t>13.8</w:t>
            </w:r>
            <w:r w:rsidR="00A36F0B">
              <w:rPr>
                <w:noProof/>
                <w:kern w:val="2"/>
                <w:sz w:val="21"/>
              </w:rPr>
              <w:tab/>
            </w:r>
            <w:r w:rsidR="00A36F0B" w:rsidRPr="00810771">
              <w:rPr>
                <w:rStyle w:val="af"/>
                <w:rFonts w:ascii="微软雅黑" w:eastAsia="微软雅黑" w:hAnsi="微软雅黑"/>
                <w:noProof/>
              </w:rPr>
              <w:t>LLDP &amp; LLDP-MED</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_Toc149138890 \h </w:instrText>
            </w:r>
            <w:r w:rsidR="00A36F0B">
              <w:rPr>
                <w:noProof/>
                <w:webHidden/>
              </w:rPr>
            </w:r>
            <w:r w:rsidR="00A36F0B">
              <w:rPr>
                <w:noProof/>
                <w:webHidden/>
              </w:rPr>
              <w:fldChar w:fldCharType="separate"/>
            </w:r>
            <w:r w:rsidR="00A36F0B">
              <w:rPr>
                <w:noProof/>
                <w:webHidden/>
              </w:rPr>
              <w:t>429</w:t>
            </w:r>
            <w:r w:rsidR="00A36F0B">
              <w:rPr>
                <w:noProof/>
                <w:webHidden/>
              </w:rPr>
              <w:fldChar w:fldCharType="end"/>
            </w:r>
          </w:hyperlink>
        </w:p>
        <w:p w14:paraId="60BB589B" w14:textId="77777777" w:rsidR="00A36F0B" w:rsidRDefault="003B6945">
          <w:pPr>
            <w:pStyle w:val="21"/>
            <w:tabs>
              <w:tab w:val="left" w:pos="1260"/>
              <w:tab w:val="right" w:leader="dot" w:pos="8296"/>
            </w:tabs>
            <w:rPr>
              <w:noProof/>
              <w:kern w:val="2"/>
              <w:sz w:val="21"/>
            </w:rPr>
          </w:pPr>
          <w:hyperlink w:anchor="_Toc149138891" w:history="1">
            <w:r w:rsidR="00A36F0B" w:rsidRPr="00810771">
              <w:rPr>
                <w:rStyle w:val="af"/>
                <w:rFonts w:ascii="微软雅黑" w:eastAsia="微软雅黑" w:hAnsi="微软雅黑"/>
                <w:noProof/>
              </w:rPr>
              <w:t>13.9</w:t>
            </w:r>
            <w:r w:rsidR="00A36F0B">
              <w:rPr>
                <w:noProof/>
                <w:kern w:val="2"/>
                <w:sz w:val="21"/>
              </w:rPr>
              <w:tab/>
            </w:r>
            <w:r w:rsidR="00A36F0B" w:rsidRPr="00810771">
              <w:rPr>
                <w:rStyle w:val="af"/>
                <w:rFonts w:ascii="微软雅黑" w:eastAsia="微软雅黑" w:hAnsi="微软雅黑" w:hint="eastAsia"/>
                <w:noProof/>
              </w:rPr>
              <w:t>节能管理</w:t>
            </w:r>
            <w:r w:rsidR="00A36F0B" w:rsidRPr="00810771">
              <w:rPr>
                <w:rStyle w:val="af"/>
                <w:rFonts w:ascii="微软雅黑" w:eastAsia="微软雅黑" w:hAnsi="微软雅黑"/>
                <w:noProof/>
              </w:rPr>
              <w:t>/Energy Saving Management</w:t>
            </w:r>
            <w:r w:rsidR="00A36F0B">
              <w:rPr>
                <w:noProof/>
                <w:webHidden/>
              </w:rPr>
              <w:tab/>
            </w:r>
            <w:r w:rsidR="00A36F0B">
              <w:rPr>
                <w:noProof/>
                <w:webHidden/>
              </w:rPr>
              <w:fldChar w:fldCharType="begin"/>
            </w:r>
            <w:r w:rsidR="00A36F0B">
              <w:rPr>
                <w:noProof/>
                <w:webHidden/>
              </w:rPr>
              <w:instrText xml:space="preserve"> PAGEREF _Toc149138891 \h </w:instrText>
            </w:r>
            <w:r w:rsidR="00A36F0B">
              <w:rPr>
                <w:noProof/>
                <w:webHidden/>
              </w:rPr>
            </w:r>
            <w:r w:rsidR="00A36F0B">
              <w:rPr>
                <w:noProof/>
                <w:webHidden/>
              </w:rPr>
              <w:fldChar w:fldCharType="separate"/>
            </w:r>
            <w:r w:rsidR="00A36F0B">
              <w:rPr>
                <w:noProof/>
                <w:webHidden/>
              </w:rPr>
              <w:t>448</w:t>
            </w:r>
            <w:r w:rsidR="00A36F0B">
              <w:rPr>
                <w:noProof/>
                <w:webHidden/>
              </w:rPr>
              <w:fldChar w:fldCharType="end"/>
            </w:r>
          </w:hyperlink>
        </w:p>
        <w:p w14:paraId="0E4316A4" w14:textId="77777777" w:rsidR="00A36F0B" w:rsidRDefault="003B6945">
          <w:pPr>
            <w:pStyle w:val="30"/>
            <w:tabs>
              <w:tab w:val="left" w:pos="1680"/>
              <w:tab w:val="right" w:leader="dot" w:pos="8296"/>
            </w:tabs>
            <w:rPr>
              <w:noProof/>
              <w:kern w:val="2"/>
              <w:sz w:val="21"/>
            </w:rPr>
          </w:pPr>
          <w:hyperlink w:anchor="_Toc149138892" w:history="1">
            <w:r w:rsidR="00A36F0B" w:rsidRPr="00810771">
              <w:rPr>
                <w:rStyle w:val="af"/>
                <w:noProof/>
              </w:rPr>
              <w:t>13.9.1</w:t>
            </w:r>
            <w:r w:rsidR="00A36F0B">
              <w:rPr>
                <w:noProof/>
                <w:kern w:val="2"/>
                <w:sz w:val="21"/>
              </w:rPr>
              <w:tab/>
            </w:r>
            <w:r w:rsidR="00A36F0B" w:rsidRPr="00810771">
              <w:rPr>
                <w:rStyle w:val="af"/>
                <w:rFonts w:hint="eastAsia"/>
                <w:noProof/>
              </w:rPr>
              <w:t>节能以太网</w:t>
            </w:r>
            <w:r w:rsidR="00A36F0B" w:rsidRPr="00810771">
              <w:rPr>
                <w:rStyle w:val="af"/>
                <w:noProof/>
              </w:rPr>
              <w:t>/EEE</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_Toc149138892 \h </w:instrText>
            </w:r>
            <w:r w:rsidR="00A36F0B">
              <w:rPr>
                <w:noProof/>
                <w:webHidden/>
              </w:rPr>
            </w:r>
            <w:r w:rsidR="00A36F0B">
              <w:rPr>
                <w:noProof/>
                <w:webHidden/>
              </w:rPr>
              <w:fldChar w:fldCharType="separate"/>
            </w:r>
            <w:r w:rsidR="00A36F0B">
              <w:rPr>
                <w:noProof/>
                <w:webHidden/>
              </w:rPr>
              <w:t>449</w:t>
            </w:r>
            <w:r w:rsidR="00A36F0B">
              <w:rPr>
                <w:noProof/>
                <w:webHidden/>
              </w:rPr>
              <w:fldChar w:fldCharType="end"/>
            </w:r>
          </w:hyperlink>
        </w:p>
        <w:p w14:paraId="3EC84D5F" w14:textId="77777777" w:rsidR="00A36F0B" w:rsidRDefault="003B6945">
          <w:pPr>
            <w:pStyle w:val="10"/>
            <w:tabs>
              <w:tab w:val="left" w:pos="1260"/>
              <w:tab w:val="right" w:leader="dot" w:pos="8296"/>
            </w:tabs>
            <w:rPr>
              <w:noProof/>
              <w:kern w:val="2"/>
              <w:sz w:val="21"/>
            </w:rPr>
          </w:pPr>
          <w:hyperlink w:anchor="_Toc149138893" w:history="1">
            <w:r w:rsidR="00A36F0B" w:rsidRPr="00810771">
              <w:rPr>
                <w:rStyle w:val="af"/>
                <w:rFonts w:ascii="微软雅黑" w:eastAsia="微软雅黑" w:hAnsi="微软雅黑"/>
                <w:noProof/>
              </w:rPr>
              <w:t>14.</w:t>
            </w:r>
            <w:r w:rsidR="00A36F0B">
              <w:rPr>
                <w:noProof/>
                <w:kern w:val="2"/>
                <w:sz w:val="21"/>
              </w:rPr>
              <w:tab/>
            </w:r>
            <w:r w:rsidR="00A36F0B" w:rsidRPr="00810771">
              <w:rPr>
                <w:rStyle w:val="af"/>
                <w:rFonts w:ascii="微软雅黑" w:eastAsia="微软雅黑" w:hAnsi="微软雅黑" w:hint="eastAsia"/>
                <w:noProof/>
              </w:rPr>
              <w:t>系统</w:t>
            </w:r>
            <w:r w:rsidR="00A36F0B" w:rsidRPr="00810771">
              <w:rPr>
                <w:rStyle w:val="af"/>
                <w:rFonts w:ascii="微软雅黑" w:eastAsia="微软雅黑" w:hAnsi="微软雅黑"/>
                <w:noProof/>
              </w:rPr>
              <w:t>/System</w:t>
            </w:r>
            <w:r w:rsidR="00A36F0B">
              <w:rPr>
                <w:noProof/>
                <w:webHidden/>
              </w:rPr>
              <w:tab/>
            </w:r>
            <w:r w:rsidR="00A36F0B">
              <w:rPr>
                <w:noProof/>
                <w:webHidden/>
              </w:rPr>
              <w:fldChar w:fldCharType="begin"/>
            </w:r>
            <w:r w:rsidR="00A36F0B">
              <w:rPr>
                <w:noProof/>
                <w:webHidden/>
              </w:rPr>
              <w:instrText xml:space="preserve"> PAGEREF _Toc149138893 \h </w:instrText>
            </w:r>
            <w:r w:rsidR="00A36F0B">
              <w:rPr>
                <w:noProof/>
                <w:webHidden/>
              </w:rPr>
            </w:r>
            <w:r w:rsidR="00A36F0B">
              <w:rPr>
                <w:noProof/>
                <w:webHidden/>
              </w:rPr>
              <w:fldChar w:fldCharType="separate"/>
            </w:r>
            <w:r w:rsidR="00A36F0B">
              <w:rPr>
                <w:noProof/>
                <w:webHidden/>
              </w:rPr>
              <w:t>451</w:t>
            </w:r>
            <w:r w:rsidR="00A36F0B">
              <w:rPr>
                <w:noProof/>
                <w:webHidden/>
              </w:rPr>
              <w:fldChar w:fldCharType="end"/>
            </w:r>
          </w:hyperlink>
        </w:p>
        <w:p w14:paraId="254D0D68" w14:textId="77777777" w:rsidR="00A36F0B" w:rsidRDefault="003B6945">
          <w:pPr>
            <w:pStyle w:val="21"/>
            <w:tabs>
              <w:tab w:val="left" w:pos="1260"/>
              <w:tab w:val="right" w:leader="dot" w:pos="8296"/>
            </w:tabs>
            <w:rPr>
              <w:noProof/>
              <w:kern w:val="2"/>
              <w:sz w:val="21"/>
            </w:rPr>
          </w:pPr>
          <w:hyperlink w:anchor="_Toc149138894" w:history="1">
            <w:r w:rsidR="00A36F0B" w:rsidRPr="00810771">
              <w:rPr>
                <w:rStyle w:val="af"/>
                <w:rFonts w:ascii="微软雅黑" w:eastAsia="微软雅黑" w:hAnsi="微软雅黑"/>
                <w:noProof/>
              </w:rPr>
              <w:t>14.1</w:t>
            </w:r>
            <w:r w:rsidR="00A36F0B">
              <w:rPr>
                <w:noProof/>
                <w:kern w:val="2"/>
                <w:sz w:val="21"/>
              </w:rPr>
              <w:tab/>
            </w:r>
            <w:r w:rsidR="00A36F0B" w:rsidRPr="00810771">
              <w:rPr>
                <w:rStyle w:val="af"/>
                <w:rFonts w:ascii="微软雅黑" w:eastAsia="微软雅黑" w:hAnsi="微软雅黑" w:hint="eastAsia"/>
                <w:noProof/>
              </w:rPr>
              <w:t>基础设置</w:t>
            </w:r>
            <w:r w:rsidR="00A36F0B" w:rsidRPr="00810771">
              <w:rPr>
                <w:rStyle w:val="af"/>
                <w:rFonts w:ascii="微软雅黑" w:eastAsia="微软雅黑" w:hAnsi="微软雅黑"/>
                <w:noProof/>
              </w:rPr>
              <w:t>/Basic Settings</w:t>
            </w:r>
            <w:r w:rsidR="00A36F0B">
              <w:rPr>
                <w:noProof/>
                <w:webHidden/>
              </w:rPr>
              <w:tab/>
            </w:r>
            <w:r w:rsidR="00A36F0B">
              <w:rPr>
                <w:noProof/>
                <w:webHidden/>
              </w:rPr>
              <w:fldChar w:fldCharType="begin"/>
            </w:r>
            <w:r w:rsidR="00A36F0B">
              <w:rPr>
                <w:noProof/>
                <w:webHidden/>
              </w:rPr>
              <w:instrText xml:space="preserve"> PAGEREF _Toc149138894 \h </w:instrText>
            </w:r>
            <w:r w:rsidR="00A36F0B">
              <w:rPr>
                <w:noProof/>
                <w:webHidden/>
              </w:rPr>
            </w:r>
            <w:r w:rsidR="00A36F0B">
              <w:rPr>
                <w:noProof/>
                <w:webHidden/>
              </w:rPr>
              <w:fldChar w:fldCharType="separate"/>
            </w:r>
            <w:r w:rsidR="00A36F0B">
              <w:rPr>
                <w:noProof/>
                <w:webHidden/>
              </w:rPr>
              <w:t>451</w:t>
            </w:r>
            <w:r w:rsidR="00A36F0B">
              <w:rPr>
                <w:noProof/>
                <w:webHidden/>
              </w:rPr>
              <w:fldChar w:fldCharType="end"/>
            </w:r>
          </w:hyperlink>
        </w:p>
        <w:p w14:paraId="180804BB" w14:textId="77777777" w:rsidR="00A36F0B" w:rsidRDefault="003B6945">
          <w:pPr>
            <w:pStyle w:val="21"/>
            <w:tabs>
              <w:tab w:val="left" w:pos="1260"/>
              <w:tab w:val="right" w:leader="dot" w:pos="8296"/>
            </w:tabs>
            <w:rPr>
              <w:noProof/>
              <w:kern w:val="2"/>
              <w:sz w:val="21"/>
            </w:rPr>
          </w:pPr>
          <w:hyperlink w:anchor="_Toc149138895" w:history="1">
            <w:r w:rsidR="00A36F0B" w:rsidRPr="00810771">
              <w:rPr>
                <w:rStyle w:val="af"/>
                <w:rFonts w:ascii="微软雅黑" w:eastAsia="微软雅黑" w:hAnsi="微软雅黑"/>
                <w:noProof/>
              </w:rPr>
              <w:t>14.2</w:t>
            </w:r>
            <w:r w:rsidR="00A36F0B">
              <w:rPr>
                <w:noProof/>
                <w:kern w:val="2"/>
                <w:sz w:val="21"/>
              </w:rPr>
              <w:tab/>
            </w:r>
            <w:r w:rsidR="00A36F0B" w:rsidRPr="00810771">
              <w:rPr>
                <w:rStyle w:val="af"/>
                <w:rFonts w:ascii="微软雅黑" w:eastAsia="微软雅黑" w:hAnsi="微软雅黑" w:hint="eastAsia"/>
                <w:noProof/>
              </w:rPr>
              <w:t>登录服务</w:t>
            </w:r>
            <w:r w:rsidR="00A36F0B" w:rsidRPr="00810771">
              <w:rPr>
                <w:rStyle w:val="af"/>
                <w:rFonts w:ascii="微软雅黑" w:eastAsia="微软雅黑" w:hAnsi="微软雅黑"/>
                <w:noProof/>
              </w:rPr>
              <w:t>/Login Service</w:t>
            </w:r>
            <w:r w:rsidR="00A36F0B">
              <w:rPr>
                <w:noProof/>
                <w:webHidden/>
              </w:rPr>
              <w:tab/>
            </w:r>
            <w:r w:rsidR="00A36F0B">
              <w:rPr>
                <w:noProof/>
                <w:webHidden/>
              </w:rPr>
              <w:fldChar w:fldCharType="begin"/>
            </w:r>
            <w:r w:rsidR="00A36F0B">
              <w:rPr>
                <w:noProof/>
                <w:webHidden/>
              </w:rPr>
              <w:instrText xml:space="preserve"> PAGEREF _Toc149138895 \h </w:instrText>
            </w:r>
            <w:r w:rsidR="00A36F0B">
              <w:rPr>
                <w:noProof/>
                <w:webHidden/>
              </w:rPr>
            </w:r>
            <w:r w:rsidR="00A36F0B">
              <w:rPr>
                <w:noProof/>
                <w:webHidden/>
              </w:rPr>
              <w:fldChar w:fldCharType="separate"/>
            </w:r>
            <w:r w:rsidR="00A36F0B">
              <w:rPr>
                <w:noProof/>
                <w:webHidden/>
              </w:rPr>
              <w:t>453</w:t>
            </w:r>
            <w:r w:rsidR="00A36F0B">
              <w:rPr>
                <w:noProof/>
                <w:webHidden/>
              </w:rPr>
              <w:fldChar w:fldCharType="end"/>
            </w:r>
          </w:hyperlink>
        </w:p>
        <w:p w14:paraId="06AA4B62" w14:textId="77777777" w:rsidR="00A36F0B" w:rsidRDefault="003B6945">
          <w:pPr>
            <w:pStyle w:val="30"/>
            <w:tabs>
              <w:tab w:val="left" w:pos="1680"/>
              <w:tab w:val="right" w:leader="dot" w:pos="8296"/>
            </w:tabs>
            <w:rPr>
              <w:noProof/>
              <w:kern w:val="2"/>
              <w:sz w:val="21"/>
            </w:rPr>
          </w:pPr>
          <w:hyperlink w:anchor="_Toc149138896" w:history="1">
            <w:r w:rsidR="00A36F0B" w:rsidRPr="00810771">
              <w:rPr>
                <w:rStyle w:val="af"/>
                <w:noProof/>
              </w:rPr>
              <w:t>14.2.1</w:t>
            </w:r>
            <w:r w:rsidR="00A36F0B">
              <w:rPr>
                <w:noProof/>
                <w:kern w:val="2"/>
                <w:sz w:val="21"/>
              </w:rPr>
              <w:tab/>
            </w:r>
            <w:r w:rsidR="00A36F0B" w:rsidRPr="00810771">
              <w:rPr>
                <w:rStyle w:val="af"/>
                <w:rFonts w:hint="eastAsia"/>
                <w:strike/>
                <w:noProof/>
              </w:rPr>
              <w:t>管理</w:t>
            </w:r>
            <w:r w:rsidR="00A36F0B" w:rsidRPr="00810771">
              <w:rPr>
                <w:rStyle w:val="af"/>
                <w:strike/>
                <w:noProof/>
              </w:rPr>
              <w:t>IP</w:t>
            </w:r>
            <w:r w:rsidR="00A36F0B" w:rsidRPr="00810771">
              <w:rPr>
                <w:rStyle w:val="af"/>
                <w:rFonts w:hint="eastAsia"/>
                <w:strike/>
                <w:noProof/>
              </w:rPr>
              <w:t>地址</w:t>
            </w:r>
            <w:r w:rsidR="00A36F0B" w:rsidRPr="00810771">
              <w:rPr>
                <w:rStyle w:val="af"/>
                <w:strike/>
                <w:noProof/>
              </w:rPr>
              <w:t xml:space="preserve">/Management IP Address </w:t>
            </w:r>
            <w:r w:rsidR="00A36F0B" w:rsidRPr="00810771">
              <w:rPr>
                <w:rStyle w:val="af"/>
                <w:rFonts w:ascii="微软雅黑" w:eastAsia="微软雅黑" w:hAnsi="微软雅黑"/>
                <w:noProof/>
                <w:highlight w:val="red"/>
              </w:rPr>
              <w:t>(FP1B)</w:t>
            </w:r>
            <w:r w:rsidR="00A36F0B" w:rsidRPr="00810771">
              <w:rPr>
                <w:rStyle w:val="af"/>
                <w:rFonts w:ascii="微软雅黑" w:eastAsia="微软雅黑" w:hAnsi="微软雅黑"/>
                <w:noProof/>
              </w:rPr>
              <w:t xml:space="preserve"> </w:t>
            </w:r>
            <w:r w:rsidR="00A36F0B" w:rsidRPr="00810771">
              <w:rPr>
                <w:rStyle w:val="af"/>
                <w:rFonts w:ascii="微软雅黑" w:eastAsia="微软雅黑" w:hAnsi="微软雅黑" w:hint="eastAsia"/>
                <w:noProof/>
              </w:rPr>
              <w:t>【去除，不再支持</w:t>
            </w:r>
            <w:r w:rsidR="00A36F0B" w:rsidRPr="00810771">
              <w:rPr>
                <w:rStyle w:val="af"/>
                <w:rFonts w:ascii="微软雅黑" w:eastAsia="微软雅黑" w:hAnsi="微软雅黑"/>
                <w:noProof/>
              </w:rPr>
              <w:t>20221122</w:t>
            </w:r>
            <w:r w:rsidR="00A36F0B" w:rsidRPr="00810771">
              <w:rPr>
                <w:rStyle w:val="af"/>
                <w:rFonts w:ascii="微软雅黑" w:eastAsia="微软雅黑" w:hAnsi="微软雅黑" w:hint="eastAsia"/>
                <w:noProof/>
              </w:rPr>
              <w:t>】</w:t>
            </w:r>
            <w:r w:rsidR="00A36F0B">
              <w:rPr>
                <w:noProof/>
                <w:webHidden/>
              </w:rPr>
              <w:tab/>
            </w:r>
            <w:r w:rsidR="00A36F0B">
              <w:rPr>
                <w:noProof/>
                <w:webHidden/>
              </w:rPr>
              <w:fldChar w:fldCharType="begin"/>
            </w:r>
            <w:r w:rsidR="00A36F0B">
              <w:rPr>
                <w:noProof/>
                <w:webHidden/>
              </w:rPr>
              <w:instrText xml:space="preserve"> PAGEREF _Toc149138896 \h </w:instrText>
            </w:r>
            <w:r w:rsidR="00A36F0B">
              <w:rPr>
                <w:noProof/>
                <w:webHidden/>
              </w:rPr>
            </w:r>
            <w:r w:rsidR="00A36F0B">
              <w:rPr>
                <w:noProof/>
                <w:webHidden/>
              </w:rPr>
              <w:fldChar w:fldCharType="separate"/>
            </w:r>
            <w:r w:rsidR="00A36F0B">
              <w:rPr>
                <w:noProof/>
                <w:webHidden/>
              </w:rPr>
              <w:t>453</w:t>
            </w:r>
            <w:r w:rsidR="00A36F0B">
              <w:rPr>
                <w:noProof/>
                <w:webHidden/>
              </w:rPr>
              <w:fldChar w:fldCharType="end"/>
            </w:r>
          </w:hyperlink>
        </w:p>
        <w:p w14:paraId="4E1AB316" w14:textId="77777777" w:rsidR="00A36F0B" w:rsidRDefault="003B6945">
          <w:pPr>
            <w:pStyle w:val="30"/>
            <w:tabs>
              <w:tab w:val="left" w:pos="1680"/>
              <w:tab w:val="right" w:leader="dot" w:pos="8296"/>
            </w:tabs>
            <w:rPr>
              <w:noProof/>
              <w:kern w:val="2"/>
              <w:sz w:val="21"/>
            </w:rPr>
          </w:pPr>
          <w:hyperlink w:anchor="_Toc149138897" w:history="1">
            <w:r w:rsidR="00A36F0B" w:rsidRPr="00810771">
              <w:rPr>
                <w:rStyle w:val="af"/>
                <w:noProof/>
              </w:rPr>
              <w:t>14.2.2</w:t>
            </w:r>
            <w:r w:rsidR="00A36F0B">
              <w:rPr>
                <w:noProof/>
                <w:kern w:val="2"/>
                <w:sz w:val="21"/>
              </w:rPr>
              <w:tab/>
            </w:r>
            <w:r w:rsidR="00A36F0B" w:rsidRPr="00810771">
              <w:rPr>
                <w:rStyle w:val="af"/>
                <w:rFonts w:hint="eastAsia"/>
                <w:noProof/>
              </w:rPr>
              <w:t>访问控制</w:t>
            </w:r>
            <w:r w:rsidR="00A36F0B" w:rsidRPr="00810771">
              <w:rPr>
                <w:rStyle w:val="af"/>
                <w:noProof/>
              </w:rPr>
              <w:t>/Access Control</w:t>
            </w:r>
            <w:r w:rsidR="00A36F0B">
              <w:rPr>
                <w:noProof/>
                <w:webHidden/>
              </w:rPr>
              <w:tab/>
            </w:r>
            <w:r w:rsidR="00A36F0B">
              <w:rPr>
                <w:noProof/>
                <w:webHidden/>
              </w:rPr>
              <w:fldChar w:fldCharType="begin"/>
            </w:r>
            <w:r w:rsidR="00A36F0B">
              <w:rPr>
                <w:noProof/>
                <w:webHidden/>
              </w:rPr>
              <w:instrText xml:space="preserve"> PAGEREF _Toc149138897 \h </w:instrText>
            </w:r>
            <w:r w:rsidR="00A36F0B">
              <w:rPr>
                <w:noProof/>
                <w:webHidden/>
              </w:rPr>
            </w:r>
            <w:r w:rsidR="00A36F0B">
              <w:rPr>
                <w:noProof/>
                <w:webHidden/>
              </w:rPr>
              <w:fldChar w:fldCharType="separate"/>
            </w:r>
            <w:r w:rsidR="00A36F0B">
              <w:rPr>
                <w:noProof/>
                <w:webHidden/>
              </w:rPr>
              <w:t>455</w:t>
            </w:r>
            <w:r w:rsidR="00A36F0B">
              <w:rPr>
                <w:noProof/>
                <w:webHidden/>
              </w:rPr>
              <w:fldChar w:fldCharType="end"/>
            </w:r>
          </w:hyperlink>
        </w:p>
        <w:p w14:paraId="71552D94" w14:textId="77777777" w:rsidR="00A36F0B" w:rsidRDefault="003B6945">
          <w:pPr>
            <w:pStyle w:val="21"/>
            <w:tabs>
              <w:tab w:val="left" w:pos="1260"/>
              <w:tab w:val="right" w:leader="dot" w:pos="8296"/>
            </w:tabs>
            <w:rPr>
              <w:noProof/>
              <w:kern w:val="2"/>
              <w:sz w:val="21"/>
            </w:rPr>
          </w:pPr>
          <w:hyperlink w:anchor="_Toc149138898" w:history="1">
            <w:r w:rsidR="00A36F0B" w:rsidRPr="00810771">
              <w:rPr>
                <w:rStyle w:val="af"/>
                <w:rFonts w:ascii="微软雅黑" w:eastAsia="微软雅黑" w:hAnsi="微软雅黑"/>
                <w:noProof/>
              </w:rPr>
              <w:t>14.3</w:t>
            </w:r>
            <w:r w:rsidR="00A36F0B">
              <w:rPr>
                <w:noProof/>
                <w:kern w:val="2"/>
                <w:sz w:val="21"/>
              </w:rPr>
              <w:tab/>
            </w:r>
            <w:r w:rsidR="00A36F0B" w:rsidRPr="00810771">
              <w:rPr>
                <w:rStyle w:val="af"/>
                <w:rFonts w:ascii="微软雅黑" w:eastAsia="微软雅黑" w:hAnsi="微软雅黑" w:hint="eastAsia"/>
                <w:noProof/>
              </w:rPr>
              <w:t>用户管理</w:t>
            </w:r>
            <w:r w:rsidR="00A36F0B" w:rsidRPr="00810771">
              <w:rPr>
                <w:rStyle w:val="af"/>
                <w:rFonts w:ascii="微软雅黑" w:eastAsia="微软雅黑" w:hAnsi="微软雅黑"/>
                <w:noProof/>
                <w:highlight w:val="red"/>
              </w:rPr>
              <w:t>(FP1B)</w:t>
            </w:r>
            <w:r w:rsidR="00A36F0B">
              <w:rPr>
                <w:noProof/>
                <w:webHidden/>
              </w:rPr>
              <w:tab/>
            </w:r>
            <w:r w:rsidR="00A36F0B">
              <w:rPr>
                <w:noProof/>
                <w:webHidden/>
              </w:rPr>
              <w:fldChar w:fldCharType="begin"/>
            </w:r>
            <w:r w:rsidR="00A36F0B">
              <w:rPr>
                <w:noProof/>
                <w:webHidden/>
              </w:rPr>
              <w:instrText xml:space="preserve"> PAGEREF _Toc149138898 \h </w:instrText>
            </w:r>
            <w:r w:rsidR="00A36F0B">
              <w:rPr>
                <w:noProof/>
                <w:webHidden/>
              </w:rPr>
            </w:r>
            <w:r w:rsidR="00A36F0B">
              <w:rPr>
                <w:noProof/>
                <w:webHidden/>
              </w:rPr>
              <w:fldChar w:fldCharType="separate"/>
            </w:r>
            <w:r w:rsidR="00A36F0B">
              <w:rPr>
                <w:noProof/>
                <w:webHidden/>
              </w:rPr>
              <w:t>459</w:t>
            </w:r>
            <w:r w:rsidR="00A36F0B">
              <w:rPr>
                <w:noProof/>
                <w:webHidden/>
              </w:rPr>
              <w:fldChar w:fldCharType="end"/>
            </w:r>
          </w:hyperlink>
        </w:p>
        <w:p w14:paraId="6BC277C1" w14:textId="77777777" w:rsidR="00A36F0B" w:rsidRDefault="003B6945">
          <w:pPr>
            <w:pStyle w:val="21"/>
            <w:tabs>
              <w:tab w:val="left" w:pos="1260"/>
              <w:tab w:val="right" w:leader="dot" w:pos="8296"/>
            </w:tabs>
            <w:rPr>
              <w:noProof/>
              <w:kern w:val="2"/>
              <w:sz w:val="21"/>
            </w:rPr>
          </w:pPr>
          <w:hyperlink w:anchor="_Toc149138899" w:history="1">
            <w:r w:rsidR="00A36F0B" w:rsidRPr="00810771">
              <w:rPr>
                <w:rStyle w:val="af"/>
                <w:rFonts w:ascii="微软雅黑" w:eastAsia="微软雅黑" w:hAnsi="微软雅黑"/>
                <w:noProof/>
              </w:rPr>
              <w:t>14.4</w:t>
            </w:r>
            <w:r w:rsidR="00A36F0B">
              <w:rPr>
                <w:noProof/>
                <w:kern w:val="2"/>
                <w:sz w:val="21"/>
              </w:rPr>
              <w:tab/>
            </w:r>
            <w:r w:rsidR="00A36F0B" w:rsidRPr="00810771">
              <w:rPr>
                <w:rStyle w:val="af"/>
                <w:rFonts w:ascii="微软雅黑" w:eastAsia="微软雅黑" w:hAnsi="微软雅黑" w:hint="eastAsia"/>
                <w:noProof/>
              </w:rPr>
              <w:t>时间策略</w:t>
            </w:r>
            <w:r w:rsidR="00A36F0B" w:rsidRPr="00810771">
              <w:rPr>
                <w:rStyle w:val="af"/>
                <w:rFonts w:ascii="微软雅黑" w:eastAsia="微软雅黑" w:hAnsi="微软雅黑"/>
                <w:noProof/>
              </w:rPr>
              <w:t>/Time Policy</w:t>
            </w:r>
            <w:r w:rsidR="00A36F0B" w:rsidRPr="00810771">
              <w:rPr>
                <w:rStyle w:val="af"/>
                <w:rFonts w:ascii="微软雅黑" w:eastAsia="微软雅黑" w:hAnsi="微软雅黑"/>
                <w:noProof/>
                <w:highlight w:val="blue"/>
              </w:rPr>
              <w:t xml:space="preserve"> (FP1D)</w:t>
            </w:r>
            <w:r w:rsidR="00A36F0B">
              <w:rPr>
                <w:noProof/>
                <w:webHidden/>
              </w:rPr>
              <w:tab/>
            </w:r>
            <w:r w:rsidR="00A36F0B">
              <w:rPr>
                <w:noProof/>
                <w:webHidden/>
              </w:rPr>
              <w:fldChar w:fldCharType="begin"/>
            </w:r>
            <w:r w:rsidR="00A36F0B">
              <w:rPr>
                <w:noProof/>
                <w:webHidden/>
              </w:rPr>
              <w:instrText xml:space="preserve"> PAGEREF _Toc149138899 \h </w:instrText>
            </w:r>
            <w:r w:rsidR="00A36F0B">
              <w:rPr>
                <w:noProof/>
                <w:webHidden/>
              </w:rPr>
            </w:r>
            <w:r w:rsidR="00A36F0B">
              <w:rPr>
                <w:noProof/>
                <w:webHidden/>
              </w:rPr>
              <w:fldChar w:fldCharType="separate"/>
            </w:r>
            <w:r w:rsidR="00A36F0B">
              <w:rPr>
                <w:noProof/>
                <w:webHidden/>
              </w:rPr>
              <w:t>461</w:t>
            </w:r>
            <w:r w:rsidR="00A36F0B">
              <w:rPr>
                <w:noProof/>
                <w:webHidden/>
              </w:rPr>
              <w:fldChar w:fldCharType="end"/>
            </w:r>
          </w:hyperlink>
        </w:p>
        <w:p w14:paraId="1E792405" w14:textId="77777777" w:rsidR="00A36F0B" w:rsidRDefault="003B6945">
          <w:pPr>
            <w:pStyle w:val="21"/>
            <w:tabs>
              <w:tab w:val="left" w:pos="1260"/>
              <w:tab w:val="right" w:leader="dot" w:pos="8296"/>
            </w:tabs>
            <w:rPr>
              <w:noProof/>
              <w:kern w:val="2"/>
              <w:sz w:val="21"/>
            </w:rPr>
          </w:pPr>
          <w:hyperlink w:anchor="_Toc149138900" w:history="1">
            <w:r w:rsidR="00A36F0B" w:rsidRPr="00810771">
              <w:rPr>
                <w:rStyle w:val="af"/>
                <w:rFonts w:ascii="微软雅黑" w:eastAsia="微软雅黑" w:hAnsi="微软雅黑"/>
                <w:noProof/>
              </w:rPr>
              <w:t>14.5</w:t>
            </w:r>
            <w:r w:rsidR="00A36F0B">
              <w:rPr>
                <w:noProof/>
                <w:kern w:val="2"/>
                <w:sz w:val="21"/>
              </w:rPr>
              <w:tab/>
            </w:r>
            <w:r w:rsidR="00A36F0B" w:rsidRPr="00810771">
              <w:rPr>
                <w:rStyle w:val="af"/>
                <w:rFonts w:ascii="微软雅黑" w:eastAsia="微软雅黑" w:hAnsi="微软雅黑"/>
                <w:noProof/>
              </w:rPr>
              <w:t>1588v2 TC</w:t>
            </w:r>
            <w:r w:rsidR="00A36F0B" w:rsidRPr="00810771">
              <w:rPr>
                <w:rStyle w:val="af"/>
                <w:rFonts w:ascii="微软雅黑" w:eastAsia="微软雅黑" w:hAnsi="微软雅黑"/>
                <w:noProof/>
                <w:highlight w:val="darkGreen"/>
              </w:rPr>
              <w:t>(FP2)</w:t>
            </w:r>
            <w:r w:rsidR="00A36F0B">
              <w:rPr>
                <w:noProof/>
                <w:webHidden/>
              </w:rPr>
              <w:tab/>
            </w:r>
            <w:r w:rsidR="00A36F0B">
              <w:rPr>
                <w:noProof/>
                <w:webHidden/>
              </w:rPr>
              <w:fldChar w:fldCharType="begin"/>
            </w:r>
            <w:r w:rsidR="00A36F0B">
              <w:rPr>
                <w:noProof/>
                <w:webHidden/>
              </w:rPr>
              <w:instrText xml:space="preserve"> PAGEREF _Toc149138900 \h </w:instrText>
            </w:r>
            <w:r w:rsidR="00A36F0B">
              <w:rPr>
                <w:noProof/>
                <w:webHidden/>
              </w:rPr>
            </w:r>
            <w:r w:rsidR="00A36F0B">
              <w:rPr>
                <w:noProof/>
                <w:webHidden/>
              </w:rPr>
              <w:fldChar w:fldCharType="separate"/>
            </w:r>
            <w:r w:rsidR="00A36F0B">
              <w:rPr>
                <w:noProof/>
                <w:webHidden/>
              </w:rPr>
              <w:t>462</w:t>
            </w:r>
            <w:r w:rsidR="00A36F0B">
              <w:rPr>
                <w:noProof/>
                <w:webHidden/>
              </w:rPr>
              <w:fldChar w:fldCharType="end"/>
            </w:r>
          </w:hyperlink>
        </w:p>
        <w:p w14:paraId="2867A5DD" w14:textId="77777777" w:rsidR="00A36F0B" w:rsidRDefault="003B6945">
          <w:pPr>
            <w:pStyle w:val="10"/>
            <w:tabs>
              <w:tab w:val="left" w:pos="1260"/>
              <w:tab w:val="right" w:leader="dot" w:pos="8296"/>
            </w:tabs>
            <w:rPr>
              <w:noProof/>
              <w:kern w:val="2"/>
              <w:sz w:val="21"/>
            </w:rPr>
          </w:pPr>
          <w:hyperlink w:anchor="_Toc149138901" w:history="1">
            <w:r w:rsidR="00A36F0B" w:rsidRPr="00810771">
              <w:rPr>
                <w:rStyle w:val="af"/>
                <w:rFonts w:ascii="微软雅黑" w:eastAsia="微软雅黑" w:hAnsi="微软雅黑"/>
                <w:noProof/>
              </w:rPr>
              <w:t>15.</w:t>
            </w:r>
            <w:r w:rsidR="00A36F0B">
              <w:rPr>
                <w:noProof/>
                <w:kern w:val="2"/>
                <w:sz w:val="21"/>
              </w:rPr>
              <w:tab/>
            </w:r>
            <w:r w:rsidR="00A36F0B" w:rsidRPr="00810771">
              <w:rPr>
                <w:rStyle w:val="af"/>
                <w:rFonts w:ascii="微软雅黑" w:eastAsia="微软雅黑" w:hAnsi="微软雅黑" w:hint="eastAsia"/>
                <w:noProof/>
              </w:rPr>
              <w:t>堆叠</w:t>
            </w:r>
            <w:r w:rsidR="00A36F0B" w:rsidRPr="00810771">
              <w:rPr>
                <w:rStyle w:val="af"/>
                <w:rFonts w:ascii="微软雅黑" w:eastAsia="微软雅黑" w:hAnsi="微软雅黑"/>
                <w:noProof/>
              </w:rPr>
              <w:t>/Stack</w:t>
            </w:r>
            <w:r w:rsidR="00A36F0B" w:rsidRPr="00810771">
              <w:rPr>
                <w:rStyle w:val="af"/>
                <w:rFonts w:ascii="微软雅黑" w:eastAsia="微软雅黑" w:hAnsi="微软雅黑"/>
                <w:noProof/>
                <w:highlight w:val="cyan"/>
              </w:rPr>
              <w:t>(FP3)</w:t>
            </w:r>
            <w:r w:rsidR="00A36F0B">
              <w:rPr>
                <w:noProof/>
                <w:webHidden/>
              </w:rPr>
              <w:tab/>
            </w:r>
            <w:r w:rsidR="00A36F0B">
              <w:rPr>
                <w:noProof/>
                <w:webHidden/>
              </w:rPr>
              <w:fldChar w:fldCharType="begin"/>
            </w:r>
            <w:r w:rsidR="00A36F0B">
              <w:rPr>
                <w:noProof/>
                <w:webHidden/>
              </w:rPr>
              <w:instrText xml:space="preserve"> PAGEREF _Toc149138901 \h </w:instrText>
            </w:r>
            <w:r w:rsidR="00A36F0B">
              <w:rPr>
                <w:noProof/>
                <w:webHidden/>
              </w:rPr>
            </w:r>
            <w:r w:rsidR="00A36F0B">
              <w:rPr>
                <w:noProof/>
                <w:webHidden/>
              </w:rPr>
              <w:fldChar w:fldCharType="separate"/>
            </w:r>
            <w:r w:rsidR="00A36F0B">
              <w:rPr>
                <w:noProof/>
                <w:webHidden/>
              </w:rPr>
              <w:t>472</w:t>
            </w:r>
            <w:r w:rsidR="00A36F0B">
              <w:rPr>
                <w:noProof/>
                <w:webHidden/>
              </w:rPr>
              <w:fldChar w:fldCharType="end"/>
            </w:r>
          </w:hyperlink>
        </w:p>
        <w:p w14:paraId="2B52E528" w14:textId="77777777" w:rsidR="00A36F0B" w:rsidRDefault="003B6945">
          <w:pPr>
            <w:pStyle w:val="10"/>
            <w:tabs>
              <w:tab w:val="left" w:pos="1260"/>
              <w:tab w:val="right" w:leader="dot" w:pos="8296"/>
            </w:tabs>
            <w:rPr>
              <w:noProof/>
              <w:kern w:val="2"/>
              <w:sz w:val="21"/>
            </w:rPr>
          </w:pPr>
          <w:hyperlink w:anchor="_Toc149138902" w:history="1">
            <w:r w:rsidR="00A36F0B" w:rsidRPr="00810771">
              <w:rPr>
                <w:rStyle w:val="af"/>
                <w:rFonts w:ascii="微软雅黑" w:eastAsia="微软雅黑" w:hAnsi="微软雅黑"/>
                <w:noProof/>
              </w:rPr>
              <w:t>16.</w:t>
            </w:r>
            <w:r w:rsidR="00A36F0B">
              <w:rPr>
                <w:noProof/>
                <w:kern w:val="2"/>
                <w:sz w:val="21"/>
              </w:rPr>
              <w:tab/>
            </w:r>
            <w:r w:rsidR="00A36F0B" w:rsidRPr="00810771">
              <w:rPr>
                <w:rStyle w:val="af"/>
                <w:rFonts w:ascii="微软雅黑" w:eastAsia="微软雅黑" w:hAnsi="微软雅黑"/>
                <w:noProof/>
              </w:rPr>
              <w:t>LED</w:t>
            </w:r>
            <w:r w:rsidR="00A36F0B" w:rsidRPr="00810771">
              <w:rPr>
                <w:rStyle w:val="af"/>
                <w:rFonts w:ascii="微软雅黑" w:eastAsia="微软雅黑" w:hAnsi="微软雅黑" w:hint="eastAsia"/>
                <w:noProof/>
              </w:rPr>
              <w:t>指示灯</w:t>
            </w:r>
            <w:r w:rsidR="00A36F0B" w:rsidRPr="00810771">
              <w:rPr>
                <w:rStyle w:val="af"/>
                <w:rFonts w:ascii="微软雅黑" w:eastAsia="微软雅黑" w:hAnsi="微软雅黑"/>
                <w:noProof/>
                <w:highlight w:val="darkYellow"/>
              </w:rPr>
              <w:t>(FP1C)</w:t>
            </w:r>
            <w:r w:rsidR="00A36F0B">
              <w:rPr>
                <w:noProof/>
                <w:webHidden/>
              </w:rPr>
              <w:tab/>
            </w:r>
            <w:r w:rsidR="00A36F0B">
              <w:rPr>
                <w:noProof/>
                <w:webHidden/>
              </w:rPr>
              <w:fldChar w:fldCharType="begin"/>
            </w:r>
            <w:r w:rsidR="00A36F0B">
              <w:rPr>
                <w:noProof/>
                <w:webHidden/>
              </w:rPr>
              <w:instrText xml:space="preserve"> PAGEREF _Toc149138902 \h </w:instrText>
            </w:r>
            <w:r w:rsidR="00A36F0B">
              <w:rPr>
                <w:noProof/>
                <w:webHidden/>
              </w:rPr>
            </w:r>
            <w:r w:rsidR="00A36F0B">
              <w:rPr>
                <w:noProof/>
                <w:webHidden/>
              </w:rPr>
              <w:fldChar w:fldCharType="separate"/>
            </w:r>
            <w:r w:rsidR="00A36F0B">
              <w:rPr>
                <w:noProof/>
                <w:webHidden/>
              </w:rPr>
              <w:t>489</w:t>
            </w:r>
            <w:r w:rsidR="00A36F0B">
              <w:rPr>
                <w:noProof/>
                <w:webHidden/>
              </w:rPr>
              <w:fldChar w:fldCharType="end"/>
            </w:r>
          </w:hyperlink>
        </w:p>
        <w:p w14:paraId="262DE927" w14:textId="77777777" w:rsidR="00A36F0B" w:rsidRDefault="003B6945">
          <w:pPr>
            <w:pStyle w:val="10"/>
            <w:tabs>
              <w:tab w:val="left" w:pos="1260"/>
              <w:tab w:val="right" w:leader="dot" w:pos="8296"/>
            </w:tabs>
            <w:rPr>
              <w:noProof/>
              <w:kern w:val="2"/>
              <w:sz w:val="21"/>
            </w:rPr>
          </w:pPr>
          <w:hyperlink w:anchor="_Toc149138903" w:history="1">
            <w:r w:rsidR="00A36F0B" w:rsidRPr="00810771">
              <w:rPr>
                <w:rStyle w:val="af"/>
                <w:rFonts w:ascii="微软雅黑" w:eastAsia="微软雅黑" w:hAnsi="微软雅黑"/>
                <w:noProof/>
              </w:rPr>
              <w:t>17.</w:t>
            </w:r>
            <w:r w:rsidR="00A36F0B">
              <w:rPr>
                <w:noProof/>
                <w:kern w:val="2"/>
                <w:sz w:val="21"/>
              </w:rPr>
              <w:tab/>
            </w:r>
            <w:r w:rsidR="00A36F0B" w:rsidRPr="00810771">
              <w:rPr>
                <w:rStyle w:val="af"/>
                <w:rFonts w:ascii="微软雅黑" w:eastAsia="微软雅黑" w:hAnsi="微软雅黑" w:hint="eastAsia"/>
                <w:noProof/>
              </w:rPr>
              <w:t>风扇</w:t>
            </w:r>
            <w:r w:rsidR="00A36F0B" w:rsidRPr="00810771">
              <w:rPr>
                <w:rStyle w:val="af"/>
                <w:rFonts w:ascii="微软雅黑" w:eastAsia="微软雅黑" w:hAnsi="微软雅黑"/>
                <w:noProof/>
              </w:rPr>
              <w:t>/Fan</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_Toc149138903 \h </w:instrText>
            </w:r>
            <w:r w:rsidR="00A36F0B">
              <w:rPr>
                <w:noProof/>
                <w:webHidden/>
              </w:rPr>
            </w:r>
            <w:r w:rsidR="00A36F0B">
              <w:rPr>
                <w:noProof/>
                <w:webHidden/>
              </w:rPr>
              <w:fldChar w:fldCharType="separate"/>
            </w:r>
            <w:r w:rsidR="00A36F0B">
              <w:rPr>
                <w:noProof/>
                <w:webHidden/>
              </w:rPr>
              <w:t>493</w:t>
            </w:r>
            <w:r w:rsidR="00A36F0B">
              <w:rPr>
                <w:noProof/>
                <w:webHidden/>
              </w:rPr>
              <w:fldChar w:fldCharType="end"/>
            </w:r>
          </w:hyperlink>
        </w:p>
        <w:p w14:paraId="4A564ACB" w14:textId="77777777" w:rsidR="00A36F0B" w:rsidRDefault="003B6945">
          <w:pPr>
            <w:pStyle w:val="10"/>
            <w:tabs>
              <w:tab w:val="left" w:pos="1260"/>
              <w:tab w:val="right" w:leader="dot" w:pos="8296"/>
            </w:tabs>
            <w:rPr>
              <w:noProof/>
              <w:kern w:val="2"/>
              <w:sz w:val="21"/>
            </w:rPr>
          </w:pPr>
          <w:hyperlink w:anchor="_Toc149138904" w:history="1">
            <w:r w:rsidR="00A36F0B" w:rsidRPr="00810771">
              <w:rPr>
                <w:rStyle w:val="af"/>
                <w:rFonts w:ascii="微软雅黑" w:eastAsia="微软雅黑" w:hAnsi="微软雅黑"/>
                <w:noProof/>
              </w:rPr>
              <w:t>18.</w:t>
            </w:r>
            <w:r w:rsidR="00A36F0B">
              <w:rPr>
                <w:noProof/>
                <w:kern w:val="2"/>
                <w:sz w:val="21"/>
              </w:rPr>
              <w:tab/>
            </w:r>
            <w:r w:rsidR="00A36F0B" w:rsidRPr="00810771">
              <w:rPr>
                <w:rStyle w:val="af"/>
                <w:rFonts w:ascii="微软雅黑" w:eastAsia="微软雅黑" w:hAnsi="微软雅黑" w:hint="eastAsia"/>
                <w:noProof/>
              </w:rPr>
              <w:t>电源</w:t>
            </w:r>
            <w:r w:rsidR="00A36F0B" w:rsidRPr="00810771">
              <w:rPr>
                <w:rStyle w:val="af"/>
                <w:rFonts w:ascii="微软雅黑" w:eastAsia="微软雅黑" w:hAnsi="微软雅黑"/>
                <w:noProof/>
              </w:rPr>
              <w:t>/Power Supply</w:t>
            </w:r>
            <w:r w:rsidR="00A36F0B" w:rsidRPr="00810771">
              <w:rPr>
                <w:rStyle w:val="af"/>
                <w:rFonts w:ascii="微软雅黑" w:eastAsia="微软雅黑" w:hAnsi="微软雅黑"/>
                <w:noProof/>
                <w:highlight w:val="blue"/>
              </w:rPr>
              <w:t>(FP1D)</w:t>
            </w:r>
            <w:r w:rsidR="00A36F0B">
              <w:rPr>
                <w:noProof/>
                <w:webHidden/>
              </w:rPr>
              <w:tab/>
            </w:r>
            <w:r w:rsidR="00A36F0B">
              <w:rPr>
                <w:noProof/>
                <w:webHidden/>
              </w:rPr>
              <w:fldChar w:fldCharType="begin"/>
            </w:r>
            <w:r w:rsidR="00A36F0B">
              <w:rPr>
                <w:noProof/>
                <w:webHidden/>
              </w:rPr>
              <w:instrText xml:space="preserve"> PAGEREF _Toc149138904 \h </w:instrText>
            </w:r>
            <w:r w:rsidR="00A36F0B">
              <w:rPr>
                <w:noProof/>
                <w:webHidden/>
              </w:rPr>
            </w:r>
            <w:r w:rsidR="00A36F0B">
              <w:rPr>
                <w:noProof/>
                <w:webHidden/>
              </w:rPr>
              <w:fldChar w:fldCharType="separate"/>
            </w:r>
            <w:r w:rsidR="00A36F0B">
              <w:rPr>
                <w:noProof/>
                <w:webHidden/>
              </w:rPr>
              <w:t>495</w:t>
            </w:r>
            <w:r w:rsidR="00A36F0B">
              <w:rPr>
                <w:noProof/>
                <w:webHidden/>
              </w:rPr>
              <w:fldChar w:fldCharType="end"/>
            </w:r>
          </w:hyperlink>
        </w:p>
        <w:p w14:paraId="6EA09B87" w14:textId="77777777" w:rsidR="0076630D" w:rsidRDefault="00D7272D">
          <w:pPr>
            <w:rPr>
              <w:rFonts w:ascii="微软雅黑" w:eastAsia="微软雅黑" w:hAnsi="微软雅黑"/>
            </w:rPr>
          </w:pPr>
          <w:r>
            <w:rPr>
              <w:rFonts w:ascii="微软雅黑" w:eastAsia="微软雅黑" w:hAnsi="微软雅黑"/>
            </w:rPr>
            <w:fldChar w:fldCharType="end"/>
          </w:r>
        </w:p>
      </w:sdtContent>
    </w:sdt>
    <w:p w14:paraId="227B805C" w14:textId="77777777" w:rsidR="0076630D" w:rsidRDefault="0076630D">
      <w:pPr>
        <w:ind w:leftChars="1381" w:left="2900" w:firstLineChars="397" w:firstLine="953"/>
        <w:rPr>
          <w:rFonts w:ascii="微软雅黑" w:eastAsia="微软雅黑" w:hAnsi="微软雅黑" w:cs="Arial"/>
          <w:b/>
          <w:sz w:val="24"/>
          <w:szCs w:val="24"/>
        </w:rPr>
      </w:pPr>
    </w:p>
    <w:p w14:paraId="76F8013E" w14:textId="77777777" w:rsidR="0076630D" w:rsidRDefault="00D7272D">
      <w:pPr>
        <w:jc w:val="center"/>
        <w:rPr>
          <w:rFonts w:ascii="微软雅黑" w:eastAsia="微软雅黑" w:hAnsi="微软雅黑"/>
          <w:b/>
          <w:sz w:val="40"/>
        </w:rPr>
      </w:pPr>
      <w:r>
        <w:rPr>
          <w:rFonts w:ascii="微软雅黑" w:eastAsia="微软雅黑" w:hAnsi="微软雅黑"/>
        </w:rPr>
        <w:br w:type="page"/>
      </w:r>
    </w:p>
    <w:p w14:paraId="23548DBA" w14:textId="77777777" w:rsidR="0076630D" w:rsidRDefault="00D7272D">
      <w:pPr>
        <w:pStyle w:val="1"/>
        <w:rPr>
          <w:rFonts w:ascii="微软雅黑" w:eastAsia="微软雅黑" w:hAnsi="微软雅黑"/>
        </w:rPr>
      </w:pPr>
      <w:bookmarkStart w:id="2" w:name="_Toc29543954"/>
      <w:bookmarkStart w:id="3" w:name="_Toc149138780"/>
      <w:r>
        <w:rPr>
          <w:rFonts w:ascii="微软雅黑" w:eastAsia="微软雅黑" w:hAnsi="微软雅黑" w:hint="eastAsia"/>
        </w:rPr>
        <w:lastRenderedPageBreak/>
        <w:t>前言</w:t>
      </w:r>
      <w:bookmarkEnd w:id="2"/>
      <w:bookmarkEnd w:id="3"/>
    </w:p>
    <w:p w14:paraId="7DCDE91D" w14:textId="77777777" w:rsidR="0076630D" w:rsidRDefault="00D7272D">
      <w:pPr>
        <w:pStyle w:val="20"/>
        <w:numPr>
          <w:ilvl w:val="1"/>
          <w:numId w:val="1"/>
        </w:numPr>
        <w:rPr>
          <w:rFonts w:ascii="微软雅黑" w:eastAsia="微软雅黑" w:hAnsi="微软雅黑"/>
        </w:rPr>
      </w:pPr>
      <w:bookmarkStart w:id="4" w:name="_概述"/>
      <w:bookmarkStart w:id="5" w:name="_Toc29543955"/>
      <w:bookmarkStart w:id="6" w:name="_Toc149138781"/>
      <w:bookmarkEnd w:id="4"/>
      <w:r>
        <w:rPr>
          <w:rFonts w:ascii="微软雅黑" w:eastAsia="微软雅黑" w:hAnsi="微软雅黑" w:hint="eastAsia"/>
        </w:rPr>
        <w:t>概述</w:t>
      </w:r>
      <w:bookmarkEnd w:id="5"/>
      <w:bookmarkEnd w:id="6"/>
    </w:p>
    <w:p w14:paraId="5F7507DA" w14:textId="77777777" w:rsidR="0076630D" w:rsidRDefault="00D7272D">
      <w:pPr>
        <w:ind w:firstLineChars="200" w:firstLine="420"/>
        <w:rPr>
          <w:rFonts w:ascii="微软雅黑" w:eastAsia="微软雅黑" w:hAnsi="微软雅黑"/>
        </w:rPr>
      </w:pPr>
      <w:r>
        <w:rPr>
          <w:rFonts w:ascii="微软雅黑" w:eastAsia="微软雅黑" w:hAnsi="微软雅黑" w:hint="eastAsia"/>
        </w:rPr>
        <w:t>GWN78XX系列交换机</w:t>
      </w:r>
      <w:r>
        <w:rPr>
          <w:rFonts w:ascii="微软雅黑" w:eastAsia="微软雅黑" w:hAnsi="微软雅黑"/>
        </w:rPr>
        <w:t>，是Grandstream第一代企业级交换机产品</w:t>
      </w:r>
      <w:r>
        <w:rPr>
          <w:rFonts w:ascii="微软雅黑" w:eastAsia="微软雅黑" w:hAnsi="微软雅黑" w:hint="eastAsia"/>
        </w:rPr>
        <w:t>。GWN7800</w:t>
      </w:r>
      <w:r>
        <w:rPr>
          <w:rFonts w:ascii="微软雅黑" w:eastAsia="微软雅黑" w:hAnsi="微软雅黑"/>
        </w:rPr>
        <w:t>系列L2+</w:t>
      </w:r>
      <w:r>
        <w:rPr>
          <w:rFonts w:ascii="微软雅黑" w:eastAsia="微软雅黑" w:hAnsi="微软雅黑" w:hint="eastAsia"/>
        </w:rPr>
        <w:t>交换机</w:t>
      </w:r>
      <w:r>
        <w:rPr>
          <w:rFonts w:ascii="微软雅黑" w:eastAsia="微软雅黑" w:hAnsi="微软雅黑"/>
        </w:rPr>
        <w:t>采用RTL83XX系列芯片，</w:t>
      </w:r>
      <w:r>
        <w:rPr>
          <w:rFonts w:ascii="微软雅黑" w:eastAsia="微软雅黑" w:hAnsi="微软雅黑" w:hint="eastAsia"/>
        </w:rPr>
        <w:t>GWN78</w:t>
      </w:r>
      <w:r>
        <w:rPr>
          <w:rFonts w:ascii="微软雅黑" w:eastAsia="微软雅黑" w:hAnsi="微软雅黑"/>
        </w:rPr>
        <w:t>06</w:t>
      </w:r>
      <w:r>
        <w:rPr>
          <w:rFonts w:ascii="微软雅黑" w:eastAsia="微软雅黑" w:hAnsi="微软雅黑" w:hint="eastAsia"/>
        </w:rPr>
        <w:t>(P)/10</w:t>
      </w:r>
      <w:r>
        <w:rPr>
          <w:rFonts w:ascii="微软雅黑" w:eastAsia="微软雅黑" w:hAnsi="微软雅黑"/>
        </w:rPr>
        <w:t>/20/30系列L3交换机采用RTL93XX系列芯片。本文档定义了交换机本地的软件功能需求和大致UI结构布局</w:t>
      </w:r>
      <w:r>
        <w:rPr>
          <w:rFonts w:ascii="微软雅黑" w:eastAsia="微软雅黑" w:hAnsi="微软雅黑" w:hint="eastAsia"/>
        </w:rPr>
        <w:t>，作为</w:t>
      </w:r>
      <w:r>
        <w:rPr>
          <w:rFonts w:ascii="微软雅黑" w:eastAsia="微软雅黑" w:hAnsi="微软雅黑"/>
        </w:rPr>
        <w:t>后续产品开发任务需求指导。不包含GWN.Cloud的</w:t>
      </w:r>
      <w:r>
        <w:rPr>
          <w:rFonts w:ascii="微软雅黑" w:eastAsia="微软雅黑" w:hAnsi="微软雅黑" w:hint="eastAsia"/>
        </w:rPr>
        <w:t>交换机</w:t>
      </w:r>
      <w:r>
        <w:rPr>
          <w:rFonts w:ascii="微软雅黑" w:eastAsia="微软雅黑" w:hAnsi="微软雅黑"/>
        </w:rPr>
        <w:t>集中管理需求。</w:t>
      </w:r>
    </w:p>
    <w:p w14:paraId="27BB1C06" w14:textId="77777777" w:rsidR="0076630D" w:rsidRDefault="00D7272D">
      <w:pPr>
        <w:ind w:firstLineChars="200" w:firstLine="420"/>
        <w:rPr>
          <w:rFonts w:ascii="微软雅黑" w:eastAsia="微软雅黑" w:hAnsi="微软雅黑"/>
        </w:rPr>
      </w:pPr>
      <w:r>
        <w:rPr>
          <w:rFonts w:ascii="微软雅黑" w:eastAsia="微软雅黑" w:hAnsi="微软雅黑" w:hint="eastAsia"/>
        </w:rPr>
        <w:t>目前</w:t>
      </w:r>
      <w:r>
        <w:rPr>
          <w:rFonts w:ascii="微软雅黑" w:eastAsia="微软雅黑" w:hAnsi="微软雅黑"/>
        </w:rPr>
        <w:t>支持的</w:t>
      </w:r>
      <w:r>
        <w:rPr>
          <w:rFonts w:ascii="微软雅黑" w:eastAsia="微软雅黑" w:hAnsi="微软雅黑" w:hint="eastAsia"/>
        </w:rPr>
        <w:t>交换机</w:t>
      </w:r>
      <w:r>
        <w:rPr>
          <w:rFonts w:ascii="微软雅黑" w:eastAsia="微软雅黑" w:hAnsi="微软雅黑"/>
        </w:rPr>
        <w:t>型号如下：</w:t>
      </w:r>
    </w:p>
    <w:tbl>
      <w:tblPr>
        <w:tblStyle w:val="4-51"/>
        <w:tblW w:w="5000" w:type="pct"/>
        <w:tblLook w:val="04A0" w:firstRow="1" w:lastRow="0" w:firstColumn="1" w:lastColumn="0" w:noHBand="0" w:noVBand="1"/>
      </w:tblPr>
      <w:tblGrid>
        <w:gridCol w:w="1226"/>
        <w:gridCol w:w="4014"/>
        <w:gridCol w:w="1314"/>
        <w:gridCol w:w="1742"/>
      </w:tblGrid>
      <w:tr w:rsidR="0076630D" w14:paraId="74583A70" w14:textId="77777777" w:rsidTr="00766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pct"/>
          </w:tcPr>
          <w:p w14:paraId="502EE640" w14:textId="77777777" w:rsidR="0076630D" w:rsidRDefault="00D7272D">
            <w:pPr>
              <w:jc w:val="center"/>
              <w:rPr>
                <w:rFonts w:ascii="微软雅黑" w:eastAsia="微软雅黑" w:hAnsi="微软雅黑"/>
                <w:b w:val="0"/>
              </w:rPr>
            </w:pPr>
            <w:r>
              <w:rPr>
                <w:rFonts w:ascii="微软雅黑" w:eastAsia="微软雅黑" w:hAnsi="微软雅黑" w:hint="eastAsia"/>
                <w:bCs w:val="0"/>
              </w:rPr>
              <w:t>型号</w:t>
            </w:r>
          </w:p>
        </w:tc>
        <w:tc>
          <w:tcPr>
            <w:tcW w:w="2419" w:type="pct"/>
          </w:tcPr>
          <w:p w14:paraId="3243F773"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rPr>
            </w:pPr>
            <w:r>
              <w:rPr>
                <w:rFonts w:ascii="微软雅黑" w:eastAsia="微软雅黑" w:hAnsi="微软雅黑" w:hint="eastAsia"/>
                <w:bCs w:val="0"/>
              </w:rPr>
              <w:t>接口</w:t>
            </w:r>
          </w:p>
        </w:tc>
        <w:tc>
          <w:tcPr>
            <w:tcW w:w="792" w:type="pct"/>
          </w:tcPr>
          <w:p w14:paraId="7478B437"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rPr>
            </w:pPr>
            <w:r>
              <w:rPr>
                <w:rFonts w:ascii="微软雅黑" w:eastAsia="微软雅黑" w:hAnsi="微软雅黑" w:hint="eastAsia"/>
                <w:bCs w:val="0"/>
              </w:rPr>
              <w:t>芯片</w:t>
            </w:r>
          </w:p>
        </w:tc>
        <w:tc>
          <w:tcPr>
            <w:tcW w:w="1050" w:type="pct"/>
          </w:tcPr>
          <w:p w14:paraId="55A6A015"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rPr>
            </w:pPr>
            <w:r>
              <w:rPr>
                <w:rFonts w:ascii="微软雅黑" w:eastAsia="微软雅黑" w:hAnsi="微软雅黑" w:hint="eastAsia"/>
                <w:bCs w:val="0"/>
              </w:rPr>
              <w:t>备注</w:t>
            </w:r>
          </w:p>
        </w:tc>
      </w:tr>
      <w:tr w:rsidR="0076630D" w14:paraId="6A4A57B6"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77C6E1B5" w14:textId="77777777" w:rsidR="0076630D" w:rsidRDefault="00D7272D">
            <w:pPr>
              <w:jc w:val="center"/>
              <w:rPr>
                <w:rFonts w:asciiTheme="minorEastAsia" w:hAnsiTheme="minorEastAsia"/>
              </w:rPr>
            </w:pPr>
            <w:r>
              <w:rPr>
                <w:rFonts w:asciiTheme="minorEastAsia" w:hAnsiTheme="minorEastAsia" w:hint="eastAsia"/>
              </w:rPr>
              <w:t>GWN7801</w:t>
            </w:r>
          </w:p>
        </w:tc>
        <w:tc>
          <w:tcPr>
            <w:tcW w:w="2419" w:type="pct"/>
            <w:shd w:val="clear" w:color="auto" w:fill="DAEEF3" w:themeFill="accent5" w:themeFillTint="33"/>
          </w:tcPr>
          <w:p w14:paraId="23CDC2E2"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8</w:t>
            </w:r>
            <w:r>
              <w:rPr>
                <w:rFonts w:asciiTheme="minorEastAsia" w:hAnsiTheme="minorEastAsia"/>
              </w:rPr>
              <w:t>x 10/100/1000 Base-T</w:t>
            </w:r>
            <w:r>
              <w:rPr>
                <w:rFonts w:asciiTheme="minorEastAsia" w:hAnsiTheme="minorEastAsia" w:hint="eastAsia"/>
              </w:rPr>
              <w:t>，2x 1G Fiber, 1x Console</w:t>
            </w:r>
            <w:r>
              <w:rPr>
                <w:rFonts w:asciiTheme="minorEastAsia" w:hAnsiTheme="minorEastAsia"/>
              </w:rPr>
              <w:t>, 1x Reset Pinhole</w:t>
            </w:r>
          </w:p>
        </w:tc>
        <w:tc>
          <w:tcPr>
            <w:tcW w:w="792" w:type="pct"/>
            <w:shd w:val="clear" w:color="auto" w:fill="DAEEF3" w:themeFill="accent5" w:themeFillTint="33"/>
          </w:tcPr>
          <w:p w14:paraId="27BA21C2"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RTL8380M</w:t>
            </w:r>
          </w:p>
        </w:tc>
        <w:tc>
          <w:tcPr>
            <w:tcW w:w="1050" w:type="pct"/>
            <w:shd w:val="clear" w:color="auto" w:fill="DAEEF3" w:themeFill="accent5" w:themeFillTint="33"/>
          </w:tcPr>
          <w:p w14:paraId="2AADD829"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二+层交换机</w:t>
            </w:r>
          </w:p>
        </w:tc>
      </w:tr>
      <w:tr w:rsidR="0076630D" w14:paraId="4DE5BDDC"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4113D183" w14:textId="77777777" w:rsidR="0076630D" w:rsidRDefault="00D7272D">
            <w:pPr>
              <w:jc w:val="center"/>
              <w:rPr>
                <w:rFonts w:asciiTheme="minorEastAsia" w:hAnsiTheme="minorEastAsia"/>
              </w:rPr>
            </w:pPr>
            <w:r>
              <w:rPr>
                <w:rFonts w:asciiTheme="minorEastAsia" w:hAnsiTheme="minorEastAsia" w:hint="eastAsia"/>
              </w:rPr>
              <w:t>GWN7801</w:t>
            </w:r>
            <w:r>
              <w:rPr>
                <w:rFonts w:asciiTheme="minorEastAsia" w:hAnsiTheme="minorEastAsia"/>
              </w:rPr>
              <w:t>P</w:t>
            </w:r>
          </w:p>
        </w:tc>
        <w:tc>
          <w:tcPr>
            <w:tcW w:w="2419" w:type="pct"/>
            <w:shd w:val="clear" w:color="auto" w:fill="DAEEF3" w:themeFill="accent5" w:themeFillTint="33"/>
          </w:tcPr>
          <w:p w14:paraId="305953C0"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8</w:t>
            </w:r>
            <w:r>
              <w:rPr>
                <w:rFonts w:asciiTheme="minorEastAsia" w:hAnsiTheme="minorEastAsia"/>
              </w:rPr>
              <w:t>x 10/100/1000 Base-T with PoE/PoE+</w:t>
            </w:r>
            <w:r>
              <w:rPr>
                <w:rFonts w:asciiTheme="minorEastAsia" w:hAnsiTheme="minorEastAsia" w:hint="eastAsia"/>
              </w:rPr>
              <w:t>，2x 1G Fiber, 1x Console</w:t>
            </w:r>
            <w:r>
              <w:rPr>
                <w:rFonts w:asciiTheme="minorEastAsia" w:hAnsiTheme="minorEastAsia"/>
              </w:rPr>
              <w:t>, 1x Reset Pinhole</w:t>
            </w:r>
          </w:p>
        </w:tc>
        <w:tc>
          <w:tcPr>
            <w:tcW w:w="792" w:type="pct"/>
            <w:shd w:val="clear" w:color="auto" w:fill="DAEEF3" w:themeFill="accent5" w:themeFillTint="33"/>
          </w:tcPr>
          <w:p w14:paraId="6DEEB953"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RTL8380M</w:t>
            </w:r>
          </w:p>
        </w:tc>
        <w:tc>
          <w:tcPr>
            <w:tcW w:w="1050" w:type="pct"/>
            <w:shd w:val="clear" w:color="auto" w:fill="DAEEF3" w:themeFill="accent5" w:themeFillTint="33"/>
          </w:tcPr>
          <w:p w14:paraId="7A48976A"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二+层PoE交换机</w:t>
            </w:r>
          </w:p>
        </w:tc>
      </w:tr>
      <w:tr w:rsidR="0076630D" w14:paraId="74F213F9"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01B1809C" w14:textId="77777777" w:rsidR="0076630D" w:rsidRDefault="00D7272D">
            <w:pPr>
              <w:jc w:val="center"/>
              <w:rPr>
                <w:rFonts w:asciiTheme="minorEastAsia" w:hAnsiTheme="minorEastAsia"/>
              </w:rPr>
            </w:pPr>
            <w:r>
              <w:rPr>
                <w:rFonts w:asciiTheme="minorEastAsia" w:hAnsiTheme="minorEastAsia" w:hint="eastAsia"/>
              </w:rPr>
              <w:t>GWN7802</w:t>
            </w:r>
          </w:p>
        </w:tc>
        <w:tc>
          <w:tcPr>
            <w:tcW w:w="2419" w:type="pct"/>
            <w:shd w:val="clear" w:color="auto" w:fill="DAEEF3" w:themeFill="accent5" w:themeFillTint="33"/>
          </w:tcPr>
          <w:p w14:paraId="119F926D"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16</w:t>
            </w:r>
            <w:r>
              <w:rPr>
                <w:rFonts w:asciiTheme="minorEastAsia" w:hAnsiTheme="minorEastAsia"/>
              </w:rPr>
              <w:t xml:space="preserve">x </w:t>
            </w:r>
            <w:r>
              <w:rPr>
                <w:rFonts w:asciiTheme="minorEastAsia" w:hAnsiTheme="minorEastAsia" w:hint="eastAsia"/>
              </w:rPr>
              <w:t xml:space="preserve">10/100/1000 </w:t>
            </w:r>
            <w:r>
              <w:rPr>
                <w:rFonts w:asciiTheme="minorEastAsia" w:hAnsiTheme="minorEastAsia"/>
              </w:rPr>
              <w:t>Base-T</w:t>
            </w:r>
            <w:r>
              <w:rPr>
                <w:rFonts w:asciiTheme="minorEastAsia" w:hAnsiTheme="minorEastAsia" w:hint="eastAsia"/>
              </w:rPr>
              <w:t>，</w:t>
            </w:r>
            <w:r>
              <w:rPr>
                <w:rFonts w:asciiTheme="minorEastAsia" w:hAnsiTheme="minorEastAsia"/>
              </w:rPr>
              <w:t>4</w:t>
            </w:r>
            <w:r>
              <w:rPr>
                <w:rFonts w:asciiTheme="minorEastAsia" w:hAnsiTheme="minorEastAsia" w:hint="eastAsia"/>
              </w:rPr>
              <w:t>x 1G Fiber, 1x Console</w:t>
            </w:r>
            <w:r>
              <w:rPr>
                <w:rFonts w:asciiTheme="minorEastAsia" w:hAnsiTheme="minorEastAsia"/>
              </w:rPr>
              <w:t>, 1x Reset Pinhole</w:t>
            </w:r>
          </w:p>
        </w:tc>
        <w:tc>
          <w:tcPr>
            <w:tcW w:w="792" w:type="pct"/>
            <w:shd w:val="clear" w:color="auto" w:fill="DAEEF3" w:themeFill="accent5" w:themeFillTint="33"/>
          </w:tcPr>
          <w:p w14:paraId="31C12A74" w14:textId="661E063E"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RTL838</w:t>
            </w:r>
            <w:r w:rsidR="00AC19F5">
              <w:rPr>
                <w:rFonts w:asciiTheme="minorEastAsia" w:hAnsiTheme="minorEastAsia"/>
              </w:rPr>
              <w:t>2</w:t>
            </w:r>
            <w:r>
              <w:rPr>
                <w:rFonts w:asciiTheme="minorEastAsia" w:hAnsiTheme="minorEastAsia" w:hint="eastAsia"/>
              </w:rPr>
              <w:t>M</w:t>
            </w:r>
          </w:p>
        </w:tc>
        <w:tc>
          <w:tcPr>
            <w:tcW w:w="1050" w:type="pct"/>
            <w:shd w:val="clear" w:color="auto" w:fill="DAEEF3" w:themeFill="accent5" w:themeFillTint="33"/>
          </w:tcPr>
          <w:p w14:paraId="5A86803A"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二+层交换机</w:t>
            </w:r>
          </w:p>
        </w:tc>
      </w:tr>
      <w:tr w:rsidR="0076630D" w14:paraId="30731A98"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05F52EAC" w14:textId="77777777" w:rsidR="0076630D" w:rsidRDefault="00D7272D">
            <w:pPr>
              <w:jc w:val="center"/>
              <w:rPr>
                <w:rFonts w:asciiTheme="minorEastAsia" w:hAnsiTheme="minorEastAsia"/>
              </w:rPr>
            </w:pPr>
            <w:r>
              <w:rPr>
                <w:rFonts w:asciiTheme="minorEastAsia" w:hAnsiTheme="minorEastAsia" w:hint="eastAsia"/>
              </w:rPr>
              <w:t>GWN7802</w:t>
            </w:r>
            <w:r>
              <w:rPr>
                <w:rFonts w:asciiTheme="minorEastAsia" w:hAnsiTheme="minorEastAsia"/>
              </w:rPr>
              <w:t>P</w:t>
            </w:r>
          </w:p>
        </w:tc>
        <w:tc>
          <w:tcPr>
            <w:tcW w:w="2419" w:type="pct"/>
            <w:shd w:val="clear" w:color="auto" w:fill="DAEEF3" w:themeFill="accent5" w:themeFillTint="33"/>
          </w:tcPr>
          <w:p w14:paraId="2A0C2FA9"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16</w:t>
            </w:r>
            <w:r>
              <w:rPr>
                <w:rFonts w:asciiTheme="minorEastAsia" w:hAnsiTheme="minorEastAsia"/>
              </w:rPr>
              <w:t xml:space="preserve">x </w:t>
            </w:r>
            <w:r>
              <w:rPr>
                <w:rFonts w:asciiTheme="minorEastAsia" w:hAnsiTheme="minorEastAsia" w:hint="eastAsia"/>
              </w:rPr>
              <w:t xml:space="preserve">10/100/1000 </w:t>
            </w:r>
            <w:r>
              <w:rPr>
                <w:rFonts w:asciiTheme="minorEastAsia" w:hAnsiTheme="minorEastAsia"/>
              </w:rPr>
              <w:t>Base-T with PoE/PoE+</w:t>
            </w:r>
            <w:r>
              <w:rPr>
                <w:rFonts w:asciiTheme="minorEastAsia" w:hAnsiTheme="minorEastAsia" w:hint="eastAsia"/>
              </w:rPr>
              <w:t>，</w:t>
            </w:r>
            <w:r>
              <w:rPr>
                <w:rFonts w:asciiTheme="minorEastAsia" w:hAnsiTheme="minorEastAsia"/>
              </w:rPr>
              <w:t>4</w:t>
            </w:r>
            <w:r>
              <w:rPr>
                <w:rFonts w:asciiTheme="minorEastAsia" w:hAnsiTheme="minorEastAsia" w:hint="eastAsia"/>
              </w:rPr>
              <w:t>x 1G Fiber, 1x Console</w:t>
            </w:r>
            <w:r>
              <w:rPr>
                <w:rFonts w:asciiTheme="minorEastAsia" w:hAnsiTheme="minorEastAsia"/>
              </w:rPr>
              <w:t>, 1x Reset Pinhole</w:t>
            </w:r>
            <w:r>
              <w:rPr>
                <w:rFonts w:asciiTheme="minorEastAsia" w:hAnsiTheme="minorEastAsia" w:hint="eastAsia"/>
              </w:rPr>
              <w:t>，1</w:t>
            </w:r>
            <w:r>
              <w:rPr>
                <w:rFonts w:asciiTheme="minorEastAsia" w:hAnsiTheme="minorEastAsia"/>
              </w:rPr>
              <w:t>x Fan</w:t>
            </w:r>
          </w:p>
        </w:tc>
        <w:tc>
          <w:tcPr>
            <w:tcW w:w="792" w:type="pct"/>
            <w:shd w:val="clear" w:color="auto" w:fill="DAEEF3" w:themeFill="accent5" w:themeFillTint="33"/>
          </w:tcPr>
          <w:p w14:paraId="308D428F"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RTL838</w:t>
            </w:r>
            <w:r>
              <w:rPr>
                <w:rFonts w:asciiTheme="minorEastAsia" w:hAnsiTheme="minorEastAsia"/>
              </w:rPr>
              <w:t>2</w:t>
            </w:r>
            <w:r>
              <w:rPr>
                <w:rFonts w:asciiTheme="minorEastAsia" w:hAnsiTheme="minorEastAsia" w:hint="eastAsia"/>
              </w:rPr>
              <w:t>M</w:t>
            </w:r>
          </w:p>
        </w:tc>
        <w:tc>
          <w:tcPr>
            <w:tcW w:w="1050" w:type="pct"/>
            <w:shd w:val="clear" w:color="auto" w:fill="DAEEF3" w:themeFill="accent5" w:themeFillTint="33"/>
          </w:tcPr>
          <w:p w14:paraId="363F2B76"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二+层PoE交换机</w:t>
            </w:r>
          </w:p>
        </w:tc>
      </w:tr>
      <w:tr w:rsidR="0076630D" w14:paraId="3D3EE6F2"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4AD0130F" w14:textId="77777777" w:rsidR="0076630D" w:rsidRDefault="00D7272D">
            <w:pPr>
              <w:jc w:val="center"/>
              <w:rPr>
                <w:rFonts w:asciiTheme="minorEastAsia" w:hAnsiTheme="minorEastAsia"/>
              </w:rPr>
            </w:pPr>
            <w:r>
              <w:rPr>
                <w:rFonts w:asciiTheme="minorEastAsia" w:hAnsiTheme="minorEastAsia" w:hint="eastAsia"/>
              </w:rPr>
              <w:t>GWN7803</w:t>
            </w:r>
          </w:p>
        </w:tc>
        <w:tc>
          <w:tcPr>
            <w:tcW w:w="2419" w:type="pct"/>
            <w:shd w:val="clear" w:color="auto" w:fill="DAEEF3" w:themeFill="accent5" w:themeFillTint="33"/>
          </w:tcPr>
          <w:p w14:paraId="2B77F81F"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24</w:t>
            </w:r>
            <w:r>
              <w:rPr>
                <w:rFonts w:asciiTheme="minorEastAsia" w:hAnsiTheme="minorEastAsia"/>
              </w:rPr>
              <w:t>x 10/100/1000 Base-T</w:t>
            </w:r>
            <w:r>
              <w:rPr>
                <w:rFonts w:asciiTheme="minorEastAsia" w:hAnsiTheme="minorEastAsia" w:hint="eastAsia"/>
              </w:rPr>
              <w:t>，</w:t>
            </w:r>
            <w:r>
              <w:rPr>
                <w:rFonts w:asciiTheme="minorEastAsia" w:hAnsiTheme="minorEastAsia"/>
              </w:rPr>
              <w:t>4</w:t>
            </w:r>
            <w:r>
              <w:rPr>
                <w:rFonts w:asciiTheme="minorEastAsia" w:hAnsiTheme="minorEastAsia" w:hint="eastAsia"/>
              </w:rPr>
              <w:t>x 1G Fiber, 1x Console</w:t>
            </w:r>
            <w:r>
              <w:rPr>
                <w:rFonts w:asciiTheme="minorEastAsia" w:hAnsiTheme="minorEastAsia"/>
              </w:rPr>
              <w:t>, 1x Reset Pinhole</w:t>
            </w:r>
          </w:p>
        </w:tc>
        <w:tc>
          <w:tcPr>
            <w:tcW w:w="792" w:type="pct"/>
            <w:shd w:val="clear" w:color="auto" w:fill="DAEEF3" w:themeFill="accent5" w:themeFillTint="33"/>
          </w:tcPr>
          <w:p w14:paraId="347696A7"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RTL838</w:t>
            </w:r>
            <w:r>
              <w:rPr>
                <w:rFonts w:asciiTheme="minorEastAsia" w:hAnsiTheme="minorEastAsia"/>
              </w:rPr>
              <w:t>2</w:t>
            </w:r>
            <w:r>
              <w:rPr>
                <w:rFonts w:asciiTheme="minorEastAsia" w:hAnsiTheme="minorEastAsia" w:hint="eastAsia"/>
              </w:rPr>
              <w:t>M</w:t>
            </w:r>
          </w:p>
        </w:tc>
        <w:tc>
          <w:tcPr>
            <w:tcW w:w="1050" w:type="pct"/>
            <w:shd w:val="clear" w:color="auto" w:fill="DAEEF3" w:themeFill="accent5" w:themeFillTint="33"/>
          </w:tcPr>
          <w:p w14:paraId="447E52E5"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二+层交换机</w:t>
            </w:r>
          </w:p>
        </w:tc>
      </w:tr>
      <w:tr w:rsidR="0076630D" w14:paraId="34ED8B00"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312E9DE5" w14:textId="77777777" w:rsidR="0076630D" w:rsidRDefault="00D7272D">
            <w:pPr>
              <w:jc w:val="center"/>
              <w:rPr>
                <w:rFonts w:asciiTheme="minorEastAsia" w:hAnsiTheme="minorEastAsia"/>
              </w:rPr>
            </w:pPr>
            <w:r>
              <w:rPr>
                <w:rFonts w:asciiTheme="minorEastAsia" w:hAnsiTheme="minorEastAsia" w:hint="eastAsia"/>
              </w:rPr>
              <w:t>GWN7803</w:t>
            </w:r>
            <w:r>
              <w:rPr>
                <w:rFonts w:asciiTheme="minorEastAsia" w:hAnsiTheme="minorEastAsia"/>
              </w:rPr>
              <w:t>P</w:t>
            </w:r>
          </w:p>
        </w:tc>
        <w:tc>
          <w:tcPr>
            <w:tcW w:w="2419" w:type="pct"/>
            <w:shd w:val="clear" w:color="auto" w:fill="DAEEF3" w:themeFill="accent5" w:themeFillTint="33"/>
          </w:tcPr>
          <w:p w14:paraId="646C14B5"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24</w:t>
            </w:r>
            <w:r>
              <w:rPr>
                <w:rFonts w:asciiTheme="minorEastAsia" w:hAnsiTheme="minorEastAsia"/>
              </w:rPr>
              <w:t>x 10/100/1000 Base-T with PoE/PoE+</w:t>
            </w:r>
            <w:r>
              <w:rPr>
                <w:rFonts w:asciiTheme="minorEastAsia" w:hAnsiTheme="minorEastAsia" w:hint="eastAsia"/>
              </w:rPr>
              <w:t>，</w:t>
            </w:r>
            <w:r>
              <w:rPr>
                <w:rFonts w:asciiTheme="minorEastAsia" w:hAnsiTheme="minorEastAsia"/>
              </w:rPr>
              <w:t>4</w:t>
            </w:r>
            <w:r>
              <w:rPr>
                <w:rFonts w:asciiTheme="minorEastAsia" w:hAnsiTheme="minorEastAsia" w:hint="eastAsia"/>
              </w:rPr>
              <w:t>x 1G Fiber, 1x Console</w:t>
            </w:r>
            <w:r>
              <w:rPr>
                <w:rFonts w:asciiTheme="minorEastAsia" w:hAnsiTheme="minorEastAsia"/>
              </w:rPr>
              <w:t>, 1x Reset Pinhole, 2x Fan</w:t>
            </w:r>
          </w:p>
        </w:tc>
        <w:tc>
          <w:tcPr>
            <w:tcW w:w="792" w:type="pct"/>
            <w:shd w:val="clear" w:color="auto" w:fill="DAEEF3" w:themeFill="accent5" w:themeFillTint="33"/>
          </w:tcPr>
          <w:p w14:paraId="21635EA3"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RTL838</w:t>
            </w:r>
            <w:r>
              <w:rPr>
                <w:rFonts w:asciiTheme="minorEastAsia" w:hAnsiTheme="minorEastAsia"/>
              </w:rPr>
              <w:t>2</w:t>
            </w:r>
            <w:r>
              <w:rPr>
                <w:rFonts w:asciiTheme="minorEastAsia" w:hAnsiTheme="minorEastAsia" w:hint="eastAsia"/>
              </w:rPr>
              <w:t>M</w:t>
            </w:r>
          </w:p>
        </w:tc>
        <w:tc>
          <w:tcPr>
            <w:tcW w:w="1050" w:type="pct"/>
            <w:shd w:val="clear" w:color="auto" w:fill="DAEEF3" w:themeFill="accent5" w:themeFillTint="33"/>
          </w:tcPr>
          <w:p w14:paraId="7C3268DB"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二+层PoE交换机</w:t>
            </w:r>
          </w:p>
        </w:tc>
      </w:tr>
      <w:tr w:rsidR="0076630D" w14:paraId="365B9493"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17FA5924" w14:textId="77777777" w:rsidR="0076630D" w:rsidRDefault="00D7272D">
            <w:pPr>
              <w:jc w:val="center"/>
              <w:rPr>
                <w:rFonts w:asciiTheme="minorEastAsia" w:hAnsiTheme="minorEastAsia"/>
                <w:b w:val="0"/>
                <w:bCs w:val="0"/>
              </w:rPr>
            </w:pPr>
            <w:r>
              <w:rPr>
                <w:rFonts w:asciiTheme="minorEastAsia" w:hAnsiTheme="minorEastAsia" w:hint="eastAsia"/>
              </w:rPr>
              <w:t>GWN7806</w:t>
            </w:r>
          </w:p>
        </w:tc>
        <w:tc>
          <w:tcPr>
            <w:tcW w:w="2419" w:type="pct"/>
            <w:shd w:val="clear" w:color="auto" w:fill="DAEEF3" w:themeFill="accent5" w:themeFillTint="33"/>
          </w:tcPr>
          <w:p w14:paraId="7A3A8142"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48</w:t>
            </w:r>
            <w:r>
              <w:rPr>
                <w:rFonts w:asciiTheme="minorEastAsia" w:hAnsiTheme="minorEastAsia"/>
              </w:rPr>
              <w:t>x 10/100/1000 Base-T</w:t>
            </w:r>
            <w:r>
              <w:rPr>
                <w:rFonts w:asciiTheme="minorEastAsia" w:hAnsiTheme="minorEastAsia" w:hint="eastAsia"/>
              </w:rPr>
              <w:t>，4</w:t>
            </w:r>
            <w:r>
              <w:rPr>
                <w:rFonts w:asciiTheme="minorEastAsia" w:hAnsiTheme="minorEastAsia"/>
              </w:rPr>
              <w:t>x 10G Fiber</w:t>
            </w:r>
            <w:r>
              <w:rPr>
                <w:rFonts w:asciiTheme="minorEastAsia" w:hAnsiTheme="minorEastAsia" w:hint="eastAsia"/>
              </w:rPr>
              <w:t>，1</w:t>
            </w:r>
            <w:r>
              <w:rPr>
                <w:rFonts w:asciiTheme="minorEastAsia" w:hAnsiTheme="minorEastAsia"/>
              </w:rPr>
              <w:t>x Console</w:t>
            </w:r>
            <w:r>
              <w:rPr>
                <w:rFonts w:asciiTheme="minorEastAsia" w:hAnsiTheme="minorEastAsia" w:hint="eastAsia"/>
              </w:rPr>
              <w:t>，1</w:t>
            </w:r>
            <w:r>
              <w:rPr>
                <w:rFonts w:asciiTheme="minorEastAsia" w:hAnsiTheme="minorEastAsia"/>
              </w:rPr>
              <w:t>x Reset Pinhole, 3x Fan</w:t>
            </w:r>
          </w:p>
        </w:tc>
        <w:tc>
          <w:tcPr>
            <w:tcW w:w="792" w:type="pct"/>
            <w:shd w:val="clear" w:color="auto" w:fill="DAEEF3" w:themeFill="accent5" w:themeFillTint="33"/>
          </w:tcPr>
          <w:p w14:paraId="317DB03F"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RTL9311</w:t>
            </w:r>
          </w:p>
        </w:tc>
        <w:tc>
          <w:tcPr>
            <w:tcW w:w="1050" w:type="pct"/>
            <w:shd w:val="clear" w:color="auto" w:fill="DAEEF3" w:themeFill="accent5" w:themeFillTint="33"/>
          </w:tcPr>
          <w:p w14:paraId="3DDF30B0"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二+层堆叠交换机</w:t>
            </w:r>
          </w:p>
        </w:tc>
      </w:tr>
      <w:tr w:rsidR="0076630D" w14:paraId="40A9237E"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725F8D90" w14:textId="77777777" w:rsidR="0076630D" w:rsidRDefault="00D7272D">
            <w:pPr>
              <w:jc w:val="center"/>
              <w:rPr>
                <w:rFonts w:asciiTheme="minorEastAsia" w:hAnsiTheme="minorEastAsia"/>
                <w:b w:val="0"/>
                <w:bCs w:val="0"/>
              </w:rPr>
            </w:pPr>
            <w:r>
              <w:rPr>
                <w:rFonts w:asciiTheme="minorEastAsia" w:hAnsiTheme="minorEastAsia" w:hint="eastAsia"/>
              </w:rPr>
              <w:t>GWN7806P</w:t>
            </w:r>
          </w:p>
        </w:tc>
        <w:tc>
          <w:tcPr>
            <w:tcW w:w="2419" w:type="pct"/>
            <w:shd w:val="clear" w:color="auto" w:fill="DAEEF3" w:themeFill="accent5" w:themeFillTint="33"/>
          </w:tcPr>
          <w:p w14:paraId="56C6B610"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48</w:t>
            </w:r>
            <w:r>
              <w:rPr>
                <w:rFonts w:asciiTheme="minorEastAsia" w:hAnsiTheme="minorEastAsia"/>
              </w:rPr>
              <w:t>x 10/100/1000 Base-T with PoE/PoE+</w:t>
            </w:r>
            <w:r>
              <w:rPr>
                <w:rFonts w:asciiTheme="minorEastAsia" w:hAnsiTheme="minorEastAsia" w:hint="eastAsia"/>
              </w:rPr>
              <w:t>，4</w:t>
            </w:r>
            <w:r>
              <w:rPr>
                <w:rFonts w:asciiTheme="minorEastAsia" w:hAnsiTheme="minorEastAsia"/>
              </w:rPr>
              <w:t>x 10G Fiber</w:t>
            </w:r>
            <w:r>
              <w:rPr>
                <w:rFonts w:asciiTheme="minorEastAsia" w:hAnsiTheme="minorEastAsia" w:hint="eastAsia"/>
              </w:rPr>
              <w:t>，1</w:t>
            </w:r>
            <w:r>
              <w:rPr>
                <w:rFonts w:asciiTheme="minorEastAsia" w:hAnsiTheme="minorEastAsia"/>
              </w:rPr>
              <w:t>x Console</w:t>
            </w:r>
            <w:r>
              <w:rPr>
                <w:rFonts w:asciiTheme="minorEastAsia" w:hAnsiTheme="minorEastAsia" w:hint="eastAsia"/>
              </w:rPr>
              <w:t>，1</w:t>
            </w:r>
            <w:r>
              <w:rPr>
                <w:rFonts w:asciiTheme="minorEastAsia" w:hAnsiTheme="minorEastAsia"/>
              </w:rPr>
              <w:t>x Reset Pinhole, 3x Fan</w:t>
            </w:r>
          </w:p>
        </w:tc>
        <w:tc>
          <w:tcPr>
            <w:tcW w:w="792" w:type="pct"/>
            <w:shd w:val="clear" w:color="auto" w:fill="DAEEF3" w:themeFill="accent5" w:themeFillTint="33"/>
          </w:tcPr>
          <w:p w14:paraId="20435B42"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RTL9311</w:t>
            </w:r>
          </w:p>
        </w:tc>
        <w:tc>
          <w:tcPr>
            <w:tcW w:w="1050" w:type="pct"/>
            <w:shd w:val="clear" w:color="auto" w:fill="DAEEF3" w:themeFill="accent5" w:themeFillTint="33"/>
          </w:tcPr>
          <w:p w14:paraId="5310A57A"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二+层PoE堆叠交换机</w:t>
            </w:r>
          </w:p>
        </w:tc>
      </w:tr>
      <w:tr w:rsidR="0076630D" w14:paraId="79ED874E"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33C38160" w14:textId="77777777" w:rsidR="0076630D" w:rsidRDefault="00D7272D">
            <w:pPr>
              <w:jc w:val="center"/>
              <w:rPr>
                <w:rFonts w:asciiTheme="minorEastAsia" w:hAnsiTheme="minorEastAsia"/>
                <w:b w:val="0"/>
                <w:bCs w:val="0"/>
              </w:rPr>
            </w:pPr>
            <w:r>
              <w:rPr>
                <w:rFonts w:asciiTheme="minorEastAsia" w:hAnsiTheme="minorEastAsia"/>
              </w:rPr>
              <w:t>GWN7811</w:t>
            </w:r>
          </w:p>
        </w:tc>
        <w:tc>
          <w:tcPr>
            <w:tcW w:w="2419" w:type="pct"/>
            <w:shd w:val="clear" w:color="auto" w:fill="DAEEF3" w:themeFill="accent5" w:themeFillTint="33"/>
          </w:tcPr>
          <w:p w14:paraId="6E47093A"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rPr>
              <w:t>8x 10/100/1000 Base-T, 2x 10G Fiber, 1x Console, 1x Reset Pinhole</w:t>
            </w:r>
          </w:p>
        </w:tc>
        <w:tc>
          <w:tcPr>
            <w:tcW w:w="792" w:type="pct"/>
            <w:shd w:val="clear" w:color="auto" w:fill="DAEEF3" w:themeFill="accent5" w:themeFillTint="33"/>
          </w:tcPr>
          <w:p w14:paraId="3639EF9B"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RTL9301</w:t>
            </w:r>
          </w:p>
        </w:tc>
        <w:tc>
          <w:tcPr>
            <w:tcW w:w="1050" w:type="pct"/>
            <w:shd w:val="clear" w:color="auto" w:fill="DAEEF3" w:themeFill="accent5" w:themeFillTint="33"/>
          </w:tcPr>
          <w:p w14:paraId="67A9D8C2"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三层交换机</w:t>
            </w:r>
          </w:p>
        </w:tc>
      </w:tr>
      <w:tr w:rsidR="0076630D" w14:paraId="69B3AD80"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286CACB4" w14:textId="77777777" w:rsidR="0076630D" w:rsidRDefault="00D7272D">
            <w:pPr>
              <w:jc w:val="center"/>
              <w:rPr>
                <w:rFonts w:asciiTheme="minorEastAsia" w:hAnsiTheme="minorEastAsia"/>
                <w:b w:val="0"/>
              </w:rPr>
            </w:pPr>
            <w:r>
              <w:rPr>
                <w:rFonts w:asciiTheme="minorEastAsia" w:hAnsiTheme="minorEastAsia" w:hint="eastAsia"/>
                <w:bCs w:val="0"/>
              </w:rPr>
              <w:t>GWN7811P</w:t>
            </w:r>
          </w:p>
        </w:tc>
        <w:tc>
          <w:tcPr>
            <w:tcW w:w="2419" w:type="pct"/>
            <w:shd w:val="clear" w:color="auto" w:fill="DAEEF3" w:themeFill="accent5" w:themeFillTint="33"/>
          </w:tcPr>
          <w:p w14:paraId="6C2A487C"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rPr>
              <w:t xml:space="preserve">8x 10/100/1000 Base-T with PoE/PoE+, </w:t>
            </w:r>
            <w:r>
              <w:rPr>
                <w:rFonts w:asciiTheme="minorEastAsia" w:hAnsiTheme="minorEastAsia"/>
              </w:rPr>
              <w:lastRenderedPageBreak/>
              <w:t>2x 10G Fiber, 1x Console, 1x Reset Pinhole</w:t>
            </w:r>
          </w:p>
        </w:tc>
        <w:tc>
          <w:tcPr>
            <w:tcW w:w="792" w:type="pct"/>
            <w:shd w:val="clear" w:color="auto" w:fill="DAEEF3" w:themeFill="accent5" w:themeFillTint="33"/>
          </w:tcPr>
          <w:p w14:paraId="2D2BA7BF"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lastRenderedPageBreak/>
              <w:t>RTL9301</w:t>
            </w:r>
          </w:p>
        </w:tc>
        <w:tc>
          <w:tcPr>
            <w:tcW w:w="1050" w:type="pct"/>
            <w:shd w:val="clear" w:color="auto" w:fill="DAEEF3" w:themeFill="accent5" w:themeFillTint="33"/>
          </w:tcPr>
          <w:p w14:paraId="7ECF1709"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三层PoE交换机</w:t>
            </w:r>
          </w:p>
        </w:tc>
      </w:tr>
      <w:tr w:rsidR="0076630D" w14:paraId="549F2555"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2D1403CF" w14:textId="77777777" w:rsidR="0076630D" w:rsidRDefault="00D7272D">
            <w:pPr>
              <w:jc w:val="center"/>
              <w:rPr>
                <w:rFonts w:asciiTheme="minorEastAsia" w:hAnsiTheme="minorEastAsia"/>
                <w:b w:val="0"/>
              </w:rPr>
            </w:pPr>
            <w:r>
              <w:rPr>
                <w:rFonts w:asciiTheme="minorEastAsia" w:hAnsiTheme="minorEastAsia" w:hint="eastAsia"/>
                <w:bCs w:val="0"/>
              </w:rPr>
              <w:lastRenderedPageBreak/>
              <w:t>GWN7812P</w:t>
            </w:r>
          </w:p>
        </w:tc>
        <w:tc>
          <w:tcPr>
            <w:tcW w:w="2419" w:type="pct"/>
            <w:shd w:val="clear" w:color="auto" w:fill="DAEEF3" w:themeFill="accent5" w:themeFillTint="33"/>
          </w:tcPr>
          <w:p w14:paraId="73E2DCC9"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16x 10/100/1000 Base-T</w:t>
            </w:r>
            <w:r>
              <w:rPr>
                <w:rFonts w:asciiTheme="minorEastAsia" w:hAnsiTheme="minorEastAsia"/>
              </w:rPr>
              <w:t xml:space="preserve"> with PoE/PoE+</w:t>
            </w:r>
            <w:r>
              <w:rPr>
                <w:rFonts w:asciiTheme="minorEastAsia" w:hAnsiTheme="minorEastAsia" w:hint="eastAsia"/>
              </w:rPr>
              <w:t xml:space="preserve">, </w:t>
            </w:r>
            <w:r>
              <w:rPr>
                <w:rFonts w:asciiTheme="minorEastAsia" w:hAnsiTheme="minorEastAsia"/>
              </w:rPr>
              <w:t>4</w:t>
            </w:r>
            <w:r>
              <w:rPr>
                <w:rFonts w:asciiTheme="minorEastAsia" w:hAnsiTheme="minorEastAsia" w:hint="eastAsia"/>
              </w:rPr>
              <w:t>x 10G Fiber, 1x Console</w:t>
            </w:r>
            <w:r>
              <w:rPr>
                <w:rFonts w:asciiTheme="minorEastAsia" w:hAnsiTheme="minorEastAsia"/>
              </w:rPr>
              <w:t>, 1x Reset Pinhole</w:t>
            </w:r>
            <w:r>
              <w:rPr>
                <w:rFonts w:asciiTheme="minorEastAsia" w:hAnsiTheme="minorEastAsia" w:hint="eastAsia"/>
              </w:rPr>
              <w:t>，</w:t>
            </w:r>
            <w:r>
              <w:rPr>
                <w:rFonts w:asciiTheme="minorEastAsia" w:hAnsiTheme="minorEastAsia"/>
              </w:rPr>
              <w:t>2</w:t>
            </w:r>
            <w:r>
              <w:rPr>
                <w:rFonts w:asciiTheme="minorEastAsia" w:hAnsiTheme="minorEastAsia" w:hint="eastAsia"/>
              </w:rPr>
              <w:t>x Fan</w:t>
            </w:r>
          </w:p>
        </w:tc>
        <w:tc>
          <w:tcPr>
            <w:tcW w:w="792" w:type="pct"/>
            <w:shd w:val="clear" w:color="auto" w:fill="DAEEF3" w:themeFill="accent5" w:themeFillTint="33"/>
          </w:tcPr>
          <w:p w14:paraId="613CFAE3"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RTL9301</w:t>
            </w:r>
          </w:p>
        </w:tc>
        <w:tc>
          <w:tcPr>
            <w:tcW w:w="1050" w:type="pct"/>
            <w:shd w:val="clear" w:color="auto" w:fill="DAEEF3" w:themeFill="accent5" w:themeFillTint="33"/>
          </w:tcPr>
          <w:p w14:paraId="7B71B7A5"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三层PoE交换机</w:t>
            </w:r>
          </w:p>
        </w:tc>
      </w:tr>
      <w:tr w:rsidR="0076630D" w14:paraId="543102C8"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78681966" w14:textId="77777777" w:rsidR="0076630D" w:rsidRDefault="00D7272D">
            <w:pPr>
              <w:jc w:val="center"/>
              <w:rPr>
                <w:rFonts w:asciiTheme="minorEastAsia" w:hAnsiTheme="minorEastAsia"/>
                <w:b w:val="0"/>
              </w:rPr>
            </w:pPr>
            <w:r>
              <w:rPr>
                <w:rFonts w:asciiTheme="minorEastAsia" w:hAnsiTheme="minorEastAsia" w:hint="eastAsia"/>
              </w:rPr>
              <w:t>GWN7813</w:t>
            </w:r>
          </w:p>
        </w:tc>
        <w:tc>
          <w:tcPr>
            <w:tcW w:w="2419" w:type="pct"/>
            <w:shd w:val="clear" w:color="auto" w:fill="DAEEF3" w:themeFill="accent5" w:themeFillTint="33"/>
          </w:tcPr>
          <w:p w14:paraId="4CA350FF"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 xml:space="preserve">24x 10/100/1000 Base-T, </w:t>
            </w:r>
            <w:r>
              <w:rPr>
                <w:rFonts w:asciiTheme="minorEastAsia" w:hAnsiTheme="minorEastAsia"/>
              </w:rPr>
              <w:t>4</w:t>
            </w:r>
            <w:r>
              <w:rPr>
                <w:rFonts w:asciiTheme="minorEastAsia" w:hAnsiTheme="minorEastAsia" w:hint="eastAsia"/>
              </w:rPr>
              <w:t>x 10G Fiber, 1x Console</w:t>
            </w:r>
            <w:r>
              <w:rPr>
                <w:rFonts w:asciiTheme="minorEastAsia" w:hAnsiTheme="minorEastAsia"/>
              </w:rPr>
              <w:t>, 1x Reset Pinhole</w:t>
            </w:r>
            <w:r>
              <w:rPr>
                <w:rFonts w:asciiTheme="minorEastAsia" w:hAnsiTheme="minorEastAsia" w:hint="eastAsia"/>
              </w:rPr>
              <w:t>，</w:t>
            </w:r>
            <w:r>
              <w:rPr>
                <w:rFonts w:asciiTheme="minorEastAsia" w:hAnsiTheme="minorEastAsia"/>
              </w:rPr>
              <w:t>RPS</w:t>
            </w:r>
          </w:p>
        </w:tc>
        <w:tc>
          <w:tcPr>
            <w:tcW w:w="792" w:type="pct"/>
            <w:shd w:val="clear" w:color="auto" w:fill="DAEEF3" w:themeFill="accent5" w:themeFillTint="33"/>
          </w:tcPr>
          <w:p w14:paraId="306712B1"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RTL9301</w:t>
            </w:r>
          </w:p>
        </w:tc>
        <w:tc>
          <w:tcPr>
            <w:tcW w:w="1050" w:type="pct"/>
            <w:shd w:val="clear" w:color="auto" w:fill="DAEEF3" w:themeFill="accent5" w:themeFillTint="33"/>
          </w:tcPr>
          <w:p w14:paraId="7D44D1C9"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三层堆叠交换机</w:t>
            </w:r>
          </w:p>
        </w:tc>
      </w:tr>
      <w:tr w:rsidR="0076630D" w14:paraId="7FC80AEE"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774488BF" w14:textId="77777777" w:rsidR="0076630D" w:rsidRDefault="00D7272D">
            <w:pPr>
              <w:jc w:val="center"/>
              <w:rPr>
                <w:rFonts w:asciiTheme="minorEastAsia" w:hAnsiTheme="minorEastAsia"/>
                <w:b w:val="0"/>
              </w:rPr>
            </w:pPr>
            <w:r>
              <w:rPr>
                <w:rFonts w:asciiTheme="minorEastAsia" w:hAnsiTheme="minorEastAsia" w:hint="eastAsia"/>
                <w:bCs w:val="0"/>
              </w:rPr>
              <w:t>GWN7813P</w:t>
            </w:r>
          </w:p>
        </w:tc>
        <w:tc>
          <w:tcPr>
            <w:tcW w:w="2419" w:type="pct"/>
            <w:shd w:val="clear" w:color="auto" w:fill="DAEEF3" w:themeFill="accent5" w:themeFillTint="33"/>
          </w:tcPr>
          <w:p w14:paraId="1B3EFC47"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24x 10/100/1000 Base-T</w:t>
            </w:r>
            <w:r>
              <w:rPr>
                <w:rFonts w:asciiTheme="minorEastAsia" w:hAnsiTheme="minorEastAsia"/>
              </w:rPr>
              <w:t xml:space="preserve"> with PoE/PoE+/PoE++(1-8)</w:t>
            </w:r>
            <w:r>
              <w:rPr>
                <w:rFonts w:asciiTheme="minorEastAsia" w:hAnsiTheme="minorEastAsia" w:hint="eastAsia"/>
              </w:rPr>
              <w:t xml:space="preserve">, </w:t>
            </w:r>
            <w:r>
              <w:rPr>
                <w:rFonts w:asciiTheme="minorEastAsia" w:hAnsiTheme="minorEastAsia"/>
              </w:rPr>
              <w:t>4</w:t>
            </w:r>
            <w:r>
              <w:rPr>
                <w:rFonts w:asciiTheme="minorEastAsia" w:hAnsiTheme="minorEastAsia" w:hint="eastAsia"/>
              </w:rPr>
              <w:t>x 10G Fiber, 1x Console</w:t>
            </w:r>
            <w:r>
              <w:rPr>
                <w:rFonts w:asciiTheme="minorEastAsia" w:hAnsiTheme="minorEastAsia"/>
              </w:rPr>
              <w:t>, 1x Reset Pinhole</w:t>
            </w:r>
            <w:r>
              <w:rPr>
                <w:rFonts w:asciiTheme="minorEastAsia" w:hAnsiTheme="minorEastAsia" w:hint="eastAsia"/>
              </w:rPr>
              <w:t>，</w:t>
            </w:r>
            <w:r>
              <w:rPr>
                <w:rFonts w:asciiTheme="minorEastAsia" w:hAnsiTheme="minorEastAsia"/>
              </w:rPr>
              <w:t>3x Fan</w:t>
            </w:r>
            <w:r>
              <w:rPr>
                <w:rFonts w:asciiTheme="minorEastAsia" w:hAnsiTheme="minorEastAsia" w:hint="eastAsia"/>
              </w:rPr>
              <w:t>，</w:t>
            </w:r>
            <w:r>
              <w:rPr>
                <w:rFonts w:asciiTheme="minorEastAsia" w:hAnsiTheme="minorEastAsia"/>
              </w:rPr>
              <w:t>RPS</w:t>
            </w:r>
          </w:p>
        </w:tc>
        <w:tc>
          <w:tcPr>
            <w:tcW w:w="792" w:type="pct"/>
            <w:shd w:val="clear" w:color="auto" w:fill="DAEEF3" w:themeFill="accent5" w:themeFillTint="33"/>
          </w:tcPr>
          <w:p w14:paraId="5A60F10E"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RTL9301</w:t>
            </w:r>
          </w:p>
        </w:tc>
        <w:tc>
          <w:tcPr>
            <w:tcW w:w="1050" w:type="pct"/>
            <w:shd w:val="clear" w:color="auto" w:fill="DAEEF3" w:themeFill="accent5" w:themeFillTint="33"/>
          </w:tcPr>
          <w:p w14:paraId="540C87F1"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三层PoE堆叠交换机</w:t>
            </w:r>
          </w:p>
        </w:tc>
      </w:tr>
      <w:tr w:rsidR="0076630D" w14:paraId="4CC966EB"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38583942" w14:textId="77777777" w:rsidR="0076630D" w:rsidRDefault="00D7272D">
            <w:pPr>
              <w:jc w:val="center"/>
              <w:rPr>
                <w:rFonts w:asciiTheme="minorEastAsia" w:hAnsiTheme="minorEastAsia"/>
                <w:b w:val="0"/>
              </w:rPr>
            </w:pPr>
            <w:r>
              <w:rPr>
                <w:rFonts w:asciiTheme="minorEastAsia" w:hAnsiTheme="minorEastAsia" w:hint="eastAsia"/>
              </w:rPr>
              <w:t>GWN781</w:t>
            </w:r>
            <w:r>
              <w:rPr>
                <w:rFonts w:asciiTheme="minorEastAsia" w:hAnsiTheme="minorEastAsia"/>
              </w:rPr>
              <w:t>6</w:t>
            </w:r>
          </w:p>
        </w:tc>
        <w:tc>
          <w:tcPr>
            <w:tcW w:w="2419" w:type="pct"/>
            <w:shd w:val="clear" w:color="auto" w:fill="DAEEF3" w:themeFill="accent5" w:themeFillTint="33"/>
          </w:tcPr>
          <w:p w14:paraId="2B9968ED"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 xml:space="preserve">48x 10/100/1000 Base-T, </w:t>
            </w:r>
            <w:r>
              <w:rPr>
                <w:rFonts w:asciiTheme="minorEastAsia" w:hAnsiTheme="minorEastAsia"/>
              </w:rPr>
              <w:t>6</w:t>
            </w:r>
            <w:r>
              <w:rPr>
                <w:rFonts w:asciiTheme="minorEastAsia" w:hAnsiTheme="minorEastAsia" w:hint="eastAsia"/>
              </w:rPr>
              <w:t>x 10G Fiber, 1x Console</w:t>
            </w:r>
            <w:r>
              <w:rPr>
                <w:rFonts w:asciiTheme="minorEastAsia" w:hAnsiTheme="minorEastAsia"/>
              </w:rPr>
              <w:t>, 1x Reset Pinhole</w:t>
            </w:r>
            <w:r>
              <w:rPr>
                <w:rFonts w:asciiTheme="minorEastAsia" w:hAnsiTheme="minorEastAsia" w:hint="eastAsia"/>
              </w:rPr>
              <w:t>，3x</w:t>
            </w:r>
            <w:r>
              <w:rPr>
                <w:rFonts w:asciiTheme="minorEastAsia" w:hAnsiTheme="minorEastAsia"/>
              </w:rPr>
              <w:t xml:space="preserve"> Fan</w:t>
            </w:r>
            <w:r>
              <w:rPr>
                <w:rFonts w:asciiTheme="minorEastAsia" w:hAnsiTheme="minorEastAsia" w:hint="eastAsia"/>
              </w:rPr>
              <w:t>，</w:t>
            </w:r>
            <w:r>
              <w:rPr>
                <w:rFonts w:asciiTheme="minorEastAsia" w:hAnsiTheme="minorEastAsia"/>
              </w:rPr>
              <w:t>热冗余电源</w:t>
            </w:r>
          </w:p>
        </w:tc>
        <w:tc>
          <w:tcPr>
            <w:tcW w:w="792" w:type="pct"/>
            <w:shd w:val="clear" w:color="auto" w:fill="DAEEF3" w:themeFill="accent5" w:themeFillTint="33"/>
          </w:tcPr>
          <w:p w14:paraId="375B1EAB"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rPr>
              <w:t>RTL9311-CG</w:t>
            </w:r>
          </w:p>
        </w:tc>
        <w:tc>
          <w:tcPr>
            <w:tcW w:w="1050" w:type="pct"/>
            <w:shd w:val="clear" w:color="auto" w:fill="DAEEF3" w:themeFill="accent5" w:themeFillTint="33"/>
          </w:tcPr>
          <w:p w14:paraId="3DB46668"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三层堆叠交换机</w:t>
            </w:r>
          </w:p>
        </w:tc>
      </w:tr>
      <w:tr w:rsidR="0076630D" w14:paraId="7C2ED48D"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657E159E" w14:textId="77777777" w:rsidR="0076630D" w:rsidRDefault="00D7272D">
            <w:pPr>
              <w:jc w:val="center"/>
              <w:rPr>
                <w:rFonts w:asciiTheme="minorEastAsia" w:hAnsiTheme="minorEastAsia"/>
                <w:b w:val="0"/>
              </w:rPr>
            </w:pPr>
            <w:r>
              <w:rPr>
                <w:rFonts w:asciiTheme="minorEastAsia" w:hAnsiTheme="minorEastAsia" w:hint="eastAsia"/>
                <w:bCs w:val="0"/>
              </w:rPr>
              <w:t>GWN7816P</w:t>
            </w:r>
          </w:p>
        </w:tc>
        <w:tc>
          <w:tcPr>
            <w:tcW w:w="2419" w:type="pct"/>
            <w:shd w:val="clear" w:color="auto" w:fill="DAEEF3" w:themeFill="accent5" w:themeFillTint="33"/>
          </w:tcPr>
          <w:p w14:paraId="31103CD8"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48x 10/100/1000 Base-T</w:t>
            </w:r>
            <w:r>
              <w:rPr>
                <w:rFonts w:asciiTheme="minorEastAsia" w:hAnsiTheme="minorEastAsia"/>
              </w:rPr>
              <w:t xml:space="preserve"> with PoE/PoE+/PoE++(1-8)</w:t>
            </w:r>
            <w:r>
              <w:rPr>
                <w:rFonts w:asciiTheme="minorEastAsia" w:hAnsiTheme="minorEastAsia" w:hint="eastAsia"/>
              </w:rPr>
              <w:t xml:space="preserve">, </w:t>
            </w:r>
            <w:r>
              <w:rPr>
                <w:rFonts w:asciiTheme="minorEastAsia" w:hAnsiTheme="minorEastAsia"/>
              </w:rPr>
              <w:t>6</w:t>
            </w:r>
            <w:r>
              <w:rPr>
                <w:rFonts w:asciiTheme="minorEastAsia" w:hAnsiTheme="minorEastAsia" w:hint="eastAsia"/>
              </w:rPr>
              <w:t>x 10G Fiber, 1x Console</w:t>
            </w:r>
            <w:r>
              <w:rPr>
                <w:rFonts w:asciiTheme="minorEastAsia" w:hAnsiTheme="minorEastAsia"/>
              </w:rPr>
              <w:t>, 1x Reset Pinhole</w:t>
            </w:r>
            <w:r>
              <w:rPr>
                <w:rFonts w:asciiTheme="minorEastAsia" w:hAnsiTheme="minorEastAsia" w:hint="eastAsia"/>
              </w:rPr>
              <w:t>，3x Fan，</w:t>
            </w:r>
            <w:r>
              <w:rPr>
                <w:rFonts w:asciiTheme="minorEastAsia" w:hAnsiTheme="minorEastAsia"/>
              </w:rPr>
              <w:t>热冗余电源</w:t>
            </w:r>
          </w:p>
        </w:tc>
        <w:tc>
          <w:tcPr>
            <w:tcW w:w="792" w:type="pct"/>
            <w:shd w:val="clear" w:color="auto" w:fill="DAEEF3" w:themeFill="accent5" w:themeFillTint="33"/>
          </w:tcPr>
          <w:p w14:paraId="56FAFA44"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rPr>
              <w:t>RTL9311-CG</w:t>
            </w:r>
          </w:p>
        </w:tc>
        <w:tc>
          <w:tcPr>
            <w:tcW w:w="1050" w:type="pct"/>
            <w:shd w:val="clear" w:color="auto" w:fill="DAEEF3" w:themeFill="accent5" w:themeFillTint="33"/>
          </w:tcPr>
          <w:p w14:paraId="755FEDB3"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三层PoE堆叠交换机</w:t>
            </w:r>
          </w:p>
        </w:tc>
      </w:tr>
      <w:tr w:rsidR="0076630D" w14:paraId="01148CC4"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2B9D0E0D" w14:textId="77777777" w:rsidR="0076630D" w:rsidRDefault="00D7272D">
            <w:pPr>
              <w:jc w:val="center"/>
              <w:rPr>
                <w:rFonts w:asciiTheme="minorEastAsia" w:hAnsiTheme="minorEastAsia"/>
                <w:b w:val="0"/>
              </w:rPr>
            </w:pPr>
            <w:r>
              <w:rPr>
                <w:rFonts w:asciiTheme="minorEastAsia" w:hAnsiTheme="minorEastAsia" w:hint="eastAsia"/>
                <w:bCs w:val="0"/>
              </w:rPr>
              <w:t>GWN7821P</w:t>
            </w:r>
          </w:p>
        </w:tc>
        <w:tc>
          <w:tcPr>
            <w:tcW w:w="2419" w:type="pct"/>
            <w:shd w:val="clear" w:color="auto" w:fill="DAEEF3" w:themeFill="accent5" w:themeFillTint="33"/>
          </w:tcPr>
          <w:p w14:paraId="4330C0B2"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8x 2.5G</w:t>
            </w:r>
            <w:r>
              <w:rPr>
                <w:rFonts w:asciiTheme="minorEastAsia" w:hAnsiTheme="minorEastAsia"/>
              </w:rPr>
              <w:t xml:space="preserve"> Base-T with PoE/PoE+, 2x 10G Fiber, 1x Console, 1x Reset Pinhole</w:t>
            </w:r>
          </w:p>
        </w:tc>
        <w:tc>
          <w:tcPr>
            <w:tcW w:w="792" w:type="pct"/>
            <w:shd w:val="clear" w:color="auto" w:fill="DAEEF3" w:themeFill="accent5" w:themeFillTint="33"/>
          </w:tcPr>
          <w:p w14:paraId="405D3A71"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rPr>
              <w:t>RTL9302C-CG</w:t>
            </w:r>
          </w:p>
        </w:tc>
        <w:tc>
          <w:tcPr>
            <w:tcW w:w="1050" w:type="pct"/>
            <w:shd w:val="clear" w:color="auto" w:fill="DAEEF3" w:themeFill="accent5" w:themeFillTint="33"/>
          </w:tcPr>
          <w:p w14:paraId="5397C95B"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w:t>
            </w:r>
            <w:r>
              <w:rPr>
                <w:rFonts w:asciiTheme="minorEastAsia" w:hAnsiTheme="minorEastAsia"/>
              </w:rPr>
              <w:t>PoE交换机</w:t>
            </w:r>
          </w:p>
        </w:tc>
      </w:tr>
      <w:tr w:rsidR="0076630D" w14:paraId="3E358296"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0C68F37A" w14:textId="77777777" w:rsidR="0076630D" w:rsidRDefault="00D7272D">
            <w:pPr>
              <w:jc w:val="center"/>
              <w:rPr>
                <w:rFonts w:asciiTheme="minorEastAsia" w:hAnsiTheme="minorEastAsia"/>
                <w:b w:val="0"/>
              </w:rPr>
            </w:pPr>
            <w:r>
              <w:rPr>
                <w:rFonts w:asciiTheme="minorEastAsia" w:hAnsiTheme="minorEastAsia" w:hint="eastAsia"/>
                <w:bCs w:val="0"/>
              </w:rPr>
              <w:t>GWN7823P</w:t>
            </w:r>
          </w:p>
        </w:tc>
        <w:tc>
          <w:tcPr>
            <w:tcW w:w="2419" w:type="pct"/>
            <w:shd w:val="clear" w:color="auto" w:fill="DAEEF3" w:themeFill="accent5" w:themeFillTint="33"/>
          </w:tcPr>
          <w:p w14:paraId="3151529C"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 xml:space="preserve">12x 2.5G Base-T with PoE/PoE+, 12x 1G Base-T with </w:t>
            </w:r>
            <w:r>
              <w:rPr>
                <w:rFonts w:asciiTheme="minorEastAsia" w:hAnsiTheme="minorEastAsia"/>
              </w:rPr>
              <w:t>PoE/PoE+, 6x 10G Fiber, 1x Console, 1x Reset Pinhole</w:t>
            </w:r>
          </w:p>
        </w:tc>
        <w:tc>
          <w:tcPr>
            <w:tcW w:w="792" w:type="pct"/>
            <w:shd w:val="clear" w:color="auto" w:fill="DAEEF3" w:themeFill="accent5" w:themeFillTint="33"/>
          </w:tcPr>
          <w:p w14:paraId="17DAEDFF"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RTL9313</w:t>
            </w:r>
          </w:p>
        </w:tc>
        <w:tc>
          <w:tcPr>
            <w:tcW w:w="1050" w:type="pct"/>
            <w:shd w:val="clear" w:color="auto" w:fill="DAEEF3" w:themeFill="accent5" w:themeFillTint="33"/>
          </w:tcPr>
          <w:p w14:paraId="44E91E20"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w:t>
            </w:r>
            <w:r>
              <w:rPr>
                <w:rFonts w:asciiTheme="minorEastAsia" w:hAnsiTheme="minorEastAsia"/>
              </w:rPr>
              <w:t>PoE</w:t>
            </w:r>
            <w:r>
              <w:rPr>
                <w:rFonts w:asciiTheme="minorEastAsia" w:hAnsiTheme="minorEastAsia" w:hint="eastAsia"/>
              </w:rPr>
              <w:t>堆叠</w:t>
            </w:r>
            <w:r>
              <w:rPr>
                <w:rFonts w:asciiTheme="minorEastAsia" w:hAnsiTheme="minorEastAsia"/>
              </w:rPr>
              <w:t>交换机</w:t>
            </w:r>
          </w:p>
        </w:tc>
      </w:tr>
      <w:tr w:rsidR="0076630D" w14:paraId="4935E972"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25DF8544" w14:textId="77777777" w:rsidR="0076630D" w:rsidRDefault="00D7272D">
            <w:pPr>
              <w:jc w:val="center"/>
              <w:rPr>
                <w:rFonts w:asciiTheme="minorEastAsia" w:hAnsiTheme="minorEastAsia"/>
                <w:b w:val="0"/>
              </w:rPr>
            </w:pPr>
            <w:r>
              <w:rPr>
                <w:rFonts w:asciiTheme="minorEastAsia" w:hAnsiTheme="minorEastAsia" w:hint="eastAsia"/>
                <w:bCs w:val="0"/>
              </w:rPr>
              <w:t>GWN7832</w:t>
            </w:r>
          </w:p>
        </w:tc>
        <w:tc>
          <w:tcPr>
            <w:tcW w:w="2419" w:type="pct"/>
            <w:shd w:val="clear" w:color="auto" w:fill="DAEEF3" w:themeFill="accent5" w:themeFillTint="33"/>
          </w:tcPr>
          <w:p w14:paraId="0B085434"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 xml:space="preserve">12x 10G Fiber, 1x Console, 1x </w:t>
            </w:r>
            <w:r>
              <w:rPr>
                <w:rFonts w:asciiTheme="minorEastAsia" w:hAnsiTheme="minorEastAsia"/>
              </w:rPr>
              <w:t xml:space="preserve">Reset </w:t>
            </w:r>
            <w:r>
              <w:rPr>
                <w:rFonts w:asciiTheme="minorEastAsia" w:hAnsiTheme="minorEastAsia" w:hint="eastAsia"/>
              </w:rPr>
              <w:t>Pinhole，2x Fan，</w:t>
            </w:r>
            <w:r>
              <w:rPr>
                <w:rFonts w:asciiTheme="minorEastAsia" w:hAnsiTheme="minorEastAsia"/>
              </w:rPr>
              <w:t>RPS</w:t>
            </w:r>
          </w:p>
        </w:tc>
        <w:tc>
          <w:tcPr>
            <w:tcW w:w="792" w:type="pct"/>
            <w:shd w:val="clear" w:color="auto" w:fill="DAEEF3" w:themeFill="accent5" w:themeFillTint="33"/>
          </w:tcPr>
          <w:p w14:paraId="599301D7"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RTL9313</w:t>
            </w:r>
          </w:p>
        </w:tc>
        <w:tc>
          <w:tcPr>
            <w:tcW w:w="1050" w:type="pct"/>
            <w:shd w:val="clear" w:color="auto" w:fill="DAEEF3" w:themeFill="accent5" w:themeFillTint="33"/>
          </w:tcPr>
          <w:p w14:paraId="77BA82B9"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三层汇聚型</w:t>
            </w:r>
            <w:r>
              <w:rPr>
                <w:rFonts w:asciiTheme="minorEastAsia" w:hAnsiTheme="minorEastAsia"/>
              </w:rPr>
              <w:t>交换机</w:t>
            </w:r>
          </w:p>
        </w:tc>
      </w:tr>
      <w:tr w:rsidR="0076630D" w14:paraId="4D8E5564"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3449862B" w14:textId="77777777" w:rsidR="0076630D" w:rsidRDefault="00D7272D">
            <w:pPr>
              <w:jc w:val="center"/>
              <w:rPr>
                <w:rFonts w:asciiTheme="minorEastAsia" w:hAnsiTheme="minorEastAsia"/>
                <w:b w:val="0"/>
              </w:rPr>
            </w:pPr>
            <w:r>
              <w:rPr>
                <w:rFonts w:asciiTheme="minorEastAsia" w:hAnsiTheme="minorEastAsia" w:hint="eastAsia"/>
                <w:bCs w:val="0"/>
              </w:rPr>
              <w:t>GWN7831</w:t>
            </w:r>
          </w:p>
        </w:tc>
        <w:tc>
          <w:tcPr>
            <w:tcW w:w="2419" w:type="pct"/>
            <w:shd w:val="clear" w:color="auto" w:fill="DAEEF3" w:themeFill="accent5" w:themeFillTint="33"/>
          </w:tcPr>
          <w:p w14:paraId="03ACEB9A"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rPr>
              <w:t>4x 10</w:t>
            </w:r>
            <w:r>
              <w:rPr>
                <w:rFonts w:asciiTheme="minorEastAsia" w:hAnsiTheme="minorEastAsia" w:hint="eastAsia"/>
              </w:rPr>
              <w:t xml:space="preserve">/100/1000 </w:t>
            </w:r>
            <w:r>
              <w:rPr>
                <w:rFonts w:asciiTheme="minorEastAsia" w:hAnsiTheme="minorEastAsia"/>
              </w:rPr>
              <w:t>Bast-T，</w:t>
            </w:r>
            <w:r>
              <w:rPr>
                <w:rFonts w:asciiTheme="minorEastAsia" w:hAnsiTheme="minorEastAsia" w:hint="eastAsia"/>
              </w:rPr>
              <w:t>2</w:t>
            </w:r>
            <w:r>
              <w:rPr>
                <w:rFonts w:asciiTheme="minorEastAsia" w:hAnsiTheme="minorEastAsia"/>
              </w:rPr>
              <w:t>4</w:t>
            </w:r>
            <w:r>
              <w:rPr>
                <w:rFonts w:asciiTheme="minorEastAsia" w:hAnsiTheme="minorEastAsia" w:hint="eastAsia"/>
              </w:rPr>
              <w:t>x 1G Fiber（1</w:t>
            </w:r>
            <w:r>
              <w:rPr>
                <w:rFonts w:asciiTheme="minorEastAsia" w:hAnsiTheme="minorEastAsia"/>
              </w:rPr>
              <w:t>-4</w:t>
            </w:r>
            <w:r>
              <w:rPr>
                <w:rFonts w:asciiTheme="minorEastAsia" w:hAnsiTheme="minorEastAsia" w:hint="eastAsia"/>
              </w:rPr>
              <w:t>为</w:t>
            </w:r>
            <w:r>
              <w:rPr>
                <w:rFonts w:asciiTheme="minorEastAsia" w:hAnsiTheme="minorEastAsia"/>
              </w:rPr>
              <w:t>Combo口</w:t>
            </w:r>
            <w:r>
              <w:rPr>
                <w:rFonts w:asciiTheme="minorEastAsia" w:hAnsiTheme="minorEastAsia" w:hint="eastAsia"/>
              </w:rPr>
              <w:t>），4x 10G Fiber，1x Console，1x Reset Pinhole，RPS</w:t>
            </w:r>
          </w:p>
        </w:tc>
        <w:tc>
          <w:tcPr>
            <w:tcW w:w="792" w:type="pct"/>
            <w:shd w:val="clear" w:color="auto" w:fill="DAEEF3" w:themeFill="accent5" w:themeFillTint="33"/>
          </w:tcPr>
          <w:p w14:paraId="1BD72D78"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RTL9301</w:t>
            </w:r>
          </w:p>
        </w:tc>
        <w:tc>
          <w:tcPr>
            <w:tcW w:w="1050" w:type="pct"/>
            <w:shd w:val="clear" w:color="auto" w:fill="DAEEF3" w:themeFill="accent5" w:themeFillTint="33"/>
          </w:tcPr>
          <w:p w14:paraId="28F802C0"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三层汇聚型</w:t>
            </w:r>
            <w:r>
              <w:rPr>
                <w:rFonts w:asciiTheme="minorEastAsia" w:hAnsiTheme="minorEastAsia"/>
              </w:rPr>
              <w:t>交换机</w:t>
            </w:r>
          </w:p>
        </w:tc>
      </w:tr>
      <w:tr w:rsidR="0076630D" w14:paraId="1933270A" w14:textId="77777777" w:rsidTr="0076630D">
        <w:tc>
          <w:tcPr>
            <w:cnfStyle w:val="001000000000" w:firstRow="0" w:lastRow="0" w:firstColumn="1" w:lastColumn="0" w:oddVBand="0" w:evenVBand="0" w:oddHBand="0" w:evenHBand="0" w:firstRowFirstColumn="0" w:firstRowLastColumn="0" w:lastRowFirstColumn="0" w:lastRowLastColumn="0"/>
            <w:tcW w:w="739" w:type="pct"/>
            <w:shd w:val="clear" w:color="auto" w:fill="DAEEF3" w:themeFill="accent5" w:themeFillTint="33"/>
          </w:tcPr>
          <w:p w14:paraId="686ECEC4" w14:textId="77777777" w:rsidR="0076630D" w:rsidRDefault="00D7272D">
            <w:pPr>
              <w:jc w:val="center"/>
              <w:rPr>
                <w:rFonts w:asciiTheme="minorEastAsia" w:hAnsiTheme="minorEastAsia"/>
                <w:b w:val="0"/>
              </w:rPr>
            </w:pPr>
            <w:r>
              <w:rPr>
                <w:rFonts w:asciiTheme="minorEastAsia" w:hAnsiTheme="minorEastAsia" w:hint="eastAsia"/>
                <w:bCs w:val="0"/>
              </w:rPr>
              <w:t>GWN7830</w:t>
            </w:r>
          </w:p>
        </w:tc>
        <w:tc>
          <w:tcPr>
            <w:tcW w:w="2419" w:type="pct"/>
            <w:shd w:val="clear" w:color="auto" w:fill="DAEEF3" w:themeFill="accent5" w:themeFillTint="33"/>
          </w:tcPr>
          <w:p w14:paraId="7DFF358D"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6x 1G Fiber，4x 10G Fiber，2x GbE，1</w:t>
            </w:r>
            <w:r>
              <w:rPr>
                <w:rFonts w:asciiTheme="minorEastAsia" w:hAnsiTheme="minorEastAsia"/>
              </w:rPr>
              <w:t>x Console，</w:t>
            </w:r>
            <w:r>
              <w:rPr>
                <w:rFonts w:asciiTheme="minorEastAsia" w:hAnsiTheme="minorEastAsia" w:hint="eastAsia"/>
              </w:rPr>
              <w:t>1</w:t>
            </w:r>
            <w:r>
              <w:rPr>
                <w:rFonts w:asciiTheme="minorEastAsia" w:hAnsiTheme="minorEastAsia"/>
              </w:rPr>
              <w:t>x Reset Pinhole</w:t>
            </w:r>
          </w:p>
        </w:tc>
        <w:tc>
          <w:tcPr>
            <w:tcW w:w="792" w:type="pct"/>
            <w:shd w:val="clear" w:color="auto" w:fill="DAEEF3" w:themeFill="accent5" w:themeFillTint="33"/>
          </w:tcPr>
          <w:p w14:paraId="42B66832"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RTL9301</w:t>
            </w:r>
          </w:p>
        </w:tc>
        <w:tc>
          <w:tcPr>
            <w:tcW w:w="1050" w:type="pct"/>
            <w:shd w:val="clear" w:color="auto" w:fill="DAEEF3" w:themeFill="accent5" w:themeFillTint="33"/>
          </w:tcPr>
          <w:p w14:paraId="6AC8174F"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三层汇聚型</w:t>
            </w:r>
            <w:r>
              <w:rPr>
                <w:rFonts w:asciiTheme="minorEastAsia" w:hAnsiTheme="minorEastAsia"/>
              </w:rPr>
              <w:t>交换机</w:t>
            </w:r>
          </w:p>
        </w:tc>
      </w:tr>
    </w:tbl>
    <w:p w14:paraId="5A6D6F7E" w14:textId="6A2A28E9" w:rsidR="0076630D" w:rsidRDefault="00D7272D">
      <w:pPr>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RTL9300</w:t>
      </w:r>
      <w:r>
        <w:rPr>
          <w:rFonts w:ascii="微软雅黑" w:eastAsia="微软雅黑" w:hAnsi="微软雅黑" w:hint="eastAsia"/>
        </w:rPr>
        <w:t>系列和</w:t>
      </w:r>
      <w:r>
        <w:rPr>
          <w:rFonts w:ascii="微软雅黑" w:eastAsia="微软雅黑" w:hAnsi="微软雅黑"/>
        </w:rPr>
        <w:t>RTL9310系列堆叠功能至多支持</w:t>
      </w:r>
      <w:r w:rsidR="00290003">
        <w:rPr>
          <w:rFonts w:ascii="微软雅黑" w:eastAsia="微软雅黑" w:hAnsi="微软雅黑"/>
        </w:rPr>
        <w:t>8</w:t>
      </w:r>
      <w:r>
        <w:rPr>
          <w:rFonts w:ascii="微软雅黑" w:eastAsia="微软雅黑" w:hAnsi="微软雅黑" w:hint="eastAsia"/>
        </w:rPr>
        <w:t>个</w:t>
      </w:r>
      <w:r>
        <w:rPr>
          <w:rFonts w:ascii="微软雅黑" w:eastAsia="微软雅黑" w:hAnsi="微软雅黑"/>
        </w:rPr>
        <w:t>设备。</w:t>
      </w:r>
      <w:r w:rsidRPr="00714D86">
        <w:rPr>
          <w:rFonts w:ascii="微软雅黑" w:eastAsia="微软雅黑" w:hAnsi="微软雅黑" w:hint="eastAsia"/>
          <w:strike/>
          <w:color w:val="B2B2B2"/>
        </w:rPr>
        <w:t>RTL</w:t>
      </w:r>
      <w:r w:rsidRPr="00714D86">
        <w:rPr>
          <w:rFonts w:ascii="微软雅黑" w:eastAsia="微软雅黑" w:hAnsi="微软雅黑"/>
          <w:strike/>
          <w:color w:val="B2B2B2"/>
        </w:rPr>
        <w:t>9300</w:t>
      </w:r>
      <w:r w:rsidRPr="00714D86">
        <w:rPr>
          <w:rFonts w:ascii="微软雅黑" w:eastAsia="微软雅黑" w:hAnsi="微软雅黑" w:hint="eastAsia"/>
          <w:strike/>
          <w:color w:val="B2B2B2"/>
        </w:rPr>
        <w:t>系列</w:t>
      </w:r>
      <w:r w:rsidRPr="00714D86">
        <w:rPr>
          <w:rFonts w:ascii="微软雅黑" w:eastAsia="微软雅黑" w:hAnsi="微软雅黑"/>
          <w:strike/>
          <w:color w:val="B2B2B2"/>
        </w:rPr>
        <w:t>堆叠口固定，RTL9310系列堆叠口可配。</w:t>
      </w:r>
    </w:p>
    <w:p w14:paraId="335B0BD7" w14:textId="77777777" w:rsidR="0076630D" w:rsidRDefault="0076630D">
      <w:pPr>
        <w:rPr>
          <w:rFonts w:ascii="微软雅黑" w:eastAsia="微软雅黑" w:hAnsi="微软雅黑"/>
        </w:rPr>
      </w:pPr>
    </w:p>
    <w:p w14:paraId="46E2137E" w14:textId="77777777" w:rsidR="0076630D" w:rsidRDefault="00D7272D">
      <w:pPr>
        <w:pStyle w:val="20"/>
        <w:numPr>
          <w:ilvl w:val="1"/>
          <w:numId w:val="1"/>
        </w:numPr>
        <w:rPr>
          <w:rFonts w:ascii="微软雅黑" w:eastAsia="微软雅黑" w:hAnsi="微软雅黑"/>
        </w:rPr>
      </w:pPr>
      <w:bookmarkStart w:id="7" w:name="_Toc29543956"/>
      <w:bookmarkStart w:id="8" w:name="_Toc149138782"/>
      <w:r>
        <w:rPr>
          <w:rFonts w:ascii="微软雅黑" w:eastAsia="微软雅黑" w:hAnsi="微软雅黑" w:hint="eastAsia"/>
        </w:rPr>
        <w:t>约定</w:t>
      </w:r>
      <w:bookmarkEnd w:id="7"/>
      <w:bookmarkEnd w:id="8"/>
    </w:p>
    <w:p w14:paraId="6A12A130" w14:textId="77777777" w:rsidR="0076630D" w:rsidRDefault="00D7272D">
      <w:pPr>
        <w:pStyle w:val="af2"/>
        <w:numPr>
          <w:ilvl w:val="0"/>
          <w:numId w:val="7"/>
        </w:numPr>
        <w:ind w:firstLineChars="0"/>
        <w:rPr>
          <w:rFonts w:ascii="微软雅黑" w:eastAsia="微软雅黑" w:hAnsi="微软雅黑"/>
        </w:rPr>
      </w:pPr>
      <w:r>
        <w:rPr>
          <w:rFonts w:ascii="微软雅黑" w:eastAsia="微软雅黑" w:hAnsi="微软雅黑" w:hint="eastAsia"/>
        </w:rPr>
        <w:t>图形界面格式</w:t>
      </w:r>
      <w:r>
        <w:rPr>
          <w:rFonts w:ascii="微软雅黑" w:eastAsia="微软雅黑" w:hAnsi="微软雅黑"/>
        </w:rPr>
        <w:t>约定</w:t>
      </w:r>
    </w:p>
    <w:tbl>
      <w:tblPr>
        <w:tblStyle w:val="4-51"/>
        <w:tblW w:w="5000" w:type="pct"/>
        <w:tblLook w:val="04A0" w:firstRow="1" w:lastRow="0" w:firstColumn="1" w:lastColumn="0" w:noHBand="0" w:noVBand="1"/>
      </w:tblPr>
      <w:tblGrid>
        <w:gridCol w:w="1979"/>
        <w:gridCol w:w="6317"/>
      </w:tblGrid>
      <w:tr w:rsidR="0076630D" w14:paraId="1C521CD1" w14:textId="77777777" w:rsidTr="00766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pct"/>
          </w:tcPr>
          <w:p w14:paraId="67BE9529" w14:textId="77777777" w:rsidR="0076630D" w:rsidRDefault="00D7272D">
            <w:pPr>
              <w:jc w:val="center"/>
              <w:rPr>
                <w:rFonts w:ascii="微软雅黑" w:eastAsia="微软雅黑" w:hAnsi="微软雅黑"/>
                <w:b w:val="0"/>
              </w:rPr>
            </w:pPr>
            <w:r>
              <w:rPr>
                <w:rFonts w:ascii="微软雅黑" w:eastAsia="微软雅黑" w:hAnsi="微软雅黑" w:hint="eastAsia"/>
                <w:bCs w:val="0"/>
              </w:rPr>
              <w:lastRenderedPageBreak/>
              <w:t>格式</w:t>
            </w:r>
          </w:p>
        </w:tc>
        <w:tc>
          <w:tcPr>
            <w:tcW w:w="3807" w:type="pct"/>
          </w:tcPr>
          <w:p w14:paraId="156D4739"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rPr>
            </w:pPr>
            <w:r>
              <w:rPr>
                <w:rFonts w:ascii="微软雅黑" w:eastAsia="微软雅黑" w:hAnsi="微软雅黑" w:hint="eastAsia"/>
                <w:bCs w:val="0"/>
              </w:rPr>
              <w:t>意义</w:t>
            </w:r>
          </w:p>
        </w:tc>
      </w:tr>
      <w:tr w:rsidR="0076630D" w14:paraId="20CB36A5" w14:textId="77777777" w:rsidTr="0076630D">
        <w:tc>
          <w:tcPr>
            <w:cnfStyle w:val="001000000000" w:firstRow="0" w:lastRow="0" w:firstColumn="1" w:lastColumn="0" w:oddVBand="0" w:evenVBand="0" w:oddHBand="0" w:evenHBand="0" w:firstRowFirstColumn="0" w:firstRowLastColumn="0" w:lastRowFirstColumn="0" w:lastRowLastColumn="0"/>
            <w:tcW w:w="1193" w:type="pct"/>
            <w:shd w:val="clear" w:color="auto" w:fill="DAEEF3" w:themeFill="accent5" w:themeFillTint="33"/>
          </w:tcPr>
          <w:p w14:paraId="15283FDE" w14:textId="77777777" w:rsidR="0076630D" w:rsidRDefault="00D7272D">
            <w:pPr>
              <w:jc w:val="center"/>
              <w:rPr>
                <w:rFonts w:ascii="微软雅黑" w:eastAsia="微软雅黑" w:hAnsi="微软雅黑"/>
                <w:b w:val="0"/>
                <w:bCs w:val="0"/>
              </w:rPr>
            </w:pPr>
            <w:r>
              <w:rPr>
                <w:rFonts w:ascii="微软雅黑" w:eastAsia="微软雅黑" w:hAnsi="微软雅黑"/>
              </w:rPr>
              <w:t>&lt;&gt;</w:t>
            </w:r>
          </w:p>
        </w:tc>
        <w:tc>
          <w:tcPr>
            <w:tcW w:w="3807" w:type="pct"/>
            <w:shd w:val="clear" w:color="auto" w:fill="DAEEF3" w:themeFill="accent5" w:themeFillTint="33"/>
          </w:tcPr>
          <w:p w14:paraId="4426D521"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Theme="minorEastAsia" w:hAnsiTheme="minorEastAsia" w:cs="Arial Unicode MS" w:hint="eastAsia"/>
                <w:sz w:val="24"/>
                <w:szCs w:val="21"/>
              </w:rPr>
              <w:t>带尖括号</w:t>
            </w:r>
            <w:r>
              <w:rPr>
                <w:rFonts w:asciiTheme="minorEastAsia" w:hAnsiTheme="minorEastAsia" w:cs="Arial Unicode MS"/>
                <w:sz w:val="24"/>
                <w:szCs w:val="21"/>
              </w:rPr>
              <w:t>“&lt;&gt;”</w:t>
            </w:r>
            <w:r>
              <w:rPr>
                <w:rFonts w:asciiTheme="minorEastAsia" w:hAnsiTheme="minorEastAsia" w:cs="Arial Unicode MS" w:hint="eastAsia"/>
                <w:sz w:val="24"/>
                <w:szCs w:val="21"/>
              </w:rPr>
              <w:t>表示</w:t>
            </w:r>
            <w:r>
              <w:rPr>
                <w:rFonts w:asciiTheme="minorEastAsia" w:hAnsiTheme="minorEastAsia" w:cs="Arial Unicode MS"/>
                <w:sz w:val="24"/>
                <w:szCs w:val="21"/>
              </w:rPr>
              <w:t>按钮名，如“</w:t>
            </w:r>
            <w:r>
              <w:rPr>
                <w:rFonts w:asciiTheme="minorEastAsia" w:hAnsiTheme="minorEastAsia" w:cs="Arial Unicode MS" w:hint="eastAsia"/>
                <w:sz w:val="24"/>
                <w:szCs w:val="21"/>
              </w:rPr>
              <w:t>点击&lt;确定&gt;进行</w:t>
            </w:r>
            <w:r>
              <w:rPr>
                <w:rFonts w:asciiTheme="minorEastAsia" w:hAnsiTheme="minorEastAsia" w:cs="Arial Unicode MS"/>
                <w:sz w:val="24"/>
                <w:szCs w:val="21"/>
              </w:rPr>
              <w:t>设置”</w:t>
            </w:r>
            <w:r>
              <w:rPr>
                <w:rFonts w:asciiTheme="minorEastAsia" w:hAnsiTheme="minorEastAsia" w:cs="Arial Unicode MS" w:hint="eastAsia"/>
                <w:sz w:val="24"/>
                <w:szCs w:val="21"/>
              </w:rPr>
              <w:t>。</w:t>
            </w:r>
          </w:p>
        </w:tc>
      </w:tr>
      <w:tr w:rsidR="0076630D" w14:paraId="47F3C64E" w14:textId="77777777" w:rsidTr="0076630D">
        <w:tc>
          <w:tcPr>
            <w:cnfStyle w:val="001000000000" w:firstRow="0" w:lastRow="0" w:firstColumn="1" w:lastColumn="0" w:oddVBand="0" w:evenVBand="0" w:oddHBand="0" w:evenHBand="0" w:firstRowFirstColumn="0" w:firstRowLastColumn="0" w:lastRowFirstColumn="0" w:lastRowLastColumn="0"/>
            <w:tcW w:w="1193" w:type="pct"/>
          </w:tcPr>
          <w:p w14:paraId="2EFC21BF" w14:textId="77777777" w:rsidR="0076630D" w:rsidRDefault="00D7272D">
            <w:pPr>
              <w:jc w:val="center"/>
              <w:rPr>
                <w:rFonts w:ascii="微软雅黑" w:eastAsia="微软雅黑" w:hAnsi="微软雅黑"/>
                <w:b w:val="0"/>
                <w:bCs w:val="0"/>
              </w:rPr>
            </w:pPr>
            <w:r>
              <w:rPr>
                <w:rFonts w:ascii="微软雅黑" w:eastAsia="微软雅黑" w:hAnsi="微软雅黑" w:hint="eastAsia"/>
              </w:rPr>
              <w:t>[]</w:t>
            </w:r>
          </w:p>
        </w:tc>
        <w:tc>
          <w:tcPr>
            <w:tcW w:w="3807" w:type="pct"/>
          </w:tcPr>
          <w:p w14:paraId="19A77302"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Theme="minorEastAsia" w:hAnsiTheme="minorEastAsia" w:cs="Arial Unicode MS" w:hint="eastAsia"/>
                <w:sz w:val="24"/>
                <w:szCs w:val="21"/>
              </w:rPr>
              <w:t>带</w:t>
            </w:r>
            <w:r>
              <w:rPr>
                <w:rFonts w:asciiTheme="minorEastAsia" w:hAnsiTheme="minorEastAsia" w:cs="Arial Unicode MS"/>
                <w:sz w:val="24"/>
                <w:szCs w:val="21"/>
              </w:rPr>
              <w:t>方括号“[]”</w:t>
            </w:r>
            <w:r>
              <w:rPr>
                <w:rFonts w:asciiTheme="minorEastAsia" w:hAnsiTheme="minorEastAsia" w:cs="Arial Unicode MS" w:hint="eastAsia"/>
                <w:sz w:val="24"/>
                <w:szCs w:val="21"/>
              </w:rPr>
              <w:t>表示</w:t>
            </w:r>
            <w:r>
              <w:rPr>
                <w:rFonts w:asciiTheme="minorEastAsia" w:hAnsiTheme="minorEastAsia" w:cs="Arial Unicode MS"/>
                <w:sz w:val="24"/>
                <w:szCs w:val="21"/>
              </w:rPr>
              <w:t>弹窗</w:t>
            </w:r>
            <w:r>
              <w:rPr>
                <w:rFonts w:asciiTheme="minorEastAsia" w:hAnsiTheme="minorEastAsia" w:cs="Arial Unicode MS" w:hint="eastAsia"/>
                <w:sz w:val="24"/>
                <w:szCs w:val="21"/>
              </w:rPr>
              <w:t>名</w:t>
            </w:r>
            <w:r>
              <w:rPr>
                <w:rFonts w:asciiTheme="minorEastAsia" w:hAnsiTheme="minorEastAsia" w:cs="Arial Unicode MS"/>
                <w:sz w:val="24"/>
                <w:szCs w:val="21"/>
              </w:rPr>
              <w:t>、菜单名</w:t>
            </w:r>
            <w:r>
              <w:rPr>
                <w:rFonts w:asciiTheme="minorEastAsia" w:hAnsiTheme="minorEastAsia" w:cs="Arial Unicode MS" w:hint="eastAsia"/>
                <w:sz w:val="24"/>
                <w:szCs w:val="21"/>
              </w:rPr>
              <w:t>和</w:t>
            </w:r>
            <w:r>
              <w:rPr>
                <w:rFonts w:asciiTheme="minorEastAsia" w:hAnsiTheme="minorEastAsia" w:cs="Arial Unicode MS"/>
                <w:sz w:val="24"/>
                <w:szCs w:val="21"/>
              </w:rPr>
              <w:t>数据表，如“</w:t>
            </w:r>
            <w:r>
              <w:rPr>
                <w:rFonts w:asciiTheme="minorEastAsia" w:hAnsiTheme="minorEastAsia" w:cs="Arial Unicode MS" w:hint="eastAsia"/>
                <w:sz w:val="24"/>
                <w:szCs w:val="21"/>
              </w:rPr>
              <w:t>弹出[设置向导]窗口</w:t>
            </w:r>
            <w:r>
              <w:rPr>
                <w:rFonts w:asciiTheme="minorEastAsia" w:hAnsiTheme="minorEastAsia" w:cs="Arial Unicode MS"/>
                <w:sz w:val="24"/>
                <w:szCs w:val="21"/>
              </w:rPr>
              <w:t>”</w:t>
            </w:r>
            <w:r>
              <w:rPr>
                <w:rFonts w:asciiTheme="minorEastAsia" w:hAnsiTheme="minorEastAsia" w:cs="Arial Unicode MS" w:hint="eastAsia"/>
                <w:sz w:val="24"/>
                <w:szCs w:val="21"/>
              </w:rPr>
              <w:t>。</w:t>
            </w:r>
          </w:p>
        </w:tc>
      </w:tr>
      <w:tr w:rsidR="0076630D" w14:paraId="29D8FD42" w14:textId="77777777" w:rsidTr="0076630D">
        <w:tc>
          <w:tcPr>
            <w:cnfStyle w:val="001000000000" w:firstRow="0" w:lastRow="0" w:firstColumn="1" w:lastColumn="0" w:oddVBand="0" w:evenVBand="0" w:oddHBand="0" w:evenHBand="0" w:firstRowFirstColumn="0" w:firstRowLastColumn="0" w:lastRowFirstColumn="0" w:lastRowLastColumn="0"/>
            <w:tcW w:w="1193" w:type="pct"/>
            <w:shd w:val="clear" w:color="auto" w:fill="DAEEF3" w:themeFill="accent5" w:themeFillTint="33"/>
          </w:tcPr>
          <w:p w14:paraId="6E0B691D" w14:textId="77777777" w:rsidR="0076630D" w:rsidRDefault="00D7272D">
            <w:pPr>
              <w:jc w:val="center"/>
              <w:rPr>
                <w:rFonts w:ascii="微软雅黑" w:eastAsia="微软雅黑" w:hAnsi="微软雅黑"/>
                <w:b w:val="0"/>
                <w:bCs w:val="0"/>
              </w:rPr>
            </w:pPr>
            <w:r>
              <w:rPr>
                <w:rFonts w:ascii="微软雅黑" w:eastAsia="微软雅黑" w:hAnsi="微软雅黑" w:hint="eastAsia"/>
              </w:rPr>
              <w:t>/</w:t>
            </w:r>
          </w:p>
        </w:tc>
        <w:tc>
          <w:tcPr>
            <w:tcW w:w="3807" w:type="pct"/>
            <w:shd w:val="clear" w:color="auto" w:fill="DAEEF3" w:themeFill="accent5" w:themeFillTint="33"/>
          </w:tcPr>
          <w:p w14:paraId="46CC6204"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Theme="minorEastAsia" w:hAnsiTheme="minorEastAsia" w:cs="Arial Unicode MS" w:hint="eastAsia"/>
                <w:sz w:val="24"/>
                <w:szCs w:val="21"/>
              </w:rPr>
              <w:t>多级菜单</w:t>
            </w:r>
            <w:r>
              <w:rPr>
                <w:rFonts w:asciiTheme="minorEastAsia" w:hAnsiTheme="minorEastAsia" w:cs="Arial Unicode MS"/>
                <w:sz w:val="24"/>
                <w:szCs w:val="21"/>
              </w:rPr>
              <w:t>用</w:t>
            </w:r>
            <w:r>
              <w:rPr>
                <w:rFonts w:asciiTheme="minorEastAsia" w:hAnsiTheme="minorEastAsia" w:cs="Arial Unicode MS" w:hint="eastAsia"/>
                <w:sz w:val="24"/>
                <w:szCs w:val="21"/>
              </w:rPr>
              <w:t>“/”隔开</w:t>
            </w:r>
            <w:r>
              <w:rPr>
                <w:rFonts w:asciiTheme="minorEastAsia" w:hAnsiTheme="minorEastAsia" w:cs="Arial Unicode MS"/>
                <w:sz w:val="24"/>
                <w:szCs w:val="21"/>
              </w:rPr>
              <w:t>。如</w:t>
            </w:r>
            <w:r>
              <w:rPr>
                <w:rFonts w:asciiTheme="minorEastAsia" w:hAnsiTheme="minorEastAsia" w:cs="Arial Unicode MS" w:hint="eastAsia"/>
                <w:sz w:val="24"/>
                <w:szCs w:val="21"/>
              </w:rPr>
              <w:t>[安全/</w:t>
            </w:r>
            <w:r>
              <w:rPr>
                <w:rFonts w:asciiTheme="minorEastAsia" w:hAnsiTheme="minorEastAsia" w:cs="Arial Unicode MS"/>
                <w:sz w:val="24"/>
                <w:szCs w:val="21"/>
              </w:rPr>
              <w:t>802.1X/</w:t>
            </w:r>
            <w:r>
              <w:rPr>
                <w:rFonts w:asciiTheme="minorEastAsia" w:hAnsiTheme="minorEastAsia" w:cs="Arial Unicode MS" w:hint="eastAsia"/>
                <w:sz w:val="24"/>
                <w:szCs w:val="21"/>
              </w:rPr>
              <w:t>启用802.1</w:t>
            </w:r>
            <w:r>
              <w:rPr>
                <w:rFonts w:asciiTheme="minorEastAsia" w:hAnsiTheme="minorEastAsia" w:cs="Arial Unicode MS"/>
                <w:sz w:val="24"/>
                <w:szCs w:val="21"/>
              </w:rPr>
              <w:t>X认证</w:t>
            </w:r>
            <w:r>
              <w:rPr>
                <w:rFonts w:asciiTheme="minorEastAsia" w:hAnsiTheme="minorEastAsia" w:cs="Arial Unicode MS" w:hint="eastAsia"/>
                <w:sz w:val="24"/>
                <w:szCs w:val="21"/>
              </w:rPr>
              <w:t>]多级菜单</w:t>
            </w:r>
            <w:r>
              <w:rPr>
                <w:rFonts w:asciiTheme="minorEastAsia" w:hAnsiTheme="minorEastAsia" w:cs="Arial Unicode MS"/>
                <w:sz w:val="24"/>
                <w:szCs w:val="21"/>
              </w:rPr>
              <w:t>表示</w:t>
            </w:r>
            <w:r>
              <w:rPr>
                <w:rFonts w:asciiTheme="minorEastAsia" w:hAnsiTheme="minorEastAsia" w:cs="Arial Unicode MS" w:hint="eastAsia"/>
                <w:sz w:val="24"/>
                <w:szCs w:val="21"/>
              </w:rPr>
              <w:t>[安全]菜单下</w:t>
            </w:r>
            <w:r>
              <w:rPr>
                <w:rFonts w:asciiTheme="minorEastAsia" w:hAnsiTheme="minorEastAsia" w:cs="Arial Unicode MS"/>
                <w:sz w:val="24"/>
                <w:szCs w:val="21"/>
              </w:rPr>
              <w:t>的</w:t>
            </w:r>
            <w:r>
              <w:rPr>
                <w:rFonts w:asciiTheme="minorEastAsia" w:hAnsiTheme="minorEastAsia" w:cs="Arial Unicode MS" w:hint="eastAsia"/>
                <w:sz w:val="24"/>
                <w:szCs w:val="21"/>
              </w:rPr>
              <w:t>[</w:t>
            </w:r>
            <w:r>
              <w:rPr>
                <w:rFonts w:asciiTheme="minorEastAsia" w:hAnsiTheme="minorEastAsia" w:cs="Arial Unicode MS"/>
                <w:sz w:val="24"/>
                <w:szCs w:val="21"/>
              </w:rPr>
              <w:t>802.1X</w:t>
            </w:r>
            <w:r>
              <w:rPr>
                <w:rFonts w:asciiTheme="minorEastAsia" w:hAnsiTheme="minorEastAsia" w:cs="Arial Unicode MS" w:hint="eastAsia"/>
                <w:sz w:val="24"/>
                <w:szCs w:val="21"/>
              </w:rPr>
              <w:t>]子</w:t>
            </w:r>
            <w:r>
              <w:rPr>
                <w:rFonts w:asciiTheme="minorEastAsia" w:hAnsiTheme="minorEastAsia" w:cs="Arial Unicode MS"/>
                <w:sz w:val="24"/>
                <w:szCs w:val="21"/>
              </w:rPr>
              <w:t>菜单下的</w:t>
            </w:r>
            <w:r>
              <w:rPr>
                <w:rFonts w:asciiTheme="minorEastAsia" w:hAnsiTheme="minorEastAsia" w:cs="Arial Unicode MS" w:hint="eastAsia"/>
                <w:sz w:val="24"/>
                <w:szCs w:val="21"/>
              </w:rPr>
              <w:t>[启用802.1</w:t>
            </w:r>
            <w:r>
              <w:rPr>
                <w:rFonts w:asciiTheme="minorEastAsia" w:hAnsiTheme="minorEastAsia" w:cs="Arial Unicode MS"/>
                <w:sz w:val="24"/>
                <w:szCs w:val="21"/>
              </w:rPr>
              <w:t>X</w:t>
            </w:r>
            <w:r>
              <w:rPr>
                <w:rFonts w:asciiTheme="minorEastAsia" w:hAnsiTheme="minorEastAsia" w:cs="Arial Unicode MS" w:hint="eastAsia"/>
                <w:sz w:val="24"/>
                <w:szCs w:val="21"/>
              </w:rPr>
              <w:t>]选项</w:t>
            </w:r>
          </w:p>
        </w:tc>
      </w:tr>
    </w:tbl>
    <w:p w14:paraId="0478A399" w14:textId="77777777" w:rsidR="0076630D" w:rsidRDefault="00D7272D">
      <w:pPr>
        <w:pStyle w:val="af2"/>
        <w:numPr>
          <w:ilvl w:val="0"/>
          <w:numId w:val="7"/>
        </w:numPr>
        <w:ind w:firstLineChars="0"/>
        <w:rPr>
          <w:rFonts w:ascii="微软雅黑" w:eastAsia="微软雅黑" w:hAnsi="微软雅黑"/>
        </w:rPr>
      </w:pPr>
      <w:r>
        <w:rPr>
          <w:rFonts w:ascii="微软雅黑" w:eastAsia="微软雅黑" w:hAnsi="微软雅黑" w:hint="eastAsia"/>
        </w:rPr>
        <w:t>命令行</w:t>
      </w:r>
      <w:r>
        <w:rPr>
          <w:rFonts w:ascii="微软雅黑" w:eastAsia="微软雅黑" w:hAnsi="微软雅黑"/>
        </w:rPr>
        <w:t>格式约定</w:t>
      </w:r>
    </w:p>
    <w:tbl>
      <w:tblPr>
        <w:tblStyle w:val="4-51"/>
        <w:tblW w:w="5000" w:type="pct"/>
        <w:tblLook w:val="04A0" w:firstRow="1" w:lastRow="0" w:firstColumn="1" w:lastColumn="0" w:noHBand="0" w:noVBand="1"/>
      </w:tblPr>
      <w:tblGrid>
        <w:gridCol w:w="1979"/>
        <w:gridCol w:w="6317"/>
      </w:tblGrid>
      <w:tr w:rsidR="0076630D" w14:paraId="6B4D4CF6" w14:textId="77777777" w:rsidTr="00766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pct"/>
          </w:tcPr>
          <w:p w14:paraId="2328D729" w14:textId="77777777" w:rsidR="0076630D" w:rsidRDefault="00D7272D">
            <w:pPr>
              <w:jc w:val="center"/>
              <w:rPr>
                <w:rFonts w:ascii="微软雅黑" w:eastAsia="微软雅黑" w:hAnsi="微软雅黑"/>
                <w:b w:val="0"/>
              </w:rPr>
            </w:pPr>
            <w:r>
              <w:rPr>
                <w:rFonts w:ascii="微软雅黑" w:eastAsia="微软雅黑" w:hAnsi="微软雅黑" w:hint="eastAsia"/>
                <w:bCs w:val="0"/>
              </w:rPr>
              <w:t>格式</w:t>
            </w:r>
          </w:p>
        </w:tc>
        <w:tc>
          <w:tcPr>
            <w:tcW w:w="3807" w:type="pct"/>
          </w:tcPr>
          <w:p w14:paraId="70D30AAC"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rPr>
            </w:pPr>
            <w:r>
              <w:rPr>
                <w:rFonts w:ascii="微软雅黑" w:eastAsia="微软雅黑" w:hAnsi="微软雅黑" w:hint="eastAsia"/>
                <w:bCs w:val="0"/>
              </w:rPr>
              <w:t>意义</w:t>
            </w:r>
          </w:p>
        </w:tc>
      </w:tr>
      <w:tr w:rsidR="0076630D" w14:paraId="1B8725C7" w14:textId="77777777" w:rsidTr="0076630D">
        <w:tc>
          <w:tcPr>
            <w:cnfStyle w:val="001000000000" w:firstRow="0" w:lastRow="0" w:firstColumn="1" w:lastColumn="0" w:oddVBand="0" w:evenVBand="0" w:oddHBand="0" w:evenHBand="0" w:firstRowFirstColumn="0" w:firstRowLastColumn="0" w:lastRowFirstColumn="0" w:lastRowLastColumn="0"/>
            <w:tcW w:w="1193" w:type="pct"/>
            <w:shd w:val="clear" w:color="auto" w:fill="DAEEF3" w:themeFill="accent5" w:themeFillTint="33"/>
          </w:tcPr>
          <w:p w14:paraId="0F8E698A" w14:textId="77777777" w:rsidR="0076630D" w:rsidRDefault="00D7272D">
            <w:pPr>
              <w:jc w:val="center"/>
              <w:rPr>
                <w:rFonts w:ascii="微软雅黑" w:eastAsia="微软雅黑" w:hAnsi="微软雅黑"/>
                <w:b w:val="0"/>
                <w:bCs w:val="0"/>
              </w:rPr>
            </w:pPr>
            <w:r>
              <w:rPr>
                <w:rFonts w:asciiTheme="minorEastAsia" w:hAnsiTheme="minorEastAsia" w:cs="Arial Unicode MS"/>
                <w:sz w:val="24"/>
                <w:szCs w:val="21"/>
              </w:rPr>
              <w:t>{x|y|…}</w:t>
            </w:r>
          </w:p>
        </w:tc>
        <w:tc>
          <w:tcPr>
            <w:tcW w:w="3807" w:type="pct"/>
            <w:shd w:val="clear" w:color="auto" w:fill="DAEEF3" w:themeFill="accent5" w:themeFillTint="33"/>
          </w:tcPr>
          <w:p w14:paraId="65738376"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Theme="minorEastAsia" w:hAnsiTheme="minorEastAsia" w:cs="Arial Unicode MS" w:hint="eastAsia"/>
                <w:sz w:val="24"/>
                <w:szCs w:val="21"/>
              </w:rPr>
              <w:t>表示</w:t>
            </w:r>
            <w:r>
              <w:rPr>
                <w:rFonts w:asciiTheme="minorEastAsia" w:hAnsiTheme="minorEastAsia" w:cs="Arial Unicode MS"/>
                <w:sz w:val="24"/>
                <w:szCs w:val="21"/>
              </w:rPr>
              <w:t>从</w:t>
            </w:r>
            <w:r>
              <w:rPr>
                <w:rFonts w:asciiTheme="minorEastAsia" w:hAnsiTheme="minorEastAsia" w:cs="Arial Unicode MS" w:hint="eastAsia"/>
                <w:sz w:val="24"/>
                <w:szCs w:val="21"/>
              </w:rPr>
              <w:t>多个</w:t>
            </w:r>
            <w:r>
              <w:rPr>
                <w:rFonts w:asciiTheme="minorEastAsia" w:hAnsiTheme="minorEastAsia" w:cs="Arial Unicode MS"/>
                <w:sz w:val="24"/>
                <w:szCs w:val="21"/>
              </w:rPr>
              <w:t>选项中仅选取一个</w:t>
            </w:r>
          </w:p>
        </w:tc>
      </w:tr>
      <w:tr w:rsidR="0076630D" w14:paraId="19EAA290" w14:textId="77777777" w:rsidTr="0076630D">
        <w:tc>
          <w:tcPr>
            <w:cnfStyle w:val="001000000000" w:firstRow="0" w:lastRow="0" w:firstColumn="1" w:lastColumn="0" w:oddVBand="0" w:evenVBand="0" w:oddHBand="0" w:evenHBand="0" w:firstRowFirstColumn="0" w:firstRowLastColumn="0" w:lastRowFirstColumn="0" w:lastRowLastColumn="0"/>
            <w:tcW w:w="1193" w:type="pct"/>
          </w:tcPr>
          <w:p w14:paraId="2AC109F4" w14:textId="77777777" w:rsidR="0076630D" w:rsidRDefault="00D7272D">
            <w:pPr>
              <w:jc w:val="center"/>
              <w:rPr>
                <w:rFonts w:ascii="微软雅黑" w:eastAsia="微软雅黑" w:hAnsi="微软雅黑"/>
                <w:b w:val="0"/>
                <w:bCs w:val="0"/>
              </w:rPr>
            </w:pPr>
            <w:r>
              <w:rPr>
                <w:rFonts w:asciiTheme="minorEastAsia" w:hAnsiTheme="minorEastAsia" w:cs="Arial Unicode MS" w:hint="eastAsia"/>
                <w:sz w:val="24"/>
                <w:szCs w:val="21"/>
              </w:rPr>
              <w:t>[</w:t>
            </w:r>
            <w:r>
              <w:rPr>
                <w:rFonts w:asciiTheme="minorEastAsia" w:hAnsiTheme="minorEastAsia" w:cs="Arial Unicode MS"/>
                <w:sz w:val="24"/>
                <w:szCs w:val="21"/>
              </w:rPr>
              <w:t>x|y|…</w:t>
            </w:r>
            <w:r>
              <w:rPr>
                <w:rFonts w:asciiTheme="minorEastAsia" w:hAnsiTheme="minorEastAsia" w:cs="Arial Unicode MS" w:hint="eastAsia"/>
                <w:sz w:val="24"/>
                <w:szCs w:val="21"/>
              </w:rPr>
              <w:t>]</w:t>
            </w:r>
          </w:p>
        </w:tc>
        <w:tc>
          <w:tcPr>
            <w:tcW w:w="3807" w:type="pct"/>
          </w:tcPr>
          <w:p w14:paraId="4AA79421"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Theme="minorEastAsia" w:hAnsiTheme="minorEastAsia" w:cs="Arial Unicode MS" w:hint="eastAsia"/>
                <w:sz w:val="24"/>
                <w:szCs w:val="21"/>
              </w:rPr>
              <w:t>表示从</w:t>
            </w:r>
            <w:r>
              <w:rPr>
                <w:rFonts w:asciiTheme="minorEastAsia" w:hAnsiTheme="minorEastAsia" w:cs="Arial Unicode MS"/>
                <w:sz w:val="24"/>
                <w:szCs w:val="21"/>
              </w:rPr>
              <w:t>多个选项中选取一个或</w:t>
            </w:r>
            <w:r>
              <w:rPr>
                <w:rFonts w:asciiTheme="minorEastAsia" w:hAnsiTheme="minorEastAsia" w:cs="Arial Unicode MS" w:hint="eastAsia"/>
                <w:sz w:val="24"/>
                <w:szCs w:val="21"/>
              </w:rPr>
              <w:t>不选</w:t>
            </w:r>
          </w:p>
        </w:tc>
      </w:tr>
      <w:tr w:rsidR="0076630D" w14:paraId="4C61FD6F" w14:textId="77777777" w:rsidTr="0076630D">
        <w:tc>
          <w:tcPr>
            <w:cnfStyle w:val="001000000000" w:firstRow="0" w:lastRow="0" w:firstColumn="1" w:lastColumn="0" w:oddVBand="0" w:evenVBand="0" w:oddHBand="0" w:evenHBand="0" w:firstRowFirstColumn="0" w:firstRowLastColumn="0" w:lastRowFirstColumn="0" w:lastRowLastColumn="0"/>
            <w:tcW w:w="1193" w:type="pct"/>
            <w:shd w:val="clear" w:color="auto" w:fill="DAEEF3" w:themeFill="accent5" w:themeFillTint="33"/>
          </w:tcPr>
          <w:p w14:paraId="596B295B" w14:textId="77777777" w:rsidR="0076630D" w:rsidRDefault="00D7272D">
            <w:pPr>
              <w:jc w:val="center"/>
              <w:rPr>
                <w:rFonts w:ascii="微软雅黑" w:eastAsia="微软雅黑" w:hAnsi="微软雅黑"/>
                <w:b w:val="0"/>
                <w:bCs w:val="0"/>
              </w:rPr>
            </w:pPr>
            <w:r>
              <w:rPr>
                <w:rFonts w:asciiTheme="minorEastAsia" w:hAnsiTheme="minorEastAsia" w:cs="Arial Unicode MS" w:hint="eastAsia"/>
                <w:sz w:val="24"/>
                <w:szCs w:val="21"/>
              </w:rPr>
              <w:t>[</w:t>
            </w:r>
            <w:r>
              <w:rPr>
                <w:rFonts w:asciiTheme="minorEastAsia" w:hAnsiTheme="minorEastAsia" w:cs="Arial Unicode MS"/>
                <w:sz w:val="24"/>
                <w:szCs w:val="21"/>
              </w:rPr>
              <w:t>x|y|…</w:t>
            </w:r>
            <w:r>
              <w:rPr>
                <w:rFonts w:asciiTheme="minorEastAsia" w:hAnsiTheme="minorEastAsia" w:cs="Arial Unicode MS" w:hint="eastAsia"/>
                <w:sz w:val="24"/>
                <w:szCs w:val="21"/>
              </w:rPr>
              <w:t>]*</w:t>
            </w:r>
          </w:p>
        </w:tc>
        <w:tc>
          <w:tcPr>
            <w:tcW w:w="3807" w:type="pct"/>
            <w:shd w:val="clear" w:color="auto" w:fill="DAEEF3" w:themeFill="accent5" w:themeFillTint="33"/>
          </w:tcPr>
          <w:p w14:paraId="7F1E66FD"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Theme="minorEastAsia" w:hAnsiTheme="minorEastAsia" w:cs="Arial Unicode MS" w:hint="eastAsia"/>
                <w:sz w:val="24"/>
                <w:szCs w:val="21"/>
              </w:rPr>
              <w:t>表示</w:t>
            </w:r>
            <w:r>
              <w:rPr>
                <w:rFonts w:asciiTheme="minorEastAsia" w:hAnsiTheme="minorEastAsia" w:cs="Arial Unicode MS"/>
                <w:sz w:val="24"/>
                <w:szCs w:val="21"/>
              </w:rPr>
              <w:t>从多个选项中选取一个、多个或不选</w:t>
            </w:r>
          </w:p>
        </w:tc>
      </w:tr>
      <w:tr w:rsidR="0076630D" w14:paraId="0E77E4FB" w14:textId="77777777" w:rsidTr="0076630D">
        <w:tc>
          <w:tcPr>
            <w:cnfStyle w:val="001000000000" w:firstRow="0" w:lastRow="0" w:firstColumn="1" w:lastColumn="0" w:oddVBand="0" w:evenVBand="0" w:oddHBand="0" w:evenHBand="0" w:firstRowFirstColumn="0" w:firstRowLastColumn="0" w:lastRowFirstColumn="0" w:lastRowLastColumn="0"/>
            <w:tcW w:w="1193" w:type="pct"/>
          </w:tcPr>
          <w:p w14:paraId="6644592C" w14:textId="77777777" w:rsidR="0076630D" w:rsidRDefault="00D7272D">
            <w:pPr>
              <w:jc w:val="center"/>
              <w:rPr>
                <w:rFonts w:asciiTheme="minorEastAsia" w:hAnsiTheme="minorEastAsia" w:cs="Arial Unicode MS"/>
                <w:b w:val="0"/>
                <w:bCs w:val="0"/>
                <w:sz w:val="24"/>
                <w:szCs w:val="21"/>
              </w:rPr>
            </w:pPr>
            <w:r>
              <w:rPr>
                <w:rFonts w:asciiTheme="minorEastAsia" w:hAnsiTheme="minorEastAsia" w:cs="Arial Unicode MS" w:hint="eastAsia"/>
                <w:color w:val="FF0000"/>
                <w:sz w:val="24"/>
                <w:szCs w:val="21"/>
              </w:rPr>
              <w:t>*</w:t>
            </w:r>
            <w:r>
              <w:rPr>
                <w:rFonts w:asciiTheme="minorEastAsia" w:hAnsiTheme="minorEastAsia" w:cs="Arial Unicode MS"/>
                <w:sz w:val="24"/>
                <w:szCs w:val="21"/>
              </w:rPr>
              <w:t>xxxx</w:t>
            </w:r>
          </w:p>
        </w:tc>
        <w:tc>
          <w:tcPr>
            <w:tcW w:w="3807" w:type="pct"/>
          </w:tcPr>
          <w:p w14:paraId="671DE29F"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cs="Arial Unicode MS"/>
                <w:sz w:val="24"/>
                <w:szCs w:val="21"/>
              </w:rPr>
            </w:pPr>
            <w:r>
              <w:rPr>
                <w:rFonts w:asciiTheme="minorEastAsia" w:hAnsiTheme="minorEastAsia" w:cs="Arial Unicode MS" w:hint="eastAsia"/>
                <w:sz w:val="24"/>
                <w:szCs w:val="21"/>
              </w:rPr>
              <w:t>表示</w:t>
            </w:r>
            <w:r>
              <w:rPr>
                <w:rFonts w:asciiTheme="minorEastAsia" w:hAnsiTheme="minorEastAsia" w:cs="Arial Unicode MS"/>
                <w:sz w:val="24"/>
                <w:szCs w:val="21"/>
              </w:rPr>
              <w:t>此配置项为必填项，如“*MIB</w:t>
            </w:r>
          </w:p>
          <w:p w14:paraId="008BCE59" w14:textId="77777777" w:rsidR="0076630D" w:rsidRDefault="00D7272D">
            <w:pPr>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cs="Arial Unicode MS"/>
                <w:sz w:val="24"/>
                <w:szCs w:val="21"/>
              </w:rPr>
            </w:pPr>
            <w:r>
              <w:rPr>
                <w:rFonts w:asciiTheme="minorEastAsia" w:hAnsiTheme="minorEastAsia" w:cs="Arial Unicode MS" w:hint="eastAsia"/>
                <w:sz w:val="24"/>
                <w:szCs w:val="21"/>
              </w:rPr>
              <w:t>子树</w:t>
            </w:r>
            <w:r>
              <w:rPr>
                <w:rFonts w:asciiTheme="minorEastAsia" w:hAnsiTheme="minorEastAsia" w:cs="Arial Unicode MS"/>
                <w:sz w:val="24"/>
                <w:szCs w:val="21"/>
              </w:rPr>
              <w:t>OID”</w:t>
            </w:r>
            <w:r>
              <w:rPr>
                <w:rFonts w:asciiTheme="minorEastAsia" w:hAnsiTheme="minorEastAsia" w:cs="Arial Unicode MS" w:hint="eastAsia"/>
                <w:sz w:val="24"/>
                <w:szCs w:val="21"/>
              </w:rPr>
              <w:t>表示</w:t>
            </w:r>
            <w:r>
              <w:rPr>
                <w:rFonts w:asciiTheme="minorEastAsia" w:hAnsiTheme="minorEastAsia" w:cs="Arial Unicode MS"/>
                <w:sz w:val="24"/>
                <w:szCs w:val="21"/>
              </w:rPr>
              <w:t>MIB子树OID为必填项</w:t>
            </w:r>
          </w:p>
        </w:tc>
      </w:tr>
    </w:tbl>
    <w:p w14:paraId="289830F3" w14:textId="77777777" w:rsidR="0076630D" w:rsidRDefault="00D7272D">
      <w:pPr>
        <w:pStyle w:val="af2"/>
        <w:numPr>
          <w:ilvl w:val="0"/>
          <w:numId w:val="7"/>
        </w:numPr>
        <w:ind w:firstLineChars="0"/>
        <w:rPr>
          <w:rFonts w:ascii="微软雅黑" w:eastAsia="微软雅黑" w:hAnsi="微软雅黑"/>
        </w:rPr>
      </w:pPr>
      <w:r>
        <w:rPr>
          <w:rFonts w:ascii="微软雅黑" w:eastAsia="微软雅黑" w:hAnsi="微软雅黑" w:hint="eastAsia"/>
        </w:rPr>
        <w:t>其他</w:t>
      </w:r>
      <w:r>
        <w:rPr>
          <w:rFonts w:ascii="微软雅黑" w:eastAsia="微软雅黑" w:hAnsi="微软雅黑"/>
        </w:rPr>
        <w:t>约定</w:t>
      </w:r>
    </w:p>
    <w:p w14:paraId="719AAF5B" w14:textId="77777777" w:rsidR="0076630D" w:rsidRDefault="00D7272D">
      <w:pPr>
        <w:rPr>
          <w:rFonts w:ascii="微软雅黑" w:eastAsia="微软雅黑" w:hAnsi="微软雅黑"/>
        </w:rPr>
      </w:pPr>
      <w:r>
        <w:rPr>
          <w:rFonts w:ascii="微软雅黑" w:eastAsia="微软雅黑" w:hAnsi="微软雅黑" w:hint="eastAsia"/>
          <w:i/>
          <w:color w:val="0070C0"/>
          <w:u w:val="single"/>
        </w:rPr>
        <w:t>[蓝色加下划线</w:t>
      </w:r>
      <w:r>
        <w:rPr>
          <w:rFonts w:ascii="微软雅黑" w:eastAsia="微软雅黑" w:hAnsi="微软雅黑"/>
          <w:i/>
          <w:color w:val="0070C0"/>
          <w:u w:val="single"/>
        </w:rPr>
        <w:t>倾斜字体</w:t>
      </w:r>
      <w:r>
        <w:rPr>
          <w:rFonts w:ascii="微软雅黑" w:eastAsia="微软雅黑" w:hAnsi="微软雅黑" w:hint="eastAsia"/>
          <w:i/>
          <w:color w:val="0070C0"/>
          <w:u w:val="single"/>
        </w:rPr>
        <w:t>]</w:t>
      </w:r>
      <w:r>
        <w:rPr>
          <w:rFonts w:ascii="微软雅黑" w:eastAsia="微软雅黑" w:hAnsi="微软雅黑" w:hint="eastAsia"/>
        </w:rPr>
        <w:t>为暂不支持的</w:t>
      </w:r>
      <w:r>
        <w:rPr>
          <w:rFonts w:ascii="微软雅黑" w:eastAsia="微软雅黑" w:hAnsi="微软雅黑"/>
        </w:rPr>
        <w:t>内容</w:t>
      </w:r>
    </w:p>
    <w:p w14:paraId="56462CC8" w14:textId="2BFDCC3E" w:rsidR="0076630D" w:rsidRDefault="00D7272D">
      <w:pPr>
        <w:rPr>
          <w:rFonts w:ascii="微软雅黑" w:eastAsia="微软雅黑" w:hAnsi="微软雅黑"/>
        </w:rPr>
      </w:pPr>
      <w:r>
        <w:rPr>
          <w:rFonts w:ascii="微软雅黑" w:eastAsia="微软雅黑" w:hAnsi="微软雅黑" w:hint="eastAsia"/>
          <w:color w:val="CCE8CF" w:themeColor="background1"/>
          <w:highlight w:val="red"/>
        </w:rPr>
        <w:t>(</w:t>
      </w:r>
      <w:r>
        <w:rPr>
          <w:rFonts w:ascii="微软雅黑" w:eastAsia="微软雅黑" w:hAnsi="微软雅黑"/>
          <w:color w:val="CCE8CF" w:themeColor="background1"/>
          <w:highlight w:val="red"/>
        </w:rPr>
        <w:t>FP</w:t>
      </w:r>
      <w:r>
        <w:rPr>
          <w:rFonts w:ascii="微软雅黑" w:eastAsia="微软雅黑" w:hAnsi="微软雅黑" w:hint="eastAsia"/>
          <w:color w:val="CCE8CF" w:themeColor="background1"/>
          <w:highlight w:val="red"/>
        </w:rPr>
        <w:t>1B)</w:t>
      </w:r>
      <w:r>
        <w:rPr>
          <w:rFonts w:ascii="微软雅黑" w:eastAsia="微软雅黑" w:hAnsi="微软雅黑" w:hint="eastAsia"/>
        </w:rPr>
        <w:t>,</w:t>
      </w:r>
      <w:r>
        <w:rPr>
          <w:rFonts w:ascii="微软雅黑" w:eastAsia="微软雅黑" w:hAnsi="微软雅黑" w:hint="eastAsia"/>
          <w:color w:val="CCE8CF" w:themeColor="background1"/>
          <w:highlight w:val="darkYellow"/>
        </w:rPr>
        <w:t xml:space="preserve"> (</w:t>
      </w:r>
      <w:r>
        <w:rPr>
          <w:rFonts w:ascii="微软雅黑" w:eastAsia="微软雅黑" w:hAnsi="微软雅黑"/>
          <w:color w:val="CCE8CF" w:themeColor="background1"/>
          <w:highlight w:val="darkYellow"/>
        </w:rPr>
        <w:t>FP1C</w:t>
      </w:r>
      <w:r>
        <w:rPr>
          <w:rFonts w:ascii="微软雅黑" w:eastAsia="微软雅黑" w:hAnsi="微软雅黑" w:hint="eastAsia"/>
          <w:color w:val="CCE8CF" w:themeColor="background1"/>
          <w:highlight w:val="darkYellow"/>
        </w:rPr>
        <w:t>)</w:t>
      </w:r>
      <w:r>
        <w:rPr>
          <w:rFonts w:ascii="微软雅黑" w:eastAsia="微软雅黑" w:hAnsi="微软雅黑" w:hint="eastAsia"/>
        </w:rPr>
        <w:t>,</w:t>
      </w:r>
      <w:r>
        <w:rPr>
          <w:rFonts w:ascii="微软雅黑" w:eastAsia="微软雅黑" w:hAnsi="微软雅黑"/>
          <w:color w:val="CCE8CF" w:themeColor="background1"/>
          <w:highlight w:val="blue"/>
        </w:rPr>
        <w:t xml:space="preserve"> (FP1D)</w:t>
      </w:r>
      <w:r>
        <w:rPr>
          <w:rFonts w:ascii="微软雅黑" w:eastAsia="微软雅黑" w:hAnsi="微软雅黑" w:hint="eastAsia"/>
        </w:rPr>
        <w:t>,</w:t>
      </w:r>
      <w:r>
        <w:rPr>
          <w:rFonts w:ascii="微软雅黑" w:eastAsia="微软雅黑" w:hAnsi="微软雅黑" w:hint="eastAsia"/>
          <w:color w:val="FFFFFF"/>
        </w:rPr>
        <w:t xml:space="preserve"> </w:t>
      </w:r>
      <w:r>
        <w:rPr>
          <w:rFonts w:ascii="微软雅黑" w:eastAsia="微软雅黑" w:hAnsi="微软雅黑" w:hint="eastAsia"/>
          <w:color w:val="FFFFFF"/>
          <w:highlight w:val="darkGreen"/>
        </w:rPr>
        <w:t>(</w:t>
      </w:r>
      <w:r>
        <w:rPr>
          <w:rFonts w:ascii="微软雅黑" w:eastAsia="微软雅黑" w:hAnsi="微软雅黑"/>
          <w:color w:val="FFFFFF"/>
          <w:highlight w:val="darkGreen"/>
        </w:rPr>
        <w:t>FP2</w:t>
      </w:r>
      <w:r>
        <w:rPr>
          <w:rFonts w:ascii="微软雅黑" w:eastAsia="微软雅黑" w:hAnsi="微软雅黑" w:hint="eastAsia"/>
          <w:color w:val="FFFFFF"/>
          <w:highlight w:val="darkGreen"/>
        </w:rPr>
        <w:t>)</w:t>
      </w:r>
      <w:r w:rsidR="00CB318C" w:rsidRPr="00CB318C">
        <w:rPr>
          <w:rFonts w:ascii="微软雅黑" w:eastAsia="微软雅黑" w:hAnsi="微软雅黑"/>
        </w:rPr>
        <w:t>,</w:t>
      </w:r>
      <w:r w:rsidR="00CB318C">
        <w:rPr>
          <w:rFonts w:ascii="微软雅黑" w:eastAsia="微软雅黑" w:hAnsi="微软雅黑" w:hint="eastAsia"/>
        </w:rPr>
        <w:t xml:space="preserve"> </w:t>
      </w:r>
      <w:r w:rsidR="00CB318C" w:rsidRPr="00CB318C">
        <w:rPr>
          <w:rFonts w:ascii="微软雅黑" w:eastAsia="微软雅黑" w:hAnsi="微软雅黑"/>
          <w:color w:val="FFFFFF"/>
          <w:highlight w:val="cyan"/>
        </w:rPr>
        <w:t>(FP3)</w:t>
      </w:r>
      <w:r>
        <w:rPr>
          <w:rFonts w:ascii="微软雅黑" w:eastAsia="微软雅黑" w:hAnsi="微软雅黑" w:hint="eastAsia"/>
        </w:rPr>
        <w:t>为</w:t>
      </w:r>
      <w:r>
        <w:rPr>
          <w:rFonts w:ascii="微软雅黑" w:eastAsia="微软雅黑" w:hAnsi="微软雅黑"/>
        </w:rPr>
        <w:t>开发阶段</w:t>
      </w:r>
      <w:r>
        <w:rPr>
          <w:rFonts w:ascii="微软雅黑" w:eastAsia="微软雅黑" w:hAnsi="微软雅黑" w:hint="eastAsia"/>
        </w:rPr>
        <w:t>需求</w:t>
      </w:r>
      <w:r>
        <w:rPr>
          <w:rFonts w:ascii="微软雅黑" w:eastAsia="微软雅黑" w:hAnsi="微软雅黑"/>
        </w:rPr>
        <w:t>划分</w:t>
      </w:r>
    </w:p>
    <w:p w14:paraId="5D30DA7B" w14:textId="77777777" w:rsidR="0076630D" w:rsidRDefault="00D7272D">
      <w:pPr>
        <w:rPr>
          <w:rFonts w:ascii="微软雅黑" w:eastAsia="微软雅黑" w:hAnsi="微软雅黑"/>
        </w:rPr>
      </w:pPr>
      <w:ins w:id="9" w:author="Fang Freya" w:date="2022-01-20T11:39:00Z">
        <w:r>
          <w:rPr>
            <w:rFonts w:ascii="微软雅黑" w:eastAsia="微软雅黑" w:hAnsi="微软雅黑" w:hint="eastAsia"/>
            <w:i/>
            <w:color w:val="0070C0"/>
            <w:u w:val="single"/>
          </w:rPr>
          <w:t>XXXX</w:t>
        </w:r>
      </w:ins>
      <w:r>
        <w:rPr>
          <w:rFonts w:ascii="微软雅黑" w:eastAsia="微软雅黑" w:hAnsi="微软雅黑" w:hint="eastAsia"/>
        </w:rPr>
        <w:t>[采用</w:t>
      </w:r>
      <w:r>
        <w:rPr>
          <w:rFonts w:ascii="微软雅黑" w:eastAsia="微软雅黑" w:hAnsi="微软雅黑"/>
        </w:rPr>
        <w:t>修订方式</w:t>
      </w:r>
      <w:r>
        <w:rPr>
          <w:rFonts w:ascii="微软雅黑" w:eastAsia="微软雅黑" w:hAnsi="微软雅黑" w:hint="eastAsia"/>
        </w:rPr>
        <w:t>]为阶段性</w:t>
      </w:r>
      <w:r>
        <w:rPr>
          <w:rFonts w:ascii="微软雅黑" w:eastAsia="微软雅黑" w:hAnsi="微软雅黑"/>
        </w:rPr>
        <w:t>需求评审</w:t>
      </w:r>
      <w:r>
        <w:rPr>
          <w:rFonts w:ascii="微软雅黑" w:eastAsia="微软雅黑" w:hAnsi="微软雅黑" w:hint="eastAsia"/>
        </w:rPr>
        <w:t>后</w:t>
      </w:r>
      <w:r>
        <w:rPr>
          <w:rFonts w:ascii="微软雅黑" w:eastAsia="微软雅黑" w:hAnsi="微软雅黑"/>
        </w:rPr>
        <w:t>的需求变更</w:t>
      </w:r>
    </w:p>
    <w:p w14:paraId="363A9B1E" w14:textId="77777777" w:rsidR="0076630D" w:rsidRDefault="00D7272D">
      <w:pPr>
        <w:rPr>
          <w:rFonts w:ascii="微软雅黑" w:eastAsia="微软雅黑" w:hAnsi="微软雅黑"/>
        </w:rPr>
      </w:pPr>
      <w:r>
        <w:rPr>
          <w:rFonts w:ascii="微软雅黑" w:eastAsia="微软雅黑" w:hAnsi="微软雅黑" w:hint="eastAsia"/>
          <w:strike/>
          <w:color w:val="B2B2B2"/>
        </w:rPr>
        <w:t>XXXX</w:t>
      </w:r>
      <w:r>
        <w:rPr>
          <w:rFonts w:ascii="微软雅黑" w:eastAsia="微软雅黑" w:hAnsi="微软雅黑"/>
        </w:rPr>
        <w:t>为删除的需求</w:t>
      </w:r>
    </w:p>
    <w:p w14:paraId="015DA019" w14:textId="77777777" w:rsidR="0076630D" w:rsidRDefault="00D7272D">
      <w:pPr>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color w:val="FF0000"/>
        </w:rPr>
        <w:t>TBD</w:t>
      </w:r>
      <w:r>
        <w:rPr>
          <w:rFonts w:ascii="微软雅黑" w:eastAsia="微软雅黑" w:hAnsi="微软雅黑" w:hint="eastAsia"/>
          <w:color w:val="FF0000"/>
        </w:rPr>
        <w:t>]</w:t>
      </w:r>
      <w:r>
        <w:rPr>
          <w:rFonts w:ascii="微软雅黑" w:eastAsia="微软雅黑" w:hAnsi="微软雅黑" w:hint="eastAsia"/>
        </w:rPr>
        <w:t>为</w:t>
      </w:r>
      <w:r>
        <w:rPr>
          <w:rFonts w:ascii="微软雅黑" w:eastAsia="微软雅黑" w:hAnsi="微软雅黑"/>
        </w:rPr>
        <w:t>待定需求</w:t>
      </w:r>
    </w:p>
    <w:p w14:paraId="7FD39C85" w14:textId="77777777" w:rsidR="0076630D" w:rsidRDefault="00D7272D">
      <w:pPr>
        <w:rPr>
          <w:rFonts w:ascii="微软雅黑" w:eastAsia="微软雅黑" w:hAnsi="微软雅黑"/>
        </w:rPr>
      </w:pPr>
      <w:r>
        <w:rPr>
          <w:rFonts w:ascii="微软雅黑" w:eastAsia="微软雅黑" w:hAnsi="微软雅黑" w:hint="eastAsia"/>
          <w:highlight w:val="yellow"/>
        </w:rPr>
        <w:t>XXXX</w:t>
      </w:r>
      <w:r>
        <w:rPr>
          <w:rFonts w:ascii="微软雅黑" w:eastAsia="微软雅黑" w:hAnsi="微软雅黑"/>
        </w:rPr>
        <w:t>为差异需求说明</w:t>
      </w:r>
    </w:p>
    <w:p w14:paraId="7428986B" w14:textId="77777777" w:rsidR="0076630D" w:rsidRDefault="0076630D">
      <w:pPr>
        <w:rPr>
          <w:rFonts w:ascii="微软雅黑" w:eastAsia="微软雅黑" w:hAnsi="微软雅黑"/>
        </w:rPr>
      </w:pPr>
    </w:p>
    <w:p w14:paraId="546C4139" w14:textId="77777777" w:rsidR="0076630D" w:rsidRDefault="00D7272D">
      <w:pPr>
        <w:pStyle w:val="20"/>
        <w:numPr>
          <w:ilvl w:val="1"/>
          <w:numId w:val="1"/>
        </w:numPr>
        <w:rPr>
          <w:rFonts w:ascii="微软雅黑" w:eastAsia="微软雅黑" w:hAnsi="微软雅黑"/>
        </w:rPr>
      </w:pPr>
      <w:bookmarkStart w:id="10" w:name="_Toc29543957"/>
      <w:bookmarkStart w:id="11" w:name="_Toc149138783"/>
      <w:r>
        <w:rPr>
          <w:rFonts w:ascii="微软雅黑" w:eastAsia="微软雅黑" w:hAnsi="微软雅黑" w:hint="eastAsia"/>
        </w:rPr>
        <w:t>参考资料</w:t>
      </w:r>
      <w:bookmarkEnd w:id="10"/>
      <w:bookmarkEnd w:id="11"/>
    </w:p>
    <w:tbl>
      <w:tblPr>
        <w:tblW w:w="70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054"/>
      </w:tblGrid>
      <w:tr w:rsidR="0076630D" w14:paraId="539B5F71" w14:textId="77777777">
        <w:tc>
          <w:tcPr>
            <w:tcW w:w="7054" w:type="dxa"/>
            <w:shd w:val="clear" w:color="auto" w:fill="auto"/>
          </w:tcPr>
          <w:p w14:paraId="580F0764" w14:textId="77777777" w:rsidR="0076630D" w:rsidRDefault="00D7272D">
            <w:pPr>
              <w:rPr>
                <w:rFonts w:ascii="微软雅黑" w:eastAsia="微软雅黑" w:hAnsi="微软雅黑"/>
              </w:rPr>
            </w:pPr>
            <w:r>
              <w:rPr>
                <w:rFonts w:ascii="微软雅黑" w:eastAsia="微软雅黑" w:hAnsi="微软雅黑" w:hint="eastAsia"/>
              </w:rPr>
              <w:t>竞品</w:t>
            </w:r>
            <w:r>
              <w:rPr>
                <w:rFonts w:ascii="微软雅黑" w:eastAsia="微软雅黑" w:hAnsi="微软雅黑"/>
              </w:rPr>
              <w:t>，包括</w:t>
            </w:r>
            <w:r>
              <w:rPr>
                <w:rFonts w:ascii="微软雅黑" w:eastAsia="微软雅黑" w:hAnsi="微软雅黑" w:hint="eastAsia"/>
              </w:rPr>
              <w:t>华为</w:t>
            </w:r>
            <w:r>
              <w:rPr>
                <w:rFonts w:ascii="微软雅黑" w:eastAsia="微软雅黑" w:hAnsi="微软雅黑"/>
              </w:rPr>
              <w:t>，</w:t>
            </w:r>
            <w:r>
              <w:rPr>
                <w:rFonts w:ascii="微软雅黑" w:eastAsia="微软雅黑" w:hAnsi="微软雅黑" w:hint="eastAsia"/>
              </w:rPr>
              <w:t>华三</w:t>
            </w:r>
            <w:r>
              <w:rPr>
                <w:rFonts w:ascii="微软雅黑" w:eastAsia="微软雅黑" w:hAnsi="微软雅黑"/>
              </w:rPr>
              <w:t>，思科，</w:t>
            </w:r>
            <w:r>
              <w:rPr>
                <w:rFonts w:ascii="微软雅黑" w:eastAsia="微软雅黑" w:hAnsi="微软雅黑" w:hint="eastAsia"/>
              </w:rPr>
              <w:t>NetGear</w:t>
            </w:r>
            <w:r>
              <w:rPr>
                <w:rFonts w:ascii="微软雅黑" w:eastAsia="微软雅黑" w:hAnsi="微软雅黑"/>
              </w:rPr>
              <w:t>，</w:t>
            </w:r>
            <w:r>
              <w:rPr>
                <w:rFonts w:ascii="微软雅黑" w:eastAsia="微软雅黑" w:hAnsi="微软雅黑" w:hint="eastAsia"/>
              </w:rPr>
              <w:t>锐捷</w:t>
            </w:r>
            <w:r>
              <w:rPr>
                <w:rFonts w:ascii="微软雅黑" w:eastAsia="微软雅黑" w:hAnsi="微软雅黑"/>
              </w:rPr>
              <w:t>，优力普</w:t>
            </w:r>
            <w:r>
              <w:rPr>
                <w:rFonts w:ascii="微软雅黑" w:eastAsia="微软雅黑" w:hAnsi="微软雅黑" w:hint="eastAsia"/>
              </w:rPr>
              <w:t>，</w:t>
            </w:r>
            <w:r>
              <w:rPr>
                <w:rFonts w:ascii="微软雅黑" w:eastAsia="微软雅黑" w:hAnsi="微软雅黑"/>
              </w:rPr>
              <w:t>希力等</w:t>
            </w:r>
          </w:p>
        </w:tc>
      </w:tr>
      <w:tr w:rsidR="0076630D" w14:paraId="1F521327" w14:textId="77777777">
        <w:tc>
          <w:tcPr>
            <w:tcW w:w="7054" w:type="dxa"/>
            <w:shd w:val="clear" w:color="auto" w:fill="auto"/>
          </w:tcPr>
          <w:p w14:paraId="0AA96345" w14:textId="77777777" w:rsidR="0076630D" w:rsidRDefault="0076630D">
            <w:pPr>
              <w:rPr>
                <w:rFonts w:ascii="微软雅黑" w:eastAsia="微软雅黑" w:hAnsi="微软雅黑"/>
              </w:rPr>
            </w:pPr>
          </w:p>
        </w:tc>
      </w:tr>
    </w:tbl>
    <w:p w14:paraId="2AB584C7" w14:textId="77777777" w:rsidR="0076630D" w:rsidRDefault="0076630D">
      <w:pPr>
        <w:rPr>
          <w:rFonts w:ascii="微软雅黑" w:eastAsia="微软雅黑" w:hAnsi="微软雅黑"/>
        </w:rPr>
      </w:pPr>
    </w:p>
    <w:p w14:paraId="10B39652" w14:textId="77777777" w:rsidR="0076630D" w:rsidRDefault="00D7272D">
      <w:pPr>
        <w:pStyle w:val="20"/>
        <w:numPr>
          <w:ilvl w:val="1"/>
          <w:numId w:val="1"/>
        </w:numPr>
        <w:rPr>
          <w:rFonts w:ascii="微软雅黑" w:eastAsia="微软雅黑" w:hAnsi="微软雅黑"/>
        </w:rPr>
      </w:pPr>
      <w:bookmarkStart w:id="12" w:name="_Toc29543958"/>
      <w:bookmarkStart w:id="13" w:name="_Toc149138784"/>
      <w:r>
        <w:rPr>
          <w:rFonts w:ascii="微软雅黑" w:eastAsia="微软雅黑" w:hAnsi="微软雅黑" w:hint="eastAsia"/>
        </w:rPr>
        <w:lastRenderedPageBreak/>
        <w:t>版本记录</w:t>
      </w:r>
      <w:bookmarkEnd w:id="12"/>
      <w:bookmarkEnd w:id="13"/>
    </w:p>
    <w:tbl>
      <w:tblPr>
        <w:tblW w:w="9781"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276"/>
        <w:gridCol w:w="2002"/>
        <w:gridCol w:w="5511"/>
        <w:gridCol w:w="992"/>
      </w:tblGrid>
      <w:tr w:rsidR="0076630D" w14:paraId="2A07EFBD" w14:textId="77777777">
        <w:tc>
          <w:tcPr>
            <w:tcW w:w="1276" w:type="dxa"/>
            <w:shd w:val="solid" w:color="000000" w:fill="FFFFFF"/>
          </w:tcPr>
          <w:p w14:paraId="549A7AF7" w14:textId="77777777" w:rsidR="0076630D" w:rsidRDefault="00D7272D">
            <w:pPr>
              <w:jc w:val="center"/>
              <w:rPr>
                <w:rFonts w:asciiTheme="minorEastAsia" w:hAnsiTheme="minorEastAsia"/>
                <w:bCs/>
              </w:rPr>
            </w:pPr>
            <w:r>
              <w:rPr>
                <w:rFonts w:asciiTheme="minorEastAsia" w:hAnsiTheme="minorEastAsia" w:hint="eastAsia"/>
                <w:bCs/>
              </w:rPr>
              <w:t>修订版本</w:t>
            </w:r>
          </w:p>
        </w:tc>
        <w:tc>
          <w:tcPr>
            <w:tcW w:w="2002" w:type="dxa"/>
            <w:shd w:val="solid" w:color="000000" w:fill="FFFFFF"/>
          </w:tcPr>
          <w:p w14:paraId="456C31E4" w14:textId="77777777" w:rsidR="0076630D" w:rsidRDefault="00D7272D">
            <w:pPr>
              <w:jc w:val="center"/>
              <w:rPr>
                <w:rFonts w:asciiTheme="minorEastAsia" w:hAnsiTheme="minorEastAsia"/>
                <w:bCs/>
              </w:rPr>
            </w:pPr>
            <w:r>
              <w:rPr>
                <w:rFonts w:asciiTheme="minorEastAsia" w:hAnsiTheme="minorEastAsia" w:hint="eastAsia"/>
                <w:bCs/>
              </w:rPr>
              <w:t>修订日期</w:t>
            </w:r>
          </w:p>
        </w:tc>
        <w:tc>
          <w:tcPr>
            <w:tcW w:w="5511" w:type="dxa"/>
            <w:shd w:val="solid" w:color="000000" w:fill="FFFFFF"/>
          </w:tcPr>
          <w:p w14:paraId="62C2E1B3" w14:textId="77777777" w:rsidR="0076630D" w:rsidRDefault="00D7272D">
            <w:pPr>
              <w:jc w:val="center"/>
              <w:rPr>
                <w:rFonts w:asciiTheme="minorEastAsia" w:hAnsiTheme="minorEastAsia"/>
                <w:bCs/>
              </w:rPr>
            </w:pPr>
            <w:r>
              <w:rPr>
                <w:rFonts w:asciiTheme="minorEastAsia" w:hAnsiTheme="minorEastAsia" w:hint="eastAsia"/>
                <w:bCs/>
              </w:rPr>
              <w:t>修订内容</w:t>
            </w:r>
          </w:p>
        </w:tc>
        <w:tc>
          <w:tcPr>
            <w:tcW w:w="992" w:type="dxa"/>
            <w:shd w:val="solid" w:color="000000" w:fill="FFFFFF"/>
          </w:tcPr>
          <w:p w14:paraId="6959831D" w14:textId="77777777" w:rsidR="0076630D" w:rsidRDefault="00D7272D">
            <w:pPr>
              <w:jc w:val="center"/>
              <w:rPr>
                <w:rFonts w:asciiTheme="minorEastAsia" w:hAnsiTheme="minorEastAsia"/>
                <w:bCs/>
              </w:rPr>
            </w:pPr>
            <w:r>
              <w:rPr>
                <w:rFonts w:asciiTheme="minorEastAsia" w:hAnsiTheme="minorEastAsia" w:hint="eastAsia"/>
                <w:bCs/>
              </w:rPr>
              <w:t>修订人</w:t>
            </w:r>
          </w:p>
        </w:tc>
      </w:tr>
      <w:tr w:rsidR="007E65A1" w14:paraId="3FE18561" w14:textId="77777777" w:rsidTr="00CA08D6">
        <w:tc>
          <w:tcPr>
            <w:tcW w:w="1276" w:type="dxa"/>
            <w:shd w:val="clear" w:color="auto" w:fill="auto"/>
          </w:tcPr>
          <w:p w14:paraId="337F9435" w14:textId="65A40432" w:rsidR="007E65A1" w:rsidRDefault="007E65A1" w:rsidP="00CA08D6">
            <w:pPr>
              <w:jc w:val="center"/>
              <w:rPr>
                <w:rFonts w:asciiTheme="minorEastAsia" w:hAnsiTheme="minorEastAsia"/>
              </w:rPr>
            </w:pPr>
            <w:r>
              <w:rPr>
                <w:rFonts w:asciiTheme="minorEastAsia" w:hAnsiTheme="minorEastAsia" w:hint="eastAsia"/>
              </w:rPr>
              <w:t>1.</w:t>
            </w:r>
            <w:r>
              <w:rPr>
                <w:rFonts w:asciiTheme="minorEastAsia" w:hAnsiTheme="minorEastAsia"/>
              </w:rPr>
              <w:t>2</w:t>
            </w:r>
            <w:r>
              <w:rPr>
                <w:rFonts w:asciiTheme="minorEastAsia" w:hAnsiTheme="minorEastAsia"/>
              </w:rPr>
              <w:t>.17</w:t>
            </w:r>
          </w:p>
        </w:tc>
        <w:tc>
          <w:tcPr>
            <w:tcW w:w="2002" w:type="dxa"/>
            <w:shd w:val="clear" w:color="auto" w:fill="auto"/>
          </w:tcPr>
          <w:p w14:paraId="4065928B" w14:textId="155E4BFA" w:rsidR="007E65A1" w:rsidRDefault="007E65A1" w:rsidP="007E65A1">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11.8</w:t>
            </w:r>
          </w:p>
        </w:tc>
        <w:tc>
          <w:tcPr>
            <w:tcW w:w="5511" w:type="dxa"/>
            <w:shd w:val="clear" w:color="auto" w:fill="auto"/>
          </w:tcPr>
          <w:p w14:paraId="037FF2C6" w14:textId="23BCF117" w:rsidR="007E65A1" w:rsidRDefault="007E65A1" w:rsidP="00CA08D6">
            <w:pPr>
              <w:widowControl/>
              <w:jc w:val="left"/>
              <w:rPr>
                <w:rFonts w:ascii="Arial" w:eastAsia="宋体" w:hAnsi="Arial" w:cs="Arial" w:hint="eastAsia"/>
                <w:color w:val="000000"/>
                <w:kern w:val="0"/>
                <w:szCs w:val="21"/>
              </w:rPr>
            </w:pPr>
            <w:r>
              <w:rPr>
                <w:rFonts w:ascii="Arial" w:eastAsia="宋体" w:hAnsi="Arial" w:cs="Arial" w:hint="eastAsia"/>
                <w:color w:val="000000"/>
                <w:kern w:val="0"/>
                <w:szCs w:val="21"/>
              </w:rPr>
              <w:t>结合需求评审</w:t>
            </w:r>
            <w:r>
              <w:rPr>
                <w:rFonts w:ascii="Arial" w:eastAsia="宋体" w:hAnsi="Arial" w:cs="Arial"/>
                <w:color w:val="000000"/>
                <w:kern w:val="0"/>
                <w:szCs w:val="21"/>
              </w:rPr>
              <w:t>意见优化</w:t>
            </w:r>
            <w:r>
              <w:rPr>
                <w:rFonts w:ascii="Arial" w:eastAsia="宋体" w:hAnsi="Arial" w:cs="Arial" w:hint="eastAsia"/>
                <w:color w:val="000000"/>
                <w:kern w:val="0"/>
                <w:szCs w:val="21"/>
              </w:rPr>
              <w:t>：</w:t>
            </w:r>
          </w:p>
          <w:p w14:paraId="209B6E41" w14:textId="6DCB47CE" w:rsidR="00C63842" w:rsidRDefault="00C63842" w:rsidP="00C63842">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端口组</w:t>
            </w:r>
            <w:r>
              <w:rPr>
                <w:rFonts w:ascii="Arial" w:eastAsia="宋体" w:hAnsi="Arial" w:cs="Arial"/>
                <w:color w:val="000000"/>
                <w:kern w:val="0"/>
                <w:szCs w:val="21"/>
              </w:rPr>
              <w:t>的配置方案确定</w:t>
            </w:r>
            <w:bookmarkStart w:id="14" w:name="_GoBack"/>
            <w:bookmarkEnd w:id="14"/>
          </w:p>
          <w:p w14:paraId="0752459A" w14:textId="7DBA2963" w:rsidR="007E65A1" w:rsidRPr="00C63842" w:rsidRDefault="007E65A1" w:rsidP="00C63842">
            <w:pPr>
              <w:widowControl/>
              <w:numPr>
                <w:ilvl w:val="0"/>
                <w:numId w:val="8"/>
              </w:numPr>
              <w:jc w:val="left"/>
              <w:rPr>
                <w:rFonts w:ascii="Arial" w:eastAsia="宋体" w:hAnsi="Arial" w:cs="Arial" w:hint="eastAsia"/>
                <w:color w:val="000000"/>
                <w:kern w:val="0"/>
                <w:szCs w:val="21"/>
              </w:rPr>
            </w:pPr>
            <w:r>
              <w:rPr>
                <w:rFonts w:ascii="Arial" w:eastAsia="宋体" w:hAnsi="Arial" w:cs="Arial" w:hint="eastAsia"/>
                <w:color w:val="000000"/>
                <w:kern w:val="0"/>
                <w:szCs w:val="21"/>
              </w:rPr>
              <w:t>镜像</w:t>
            </w:r>
            <w:r>
              <w:rPr>
                <w:rFonts w:ascii="Arial" w:eastAsia="宋体" w:hAnsi="Arial" w:cs="Arial"/>
                <w:color w:val="000000"/>
                <w:kern w:val="0"/>
                <w:szCs w:val="21"/>
              </w:rPr>
              <w:t>：开放普通业务数据收发</w:t>
            </w:r>
            <w:r>
              <w:rPr>
                <w:rFonts w:ascii="Arial" w:eastAsia="宋体" w:hAnsi="Arial" w:cs="Arial" w:hint="eastAsia"/>
                <w:color w:val="000000"/>
                <w:kern w:val="0"/>
                <w:szCs w:val="21"/>
              </w:rPr>
              <w:t>配置</w:t>
            </w:r>
          </w:p>
        </w:tc>
        <w:tc>
          <w:tcPr>
            <w:tcW w:w="992" w:type="dxa"/>
            <w:shd w:val="clear" w:color="auto" w:fill="auto"/>
          </w:tcPr>
          <w:p w14:paraId="7A44E3BB" w14:textId="77777777" w:rsidR="007E65A1" w:rsidRDefault="007E65A1" w:rsidP="00CA08D6">
            <w:pPr>
              <w:jc w:val="center"/>
              <w:rPr>
                <w:rFonts w:asciiTheme="minorEastAsia" w:hAnsiTheme="minorEastAsia"/>
              </w:rPr>
            </w:pPr>
            <w:r>
              <w:rPr>
                <w:rFonts w:asciiTheme="minorEastAsia" w:hAnsiTheme="minorEastAsia" w:hint="eastAsia"/>
              </w:rPr>
              <w:t>xhfang</w:t>
            </w:r>
          </w:p>
        </w:tc>
      </w:tr>
      <w:tr w:rsidR="009C7DF3" w14:paraId="66E45139" w14:textId="77777777" w:rsidTr="003B6945">
        <w:tc>
          <w:tcPr>
            <w:tcW w:w="1276" w:type="dxa"/>
            <w:shd w:val="clear" w:color="auto" w:fill="auto"/>
          </w:tcPr>
          <w:p w14:paraId="7592C7BF" w14:textId="00EB221F" w:rsidR="009C7DF3" w:rsidRDefault="009C7DF3" w:rsidP="00E75799">
            <w:pPr>
              <w:jc w:val="center"/>
              <w:rPr>
                <w:rFonts w:asciiTheme="minorEastAsia" w:hAnsiTheme="minorEastAsia"/>
              </w:rPr>
            </w:pPr>
            <w:r>
              <w:rPr>
                <w:rFonts w:asciiTheme="minorEastAsia" w:hAnsiTheme="minorEastAsia" w:hint="eastAsia"/>
              </w:rPr>
              <w:t>1.</w:t>
            </w:r>
            <w:r w:rsidR="00E75799">
              <w:rPr>
                <w:rFonts w:asciiTheme="minorEastAsia" w:hAnsiTheme="minorEastAsia"/>
              </w:rPr>
              <w:t>2.16</w:t>
            </w:r>
          </w:p>
        </w:tc>
        <w:tc>
          <w:tcPr>
            <w:tcW w:w="2002" w:type="dxa"/>
            <w:shd w:val="clear" w:color="auto" w:fill="auto"/>
          </w:tcPr>
          <w:p w14:paraId="1B05F169" w14:textId="0A04804C" w:rsidR="009C7DF3" w:rsidRDefault="009C7DF3" w:rsidP="009C7DF3">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10.25</w:t>
            </w:r>
            <w:r w:rsidR="00E75799">
              <w:rPr>
                <w:rFonts w:asciiTheme="minorEastAsia" w:hAnsiTheme="minorEastAsia"/>
              </w:rPr>
              <w:t>-</w:t>
            </w:r>
            <w:r w:rsidR="007E65A1">
              <w:rPr>
                <w:rFonts w:asciiTheme="minorEastAsia" w:hAnsiTheme="minorEastAsia"/>
              </w:rPr>
              <w:t>11.6</w:t>
            </w:r>
          </w:p>
        </w:tc>
        <w:tc>
          <w:tcPr>
            <w:tcW w:w="5511" w:type="dxa"/>
            <w:shd w:val="clear" w:color="auto" w:fill="auto"/>
          </w:tcPr>
          <w:p w14:paraId="4E0B08E8" w14:textId="77777777" w:rsidR="009C7DF3" w:rsidRDefault="009C7DF3" w:rsidP="003B6945">
            <w:pPr>
              <w:widowControl/>
              <w:jc w:val="left"/>
              <w:rPr>
                <w:rFonts w:ascii="Arial" w:eastAsia="宋体" w:hAnsi="Arial" w:cs="Arial"/>
                <w:color w:val="000000"/>
                <w:kern w:val="0"/>
                <w:szCs w:val="21"/>
              </w:rPr>
            </w:pPr>
            <w:r>
              <w:rPr>
                <w:rFonts w:ascii="Arial" w:eastAsia="宋体" w:hAnsi="Arial" w:cs="Arial" w:hint="eastAsia"/>
                <w:color w:val="000000"/>
                <w:kern w:val="0"/>
                <w:szCs w:val="21"/>
              </w:rPr>
              <w:t>优化</w:t>
            </w:r>
            <w:r>
              <w:rPr>
                <w:rFonts w:ascii="Arial" w:eastAsia="宋体" w:hAnsi="Arial" w:cs="Arial"/>
                <w:color w:val="000000"/>
                <w:kern w:val="0"/>
                <w:szCs w:val="21"/>
              </w:rPr>
              <w:t>点：</w:t>
            </w:r>
          </w:p>
          <w:p w14:paraId="60F3E61C" w14:textId="77777777" w:rsidR="009C7DF3" w:rsidRDefault="00FA64FA" w:rsidP="009C7DF3">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流量统计</w:t>
            </w:r>
            <w:r>
              <w:rPr>
                <w:rFonts w:ascii="Arial" w:eastAsia="宋体" w:hAnsi="Arial" w:cs="Arial"/>
                <w:color w:val="000000"/>
                <w:kern w:val="0"/>
                <w:szCs w:val="21"/>
              </w:rPr>
              <w:t>改为端口统计</w:t>
            </w:r>
          </w:p>
          <w:p w14:paraId="4914354F" w14:textId="77777777" w:rsidR="00FA64FA" w:rsidRDefault="00FA64FA" w:rsidP="009C7DF3">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优化</w:t>
            </w:r>
            <w:r>
              <w:rPr>
                <w:rFonts w:ascii="Arial" w:eastAsia="宋体" w:hAnsi="Arial" w:cs="Arial"/>
                <w:color w:val="000000"/>
                <w:kern w:val="0"/>
                <w:szCs w:val="21"/>
              </w:rPr>
              <w:t>端口定时启用功能</w:t>
            </w:r>
          </w:p>
          <w:p w14:paraId="274DF3F0" w14:textId="6E006F26" w:rsidR="00FA64FA" w:rsidRDefault="00FA64FA" w:rsidP="009C7DF3">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堆叠</w:t>
            </w:r>
          </w:p>
          <w:p w14:paraId="1C7B3116" w14:textId="0779528F" w:rsidR="00FA64FA" w:rsidRDefault="00FA64FA" w:rsidP="00977A3D">
            <w:pPr>
              <w:pStyle w:val="af2"/>
              <w:widowControl/>
              <w:numPr>
                <w:ilvl w:val="0"/>
                <w:numId w:val="653"/>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堆叠建立</w:t>
            </w:r>
            <w:r>
              <w:rPr>
                <w:rFonts w:ascii="Arial" w:eastAsia="宋体" w:hAnsi="Arial" w:cs="Arial"/>
                <w:color w:val="000000"/>
                <w:kern w:val="0"/>
                <w:szCs w:val="21"/>
              </w:rPr>
              <w:t>后，去除设备</w:t>
            </w:r>
            <w:r>
              <w:rPr>
                <w:rFonts w:ascii="Arial" w:eastAsia="宋体" w:hAnsi="Arial" w:cs="Arial"/>
                <w:color w:val="000000"/>
                <w:kern w:val="0"/>
                <w:szCs w:val="21"/>
              </w:rPr>
              <w:t>ID</w:t>
            </w:r>
            <w:r>
              <w:rPr>
                <w:rFonts w:ascii="Arial" w:eastAsia="宋体" w:hAnsi="Arial" w:cs="Arial"/>
                <w:color w:val="000000"/>
                <w:kern w:val="0"/>
                <w:szCs w:val="21"/>
              </w:rPr>
              <w:t>预设功能</w:t>
            </w:r>
          </w:p>
          <w:p w14:paraId="5460E79A" w14:textId="5D277DBE" w:rsidR="00FA64FA" w:rsidRDefault="00FA64FA" w:rsidP="00977A3D">
            <w:pPr>
              <w:pStyle w:val="af2"/>
              <w:widowControl/>
              <w:numPr>
                <w:ilvl w:val="0"/>
                <w:numId w:val="653"/>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堆叠建立后</w:t>
            </w:r>
            <w:r>
              <w:rPr>
                <w:rFonts w:ascii="Arial" w:eastAsia="宋体" w:hAnsi="Arial" w:cs="Arial"/>
                <w:color w:val="000000"/>
                <w:kern w:val="0"/>
                <w:szCs w:val="21"/>
              </w:rPr>
              <w:t>，无法修改堆叠配置，必须退出堆叠后才可修改，然后再重新加入堆叠</w:t>
            </w:r>
          </w:p>
          <w:p w14:paraId="4F0FD4AA" w14:textId="41AB6FAF" w:rsidR="00FA64FA" w:rsidRDefault="00FA64FA" w:rsidP="00977A3D">
            <w:pPr>
              <w:pStyle w:val="af2"/>
              <w:widowControl/>
              <w:numPr>
                <w:ilvl w:val="0"/>
                <w:numId w:val="653"/>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堆叠设置</w:t>
            </w:r>
            <w:r>
              <w:rPr>
                <w:rFonts w:ascii="Arial" w:eastAsia="宋体" w:hAnsi="Arial" w:cs="Arial"/>
                <w:color w:val="000000"/>
                <w:kern w:val="0"/>
                <w:szCs w:val="21"/>
              </w:rPr>
              <w:t>时，设备</w:t>
            </w:r>
            <w:r>
              <w:rPr>
                <w:rFonts w:ascii="Arial" w:eastAsia="宋体" w:hAnsi="Arial" w:cs="Arial"/>
                <w:color w:val="000000"/>
                <w:kern w:val="0"/>
                <w:szCs w:val="21"/>
              </w:rPr>
              <w:t>ID</w:t>
            </w:r>
            <w:r>
              <w:rPr>
                <w:rFonts w:ascii="Arial" w:eastAsia="宋体" w:hAnsi="Arial" w:cs="Arial"/>
                <w:color w:val="000000"/>
                <w:kern w:val="0"/>
                <w:szCs w:val="21"/>
              </w:rPr>
              <w:t>和堆叠口同时配置，设备重启后，堆叠口命名规则自动跟随</w:t>
            </w:r>
            <w:r>
              <w:rPr>
                <w:rFonts w:ascii="Arial" w:eastAsia="宋体" w:hAnsi="Arial" w:cs="Arial" w:hint="eastAsia"/>
                <w:color w:val="000000"/>
                <w:kern w:val="0"/>
                <w:szCs w:val="21"/>
              </w:rPr>
              <w:t>设备</w:t>
            </w:r>
            <w:r>
              <w:rPr>
                <w:rFonts w:ascii="Arial" w:eastAsia="宋体" w:hAnsi="Arial" w:cs="Arial"/>
                <w:color w:val="000000"/>
                <w:kern w:val="0"/>
                <w:szCs w:val="21"/>
              </w:rPr>
              <w:t>ID</w:t>
            </w:r>
            <w:r>
              <w:rPr>
                <w:rFonts w:ascii="Arial" w:eastAsia="宋体" w:hAnsi="Arial" w:cs="Arial"/>
                <w:color w:val="000000"/>
                <w:kern w:val="0"/>
                <w:szCs w:val="21"/>
              </w:rPr>
              <w:t>变化同步更新</w:t>
            </w:r>
          </w:p>
          <w:p w14:paraId="68E8685C" w14:textId="6F0C2D78" w:rsidR="00FA64FA" w:rsidRPr="00FA64FA" w:rsidRDefault="00FA64FA" w:rsidP="00977A3D">
            <w:pPr>
              <w:pStyle w:val="af2"/>
              <w:widowControl/>
              <w:numPr>
                <w:ilvl w:val="0"/>
                <w:numId w:val="653"/>
              </w:numPr>
              <w:ind w:firstLineChars="0"/>
              <w:jc w:val="left"/>
              <w:rPr>
                <w:rFonts w:ascii="Arial" w:eastAsia="宋体" w:hAnsi="Arial" w:cs="Arial" w:hint="eastAsia"/>
                <w:color w:val="000000"/>
                <w:kern w:val="0"/>
                <w:szCs w:val="21"/>
              </w:rPr>
            </w:pPr>
            <w:r>
              <w:rPr>
                <w:rFonts w:ascii="Arial" w:eastAsia="宋体" w:hAnsi="Arial" w:cs="Arial" w:hint="eastAsia"/>
                <w:color w:val="000000"/>
                <w:kern w:val="0"/>
                <w:szCs w:val="21"/>
              </w:rPr>
              <w:t>堆叠口</w:t>
            </w:r>
            <w:r w:rsidR="002547F5">
              <w:rPr>
                <w:rFonts w:ascii="Arial" w:eastAsia="宋体" w:hAnsi="Arial" w:cs="Arial" w:hint="eastAsia"/>
                <w:color w:val="000000"/>
                <w:kern w:val="0"/>
                <w:szCs w:val="21"/>
              </w:rPr>
              <w:t>2</w:t>
            </w:r>
            <w:r w:rsidR="002547F5">
              <w:rPr>
                <w:rFonts w:ascii="Arial" w:eastAsia="宋体" w:hAnsi="Arial" w:cs="Arial" w:hint="eastAsia"/>
                <w:color w:val="000000"/>
                <w:kern w:val="0"/>
                <w:szCs w:val="21"/>
              </w:rPr>
              <w:t>选</w:t>
            </w:r>
            <w:r w:rsidR="002547F5">
              <w:rPr>
                <w:rFonts w:ascii="Arial" w:eastAsia="宋体" w:hAnsi="Arial" w:cs="Arial" w:hint="eastAsia"/>
                <w:color w:val="000000"/>
                <w:kern w:val="0"/>
                <w:szCs w:val="21"/>
              </w:rPr>
              <w:t>1</w:t>
            </w:r>
            <w:r w:rsidR="002547F5">
              <w:rPr>
                <w:rFonts w:ascii="Arial" w:eastAsia="宋体" w:hAnsi="Arial" w:cs="Arial" w:hint="eastAsia"/>
                <w:color w:val="000000"/>
                <w:kern w:val="0"/>
                <w:szCs w:val="21"/>
              </w:rPr>
              <w:t>必填</w:t>
            </w:r>
          </w:p>
          <w:p w14:paraId="21B4FAAB" w14:textId="6D011049" w:rsidR="00FA64FA" w:rsidRDefault="00FA64FA" w:rsidP="009C7DF3">
            <w:pPr>
              <w:widowControl/>
              <w:numPr>
                <w:ilvl w:val="0"/>
                <w:numId w:val="8"/>
              </w:numPr>
              <w:jc w:val="left"/>
              <w:rPr>
                <w:rFonts w:ascii="Arial" w:eastAsia="宋体" w:hAnsi="Arial" w:cs="Arial" w:hint="eastAsia"/>
                <w:color w:val="000000"/>
                <w:kern w:val="0"/>
                <w:szCs w:val="21"/>
              </w:rPr>
            </w:pPr>
            <w:r>
              <w:rPr>
                <w:rFonts w:ascii="Arial" w:eastAsia="宋体" w:hAnsi="Arial" w:cs="Arial" w:hint="eastAsia"/>
                <w:color w:val="000000"/>
                <w:kern w:val="0"/>
                <w:szCs w:val="21"/>
              </w:rPr>
              <w:t>风暴控制</w:t>
            </w:r>
            <w:r>
              <w:rPr>
                <w:rFonts w:ascii="Arial" w:eastAsia="宋体" w:hAnsi="Arial" w:cs="Arial"/>
                <w:color w:val="000000"/>
                <w:kern w:val="0"/>
                <w:szCs w:val="21"/>
              </w:rPr>
              <w:t>：</w:t>
            </w:r>
            <w:r>
              <w:rPr>
                <w:rFonts w:ascii="Arial" w:eastAsia="宋体" w:hAnsi="Arial" w:cs="Arial"/>
                <w:color w:val="000000"/>
                <w:kern w:val="0"/>
                <w:szCs w:val="21"/>
              </w:rPr>
              <w:t>IFG</w:t>
            </w:r>
            <w:r>
              <w:rPr>
                <w:rFonts w:ascii="Arial" w:eastAsia="宋体" w:hAnsi="Arial" w:cs="Arial"/>
                <w:color w:val="000000"/>
                <w:kern w:val="0"/>
                <w:szCs w:val="21"/>
              </w:rPr>
              <w:t>仅在</w:t>
            </w:r>
            <w:r>
              <w:rPr>
                <w:rFonts w:ascii="Arial" w:eastAsia="宋体" w:hAnsi="Arial" w:cs="Arial"/>
                <w:color w:val="000000"/>
                <w:kern w:val="0"/>
                <w:szCs w:val="21"/>
              </w:rPr>
              <w:t>Kbps</w:t>
            </w:r>
            <w:r>
              <w:rPr>
                <w:rFonts w:ascii="Arial" w:eastAsia="宋体" w:hAnsi="Arial" w:cs="Arial"/>
                <w:color w:val="000000"/>
                <w:kern w:val="0"/>
                <w:szCs w:val="21"/>
              </w:rPr>
              <w:t>单位下</w:t>
            </w:r>
            <w:r>
              <w:rPr>
                <w:rFonts w:ascii="Arial" w:eastAsia="宋体" w:hAnsi="Arial" w:cs="Arial" w:hint="eastAsia"/>
                <w:color w:val="000000"/>
                <w:kern w:val="0"/>
                <w:szCs w:val="21"/>
              </w:rPr>
              <w:t>有效</w:t>
            </w:r>
          </w:p>
          <w:p w14:paraId="447B7A33" w14:textId="77777777" w:rsidR="00FA64FA" w:rsidRDefault="00FA64FA" w:rsidP="00FA64FA">
            <w:pPr>
              <w:widowControl/>
              <w:jc w:val="left"/>
              <w:rPr>
                <w:rFonts w:ascii="Arial" w:eastAsia="宋体" w:hAnsi="Arial" w:cs="Arial"/>
                <w:color w:val="000000"/>
                <w:kern w:val="0"/>
                <w:szCs w:val="21"/>
              </w:rPr>
            </w:pPr>
          </w:p>
          <w:p w14:paraId="6E1D50B9" w14:textId="4986C371" w:rsidR="00FA64FA" w:rsidRDefault="00FA64FA" w:rsidP="00FA64FA">
            <w:pPr>
              <w:widowControl/>
              <w:jc w:val="left"/>
              <w:rPr>
                <w:rFonts w:ascii="Arial" w:eastAsia="宋体" w:hAnsi="Arial" w:cs="Arial" w:hint="eastAsia"/>
                <w:color w:val="000000"/>
                <w:kern w:val="0"/>
                <w:szCs w:val="21"/>
              </w:rPr>
            </w:pPr>
            <w:r>
              <w:rPr>
                <w:rFonts w:ascii="Arial" w:eastAsia="宋体" w:hAnsi="Arial" w:cs="Arial" w:hint="eastAsia"/>
                <w:color w:val="000000"/>
                <w:kern w:val="0"/>
                <w:szCs w:val="21"/>
              </w:rPr>
              <w:t>FP</w:t>
            </w:r>
            <w:r>
              <w:rPr>
                <w:rFonts w:ascii="Arial" w:eastAsia="宋体" w:hAnsi="Arial" w:cs="Arial"/>
                <w:color w:val="000000"/>
                <w:kern w:val="0"/>
                <w:szCs w:val="21"/>
              </w:rPr>
              <w:t>2</w:t>
            </w:r>
            <w:r>
              <w:rPr>
                <w:rFonts w:ascii="Arial" w:eastAsia="宋体" w:hAnsi="Arial" w:cs="Arial" w:hint="eastAsia"/>
                <w:color w:val="000000"/>
                <w:kern w:val="0"/>
                <w:szCs w:val="21"/>
              </w:rPr>
              <w:t>新增：</w:t>
            </w:r>
          </w:p>
          <w:p w14:paraId="2C29CC69" w14:textId="4BBDFAA1" w:rsidR="00FA64FA" w:rsidRDefault="00FA64FA" w:rsidP="009C7DF3">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端口</w:t>
            </w:r>
            <w:r>
              <w:rPr>
                <w:rFonts w:ascii="Arial" w:eastAsia="宋体" w:hAnsi="Arial" w:cs="Arial"/>
                <w:color w:val="000000"/>
                <w:kern w:val="0"/>
                <w:szCs w:val="21"/>
              </w:rPr>
              <w:t>基本配置：</w:t>
            </w:r>
            <w:r>
              <w:rPr>
                <w:rFonts w:ascii="Arial" w:eastAsia="宋体" w:hAnsi="Arial" w:cs="Arial" w:hint="eastAsia"/>
                <w:color w:val="000000"/>
                <w:kern w:val="0"/>
                <w:szCs w:val="21"/>
              </w:rPr>
              <w:t>新增</w:t>
            </w:r>
            <w:hyperlink w:anchor="_端口基本配置/Port_Basic_Settings(FP1B)" w:history="1">
              <w:r w:rsidRPr="00C63842">
                <w:rPr>
                  <w:rStyle w:val="af"/>
                  <w:rFonts w:ascii="Arial" w:eastAsia="宋体" w:hAnsi="Arial" w:cs="Arial" w:hint="eastAsia"/>
                  <w:kern w:val="0"/>
                  <w:szCs w:val="21"/>
                </w:rPr>
                <w:t>端口组</w:t>
              </w:r>
            </w:hyperlink>
          </w:p>
          <w:p w14:paraId="176E6BD3" w14:textId="6A5682E1" w:rsidR="00EC21F0" w:rsidRDefault="00EC21F0" w:rsidP="00EC21F0">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新增</w:t>
            </w:r>
            <w:hyperlink w:anchor="_13.2.5.4_RSPAN_(FP2)" w:history="1">
              <w:r w:rsidRPr="00C63842">
                <w:rPr>
                  <w:rStyle w:val="af"/>
                  <w:rFonts w:ascii="Arial" w:eastAsia="宋体" w:hAnsi="Arial" w:cs="Arial"/>
                  <w:kern w:val="0"/>
                  <w:szCs w:val="21"/>
                </w:rPr>
                <w:t>RSPAN</w:t>
              </w:r>
            </w:hyperlink>
          </w:p>
          <w:p w14:paraId="527ADD72" w14:textId="6D3D7FB9" w:rsidR="00EC21F0" w:rsidRDefault="00EC21F0" w:rsidP="00EC21F0">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联动</w:t>
            </w:r>
            <w:r>
              <w:rPr>
                <w:rFonts w:ascii="Arial" w:eastAsia="宋体" w:hAnsi="Arial" w:cs="Arial"/>
                <w:color w:val="000000"/>
                <w:kern w:val="0"/>
                <w:szCs w:val="21"/>
              </w:rPr>
              <w:t>RSPAN</w:t>
            </w:r>
            <w:r>
              <w:rPr>
                <w:rFonts w:ascii="Arial" w:eastAsia="宋体" w:hAnsi="Arial" w:cs="Arial" w:hint="eastAsia"/>
                <w:color w:val="000000"/>
                <w:kern w:val="0"/>
                <w:szCs w:val="21"/>
              </w:rPr>
              <w:t>，</w:t>
            </w:r>
            <w:r>
              <w:rPr>
                <w:rFonts w:ascii="Arial" w:eastAsia="宋体" w:hAnsi="Arial" w:cs="Arial"/>
                <w:color w:val="000000"/>
                <w:kern w:val="0"/>
                <w:szCs w:val="21"/>
              </w:rPr>
              <w:t>优化</w:t>
            </w:r>
            <w:hyperlink w:anchor="_ACL(FP1B)" w:history="1">
              <w:r w:rsidRPr="00C63842">
                <w:rPr>
                  <w:rStyle w:val="af"/>
                  <w:rFonts w:ascii="Arial" w:eastAsia="宋体" w:hAnsi="Arial" w:cs="Arial"/>
                  <w:kern w:val="0"/>
                  <w:szCs w:val="21"/>
                </w:rPr>
                <w:t>ACL</w:t>
              </w:r>
              <w:r w:rsidRPr="00C63842">
                <w:rPr>
                  <w:rStyle w:val="af"/>
                  <w:rFonts w:ascii="Arial" w:eastAsia="宋体" w:hAnsi="Arial" w:cs="Arial"/>
                  <w:kern w:val="0"/>
                  <w:szCs w:val="21"/>
                </w:rPr>
                <w:t>规则高级设置</w:t>
              </w:r>
            </w:hyperlink>
            <w:r>
              <w:rPr>
                <w:rFonts w:ascii="Arial" w:eastAsia="宋体" w:hAnsi="Arial" w:cs="Arial" w:hint="eastAsia"/>
                <w:color w:val="000000"/>
                <w:kern w:val="0"/>
                <w:szCs w:val="21"/>
              </w:rPr>
              <w:t>镜像</w:t>
            </w:r>
            <w:r w:rsidR="00163E02">
              <w:rPr>
                <w:rFonts w:ascii="Arial" w:eastAsia="宋体" w:hAnsi="Arial" w:cs="Arial" w:hint="eastAsia"/>
                <w:color w:val="000000"/>
                <w:kern w:val="0"/>
                <w:szCs w:val="21"/>
              </w:rPr>
              <w:t>功能</w:t>
            </w:r>
          </w:p>
          <w:p w14:paraId="6994909B" w14:textId="4E8E497D" w:rsidR="00FA64FA" w:rsidRDefault="00FA64FA" w:rsidP="00EC21F0">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升级</w:t>
            </w:r>
            <w:r>
              <w:rPr>
                <w:rFonts w:ascii="Arial" w:eastAsia="宋体" w:hAnsi="Arial" w:cs="Arial"/>
                <w:color w:val="000000"/>
                <w:kern w:val="0"/>
                <w:szCs w:val="21"/>
              </w:rPr>
              <w:t>：新增</w:t>
            </w:r>
            <w:r>
              <w:rPr>
                <w:rFonts w:ascii="Arial" w:eastAsia="宋体" w:hAnsi="Arial" w:cs="Arial" w:hint="eastAsia"/>
                <w:color w:val="000000"/>
                <w:kern w:val="0"/>
                <w:szCs w:val="21"/>
              </w:rPr>
              <w:t>FTP/FTPS</w:t>
            </w:r>
            <w:r>
              <w:rPr>
                <w:rFonts w:ascii="Arial" w:eastAsia="宋体" w:hAnsi="Arial" w:cs="Arial"/>
                <w:color w:val="000000"/>
                <w:kern w:val="0"/>
                <w:szCs w:val="21"/>
              </w:rPr>
              <w:t>方式</w:t>
            </w:r>
          </w:p>
          <w:p w14:paraId="1F61C617" w14:textId="340F2056" w:rsidR="002B2861" w:rsidRPr="007E65A1" w:rsidRDefault="00FA64FA" w:rsidP="007E65A1">
            <w:pPr>
              <w:widowControl/>
              <w:numPr>
                <w:ilvl w:val="0"/>
                <w:numId w:val="8"/>
              </w:numPr>
              <w:jc w:val="left"/>
              <w:rPr>
                <w:rFonts w:ascii="Arial" w:eastAsia="宋体" w:hAnsi="Arial" w:cs="Arial" w:hint="eastAsia"/>
                <w:color w:val="000000"/>
                <w:kern w:val="0"/>
                <w:szCs w:val="21"/>
              </w:rPr>
            </w:pPr>
            <w:r>
              <w:rPr>
                <w:rFonts w:ascii="Arial" w:eastAsia="宋体" w:hAnsi="Arial" w:cs="Arial" w:hint="eastAsia"/>
                <w:color w:val="000000"/>
                <w:kern w:val="0"/>
                <w:szCs w:val="21"/>
              </w:rPr>
              <w:t>1588</w:t>
            </w:r>
            <w:r>
              <w:rPr>
                <w:rFonts w:ascii="Arial" w:eastAsia="宋体" w:hAnsi="Arial" w:cs="Arial"/>
                <w:color w:val="000000"/>
                <w:kern w:val="0"/>
                <w:szCs w:val="21"/>
              </w:rPr>
              <w:t>v2 TC</w:t>
            </w:r>
            <w:r>
              <w:rPr>
                <w:rFonts w:ascii="Arial" w:eastAsia="宋体" w:hAnsi="Arial" w:cs="Arial"/>
                <w:color w:val="000000"/>
                <w:kern w:val="0"/>
                <w:szCs w:val="21"/>
              </w:rPr>
              <w:t>：开放</w:t>
            </w:r>
            <w:r>
              <w:rPr>
                <w:rFonts w:ascii="Arial" w:eastAsia="宋体" w:hAnsi="Arial" w:cs="Arial"/>
                <w:color w:val="000000"/>
                <w:kern w:val="0"/>
                <w:szCs w:val="21"/>
              </w:rPr>
              <w:t>PTP</w:t>
            </w:r>
            <w:r>
              <w:rPr>
                <w:rFonts w:ascii="Arial" w:eastAsia="宋体" w:hAnsi="Arial" w:cs="Arial"/>
                <w:color w:val="000000"/>
                <w:kern w:val="0"/>
                <w:szCs w:val="21"/>
              </w:rPr>
              <w:t>配置</w:t>
            </w:r>
          </w:p>
        </w:tc>
        <w:tc>
          <w:tcPr>
            <w:tcW w:w="992" w:type="dxa"/>
            <w:shd w:val="clear" w:color="auto" w:fill="auto"/>
          </w:tcPr>
          <w:p w14:paraId="04F93148" w14:textId="77777777" w:rsidR="009C7DF3" w:rsidRDefault="009C7DF3" w:rsidP="003B6945">
            <w:pPr>
              <w:jc w:val="center"/>
              <w:rPr>
                <w:rFonts w:asciiTheme="minorEastAsia" w:hAnsiTheme="minorEastAsia"/>
              </w:rPr>
            </w:pPr>
            <w:r>
              <w:rPr>
                <w:rFonts w:asciiTheme="minorEastAsia" w:hAnsiTheme="minorEastAsia" w:hint="eastAsia"/>
              </w:rPr>
              <w:t>xhfang</w:t>
            </w:r>
          </w:p>
        </w:tc>
      </w:tr>
      <w:tr w:rsidR="00F00988" w14:paraId="4F8F10EE" w14:textId="77777777" w:rsidTr="0056173D">
        <w:tc>
          <w:tcPr>
            <w:tcW w:w="1276" w:type="dxa"/>
            <w:shd w:val="clear" w:color="auto" w:fill="auto"/>
          </w:tcPr>
          <w:p w14:paraId="166A9B63" w14:textId="6E091CC5" w:rsidR="00F00988" w:rsidRDefault="00F00988" w:rsidP="009D3BB1">
            <w:pPr>
              <w:jc w:val="center"/>
              <w:rPr>
                <w:rFonts w:asciiTheme="minorEastAsia" w:hAnsiTheme="minorEastAsia"/>
              </w:rPr>
            </w:pPr>
            <w:r>
              <w:rPr>
                <w:rFonts w:asciiTheme="minorEastAsia" w:hAnsiTheme="minorEastAsia" w:hint="eastAsia"/>
              </w:rPr>
              <w:t>1.</w:t>
            </w:r>
            <w:r w:rsidR="009D3BB1">
              <w:rPr>
                <w:rFonts w:asciiTheme="minorEastAsia" w:hAnsiTheme="minorEastAsia"/>
              </w:rPr>
              <w:t>2.15</w:t>
            </w:r>
          </w:p>
        </w:tc>
        <w:tc>
          <w:tcPr>
            <w:tcW w:w="2002" w:type="dxa"/>
            <w:shd w:val="clear" w:color="auto" w:fill="auto"/>
          </w:tcPr>
          <w:p w14:paraId="12D7EEEC" w14:textId="14377D21" w:rsidR="00F00988" w:rsidRDefault="00F00988" w:rsidP="00F00988">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09.21</w:t>
            </w:r>
            <w:r w:rsidR="009D3BB1">
              <w:rPr>
                <w:rFonts w:asciiTheme="minorEastAsia" w:hAnsiTheme="minorEastAsia"/>
              </w:rPr>
              <w:t>-10.25</w:t>
            </w:r>
          </w:p>
        </w:tc>
        <w:tc>
          <w:tcPr>
            <w:tcW w:w="5511" w:type="dxa"/>
            <w:shd w:val="clear" w:color="auto" w:fill="auto"/>
          </w:tcPr>
          <w:p w14:paraId="00F591EE" w14:textId="77777777" w:rsidR="00F00988" w:rsidRDefault="00F00988" w:rsidP="0056173D">
            <w:pPr>
              <w:widowControl/>
              <w:jc w:val="left"/>
              <w:rPr>
                <w:rFonts w:ascii="Arial" w:eastAsia="宋体" w:hAnsi="Arial" w:cs="Arial"/>
                <w:color w:val="000000"/>
                <w:kern w:val="0"/>
                <w:szCs w:val="21"/>
              </w:rPr>
            </w:pPr>
            <w:r>
              <w:rPr>
                <w:rFonts w:ascii="Arial" w:eastAsia="宋体" w:hAnsi="Arial" w:cs="Arial" w:hint="eastAsia"/>
                <w:color w:val="000000"/>
                <w:kern w:val="0"/>
                <w:szCs w:val="21"/>
              </w:rPr>
              <w:t>优化</w:t>
            </w:r>
            <w:r>
              <w:rPr>
                <w:rFonts w:ascii="Arial" w:eastAsia="宋体" w:hAnsi="Arial" w:cs="Arial"/>
                <w:color w:val="000000"/>
                <w:kern w:val="0"/>
                <w:szCs w:val="21"/>
              </w:rPr>
              <w:t>点：</w:t>
            </w:r>
          </w:p>
          <w:p w14:paraId="5E65A5DE" w14:textId="77777777" w:rsidR="00F00988" w:rsidRDefault="00F00988" w:rsidP="00F00988">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RIP/R</w:t>
            </w:r>
            <w:r>
              <w:rPr>
                <w:rFonts w:ascii="Arial" w:eastAsia="宋体" w:hAnsi="Arial" w:cs="Arial"/>
                <w:color w:val="000000"/>
                <w:kern w:val="0"/>
                <w:szCs w:val="21"/>
              </w:rPr>
              <w:t>IPng</w:t>
            </w:r>
            <w:r>
              <w:rPr>
                <w:rFonts w:ascii="Arial" w:eastAsia="宋体" w:hAnsi="Arial" w:cs="Arial" w:hint="eastAsia"/>
                <w:color w:val="000000"/>
                <w:kern w:val="0"/>
                <w:szCs w:val="21"/>
              </w:rPr>
              <w:t>：</w:t>
            </w:r>
            <w:r>
              <w:rPr>
                <w:rFonts w:ascii="Arial" w:eastAsia="宋体" w:hAnsi="Arial" w:cs="Arial"/>
                <w:color w:val="000000"/>
                <w:kern w:val="0"/>
                <w:szCs w:val="21"/>
              </w:rPr>
              <w:t>引入外部路由的度量值取值范围优化</w:t>
            </w:r>
          </w:p>
          <w:p w14:paraId="150238B8" w14:textId="3C0F75DA" w:rsidR="00F00988" w:rsidRDefault="009D3BB1" w:rsidP="00F00988">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EEE</w:t>
            </w:r>
            <w:r>
              <w:rPr>
                <w:rFonts w:ascii="Arial" w:eastAsia="宋体" w:hAnsi="Arial" w:cs="Arial"/>
                <w:color w:val="000000"/>
                <w:kern w:val="0"/>
                <w:szCs w:val="21"/>
              </w:rPr>
              <w:t>：增加端口运行状态</w:t>
            </w:r>
          </w:p>
          <w:p w14:paraId="39778C9D" w14:textId="77777777" w:rsidR="00A02AB5" w:rsidRDefault="009D3BB1" w:rsidP="009D3BB1">
            <w:pPr>
              <w:widowControl/>
              <w:numPr>
                <w:ilvl w:val="0"/>
                <w:numId w:val="8"/>
              </w:numPr>
              <w:jc w:val="left"/>
              <w:rPr>
                <w:rFonts w:ascii="Arial" w:eastAsia="宋体" w:hAnsi="Arial" w:cs="Arial"/>
                <w:color w:val="000000"/>
                <w:kern w:val="0"/>
                <w:szCs w:val="21"/>
              </w:rPr>
            </w:pPr>
            <w:r>
              <w:rPr>
                <w:rFonts w:ascii="Arial" w:eastAsia="宋体" w:hAnsi="Arial" w:cs="Arial"/>
                <w:color w:val="000000"/>
                <w:kern w:val="0"/>
                <w:szCs w:val="21"/>
              </w:rPr>
              <w:t>VLAN/</w:t>
            </w:r>
            <w:r>
              <w:rPr>
                <w:rFonts w:ascii="Arial" w:eastAsia="宋体" w:hAnsi="Arial" w:cs="Arial" w:hint="eastAsia"/>
                <w:color w:val="000000"/>
                <w:kern w:val="0"/>
                <w:szCs w:val="21"/>
              </w:rPr>
              <w:t>端口设置</w:t>
            </w:r>
          </w:p>
          <w:p w14:paraId="511408F6" w14:textId="6B1F8828" w:rsidR="009D3BB1" w:rsidRDefault="009D3BB1" w:rsidP="00977A3D">
            <w:pPr>
              <w:pStyle w:val="af2"/>
              <w:widowControl/>
              <w:numPr>
                <w:ilvl w:val="0"/>
                <w:numId w:val="649"/>
              </w:numPr>
              <w:ind w:firstLineChars="0"/>
              <w:jc w:val="left"/>
              <w:rPr>
                <w:rFonts w:ascii="Arial" w:eastAsia="宋体" w:hAnsi="Arial" w:cs="Arial"/>
                <w:color w:val="000000"/>
                <w:kern w:val="0"/>
                <w:szCs w:val="21"/>
              </w:rPr>
            </w:pPr>
            <w:r w:rsidRPr="00A02AB5">
              <w:rPr>
                <w:rFonts w:ascii="Arial" w:eastAsia="宋体" w:hAnsi="Arial" w:cs="Arial"/>
                <w:color w:val="000000"/>
                <w:kern w:val="0"/>
                <w:szCs w:val="21"/>
              </w:rPr>
              <w:t>协议</w:t>
            </w:r>
            <w:r w:rsidRPr="00A02AB5">
              <w:rPr>
                <w:rFonts w:ascii="Arial" w:eastAsia="宋体" w:hAnsi="Arial" w:cs="Arial"/>
                <w:color w:val="000000"/>
                <w:kern w:val="0"/>
                <w:szCs w:val="21"/>
              </w:rPr>
              <w:t>VLAN</w:t>
            </w:r>
            <w:r w:rsidRPr="00A02AB5">
              <w:rPr>
                <w:rFonts w:ascii="Arial" w:eastAsia="宋体" w:hAnsi="Arial" w:cs="Arial" w:hint="eastAsia"/>
                <w:color w:val="000000"/>
                <w:kern w:val="0"/>
                <w:szCs w:val="21"/>
              </w:rPr>
              <w:t>的</w:t>
            </w:r>
            <w:r w:rsidRPr="00A02AB5">
              <w:rPr>
                <w:rFonts w:ascii="Arial" w:eastAsia="宋体" w:hAnsi="Arial" w:cs="Arial"/>
                <w:color w:val="000000"/>
                <w:kern w:val="0"/>
                <w:szCs w:val="21"/>
              </w:rPr>
              <w:t>索引选中后，一并显示协议类型值</w:t>
            </w:r>
          </w:p>
          <w:p w14:paraId="4E6103E1" w14:textId="129706BA" w:rsidR="00A02AB5" w:rsidRPr="00A02AB5" w:rsidRDefault="00A02AB5" w:rsidP="00977A3D">
            <w:pPr>
              <w:pStyle w:val="af2"/>
              <w:widowControl/>
              <w:numPr>
                <w:ilvl w:val="0"/>
                <w:numId w:val="649"/>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协议</w:t>
            </w:r>
            <w:r>
              <w:rPr>
                <w:rFonts w:ascii="Arial" w:eastAsia="宋体" w:hAnsi="Arial" w:cs="Arial"/>
                <w:color w:val="000000"/>
                <w:kern w:val="0"/>
                <w:szCs w:val="21"/>
              </w:rPr>
              <w:t>VLAN</w:t>
            </w:r>
            <w:r>
              <w:rPr>
                <w:rFonts w:ascii="Arial" w:eastAsia="宋体" w:hAnsi="Arial" w:cs="Arial"/>
                <w:color w:val="000000"/>
                <w:kern w:val="0"/>
                <w:szCs w:val="21"/>
              </w:rPr>
              <w:t>的</w:t>
            </w:r>
            <w:r>
              <w:rPr>
                <w:rFonts w:ascii="Arial" w:eastAsia="宋体" w:hAnsi="Arial" w:cs="Arial"/>
                <w:color w:val="000000"/>
                <w:kern w:val="0"/>
                <w:szCs w:val="21"/>
              </w:rPr>
              <w:t>VLAN</w:t>
            </w:r>
            <w:r>
              <w:rPr>
                <w:rFonts w:ascii="Arial" w:eastAsia="宋体" w:hAnsi="Arial" w:cs="Arial"/>
                <w:color w:val="000000"/>
                <w:kern w:val="0"/>
                <w:szCs w:val="21"/>
              </w:rPr>
              <w:t>输入限制调整</w:t>
            </w:r>
          </w:p>
          <w:p w14:paraId="65F11649" w14:textId="77777777" w:rsidR="009D3BB1" w:rsidRDefault="002C56E9" w:rsidP="009D3BB1">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端口</w:t>
            </w:r>
            <w:r>
              <w:rPr>
                <w:rFonts w:ascii="Arial" w:eastAsia="宋体" w:hAnsi="Arial" w:cs="Arial"/>
                <w:color w:val="000000"/>
                <w:kern w:val="0"/>
                <w:szCs w:val="21"/>
              </w:rPr>
              <w:t>环路检测：增加端口运行状态</w:t>
            </w:r>
          </w:p>
          <w:p w14:paraId="77772306" w14:textId="6E6E8ED2" w:rsidR="002C56E9" w:rsidRDefault="002C56E9" w:rsidP="009D3BB1">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端口优先级</w:t>
            </w:r>
            <w:r>
              <w:rPr>
                <w:rFonts w:ascii="Arial" w:eastAsia="宋体" w:hAnsi="Arial" w:cs="Arial"/>
                <w:color w:val="000000"/>
                <w:kern w:val="0"/>
                <w:szCs w:val="21"/>
              </w:rPr>
              <w:t>：</w:t>
            </w:r>
            <w:r>
              <w:rPr>
                <w:rFonts w:ascii="Arial" w:eastAsia="宋体" w:hAnsi="Arial" w:cs="Arial" w:hint="eastAsia"/>
                <w:color w:val="000000"/>
                <w:kern w:val="0"/>
                <w:szCs w:val="21"/>
              </w:rPr>
              <w:t>补充</w:t>
            </w:r>
            <w:r>
              <w:rPr>
                <w:rFonts w:ascii="Arial" w:eastAsia="宋体" w:hAnsi="Arial" w:cs="Arial"/>
                <w:color w:val="000000"/>
                <w:kern w:val="0"/>
                <w:szCs w:val="21"/>
              </w:rPr>
              <w:t>出入方向</w:t>
            </w:r>
            <w:r>
              <w:rPr>
                <w:rFonts w:ascii="Arial" w:eastAsia="宋体" w:hAnsi="Arial" w:cs="Arial" w:hint="eastAsia"/>
                <w:color w:val="000000"/>
                <w:kern w:val="0"/>
                <w:szCs w:val="21"/>
              </w:rPr>
              <w:t>说明</w:t>
            </w:r>
          </w:p>
          <w:p w14:paraId="25E8C340" w14:textId="77777777" w:rsidR="0028377C" w:rsidRDefault="0028377C" w:rsidP="0028377C">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VLAN</w:t>
            </w:r>
            <w:r>
              <w:rPr>
                <w:rFonts w:ascii="Arial" w:eastAsia="宋体" w:hAnsi="Arial" w:cs="Arial"/>
                <w:color w:val="000000"/>
                <w:kern w:val="0"/>
                <w:szCs w:val="21"/>
              </w:rPr>
              <w:t>交换：内外层</w:t>
            </w:r>
            <w:r>
              <w:rPr>
                <w:rFonts w:ascii="Arial" w:eastAsia="宋体" w:hAnsi="Arial" w:cs="Arial"/>
                <w:color w:val="000000"/>
                <w:kern w:val="0"/>
                <w:szCs w:val="21"/>
              </w:rPr>
              <w:t>VLAN</w:t>
            </w:r>
            <w:r>
              <w:rPr>
                <w:rFonts w:ascii="Arial" w:eastAsia="宋体" w:hAnsi="Arial" w:cs="Arial"/>
                <w:color w:val="000000"/>
                <w:kern w:val="0"/>
                <w:szCs w:val="21"/>
              </w:rPr>
              <w:t>无须是端口已加入的</w:t>
            </w:r>
            <w:r>
              <w:rPr>
                <w:rFonts w:ascii="Arial" w:eastAsia="宋体" w:hAnsi="Arial" w:cs="Arial"/>
                <w:color w:val="000000"/>
                <w:kern w:val="0"/>
                <w:szCs w:val="21"/>
              </w:rPr>
              <w:t>VLAN</w:t>
            </w:r>
            <w:r>
              <w:rPr>
                <w:rFonts w:ascii="Arial" w:eastAsia="宋体" w:hAnsi="Arial" w:cs="Arial"/>
                <w:color w:val="000000"/>
                <w:kern w:val="0"/>
                <w:szCs w:val="21"/>
              </w:rPr>
              <w:t>，去除此限制</w:t>
            </w:r>
          </w:p>
          <w:p w14:paraId="1ADE7D07" w14:textId="77777777" w:rsidR="002C56E9" w:rsidRDefault="002C56E9" w:rsidP="009D3BB1">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ARP/</w:t>
            </w:r>
            <w:r>
              <w:rPr>
                <w:rFonts w:ascii="Arial" w:eastAsia="宋体" w:hAnsi="Arial" w:cs="Arial"/>
                <w:color w:val="000000"/>
                <w:kern w:val="0"/>
                <w:szCs w:val="21"/>
              </w:rPr>
              <w:t>邻居发现：调整老化时间下限</w:t>
            </w:r>
          </w:p>
          <w:p w14:paraId="6E02658F" w14:textId="7F1104DB" w:rsidR="002C56E9" w:rsidRDefault="002C56E9" w:rsidP="002C56E9">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w:t>
            </w:r>
            <w:r w:rsidR="00131A9D">
              <w:rPr>
                <w:rFonts w:ascii="Arial" w:eastAsia="宋体" w:hAnsi="Arial" w:cs="Arial" w:hint="eastAsia"/>
                <w:color w:val="000000"/>
                <w:kern w:val="0"/>
                <w:szCs w:val="21"/>
              </w:rPr>
              <w:t>FP</w:t>
            </w:r>
            <w:r w:rsidR="00131A9D">
              <w:rPr>
                <w:rFonts w:ascii="Arial" w:eastAsia="宋体" w:hAnsi="Arial" w:cs="Arial"/>
                <w:color w:val="000000"/>
                <w:kern w:val="0"/>
                <w:szCs w:val="21"/>
              </w:rPr>
              <w:t>2</w:t>
            </w:r>
            <w:r>
              <w:rPr>
                <w:rFonts w:ascii="Arial" w:eastAsia="宋体" w:hAnsi="Arial" w:cs="Arial" w:hint="eastAsia"/>
                <w:color w:val="000000"/>
                <w:kern w:val="0"/>
                <w:szCs w:val="21"/>
              </w:rPr>
              <w:t>新增</w:t>
            </w:r>
            <w:r>
              <w:rPr>
                <w:rFonts w:ascii="Arial" w:eastAsia="宋体" w:hAnsi="Arial" w:cs="Arial"/>
                <w:color w:val="000000"/>
                <w:kern w:val="0"/>
                <w:szCs w:val="21"/>
              </w:rPr>
              <w:t>】</w:t>
            </w:r>
            <w:r>
              <w:rPr>
                <w:rFonts w:ascii="Arial" w:eastAsia="宋体" w:hAnsi="Arial" w:cs="Arial" w:hint="eastAsia"/>
                <w:color w:val="000000"/>
                <w:kern w:val="0"/>
                <w:szCs w:val="21"/>
              </w:rPr>
              <w:t>VLA</w:t>
            </w:r>
            <w:r>
              <w:rPr>
                <w:rFonts w:ascii="Arial" w:eastAsia="宋体" w:hAnsi="Arial" w:cs="Arial"/>
                <w:color w:val="000000"/>
                <w:kern w:val="0"/>
                <w:szCs w:val="21"/>
              </w:rPr>
              <w:t>N</w:t>
            </w:r>
            <w:r>
              <w:rPr>
                <w:rFonts w:ascii="Arial" w:eastAsia="宋体" w:hAnsi="Arial" w:cs="Arial"/>
                <w:color w:val="000000"/>
                <w:kern w:val="0"/>
                <w:szCs w:val="21"/>
              </w:rPr>
              <w:t>限速</w:t>
            </w:r>
          </w:p>
          <w:p w14:paraId="42E570F8" w14:textId="77777777" w:rsidR="002C56E9" w:rsidRDefault="002C56E9" w:rsidP="00977A3D">
            <w:pPr>
              <w:pStyle w:val="af2"/>
              <w:widowControl/>
              <w:numPr>
                <w:ilvl w:val="0"/>
                <w:numId w:val="648"/>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w:t>
            </w:r>
            <w:r>
              <w:rPr>
                <w:rFonts w:ascii="Arial" w:eastAsia="宋体" w:hAnsi="Arial" w:cs="Arial"/>
                <w:color w:val="000000"/>
                <w:kern w:val="0"/>
                <w:szCs w:val="21"/>
              </w:rPr>
              <w:t>VLAN</w:t>
            </w:r>
            <w:r>
              <w:rPr>
                <w:rFonts w:ascii="Arial" w:eastAsia="宋体" w:hAnsi="Arial" w:cs="Arial"/>
                <w:color w:val="000000"/>
                <w:kern w:val="0"/>
                <w:szCs w:val="21"/>
              </w:rPr>
              <w:t>绑定</w:t>
            </w:r>
            <w:r>
              <w:rPr>
                <w:rFonts w:ascii="Arial" w:eastAsia="宋体" w:hAnsi="Arial" w:cs="Arial"/>
                <w:color w:val="000000"/>
                <w:kern w:val="0"/>
                <w:szCs w:val="21"/>
              </w:rPr>
              <w:t>ACL</w:t>
            </w:r>
            <w:r>
              <w:rPr>
                <w:rFonts w:ascii="Arial" w:eastAsia="宋体" w:hAnsi="Arial" w:cs="Arial"/>
                <w:color w:val="000000"/>
                <w:kern w:val="0"/>
                <w:szCs w:val="21"/>
              </w:rPr>
              <w:t>，与端口绑定</w:t>
            </w:r>
            <w:r>
              <w:rPr>
                <w:rFonts w:ascii="Arial" w:eastAsia="宋体" w:hAnsi="Arial" w:cs="Arial"/>
                <w:color w:val="000000"/>
                <w:kern w:val="0"/>
                <w:szCs w:val="21"/>
              </w:rPr>
              <w:t>ACL</w:t>
            </w:r>
            <w:r>
              <w:rPr>
                <w:rFonts w:ascii="Arial" w:eastAsia="宋体" w:hAnsi="Arial" w:cs="Arial"/>
                <w:color w:val="000000"/>
                <w:kern w:val="0"/>
                <w:szCs w:val="21"/>
              </w:rPr>
              <w:t>互斥</w:t>
            </w:r>
          </w:p>
          <w:p w14:paraId="31971089" w14:textId="2381BC34" w:rsidR="002C56E9" w:rsidRPr="002C56E9" w:rsidRDefault="002C56E9" w:rsidP="00977A3D">
            <w:pPr>
              <w:pStyle w:val="af2"/>
              <w:widowControl/>
              <w:numPr>
                <w:ilvl w:val="0"/>
                <w:numId w:val="648"/>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ACL</w:t>
            </w:r>
            <w:r>
              <w:rPr>
                <w:rFonts w:ascii="Arial" w:eastAsia="宋体" w:hAnsi="Arial" w:cs="Arial"/>
                <w:color w:val="000000"/>
                <w:kern w:val="0"/>
                <w:szCs w:val="21"/>
              </w:rPr>
              <w:t>规则高级设置新增限速</w:t>
            </w:r>
            <w:r>
              <w:rPr>
                <w:rFonts w:ascii="Arial" w:eastAsia="宋体" w:hAnsi="Arial" w:cs="Arial" w:hint="eastAsia"/>
                <w:color w:val="000000"/>
                <w:kern w:val="0"/>
                <w:szCs w:val="21"/>
              </w:rPr>
              <w:t>设置</w:t>
            </w:r>
          </w:p>
        </w:tc>
        <w:tc>
          <w:tcPr>
            <w:tcW w:w="992" w:type="dxa"/>
            <w:shd w:val="clear" w:color="auto" w:fill="auto"/>
          </w:tcPr>
          <w:p w14:paraId="0B62276C" w14:textId="77777777" w:rsidR="00F00988" w:rsidRDefault="00F00988" w:rsidP="0056173D">
            <w:pPr>
              <w:jc w:val="center"/>
              <w:rPr>
                <w:rFonts w:asciiTheme="minorEastAsia" w:hAnsiTheme="minorEastAsia"/>
              </w:rPr>
            </w:pPr>
            <w:r>
              <w:rPr>
                <w:rFonts w:asciiTheme="minorEastAsia" w:hAnsiTheme="minorEastAsia" w:hint="eastAsia"/>
              </w:rPr>
              <w:t>xhfang</w:t>
            </w:r>
          </w:p>
        </w:tc>
      </w:tr>
      <w:tr w:rsidR="00365EC7" w14:paraId="17EA312F" w14:textId="77777777" w:rsidTr="001104E8">
        <w:tc>
          <w:tcPr>
            <w:tcW w:w="1276" w:type="dxa"/>
            <w:shd w:val="clear" w:color="auto" w:fill="auto"/>
          </w:tcPr>
          <w:p w14:paraId="163C676D" w14:textId="2CE42812" w:rsidR="00365EC7" w:rsidRDefault="00365EC7" w:rsidP="001104E8">
            <w:pPr>
              <w:jc w:val="center"/>
              <w:rPr>
                <w:rFonts w:asciiTheme="minorEastAsia" w:hAnsiTheme="minorEastAsia"/>
              </w:rPr>
            </w:pPr>
            <w:r>
              <w:rPr>
                <w:rFonts w:asciiTheme="minorEastAsia" w:hAnsiTheme="minorEastAsia" w:hint="eastAsia"/>
              </w:rPr>
              <w:t>1.</w:t>
            </w:r>
            <w:r>
              <w:rPr>
                <w:rFonts w:asciiTheme="minorEastAsia" w:hAnsiTheme="minorEastAsia"/>
              </w:rPr>
              <w:t>2.14</w:t>
            </w:r>
          </w:p>
        </w:tc>
        <w:tc>
          <w:tcPr>
            <w:tcW w:w="2002" w:type="dxa"/>
            <w:shd w:val="clear" w:color="auto" w:fill="auto"/>
          </w:tcPr>
          <w:p w14:paraId="26588F0D" w14:textId="647AA1A3" w:rsidR="00365EC7" w:rsidRDefault="00365EC7" w:rsidP="00365EC7">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09.02-09.20</w:t>
            </w:r>
          </w:p>
        </w:tc>
        <w:tc>
          <w:tcPr>
            <w:tcW w:w="5511" w:type="dxa"/>
            <w:shd w:val="clear" w:color="auto" w:fill="auto"/>
          </w:tcPr>
          <w:p w14:paraId="6D8EBC47" w14:textId="77777777" w:rsidR="00365EC7" w:rsidRDefault="00365EC7" w:rsidP="001104E8">
            <w:pPr>
              <w:widowControl/>
              <w:jc w:val="left"/>
              <w:rPr>
                <w:rFonts w:ascii="Arial" w:eastAsia="宋体" w:hAnsi="Arial" w:cs="Arial"/>
                <w:color w:val="000000"/>
                <w:kern w:val="0"/>
                <w:szCs w:val="21"/>
              </w:rPr>
            </w:pPr>
            <w:r>
              <w:rPr>
                <w:rFonts w:ascii="Arial" w:eastAsia="宋体" w:hAnsi="Arial" w:cs="Arial" w:hint="eastAsia"/>
                <w:color w:val="000000"/>
                <w:kern w:val="0"/>
                <w:szCs w:val="21"/>
              </w:rPr>
              <w:t>优化</w:t>
            </w:r>
            <w:r>
              <w:rPr>
                <w:rFonts w:ascii="Arial" w:eastAsia="宋体" w:hAnsi="Arial" w:cs="Arial"/>
                <w:color w:val="000000"/>
                <w:kern w:val="0"/>
                <w:szCs w:val="21"/>
              </w:rPr>
              <w:t>点：</w:t>
            </w:r>
          </w:p>
          <w:p w14:paraId="4E5F9980" w14:textId="6E7634EB" w:rsidR="00365EC7" w:rsidRDefault="003B6945" w:rsidP="001104E8">
            <w:pPr>
              <w:widowControl/>
              <w:numPr>
                <w:ilvl w:val="0"/>
                <w:numId w:val="8"/>
              </w:numPr>
              <w:jc w:val="left"/>
              <w:rPr>
                <w:rFonts w:ascii="Arial" w:eastAsia="宋体" w:hAnsi="Arial" w:cs="Arial"/>
                <w:color w:val="000000"/>
                <w:kern w:val="0"/>
                <w:szCs w:val="21"/>
              </w:rPr>
            </w:pPr>
            <w:hyperlink w:anchor="_堆叠/Stack(FP3)" w:history="1">
              <w:r w:rsidR="00365EC7" w:rsidRPr="0031067E">
                <w:rPr>
                  <w:rStyle w:val="af"/>
                  <w:rFonts w:ascii="Arial" w:eastAsia="宋体" w:hAnsi="Arial" w:cs="Arial" w:hint="eastAsia"/>
                  <w:kern w:val="0"/>
                  <w:szCs w:val="21"/>
                </w:rPr>
                <w:t>堆叠</w:t>
              </w:r>
            </w:hyperlink>
            <w:r w:rsidR="00365EC7">
              <w:rPr>
                <w:rFonts w:ascii="Arial" w:eastAsia="宋体" w:hAnsi="Arial" w:cs="Arial"/>
                <w:color w:val="000000"/>
                <w:kern w:val="0"/>
                <w:szCs w:val="21"/>
              </w:rPr>
              <w:t>：增加预留</w:t>
            </w:r>
            <w:r w:rsidR="00365EC7">
              <w:rPr>
                <w:rFonts w:ascii="Arial" w:eastAsia="宋体" w:hAnsi="Arial" w:cs="Arial"/>
                <w:color w:val="000000"/>
                <w:kern w:val="0"/>
                <w:szCs w:val="21"/>
              </w:rPr>
              <w:t>VLAN</w:t>
            </w:r>
          </w:p>
          <w:p w14:paraId="64F1F0C5" w14:textId="7205BC10" w:rsidR="00635694" w:rsidRPr="00635694" w:rsidRDefault="003B6945" w:rsidP="001104E8">
            <w:pPr>
              <w:widowControl/>
              <w:numPr>
                <w:ilvl w:val="0"/>
                <w:numId w:val="8"/>
              </w:numPr>
              <w:jc w:val="left"/>
              <w:rPr>
                <w:rFonts w:ascii="Arial" w:eastAsia="宋体" w:hAnsi="Arial" w:cs="Arial"/>
                <w:color w:val="000000"/>
                <w:kern w:val="0"/>
                <w:szCs w:val="21"/>
              </w:rPr>
            </w:pPr>
            <w:hyperlink w:anchor="_流量统计/Flow_Statistics(FP1B)" w:history="1">
              <w:r w:rsidR="00635694" w:rsidRPr="00635694">
                <w:rPr>
                  <w:rStyle w:val="af"/>
                  <w:rFonts w:ascii="Arial" w:eastAsia="宋体" w:hAnsi="Arial" w:cs="Arial" w:hint="eastAsia"/>
                  <w:kern w:val="0"/>
                  <w:szCs w:val="21"/>
                </w:rPr>
                <w:t>流量统计</w:t>
              </w:r>
            </w:hyperlink>
            <w:r w:rsidR="00635694">
              <w:rPr>
                <w:rFonts w:ascii="Arial" w:eastAsia="宋体" w:hAnsi="Arial" w:cs="Arial" w:hint="eastAsia"/>
                <w:color w:val="000000"/>
                <w:kern w:val="0"/>
                <w:szCs w:val="21"/>
              </w:rPr>
              <w:t>：</w:t>
            </w:r>
            <w:r w:rsidR="00635694">
              <w:rPr>
                <w:rFonts w:ascii="Arial" w:eastAsia="宋体" w:hAnsi="Arial" w:cs="Arial"/>
                <w:color w:val="000000"/>
                <w:kern w:val="0"/>
                <w:szCs w:val="21"/>
              </w:rPr>
              <w:t>新增</w:t>
            </w:r>
            <w:r w:rsidR="00635694">
              <w:rPr>
                <w:rFonts w:ascii="Arial" w:eastAsia="宋体" w:hAnsi="Arial" w:cs="Arial" w:hint="eastAsia"/>
                <w:color w:val="000000"/>
                <w:kern w:val="0"/>
                <w:szCs w:val="21"/>
              </w:rPr>
              <w:t>私有</w:t>
            </w:r>
            <w:r w:rsidR="00635694">
              <w:rPr>
                <w:rFonts w:ascii="Arial" w:eastAsia="宋体" w:hAnsi="Arial" w:cs="Arial" w:hint="eastAsia"/>
                <w:color w:val="000000"/>
                <w:kern w:val="0"/>
                <w:szCs w:val="21"/>
              </w:rPr>
              <w:t>MIB</w:t>
            </w:r>
            <w:r w:rsidR="00635694">
              <w:rPr>
                <w:rFonts w:ascii="Arial" w:eastAsia="宋体" w:hAnsi="Arial" w:cs="Arial"/>
                <w:color w:val="000000"/>
                <w:kern w:val="0"/>
                <w:szCs w:val="21"/>
              </w:rPr>
              <w:t>统计信息</w:t>
            </w:r>
          </w:p>
          <w:p w14:paraId="6BF6206C" w14:textId="288533DD" w:rsidR="0090266B" w:rsidRDefault="003B6945" w:rsidP="001104E8">
            <w:pPr>
              <w:widowControl/>
              <w:numPr>
                <w:ilvl w:val="0"/>
                <w:numId w:val="8"/>
              </w:numPr>
              <w:jc w:val="left"/>
              <w:rPr>
                <w:rFonts w:ascii="Arial" w:eastAsia="宋体" w:hAnsi="Arial" w:cs="Arial"/>
                <w:color w:val="000000"/>
                <w:kern w:val="0"/>
                <w:szCs w:val="21"/>
              </w:rPr>
            </w:pPr>
            <w:hyperlink w:anchor="_VLAN" w:history="1">
              <w:r w:rsidR="0090266B" w:rsidRPr="0031067E">
                <w:rPr>
                  <w:rStyle w:val="af"/>
                  <w:rFonts w:ascii="Arial" w:eastAsia="宋体" w:hAnsi="Arial" w:cs="Arial"/>
                  <w:kern w:val="0"/>
                  <w:szCs w:val="21"/>
                </w:rPr>
                <w:t>VLAN/</w:t>
              </w:r>
              <w:r w:rsidR="0090266B" w:rsidRPr="0031067E">
                <w:rPr>
                  <w:rStyle w:val="af"/>
                  <w:rFonts w:ascii="Arial" w:eastAsia="宋体" w:hAnsi="Arial" w:cs="Arial" w:hint="eastAsia"/>
                  <w:kern w:val="0"/>
                  <w:szCs w:val="21"/>
                </w:rPr>
                <w:t>端口</w:t>
              </w:r>
              <w:r w:rsidR="0090266B" w:rsidRPr="0031067E">
                <w:rPr>
                  <w:rStyle w:val="af"/>
                  <w:rFonts w:ascii="Arial" w:eastAsia="宋体" w:hAnsi="Arial" w:cs="Arial"/>
                  <w:kern w:val="0"/>
                  <w:szCs w:val="21"/>
                </w:rPr>
                <w:t>设置</w:t>
              </w:r>
            </w:hyperlink>
            <w:r w:rsidR="0090266B">
              <w:rPr>
                <w:rFonts w:ascii="Arial" w:eastAsia="宋体" w:hAnsi="Arial" w:cs="Arial"/>
                <w:color w:val="000000"/>
                <w:kern w:val="0"/>
                <w:szCs w:val="21"/>
              </w:rPr>
              <w:t>：</w:t>
            </w:r>
            <w:r w:rsidR="0090266B">
              <w:rPr>
                <w:rFonts w:ascii="Arial" w:eastAsia="宋体" w:hAnsi="Arial" w:cs="Arial"/>
                <w:color w:val="000000"/>
                <w:kern w:val="0"/>
                <w:szCs w:val="21"/>
              </w:rPr>
              <w:t>QinQ</w:t>
            </w:r>
            <w:r w:rsidR="0090266B">
              <w:rPr>
                <w:rFonts w:ascii="Arial" w:eastAsia="宋体" w:hAnsi="Arial" w:cs="Arial"/>
                <w:color w:val="000000"/>
                <w:kern w:val="0"/>
                <w:szCs w:val="21"/>
              </w:rPr>
              <w:t>端口不支持配置</w:t>
            </w:r>
            <w:r w:rsidR="0090266B">
              <w:rPr>
                <w:rFonts w:ascii="Arial" w:eastAsia="宋体" w:hAnsi="Arial" w:cs="Arial"/>
                <w:color w:val="000000"/>
                <w:kern w:val="0"/>
                <w:szCs w:val="21"/>
              </w:rPr>
              <w:t>TPID</w:t>
            </w:r>
          </w:p>
          <w:p w14:paraId="614E843C" w14:textId="77777777" w:rsidR="00365EC7" w:rsidRDefault="00365EC7" w:rsidP="001104E8">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语音</w:t>
            </w:r>
            <w:r>
              <w:rPr>
                <w:rFonts w:ascii="Arial" w:eastAsia="宋体" w:hAnsi="Arial" w:cs="Arial"/>
                <w:color w:val="000000"/>
                <w:kern w:val="0"/>
                <w:szCs w:val="21"/>
              </w:rPr>
              <w:t>VLAN</w:t>
            </w:r>
            <w:r>
              <w:rPr>
                <w:rFonts w:ascii="Arial" w:eastAsia="宋体" w:hAnsi="Arial" w:cs="Arial"/>
                <w:color w:val="000000"/>
                <w:kern w:val="0"/>
                <w:szCs w:val="21"/>
              </w:rPr>
              <w:t>：新增</w:t>
            </w:r>
            <w:r>
              <w:rPr>
                <w:rFonts w:ascii="Arial" w:eastAsia="宋体" w:hAnsi="Arial" w:cs="Arial"/>
                <w:color w:val="000000"/>
                <w:kern w:val="0"/>
                <w:szCs w:val="21"/>
              </w:rPr>
              <w:t>Untagged OUI</w:t>
            </w:r>
            <w:r>
              <w:rPr>
                <w:rFonts w:ascii="Arial" w:eastAsia="宋体" w:hAnsi="Arial" w:cs="Arial"/>
                <w:color w:val="000000"/>
                <w:kern w:val="0"/>
                <w:szCs w:val="21"/>
              </w:rPr>
              <w:t>模式，优化原</w:t>
            </w:r>
            <w:r>
              <w:rPr>
                <w:rFonts w:ascii="Arial" w:eastAsia="宋体" w:hAnsi="Arial" w:cs="Arial"/>
                <w:color w:val="000000"/>
                <w:kern w:val="0"/>
                <w:szCs w:val="21"/>
              </w:rPr>
              <w:t>OUI</w:t>
            </w:r>
            <w:r>
              <w:rPr>
                <w:rFonts w:ascii="Arial" w:eastAsia="宋体" w:hAnsi="Arial" w:cs="Arial"/>
                <w:color w:val="000000"/>
                <w:kern w:val="0"/>
                <w:szCs w:val="21"/>
              </w:rPr>
              <w:t>模式</w:t>
            </w:r>
          </w:p>
          <w:p w14:paraId="78077947" w14:textId="7C2CAAA7" w:rsidR="0090266B" w:rsidRDefault="003B6945" w:rsidP="001104E8">
            <w:pPr>
              <w:widowControl/>
              <w:numPr>
                <w:ilvl w:val="0"/>
                <w:numId w:val="8"/>
              </w:numPr>
              <w:jc w:val="left"/>
              <w:rPr>
                <w:rFonts w:ascii="Arial" w:eastAsia="宋体" w:hAnsi="Arial" w:cs="Arial"/>
                <w:color w:val="000000"/>
                <w:kern w:val="0"/>
                <w:szCs w:val="21"/>
              </w:rPr>
            </w:pPr>
            <w:hyperlink w:anchor="_VLAN" w:history="1">
              <w:r w:rsidR="00365EC7" w:rsidRPr="0031067E">
                <w:rPr>
                  <w:rStyle w:val="af"/>
                  <w:rFonts w:ascii="Arial" w:eastAsia="宋体" w:hAnsi="Arial" w:cs="Arial" w:hint="eastAsia"/>
                  <w:kern w:val="0"/>
                  <w:szCs w:val="21"/>
                </w:rPr>
                <w:t>VLAN</w:t>
              </w:r>
              <w:r w:rsidR="00365EC7" w:rsidRPr="0031067E">
                <w:rPr>
                  <w:rStyle w:val="af"/>
                  <w:rFonts w:ascii="Arial" w:eastAsia="宋体" w:hAnsi="Arial" w:cs="Arial"/>
                  <w:kern w:val="0"/>
                  <w:szCs w:val="21"/>
                </w:rPr>
                <w:t>交换</w:t>
              </w:r>
            </w:hyperlink>
            <w:r w:rsidR="00365EC7">
              <w:rPr>
                <w:rFonts w:ascii="Arial" w:eastAsia="宋体" w:hAnsi="Arial" w:cs="Arial" w:hint="eastAsia"/>
                <w:color w:val="000000"/>
                <w:kern w:val="0"/>
                <w:szCs w:val="21"/>
              </w:rPr>
              <w:t>：</w:t>
            </w:r>
          </w:p>
          <w:p w14:paraId="57F4E2D5" w14:textId="37EF1661" w:rsidR="00365EC7" w:rsidRDefault="00365EC7" w:rsidP="00FF3228">
            <w:pPr>
              <w:pStyle w:val="af2"/>
              <w:widowControl/>
              <w:numPr>
                <w:ilvl w:val="0"/>
                <w:numId w:val="641"/>
              </w:numPr>
              <w:ind w:firstLineChars="0"/>
              <w:jc w:val="left"/>
              <w:rPr>
                <w:rFonts w:ascii="Arial" w:eastAsia="宋体" w:hAnsi="Arial" w:cs="Arial"/>
                <w:color w:val="000000"/>
                <w:kern w:val="0"/>
                <w:szCs w:val="21"/>
              </w:rPr>
            </w:pPr>
            <w:r w:rsidRPr="0090266B">
              <w:rPr>
                <w:rFonts w:ascii="Arial" w:eastAsia="宋体" w:hAnsi="Arial" w:cs="Arial" w:hint="eastAsia"/>
                <w:color w:val="000000"/>
                <w:kern w:val="0"/>
                <w:szCs w:val="21"/>
              </w:rPr>
              <w:t>838</w:t>
            </w:r>
            <w:r w:rsidRPr="0090266B">
              <w:rPr>
                <w:rFonts w:ascii="Arial" w:eastAsia="宋体" w:hAnsi="Arial" w:cs="Arial"/>
                <w:color w:val="000000"/>
                <w:kern w:val="0"/>
                <w:szCs w:val="21"/>
              </w:rPr>
              <w:t>x</w:t>
            </w:r>
            <w:r w:rsidRPr="0090266B">
              <w:rPr>
                <w:rFonts w:ascii="Arial" w:eastAsia="宋体" w:hAnsi="Arial" w:cs="Arial"/>
                <w:color w:val="000000"/>
                <w:kern w:val="0"/>
                <w:szCs w:val="21"/>
              </w:rPr>
              <w:t>芯片</w:t>
            </w:r>
            <w:r w:rsidRPr="0090266B">
              <w:rPr>
                <w:rFonts w:ascii="Arial" w:eastAsia="宋体" w:hAnsi="Arial" w:cs="Arial" w:hint="eastAsia"/>
                <w:color w:val="000000"/>
                <w:kern w:val="0"/>
                <w:szCs w:val="21"/>
              </w:rPr>
              <w:t>的</w:t>
            </w:r>
            <w:r w:rsidRPr="0090266B">
              <w:rPr>
                <w:rFonts w:ascii="Arial" w:eastAsia="宋体" w:hAnsi="Arial" w:cs="Arial"/>
                <w:color w:val="000000"/>
                <w:kern w:val="0"/>
                <w:szCs w:val="21"/>
              </w:rPr>
              <w:t>聚合组不支持</w:t>
            </w:r>
            <w:r w:rsidRPr="0090266B">
              <w:rPr>
                <w:rFonts w:ascii="Arial" w:eastAsia="宋体" w:hAnsi="Arial" w:cs="Arial"/>
                <w:color w:val="000000"/>
                <w:kern w:val="0"/>
                <w:szCs w:val="21"/>
              </w:rPr>
              <w:t>VLAN</w:t>
            </w:r>
            <w:r w:rsidRPr="0090266B">
              <w:rPr>
                <w:rFonts w:ascii="Arial" w:eastAsia="宋体" w:hAnsi="Arial" w:cs="Arial"/>
                <w:color w:val="000000"/>
                <w:kern w:val="0"/>
                <w:szCs w:val="21"/>
              </w:rPr>
              <w:t>交换</w:t>
            </w:r>
          </w:p>
          <w:p w14:paraId="53D2049A" w14:textId="2A0A65F5" w:rsidR="0090266B" w:rsidRPr="0090266B" w:rsidRDefault="0090266B" w:rsidP="00FF3228">
            <w:pPr>
              <w:pStyle w:val="af2"/>
              <w:widowControl/>
              <w:numPr>
                <w:ilvl w:val="0"/>
                <w:numId w:val="64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内外层</w:t>
            </w:r>
            <w:r>
              <w:rPr>
                <w:rFonts w:ascii="Arial" w:eastAsia="宋体" w:hAnsi="Arial" w:cs="Arial"/>
                <w:color w:val="000000"/>
                <w:kern w:val="0"/>
                <w:szCs w:val="21"/>
              </w:rPr>
              <w:t>VLAN</w:t>
            </w:r>
            <w:r>
              <w:rPr>
                <w:rFonts w:ascii="Arial" w:eastAsia="宋体" w:hAnsi="Arial" w:cs="Arial"/>
                <w:color w:val="000000"/>
                <w:kern w:val="0"/>
                <w:szCs w:val="21"/>
              </w:rPr>
              <w:t>有且仅有</w:t>
            </w:r>
            <w:r>
              <w:rPr>
                <w:rFonts w:ascii="Arial" w:eastAsia="宋体" w:hAnsi="Arial" w:cs="Arial" w:hint="eastAsia"/>
                <w:color w:val="000000"/>
                <w:kern w:val="0"/>
                <w:szCs w:val="21"/>
              </w:rPr>
              <w:t>1</w:t>
            </w:r>
            <w:r>
              <w:rPr>
                <w:rFonts w:ascii="Arial" w:eastAsia="宋体" w:hAnsi="Arial" w:cs="Arial" w:hint="eastAsia"/>
                <w:color w:val="000000"/>
                <w:kern w:val="0"/>
                <w:szCs w:val="21"/>
              </w:rPr>
              <w:t>个支持</w:t>
            </w:r>
            <w:r>
              <w:rPr>
                <w:rFonts w:ascii="Arial" w:eastAsia="宋体" w:hAnsi="Arial" w:cs="Arial"/>
                <w:color w:val="000000"/>
                <w:kern w:val="0"/>
                <w:szCs w:val="21"/>
              </w:rPr>
              <w:t>N to 1</w:t>
            </w:r>
            <w:r>
              <w:rPr>
                <w:rFonts w:ascii="Arial" w:eastAsia="宋体" w:hAnsi="Arial" w:cs="Arial" w:hint="eastAsia"/>
                <w:color w:val="000000"/>
                <w:kern w:val="0"/>
                <w:szCs w:val="21"/>
              </w:rPr>
              <w:t>，端口</w:t>
            </w:r>
            <w:r>
              <w:rPr>
                <w:rFonts w:ascii="Arial" w:eastAsia="宋体" w:hAnsi="Arial" w:cs="Arial"/>
                <w:color w:val="000000"/>
                <w:kern w:val="0"/>
                <w:szCs w:val="21"/>
              </w:rPr>
              <w:t>下多组</w:t>
            </w:r>
            <w:r>
              <w:rPr>
                <w:rFonts w:ascii="Arial" w:eastAsia="宋体" w:hAnsi="Arial" w:cs="Arial" w:hint="eastAsia"/>
                <w:color w:val="000000"/>
                <w:kern w:val="0"/>
                <w:szCs w:val="21"/>
              </w:rPr>
              <w:t>同步</w:t>
            </w:r>
            <w:r>
              <w:rPr>
                <w:rFonts w:ascii="Arial" w:eastAsia="宋体" w:hAnsi="Arial" w:cs="Arial"/>
                <w:color w:val="000000"/>
                <w:kern w:val="0"/>
                <w:szCs w:val="21"/>
              </w:rPr>
              <w:t>适用</w:t>
            </w:r>
          </w:p>
          <w:p w14:paraId="6A2CCB8F" w14:textId="487AADAC" w:rsidR="0090266B" w:rsidRDefault="003B6945" w:rsidP="001104E8">
            <w:pPr>
              <w:widowControl/>
              <w:numPr>
                <w:ilvl w:val="0"/>
                <w:numId w:val="8"/>
              </w:numPr>
              <w:jc w:val="left"/>
              <w:rPr>
                <w:rFonts w:ascii="Arial" w:eastAsia="宋体" w:hAnsi="Arial" w:cs="Arial"/>
                <w:color w:val="000000"/>
                <w:kern w:val="0"/>
                <w:szCs w:val="21"/>
              </w:rPr>
            </w:pPr>
            <w:hyperlink w:anchor="_VLAN接口/VLAN_Interface(FP1D)" w:history="1">
              <w:r w:rsidR="0090266B" w:rsidRPr="0031067E">
                <w:rPr>
                  <w:rStyle w:val="af"/>
                  <w:rFonts w:ascii="Arial" w:eastAsia="宋体" w:hAnsi="Arial" w:cs="Arial" w:hint="eastAsia"/>
                  <w:kern w:val="0"/>
                  <w:szCs w:val="21"/>
                </w:rPr>
                <w:t>VLAN</w:t>
              </w:r>
              <w:r w:rsidR="0090266B" w:rsidRPr="0031067E">
                <w:rPr>
                  <w:rStyle w:val="af"/>
                  <w:rFonts w:ascii="Arial" w:eastAsia="宋体" w:hAnsi="Arial" w:cs="Arial" w:hint="eastAsia"/>
                  <w:kern w:val="0"/>
                  <w:szCs w:val="21"/>
                </w:rPr>
                <w:t>接口</w:t>
              </w:r>
            </w:hyperlink>
            <w:r w:rsidR="0090266B">
              <w:rPr>
                <w:rFonts w:ascii="Arial" w:eastAsia="宋体" w:hAnsi="Arial" w:cs="Arial"/>
                <w:color w:val="000000"/>
                <w:kern w:val="0"/>
                <w:szCs w:val="21"/>
              </w:rPr>
              <w:t>：</w:t>
            </w:r>
          </w:p>
          <w:p w14:paraId="4D0BC320" w14:textId="3B192A73" w:rsidR="0090266B" w:rsidRDefault="0090266B" w:rsidP="00FF3228">
            <w:pPr>
              <w:pStyle w:val="af2"/>
              <w:widowControl/>
              <w:numPr>
                <w:ilvl w:val="0"/>
                <w:numId w:val="641"/>
              </w:numPr>
              <w:ind w:firstLineChars="0"/>
              <w:jc w:val="left"/>
              <w:rPr>
                <w:rFonts w:ascii="Arial" w:eastAsia="宋体" w:hAnsi="Arial" w:cs="Arial"/>
                <w:color w:val="000000"/>
                <w:kern w:val="0"/>
                <w:szCs w:val="21"/>
              </w:rPr>
            </w:pPr>
            <w:r w:rsidRPr="0090266B">
              <w:rPr>
                <w:rFonts w:ascii="Arial" w:eastAsia="宋体" w:hAnsi="Arial" w:cs="Arial"/>
                <w:color w:val="000000"/>
                <w:kern w:val="0"/>
                <w:szCs w:val="21"/>
              </w:rPr>
              <w:t>IPv6</w:t>
            </w:r>
            <w:r w:rsidRPr="0090266B">
              <w:rPr>
                <w:rFonts w:ascii="Arial" w:eastAsia="宋体" w:hAnsi="Arial" w:cs="Arial"/>
                <w:color w:val="000000"/>
                <w:kern w:val="0"/>
                <w:szCs w:val="21"/>
              </w:rPr>
              <w:t>默认网关为链路本地地址</w:t>
            </w:r>
            <w:r w:rsidRPr="0090266B">
              <w:rPr>
                <w:rFonts w:ascii="Arial" w:eastAsia="宋体" w:hAnsi="Arial" w:cs="Arial" w:hint="eastAsia"/>
                <w:color w:val="000000"/>
                <w:kern w:val="0"/>
                <w:szCs w:val="21"/>
              </w:rPr>
              <w:t>时</w:t>
            </w:r>
            <w:r w:rsidRPr="0090266B">
              <w:rPr>
                <w:rFonts w:ascii="Arial" w:eastAsia="宋体" w:hAnsi="Arial" w:cs="Arial"/>
                <w:color w:val="000000"/>
                <w:kern w:val="0"/>
                <w:szCs w:val="21"/>
              </w:rPr>
              <w:t>，</w:t>
            </w:r>
            <w:r w:rsidRPr="0090266B">
              <w:rPr>
                <w:rFonts w:ascii="Arial" w:eastAsia="宋体" w:hAnsi="Arial" w:cs="Arial" w:hint="eastAsia"/>
                <w:color w:val="000000"/>
                <w:kern w:val="0"/>
                <w:szCs w:val="21"/>
              </w:rPr>
              <w:t>须</w:t>
            </w:r>
            <w:r w:rsidRPr="0090266B">
              <w:rPr>
                <w:rFonts w:ascii="Arial" w:eastAsia="宋体" w:hAnsi="Arial" w:cs="Arial"/>
                <w:color w:val="000000"/>
                <w:kern w:val="0"/>
                <w:szCs w:val="21"/>
              </w:rPr>
              <w:t>支持配置出接口</w:t>
            </w:r>
          </w:p>
          <w:p w14:paraId="4961F416" w14:textId="65FDD344" w:rsidR="0090266B" w:rsidRPr="0090266B" w:rsidRDefault="0090266B" w:rsidP="00FF3228">
            <w:pPr>
              <w:pStyle w:val="af2"/>
              <w:widowControl/>
              <w:numPr>
                <w:ilvl w:val="0"/>
                <w:numId w:val="64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补充</w:t>
            </w:r>
            <w:r>
              <w:rPr>
                <w:rFonts w:ascii="Arial" w:eastAsia="宋体" w:hAnsi="Arial" w:cs="Arial"/>
                <w:color w:val="000000"/>
                <w:kern w:val="0"/>
                <w:szCs w:val="21"/>
              </w:rPr>
              <w:t>VLAN</w:t>
            </w:r>
            <w:r>
              <w:rPr>
                <w:rFonts w:ascii="Arial" w:eastAsia="宋体" w:hAnsi="Arial" w:cs="Arial"/>
                <w:color w:val="000000"/>
                <w:kern w:val="0"/>
                <w:szCs w:val="21"/>
              </w:rPr>
              <w:t>接口获取</w:t>
            </w:r>
            <w:r>
              <w:rPr>
                <w:rFonts w:ascii="Arial" w:eastAsia="宋体" w:hAnsi="Arial" w:cs="Arial"/>
                <w:color w:val="000000"/>
                <w:kern w:val="0"/>
                <w:szCs w:val="21"/>
              </w:rPr>
              <w:t>IP</w:t>
            </w:r>
            <w:r>
              <w:rPr>
                <w:rFonts w:ascii="Arial" w:eastAsia="宋体" w:hAnsi="Arial" w:cs="Arial"/>
                <w:color w:val="000000"/>
                <w:kern w:val="0"/>
                <w:szCs w:val="21"/>
              </w:rPr>
              <w:t>的说明</w:t>
            </w:r>
          </w:p>
          <w:p w14:paraId="617BFDEF" w14:textId="19BB3107" w:rsidR="0090266B" w:rsidRDefault="003B6945" w:rsidP="001104E8">
            <w:pPr>
              <w:widowControl/>
              <w:numPr>
                <w:ilvl w:val="0"/>
                <w:numId w:val="8"/>
              </w:numPr>
              <w:jc w:val="left"/>
              <w:rPr>
                <w:rFonts w:ascii="Arial" w:eastAsia="宋体" w:hAnsi="Arial" w:cs="Arial"/>
                <w:color w:val="000000"/>
                <w:kern w:val="0"/>
                <w:szCs w:val="21"/>
              </w:rPr>
            </w:pPr>
            <w:hyperlink w:anchor="_Protocol_VLAN_(FP2)" w:history="1">
              <w:r w:rsidR="0090266B" w:rsidRPr="0031067E">
                <w:rPr>
                  <w:rStyle w:val="af"/>
                  <w:rFonts w:ascii="Arial" w:eastAsia="宋体" w:hAnsi="Arial" w:cs="Arial" w:hint="eastAsia"/>
                  <w:kern w:val="0"/>
                  <w:szCs w:val="21"/>
                </w:rPr>
                <w:t>协议</w:t>
              </w:r>
              <w:r w:rsidR="0090266B" w:rsidRPr="0031067E">
                <w:rPr>
                  <w:rStyle w:val="af"/>
                  <w:rFonts w:ascii="Arial" w:eastAsia="宋体" w:hAnsi="Arial" w:cs="Arial"/>
                  <w:kern w:val="0"/>
                  <w:szCs w:val="21"/>
                </w:rPr>
                <w:t>VLAN</w:t>
              </w:r>
            </w:hyperlink>
            <w:r w:rsidR="0090266B">
              <w:rPr>
                <w:rFonts w:ascii="Arial" w:eastAsia="宋体" w:hAnsi="Arial" w:cs="Arial"/>
                <w:color w:val="000000"/>
                <w:kern w:val="0"/>
                <w:szCs w:val="21"/>
              </w:rPr>
              <w:t>：</w:t>
            </w:r>
            <w:r w:rsidR="0090266B">
              <w:rPr>
                <w:rFonts w:ascii="Arial" w:eastAsia="宋体" w:hAnsi="Arial" w:cs="Arial" w:hint="eastAsia"/>
                <w:color w:val="000000"/>
                <w:kern w:val="0"/>
                <w:szCs w:val="21"/>
              </w:rPr>
              <w:t>协议</w:t>
            </w:r>
            <w:r w:rsidR="0090266B">
              <w:rPr>
                <w:rFonts w:ascii="Arial" w:eastAsia="宋体" w:hAnsi="Arial" w:cs="Arial"/>
                <w:color w:val="000000"/>
                <w:kern w:val="0"/>
                <w:szCs w:val="21"/>
              </w:rPr>
              <w:t>模板的协议值取值上限更新</w:t>
            </w:r>
          </w:p>
          <w:p w14:paraId="1261CD40" w14:textId="52359B57" w:rsidR="00365EC7" w:rsidRDefault="003B6945" w:rsidP="001104E8">
            <w:pPr>
              <w:widowControl/>
              <w:numPr>
                <w:ilvl w:val="0"/>
                <w:numId w:val="8"/>
              </w:numPr>
              <w:jc w:val="left"/>
              <w:rPr>
                <w:rFonts w:ascii="Arial" w:eastAsia="宋体" w:hAnsi="Arial" w:cs="Arial"/>
                <w:color w:val="000000"/>
                <w:kern w:val="0"/>
                <w:szCs w:val="21"/>
              </w:rPr>
            </w:pPr>
            <w:hyperlink w:anchor="_DHCP服务器/DHCP_Server" w:history="1">
              <w:r w:rsidR="0090266B" w:rsidRPr="0031067E">
                <w:rPr>
                  <w:rStyle w:val="af"/>
                  <w:rFonts w:ascii="Arial" w:eastAsia="宋体" w:hAnsi="Arial" w:cs="Arial"/>
                  <w:kern w:val="0"/>
                  <w:szCs w:val="21"/>
                </w:rPr>
                <w:t>DHCP</w:t>
              </w:r>
              <w:r w:rsidR="0090266B" w:rsidRPr="0031067E">
                <w:rPr>
                  <w:rStyle w:val="af"/>
                  <w:rFonts w:ascii="Arial" w:eastAsia="宋体" w:hAnsi="Arial" w:cs="Arial"/>
                  <w:kern w:val="0"/>
                  <w:szCs w:val="21"/>
                </w:rPr>
                <w:t>服务器</w:t>
              </w:r>
            </w:hyperlink>
            <w:r w:rsidR="0090266B">
              <w:rPr>
                <w:rFonts w:ascii="Arial" w:eastAsia="宋体" w:hAnsi="Arial" w:cs="Arial"/>
                <w:color w:val="000000"/>
                <w:kern w:val="0"/>
                <w:szCs w:val="21"/>
              </w:rPr>
              <w:t>：</w:t>
            </w:r>
            <w:r w:rsidR="0090266B">
              <w:rPr>
                <w:rFonts w:ascii="Arial" w:eastAsia="宋体" w:hAnsi="Arial" w:cs="Arial"/>
                <w:color w:val="000000"/>
                <w:kern w:val="0"/>
                <w:szCs w:val="21"/>
              </w:rPr>
              <w:t>Option43</w:t>
            </w:r>
            <w:r w:rsidR="0090266B">
              <w:rPr>
                <w:rFonts w:ascii="Arial" w:eastAsia="宋体" w:hAnsi="Arial" w:cs="Arial" w:hint="eastAsia"/>
                <w:color w:val="000000"/>
                <w:kern w:val="0"/>
                <w:szCs w:val="21"/>
              </w:rPr>
              <w:t>新增</w:t>
            </w:r>
            <w:r w:rsidR="0090266B">
              <w:rPr>
                <w:rFonts w:ascii="Arial" w:eastAsia="宋体" w:hAnsi="Arial" w:cs="Arial" w:hint="eastAsia"/>
                <w:color w:val="000000"/>
                <w:kern w:val="0"/>
                <w:szCs w:val="21"/>
              </w:rPr>
              <w:t>2</w:t>
            </w:r>
            <w:r w:rsidR="0090266B">
              <w:rPr>
                <w:rFonts w:ascii="Arial" w:eastAsia="宋体" w:hAnsi="Arial" w:cs="Arial" w:hint="eastAsia"/>
                <w:color w:val="000000"/>
                <w:kern w:val="0"/>
                <w:szCs w:val="21"/>
              </w:rPr>
              <w:t>个</w:t>
            </w:r>
            <w:r w:rsidR="0090266B">
              <w:rPr>
                <w:rFonts w:ascii="Arial" w:eastAsia="宋体" w:hAnsi="Arial" w:cs="Arial"/>
                <w:color w:val="000000"/>
                <w:kern w:val="0"/>
                <w:szCs w:val="21"/>
              </w:rPr>
              <w:t>业务选项</w:t>
            </w:r>
          </w:p>
          <w:p w14:paraId="542B8BEC" w14:textId="4B95C421" w:rsidR="0090266B" w:rsidRPr="00AD017C" w:rsidRDefault="003B6945" w:rsidP="001104E8">
            <w:pPr>
              <w:widowControl/>
              <w:numPr>
                <w:ilvl w:val="0"/>
                <w:numId w:val="8"/>
              </w:numPr>
              <w:jc w:val="left"/>
              <w:rPr>
                <w:rFonts w:ascii="Arial" w:eastAsia="宋体" w:hAnsi="Arial" w:cs="Arial"/>
                <w:color w:val="000000"/>
                <w:kern w:val="0"/>
                <w:szCs w:val="21"/>
              </w:rPr>
            </w:pPr>
            <w:hyperlink w:anchor="_访问控制/Access_Control" w:history="1">
              <w:r w:rsidR="00740936" w:rsidRPr="0031067E">
                <w:rPr>
                  <w:rStyle w:val="af"/>
                  <w:rFonts w:ascii="Arial" w:eastAsia="宋体" w:hAnsi="Arial" w:cs="Arial" w:hint="eastAsia"/>
                  <w:kern w:val="0"/>
                  <w:szCs w:val="21"/>
                </w:rPr>
                <w:t>访问控制</w:t>
              </w:r>
            </w:hyperlink>
            <w:r w:rsidR="00740936">
              <w:rPr>
                <w:rFonts w:ascii="Arial" w:eastAsia="宋体" w:hAnsi="Arial" w:cs="Arial" w:hint="eastAsia"/>
                <w:color w:val="000000"/>
                <w:kern w:val="0"/>
                <w:szCs w:val="21"/>
              </w:rPr>
              <w:t>：</w:t>
            </w:r>
            <w:r w:rsidR="00740936">
              <w:rPr>
                <w:rFonts w:ascii="Arial" w:eastAsia="宋体" w:hAnsi="Arial" w:cs="Arial"/>
                <w:color w:val="000000"/>
                <w:kern w:val="0"/>
                <w:szCs w:val="21"/>
              </w:rPr>
              <w:t>优化</w:t>
            </w:r>
            <w:r w:rsidR="00740936">
              <w:rPr>
                <w:rFonts w:ascii="Arial" w:eastAsia="宋体" w:hAnsi="Arial" w:cs="Arial"/>
                <w:color w:val="000000"/>
                <w:kern w:val="0"/>
                <w:szCs w:val="21"/>
              </w:rPr>
              <w:t>Manager</w:t>
            </w:r>
            <w:r w:rsidR="00740936">
              <w:rPr>
                <w:rFonts w:ascii="Arial" w:eastAsia="宋体" w:hAnsi="Arial" w:cs="Arial"/>
                <w:color w:val="000000"/>
                <w:kern w:val="0"/>
                <w:szCs w:val="21"/>
              </w:rPr>
              <w:t>设置逻辑</w:t>
            </w:r>
          </w:p>
        </w:tc>
        <w:tc>
          <w:tcPr>
            <w:tcW w:w="992" w:type="dxa"/>
            <w:shd w:val="clear" w:color="auto" w:fill="auto"/>
          </w:tcPr>
          <w:p w14:paraId="25A3CC88" w14:textId="77777777" w:rsidR="00365EC7" w:rsidRDefault="00365EC7" w:rsidP="001104E8">
            <w:pPr>
              <w:jc w:val="center"/>
              <w:rPr>
                <w:rFonts w:asciiTheme="minorEastAsia" w:hAnsiTheme="minorEastAsia"/>
              </w:rPr>
            </w:pPr>
            <w:r>
              <w:rPr>
                <w:rFonts w:asciiTheme="minorEastAsia" w:hAnsiTheme="minorEastAsia" w:hint="eastAsia"/>
              </w:rPr>
              <w:lastRenderedPageBreak/>
              <w:t>xhfang</w:t>
            </w:r>
          </w:p>
        </w:tc>
      </w:tr>
      <w:tr w:rsidR="007F273F" w14:paraId="7B690B3B" w14:textId="77777777" w:rsidTr="0092124B">
        <w:tc>
          <w:tcPr>
            <w:tcW w:w="1276" w:type="dxa"/>
            <w:shd w:val="clear" w:color="auto" w:fill="auto"/>
          </w:tcPr>
          <w:p w14:paraId="7350ACCB" w14:textId="55F34FD8" w:rsidR="007F273F" w:rsidRDefault="007F273F" w:rsidP="0092124B">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2.13</w:t>
            </w:r>
          </w:p>
        </w:tc>
        <w:tc>
          <w:tcPr>
            <w:tcW w:w="2002" w:type="dxa"/>
            <w:shd w:val="clear" w:color="auto" w:fill="auto"/>
          </w:tcPr>
          <w:p w14:paraId="7901E59F" w14:textId="0AF0F629" w:rsidR="007F273F" w:rsidRDefault="007F273F" w:rsidP="0092124B">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08.24</w:t>
            </w:r>
            <w:r w:rsidR="00D5727C">
              <w:rPr>
                <w:rFonts w:asciiTheme="minorEastAsia" w:hAnsiTheme="minorEastAsia"/>
              </w:rPr>
              <w:t>-09</w:t>
            </w:r>
            <w:r w:rsidR="00D5727C">
              <w:rPr>
                <w:rFonts w:asciiTheme="minorEastAsia" w:hAnsiTheme="minorEastAsia" w:hint="eastAsia"/>
              </w:rPr>
              <w:t>.</w:t>
            </w:r>
            <w:r w:rsidR="00D5727C">
              <w:rPr>
                <w:rFonts w:asciiTheme="minorEastAsia" w:hAnsiTheme="minorEastAsia"/>
              </w:rPr>
              <w:t>01</w:t>
            </w:r>
          </w:p>
        </w:tc>
        <w:tc>
          <w:tcPr>
            <w:tcW w:w="5511" w:type="dxa"/>
            <w:shd w:val="clear" w:color="auto" w:fill="auto"/>
          </w:tcPr>
          <w:p w14:paraId="58D30AF5" w14:textId="6D355216" w:rsidR="007F273F" w:rsidRPr="00991940" w:rsidRDefault="007F273F" w:rsidP="0092124B">
            <w:pPr>
              <w:widowControl/>
              <w:jc w:val="left"/>
              <w:rPr>
                <w:rFonts w:ascii="宋体" w:eastAsia="宋体" w:hAnsi="宋体" w:cs="宋体"/>
                <w:kern w:val="0"/>
                <w:szCs w:val="24"/>
              </w:rPr>
            </w:pPr>
            <w:r>
              <w:rPr>
                <w:rFonts w:ascii="宋体" w:eastAsia="宋体" w:hAnsi="宋体" w:cs="宋体" w:hint="eastAsia"/>
                <w:kern w:val="0"/>
                <w:szCs w:val="24"/>
              </w:rPr>
              <w:t>FP</w:t>
            </w:r>
            <w:r>
              <w:rPr>
                <w:rFonts w:ascii="宋体" w:eastAsia="宋体" w:hAnsi="宋体" w:cs="宋体"/>
                <w:kern w:val="0"/>
                <w:szCs w:val="24"/>
              </w:rPr>
              <w:t>2</w:t>
            </w:r>
            <w:r>
              <w:rPr>
                <w:rFonts w:ascii="宋体" w:eastAsia="宋体" w:hAnsi="宋体" w:cs="宋体" w:hint="eastAsia"/>
                <w:kern w:val="0"/>
                <w:szCs w:val="24"/>
              </w:rPr>
              <w:t>新增</w:t>
            </w:r>
            <w:r>
              <w:rPr>
                <w:rFonts w:ascii="宋体" w:eastAsia="宋体" w:hAnsi="宋体" w:cs="宋体"/>
                <w:kern w:val="0"/>
                <w:szCs w:val="24"/>
              </w:rPr>
              <w:t>小</w:t>
            </w:r>
            <w:r>
              <w:rPr>
                <w:rFonts w:ascii="宋体" w:eastAsia="宋体" w:hAnsi="宋体" w:cs="宋体" w:hint="eastAsia"/>
                <w:kern w:val="0"/>
                <w:szCs w:val="24"/>
              </w:rPr>
              <w:t>BUG</w:t>
            </w:r>
            <w:r>
              <w:rPr>
                <w:rFonts w:ascii="宋体" w:eastAsia="宋体" w:hAnsi="宋体" w:cs="宋体"/>
                <w:kern w:val="0"/>
                <w:szCs w:val="24"/>
              </w:rPr>
              <w:t>需求</w:t>
            </w:r>
            <w:r>
              <w:rPr>
                <w:rFonts w:ascii="宋体" w:eastAsia="宋体" w:hAnsi="宋体" w:cs="宋体" w:hint="eastAsia"/>
                <w:kern w:val="0"/>
                <w:szCs w:val="24"/>
              </w:rPr>
              <w:t>点</w:t>
            </w:r>
            <w:r>
              <w:rPr>
                <w:rFonts w:ascii="宋体" w:eastAsia="宋体" w:hAnsi="宋体" w:cs="宋体"/>
                <w:kern w:val="0"/>
                <w:szCs w:val="24"/>
              </w:rPr>
              <w:t>：</w:t>
            </w:r>
          </w:p>
          <w:p w14:paraId="33583F22" w14:textId="2558B775" w:rsidR="007F273F" w:rsidRDefault="003B6945" w:rsidP="007F273F">
            <w:pPr>
              <w:widowControl/>
              <w:numPr>
                <w:ilvl w:val="0"/>
                <w:numId w:val="8"/>
              </w:numPr>
              <w:jc w:val="left"/>
              <w:rPr>
                <w:rFonts w:ascii="Arial" w:eastAsia="宋体" w:hAnsi="Arial" w:cs="Arial"/>
                <w:color w:val="000000"/>
                <w:kern w:val="0"/>
                <w:szCs w:val="21"/>
              </w:rPr>
            </w:pPr>
            <w:hyperlink w:anchor="_接口信息/Port_Info." w:history="1">
              <w:r w:rsidR="003E46C3" w:rsidRPr="00AD017C">
                <w:rPr>
                  <w:rStyle w:val="af"/>
                  <w:rFonts w:ascii="Arial" w:eastAsia="宋体" w:hAnsi="Arial" w:cs="Arial" w:hint="eastAsia"/>
                  <w:kern w:val="0"/>
                  <w:szCs w:val="21"/>
                </w:rPr>
                <w:t>概览</w:t>
              </w:r>
              <w:r w:rsidR="003E46C3" w:rsidRPr="00AD017C">
                <w:rPr>
                  <w:rStyle w:val="af"/>
                  <w:rFonts w:ascii="Arial" w:eastAsia="宋体" w:hAnsi="Arial" w:cs="Arial" w:hint="eastAsia"/>
                  <w:kern w:val="0"/>
                  <w:szCs w:val="21"/>
                </w:rPr>
                <w:t>/</w:t>
              </w:r>
              <w:r w:rsidR="003E46C3" w:rsidRPr="00AD017C">
                <w:rPr>
                  <w:rStyle w:val="af"/>
                  <w:rFonts w:ascii="Arial" w:eastAsia="宋体" w:hAnsi="Arial" w:cs="Arial" w:hint="eastAsia"/>
                  <w:kern w:val="0"/>
                  <w:szCs w:val="21"/>
                </w:rPr>
                <w:t>端口信息</w:t>
              </w:r>
            </w:hyperlink>
            <w:r w:rsidR="003E46C3">
              <w:rPr>
                <w:rFonts w:ascii="Arial" w:eastAsia="宋体" w:hAnsi="Arial" w:cs="Arial"/>
                <w:color w:val="000000"/>
                <w:kern w:val="0"/>
                <w:szCs w:val="21"/>
              </w:rPr>
              <w:t>：增加</w:t>
            </w:r>
            <w:r w:rsidR="003E46C3">
              <w:rPr>
                <w:rFonts w:ascii="Arial" w:eastAsia="宋体" w:hAnsi="Arial" w:cs="Arial" w:hint="eastAsia"/>
                <w:color w:val="000000"/>
                <w:kern w:val="0"/>
                <w:szCs w:val="21"/>
              </w:rPr>
              <w:t>邻居信息</w:t>
            </w:r>
          </w:p>
          <w:p w14:paraId="065ED0A1" w14:textId="5CD91E4D" w:rsidR="00AD017C" w:rsidRDefault="003B6945" w:rsidP="00AD017C">
            <w:pPr>
              <w:widowControl/>
              <w:numPr>
                <w:ilvl w:val="0"/>
                <w:numId w:val="8"/>
              </w:numPr>
              <w:jc w:val="left"/>
              <w:rPr>
                <w:rFonts w:ascii="Arial" w:eastAsia="宋体" w:hAnsi="Arial" w:cs="Arial"/>
                <w:color w:val="000000"/>
                <w:kern w:val="0"/>
                <w:szCs w:val="21"/>
              </w:rPr>
            </w:pPr>
            <w:hyperlink w:anchor="_系统信息/System_Info." w:history="1">
              <w:r w:rsidR="00AD017C" w:rsidRPr="00AD017C">
                <w:rPr>
                  <w:rStyle w:val="af"/>
                  <w:rFonts w:ascii="Arial" w:eastAsia="宋体" w:hAnsi="Arial" w:cs="Arial" w:hint="eastAsia"/>
                  <w:kern w:val="0"/>
                  <w:szCs w:val="21"/>
                </w:rPr>
                <w:t>概览</w:t>
              </w:r>
              <w:r w:rsidR="00AD017C" w:rsidRPr="00AD017C">
                <w:rPr>
                  <w:rStyle w:val="af"/>
                  <w:rFonts w:ascii="Arial" w:eastAsia="宋体" w:hAnsi="Arial" w:cs="Arial" w:hint="eastAsia"/>
                  <w:kern w:val="0"/>
                  <w:szCs w:val="21"/>
                </w:rPr>
                <w:t>/</w:t>
              </w:r>
              <w:r w:rsidR="00AD017C" w:rsidRPr="00AD017C">
                <w:rPr>
                  <w:rStyle w:val="af"/>
                  <w:rFonts w:ascii="Arial" w:eastAsia="宋体" w:hAnsi="Arial" w:cs="Arial" w:hint="eastAsia"/>
                  <w:kern w:val="0"/>
                  <w:szCs w:val="21"/>
                </w:rPr>
                <w:t>系统信息</w:t>
              </w:r>
            </w:hyperlink>
            <w:r w:rsidR="00AD017C">
              <w:rPr>
                <w:rFonts w:ascii="Arial" w:eastAsia="宋体" w:hAnsi="Arial" w:cs="Arial"/>
                <w:color w:val="000000"/>
                <w:kern w:val="0"/>
                <w:szCs w:val="21"/>
              </w:rPr>
              <w:t>：</w:t>
            </w:r>
            <w:r w:rsidR="00AD017C">
              <w:rPr>
                <w:rFonts w:ascii="Arial" w:eastAsia="宋体" w:hAnsi="Arial" w:cs="Arial" w:hint="eastAsia"/>
                <w:color w:val="000000"/>
                <w:kern w:val="0"/>
                <w:szCs w:val="21"/>
              </w:rPr>
              <w:t>新增</w:t>
            </w:r>
            <w:r w:rsidR="00AD017C">
              <w:rPr>
                <w:rFonts w:ascii="Arial" w:eastAsia="宋体" w:hAnsi="Arial" w:cs="Arial"/>
                <w:color w:val="000000"/>
                <w:kern w:val="0"/>
                <w:szCs w:val="21"/>
              </w:rPr>
              <w:t>管理</w:t>
            </w:r>
            <w:r w:rsidR="00AD017C">
              <w:rPr>
                <w:rFonts w:ascii="Arial" w:eastAsia="宋体" w:hAnsi="Arial" w:cs="Arial" w:hint="eastAsia"/>
                <w:color w:val="000000"/>
                <w:kern w:val="0"/>
                <w:szCs w:val="21"/>
              </w:rPr>
              <w:t>VLAN</w:t>
            </w:r>
            <w:r w:rsidR="00AD017C">
              <w:rPr>
                <w:rFonts w:ascii="Arial" w:eastAsia="宋体" w:hAnsi="Arial" w:cs="Arial"/>
                <w:color w:val="000000"/>
                <w:kern w:val="0"/>
                <w:szCs w:val="21"/>
              </w:rPr>
              <w:t>显示，并调整管理</w:t>
            </w:r>
            <w:r w:rsidR="00AD017C">
              <w:rPr>
                <w:rFonts w:ascii="Arial" w:eastAsia="宋体" w:hAnsi="Arial" w:cs="Arial"/>
                <w:color w:val="000000"/>
                <w:kern w:val="0"/>
                <w:szCs w:val="21"/>
              </w:rPr>
              <w:t>IP</w:t>
            </w:r>
            <w:r w:rsidR="00AD017C">
              <w:rPr>
                <w:rFonts w:ascii="Arial" w:eastAsia="宋体" w:hAnsi="Arial" w:cs="Arial"/>
                <w:color w:val="000000"/>
                <w:kern w:val="0"/>
                <w:szCs w:val="21"/>
              </w:rPr>
              <w:t>和默认网关显示</w:t>
            </w:r>
          </w:p>
          <w:p w14:paraId="2D519A59" w14:textId="67B816BB" w:rsidR="007F273F" w:rsidRDefault="003B6945" w:rsidP="0092124B">
            <w:pPr>
              <w:widowControl/>
              <w:numPr>
                <w:ilvl w:val="0"/>
                <w:numId w:val="8"/>
              </w:numPr>
              <w:jc w:val="left"/>
              <w:rPr>
                <w:rFonts w:ascii="Arial" w:eastAsia="宋体" w:hAnsi="Arial" w:cs="Arial"/>
                <w:color w:val="000000"/>
                <w:kern w:val="0"/>
                <w:szCs w:val="21"/>
              </w:rPr>
            </w:pPr>
            <w:hyperlink w:anchor="_端口基本配置/Port_Basic_Settings(FP1B)" w:history="1">
              <w:r w:rsidR="003E46C3" w:rsidRPr="00AD017C">
                <w:rPr>
                  <w:rStyle w:val="af"/>
                  <w:rFonts w:ascii="Arial" w:eastAsia="宋体" w:hAnsi="Arial" w:cs="Arial" w:hint="eastAsia"/>
                  <w:kern w:val="0"/>
                  <w:szCs w:val="21"/>
                </w:rPr>
                <w:t>端口基本配置</w:t>
              </w:r>
            </w:hyperlink>
            <w:r w:rsidR="003E46C3">
              <w:rPr>
                <w:rFonts w:ascii="Arial" w:eastAsia="宋体" w:hAnsi="Arial" w:cs="Arial"/>
                <w:color w:val="000000"/>
                <w:kern w:val="0"/>
                <w:szCs w:val="21"/>
              </w:rPr>
              <w:t>：新增端口定时开启功能</w:t>
            </w:r>
          </w:p>
          <w:p w14:paraId="1B30559D" w14:textId="518B7EA8" w:rsidR="00AD017C" w:rsidRPr="00AD017C" w:rsidRDefault="003B6945" w:rsidP="0092124B">
            <w:pPr>
              <w:widowControl/>
              <w:numPr>
                <w:ilvl w:val="0"/>
                <w:numId w:val="8"/>
              </w:numPr>
              <w:jc w:val="left"/>
              <w:rPr>
                <w:rFonts w:ascii="Arial" w:eastAsia="宋体" w:hAnsi="Arial" w:cs="Arial"/>
                <w:color w:val="000000"/>
                <w:kern w:val="0"/>
                <w:szCs w:val="21"/>
              </w:rPr>
            </w:pPr>
            <w:hyperlink w:anchor="_VLAN接口/VLAN_Interface(FP1D)" w:history="1">
              <w:r w:rsidR="00AD017C" w:rsidRPr="00AD017C">
                <w:rPr>
                  <w:rStyle w:val="af"/>
                  <w:rFonts w:ascii="Arial" w:eastAsia="宋体" w:hAnsi="Arial" w:cs="Arial"/>
                  <w:kern w:val="0"/>
                  <w:szCs w:val="21"/>
                </w:rPr>
                <w:t>VLAN</w:t>
              </w:r>
              <w:r w:rsidR="003E46C3" w:rsidRPr="00AD017C">
                <w:rPr>
                  <w:rStyle w:val="af"/>
                  <w:rFonts w:ascii="Arial" w:eastAsia="宋体" w:hAnsi="Arial" w:cs="Arial"/>
                  <w:kern w:val="0"/>
                  <w:szCs w:val="21"/>
                </w:rPr>
                <w:t>接口</w:t>
              </w:r>
            </w:hyperlink>
            <w:r w:rsidR="003E46C3" w:rsidRPr="00AD017C">
              <w:rPr>
                <w:rFonts w:ascii="Arial" w:eastAsia="宋体" w:hAnsi="Arial" w:cs="Arial"/>
                <w:color w:val="000000"/>
                <w:kern w:val="0"/>
                <w:szCs w:val="21"/>
              </w:rPr>
              <w:t>：管理</w:t>
            </w:r>
            <w:r w:rsidR="003E46C3" w:rsidRPr="00AD017C">
              <w:rPr>
                <w:rFonts w:ascii="Arial" w:eastAsia="宋体" w:hAnsi="Arial" w:cs="Arial"/>
                <w:color w:val="000000"/>
                <w:kern w:val="0"/>
                <w:szCs w:val="21"/>
              </w:rPr>
              <w:t>VLAN</w:t>
            </w:r>
            <w:r w:rsidR="003E46C3" w:rsidRPr="00AD017C">
              <w:rPr>
                <w:rFonts w:ascii="Arial" w:eastAsia="宋体" w:hAnsi="Arial" w:cs="Arial"/>
                <w:color w:val="000000"/>
                <w:kern w:val="0"/>
                <w:szCs w:val="21"/>
              </w:rPr>
              <w:t>下支持配置默认网关</w:t>
            </w:r>
          </w:p>
          <w:p w14:paraId="2CD6E0A8" w14:textId="77777777" w:rsidR="003E46C3" w:rsidRDefault="003E46C3" w:rsidP="003E46C3">
            <w:pPr>
              <w:widowControl/>
              <w:jc w:val="left"/>
              <w:rPr>
                <w:rFonts w:ascii="Arial" w:eastAsia="宋体" w:hAnsi="Arial" w:cs="Arial"/>
                <w:color w:val="000000"/>
                <w:kern w:val="0"/>
                <w:szCs w:val="21"/>
              </w:rPr>
            </w:pPr>
          </w:p>
          <w:p w14:paraId="26FDD1B4" w14:textId="6B4064FA" w:rsidR="003E46C3" w:rsidRDefault="003E46C3" w:rsidP="003E46C3">
            <w:pPr>
              <w:widowControl/>
              <w:jc w:val="left"/>
              <w:rPr>
                <w:rFonts w:ascii="Arial" w:eastAsia="宋体" w:hAnsi="Arial" w:cs="Arial"/>
                <w:color w:val="000000"/>
                <w:kern w:val="0"/>
                <w:szCs w:val="21"/>
              </w:rPr>
            </w:pPr>
            <w:r>
              <w:rPr>
                <w:rFonts w:ascii="Arial" w:eastAsia="宋体" w:hAnsi="Arial" w:cs="Arial" w:hint="eastAsia"/>
                <w:color w:val="000000"/>
                <w:kern w:val="0"/>
                <w:szCs w:val="21"/>
              </w:rPr>
              <w:t>优化</w:t>
            </w:r>
            <w:r>
              <w:rPr>
                <w:rFonts w:ascii="Arial" w:eastAsia="宋体" w:hAnsi="Arial" w:cs="Arial"/>
                <w:color w:val="000000"/>
                <w:kern w:val="0"/>
                <w:szCs w:val="21"/>
              </w:rPr>
              <w:t>点：</w:t>
            </w:r>
          </w:p>
          <w:p w14:paraId="7B1A8841" w14:textId="6AB2FB1C" w:rsidR="003E46C3" w:rsidRDefault="003B6945" w:rsidP="003E46C3">
            <w:pPr>
              <w:widowControl/>
              <w:numPr>
                <w:ilvl w:val="0"/>
                <w:numId w:val="8"/>
              </w:numPr>
              <w:jc w:val="left"/>
              <w:rPr>
                <w:rFonts w:ascii="Arial" w:eastAsia="宋体" w:hAnsi="Arial" w:cs="Arial"/>
                <w:color w:val="000000"/>
                <w:kern w:val="0"/>
                <w:szCs w:val="21"/>
              </w:rPr>
            </w:pPr>
            <w:hyperlink w:anchor="_端口基本配置/Port_Basic_Settings(FP1B)" w:history="1">
              <w:r w:rsidR="00447B41" w:rsidRPr="00447B41">
                <w:rPr>
                  <w:rStyle w:val="af"/>
                  <w:rFonts w:ascii="Arial" w:eastAsia="宋体" w:hAnsi="Arial" w:cs="Arial" w:hint="eastAsia"/>
                  <w:kern w:val="0"/>
                  <w:szCs w:val="21"/>
                </w:rPr>
                <w:t>端口基本配置</w:t>
              </w:r>
            </w:hyperlink>
            <w:r w:rsidR="00447B41">
              <w:rPr>
                <w:rFonts w:ascii="Arial" w:eastAsia="宋体" w:hAnsi="Arial" w:cs="Arial"/>
                <w:color w:val="000000"/>
                <w:kern w:val="0"/>
                <w:szCs w:val="21"/>
              </w:rPr>
              <w:t>：</w:t>
            </w:r>
            <w:r w:rsidR="003E46C3">
              <w:rPr>
                <w:rFonts w:ascii="Arial" w:eastAsia="宋体" w:hAnsi="Arial" w:cs="Arial" w:hint="eastAsia"/>
                <w:color w:val="000000"/>
                <w:kern w:val="0"/>
                <w:szCs w:val="21"/>
              </w:rPr>
              <w:t>各型号聚合接口</w:t>
            </w:r>
            <w:r w:rsidR="003E46C3">
              <w:rPr>
                <w:rFonts w:ascii="Arial" w:eastAsia="宋体" w:hAnsi="Arial" w:cs="Arial"/>
                <w:color w:val="000000"/>
                <w:kern w:val="0"/>
                <w:szCs w:val="21"/>
              </w:rPr>
              <w:t>默认速率调整，去除</w:t>
            </w:r>
            <w:r w:rsidR="003E46C3">
              <w:rPr>
                <w:rFonts w:ascii="Arial" w:eastAsia="宋体" w:hAnsi="Arial" w:cs="Arial"/>
                <w:color w:val="000000"/>
                <w:kern w:val="0"/>
                <w:szCs w:val="21"/>
              </w:rPr>
              <w:t>Auto</w:t>
            </w:r>
          </w:p>
          <w:p w14:paraId="07FF7F0C" w14:textId="7639F904" w:rsidR="00AD7E49" w:rsidRDefault="00AD7E49" w:rsidP="003E46C3">
            <w:pPr>
              <w:widowControl/>
              <w:numPr>
                <w:ilvl w:val="0"/>
                <w:numId w:val="8"/>
              </w:numPr>
              <w:jc w:val="left"/>
              <w:rPr>
                <w:rFonts w:ascii="Arial" w:eastAsia="宋体" w:hAnsi="Arial" w:cs="Arial"/>
                <w:color w:val="000000"/>
                <w:kern w:val="0"/>
                <w:szCs w:val="21"/>
              </w:rPr>
            </w:pPr>
            <w:r>
              <w:rPr>
                <w:rFonts w:ascii="Arial" w:eastAsia="宋体" w:hAnsi="Arial" w:cs="Arial"/>
                <w:color w:val="000000"/>
                <w:kern w:val="0"/>
                <w:szCs w:val="21"/>
              </w:rPr>
              <w:t>VLAN</w:t>
            </w:r>
            <w:r>
              <w:rPr>
                <w:rFonts w:ascii="Arial" w:eastAsia="宋体" w:hAnsi="Arial" w:cs="Arial"/>
                <w:color w:val="000000"/>
                <w:kern w:val="0"/>
                <w:szCs w:val="21"/>
              </w:rPr>
              <w:t>接口</w:t>
            </w:r>
            <w:r>
              <w:rPr>
                <w:rFonts w:ascii="Arial" w:eastAsia="宋体" w:hAnsi="Arial" w:cs="Arial" w:hint="eastAsia"/>
                <w:color w:val="000000"/>
                <w:kern w:val="0"/>
                <w:szCs w:val="21"/>
              </w:rPr>
              <w:t>/ARP/ND</w:t>
            </w:r>
            <w:r>
              <w:rPr>
                <w:rFonts w:ascii="Arial" w:eastAsia="宋体" w:hAnsi="Arial" w:cs="Arial" w:hint="eastAsia"/>
                <w:color w:val="000000"/>
                <w:kern w:val="0"/>
                <w:szCs w:val="21"/>
              </w:rPr>
              <w:t>：</w:t>
            </w:r>
            <w:r>
              <w:rPr>
                <w:rFonts w:ascii="Arial" w:eastAsia="宋体" w:hAnsi="Arial" w:cs="Arial"/>
                <w:color w:val="000000"/>
                <w:kern w:val="0"/>
                <w:szCs w:val="21"/>
              </w:rPr>
              <w:t>补充</w:t>
            </w:r>
            <w:r>
              <w:rPr>
                <w:rFonts w:ascii="Arial" w:eastAsia="宋体" w:hAnsi="Arial" w:cs="Arial" w:hint="eastAsia"/>
                <w:color w:val="000000"/>
                <w:kern w:val="0"/>
                <w:szCs w:val="21"/>
              </w:rPr>
              <w:t>删除</w:t>
            </w:r>
            <w:r>
              <w:rPr>
                <w:rFonts w:ascii="Arial" w:eastAsia="宋体" w:hAnsi="Arial" w:cs="Arial"/>
                <w:color w:val="000000"/>
                <w:kern w:val="0"/>
                <w:szCs w:val="21"/>
              </w:rPr>
              <w:t>VLAN</w:t>
            </w:r>
            <w:r>
              <w:rPr>
                <w:rFonts w:ascii="Arial" w:eastAsia="宋体" w:hAnsi="Arial" w:cs="Arial"/>
                <w:color w:val="000000"/>
                <w:kern w:val="0"/>
                <w:szCs w:val="21"/>
              </w:rPr>
              <w:t>接口的联动逻辑，当删除</w:t>
            </w:r>
            <w:r>
              <w:rPr>
                <w:rFonts w:ascii="Arial" w:eastAsia="宋体" w:hAnsi="Arial" w:cs="Arial"/>
                <w:color w:val="000000"/>
                <w:kern w:val="0"/>
                <w:szCs w:val="21"/>
              </w:rPr>
              <w:t>VLAN</w:t>
            </w:r>
            <w:r>
              <w:rPr>
                <w:rFonts w:ascii="Arial" w:eastAsia="宋体" w:hAnsi="Arial" w:cs="Arial"/>
                <w:color w:val="000000"/>
                <w:kern w:val="0"/>
                <w:szCs w:val="21"/>
              </w:rPr>
              <w:t>接口时，对应的邻居表项也同步删除</w:t>
            </w:r>
          </w:p>
          <w:p w14:paraId="79608DFF" w14:textId="69008C35" w:rsidR="00447B41" w:rsidRDefault="003B6945" w:rsidP="00447B41">
            <w:pPr>
              <w:widowControl/>
              <w:numPr>
                <w:ilvl w:val="0"/>
                <w:numId w:val="8"/>
              </w:numPr>
              <w:jc w:val="left"/>
              <w:rPr>
                <w:rFonts w:ascii="Arial" w:eastAsia="宋体" w:hAnsi="Arial" w:cs="Arial"/>
                <w:color w:val="000000"/>
                <w:kern w:val="0"/>
                <w:szCs w:val="21"/>
              </w:rPr>
            </w:pPr>
            <w:hyperlink w:anchor="_ARP表/ARP_Table_(FP1D)" w:history="1">
              <w:r w:rsidR="00447B41" w:rsidRPr="00447B41">
                <w:rPr>
                  <w:rStyle w:val="af"/>
                  <w:rFonts w:ascii="Arial" w:eastAsia="宋体" w:hAnsi="Arial" w:cs="Arial" w:hint="eastAsia"/>
                  <w:kern w:val="0"/>
                  <w:szCs w:val="21"/>
                </w:rPr>
                <w:t>ARP</w:t>
              </w:r>
            </w:hyperlink>
            <w:r w:rsidR="00447B41">
              <w:rPr>
                <w:rFonts w:ascii="Arial" w:eastAsia="宋体" w:hAnsi="Arial" w:cs="Arial" w:hint="eastAsia"/>
                <w:color w:val="000000"/>
                <w:kern w:val="0"/>
                <w:szCs w:val="21"/>
              </w:rPr>
              <w:t>/</w:t>
            </w:r>
            <w:hyperlink w:anchor="_邻居发现/ND__(FP1D)" w:history="1">
              <w:r w:rsidR="00447B41" w:rsidRPr="00447B41">
                <w:rPr>
                  <w:rStyle w:val="af"/>
                  <w:rFonts w:ascii="Arial" w:eastAsia="宋体" w:hAnsi="Arial" w:cs="Arial" w:hint="eastAsia"/>
                  <w:kern w:val="0"/>
                  <w:szCs w:val="21"/>
                </w:rPr>
                <w:t>ND</w:t>
              </w:r>
            </w:hyperlink>
            <w:r w:rsidR="00447B41">
              <w:rPr>
                <w:rFonts w:ascii="Arial" w:eastAsia="宋体" w:hAnsi="Arial" w:cs="Arial"/>
                <w:color w:val="000000"/>
                <w:kern w:val="0"/>
                <w:szCs w:val="21"/>
              </w:rPr>
              <w:t>：</w:t>
            </w:r>
            <w:r w:rsidR="00447B41">
              <w:rPr>
                <w:rFonts w:ascii="Arial" w:eastAsia="宋体" w:hAnsi="Arial" w:cs="Arial" w:hint="eastAsia"/>
                <w:color w:val="000000"/>
                <w:kern w:val="0"/>
                <w:szCs w:val="21"/>
              </w:rPr>
              <w:t>邻居表</w:t>
            </w:r>
            <w:r w:rsidR="00447B41">
              <w:rPr>
                <w:rFonts w:ascii="Arial" w:eastAsia="宋体" w:hAnsi="Arial" w:cs="Arial"/>
                <w:color w:val="000000"/>
                <w:kern w:val="0"/>
                <w:szCs w:val="21"/>
              </w:rPr>
              <w:t>老化</w:t>
            </w:r>
            <w:r w:rsidR="00447B41">
              <w:rPr>
                <w:rFonts w:ascii="Arial" w:eastAsia="宋体" w:hAnsi="Arial" w:cs="Arial" w:hint="eastAsia"/>
                <w:color w:val="000000"/>
                <w:kern w:val="0"/>
                <w:szCs w:val="21"/>
              </w:rPr>
              <w:t>时间</w:t>
            </w:r>
            <w:r w:rsidR="00447B41">
              <w:rPr>
                <w:rFonts w:ascii="Arial" w:eastAsia="宋体" w:hAnsi="Arial" w:cs="Arial"/>
                <w:color w:val="000000"/>
                <w:kern w:val="0"/>
                <w:szCs w:val="21"/>
              </w:rPr>
              <w:t>下限调整</w:t>
            </w:r>
          </w:p>
          <w:p w14:paraId="63500E5F" w14:textId="77777777" w:rsidR="00447B41" w:rsidRDefault="003B6945" w:rsidP="003E46C3">
            <w:pPr>
              <w:widowControl/>
              <w:numPr>
                <w:ilvl w:val="0"/>
                <w:numId w:val="8"/>
              </w:numPr>
              <w:jc w:val="left"/>
              <w:rPr>
                <w:rFonts w:ascii="Arial" w:eastAsia="宋体" w:hAnsi="Arial" w:cs="Arial"/>
                <w:color w:val="000000"/>
                <w:kern w:val="0"/>
                <w:szCs w:val="21"/>
              </w:rPr>
            </w:pPr>
            <w:hyperlink w:anchor="_DHCP服务器/DHCP_Server" w:history="1">
              <w:r w:rsidR="00447B41" w:rsidRPr="00447B41">
                <w:rPr>
                  <w:rStyle w:val="af"/>
                  <w:rFonts w:ascii="Arial" w:eastAsia="宋体" w:hAnsi="Arial" w:cs="Arial"/>
                  <w:kern w:val="0"/>
                  <w:szCs w:val="21"/>
                </w:rPr>
                <w:t>DHCP</w:t>
              </w:r>
              <w:r w:rsidR="00447B41" w:rsidRPr="00447B41">
                <w:rPr>
                  <w:rStyle w:val="af"/>
                  <w:rFonts w:ascii="Arial" w:eastAsia="宋体" w:hAnsi="Arial" w:cs="Arial"/>
                  <w:kern w:val="0"/>
                  <w:szCs w:val="21"/>
                </w:rPr>
                <w:t>服务器</w:t>
              </w:r>
            </w:hyperlink>
            <w:r w:rsidR="00447B41">
              <w:rPr>
                <w:rFonts w:ascii="Arial" w:eastAsia="宋体" w:hAnsi="Arial" w:cs="Arial"/>
                <w:color w:val="000000"/>
                <w:kern w:val="0"/>
                <w:szCs w:val="21"/>
              </w:rPr>
              <w:t>：补充</w:t>
            </w:r>
            <w:r w:rsidR="00447B41">
              <w:rPr>
                <w:rFonts w:ascii="Arial" w:eastAsia="宋体" w:hAnsi="Arial" w:cs="Arial"/>
                <w:color w:val="000000"/>
                <w:kern w:val="0"/>
                <w:szCs w:val="21"/>
              </w:rPr>
              <w:t>option</w:t>
            </w:r>
            <w:r w:rsidR="00447B41">
              <w:rPr>
                <w:rFonts w:ascii="Arial" w:eastAsia="宋体" w:hAnsi="Arial" w:cs="Arial"/>
                <w:color w:val="000000"/>
                <w:kern w:val="0"/>
                <w:szCs w:val="21"/>
              </w:rPr>
              <w:t>添加的判断逻</w:t>
            </w:r>
          </w:p>
          <w:p w14:paraId="06213FEA" w14:textId="1345440B" w:rsidR="003E46C3" w:rsidRDefault="003B6945" w:rsidP="003E46C3">
            <w:pPr>
              <w:widowControl/>
              <w:numPr>
                <w:ilvl w:val="0"/>
                <w:numId w:val="8"/>
              </w:numPr>
              <w:jc w:val="left"/>
              <w:rPr>
                <w:rFonts w:ascii="Arial" w:eastAsia="宋体" w:hAnsi="Arial" w:cs="Arial"/>
                <w:color w:val="000000"/>
                <w:kern w:val="0"/>
                <w:szCs w:val="21"/>
              </w:rPr>
            </w:pPr>
            <w:hyperlink w:anchor="_SNMP(FP1C)" w:history="1">
              <w:r w:rsidR="003E46C3" w:rsidRPr="00447B41">
                <w:rPr>
                  <w:rStyle w:val="af"/>
                  <w:rFonts w:ascii="Arial" w:eastAsia="宋体" w:hAnsi="Arial" w:cs="Arial"/>
                  <w:kern w:val="0"/>
                  <w:szCs w:val="21"/>
                </w:rPr>
                <w:t>SNMP</w:t>
              </w:r>
            </w:hyperlink>
            <w:r w:rsidR="003E46C3">
              <w:rPr>
                <w:rFonts w:ascii="Arial" w:eastAsia="宋体" w:hAnsi="Arial" w:cs="Arial"/>
                <w:color w:val="000000"/>
                <w:kern w:val="0"/>
                <w:szCs w:val="21"/>
              </w:rPr>
              <w:t>：组的添加规则逻辑补充说明</w:t>
            </w:r>
          </w:p>
          <w:p w14:paraId="358DDA87" w14:textId="77777777" w:rsidR="003E46C3" w:rsidRDefault="003B6945" w:rsidP="00447B41">
            <w:pPr>
              <w:widowControl/>
              <w:numPr>
                <w:ilvl w:val="0"/>
                <w:numId w:val="8"/>
              </w:numPr>
              <w:jc w:val="left"/>
              <w:rPr>
                <w:rFonts w:ascii="Arial" w:eastAsia="宋体" w:hAnsi="Arial" w:cs="Arial"/>
                <w:color w:val="000000"/>
                <w:kern w:val="0"/>
                <w:szCs w:val="21"/>
              </w:rPr>
            </w:pPr>
            <w:hyperlink w:anchor="_基础_设置/Basic_Settings" w:history="1">
              <w:r w:rsidR="003E46C3" w:rsidRPr="00447B41">
                <w:rPr>
                  <w:rStyle w:val="af"/>
                  <w:rFonts w:ascii="Arial" w:eastAsia="宋体" w:hAnsi="Arial" w:cs="Arial" w:hint="eastAsia"/>
                  <w:kern w:val="0"/>
                  <w:szCs w:val="21"/>
                </w:rPr>
                <w:t>夏令时</w:t>
              </w:r>
            </w:hyperlink>
            <w:r w:rsidR="003E46C3">
              <w:rPr>
                <w:rFonts w:ascii="Arial" w:eastAsia="宋体" w:hAnsi="Arial" w:cs="Arial"/>
                <w:color w:val="000000"/>
                <w:kern w:val="0"/>
                <w:szCs w:val="21"/>
              </w:rPr>
              <w:t>开关和模式</w:t>
            </w:r>
            <w:r w:rsidR="003E46C3">
              <w:rPr>
                <w:rFonts w:ascii="Arial" w:eastAsia="宋体" w:hAnsi="Arial" w:cs="Arial" w:hint="eastAsia"/>
                <w:color w:val="000000"/>
                <w:kern w:val="0"/>
                <w:szCs w:val="21"/>
              </w:rPr>
              <w:t>合并</w:t>
            </w:r>
            <w:r w:rsidR="003E46C3">
              <w:rPr>
                <w:rFonts w:ascii="Arial" w:eastAsia="宋体" w:hAnsi="Arial" w:cs="Arial"/>
                <w:color w:val="000000"/>
                <w:kern w:val="0"/>
                <w:szCs w:val="21"/>
              </w:rPr>
              <w:t>优化</w:t>
            </w:r>
          </w:p>
          <w:p w14:paraId="3B4B7E56" w14:textId="77777777" w:rsidR="008900DB" w:rsidRDefault="008900DB" w:rsidP="00447B41">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1588</w:t>
            </w:r>
            <w:r>
              <w:rPr>
                <w:rFonts w:ascii="Arial" w:eastAsia="宋体" w:hAnsi="Arial" w:cs="Arial"/>
                <w:color w:val="000000"/>
                <w:kern w:val="0"/>
                <w:szCs w:val="21"/>
              </w:rPr>
              <w:t>v2 TC</w:t>
            </w:r>
            <w:r>
              <w:rPr>
                <w:rFonts w:ascii="Arial" w:eastAsia="宋体" w:hAnsi="Arial" w:cs="Arial"/>
                <w:color w:val="000000"/>
                <w:kern w:val="0"/>
                <w:szCs w:val="21"/>
              </w:rPr>
              <w:t>：补充</w:t>
            </w:r>
            <w:r>
              <w:rPr>
                <w:rFonts w:ascii="Arial" w:eastAsia="宋体" w:hAnsi="Arial" w:cs="Arial"/>
                <w:color w:val="000000"/>
                <w:kern w:val="0"/>
                <w:szCs w:val="21"/>
              </w:rPr>
              <w:t>PTP TC</w:t>
            </w:r>
            <w:r>
              <w:rPr>
                <w:rFonts w:ascii="Arial" w:eastAsia="宋体" w:hAnsi="Arial" w:cs="Arial"/>
                <w:color w:val="000000"/>
                <w:kern w:val="0"/>
                <w:szCs w:val="21"/>
              </w:rPr>
              <w:t>仅支持管理</w:t>
            </w:r>
            <w:r>
              <w:rPr>
                <w:rFonts w:ascii="Arial" w:eastAsia="宋体" w:hAnsi="Arial" w:cs="Arial"/>
                <w:color w:val="000000"/>
                <w:kern w:val="0"/>
                <w:szCs w:val="21"/>
              </w:rPr>
              <w:t>VLAN</w:t>
            </w:r>
            <w:r>
              <w:rPr>
                <w:rFonts w:ascii="Arial" w:eastAsia="宋体" w:hAnsi="Arial" w:cs="Arial" w:hint="eastAsia"/>
                <w:color w:val="000000"/>
                <w:kern w:val="0"/>
                <w:szCs w:val="21"/>
              </w:rPr>
              <w:t>的</w:t>
            </w:r>
            <w:r>
              <w:rPr>
                <w:rFonts w:ascii="Arial" w:eastAsia="宋体" w:hAnsi="Arial" w:cs="Arial"/>
                <w:color w:val="000000"/>
                <w:kern w:val="0"/>
                <w:szCs w:val="21"/>
              </w:rPr>
              <w:t>说明</w:t>
            </w:r>
          </w:p>
          <w:p w14:paraId="28072A81" w14:textId="77777777" w:rsidR="008900DB" w:rsidRDefault="00D5727C" w:rsidP="00447B41">
            <w:pPr>
              <w:widowControl/>
              <w:numPr>
                <w:ilvl w:val="0"/>
                <w:numId w:val="8"/>
              </w:numPr>
              <w:jc w:val="left"/>
              <w:rPr>
                <w:rFonts w:ascii="Arial" w:eastAsia="宋体" w:hAnsi="Arial" w:cs="Arial"/>
                <w:color w:val="000000"/>
                <w:kern w:val="0"/>
                <w:szCs w:val="21"/>
              </w:rPr>
            </w:pPr>
            <w:r>
              <w:rPr>
                <w:rFonts w:ascii="Arial" w:eastAsia="宋体" w:hAnsi="Arial" w:cs="Arial"/>
                <w:color w:val="000000"/>
                <w:kern w:val="0"/>
                <w:szCs w:val="21"/>
              </w:rPr>
              <w:t>SSH/Telnet Client</w:t>
            </w:r>
            <w:r>
              <w:rPr>
                <w:rFonts w:ascii="Arial" w:eastAsia="宋体" w:hAnsi="Arial" w:cs="Arial"/>
                <w:color w:val="000000"/>
                <w:kern w:val="0"/>
                <w:szCs w:val="21"/>
              </w:rPr>
              <w:t>：补充规格上限</w:t>
            </w:r>
          </w:p>
          <w:p w14:paraId="04C007F8" w14:textId="77777777" w:rsidR="00D5727C" w:rsidRDefault="00D5727C" w:rsidP="00447B41">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环路检测</w:t>
            </w:r>
          </w:p>
          <w:p w14:paraId="0CC913AF" w14:textId="5A9326B1" w:rsidR="00D5727C" w:rsidRDefault="00D5727C" w:rsidP="00FF3228">
            <w:pPr>
              <w:pStyle w:val="af2"/>
              <w:widowControl/>
              <w:numPr>
                <w:ilvl w:val="0"/>
                <w:numId w:val="614"/>
              </w:numPr>
              <w:ind w:firstLineChars="0"/>
              <w:jc w:val="left"/>
              <w:rPr>
                <w:rFonts w:ascii="Arial" w:eastAsia="宋体" w:hAnsi="Arial" w:cs="Arial"/>
                <w:color w:val="000000"/>
                <w:kern w:val="0"/>
                <w:szCs w:val="21"/>
              </w:rPr>
            </w:pPr>
            <w:r w:rsidRPr="00D5727C">
              <w:rPr>
                <w:rFonts w:ascii="Arial" w:eastAsia="宋体" w:hAnsi="Arial" w:cs="Arial" w:hint="eastAsia"/>
                <w:color w:val="000000"/>
                <w:kern w:val="0"/>
                <w:szCs w:val="21"/>
              </w:rPr>
              <w:t>增加</w:t>
            </w:r>
            <w:r w:rsidRPr="00D5727C">
              <w:rPr>
                <w:rFonts w:ascii="Arial" w:eastAsia="宋体" w:hAnsi="Arial" w:cs="Arial"/>
                <w:color w:val="000000"/>
                <w:kern w:val="0"/>
                <w:szCs w:val="21"/>
              </w:rPr>
              <w:t>报文类型设置</w:t>
            </w:r>
          </w:p>
          <w:p w14:paraId="17DE1C3E" w14:textId="480B0481" w:rsidR="00D5727C" w:rsidRPr="00D5727C" w:rsidRDefault="00D5727C" w:rsidP="00FF3228">
            <w:pPr>
              <w:pStyle w:val="af2"/>
              <w:widowControl/>
              <w:numPr>
                <w:ilvl w:val="0"/>
                <w:numId w:val="614"/>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端口列表</w:t>
            </w:r>
            <w:r>
              <w:rPr>
                <w:rFonts w:ascii="Arial" w:eastAsia="宋体" w:hAnsi="Arial" w:cs="Arial"/>
                <w:color w:val="000000"/>
                <w:kern w:val="0"/>
                <w:szCs w:val="21"/>
              </w:rPr>
              <w:t>支持刷新</w:t>
            </w:r>
          </w:p>
          <w:p w14:paraId="1F3168DF" w14:textId="77777777" w:rsidR="00D5727C" w:rsidRDefault="00D5727C" w:rsidP="00447B41">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协议</w:t>
            </w:r>
            <w:r>
              <w:rPr>
                <w:rFonts w:ascii="Arial" w:eastAsia="宋体" w:hAnsi="Arial" w:cs="Arial"/>
                <w:color w:val="000000"/>
                <w:kern w:val="0"/>
                <w:szCs w:val="21"/>
              </w:rPr>
              <w:t>VLAN</w:t>
            </w:r>
            <w:r>
              <w:rPr>
                <w:rFonts w:ascii="Arial" w:eastAsia="宋体" w:hAnsi="Arial" w:cs="Arial"/>
                <w:color w:val="000000"/>
                <w:kern w:val="0"/>
                <w:szCs w:val="21"/>
              </w:rPr>
              <w:t>：补充无法删除的说明</w:t>
            </w:r>
          </w:p>
          <w:p w14:paraId="5C8482A4" w14:textId="236F00E8" w:rsidR="00D5727C" w:rsidRPr="00AD017C" w:rsidRDefault="00D5727C" w:rsidP="00447B41">
            <w:pPr>
              <w:widowControl/>
              <w:numPr>
                <w:ilvl w:val="0"/>
                <w:numId w:val="8"/>
              </w:numPr>
              <w:jc w:val="left"/>
              <w:rPr>
                <w:rFonts w:ascii="Arial" w:eastAsia="宋体" w:hAnsi="Arial" w:cs="Arial"/>
                <w:color w:val="000000"/>
                <w:kern w:val="0"/>
                <w:szCs w:val="21"/>
              </w:rPr>
            </w:pPr>
            <w:r>
              <w:rPr>
                <w:rFonts w:ascii="Arial" w:eastAsia="宋体" w:hAnsi="Arial" w:cs="Arial"/>
                <w:color w:val="000000"/>
                <w:kern w:val="0"/>
                <w:szCs w:val="21"/>
              </w:rPr>
              <w:t>OSPF/</w:t>
            </w:r>
            <w:r>
              <w:rPr>
                <w:rFonts w:ascii="Arial" w:eastAsia="宋体" w:hAnsi="Arial" w:cs="Arial" w:hint="eastAsia"/>
                <w:color w:val="000000"/>
                <w:kern w:val="0"/>
                <w:szCs w:val="21"/>
              </w:rPr>
              <w:t>接口设置</w:t>
            </w:r>
            <w:r>
              <w:rPr>
                <w:rFonts w:ascii="Arial" w:eastAsia="宋体" w:hAnsi="Arial" w:cs="Arial"/>
                <w:color w:val="000000"/>
                <w:kern w:val="0"/>
                <w:szCs w:val="21"/>
              </w:rPr>
              <w:t>：</w:t>
            </w:r>
            <w:r w:rsidR="009E502E">
              <w:rPr>
                <w:rFonts w:ascii="Arial" w:eastAsia="宋体" w:hAnsi="Arial" w:cs="Arial" w:hint="eastAsia"/>
                <w:color w:val="000000"/>
                <w:kern w:val="0"/>
                <w:szCs w:val="21"/>
              </w:rPr>
              <w:t>补充密钥</w:t>
            </w:r>
            <w:r w:rsidR="009E502E">
              <w:rPr>
                <w:rFonts w:ascii="Arial" w:eastAsia="宋体" w:hAnsi="Arial" w:cs="Arial"/>
                <w:color w:val="000000"/>
                <w:kern w:val="0"/>
                <w:szCs w:val="21"/>
              </w:rPr>
              <w:t>输入限制</w:t>
            </w:r>
          </w:p>
        </w:tc>
        <w:tc>
          <w:tcPr>
            <w:tcW w:w="992" w:type="dxa"/>
            <w:shd w:val="clear" w:color="auto" w:fill="auto"/>
          </w:tcPr>
          <w:p w14:paraId="6294A41E" w14:textId="77777777" w:rsidR="007F273F" w:rsidRDefault="007F273F" w:rsidP="0092124B">
            <w:pPr>
              <w:jc w:val="center"/>
              <w:rPr>
                <w:rFonts w:asciiTheme="minorEastAsia" w:hAnsiTheme="minorEastAsia"/>
              </w:rPr>
            </w:pPr>
            <w:r>
              <w:rPr>
                <w:rFonts w:asciiTheme="minorEastAsia" w:hAnsiTheme="minorEastAsia" w:hint="eastAsia"/>
              </w:rPr>
              <w:t>xhfang</w:t>
            </w:r>
          </w:p>
        </w:tc>
      </w:tr>
      <w:tr w:rsidR="008824C2" w14:paraId="7880BC1F" w14:textId="77777777" w:rsidTr="001635B4">
        <w:tc>
          <w:tcPr>
            <w:tcW w:w="1276" w:type="dxa"/>
            <w:shd w:val="clear" w:color="auto" w:fill="auto"/>
          </w:tcPr>
          <w:p w14:paraId="405B4192" w14:textId="11442B15" w:rsidR="008824C2" w:rsidRDefault="008824C2" w:rsidP="001635B4">
            <w:pPr>
              <w:jc w:val="center"/>
              <w:rPr>
                <w:rFonts w:asciiTheme="minorEastAsia" w:hAnsiTheme="minorEastAsia"/>
              </w:rPr>
            </w:pPr>
            <w:r>
              <w:rPr>
                <w:rFonts w:asciiTheme="minorEastAsia" w:hAnsiTheme="minorEastAsia" w:hint="eastAsia"/>
              </w:rPr>
              <w:t>1.</w:t>
            </w:r>
            <w:r>
              <w:rPr>
                <w:rFonts w:asciiTheme="minorEastAsia" w:hAnsiTheme="minorEastAsia"/>
              </w:rPr>
              <w:t>2.12</w:t>
            </w:r>
          </w:p>
        </w:tc>
        <w:tc>
          <w:tcPr>
            <w:tcW w:w="2002" w:type="dxa"/>
            <w:shd w:val="clear" w:color="auto" w:fill="auto"/>
          </w:tcPr>
          <w:p w14:paraId="07EF57F5" w14:textId="4360DF88" w:rsidR="008824C2" w:rsidRDefault="008824C2" w:rsidP="001635B4">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08.</w:t>
            </w:r>
            <w:r w:rsidR="003B7865">
              <w:rPr>
                <w:rFonts w:asciiTheme="minorEastAsia" w:hAnsiTheme="minorEastAsia"/>
              </w:rPr>
              <w:t>14</w:t>
            </w:r>
          </w:p>
        </w:tc>
        <w:tc>
          <w:tcPr>
            <w:tcW w:w="5511" w:type="dxa"/>
            <w:shd w:val="clear" w:color="auto" w:fill="auto"/>
          </w:tcPr>
          <w:p w14:paraId="040E0449" w14:textId="47366504" w:rsidR="008824C2" w:rsidRPr="00991940" w:rsidRDefault="008824C2" w:rsidP="001635B4">
            <w:pPr>
              <w:widowControl/>
              <w:jc w:val="left"/>
              <w:rPr>
                <w:rFonts w:ascii="宋体" w:eastAsia="宋体" w:hAnsi="宋体" w:cs="宋体"/>
                <w:kern w:val="0"/>
                <w:szCs w:val="24"/>
              </w:rPr>
            </w:pPr>
            <w:r>
              <w:rPr>
                <w:rFonts w:ascii="宋体" w:eastAsia="宋体" w:hAnsi="宋体" w:cs="宋体" w:hint="eastAsia"/>
                <w:kern w:val="0"/>
                <w:szCs w:val="24"/>
              </w:rPr>
              <w:t>根据交互评审意见</w:t>
            </w:r>
            <w:r>
              <w:rPr>
                <w:rFonts w:ascii="宋体" w:eastAsia="宋体" w:hAnsi="宋体" w:cs="宋体"/>
                <w:kern w:val="0"/>
                <w:szCs w:val="24"/>
              </w:rPr>
              <w:t>修改</w:t>
            </w:r>
            <w:r w:rsidR="003B7865">
              <w:rPr>
                <w:rFonts w:ascii="宋体" w:eastAsia="宋体" w:hAnsi="宋体" w:cs="宋体" w:hint="eastAsia"/>
                <w:kern w:val="0"/>
                <w:szCs w:val="24"/>
              </w:rPr>
              <w:t>+</w:t>
            </w:r>
            <w:r w:rsidR="003B7865">
              <w:rPr>
                <w:rFonts w:ascii="宋体" w:eastAsia="宋体" w:hAnsi="宋体" w:cs="宋体"/>
                <w:kern w:val="0"/>
                <w:szCs w:val="24"/>
              </w:rPr>
              <w:t>优化</w:t>
            </w:r>
            <w:r>
              <w:rPr>
                <w:rFonts w:ascii="宋体" w:eastAsia="宋体" w:hAnsi="宋体" w:cs="宋体"/>
                <w:kern w:val="0"/>
                <w:szCs w:val="24"/>
              </w:rPr>
              <w:t>：</w:t>
            </w:r>
          </w:p>
          <w:p w14:paraId="766C42E4" w14:textId="05326E03" w:rsidR="003B7865" w:rsidRDefault="003B7865" w:rsidP="001635B4">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VLAN</w:t>
            </w:r>
            <w:r>
              <w:rPr>
                <w:rFonts w:ascii="Arial" w:eastAsia="宋体" w:hAnsi="Arial" w:cs="Arial"/>
                <w:color w:val="000000"/>
                <w:kern w:val="0"/>
                <w:szCs w:val="21"/>
              </w:rPr>
              <w:t>交换</w:t>
            </w:r>
          </w:p>
          <w:p w14:paraId="7AB32AA6" w14:textId="74998BB7" w:rsidR="003B7865" w:rsidRDefault="003B7865" w:rsidP="003B7865">
            <w:pPr>
              <w:pStyle w:val="af2"/>
              <w:widowControl/>
              <w:numPr>
                <w:ilvl w:val="0"/>
                <w:numId w:val="593"/>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内外层</w:t>
            </w:r>
            <w:r>
              <w:rPr>
                <w:rFonts w:ascii="Arial" w:eastAsia="宋体" w:hAnsi="Arial" w:cs="Arial"/>
                <w:color w:val="000000"/>
                <w:kern w:val="0"/>
                <w:szCs w:val="21"/>
              </w:rPr>
              <w:t>VLAN</w:t>
            </w:r>
            <w:r>
              <w:rPr>
                <w:rFonts w:ascii="Arial" w:eastAsia="宋体" w:hAnsi="Arial" w:cs="Arial"/>
                <w:color w:val="000000"/>
                <w:kern w:val="0"/>
                <w:szCs w:val="21"/>
              </w:rPr>
              <w:t>映射支持配置多组，</w:t>
            </w:r>
            <w:r>
              <w:rPr>
                <w:rFonts w:ascii="Arial" w:eastAsia="宋体" w:hAnsi="Arial" w:cs="Arial" w:hint="eastAsia"/>
                <w:color w:val="000000"/>
                <w:kern w:val="0"/>
                <w:szCs w:val="21"/>
              </w:rPr>
              <w:t>规格</w:t>
            </w:r>
            <w:r>
              <w:rPr>
                <w:rFonts w:ascii="Arial" w:eastAsia="宋体" w:hAnsi="Arial" w:cs="Arial"/>
                <w:color w:val="000000"/>
                <w:kern w:val="0"/>
                <w:szCs w:val="21"/>
              </w:rPr>
              <w:t>与其他模块共享，上限由底层报错返回提示</w:t>
            </w:r>
          </w:p>
          <w:p w14:paraId="4191EF94" w14:textId="6C011B21" w:rsidR="003B7865" w:rsidRPr="003B7865" w:rsidRDefault="003B7865" w:rsidP="003B7865">
            <w:pPr>
              <w:pStyle w:val="af2"/>
              <w:widowControl/>
              <w:numPr>
                <w:ilvl w:val="0"/>
                <w:numId w:val="593"/>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lastRenderedPageBreak/>
              <w:t>内外层</w:t>
            </w:r>
            <w:r>
              <w:rPr>
                <w:rFonts w:ascii="Arial" w:eastAsia="宋体" w:hAnsi="Arial" w:cs="Arial"/>
                <w:color w:val="000000"/>
                <w:kern w:val="0"/>
                <w:szCs w:val="21"/>
              </w:rPr>
              <w:t>VLAN</w:t>
            </w:r>
            <w:r>
              <w:rPr>
                <w:rFonts w:ascii="Arial" w:eastAsia="宋体" w:hAnsi="Arial" w:cs="Arial"/>
                <w:color w:val="000000"/>
                <w:kern w:val="0"/>
                <w:szCs w:val="21"/>
              </w:rPr>
              <w:t>和映射后的内外层</w:t>
            </w:r>
            <w:r>
              <w:rPr>
                <w:rFonts w:ascii="Arial" w:eastAsia="宋体" w:hAnsi="Arial" w:cs="Arial"/>
                <w:color w:val="000000"/>
                <w:kern w:val="0"/>
                <w:szCs w:val="21"/>
              </w:rPr>
              <w:t>VLAN</w:t>
            </w:r>
            <w:r>
              <w:rPr>
                <w:rFonts w:ascii="Arial" w:eastAsia="宋体" w:hAnsi="Arial" w:cs="Arial"/>
                <w:color w:val="000000"/>
                <w:kern w:val="0"/>
                <w:szCs w:val="21"/>
              </w:rPr>
              <w:t>必须</w:t>
            </w:r>
            <w:r>
              <w:rPr>
                <w:rFonts w:ascii="Arial" w:eastAsia="宋体" w:hAnsi="Arial" w:cs="Arial" w:hint="eastAsia"/>
                <w:color w:val="000000"/>
                <w:kern w:val="0"/>
                <w:szCs w:val="21"/>
              </w:rPr>
              <w:t>2</w:t>
            </w:r>
            <w:r>
              <w:rPr>
                <w:rFonts w:ascii="Arial" w:eastAsia="宋体" w:hAnsi="Arial" w:cs="Arial" w:hint="eastAsia"/>
                <w:color w:val="000000"/>
                <w:kern w:val="0"/>
                <w:szCs w:val="21"/>
              </w:rPr>
              <w:t>选</w:t>
            </w:r>
            <w:r>
              <w:rPr>
                <w:rFonts w:ascii="Arial" w:eastAsia="宋体" w:hAnsi="Arial" w:cs="Arial" w:hint="eastAsia"/>
                <w:color w:val="000000"/>
                <w:kern w:val="0"/>
                <w:szCs w:val="21"/>
              </w:rPr>
              <w:t>1</w:t>
            </w:r>
            <w:r>
              <w:rPr>
                <w:rFonts w:ascii="Arial" w:eastAsia="宋体" w:hAnsi="Arial" w:cs="Arial" w:hint="eastAsia"/>
                <w:color w:val="000000"/>
                <w:kern w:val="0"/>
                <w:szCs w:val="21"/>
              </w:rPr>
              <w:t>配置</w:t>
            </w:r>
          </w:p>
          <w:p w14:paraId="017AA10D" w14:textId="1299CD4C" w:rsidR="003B7865" w:rsidRDefault="003B7865" w:rsidP="001635B4">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DHCP</w:t>
            </w:r>
            <w:r>
              <w:rPr>
                <w:rFonts w:ascii="Arial" w:eastAsia="宋体" w:hAnsi="Arial" w:cs="Arial"/>
                <w:color w:val="000000"/>
                <w:kern w:val="0"/>
                <w:szCs w:val="21"/>
              </w:rPr>
              <w:t xml:space="preserve"> Snooping</w:t>
            </w:r>
            <w:r>
              <w:rPr>
                <w:rFonts w:ascii="Arial" w:eastAsia="宋体" w:hAnsi="Arial" w:cs="Arial"/>
                <w:color w:val="000000"/>
                <w:kern w:val="0"/>
                <w:szCs w:val="21"/>
              </w:rPr>
              <w:t>的</w:t>
            </w:r>
            <w:r>
              <w:rPr>
                <w:rFonts w:ascii="Arial" w:eastAsia="宋体" w:hAnsi="Arial" w:cs="Arial"/>
                <w:color w:val="000000"/>
                <w:kern w:val="0"/>
                <w:szCs w:val="21"/>
              </w:rPr>
              <w:t>Remote ID</w:t>
            </w:r>
            <w:r>
              <w:rPr>
                <w:rFonts w:ascii="Arial" w:eastAsia="宋体" w:hAnsi="Arial" w:cs="Arial"/>
                <w:color w:val="000000"/>
                <w:kern w:val="0"/>
                <w:szCs w:val="21"/>
              </w:rPr>
              <w:t>和</w:t>
            </w:r>
            <w:r>
              <w:rPr>
                <w:rFonts w:ascii="Arial" w:eastAsia="宋体" w:hAnsi="Arial" w:cs="Arial"/>
                <w:color w:val="000000"/>
                <w:kern w:val="0"/>
                <w:szCs w:val="21"/>
              </w:rPr>
              <w:t>Circuit ID</w:t>
            </w:r>
            <w:r>
              <w:rPr>
                <w:rFonts w:ascii="Arial" w:eastAsia="宋体" w:hAnsi="Arial" w:cs="Arial"/>
                <w:color w:val="000000"/>
                <w:kern w:val="0"/>
                <w:szCs w:val="21"/>
              </w:rPr>
              <w:t>字符支持与名称</w:t>
            </w:r>
            <w:r w:rsidR="006950B3">
              <w:rPr>
                <w:rFonts w:ascii="Arial" w:eastAsia="宋体" w:hAnsi="Arial" w:cs="Arial"/>
                <w:color w:val="000000"/>
                <w:kern w:val="0"/>
                <w:szCs w:val="21"/>
              </w:rPr>
              <w:t>/</w:t>
            </w:r>
            <w:r>
              <w:rPr>
                <w:rFonts w:ascii="Arial" w:eastAsia="宋体" w:hAnsi="Arial" w:cs="Arial" w:hint="eastAsia"/>
                <w:color w:val="000000"/>
                <w:kern w:val="0"/>
                <w:szCs w:val="21"/>
              </w:rPr>
              <w:t>描述</w:t>
            </w:r>
            <w:r>
              <w:rPr>
                <w:rFonts w:ascii="Arial" w:eastAsia="宋体" w:hAnsi="Arial" w:cs="Arial"/>
                <w:color w:val="000000"/>
                <w:kern w:val="0"/>
                <w:szCs w:val="21"/>
              </w:rPr>
              <w:t>保持一致</w:t>
            </w:r>
          </w:p>
          <w:p w14:paraId="62D77E04" w14:textId="126D5DEC" w:rsidR="003B7865" w:rsidRDefault="003B7865" w:rsidP="001635B4">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OSPF</w:t>
            </w:r>
            <w:r>
              <w:rPr>
                <w:rFonts w:ascii="Arial" w:eastAsia="宋体" w:hAnsi="Arial" w:cs="Arial"/>
                <w:color w:val="000000"/>
                <w:kern w:val="0"/>
                <w:szCs w:val="21"/>
              </w:rPr>
              <w:t xml:space="preserve"> NBMA</w:t>
            </w:r>
            <w:r>
              <w:rPr>
                <w:rFonts w:ascii="Arial" w:eastAsia="宋体" w:hAnsi="Arial" w:cs="Arial"/>
                <w:color w:val="000000"/>
                <w:kern w:val="0"/>
                <w:szCs w:val="21"/>
              </w:rPr>
              <w:t>邻居配置上限优化</w:t>
            </w:r>
          </w:p>
          <w:p w14:paraId="3BD7CA83" w14:textId="77777777" w:rsidR="008824C2" w:rsidRDefault="008824C2" w:rsidP="001635B4">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GWN7816(P)</w:t>
            </w:r>
            <w:r>
              <w:rPr>
                <w:rFonts w:ascii="Arial" w:eastAsia="宋体" w:hAnsi="Arial" w:cs="Arial" w:hint="eastAsia"/>
                <w:color w:val="000000"/>
                <w:kern w:val="0"/>
                <w:szCs w:val="21"/>
              </w:rPr>
              <w:t>电源</w:t>
            </w:r>
            <w:r>
              <w:rPr>
                <w:rFonts w:ascii="Arial" w:eastAsia="宋体" w:hAnsi="Arial" w:cs="Arial"/>
                <w:color w:val="000000"/>
                <w:kern w:val="0"/>
                <w:szCs w:val="21"/>
              </w:rPr>
              <w:t>指示灯</w:t>
            </w:r>
          </w:p>
          <w:p w14:paraId="38551321" w14:textId="77777777" w:rsidR="008824C2" w:rsidRDefault="008824C2" w:rsidP="008824C2">
            <w:pPr>
              <w:pStyle w:val="af2"/>
              <w:widowControl/>
              <w:numPr>
                <w:ilvl w:val="0"/>
                <w:numId w:val="592"/>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更新电源</w:t>
            </w:r>
            <w:r>
              <w:rPr>
                <w:rFonts w:ascii="Arial" w:eastAsia="宋体" w:hAnsi="Arial" w:cs="Arial"/>
                <w:color w:val="000000"/>
                <w:kern w:val="0"/>
                <w:szCs w:val="21"/>
              </w:rPr>
              <w:t>指示灯亮灯逻辑</w:t>
            </w:r>
          </w:p>
          <w:p w14:paraId="6D947BC4" w14:textId="77777777" w:rsidR="008824C2" w:rsidRDefault="008824C2" w:rsidP="008824C2">
            <w:pPr>
              <w:pStyle w:val="af2"/>
              <w:widowControl/>
              <w:numPr>
                <w:ilvl w:val="0"/>
                <w:numId w:val="592"/>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补充</w:t>
            </w:r>
            <w:r>
              <w:rPr>
                <w:rFonts w:ascii="Arial" w:eastAsia="宋体" w:hAnsi="Arial" w:cs="Arial"/>
                <w:color w:val="000000"/>
                <w:kern w:val="0"/>
                <w:szCs w:val="21"/>
              </w:rPr>
              <w:t>电源供电逻辑</w:t>
            </w:r>
          </w:p>
          <w:p w14:paraId="18059A10" w14:textId="77777777" w:rsidR="008824C2" w:rsidRDefault="008824C2" w:rsidP="008824C2">
            <w:pPr>
              <w:pStyle w:val="af2"/>
              <w:widowControl/>
              <w:numPr>
                <w:ilvl w:val="0"/>
                <w:numId w:val="592"/>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补充</w:t>
            </w:r>
            <w:r>
              <w:rPr>
                <w:rFonts w:ascii="Arial" w:eastAsia="宋体" w:hAnsi="Arial" w:cs="Arial"/>
                <w:color w:val="000000"/>
                <w:kern w:val="0"/>
                <w:szCs w:val="21"/>
              </w:rPr>
              <w:t>概览</w:t>
            </w:r>
            <w:r>
              <w:rPr>
                <w:rFonts w:ascii="Arial" w:eastAsia="宋体" w:hAnsi="Arial" w:cs="Arial" w:hint="eastAsia"/>
                <w:color w:val="000000"/>
                <w:kern w:val="0"/>
                <w:szCs w:val="21"/>
              </w:rPr>
              <w:t>/</w:t>
            </w:r>
            <w:r>
              <w:rPr>
                <w:rFonts w:ascii="Arial" w:eastAsia="宋体" w:hAnsi="Arial" w:cs="Arial" w:hint="eastAsia"/>
                <w:color w:val="000000"/>
                <w:kern w:val="0"/>
                <w:szCs w:val="21"/>
              </w:rPr>
              <w:t>系统信息</w:t>
            </w:r>
            <w:r>
              <w:rPr>
                <w:rFonts w:ascii="Arial" w:eastAsia="宋体" w:hAnsi="Arial" w:cs="Arial"/>
                <w:color w:val="000000"/>
                <w:kern w:val="0"/>
                <w:szCs w:val="21"/>
              </w:rPr>
              <w:t>的</w:t>
            </w:r>
            <w:r>
              <w:rPr>
                <w:rFonts w:ascii="Arial" w:eastAsia="宋体" w:hAnsi="Arial" w:cs="Arial" w:hint="eastAsia"/>
                <w:color w:val="000000"/>
                <w:kern w:val="0"/>
                <w:szCs w:val="21"/>
              </w:rPr>
              <w:t>电源信息</w:t>
            </w:r>
          </w:p>
          <w:p w14:paraId="03C7F3B6" w14:textId="77777777" w:rsidR="00971D7E" w:rsidRDefault="00971D7E" w:rsidP="00971D7E">
            <w:pPr>
              <w:widowControl/>
              <w:numPr>
                <w:ilvl w:val="0"/>
                <w:numId w:val="8"/>
              </w:numPr>
              <w:jc w:val="left"/>
              <w:rPr>
                <w:rFonts w:ascii="Arial" w:eastAsia="宋体" w:hAnsi="Arial" w:cs="Arial"/>
                <w:color w:val="000000"/>
                <w:kern w:val="0"/>
                <w:szCs w:val="21"/>
              </w:rPr>
            </w:pPr>
            <w:r w:rsidRPr="00971D7E">
              <w:rPr>
                <w:rFonts w:ascii="Arial" w:eastAsia="宋体" w:hAnsi="Arial" w:cs="Arial" w:hint="eastAsia"/>
                <w:color w:val="000000"/>
                <w:kern w:val="0"/>
                <w:szCs w:val="21"/>
              </w:rPr>
              <w:t>补充更新各型号风扇策略</w:t>
            </w:r>
          </w:p>
          <w:p w14:paraId="2D1B603E" w14:textId="67C14A7C" w:rsidR="003B7865" w:rsidRPr="00971D7E" w:rsidRDefault="003B7865" w:rsidP="00971D7E">
            <w:pPr>
              <w:widowControl/>
              <w:numPr>
                <w:ilvl w:val="0"/>
                <w:numId w:val="8"/>
              </w:numPr>
              <w:jc w:val="left"/>
              <w:rPr>
                <w:rFonts w:ascii="Arial" w:eastAsia="宋体" w:hAnsi="Arial" w:cs="Arial"/>
                <w:color w:val="000000"/>
                <w:kern w:val="0"/>
                <w:szCs w:val="21"/>
              </w:rPr>
            </w:pPr>
            <w:r>
              <w:rPr>
                <w:rFonts w:ascii="Arial" w:eastAsia="宋体" w:hAnsi="Arial" w:cs="Arial"/>
                <w:color w:val="000000"/>
                <w:kern w:val="0"/>
                <w:szCs w:val="21"/>
              </w:rPr>
              <w:t>GWN7806P</w:t>
            </w:r>
            <w:r>
              <w:rPr>
                <w:rFonts w:ascii="Arial" w:eastAsia="宋体" w:hAnsi="Arial" w:cs="Arial" w:hint="eastAsia"/>
                <w:color w:val="000000"/>
                <w:kern w:val="0"/>
                <w:szCs w:val="21"/>
              </w:rPr>
              <w:t>风扇</w:t>
            </w:r>
            <w:r>
              <w:rPr>
                <w:rFonts w:ascii="Arial" w:eastAsia="宋体" w:hAnsi="Arial" w:cs="Arial"/>
                <w:color w:val="000000"/>
                <w:kern w:val="0"/>
                <w:szCs w:val="21"/>
              </w:rPr>
              <w:t>转速补充中转速选项</w:t>
            </w:r>
          </w:p>
        </w:tc>
        <w:tc>
          <w:tcPr>
            <w:tcW w:w="992" w:type="dxa"/>
            <w:shd w:val="clear" w:color="auto" w:fill="auto"/>
          </w:tcPr>
          <w:p w14:paraId="0E47EDF6" w14:textId="77777777" w:rsidR="008824C2" w:rsidRDefault="008824C2" w:rsidP="001635B4">
            <w:pPr>
              <w:jc w:val="center"/>
              <w:rPr>
                <w:rFonts w:asciiTheme="minorEastAsia" w:hAnsiTheme="minorEastAsia"/>
              </w:rPr>
            </w:pPr>
            <w:r>
              <w:rPr>
                <w:rFonts w:asciiTheme="minorEastAsia" w:hAnsiTheme="minorEastAsia" w:hint="eastAsia"/>
              </w:rPr>
              <w:lastRenderedPageBreak/>
              <w:t>xhfang</w:t>
            </w:r>
          </w:p>
        </w:tc>
      </w:tr>
      <w:tr w:rsidR="00B50C45" w14:paraId="505AE63F" w14:textId="77777777" w:rsidTr="00757BC7">
        <w:tc>
          <w:tcPr>
            <w:tcW w:w="1276" w:type="dxa"/>
            <w:shd w:val="clear" w:color="auto" w:fill="auto"/>
          </w:tcPr>
          <w:p w14:paraId="76B43E0E" w14:textId="0CA11DCF" w:rsidR="00B50C45" w:rsidRDefault="00B50C45" w:rsidP="00757BC7">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2.11</w:t>
            </w:r>
          </w:p>
        </w:tc>
        <w:tc>
          <w:tcPr>
            <w:tcW w:w="2002" w:type="dxa"/>
            <w:shd w:val="clear" w:color="auto" w:fill="auto"/>
          </w:tcPr>
          <w:p w14:paraId="7BBD87FB" w14:textId="77762B9E" w:rsidR="00B50C45" w:rsidRDefault="00B50C45" w:rsidP="00757BC7">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08.08</w:t>
            </w:r>
          </w:p>
        </w:tc>
        <w:tc>
          <w:tcPr>
            <w:tcW w:w="5511" w:type="dxa"/>
            <w:shd w:val="clear" w:color="auto" w:fill="auto"/>
          </w:tcPr>
          <w:p w14:paraId="3116B3C7" w14:textId="77BC2301" w:rsidR="00B50C45" w:rsidRPr="00991940" w:rsidRDefault="00B50C45" w:rsidP="00757BC7">
            <w:pPr>
              <w:widowControl/>
              <w:jc w:val="left"/>
              <w:rPr>
                <w:rFonts w:ascii="宋体" w:eastAsia="宋体" w:hAnsi="宋体" w:cs="宋体"/>
                <w:kern w:val="0"/>
                <w:szCs w:val="24"/>
              </w:rPr>
            </w:pPr>
            <w:r>
              <w:rPr>
                <w:rFonts w:ascii="宋体" w:eastAsia="宋体" w:hAnsi="宋体" w:cs="宋体" w:hint="eastAsia"/>
                <w:kern w:val="0"/>
                <w:szCs w:val="24"/>
              </w:rPr>
              <w:t>根据交互评审意见</w:t>
            </w:r>
            <w:r w:rsidR="00132730">
              <w:rPr>
                <w:rFonts w:ascii="宋体" w:eastAsia="宋体" w:hAnsi="宋体" w:cs="宋体" w:hint="eastAsia"/>
                <w:kern w:val="0"/>
                <w:szCs w:val="24"/>
              </w:rPr>
              <w:t>+</w:t>
            </w:r>
            <w:r w:rsidR="00132730">
              <w:rPr>
                <w:rFonts w:ascii="宋体" w:eastAsia="宋体" w:hAnsi="宋体" w:cs="宋体"/>
                <w:kern w:val="0"/>
                <w:szCs w:val="24"/>
              </w:rPr>
              <w:t>BUG</w:t>
            </w:r>
            <w:r>
              <w:rPr>
                <w:rFonts w:ascii="宋体" w:eastAsia="宋体" w:hAnsi="宋体" w:cs="宋体"/>
                <w:kern w:val="0"/>
                <w:szCs w:val="24"/>
              </w:rPr>
              <w:t>修改：</w:t>
            </w:r>
          </w:p>
          <w:p w14:paraId="1D48F56F" w14:textId="77777777" w:rsidR="00B50C45" w:rsidRDefault="00B92C52" w:rsidP="009E578F">
            <w:pPr>
              <w:pStyle w:val="af2"/>
              <w:widowControl/>
              <w:numPr>
                <w:ilvl w:val="0"/>
                <w:numId w:val="8"/>
              </w:numPr>
              <w:ind w:firstLineChars="0"/>
              <w:jc w:val="left"/>
              <w:rPr>
                <w:rFonts w:ascii="宋体" w:eastAsia="宋体" w:hAnsi="宋体" w:cs="宋体"/>
                <w:kern w:val="0"/>
                <w:szCs w:val="24"/>
              </w:rPr>
            </w:pPr>
            <w:r w:rsidRPr="00B92C52">
              <w:rPr>
                <w:rFonts w:ascii="宋体" w:eastAsia="宋体" w:hAnsi="宋体" w:cs="宋体" w:hint="eastAsia"/>
                <w:kern w:val="0"/>
                <w:szCs w:val="24"/>
              </w:rPr>
              <w:t>概览/系统信息：CPU使用率和内存使用率均增加历史详情控制图</w:t>
            </w:r>
          </w:p>
          <w:p w14:paraId="6201B6F4" w14:textId="77777777" w:rsidR="00B92C52" w:rsidRDefault="00B92C52" w:rsidP="009E578F">
            <w:pPr>
              <w:pStyle w:val="af2"/>
              <w:widowControl/>
              <w:numPr>
                <w:ilvl w:val="0"/>
                <w:numId w:val="8"/>
              </w:numPr>
              <w:ind w:firstLineChars="0"/>
              <w:jc w:val="left"/>
              <w:rPr>
                <w:rFonts w:ascii="宋体" w:eastAsia="宋体" w:hAnsi="宋体" w:cs="宋体"/>
                <w:kern w:val="0"/>
                <w:szCs w:val="24"/>
              </w:rPr>
            </w:pPr>
            <w:r w:rsidRPr="00B92C52">
              <w:rPr>
                <w:rFonts w:ascii="宋体" w:eastAsia="宋体" w:hAnsi="宋体" w:cs="宋体" w:hint="eastAsia"/>
                <w:kern w:val="0"/>
                <w:szCs w:val="24"/>
              </w:rPr>
              <w:t>ACL规则高级设置</w:t>
            </w:r>
          </w:p>
          <w:p w14:paraId="36D0EDBA" w14:textId="40EF1F66" w:rsidR="00B92C52" w:rsidRDefault="00B92C52" w:rsidP="003B7865">
            <w:pPr>
              <w:pStyle w:val="af2"/>
              <w:widowControl/>
              <w:numPr>
                <w:ilvl w:val="0"/>
                <w:numId w:val="592"/>
              </w:numPr>
              <w:ind w:firstLineChars="0"/>
              <w:jc w:val="left"/>
              <w:rPr>
                <w:rFonts w:ascii="宋体" w:eastAsia="宋体" w:hAnsi="宋体" w:cs="宋体"/>
                <w:kern w:val="0"/>
                <w:szCs w:val="24"/>
              </w:rPr>
            </w:pPr>
            <w:r>
              <w:rPr>
                <w:rFonts w:ascii="宋体" w:eastAsia="宋体" w:hAnsi="宋体" w:cs="宋体" w:hint="eastAsia"/>
                <w:kern w:val="0"/>
                <w:szCs w:val="24"/>
              </w:rPr>
              <w:t>统计计数：</w:t>
            </w:r>
            <w:r>
              <w:rPr>
                <w:rFonts w:ascii="宋体" w:eastAsia="宋体" w:hAnsi="宋体" w:cs="宋体"/>
                <w:kern w:val="0"/>
                <w:szCs w:val="24"/>
              </w:rPr>
              <w:t>统计单位分芯片平台更新</w:t>
            </w:r>
          </w:p>
          <w:p w14:paraId="32420DF4" w14:textId="35DFB3A4" w:rsidR="00B92C52" w:rsidRDefault="00B92C52" w:rsidP="003B7865">
            <w:pPr>
              <w:pStyle w:val="af2"/>
              <w:widowControl/>
              <w:numPr>
                <w:ilvl w:val="0"/>
                <w:numId w:val="592"/>
              </w:numPr>
              <w:ind w:firstLineChars="0"/>
              <w:jc w:val="left"/>
              <w:rPr>
                <w:rFonts w:ascii="宋体" w:eastAsia="宋体" w:hAnsi="宋体" w:cs="宋体"/>
                <w:kern w:val="0"/>
                <w:szCs w:val="24"/>
              </w:rPr>
            </w:pPr>
            <w:r>
              <w:rPr>
                <w:rFonts w:ascii="宋体" w:eastAsia="宋体" w:hAnsi="宋体" w:cs="宋体" w:hint="eastAsia"/>
                <w:kern w:val="0"/>
                <w:szCs w:val="24"/>
              </w:rPr>
              <w:t>镜像</w:t>
            </w:r>
          </w:p>
          <w:p w14:paraId="43B8EE85" w14:textId="60A11701" w:rsidR="00B92C52" w:rsidRDefault="00B92C52" w:rsidP="003B7865">
            <w:pPr>
              <w:pStyle w:val="af2"/>
              <w:widowControl/>
              <w:numPr>
                <w:ilvl w:val="0"/>
                <w:numId w:val="594"/>
              </w:numPr>
              <w:ind w:firstLineChars="0"/>
              <w:jc w:val="left"/>
              <w:rPr>
                <w:rFonts w:ascii="宋体" w:eastAsia="宋体" w:hAnsi="宋体" w:cs="宋体"/>
                <w:kern w:val="0"/>
                <w:szCs w:val="24"/>
              </w:rPr>
            </w:pPr>
            <w:r>
              <w:rPr>
                <w:rFonts w:ascii="宋体" w:eastAsia="宋体" w:hAnsi="宋体" w:cs="宋体" w:hint="eastAsia"/>
                <w:kern w:val="0"/>
                <w:szCs w:val="24"/>
              </w:rPr>
              <w:t>类型配置</w:t>
            </w:r>
            <w:r>
              <w:rPr>
                <w:rFonts w:ascii="宋体" w:eastAsia="宋体" w:hAnsi="宋体" w:cs="宋体"/>
                <w:kern w:val="0"/>
                <w:szCs w:val="24"/>
              </w:rPr>
              <w:t>去除</w:t>
            </w:r>
          </w:p>
          <w:p w14:paraId="26A95467" w14:textId="24175CEB" w:rsidR="00B92C52" w:rsidRDefault="00B92C52" w:rsidP="003B7865">
            <w:pPr>
              <w:pStyle w:val="af2"/>
              <w:widowControl/>
              <w:numPr>
                <w:ilvl w:val="0"/>
                <w:numId w:val="594"/>
              </w:numPr>
              <w:ind w:firstLineChars="0"/>
              <w:jc w:val="left"/>
              <w:rPr>
                <w:rFonts w:ascii="宋体" w:eastAsia="宋体" w:hAnsi="宋体" w:cs="宋体"/>
                <w:kern w:val="0"/>
                <w:szCs w:val="24"/>
              </w:rPr>
            </w:pPr>
            <w:r>
              <w:rPr>
                <w:rFonts w:ascii="宋体" w:eastAsia="宋体" w:hAnsi="宋体" w:cs="宋体" w:hint="eastAsia"/>
                <w:kern w:val="0"/>
                <w:szCs w:val="24"/>
              </w:rPr>
              <w:t>镜像组</w:t>
            </w:r>
            <w:r>
              <w:rPr>
                <w:rFonts w:ascii="宋体" w:eastAsia="宋体" w:hAnsi="宋体" w:cs="宋体"/>
                <w:kern w:val="0"/>
                <w:szCs w:val="24"/>
              </w:rPr>
              <w:t>补充只能选择空镜像组，否则提示“</w:t>
            </w:r>
            <w:r>
              <w:rPr>
                <w:rFonts w:ascii="宋体" w:eastAsia="宋体" w:hAnsi="宋体" w:cs="宋体" w:hint="eastAsia"/>
                <w:kern w:val="0"/>
                <w:szCs w:val="24"/>
              </w:rPr>
              <w:t>镜像组</w:t>
            </w:r>
            <w:r>
              <w:rPr>
                <w:rFonts w:ascii="宋体" w:eastAsia="宋体" w:hAnsi="宋体" w:cs="宋体"/>
                <w:kern w:val="0"/>
                <w:szCs w:val="24"/>
              </w:rPr>
              <w:t>已绑定端口”</w:t>
            </w:r>
          </w:p>
          <w:p w14:paraId="0D92BAA5" w14:textId="74BD563C" w:rsidR="00B92C52" w:rsidRDefault="00B92C52" w:rsidP="003B7865">
            <w:pPr>
              <w:pStyle w:val="af2"/>
              <w:widowControl/>
              <w:numPr>
                <w:ilvl w:val="0"/>
                <w:numId w:val="594"/>
              </w:numPr>
              <w:ind w:firstLineChars="0"/>
              <w:jc w:val="left"/>
              <w:rPr>
                <w:rFonts w:ascii="宋体" w:eastAsia="宋体" w:hAnsi="宋体" w:cs="宋体"/>
                <w:kern w:val="0"/>
                <w:szCs w:val="24"/>
              </w:rPr>
            </w:pPr>
            <w:r>
              <w:rPr>
                <w:rFonts w:ascii="宋体" w:eastAsia="宋体" w:hAnsi="宋体" w:cs="宋体" w:hint="eastAsia"/>
                <w:kern w:val="0"/>
                <w:szCs w:val="24"/>
              </w:rPr>
              <w:t>镜像功能需</w:t>
            </w:r>
            <w:r>
              <w:rPr>
                <w:rFonts w:ascii="宋体" w:eastAsia="宋体" w:hAnsi="宋体" w:cs="宋体"/>
                <w:kern w:val="0"/>
                <w:szCs w:val="24"/>
              </w:rPr>
              <w:t>提示</w:t>
            </w:r>
            <w:r w:rsidRPr="00B92C52">
              <w:rPr>
                <w:rFonts w:ascii="Arial" w:hAnsi="Arial" w:cs="Arial"/>
                <w:color w:val="000000"/>
                <w:szCs w:val="21"/>
              </w:rPr>
              <w:t>“</w:t>
            </w:r>
            <w:r w:rsidRPr="00B92C52">
              <w:rPr>
                <w:rFonts w:ascii="Arial" w:hAnsi="Arial" w:cs="Arial"/>
                <w:color w:val="000000"/>
                <w:szCs w:val="21"/>
              </w:rPr>
              <w:t>镜像功能需要前往</w:t>
            </w:r>
            <w:r w:rsidRPr="00B92C52">
              <w:rPr>
                <w:rFonts w:ascii="Arial" w:hAnsi="Arial" w:cs="Arial"/>
                <w:color w:val="000000"/>
                <w:szCs w:val="21"/>
              </w:rPr>
              <w:t>“</w:t>
            </w:r>
            <w:r w:rsidRPr="00B92C52">
              <w:rPr>
                <w:rFonts w:ascii="Arial" w:hAnsi="Arial" w:cs="Arial"/>
                <w:color w:val="000000"/>
                <w:szCs w:val="21"/>
              </w:rPr>
              <w:t>维护</w:t>
            </w:r>
            <w:r w:rsidRPr="00B92C52">
              <w:rPr>
                <w:rFonts w:ascii="Arial" w:hAnsi="Arial" w:cs="Arial"/>
                <w:color w:val="000000"/>
                <w:szCs w:val="21"/>
              </w:rPr>
              <w:t>→</w:t>
            </w:r>
            <w:r w:rsidRPr="00B92C52">
              <w:rPr>
                <w:rFonts w:ascii="Arial" w:hAnsi="Arial" w:cs="Arial"/>
                <w:color w:val="000000"/>
                <w:szCs w:val="21"/>
              </w:rPr>
              <w:t>诊断</w:t>
            </w:r>
            <w:r w:rsidRPr="00B92C52">
              <w:rPr>
                <w:rFonts w:ascii="Arial" w:hAnsi="Arial" w:cs="Arial"/>
                <w:color w:val="000000"/>
                <w:szCs w:val="21"/>
              </w:rPr>
              <w:t>→</w:t>
            </w:r>
            <w:r w:rsidRPr="00B92C52">
              <w:rPr>
                <w:rFonts w:ascii="Arial" w:hAnsi="Arial" w:cs="Arial"/>
                <w:color w:val="000000"/>
                <w:szCs w:val="21"/>
              </w:rPr>
              <w:t>镜像</w:t>
            </w:r>
            <w:r w:rsidRPr="00B92C52">
              <w:rPr>
                <w:rFonts w:ascii="Arial" w:hAnsi="Arial" w:cs="Arial"/>
                <w:color w:val="000000"/>
                <w:szCs w:val="21"/>
              </w:rPr>
              <w:t>”</w:t>
            </w:r>
            <w:r w:rsidRPr="00B92C52">
              <w:rPr>
                <w:rFonts w:ascii="Arial" w:hAnsi="Arial" w:cs="Arial"/>
                <w:color w:val="000000"/>
                <w:szCs w:val="21"/>
              </w:rPr>
              <w:t>配置观察口生效</w:t>
            </w:r>
            <w:r w:rsidRPr="00B92C52">
              <w:rPr>
                <w:rFonts w:ascii="Arial" w:hAnsi="Arial" w:cs="Arial"/>
                <w:color w:val="000000"/>
                <w:szCs w:val="21"/>
              </w:rPr>
              <w:t>”</w:t>
            </w:r>
          </w:p>
          <w:p w14:paraId="2F46469E" w14:textId="32C0B0D2" w:rsidR="00B92C52" w:rsidRDefault="00B92C52" w:rsidP="003B7865">
            <w:pPr>
              <w:pStyle w:val="af2"/>
              <w:widowControl/>
              <w:numPr>
                <w:ilvl w:val="0"/>
                <w:numId w:val="592"/>
              </w:numPr>
              <w:ind w:firstLineChars="0"/>
              <w:jc w:val="left"/>
              <w:rPr>
                <w:rFonts w:ascii="宋体" w:eastAsia="宋体" w:hAnsi="宋体" w:cs="宋体"/>
                <w:kern w:val="0"/>
                <w:szCs w:val="24"/>
              </w:rPr>
            </w:pPr>
            <w:r>
              <w:rPr>
                <w:rFonts w:ascii="宋体" w:eastAsia="宋体" w:hAnsi="宋体" w:cs="宋体" w:hint="eastAsia"/>
                <w:kern w:val="0"/>
                <w:szCs w:val="24"/>
              </w:rPr>
              <w:t>优先级</w:t>
            </w:r>
            <w:r>
              <w:rPr>
                <w:rFonts w:ascii="宋体" w:eastAsia="宋体" w:hAnsi="宋体" w:cs="宋体"/>
                <w:kern w:val="0"/>
                <w:szCs w:val="24"/>
              </w:rPr>
              <w:t>重定向优化为优先级映射</w:t>
            </w:r>
          </w:p>
          <w:p w14:paraId="4EC449FB" w14:textId="77777777" w:rsidR="00B92C52" w:rsidRPr="00B92C52" w:rsidRDefault="00B92C52" w:rsidP="009E578F">
            <w:pPr>
              <w:widowControl/>
              <w:numPr>
                <w:ilvl w:val="0"/>
                <w:numId w:val="8"/>
              </w:numPr>
              <w:jc w:val="left"/>
              <w:rPr>
                <w:rFonts w:ascii="Arial" w:eastAsia="宋体" w:hAnsi="Arial" w:cs="Arial"/>
                <w:color w:val="000000"/>
                <w:kern w:val="0"/>
                <w:szCs w:val="21"/>
              </w:rPr>
            </w:pPr>
            <w:r w:rsidRPr="00B92C52">
              <w:rPr>
                <w:rFonts w:ascii="宋体" w:eastAsia="宋体" w:hAnsi="宋体" w:cs="宋体" w:hint="eastAsia"/>
                <w:kern w:val="0"/>
                <w:szCs w:val="24"/>
              </w:rPr>
              <w:t>适配ACL规则的镜像功能，增加ACL镜像模块，与端口镜像合并显示与配置</w:t>
            </w:r>
            <w:r>
              <w:rPr>
                <w:rFonts w:ascii="宋体" w:eastAsia="宋体" w:hAnsi="宋体" w:cs="宋体" w:hint="eastAsia"/>
                <w:kern w:val="0"/>
                <w:szCs w:val="24"/>
              </w:rPr>
              <w:t>：</w:t>
            </w:r>
            <w:r w:rsidRPr="00B92C52">
              <w:rPr>
                <w:rFonts w:ascii="Arial" w:eastAsia="宋体" w:hAnsi="Arial" w:cs="Arial"/>
                <w:color w:val="000000"/>
                <w:kern w:val="0"/>
                <w:szCs w:val="21"/>
              </w:rPr>
              <w:t>仅入方向镜像显示绑定的</w:t>
            </w:r>
            <w:r w:rsidRPr="00B92C52">
              <w:rPr>
                <w:rFonts w:ascii="Arial" w:eastAsia="宋体" w:hAnsi="Arial" w:cs="Arial"/>
                <w:color w:val="000000"/>
                <w:kern w:val="0"/>
                <w:szCs w:val="21"/>
              </w:rPr>
              <w:t>ACL</w:t>
            </w:r>
            <w:r w:rsidRPr="00B92C52">
              <w:rPr>
                <w:rFonts w:ascii="Arial" w:eastAsia="宋体" w:hAnsi="Arial" w:cs="Arial"/>
                <w:color w:val="000000"/>
                <w:kern w:val="0"/>
                <w:szCs w:val="21"/>
              </w:rPr>
              <w:t>类型</w:t>
            </w:r>
            <w:r w:rsidRPr="00B92C52">
              <w:rPr>
                <w:rFonts w:ascii="Arial" w:eastAsia="宋体" w:hAnsi="Arial" w:cs="Arial"/>
                <w:color w:val="000000"/>
                <w:kern w:val="0"/>
                <w:szCs w:val="21"/>
              </w:rPr>
              <w:t>+ACL</w:t>
            </w:r>
            <w:r w:rsidRPr="00B92C52">
              <w:rPr>
                <w:rFonts w:ascii="Arial" w:eastAsia="宋体" w:hAnsi="Arial" w:cs="Arial"/>
                <w:color w:val="000000"/>
                <w:kern w:val="0"/>
                <w:szCs w:val="21"/>
              </w:rPr>
              <w:t>名称</w:t>
            </w:r>
            <w:r w:rsidRPr="00B92C52">
              <w:rPr>
                <w:rFonts w:ascii="Arial" w:eastAsia="宋体" w:hAnsi="Arial" w:cs="Arial"/>
                <w:color w:val="000000"/>
                <w:kern w:val="0"/>
                <w:szCs w:val="21"/>
              </w:rPr>
              <w:t>+</w:t>
            </w:r>
            <w:r w:rsidRPr="00B92C52">
              <w:rPr>
                <w:rFonts w:ascii="Arial" w:eastAsia="宋体" w:hAnsi="Arial" w:cs="Arial"/>
                <w:color w:val="000000"/>
                <w:kern w:val="0"/>
                <w:szCs w:val="21"/>
              </w:rPr>
              <w:t>规则</w:t>
            </w:r>
            <w:r w:rsidRPr="00B92C52">
              <w:rPr>
                <w:rFonts w:ascii="Arial" w:eastAsia="宋体" w:hAnsi="Arial" w:cs="Arial"/>
                <w:color w:val="000000"/>
                <w:kern w:val="0"/>
                <w:szCs w:val="21"/>
              </w:rPr>
              <w:t>ID</w:t>
            </w:r>
            <w:r w:rsidRPr="00B92C52">
              <w:rPr>
                <w:rFonts w:ascii="Arial" w:eastAsia="宋体" w:hAnsi="Arial" w:cs="Arial"/>
                <w:color w:val="000000"/>
                <w:kern w:val="0"/>
                <w:szCs w:val="21"/>
              </w:rPr>
              <w:t>，支持配置观察口（不包含</w:t>
            </w:r>
            <w:r w:rsidRPr="00B92C52">
              <w:rPr>
                <w:rFonts w:ascii="Arial" w:eastAsia="宋体" w:hAnsi="Arial" w:cs="Arial"/>
                <w:color w:val="000000"/>
                <w:kern w:val="0"/>
                <w:szCs w:val="21"/>
              </w:rPr>
              <w:t>ACL</w:t>
            </w:r>
            <w:r w:rsidRPr="00B92C52">
              <w:rPr>
                <w:rFonts w:ascii="Arial" w:eastAsia="宋体" w:hAnsi="Arial" w:cs="Arial"/>
                <w:color w:val="000000"/>
                <w:kern w:val="0"/>
                <w:szCs w:val="21"/>
              </w:rPr>
              <w:t>绑定的端口）</w:t>
            </w:r>
          </w:p>
          <w:p w14:paraId="53D0C874" w14:textId="6F65FE12" w:rsidR="00B92C52" w:rsidRPr="00B92C52" w:rsidRDefault="00B92C52" w:rsidP="009E578F">
            <w:pPr>
              <w:widowControl/>
              <w:numPr>
                <w:ilvl w:val="0"/>
                <w:numId w:val="8"/>
              </w:numPr>
              <w:jc w:val="left"/>
              <w:rPr>
                <w:rFonts w:ascii="Arial" w:eastAsia="宋体" w:hAnsi="Arial" w:cs="Arial"/>
                <w:color w:val="000000"/>
                <w:kern w:val="0"/>
                <w:szCs w:val="21"/>
              </w:rPr>
            </w:pPr>
            <w:r w:rsidRPr="00B92C52">
              <w:rPr>
                <w:rFonts w:ascii="Arial" w:eastAsia="宋体" w:hAnsi="Arial" w:cs="Arial"/>
                <w:color w:val="000000"/>
                <w:kern w:val="0"/>
                <w:szCs w:val="21"/>
              </w:rPr>
              <w:t>VLAN</w:t>
            </w:r>
            <w:r>
              <w:rPr>
                <w:rFonts w:ascii="Arial" w:eastAsia="宋体" w:hAnsi="Arial" w:cs="Arial"/>
                <w:color w:val="000000"/>
                <w:kern w:val="0"/>
                <w:szCs w:val="21"/>
              </w:rPr>
              <w:t>交换</w:t>
            </w:r>
            <w:r>
              <w:rPr>
                <w:rFonts w:ascii="Arial" w:eastAsia="宋体" w:hAnsi="Arial" w:cs="Arial" w:hint="eastAsia"/>
                <w:color w:val="000000"/>
                <w:kern w:val="0"/>
                <w:szCs w:val="21"/>
              </w:rPr>
              <w:t>：</w:t>
            </w:r>
            <w:r w:rsidRPr="00B92C52">
              <w:rPr>
                <w:rFonts w:ascii="Arial" w:eastAsia="宋体" w:hAnsi="Arial" w:cs="Arial"/>
                <w:color w:val="000000"/>
                <w:kern w:val="0"/>
                <w:szCs w:val="21"/>
              </w:rPr>
              <w:t>838X</w:t>
            </w:r>
            <w:r w:rsidRPr="00B92C52">
              <w:rPr>
                <w:rFonts w:ascii="Arial" w:eastAsia="宋体" w:hAnsi="Arial" w:cs="Arial"/>
                <w:color w:val="000000"/>
                <w:kern w:val="0"/>
                <w:szCs w:val="21"/>
              </w:rPr>
              <w:t>平台不支持</w:t>
            </w:r>
            <w:r w:rsidRPr="00B92C52">
              <w:rPr>
                <w:rFonts w:ascii="Arial" w:eastAsia="宋体" w:hAnsi="Arial" w:cs="Arial"/>
                <w:color w:val="000000"/>
                <w:kern w:val="0"/>
                <w:szCs w:val="21"/>
              </w:rPr>
              <w:t>2 to 2</w:t>
            </w:r>
            <w:r w:rsidRPr="00B92C52">
              <w:rPr>
                <w:rFonts w:ascii="Arial" w:eastAsia="宋体" w:hAnsi="Arial" w:cs="Arial"/>
                <w:color w:val="000000"/>
                <w:kern w:val="0"/>
                <w:szCs w:val="21"/>
              </w:rPr>
              <w:t>，隐藏内层</w:t>
            </w:r>
            <w:r w:rsidRPr="00B92C52">
              <w:rPr>
                <w:rFonts w:ascii="Arial" w:eastAsia="宋体" w:hAnsi="Arial" w:cs="Arial"/>
                <w:color w:val="000000"/>
                <w:kern w:val="0"/>
                <w:szCs w:val="21"/>
              </w:rPr>
              <w:t>VLAN</w:t>
            </w:r>
            <w:r w:rsidRPr="00B92C52">
              <w:rPr>
                <w:rFonts w:ascii="Arial" w:eastAsia="宋体" w:hAnsi="Arial" w:cs="Arial"/>
                <w:color w:val="000000"/>
                <w:kern w:val="0"/>
                <w:szCs w:val="21"/>
              </w:rPr>
              <w:t>映射配置</w:t>
            </w:r>
          </w:p>
          <w:p w14:paraId="5032DD7E" w14:textId="77777777" w:rsidR="00B92C52" w:rsidRPr="009E578F" w:rsidRDefault="00B92C52" w:rsidP="009E578F">
            <w:pPr>
              <w:widowControl/>
              <w:numPr>
                <w:ilvl w:val="0"/>
                <w:numId w:val="8"/>
              </w:numPr>
              <w:jc w:val="left"/>
              <w:rPr>
                <w:rFonts w:ascii="宋体" w:eastAsia="宋体" w:hAnsi="宋体" w:cs="宋体"/>
                <w:kern w:val="0"/>
                <w:szCs w:val="24"/>
              </w:rPr>
            </w:pPr>
            <w:r w:rsidRPr="00B92C52">
              <w:rPr>
                <w:rFonts w:ascii="Arial" w:eastAsia="宋体" w:hAnsi="Arial" w:cs="Arial"/>
                <w:color w:val="000000"/>
                <w:kern w:val="0"/>
                <w:szCs w:val="21"/>
              </w:rPr>
              <w:t>IP</w:t>
            </w:r>
            <w:r w:rsidRPr="00B92C52">
              <w:rPr>
                <w:rFonts w:ascii="Arial" w:eastAsia="宋体" w:hAnsi="Arial" w:cs="Arial"/>
                <w:color w:val="000000"/>
                <w:kern w:val="0"/>
                <w:szCs w:val="21"/>
              </w:rPr>
              <w:t>源防护</w:t>
            </w:r>
            <w:r w:rsidRPr="00B92C52">
              <w:rPr>
                <w:rFonts w:ascii="Arial" w:eastAsia="宋体" w:hAnsi="Arial" w:cs="Arial"/>
                <w:color w:val="000000"/>
                <w:kern w:val="0"/>
                <w:szCs w:val="21"/>
              </w:rPr>
              <w:t>/IPv6</w:t>
            </w:r>
            <w:r w:rsidRPr="00B92C52">
              <w:rPr>
                <w:rFonts w:ascii="Arial" w:eastAsia="宋体" w:hAnsi="Arial" w:cs="Arial"/>
                <w:color w:val="000000"/>
                <w:kern w:val="0"/>
                <w:szCs w:val="21"/>
              </w:rPr>
              <w:t>源防护：接口设置去除最大条目数配置</w:t>
            </w:r>
          </w:p>
          <w:p w14:paraId="4EFB9C0E" w14:textId="679CA0D4" w:rsidR="009E578F" w:rsidRPr="009E578F" w:rsidRDefault="009E578F" w:rsidP="009E578F">
            <w:pPr>
              <w:widowControl/>
              <w:numPr>
                <w:ilvl w:val="0"/>
                <w:numId w:val="8"/>
              </w:numPr>
              <w:jc w:val="left"/>
              <w:rPr>
                <w:rFonts w:ascii="Arial" w:eastAsia="宋体" w:hAnsi="Arial" w:cs="Arial"/>
                <w:color w:val="000000"/>
                <w:kern w:val="0"/>
                <w:szCs w:val="21"/>
              </w:rPr>
            </w:pPr>
            <w:r>
              <w:rPr>
                <w:rFonts w:ascii="Arial" w:eastAsia="宋体" w:hAnsi="Arial" w:cs="Arial" w:hint="eastAsia"/>
                <w:color w:val="000000"/>
                <w:kern w:val="0"/>
                <w:szCs w:val="21"/>
              </w:rPr>
              <w:t>LLDP-MED</w:t>
            </w:r>
            <w:r>
              <w:rPr>
                <w:rFonts w:ascii="Arial" w:eastAsia="宋体" w:hAnsi="Arial" w:cs="Arial"/>
                <w:color w:val="000000"/>
                <w:kern w:val="0"/>
                <w:szCs w:val="21"/>
              </w:rPr>
              <w:t>网络策略：</w:t>
            </w:r>
            <w:r>
              <w:rPr>
                <w:rFonts w:ascii="Arial" w:eastAsia="宋体" w:hAnsi="Arial" w:cs="Arial"/>
                <w:color w:val="000000"/>
                <w:kern w:val="0"/>
                <w:szCs w:val="21"/>
              </w:rPr>
              <w:t>VLAN</w:t>
            </w:r>
            <w:r>
              <w:rPr>
                <w:rFonts w:ascii="Arial" w:eastAsia="宋体" w:hAnsi="Arial" w:cs="Arial"/>
                <w:color w:val="000000"/>
                <w:kern w:val="0"/>
                <w:szCs w:val="21"/>
              </w:rPr>
              <w:t>取值范围优化</w:t>
            </w:r>
          </w:p>
        </w:tc>
        <w:tc>
          <w:tcPr>
            <w:tcW w:w="992" w:type="dxa"/>
            <w:shd w:val="clear" w:color="auto" w:fill="auto"/>
          </w:tcPr>
          <w:p w14:paraId="259E98DC" w14:textId="77777777" w:rsidR="00B50C45" w:rsidRDefault="00B50C45" w:rsidP="00757BC7">
            <w:pPr>
              <w:jc w:val="center"/>
              <w:rPr>
                <w:rFonts w:asciiTheme="minorEastAsia" w:hAnsiTheme="minorEastAsia"/>
              </w:rPr>
            </w:pPr>
            <w:r>
              <w:rPr>
                <w:rFonts w:asciiTheme="minorEastAsia" w:hAnsiTheme="minorEastAsia" w:hint="eastAsia"/>
              </w:rPr>
              <w:t>xhfang</w:t>
            </w:r>
          </w:p>
        </w:tc>
      </w:tr>
      <w:tr w:rsidR="006B2C41" w14:paraId="20B31E81" w14:textId="77777777" w:rsidTr="0085750B">
        <w:tc>
          <w:tcPr>
            <w:tcW w:w="1276" w:type="dxa"/>
            <w:shd w:val="clear" w:color="auto" w:fill="auto"/>
          </w:tcPr>
          <w:p w14:paraId="0B859D0E" w14:textId="052DB4D4" w:rsidR="006B2C41" w:rsidRDefault="006B2C41" w:rsidP="0085750B">
            <w:pPr>
              <w:jc w:val="center"/>
              <w:rPr>
                <w:rFonts w:asciiTheme="minorEastAsia" w:hAnsiTheme="minorEastAsia"/>
              </w:rPr>
            </w:pPr>
            <w:r>
              <w:rPr>
                <w:rFonts w:asciiTheme="minorEastAsia" w:hAnsiTheme="minorEastAsia" w:hint="eastAsia"/>
              </w:rPr>
              <w:t>1.</w:t>
            </w:r>
            <w:r>
              <w:rPr>
                <w:rFonts w:asciiTheme="minorEastAsia" w:hAnsiTheme="minorEastAsia"/>
              </w:rPr>
              <w:t>2.10</w:t>
            </w:r>
          </w:p>
        </w:tc>
        <w:tc>
          <w:tcPr>
            <w:tcW w:w="2002" w:type="dxa"/>
            <w:shd w:val="clear" w:color="auto" w:fill="auto"/>
          </w:tcPr>
          <w:p w14:paraId="1FE6E9F2" w14:textId="30E8C7E9" w:rsidR="006B2C41" w:rsidRDefault="006B2C41" w:rsidP="0085750B">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08.03</w:t>
            </w:r>
          </w:p>
        </w:tc>
        <w:tc>
          <w:tcPr>
            <w:tcW w:w="5511" w:type="dxa"/>
            <w:shd w:val="clear" w:color="auto" w:fill="auto"/>
          </w:tcPr>
          <w:p w14:paraId="78A9A3CE" w14:textId="1A721C18" w:rsidR="006B2C41" w:rsidRPr="00991940" w:rsidRDefault="006B2C41" w:rsidP="0085750B">
            <w:pPr>
              <w:widowControl/>
              <w:jc w:val="left"/>
              <w:rPr>
                <w:rFonts w:ascii="宋体" w:eastAsia="宋体" w:hAnsi="宋体" w:cs="宋体"/>
                <w:kern w:val="0"/>
                <w:szCs w:val="24"/>
              </w:rPr>
            </w:pPr>
            <w:r>
              <w:rPr>
                <w:rFonts w:ascii="宋体" w:eastAsia="宋体" w:hAnsi="宋体" w:cs="宋体" w:hint="eastAsia"/>
                <w:kern w:val="0"/>
                <w:szCs w:val="24"/>
              </w:rPr>
              <w:t>根据需求评审意见</w:t>
            </w:r>
            <w:r>
              <w:rPr>
                <w:rFonts w:ascii="宋体" w:eastAsia="宋体" w:hAnsi="宋体" w:cs="宋体"/>
                <w:kern w:val="0"/>
                <w:szCs w:val="24"/>
              </w:rPr>
              <w:t>修改：</w:t>
            </w:r>
          </w:p>
          <w:p w14:paraId="44BF71E6" w14:textId="4519530F" w:rsidR="006B2C41" w:rsidRPr="00036589" w:rsidRDefault="006B2C41" w:rsidP="0085750B">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环路</w:t>
            </w:r>
            <w:r>
              <w:rPr>
                <w:rFonts w:ascii="宋体" w:eastAsia="宋体" w:hAnsi="宋体" w:cs="宋体"/>
                <w:kern w:val="0"/>
                <w:szCs w:val="24"/>
              </w:rPr>
              <w:t>检测：暂仅支持shutdown</w:t>
            </w:r>
            <w:r>
              <w:rPr>
                <w:rFonts w:ascii="宋体" w:eastAsia="宋体" w:hAnsi="宋体" w:cs="宋体" w:hint="eastAsia"/>
                <w:kern w:val="0"/>
                <w:szCs w:val="24"/>
              </w:rPr>
              <w:t>动作</w:t>
            </w:r>
          </w:p>
        </w:tc>
        <w:tc>
          <w:tcPr>
            <w:tcW w:w="992" w:type="dxa"/>
            <w:shd w:val="clear" w:color="auto" w:fill="auto"/>
          </w:tcPr>
          <w:p w14:paraId="7F815BFE" w14:textId="77777777" w:rsidR="006B2C41" w:rsidRDefault="006B2C41" w:rsidP="0085750B">
            <w:pPr>
              <w:jc w:val="center"/>
              <w:rPr>
                <w:rFonts w:asciiTheme="minorEastAsia" w:hAnsiTheme="minorEastAsia"/>
              </w:rPr>
            </w:pPr>
            <w:r>
              <w:rPr>
                <w:rFonts w:asciiTheme="minorEastAsia" w:hAnsiTheme="minorEastAsia" w:hint="eastAsia"/>
              </w:rPr>
              <w:t>xhfang</w:t>
            </w:r>
          </w:p>
        </w:tc>
      </w:tr>
      <w:tr w:rsidR="00FB6119" w14:paraId="1937F502" w14:textId="77777777" w:rsidTr="00F86858">
        <w:tc>
          <w:tcPr>
            <w:tcW w:w="1276" w:type="dxa"/>
            <w:shd w:val="clear" w:color="auto" w:fill="auto"/>
          </w:tcPr>
          <w:p w14:paraId="6AABBE52" w14:textId="44647C26" w:rsidR="00FB6119" w:rsidRDefault="00FB6119" w:rsidP="00F86858">
            <w:pPr>
              <w:jc w:val="center"/>
              <w:rPr>
                <w:rFonts w:asciiTheme="minorEastAsia" w:hAnsiTheme="minorEastAsia"/>
              </w:rPr>
            </w:pPr>
            <w:r>
              <w:rPr>
                <w:rFonts w:asciiTheme="minorEastAsia" w:hAnsiTheme="minorEastAsia" w:hint="eastAsia"/>
              </w:rPr>
              <w:t>1.</w:t>
            </w:r>
            <w:r>
              <w:rPr>
                <w:rFonts w:asciiTheme="minorEastAsia" w:hAnsiTheme="minorEastAsia"/>
              </w:rPr>
              <w:t>2.9</w:t>
            </w:r>
          </w:p>
        </w:tc>
        <w:tc>
          <w:tcPr>
            <w:tcW w:w="2002" w:type="dxa"/>
            <w:shd w:val="clear" w:color="auto" w:fill="auto"/>
          </w:tcPr>
          <w:p w14:paraId="59B139D0" w14:textId="55988400" w:rsidR="00FB6119" w:rsidRDefault="00FB6119" w:rsidP="00F86858">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sidR="006938CC">
              <w:rPr>
                <w:rFonts w:asciiTheme="minorEastAsia" w:hAnsiTheme="minorEastAsia"/>
              </w:rPr>
              <w:t>08.02</w:t>
            </w:r>
          </w:p>
        </w:tc>
        <w:tc>
          <w:tcPr>
            <w:tcW w:w="5511" w:type="dxa"/>
            <w:shd w:val="clear" w:color="auto" w:fill="auto"/>
          </w:tcPr>
          <w:p w14:paraId="3CCFC9BE" w14:textId="41190A4E" w:rsidR="00991940" w:rsidRPr="00991940" w:rsidRDefault="00991940" w:rsidP="00991940">
            <w:pPr>
              <w:widowControl/>
              <w:jc w:val="left"/>
              <w:rPr>
                <w:rFonts w:ascii="宋体" w:eastAsia="宋体" w:hAnsi="宋体" w:cs="宋体"/>
                <w:kern w:val="0"/>
                <w:szCs w:val="24"/>
              </w:rPr>
            </w:pPr>
            <w:r>
              <w:rPr>
                <w:rFonts w:ascii="宋体" w:eastAsia="宋体" w:hAnsi="宋体" w:cs="宋体" w:hint="eastAsia"/>
                <w:kern w:val="0"/>
                <w:szCs w:val="24"/>
              </w:rPr>
              <w:t>FP2新增</w:t>
            </w:r>
            <w:r>
              <w:rPr>
                <w:rFonts w:ascii="宋体" w:eastAsia="宋体" w:hAnsi="宋体" w:cs="宋体"/>
                <w:kern w:val="0"/>
                <w:szCs w:val="24"/>
              </w:rPr>
              <w:t>：</w:t>
            </w:r>
          </w:p>
          <w:p w14:paraId="7F03BB39" w14:textId="76FD0999" w:rsidR="00FB6119" w:rsidRDefault="006938CC" w:rsidP="00F86858">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新增</w:t>
            </w:r>
            <w:hyperlink w:anchor="_VLAN交换_(FP2)" w:history="1">
              <w:r w:rsidRPr="001C357D">
                <w:rPr>
                  <w:rStyle w:val="af"/>
                  <w:rFonts w:ascii="宋体" w:eastAsia="宋体" w:hAnsi="宋体" w:cs="宋体"/>
                  <w:kern w:val="0"/>
                  <w:szCs w:val="24"/>
                </w:rPr>
                <w:t>VLAN交换</w:t>
              </w:r>
            </w:hyperlink>
          </w:p>
          <w:p w14:paraId="1D26F26E" w14:textId="0825FBD3" w:rsidR="006938CC" w:rsidRDefault="006938CC" w:rsidP="00F86858">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新增</w:t>
            </w:r>
            <w:hyperlink w:anchor="_环路检测(FP2)" w:history="1">
              <w:r w:rsidRPr="001C357D">
                <w:rPr>
                  <w:rStyle w:val="af"/>
                  <w:rFonts w:ascii="宋体" w:eastAsia="宋体" w:hAnsi="宋体" w:cs="宋体"/>
                  <w:kern w:val="0"/>
                  <w:szCs w:val="24"/>
                </w:rPr>
                <w:t>环路检测</w:t>
              </w:r>
            </w:hyperlink>
          </w:p>
          <w:p w14:paraId="3276A25F" w14:textId="19D93210" w:rsidR="0023571C" w:rsidRDefault="003B6945" w:rsidP="0023571C">
            <w:pPr>
              <w:pStyle w:val="af2"/>
              <w:widowControl/>
              <w:numPr>
                <w:ilvl w:val="0"/>
                <w:numId w:val="8"/>
              </w:numPr>
              <w:ind w:firstLineChars="0"/>
              <w:jc w:val="left"/>
              <w:rPr>
                <w:rFonts w:ascii="宋体" w:eastAsia="宋体" w:hAnsi="宋体" w:cs="宋体"/>
                <w:kern w:val="0"/>
                <w:szCs w:val="24"/>
              </w:rPr>
            </w:pPr>
            <w:hyperlink w:anchor="_VLAN接口/VLAN_Interface(FP1D)" w:history="1">
              <w:r w:rsidR="0023571C" w:rsidRPr="001C357D">
                <w:rPr>
                  <w:rStyle w:val="af"/>
                  <w:rFonts w:ascii="宋体" w:eastAsia="宋体" w:hAnsi="宋体" w:cs="宋体" w:hint="eastAsia"/>
                  <w:kern w:val="0"/>
                  <w:szCs w:val="24"/>
                </w:rPr>
                <w:t>VLAN</w:t>
              </w:r>
              <w:r w:rsidR="0023571C" w:rsidRPr="001C357D">
                <w:rPr>
                  <w:rStyle w:val="af"/>
                  <w:rFonts w:ascii="宋体" w:eastAsia="宋体" w:hAnsi="宋体" w:cs="宋体"/>
                  <w:kern w:val="0"/>
                  <w:szCs w:val="24"/>
                </w:rPr>
                <w:t xml:space="preserve"> IPv6接口</w:t>
              </w:r>
            </w:hyperlink>
            <w:r w:rsidR="0023571C">
              <w:rPr>
                <w:rFonts w:ascii="宋体" w:eastAsia="宋体" w:hAnsi="宋体" w:cs="宋体"/>
                <w:kern w:val="0"/>
                <w:szCs w:val="24"/>
              </w:rPr>
              <w:t>：全球单播地址除手动</w:t>
            </w:r>
            <w:r w:rsidR="0023571C">
              <w:rPr>
                <w:rFonts w:ascii="宋体" w:eastAsia="宋体" w:hAnsi="宋体" w:cs="宋体" w:hint="eastAsia"/>
                <w:kern w:val="0"/>
                <w:szCs w:val="24"/>
              </w:rPr>
              <w:t>配置</w:t>
            </w:r>
            <w:r w:rsidR="0023571C">
              <w:rPr>
                <w:rFonts w:ascii="宋体" w:eastAsia="宋体" w:hAnsi="宋体" w:cs="宋体"/>
                <w:kern w:val="0"/>
                <w:szCs w:val="24"/>
              </w:rPr>
              <w:t>外，增加网关优先级</w:t>
            </w:r>
          </w:p>
          <w:p w14:paraId="4D3271AB" w14:textId="5A6D0804" w:rsidR="00FB6119" w:rsidRDefault="00FB6119" w:rsidP="006938CC">
            <w:pPr>
              <w:widowControl/>
              <w:jc w:val="left"/>
              <w:rPr>
                <w:rFonts w:ascii="宋体" w:eastAsia="宋体" w:hAnsi="宋体" w:cs="宋体"/>
                <w:kern w:val="0"/>
                <w:szCs w:val="24"/>
              </w:rPr>
            </w:pPr>
          </w:p>
          <w:p w14:paraId="7BAC582A" w14:textId="08DDB75B" w:rsidR="006938CC" w:rsidRPr="006938CC" w:rsidRDefault="006938CC" w:rsidP="006938CC">
            <w:pPr>
              <w:widowControl/>
              <w:jc w:val="left"/>
              <w:rPr>
                <w:rFonts w:ascii="宋体" w:eastAsia="宋体" w:hAnsi="宋体" w:cs="宋体"/>
                <w:kern w:val="0"/>
                <w:szCs w:val="24"/>
              </w:rPr>
            </w:pPr>
            <w:r>
              <w:rPr>
                <w:rFonts w:ascii="宋体" w:eastAsia="宋体" w:hAnsi="宋体" w:cs="宋体" w:hint="eastAsia"/>
                <w:kern w:val="0"/>
                <w:szCs w:val="24"/>
              </w:rPr>
              <w:t>优化</w:t>
            </w:r>
            <w:r w:rsidR="00991940">
              <w:rPr>
                <w:rFonts w:ascii="宋体" w:eastAsia="宋体" w:hAnsi="宋体" w:cs="宋体" w:hint="eastAsia"/>
                <w:kern w:val="0"/>
                <w:szCs w:val="24"/>
              </w:rPr>
              <w:t>：</w:t>
            </w:r>
          </w:p>
          <w:p w14:paraId="30693A06" w14:textId="290E4801" w:rsidR="00067524" w:rsidRDefault="003B6945" w:rsidP="00991940">
            <w:pPr>
              <w:pStyle w:val="af2"/>
              <w:widowControl/>
              <w:numPr>
                <w:ilvl w:val="0"/>
                <w:numId w:val="8"/>
              </w:numPr>
              <w:ind w:firstLineChars="0"/>
              <w:jc w:val="left"/>
              <w:rPr>
                <w:rFonts w:ascii="宋体" w:eastAsia="宋体" w:hAnsi="宋体" w:cs="宋体"/>
                <w:kern w:val="0"/>
                <w:szCs w:val="24"/>
              </w:rPr>
            </w:pPr>
            <w:hyperlink w:anchor="_OSPF" w:history="1">
              <w:r w:rsidR="00067524" w:rsidRPr="001C357D">
                <w:rPr>
                  <w:rStyle w:val="af"/>
                  <w:rFonts w:ascii="宋体" w:eastAsia="宋体" w:hAnsi="宋体" w:cs="宋体" w:hint="eastAsia"/>
                  <w:kern w:val="0"/>
                  <w:szCs w:val="24"/>
                </w:rPr>
                <w:t>OSPF</w:t>
              </w:r>
            </w:hyperlink>
            <w:r w:rsidR="00067524">
              <w:rPr>
                <w:rFonts w:ascii="宋体" w:eastAsia="宋体" w:hAnsi="宋体" w:cs="宋体" w:hint="eastAsia"/>
                <w:kern w:val="0"/>
                <w:szCs w:val="24"/>
              </w:rPr>
              <w:t>：</w:t>
            </w:r>
            <w:r w:rsidR="00067524">
              <w:rPr>
                <w:rFonts w:ascii="宋体" w:eastAsia="宋体" w:hAnsi="宋体" w:cs="宋体"/>
                <w:kern w:val="0"/>
                <w:szCs w:val="24"/>
              </w:rPr>
              <w:t>端口设置的简单</w:t>
            </w:r>
            <w:r w:rsidR="00067524">
              <w:rPr>
                <w:rFonts w:ascii="宋体" w:eastAsia="宋体" w:hAnsi="宋体" w:cs="宋体" w:hint="eastAsia"/>
                <w:kern w:val="0"/>
                <w:szCs w:val="24"/>
              </w:rPr>
              <w:t>认证</w:t>
            </w:r>
            <w:r w:rsidR="00067524">
              <w:rPr>
                <w:rFonts w:ascii="宋体" w:eastAsia="宋体" w:hAnsi="宋体" w:cs="宋体"/>
                <w:kern w:val="0"/>
                <w:szCs w:val="24"/>
              </w:rPr>
              <w:t>密钥长度优化</w:t>
            </w:r>
          </w:p>
          <w:p w14:paraId="454E6AAF" w14:textId="77777777" w:rsidR="00FB6119" w:rsidRPr="00991940" w:rsidRDefault="00991940" w:rsidP="00991940">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名称/描述</w:t>
            </w:r>
            <w:r>
              <w:rPr>
                <w:rFonts w:ascii="宋体" w:eastAsia="宋体" w:hAnsi="宋体" w:cs="宋体"/>
                <w:kern w:val="0"/>
                <w:szCs w:val="24"/>
              </w:rPr>
              <w:t>的字符支持</w:t>
            </w:r>
            <w:r>
              <w:rPr>
                <w:rFonts w:ascii="宋体" w:eastAsia="宋体" w:hAnsi="宋体" w:cs="宋体" w:hint="eastAsia"/>
                <w:kern w:val="0"/>
                <w:szCs w:val="24"/>
              </w:rPr>
              <w:t>更新</w:t>
            </w:r>
            <w:r>
              <w:rPr>
                <w:rFonts w:ascii="宋体" w:eastAsia="宋体" w:hAnsi="宋体" w:cs="宋体"/>
                <w:kern w:val="0"/>
                <w:szCs w:val="24"/>
              </w:rPr>
              <w:t>，新增</w:t>
            </w:r>
            <w:r>
              <w:rPr>
                <w:rFonts w:ascii="宋体" w:eastAsia="宋体" w:hAnsi="宋体" w:cs="宋体" w:hint="eastAsia"/>
                <w:kern w:val="0"/>
                <w:szCs w:val="24"/>
              </w:rPr>
              <w:t>3项</w:t>
            </w:r>
            <w:r w:rsidRPr="00991940">
              <w:rPr>
                <w:rFonts w:ascii="宋体" w:eastAsia="宋体" w:hAnsi="宋体" w:cs="宋体"/>
                <w:kern w:val="0"/>
                <w:szCs w:val="24"/>
              </w:rPr>
              <w:t>?/,</w:t>
            </w:r>
          </w:p>
          <w:p w14:paraId="1CC1B6C1" w14:textId="0A446870" w:rsidR="0023571C" w:rsidRDefault="003B6945" w:rsidP="0023571C">
            <w:pPr>
              <w:pStyle w:val="af2"/>
              <w:widowControl/>
              <w:numPr>
                <w:ilvl w:val="0"/>
                <w:numId w:val="8"/>
              </w:numPr>
              <w:ind w:firstLineChars="0"/>
              <w:jc w:val="left"/>
              <w:rPr>
                <w:rFonts w:ascii="宋体" w:eastAsia="宋体" w:hAnsi="宋体" w:cs="宋体"/>
                <w:kern w:val="0"/>
                <w:szCs w:val="24"/>
              </w:rPr>
            </w:pPr>
            <w:hyperlink w:anchor="_VLAN接口/VLAN_Interface(FP1D)" w:history="1">
              <w:r w:rsidR="0023571C" w:rsidRPr="001C357D">
                <w:rPr>
                  <w:rStyle w:val="af"/>
                  <w:rFonts w:ascii="宋体" w:eastAsia="宋体" w:hAnsi="宋体" w:cs="宋体" w:hint="eastAsia"/>
                  <w:kern w:val="0"/>
                  <w:szCs w:val="24"/>
                </w:rPr>
                <w:t>路由通告</w:t>
              </w:r>
            </w:hyperlink>
            <w:r w:rsidR="0023571C">
              <w:rPr>
                <w:rFonts w:ascii="宋体" w:eastAsia="宋体" w:hAnsi="宋体" w:cs="宋体"/>
                <w:kern w:val="0"/>
                <w:szCs w:val="24"/>
              </w:rPr>
              <w:t>：前缀长度取值范围优化</w:t>
            </w:r>
          </w:p>
          <w:p w14:paraId="5EEF435A" w14:textId="18166765" w:rsidR="0023571C" w:rsidRDefault="003B6945" w:rsidP="0023571C">
            <w:pPr>
              <w:pStyle w:val="af2"/>
              <w:widowControl/>
              <w:numPr>
                <w:ilvl w:val="0"/>
                <w:numId w:val="8"/>
              </w:numPr>
              <w:ind w:firstLineChars="0"/>
              <w:jc w:val="left"/>
              <w:rPr>
                <w:rFonts w:ascii="宋体" w:eastAsia="宋体" w:hAnsi="宋体" w:cs="宋体"/>
                <w:kern w:val="0"/>
                <w:szCs w:val="24"/>
              </w:rPr>
            </w:pPr>
            <w:hyperlink w:anchor="_端口安全/Port_Security(FP1B)" w:history="1">
              <w:r w:rsidR="0023571C" w:rsidRPr="001C357D">
                <w:rPr>
                  <w:rStyle w:val="af"/>
                  <w:rFonts w:ascii="宋体" w:eastAsia="宋体" w:hAnsi="宋体" w:cs="宋体" w:hint="eastAsia"/>
                  <w:kern w:val="0"/>
                  <w:szCs w:val="24"/>
                </w:rPr>
                <w:t>端口</w:t>
              </w:r>
              <w:r w:rsidR="0023571C" w:rsidRPr="001C357D">
                <w:rPr>
                  <w:rStyle w:val="af"/>
                  <w:rFonts w:ascii="宋体" w:eastAsia="宋体" w:hAnsi="宋体" w:cs="宋体"/>
                  <w:kern w:val="0"/>
                  <w:szCs w:val="24"/>
                </w:rPr>
                <w:t>安全</w:t>
              </w:r>
            </w:hyperlink>
            <w:r w:rsidR="0023571C">
              <w:rPr>
                <w:rFonts w:ascii="宋体" w:eastAsia="宋体" w:hAnsi="宋体" w:cs="宋体"/>
                <w:kern w:val="0"/>
                <w:szCs w:val="24"/>
              </w:rPr>
              <w:t>：优化全局设置的速率说明</w:t>
            </w:r>
          </w:p>
          <w:p w14:paraId="14D43CF3" w14:textId="4A4C7F87" w:rsidR="0023571C" w:rsidRPr="00036589" w:rsidRDefault="0023571C" w:rsidP="0023571C">
            <w:pPr>
              <w:pStyle w:val="af2"/>
              <w:widowControl/>
              <w:numPr>
                <w:ilvl w:val="0"/>
                <w:numId w:val="8"/>
              </w:numPr>
              <w:ind w:firstLineChars="0"/>
              <w:jc w:val="left"/>
              <w:rPr>
                <w:rFonts w:ascii="宋体" w:eastAsia="宋体" w:hAnsi="宋体" w:cs="宋体"/>
                <w:kern w:val="0"/>
                <w:szCs w:val="24"/>
              </w:rPr>
            </w:pPr>
            <w:r w:rsidRPr="001C357D">
              <w:rPr>
                <w:rFonts w:ascii="宋体" w:eastAsia="宋体" w:hAnsi="宋体" w:cs="宋体"/>
                <w:kern w:val="0"/>
                <w:szCs w:val="24"/>
              </w:rPr>
              <w:t>SSH</w:t>
            </w:r>
            <w:r w:rsidR="005A62C5" w:rsidRPr="001C357D">
              <w:rPr>
                <w:rFonts w:ascii="宋体" w:eastAsia="宋体" w:hAnsi="宋体" w:cs="宋体"/>
                <w:kern w:val="0"/>
                <w:szCs w:val="24"/>
              </w:rPr>
              <w:t>/Telnet</w:t>
            </w:r>
            <w:r w:rsidRPr="001C357D">
              <w:rPr>
                <w:rFonts w:ascii="宋体" w:eastAsia="宋体" w:hAnsi="宋体" w:cs="宋体"/>
                <w:kern w:val="0"/>
                <w:szCs w:val="24"/>
              </w:rPr>
              <w:t xml:space="preserve"> Client</w:t>
            </w:r>
            <w:r>
              <w:rPr>
                <w:rFonts w:ascii="宋体" w:eastAsia="宋体" w:hAnsi="宋体" w:cs="宋体"/>
                <w:kern w:val="0"/>
                <w:szCs w:val="24"/>
              </w:rPr>
              <w:t>：公钥校验支持</w:t>
            </w:r>
          </w:p>
        </w:tc>
        <w:tc>
          <w:tcPr>
            <w:tcW w:w="992" w:type="dxa"/>
            <w:shd w:val="clear" w:color="auto" w:fill="auto"/>
          </w:tcPr>
          <w:p w14:paraId="2D330447" w14:textId="77777777" w:rsidR="00FB6119" w:rsidRDefault="00FB6119" w:rsidP="00F86858">
            <w:pPr>
              <w:jc w:val="center"/>
              <w:rPr>
                <w:rFonts w:asciiTheme="minorEastAsia" w:hAnsiTheme="minorEastAsia"/>
              </w:rPr>
            </w:pPr>
            <w:r>
              <w:rPr>
                <w:rFonts w:asciiTheme="minorEastAsia" w:hAnsiTheme="minorEastAsia" w:hint="eastAsia"/>
              </w:rPr>
              <w:lastRenderedPageBreak/>
              <w:t>xhfang</w:t>
            </w:r>
          </w:p>
        </w:tc>
      </w:tr>
      <w:tr w:rsidR="00036589" w14:paraId="5CFC8DDC" w14:textId="77777777" w:rsidTr="00714D86">
        <w:tc>
          <w:tcPr>
            <w:tcW w:w="1276" w:type="dxa"/>
            <w:shd w:val="clear" w:color="auto" w:fill="auto"/>
          </w:tcPr>
          <w:p w14:paraId="50EEAD68" w14:textId="01372E8F" w:rsidR="00036589" w:rsidRDefault="00036589" w:rsidP="00714D86">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2.8</w:t>
            </w:r>
          </w:p>
        </w:tc>
        <w:tc>
          <w:tcPr>
            <w:tcW w:w="2002" w:type="dxa"/>
            <w:shd w:val="clear" w:color="auto" w:fill="auto"/>
          </w:tcPr>
          <w:p w14:paraId="6F7F5C79" w14:textId="71A8C777" w:rsidR="00036589" w:rsidRDefault="00036589" w:rsidP="00714D86">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07.20</w:t>
            </w:r>
          </w:p>
        </w:tc>
        <w:tc>
          <w:tcPr>
            <w:tcW w:w="5511" w:type="dxa"/>
            <w:shd w:val="clear" w:color="auto" w:fill="auto"/>
          </w:tcPr>
          <w:p w14:paraId="023F4243" w14:textId="77777777" w:rsidR="00036589" w:rsidRDefault="00036589" w:rsidP="00714D86">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VLAN</w:t>
            </w:r>
            <w:r>
              <w:rPr>
                <w:rFonts w:ascii="宋体" w:eastAsia="宋体" w:hAnsi="宋体" w:cs="宋体"/>
                <w:kern w:val="0"/>
                <w:szCs w:val="24"/>
              </w:rPr>
              <w:t>接口</w:t>
            </w:r>
          </w:p>
          <w:p w14:paraId="6CEC5FBB" w14:textId="1179CD4E" w:rsidR="00036589" w:rsidRDefault="00036589" w:rsidP="006478EB">
            <w:pPr>
              <w:pStyle w:val="af2"/>
              <w:widowControl/>
              <w:numPr>
                <w:ilvl w:val="0"/>
                <w:numId w:val="581"/>
              </w:numPr>
              <w:ind w:firstLineChars="0"/>
              <w:jc w:val="left"/>
              <w:rPr>
                <w:rFonts w:ascii="宋体" w:eastAsia="宋体" w:hAnsi="宋体" w:cs="宋体"/>
                <w:kern w:val="0"/>
                <w:szCs w:val="24"/>
              </w:rPr>
            </w:pPr>
            <w:r>
              <w:rPr>
                <w:rFonts w:ascii="宋体" w:eastAsia="宋体" w:hAnsi="宋体" w:cs="宋体"/>
                <w:kern w:val="0"/>
                <w:szCs w:val="24"/>
              </w:rPr>
              <w:t>IPv6链路本地地址手动配置</w:t>
            </w:r>
            <w:r>
              <w:rPr>
                <w:rFonts w:ascii="宋体" w:eastAsia="宋体" w:hAnsi="宋体" w:cs="宋体" w:hint="eastAsia"/>
                <w:kern w:val="0"/>
                <w:szCs w:val="24"/>
              </w:rPr>
              <w:t>的前缀</w:t>
            </w:r>
            <w:r>
              <w:rPr>
                <w:rFonts w:ascii="宋体" w:eastAsia="宋体" w:hAnsi="宋体" w:cs="宋体"/>
                <w:kern w:val="0"/>
                <w:szCs w:val="24"/>
              </w:rPr>
              <w:t>和编辑优化</w:t>
            </w:r>
          </w:p>
          <w:p w14:paraId="4AD55DFD" w14:textId="50CA455A" w:rsidR="00036589" w:rsidRDefault="00036589" w:rsidP="006478EB">
            <w:pPr>
              <w:pStyle w:val="af2"/>
              <w:widowControl/>
              <w:numPr>
                <w:ilvl w:val="0"/>
                <w:numId w:val="581"/>
              </w:numPr>
              <w:ind w:firstLineChars="0"/>
              <w:jc w:val="left"/>
              <w:rPr>
                <w:rFonts w:ascii="宋体" w:eastAsia="宋体" w:hAnsi="宋体" w:cs="宋体"/>
                <w:kern w:val="0"/>
                <w:szCs w:val="24"/>
              </w:rPr>
            </w:pPr>
            <w:r>
              <w:rPr>
                <w:rFonts w:ascii="宋体" w:eastAsia="宋体" w:hAnsi="宋体" w:cs="宋体" w:hint="eastAsia"/>
                <w:kern w:val="0"/>
                <w:szCs w:val="24"/>
              </w:rPr>
              <w:t>MTU</w:t>
            </w:r>
            <w:r>
              <w:rPr>
                <w:rFonts w:ascii="宋体" w:eastAsia="宋体" w:hAnsi="宋体" w:cs="宋体"/>
                <w:kern w:val="0"/>
                <w:szCs w:val="24"/>
              </w:rPr>
              <w:t>取值范围更改</w:t>
            </w:r>
            <w:r>
              <w:rPr>
                <w:rFonts w:ascii="宋体" w:eastAsia="宋体" w:hAnsi="宋体" w:cs="宋体" w:hint="eastAsia"/>
                <w:kern w:val="0"/>
                <w:szCs w:val="24"/>
              </w:rPr>
              <w:t>，</w:t>
            </w:r>
            <w:r>
              <w:rPr>
                <w:rFonts w:ascii="宋体" w:eastAsia="宋体" w:hAnsi="宋体" w:cs="宋体"/>
                <w:kern w:val="0"/>
                <w:szCs w:val="24"/>
              </w:rPr>
              <w:t>保证IPv6地址不丢失</w:t>
            </w:r>
          </w:p>
          <w:p w14:paraId="702EC3BB" w14:textId="5D048207" w:rsidR="00036589" w:rsidRDefault="00036589" w:rsidP="00714D86">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ACL：</w:t>
            </w:r>
            <w:r>
              <w:rPr>
                <w:rFonts w:ascii="宋体" w:eastAsia="宋体" w:hAnsi="宋体" w:cs="宋体"/>
                <w:kern w:val="0"/>
                <w:szCs w:val="24"/>
              </w:rPr>
              <w:t>规则默认放行后，</w:t>
            </w:r>
            <w:r>
              <w:rPr>
                <w:rFonts w:ascii="宋体" w:eastAsia="宋体" w:hAnsi="宋体" w:cs="宋体" w:hint="eastAsia"/>
                <w:kern w:val="0"/>
                <w:szCs w:val="24"/>
              </w:rPr>
              <w:t>补充</w:t>
            </w:r>
            <w:r>
              <w:rPr>
                <w:rFonts w:ascii="宋体" w:eastAsia="宋体" w:hAnsi="宋体" w:cs="宋体"/>
                <w:kern w:val="0"/>
                <w:szCs w:val="24"/>
              </w:rPr>
              <w:t>提示ACL创建后，系统默认规则丢弃且优先级最低</w:t>
            </w:r>
          </w:p>
          <w:p w14:paraId="041F7B30" w14:textId="22726495" w:rsidR="0085613C" w:rsidRDefault="0085613C" w:rsidP="00714D86">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光模块</w:t>
            </w:r>
            <w:r>
              <w:rPr>
                <w:rFonts w:ascii="宋体" w:eastAsia="宋体" w:hAnsi="宋体" w:cs="宋体"/>
                <w:kern w:val="0"/>
                <w:szCs w:val="24"/>
              </w:rPr>
              <w:t>信息</w:t>
            </w:r>
          </w:p>
          <w:p w14:paraId="19896858" w14:textId="066D17AA" w:rsidR="0085613C" w:rsidRDefault="00D620A1" w:rsidP="006478EB">
            <w:pPr>
              <w:pStyle w:val="af2"/>
              <w:widowControl/>
              <w:numPr>
                <w:ilvl w:val="0"/>
                <w:numId w:val="581"/>
              </w:numPr>
              <w:ind w:firstLineChars="0"/>
              <w:jc w:val="left"/>
              <w:rPr>
                <w:rFonts w:ascii="宋体" w:eastAsia="宋体" w:hAnsi="宋体" w:cs="宋体"/>
                <w:kern w:val="0"/>
                <w:szCs w:val="24"/>
              </w:rPr>
            </w:pPr>
            <w:r>
              <w:rPr>
                <w:rFonts w:ascii="宋体" w:eastAsia="宋体" w:hAnsi="宋体" w:cs="宋体" w:hint="eastAsia"/>
                <w:kern w:val="0"/>
                <w:szCs w:val="24"/>
              </w:rPr>
              <w:t>概览/接口</w:t>
            </w:r>
            <w:r>
              <w:rPr>
                <w:rFonts w:ascii="宋体" w:eastAsia="宋体" w:hAnsi="宋体" w:cs="宋体"/>
                <w:kern w:val="0"/>
                <w:szCs w:val="24"/>
              </w:rPr>
              <w:t>信息：优化功率显示单位</w:t>
            </w:r>
          </w:p>
          <w:p w14:paraId="2231969F" w14:textId="67F7CC4D" w:rsidR="00D620A1" w:rsidRDefault="00D620A1" w:rsidP="006478EB">
            <w:pPr>
              <w:pStyle w:val="af2"/>
              <w:widowControl/>
              <w:numPr>
                <w:ilvl w:val="0"/>
                <w:numId w:val="581"/>
              </w:numPr>
              <w:ind w:firstLineChars="0"/>
              <w:jc w:val="left"/>
              <w:rPr>
                <w:rFonts w:ascii="宋体" w:eastAsia="宋体" w:hAnsi="宋体" w:cs="宋体"/>
                <w:kern w:val="0"/>
                <w:szCs w:val="24"/>
              </w:rPr>
            </w:pPr>
            <w:r>
              <w:rPr>
                <w:rFonts w:ascii="宋体" w:eastAsia="宋体" w:hAnsi="宋体" w:cs="宋体" w:hint="eastAsia"/>
                <w:kern w:val="0"/>
                <w:szCs w:val="24"/>
              </w:rPr>
              <w:t>诊断/光模块</w:t>
            </w:r>
            <w:r>
              <w:rPr>
                <w:rFonts w:ascii="宋体" w:eastAsia="宋体" w:hAnsi="宋体" w:cs="宋体"/>
                <w:kern w:val="0"/>
                <w:szCs w:val="24"/>
              </w:rPr>
              <w:t>：优化功率显示</w:t>
            </w:r>
            <w:r>
              <w:rPr>
                <w:rFonts w:ascii="宋体" w:eastAsia="宋体" w:hAnsi="宋体" w:cs="宋体" w:hint="eastAsia"/>
                <w:kern w:val="0"/>
                <w:szCs w:val="24"/>
              </w:rPr>
              <w:t>单位</w:t>
            </w:r>
            <w:r>
              <w:rPr>
                <w:rFonts w:ascii="宋体" w:eastAsia="宋体" w:hAnsi="宋体" w:cs="宋体"/>
                <w:kern w:val="0"/>
                <w:szCs w:val="24"/>
              </w:rPr>
              <w:t>并去除计算方式说明</w:t>
            </w:r>
          </w:p>
          <w:p w14:paraId="10FD40FB" w14:textId="601021C7" w:rsidR="00036589" w:rsidRDefault="00036589" w:rsidP="00714D86">
            <w:pPr>
              <w:widowControl/>
              <w:jc w:val="left"/>
              <w:rPr>
                <w:rFonts w:ascii="宋体" w:eastAsia="宋体" w:hAnsi="宋体" w:cs="宋体"/>
                <w:kern w:val="0"/>
                <w:szCs w:val="24"/>
              </w:rPr>
            </w:pPr>
          </w:p>
          <w:p w14:paraId="19F15B86" w14:textId="2CA36618" w:rsidR="00714D86" w:rsidRPr="00714D86" w:rsidRDefault="00714D86" w:rsidP="00714D86">
            <w:pPr>
              <w:widowControl/>
              <w:jc w:val="left"/>
              <w:rPr>
                <w:rFonts w:ascii="宋体" w:eastAsia="宋体" w:hAnsi="宋体" w:cs="宋体"/>
                <w:kern w:val="0"/>
                <w:szCs w:val="24"/>
              </w:rPr>
            </w:pPr>
            <w:r>
              <w:rPr>
                <w:rFonts w:ascii="宋体" w:eastAsia="宋体" w:hAnsi="宋体" w:cs="宋体" w:hint="eastAsia"/>
                <w:kern w:val="0"/>
                <w:szCs w:val="24"/>
              </w:rPr>
              <w:t>FP</w:t>
            </w:r>
            <w:r>
              <w:rPr>
                <w:rFonts w:ascii="宋体" w:eastAsia="宋体" w:hAnsi="宋体" w:cs="宋体"/>
                <w:kern w:val="0"/>
                <w:szCs w:val="24"/>
              </w:rPr>
              <w:t>3</w:t>
            </w:r>
            <w:r>
              <w:rPr>
                <w:rFonts w:ascii="宋体" w:eastAsia="宋体" w:hAnsi="宋体" w:cs="宋体" w:hint="eastAsia"/>
                <w:kern w:val="0"/>
                <w:szCs w:val="24"/>
              </w:rPr>
              <w:t>：</w:t>
            </w:r>
          </w:p>
          <w:p w14:paraId="44C74540" w14:textId="56550829" w:rsidR="00714D86" w:rsidRDefault="00714D86" w:rsidP="00714D86">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新增</w:t>
            </w:r>
            <w:r>
              <w:rPr>
                <w:rFonts w:ascii="宋体" w:eastAsia="宋体" w:hAnsi="宋体" w:cs="宋体"/>
                <w:kern w:val="0"/>
                <w:szCs w:val="24"/>
              </w:rPr>
              <w:t>堆叠</w:t>
            </w:r>
          </w:p>
          <w:p w14:paraId="758618D7" w14:textId="77777777" w:rsidR="00036589" w:rsidRPr="00036589" w:rsidRDefault="00036589" w:rsidP="00036589">
            <w:pPr>
              <w:widowControl/>
              <w:jc w:val="left"/>
              <w:rPr>
                <w:rFonts w:ascii="宋体" w:eastAsia="宋体" w:hAnsi="宋体" w:cs="宋体"/>
                <w:kern w:val="0"/>
                <w:szCs w:val="24"/>
              </w:rPr>
            </w:pPr>
          </w:p>
        </w:tc>
        <w:tc>
          <w:tcPr>
            <w:tcW w:w="992" w:type="dxa"/>
            <w:shd w:val="clear" w:color="auto" w:fill="auto"/>
          </w:tcPr>
          <w:p w14:paraId="3473E3F2" w14:textId="77777777" w:rsidR="00036589" w:rsidRDefault="00036589" w:rsidP="00714D86">
            <w:pPr>
              <w:jc w:val="center"/>
              <w:rPr>
                <w:rFonts w:asciiTheme="minorEastAsia" w:hAnsiTheme="minorEastAsia"/>
              </w:rPr>
            </w:pPr>
            <w:r>
              <w:rPr>
                <w:rFonts w:asciiTheme="minorEastAsia" w:hAnsiTheme="minorEastAsia" w:hint="eastAsia"/>
              </w:rPr>
              <w:t>xhfang</w:t>
            </w:r>
          </w:p>
        </w:tc>
      </w:tr>
      <w:tr w:rsidR="005E1044" w14:paraId="7D588109" w14:textId="77777777" w:rsidTr="005E1044">
        <w:tc>
          <w:tcPr>
            <w:tcW w:w="1276" w:type="dxa"/>
            <w:shd w:val="clear" w:color="auto" w:fill="auto"/>
          </w:tcPr>
          <w:p w14:paraId="45721B84" w14:textId="2BB87FEB" w:rsidR="005E1044" w:rsidRDefault="005E1044" w:rsidP="005E1044">
            <w:pPr>
              <w:jc w:val="center"/>
              <w:rPr>
                <w:rFonts w:asciiTheme="minorEastAsia" w:hAnsiTheme="minorEastAsia"/>
              </w:rPr>
            </w:pPr>
            <w:r>
              <w:rPr>
                <w:rFonts w:asciiTheme="minorEastAsia" w:hAnsiTheme="minorEastAsia" w:hint="eastAsia"/>
              </w:rPr>
              <w:t>1.</w:t>
            </w:r>
            <w:r>
              <w:rPr>
                <w:rFonts w:asciiTheme="minorEastAsia" w:hAnsiTheme="minorEastAsia"/>
              </w:rPr>
              <w:t>2.7</w:t>
            </w:r>
          </w:p>
        </w:tc>
        <w:tc>
          <w:tcPr>
            <w:tcW w:w="2002" w:type="dxa"/>
            <w:shd w:val="clear" w:color="auto" w:fill="auto"/>
          </w:tcPr>
          <w:p w14:paraId="45967E81" w14:textId="78800343" w:rsidR="005E1044" w:rsidRDefault="005E1044" w:rsidP="00A02A47">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sidR="00453C3D">
              <w:rPr>
                <w:rFonts w:asciiTheme="minorEastAsia" w:hAnsiTheme="minorEastAsia"/>
              </w:rPr>
              <w:t>0</w:t>
            </w:r>
            <w:r w:rsidR="00A02A47">
              <w:rPr>
                <w:rFonts w:asciiTheme="minorEastAsia" w:hAnsiTheme="minorEastAsia"/>
              </w:rPr>
              <w:t>7.07</w:t>
            </w:r>
          </w:p>
        </w:tc>
        <w:tc>
          <w:tcPr>
            <w:tcW w:w="5511" w:type="dxa"/>
            <w:shd w:val="clear" w:color="auto" w:fill="auto"/>
          </w:tcPr>
          <w:p w14:paraId="18AF7BA1" w14:textId="64E74021" w:rsidR="002B3B94" w:rsidRPr="002B3B94" w:rsidRDefault="00A02A47" w:rsidP="002B3B94">
            <w:pPr>
              <w:widowControl/>
              <w:jc w:val="left"/>
              <w:rPr>
                <w:rFonts w:ascii="宋体" w:eastAsia="宋体" w:hAnsi="宋体" w:cs="宋体"/>
                <w:kern w:val="0"/>
                <w:szCs w:val="24"/>
              </w:rPr>
            </w:pPr>
            <w:r w:rsidRPr="002B3B94">
              <w:rPr>
                <w:rFonts w:ascii="宋体" w:eastAsia="宋体" w:hAnsi="宋体" w:cs="宋体" w:hint="eastAsia"/>
                <w:kern w:val="0"/>
                <w:szCs w:val="24"/>
              </w:rPr>
              <w:t>优化</w:t>
            </w:r>
            <w:r w:rsidR="002B3B94">
              <w:rPr>
                <w:rFonts w:ascii="宋体" w:eastAsia="宋体" w:hAnsi="宋体" w:cs="宋体" w:hint="eastAsia"/>
                <w:kern w:val="0"/>
                <w:szCs w:val="24"/>
              </w:rPr>
              <w:t>：</w:t>
            </w:r>
          </w:p>
          <w:p w14:paraId="397FF5C1" w14:textId="29974389" w:rsidR="005E1044" w:rsidRDefault="002B3B94" w:rsidP="002B3B94">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名称/描述</w:t>
            </w:r>
            <w:r>
              <w:rPr>
                <w:rFonts w:ascii="宋体" w:eastAsia="宋体" w:hAnsi="宋体" w:cs="宋体"/>
                <w:kern w:val="0"/>
                <w:szCs w:val="24"/>
              </w:rPr>
              <w:t>的字符支持</w:t>
            </w:r>
            <w:r>
              <w:rPr>
                <w:rFonts w:ascii="宋体" w:eastAsia="宋体" w:hAnsi="宋体" w:cs="宋体" w:hint="eastAsia"/>
                <w:kern w:val="0"/>
                <w:szCs w:val="24"/>
              </w:rPr>
              <w:t>与</w:t>
            </w:r>
            <w:r>
              <w:rPr>
                <w:rFonts w:ascii="宋体" w:eastAsia="宋体" w:hAnsi="宋体" w:cs="宋体"/>
                <w:kern w:val="0"/>
                <w:szCs w:val="24"/>
              </w:rPr>
              <w:t>报错提示优化，具体详见</w:t>
            </w:r>
            <w:hyperlink r:id="rId10" w:history="1">
              <w:r w:rsidRPr="00A02A47">
                <w:rPr>
                  <w:rStyle w:val="af"/>
                  <w:rFonts w:ascii="宋体" w:eastAsia="宋体" w:hAnsi="宋体" w:cs="宋体"/>
                  <w:kern w:val="0"/>
                  <w:szCs w:val="24"/>
                </w:rPr>
                <w:t>表</w:t>
              </w:r>
            </w:hyperlink>
          </w:p>
          <w:p w14:paraId="7C909C26" w14:textId="77777777" w:rsidR="00342203" w:rsidRDefault="00A02A47" w:rsidP="005E1044">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端口基本</w:t>
            </w:r>
            <w:r>
              <w:rPr>
                <w:rFonts w:ascii="宋体" w:eastAsia="宋体" w:hAnsi="宋体" w:cs="宋体"/>
                <w:kern w:val="0"/>
                <w:szCs w:val="24"/>
              </w:rPr>
              <w:t>配置</w:t>
            </w:r>
          </w:p>
          <w:p w14:paraId="71010D88" w14:textId="0E428B7F" w:rsidR="00A02A47" w:rsidRDefault="00A02A47" w:rsidP="006478EB">
            <w:pPr>
              <w:pStyle w:val="af2"/>
              <w:widowControl/>
              <w:numPr>
                <w:ilvl w:val="0"/>
                <w:numId w:val="579"/>
              </w:numPr>
              <w:ind w:firstLineChars="0"/>
              <w:jc w:val="left"/>
              <w:rPr>
                <w:rFonts w:ascii="宋体" w:eastAsia="宋体" w:hAnsi="宋体" w:cs="宋体"/>
                <w:kern w:val="0"/>
                <w:szCs w:val="24"/>
              </w:rPr>
            </w:pPr>
            <w:r>
              <w:rPr>
                <w:rFonts w:ascii="宋体" w:eastAsia="宋体" w:hAnsi="宋体" w:cs="宋体" w:hint="eastAsia"/>
                <w:kern w:val="0"/>
                <w:szCs w:val="24"/>
              </w:rPr>
              <w:t>10</w:t>
            </w:r>
            <w:r>
              <w:rPr>
                <w:rFonts w:ascii="宋体" w:eastAsia="宋体" w:hAnsi="宋体" w:cs="宋体"/>
                <w:kern w:val="0"/>
                <w:szCs w:val="24"/>
              </w:rPr>
              <w:t>Gbps SFP+端口支持自动检测功能</w:t>
            </w:r>
          </w:p>
          <w:p w14:paraId="56D7A842" w14:textId="2ACFDD29" w:rsidR="00342203" w:rsidRDefault="00342203" w:rsidP="006478EB">
            <w:pPr>
              <w:pStyle w:val="af2"/>
              <w:widowControl/>
              <w:numPr>
                <w:ilvl w:val="0"/>
                <w:numId w:val="579"/>
              </w:numPr>
              <w:ind w:firstLineChars="0"/>
              <w:jc w:val="left"/>
              <w:rPr>
                <w:rFonts w:ascii="宋体" w:eastAsia="宋体" w:hAnsi="宋体" w:cs="宋体"/>
                <w:kern w:val="0"/>
                <w:szCs w:val="24"/>
              </w:rPr>
            </w:pPr>
            <w:r>
              <w:rPr>
                <w:rFonts w:ascii="宋体" w:eastAsia="宋体" w:hAnsi="宋体" w:cs="宋体" w:hint="eastAsia"/>
                <w:kern w:val="0"/>
                <w:szCs w:val="24"/>
              </w:rPr>
              <w:t>GWN782X：2.5</w:t>
            </w:r>
            <w:r>
              <w:rPr>
                <w:rFonts w:ascii="宋体" w:eastAsia="宋体" w:hAnsi="宋体" w:cs="宋体"/>
                <w:kern w:val="0"/>
                <w:szCs w:val="24"/>
              </w:rPr>
              <w:t>G</w:t>
            </w:r>
            <w:r>
              <w:rPr>
                <w:rFonts w:ascii="宋体" w:eastAsia="宋体" w:hAnsi="宋体" w:cs="宋体" w:hint="eastAsia"/>
                <w:kern w:val="0"/>
                <w:szCs w:val="24"/>
              </w:rPr>
              <w:t>电口</w:t>
            </w:r>
            <w:r>
              <w:rPr>
                <w:rFonts w:ascii="宋体" w:eastAsia="宋体" w:hAnsi="宋体" w:cs="宋体"/>
                <w:kern w:val="0"/>
                <w:szCs w:val="24"/>
              </w:rPr>
              <w:t>不支持半双工</w:t>
            </w:r>
          </w:p>
          <w:p w14:paraId="5A4037A6" w14:textId="2139931A" w:rsidR="00FD79EF" w:rsidRDefault="00FD79EF" w:rsidP="005E1044">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链路聚合</w:t>
            </w:r>
            <w:r>
              <w:rPr>
                <w:rFonts w:ascii="宋体" w:eastAsia="宋体" w:hAnsi="宋体" w:cs="宋体"/>
                <w:kern w:val="0"/>
                <w:szCs w:val="24"/>
              </w:rPr>
              <w:t>：</w:t>
            </w:r>
            <w:r>
              <w:rPr>
                <w:rFonts w:ascii="宋体" w:eastAsia="宋体" w:hAnsi="宋体" w:cs="宋体" w:hint="eastAsia"/>
                <w:kern w:val="0"/>
                <w:szCs w:val="24"/>
              </w:rPr>
              <w:t>SFP+</w:t>
            </w:r>
            <w:r>
              <w:rPr>
                <w:rFonts w:ascii="宋体" w:eastAsia="宋体" w:hAnsi="宋体" w:cs="宋体"/>
                <w:kern w:val="0"/>
                <w:szCs w:val="24"/>
              </w:rPr>
              <w:t>口</w:t>
            </w:r>
            <w:r>
              <w:rPr>
                <w:rFonts w:ascii="宋体" w:eastAsia="宋体" w:hAnsi="宋体" w:cs="宋体" w:hint="eastAsia"/>
                <w:kern w:val="0"/>
                <w:szCs w:val="24"/>
              </w:rPr>
              <w:t>使能</w:t>
            </w:r>
            <w:r>
              <w:rPr>
                <w:rFonts w:ascii="宋体" w:eastAsia="宋体" w:hAnsi="宋体" w:cs="宋体"/>
                <w:kern w:val="0"/>
                <w:szCs w:val="24"/>
              </w:rPr>
              <w:t>自动检测后无法加入聚合组</w:t>
            </w:r>
          </w:p>
          <w:p w14:paraId="7A8C6ADB" w14:textId="51F4A3D8" w:rsidR="00342203" w:rsidRDefault="00342203" w:rsidP="005E1044">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DHCP服务器</w:t>
            </w:r>
            <w:r>
              <w:rPr>
                <w:rFonts w:ascii="宋体" w:eastAsia="宋体" w:hAnsi="宋体" w:cs="宋体"/>
                <w:kern w:val="0"/>
                <w:szCs w:val="24"/>
              </w:rPr>
              <w:t>：</w:t>
            </w:r>
            <w:r w:rsidR="005D7701">
              <w:rPr>
                <w:rFonts w:ascii="宋体" w:eastAsia="宋体" w:hAnsi="宋体" w:cs="宋体" w:hint="eastAsia"/>
                <w:kern w:val="0"/>
                <w:szCs w:val="24"/>
              </w:rPr>
              <w:t>优化</w:t>
            </w:r>
            <w:r w:rsidR="005D7701">
              <w:rPr>
                <w:rFonts w:ascii="宋体" w:eastAsia="宋体" w:hAnsi="宋体" w:cs="宋体"/>
                <w:kern w:val="0"/>
                <w:szCs w:val="24"/>
              </w:rPr>
              <w:t>Option43</w:t>
            </w:r>
            <w:r w:rsidR="005D7701">
              <w:rPr>
                <w:rFonts w:ascii="宋体" w:eastAsia="宋体" w:hAnsi="宋体" w:cs="宋体" w:hint="eastAsia"/>
                <w:kern w:val="0"/>
                <w:szCs w:val="24"/>
              </w:rPr>
              <w:t>配置</w:t>
            </w:r>
          </w:p>
          <w:p w14:paraId="03642EA3" w14:textId="060EA2E9" w:rsidR="00342203" w:rsidRDefault="00342203" w:rsidP="005E1044">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路由表</w:t>
            </w:r>
            <w:r>
              <w:rPr>
                <w:rFonts w:ascii="宋体" w:eastAsia="宋体" w:hAnsi="宋体" w:cs="宋体"/>
                <w:kern w:val="0"/>
                <w:szCs w:val="24"/>
              </w:rPr>
              <w:t>：默认路由不再</w:t>
            </w:r>
            <w:r>
              <w:rPr>
                <w:rFonts w:ascii="宋体" w:eastAsia="宋体" w:hAnsi="宋体" w:cs="宋体" w:hint="eastAsia"/>
                <w:kern w:val="0"/>
                <w:szCs w:val="24"/>
              </w:rPr>
              <w:t>支持</w:t>
            </w:r>
            <w:r>
              <w:rPr>
                <w:rFonts w:ascii="宋体" w:eastAsia="宋体" w:hAnsi="宋体" w:cs="宋体"/>
                <w:kern w:val="0"/>
                <w:szCs w:val="24"/>
              </w:rPr>
              <w:t>编辑和删除</w:t>
            </w:r>
          </w:p>
          <w:p w14:paraId="21FF8680" w14:textId="77777777" w:rsidR="00A02A47" w:rsidRDefault="00A02A47" w:rsidP="005E1044">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OSPF/OSPFv3</w:t>
            </w:r>
          </w:p>
          <w:p w14:paraId="3CD72E10" w14:textId="11961D3E" w:rsidR="0072038F" w:rsidRDefault="0072038F" w:rsidP="006478EB">
            <w:pPr>
              <w:pStyle w:val="af2"/>
              <w:widowControl/>
              <w:numPr>
                <w:ilvl w:val="0"/>
                <w:numId w:val="578"/>
              </w:numPr>
              <w:ind w:firstLineChars="0"/>
              <w:jc w:val="left"/>
              <w:rPr>
                <w:rFonts w:ascii="宋体" w:eastAsia="宋体" w:hAnsi="宋体" w:cs="宋体"/>
                <w:kern w:val="0"/>
                <w:szCs w:val="24"/>
              </w:rPr>
            </w:pPr>
            <w:r>
              <w:rPr>
                <w:rFonts w:ascii="宋体" w:eastAsia="宋体" w:hAnsi="宋体" w:cs="宋体" w:hint="eastAsia"/>
                <w:kern w:val="0"/>
                <w:szCs w:val="24"/>
              </w:rPr>
              <w:t>增加</w:t>
            </w:r>
            <w:r>
              <w:rPr>
                <w:rFonts w:ascii="宋体" w:eastAsia="宋体" w:hAnsi="宋体" w:cs="宋体"/>
                <w:kern w:val="0"/>
                <w:szCs w:val="24"/>
              </w:rPr>
              <w:t>重启OSPF进程功能</w:t>
            </w:r>
          </w:p>
          <w:p w14:paraId="46EC9ED4" w14:textId="5994010C" w:rsidR="0072038F" w:rsidRDefault="0072038F" w:rsidP="006478EB">
            <w:pPr>
              <w:pStyle w:val="af2"/>
              <w:widowControl/>
              <w:numPr>
                <w:ilvl w:val="0"/>
                <w:numId w:val="578"/>
              </w:numPr>
              <w:ind w:firstLineChars="0"/>
              <w:jc w:val="left"/>
              <w:rPr>
                <w:rFonts w:ascii="宋体" w:eastAsia="宋体" w:hAnsi="宋体" w:cs="宋体"/>
                <w:kern w:val="0"/>
                <w:szCs w:val="24"/>
              </w:rPr>
            </w:pPr>
            <w:r>
              <w:rPr>
                <w:rFonts w:ascii="宋体" w:eastAsia="宋体" w:hAnsi="宋体" w:cs="宋体" w:hint="eastAsia"/>
                <w:kern w:val="0"/>
                <w:szCs w:val="24"/>
              </w:rPr>
              <w:t>路由器</w:t>
            </w:r>
            <w:r>
              <w:rPr>
                <w:rFonts w:ascii="宋体" w:eastAsia="宋体" w:hAnsi="宋体" w:cs="宋体"/>
                <w:kern w:val="0"/>
                <w:szCs w:val="24"/>
              </w:rPr>
              <w:t>ID：</w:t>
            </w:r>
            <w:r>
              <w:rPr>
                <w:rFonts w:ascii="宋体" w:eastAsia="宋体" w:hAnsi="宋体" w:cs="宋体" w:hint="eastAsia"/>
                <w:kern w:val="0"/>
                <w:szCs w:val="24"/>
              </w:rPr>
              <w:t>补充修改</w:t>
            </w:r>
            <w:r>
              <w:rPr>
                <w:rFonts w:ascii="宋体" w:eastAsia="宋体" w:hAnsi="宋体" w:cs="宋体"/>
                <w:kern w:val="0"/>
                <w:szCs w:val="24"/>
              </w:rPr>
              <w:t>生效</w:t>
            </w:r>
            <w:r>
              <w:rPr>
                <w:rFonts w:ascii="宋体" w:eastAsia="宋体" w:hAnsi="宋体" w:cs="宋体" w:hint="eastAsia"/>
                <w:kern w:val="0"/>
                <w:szCs w:val="24"/>
              </w:rPr>
              <w:t>的</w:t>
            </w:r>
            <w:r>
              <w:rPr>
                <w:rFonts w:ascii="宋体" w:eastAsia="宋体" w:hAnsi="宋体" w:cs="宋体"/>
                <w:kern w:val="0"/>
                <w:szCs w:val="24"/>
              </w:rPr>
              <w:t>提示信息</w:t>
            </w:r>
          </w:p>
          <w:p w14:paraId="78F72CC8" w14:textId="493E1BA6" w:rsidR="005E1044" w:rsidRDefault="00A02A47" w:rsidP="006478EB">
            <w:pPr>
              <w:pStyle w:val="af2"/>
              <w:widowControl/>
              <w:numPr>
                <w:ilvl w:val="0"/>
                <w:numId w:val="578"/>
              </w:numPr>
              <w:ind w:firstLineChars="0"/>
              <w:jc w:val="left"/>
              <w:rPr>
                <w:rFonts w:ascii="宋体" w:eastAsia="宋体" w:hAnsi="宋体" w:cs="宋体"/>
                <w:kern w:val="0"/>
                <w:szCs w:val="24"/>
              </w:rPr>
            </w:pPr>
            <w:r>
              <w:rPr>
                <w:rFonts w:ascii="宋体" w:eastAsia="宋体" w:hAnsi="宋体" w:cs="宋体"/>
                <w:kern w:val="0"/>
                <w:szCs w:val="24"/>
              </w:rPr>
              <w:t>接口设置</w:t>
            </w:r>
            <w:r>
              <w:rPr>
                <w:rFonts w:ascii="宋体" w:eastAsia="宋体" w:hAnsi="宋体" w:cs="宋体" w:hint="eastAsia"/>
                <w:kern w:val="0"/>
                <w:szCs w:val="24"/>
              </w:rPr>
              <w:t>：</w:t>
            </w:r>
            <w:r>
              <w:rPr>
                <w:rFonts w:ascii="宋体" w:eastAsia="宋体" w:hAnsi="宋体" w:cs="宋体"/>
                <w:kern w:val="0"/>
                <w:szCs w:val="24"/>
              </w:rPr>
              <w:t>LSA传输延迟时间取值范围优化</w:t>
            </w:r>
          </w:p>
          <w:p w14:paraId="3955C5F1" w14:textId="73752060" w:rsidR="00A02A47" w:rsidRDefault="00A02A47" w:rsidP="006478EB">
            <w:pPr>
              <w:pStyle w:val="af2"/>
              <w:widowControl/>
              <w:numPr>
                <w:ilvl w:val="0"/>
                <w:numId w:val="578"/>
              </w:numPr>
              <w:ind w:firstLineChars="0"/>
              <w:jc w:val="left"/>
              <w:rPr>
                <w:rFonts w:ascii="宋体" w:eastAsia="宋体" w:hAnsi="宋体" w:cs="宋体"/>
                <w:kern w:val="0"/>
                <w:szCs w:val="24"/>
              </w:rPr>
            </w:pPr>
            <w:r>
              <w:rPr>
                <w:rFonts w:ascii="宋体" w:eastAsia="宋体" w:hAnsi="宋体" w:cs="宋体" w:hint="eastAsia"/>
                <w:kern w:val="0"/>
                <w:szCs w:val="24"/>
              </w:rPr>
              <w:t>每个</w:t>
            </w:r>
            <w:r>
              <w:rPr>
                <w:rFonts w:ascii="宋体" w:eastAsia="宋体" w:hAnsi="宋体" w:cs="宋体"/>
                <w:kern w:val="0"/>
                <w:szCs w:val="24"/>
              </w:rPr>
              <w:t>VLAN接口最大支持</w:t>
            </w:r>
            <w:r>
              <w:rPr>
                <w:rFonts w:ascii="宋体" w:eastAsia="宋体" w:hAnsi="宋体" w:cs="宋体" w:hint="eastAsia"/>
                <w:kern w:val="0"/>
                <w:szCs w:val="24"/>
              </w:rPr>
              <w:t>5个</w:t>
            </w:r>
            <w:r>
              <w:rPr>
                <w:rFonts w:ascii="宋体" w:eastAsia="宋体" w:hAnsi="宋体" w:cs="宋体"/>
                <w:kern w:val="0"/>
                <w:szCs w:val="24"/>
              </w:rPr>
              <w:t>邻居</w:t>
            </w:r>
          </w:p>
          <w:p w14:paraId="2CCE1C0F" w14:textId="77777777" w:rsidR="00A02A47" w:rsidRDefault="00A02A47" w:rsidP="005E1044">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1588</w:t>
            </w:r>
            <w:r>
              <w:rPr>
                <w:rFonts w:ascii="宋体" w:eastAsia="宋体" w:hAnsi="宋体" w:cs="宋体"/>
                <w:kern w:val="0"/>
                <w:szCs w:val="24"/>
              </w:rPr>
              <w:t>v2 TC：</w:t>
            </w:r>
            <w:r>
              <w:rPr>
                <w:rFonts w:ascii="宋体" w:eastAsia="宋体" w:hAnsi="宋体" w:cs="宋体" w:hint="eastAsia"/>
                <w:kern w:val="0"/>
                <w:szCs w:val="24"/>
              </w:rPr>
              <w:t>仅</w:t>
            </w:r>
            <w:r>
              <w:rPr>
                <w:rFonts w:ascii="宋体" w:eastAsia="宋体" w:hAnsi="宋体" w:cs="宋体"/>
                <w:kern w:val="0"/>
                <w:szCs w:val="24"/>
              </w:rPr>
              <w:t>支持电口</w:t>
            </w:r>
          </w:p>
          <w:p w14:paraId="66EA1AA9" w14:textId="77777777" w:rsidR="00A02A47" w:rsidRDefault="00A02A47" w:rsidP="005E1044">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SNMP</w:t>
            </w:r>
          </w:p>
          <w:p w14:paraId="3E0DB21E" w14:textId="6256A707" w:rsidR="00A02A47" w:rsidRDefault="00A02A47" w:rsidP="006478EB">
            <w:pPr>
              <w:pStyle w:val="af2"/>
              <w:widowControl/>
              <w:numPr>
                <w:ilvl w:val="0"/>
                <w:numId w:val="578"/>
              </w:numPr>
              <w:ind w:firstLineChars="0"/>
              <w:jc w:val="left"/>
              <w:rPr>
                <w:rFonts w:ascii="宋体" w:eastAsia="宋体" w:hAnsi="宋体" w:cs="宋体"/>
                <w:kern w:val="0"/>
                <w:szCs w:val="24"/>
              </w:rPr>
            </w:pPr>
            <w:r>
              <w:rPr>
                <w:rFonts w:ascii="宋体" w:eastAsia="宋体" w:hAnsi="宋体" w:cs="宋体" w:hint="eastAsia"/>
                <w:kern w:val="0"/>
                <w:szCs w:val="24"/>
              </w:rPr>
              <w:t>视图</w:t>
            </w:r>
            <w:r>
              <w:rPr>
                <w:rFonts w:ascii="宋体" w:eastAsia="宋体" w:hAnsi="宋体" w:cs="宋体"/>
                <w:kern w:val="0"/>
                <w:szCs w:val="24"/>
              </w:rPr>
              <w:t>：OID输入优化</w:t>
            </w:r>
          </w:p>
          <w:p w14:paraId="26F1C07F" w14:textId="0857243B" w:rsidR="00A02A47" w:rsidRPr="0072038F" w:rsidRDefault="00A02A47" w:rsidP="0072038F">
            <w:pPr>
              <w:widowControl/>
              <w:jc w:val="left"/>
              <w:rPr>
                <w:rFonts w:ascii="宋体" w:eastAsia="宋体" w:hAnsi="宋体" w:cs="宋体"/>
                <w:kern w:val="0"/>
                <w:szCs w:val="24"/>
              </w:rPr>
            </w:pPr>
          </w:p>
        </w:tc>
        <w:tc>
          <w:tcPr>
            <w:tcW w:w="992" w:type="dxa"/>
            <w:shd w:val="clear" w:color="auto" w:fill="auto"/>
          </w:tcPr>
          <w:p w14:paraId="23729205" w14:textId="77777777" w:rsidR="005E1044" w:rsidRDefault="005E1044" w:rsidP="005E1044">
            <w:pPr>
              <w:jc w:val="center"/>
              <w:rPr>
                <w:rFonts w:asciiTheme="minorEastAsia" w:hAnsiTheme="minorEastAsia"/>
              </w:rPr>
            </w:pPr>
            <w:r>
              <w:rPr>
                <w:rFonts w:asciiTheme="minorEastAsia" w:hAnsiTheme="minorEastAsia" w:hint="eastAsia"/>
              </w:rPr>
              <w:t>xhfang</w:t>
            </w:r>
          </w:p>
        </w:tc>
      </w:tr>
      <w:tr w:rsidR="00357158" w14:paraId="6A0DA331" w14:textId="77777777" w:rsidTr="005E53AE">
        <w:tc>
          <w:tcPr>
            <w:tcW w:w="1276" w:type="dxa"/>
            <w:shd w:val="clear" w:color="auto" w:fill="auto"/>
          </w:tcPr>
          <w:p w14:paraId="3938265E" w14:textId="25E1B5D9" w:rsidR="00357158" w:rsidRDefault="00357158" w:rsidP="005E53AE">
            <w:pPr>
              <w:jc w:val="center"/>
              <w:rPr>
                <w:rFonts w:asciiTheme="minorEastAsia" w:hAnsiTheme="minorEastAsia"/>
              </w:rPr>
            </w:pPr>
            <w:r>
              <w:rPr>
                <w:rFonts w:asciiTheme="minorEastAsia" w:hAnsiTheme="minorEastAsia" w:hint="eastAsia"/>
              </w:rPr>
              <w:t>1.</w:t>
            </w:r>
            <w:r>
              <w:rPr>
                <w:rFonts w:asciiTheme="minorEastAsia" w:hAnsiTheme="minorEastAsia"/>
              </w:rPr>
              <w:t>2.6</w:t>
            </w:r>
          </w:p>
        </w:tc>
        <w:tc>
          <w:tcPr>
            <w:tcW w:w="2002" w:type="dxa"/>
            <w:shd w:val="clear" w:color="auto" w:fill="auto"/>
          </w:tcPr>
          <w:p w14:paraId="3A24B0F3" w14:textId="5902C4D8" w:rsidR="00357158" w:rsidRDefault="00357158" w:rsidP="005E53AE">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sidR="00EA4053">
              <w:rPr>
                <w:rFonts w:asciiTheme="minorEastAsia" w:hAnsiTheme="minorEastAsia"/>
              </w:rPr>
              <w:t>06.26</w:t>
            </w:r>
          </w:p>
        </w:tc>
        <w:tc>
          <w:tcPr>
            <w:tcW w:w="5511" w:type="dxa"/>
            <w:shd w:val="clear" w:color="auto" w:fill="auto"/>
          </w:tcPr>
          <w:p w14:paraId="5886850D" w14:textId="7B90C752" w:rsidR="00357158" w:rsidRDefault="00357158" w:rsidP="005E53AE">
            <w:pPr>
              <w:widowControl/>
              <w:jc w:val="left"/>
              <w:rPr>
                <w:rFonts w:ascii="宋体" w:eastAsia="宋体" w:hAnsi="宋体" w:cs="宋体"/>
                <w:kern w:val="0"/>
                <w:szCs w:val="24"/>
              </w:rPr>
            </w:pPr>
            <w:r>
              <w:rPr>
                <w:rFonts w:ascii="宋体" w:eastAsia="宋体" w:hAnsi="宋体" w:cs="宋体" w:hint="eastAsia"/>
                <w:kern w:val="0"/>
                <w:szCs w:val="24"/>
              </w:rPr>
              <w:t>根据需求</w:t>
            </w:r>
            <w:r>
              <w:rPr>
                <w:rFonts w:ascii="宋体" w:eastAsia="宋体" w:hAnsi="宋体" w:cs="宋体"/>
                <w:kern w:val="0"/>
                <w:szCs w:val="24"/>
              </w:rPr>
              <w:t>评审</w:t>
            </w:r>
            <w:r>
              <w:rPr>
                <w:rFonts w:ascii="宋体" w:eastAsia="宋体" w:hAnsi="宋体" w:cs="宋体" w:hint="eastAsia"/>
                <w:kern w:val="0"/>
                <w:szCs w:val="24"/>
              </w:rPr>
              <w:t>意见</w:t>
            </w:r>
            <w:r w:rsidR="00B108C1">
              <w:rPr>
                <w:rFonts w:ascii="宋体" w:eastAsia="宋体" w:hAnsi="宋体" w:cs="宋体" w:hint="eastAsia"/>
                <w:kern w:val="0"/>
                <w:szCs w:val="24"/>
              </w:rPr>
              <w:t>修改</w:t>
            </w:r>
            <w:r w:rsidR="00EA4053">
              <w:rPr>
                <w:rFonts w:ascii="宋体" w:eastAsia="宋体" w:hAnsi="宋体" w:cs="宋体" w:hint="eastAsia"/>
                <w:kern w:val="0"/>
                <w:szCs w:val="24"/>
              </w:rPr>
              <w:t>+</w:t>
            </w:r>
            <w:r w:rsidR="00EA4053">
              <w:rPr>
                <w:rFonts w:ascii="宋体" w:eastAsia="宋体" w:hAnsi="宋体" w:cs="宋体"/>
                <w:kern w:val="0"/>
                <w:szCs w:val="24"/>
              </w:rPr>
              <w:t>BUG建议</w:t>
            </w:r>
            <w:r>
              <w:rPr>
                <w:rFonts w:ascii="宋体" w:eastAsia="宋体" w:hAnsi="宋体" w:cs="宋体" w:hint="eastAsia"/>
                <w:kern w:val="0"/>
                <w:szCs w:val="24"/>
              </w:rPr>
              <w:t>优化：</w:t>
            </w:r>
          </w:p>
          <w:p w14:paraId="023A8402" w14:textId="77777777" w:rsidR="00357158" w:rsidRDefault="007F4DD0" w:rsidP="00357158">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概览</w:t>
            </w:r>
          </w:p>
          <w:p w14:paraId="19E6F840" w14:textId="76F742D9" w:rsidR="007F4DD0" w:rsidRPr="00140797" w:rsidRDefault="007F4DD0" w:rsidP="006478EB">
            <w:pPr>
              <w:pStyle w:val="af2"/>
              <w:widowControl/>
              <w:numPr>
                <w:ilvl w:val="0"/>
                <w:numId w:val="566"/>
              </w:numPr>
              <w:ind w:firstLineChars="0"/>
              <w:jc w:val="left"/>
              <w:rPr>
                <w:rFonts w:ascii="宋体" w:eastAsia="宋体" w:hAnsi="宋体" w:cs="宋体"/>
                <w:strike/>
                <w:color w:val="B2B2B2"/>
                <w:kern w:val="0"/>
                <w:szCs w:val="24"/>
              </w:rPr>
            </w:pPr>
            <w:r w:rsidRPr="00140797">
              <w:rPr>
                <w:rFonts w:ascii="宋体" w:eastAsia="宋体" w:hAnsi="宋体" w:cs="宋体" w:hint="eastAsia"/>
                <w:strike/>
                <w:color w:val="B2B2B2"/>
                <w:kern w:val="0"/>
                <w:szCs w:val="24"/>
              </w:rPr>
              <w:t>端口信息</w:t>
            </w:r>
            <w:r w:rsidRPr="00140797">
              <w:rPr>
                <w:rFonts w:ascii="宋体" w:eastAsia="宋体" w:hAnsi="宋体" w:cs="宋体"/>
                <w:strike/>
                <w:color w:val="B2B2B2"/>
                <w:kern w:val="0"/>
                <w:szCs w:val="24"/>
              </w:rPr>
              <w:t>：Uplink口显示TBD</w:t>
            </w:r>
          </w:p>
          <w:p w14:paraId="06CC84E2" w14:textId="4CE9CA4D" w:rsidR="007F4DD0" w:rsidRDefault="007F4DD0" w:rsidP="006478EB">
            <w:pPr>
              <w:pStyle w:val="af2"/>
              <w:widowControl/>
              <w:numPr>
                <w:ilvl w:val="0"/>
                <w:numId w:val="566"/>
              </w:numPr>
              <w:ind w:firstLineChars="0"/>
              <w:jc w:val="left"/>
              <w:rPr>
                <w:rFonts w:ascii="宋体" w:eastAsia="宋体" w:hAnsi="宋体" w:cs="宋体"/>
                <w:kern w:val="0"/>
                <w:szCs w:val="24"/>
              </w:rPr>
            </w:pPr>
            <w:r>
              <w:rPr>
                <w:rFonts w:ascii="宋体" w:eastAsia="宋体" w:hAnsi="宋体" w:cs="宋体" w:hint="eastAsia"/>
                <w:kern w:val="0"/>
                <w:szCs w:val="24"/>
              </w:rPr>
              <w:t>端口信息</w:t>
            </w:r>
            <w:r>
              <w:rPr>
                <w:rFonts w:ascii="宋体" w:eastAsia="宋体" w:hAnsi="宋体" w:cs="宋体"/>
                <w:kern w:val="0"/>
                <w:szCs w:val="24"/>
              </w:rPr>
              <w:t>：</w:t>
            </w:r>
            <w:r w:rsidR="006547ED">
              <w:rPr>
                <w:rFonts w:ascii="宋体" w:eastAsia="宋体" w:hAnsi="宋体" w:cs="宋体" w:hint="eastAsia"/>
                <w:kern w:val="0"/>
                <w:szCs w:val="24"/>
              </w:rPr>
              <w:t>PoE</w:t>
            </w:r>
            <w:r w:rsidR="006547ED">
              <w:rPr>
                <w:rFonts w:ascii="宋体" w:eastAsia="宋体" w:hAnsi="宋体" w:cs="宋体"/>
                <w:kern w:val="0"/>
                <w:szCs w:val="24"/>
              </w:rPr>
              <w:t>供电功率</w:t>
            </w:r>
            <w:r w:rsidR="00783FD7">
              <w:rPr>
                <w:rFonts w:ascii="宋体" w:eastAsia="宋体" w:hAnsi="宋体" w:cs="宋体" w:hint="eastAsia"/>
                <w:kern w:val="0"/>
                <w:szCs w:val="24"/>
              </w:rPr>
              <w:t>控制图</w:t>
            </w:r>
            <w:r w:rsidR="006547ED">
              <w:rPr>
                <w:rFonts w:ascii="宋体" w:eastAsia="宋体" w:hAnsi="宋体" w:cs="宋体"/>
                <w:kern w:val="0"/>
                <w:szCs w:val="24"/>
              </w:rPr>
              <w:t>优化时段和统计间隔</w:t>
            </w:r>
          </w:p>
          <w:p w14:paraId="4F103308" w14:textId="12FF2DA5" w:rsidR="007F4DD0" w:rsidRDefault="00BD50C4" w:rsidP="00783FD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w:t>
            </w:r>
            <w:r w:rsidR="00EE29FA">
              <w:rPr>
                <w:rFonts w:ascii="宋体" w:eastAsia="宋体" w:hAnsi="宋体" w:cs="宋体" w:hint="eastAsia"/>
                <w:kern w:val="0"/>
                <w:szCs w:val="24"/>
              </w:rPr>
              <w:t>新增</w:t>
            </w:r>
            <w:r>
              <w:rPr>
                <w:rFonts w:ascii="宋体" w:eastAsia="宋体" w:hAnsi="宋体" w:cs="宋体" w:hint="eastAsia"/>
                <w:kern w:val="0"/>
                <w:szCs w:val="24"/>
              </w:rPr>
              <w:t>】</w:t>
            </w:r>
            <w:hyperlink w:anchor="_端口基本配置/Port_Basic_Settings(FP1B)" w:history="1">
              <w:r w:rsidR="00597E01" w:rsidRPr="00597E01">
                <w:rPr>
                  <w:rStyle w:val="af"/>
                  <w:rFonts w:ascii="宋体" w:eastAsia="宋体" w:hAnsi="宋体" w:cs="宋体" w:hint="eastAsia"/>
                  <w:kern w:val="0"/>
                  <w:szCs w:val="24"/>
                </w:rPr>
                <w:t>端口基本配置</w:t>
              </w:r>
            </w:hyperlink>
            <w:r w:rsidR="00597E01">
              <w:rPr>
                <w:rFonts w:ascii="宋体" w:eastAsia="宋体" w:hAnsi="宋体" w:cs="宋体" w:hint="eastAsia"/>
                <w:kern w:val="0"/>
                <w:szCs w:val="24"/>
              </w:rPr>
              <w:t>：</w:t>
            </w:r>
            <w:r w:rsidR="00783FD7" w:rsidRPr="00783FD7">
              <w:rPr>
                <w:rFonts w:ascii="宋体" w:eastAsia="宋体" w:hAnsi="宋体" w:cs="宋体" w:hint="eastAsia"/>
                <w:kern w:val="0"/>
                <w:szCs w:val="24"/>
              </w:rPr>
              <w:t>RTL93XX芯片平台，</w:t>
            </w:r>
            <w:r w:rsidR="00597E01">
              <w:rPr>
                <w:rFonts w:ascii="宋体" w:eastAsia="宋体" w:hAnsi="宋体" w:cs="宋体" w:hint="eastAsia"/>
                <w:kern w:val="0"/>
                <w:szCs w:val="24"/>
              </w:rPr>
              <w:t>10</w:t>
            </w:r>
            <w:r w:rsidR="00597E01">
              <w:rPr>
                <w:rFonts w:ascii="宋体" w:eastAsia="宋体" w:hAnsi="宋体" w:cs="宋体"/>
                <w:kern w:val="0"/>
                <w:szCs w:val="24"/>
              </w:rPr>
              <w:t>G光口</w:t>
            </w:r>
            <w:r w:rsidR="00597E01">
              <w:rPr>
                <w:rFonts w:ascii="宋体" w:eastAsia="宋体" w:hAnsi="宋体" w:cs="宋体" w:hint="eastAsia"/>
                <w:kern w:val="0"/>
                <w:szCs w:val="24"/>
              </w:rPr>
              <w:t>速率</w:t>
            </w:r>
            <w:r w:rsidR="00597E01">
              <w:rPr>
                <w:rFonts w:ascii="宋体" w:eastAsia="宋体" w:hAnsi="宋体" w:cs="宋体"/>
                <w:kern w:val="0"/>
                <w:szCs w:val="24"/>
              </w:rPr>
              <w:t>为</w:t>
            </w:r>
            <w:r w:rsidR="00597E01">
              <w:rPr>
                <w:rFonts w:ascii="宋体" w:eastAsia="宋体" w:hAnsi="宋体" w:cs="宋体" w:hint="eastAsia"/>
                <w:kern w:val="0"/>
                <w:szCs w:val="24"/>
              </w:rPr>
              <w:t>10</w:t>
            </w:r>
            <w:r w:rsidR="00597E01">
              <w:rPr>
                <w:rFonts w:ascii="宋体" w:eastAsia="宋体" w:hAnsi="宋体" w:cs="宋体"/>
                <w:kern w:val="0"/>
                <w:szCs w:val="24"/>
              </w:rPr>
              <w:t>Gbps时增加DAC线</w:t>
            </w:r>
            <w:r w:rsidR="00597E01">
              <w:rPr>
                <w:rFonts w:ascii="宋体" w:eastAsia="宋体" w:hAnsi="宋体" w:cs="宋体" w:hint="eastAsia"/>
                <w:kern w:val="0"/>
                <w:szCs w:val="24"/>
              </w:rPr>
              <w:t>选择</w:t>
            </w:r>
          </w:p>
          <w:p w14:paraId="72CB0EAC" w14:textId="77777777" w:rsidR="00F62FEC" w:rsidRDefault="00F62FEC" w:rsidP="00F62FEC">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【优化】</w:t>
            </w:r>
            <w:hyperlink w:anchor="_VLAN" w:history="1">
              <w:r w:rsidRPr="00597E01">
                <w:rPr>
                  <w:rStyle w:val="af"/>
                  <w:rFonts w:ascii="宋体" w:eastAsia="宋体" w:hAnsi="宋体" w:cs="宋体"/>
                  <w:kern w:val="0"/>
                  <w:szCs w:val="24"/>
                </w:rPr>
                <w:t>协议VLAN</w:t>
              </w:r>
            </w:hyperlink>
            <w:r>
              <w:rPr>
                <w:rFonts w:ascii="宋体" w:eastAsia="宋体" w:hAnsi="宋体" w:cs="宋体"/>
                <w:kern w:val="0"/>
                <w:szCs w:val="24"/>
              </w:rPr>
              <w:t>：</w:t>
            </w:r>
            <w:r>
              <w:rPr>
                <w:rFonts w:ascii="宋体" w:eastAsia="宋体" w:hAnsi="宋体" w:cs="宋体" w:hint="eastAsia"/>
                <w:kern w:val="0"/>
                <w:szCs w:val="24"/>
              </w:rPr>
              <w:t>8</w:t>
            </w:r>
            <w:r>
              <w:rPr>
                <w:rFonts w:ascii="宋体" w:eastAsia="宋体" w:hAnsi="宋体" w:cs="宋体"/>
                <w:kern w:val="0"/>
                <w:szCs w:val="24"/>
              </w:rPr>
              <w:t>02.1p调整到端口设置与VLAN绑定</w:t>
            </w:r>
          </w:p>
          <w:p w14:paraId="1E4B301D" w14:textId="77777777" w:rsidR="00597E01" w:rsidRDefault="00597E01" w:rsidP="00357158">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基本</w:t>
            </w:r>
            <w:r>
              <w:rPr>
                <w:rFonts w:ascii="宋体" w:eastAsia="宋体" w:hAnsi="宋体" w:cs="宋体"/>
                <w:kern w:val="0"/>
                <w:szCs w:val="24"/>
              </w:rPr>
              <w:t>QinQ：</w:t>
            </w:r>
            <w:r>
              <w:rPr>
                <w:rFonts w:ascii="宋体" w:eastAsia="宋体" w:hAnsi="宋体" w:cs="宋体" w:hint="eastAsia"/>
                <w:kern w:val="0"/>
                <w:szCs w:val="24"/>
              </w:rPr>
              <w:t>TPID</w:t>
            </w:r>
            <w:r>
              <w:rPr>
                <w:rFonts w:ascii="宋体" w:eastAsia="宋体" w:hAnsi="宋体" w:cs="宋体"/>
                <w:kern w:val="0"/>
                <w:szCs w:val="24"/>
              </w:rPr>
              <w:t>改为</w:t>
            </w:r>
            <w:r>
              <w:rPr>
                <w:rFonts w:ascii="宋体" w:eastAsia="宋体" w:hAnsi="宋体" w:cs="宋体" w:hint="eastAsia"/>
                <w:kern w:val="0"/>
                <w:szCs w:val="24"/>
              </w:rPr>
              <w:t>全</w:t>
            </w:r>
            <w:r>
              <w:rPr>
                <w:rFonts w:ascii="宋体" w:eastAsia="宋体" w:hAnsi="宋体" w:cs="宋体"/>
                <w:kern w:val="0"/>
                <w:szCs w:val="24"/>
              </w:rPr>
              <w:t>类型端口支持配置</w:t>
            </w:r>
          </w:p>
          <w:p w14:paraId="36FF9411" w14:textId="77777777" w:rsidR="00F62FEC" w:rsidRDefault="00F62FEC" w:rsidP="00F62FEC">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lastRenderedPageBreak/>
              <w:t>【新增】</w:t>
            </w:r>
            <w:hyperlink w:anchor="_VLAN接口/VLAN_Interface(FP1D)" w:history="1">
              <w:r w:rsidRPr="00E711EC">
                <w:rPr>
                  <w:rStyle w:val="af"/>
                  <w:rFonts w:ascii="宋体" w:eastAsia="宋体" w:hAnsi="宋体" w:cs="宋体" w:hint="eastAsia"/>
                  <w:kern w:val="0"/>
                  <w:szCs w:val="24"/>
                </w:rPr>
                <w:t>VLAN</w:t>
              </w:r>
              <w:r w:rsidRPr="00E711EC">
                <w:rPr>
                  <w:rStyle w:val="af"/>
                  <w:rFonts w:ascii="宋体" w:eastAsia="宋体" w:hAnsi="宋体" w:cs="宋体"/>
                  <w:kern w:val="0"/>
                  <w:szCs w:val="24"/>
                </w:rPr>
                <w:t xml:space="preserve"> IPv4接口</w:t>
              </w:r>
            </w:hyperlink>
            <w:r>
              <w:rPr>
                <w:rFonts w:ascii="宋体" w:eastAsia="宋体" w:hAnsi="宋体" w:cs="宋体"/>
                <w:kern w:val="0"/>
                <w:szCs w:val="24"/>
              </w:rPr>
              <w:t>：</w:t>
            </w:r>
            <w:r>
              <w:rPr>
                <w:rFonts w:ascii="宋体" w:eastAsia="宋体" w:hAnsi="宋体" w:cs="宋体" w:hint="eastAsia"/>
                <w:kern w:val="0"/>
                <w:szCs w:val="24"/>
              </w:rPr>
              <w:t>使用</w:t>
            </w:r>
            <w:r>
              <w:rPr>
                <w:rFonts w:ascii="宋体" w:eastAsia="宋体" w:hAnsi="宋体" w:cs="宋体"/>
                <w:kern w:val="0"/>
                <w:szCs w:val="24"/>
              </w:rPr>
              <w:t>DHCP获取IP地址时增加网关优先级功能</w:t>
            </w:r>
          </w:p>
          <w:p w14:paraId="20A0A90B" w14:textId="77777777" w:rsidR="00F62FEC" w:rsidRDefault="00F62FEC" w:rsidP="00F62FEC">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【优化】</w:t>
            </w:r>
            <w:hyperlink w:anchor="_IGMP_Snooping_(FP1C)" w:history="1">
              <w:r w:rsidRPr="00597E01">
                <w:rPr>
                  <w:rStyle w:val="af"/>
                  <w:rFonts w:ascii="宋体" w:eastAsia="宋体" w:hAnsi="宋体" w:cs="宋体" w:hint="eastAsia"/>
                  <w:kern w:val="0"/>
                  <w:szCs w:val="24"/>
                </w:rPr>
                <w:t>I</w:t>
              </w:r>
              <w:r w:rsidRPr="00597E01">
                <w:rPr>
                  <w:rStyle w:val="af"/>
                  <w:rFonts w:ascii="宋体" w:eastAsia="宋体" w:hAnsi="宋体" w:cs="宋体"/>
                  <w:kern w:val="0"/>
                  <w:szCs w:val="24"/>
                </w:rPr>
                <w:t>GMP</w:t>
              </w:r>
            </w:hyperlink>
            <w:r>
              <w:rPr>
                <w:rFonts w:ascii="宋体" w:eastAsia="宋体" w:hAnsi="宋体" w:cs="宋体"/>
                <w:kern w:val="0"/>
                <w:szCs w:val="24"/>
              </w:rPr>
              <w:t>/</w:t>
            </w:r>
            <w:hyperlink w:anchor="_MLD_Snooping(FP1C)" w:history="1">
              <w:r w:rsidRPr="00597E01">
                <w:rPr>
                  <w:rStyle w:val="af"/>
                  <w:rFonts w:ascii="宋体" w:eastAsia="宋体" w:hAnsi="宋体" w:cs="宋体"/>
                  <w:kern w:val="0"/>
                  <w:szCs w:val="24"/>
                </w:rPr>
                <w:t>MLD Snooping</w:t>
              </w:r>
            </w:hyperlink>
            <w:r>
              <w:rPr>
                <w:rFonts w:ascii="宋体" w:eastAsia="宋体" w:hAnsi="宋体" w:cs="宋体"/>
                <w:kern w:val="0"/>
                <w:szCs w:val="24"/>
              </w:rPr>
              <w:t>：查询器的IP地址设置补充限制</w:t>
            </w:r>
          </w:p>
          <w:p w14:paraId="65C67415" w14:textId="77777777" w:rsidR="00597E01" w:rsidRDefault="00597E01" w:rsidP="00357158">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ACL</w:t>
            </w:r>
          </w:p>
          <w:p w14:paraId="096035D4" w14:textId="39765AC2" w:rsidR="00597E01" w:rsidRDefault="00FB12B8" w:rsidP="006478EB">
            <w:pPr>
              <w:pStyle w:val="af2"/>
              <w:widowControl/>
              <w:numPr>
                <w:ilvl w:val="0"/>
                <w:numId w:val="566"/>
              </w:numPr>
              <w:ind w:firstLineChars="0"/>
              <w:jc w:val="left"/>
              <w:rPr>
                <w:rFonts w:ascii="宋体" w:eastAsia="宋体" w:hAnsi="宋体" w:cs="宋体"/>
                <w:kern w:val="0"/>
                <w:szCs w:val="24"/>
              </w:rPr>
            </w:pPr>
            <w:r>
              <w:rPr>
                <w:rFonts w:ascii="宋体" w:eastAsia="宋体" w:hAnsi="宋体" w:cs="宋体" w:hint="eastAsia"/>
                <w:kern w:val="0"/>
                <w:szCs w:val="24"/>
              </w:rPr>
              <w:t>【优化】</w:t>
            </w:r>
            <w:r w:rsidR="00597E01">
              <w:rPr>
                <w:rFonts w:ascii="宋体" w:eastAsia="宋体" w:hAnsi="宋体" w:cs="宋体"/>
                <w:kern w:val="0"/>
                <w:szCs w:val="24"/>
              </w:rPr>
              <w:t>规则数据行为默认放行</w:t>
            </w:r>
          </w:p>
          <w:p w14:paraId="68A746A9" w14:textId="2C5613E8" w:rsidR="00597E01" w:rsidRDefault="00597E01" w:rsidP="006478EB">
            <w:pPr>
              <w:pStyle w:val="af2"/>
              <w:widowControl/>
              <w:numPr>
                <w:ilvl w:val="0"/>
                <w:numId w:val="566"/>
              </w:numPr>
              <w:ind w:firstLineChars="0"/>
              <w:jc w:val="left"/>
              <w:rPr>
                <w:rFonts w:ascii="宋体" w:eastAsia="宋体" w:hAnsi="宋体" w:cs="宋体"/>
                <w:kern w:val="0"/>
                <w:szCs w:val="24"/>
              </w:rPr>
            </w:pPr>
            <w:r>
              <w:rPr>
                <w:rFonts w:ascii="宋体" w:eastAsia="宋体" w:hAnsi="宋体" w:cs="宋体"/>
                <w:kern w:val="0"/>
                <w:szCs w:val="24"/>
              </w:rPr>
              <w:t>统计计数：</w:t>
            </w:r>
            <w:r>
              <w:rPr>
                <w:rFonts w:ascii="宋体" w:eastAsia="宋体" w:hAnsi="宋体" w:cs="宋体" w:hint="eastAsia"/>
                <w:kern w:val="0"/>
                <w:szCs w:val="24"/>
              </w:rPr>
              <w:t>8</w:t>
            </w:r>
            <w:r>
              <w:rPr>
                <w:rFonts w:ascii="宋体" w:eastAsia="宋体" w:hAnsi="宋体" w:cs="宋体"/>
                <w:kern w:val="0"/>
                <w:szCs w:val="24"/>
              </w:rPr>
              <w:t>3XX和</w:t>
            </w:r>
            <w:r>
              <w:rPr>
                <w:rFonts w:ascii="宋体" w:eastAsia="宋体" w:hAnsi="宋体" w:cs="宋体" w:hint="eastAsia"/>
                <w:kern w:val="0"/>
                <w:szCs w:val="24"/>
              </w:rPr>
              <w:t>9</w:t>
            </w:r>
            <w:r>
              <w:rPr>
                <w:rFonts w:ascii="宋体" w:eastAsia="宋体" w:hAnsi="宋体" w:cs="宋体"/>
                <w:kern w:val="0"/>
                <w:szCs w:val="24"/>
              </w:rPr>
              <w:t>3XX芯片平台做差异化处理</w:t>
            </w:r>
          </w:p>
          <w:p w14:paraId="652AFA08" w14:textId="4B2A5A09" w:rsidR="00597E01" w:rsidRDefault="00597E01" w:rsidP="006478EB">
            <w:pPr>
              <w:pStyle w:val="af2"/>
              <w:widowControl/>
              <w:numPr>
                <w:ilvl w:val="0"/>
                <w:numId w:val="566"/>
              </w:numPr>
              <w:ind w:firstLineChars="0"/>
              <w:jc w:val="left"/>
              <w:rPr>
                <w:rFonts w:ascii="宋体" w:eastAsia="宋体" w:hAnsi="宋体" w:cs="宋体"/>
                <w:kern w:val="0"/>
                <w:szCs w:val="24"/>
              </w:rPr>
            </w:pPr>
            <w:r>
              <w:rPr>
                <w:rFonts w:ascii="宋体" w:eastAsia="宋体" w:hAnsi="宋体" w:cs="宋体"/>
                <w:kern w:val="0"/>
                <w:szCs w:val="24"/>
              </w:rPr>
              <w:t>Mirror</w:t>
            </w:r>
            <w:r>
              <w:rPr>
                <w:rFonts w:ascii="宋体" w:eastAsia="宋体" w:hAnsi="宋体" w:cs="宋体" w:hint="eastAsia"/>
                <w:kern w:val="0"/>
                <w:szCs w:val="24"/>
              </w:rPr>
              <w:t>/</w:t>
            </w:r>
            <w:r>
              <w:rPr>
                <w:rFonts w:ascii="宋体" w:eastAsia="宋体" w:hAnsi="宋体" w:cs="宋体"/>
                <w:kern w:val="0"/>
                <w:szCs w:val="24"/>
              </w:rPr>
              <w:t>数据报文类型：</w:t>
            </w:r>
            <w:r>
              <w:rPr>
                <w:rFonts w:ascii="宋体" w:eastAsia="宋体" w:hAnsi="宋体" w:cs="宋体" w:hint="eastAsia"/>
                <w:kern w:val="0"/>
                <w:szCs w:val="24"/>
              </w:rPr>
              <w:t>8</w:t>
            </w:r>
            <w:r>
              <w:rPr>
                <w:rFonts w:ascii="宋体" w:eastAsia="宋体" w:hAnsi="宋体" w:cs="宋体"/>
                <w:kern w:val="0"/>
                <w:szCs w:val="24"/>
              </w:rPr>
              <w:t>3XX和</w:t>
            </w:r>
            <w:r>
              <w:rPr>
                <w:rFonts w:ascii="宋体" w:eastAsia="宋体" w:hAnsi="宋体" w:cs="宋体" w:hint="eastAsia"/>
                <w:kern w:val="0"/>
                <w:szCs w:val="24"/>
              </w:rPr>
              <w:t>9</w:t>
            </w:r>
            <w:r>
              <w:rPr>
                <w:rFonts w:ascii="宋体" w:eastAsia="宋体" w:hAnsi="宋体" w:cs="宋体"/>
                <w:kern w:val="0"/>
                <w:szCs w:val="24"/>
              </w:rPr>
              <w:t>3XX平台做差异化处理</w:t>
            </w:r>
          </w:p>
          <w:p w14:paraId="7D466F32" w14:textId="08595169" w:rsidR="00597E01" w:rsidRDefault="00597E01" w:rsidP="006478EB">
            <w:pPr>
              <w:pStyle w:val="af2"/>
              <w:widowControl/>
              <w:numPr>
                <w:ilvl w:val="0"/>
                <w:numId w:val="566"/>
              </w:numPr>
              <w:ind w:firstLineChars="0"/>
              <w:jc w:val="left"/>
              <w:rPr>
                <w:rFonts w:ascii="宋体" w:eastAsia="宋体" w:hAnsi="宋体" w:cs="宋体"/>
                <w:kern w:val="0"/>
                <w:szCs w:val="24"/>
              </w:rPr>
            </w:pPr>
            <w:r>
              <w:rPr>
                <w:rFonts w:ascii="宋体" w:eastAsia="宋体" w:hAnsi="宋体" w:cs="宋体"/>
                <w:kern w:val="0"/>
                <w:szCs w:val="24"/>
              </w:rPr>
              <w:t>优化</w:t>
            </w:r>
            <w:r>
              <w:rPr>
                <w:rFonts w:ascii="宋体" w:eastAsia="宋体" w:hAnsi="宋体" w:cs="宋体" w:hint="eastAsia"/>
                <w:kern w:val="0"/>
                <w:szCs w:val="24"/>
              </w:rPr>
              <w:t>3</w:t>
            </w:r>
            <w:r>
              <w:rPr>
                <w:rFonts w:ascii="宋体" w:eastAsia="宋体" w:hAnsi="宋体" w:cs="宋体"/>
                <w:kern w:val="0"/>
                <w:szCs w:val="24"/>
              </w:rPr>
              <w:t>个高级设置的配置</w:t>
            </w:r>
          </w:p>
          <w:p w14:paraId="1B405189" w14:textId="1386220C" w:rsidR="00E711EC" w:rsidRDefault="00E711EC" w:rsidP="00357158">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【优化】</w:t>
            </w:r>
            <w:hyperlink w:anchor="_队列整形/Queue_Shaping" w:history="1">
              <w:r w:rsidRPr="00467015">
                <w:rPr>
                  <w:rStyle w:val="af"/>
                  <w:rFonts w:ascii="宋体" w:eastAsia="宋体" w:hAnsi="宋体" w:cs="宋体" w:hint="eastAsia"/>
                  <w:kern w:val="0"/>
                  <w:szCs w:val="24"/>
                </w:rPr>
                <w:t>队列整形</w:t>
              </w:r>
            </w:hyperlink>
            <w:r>
              <w:rPr>
                <w:rFonts w:ascii="宋体" w:eastAsia="宋体" w:hAnsi="宋体" w:cs="宋体" w:hint="eastAsia"/>
                <w:kern w:val="0"/>
                <w:szCs w:val="24"/>
              </w:rPr>
              <w:t>：</w:t>
            </w:r>
            <w:r>
              <w:rPr>
                <w:rFonts w:ascii="宋体" w:eastAsia="宋体" w:hAnsi="宋体" w:cs="宋体"/>
                <w:kern w:val="0"/>
                <w:szCs w:val="24"/>
              </w:rPr>
              <w:t>CBS支持型号</w:t>
            </w:r>
            <w:r>
              <w:rPr>
                <w:rFonts w:ascii="宋体" w:eastAsia="宋体" w:hAnsi="宋体" w:cs="宋体" w:hint="eastAsia"/>
                <w:kern w:val="0"/>
                <w:szCs w:val="24"/>
              </w:rPr>
              <w:t>更新</w:t>
            </w:r>
          </w:p>
          <w:p w14:paraId="3BAB285A" w14:textId="60424CC3" w:rsidR="00E711EC" w:rsidRPr="00BD68D3" w:rsidRDefault="00E711EC" w:rsidP="00357158">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【优化】</w:t>
            </w:r>
            <w:hyperlink w:anchor="_端口限速/Rate_Limit" w:history="1">
              <w:r w:rsidRPr="00467015">
                <w:rPr>
                  <w:rStyle w:val="af"/>
                  <w:rFonts w:ascii="宋体" w:eastAsia="宋体" w:hAnsi="宋体" w:cs="宋体" w:hint="eastAsia"/>
                  <w:kern w:val="0"/>
                  <w:szCs w:val="24"/>
                </w:rPr>
                <w:t>端口限度</w:t>
              </w:r>
            </w:hyperlink>
            <w:r>
              <w:rPr>
                <w:rFonts w:ascii="宋体" w:eastAsia="宋体" w:hAnsi="宋体" w:cs="宋体"/>
                <w:kern w:val="0"/>
                <w:szCs w:val="24"/>
              </w:rPr>
              <w:t>：CBS优化</w:t>
            </w:r>
          </w:p>
        </w:tc>
        <w:tc>
          <w:tcPr>
            <w:tcW w:w="992" w:type="dxa"/>
            <w:shd w:val="clear" w:color="auto" w:fill="auto"/>
          </w:tcPr>
          <w:p w14:paraId="3037DC5D" w14:textId="77777777" w:rsidR="00357158" w:rsidRDefault="00357158" w:rsidP="005E53AE">
            <w:pPr>
              <w:jc w:val="center"/>
              <w:rPr>
                <w:rFonts w:asciiTheme="minorEastAsia" w:hAnsiTheme="minorEastAsia"/>
              </w:rPr>
            </w:pPr>
            <w:r>
              <w:rPr>
                <w:rFonts w:asciiTheme="minorEastAsia" w:hAnsiTheme="minorEastAsia" w:hint="eastAsia"/>
              </w:rPr>
              <w:lastRenderedPageBreak/>
              <w:t>xhfang</w:t>
            </w:r>
          </w:p>
        </w:tc>
      </w:tr>
      <w:tr w:rsidR="00A00399" w14:paraId="64BF218E" w14:textId="77777777" w:rsidTr="00161F74">
        <w:tc>
          <w:tcPr>
            <w:tcW w:w="1276" w:type="dxa"/>
            <w:shd w:val="clear" w:color="auto" w:fill="auto"/>
          </w:tcPr>
          <w:p w14:paraId="56979B51" w14:textId="4AFDC495" w:rsidR="00A00399" w:rsidRDefault="00A00399" w:rsidP="00161F74">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2.5</w:t>
            </w:r>
          </w:p>
        </w:tc>
        <w:tc>
          <w:tcPr>
            <w:tcW w:w="2002" w:type="dxa"/>
            <w:shd w:val="clear" w:color="auto" w:fill="auto"/>
          </w:tcPr>
          <w:p w14:paraId="112E4E11" w14:textId="681C6081" w:rsidR="00A00399" w:rsidRDefault="00A00399" w:rsidP="00161F74">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sidR="00BD68D3">
              <w:rPr>
                <w:rFonts w:asciiTheme="minorEastAsia" w:hAnsiTheme="minorEastAsia"/>
              </w:rPr>
              <w:t>06.20</w:t>
            </w:r>
          </w:p>
        </w:tc>
        <w:tc>
          <w:tcPr>
            <w:tcW w:w="5511" w:type="dxa"/>
            <w:shd w:val="clear" w:color="auto" w:fill="auto"/>
          </w:tcPr>
          <w:p w14:paraId="38759B46" w14:textId="23AF1479" w:rsidR="00A00399" w:rsidRDefault="00A00399" w:rsidP="00161F74">
            <w:pPr>
              <w:rPr>
                <w:rFonts w:asciiTheme="minorEastAsia" w:hAnsiTheme="minorEastAsia"/>
              </w:rPr>
            </w:pPr>
            <w:r>
              <w:rPr>
                <w:rFonts w:asciiTheme="minorEastAsia" w:hAnsiTheme="minorEastAsia" w:hint="eastAsia"/>
              </w:rPr>
              <w:t>FP</w:t>
            </w:r>
            <w:r>
              <w:rPr>
                <w:rFonts w:asciiTheme="minorEastAsia" w:hAnsiTheme="minorEastAsia"/>
              </w:rPr>
              <w:t>2</w:t>
            </w:r>
            <w:r w:rsidR="00BD68D3">
              <w:rPr>
                <w:rFonts w:asciiTheme="minorEastAsia" w:hAnsiTheme="minorEastAsia" w:hint="eastAsia"/>
              </w:rPr>
              <w:t>新增</w:t>
            </w:r>
            <w:r>
              <w:rPr>
                <w:rFonts w:asciiTheme="minorEastAsia" w:hAnsiTheme="minorEastAsia" w:hint="eastAsia"/>
              </w:rPr>
              <w:t>需求</w:t>
            </w:r>
            <w:r>
              <w:rPr>
                <w:rFonts w:asciiTheme="minorEastAsia" w:hAnsiTheme="minorEastAsia"/>
              </w:rPr>
              <w:t>：</w:t>
            </w:r>
          </w:p>
          <w:p w14:paraId="7C9F83B7" w14:textId="6F671B71" w:rsidR="00BD68D3" w:rsidRDefault="00BD68D3" w:rsidP="00A00399">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概览</w:t>
            </w:r>
          </w:p>
          <w:p w14:paraId="6194BAE1" w14:textId="30ADC598" w:rsidR="00BD68D3" w:rsidRDefault="003B6945" w:rsidP="006478EB">
            <w:pPr>
              <w:pStyle w:val="af2"/>
              <w:widowControl/>
              <w:numPr>
                <w:ilvl w:val="0"/>
                <w:numId w:val="563"/>
              </w:numPr>
              <w:ind w:firstLineChars="0"/>
              <w:jc w:val="left"/>
              <w:rPr>
                <w:rFonts w:ascii="宋体" w:eastAsia="宋体" w:hAnsi="宋体" w:cs="宋体"/>
                <w:kern w:val="0"/>
                <w:szCs w:val="24"/>
              </w:rPr>
            </w:pPr>
            <w:hyperlink w:anchor="_系统信息/System_Info." w:history="1">
              <w:r w:rsidR="00BD68D3" w:rsidRPr="00357158">
                <w:rPr>
                  <w:rStyle w:val="af"/>
                  <w:rFonts w:ascii="宋体" w:eastAsia="宋体" w:hAnsi="宋体" w:cs="宋体" w:hint="eastAsia"/>
                  <w:kern w:val="0"/>
                  <w:szCs w:val="24"/>
                </w:rPr>
                <w:t>系统信息</w:t>
              </w:r>
            </w:hyperlink>
            <w:r w:rsidR="00BD68D3">
              <w:rPr>
                <w:rFonts w:ascii="宋体" w:eastAsia="宋体" w:hAnsi="宋体" w:cs="宋体"/>
                <w:kern w:val="0"/>
                <w:szCs w:val="24"/>
              </w:rPr>
              <w:t>：RTL9310</w:t>
            </w:r>
            <w:r w:rsidR="00BD68D3">
              <w:rPr>
                <w:rFonts w:ascii="宋体" w:eastAsia="宋体" w:hAnsi="宋体" w:cs="宋体" w:hint="eastAsia"/>
                <w:kern w:val="0"/>
                <w:szCs w:val="24"/>
              </w:rPr>
              <w:t>平台</w:t>
            </w:r>
            <w:r w:rsidR="00BD68D3">
              <w:rPr>
                <w:rFonts w:ascii="宋体" w:eastAsia="宋体" w:hAnsi="宋体" w:cs="宋体"/>
                <w:kern w:val="0"/>
                <w:szCs w:val="24"/>
              </w:rPr>
              <w:t>新增双核CPU使用率</w:t>
            </w:r>
            <w:r w:rsidR="00BD68D3">
              <w:rPr>
                <w:rFonts w:ascii="宋体" w:eastAsia="宋体" w:hAnsi="宋体" w:cs="宋体" w:hint="eastAsia"/>
                <w:kern w:val="0"/>
                <w:szCs w:val="24"/>
              </w:rPr>
              <w:t>显示</w:t>
            </w:r>
          </w:p>
          <w:p w14:paraId="2991C333" w14:textId="58326560" w:rsidR="00BD68D3" w:rsidRPr="00140797" w:rsidRDefault="00BD68D3" w:rsidP="006478EB">
            <w:pPr>
              <w:pStyle w:val="af2"/>
              <w:widowControl/>
              <w:numPr>
                <w:ilvl w:val="0"/>
                <w:numId w:val="563"/>
              </w:numPr>
              <w:ind w:firstLineChars="0"/>
              <w:jc w:val="left"/>
              <w:rPr>
                <w:rFonts w:ascii="宋体" w:eastAsia="宋体" w:hAnsi="宋体" w:cs="宋体"/>
                <w:strike/>
                <w:color w:val="B2B2B2"/>
                <w:kern w:val="0"/>
                <w:szCs w:val="24"/>
              </w:rPr>
            </w:pPr>
            <w:r w:rsidRPr="00140797">
              <w:rPr>
                <w:rFonts w:ascii="宋体" w:eastAsia="宋体" w:hAnsi="宋体" w:cs="宋体" w:hint="eastAsia"/>
                <w:strike/>
                <w:color w:val="B2B2B2"/>
                <w:kern w:val="0"/>
                <w:szCs w:val="24"/>
              </w:rPr>
              <w:t>端口</w:t>
            </w:r>
            <w:r w:rsidRPr="00140797">
              <w:rPr>
                <w:rFonts w:ascii="宋体" w:eastAsia="宋体" w:hAnsi="宋体" w:cs="宋体"/>
                <w:strike/>
                <w:color w:val="B2B2B2"/>
                <w:kern w:val="0"/>
                <w:szCs w:val="24"/>
              </w:rPr>
              <w:t>信息：增加Uplink口显示</w:t>
            </w:r>
          </w:p>
          <w:p w14:paraId="2377EEE2" w14:textId="0AEC561D" w:rsidR="00BD68D3" w:rsidRDefault="003B6945" w:rsidP="006478EB">
            <w:pPr>
              <w:pStyle w:val="af2"/>
              <w:widowControl/>
              <w:numPr>
                <w:ilvl w:val="0"/>
                <w:numId w:val="563"/>
              </w:numPr>
              <w:ind w:firstLineChars="0"/>
              <w:jc w:val="left"/>
              <w:rPr>
                <w:rFonts w:ascii="宋体" w:eastAsia="宋体" w:hAnsi="宋体" w:cs="宋体"/>
                <w:kern w:val="0"/>
                <w:szCs w:val="24"/>
              </w:rPr>
            </w:pPr>
            <w:hyperlink w:anchor="_接口_信息/Port_Info." w:history="1">
              <w:r w:rsidR="00BD68D3" w:rsidRPr="00357158">
                <w:rPr>
                  <w:rStyle w:val="af"/>
                  <w:rFonts w:ascii="宋体" w:eastAsia="宋体" w:hAnsi="宋体" w:cs="宋体" w:hint="eastAsia"/>
                  <w:kern w:val="0"/>
                  <w:szCs w:val="24"/>
                </w:rPr>
                <w:t>端口信息</w:t>
              </w:r>
            </w:hyperlink>
            <w:r w:rsidR="00BD68D3">
              <w:rPr>
                <w:rFonts w:ascii="宋体" w:eastAsia="宋体" w:hAnsi="宋体" w:cs="宋体"/>
                <w:kern w:val="0"/>
                <w:szCs w:val="24"/>
              </w:rPr>
              <w:t>：PoE端口补充</w:t>
            </w:r>
            <w:r w:rsidR="00BD68D3">
              <w:rPr>
                <w:rFonts w:ascii="宋体" w:eastAsia="宋体" w:hAnsi="宋体" w:cs="宋体" w:hint="eastAsia"/>
                <w:kern w:val="0"/>
                <w:szCs w:val="24"/>
              </w:rPr>
              <w:t>历史供电功率</w:t>
            </w:r>
            <w:r w:rsidR="00BD68D3">
              <w:rPr>
                <w:rFonts w:ascii="宋体" w:eastAsia="宋体" w:hAnsi="宋体" w:cs="宋体"/>
                <w:kern w:val="0"/>
                <w:szCs w:val="24"/>
              </w:rPr>
              <w:t>显示</w:t>
            </w:r>
            <w:r w:rsidR="00BD68D3">
              <w:rPr>
                <w:rFonts w:ascii="宋体" w:eastAsia="宋体" w:hAnsi="宋体" w:cs="宋体" w:hint="eastAsia"/>
                <w:kern w:val="0"/>
                <w:szCs w:val="24"/>
              </w:rPr>
              <w:t>，</w:t>
            </w:r>
            <w:r w:rsidR="00BD68D3">
              <w:rPr>
                <w:rFonts w:ascii="宋体" w:eastAsia="宋体" w:hAnsi="宋体" w:cs="宋体"/>
                <w:kern w:val="0"/>
                <w:szCs w:val="24"/>
              </w:rPr>
              <w:t>并以控制图形式展示</w:t>
            </w:r>
          </w:p>
          <w:p w14:paraId="6C7A89D5" w14:textId="01855591" w:rsidR="00A00399" w:rsidRDefault="003B6945" w:rsidP="00A00399">
            <w:pPr>
              <w:pStyle w:val="af2"/>
              <w:widowControl/>
              <w:numPr>
                <w:ilvl w:val="0"/>
                <w:numId w:val="8"/>
              </w:numPr>
              <w:ind w:firstLineChars="0"/>
              <w:jc w:val="left"/>
              <w:rPr>
                <w:rFonts w:ascii="宋体" w:eastAsia="宋体" w:hAnsi="宋体" w:cs="宋体"/>
                <w:kern w:val="0"/>
                <w:szCs w:val="24"/>
              </w:rPr>
            </w:pPr>
            <w:hyperlink w:anchor="_VLAN" w:history="1">
              <w:r w:rsidR="00A00399" w:rsidRPr="00357158">
                <w:rPr>
                  <w:rStyle w:val="af"/>
                  <w:rFonts w:ascii="宋体" w:eastAsia="宋体" w:hAnsi="宋体" w:cs="宋体"/>
                  <w:kern w:val="0"/>
                  <w:szCs w:val="24"/>
                </w:rPr>
                <w:t>基本QinQ</w:t>
              </w:r>
            </w:hyperlink>
          </w:p>
          <w:p w14:paraId="16E032B1" w14:textId="510D0AE0" w:rsidR="00A00399" w:rsidRDefault="003B6945" w:rsidP="00A00399">
            <w:pPr>
              <w:pStyle w:val="af2"/>
              <w:widowControl/>
              <w:numPr>
                <w:ilvl w:val="0"/>
                <w:numId w:val="8"/>
              </w:numPr>
              <w:ind w:firstLineChars="0"/>
              <w:jc w:val="left"/>
              <w:rPr>
                <w:rFonts w:ascii="宋体" w:eastAsia="宋体" w:hAnsi="宋体" w:cs="宋体"/>
                <w:kern w:val="0"/>
                <w:szCs w:val="24"/>
              </w:rPr>
            </w:pPr>
            <w:hyperlink w:anchor="_VLAN" w:history="1">
              <w:r w:rsidR="00BD68D3" w:rsidRPr="00357158">
                <w:rPr>
                  <w:rStyle w:val="af"/>
                  <w:rFonts w:ascii="宋体" w:eastAsia="宋体" w:hAnsi="宋体" w:cs="宋体" w:hint="eastAsia"/>
                  <w:kern w:val="0"/>
                  <w:szCs w:val="24"/>
                </w:rPr>
                <w:t>VLA</w:t>
              </w:r>
              <w:r w:rsidR="00BD68D3" w:rsidRPr="00357158">
                <w:rPr>
                  <w:rStyle w:val="af"/>
                  <w:rFonts w:ascii="宋体" w:eastAsia="宋体" w:hAnsi="宋体" w:cs="宋体"/>
                  <w:kern w:val="0"/>
                  <w:szCs w:val="24"/>
                </w:rPr>
                <w:t>N/</w:t>
              </w:r>
              <w:r w:rsidR="00BD68D3" w:rsidRPr="00357158">
                <w:rPr>
                  <w:rStyle w:val="af"/>
                  <w:rFonts w:ascii="宋体" w:eastAsia="宋体" w:hAnsi="宋体" w:cs="宋体" w:hint="eastAsia"/>
                  <w:kern w:val="0"/>
                  <w:szCs w:val="24"/>
                </w:rPr>
                <w:t>端口成员</w:t>
              </w:r>
            </w:hyperlink>
            <w:r w:rsidR="00BD68D3">
              <w:rPr>
                <w:rFonts w:ascii="宋体" w:eastAsia="宋体" w:hAnsi="宋体" w:cs="宋体"/>
                <w:kern w:val="0"/>
                <w:szCs w:val="24"/>
              </w:rPr>
              <w:t>：</w:t>
            </w:r>
            <w:r w:rsidR="00BD68D3">
              <w:rPr>
                <w:rFonts w:ascii="宋体" w:eastAsia="宋体" w:hAnsi="宋体" w:cs="宋体" w:hint="eastAsia"/>
                <w:kern w:val="0"/>
                <w:szCs w:val="24"/>
              </w:rPr>
              <w:t>Trunk</w:t>
            </w:r>
            <w:r w:rsidR="00BD68D3">
              <w:rPr>
                <w:rFonts w:ascii="宋体" w:eastAsia="宋体" w:hAnsi="宋体" w:cs="宋体"/>
                <w:kern w:val="0"/>
                <w:szCs w:val="24"/>
              </w:rPr>
              <w:t>类型端口新增Trunk Allowed VLANs配置</w:t>
            </w:r>
          </w:p>
          <w:p w14:paraId="63F21946" w14:textId="1D9D097C" w:rsidR="00A00399" w:rsidRDefault="003B6945" w:rsidP="00A00399">
            <w:pPr>
              <w:pStyle w:val="af2"/>
              <w:widowControl/>
              <w:numPr>
                <w:ilvl w:val="0"/>
                <w:numId w:val="8"/>
              </w:numPr>
              <w:ind w:firstLineChars="0"/>
              <w:jc w:val="left"/>
              <w:rPr>
                <w:rFonts w:ascii="宋体" w:eastAsia="宋体" w:hAnsi="宋体" w:cs="宋体"/>
                <w:kern w:val="0"/>
                <w:szCs w:val="24"/>
              </w:rPr>
            </w:pPr>
            <w:hyperlink w:anchor="_语音VLAN/Voice_VLAN(FP1C)" w:history="1">
              <w:r w:rsidR="00BD68D3" w:rsidRPr="00357158">
                <w:rPr>
                  <w:rStyle w:val="af"/>
                  <w:rFonts w:ascii="宋体" w:eastAsia="宋体" w:hAnsi="宋体" w:cs="宋体" w:hint="eastAsia"/>
                  <w:kern w:val="0"/>
                  <w:szCs w:val="24"/>
                </w:rPr>
                <w:t>语音</w:t>
              </w:r>
              <w:r w:rsidR="00BD68D3" w:rsidRPr="00357158">
                <w:rPr>
                  <w:rStyle w:val="af"/>
                  <w:rFonts w:ascii="宋体" w:eastAsia="宋体" w:hAnsi="宋体" w:cs="宋体"/>
                  <w:kern w:val="0"/>
                  <w:szCs w:val="24"/>
                </w:rPr>
                <w:t>VLAN</w:t>
              </w:r>
            </w:hyperlink>
            <w:r w:rsidR="00BD68D3">
              <w:rPr>
                <w:rFonts w:ascii="宋体" w:eastAsia="宋体" w:hAnsi="宋体" w:cs="宋体"/>
                <w:kern w:val="0"/>
                <w:szCs w:val="24"/>
              </w:rPr>
              <w:t>：新增自动语音VLAN功能，即LLDP-MED相关联动设置</w:t>
            </w:r>
          </w:p>
          <w:p w14:paraId="09BCD870" w14:textId="44BA4BD0" w:rsidR="00BD68D3" w:rsidRDefault="00BD68D3" w:rsidP="00A00399">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新增</w:t>
            </w:r>
            <w:hyperlink w:anchor="_IPv6源防护/IP_Source_Guard(FP2)" w:history="1">
              <w:r w:rsidRPr="00357158">
                <w:rPr>
                  <w:rStyle w:val="af"/>
                  <w:rFonts w:ascii="宋体" w:eastAsia="宋体" w:hAnsi="宋体" w:cs="宋体"/>
                  <w:kern w:val="0"/>
                  <w:szCs w:val="24"/>
                </w:rPr>
                <w:t>IPv6SG</w:t>
              </w:r>
            </w:hyperlink>
          </w:p>
          <w:p w14:paraId="5893A29C" w14:textId="5C55E838" w:rsidR="00BD68D3" w:rsidRDefault="003B6945" w:rsidP="00A00399">
            <w:pPr>
              <w:pStyle w:val="af2"/>
              <w:widowControl/>
              <w:numPr>
                <w:ilvl w:val="0"/>
                <w:numId w:val="8"/>
              </w:numPr>
              <w:ind w:firstLineChars="0"/>
              <w:jc w:val="left"/>
              <w:rPr>
                <w:rFonts w:ascii="宋体" w:eastAsia="宋体" w:hAnsi="宋体" w:cs="宋体"/>
                <w:kern w:val="0"/>
                <w:szCs w:val="24"/>
              </w:rPr>
            </w:pPr>
            <w:hyperlink w:anchor="_ACL(FP1B)" w:history="1">
              <w:r w:rsidR="00BD68D3" w:rsidRPr="00357158">
                <w:rPr>
                  <w:rStyle w:val="af"/>
                  <w:rFonts w:ascii="宋体" w:eastAsia="宋体" w:hAnsi="宋体" w:cs="宋体"/>
                  <w:kern w:val="0"/>
                  <w:szCs w:val="24"/>
                </w:rPr>
                <w:t>ACL规则</w:t>
              </w:r>
            </w:hyperlink>
            <w:r w:rsidR="00BD68D3">
              <w:rPr>
                <w:rFonts w:ascii="宋体" w:eastAsia="宋体" w:hAnsi="宋体" w:cs="宋体"/>
                <w:kern w:val="0"/>
                <w:szCs w:val="24"/>
              </w:rPr>
              <w:t>新增Statistic、Mirror、Priority Remapping</w:t>
            </w:r>
          </w:p>
          <w:p w14:paraId="30FFB797" w14:textId="77777777" w:rsidR="00BD68D3" w:rsidRDefault="00BD68D3" w:rsidP="00A00399">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告警</w:t>
            </w:r>
            <w:r>
              <w:rPr>
                <w:rFonts w:ascii="宋体" w:eastAsia="宋体" w:hAnsi="宋体" w:cs="宋体"/>
                <w:kern w:val="0"/>
                <w:szCs w:val="24"/>
              </w:rPr>
              <w:t>：新增光模块温度告警</w:t>
            </w:r>
            <w:r>
              <w:rPr>
                <w:rFonts w:ascii="宋体" w:eastAsia="宋体" w:hAnsi="宋体" w:cs="宋体" w:hint="eastAsia"/>
                <w:kern w:val="0"/>
                <w:szCs w:val="24"/>
              </w:rPr>
              <w:t>与</w:t>
            </w:r>
            <w:r>
              <w:rPr>
                <w:rFonts w:ascii="宋体" w:eastAsia="宋体" w:hAnsi="宋体" w:cs="宋体"/>
                <w:kern w:val="0"/>
                <w:szCs w:val="24"/>
              </w:rPr>
              <w:t>保护</w:t>
            </w:r>
          </w:p>
          <w:p w14:paraId="48F40ABC" w14:textId="79323A86" w:rsidR="00BD68D3" w:rsidRDefault="003B6945" w:rsidP="00A00399">
            <w:pPr>
              <w:pStyle w:val="af2"/>
              <w:widowControl/>
              <w:numPr>
                <w:ilvl w:val="0"/>
                <w:numId w:val="8"/>
              </w:numPr>
              <w:ind w:firstLineChars="0"/>
              <w:jc w:val="left"/>
              <w:rPr>
                <w:rFonts w:ascii="宋体" w:eastAsia="宋体" w:hAnsi="宋体" w:cs="宋体"/>
                <w:kern w:val="0"/>
                <w:szCs w:val="24"/>
              </w:rPr>
            </w:pPr>
            <w:hyperlink w:anchor="_基础_设置/Basic_Settings" w:history="1">
              <w:r w:rsidR="00BD68D3" w:rsidRPr="00357158">
                <w:rPr>
                  <w:rStyle w:val="af"/>
                  <w:rFonts w:ascii="宋体" w:eastAsia="宋体" w:hAnsi="宋体" w:cs="宋体" w:hint="eastAsia"/>
                  <w:kern w:val="0"/>
                  <w:szCs w:val="24"/>
                </w:rPr>
                <w:t>夏令时</w:t>
              </w:r>
            </w:hyperlink>
            <w:r w:rsidR="00BD68D3">
              <w:rPr>
                <w:rFonts w:ascii="宋体" w:eastAsia="宋体" w:hAnsi="宋体" w:cs="宋体"/>
                <w:kern w:val="0"/>
                <w:szCs w:val="24"/>
              </w:rPr>
              <w:t>支持</w:t>
            </w:r>
          </w:p>
          <w:p w14:paraId="2DDBB1DA" w14:textId="539C4DC3" w:rsidR="00BD68D3" w:rsidRDefault="00BD68D3" w:rsidP="00A00399">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新增</w:t>
            </w:r>
            <w:hyperlink w:anchor="_TR-069(FP2_TBD)" w:history="1">
              <w:r w:rsidRPr="00357158">
                <w:rPr>
                  <w:rStyle w:val="af"/>
                  <w:rFonts w:ascii="宋体" w:eastAsia="宋体" w:hAnsi="宋体" w:cs="宋体"/>
                  <w:kern w:val="0"/>
                  <w:szCs w:val="24"/>
                </w:rPr>
                <w:t>TR-069</w:t>
              </w:r>
            </w:hyperlink>
          </w:p>
          <w:p w14:paraId="061F8AA5" w14:textId="77777777" w:rsidR="00BD68D3" w:rsidRDefault="00BD68D3" w:rsidP="00BD68D3">
            <w:pPr>
              <w:widowControl/>
              <w:jc w:val="left"/>
              <w:rPr>
                <w:rFonts w:ascii="宋体" w:eastAsia="宋体" w:hAnsi="宋体" w:cs="宋体"/>
                <w:kern w:val="0"/>
                <w:szCs w:val="24"/>
              </w:rPr>
            </w:pPr>
          </w:p>
          <w:p w14:paraId="09CBB601" w14:textId="77777777" w:rsidR="00BD68D3" w:rsidRDefault="00BD68D3" w:rsidP="00BD68D3">
            <w:pPr>
              <w:widowControl/>
              <w:jc w:val="left"/>
              <w:rPr>
                <w:rFonts w:ascii="宋体" w:eastAsia="宋体" w:hAnsi="宋体" w:cs="宋体"/>
                <w:kern w:val="0"/>
                <w:szCs w:val="24"/>
              </w:rPr>
            </w:pPr>
            <w:r>
              <w:rPr>
                <w:rFonts w:ascii="宋体" w:eastAsia="宋体" w:hAnsi="宋体" w:cs="宋体" w:hint="eastAsia"/>
                <w:kern w:val="0"/>
                <w:szCs w:val="24"/>
              </w:rPr>
              <w:t>优化：</w:t>
            </w:r>
          </w:p>
          <w:p w14:paraId="63C61BD6" w14:textId="2BF31224" w:rsidR="00BD68D3" w:rsidRPr="00BD68D3" w:rsidRDefault="00BD68D3" w:rsidP="00BD68D3">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ACL：</w:t>
            </w:r>
            <w:r>
              <w:rPr>
                <w:rFonts w:ascii="宋体" w:eastAsia="宋体" w:hAnsi="宋体" w:cs="宋体"/>
                <w:kern w:val="0"/>
                <w:szCs w:val="24"/>
              </w:rPr>
              <w:t>规则默认放行</w:t>
            </w:r>
          </w:p>
        </w:tc>
        <w:tc>
          <w:tcPr>
            <w:tcW w:w="992" w:type="dxa"/>
            <w:shd w:val="clear" w:color="auto" w:fill="auto"/>
          </w:tcPr>
          <w:p w14:paraId="4226C778" w14:textId="77777777" w:rsidR="00A00399" w:rsidRDefault="00A00399" w:rsidP="00161F74">
            <w:pPr>
              <w:jc w:val="center"/>
              <w:rPr>
                <w:rFonts w:asciiTheme="minorEastAsia" w:hAnsiTheme="minorEastAsia"/>
              </w:rPr>
            </w:pPr>
            <w:r>
              <w:rPr>
                <w:rFonts w:asciiTheme="minorEastAsia" w:hAnsiTheme="minorEastAsia" w:hint="eastAsia"/>
              </w:rPr>
              <w:t>xhfang</w:t>
            </w:r>
          </w:p>
        </w:tc>
      </w:tr>
      <w:tr w:rsidR="006B228D" w14:paraId="13DF3507" w14:textId="77777777" w:rsidTr="00380721">
        <w:tc>
          <w:tcPr>
            <w:tcW w:w="1276" w:type="dxa"/>
            <w:shd w:val="clear" w:color="auto" w:fill="auto"/>
          </w:tcPr>
          <w:p w14:paraId="4DA443F2" w14:textId="6BD16BFE" w:rsidR="006B228D" w:rsidRDefault="006B228D" w:rsidP="00380721">
            <w:pPr>
              <w:jc w:val="center"/>
              <w:rPr>
                <w:rFonts w:asciiTheme="minorEastAsia" w:hAnsiTheme="minorEastAsia"/>
              </w:rPr>
            </w:pPr>
            <w:r>
              <w:rPr>
                <w:rFonts w:asciiTheme="minorEastAsia" w:hAnsiTheme="minorEastAsia" w:hint="eastAsia"/>
              </w:rPr>
              <w:t>1.</w:t>
            </w:r>
            <w:r w:rsidR="00740C86">
              <w:rPr>
                <w:rFonts w:asciiTheme="minorEastAsia" w:hAnsiTheme="minorEastAsia"/>
              </w:rPr>
              <w:t>2.4</w:t>
            </w:r>
          </w:p>
        </w:tc>
        <w:tc>
          <w:tcPr>
            <w:tcW w:w="2002" w:type="dxa"/>
            <w:shd w:val="clear" w:color="auto" w:fill="auto"/>
          </w:tcPr>
          <w:p w14:paraId="31CF737B" w14:textId="7D4776A4" w:rsidR="006B228D" w:rsidRDefault="006B228D" w:rsidP="00380721">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sidR="00740C86">
              <w:rPr>
                <w:rFonts w:asciiTheme="minorEastAsia" w:hAnsiTheme="minorEastAsia"/>
              </w:rPr>
              <w:t>06.15</w:t>
            </w:r>
          </w:p>
        </w:tc>
        <w:tc>
          <w:tcPr>
            <w:tcW w:w="5511" w:type="dxa"/>
            <w:shd w:val="clear" w:color="auto" w:fill="auto"/>
          </w:tcPr>
          <w:p w14:paraId="7E8E03FB" w14:textId="33B68CE2" w:rsidR="006B228D" w:rsidRDefault="00740C86" w:rsidP="00380721">
            <w:pPr>
              <w:rPr>
                <w:rFonts w:asciiTheme="minorEastAsia" w:hAnsiTheme="minorEastAsia"/>
              </w:rPr>
            </w:pPr>
            <w:r>
              <w:rPr>
                <w:rFonts w:asciiTheme="minorEastAsia" w:hAnsiTheme="minorEastAsia" w:hint="eastAsia"/>
              </w:rPr>
              <w:t>根据</w:t>
            </w:r>
            <w:r>
              <w:rPr>
                <w:rFonts w:asciiTheme="minorEastAsia" w:hAnsiTheme="minorEastAsia"/>
              </w:rPr>
              <w:t>需求优化和交互评审优化修改：</w:t>
            </w:r>
          </w:p>
          <w:p w14:paraId="7FDCEC31" w14:textId="77777777" w:rsidR="006B228D" w:rsidRDefault="00740C86"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全局/搜索</w:t>
            </w:r>
          </w:p>
          <w:p w14:paraId="43266134" w14:textId="77777777" w:rsidR="00740C86" w:rsidRDefault="00740C86"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mDNS</w:t>
            </w:r>
            <w:r>
              <w:rPr>
                <w:rFonts w:ascii="宋体" w:eastAsia="宋体" w:hAnsi="宋体" w:cs="宋体"/>
                <w:kern w:val="0"/>
                <w:szCs w:val="24"/>
              </w:rPr>
              <w:t>设备发现</w:t>
            </w:r>
            <w:r>
              <w:rPr>
                <w:rFonts w:ascii="宋体" w:eastAsia="宋体" w:hAnsi="宋体" w:cs="宋体" w:hint="eastAsia"/>
                <w:kern w:val="0"/>
                <w:szCs w:val="24"/>
              </w:rPr>
              <w:t>：</w:t>
            </w:r>
            <w:r>
              <w:rPr>
                <w:rFonts w:ascii="宋体" w:eastAsia="宋体" w:hAnsi="宋体" w:cs="宋体"/>
                <w:kern w:val="0"/>
                <w:szCs w:val="24"/>
              </w:rPr>
              <w:t>补充支持发现的VLAN接口</w:t>
            </w:r>
            <w:r>
              <w:rPr>
                <w:rFonts w:ascii="宋体" w:eastAsia="宋体" w:hAnsi="宋体" w:cs="宋体" w:hint="eastAsia"/>
                <w:kern w:val="0"/>
                <w:szCs w:val="24"/>
              </w:rPr>
              <w:t>，</w:t>
            </w:r>
            <w:r>
              <w:rPr>
                <w:rFonts w:ascii="宋体" w:eastAsia="宋体" w:hAnsi="宋体" w:cs="宋体"/>
                <w:kern w:val="0"/>
                <w:szCs w:val="24"/>
              </w:rPr>
              <w:t>默认所有接口参与发现</w:t>
            </w:r>
          </w:p>
          <w:p w14:paraId="77856B89" w14:textId="77777777" w:rsidR="00740C86" w:rsidRDefault="00740C86"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新固件升级提示</w:t>
            </w:r>
          </w:p>
          <w:p w14:paraId="547B60C0" w14:textId="6FD80DE3" w:rsidR="00740C86" w:rsidRDefault="00740C86" w:rsidP="006478EB">
            <w:pPr>
              <w:pStyle w:val="af2"/>
              <w:widowControl/>
              <w:numPr>
                <w:ilvl w:val="0"/>
                <w:numId w:val="558"/>
              </w:numPr>
              <w:ind w:firstLineChars="0"/>
              <w:jc w:val="left"/>
              <w:rPr>
                <w:rFonts w:ascii="宋体" w:eastAsia="宋体" w:hAnsi="宋体" w:cs="宋体"/>
                <w:kern w:val="0"/>
                <w:szCs w:val="24"/>
              </w:rPr>
            </w:pPr>
            <w:r>
              <w:rPr>
                <w:rFonts w:ascii="宋体" w:eastAsia="宋体" w:hAnsi="宋体" w:cs="宋体" w:hint="eastAsia"/>
                <w:kern w:val="0"/>
                <w:szCs w:val="24"/>
              </w:rPr>
              <w:t>优化</w:t>
            </w:r>
            <w:r>
              <w:rPr>
                <w:rFonts w:ascii="宋体" w:eastAsia="宋体" w:hAnsi="宋体" w:cs="宋体"/>
                <w:kern w:val="0"/>
                <w:szCs w:val="24"/>
              </w:rPr>
              <w:t>升级路径</w:t>
            </w:r>
          </w:p>
          <w:p w14:paraId="22629A75" w14:textId="3D0C0FA1" w:rsidR="00740C86" w:rsidRDefault="00740C86" w:rsidP="006478EB">
            <w:pPr>
              <w:pStyle w:val="af2"/>
              <w:widowControl/>
              <w:numPr>
                <w:ilvl w:val="0"/>
                <w:numId w:val="558"/>
              </w:numPr>
              <w:ind w:firstLineChars="0"/>
              <w:jc w:val="left"/>
              <w:rPr>
                <w:rFonts w:ascii="宋体" w:eastAsia="宋体" w:hAnsi="宋体" w:cs="宋体"/>
                <w:kern w:val="0"/>
                <w:szCs w:val="24"/>
              </w:rPr>
            </w:pPr>
            <w:r>
              <w:rPr>
                <w:rFonts w:ascii="宋体" w:eastAsia="宋体" w:hAnsi="宋体" w:cs="宋体" w:hint="eastAsia"/>
                <w:kern w:val="0"/>
                <w:szCs w:val="24"/>
              </w:rPr>
              <w:t>提供</w:t>
            </w:r>
            <w:r>
              <w:rPr>
                <w:rFonts w:ascii="宋体" w:eastAsia="宋体" w:hAnsi="宋体" w:cs="宋体"/>
                <w:kern w:val="0"/>
                <w:szCs w:val="24"/>
              </w:rPr>
              <w:t>一键下载升级功能</w:t>
            </w:r>
          </w:p>
          <w:p w14:paraId="15BCC7A0" w14:textId="77777777" w:rsidR="00740C86" w:rsidRDefault="00740C86"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端口基本配置</w:t>
            </w:r>
            <w:r>
              <w:rPr>
                <w:rFonts w:ascii="宋体" w:eastAsia="宋体" w:hAnsi="宋体" w:cs="宋体"/>
                <w:kern w:val="0"/>
                <w:szCs w:val="24"/>
              </w:rPr>
              <w:t>：GWN7831 Combo口自协商优先光口模式</w:t>
            </w:r>
          </w:p>
          <w:p w14:paraId="616D6BEA" w14:textId="77777777" w:rsidR="00740C86"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lastRenderedPageBreak/>
              <w:t>VLAN</w:t>
            </w:r>
            <w:r>
              <w:rPr>
                <w:rFonts w:ascii="宋体" w:eastAsia="宋体" w:hAnsi="宋体" w:cs="宋体"/>
                <w:kern w:val="0"/>
                <w:szCs w:val="24"/>
              </w:rPr>
              <w:t>/</w:t>
            </w:r>
            <w:r>
              <w:rPr>
                <w:rFonts w:ascii="宋体" w:eastAsia="宋体" w:hAnsi="宋体" w:cs="宋体" w:hint="eastAsia"/>
                <w:kern w:val="0"/>
                <w:szCs w:val="24"/>
              </w:rPr>
              <w:t>端口设置</w:t>
            </w:r>
            <w:r>
              <w:rPr>
                <w:rFonts w:ascii="宋体" w:eastAsia="宋体" w:hAnsi="宋体" w:cs="宋体"/>
                <w:kern w:val="0"/>
                <w:szCs w:val="24"/>
              </w:rPr>
              <w:t>：Access接收的帧类型默认值修改为All</w:t>
            </w:r>
          </w:p>
          <w:p w14:paraId="00C9D8DD" w14:textId="0D76E168"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kern w:val="0"/>
                <w:szCs w:val="24"/>
              </w:rPr>
              <w:t>MAC VLAN：</w:t>
            </w:r>
            <w:r w:rsidR="006E37F1">
              <w:rPr>
                <w:rFonts w:ascii="宋体" w:eastAsia="宋体" w:hAnsi="宋体" w:cs="宋体" w:hint="eastAsia"/>
                <w:kern w:val="0"/>
                <w:szCs w:val="24"/>
              </w:rPr>
              <w:t>优化为</w:t>
            </w:r>
            <w:r w:rsidR="006E37F1">
              <w:rPr>
                <w:rFonts w:ascii="宋体" w:eastAsia="宋体" w:hAnsi="宋体" w:cs="宋体"/>
                <w:kern w:val="0"/>
                <w:szCs w:val="24"/>
              </w:rPr>
              <w:t>基于MAC绑定VLAN方式</w:t>
            </w:r>
          </w:p>
          <w:p w14:paraId="1F3A285E" w14:textId="24B209EE" w:rsidR="006E37F1" w:rsidRDefault="006E37F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协议</w:t>
            </w:r>
            <w:r>
              <w:rPr>
                <w:rFonts w:ascii="宋体" w:eastAsia="宋体" w:hAnsi="宋体" w:cs="宋体"/>
                <w:kern w:val="0"/>
                <w:szCs w:val="24"/>
              </w:rPr>
              <w:t>VLAN</w:t>
            </w:r>
          </w:p>
          <w:p w14:paraId="5D33BD4F" w14:textId="0FDA1410" w:rsidR="006E37F1" w:rsidRDefault="006E37F1" w:rsidP="006478EB">
            <w:pPr>
              <w:pStyle w:val="af2"/>
              <w:widowControl/>
              <w:numPr>
                <w:ilvl w:val="0"/>
                <w:numId w:val="558"/>
              </w:numPr>
              <w:ind w:firstLineChars="0"/>
              <w:jc w:val="left"/>
              <w:rPr>
                <w:rFonts w:ascii="宋体" w:eastAsia="宋体" w:hAnsi="宋体" w:cs="宋体"/>
                <w:kern w:val="0"/>
                <w:szCs w:val="24"/>
              </w:rPr>
            </w:pPr>
            <w:r>
              <w:rPr>
                <w:rFonts w:ascii="宋体" w:eastAsia="宋体" w:hAnsi="宋体" w:cs="宋体" w:hint="eastAsia"/>
                <w:kern w:val="0"/>
                <w:szCs w:val="24"/>
              </w:rPr>
              <w:t>优化</w:t>
            </w:r>
            <w:r>
              <w:rPr>
                <w:rFonts w:ascii="宋体" w:eastAsia="宋体" w:hAnsi="宋体" w:cs="宋体"/>
                <w:kern w:val="0"/>
                <w:szCs w:val="24"/>
              </w:rPr>
              <w:t>协议模板</w:t>
            </w:r>
            <w:r>
              <w:rPr>
                <w:rFonts w:ascii="宋体" w:eastAsia="宋体" w:hAnsi="宋体" w:cs="宋体" w:hint="eastAsia"/>
                <w:kern w:val="0"/>
                <w:szCs w:val="24"/>
              </w:rPr>
              <w:t>配置</w:t>
            </w:r>
          </w:p>
          <w:p w14:paraId="2EB789FB" w14:textId="6BA16C0C" w:rsidR="006E37F1" w:rsidRDefault="006E37F1" w:rsidP="006478EB">
            <w:pPr>
              <w:pStyle w:val="af2"/>
              <w:widowControl/>
              <w:numPr>
                <w:ilvl w:val="0"/>
                <w:numId w:val="558"/>
              </w:numPr>
              <w:ind w:firstLineChars="0"/>
              <w:jc w:val="left"/>
              <w:rPr>
                <w:rFonts w:ascii="宋体" w:eastAsia="宋体" w:hAnsi="宋体" w:cs="宋体"/>
                <w:kern w:val="0"/>
                <w:szCs w:val="24"/>
              </w:rPr>
            </w:pPr>
            <w:r>
              <w:rPr>
                <w:rFonts w:ascii="宋体" w:eastAsia="宋体" w:hAnsi="宋体" w:cs="宋体" w:hint="eastAsia"/>
                <w:kern w:val="0"/>
                <w:szCs w:val="24"/>
              </w:rPr>
              <w:t>端口设置</w:t>
            </w:r>
            <w:r>
              <w:rPr>
                <w:rFonts w:ascii="宋体" w:eastAsia="宋体" w:hAnsi="宋体" w:cs="宋体"/>
                <w:kern w:val="0"/>
                <w:szCs w:val="24"/>
              </w:rPr>
              <w:t>：开启协议VLAN功能后，</w:t>
            </w:r>
            <w:r>
              <w:rPr>
                <w:rFonts w:ascii="宋体" w:eastAsia="宋体" w:hAnsi="宋体" w:cs="宋体" w:hint="eastAsia"/>
                <w:kern w:val="0"/>
                <w:szCs w:val="24"/>
              </w:rPr>
              <w:t>指定协议</w:t>
            </w:r>
            <w:r>
              <w:rPr>
                <w:rFonts w:ascii="宋体" w:eastAsia="宋体" w:hAnsi="宋体" w:cs="宋体"/>
                <w:kern w:val="0"/>
                <w:szCs w:val="24"/>
              </w:rPr>
              <w:t>模板与VLAN的映射关系</w:t>
            </w:r>
          </w:p>
          <w:p w14:paraId="655A4AE2" w14:textId="77777777"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VLAN</w:t>
            </w:r>
            <w:r>
              <w:rPr>
                <w:rFonts w:ascii="宋体" w:eastAsia="宋体" w:hAnsi="宋体" w:cs="宋体"/>
                <w:kern w:val="0"/>
                <w:szCs w:val="24"/>
              </w:rPr>
              <w:t>接口</w:t>
            </w:r>
          </w:p>
          <w:p w14:paraId="53F79CC9" w14:textId="3137EFC1" w:rsidR="00691491" w:rsidRDefault="00691491" w:rsidP="006478EB">
            <w:pPr>
              <w:pStyle w:val="af2"/>
              <w:widowControl/>
              <w:numPr>
                <w:ilvl w:val="0"/>
                <w:numId w:val="558"/>
              </w:numPr>
              <w:ind w:firstLineChars="0"/>
              <w:jc w:val="left"/>
              <w:rPr>
                <w:rFonts w:ascii="宋体" w:eastAsia="宋体" w:hAnsi="宋体" w:cs="宋体"/>
                <w:kern w:val="0"/>
                <w:szCs w:val="24"/>
              </w:rPr>
            </w:pPr>
            <w:r>
              <w:rPr>
                <w:rFonts w:ascii="宋体" w:eastAsia="宋体" w:hAnsi="宋体" w:cs="宋体"/>
                <w:kern w:val="0"/>
                <w:szCs w:val="24"/>
              </w:rPr>
              <w:t>Loopback接口默认值修改，包括IPv4</w:t>
            </w:r>
            <w:r>
              <w:rPr>
                <w:rFonts w:ascii="宋体" w:eastAsia="宋体" w:hAnsi="宋体" w:cs="宋体" w:hint="eastAsia"/>
                <w:kern w:val="0"/>
                <w:szCs w:val="24"/>
              </w:rPr>
              <w:t>和</w:t>
            </w:r>
            <w:r>
              <w:rPr>
                <w:rFonts w:ascii="宋体" w:eastAsia="宋体" w:hAnsi="宋体" w:cs="宋体"/>
                <w:kern w:val="0"/>
                <w:szCs w:val="24"/>
              </w:rPr>
              <w:t>IPv6</w:t>
            </w:r>
          </w:p>
          <w:p w14:paraId="650E34E6" w14:textId="215B000E" w:rsidR="00691491" w:rsidRDefault="00691491" w:rsidP="006478EB">
            <w:pPr>
              <w:pStyle w:val="af2"/>
              <w:widowControl/>
              <w:numPr>
                <w:ilvl w:val="0"/>
                <w:numId w:val="558"/>
              </w:numPr>
              <w:ind w:firstLineChars="0"/>
              <w:jc w:val="left"/>
              <w:rPr>
                <w:rFonts w:ascii="宋体" w:eastAsia="宋体" w:hAnsi="宋体" w:cs="宋体"/>
                <w:kern w:val="0"/>
                <w:szCs w:val="24"/>
              </w:rPr>
            </w:pPr>
            <w:r>
              <w:rPr>
                <w:rFonts w:ascii="宋体" w:eastAsia="宋体" w:hAnsi="宋体" w:cs="宋体" w:hint="eastAsia"/>
                <w:kern w:val="0"/>
                <w:szCs w:val="24"/>
              </w:rPr>
              <w:t>IPv6</w:t>
            </w:r>
            <w:r>
              <w:rPr>
                <w:rFonts w:ascii="宋体" w:eastAsia="宋体" w:hAnsi="宋体" w:cs="宋体"/>
                <w:kern w:val="0"/>
                <w:szCs w:val="24"/>
              </w:rPr>
              <w:t>接口：全球单播地址</w:t>
            </w:r>
            <w:r>
              <w:rPr>
                <w:rFonts w:ascii="宋体" w:eastAsia="宋体" w:hAnsi="宋体" w:cs="宋体" w:hint="eastAsia"/>
                <w:kern w:val="0"/>
                <w:szCs w:val="24"/>
              </w:rPr>
              <w:t>静态</w:t>
            </w:r>
            <w:r>
              <w:rPr>
                <w:rFonts w:ascii="宋体" w:eastAsia="宋体" w:hAnsi="宋体" w:cs="宋体"/>
                <w:kern w:val="0"/>
                <w:szCs w:val="24"/>
              </w:rPr>
              <w:t>配置的前缀取值范围优化</w:t>
            </w:r>
          </w:p>
          <w:p w14:paraId="298ACCAB" w14:textId="77777777"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kern w:val="0"/>
                <w:szCs w:val="24"/>
              </w:rPr>
              <w:t>DHCP服务器地址池个数规格调整为</w:t>
            </w:r>
            <w:r>
              <w:rPr>
                <w:rFonts w:ascii="宋体" w:eastAsia="宋体" w:hAnsi="宋体" w:cs="宋体" w:hint="eastAsia"/>
                <w:kern w:val="0"/>
                <w:szCs w:val="24"/>
              </w:rPr>
              <w:t>128个</w:t>
            </w:r>
          </w:p>
          <w:p w14:paraId="57EA13C4" w14:textId="41073F0A"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kern w:val="0"/>
                <w:szCs w:val="24"/>
              </w:rPr>
              <w:t>IPv6路由</w:t>
            </w:r>
          </w:p>
          <w:p w14:paraId="4A051BC5" w14:textId="4589673B" w:rsidR="00691491" w:rsidRDefault="00691491" w:rsidP="006478EB">
            <w:pPr>
              <w:pStyle w:val="af2"/>
              <w:widowControl/>
              <w:numPr>
                <w:ilvl w:val="0"/>
                <w:numId w:val="558"/>
              </w:numPr>
              <w:ind w:firstLineChars="0"/>
              <w:jc w:val="left"/>
              <w:rPr>
                <w:rFonts w:ascii="宋体" w:eastAsia="宋体" w:hAnsi="宋体" w:cs="宋体"/>
                <w:kern w:val="0"/>
                <w:szCs w:val="24"/>
              </w:rPr>
            </w:pPr>
            <w:r>
              <w:rPr>
                <w:rFonts w:ascii="宋体" w:eastAsia="宋体" w:hAnsi="宋体" w:cs="宋体" w:hint="eastAsia"/>
                <w:kern w:val="0"/>
                <w:szCs w:val="24"/>
              </w:rPr>
              <w:t>默认/静态路由</w:t>
            </w:r>
            <w:r>
              <w:rPr>
                <w:rFonts w:ascii="宋体" w:eastAsia="宋体" w:hAnsi="宋体" w:cs="宋体"/>
                <w:kern w:val="0"/>
                <w:szCs w:val="24"/>
              </w:rPr>
              <w:t>：链路本地地址作为下一跳地址，需要同时支持出接口配置</w:t>
            </w:r>
          </w:p>
          <w:p w14:paraId="496B11A4" w14:textId="54E8A468" w:rsidR="00691491" w:rsidRDefault="00691491" w:rsidP="006478EB">
            <w:pPr>
              <w:pStyle w:val="af2"/>
              <w:widowControl/>
              <w:numPr>
                <w:ilvl w:val="0"/>
                <w:numId w:val="558"/>
              </w:numPr>
              <w:ind w:firstLineChars="0"/>
              <w:jc w:val="left"/>
              <w:rPr>
                <w:rFonts w:ascii="宋体" w:eastAsia="宋体" w:hAnsi="宋体" w:cs="宋体"/>
                <w:kern w:val="0"/>
                <w:szCs w:val="24"/>
              </w:rPr>
            </w:pPr>
            <w:r>
              <w:rPr>
                <w:rFonts w:ascii="宋体" w:eastAsia="宋体" w:hAnsi="宋体" w:cs="宋体" w:hint="eastAsia"/>
                <w:kern w:val="0"/>
                <w:szCs w:val="24"/>
              </w:rPr>
              <w:t>静态路由</w:t>
            </w:r>
            <w:r>
              <w:rPr>
                <w:rFonts w:ascii="宋体" w:eastAsia="宋体" w:hAnsi="宋体" w:cs="宋体"/>
                <w:kern w:val="0"/>
                <w:szCs w:val="24"/>
              </w:rPr>
              <w:t>：前缀长度取值范围优化</w:t>
            </w:r>
          </w:p>
          <w:p w14:paraId="0533463D" w14:textId="77777777"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kern w:val="0"/>
                <w:szCs w:val="24"/>
              </w:rPr>
              <w:t>ARP和NDP邻居表规格调整为</w:t>
            </w:r>
            <w:r>
              <w:rPr>
                <w:rFonts w:ascii="宋体" w:eastAsia="宋体" w:hAnsi="宋体" w:cs="宋体" w:hint="eastAsia"/>
                <w:kern w:val="0"/>
                <w:szCs w:val="24"/>
              </w:rPr>
              <w:t>256</w:t>
            </w:r>
          </w:p>
          <w:p w14:paraId="37611D6A" w14:textId="77777777"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kern w:val="0"/>
                <w:szCs w:val="24"/>
              </w:rPr>
              <w:t>DNS：域名后缀支持-</w:t>
            </w:r>
          </w:p>
          <w:p w14:paraId="65F7C0B6" w14:textId="77777777"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kern w:val="0"/>
                <w:szCs w:val="24"/>
              </w:rPr>
              <w:t>ACL名称配置支持空格（</w:t>
            </w:r>
            <w:r>
              <w:rPr>
                <w:rFonts w:ascii="宋体" w:eastAsia="宋体" w:hAnsi="宋体" w:cs="宋体" w:hint="eastAsia"/>
                <w:kern w:val="0"/>
                <w:szCs w:val="24"/>
              </w:rPr>
              <w:t>仅限</w:t>
            </w:r>
            <w:r>
              <w:rPr>
                <w:rFonts w:ascii="宋体" w:eastAsia="宋体" w:hAnsi="宋体" w:cs="宋体"/>
                <w:kern w:val="0"/>
                <w:szCs w:val="24"/>
              </w:rPr>
              <w:t>中间）</w:t>
            </w:r>
          </w:p>
          <w:p w14:paraId="658D8FD7" w14:textId="77777777"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攻击防范：</w:t>
            </w:r>
            <w:r>
              <w:rPr>
                <w:rFonts w:ascii="宋体" w:eastAsia="宋体" w:hAnsi="宋体" w:cs="宋体"/>
                <w:kern w:val="0"/>
                <w:szCs w:val="24"/>
              </w:rPr>
              <w:t>ICMP Ping和ICMPv6 Ping</w:t>
            </w:r>
            <w:r>
              <w:rPr>
                <w:rFonts w:ascii="宋体" w:eastAsia="宋体" w:hAnsi="宋体" w:cs="宋体" w:hint="eastAsia"/>
                <w:kern w:val="0"/>
                <w:szCs w:val="24"/>
              </w:rPr>
              <w:t>的</w:t>
            </w:r>
            <w:r>
              <w:rPr>
                <w:rFonts w:ascii="宋体" w:eastAsia="宋体" w:hAnsi="宋体" w:cs="宋体"/>
                <w:kern w:val="0"/>
                <w:szCs w:val="24"/>
              </w:rPr>
              <w:t>配置说明优化</w:t>
            </w:r>
          </w:p>
          <w:p w14:paraId="3BA5DDA4" w14:textId="77777777"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DHCP</w:t>
            </w:r>
            <w:r>
              <w:rPr>
                <w:rFonts w:ascii="宋体" w:eastAsia="宋体" w:hAnsi="宋体" w:cs="宋体"/>
                <w:kern w:val="0"/>
                <w:szCs w:val="24"/>
              </w:rPr>
              <w:t xml:space="preserve"> Snooping：Circuit ID和Remote ID输入的特殊字符限制优化</w:t>
            </w:r>
          </w:p>
          <w:p w14:paraId="43CA91B5" w14:textId="77777777"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DHCPv6</w:t>
            </w:r>
            <w:r>
              <w:rPr>
                <w:rFonts w:ascii="宋体" w:eastAsia="宋体" w:hAnsi="宋体" w:cs="宋体"/>
                <w:kern w:val="0"/>
                <w:szCs w:val="24"/>
              </w:rPr>
              <w:t xml:space="preserve"> Snooping：数据统计优化</w:t>
            </w:r>
          </w:p>
          <w:p w14:paraId="744B8335" w14:textId="77777777"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SSH/Telnet</w:t>
            </w:r>
            <w:r>
              <w:rPr>
                <w:rFonts w:ascii="宋体" w:eastAsia="宋体" w:hAnsi="宋体" w:cs="宋体"/>
                <w:kern w:val="0"/>
                <w:szCs w:val="24"/>
              </w:rPr>
              <w:t xml:space="preserve"> Client：</w:t>
            </w:r>
            <w:r>
              <w:rPr>
                <w:rFonts w:ascii="宋体" w:eastAsia="宋体" w:hAnsi="宋体" w:cs="宋体" w:hint="eastAsia"/>
                <w:kern w:val="0"/>
                <w:szCs w:val="24"/>
              </w:rPr>
              <w:t>补充</w:t>
            </w:r>
            <w:r>
              <w:rPr>
                <w:rFonts w:ascii="宋体" w:eastAsia="宋体" w:hAnsi="宋体" w:cs="宋体"/>
                <w:kern w:val="0"/>
                <w:szCs w:val="24"/>
              </w:rPr>
              <w:t>公有key密钥校验支持</w:t>
            </w:r>
          </w:p>
          <w:p w14:paraId="6F71AFFE" w14:textId="77777777" w:rsidR="00691491" w:rsidRDefault="00691491"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1588</w:t>
            </w:r>
            <w:r>
              <w:rPr>
                <w:rFonts w:ascii="宋体" w:eastAsia="宋体" w:hAnsi="宋体" w:cs="宋体"/>
                <w:kern w:val="0"/>
                <w:szCs w:val="24"/>
              </w:rPr>
              <w:t>v2 TC：配置名称优化</w:t>
            </w:r>
          </w:p>
          <w:p w14:paraId="5FC82A0D" w14:textId="76EF0E33" w:rsidR="00773387" w:rsidRPr="00773387" w:rsidRDefault="00773387" w:rsidP="00773387">
            <w:pPr>
              <w:widowControl/>
              <w:jc w:val="left"/>
              <w:rPr>
                <w:rFonts w:ascii="宋体" w:eastAsia="宋体" w:hAnsi="宋体" w:cs="宋体"/>
                <w:kern w:val="0"/>
                <w:szCs w:val="24"/>
              </w:rPr>
            </w:pPr>
            <w:r>
              <w:rPr>
                <w:rFonts w:ascii="宋体" w:eastAsia="宋体" w:hAnsi="宋体" w:cs="宋体" w:hint="eastAsia"/>
                <w:kern w:val="0"/>
                <w:szCs w:val="24"/>
              </w:rPr>
              <w:t>RIP</w:t>
            </w:r>
            <w:r>
              <w:rPr>
                <w:rFonts w:ascii="宋体" w:eastAsia="宋体" w:hAnsi="宋体" w:cs="宋体"/>
                <w:kern w:val="0"/>
                <w:szCs w:val="24"/>
              </w:rPr>
              <w:t>：</w:t>
            </w:r>
          </w:p>
          <w:p w14:paraId="4B5EB4CD" w14:textId="77777777" w:rsidR="00773387" w:rsidRPr="00773387" w:rsidRDefault="00773387" w:rsidP="00773387">
            <w:pPr>
              <w:pStyle w:val="af2"/>
              <w:numPr>
                <w:ilvl w:val="0"/>
                <w:numId w:val="8"/>
              </w:numPr>
              <w:ind w:firstLineChars="0"/>
              <w:rPr>
                <w:rFonts w:ascii="宋体" w:eastAsia="宋体" w:hAnsi="宋体" w:cs="宋体"/>
                <w:kern w:val="0"/>
                <w:szCs w:val="24"/>
              </w:rPr>
            </w:pPr>
            <w:r w:rsidRPr="00773387">
              <w:rPr>
                <w:rFonts w:ascii="宋体" w:eastAsia="宋体" w:hAnsi="宋体" w:cs="宋体" w:hint="eastAsia"/>
                <w:kern w:val="0"/>
                <w:szCs w:val="24"/>
              </w:rPr>
              <w:t>全局设置：增加全局RIP运行状态信息显示</w:t>
            </w:r>
          </w:p>
          <w:p w14:paraId="2209DA7D" w14:textId="77777777" w:rsidR="00773387" w:rsidRDefault="00773387"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接口</w:t>
            </w:r>
            <w:r>
              <w:rPr>
                <w:rFonts w:ascii="宋体" w:eastAsia="宋体" w:hAnsi="宋体" w:cs="宋体"/>
                <w:kern w:val="0"/>
                <w:szCs w:val="24"/>
              </w:rPr>
              <w:t>设置</w:t>
            </w:r>
          </w:p>
          <w:p w14:paraId="4891092D" w14:textId="77777777" w:rsidR="00773387" w:rsidRPr="00773387" w:rsidRDefault="00773387" w:rsidP="006478EB">
            <w:pPr>
              <w:pStyle w:val="af2"/>
              <w:widowControl/>
              <w:numPr>
                <w:ilvl w:val="0"/>
                <w:numId w:val="558"/>
              </w:numPr>
              <w:ind w:firstLineChars="0"/>
              <w:jc w:val="left"/>
              <w:rPr>
                <w:rFonts w:ascii="宋体" w:eastAsia="宋体" w:hAnsi="宋体" w:cs="宋体"/>
                <w:kern w:val="0"/>
                <w:szCs w:val="24"/>
              </w:rPr>
            </w:pPr>
            <w:r w:rsidRPr="00773387">
              <w:rPr>
                <w:rFonts w:ascii="宋体" w:eastAsia="宋体" w:hAnsi="宋体" w:cs="宋体" w:hint="eastAsia"/>
                <w:kern w:val="0"/>
                <w:szCs w:val="24"/>
              </w:rPr>
              <w:t>当接口无地址时，禁用编辑</w:t>
            </w:r>
          </w:p>
          <w:p w14:paraId="509E43D3" w14:textId="6EF533AB" w:rsidR="00773387" w:rsidRPr="00773387" w:rsidRDefault="00773387" w:rsidP="006478EB">
            <w:pPr>
              <w:pStyle w:val="af2"/>
              <w:widowControl/>
              <w:numPr>
                <w:ilvl w:val="0"/>
                <w:numId w:val="558"/>
              </w:numPr>
              <w:ind w:firstLineChars="0"/>
              <w:jc w:val="left"/>
              <w:rPr>
                <w:rFonts w:ascii="宋体" w:eastAsia="宋体" w:hAnsi="宋体" w:cs="宋体"/>
                <w:kern w:val="0"/>
                <w:szCs w:val="24"/>
              </w:rPr>
            </w:pPr>
            <w:r w:rsidRPr="00773387">
              <w:rPr>
                <w:rFonts w:ascii="宋体" w:eastAsia="宋体" w:hAnsi="宋体" w:cs="宋体" w:hint="eastAsia"/>
                <w:kern w:val="0"/>
                <w:szCs w:val="24"/>
              </w:rPr>
              <w:t>接口列表，目的地址/掩码显示优化</w:t>
            </w:r>
          </w:p>
          <w:p w14:paraId="6F0FB837" w14:textId="12C31C38" w:rsidR="00773387" w:rsidRPr="00773387" w:rsidRDefault="00773387" w:rsidP="00773387">
            <w:pPr>
              <w:widowControl/>
              <w:jc w:val="left"/>
              <w:rPr>
                <w:rFonts w:ascii="宋体" w:eastAsia="宋体" w:hAnsi="宋体" w:cs="宋体"/>
                <w:kern w:val="0"/>
                <w:szCs w:val="24"/>
              </w:rPr>
            </w:pPr>
            <w:r>
              <w:rPr>
                <w:rFonts w:ascii="宋体" w:eastAsia="宋体" w:hAnsi="宋体" w:cs="宋体" w:hint="eastAsia"/>
                <w:kern w:val="0"/>
                <w:szCs w:val="24"/>
              </w:rPr>
              <w:t>RIPng：</w:t>
            </w:r>
          </w:p>
          <w:p w14:paraId="3F1598D9" w14:textId="77777777" w:rsidR="00773387" w:rsidRPr="00773387" w:rsidRDefault="00773387" w:rsidP="00773387">
            <w:pPr>
              <w:pStyle w:val="af2"/>
              <w:numPr>
                <w:ilvl w:val="0"/>
                <w:numId w:val="8"/>
              </w:numPr>
              <w:ind w:firstLineChars="0"/>
              <w:rPr>
                <w:rFonts w:ascii="宋体" w:eastAsia="宋体" w:hAnsi="宋体" w:cs="宋体"/>
                <w:kern w:val="0"/>
                <w:szCs w:val="24"/>
              </w:rPr>
            </w:pPr>
            <w:r w:rsidRPr="00773387">
              <w:rPr>
                <w:rFonts w:ascii="宋体" w:eastAsia="宋体" w:hAnsi="宋体" w:cs="宋体" w:hint="eastAsia"/>
                <w:kern w:val="0"/>
                <w:szCs w:val="24"/>
              </w:rPr>
              <w:t>全局设置：增加全局RIPng运行状态信息显示</w:t>
            </w:r>
          </w:p>
          <w:p w14:paraId="7CCBC493" w14:textId="03D96843" w:rsidR="00773387" w:rsidRDefault="00773387"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接口设置</w:t>
            </w:r>
          </w:p>
          <w:p w14:paraId="58035755" w14:textId="77777777" w:rsidR="00773387" w:rsidRPr="00773387" w:rsidRDefault="00773387" w:rsidP="006478EB">
            <w:pPr>
              <w:pStyle w:val="af2"/>
              <w:widowControl/>
              <w:numPr>
                <w:ilvl w:val="0"/>
                <w:numId w:val="557"/>
              </w:numPr>
              <w:ind w:firstLineChars="0"/>
              <w:jc w:val="left"/>
              <w:rPr>
                <w:rFonts w:ascii="宋体" w:eastAsia="宋体" w:hAnsi="宋体" w:cs="宋体"/>
                <w:kern w:val="0"/>
                <w:szCs w:val="24"/>
              </w:rPr>
            </w:pPr>
            <w:r w:rsidRPr="00773387">
              <w:rPr>
                <w:rFonts w:ascii="宋体" w:eastAsia="宋体" w:hAnsi="宋体" w:cs="宋体" w:hint="eastAsia"/>
                <w:kern w:val="0"/>
                <w:szCs w:val="24"/>
              </w:rPr>
              <w:t>当接口无地址时，禁用编辑</w:t>
            </w:r>
          </w:p>
          <w:p w14:paraId="2B1740E7" w14:textId="60A3E754" w:rsidR="00773387" w:rsidRPr="00773387" w:rsidRDefault="00773387" w:rsidP="006478EB">
            <w:pPr>
              <w:pStyle w:val="af2"/>
              <w:widowControl/>
              <w:numPr>
                <w:ilvl w:val="0"/>
                <w:numId w:val="557"/>
              </w:numPr>
              <w:ind w:firstLineChars="0"/>
              <w:jc w:val="left"/>
              <w:rPr>
                <w:rFonts w:ascii="宋体" w:eastAsia="宋体" w:hAnsi="宋体" w:cs="宋体"/>
                <w:kern w:val="0"/>
                <w:szCs w:val="24"/>
              </w:rPr>
            </w:pPr>
            <w:r w:rsidRPr="00773387">
              <w:rPr>
                <w:rFonts w:ascii="宋体" w:eastAsia="宋体" w:hAnsi="宋体" w:cs="宋体" w:hint="eastAsia"/>
                <w:kern w:val="0"/>
                <w:szCs w:val="24"/>
              </w:rPr>
              <w:t>接口列表，目的地址/前缀显示优化，且链路本地和全球单播地址均需显示</w:t>
            </w:r>
          </w:p>
          <w:p w14:paraId="621E3FEC" w14:textId="77777777" w:rsidR="00773387" w:rsidRDefault="00773387" w:rsidP="00773387">
            <w:pPr>
              <w:widowControl/>
              <w:jc w:val="left"/>
              <w:rPr>
                <w:rFonts w:ascii="宋体" w:eastAsia="宋体" w:hAnsi="宋体" w:cs="宋体"/>
                <w:kern w:val="0"/>
                <w:szCs w:val="24"/>
              </w:rPr>
            </w:pPr>
            <w:r>
              <w:rPr>
                <w:rFonts w:ascii="宋体" w:eastAsia="宋体" w:hAnsi="宋体" w:cs="宋体" w:hint="eastAsia"/>
                <w:kern w:val="0"/>
                <w:szCs w:val="24"/>
              </w:rPr>
              <w:t>OSPF</w:t>
            </w:r>
            <w:r>
              <w:rPr>
                <w:rFonts w:ascii="宋体" w:eastAsia="宋体" w:hAnsi="宋体" w:cs="宋体"/>
                <w:kern w:val="0"/>
                <w:szCs w:val="24"/>
              </w:rPr>
              <w:t>：</w:t>
            </w:r>
          </w:p>
          <w:p w14:paraId="3D8727B0" w14:textId="3CDAE164" w:rsidR="00773387" w:rsidRDefault="00773387"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全局设置</w:t>
            </w:r>
          </w:p>
          <w:p w14:paraId="79B28DB1"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LSA定时器配置名称优化</w:t>
            </w:r>
          </w:p>
          <w:p w14:paraId="51F2B982"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始终通告默认路由的度量值和外部路由度量值取值范围优化</w:t>
            </w:r>
          </w:p>
          <w:p w14:paraId="59CD0AF1" w14:textId="3E8AB8C5"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增加全局OSPF运行状态信息显示</w:t>
            </w:r>
          </w:p>
          <w:p w14:paraId="340598B7" w14:textId="4476031C" w:rsidR="00773387" w:rsidRDefault="00773387"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lastRenderedPageBreak/>
              <w:t>接口设置</w:t>
            </w:r>
          </w:p>
          <w:p w14:paraId="2DD718A9"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配置增加OSPF开关，开启后支持设置区域ID，区域ID设置既支持数字又支持IPv4地址</w:t>
            </w:r>
          </w:p>
          <w:p w14:paraId="2FD9DEA4"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新增Fast Hello功能，Hello间隔和邻居失效时间优化</w:t>
            </w:r>
          </w:p>
          <w:p w14:paraId="543F0BD9"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开销值取值范围调整</w:t>
            </w:r>
          </w:p>
          <w:p w14:paraId="11B66E9C"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接口列表，增加接口地址和状态显示</w:t>
            </w:r>
          </w:p>
          <w:p w14:paraId="4FCC083A" w14:textId="1EBE03EE" w:rsid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接口增加OSPF运行详情信息显示</w:t>
            </w:r>
          </w:p>
          <w:p w14:paraId="7E621EF6" w14:textId="701DEB22" w:rsidR="00773387" w:rsidRDefault="00773387"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区域</w:t>
            </w:r>
            <w:r>
              <w:rPr>
                <w:rFonts w:ascii="宋体" w:eastAsia="宋体" w:hAnsi="宋体" w:cs="宋体"/>
                <w:kern w:val="0"/>
                <w:szCs w:val="24"/>
              </w:rPr>
              <w:t>设置</w:t>
            </w:r>
          </w:p>
          <w:p w14:paraId="4A5F5155"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区域ID以IPv4地址格式显示</w:t>
            </w:r>
          </w:p>
          <w:p w14:paraId="7AA99035" w14:textId="45C002D2" w:rsid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区域不支持添加和删除（仅支持编辑），根据接口设置的区域ID自动生成和删除</w:t>
            </w:r>
          </w:p>
          <w:p w14:paraId="46D257B6" w14:textId="396A3594" w:rsidR="00773387" w:rsidRDefault="00773387"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邻居</w:t>
            </w:r>
            <w:r>
              <w:rPr>
                <w:rFonts w:ascii="宋体" w:eastAsia="宋体" w:hAnsi="宋体" w:cs="宋体"/>
                <w:kern w:val="0"/>
                <w:szCs w:val="24"/>
              </w:rPr>
              <w:t>设置</w:t>
            </w:r>
          </w:p>
          <w:p w14:paraId="616599F2"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TAB名称优化为NBMA邻居</w:t>
            </w:r>
          </w:p>
          <w:p w14:paraId="11CFB381"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添加邻居增加Hello报文间隔、优先级</w:t>
            </w:r>
          </w:p>
          <w:p w14:paraId="7238FD11" w14:textId="6826267D" w:rsid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邻居列表，增加与邻居匹配的同网段接口地址（包括VLAN ID和IP地址）</w:t>
            </w:r>
          </w:p>
          <w:p w14:paraId="23255F5C" w14:textId="396A3594" w:rsidR="00773387" w:rsidRDefault="00773387" w:rsidP="00773387">
            <w:pPr>
              <w:widowControl/>
              <w:jc w:val="left"/>
              <w:rPr>
                <w:rFonts w:ascii="宋体" w:eastAsia="宋体" w:hAnsi="宋体" w:cs="宋体"/>
                <w:kern w:val="0"/>
                <w:szCs w:val="24"/>
              </w:rPr>
            </w:pPr>
            <w:r>
              <w:rPr>
                <w:rFonts w:ascii="宋体" w:eastAsia="宋体" w:hAnsi="宋体" w:cs="宋体" w:hint="eastAsia"/>
                <w:kern w:val="0"/>
                <w:szCs w:val="24"/>
              </w:rPr>
              <w:t>OSPFv</w:t>
            </w:r>
            <w:r>
              <w:rPr>
                <w:rFonts w:ascii="宋体" w:eastAsia="宋体" w:hAnsi="宋体" w:cs="宋体"/>
                <w:kern w:val="0"/>
                <w:szCs w:val="24"/>
              </w:rPr>
              <w:t>3</w:t>
            </w:r>
            <w:r>
              <w:rPr>
                <w:rFonts w:ascii="宋体" w:eastAsia="宋体" w:hAnsi="宋体" w:cs="宋体" w:hint="eastAsia"/>
                <w:kern w:val="0"/>
                <w:szCs w:val="24"/>
              </w:rPr>
              <w:t>：</w:t>
            </w:r>
          </w:p>
          <w:p w14:paraId="3616CAD2" w14:textId="77777777" w:rsidR="00773387" w:rsidRDefault="00773387"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全局设置</w:t>
            </w:r>
          </w:p>
          <w:p w14:paraId="7FF96ABC"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引入外部路由的度量值和度量类型暂不支持</w:t>
            </w:r>
          </w:p>
          <w:p w14:paraId="399B5AF4" w14:textId="1E809D58" w:rsid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增加全局OSPFv3运行状态信息显示</w:t>
            </w:r>
          </w:p>
          <w:p w14:paraId="57ED0909" w14:textId="77777777" w:rsidR="00773387" w:rsidRDefault="00773387"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接口设置</w:t>
            </w:r>
          </w:p>
          <w:p w14:paraId="1DFAF206"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配置增加OSPFv3开关，开启后支持设置区域ID，区域ID设置既支持数字又支持IPv4地址</w:t>
            </w:r>
          </w:p>
          <w:p w14:paraId="3F237F4F"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邻居失效时间乘数去除</w:t>
            </w:r>
          </w:p>
          <w:p w14:paraId="4FD7DD34"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接口列表，增加接口地址和状态显示，且链路本地和全球单播地址均需显示</w:t>
            </w:r>
          </w:p>
          <w:p w14:paraId="7BFC6BFC" w14:textId="274DF620" w:rsid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接口增加OSPFv3运行详情信息显示</w:t>
            </w:r>
          </w:p>
          <w:p w14:paraId="4D865992" w14:textId="77777777" w:rsidR="00773387" w:rsidRDefault="00773387" w:rsidP="00773387">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区域设置</w:t>
            </w:r>
          </w:p>
          <w:p w14:paraId="3E3FE94B" w14:textId="77777777"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区域不支持添加和删除（仅支持编辑），根据接口设置的区域ID自动生成和删除</w:t>
            </w:r>
          </w:p>
          <w:p w14:paraId="13769C70" w14:textId="34E5AB4D" w:rsidR="00773387" w:rsidRPr="00773387" w:rsidRDefault="00773387" w:rsidP="006478EB">
            <w:pPr>
              <w:pStyle w:val="af2"/>
              <w:widowControl/>
              <w:numPr>
                <w:ilvl w:val="0"/>
                <w:numId w:val="556"/>
              </w:numPr>
              <w:ind w:firstLineChars="0"/>
              <w:jc w:val="left"/>
              <w:rPr>
                <w:rFonts w:ascii="宋体" w:eastAsia="宋体" w:hAnsi="宋体" w:cs="宋体"/>
                <w:kern w:val="0"/>
                <w:szCs w:val="24"/>
              </w:rPr>
            </w:pPr>
            <w:r w:rsidRPr="00773387">
              <w:rPr>
                <w:rFonts w:ascii="宋体" w:eastAsia="宋体" w:hAnsi="宋体" w:cs="宋体" w:hint="eastAsia"/>
                <w:kern w:val="0"/>
                <w:szCs w:val="24"/>
              </w:rPr>
              <w:t>编辑时增加区域类型选择</w:t>
            </w:r>
          </w:p>
        </w:tc>
        <w:tc>
          <w:tcPr>
            <w:tcW w:w="992" w:type="dxa"/>
            <w:shd w:val="clear" w:color="auto" w:fill="auto"/>
          </w:tcPr>
          <w:p w14:paraId="485C3161" w14:textId="77777777" w:rsidR="006B228D" w:rsidRDefault="006B228D" w:rsidP="00380721">
            <w:pPr>
              <w:jc w:val="center"/>
              <w:rPr>
                <w:rFonts w:asciiTheme="minorEastAsia" w:hAnsiTheme="minorEastAsia"/>
              </w:rPr>
            </w:pPr>
            <w:r>
              <w:rPr>
                <w:rFonts w:asciiTheme="minorEastAsia" w:hAnsiTheme="minorEastAsia" w:hint="eastAsia"/>
              </w:rPr>
              <w:lastRenderedPageBreak/>
              <w:t>xhfang</w:t>
            </w:r>
          </w:p>
        </w:tc>
      </w:tr>
      <w:tr w:rsidR="00F13246" w14:paraId="03E09BA9" w14:textId="77777777" w:rsidTr="005B3448">
        <w:tc>
          <w:tcPr>
            <w:tcW w:w="1276" w:type="dxa"/>
            <w:shd w:val="clear" w:color="auto" w:fill="auto"/>
          </w:tcPr>
          <w:p w14:paraId="10A2539B" w14:textId="2A299858" w:rsidR="00F13246" w:rsidRDefault="00F13246" w:rsidP="005B3448">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2.2</w:t>
            </w:r>
          </w:p>
        </w:tc>
        <w:tc>
          <w:tcPr>
            <w:tcW w:w="2002" w:type="dxa"/>
            <w:shd w:val="clear" w:color="auto" w:fill="auto"/>
          </w:tcPr>
          <w:p w14:paraId="3E6E16E2" w14:textId="6F3611CC" w:rsidR="00F13246" w:rsidRDefault="00F13246" w:rsidP="005B3448">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05.12</w:t>
            </w:r>
          </w:p>
        </w:tc>
        <w:tc>
          <w:tcPr>
            <w:tcW w:w="5511" w:type="dxa"/>
            <w:shd w:val="clear" w:color="auto" w:fill="auto"/>
          </w:tcPr>
          <w:p w14:paraId="2070B113" w14:textId="4B32DAA0" w:rsidR="00F13246" w:rsidRDefault="00F13246" w:rsidP="005B3448">
            <w:pPr>
              <w:rPr>
                <w:rFonts w:asciiTheme="minorEastAsia" w:hAnsiTheme="minorEastAsia"/>
              </w:rPr>
            </w:pPr>
            <w:r>
              <w:rPr>
                <w:rFonts w:asciiTheme="minorEastAsia" w:hAnsiTheme="minorEastAsia" w:hint="eastAsia"/>
              </w:rPr>
              <w:t>根据交互</w:t>
            </w:r>
            <w:r>
              <w:rPr>
                <w:rFonts w:asciiTheme="minorEastAsia" w:hAnsiTheme="minorEastAsia"/>
              </w:rPr>
              <w:t>评审</w:t>
            </w:r>
            <w:r w:rsidR="002407A3">
              <w:rPr>
                <w:rFonts w:asciiTheme="minorEastAsia" w:hAnsiTheme="minorEastAsia" w:hint="eastAsia"/>
              </w:rPr>
              <w:t>和</w:t>
            </w:r>
            <w:r w:rsidR="002407A3">
              <w:rPr>
                <w:rFonts w:asciiTheme="minorEastAsia" w:hAnsiTheme="minorEastAsia"/>
              </w:rPr>
              <w:t>部分问题</w:t>
            </w:r>
            <w:r>
              <w:rPr>
                <w:rFonts w:asciiTheme="minorEastAsia" w:hAnsiTheme="minorEastAsia"/>
              </w:rPr>
              <w:t>优化：</w:t>
            </w:r>
          </w:p>
          <w:p w14:paraId="40B0F65E" w14:textId="32000B5B" w:rsidR="00F13246" w:rsidRDefault="003B6945" w:rsidP="00F13246">
            <w:pPr>
              <w:pStyle w:val="af2"/>
              <w:widowControl/>
              <w:numPr>
                <w:ilvl w:val="0"/>
                <w:numId w:val="8"/>
              </w:numPr>
              <w:ind w:firstLineChars="0"/>
              <w:jc w:val="left"/>
              <w:rPr>
                <w:rFonts w:ascii="宋体" w:eastAsia="宋体" w:hAnsi="宋体" w:cs="宋体"/>
                <w:kern w:val="0"/>
                <w:szCs w:val="24"/>
              </w:rPr>
            </w:pPr>
            <w:hyperlink w:anchor="_用户管理(FP1B)" w:history="1">
              <w:r w:rsidR="002407A3" w:rsidRPr="002407A3">
                <w:rPr>
                  <w:rStyle w:val="af"/>
                  <w:rFonts w:ascii="宋体" w:eastAsia="宋体" w:hAnsi="宋体" w:cs="宋体" w:hint="eastAsia"/>
                  <w:kern w:val="0"/>
                  <w:szCs w:val="24"/>
                </w:rPr>
                <w:t>用户</w:t>
              </w:r>
              <w:r w:rsidR="002407A3" w:rsidRPr="002407A3">
                <w:rPr>
                  <w:rStyle w:val="af"/>
                  <w:rFonts w:ascii="宋体" w:eastAsia="宋体" w:hAnsi="宋体" w:cs="宋体"/>
                  <w:kern w:val="0"/>
                  <w:szCs w:val="24"/>
                </w:rPr>
                <w:t>管理</w:t>
              </w:r>
            </w:hyperlink>
            <w:r w:rsidR="002407A3">
              <w:rPr>
                <w:rFonts w:ascii="宋体" w:eastAsia="宋体" w:hAnsi="宋体" w:cs="宋体"/>
                <w:kern w:val="0"/>
                <w:szCs w:val="24"/>
              </w:rPr>
              <w:t>：Monitor用户</w:t>
            </w:r>
            <w:r w:rsidR="002407A3">
              <w:rPr>
                <w:rFonts w:ascii="宋体" w:eastAsia="宋体" w:hAnsi="宋体" w:cs="宋体" w:hint="eastAsia"/>
                <w:kern w:val="0"/>
                <w:szCs w:val="24"/>
              </w:rPr>
              <w:t>去除</w:t>
            </w:r>
            <w:r w:rsidR="002407A3">
              <w:rPr>
                <w:rFonts w:ascii="宋体" w:eastAsia="宋体" w:hAnsi="宋体" w:cs="宋体"/>
                <w:kern w:val="0"/>
                <w:szCs w:val="24"/>
              </w:rPr>
              <w:t>重启支持</w:t>
            </w:r>
          </w:p>
          <w:p w14:paraId="1EE13F74" w14:textId="5DB73574" w:rsidR="002407A3" w:rsidRDefault="003B6945" w:rsidP="00F13246">
            <w:pPr>
              <w:pStyle w:val="af2"/>
              <w:widowControl/>
              <w:numPr>
                <w:ilvl w:val="0"/>
                <w:numId w:val="8"/>
              </w:numPr>
              <w:ind w:firstLineChars="0"/>
              <w:jc w:val="left"/>
              <w:rPr>
                <w:rFonts w:ascii="宋体" w:eastAsia="宋体" w:hAnsi="宋体" w:cs="宋体"/>
                <w:kern w:val="0"/>
                <w:szCs w:val="24"/>
              </w:rPr>
            </w:pPr>
            <w:hyperlink w:anchor="_AAA(FP1C)" w:history="1">
              <w:r w:rsidR="002407A3" w:rsidRPr="002407A3">
                <w:rPr>
                  <w:rStyle w:val="af"/>
                  <w:rFonts w:ascii="宋体" w:eastAsia="宋体" w:hAnsi="宋体" w:cs="宋体"/>
                  <w:kern w:val="0"/>
                  <w:szCs w:val="24"/>
                </w:rPr>
                <w:t>AAA</w:t>
              </w:r>
            </w:hyperlink>
            <w:r w:rsidR="002407A3">
              <w:rPr>
                <w:rFonts w:ascii="宋体" w:eastAsia="宋体" w:hAnsi="宋体" w:cs="宋体"/>
                <w:kern w:val="0"/>
                <w:szCs w:val="24"/>
              </w:rPr>
              <w:t>：方法</w:t>
            </w:r>
            <w:r w:rsidR="002407A3">
              <w:rPr>
                <w:rFonts w:ascii="宋体" w:eastAsia="宋体" w:hAnsi="宋体" w:cs="宋体" w:hint="eastAsia"/>
                <w:kern w:val="0"/>
                <w:szCs w:val="24"/>
              </w:rPr>
              <w:t>1去除</w:t>
            </w:r>
            <w:r w:rsidR="002407A3">
              <w:rPr>
                <w:rFonts w:ascii="宋体" w:eastAsia="宋体" w:hAnsi="宋体" w:cs="宋体"/>
                <w:kern w:val="0"/>
                <w:szCs w:val="24"/>
              </w:rPr>
              <w:t>Empty，一个AAA</w:t>
            </w:r>
            <w:r w:rsidR="002407A3">
              <w:rPr>
                <w:rFonts w:ascii="宋体" w:eastAsia="宋体" w:hAnsi="宋体" w:cs="宋体" w:hint="eastAsia"/>
                <w:kern w:val="0"/>
                <w:szCs w:val="24"/>
              </w:rPr>
              <w:t>里</w:t>
            </w:r>
            <w:r w:rsidR="002407A3">
              <w:rPr>
                <w:rFonts w:ascii="宋体" w:eastAsia="宋体" w:hAnsi="宋体" w:cs="宋体"/>
                <w:kern w:val="0"/>
                <w:szCs w:val="24"/>
              </w:rPr>
              <w:t>必须要有一个方法</w:t>
            </w:r>
          </w:p>
          <w:p w14:paraId="390C7F9A" w14:textId="14AEE08E" w:rsidR="002407A3" w:rsidRDefault="003B6945" w:rsidP="00F13246">
            <w:pPr>
              <w:pStyle w:val="af2"/>
              <w:widowControl/>
              <w:numPr>
                <w:ilvl w:val="0"/>
                <w:numId w:val="8"/>
              </w:numPr>
              <w:ind w:firstLineChars="0"/>
              <w:jc w:val="left"/>
              <w:rPr>
                <w:rFonts w:ascii="宋体" w:eastAsia="宋体" w:hAnsi="宋体" w:cs="宋体"/>
                <w:kern w:val="0"/>
                <w:szCs w:val="24"/>
              </w:rPr>
            </w:pPr>
            <w:hyperlink w:anchor="_静态路由/Static_Routing_(FP1D)" w:history="1">
              <w:r w:rsidR="002407A3" w:rsidRPr="002407A3">
                <w:rPr>
                  <w:rStyle w:val="af"/>
                  <w:rFonts w:ascii="宋体" w:eastAsia="宋体" w:hAnsi="宋体" w:cs="宋体" w:hint="eastAsia"/>
                  <w:kern w:val="0"/>
                  <w:szCs w:val="24"/>
                </w:rPr>
                <w:t>静态路由</w:t>
              </w:r>
            </w:hyperlink>
            <w:r w:rsidR="002407A3">
              <w:rPr>
                <w:rFonts w:ascii="宋体" w:eastAsia="宋体" w:hAnsi="宋体" w:cs="宋体"/>
                <w:kern w:val="0"/>
                <w:szCs w:val="24"/>
              </w:rPr>
              <w:t>：</w:t>
            </w:r>
            <w:r w:rsidR="002407A3">
              <w:rPr>
                <w:rFonts w:ascii="宋体" w:eastAsia="宋体" w:hAnsi="宋体" w:cs="宋体" w:hint="eastAsia"/>
                <w:kern w:val="0"/>
                <w:szCs w:val="24"/>
              </w:rPr>
              <w:t>静态路由</w:t>
            </w:r>
            <w:r w:rsidR="002407A3">
              <w:rPr>
                <w:rFonts w:ascii="宋体" w:eastAsia="宋体" w:hAnsi="宋体" w:cs="宋体"/>
                <w:kern w:val="0"/>
                <w:szCs w:val="24"/>
              </w:rPr>
              <w:t>表项去除Flags</w:t>
            </w:r>
          </w:p>
          <w:p w14:paraId="241FE8B9" w14:textId="65D2E609" w:rsidR="002407A3" w:rsidRDefault="003B6945" w:rsidP="00F13246">
            <w:pPr>
              <w:pStyle w:val="af2"/>
              <w:widowControl/>
              <w:numPr>
                <w:ilvl w:val="0"/>
                <w:numId w:val="8"/>
              </w:numPr>
              <w:ind w:firstLineChars="0"/>
              <w:jc w:val="left"/>
              <w:rPr>
                <w:rFonts w:ascii="宋体" w:eastAsia="宋体" w:hAnsi="宋体" w:cs="宋体"/>
                <w:kern w:val="0"/>
                <w:szCs w:val="24"/>
              </w:rPr>
            </w:pPr>
            <w:hyperlink w:anchor="_（四）兼容Cisco_PVST(Per_VLAN" w:history="1">
              <w:r w:rsidR="002407A3" w:rsidRPr="002407A3">
                <w:rPr>
                  <w:rStyle w:val="af"/>
                  <w:rFonts w:ascii="宋体" w:eastAsia="宋体" w:hAnsi="宋体" w:cs="宋体"/>
                  <w:kern w:val="0"/>
                  <w:szCs w:val="24"/>
                </w:rPr>
                <w:t>PVST</w:t>
              </w:r>
            </w:hyperlink>
            <w:r w:rsidR="002407A3">
              <w:rPr>
                <w:rFonts w:ascii="宋体" w:eastAsia="宋体" w:hAnsi="宋体" w:cs="宋体"/>
                <w:kern w:val="0"/>
                <w:szCs w:val="24"/>
              </w:rPr>
              <w:t>：PVST端口设置优化</w:t>
            </w:r>
          </w:p>
          <w:p w14:paraId="5B03487B" w14:textId="6605D9E2" w:rsidR="002407A3" w:rsidRDefault="003B6945" w:rsidP="002407A3">
            <w:pPr>
              <w:pStyle w:val="af2"/>
              <w:widowControl/>
              <w:numPr>
                <w:ilvl w:val="0"/>
                <w:numId w:val="8"/>
              </w:numPr>
              <w:ind w:firstLineChars="0"/>
              <w:jc w:val="left"/>
              <w:rPr>
                <w:rFonts w:ascii="宋体" w:eastAsia="宋体" w:hAnsi="宋体" w:cs="宋体"/>
                <w:kern w:val="0"/>
                <w:szCs w:val="24"/>
              </w:rPr>
            </w:pPr>
            <w:hyperlink w:anchor="_RIP" w:history="1">
              <w:r w:rsidR="002407A3" w:rsidRPr="002407A3">
                <w:rPr>
                  <w:rStyle w:val="af"/>
                  <w:rFonts w:ascii="宋体" w:eastAsia="宋体" w:hAnsi="宋体" w:cs="宋体" w:hint="eastAsia"/>
                  <w:kern w:val="0"/>
                  <w:szCs w:val="24"/>
                </w:rPr>
                <w:t>RIP</w:t>
              </w:r>
            </w:hyperlink>
            <w:r w:rsidR="002407A3">
              <w:rPr>
                <w:rFonts w:ascii="宋体" w:eastAsia="宋体" w:hAnsi="宋体" w:cs="宋体" w:hint="eastAsia"/>
                <w:kern w:val="0"/>
                <w:szCs w:val="24"/>
              </w:rPr>
              <w:t>/</w:t>
            </w:r>
            <w:hyperlink w:anchor="_RIPng" w:history="1">
              <w:r w:rsidR="002407A3" w:rsidRPr="002407A3">
                <w:rPr>
                  <w:rStyle w:val="af"/>
                  <w:rFonts w:ascii="宋体" w:eastAsia="宋体" w:hAnsi="宋体" w:cs="宋体" w:hint="eastAsia"/>
                  <w:kern w:val="0"/>
                  <w:szCs w:val="24"/>
                </w:rPr>
                <w:t>RIPng</w:t>
              </w:r>
            </w:hyperlink>
          </w:p>
          <w:p w14:paraId="3960F98B" w14:textId="77777777" w:rsidR="002407A3" w:rsidRPr="002407A3" w:rsidRDefault="002407A3" w:rsidP="00B10728">
            <w:pPr>
              <w:pStyle w:val="af2"/>
              <w:widowControl/>
              <w:numPr>
                <w:ilvl w:val="0"/>
                <w:numId w:val="554"/>
              </w:numPr>
              <w:ind w:firstLineChars="0"/>
              <w:jc w:val="left"/>
              <w:rPr>
                <w:rFonts w:ascii="宋体" w:eastAsia="宋体" w:hAnsi="宋体" w:cs="宋体"/>
                <w:kern w:val="0"/>
                <w:szCs w:val="24"/>
              </w:rPr>
            </w:pPr>
            <w:r w:rsidRPr="002407A3">
              <w:rPr>
                <w:rFonts w:ascii="宋体" w:eastAsia="宋体" w:hAnsi="宋体" w:cs="宋体" w:hint="eastAsia"/>
                <w:kern w:val="0"/>
                <w:szCs w:val="24"/>
              </w:rPr>
              <w:t>增加VLAN接口批量编辑个数上限</w:t>
            </w:r>
          </w:p>
          <w:p w14:paraId="58520C2E" w14:textId="296938D6" w:rsidR="002407A3" w:rsidRPr="002407A3" w:rsidRDefault="002407A3" w:rsidP="00B10728">
            <w:pPr>
              <w:pStyle w:val="af2"/>
              <w:widowControl/>
              <w:numPr>
                <w:ilvl w:val="0"/>
                <w:numId w:val="554"/>
              </w:numPr>
              <w:ind w:firstLineChars="0"/>
              <w:jc w:val="left"/>
              <w:rPr>
                <w:rFonts w:ascii="宋体" w:eastAsia="宋体" w:hAnsi="宋体" w:cs="宋体"/>
                <w:kern w:val="0"/>
                <w:szCs w:val="24"/>
              </w:rPr>
            </w:pPr>
            <w:r w:rsidRPr="002407A3">
              <w:rPr>
                <w:rFonts w:ascii="宋体" w:eastAsia="宋体" w:hAnsi="宋体" w:cs="宋体" w:hint="eastAsia"/>
                <w:kern w:val="0"/>
                <w:szCs w:val="24"/>
              </w:rPr>
              <w:t>路由通告个数上限调整</w:t>
            </w:r>
          </w:p>
          <w:p w14:paraId="5EAA33E0" w14:textId="5EACE20F" w:rsidR="002407A3" w:rsidRPr="002407A3" w:rsidRDefault="002407A3" w:rsidP="00B10728">
            <w:pPr>
              <w:pStyle w:val="af2"/>
              <w:widowControl/>
              <w:numPr>
                <w:ilvl w:val="0"/>
                <w:numId w:val="554"/>
              </w:numPr>
              <w:ind w:firstLineChars="0"/>
              <w:jc w:val="left"/>
              <w:rPr>
                <w:rFonts w:ascii="宋体" w:eastAsia="宋体" w:hAnsi="宋体" w:cs="宋体"/>
                <w:kern w:val="0"/>
                <w:szCs w:val="24"/>
              </w:rPr>
            </w:pPr>
            <w:r w:rsidRPr="002407A3">
              <w:rPr>
                <w:rFonts w:ascii="宋体" w:eastAsia="宋体" w:hAnsi="宋体" w:cs="宋体" w:hint="eastAsia"/>
                <w:kern w:val="0"/>
                <w:szCs w:val="24"/>
              </w:rPr>
              <w:t>增加批量添加/删除路由通告个数上限</w:t>
            </w:r>
          </w:p>
          <w:p w14:paraId="4294F92F" w14:textId="6373706D" w:rsidR="002407A3" w:rsidRPr="002407A3" w:rsidRDefault="002407A3" w:rsidP="00B10728">
            <w:pPr>
              <w:pStyle w:val="af2"/>
              <w:widowControl/>
              <w:numPr>
                <w:ilvl w:val="0"/>
                <w:numId w:val="554"/>
              </w:numPr>
              <w:ind w:firstLineChars="0"/>
              <w:jc w:val="left"/>
              <w:rPr>
                <w:rFonts w:ascii="宋体" w:eastAsia="宋体" w:hAnsi="宋体" w:cs="宋体"/>
                <w:kern w:val="0"/>
                <w:szCs w:val="24"/>
              </w:rPr>
            </w:pPr>
            <w:r w:rsidRPr="002407A3">
              <w:rPr>
                <w:rFonts w:ascii="宋体" w:eastAsia="宋体" w:hAnsi="宋体" w:cs="宋体" w:hint="eastAsia"/>
                <w:kern w:val="0"/>
                <w:szCs w:val="24"/>
              </w:rPr>
              <w:t>增加邻居信息</w:t>
            </w:r>
          </w:p>
          <w:p w14:paraId="7233FA83" w14:textId="1D9B21FC" w:rsidR="002407A3" w:rsidRPr="002407A3" w:rsidRDefault="002407A3" w:rsidP="00B10728">
            <w:pPr>
              <w:pStyle w:val="af2"/>
              <w:widowControl/>
              <w:numPr>
                <w:ilvl w:val="0"/>
                <w:numId w:val="554"/>
              </w:numPr>
              <w:ind w:firstLineChars="0"/>
              <w:jc w:val="left"/>
              <w:rPr>
                <w:rFonts w:ascii="宋体" w:eastAsia="宋体" w:hAnsi="宋体" w:cs="宋体"/>
                <w:kern w:val="0"/>
                <w:szCs w:val="24"/>
              </w:rPr>
            </w:pPr>
            <w:r w:rsidRPr="002407A3">
              <w:rPr>
                <w:rFonts w:ascii="宋体" w:eastAsia="宋体" w:hAnsi="宋体" w:cs="宋体" w:hint="eastAsia"/>
                <w:kern w:val="0"/>
                <w:szCs w:val="24"/>
              </w:rPr>
              <w:lastRenderedPageBreak/>
              <w:t>去除路由表</w:t>
            </w:r>
          </w:p>
          <w:p w14:paraId="46C29D4A" w14:textId="0DCDB805" w:rsidR="002407A3" w:rsidRDefault="003B6945" w:rsidP="002407A3">
            <w:pPr>
              <w:pStyle w:val="af2"/>
              <w:widowControl/>
              <w:numPr>
                <w:ilvl w:val="0"/>
                <w:numId w:val="8"/>
              </w:numPr>
              <w:ind w:firstLineChars="0"/>
              <w:jc w:val="left"/>
              <w:rPr>
                <w:rFonts w:ascii="宋体" w:eastAsia="宋体" w:hAnsi="宋体" w:cs="宋体"/>
                <w:kern w:val="0"/>
                <w:szCs w:val="24"/>
              </w:rPr>
            </w:pPr>
            <w:hyperlink w:anchor="_OSPF" w:history="1">
              <w:r w:rsidR="002407A3" w:rsidRPr="002407A3">
                <w:rPr>
                  <w:rStyle w:val="af"/>
                  <w:rFonts w:ascii="宋体" w:eastAsia="宋体" w:hAnsi="宋体" w:cs="宋体" w:hint="eastAsia"/>
                  <w:kern w:val="0"/>
                  <w:szCs w:val="24"/>
                </w:rPr>
                <w:t>OSPF</w:t>
              </w:r>
            </w:hyperlink>
            <w:r w:rsidR="002407A3">
              <w:rPr>
                <w:rFonts w:ascii="宋体" w:eastAsia="宋体" w:hAnsi="宋体" w:cs="宋体"/>
                <w:kern w:val="0"/>
                <w:szCs w:val="24"/>
              </w:rPr>
              <w:t>：</w:t>
            </w:r>
            <w:r w:rsidR="002407A3">
              <w:rPr>
                <w:rFonts w:ascii="宋体" w:eastAsia="宋体" w:hAnsi="宋体" w:cs="宋体" w:hint="eastAsia"/>
                <w:kern w:val="0"/>
                <w:szCs w:val="24"/>
              </w:rPr>
              <w:t>邻居信息列表去除</w:t>
            </w:r>
            <w:r w:rsidR="002407A3" w:rsidRPr="002407A3">
              <w:rPr>
                <w:rFonts w:ascii="宋体" w:eastAsia="宋体" w:hAnsi="宋体" w:cs="宋体" w:hint="eastAsia"/>
                <w:kern w:val="0"/>
                <w:szCs w:val="24"/>
              </w:rPr>
              <w:t>计数器信息显示</w:t>
            </w:r>
          </w:p>
          <w:p w14:paraId="458C2D97" w14:textId="438CA593" w:rsidR="002407A3" w:rsidRDefault="003B6945" w:rsidP="00F13246">
            <w:pPr>
              <w:pStyle w:val="af2"/>
              <w:widowControl/>
              <w:numPr>
                <w:ilvl w:val="0"/>
                <w:numId w:val="8"/>
              </w:numPr>
              <w:ind w:firstLineChars="0"/>
              <w:jc w:val="left"/>
              <w:rPr>
                <w:rFonts w:ascii="宋体" w:eastAsia="宋体" w:hAnsi="宋体" w:cs="宋体"/>
                <w:kern w:val="0"/>
                <w:szCs w:val="24"/>
              </w:rPr>
            </w:pPr>
            <w:hyperlink w:anchor="_OSPFv3" w:history="1">
              <w:r w:rsidR="002407A3" w:rsidRPr="002407A3">
                <w:rPr>
                  <w:rStyle w:val="af"/>
                  <w:rFonts w:ascii="宋体" w:eastAsia="宋体" w:hAnsi="宋体" w:cs="宋体" w:hint="eastAsia"/>
                  <w:kern w:val="0"/>
                  <w:szCs w:val="24"/>
                </w:rPr>
                <w:t>OSPFv</w:t>
              </w:r>
              <w:r w:rsidR="002407A3" w:rsidRPr="002407A3">
                <w:rPr>
                  <w:rStyle w:val="af"/>
                  <w:rFonts w:ascii="宋体" w:eastAsia="宋体" w:hAnsi="宋体" w:cs="宋体"/>
                  <w:kern w:val="0"/>
                  <w:szCs w:val="24"/>
                </w:rPr>
                <w:t>3</w:t>
              </w:r>
            </w:hyperlink>
          </w:p>
          <w:p w14:paraId="1DA20E8C" w14:textId="77777777" w:rsidR="002407A3" w:rsidRPr="002407A3" w:rsidRDefault="002407A3" w:rsidP="00B10728">
            <w:pPr>
              <w:pStyle w:val="af2"/>
              <w:widowControl/>
              <w:numPr>
                <w:ilvl w:val="0"/>
                <w:numId w:val="554"/>
              </w:numPr>
              <w:ind w:firstLineChars="0"/>
              <w:jc w:val="left"/>
              <w:rPr>
                <w:rFonts w:ascii="宋体" w:eastAsia="宋体" w:hAnsi="宋体" w:cs="宋体"/>
                <w:kern w:val="0"/>
                <w:szCs w:val="24"/>
              </w:rPr>
            </w:pPr>
            <w:r w:rsidRPr="002407A3">
              <w:rPr>
                <w:rFonts w:ascii="宋体" w:eastAsia="宋体" w:hAnsi="宋体" w:cs="宋体" w:hint="eastAsia"/>
                <w:kern w:val="0"/>
                <w:szCs w:val="24"/>
              </w:rPr>
              <w:t>区域设置，增加批量添加/删除个数上限</w:t>
            </w:r>
          </w:p>
          <w:p w14:paraId="6694DB68" w14:textId="44B625FC" w:rsidR="002407A3" w:rsidRDefault="002407A3" w:rsidP="00B10728">
            <w:pPr>
              <w:pStyle w:val="af2"/>
              <w:widowControl/>
              <w:numPr>
                <w:ilvl w:val="0"/>
                <w:numId w:val="554"/>
              </w:numPr>
              <w:ind w:firstLineChars="0"/>
              <w:jc w:val="left"/>
              <w:rPr>
                <w:rFonts w:ascii="宋体" w:eastAsia="宋体" w:hAnsi="宋体" w:cs="宋体"/>
                <w:kern w:val="0"/>
                <w:szCs w:val="24"/>
              </w:rPr>
            </w:pPr>
            <w:r w:rsidRPr="002407A3">
              <w:rPr>
                <w:rFonts w:ascii="宋体" w:eastAsia="宋体" w:hAnsi="宋体" w:cs="宋体" w:hint="eastAsia"/>
                <w:kern w:val="0"/>
                <w:szCs w:val="24"/>
              </w:rPr>
              <w:t>邻居信息，优化列表信息显示</w:t>
            </w:r>
          </w:p>
        </w:tc>
        <w:tc>
          <w:tcPr>
            <w:tcW w:w="992" w:type="dxa"/>
            <w:shd w:val="clear" w:color="auto" w:fill="auto"/>
          </w:tcPr>
          <w:p w14:paraId="77B207C2" w14:textId="77777777" w:rsidR="00F13246" w:rsidRDefault="00F13246" w:rsidP="005B3448">
            <w:pPr>
              <w:jc w:val="center"/>
              <w:rPr>
                <w:rFonts w:asciiTheme="minorEastAsia" w:hAnsiTheme="minorEastAsia"/>
              </w:rPr>
            </w:pPr>
            <w:r>
              <w:rPr>
                <w:rFonts w:asciiTheme="minorEastAsia" w:hAnsiTheme="minorEastAsia" w:hint="eastAsia"/>
              </w:rPr>
              <w:lastRenderedPageBreak/>
              <w:t>xhfang</w:t>
            </w:r>
          </w:p>
        </w:tc>
      </w:tr>
      <w:tr w:rsidR="00D7272D" w14:paraId="25A60CB3" w14:textId="77777777" w:rsidTr="00D7272D">
        <w:tc>
          <w:tcPr>
            <w:tcW w:w="1276" w:type="dxa"/>
            <w:shd w:val="clear" w:color="auto" w:fill="auto"/>
          </w:tcPr>
          <w:p w14:paraId="6AB168CA" w14:textId="28007E50" w:rsidR="00D7272D" w:rsidRDefault="00D7272D" w:rsidP="00D7272D">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2.</w:t>
            </w:r>
            <w:r w:rsidR="006E0501">
              <w:rPr>
                <w:rFonts w:asciiTheme="minorEastAsia" w:hAnsiTheme="minorEastAsia"/>
              </w:rPr>
              <w:t>1</w:t>
            </w:r>
          </w:p>
        </w:tc>
        <w:tc>
          <w:tcPr>
            <w:tcW w:w="2002" w:type="dxa"/>
            <w:shd w:val="clear" w:color="auto" w:fill="auto"/>
          </w:tcPr>
          <w:p w14:paraId="330E1049" w14:textId="15D71169" w:rsidR="00D7272D" w:rsidRDefault="00D7272D" w:rsidP="00D7272D">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04.</w:t>
            </w:r>
            <w:r w:rsidR="006E0501">
              <w:rPr>
                <w:rFonts w:asciiTheme="minorEastAsia" w:hAnsiTheme="minorEastAsia"/>
              </w:rPr>
              <w:t>28</w:t>
            </w:r>
          </w:p>
        </w:tc>
        <w:tc>
          <w:tcPr>
            <w:tcW w:w="5511" w:type="dxa"/>
            <w:shd w:val="clear" w:color="auto" w:fill="auto"/>
          </w:tcPr>
          <w:p w14:paraId="3D938082" w14:textId="2AC6D09B" w:rsidR="00D7272D" w:rsidRDefault="00D7272D" w:rsidP="00D7272D">
            <w:pPr>
              <w:rPr>
                <w:rFonts w:asciiTheme="minorEastAsia" w:hAnsiTheme="minorEastAsia"/>
              </w:rPr>
            </w:pPr>
            <w:r>
              <w:rPr>
                <w:rFonts w:asciiTheme="minorEastAsia" w:hAnsiTheme="minorEastAsia" w:hint="eastAsia"/>
              </w:rPr>
              <w:t>根据</w:t>
            </w:r>
            <w:r>
              <w:rPr>
                <w:rFonts w:asciiTheme="minorEastAsia" w:hAnsiTheme="minorEastAsia"/>
              </w:rPr>
              <w:t>需求评审</w:t>
            </w:r>
            <w:r>
              <w:rPr>
                <w:rFonts w:asciiTheme="minorEastAsia" w:hAnsiTheme="minorEastAsia" w:hint="eastAsia"/>
              </w:rPr>
              <w:t>意见</w:t>
            </w:r>
            <w:r>
              <w:rPr>
                <w:rFonts w:asciiTheme="minorEastAsia" w:hAnsiTheme="minorEastAsia"/>
              </w:rPr>
              <w:t>优化：</w:t>
            </w:r>
          </w:p>
          <w:p w14:paraId="016DF6D5" w14:textId="4C3FA84B" w:rsidR="00D7272D" w:rsidRDefault="003B6945" w:rsidP="00D7272D">
            <w:pPr>
              <w:pStyle w:val="af2"/>
              <w:widowControl/>
              <w:numPr>
                <w:ilvl w:val="0"/>
                <w:numId w:val="8"/>
              </w:numPr>
              <w:ind w:firstLineChars="0"/>
              <w:jc w:val="left"/>
              <w:rPr>
                <w:rFonts w:ascii="宋体" w:eastAsia="宋体" w:hAnsi="宋体" w:cs="宋体"/>
                <w:kern w:val="0"/>
                <w:szCs w:val="24"/>
              </w:rPr>
            </w:pPr>
            <w:hyperlink w:anchor="_MAC_VLAN_(FP2)" w:history="1">
              <w:r w:rsidR="00D7272D" w:rsidRPr="00E87CE2">
                <w:rPr>
                  <w:rStyle w:val="af"/>
                  <w:rFonts w:ascii="宋体" w:eastAsia="宋体" w:hAnsi="宋体" w:cs="宋体"/>
                  <w:kern w:val="0"/>
                  <w:szCs w:val="24"/>
                </w:rPr>
                <w:t>MAC VLAN</w:t>
              </w:r>
            </w:hyperlink>
          </w:p>
          <w:p w14:paraId="2E45A48F" w14:textId="6FF8FE93" w:rsidR="006E0501" w:rsidRDefault="006E0501"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调整</w:t>
            </w:r>
            <w:r>
              <w:rPr>
                <w:rFonts w:ascii="宋体" w:eastAsia="宋体" w:hAnsi="宋体" w:cs="宋体"/>
                <w:kern w:val="0"/>
                <w:szCs w:val="24"/>
              </w:rPr>
              <w:t>MAC-VLAN映射数量上限</w:t>
            </w:r>
          </w:p>
          <w:p w14:paraId="496575A9" w14:textId="2DD08C56" w:rsidR="00636B04" w:rsidRDefault="00636B04"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掩码长度</w:t>
            </w:r>
            <w:r>
              <w:rPr>
                <w:rFonts w:ascii="宋体" w:eastAsia="宋体" w:hAnsi="宋体" w:cs="宋体"/>
                <w:kern w:val="0"/>
                <w:szCs w:val="24"/>
              </w:rPr>
              <w:t>限制修改</w:t>
            </w:r>
          </w:p>
          <w:p w14:paraId="72A30971" w14:textId="0D53BA99" w:rsidR="00D7272D" w:rsidRDefault="003B6945" w:rsidP="00D7272D">
            <w:pPr>
              <w:pStyle w:val="af2"/>
              <w:widowControl/>
              <w:numPr>
                <w:ilvl w:val="0"/>
                <w:numId w:val="8"/>
              </w:numPr>
              <w:ind w:firstLineChars="0"/>
              <w:jc w:val="left"/>
              <w:rPr>
                <w:rFonts w:ascii="宋体" w:eastAsia="宋体" w:hAnsi="宋体" w:cs="宋体"/>
                <w:kern w:val="0"/>
                <w:szCs w:val="24"/>
              </w:rPr>
            </w:pPr>
            <w:hyperlink w:anchor="_Protocol_VLAN_(FP2)" w:history="1">
              <w:r w:rsidR="00D7272D" w:rsidRPr="00E87CE2">
                <w:rPr>
                  <w:rStyle w:val="af"/>
                  <w:rFonts w:ascii="宋体" w:eastAsia="宋体" w:hAnsi="宋体" w:cs="宋体"/>
                  <w:kern w:val="0"/>
                  <w:szCs w:val="24"/>
                </w:rPr>
                <w:t>Protocol VLAN</w:t>
              </w:r>
            </w:hyperlink>
          </w:p>
          <w:p w14:paraId="3E4B39F9" w14:textId="6738841A" w:rsidR="006E0501" w:rsidRDefault="006E0501"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每个</w:t>
            </w:r>
            <w:r>
              <w:rPr>
                <w:rFonts w:ascii="宋体" w:eastAsia="宋体" w:hAnsi="宋体" w:cs="宋体"/>
                <w:kern w:val="0"/>
                <w:szCs w:val="24"/>
              </w:rPr>
              <w:t>VLAN允许添加的协议模板上限修改</w:t>
            </w:r>
          </w:p>
          <w:p w14:paraId="7E30B72D" w14:textId="0D89C4FD" w:rsidR="006E0501" w:rsidRDefault="006E0501"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优化</w:t>
            </w:r>
            <w:r>
              <w:rPr>
                <w:rFonts w:ascii="宋体" w:eastAsia="宋体" w:hAnsi="宋体" w:cs="宋体"/>
                <w:kern w:val="0"/>
                <w:szCs w:val="24"/>
              </w:rPr>
              <w:t>协议模板</w:t>
            </w:r>
            <w:r>
              <w:rPr>
                <w:rFonts w:ascii="宋体" w:eastAsia="宋体" w:hAnsi="宋体" w:cs="宋体" w:hint="eastAsia"/>
                <w:kern w:val="0"/>
                <w:szCs w:val="24"/>
              </w:rPr>
              <w:t>配置</w:t>
            </w:r>
            <w:r>
              <w:rPr>
                <w:rFonts w:ascii="宋体" w:eastAsia="宋体" w:hAnsi="宋体" w:cs="宋体"/>
                <w:kern w:val="0"/>
                <w:szCs w:val="24"/>
              </w:rPr>
              <w:t>，改为</w:t>
            </w:r>
            <w:r>
              <w:rPr>
                <w:rFonts w:ascii="宋体" w:eastAsia="宋体" w:hAnsi="宋体" w:cs="宋体" w:hint="eastAsia"/>
                <w:kern w:val="0"/>
                <w:szCs w:val="24"/>
              </w:rPr>
              <w:t>协议索引</w:t>
            </w:r>
            <w:r>
              <w:rPr>
                <w:rFonts w:ascii="宋体" w:eastAsia="宋体" w:hAnsi="宋体" w:cs="宋体"/>
                <w:kern w:val="0"/>
                <w:szCs w:val="24"/>
              </w:rPr>
              <w:t>、帧类型、协议类型</w:t>
            </w:r>
            <w:r>
              <w:rPr>
                <w:rFonts w:ascii="宋体" w:eastAsia="宋体" w:hAnsi="宋体" w:cs="宋体" w:hint="eastAsia"/>
                <w:kern w:val="0"/>
                <w:szCs w:val="24"/>
              </w:rPr>
              <w:t>值和802.1</w:t>
            </w:r>
            <w:r>
              <w:rPr>
                <w:rFonts w:ascii="宋体" w:eastAsia="宋体" w:hAnsi="宋体" w:cs="宋体"/>
                <w:kern w:val="0"/>
                <w:szCs w:val="24"/>
              </w:rPr>
              <w:t>p优先级</w:t>
            </w:r>
          </w:p>
          <w:p w14:paraId="73AE1981" w14:textId="5961A3C3" w:rsidR="00D7272D" w:rsidRDefault="003B6945" w:rsidP="00D7272D">
            <w:pPr>
              <w:pStyle w:val="af2"/>
              <w:widowControl/>
              <w:numPr>
                <w:ilvl w:val="0"/>
                <w:numId w:val="8"/>
              </w:numPr>
              <w:ind w:firstLineChars="0"/>
              <w:jc w:val="left"/>
              <w:rPr>
                <w:rFonts w:ascii="宋体" w:eastAsia="宋体" w:hAnsi="宋体" w:cs="宋体"/>
                <w:kern w:val="0"/>
                <w:szCs w:val="24"/>
              </w:rPr>
            </w:pPr>
            <w:hyperlink w:anchor="_GVRP_(FP1D)[TBD]" w:history="1">
              <w:r w:rsidR="00D7272D" w:rsidRPr="00E87CE2">
                <w:rPr>
                  <w:rStyle w:val="af"/>
                  <w:rFonts w:ascii="宋体" w:eastAsia="宋体" w:hAnsi="宋体" w:cs="宋体"/>
                  <w:kern w:val="0"/>
                  <w:szCs w:val="24"/>
                </w:rPr>
                <w:t>GVRP</w:t>
              </w:r>
            </w:hyperlink>
          </w:p>
          <w:p w14:paraId="4F42EDAE" w14:textId="1A7A56DA" w:rsidR="00546F75" w:rsidRDefault="003B6945" w:rsidP="00546F75">
            <w:pPr>
              <w:pStyle w:val="af2"/>
              <w:widowControl/>
              <w:numPr>
                <w:ilvl w:val="0"/>
                <w:numId w:val="8"/>
              </w:numPr>
              <w:ind w:firstLineChars="0"/>
              <w:jc w:val="left"/>
              <w:rPr>
                <w:rFonts w:ascii="宋体" w:eastAsia="宋体" w:hAnsi="宋体" w:cs="宋体"/>
                <w:kern w:val="0"/>
                <w:szCs w:val="24"/>
              </w:rPr>
            </w:pPr>
            <w:hyperlink w:anchor="_（四）兼容Cisco_PVST(Per_VLAN" w:history="1">
              <w:r w:rsidR="00546F75" w:rsidRPr="00E87CE2">
                <w:rPr>
                  <w:rStyle w:val="af"/>
                  <w:rFonts w:ascii="宋体" w:eastAsia="宋体" w:hAnsi="宋体" w:cs="宋体"/>
                  <w:kern w:val="0"/>
                  <w:szCs w:val="24"/>
                </w:rPr>
                <w:t>PVST/PVST+</w:t>
              </w:r>
            </w:hyperlink>
          </w:p>
          <w:p w14:paraId="55A4FE55" w14:textId="77777777" w:rsidR="00546F75" w:rsidRDefault="00546F75"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确定采用</w:t>
            </w:r>
            <w:r>
              <w:rPr>
                <w:rFonts w:ascii="宋体" w:eastAsia="宋体" w:hAnsi="宋体" w:cs="宋体"/>
                <w:kern w:val="0"/>
                <w:szCs w:val="24"/>
              </w:rPr>
              <w:t>方案一</w:t>
            </w:r>
          </w:p>
          <w:p w14:paraId="35BDDFB7" w14:textId="77777777" w:rsidR="00546F75" w:rsidRDefault="00546F75"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当</w:t>
            </w:r>
            <w:r>
              <w:rPr>
                <w:rFonts w:ascii="宋体" w:eastAsia="宋体" w:hAnsi="宋体" w:cs="宋体"/>
                <w:kern w:val="0"/>
                <w:szCs w:val="24"/>
              </w:rPr>
              <w:t>生成树模式选择PVST时，MST</w:t>
            </w:r>
            <w:r>
              <w:rPr>
                <w:rFonts w:ascii="宋体" w:eastAsia="宋体" w:hAnsi="宋体" w:cs="宋体" w:hint="eastAsia"/>
                <w:kern w:val="0"/>
                <w:szCs w:val="24"/>
              </w:rPr>
              <w:t>的</w:t>
            </w:r>
            <w:r>
              <w:rPr>
                <w:rFonts w:ascii="宋体" w:eastAsia="宋体" w:hAnsi="宋体" w:cs="宋体"/>
                <w:kern w:val="0"/>
                <w:szCs w:val="24"/>
              </w:rPr>
              <w:t>实例和端口</w:t>
            </w:r>
            <w:r>
              <w:rPr>
                <w:rFonts w:ascii="宋体" w:eastAsia="宋体" w:hAnsi="宋体" w:cs="宋体" w:hint="eastAsia"/>
                <w:kern w:val="0"/>
                <w:szCs w:val="24"/>
              </w:rPr>
              <w:t>设置</w:t>
            </w:r>
            <w:r>
              <w:rPr>
                <w:rFonts w:ascii="宋体" w:eastAsia="宋体" w:hAnsi="宋体" w:cs="宋体"/>
                <w:kern w:val="0"/>
                <w:szCs w:val="24"/>
              </w:rPr>
              <w:t>隐藏</w:t>
            </w:r>
          </w:p>
          <w:p w14:paraId="7956E8AF" w14:textId="166C52FF" w:rsidR="006E0501" w:rsidRDefault="003B6945" w:rsidP="006E0501">
            <w:pPr>
              <w:pStyle w:val="af2"/>
              <w:widowControl/>
              <w:numPr>
                <w:ilvl w:val="0"/>
                <w:numId w:val="8"/>
              </w:numPr>
              <w:ind w:firstLineChars="0"/>
              <w:jc w:val="left"/>
              <w:rPr>
                <w:rFonts w:ascii="宋体" w:eastAsia="宋体" w:hAnsi="宋体" w:cs="宋体"/>
                <w:kern w:val="0"/>
                <w:szCs w:val="24"/>
              </w:rPr>
            </w:pPr>
            <w:hyperlink w:anchor="_DHCPv6_Snooping(FP2)" w:history="1">
              <w:r w:rsidR="00D7272D" w:rsidRPr="00E87CE2">
                <w:rPr>
                  <w:rStyle w:val="af"/>
                  <w:rFonts w:ascii="宋体" w:eastAsia="宋体" w:hAnsi="宋体" w:cs="宋体"/>
                  <w:kern w:val="0"/>
                  <w:szCs w:val="24"/>
                </w:rPr>
                <w:t>DHCPv6 Snooping</w:t>
              </w:r>
            </w:hyperlink>
          </w:p>
          <w:p w14:paraId="48491E4A" w14:textId="4F50BD33" w:rsidR="00546F75" w:rsidRDefault="003B6945" w:rsidP="00546F75">
            <w:pPr>
              <w:pStyle w:val="af2"/>
              <w:widowControl/>
              <w:numPr>
                <w:ilvl w:val="0"/>
                <w:numId w:val="8"/>
              </w:numPr>
              <w:ind w:firstLineChars="0"/>
              <w:jc w:val="left"/>
              <w:rPr>
                <w:rFonts w:ascii="宋体" w:eastAsia="宋体" w:hAnsi="宋体" w:cs="宋体"/>
                <w:kern w:val="0"/>
                <w:szCs w:val="24"/>
              </w:rPr>
            </w:pPr>
            <w:hyperlink w:anchor="_端口自动恢复" w:history="1">
              <w:r w:rsidR="00546F75" w:rsidRPr="00E87CE2">
                <w:rPr>
                  <w:rStyle w:val="af"/>
                  <w:rFonts w:ascii="宋体" w:eastAsia="宋体" w:hAnsi="宋体" w:cs="宋体" w:hint="eastAsia"/>
                  <w:kern w:val="0"/>
                  <w:szCs w:val="24"/>
                </w:rPr>
                <w:t>端口</w:t>
              </w:r>
              <w:r w:rsidR="00546F75" w:rsidRPr="00E87CE2">
                <w:rPr>
                  <w:rStyle w:val="af"/>
                  <w:rFonts w:ascii="宋体" w:eastAsia="宋体" w:hAnsi="宋体" w:cs="宋体"/>
                  <w:kern w:val="0"/>
                  <w:szCs w:val="24"/>
                </w:rPr>
                <w:t>自动恢复</w:t>
              </w:r>
            </w:hyperlink>
            <w:r w:rsidR="00546F75">
              <w:rPr>
                <w:rFonts w:ascii="宋体" w:eastAsia="宋体" w:hAnsi="宋体" w:cs="宋体"/>
                <w:kern w:val="0"/>
                <w:szCs w:val="24"/>
              </w:rPr>
              <w:t>：增加选项DHCPv6速率超过限制</w:t>
            </w:r>
          </w:p>
          <w:p w14:paraId="05BD62B9" w14:textId="570BDC06" w:rsidR="006E0501" w:rsidRDefault="003B6945" w:rsidP="006E0501">
            <w:pPr>
              <w:pStyle w:val="af2"/>
              <w:widowControl/>
              <w:numPr>
                <w:ilvl w:val="0"/>
                <w:numId w:val="8"/>
              </w:numPr>
              <w:ind w:firstLineChars="0"/>
              <w:jc w:val="left"/>
              <w:rPr>
                <w:rFonts w:ascii="宋体" w:eastAsia="宋体" w:hAnsi="宋体" w:cs="宋体"/>
                <w:kern w:val="0"/>
                <w:szCs w:val="24"/>
              </w:rPr>
            </w:pPr>
            <w:hyperlink w:anchor="_IP源防护/IP_Source_Guard(FP1B)" w:history="1">
              <w:r w:rsidR="006E0501" w:rsidRPr="00E87CE2">
                <w:rPr>
                  <w:rStyle w:val="af"/>
                  <w:rFonts w:ascii="宋体" w:eastAsia="宋体" w:hAnsi="宋体" w:cs="宋体" w:hint="eastAsia"/>
                  <w:kern w:val="0"/>
                  <w:szCs w:val="24"/>
                </w:rPr>
                <w:t>IP</w:t>
              </w:r>
              <w:r w:rsidR="006E0501" w:rsidRPr="00E87CE2">
                <w:rPr>
                  <w:rStyle w:val="af"/>
                  <w:rFonts w:ascii="宋体" w:eastAsia="宋体" w:hAnsi="宋体" w:cs="宋体"/>
                  <w:kern w:val="0"/>
                  <w:szCs w:val="24"/>
                </w:rPr>
                <w:t>源防护</w:t>
              </w:r>
            </w:hyperlink>
            <w:r w:rsidR="006E0501">
              <w:rPr>
                <w:rFonts w:ascii="宋体" w:eastAsia="宋体" w:hAnsi="宋体" w:cs="宋体"/>
                <w:kern w:val="0"/>
                <w:szCs w:val="24"/>
              </w:rPr>
              <w:t>：</w:t>
            </w:r>
          </w:p>
          <w:p w14:paraId="15D9A060" w14:textId="5846A14C" w:rsidR="006E0501" w:rsidRDefault="006E0501"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绑定表</w:t>
            </w:r>
            <w:r>
              <w:rPr>
                <w:rFonts w:ascii="宋体" w:eastAsia="宋体" w:hAnsi="宋体" w:cs="宋体"/>
                <w:kern w:val="0"/>
                <w:szCs w:val="24"/>
              </w:rPr>
              <w:t>支持导入</w:t>
            </w:r>
            <w:r>
              <w:rPr>
                <w:rFonts w:ascii="宋体" w:eastAsia="宋体" w:hAnsi="宋体" w:cs="宋体" w:hint="eastAsia"/>
                <w:kern w:val="0"/>
                <w:szCs w:val="24"/>
              </w:rPr>
              <w:t>/导出</w:t>
            </w:r>
          </w:p>
          <w:p w14:paraId="266076A2" w14:textId="1D7ACDD3" w:rsidR="00546F75" w:rsidRPr="006E0501" w:rsidRDefault="00546F75"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绑定表</w:t>
            </w:r>
            <w:r>
              <w:rPr>
                <w:rFonts w:ascii="宋体" w:eastAsia="宋体" w:hAnsi="宋体" w:cs="宋体"/>
                <w:kern w:val="0"/>
                <w:szCs w:val="24"/>
              </w:rPr>
              <w:t>IP地址</w:t>
            </w:r>
            <w:r>
              <w:rPr>
                <w:rFonts w:ascii="宋体" w:eastAsia="宋体" w:hAnsi="宋体" w:cs="宋体" w:hint="eastAsia"/>
                <w:kern w:val="0"/>
                <w:szCs w:val="24"/>
              </w:rPr>
              <w:t>开放</w:t>
            </w:r>
            <w:r>
              <w:rPr>
                <w:rFonts w:ascii="宋体" w:eastAsia="宋体" w:hAnsi="宋体" w:cs="宋体"/>
                <w:kern w:val="0"/>
                <w:szCs w:val="24"/>
              </w:rPr>
              <w:t>IPv6格式输入</w:t>
            </w:r>
          </w:p>
          <w:p w14:paraId="21CCF45A" w14:textId="2B497548" w:rsidR="00546F75" w:rsidRDefault="003B6945" w:rsidP="00546F75">
            <w:pPr>
              <w:pStyle w:val="af2"/>
              <w:widowControl/>
              <w:numPr>
                <w:ilvl w:val="0"/>
                <w:numId w:val="8"/>
              </w:numPr>
              <w:ind w:firstLineChars="0"/>
              <w:jc w:val="left"/>
              <w:rPr>
                <w:rFonts w:ascii="宋体" w:eastAsia="宋体" w:hAnsi="宋体" w:cs="宋体"/>
                <w:kern w:val="0"/>
                <w:szCs w:val="24"/>
              </w:rPr>
            </w:pPr>
            <w:hyperlink w:anchor="_PTP_TC(FP2)" w:history="1">
              <w:r w:rsidR="00546F75" w:rsidRPr="00E87CE2">
                <w:rPr>
                  <w:rStyle w:val="af"/>
                  <w:rFonts w:ascii="宋体" w:eastAsia="宋体" w:hAnsi="宋体" w:cs="宋体"/>
                  <w:kern w:val="0"/>
                  <w:szCs w:val="24"/>
                </w:rPr>
                <w:t>PTP TC</w:t>
              </w:r>
            </w:hyperlink>
          </w:p>
          <w:p w14:paraId="4EC6F344" w14:textId="77777777" w:rsidR="00546F75" w:rsidRDefault="00546F75"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默认模式</w:t>
            </w:r>
            <w:r>
              <w:rPr>
                <w:rFonts w:ascii="宋体" w:eastAsia="宋体" w:hAnsi="宋体" w:cs="宋体"/>
                <w:kern w:val="0"/>
                <w:szCs w:val="24"/>
              </w:rPr>
              <w:t>修改为E2E TC</w:t>
            </w:r>
          </w:p>
          <w:p w14:paraId="416F57FC" w14:textId="77777777" w:rsidR="00546F75" w:rsidRDefault="00546F75"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端口列表</w:t>
            </w:r>
            <w:r>
              <w:rPr>
                <w:rFonts w:ascii="宋体" w:eastAsia="宋体" w:hAnsi="宋体" w:cs="宋体"/>
                <w:kern w:val="0"/>
                <w:szCs w:val="24"/>
              </w:rPr>
              <w:t>去除端口状态信息显示</w:t>
            </w:r>
          </w:p>
          <w:p w14:paraId="0BECC398" w14:textId="77777777" w:rsidR="00D7272D" w:rsidRPr="00546F75" w:rsidRDefault="00D7272D" w:rsidP="00546F75">
            <w:pPr>
              <w:widowControl/>
              <w:jc w:val="left"/>
              <w:rPr>
                <w:rFonts w:ascii="宋体" w:eastAsia="宋体" w:hAnsi="宋体" w:cs="宋体"/>
                <w:kern w:val="0"/>
                <w:szCs w:val="24"/>
              </w:rPr>
            </w:pPr>
          </w:p>
          <w:p w14:paraId="15185106" w14:textId="77777777" w:rsidR="00D7272D" w:rsidRDefault="00D7272D" w:rsidP="00D7272D">
            <w:pPr>
              <w:widowControl/>
              <w:jc w:val="left"/>
              <w:rPr>
                <w:rFonts w:ascii="宋体" w:eastAsia="宋体" w:hAnsi="宋体" w:cs="宋体"/>
                <w:kern w:val="0"/>
                <w:szCs w:val="24"/>
              </w:rPr>
            </w:pPr>
            <w:r>
              <w:rPr>
                <w:rFonts w:ascii="宋体" w:eastAsia="宋体" w:hAnsi="宋体" w:cs="宋体" w:hint="eastAsia"/>
                <w:kern w:val="0"/>
                <w:szCs w:val="24"/>
              </w:rPr>
              <w:t>优化</w:t>
            </w:r>
            <w:r>
              <w:rPr>
                <w:rFonts w:ascii="宋体" w:eastAsia="宋体" w:hAnsi="宋体" w:cs="宋体"/>
                <w:kern w:val="0"/>
                <w:szCs w:val="24"/>
              </w:rPr>
              <w:t>：</w:t>
            </w:r>
          </w:p>
          <w:p w14:paraId="02D8E13B" w14:textId="0BB2A7CE" w:rsidR="00546F75" w:rsidRDefault="003B6945" w:rsidP="00546F75">
            <w:pPr>
              <w:pStyle w:val="af2"/>
              <w:widowControl/>
              <w:numPr>
                <w:ilvl w:val="0"/>
                <w:numId w:val="8"/>
              </w:numPr>
              <w:ind w:firstLineChars="0"/>
              <w:jc w:val="left"/>
              <w:rPr>
                <w:rFonts w:ascii="宋体" w:eastAsia="宋体" w:hAnsi="宋体" w:cs="宋体"/>
                <w:kern w:val="0"/>
                <w:szCs w:val="24"/>
              </w:rPr>
            </w:pPr>
            <w:hyperlink w:anchor="_链路聚合/Aggregation_Interface(FP1C)" w:history="1">
              <w:r w:rsidR="00546F75" w:rsidRPr="00E87CE2">
                <w:rPr>
                  <w:rStyle w:val="af"/>
                  <w:rFonts w:ascii="宋体" w:eastAsia="宋体" w:hAnsi="宋体" w:cs="宋体" w:hint="eastAsia"/>
                  <w:kern w:val="0"/>
                  <w:szCs w:val="24"/>
                </w:rPr>
                <w:t>链路聚合</w:t>
              </w:r>
              <w:r w:rsidR="00546F75" w:rsidRPr="00E87CE2">
                <w:rPr>
                  <w:rStyle w:val="af"/>
                  <w:rFonts w:ascii="宋体" w:eastAsia="宋体" w:hAnsi="宋体" w:cs="宋体"/>
                  <w:kern w:val="0"/>
                  <w:szCs w:val="24"/>
                </w:rPr>
                <w:t>/LACP端口设置</w:t>
              </w:r>
            </w:hyperlink>
            <w:r w:rsidR="00546F75">
              <w:rPr>
                <w:rFonts w:ascii="宋体" w:eastAsia="宋体" w:hAnsi="宋体" w:cs="宋体" w:hint="eastAsia"/>
                <w:kern w:val="0"/>
                <w:szCs w:val="24"/>
              </w:rPr>
              <w:t>：</w:t>
            </w:r>
            <w:r w:rsidR="00546F75">
              <w:rPr>
                <w:rFonts w:ascii="宋体" w:eastAsia="宋体" w:hAnsi="宋体" w:cs="宋体"/>
                <w:kern w:val="0"/>
                <w:szCs w:val="24"/>
              </w:rPr>
              <w:t>超时默认为慢</w:t>
            </w:r>
          </w:p>
          <w:p w14:paraId="60E90C80" w14:textId="105C5E22" w:rsidR="00D7272D" w:rsidRDefault="003B6945" w:rsidP="00D7272D">
            <w:pPr>
              <w:pStyle w:val="af2"/>
              <w:widowControl/>
              <w:numPr>
                <w:ilvl w:val="0"/>
                <w:numId w:val="8"/>
              </w:numPr>
              <w:ind w:firstLineChars="0"/>
              <w:jc w:val="left"/>
              <w:rPr>
                <w:rFonts w:ascii="宋体" w:eastAsia="宋体" w:hAnsi="宋体" w:cs="宋体"/>
                <w:kern w:val="0"/>
                <w:szCs w:val="24"/>
              </w:rPr>
            </w:pPr>
            <w:hyperlink w:anchor="_路由表/Routing_Table_(FP1D)" w:history="1">
              <w:r w:rsidR="00D7272D" w:rsidRPr="00E87CE2">
                <w:rPr>
                  <w:rStyle w:val="af"/>
                  <w:rFonts w:ascii="宋体" w:eastAsia="宋体" w:hAnsi="宋体" w:cs="宋体" w:hint="eastAsia"/>
                  <w:kern w:val="0"/>
                  <w:szCs w:val="24"/>
                </w:rPr>
                <w:t>路由表</w:t>
              </w:r>
            </w:hyperlink>
            <w:r w:rsidR="00D7272D">
              <w:rPr>
                <w:rFonts w:ascii="宋体" w:eastAsia="宋体" w:hAnsi="宋体" w:cs="宋体" w:hint="eastAsia"/>
                <w:kern w:val="0"/>
                <w:szCs w:val="24"/>
              </w:rPr>
              <w:t>/</w:t>
            </w:r>
            <w:hyperlink w:anchor="_静态路由/Static_Routing_(FP1D)" w:history="1">
              <w:r w:rsidR="00D7272D" w:rsidRPr="00E87CE2">
                <w:rPr>
                  <w:rStyle w:val="af"/>
                  <w:rFonts w:ascii="宋体" w:eastAsia="宋体" w:hAnsi="宋体" w:cs="宋体" w:hint="eastAsia"/>
                  <w:kern w:val="0"/>
                  <w:szCs w:val="24"/>
                </w:rPr>
                <w:t>静态</w:t>
              </w:r>
              <w:r w:rsidR="00D7272D" w:rsidRPr="00E87CE2">
                <w:rPr>
                  <w:rStyle w:val="af"/>
                  <w:rFonts w:ascii="宋体" w:eastAsia="宋体" w:hAnsi="宋体" w:cs="宋体"/>
                  <w:kern w:val="0"/>
                  <w:szCs w:val="24"/>
                </w:rPr>
                <w:t>路由</w:t>
              </w:r>
            </w:hyperlink>
            <w:r w:rsidR="00D7272D">
              <w:rPr>
                <w:rFonts w:ascii="宋体" w:eastAsia="宋体" w:hAnsi="宋体" w:cs="宋体"/>
                <w:kern w:val="0"/>
                <w:szCs w:val="24"/>
              </w:rPr>
              <w:t>：</w:t>
            </w:r>
            <w:r w:rsidR="00D7272D">
              <w:rPr>
                <w:rFonts w:ascii="宋体" w:eastAsia="宋体" w:hAnsi="宋体" w:cs="宋体" w:hint="eastAsia"/>
                <w:kern w:val="0"/>
                <w:szCs w:val="24"/>
              </w:rPr>
              <w:t>表项</w:t>
            </w:r>
            <w:r w:rsidR="00D7272D">
              <w:rPr>
                <w:rFonts w:ascii="宋体" w:eastAsia="宋体" w:hAnsi="宋体" w:cs="宋体"/>
                <w:kern w:val="0"/>
                <w:szCs w:val="24"/>
              </w:rPr>
              <w:t>增加Flags信息</w:t>
            </w:r>
          </w:p>
          <w:p w14:paraId="56668317" w14:textId="77777777" w:rsidR="00D7272D" w:rsidRDefault="00D7272D" w:rsidP="00D7272D">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IGMP/MLD</w:t>
            </w:r>
            <w:r>
              <w:rPr>
                <w:rFonts w:ascii="宋体" w:eastAsia="宋体" w:hAnsi="宋体" w:cs="宋体"/>
                <w:kern w:val="0"/>
                <w:szCs w:val="24"/>
              </w:rPr>
              <w:t xml:space="preserve"> Snooping</w:t>
            </w:r>
            <w:r w:rsidR="006E0501">
              <w:rPr>
                <w:rFonts w:ascii="宋体" w:eastAsia="宋体" w:hAnsi="宋体" w:cs="宋体"/>
                <w:kern w:val="0"/>
                <w:szCs w:val="24"/>
              </w:rPr>
              <w:t>/</w:t>
            </w:r>
            <w:r w:rsidR="006E0501">
              <w:rPr>
                <w:rFonts w:ascii="宋体" w:eastAsia="宋体" w:hAnsi="宋体" w:cs="宋体" w:hint="eastAsia"/>
                <w:kern w:val="0"/>
                <w:szCs w:val="24"/>
              </w:rPr>
              <w:t>组播</w:t>
            </w:r>
            <w:r w:rsidR="006E0501">
              <w:rPr>
                <w:rFonts w:ascii="宋体" w:eastAsia="宋体" w:hAnsi="宋体" w:cs="宋体"/>
                <w:kern w:val="0"/>
                <w:szCs w:val="24"/>
              </w:rPr>
              <w:t>端口：组播最大组数的</w:t>
            </w:r>
            <w:r w:rsidR="006E0501">
              <w:rPr>
                <w:rFonts w:ascii="宋体" w:eastAsia="宋体" w:hAnsi="宋体" w:cs="宋体" w:hint="eastAsia"/>
                <w:kern w:val="0"/>
                <w:szCs w:val="24"/>
              </w:rPr>
              <w:t>取值0优化</w:t>
            </w:r>
            <w:r w:rsidR="006E0501">
              <w:rPr>
                <w:rFonts w:ascii="宋体" w:eastAsia="宋体" w:hAnsi="宋体" w:cs="宋体"/>
                <w:kern w:val="0"/>
                <w:szCs w:val="24"/>
              </w:rPr>
              <w:t>说明</w:t>
            </w:r>
          </w:p>
          <w:p w14:paraId="0FD4CCEE" w14:textId="77777777" w:rsidR="006E0501" w:rsidRDefault="006E0501" w:rsidP="00D7272D">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OSPF</w:t>
            </w:r>
            <w:r>
              <w:rPr>
                <w:rFonts w:ascii="宋体" w:eastAsia="宋体" w:hAnsi="宋体" w:cs="宋体"/>
                <w:kern w:val="0"/>
                <w:szCs w:val="24"/>
              </w:rPr>
              <w:t>/OSPFv3</w:t>
            </w:r>
            <w:r>
              <w:rPr>
                <w:rFonts w:ascii="宋体" w:eastAsia="宋体" w:hAnsi="宋体" w:cs="宋体" w:hint="eastAsia"/>
                <w:kern w:val="0"/>
                <w:szCs w:val="24"/>
              </w:rPr>
              <w:t>：</w:t>
            </w:r>
          </w:p>
          <w:p w14:paraId="5F13A669" w14:textId="65268235" w:rsidR="006E0501" w:rsidRDefault="006E0501"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OSPF/全局设置</w:t>
            </w:r>
            <w:r w:rsidR="00546F75">
              <w:rPr>
                <w:rFonts w:ascii="宋体" w:eastAsia="宋体" w:hAnsi="宋体" w:cs="宋体" w:hint="eastAsia"/>
                <w:kern w:val="0"/>
                <w:szCs w:val="24"/>
              </w:rPr>
              <w:t>：</w:t>
            </w:r>
            <w:r w:rsidR="00546F75">
              <w:rPr>
                <w:rFonts w:ascii="宋体" w:eastAsia="宋体" w:hAnsi="宋体" w:cs="宋体"/>
                <w:kern w:val="0"/>
                <w:szCs w:val="24"/>
              </w:rPr>
              <w:t>默认</w:t>
            </w:r>
            <w:r w:rsidR="00546F75">
              <w:rPr>
                <w:rFonts w:ascii="宋体" w:eastAsia="宋体" w:hAnsi="宋体" w:cs="宋体" w:hint="eastAsia"/>
                <w:kern w:val="0"/>
                <w:szCs w:val="24"/>
              </w:rPr>
              <w:t>路由</w:t>
            </w:r>
            <w:r w:rsidR="00546F75">
              <w:rPr>
                <w:rFonts w:ascii="宋体" w:eastAsia="宋体" w:hAnsi="宋体" w:cs="宋体"/>
                <w:kern w:val="0"/>
                <w:szCs w:val="24"/>
              </w:rPr>
              <w:t>通告</w:t>
            </w:r>
            <w:r w:rsidR="00546F75">
              <w:rPr>
                <w:rFonts w:ascii="宋体" w:eastAsia="宋体" w:hAnsi="宋体" w:cs="宋体" w:hint="eastAsia"/>
                <w:kern w:val="0"/>
                <w:szCs w:val="24"/>
              </w:rPr>
              <w:t>优化</w:t>
            </w:r>
          </w:p>
          <w:p w14:paraId="71C69283" w14:textId="38E2CED7" w:rsidR="006E0501" w:rsidRDefault="006E0501"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OSPF/区域</w:t>
            </w:r>
            <w:r>
              <w:rPr>
                <w:rFonts w:ascii="宋体" w:eastAsia="宋体" w:hAnsi="宋体" w:cs="宋体"/>
                <w:kern w:val="0"/>
                <w:szCs w:val="24"/>
              </w:rPr>
              <w:t>：NSSA类型</w:t>
            </w:r>
            <w:r>
              <w:rPr>
                <w:rFonts w:ascii="宋体" w:eastAsia="宋体" w:hAnsi="宋体" w:cs="宋体" w:hint="eastAsia"/>
                <w:kern w:val="0"/>
                <w:szCs w:val="24"/>
              </w:rPr>
              <w:t>的</w:t>
            </w:r>
            <w:r>
              <w:rPr>
                <w:rFonts w:ascii="宋体" w:eastAsia="宋体" w:hAnsi="宋体" w:cs="宋体"/>
                <w:kern w:val="0"/>
                <w:szCs w:val="24"/>
              </w:rPr>
              <w:t>默认值改为Never，去除Candidate类型</w:t>
            </w:r>
          </w:p>
          <w:p w14:paraId="7025F2A8" w14:textId="01F781C4" w:rsidR="006E0501" w:rsidRDefault="006E0501"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kern w:val="0"/>
                <w:szCs w:val="24"/>
              </w:rPr>
              <w:t>D</w:t>
            </w:r>
            <w:r>
              <w:rPr>
                <w:rFonts w:ascii="宋体" w:eastAsia="宋体" w:hAnsi="宋体" w:cs="宋体" w:hint="eastAsia"/>
                <w:kern w:val="0"/>
                <w:szCs w:val="24"/>
              </w:rPr>
              <w:t>atabase</w:t>
            </w:r>
            <w:r>
              <w:rPr>
                <w:rFonts w:ascii="宋体" w:eastAsia="宋体" w:hAnsi="宋体" w:cs="宋体"/>
                <w:kern w:val="0"/>
                <w:szCs w:val="24"/>
              </w:rPr>
              <w:t>显示调整</w:t>
            </w:r>
          </w:p>
          <w:p w14:paraId="0F39DAED" w14:textId="0BD88A22" w:rsidR="006E0501" w:rsidRDefault="006E0501"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去除</w:t>
            </w:r>
            <w:r>
              <w:rPr>
                <w:rFonts w:ascii="宋体" w:eastAsia="宋体" w:hAnsi="宋体" w:cs="宋体"/>
                <w:kern w:val="0"/>
                <w:szCs w:val="24"/>
              </w:rPr>
              <w:t>路由表显示</w:t>
            </w:r>
          </w:p>
          <w:p w14:paraId="0D37F121" w14:textId="50EC49A9" w:rsidR="006E0501" w:rsidRDefault="006E0501" w:rsidP="00B10728">
            <w:pPr>
              <w:pStyle w:val="af2"/>
              <w:widowControl/>
              <w:numPr>
                <w:ilvl w:val="0"/>
                <w:numId w:val="552"/>
              </w:numPr>
              <w:ind w:firstLineChars="0"/>
              <w:jc w:val="left"/>
              <w:rPr>
                <w:rFonts w:ascii="宋体" w:eastAsia="宋体" w:hAnsi="宋体" w:cs="宋体"/>
                <w:kern w:val="0"/>
                <w:szCs w:val="24"/>
              </w:rPr>
            </w:pPr>
            <w:r>
              <w:rPr>
                <w:rFonts w:ascii="宋体" w:eastAsia="宋体" w:hAnsi="宋体" w:cs="宋体" w:hint="eastAsia"/>
                <w:kern w:val="0"/>
                <w:szCs w:val="24"/>
              </w:rPr>
              <w:t>邻居信息表</w:t>
            </w:r>
            <w:r>
              <w:rPr>
                <w:rFonts w:ascii="宋体" w:eastAsia="宋体" w:hAnsi="宋体" w:cs="宋体"/>
                <w:kern w:val="0"/>
                <w:szCs w:val="24"/>
              </w:rPr>
              <w:t>显示调整</w:t>
            </w:r>
          </w:p>
          <w:p w14:paraId="45B1E676" w14:textId="77777777" w:rsidR="00546F75" w:rsidRDefault="00546F75" w:rsidP="00546F75">
            <w:pPr>
              <w:pStyle w:val="af2"/>
              <w:widowControl/>
              <w:numPr>
                <w:ilvl w:val="0"/>
                <w:numId w:val="8"/>
              </w:numPr>
              <w:ind w:firstLineChars="0"/>
              <w:jc w:val="left"/>
              <w:rPr>
                <w:rFonts w:ascii="宋体" w:eastAsia="宋体" w:hAnsi="宋体" w:cs="宋体"/>
                <w:kern w:val="0"/>
                <w:szCs w:val="24"/>
              </w:rPr>
            </w:pPr>
            <w:r>
              <w:rPr>
                <w:rFonts w:ascii="宋体" w:eastAsia="宋体" w:hAnsi="宋体" w:cs="宋体"/>
                <w:kern w:val="0"/>
                <w:szCs w:val="24"/>
              </w:rPr>
              <w:t>RADIUS/TACACS+：服务器个数上限调整为</w:t>
            </w:r>
            <w:r>
              <w:rPr>
                <w:rFonts w:ascii="宋体" w:eastAsia="宋体" w:hAnsi="宋体" w:cs="宋体" w:hint="eastAsia"/>
                <w:kern w:val="0"/>
                <w:szCs w:val="24"/>
              </w:rPr>
              <w:t>4</w:t>
            </w:r>
          </w:p>
          <w:p w14:paraId="46AF18CB" w14:textId="77777777" w:rsidR="006E0501" w:rsidRDefault="006E0501" w:rsidP="00D7272D">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用户管理</w:t>
            </w:r>
            <w:r>
              <w:rPr>
                <w:rFonts w:ascii="宋体" w:eastAsia="宋体" w:hAnsi="宋体" w:cs="宋体"/>
                <w:kern w:val="0"/>
                <w:szCs w:val="24"/>
              </w:rPr>
              <w:t>：用户名去除特殊字符&amp;的支持</w:t>
            </w:r>
          </w:p>
          <w:p w14:paraId="6791629D" w14:textId="554B628D" w:rsidR="00546F75" w:rsidRDefault="00546F75" w:rsidP="00546F75">
            <w:pPr>
              <w:pStyle w:val="af2"/>
              <w:widowControl/>
              <w:numPr>
                <w:ilvl w:val="0"/>
                <w:numId w:val="8"/>
              </w:numPr>
              <w:ind w:firstLineChars="0"/>
              <w:jc w:val="left"/>
              <w:rPr>
                <w:rFonts w:ascii="宋体" w:eastAsia="宋体" w:hAnsi="宋体" w:cs="宋体"/>
                <w:kern w:val="0"/>
                <w:szCs w:val="24"/>
              </w:rPr>
            </w:pPr>
            <w:r>
              <w:rPr>
                <w:rFonts w:ascii="宋体" w:eastAsia="宋体" w:hAnsi="宋体" w:cs="宋体"/>
                <w:kern w:val="0"/>
                <w:szCs w:val="24"/>
              </w:rPr>
              <w:t>VLAN接口</w:t>
            </w:r>
            <w:r>
              <w:rPr>
                <w:rFonts w:ascii="宋体" w:eastAsia="宋体" w:hAnsi="宋体" w:cs="宋体" w:hint="eastAsia"/>
                <w:kern w:val="0"/>
                <w:szCs w:val="24"/>
              </w:rPr>
              <w:t>/静态路由/</w:t>
            </w:r>
            <w:r>
              <w:rPr>
                <w:rFonts w:ascii="宋体" w:eastAsia="宋体" w:hAnsi="宋体" w:cs="宋体"/>
                <w:kern w:val="0"/>
                <w:szCs w:val="24"/>
              </w:rPr>
              <w:t>ARP</w:t>
            </w:r>
            <w:r>
              <w:rPr>
                <w:rFonts w:ascii="宋体" w:eastAsia="宋体" w:hAnsi="宋体" w:cs="宋体" w:hint="eastAsia"/>
                <w:kern w:val="0"/>
                <w:szCs w:val="24"/>
              </w:rPr>
              <w:t>表</w:t>
            </w:r>
            <w:r>
              <w:rPr>
                <w:rFonts w:ascii="宋体" w:eastAsia="宋体" w:hAnsi="宋体" w:cs="宋体"/>
                <w:kern w:val="0"/>
                <w:szCs w:val="24"/>
              </w:rPr>
              <w:t>/ND</w:t>
            </w:r>
            <w:r>
              <w:rPr>
                <w:rFonts w:ascii="宋体" w:eastAsia="宋体" w:hAnsi="宋体" w:cs="宋体" w:hint="eastAsia"/>
                <w:kern w:val="0"/>
                <w:szCs w:val="24"/>
              </w:rPr>
              <w:t>表：型号规格</w:t>
            </w:r>
            <w:r>
              <w:rPr>
                <w:rFonts w:ascii="宋体" w:eastAsia="宋体" w:hAnsi="宋体" w:cs="宋体"/>
                <w:kern w:val="0"/>
                <w:szCs w:val="24"/>
              </w:rPr>
              <w:t>更新</w:t>
            </w:r>
          </w:p>
        </w:tc>
        <w:tc>
          <w:tcPr>
            <w:tcW w:w="992" w:type="dxa"/>
            <w:shd w:val="clear" w:color="auto" w:fill="auto"/>
          </w:tcPr>
          <w:p w14:paraId="4F811240" w14:textId="77777777" w:rsidR="00D7272D" w:rsidRDefault="00D7272D" w:rsidP="00D7272D">
            <w:pPr>
              <w:jc w:val="center"/>
              <w:rPr>
                <w:rFonts w:asciiTheme="minorEastAsia" w:hAnsiTheme="minorEastAsia"/>
              </w:rPr>
            </w:pPr>
            <w:r>
              <w:rPr>
                <w:rFonts w:asciiTheme="minorEastAsia" w:hAnsiTheme="minorEastAsia" w:hint="eastAsia"/>
              </w:rPr>
              <w:t>xhfang</w:t>
            </w:r>
          </w:p>
        </w:tc>
      </w:tr>
      <w:tr w:rsidR="0076630D" w14:paraId="3CEC25E2" w14:textId="77777777">
        <w:tc>
          <w:tcPr>
            <w:tcW w:w="1276" w:type="dxa"/>
            <w:shd w:val="clear" w:color="auto" w:fill="auto"/>
          </w:tcPr>
          <w:p w14:paraId="0D84F756" w14:textId="4DC6CF83" w:rsidR="0076630D" w:rsidRDefault="00D7272D">
            <w:pPr>
              <w:jc w:val="center"/>
              <w:rPr>
                <w:rFonts w:asciiTheme="minorEastAsia" w:hAnsiTheme="minorEastAsia"/>
              </w:rPr>
            </w:pPr>
            <w:r>
              <w:rPr>
                <w:rFonts w:asciiTheme="minorEastAsia" w:hAnsiTheme="minorEastAsia" w:hint="eastAsia"/>
              </w:rPr>
              <w:t>1.</w:t>
            </w:r>
            <w:r>
              <w:rPr>
                <w:rFonts w:asciiTheme="minorEastAsia" w:hAnsiTheme="minorEastAsia"/>
              </w:rPr>
              <w:t>2.0</w:t>
            </w:r>
          </w:p>
        </w:tc>
        <w:tc>
          <w:tcPr>
            <w:tcW w:w="2002" w:type="dxa"/>
            <w:shd w:val="clear" w:color="auto" w:fill="auto"/>
          </w:tcPr>
          <w:p w14:paraId="41115145" w14:textId="77777777" w:rsidR="0076630D" w:rsidRDefault="00D7272D">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04.26</w:t>
            </w:r>
          </w:p>
        </w:tc>
        <w:tc>
          <w:tcPr>
            <w:tcW w:w="5511" w:type="dxa"/>
            <w:shd w:val="clear" w:color="auto" w:fill="auto"/>
          </w:tcPr>
          <w:p w14:paraId="5067924A" w14:textId="77777777" w:rsidR="0076630D" w:rsidRDefault="00D7272D">
            <w:pPr>
              <w:rPr>
                <w:rFonts w:asciiTheme="minorEastAsia" w:hAnsiTheme="minorEastAsia"/>
              </w:rPr>
            </w:pPr>
            <w:r>
              <w:rPr>
                <w:rFonts w:asciiTheme="minorEastAsia" w:hAnsiTheme="minorEastAsia" w:hint="eastAsia"/>
              </w:rPr>
              <w:t>FP2</w:t>
            </w:r>
            <w:r>
              <w:rPr>
                <w:rFonts w:asciiTheme="minorEastAsia" w:hAnsiTheme="minorEastAsia"/>
              </w:rPr>
              <w:t>-6</w:t>
            </w:r>
            <w:r>
              <w:rPr>
                <w:rFonts w:asciiTheme="minorEastAsia" w:hAnsiTheme="minorEastAsia" w:hint="eastAsia"/>
              </w:rPr>
              <w:t>月</w:t>
            </w:r>
            <w:r>
              <w:rPr>
                <w:rFonts w:asciiTheme="minorEastAsia" w:hAnsiTheme="minorEastAsia"/>
              </w:rPr>
              <w:t>版本</w:t>
            </w:r>
            <w:r>
              <w:rPr>
                <w:rFonts w:asciiTheme="minorEastAsia" w:hAnsiTheme="minorEastAsia" w:hint="eastAsia"/>
              </w:rPr>
              <w:t>新增</w:t>
            </w:r>
            <w:r>
              <w:rPr>
                <w:rFonts w:asciiTheme="minorEastAsia" w:hAnsiTheme="minorEastAsia"/>
              </w:rPr>
              <w:t>：</w:t>
            </w:r>
          </w:p>
          <w:p w14:paraId="30641300" w14:textId="77777777" w:rsidR="0076630D" w:rsidRDefault="00D7272D">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lastRenderedPageBreak/>
              <w:t>新增1588</w:t>
            </w:r>
            <w:r>
              <w:rPr>
                <w:rFonts w:ascii="宋体" w:eastAsia="宋体" w:hAnsi="宋体" w:cs="宋体"/>
                <w:kern w:val="0"/>
                <w:szCs w:val="24"/>
              </w:rPr>
              <w:t>v2 PTP TC</w:t>
            </w:r>
          </w:p>
          <w:p w14:paraId="0A39B2FB" w14:textId="77777777" w:rsidR="0076630D" w:rsidRDefault="00D7272D">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新增</w:t>
            </w:r>
            <w:r>
              <w:rPr>
                <w:rFonts w:ascii="宋体" w:eastAsia="宋体" w:hAnsi="宋体" w:cs="宋体"/>
                <w:kern w:val="0"/>
                <w:szCs w:val="24"/>
              </w:rPr>
              <w:t>MAC VLAN</w:t>
            </w:r>
          </w:p>
          <w:p w14:paraId="629401B3" w14:textId="77777777" w:rsidR="0076630D" w:rsidRDefault="00D7272D">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新增</w:t>
            </w:r>
            <w:r>
              <w:rPr>
                <w:rFonts w:ascii="宋体" w:eastAsia="宋体" w:hAnsi="宋体" w:cs="宋体"/>
                <w:kern w:val="0"/>
                <w:szCs w:val="24"/>
              </w:rPr>
              <w:t>Protocol VLAN</w:t>
            </w:r>
          </w:p>
          <w:p w14:paraId="63122AE8" w14:textId="77777777" w:rsidR="0076630D" w:rsidRDefault="00D7272D">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新增</w:t>
            </w:r>
            <w:r>
              <w:rPr>
                <w:rFonts w:ascii="宋体" w:eastAsia="宋体" w:hAnsi="宋体" w:cs="宋体"/>
                <w:kern w:val="0"/>
                <w:szCs w:val="24"/>
              </w:rPr>
              <w:t>GVRP</w:t>
            </w:r>
          </w:p>
          <w:p w14:paraId="4B05024A" w14:textId="77777777" w:rsidR="0076630D" w:rsidRDefault="00D7272D">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新增</w:t>
            </w:r>
            <w:r>
              <w:rPr>
                <w:rFonts w:ascii="宋体" w:eastAsia="宋体" w:hAnsi="宋体" w:cs="宋体"/>
                <w:kern w:val="0"/>
                <w:szCs w:val="24"/>
              </w:rPr>
              <w:t>DHCPv6 Snooping</w:t>
            </w:r>
          </w:p>
          <w:p w14:paraId="0FAF630B" w14:textId="4E9F5341" w:rsidR="0076630D" w:rsidRPr="006E0501" w:rsidRDefault="00D7272D" w:rsidP="006E0501">
            <w:pPr>
              <w:pStyle w:val="af2"/>
              <w:widowControl/>
              <w:numPr>
                <w:ilvl w:val="0"/>
                <w:numId w:val="8"/>
              </w:numPr>
              <w:ind w:firstLineChars="0"/>
              <w:jc w:val="left"/>
              <w:rPr>
                <w:rFonts w:ascii="宋体" w:eastAsia="宋体" w:hAnsi="宋体" w:cs="宋体"/>
                <w:kern w:val="0"/>
                <w:szCs w:val="24"/>
              </w:rPr>
            </w:pPr>
            <w:r>
              <w:rPr>
                <w:rFonts w:ascii="宋体" w:eastAsia="宋体" w:hAnsi="宋体" w:cs="宋体" w:hint="eastAsia"/>
                <w:kern w:val="0"/>
                <w:szCs w:val="24"/>
              </w:rPr>
              <w:t>新增</w:t>
            </w:r>
            <w:r>
              <w:rPr>
                <w:rFonts w:ascii="宋体" w:eastAsia="宋体" w:hAnsi="宋体" w:cs="宋体"/>
                <w:kern w:val="0"/>
                <w:szCs w:val="24"/>
              </w:rPr>
              <w:t>PVST/PVST+</w:t>
            </w:r>
          </w:p>
        </w:tc>
        <w:tc>
          <w:tcPr>
            <w:tcW w:w="992" w:type="dxa"/>
            <w:shd w:val="clear" w:color="auto" w:fill="auto"/>
          </w:tcPr>
          <w:p w14:paraId="567761B4"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3896A866" w14:textId="77777777">
        <w:tc>
          <w:tcPr>
            <w:tcW w:w="1276" w:type="dxa"/>
            <w:shd w:val="clear" w:color="auto" w:fill="auto"/>
          </w:tcPr>
          <w:p w14:paraId="4A7633BB" w14:textId="77777777" w:rsidR="0076630D" w:rsidRDefault="00D7272D">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1.12</w:t>
            </w:r>
          </w:p>
        </w:tc>
        <w:tc>
          <w:tcPr>
            <w:tcW w:w="2002" w:type="dxa"/>
            <w:shd w:val="clear" w:color="auto" w:fill="auto"/>
          </w:tcPr>
          <w:p w14:paraId="33AB649A" w14:textId="77777777" w:rsidR="0076630D" w:rsidRDefault="00D7272D">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04.17</w:t>
            </w:r>
          </w:p>
        </w:tc>
        <w:tc>
          <w:tcPr>
            <w:tcW w:w="5511" w:type="dxa"/>
            <w:shd w:val="clear" w:color="auto" w:fill="auto"/>
          </w:tcPr>
          <w:p w14:paraId="513F2F5A" w14:textId="77777777" w:rsidR="0076630D" w:rsidRDefault="00D7272D">
            <w:pPr>
              <w:rPr>
                <w:rFonts w:asciiTheme="minorEastAsia" w:hAnsiTheme="minorEastAsia"/>
              </w:rPr>
            </w:pPr>
            <w:r>
              <w:rPr>
                <w:rFonts w:asciiTheme="minorEastAsia" w:hAnsiTheme="minorEastAsia" w:hint="eastAsia"/>
              </w:rPr>
              <w:t>根据</w:t>
            </w:r>
            <w:r>
              <w:rPr>
                <w:rFonts w:asciiTheme="minorEastAsia" w:hAnsiTheme="minorEastAsia"/>
              </w:rPr>
              <w:t>交互评审结果</w:t>
            </w:r>
            <w:r>
              <w:rPr>
                <w:rFonts w:asciiTheme="minorEastAsia" w:hAnsiTheme="minorEastAsia" w:hint="eastAsia"/>
              </w:rPr>
              <w:t>优化</w:t>
            </w:r>
            <w:r>
              <w:rPr>
                <w:rFonts w:asciiTheme="minorEastAsia" w:hAnsiTheme="minorEastAsia"/>
              </w:rPr>
              <w:t>：</w:t>
            </w:r>
          </w:p>
          <w:p w14:paraId="00086D82"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Theme="minorEastAsia" w:hAnsiTheme="minorEastAsia" w:hint="eastAsia"/>
              </w:rPr>
              <w:t>静态路由</w:t>
            </w:r>
            <w:r>
              <w:rPr>
                <w:rFonts w:asciiTheme="minorEastAsia" w:hAnsiTheme="minorEastAsia"/>
              </w:rPr>
              <w:t>：网关接口设置优化</w:t>
            </w:r>
          </w:p>
          <w:p w14:paraId="5E5DD796"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路由表</w:t>
            </w:r>
            <w:r>
              <w:rPr>
                <w:rFonts w:ascii="宋体" w:eastAsia="宋体" w:hAnsi="宋体" w:cs="宋体"/>
                <w:kern w:val="0"/>
                <w:szCs w:val="24"/>
              </w:rPr>
              <w:t>：</w:t>
            </w:r>
          </w:p>
          <w:p w14:paraId="51247AA5" w14:textId="77777777" w:rsidR="0076630D" w:rsidRDefault="00D7272D">
            <w:pPr>
              <w:pStyle w:val="af2"/>
              <w:widowControl/>
              <w:numPr>
                <w:ilvl w:val="0"/>
                <w:numId w:val="10"/>
              </w:numPr>
              <w:ind w:firstLineChars="0"/>
              <w:jc w:val="left"/>
              <w:rPr>
                <w:rFonts w:ascii="宋体" w:eastAsia="宋体" w:hAnsi="宋体" w:cs="宋体"/>
                <w:kern w:val="0"/>
                <w:szCs w:val="24"/>
              </w:rPr>
            </w:pPr>
            <w:r>
              <w:rPr>
                <w:rFonts w:ascii="宋体" w:eastAsia="宋体" w:hAnsi="宋体" w:cs="宋体" w:hint="eastAsia"/>
                <w:kern w:val="0"/>
                <w:szCs w:val="24"/>
              </w:rPr>
              <w:t>去除</w:t>
            </w:r>
            <w:r>
              <w:rPr>
                <w:rFonts w:ascii="宋体" w:eastAsia="宋体" w:hAnsi="宋体" w:cs="宋体"/>
                <w:kern w:val="0"/>
                <w:szCs w:val="24"/>
              </w:rPr>
              <w:t>动态路由的老化时间</w:t>
            </w:r>
          </w:p>
          <w:p w14:paraId="7F81FBA8" w14:textId="77777777" w:rsidR="0076630D" w:rsidRDefault="00D7272D">
            <w:pPr>
              <w:pStyle w:val="af2"/>
              <w:widowControl/>
              <w:numPr>
                <w:ilvl w:val="0"/>
                <w:numId w:val="10"/>
              </w:numPr>
              <w:ind w:firstLineChars="0"/>
              <w:jc w:val="left"/>
              <w:rPr>
                <w:rFonts w:ascii="宋体" w:eastAsia="宋体" w:hAnsi="宋体" w:cs="宋体"/>
                <w:kern w:val="0"/>
                <w:szCs w:val="24"/>
              </w:rPr>
            </w:pPr>
            <w:r>
              <w:rPr>
                <w:rFonts w:ascii="宋体" w:eastAsia="宋体" w:hAnsi="宋体" w:cs="宋体" w:hint="eastAsia"/>
                <w:kern w:val="0"/>
                <w:szCs w:val="24"/>
              </w:rPr>
              <w:t>搜索条件</w:t>
            </w:r>
            <w:r>
              <w:rPr>
                <w:rFonts w:ascii="宋体" w:eastAsia="宋体" w:hAnsi="宋体" w:cs="宋体"/>
                <w:kern w:val="0"/>
                <w:szCs w:val="24"/>
              </w:rPr>
              <w:t>增加路由协议筛选</w:t>
            </w:r>
          </w:p>
          <w:p w14:paraId="38A05591"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kern w:val="0"/>
                <w:szCs w:val="24"/>
              </w:rPr>
              <w:t>OSPF</w:t>
            </w:r>
            <w:r>
              <w:rPr>
                <w:rFonts w:ascii="宋体" w:eastAsia="宋体" w:hAnsi="宋体" w:cs="宋体" w:hint="eastAsia"/>
                <w:kern w:val="0"/>
                <w:szCs w:val="24"/>
              </w:rPr>
              <w:t>：</w:t>
            </w:r>
          </w:p>
          <w:p w14:paraId="79FF6720" w14:textId="77777777" w:rsidR="0076630D" w:rsidRDefault="00D7272D">
            <w:pPr>
              <w:pStyle w:val="af2"/>
              <w:widowControl/>
              <w:numPr>
                <w:ilvl w:val="0"/>
                <w:numId w:val="10"/>
              </w:numPr>
              <w:ind w:firstLineChars="0"/>
              <w:jc w:val="left"/>
              <w:rPr>
                <w:rFonts w:ascii="宋体" w:eastAsia="宋体" w:hAnsi="宋体" w:cs="宋体"/>
                <w:kern w:val="0"/>
                <w:szCs w:val="24"/>
              </w:rPr>
            </w:pPr>
            <w:r>
              <w:rPr>
                <w:rFonts w:ascii="宋体" w:eastAsia="宋体" w:hAnsi="宋体" w:cs="宋体" w:hint="eastAsia"/>
                <w:kern w:val="0"/>
                <w:szCs w:val="24"/>
              </w:rPr>
              <w:t>配置/上限</w:t>
            </w:r>
            <w:r>
              <w:rPr>
                <w:rFonts w:ascii="宋体" w:eastAsia="宋体" w:hAnsi="宋体" w:cs="宋体"/>
                <w:kern w:val="0"/>
                <w:szCs w:val="24"/>
              </w:rPr>
              <w:t>等优化</w:t>
            </w:r>
          </w:p>
          <w:p w14:paraId="56243374" w14:textId="77777777" w:rsidR="0076630D" w:rsidRDefault="00D7272D">
            <w:pPr>
              <w:pStyle w:val="af2"/>
              <w:widowControl/>
              <w:numPr>
                <w:ilvl w:val="0"/>
                <w:numId w:val="10"/>
              </w:numPr>
              <w:ind w:firstLineChars="0"/>
              <w:jc w:val="left"/>
              <w:rPr>
                <w:rFonts w:ascii="宋体" w:eastAsia="宋体" w:hAnsi="宋体" w:cs="宋体"/>
                <w:kern w:val="0"/>
                <w:szCs w:val="24"/>
              </w:rPr>
            </w:pPr>
            <w:r>
              <w:rPr>
                <w:rFonts w:ascii="宋体" w:eastAsia="宋体" w:hAnsi="宋体" w:cs="宋体" w:hint="eastAsia"/>
                <w:kern w:val="0"/>
                <w:szCs w:val="24"/>
              </w:rPr>
              <w:t>接口配置</w:t>
            </w:r>
            <w:r>
              <w:rPr>
                <w:rFonts w:ascii="宋体" w:eastAsia="宋体" w:hAnsi="宋体" w:cs="宋体"/>
                <w:kern w:val="0"/>
                <w:szCs w:val="24"/>
              </w:rPr>
              <w:t>：密钥认证补充密钥配置</w:t>
            </w:r>
          </w:p>
          <w:p w14:paraId="45D6DAA8" w14:textId="77777777" w:rsidR="0076630D" w:rsidRDefault="00D7272D">
            <w:pPr>
              <w:pStyle w:val="af2"/>
              <w:widowControl/>
              <w:numPr>
                <w:ilvl w:val="0"/>
                <w:numId w:val="10"/>
              </w:numPr>
              <w:ind w:firstLineChars="0"/>
              <w:jc w:val="left"/>
              <w:rPr>
                <w:rFonts w:ascii="宋体" w:eastAsia="宋体" w:hAnsi="宋体" w:cs="宋体"/>
                <w:kern w:val="0"/>
                <w:szCs w:val="24"/>
              </w:rPr>
            </w:pPr>
            <w:r>
              <w:rPr>
                <w:rFonts w:ascii="宋体" w:eastAsia="宋体" w:hAnsi="宋体" w:cs="宋体" w:hint="eastAsia"/>
                <w:kern w:val="0"/>
                <w:szCs w:val="24"/>
              </w:rPr>
              <w:t>接口统计信息</w:t>
            </w:r>
            <w:r>
              <w:rPr>
                <w:rFonts w:ascii="宋体" w:eastAsia="宋体" w:hAnsi="宋体" w:cs="宋体"/>
                <w:kern w:val="0"/>
                <w:szCs w:val="24"/>
              </w:rPr>
              <w:t>去除，改为邻居配置</w:t>
            </w:r>
          </w:p>
        </w:tc>
        <w:tc>
          <w:tcPr>
            <w:tcW w:w="992" w:type="dxa"/>
            <w:shd w:val="clear" w:color="auto" w:fill="auto"/>
          </w:tcPr>
          <w:p w14:paraId="5E8F3FFD" w14:textId="77777777" w:rsidR="0076630D" w:rsidRDefault="00D7272D">
            <w:pPr>
              <w:jc w:val="center"/>
              <w:rPr>
                <w:rFonts w:asciiTheme="minorEastAsia" w:hAnsiTheme="minorEastAsia"/>
              </w:rPr>
            </w:pPr>
            <w:r>
              <w:rPr>
                <w:rFonts w:asciiTheme="minorEastAsia" w:hAnsiTheme="minorEastAsia" w:hint="eastAsia"/>
              </w:rPr>
              <w:t>xhfang</w:t>
            </w:r>
          </w:p>
        </w:tc>
      </w:tr>
      <w:tr w:rsidR="0076630D" w14:paraId="7702233E" w14:textId="77777777">
        <w:tc>
          <w:tcPr>
            <w:tcW w:w="1276" w:type="dxa"/>
            <w:shd w:val="clear" w:color="auto" w:fill="auto"/>
          </w:tcPr>
          <w:p w14:paraId="06C72295" w14:textId="77777777" w:rsidR="0076630D" w:rsidRDefault="00D7272D">
            <w:pPr>
              <w:jc w:val="center"/>
              <w:rPr>
                <w:rFonts w:asciiTheme="minorEastAsia" w:hAnsiTheme="minorEastAsia"/>
              </w:rPr>
            </w:pPr>
            <w:r>
              <w:rPr>
                <w:rFonts w:asciiTheme="minorEastAsia" w:hAnsiTheme="minorEastAsia" w:hint="eastAsia"/>
              </w:rPr>
              <w:t>1.</w:t>
            </w:r>
            <w:r>
              <w:rPr>
                <w:rFonts w:asciiTheme="minorEastAsia" w:hAnsiTheme="minorEastAsia"/>
              </w:rPr>
              <w:t>1.11</w:t>
            </w:r>
          </w:p>
        </w:tc>
        <w:tc>
          <w:tcPr>
            <w:tcW w:w="2002" w:type="dxa"/>
            <w:shd w:val="clear" w:color="auto" w:fill="auto"/>
          </w:tcPr>
          <w:p w14:paraId="20865338" w14:textId="77777777" w:rsidR="0076630D" w:rsidRDefault="00D7272D">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04.13</w:t>
            </w:r>
          </w:p>
        </w:tc>
        <w:tc>
          <w:tcPr>
            <w:tcW w:w="5511" w:type="dxa"/>
            <w:shd w:val="clear" w:color="auto" w:fill="auto"/>
          </w:tcPr>
          <w:p w14:paraId="5C3361CF" w14:textId="77777777" w:rsidR="0076630D" w:rsidRDefault="00D7272D">
            <w:pPr>
              <w:rPr>
                <w:rFonts w:asciiTheme="minorEastAsia" w:hAnsiTheme="minorEastAsia"/>
              </w:rPr>
            </w:pPr>
            <w:r>
              <w:rPr>
                <w:rFonts w:asciiTheme="minorEastAsia" w:hAnsiTheme="minorEastAsia" w:hint="eastAsia"/>
              </w:rPr>
              <w:t>FP1D-6新增</w:t>
            </w:r>
            <w:r>
              <w:rPr>
                <w:rFonts w:asciiTheme="minorEastAsia" w:hAnsiTheme="minorEastAsia"/>
              </w:rPr>
              <w:t>：</w:t>
            </w:r>
          </w:p>
          <w:p w14:paraId="3A3C3391" w14:textId="77777777" w:rsidR="0076630D" w:rsidRDefault="003B6945">
            <w:pPr>
              <w:pStyle w:val="af2"/>
              <w:widowControl/>
              <w:numPr>
                <w:ilvl w:val="0"/>
                <w:numId w:val="9"/>
              </w:numPr>
              <w:ind w:firstLineChars="0"/>
              <w:jc w:val="left"/>
              <w:rPr>
                <w:rFonts w:asciiTheme="minorEastAsia" w:hAnsiTheme="minorEastAsia"/>
              </w:rPr>
            </w:pPr>
            <w:hyperlink w:anchor="_端口基本配置/Port_Basic_Settings(FP1B)" w:history="1">
              <w:r w:rsidR="00D7272D">
                <w:rPr>
                  <w:rStyle w:val="af"/>
                  <w:rFonts w:asciiTheme="minorEastAsia" w:hAnsiTheme="minorEastAsia" w:hint="eastAsia"/>
                </w:rPr>
                <w:t>端口基本配置</w:t>
              </w:r>
            </w:hyperlink>
            <w:r w:rsidR="00D7272D">
              <w:rPr>
                <w:rFonts w:asciiTheme="minorEastAsia" w:hAnsiTheme="minorEastAsia"/>
              </w:rPr>
              <w:t>：GWN7831</w:t>
            </w:r>
            <w:r w:rsidR="00D7272D">
              <w:rPr>
                <w:rFonts w:asciiTheme="minorEastAsia" w:hAnsiTheme="minorEastAsia" w:hint="eastAsia"/>
              </w:rPr>
              <w:t>端口1</w:t>
            </w:r>
            <w:r w:rsidR="00D7272D">
              <w:rPr>
                <w:rFonts w:asciiTheme="minorEastAsia" w:hAnsiTheme="minorEastAsia"/>
              </w:rPr>
              <w:t>-4补充工作模式</w:t>
            </w:r>
          </w:p>
          <w:p w14:paraId="329314B3" w14:textId="77777777" w:rsidR="0076630D" w:rsidRDefault="003B6945">
            <w:pPr>
              <w:pStyle w:val="af2"/>
              <w:widowControl/>
              <w:numPr>
                <w:ilvl w:val="0"/>
                <w:numId w:val="9"/>
              </w:numPr>
              <w:ind w:firstLineChars="0"/>
              <w:jc w:val="left"/>
              <w:rPr>
                <w:rFonts w:asciiTheme="minorEastAsia" w:hAnsiTheme="minorEastAsia"/>
              </w:rPr>
            </w:pPr>
            <w:hyperlink w:anchor="_VLAN接口/VLAN_Interface(FP1D)" w:history="1">
              <w:r w:rsidR="00D7272D">
                <w:rPr>
                  <w:rStyle w:val="af"/>
                  <w:rFonts w:ascii="宋体" w:eastAsia="宋体" w:hAnsi="宋体" w:cs="宋体" w:hint="eastAsia"/>
                  <w:kern w:val="0"/>
                  <w:szCs w:val="24"/>
                </w:rPr>
                <w:t>VLAN</w:t>
              </w:r>
              <w:r w:rsidR="00D7272D">
                <w:rPr>
                  <w:rStyle w:val="af"/>
                  <w:rFonts w:ascii="宋体" w:eastAsia="宋体" w:hAnsi="宋体" w:cs="宋体"/>
                  <w:kern w:val="0"/>
                  <w:szCs w:val="24"/>
                </w:rPr>
                <w:t>接口</w:t>
              </w:r>
            </w:hyperlink>
            <w:r w:rsidR="00D7272D">
              <w:rPr>
                <w:rFonts w:ascii="宋体" w:eastAsia="宋体" w:hAnsi="宋体" w:cs="宋体"/>
                <w:kern w:val="0"/>
                <w:szCs w:val="24"/>
              </w:rPr>
              <w:t>：IPv6接口全球单播地址：支持无状态DHCPv6获取地址</w:t>
            </w:r>
          </w:p>
          <w:p w14:paraId="4F8DD465" w14:textId="77777777" w:rsidR="0076630D" w:rsidRDefault="003B6945">
            <w:pPr>
              <w:pStyle w:val="af2"/>
              <w:widowControl/>
              <w:numPr>
                <w:ilvl w:val="0"/>
                <w:numId w:val="9"/>
              </w:numPr>
              <w:ind w:firstLineChars="0"/>
              <w:jc w:val="left"/>
              <w:rPr>
                <w:rFonts w:asciiTheme="minorEastAsia" w:hAnsiTheme="minorEastAsia"/>
              </w:rPr>
            </w:pPr>
            <w:hyperlink w:anchor="_静态路由/Static_Routing_(FP1D)" w:history="1">
              <w:r w:rsidR="00D7272D">
                <w:rPr>
                  <w:rStyle w:val="af"/>
                  <w:rFonts w:asciiTheme="minorEastAsia" w:hAnsiTheme="minorEastAsia" w:hint="eastAsia"/>
                </w:rPr>
                <w:t>静态路由</w:t>
              </w:r>
            </w:hyperlink>
            <w:r w:rsidR="00D7272D">
              <w:rPr>
                <w:rFonts w:asciiTheme="minorEastAsia" w:hAnsiTheme="minorEastAsia"/>
              </w:rPr>
              <w:t>：新增出接口配置</w:t>
            </w:r>
          </w:p>
          <w:p w14:paraId="0F19F778" w14:textId="77777777" w:rsidR="0076630D" w:rsidRDefault="003B6945">
            <w:pPr>
              <w:pStyle w:val="af2"/>
              <w:widowControl/>
              <w:numPr>
                <w:ilvl w:val="0"/>
                <w:numId w:val="9"/>
              </w:numPr>
              <w:ind w:firstLineChars="0"/>
              <w:jc w:val="left"/>
              <w:rPr>
                <w:rFonts w:ascii="宋体" w:eastAsia="宋体" w:hAnsi="宋体" w:cs="宋体"/>
                <w:kern w:val="0"/>
                <w:szCs w:val="24"/>
              </w:rPr>
            </w:pPr>
            <w:hyperlink w:anchor="_OSPF" w:history="1">
              <w:r w:rsidR="00D7272D">
                <w:rPr>
                  <w:rStyle w:val="af"/>
                  <w:rFonts w:ascii="宋体" w:eastAsia="宋体" w:hAnsi="宋体" w:cs="宋体" w:hint="eastAsia"/>
                  <w:kern w:val="0"/>
                  <w:szCs w:val="24"/>
                </w:rPr>
                <w:t>OSPF</w:t>
              </w:r>
            </w:hyperlink>
            <w:r w:rsidR="00D7272D">
              <w:rPr>
                <w:rFonts w:ascii="宋体" w:eastAsia="宋体" w:hAnsi="宋体" w:cs="宋体"/>
                <w:kern w:val="0"/>
                <w:szCs w:val="24"/>
              </w:rPr>
              <w:t>：接口新增邻居配置</w:t>
            </w:r>
          </w:p>
          <w:p w14:paraId="723762B9" w14:textId="77777777" w:rsidR="0076630D" w:rsidRDefault="003B6945">
            <w:pPr>
              <w:pStyle w:val="af2"/>
              <w:widowControl/>
              <w:numPr>
                <w:ilvl w:val="0"/>
                <w:numId w:val="9"/>
              </w:numPr>
              <w:ind w:firstLineChars="0"/>
              <w:jc w:val="left"/>
              <w:rPr>
                <w:rFonts w:asciiTheme="minorEastAsia" w:hAnsiTheme="minorEastAsia"/>
              </w:rPr>
            </w:pPr>
            <w:hyperlink w:anchor="_云连接状态检测_(FP1D)" w:history="1">
              <w:r w:rsidR="00D7272D">
                <w:rPr>
                  <w:rStyle w:val="af"/>
                  <w:rFonts w:asciiTheme="minorEastAsia" w:hAnsiTheme="minorEastAsia" w:hint="eastAsia"/>
                </w:rPr>
                <w:t>诊断</w:t>
              </w:r>
            </w:hyperlink>
          </w:p>
          <w:p w14:paraId="51D352E2" w14:textId="77777777" w:rsidR="0076630D" w:rsidRDefault="00D7272D">
            <w:pPr>
              <w:pStyle w:val="af2"/>
              <w:widowControl/>
              <w:numPr>
                <w:ilvl w:val="0"/>
                <w:numId w:val="11"/>
              </w:numPr>
              <w:ind w:firstLineChars="0"/>
              <w:jc w:val="left"/>
              <w:rPr>
                <w:rFonts w:asciiTheme="minorEastAsia" w:hAnsiTheme="minorEastAsia"/>
              </w:rPr>
            </w:pPr>
            <w:r>
              <w:rPr>
                <w:rFonts w:asciiTheme="minorEastAsia" w:hAnsiTheme="minorEastAsia"/>
              </w:rPr>
              <w:t>新增云连接</w:t>
            </w:r>
            <w:r>
              <w:rPr>
                <w:rFonts w:asciiTheme="minorEastAsia" w:hAnsiTheme="minorEastAsia" w:hint="eastAsia"/>
              </w:rPr>
              <w:t>状态</w:t>
            </w:r>
            <w:r>
              <w:rPr>
                <w:rFonts w:asciiTheme="minorEastAsia" w:hAnsiTheme="minorEastAsia"/>
              </w:rPr>
              <w:t>检测</w:t>
            </w:r>
          </w:p>
          <w:p w14:paraId="331F95B9" w14:textId="77777777" w:rsidR="0076630D" w:rsidRDefault="00D7272D">
            <w:pPr>
              <w:pStyle w:val="af2"/>
              <w:widowControl/>
              <w:numPr>
                <w:ilvl w:val="0"/>
                <w:numId w:val="11"/>
              </w:numPr>
              <w:ind w:firstLineChars="0"/>
              <w:jc w:val="left"/>
              <w:rPr>
                <w:rFonts w:asciiTheme="minorEastAsia" w:hAnsiTheme="minorEastAsia"/>
              </w:rPr>
            </w:pPr>
            <w:r>
              <w:rPr>
                <w:rFonts w:asciiTheme="minorEastAsia" w:hAnsiTheme="minorEastAsia" w:hint="eastAsia"/>
              </w:rPr>
              <w:t>全局配置：</w:t>
            </w:r>
            <w:r>
              <w:rPr>
                <w:rFonts w:asciiTheme="minorEastAsia" w:hAnsiTheme="minorEastAsia"/>
              </w:rPr>
              <w:t>新增</w:t>
            </w:r>
            <w:r>
              <w:rPr>
                <w:rFonts w:asciiTheme="minorEastAsia" w:hAnsiTheme="minorEastAsia" w:hint="eastAsia"/>
              </w:rPr>
              <w:t>云</w:t>
            </w:r>
            <w:r>
              <w:rPr>
                <w:rFonts w:asciiTheme="minorEastAsia" w:hAnsiTheme="minorEastAsia"/>
              </w:rPr>
              <w:t>连接状态</w:t>
            </w:r>
            <w:r>
              <w:rPr>
                <w:rFonts w:asciiTheme="minorEastAsia" w:hAnsiTheme="minorEastAsia" w:hint="eastAsia"/>
              </w:rPr>
              <w:t>显示</w:t>
            </w:r>
          </w:p>
          <w:p w14:paraId="5DBFAA14" w14:textId="77777777" w:rsidR="0076630D" w:rsidRDefault="003B6945">
            <w:pPr>
              <w:pStyle w:val="af2"/>
              <w:widowControl/>
              <w:numPr>
                <w:ilvl w:val="0"/>
                <w:numId w:val="9"/>
              </w:numPr>
              <w:ind w:firstLineChars="0"/>
              <w:jc w:val="left"/>
              <w:rPr>
                <w:rFonts w:asciiTheme="minorEastAsia" w:hAnsiTheme="minorEastAsia"/>
              </w:rPr>
            </w:pPr>
            <w:hyperlink w:anchor="_访问控制/Access_Control" w:history="1">
              <w:r w:rsidR="00D7272D">
                <w:rPr>
                  <w:rStyle w:val="af"/>
                  <w:rFonts w:ascii="宋体" w:eastAsia="宋体" w:hAnsi="宋体" w:cs="宋体" w:hint="eastAsia"/>
                  <w:kern w:val="0"/>
                  <w:szCs w:val="24"/>
                </w:rPr>
                <w:t>访问控制</w:t>
              </w:r>
            </w:hyperlink>
            <w:r w:rsidR="00D7272D">
              <w:rPr>
                <w:rFonts w:ascii="宋体" w:eastAsia="宋体" w:hAnsi="宋体" w:cs="宋体"/>
                <w:kern w:val="0"/>
                <w:szCs w:val="24"/>
              </w:rPr>
              <w:t>：新增Manager二层发现</w:t>
            </w:r>
          </w:p>
          <w:p w14:paraId="1CECB33C" w14:textId="77777777" w:rsidR="0076630D" w:rsidRDefault="003B6945">
            <w:pPr>
              <w:pStyle w:val="af2"/>
              <w:widowControl/>
              <w:numPr>
                <w:ilvl w:val="0"/>
                <w:numId w:val="9"/>
              </w:numPr>
              <w:ind w:firstLineChars="0"/>
              <w:jc w:val="left"/>
              <w:rPr>
                <w:rFonts w:ascii="宋体" w:eastAsia="宋体" w:hAnsi="宋体" w:cs="宋体"/>
                <w:kern w:val="0"/>
                <w:szCs w:val="24"/>
              </w:rPr>
            </w:pPr>
            <w:hyperlink w:anchor="_LED指示灯(FP1C)" w:history="1">
              <w:r w:rsidR="00D7272D">
                <w:rPr>
                  <w:rStyle w:val="af"/>
                  <w:rFonts w:ascii="宋体" w:eastAsia="宋体" w:hAnsi="宋体" w:cs="宋体"/>
                  <w:kern w:val="0"/>
                  <w:szCs w:val="24"/>
                </w:rPr>
                <w:t>LED指示灯</w:t>
              </w:r>
            </w:hyperlink>
          </w:p>
          <w:p w14:paraId="3FA4C2D6" w14:textId="77777777" w:rsidR="0076630D" w:rsidRDefault="00D7272D">
            <w:pPr>
              <w:pStyle w:val="af2"/>
              <w:widowControl/>
              <w:numPr>
                <w:ilvl w:val="0"/>
                <w:numId w:val="12"/>
              </w:numPr>
              <w:ind w:firstLineChars="0"/>
              <w:jc w:val="left"/>
              <w:rPr>
                <w:rFonts w:ascii="宋体" w:eastAsia="宋体" w:hAnsi="宋体" w:cs="宋体"/>
                <w:kern w:val="0"/>
                <w:szCs w:val="24"/>
              </w:rPr>
            </w:pPr>
            <w:r>
              <w:rPr>
                <w:rFonts w:ascii="宋体" w:eastAsia="宋体" w:hAnsi="宋体" w:cs="宋体" w:hint="eastAsia"/>
                <w:kern w:val="0"/>
                <w:szCs w:val="24"/>
              </w:rPr>
              <w:t>新增</w:t>
            </w:r>
            <w:r>
              <w:rPr>
                <w:rFonts w:ascii="宋体" w:eastAsia="宋体" w:hAnsi="宋体" w:cs="宋体"/>
                <w:kern w:val="0"/>
                <w:szCs w:val="24"/>
              </w:rPr>
              <w:t>GWN7806(P)/16(P)/32/31/30的端口和电源指示灯需求</w:t>
            </w:r>
          </w:p>
          <w:p w14:paraId="2ED374DE" w14:textId="77777777" w:rsidR="0076630D" w:rsidRDefault="00D7272D">
            <w:pPr>
              <w:pStyle w:val="af2"/>
              <w:widowControl/>
              <w:numPr>
                <w:ilvl w:val="0"/>
                <w:numId w:val="12"/>
              </w:numPr>
              <w:ind w:firstLineChars="0"/>
              <w:jc w:val="left"/>
              <w:rPr>
                <w:rFonts w:ascii="宋体" w:eastAsia="宋体" w:hAnsi="宋体" w:cs="宋体"/>
                <w:kern w:val="0"/>
                <w:szCs w:val="24"/>
              </w:rPr>
            </w:pPr>
            <w:r>
              <w:rPr>
                <w:rFonts w:ascii="宋体" w:eastAsia="宋体" w:hAnsi="宋体" w:cs="宋体" w:hint="eastAsia"/>
                <w:kern w:val="0"/>
                <w:szCs w:val="24"/>
              </w:rPr>
              <w:t>GWN7816(P)</w:t>
            </w:r>
            <w:r>
              <w:rPr>
                <w:rFonts w:ascii="宋体" w:eastAsia="宋体" w:hAnsi="宋体" w:cs="宋体"/>
                <w:kern w:val="0"/>
                <w:szCs w:val="24"/>
              </w:rPr>
              <w:t>的电源指示灯需求</w:t>
            </w:r>
            <w:r>
              <w:rPr>
                <w:rFonts w:ascii="宋体" w:eastAsia="宋体" w:hAnsi="宋体" w:cs="宋体" w:hint="eastAsia"/>
                <w:kern w:val="0"/>
                <w:szCs w:val="24"/>
              </w:rPr>
              <w:t>【</w:t>
            </w:r>
            <w:r>
              <w:rPr>
                <w:rFonts w:ascii="宋体" w:eastAsia="宋体" w:hAnsi="宋体" w:cs="宋体"/>
                <w:kern w:val="0"/>
                <w:szCs w:val="24"/>
              </w:rPr>
              <w:t>TBD】</w:t>
            </w:r>
          </w:p>
          <w:p w14:paraId="01373C6C"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【GWN7813(P)】电源</w:t>
            </w:r>
          </w:p>
          <w:p w14:paraId="3F15B18F" w14:textId="77777777" w:rsidR="0076630D" w:rsidRDefault="003B6945">
            <w:pPr>
              <w:pStyle w:val="af2"/>
              <w:widowControl/>
              <w:numPr>
                <w:ilvl w:val="0"/>
                <w:numId w:val="12"/>
              </w:numPr>
              <w:ind w:firstLineChars="0"/>
              <w:jc w:val="left"/>
              <w:rPr>
                <w:rFonts w:ascii="宋体" w:eastAsia="宋体" w:hAnsi="宋体" w:cs="宋体"/>
                <w:kern w:val="0"/>
                <w:szCs w:val="24"/>
              </w:rPr>
            </w:pPr>
            <w:hyperlink w:anchor="_电源/Power_Supply(FP1D)_【待补充】" w:history="1">
              <w:r w:rsidR="00D7272D">
                <w:rPr>
                  <w:rStyle w:val="af"/>
                  <w:rFonts w:ascii="宋体" w:eastAsia="宋体" w:hAnsi="宋体" w:cs="宋体" w:hint="eastAsia"/>
                  <w:kern w:val="0"/>
                  <w:szCs w:val="24"/>
                </w:rPr>
                <w:t>电源</w:t>
              </w:r>
            </w:hyperlink>
            <w:r w:rsidR="00D7272D">
              <w:rPr>
                <w:rFonts w:ascii="宋体" w:eastAsia="宋体" w:hAnsi="宋体" w:cs="宋体"/>
                <w:kern w:val="0"/>
                <w:szCs w:val="24"/>
              </w:rPr>
              <w:t>：</w:t>
            </w:r>
            <w:r w:rsidR="00D7272D">
              <w:rPr>
                <w:rFonts w:ascii="宋体" w:eastAsia="宋体" w:hAnsi="宋体" w:cs="宋体" w:hint="eastAsia"/>
                <w:kern w:val="0"/>
                <w:szCs w:val="24"/>
              </w:rPr>
              <w:t>补充</w:t>
            </w:r>
            <w:r w:rsidR="00D7272D">
              <w:rPr>
                <w:rFonts w:ascii="宋体" w:eastAsia="宋体" w:hAnsi="宋体" w:cs="宋体"/>
                <w:kern w:val="0"/>
                <w:szCs w:val="24"/>
              </w:rPr>
              <w:t>电源使用逻辑</w:t>
            </w:r>
          </w:p>
          <w:p w14:paraId="3E4988E0" w14:textId="77777777" w:rsidR="0076630D" w:rsidRDefault="003B6945">
            <w:pPr>
              <w:pStyle w:val="af2"/>
              <w:widowControl/>
              <w:numPr>
                <w:ilvl w:val="0"/>
                <w:numId w:val="12"/>
              </w:numPr>
              <w:ind w:firstLineChars="0"/>
              <w:jc w:val="left"/>
              <w:rPr>
                <w:rFonts w:ascii="宋体" w:eastAsia="宋体" w:hAnsi="宋体" w:cs="宋体"/>
                <w:kern w:val="0"/>
                <w:szCs w:val="24"/>
              </w:rPr>
            </w:pPr>
            <w:hyperlink w:anchor="_系统信息/System_Info." w:history="1">
              <w:r w:rsidR="00D7272D">
                <w:rPr>
                  <w:rStyle w:val="af"/>
                  <w:rFonts w:ascii="宋体" w:eastAsia="宋体" w:hAnsi="宋体" w:cs="宋体" w:hint="eastAsia"/>
                  <w:kern w:val="0"/>
                  <w:szCs w:val="24"/>
                </w:rPr>
                <w:t>概览/系统信息</w:t>
              </w:r>
            </w:hyperlink>
            <w:r w:rsidR="00D7272D">
              <w:rPr>
                <w:rFonts w:ascii="宋体" w:eastAsia="宋体" w:hAnsi="宋体" w:cs="宋体" w:hint="eastAsia"/>
                <w:kern w:val="0"/>
                <w:szCs w:val="24"/>
              </w:rPr>
              <w:t>：新增</w:t>
            </w:r>
            <w:r w:rsidR="00D7272D">
              <w:rPr>
                <w:rFonts w:ascii="宋体" w:eastAsia="宋体" w:hAnsi="宋体" w:cs="宋体"/>
                <w:kern w:val="0"/>
                <w:szCs w:val="24"/>
              </w:rPr>
              <w:t>电源显示信息</w:t>
            </w:r>
          </w:p>
          <w:p w14:paraId="2614DB15" w14:textId="77777777" w:rsidR="0076630D" w:rsidRDefault="003B6945">
            <w:pPr>
              <w:pStyle w:val="af2"/>
              <w:widowControl/>
              <w:numPr>
                <w:ilvl w:val="0"/>
                <w:numId w:val="12"/>
              </w:numPr>
              <w:ind w:firstLineChars="0"/>
              <w:jc w:val="left"/>
              <w:rPr>
                <w:rFonts w:ascii="宋体" w:eastAsia="宋体" w:hAnsi="宋体" w:cs="宋体"/>
                <w:kern w:val="0"/>
                <w:szCs w:val="24"/>
              </w:rPr>
            </w:pPr>
            <w:hyperlink w:anchor="_PoE(FP1B)" w:history="1">
              <w:r w:rsidR="00D7272D">
                <w:rPr>
                  <w:rStyle w:val="af"/>
                  <w:rFonts w:ascii="宋体" w:eastAsia="宋体" w:hAnsi="宋体" w:cs="宋体"/>
                  <w:kern w:val="0"/>
                  <w:szCs w:val="24"/>
                </w:rPr>
                <w:t>PoE</w:t>
              </w:r>
            </w:hyperlink>
            <w:r w:rsidR="00D7272D">
              <w:rPr>
                <w:rFonts w:ascii="宋体" w:eastAsia="宋体" w:hAnsi="宋体" w:cs="宋体" w:hint="eastAsia"/>
                <w:kern w:val="0"/>
                <w:szCs w:val="24"/>
              </w:rPr>
              <w:t>：</w:t>
            </w:r>
            <w:r w:rsidR="00D7272D">
              <w:rPr>
                <w:rFonts w:ascii="宋体" w:eastAsia="宋体" w:hAnsi="宋体" w:cs="宋体"/>
                <w:kern w:val="0"/>
                <w:szCs w:val="24"/>
              </w:rPr>
              <w:t>新增</w:t>
            </w:r>
            <w:r w:rsidR="00D7272D">
              <w:rPr>
                <w:rFonts w:ascii="宋体" w:eastAsia="宋体" w:hAnsi="宋体" w:cs="宋体" w:hint="eastAsia"/>
                <w:kern w:val="0"/>
                <w:szCs w:val="24"/>
              </w:rPr>
              <w:t>GW</w:t>
            </w:r>
            <w:r w:rsidR="00D7272D">
              <w:rPr>
                <w:rFonts w:ascii="宋体" w:eastAsia="宋体" w:hAnsi="宋体" w:cs="宋体"/>
                <w:kern w:val="0"/>
                <w:szCs w:val="24"/>
              </w:rPr>
              <w:t>N7813P</w:t>
            </w:r>
            <w:r w:rsidR="00D7272D">
              <w:rPr>
                <w:rFonts w:ascii="宋体" w:eastAsia="宋体" w:hAnsi="宋体" w:cs="宋体" w:hint="eastAsia"/>
                <w:kern w:val="0"/>
                <w:szCs w:val="24"/>
              </w:rPr>
              <w:t>电源PoE</w:t>
            </w:r>
            <w:r w:rsidR="00D7272D">
              <w:rPr>
                <w:rFonts w:ascii="宋体" w:eastAsia="宋体" w:hAnsi="宋体" w:cs="宋体"/>
                <w:kern w:val="0"/>
                <w:szCs w:val="24"/>
              </w:rPr>
              <w:t>供电相关需求</w:t>
            </w:r>
          </w:p>
          <w:p w14:paraId="09258914" w14:textId="77777777" w:rsidR="0076630D" w:rsidRDefault="0076630D">
            <w:pPr>
              <w:rPr>
                <w:rFonts w:asciiTheme="minorEastAsia" w:hAnsiTheme="minorEastAsia"/>
              </w:rPr>
            </w:pPr>
          </w:p>
          <w:p w14:paraId="00086C95" w14:textId="77777777" w:rsidR="0076630D" w:rsidRDefault="00D7272D">
            <w:pPr>
              <w:rPr>
                <w:rFonts w:asciiTheme="minorEastAsia" w:hAnsiTheme="minorEastAsia"/>
              </w:rPr>
            </w:pPr>
            <w:r>
              <w:rPr>
                <w:rFonts w:asciiTheme="minorEastAsia" w:hAnsiTheme="minorEastAsia" w:hint="eastAsia"/>
              </w:rPr>
              <w:t>优化</w:t>
            </w:r>
            <w:r>
              <w:rPr>
                <w:rFonts w:asciiTheme="minorEastAsia" w:hAnsiTheme="minorEastAsia"/>
              </w:rPr>
              <w:t>：</w:t>
            </w:r>
          </w:p>
          <w:p w14:paraId="5E3A38F7"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端口基本配置</w:t>
            </w:r>
          </w:p>
          <w:p w14:paraId="7AA83558" w14:textId="77777777" w:rsidR="0076630D" w:rsidRDefault="00D7272D">
            <w:pPr>
              <w:pStyle w:val="af2"/>
              <w:widowControl/>
              <w:numPr>
                <w:ilvl w:val="0"/>
                <w:numId w:val="13"/>
              </w:numPr>
              <w:ind w:firstLineChars="0"/>
              <w:jc w:val="left"/>
              <w:rPr>
                <w:rFonts w:ascii="宋体" w:eastAsia="宋体" w:hAnsi="宋体" w:cs="宋体"/>
                <w:kern w:val="0"/>
                <w:szCs w:val="24"/>
              </w:rPr>
            </w:pPr>
            <w:r>
              <w:rPr>
                <w:rFonts w:ascii="宋体" w:eastAsia="宋体" w:hAnsi="宋体" w:cs="宋体" w:hint="eastAsia"/>
                <w:kern w:val="0"/>
                <w:szCs w:val="24"/>
              </w:rPr>
              <w:t>补充83</w:t>
            </w:r>
            <w:r>
              <w:rPr>
                <w:rFonts w:ascii="宋体" w:eastAsia="宋体" w:hAnsi="宋体" w:cs="宋体"/>
                <w:kern w:val="0"/>
                <w:szCs w:val="24"/>
              </w:rPr>
              <w:t>xx平台jumbo帧的使用说明</w:t>
            </w:r>
          </w:p>
          <w:p w14:paraId="221361BD"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链路聚合</w:t>
            </w:r>
            <w:r>
              <w:rPr>
                <w:rFonts w:ascii="宋体" w:eastAsia="宋体" w:hAnsi="宋体" w:cs="宋体"/>
                <w:kern w:val="0"/>
                <w:szCs w:val="24"/>
              </w:rPr>
              <w:t>：补充</w:t>
            </w:r>
            <w:r>
              <w:rPr>
                <w:rFonts w:ascii="宋体" w:eastAsia="宋体" w:hAnsi="宋体" w:cs="宋体" w:hint="eastAsia"/>
                <w:kern w:val="0"/>
                <w:szCs w:val="24"/>
              </w:rPr>
              <w:t>聚合接口</w:t>
            </w:r>
            <w:r>
              <w:rPr>
                <w:rFonts w:ascii="宋体" w:eastAsia="宋体" w:hAnsi="宋体" w:cs="宋体"/>
                <w:kern w:val="0"/>
                <w:szCs w:val="24"/>
              </w:rPr>
              <w:t>个数上限</w:t>
            </w:r>
          </w:p>
          <w:p w14:paraId="5C99515F"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生成树</w:t>
            </w:r>
            <w:r>
              <w:rPr>
                <w:rFonts w:ascii="宋体" w:eastAsia="宋体" w:hAnsi="宋体" w:cs="宋体"/>
                <w:kern w:val="0"/>
                <w:szCs w:val="24"/>
              </w:rPr>
              <w:t>：MST实例</w:t>
            </w:r>
            <w:r>
              <w:rPr>
                <w:rFonts w:ascii="宋体" w:eastAsia="宋体" w:hAnsi="宋体" w:cs="宋体" w:hint="eastAsia"/>
                <w:kern w:val="0"/>
                <w:szCs w:val="24"/>
              </w:rPr>
              <w:t>上限</w:t>
            </w:r>
            <w:r>
              <w:rPr>
                <w:rFonts w:ascii="宋体" w:eastAsia="宋体" w:hAnsi="宋体" w:cs="宋体"/>
                <w:kern w:val="0"/>
                <w:szCs w:val="24"/>
              </w:rPr>
              <w:t>补充说明</w:t>
            </w:r>
          </w:p>
          <w:p w14:paraId="00D38ED2"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VLAN</w:t>
            </w:r>
            <w:r>
              <w:rPr>
                <w:rFonts w:ascii="宋体" w:eastAsia="宋体" w:hAnsi="宋体" w:cs="宋体"/>
                <w:kern w:val="0"/>
                <w:szCs w:val="24"/>
              </w:rPr>
              <w:t>接口：</w:t>
            </w:r>
          </w:p>
          <w:p w14:paraId="4F1AB194" w14:textId="77777777" w:rsidR="0076630D" w:rsidRDefault="00D7272D">
            <w:pPr>
              <w:pStyle w:val="af2"/>
              <w:widowControl/>
              <w:numPr>
                <w:ilvl w:val="0"/>
                <w:numId w:val="12"/>
              </w:numPr>
              <w:ind w:firstLineChars="0"/>
              <w:jc w:val="left"/>
              <w:rPr>
                <w:rFonts w:ascii="宋体" w:eastAsia="宋体" w:hAnsi="宋体" w:cs="宋体"/>
                <w:kern w:val="0"/>
                <w:szCs w:val="24"/>
              </w:rPr>
            </w:pPr>
            <w:r>
              <w:rPr>
                <w:rFonts w:ascii="宋体" w:eastAsia="宋体" w:hAnsi="宋体" w:cs="宋体" w:hint="eastAsia"/>
                <w:kern w:val="0"/>
                <w:szCs w:val="24"/>
              </w:rPr>
              <w:t>重新</w:t>
            </w:r>
            <w:r>
              <w:rPr>
                <w:rFonts w:ascii="宋体" w:eastAsia="宋体" w:hAnsi="宋体" w:cs="宋体"/>
                <w:kern w:val="0"/>
                <w:szCs w:val="24"/>
              </w:rPr>
              <w:t>更新各平台接口数量限制</w:t>
            </w:r>
          </w:p>
          <w:p w14:paraId="4E1B69CF" w14:textId="77777777" w:rsidR="0076630D" w:rsidRDefault="00D7272D">
            <w:pPr>
              <w:pStyle w:val="af2"/>
              <w:widowControl/>
              <w:numPr>
                <w:ilvl w:val="0"/>
                <w:numId w:val="12"/>
              </w:numPr>
              <w:ind w:firstLineChars="0"/>
              <w:jc w:val="left"/>
              <w:rPr>
                <w:rFonts w:ascii="宋体" w:eastAsia="宋体" w:hAnsi="宋体" w:cs="宋体"/>
                <w:kern w:val="0"/>
                <w:szCs w:val="24"/>
              </w:rPr>
            </w:pPr>
            <w:r>
              <w:rPr>
                <w:rFonts w:ascii="宋体" w:eastAsia="宋体" w:hAnsi="宋体" w:cs="宋体" w:hint="eastAsia"/>
                <w:kern w:val="0"/>
                <w:szCs w:val="24"/>
              </w:rPr>
              <w:t>管理</w:t>
            </w:r>
            <w:r>
              <w:rPr>
                <w:rFonts w:ascii="宋体" w:eastAsia="宋体" w:hAnsi="宋体" w:cs="宋体"/>
                <w:kern w:val="0"/>
                <w:szCs w:val="24"/>
              </w:rPr>
              <w:t>VLAN</w:t>
            </w:r>
          </w:p>
          <w:p w14:paraId="0CB716D9" w14:textId="77777777" w:rsidR="0076630D" w:rsidRDefault="00D7272D">
            <w:pPr>
              <w:pStyle w:val="af2"/>
              <w:widowControl/>
              <w:numPr>
                <w:ilvl w:val="0"/>
                <w:numId w:val="14"/>
              </w:numPr>
              <w:ind w:firstLineChars="0"/>
              <w:jc w:val="left"/>
              <w:rPr>
                <w:rFonts w:ascii="宋体" w:eastAsia="宋体" w:hAnsi="宋体" w:cs="宋体"/>
                <w:kern w:val="0"/>
                <w:szCs w:val="24"/>
              </w:rPr>
            </w:pPr>
            <w:r>
              <w:rPr>
                <w:rFonts w:ascii="宋体" w:eastAsia="宋体" w:hAnsi="宋体" w:cs="宋体"/>
                <w:kern w:val="0"/>
                <w:szCs w:val="24"/>
              </w:rPr>
              <w:t>去除默认网关和生效网关</w:t>
            </w:r>
          </w:p>
          <w:p w14:paraId="66F444D8" w14:textId="77777777" w:rsidR="0076630D" w:rsidRDefault="00D7272D">
            <w:pPr>
              <w:pStyle w:val="af2"/>
              <w:widowControl/>
              <w:numPr>
                <w:ilvl w:val="0"/>
                <w:numId w:val="14"/>
              </w:numPr>
              <w:ind w:firstLineChars="0"/>
              <w:jc w:val="left"/>
              <w:rPr>
                <w:rFonts w:ascii="宋体" w:eastAsia="宋体" w:hAnsi="宋体" w:cs="宋体"/>
                <w:kern w:val="0"/>
                <w:szCs w:val="24"/>
              </w:rPr>
            </w:pPr>
            <w:r>
              <w:rPr>
                <w:rFonts w:ascii="宋体" w:eastAsia="宋体" w:hAnsi="宋体" w:cs="宋体" w:hint="eastAsia"/>
                <w:kern w:val="0"/>
                <w:szCs w:val="24"/>
              </w:rPr>
              <w:lastRenderedPageBreak/>
              <w:t>补充</w:t>
            </w:r>
            <w:r>
              <w:rPr>
                <w:rFonts w:ascii="宋体" w:eastAsia="宋体" w:hAnsi="宋体" w:cs="宋体"/>
                <w:kern w:val="0"/>
                <w:szCs w:val="24"/>
              </w:rPr>
              <w:t>管理VLAN的IP</w:t>
            </w:r>
            <w:r>
              <w:rPr>
                <w:rFonts w:ascii="宋体" w:eastAsia="宋体" w:hAnsi="宋体" w:cs="宋体" w:hint="eastAsia"/>
                <w:kern w:val="0"/>
                <w:szCs w:val="24"/>
              </w:rPr>
              <w:t>地址</w:t>
            </w:r>
            <w:r>
              <w:rPr>
                <w:rFonts w:ascii="宋体" w:eastAsia="宋体" w:hAnsi="宋体" w:cs="宋体"/>
                <w:kern w:val="0"/>
                <w:szCs w:val="24"/>
              </w:rPr>
              <w:t>冲突的提示</w:t>
            </w:r>
          </w:p>
          <w:p w14:paraId="4401ED48" w14:textId="77777777" w:rsidR="0076630D" w:rsidRPr="003F5D56" w:rsidRDefault="00D7272D">
            <w:pPr>
              <w:pStyle w:val="af2"/>
              <w:widowControl/>
              <w:numPr>
                <w:ilvl w:val="0"/>
                <w:numId w:val="9"/>
              </w:numPr>
              <w:ind w:firstLineChars="0"/>
              <w:jc w:val="left"/>
              <w:rPr>
                <w:rFonts w:ascii="宋体" w:eastAsia="宋体" w:hAnsi="宋体" w:cs="宋体"/>
                <w:strike/>
                <w:color w:val="B2B2B2"/>
                <w:kern w:val="0"/>
                <w:szCs w:val="24"/>
              </w:rPr>
            </w:pPr>
            <w:r w:rsidRPr="003F5D56">
              <w:rPr>
                <w:rFonts w:ascii="宋体" w:eastAsia="宋体" w:hAnsi="宋体" w:cs="宋体" w:hint="eastAsia"/>
                <w:strike/>
                <w:color w:val="B2B2B2"/>
                <w:kern w:val="0"/>
                <w:szCs w:val="24"/>
              </w:rPr>
              <w:t>DHCP</w:t>
            </w:r>
            <w:r w:rsidRPr="003F5D56">
              <w:rPr>
                <w:rFonts w:ascii="宋体" w:eastAsia="宋体" w:hAnsi="宋体" w:cs="宋体"/>
                <w:strike/>
                <w:color w:val="B2B2B2"/>
                <w:kern w:val="0"/>
                <w:szCs w:val="24"/>
              </w:rPr>
              <w:t>服务器：</w:t>
            </w:r>
            <w:r w:rsidRPr="003F5D56">
              <w:rPr>
                <w:rFonts w:ascii="宋体" w:eastAsia="宋体" w:hAnsi="宋体" w:cs="宋体" w:hint="eastAsia"/>
                <w:strike/>
                <w:color w:val="B2B2B2"/>
                <w:kern w:val="0"/>
                <w:szCs w:val="24"/>
              </w:rPr>
              <w:t>补充</w:t>
            </w:r>
            <w:r w:rsidRPr="003F5D56">
              <w:rPr>
                <w:rFonts w:ascii="宋体" w:eastAsia="宋体" w:hAnsi="宋体" w:cs="宋体"/>
                <w:strike/>
                <w:color w:val="B2B2B2"/>
                <w:kern w:val="0"/>
                <w:szCs w:val="24"/>
              </w:rPr>
              <w:t>Option选项与类型的限制关系</w:t>
            </w:r>
          </w:p>
          <w:p w14:paraId="18F8C2B1"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ARP表/ND</w:t>
            </w:r>
            <w:r>
              <w:rPr>
                <w:rFonts w:ascii="宋体" w:eastAsia="宋体" w:hAnsi="宋体" w:cs="宋体"/>
                <w:kern w:val="0"/>
                <w:szCs w:val="24"/>
              </w:rPr>
              <w:t>表</w:t>
            </w:r>
            <w:r>
              <w:rPr>
                <w:rFonts w:ascii="宋体" w:eastAsia="宋体" w:hAnsi="宋体" w:cs="宋体" w:hint="eastAsia"/>
                <w:kern w:val="0"/>
                <w:szCs w:val="24"/>
              </w:rPr>
              <w:t>：</w:t>
            </w:r>
            <w:r>
              <w:rPr>
                <w:rFonts w:ascii="宋体" w:eastAsia="宋体" w:hAnsi="宋体" w:cs="宋体"/>
                <w:kern w:val="0"/>
                <w:szCs w:val="24"/>
              </w:rPr>
              <w:t>接口显示优化</w:t>
            </w:r>
          </w:p>
          <w:p w14:paraId="1A51CA7B"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路由表</w:t>
            </w:r>
            <w:r>
              <w:rPr>
                <w:rFonts w:ascii="宋体" w:eastAsia="宋体" w:hAnsi="宋体" w:cs="宋体"/>
                <w:kern w:val="0"/>
                <w:szCs w:val="24"/>
              </w:rPr>
              <w:t>：优化默认路由的协议显示</w:t>
            </w:r>
          </w:p>
          <w:p w14:paraId="4ED1A3C7"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静态</w:t>
            </w:r>
            <w:r>
              <w:rPr>
                <w:rFonts w:ascii="宋体" w:eastAsia="宋体" w:hAnsi="宋体" w:cs="宋体"/>
                <w:kern w:val="0"/>
                <w:szCs w:val="24"/>
              </w:rPr>
              <w:t>路由</w:t>
            </w:r>
            <w:r>
              <w:rPr>
                <w:rFonts w:ascii="宋体" w:eastAsia="宋体" w:hAnsi="宋体" w:cs="宋体" w:hint="eastAsia"/>
                <w:kern w:val="0"/>
                <w:szCs w:val="24"/>
              </w:rPr>
              <w:t>：优化掩码输入</w:t>
            </w:r>
            <w:r>
              <w:rPr>
                <w:rFonts w:ascii="宋体" w:eastAsia="宋体" w:hAnsi="宋体" w:cs="宋体"/>
                <w:kern w:val="0"/>
                <w:szCs w:val="24"/>
              </w:rPr>
              <w:t>范围</w:t>
            </w:r>
          </w:p>
          <w:p w14:paraId="5B84F3FD"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IGMP/MLD</w:t>
            </w:r>
            <w:r>
              <w:rPr>
                <w:rFonts w:ascii="宋体" w:eastAsia="宋体" w:hAnsi="宋体" w:cs="宋体"/>
                <w:kern w:val="0"/>
                <w:szCs w:val="24"/>
              </w:rPr>
              <w:t xml:space="preserve"> Snooping：查询器IP地址编辑时改为非必填，</w:t>
            </w:r>
            <w:r>
              <w:rPr>
                <w:rFonts w:ascii="宋体" w:eastAsia="宋体" w:hAnsi="宋体" w:cs="宋体" w:hint="eastAsia"/>
                <w:kern w:val="0"/>
                <w:szCs w:val="24"/>
              </w:rPr>
              <w:t>为空</w:t>
            </w:r>
            <w:r>
              <w:rPr>
                <w:rFonts w:ascii="宋体" w:eastAsia="宋体" w:hAnsi="宋体" w:cs="宋体"/>
                <w:kern w:val="0"/>
                <w:szCs w:val="24"/>
              </w:rPr>
              <w:t>即表示使用VLAN接口IP地址</w:t>
            </w:r>
          </w:p>
          <w:p w14:paraId="169123EE"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端口安全</w:t>
            </w:r>
            <w:r>
              <w:rPr>
                <w:rFonts w:ascii="宋体" w:eastAsia="宋体" w:hAnsi="宋体" w:cs="宋体"/>
                <w:kern w:val="0"/>
                <w:szCs w:val="24"/>
              </w:rPr>
              <w:t>：优化列表安全MAC地址的词条显示</w:t>
            </w:r>
          </w:p>
          <w:p w14:paraId="591C0DF8"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Ping</w:t>
            </w:r>
            <w:r>
              <w:rPr>
                <w:rFonts w:ascii="宋体" w:eastAsia="宋体" w:hAnsi="宋体" w:cs="宋体"/>
                <w:kern w:val="0"/>
                <w:szCs w:val="24"/>
              </w:rPr>
              <w:t>：接口改为非必填，且所有交换机均支持</w:t>
            </w:r>
          </w:p>
          <w:p w14:paraId="2450B8E3"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光模块</w:t>
            </w:r>
            <w:r>
              <w:rPr>
                <w:rFonts w:ascii="宋体" w:eastAsia="宋体" w:hAnsi="宋体" w:cs="宋体"/>
                <w:kern w:val="0"/>
                <w:szCs w:val="24"/>
              </w:rPr>
              <w:t>：补充Output/Input Power的计算方式说明</w:t>
            </w:r>
          </w:p>
          <w:p w14:paraId="47D1B57B"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一键调试</w:t>
            </w:r>
          </w:p>
          <w:p w14:paraId="532C016E" w14:textId="77777777" w:rsidR="0076630D" w:rsidRDefault="00D7272D">
            <w:pPr>
              <w:pStyle w:val="af2"/>
              <w:widowControl/>
              <w:numPr>
                <w:ilvl w:val="0"/>
                <w:numId w:val="13"/>
              </w:numPr>
              <w:ind w:firstLineChars="0"/>
              <w:jc w:val="left"/>
              <w:rPr>
                <w:rFonts w:ascii="宋体" w:eastAsia="宋体" w:hAnsi="宋体" w:cs="宋体"/>
                <w:kern w:val="0"/>
                <w:szCs w:val="24"/>
              </w:rPr>
            </w:pPr>
            <w:r>
              <w:rPr>
                <w:rFonts w:ascii="宋体" w:eastAsia="宋体" w:hAnsi="宋体" w:cs="宋体"/>
                <w:kern w:val="0"/>
                <w:szCs w:val="24"/>
              </w:rPr>
              <w:t>支持保留最新文件，支持下载和删除，不再自动保存至PC</w:t>
            </w:r>
          </w:p>
          <w:p w14:paraId="5A3FB951" w14:textId="77777777" w:rsidR="0076630D" w:rsidRDefault="00D7272D">
            <w:pPr>
              <w:pStyle w:val="af2"/>
              <w:widowControl/>
              <w:numPr>
                <w:ilvl w:val="0"/>
                <w:numId w:val="13"/>
              </w:numPr>
              <w:ind w:firstLineChars="0"/>
              <w:jc w:val="left"/>
              <w:rPr>
                <w:rFonts w:ascii="宋体" w:eastAsia="宋体" w:hAnsi="宋体" w:cs="宋体"/>
                <w:kern w:val="0"/>
                <w:szCs w:val="24"/>
              </w:rPr>
            </w:pPr>
            <w:r>
              <w:rPr>
                <w:rFonts w:ascii="宋体" w:eastAsia="宋体" w:hAnsi="宋体" w:cs="宋体" w:hint="eastAsia"/>
                <w:kern w:val="0"/>
                <w:szCs w:val="24"/>
              </w:rPr>
              <w:t>因</w:t>
            </w:r>
            <w:r>
              <w:rPr>
                <w:rFonts w:ascii="宋体" w:eastAsia="宋体" w:hAnsi="宋体" w:cs="宋体"/>
                <w:kern w:val="0"/>
                <w:szCs w:val="24"/>
              </w:rPr>
              <w:t>调试时间大大优化，</w:t>
            </w:r>
            <w:r>
              <w:rPr>
                <w:rFonts w:ascii="宋体" w:eastAsia="宋体" w:hAnsi="宋体" w:cs="宋体" w:hint="eastAsia"/>
                <w:kern w:val="0"/>
                <w:szCs w:val="24"/>
              </w:rPr>
              <w:t>去除</w:t>
            </w:r>
            <w:r>
              <w:rPr>
                <w:rFonts w:ascii="宋体" w:eastAsia="宋体" w:hAnsi="宋体" w:cs="宋体"/>
                <w:kern w:val="0"/>
                <w:szCs w:val="24"/>
              </w:rPr>
              <w:t>“</w:t>
            </w:r>
            <w:r>
              <w:rPr>
                <w:rFonts w:ascii="宋体" w:eastAsia="宋体" w:hAnsi="宋体" w:cs="宋体" w:hint="eastAsia"/>
                <w:kern w:val="0"/>
                <w:szCs w:val="24"/>
              </w:rPr>
              <w:t>取消调试</w:t>
            </w:r>
            <w:r>
              <w:rPr>
                <w:rFonts w:ascii="宋体" w:eastAsia="宋体" w:hAnsi="宋体" w:cs="宋体"/>
                <w:kern w:val="0"/>
                <w:szCs w:val="24"/>
              </w:rPr>
              <w:t>”</w:t>
            </w:r>
            <w:r>
              <w:rPr>
                <w:rFonts w:ascii="宋体" w:eastAsia="宋体" w:hAnsi="宋体" w:cs="宋体" w:hint="eastAsia"/>
                <w:kern w:val="0"/>
                <w:szCs w:val="24"/>
              </w:rPr>
              <w:t>功能</w:t>
            </w:r>
          </w:p>
          <w:p w14:paraId="59B548E4" w14:textId="77777777" w:rsidR="0076630D" w:rsidRDefault="00D7272D">
            <w:pPr>
              <w:pStyle w:val="af2"/>
              <w:widowControl/>
              <w:numPr>
                <w:ilvl w:val="0"/>
                <w:numId w:val="9"/>
              </w:numPr>
              <w:ind w:firstLineChars="0"/>
              <w:jc w:val="left"/>
              <w:rPr>
                <w:rFonts w:ascii="宋体" w:eastAsia="宋体" w:hAnsi="宋体" w:cs="宋体"/>
                <w:kern w:val="0"/>
                <w:szCs w:val="24"/>
              </w:rPr>
            </w:pPr>
            <w:r>
              <w:rPr>
                <w:rFonts w:ascii="宋体" w:eastAsia="宋体" w:hAnsi="宋体" w:cs="宋体" w:hint="eastAsia"/>
                <w:kern w:val="0"/>
                <w:szCs w:val="24"/>
              </w:rPr>
              <w:t>恢复出厂：</w:t>
            </w:r>
            <w:r>
              <w:rPr>
                <w:rFonts w:ascii="宋体" w:eastAsia="宋体" w:hAnsi="宋体" w:cs="宋体"/>
                <w:kern w:val="0"/>
                <w:szCs w:val="24"/>
              </w:rPr>
              <w:t>补充启机时</w:t>
            </w:r>
            <w:r>
              <w:rPr>
                <w:rFonts w:ascii="宋体" w:eastAsia="宋体" w:hAnsi="宋体" w:cs="宋体" w:hint="eastAsia"/>
                <w:kern w:val="0"/>
                <w:szCs w:val="24"/>
              </w:rPr>
              <w:t>按</w:t>
            </w:r>
            <w:r>
              <w:rPr>
                <w:rFonts w:ascii="宋体" w:eastAsia="宋体" w:hAnsi="宋体" w:cs="宋体"/>
                <w:kern w:val="0"/>
                <w:szCs w:val="24"/>
              </w:rPr>
              <w:t>reset键支持设备恢复出厂</w:t>
            </w:r>
          </w:p>
        </w:tc>
        <w:tc>
          <w:tcPr>
            <w:tcW w:w="992" w:type="dxa"/>
            <w:shd w:val="clear" w:color="auto" w:fill="auto"/>
          </w:tcPr>
          <w:p w14:paraId="1ABA4552"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048EA2DC" w14:textId="77777777">
        <w:tc>
          <w:tcPr>
            <w:tcW w:w="1276" w:type="dxa"/>
            <w:shd w:val="clear" w:color="auto" w:fill="auto"/>
          </w:tcPr>
          <w:p w14:paraId="280EF42A" w14:textId="77777777" w:rsidR="0076630D" w:rsidRDefault="00D7272D">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1.10</w:t>
            </w:r>
          </w:p>
        </w:tc>
        <w:tc>
          <w:tcPr>
            <w:tcW w:w="2002" w:type="dxa"/>
            <w:shd w:val="clear" w:color="auto" w:fill="auto"/>
          </w:tcPr>
          <w:p w14:paraId="60B9C5CC" w14:textId="77777777" w:rsidR="0076630D" w:rsidRDefault="00D7272D">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03.15</w:t>
            </w:r>
          </w:p>
        </w:tc>
        <w:tc>
          <w:tcPr>
            <w:tcW w:w="5511" w:type="dxa"/>
            <w:shd w:val="clear" w:color="auto" w:fill="auto"/>
          </w:tcPr>
          <w:p w14:paraId="51E61B72" w14:textId="77777777" w:rsidR="0076630D" w:rsidRDefault="00D7272D">
            <w:pPr>
              <w:rPr>
                <w:rFonts w:asciiTheme="minorEastAsia" w:hAnsiTheme="minorEastAsia"/>
                <w:szCs w:val="21"/>
              </w:rPr>
            </w:pPr>
            <w:r>
              <w:rPr>
                <w:rFonts w:asciiTheme="minorEastAsia" w:hAnsiTheme="minorEastAsia" w:hint="eastAsia"/>
                <w:szCs w:val="21"/>
              </w:rPr>
              <w:t>FP1D-</w:t>
            </w:r>
            <w:r>
              <w:rPr>
                <w:rFonts w:asciiTheme="minorEastAsia" w:hAnsiTheme="minorEastAsia"/>
                <w:szCs w:val="21"/>
              </w:rPr>
              <w:t>5</w:t>
            </w:r>
            <w:r>
              <w:rPr>
                <w:rFonts w:asciiTheme="minorEastAsia" w:hAnsiTheme="minorEastAsia" w:hint="eastAsia"/>
                <w:szCs w:val="21"/>
              </w:rPr>
              <w:t>优化</w:t>
            </w:r>
            <w:r>
              <w:rPr>
                <w:rFonts w:asciiTheme="minorEastAsia" w:hAnsiTheme="minorEastAsia"/>
                <w:szCs w:val="21"/>
              </w:rPr>
              <w:t>：</w:t>
            </w:r>
          </w:p>
          <w:p w14:paraId="03B7B351"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固件版本提示(FP1D)" w:history="1">
              <w:r w:rsidR="00D7272D">
                <w:rPr>
                  <w:rStyle w:val="af"/>
                  <w:rFonts w:ascii="宋体" w:eastAsia="宋体" w:hAnsi="宋体" w:cs="宋体" w:hint="eastAsia"/>
                  <w:kern w:val="0"/>
                  <w:szCs w:val="21"/>
                </w:rPr>
                <w:t>全局配置</w:t>
              </w:r>
              <w:r w:rsidR="00D7272D">
                <w:rPr>
                  <w:rStyle w:val="af"/>
                  <w:rFonts w:ascii="宋体" w:eastAsia="宋体" w:hAnsi="宋体" w:cs="宋体"/>
                  <w:kern w:val="0"/>
                  <w:szCs w:val="21"/>
                </w:rPr>
                <w:t>：</w:t>
              </w:r>
              <w:r w:rsidR="00D7272D">
                <w:rPr>
                  <w:rStyle w:val="af"/>
                  <w:rFonts w:ascii="宋体" w:eastAsia="宋体" w:hAnsi="宋体" w:cs="宋体" w:hint="eastAsia"/>
                  <w:kern w:val="0"/>
                  <w:szCs w:val="21"/>
                </w:rPr>
                <w:t>新固件</w:t>
              </w:r>
              <w:r w:rsidR="00D7272D">
                <w:rPr>
                  <w:rStyle w:val="af"/>
                  <w:rFonts w:ascii="宋体" w:eastAsia="宋体" w:hAnsi="宋体" w:cs="宋体"/>
                  <w:kern w:val="0"/>
                  <w:szCs w:val="21"/>
                </w:rPr>
                <w:t>升级提示</w:t>
              </w:r>
            </w:hyperlink>
          </w:p>
          <w:p w14:paraId="3966E82B"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端口基本配置/Port_Basic_Settings(FP1B)" w:history="1">
              <w:r w:rsidR="00D7272D">
                <w:rPr>
                  <w:rStyle w:val="af"/>
                  <w:rFonts w:ascii="宋体" w:eastAsia="宋体" w:hAnsi="宋体" w:cs="宋体" w:hint="eastAsia"/>
                  <w:kern w:val="0"/>
                  <w:szCs w:val="21"/>
                </w:rPr>
                <w:t>端口基本配置</w:t>
              </w:r>
            </w:hyperlink>
            <w:r w:rsidR="00D7272D">
              <w:rPr>
                <w:rFonts w:ascii="宋体" w:eastAsia="宋体" w:hAnsi="宋体" w:cs="宋体" w:hint="eastAsia"/>
                <w:kern w:val="0"/>
                <w:szCs w:val="21"/>
              </w:rPr>
              <w:t>：端口编号变更</w:t>
            </w:r>
            <w:r w:rsidR="00D7272D">
              <w:rPr>
                <w:rFonts w:ascii="宋体" w:eastAsia="宋体" w:hAnsi="宋体" w:cs="宋体"/>
                <w:kern w:val="0"/>
                <w:szCs w:val="21"/>
              </w:rPr>
              <w:t>，并补充</w:t>
            </w:r>
            <w:r w:rsidR="00D7272D">
              <w:rPr>
                <w:rFonts w:ascii="宋体" w:eastAsia="宋体" w:hAnsi="宋体" w:cs="宋体" w:hint="eastAsia"/>
                <w:kern w:val="0"/>
                <w:szCs w:val="21"/>
              </w:rPr>
              <w:t>命名</w:t>
            </w:r>
            <w:r w:rsidR="00D7272D">
              <w:rPr>
                <w:rFonts w:ascii="宋体" w:eastAsia="宋体" w:hAnsi="宋体" w:cs="宋体"/>
                <w:kern w:val="0"/>
                <w:szCs w:val="21"/>
              </w:rPr>
              <w:t>规则</w:t>
            </w:r>
          </w:p>
          <w:p w14:paraId="3BE586DF"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VLAN接口/VLAN_Interface(FP1D)" w:history="1">
              <w:r w:rsidR="00D7272D">
                <w:rPr>
                  <w:rStyle w:val="af"/>
                  <w:rFonts w:ascii="宋体" w:eastAsia="宋体" w:hAnsi="宋体" w:cs="宋体" w:hint="eastAsia"/>
                  <w:kern w:val="0"/>
                  <w:szCs w:val="21"/>
                </w:rPr>
                <w:t>VLAN</w:t>
              </w:r>
              <w:r w:rsidR="00D7272D">
                <w:rPr>
                  <w:rStyle w:val="af"/>
                  <w:rFonts w:ascii="宋体" w:eastAsia="宋体" w:hAnsi="宋体" w:cs="宋体"/>
                  <w:kern w:val="0"/>
                  <w:szCs w:val="21"/>
                </w:rPr>
                <w:t>接口</w:t>
              </w:r>
            </w:hyperlink>
            <w:r w:rsidR="00D7272D">
              <w:rPr>
                <w:rFonts w:ascii="宋体" w:eastAsia="宋体" w:hAnsi="宋体" w:cs="宋体"/>
                <w:kern w:val="0"/>
                <w:szCs w:val="21"/>
              </w:rPr>
              <w:t>：</w:t>
            </w:r>
          </w:p>
          <w:p w14:paraId="6F73FD43" w14:textId="77777777" w:rsidR="0076630D" w:rsidRDefault="00D7272D">
            <w:pPr>
              <w:pStyle w:val="af2"/>
              <w:widowControl/>
              <w:numPr>
                <w:ilvl w:val="0"/>
                <w:numId w:val="15"/>
              </w:numPr>
              <w:ind w:firstLineChars="0"/>
              <w:jc w:val="left"/>
              <w:rPr>
                <w:rFonts w:ascii="宋体" w:eastAsia="宋体" w:hAnsi="宋体" w:cs="宋体"/>
                <w:kern w:val="0"/>
                <w:szCs w:val="21"/>
              </w:rPr>
            </w:pPr>
            <w:r>
              <w:rPr>
                <w:rFonts w:ascii="宋体" w:eastAsia="宋体" w:hAnsi="宋体" w:cs="宋体" w:hint="eastAsia"/>
                <w:kern w:val="0"/>
                <w:szCs w:val="21"/>
              </w:rPr>
              <w:t>补充接口</w:t>
            </w:r>
            <w:r>
              <w:rPr>
                <w:rFonts w:ascii="宋体" w:eastAsia="宋体" w:hAnsi="宋体" w:cs="宋体"/>
                <w:kern w:val="0"/>
                <w:szCs w:val="21"/>
              </w:rPr>
              <w:t>IP地址冲突的</w:t>
            </w:r>
            <w:r>
              <w:rPr>
                <w:rFonts w:ascii="宋体" w:eastAsia="宋体" w:hAnsi="宋体" w:cs="宋体" w:hint="eastAsia"/>
                <w:kern w:val="0"/>
                <w:szCs w:val="21"/>
              </w:rPr>
              <w:t>Alert</w:t>
            </w:r>
            <w:r>
              <w:rPr>
                <w:rFonts w:ascii="宋体" w:eastAsia="宋体" w:hAnsi="宋体" w:cs="宋体"/>
                <w:kern w:val="0"/>
                <w:szCs w:val="21"/>
              </w:rPr>
              <w:t>告警需求</w:t>
            </w:r>
          </w:p>
          <w:p w14:paraId="4FC7F4E4" w14:textId="77777777" w:rsidR="0076630D" w:rsidRDefault="00D7272D">
            <w:pPr>
              <w:pStyle w:val="af2"/>
              <w:widowControl/>
              <w:numPr>
                <w:ilvl w:val="0"/>
                <w:numId w:val="15"/>
              </w:numPr>
              <w:ind w:firstLineChars="0"/>
              <w:jc w:val="left"/>
              <w:rPr>
                <w:rFonts w:ascii="宋体" w:eastAsia="宋体" w:hAnsi="宋体" w:cs="宋体"/>
                <w:kern w:val="0"/>
                <w:szCs w:val="21"/>
              </w:rPr>
            </w:pPr>
            <w:r>
              <w:rPr>
                <w:rFonts w:ascii="宋体" w:eastAsia="宋体" w:hAnsi="宋体" w:cs="宋体"/>
                <w:kern w:val="0"/>
                <w:szCs w:val="21"/>
              </w:rPr>
              <w:t>优化IPv6 RA配置</w:t>
            </w:r>
          </w:p>
          <w:p w14:paraId="450AAAEA"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告警/Alert(FP1D)" w:history="1">
              <w:r w:rsidR="00D7272D">
                <w:rPr>
                  <w:rStyle w:val="af"/>
                  <w:rFonts w:ascii="宋体" w:eastAsia="宋体" w:hAnsi="宋体" w:cs="宋体" w:hint="eastAsia"/>
                  <w:kern w:val="0"/>
                  <w:szCs w:val="21"/>
                </w:rPr>
                <w:t>调试/告警</w:t>
              </w:r>
            </w:hyperlink>
            <w:r w:rsidR="00D7272D">
              <w:rPr>
                <w:rFonts w:ascii="宋体" w:eastAsia="宋体" w:hAnsi="宋体" w:cs="宋体"/>
                <w:kern w:val="0"/>
                <w:szCs w:val="21"/>
              </w:rPr>
              <w:t>：新增配合Cloud端的</w:t>
            </w:r>
            <w:r w:rsidR="00D7272D">
              <w:rPr>
                <w:rFonts w:ascii="宋体" w:eastAsia="宋体" w:hAnsi="宋体" w:cs="宋体" w:hint="eastAsia"/>
                <w:kern w:val="0"/>
                <w:szCs w:val="21"/>
              </w:rPr>
              <w:t>本地</w:t>
            </w:r>
            <w:r w:rsidR="00D7272D">
              <w:rPr>
                <w:rFonts w:ascii="宋体" w:eastAsia="宋体" w:hAnsi="宋体" w:cs="宋体"/>
                <w:kern w:val="0"/>
                <w:szCs w:val="21"/>
              </w:rPr>
              <w:t>告警支持</w:t>
            </w:r>
          </w:p>
        </w:tc>
        <w:tc>
          <w:tcPr>
            <w:tcW w:w="992" w:type="dxa"/>
            <w:shd w:val="clear" w:color="auto" w:fill="auto"/>
          </w:tcPr>
          <w:p w14:paraId="454BB5EA" w14:textId="77777777" w:rsidR="0076630D" w:rsidRDefault="00D7272D">
            <w:pPr>
              <w:jc w:val="center"/>
              <w:rPr>
                <w:rFonts w:asciiTheme="minorEastAsia" w:hAnsiTheme="minorEastAsia"/>
              </w:rPr>
            </w:pPr>
            <w:r>
              <w:rPr>
                <w:rFonts w:asciiTheme="minorEastAsia" w:hAnsiTheme="minorEastAsia" w:hint="eastAsia"/>
              </w:rPr>
              <w:t>xhfang</w:t>
            </w:r>
          </w:p>
        </w:tc>
      </w:tr>
      <w:tr w:rsidR="0076630D" w14:paraId="105606E1" w14:textId="77777777">
        <w:tc>
          <w:tcPr>
            <w:tcW w:w="1276" w:type="dxa"/>
            <w:shd w:val="clear" w:color="auto" w:fill="auto"/>
          </w:tcPr>
          <w:p w14:paraId="6F0A8505" w14:textId="77777777" w:rsidR="0076630D" w:rsidRDefault="00D7272D">
            <w:pPr>
              <w:jc w:val="center"/>
              <w:rPr>
                <w:rFonts w:asciiTheme="minorEastAsia" w:hAnsiTheme="minorEastAsia"/>
              </w:rPr>
            </w:pPr>
            <w:r>
              <w:rPr>
                <w:rFonts w:asciiTheme="minorEastAsia" w:hAnsiTheme="minorEastAsia" w:hint="eastAsia"/>
              </w:rPr>
              <w:t>1.</w:t>
            </w:r>
            <w:r>
              <w:rPr>
                <w:rFonts w:asciiTheme="minorEastAsia" w:hAnsiTheme="minorEastAsia"/>
              </w:rPr>
              <w:t>1.9</w:t>
            </w:r>
          </w:p>
        </w:tc>
        <w:tc>
          <w:tcPr>
            <w:tcW w:w="2002" w:type="dxa"/>
            <w:shd w:val="clear" w:color="auto" w:fill="auto"/>
          </w:tcPr>
          <w:p w14:paraId="019E0C61" w14:textId="77777777" w:rsidR="0076630D" w:rsidRDefault="00D7272D">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03.10</w:t>
            </w:r>
          </w:p>
        </w:tc>
        <w:tc>
          <w:tcPr>
            <w:tcW w:w="5511" w:type="dxa"/>
            <w:shd w:val="clear" w:color="auto" w:fill="auto"/>
          </w:tcPr>
          <w:p w14:paraId="274D8695" w14:textId="77777777" w:rsidR="0076630D" w:rsidRDefault="00D7272D">
            <w:pPr>
              <w:rPr>
                <w:rFonts w:asciiTheme="minorEastAsia" w:hAnsiTheme="minorEastAsia"/>
                <w:szCs w:val="21"/>
              </w:rPr>
            </w:pPr>
            <w:r>
              <w:rPr>
                <w:rFonts w:asciiTheme="minorEastAsia" w:hAnsiTheme="minorEastAsia" w:hint="eastAsia"/>
                <w:szCs w:val="21"/>
              </w:rPr>
              <w:t>FP1D-</w:t>
            </w:r>
            <w:r>
              <w:rPr>
                <w:rFonts w:asciiTheme="minorEastAsia" w:hAnsiTheme="minorEastAsia"/>
                <w:szCs w:val="21"/>
              </w:rPr>
              <w:t>5</w:t>
            </w:r>
            <w:r>
              <w:rPr>
                <w:rFonts w:asciiTheme="minorEastAsia" w:hAnsiTheme="minorEastAsia" w:hint="eastAsia"/>
                <w:szCs w:val="21"/>
              </w:rPr>
              <w:t>新增</w:t>
            </w:r>
            <w:r>
              <w:rPr>
                <w:rFonts w:asciiTheme="minorEastAsia" w:hAnsiTheme="minorEastAsia"/>
                <w:szCs w:val="21"/>
              </w:rPr>
              <w:t>：</w:t>
            </w:r>
          </w:p>
          <w:p w14:paraId="6430D573"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支持管理的UI方式" w:history="1">
              <w:r w:rsidR="00D7272D">
                <w:rPr>
                  <w:rStyle w:val="af"/>
                  <w:rFonts w:ascii="宋体" w:eastAsia="宋体" w:hAnsi="宋体" w:cs="宋体" w:hint="eastAsia"/>
                  <w:kern w:val="0"/>
                  <w:szCs w:val="21"/>
                </w:rPr>
                <w:t>管理</w:t>
              </w:r>
            </w:hyperlink>
            <w:r w:rsidR="00D7272D">
              <w:rPr>
                <w:rFonts w:ascii="宋体" w:eastAsia="宋体" w:hAnsi="宋体" w:cs="宋体" w:hint="eastAsia"/>
                <w:kern w:val="0"/>
                <w:szCs w:val="21"/>
              </w:rPr>
              <w:t>：新增mDNS设备发现功能支持</w:t>
            </w:r>
          </w:p>
          <w:p w14:paraId="40798185"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固件版本提示(FP1D)" w:history="1">
              <w:r w:rsidR="00D7272D">
                <w:rPr>
                  <w:rStyle w:val="af"/>
                  <w:rFonts w:ascii="宋体" w:eastAsia="宋体" w:hAnsi="宋体" w:cs="宋体" w:hint="eastAsia"/>
                  <w:kern w:val="0"/>
                  <w:szCs w:val="21"/>
                </w:rPr>
                <w:t>全局配置</w:t>
              </w:r>
            </w:hyperlink>
            <w:r w:rsidR="00D7272D">
              <w:rPr>
                <w:rFonts w:ascii="宋体" w:eastAsia="宋体" w:hAnsi="宋体" w:cs="宋体" w:hint="eastAsia"/>
                <w:kern w:val="0"/>
                <w:szCs w:val="21"/>
              </w:rPr>
              <w:t>：新增固件版本提示</w:t>
            </w:r>
          </w:p>
          <w:p w14:paraId="106A9A4B"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系统信息/System_Info." w:history="1">
              <w:r w:rsidR="00D7272D">
                <w:rPr>
                  <w:rStyle w:val="af"/>
                  <w:rFonts w:ascii="宋体" w:eastAsia="宋体" w:hAnsi="宋体" w:cs="宋体" w:hint="eastAsia"/>
                  <w:kern w:val="0"/>
                  <w:szCs w:val="21"/>
                </w:rPr>
                <w:t>概览/系统信息</w:t>
              </w:r>
            </w:hyperlink>
            <w:r w:rsidR="00D7272D">
              <w:rPr>
                <w:rFonts w:ascii="宋体" w:eastAsia="宋体" w:hAnsi="宋体" w:cs="宋体" w:hint="eastAsia"/>
                <w:kern w:val="0"/>
                <w:szCs w:val="21"/>
              </w:rPr>
              <w:t>：设备温度显示和高温告警</w:t>
            </w:r>
          </w:p>
          <w:p w14:paraId="64ADF3F4"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流量统计/Flow_Statistics(FP1B)" w:history="1">
              <w:r w:rsidR="00D7272D">
                <w:rPr>
                  <w:rStyle w:val="af"/>
                  <w:rFonts w:ascii="宋体" w:eastAsia="宋体" w:hAnsi="宋体" w:cs="宋体" w:hint="eastAsia"/>
                  <w:kern w:val="0"/>
                  <w:szCs w:val="21"/>
                </w:rPr>
                <w:t>流量统计</w:t>
              </w:r>
            </w:hyperlink>
            <w:r w:rsidR="00D7272D">
              <w:rPr>
                <w:rFonts w:ascii="宋体" w:eastAsia="宋体" w:hAnsi="宋体" w:cs="宋体"/>
                <w:kern w:val="0"/>
                <w:szCs w:val="21"/>
              </w:rPr>
              <w:t>：</w:t>
            </w:r>
            <w:r w:rsidR="00D7272D">
              <w:rPr>
                <w:rFonts w:ascii="宋体" w:eastAsia="宋体" w:hAnsi="宋体" w:cs="宋体" w:hint="eastAsia"/>
                <w:kern w:val="0"/>
                <w:szCs w:val="21"/>
              </w:rPr>
              <w:t>Etherlike补充动态</w:t>
            </w:r>
            <w:r w:rsidR="00D7272D">
              <w:rPr>
                <w:rFonts w:ascii="宋体" w:eastAsia="宋体" w:hAnsi="宋体" w:cs="宋体"/>
                <w:kern w:val="0"/>
                <w:szCs w:val="21"/>
              </w:rPr>
              <w:t>dTpPortIndiscards</w:t>
            </w:r>
          </w:p>
          <w:p w14:paraId="0074C723"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VLAN接口/VLAN_Interface(FP1D)" w:history="1">
              <w:r w:rsidR="00D7272D">
                <w:rPr>
                  <w:rStyle w:val="af"/>
                  <w:rFonts w:ascii="宋体" w:eastAsia="宋体" w:hAnsi="宋体" w:cs="宋体" w:hint="eastAsia"/>
                  <w:kern w:val="0"/>
                  <w:szCs w:val="21"/>
                </w:rPr>
                <w:t>VLAN</w:t>
              </w:r>
              <w:r w:rsidR="00D7272D">
                <w:rPr>
                  <w:rStyle w:val="af"/>
                  <w:rFonts w:ascii="宋体" w:eastAsia="宋体" w:hAnsi="宋体" w:cs="宋体"/>
                  <w:kern w:val="0"/>
                  <w:szCs w:val="21"/>
                </w:rPr>
                <w:t>接口</w:t>
              </w:r>
            </w:hyperlink>
            <w:r w:rsidR="00D7272D">
              <w:rPr>
                <w:rFonts w:ascii="宋体" w:eastAsia="宋体" w:hAnsi="宋体" w:cs="宋体"/>
                <w:kern w:val="0"/>
                <w:szCs w:val="21"/>
              </w:rPr>
              <w:t>：</w:t>
            </w:r>
            <w:r w:rsidR="00D7272D">
              <w:rPr>
                <w:rFonts w:ascii="宋体" w:eastAsia="宋体" w:hAnsi="宋体" w:cs="宋体" w:hint="eastAsia"/>
                <w:kern w:val="0"/>
                <w:szCs w:val="21"/>
              </w:rPr>
              <w:t>管理VLAN下新增默认网关配置</w:t>
            </w:r>
          </w:p>
          <w:p w14:paraId="1B0847FC"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访问控制/Access_Control" w:history="1">
              <w:r w:rsidR="00D7272D">
                <w:rPr>
                  <w:rStyle w:val="af"/>
                  <w:rFonts w:ascii="宋体" w:eastAsia="宋体" w:hAnsi="宋体" w:cs="宋体" w:hint="eastAsia"/>
                  <w:kern w:val="0"/>
                  <w:szCs w:val="21"/>
                </w:rPr>
                <w:t>系统/访问控制</w:t>
              </w:r>
            </w:hyperlink>
            <w:r w:rsidR="00D7272D">
              <w:rPr>
                <w:rFonts w:ascii="宋体" w:eastAsia="宋体" w:hAnsi="宋体" w:cs="宋体" w:hint="eastAsia"/>
                <w:kern w:val="0"/>
                <w:szCs w:val="21"/>
              </w:rPr>
              <w:t>：新增Manager设置</w:t>
            </w:r>
          </w:p>
          <w:p w14:paraId="27BE3FDA" w14:textId="77777777" w:rsidR="0076630D" w:rsidRDefault="0076630D">
            <w:pPr>
              <w:widowControl/>
              <w:jc w:val="left"/>
              <w:rPr>
                <w:rFonts w:ascii="宋体" w:eastAsia="宋体" w:hAnsi="宋体" w:cs="宋体"/>
                <w:kern w:val="0"/>
                <w:szCs w:val="21"/>
              </w:rPr>
            </w:pPr>
          </w:p>
          <w:p w14:paraId="48A4611A" w14:textId="77777777" w:rsidR="0076630D" w:rsidRDefault="00D7272D">
            <w:pPr>
              <w:widowControl/>
              <w:jc w:val="left"/>
              <w:rPr>
                <w:rFonts w:ascii="宋体" w:eastAsia="宋体" w:hAnsi="宋体" w:cs="宋体"/>
                <w:kern w:val="0"/>
                <w:szCs w:val="21"/>
              </w:rPr>
            </w:pPr>
            <w:r>
              <w:rPr>
                <w:rFonts w:ascii="宋体" w:eastAsia="宋体" w:hAnsi="宋体" w:cs="宋体" w:hint="eastAsia"/>
                <w:kern w:val="0"/>
                <w:szCs w:val="21"/>
              </w:rPr>
              <w:t>本期优化</w:t>
            </w:r>
            <w:r>
              <w:rPr>
                <w:rFonts w:ascii="宋体" w:eastAsia="宋体" w:hAnsi="宋体" w:cs="宋体"/>
                <w:kern w:val="0"/>
                <w:szCs w:val="21"/>
              </w:rPr>
              <w:t>：</w:t>
            </w:r>
          </w:p>
          <w:p w14:paraId="652E0EE7" w14:textId="77777777" w:rsidR="0076630D" w:rsidRDefault="00D7272D">
            <w:pPr>
              <w:pStyle w:val="af2"/>
              <w:widowControl/>
              <w:numPr>
                <w:ilvl w:val="0"/>
                <w:numId w:val="9"/>
              </w:numPr>
              <w:ind w:firstLineChars="0"/>
              <w:jc w:val="left"/>
              <w:rPr>
                <w:rFonts w:ascii="宋体" w:eastAsia="宋体" w:hAnsi="宋体" w:cs="宋体"/>
                <w:kern w:val="0"/>
                <w:szCs w:val="21"/>
              </w:rPr>
            </w:pPr>
            <w:r>
              <w:rPr>
                <w:rFonts w:ascii="宋体" w:eastAsia="宋体" w:hAnsi="宋体" w:cs="宋体" w:hint="eastAsia"/>
                <w:kern w:val="0"/>
                <w:szCs w:val="21"/>
              </w:rPr>
              <w:t>MAC地址、ARP等数量上限、PoE供电总功率等补充</w:t>
            </w:r>
          </w:p>
          <w:p w14:paraId="32FE9E04" w14:textId="77777777" w:rsidR="0076630D" w:rsidRDefault="00D7272D">
            <w:pPr>
              <w:pStyle w:val="af2"/>
              <w:widowControl/>
              <w:numPr>
                <w:ilvl w:val="0"/>
                <w:numId w:val="9"/>
              </w:numPr>
              <w:ind w:firstLineChars="0"/>
              <w:jc w:val="left"/>
              <w:rPr>
                <w:rFonts w:ascii="宋体" w:eastAsia="宋体" w:hAnsi="宋体" w:cs="宋体"/>
                <w:kern w:val="0"/>
                <w:szCs w:val="21"/>
              </w:rPr>
            </w:pPr>
            <w:r>
              <w:rPr>
                <w:rFonts w:ascii="宋体" w:eastAsia="宋体" w:hAnsi="宋体" w:cs="宋体" w:hint="eastAsia"/>
                <w:kern w:val="0"/>
                <w:szCs w:val="21"/>
              </w:rPr>
              <w:t>概览/系统信息</w:t>
            </w:r>
            <w:r>
              <w:rPr>
                <w:rFonts w:ascii="宋体" w:eastAsia="宋体" w:hAnsi="宋体" w:cs="宋体"/>
                <w:kern w:val="0"/>
                <w:szCs w:val="21"/>
              </w:rPr>
              <w:t>：补充默认网关显示逻辑</w:t>
            </w:r>
          </w:p>
          <w:p w14:paraId="6D00E115"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生成树/STP(FP1C)" w:history="1">
              <w:r w:rsidR="00D7272D">
                <w:rPr>
                  <w:rStyle w:val="af"/>
                  <w:rFonts w:ascii="宋体" w:eastAsia="宋体" w:hAnsi="宋体" w:cs="宋体" w:hint="eastAsia"/>
                  <w:kern w:val="0"/>
                  <w:szCs w:val="21"/>
                </w:rPr>
                <w:t>STP</w:t>
              </w:r>
            </w:hyperlink>
            <w:r w:rsidR="00D7272D">
              <w:rPr>
                <w:rFonts w:ascii="宋体" w:eastAsia="宋体" w:hAnsi="宋体" w:cs="宋体" w:hint="eastAsia"/>
                <w:kern w:val="0"/>
                <w:szCs w:val="21"/>
              </w:rPr>
              <w:t>：全局路径开销为长和短时，端口的路径开销取值范围补充</w:t>
            </w:r>
          </w:p>
          <w:p w14:paraId="55C7D678"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VLAN接口/VLAN_Interface(FP1D)" w:history="1">
              <w:r w:rsidR="00D7272D">
                <w:rPr>
                  <w:rStyle w:val="af"/>
                  <w:rFonts w:ascii="宋体" w:eastAsia="宋体" w:hAnsi="宋体" w:cs="宋体" w:hint="eastAsia"/>
                  <w:kern w:val="0"/>
                  <w:szCs w:val="21"/>
                </w:rPr>
                <w:t>VLAN</w:t>
              </w:r>
              <w:r w:rsidR="00D7272D">
                <w:rPr>
                  <w:rStyle w:val="af"/>
                  <w:rFonts w:ascii="宋体" w:eastAsia="宋体" w:hAnsi="宋体" w:cs="宋体"/>
                  <w:kern w:val="0"/>
                  <w:szCs w:val="21"/>
                </w:rPr>
                <w:t>接口</w:t>
              </w:r>
            </w:hyperlink>
            <w:r w:rsidR="00D7272D">
              <w:rPr>
                <w:rFonts w:ascii="宋体" w:eastAsia="宋体" w:hAnsi="宋体" w:cs="宋体"/>
                <w:kern w:val="0"/>
                <w:szCs w:val="21"/>
              </w:rPr>
              <w:t>：</w:t>
            </w:r>
          </w:p>
          <w:p w14:paraId="6E7B8C89" w14:textId="77777777" w:rsidR="0076630D" w:rsidRDefault="00D7272D">
            <w:pPr>
              <w:pStyle w:val="af2"/>
              <w:widowControl/>
              <w:numPr>
                <w:ilvl w:val="0"/>
                <w:numId w:val="16"/>
              </w:numPr>
              <w:ind w:firstLineChars="0"/>
              <w:jc w:val="left"/>
              <w:rPr>
                <w:rFonts w:ascii="宋体" w:eastAsia="宋体" w:hAnsi="宋体" w:cs="宋体"/>
                <w:kern w:val="0"/>
                <w:szCs w:val="21"/>
              </w:rPr>
            </w:pPr>
            <w:r>
              <w:rPr>
                <w:rFonts w:ascii="宋体" w:eastAsia="宋体" w:hAnsi="宋体" w:cs="宋体" w:hint="eastAsia"/>
                <w:kern w:val="0"/>
                <w:szCs w:val="21"/>
              </w:rPr>
              <w:t>一旦被DHCP服务器/中继选择，VLAN接口禁止编辑和删除</w:t>
            </w:r>
          </w:p>
          <w:p w14:paraId="14CB66E6" w14:textId="77777777" w:rsidR="0076630D" w:rsidRDefault="00D7272D">
            <w:pPr>
              <w:pStyle w:val="af2"/>
              <w:widowControl/>
              <w:numPr>
                <w:ilvl w:val="0"/>
                <w:numId w:val="16"/>
              </w:numPr>
              <w:ind w:firstLineChars="0"/>
              <w:jc w:val="left"/>
              <w:rPr>
                <w:rFonts w:ascii="宋体" w:eastAsia="宋体" w:hAnsi="宋体" w:cs="宋体"/>
                <w:kern w:val="0"/>
                <w:szCs w:val="21"/>
              </w:rPr>
            </w:pPr>
            <w:r>
              <w:rPr>
                <w:rFonts w:ascii="宋体" w:eastAsia="宋体" w:hAnsi="宋体" w:cs="宋体" w:hint="eastAsia"/>
                <w:kern w:val="0"/>
                <w:szCs w:val="21"/>
              </w:rPr>
              <w:t>变更</w:t>
            </w:r>
            <w:r>
              <w:rPr>
                <w:rFonts w:ascii="宋体" w:eastAsia="宋体" w:hAnsi="宋体" w:cs="宋体"/>
                <w:kern w:val="0"/>
                <w:szCs w:val="21"/>
              </w:rPr>
              <w:t>VLAN接口数量规格</w:t>
            </w:r>
          </w:p>
          <w:p w14:paraId="5A37343C"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DHCP_(FP1D)" w:history="1">
              <w:r w:rsidR="00D7272D">
                <w:rPr>
                  <w:rStyle w:val="af"/>
                  <w:rFonts w:ascii="宋体" w:eastAsia="宋体" w:hAnsi="宋体" w:cs="宋体" w:hint="eastAsia"/>
                  <w:kern w:val="0"/>
                  <w:szCs w:val="21"/>
                </w:rPr>
                <w:t>DHCP</w:t>
              </w:r>
            </w:hyperlink>
            <w:r w:rsidR="00D7272D">
              <w:rPr>
                <w:rFonts w:ascii="宋体" w:eastAsia="宋体" w:hAnsi="宋体" w:cs="宋体" w:hint="eastAsia"/>
                <w:kern w:val="0"/>
                <w:szCs w:val="21"/>
              </w:rPr>
              <w:t>：</w:t>
            </w:r>
          </w:p>
          <w:p w14:paraId="12DBC1DC" w14:textId="77777777" w:rsidR="0076630D" w:rsidRDefault="00D7272D">
            <w:pPr>
              <w:pStyle w:val="af2"/>
              <w:widowControl/>
              <w:numPr>
                <w:ilvl w:val="0"/>
                <w:numId w:val="17"/>
              </w:numPr>
              <w:ind w:firstLineChars="0"/>
              <w:jc w:val="left"/>
              <w:rPr>
                <w:rFonts w:ascii="宋体" w:eastAsia="宋体" w:hAnsi="宋体" w:cs="宋体"/>
                <w:kern w:val="0"/>
                <w:szCs w:val="21"/>
              </w:rPr>
            </w:pPr>
            <w:r>
              <w:rPr>
                <w:rFonts w:ascii="宋体" w:eastAsia="宋体" w:hAnsi="宋体" w:cs="宋体" w:hint="eastAsia"/>
                <w:kern w:val="0"/>
                <w:szCs w:val="21"/>
              </w:rPr>
              <w:t>DHC服务器的接口地址池和中继均只能选取静态IP地址配置的VLAN接口</w:t>
            </w:r>
          </w:p>
          <w:p w14:paraId="13A8C328" w14:textId="77777777" w:rsidR="0076630D" w:rsidRDefault="00D7272D">
            <w:pPr>
              <w:pStyle w:val="af2"/>
              <w:widowControl/>
              <w:numPr>
                <w:ilvl w:val="0"/>
                <w:numId w:val="17"/>
              </w:numPr>
              <w:ind w:firstLineChars="0"/>
              <w:jc w:val="left"/>
              <w:rPr>
                <w:rFonts w:ascii="宋体" w:eastAsia="宋体" w:hAnsi="宋体" w:cs="宋体"/>
                <w:kern w:val="0"/>
                <w:szCs w:val="21"/>
              </w:rPr>
            </w:pPr>
            <w:r>
              <w:rPr>
                <w:rFonts w:ascii="宋体" w:eastAsia="宋体" w:hAnsi="宋体" w:cs="宋体" w:hint="eastAsia"/>
                <w:kern w:val="0"/>
                <w:szCs w:val="21"/>
              </w:rPr>
              <w:lastRenderedPageBreak/>
              <w:t>DHCP服务器的DHCP Option选项内容输入范围调整</w:t>
            </w:r>
          </w:p>
          <w:p w14:paraId="4C538BC7" w14:textId="77777777" w:rsidR="0076630D" w:rsidRDefault="00D7272D">
            <w:pPr>
              <w:pStyle w:val="af2"/>
              <w:widowControl/>
              <w:numPr>
                <w:ilvl w:val="0"/>
                <w:numId w:val="17"/>
              </w:numPr>
              <w:ind w:firstLineChars="0"/>
              <w:jc w:val="left"/>
              <w:rPr>
                <w:rFonts w:ascii="宋体" w:eastAsia="宋体" w:hAnsi="宋体" w:cs="宋体"/>
                <w:kern w:val="0"/>
                <w:szCs w:val="21"/>
              </w:rPr>
            </w:pPr>
            <w:r>
              <w:rPr>
                <w:rFonts w:ascii="宋体" w:eastAsia="宋体" w:hAnsi="宋体" w:cs="宋体" w:hint="eastAsia"/>
                <w:kern w:val="0"/>
                <w:szCs w:val="21"/>
              </w:rPr>
              <w:t>地址分配逻辑变更，优化为接口地址池&gt;中继，全局仅供给中继使用</w:t>
            </w:r>
          </w:p>
          <w:p w14:paraId="3C263E9D"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ARP表/ARP_Table_(FP1D)" w:history="1">
              <w:r w:rsidR="00D7272D">
                <w:rPr>
                  <w:rStyle w:val="af"/>
                  <w:rFonts w:ascii="宋体" w:eastAsia="宋体" w:hAnsi="宋体" w:cs="宋体" w:hint="eastAsia"/>
                  <w:kern w:val="0"/>
                  <w:szCs w:val="21"/>
                </w:rPr>
                <w:t>ARP表</w:t>
              </w:r>
            </w:hyperlink>
            <w:r w:rsidR="00D7272D">
              <w:rPr>
                <w:rFonts w:ascii="宋体" w:eastAsia="宋体" w:hAnsi="宋体" w:cs="宋体" w:hint="eastAsia"/>
                <w:kern w:val="0"/>
                <w:szCs w:val="21"/>
              </w:rPr>
              <w:t>/</w:t>
            </w:r>
            <w:hyperlink w:anchor="_邻居发现/ND__(FP1D)" w:history="1">
              <w:r w:rsidR="00D7272D">
                <w:rPr>
                  <w:rStyle w:val="af"/>
                  <w:rFonts w:ascii="宋体" w:eastAsia="宋体" w:hAnsi="宋体" w:cs="宋体" w:hint="eastAsia"/>
                  <w:kern w:val="0"/>
                  <w:szCs w:val="21"/>
                </w:rPr>
                <w:t>ND表</w:t>
              </w:r>
            </w:hyperlink>
            <w:r w:rsidR="00D7272D">
              <w:rPr>
                <w:rFonts w:ascii="宋体" w:eastAsia="宋体" w:hAnsi="宋体" w:cs="宋体" w:hint="eastAsia"/>
                <w:kern w:val="0"/>
                <w:szCs w:val="21"/>
              </w:rPr>
              <w:t>：静态表项的接口不存在，显示</w:t>
            </w:r>
            <w:r w:rsidR="00D7272D">
              <w:rPr>
                <w:rFonts w:ascii="宋体" w:eastAsia="宋体" w:hAnsi="宋体" w:cs="宋体"/>
                <w:kern w:val="0"/>
                <w:szCs w:val="21"/>
              </w:rPr>
              <w:t>—</w:t>
            </w:r>
          </w:p>
          <w:p w14:paraId="223CE767" w14:textId="77777777" w:rsidR="0076630D" w:rsidRDefault="003B6945">
            <w:pPr>
              <w:pStyle w:val="af2"/>
              <w:widowControl/>
              <w:numPr>
                <w:ilvl w:val="0"/>
                <w:numId w:val="9"/>
              </w:numPr>
              <w:ind w:firstLineChars="0"/>
              <w:jc w:val="left"/>
              <w:rPr>
                <w:rFonts w:ascii="宋体" w:eastAsia="宋体" w:hAnsi="宋体" w:cs="宋体"/>
                <w:kern w:val="0"/>
                <w:szCs w:val="21"/>
              </w:rPr>
            </w:pPr>
            <w:hyperlink w:anchor="_队列整形/Queue_Shaping" w:history="1">
              <w:r w:rsidR="00D7272D">
                <w:rPr>
                  <w:rStyle w:val="af"/>
                  <w:rFonts w:ascii="宋体" w:eastAsia="宋体" w:hAnsi="宋体" w:cs="宋体" w:hint="eastAsia"/>
                  <w:kern w:val="0"/>
                  <w:szCs w:val="21"/>
                </w:rPr>
                <w:t>队列整形</w:t>
              </w:r>
            </w:hyperlink>
            <w:r w:rsidR="00D7272D">
              <w:rPr>
                <w:rFonts w:ascii="宋体" w:eastAsia="宋体" w:hAnsi="宋体" w:cs="宋体" w:hint="eastAsia"/>
                <w:kern w:val="0"/>
                <w:szCs w:val="21"/>
              </w:rPr>
              <w:t>/</w:t>
            </w:r>
            <w:hyperlink w:anchor="_端口限速/Rate_Limit" w:history="1">
              <w:r w:rsidR="00D7272D">
                <w:rPr>
                  <w:rStyle w:val="af"/>
                  <w:rFonts w:ascii="宋体" w:eastAsia="宋体" w:hAnsi="宋体" w:cs="宋体" w:hint="eastAsia"/>
                  <w:kern w:val="0"/>
                  <w:szCs w:val="21"/>
                </w:rPr>
                <w:t>端口限速</w:t>
              </w:r>
            </w:hyperlink>
          </w:p>
          <w:p w14:paraId="15861025" w14:textId="77777777" w:rsidR="0076630D" w:rsidRDefault="00D7272D">
            <w:pPr>
              <w:pStyle w:val="af2"/>
              <w:widowControl/>
              <w:numPr>
                <w:ilvl w:val="0"/>
                <w:numId w:val="17"/>
              </w:numPr>
              <w:ind w:firstLineChars="0"/>
              <w:jc w:val="left"/>
              <w:rPr>
                <w:rFonts w:ascii="宋体" w:eastAsia="宋体" w:hAnsi="宋体" w:cs="宋体"/>
                <w:kern w:val="0"/>
                <w:szCs w:val="21"/>
              </w:rPr>
            </w:pPr>
            <w:r>
              <w:rPr>
                <w:rFonts w:ascii="宋体" w:eastAsia="宋体" w:hAnsi="宋体" w:cs="宋体" w:hint="eastAsia"/>
                <w:kern w:val="0"/>
                <w:szCs w:val="21"/>
              </w:rPr>
              <w:t>补充CIR</w:t>
            </w:r>
            <w:r>
              <w:rPr>
                <w:rFonts w:ascii="宋体" w:eastAsia="宋体" w:hAnsi="宋体" w:cs="宋体"/>
                <w:kern w:val="0"/>
                <w:szCs w:val="21"/>
              </w:rPr>
              <w:t>的最大值和默认值说明</w:t>
            </w:r>
          </w:p>
          <w:p w14:paraId="532617FC" w14:textId="77777777" w:rsidR="0076630D" w:rsidRDefault="00D7272D">
            <w:pPr>
              <w:pStyle w:val="af2"/>
              <w:widowControl/>
              <w:numPr>
                <w:ilvl w:val="0"/>
                <w:numId w:val="17"/>
              </w:numPr>
              <w:ind w:firstLineChars="0"/>
              <w:jc w:val="left"/>
              <w:rPr>
                <w:rFonts w:ascii="宋体" w:eastAsia="宋体" w:hAnsi="宋体" w:cs="宋体"/>
                <w:kern w:val="0"/>
                <w:szCs w:val="21"/>
              </w:rPr>
            </w:pPr>
            <w:r>
              <w:rPr>
                <w:rFonts w:ascii="宋体" w:eastAsia="宋体" w:hAnsi="宋体" w:cs="宋体" w:hint="eastAsia"/>
                <w:kern w:val="0"/>
                <w:szCs w:val="21"/>
              </w:rPr>
              <w:t>CBS</w:t>
            </w:r>
            <w:r>
              <w:rPr>
                <w:rFonts w:ascii="宋体" w:eastAsia="宋体" w:hAnsi="宋体" w:cs="宋体"/>
                <w:kern w:val="0"/>
                <w:szCs w:val="21"/>
              </w:rPr>
              <w:t>的</w:t>
            </w:r>
            <w:r>
              <w:rPr>
                <w:rFonts w:ascii="宋体" w:eastAsia="宋体" w:hAnsi="宋体" w:cs="宋体" w:hint="eastAsia"/>
                <w:kern w:val="0"/>
                <w:szCs w:val="21"/>
              </w:rPr>
              <w:t>16整数倍</w:t>
            </w:r>
            <w:r>
              <w:rPr>
                <w:rFonts w:ascii="宋体" w:eastAsia="宋体" w:hAnsi="宋体" w:cs="宋体"/>
                <w:kern w:val="0"/>
                <w:szCs w:val="21"/>
              </w:rPr>
              <w:t>限制去除</w:t>
            </w:r>
          </w:p>
          <w:p w14:paraId="7772EF64" w14:textId="77777777" w:rsidR="0076630D" w:rsidRDefault="00D7272D">
            <w:pPr>
              <w:pStyle w:val="af2"/>
              <w:widowControl/>
              <w:numPr>
                <w:ilvl w:val="0"/>
                <w:numId w:val="17"/>
              </w:numPr>
              <w:ind w:firstLineChars="0"/>
              <w:jc w:val="left"/>
              <w:rPr>
                <w:rFonts w:ascii="宋体" w:eastAsia="宋体" w:hAnsi="宋体" w:cs="宋体"/>
                <w:kern w:val="0"/>
                <w:szCs w:val="21"/>
              </w:rPr>
            </w:pPr>
            <w:r>
              <w:rPr>
                <w:rFonts w:ascii="宋体" w:eastAsia="宋体" w:hAnsi="宋体" w:cs="宋体" w:hint="eastAsia"/>
                <w:kern w:val="0"/>
                <w:szCs w:val="21"/>
              </w:rPr>
              <w:t>去除</w:t>
            </w:r>
            <w:r>
              <w:rPr>
                <w:rFonts w:ascii="宋体" w:eastAsia="宋体" w:hAnsi="宋体" w:cs="宋体"/>
                <w:kern w:val="0"/>
                <w:szCs w:val="21"/>
              </w:rPr>
              <w:t>批量编辑功能</w:t>
            </w:r>
          </w:p>
        </w:tc>
        <w:tc>
          <w:tcPr>
            <w:tcW w:w="992" w:type="dxa"/>
            <w:shd w:val="clear" w:color="auto" w:fill="auto"/>
          </w:tcPr>
          <w:p w14:paraId="0F56CF29"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5F3E4395" w14:textId="77777777">
        <w:tc>
          <w:tcPr>
            <w:tcW w:w="1276" w:type="dxa"/>
            <w:shd w:val="clear" w:color="auto" w:fill="auto"/>
          </w:tcPr>
          <w:p w14:paraId="4F5294F1" w14:textId="77777777" w:rsidR="0076630D" w:rsidRDefault="00D7272D">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1.8</w:t>
            </w:r>
          </w:p>
        </w:tc>
        <w:tc>
          <w:tcPr>
            <w:tcW w:w="2002" w:type="dxa"/>
            <w:shd w:val="clear" w:color="auto" w:fill="auto"/>
          </w:tcPr>
          <w:p w14:paraId="2E28CC06" w14:textId="77777777" w:rsidR="0076630D" w:rsidRDefault="00D7272D">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02.25</w:t>
            </w:r>
          </w:p>
        </w:tc>
        <w:tc>
          <w:tcPr>
            <w:tcW w:w="5511" w:type="dxa"/>
            <w:shd w:val="clear" w:color="auto" w:fill="auto"/>
          </w:tcPr>
          <w:p w14:paraId="6E27E04A" w14:textId="77777777" w:rsidR="0076630D" w:rsidRDefault="00D7272D">
            <w:pPr>
              <w:rPr>
                <w:rFonts w:asciiTheme="minorEastAsia" w:hAnsiTheme="minorEastAsia"/>
              </w:rPr>
            </w:pPr>
            <w:r>
              <w:rPr>
                <w:rFonts w:asciiTheme="minorEastAsia" w:hAnsiTheme="minorEastAsia" w:hint="eastAsia"/>
              </w:rPr>
              <w:t>FP1D-</w:t>
            </w:r>
            <w:r>
              <w:rPr>
                <w:rFonts w:asciiTheme="minorEastAsia" w:hAnsiTheme="minorEastAsia"/>
              </w:rPr>
              <w:t>3/4</w:t>
            </w:r>
            <w:r>
              <w:rPr>
                <w:rFonts w:asciiTheme="minorEastAsia" w:hAnsiTheme="minorEastAsia" w:hint="eastAsia"/>
              </w:rPr>
              <w:t>优化</w:t>
            </w:r>
            <w:r>
              <w:rPr>
                <w:rFonts w:asciiTheme="minorEastAsia" w:hAnsiTheme="minorEastAsia"/>
              </w:rPr>
              <w:t>：</w:t>
            </w:r>
          </w:p>
          <w:p w14:paraId="0AD4561F" w14:textId="77777777" w:rsidR="0076630D" w:rsidRDefault="003B6945">
            <w:pPr>
              <w:pStyle w:val="af2"/>
              <w:widowControl/>
              <w:numPr>
                <w:ilvl w:val="0"/>
                <w:numId w:val="9"/>
              </w:numPr>
              <w:ind w:firstLineChars="0"/>
              <w:jc w:val="left"/>
              <w:rPr>
                <w:rFonts w:ascii="宋体" w:eastAsia="宋体" w:hAnsi="宋体" w:cs="宋体"/>
                <w:kern w:val="0"/>
                <w:sz w:val="24"/>
                <w:szCs w:val="24"/>
              </w:rPr>
            </w:pPr>
            <w:hyperlink w:anchor="_端口基本配置/Port_Basic_Settings(FP1B)" w:history="1">
              <w:r w:rsidR="00D7272D">
                <w:rPr>
                  <w:rStyle w:val="af"/>
                  <w:rFonts w:asciiTheme="minorEastAsia" w:hAnsiTheme="minorEastAsia" w:hint="eastAsia"/>
                </w:rPr>
                <w:t>端口基本配置</w:t>
              </w:r>
            </w:hyperlink>
            <w:r w:rsidR="00D7272D">
              <w:rPr>
                <w:rFonts w:asciiTheme="minorEastAsia" w:hAnsiTheme="minorEastAsia" w:hint="eastAsia"/>
              </w:rPr>
              <w:t>：巨型帧默认值修改</w:t>
            </w:r>
          </w:p>
          <w:p w14:paraId="0EF891A5" w14:textId="77777777" w:rsidR="0076630D" w:rsidRDefault="003B6945">
            <w:pPr>
              <w:pStyle w:val="af2"/>
              <w:widowControl/>
              <w:numPr>
                <w:ilvl w:val="0"/>
                <w:numId w:val="9"/>
              </w:numPr>
              <w:ind w:firstLineChars="0"/>
              <w:jc w:val="left"/>
              <w:rPr>
                <w:rFonts w:ascii="宋体" w:eastAsia="宋体" w:hAnsi="宋体" w:cs="宋体"/>
                <w:kern w:val="0"/>
                <w:sz w:val="24"/>
                <w:szCs w:val="24"/>
              </w:rPr>
            </w:pPr>
            <w:hyperlink w:anchor="_VLAN接口/VLAN_Interface(FP1D)" w:history="1">
              <w:r w:rsidR="00D7272D">
                <w:rPr>
                  <w:rStyle w:val="af"/>
                  <w:rFonts w:asciiTheme="minorEastAsia" w:hAnsiTheme="minorEastAsia" w:hint="eastAsia"/>
                </w:rPr>
                <w:t>VLAN接口</w:t>
              </w:r>
            </w:hyperlink>
            <w:r w:rsidR="00D7272D">
              <w:rPr>
                <w:rFonts w:asciiTheme="minorEastAsia" w:hAnsiTheme="minorEastAsia" w:hint="eastAsia"/>
              </w:rPr>
              <w:t>：VLAN接口Up的判断条件修改</w:t>
            </w:r>
          </w:p>
          <w:p w14:paraId="70F82B20" w14:textId="77777777" w:rsidR="0076630D" w:rsidRDefault="003B6945">
            <w:pPr>
              <w:pStyle w:val="af2"/>
              <w:widowControl/>
              <w:numPr>
                <w:ilvl w:val="0"/>
                <w:numId w:val="9"/>
              </w:numPr>
              <w:ind w:firstLineChars="0"/>
              <w:jc w:val="left"/>
              <w:rPr>
                <w:rFonts w:ascii="宋体" w:eastAsia="宋体" w:hAnsi="宋体" w:cs="宋体"/>
                <w:kern w:val="0"/>
                <w:sz w:val="24"/>
                <w:szCs w:val="24"/>
              </w:rPr>
            </w:pPr>
            <w:hyperlink w:anchor="_VLAN接口/VLAN_Interface(FP1D)" w:history="1">
              <w:r w:rsidR="00D7272D">
                <w:rPr>
                  <w:rStyle w:val="af"/>
                  <w:rFonts w:asciiTheme="minorEastAsia" w:hAnsiTheme="minorEastAsia"/>
                </w:rPr>
                <w:t>IPv6 RA</w:t>
              </w:r>
            </w:hyperlink>
          </w:p>
          <w:p w14:paraId="7B9B4FB3"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调整路由通告时间间隔的默认值</w:t>
            </w:r>
          </w:p>
          <w:p w14:paraId="104D8795"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生存时间的0值表意修改</w:t>
            </w:r>
          </w:p>
          <w:p w14:paraId="095714DB"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前缀支持至多添加8个</w:t>
            </w:r>
          </w:p>
          <w:p w14:paraId="6CC7D219" w14:textId="77777777" w:rsidR="0076630D" w:rsidRDefault="00D7272D">
            <w:pPr>
              <w:pStyle w:val="af2"/>
              <w:widowControl/>
              <w:numPr>
                <w:ilvl w:val="0"/>
                <w:numId w:val="9"/>
              </w:numPr>
              <w:ind w:firstLineChars="0"/>
              <w:jc w:val="left"/>
              <w:rPr>
                <w:rFonts w:asciiTheme="minorEastAsia" w:hAnsiTheme="minorEastAsia"/>
              </w:rPr>
            </w:pPr>
            <w:r>
              <w:rPr>
                <w:rFonts w:asciiTheme="minorEastAsia" w:hAnsiTheme="minorEastAsia" w:hint="eastAsia"/>
              </w:rPr>
              <w:t>管理VLAN的IP获取说明优化</w:t>
            </w:r>
          </w:p>
          <w:p w14:paraId="48D4004B" w14:textId="77777777" w:rsidR="0076630D" w:rsidRDefault="00D7272D">
            <w:pPr>
              <w:pStyle w:val="af2"/>
              <w:widowControl/>
              <w:numPr>
                <w:ilvl w:val="0"/>
                <w:numId w:val="9"/>
              </w:numPr>
              <w:ind w:firstLineChars="0"/>
              <w:jc w:val="left"/>
              <w:rPr>
                <w:rFonts w:asciiTheme="minorEastAsia" w:hAnsiTheme="minorEastAsia"/>
              </w:rPr>
            </w:pPr>
            <w:r>
              <w:rPr>
                <w:rFonts w:asciiTheme="minorEastAsia" w:hAnsiTheme="minorEastAsia" w:hint="eastAsia"/>
              </w:rPr>
              <w:t>OSPF/OSPFv3：路由器ID仅支持手动配置</w:t>
            </w:r>
          </w:p>
          <w:p w14:paraId="081C16CA" w14:textId="77777777" w:rsidR="0076630D" w:rsidRDefault="003B6945">
            <w:pPr>
              <w:pStyle w:val="af2"/>
              <w:widowControl/>
              <w:numPr>
                <w:ilvl w:val="0"/>
                <w:numId w:val="9"/>
              </w:numPr>
              <w:ind w:firstLineChars="0"/>
              <w:jc w:val="left"/>
              <w:rPr>
                <w:rFonts w:asciiTheme="minorEastAsia" w:hAnsiTheme="minorEastAsia"/>
              </w:rPr>
            </w:pPr>
            <w:hyperlink w:anchor="_一键调试/Copper_Test_(FP1D)" w:history="1">
              <w:r w:rsidR="00D7272D">
                <w:rPr>
                  <w:rStyle w:val="af"/>
                  <w:rFonts w:asciiTheme="minorEastAsia" w:hAnsiTheme="minorEastAsia" w:hint="eastAsia"/>
                </w:rPr>
                <w:t>一键调试</w:t>
              </w:r>
            </w:hyperlink>
            <w:r w:rsidR="00D7272D">
              <w:rPr>
                <w:rFonts w:asciiTheme="minorEastAsia" w:hAnsiTheme="minorEastAsia" w:hint="eastAsia"/>
              </w:rPr>
              <w:t>：设备重启，调试文件不保留</w:t>
            </w:r>
          </w:p>
        </w:tc>
        <w:tc>
          <w:tcPr>
            <w:tcW w:w="992" w:type="dxa"/>
            <w:shd w:val="clear" w:color="auto" w:fill="auto"/>
          </w:tcPr>
          <w:p w14:paraId="38A2F92F" w14:textId="77777777" w:rsidR="0076630D" w:rsidRDefault="00D7272D">
            <w:pPr>
              <w:jc w:val="center"/>
              <w:rPr>
                <w:rFonts w:asciiTheme="minorEastAsia" w:hAnsiTheme="minorEastAsia"/>
              </w:rPr>
            </w:pPr>
            <w:r>
              <w:rPr>
                <w:rFonts w:asciiTheme="minorEastAsia" w:hAnsiTheme="minorEastAsia" w:hint="eastAsia"/>
              </w:rPr>
              <w:t>xhfang</w:t>
            </w:r>
          </w:p>
        </w:tc>
      </w:tr>
      <w:tr w:rsidR="0076630D" w14:paraId="1B86F1B6" w14:textId="77777777">
        <w:tc>
          <w:tcPr>
            <w:tcW w:w="1276" w:type="dxa"/>
            <w:shd w:val="clear" w:color="auto" w:fill="auto"/>
          </w:tcPr>
          <w:p w14:paraId="72B39E37" w14:textId="77777777" w:rsidR="0076630D" w:rsidRDefault="00D7272D">
            <w:pPr>
              <w:jc w:val="center"/>
              <w:rPr>
                <w:rFonts w:asciiTheme="minorEastAsia" w:hAnsiTheme="minorEastAsia"/>
              </w:rPr>
            </w:pPr>
            <w:r>
              <w:rPr>
                <w:rFonts w:asciiTheme="minorEastAsia" w:hAnsiTheme="minorEastAsia" w:hint="eastAsia"/>
              </w:rPr>
              <w:t>1.</w:t>
            </w:r>
            <w:r>
              <w:rPr>
                <w:rFonts w:asciiTheme="minorEastAsia" w:hAnsiTheme="minorEastAsia"/>
              </w:rPr>
              <w:t>1.7</w:t>
            </w:r>
          </w:p>
        </w:tc>
        <w:tc>
          <w:tcPr>
            <w:tcW w:w="2002" w:type="dxa"/>
            <w:shd w:val="clear" w:color="auto" w:fill="auto"/>
          </w:tcPr>
          <w:p w14:paraId="6FC9A42E" w14:textId="77777777" w:rsidR="0076630D" w:rsidRDefault="00D7272D">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02.22</w:t>
            </w:r>
          </w:p>
        </w:tc>
        <w:tc>
          <w:tcPr>
            <w:tcW w:w="5511" w:type="dxa"/>
            <w:shd w:val="clear" w:color="auto" w:fill="auto"/>
          </w:tcPr>
          <w:p w14:paraId="25AC70D3" w14:textId="77777777" w:rsidR="0076630D" w:rsidRDefault="00D7272D">
            <w:pPr>
              <w:rPr>
                <w:rFonts w:asciiTheme="minorEastAsia" w:hAnsiTheme="minorEastAsia"/>
              </w:rPr>
            </w:pPr>
            <w:r>
              <w:rPr>
                <w:rFonts w:asciiTheme="minorEastAsia" w:hAnsiTheme="minorEastAsia" w:hint="eastAsia"/>
              </w:rPr>
              <w:t>FP1D-</w:t>
            </w:r>
            <w:r>
              <w:rPr>
                <w:rFonts w:asciiTheme="minorEastAsia" w:hAnsiTheme="minorEastAsia"/>
              </w:rPr>
              <w:t>4</w:t>
            </w:r>
            <w:r>
              <w:rPr>
                <w:rFonts w:asciiTheme="minorEastAsia" w:hAnsiTheme="minorEastAsia" w:hint="eastAsia"/>
              </w:rPr>
              <w:t>新增</w:t>
            </w:r>
            <w:r>
              <w:rPr>
                <w:rFonts w:asciiTheme="minorEastAsia" w:hAnsiTheme="minorEastAsia"/>
              </w:rPr>
              <w:t>：</w:t>
            </w:r>
          </w:p>
          <w:p w14:paraId="637108B8" w14:textId="77777777" w:rsidR="0076630D" w:rsidRDefault="003B6945">
            <w:pPr>
              <w:pStyle w:val="af2"/>
              <w:numPr>
                <w:ilvl w:val="0"/>
                <w:numId w:val="19"/>
              </w:numPr>
              <w:ind w:firstLineChars="0"/>
              <w:rPr>
                <w:rFonts w:asciiTheme="minorEastAsia" w:hAnsiTheme="minorEastAsia"/>
              </w:rPr>
            </w:pPr>
            <w:hyperlink w:anchor="_VLAN接口/VLAN_Interface(FP1D)" w:history="1">
              <w:r w:rsidR="00D7272D">
                <w:rPr>
                  <w:rStyle w:val="af"/>
                  <w:rFonts w:asciiTheme="minorEastAsia" w:hAnsiTheme="minorEastAsia" w:hint="eastAsia"/>
                </w:rPr>
                <w:t>VLAN接口</w:t>
              </w:r>
            </w:hyperlink>
          </w:p>
          <w:p w14:paraId="02687249"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增加管理VLAN</w:t>
            </w:r>
          </w:p>
          <w:p w14:paraId="7BF4FC29"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新增MTU设置</w:t>
            </w:r>
          </w:p>
          <w:p w14:paraId="007AA018"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新增IPv6接口使能</w:t>
            </w:r>
          </w:p>
          <w:p w14:paraId="7B5C722F"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新增IPv6 RA功能</w:t>
            </w:r>
          </w:p>
          <w:p w14:paraId="2495817E" w14:textId="77777777" w:rsidR="0076630D" w:rsidRDefault="003B6945">
            <w:pPr>
              <w:pStyle w:val="af2"/>
              <w:numPr>
                <w:ilvl w:val="0"/>
                <w:numId w:val="19"/>
              </w:numPr>
              <w:ind w:firstLineChars="0"/>
              <w:rPr>
                <w:rFonts w:asciiTheme="minorEastAsia" w:hAnsiTheme="minorEastAsia"/>
              </w:rPr>
            </w:pPr>
            <w:hyperlink w:anchor="_动态路由/Dynamic_Routing(FP1D)" w:history="1">
              <w:r w:rsidR="00D7272D">
                <w:rPr>
                  <w:rStyle w:val="af"/>
                  <w:rFonts w:asciiTheme="minorEastAsia" w:hAnsiTheme="minorEastAsia" w:hint="eastAsia"/>
                </w:rPr>
                <w:t>动态路由</w:t>
              </w:r>
            </w:hyperlink>
          </w:p>
          <w:p w14:paraId="16958CED" w14:textId="77777777" w:rsidR="0076630D" w:rsidRDefault="003B6945">
            <w:pPr>
              <w:pStyle w:val="af2"/>
              <w:numPr>
                <w:ilvl w:val="0"/>
                <w:numId w:val="19"/>
              </w:numPr>
              <w:ind w:firstLineChars="0"/>
              <w:rPr>
                <w:rFonts w:asciiTheme="minorEastAsia" w:hAnsiTheme="minorEastAsia"/>
              </w:rPr>
            </w:pPr>
            <w:hyperlink w:anchor="_路由表/Routing_Table_(FP1D)" w:history="1">
              <w:r w:rsidR="00D7272D">
                <w:rPr>
                  <w:rStyle w:val="af"/>
                  <w:rFonts w:asciiTheme="minorEastAsia" w:hAnsiTheme="minorEastAsia" w:hint="eastAsia"/>
                </w:rPr>
                <w:t>路由表</w:t>
              </w:r>
            </w:hyperlink>
            <w:r w:rsidR="00D7272D">
              <w:rPr>
                <w:rFonts w:asciiTheme="minorEastAsia" w:hAnsiTheme="minorEastAsia" w:hint="eastAsia"/>
              </w:rPr>
              <w:t>（仅L3支持）</w:t>
            </w:r>
          </w:p>
          <w:p w14:paraId="024C24E3" w14:textId="77777777" w:rsidR="0076630D" w:rsidRDefault="003B6945">
            <w:pPr>
              <w:pStyle w:val="af2"/>
              <w:numPr>
                <w:ilvl w:val="0"/>
                <w:numId w:val="19"/>
              </w:numPr>
              <w:ind w:firstLineChars="0"/>
              <w:rPr>
                <w:rFonts w:asciiTheme="minorEastAsia" w:hAnsiTheme="minorEastAsia"/>
              </w:rPr>
            </w:pPr>
            <w:hyperlink w:anchor="_PoE(FP1B)" w:history="1">
              <w:r w:rsidR="00D7272D">
                <w:rPr>
                  <w:rStyle w:val="af"/>
                  <w:rFonts w:asciiTheme="minorEastAsia" w:hAnsiTheme="minorEastAsia" w:hint="eastAsia"/>
                </w:rPr>
                <w:t>PoE++</w:t>
              </w:r>
            </w:hyperlink>
            <w:r w:rsidR="00D7272D">
              <w:rPr>
                <w:rFonts w:asciiTheme="minorEastAsia" w:hAnsiTheme="minorEastAsia" w:hint="eastAsia"/>
              </w:rPr>
              <w:t>（仅GWN7813P/16P支持）</w:t>
            </w:r>
          </w:p>
          <w:p w14:paraId="3E2FC233" w14:textId="77777777" w:rsidR="0076630D" w:rsidRDefault="003B6945">
            <w:pPr>
              <w:pStyle w:val="af2"/>
              <w:numPr>
                <w:ilvl w:val="0"/>
                <w:numId w:val="19"/>
              </w:numPr>
              <w:ind w:firstLineChars="0"/>
              <w:rPr>
                <w:rFonts w:asciiTheme="minorEastAsia" w:hAnsiTheme="minorEastAsia"/>
              </w:rPr>
            </w:pPr>
            <w:hyperlink w:anchor="_一键调试/Copper_Test_(FP1D)" w:history="1">
              <w:r w:rsidR="00D7272D">
                <w:rPr>
                  <w:rStyle w:val="af"/>
                  <w:rFonts w:asciiTheme="minorEastAsia" w:hAnsiTheme="minorEastAsia" w:hint="eastAsia"/>
                </w:rPr>
                <w:t>一键调试</w:t>
              </w:r>
            </w:hyperlink>
          </w:p>
          <w:p w14:paraId="4939FF09" w14:textId="77777777" w:rsidR="0076630D" w:rsidRDefault="003B6945">
            <w:pPr>
              <w:pStyle w:val="af2"/>
              <w:numPr>
                <w:ilvl w:val="0"/>
                <w:numId w:val="19"/>
              </w:numPr>
              <w:ind w:firstLineChars="0"/>
              <w:rPr>
                <w:rFonts w:asciiTheme="minorEastAsia" w:hAnsiTheme="minorEastAsia"/>
              </w:rPr>
            </w:pPr>
            <w:hyperlink w:anchor="_Ping" w:history="1">
              <w:r w:rsidR="00D7272D">
                <w:rPr>
                  <w:rStyle w:val="af"/>
                  <w:rFonts w:asciiTheme="minorEastAsia" w:hAnsiTheme="minorEastAsia" w:hint="eastAsia"/>
                </w:rPr>
                <w:t>Ping</w:t>
              </w:r>
            </w:hyperlink>
            <w:r w:rsidR="00D7272D">
              <w:rPr>
                <w:rFonts w:asciiTheme="minorEastAsia" w:hAnsiTheme="minorEastAsia" w:hint="eastAsia"/>
              </w:rPr>
              <w:t>：增加发包数和包长度</w:t>
            </w:r>
          </w:p>
          <w:p w14:paraId="50F9EB50" w14:textId="77777777" w:rsidR="0076630D" w:rsidRDefault="0076630D">
            <w:pPr>
              <w:rPr>
                <w:rFonts w:asciiTheme="minorEastAsia" w:hAnsiTheme="minorEastAsia"/>
              </w:rPr>
            </w:pPr>
          </w:p>
          <w:p w14:paraId="1EC53D3F" w14:textId="77777777" w:rsidR="0076630D" w:rsidRDefault="00D7272D">
            <w:pPr>
              <w:rPr>
                <w:rFonts w:asciiTheme="minorEastAsia" w:hAnsiTheme="minorEastAsia"/>
              </w:rPr>
            </w:pPr>
            <w:r>
              <w:rPr>
                <w:rFonts w:asciiTheme="minorEastAsia" w:hAnsiTheme="minorEastAsia" w:hint="eastAsia"/>
              </w:rPr>
              <w:t>本期优化</w:t>
            </w:r>
            <w:r>
              <w:rPr>
                <w:rFonts w:asciiTheme="minorEastAsia" w:hAnsiTheme="minorEastAsia"/>
              </w:rPr>
              <w:t>：</w:t>
            </w:r>
          </w:p>
          <w:p w14:paraId="0FCB63EB"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hyperlink w:anchor="_VLAN接口/VLAN_Interface(FP1D)" w:history="1">
              <w:r>
                <w:rPr>
                  <w:rFonts w:asciiTheme="minorEastAsia" w:hAnsiTheme="minorEastAsia"/>
                </w:rPr>
                <w:t>VLAN接口</w:t>
              </w:r>
            </w:hyperlink>
          </w:p>
          <w:p w14:paraId="08C4F389" w14:textId="77777777" w:rsidR="0076630D" w:rsidRDefault="00D7272D">
            <w:pPr>
              <w:pStyle w:val="af2"/>
              <w:widowControl/>
              <w:numPr>
                <w:ilvl w:val="0"/>
                <w:numId w:val="18"/>
              </w:numPr>
              <w:ind w:firstLineChars="0"/>
              <w:jc w:val="left"/>
              <w:rPr>
                <w:rFonts w:asciiTheme="minorEastAsia" w:hAnsiTheme="minorEastAsia"/>
              </w:rPr>
            </w:pPr>
            <w:r>
              <w:rPr>
                <w:rFonts w:asciiTheme="minorEastAsia" w:hAnsiTheme="minorEastAsia"/>
              </w:rPr>
              <w:t>补充loopback接口和普通VLAN接口的状态判断逻辑</w:t>
            </w:r>
          </w:p>
          <w:p w14:paraId="06BF74FD" w14:textId="77777777" w:rsidR="0076630D" w:rsidRDefault="00D7272D">
            <w:pPr>
              <w:pStyle w:val="af2"/>
              <w:widowControl/>
              <w:numPr>
                <w:ilvl w:val="0"/>
                <w:numId w:val="18"/>
              </w:numPr>
              <w:ind w:firstLineChars="0"/>
              <w:jc w:val="left"/>
              <w:rPr>
                <w:rFonts w:asciiTheme="minorEastAsia" w:hAnsiTheme="minorEastAsia"/>
              </w:rPr>
            </w:pPr>
            <w:r>
              <w:rPr>
                <w:rFonts w:asciiTheme="minorEastAsia" w:hAnsiTheme="minorEastAsia"/>
              </w:rPr>
              <w:t>IPv4 loopback接口的掩码前缀长度范围修改</w:t>
            </w:r>
          </w:p>
          <w:p w14:paraId="79F7B372" w14:textId="77777777" w:rsidR="0076630D" w:rsidRDefault="00D7272D">
            <w:pPr>
              <w:pStyle w:val="af2"/>
              <w:widowControl/>
              <w:numPr>
                <w:ilvl w:val="0"/>
                <w:numId w:val="18"/>
              </w:numPr>
              <w:ind w:firstLineChars="0"/>
              <w:jc w:val="left"/>
              <w:rPr>
                <w:rFonts w:asciiTheme="minorEastAsia" w:hAnsiTheme="minorEastAsia"/>
              </w:rPr>
            </w:pPr>
            <w:r>
              <w:rPr>
                <w:rFonts w:asciiTheme="minorEastAsia" w:hAnsiTheme="minorEastAsia"/>
              </w:rPr>
              <w:t>VLAN IPv6接口全球单播地址手动配置的前缀长度范围修改</w:t>
            </w:r>
          </w:p>
          <w:p w14:paraId="2EAC1CB1" w14:textId="77777777" w:rsidR="0076630D" w:rsidRDefault="00D7272D">
            <w:pPr>
              <w:pStyle w:val="af2"/>
              <w:widowControl/>
              <w:numPr>
                <w:ilvl w:val="0"/>
                <w:numId w:val="18"/>
              </w:numPr>
              <w:ind w:firstLineChars="0"/>
              <w:jc w:val="left"/>
              <w:rPr>
                <w:rFonts w:asciiTheme="minorEastAsia" w:hAnsiTheme="minorEastAsia"/>
              </w:rPr>
            </w:pPr>
            <w:r>
              <w:rPr>
                <w:rFonts w:asciiTheme="minorEastAsia" w:hAnsiTheme="minorEastAsia"/>
              </w:rPr>
              <w:t>VLAN接口IPv4和IPv6共用情况说明，优化接口列表显示</w:t>
            </w:r>
          </w:p>
          <w:p w14:paraId="1BD58AF2" w14:textId="77777777" w:rsidR="0076630D" w:rsidRDefault="00D7272D">
            <w:pPr>
              <w:pStyle w:val="af2"/>
              <w:widowControl/>
              <w:numPr>
                <w:ilvl w:val="0"/>
                <w:numId w:val="18"/>
              </w:numPr>
              <w:ind w:firstLineChars="0"/>
              <w:jc w:val="left"/>
              <w:rPr>
                <w:rFonts w:asciiTheme="minorEastAsia" w:hAnsiTheme="minorEastAsia"/>
              </w:rPr>
            </w:pPr>
            <w:r>
              <w:rPr>
                <w:rFonts w:asciiTheme="minorEastAsia" w:hAnsiTheme="minorEastAsia"/>
              </w:rPr>
              <w:t>IPv6接口无状态自动配置，各接口均支持</w:t>
            </w:r>
          </w:p>
          <w:p w14:paraId="6A4014D1"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hyperlink w:anchor="_DHCP服务器/DHCP_Server" w:history="1">
              <w:r>
                <w:rPr>
                  <w:rFonts w:asciiTheme="minorEastAsia" w:hAnsiTheme="minorEastAsia"/>
                </w:rPr>
                <w:t>DHCP绑定表</w:t>
              </w:r>
            </w:hyperlink>
          </w:p>
          <w:p w14:paraId="376B8AE4"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Theme="minorEastAsia" w:hAnsiTheme="minorEastAsia"/>
              </w:rPr>
              <w:t>客户端名称新增特殊字符“-”支持</w:t>
            </w:r>
          </w:p>
          <w:p w14:paraId="33BC150F"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lastRenderedPageBreak/>
              <w:t></w:t>
            </w:r>
            <w:r>
              <w:rPr>
                <w:rFonts w:ascii="宋体" w:eastAsia="宋体" w:hAnsi="宋体" w:cs="宋体"/>
                <w:kern w:val="0"/>
                <w:sz w:val="24"/>
                <w:szCs w:val="24"/>
              </w:rPr>
              <w:t xml:space="preserve">  </w:t>
            </w:r>
            <w:hyperlink w:anchor="_ARP表/ARP_Table_(FP1D)" w:history="1">
              <w:r>
                <w:rPr>
                  <w:rFonts w:asciiTheme="minorEastAsia" w:hAnsiTheme="minorEastAsia"/>
                </w:rPr>
                <w:t>ARP表</w:t>
              </w:r>
            </w:hyperlink>
            <w:r>
              <w:rPr>
                <w:rFonts w:asciiTheme="minorEastAsia" w:hAnsiTheme="minorEastAsia"/>
              </w:rPr>
              <w:t>/</w:t>
            </w:r>
            <w:hyperlink w:anchor="_邻居发现/ND__(FP1D)" w:history="1">
              <w:r>
                <w:rPr>
                  <w:rFonts w:asciiTheme="minorEastAsia" w:hAnsiTheme="minorEastAsia"/>
                </w:rPr>
                <w:t>ND表</w:t>
              </w:r>
            </w:hyperlink>
          </w:p>
          <w:p w14:paraId="5180BE2F" w14:textId="77777777" w:rsidR="0076630D" w:rsidRDefault="00D7272D">
            <w:pPr>
              <w:pStyle w:val="af2"/>
              <w:widowControl/>
              <w:numPr>
                <w:ilvl w:val="0"/>
                <w:numId w:val="18"/>
              </w:numPr>
              <w:ind w:firstLineChars="0"/>
              <w:jc w:val="left"/>
              <w:rPr>
                <w:rFonts w:asciiTheme="minorEastAsia" w:hAnsiTheme="minorEastAsia"/>
              </w:rPr>
            </w:pPr>
            <w:r>
              <w:rPr>
                <w:rFonts w:asciiTheme="minorEastAsia" w:hAnsiTheme="minorEastAsia"/>
              </w:rPr>
              <w:t>新增接口信息显示</w:t>
            </w:r>
          </w:p>
          <w:p w14:paraId="530CF3D4" w14:textId="77777777" w:rsidR="0076630D" w:rsidRDefault="00D7272D">
            <w:pPr>
              <w:pStyle w:val="af2"/>
              <w:widowControl/>
              <w:numPr>
                <w:ilvl w:val="0"/>
                <w:numId w:val="18"/>
              </w:numPr>
              <w:ind w:firstLineChars="0"/>
              <w:jc w:val="left"/>
              <w:rPr>
                <w:rFonts w:asciiTheme="minorEastAsia" w:hAnsiTheme="minorEastAsia"/>
              </w:rPr>
            </w:pPr>
            <w:r>
              <w:rPr>
                <w:rFonts w:asciiTheme="minorEastAsia" w:hAnsiTheme="minorEastAsia"/>
              </w:rPr>
              <w:t>补充添加表项的去重判断逻辑</w:t>
            </w:r>
          </w:p>
          <w:p w14:paraId="32F2F54A" w14:textId="77777777" w:rsidR="0076630D" w:rsidRDefault="00D7272D">
            <w:pPr>
              <w:pStyle w:val="af2"/>
              <w:widowControl/>
              <w:numPr>
                <w:ilvl w:val="0"/>
                <w:numId w:val="18"/>
              </w:numPr>
              <w:ind w:firstLineChars="0"/>
              <w:jc w:val="left"/>
              <w:rPr>
                <w:rFonts w:asciiTheme="minorEastAsia" w:hAnsiTheme="minorEastAsia"/>
              </w:rPr>
            </w:pPr>
            <w:r>
              <w:rPr>
                <w:rFonts w:asciiTheme="minorEastAsia" w:hAnsiTheme="minorEastAsia"/>
              </w:rPr>
              <w:t>ND表的状态类型更新为2种</w:t>
            </w:r>
          </w:p>
          <w:p w14:paraId="2DB8F997"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hyperlink w:anchor="_域名系统/DNS__(FP1D)" w:history="1">
              <w:r>
                <w:rPr>
                  <w:rFonts w:asciiTheme="minorEastAsia" w:hAnsiTheme="minorEastAsia"/>
                </w:rPr>
                <w:t>DNS</w:t>
              </w:r>
            </w:hyperlink>
          </w:p>
          <w:p w14:paraId="2C4BEA4D"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Arial" w:eastAsia="宋体" w:hAnsi="Arial" w:cs="Arial"/>
                <w:color w:val="000000"/>
                <w:kern w:val="0"/>
                <w:szCs w:val="21"/>
              </w:rPr>
              <w:t>静态域名主机名新增特殊字符</w:t>
            </w:r>
            <w:r>
              <w:rPr>
                <w:rFonts w:ascii="Arial" w:eastAsia="宋体" w:hAnsi="Arial" w:cs="Arial"/>
                <w:color w:val="000000"/>
                <w:kern w:val="0"/>
                <w:szCs w:val="21"/>
              </w:rPr>
              <w:t>“-”</w:t>
            </w:r>
            <w:r>
              <w:rPr>
                <w:rFonts w:ascii="Arial" w:eastAsia="宋体" w:hAnsi="Arial" w:cs="Arial"/>
                <w:color w:val="000000"/>
                <w:kern w:val="0"/>
                <w:szCs w:val="21"/>
              </w:rPr>
              <w:t>支持</w:t>
            </w:r>
          </w:p>
          <w:p w14:paraId="77685AA5"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r>
              <w:rPr>
                <w:rFonts w:asciiTheme="minorEastAsia" w:hAnsiTheme="minorEastAsia"/>
              </w:rPr>
              <w:t>路由相关</w:t>
            </w:r>
          </w:p>
          <w:p w14:paraId="796A6180"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Arial" w:eastAsia="宋体" w:hAnsi="Arial" w:cs="Arial"/>
                <w:color w:val="000000"/>
                <w:kern w:val="0"/>
                <w:szCs w:val="21"/>
              </w:rPr>
              <w:t>去除路由转发配置，底层默认开启</w:t>
            </w:r>
          </w:p>
          <w:p w14:paraId="012B6B8E"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Arial" w:eastAsia="宋体" w:hAnsi="Arial" w:cs="Arial"/>
                <w:color w:val="000000"/>
                <w:kern w:val="0"/>
                <w:szCs w:val="21"/>
              </w:rPr>
              <w:t>补充默认路由的配置逻辑</w:t>
            </w:r>
          </w:p>
          <w:p w14:paraId="79C9EA65"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Arial" w:eastAsia="宋体" w:hAnsi="Arial" w:cs="Arial"/>
                <w:color w:val="000000"/>
                <w:kern w:val="0"/>
                <w:szCs w:val="21"/>
              </w:rPr>
              <w:t>静态路由补充等价路由</w:t>
            </w:r>
            <w:r>
              <w:rPr>
                <w:rFonts w:ascii="Arial" w:eastAsia="宋体" w:hAnsi="Arial" w:cs="Arial" w:hint="eastAsia"/>
                <w:color w:val="000000"/>
                <w:kern w:val="0"/>
                <w:szCs w:val="21"/>
              </w:rPr>
              <w:t>的</w:t>
            </w:r>
            <w:r>
              <w:rPr>
                <w:rFonts w:ascii="Arial" w:eastAsia="宋体" w:hAnsi="Arial" w:cs="Arial"/>
                <w:color w:val="000000"/>
                <w:kern w:val="0"/>
                <w:szCs w:val="21"/>
              </w:rPr>
              <w:t>配置支持</w:t>
            </w:r>
          </w:p>
          <w:p w14:paraId="52320D4B"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hyperlink w:anchor="_IGMP_Snooping_(FP1C)" w:history="1">
              <w:r>
                <w:rPr>
                  <w:rStyle w:val="af"/>
                  <w:rFonts w:asciiTheme="minorEastAsia" w:hAnsiTheme="minorEastAsia"/>
                </w:rPr>
                <w:t>IGMP Snooping</w:t>
              </w:r>
            </w:hyperlink>
          </w:p>
          <w:p w14:paraId="6534CB23"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Arial" w:eastAsia="宋体" w:hAnsi="Arial" w:cs="Arial"/>
                <w:color w:val="000000"/>
                <w:kern w:val="0"/>
                <w:szCs w:val="21"/>
              </w:rPr>
              <w:t>组播地址表补充</w:t>
            </w:r>
            <w:r>
              <w:rPr>
                <w:rFonts w:ascii="Arial" w:eastAsia="宋体" w:hAnsi="Arial" w:cs="Arial"/>
                <w:color w:val="000000"/>
                <w:kern w:val="0"/>
                <w:szCs w:val="21"/>
              </w:rPr>
              <w:t>“</w:t>
            </w:r>
            <w:r>
              <w:rPr>
                <w:rFonts w:ascii="Arial" w:eastAsia="宋体" w:hAnsi="Arial" w:cs="Arial"/>
                <w:color w:val="000000"/>
                <w:kern w:val="0"/>
                <w:szCs w:val="21"/>
              </w:rPr>
              <w:t>源</w:t>
            </w:r>
            <w:r>
              <w:rPr>
                <w:rFonts w:ascii="Arial" w:eastAsia="宋体" w:hAnsi="Arial" w:cs="Arial"/>
                <w:color w:val="000000"/>
                <w:kern w:val="0"/>
                <w:szCs w:val="21"/>
              </w:rPr>
              <w:t>IP</w:t>
            </w:r>
            <w:r>
              <w:rPr>
                <w:rFonts w:ascii="Arial" w:eastAsia="宋体" w:hAnsi="Arial" w:cs="Arial"/>
                <w:color w:val="000000"/>
                <w:kern w:val="0"/>
                <w:szCs w:val="21"/>
              </w:rPr>
              <w:t>地址</w:t>
            </w:r>
            <w:r>
              <w:rPr>
                <w:rFonts w:ascii="Arial" w:eastAsia="宋体" w:hAnsi="Arial" w:cs="Arial"/>
                <w:color w:val="000000"/>
                <w:kern w:val="0"/>
                <w:szCs w:val="21"/>
              </w:rPr>
              <w:t>”</w:t>
            </w:r>
            <w:r>
              <w:rPr>
                <w:rFonts w:ascii="Arial" w:eastAsia="宋体" w:hAnsi="Arial" w:cs="Arial"/>
                <w:color w:val="000000"/>
                <w:kern w:val="0"/>
                <w:szCs w:val="21"/>
              </w:rPr>
              <w:t>表项显示（仅</w:t>
            </w:r>
            <w:r>
              <w:rPr>
                <w:rFonts w:ascii="Arial" w:eastAsia="宋体" w:hAnsi="Arial" w:cs="Arial"/>
                <w:color w:val="000000"/>
                <w:kern w:val="0"/>
                <w:szCs w:val="21"/>
              </w:rPr>
              <w:t>IGMPv3</w:t>
            </w:r>
            <w:r>
              <w:rPr>
                <w:rFonts w:ascii="Arial" w:eastAsia="宋体" w:hAnsi="Arial" w:cs="Arial"/>
                <w:color w:val="000000"/>
                <w:kern w:val="0"/>
                <w:szCs w:val="21"/>
              </w:rPr>
              <w:t>支持，</w:t>
            </w:r>
            <w:r>
              <w:rPr>
                <w:rFonts w:ascii="Arial" w:eastAsia="宋体" w:hAnsi="Arial" w:cs="Arial"/>
                <w:color w:val="000000"/>
                <w:kern w:val="0"/>
                <w:szCs w:val="21"/>
              </w:rPr>
              <w:t>IGMPv2</w:t>
            </w:r>
            <w:r>
              <w:rPr>
                <w:rFonts w:ascii="Arial" w:eastAsia="宋体" w:hAnsi="Arial" w:cs="Arial"/>
                <w:color w:val="000000"/>
                <w:kern w:val="0"/>
                <w:szCs w:val="21"/>
              </w:rPr>
              <w:t>显示</w:t>
            </w:r>
            <w:r>
              <w:rPr>
                <w:rFonts w:ascii="Arial" w:eastAsia="宋体" w:hAnsi="Arial" w:cs="Arial"/>
                <w:color w:val="000000"/>
                <w:kern w:val="0"/>
                <w:szCs w:val="21"/>
              </w:rPr>
              <w:t>“--”</w:t>
            </w:r>
            <w:r>
              <w:rPr>
                <w:rFonts w:ascii="Arial" w:eastAsia="宋体" w:hAnsi="Arial" w:cs="Arial"/>
                <w:color w:val="000000"/>
                <w:kern w:val="0"/>
                <w:szCs w:val="21"/>
              </w:rPr>
              <w:t>）</w:t>
            </w:r>
          </w:p>
          <w:p w14:paraId="3561F633"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hyperlink w:anchor="_优先级映射/Priority_Mapping" w:history="1">
              <w:r>
                <w:rPr>
                  <w:rStyle w:val="af"/>
                  <w:rFonts w:asciiTheme="minorEastAsia" w:hAnsiTheme="minorEastAsia"/>
                </w:rPr>
                <w:t>优先级映射</w:t>
              </w:r>
            </w:hyperlink>
          </w:p>
          <w:p w14:paraId="0A2EDF5E"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Arial" w:eastAsia="宋体" w:hAnsi="Arial" w:cs="Arial"/>
                <w:color w:val="000000"/>
                <w:kern w:val="0"/>
                <w:szCs w:val="21"/>
              </w:rPr>
              <w:t>优化文案显示</w:t>
            </w:r>
          </w:p>
          <w:p w14:paraId="433BCEA6"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hyperlink w:anchor="_队列整形/Queue_Shaping" w:history="1">
              <w:r>
                <w:rPr>
                  <w:rStyle w:val="af"/>
                  <w:rFonts w:asciiTheme="minorEastAsia" w:hAnsiTheme="minorEastAsia"/>
                </w:rPr>
                <w:t>队列整形</w:t>
              </w:r>
            </w:hyperlink>
          </w:p>
          <w:p w14:paraId="6873844E"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Arial" w:eastAsia="宋体" w:hAnsi="Arial" w:cs="Arial"/>
                <w:color w:val="000000"/>
                <w:kern w:val="0"/>
                <w:szCs w:val="21"/>
              </w:rPr>
              <w:t>CBS</w:t>
            </w:r>
            <w:r>
              <w:rPr>
                <w:rFonts w:ascii="Arial" w:eastAsia="宋体" w:hAnsi="Arial" w:cs="Arial"/>
                <w:color w:val="000000"/>
                <w:kern w:val="0"/>
                <w:szCs w:val="21"/>
              </w:rPr>
              <w:t>范围调整</w:t>
            </w:r>
          </w:p>
          <w:p w14:paraId="32A7818C"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hyperlink w:anchor="_端口限速/Rate_Limit" w:history="1">
              <w:r>
                <w:rPr>
                  <w:rStyle w:val="af"/>
                  <w:rFonts w:asciiTheme="minorEastAsia" w:hAnsiTheme="minorEastAsia"/>
                </w:rPr>
                <w:t>端口限速</w:t>
              </w:r>
            </w:hyperlink>
          </w:p>
          <w:p w14:paraId="5F21B033"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Arial" w:eastAsia="宋体" w:hAnsi="Arial" w:cs="Arial"/>
                <w:color w:val="000000"/>
                <w:kern w:val="0"/>
                <w:szCs w:val="21"/>
              </w:rPr>
              <w:t>CBS</w:t>
            </w:r>
            <w:r>
              <w:rPr>
                <w:rFonts w:ascii="Arial" w:eastAsia="宋体" w:hAnsi="Arial" w:cs="Arial"/>
                <w:color w:val="000000"/>
                <w:kern w:val="0"/>
                <w:szCs w:val="21"/>
              </w:rPr>
              <w:t>范围调整</w:t>
            </w:r>
          </w:p>
          <w:p w14:paraId="2A71744A"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hyperlink w:anchor="_PoE(FP1B)" w:history="1">
              <w:r>
                <w:rPr>
                  <w:rStyle w:val="af"/>
                  <w:rFonts w:asciiTheme="minorEastAsia" w:hAnsiTheme="minorEastAsia"/>
                </w:rPr>
                <w:t>PoE</w:t>
              </w:r>
            </w:hyperlink>
          </w:p>
          <w:p w14:paraId="5D86F39A"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Arial" w:eastAsia="宋体" w:hAnsi="Arial" w:cs="Arial"/>
                <w:color w:val="000000"/>
                <w:kern w:val="0"/>
                <w:szCs w:val="21"/>
              </w:rPr>
              <w:t>调整不同供电模式时的自定义限制取值范围和默认值</w:t>
            </w:r>
          </w:p>
          <w:p w14:paraId="1D3C480B"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hyperlink w:anchor="_线缆检测/Copper_Test_(FP1C)" w:history="1">
              <w:r>
                <w:rPr>
                  <w:rStyle w:val="af"/>
                  <w:rFonts w:asciiTheme="minorEastAsia" w:hAnsiTheme="minorEastAsia"/>
                </w:rPr>
                <w:t>线缆检测</w:t>
              </w:r>
            </w:hyperlink>
          </w:p>
          <w:p w14:paraId="2CA49375"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Arial" w:eastAsia="宋体" w:hAnsi="Arial" w:cs="Arial"/>
                <w:color w:val="000000"/>
                <w:kern w:val="0"/>
                <w:szCs w:val="21"/>
              </w:rPr>
              <w:t>​</w:t>
            </w:r>
            <w:r>
              <w:rPr>
                <w:rFonts w:ascii="Arial" w:eastAsia="宋体" w:hAnsi="Arial" w:cs="Arial"/>
                <w:color w:val="000000"/>
                <w:kern w:val="0"/>
                <w:szCs w:val="21"/>
              </w:rPr>
              <w:t>根据芯片手册的支持，更新检测结果和误差范围</w:t>
            </w:r>
          </w:p>
          <w:p w14:paraId="40B9B197" w14:textId="77777777" w:rsidR="0076630D" w:rsidRDefault="00D7272D">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hyperlink w:anchor="_基础设置/Basic_Settings" w:history="1">
              <w:r>
                <w:rPr>
                  <w:rStyle w:val="af"/>
                  <w:rFonts w:asciiTheme="minorEastAsia" w:hAnsiTheme="minorEastAsia"/>
                </w:rPr>
                <w:t>日期和时间</w:t>
              </w:r>
            </w:hyperlink>
          </w:p>
          <w:p w14:paraId="2EDECFA3" w14:textId="77777777" w:rsidR="0076630D" w:rsidRDefault="00D7272D">
            <w:pPr>
              <w:pStyle w:val="af2"/>
              <w:widowControl/>
              <w:numPr>
                <w:ilvl w:val="0"/>
                <w:numId w:val="18"/>
              </w:numPr>
              <w:ind w:firstLineChars="0"/>
              <w:jc w:val="left"/>
              <w:rPr>
                <w:rFonts w:ascii="Arial" w:eastAsia="宋体" w:hAnsi="Arial" w:cs="Arial"/>
                <w:color w:val="000000"/>
                <w:kern w:val="0"/>
                <w:szCs w:val="21"/>
              </w:rPr>
            </w:pPr>
            <w:r>
              <w:rPr>
                <w:rFonts w:ascii="Arial" w:eastAsia="宋体" w:hAnsi="Arial" w:cs="Arial"/>
                <w:color w:val="000000"/>
                <w:kern w:val="0"/>
                <w:szCs w:val="21"/>
              </w:rPr>
              <w:t>默认设置修改为自动同步</w:t>
            </w:r>
            <w:r>
              <w:rPr>
                <w:rFonts w:ascii="Arial" w:eastAsia="宋体" w:hAnsi="Arial" w:cs="Arial"/>
                <w:color w:val="000000"/>
                <w:kern w:val="0"/>
                <w:szCs w:val="21"/>
              </w:rPr>
              <w:t>NTP</w:t>
            </w:r>
            <w:r>
              <w:rPr>
                <w:rFonts w:ascii="Arial" w:eastAsia="宋体" w:hAnsi="Arial" w:cs="Arial"/>
                <w:color w:val="000000"/>
                <w:kern w:val="0"/>
                <w:szCs w:val="21"/>
              </w:rPr>
              <w:t>服务器</w:t>
            </w:r>
          </w:p>
          <w:p w14:paraId="34D07BA1" w14:textId="77777777" w:rsidR="0076630D" w:rsidRDefault="00D7272D">
            <w:pPr>
              <w:pStyle w:val="af2"/>
              <w:numPr>
                <w:ilvl w:val="0"/>
                <w:numId w:val="19"/>
              </w:numPr>
              <w:ind w:firstLineChars="0"/>
              <w:rPr>
                <w:rFonts w:asciiTheme="minorEastAsia" w:hAnsiTheme="minorEastAsia"/>
              </w:rPr>
            </w:pPr>
            <w:r>
              <w:rPr>
                <w:rFonts w:asciiTheme="minorEastAsia" w:hAnsiTheme="minorEastAsia"/>
              </w:rPr>
              <w:t>新增型号GWN7806(P)，补充相关模块说明</w:t>
            </w:r>
          </w:p>
          <w:p w14:paraId="3D239A0B"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概述：新增GWN7806(P)型号端口规格和属性说明</w:t>
            </w:r>
          </w:p>
          <w:p w14:paraId="19D96793"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概览/系统信息：风扇状态补充新增型号支持</w:t>
            </w:r>
          </w:p>
          <w:p w14:paraId="44672222"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端口基本配置：速率补充新增型号支持</w:t>
            </w:r>
          </w:p>
          <w:p w14:paraId="439540E0"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静态路由：补充新增型号上限支持</w:t>
            </w:r>
          </w:p>
          <w:p w14:paraId="4FE6B900"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PoE：新增型号支持</w:t>
            </w:r>
          </w:p>
          <w:p w14:paraId="615416DB" w14:textId="77777777" w:rsidR="0076630D" w:rsidRDefault="00D7272D">
            <w:pPr>
              <w:pStyle w:val="af2"/>
              <w:numPr>
                <w:ilvl w:val="0"/>
                <w:numId w:val="18"/>
              </w:numPr>
              <w:ind w:firstLineChars="0"/>
              <w:rPr>
                <w:rFonts w:asciiTheme="minorEastAsia" w:hAnsiTheme="minorEastAsia"/>
              </w:rPr>
            </w:pPr>
            <w:r>
              <w:rPr>
                <w:rFonts w:asciiTheme="minorEastAsia" w:hAnsiTheme="minorEastAsia" w:hint="eastAsia"/>
              </w:rPr>
              <w:t>风扇：</w:t>
            </w:r>
          </w:p>
          <w:p w14:paraId="71FDB1F0" w14:textId="77777777" w:rsidR="0076630D" w:rsidRDefault="00D7272D">
            <w:pPr>
              <w:pStyle w:val="af2"/>
              <w:numPr>
                <w:ilvl w:val="0"/>
                <w:numId w:val="20"/>
              </w:numPr>
              <w:ind w:firstLineChars="0"/>
              <w:rPr>
                <w:rFonts w:asciiTheme="minorEastAsia" w:hAnsiTheme="minorEastAsia"/>
              </w:rPr>
            </w:pPr>
            <w:r>
              <w:rPr>
                <w:rFonts w:asciiTheme="minorEastAsia" w:hAnsiTheme="minorEastAsia" w:hint="eastAsia"/>
              </w:rPr>
              <w:t>补充新增型号支持</w:t>
            </w:r>
          </w:p>
          <w:p w14:paraId="2CA030FC" w14:textId="77777777" w:rsidR="0076630D" w:rsidRDefault="00D7272D">
            <w:pPr>
              <w:pStyle w:val="af2"/>
              <w:numPr>
                <w:ilvl w:val="0"/>
                <w:numId w:val="20"/>
              </w:numPr>
              <w:ind w:firstLineChars="0"/>
              <w:rPr>
                <w:rFonts w:asciiTheme="minorEastAsia" w:hAnsiTheme="minorEastAsia"/>
              </w:rPr>
            </w:pPr>
            <w:r>
              <w:rPr>
                <w:rFonts w:asciiTheme="minorEastAsia" w:hAnsiTheme="minorEastAsia" w:hint="eastAsia"/>
              </w:rPr>
              <w:t>新增型号风扇降温逻辑与控制机制【Undo】</w:t>
            </w:r>
          </w:p>
        </w:tc>
        <w:tc>
          <w:tcPr>
            <w:tcW w:w="992" w:type="dxa"/>
            <w:shd w:val="clear" w:color="auto" w:fill="auto"/>
          </w:tcPr>
          <w:p w14:paraId="18840380"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7EB09004" w14:textId="77777777">
        <w:tc>
          <w:tcPr>
            <w:tcW w:w="1276" w:type="dxa"/>
            <w:shd w:val="clear" w:color="auto" w:fill="auto"/>
          </w:tcPr>
          <w:p w14:paraId="22F38D0A" w14:textId="77777777" w:rsidR="0076630D" w:rsidRDefault="00D7272D">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1.6</w:t>
            </w:r>
          </w:p>
        </w:tc>
        <w:tc>
          <w:tcPr>
            <w:tcW w:w="2002" w:type="dxa"/>
            <w:shd w:val="clear" w:color="auto" w:fill="auto"/>
          </w:tcPr>
          <w:p w14:paraId="74767BC4" w14:textId="77777777" w:rsidR="0076630D" w:rsidRDefault="00D7272D">
            <w:pPr>
              <w:jc w:val="center"/>
              <w:rPr>
                <w:rFonts w:asciiTheme="minorEastAsia" w:hAnsiTheme="minorEastAsia"/>
              </w:rPr>
            </w:pPr>
            <w:r>
              <w:rPr>
                <w:rFonts w:asciiTheme="minorEastAsia" w:hAnsiTheme="minorEastAsia" w:hint="eastAsia"/>
              </w:rPr>
              <w:t>202</w:t>
            </w:r>
            <w:r>
              <w:rPr>
                <w:rFonts w:asciiTheme="minorEastAsia" w:hAnsiTheme="minorEastAsia"/>
              </w:rPr>
              <w:t>3</w:t>
            </w:r>
            <w:r>
              <w:rPr>
                <w:rFonts w:asciiTheme="minorEastAsia" w:hAnsiTheme="minorEastAsia" w:hint="eastAsia"/>
              </w:rPr>
              <w:t>.</w:t>
            </w:r>
            <w:r>
              <w:rPr>
                <w:rFonts w:asciiTheme="minorEastAsia" w:hAnsiTheme="minorEastAsia"/>
              </w:rPr>
              <w:t>01.19</w:t>
            </w:r>
          </w:p>
        </w:tc>
        <w:tc>
          <w:tcPr>
            <w:tcW w:w="5511" w:type="dxa"/>
            <w:shd w:val="clear" w:color="auto" w:fill="auto"/>
          </w:tcPr>
          <w:p w14:paraId="007704D2" w14:textId="77777777" w:rsidR="0076630D" w:rsidRDefault="00D7272D">
            <w:pPr>
              <w:rPr>
                <w:rFonts w:asciiTheme="minorEastAsia" w:hAnsiTheme="minorEastAsia"/>
              </w:rPr>
            </w:pPr>
            <w:r>
              <w:rPr>
                <w:rFonts w:asciiTheme="minorEastAsia" w:hAnsiTheme="minorEastAsia" w:hint="eastAsia"/>
              </w:rPr>
              <w:t>FP1D-3新增</w:t>
            </w:r>
            <w:r>
              <w:rPr>
                <w:rFonts w:asciiTheme="minorEastAsia" w:hAnsiTheme="minorEastAsia"/>
              </w:rPr>
              <w:t>：</w:t>
            </w:r>
          </w:p>
          <w:p w14:paraId="71008E14" w14:textId="77777777" w:rsidR="0076630D" w:rsidRDefault="00D7272D">
            <w:pPr>
              <w:pStyle w:val="af2"/>
              <w:numPr>
                <w:ilvl w:val="0"/>
                <w:numId w:val="19"/>
              </w:numPr>
              <w:ind w:firstLineChars="0"/>
              <w:rPr>
                <w:rFonts w:asciiTheme="minorEastAsia" w:hAnsiTheme="minorEastAsia"/>
              </w:rPr>
            </w:pPr>
            <w:r>
              <w:rPr>
                <w:rFonts w:asciiTheme="minorEastAsia" w:hAnsiTheme="minorEastAsia" w:hint="eastAsia"/>
              </w:rPr>
              <w:t>新增</w:t>
            </w:r>
            <w:r>
              <w:rPr>
                <w:rFonts w:asciiTheme="minorEastAsia" w:hAnsiTheme="minorEastAsia"/>
              </w:rPr>
              <w:t>动态路由</w:t>
            </w:r>
          </w:p>
          <w:p w14:paraId="3D579266" w14:textId="77777777" w:rsidR="0076630D" w:rsidRDefault="00D7272D">
            <w:pPr>
              <w:pStyle w:val="af2"/>
              <w:numPr>
                <w:ilvl w:val="0"/>
                <w:numId w:val="21"/>
              </w:numPr>
              <w:ind w:firstLineChars="0"/>
              <w:rPr>
                <w:rFonts w:asciiTheme="minorEastAsia" w:hAnsiTheme="minorEastAsia"/>
              </w:rPr>
            </w:pPr>
            <w:r>
              <w:rPr>
                <w:rFonts w:asciiTheme="minorEastAsia" w:hAnsiTheme="minorEastAsia"/>
              </w:rPr>
              <w:t>RIP</w:t>
            </w:r>
          </w:p>
          <w:p w14:paraId="63981F1B" w14:textId="77777777" w:rsidR="0076630D" w:rsidRDefault="00D7272D">
            <w:pPr>
              <w:pStyle w:val="af2"/>
              <w:numPr>
                <w:ilvl w:val="0"/>
                <w:numId w:val="21"/>
              </w:numPr>
              <w:ind w:firstLineChars="0"/>
              <w:rPr>
                <w:rFonts w:asciiTheme="minorEastAsia" w:hAnsiTheme="minorEastAsia"/>
              </w:rPr>
            </w:pPr>
            <w:r>
              <w:rPr>
                <w:rFonts w:asciiTheme="minorEastAsia" w:hAnsiTheme="minorEastAsia"/>
              </w:rPr>
              <w:t>RIPng</w:t>
            </w:r>
          </w:p>
          <w:p w14:paraId="5DEE36A8" w14:textId="77777777" w:rsidR="0076630D" w:rsidRDefault="00D7272D">
            <w:pPr>
              <w:pStyle w:val="af2"/>
              <w:numPr>
                <w:ilvl w:val="0"/>
                <w:numId w:val="21"/>
              </w:numPr>
              <w:ind w:firstLineChars="0"/>
              <w:rPr>
                <w:rFonts w:asciiTheme="minorEastAsia" w:hAnsiTheme="minorEastAsia"/>
              </w:rPr>
            </w:pPr>
            <w:r>
              <w:rPr>
                <w:rFonts w:asciiTheme="minorEastAsia" w:hAnsiTheme="minorEastAsia"/>
              </w:rPr>
              <w:t>OSPF</w:t>
            </w:r>
          </w:p>
          <w:p w14:paraId="16B3C1CC" w14:textId="77777777" w:rsidR="0076630D" w:rsidRDefault="00D7272D">
            <w:pPr>
              <w:pStyle w:val="af2"/>
              <w:numPr>
                <w:ilvl w:val="0"/>
                <w:numId w:val="21"/>
              </w:numPr>
              <w:ind w:firstLineChars="0"/>
              <w:rPr>
                <w:rFonts w:asciiTheme="minorEastAsia" w:hAnsiTheme="minorEastAsia"/>
              </w:rPr>
            </w:pPr>
            <w:r>
              <w:rPr>
                <w:rFonts w:asciiTheme="minorEastAsia" w:hAnsiTheme="minorEastAsia"/>
              </w:rPr>
              <w:t>OSPFv3</w:t>
            </w:r>
          </w:p>
          <w:p w14:paraId="091E5EC4" w14:textId="77777777" w:rsidR="0076630D" w:rsidRDefault="00D7272D">
            <w:pPr>
              <w:pStyle w:val="af2"/>
              <w:numPr>
                <w:ilvl w:val="0"/>
                <w:numId w:val="19"/>
              </w:numPr>
              <w:ind w:firstLineChars="0"/>
              <w:rPr>
                <w:rFonts w:asciiTheme="minorEastAsia" w:hAnsiTheme="minorEastAsia"/>
              </w:rPr>
            </w:pPr>
            <w:r>
              <w:rPr>
                <w:rFonts w:asciiTheme="minorEastAsia" w:hAnsiTheme="minorEastAsia" w:hint="eastAsia"/>
              </w:rPr>
              <w:t>新增</w:t>
            </w:r>
            <w:r>
              <w:rPr>
                <w:rFonts w:asciiTheme="minorEastAsia" w:hAnsiTheme="minorEastAsia"/>
              </w:rPr>
              <w:t>GWN7821P/23P/32交换机型号</w:t>
            </w:r>
            <w:r>
              <w:rPr>
                <w:rFonts w:asciiTheme="minorEastAsia" w:hAnsiTheme="minorEastAsia" w:hint="eastAsia"/>
              </w:rPr>
              <w:t>，</w:t>
            </w:r>
            <w:r>
              <w:rPr>
                <w:rFonts w:asciiTheme="minorEastAsia" w:hAnsiTheme="minorEastAsia"/>
              </w:rPr>
              <w:t>相关修改涉及如下：</w:t>
            </w:r>
          </w:p>
          <w:p w14:paraId="6D264CC2"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lastRenderedPageBreak/>
              <w:t>概述</w:t>
            </w:r>
            <w:r>
              <w:rPr>
                <w:rFonts w:asciiTheme="minorEastAsia" w:hAnsiTheme="minorEastAsia"/>
              </w:rPr>
              <w:t>：新增GWN782X/3X</w:t>
            </w:r>
            <w:r>
              <w:rPr>
                <w:rFonts w:asciiTheme="minorEastAsia" w:hAnsiTheme="minorEastAsia" w:hint="eastAsia"/>
              </w:rPr>
              <w:t>型号端口规格和属性说明</w:t>
            </w:r>
          </w:p>
          <w:p w14:paraId="715B9A39"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概览：</w:t>
            </w:r>
          </w:p>
          <w:p w14:paraId="62385E56" w14:textId="77777777" w:rsidR="0076630D" w:rsidRDefault="00D7272D">
            <w:pPr>
              <w:pStyle w:val="af2"/>
              <w:numPr>
                <w:ilvl w:val="0"/>
                <w:numId w:val="23"/>
              </w:numPr>
              <w:ind w:firstLineChars="0"/>
              <w:rPr>
                <w:rFonts w:asciiTheme="minorEastAsia" w:hAnsiTheme="minorEastAsia"/>
              </w:rPr>
            </w:pPr>
            <w:r>
              <w:rPr>
                <w:rFonts w:asciiTheme="minorEastAsia" w:hAnsiTheme="minorEastAsia" w:hint="eastAsia"/>
              </w:rPr>
              <w:t>端口信息：补充2.5G速率的说明</w:t>
            </w:r>
          </w:p>
          <w:p w14:paraId="2787FD28" w14:textId="77777777" w:rsidR="0076630D" w:rsidRDefault="00D7272D">
            <w:pPr>
              <w:pStyle w:val="af2"/>
              <w:numPr>
                <w:ilvl w:val="0"/>
                <w:numId w:val="23"/>
              </w:numPr>
              <w:ind w:firstLineChars="0"/>
              <w:rPr>
                <w:rFonts w:asciiTheme="minorEastAsia" w:hAnsiTheme="minorEastAsia"/>
              </w:rPr>
            </w:pPr>
            <w:r>
              <w:rPr>
                <w:rFonts w:asciiTheme="minorEastAsia" w:hAnsiTheme="minorEastAsia" w:hint="eastAsia"/>
              </w:rPr>
              <w:t>系统信息：风扇状态补充新增型号支持</w:t>
            </w:r>
          </w:p>
          <w:p w14:paraId="2707C14C"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端口基本配置：速率补充新增型号支持</w:t>
            </w:r>
          </w:p>
          <w:p w14:paraId="6F8F4B4F"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语音VLAN：补充L3交换机OUI上限</w:t>
            </w:r>
          </w:p>
          <w:p w14:paraId="67491992"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静态路由：补充新增型号上限支持</w:t>
            </w:r>
          </w:p>
          <w:p w14:paraId="7A66EA40"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动态路由：补充新增型号支持</w:t>
            </w:r>
          </w:p>
          <w:p w14:paraId="59358EE3"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QoS：</w:t>
            </w:r>
          </w:p>
          <w:p w14:paraId="76B77B32" w14:textId="77777777" w:rsidR="0076630D" w:rsidRDefault="00D7272D">
            <w:pPr>
              <w:pStyle w:val="af2"/>
              <w:numPr>
                <w:ilvl w:val="0"/>
                <w:numId w:val="23"/>
              </w:numPr>
              <w:ind w:firstLineChars="0"/>
              <w:rPr>
                <w:rFonts w:asciiTheme="minorEastAsia" w:hAnsiTheme="minorEastAsia"/>
              </w:rPr>
            </w:pPr>
            <w:r>
              <w:rPr>
                <w:rFonts w:asciiTheme="minorEastAsia" w:hAnsiTheme="minorEastAsia" w:hint="eastAsia"/>
              </w:rPr>
              <w:t>端口优先级：补充新增型号支持</w:t>
            </w:r>
          </w:p>
          <w:p w14:paraId="77FE1A1B" w14:textId="77777777" w:rsidR="0076630D" w:rsidRDefault="00D7272D">
            <w:pPr>
              <w:pStyle w:val="af2"/>
              <w:numPr>
                <w:ilvl w:val="0"/>
                <w:numId w:val="23"/>
              </w:numPr>
              <w:ind w:firstLineChars="0"/>
              <w:rPr>
                <w:rFonts w:asciiTheme="minorEastAsia" w:hAnsiTheme="minorEastAsia"/>
              </w:rPr>
            </w:pPr>
            <w:r>
              <w:rPr>
                <w:rFonts w:asciiTheme="minorEastAsia" w:hAnsiTheme="minorEastAsia" w:hint="eastAsia"/>
              </w:rPr>
              <w:t>队列调度：补充新增型号支持</w:t>
            </w:r>
          </w:p>
          <w:p w14:paraId="6A3C8234"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PoE：</w:t>
            </w:r>
          </w:p>
          <w:p w14:paraId="2E5C0399" w14:textId="77777777" w:rsidR="0076630D" w:rsidRDefault="00D7272D">
            <w:pPr>
              <w:pStyle w:val="af2"/>
              <w:numPr>
                <w:ilvl w:val="0"/>
                <w:numId w:val="23"/>
              </w:numPr>
              <w:ind w:firstLineChars="0"/>
              <w:rPr>
                <w:rFonts w:asciiTheme="minorEastAsia" w:hAnsiTheme="minorEastAsia"/>
              </w:rPr>
            </w:pPr>
            <w:r>
              <w:rPr>
                <w:rFonts w:asciiTheme="minorEastAsia" w:hAnsiTheme="minorEastAsia" w:hint="eastAsia"/>
              </w:rPr>
              <w:t>新增型号支持</w:t>
            </w:r>
          </w:p>
          <w:p w14:paraId="1B02BDFB" w14:textId="77777777" w:rsidR="0076630D" w:rsidRDefault="00D7272D">
            <w:pPr>
              <w:pStyle w:val="af2"/>
              <w:numPr>
                <w:ilvl w:val="0"/>
                <w:numId w:val="23"/>
              </w:numPr>
              <w:ind w:firstLineChars="0"/>
              <w:rPr>
                <w:rFonts w:asciiTheme="minorEastAsia" w:hAnsiTheme="minorEastAsia"/>
              </w:rPr>
            </w:pPr>
            <w:r>
              <w:rPr>
                <w:rFonts w:asciiTheme="minorEastAsia" w:hAnsiTheme="minorEastAsia" w:hint="eastAsia"/>
              </w:rPr>
              <w:t>GWN7813P/16P：新增PoE++功能【Undo】</w:t>
            </w:r>
          </w:p>
          <w:p w14:paraId="533EFEE7"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线缆检测：补充GWN7832不支持的说明</w:t>
            </w:r>
          </w:p>
          <w:p w14:paraId="32C5D104"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风扇：</w:t>
            </w:r>
          </w:p>
          <w:p w14:paraId="69F04BE9" w14:textId="77777777" w:rsidR="0076630D" w:rsidRDefault="00D7272D">
            <w:pPr>
              <w:pStyle w:val="af2"/>
              <w:numPr>
                <w:ilvl w:val="0"/>
                <w:numId w:val="23"/>
              </w:numPr>
              <w:ind w:firstLineChars="0"/>
              <w:rPr>
                <w:rFonts w:asciiTheme="minorEastAsia" w:hAnsiTheme="minorEastAsia"/>
              </w:rPr>
            </w:pPr>
            <w:r>
              <w:rPr>
                <w:rFonts w:asciiTheme="minorEastAsia" w:hAnsiTheme="minorEastAsia" w:hint="eastAsia"/>
              </w:rPr>
              <w:t>补充新增型号支持</w:t>
            </w:r>
          </w:p>
          <w:p w14:paraId="429D1218" w14:textId="77777777" w:rsidR="0076630D" w:rsidRDefault="00D7272D">
            <w:pPr>
              <w:pStyle w:val="af2"/>
              <w:numPr>
                <w:ilvl w:val="0"/>
                <w:numId w:val="23"/>
              </w:numPr>
              <w:ind w:firstLineChars="0"/>
              <w:rPr>
                <w:rFonts w:asciiTheme="minorEastAsia" w:hAnsiTheme="minorEastAsia"/>
              </w:rPr>
            </w:pPr>
            <w:r>
              <w:rPr>
                <w:rFonts w:asciiTheme="minorEastAsia" w:hAnsiTheme="minorEastAsia" w:hint="eastAsia"/>
              </w:rPr>
              <w:t>新增型号风扇降温逻辑与控制机制【Undo】</w:t>
            </w:r>
          </w:p>
          <w:p w14:paraId="1ECC0481"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新增电源：补充GWN781X/2X/3X的电源说明</w:t>
            </w:r>
          </w:p>
          <w:p w14:paraId="13D57DEA" w14:textId="77777777" w:rsidR="0076630D" w:rsidRDefault="003B6945">
            <w:pPr>
              <w:pStyle w:val="af2"/>
              <w:numPr>
                <w:ilvl w:val="0"/>
                <w:numId w:val="19"/>
              </w:numPr>
              <w:ind w:firstLineChars="0"/>
              <w:rPr>
                <w:rFonts w:asciiTheme="minorEastAsia" w:hAnsiTheme="minorEastAsia"/>
              </w:rPr>
            </w:pPr>
            <w:hyperlink w:anchor="_队列调度/Queue_Scheduling" w:history="1">
              <w:r w:rsidR="00D7272D">
                <w:rPr>
                  <w:rStyle w:val="af"/>
                  <w:rFonts w:asciiTheme="minorEastAsia" w:hAnsiTheme="minorEastAsia" w:hint="eastAsia"/>
                </w:rPr>
                <w:t>队列调度</w:t>
              </w:r>
            </w:hyperlink>
            <w:r w:rsidR="00D7272D">
              <w:rPr>
                <w:rFonts w:asciiTheme="minorEastAsia" w:hAnsiTheme="minorEastAsia"/>
              </w:rPr>
              <w:t>：SP-WRR和SP-WFQ，权重</w:t>
            </w:r>
            <w:r w:rsidR="00D7272D">
              <w:rPr>
                <w:rFonts w:asciiTheme="minorEastAsia" w:hAnsiTheme="minorEastAsia" w:hint="eastAsia"/>
              </w:rPr>
              <w:t>范围</w:t>
            </w:r>
            <w:r w:rsidR="00D7272D">
              <w:rPr>
                <w:rFonts w:asciiTheme="minorEastAsia" w:hAnsiTheme="minorEastAsia"/>
              </w:rPr>
              <w:t>变更</w:t>
            </w:r>
          </w:p>
          <w:p w14:paraId="004C4491" w14:textId="77777777" w:rsidR="0076630D" w:rsidRDefault="003B6945">
            <w:pPr>
              <w:pStyle w:val="af2"/>
              <w:numPr>
                <w:ilvl w:val="0"/>
                <w:numId w:val="19"/>
              </w:numPr>
              <w:ind w:firstLineChars="0"/>
              <w:rPr>
                <w:rFonts w:asciiTheme="minorEastAsia" w:hAnsiTheme="minorEastAsia"/>
              </w:rPr>
            </w:pPr>
            <w:hyperlink w:anchor="_VLAN接口/VLAN_Interface(FP1D)" w:history="1">
              <w:r w:rsidR="00D7272D">
                <w:rPr>
                  <w:rStyle w:val="af"/>
                  <w:rFonts w:asciiTheme="minorEastAsia" w:hAnsiTheme="minorEastAsia"/>
                </w:rPr>
                <w:t>VLAN IPv6接口</w:t>
              </w:r>
            </w:hyperlink>
            <w:r w:rsidR="00D7272D">
              <w:rPr>
                <w:rFonts w:asciiTheme="minorEastAsia" w:hAnsiTheme="minorEastAsia" w:hint="eastAsia"/>
              </w:rPr>
              <w:t>：链路本地地址</w:t>
            </w:r>
            <w:r w:rsidR="00D7272D">
              <w:rPr>
                <w:rFonts w:asciiTheme="minorEastAsia" w:hAnsiTheme="minorEastAsia"/>
              </w:rPr>
              <w:t>优化</w:t>
            </w:r>
          </w:p>
          <w:p w14:paraId="08EF17E4" w14:textId="77777777" w:rsidR="0076630D" w:rsidRDefault="003B6945">
            <w:pPr>
              <w:pStyle w:val="af2"/>
              <w:numPr>
                <w:ilvl w:val="0"/>
                <w:numId w:val="19"/>
              </w:numPr>
              <w:ind w:firstLineChars="0"/>
              <w:rPr>
                <w:rFonts w:asciiTheme="minorEastAsia" w:hAnsiTheme="minorEastAsia"/>
              </w:rPr>
            </w:pPr>
            <w:hyperlink w:anchor="_RMON(FP1C)" w:history="1">
              <w:r w:rsidR="00D7272D">
                <w:rPr>
                  <w:rStyle w:val="af"/>
                  <w:rFonts w:asciiTheme="minorEastAsia" w:hAnsiTheme="minorEastAsia" w:hint="eastAsia"/>
                </w:rPr>
                <w:t>RMON</w:t>
              </w:r>
            </w:hyperlink>
            <w:r w:rsidR="00D7272D">
              <w:rPr>
                <w:rFonts w:asciiTheme="minorEastAsia" w:hAnsiTheme="minorEastAsia"/>
              </w:rPr>
              <w:t>：</w:t>
            </w:r>
          </w:p>
          <w:p w14:paraId="5774358F"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告警组</w:t>
            </w:r>
            <w:r>
              <w:rPr>
                <w:rFonts w:asciiTheme="minorEastAsia" w:hAnsiTheme="minorEastAsia"/>
              </w:rPr>
              <w:t>：</w:t>
            </w:r>
            <w:r>
              <w:rPr>
                <w:rFonts w:asciiTheme="minorEastAsia" w:hAnsiTheme="minorEastAsia" w:hint="eastAsia"/>
              </w:rPr>
              <w:t>上升</w:t>
            </w:r>
            <w:r>
              <w:rPr>
                <w:rFonts w:asciiTheme="minorEastAsia" w:hAnsiTheme="minorEastAsia"/>
              </w:rPr>
              <w:t>&amp;下降阈值补充说明</w:t>
            </w:r>
          </w:p>
          <w:p w14:paraId="20378BDA"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告警组</w:t>
            </w:r>
            <w:r>
              <w:rPr>
                <w:rFonts w:asciiTheme="minorEastAsia" w:hAnsiTheme="minorEastAsia"/>
              </w:rPr>
              <w:t>：owner必填</w:t>
            </w:r>
          </w:p>
          <w:p w14:paraId="0DFCFDBE" w14:textId="77777777" w:rsidR="0076630D" w:rsidRDefault="003B6945">
            <w:pPr>
              <w:pStyle w:val="af2"/>
              <w:numPr>
                <w:ilvl w:val="0"/>
                <w:numId w:val="19"/>
              </w:numPr>
              <w:ind w:firstLineChars="0"/>
              <w:rPr>
                <w:rFonts w:asciiTheme="minorEastAsia" w:hAnsiTheme="minorEastAsia"/>
              </w:rPr>
            </w:pPr>
            <w:hyperlink w:anchor="_IGMP_Snooping_(FP1C)" w:history="1">
              <w:r w:rsidR="00D7272D">
                <w:rPr>
                  <w:rStyle w:val="af"/>
                  <w:rFonts w:asciiTheme="minorEastAsia" w:hAnsiTheme="minorEastAsia" w:hint="eastAsia"/>
                </w:rPr>
                <w:t>IGMP</w:t>
              </w:r>
            </w:hyperlink>
            <w:r w:rsidR="00D7272D">
              <w:rPr>
                <w:rFonts w:asciiTheme="minorEastAsia" w:hAnsiTheme="minorEastAsia"/>
              </w:rPr>
              <w:t>/</w:t>
            </w:r>
            <w:hyperlink w:anchor="_MLD_Snooping(FP1C)" w:history="1">
              <w:r w:rsidR="00D7272D">
                <w:rPr>
                  <w:rStyle w:val="af"/>
                  <w:rFonts w:asciiTheme="minorEastAsia" w:hAnsiTheme="minorEastAsia"/>
                </w:rPr>
                <w:t>MLD Snooping</w:t>
              </w:r>
            </w:hyperlink>
            <w:r w:rsidR="00D7272D">
              <w:rPr>
                <w:rFonts w:asciiTheme="minorEastAsia" w:hAnsiTheme="minorEastAsia"/>
              </w:rPr>
              <w:t>：</w:t>
            </w:r>
            <w:r w:rsidR="00D7272D">
              <w:rPr>
                <w:rFonts w:asciiTheme="minorEastAsia" w:hAnsiTheme="minorEastAsia" w:hint="eastAsia"/>
              </w:rPr>
              <w:t>查询器</w:t>
            </w:r>
            <w:r w:rsidR="00D7272D">
              <w:rPr>
                <w:rFonts w:asciiTheme="minorEastAsia" w:hAnsiTheme="minorEastAsia"/>
              </w:rPr>
              <w:t>单独设置，并新增状态和IP地址</w:t>
            </w:r>
          </w:p>
          <w:p w14:paraId="3D9F29CE" w14:textId="77777777" w:rsidR="0076630D" w:rsidRDefault="003B6945">
            <w:pPr>
              <w:pStyle w:val="af2"/>
              <w:numPr>
                <w:ilvl w:val="0"/>
                <w:numId w:val="19"/>
              </w:numPr>
              <w:ind w:firstLineChars="0"/>
              <w:rPr>
                <w:rFonts w:asciiTheme="minorEastAsia" w:hAnsiTheme="minorEastAsia"/>
              </w:rPr>
            </w:pPr>
            <w:hyperlink w:anchor="_接口信息/Port_Info." w:history="1">
              <w:r w:rsidR="00D7272D">
                <w:rPr>
                  <w:rStyle w:val="af"/>
                  <w:rFonts w:asciiTheme="minorEastAsia" w:hAnsiTheme="minorEastAsia" w:hint="eastAsia"/>
                </w:rPr>
                <w:t>概览/端口信息</w:t>
              </w:r>
            </w:hyperlink>
            <w:r w:rsidR="00D7272D">
              <w:rPr>
                <w:rFonts w:asciiTheme="minorEastAsia" w:hAnsiTheme="minorEastAsia"/>
              </w:rPr>
              <w:t>：</w:t>
            </w:r>
            <w:r w:rsidR="00D7272D">
              <w:rPr>
                <w:rFonts w:asciiTheme="minorEastAsia" w:hAnsiTheme="minorEastAsia" w:hint="eastAsia"/>
              </w:rPr>
              <w:t>新增端口</w:t>
            </w:r>
            <w:r w:rsidR="00D7272D">
              <w:rPr>
                <w:rFonts w:asciiTheme="minorEastAsia" w:hAnsiTheme="minorEastAsia"/>
              </w:rPr>
              <w:t>“</w:t>
            </w:r>
            <w:r w:rsidR="00D7272D">
              <w:rPr>
                <w:rFonts w:asciiTheme="minorEastAsia" w:hAnsiTheme="minorEastAsia" w:hint="eastAsia"/>
              </w:rPr>
              <w:t>异常关闭/</w:t>
            </w:r>
            <w:r w:rsidR="00D7272D">
              <w:rPr>
                <w:rFonts w:asciiTheme="minorEastAsia" w:hAnsiTheme="minorEastAsia"/>
              </w:rPr>
              <w:t>ErrDisable”</w:t>
            </w:r>
            <w:r w:rsidR="00D7272D">
              <w:rPr>
                <w:rFonts w:asciiTheme="minorEastAsia" w:hAnsiTheme="minorEastAsia" w:hint="eastAsia"/>
              </w:rPr>
              <w:t>状态</w:t>
            </w:r>
            <w:r w:rsidR="00D7272D">
              <w:rPr>
                <w:rFonts w:asciiTheme="minorEastAsia" w:hAnsiTheme="minorEastAsia"/>
              </w:rPr>
              <w:t>，并用红色</w:t>
            </w:r>
            <w:r w:rsidR="00D7272D">
              <w:rPr>
                <w:rFonts w:asciiTheme="minorEastAsia" w:hAnsiTheme="minorEastAsia" w:hint="eastAsia"/>
              </w:rPr>
              <w:t>标识</w:t>
            </w:r>
          </w:p>
          <w:p w14:paraId="1E139E20" w14:textId="77777777" w:rsidR="0076630D" w:rsidRDefault="003B6945">
            <w:pPr>
              <w:pStyle w:val="af2"/>
              <w:numPr>
                <w:ilvl w:val="0"/>
                <w:numId w:val="19"/>
              </w:numPr>
              <w:ind w:firstLineChars="0"/>
              <w:rPr>
                <w:rFonts w:asciiTheme="minorEastAsia" w:hAnsiTheme="minorEastAsia"/>
              </w:rPr>
            </w:pPr>
            <w:hyperlink w:anchor="_域名系统/DNS__(FP1D)" w:history="1">
              <w:r w:rsidR="00D7272D">
                <w:rPr>
                  <w:rStyle w:val="af"/>
                  <w:rFonts w:asciiTheme="minorEastAsia" w:hAnsiTheme="minorEastAsia" w:hint="eastAsia"/>
                </w:rPr>
                <w:t>域名系统</w:t>
              </w:r>
            </w:hyperlink>
            <w:r w:rsidR="00D7272D">
              <w:rPr>
                <w:rFonts w:asciiTheme="minorEastAsia" w:hAnsiTheme="minorEastAsia"/>
              </w:rPr>
              <w:t>：</w:t>
            </w:r>
          </w:p>
          <w:p w14:paraId="71A606BE"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IPv6</w:t>
            </w:r>
            <w:r>
              <w:rPr>
                <w:rFonts w:asciiTheme="minorEastAsia" w:hAnsiTheme="minorEastAsia"/>
              </w:rPr>
              <w:t>暂不支持</w:t>
            </w:r>
          </w:p>
          <w:p w14:paraId="095D8E0E" w14:textId="77777777" w:rsidR="0076630D" w:rsidRDefault="00D7272D">
            <w:pPr>
              <w:pStyle w:val="af2"/>
              <w:numPr>
                <w:ilvl w:val="0"/>
                <w:numId w:val="22"/>
              </w:numPr>
              <w:ind w:firstLineChars="0"/>
              <w:rPr>
                <w:rFonts w:asciiTheme="minorEastAsia" w:hAnsiTheme="minorEastAsia"/>
              </w:rPr>
            </w:pPr>
            <w:r>
              <w:rPr>
                <w:rFonts w:asciiTheme="minorEastAsia" w:hAnsiTheme="minorEastAsia" w:hint="eastAsia"/>
              </w:rPr>
              <w:t>域名后缀</w:t>
            </w:r>
            <w:r>
              <w:rPr>
                <w:rFonts w:asciiTheme="minorEastAsia" w:hAnsiTheme="minorEastAsia"/>
              </w:rPr>
              <w:t>和静态域名主机名</w:t>
            </w:r>
            <w:r>
              <w:rPr>
                <w:rFonts w:asciiTheme="minorEastAsia" w:hAnsiTheme="minorEastAsia" w:hint="eastAsia"/>
              </w:rPr>
              <w:t>字符长度</w:t>
            </w:r>
            <w:r>
              <w:rPr>
                <w:rFonts w:asciiTheme="minorEastAsia" w:hAnsiTheme="minorEastAsia"/>
              </w:rPr>
              <w:t>优化</w:t>
            </w:r>
          </w:p>
        </w:tc>
        <w:tc>
          <w:tcPr>
            <w:tcW w:w="992" w:type="dxa"/>
            <w:shd w:val="clear" w:color="auto" w:fill="auto"/>
          </w:tcPr>
          <w:p w14:paraId="651F5945"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090DCCB3" w14:textId="77777777">
        <w:tc>
          <w:tcPr>
            <w:tcW w:w="1276" w:type="dxa"/>
            <w:shd w:val="clear" w:color="auto" w:fill="auto"/>
          </w:tcPr>
          <w:p w14:paraId="5691F57E" w14:textId="77777777" w:rsidR="0076630D" w:rsidRDefault="00D7272D">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1.5</w:t>
            </w:r>
          </w:p>
        </w:tc>
        <w:tc>
          <w:tcPr>
            <w:tcW w:w="2002" w:type="dxa"/>
            <w:shd w:val="clear" w:color="auto" w:fill="auto"/>
          </w:tcPr>
          <w:p w14:paraId="3883CF58" w14:textId="77777777" w:rsidR="0076630D" w:rsidRDefault="00D7272D">
            <w:pPr>
              <w:jc w:val="center"/>
              <w:rPr>
                <w:rFonts w:asciiTheme="minorEastAsia" w:hAnsiTheme="minorEastAsia"/>
              </w:rPr>
            </w:pPr>
            <w:r>
              <w:rPr>
                <w:rFonts w:asciiTheme="minorEastAsia" w:hAnsiTheme="minorEastAsia" w:hint="eastAsia"/>
              </w:rPr>
              <w:t>2022.</w:t>
            </w:r>
            <w:r>
              <w:rPr>
                <w:rFonts w:asciiTheme="minorEastAsia" w:hAnsiTheme="minorEastAsia"/>
              </w:rPr>
              <w:t>12.09</w:t>
            </w:r>
          </w:p>
        </w:tc>
        <w:tc>
          <w:tcPr>
            <w:tcW w:w="5511" w:type="dxa"/>
            <w:shd w:val="clear" w:color="auto" w:fill="auto"/>
          </w:tcPr>
          <w:p w14:paraId="33B64460" w14:textId="77777777" w:rsidR="0076630D" w:rsidRDefault="00D7272D">
            <w:pPr>
              <w:rPr>
                <w:rFonts w:asciiTheme="minorEastAsia" w:hAnsiTheme="minorEastAsia"/>
              </w:rPr>
            </w:pPr>
            <w:r>
              <w:rPr>
                <w:rFonts w:asciiTheme="minorEastAsia" w:hAnsiTheme="minorEastAsia" w:hint="eastAsia"/>
              </w:rPr>
              <w:t>FP1D更新</w:t>
            </w:r>
            <w:r>
              <w:rPr>
                <w:rFonts w:asciiTheme="minorEastAsia" w:hAnsiTheme="minorEastAsia"/>
              </w:rPr>
              <w:t>：</w:t>
            </w:r>
          </w:p>
          <w:p w14:paraId="7269F5CE" w14:textId="77777777" w:rsidR="0076630D" w:rsidRDefault="00D7272D">
            <w:pPr>
              <w:widowControl/>
              <w:numPr>
                <w:ilvl w:val="0"/>
                <w:numId w:val="24"/>
              </w:numPr>
              <w:jc w:val="left"/>
              <w:rPr>
                <w:rFonts w:ascii="Arial" w:eastAsia="宋体" w:hAnsi="Arial" w:cs="Arial"/>
                <w:color w:val="000000"/>
                <w:kern w:val="0"/>
                <w:szCs w:val="21"/>
              </w:rPr>
            </w:pPr>
            <w:r>
              <w:rPr>
                <w:rFonts w:ascii="Arial" w:eastAsia="宋体" w:hAnsi="Arial" w:cs="Arial"/>
                <w:color w:val="000000"/>
                <w:kern w:val="0"/>
                <w:szCs w:val="21"/>
              </w:rPr>
              <w:t>DHCP Server&amp;Relay</w:t>
            </w:r>
          </w:p>
          <w:p w14:paraId="6607E55B" w14:textId="77777777" w:rsidR="0076630D" w:rsidRDefault="00D7272D">
            <w:pPr>
              <w:pStyle w:val="af2"/>
              <w:widowControl/>
              <w:numPr>
                <w:ilvl w:val="0"/>
                <w:numId w:val="25"/>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去除保留地址</w:t>
            </w:r>
          </w:p>
          <w:p w14:paraId="57F6C845" w14:textId="77777777" w:rsidR="0076630D" w:rsidRDefault="00D7272D">
            <w:pPr>
              <w:pStyle w:val="af2"/>
              <w:widowControl/>
              <w:numPr>
                <w:ilvl w:val="0"/>
                <w:numId w:val="25"/>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DHCP Server</w:t>
            </w:r>
            <w:r>
              <w:rPr>
                <w:rFonts w:ascii="Arial" w:eastAsia="宋体" w:hAnsi="Arial" w:cs="Arial" w:hint="eastAsia"/>
                <w:color w:val="000000"/>
                <w:kern w:val="0"/>
                <w:szCs w:val="21"/>
              </w:rPr>
              <w:t>：新增全局地址池</w:t>
            </w:r>
          </w:p>
          <w:p w14:paraId="316DF4B4" w14:textId="77777777" w:rsidR="0076630D" w:rsidRDefault="00D7272D">
            <w:pPr>
              <w:pStyle w:val="af2"/>
              <w:widowControl/>
              <w:numPr>
                <w:ilvl w:val="0"/>
                <w:numId w:val="25"/>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IP</w:t>
            </w:r>
            <w:r>
              <w:rPr>
                <w:rFonts w:ascii="Arial" w:eastAsia="宋体" w:hAnsi="Arial" w:cs="Arial" w:hint="eastAsia"/>
                <w:color w:val="000000"/>
                <w:kern w:val="0"/>
                <w:szCs w:val="21"/>
              </w:rPr>
              <w:t>地址冲突检测改用免费</w:t>
            </w:r>
            <w:r>
              <w:rPr>
                <w:rFonts w:ascii="Arial" w:eastAsia="宋体" w:hAnsi="Arial" w:cs="Arial" w:hint="eastAsia"/>
                <w:color w:val="000000"/>
                <w:kern w:val="0"/>
                <w:szCs w:val="21"/>
              </w:rPr>
              <w:t>ARP</w:t>
            </w:r>
            <w:r>
              <w:rPr>
                <w:rFonts w:ascii="Arial" w:eastAsia="宋体" w:hAnsi="Arial" w:cs="Arial" w:hint="eastAsia"/>
                <w:color w:val="000000"/>
                <w:kern w:val="0"/>
                <w:szCs w:val="21"/>
              </w:rPr>
              <w:t>，不再使用</w:t>
            </w:r>
            <w:r>
              <w:rPr>
                <w:rFonts w:ascii="Arial" w:eastAsia="宋体" w:hAnsi="Arial" w:cs="Arial" w:hint="eastAsia"/>
                <w:color w:val="000000"/>
                <w:kern w:val="0"/>
                <w:szCs w:val="21"/>
              </w:rPr>
              <w:t>Ping</w:t>
            </w:r>
            <w:r>
              <w:rPr>
                <w:rFonts w:ascii="Arial" w:eastAsia="宋体" w:hAnsi="Arial" w:cs="Arial" w:hint="eastAsia"/>
                <w:color w:val="000000"/>
                <w:kern w:val="0"/>
                <w:szCs w:val="21"/>
              </w:rPr>
              <w:t>探测</w:t>
            </w:r>
          </w:p>
          <w:p w14:paraId="62517DF9" w14:textId="77777777" w:rsidR="0076630D" w:rsidRDefault="00D7272D">
            <w:pPr>
              <w:pStyle w:val="af2"/>
              <w:widowControl/>
              <w:numPr>
                <w:ilvl w:val="0"/>
                <w:numId w:val="25"/>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将</w:t>
            </w:r>
            <w:r>
              <w:rPr>
                <w:rFonts w:ascii="Arial" w:eastAsia="宋体" w:hAnsi="Arial" w:cs="Arial" w:hint="eastAsia"/>
                <w:color w:val="000000"/>
                <w:kern w:val="0"/>
                <w:szCs w:val="21"/>
              </w:rPr>
              <w:t>IPv4</w:t>
            </w:r>
            <w:r>
              <w:rPr>
                <w:rFonts w:ascii="Arial" w:eastAsia="宋体" w:hAnsi="Arial" w:cs="Arial" w:hint="eastAsia"/>
                <w:color w:val="000000"/>
                <w:kern w:val="0"/>
                <w:szCs w:val="21"/>
              </w:rPr>
              <w:t>和</w:t>
            </w:r>
            <w:r>
              <w:rPr>
                <w:rFonts w:ascii="Arial" w:eastAsia="宋体" w:hAnsi="Arial" w:cs="Arial" w:hint="eastAsia"/>
                <w:color w:val="000000"/>
                <w:kern w:val="0"/>
                <w:szCs w:val="21"/>
              </w:rPr>
              <w:t>IPv6</w:t>
            </w:r>
            <w:r>
              <w:rPr>
                <w:rFonts w:ascii="Arial" w:eastAsia="宋体" w:hAnsi="Arial" w:cs="Arial" w:hint="eastAsia"/>
                <w:color w:val="000000"/>
                <w:kern w:val="0"/>
                <w:szCs w:val="21"/>
              </w:rPr>
              <w:t>的</w:t>
            </w:r>
            <w:r>
              <w:rPr>
                <w:rFonts w:ascii="Arial" w:eastAsia="宋体" w:hAnsi="Arial" w:cs="Arial" w:hint="eastAsia"/>
                <w:color w:val="000000"/>
                <w:kern w:val="0"/>
                <w:szCs w:val="21"/>
              </w:rPr>
              <w:t>DHCP Server&amp;Relay</w:t>
            </w:r>
            <w:r>
              <w:rPr>
                <w:rFonts w:ascii="Arial" w:eastAsia="宋体" w:hAnsi="Arial" w:cs="Arial" w:hint="eastAsia"/>
                <w:color w:val="000000"/>
                <w:kern w:val="0"/>
                <w:szCs w:val="21"/>
              </w:rPr>
              <w:t>分开各自配置，本期暂不考虑</w:t>
            </w:r>
            <w:r>
              <w:rPr>
                <w:rFonts w:ascii="Arial" w:eastAsia="宋体" w:hAnsi="Arial" w:cs="Arial" w:hint="eastAsia"/>
                <w:color w:val="000000"/>
                <w:kern w:val="0"/>
                <w:szCs w:val="21"/>
              </w:rPr>
              <w:t>DHCPv6</w:t>
            </w:r>
            <w:r>
              <w:rPr>
                <w:rFonts w:ascii="Arial" w:eastAsia="宋体" w:hAnsi="Arial" w:cs="Arial" w:hint="eastAsia"/>
                <w:color w:val="000000"/>
                <w:kern w:val="0"/>
                <w:szCs w:val="21"/>
              </w:rPr>
              <w:t>相关</w:t>
            </w:r>
          </w:p>
          <w:p w14:paraId="6B5A9877" w14:textId="77777777" w:rsidR="0076630D" w:rsidRDefault="00D7272D">
            <w:pPr>
              <w:widowControl/>
              <w:numPr>
                <w:ilvl w:val="0"/>
                <w:numId w:val="24"/>
              </w:numPr>
              <w:jc w:val="left"/>
              <w:rPr>
                <w:rFonts w:ascii="Arial" w:eastAsia="宋体" w:hAnsi="Arial" w:cs="Arial"/>
                <w:color w:val="000000"/>
                <w:kern w:val="0"/>
                <w:szCs w:val="21"/>
              </w:rPr>
            </w:pPr>
            <w:r>
              <w:rPr>
                <w:rFonts w:ascii="Arial" w:eastAsia="宋体" w:hAnsi="Arial" w:cs="Arial" w:hint="eastAsia"/>
                <w:color w:val="000000"/>
                <w:kern w:val="0"/>
                <w:szCs w:val="21"/>
              </w:rPr>
              <w:t>安全</w:t>
            </w:r>
            <w:r>
              <w:rPr>
                <w:rFonts w:ascii="Arial" w:eastAsia="宋体" w:hAnsi="Arial" w:cs="Arial" w:hint="eastAsia"/>
                <w:color w:val="000000"/>
                <w:kern w:val="0"/>
                <w:szCs w:val="21"/>
              </w:rPr>
              <w:t>MAC</w:t>
            </w:r>
            <w:r>
              <w:rPr>
                <w:rFonts w:ascii="Arial" w:eastAsia="宋体" w:hAnsi="Arial" w:cs="Arial" w:hint="eastAsia"/>
                <w:color w:val="000000"/>
                <w:kern w:val="0"/>
                <w:szCs w:val="21"/>
              </w:rPr>
              <w:t>地址表</w:t>
            </w:r>
          </w:p>
          <w:p w14:paraId="0D97F35C" w14:textId="77777777" w:rsidR="0076630D" w:rsidRDefault="00D7272D">
            <w:pPr>
              <w:pStyle w:val="af2"/>
              <w:widowControl/>
              <w:numPr>
                <w:ilvl w:val="0"/>
                <w:numId w:val="25"/>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端口安全：新增地址类型，补充动态和</w:t>
            </w:r>
            <w:r>
              <w:rPr>
                <w:rFonts w:ascii="Arial" w:eastAsia="宋体" w:hAnsi="Arial" w:cs="Arial"/>
                <w:color w:val="000000"/>
                <w:kern w:val="0"/>
                <w:szCs w:val="21"/>
              </w:rPr>
              <w:t>Sticky</w:t>
            </w:r>
            <w:r>
              <w:rPr>
                <w:rFonts w:ascii="Arial" w:eastAsia="宋体" w:hAnsi="Arial" w:cs="Arial" w:hint="eastAsia"/>
                <w:color w:val="000000"/>
                <w:kern w:val="0"/>
                <w:szCs w:val="21"/>
              </w:rPr>
              <w:t>类型的安全</w:t>
            </w:r>
            <w:r>
              <w:rPr>
                <w:rFonts w:ascii="Arial" w:eastAsia="宋体" w:hAnsi="Arial" w:cs="Arial"/>
                <w:color w:val="000000"/>
                <w:kern w:val="0"/>
                <w:szCs w:val="21"/>
              </w:rPr>
              <w:t>MAC</w:t>
            </w:r>
            <w:r>
              <w:rPr>
                <w:rFonts w:ascii="Arial" w:eastAsia="宋体" w:hAnsi="Arial" w:cs="Arial" w:hint="eastAsia"/>
                <w:color w:val="000000"/>
                <w:kern w:val="0"/>
                <w:szCs w:val="21"/>
              </w:rPr>
              <w:t>地址</w:t>
            </w:r>
          </w:p>
          <w:p w14:paraId="195FDA14" w14:textId="77777777" w:rsidR="0076630D" w:rsidRDefault="00D7272D">
            <w:pPr>
              <w:pStyle w:val="af2"/>
              <w:widowControl/>
              <w:numPr>
                <w:ilvl w:val="0"/>
                <w:numId w:val="25"/>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MAC</w:t>
            </w:r>
            <w:r>
              <w:rPr>
                <w:rFonts w:ascii="Arial" w:eastAsia="宋体" w:hAnsi="Arial" w:cs="Arial" w:hint="eastAsia"/>
                <w:color w:val="000000"/>
                <w:kern w:val="0"/>
                <w:szCs w:val="21"/>
              </w:rPr>
              <w:t>表：安全</w:t>
            </w:r>
            <w:r>
              <w:rPr>
                <w:rFonts w:ascii="Arial" w:eastAsia="宋体" w:hAnsi="Arial" w:cs="Arial" w:hint="eastAsia"/>
                <w:color w:val="000000"/>
                <w:kern w:val="0"/>
                <w:szCs w:val="21"/>
              </w:rPr>
              <w:t>MAC</w:t>
            </w:r>
            <w:r>
              <w:rPr>
                <w:rFonts w:ascii="Arial" w:eastAsia="宋体" w:hAnsi="Arial" w:cs="Arial" w:hint="eastAsia"/>
                <w:color w:val="000000"/>
                <w:kern w:val="0"/>
                <w:szCs w:val="21"/>
              </w:rPr>
              <w:t>地址表同步显示</w:t>
            </w:r>
          </w:p>
          <w:p w14:paraId="0D3DF9F3" w14:textId="77777777" w:rsidR="0076630D" w:rsidRDefault="00D7272D">
            <w:pPr>
              <w:widowControl/>
              <w:numPr>
                <w:ilvl w:val="0"/>
                <w:numId w:val="24"/>
              </w:numPr>
              <w:jc w:val="left"/>
              <w:rPr>
                <w:rFonts w:ascii="Arial" w:eastAsia="宋体" w:hAnsi="Arial" w:cs="Arial"/>
                <w:color w:val="000000"/>
                <w:kern w:val="0"/>
                <w:szCs w:val="21"/>
              </w:rPr>
            </w:pPr>
            <w:r>
              <w:rPr>
                <w:rFonts w:ascii="Arial" w:eastAsia="宋体" w:hAnsi="Arial" w:cs="Arial" w:hint="eastAsia"/>
                <w:color w:val="000000"/>
                <w:kern w:val="0"/>
                <w:szCs w:val="21"/>
              </w:rPr>
              <w:lastRenderedPageBreak/>
              <w:t>新增</w:t>
            </w:r>
            <w:r>
              <w:rPr>
                <w:rFonts w:ascii="Arial" w:eastAsia="宋体" w:hAnsi="Arial" w:cs="Arial" w:hint="eastAsia"/>
                <w:color w:val="000000"/>
                <w:kern w:val="0"/>
                <w:szCs w:val="21"/>
              </w:rPr>
              <w:t>SSH/Telnet Client</w:t>
            </w:r>
            <w:r>
              <w:rPr>
                <w:rFonts w:ascii="Arial" w:eastAsia="宋体" w:hAnsi="Arial" w:cs="Arial" w:hint="eastAsia"/>
                <w:color w:val="000000"/>
                <w:kern w:val="0"/>
                <w:szCs w:val="21"/>
              </w:rPr>
              <w:t>功能【仅在</w:t>
            </w:r>
            <w:r>
              <w:rPr>
                <w:rFonts w:ascii="Arial" w:eastAsia="宋体" w:hAnsi="Arial" w:cs="Arial" w:hint="eastAsia"/>
                <w:color w:val="000000"/>
                <w:kern w:val="0"/>
                <w:szCs w:val="21"/>
              </w:rPr>
              <w:t>CLI</w:t>
            </w:r>
            <w:r>
              <w:rPr>
                <w:rFonts w:ascii="Arial" w:eastAsia="宋体" w:hAnsi="Arial" w:cs="Arial" w:hint="eastAsia"/>
                <w:color w:val="000000"/>
                <w:kern w:val="0"/>
                <w:szCs w:val="21"/>
              </w:rPr>
              <w:t>中开放】</w:t>
            </w:r>
          </w:p>
          <w:p w14:paraId="1DAA9A19" w14:textId="77777777" w:rsidR="0076630D" w:rsidRDefault="00D7272D">
            <w:pPr>
              <w:widowControl/>
              <w:numPr>
                <w:ilvl w:val="0"/>
                <w:numId w:val="24"/>
              </w:numPr>
              <w:jc w:val="left"/>
              <w:rPr>
                <w:rFonts w:ascii="Arial" w:eastAsia="宋体" w:hAnsi="Arial" w:cs="Arial"/>
                <w:color w:val="000000"/>
                <w:kern w:val="0"/>
                <w:szCs w:val="21"/>
              </w:rPr>
            </w:pPr>
            <w:r>
              <w:rPr>
                <w:rFonts w:ascii="Arial" w:eastAsia="宋体" w:hAnsi="Arial" w:cs="Arial" w:hint="eastAsia"/>
                <w:color w:val="000000"/>
                <w:kern w:val="0"/>
                <w:szCs w:val="21"/>
              </w:rPr>
              <w:t>新增</w:t>
            </w:r>
            <w:r>
              <w:rPr>
                <w:rFonts w:ascii="Arial" w:eastAsia="宋体" w:hAnsi="Arial" w:cs="Arial" w:hint="eastAsia"/>
                <w:color w:val="000000"/>
                <w:kern w:val="0"/>
                <w:szCs w:val="21"/>
              </w:rPr>
              <w:t>SSH</w:t>
            </w:r>
            <w:r>
              <w:rPr>
                <w:rFonts w:ascii="Arial" w:eastAsia="宋体" w:hAnsi="Arial" w:cs="Arial" w:hint="eastAsia"/>
                <w:color w:val="000000"/>
                <w:kern w:val="0"/>
                <w:szCs w:val="21"/>
              </w:rPr>
              <w:t>远程访问功能</w:t>
            </w:r>
          </w:p>
        </w:tc>
        <w:tc>
          <w:tcPr>
            <w:tcW w:w="992" w:type="dxa"/>
            <w:shd w:val="clear" w:color="auto" w:fill="auto"/>
          </w:tcPr>
          <w:p w14:paraId="34E67B1D"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38C5EDC2" w14:textId="77777777">
        <w:tc>
          <w:tcPr>
            <w:tcW w:w="1276" w:type="dxa"/>
            <w:shd w:val="clear" w:color="auto" w:fill="auto"/>
          </w:tcPr>
          <w:p w14:paraId="7172953D" w14:textId="77777777" w:rsidR="0076630D" w:rsidRDefault="00D7272D">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1.4</w:t>
            </w:r>
          </w:p>
        </w:tc>
        <w:tc>
          <w:tcPr>
            <w:tcW w:w="2002" w:type="dxa"/>
            <w:shd w:val="clear" w:color="auto" w:fill="auto"/>
          </w:tcPr>
          <w:p w14:paraId="53D4376D" w14:textId="77777777" w:rsidR="0076630D" w:rsidRDefault="00D7272D">
            <w:pPr>
              <w:jc w:val="center"/>
              <w:rPr>
                <w:rFonts w:asciiTheme="minorEastAsia" w:hAnsiTheme="minorEastAsia"/>
              </w:rPr>
            </w:pPr>
            <w:r>
              <w:rPr>
                <w:rFonts w:asciiTheme="minorEastAsia" w:hAnsiTheme="minorEastAsia" w:hint="eastAsia"/>
              </w:rPr>
              <w:t>2022.</w:t>
            </w:r>
            <w:r>
              <w:rPr>
                <w:rFonts w:asciiTheme="minorEastAsia" w:hAnsiTheme="minorEastAsia"/>
              </w:rPr>
              <w:t>11.24</w:t>
            </w:r>
          </w:p>
        </w:tc>
        <w:tc>
          <w:tcPr>
            <w:tcW w:w="5511" w:type="dxa"/>
            <w:shd w:val="clear" w:color="auto" w:fill="auto"/>
          </w:tcPr>
          <w:p w14:paraId="0F5F2A97" w14:textId="77777777" w:rsidR="0076630D" w:rsidRDefault="00D7272D">
            <w:pPr>
              <w:rPr>
                <w:rFonts w:asciiTheme="minorEastAsia" w:hAnsiTheme="minorEastAsia"/>
              </w:rPr>
            </w:pPr>
            <w:r>
              <w:rPr>
                <w:rFonts w:asciiTheme="minorEastAsia" w:hAnsiTheme="minorEastAsia" w:hint="eastAsia"/>
              </w:rPr>
              <w:t>FP1D更新</w:t>
            </w:r>
            <w:r>
              <w:rPr>
                <w:rFonts w:asciiTheme="minorEastAsia" w:hAnsiTheme="minorEastAsia"/>
              </w:rPr>
              <w:t>：</w:t>
            </w:r>
          </w:p>
          <w:p w14:paraId="50F19C1A" w14:textId="77777777" w:rsidR="0076630D" w:rsidRDefault="003B6945">
            <w:pPr>
              <w:widowControl/>
              <w:numPr>
                <w:ilvl w:val="0"/>
                <w:numId w:val="24"/>
              </w:numPr>
              <w:jc w:val="left"/>
              <w:rPr>
                <w:rFonts w:ascii="Arial" w:eastAsia="宋体" w:hAnsi="Arial" w:cs="Arial"/>
                <w:color w:val="000000"/>
                <w:kern w:val="0"/>
                <w:szCs w:val="21"/>
              </w:rPr>
            </w:pPr>
            <w:hyperlink w:anchor="_VLAN接口/VLAN_Interface(FP1D)" w:history="1">
              <w:r w:rsidR="00D7272D">
                <w:rPr>
                  <w:rStyle w:val="af"/>
                  <w:rFonts w:ascii="Arial" w:eastAsia="宋体" w:hAnsi="Arial" w:cs="Arial"/>
                  <w:kern w:val="0"/>
                  <w:szCs w:val="21"/>
                </w:rPr>
                <w:t>VLAN</w:t>
              </w:r>
              <w:r w:rsidR="00D7272D">
                <w:rPr>
                  <w:rStyle w:val="af"/>
                  <w:rFonts w:ascii="Arial" w:eastAsia="宋体" w:hAnsi="Arial" w:cs="Arial"/>
                  <w:kern w:val="0"/>
                  <w:szCs w:val="21"/>
                </w:rPr>
                <w:t>接口</w:t>
              </w:r>
            </w:hyperlink>
            <w:r w:rsidR="00D7272D">
              <w:rPr>
                <w:rFonts w:ascii="Arial" w:eastAsia="宋体" w:hAnsi="Arial" w:cs="Arial"/>
                <w:color w:val="000000"/>
                <w:kern w:val="0"/>
                <w:szCs w:val="21"/>
              </w:rPr>
              <w:t>优化：</w:t>
            </w:r>
          </w:p>
          <w:p w14:paraId="5FFE6297"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与管理</w:t>
            </w:r>
            <w:r>
              <w:rPr>
                <w:rFonts w:ascii="Arial" w:eastAsia="宋体" w:hAnsi="Arial" w:cs="Arial"/>
                <w:color w:val="000000"/>
                <w:kern w:val="0"/>
                <w:szCs w:val="21"/>
              </w:rPr>
              <w:t>VLAN</w:t>
            </w:r>
            <w:r>
              <w:rPr>
                <w:rFonts w:ascii="Arial" w:eastAsia="宋体" w:hAnsi="Arial" w:cs="Arial"/>
                <w:color w:val="000000"/>
                <w:kern w:val="0"/>
                <w:szCs w:val="21"/>
              </w:rPr>
              <w:t>部分合并</w:t>
            </w:r>
          </w:p>
          <w:p w14:paraId="3D193032"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拆分成</w:t>
            </w:r>
            <w:r>
              <w:rPr>
                <w:rFonts w:ascii="Arial" w:eastAsia="宋体" w:hAnsi="Arial" w:cs="Arial"/>
                <w:color w:val="000000"/>
                <w:kern w:val="0"/>
                <w:szCs w:val="21"/>
              </w:rPr>
              <w:t>IPv4</w:t>
            </w:r>
            <w:r>
              <w:rPr>
                <w:rFonts w:ascii="Arial" w:eastAsia="宋体" w:hAnsi="Arial" w:cs="Arial"/>
                <w:color w:val="000000"/>
                <w:kern w:val="0"/>
                <w:szCs w:val="21"/>
              </w:rPr>
              <w:t>接口和</w:t>
            </w:r>
            <w:r>
              <w:rPr>
                <w:rFonts w:ascii="Arial" w:eastAsia="宋体" w:hAnsi="Arial" w:cs="Arial"/>
                <w:color w:val="000000"/>
                <w:kern w:val="0"/>
                <w:szCs w:val="21"/>
              </w:rPr>
              <w:t>IPv6</w:t>
            </w:r>
            <w:r>
              <w:rPr>
                <w:rFonts w:ascii="Arial" w:eastAsia="宋体" w:hAnsi="Arial" w:cs="Arial"/>
                <w:color w:val="000000"/>
                <w:kern w:val="0"/>
                <w:szCs w:val="21"/>
              </w:rPr>
              <w:t>接口</w:t>
            </w:r>
          </w:p>
          <w:p w14:paraId="0A5AB2E0"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IPv4</w:t>
            </w:r>
            <w:r>
              <w:rPr>
                <w:rFonts w:ascii="Arial" w:eastAsia="宋体" w:hAnsi="Arial" w:cs="Arial"/>
                <w:color w:val="000000"/>
                <w:kern w:val="0"/>
                <w:szCs w:val="21"/>
              </w:rPr>
              <w:t>接口支持</w:t>
            </w:r>
            <w:r>
              <w:rPr>
                <w:rFonts w:ascii="Arial" w:eastAsia="宋体" w:hAnsi="Arial" w:cs="Arial"/>
                <w:color w:val="000000"/>
                <w:kern w:val="0"/>
                <w:szCs w:val="21"/>
              </w:rPr>
              <w:t>DHCP</w:t>
            </w:r>
            <w:r>
              <w:rPr>
                <w:rFonts w:ascii="Arial" w:eastAsia="宋体" w:hAnsi="Arial" w:cs="Arial"/>
                <w:color w:val="000000"/>
                <w:kern w:val="0"/>
                <w:szCs w:val="21"/>
              </w:rPr>
              <w:t>和手动配置</w:t>
            </w:r>
          </w:p>
          <w:p w14:paraId="548D0481"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IPv6</w:t>
            </w:r>
            <w:r>
              <w:rPr>
                <w:rFonts w:ascii="Arial" w:eastAsia="宋体" w:hAnsi="Arial" w:cs="Arial"/>
                <w:color w:val="000000"/>
                <w:kern w:val="0"/>
                <w:szCs w:val="21"/>
              </w:rPr>
              <w:t>接口支持手动配置、有状态</w:t>
            </w:r>
            <w:r>
              <w:rPr>
                <w:rFonts w:ascii="Arial" w:eastAsia="宋体" w:hAnsi="Arial" w:cs="Arial"/>
                <w:color w:val="000000"/>
                <w:kern w:val="0"/>
                <w:szCs w:val="21"/>
              </w:rPr>
              <w:t>DHCPv6</w:t>
            </w:r>
            <w:r>
              <w:rPr>
                <w:rFonts w:ascii="Arial" w:eastAsia="宋体" w:hAnsi="Arial" w:cs="Arial"/>
                <w:color w:val="000000"/>
                <w:kern w:val="0"/>
                <w:szCs w:val="21"/>
              </w:rPr>
              <w:t>和无状态</w:t>
            </w:r>
            <w:r>
              <w:rPr>
                <w:rFonts w:ascii="Arial" w:eastAsia="宋体" w:hAnsi="Arial" w:cs="Arial"/>
                <w:color w:val="000000"/>
                <w:kern w:val="0"/>
                <w:szCs w:val="21"/>
              </w:rPr>
              <w:t>DHCPv6</w:t>
            </w:r>
          </w:p>
          <w:p w14:paraId="40F2AD7E" w14:textId="77777777" w:rsidR="0076630D" w:rsidRDefault="00D7272D">
            <w:pPr>
              <w:widowControl/>
              <w:numPr>
                <w:ilvl w:val="0"/>
                <w:numId w:val="24"/>
              </w:numPr>
              <w:jc w:val="left"/>
              <w:rPr>
                <w:rFonts w:ascii="Arial" w:eastAsia="宋体" w:hAnsi="Arial" w:cs="Arial"/>
                <w:color w:val="000000"/>
                <w:kern w:val="0"/>
                <w:szCs w:val="21"/>
              </w:rPr>
            </w:pPr>
            <w:r>
              <w:rPr>
                <w:rFonts w:ascii="Arial" w:eastAsia="宋体" w:hAnsi="Arial" w:cs="Arial"/>
                <w:color w:val="000000"/>
                <w:kern w:val="0"/>
                <w:szCs w:val="21"/>
              </w:rPr>
              <w:t>ARP</w:t>
            </w:r>
            <w:r>
              <w:rPr>
                <w:rFonts w:ascii="Arial" w:eastAsia="宋体" w:hAnsi="Arial" w:cs="Arial"/>
                <w:color w:val="000000"/>
                <w:kern w:val="0"/>
                <w:szCs w:val="21"/>
              </w:rPr>
              <w:t>表：</w:t>
            </w:r>
          </w:p>
          <w:p w14:paraId="38F69271"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去除一键清空静态</w:t>
            </w:r>
            <w:r>
              <w:rPr>
                <w:rFonts w:ascii="Arial" w:eastAsia="宋体" w:hAnsi="Arial" w:cs="Arial"/>
                <w:color w:val="000000"/>
                <w:kern w:val="0"/>
                <w:szCs w:val="21"/>
              </w:rPr>
              <w:t>ARP</w:t>
            </w:r>
            <w:r>
              <w:rPr>
                <w:rFonts w:ascii="Arial" w:eastAsia="宋体" w:hAnsi="Arial" w:cs="Arial"/>
                <w:color w:val="000000"/>
                <w:kern w:val="0"/>
                <w:szCs w:val="21"/>
              </w:rPr>
              <w:t>表项功能</w:t>
            </w:r>
          </w:p>
          <w:p w14:paraId="665CC075" w14:textId="77777777" w:rsidR="0076630D" w:rsidRDefault="00D7272D">
            <w:pPr>
              <w:widowControl/>
              <w:numPr>
                <w:ilvl w:val="0"/>
                <w:numId w:val="24"/>
              </w:numPr>
              <w:jc w:val="left"/>
              <w:rPr>
                <w:rFonts w:ascii="Arial" w:eastAsia="宋体" w:hAnsi="Arial" w:cs="Arial"/>
                <w:color w:val="000000"/>
                <w:kern w:val="0"/>
                <w:szCs w:val="21"/>
              </w:rPr>
            </w:pPr>
            <w:r>
              <w:rPr>
                <w:rFonts w:ascii="Arial" w:eastAsia="宋体" w:hAnsi="Arial" w:cs="Arial"/>
                <w:color w:val="000000"/>
                <w:kern w:val="0"/>
                <w:szCs w:val="21"/>
              </w:rPr>
              <w:t>邻居发现：</w:t>
            </w:r>
          </w:p>
          <w:p w14:paraId="0F502651"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去除一键清空静态邻居表项功能</w:t>
            </w:r>
          </w:p>
          <w:p w14:paraId="10DAB4CA"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邻居表新增状态显示</w:t>
            </w:r>
          </w:p>
          <w:p w14:paraId="3156682D" w14:textId="77777777" w:rsidR="0076630D" w:rsidRDefault="003B6945">
            <w:pPr>
              <w:widowControl/>
              <w:numPr>
                <w:ilvl w:val="0"/>
                <w:numId w:val="24"/>
              </w:numPr>
              <w:jc w:val="left"/>
              <w:rPr>
                <w:rFonts w:ascii="Arial" w:eastAsia="宋体" w:hAnsi="Arial" w:cs="Arial"/>
                <w:color w:val="000000"/>
                <w:kern w:val="0"/>
                <w:szCs w:val="21"/>
              </w:rPr>
            </w:pPr>
            <w:hyperlink w:anchor="_节能以太网/EEE(FP1D)" w:history="1">
              <w:r w:rsidR="00D7272D">
                <w:rPr>
                  <w:rStyle w:val="af"/>
                  <w:rFonts w:ascii="Arial" w:eastAsia="宋体" w:hAnsi="Arial" w:cs="Arial"/>
                  <w:kern w:val="0"/>
                  <w:szCs w:val="21"/>
                </w:rPr>
                <w:t>EEE</w:t>
              </w:r>
            </w:hyperlink>
            <w:r w:rsidR="00D7272D">
              <w:rPr>
                <w:rFonts w:ascii="Arial" w:eastAsia="宋体" w:hAnsi="Arial" w:cs="Arial"/>
                <w:color w:val="000000"/>
                <w:kern w:val="0"/>
                <w:szCs w:val="21"/>
              </w:rPr>
              <w:t>：</w:t>
            </w:r>
          </w:p>
          <w:p w14:paraId="5AE74210"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去除全局开关</w:t>
            </w:r>
          </w:p>
          <w:p w14:paraId="74DE5718"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端口</w:t>
            </w:r>
            <w:r>
              <w:rPr>
                <w:rFonts w:ascii="Arial" w:eastAsia="宋体" w:hAnsi="Arial" w:cs="Arial"/>
                <w:color w:val="000000"/>
                <w:kern w:val="0"/>
                <w:szCs w:val="21"/>
              </w:rPr>
              <w:t>EEE</w:t>
            </w:r>
            <w:r>
              <w:rPr>
                <w:rFonts w:ascii="Arial" w:eastAsia="宋体" w:hAnsi="Arial" w:cs="Arial"/>
                <w:color w:val="000000"/>
                <w:kern w:val="0"/>
                <w:szCs w:val="21"/>
              </w:rPr>
              <w:t>列表去除运行状态、远程</w:t>
            </w:r>
            <w:r>
              <w:rPr>
                <w:rFonts w:ascii="Arial" w:eastAsia="宋体" w:hAnsi="Arial" w:cs="Arial"/>
                <w:color w:val="000000"/>
                <w:kern w:val="0"/>
                <w:szCs w:val="21"/>
              </w:rPr>
              <w:t>EEE</w:t>
            </w:r>
            <w:r>
              <w:rPr>
                <w:rFonts w:ascii="Arial" w:eastAsia="宋体" w:hAnsi="Arial" w:cs="Arial"/>
                <w:color w:val="000000"/>
                <w:kern w:val="0"/>
                <w:szCs w:val="21"/>
              </w:rPr>
              <w:t>功能支持状态</w:t>
            </w:r>
          </w:p>
          <w:p w14:paraId="10C03A85" w14:textId="77777777" w:rsidR="0076630D" w:rsidRDefault="003B6945">
            <w:pPr>
              <w:widowControl/>
              <w:numPr>
                <w:ilvl w:val="0"/>
                <w:numId w:val="24"/>
              </w:numPr>
              <w:jc w:val="left"/>
              <w:rPr>
                <w:rFonts w:ascii="Arial" w:eastAsia="宋体" w:hAnsi="Arial" w:cs="Arial"/>
                <w:color w:val="000000"/>
                <w:kern w:val="0"/>
                <w:szCs w:val="21"/>
              </w:rPr>
            </w:pPr>
            <w:hyperlink w:anchor="_静态路由/Static_Routing_(FP1D)" w:history="1">
              <w:r w:rsidR="00D7272D">
                <w:rPr>
                  <w:rStyle w:val="af"/>
                  <w:rFonts w:ascii="Arial" w:eastAsia="宋体" w:hAnsi="Arial" w:cs="Arial" w:hint="eastAsia"/>
                  <w:kern w:val="0"/>
                  <w:szCs w:val="21"/>
                </w:rPr>
                <w:t>静态</w:t>
              </w:r>
              <w:r w:rsidR="00D7272D">
                <w:rPr>
                  <w:rStyle w:val="af"/>
                  <w:rFonts w:ascii="Arial" w:eastAsia="宋体" w:hAnsi="Arial" w:cs="Arial"/>
                  <w:kern w:val="0"/>
                  <w:szCs w:val="21"/>
                </w:rPr>
                <w:t>路由</w:t>
              </w:r>
            </w:hyperlink>
            <w:r w:rsidR="00D7272D">
              <w:rPr>
                <w:rFonts w:ascii="Arial" w:eastAsia="宋体" w:hAnsi="Arial" w:cs="Arial"/>
                <w:color w:val="000000"/>
                <w:kern w:val="0"/>
                <w:szCs w:val="21"/>
              </w:rPr>
              <w:t>：</w:t>
            </w:r>
          </w:p>
          <w:p w14:paraId="3991AB1A"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IPv4</w:t>
            </w:r>
            <w:r>
              <w:rPr>
                <w:rFonts w:ascii="Arial" w:eastAsia="宋体" w:hAnsi="Arial" w:cs="Arial"/>
                <w:color w:val="000000"/>
                <w:kern w:val="0"/>
                <w:szCs w:val="21"/>
              </w:rPr>
              <w:t>默认路由支持编辑和删除，仅支持编辑下一跳地址</w:t>
            </w:r>
          </w:p>
          <w:p w14:paraId="245DD36C"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IPv4/IPv6</w:t>
            </w:r>
            <w:r>
              <w:rPr>
                <w:rFonts w:ascii="Arial" w:eastAsia="宋体" w:hAnsi="Arial" w:cs="Arial"/>
                <w:color w:val="000000"/>
                <w:kern w:val="0"/>
                <w:szCs w:val="21"/>
              </w:rPr>
              <w:t>直连路由：根据</w:t>
            </w:r>
            <w:r>
              <w:rPr>
                <w:rFonts w:ascii="Arial" w:eastAsia="宋体" w:hAnsi="Arial" w:cs="Arial"/>
                <w:color w:val="000000"/>
                <w:kern w:val="0"/>
                <w:szCs w:val="21"/>
              </w:rPr>
              <w:t>VLAN</w:t>
            </w:r>
            <w:r>
              <w:rPr>
                <w:rFonts w:ascii="Arial" w:eastAsia="宋体" w:hAnsi="Arial" w:cs="Arial"/>
                <w:color w:val="000000"/>
                <w:kern w:val="0"/>
                <w:szCs w:val="21"/>
              </w:rPr>
              <w:t>接口进行呈现，个数对应匹配</w:t>
            </w:r>
          </w:p>
          <w:p w14:paraId="3E849AF2" w14:textId="77777777" w:rsidR="0076630D" w:rsidRDefault="00D7272D">
            <w:pPr>
              <w:widowControl/>
              <w:numPr>
                <w:ilvl w:val="0"/>
                <w:numId w:val="24"/>
              </w:numPr>
              <w:jc w:val="left"/>
              <w:rPr>
                <w:rFonts w:ascii="Arial" w:eastAsia="宋体" w:hAnsi="Arial" w:cs="Arial"/>
                <w:color w:val="000000"/>
                <w:kern w:val="0"/>
                <w:szCs w:val="21"/>
              </w:rPr>
            </w:pPr>
            <w:r>
              <w:rPr>
                <w:rFonts w:ascii="Arial" w:eastAsia="宋体" w:hAnsi="Arial" w:cs="Arial"/>
                <w:color w:val="000000"/>
                <w:kern w:val="0"/>
                <w:szCs w:val="21"/>
              </w:rPr>
              <w:t>风扇：</w:t>
            </w:r>
          </w:p>
          <w:p w14:paraId="0038FF0C"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补充</w:t>
            </w:r>
            <w:r>
              <w:rPr>
                <w:rFonts w:ascii="Arial" w:eastAsia="宋体" w:hAnsi="Arial" w:cs="Arial"/>
                <w:color w:val="000000"/>
                <w:kern w:val="0"/>
                <w:szCs w:val="21"/>
              </w:rPr>
              <w:t>10</w:t>
            </w:r>
            <w:r>
              <w:rPr>
                <w:rFonts w:ascii="Arial" w:eastAsia="宋体" w:hAnsi="Arial" w:cs="Arial"/>
                <w:color w:val="000000"/>
                <w:kern w:val="0"/>
                <w:szCs w:val="21"/>
              </w:rPr>
              <w:t>分钟检测中温度持续上升的逻辑</w:t>
            </w:r>
          </w:p>
          <w:p w14:paraId="259D2DA0" w14:textId="77777777" w:rsidR="0076630D" w:rsidRDefault="00D7272D">
            <w:pPr>
              <w:widowControl/>
              <w:numPr>
                <w:ilvl w:val="0"/>
                <w:numId w:val="24"/>
              </w:numPr>
              <w:jc w:val="left"/>
              <w:rPr>
                <w:rFonts w:ascii="Arial" w:eastAsia="宋体" w:hAnsi="Arial" w:cs="Arial"/>
                <w:color w:val="000000"/>
                <w:kern w:val="0"/>
                <w:szCs w:val="21"/>
              </w:rPr>
            </w:pPr>
            <w:r>
              <w:rPr>
                <w:rFonts w:ascii="Arial" w:eastAsia="宋体" w:hAnsi="Arial" w:cs="Arial"/>
                <w:color w:val="000000"/>
                <w:kern w:val="0"/>
                <w:szCs w:val="21"/>
              </w:rPr>
              <w:t>​</w:t>
            </w:r>
            <w:hyperlink w:anchor="_升级/Upgrade" w:history="1">
              <w:r>
                <w:rPr>
                  <w:rStyle w:val="af"/>
                  <w:rFonts w:ascii="Arial" w:eastAsia="宋体" w:hAnsi="Arial" w:cs="Arial"/>
                  <w:kern w:val="0"/>
                  <w:szCs w:val="21"/>
                </w:rPr>
                <w:t>升级</w:t>
              </w:r>
            </w:hyperlink>
            <w:r>
              <w:rPr>
                <w:rFonts w:ascii="Arial" w:eastAsia="宋体" w:hAnsi="Arial" w:cs="Arial"/>
                <w:color w:val="000000"/>
                <w:kern w:val="0"/>
                <w:szCs w:val="21"/>
              </w:rPr>
              <w:t>：</w:t>
            </w:r>
          </w:p>
          <w:p w14:paraId="19EC2ACC"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w:t>
            </w:r>
            <w:r>
              <w:rPr>
                <w:rFonts w:ascii="Arial" w:eastAsia="宋体" w:hAnsi="Arial" w:cs="Arial"/>
                <w:color w:val="000000"/>
                <w:kern w:val="0"/>
                <w:szCs w:val="21"/>
              </w:rPr>
              <w:t>开放启动时检测固件升级功能</w:t>
            </w:r>
          </w:p>
          <w:p w14:paraId="1432838B" w14:textId="77777777" w:rsidR="0076630D" w:rsidRDefault="00D7272D">
            <w:pPr>
              <w:widowControl/>
              <w:numPr>
                <w:ilvl w:val="0"/>
                <w:numId w:val="24"/>
              </w:numPr>
              <w:jc w:val="left"/>
              <w:rPr>
                <w:rFonts w:ascii="Arial" w:eastAsia="宋体" w:hAnsi="Arial" w:cs="Arial"/>
                <w:color w:val="000000"/>
                <w:kern w:val="0"/>
                <w:szCs w:val="21"/>
              </w:rPr>
            </w:pPr>
            <w:r>
              <w:rPr>
                <w:rFonts w:ascii="Arial" w:eastAsia="宋体" w:hAnsi="Arial" w:cs="Arial"/>
                <w:color w:val="000000"/>
                <w:kern w:val="0"/>
                <w:szCs w:val="21"/>
              </w:rPr>
              <w:t>​</w:t>
            </w:r>
            <w:hyperlink w:anchor="_端口优先级/Port_Priority" w:history="1">
              <w:r>
                <w:rPr>
                  <w:rStyle w:val="af"/>
                  <w:rFonts w:ascii="Arial" w:eastAsia="宋体" w:hAnsi="Arial" w:cs="Arial"/>
                  <w:kern w:val="0"/>
                  <w:szCs w:val="21"/>
                </w:rPr>
                <w:t>端口优先级</w:t>
              </w:r>
            </w:hyperlink>
            <w:r>
              <w:rPr>
                <w:rFonts w:ascii="Arial" w:eastAsia="宋体" w:hAnsi="Arial" w:cs="Arial"/>
                <w:color w:val="000000"/>
                <w:kern w:val="0"/>
                <w:szCs w:val="21"/>
              </w:rPr>
              <w:t>：</w:t>
            </w:r>
          </w:p>
          <w:p w14:paraId="70ED1E25"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​L2+</w:t>
            </w:r>
            <w:r>
              <w:rPr>
                <w:rFonts w:ascii="Arial" w:eastAsia="宋体" w:hAnsi="Arial" w:cs="Arial"/>
                <w:color w:val="000000"/>
                <w:kern w:val="0"/>
                <w:szCs w:val="21"/>
              </w:rPr>
              <w:t>交换机同步</w:t>
            </w:r>
            <w:r>
              <w:rPr>
                <w:rFonts w:ascii="Arial" w:eastAsia="宋体" w:hAnsi="Arial" w:cs="Arial"/>
                <w:color w:val="000000"/>
                <w:kern w:val="0"/>
                <w:szCs w:val="21"/>
              </w:rPr>
              <w:t>L3</w:t>
            </w:r>
            <w:r>
              <w:rPr>
                <w:rFonts w:ascii="Arial" w:eastAsia="宋体" w:hAnsi="Arial" w:cs="Arial"/>
                <w:color w:val="000000"/>
                <w:kern w:val="0"/>
                <w:szCs w:val="21"/>
              </w:rPr>
              <w:t>实现，基于接口进行端口优先级配置</w:t>
            </w:r>
          </w:p>
          <w:p w14:paraId="53AA698D"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文案优化：信任模式里的</w:t>
            </w:r>
            <w:r>
              <w:rPr>
                <w:rFonts w:ascii="Arial" w:eastAsia="宋体" w:hAnsi="Arial" w:cs="Arial"/>
                <w:color w:val="000000"/>
                <w:kern w:val="0"/>
                <w:szCs w:val="21"/>
              </w:rPr>
              <w:t>CoS</w:t>
            </w:r>
            <w:r>
              <w:rPr>
                <w:rFonts w:ascii="Arial" w:eastAsia="宋体" w:hAnsi="Arial" w:cs="Arial"/>
                <w:color w:val="000000"/>
                <w:kern w:val="0"/>
                <w:szCs w:val="21"/>
              </w:rPr>
              <w:t>改为</w:t>
            </w:r>
            <w:r>
              <w:rPr>
                <w:rFonts w:ascii="Arial" w:eastAsia="宋体" w:hAnsi="Arial" w:cs="Arial"/>
                <w:color w:val="000000"/>
                <w:kern w:val="0"/>
                <w:szCs w:val="21"/>
              </w:rPr>
              <w:t>802.1p</w:t>
            </w:r>
          </w:p>
          <w:p w14:paraId="4BA026A8"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信任模式开放</w:t>
            </w:r>
            <w:r>
              <w:rPr>
                <w:rFonts w:ascii="Arial" w:eastAsia="宋体" w:hAnsi="Arial" w:cs="Arial"/>
                <w:color w:val="000000"/>
                <w:kern w:val="0"/>
                <w:szCs w:val="21"/>
              </w:rPr>
              <w:t>IP</w:t>
            </w:r>
            <w:r>
              <w:rPr>
                <w:rFonts w:ascii="Arial" w:eastAsia="宋体" w:hAnsi="Arial" w:cs="Arial"/>
                <w:color w:val="000000"/>
                <w:kern w:val="0"/>
                <w:szCs w:val="21"/>
              </w:rPr>
              <w:t>优先级，并新增重标记</w:t>
            </w:r>
            <w:r>
              <w:rPr>
                <w:rFonts w:ascii="Arial" w:eastAsia="宋体" w:hAnsi="Arial" w:cs="Arial"/>
                <w:color w:val="000000"/>
                <w:kern w:val="0"/>
                <w:szCs w:val="21"/>
              </w:rPr>
              <w:t>IP</w:t>
            </w:r>
            <w:r>
              <w:rPr>
                <w:rFonts w:ascii="Arial" w:eastAsia="宋体" w:hAnsi="Arial" w:cs="Arial"/>
                <w:color w:val="000000"/>
                <w:kern w:val="0"/>
                <w:szCs w:val="21"/>
              </w:rPr>
              <w:t>优先级，且重标记</w:t>
            </w:r>
            <w:r>
              <w:rPr>
                <w:rFonts w:ascii="Arial" w:eastAsia="宋体" w:hAnsi="Arial" w:cs="Arial"/>
                <w:color w:val="000000"/>
                <w:kern w:val="0"/>
                <w:szCs w:val="21"/>
              </w:rPr>
              <w:t>DSCP/IP</w:t>
            </w:r>
            <w:r>
              <w:rPr>
                <w:rFonts w:ascii="Arial" w:eastAsia="宋体" w:hAnsi="Arial" w:cs="Arial"/>
                <w:color w:val="000000"/>
                <w:kern w:val="0"/>
                <w:szCs w:val="21"/>
              </w:rPr>
              <w:t>优先级互斥</w:t>
            </w:r>
          </w:p>
          <w:p w14:paraId="59F7CC1A" w14:textId="77777777" w:rsidR="0076630D" w:rsidRDefault="00D7272D">
            <w:pPr>
              <w:pStyle w:val="af2"/>
              <w:widowControl/>
              <w:numPr>
                <w:ilvl w:val="0"/>
                <w:numId w:val="26"/>
              </w:numPr>
              <w:ind w:firstLineChars="0"/>
              <w:jc w:val="left"/>
              <w:rPr>
                <w:rFonts w:ascii="Arial" w:eastAsia="宋体" w:hAnsi="Arial" w:cs="Arial"/>
                <w:color w:val="000000"/>
                <w:kern w:val="0"/>
                <w:szCs w:val="21"/>
              </w:rPr>
            </w:pPr>
            <w:r>
              <w:rPr>
                <w:rFonts w:ascii="Arial" w:eastAsia="宋体" w:hAnsi="Arial" w:cs="Arial"/>
                <w:color w:val="000000"/>
                <w:kern w:val="0"/>
                <w:szCs w:val="21"/>
              </w:rPr>
              <w:t>CoS</w:t>
            </w:r>
            <w:r>
              <w:rPr>
                <w:rFonts w:ascii="Arial" w:eastAsia="宋体" w:hAnsi="Arial" w:cs="Arial"/>
                <w:color w:val="000000"/>
                <w:kern w:val="0"/>
                <w:szCs w:val="21"/>
              </w:rPr>
              <w:t>变更为接口全局配置</w:t>
            </w:r>
          </w:p>
        </w:tc>
        <w:tc>
          <w:tcPr>
            <w:tcW w:w="992" w:type="dxa"/>
            <w:shd w:val="clear" w:color="auto" w:fill="auto"/>
          </w:tcPr>
          <w:p w14:paraId="125DEFD1" w14:textId="77777777" w:rsidR="0076630D" w:rsidRDefault="00D7272D">
            <w:pPr>
              <w:jc w:val="center"/>
              <w:rPr>
                <w:rFonts w:asciiTheme="minorEastAsia" w:hAnsiTheme="minorEastAsia"/>
              </w:rPr>
            </w:pPr>
            <w:r>
              <w:rPr>
                <w:rFonts w:asciiTheme="minorEastAsia" w:hAnsiTheme="minorEastAsia" w:hint="eastAsia"/>
              </w:rPr>
              <w:t>xhfang</w:t>
            </w:r>
          </w:p>
        </w:tc>
      </w:tr>
      <w:tr w:rsidR="0076630D" w14:paraId="1C65AD1E" w14:textId="77777777">
        <w:tc>
          <w:tcPr>
            <w:tcW w:w="1276" w:type="dxa"/>
            <w:shd w:val="clear" w:color="auto" w:fill="auto"/>
          </w:tcPr>
          <w:p w14:paraId="1C3EF43C" w14:textId="77777777" w:rsidR="0076630D" w:rsidRDefault="00D7272D">
            <w:pPr>
              <w:jc w:val="center"/>
              <w:rPr>
                <w:rFonts w:asciiTheme="minorEastAsia" w:hAnsiTheme="minorEastAsia"/>
              </w:rPr>
            </w:pPr>
            <w:r>
              <w:rPr>
                <w:rFonts w:asciiTheme="minorEastAsia" w:hAnsiTheme="minorEastAsia" w:hint="eastAsia"/>
              </w:rPr>
              <w:t>1.</w:t>
            </w:r>
            <w:r>
              <w:rPr>
                <w:rFonts w:asciiTheme="minorEastAsia" w:hAnsiTheme="minorEastAsia"/>
              </w:rPr>
              <w:t>1.3</w:t>
            </w:r>
          </w:p>
        </w:tc>
        <w:tc>
          <w:tcPr>
            <w:tcW w:w="2002" w:type="dxa"/>
            <w:shd w:val="clear" w:color="auto" w:fill="auto"/>
          </w:tcPr>
          <w:p w14:paraId="362C6396" w14:textId="77777777" w:rsidR="0076630D" w:rsidRDefault="00D7272D">
            <w:pPr>
              <w:jc w:val="center"/>
              <w:rPr>
                <w:rFonts w:asciiTheme="minorEastAsia" w:hAnsiTheme="minorEastAsia"/>
              </w:rPr>
            </w:pPr>
            <w:r>
              <w:rPr>
                <w:rFonts w:asciiTheme="minorEastAsia" w:hAnsiTheme="minorEastAsia" w:hint="eastAsia"/>
              </w:rPr>
              <w:t>2022.</w:t>
            </w:r>
            <w:r>
              <w:rPr>
                <w:rFonts w:asciiTheme="minorEastAsia" w:hAnsiTheme="minorEastAsia"/>
              </w:rPr>
              <w:t>11.07</w:t>
            </w:r>
          </w:p>
        </w:tc>
        <w:tc>
          <w:tcPr>
            <w:tcW w:w="5511" w:type="dxa"/>
            <w:shd w:val="clear" w:color="auto" w:fill="auto"/>
          </w:tcPr>
          <w:p w14:paraId="5FF53766" w14:textId="77777777" w:rsidR="0076630D" w:rsidRDefault="00D7272D">
            <w:pPr>
              <w:rPr>
                <w:rFonts w:asciiTheme="minorEastAsia" w:hAnsiTheme="minorEastAsia"/>
              </w:rPr>
            </w:pPr>
            <w:r>
              <w:rPr>
                <w:rFonts w:asciiTheme="minorEastAsia" w:hAnsiTheme="minorEastAsia" w:hint="eastAsia"/>
              </w:rPr>
              <w:t>FP1D</w:t>
            </w:r>
            <w:r>
              <w:rPr>
                <w:rFonts w:asciiTheme="minorEastAsia" w:hAnsiTheme="minorEastAsia"/>
              </w:rPr>
              <w:t>-2</w:t>
            </w:r>
            <w:r>
              <w:rPr>
                <w:rFonts w:asciiTheme="minorEastAsia" w:hAnsiTheme="minorEastAsia" w:hint="eastAsia"/>
              </w:rPr>
              <w:t>更新</w:t>
            </w:r>
            <w:r>
              <w:rPr>
                <w:rFonts w:asciiTheme="minorEastAsia" w:hAnsiTheme="minorEastAsia"/>
              </w:rPr>
              <w:t>：</w:t>
            </w:r>
          </w:p>
          <w:p w14:paraId="5D5B2FF3" w14:textId="77777777" w:rsidR="0076630D" w:rsidRDefault="003B6945">
            <w:pPr>
              <w:pStyle w:val="af2"/>
              <w:widowControl/>
              <w:numPr>
                <w:ilvl w:val="0"/>
                <w:numId w:val="27"/>
              </w:numPr>
              <w:ind w:firstLineChars="0"/>
              <w:jc w:val="left"/>
              <w:rPr>
                <w:rFonts w:ascii="Arial" w:eastAsia="宋体" w:hAnsi="Arial" w:cs="Arial"/>
                <w:color w:val="000000"/>
                <w:kern w:val="0"/>
                <w:szCs w:val="21"/>
              </w:rPr>
            </w:pPr>
            <w:hyperlink w:anchor="_节能以太网/EEE(FP1D)" w:history="1">
              <w:r w:rsidR="00D7272D">
                <w:rPr>
                  <w:rStyle w:val="af"/>
                  <w:rFonts w:ascii="Arial" w:eastAsia="宋体" w:hAnsi="Arial" w:cs="Arial" w:hint="eastAsia"/>
                  <w:kern w:val="0"/>
                  <w:szCs w:val="21"/>
                </w:rPr>
                <w:t>EEE</w:t>
              </w:r>
              <w:r w:rsidR="00D7272D">
                <w:rPr>
                  <w:rStyle w:val="af"/>
                  <w:rFonts w:ascii="Arial" w:eastAsia="宋体" w:hAnsi="Arial" w:cs="Arial"/>
                  <w:kern w:val="0"/>
                  <w:szCs w:val="21"/>
                </w:rPr>
                <w:t>节能以太网</w:t>
              </w:r>
            </w:hyperlink>
            <w:r w:rsidR="00D7272D">
              <w:rPr>
                <w:rFonts w:ascii="Arial" w:eastAsia="宋体" w:hAnsi="Arial" w:cs="Arial"/>
                <w:color w:val="000000"/>
                <w:kern w:val="0"/>
                <w:szCs w:val="21"/>
              </w:rPr>
              <w:t>：去除端口</w:t>
            </w:r>
            <w:r w:rsidR="00D7272D">
              <w:rPr>
                <w:rFonts w:ascii="Arial" w:eastAsia="宋体" w:hAnsi="Arial" w:cs="Arial"/>
                <w:color w:val="000000"/>
                <w:kern w:val="0"/>
                <w:szCs w:val="21"/>
              </w:rPr>
              <w:t>LED</w:t>
            </w:r>
            <w:r w:rsidR="00D7272D">
              <w:rPr>
                <w:rFonts w:ascii="Arial" w:eastAsia="宋体" w:hAnsi="Arial" w:cs="Arial"/>
                <w:color w:val="000000"/>
                <w:kern w:val="0"/>
                <w:szCs w:val="21"/>
              </w:rPr>
              <w:t>指示灯控制功能</w:t>
            </w:r>
          </w:p>
          <w:p w14:paraId="0E4B6CB3"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color w:val="000000"/>
                <w:kern w:val="0"/>
                <w:szCs w:val="21"/>
              </w:rPr>
              <w:t>LLDP/</w:t>
            </w:r>
            <w:r>
              <w:rPr>
                <w:rFonts w:ascii="Arial" w:eastAsia="宋体" w:hAnsi="Arial" w:cs="Arial" w:hint="eastAsia"/>
                <w:color w:val="000000"/>
                <w:kern w:val="0"/>
                <w:szCs w:val="21"/>
              </w:rPr>
              <w:t>端口设置</w:t>
            </w:r>
            <w:r>
              <w:rPr>
                <w:rFonts w:ascii="Arial" w:eastAsia="宋体" w:hAnsi="Arial" w:cs="Arial"/>
                <w:color w:val="000000"/>
                <w:kern w:val="0"/>
                <w:szCs w:val="21"/>
              </w:rPr>
              <w:t>：</w:t>
            </w:r>
            <w:r>
              <w:rPr>
                <w:rFonts w:ascii="Arial" w:eastAsia="宋体" w:hAnsi="Arial" w:cs="Arial" w:hint="eastAsia"/>
                <w:color w:val="000000"/>
                <w:kern w:val="0"/>
                <w:szCs w:val="21"/>
              </w:rPr>
              <w:t xml:space="preserve">802.3 </w:t>
            </w:r>
            <w:r>
              <w:rPr>
                <w:rFonts w:ascii="Arial" w:eastAsia="宋体" w:hAnsi="Arial" w:cs="Arial"/>
                <w:color w:val="000000"/>
                <w:kern w:val="0"/>
                <w:szCs w:val="21"/>
              </w:rPr>
              <w:t>EEE TLV</w:t>
            </w:r>
            <w:r>
              <w:rPr>
                <w:rFonts w:ascii="Arial" w:eastAsia="宋体" w:hAnsi="Arial" w:cs="Arial"/>
                <w:color w:val="000000"/>
                <w:kern w:val="0"/>
                <w:szCs w:val="21"/>
              </w:rPr>
              <w:t>，因芯片不支持去除</w:t>
            </w:r>
          </w:p>
          <w:p w14:paraId="7E95C652" w14:textId="77777777" w:rsidR="0076630D" w:rsidRDefault="003B6945">
            <w:pPr>
              <w:pStyle w:val="af2"/>
              <w:widowControl/>
              <w:numPr>
                <w:ilvl w:val="0"/>
                <w:numId w:val="27"/>
              </w:numPr>
              <w:ind w:firstLineChars="0"/>
              <w:jc w:val="left"/>
              <w:rPr>
                <w:rFonts w:ascii="Arial" w:eastAsia="宋体" w:hAnsi="Arial" w:cs="Arial"/>
                <w:color w:val="000000"/>
                <w:kern w:val="0"/>
                <w:szCs w:val="21"/>
              </w:rPr>
            </w:pPr>
            <w:hyperlink w:anchor="_风扇/Fan(FP1D)" w:history="1">
              <w:r w:rsidR="00D7272D">
                <w:rPr>
                  <w:rStyle w:val="af"/>
                  <w:rFonts w:ascii="Arial" w:eastAsia="宋体" w:hAnsi="Arial" w:cs="Arial" w:hint="eastAsia"/>
                  <w:kern w:val="0"/>
                  <w:szCs w:val="21"/>
                </w:rPr>
                <w:t>风扇</w:t>
              </w:r>
            </w:hyperlink>
            <w:r w:rsidR="00D7272D">
              <w:rPr>
                <w:rFonts w:ascii="Arial" w:eastAsia="宋体" w:hAnsi="Arial" w:cs="Arial"/>
                <w:color w:val="000000"/>
                <w:kern w:val="0"/>
                <w:szCs w:val="21"/>
              </w:rPr>
              <w:t>：</w:t>
            </w:r>
          </w:p>
          <w:p w14:paraId="52E639F0" w14:textId="77777777" w:rsidR="0076630D" w:rsidRDefault="00D7272D">
            <w:pPr>
              <w:pStyle w:val="af2"/>
              <w:widowControl/>
              <w:numPr>
                <w:ilvl w:val="0"/>
                <w:numId w:val="28"/>
              </w:numPr>
              <w:ind w:firstLineChars="0"/>
              <w:jc w:val="left"/>
              <w:rPr>
                <w:rFonts w:ascii="Arial" w:eastAsia="宋体" w:hAnsi="Arial" w:cs="Arial"/>
                <w:color w:val="000000"/>
                <w:kern w:val="0"/>
                <w:szCs w:val="21"/>
              </w:rPr>
            </w:pPr>
            <w:r>
              <w:rPr>
                <w:rFonts w:ascii="Arial" w:eastAsia="宋体" w:hAnsi="Arial" w:cs="Arial"/>
                <w:color w:val="000000"/>
                <w:kern w:val="0"/>
                <w:szCs w:val="21"/>
              </w:rPr>
              <w:t>去除风扇描述</w:t>
            </w:r>
          </w:p>
          <w:p w14:paraId="654999A8" w14:textId="77777777" w:rsidR="0076630D" w:rsidRDefault="00D7272D">
            <w:pPr>
              <w:pStyle w:val="af2"/>
              <w:widowControl/>
              <w:numPr>
                <w:ilvl w:val="0"/>
                <w:numId w:val="28"/>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补充</w:t>
            </w:r>
            <w:r>
              <w:rPr>
                <w:rFonts w:ascii="Arial" w:eastAsia="宋体" w:hAnsi="Arial" w:cs="Arial"/>
                <w:color w:val="000000"/>
                <w:kern w:val="0"/>
                <w:szCs w:val="21"/>
              </w:rPr>
              <w:t>故障状态的说明</w:t>
            </w:r>
          </w:p>
          <w:p w14:paraId="5398AA55" w14:textId="77777777" w:rsidR="0076630D" w:rsidRDefault="0076630D">
            <w:pPr>
              <w:widowControl/>
              <w:jc w:val="left"/>
              <w:rPr>
                <w:rFonts w:ascii="Arial" w:eastAsia="宋体" w:hAnsi="Arial" w:cs="Arial"/>
                <w:color w:val="000000"/>
                <w:kern w:val="0"/>
                <w:szCs w:val="21"/>
              </w:rPr>
            </w:pPr>
          </w:p>
          <w:p w14:paraId="22CB52BA" w14:textId="77777777" w:rsidR="0076630D" w:rsidRDefault="00D7272D">
            <w:pPr>
              <w:widowControl/>
              <w:jc w:val="left"/>
              <w:rPr>
                <w:rFonts w:ascii="Arial" w:eastAsia="宋体" w:hAnsi="Arial" w:cs="Arial"/>
                <w:color w:val="000000"/>
                <w:kern w:val="0"/>
                <w:szCs w:val="21"/>
              </w:rPr>
            </w:pPr>
            <w:r>
              <w:rPr>
                <w:rFonts w:ascii="Arial" w:eastAsia="宋体" w:hAnsi="Arial" w:cs="Arial" w:hint="eastAsia"/>
                <w:color w:val="000000"/>
                <w:kern w:val="0"/>
                <w:szCs w:val="21"/>
              </w:rPr>
              <w:t>优化</w:t>
            </w:r>
            <w:r>
              <w:rPr>
                <w:rFonts w:ascii="Arial" w:eastAsia="宋体" w:hAnsi="Arial" w:cs="Arial"/>
                <w:color w:val="000000"/>
                <w:kern w:val="0"/>
                <w:szCs w:val="21"/>
              </w:rPr>
              <w:t>FP1A/B/C</w:t>
            </w:r>
            <w:r>
              <w:rPr>
                <w:rFonts w:ascii="Arial" w:eastAsia="宋体" w:hAnsi="Arial" w:cs="Arial"/>
                <w:color w:val="000000"/>
                <w:kern w:val="0"/>
                <w:szCs w:val="21"/>
              </w:rPr>
              <w:t>：</w:t>
            </w:r>
          </w:p>
          <w:p w14:paraId="6D3166DC" w14:textId="77777777" w:rsidR="0076630D" w:rsidRDefault="00D7272D">
            <w:pPr>
              <w:pStyle w:val="af2"/>
              <w:widowControl/>
              <w:numPr>
                <w:ilvl w:val="0"/>
                <w:numId w:val="29"/>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lastRenderedPageBreak/>
              <w:t>系统位置</w:t>
            </w:r>
            <w:r>
              <w:rPr>
                <w:rFonts w:ascii="Arial" w:eastAsia="宋体" w:hAnsi="Arial" w:cs="Arial" w:hint="eastAsia"/>
                <w:color w:val="000000"/>
                <w:kern w:val="0"/>
                <w:szCs w:val="21"/>
              </w:rPr>
              <w:t>+</w:t>
            </w:r>
            <w:r>
              <w:rPr>
                <w:rFonts w:ascii="Arial" w:eastAsia="宋体" w:hAnsi="Arial" w:cs="Arial" w:hint="eastAsia"/>
                <w:color w:val="000000"/>
                <w:kern w:val="0"/>
                <w:szCs w:val="21"/>
              </w:rPr>
              <w:t>系统联系人</w:t>
            </w:r>
            <w:r>
              <w:rPr>
                <w:rFonts w:ascii="Arial" w:eastAsia="宋体" w:hAnsi="Arial" w:cs="Arial"/>
                <w:color w:val="000000"/>
                <w:kern w:val="0"/>
                <w:szCs w:val="21"/>
              </w:rPr>
              <w:t>：</w:t>
            </w:r>
          </w:p>
          <w:p w14:paraId="1B43F618" w14:textId="77777777" w:rsidR="0076630D" w:rsidRDefault="003B6945">
            <w:pPr>
              <w:pStyle w:val="af2"/>
              <w:widowControl/>
              <w:numPr>
                <w:ilvl w:val="0"/>
                <w:numId w:val="28"/>
              </w:numPr>
              <w:ind w:firstLineChars="0"/>
              <w:jc w:val="left"/>
              <w:rPr>
                <w:rFonts w:ascii="Arial" w:eastAsia="宋体" w:hAnsi="Arial" w:cs="Arial"/>
                <w:color w:val="000000"/>
                <w:kern w:val="0"/>
                <w:szCs w:val="21"/>
              </w:rPr>
            </w:pPr>
            <w:hyperlink w:anchor="_系统时间/Time_Settings" w:history="1">
              <w:r w:rsidR="00D7272D">
                <w:rPr>
                  <w:rStyle w:val="af"/>
                  <w:rFonts w:ascii="Arial" w:eastAsia="宋体" w:hAnsi="Arial" w:cs="Arial" w:hint="eastAsia"/>
                  <w:kern w:val="0"/>
                  <w:szCs w:val="21"/>
                </w:rPr>
                <w:t>系统</w:t>
              </w:r>
            </w:hyperlink>
            <w:r w:rsidR="00D7272D">
              <w:rPr>
                <w:rFonts w:ascii="Arial" w:eastAsia="宋体" w:hAnsi="Arial" w:cs="Arial" w:hint="eastAsia"/>
                <w:color w:val="000000"/>
                <w:kern w:val="0"/>
                <w:szCs w:val="21"/>
              </w:rPr>
              <w:t>：时间设置改为基础设置，增加系统位置和系统联系人配置</w:t>
            </w:r>
          </w:p>
          <w:p w14:paraId="1944A70D" w14:textId="77777777" w:rsidR="0076630D" w:rsidRDefault="003B6945">
            <w:pPr>
              <w:pStyle w:val="af2"/>
              <w:widowControl/>
              <w:numPr>
                <w:ilvl w:val="0"/>
                <w:numId w:val="28"/>
              </w:numPr>
              <w:ind w:firstLineChars="0"/>
              <w:jc w:val="left"/>
              <w:rPr>
                <w:rFonts w:ascii="Arial" w:eastAsia="宋体" w:hAnsi="Arial" w:cs="Arial"/>
                <w:color w:val="000000"/>
                <w:kern w:val="0"/>
                <w:szCs w:val="21"/>
              </w:rPr>
            </w:pPr>
            <w:hyperlink w:anchor="_系统信息/System_Info." w:history="1">
              <w:r w:rsidR="00D7272D">
                <w:rPr>
                  <w:rStyle w:val="af"/>
                  <w:rFonts w:ascii="Arial" w:eastAsia="宋体" w:hAnsi="Arial" w:cs="Arial" w:hint="eastAsia"/>
                  <w:kern w:val="0"/>
                  <w:szCs w:val="21"/>
                </w:rPr>
                <w:t>概览</w:t>
              </w:r>
              <w:r w:rsidR="00D7272D">
                <w:rPr>
                  <w:rStyle w:val="af"/>
                  <w:rFonts w:ascii="Arial" w:eastAsia="宋体" w:hAnsi="Arial" w:cs="Arial" w:hint="eastAsia"/>
                  <w:kern w:val="0"/>
                  <w:szCs w:val="21"/>
                </w:rPr>
                <w:t>/</w:t>
              </w:r>
              <w:r w:rsidR="00D7272D">
                <w:rPr>
                  <w:rStyle w:val="af"/>
                  <w:rFonts w:ascii="Arial" w:eastAsia="宋体" w:hAnsi="Arial" w:cs="Arial" w:hint="eastAsia"/>
                  <w:kern w:val="0"/>
                  <w:szCs w:val="21"/>
                </w:rPr>
                <w:t>系统信息</w:t>
              </w:r>
            </w:hyperlink>
            <w:r w:rsidR="00D7272D">
              <w:rPr>
                <w:rFonts w:ascii="Arial" w:eastAsia="宋体" w:hAnsi="Arial" w:cs="Arial" w:hint="eastAsia"/>
                <w:color w:val="000000"/>
                <w:kern w:val="0"/>
                <w:szCs w:val="21"/>
              </w:rPr>
              <w:t>：增加系统位置和系统联系人，支持编辑，跳转至系统</w:t>
            </w:r>
            <w:r w:rsidR="00D7272D">
              <w:rPr>
                <w:rFonts w:ascii="Arial" w:eastAsia="宋体" w:hAnsi="Arial" w:cs="Arial" w:hint="eastAsia"/>
                <w:color w:val="000000"/>
                <w:kern w:val="0"/>
                <w:szCs w:val="21"/>
              </w:rPr>
              <w:t>/</w:t>
            </w:r>
            <w:r w:rsidR="00D7272D">
              <w:rPr>
                <w:rFonts w:ascii="Arial" w:eastAsia="宋体" w:hAnsi="Arial" w:cs="Arial" w:hint="eastAsia"/>
                <w:color w:val="000000"/>
                <w:kern w:val="0"/>
                <w:szCs w:val="21"/>
              </w:rPr>
              <w:t>基础设置进行修改</w:t>
            </w:r>
          </w:p>
          <w:p w14:paraId="79C95744" w14:textId="77777777" w:rsidR="0076630D" w:rsidRDefault="003B6945">
            <w:pPr>
              <w:pStyle w:val="af2"/>
              <w:widowControl/>
              <w:numPr>
                <w:ilvl w:val="0"/>
                <w:numId w:val="29"/>
              </w:numPr>
              <w:ind w:firstLineChars="0"/>
              <w:jc w:val="left"/>
              <w:rPr>
                <w:rFonts w:ascii="Arial" w:eastAsia="宋体" w:hAnsi="Arial" w:cs="Arial"/>
                <w:color w:val="000000"/>
                <w:kern w:val="0"/>
                <w:szCs w:val="21"/>
              </w:rPr>
            </w:pPr>
            <w:hyperlink w:anchor="_端口基本配置/Port_Basic_Settings(FP1B)" w:history="1">
              <w:r w:rsidR="00D7272D">
                <w:rPr>
                  <w:rStyle w:val="af"/>
                  <w:rFonts w:ascii="Arial" w:eastAsia="宋体" w:hAnsi="Arial" w:cs="Arial" w:hint="eastAsia"/>
                  <w:kern w:val="0"/>
                  <w:szCs w:val="21"/>
                </w:rPr>
                <w:t>端口基本配置</w:t>
              </w:r>
            </w:hyperlink>
            <w:r w:rsidR="00D7272D">
              <w:rPr>
                <w:rFonts w:ascii="Arial" w:eastAsia="宋体" w:hAnsi="Arial" w:cs="Arial"/>
                <w:color w:val="000000"/>
                <w:kern w:val="0"/>
                <w:szCs w:val="21"/>
              </w:rPr>
              <w:t>：</w:t>
            </w:r>
            <w:r w:rsidR="00D7272D">
              <w:rPr>
                <w:rFonts w:ascii="Arial" w:eastAsia="宋体" w:hAnsi="Arial" w:cs="Arial" w:hint="eastAsia"/>
                <w:color w:val="000000"/>
                <w:kern w:val="0"/>
                <w:szCs w:val="21"/>
              </w:rPr>
              <w:t>光口速率</w:t>
            </w:r>
            <w:r w:rsidR="00D7272D">
              <w:rPr>
                <w:rFonts w:ascii="Arial" w:eastAsia="宋体" w:hAnsi="Arial" w:cs="Arial"/>
                <w:color w:val="000000"/>
                <w:kern w:val="0"/>
                <w:szCs w:val="21"/>
              </w:rPr>
              <w:t>默认</w:t>
            </w:r>
            <w:r w:rsidR="00D7272D">
              <w:rPr>
                <w:rFonts w:ascii="Arial" w:eastAsia="宋体" w:hAnsi="Arial" w:cs="Arial"/>
                <w:color w:val="000000"/>
                <w:kern w:val="0"/>
                <w:szCs w:val="21"/>
              </w:rPr>
              <w:t>Auto</w:t>
            </w:r>
          </w:p>
          <w:p w14:paraId="3C25B8B9" w14:textId="77777777" w:rsidR="0076630D" w:rsidRDefault="003B6945">
            <w:pPr>
              <w:pStyle w:val="af2"/>
              <w:widowControl/>
              <w:numPr>
                <w:ilvl w:val="0"/>
                <w:numId w:val="29"/>
              </w:numPr>
              <w:ind w:firstLineChars="0"/>
              <w:jc w:val="left"/>
              <w:rPr>
                <w:rFonts w:ascii="Arial" w:eastAsia="宋体" w:hAnsi="Arial" w:cs="Arial"/>
                <w:color w:val="000000"/>
                <w:kern w:val="0"/>
                <w:szCs w:val="21"/>
              </w:rPr>
            </w:pPr>
            <w:hyperlink w:anchor="_生成树/STP(FP1C)" w:history="1">
              <w:r w:rsidR="00D7272D">
                <w:rPr>
                  <w:rStyle w:val="af"/>
                  <w:rFonts w:ascii="Arial" w:eastAsia="宋体" w:hAnsi="Arial" w:cs="Arial" w:hint="eastAsia"/>
                  <w:kern w:val="0"/>
                  <w:szCs w:val="21"/>
                </w:rPr>
                <w:t>STP</w:t>
              </w:r>
            </w:hyperlink>
            <w:r w:rsidR="00D7272D">
              <w:rPr>
                <w:rFonts w:ascii="Arial" w:eastAsia="宋体" w:hAnsi="Arial" w:cs="Arial"/>
                <w:color w:val="000000"/>
                <w:kern w:val="0"/>
                <w:szCs w:val="21"/>
              </w:rPr>
              <w:t>：</w:t>
            </w:r>
            <w:r w:rsidR="00D7272D">
              <w:rPr>
                <w:rFonts w:ascii="Arial" w:eastAsia="宋体" w:hAnsi="Arial" w:cs="Arial" w:hint="eastAsia"/>
                <w:color w:val="000000"/>
                <w:kern w:val="0"/>
                <w:szCs w:val="21"/>
              </w:rPr>
              <w:t>端口</w:t>
            </w:r>
            <w:r w:rsidR="00D7272D">
              <w:rPr>
                <w:rFonts w:ascii="Arial" w:eastAsia="宋体" w:hAnsi="Arial" w:cs="Arial"/>
                <w:color w:val="000000"/>
                <w:kern w:val="0"/>
                <w:szCs w:val="21"/>
              </w:rPr>
              <w:t>增加自动边缘功能</w:t>
            </w:r>
          </w:p>
          <w:p w14:paraId="0E2C7624" w14:textId="77777777" w:rsidR="0076630D" w:rsidRDefault="003B6945">
            <w:pPr>
              <w:pStyle w:val="af2"/>
              <w:widowControl/>
              <w:numPr>
                <w:ilvl w:val="0"/>
                <w:numId w:val="29"/>
              </w:numPr>
              <w:ind w:firstLineChars="0"/>
              <w:jc w:val="left"/>
              <w:rPr>
                <w:rFonts w:ascii="Arial" w:eastAsia="宋体" w:hAnsi="Arial" w:cs="Arial"/>
                <w:color w:val="000000"/>
                <w:kern w:val="0"/>
                <w:szCs w:val="21"/>
              </w:rPr>
            </w:pPr>
            <w:hyperlink w:anchor="_13.2.5.1_端口镜像/Port_Mirroring(FP1B)" w:history="1">
              <w:r w:rsidR="00D7272D">
                <w:rPr>
                  <w:rStyle w:val="af"/>
                  <w:rFonts w:ascii="Arial" w:eastAsia="宋体" w:hAnsi="Arial" w:cs="Arial" w:hint="eastAsia"/>
                  <w:kern w:val="0"/>
                  <w:szCs w:val="21"/>
                </w:rPr>
                <w:t>端口镜像</w:t>
              </w:r>
            </w:hyperlink>
            <w:r w:rsidR="00D7272D">
              <w:rPr>
                <w:rFonts w:ascii="Arial" w:eastAsia="宋体" w:hAnsi="Arial" w:cs="Arial"/>
                <w:color w:val="000000"/>
                <w:kern w:val="0"/>
                <w:szCs w:val="21"/>
              </w:rPr>
              <w:t>：镜像组</w:t>
            </w:r>
            <w:r w:rsidR="00D7272D">
              <w:rPr>
                <w:rFonts w:ascii="Arial" w:eastAsia="宋体" w:hAnsi="Arial" w:cs="Arial" w:hint="eastAsia"/>
                <w:color w:val="000000"/>
                <w:kern w:val="0"/>
                <w:szCs w:val="21"/>
              </w:rPr>
              <w:t>配置</w:t>
            </w:r>
            <w:r w:rsidR="00D7272D">
              <w:rPr>
                <w:rFonts w:ascii="Arial" w:eastAsia="宋体" w:hAnsi="Arial" w:cs="Arial"/>
                <w:color w:val="000000"/>
                <w:kern w:val="0"/>
                <w:szCs w:val="21"/>
              </w:rPr>
              <w:t>去除开关</w:t>
            </w:r>
          </w:p>
        </w:tc>
        <w:tc>
          <w:tcPr>
            <w:tcW w:w="992" w:type="dxa"/>
            <w:shd w:val="clear" w:color="auto" w:fill="auto"/>
          </w:tcPr>
          <w:p w14:paraId="5ABCE9E4"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681D3415" w14:textId="77777777">
        <w:tc>
          <w:tcPr>
            <w:tcW w:w="1276" w:type="dxa"/>
            <w:shd w:val="clear" w:color="auto" w:fill="auto"/>
          </w:tcPr>
          <w:p w14:paraId="03AF10D9" w14:textId="77777777" w:rsidR="0076630D" w:rsidRDefault="00D7272D">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1.2</w:t>
            </w:r>
          </w:p>
        </w:tc>
        <w:tc>
          <w:tcPr>
            <w:tcW w:w="2002" w:type="dxa"/>
            <w:shd w:val="clear" w:color="auto" w:fill="auto"/>
          </w:tcPr>
          <w:p w14:paraId="6E260A1B" w14:textId="77777777" w:rsidR="0076630D" w:rsidRDefault="00D7272D">
            <w:pPr>
              <w:jc w:val="center"/>
              <w:rPr>
                <w:rFonts w:asciiTheme="minorEastAsia" w:hAnsiTheme="minorEastAsia"/>
              </w:rPr>
            </w:pPr>
            <w:r>
              <w:rPr>
                <w:rFonts w:asciiTheme="minorEastAsia" w:hAnsiTheme="minorEastAsia" w:hint="eastAsia"/>
              </w:rPr>
              <w:t>2022.</w:t>
            </w:r>
            <w:r>
              <w:rPr>
                <w:rFonts w:asciiTheme="minorEastAsia" w:hAnsiTheme="minorEastAsia"/>
              </w:rPr>
              <w:t>11.03</w:t>
            </w:r>
          </w:p>
        </w:tc>
        <w:tc>
          <w:tcPr>
            <w:tcW w:w="5511" w:type="dxa"/>
            <w:shd w:val="clear" w:color="auto" w:fill="auto"/>
          </w:tcPr>
          <w:p w14:paraId="445E8D44" w14:textId="77777777" w:rsidR="0076630D" w:rsidRDefault="00D7272D">
            <w:pPr>
              <w:rPr>
                <w:rFonts w:asciiTheme="minorEastAsia" w:hAnsiTheme="minorEastAsia"/>
              </w:rPr>
            </w:pPr>
            <w:r>
              <w:rPr>
                <w:rFonts w:asciiTheme="minorEastAsia" w:hAnsiTheme="minorEastAsia" w:hint="eastAsia"/>
              </w:rPr>
              <w:t>FP1D</w:t>
            </w:r>
            <w:r>
              <w:rPr>
                <w:rFonts w:asciiTheme="minorEastAsia" w:hAnsiTheme="minorEastAsia"/>
              </w:rPr>
              <w:t>-2</w:t>
            </w:r>
            <w:r>
              <w:rPr>
                <w:rFonts w:asciiTheme="minorEastAsia" w:hAnsiTheme="minorEastAsia" w:hint="eastAsia"/>
              </w:rPr>
              <w:t>新增</w:t>
            </w:r>
            <w:r>
              <w:rPr>
                <w:rFonts w:asciiTheme="minorEastAsia" w:hAnsiTheme="minorEastAsia"/>
              </w:rPr>
              <w:t>：</w:t>
            </w:r>
          </w:p>
          <w:p w14:paraId="7A5E536C"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新增风扇</w:t>
            </w:r>
          </w:p>
          <w:p w14:paraId="0FB361C1"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w:t>
            </w:r>
            <w:r>
              <w:rPr>
                <w:rFonts w:ascii="Arial" w:eastAsia="宋体" w:hAnsi="Arial" w:cs="Arial" w:hint="eastAsia"/>
                <w:color w:val="000000"/>
                <w:kern w:val="0"/>
                <w:szCs w:val="21"/>
              </w:rPr>
              <w:t xml:space="preserve">13.8.1 </w:t>
            </w:r>
            <w:r>
              <w:rPr>
                <w:rFonts w:ascii="Arial" w:eastAsia="宋体" w:hAnsi="Arial" w:cs="Arial" w:hint="eastAsia"/>
                <w:color w:val="000000"/>
                <w:kern w:val="0"/>
                <w:szCs w:val="21"/>
              </w:rPr>
              <w:t>节能以太网</w:t>
            </w:r>
          </w:p>
          <w:p w14:paraId="6FB9E4FA"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color w:val="000000"/>
                <w:kern w:val="0"/>
                <w:szCs w:val="21"/>
              </w:rPr>
              <w:t>STP</w:t>
            </w:r>
            <w:r>
              <w:rPr>
                <w:rFonts w:ascii="Arial" w:eastAsia="宋体" w:hAnsi="Arial" w:cs="Arial" w:hint="eastAsia"/>
                <w:color w:val="000000"/>
                <w:kern w:val="0"/>
                <w:szCs w:val="21"/>
              </w:rPr>
              <w:t>/</w:t>
            </w:r>
            <w:r>
              <w:rPr>
                <w:rFonts w:ascii="Arial" w:eastAsia="宋体" w:hAnsi="Arial" w:cs="Arial" w:hint="eastAsia"/>
                <w:color w:val="000000"/>
                <w:kern w:val="0"/>
                <w:szCs w:val="21"/>
              </w:rPr>
              <w:t>端口设置</w:t>
            </w:r>
            <w:r>
              <w:rPr>
                <w:rFonts w:ascii="Arial" w:eastAsia="宋体" w:hAnsi="Arial" w:cs="Arial"/>
                <w:color w:val="000000"/>
                <w:kern w:val="0"/>
                <w:szCs w:val="21"/>
              </w:rPr>
              <w:t>：边缘端口增加自动边缘属性</w:t>
            </w:r>
          </w:p>
          <w:p w14:paraId="4992500B"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QoS</w:t>
            </w:r>
            <w:r>
              <w:rPr>
                <w:rFonts w:ascii="Arial" w:eastAsia="宋体" w:hAnsi="Arial" w:cs="Arial"/>
                <w:color w:val="000000"/>
                <w:kern w:val="0"/>
                <w:szCs w:val="21"/>
              </w:rPr>
              <w:t>/</w:t>
            </w:r>
            <w:r>
              <w:rPr>
                <w:rFonts w:ascii="Arial" w:eastAsia="宋体" w:hAnsi="Arial" w:cs="Arial" w:hint="eastAsia"/>
                <w:color w:val="000000"/>
                <w:kern w:val="0"/>
                <w:szCs w:val="21"/>
              </w:rPr>
              <w:t>队列调度</w:t>
            </w:r>
            <w:r>
              <w:rPr>
                <w:rFonts w:ascii="Arial" w:eastAsia="宋体" w:hAnsi="Arial" w:cs="Arial"/>
                <w:color w:val="000000"/>
                <w:kern w:val="0"/>
                <w:szCs w:val="21"/>
              </w:rPr>
              <w:t>：</w:t>
            </w:r>
            <w:r>
              <w:rPr>
                <w:rFonts w:ascii="Arial" w:eastAsia="宋体" w:hAnsi="Arial" w:cs="Arial"/>
                <w:color w:val="000000"/>
                <w:kern w:val="0"/>
                <w:szCs w:val="21"/>
              </w:rPr>
              <w:t>L2+&amp;L3</w:t>
            </w:r>
            <w:r>
              <w:rPr>
                <w:rFonts w:ascii="Arial" w:eastAsia="宋体" w:hAnsi="Arial" w:cs="Arial" w:hint="eastAsia"/>
                <w:color w:val="000000"/>
                <w:kern w:val="0"/>
                <w:szCs w:val="21"/>
              </w:rPr>
              <w:t>均</w:t>
            </w:r>
            <w:r>
              <w:rPr>
                <w:rFonts w:ascii="Arial" w:eastAsia="宋体" w:hAnsi="Arial" w:cs="Arial"/>
                <w:color w:val="000000"/>
                <w:kern w:val="0"/>
                <w:szCs w:val="21"/>
              </w:rPr>
              <w:t>更改为支持</w:t>
            </w:r>
            <w:r>
              <w:rPr>
                <w:rFonts w:ascii="Arial" w:eastAsia="宋体" w:hAnsi="Arial" w:cs="Arial" w:hint="eastAsia"/>
                <w:color w:val="000000"/>
                <w:kern w:val="0"/>
                <w:szCs w:val="21"/>
              </w:rPr>
              <w:t>基于</w:t>
            </w:r>
            <w:r>
              <w:rPr>
                <w:rFonts w:ascii="Arial" w:eastAsia="宋体" w:hAnsi="Arial" w:cs="Arial"/>
                <w:color w:val="000000"/>
                <w:kern w:val="0"/>
                <w:szCs w:val="21"/>
              </w:rPr>
              <w:t>接口的</w:t>
            </w:r>
            <w:r>
              <w:rPr>
                <w:rFonts w:ascii="Arial" w:eastAsia="宋体" w:hAnsi="Arial" w:cs="Arial" w:hint="eastAsia"/>
                <w:color w:val="000000"/>
                <w:kern w:val="0"/>
                <w:szCs w:val="21"/>
              </w:rPr>
              <w:t>队列调度</w:t>
            </w:r>
            <w:r>
              <w:rPr>
                <w:rFonts w:ascii="Arial" w:eastAsia="宋体" w:hAnsi="Arial" w:cs="Arial"/>
                <w:color w:val="000000"/>
                <w:kern w:val="0"/>
                <w:szCs w:val="21"/>
              </w:rPr>
              <w:t>，且</w:t>
            </w:r>
            <w:r>
              <w:rPr>
                <w:rFonts w:ascii="Arial" w:eastAsia="宋体" w:hAnsi="Arial" w:cs="Arial" w:hint="eastAsia"/>
                <w:color w:val="000000"/>
                <w:kern w:val="0"/>
                <w:szCs w:val="21"/>
              </w:rPr>
              <w:t>5</w:t>
            </w:r>
            <w:r>
              <w:rPr>
                <w:rFonts w:ascii="Arial" w:eastAsia="宋体" w:hAnsi="Arial" w:cs="Arial" w:hint="eastAsia"/>
                <w:color w:val="000000"/>
                <w:kern w:val="0"/>
                <w:szCs w:val="21"/>
              </w:rPr>
              <w:t>种</w:t>
            </w:r>
            <w:r>
              <w:rPr>
                <w:rFonts w:ascii="Arial" w:eastAsia="宋体" w:hAnsi="Arial" w:cs="Arial"/>
                <w:color w:val="000000"/>
                <w:kern w:val="0"/>
                <w:szCs w:val="21"/>
              </w:rPr>
              <w:t>方式均支持</w:t>
            </w:r>
          </w:p>
          <w:p w14:paraId="0D158E57"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新增重启</w:t>
            </w:r>
            <w:r>
              <w:rPr>
                <w:rFonts w:ascii="Arial" w:eastAsia="宋体" w:hAnsi="Arial" w:cs="Arial"/>
                <w:color w:val="000000"/>
                <w:kern w:val="0"/>
                <w:szCs w:val="21"/>
              </w:rPr>
              <w:t>计划</w:t>
            </w:r>
          </w:p>
        </w:tc>
        <w:tc>
          <w:tcPr>
            <w:tcW w:w="992" w:type="dxa"/>
            <w:shd w:val="clear" w:color="auto" w:fill="auto"/>
          </w:tcPr>
          <w:p w14:paraId="0F025901" w14:textId="77777777" w:rsidR="0076630D" w:rsidRDefault="00D7272D">
            <w:pPr>
              <w:jc w:val="center"/>
              <w:rPr>
                <w:rFonts w:asciiTheme="minorEastAsia" w:hAnsiTheme="minorEastAsia"/>
              </w:rPr>
            </w:pPr>
            <w:r>
              <w:rPr>
                <w:rFonts w:asciiTheme="minorEastAsia" w:hAnsiTheme="minorEastAsia" w:hint="eastAsia"/>
              </w:rPr>
              <w:t>xhfang</w:t>
            </w:r>
          </w:p>
        </w:tc>
      </w:tr>
      <w:tr w:rsidR="0076630D" w14:paraId="1AD43F47" w14:textId="77777777">
        <w:tc>
          <w:tcPr>
            <w:tcW w:w="1276" w:type="dxa"/>
            <w:shd w:val="clear" w:color="auto" w:fill="auto"/>
          </w:tcPr>
          <w:p w14:paraId="4363F6BA" w14:textId="77777777" w:rsidR="0076630D" w:rsidRDefault="00D7272D">
            <w:pPr>
              <w:jc w:val="center"/>
              <w:rPr>
                <w:rFonts w:asciiTheme="minorEastAsia" w:hAnsiTheme="minorEastAsia"/>
              </w:rPr>
            </w:pPr>
            <w:r>
              <w:rPr>
                <w:rFonts w:asciiTheme="minorEastAsia" w:hAnsiTheme="minorEastAsia" w:hint="eastAsia"/>
              </w:rPr>
              <w:t>1.</w:t>
            </w:r>
            <w:r>
              <w:rPr>
                <w:rFonts w:asciiTheme="minorEastAsia" w:hAnsiTheme="minorEastAsia"/>
              </w:rPr>
              <w:t>1.1</w:t>
            </w:r>
          </w:p>
        </w:tc>
        <w:tc>
          <w:tcPr>
            <w:tcW w:w="2002" w:type="dxa"/>
            <w:shd w:val="clear" w:color="auto" w:fill="auto"/>
          </w:tcPr>
          <w:p w14:paraId="6CFD0307" w14:textId="77777777" w:rsidR="0076630D" w:rsidRDefault="00D7272D">
            <w:pPr>
              <w:jc w:val="center"/>
              <w:rPr>
                <w:rFonts w:asciiTheme="minorEastAsia" w:hAnsiTheme="minorEastAsia"/>
              </w:rPr>
            </w:pPr>
            <w:r>
              <w:rPr>
                <w:rFonts w:asciiTheme="minorEastAsia" w:hAnsiTheme="minorEastAsia" w:hint="eastAsia"/>
              </w:rPr>
              <w:t>2022.</w:t>
            </w:r>
            <w:r>
              <w:rPr>
                <w:rFonts w:asciiTheme="minorEastAsia" w:hAnsiTheme="minorEastAsia"/>
              </w:rPr>
              <w:t>10.31</w:t>
            </w:r>
          </w:p>
        </w:tc>
        <w:tc>
          <w:tcPr>
            <w:tcW w:w="5511" w:type="dxa"/>
            <w:shd w:val="clear" w:color="auto" w:fill="auto"/>
          </w:tcPr>
          <w:p w14:paraId="416A0BFE" w14:textId="77777777" w:rsidR="0076630D" w:rsidRDefault="00D7272D">
            <w:pPr>
              <w:rPr>
                <w:rFonts w:asciiTheme="minorEastAsia" w:hAnsiTheme="minorEastAsia"/>
              </w:rPr>
            </w:pPr>
            <w:r>
              <w:rPr>
                <w:rFonts w:asciiTheme="minorEastAsia" w:hAnsiTheme="minorEastAsia" w:hint="eastAsia"/>
              </w:rPr>
              <w:t>FP1D</w:t>
            </w:r>
            <w:r>
              <w:rPr>
                <w:rFonts w:asciiTheme="minorEastAsia" w:hAnsiTheme="minorEastAsia"/>
              </w:rPr>
              <w:t>-1</w:t>
            </w:r>
            <w:r>
              <w:rPr>
                <w:rFonts w:asciiTheme="minorEastAsia" w:hAnsiTheme="minorEastAsia" w:hint="eastAsia"/>
              </w:rPr>
              <w:t>更新</w:t>
            </w:r>
            <w:r>
              <w:rPr>
                <w:rFonts w:asciiTheme="minorEastAsia" w:hAnsiTheme="minorEastAsia"/>
              </w:rPr>
              <w:t>：</w:t>
            </w:r>
          </w:p>
          <w:p w14:paraId="1C5AF135" w14:textId="77777777" w:rsidR="0076630D" w:rsidRDefault="003B6945">
            <w:pPr>
              <w:pStyle w:val="af2"/>
              <w:widowControl/>
              <w:numPr>
                <w:ilvl w:val="0"/>
                <w:numId w:val="27"/>
              </w:numPr>
              <w:ind w:firstLineChars="0"/>
              <w:jc w:val="left"/>
              <w:rPr>
                <w:rFonts w:ascii="Arial" w:eastAsia="宋体" w:hAnsi="Arial" w:cs="Arial"/>
                <w:color w:val="000000"/>
                <w:kern w:val="0"/>
                <w:szCs w:val="21"/>
              </w:rPr>
            </w:pPr>
            <w:hyperlink w:anchor="_VLAN接口/VLAN_Interface(FP1D)" w:history="1">
              <w:r w:rsidR="00D7272D">
                <w:rPr>
                  <w:rStyle w:val="af"/>
                  <w:rFonts w:ascii="Arial" w:eastAsia="宋体" w:hAnsi="Arial" w:cs="Arial"/>
                  <w:kern w:val="0"/>
                  <w:szCs w:val="21"/>
                </w:rPr>
                <w:t>VLAN</w:t>
              </w:r>
              <w:r w:rsidR="00D7272D">
                <w:rPr>
                  <w:rStyle w:val="af"/>
                  <w:rFonts w:ascii="Arial" w:eastAsia="宋体" w:hAnsi="Arial" w:cs="Arial"/>
                  <w:kern w:val="0"/>
                  <w:szCs w:val="21"/>
                </w:rPr>
                <w:t>接口</w:t>
              </w:r>
            </w:hyperlink>
          </w:p>
          <w:p w14:paraId="67E4413D" w14:textId="77777777" w:rsidR="0076630D" w:rsidRDefault="00D7272D">
            <w:pPr>
              <w:pStyle w:val="af2"/>
              <w:widowControl/>
              <w:numPr>
                <w:ilvl w:val="0"/>
                <w:numId w:val="30"/>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优化</w:t>
            </w:r>
            <w:r>
              <w:rPr>
                <w:rFonts w:ascii="Arial" w:eastAsia="宋体" w:hAnsi="Arial" w:cs="Arial" w:hint="eastAsia"/>
                <w:color w:val="000000"/>
                <w:kern w:val="0"/>
                <w:szCs w:val="21"/>
              </w:rPr>
              <w:t>VLAN</w:t>
            </w:r>
            <w:r>
              <w:rPr>
                <w:rFonts w:ascii="Arial" w:eastAsia="宋体" w:hAnsi="Arial" w:cs="Arial" w:hint="eastAsia"/>
                <w:color w:val="000000"/>
                <w:kern w:val="0"/>
                <w:szCs w:val="21"/>
              </w:rPr>
              <w:t>接口数量添加上限</w:t>
            </w:r>
          </w:p>
          <w:p w14:paraId="3AA7A9D6" w14:textId="77777777" w:rsidR="0076630D" w:rsidRDefault="00D7272D">
            <w:pPr>
              <w:pStyle w:val="af2"/>
              <w:widowControl/>
              <w:numPr>
                <w:ilvl w:val="0"/>
                <w:numId w:val="30"/>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IPv4</w:t>
            </w:r>
            <w:r>
              <w:rPr>
                <w:rFonts w:ascii="Arial" w:eastAsia="宋体" w:hAnsi="Arial" w:cs="Arial" w:hint="eastAsia"/>
                <w:color w:val="000000"/>
                <w:kern w:val="0"/>
                <w:szCs w:val="21"/>
              </w:rPr>
              <w:t>优化掩码输入规范</w:t>
            </w:r>
          </w:p>
          <w:p w14:paraId="4D2B4711" w14:textId="77777777" w:rsidR="0076630D" w:rsidRDefault="00D7272D">
            <w:pPr>
              <w:pStyle w:val="af2"/>
              <w:widowControl/>
              <w:numPr>
                <w:ilvl w:val="0"/>
                <w:numId w:val="30"/>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IPv6</w:t>
            </w:r>
            <w:r>
              <w:rPr>
                <w:rFonts w:ascii="Arial" w:eastAsia="宋体" w:hAnsi="Arial" w:cs="Arial" w:hint="eastAsia"/>
                <w:color w:val="000000"/>
                <w:kern w:val="0"/>
                <w:szCs w:val="21"/>
              </w:rPr>
              <w:t>整体优化</w:t>
            </w:r>
          </w:p>
          <w:p w14:paraId="1052263A" w14:textId="77777777" w:rsidR="0076630D" w:rsidRDefault="00D7272D">
            <w:pPr>
              <w:pStyle w:val="af2"/>
              <w:widowControl/>
              <w:numPr>
                <w:ilvl w:val="0"/>
                <w:numId w:val="30"/>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管理</w:t>
            </w:r>
            <w:r>
              <w:rPr>
                <w:rFonts w:ascii="Arial" w:eastAsia="宋体" w:hAnsi="Arial" w:cs="Arial" w:hint="eastAsia"/>
                <w:color w:val="000000"/>
                <w:kern w:val="0"/>
                <w:szCs w:val="21"/>
              </w:rPr>
              <w:t>VLAN</w:t>
            </w:r>
            <w:r>
              <w:rPr>
                <w:rFonts w:ascii="Arial" w:eastAsia="宋体" w:hAnsi="Arial" w:cs="Arial" w:hint="eastAsia"/>
                <w:color w:val="000000"/>
                <w:kern w:val="0"/>
                <w:szCs w:val="21"/>
              </w:rPr>
              <w:t>相关</w:t>
            </w:r>
            <w:r>
              <w:rPr>
                <w:rFonts w:ascii="Arial" w:eastAsia="宋体" w:hAnsi="Arial" w:cs="Arial" w:hint="eastAsia"/>
                <w:color w:val="000000"/>
                <w:kern w:val="0"/>
                <w:szCs w:val="21"/>
              </w:rPr>
              <w:t>IP</w:t>
            </w:r>
            <w:r>
              <w:rPr>
                <w:rFonts w:ascii="Arial" w:eastAsia="宋体" w:hAnsi="Arial" w:cs="Arial" w:hint="eastAsia"/>
                <w:color w:val="000000"/>
                <w:kern w:val="0"/>
                <w:szCs w:val="21"/>
              </w:rPr>
              <w:t>信息同步显示在列表中，但不可编辑和删除</w:t>
            </w:r>
          </w:p>
          <w:p w14:paraId="3A914AC0" w14:textId="77777777" w:rsidR="0076630D" w:rsidRDefault="003B6945">
            <w:pPr>
              <w:pStyle w:val="af2"/>
              <w:widowControl/>
              <w:numPr>
                <w:ilvl w:val="0"/>
                <w:numId w:val="27"/>
              </w:numPr>
              <w:ind w:firstLineChars="0"/>
              <w:jc w:val="left"/>
              <w:rPr>
                <w:rFonts w:ascii="Arial" w:eastAsia="宋体" w:hAnsi="Arial" w:cs="Arial"/>
                <w:color w:val="000000"/>
                <w:kern w:val="0"/>
                <w:szCs w:val="21"/>
              </w:rPr>
            </w:pPr>
            <w:hyperlink w:anchor="_DHCP_(FP1D)" w:history="1">
              <w:r w:rsidR="00D7272D">
                <w:rPr>
                  <w:rStyle w:val="af"/>
                  <w:rFonts w:ascii="Arial" w:eastAsia="宋体" w:hAnsi="Arial" w:cs="Arial" w:hint="eastAsia"/>
                  <w:kern w:val="0"/>
                  <w:szCs w:val="21"/>
                </w:rPr>
                <w:t>DHCP</w:t>
              </w:r>
            </w:hyperlink>
          </w:p>
          <w:p w14:paraId="72ED6CC2" w14:textId="77777777" w:rsidR="0076630D" w:rsidRDefault="00D7272D">
            <w:pPr>
              <w:pStyle w:val="af2"/>
              <w:widowControl/>
              <w:numPr>
                <w:ilvl w:val="0"/>
                <w:numId w:val="30"/>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DHCP Server</w:t>
            </w:r>
            <w:r>
              <w:rPr>
                <w:rFonts w:ascii="Arial" w:eastAsia="宋体" w:hAnsi="Arial" w:cs="Arial" w:hint="eastAsia"/>
                <w:color w:val="000000"/>
                <w:kern w:val="0"/>
                <w:szCs w:val="21"/>
              </w:rPr>
              <w:t>和</w:t>
            </w:r>
            <w:r>
              <w:rPr>
                <w:rFonts w:ascii="Arial" w:eastAsia="宋体" w:hAnsi="Arial" w:cs="Arial" w:hint="eastAsia"/>
                <w:color w:val="000000"/>
                <w:kern w:val="0"/>
                <w:szCs w:val="21"/>
              </w:rPr>
              <w:t>DHCP Relay</w:t>
            </w:r>
            <w:r>
              <w:rPr>
                <w:rFonts w:ascii="Arial" w:eastAsia="宋体" w:hAnsi="Arial" w:cs="Arial" w:hint="eastAsia"/>
                <w:color w:val="000000"/>
                <w:kern w:val="0"/>
                <w:szCs w:val="21"/>
              </w:rPr>
              <w:t>暂不支持</w:t>
            </w:r>
            <w:r>
              <w:rPr>
                <w:rFonts w:ascii="Arial" w:eastAsia="宋体" w:hAnsi="Arial" w:cs="Arial" w:hint="eastAsia"/>
                <w:color w:val="000000"/>
                <w:kern w:val="0"/>
                <w:szCs w:val="21"/>
              </w:rPr>
              <w:t>IPv6</w:t>
            </w:r>
          </w:p>
          <w:p w14:paraId="1972337C" w14:textId="77777777" w:rsidR="0076630D" w:rsidRDefault="00D7272D">
            <w:pPr>
              <w:pStyle w:val="af2"/>
              <w:widowControl/>
              <w:numPr>
                <w:ilvl w:val="0"/>
                <w:numId w:val="30"/>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DHCPv4</w:t>
            </w:r>
            <w:r>
              <w:rPr>
                <w:rFonts w:ascii="Arial" w:eastAsia="宋体" w:hAnsi="Arial" w:cs="Arial" w:hint="eastAsia"/>
                <w:color w:val="000000"/>
                <w:kern w:val="0"/>
                <w:szCs w:val="21"/>
              </w:rPr>
              <w:t>的</w:t>
            </w:r>
            <w:r>
              <w:rPr>
                <w:rFonts w:ascii="Arial" w:eastAsia="宋体" w:hAnsi="Arial" w:cs="Arial" w:hint="eastAsia"/>
                <w:color w:val="000000"/>
                <w:kern w:val="0"/>
                <w:szCs w:val="21"/>
              </w:rPr>
              <w:t>Ping</w:t>
            </w:r>
            <w:r>
              <w:rPr>
                <w:rFonts w:ascii="Arial" w:eastAsia="宋体" w:hAnsi="Arial" w:cs="Arial" w:hint="eastAsia"/>
                <w:color w:val="000000"/>
                <w:kern w:val="0"/>
                <w:szCs w:val="21"/>
              </w:rPr>
              <w:t>探测报文数和超时暂不支持</w:t>
            </w:r>
          </w:p>
          <w:p w14:paraId="4D2DC9D4" w14:textId="77777777" w:rsidR="0076630D" w:rsidRDefault="00D7272D">
            <w:pPr>
              <w:pStyle w:val="af2"/>
              <w:widowControl/>
              <w:numPr>
                <w:ilvl w:val="0"/>
                <w:numId w:val="30"/>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优化</w:t>
            </w:r>
            <w:r>
              <w:rPr>
                <w:rFonts w:ascii="Arial" w:eastAsia="宋体" w:hAnsi="Arial" w:cs="Arial" w:hint="eastAsia"/>
                <w:color w:val="000000"/>
                <w:kern w:val="0"/>
                <w:szCs w:val="21"/>
              </w:rPr>
              <w:t>DHCP Server</w:t>
            </w:r>
            <w:r>
              <w:rPr>
                <w:rFonts w:ascii="Arial" w:eastAsia="宋体" w:hAnsi="Arial" w:cs="Arial" w:hint="eastAsia"/>
                <w:color w:val="000000"/>
                <w:kern w:val="0"/>
                <w:szCs w:val="21"/>
              </w:rPr>
              <w:t>和</w:t>
            </w:r>
            <w:r>
              <w:rPr>
                <w:rFonts w:ascii="Arial" w:eastAsia="宋体" w:hAnsi="Arial" w:cs="Arial" w:hint="eastAsia"/>
                <w:color w:val="000000"/>
                <w:kern w:val="0"/>
                <w:szCs w:val="21"/>
              </w:rPr>
              <w:t>DHCP Relay</w:t>
            </w:r>
            <w:r>
              <w:rPr>
                <w:rFonts w:ascii="Arial" w:eastAsia="宋体" w:hAnsi="Arial" w:cs="Arial" w:hint="eastAsia"/>
                <w:color w:val="000000"/>
                <w:kern w:val="0"/>
                <w:szCs w:val="21"/>
              </w:rPr>
              <w:t>基于</w:t>
            </w:r>
            <w:r>
              <w:rPr>
                <w:rFonts w:ascii="Arial" w:eastAsia="宋体" w:hAnsi="Arial" w:cs="Arial" w:hint="eastAsia"/>
                <w:color w:val="000000"/>
                <w:kern w:val="0"/>
                <w:szCs w:val="21"/>
              </w:rPr>
              <w:t>VLAN</w:t>
            </w:r>
            <w:r>
              <w:rPr>
                <w:rFonts w:ascii="Arial" w:eastAsia="宋体" w:hAnsi="Arial" w:cs="Arial" w:hint="eastAsia"/>
                <w:color w:val="000000"/>
                <w:kern w:val="0"/>
                <w:szCs w:val="21"/>
              </w:rPr>
              <w:t>接口同时配置时，优先生效本地</w:t>
            </w:r>
            <w:r>
              <w:rPr>
                <w:rFonts w:ascii="Arial" w:eastAsia="宋体" w:hAnsi="Arial" w:cs="Arial" w:hint="eastAsia"/>
                <w:color w:val="000000"/>
                <w:kern w:val="0"/>
                <w:szCs w:val="21"/>
              </w:rPr>
              <w:t>DHCP</w:t>
            </w:r>
            <w:r>
              <w:rPr>
                <w:rFonts w:ascii="Arial" w:eastAsia="宋体" w:hAnsi="Arial" w:cs="Arial" w:hint="eastAsia"/>
                <w:color w:val="000000"/>
                <w:kern w:val="0"/>
                <w:szCs w:val="21"/>
              </w:rPr>
              <w:t>服务器</w:t>
            </w:r>
          </w:p>
          <w:p w14:paraId="70A4A32D" w14:textId="77777777" w:rsidR="0076630D" w:rsidRDefault="003B6945">
            <w:pPr>
              <w:pStyle w:val="af2"/>
              <w:widowControl/>
              <w:numPr>
                <w:ilvl w:val="0"/>
                <w:numId w:val="27"/>
              </w:numPr>
              <w:ind w:firstLineChars="0"/>
              <w:jc w:val="left"/>
              <w:rPr>
                <w:rFonts w:ascii="Arial" w:eastAsia="宋体" w:hAnsi="Arial" w:cs="Arial"/>
                <w:color w:val="000000"/>
                <w:kern w:val="0"/>
                <w:szCs w:val="21"/>
              </w:rPr>
            </w:pPr>
            <w:hyperlink w:anchor="_ARP表/ARP_Table_(FP1D)" w:history="1">
              <w:r w:rsidR="00D7272D">
                <w:rPr>
                  <w:rStyle w:val="af"/>
                  <w:rFonts w:ascii="Arial" w:eastAsia="宋体" w:hAnsi="Arial" w:cs="Arial" w:hint="eastAsia"/>
                  <w:kern w:val="0"/>
                  <w:szCs w:val="21"/>
                </w:rPr>
                <w:t>ARP</w:t>
              </w:r>
            </w:hyperlink>
          </w:p>
          <w:p w14:paraId="7714FB64" w14:textId="77777777" w:rsidR="0076630D" w:rsidRDefault="00D7272D">
            <w:pPr>
              <w:pStyle w:val="af2"/>
              <w:numPr>
                <w:ilvl w:val="0"/>
                <w:numId w:val="30"/>
              </w:numPr>
              <w:ind w:firstLineChars="0"/>
              <w:rPr>
                <w:rFonts w:ascii="Arial" w:eastAsia="宋体" w:hAnsi="Arial" w:cs="Arial"/>
                <w:color w:val="000000"/>
                <w:kern w:val="0"/>
                <w:szCs w:val="21"/>
              </w:rPr>
            </w:pPr>
            <w:r>
              <w:rPr>
                <w:rFonts w:ascii="Arial" w:eastAsia="宋体" w:hAnsi="Arial" w:cs="Arial" w:hint="eastAsia"/>
                <w:color w:val="000000"/>
                <w:kern w:val="0"/>
                <w:szCs w:val="21"/>
              </w:rPr>
              <w:t>优化</w:t>
            </w:r>
            <w:r>
              <w:rPr>
                <w:rFonts w:ascii="Arial" w:eastAsia="宋体" w:hAnsi="Arial" w:cs="Arial" w:hint="eastAsia"/>
                <w:color w:val="000000"/>
                <w:kern w:val="0"/>
                <w:szCs w:val="21"/>
              </w:rPr>
              <w:t>ARP</w:t>
            </w:r>
            <w:r>
              <w:rPr>
                <w:rFonts w:ascii="Arial" w:eastAsia="宋体" w:hAnsi="Arial" w:cs="Arial" w:hint="eastAsia"/>
                <w:color w:val="000000"/>
                <w:kern w:val="0"/>
                <w:szCs w:val="21"/>
              </w:rPr>
              <w:t>表项删除功能</w:t>
            </w:r>
          </w:p>
          <w:p w14:paraId="7AFD29E1" w14:textId="77777777" w:rsidR="0076630D" w:rsidRDefault="003B6945">
            <w:pPr>
              <w:pStyle w:val="af2"/>
              <w:widowControl/>
              <w:numPr>
                <w:ilvl w:val="0"/>
                <w:numId w:val="27"/>
              </w:numPr>
              <w:ind w:firstLineChars="0"/>
              <w:jc w:val="left"/>
              <w:rPr>
                <w:rFonts w:ascii="Arial" w:eastAsia="宋体" w:hAnsi="Arial" w:cs="Arial"/>
                <w:color w:val="000000"/>
                <w:kern w:val="0"/>
                <w:szCs w:val="21"/>
              </w:rPr>
            </w:pPr>
            <w:hyperlink w:anchor="_邻居发现/ND__(FP1D)" w:history="1">
              <w:r w:rsidR="00D7272D">
                <w:rPr>
                  <w:rStyle w:val="af"/>
                  <w:rFonts w:ascii="Arial" w:eastAsia="宋体" w:hAnsi="Arial" w:cs="Arial" w:hint="eastAsia"/>
                  <w:kern w:val="0"/>
                  <w:szCs w:val="21"/>
                </w:rPr>
                <w:t>ND</w:t>
              </w:r>
            </w:hyperlink>
          </w:p>
          <w:p w14:paraId="5D3C94FF" w14:textId="77777777" w:rsidR="0076630D" w:rsidRDefault="00D7272D">
            <w:pPr>
              <w:pStyle w:val="af2"/>
              <w:numPr>
                <w:ilvl w:val="0"/>
                <w:numId w:val="30"/>
              </w:numPr>
              <w:ind w:firstLineChars="0"/>
              <w:rPr>
                <w:rFonts w:ascii="Arial" w:eastAsia="宋体" w:hAnsi="Arial" w:cs="Arial"/>
                <w:color w:val="000000"/>
                <w:kern w:val="0"/>
                <w:szCs w:val="21"/>
              </w:rPr>
            </w:pPr>
            <w:r>
              <w:rPr>
                <w:rFonts w:ascii="Arial" w:eastAsia="宋体" w:hAnsi="Arial" w:cs="Arial" w:hint="eastAsia"/>
                <w:color w:val="000000"/>
                <w:kern w:val="0"/>
                <w:szCs w:val="21"/>
              </w:rPr>
              <w:t>优化</w:t>
            </w:r>
            <w:r>
              <w:rPr>
                <w:rFonts w:ascii="Arial" w:eastAsia="宋体" w:hAnsi="Arial" w:cs="Arial"/>
                <w:color w:val="000000"/>
                <w:kern w:val="0"/>
                <w:szCs w:val="21"/>
              </w:rPr>
              <w:t>ND</w:t>
            </w:r>
            <w:r>
              <w:rPr>
                <w:rFonts w:ascii="Arial" w:eastAsia="宋体" w:hAnsi="Arial" w:cs="Arial" w:hint="eastAsia"/>
                <w:color w:val="000000"/>
                <w:kern w:val="0"/>
                <w:szCs w:val="21"/>
              </w:rPr>
              <w:t>表项删除功能</w:t>
            </w:r>
          </w:p>
          <w:p w14:paraId="782CE901" w14:textId="77777777" w:rsidR="0076630D" w:rsidRDefault="003B6945">
            <w:pPr>
              <w:pStyle w:val="af2"/>
              <w:widowControl/>
              <w:numPr>
                <w:ilvl w:val="0"/>
                <w:numId w:val="27"/>
              </w:numPr>
              <w:ind w:firstLineChars="0"/>
              <w:jc w:val="left"/>
              <w:rPr>
                <w:rFonts w:ascii="Arial" w:eastAsia="宋体" w:hAnsi="Arial" w:cs="Arial"/>
                <w:color w:val="000000"/>
                <w:kern w:val="0"/>
                <w:szCs w:val="21"/>
              </w:rPr>
            </w:pPr>
            <w:hyperlink w:anchor="_静态路由/Static_Routing_(FP1D)" w:history="1">
              <w:r w:rsidR="00D7272D">
                <w:rPr>
                  <w:rStyle w:val="af"/>
                  <w:rFonts w:ascii="Arial" w:eastAsia="宋体" w:hAnsi="Arial" w:cs="Arial" w:hint="eastAsia"/>
                  <w:kern w:val="0"/>
                  <w:szCs w:val="21"/>
                </w:rPr>
                <w:t>静态路由</w:t>
              </w:r>
            </w:hyperlink>
          </w:p>
          <w:p w14:paraId="6DF3BA8E" w14:textId="77777777" w:rsidR="0076630D" w:rsidRDefault="00D7272D">
            <w:pPr>
              <w:pStyle w:val="af2"/>
              <w:widowControl/>
              <w:numPr>
                <w:ilvl w:val="0"/>
                <w:numId w:val="30"/>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补充</w:t>
            </w:r>
            <w:r>
              <w:rPr>
                <w:rFonts w:ascii="Arial" w:eastAsia="宋体" w:hAnsi="Arial" w:cs="Arial"/>
                <w:color w:val="000000"/>
                <w:kern w:val="0"/>
                <w:szCs w:val="21"/>
              </w:rPr>
              <w:t>静态路由的上限说明</w:t>
            </w:r>
          </w:p>
          <w:p w14:paraId="3A48C8B5" w14:textId="77777777" w:rsidR="0076630D" w:rsidRDefault="00D7272D">
            <w:pPr>
              <w:pStyle w:val="af2"/>
              <w:widowControl/>
              <w:numPr>
                <w:ilvl w:val="0"/>
                <w:numId w:val="30"/>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优化</w:t>
            </w:r>
            <w:r>
              <w:rPr>
                <w:rFonts w:ascii="Arial" w:eastAsia="宋体" w:hAnsi="Arial" w:cs="Arial"/>
                <w:color w:val="000000"/>
                <w:kern w:val="0"/>
                <w:szCs w:val="21"/>
              </w:rPr>
              <w:t>直连路由的掩码获取</w:t>
            </w:r>
          </w:p>
        </w:tc>
        <w:tc>
          <w:tcPr>
            <w:tcW w:w="992" w:type="dxa"/>
            <w:shd w:val="clear" w:color="auto" w:fill="auto"/>
          </w:tcPr>
          <w:p w14:paraId="1548899E" w14:textId="77777777" w:rsidR="0076630D" w:rsidRDefault="00D7272D">
            <w:pPr>
              <w:jc w:val="center"/>
              <w:rPr>
                <w:rFonts w:asciiTheme="minorEastAsia" w:hAnsiTheme="minorEastAsia"/>
              </w:rPr>
            </w:pPr>
            <w:r>
              <w:rPr>
                <w:rFonts w:asciiTheme="minorEastAsia" w:hAnsiTheme="minorEastAsia" w:hint="eastAsia"/>
              </w:rPr>
              <w:t>xhfang</w:t>
            </w:r>
          </w:p>
        </w:tc>
      </w:tr>
      <w:tr w:rsidR="0076630D" w14:paraId="17E4F661" w14:textId="77777777">
        <w:tc>
          <w:tcPr>
            <w:tcW w:w="1276" w:type="dxa"/>
            <w:shd w:val="clear" w:color="auto" w:fill="auto"/>
          </w:tcPr>
          <w:p w14:paraId="5B8C4834" w14:textId="77777777" w:rsidR="0076630D" w:rsidRDefault="00D7272D">
            <w:pPr>
              <w:jc w:val="center"/>
              <w:rPr>
                <w:rFonts w:asciiTheme="minorEastAsia" w:hAnsiTheme="minorEastAsia"/>
              </w:rPr>
            </w:pPr>
            <w:r>
              <w:rPr>
                <w:rFonts w:asciiTheme="minorEastAsia" w:hAnsiTheme="minorEastAsia" w:hint="eastAsia"/>
              </w:rPr>
              <w:t>1.</w:t>
            </w:r>
            <w:r>
              <w:rPr>
                <w:rFonts w:asciiTheme="minorEastAsia" w:hAnsiTheme="minorEastAsia"/>
              </w:rPr>
              <w:t>1.0</w:t>
            </w:r>
          </w:p>
        </w:tc>
        <w:tc>
          <w:tcPr>
            <w:tcW w:w="2002" w:type="dxa"/>
            <w:shd w:val="clear" w:color="auto" w:fill="auto"/>
          </w:tcPr>
          <w:p w14:paraId="2FBAE2AF" w14:textId="77777777" w:rsidR="0076630D" w:rsidRDefault="00D7272D">
            <w:pPr>
              <w:jc w:val="center"/>
              <w:rPr>
                <w:rFonts w:asciiTheme="minorEastAsia" w:hAnsiTheme="minorEastAsia"/>
              </w:rPr>
            </w:pPr>
            <w:r>
              <w:rPr>
                <w:rFonts w:asciiTheme="minorEastAsia" w:hAnsiTheme="minorEastAsia" w:hint="eastAsia"/>
              </w:rPr>
              <w:t>2022.</w:t>
            </w:r>
            <w:r>
              <w:rPr>
                <w:rFonts w:asciiTheme="minorEastAsia" w:hAnsiTheme="minorEastAsia"/>
              </w:rPr>
              <w:t>10.26</w:t>
            </w:r>
          </w:p>
        </w:tc>
        <w:tc>
          <w:tcPr>
            <w:tcW w:w="5511" w:type="dxa"/>
            <w:shd w:val="clear" w:color="auto" w:fill="auto"/>
          </w:tcPr>
          <w:p w14:paraId="2F972DB7" w14:textId="77777777" w:rsidR="0076630D" w:rsidRDefault="00D7272D">
            <w:pPr>
              <w:rPr>
                <w:rFonts w:asciiTheme="minorEastAsia" w:hAnsiTheme="minorEastAsia"/>
              </w:rPr>
            </w:pPr>
            <w:r>
              <w:rPr>
                <w:rFonts w:asciiTheme="minorEastAsia" w:hAnsiTheme="minorEastAsia" w:hint="eastAsia"/>
              </w:rPr>
              <w:t>FP1D</w:t>
            </w:r>
            <w:r>
              <w:rPr>
                <w:rFonts w:asciiTheme="minorEastAsia" w:hAnsiTheme="minorEastAsia"/>
              </w:rPr>
              <w:t>-1</w:t>
            </w:r>
            <w:r>
              <w:rPr>
                <w:rFonts w:asciiTheme="minorEastAsia" w:hAnsiTheme="minorEastAsia" w:hint="eastAsia"/>
              </w:rPr>
              <w:t>：</w:t>
            </w:r>
          </w:p>
          <w:p w14:paraId="55C18CA9"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w:t>
            </w:r>
            <w:r>
              <w:rPr>
                <w:rFonts w:ascii="Arial" w:eastAsia="宋体" w:hAnsi="Arial" w:cs="Arial" w:hint="eastAsia"/>
                <w:color w:val="000000"/>
                <w:kern w:val="0"/>
                <w:szCs w:val="21"/>
              </w:rPr>
              <w:t xml:space="preserve">6.7 </w:t>
            </w:r>
            <w:r>
              <w:rPr>
                <w:rFonts w:ascii="Arial" w:eastAsia="宋体" w:hAnsi="Arial" w:cs="Arial"/>
                <w:color w:val="000000"/>
                <w:kern w:val="0"/>
                <w:szCs w:val="21"/>
              </w:rPr>
              <w:t>GVRP</w:t>
            </w:r>
          </w:p>
          <w:p w14:paraId="7D3E1EA9"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w:t>
            </w:r>
            <w:r>
              <w:rPr>
                <w:rFonts w:ascii="Arial" w:eastAsia="宋体" w:hAnsi="Arial" w:cs="Arial" w:hint="eastAsia"/>
                <w:color w:val="000000"/>
                <w:kern w:val="0"/>
                <w:szCs w:val="21"/>
              </w:rPr>
              <w:t xml:space="preserve">7.1 </w:t>
            </w:r>
            <w:r>
              <w:rPr>
                <w:rFonts w:ascii="Arial" w:eastAsia="宋体" w:hAnsi="Arial" w:cs="Arial"/>
                <w:color w:val="000000"/>
                <w:kern w:val="0"/>
                <w:szCs w:val="21"/>
              </w:rPr>
              <w:t>VLAN</w:t>
            </w:r>
            <w:r>
              <w:rPr>
                <w:rFonts w:ascii="Arial" w:eastAsia="宋体" w:hAnsi="Arial" w:cs="Arial"/>
                <w:color w:val="000000"/>
                <w:kern w:val="0"/>
                <w:szCs w:val="21"/>
              </w:rPr>
              <w:t>接口</w:t>
            </w:r>
          </w:p>
          <w:p w14:paraId="532B2F7B"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w:t>
            </w:r>
            <w:r>
              <w:rPr>
                <w:rFonts w:ascii="Arial" w:eastAsia="宋体" w:hAnsi="Arial" w:cs="Arial" w:hint="eastAsia"/>
                <w:color w:val="000000"/>
                <w:kern w:val="0"/>
                <w:szCs w:val="21"/>
              </w:rPr>
              <w:t xml:space="preserve">7.2 </w:t>
            </w:r>
            <w:r>
              <w:rPr>
                <w:rFonts w:ascii="Arial" w:eastAsia="宋体" w:hAnsi="Arial" w:cs="Arial"/>
                <w:color w:val="000000"/>
                <w:kern w:val="0"/>
                <w:szCs w:val="21"/>
              </w:rPr>
              <w:t>DHCP</w:t>
            </w:r>
          </w:p>
          <w:p w14:paraId="3AC965B7"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w:t>
            </w:r>
            <w:r>
              <w:rPr>
                <w:rFonts w:ascii="Arial" w:eastAsia="宋体" w:hAnsi="Arial" w:cs="Arial" w:hint="eastAsia"/>
                <w:color w:val="000000"/>
                <w:kern w:val="0"/>
                <w:szCs w:val="21"/>
              </w:rPr>
              <w:t xml:space="preserve">7.3 </w:t>
            </w:r>
            <w:r>
              <w:rPr>
                <w:rFonts w:ascii="Arial" w:eastAsia="宋体" w:hAnsi="Arial" w:cs="Arial"/>
                <w:color w:val="000000"/>
                <w:kern w:val="0"/>
                <w:szCs w:val="21"/>
              </w:rPr>
              <w:t>ARP</w:t>
            </w:r>
            <w:r>
              <w:rPr>
                <w:rFonts w:ascii="Arial" w:eastAsia="宋体" w:hAnsi="Arial" w:cs="Arial"/>
                <w:color w:val="000000"/>
                <w:kern w:val="0"/>
                <w:szCs w:val="21"/>
              </w:rPr>
              <w:t>表</w:t>
            </w:r>
          </w:p>
          <w:p w14:paraId="5B4FE3C3"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w:t>
            </w:r>
            <w:r>
              <w:rPr>
                <w:rFonts w:ascii="Arial" w:eastAsia="宋体" w:hAnsi="Arial" w:cs="Arial" w:hint="eastAsia"/>
                <w:color w:val="000000"/>
                <w:kern w:val="0"/>
                <w:szCs w:val="21"/>
              </w:rPr>
              <w:t xml:space="preserve">7.4 </w:t>
            </w:r>
            <w:r>
              <w:rPr>
                <w:rFonts w:ascii="Arial" w:eastAsia="宋体" w:hAnsi="Arial" w:cs="Arial"/>
                <w:color w:val="000000"/>
                <w:kern w:val="0"/>
                <w:szCs w:val="21"/>
              </w:rPr>
              <w:t>ND</w:t>
            </w:r>
          </w:p>
          <w:p w14:paraId="22E19838"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w:t>
            </w:r>
            <w:r>
              <w:rPr>
                <w:rFonts w:ascii="Arial" w:eastAsia="宋体" w:hAnsi="Arial" w:cs="Arial" w:hint="eastAsia"/>
                <w:color w:val="000000"/>
                <w:kern w:val="0"/>
                <w:szCs w:val="21"/>
              </w:rPr>
              <w:t xml:space="preserve">7.5 </w:t>
            </w:r>
            <w:r>
              <w:rPr>
                <w:rFonts w:ascii="Arial" w:eastAsia="宋体" w:hAnsi="Arial" w:cs="Arial"/>
                <w:color w:val="000000"/>
                <w:kern w:val="0"/>
                <w:szCs w:val="21"/>
              </w:rPr>
              <w:t>DNS</w:t>
            </w:r>
          </w:p>
          <w:p w14:paraId="439950CB"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w:t>
            </w:r>
            <w:r>
              <w:rPr>
                <w:rFonts w:ascii="Arial" w:eastAsia="宋体" w:hAnsi="Arial" w:cs="Arial" w:hint="eastAsia"/>
                <w:color w:val="000000"/>
                <w:kern w:val="0"/>
                <w:szCs w:val="21"/>
              </w:rPr>
              <w:t>8.1</w:t>
            </w:r>
            <w:r>
              <w:rPr>
                <w:rFonts w:ascii="Arial" w:eastAsia="宋体" w:hAnsi="Arial" w:cs="Arial" w:hint="eastAsia"/>
                <w:color w:val="000000"/>
                <w:kern w:val="0"/>
                <w:szCs w:val="21"/>
              </w:rPr>
              <w:t>静态路由</w:t>
            </w:r>
          </w:p>
          <w:p w14:paraId="6BBD5B47"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新增</w:t>
            </w:r>
            <w:r>
              <w:rPr>
                <w:rFonts w:ascii="Arial" w:eastAsia="宋体" w:hAnsi="Arial" w:cs="Arial" w:hint="eastAsia"/>
                <w:color w:val="000000"/>
                <w:kern w:val="0"/>
                <w:szCs w:val="21"/>
              </w:rPr>
              <w:t>14.4</w:t>
            </w:r>
            <w:r>
              <w:rPr>
                <w:rFonts w:ascii="Arial" w:eastAsia="宋体" w:hAnsi="Arial" w:cs="Arial" w:hint="eastAsia"/>
                <w:color w:val="000000"/>
                <w:kern w:val="0"/>
                <w:szCs w:val="21"/>
              </w:rPr>
              <w:t>时间策略</w:t>
            </w:r>
          </w:p>
          <w:p w14:paraId="5A63A356" w14:textId="77777777" w:rsidR="0076630D" w:rsidRDefault="0076630D">
            <w:pPr>
              <w:widowControl/>
              <w:jc w:val="left"/>
              <w:rPr>
                <w:rFonts w:ascii="Arial" w:eastAsia="宋体" w:hAnsi="Arial" w:cs="Arial"/>
                <w:color w:val="000000"/>
                <w:kern w:val="0"/>
                <w:szCs w:val="21"/>
              </w:rPr>
            </w:pPr>
          </w:p>
          <w:p w14:paraId="3B7DED7D" w14:textId="77777777" w:rsidR="0076630D" w:rsidRDefault="00D7272D">
            <w:pPr>
              <w:widowControl/>
              <w:jc w:val="left"/>
              <w:rPr>
                <w:rFonts w:ascii="Arial" w:eastAsia="宋体" w:hAnsi="Arial" w:cs="Arial"/>
                <w:color w:val="000000"/>
                <w:kern w:val="0"/>
                <w:szCs w:val="21"/>
              </w:rPr>
            </w:pPr>
            <w:r>
              <w:rPr>
                <w:rFonts w:ascii="Arial" w:eastAsia="宋体" w:hAnsi="Arial" w:cs="Arial" w:hint="eastAsia"/>
                <w:color w:val="000000"/>
                <w:kern w:val="0"/>
                <w:szCs w:val="21"/>
              </w:rPr>
              <w:t>FP1</w:t>
            </w:r>
            <w:r>
              <w:rPr>
                <w:rFonts w:ascii="Arial" w:eastAsia="宋体" w:hAnsi="Arial" w:cs="Arial"/>
                <w:color w:val="000000"/>
                <w:kern w:val="0"/>
                <w:szCs w:val="21"/>
              </w:rPr>
              <w:t>A/B/C</w:t>
            </w:r>
            <w:r>
              <w:rPr>
                <w:rFonts w:ascii="Arial" w:eastAsia="宋体" w:hAnsi="Arial" w:cs="Arial"/>
                <w:color w:val="000000"/>
                <w:kern w:val="0"/>
                <w:szCs w:val="21"/>
              </w:rPr>
              <w:t>优化：</w:t>
            </w:r>
          </w:p>
          <w:p w14:paraId="690CA6AE"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端口基本配置</w:t>
            </w:r>
            <w:r>
              <w:rPr>
                <w:rFonts w:ascii="Arial" w:eastAsia="宋体" w:hAnsi="Arial" w:cs="Arial"/>
                <w:color w:val="000000"/>
                <w:kern w:val="0"/>
                <w:szCs w:val="21"/>
              </w:rPr>
              <w:t>：</w:t>
            </w:r>
          </w:p>
          <w:p w14:paraId="25634BFC" w14:textId="77777777" w:rsidR="0076630D" w:rsidRDefault="00D7272D">
            <w:pPr>
              <w:pStyle w:val="af2"/>
              <w:widowControl/>
              <w:numPr>
                <w:ilvl w:val="0"/>
                <w:numId w:val="3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Jumbo Frame</w:t>
            </w:r>
            <w:r>
              <w:rPr>
                <w:rFonts w:ascii="Arial" w:eastAsia="宋体" w:hAnsi="Arial" w:cs="Arial" w:hint="eastAsia"/>
                <w:color w:val="000000"/>
                <w:kern w:val="0"/>
                <w:szCs w:val="21"/>
              </w:rPr>
              <w:t>默认值改为</w:t>
            </w:r>
            <w:r>
              <w:rPr>
                <w:rFonts w:ascii="Arial" w:eastAsia="宋体" w:hAnsi="Arial" w:cs="Arial" w:hint="eastAsia"/>
                <w:color w:val="000000"/>
                <w:kern w:val="0"/>
                <w:szCs w:val="21"/>
              </w:rPr>
              <w:t>9000</w:t>
            </w:r>
          </w:p>
          <w:p w14:paraId="6D66D62A" w14:textId="77777777" w:rsidR="0076630D" w:rsidRDefault="00D7272D">
            <w:pPr>
              <w:pStyle w:val="af2"/>
              <w:widowControl/>
              <w:numPr>
                <w:ilvl w:val="0"/>
                <w:numId w:val="3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L</w:t>
            </w:r>
            <w:r>
              <w:rPr>
                <w:rFonts w:ascii="Arial" w:eastAsia="宋体" w:hAnsi="Arial" w:cs="Arial"/>
                <w:color w:val="000000"/>
                <w:kern w:val="0"/>
                <w:szCs w:val="21"/>
              </w:rPr>
              <w:t>2</w:t>
            </w:r>
            <w:r>
              <w:rPr>
                <w:rFonts w:ascii="Arial" w:eastAsia="宋体" w:hAnsi="Arial" w:cs="Arial" w:hint="eastAsia"/>
                <w:color w:val="000000"/>
                <w:kern w:val="0"/>
                <w:szCs w:val="21"/>
              </w:rPr>
              <w:t>光口的速率模式，增加</w:t>
            </w:r>
            <w:r>
              <w:rPr>
                <w:rFonts w:ascii="Arial" w:eastAsia="宋体" w:hAnsi="Arial" w:cs="Arial" w:hint="eastAsia"/>
                <w:color w:val="000000"/>
                <w:kern w:val="0"/>
                <w:szCs w:val="21"/>
              </w:rPr>
              <w:t>Auto</w:t>
            </w:r>
            <w:r>
              <w:rPr>
                <w:rFonts w:ascii="Arial" w:eastAsia="宋体" w:hAnsi="Arial" w:cs="Arial" w:hint="eastAsia"/>
                <w:color w:val="000000"/>
                <w:kern w:val="0"/>
                <w:szCs w:val="21"/>
              </w:rPr>
              <w:t>选项</w:t>
            </w:r>
          </w:p>
          <w:p w14:paraId="1D32FE60" w14:textId="77777777" w:rsidR="0076630D" w:rsidRDefault="00D7272D">
            <w:pPr>
              <w:pStyle w:val="af2"/>
              <w:widowControl/>
              <w:numPr>
                <w:ilvl w:val="0"/>
                <w:numId w:val="3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入站过滤：</w:t>
            </w:r>
            <w:r>
              <w:rPr>
                <w:rFonts w:ascii="Arial" w:eastAsia="宋体" w:hAnsi="Arial" w:cs="Arial" w:hint="eastAsia"/>
                <w:color w:val="000000"/>
                <w:kern w:val="0"/>
                <w:szCs w:val="21"/>
              </w:rPr>
              <w:t>Access</w:t>
            </w:r>
            <w:r>
              <w:rPr>
                <w:rFonts w:ascii="Arial" w:eastAsia="宋体" w:hAnsi="Arial" w:cs="Arial" w:hint="eastAsia"/>
                <w:color w:val="000000"/>
                <w:kern w:val="0"/>
                <w:szCs w:val="21"/>
              </w:rPr>
              <w:t>、</w:t>
            </w:r>
            <w:r>
              <w:rPr>
                <w:rFonts w:ascii="Arial" w:eastAsia="宋体" w:hAnsi="Arial" w:cs="Arial" w:hint="eastAsia"/>
                <w:color w:val="000000"/>
                <w:kern w:val="0"/>
                <w:szCs w:val="21"/>
              </w:rPr>
              <w:t>Trunk</w:t>
            </w:r>
            <w:r>
              <w:rPr>
                <w:rFonts w:ascii="Arial" w:eastAsia="宋体" w:hAnsi="Arial" w:cs="Arial" w:hint="eastAsia"/>
                <w:color w:val="000000"/>
                <w:kern w:val="0"/>
                <w:szCs w:val="21"/>
              </w:rPr>
              <w:t>端口不支持配置</w:t>
            </w:r>
          </w:p>
          <w:p w14:paraId="485558C1"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流量统计</w:t>
            </w:r>
            <w:r>
              <w:rPr>
                <w:rFonts w:ascii="Arial" w:eastAsia="宋体" w:hAnsi="Arial" w:cs="Arial"/>
                <w:color w:val="000000"/>
                <w:kern w:val="0"/>
                <w:szCs w:val="21"/>
              </w:rPr>
              <w:t>：补充</w:t>
            </w:r>
            <w:r>
              <w:rPr>
                <w:rFonts w:ascii="Arial" w:eastAsia="宋体" w:hAnsi="Arial" w:cs="Arial"/>
                <w:color w:val="000000"/>
                <w:kern w:val="0"/>
                <w:szCs w:val="21"/>
              </w:rPr>
              <w:t>Etherlike</w:t>
            </w:r>
            <w:r>
              <w:rPr>
                <w:rFonts w:ascii="Arial" w:eastAsia="宋体" w:hAnsi="Arial" w:cs="Arial"/>
                <w:color w:val="000000"/>
                <w:kern w:val="0"/>
                <w:szCs w:val="21"/>
              </w:rPr>
              <w:t>和</w:t>
            </w:r>
            <w:r>
              <w:rPr>
                <w:rFonts w:ascii="Arial" w:eastAsia="宋体" w:hAnsi="Arial" w:cs="Arial"/>
                <w:color w:val="000000"/>
                <w:kern w:val="0"/>
                <w:szCs w:val="21"/>
              </w:rPr>
              <w:t>RMON</w:t>
            </w:r>
            <w:r>
              <w:rPr>
                <w:rFonts w:ascii="Arial" w:eastAsia="宋体" w:hAnsi="Arial" w:cs="Arial"/>
                <w:color w:val="000000"/>
                <w:kern w:val="0"/>
                <w:szCs w:val="21"/>
              </w:rPr>
              <w:t>的统计信息</w:t>
            </w:r>
          </w:p>
          <w:p w14:paraId="0D3AC094"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端口自动恢复</w:t>
            </w:r>
            <w:r>
              <w:rPr>
                <w:rFonts w:ascii="Arial" w:eastAsia="宋体" w:hAnsi="Arial" w:cs="Arial"/>
                <w:color w:val="000000"/>
                <w:kern w:val="0"/>
                <w:szCs w:val="21"/>
              </w:rPr>
              <w:t>：触发机制默认全</w:t>
            </w:r>
            <w:r>
              <w:rPr>
                <w:rFonts w:ascii="Arial" w:eastAsia="宋体" w:hAnsi="Arial" w:cs="Arial" w:hint="eastAsia"/>
                <w:color w:val="000000"/>
                <w:kern w:val="0"/>
                <w:szCs w:val="21"/>
              </w:rPr>
              <w:t>不选</w:t>
            </w:r>
          </w:p>
          <w:p w14:paraId="21FAA6CA"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color w:val="000000"/>
                <w:kern w:val="0"/>
                <w:szCs w:val="21"/>
              </w:rPr>
              <w:t>STP</w:t>
            </w:r>
            <w:r>
              <w:rPr>
                <w:rFonts w:ascii="Arial" w:eastAsia="宋体" w:hAnsi="Arial" w:cs="Arial"/>
                <w:color w:val="000000"/>
                <w:kern w:val="0"/>
                <w:szCs w:val="21"/>
              </w:rPr>
              <w:t>：</w:t>
            </w:r>
          </w:p>
          <w:p w14:paraId="27DD4FA1" w14:textId="77777777" w:rsidR="0076630D" w:rsidRDefault="00D7272D">
            <w:pPr>
              <w:pStyle w:val="af2"/>
              <w:widowControl/>
              <w:numPr>
                <w:ilvl w:val="0"/>
                <w:numId w:val="3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w:t>
            </w:r>
            <w:r>
              <w:rPr>
                <w:rFonts w:ascii="Arial" w:eastAsia="宋体" w:hAnsi="Arial" w:cs="Arial" w:hint="eastAsia"/>
                <w:color w:val="000000"/>
                <w:kern w:val="0"/>
                <w:szCs w:val="21"/>
              </w:rPr>
              <w:t>BUG 237606</w:t>
            </w:r>
            <w:r>
              <w:rPr>
                <w:rFonts w:ascii="Arial" w:eastAsia="宋体" w:hAnsi="Arial" w:cs="Arial" w:hint="eastAsia"/>
                <w:color w:val="000000"/>
                <w:kern w:val="0"/>
                <w:szCs w:val="21"/>
              </w:rPr>
              <w:t>】</w:t>
            </w:r>
            <w:r>
              <w:rPr>
                <w:rFonts w:ascii="Arial" w:eastAsia="宋体" w:hAnsi="Arial" w:cs="Arial" w:hint="eastAsia"/>
                <w:color w:val="000000"/>
                <w:kern w:val="0"/>
                <w:szCs w:val="21"/>
              </w:rPr>
              <w:t>STP</w:t>
            </w:r>
            <w:r>
              <w:rPr>
                <w:rFonts w:ascii="Arial" w:eastAsia="宋体" w:hAnsi="Arial" w:cs="Arial" w:hint="eastAsia"/>
                <w:color w:val="000000"/>
                <w:kern w:val="0"/>
                <w:szCs w:val="21"/>
              </w:rPr>
              <w:t>关闭时，</w:t>
            </w:r>
            <w:r>
              <w:rPr>
                <w:rFonts w:ascii="Arial" w:eastAsia="宋体" w:hAnsi="Arial" w:cs="Arial" w:hint="eastAsia"/>
                <w:color w:val="000000"/>
                <w:kern w:val="0"/>
                <w:szCs w:val="21"/>
              </w:rPr>
              <w:t>BPDU</w:t>
            </w:r>
            <w:r>
              <w:rPr>
                <w:rFonts w:ascii="Arial" w:eastAsia="宋体" w:hAnsi="Arial" w:cs="Arial" w:hint="eastAsia"/>
                <w:color w:val="000000"/>
                <w:kern w:val="0"/>
                <w:szCs w:val="21"/>
              </w:rPr>
              <w:t>处理默认泛洪</w:t>
            </w:r>
          </w:p>
          <w:p w14:paraId="70448876" w14:textId="77777777" w:rsidR="0076630D" w:rsidRDefault="00D7272D">
            <w:pPr>
              <w:pStyle w:val="af2"/>
              <w:widowControl/>
              <w:numPr>
                <w:ilvl w:val="0"/>
                <w:numId w:val="3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w:t>
            </w:r>
            <w:r>
              <w:rPr>
                <w:rFonts w:ascii="Arial" w:eastAsia="宋体" w:hAnsi="Arial" w:cs="Arial" w:hint="eastAsia"/>
                <w:color w:val="000000"/>
                <w:kern w:val="0"/>
                <w:szCs w:val="21"/>
              </w:rPr>
              <w:t>BUG 235991</w:t>
            </w:r>
            <w:r>
              <w:rPr>
                <w:rFonts w:ascii="Arial" w:eastAsia="宋体" w:hAnsi="Arial" w:cs="Arial" w:hint="eastAsia"/>
                <w:color w:val="000000"/>
                <w:kern w:val="0"/>
                <w:szCs w:val="21"/>
              </w:rPr>
              <w:t>】生成树信息显示优化</w:t>
            </w:r>
          </w:p>
          <w:p w14:paraId="103400D2"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攻击防范</w:t>
            </w:r>
            <w:r>
              <w:rPr>
                <w:rFonts w:ascii="Arial" w:eastAsia="宋体" w:hAnsi="Arial" w:cs="Arial"/>
                <w:color w:val="000000"/>
                <w:kern w:val="0"/>
                <w:szCs w:val="21"/>
              </w:rPr>
              <w:t>：</w:t>
            </w:r>
            <w:r>
              <w:rPr>
                <w:rFonts w:ascii="Arial" w:eastAsia="宋体" w:hAnsi="Arial" w:cs="Arial" w:hint="eastAsia"/>
                <w:color w:val="000000"/>
                <w:kern w:val="0"/>
                <w:szCs w:val="21"/>
              </w:rPr>
              <w:t>默认全部关闭</w:t>
            </w:r>
          </w:p>
          <w:p w14:paraId="361025C5"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w:t>
            </w:r>
            <w:r>
              <w:rPr>
                <w:rFonts w:ascii="Arial" w:eastAsia="宋体" w:hAnsi="Arial" w:cs="Arial" w:hint="eastAsia"/>
                <w:color w:val="000000"/>
                <w:kern w:val="0"/>
                <w:szCs w:val="21"/>
              </w:rPr>
              <w:t>BUG 235748</w:t>
            </w:r>
            <w:r>
              <w:rPr>
                <w:rFonts w:ascii="Arial" w:eastAsia="宋体" w:hAnsi="Arial" w:cs="Arial" w:hint="eastAsia"/>
                <w:color w:val="000000"/>
                <w:kern w:val="0"/>
                <w:szCs w:val="21"/>
              </w:rPr>
              <w:t>】不再支持</w:t>
            </w:r>
            <w:r>
              <w:rPr>
                <w:rFonts w:ascii="Arial" w:eastAsia="宋体" w:hAnsi="Arial" w:cs="Arial" w:hint="eastAsia"/>
                <w:color w:val="000000"/>
                <w:kern w:val="0"/>
                <w:szCs w:val="21"/>
              </w:rPr>
              <w:t>HTTP</w:t>
            </w:r>
            <w:r>
              <w:rPr>
                <w:rFonts w:ascii="Arial" w:eastAsia="宋体" w:hAnsi="Arial" w:cs="Arial" w:hint="eastAsia"/>
                <w:color w:val="000000"/>
                <w:kern w:val="0"/>
                <w:szCs w:val="21"/>
              </w:rPr>
              <w:t>访问，默认使用</w:t>
            </w:r>
            <w:r>
              <w:rPr>
                <w:rFonts w:ascii="Arial" w:eastAsia="宋体" w:hAnsi="Arial" w:cs="Arial" w:hint="eastAsia"/>
                <w:color w:val="000000"/>
                <w:kern w:val="0"/>
                <w:szCs w:val="21"/>
              </w:rPr>
              <w:t>HTTPS</w:t>
            </w:r>
            <w:r>
              <w:rPr>
                <w:rFonts w:ascii="Arial" w:eastAsia="宋体" w:hAnsi="Arial" w:cs="Arial" w:hint="eastAsia"/>
                <w:color w:val="000000"/>
                <w:kern w:val="0"/>
                <w:szCs w:val="21"/>
              </w:rPr>
              <w:t>访问，需做如下变更：</w:t>
            </w:r>
          </w:p>
          <w:p w14:paraId="2485DA39" w14:textId="77777777" w:rsidR="0076630D" w:rsidRDefault="00D7272D">
            <w:pPr>
              <w:pStyle w:val="af2"/>
              <w:widowControl/>
              <w:numPr>
                <w:ilvl w:val="0"/>
                <w:numId w:val="3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AAA/</w:t>
            </w:r>
            <w:r>
              <w:rPr>
                <w:rFonts w:ascii="Arial" w:eastAsia="宋体" w:hAnsi="Arial" w:cs="Arial" w:hint="eastAsia"/>
                <w:color w:val="000000"/>
                <w:kern w:val="0"/>
                <w:szCs w:val="21"/>
              </w:rPr>
              <w:t>登录认证：去除“</w:t>
            </w:r>
            <w:r>
              <w:rPr>
                <w:rFonts w:ascii="Arial" w:eastAsia="宋体" w:hAnsi="Arial" w:cs="Arial" w:hint="eastAsia"/>
                <w:color w:val="000000"/>
                <w:kern w:val="0"/>
                <w:szCs w:val="21"/>
              </w:rPr>
              <w:t>HTTP</w:t>
            </w:r>
            <w:r>
              <w:rPr>
                <w:rFonts w:ascii="Arial" w:eastAsia="宋体" w:hAnsi="Arial" w:cs="Arial" w:hint="eastAsia"/>
                <w:color w:val="000000"/>
                <w:kern w:val="0"/>
                <w:szCs w:val="21"/>
              </w:rPr>
              <w:t>”</w:t>
            </w:r>
          </w:p>
          <w:p w14:paraId="3E118683" w14:textId="77777777" w:rsidR="0076630D" w:rsidRDefault="00D7272D">
            <w:pPr>
              <w:pStyle w:val="af2"/>
              <w:widowControl/>
              <w:numPr>
                <w:ilvl w:val="0"/>
                <w:numId w:val="3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访问控制：去除“开启</w:t>
            </w:r>
            <w:r>
              <w:rPr>
                <w:rFonts w:ascii="Arial" w:eastAsia="宋体" w:hAnsi="Arial" w:cs="Arial" w:hint="eastAsia"/>
                <w:color w:val="000000"/>
                <w:kern w:val="0"/>
                <w:szCs w:val="21"/>
              </w:rPr>
              <w:t>HTTPS</w:t>
            </w:r>
            <w:r>
              <w:rPr>
                <w:rFonts w:ascii="Arial" w:eastAsia="宋体" w:hAnsi="Arial" w:cs="Arial" w:hint="eastAsia"/>
                <w:color w:val="000000"/>
                <w:kern w:val="0"/>
                <w:szCs w:val="21"/>
              </w:rPr>
              <w:t>访问”，此阶段端口配置仍不开放</w:t>
            </w:r>
          </w:p>
          <w:p w14:paraId="41622635"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日志</w:t>
            </w:r>
            <w:r>
              <w:rPr>
                <w:rFonts w:ascii="Arial" w:eastAsia="宋体" w:hAnsi="Arial" w:cs="Arial"/>
                <w:color w:val="000000"/>
                <w:kern w:val="0"/>
                <w:szCs w:val="21"/>
              </w:rPr>
              <w:t>：</w:t>
            </w:r>
            <w:r>
              <w:rPr>
                <w:rFonts w:ascii="Arial" w:eastAsia="宋体" w:hAnsi="Arial" w:cs="Arial" w:hint="eastAsia"/>
                <w:color w:val="000000"/>
                <w:kern w:val="0"/>
                <w:szCs w:val="21"/>
              </w:rPr>
              <w:t>修改</w:t>
            </w:r>
            <w:r>
              <w:rPr>
                <w:rFonts w:ascii="Arial" w:eastAsia="宋体" w:hAnsi="Arial" w:cs="Arial"/>
                <w:color w:val="000000"/>
                <w:kern w:val="0"/>
                <w:szCs w:val="21"/>
              </w:rPr>
              <w:t>RAM</w:t>
            </w:r>
            <w:r>
              <w:rPr>
                <w:rFonts w:ascii="Arial" w:eastAsia="宋体" w:hAnsi="Arial" w:cs="Arial"/>
                <w:color w:val="000000"/>
                <w:kern w:val="0"/>
                <w:szCs w:val="21"/>
              </w:rPr>
              <w:t>和</w:t>
            </w:r>
            <w:r>
              <w:rPr>
                <w:rFonts w:ascii="Arial" w:eastAsia="宋体" w:hAnsi="Arial" w:cs="Arial"/>
                <w:color w:val="000000"/>
                <w:kern w:val="0"/>
                <w:szCs w:val="21"/>
              </w:rPr>
              <w:t>Console</w:t>
            </w:r>
            <w:r>
              <w:rPr>
                <w:rFonts w:ascii="Arial" w:eastAsia="宋体" w:hAnsi="Arial" w:cs="Arial"/>
                <w:color w:val="000000"/>
                <w:kern w:val="0"/>
                <w:szCs w:val="21"/>
              </w:rPr>
              <w:t>日志</w:t>
            </w:r>
            <w:r>
              <w:rPr>
                <w:rFonts w:ascii="Arial" w:eastAsia="宋体" w:hAnsi="Arial" w:cs="Arial" w:hint="eastAsia"/>
                <w:color w:val="000000"/>
                <w:kern w:val="0"/>
                <w:szCs w:val="21"/>
              </w:rPr>
              <w:t>打印</w:t>
            </w:r>
            <w:r>
              <w:rPr>
                <w:rFonts w:ascii="Arial" w:eastAsia="宋体" w:hAnsi="Arial" w:cs="Arial"/>
                <w:color w:val="000000"/>
                <w:kern w:val="0"/>
                <w:szCs w:val="21"/>
              </w:rPr>
              <w:t>的等级设置</w:t>
            </w:r>
          </w:p>
          <w:p w14:paraId="6D609831"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管理</w:t>
            </w:r>
            <w:r>
              <w:rPr>
                <w:rFonts w:ascii="Arial" w:eastAsia="宋体" w:hAnsi="Arial" w:cs="Arial"/>
                <w:color w:val="000000"/>
                <w:kern w:val="0"/>
                <w:szCs w:val="21"/>
              </w:rPr>
              <w:t>IP</w:t>
            </w:r>
            <w:r>
              <w:rPr>
                <w:rFonts w:ascii="Arial" w:eastAsia="宋体" w:hAnsi="Arial" w:cs="Arial"/>
                <w:color w:val="000000"/>
                <w:kern w:val="0"/>
                <w:szCs w:val="21"/>
              </w:rPr>
              <w:t>地址：</w:t>
            </w:r>
            <w:r>
              <w:rPr>
                <w:rFonts w:ascii="Arial" w:eastAsia="宋体" w:hAnsi="Arial" w:cs="Arial" w:hint="eastAsia"/>
                <w:color w:val="000000"/>
                <w:kern w:val="0"/>
                <w:szCs w:val="21"/>
              </w:rPr>
              <w:t>IPv</w:t>
            </w:r>
            <w:r>
              <w:rPr>
                <w:rFonts w:ascii="Arial" w:eastAsia="宋体" w:hAnsi="Arial" w:cs="Arial"/>
                <w:color w:val="000000"/>
                <w:kern w:val="0"/>
                <w:szCs w:val="21"/>
              </w:rPr>
              <w:t>4</w:t>
            </w:r>
            <w:r>
              <w:rPr>
                <w:rFonts w:ascii="Arial" w:eastAsia="宋体" w:hAnsi="Arial" w:cs="Arial" w:hint="eastAsia"/>
                <w:color w:val="000000"/>
                <w:kern w:val="0"/>
                <w:szCs w:val="21"/>
              </w:rPr>
              <w:t>地址</w:t>
            </w:r>
            <w:r>
              <w:rPr>
                <w:rFonts w:ascii="Arial" w:eastAsia="宋体" w:hAnsi="Arial" w:cs="Arial"/>
                <w:color w:val="000000"/>
                <w:kern w:val="0"/>
                <w:szCs w:val="21"/>
              </w:rPr>
              <w:t>默认</w:t>
            </w:r>
            <w:r>
              <w:rPr>
                <w:rFonts w:ascii="Arial" w:eastAsia="宋体" w:hAnsi="Arial" w:cs="Arial"/>
                <w:color w:val="000000"/>
                <w:kern w:val="0"/>
                <w:szCs w:val="21"/>
              </w:rPr>
              <w:t>DHCP</w:t>
            </w:r>
            <w:r>
              <w:rPr>
                <w:rFonts w:ascii="Arial" w:eastAsia="宋体" w:hAnsi="Arial" w:cs="Arial"/>
                <w:color w:val="000000"/>
                <w:kern w:val="0"/>
                <w:szCs w:val="21"/>
              </w:rPr>
              <w:t>，一旦</w:t>
            </w:r>
            <w:r>
              <w:rPr>
                <w:rFonts w:ascii="Arial" w:eastAsia="宋体" w:hAnsi="Arial" w:cs="Arial" w:hint="eastAsia"/>
                <w:color w:val="000000"/>
                <w:kern w:val="0"/>
                <w:szCs w:val="21"/>
              </w:rPr>
              <w:t>接在</w:t>
            </w:r>
            <w:r>
              <w:rPr>
                <w:rFonts w:ascii="Arial" w:eastAsia="宋体" w:hAnsi="Arial" w:cs="Arial"/>
                <w:color w:val="000000"/>
                <w:kern w:val="0"/>
                <w:szCs w:val="21"/>
              </w:rPr>
              <w:t>DHCP</w:t>
            </w:r>
            <w:r>
              <w:rPr>
                <w:rFonts w:ascii="Arial" w:eastAsia="宋体" w:hAnsi="Arial" w:cs="Arial"/>
                <w:color w:val="000000"/>
                <w:kern w:val="0"/>
                <w:szCs w:val="21"/>
              </w:rPr>
              <w:t>服务器下，则需使用</w:t>
            </w:r>
            <w:r>
              <w:rPr>
                <w:rFonts w:ascii="Arial" w:eastAsia="宋体" w:hAnsi="Arial" w:cs="Arial"/>
                <w:color w:val="000000"/>
                <w:kern w:val="0"/>
                <w:szCs w:val="21"/>
              </w:rPr>
              <w:t>DHCP</w:t>
            </w:r>
            <w:r>
              <w:rPr>
                <w:rFonts w:ascii="Arial" w:eastAsia="宋体" w:hAnsi="Arial" w:cs="Arial"/>
                <w:color w:val="000000"/>
                <w:kern w:val="0"/>
                <w:szCs w:val="21"/>
              </w:rPr>
              <w:t>获取的</w:t>
            </w:r>
            <w:r>
              <w:rPr>
                <w:rFonts w:ascii="Arial" w:eastAsia="宋体" w:hAnsi="Arial" w:cs="Arial"/>
                <w:color w:val="000000"/>
                <w:kern w:val="0"/>
                <w:szCs w:val="21"/>
              </w:rPr>
              <w:t>IP</w:t>
            </w:r>
            <w:r>
              <w:rPr>
                <w:rFonts w:ascii="Arial" w:eastAsia="宋体" w:hAnsi="Arial" w:cs="Arial"/>
                <w:color w:val="000000"/>
                <w:kern w:val="0"/>
                <w:szCs w:val="21"/>
              </w:rPr>
              <w:t>地址进行</w:t>
            </w:r>
            <w:r>
              <w:rPr>
                <w:rFonts w:ascii="Arial" w:eastAsia="宋体" w:hAnsi="Arial" w:cs="Arial" w:hint="eastAsia"/>
                <w:color w:val="000000"/>
                <w:kern w:val="0"/>
                <w:szCs w:val="21"/>
              </w:rPr>
              <w:t>登录</w:t>
            </w:r>
          </w:p>
          <w:p w14:paraId="2DBB80F2" w14:textId="77777777" w:rsidR="0076630D" w:rsidRDefault="00D7272D">
            <w:pPr>
              <w:pStyle w:val="af2"/>
              <w:widowControl/>
              <w:numPr>
                <w:ilvl w:val="0"/>
                <w:numId w:val="27"/>
              </w:numPr>
              <w:ind w:firstLineChars="0"/>
              <w:jc w:val="left"/>
              <w:rPr>
                <w:rFonts w:ascii="Arial" w:eastAsia="宋体" w:hAnsi="Arial" w:cs="Arial"/>
                <w:color w:val="000000"/>
                <w:kern w:val="0"/>
                <w:szCs w:val="21"/>
              </w:rPr>
            </w:pPr>
            <w:r>
              <w:rPr>
                <w:rFonts w:ascii="Arial" w:eastAsia="宋体" w:hAnsi="Arial" w:cs="Arial"/>
                <w:color w:val="000000"/>
                <w:kern w:val="0"/>
                <w:szCs w:val="21"/>
              </w:rPr>
              <w:t>LED</w:t>
            </w:r>
            <w:r>
              <w:rPr>
                <w:rFonts w:ascii="Arial" w:eastAsia="宋体" w:hAnsi="Arial" w:cs="Arial"/>
                <w:color w:val="000000"/>
                <w:kern w:val="0"/>
                <w:szCs w:val="21"/>
              </w:rPr>
              <w:t>指示灯：补充</w:t>
            </w:r>
            <w:r>
              <w:rPr>
                <w:rFonts w:ascii="Arial" w:eastAsia="宋体" w:hAnsi="Arial" w:cs="Arial" w:hint="eastAsia"/>
                <w:color w:val="000000"/>
                <w:kern w:val="0"/>
                <w:szCs w:val="21"/>
              </w:rPr>
              <w:t>产线升级</w:t>
            </w:r>
            <w:r>
              <w:rPr>
                <w:rFonts w:ascii="Arial" w:eastAsia="宋体" w:hAnsi="Arial" w:cs="Arial"/>
                <w:color w:val="000000"/>
                <w:kern w:val="0"/>
                <w:szCs w:val="21"/>
              </w:rPr>
              <w:t>的</w:t>
            </w:r>
            <w:r>
              <w:rPr>
                <w:rFonts w:ascii="Arial" w:eastAsia="宋体" w:hAnsi="Arial" w:cs="Arial"/>
                <w:color w:val="000000"/>
                <w:kern w:val="0"/>
                <w:szCs w:val="21"/>
              </w:rPr>
              <w:t>LED</w:t>
            </w:r>
            <w:r>
              <w:rPr>
                <w:rFonts w:ascii="Arial" w:eastAsia="宋体" w:hAnsi="Arial" w:cs="Arial"/>
                <w:color w:val="000000"/>
                <w:kern w:val="0"/>
                <w:szCs w:val="21"/>
              </w:rPr>
              <w:t>指示灯</w:t>
            </w:r>
            <w:r>
              <w:rPr>
                <w:rFonts w:ascii="Arial" w:eastAsia="宋体" w:hAnsi="Arial" w:cs="Arial" w:hint="eastAsia"/>
                <w:color w:val="000000"/>
                <w:kern w:val="0"/>
                <w:szCs w:val="21"/>
              </w:rPr>
              <w:t>需求</w:t>
            </w:r>
            <w:r>
              <w:rPr>
                <w:rFonts w:ascii="Arial" w:eastAsia="宋体" w:hAnsi="Arial" w:cs="Arial"/>
                <w:color w:val="000000"/>
                <w:kern w:val="0"/>
                <w:szCs w:val="21"/>
              </w:rPr>
              <w:t>说明</w:t>
            </w:r>
          </w:p>
        </w:tc>
        <w:tc>
          <w:tcPr>
            <w:tcW w:w="992" w:type="dxa"/>
            <w:shd w:val="clear" w:color="auto" w:fill="auto"/>
          </w:tcPr>
          <w:p w14:paraId="0D4E822F"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1CB67B75" w14:textId="77777777">
        <w:tc>
          <w:tcPr>
            <w:tcW w:w="1276" w:type="dxa"/>
            <w:shd w:val="clear" w:color="auto" w:fill="auto"/>
          </w:tcPr>
          <w:p w14:paraId="45CCAEA5" w14:textId="77777777" w:rsidR="0076630D" w:rsidRDefault="00D7272D">
            <w:pPr>
              <w:jc w:val="center"/>
              <w:rPr>
                <w:rFonts w:asciiTheme="minorEastAsia" w:hAnsiTheme="minorEastAsia"/>
              </w:rPr>
            </w:pPr>
            <w:r>
              <w:rPr>
                <w:rFonts w:asciiTheme="minorEastAsia" w:hAnsiTheme="minorEastAsia" w:hint="eastAsia"/>
              </w:rPr>
              <w:lastRenderedPageBreak/>
              <w:t>1.0.</w:t>
            </w:r>
            <w:r>
              <w:rPr>
                <w:rFonts w:asciiTheme="minorEastAsia" w:hAnsiTheme="minorEastAsia"/>
              </w:rPr>
              <w:t>10</w:t>
            </w:r>
          </w:p>
        </w:tc>
        <w:tc>
          <w:tcPr>
            <w:tcW w:w="2002" w:type="dxa"/>
            <w:shd w:val="clear" w:color="auto" w:fill="auto"/>
          </w:tcPr>
          <w:p w14:paraId="5854CDC0" w14:textId="77777777" w:rsidR="0076630D" w:rsidRDefault="00D7272D">
            <w:pPr>
              <w:jc w:val="center"/>
              <w:rPr>
                <w:rFonts w:asciiTheme="minorEastAsia" w:hAnsiTheme="minorEastAsia"/>
              </w:rPr>
            </w:pPr>
            <w:r>
              <w:rPr>
                <w:rFonts w:asciiTheme="minorEastAsia" w:hAnsiTheme="minorEastAsia" w:hint="eastAsia"/>
              </w:rPr>
              <w:t>2022.09.</w:t>
            </w:r>
            <w:r>
              <w:rPr>
                <w:rFonts w:asciiTheme="minorEastAsia" w:hAnsiTheme="minorEastAsia"/>
              </w:rPr>
              <w:t>05-21</w:t>
            </w:r>
          </w:p>
        </w:tc>
        <w:tc>
          <w:tcPr>
            <w:tcW w:w="5511" w:type="dxa"/>
            <w:shd w:val="clear" w:color="auto" w:fill="auto"/>
          </w:tcPr>
          <w:p w14:paraId="48662879" w14:textId="77777777" w:rsidR="0076630D" w:rsidRDefault="00D7272D">
            <w:pPr>
              <w:rPr>
                <w:rFonts w:asciiTheme="minorEastAsia" w:hAnsiTheme="minorEastAsia"/>
              </w:rPr>
            </w:pPr>
            <w:r>
              <w:rPr>
                <w:rFonts w:asciiTheme="minorEastAsia" w:hAnsiTheme="minorEastAsia" w:hint="eastAsia"/>
              </w:rPr>
              <w:t>更新</w:t>
            </w:r>
          </w:p>
          <w:p w14:paraId="122B8F1D" w14:textId="77777777" w:rsidR="0076630D" w:rsidRDefault="003B6945">
            <w:pPr>
              <w:pStyle w:val="af2"/>
              <w:widowControl/>
              <w:numPr>
                <w:ilvl w:val="0"/>
                <w:numId w:val="32"/>
              </w:numPr>
              <w:ind w:firstLineChars="0"/>
              <w:jc w:val="left"/>
              <w:rPr>
                <w:rFonts w:ascii="宋体" w:eastAsia="宋体" w:hAnsi="宋体" w:cs="宋体"/>
                <w:kern w:val="0"/>
                <w:sz w:val="24"/>
                <w:szCs w:val="24"/>
              </w:rPr>
            </w:pPr>
            <w:hyperlink w:anchor="_端口基本配置/Port_Basic_Settings(FP1B)" w:history="1">
              <w:r w:rsidR="00D7272D">
                <w:rPr>
                  <w:rStyle w:val="af"/>
                  <w:rFonts w:ascii="宋体" w:eastAsia="宋体" w:hAnsi="宋体" w:cs="宋体"/>
                  <w:kern w:val="0"/>
                  <w:sz w:val="24"/>
                  <w:szCs w:val="24"/>
                </w:rPr>
                <w:t>端口基本配置</w:t>
              </w:r>
            </w:hyperlink>
            <w:r w:rsidR="00D7272D">
              <w:rPr>
                <w:rFonts w:ascii="宋体" w:eastAsia="宋体" w:hAnsi="宋体" w:cs="宋体"/>
                <w:kern w:val="0"/>
                <w:sz w:val="24"/>
                <w:szCs w:val="24"/>
              </w:rPr>
              <w:t>：【BUG 234792】MTU改为巨型帧/Jumbo Frame</w:t>
            </w:r>
          </w:p>
          <w:p w14:paraId="2C1E0741" w14:textId="77777777" w:rsidR="0076630D" w:rsidRDefault="003B6945">
            <w:pPr>
              <w:pStyle w:val="af2"/>
              <w:widowControl/>
              <w:numPr>
                <w:ilvl w:val="0"/>
                <w:numId w:val="32"/>
              </w:numPr>
              <w:ind w:firstLineChars="0"/>
              <w:jc w:val="left"/>
              <w:rPr>
                <w:rFonts w:ascii="宋体" w:eastAsia="宋体" w:hAnsi="宋体" w:cs="宋体"/>
                <w:kern w:val="0"/>
                <w:sz w:val="24"/>
                <w:szCs w:val="24"/>
              </w:rPr>
            </w:pPr>
            <w:hyperlink w:anchor="_MAC表/MAC_Table(FP1B)" w:history="1">
              <w:r w:rsidR="00D7272D">
                <w:rPr>
                  <w:rStyle w:val="af"/>
                  <w:rFonts w:ascii="宋体" w:eastAsia="宋体" w:hAnsi="宋体" w:cs="宋体"/>
                  <w:kern w:val="0"/>
                  <w:sz w:val="24"/>
                  <w:szCs w:val="24"/>
                </w:rPr>
                <w:t>MAC表</w:t>
              </w:r>
            </w:hyperlink>
            <w:r w:rsidR="00D7272D">
              <w:rPr>
                <w:rFonts w:ascii="宋体" w:eastAsia="宋体" w:hAnsi="宋体" w:cs="宋体"/>
                <w:kern w:val="0"/>
                <w:sz w:val="24"/>
                <w:szCs w:val="24"/>
              </w:rPr>
              <w:t>：补充针对全零MAC地址不学习的说明</w:t>
            </w:r>
          </w:p>
          <w:p w14:paraId="1709198A" w14:textId="77777777" w:rsidR="0076630D" w:rsidRDefault="003B6945">
            <w:pPr>
              <w:pStyle w:val="af2"/>
              <w:widowControl/>
              <w:numPr>
                <w:ilvl w:val="0"/>
                <w:numId w:val="32"/>
              </w:numPr>
              <w:ind w:firstLineChars="0"/>
              <w:jc w:val="left"/>
              <w:rPr>
                <w:rFonts w:ascii="宋体" w:eastAsia="宋体" w:hAnsi="宋体" w:cs="宋体"/>
                <w:kern w:val="0"/>
                <w:sz w:val="24"/>
                <w:szCs w:val="24"/>
              </w:rPr>
            </w:pPr>
            <w:hyperlink w:anchor="_VLAN" w:history="1">
              <w:r w:rsidR="00D7272D">
                <w:rPr>
                  <w:rStyle w:val="af"/>
                  <w:rFonts w:ascii="宋体" w:eastAsia="宋体" w:hAnsi="宋体" w:cs="宋体"/>
                  <w:kern w:val="0"/>
                  <w:sz w:val="24"/>
                  <w:szCs w:val="24"/>
                </w:rPr>
                <w:t>VLAN/端口设置</w:t>
              </w:r>
            </w:hyperlink>
            <w:r w:rsidR="00D7272D">
              <w:rPr>
                <w:rFonts w:ascii="宋体" w:eastAsia="宋体" w:hAnsi="宋体" w:cs="宋体"/>
                <w:kern w:val="0"/>
                <w:sz w:val="24"/>
                <w:szCs w:val="24"/>
              </w:rPr>
              <w:t>：</w:t>
            </w:r>
          </w:p>
          <w:p w14:paraId="53257D34" w14:textId="77777777" w:rsidR="0076630D" w:rsidRDefault="00D7272D">
            <w:pPr>
              <w:pStyle w:val="af2"/>
              <w:widowControl/>
              <w:numPr>
                <w:ilvl w:val="0"/>
                <w:numId w:val="33"/>
              </w:numPr>
              <w:ind w:firstLineChars="0"/>
              <w:jc w:val="left"/>
              <w:rPr>
                <w:rFonts w:ascii="Arial" w:eastAsia="宋体" w:hAnsi="Arial" w:cs="Arial"/>
                <w:color w:val="000000"/>
                <w:kern w:val="0"/>
                <w:szCs w:val="21"/>
              </w:rPr>
            </w:pPr>
            <w:r>
              <w:rPr>
                <w:rFonts w:ascii="Arial" w:eastAsia="宋体" w:hAnsi="Arial" w:cs="Arial"/>
                <w:color w:val="000000"/>
                <w:kern w:val="0"/>
                <w:szCs w:val="21"/>
              </w:rPr>
              <w:t>【</w:t>
            </w:r>
            <w:r>
              <w:rPr>
                <w:rFonts w:ascii="Arial" w:eastAsia="宋体" w:hAnsi="Arial" w:cs="Arial"/>
                <w:color w:val="000000"/>
                <w:kern w:val="0"/>
                <w:szCs w:val="21"/>
              </w:rPr>
              <w:t>BUG 232981</w:t>
            </w:r>
            <w:r>
              <w:rPr>
                <w:rFonts w:ascii="Arial" w:eastAsia="宋体" w:hAnsi="Arial" w:cs="Arial"/>
                <w:color w:val="000000"/>
                <w:kern w:val="0"/>
                <w:szCs w:val="21"/>
              </w:rPr>
              <w:t>】</w:t>
            </w:r>
            <w:r>
              <w:rPr>
                <w:rFonts w:ascii="Arial" w:eastAsia="宋体" w:hAnsi="Arial" w:cs="Arial"/>
                <w:color w:val="000000"/>
                <w:kern w:val="0"/>
                <w:szCs w:val="21"/>
              </w:rPr>
              <w:t>Access</w:t>
            </w:r>
            <w:r>
              <w:rPr>
                <w:rFonts w:ascii="Arial" w:eastAsia="宋体" w:hAnsi="Arial" w:cs="Arial"/>
                <w:color w:val="000000"/>
                <w:kern w:val="0"/>
                <w:szCs w:val="21"/>
              </w:rPr>
              <w:t>端口允许接收的帧类型默认为</w:t>
            </w:r>
            <w:r>
              <w:rPr>
                <w:rFonts w:ascii="Arial" w:eastAsia="宋体" w:hAnsi="Arial" w:cs="Arial"/>
                <w:color w:val="000000"/>
                <w:kern w:val="0"/>
                <w:szCs w:val="21"/>
              </w:rPr>
              <w:t>Untag Only</w:t>
            </w:r>
          </w:p>
          <w:p w14:paraId="604104F6" w14:textId="77777777" w:rsidR="0076630D" w:rsidRDefault="00D7272D">
            <w:pPr>
              <w:pStyle w:val="af2"/>
              <w:widowControl/>
              <w:numPr>
                <w:ilvl w:val="0"/>
                <w:numId w:val="33"/>
              </w:numPr>
              <w:ind w:firstLineChars="0"/>
              <w:jc w:val="left"/>
              <w:rPr>
                <w:rFonts w:ascii="Arial" w:eastAsia="宋体" w:hAnsi="Arial" w:cs="Arial"/>
                <w:color w:val="000000"/>
                <w:kern w:val="0"/>
                <w:szCs w:val="21"/>
              </w:rPr>
            </w:pPr>
            <w:r>
              <w:rPr>
                <w:rFonts w:ascii="Arial" w:eastAsia="宋体" w:hAnsi="Arial" w:cs="Arial"/>
                <w:color w:val="000000"/>
                <w:kern w:val="0"/>
                <w:szCs w:val="21"/>
              </w:rPr>
              <w:t>【</w:t>
            </w:r>
            <w:r>
              <w:rPr>
                <w:rFonts w:ascii="Arial" w:eastAsia="宋体" w:hAnsi="Arial" w:cs="Arial"/>
                <w:color w:val="000000"/>
                <w:kern w:val="0"/>
                <w:szCs w:val="21"/>
              </w:rPr>
              <w:t>BUG 236650</w:t>
            </w:r>
            <w:r>
              <w:rPr>
                <w:rFonts w:ascii="Arial" w:eastAsia="宋体" w:hAnsi="Arial" w:cs="Arial"/>
                <w:color w:val="000000"/>
                <w:kern w:val="0"/>
                <w:szCs w:val="21"/>
              </w:rPr>
              <w:t>】入站过滤功能，聚合接口支持</w:t>
            </w:r>
          </w:p>
          <w:p w14:paraId="39683FBD" w14:textId="77777777" w:rsidR="0076630D" w:rsidRDefault="003B6945">
            <w:pPr>
              <w:pStyle w:val="af2"/>
              <w:widowControl/>
              <w:numPr>
                <w:ilvl w:val="0"/>
                <w:numId w:val="32"/>
              </w:numPr>
              <w:ind w:firstLineChars="0"/>
              <w:jc w:val="left"/>
              <w:rPr>
                <w:rFonts w:ascii="宋体" w:eastAsia="宋体" w:hAnsi="宋体" w:cs="宋体"/>
                <w:kern w:val="0"/>
                <w:sz w:val="24"/>
                <w:szCs w:val="24"/>
              </w:rPr>
            </w:pPr>
            <w:hyperlink w:anchor="_生成树/STP(FP1C)" w:history="1">
              <w:r w:rsidR="00D7272D">
                <w:rPr>
                  <w:rStyle w:val="af"/>
                  <w:rFonts w:ascii="宋体" w:eastAsia="宋体" w:hAnsi="宋体" w:cs="宋体"/>
                  <w:kern w:val="0"/>
                  <w:sz w:val="24"/>
                  <w:szCs w:val="24"/>
                </w:rPr>
                <w:t>生成树</w:t>
              </w:r>
            </w:hyperlink>
            <w:r w:rsidR="00D7272D">
              <w:rPr>
                <w:rFonts w:ascii="宋体" w:eastAsia="宋体" w:hAnsi="宋体" w:cs="宋体"/>
                <w:kern w:val="0"/>
                <w:sz w:val="24"/>
                <w:szCs w:val="24"/>
              </w:rPr>
              <w:t>：【BUG 235090】增加MST域配置，包括域名、修订级别</w:t>
            </w:r>
          </w:p>
          <w:p w14:paraId="6F61FE7D" w14:textId="77777777" w:rsidR="0076630D" w:rsidRDefault="003B6945">
            <w:pPr>
              <w:pStyle w:val="af2"/>
              <w:widowControl/>
              <w:numPr>
                <w:ilvl w:val="0"/>
                <w:numId w:val="32"/>
              </w:numPr>
              <w:ind w:firstLineChars="0"/>
              <w:jc w:val="left"/>
              <w:rPr>
                <w:rFonts w:ascii="宋体" w:eastAsia="宋体" w:hAnsi="宋体" w:cs="宋体"/>
                <w:kern w:val="0"/>
                <w:sz w:val="24"/>
                <w:szCs w:val="24"/>
              </w:rPr>
            </w:pPr>
            <w:hyperlink w:anchor="_IGMP_Snooping_(FP1C)" w:history="1">
              <w:r w:rsidR="00D7272D">
                <w:rPr>
                  <w:rStyle w:val="af"/>
                  <w:rFonts w:ascii="宋体" w:eastAsia="宋体" w:hAnsi="宋体" w:cs="宋体"/>
                  <w:kern w:val="0"/>
                  <w:sz w:val="24"/>
                  <w:szCs w:val="24"/>
                </w:rPr>
                <w:t>IGMP/MLD Snooping / 全局配置</w:t>
              </w:r>
            </w:hyperlink>
            <w:r w:rsidR="00D7272D">
              <w:rPr>
                <w:rFonts w:ascii="宋体" w:eastAsia="宋体" w:hAnsi="宋体" w:cs="宋体"/>
                <w:kern w:val="0"/>
                <w:sz w:val="24"/>
                <w:szCs w:val="24"/>
              </w:rPr>
              <w:t>：未知组播报文，默认泛洪</w:t>
            </w:r>
          </w:p>
          <w:p w14:paraId="1D6CF088" w14:textId="77777777" w:rsidR="0076630D" w:rsidRDefault="003B6945">
            <w:pPr>
              <w:pStyle w:val="af2"/>
              <w:widowControl/>
              <w:numPr>
                <w:ilvl w:val="0"/>
                <w:numId w:val="32"/>
              </w:numPr>
              <w:ind w:firstLineChars="0"/>
              <w:jc w:val="left"/>
              <w:rPr>
                <w:rFonts w:ascii="宋体" w:eastAsia="宋体" w:hAnsi="宋体" w:cs="宋体"/>
                <w:kern w:val="0"/>
                <w:sz w:val="24"/>
                <w:szCs w:val="24"/>
              </w:rPr>
            </w:pPr>
            <w:hyperlink w:anchor="_IP源防护/IP_Source_Guard(FP1B)" w:history="1">
              <w:r w:rsidR="00D7272D">
                <w:rPr>
                  <w:rStyle w:val="af"/>
                  <w:rFonts w:ascii="宋体" w:eastAsia="宋体" w:hAnsi="宋体" w:cs="宋体"/>
                  <w:kern w:val="0"/>
                  <w:sz w:val="24"/>
                  <w:szCs w:val="24"/>
                </w:rPr>
                <w:t>IP源防护</w:t>
              </w:r>
            </w:hyperlink>
            <w:r w:rsidR="00D7272D">
              <w:rPr>
                <w:rFonts w:ascii="宋体" w:eastAsia="宋体" w:hAnsi="宋体" w:cs="宋体"/>
                <w:kern w:val="0"/>
                <w:sz w:val="24"/>
                <w:szCs w:val="24"/>
              </w:rPr>
              <w:t>：【BUG 234627】四元绑定表支持分页</w:t>
            </w:r>
          </w:p>
          <w:p w14:paraId="77545344" w14:textId="77777777" w:rsidR="0076630D" w:rsidRDefault="003B6945">
            <w:pPr>
              <w:pStyle w:val="af2"/>
              <w:widowControl/>
              <w:numPr>
                <w:ilvl w:val="0"/>
                <w:numId w:val="32"/>
              </w:numPr>
              <w:ind w:firstLineChars="0"/>
              <w:jc w:val="left"/>
              <w:rPr>
                <w:rFonts w:ascii="宋体" w:eastAsia="宋体" w:hAnsi="宋体" w:cs="宋体"/>
                <w:kern w:val="0"/>
                <w:sz w:val="24"/>
                <w:szCs w:val="24"/>
              </w:rPr>
            </w:pPr>
            <w:hyperlink w:anchor="_PoE(FP1B)" w:history="1">
              <w:r w:rsidR="00D7272D">
                <w:rPr>
                  <w:rStyle w:val="af"/>
                  <w:rFonts w:ascii="宋体" w:eastAsia="宋体" w:hAnsi="宋体" w:cs="宋体"/>
                  <w:kern w:val="0"/>
                  <w:sz w:val="24"/>
                  <w:szCs w:val="24"/>
                </w:rPr>
                <w:t>PoE</w:t>
              </w:r>
            </w:hyperlink>
            <w:r w:rsidR="00D7272D">
              <w:rPr>
                <w:rFonts w:ascii="宋体" w:eastAsia="宋体" w:hAnsi="宋体" w:cs="宋体"/>
                <w:kern w:val="0"/>
                <w:sz w:val="24"/>
                <w:szCs w:val="24"/>
              </w:rPr>
              <w:t>：</w:t>
            </w:r>
          </w:p>
          <w:p w14:paraId="790B4AF1" w14:textId="77777777" w:rsidR="0076630D" w:rsidRDefault="00D7272D">
            <w:pPr>
              <w:pStyle w:val="af2"/>
              <w:widowControl/>
              <w:numPr>
                <w:ilvl w:val="0"/>
                <w:numId w:val="33"/>
              </w:numPr>
              <w:ind w:firstLineChars="0"/>
              <w:jc w:val="left"/>
              <w:rPr>
                <w:rFonts w:ascii="宋体" w:eastAsia="宋体" w:hAnsi="宋体" w:cs="宋体"/>
                <w:kern w:val="0"/>
                <w:sz w:val="24"/>
                <w:szCs w:val="24"/>
              </w:rPr>
            </w:pPr>
            <w:r>
              <w:rPr>
                <w:rFonts w:ascii="Arial" w:eastAsia="宋体" w:hAnsi="Arial" w:cs="Arial"/>
                <w:color w:val="000000"/>
                <w:kern w:val="0"/>
                <w:szCs w:val="21"/>
              </w:rPr>
              <w:t>端口设置</w:t>
            </w:r>
            <w:r>
              <w:rPr>
                <w:rFonts w:ascii="Arial" w:eastAsia="宋体" w:hAnsi="Arial" w:cs="Arial"/>
                <w:color w:val="000000"/>
                <w:kern w:val="0"/>
                <w:szCs w:val="21"/>
              </w:rPr>
              <w:t>/</w:t>
            </w:r>
            <w:r>
              <w:rPr>
                <w:rFonts w:ascii="Arial" w:eastAsia="宋体" w:hAnsi="Arial" w:cs="Arial"/>
                <w:color w:val="000000"/>
                <w:kern w:val="0"/>
                <w:szCs w:val="21"/>
              </w:rPr>
              <w:t>供电模式：默认自动</w:t>
            </w:r>
          </w:p>
          <w:p w14:paraId="4146E77A" w14:textId="77777777" w:rsidR="0076630D" w:rsidRDefault="00D7272D">
            <w:pPr>
              <w:pStyle w:val="af2"/>
              <w:widowControl/>
              <w:numPr>
                <w:ilvl w:val="0"/>
                <w:numId w:val="33"/>
              </w:numPr>
              <w:ind w:firstLineChars="0"/>
              <w:jc w:val="left"/>
              <w:rPr>
                <w:rFonts w:ascii="宋体" w:eastAsia="宋体" w:hAnsi="宋体" w:cs="宋体"/>
                <w:kern w:val="0"/>
                <w:sz w:val="24"/>
                <w:szCs w:val="24"/>
              </w:rPr>
            </w:pPr>
            <w:r>
              <w:rPr>
                <w:rFonts w:ascii="宋体" w:eastAsia="宋体" w:hAnsi="宋体" w:cs="宋体"/>
                <w:kern w:val="0"/>
                <w:sz w:val="24"/>
                <w:szCs w:val="24"/>
              </w:rPr>
              <w:t>端口设置：供电模式为“强制”时，支持自定义限值</w:t>
            </w:r>
          </w:p>
          <w:p w14:paraId="582B0AC3" w14:textId="77777777" w:rsidR="0076630D" w:rsidRDefault="00D7272D">
            <w:pPr>
              <w:pStyle w:val="af2"/>
              <w:widowControl/>
              <w:numPr>
                <w:ilvl w:val="0"/>
                <w:numId w:val="32"/>
              </w:numPr>
              <w:ind w:firstLineChars="0"/>
              <w:jc w:val="left"/>
              <w:rPr>
                <w:rFonts w:ascii="宋体" w:eastAsia="宋体" w:hAnsi="宋体" w:cs="宋体"/>
                <w:kern w:val="0"/>
                <w:sz w:val="24"/>
                <w:szCs w:val="24"/>
              </w:rPr>
            </w:pPr>
            <w:r>
              <w:rPr>
                <w:rFonts w:ascii="宋体" w:eastAsia="宋体" w:hAnsi="宋体" w:cs="宋体"/>
                <w:kern w:val="0"/>
                <w:sz w:val="24"/>
                <w:szCs w:val="24"/>
              </w:rPr>
              <w:t>RMON：【BUG 236155】告警组列表支持刷新</w:t>
            </w:r>
          </w:p>
          <w:p w14:paraId="0648B3B5" w14:textId="77777777" w:rsidR="0076630D" w:rsidRDefault="00D7272D">
            <w:pPr>
              <w:pStyle w:val="af2"/>
              <w:widowControl/>
              <w:numPr>
                <w:ilvl w:val="0"/>
                <w:numId w:val="32"/>
              </w:numPr>
              <w:ind w:firstLineChars="0"/>
              <w:jc w:val="left"/>
              <w:rPr>
                <w:rFonts w:ascii="宋体" w:eastAsia="宋体" w:hAnsi="宋体" w:cs="宋体"/>
                <w:kern w:val="0"/>
                <w:sz w:val="24"/>
                <w:szCs w:val="24"/>
              </w:rPr>
            </w:pPr>
            <w:r>
              <w:rPr>
                <w:rFonts w:ascii="宋体" w:eastAsia="宋体" w:hAnsi="宋体" w:cs="宋体"/>
                <w:kern w:val="0"/>
                <w:sz w:val="24"/>
                <w:szCs w:val="24"/>
              </w:rPr>
              <w:t>LLDP&amp;LLDP-MED</w:t>
            </w:r>
          </w:p>
          <w:p w14:paraId="2E22EA91" w14:textId="77777777" w:rsidR="0076630D" w:rsidRDefault="00D7272D">
            <w:pPr>
              <w:pStyle w:val="af2"/>
              <w:widowControl/>
              <w:numPr>
                <w:ilvl w:val="0"/>
                <w:numId w:val="33"/>
              </w:numPr>
              <w:ind w:firstLineChars="0"/>
              <w:jc w:val="left"/>
              <w:rPr>
                <w:rFonts w:ascii="Arial" w:eastAsia="宋体" w:hAnsi="Arial" w:cs="Arial"/>
                <w:color w:val="000000"/>
                <w:kern w:val="0"/>
                <w:szCs w:val="21"/>
              </w:rPr>
            </w:pPr>
            <w:r>
              <w:rPr>
                <w:rFonts w:ascii="Arial" w:eastAsia="宋体" w:hAnsi="Arial" w:cs="Arial"/>
                <w:color w:val="000000"/>
                <w:kern w:val="0"/>
                <w:szCs w:val="21"/>
              </w:rPr>
              <w:lastRenderedPageBreak/>
              <w:t>LLDP</w:t>
            </w:r>
            <w:r>
              <w:rPr>
                <w:rFonts w:ascii="Arial" w:eastAsia="宋体" w:hAnsi="Arial" w:cs="Arial"/>
                <w:color w:val="000000"/>
                <w:kern w:val="0"/>
                <w:szCs w:val="21"/>
              </w:rPr>
              <w:t>全局配置</w:t>
            </w:r>
            <w:r>
              <w:rPr>
                <w:rFonts w:ascii="Arial" w:eastAsia="宋体" w:hAnsi="Arial" w:cs="Arial"/>
                <w:color w:val="000000"/>
                <w:kern w:val="0"/>
                <w:szCs w:val="21"/>
              </w:rPr>
              <w:t>/TLV</w:t>
            </w:r>
            <w:r>
              <w:rPr>
                <w:rFonts w:ascii="Arial" w:eastAsia="宋体" w:hAnsi="Arial" w:cs="Arial"/>
                <w:color w:val="000000"/>
                <w:kern w:val="0"/>
                <w:szCs w:val="21"/>
              </w:rPr>
              <w:t>间隔：取值改为</w:t>
            </w:r>
            <w:r>
              <w:rPr>
                <w:rFonts w:ascii="Arial" w:eastAsia="宋体" w:hAnsi="Arial" w:cs="Arial"/>
                <w:color w:val="000000"/>
                <w:kern w:val="0"/>
                <w:szCs w:val="21"/>
              </w:rPr>
              <w:t>5-32767</w:t>
            </w:r>
          </w:p>
          <w:p w14:paraId="0C8D7EEA" w14:textId="77777777" w:rsidR="0076630D" w:rsidRDefault="00D7272D">
            <w:pPr>
              <w:pStyle w:val="af2"/>
              <w:widowControl/>
              <w:numPr>
                <w:ilvl w:val="0"/>
                <w:numId w:val="33"/>
              </w:numPr>
              <w:ind w:firstLineChars="0"/>
              <w:jc w:val="left"/>
              <w:rPr>
                <w:rFonts w:ascii="Arial" w:eastAsia="宋体" w:hAnsi="Arial" w:cs="Arial"/>
                <w:color w:val="000000"/>
                <w:kern w:val="0"/>
                <w:szCs w:val="21"/>
              </w:rPr>
            </w:pPr>
            <w:r>
              <w:rPr>
                <w:rFonts w:ascii="Arial" w:eastAsia="宋体" w:hAnsi="Arial" w:cs="Arial"/>
                <w:color w:val="000000"/>
                <w:kern w:val="0"/>
                <w:szCs w:val="21"/>
              </w:rPr>
              <w:t>LLDP-MED</w:t>
            </w:r>
            <w:r>
              <w:rPr>
                <w:rFonts w:ascii="Arial" w:eastAsia="宋体" w:hAnsi="Arial" w:cs="Arial"/>
                <w:color w:val="000000"/>
                <w:kern w:val="0"/>
                <w:szCs w:val="21"/>
              </w:rPr>
              <w:t>端口设置：补充的</w:t>
            </w:r>
            <w:r>
              <w:rPr>
                <w:rFonts w:ascii="Arial" w:eastAsia="宋体" w:hAnsi="Arial" w:cs="Arial"/>
                <w:color w:val="000000"/>
                <w:kern w:val="0"/>
                <w:szCs w:val="21"/>
              </w:rPr>
              <w:t>Extended Power via MDI TLV</w:t>
            </w:r>
            <w:r>
              <w:rPr>
                <w:rFonts w:ascii="Arial" w:eastAsia="宋体" w:hAnsi="Arial" w:cs="Arial"/>
                <w:color w:val="000000"/>
                <w:kern w:val="0"/>
                <w:szCs w:val="21"/>
              </w:rPr>
              <w:t>（即为</w:t>
            </w:r>
            <w:r>
              <w:rPr>
                <w:rFonts w:ascii="Arial" w:eastAsia="宋体" w:hAnsi="Arial" w:cs="Arial"/>
                <w:color w:val="000000"/>
                <w:kern w:val="0"/>
                <w:szCs w:val="21"/>
              </w:rPr>
              <w:t>PoE-PSE TLV</w:t>
            </w:r>
            <w:r>
              <w:rPr>
                <w:rFonts w:ascii="Arial" w:eastAsia="宋体" w:hAnsi="Arial" w:cs="Arial"/>
                <w:color w:val="000000"/>
                <w:kern w:val="0"/>
                <w:szCs w:val="21"/>
              </w:rPr>
              <w:t>）去除</w:t>
            </w:r>
          </w:p>
          <w:p w14:paraId="2B4AA05D" w14:textId="77777777" w:rsidR="0076630D" w:rsidRDefault="00D7272D">
            <w:pPr>
              <w:pStyle w:val="af2"/>
              <w:widowControl/>
              <w:numPr>
                <w:ilvl w:val="0"/>
                <w:numId w:val="32"/>
              </w:numPr>
              <w:ind w:firstLineChars="0"/>
              <w:jc w:val="left"/>
              <w:rPr>
                <w:rFonts w:ascii="宋体" w:eastAsia="宋体" w:hAnsi="宋体" w:cs="宋体"/>
                <w:kern w:val="0"/>
                <w:sz w:val="24"/>
                <w:szCs w:val="24"/>
              </w:rPr>
            </w:pPr>
            <w:r>
              <w:rPr>
                <w:rFonts w:ascii="宋体" w:eastAsia="宋体" w:hAnsi="宋体" w:cs="宋体"/>
                <w:kern w:val="0"/>
                <w:sz w:val="24"/>
                <w:szCs w:val="24"/>
              </w:rPr>
              <w:t>LED指示灯</w:t>
            </w:r>
          </w:p>
          <w:p w14:paraId="68F6E2F4" w14:textId="77777777" w:rsidR="0076630D" w:rsidRDefault="00D7272D">
            <w:pPr>
              <w:pStyle w:val="af2"/>
              <w:widowControl/>
              <w:numPr>
                <w:ilvl w:val="0"/>
                <w:numId w:val="33"/>
              </w:numPr>
              <w:ind w:firstLineChars="0"/>
              <w:jc w:val="left"/>
              <w:rPr>
                <w:rFonts w:ascii="Arial" w:eastAsia="宋体" w:hAnsi="Arial" w:cs="Arial"/>
                <w:color w:val="000000"/>
                <w:kern w:val="0"/>
                <w:szCs w:val="21"/>
              </w:rPr>
            </w:pPr>
            <w:r>
              <w:rPr>
                <w:rFonts w:ascii="Arial" w:eastAsia="宋体" w:hAnsi="Arial" w:cs="Arial"/>
                <w:color w:val="000000"/>
                <w:kern w:val="0"/>
                <w:szCs w:val="21"/>
              </w:rPr>
              <w:t>系统灯：</w:t>
            </w:r>
          </w:p>
          <w:p w14:paraId="626D9C4E" w14:textId="77777777" w:rsidR="0076630D" w:rsidRDefault="00D7272D">
            <w:pPr>
              <w:widowControl/>
              <w:numPr>
                <w:ilvl w:val="1"/>
                <w:numId w:val="34"/>
              </w:numPr>
              <w:jc w:val="left"/>
              <w:rPr>
                <w:rFonts w:ascii="Arial" w:eastAsia="宋体" w:hAnsi="Arial" w:cs="Arial"/>
                <w:color w:val="000000"/>
                <w:kern w:val="0"/>
                <w:szCs w:val="21"/>
              </w:rPr>
            </w:pPr>
            <w:r>
              <w:rPr>
                <w:rFonts w:ascii="Arial" w:eastAsia="宋体" w:hAnsi="Arial" w:cs="Arial"/>
                <w:color w:val="000000"/>
                <w:kern w:val="0"/>
                <w:szCs w:val="21"/>
              </w:rPr>
              <w:t>1</w:t>
            </w:r>
            <w:r>
              <w:rPr>
                <w:rFonts w:ascii="Arial" w:eastAsia="宋体" w:hAnsi="Arial" w:cs="Arial"/>
                <w:color w:val="000000"/>
                <w:kern w:val="0"/>
                <w:szCs w:val="21"/>
              </w:rPr>
              <w:t>秒闪烁</w:t>
            </w:r>
            <w:r>
              <w:rPr>
                <w:rFonts w:ascii="Arial" w:eastAsia="宋体" w:hAnsi="Arial" w:cs="Arial"/>
                <w:color w:val="000000"/>
                <w:kern w:val="0"/>
                <w:szCs w:val="21"/>
              </w:rPr>
              <w:t>1</w:t>
            </w:r>
            <w:r>
              <w:rPr>
                <w:rFonts w:ascii="Arial" w:eastAsia="宋体" w:hAnsi="Arial" w:cs="Arial"/>
                <w:color w:val="000000"/>
                <w:kern w:val="0"/>
                <w:szCs w:val="21"/>
              </w:rPr>
              <w:t>次，</w:t>
            </w:r>
            <w:r>
              <w:rPr>
                <w:rFonts w:ascii="Arial" w:eastAsia="宋体" w:hAnsi="Arial" w:cs="Arial"/>
                <w:color w:val="000000"/>
                <w:kern w:val="0"/>
                <w:szCs w:val="21"/>
              </w:rPr>
              <w:t>3</w:t>
            </w:r>
            <w:r>
              <w:rPr>
                <w:rFonts w:ascii="Arial" w:eastAsia="宋体" w:hAnsi="Arial" w:cs="Arial"/>
                <w:color w:val="000000"/>
                <w:kern w:val="0"/>
                <w:szCs w:val="21"/>
              </w:rPr>
              <w:t>色统一</w:t>
            </w:r>
          </w:p>
          <w:p w14:paraId="22124B3B" w14:textId="77777777" w:rsidR="0076630D" w:rsidRDefault="00D7272D">
            <w:pPr>
              <w:widowControl/>
              <w:numPr>
                <w:ilvl w:val="1"/>
                <w:numId w:val="34"/>
              </w:numPr>
              <w:jc w:val="left"/>
              <w:rPr>
                <w:rFonts w:ascii="Arial" w:eastAsia="宋体" w:hAnsi="Arial" w:cs="Arial"/>
                <w:color w:val="000000"/>
                <w:kern w:val="0"/>
                <w:szCs w:val="21"/>
              </w:rPr>
            </w:pPr>
            <w:r>
              <w:rPr>
                <w:rFonts w:ascii="Arial" w:eastAsia="宋体" w:hAnsi="Arial" w:cs="Arial"/>
                <w:color w:val="000000"/>
                <w:kern w:val="0"/>
                <w:szCs w:val="21"/>
              </w:rPr>
              <w:t>启机时在绿灯亮之前有一个红灯不可控</w:t>
            </w:r>
          </w:p>
          <w:p w14:paraId="32DCE9AE" w14:textId="77777777" w:rsidR="0076630D" w:rsidRDefault="00D7272D">
            <w:pPr>
              <w:pStyle w:val="af2"/>
              <w:widowControl/>
              <w:numPr>
                <w:ilvl w:val="0"/>
                <w:numId w:val="33"/>
              </w:numPr>
              <w:ind w:firstLineChars="0"/>
              <w:jc w:val="left"/>
              <w:rPr>
                <w:rFonts w:ascii="Arial" w:eastAsia="宋体" w:hAnsi="Arial" w:cs="Arial"/>
                <w:color w:val="000000"/>
                <w:kern w:val="0"/>
                <w:szCs w:val="21"/>
              </w:rPr>
            </w:pPr>
            <w:r>
              <w:rPr>
                <w:rFonts w:ascii="Arial" w:eastAsia="宋体" w:hAnsi="Arial" w:cs="Arial"/>
                <w:color w:val="000000"/>
                <w:kern w:val="0"/>
                <w:szCs w:val="21"/>
              </w:rPr>
              <w:t>PoE</w:t>
            </w:r>
            <w:r>
              <w:rPr>
                <w:rFonts w:ascii="Arial" w:eastAsia="宋体" w:hAnsi="Arial" w:cs="Arial"/>
                <w:color w:val="000000"/>
                <w:kern w:val="0"/>
                <w:szCs w:val="21"/>
              </w:rPr>
              <w:t>黄色灯，不再混色</w:t>
            </w:r>
          </w:p>
        </w:tc>
        <w:tc>
          <w:tcPr>
            <w:tcW w:w="992" w:type="dxa"/>
            <w:shd w:val="clear" w:color="auto" w:fill="auto"/>
          </w:tcPr>
          <w:p w14:paraId="5FFD8A7B"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714E3186" w14:textId="77777777">
        <w:tc>
          <w:tcPr>
            <w:tcW w:w="1276" w:type="dxa"/>
            <w:shd w:val="clear" w:color="auto" w:fill="auto"/>
          </w:tcPr>
          <w:p w14:paraId="1FAB0B20" w14:textId="77777777" w:rsidR="0076630D" w:rsidRDefault="00D7272D">
            <w:pPr>
              <w:jc w:val="center"/>
              <w:rPr>
                <w:rFonts w:asciiTheme="minorEastAsia" w:hAnsiTheme="minorEastAsia"/>
              </w:rPr>
            </w:pPr>
            <w:r>
              <w:rPr>
                <w:rFonts w:asciiTheme="minorEastAsia" w:hAnsiTheme="minorEastAsia" w:hint="eastAsia"/>
              </w:rPr>
              <w:lastRenderedPageBreak/>
              <w:t>1.0.</w:t>
            </w:r>
            <w:r>
              <w:rPr>
                <w:rFonts w:asciiTheme="minorEastAsia" w:hAnsiTheme="minorEastAsia"/>
              </w:rPr>
              <w:t>9</w:t>
            </w:r>
          </w:p>
        </w:tc>
        <w:tc>
          <w:tcPr>
            <w:tcW w:w="2002" w:type="dxa"/>
            <w:shd w:val="clear" w:color="auto" w:fill="auto"/>
          </w:tcPr>
          <w:p w14:paraId="7FD6995F" w14:textId="77777777" w:rsidR="0076630D" w:rsidRDefault="00D7272D">
            <w:pPr>
              <w:jc w:val="center"/>
              <w:rPr>
                <w:rFonts w:asciiTheme="minorEastAsia" w:hAnsiTheme="minorEastAsia"/>
              </w:rPr>
            </w:pPr>
            <w:r>
              <w:rPr>
                <w:rFonts w:asciiTheme="minorEastAsia" w:hAnsiTheme="minorEastAsia" w:hint="eastAsia"/>
              </w:rPr>
              <w:t>2022.09.02</w:t>
            </w:r>
          </w:p>
        </w:tc>
        <w:tc>
          <w:tcPr>
            <w:tcW w:w="5511" w:type="dxa"/>
            <w:shd w:val="clear" w:color="auto" w:fill="auto"/>
          </w:tcPr>
          <w:p w14:paraId="66C6CE0A" w14:textId="77777777" w:rsidR="0076630D" w:rsidRDefault="00D7272D">
            <w:pPr>
              <w:rPr>
                <w:rFonts w:asciiTheme="minorEastAsia" w:hAnsiTheme="minorEastAsia"/>
              </w:rPr>
            </w:pPr>
            <w:r>
              <w:rPr>
                <w:rFonts w:asciiTheme="minorEastAsia" w:hAnsiTheme="minorEastAsia" w:hint="eastAsia"/>
              </w:rPr>
              <w:t>更新</w:t>
            </w:r>
          </w:p>
          <w:p w14:paraId="73DB51A3" w14:textId="77777777" w:rsidR="0076630D" w:rsidRDefault="00D7272D">
            <w:pPr>
              <w:widowControl/>
              <w:numPr>
                <w:ilvl w:val="0"/>
                <w:numId w:val="35"/>
              </w:numPr>
              <w:jc w:val="left"/>
              <w:rPr>
                <w:rFonts w:ascii="Arial" w:eastAsia="宋体" w:hAnsi="Arial" w:cs="Arial"/>
                <w:color w:val="000000"/>
                <w:kern w:val="0"/>
                <w:szCs w:val="21"/>
              </w:rPr>
            </w:pPr>
            <w:r>
              <w:rPr>
                <w:rFonts w:ascii="Arial" w:eastAsia="宋体" w:hAnsi="Arial" w:cs="Arial"/>
                <w:color w:val="000000"/>
                <w:kern w:val="0"/>
                <w:szCs w:val="21"/>
              </w:rPr>
              <w:t>名称编辑限制最大长度为</w:t>
            </w:r>
            <w:r>
              <w:rPr>
                <w:rFonts w:ascii="Arial" w:eastAsia="宋体" w:hAnsi="Arial" w:cs="Arial"/>
                <w:color w:val="000000"/>
                <w:kern w:val="0"/>
                <w:szCs w:val="21"/>
              </w:rPr>
              <w:t>64</w:t>
            </w:r>
            <w:r>
              <w:rPr>
                <w:rFonts w:ascii="Arial" w:eastAsia="宋体" w:hAnsi="Arial" w:cs="Arial"/>
                <w:color w:val="000000"/>
                <w:kern w:val="0"/>
                <w:szCs w:val="21"/>
              </w:rPr>
              <w:t>字符，</w:t>
            </w:r>
            <w:r>
              <w:rPr>
                <w:rFonts w:ascii="Arial" w:eastAsia="宋体" w:hAnsi="Arial" w:cs="Arial" w:hint="eastAsia"/>
                <w:color w:val="000000"/>
                <w:kern w:val="0"/>
                <w:szCs w:val="21"/>
              </w:rPr>
              <w:t>修改</w:t>
            </w:r>
            <w:r>
              <w:rPr>
                <w:rFonts w:ascii="Arial" w:eastAsia="宋体" w:hAnsi="Arial" w:cs="Arial"/>
                <w:color w:val="000000"/>
                <w:kern w:val="0"/>
                <w:szCs w:val="21"/>
              </w:rPr>
              <w:t>点涉及</w:t>
            </w:r>
          </w:p>
          <w:p w14:paraId="3FD7CBA8" w14:textId="77777777" w:rsidR="0076630D" w:rsidRDefault="00D7272D">
            <w:pPr>
              <w:pStyle w:val="af2"/>
              <w:widowControl/>
              <w:numPr>
                <w:ilvl w:val="0"/>
                <w:numId w:val="36"/>
              </w:numPr>
              <w:ind w:firstLineChars="0"/>
              <w:jc w:val="left"/>
              <w:rPr>
                <w:rFonts w:ascii="Arial" w:eastAsia="宋体" w:hAnsi="Arial" w:cs="Arial"/>
                <w:color w:val="000000"/>
                <w:kern w:val="0"/>
                <w:szCs w:val="21"/>
              </w:rPr>
            </w:pPr>
            <w:r>
              <w:rPr>
                <w:rFonts w:ascii="Arial" w:eastAsia="宋体" w:hAnsi="Arial" w:cs="Arial"/>
                <w:color w:val="000000"/>
                <w:kern w:val="0"/>
                <w:szCs w:val="21"/>
              </w:rPr>
              <w:t>概览</w:t>
            </w:r>
            <w:r>
              <w:rPr>
                <w:rFonts w:ascii="Arial" w:eastAsia="宋体" w:hAnsi="Arial" w:cs="Arial"/>
                <w:color w:val="000000"/>
                <w:kern w:val="0"/>
                <w:szCs w:val="21"/>
              </w:rPr>
              <w:t>/</w:t>
            </w:r>
            <w:r>
              <w:rPr>
                <w:rFonts w:ascii="Arial" w:eastAsia="宋体" w:hAnsi="Arial" w:cs="Arial"/>
                <w:color w:val="000000"/>
                <w:kern w:val="0"/>
                <w:szCs w:val="21"/>
              </w:rPr>
              <w:t>系统信息：设备名称</w:t>
            </w:r>
          </w:p>
          <w:p w14:paraId="54ACC62B" w14:textId="77777777" w:rsidR="0076630D" w:rsidRDefault="00D7272D">
            <w:pPr>
              <w:pStyle w:val="af2"/>
              <w:widowControl/>
              <w:numPr>
                <w:ilvl w:val="0"/>
                <w:numId w:val="36"/>
              </w:numPr>
              <w:ind w:firstLineChars="0"/>
              <w:jc w:val="left"/>
              <w:rPr>
                <w:rFonts w:ascii="Arial" w:eastAsia="宋体" w:hAnsi="Arial" w:cs="Arial"/>
                <w:color w:val="000000"/>
                <w:kern w:val="0"/>
                <w:szCs w:val="21"/>
              </w:rPr>
            </w:pPr>
            <w:r>
              <w:rPr>
                <w:rFonts w:ascii="Arial" w:eastAsia="宋体" w:hAnsi="Arial" w:cs="Arial"/>
                <w:color w:val="000000"/>
                <w:kern w:val="0"/>
                <w:szCs w:val="21"/>
              </w:rPr>
              <w:t>VLAN</w:t>
            </w:r>
            <w:r>
              <w:rPr>
                <w:rFonts w:ascii="Arial" w:eastAsia="宋体" w:hAnsi="Arial" w:cs="Arial"/>
                <w:color w:val="000000"/>
                <w:kern w:val="0"/>
                <w:szCs w:val="21"/>
              </w:rPr>
              <w:t>：</w:t>
            </w:r>
            <w:r>
              <w:rPr>
                <w:rFonts w:ascii="Arial" w:eastAsia="宋体" w:hAnsi="Arial" w:cs="Arial"/>
                <w:color w:val="000000"/>
                <w:kern w:val="0"/>
                <w:szCs w:val="21"/>
              </w:rPr>
              <w:t>VLAN</w:t>
            </w:r>
            <w:r>
              <w:rPr>
                <w:rFonts w:ascii="Arial" w:eastAsia="宋体" w:hAnsi="Arial" w:cs="Arial"/>
                <w:color w:val="000000"/>
                <w:kern w:val="0"/>
                <w:szCs w:val="21"/>
              </w:rPr>
              <w:t>描述</w:t>
            </w:r>
          </w:p>
          <w:p w14:paraId="033B4D2C" w14:textId="77777777" w:rsidR="0076630D" w:rsidRDefault="00D7272D">
            <w:pPr>
              <w:widowControl/>
              <w:numPr>
                <w:ilvl w:val="0"/>
                <w:numId w:val="35"/>
              </w:numPr>
              <w:jc w:val="left"/>
              <w:rPr>
                <w:rFonts w:ascii="Arial" w:eastAsia="宋体" w:hAnsi="Arial" w:cs="Arial"/>
                <w:color w:val="000000"/>
                <w:kern w:val="0"/>
                <w:szCs w:val="21"/>
              </w:rPr>
            </w:pPr>
            <w:r>
              <w:rPr>
                <w:rFonts w:ascii="Arial" w:eastAsia="宋体" w:hAnsi="Arial" w:cs="Arial"/>
                <w:color w:val="000000"/>
                <w:kern w:val="0"/>
                <w:szCs w:val="21"/>
              </w:rPr>
              <w:t>OUI</w:t>
            </w:r>
            <w:r>
              <w:rPr>
                <w:rFonts w:ascii="Arial" w:eastAsia="宋体" w:hAnsi="Arial" w:cs="Arial"/>
                <w:color w:val="000000"/>
                <w:kern w:val="0"/>
                <w:szCs w:val="21"/>
              </w:rPr>
              <w:t>：上限改为所有</w:t>
            </w:r>
            <w:r>
              <w:rPr>
                <w:rFonts w:ascii="Arial" w:eastAsia="宋体" w:hAnsi="Arial" w:cs="Arial"/>
                <w:color w:val="000000"/>
                <w:kern w:val="0"/>
                <w:szCs w:val="21"/>
              </w:rPr>
              <w:t>L2</w:t>
            </w:r>
            <w:r>
              <w:rPr>
                <w:rFonts w:ascii="Arial" w:eastAsia="宋体" w:hAnsi="Arial" w:cs="Arial"/>
                <w:color w:val="000000"/>
                <w:kern w:val="0"/>
                <w:szCs w:val="21"/>
              </w:rPr>
              <w:t>型号交换机均支持</w:t>
            </w:r>
            <w:r>
              <w:rPr>
                <w:rFonts w:ascii="Arial" w:eastAsia="宋体" w:hAnsi="Arial" w:cs="Arial"/>
                <w:color w:val="000000"/>
                <w:kern w:val="0"/>
                <w:szCs w:val="21"/>
              </w:rPr>
              <w:t>32</w:t>
            </w:r>
            <w:r>
              <w:rPr>
                <w:rFonts w:ascii="Arial" w:eastAsia="宋体" w:hAnsi="Arial" w:cs="Arial"/>
                <w:color w:val="000000"/>
                <w:kern w:val="0"/>
                <w:szCs w:val="21"/>
              </w:rPr>
              <w:t>个</w:t>
            </w:r>
          </w:p>
          <w:p w14:paraId="150C3387" w14:textId="77777777" w:rsidR="0076630D" w:rsidRDefault="00D7272D">
            <w:pPr>
              <w:widowControl/>
              <w:numPr>
                <w:ilvl w:val="0"/>
                <w:numId w:val="35"/>
              </w:numPr>
              <w:jc w:val="left"/>
              <w:rPr>
                <w:rFonts w:ascii="Arial" w:eastAsia="宋体" w:hAnsi="Arial" w:cs="Arial"/>
                <w:color w:val="000000"/>
                <w:kern w:val="0"/>
                <w:szCs w:val="21"/>
              </w:rPr>
            </w:pPr>
            <w:r>
              <w:rPr>
                <w:rFonts w:ascii="Arial" w:eastAsia="宋体" w:hAnsi="Arial" w:cs="Arial"/>
                <w:color w:val="000000"/>
                <w:kern w:val="0"/>
                <w:szCs w:val="21"/>
              </w:rPr>
              <w:t>MLD Snooping</w:t>
            </w:r>
            <w:r>
              <w:rPr>
                <w:rFonts w:ascii="Arial" w:eastAsia="宋体" w:hAnsi="Arial" w:cs="Arial"/>
                <w:color w:val="000000"/>
                <w:kern w:val="0"/>
                <w:szCs w:val="21"/>
              </w:rPr>
              <w:t>查询器版本更新为</w:t>
            </w:r>
            <w:r>
              <w:rPr>
                <w:rFonts w:ascii="Arial" w:eastAsia="宋体" w:hAnsi="Arial" w:cs="Arial"/>
                <w:color w:val="000000"/>
                <w:kern w:val="0"/>
                <w:szCs w:val="21"/>
              </w:rPr>
              <w:t>MLDv1</w:t>
            </w:r>
            <w:r>
              <w:rPr>
                <w:rFonts w:ascii="Arial" w:eastAsia="宋体" w:hAnsi="Arial" w:cs="Arial"/>
                <w:color w:val="000000"/>
                <w:kern w:val="0"/>
                <w:szCs w:val="21"/>
              </w:rPr>
              <w:t>和</w:t>
            </w:r>
            <w:r>
              <w:rPr>
                <w:rFonts w:ascii="Arial" w:eastAsia="宋体" w:hAnsi="Arial" w:cs="Arial"/>
                <w:color w:val="000000"/>
                <w:kern w:val="0"/>
                <w:szCs w:val="21"/>
              </w:rPr>
              <w:t>MLDv2</w:t>
            </w:r>
            <w:r>
              <w:rPr>
                <w:rFonts w:ascii="Arial" w:eastAsia="宋体" w:hAnsi="Arial" w:cs="Arial"/>
                <w:color w:val="000000"/>
                <w:kern w:val="0"/>
                <w:szCs w:val="21"/>
              </w:rPr>
              <w:t>，默认</w:t>
            </w:r>
            <w:r>
              <w:rPr>
                <w:rFonts w:ascii="Arial" w:eastAsia="宋体" w:hAnsi="Arial" w:cs="Arial"/>
                <w:color w:val="000000"/>
                <w:kern w:val="0"/>
                <w:szCs w:val="21"/>
              </w:rPr>
              <w:t>MLDv1</w:t>
            </w:r>
          </w:p>
          <w:p w14:paraId="102191C6" w14:textId="77777777" w:rsidR="0076630D" w:rsidRDefault="003B6945">
            <w:pPr>
              <w:widowControl/>
              <w:numPr>
                <w:ilvl w:val="0"/>
                <w:numId w:val="35"/>
              </w:numPr>
              <w:jc w:val="left"/>
              <w:rPr>
                <w:rFonts w:ascii="Arial" w:eastAsia="宋体" w:hAnsi="Arial" w:cs="Arial"/>
                <w:color w:val="000000"/>
                <w:kern w:val="0"/>
                <w:szCs w:val="21"/>
              </w:rPr>
            </w:pPr>
            <w:hyperlink w:anchor="_队列调度/Queue_Scheduling" w:history="1">
              <w:r w:rsidR="00D7272D">
                <w:rPr>
                  <w:rStyle w:val="af"/>
                  <w:rFonts w:ascii="Arial" w:eastAsia="宋体" w:hAnsi="Arial" w:cs="Arial"/>
                  <w:kern w:val="0"/>
                  <w:szCs w:val="21"/>
                </w:rPr>
                <w:t>队列调度</w:t>
              </w:r>
            </w:hyperlink>
            <w:r w:rsidR="00D7272D">
              <w:rPr>
                <w:rFonts w:ascii="Arial" w:eastAsia="宋体" w:hAnsi="Arial" w:cs="Arial"/>
                <w:color w:val="000000"/>
                <w:kern w:val="0"/>
                <w:szCs w:val="21"/>
              </w:rPr>
              <w:t>：</w:t>
            </w:r>
            <w:r w:rsidR="00D7272D">
              <w:rPr>
                <w:rFonts w:ascii="Arial" w:eastAsia="宋体" w:hAnsi="Arial" w:cs="Arial"/>
                <w:color w:val="000000"/>
                <w:kern w:val="0"/>
                <w:szCs w:val="21"/>
              </w:rPr>
              <w:t>L2</w:t>
            </w:r>
            <w:r w:rsidR="00D7272D">
              <w:rPr>
                <w:rFonts w:ascii="Arial" w:eastAsia="宋体" w:hAnsi="Arial" w:cs="Arial"/>
                <w:color w:val="000000"/>
                <w:kern w:val="0"/>
                <w:szCs w:val="21"/>
              </w:rPr>
              <w:t>暂仅支持</w:t>
            </w:r>
            <w:r w:rsidR="00D7272D">
              <w:rPr>
                <w:rFonts w:ascii="Arial" w:eastAsia="宋体" w:hAnsi="Arial" w:cs="Arial"/>
                <w:color w:val="000000"/>
                <w:kern w:val="0"/>
                <w:szCs w:val="21"/>
              </w:rPr>
              <w:t>SP</w:t>
            </w:r>
            <w:r w:rsidR="00D7272D">
              <w:rPr>
                <w:rFonts w:ascii="Arial" w:eastAsia="宋体" w:hAnsi="Arial" w:cs="Arial"/>
                <w:color w:val="000000"/>
                <w:kern w:val="0"/>
                <w:szCs w:val="21"/>
              </w:rPr>
              <w:t>和</w:t>
            </w:r>
            <w:r w:rsidR="00D7272D">
              <w:rPr>
                <w:rFonts w:ascii="Arial" w:eastAsia="宋体" w:hAnsi="Arial" w:cs="Arial"/>
                <w:color w:val="000000"/>
                <w:kern w:val="0"/>
                <w:szCs w:val="21"/>
              </w:rPr>
              <w:t>WRR 2</w:t>
            </w:r>
            <w:r w:rsidR="00D7272D">
              <w:rPr>
                <w:rFonts w:ascii="Arial" w:eastAsia="宋体" w:hAnsi="Arial" w:cs="Arial"/>
                <w:color w:val="000000"/>
                <w:kern w:val="0"/>
                <w:szCs w:val="21"/>
              </w:rPr>
              <w:t>种类型</w:t>
            </w:r>
          </w:p>
          <w:p w14:paraId="72E2073C" w14:textId="77777777" w:rsidR="0076630D" w:rsidRDefault="003B6945">
            <w:pPr>
              <w:widowControl/>
              <w:numPr>
                <w:ilvl w:val="0"/>
                <w:numId w:val="35"/>
              </w:numPr>
              <w:jc w:val="left"/>
              <w:rPr>
                <w:rFonts w:ascii="Arial" w:eastAsia="宋体" w:hAnsi="Arial" w:cs="Arial"/>
                <w:color w:val="000000"/>
                <w:kern w:val="0"/>
                <w:szCs w:val="21"/>
              </w:rPr>
            </w:pPr>
            <w:hyperlink w:anchor="_队列整形/Queue_Shaping" w:history="1">
              <w:r w:rsidR="00D7272D">
                <w:rPr>
                  <w:rStyle w:val="af"/>
                  <w:rFonts w:ascii="Arial" w:eastAsia="宋体" w:hAnsi="Arial" w:cs="Arial"/>
                  <w:kern w:val="0"/>
                  <w:szCs w:val="21"/>
                </w:rPr>
                <w:t>队列整形</w:t>
              </w:r>
            </w:hyperlink>
            <w:r w:rsidR="00D7272D">
              <w:rPr>
                <w:rFonts w:ascii="Arial" w:eastAsia="宋体" w:hAnsi="Arial" w:cs="Arial"/>
                <w:color w:val="000000"/>
                <w:kern w:val="0"/>
                <w:szCs w:val="21"/>
              </w:rPr>
              <w:t>：去除聚合接口支持</w:t>
            </w:r>
          </w:p>
          <w:p w14:paraId="643C6C60" w14:textId="77777777" w:rsidR="0076630D" w:rsidRDefault="003B6945">
            <w:pPr>
              <w:widowControl/>
              <w:numPr>
                <w:ilvl w:val="0"/>
                <w:numId w:val="35"/>
              </w:numPr>
              <w:jc w:val="left"/>
              <w:rPr>
                <w:rFonts w:ascii="Arial" w:eastAsia="宋体" w:hAnsi="Arial" w:cs="Arial"/>
                <w:color w:val="000000"/>
                <w:kern w:val="0"/>
                <w:szCs w:val="21"/>
              </w:rPr>
            </w:pPr>
            <w:hyperlink w:anchor="_端口限速/Rate_Limit" w:history="1">
              <w:r w:rsidR="00D7272D">
                <w:rPr>
                  <w:rStyle w:val="af"/>
                  <w:rFonts w:ascii="Arial" w:eastAsia="宋体" w:hAnsi="Arial" w:cs="Arial"/>
                  <w:kern w:val="0"/>
                  <w:szCs w:val="21"/>
                </w:rPr>
                <w:t>端口限速</w:t>
              </w:r>
            </w:hyperlink>
            <w:r w:rsidR="00D7272D">
              <w:rPr>
                <w:rFonts w:ascii="Arial" w:eastAsia="宋体" w:hAnsi="Arial" w:cs="Arial"/>
                <w:color w:val="000000"/>
                <w:kern w:val="0"/>
                <w:szCs w:val="21"/>
              </w:rPr>
              <w:t>：去除聚合接口支持</w:t>
            </w:r>
          </w:p>
          <w:p w14:paraId="7D168825" w14:textId="77777777" w:rsidR="0076630D" w:rsidRDefault="003B6945">
            <w:pPr>
              <w:widowControl/>
              <w:numPr>
                <w:ilvl w:val="0"/>
                <w:numId w:val="35"/>
              </w:numPr>
              <w:jc w:val="left"/>
              <w:rPr>
                <w:rFonts w:ascii="Arial" w:eastAsia="宋体" w:hAnsi="Arial" w:cs="Arial"/>
                <w:color w:val="000000"/>
                <w:kern w:val="0"/>
                <w:szCs w:val="21"/>
              </w:rPr>
            </w:pPr>
            <w:hyperlink w:anchor="_攻击防范/Anti_Attack(FP1B)" w:history="1">
              <w:r w:rsidR="00D7272D">
                <w:rPr>
                  <w:rStyle w:val="af"/>
                  <w:rFonts w:ascii="Arial" w:eastAsia="宋体" w:hAnsi="Arial" w:cs="Arial"/>
                  <w:kern w:val="0"/>
                  <w:szCs w:val="21"/>
                </w:rPr>
                <w:t>攻击防范</w:t>
              </w:r>
            </w:hyperlink>
            <w:r w:rsidR="00D7272D">
              <w:rPr>
                <w:rFonts w:ascii="Arial" w:eastAsia="宋体" w:hAnsi="Arial" w:cs="Arial"/>
                <w:color w:val="000000"/>
                <w:kern w:val="0"/>
                <w:szCs w:val="21"/>
              </w:rPr>
              <w:t>：</w:t>
            </w:r>
            <w:r w:rsidR="00D7272D">
              <w:rPr>
                <w:rFonts w:ascii="Arial" w:eastAsia="宋体" w:hAnsi="Arial" w:cs="Arial"/>
                <w:color w:val="000000"/>
                <w:kern w:val="0"/>
                <w:szCs w:val="21"/>
              </w:rPr>
              <w:t>TCP Blat</w:t>
            </w:r>
            <w:r w:rsidR="00D7272D">
              <w:rPr>
                <w:rFonts w:ascii="Arial" w:eastAsia="宋体" w:hAnsi="Arial" w:cs="Arial"/>
                <w:color w:val="000000"/>
                <w:kern w:val="0"/>
                <w:szCs w:val="21"/>
              </w:rPr>
              <w:t>和</w:t>
            </w:r>
            <w:r w:rsidR="00D7272D">
              <w:rPr>
                <w:rFonts w:ascii="Arial" w:eastAsia="宋体" w:hAnsi="Arial" w:cs="Arial"/>
                <w:color w:val="000000"/>
                <w:kern w:val="0"/>
                <w:szCs w:val="21"/>
              </w:rPr>
              <w:t>UDP Blat</w:t>
            </w:r>
            <w:r w:rsidR="00D7272D">
              <w:rPr>
                <w:rFonts w:ascii="Arial" w:eastAsia="宋体" w:hAnsi="Arial" w:cs="Arial"/>
                <w:color w:val="000000"/>
                <w:kern w:val="0"/>
                <w:szCs w:val="21"/>
              </w:rPr>
              <w:t>默认关闭</w:t>
            </w:r>
          </w:p>
          <w:p w14:paraId="6471FB82" w14:textId="77777777" w:rsidR="0076630D" w:rsidRDefault="003B6945">
            <w:pPr>
              <w:widowControl/>
              <w:numPr>
                <w:ilvl w:val="0"/>
                <w:numId w:val="35"/>
              </w:numPr>
              <w:jc w:val="left"/>
              <w:rPr>
                <w:rFonts w:ascii="Arial" w:eastAsia="宋体" w:hAnsi="Arial" w:cs="Arial"/>
                <w:color w:val="000000"/>
                <w:kern w:val="0"/>
                <w:szCs w:val="21"/>
              </w:rPr>
            </w:pPr>
            <w:hyperlink w:anchor="_PoE(FP1B)" w:history="1">
              <w:r w:rsidR="00D7272D">
                <w:rPr>
                  <w:rStyle w:val="af"/>
                  <w:rFonts w:ascii="Arial" w:eastAsia="宋体" w:hAnsi="Arial" w:cs="Arial"/>
                  <w:kern w:val="0"/>
                  <w:szCs w:val="21"/>
                </w:rPr>
                <w:t>PoE</w:t>
              </w:r>
            </w:hyperlink>
          </w:p>
          <w:p w14:paraId="03CAA50A" w14:textId="77777777" w:rsidR="0076630D" w:rsidRDefault="00D7272D">
            <w:pPr>
              <w:pStyle w:val="af2"/>
              <w:widowControl/>
              <w:numPr>
                <w:ilvl w:val="0"/>
                <w:numId w:val="36"/>
              </w:numPr>
              <w:ind w:firstLineChars="0"/>
              <w:jc w:val="left"/>
              <w:rPr>
                <w:rFonts w:ascii="Arial" w:eastAsia="宋体" w:hAnsi="Arial" w:cs="Arial"/>
                <w:color w:val="000000"/>
                <w:kern w:val="0"/>
                <w:szCs w:val="21"/>
              </w:rPr>
            </w:pPr>
            <w:r>
              <w:rPr>
                <w:rFonts w:ascii="Arial" w:eastAsia="宋体" w:hAnsi="Arial" w:cs="Arial"/>
                <w:color w:val="000000"/>
                <w:kern w:val="0"/>
                <w:szCs w:val="21"/>
              </w:rPr>
              <w:t>供电标准补充说明</w:t>
            </w:r>
          </w:p>
          <w:p w14:paraId="102A18F3" w14:textId="77777777" w:rsidR="0076630D" w:rsidRDefault="00D7272D">
            <w:pPr>
              <w:pStyle w:val="af2"/>
              <w:widowControl/>
              <w:numPr>
                <w:ilvl w:val="0"/>
                <w:numId w:val="36"/>
              </w:numPr>
              <w:ind w:firstLineChars="0"/>
              <w:jc w:val="left"/>
              <w:rPr>
                <w:rFonts w:ascii="Arial" w:eastAsia="宋体" w:hAnsi="Arial" w:cs="Arial"/>
                <w:color w:val="000000"/>
                <w:kern w:val="0"/>
                <w:szCs w:val="21"/>
              </w:rPr>
            </w:pPr>
            <w:r>
              <w:rPr>
                <w:rFonts w:ascii="Arial" w:eastAsia="宋体" w:hAnsi="Arial" w:cs="Arial"/>
                <w:color w:val="000000"/>
                <w:kern w:val="0"/>
                <w:szCs w:val="21"/>
              </w:rPr>
              <w:t>供电策略修改</w:t>
            </w:r>
          </w:p>
          <w:p w14:paraId="3A0BCB1D" w14:textId="77777777" w:rsidR="0076630D" w:rsidRDefault="00D7272D">
            <w:pPr>
              <w:pStyle w:val="af2"/>
              <w:widowControl/>
              <w:numPr>
                <w:ilvl w:val="0"/>
                <w:numId w:val="36"/>
              </w:numPr>
              <w:ind w:firstLineChars="0"/>
              <w:jc w:val="left"/>
              <w:rPr>
                <w:rFonts w:ascii="Arial" w:eastAsia="宋体" w:hAnsi="Arial" w:cs="Arial"/>
                <w:color w:val="000000"/>
                <w:kern w:val="0"/>
                <w:szCs w:val="21"/>
              </w:rPr>
            </w:pPr>
            <w:r>
              <w:rPr>
                <w:rFonts w:ascii="Arial" w:eastAsia="宋体" w:hAnsi="Arial" w:cs="Arial"/>
                <w:color w:val="000000"/>
                <w:kern w:val="0"/>
                <w:szCs w:val="21"/>
              </w:rPr>
              <w:t>补充端口供电优先级和功率限值受</w:t>
            </w:r>
            <w:r>
              <w:rPr>
                <w:rFonts w:ascii="Arial" w:eastAsia="宋体" w:hAnsi="Arial" w:cs="Arial"/>
                <w:color w:val="000000"/>
                <w:kern w:val="0"/>
                <w:szCs w:val="21"/>
              </w:rPr>
              <w:t>LLDP</w:t>
            </w:r>
            <w:r>
              <w:rPr>
                <w:rFonts w:ascii="Arial" w:eastAsia="宋体" w:hAnsi="Arial" w:cs="Arial"/>
                <w:color w:val="000000"/>
                <w:kern w:val="0"/>
                <w:szCs w:val="21"/>
              </w:rPr>
              <w:t>端口</w:t>
            </w:r>
            <w:r>
              <w:rPr>
                <w:rFonts w:ascii="Arial" w:eastAsia="宋体" w:hAnsi="Arial" w:cs="Arial"/>
                <w:color w:val="000000"/>
                <w:kern w:val="0"/>
                <w:szCs w:val="21"/>
              </w:rPr>
              <w:t>Power via MDI TLV</w:t>
            </w:r>
            <w:r>
              <w:rPr>
                <w:rFonts w:ascii="Arial" w:eastAsia="宋体" w:hAnsi="Arial" w:cs="Arial"/>
                <w:color w:val="000000"/>
                <w:kern w:val="0"/>
                <w:szCs w:val="21"/>
              </w:rPr>
              <w:t>和</w:t>
            </w:r>
            <w:r>
              <w:rPr>
                <w:rFonts w:ascii="Arial" w:eastAsia="宋体" w:hAnsi="Arial" w:cs="Arial"/>
                <w:color w:val="000000"/>
                <w:kern w:val="0"/>
                <w:szCs w:val="21"/>
              </w:rPr>
              <w:t>LLDP-MED</w:t>
            </w:r>
            <w:r>
              <w:rPr>
                <w:rFonts w:ascii="Arial" w:eastAsia="宋体" w:hAnsi="Arial" w:cs="Arial"/>
                <w:color w:val="000000"/>
                <w:kern w:val="0"/>
                <w:szCs w:val="21"/>
              </w:rPr>
              <w:t>端口</w:t>
            </w:r>
            <w:r>
              <w:rPr>
                <w:rFonts w:ascii="Arial" w:eastAsia="宋体" w:hAnsi="Arial" w:cs="Arial" w:hint="eastAsia"/>
                <w:color w:val="000000"/>
                <w:kern w:val="0"/>
                <w:szCs w:val="21"/>
              </w:rPr>
              <w:t>PoE/PSE TLV</w:t>
            </w:r>
            <w:r>
              <w:rPr>
                <w:rFonts w:ascii="Arial" w:eastAsia="宋体" w:hAnsi="Arial" w:cs="Arial"/>
                <w:color w:val="000000"/>
                <w:kern w:val="0"/>
                <w:szCs w:val="21"/>
              </w:rPr>
              <w:t>的协商而影响的说明</w:t>
            </w:r>
          </w:p>
          <w:p w14:paraId="717BF126" w14:textId="77777777" w:rsidR="0076630D" w:rsidRDefault="003B6945">
            <w:pPr>
              <w:widowControl/>
              <w:numPr>
                <w:ilvl w:val="0"/>
                <w:numId w:val="35"/>
              </w:numPr>
              <w:jc w:val="left"/>
              <w:rPr>
                <w:rFonts w:ascii="Arial" w:eastAsia="宋体" w:hAnsi="Arial" w:cs="Arial"/>
                <w:color w:val="000000"/>
                <w:kern w:val="0"/>
                <w:szCs w:val="21"/>
              </w:rPr>
            </w:pPr>
            <w:hyperlink w:anchor="_LLDP_&amp;_LLDP-MED(FP1C)" w:history="1">
              <w:r w:rsidR="00D7272D">
                <w:rPr>
                  <w:rStyle w:val="af"/>
                  <w:rFonts w:ascii="Arial" w:eastAsia="宋体" w:hAnsi="Arial" w:cs="Arial"/>
                  <w:kern w:val="0"/>
                  <w:szCs w:val="21"/>
                </w:rPr>
                <w:t>LLDP&amp;LLDP-MED</w:t>
              </w:r>
            </w:hyperlink>
          </w:p>
          <w:p w14:paraId="3ADF21EF" w14:textId="77777777" w:rsidR="0076630D" w:rsidRDefault="00D7272D">
            <w:pPr>
              <w:pStyle w:val="af2"/>
              <w:widowControl/>
              <w:numPr>
                <w:ilvl w:val="0"/>
                <w:numId w:val="36"/>
              </w:numPr>
              <w:ind w:firstLineChars="0"/>
              <w:jc w:val="left"/>
              <w:rPr>
                <w:rFonts w:ascii="Arial" w:eastAsia="宋体" w:hAnsi="Arial" w:cs="Arial"/>
                <w:color w:val="000000"/>
                <w:kern w:val="0"/>
                <w:szCs w:val="21"/>
              </w:rPr>
            </w:pPr>
            <w:r>
              <w:rPr>
                <w:rFonts w:ascii="Arial" w:eastAsia="宋体" w:hAnsi="Arial" w:cs="Arial"/>
                <w:color w:val="000000"/>
                <w:kern w:val="0"/>
                <w:szCs w:val="21"/>
              </w:rPr>
              <w:t>补充全局</w:t>
            </w:r>
            <w:r>
              <w:rPr>
                <w:rFonts w:ascii="Arial" w:eastAsia="宋体" w:hAnsi="Arial" w:cs="Arial"/>
                <w:color w:val="000000"/>
                <w:kern w:val="0"/>
                <w:szCs w:val="21"/>
              </w:rPr>
              <w:t>LLDP</w:t>
            </w:r>
            <w:r>
              <w:rPr>
                <w:rFonts w:ascii="Arial" w:eastAsia="宋体" w:hAnsi="Arial" w:cs="Arial"/>
                <w:color w:val="000000"/>
                <w:kern w:val="0"/>
                <w:szCs w:val="21"/>
              </w:rPr>
              <w:t>关闭后报文处理的说明</w:t>
            </w:r>
          </w:p>
          <w:p w14:paraId="1D25B3A7" w14:textId="77777777" w:rsidR="0076630D" w:rsidRDefault="00D7272D">
            <w:pPr>
              <w:pStyle w:val="af2"/>
              <w:widowControl/>
              <w:numPr>
                <w:ilvl w:val="0"/>
                <w:numId w:val="36"/>
              </w:numPr>
              <w:ind w:firstLineChars="0"/>
              <w:jc w:val="left"/>
              <w:rPr>
                <w:rFonts w:ascii="Arial" w:eastAsia="宋体" w:hAnsi="Arial" w:cs="Arial"/>
                <w:color w:val="000000"/>
                <w:kern w:val="0"/>
                <w:szCs w:val="21"/>
              </w:rPr>
            </w:pPr>
            <w:r>
              <w:rPr>
                <w:rFonts w:ascii="Arial" w:eastAsia="宋体" w:hAnsi="Arial" w:cs="Arial"/>
                <w:color w:val="000000"/>
                <w:kern w:val="0"/>
                <w:szCs w:val="21"/>
              </w:rPr>
              <w:t>LLDP</w:t>
            </w:r>
            <w:r>
              <w:rPr>
                <w:rFonts w:ascii="Arial" w:eastAsia="宋体" w:hAnsi="Arial" w:cs="Arial"/>
                <w:color w:val="000000"/>
                <w:kern w:val="0"/>
                <w:szCs w:val="21"/>
              </w:rPr>
              <w:t>端口设置：</w:t>
            </w:r>
            <w:r>
              <w:rPr>
                <w:rFonts w:ascii="Arial" w:eastAsia="宋体" w:hAnsi="Arial" w:cs="Arial"/>
                <w:color w:val="000000"/>
                <w:kern w:val="0"/>
                <w:szCs w:val="21"/>
              </w:rPr>
              <w:t>802.3 IEEE TLV</w:t>
            </w:r>
            <w:r>
              <w:rPr>
                <w:rFonts w:ascii="Arial" w:eastAsia="宋体" w:hAnsi="Arial" w:cs="Arial"/>
                <w:color w:val="000000"/>
                <w:kern w:val="0"/>
                <w:szCs w:val="21"/>
              </w:rPr>
              <w:t>新增</w:t>
            </w:r>
            <w:r>
              <w:rPr>
                <w:rFonts w:ascii="Arial" w:eastAsia="宋体" w:hAnsi="Arial" w:cs="Arial"/>
                <w:color w:val="000000"/>
                <w:kern w:val="0"/>
                <w:szCs w:val="21"/>
              </w:rPr>
              <w:t>Power via MDI TLV</w:t>
            </w:r>
            <w:r>
              <w:rPr>
                <w:rFonts w:ascii="Arial" w:eastAsia="宋体" w:hAnsi="Arial" w:cs="Arial"/>
                <w:color w:val="000000"/>
                <w:kern w:val="0"/>
                <w:szCs w:val="21"/>
              </w:rPr>
              <w:t>，并补充</w:t>
            </w:r>
            <w:r>
              <w:rPr>
                <w:rFonts w:ascii="Arial" w:eastAsia="宋体" w:hAnsi="Arial" w:cs="Arial"/>
                <w:color w:val="000000"/>
                <w:kern w:val="0"/>
                <w:szCs w:val="21"/>
              </w:rPr>
              <w:t>PoE</w:t>
            </w:r>
            <w:r>
              <w:rPr>
                <w:rFonts w:ascii="Arial" w:eastAsia="宋体" w:hAnsi="Arial" w:cs="Arial"/>
                <w:color w:val="000000"/>
                <w:kern w:val="0"/>
                <w:szCs w:val="21"/>
              </w:rPr>
              <w:t>端口供电优先级和功率限值受此</w:t>
            </w:r>
            <w:r>
              <w:rPr>
                <w:rFonts w:ascii="Arial" w:eastAsia="宋体" w:hAnsi="Arial" w:cs="Arial"/>
                <w:color w:val="000000"/>
                <w:kern w:val="0"/>
                <w:szCs w:val="21"/>
              </w:rPr>
              <w:t>TLV</w:t>
            </w:r>
            <w:r>
              <w:rPr>
                <w:rFonts w:ascii="Arial" w:eastAsia="宋体" w:hAnsi="Arial" w:cs="Arial"/>
                <w:color w:val="000000"/>
                <w:kern w:val="0"/>
                <w:szCs w:val="21"/>
              </w:rPr>
              <w:t>影响的说明</w:t>
            </w:r>
          </w:p>
          <w:p w14:paraId="4A69E1BD" w14:textId="77777777" w:rsidR="0076630D" w:rsidRDefault="00D7272D">
            <w:pPr>
              <w:pStyle w:val="af2"/>
              <w:widowControl/>
              <w:numPr>
                <w:ilvl w:val="0"/>
                <w:numId w:val="36"/>
              </w:numPr>
              <w:ind w:firstLineChars="0"/>
              <w:jc w:val="left"/>
              <w:rPr>
                <w:rFonts w:ascii="Arial" w:eastAsia="宋体" w:hAnsi="Arial" w:cs="Arial"/>
                <w:color w:val="000000"/>
                <w:kern w:val="0"/>
                <w:szCs w:val="21"/>
              </w:rPr>
            </w:pPr>
            <w:r>
              <w:rPr>
                <w:rFonts w:ascii="Arial" w:eastAsia="宋体" w:hAnsi="Arial" w:cs="Arial"/>
                <w:color w:val="000000"/>
                <w:kern w:val="0"/>
                <w:szCs w:val="21"/>
              </w:rPr>
              <w:t>LLDP-MED</w:t>
            </w:r>
            <w:r>
              <w:rPr>
                <w:rFonts w:ascii="Arial" w:eastAsia="宋体" w:hAnsi="Arial" w:cs="Arial"/>
                <w:color w:val="000000"/>
                <w:kern w:val="0"/>
                <w:szCs w:val="21"/>
              </w:rPr>
              <w:t>端口设置：</w:t>
            </w:r>
            <w:r>
              <w:rPr>
                <w:rFonts w:ascii="Arial" w:eastAsia="宋体" w:hAnsi="Arial" w:cs="Arial"/>
                <w:strike/>
                <w:color w:val="B2B2B2"/>
                <w:kern w:val="0"/>
                <w:szCs w:val="21"/>
              </w:rPr>
              <w:t>新增</w:t>
            </w:r>
            <w:r>
              <w:rPr>
                <w:rFonts w:ascii="Arial" w:eastAsia="宋体" w:hAnsi="Arial" w:cs="Arial"/>
                <w:strike/>
                <w:color w:val="B2B2B2"/>
                <w:kern w:val="0"/>
                <w:szCs w:val="21"/>
              </w:rPr>
              <w:t>Extended Power via MDI TLV</w:t>
            </w:r>
            <w:r>
              <w:rPr>
                <w:rFonts w:ascii="Arial" w:eastAsia="宋体" w:hAnsi="Arial" w:cs="Arial"/>
                <w:strike/>
                <w:color w:val="B2B2B2"/>
                <w:kern w:val="0"/>
                <w:szCs w:val="21"/>
              </w:rPr>
              <w:t>，并</w:t>
            </w:r>
            <w:r>
              <w:rPr>
                <w:rFonts w:ascii="Arial" w:eastAsia="宋体" w:hAnsi="Arial" w:cs="Arial"/>
                <w:color w:val="000000"/>
                <w:kern w:val="0"/>
                <w:szCs w:val="21"/>
              </w:rPr>
              <w:t>补充</w:t>
            </w:r>
            <w:r>
              <w:rPr>
                <w:rFonts w:ascii="Arial" w:eastAsia="宋体" w:hAnsi="Arial" w:cs="Arial"/>
                <w:color w:val="000000"/>
                <w:kern w:val="0"/>
                <w:szCs w:val="21"/>
              </w:rPr>
              <w:t>PoE</w:t>
            </w:r>
            <w:r>
              <w:rPr>
                <w:rFonts w:ascii="Arial" w:eastAsia="宋体" w:hAnsi="Arial" w:cs="Arial"/>
                <w:color w:val="000000"/>
                <w:kern w:val="0"/>
                <w:szCs w:val="21"/>
              </w:rPr>
              <w:t>端口供电优先级和功率限值受此</w:t>
            </w:r>
            <w:r>
              <w:rPr>
                <w:rFonts w:ascii="Arial" w:eastAsia="宋体" w:hAnsi="Arial" w:cs="Arial"/>
                <w:color w:val="000000"/>
                <w:kern w:val="0"/>
                <w:szCs w:val="21"/>
              </w:rPr>
              <w:t>TLV</w:t>
            </w:r>
            <w:r>
              <w:rPr>
                <w:rFonts w:ascii="Arial" w:eastAsia="宋体" w:hAnsi="Arial" w:cs="Arial"/>
                <w:color w:val="000000"/>
                <w:kern w:val="0"/>
                <w:szCs w:val="21"/>
              </w:rPr>
              <w:t>影响的说明</w:t>
            </w:r>
          </w:p>
          <w:p w14:paraId="5B05E1DB" w14:textId="77777777" w:rsidR="0076630D" w:rsidRDefault="00D7272D">
            <w:pPr>
              <w:widowControl/>
              <w:numPr>
                <w:ilvl w:val="0"/>
                <w:numId w:val="35"/>
              </w:numPr>
              <w:jc w:val="left"/>
              <w:rPr>
                <w:rFonts w:ascii="Arial" w:eastAsia="宋体" w:hAnsi="Arial" w:cs="Arial"/>
                <w:color w:val="000000"/>
                <w:kern w:val="0"/>
                <w:szCs w:val="21"/>
              </w:rPr>
            </w:pPr>
            <w:r>
              <w:rPr>
                <w:rFonts w:ascii="Arial" w:eastAsia="宋体" w:hAnsi="Arial" w:cs="Arial"/>
                <w:color w:val="000000"/>
                <w:kern w:val="0"/>
                <w:szCs w:val="21"/>
              </w:rPr>
              <w:t>​</w:t>
            </w:r>
            <w:hyperlink w:anchor="_访问控制/Access_Control" w:history="1">
              <w:r>
                <w:rPr>
                  <w:rStyle w:val="af"/>
                  <w:rFonts w:ascii="Arial" w:eastAsia="宋体" w:hAnsi="Arial" w:cs="Arial"/>
                  <w:kern w:val="0"/>
                  <w:szCs w:val="21"/>
                </w:rPr>
                <w:t>访问控制</w:t>
              </w:r>
            </w:hyperlink>
            <w:r>
              <w:rPr>
                <w:rFonts w:ascii="Arial" w:eastAsia="宋体" w:hAnsi="Arial" w:cs="Arial"/>
                <w:color w:val="000000"/>
                <w:kern w:val="0"/>
                <w:szCs w:val="21"/>
              </w:rPr>
              <w:t>：</w:t>
            </w:r>
            <w:r>
              <w:rPr>
                <w:rFonts w:ascii="Arial" w:eastAsia="宋体" w:hAnsi="Arial" w:cs="Arial"/>
                <w:color w:val="000000"/>
                <w:kern w:val="0"/>
                <w:szCs w:val="21"/>
              </w:rPr>
              <w:t>SSH</w:t>
            </w:r>
            <w:r>
              <w:rPr>
                <w:rFonts w:ascii="Arial" w:eastAsia="宋体" w:hAnsi="Arial" w:cs="Arial"/>
                <w:color w:val="000000"/>
                <w:kern w:val="0"/>
                <w:szCs w:val="21"/>
              </w:rPr>
              <w:t>默认</w:t>
            </w:r>
            <w:r>
              <w:rPr>
                <w:rFonts w:ascii="Arial" w:eastAsia="宋体" w:hAnsi="Arial" w:cs="Arial" w:hint="eastAsia"/>
                <w:color w:val="000000"/>
                <w:kern w:val="0"/>
                <w:szCs w:val="21"/>
              </w:rPr>
              <w:t>开启</w:t>
            </w:r>
          </w:p>
        </w:tc>
        <w:tc>
          <w:tcPr>
            <w:tcW w:w="992" w:type="dxa"/>
            <w:shd w:val="clear" w:color="auto" w:fill="auto"/>
          </w:tcPr>
          <w:p w14:paraId="0BB6725E" w14:textId="77777777" w:rsidR="0076630D" w:rsidRDefault="00D7272D">
            <w:pPr>
              <w:jc w:val="center"/>
              <w:rPr>
                <w:rFonts w:asciiTheme="minorEastAsia" w:hAnsiTheme="minorEastAsia"/>
              </w:rPr>
            </w:pPr>
            <w:r>
              <w:rPr>
                <w:rFonts w:asciiTheme="minorEastAsia" w:hAnsiTheme="minorEastAsia" w:hint="eastAsia"/>
              </w:rPr>
              <w:t>xhfang</w:t>
            </w:r>
          </w:p>
        </w:tc>
      </w:tr>
      <w:tr w:rsidR="0076630D" w14:paraId="41118194" w14:textId="77777777">
        <w:tc>
          <w:tcPr>
            <w:tcW w:w="1276" w:type="dxa"/>
            <w:shd w:val="clear" w:color="auto" w:fill="auto"/>
          </w:tcPr>
          <w:p w14:paraId="5FCED66B" w14:textId="77777777" w:rsidR="0076630D" w:rsidRDefault="00D7272D">
            <w:pPr>
              <w:jc w:val="center"/>
              <w:rPr>
                <w:rFonts w:asciiTheme="minorEastAsia" w:hAnsiTheme="minorEastAsia"/>
              </w:rPr>
            </w:pPr>
            <w:r>
              <w:rPr>
                <w:rFonts w:asciiTheme="minorEastAsia" w:hAnsiTheme="minorEastAsia" w:hint="eastAsia"/>
              </w:rPr>
              <w:t>1.0.8</w:t>
            </w:r>
          </w:p>
        </w:tc>
        <w:tc>
          <w:tcPr>
            <w:tcW w:w="2002" w:type="dxa"/>
            <w:shd w:val="clear" w:color="auto" w:fill="auto"/>
          </w:tcPr>
          <w:p w14:paraId="1D04A0B6" w14:textId="77777777" w:rsidR="0076630D" w:rsidRDefault="00D7272D">
            <w:pPr>
              <w:jc w:val="center"/>
              <w:rPr>
                <w:rFonts w:asciiTheme="minorEastAsia" w:hAnsiTheme="minorEastAsia"/>
              </w:rPr>
            </w:pPr>
            <w:r>
              <w:rPr>
                <w:rFonts w:asciiTheme="minorEastAsia" w:hAnsiTheme="minorEastAsia" w:hint="eastAsia"/>
              </w:rPr>
              <w:t>2022.08.22</w:t>
            </w:r>
            <w:r>
              <w:rPr>
                <w:rFonts w:asciiTheme="minorEastAsia" w:hAnsiTheme="minorEastAsia"/>
              </w:rPr>
              <w:t>~25</w:t>
            </w:r>
          </w:p>
        </w:tc>
        <w:tc>
          <w:tcPr>
            <w:tcW w:w="5511" w:type="dxa"/>
            <w:shd w:val="clear" w:color="auto" w:fill="auto"/>
          </w:tcPr>
          <w:p w14:paraId="559637CA" w14:textId="77777777" w:rsidR="0076630D" w:rsidRDefault="00D7272D">
            <w:pPr>
              <w:rPr>
                <w:rFonts w:asciiTheme="minorEastAsia" w:hAnsiTheme="minorEastAsia"/>
              </w:rPr>
            </w:pPr>
            <w:r>
              <w:rPr>
                <w:rFonts w:asciiTheme="minorEastAsia" w:hAnsiTheme="minorEastAsia" w:hint="eastAsia"/>
              </w:rPr>
              <w:t>更新</w:t>
            </w:r>
          </w:p>
          <w:p w14:paraId="7EE719C5" w14:textId="77777777" w:rsidR="0076630D" w:rsidRDefault="003B6945">
            <w:pPr>
              <w:pStyle w:val="af2"/>
              <w:widowControl/>
              <w:numPr>
                <w:ilvl w:val="0"/>
                <w:numId w:val="37"/>
              </w:numPr>
              <w:ind w:firstLineChars="0"/>
              <w:jc w:val="left"/>
              <w:rPr>
                <w:rFonts w:ascii="Arial" w:eastAsia="宋体" w:hAnsi="Arial" w:cs="Arial"/>
                <w:color w:val="000000"/>
                <w:kern w:val="0"/>
                <w:szCs w:val="21"/>
              </w:rPr>
            </w:pPr>
            <w:hyperlink w:anchor="_端口基本配置/Port_Basic_Settings(FP1B)" w:history="1">
              <w:r w:rsidR="00D7272D">
                <w:rPr>
                  <w:rStyle w:val="af"/>
                  <w:rFonts w:ascii="Arial" w:eastAsia="宋体" w:hAnsi="Arial" w:cs="Arial"/>
                  <w:kern w:val="0"/>
                  <w:szCs w:val="21"/>
                </w:rPr>
                <w:t>端口基本配置</w:t>
              </w:r>
            </w:hyperlink>
          </w:p>
          <w:p w14:paraId="02D48F29"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t>双工模式：补充当速率为</w:t>
            </w:r>
            <w:r>
              <w:rPr>
                <w:rFonts w:ascii="Arial" w:eastAsia="宋体" w:hAnsi="Arial" w:cs="Arial"/>
                <w:color w:val="000000"/>
                <w:kern w:val="0"/>
                <w:szCs w:val="21"/>
              </w:rPr>
              <w:t>1000Mbps</w:t>
            </w:r>
            <w:r>
              <w:rPr>
                <w:rFonts w:ascii="Arial" w:eastAsia="宋体" w:hAnsi="Arial" w:cs="Arial"/>
                <w:color w:val="000000"/>
                <w:kern w:val="0"/>
                <w:szCs w:val="21"/>
              </w:rPr>
              <w:t>时，不支持半双工</w:t>
            </w:r>
          </w:p>
          <w:p w14:paraId="2F84BD49" w14:textId="77777777" w:rsidR="0076630D" w:rsidRDefault="003B6945">
            <w:pPr>
              <w:pStyle w:val="af2"/>
              <w:widowControl/>
              <w:numPr>
                <w:ilvl w:val="0"/>
                <w:numId w:val="37"/>
              </w:numPr>
              <w:ind w:firstLineChars="0"/>
              <w:jc w:val="left"/>
              <w:rPr>
                <w:rFonts w:ascii="Arial" w:eastAsia="宋体" w:hAnsi="Arial" w:cs="Arial"/>
                <w:color w:val="000000"/>
                <w:kern w:val="0"/>
                <w:szCs w:val="21"/>
              </w:rPr>
            </w:pPr>
            <w:hyperlink w:anchor="_链路聚合/Aggregation_Interface(FP1C)" w:history="1">
              <w:r w:rsidR="00D7272D">
                <w:rPr>
                  <w:rStyle w:val="af"/>
                  <w:rFonts w:ascii="Arial" w:eastAsia="宋体" w:hAnsi="Arial" w:cs="Arial"/>
                  <w:kern w:val="0"/>
                  <w:szCs w:val="21"/>
                </w:rPr>
                <w:t>链路聚合</w:t>
              </w:r>
            </w:hyperlink>
          </w:p>
          <w:p w14:paraId="125E6581"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t>【</w:t>
            </w:r>
            <w:r>
              <w:rPr>
                <w:rFonts w:ascii="Arial" w:eastAsia="宋体" w:hAnsi="Arial" w:cs="Arial"/>
                <w:color w:val="000000"/>
                <w:kern w:val="0"/>
                <w:szCs w:val="21"/>
              </w:rPr>
              <w:t>BUG 234181</w:t>
            </w:r>
            <w:r>
              <w:rPr>
                <w:rFonts w:ascii="Arial" w:eastAsia="宋体" w:hAnsi="Arial" w:cs="Arial"/>
                <w:color w:val="000000"/>
                <w:kern w:val="0"/>
                <w:szCs w:val="21"/>
              </w:rPr>
              <w:t>】链路聚合列表中，针对单个聚合组，支持一键重置聚合组配置</w:t>
            </w:r>
          </w:p>
          <w:p w14:paraId="4A68B106" w14:textId="77777777" w:rsidR="0076630D" w:rsidRDefault="003B6945">
            <w:pPr>
              <w:pStyle w:val="af2"/>
              <w:widowControl/>
              <w:numPr>
                <w:ilvl w:val="0"/>
                <w:numId w:val="37"/>
              </w:numPr>
              <w:ind w:firstLineChars="0"/>
              <w:jc w:val="left"/>
              <w:rPr>
                <w:rFonts w:ascii="Arial" w:eastAsia="宋体" w:hAnsi="Arial" w:cs="Arial"/>
                <w:color w:val="000000"/>
                <w:kern w:val="0"/>
                <w:szCs w:val="21"/>
              </w:rPr>
            </w:pPr>
            <w:hyperlink w:anchor="_MAC表/MAC_Table(FP1B)" w:history="1">
              <w:r w:rsidR="00D7272D">
                <w:rPr>
                  <w:rStyle w:val="af"/>
                  <w:rFonts w:ascii="Arial" w:eastAsia="宋体" w:hAnsi="Arial" w:cs="Arial"/>
                  <w:kern w:val="0"/>
                  <w:szCs w:val="21"/>
                </w:rPr>
                <w:t>MAC</w:t>
              </w:r>
              <w:r w:rsidR="00D7272D">
                <w:rPr>
                  <w:rStyle w:val="af"/>
                  <w:rFonts w:ascii="Arial" w:eastAsia="宋体" w:hAnsi="Arial" w:cs="Arial"/>
                  <w:kern w:val="0"/>
                  <w:szCs w:val="21"/>
                </w:rPr>
                <w:t>表</w:t>
              </w:r>
            </w:hyperlink>
          </w:p>
          <w:p w14:paraId="2D5BFEA2"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lastRenderedPageBreak/>
              <w:t>动态</w:t>
            </w:r>
            <w:r>
              <w:rPr>
                <w:rFonts w:ascii="Arial" w:eastAsia="宋体" w:hAnsi="Arial" w:cs="Arial"/>
                <w:color w:val="000000"/>
                <w:kern w:val="0"/>
                <w:szCs w:val="21"/>
              </w:rPr>
              <w:t>MAC</w:t>
            </w:r>
            <w:r>
              <w:rPr>
                <w:rFonts w:ascii="Arial" w:eastAsia="宋体" w:hAnsi="Arial" w:cs="Arial"/>
                <w:color w:val="000000"/>
                <w:kern w:val="0"/>
                <w:szCs w:val="21"/>
              </w:rPr>
              <w:t>地址表项：去除端口配置功能，仅保留老化时间配置</w:t>
            </w:r>
          </w:p>
          <w:p w14:paraId="3D446352" w14:textId="77777777" w:rsidR="0076630D" w:rsidRDefault="003B6945">
            <w:pPr>
              <w:pStyle w:val="af2"/>
              <w:widowControl/>
              <w:numPr>
                <w:ilvl w:val="0"/>
                <w:numId w:val="37"/>
              </w:numPr>
              <w:ind w:firstLineChars="0"/>
              <w:jc w:val="left"/>
              <w:rPr>
                <w:rFonts w:ascii="Arial" w:eastAsia="宋体" w:hAnsi="Arial" w:cs="Arial"/>
                <w:color w:val="000000"/>
                <w:kern w:val="0"/>
                <w:szCs w:val="21"/>
              </w:rPr>
            </w:pPr>
            <w:hyperlink w:anchor="_端口安全/Port_Security(FP1B)" w:history="1">
              <w:r w:rsidR="00D7272D">
                <w:rPr>
                  <w:rStyle w:val="af"/>
                  <w:rFonts w:ascii="Arial" w:eastAsia="宋体" w:hAnsi="Arial" w:cs="Arial"/>
                  <w:kern w:val="0"/>
                  <w:szCs w:val="21"/>
                </w:rPr>
                <w:t>端口安全</w:t>
              </w:r>
            </w:hyperlink>
          </w:p>
          <w:p w14:paraId="03A30BCC"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t>端口配置中，最大</w:t>
            </w:r>
            <w:r>
              <w:rPr>
                <w:rFonts w:ascii="Arial" w:eastAsia="宋体" w:hAnsi="Arial" w:cs="Arial"/>
                <w:color w:val="000000"/>
                <w:kern w:val="0"/>
                <w:szCs w:val="21"/>
              </w:rPr>
              <w:t>MAC</w:t>
            </w:r>
            <w:r>
              <w:rPr>
                <w:rFonts w:ascii="Arial" w:eastAsia="宋体" w:hAnsi="Arial" w:cs="Arial"/>
                <w:color w:val="000000"/>
                <w:kern w:val="0"/>
                <w:szCs w:val="21"/>
              </w:rPr>
              <w:t>数，上限改为</w:t>
            </w:r>
            <w:r>
              <w:rPr>
                <w:rFonts w:ascii="Arial" w:eastAsia="宋体" w:hAnsi="Arial" w:cs="Arial"/>
                <w:color w:val="000000"/>
                <w:kern w:val="0"/>
                <w:szCs w:val="21"/>
              </w:rPr>
              <w:t>256</w:t>
            </w:r>
          </w:p>
          <w:p w14:paraId="21083DC5" w14:textId="77777777" w:rsidR="0076630D" w:rsidRDefault="003B6945">
            <w:pPr>
              <w:pStyle w:val="af2"/>
              <w:widowControl/>
              <w:numPr>
                <w:ilvl w:val="0"/>
                <w:numId w:val="37"/>
              </w:numPr>
              <w:ind w:firstLineChars="0"/>
              <w:jc w:val="left"/>
              <w:rPr>
                <w:rFonts w:ascii="Arial" w:eastAsia="宋体" w:hAnsi="Arial" w:cs="Arial"/>
                <w:color w:val="000000"/>
                <w:kern w:val="0"/>
                <w:szCs w:val="21"/>
              </w:rPr>
            </w:pPr>
            <w:hyperlink w:anchor="_ACL(FP1B)" w:history="1">
              <w:r w:rsidR="00D7272D">
                <w:rPr>
                  <w:rStyle w:val="af"/>
                  <w:rFonts w:ascii="Arial" w:eastAsia="宋体" w:hAnsi="Arial" w:cs="Arial"/>
                  <w:kern w:val="0"/>
                  <w:szCs w:val="21"/>
                </w:rPr>
                <w:t>ACL</w:t>
              </w:r>
            </w:hyperlink>
          </w:p>
          <w:p w14:paraId="54366BEF"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t>IPv4 ACL</w:t>
            </w:r>
            <w:r>
              <w:rPr>
                <w:rFonts w:ascii="Arial" w:eastAsia="宋体" w:hAnsi="Arial" w:cs="Arial"/>
                <w:color w:val="000000"/>
                <w:kern w:val="0"/>
                <w:szCs w:val="21"/>
              </w:rPr>
              <w:t>中，协议类型选项更新</w:t>
            </w:r>
          </w:p>
          <w:p w14:paraId="46D78099"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t>IPv6 ACL</w:t>
            </w:r>
            <w:r>
              <w:rPr>
                <w:rFonts w:ascii="Arial" w:eastAsia="宋体" w:hAnsi="Arial" w:cs="Arial"/>
                <w:color w:val="000000"/>
                <w:kern w:val="0"/>
                <w:szCs w:val="21"/>
              </w:rPr>
              <w:t>中，</w:t>
            </w:r>
            <w:r>
              <w:rPr>
                <w:rFonts w:ascii="Arial" w:eastAsia="宋体" w:hAnsi="Arial" w:cs="Arial"/>
                <w:color w:val="000000"/>
                <w:kern w:val="0"/>
                <w:szCs w:val="21"/>
              </w:rPr>
              <w:t>ICMP</w:t>
            </w:r>
            <w:r>
              <w:rPr>
                <w:rFonts w:ascii="Arial" w:eastAsia="宋体" w:hAnsi="Arial" w:cs="Arial"/>
                <w:color w:val="000000"/>
                <w:kern w:val="0"/>
                <w:szCs w:val="21"/>
              </w:rPr>
              <w:t>消息类型选项更新</w:t>
            </w:r>
          </w:p>
          <w:p w14:paraId="546D4014" w14:textId="77777777" w:rsidR="0076630D" w:rsidRDefault="003B6945">
            <w:pPr>
              <w:pStyle w:val="af2"/>
              <w:widowControl/>
              <w:numPr>
                <w:ilvl w:val="0"/>
                <w:numId w:val="37"/>
              </w:numPr>
              <w:ind w:firstLineChars="0"/>
              <w:jc w:val="left"/>
              <w:rPr>
                <w:rFonts w:ascii="Arial" w:eastAsia="宋体" w:hAnsi="Arial" w:cs="Arial"/>
                <w:color w:val="000000"/>
                <w:kern w:val="0"/>
                <w:szCs w:val="21"/>
              </w:rPr>
            </w:pPr>
            <w:hyperlink w:anchor="_13.2.5.1_端口镜像/Port_Mirroring(FP1B)" w:history="1">
              <w:r w:rsidR="00D7272D">
                <w:rPr>
                  <w:rStyle w:val="af"/>
                  <w:rFonts w:ascii="Arial" w:eastAsia="宋体" w:hAnsi="Arial" w:cs="Arial"/>
                  <w:kern w:val="0"/>
                  <w:szCs w:val="21"/>
                </w:rPr>
                <w:t>镜像</w:t>
              </w:r>
            </w:hyperlink>
          </w:p>
          <w:p w14:paraId="7E401894"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t>镜像组中，针对单个镜像组，支持一键重置镜像组配置</w:t>
            </w:r>
          </w:p>
          <w:p w14:paraId="7BFBD362" w14:textId="77777777" w:rsidR="0076630D" w:rsidRDefault="003B6945">
            <w:pPr>
              <w:pStyle w:val="af2"/>
              <w:widowControl/>
              <w:numPr>
                <w:ilvl w:val="0"/>
                <w:numId w:val="37"/>
              </w:numPr>
              <w:ind w:firstLineChars="0"/>
              <w:jc w:val="left"/>
              <w:rPr>
                <w:rFonts w:ascii="Arial" w:eastAsia="宋体" w:hAnsi="Arial" w:cs="Arial"/>
                <w:color w:val="000000"/>
                <w:kern w:val="0"/>
                <w:szCs w:val="21"/>
              </w:rPr>
            </w:pPr>
            <w:hyperlink w:anchor="_LLDP_&amp;_LLDP-MED(FP1C)" w:history="1">
              <w:r w:rsidR="00D7272D">
                <w:rPr>
                  <w:rStyle w:val="af"/>
                  <w:rFonts w:ascii="Arial" w:eastAsia="宋体" w:hAnsi="Arial" w:cs="Arial"/>
                  <w:kern w:val="0"/>
                  <w:szCs w:val="21"/>
                </w:rPr>
                <w:t>LLDP</w:t>
              </w:r>
            </w:hyperlink>
          </w:p>
          <w:p w14:paraId="06E94CEB"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t>LLDP-MED​</w:t>
            </w:r>
            <w:r>
              <w:rPr>
                <w:rFonts w:ascii="Arial" w:eastAsia="宋体" w:hAnsi="Arial" w:cs="Arial"/>
                <w:color w:val="000000"/>
                <w:kern w:val="0"/>
                <w:szCs w:val="21"/>
              </w:rPr>
              <w:t>端口设置：</w:t>
            </w:r>
          </w:p>
          <w:p w14:paraId="3F387FA7" w14:textId="77777777" w:rsidR="0076630D" w:rsidRDefault="00D7272D">
            <w:pPr>
              <w:pStyle w:val="af2"/>
              <w:widowControl/>
              <w:numPr>
                <w:ilvl w:val="0"/>
                <w:numId w:val="39"/>
              </w:numPr>
              <w:ind w:firstLineChars="0"/>
              <w:jc w:val="left"/>
              <w:rPr>
                <w:rFonts w:ascii="Arial" w:eastAsia="宋体" w:hAnsi="Arial" w:cs="Arial"/>
                <w:color w:val="000000"/>
                <w:kern w:val="0"/>
                <w:szCs w:val="21"/>
              </w:rPr>
            </w:pPr>
            <w:r>
              <w:rPr>
                <w:rFonts w:ascii="Arial" w:eastAsia="宋体" w:hAnsi="Arial" w:cs="Arial"/>
                <w:color w:val="000000"/>
                <w:kern w:val="0"/>
                <w:szCs w:val="21"/>
              </w:rPr>
              <w:t>TLV</w:t>
            </w:r>
            <w:r>
              <w:rPr>
                <w:rFonts w:ascii="Arial" w:eastAsia="宋体" w:hAnsi="Arial" w:cs="Arial"/>
                <w:color w:val="000000"/>
                <w:kern w:val="0"/>
                <w:szCs w:val="21"/>
              </w:rPr>
              <w:t>选项增加</w:t>
            </w:r>
            <w:r>
              <w:rPr>
                <w:rFonts w:ascii="Arial" w:eastAsia="宋体" w:hAnsi="Arial" w:cs="Arial"/>
                <w:color w:val="000000"/>
                <w:kern w:val="0"/>
                <w:szCs w:val="21"/>
              </w:rPr>
              <w:t>PoE-PSE TLV</w:t>
            </w:r>
          </w:p>
          <w:p w14:paraId="758610EB" w14:textId="77777777" w:rsidR="0076630D" w:rsidRDefault="00D7272D">
            <w:pPr>
              <w:pStyle w:val="af2"/>
              <w:widowControl/>
              <w:numPr>
                <w:ilvl w:val="0"/>
                <w:numId w:val="39"/>
              </w:numPr>
              <w:ind w:firstLineChars="0"/>
              <w:jc w:val="left"/>
              <w:rPr>
                <w:rFonts w:ascii="Arial" w:eastAsia="宋体" w:hAnsi="Arial" w:cs="Arial"/>
                <w:color w:val="000000"/>
                <w:kern w:val="0"/>
                <w:szCs w:val="21"/>
              </w:rPr>
            </w:pPr>
            <w:r>
              <w:rPr>
                <w:rFonts w:ascii="Arial" w:eastAsia="宋体" w:hAnsi="Arial" w:cs="Arial"/>
                <w:color w:val="000000"/>
                <w:kern w:val="0"/>
                <w:szCs w:val="21"/>
              </w:rPr>
              <w:t>Location TLV</w:t>
            </w:r>
            <w:r>
              <w:rPr>
                <w:rFonts w:ascii="Arial" w:eastAsia="宋体" w:hAnsi="Arial" w:cs="Arial"/>
                <w:color w:val="000000"/>
                <w:kern w:val="0"/>
                <w:szCs w:val="21"/>
              </w:rPr>
              <w:t>的配置更新</w:t>
            </w:r>
          </w:p>
          <w:p w14:paraId="3343ECC0"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t>设备信息：优化本地设备信息、本地端口信息和邻居信息的说明</w:t>
            </w:r>
          </w:p>
          <w:p w14:paraId="4FDE5272" w14:textId="77777777" w:rsidR="0076630D" w:rsidRDefault="003B6945">
            <w:pPr>
              <w:pStyle w:val="af2"/>
              <w:widowControl/>
              <w:numPr>
                <w:ilvl w:val="0"/>
                <w:numId w:val="37"/>
              </w:numPr>
              <w:ind w:firstLineChars="0"/>
              <w:jc w:val="left"/>
              <w:rPr>
                <w:rFonts w:ascii="Arial" w:eastAsia="宋体" w:hAnsi="Arial" w:cs="Arial"/>
                <w:color w:val="000000"/>
                <w:kern w:val="0"/>
                <w:szCs w:val="21"/>
              </w:rPr>
            </w:pPr>
            <w:hyperlink w:anchor="_系统时间/Time_Settings" w:history="1">
              <w:r w:rsidR="00D7272D">
                <w:rPr>
                  <w:rStyle w:val="af"/>
                  <w:rFonts w:ascii="Arial" w:eastAsia="宋体" w:hAnsi="Arial" w:cs="Arial"/>
                  <w:kern w:val="0"/>
                  <w:szCs w:val="21"/>
                </w:rPr>
                <w:t>系统时间</w:t>
              </w:r>
            </w:hyperlink>
            <w:r w:rsidR="00D7272D">
              <w:rPr>
                <w:rFonts w:ascii="Arial" w:eastAsia="宋体" w:hAnsi="Arial" w:cs="Arial"/>
                <w:color w:val="000000"/>
                <w:kern w:val="0"/>
                <w:szCs w:val="21"/>
              </w:rPr>
              <w:t>：补充</w:t>
            </w:r>
            <w:r w:rsidR="00D7272D">
              <w:rPr>
                <w:rFonts w:ascii="Arial" w:eastAsia="宋体" w:hAnsi="Arial" w:cs="Arial"/>
                <w:color w:val="000000"/>
                <w:kern w:val="0"/>
                <w:szCs w:val="21"/>
              </w:rPr>
              <w:t>NTP</w:t>
            </w:r>
            <w:r w:rsidR="00D7272D">
              <w:rPr>
                <w:rFonts w:ascii="Arial" w:eastAsia="宋体" w:hAnsi="Arial" w:cs="Arial"/>
                <w:color w:val="000000"/>
                <w:kern w:val="0"/>
                <w:szCs w:val="21"/>
              </w:rPr>
              <w:t>服务器默认地址</w:t>
            </w:r>
            <w:r w:rsidR="00D7272D">
              <w:rPr>
                <w:rFonts w:ascii="Arial" w:eastAsia="宋体" w:hAnsi="Arial" w:cs="Arial"/>
                <w:color w:val="000000"/>
                <w:kern w:val="0"/>
                <w:szCs w:val="21"/>
              </w:rPr>
              <w:t>ntp.pool.org</w:t>
            </w:r>
          </w:p>
          <w:p w14:paraId="1F0DD14F" w14:textId="77777777" w:rsidR="0076630D" w:rsidRDefault="003B6945">
            <w:pPr>
              <w:pStyle w:val="af2"/>
              <w:widowControl/>
              <w:numPr>
                <w:ilvl w:val="0"/>
                <w:numId w:val="37"/>
              </w:numPr>
              <w:ind w:firstLineChars="0"/>
              <w:jc w:val="left"/>
              <w:rPr>
                <w:rFonts w:ascii="Arial" w:eastAsia="宋体" w:hAnsi="Arial" w:cs="Arial"/>
                <w:color w:val="000000"/>
                <w:kern w:val="0"/>
                <w:szCs w:val="21"/>
              </w:rPr>
            </w:pPr>
            <w:hyperlink w:anchor="_管理IP地址/Management_IP_Address" w:history="1">
              <w:r w:rsidR="00D7272D">
                <w:rPr>
                  <w:rStyle w:val="af"/>
                  <w:rFonts w:ascii="Arial" w:eastAsia="宋体" w:hAnsi="Arial" w:cs="Arial"/>
                  <w:kern w:val="0"/>
                  <w:szCs w:val="21"/>
                </w:rPr>
                <w:t>管理</w:t>
              </w:r>
              <w:r w:rsidR="00D7272D">
                <w:rPr>
                  <w:rStyle w:val="af"/>
                  <w:rFonts w:ascii="Arial" w:eastAsia="宋体" w:hAnsi="Arial" w:cs="Arial"/>
                  <w:kern w:val="0"/>
                  <w:szCs w:val="21"/>
                </w:rPr>
                <w:t>IP</w:t>
              </w:r>
              <w:r w:rsidR="00D7272D">
                <w:rPr>
                  <w:rStyle w:val="af"/>
                  <w:rFonts w:ascii="Arial" w:eastAsia="宋体" w:hAnsi="Arial" w:cs="Arial"/>
                  <w:kern w:val="0"/>
                  <w:szCs w:val="21"/>
                </w:rPr>
                <w:t>地址</w:t>
              </w:r>
            </w:hyperlink>
          </w:p>
          <w:p w14:paraId="70237AC5"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t>IPv6</w:t>
            </w:r>
            <w:r>
              <w:rPr>
                <w:rFonts w:ascii="Arial" w:eastAsia="宋体" w:hAnsi="Arial" w:cs="Arial"/>
                <w:color w:val="000000"/>
                <w:kern w:val="0"/>
                <w:szCs w:val="21"/>
              </w:rPr>
              <w:t>开关去除</w:t>
            </w:r>
          </w:p>
          <w:p w14:paraId="1C29C4D0"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t>IPv6</w:t>
            </w:r>
            <w:r>
              <w:rPr>
                <w:rFonts w:ascii="Arial" w:eastAsia="宋体" w:hAnsi="Arial" w:cs="Arial"/>
                <w:color w:val="000000"/>
                <w:kern w:val="0"/>
                <w:szCs w:val="21"/>
              </w:rPr>
              <w:t>地址类型变更为</w:t>
            </w:r>
            <w:r>
              <w:rPr>
                <w:rFonts w:ascii="Arial" w:eastAsia="宋体" w:hAnsi="Arial" w:cs="Arial"/>
                <w:color w:val="000000"/>
                <w:kern w:val="0"/>
                <w:szCs w:val="21"/>
              </w:rPr>
              <w:t>3</w:t>
            </w:r>
            <w:r>
              <w:rPr>
                <w:rFonts w:ascii="Arial" w:eastAsia="宋体" w:hAnsi="Arial" w:cs="Arial"/>
                <w:color w:val="000000"/>
                <w:kern w:val="0"/>
                <w:szCs w:val="21"/>
              </w:rPr>
              <w:t>种，分别为：无状态自动配置、</w:t>
            </w:r>
            <w:r>
              <w:rPr>
                <w:rFonts w:ascii="Arial" w:eastAsia="宋体" w:hAnsi="Arial" w:cs="Arial"/>
                <w:color w:val="000000"/>
                <w:kern w:val="0"/>
                <w:szCs w:val="21"/>
              </w:rPr>
              <w:t>DHCP</w:t>
            </w:r>
            <w:r>
              <w:rPr>
                <w:rFonts w:ascii="Arial" w:eastAsia="宋体" w:hAnsi="Arial" w:cs="Arial"/>
                <w:color w:val="000000"/>
                <w:kern w:val="0"/>
                <w:szCs w:val="21"/>
              </w:rPr>
              <w:t>自动获取和静态</w:t>
            </w:r>
            <w:r>
              <w:rPr>
                <w:rFonts w:ascii="Arial" w:eastAsia="宋体" w:hAnsi="Arial" w:cs="Arial"/>
                <w:color w:val="000000"/>
                <w:kern w:val="0"/>
                <w:szCs w:val="21"/>
              </w:rPr>
              <w:t>IPv6</w:t>
            </w:r>
            <w:r>
              <w:rPr>
                <w:rFonts w:ascii="Arial" w:eastAsia="宋体" w:hAnsi="Arial" w:cs="Arial"/>
                <w:color w:val="000000"/>
                <w:kern w:val="0"/>
                <w:szCs w:val="21"/>
              </w:rPr>
              <w:t>，默认无状态自动配置</w:t>
            </w:r>
          </w:p>
          <w:p w14:paraId="0970331C" w14:textId="77777777" w:rsidR="0076630D" w:rsidRDefault="003B6945">
            <w:pPr>
              <w:pStyle w:val="af2"/>
              <w:widowControl/>
              <w:numPr>
                <w:ilvl w:val="0"/>
                <w:numId w:val="37"/>
              </w:numPr>
              <w:ind w:firstLineChars="0"/>
              <w:jc w:val="left"/>
              <w:rPr>
                <w:rFonts w:ascii="Arial" w:eastAsia="宋体" w:hAnsi="Arial" w:cs="Arial"/>
                <w:color w:val="000000"/>
                <w:kern w:val="0"/>
                <w:szCs w:val="21"/>
              </w:rPr>
            </w:pPr>
            <w:hyperlink w:anchor="_访问控制/Access_Control" w:history="1">
              <w:r w:rsidR="00D7272D">
                <w:rPr>
                  <w:rStyle w:val="af"/>
                  <w:rFonts w:ascii="Arial" w:eastAsia="宋体" w:hAnsi="Arial" w:cs="Arial"/>
                  <w:kern w:val="0"/>
                  <w:szCs w:val="21"/>
                </w:rPr>
                <w:t>访问控制</w:t>
              </w:r>
            </w:hyperlink>
          </w:p>
          <w:p w14:paraId="306580F4" w14:textId="77777777" w:rsidR="0076630D" w:rsidRDefault="00D7272D">
            <w:pPr>
              <w:pStyle w:val="af2"/>
              <w:widowControl/>
              <w:numPr>
                <w:ilvl w:val="0"/>
                <w:numId w:val="38"/>
              </w:numPr>
              <w:ind w:firstLineChars="0"/>
              <w:jc w:val="left"/>
              <w:rPr>
                <w:rFonts w:ascii="Arial" w:eastAsia="宋体" w:hAnsi="Arial" w:cs="Arial"/>
                <w:color w:val="000000"/>
                <w:kern w:val="0"/>
                <w:szCs w:val="21"/>
              </w:rPr>
            </w:pPr>
            <w:r>
              <w:rPr>
                <w:rFonts w:ascii="Arial" w:eastAsia="宋体" w:hAnsi="Arial" w:cs="Arial"/>
                <w:color w:val="000000"/>
                <w:kern w:val="0"/>
                <w:szCs w:val="21"/>
              </w:rPr>
              <w:t>​Web</w:t>
            </w:r>
            <w:r>
              <w:rPr>
                <w:rFonts w:ascii="Arial" w:eastAsia="宋体" w:hAnsi="Arial" w:cs="Arial"/>
                <w:color w:val="000000"/>
                <w:kern w:val="0"/>
                <w:szCs w:val="21"/>
              </w:rPr>
              <w:t>闲置超时时间：上限改为</w:t>
            </w:r>
            <w:r>
              <w:rPr>
                <w:rFonts w:ascii="Arial" w:eastAsia="宋体" w:hAnsi="Arial" w:cs="Arial"/>
                <w:color w:val="000000"/>
                <w:kern w:val="0"/>
                <w:szCs w:val="21"/>
              </w:rPr>
              <w:t>1440</w:t>
            </w:r>
            <w:r>
              <w:rPr>
                <w:rFonts w:ascii="Arial" w:eastAsia="宋体" w:hAnsi="Arial" w:cs="Arial"/>
                <w:color w:val="000000"/>
                <w:kern w:val="0"/>
                <w:szCs w:val="21"/>
              </w:rPr>
              <w:t>分钟</w:t>
            </w:r>
          </w:p>
        </w:tc>
        <w:tc>
          <w:tcPr>
            <w:tcW w:w="992" w:type="dxa"/>
            <w:shd w:val="clear" w:color="auto" w:fill="auto"/>
          </w:tcPr>
          <w:p w14:paraId="4110EAEE"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2982EB2D" w14:textId="77777777">
        <w:tc>
          <w:tcPr>
            <w:tcW w:w="1276" w:type="dxa"/>
            <w:shd w:val="clear" w:color="auto" w:fill="auto"/>
          </w:tcPr>
          <w:p w14:paraId="57A4F1CA" w14:textId="77777777" w:rsidR="0076630D" w:rsidRDefault="00D7272D">
            <w:pPr>
              <w:jc w:val="center"/>
              <w:rPr>
                <w:rFonts w:asciiTheme="minorEastAsia" w:hAnsiTheme="minorEastAsia"/>
              </w:rPr>
            </w:pPr>
            <w:r>
              <w:rPr>
                <w:rFonts w:asciiTheme="minorEastAsia" w:hAnsiTheme="minorEastAsia" w:hint="eastAsia"/>
              </w:rPr>
              <w:lastRenderedPageBreak/>
              <w:t>1.0.7</w:t>
            </w:r>
          </w:p>
        </w:tc>
        <w:tc>
          <w:tcPr>
            <w:tcW w:w="2002" w:type="dxa"/>
            <w:shd w:val="clear" w:color="auto" w:fill="auto"/>
          </w:tcPr>
          <w:p w14:paraId="6DDCC937" w14:textId="77777777" w:rsidR="0076630D" w:rsidRDefault="00D7272D">
            <w:pPr>
              <w:jc w:val="center"/>
              <w:rPr>
                <w:rFonts w:asciiTheme="minorEastAsia" w:hAnsiTheme="minorEastAsia"/>
              </w:rPr>
            </w:pPr>
            <w:r>
              <w:rPr>
                <w:rFonts w:asciiTheme="minorEastAsia" w:hAnsiTheme="minorEastAsia" w:hint="eastAsia"/>
              </w:rPr>
              <w:t>2022.08</w:t>
            </w:r>
          </w:p>
        </w:tc>
        <w:tc>
          <w:tcPr>
            <w:tcW w:w="5511" w:type="dxa"/>
            <w:shd w:val="clear" w:color="auto" w:fill="auto"/>
          </w:tcPr>
          <w:p w14:paraId="4A204654" w14:textId="77777777" w:rsidR="0076630D" w:rsidRDefault="00D7272D">
            <w:pPr>
              <w:rPr>
                <w:rFonts w:asciiTheme="minorEastAsia" w:hAnsiTheme="minorEastAsia"/>
              </w:rPr>
            </w:pPr>
            <w:r>
              <w:rPr>
                <w:rFonts w:asciiTheme="minorEastAsia" w:hAnsiTheme="minorEastAsia" w:hint="eastAsia"/>
              </w:rPr>
              <w:t>更新</w:t>
            </w:r>
          </w:p>
          <w:p w14:paraId="5336EE63" w14:textId="77777777" w:rsidR="0076630D" w:rsidRDefault="003B6945">
            <w:pPr>
              <w:widowControl/>
              <w:numPr>
                <w:ilvl w:val="0"/>
                <w:numId w:val="40"/>
              </w:numPr>
              <w:jc w:val="left"/>
              <w:rPr>
                <w:rFonts w:ascii="Arial" w:eastAsia="宋体" w:hAnsi="Arial" w:cs="Arial"/>
                <w:color w:val="000000"/>
                <w:kern w:val="0"/>
                <w:szCs w:val="21"/>
              </w:rPr>
            </w:pPr>
            <w:hyperlink w:anchor="_概述" w:history="1">
              <w:r w:rsidR="00D7272D">
                <w:rPr>
                  <w:rStyle w:val="af"/>
                  <w:rFonts w:ascii="Arial" w:eastAsia="宋体" w:hAnsi="Arial" w:cs="Arial"/>
                  <w:kern w:val="0"/>
                  <w:szCs w:val="21"/>
                </w:rPr>
                <w:t>产品规格</w:t>
              </w:r>
            </w:hyperlink>
          </w:p>
          <w:p w14:paraId="7D643F0D"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根据新要求，</w:t>
            </w:r>
            <w:r>
              <w:rPr>
                <w:rFonts w:ascii="Arial" w:eastAsia="宋体" w:hAnsi="Arial" w:cs="Arial"/>
                <w:color w:val="000000"/>
                <w:kern w:val="0"/>
                <w:szCs w:val="21"/>
              </w:rPr>
              <w:t>GWN7802/03(P)</w:t>
            </w:r>
            <w:r>
              <w:rPr>
                <w:rFonts w:ascii="Arial" w:eastAsia="宋体" w:hAnsi="Arial" w:cs="Arial"/>
                <w:color w:val="000000"/>
                <w:kern w:val="0"/>
                <w:szCs w:val="21"/>
              </w:rPr>
              <w:t>型号，光口数量从原来的</w:t>
            </w:r>
            <w:r>
              <w:rPr>
                <w:rFonts w:ascii="Arial" w:eastAsia="宋体" w:hAnsi="Arial" w:cs="Arial"/>
                <w:color w:val="000000"/>
                <w:kern w:val="0"/>
                <w:szCs w:val="21"/>
              </w:rPr>
              <w:t>2</w:t>
            </w:r>
            <w:r>
              <w:rPr>
                <w:rFonts w:ascii="Arial" w:eastAsia="宋体" w:hAnsi="Arial" w:cs="Arial"/>
                <w:color w:val="000000"/>
                <w:kern w:val="0"/>
                <w:szCs w:val="21"/>
              </w:rPr>
              <w:t>个变更为</w:t>
            </w:r>
            <w:r>
              <w:rPr>
                <w:rFonts w:ascii="Arial" w:eastAsia="宋体" w:hAnsi="Arial" w:cs="Arial"/>
                <w:color w:val="000000"/>
                <w:kern w:val="0"/>
                <w:szCs w:val="21"/>
              </w:rPr>
              <w:t>4</w:t>
            </w:r>
            <w:r>
              <w:rPr>
                <w:rFonts w:ascii="Arial" w:eastAsia="宋体" w:hAnsi="Arial" w:cs="Arial"/>
                <w:color w:val="000000"/>
                <w:kern w:val="0"/>
                <w:szCs w:val="21"/>
              </w:rPr>
              <w:t>个</w:t>
            </w:r>
          </w:p>
          <w:p w14:paraId="09D3D5EE" w14:textId="77777777" w:rsidR="0076630D" w:rsidRDefault="003B6945">
            <w:pPr>
              <w:widowControl/>
              <w:numPr>
                <w:ilvl w:val="0"/>
                <w:numId w:val="40"/>
              </w:numPr>
              <w:jc w:val="left"/>
              <w:rPr>
                <w:rFonts w:ascii="Arial" w:eastAsia="宋体" w:hAnsi="Arial" w:cs="Arial"/>
                <w:color w:val="000000"/>
                <w:kern w:val="0"/>
                <w:szCs w:val="21"/>
              </w:rPr>
            </w:pPr>
            <w:hyperlink w:anchor="_链路聚合/Aggregation_Interface(FP1C)" w:history="1">
              <w:r w:rsidR="00D7272D">
                <w:rPr>
                  <w:rStyle w:val="af"/>
                  <w:rFonts w:ascii="Arial" w:eastAsia="宋体" w:hAnsi="Arial" w:cs="Arial"/>
                  <w:kern w:val="0"/>
                  <w:szCs w:val="21"/>
                </w:rPr>
                <w:t>链路聚合</w:t>
              </w:r>
            </w:hyperlink>
          </w:p>
          <w:p w14:paraId="1EC2B6D9"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​L3</w:t>
            </w:r>
            <w:r>
              <w:rPr>
                <w:rFonts w:ascii="Arial" w:eastAsia="宋体" w:hAnsi="Arial" w:cs="Arial"/>
                <w:color w:val="000000"/>
                <w:kern w:val="0"/>
                <w:szCs w:val="21"/>
              </w:rPr>
              <w:t>的成员接口，若端口速率不一致，无法加入同一聚合组</w:t>
            </w:r>
          </w:p>
          <w:p w14:paraId="2EED5CD4"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聚合组里的成员接口，最多支持添加</w:t>
            </w:r>
            <w:r>
              <w:rPr>
                <w:rFonts w:ascii="Arial" w:eastAsia="宋体" w:hAnsi="Arial" w:cs="Arial"/>
                <w:color w:val="000000"/>
                <w:kern w:val="0"/>
                <w:szCs w:val="21"/>
              </w:rPr>
              <w:t>8</w:t>
            </w:r>
            <w:r>
              <w:rPr>
                <w:rFonts w:ascii="Arial" w:eastAsia="宋体" w:hAnsi="Arial" w:cs="Arial"/>
                <w:color w:val="000000"/>
                <w:kern w:val="0"/>
                <w:szCs w:val="21"/>
              </w:rPr>
              <w:t>个</w:t>
            </w:r>
          </w:p>
          <w:p w14:paraId="630EFB1E"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聚合接口设置</w:t>
            </w:r>
          </w:p>
          <w:p w14:paraId="50C4A063" w14:textId="77777777" w:rsidR="0076630D" w:rsidRDefault="00D7272D">
            <w:pPr>
              <w:widowControl/>
              <w:numPr>
                <w:ilvl w:val="2"/>
                <w:numId w:val="40"/>
              </w:numPr>
              <w:jc w:val="left"/>
              <w:rPr>
                <w:rFonts w:ascii="Arial" w:eastAsia="宋体" w:hAnsi="Arial" w:cs="Arial"/>
                <w:color w:val="000000"/>
                <w:kern w:val="0"/>
                <w:szCs w:val="21"/>
              </w:rPr>
            </w:pPr>
            <w:r>
              <w:rPr>
                <w:rFonts w:ascii="Arial" w:eastAsia="宋体" w:hAnsi="Arial" w:cs="Arial"/>
                <w:color w:val="000000"/>
                <w:kern w:val="0"/>
                <w:szCs w:val="21"/>
              </w:rPr>
              <w:t>速率选项更新</w:t>
            </w:r>
          </w:p>
          <w:p w14:paraId="2249E4C9" w14:textId="77777777" w:rsidR="0076630D" w:rsidRDefault="00D7272D">
            <w:pPr>
              <w:widowControl/>
              <w:numPr>
                <w:ilvl w:val="2"/>
                <w:numId w:val="40"/>
              </w:numPr>
              <w:jc w:val="left"/>
              <w:rPr>
                <w:rFonts w:ascii="Arial" w:eastAsia="宋体" w:hAnsi="Arial" w:cs="Arial"/>
                <w:color w:val="000000"/>
                <w:kern w:val="0"/>
                <w:szCs w:val="21"/>
              </w:rPr>
            </w:pPr>
            <w:r>
              <w:rPr>
                <w:rFonts w:ascii="Arial" w:eastAsia="宋体" w:hAnsi="Arial" w:cs="Arial"/>
                <w:color w:val="000000"/>
                <w:kern w:val="0"/>
                <w:szCs w:val="21"/>
              </w:rPr>
              <w:t>双工配置去除，默认自协商，但列表里需显示实际双工状态</w:t>
            </w:r>
          </w:p>
          <w:p w14:paraId="07DABF4D" w14:textId="77777777" w:rsidR="0076630D" w:rsidRDefault="003B6945">
            <w:pPr>
              <w:widowControl/>
              <w:numPr>
                <w:ilvl w:val="0"/>
                <w:numId w:val="40"/>
              </w:numPr>
              <w:jc w:val="left"/>
              <w:rPr>
                <w:rFonts w:ascii="Arial" w:eastAsia="宋体" w:hAnsi="Arial" w:cs="Arial"/>
                <w:color w:val="000000"/>
                <w:kern w:val="0"/>
                <w:szCs w:val="21"/>
              </w:rPr>
            </w:pPr>
            <w:hyperlink w:anchor="_VLAN" w:history="1">
              <w:r w:rsidR="00D7272D">
                <w:rPr>
                  <w:rStyle w:val="af"/>
                  <w:rFonts w:ascii="Arial" w:eastAsia="宋体" w:hAnsi="Arial" w:cs="Arial"/>
                  <w:kern w:val="0"/>
                  <w:szCs w:val="21"/>
                </w:rPr>
                <w:t>VLAN/</w:t>
              </w:r>
              <w:r w:rsidR="00D7272D">
                <w:rPr>
                  <w:rStyle w:val="af"/>
                  <w:rFonts w:ascii="Arial" w:eastAsia="宋体" w:hAnsi="Arial" w:cs="Arial"/>
                  <w:kern w:val="0"/>
                  <w:szCs w:val="21"/>
                </w:rPr>
                <w:t>端口设置</w:t>
              </w:r>
            </w:hyperlink>
          </w:p>
          <w:p w14:paraId="6DE99D00"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入栈过滤功能说明修改</w:t>
            </w:r>
          </w:p>
          <w:p w14:paraId="3638F366" w14:textId="77777777" w:rsidR="0076630D" w:rsidRDefault="003B6945">
            <w:pPr>
              <w:widowControl/>
              <w:numPr>
                <w:ilvl w:val="0"/>
                <w:numId w:val="40"/>
              </w:numPr>
              <w:jc w:val="left"/>
              <w:rPr>
                <w:rFonts w:ascii="Arial" w:eastAsia="宋体" w:hAnsi="Arial" w:cs="Arial"/>
                <w:color w:val="000000"/>
                <w:kern w:val="0"/>
                <w:szCs w:val="21"/>
              </w:rPr>
            </w:pPr>
            <w:hyperlink w:anchor="_语音VLAN/Voice_VLAN(FP1C)" w:history="1">
              <w:r w:rsidR="00D7272D">
                <w:rPr>
                  <w:rStyle w:val="af"/>
                  <w:rFonts w:ascii="Arial" w:eastAsia="宋体" w:hAnsi="Arial" w:cs="Arial"/>
                  <w:kern w:val="0"/>
                  <w:szCs w:val="21"/>
                </w:rPr>
                <w:t>语音</w:t>
              </w:r>
              <w:r w:rsidR="00D7272D">
                <w:rPr>
                  <w:rStyle w:val="af"/>
                  <w:rFonts w:ascii="Arial" w:eastAsia="宋体" w:hAnsi="Arial" w:cs="Arial"/>
                  <w:kern w:val="0"/>
                  <w:szCs w:val="21"/>
                </w:rPr>
                <w:t>VLAN</w:t>
              </w:r>
            </w:hyperlink>
          </w:p>
          <w:p w14:paraId="41DE6732"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全局设置：增加</w:t>
            </w:r>
            <w:r>
              <w:rPr>
                <w:rFonts w:ascii="Arial" w:eastAsia="宋体" w:hAnsi="Arial" w:cs="Arial"/>
                <w:color w:val="000000"/>
                <w:kern w:val="0"/>
                <w:szCs w:val="21"/>
              </w:rPr>
              <w:t>CoS</w:t>
            </w:r>
            <w:r>
              <w:rPr>
                <w:rFonts w:ascii="Arial" w:eastAsia="宋体" w:hAnsi="Arial" w:cs="Arial"/>
                <w:color w:val="000000"/>
                <w:kern w:val="0"/>
                <w:szCs w:val="21"/>
              </w:rPr>
              <w:t>重标记功能，去除</w:t>
            </w:r>
            <w:r>
              <w:rPr>
                <w:rFonts w:ascii="Arial" w:eastAsia="宋体" w:hAnsi="Arial" w:cs="Arial"/>
                <w:color w:val="000000"/>
                <w:kern w:val="0"/>
                <w:szCs w:val="21"/>
              </w:rPr>
              <w:t>DSCP</w:t>
            </w:r>
          </w:p>
          <w:p w14:paraId="0C29CC86"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端口设置：</w:t>
            </w:r>
            <w:r>
              <w:rPr>
                <w:rFonts w:ascii="Arial" w:eastAsia="宋体" w:hAnsi="Arial" w:cs="Arial"/>
                <w:color w:val="000000"/>
                <w:kern w:val="0"/>
                <w:szCs w:val="21"/>
              </w:rPr>
              <w:t>Access</w:t>
            </w:r>
            <w:r>
              <w:rPr>
                <w:rFonts w:ascii="Arial" w:eastAsia="宋体" w:hAnsi="Arial" w:cs="Arial"/>
                <w:color w:val="000000"/>
                <w:kern w:val="0"/>
                <w:szCs w:val="21"/>
              </w:rPr>
              <w:t>和</w:t>
            </w:r>
            <w:r>
              <w:rPr>
                <w:rFonts w:ascii="Arial" w:eastAsia="宋体" w:hAnsi="Arial" w:cs="Arial"/>
                <w:color w:val="000000"/>
                <w:kern w:val="0"/>
                <w:szCs w:val="21"/>
              </w:rPr>
              <w:t>Dot1q-tunnel</w:t>
            </w:r>
            <w:r>
              <w:rPr>
                <w:rFonts w:ascii="Arial" w:eastAsia="宋体" w:hAnsi="Arial" w:cs="Arial"/>
                <w:color w:val="000000"/>
                <w:kern w:val="0"/>
                <w:szCs w:val="21"/>
              </w:rPr>
              <w:t>类型端口仅支持手动模式</w:t>
            </w:r>
          </w:p>
          <w:p w14:paraId="3A97DE9D"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OUI</w:t>
            </w:r>
          </w:p>
          <w:p w14:paraId="6F43EDC5" w14:textId="77777777" w:rsidR="0076630D" w:rsidRDefault="00D7272D">
            <w:pPr>
              <w:widowControl/>
              <w:numPr>
                <w:ilvl w:val="2"/>
                <w:numId w:val="40"/>
              </w:numPr>
              <w:jc w:val="left"/>
              <w:rPr>
                <w:rFonts w:ascii="Arial" w:eastAsia="宋体" w:hAnsi="Arial" w:cs="Arial"/>
                <w:color w:val="000000"/>
                <w:kern w:val="0"/>
                <w:szCs w:val="21"/>
              </w:rPr>
            </w:pPr>
            <w:r>
              <w:rPr>
                <w:rFonts w:ascii="Arial" w:eastAsia="宋体" w:hAnsi="Arial" w:cs="Arial"/>
                <w:color w:val="000000"/>
                <w:kern w:val="0"/>
                <w:szCs w:val="21"/>
              </w:rPr>
              <w:lastRenderedPageBreak/>
              <w:t>个数限制补充：</w:t>
            </w:r>
            <w:r>
              <w:rPr>
                <w:rFonts w:ascii="Arial" w:eastAsia="宋体" w:hAnsi="Arial" w:cs="Arial"/>
                <w:color w:val="000000"/>
                <w:kern w:val="0"/>
                <w:szCs w:val="21"/>
              </w:rPr>
              <w:t>7801</w:t>
            </w:r>
            <w:r>
              <w:rPr>
                <w:rFonts w:ascii="Arial" w:eastAsia="宋体" w:hAnsi="Arial" w:cs="Arial"/>
                <w:color w:val="000000"/>
                <w:kern w:val="0"/>
                <w:szCs w:val="21"/>
              </w:rPr>
              <w:t>最多</w:t>
            </w:r>
            <w:r>
              <w:rPr>
                <w:rFonts w:ascii="Arial" w:eastAsia="宋体" w:hAnsi="Arial" w:cs="Arial"/>
                <w:color w:val="000000"/>
                <w:kern w:val="0"/>
                <w:szCs w:val="21"/>
              </w:rPr>
              <w:t>16</w:t>
            </w:r>
            <w:r>
              <w:rPr>
                <w:rFonts w:ascii="Arial" w:eastAsia="宋体" w:hAnsi="Arial" w:cs="Arial"/>
                <w:color w:val="000000"/>
                <w:kern w:val="0"/>
                <w:szCs w:val="21"/>
              </w:rPr>
              <w:t>个，其余型号最多</w:t>
            </w:r>
            <w:r>
              <w:rPr>
                <w:rFonts w:ascii="Arial" w:eastAsia="宋体" w:hAnsi="Arial" w:cs="Arial"/>
                <w:color w:val="000000"/>
                <w:kern w:val="0"/>
                <w:szCs w:val="21"/>
              </w:rPr>
              <w:t>32</w:t>
            </w:r>
            <w:r>
              <w:rPr>
                <w:rFonts w:ascii="Arial" w:eastAsia="宋体" w:hAnsi="Arial" w:cs="Arial"/>
                <w:color w:val="000000"/>
                <w:kern w:val="0"/>
                <w:szCs w:val="21"/>
              </w:rPr>
              <w:t>个</w:t>
            </w:r>
          </w:p>
          <w:p w14:paraId="1C059C60" w14:textId="77777777" w:rsidR="0076630D" w:rsidRDefault="00D7272D">
            <w:pPr>
              <w:widowControl/>
              <w:numPr>
                <w:ilvl w:val="2"/>
                <w:numId w:val="40"/>
              </w:numPr>
              <w:jc w:val="left"/>
              <w:rPr>
                <w:rFonts w:ascii="Arial" w:eastAsia="宋体" w:hAnsi="Arial" w:cs="Arial"/>
                <w:color w:val="000000"/>
                <w:kern w:val="0"/>
                <w:szCs w:val="21"/>
              </w:rPr>
            </w:pPr>
            <w:r>
              <w:rPr>
                <w:rFonts w:ascii="Arial" w:eastAsia="宋体" w:hAnsi="Arial" w:cs="Arial"/>
                <w:color w:val="000000"/>
                <w:kern w:val="0"/>
                <w:szCs w:val="21"/>
              </w:rPr>
              <w:t>补充</w:t>
            </w:r>
            <w:r>
              <w:rPr>
                <w:rFonts w:ascii="Arial" w:eastAsia="宋体" w:hAnsi="Arial" w:cs="Arial"/>
                <w:color w:val="000000"/>
                <w:kern w:val="0"/>
                <w:szCs w:val="21"/>
              </w:rPr>
              <w:t>GS</w:t>
            </w:r>
            <w:r>
              <w:rPr>
                <w:rFonts w:ascii="Arial" w:eastAsia="宋体" w:hAnsi="Arial" w:cs="Arial"/>
                <w:color w:val="000000"/>
                <w:kern w:val="0"/>
                <w:szCs w:val="21"/>
              </w:rPr>
              <w:t>的</w:t>
            </w:r>
            <w:r>
              <w:rPr>
                <w:rFonts w:ascii="Arial" w:eastAsia="宋体" w:hAnsi="Arial" w:cs="Arial"/>
                <w:color w:val="000000"/>
                <w:kern w:val="0"/>
                <w:szCs w:val="21"/>
              </w:rPr>
              <w:t>OUI</w:t>
            </w:r>
            <w:r>
              <w:rPr>
                <w:rFonts w:ascii="Arial" w:eastAsia="宋体" w:hAnsi="Arial" w:cs="Arial"/>
                <w:color w:val="000000"/>
                <w:kern w:val="0"/>
                <w:szCs w:val="21"/>
              </w:rPr>
              <w:t>，共</w:t>
            </w:r>
            <w:r>
              <w:rPr>
                <w:rFonts w:ascii="Arial" w:eastAsia="宋体" w:hAnsi="Arial" w:cs="Arial"/>
                <w:color w:val="000000"/>
                <w:kern w:val="0"/>
                <w:szCs w:val="21"/>
              </w:rPr>
              <w:t>3</w:t>
            </w:r>
            <w:r>
              <w:rPr>
                <w:rFonts w:ascii="Arial" w:eastAsia="宋体" w:hAnsi="Arial" w:cs="Arial"/>
                <w:color w:val="000000"/>
                <w:kern w:val="0"/>
                <w:szCs w:val="21"/>
              </w:rPr>
              <w:t>个，无法编辑和删除</w:t>
            </w:r>
          </w:p>
          <w:p w14:paraId="1E4CC174" w14:textId="77777777" w:rsidR="0076630D" w:rsidRDefault="00D7272D">
            <w:pPr>
              <w:widowControl/>
              <w:numPr>
                <w:ilvl w:val="2"/>
                <w:numId w:val="40"/>
              </w:numPr>
              <w:jc w:val="left"/>
              <w:rPr>
                <w:rFonts w:ascii="Arial" w:eastAsia="宋体" w:hAnsi="Arial" w:cs="Arial"/>
                <w:color w:val="000000"/>
                <w:kern w:val="0"/>
                <w:szCs w:val="21"/>
              </w:rPr>
            </w:pPr>
            <w:r>
              <w:rPr>
                <w:rFonts w:ascii="Arial" w:eastAsia="宋体" w:hAnsi="Arial" w:cs="Arial"/>
                <w:color w:val="000000"/>
                <w:kern w:val="0"/>
                <w:szCs w:val="21"/>
              </w:rPr>
              <w:t>OUI</w:t>
            </w:r>
            <w:r>
              <w:rPr>
                <w:rFonts w:ascii="Arial" w:eastAsia="宋体" w:hAnsi="Arial" w:cs="Arial"/>
                <w:color w:val="000000"/>
                <w:kern w:val="0"/>
                <w:szCs w:val="21"/>
              </w:rPr>
              <w:t>地址与掩码显示优化</w:t>
            </w:r>
          </w:p>
          <w:p w14:paraId="01A649EC" w14:textId="77777777" w:rsidR="0076630D" w:rsidRDefault="003B6945">
            <w:pPr>
              <w:widowControl/>
              <w:numPr>
                <w:ilvl w:val="0"/>
                <w:numId w:val="40"/>
              </w:numPr>
              <w:jc w:val="left"/>
              <w:rPr>
                <w:rFonts w:ascii="Arial" w:eastAsia="宋体" w:hAnsi="Arial" w:cs="Arial"/>
                <w:color w:val="000000"/>
                <w:kern w:val="0"/>
                <w:szCs w:val="21"/>
              </w:rPr>
            </w:pPr>
            <w:hyperlink w:anchor="_生成树/STP(FP1C)" w:history="1">
              <w:r w:rsidR="00D7272D">
                <w:rPr>
                  <w:rStyle w:val="af"/>
                  <w:rFonts w:ascii="Arial" w:eastAsia="宋体" w:hAnsi="Arial" w:cs="Arial" w:hint="eastAsia"/>
                  <w:kern w:val="0"/>
                  <w:szCs w:val="21"/>
                </w:rPr>
                <w:t>生成树</w:t>
              </w:r>
            </w:hyperlink>
          </w:p>
          <w:p w14:paraId="636EA0D9"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全局</w:t>
            </w:r>
            <w:r>
              <w:rPr>
                <w:rFonts w:ascii="Arial" w:eastAsia="宋体" w:hAnsi="Arial" w:cs="Arial"/>
                <w:color w:val="000000"/>
                <w:kern w:val="0"/>
                <w:szCs w:val="21"/>
              </w:rPr>
              <w:t>默认开启，且模式为</w:t>
            </w:r>
            <w:r>
              <w:rPr>
                <w:rFonts w:ascii="Arial" w:eastAsia="宋体" w:hAnsi="Arial" w:cs="Arial"/>
                <w:color w:val="000000"/>
                <w:kern w:val="0"/>
                <w:szCs w:val="21"/>
              </w:rPr>
              <w:t>RTSP</w:t>
            </w:r>
          </w:p>
          <w:p w14:paraId="261D94EE" w14:textId="77777777" w:rsidR="0076630D" w:rsidRDefault="00D7272D">
            <w:pPr>
              <w:widowControl/>
              <w:numPr>
                <w:ilvl w:val="0"/>
                <w:numId w:val="40"/>
              </w:numPr>
              <w:jc w:val="left"/>
              <w:rPr>
                <w:rFonts w:ascii="Arial" w:eastAsia="宋体" w:hAnsi="Arial" w:cs="Arial"/>
                <w:color w:val="000000"/>
                <w:kern w:val="0"/>
                <w:szCs w:val="21"/>
              </w:rPr>
            </w:pPr>
            <w:r>
              <w:rPr>
                <w:rFonts w:ascii="Arial" w:eastAsia="宋体" w:hAnsi="Arial" w:cs="Arial"/>
                <w:color w:val="000000"/>
                <w:kern w:val="0"/>
                <w:szCs w:val="21"/>
              </w:rPr>
              <w:t>IGMP/MLD Snooping</w:t>
            </w:r>
          </w:p>
          <w:p w14:paraId="57E72336"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路由器端口：增加禁用端口配置，且与静态端口互斥</w:t>
            </w:r>
          </w:p>
          <w:p w14:paraId="593EA3A9"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MLD Snooping/VLAN</w:t>
            </w:r>
            <w:r>
              <w:rPr>
                <w:rFonts w:ascii="Arial" w:eastAsia="宋体" w:hAnsi="Arial" w:cs="Arial"/>
                <w:color w:val="000000"/>
                <w:kern w:val="0"/>
                <w:szCs w:val="21"/>
              </w:rPr>
              <w:t>设置：增加</w:t>
            </w:r>
            <w:r>
              <w:rPr>
                <w:rFonts w:ascii="Arial" w:eastAsia="宋体" w:hAnsi="Arial" w:cs="Arial"/>
                <w:color w:val="000000"/>
                <w:kern w:val="0"/>
                <w:szCs w:val="21"/>
              </w:rPr>
              <w:t>MLD Snooping</w:t>
            </w:r>
            <w:r>
              <w:rPr>
                <w:rFonts w:ascii="Arial" w:eastAsia="宋体" w:hAnsi="Arial" w:cs="Arial"/>
                <w:color w:val="000000"/>
                <w:kern w:val="0"/>
                <w:szCs w:val="21"/>
              </w:rPr>
              <w:t>查询器及其版本设置</w:t>
            </w:r>
          </w:p>
          <w:p w14:paraId="53196A74" w14:textId="77777777" w:rsidR="0076630D" w:rsidRDefault="003B6945">
            <w:pPr>
              <w:widowControl/>
              <w:numPr>
                <w:ilvl w:val="0"/>
                <w:numId w:val="40"/>
              </w:numPr>
              <w:jc w:val="left"/>
              <w:rPr>
                <w:rFonts w:ascii="Arial" w:eastAsia="宋体" w:hAnsi="Arial" w:cs="Arial"/>
                <w:color w:val="000000"/>
                <w:kern w:val="0"/>
                <w:szCs w:val="21"/>
              </w:rPr>
            </w:pPr>
            <w:hyperlink w:anchor="_端口安全/Port_Security(FP1B)" w:history="1">
              <w:r w:rsidR="00D7272D">
                <w:rPr>
                  <w:rStyle w:val="af"/>
                  <w:rFonts w:ascii="Arial" w:eastAsia="宋体" w:hAnsi="Arial" w:cs="Arial"/>
                  <w:kern w:val="0"/>
                  <w:szCs w:val="21"/>
                </w:rPr>
                <w:t>端口安全</w:t>
              </w:r>
            </w:hyperlink>
          </w:p>
          <w:p w14:paraId="1115B8BD"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全局增加端口</w:t>
            </w:r>
            <w:r>
              <w:rPr>
                <w:rFonts w:ascii="Arial" w:eastAsia="宋体" w:hAnsi="Arial" w:cs="Arial"/>
                <w:color w:val="000000"/>
                <w:kern w:val="0"/>
                <w:szCs w:val="21"/>
              </w:rPr>
              <w:t>MAC</w:t>
            </w:r>
            <w:r>
              <w:rPr>
                <w:rFonts w:ascii="Arial" w:eastAsia="宋体" w:hAnsi="Arial" w:cs="Arial"/>
                <w:color w:val="000000"/>
                <w:kern w:val="0"/>
                <w:szCs w:val="21"/>
              </w:rPr>
              <w:t>地址学习速率设置</w:t>
            </w:r>
          </w:p>
          <w:p w14:paraId="095CE0E9"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端口列表增加实际端口</w:t>
            </w:r>
            <w:r>
              <w:rPr>
                <w:rFonts w:ascii="Arial" w:eastAsia="宋体" w:hAnsi="Arial" w:cs="Arial"/>
                <w:color w:val="000000"/>
                <w:kern w:val="0"/>
                <w:szCs w:val="21"/>
              </w:rPr>
              <w:t>MAC</w:t>
            </w:r>
            <w:r>
              <w:rPr>
                <w:rFonts w:ascii="Arial" w:eastAsia="宋体" w:hAnsi="Arial" w:cs="Arial"/>
                <w:color w:val="000000"/>
                <w:kern w:val="0"/>
                <w:szCs w:val="21"/>
              </w:rPr>
              <w:t>学习等数据，包括实际学习的</w:t>
            </w:r>
            <w:r>
              <w:rPr>
                <w:rFonts w:ascii="Arial" w:eastAsia="宋体" w:hAnsi="Arial" w:cs="Arial"/>
                <w:color w:val="000000"/>
                <w:kern w:val="0"/>
                <w:szCs w:val="21"/>
              </w:rPr>
              <w:t>MAC</w:t>
            </w:r>
            <w:r>
              <w:rPr>
                <w:rFonts w:ascii="Arial" w:eastAsia="宋体" w:hAnsi="Arial" w:cs="Arial"/>
                <w:color w:val="000000"/>
                <w:kern w:val="0"/>
                <w:szCs w:val="21"/>
              </w:rPr>
              <w:t>地址数、安全</w:t>
            </w:r>
            <w:r>
              <w:rPr>
                <w:rFonts w:ascii="Arial" w:eastAsia="宋体" w:hAnsi="Arial" w:cs="Arial"/>
                <w:color w:val="000000"/>
                <w:kern w:val="0"/>
                <w:szCs w:val="21"/>
              </w:rPr>
              <w:t>MAC</w:t>
            </w:r>
            <w:r>
              <w:rPr>
                <w:rFonts w:ascii="Arial" w:eastAsia="宋体" w:hAnsi="Arial" w:cs="Arial"/>
                <w:color w:val="000000"/>
                <w:kern w:val="0"/>
                <w:szCs w:val="21"/>
              </w:rPr>
              <w:t>地址数、相应的保护次数</w:t>
            </w:r>
          </w:p>
          <w:p w14:paraId="4B2D119A" w14:textId="77777777" w:rsidR="0076630D" w:rsidRDefault="003B6945">
            <w:pPr>
              <w:widowControl/>
              <w:numPr>
                <w:ilvl w:val="0"/>
                <w:numId w:val="40"/>
              </w:numPr>
              <w:jc w:val="left"/>
              <w:rPr>
                <w:rFonts w:ascii="Arial" w:eastAsia="宋体" w:hAnsi="Arial" w:cs="Arial"/>
                <w:color w:val="000000"/>
                <w:kern w:val="0"/>
                <w:szCs w:val="21"/>
              </w:rPr>
            </w:pPr>
            <w:hyperlink w:anchor="_动态ARP检测/Dynamic_ARP_Inspection(DAI)" w:history="1">
              <w:r w:rsidR="00D7272D">
                <w:rPr>
                  <w:rStyle w:val="af"/>
                  <w:rFonts w:ascii="Arial" w:eastAsia="宋体" w:hAnsi="Arial" w:cs="Arial" w:hint="eastAsia"/>
                  <w:kern w:val="0"/>
                  <w:szCs w:val="21"/>
                </w:rPr>
                <w:t>DAI</w:t>
              </w:r>
            </w:hyperlink>
          </w:p>
          <w:p w14:paraId="1B091B50"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端口数据</w:t>
            </w:r>
            <w:r>
              <w:rPr>
                <w:rFonts w:ascii="Arial" w:eastAsia="宋体" w:hAnsi="Arial" w:cs="Arial"/>
                <w:color w:val="000000"/>
                <w:kern w:val="0"/>
                <w:szCs w:val="21"/>
              </w:rPr>
              <w:t>统计表支持刷新和清空指定端口数据</w:t>
            </w:r>
          </w:p>
          <w:p w14:paraId="476981C9" w14:textId="77777777" w:rsidR="0076630D" w:rsidRDefault="003B6945">
            <w:pPr>
              <w:widowControl/>
              <w:numPr>
                <w:ilvl w:val="0"/>
                <w:numId w:val="40"/>
              </w:numPr>
              <w:jc w:val="left"/>
              <w:rPr>
                <w:rFonts w:ascii="Arial" w:eastAsia="宋体" w:hAnsi="Arial" w:cs="Arial"/>
                <w:color w:val="000000"/>
                <w:kern w:val="0"/>
                <w:szCs w:val="21"/>
              </w:rPr>
            </w:pPr>
            <w:hyperlink w:anchor="_攻击防范/Anti_Attack(FP1B)" w:history="1">
              <w:r w:rsidR="00D7272D">
                <w:rPr>
                  <w:rStyle w:val="af"/>
                  <w:rFonts w:ascii="Arial" w:eastAsia="宋体" w:hAnsi="Arial" w:cs="Arial"/>
                  <w:kern w:val="0"/>
                  <w:szCs w:val="21"/>
                </w:rPr>
                <w:t>攻击防范</w:t>
              </w:r>
            </w:hyperlink>
          </w:p>
          <w:p w14:paraId="35A4DEED"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ICMP Ping</w:t>
            </w:r>
            <w:r>
              <w:rPr>
                <w:rFonts w:ascii="Arial" w:eastAsia="宋体" w:hAnsi="Arial" w:cs="Arial"/>
                <w:color w:val="000000"/>
                <w:kern w:val="0"/>
                <w:szCs w:val="21"/>
              </w:rPr>
              <w:t>：分开配置</w:t>
            </w:r>
            <w:r>
              <w:rPr>
                <w:rFonts w:ascii="Arial" w:eastAsia="宋体" w:hAnsi="Arial" w:cs="Arial"/>
                <w:color w:val="000000"/>
                <w:kern w:val="0"/>
                <w:szCs w:val="21"/>
              </w:rPr>
              <w:t>IPv4</w:t>
            </w:r>
            <w:r>
              <w:rPr>
                <w:rFonts w:ascii="Arial" w:eastAsia="宋体" w:hAnsi="Arial" w:cs="Arial"/>
                <w:color w:val="000000"/>
                <w:kern w:val="0"/>
                <w:szCs w:val="21"/>
              </w:rPr>
              <w:t>和</w:t>
            </w:r>
            <w:r>
              <w:rPr>
                <w:rFonts w:ascii="Arial" w:eastAsia="宋体" w:hAnsi="Arial" w:cs="Arial"/>
                <w:color w:val="000000"/>
                <w:kern w:val="0"/>
                <w:szCs w:val="21"/>
              </w:rPr>
              <w:t>IPv6</w:t>
            </w:r>
          </w:p>
          <w:p w14:paraId="1108FAF3" w14:textId="77777777" w:rsidR="0076630D" w:rsidRDefault="003B6945">
            <w:pPr>
              <w:widowControl/>
              <w:numPr>
                <w:ilvl w:val="0"/>
                <w:numId w:val="40"/>
              </w:numPr>
              <w:jc w:val="left"/>
              <w:rPr>
                <w:rFonts w:ascii="Arial" w:eastAsia="宋体" w:hAnsi="Arial" w:cs="Arial"/>
                <w:color w:val="000000"/>
                <w:kern w:val="0"/>
                <w:szCs w:val="21"/>
              </w:rPr>
            </w:pPr>
            <w:hyperlink w:anchor="_RADIUS(FP1C)" w:history="1">
              <w:r w:rsidR="00D7272D">
                <w:rPr>
                  <w:rStyle w:val="af"/>
                  <w:rFonts w:ascii="Arial" w:eastAsia="宋体" w:hAnsi="Arial" w:cs="Arial"/>
                  <w:kern w:val="0"/>
                  <w:szCs w:val="21"/>
                </w:rPr>
                <w:t>RADIUS</w:t>
              </w:r>
            </w:hyperlink>
          </w:p>
          <w:p w14:paraId="208FEF61"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为与其他</w:t>
            </w:r>
            <w:r>
              <w:rPr>
                <w:rFonts w:ascii="Arial" w:eastAsia="宋体" w:hAnsi="Arial" w:cs="Arial"/>
                <w:color w:val="000000"/>
                <w:kern w:val="0"/>
                <w:szCs w:val="21"/>
              </w:rPr>
              <w:t>GWN</w:t>
            </w:r>
            <w:r>
              <w:rPr>
                <w:rFonts w:ascii="Arial" w:eastAsia="宋体" w:hAnsi="Arial" w:cs="Arial"/>
                <w:color w:val="000000"/>
                <w:kern w:val="0"/>
                <w:szCs w:val="21"/>
              </w:rPr>
              <w:t>设备</w:t>
            </w:r>
            <w:r>
              <w:rPr>
                <w:rFonts w:ascii="Arial" w:eastAsia="宋体" w:hAnsi="Arial" w:cs="Arial"/>
                <w:color w:val="000000"/>
                <w:kern w:val="0"/>
                <w:szCs w:val="21"/>
              </w:rPr>
              <w:t>/Cloud</w:t>
            </w:r>
            <w:r>
              <w:rPr>
                <w:rFonts w:ascii="Arial" w:eastAsia="宋体" w:hAnsi="Arial" w:cs="Arial"/>
                <w:color w:val="000000"/>
                <w:kern w:val="0"/>
                <w:szCs w:val="21"/>
              </w:rPr>
              <w:t>兼容，最大重传次数与重传超时时间配置调整</w:t>
            </w:r>
          </w:p>
          <w:p w14:paraId="4CDF316E" w14:textId="77777777" w:rsidR="0076630D" w:rsidRDefault="003B6945">
            <w:pPr>
              <w:widowControl/>
              <w:numPr>
                <w:ilvl w:val="0"/>
                <w:numId w:val="40"/>
              </w:numPr>
              <w:jc w:val="left"/>
              <w:rPr>
                <w:rFonts w:ascii="Arial" w:eastAsia="宋体" w:hAnsi="Arial" w:cs="Arial"/>
                <w:color w:val="000000"/>
                <w:kern w:val="0"/>
                <w:szCs w:val="21"/>
              </w:rPr>
            </w:pPr>
            <w:hyperlink w:anchor="_PoE(FP1B)" w:history="1">
              <w:r w:rsidR="00D7272D">
                <w:rPr>
                  <w:rStyle w:val="af"/>
                  <w:rFonts w:ascii="Arial" w:eastAsia="宋体" w:hAnsi="Arial" w:cs="Arial"/>
                  <w:kern w:val="0"/>
                  <w:szCs w:val="21"/>
                </w:rPr>
                <w:t>PoE</w:t>
              </w:r>
            </w:hyperlink>
          </w:p>
          <w:p w14:paraId="297836F5"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端口设置：去除最大供电功率设置</w:t>
            </w:r>
          </w:p>
          <w:p w14:paraId="03E1215C"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端口列表：</w:t>
            </w:r>
            <w:r>
              <w:rPr>
                <w:rFonts w:ascii="Arial" w:eastAsia="宋体" w:hAnsi="Arial" w:cs="Arial"/>
                <w:color w:val="000000"/>
                <w:kern w:val="0"/>
                <w:szCs w:val="21"/>
              </w:rPr>
              <w:t>PD</w:t>
            </w:r>
            <w:r>
              <w:rPr>
                <w:rFonts w:ascii="Arial" w:eastAsia="宋体" w:hAnsi="Arial" w:cs="Arial"/>
                <w:color w:val="000000"/>
                <w:kern w:val="0"/>
                <w:szCs w:val="21"/>
              </w:rPr>
              <w:t>等级优化说明</w:t>
            </w:r>
          </w:p>
          <w:p w14:paraId="6EC97D6B" w14:textId="77777777" w:rsidR="0076630D" w:rsidRDefault="003B6945">
            <w:pPr>
              <w:widowControl/>
              <w:numPr>
                <w:ilvl w:val="0"/>
                <w:numId w:val="40"/>
              </w:numPr>
              <w:jc w:val="left"/>
              <w:rPr>
                <w:rFonts w:ascii="Arial" w:eastAsia="宋体" w:hAnsi="Arial" w:cs="Arial"/>
                <w:color w:val="000000"/>
                <w:kern w:val="0"/>
                <w:szCs w:val="21"/>
              </w:rPr>
            </w:pPr>
            <w:hyperlink w:anchor="_日志/Log" w:history="1">
              <w:r w:rsidR="00D7272D">
                <w:rPr>
                  <w:rStyle w:val="af"/>
                  <w:rFonts w:ascii="Arial" w:eastAsia="宋体" w:hAnsi="Arial" w:cs="Arial"/>
                  <w:kern w:val="0"/>
                  <w:szCs w:val="21"/>
                </w:rPr>
                <w:t>日志</w:t>
              </w:r>
            </w:hyperlink>
          </w:p>
          <w:p w14:paraId="42DD5826"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补充</w:t>
            </w:r>
            <w:r>
              <w:rPr>
                <w:rFonts w:ascii="Arial" w:eastAsia="宋体" w:hAnsi="Arial" w:cs="Arial"/>
                <w:color w:val="000000"/>
                <w:kern w:val="0"/>
                <w:szCs w:val="21"/>
              </w:rPr>
              <w:t>RAM/Flash/Console</w:t>
            </w:r>
            <w:r>
              <w:rPr>
                <w:rFonts w:ascii="Arial" w:eastAsia="宋体" w:hAnsi="Arial" w:cs="Arial"/>
                <w:color w:val="000000"/>
                <w:kern w:val="0"/>
                <w:szCs w:val="21"/>
              </w:rPr>
              <w:t>日志显示等级与保存等说明</w:t>
            </w:r>
          </w:p>
          <w:p w14:paraId="408B8165" w14:textId="77777777" w:rsidR="0076630D" w:rsidRDefault="003B6945">
            <w:pPr>
              <w:widowControl/>
              <w:numPr>
                <w:ilvl w:val="0"/>
                <w:numId w:val="40"/>
              </w:numPr>
              <w:jc w:val="left"/>
              <w:rPr>
                <w:rFonts w:ascii="Arial" w:eastAsia="宋体" w:hAnsi="Arial" w:cs="Arial"/>
                <w:color w:val="000000"/>
                <w:kern w:val="0"/>
                <w:szCs w:val="21"/>
              </w:rPr>
            </w:pPr>
            <w:hyperlink w:anchor="_13.2.5.1_端口镜像/Port_Mirroring(FP1B)" w:history="1">
              <w:r w:rsidR="00D7272D">
                <w:rPr>
                  <w:rStyle w:val="af"/>
                  <w:rFonts w:ascii="Arial" w:eastAsia="宋体" w:hAnsi="Arial" w:cs="Arial"/>
                  <w:kern w:val="0"/>
                  <w:szCs w:val="21"/>
                </w:rPr>
                <w:t>镜像</w:t>
              </w:r>
            </w:hyperlink>
          </w:p>
          <w:p w14:paraId="42EFE67E"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默认支持</w:t>
            </w:r>
            <w:r>
              <w:rPr>
                <w:rFonts w:ascii="Arial" w:eastAsia="宋体" w:hAnsi="Arial" w:cs="Arial"/>
                <w:color w:val="000000"/>
                <w:kern w:val="0"/>
                <w:szCs w:val="21"/>
              </w:rPr>
              <w:t>4</w:t>
            </w:r>
            <w:r>
              <w:rPr>
                <w:rFonts w:ascii="Arial" w:eastAsia="宋体" w:hAnsi="Arial" w:cs="Arial"/>
                <w:color w:val="000000"/>
                <w:kern w:val="0"/>
                <w:szCs w:val="21"/>
              </w:rPr>
              <w:t>个镜像组</w:t>
            </w:r>
          </w:p>
          <w:p w14:paraId="086A51B5"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镜像端口出方向和入方向分开配置</w:t>
            </w:r>
          </w:p>
          <w:p w14:paraId="71CD4FBD"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观察端口不能重复加入镜像组</w:t>
            </w:r>
          </w:p>
          <w:p w14:paraId="6C78EE55" w14:textId="77777777" w:rsidR="0076630D" w:rsidRDefault="003B6945">
            <w:pPr>
              <w:widowControl/>
              <w:numPr>
                <w:ilvl w:val="0"/>
                <w:numId w:val="40"/>
              </w:numPr>
              <w:jc w:val="left"/>
              <w:rPr>
                <w:rFonts w:ascii="Arial" w:eastAsia="宋体" w:hAnsi="Arial" w:cs="Arial"/>
                <w:color w:val="000000"/>
                <w:kern w:val="0"/>
                <w:szCs w:val="21"/>
              </w:rPr>
            </w:pPr>
            <w:hyperlink w:anchor="_线缆检测/Copper_Test_(FP1C)" w:history="1">
              <w:r w:rsidR="00D7272D">
                <w:rPr>
                  <w:rStyle w:val="af"/>
                  <w:rFonts w:ascii="Arial" w:eastAsia="宋体" w:hAnsi="Arial" w:cs="Arial"/>
                  <w:kern w:val="0"/>
                  <w:szCs w:val="21"/>
                </w:rPr>
                <w:t>线缆检测</w:t>
              </w:r>
            </w:hyperlink>
          </w:p>
          <w:p w14:paraId="765C29A3"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光口不支持</w:t>
            </w:r>
          </w:p>
          <w:p w14:paraId="48B64EAC"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未接线缆时，可能也会有</w:t>
            </w:r>
            <w:r>
              <w:rPr>
                <w:rFonts w:ascii="Arial" w:eastAsia="宋体" w:hAnsi="Arial" w:cs="Arial"/>
                <w:color w:val="000000"/>
                <w:kern w:val="0"/>
                <w:szCs w:val="21"/>
              </w:rPr>
              <w:t>3-4</w:t>
            </w:r>
            <w:r>
              <w:rPr>
                <w:rFonts w:ascii="Arial" w:eastAsia="宋体" w:hAnsi="Arial" w:cs="Arial"/>
                <w:color w:val="000000"/>
                <w:kern w:val="0"/>
                <w:szCs w:val="21"/>
              </w:rPr>
              <w:t>米的长度显示</w:t>
            </w:r>
          </w:p>
          <w:p w14:paraId="14F4EB16" w14:textId="77777777" w:rsidR="0076630D" w:rsidRDefault="003B6945">
            <w:pPr>
              <w:widowControl/>
              <w:numPr>
                <w:ilvl w:val="0"/>
                <w:numId w:val="40"/>
              </w:numPr>
              <w:jc w:val="left"/>
              <w:rPr>
                <w:rFonts w:ascii="Arial" w:eastAsia="宋体" w:hAnsi="Arial" w:cs="Arial"/>
                <w:color w:val="000000"/>
                <w:kern w:val="0"/>
                <w:szCs w:val="21"/>
              </w:rPr>
            </w:pPr>
            <w:hyperlink w:anchor="_SNMP(FP1C)" w:history="1">
              <w:r w:rsidR="00D7272D">
                <w:rPr>
                  <w:rStyle w:val="af"/>
                  <w:rFonts w:ascii="Arial" w:eastAsia="宋体" w:hAnsi="Arial" w:cs="Arial"/>
                  <w:kern w:val="0"/>
                  <w:szCs w:val="21"/>
                </w:rPr>
                <w:t>SNMP</w:t>
              </w:r>
            </w:hyperlink>
          </w:p>
          <w:p w14:paraId="12EB733A"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补充远程引擎</w:t>
            </w:r>
            <w:r>
              <w:rPr>
                <w:rFonts w:ascii="Arial" w:eastAsia="宋体" w:hAnsi="Arial" w:cs="Arial"/>
                <w:color w:val="000000"/>
                <w:kern w:val="0"/>
                <w:szCs w:val="21"/>
              </w:rPr>
              <w:t>ID</w:t>
            </w:r>
            <w:r>
              <w:rPr>
                <w:rFonts w:ascii="Arial" w:eastAsia="宋体" w:hAnsi="Arial" w:cs="Arial"/>
                <w:color w:val="000000"/>
                <w:kern w:val="0"/>
                <w:szCs w:val="21"/>
              </w:rPr>
              <w:t>、视图、组、团体、用户、通知的添加上限</w:t>
            </w:r>
          </w:p>
          <w:p w14:paraId="6DB02F71"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本地引擎</w:t>
            </w:r>
            <w:r>
              <w:rPr>
                <w:rFonts w:ascii="Arial" w:eastAsia="宋体" w:hAnsi="Arial" w:cs="Arial"/>
                <w:color w:val="000000"/>
                <w:kern w:val="0"/>
                <w:szCs w:val="21"/>
              </w:rPr>
              <w:t>ID</w:t>
            </w:r>
            <w:r>
              <w:rPr>
                <w:rFonts w:ascii="Arial" w:eastAsia="宋体" w:hAnsi="Arial" w:cs="Arial"/>
                <w:color w:val="000000"/>
                <w:kern w:val="0"/>
                <w:szCs w:val="21"/>
              </w:rPr>
              <w:t>支持一键重置，且引擎字符数必须为偶数</w:t>
            </w:r>
          </w:p>
          <w:p w14:paraId="1B18E4CF"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远程云清字符数必须为偶数个</w:t>
            </w:r>
          </w:p>
          <w:p w14:paraId="250E9C43" w14:textId="77777777" w:rsidR="0076630D" w:rsidRDefault="003B6945">
            <w:pPr>
              <w:widowControl/>
              <w:numPr>
                <w:ilvl w:val="0"/>
                <w:numId w:val="40"/>
              </w:numPr>
              <w:jc w:val="left"/>
              <w:rPr>
                <w:rFonts w:ascii="Arial" w:eastAsia="宋体" w:hAnsi="Arial" w:cs="Arial"/>
                <w:color w:val="000000"/>
                <w:kern w:val="0"/>
                <w:szCs w:val="21"/>
              </w:rPr>
            </w:pPr>
            <w:hyperlink w:anchor="_RMON(FP1C)" w:history="1">
              <w:r w:rsidR="00D7272D">
                <w:rPr>
                  <w:rStyle w:val="af"/>
                  <w:rFonts w:ascii="Arial" w:eastAsia="宋体" w:hAnsi="Arial" w:cs="Arial"/>
                  <w:kern w:val="0"/>
                  <w:szCs w:val="21"/>
                </w:rPr>
                <w:t>RMON</w:t>
              </w:r>
            </w:hyperlink>
          </w:p>
          <w:p w14:paraId="3C8D7F9F"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lastRenderedPageBreak/>
              <w:t>补充历史组、事件组、告警组的添加上限</w:t>
            </w:r>
          </w:p>
          <w:p w14:paraId="1B65C2F7"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事件组和历史组</w:t>
            </w:r>
            <w:r>
              <w:rPr>
                <w:rFonts w:ascii="Arial" w:eastAsia="宋体" w:hAnsi="Arial" w:cs="Arial"/>
                <w:color w:val="000000"/>
                <w:kern w:val="0"/>
                <w:szCs w:val="21"/>
              </w:rPr>
              <w:t>ID</w:t>
            </w:r>
            <w:r>
              <w:rPr>
                <w:rFonts w:ascii="Arial" w:eastAsia="宋体" w:hAnsi="Arial" w:cs="Arial"/>
                <w:color w:val="000000"/>
                <w:kern w:val="0"/>
                <w:szCs w:val="21"/>
              </w:rPr>
              <w:t>自动生成，不支持添加编辑</w:t>
            </w:r>
          </w:p>
          <w:p w14:paraId="29F54D28" w14:textId="77777777" w:rsidR="0076630D" w:rsidRDefault="003B6945">
            <w:pPr>
              <w:widowControl/>
              <w:numPr>
                <w:ilvl w:val="0"/>
                <w:numId w:val="40"/>
              </w:numPr>
              <w:jc w:val="left"/>
              <w:rPr>
                <w:rFonts w:ascii="Arial" w:eastAsia="宋体" w:hAnsi="Arial" w:cs="Arial"/>
                <w:color w:val="000000"/>
                <w:kern w:val="0"/>
                <w:szCs w:val="21"/>
              </w:rPr>
            </w:pPr>
            <w:hyperlink w:anchor="_LLDP_&amp;_LLDP-MED(FP1C)" w:history="1">
              <w:r w:rsidR="00D7272D">
                <w:rPr>
                  <w:rStyle w:val="af"/>
                  <w:rFonts w:ascii="Arial" w:eastAsia="宋体" w:hAnsi="Arial" w:cs="Arial"/>
                  <w:kern w:val="0"/>
                  <w:szCs w:val="21"/>
                </w:rPr>
                <w:t>LLDP&amp;LLDP-MED</w:t>
              </w:r>
            </w:hyperlink>
          </w:p>
          <w:p w14:paraId="429DBFB0"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​LLDP</w:t>
            </w:r>
            <w:r>
              <w:rPr>
                <w:rFonts w:ascii="Arial" w:eastAsia="宋体" w:hAnsi="Arial" w:cs="Arial"/>
                <w:color w:val="000000"/>
                <w:kern w:val="0"/>
                <w:szCs w:val="21"/>
              </w:rPr>
              <w:t>功能关闭后，支持设置</w:t>
            </w:r>
            <w:r>
              <w:rPr>
                <w:rFonts w:ascii="Arial" w:eastAsia="宋体" w:hAnsi="Arial" w:cs="Arial"/>
                <w:color w:val="000000"/>
                <w:kern w:val="0"/>
                <w:szCs w:val="21"/>
              </w:rPr>
              <w:t>LLDP</w:t>
            </w:r>
            <w:r>
              <w:rPr>
                <w:rFonts w:ascii="Arial" w:eastAsia="宋体" w:hAnsi="Arial" w:cs="Arial"/>
                <w:color w:val="000000"/>
                <w:kern w:val="0"/>
                <w:szCs w:val="21"/>
              </w:rPr>
              <w:t>报文处理方式</w:t>
            </w:r>
          </w:p>
          <w:p w14:paraId="38CF99B5"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color w:val="000000"/>
                <w:kern w:val="0"/>
                <w:szCs w:val="21"/>
              </w:rPr>
              <w:t>LLDP-MED/</w:t>
            </w:r>
            <w:r>
              <w:rPr>
                <w:rFonts w:ascii="Arial" w:eastAsia="宋体" w:hAnsi="Arial" w:cs="Arial"/>
                <w:color w:val="000000"/>
                <w:kern w:val="0"/>
                <w:szCs w:val="21"/>
              </w:rPr>
              <w:t>端口设置：支持添加不同应用的网络策略，但每类应用有且仅能添加</w:t>
            </w:r>
            <w:r>
              <w:rPr>
                <w:rFonts w:ascii="Arial" w:eastAsia="宋体" w:hAnsi="Arial" w:cs="Arial"/>
                <w:color w:val="000000"/>
                <w:kern w:val="0"/>
                <w:szCs w:val="21"/>
              </w:rPr>
              <w:t>1</w:t>
            </w:r>
            <w:r>
              <w:rPr>
                <w:rFonts w:ascii="Arial" w:eastAsia="宋体" w:hAnsi="Arial" w:cs="Arial"/>
                <w:color w:val="000000"/>
                <w:kern w:val="0"/>
                <w:szCs w:val="21"/>
              </w:rPr>
              <w:t>个</w:t>
            </w:r>
          </w:p>
          <w:p w14:paraId="0F487545" w14:textId="77777777" w:rsidR="0076630D" w:rsidRDefault="00D7272D">
            <w:pPr>
              <w:pStyle w:val="af2"/>
              <w:widowControl/>
              <w:numPr>
                <w:ilvl w:val="0"/>
                <w:numId w:val="41"/>
              </w:numPr>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数据统计</w:t>
            </w:r>
            <w:r>
              <w:rPr>
                <w:rFonts w:ascii="Arial" w:eastAsia="宋体" w:hAnsi="Arial" w:cs="Arial"/>
                <w:color w:val="000000"/>
                <w:kern w:val="0"/>
                <w:szCs w:val="21"/>
              </w:rPr>
              <w:t>支持刷新和清空指定端口数据</w:t>
            </w:r>
          </w:p>
        </w:tc>
        <w:tc>
          <w:tcPr>
            <w:tcW w:w="992" w:type="dxa"/>
            <w:shd w:val="clear" w:color="auto" w:fill="auto"/>
          </w:tcPr>
          <w:p w14:paraId="69C79A9A"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294E7071" w14:textId="77777777">
        <w:tc>
          <w:tcPr>
            <w:tcW w:w="1276" w:type="dxa"/>
            <w:shd w:val="clear" w:color="auto" w:fill="auto"/>
          </w:tcPr>
          <w:p w14:paraId="1E84E009" w14:textId="77777777" w:rsidR="0076630D" w:rsidRDefault="00D7272D">
            <w:pPr>
              <w:jc w:val="center"/>
              <w:rPr>
                <w:rFonts w:asciiTheme="minorEastAsia" w:hAnsiTheme="minorEastAsia"/>
              </w:rPr>
            </w:pPr>
            <w:r>
              <w:rPr>
                <w:rFonts w:asciiTheme="minorEastAsia" w:hAnsiTheme="minorEastAsia" w:hint="eastAsia"/>
              </w:rPr>
              <w:lastRenderedPageBreak/>
              <w:t>1.0.6</w:t>
            </w:r>
          </w:p>
        </w:tc>
        <w:tc>
          <w:tcPr>
            <w:tcW w:w="2002" w:type="dxa"/>
            <w:shd w:val="clear" w:color="auto" w:fill="auto"/>
          </w:tcPr>
          <w:p w14:paraId="6A938612" w14:textId="77777777" w:rsidR="0076630D" w:rsidRDefault="00D7272D">
            <w:pPr>
              <w:jc w:val="center"/>
              <w:rPr>
                <w:rFonts w:asciiTheme="minorEastAsia" w:hAnsiTheme="minorEastAsia"/>
              </w:rPr>
            </w:pPr>
            <w:r>
              <w:rPr>
                <w:rFonts w:asciiTheme="minorEastAsia" w:hAnsiTheme="minorEastAsia" w:hint="eastAsia"/>
              </w:rPr>
              <w:t>2022.07.20</w:t>
            </w:r>
            <w:r>
              <w:rPr>
                <w:rFonts w:asciiTheme="minorEastAsia" w:hAnsiTheme="minorEastAsia"/>
              </w:rPr>
              <w:t>~07.30</w:t>
            </w:r>
          </w:p>
        </w:tc>
        <w:tc>
          <w:tcPr>
            <w:tcW w:w="5511" w:type="dxa"/>
            <w:shd w:val="clear" w:color="auto" w:fill="auto"/>
          </w:tcPr>
          <w:p w14:paraId="388B4159" w14:textId="77777777" w:rsidR="0076630D" w:rsidRDefault="00D7272D">
            <w:pPr>
              <w:rPr>
                <w:rFonts w:asciiTheme="minorEastAsia" w:hAnsiTheme="minorEastAsia"/>
              </w:rPr>
            </w:pPr>
            <w:r>
              <w:rPr>
                <w:rFonts w:asciiTheme="minorEastAsia" w:hAnsiTheme="minorEastAsia" w:hint="eastAsia"/>
              </w:rPr>
              <w:t>更新</w:t>
            </w:r>
            <w:r>
              <w:rPr>
                <w:rFonts w:asciiTheme="minorEastAsia" w:hAnsiTheme="minorEastAsia"/>
              </w:rPr>
              <w:t>FP1C：</w:t>
            </w:r>
          </w:p>
          <w:p w14:paraId="5156C0E2" w14:textId="77777777" w:rsidR="0076630D" w:rsidRDefault="003B6945">
            <w:pPr>
              <w:pStyle w:val="af2"/>
              <w:numPr>
                <w:ilvl w:val="0"/>
                <w:numId w:val="42"/>
              </w:numPr>
              <w:ind w:firstLineChars="0"/>
              <w:rPr>
                <w:rFonts w:asciiTheme="minorEastAsia" w:hAnsiTheme="minorEastAsia"/>
              </w:rPr>
            </w:pPr>
            <w:hyperlink w:anchor="_链路聚合/Aggregation_Interface(FP1C)" w:history="1">
              <w:r w:rsidR="00D7272D">
                <w:rPr>
                  <w:rStyle w:val="af"/>
                  <w:rFonts w:asciiTheme="minorEastAsia" w:hAnsiTheme="minorEastAsia" w:hint="eastAsia"/>
                </w:rPr>
                <w:t>链路聚合</w:t>
              </w:r>
            </w:hyperlink>
            <w:r w:rsidR="00D7272D">
              <w:rPr>
                <w:rFonts w:asciiTheme="minorEastAsia" w:hAnsiTheme="minorEastAsia" w:hint="eastAsia"/>
              </w:rPr>
              <w:t>：</w:t>
            </w:r>
          </w:p>
          <w:p w14:paraId="083277DF"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补充</w:t>
            </w:r>
            <w:r>
              <w:rPr>
                <w:rFonts w:asciiTheme="minorEastAsia" w:hAnsiTheme="minorEastAsia"/>
              </w:rPr>
              <w:t>链路聚合接口基本配置说明</w:t>
            </w:r>
          </w:p>
          <w:p w14:paraId="132D4A5B"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聚合接口和</w:t>
            </w:r>
            <w:r>
              <w:rPr>
                <w:rFonts w:asciiTheme="minorEastAsia" w:hAnsiTheme="minorEastAsia"/>
              </w:rPr>
              <w:t>成员接口的配置优先级</w:t>
            </w:r>
          </w:p>
          <w:p w14:paraId="4B8A3C35"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负载分担</w:t>
            </w:r>
            <w:r>
              <w:rPr>
                <w:rFonts w:asciiTheme="minorEastAsia" w:hAnsiTheme="minorEastAsia"/>
              </w:rPr>
              <w:t>方式选项确认，并进行补充说明</w:t>
            </w:r>
          </w:p>
          <w:p w14:paraId="11348B1C" w14:textId="77777777" w:rsidR="0076630D" w:rsidRDefault="003B6945">
            <w:pPr>
              <w:pStyle w:val="af2"/>
              <w:numPr>
                <w:ilvl w:val="0"/>
                <w:numId w:val="44"/>
              </w:numPr>
              <w:ind w:firstLineChars="0"/>
              <w:rPr>
                <w:rFonts w:asciiTheme="minorEastAsia" w:hAnsiTheme="minorEastAsia"/>
              </w:rPr>
            </w:pPr>
            <w:hyperlink w:anchor="_语音VLAN/Voice_VLAN(FP1C)" w:history="1">
              <w:r w:rsidR="00D7272D">
                <w:rPr>
                  <w:rStyle w:val="af"/>
                  <w:rFonts w:asciiTheme="minorEastAsia" w:hAnsiTheme="minorEastAsia" w:hint="eastAsia"/>
                </w:rPr>
                <w:t>语音</w:t>
              </w:r>
              <w:r w:rsidR="00D7272D">
                <w:rPr>
                  <w:rStyle w:val="af"/>
                  <w:rFonts w:asciiTheme="minorEastAsia" w:hAnsiTheme="minorEastAsia"/>
                </w:rPr>
                <w:t>VLAN：端口设置去除聚合接口</w:t>
              </w:r>
            </w:hyperlink>
          </w:p>
          <w:p w14:paraId="27C95A16" w14:textId="77777777" w:rsidR="0076630D" w:rsidRDefault="003B6945">
            <w:pPr>
              <w:pStyle w:val="af2"/>
              <w:numPr>
                <w:ilvl w:val="0"/>
                <w:numId w:val="44"/>
              </w:numPr>
              <w:ind w:firstLineChars="0"/>
              <w:rPr>
                <w:rFonts w:asciiTheme="minorEastAsia" w:hAnsiTheme="minorEastAsia"/>
              </w:rPr>
            </w:pPr>
            <w:hyperlink w:anchor="_生成树/STP(FP1C)" w:history="1">
              <w:r w:rsidR="00D7272D">
                <w:rPr>
                  <w:rStyle w:val="af"/>
                  <w:rFonts w:asciiTheme="minorEastAsia" w:hAnsiTheme="minorEastAsia"/>
                </w:rPr>
                <w:t>STP：补充全局开关与BPDU</w:t>
              </w:r>
              <w:r w:rsidR="00D7272D">
                <w:rPr>
                  <w:rStyle w:val="af"/>
                  <w:rFonts w:asciiTheme="minorEastAsia" w:hAnsiTheme="minorEastAsia" w:hint="eastAsia"/>
                </w:rPr>
                <w:t>处理</w:t>
              </w:r>
              <w:r w:rsidR="00D7272D">
                <w:rPr>
                  <w:rStyle w:val="af"/>
                  <w:rFonts w:asciiTheme="minorEastAsia" w:hAnsiTheme="minorEastAsia"/>
                </w:rPr>
                <w:t>的联动逻辑</w:t>
              </w:r>
            </w:hyperlink>
          </w:p>
          <w:p w14:paraId="7291B835" w14:textId="77777777" w:rsidR="0076630D" w:rsidRDefault="003B6945">
            <w:pPr>
              <w:pStyle w:val="af2"/>
              <w:numPr>
                <w:ilvl w:val="0"/>
                <w:numId w:val="44"/>
              </w:numPr>
              <w:ind w:firstLineChars="0"/>
              <w:rPr>
                <w:rFonts w:asciiTheme="minorEastAsia" w:hAnsiTheme="minorEastAsia"/>
              </w:rPr>
            </w:pPr>
            <w:hyperlink w:anchor="_IGMP_Snooping_(FP1C)" w:history="1">
              <w:r w:rsidR="00D7272D">
                <w:rPr>
                  <w:rStyle w:val="af"/>
                  <w:rFonts w:asciiTheme="minorEastAsia" w:hAnsiTheme="minorEastAsia" w:hint="eastAsia"/>
                </w:rPr>
                <w:t>组播</w:t>
              </w:r>
              <w:r w:rsidR="00D7272D">
                <w:rPr>
                  <w:rStyle w:val="af"/>
                  <w:rFonts w:asciiTheme="minorEastAsia" w:hAnsiTheme="minorEastAsia"/>
                </w:rPr>
                <w:t>：</w:t>
              </w:r>
            </w:hyperlink>
          </w:p>
          <w:p w14:paraId="5B54CEA0"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补充未知</w:t>
            </w:r>
            <w:r>
              <w:rPr>
                <w:rFonts w:asciiTheme="minorEastAsia" w:hAnsiTheme="minorEastAsia"/>
              </w:rPr>
              <w:t>组播报文处理</w:t>
            </w:r>
            <w:r>
              <w:rPr>
                <w:rFonts w:asciiTheme="minorEastAsia" w:hAnsiTheme="minorEastAsia" w:hint="eastAsia"/>
              </w:rPr>
              <w:t>方法[全局]</w:t>
            </w:r>
          </w:p>
          <w:p w14:paraId="5F87B640" w14:textId="77777777" w:rsidR="0076630D" w:rsidRDefault="00D7272D">
            <w:pPr>
              <w:ind w:left="420"/>
              <w:rPr>
                <w:rFonts w:asciiTheme="minorEastAsia" w:hAnsiTheme="minorEastAsia"/>
              </w:rPr>
            </w:pPr>
            <w:r>
              <w:rPr>
                <w:rFonts w:asciiTheme="minorEastAsia" w:hAnsiTheme="minorEastAsia" w:hint="eastAsia"/>
              </w:rPr>
              <w:t>IGMP</w:t>
            </w:r>
            <w:r>
              <w:rPr>
                <w:rFonts w:asciiTheme="minorEastAsia" w:hAnsiTheme="minorEastAsia"/>
              </w:rPr>
              <w:t xml:space="preserve"> Snooping：</w:t>
            </w:r>
          </w:p>
          <w:p w14:paraId="7467A531"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补充</w:t>
            </w:r>
            <w:r>
              <w:rPr>
                <w:rFonts w:asciiTheme="minorEastAsia" w:hAnsiTheme="minorEastAsia"/>
              </w:rPr>
              <w:t>组播转发模式</w:t>
            </w:r>
          </w:p>
          <w:p w14:paraId="473930E0"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补充</w:t>
            </w:r>
            <w:r>
              <w:rPr>
                <w:rFonts w:asciiTheme="minorEastAsia" w:hAnsiTheme="minorEastAsia"/>
              </w:rPr>
              <w:t>路由器端口配置</w:t>
            </w:r>
          </w:p>
          <w:p w14:paraId="7814E6C0" w14:textId="77777777" w:rsidR="0076630D" w:rsidRDefault="00D7272D">
            <w:pPr>
              <w:ind w:left="420"/>
              <w:rPr>
                <w:rFonts w:asciiTheme="minorEastAsia" w:hAnsiTheme="minorEastAsia"/>
              </w:rPr>
            </w:pPr>
            <w:r>
              <w:rPr>
                <w:rFonts w:asciiTheme="minorEastAsia" w:hAnsiTheme="minorEastAsia" w:hint="eastAsia"/>
              </w:rPr>
              <w:t>MLD</w:t>
            </w:r>
            <w:r>
              <w:rPr>
                <w:rFonts w:asciiTheme="minorEastAsia" w:hAnsiTheme="minorEastAsia"/>
              </w:rPr>
              <w:t xml:space="preserve"> Snooping：</w:t>
            </w:r>
          </w:p>
          <w:p w14:paraId="54E54ABC"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补充</w:t>
            </w:r>
            <w:r>
              <w:rPr>
                <w:rFonts w:asciiTheme="minorEastAsia" w:hAnsiTheme="minorEastAsia"/>
              </w:rPr>
              <w:t>组播转发模式</w:t>
            </w:r>
          </w:p>
          <w:p w14:paraId="7B70F937"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补充</w:t>
            </w:r>
            <w:r>
              <w:rPr>
                <w:rFonts w:asciiTheme="minorEastAsia" w:hAnsiTheme="minorEastAsia"/>
              </w:rPr>
              <w:t>路由器端口</w:t>
            </w:r>
            <w:r>
              <w:rPr>
                <w:rFonts w:asciiTheme="minorEastAsia" w:hAnsiTheme="minorEastAsia" w:hint="eastAsia"/>
              </w:rPr>
              <w:t>配置</w:t>
            </w:r>
          </w:p>
          <w:p w14:paraId="3815BAE7" w14:textId="77777777" w:rsidR="0076630D" w:rsidRDefault="003B6945">
            <w:pPr>
              <w:pStyle w:val="af2"/>
              <w:numPr>
                <w:ilvl w:val="0"/>
                <w:numId w:val="45"/>
              </w:numPr>
              <w:ind w:firstLineChars="0"/>
              <w:rPr>
                <w:rFonts w:asciiTheme="minorEastAsia" w:hAnsiTheme="minorEastAsia"/>
              </w:rPr>
            </w:pPr>
            <w:hyperlink w:anchor="_身份验证管理/802.1X(FP1C)" w:history="1">
              <w:r w:rsidR="00D7272D">
                <w:rPr>
                  <w:rStyle w:val="af"/>
                  <w:rFonts w:asciiTheme="minorEastAsia" w:hAnsiTheme="minorEastAsia" w:hint="eastAsia"/>
                </w:rPr>
                <w:t>802.1</w:t>
              </w:r>
              <w:r w:rsidR="00D7272D">
                <w:rPr>
                  <w:rStyle w:val="af"/>
                  <w:rFonts w:asciiTheme="minorEastAsia" w:hAnsiTheme="minorEastAsia"/>
                </w:rPr>
                <w:t>X：用户认证模式选项及说明更新</w:t>
              </w:r>
            </w:hyperlink>
          </w:p>
          <w:p w14:paraId="34AFF694" w14:textId="77777777" w:rsidR="0076630D" w:rsidRDefault="003B6945">
            <w:pPr>
              <w:pStyle w:val="af2"/>
              <w:numPr>
                <w:ilvl w:val="0"/>
                <w:numId w:val="45"/>
              </w:numPr>
              <w:ind w:firstLineChars="0"/>
              <w:rPr>
                <w:rFonts w:asciiTheme="minorEastAsia" w:hAnsiTheme="minorEastAsia"/>
              </w:rPr>
            </w:pPr>
            <w:hyperlink w:anchor="_线缆检测/Copper_Test_(FP1C)" w:history="1">
              <w:r w:rsidR="00D7272D">
                <w:rPr>
                  <w:rStyle w:val="af"/>
                  <w:rFonts w:asciiTheme="minorEastAsia" w:hAnsiTheme="minorEastAsia" w:hint="eastAsia"/>
                </w:rPr>
                <w:t>线缆检测</w:t>
              </w:r>
              <w:r w:rsidR="00D7272D">
                <w:rPr>
                  <w:rStyle w:val="af"/>
                  <w:rFonts w:asciiTheme="minorEastAsia" w:hAnsiTheme="minorEastAsia"/>
                </w:rPr>
                <w:t>：补充检测注意事项</w:t>
              </w:r>
            </w:hyperlink>
          </w:p>
          <w:p w14:paraId="5D934A41" w14:textId="77777777" w:rsidR="0076630D" w:rsidRDefault="003B6945">
            <w:pPr>
              <w:pStyle w:val="af2"/>
              <w:numPr>
                <w:ilvl w:val="0"/>
                <w:numId w:val="45"/>
              </w:numPr>
              <w:ind w:firstLineChars="0"/>
              <w:rPr>
                <w:rFonts w:asciiTheme="minorEastAsia" w:hAnsiTheme="minorEastAsia"/>
              </w:rPr>
            </w:pPr>
            <w:hyperlink w:anchor="_SNMP(FP1C)" w:history="1">
              <w:r w:rsidR="00D7272D">
                <w:rPr>
                  <w:rStyle w:val="af"/>
                  <w:rFonts w:asciiTheme="minorEastAsia" w:hAnsiTheme="minorEastAsia"/>
                </w:rPr>
                <w:t>SNMP：团体-组选项更新</w:t>
              </w:r>
            </w:hyperlink>
          </w:p>
          <w:p w14:paraId="76948C2E" w14:textId="77777777" w:rsidR="0076630D" w:rsidRDefault="003B6945">
            <w:pPr>
              <w:pStyle w:val="af2"/>
              <w:numPr>
                <w:ilvl w:val="0"/>
                <w:numId w:val="45"/>
              </w:numPr>
              <w:ind w:firstLineChars="0"/>
              <w:rPr>
                <w:rFonts w:asciiTheme="minorEastAsia" w:hAnsiTheme="minorEastAsia"/>
              </w:rPr>
            </w:pPr>
            <w:hyperlink w:anchor="_LLDP_&amp;_LLDP-MED(FP1C)" w:history="1">
              <w:r w:rsidR="00D7272D">
                <w:rPr>
                  <w:rStyle w:val="af"/>
                  <w:rFonts w:asciiTheme="minorEastAsia" w:hAnsiTheme="minorEastAsia"/>
                </w:rPr>
                <w:t>LLDP&amp;LLDP-MED：MED端口</w:t>
              </w:r>
              <w:r w:rsidR="00D7272D">
                <w:rPr>
                  <w:rStyle w:val="af"/>
                  <w:rFonts w:asciiTheme="minorEastAsia" w:hAnsiTheme="minorEastAsia" w:hint="eastAsia"/>
                </w:rPr>
                <w:t>设置</w:t>
              </w:r>
              <w:r w:rsidR="00D7272D">
                <w:rPr>
                  <w:rStyle w:val="af"/>
                  <w:rFonts w:asciiTheme="minorEastAsia" w:hAnsiTheme="minorEastAsia"/>
                </w:rPr>
                <w:t>Location TLV设置更新</w:t>
              </w:r>
            </w:hyperlink>
          </w:p>
          <w:p w14:paraId="3BD2C87B" w14:textId="77777777" w:rsidR="0076630D" w:rsidRDefault="003B6945">
            <w:pPr>
              <w:pStyle w:val="af2"/>
              <w:numPr>
                <w:ilvl w:val="0"/>
                <w:numId w:val="45"/>
              </w:numPr>
              <w:ind w:firstLineChars="0"/>
              <w:rPr>
                <w:rFonts w:asciiTheme="minorEastAsia" w:hAnsiTheme="minorEastAsia"/>
              </w:rPr>
            </w:pPr>
            <w:hyperlink w:anchor="_LED指示灯(FP1C)" w:history="1">
              <w:r w:rsidR="00D7272D">
                <w:rPr>
                  <w:rStyle w:val="af"/>
                  <w:rFonts w:asciiTheme="minorEastAsia" w:hAnsiTheme="minorEastAsia" w:hint="eastAsia"/>
                </w:rPr>
                <w:t>LED</w:t>
              </w:r>
              <w:r w:rsidR="00D7272D">
                <w:rPr>
                  <w:rStyle w:val="af"/>
                  <w:rFonts w:asciiTheme="minorEastAsia" w:hAnsiTheme="minorEastAsia"/>
                </w:rPr>
                <w:t>指示灯：更新</w:t>
              </w:r>
              <w:r w:rsidR="00D7272D">
                <w:rPr>
                  <w:rStyle w:val="af"/>
                  <w:rFonts w:asciiTheme="minorEastAsia" w:hAnsiTheme="minorEastAsia" w:hint="eastAsia"/>
                </w:rPr>
                <w:t>电口和</w:t>
              </w:r>
              <w:r w:rsidR="00D7272D">
                <w:rPr>
                  <w:rStyle w:val="af"/>
                  <w:rFonts w:asciiTheme="minorEastAsia" w:hAnsiTheme="minorEastAsia"/>
                </w:rPr>
                <w:t>光口故障时的指示灯颜色</w:t>
              </w:r>
            </w:hyperlink>
          </w:p>
          <w:p w14:paraId="2061F59F" w14:textId="77777777" w:rsidR="0076630D" w:rsidRDefault="0076630D">
            <w:pPr>
              <w:rPr>
                <w:rFonts w:asciiTheme="minorEastAsia" w:hAnsiTheme="minorEastAsia"/>
              </w:rPr>
            </w:pPr>
          </w:p>
          <w:p w14:paraId="69188D8E" w14:textId="77777777" w:rsidR="0076630D" w:rsidRDefault="00D7272D">
            <w:pPr>
              <w:rPr>
                <w:rFonts w:asciiTheme="minorEastAsia" w:hAnsiTheme="minorEastAsia"/>
              </w:rPr>
            </w:pPr>
            <w:r>
              <w:rPr>
                <w:rFonts w:asciiTheme="minorEastAsia" w:hAnsiTheme="minorEastAsia" w:hint="eastAsia"/>
              </w:rPr>
              <w:t>FP1B</w:t>
            </w:r>
            <w:r>
              <w:rPr>
                <w:rFonts w:asciiTheme="minorEastAsia" w:hAnsiTheme="minorEastAsia"/>
              </w:rPr>
              <w:t>新增：</w:t>
            </w:r>
          </w:p>
          <w:p w14:paraId="6DFB74A6" w14:textId="77777777" w:rsidR="0076630D" w:rsidRDefault="003B6945">
            <w:pPr>
              <w:pStyle w:val="af2"/>
              <w:numPr>
                <w:ilvl w:val="0"/>
                <w:numId w:val="42"/>
              </w:numPr>
              <w:ind w:firstLineChars="0"/>
              <w:rPr>
                <w:rFonts w:asciiTheme="minorEastAsia" w:hAnsiTheme="minorEastAsia"/>
              </w:rPr>
            </w:pPr>
            <w:hyperlink w:anchor="_端口自动恢复/Port_Auto_Recovery(FP1B)" w:history="1">
              <w:r w:rsidR="00D7272D">
                <w:rPr>
                  <w:rStyle w:val="af"/>
                  <w:rFonts w:asciiTheme="minorEastAsia" w:hAnsiTheme="minorEastAsia" w:hint="eastAsia"/>
                </w:rPr>
                <w:t>端口</w:t>
              </w:r>
              <w:r w:rsidR="00D7272D">
                <w:rPr>
                  <w:rStyle w:val="af"/>
                  <w:rFonts w:asciiTheme="minorEastAsia" w:hAnsiTheme="minorEastAsia"/>
                </w:rPr>
                <w:t>自动恢复：补充端口error-down状态</w:t>
              </w:r>
              <w:r w:rsidR="00D7272D">
                <w:rPr>
                  <w:rStyle w:val="af"/>
                  <w:rFonts w:asciiTheme="minorEastAsia" w:hAnsiTheme="minorEastAsia" w:hint="eastAsia"/>
                </w:rPr>
                <w:t>表</w:t>
              </w:r>
            </w:hyperlink>
          </w:p>
          <w:p w14:paraId="62B6EC01" w14:textId="77777777" w:rsidR="0076630D" w:rsidRDefault="0076630D">
            <w:pPr>
              <w:rPr>
                <w:rFonts w:asciiTheme="minorEastAsia" w:hAnsiTheme="minorEastAsia"/>
              </w:rPr>
            </w:pPr>
          </w:p>
          <w:p w14:paraId="1E88CB31" w14:textId="77777777" w:rsidR="0076630D" w:rsidRDefault="00D7272D">
            <w:pPr>
              <w:rPr>
                <w:rFonts w:asciiTheme="minorEastAsia" w:hAnsiTheme="minorEastAsia"/>
              </w:rPr>
            </w:pPr>
            <w:r>
              <w:rPr>
                <w:rFonts w:asciiTheme="minorEastAsia" w:hAnsiTheme="minorEastAsia" w:hint="eastAsia"/>
              </w:rPr>
              <w:t>FP1B</w:t>
            </w:r>
            <w:r>
              <w:rPr>
                <w:rFonts w:asciiTheme="minorEastAsia" w:hAnsiTheme="minorEastAsia"/>
              </w:rPr>
              <w:t>-2/3/4</w:t>
            </w:r>
            <w:r>
              <w:rPr>
                <w:rFonts w:asciiTheme="minorEastAsia" w:hAnsiTheme="minorEastAsia" w:hint="eastAsia"/>
              </w:rPr>
              <w:t>根据</w:t>
            </w:r>
            <w:r>
              <w:rPr>
                <w:rFonts w:asciiTheme="minorEastAsia" w:hAnsiTheme="minorEastAsia"/>
              </w:rPr>
              <w:t>交互评审意见优化</w:t>
            </w:r>
          </w:p>
          <w:p w14:paraId="00E7CEB4" w14:textId="77777777" w:rsidR="0076630D" w:rsidRDefault="003B6945">
            <w:pPr>
              <w:pStyle w:val="af2"/>
              <w:numPr>
                <w:ilvl w:val="0"/>
                <w:numId w:val="42"/>
              </w:numPr>
              <w:ind w:firstLineChars="0"/>
              <w:rPr>
                <w:rFonts w:asciiTheme="minorEastAsia" w:hAnsiTheme="minorEastAsia"/>
              </w:rPr>
            </w:pPr>
            <w:hyperlink w:anchor="_优先级映射/Priority_Mapping" w:history="1">
              <w:r w:rsidR="00D7272D">
                <w:rPr>
                  <w:rStyle w:val="af"/>
                  <w:rFonts w:asciiTheme="minorEastAsia" w:hAnsiTheme="minorEastAsia" w:hint="eastAsia"/>
                </w:rPr>
                <w:t>优先级</w:t>
              </w:r>
              <w:r w:rsidR="00D7272D">
                <w:rPr>
                  <w:rStyle w:val="af"/>
                  <w:rFonts w:asciiTheme="minorEastAsia" w:hAnsiTheme="minorEastAsia"/>
                </w:rPr>
                <w:t>映射：补充IP优先级</w:t>
              </w:r>
              <w:r w:rsidR="00D7272D">
                <w:rPr>
                  <w:rStyle w:val="af"/>
                  <w:rFonts w:asciiTheme="minorEastAsia" w:hAnsiTheme="minorEastAsia" w:hint="eastAsia"/>
                </w:rPr>
                <w:t>与</w:t>
              </w:r>
              <w:r w:rsidR="00D7272D">
                <w:rPr>
                  <w:rStyle w:val="af"/>
                  <w:rFonts w:asciiTheme="minorEastAsia" w:hAnsiTheme="minorEastAsia"/>
                </w:rPr>
                <w:t>队列的映射</w:t>
              </w:r>
            </w:hyperlink>
          </w:p>
          <w:p w14:paraId="57F16FD5" w14:textId="77777777" w:rsidR="0076630D" w:rsidRDefault="003B6945">
            <w:pPr>
              <w:pStyle w:val="af2"/>
              <w:numPr>
                <w:ilvl w:val="0"/>
                <w:numId w:val="42"/>
              </w:numPr>
              <w:ind w:firstLineChars="0"/>
              <w:rPr>
                <w:rFonts w:asciiTheme="minorEastAsia" w:hAnsiTheme="minorEastAsia"/>
              </w:rPr>
            </w:pPr>
            <w:hyperlink w:anchor="_队列整形/Queue_Shaping" w:history="1">
              <w:r w:rsidR="00D7272D">
                <w:rPr>
                  <w:rStyle w:val="af"/>
                  <w:rFonts w:asciiTheme="minorEastAsia" w:hAnsiTheme="minorEastAsia" w:hint="eastAsia"/>
                </w:rPr>
                <w:t>队列整形</w:t>
              </w:r>
              <w:r w:rsidR="00D7272D">
                <w:rPr>
                  <w:rStyle w:val="af"/>
                  <w:rFonts w:asciiTheme="minorEastAsia" w:hAnsiTheme="minorEastAsia"/>
                </w:rPr>
                <w:t>：CBS仅L3</w:t>
              </w:r>
              <w:r w:rsidR="00D7272D">
                <w:rPr>
                  <w:rStyle w:val="af"/>
                  <w:rFonts w:asciiTheme="minorEastAsia" w:hAnsiTheme="minorEastAsia" w:hint="eastAsia"/>
                </w:rPr>
                <w:t>支持</w:t>
              </w:r>
            </w:hyperlink>
          </w:p>
          <w:p w14:paraId="645C312B" w14:textId="77777777" w:rsidR="0076630D" w:rsidRDefault="003B6945">
            <w:pPr>
              <w:pStyle w:val="af2"/>
              <w:numPr>
                <w:ilvl w:val="0"/>
                <w:numId w:val="42"/>
              </w:numPr>
              <w:ind w:firstLineChars="0"/>
              <w:rPr>
                <w:rFonts w:asciiTheme="minorEastAsia" w:hAnsiTheme="minorEastAsia"/>
              </w:rPr>
            </w:pPr>
            <w:hyperlink w:anchor="_端口限速/Rate_Limit" w:history="1">
              <w:r w:rsidR="00D7272D">
                <w:rPr>
                  <w:rStyle w:val="af"/>
                  <w:rFonts w:asciiTheme="minorEastAsia" w:hAnsiTheme="minorEastAsia" w:hint="eastAsia"/>
                </w:rPr>
                <w:t>端口限速</w:t>
              </w:r>
              <w:r w:rsidR="00D7272D">
                <w:rPr>
                  <w:rStyle w:val="af"/>
                  <w:rFonts w:asciiTheme="minorEastAsia" w:hAnsiTheme="minorEastAsia"/>
                </w:rPr>
                <w:t>：CBS仅L3</w:t>
              </w:r>
              <w:r w:rsidR="00D7272D">
                <w:rPr>
                  <w:rStyle w:val="af"/>
                  <w:rFonts w:asciiTheme="minorEastAsia" w:hAnsiTheme="minorEastAsia" w:hint="eastAsia"/>
                </w:rPr>
                <w:t>支持</w:t>
              </w:r>
            </w:hyperlink>
          </w:p>
          <w:p w14:paraId="3FD72E6A" w14:textId="77777777" w:rsidR="0076630D" w:rsidRDefault="003B6945">
            <w:pPr>
              <w:pStyle w:val="af2"/>
              <w:numPr>
                <w:ilvl w:val="0"/>
                <w:numId w:val="42"/>
              </w:numPr>
              <w:ind w:firstLineChars="0"/>
              <w:rPr>
                <w:rFonts w:asciiTheme="minorEastAsia" w:hAnsiTheme="minorEastAsia"/>
              </w:rPr>
            </w:pPr>
            <w:hyperlink w:anchor="_风暴控制/Storm_Control(FP1B)" w:history="1">
              <w:r w:rsidR="00D7272D">
                <w:rPr>
                  <w:rStyle w:val="af"/>
                  <w:rFonts w:asciiTheme="minorEastAsia" w:hAnsiTheme="minorEastAsia" w:hint="eastAsia"/>
                </w:rPr>
                <w:t>风暴控制：3类</w:t>
              </w:r>
              <w:r w:rsidR="00D7272D">
                <w:rPr>
                  <w:rStyle w:val="af"/>
                  <w:rFonts w:asciiTheme="minorEastAsia" w:hAnsiTheme="minorEastAsia"/>
                </w:rPr>
                <w:t>报文</w:t>
              </w:r>
              <w:r w:rsidR="00D7272D">
                <w:rPr>
                  <w:rStyle w:val="af"/>
                  <w:rFonts w:asciiTheme="minorEastAsia" w:hAnsiTheme="minorEastAsia" w:hint="eastAsia"/>
                </w:rPr>
                <w:t>阈值</w:t>
              </w:r>
              <w:r w:rsidR="00D7272D">
                <w:rPr>
                  <w:rStyle w:val="af"/>
                  <w:rFonts w:asciiTheme="minorEastAsia" w:hAnsiTheme="minorEastAsia"/>
                </w:rPr>
                <w:t>设置单独开关</w:t>
              </w:r>
              <w:r w:rsidR="00D7272D">
                <w:rPr>
                  <w:rStyle w:val="af"/>
                  <w:rFonts w:asciiTheme="minorEastAsia" w:hAnsiTheme="minorEastAsia" w:hint="eastAsia"/>
                </w:rPr>
                <w:t>补充</w:t>
              </w:r>
            </w:hyperlink>
          </w:p>
          <w:p w14:paraId="3D1C72A6" w14:textId="77777777" w:rsidR="0076630D" w:rsidRDefault="003B6945">
            <w:pPr>
              <w:pStyle w:val="af2"/>
              <w:numPr>
                <w:ilvl w:val="0"/>
                <w:numId w:val="42"/>
              </w:numPr>
              <w:ind w:firstLineChars="0"/>
              <w:rPr>
                <w:rFonts w:asciiTheme="minorEastAsia" w:hAnsiTheme="minorEastAsia"/>
              </w:rPr>
            </w:pPr>
            <w:hyperlink w:anchor="_ACL(FP1B)" w:history="1">
              <w:r w:rsidR="00D7272D">
                <w:rPr>
                  <w:rStyle w:val="af"/>
                  <w:rFonts w:asciiTheme="minorEastAsia" w:hAnsiTheme="minorEastAsia" w:hint="eastAsia"/>
                </w:rPr>
                <w:t>ACL：</w:t>
              </w:r>
            </w:hyperlink>
          </w:p>
          <w:p w14:paraId="0767117E"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规则编号</w:t>
            </w:r>
            <w:r>
              <w:rPr>
                <w:rFonts w:asciiTheme="minorEastAsia" w:hAnsiTheme="minorEastAsia"/>
              </w:rPr>
              <w:t>取值更新</w:t>
            </w:r>
          </w:p>
          <w:p w14:paraId="1816B151"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数据行为</w:t>
            </w:r>
            <w:r>
              <w:rPr>
                <w:rFonts w:asciiTheme="minorEastAsia" w:hAnsiTheme="minorEastAsia"/>
              </w:rPr>
              <w:t>补充shutdown选项</w:t>
            </w:r>
          </w:p>
          <w:p w14:paraId="399D4026"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链路层</w:t>
            </w:r>
            <w:r>
              <w:rPr>
                <w:rFonts w:asciiTheme="minorEastAsia" w:hAnsiTheme="minorEastAsia"/>
              </w:rPr>
              <w:t>ACL规则内的VLAN</w:t>
            </w:r>
            <w:r>
              <w:rPr>
                <w:rFonts w:asciiTheme="minorEastAsia" w:hAnsiTheme="minorEastAsia" w:hint="eastAsia"/>
              </w:rPr>
              <w:t>输入限制</w:t>
            </w:r>
            <w:r>
              <w:rPr>
                <w:rFonts w:asciiTheme="minorEastAsia" w:hAnsiTheme="minorEastAsia"/>
              </w:rPr>
              <w:t>优化</w:t>
            </w:r>
          </w:p>
          <w:p w14:paraId="60B2D5D5" w14:textId="77777777" w:rsidR="0076630D" w:rsidRDefault="003B6945">
            <w:pPr>
              <w:pStyle w:val="af2"/>
              <w:numPr>
                <w:ilvl w:val="0"/>
                <w:numId w:val="42"/>
              </w:numPr>
              <w:ind w:firstLineChars="0"/>
              <w:rPr>
                <w:rFonts w:asciiTheme="minorEastAsia" w:hAnsiTheme="minorEastAsia"/>
              </w:rPr>
            </w:pPr>
            <w:hyperlink w:anchor="_IP源防护/IP_Source_Guard(FP1B)" w:history="1">
              <w:r w:rsidR="00D7272D">
                <w:rPr>
                  <w:rStyle w:val="af"/>
                  <w:rFonts w:asciiTheme="minorEastAsia" w:hAnsiTheme="minorEastAsia" w:hint="eastAsia"/>
                </w:rPr>
                <w:t>IP源</w:t>
              </w:r>
              <w:r w:rsidR="00D7272D">
                <w:rPr>
                  <w:rStyle w:val="af"/>
                  <w:rFonts w:asciiTheme="minorEastAsia" w:hAnsiTheme="minorEastAsia"/>
                </w:rPr>
                <w:t>防护：</w:t>
              </w:r>
            </w:hyperlink>
          </w:p>
          <w:p w14:paraId="47C23906" w14:textId="77777777" w:rsidR="0076630D" w:rsidRDefault="00D7272D">
            <w:pPr>
              <w:pStyle w:val="af2"/>
              <w:numPr>
                <w:ilvl w:val="0"/>
                <w:numId w:val="43"/>
              </w:numPr>
              <w:ind w:firstLineChars="0"/>
              <w:rPr>
                <w:rFonts w:asciiTheme="minorEastAsia" w:hAnsiTheme="minorEastAsia"/>
              </w:rPr>
            </w:pPr>
            <w:r>
              <w:rPr>
                <w:rFonts w:asciiTheme="minorEastAsia" w:hAnsiTheme="minorEastAsia"/>
              </w:rPr>
              <w:lastRenderedPageBreak/>
              <w:t>IPSG</w:t>
            </w:r>
            <w:r>
              <w:rPr>
                <w:rFonts w:asciiTheme="minorEastAsia" w:hAnsiTheme="minorEastAsia" w:hint="eastAsia"/>
              </w:rPr>
              <w:t>绑定表</w:t>
            </w:r>
            <w:r>
              <w:rPr>
                <w:rFonts w:asciiTheme="minorEastAsia" w:hAnsiTheme="minorEastAsia"/>
              </w:rPr>
              <w:t>单独配置显示</w:t>
            </w:r>
          </w:p>
          <w:p w14:paraId="0112838F"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最大规则数</w:t>
            </w:r>
            <w:r>
              <w:rPr>
                <w:rFonts w:asciiTheme="minorEastAsia" w:hAnsiTheme="minorEastAsia"/>
              </w:rPr>
              <w:t>改为最大条目数</w:t>
            </w:r>
          </w:p>
          <w:p w14:paraId="3E4DB966"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端口配置</w:t>
            </w:r>
            <w:r>
              <w:rPr>
                <w:rFonts w:asciiTheme="minorEastAsia" w:hAnsiTheme="minorEastAsia"/>
              </w:rPr>
              <w:t>补充校验类型</w:t>
            </w:r>
          </w:p>
          <w:p w14:paraId="46CE5D97" w14:textId="77777777" w:rsidR="0076630D" w:rsidRDefault="003B6945">
            <w:pPr>
              <w:pStyle w:val="af2"/>
              <w:numPr>
                <w:ilvl w:val="0"/>
                <w:numId w:val="42"/>
              </w:numPr>
              <w:ind w:firstLineChars="0"/>
              <w:rPr>
                <w:rFonts w:asciiTheme="minorEastAsia" w:hAnsiTheme="minorEastAsia"/>
              </w:rPr>
            </w:pPr>
            <w:hyperlink w:anchor="_PoE(FP1B)" w:history="1">
              <w:r w:rsidR="00D7272D">
                <w:rPr>
                  <w:rStyle w:val="af"/>
                  <w:rFonts w:asciiTheme="minorEastAsia" w:hAnsiTheme="minorEastAsia" w:hint="eastAsia"/>
                </w:rPr>
                <w:t>PoE</w:t>
              </w:r>
              <w:r w:rsidR="00D7272D">
                <w:rPr>
                  <w:rStyle w:val="af"/>
                  <w:rFonts w:asciiTheme="minorEastAsia" w:hAnsiTheme="minorEastAsia"/>
                </w:rPr>
                <w:t>：根据新方案更新需求</w:t>
              </w:r>
            </w:hyperlink>
          </w:p>
          <w:p w14:paraId="75E93F7F" w14:textId="77777777" w:rsidR="0076630D" w:rsidRDefault="003B6945">
            <w:pPr>
              <w:pStyle w:val="af2"/>
              <w:numPr>
                <w:ilvl w:val="0"/>
                <w:numId w:val="42"/>
              </w:numPr>
              <w:ind w:firstLineChars="0"/>
              <w:rPr>
                <w:rFonts w:asciiTheme="minorEastAsia" w:hAnsiTheme="minorEastAsia"/>
              </w:rPr>
            </w:pPr>
            <w:hyperlink w:anchor="_日志/Log" w:history="1">
              <w:r w:rsidR="00D7272D">
                <w:rPr>
                  <w:rStyle w:val="af"/>
                  <w:rFonts w:asciiTheme="minorEastAsia" w:hAnsiTheme="minorEastAsia" w:hint="eastAsia"/>
                </w:rPr>
                <w:t>日志</w:t>
              </w:r>
              <w:r w:rsidR="00D7272D">
                <w:rPr>
                  <w:rStyle w:val="af"/>
                  <w:rFonts w:asciiTheme="minorEastAsia" w:hAnsiTheme="minorEastAsia"/>
                </w:rPr>
                <w:t>：</w:t>
              </w:r>
            </w:hyperlink>
          </w:p>
          <w:p w14:paraId="1035DC95"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日志服务器</w:t>
            </w:r>
            <w:r>
              <w:rPr>
                <w:rFonts w:asciiTheme="minorEastAsia" w:hAnsiTheme="minorEastAsia"/>
              </w:rPr>
              <w:t>上限补充</w:t>
            </w:r>
          </w:p>
          <w:p w14:paraId="7D5BF3E7"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去除</w:t>
            </w:r>
            <w:r>
              <w:rPr>
                <w:rFonts w:asciiTheme="minorEastAsia" w:hAnsiTheme="minorEastAsia"/>
              </w:rPr>
              <w:t>批量删除</w:t>
            </w:r>
            <w:r>
              <w:rPr>
                <w:rFonts w:asciiTheme="minorEastAsia" w:hAnsiTheme="minorEastAsia" w:hint="eastAsia"/>
              </w:rPr>
              <w:t>日志服务器</w:t>
            </w:r>
            <w:r>
              <w:rPr>
                <w:rFonts w:asciiTheme="minorEastAsia" w:hAnsiTheme="minorEastAsia"/>
              </w:rPr>
              <w:t>设置</w:t>
            </w:r>
          </w:p>
          <w:p w14:paraId="4BA8D276"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支持</w:t>
            </w:r>
            <w:r>
              <w:rPr>
                <w:rFonts w:asciiTheme="minorEastAsia" w:hAnsiTheme="minorEastAsia"/>
              </w:rPr>
              <w:t>日志导出</w:t>
            </w:r>
          </w:p>
          <w:p w14:paraId="269EE84A" w14:textId="77777777" w:rsidR="0076630D" w:rsidRDefault="00D7272D">
            <w:pPr>
              <w:pStyle w:val="af2"/>
              <w:numPr>
                <w:ilvl w:val="0"/>
                <w:numId w:val="46"/>
              </w:numPr>
              <w:ind w:firstLineChars="0"/>
              <w:rPr>
                <w:rStyle w:val="af"/>
                <w:rFonts w:asciiTheme="minorEastAsia" w:hAnsiTheme="minorEastAsia"/>
              </w:rPr>
            </w:pPr>
            <w:r>
              <w:rPr>
                <w:rFonts w:asciiTheme="minorEastAsia" w:hAnsiTheme="minorEastAsia"/>
              </w:rPr>
              <w:fldChar w:fldCharType="begin"/>
            </w:r>
            <w:r>
              <w:rPr>
                <w:rFonts w:asciiTheme="minorEastAsia" w:hAnsiTheme="minorEastAsia"/>
              </w:rPr>
              <w:instrText xml:space="preserve"> HYPERLINK  \l "_Ping" </w:instrText>
            </w:r>
            <w:r>
              <w:rPr>
                <w:rFonts w:asciiTheme="minorEastAsia" w:hAnsiTheme="minorEastAsia"/>
              </w:rPr>
              <w:fldChar w:fldCharType="separate"/>
            </w:r>
            <w:r>
              <w:rPr>
                <w:rStyle w:val="af"/>
                <w:rFonts w:asciiTheme="minorEastAsia" w:hAnsiTheme="minorEastAsia" w:hint="eastAsia"/>
              </w:rPr>
              <w:t>Ping</w:t>
            </w:r>
            <w:r>
              <w:rPr>
                <w:rStyle w:val="af"/>
                <w:rFonts w:asciiTheme="minorEastAsia" w:hAnsiTheme="minorEastAsia"/>
              </w:rPr>
              <w:t>：L3</w:t>
            </w:r>
            <w:r>
              <w:rPr>
                <w:rStyle w:val="af"/>
                <w:rFonts w:asciiTheme="minorEastAsia" w:hAnsiTheme="minorEastAsia" w:hint="eastAsia"/>
              </w:rPr>
              <w:t>补充</w:t>
            </w:r>
            <w:r>
              <w:rPr>
                <w:rStyle w:val="af"/>
                <w:rFonts w:asciiTheme="minorEastAsia" w:hAnsiTheme="minorEastAsia"/>
              </w:rPr>
              <w:t>接口选择</w:t>
            </w:r>
          </w:p>
          <w:p w14:paraId="3942162E" w14:textId="77777777" w:rsidR="0076630D" w:rsidRDefault="00D7272D">
            <w:pPr>
              <w:pStyle w:val="af2"/>
              <w:numPr>
                <w:ilvl w:val="0"/>
                <w:numId w:val="46"/>
              </w:numPr>
              <w:ind w:firstLineChars="0"/>
              <w:rPr>
                <w:rFonts w:asciiTheme="minorEastAsia" w:hAnsiTheme="minorEastAsia"/>
              </w:rPr>
            </w:pPr>
            <w:r>
              <w:rPr>
                <w:rFonts w:asciiTheme="minorEastAsia" w:hAnsiTheme="minorEastAsia"/>
              </w:rPr>
              <w:fldChar w:fldCharType="end"/>
            </w:r>
            <w:hyperlink w:anchor="_Traceroute" w:history="1">
              <w:r>
                <w:rPr>
                  <w:rStyle w:val="af"/>
                  <w:rFonts w:asciiTheme="minorEastAsia" w:hAnsiTheme="minorEastAsia"/>
                </w:rPr>
                <w:t>Traceroute：L3</w:t>
              </w:r>
              <w:r>
                <w:rPr>
                  <w:rStyle w:val="af"/>
                  <w:rFonts w:asciiTheme="minorEastAsia" w:hAnsiTheme="minorEastAsia" w:hint="eastAsia"/>
                </w:rPr>
                <w:t>补充接口</w:t>
              </w:r>
              <w:r>
                <w:rPr>
                  <w:rStyle w:val="af"/>
                  <w:rFonts w:asciiTheme="minorEastAsia" w:hAnsiTheme="minorEastAsia"/>
                </w:rPr>
                <w:t>选择</w:t>
              </w:r>
            </w:hyperlink>
          </w:p>
          <w:p w14:paraId="3759BE80" w14:textId="77777777" w:rsidR="0076630D" w:rsidRDefault="003B6945">
            <w:pPr>
              <w:pStyle w:val="af2"/>
              <w:numPr>
                <w:ilvl w:val="0"/>
                <w:numId w:val="46"/>
              </w:numPr>
              <w:ind w:firstLineChars="0"/>
              <w:rPr>
                <w:rFonts w:asciiTheme="minorEastAsia" w:hAnsiTheme="minorEastAsia"/>
              </w:rPr>
            </w:pPr>
            <w:hyperlink w:anchor="_13.2.5.1_端口镜像/Port_Mirroring(FP1B)" w:history="1">
              <w:r w:rsidR="00D7272D">
                <w:rPr>
                  <w:rStyle w:val="af"/>
                  <w:rFonts w:asciiTheme="minorEastAsia" w:hAnsiTheme="minorEastAsia" w:hint="eastAsia"/>
                </w:rPr>
                <w:t>镜像</w:t>
              </w:r>
              <w:r w:rsidR="00D7272D">
                <w:rPr>
                  <w:rStyle w:val="af"/>
                  <w:rFonts w:asciiTheme="minorEastAsia" w:hAnsiTheme="minorEastAsia"/>
                </w:rPr>
                <w:t>：去除批量删除镜像配置</w:t>
              </w:r>
            </w:hyperlink>
          </w:p>
          <w:p w14:paraId="08EDFB89" w14:textId="77777777" w:rsidR="0076630D" w:rsidRDefault="003B6945">
            <w:pPr>
              <w:pStyle w:val="af2"/>
              <w:numPr>
                <w:ilvl w:val="0"/>
                <w:numId w:val="46"/>
              </w:numPr>
              <w:ind w:firstLineChars="0"/>
              <w:rPr>
                <w:rFonts w:asciiTheme="minorEastAsia" w:hAnsiTheme="minorEastAsia"/>
              </w:rPr>
            </w:pPr>
            <w:hyperlink w:anchor="_备份与恢复/Backup_&amp;_Restore(FP1B)" w:history="1">
              <w:r w:rsidR="00D7272D">
                <w:rPr>
                  <w:rStyle w:val="af"/>
                  <w:rFonts w:asciiTheme="minorEastAsia" w:hAnsiTheme="minorEastAsia" w:hint="eastAsia"/>
                </w:rPr>
                <w:t>备份与恢复</w:t>
              </w:r>
              <w:r w:rsidR="00D7272D">
                <w:rPr>
                  <w:rStyle w:val="af"/>
                  <w:rFonts w:asciiTheme="minorEastAsia" w:hAnsiTheme="minorEastAsia"/>
                </w:rPr>
                <w:t>：</w:t>
              </w:r>
            </w:hyperlink>
          </w:p>
          <w:p w14:paraId="2CD771BD"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去除</w:t>
            </w:r>
            <w:r>
              <w:rPr>
                <w:rFonts w:asciiTheme="minorEastAsia" w:hAnsiTheme="minorEastAsia"/>
              </w:rPr>
              <w:t>备份服务器</w:t>
            </w:r>
          </w:p>
          <w:p w14:paraId="603337A0"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去除</w:t>
            </w:r>
            <w:r>
              <w:rPr>
                <w:rFonts w:asciiTheme="minorEastAsia" w:hAnsiTheme="minorEastAsia"/>
              </w:rPr>
              <w:t>保存触发备份功能</w:t>
            </w:r>
          </w:p>
          <w:p w14:paraId="27E9D868"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备份时</w:t>
            </w:r>
            <w:r>
              <w:rPr>
                <w:rFonts w:asciiTheme="minorEastAsia" w:hAnsiTheme="minorEastAsia"/>
              </w:rPr>
              <w:t>提供</w:t>
            </w:r>
            <w:r>
              <w:rPr>
                <w:rFonts w:asciiTheme="minorEastAsia" w:hAnsiTheme="minorEastAsia" w:hint="eastAsia"/>
              </w:rPr>
              <w:t>运行/保存2类</w:t>
            </w:r>
            <w:r>
              <w:rPr>
                <w:rFonts w:asciiTheme="minorEastAsia" w:hAnsiTheme="minorEastAsia"/>
              </w:rPr>
              <w:t>配置文件的选择</w:t>
            </w:r>
          </w:p>
          <w:p w14:paraId="511FDB1B"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补充</w:t>
            </w:r>
            <w:r>
              <w:rPr>
                <w:rFonts w:asciiTheme="minorEastAsia" w:hAnsiTheme="minorEastAsia"/>
              </w:rPr>
              <w:t>备份文件覆盖逻辑</w:t>
            </w:r>
          </w:p>
          <w:p w14:paraId="4E258608"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上传</w:t>
            </w:r>
            <w:r>
              <w:rPr>
                <w:rFonts w:asciiTheme="minorEastAsia" w:hAnsiTheme="minorEastAsia"/>
              </w:rPr>
              <w:t>备份文件恢复逻辑优化</w:t>
            </w:r>
          </w:p>
          <w:p w14:paraId="1093B7FA" w14:textId="77777777" w:rsidR="0076630D" w:rsidRDefault="003B6945">
            <w:pPr>
              <w:pStyle w:val="af2"/>
              <w:numPr>
                <w:ilvl w:val="0"/>
                <w:numId w:val="47"/>
              </w:numPr>
              <w:ind w:firstLineChars="0"/>
              <w:rPr>
                <w:rFonts w:asciiTheme="minorEastAsia" w:hAnsiTheme="minorEastAsia"/>
              </w:rPr>
            </w:pPr>
            <w:hyperlink w:anchor="_系统时间/Time_Settings" w:history="1">
              <w:r w:rsidR="00D7272D">
                <w:rPr>
                  <w:rStyle w:val="af"/>
                  <w:rFonts w:asciiTheme="minorEastAsia" w:hAnsiTheme="minorEastAsia" w:hint="eastAsia"/>
                </w:rPr>
                <w:t>基础设置</w:t>
              </w:r>
              <w:r w:rsidR="00D7272D">
                <w:rPr>
                  <w:rStyle w:val="af"/>
                  <w:rFonts w:asciiTheme="minorEastAsia" w:hAnsiTheme="minorEastAsia"/>
                </w:rPr>
                <w:t>：</w:t>
              </w:r>
            </w:hyperlink>
          </w:p>
          <w:p w14:paraId="0E05A7D9"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去除</w:t>
            </w:r>
            <w:r>
              <w:rPr>
                <w:rFonts w:asciiTheme="minorEastAsia" w:hAnsiTheme="minorEastAsia"/>
              </w:rPr>
              <w:t>设备名称设置</w:t>
            </w:r>
          </w:p>
          <w:p w14:paraId="0A04E1E3"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更新</w:t>
            </w:r>
            <w:r>
              <w:rPr>
                <w:rFonts w:asciiTheme="minorEastAsia" w:hAnsiTheme="minorEastAsia"/>
              </w:rPr>
              <w:t>TAB为</w:t>
            </w:r>
            <w:r>
              <w:rPr>
                <w:rFonts w:asciiTheme="minorEastAsia" w:hAnsiTheme="minorEastAsia" w:hint="eastAsia"/>
              </w:rPr>
              <w:t>系统时间</w:t>
            </w:r>
          </w:p>
          <w:p w14:paraId="785A81D3"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夏令时</w:t>
            </w:r>
            <w:r>
              <w:rPr>
                <w:rFonts w:asciiTheme="minorEastAsia" w:hAnsiTheme="minorEastAsia"/>
              </w:rPr>
              <w:t>TBD</w:t>
            </w:r>
          </w:p>
        </w:tc>
        <w:tc>
          <w:tcPr>
            <w:tcW w:w="992" w:type="dxa"/>
            <w:shd w:val="clear" w:color="auto" w:fill="auto"/>
          </w:tcPr>
          <w:p w14:paraId="43337CFB"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3F9A5C47" w14:textId="77777777">
        <w:tc>
          <w:tcPr>
            <w:tcW w:w="1276" w:type="dxa"/>
            <w:shd w:val="clear" w:color="auto" w:fill="auto"/>
          </w:tcPr>
          <w:p w14:paraId="413C6EED" w14:textId="77777777" w:rsidR="0076630D" w:rsidRDefault="00D7272D">
            <w:pPr>
              <w:jc w:val="center"/>
              <w:rPr>
                <w:rFonts w:asciiTheme="minorEastAsia" w:hAnsiTheme="minorEastAsia"/>
              </w:rPr>
            </w:pPr>
            <w:r>
              <w:rPr>
                <w:rFonts w:asciiTheme="minorEastAsia" w:hAnsiTheme="minorEastAsia" w:hint="eastAsia"/>
              </w:rPr>
              <w:lastRenderedPageBreak/>
              <w:t>1.0.5</w:t>
            </w:r>
          </w:p>
        </w:tc>
        <w:tc>
          <w:tcPr>
            <w:tcW w:w="2002" w:type="dxa"/>
            <w:shd w:val="clear" w:color="auto" w:fill="auto"/>
          </w:tcPr>
          <w:p w14:paraId="467845B3" w14:textId="77777777" w:rsidR="0076630D" w:rsidRDefault="00D7272D">
            <w:pPr>
              <w:jc w:val="center"/>
              <w:rPr>
                <w:rFonts w:asciiTheme="minorEastAsia" w:hAnsiTheme="minorEastAsia"/>
              </w:rPr>
            </w:pPr>
            <w:r>
              <w:rPr>
                <w:rFonts w:asciiTheme="minorEastAsia" w:hAnsiTheme="minorEastAsia" w:hint="eastAsia"/>
              </w:rPr>
              <w:t>2022.0</w:t>
            </w:r>
            <w:r>
              <w:rPr>
                <w:rFonts w:asciiTheme="minorEastAsia" w:hAnsiTheme="minorEastAsia"/>
              </w:rPr>
              <w:t>7.18</w:t>
            </w:r>
          </w:p>
        </w:tc>
        <w:tc>
          <w:tcPr>
            <w:tcW w:w="5511" w:type="dxa"/>
            <w:shd w:val="clear" w:color="auto" w:fill="auto"/>
          </w:tcPr>
          <w:p w14:paraId="0F16C86F" w14:textId="77777777" w:rsidR="0076630D" w:rsidRDefault="00D7272D">
            <w:pPr>
              <w:rPr>
                <w:rFonts w:asciiTheme="minorEastAsia" w:hAnsiTheme="minorEastAsia"/>
              </w:rPr>
            </w:pPr>
            <w:r>
              <w:rPr>
                <w:rFonts w:asciiTheme="minorEastAsia" w:hAnsiTheme="minorEastAsia" w:hint="eastAsia"/>
              </w:rPr>
              <w:t>FP1C</w:t>
            </w:r>
            <w:r>
              <w:rPr>
                <w:rFonts w:asciiTheme="minorEastAsia" w:hAnsiTheme="minorEastAsia"/>
              </w:rPr>
              <w:t>：</w:t>
            </w:r>
          </w:p>
          <w:p w14:paraId="78140D15"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新增6.4链路聚合</w:t>
            </w:r>
          </w:p>
          <w:p w14:paraId="3446D8C3"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新增6.6.2语音</w:t>
            </w:r>
            <w:r>
              <w:rPr>
                <w:rFonts w:asciiTheme="minorEastAsia" w:hAnsiTheme="minorEastAsia"/>
              </w:rPr>
              <w:t>VLAN</w:t>
            </w:r>
          </w:p>
          <w:p w14:paraId="1CF68DAE"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新增6.8生成树</w:t>
            </w:r>
          </w:p>
          <w:p w14:paraId="39A601B6"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 xml:space="preserve">新增9.3 </w:t>
            </w:r>
            <w:r>
              <w:rPr>
                <w:rFonts w:asciiTheme="minorEastAsia" w:hAnsiTheme="minorEastAsia"/>
              </w:rPr>
              <w:t>IGMP Snooping</w:t>
            </w:r>
          </w:p>
          <w:p w14:paraId="309C711E"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 xml:space="preserve">新增9.4 </w:t>
            </w:r>
            <w:r>
              <w:rPr>
                <w:rFonts w:asciiTheme="minorEastAsia" w:hAnsiTheme="minorEastAsia"/>
              </w:rPr>
              <w:t>MLD Snooping</w:t>
            </w:r>
          </w:p>
          <w:p w14:paraId="7CAC691B"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新增11.3端口隔离</w:t>
            </w:r>
          </w:p>
          <w:p w14:paraId="7D492F82"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 xml:space="preserve">新增11.6 </w:t>
            </w:r>
            <w:r>
              <w:rPr>
                <w:rFonts w:asciiTheme="minorEastAsia" w:hAnsiTheme="minorEastAsia"/>
              </w:rPr>
              <w:t>DAI</w:t>
            </w:r>
          </w:p>
          <w:p w14:paraId="7BB0946B"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 xml:space="preserve">新增11.8 </w:t>
            </w:r>
            <w:r>
              <w:rPr>
                <w:rFonts w:asciiTheme="minorEastAsia" w:hAnsiTheme="minorEastAsia"/>
              </w:rPr>
              <w:t>RADIUS</w:t>
            </w:r>
          </w:p>
          <w:p w14:paraId="403AD95D"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 xml:space="preserve">新增11.9 </w:t>
            </w:r>
            <w:r>
              <w:rPr>
                <w:rFonts w:asciiTheme="minorEastAsia" w:hAnsiTheme="minorEastAsia"/>
              </w:rPr>
              <w:t>TACACS+</w:t>
            </w:r>
          </w:p>
          <w:p w14:paraId="2CB18E71"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 xml:space="preserve">新增11.10 </w:t>
            </w:r>
            <w:r>
              <w:rPr>
                <w:rFonts w:asciiTheme="minorEastAsia" w:hAnsiTheme="minorEastAsia"/>
              </w:rPr>
              <w:t>AAA</w:t>
            </w:r>
          </w:p>
          <w:p w14:paraId="32B24DBB"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新增11.11身份验证管理</w:t>
            </w:r>
            <w:r>
              <w:rPr>
                <w:rFonts w:asciiTheme="minorEastAsia" w:hAnsiTheme="minorEastAsia"/>
              </w:rPr>
              <w:t>-802.1X</w:t>
            </w:r>
          </w:p>
          <w:p w14:paraId="7D5CE01D"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 xml:space="preserve">新增11.12 </w:t>
            </w:r>
            <w:r>
              <w:rPr>
                <w:rFonts w:asciiTheme="minorEastAsia" w:hAnsiTheme="minorEastAsia"/>
              </w:rPr>
              <w:t>DHCP Snooping</w:t>
            </w:r>
          </w:p>
          <w:p w14:paraId="6F0EA8ED"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 xml:space="preserve">新增13.2.7 </w:t>
            </w:r>
            <w:r>
              <w:rPr>
                <w:rFonts w:asciiTheme="minorEastAsia" w:hAnsiTheme="minorEastAsia"/>
              </w:rPr>
              <w:t>Copper Test</w:t>
            </w:r>
          </w:p>
          <w:p w14:paraId="2073779F"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 xml:space="preserve">新增13.4 </w:t>
            </w:r>
            <w:r>
              <w:rPr>
                <w:rFonts w:asciiTheme="minorEastAsia" w:hAnsiTheme="minorEastAsia"/>
              </w:rPr>
              <w:t>SNMP</w:t>
            </w:r>
          </w:p>
          <w:p w14:paraId="08C0DB6B"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 xml:space="preserve">新增13.5 </w:t>
            </w:r>
            <w:r>
              <w:rPr>
                <w:rFonts w:asciiTheme="minorEastAsia" w:hAnsiTheme="minorEastAsia"/>
              </w:rPr>
              <w:t>RMON</w:t>
            </w:r>
          </w:p>
          <w:p w14:paraId="69AE4460"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 xml:space="preserve">新增13.6 </w:t>
            </w:r>
            <w:r>
              <w:rPr>
                <w:rFonts w:asciiTheme="minorEastAsia" w:hAnsiTheme="minorEastAsia"/>
              </w:rPr>
              <w:t>LLDP&amp;LLDP-MED</w:t>
            </w:r>
          </w:p>
          <w:p w14:paraId="5D821308" w14:textId="77777777" w:rsidR="0076630D" w:rsidRDefault="00D7272D">
            <w:pPr>
              <w:rPr>
                <w:rFonts w:asciiTheme="minorEastAsia" w:hAnsiTheme="minorEastAsia"/>
              </w:rPr>
            </w:pPr>
            <w:r>
              <w:rPr>
                <w:rFonts w:asciiTheme="minorEastAsia" w:hAnsiTheme="minorEastAsia" w:hint="eastAsia"/>
              </w:rPr>
              <w:t>FP1B</w:t>
            </w:r>
            <w:r>
              <w:rPr>
                <w:rFonts w:asciiTheme="minorEastAsia" w:hAnsiTheme="minorEastAsia"/>
              </w:rPr>
              <w:t>-1根据</w:t>
            </w:r>
            <w:r>
              <w:rPr>
                <w:rFonts w:asciiTheme="minorEastAsia" w:hAnsiTheme="minorEastAsia" w:hint="eastAsia"/>
              </w:rPr>
              <w:t>交互评审意见</w:t>
            </w:r>
            <w:r>
              <w:rPr>
                <w:rFonts w:asciiTheme="minorEastAsia" w:hAnsiTheme="minorEastAsia"/>
              </w:rPr>
              <w:t>优化</w:t>
            </w:r>
          </w:p>
          <w:p w14:paraId="6220F2EB"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概览</w:t>
            </w:r>
            <w:r>
              <w:rPr>
                <w:rFonts w:asciiTheme="minorEastAsia" w:hAnsiTheme="minorEastAsia"/>
              </w:rPr>
              <w:t>：</w:t>
            </w:r>
          </w:p>
          <w:p w14:paraId="2514197C" w14:textId="77777777" w:rsidR="0076630D" w:rsidRDefault="00D7272D">
            <w:pPr>
              <w:pStyle w:val="af2"/>
              <w:numPr>
                <w:ilvl w:val="0"/>
                <w:numId w:val="43"/>
              </w:numPr>
              <w:ind w:firstLineChars="0"/>
              <w:rPr>
                <w:rFonts w:asciiTheme="minorEastAsia" w:hAnsiTheme="minorEastAsia"/>
              </w:rPr>
            </w:pPr>
            <w:r>
              <w:rPr>
                <w:rFonts w:asciiTheme="minorEastAsia" w:hAnsiTheme="minorEastAsia"/>
              </w:rPr>
              <w:t>系统信息</w:t>
            </w:r>
            <w:r>
              <w:rPr>
                <w:rFonts w:asciiTheme="minorEastAsia" w:hAnsiTheme="minorEastAsia" w:hint="eastAsia"/>
              </w:rPr>
              <w:t>：</w:t>
            </w:r>
            <w:r>
              <w:rPr>
                <w:rFonts w:asciiTheme="minorEastAsia" w:hAnsiTheme="minorEastAsia"/>
              </w:rPr>
              <w:t>补充IPv6本地地址；</w:t>
            </w:r>
          </w:p>
          <w:p w14:paraId="0F22640B"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接口信息</w:t>
            </w:r>
            <w:r>
              <w:rPr>
                <w:rFonts w:asciiTheme="minorEastAsia" w:hAnsiTheme="minorEastAsia"/>
              </w:rPr>
              <w:t>：</w:t>
            </w:r>
            <w:r>
              <w:rPr>
                <w:rFonts w:asciiTheme="minorEastAsia" w:hAnsiTheme="minorEastAsia" w:hint="eastAsia"/>
              </w:rPr>
              <w:t>接口</w:t>
            </w:r>
            <w:r>
              <w:rPr>
                <w:rFonts w:asciiTheme="minorEastAsia" w:hAnsiTheme="minorEastAsia"/>
              </w:rPr>
              <w:t>类型补充百兆和千兆之分；</w:t>
            </w:r>
            <w:r>
              <w:rPr>
                <w:rFonts w:asciiTheme="minorEastAsia" w:hAnsiTheme="minorEastAsia" w:hint="eastAsia"/>
              </w:rPr>
              <w:t>接口速率</w:t>
            </w:r>
            <w:r>
              <w:rPr>
                <w:rFonts w:asciiTheme="minorEastAsia" w:hAnsiTheme="minorEastAsia"/>
              </w:rPr>
              <w:t>显示；补充故障端口类型</w:t>
            </w:r>
            <w:r>
              <w:rPr>
                <w:rFonts w:asciiTheme="minorEastAsia" w:hAnsiTheme="minorEastAsia" w:hint="eastAsia"/>
              </w:rPr>
              <w:t>；</w:t>
            </w:r>
            <w:r>
              <w:rPr>
                <w:rFonts w:asciiTheme="minorEastAsia" w:hAnsiTheme="minorEastAsia"/>
              </w:rPr>
              <w:t>电口图示补充PoE供</w:t>
            </w:r>
            <w:r>
              <w:rPr>
                <w:rFonts w:asciiTheme="minorEastAsia" w:hAnsiTheme="minorEastAsia"/>
              </w:rPr>
              <w:lastRenderedPageBreak/>
              <w:t>电</w:t>
            </w:r>
            <w:r>
              <w:rPr>
                <w:rFonts w:asciiTheme="minorEastAsia" w:hAnsiTheme="minorEastAsia" w:hint="eastAsia"/>
              </w:rPr>
              <w:t>；</w:t>
            </w:r>
            <w:r>
              <w:rPr>
                <w:rFonts w:asciiTheme="minorEastAsia" w:hAnsiTheme="minorEastAsia"/>
              </w:rPr>
              <w:t>光口无PoE供电信息，补充Fiber信息显示</w:t>
            </w:r>
          </w:p>
          <w:p w14:paraId="3564C41A"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端口基本配置</w:t>
            </w:r>
            <w:r>
              <w:rPr>
                <w:rFonts w:asciiTheme="minorEastAsia" w:hAnsiTheme="minorEastAsia"/>
              </w:rPr>
              <w:t>：</w:t>
            </w:r>
            <w:r>
              <w:rPr>
                <w:rFonts w:asciiTheme="minorEastAsia" w:hAnsiTheme="minorEastAsia" w:hint="eastAsia"/>
              </w:rPr>
              <w:t>流量控制</w:t>
            </w:r>
            <w:r>
              <w:rPr>
                <w:rFonts w:asciiTheme="minorEastAsia" w:hAnsiTheme="minorEastAsia"/>
              </w:rPr>
              <w:t>新增自协商选项（</w:t>
            </w:r>
            <w:r>
              <w:rPr>
                <w:rFonts w:asciiTheme="minorEastAsia" w:hAnsiTheme="minorEastAsia" w:hint="eastAsia"/>
              </w:rPr>
              <w:t>光口</w:t>
            </w:r>
            <w:r>
              <w:rPr>
                <w:rFonts w:asciiTheme="minorEastAsia" w:hAnsiTheme="minorEastAsia"/>
              </w:rPr>
              <w:t>不支持）</w:t>
            </w:r>
          </w:p>
          <w:p w14:paraId="75C3E592"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流量统计</w:t>
            </w:r>
            <w:r>
              <w:rPr>
                <w:rFonts w:asciiTheme="minorEastAsia" w:hAnsiTheme="minorEastAsia"/>
              </w:rPr>
              <w:t>：</w:t>
            </w:r>
            <w:r>
              <w:rPr>
                <w:rFonts w:asciiTheme="minorEastAsia" w:hAnsiTheme="minorEastAsia" w:hint="eastAsia"/>
              </w:rPr>
              <w:t>补充</w:t>
            </w:r>
            <w:r>
              <w:rPr>
                <w:rFonts w:asciiTheme="minorEastAsia" w:hAnsiTheme="minorEastAsia"/>
              </w:rPr>
              <w:t>端口速率显示</w:t>
            </w:r>
          </w:p>
          <w:p w14:paraId="774B00DB" w14:textId="77777777" w:rsidR="0076630D" w:rsidRDefault="00D7272D">
            <w:pPr>
              <w:pStyle w:val="af2"/>
              <w:numPr>
                <w:ilvl w:val="0"/>
                <w:numId w:val="48"/>
              </w:numPr>
              <w:ind w:firstLineChars="0"/>
              <w:rPr>
                <w:rFonts w:asciiTheme="minorEastAsia" w:hAnsiTheme="minorEastAsia"/>
              </w:rPr>
            </w:pPr>
            <w:r>
              <w:rPr>
                <w:rFonts w:asciiTheme="minorEastAsia" w:hAnsiTheme="minorEastAsia" w:hint="eastAsia"/>
              </w:rPr>
              <w:t>端口自动</w:t>
            </w:r>
            <w:r>
              <w:rPr>
                <w:rFonts w:asciiTheme="minorEastAsia" w:hAnsiTheme="minorEastAsia"/>
              </w:rPr>
              <w:t>恢复：去除开关</w:t>
            </w:r>
          </w:p>
          <w:p w14:paraId="136CC447" w14:textId="77777777" w:rsidR="0076630D" w:rsidRDefault="00D7272D">
            <w:pPr>
              <w:pStyle w:val="af2"/>
              <w:numPr>
                <w:ilvl w:val="0"/>
                <w:numId w:val="48"/>
              </w:numPr>
              <w:ind w:firstLineChars="0"/>
              <w:rPr>
                <w:rFonts w:asciiTheme="minorEastAsia" w:hAnsiTheme="minorEastAsia"/>
              </w:rPr>
            </w:pPr>
            <w:r>
              <w:rPr>
                <w:rFonts w:asciiTheme="minorEastAsia" w:hAnsiTheme="minorEastAsia"/>
              </w:rPr>
              <w:t>MAC地址表：</w:t>
            </w:r>
            <w:r>
              <w:rPr>
                <w:rFonts w:asciiTheme="minorEastAsia" w:hAnsiTheme="minorEastAsia" w:hint="eastAsia"/>
              </w:rPr>
              <w:t>动态</w:t>
            </w:r>
            <w:r>
              <w:rPr>
                <w:rFonts w:asciiTheme="minorEastAsia" w:hAnsiTheme="minorEastAsia"/>
              </w:rPr>
              <w:t>MAC地址</w:t>
            </w:r>
            <w:r>
              <w:rPr>
                <w:rFonts w:asciiTheme="minorEastAsia" w:hAnsiTheme="minorEastAsia" w:hint="eastAsia"/>
              </w:rPr>
              <w:t>端口</w:t>
            </w:r>
            <w:r>
              <w:rPr>
                <w:rFonts w:asciiTheme="minorEastAsia" w:hAnsiTheme="minorEastAsia"/>
              </w:rPr>
              <w:t>设置去除，合入端口安全处配置</w:t>
            </w:r>
          </w:p>
          <w:p w14:paraId="4EB28EDD" w14:textId="77777777" w:rsidR="0076630D" w:rsidRDefault="00D7272D">
            <w:pPr>
              <w:pStyle w:val="af2"/>
              <w:numPr>
                <w:ilvl w:val="0"/>
                <w:numId w:val="48"/>
              </w:numPr>
              <w:ind w:firstLineChars="0"/>
              <w:rPr>
                <w:rFonts w:asciiTheme="minorEastAsia" w:hAnsiTheme="minorEastAsia"/>
              </w:rPr>
            </w:pPr>
            <w:r>
              <w:rPr>
                <w:rFonts w:asciiTheme="minorEastAsia" w:hAnsiTheme="minorEastAsia"/>
              </w:rPr>
              <w:t>VLAN：</w:t>
            </w:r>
          </w:p>
          <w:p w14:paraId="331FA188"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基于</w:t>
            </w:r>
            <w:r>
              <w:rPr>
                <w:rFonts w:asciiTheme="minorEastAsia" w:hAnsiTheme="minorEastAsia"/>
              </w:rPr>
              <w:t>VLAN设置端口补充端口链路类型显示</w:t>
            </w:r>
          </w:p>
          <w:p w14:paraId="5F84B1CD"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基于</w:t>
            </w:r>
            <w:r>
              <w:rPr>
                <w:rFonts w:asciiTheme="minorEastAsia" w:hAnsiTheme="minorEastAsia"/>
              </w:rPr>
              <w:t>接口划分VLAN补充PVID显示</w:t>
            </w:r>
          </w:p>
          <w:p w14:paraId="00A5E5AF" w14:textId="77777777" w:rsidR="0076630D" w:rsidRDefault="00D7272D">
            <w:pPr>
              <w:pStyle w:val="af2"/>
              <w:numPr>
                <w:ilvl w:val="0"/>
                <w:numId w:val="43"/>
              </w:numPr>
              <w:ind w:firstLineChars="0"/>
              <w:rPr>
                <w:rFonts w:asciiTheme="minorEastAsia" w:hAnsiTheme="minorEastAsia"/>
              </w:rPr>
            </w:pPr>
            <w:r>
              <w:rPr>
                <w:rFonts w:asciiTheme="minorEastAsia" w:hAnsiTheme="minorEastAsia" w:hint="eastAsia"/>
              </w:rPr>
              <w:t>端口设置的</w:t>
            </w:r>
            <w:r>
              <w:rPr>
                <w:rFonts w:asciiTheme="minorEastAsia" w:hAnsiTheme="minorEastAsia"/>
              </w:rPr>
              <w:t>Ingress Filtering所有链路类型</w:t>
            </w:r>
            <w:r>
              <w:rPr>
                <w:rFonts w:asciiTheme="minorEastAsia" w:hAnsiTheme="minorEastAsia" w:hint="eastAsia"/>
              </w:rPr>
              <w:t>的</w:t>
            </w:r>
            <w:r>
              <w:rPr>
                <w:rFonts w:asciiTheme="minorEastAsia" w:hAnsiTheme="minorEastAsia"/>
              </w:rPr>
              <w:t>端口均支持配置</w:t>
            </w:r>
          </w:p>
          <w:p w14:paraId="776926BD" w14:textId="77777777" w:rsidR="0076630D" w:rsidRDefault="0076630D">
            <w:pPr>
              <w:rPr>
                <w:rFonts w:asciiTheme="minorEastAsia" w:hAnsiTheme="minorEastAsia"/>
              </w:rPr>
            </w:pPr>
          </w:p>
          <w:p w14:paraId="18001B66" w14:textId="77777777" w:rsidR="0076630D" w:rsidRDefault="00D7272D">
            <w:pPr>
              <w:rPr>
                <w:rFonts w:asciiTheme="minorEastAsia" w:hAnsiTheme="minorEastAsia"/>
              </w:rPr>
            </w:pPr>
            <w:r>
              <w:rPr>
                <w:rFonts w:asciiTheme="minorEastAsia" w:hAnsiTheme="minorEastAsia" w:hint="eastAsia"/>
              </w:rPr>
              <w:t>FP1B</w:t>
            </w:r>
            <w:r>
              <w:rPr>
                <w:rFonts w:asciiTheme="minorEastAsia" w:hAnsiTheme="minorEastAsia"/>
              </w:rPr>
              <w:t>需求更新</w:t>
            </w:r>
          </w:p>
          <w:p w14:paraId="5727C4F0" w14:textId="77777777" w:rsidR="0076630D" w:rsidRDefault="00D7272D">
            <w:pPr>
              <w:pStyle w:val="af2"/>
              <w:numPr>
                <w:ilvl w:val="0"/>
                <w:numId w:val="49"/>
              </w:numPr>
              <w:ind w:firstLineChars="0"/>
              <w:rPr>
                <w:rFonts w:asciiTheme="minorEastAsia" w:hAnsiTheme="minorEastAsia"/>
              </w:rPr>
            </w:pPr>
            <w:r>
              <w:rPr>
                <w:rFonts w:asciiTheme="minorEastAsia" w:hAnsiTheme="minorEastAsia" w:hint="eastAsia"/>
              </w:rPr>
              <w:t xml:space="preserve">更新12 </w:t>
            </w:r>
            <w:r>
              <w:rPr>
                <w:rFonts w:asciiTheme="minorEastAsia" w:hAnsiTheme="minorEastAsia"/>
              </w:rPr>
              <w:t>PoE</w:t>
            </w:r>
          </w:p>
        </w:tc>
        <w:tc>
          <w:tcPr>
            <w:tcW w:w="992" w:type="dxa"/>
            <w:shd w:val="clear" w:color="auto" w:fill="auto"/>
          </w:tcPr>
          <w:p w14:paraId="2BBAFD76" w14:textId="77777777" w:rsidR="0076630D" w:rsidRDefault="00D7272D">
            <w:pPr>
              <w:jc w:val="center"/>
              <w:rPr>
                <w:rFonts w:asciiTheme="minorEastAsia" w:hAnsiTheme="minorEastAsia"/>
              </w:rPr>
            </w:pPr>
            <w:r>
              <w:rPr>
                <w:rFonts w:asciiTheme="minorEastAsia" w:hAnsiTheme="minorEastAsia"/>
              </w:rPr>
              <w:lastRenderedPageBreak/>
              <w:t>x</w:t>
            </w:r>
            <w:r>
              <w:rPr>
                <w:rFonts w:asciiTheme="minorEastAsia" w:hAnsiTheme="minorEastAsia" w:hint="eastAsia"/>
              </w:rPr>
              <w:t>hfang</w:t>
            </w:r>
          </w:p>
        </w:tc>
      </w:tr>
      <w:tr w:rsidR="0076630D" w14:paraId="2C436024" w14:textId="77777777">
        <w:tc>
          <w:tcPr>
            <w:tcW w:w="1276" w:type="dxa"/>
            <w:shd w:val="clear" w:color="auto" w:fill="auto"/>
          </w:tcPr>
          <w:p w14:paraId="1FD2E36A" w14:textId="77777777" w:rsidR="0076630D" w:rsidRDefault="00D7272D">
            <w:pPr>
              <w:jc w:val="center"/>
              <w:rPr>
                <w:rFonts w:asciiTheme="minorEastAsia" w:hAnsiTheme="minorEastAsia"/>
              </w:rPr>
            </w:pPr>
            <w:r>
              <w:rPr>
                <w:rFonts w:asciiTheme="minorEastAsia" w:hAnsiTheme="minorEastAsia" w:hint="eastAsia"/>
              </w:rPr>
              <w:lastRenderedPageBreak/>
              <w:t>1.0.4</w:t>
            </w:r>
          </w:p>
        </w:tc>
        <w:tc>
          <w:tcPr>
            <w:tcW w:w="2002" w:type="dxa"/>
            <w:shd w:val="clear" w:color="auto" w:fill="auto"/>
          </w:tcPr>
          <w:p w14:paraId="786B2841" w14:textId="77777777" w:rsidR="0076630D" w:rsidRDefault="00D7272D">
            <w:pPr>
              <w:jc w:val="center"/>
              <w:rPr>
                <w:rFonts w:asciiTheme="minorEastAsia" w:hAnsiTheme="minorEastAsia"/>
              </w:rPr>
            </w:pPr>
            <w:r>
              <w:rPr>
                <w:rFonts w:asciiTheme="minorEastAsia" w:hAnsiTheme="minorEastAsia" w:hint="eastAsia"/>
              </w:rPr>
              <w:t>2022.06.22</w:t>
            </w:r>
          </w:p>
        </w:tc>
        <w:tc>
          <w:tcPr>
            <w:tcW w:w="5511" w:type="dxa"/>
            <w:shd w:val="clear" w:color="auto" w:fill="auto"/>
          </w:tcPr>
          <w:p w14:paraId="41F44225" w14:textId="77777777" w:rsidR="0076630D" w:rsidRDefault="00D7272D">
            <w:pPr>
              <w:rPr>
                <w:rFonts w:asciiTheme="minorEastAsia" w:hAnsiTheme="minorEastAsia"/>
              </w:rPr>
            </w:pPr>
            <w:r>
              <w:rPr>
                <w:rFonts w:asciiTheme="minorEastAsia" w:hAnsiTheme="minorEastAsia" w:hint="eastAsia"/>
              </w:rPr>
              <w:t>根据</w:t>
            </w:r>
            <w:r>
              <w:rPr>
                <w:rFonts w:asciiTheme="minorEastAsia" w:hAnsiTheme="minorEastAsia"/>
              </w:rPr>
              <w:t>二审</w:t>
            </w:r>
            <w:r>
              <w:rPr>
                <w:rFonts w:asciiTheme="minorEastAsia" w:hAnsiTheme="minorEastAsia" w:hint="eastAsia"/>
              </w:rPr>
              <w:t>意见</w:t>
            </w:r>
            <w:r>
              <w:rPr>
                <w:rFonts w:asciiTheme="minorEastAsia" w:hAnsiTheme="minorEastAsia"/>
              </w:rPr>
              <w:t>更新FP1B：</w:t>
            </w:r>
          </w:p>
          <w:p w14:paraId="529A5B15"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概览/接口信息：更新接口名称显示</w:t>
            </w:r>
          </w:p>
          <w:p w14:paraId="06A52613"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端口基本配置：</w:t>
            </w:r>
          </w:p>
          <w:p w14:paraId="08B25A88" w14:textId="77777777" w:rsidR="0076630D" w:rsidRDefault="00D7272D">
            <w:pPr>
              <w:pStyle w:val="af2"/>
              <w:ind w:left="420" w:firstLineChars="0" w:firstLine="0"/>
              <w:rPr>
                <w:rFonts w:asciiTheme="minorEastAsia" w:hAnsiTheme="minorEastAsia"/>
              </w:rPr>
            </w:pPr>
            <w:r>
              <w:rPr>
                <w:rFonts w:asciiTheme="minorEastAsia" w:hAnsiTheme="minorEastAsia" w:hint="eastAsia"/>
              </w:rPr>
              <w:tab/>
              <w:t>速率默认值修改；</w:t>
            </w:r>
          </w:p>
          <w:p w14:paraId="3D47CCA7" w14:textId="77777777" w:rsidR="0076630D" w:rsidRDefault="00D7272D">
            <w:pPr>
              <w:pStyle w:val="af2"/>
              <w:ind w:left="420" w:firstLineChars="0" w:firstLine="0"/>
              <w:rPr>
                <w:rFonts w:asciiTheme="minorEastAsia" w:hAnsiTheme="minorEastAsia"/>
              </w:rPr>
            </w:pPr>
            <w:r>
              <w:rPr>
                <w:rFonts w:asciiTheme="minorEastAsia" w:hAnsiTheme="minorEastAsia" w:hint="eastAsia"/>
              </w:rPr>
              <w:tab/>
              <w:t>光口仅支持全双工模式；</w:t>
            </w:r>
          </w:p>
          <w:p w14:paraId="0682F3D2" w14:textId="77777777" w:rsidR="0076630D" w:rsidRDefault="00D7272D">
            <w:pPr>
              <w:pStyle w:val="af2"/>
              <w:ind w:left="420" w:firstLineChars="0" w:firstLine="0"/>
              <w:rPr>
                <w:rFonts w:asciiTheme="minorEastAsia" w:hAnsiTheme="minorEastAsia"/>
              </w:rPr>
            </w:pPr>
            <w:r>
              <w:rPr>
                <w:rFonts w:asciiTheme="minorEastAsia" w:hAnsiTheme="minorEastAsia" w:hint="eastAsia"/>
              </w:rPr>
              <w:tab/>
              <w:t>MTU二层为全局，三层为接口配置；</w:t>
            </w:r>
          </w:p>
          <w:p w14:paraId="68D067E6" w14:textId="77777777" w:rsidR="0076630D" w:rsidRDefault="00D7272D">
            <w:pPr>
              <w:pStyle w:val="af2"/>
              <w:ind w:left="420" w:firstLineChars="0" w:firstLine="0"/>
              <w:rPr>
                <w:rFonts w:asciiTheme="minorEastAsia" w:hAnsiTheme="minorEastAsia"/>
              </w:rPr>
            </w:pPr>
            <w:r>
              <w:rPr>
                <w:rFonts w:asciiTheme="minorEastAsia" w:hAnsiTheme="minorEastAsia" w:hint="eastAsia"/>
              </w:rPr>
              <w:tab/>
              <w:t>去除速率抑制；</w:t>
            </w:r>
          </w:p>
          <w:p w14:paraId="1E2ECDA1"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流量监管改为流量统计</w:t>
            </w:r>
          </w:p>
          <w:p w14:paraId="0493629F"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端口自动恢复：触发机制支持更多场景</w:t>
            </w:r>
          </w:p>
          <w:p w14:paraId="253B2C07"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VLAN：</w:t>
            </w:r>
          </w:p>
          <w:p w14:paraId="6A14E035" w14:textId="77777777" w:rsidR="0076630D" w:rsidRDefault="00D7272D">
            <w:pPr>
              <w:pStyle w:val="af2"/>
              <w:ind w:left="420" w:firstLineChars="0" w:firstLine="0"/>
              <w:rPr>
                <w:rFonts w:asciiTheme="minorEastAsia" w:hAnsiTheme="minorEastAsia"/>
              </w:rPr>
            </w:pPr>
            <w:r>
              <w:rPr>
                <w:rFonts w:asciiTheme="minorEastAsia" w:hAnsiTheme="minorEastAsia" w:hint="eastAsia"/>
              </w:rPr>
              <w:tab/>
              <w:t>VLAN&amp;端口配置，去除Excluded，调整TPID</w:t>
            </w:r>
          </w:p>
          <w:p w14:paraId="3DEA3F06"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VLAN接口：去除默认网关，仅管理VLAN支持</w:t>
            </w:r>
          </w:p>
          <w:p w14:paraId="5E80A6FD"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MAC表：补充端口安全MAC表项</w:t>
            </w:r>
          </w:p>
          <w:p w14:paraId="089321A3"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风暴控制：接口补充光口</w:t>
            </w:r>
          </w:p>
          <w:p w14:paraId="0F7E2902"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ACL：</w:t>
            </w:r>
          </w:p>
          <w:p w14:paraId="75F7ED71" w14:textId="77777777" w:rsidR="0076630D" w:rsidRDefault="00D7272D">
            <w:pPr>
              <w:pStyle w:val="af2"/>
              <w:ind w:left="420" w:firstLineChars="0" w:firstLine="0"/>
              <w:rPr>
                <w:rFonts w:asciiTheme="minorEastAsia" w:hAnsiTheme="minorEastAsia"/>
              </w:rPr>
            </w:pPr>
            <w:r>
              <w:rPr>
                <w:rFonts w:asciiTheme="minorEastAsia" w:hAnsiTheme="minorEastAsia" w:hint="eastAsia"/>
              </w:rPr>
              <w:tab/>
              <w:t>更改时间策略与ACL的关联为基于接口，应用ACL与生效的时间策略→改回规则上</w:t>
            </w:r>
          </w:p>
          <w:p w14:paraId="435CFF56" w14:textId="77777777" w:rsidR="0076630D" w:rsidRDefault="00D7272D">
            <w:pPr>
              <w:pStyle w:val="af2"/>
              <w:ind w:left="420" w:firstLineChars="0" w:firstLine="0"/>
              <w:rPr>
                <w:rFonts w:asciiTheme="minorEastAsia" w:hAnsiTheme="minorEastAsia"/>
              </w:rPr>
            </w:pPr>
            <w:r>
              <w:rPr>
                <w:rFonts w:asciiTheme="minorEastAsia" w:hAnsiTheme="minorEastAsia" w:hint="eastAsia"/>
              </w:rPr>
              <w:tab/>
              <w:t>所有规则未匹配则Deny</w:t>
            </w:r>
          </w:p>
          <w:p w14:paraId="61BC66AC"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QoS：</w:t>
            </w:r>
          </w:p>
          <w:p w14:paraId="13BBCBEC" w14:textId="77777777" w:rsidR="0076630D" w:rsidRDefault="00D7272D">
            <w:pPr>
              <w:pStyle w:val="af2"/>
              <w:ind w:left="420" w:firstLineChars="0" w:firstLine="0"/>
              <w:rPr>
                <w:rFonts w:asciiTheme="minorEastAsia" w:hAnsiTheme="minorEastAsia"/>
              </w:rPr>
            </w:pPr>
            <w:r>
              <w:rPr>
                <w:rFonts w:asciiTheme="minorEastAsia" w:hAnsiTheme="minorEastAsia" w:hint="eastAsia"/>
              </w:rPr>
              <w:tab/>
              <w:t>端口优先级：二层为全局，三层为基于接口</w:t>
            </w:r>
          </w:p>
          <w:p w14:paraId="268AE4BE"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队列调度：补充二层的全局队列调度</w:t>
            </w:r>
          </w:p>
          <w:p w14:paraId="397615DB"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端口镜像</w:t>
            </w:r>
            <w:r>
              <w:rPr>
                <w:rFonts w:asciiTheme="minorEastAsia" w:hAnsiTheme="minorEastAsia"/>
              </w:rPr>
              <w:t>：最多支持</w:t>
            </w:r>
            <w:r>
              <w:rPr>
                <w:rFonts w:asciiTheme="minorEastAsia" w:hAnsiTheme="minorEastAsia" w:hint="eastAsia"/>
              </w:rPr>
              <w:t>4组</w:t>
            </w:r>
          </w:p>
          <w:p w14:paraId="02313B51"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管理IP地址更新</w:t>
            </w:r>
          </w:p>
          <w:p w14:paraId="35BD5437" w14:textId="77777777" w:rsidR="0076630D" w:rsidRDefault="0076630D">
            <w:pPr>
              <w:pStyle w:val="af2"/>
              <w:ind w:left="420" w:firstLineChars="0" w:firstLine="0"/>
              <w:rPr>
                <w:rFonts w:asciiTheme="minorEastAsia" w:hAnsiTheme="minorEastAsia"/>
              </w:rPr>
            </w:pPr>
          </w:p>
          <w:p w14:paraId="3B5487E4" w14:textId="77777777" w:rsidR="0076630D" w:rsidRDefault="00D7272D">
            <w:pPr>
              <w:pStyle w:val="af2"/>
              <w:numPr>
                <w:ilvl w:val="0"/>
                <w:numId w:val="50"/>
              </w:numPr>
              <w:ind w:firstLineChars="0"/>
              <w:rPr>
                <w:rFonts w:asciiTheme="minorEastAsia" w:hAnsiTheme="minorEastAsia"/>
              </w:rPr>
            </w:pPr>
            <w:r>
              <w:rPr>
                <w:rFonts w:asciiTheme="minorEastAsia" w:hAnsiTheme="minorEastAsia" w:hint="eastAsia"/>
              </w:rPr>
              <w:t>调整框架，并补充剩余功能</w:t>
            </w:r>
          </w:p>
        </w:tc>
        <w:tc>
          <w:tcPr>
            <w:tcW w:w="992" w:type="dxa"/>
            <w:shd w:val="clear" w:color="auto" w:fill="auto"/>
          </w:tcPr>
          <w:p w14:paraId="34EE125E" w14:textId="77777777" w:rsidR="0076630D" w:rsidRDefault="00D7272D">
            <w:pPr>
              <w:jc w:val="center"/>
              <w:rPr>
                <w:rFonts w:asciiTheme="minorEastAsia" w:hAnsiTheme="minorEastAsia"/>
              </w:rPr>
            </w:pPr>
            <w:r>
              <w:rPr>
                <w:rFonts w:asciiTheme="minorEastAsia" w:hAnsiTheme="minorEastAsia"/>
              </w:rPr>
              <w:t>x</w:t>
            </w:r>
            <w:r>
              <w:rPr>
                <w:rFonts w:asciiTheme="minorEastAsia" w:hAnsiTheme="minorEastAsia" w:hint="eastAsia"/>
              </w:rPr>
              <w:t>hfang</w:t>
            </w:r>
          </w:p>
        </w:tc>
      </w:tr>
      <w:tr w:rsidR="0076630D" w14:paraId="141F1421" w14:textId="77777777">
        <w:tc>
          <w:tcPr>
            <w:tcW w:w="1276" w:type="dxa"/>
            <w:shd w:val="clear" w:color="auto" w:fill="auto"/>
          </w:tcPr>
          <w:p w14:paraId="2FCBFD33" w14:textId="77777777" w:rsidR="0076630D" w:rsidRDefault="00D7272D">
            <w:pPr>
              <w:jc w:val="center"/>
              <w:rPr>
                <w:rFonts w:asciiTheme="minorEastAsia" w:hAnsiTheme="minorEastAsia"/>
              </w:rPr>
            </w:pPr>
            <w:r>
              <w:rPr>
                <w:rFonts w:asciiTheme="minorEastAsia" w:hAnsiTheme="minorEastAsia"/>
              </w:rPr>
              <w:t>1.0.3</w:t>
            </w:r>
          </w:p>
        </w:tc>
        <w:tc>
          <w:tcPr>
            <w:tcW w:w="2002" w:type="dxa"/>
            <w:shd w:val="clear" w:color="auto" w:fill="auto"/>
          </w:tcPr>
          <w:p w14:paraId="3FBD693D" w14:textId="77777777" w:rsidR="0076630D" w:rsidRDefault="00D7272D">
            <w:pPr>
              <w:jc w:val="center"/>
              <w:rPr>
                <w:rFonts w:asciiTheme="minorEastAsia" w:hAnsiTheme="minorEastAsia"/>
              </w:rPr>
            </w:pPr>
            <w:r>
              <w:rPr>
                <w:rFonts w:asciiTheme="minorEastAsia" w:hAnsiTheme="minorEastAsia"/>
              </w:rPr>
              <w:t>2022.06.16</w:t>
            </w:r>
          </w:p>
        </w:tc>
        <w:tc>
          <w:tcPr>
            <w:tcW w:w="5511" w:type="dxa"/>
            <w:shd w:val="clear" w:color="auto" w:fill="auto"/>
          </w:tcPr>
          <w:p w14:paraId="607B2F96" w14:textId="77777777" w:rsidR="0076630D" w:rsidRDefault="00D7272D">
            <w:pPr>
              <w:rPr>
                <w:rFonts w:asciiTheme="minorEastAsia" w:hAnsiTheme="minorEastAsia"/>
              </w:rPr>
            </w:pPr>
            <w:r>
              <w:rPr>
                <w:rFonts w:asciiTheme="minorEastAsia" w:hAnsiTheme="minorEastAsia" w:hint="eastAsia"/>
              </w:rPr>
              <w:t>更新</w:t>
            </w:r>
            <w:r>
              <w:rPr>
                <w:rFonts w:asciiTheme="minorEastAsia" w:hAnsiTheme="minorEastAsia"/>
              </w:rPr>
              <w:t>FP1B：</w:t>
            </w:r>
          </w:p>
          <w:p w14:paraId="70DD72F1"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概览：去除部分信息，补充日志信息</w:t>
            </w:r>
          </w:p>
          <w:p w14:paraId="7A8F8581"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端口配置：光口和电口配置有差别，进行备注区分，主</w:t>
            </w:r>
            <w:r>
              <w:rPr>
                <w:rFonts w:asciiTheme="minorEastAsia" w:hAnsiTheme="minorEastAsia" w:hint="eastAsia"/>
              </w:rPr>
              <w:lastRenderedPageBreak/>
              <w:t>要涉及速率、双工模式和速率抑制</w:t>
            </w:r>
          </w:p>
          <w:p w14:paraId="6F018CBD"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流量监管：接口统计时间间隔为web刷新的时间设置，非底层</w:t>
            </w:r>
          </w:p>
          <w:p w14:paraId="298117A3"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端口镜像：更新观察口的配置</w:t>
            </w:r>
          </w:p>
          <w:p w14:paraId="58748E1F"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VLAN：更新VLAN上接口的配置，提供2种方式，基于VLAN设置接口和基于接口划分VLAN</w:t>
            </w:r>
          </w:p>
          <w:p w14:paraId="0A7D2729"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MAC表：查看竞品大部分针对黑名单性质的MAC表项统称黑洞MAC地址表，故不作变更</w:t>
            </w:r>
          </w:p>
          <w:p w14:paraId="7E5418F2"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PoE：去除MCU PoE软件版本，因更换芯片方案，可能后续有变更，TBD</w:t>
            </w:r>
          </w:p>
          <w:p w14:paraId="7B4DFFEF"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风暴控制：补充IFG支持</w:t>
            </w:r>
          </w:p>
          <w:p w14:paraId="7A60761F"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端口安全：独立安全MAC地址表配置</w:t>
            </w:r>
          </w:p>
          <w:p w14:paraId="61A07EAB"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ACL：去除ACL编号配置，按MAC、IP进行分类配置；ACL应用也采用基于接口进行MAC和IP的关联</w:t>
            </w:r>
          </w:p>
          <w:p w14:paraId="65284641"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一键恢复配置功能：仅保留优先级映射表里的重置，其余地方统一去除</w:t>
            </w:r>
          </w:p>
          <w:p w14:paraId="551C072D"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防范攻击：补充POD配置</w:t>
            </w:r>
          </w:p>
          <w:p w14:paraId="2F4C21D7"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用户管理：去除user类型用户</w:t>
            </w:r>
          </w:p>
          <w:p w14:paraId="16BAFC71"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登录与密码：去除md5方式的登录密码支持，登录失败重试系数与重认证时间间隔内置，不可用户自定义</w:t>
            </w:r>
          </w:p>
          <w:p w14:paraId="1E732B88"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新增Diagnostics部分功能，包括日志、Ping、Traceroute和光模块，但UDLD和Copper Test TBD</w:t>
            </w:r>
          </w:p>
          <w:p w14:paraId="4359C7E3" w14:textId="77777777" w:rsidR="0076630D" w:rsidRDefault="00D7272D">
            <w:pPr>
              <w:pStyle w:val="af2"/>
              <w:numPr>
                <w:ilvl w:val="0"/>
                <w:numId w:val="51"/>
              </w:numPr>
              <w:ind w:firstLineChars="0"/>
              <w:rPr>
                <w:rFonts w:asciiTheme="minorEastAsia" w:hAnsiTheme="minorEastAsia"/>
              </w:rPr>
            </w:pPr>
            <w:r>
              <w:rPr>
                <w:rFonts w:asciiTheme="minorEastAsia" w:hAnsiTheme="minorEastAsia" w:hint="eastAsia"/>
              </w:rPr>
              <w:t>新增备份与恢复功能</w:t>
            </w:r>
          </w:p>
        </w:tc>
        <w:tc>
          <w:tcPr>
            <w:tcW w:w="992" w:type="dxa"/>
            <w:shd w:val="clear" w:color="auto" w:fill="auto"/>
          </w:tcPr>
          <w:p w14:paraId="6656343E" w14:textId="77777777" w:rsidR="0076630D" w:rsidRDefault="00D7272D">
            <w:pPr>
              <w:jc w:val="center"/>
              <w:rPr>
                <w:rFonts w:asciiTheme="minorEastAsia" w:hAnsiTheme="minorEastAsia"/>
              </w:rPr>
            </w:pPr>
            <w:r>
              <w:rPr>
                <w:rFonts w:asciiTheme="minorEastAsia" w:hAnsiTheme="minorEastAsia" w:hint="eastAsia"/>
              </w:rPr>
              <w:lastRenderedPageBreak/>
              <w:t>xhfang</w:t>
            </w:r>
          </w:p>
        </w:tc>
      </w:tr>
      <w:tr w:rsidR="0076630D" w14:paraId="2EE07B00" w14:textId="77777777">
        <w:tc>
          <w:tcPr>
            <w:tcW w:w="1276" w:type="dxa"/>
            <w:shd w:val="clear" w:color="auto" w:fill="auto"/>
          </w:tcPr>
          <w:p w14:paraId="0753F528" w14:textId="77777777" w:rsidR="0076630D" w:rsidRDefault="00D7272D">
            <w:pPr>
              <w:jc w:val="center"/>
              <w:rPr>
                <w:rFonts w:asciiTheme="minorEastAsia" w:hAnsiTheme="minorEastAsia"/>
              </w:rPr>
            </w:pPr>
            <w:r>
              <w:rPr>
                <w:rFonts w:asciiTheme="minorEastAsia" w:hAnsiTheme="minorEastAsia" w:hint="eastAsia"/>
              </w:rPr>
              <w:lastRenderedPageBreak/>
              <w:t>1</w:t>
            </w:r>
            <w:r>
              <w:rPr>
                <w:rFonts w:asciiTheme="minorEastAsia" w:hAnsiTheme="minorEastAsia"/>
              </w:rPr>
              <w:t>.0.2</w:t>
            </w:r>
          </w:p>
        </w:tc>
        <w:tc>
          <w:tcPr>
            <w:tcW w:w="2002" w:type="dxa"/>
            <w:shd w:val="clear" w:color="auto" w:fill="auto"/>
          </w:tcPr>
          <w:p w14:paraId="3AF0B7BA" w14:textId="77777777" w:rsidR="0076630D" w:rsidRDefault="00D7272D">
            <w:pPr>
              <w:jc w:val="center"/>
              <w:rPr>
                <w:rFonts w:asciiTheme="minorEastAsia" w:hAnsiTheme="minorEastAsia"/>
              </w:rPr>
            </w:pPr>
            <w:r>
              <w:rPr>
                <w:rFonts w:asciiTheme="minorEastAsia" w:hAnsiTheme="minorEastAsia" w:hint="eastAsia"/>
              </w:rPr>
              <w:t>2022.06.02</w:t>
            </w:r>
          </w:p>
        </w:tc>
        <w:tc>
          <w:tcPr>
            <w:tcW w:w="5511" w:type="dxa"/>
            <w:shd w:val="clear" w:color="auto" w:fill="auto"/>
          </w:tcPr>
          <w:p w14:paraId="3FC53D40" w14:textId="77777777" w:rsidR="0076630D" w:rsidRDefault="00D7272D">
            <w:pPr>
              <w:rPr>
                <w:rFonts w:asciiTheme="minorEastAsia" w:hAnsiTheme="minorEastAsia"/>
              </w:rPr>
            </w:pPr>
            <w:r>
              <w:rPr>
                <w:rFonts w:asciiTheme="minorEastAsia" w:hAnsiTheme="minorEastAsia" w:hint="eastAsia"/>
              </w:rPr>
              <w:t>FP1B：</w:t>
            </w:r>
          </w:p>
          <w:p w14:paraId="0CCBA28F"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新增 概览</w:t>
            </w:r>
            <w:r>
              <w:rPr>
                <w:rFonts w:asciiTheme="minorEastAsia" w:hAnsiTheme="minorEastAsia"/>
              </w:rPr>
              <w:t>：接口信息</w:t>
            </w:r>
            <w:r>
              <w:rPr>
                <w:rFonts w:asciiTheme="minorEastAsia" w:hAnsiTheme="minorEastAsia" w:hint="eastAsia"/>
              </w:rPr>
              <w:t>、</w:t>
            </w:r>
            <w:r>
              <w:rPr>
                <w:rFonts w:asciiTheme="minorEastAsia" w:hAnsiTheme="minorEastAsia"/>
              </w:rPr>
              <w:t>系统信息</w:t>
            </w:r>
          </w:p>
          <w:p w14:paraId="7B280769"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新增</w:t>
            </w:r>
            <w:r>
              <w:rPr>
                <w:rFonts w:asciiTheme="minorEastAsia" w:hAnsiTheme="minorEastAsia"/>
              </w:rPr>
              <w:t xml:space="preserve"> </w:t>
            </w:r>
            <w:r>
              <w:rPr>
                <w:rFonts w:asciiTheme="minorEastAsia" w:hAnsiTheme="minorEastAsia" w:hint="eastAsia"/>
              </w:rPr>
              <w:t>端口管理：</w:t>
            </w:r>
            <w:r>
              <w:rPr>
                <w:rFonts w:asciiTheme="minorEastAsia" w:hAnsiTheme="minorEastAsia"/>
              </w:rPr>
              <w:t>基本配置、流量监管、端口镜像、端口自动恢复</w:t>
            </w:r>
          </w:p>
          <w:p w14:paraId="49B14194"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 xml:space="preserve">新增 </w:t>
            </w:r>
            <w:r>
              <w:rPr>
                <w:rFonts w:asciiTheme="minorEastAsia" w:hAnsiTheme="minorEastAsia"/>
              </w:rPr>
              <w:t>VLAN：VLAN、接口配置、</w:t>
            </w:r>
            <w:r>
              <w:rPr>
                <w:rFonts w:asciiTheme="minorEastAsia" w:hAnsiTheme="minorEastAsia" w:hint="eastAsia"/>
              </w:rPr>
              <w:t>V</w:t>
            </w:r>
            <w:r>
              <w:rPr>
                <w:rFonts w:asciiTheme="minorEastAsia" w:hAnsiTheme="minorEastAsia"/>
              </w:rPr>
              <w:t>LAN接口</w:t>
            </w:r>
            <w:r>
              <w:rPr>
                <w:rFonts w:asciiTheme="minorEastAsia" w:hAnsiTheme="minorEastAsia" w:hint="eastAsia"/>
              </w:rPr>
              <w:t>（从</w:t>
            </w:r>
            <w:r>
              <w:rPr>
                <w:rFonts w:asciiTheme="minorEastAsia" w:hAnsiTheme="minorEastAsia"/>
              </w:rPr>
              <w:t>原IP接口优化</w:t>
            </w:r>
            <w:r>
              <w:rPr>
                <w:rFonts w:asciiTheme="minorEastAsia" w:hAnsiTheme="minorEastAsia" w:hint="eastAsia"/>
              </w:rPr>
              <w:t>）</w:t>
            </w:r>
          </w:p>
          <w:p w14:paraId="302D9D1D"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 xml:space="preserve">新增 </w:t>
            </w:r>
            <w:r>
              <w:rPr>
                <w:rFonts w:asciiTheme="minorEastAsia" w:hAnsiTheme="minorEastAsia"/>
              </w:rPr>
              <w:t>MAC表</w:t>
            </w:r>
          </w:p>
          <w:p w14:paraId="60F12CE9"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 xml:space="preserve">新增 </w:t>
            </w:r>
            <w:r>
              <w:rPr>
                <w:rFonts w:asciiTheme="minorEastAsia" w:hAnsiTheme="minorEastAsia"/>
              </w:rPr>
              <w:t>PoE</w:t>
            </w:r>
          </w:p>
          <w:p w14:paraId="1F54DC82"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新增 风暴控制</w:t>
            </w:r>
          </w:p>
          <w:p w14:paraId="159C365B"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新增 端口安全</w:t>
            </w:r>
          </w:p>
          <w:p w14:paraId="24DDED58"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 xml:space="preserve">新增 </w:t>
            </w:r>
            <w:r>
              <w:rPr>
                <w:rFonts w:asciiTheme="minorEastAsia" w:hAnsiTheme="minorEastAsia"/>
              </w:rPr>
              <w:t>ACL</w:t>
            </w:r>
          </w:p>
          <w:p w14:paraId="70E709DB"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 xml:space="preserve">新增 </w:t>
            </w:r>
            <w:r>
              <w:rPr>
                <w:rFonts w:asciiTheme="minorEastAsia" w:hAnsiTheme="minorEastAsia"/>
              </w:rPr>
              <w:t>QoS</w:t>
            </w:r>
            <w:r>
              <w:rPr>
                <w:rFonts w:asciiTheme="minorEastAsia" w:hAnsiTheme="minorEastAsia" w:hint="eastAsia"/>
              </w:rPr>
              <w:t>：</w:t>
            </w:r>
            <w:r>
              <w:rPr>
                <w:rFonts w:asciiTheme="minorEastAsia" w:hAnsiTheme="minorEastAsia"/>
              </w:rPr>
              <w:t>端口优先级、优先级映射、队列调度、流量整形、端口限速</w:t>
            </w:r>
          </w:p>
          <w:p w14:paraId="6A71FBEF"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 xml:space="preserve">新增 </w:t>
            </w:r>
            <w:r>
              <w:rPr>
                <w:rFonts w:asciiTheme="minorEastAsia" w:hAnsiTheme="minorEastAsia"/>
              </w:rPr>
              <w:t>IP源防护</w:t>
            </w:r>
          </w:p>
          <w:p w14:paraId="31DAF6E3"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新增 攻击防范</w:t>
            </w:r>
          </w:p>
          <w:p w14:paraId="383E2DFE" w14:textId="77777777" w:rsidR="0076630D" w:rsidRDefault="00D7272D">
            <w:pPr>
              <w:pStyle w:val="af2"/>
              <w:numPr>
                <w:ilvl w:val="0"/>
                <w:numId w:val="52"/>
              </w:numPr>
              <w:ind w:firstLineChars="0"/>
              <w:rPr>
                <w:rFonts w:asciiTheme="minorEastAsia" w:hAnsiTheme="minorEastAsia"/>
              </w:rPr>
            </w:pPr>
            <w:r>
              <w:rPr>
                <w:rFonts w:asciiTheme="minorEastAsia" w:hAnsiTheme="minorEastAsia" w:hint="eastAsia"/>
              </w:rPr>
              <w:t>新增</w:t>
            </w:r>
            <w:r>
              <w:rPr>
                <w:rFonts w:asciiTheme="minorEastAsia" w:hAnsiTheme="minorEastAsia"/>
              </w:rPr>
              <w:t xml:space="preserve"> </w:t>
            </w:r>
            <w:r>
              <w:rPr>
                <w:rFonts w:asciiTheme="minorEastAsia" w:hAnsiTheme="minorEastAsia" w:hint="eastAsia"/>
              </w:rPr>
              <w:t>用户管理</w:t>
            </w:r>
          </w:p>
        </w:tc>
        <w:tc>
          <w:tcPr>
            <w:tcW w:w="992" w:type="dxa"/>
            <w:shd w:val="clear" w:color="auto" w:fill="auto"/>
          </w:tcPr>
          <w:p w14:paraId="447746B6" w14:textId="77777777" w:rsidR="0076630D" w:rsidRDefault="00D7272D">
            <w:pPr>
              <w:jc w:val="center"/>
              <w:rPr>
                <w:rFonts w:asciiTheme="minorEastAsia" w:hAnsiTheme="minorEastAsia"/>
              </w:rPr>
            </w:pPr>
            <w:r>
              <w:rPr>
                <w:rFonts w:asciiTheme="minorEastAsia" w:hAnsiTheme="minorEastAsia"/>
              </w:rPr>
              <w:t>x</w:t>
            </w:r>
            <w:r>
              <w:rPr>
                <w:rFonts w:asciiTheme="minorEastAsia" w:hAnsiTheme="minorEastAsia" w:hint="eastAsia"/>
              </w:rPr>
              <w:t>hfang</w:t>
            </w:r>
          </w:p>
        </w:tc>
      </w:tr>
      <w:tr w:rsidR="0076630D" w14:paraId="12DF4E38" w14:textId="77777777">
        <w:tc>
          <w:tcPr>
            <w:tcW w:w="1276" w:type="dxa"/>
            <w:shd w:val="clear" w:color="auto" w:fill="auto"/>
          </w:tcPr>
          <w:p w14:paraId="74DB8264" w14:textId="77777777" w:rsidR="0076630D" w:rsidRDefault="00D7272D">
            <w:pPr>
              <w:jc w:val="center"/>
              <w:rPr>
                <w:rFonts w:asciiTheme="minorEastAsia" w:hAnsiTheme="minorEastAsia"/>
              </w:rPr>
            </w:pPr>
            <w:r>
              <w:rPr>
                <w:rFonts w:asciiTheme="minorEastAsia" w:hAnsiTheme="minorEastAsia"/>
              </w:rPr>
              <w:t>1.0.1</w:t>
            </w:r>
          </w:p>
        </w:tc>
        <w:tc>
          <w:tcPr>
            <w:tcW w:w="2002" w:type="dxa"/>
            <w:shd w:val="clear" w:color="auto" w:fill="auto"/>
          </w:tcPr>
          <w:p w14:paraId="24263CE7" w14:textId="77777777" w:rsidR="0076630D" w:rsidRDefault="00D7272D">
            <w:pPr>
              <w:jc w:val="center"/>
              <w:rPr>
                <w:rFonts w:asciiTheme="minorEastAsia" w:hAnsiTheme="minorEastAsia"/>
              </w:rPr>
            </w:pPr>
            <w:r>
              <w:rPr>
                <w:rFonts w:asciiTheme="minorEastAsia" w:hAnsiTheme="minorEastAsia"/>
              </w:rPr>
              <w:t>2022.02.24~03.01</w:t>
            </w:r>
          </w:p>
        </w:tc>
        <w:tc>
          <w:tcPr>
            <w:tcW w:w="5511" w:type="dxa"/>
            <w:shd w:val="clear" w:color="auto" w:fill="auto"/>
          </w:tcPr>
          <w:p w14:paraId="69FB2615" w14:textId="77777777" w:rsidR="0076630D" w:rsidRDefault="00D7272D">
            <w:pPr>
              <w:pStyle w:val="af2"/>
              <w:numPr>
                <w:ilvl w:val="0"/>
                <w:numId w:val="53"/>
              </w:numPr>
              <w:ind w:firstLineChars="0"/>
              <w:jc w:val="left"/>
              <w:rPr>
                <w:rFonts w:asciiTheme="minorEastAsia" w:hAnsiTheme="minorEastAsia"/>
              </w:rPr>
            </w:pPr>
            <w:r>
              <w:rPr>
                <w:rFonts w:asciiTheme="minorEastAsia" w:hAnsiTheme="minorEastAsia"/>
              </w:rPr>
              <w:t>3</w:t>
            </w:r>
            <w:r>
              <w:rPr>
                <w:rFonts w:asciiTheme="minorEastAsia" w:hAnsiTheme="minorEastAsia" w:hint="eastAsia"/>
              </w:rPr>
              <w:t>登录</w:t>
            </w:r>
            <w:r>
              <w:rPr>
                <w:rFonts w:asciiTheme="minorEastAsia" w:hAnsiTheme="minorEastAsia"/>
              </w:rPr>
              <w:t>：去除随机验证码</w:t>
            </w:r>
          </w:p>
          <w:p w14:paraId="62F0EE5C" w14:textId="77777777" w:rsidR="0076630D" w:rsidRDefault="00D7272D">
            <w:pPr>
              <w:pStyle w:val="af2"/>
              <w:numPr>
                <w:ilvl w:val="0"/>
                <w:numId w:val="53"/>
              </w:numPr>
              <w:ind w:firstLineChars="0"/>
              <w:jc w:val="left"/>
              <w:rPr>
                <w:rFonts w:asciiTheme="minorEastAsia" w:hAnsiTheme="minorEastAsia"/>
              </w:rPr>
            </w:pPr>
            <w:r>
              <w:rPr>
                <w:rFonts w:asciiTheme="minorEastAsia" w:hAnsiTheme="minorEastAsia" w:hint="eastAsia"/>
              </w:rPr>
              <w:t>去除</w:t>
            </w:r>
            <w:r>
              <w:rPr>
                <w:rFonts w:asciiTheme="minorEastAsia" w:hAnsiTheme="minorEastAsia"/>
              </w:rPr>
              <w:t>设置向导</w:t>
            </w:r>
          </w:p>
          <w:p w14:paraId="4FF52D7E" w14:textId="77777777" w:rsidR="0076630D" w:rsidRDefault="00D7272D">
            <w:pPr>
              <w:pStyle w:val="af2"/>
              <w:numPr>
                <w:ilvl w:val="0"/>
                <w:numId w:val="53"/>
              </w:numPr>
              <w:ind w:firstLineChars="0"/>
              <w:jc w:val="left"/>
              <w:rPr>
                <w:rFonts w:asciiTheme="minorEastAsia" w:hAnsiTheme="minorEastAsia"/>
              </w:rPr>
            </w:pPr>
            <w:r>
              <w:rPr>
                <w:rFonts w:asciiTheme="minorEastAsia" w:hAnsiTheme="minorEastAsia" w:hint="eastAsia"/>
              </w:rPr>
              <w:t>6.1.2系统信息：去除管理IP，增加设备码，PN和SN待定；系统资源状态移至概览</w:t>
            </w:r>
          </w:p>
          <w:p w14:paraId="0BDF0E19" w14:textId="77777777" w:rsidR="0076630D" w:rsidRDefault="00D7272D">
            <w:pPr>
              <w:pStyle w:val="af2"/>
              <w:numPr>
                <w:ilvl w:val="0"/>
                <w:numId w:val="53"/>
              </w:numPr>
              <w:ind w:firstLineChars="0"/>
              <w:jc w:val="left"/>
              <w:rPr>
                <w:rFonts w:asciiTheme="minorEastAsia" w:hAnsiTheme="minorEastAsia"/>
              </w:rPr>
            </w:pPr>
            <w:r>
              <w:rPr>
                <w:rFonts w:asciiTheme="minorEastAsia" w:hAnsiTheme="minorEastAsia" w:hint="eastAsia"/>
              </w:rPr>
              <w:lastRenderedPageBreak/>
              <w:t xml:space="preserve">7.1VLAN </w:t>
            </w:r>
            <w:r>
              <w:rPr>
                <w:rFonts w:asciiTheme="minorEastAsia" w:hAnsiTheme="minorEastAsia"/>
              </w:rPr>
              <w:t>IP</w:t>
            </w:r>
            <w:r>
              <w:rPr>
                <w:rFonts w:asciiTheme="minorEastAsia" w:hAnsiTheme="minorEastAsia" w:hint="eastAsia"/>
              </w:rPr>
              <w:t>接口：IP地址</w:t>
            </w:r>
            <w:r>
              <w:rPr>
                <w:rFonts w:asciiTheme="minorEastAsia" w:hAnsiTheme="minorEastAsia"/>
              </w:rPr>
              <w:t>增加输入</w:t>
            </w:r>
            <w:r>
              <w:rPr>
                <w:rFonts w:asciiTheme="minorEastAsia" w:hAnsiTheme="minorEastAsia" w:hint="eastAsia"/>
              </w:rPr>
              <w:t>限制</w:t>
            </w:r>
            <w:r>
              <w:rPr>
                <w:rFonts w:asciiTheme="minorEastAsia" w:hAnsiTheme="minorEastAsia"/>
              </w:rPr>
              <w:t>与报错提示；</w:t>
            </w:r>
            <w:r>
              <w:rPr>
                <w:rFonts w:asciiTheme="minorEastAsia" w:hAnsiTheme="minorEastAsia" w:hint="eastAsia"/>
              </w:rPr>
              <w:t>VLAN</w:t>
            </w:r>
            <w:r>
              <w:rPr>
                <w:rFonts w:asciiTheme="minorEastAsia" w:hAnsiTheme="minorEastAsia"/>
              </w:rPr>
              <w:t xml:space="preserve"> IP</w:t>
            </w:r>
            <w:r>
              <w:rPr>
                <w:rFonts w:asciiTheme="minorEastAsia" w:hAnsiTheme="minorEastAsia" w:hint="eastAsia"/>
              </w:rPr>
              <w:t>接口IP地址增加DHCP支持，DHCP IP支持release和renew</w:t>
            </w:r>
          </w:p>
          <w:p w14:paraId="072C87F6" w14:textId="77777777" w:rsidR="0076630D" w:rsidRDefault="00D7272D">
            <w:pPr>
              <w:pStyle w:val="af2"/>
              <w:numPr>
                <w:ilvl w:val="0"/>
                <w:numId w:val="53"/>
              </w:numPr>
              <w:ind w:firstLineChars="0"/>
              <w:jc w:val="left"/>
              <w:rPr>
                <w:rFonts w:asciiTheme="minorEastAsia" w:hAnsiTheme="minorEastAsia"/>
              </w:rPr>
            </w:pPr>
            <w:r>
              <w:rPr>
                <w:rFonts w:asciiTheme="minorEastAsia" w:hAnsiTheme="minorEastAsia" w:hint="eastAsia"/>
              </w:rPr>
              <w:t>8.1基础设置：更新设备名称输入支持</w:t>
            </w:r>
          </w:p>
          <w:p w14:paraId="5268A8A8" w14:textId="77777777" w:rsidR="0076630D" w:rsidRDefault="00D7272D">
            <w:pPr>
              <w:pStyle w:val="af2"/>
              <w:numPr>
                <w:ilvl w:val="0"/>
                <w:numId w:val="53"/>
              </w:numPr>
              <w:ind w:firstLineChars="0"/>
              <w:jc w:val="left"/>
              <w:rPr>
                <w:rFonts w:asciiTheme="minorEastAsia" w:hAnsiTheme="minorEastAsia"/>
              </w:rPr>
            </w:pPr>
            <w:r>
              <w:rPr>
                <w:rFonts w:asciiTheme="minorEastAsia" w:hAnsiTheme="minorEastAsia" w:hint="eastAsia"/>
              </w:rPr>
              <w:t>8.2.1管理IP地址：移至FP2实现</w:t>
            </w:r>
          </w:p>
          <w:p w14:paraId="141B0907" w14:textId="77777777" w:rsidR="0076630D" w:rsidRDefault="00D7272D">
            <w:pPr>
              <w:pStyle w:val="af2"/>
              <w:numPr>
                <w:ilvl w:val="0"/>
                <w:numId w:val="53"/>
              </w:numPr>
              <w:ind w:firstLineChars="0"/>
              <w:jc w:val="left"/>
              <w:rPr>
                <w:rFonts w:asciiTheme="minorEastAsia" w:hAnsiTheme="minorEastAsia"/>
              </w:rPr>
            </w:pPr>
            <w:r>
              <w:rPr>
                <w:rFonts w:asciiTheme="minorEastAsia" w:hAnsiTheme="minorEastAsia" w:hint="eastAsia"/>
              </w:rPr>
              <w:t>8.3升级：优化升级确认弹窗；去除启动时检查升级；</w:t>
            </w:r>
          </w:p>
          <w:p w14:paraId="6C361CC5" w14:textId="77777777" w:rsidR="0076630D" w:rsidRDefault="00D7272D">
            <w:pPr>
              <w:pStyle w:val="af2"/>
              <w:numPr>
                <w:ilvl w:val="0"/>
                <w:numId w:val="53"/>
              </w:numPr>
              <w:ind w:firstLineChars="0"/>
              <w:jc w:val="left"/>
              <w:rPr>
                <w:rFonts w:asciiTheme="minorEastAsia" w:hAnsiTheme="minorEastAsia"/>
              </w:rPr>
            </w:pPr>
            <w:r>
              <w:rPr>
                <w:rFonts w:asciiTheme="minorEastAsia" w:hAnsiTheme="minorEastAsia" w:hint="eastAsia"/>
              </w:rPr>
              <w:t>8.4时间策略：优化策略名称</w:t>
            </w:r>
          </w:p>
        </w:tc>
        <w:tc>
          <w:tcPr>
            <w:tcW w:w="992" w:type="dxa"/>
            <w:shd w:val="clear" w:color="auto" w:fill="auto"/>
          </w:tcPr>
          <w:p w14:paraId="72FA997D" w14:textId="77777777" w:rsidR="0076630D" w:rsidRDefault="00D7272D">
            <w:pPr>
              <w:jc w:val="center"/>
              <w:rPr>
                <w:rFonts w:asciiTheme="minorEastAsia" w:hAnsiTheme="minorEastAsia"/>
              </w:rPr>
            </w:pPr>
            <w:r>
              <w:rPr>
                <w:rFonts w:asciiTheme="minorEastAsia" w:hAnsiTheme="minorEastAsia"/>
              </w:rPr>
              <w:lastRenderedPageBreak/>
              <w:t>x</w:t>
            </w:r>
            <w:r>
              <w:rPr>
                <w:rFonts w:asciiTheme="minorEastAsia" w:hAnsiTheme="minorEastAsia" w:hint="eastAsia"/>
              </w:rPr>
              <w:t>hfang</w:t>
            </w:r>
          </w:p>
        </w:tc>
      </w:tr>
      <w:tr w:rsidR="0076630D" w14:paraId="76DE3CA8" w14:textId="77777777">
        <w:tc>
          <w:tcPr>
            <w:tcW w:w="1276" w:type="dxa"/>
            <w:shd w:val="clear" w:color="auto" w:fill="auto"/>
          </w:tcPr>
          <w:p w14:paraId="1BC86CEC" w14:textId="77777777" w:rsidR="0076630D" w:rsidRDefault="00D7272D">
            <w:pPr>
              <w:jc w:val="center"/>
              <w:rPr>
                <w:rFonts w:asciiTheme="minorEastAsia" w:hAnsiTheme="minorEastAsia"/>
              </w:rPr>
            </w:pPr>
            <w:r>
              <w:rPr>
                <w:rFonts w:asciiTheme="minorEastAsia" w:hAnsiTheme="minorEastAsia" w:hint="eastAsia"/>
              </w:rPr>
              <w:lastRenderedPageBreak/>
              <w:t>1.0.0</w:t>
            </w:r>
          </w:p>
        </w:tc>
        <w:tc>
          <w:tcPr>
            <w:tcW w:w="2002" w:type="dxa"/>
            <w:shd w:val="clear" w:color="auto" w:fill="auto"/>
          </w:tcPr>
          <w:p w14:paraId="73076483" w14:textId="77777777" w:rsidR="0076630D" w:rsidRDefault="00D7272D">
            <w:pPr>
              <w:jc w:val="center"/>
              <w:rPr>
                <w:rFonts w:asciiTheme="minorEastAsia" w:hAnsiTheme="minorEastAsia"/>
              </w:rPr>
            </w:pPr>
            <w:r>
              <w:rPr>
                <w:rFonts w:asciiTheme="minorEastAsia" w:hAnsiTheme="minorEastAsia" w:hint="eastAsia"/>
              </w:rPr>
              <w:t>20</w:t>
            </w:r>
            <w:r>
              <w:rPr>
                <w:rFonts w:asciiTheme="minorEastAsia" w:hAnsiTheme="minorEastAsia"/>
              </w:rPr>
              <w:t>22.01.21</w:t>
            </w:r>
            <w:r>
              <w:rPr>
                <w:rFonts w:asciiTheme="minorEastAsia" w:hAnsiTheme="minorEastAsia" w:hint="eastAsia"/>
              </w:rPr>
              <w:t>～2</w:t>
            </w:r>
            <w:r>
              <w:rPr>
                <w:rFonts w:asciiTheme="minorEastAsia" w:hAnsiTheme="minorEastAsia"/>
              </w:rPr>
              <w:t>9</w:t>
            </w:r>
          </w:p>
        </w:tc>
        <w:tc>
          <w:tcPr>
            <w:tcW w:w="5511" w:type="dxa"/>
            <w:shd w:val="clear" w:color="auto" w:fill="auto"/>
          </w:tcPr>
          <w:p w14:paraId="7DA7DA11" w14:textId="77777777" w:rsidR="0076630D" w:rsidRDefault="00D7272D">
            <w:pPr>
              <w:jc w:val="center"/>
              <w:rPr>
                <w:rFonts w:asciiTheme="minorEastAsia" w:hAnsiTheme="minorEastAsia"/>
              </w:rPr>
            </w:pPr>
            <w:r>
              <w:rPr>
                <w:rFonts w:asciiTheme="minorEastAsia" w:hAnsiTheme="minorEastAsia" w:hint="eastAsia"/>
              </w:rPr>
              <w:t>I</w:t>
            </w:r>
            <w:r>
              <w:rPr>
                <w:rFonts w:asciiTheme="minorEastAsia" w:hAnsiTheme="minorEastAsia"/>
              </w:rPr>
              <w:t>nitial Draft</w:t>
            </w:r>
          </w:p>
        </w:tc>
        <w:tc>
          <w:tcPr>
            <w:tcW w:w="992" w:type="dxa"/>
            <w:shd w:val="clear" w:color="auto" w:fill="auto"/>
          </w:tcPr>
          <w:p w14:paraId="2B65AE58" w14:textId="77777777" w:rsidR="0076630D" w:rsidRDefault="00D7272D">
            <w:pPr>
              <w:jc w:val="center"/>
              <w:rPr>
                <w:rFonts w:asciiTheme="minorEastAsia" w:hAnsiTheme="minorEastAsia"/>
              </w:rPr>
            </w:pPr>
            <w:r>
              <w:rPr>
                <w:rFonts w:asciiTheme="minorEastAsia" w:hAnsiTheme="minorEastAsia"/>
              </w:rPr>
              <w:t>x</w:t>
            </w:r>
            <w:r>
              <w:rPr>
                <w:rFonts w:asciiTheme="minorEastAsia" w:hAnsiTheme="minorEastAsia" w:hint="eastAsia"/>
              </w:rPr>
              <w:t>hfang</w:t>
            </w:r>
          </w:p>
        </w:tc>
      </w:tr>
      <w:tr w:rsidR="0076630D" w14:paraId="2CE41193" w14:textId="77777777">
        <w:tc>
          <w:tcPr>
            <w:tcW w:w="1276" w:type="dxa"/>
            <w:shd w:val="clear" w:color="auto" w:fill="auto"/>
          </w:tcPr>
          <w:p w14:paraId="46C9FF4D" w14:textId="77777777" w:rsidR="0076630D" w:rsidRDefault="0076630D">
            <w:pPr>
              <w:jc w:val="center"/>
              <w:rPr>
                <w:rFonts w:asciiTheme="minorEastAsia" w:hAnsiTheme="minorEastAsia"/>
              </w:rPr>
            </w:pPr>
          </w:p>
        </w:tc>
        <w:tc>
          <w:tcPr>
            <w:tcW w:w="2002" w:type="dxa"/>
            <w:shd w:val="clear" w:color="auto" w:fill="auto"/>
          </w:tcPr>
          <w:p w14:paraId="4E5419FE" w14:textId="77777777" w:rsidR="0076630D" w:rsidRDefault="0076630D">
            <w:pPr>
              <w:jc w:val="center"/>
              <w:rPr>
                <w:rFonts w:asciiTheme="minorEastAsia" w:hAnsiTheme="minorEastAsia"/>
              </w:rPr>
            </w:pPr>
          </w:p>
        </w:tc>
        <w:tc>
          <w:tcPr>
            <w:tcW w:w="5511" w:type="dxa"/>
            <w:shd w:val="clear" w:color="auto" w:fill="auto"/>
          </w:tcPr>
          <w:p w14:paraId="0B760A21" w14:textId="77777777" w:rsidR="0076630D" w:rsidRDefault="0076630D">
            <w:pPr>
              <w:jc w:val="center"/>
              <w:rPr>
                <w:rFonts w:asciiTheme="minorEastAsia" w:hAnsiTheme="minorEastAsia"/>
              </w:rPr>
            </w:pPr>
          </w:p>
        </w:tc>
        <w:tc>
          <w:tcPr>
            <w:tcW w:w="992" w:type="dxa"/>
            <w:shd w:val="clear" w:color="auto" w:fill="auto"/>
          </w:tcPr>
          <w:p w14:paraId="4A6F5A32" w14:textId="77777777" w:rsidR="0076630D" w:rsidRDefault="0076630D">
            <w:pPr>
              <w:jc w:val="center"/>
              <w:rPr>
                <w:rFonts w:asciiTheme="minorEastAsia" w:hAnsiTheme="minorEastAsia"/>
              </w:rPr>
            </w:pPr>
          </w:p>
        </w:tc>
      </w:tr>
    </w:tbl>
    <w:p w14:paraId="4482ECF9" w14:textId="77777777" w:rsidR="0076630D" w:rsidRDefault="0076630D">
      <w:pPr>
        <w:rPr>
          <w:rFonts w:ascii="微软雅黑" w:eastAsia="微软雅黑" w:hAnsi="微软雅黑"/>
        </w:rPr>
      </w:pPr>
    </w:p>
    <w:bookmarkEnd w:id="0"/>
    <w:p w14:paraId="6DC9EB9D" w14:textId="77777777" w:rsidR="0076630D" w:rsidRDefault="00D7272D">
      <w:pPr>
        <w:rPr>
          <w:rFonts w:ascii="微软雅黑" w:eastAsia="微软雅黑" w:hAnsi="微软雅黑"/>
        </w:rPr>
      </w:pPr>
      <w:r>
        <w:rPr>
          <w:rFonts w:ascii="微软雅黑" w:eastAsia="微软雅黑" w:hAnsi="微软雅黑"/>
        </w:rPr>
        <w:br w:type="page"/>
      </w:r>
      <w:bookmarkStart w:id="15" w:name="_Toc55582152"/>
    </w:p>
    <w:p w14:paraId="7660DA19" w14:textId="77777777" w:rsidR="0076630D" w:rsidRDefault="00D7272D">
      <w:pPr>
        <w:pStyle w:val="1"/>
        <w:rPr>
          <w:rFonts w:ascii="微软雅黑" w:eastAsia="微软雅黑" w:hAnsi="微软雅黑"/>
        </w:rPr>
      </w:pPr>
      <w:bookmarkStart w:id="16" w:name="_Toc149138785"/>
      <w:bookmarkEnd w:id="15"/>
      <w:r>
        <w:rPr>
          <w:rFonts w:ascii="微软雅黑" w:eastAsia="微软雅黑" w:hAnsi="微软雅黑" w:hint="eastAsia"/>
        </w:rPr>
        <w:lastRenderedPageBreak/>
        <w:t>管理</w:t>
      </w:r>
      <w:bookmarkEnd w:id="16"/>
    </w:p>
    <w:p w14:paraId="7C9BD8DB" w14:textId="77777777" w:rsidR="0076630D" w:rsidRDefault="00D7272D">
      <w:pPr>
        <w:pStyle w:val="20"/>
        <w:numPr>
          <w:ilvl w:val="1"/>
          <w:numId w:val="1"/>
        </w:numPr>
        <w:rPr>
          <w:rFonts w:ascii="微软雅黑" w:eastAsia="微软雅黑" w:hAnsi="微软雅黑"/>
        </w:rPr>
      </w:pPr>
      <w:bookmarkStart w:id="17" w:name="_支持管理的UI方式"/>
      <w:bookmarkStart w:id="18" w:name="_Toc149138786"/>
      <w:bookmarkEnd w:id="17"/>
      <w:r>
        <w:rPr>
          <w:rFonts w:ascii="微软雅黑" w:eastAsia="微软雅黑" w:hAnsi="微软雅黑" w:hint="eastAsia"/>
        </w:rPr>
        <w:t>支持</w:t>
      </w:r>
      <w:r>
        <w:rPr>
          <w:rFonts w:ascii="微软雅黑" w:eastAsia="微软雅黑" w:hAnsi="微软雅黑"/>
        </w:rPr>
        <w:t>管理的UI方式</w:t>
      </w:r>
      <w:bookmarkEnd w:id="18"/>
    </w:p>
    <w:p w14:paraId="01DB396E" w14:textId="71554E90" w:rsidR="0076630D" w:rsidRDefault="00D7272D">
      <w:pPr>
        <w:ind w:firstLineChars="200" w:firstLine="420"/>
        <w:rPr>
          <w:rFonts w:ascii="微软雅黑" w:eastAsia="微软雅黑" w:hAnsi="微软雅黑"/>
        </w:rPr>
      </w:pPr>
      <w:r>
        <w:rPr>
          <w:rFonts w:ascii="微软雅黑" w:eastAsia="微软雅黑" w:hAnsi="微软雅黑" w:hint="eastAsia"/>
        </w:rPr>
        <w:t>GWN7</w:t>
      </w:r>
      <w:r>
        <w:rPr>
          <w:rFonts w:ascii="微软雅黑" w:eastAsia="微软雅黑" w:hAnsi="微软雅黑"/>
        </w:rPr>
        <w:t>8XX系列</w:t>
      </w:r>
      <w:r>
        <w:rPr>
          <w:rFonts w:ascii="微软雅黑" w:eastAsia="微软雅黑" w:hAnsi="微软雅黑" w:hint="eastAsia"/>
        </w:rPr>
        <w:t>交换机</w:t>
      </w:r>
      <w:r>
        <w:rPr>
          <w:rFonts w:ascii="微软雅黑" w:eastAsia="微软雅黑" w:hAnsi="微软雅黑"/>
        </w:rPr>
        <w:t>支持</w:t>
      </w:r>
      <w:r>
        <w:rPr>
          <w:rFonts w:ascii="微软雅黑" w:eastAsia="微软雅黑" w:hAnsi="微软雅黑" w:hint="eastAsia"/>
        </w:rPr>
        <w:t>Console口</w:t>
      </w:r>
      <w:r>
        <w:rPr>
          <w:rFonts w:ascii="微软雅黑" w:eastAsia="微软雅黑" w:hAnsi="微软雅黑"/>
        </w:rPr>
        <w:t>、</w:t>
      </w:r>
      <w:r>
        <w:rPr>
          <w:rFonts w:ascii="微软雅黑" w:eastAsia="微软雅黑" w:hAnsi="微软雅黑" w:hint="eastAsia"/>
        </w:rPr>
        <w:t>本地W</w:t>
      </w:r>
      <w:r>
        <w:rPr>
          <w:rFonts w:ascii="微软雅黑" w:eastAsia="微软雅黑" w:hAnsi="微软雅黑"/>
        </w:rPr>
        <w:t>eb</w:t>
      </w:r>
      <w:r>
        <w:rPr>
          <w:rFonts w:ascii="微软雅黑" w:eastAsia="微软雅黑" w:hAnsi="微软雅黑" w:hint="eastAsia"/>
        </w:rPr>
        <w:t>浏览器、GWN云端管理(包括</w:t>
      </w:r>
      <w:r>
        <w:rPr>
          <w:rFonts w:ascii="微软雅黑" w:eastAsia="微软雅黑" w:hAnsi="微软雅黑"/>
        </w:rPr>
        <w:t>Web平台</w:t>
      </w:r>
      <w:r>
        <w:rPr>
          <w:rFonts w:ascii="微软雅黑" w:eastAsia="微软雅黑" w:hAnsi="微软雅黑" w:hint="eastAsia"/>
        </w:rPr>
        <w:t>(</w:t>
      </w:r>
      <w:r>
        <w:rPr>
          <w:rFonts w:ascii="微软雅黑" w:eastAsia="微软雅黑" w:hAnsi="微软雅黑"/>
        </w:rPr>
        <w:t>Cloud&amp;Manager</w:t>
      </w:r>
      <w:r>
        <w:rPr>
          <w:rFonts w:ascii="微软雅黑" w:eastAsia="微软雅黑" w:hAnsi="微软雅黑" w:hint="eastAsia"/>
        </w:rPr>
        <w:t>)</w:t>
      </w:r>
      <w:r>
        <w:rPr>
          <w:rFonts w:ascii="微软雅黑" w:eastAsia="微软雅黑" w:hAnsi="微软雅黑"/>
        </w:rPr>
        <w:t>和App</w:t>
      </w:r>
      <w:r>
        <w:rPr>
          <w:rFonts w:ascii="微软雅黑" w:eastAsia="微软雅黑" w:hAnsi="微软雅黑" w:hint="eastAsia"/>
        </w:rPr>
        <w:t>)</w:t>
      </w:r>
      <w:r w:rsidR="00F64586">
        <w:rPr>
          <w:rFonts w:ascii="微软雅黑" w:eastAsia="微软雅黑" w:hAnsi="微软雅黑" w:hint="eastAsia"/>
        </w:rPr>
        <w:t>、</w:t>
      </w:r>
      <w:r w:rsidR="00F64586">
        <w:rPr>
          <w:rFonts w:ascii="微软雅黑" w:eastAsia="微软雅黑" w:hAnsi="微软雅黑"/>
        </w:rPr>
        <w:t>TR-069四</w:t>
      </w:r>
      <w:r>
        <w:rPr>
          <w:rFonts w:ascii="微软雅黑" w:eastAsia="微软雅黑" w:hAnsi="微软雅黑" w:hint="eastAsia"/>
        </w:rPr>
        <w:t>种方式：</w:t>
      </w:r>
    </w:p>
    <w:p w14:paraId="5236EBC7" w14:textId="0B70E498" w:rsidR="0076630D" w:rsidRDefault="00D7272D">
      <w:pPr>
        <w:pStyle w:val="12"/>
        <w:numPr>
          <w:ilvl w:val="0"/>
          <w:numId w:val="54"/>
        </w:numPr>
        <w:ind w:firstLineChars="0"/>
        <w:rPr>
          <w:rFonts w:ascii="微软雅黑" w:eastAsia="微软雅黑" w:hAnsi="微软雅黑"/>
        </w:rPr>
      </w:pPr>
      <w:r>
        <w:rPr>
          <w:rFonts w:ascii="微软雅黑" w:eastAsia="微软雅黑" w:hAnsi="微软雅黑" w:hint="eastAsia"/>
        </w:rPr>
        <w:t>本文档会在后续章节（4章-</w:t>
      </w:r>
      <w:r>
        <w:rPr>
          <w:rFonts w:ascii="微软雅黑" w:eastAsia="微软雅黑" w:hAnsi="微软雅黑"/>
        </w:rPr>
        <w:t>1</w:t>
      </w:r>
      <w:r w:rsidR="00B7293A">
        <w:rPr>
          <w:rFonts w:ascii="微软雅黑" w:eastAsia="微软雅黑" w:hAnsi="微软雅黑"/>
        </w:rPr>
        <w:t>5</w:t>
      </w:r>
      <w:r>
        <w:rPr>
          <w:rFonts w:ascii="微软雅黑" w:eastAsia="微软雅黑" w:hAnsi="微软雅黑" w:hint="eastAsia"/>
        </w:rPr>
        <w:t>章）中详细描述对W</w:t>
      </w:r>
      <w:r>
        <w:rPr>
          <w:rFonts w:ascii="微软雅黑" w:eastAsia="微软雅黑" w:hAnsi="微软雅黑"/>
        </w:rPr>
        <w:t>eb</w:t>
      </w:r>
      <w:r>
        <w:rPr>
          <w:rFonts w:ascii="微软雅黑" w:eastAsia="微软雅黑" w:hAnsi="微软雅黑" w:hint="eastAsia"/>
        </w:rPr>
        <w:t xml:space="preserve"> UI的需求；</w:t>
      </w:r>
    </w:p>
    <w:p w14:paraId="200021B1" w14:textId="7E184872" w:rsidR="0076630D" w:rsidRDefault="00D7272D">
      <w:pPr>
        <w:pStyle w:val="12"/>
        <w:numPr>
          <w:ilvl w:val="0"/>
          <w:numId w:val="54"/>
        </w:numPr>
        <w:ind w:firstLineChars="0"/>
        <w:rPr>
          <w:rFonts w:ascii="微软雅黑" w:eastAsia="微软雅黑" w:hAnsi="微软雅黑"/>
        </w:rPr>
      </w:pPr>
      <w:r>
        <w:rPr>
          <w:rFonts w:ascii="微软雅黑" w:eastAsia="微软雅黑" w:hAnsi="微软雅黑"/>
        </w:rPr>
        <w:t>GWN.Cloud</w:t>
      </w:r>
      <w:r>
        <w:rPr>
          <w:rFonts w:ascii="微软雅黑" w:eastAsia="微软雅黑" w:hAnsi="微软雅黑" w:hint="eastAsia"/>
        </w:rPr>
        <w:t>的大致功能基本和本地的W</w:t>
      </w:r>
      <w:r>
        <w:rPr>
          <w:rFonts w:ascii="微软雅黑" w:eastAsia="微软雅黑" w:hAnsi="微软雅黑"/>
        </w:rPr>
        <w:t>eb</w:t>
      </w:r>
      <w:r>
        <w:rPr>
          <w:rFonts w:ascii="微软雅黑" w:eastAsia="微软雅黑" w:hAnsi="微软雅黑" w:hint="eastAsia"/>
        </w:rPr>
        <w:t>保持一致（具体以</w:t>
      </w:r>
      <w:r>
        <w:rPr>
          <w:rFonts w:ascii="微软雅黑" w:eastAsia="微软雅黑" w:hAnsi="微软雅黑"/>
        </w:rPr>
        <w:t>Cloud需求为准</w:t>
      </w:r>
      <w:r>
        <w:rPr>
          <w:rFonts w:ascii="微软雅黑" w:eastAsia="微软雅黑" w:hAnsi="微软雅黑" w:hint="eastAsia"/>
        </w:rPr>
        <w:t>），FP</w:t>
      </w:r>
      <w:r>
        <w:rPr>
          <w:rFonts w:ascii="微软雅黑" w:eastAsia="微软雅黑" w:hAnsi="微软雅黑"/>
        </w:rPr>
        <w:t>1</w:t>
      </w:r>
      <w:r>
        <w:rPr>
          <w:rFonts w:ascii="微软雅黑" w:eastAsia="微软雅黑" w:hAnsi="微软雅黑" w:hint="eastAsia"/>
        </w:rPr>
        <w:t>阶段</w:t>
      </w:r>
      <w:r>
        <w:rPr>
          <w:rFonts w:ascii="微软雅黑" w:eastAsia="微软雅黑" w:hAnsi="微软雅黑"/>
        </w:rPr>
        <w:t>先利用</w:t>
      </w:r>
      <w:r>
        <w:rPr>
          <w:rFonts w:ascii="微软雅黑" w:eastAsia="微软雅黑" w:hAnsi="微软雅黑" w:hint="eastAsia"/>
        </w:rPr>
        <w:t>映射</w:t>
      </w:r>
      <w:r>
        <w:rPr>
          <w:rFonts w:ascii="微软雅黑" w:eastAsia="微软雅黑" w:hAnsi="微软雅黑"/>
        </w:rPr>
        <w:t>方式（</w:t>
      </w:r>
      <w:r>
        <w:rPr>
          <w:rFonts w:ascii="微软雅黑" w:eastAsia="微软雅黑" w:hAnsi="微软雅黑" w:hint="eastAsia"/>
        </w:rPr>
        <w:t>与</w:t>
      </w:r>
      <w:r>
        <w:rPr>
          <w:rFonts w:ascii="微软雅黑" w:eastAsia="微软雅黑" w:hAnsi="微软雅黑"/>
        </w:rPr>
        <w:t>路由器保持一致，采用SSH</w:t>
      </w:r>
      <w:r>
        <w:rPr>
          <w:rFonts w:ascii="微软雅黑" w:eastAsia="微软雅黑" w:hAnsi="微软雅黑" w:hint="eastAsia"/>
        </w:rPr>
        <w:t>反向隧道</w:t>
      </w:r>
      <w:r>
        <w:rPr>
          <w:rFonts w:ascii="微软雅黑" w:eastAsia="微软雅黑" w:hAnsi="微软雅黑"/>
        </w:rPr>
        <w:t>方式）访问本地Web端页面进行管理，后续</w:t>
      </w:r>
      <w:r>
        <w:rPr>
          <w:rFonts w:ascii="微软雅黑" w:eastAsia="微软雅黑" w:hAnsi="微软雅黑" w:hint="eastAsia"/>
        </w:rPr>
        <w:t>FP</w:t>
      </w:r>
      <w:r w:rsidR="00F41AFB">
        <w:rPr>
          <w:rFonts w:ascii="微软雅黑" w:eastAsia="微软雅黑" w:hAnsi="微软雅黑"/>
        </w:rPr>
        <w:t>1D</w:t>
      </w:r>
      <w:r>
        <w:rPr>
          <w:rFonts w:ascii="微软雅黑" w:eastAsia="微软雅黑" w:hAnsi="微软雅黑" w:hint="eastAsia"/>
        </w:rPr>
        <w:t>阶段</w:t>
      </w:r>
      <w:r>
        <w:rPr>
          <w:rFonts w:ascii="微软雅黑" w:eastAsia="微软雅黑" w:hAnsi="微软雅黑"/>
        </w:rPr>
        <w:t>再移步至Cloud云端进行</w:t>
      </w:r>
      <w:r>
        <w:rPr>
          <w:rFonts w:ascii="微软雅黑" w:eastAsia="微软雅黑" w:hAnsi="微软雅黑" w:hint="eastAsia"/>
        </w:rPr>
        <w:t>集中</w:t>
      </w:r>
      <w:r>
        <w:rPr>
          <w:rFonts w:ascii="微软雅黑" w:eastAsia="微软雅黑" w:hAnsi="微软雅黑"/>
        </w:rPr>
        <w:t>管理</w:t>
      </w:r>
      <w:r>
        <w:rPr>
          <w:rFonts w:ascii="微软雅黑" w:eastAsia="微软雅黑" w:hAnsi="微软雅黑" w:hint="eastAsia"/>
        </w:rPr>
        <w:t>；APP</w:t>
      </w:r>
      <w:r>
        <w:rPr>
          <w:rFonts w:ascii="微软雅黑" w:eastAsia="微软雅黑" w:hAnsi="微软雅黑"/>
        </w:rPr>
        <w:t>端管理</w:t>
      </w:r>
      <w:r w:rsidR="00F41AFB">
        <w:rPr>
          <w:rFonts w:ascii="微软雅黑" w:eastAsia="微软雅黑" w:hAnsi="微软雅黑" w:hint="eastAsia"/>
        </w:rPr>
        <w:t>根据</w:t>
      </w:r>
      <w:r w:rsidR="00F41AFB">
        <w:rPr>
          <w:rFonts w:ascii="微软雅黑" w:eastAsia="微软雅黑" w:hAnsi="微软雅黑"/>
        </w:rPr>
        <w:t>Cloud计划进行支持</w:t>
      </w:r>
      <w:r>
        <w:rPr>
          <w:rFonts w:ascii="微软雅黑" w:eastAsia="微软雅黑" w:hAnsi="微软雅黑" w:hint="eastAsia"/>
        </w:rPr>
        <w:t>；</w:t>
      </w:r>
    </w:p>
    <w:p w14:paraId="4019391A" w14:textId="77777777" w:rsidR="0076630D" w:rsidRDefault="00D7272D">
      <w:pPr>
        <w:pStyle w:val="12"/>
        <w:numPr>
          <w:ilvl w:val="0"/>
          <w:numId w:val="54"/>
        </w:numPr>
        <w:ind w:firstLineChars="0"/>
        <w:rPr>
          <w:rFonts w:ascii="微软雅黑" w:eastAsia="微软雅黑" w:hAnsi="微软雅黑"/>
        </w:rPr>
      </w:pPr>
      <w:r>
        <w:rPr>
          <w:rFonts w:ascii="微软雅黑" w:eastAsia="微软雅黑" w:hAnsi="微软雅黑" w:hint="eastAsia"/>
        </w:rPr>
        <w:t>私有云GWN</w:t>
      </w:r>
      <w:r>
        <w:rPr>
          <w:rFonts w:ascii="微软雅黑" w:eastAsia="微软雅黑" w:hAnsi="微软雅黑"/>
        </w:rPr>
        <w:t xml:space="preserve"> Manager，支持二层和三层发现协议进行</w:t>
      </w:r>
      <w:r>
        <w:rPr>
          <w:rFonts w:ascii="微软雅黑" w:eastAsia="微软雅黑" w:hAnsi="微软雅黑" w:hint="eastAsia"/>
        </w:rPr>
        <w:t>对</w:t>
      </w:r>
      <w:r>
        <w:rPr>
          <w:rFonts w:ascii="微软雅黑" w:eastAsia="微软雅黑" w:hAnsi="微软雅黑"/>
        </w:rPr>
        <w:t>交换机的接管。</w:t>
      </w:r>
    </w:p>
    <w:p w14:paraId="22B05DF5" w14:textId="77777777" w:rsidR="0076630D" w:rsidRDefault="00D7272D">
      <w:pPr>
        <w:pStyle w:val="12"/>
        <w:numPr>
          <w:ilvl w:val="0"/>
          <w:numId w:val="54"/>
        </w:numPr>
        <w:ind w:firstLineChars="0"/>
        <w:rPr>
          <w:rFonts w:ascii="微软雅黑" w:eastAsia="微软雅黑" w:hAnsi="微软雅黑"/>
        </w:rPr>
      </w:pPr>
      <w:r>
        <w:rPr>
          <w:rFonts w:ascii="微软雅黑" w:eastAsia="微软雅黑" w:hAnsi="微软雅黑" w:hint="eastAsia"/>
        </w:rPr>
        <w:t>Console</w:t>
      </w:r>
      <w:r>
        <w:rPr>
          <w:rFonts w:ascii="微软雅黑" w:eastAsia="微软雅黑" w:hAnsi="微软雅黑"/>
        </w:rPr>
        <w:t>口管理：通过串口线连接Console口与PC，利用三方软件如SecureCRT登录交换机，采用命令进行管理</w:t>
      </w:r>
      <w:r>
        <w:rPr>
          <w:rFonts w:ascii="微软雅黑" w:eastAsia="微软雅黑" w:hAnsi="微软雅黑" w:hint="eastAsia"/>
        </w:rPr>
        <w:t>。</w:t>
      </w:r>
    </w:p>
    <w:p w14:paraId="70B3EEC8" w14:textId="44DF6588" w:rsidR="00F64586" w:rsidRDefault="00F64586">
      <w:pPr>
        <w:pStyle w:val="12"/>
        <w:numPr>
          <w:ilvl w:val="0"/>
          <w:numId w:val="54"/>
        </w:numPr>
        <w:ind w:firstLineChars="0"/>
        <w:rPr>
          <w:rFonts w:ascii="微软雅黑" w:eastAsia="微软雅黑" w:hAnsi="微软雅黑"/>
        </w:rPr>
      </w:pPr>
      <w:r>
        <w:rPr>
          <w:rFonts w:ascii="微软雅黑" w:eastAsia="微软雅黑" w:hAnsi="微软雅黑"/>
        </w:rPr>
        <w:t>TR-069平台</w:t>
      </w:r>
      <w:r>
        <w:rPr>
          <w:rFonts w:ascii="微软雅黑" w:eastAsia="微软雅黑" w:hAnsi="微软雅黑" w:hint="eastAsia"/>
        </w:rPr>
        <w:t>，</w:t>
      </w:r>
      <w:r>
        <w:rPr>
          <w:rFonts w:ascii="微软雅黑" w:eastAsia="微软雅黑" w:hAnsi="微软雅黑"/>
        </w:rPr>
        <w:t>利用三方CPE</w:t>
      </w:r>
      <w:r>
        <w:rPr>
          <w:rFonts w:ascii="微软雅黑" w:eastAsia="微软雅黑" w:hAnsi="微软雅黑" w:hint="eastAsia"/>
        </w:rPr>
        <w:t>管理</w:t>
      </w:r>
      <w:r>
        <w:rPr>
          <w:rFonts w:ascii="微软雅黑" w:eastAsia="微软雅黑" w:hAnsi="微软雅黑"/>
        </w:rPr>
        <w:t>平台对交换机进行管理。</w:t>
      </w:r>
    </w:p>
    <w:p w14:paraId="63114CBB" w14:textId="77777777" w:rsidR="0076630D" w:rsidRDefault="0076630D">
      <w:pPr>
        <w:pStyle w:val="12"/>
        <w:ind w:firstLineChars="0" w:firstLine="0"/>
        <w:rPr>
          <w:rFonts w:ascii="微软雅黑" w:eastAsia="微软雅黑" w:hAnsi="微软雅黑"/>
        </w:rPr>
      </w:pPr>
    </w:p>
    <w:p w14:paraId="29B97BC6" w14:textId="77777777" w:rsidR="0076630D" w:rsidRDefault="00D7272D">
      <w:pPr>
        <w:pStyle w:val="12"/>
        <w:rPr>
          <w:rFonts w:ascii="微软雅黑" w:eastAsia="微软雅黑" w:hAnsi="微软雅黑"/>
        </w:rPr>
      </w:pPr>
      <w:r>
        <w:rPr>
          <w:rFonts w:ascii="微软雅黑" w:eastAsia="微软雅黑" w:hAnsi="微软雅黑"/>
        </w:rPr>
        <w:t>GWN78XX交换机还支持</w:t>
      </w:r>
      <w:r>
        <w:rPr>
          <w:rFonts w:ascii="微软雅黑" w:eastAsia="微软雅黑" w:hAnsi="微软雅黑" w:hint="eastAsia"/>
        </w:rPr>
        <w:t>mDNS协议</w:t>
      </w:r>
      <w:r>
        <w:rPr>
          <w:rFonts w:ascii="微软雅黑" w:eastAsia="微软雅黑" w:hAnsi="微软雅黑"/>
          <w:color w:val="EEECE1" w:themeColor="background2"/>
          <w:highlight w:val="blue"/>
        </w:rPr>
        <w:t>(FP1D)</w:t>
      </w:r>
      <w:r>
        <w:rPr>
          <w:rFonts w:ascii="微软雅黑" w:eastAsia="微软雅黑" w:hAnsi="微软雅黑" w:hint="eastAsia"/>
        </w:rPr>
        <w:t>。</w:t>
      </w:r>
      <w:r>
        <w:rPr>
          <w:rFonts w:ascii="微软雅黑" w:eastAsia="微软雅黑" w:hAnsi="微软雅黑"/>
        </w:rPr>
        <w:t>用于</w:t>
      </w:r>
      <w:r>
        <w:rPr>
          <w:rFonts w:ascii="微软雅黑" w:eastAsia="微软雅黑" w:hAnsi="微软雅黑" w:hint="eastAsia"/>
        </w:rPr>
        <w:t>第三方</w:t>
      </w:r>
      <w:r>
        <w:rPr>
          <w:rFonts w:ascii="微软雅黑" w:eastAsia="微软雅黑" w:hAnsi="微软雅黑"/>
        </w:rPr>
        <w:t>Discovery工具</w:t>
      </w:r>
      <w:r>
        <w:rPr>
          <w:rFonts w:ascii="微软雅黑" w:eastAsia="微软雅黑" w:hAnsi="微软雅黑" w:hint="eastAsia"/>
        </w:rPr>
        <w:t>发现</w:t>
      </w:r>
      <w:r>
        <w:rPr>
          <w:rFonts w:ascii="微软雅黑" w:eastAsia="微软雅黑" w:hAnsi="微软雅黑"/>
        </w:rPr>
        <w:t>局域网内的交换机设备，需要</w:t>
      </w:r>
      <w:r>
        <w:rPr>
          <w:rFonts w:ascii="微软雅黑" w:eastAsia="微软雅黑" w:hAnsi="微软雅黑" w:hint="eastAsia"/>
        </w:rPr>
        <w:t>携带</w:t>
      </w:r>
      <w:r>
        <w:rPr>
          <w:rFonts w:ascii="微软雅黑" w:eastAsia="微软雅黑" w:hAnsi="微软雅黑"/>
        </w:rPr>
        <w:t>如下信息：</w:t>
      </w:r>
    </w:p>
    <w:p w14:paraId="4BCE2C9A" w14:textId="77777777" w:rsidR="0076630D" w:rsidRDefault="00D7272D">
      <w:pPr>
        <w:pStyle w:val="12"/>
        <w:numPr>
          <w:ilvl w:val="0"/>
          <w:numId w:val="55"/>
        </w:numPr>
        <w:ind w:firstLineChars="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状态</w:t>
      </w:r>
    </w:p>
    <w:p w14:paraId="3F91E956" w14:textId="77777777" w:rsidR="0076630D" w:rsidRDefault="00D7272D">
      <w:pPr>
        <w:pStyle w:val="12"/>
        <w:numPr>
          <w:ilvl w:val="0"/>
          <w:numId w:val="55"/>
        </w:numPr>
        <w:ind w:firstLineChars="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名称</w:t>
      </w:r>
    </w:p>
    <w:p w14:paraId="5BB15677" w14:textId="77777777" w:rsidR="0076630D" w:rsidRDefault="00D7272D">
      <w:pPr>
        <w:pStyle w:val="12"/>
        <w:numPr>
          <w:ilvl w:val="0"/>
          <w:numId w:val="55"/>
        </w:numPr>
        <w:ind w:firstLineChars="0"/>
        <w:rPr>
          <w:rFonts w:ascii="微软雅黑" w:eastAsia="微软雅黑" w:hAnsi="微软雅黑"/>
        </w:rPr>
      </w:pPr>
      <w:r>
        <w:rPr>
          <w:rFonts w:ascii="微软雅黑" w:eastAsia="微软雅黑" w:hAnsi="微软雅黑" w:hint="eastAsia"/>
        </w:rPr>
        <w:t>交换机型号</w:t>
      </w:r>
    </w:p>
    <w:p w14:paraId="3D4F0559" w14:textId="77777777" w:rsidR="0076630D" w:rsidRDefault="00D7272D">
      <w:pPr>
        <w:pStyle w:val="12"/>
        <w:numPr>
          <w:ilvl w:val="0"/>
          <w:numId w:val="55"/>
        </w:numPr>
        <w:ind w:firstLineChars="0"/>
        <w:rPr>
          <w:rFonts w:ascii="微软雅黑" w:eastAsia="微软雅黑" w:hAnsi="微软雅黑"/>
        </w:rPr>
      </w:pPr>
      <w:r>
        <w:rPr>
          <w:rFonts w:ascii="微软雅黑" w:eastAsia="微软雅黑" w:hAnsi="微软雅黑" w:hint="eastAsia"/>
        </w:rPr>
        <w:t>设备</w:t>
      </w:r>
      <w:r>
        <w:rPr>
          <w:rFonts w:ascii="微软雅黑" w:eastAsia="微软雅黑" w:hAnsi="微软雅黑"/>
        </w:rPr>
        <w:t>MAC地址</w:t>
      </w:r>
    </w:p>
    <w:p w14:paraId="1B8CF350" w14:textId="77777777" w:rsidR="0076630D" w:rsidRDefault="00D7272D">
      <w:pPr>
        <w:pStyle w:val="12"/>
        <w:numPr>
          <w:ilvl w:val="0"/>
          <w:numId w:val="55"/>
        </w:numPr>
        <w:ind w:firstLineChars="0"/>
        <w:rPr>
          <w:rFonts w:ascii="微软雅黑" w:eastAsia="微软雅黑" w:hAnsi="微软雅黑"/>
        </w:rPr>
      </w:pPr>
      <w:r>
        <w:rPr>
          <w:rFonts w:ascii="微软雅黑" w:eastAsia="微软雅黑" w:hAnsi="微软雅黑" w:hint="eastAsia"/>
        </w:rPr>
        <w:lastRenderedPageBreak/>
        <w:t>设备</w:t>
      </w:r>
      <w:r>
        <w:rPr>
          <w:rFonts w:ascii="微软雅黑" w:eastAsia="微软雅黑" w:hAnsi="微软雅黑"/>
        </w:rPr>
        <w:t>IP地址</w:t>
      </w:r>
    </w:p>
    <w:p w14:paraId="095EFE96" w14:textId="77777777" w:rsidR="0076630D" w:rsidRDefault="00D7272D">
      <w:pPr>
        <w:pStyle w:val="12"/>
        <w:numPr>
          <w:ilvl w:val="0"/>
          <w:numId w:val="55"/>
        </w:numPr>
        <w:ind w:firstLineChars="0"/>
        <w:rPr>
          <w:rFonts w:ascii="微软雅黑" w:eastAsia="微软雅黑" w:hAnsi="微软雅黑"/>
        </w:rPr>
      </w:pPr>
      <w:r>
        <w:rPr>
          <w:rFonts w:ascii="微软雅黑" w:eastAsia="微软雅黑" w:hAnsi="微软雅黑" w:hint="eastAsia"/>
        </w:rPr>
        <w:t>设备</w:t>
      </w:r>
      <w:r>
        <w:rPr>
          <w:rFonts w:ascii="微软雅黑" w:eastAsia="微软雅黑" w:hAnsi="微软雅黑"/>
        </w:rPr>
        <w:t>固件版本号</w:t>
      </w:r>
    </w:p>
    <w:p w14:paraId="1C596EA7" w14:textId="77777777" w:rsidR="0076630D" w:rsidRDefault="00D7272D">
      <w:pPr>
        <w:pStyle w:val="12"/>
        <w:numPr>
          <w:ilvl w:val="0"/>
          <w:numId w:val="55"/>
        </w:numPr>
        <w:ind w:firstLineChars="0"/>
        <w:rPr>
          <w:rFonts w:ascii="微软雅黑" w:eastAsia="微软雅黑" w:hAnsi="微软雅黑"/>
        </w:rPr>
      </w:pPr>
      <w:r>
        <w:rPr>
          <w:rFonts w:ascii="微软雅黑" w:eastAsia="微软雅黑" w:hAnsi="微软雅黑" w:hint="eastAsia"/>
        </w:rPr>
        <w:t>设备</w:t>
      </w:r>
      <w:r>
        <w:rPr>
          <w:rFonts w:ascii="微软雅黑" w:eastAsia="微软雅黑" w:hAnsi="微软雅黑"/>
        </w:rPr>
        <w:t>制造商</w:t>
      </w:r>
    </w:p>
    <w:p w14:paraId="2DF6ABF3" w14:textId="324D0A04" w:rsidR="0076630D" w:rsidRDefault="00D62CD4">
      <w:pPr>
        <w:pStyle w:val="12"/>
        <w:ind w:firstLineChars="0" w:firstLine="0"/>
        <w:rPr>
          <w:rFonts w:ascii="微软雅黑" w:eastAsia="微软雅黑" w:hAnsi="微软雅黑"/>
        </w:rPr>
      </w:pPr>
      <w:r>
        <w:rPr>
          <w:rFonts w:ascii="微软雅黑" w:eastAsia="微软雅黑" w:hAnsi="微软雅黑" w:hint="eastAsia"/>
        </w:rPr>
        <w:t xml:space="preserve">    支持</w:t>
      </w:r>
      <w:r>
        <w:rPr>
          <w:rFonts w:ascii="微软雅黑" w:eastAsia="微软雅黑" w:hAnsi="微软雅黑"/>
        </w:rPr>
        <w:t>所有VLAN接口参与发现过程，默认按照管理VLAN&gt;VLAN ID从小到大的优先级参与。</w:t>
      </w:r>
    </w:p>
    <w:p w14:paraId="5FBACFDF" w14:textId="77777777" w:rsidR="00D62CD4" w:rsidRDefault="00D62CD4">
      <w:pPr>
        <w:pStyle w:val="12"/>
        <w:ind w:firstLineChars="0" w:firstLine="0"/>
        <w:rPr>
          <w:rFonts w:ascii="微软雅黑" w:eastAsia="微软雅黑" w:hAnsi="微软雅黑"/>
        </w:rPr>
      </w:pPr>
    </w:p>
    <w:p w14:paraId="6B2F545A" w14:textId="77777777" w:rsidR="0076630D" w:rsidRDefault="00D7272D">
      <w:pPr>
        <w:pStyle w:val="20"/>
        <w:numPr>
          <w:ilvl w:val="1"/>
          <w:numId w:val="1"/>
        </w:numPr>
        <w:rPr>
          <w:rFonts w:ascii="微软雅黑" w:eastAsia="微软雅黑" w:hAnsi="微软雅黑"/>
        </w:rPr>
      </w:pPr>
      <w:bookmarkStart w:id="19" w:name="_Toc149138787"/>
      <w:r>
        <w:rPr>
          <w:rFonts w:ascii="微软雅黑" w:eastAsia="微软雅黑" w:hAnsi="微软雅黑" w:hint="eastAsia"/>
        </w:rPr>
        <w:t>本地</w:t>
      </w:r>
      <w:r>
        <w:rPr>
          <w:rFonts w:ascii="微软雅黑" w:eastAsia="微软雅黑" w:hAnsi="微软雅黑"/>
        </w:rPr>
        <w:t>Web</w:t>
      </w:r>
      <w:r>
        <w:rPr>
          <w:rFonts w:ascii="微软雅黑" w:eastAsia="微软雅黑" w:hAnsi="微软雅黑" w:hint="eastAsia"/>
        </w:rPr>
        <w:t>浏览器</w:t>
      </w:r>
      <w:bookmarkEnd w:id="19"/>
    </w:p>
    <w:p w14:paraId="11C4010D" w14:textId="77777777" w:rsidR="0076630D" w:rsidRDefault="00D7272D">
      <w:pPr>
        <w:rPr>
          <w:rFonts w:ascii="微软雅黑" w:eastAsia="微软雅黑" w:hAnsi="微软雅黑"/>
        </w:rPr>
      </w:pPr>
      <w:r>
        <w:rPr>
          <w:rFonts w:ascii="微软雅黑" w:eastAsia="微软雅黑" w:hAnsi="微软雅黑" w:hint="eastAsia"/>
        </w:rPr>
        <w:t>本地</w:t>
      </w:r>
      <w:r>
        <w:rPr>
          <w:rFonts w:ascii="微软雅黑" w:eastAsia="微软雅黑" w:hAnsi="微软雅黑"/>
        </w:rPr>
        <w:t>Web登录：</w:t>
      </w:r>
    </w:p>
    <w:p w14:paraId="2769090B" w14:textId="77777777" w:rsidR="0076630D" w:rsidRDefault="00D7272D">
      <w:pPr>
        <w:pStyle w:val="12"/>
        <w:numPr>
          <w:ilvl w:val="0"/>
          <w:numId w:val="55"/>
        </w:numPr>
        <w:ind w:firstLineChars="0"/>
        <w:rPr>
          <w:rFonts w:ascii="微软雅黑" w:eastAsia="微软雅黑" w:hAnsi="微软雅黑"/>
        </w:rPr>
      </w:pPr>
      <w:r>
        <w:rPr>
          <w:rFonts w:ascii="微软雅黑" w:eastAsia="微软雅黑" w:hAnsi="微软雅黑" w:hint="eastAsia"/>
        </w:rPr>
        <w:t>利用</w:t>
      </w:r>
      <w:r>
        <w:rPr>
          <w:rFonts w:ascii="微软雅黑" w:eastAsia="微软雅黑" w:hAnsi="微软雅黑"/>
        </w:rPr>
        <w:t>管理</w:t>
      </w:r>
      <w:r>
        <w:rPr>
          <w:rFonts w:ascii="微软雅黑" w:eastAsia="微软雅黑" w:hAnsi="微软雅黑" w:hint="eastAsia"/>
        </w:rPr>
        <w:t>IP地址</w:t>
      </w:r>
      <w:r>
        <w:rPr>
          <w:rFonts w:ascii="微软雅黑" w:eastAsia="微软雅黑" w:hAnsi="微软雅黑"/>
        </w:rPr>
        <w:t>，远程</w:t>
      </w:r>
      <w:r>
        <w:rPr>
          <w:rFonts w:ascii="微软雅黑" w:eastAsia="微软雅黑" w:hAnsi="微软雅黑" w:hint="eastAsia"/>
        </w:rPr>
        <w:t>打开</w:t>
      </w:r>
      <w:r>
        <w:rPr>
          <w:rFonts w:ascii="微软雅黑" w:eastAsia="微软雅黑" w:hAnsi="微软雅黑"/>
        </w:rPr>
        <w:t>Web管理平台入口</w:t>
      </w:r>
    </w:p>
    <w:p w14:paraId="038CC31E" w14:textId="77777777" w:rsidR="0076630D" w:rsidRDefault="00D7272D">
      <w:pPr>
        <w:pStyle w:val="12"/>
        <w:numPr>
          <w:ilvl w:val="0"/>
          <w:numId w:val="55"/>
        </w:numPr>
        <w:ind w:firstLineChars="0"/>
        <w:rPr>
          <w:rFonts w:ascii="微软雅黑" w:eastAsia="微软雅黑" w:hAnsi="微软雅黑"/>
        </w:rPr>
      </w:pPr>
      <w:r>
        <w:rPr>
          <w:rFonts w:ascii="微软雅黑" w:eastAsia="微软雅黑" w:hAnsi="微软雅黑"/>
        </w:rPr>
        <w:t>使用已授权的用户名和密码</w:t>
      </w:r>
      <w:r>
        <w:rPr>
          <w:rFonts w:ascii="微软雅黑" w:eastAsia="微软雅黑" w:hAnsi="微软雅黑" w:hint="eastAsia"/>
        </w:rPr>
        <w:t>进行</w:t>
      </w:r>
      <w:r>
        <w:rPr>
          <w:rFonts w:ascii="微软雅黑" w:eastAsia="微软雅黑" w:hAnsi="微软雅黑"/>
        </w:rPr>
        <w:t>登录</w:t>
      </w:r>
    </w:p>
    <w:p w14:paraId="4A25FA63" w14:textId="77777777" w:rsidR="0076630D" w:rsidRDefault="0076630D">
      <w:pPr>
        <w:rPr>
          <w:rFonts w:ascii="微软雅黑" w:eastAsia="微软雅黑" w:hAnsi="微软雅黑"/>
        </w:rPr>
      </w:pPr>
    </w:p>
    <w:p w14:paraId="2E03936A" w14:textId="77777777" w:rsidR="0076630D" w:rsidRDefault="00D7272D">
      <w:pPr>
        <w:widowControl/>
        <w:jc w:val="left"/>
        <w:rPr>
          <w:rFonts w:ascii="微软雅黑" w:eastAsia="微软雅黑" w:hAnsi="微软雅黑"/>
        </w:rPr>
      </w:pPr>
      <w:r>
        <w:rPr>
          <w:rFonts w:ascii="微软雅黑" w:eastAsia="微软雅黑" w:hAnsi="微软雅黑"/>
        </w:rPr>
        <w:br w:type="page"/>
      </w:r>
    </w:p>
    <w:p w14:paraId="5A3B0F1D" w14:textId="77777777" w:rsidR="0076630D" w:rsidRDefault="00D7272D">
      <w:pPr>
        <w:pStyle w:val="1"/>
        <w:rPr>
          <w:rFonts w:ascii="微软雅黑" w:eastAsia="微软雅黑" w:hAnsi="微软雅黑"/>
        </w:rPr>
      </w:pPr>
      <w:bookmarkStart w:id="20" w:name="_Toc149138788"/>
      <w:bookmarkStart w:id="21" w:name="_Toc55582153"/>
      <w:r>
        <w:rPr>
          <w:rFonts w:ascii="微软雅黑" w:eastAsia="微软雅黑" w:hAnsi="微软雅黑" w:hint="eastAsia"/>
        </w:rPr>
        <w:lastRenderedPageBreak/>
        <w:t>登录/</w:t>
      </w:r>
      <w:r>
        <w:rPr>
          <w:rFonts w:ascii="微软雅黑" w:eastAsia="微软雅黑" w:hAnsi="微软雅黑"/>
        </w:rPr>
        <w:t>Login</w:t>
      </w:r>
      <w:bookmarkEnd w:id="20"/>
    </w:p>
    <w:p w14:paraId="26BFC1EC" w14:textId="77777777" w:rsidR="0076630D" w:rsidRDefault="00D7272D">
      <w:pPr>
        <w:pStyle w:val="12"/>
        <w:rPr>
          <w:rFonts w:ascii="微软雅黑" w:eastAsia="微软雅黑" w:hAnsi="微软雅黑"/>
        </w:rPr>
      </w:pPr>
      <w:r>
        <w:rPr>
          <w:rFonts w:ascii="微软雅黑" w:eastAsia="微软雅黑" w:hAnsi="微软雅黑" w:hint="eastAsia"/>
        </w:rPr>
        <w:t>交换机登录</w:t>
      </w:r>
      <w:r>
        <w:rPr>
          <w:rFonts w:ascii="微软雅黑" w:eastAsia="微软雅黑" w:hAnsi="微软雅黑"/>
        </w:rPr>
        <w:t>支持多种方式：</w:t>
      </w:r>
    </w:p>
    <w:p w14:paraId="257F5447" w14:textId="77777777" w:rsidR="0076630D" w:rsidRDefault="00D7272D">
      <w:pPr>
        <w:pStyle w:val="12"/>
        <w:numPr>
          <w:ilvl w:val="0"/>
          <w:numId w:val="56"/>
        </w:numPr>
        <w:ind w:firstLineChars="0"/>
        <w:rPr>
          <w:rFonts w:ascii="微软雅黑" w:eastAsia="微软雅黑" w:hAnsi="微软雅黑"/>
        </w:rPr>
      </w:pPr>
      <w:r>
        <w:rPr>
          <w:rFonts w:ascii="微软雅黑" w:eastAsia="微软雅黑" w:hAnsi="微软雅黑" w:hint="eastAsia"/>
        </w:rPr>
        <w:t>本地</w:t>
      </w:r>
      <w:r>
        <w:rPr>
          <w:rFonts w:ascii="微软雅黑" w:eastAsia="微软雅黑" w:hAnsi="微软雅黑"/>
        </w:rPr>
        <w:t>Web管理</w:t>
      </w:r>
      <w:r>
        <w:rPr>
          <w:rFonts w:ascii="微软雅黑" w:eastAsia="微软雅黑" w:hAnsi="微软雅黑" w:hint="eastAsia"/>
        </w:rPr>
        <w:t>方式</w:t>
      </w:r>
      <w:r>
        <w:rPr>
          <w:rFonts w:ascii="微软雅黑" w:eastAsia="微软雅黑" w:hAnsi="微软雅黑"/>
        </w:rPr>
        <w:t>登录交换机</w:t>
      </w:r>
    </w:p>
    <w:p w14:paraId="20D0DD98" w14:textId="77777777" w:rsidR="0076630D" w:rsidRDefault="00D7272D">
      <w:pPr>
        <w:pStyle w:val="12"/>
        <w:numPr>
          <w:ilvl w:val="0"/>
          <w:numId w:val="56"/>
        </w:numPr>
        <w:ind w:firstLineChars="0"/>
        <w:rPr>
          <w:rFonts w:ascii="微软雅黑" w:eastAsia="微软雅黑" w:hAnsi="微软雅黑"/>
        </w:rPr>
      </w:pPr>
      <w:r>
        <w:rPr>
          <w:rFonts w:ascii="微软雅黑" w:eastAsia="微软雅黑" w:hAnsi="微软雅黑"/>
        </w:rPr>
        <w:t>Console口登录交换机</w:t>
      </w:r>
    </w:p>
    <w:p w14:paraId="07D1D3BC" w14:textId="77777777" w:rsidR="0076630D" w:rsidRDefault="00D7272D">
      <w:pPr>
        <w:pStyle w:val="12"/>
        <w:numPr>
          <w:ilvl w:val="0"/>
          <w:numId w:val="56"/>
        </w:numPr>
        <w:ind w:firstLineChars="0"/>
        <w:rPr>
          <w:rFonts w:ascii="微软雅黑" w:eastAsia="微软雅黑" w:hAnsi="微软雅黑"/>
        </w:rPr>
      </w:pPr>
      <w:r>
        <w:rPr>
          <w:rFonts w:ascii="微软雅黑" w:eastAsia="微软雅黑" w:hAnsi="微软雅黑" w:hint="eastAsia"/>
        </w:rPr>
        <w:t>Telnet</w:t>
      </w:r>
      <w:r>
        <w:rPr>
          <w:rFonts w:ascii="微软雅黑" w:eastAsia="微软雅黑" w:hAnsi="微软雅黑"/>
        </w:rPr>
        <w:t>方式登录交换机</w:t>
      </w:r>
    </w:p>
    <w:p w14:paraId="17B479AA" w14:textId="77777777" w:rsidR="0076630D" w:rsidRDefault="00D7272D">
      <w:pPr>
        <w:pStyle w:val="12"/>
        <w:numPr>
          <w:ilvl w:val="0"/>
          <w:numId w:val="56"/>
        </w:numPr>
        <w:ind w:firstLineChars="0"/>
        <w:rPr>
          <w:rFonts w:ascii="微软雅黑" w:eastAsia="微软雅黑" w:hAnsi="微软雅黑"/>
        </w:rPr>
      </w:pPr>
      <w:r>
        <w:rPr>
          <w:rFonts w:ascii="微软雅黑" w:eastAsia="微软雅黑" w:hAnsi="微软雅黑" w:hint="eastAsia"/>
        </w:rPr>
        <w:t>SSH</w:t>
      </w:r>
      <w:r>
        <w:rPr>
          <w:rFonts w:ascii="微软雅黑" w:eastAsia="微软雅黑" w:hAnsi="微软雅黑"/>
        </w:rPr>
        <w:t>方式登录交换机</w:t>
      </w:r>
    </w:p>
    <w:p w14:paraId="01AC223D" w14:textId="77777777" w:rsidR="0076630D" w:rsidRDefault="00D7272D">
      <w:pPr>
        <w:pStyle w:val="20"/>
        <w:numPr>
          <w:ilvl w:val="1"/>
          <w:numId w:val="1"/>
        </w:numPr>
        <w:rPr>
          <w:rFonts w:ascii="微软雅黑" w:eastAsia="微软雅黑" w:hAnsi="微软雅黑"/>
        </w:rPr>
      </w:pPr>
      <w:bookmarkStart w:id="22" w:name="_Toc149138789"/>
      <w:r>
        <w:rPr>
          <w:rFonts w:ascii="微软雅黑" w:eastAsia="微软雅黑" w:hAnsi="微软雅黑" w:hint="eastAsia"/>
        </w:rPr>
        <w:t>本地Web</w:t>
      </w:r>
      <w:r>
        <w:rPr>
          <w:rFonts w:ascii="微软雅黑" w:eastAsia="微软雅黑" w:hAnsi="微软雅黑"/>
        </w:rPr>
        <w:t>管理方式登录交换机</w:t>
      </w:r>
      <w:bookmarkEnd w:id="22"/>
    </w:p>
    <w:p w14:paraId="43AA2978" w14:textId="77777777" w:rsidR="0076630D" w:rsidRDefault="00D7272D">
      <w:pPr>
        <w:pStyle w:val="12"/>
        <w:rPr>
          <w:rFonts w:ascii="微软雅黑" w:eastAsia="微软雅黑" w:hAnsi="微软雅黑"/>
        </w:rPr>
      </w:pPr>
      <w:r>
        <w:rPr>
          <w:rFonts w:ascii="微软雅黑" w:eastAsia="微软雅黑" w:hAnsi="微软雅黑" w:hint="eastAsia"/>
        </w:rPr>
        <w:t>进入</w:t>
      </w:r>
      <w:r>
        <w:rPr>
          <w:rFonts w:ascii="微软雅黑" w:eastAsia="微软雅黑" w:hAnsi="微软雅黑"/>
        </w:rPr>
        <w:t>Web管理页面</w:t>
      </w:r>
      <w:r>
        <w:rPr>
          <w:rFonts w:ascii="微软雅黑" w:eastAsia="微软雅黑" w:hAnsi="微软雅黑" w:hint="eastAsia"/>
        </w:rPr>
        <w:t>前</w:t>
      </w:r>
      <w:r>
        <w:rPr>
          <w:rFonts w:ascii="微软雅黑" w:eastAsia="微软雅黑" w:hAnsi="微软雅黑"/>
        </w:rPr>
        <w:t>需要登录。</w:t>
      </w:r>
      <w:r>
        <w:rPr>
          <w:rFonts w:ascii="微软雅黑" w:eastAsia="微软雅黑" w:hAnsi="微软雅黑" w:hint="eastAsia"/>
        </w:rPr>
        <w:t>用户可以使用</w:t>
      </w:r>
      <w:r>
        <w:rPr>
          <w:rFonts w:ascii="微软雅黑" w:eastAsia="微软雅黑" w:hAnsi="微软雅黑"/>
        </w:rPr>
        <w:t>已授权的用户名和密码</w:t>
      </w:r>
      <w:r>
        <w:rPr>
          <w:rFonts w:ascii="微软雅黑" w:eastAsia="微软雅黑" w:hAnsi="微软雅黑" w:hint="eastAsia"/>
        </w:rPr>
        <w:t>登录</w:t>
      </w:r>
      <w:r>
        <w:rPr>
          <w:rFonts w:ascii="微软雅黑" w:eastAsia="微软雅黑" w:hAnsi="微软雅黑"/>
        </w:rPr>
        <w:t>Web管理平台</w:t>
      </w:r>
      <w:r>
        <w:rPr>
          <w:rFonts w:ascii="微软雅黑" w:eastAsia="微软雅黑" w:hAnsi="微软雅黑" w:hint="eastAsia"/>
        </w:rPr>
        <w:t>，</w:t>
      </w:r>
      <w:r>
        <w:rPr>
          <w:rFonts w:ascii="微软雅黑" w:eastAsia="微软雅黑" w:hAnsi="微软雅黑"/>
        </w:rPr>
        <w:t>登录后显示</w:t>
      </w:r>
      <w:r>
        <w:rPr>
          <w:rFonts w:ascii="微软雅黑" w:eastAsia="微软雅黑" w:hAnsi="微软雅黑" w:hint="eastAsia"/>
        </w:rPr>
        <w:t>[概览]界面</w:t>
      </w:r>
      <w:r>
        <w:rPr>
          <w:rFonts w:ascii="微软雅黑" w:eastAsia="微软雅黑" w:hAnsi="微软雅黑"/>
        </w:rPr>
        <w:t>。</w:t>
      </w:r>
    </w:p>
    <w:p w14:paraId="7205B9FC" w14:textId="77777777" w:rsidR="0076630D" w:rsidRDefault="00D7272D">
      <w:pPr>
        <w:pStyle w:val="af2"/>
        <w:numPr>
          <w:ilvl w:val="0"/>
          <w:numId w:val="57"/>
        </w:numPr>
        <w:ind w:left="420" w:firstLineChars="0" w:firstLine="0"/>
        <w:rPr>
          <w:rFonts w:ascii="微软雅黑" w:eastAsia="微软雅黑" w:hAnsi="微软雅黑"/>
        </w:rPr>
      </w:pPr>
      <w:r>
        <w:rPr>
          <w:rFonts w:ascii="微软雅黑" w:eastAsia="微软雅黑" w:hAnsi="微软雅黑" w:hint="eastAsia"/>
        </w:rPr>
        <w:t>用户名</w:t>
      </w:r>
    </w:p>
    <w:p w14:paraId="60BCDDC6" w14:textId="77777777" w:rsidR="0076630D" w:rsidRDefault="00D7272D">
      <w:pPr>
        <w:pStyle w:val="af2"/>
        <w:numPr>
          <w:ilvl w:val="0"/>
          <w:numId w:val="57"/>
        </w:numPr>
        <w:ind w:left="420" w:firstLineChars="0" w:firstLine="0"/>
        <w:rPr>
          <w:rFonts w:ascii="微软雅黑" w:eastAsia="微软雅黑" w:hAnsi="微软雅黑"/>
        </w:rPr>
      </w:pPr>
      <w:r>
        <w:rPr>
          <w:rFonts w:ascii="微软雅黑" w:eastAsia="微软雅黑" w:hAnsi="微软雅黑" w:hint="eastAsia"/>
        </w:rPr>
        <w:t>密码</w:t>
      </w:r>
    </w:p>
    <w:p w14:paraId="4894DE0E" w14:textId="77777777" w:rsidR="0076630D" w:rsidRDefault="00D7272D">
      <w:pPr>
        <w:pStyle w:val="af2"/>
        <w:ind w:left="420"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1.必须验证</w:t>
      </w:r>
      <w:r>
        <w:rPr>
          <w:rFonts w:ascii="微软雅黑" w:eastAsia="微软雅黑" w:hAnsi="微软雅黑"/>
        </w:rPr>
        <w:t>用户名和密码的正确</w:t>
      </w:r>
      <w:r>
        <w:rPr>
          <w:rFonts w:ascii="微软雅黑" w:eastAsia="微软雅黑" w:hAnsi="微软雅黑" w:hint="eastAsia"/>
        </w:rPr>
        <w:t>性</w:t>
      </w:r>
      <w:r>
        <w:rPr>
          <w:rFonts w:ascii="微软雅黑" w:eastAsia="微软雅黑" w:hAnsi="微软雅黑"/>
        </w:rPr>
        <w:t>，否则需要提示“</w:t>
      </w:r>
      <w:r>
        <w:rPr>
          <w:rFonts w:ascii="微软雅黑" w:eastAsia="微软雅黑" w:hAnsi="微软雅黑" w:hint="eastAsia"/>
        </w:rPr>
        <w:t>用户名</w:t>
      </w:r>
      <w:r>
        <w:rPr>
          <w:rFonts w:ascii="微软雅黑" w:eastAsia="微软雅黑" w:hAnsi="微软雅黑"/>
        </w:rPr>
        <w:t>或密码错误，</w:t>
      </w:r>
      <w:r>
        <w:rPr>
          <w:rFonts w:ascii="微软雅黑" w:eastAsia="微软雅黑" w:hAnsi="微软雅黑" w:hint="eastAsia"/>
        </w:rPr>
        <w:t>剩余</w:t>
      </w:r>
      <w:r>
        <w:rPr>
          <w:rFonts w:ascii="微软雅黑" w:eastAsia="微软雅黑" w:hAnsi="微软雅黑"/>
        </w:rPr>
        <w:t>X次机会”</w:t>
      </w:r>
    </w:p>
    <w:p w14:paraId="121792DC" w14:textId="77777777" w:rsidR="0076630D" w:rsidRDefault="00D7272D">
      <w:pPr>
        <w:pStyle w:val="af2"/>
        <w:ind w:left="420" w:firstLineChars="0"/>
        <w:rPr>
          <w:rFonts w:ascii="微软雅黑" w:eastAsia="微软雅黑" w:hAnsi="微软雅黑"/>
        </w:rPr>
      </w:pPr>
      <w:r>
        <w:rPr>
          <w:rFonts w:ascii="微软雅黑" w:eastAsia="微软雅黑" w:hAnsi="微软雅黑"/>
        </w:rPr>
        <w:t>2.</w:t>
      </w:r>
      <w:r>
        <w:rPr>
          <w:rFonts w:ascii="微软雅黑" w:eastAsia="微软雅黑" w:hAnsi="微软雅黑" w:hint="eastAsia"/>
        </w:rPr>
        <w:t>登录</w:t>
      </w:r>
      <w:r>
        <w:rPr>
          <w:rFonts w:ascii="微软雅黑" w:eastAsia="微软雅黑" w:hAnsi="微软雅黑"/>
        </w:rPr>
        <w:t>时，若</w:t>
      </w:r>
      <w:r>
        <w:rPr>
          <w:rFonts w:ascii="微软雅黑" w:eastAsia="微软雅黑" w:hAnsi="微软雅黑" w:hint="eastAsia"/>
        </w:rPr>
        <w:t>密码输入</w:t>
      </w:r>
      <w:r>
        <w:rPr>
          <w:rFonts w:ascii="微软雅黑" w:eastAsia="微软雅黑" w:hAnsi="微软雅黑"/>
        </w:rPr>
        <w:t>错误达到</w:t>
      </w:r>
      <w:r>
        <w:rPr>
          <w:rFonts w:ascii="微软雅黑" w:eastAsia="微软雅黑" w:hAnsi="微软雅黑" w:hint="eastAsia"/>
        </w:rPr>
        <w:t>5次</w:t>
      </w:r>
      <w:r>
        <w:rPr>
          <w:rFonts w:ascii="微软雅黑" w:eastAsia="微软雅黑" w:hAnsi="微软雅黑"/>
        </w:rPr>
        <w:t>，</w:t>
      </w:r>
      <w:r>
        <w:rPr>
          <w:rFonts w:ascii="微软雅黑" w:eastAsia="微软雅黑" w:hAnsi="微软雅黑" w:hint="eastAsia"/>
        </w:rPr>
        <w:t>则</w:t>
      </w:r>
      <w:r>
        <w:rPr>
          <w:rFonts w:ascii="微软雅黑" w:eastAsia="微软雅黑" w:hAnsi="微软雅黑"/>
        </w:rPr>
        <w:t>需要进行</w:t>
      </w:r>
      <w:r>
        <w:rPr>
          <w:rFonts w:ascii="微软雅黑" w:eastAsia="微软雅黑" w:hAnsi="微软雅黑" w:hint="eastAsia"/>
        </w:rPr>
        <w:t>登录</w:t>
      </w:r>
      <w:r>
        <w:rPr>
          <w:rFonts w:ascii="微软雅黑" w:eastAsia="微软雅黑" w:hAnsi="微软雅黑"/>
        </w:rPr>
        <w:t>限制。限制</w:t>
      </w:r>
      <w:r>
        <w:rPr>
          <w:rFonts w:ascii="微软雅黑" w:eastAsia="微软雅黑" w:hAnsi="微软雅黑" w:hint="eastAsia"/>
        </w:rPr>
        <w:t>时间</w:t>
      </w:r>
      <w:r>
        <w:rPr>
          <w:rFonts w:ascii="微软雅黑" w:eastAsia="微软雅黑" w:hAnsi="微软雅黑"/>
        </w:rPr>
        <w:t>为</w:t>
      </w:r>
      <w:r>
        <w:rPr>
          <w:rFonts w:ascii="微软雅黑" w:eastAsia="微软雅黑" w:hAnsi="微软雅黑" w:hint="eastAsia"/>
        </w:rPr>
        <w:t>15分钟</w:t>
      </w:r>
      <w:r>
        <w:rPr>
          <w:rFonts w:ascii="微软雅黑" w:eastAsia="微软雅黑" w:hAnsi="微软雅黑"/>
        </w:rPr>
        <w:t>，并提示用户“</w:t>
      </w:r>
      <w:r>
        <w:rPr>
          <w:rFonts w:ascii="微软雅黑" w:eastAsia="微软雅黑" w:hAnsi="微软雅黑" w:hint="eastAsia"/>
        </w:rPr>
        <w:t>已锁定，请15分钟后再试</w:t>
      </w:r>
      <w:r>
        <w:rPr>
          <w:rFonts w:ascii="微软雅黑" w:eastAsia="微软雅黑" w:hAnsi="微软雅黑"/>
        </w:rPr>
        <w:t>”</w:t>
      </w:r>
      <w:r>
        <w:rPr>
          <w:rFonts w:ascii="微软雅黑" w:eastAsia="微软雅黑" w:hAnsi="微软雅黑" w:hint="eastAsia"/>
        </w:rPr>
        <w:t>。</w:t>
      </w:r>
    </w:p>
    <w:p w14:paraId="2D69B83F" w14:textId="51A5B555" w:rsidR="0076630D" w:rsidRDefault="00D7272D">
      <w:pPr>
        <w:pStyle w:val="af2"/>
        <w:ind w:left="420" w:firstLineChars="0"/>
        <w:rPr>
          <w:rFonts w:ascii="微软雅黑" w:eastAsia="微软雅黑" w:hAnsi="微软雅黑"/>
        </w:rPr>
      </w:pPr>
      <w:r>
        <w:rPr>
          <w:rFonts w:ascii="微软雅黑" w:eastAsia="微软雅黑" w:hAnsi="微软雅黑"/>
        </w:rPr>
        <w:t>3.</w:t>
      </w:r>
      <w:r>
        <w:rPr>
          <w:rFonts w:ascii="微软雅黑" w:eastAsia="微软雅黑" w:hAnsi="微软雅黑" w:hint="eastAsia"/>
        </w:rPr>
        <w:t>不同</w:t>
      </w:r>
      <w:r w:rsidR="008B026A">
        <w:rPr>
          <w:rFonts w:ascii="微软雅黑" w:eastAsia="微软雅黑" w:hAnsi="微软雅黑" w:hint="eastAsia"/>
        </w:rPr>
        <w:t>用户</w:t>
      </w:r>
      <w:r>
        <w:rPr>
          <w:rFonts w:ascii="微软雅黑" w:eastAsia="微软雅黑" w:hAnsi="微软雅黑"/>
        </w:rPr>
        <w:t>的登录错误次数不合并，各</w:t>
      </w:r>
      <w:r w:rsidR="008B026A">
        <w:rPr>
          <w:rFonts w:ascii="微软雅黑" w:eastAsia="微软雅黑" w:hAnsi="微软雅黑" w:hint="eastAsia"/>
        </w:rPr>
        <w:t>用户</w:t>
      </w:r>
      <w:r>
        <w:rPr>
          <w:rFonts w:ascii="微软雅黑" w:eastAsia="微软雅黑" w:hAnsi="微软雅黑"/>
        </w:rPr>
        <w:t>单独处理。</w:t>
      </w:r>
    </w:p>
    <w:p w14:paraId="4BCE16D0" w14:textId="77777777" w:rsidR="0076630D" w:rsidRDefault="0076630D">
      <w:pPr>
        <w:pStyle w:val="12"/>
        <w:ind w:firstLineChars="0" w:firstLine="0"/>
        <w:rPr>
          <w:rFonts w:ascii="微软雅黑" w:eastAsia="微软雅黑" w:hAnsi="微软雅黑"/>
        </w:rPr>
      </w:pPr>
    </w:p>
    <w:p w14:paraId="3C4DFFCE" w14:textId="77777777" w:rsidR="0076630D" w:rsidRDefault="00D7272D">
      <w:pPr>
        <w:pStyle w:val="12"/>
        <w:ind w:firstLineChars="0" w:firstLine="0"/>
        <w:rPr>
          <w:rFonts w:ascii="微软雅黑" w:eastAsia="微软雅黑" w:hAnsi="微软雅黑"/>
        </w:rPr>
      </w:pPr>
      <w:r>
        <w:rPr>
          <w:rFonts w:ascii="微软雅黑" w:eastAsia="微软雅黑" w:hAnsi="微软雅黑" w:hint="eastAsia"/>
        </w:rPr>
        <w:t>Admin</w:t>
      </w:r>
      <w:r>
        <w:rPr>
          <w:rFonts w:ascii="微软雅黑" w:eastAsia="微软雅黑" w:hAnsi="微软雅黑"/>
        </w:rPr>
        <w:t>用户首次登录Web管理平台：</w:t>
      </w:r>
    </w:p>
    <w:p w14:paraId="175B5E4D" w14:textId="3BB0884F" w:rsidR="0076630D" w:rsidRDefault="00D7272D">
      <w:pPr>
        <w:pStyle w:val="12"/>
        <w:ind w:firstLineChars="0"/>
        <w:rPr>
          <w:rFonts w:ascii="微软雅黑" w:eastAsia="微软雅黑" w:hAnsi="微软雅黑"/>
        </w:rPr>
      </w:pPr>
      <w:r>
        <w:rPr>
          <w:rFonts w:ascii="微软雅黑" w:eastAsia="微软雅黑" w:hAnsi="微软雅黑" w:hint="eastAsia"/>
        </w:rPr>
        <w:t>设备出厂</w:t>
      </w:r>
      <w:r>
        <w:rPr>
          <w:rFonts w:ascii="微软雅黑" w:eastAsia="微软雅黑" w:hAnsi="微软雅黑"/>
        </w:rPr>
        <w:t>时，默认启用HTTP服务，且有缺省的登录</w:t>
      </w:r>
      <w:r w:rsidR="008B026A">
        <w:rPr>
          <w:rFonts w:ascii="微软雅黑" w:eastAsia="微软雅黑" w:hAnsi="微软雅黑" w:hint="eastAsia"/>
        </w:rPr>
        <w:t>用户</w:t>
      </w:r>
      <w:r>
        <w:rPr>
          <w:rFonts w:ascii="微软雅黑" w:eastAsia="微软雅黑" w:hAnsi="微软雅黑"/>
        </w:rPr>
        <w:t>，用户名为admin，密码为随机密码（</w:t>
      </w:r>
      <w:r>
        <w:rPr>
          <w:rFonts w:ascii="微软雅黑" w:eastAsia="微软雅黑" w:hAnsi="微软雅黑" w:hint="eastAsia"/>
        </w:rPr>
        <w:t>附在</w:t>
      </w:r>
      <w:r>
        <w:rPr>
          <w:rFonts w:ascii="微软雅黑" w:eastAsia="微软雅黑" w:hAnsi="微软雅黑"/>
        </w:rPr>
        <w:t>设备机身贴纸上）</w:t>
      </w:r>
      <w:r>
        <w:rPr>
          <w:rFonts w:ascii="微软雅黑" w:eastAsia="微软雅黑" w:hAnsi="微软雅黑" w:hint="eastAsia"/>
        </w:rPr>
        <w:t>、管理</w:t>
      </w:r>
      <w:r>
        <w:rPr>
          <w:rFonts w:ascii="微软雅黑" w:eastAsia="微软雅黑" w:hAnsi="微软雅黑"/>
        </w:rPr>
        <w:t>IP地址</w:t>
      </w:r>
      <w:r>
        <w:rPr>
          <w:rFonts w:ascii="微软雅黑" w:eastAsia="微软雅黑" w:hAnsi="微软雅黑" w:hint="eastAsia"/>
        </w:rPr>
        <w:t>（192.168.0.254，</w:t>
      </w:r>
      <w:r>
        <w:rPr>
          <w:rFonts w:ascii="微软雅黑" w:eastAsia="微软雅黑" w:hAnsi="微软雅黑"/>
        </w:rPr>
        <w:t>附在设备机身贴纸上</w:t>
      </w:r>
      <w:r>
        <w:rPr>
          <w:rFonts w:ascii="微软雅黑" w:eastAsia="微软雅黑" w:hAnsi="微软雅黑" w:hint="eastAsia"/>
        </w:rPr>
        <w:t>）。</w:t>
      </w:r>
      <w:r>
        <w:rPr>
          <w:rFonts w:ascii="微软雅黑" w:eastAsia="微软雅黑" w:hAnsi="微软雅黑" w:hint="eastAsia"/>
        </w:rPr>
        <w:lastRenderedPageBreak/>
        <w:t>用户可以利用</w:t>
      </w:r>
      <w:r>
        <w:rPr>
          <w:rFonts w:ascii="微软雅黑" w:eastAsia="微软雅黑" w:hAnsi="微软雅黑"/>
        </w:rPr>
        <w:t>这些信息</w:t>
      </w:r>
      <w:r>
        <w:rPr>
          <w:rFonts w:ascii="微软雅黑" w:eastAsia="微软雅黑" w:hAnsi="微软雅黑" w:hint="eastAsia"/>
        </w:rPr>
        <w:t>进行</w:t>
      </w:r>
      <w:r>
        <w:rPr>
          <w:rFonts w:ascii="微软雅黑" w:eastAsia="微软雅黑" w:hAnsi="微软雅黑"/>
        </w:rPr>
        <w:t>首次登录。</w:t>
      </w:r>
    </w:p>
    <w:p w14:paraId="273D68FF" w14:textId="77777777" w:rsidR="0076630D" w:rsidRDefault="00D7272D">
      <w:pPr>
        <w:pStyle w:val="12"/>
        <w:ind w:firstLineChars="0"/>
        <w:rPr>
          <w:rFonts w:ascii="微软雅黑" w:eastAsia="微软雅黑" w:hAnsi="微软雅黑"/>
        </w:rPr>
      </w:pPr>
      <w:r>
        <w:rPr>
          <w:rFonts w:ascii="微软雅黑" w:eastAsia="微软雅黑" w:hAnsi="微软雅黑" w:hint="eastAsia"/>
        </w:rPr>
        <w:t>在</w:t>
      </w:r>
      <w:r>
        <w:rPr>
          <w:rFonts w:ascii="微软雅黑" w:eastAsia="微软雅黑" w:hAnsi="微软雅黑"/>
        </w:rPr>
        <w:t>PC浏览器中输入http://管理IP地址（</w:t>
      </w:r>
      <w:r>
        <w:rPr>
          <w:rFonts w:ascii="微软雅黑" w:eastAsia="微软雅黑" w:hAnsi="微软雅黑" w:hint="eastAsia"/>
        </w:rPr>
        <w:t>默认管理</w:t>
      </w:r>
      <w:r>
        <w:rPr>
          <w:rFonts w:ascii="微软雅黑" w:eastAsia="微软雅黑" w:hAnsi="微软雅黑"/>
        </w:rPr>
        <w:t>IP地址为</w:t>
      </w:r>
      <w:r>
        <w:rPr>
          <w:rFonts w:ascii="微软雅黑" w:eastAsia="微软雅黑" w:hAnsi="微软雅黑" w:hint="eastAsia"/>
        </w:rPr>
        <w:t>192.168.0.254</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即可进入设备Web</w:t>
      </w:r>
      <w:r>
        <w:rPr>
          <w:rFonts w:ascii="微软雅黑" w:eastAsia="微软雅黑" w:hAnsi="微软雅黑" w:hint="eastAsia"/>
        </w:rPr>
        <w:t>登录</w:t>
      </w:r>
      <w:r>
        <w:rPr>
          <w:rFonts w:ascii="微软雅黑" w:eastAsia="微软雅黑" w:hAnsi="微软雅黑"/>
        </w:rPr>
        <w:t>界面。输入</w:t>
      </w:r>
      <w:r>
        <w:rPr>
          <w:rFonts w:ascii="微软雅黑" w:eastAsia="微软雅黑" w:hAnsi="微软雅黑" w:hint="eastAsia"/>
        </w:rPr>
        <w:t>用户名</w:t>
      </w:r>
      <w:r>
        <w:rPr>
          <w:rFonts w:ascii="微软雅黑" w:eastAsia="微软雅黑" w:hAnsi="微软雅黑"/>
        </w:rPr>
        <w:t>admin、</w:t>
      </w:r>
      <w:r>
        <w:rPr>
          <w:rFonts w:ascii="微软雅黑" w:eastAsia="微软雅黑" w:hAnsi="微软雅黑" w:hint="eastAsia"/>
        </w:rPr>
        <w:t>随机密码，</w:t>
      </w:r>
      <w:r>
        <w:rPr>
          <w:rFonts w:ascii="微软雅黑" w:eastAsia="微软雅黑" w:hAnsi="微软雅黑"/>
        </w:rPr>
        <w:t>单击</w:t>
      </w:r>
      <w:r>
        <w:rPr>
          <w:rFonts w:ascii="微软雅黑" w:eastAsia="微软雅黑" w:hAnsi="微软雅黑" w:hint="eastAsia"/>
        </w:rPr>
        <w:t>&lt;登录&gt;按钮</w:t>
      </w:r>
      <w:r>
        <w:rPr>
          <w:rFonts w:ascii="微软雅黑" w:eastAsia="微软雅黑" w:hAnsi="微软雅黑"/>
        </w:rPr>
        <w:t>即可登录Web管理平台。</w:t>
      </w:r>
    </w:p>
    <w:p w14:paraId="79F1BAE0" w14:textId="77777777" w:rsidR="0076630D" w:rsidRDefault="00D7272D">
      <w:pPr>
        <w:pStyle w:val="12"/>
        <w:ind w:firstLineChars="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1.PC必须与设备处于同一网段，否则无法打开默认管理IP地址。</w:t>
      </w:r>
    </w:p>
    <w:p w14:paraId="499B2513" w14:textId="77777777" w:rsidR="0076630D" w:rsidRDefault="00D7272D">
      <w:pPr>
        <w:pStyle w:val="12"/>
        <w:ind w:firstLineChars="0"/>
        <w:rPr>
          <w:rFonts w:ascii="微软雅黑" w:eastAsia="微软雅黑" w:hAnsi="微软雅黑"/>
        </w:rPr>
      </w:pPr>
      <w:r>
        <w:rPr>
          <w:rFonts w:ascii="微软雅黑" w:eastAsia="微软雅黑" w:hAnsi="微软雅黑" w:hint="eastAsia"/>
        </w:rPr>
        <w:t xml:space="preserve">    2.</w:t>
      </w:r>
      <w:r>
        <w:rPr>
          <w:rFonts w:ascii="微软雅黑" w:eastAsia="微软雅黑" w:hAnsi="微软雅黑"/>
        </w:rPr>
        <w:t>若</w:t>
      </w:r>
      <w:r>
        <w:rPr>
          <w:rFonts w:ascii="微软雅黑" w:eastAsia="微软雅黑" w:hAnsi="微软雅黑" w:hint="eastAsia"/>
        </w:rPr>
        <w:t>交换机</w:t>
      </w:r>
      <w:r>
        <w:rPr>
          <w:rFonts w:ascii="微软雅黑" w:eastAsia="微软雅黑" w:hAnsi="微软雅黑"/>
        </w:rPr>
        <w:t>接在了DHCP服务器下，则需要以DHCP获取到的IP进行登录。</w:t>
      </w:r>
    </w:p>
    <w:p w14:paraId="5FEA33ED" w14:textId="77777777" w:rsidR="0076630D" w:rsidRDefault="00D7272D">
      <w:pPr>
        <w:ind w:firstLineChars="200" w:firstLine="420"/>
        <w:rPr>
          <w:rFonts w:ascii="微软雅黑" w:eastAsia="微软雅黑" w:hAnsi="微软雅黑"/>
        </w:rPr>
      </w:pPr>
      <w:r>
        <w:rPr>
          <w:rFonts w:ascii="微软雅黑" w:eastAsia="微软雅黑" w:hAnsi="微软雅黑" w:hint="eastAsia"/>
        </w:rPr>
        <w:t>Admin</w:t>
      </w:r>
      <w:r>
        <w:rPr>
          <w:rFonts w:ascii="微软雅黑" w:eastAsia="微软雅黑" w:hAnsi="微软雅黑"/>
        </w:rPr>
        <w:t>初次登录，</w:t>
      </w:r>
      <w:r>
        <w:rPr>
          <w:rFonts w:ascii="微软雅黑" w:eastAsia="微软雅黑" w:hAnsi="微软雅黑" w:hint="eastAsia"/>
        </w:rPr>
        <w:t>需：</w:t>
      </w:r>
    </w:p>
    <w:p w14:paraId="36D6E5C3" w14:textId="77777777" w:rsidR="0076630D" w:rsidRDefault="00D7272D">
      <w:pPr>
        <w:rPr>
          <w:rFonts w:ascii="微软雅黑" w:eastAsia="微软雅黑" w:hAnsi="微软雅黑"/>
        </w:rPr>
      </w:pPr>
      <w:r>
        <w:rPr>
          <w:rFonts w:ascii="微软雅黑" w:eastAsia="微软雅黑" w:hAnsi="微软雅黑"/>
        </w:rPr>
        <w:t>1.要求修改</w:t>
      </w:r>
      <w:r>
        <w:rPr>
          <w:rFonts w:ascii="微软雅黑" w:eastAsia="微软雅黑" w:hAnsi="微软雅黑" w:hint="eastAsia"/>
        </w:rPr>
        <w:t>密码</w:t>
      </w:r>
      <w:r>
        <w:rPr>
          <w:rFonts w:ascii="微软雅黑" w:eastAsia="微软雅黑" w:hAnsi="微软雅黑"/>
        </w:rPr>
        <w:t>，</w:t>
      </w:r>
      <w:r>
        <w:rPr>
          <w:rFonts w:ascii="微软雅黑" w:eastAsia="微软雅黑" w:hAnsi="微软雅黑" w:hint="eastAsia"/>
        </w:rPr>
        <w:t>提高安全性</w:t>
      </w:r>
      <w:r>
        <w:rPr>
          <w:rFonts w:ascii="微软雅黑" w:eastAsia="微软雅黑" w:hAnsi="微软雅黑"/>
        </w:rPr>
        <w:t>，并进行二次确认</w:t>
      </w:r>
      <w:r>
        <w:rPr>
          <w:rFonts w:ascii="微软雅黑" w:eastAsia="微软雅黑" w:hAnsi="微软雅黑" w:hint="eastAsia"/>
        </w:rPr>
        <w:t>。</w:t>
      </w:r>
    </w:p>
    <w:p w14:paraId="6D393B6F" w14:textId="77777777" w:rsidR="0076630D" w:rsidRDefault="00D7272D">
      <w:pPr>
        <w:pStyle w:val="12"/>
        <w:ind w:left="360"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密码</w:t>
      </w:r>
      <w:r>
        <w:rPr>
          <w:rFonts w:ascii="微软雅黑" w:eastAsia="微软雅黑" w:hAnsi="微软雅黑" w:hint="eastAsia"/>
        </w:rPr>
        <w:t>长度为8</w:t>
      </w:r>
      <w:r>
        <w:rPr>
          <w:rFonts w:ascii="微软雅黑" w:eastAsia="微软雅黑" w:hAnsi="微软雅黑"/>
        </w:rPr>
        <w:t>-32</w:t>
      </w:r>
      <w:r>
        <w:rPr>
          <w:rFonts w:ascii="微软雅黑" w:eastAsia="微软雅黑" w:hAnsi="微软雅黑" w:hint="eastAsia"/>
        </w:rPr>
        <w:t>字符，</w:t>
      </w:r>
      <w:r>
        <w:rPr>
          <w:rFonts w:ascii="微软雅黑" w:eastAsia="微软雅黑" w:hAnsi="微软雅黑"/>
        </w:rPr>
        <w:t>输入内容不做限制</w:t>
      </w:r>
    </w:p>
    <w:p w14:paraId="47AA0A1C" w14:textId="77777777" w:rsidR="0076630D" w:rsidRDefault="00D7272D">
      <w:pPr>
        <w:pStyle w:val="12"/>
        <w:ind w:left="360" w:firstLineChars="0" w:firstLine="0"/>
        <w:rPr>
          <w:rFonts w:ascii="微软雅黑" w:eastAsia="微软雅黑" w:hAnsi="微软雅黑"/>
        </w:rPr>
      </w:pPr>
      <w:r>
        <w:rPr>
          <w:rFonts w:ascii="微软雅黑" w:eastAsia="微软雅黑" w:hAnsi="微软雅黑" w:hint="eastAsia"/>
        </w:rPr>
        <w:t xml:space="preserve">    密码至少是</w:t>
      </w:r>
      <w:r>
        <w:rPr>
          <w:rFonts w:ascii="微软雅黑" w:eastAsia="微软雅黑" w:hAnsi="微软雅黑"/>
        </w:rPr>
        <w:t>数字、字母和特殊字符中的两者组合。</w:t>
      </w:r>
    </w:p>
    <w:p w14:paraId="6152A684" w14:textId="77777777" w:rsidR="0076630D" w:rsidRDefault="00D7272D">
      <w:pPr>
        <w:rPr>
          <w:rFonts w:ascii="微软雅黑" w:eastAsia="微软雅黑" w:hAnsi="微软雅黑"/>
        </w:rPr>
      </w:pPr>
      <w:r>
        <w:rPr>
          <w:rFonts w:ascii="微软雅黑" w:eastAsia="微软雅黑" w:hAnsi="微软雅黑" w:hint="eastAsia"/>
        </w:rPr>
        <w:t>2.修改完初始密码</w:t>
      </w:r>
      <w:r>
        <w:rPr>
          <w:rFonts w:ascii="微软雅黑" w:eastAsia="微软雅黑" w:hAnsi="微软雅黑"/>
        </w:rPr>
        <w:t>后，进入</w:t>
      </w:r>
      <w:r>
        <w:rPr>
          <w:rFonts w:ascii="微软雅黑" w:eastAsia="微软雅黑" w:hAnsi="微软雅黑" w:hint="eastAsia"/>
        </w:rPr>
        <w:t>本地</w:t>
      </w:r>
      <w:r>
        <w:rPr>
          <w:rFonts w:ascii="微软雅黑" w:eastAsia="微软雅黑" w:hAnsi="微软雅黑"/>
        </w:rPr>
        <w:t>Web</w:t>
      </w:r>
      <w:r>
        <w:rPr>
          <w:rFonts w:ascii="微软雅黑" w:eastAsia="微软雅黑" w:hAnsi="微软雅黑" w:hint="eastAsia"/>
        </w:rPr>
        <w:t>。</w:t>
      </w:r>
    </w:p>
    <w:p w14:paraId="3ACB07B2" w14:textId="77777777" w:rsidR="0076630D" w:rsidRDefault="0076630D">
      <w:pPr>
        <w:rPr>
          <w:rFonts w:ascii="微软雅黑" w:eastAsia="微软雅黑" w:hAnsi="微软雅黑"/>
        </w:rPr>
      </w:pPr>
    </w:p>
    <w:p w14:paraId="19F3072A" w14:textId="77777777" w:rsidR="0076630D" w:rsidRDefault="00D7272D">
      <w:pPr>
        <w:pStyle w:val="20"/>
        <w:numPr>
          <w:ilvl w:val="1"/>
          <w:numId w:val="1"/>
        </w:numPr>
        <w:rPr>
          <w:rFonts w:ascii="微软雅黑" w:eastAsia="微软雅黑" w:hAnsi="微软雅黑"/>
        </w:rPr>
      </w:pPr>
      <w:bookmarkStart w:id="23" w:name="_Toc149138790"/>
      <w:r>
        <w:rPr>
          <w:rFonts w:ascii="微软雅黑" w:eastAsia="微软雅黑" w:hAnsi="微软雅黑" w:hint="eastAsia"/>
        </w:rPr>
        <w:t>Console</w:t>
      </w:r>
      <w:r>
        <w:rPr>
          <w:rFonts w:ascii="微软雅黑" w:eastAsia="微软雅黑" w:hAnsi="微软雅黑"/>
        </w:rPr>
        <w:t>口登录交换机</w:t>
      </w:r>
      <w:bookmarkEnd w:id="23"/>
    </w:p>
    <w:p w14:paraId="1B66A562" w14:textId="77777777" w:rsidR="0076630D" w:rsidRDefault="00D7272D">
      <w:pPr>
        <w:ind w:firstLine="420"/>
        <w:rPr>
          <w:rFonts w:ascii="微软雅黑" w:eastAsia="微软雅黑" w:hAnsi="微软雅黑"/>
        </w:rPr>
      </w:pPr>
      <w:r>
        <w:rPr>
          <w:rFonts w:ascii="微软雅黑" w:eastAsia="微软雅黑" w:hAnsi="微软雅黑" w:hint="eastAsia"/>
        </w:rPr>
        <w:t>使用</w:t>
      </w:r>
      <w:r>
        <w:rPr>
          <w:rFonts w:ascii="微软雅黑" w:eastAsia="微软雅黑" w:hAnsi="微软雅黑"/>
        </w:rPr>
        <w:t>串口线连接Console口与PC，</w:t>
      </w:r>
      <w:r>
        <w:rPr>
          <w:rFonts w:ascii="微软雅黑" w:eastAsia="微软雅黑" w:hAnsi="微软雅黑" w:hint="eastAsia"/>
        </w:rPr>
        <w:t>如下图所示</w:t>
      </w:r>
      <w:r>
        <w:rPr>
          <w:rFonts w:ascii="微软雅黑" w:eastAsia="微软雅黑" w:hAnsi="微软雅黑"/>
        </w:rPr>
        <w:t>：</w:t>
      </w:r>
    </w:p>
    <w:p w14:paraId="4BE3733F" w14:textId="77777777" w:rsidR="0076630D" w:rsidRDefault="00D7272D">
      <w:pPr>
        <w:jc w:val="center"/>
        <w:rPr>
          <w:rFonts w:ascii="微软雅黑" w:eastAsia="微软雅黑" w:hAnsi="微软雅黑"/>
        </w:rPr>
      </w:pPr>
      <w:r>
        <w:rPr>
          <w:noProof/>
        </w:rPr>
        <w:drawing>
          <wp:inline distT="0" distB="0" distL="0" distR="0">
            <wp:extent cx="4305300" cy="12274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355092" cy="1241615"/>
                    </a:xfrm>
                    <a:prstGeom prst="rect">
                      <a:avLst/>
                    </a:prstGeom>
                  </pic:spPr>
                </pic:pic>
              </a:graphicData>
            </a:graphic>
          </wp:inline>
        </w:drawing>
      </w:r>
    </w:p>
    <w:p w14:paraId="6FC91F23" w14:textId="77777777" w:rsidR="0076630D" w:rsidRDefault="00D7272D">
      <w:pPr>
        <w:ind w:firstLine="420"/>
        <w:rPr>
          <w:rFonts w:ascii="微软雅黑" w:eastAsia="微软雅黑" w:hAnsi="微软雅黑"/>
        </w:rPr>
      </w:pPr>
      <w:r>
        <w:rPr>
          <w:rFonts w:ascii="微软雅黑" w:eastAsia="微软雅黑" w:hAnsi="微软雅黑" w:hint="eastAsia"/>
        </w:rPr>
        <w:t>利用</w:t>
      </w:r>
      <w:r>
        <w:rPr>
          <w:rFonts w:ascii="微软雅黑" w:eastAsia="微软雅黑" w:hAnsi="微软雅黑"/>
        </w:rPr>
        <w:t>三方软件如SecureCRT</w:t>
      </w:r>
      <w:r>
        <w:rPr>
          <w:rFonts w:ascii="微软雅黑" w:eastAsia="微软雅黑" w:hAnsi="微软雅黑" w:hint="eastAsia"/>
        </w:rPr>
        <w:t>登录</w:t>
      </w:r>
      <w:r>
        <w:rPr>
          <w:rFonts w:ascii="微软雅黑" w:eastAsia="微软雅黑" w:hAnsi="微软雅黑"/>
        </w:rPr>
        <w:t>到交换机</w:t>
      </w:r>
      <w:r>
        <w:rPr>
          <w:rFonts w:ascii="微软雅黑" w:eastAsia="微软雅黑" w:hAnsi="微软雅黑" w:hint="eastAsia"/>
        </w:rPr>
        <w:t>，</w:t>
      </w:r>
      <w:r>
        <w:rPr>
          <w:rFonts w:ascii="微软雅黑" w:eastAsia="微软雅黑" w:hAnsi="微软雅黑"/>
        </w:rPr>
        <w:t>并</w:t>
      </w:r>
      <w:r>
        <w:rPr>
          <w:rFonts w:ascii="微软雅黑" w:eastAsia="微软雅黑" w:hAnsi="微软雅黑" w:hint="eastAsia"/>
        </w:rPr>
        <w:t>使用</w:t>
      </w:r>
      <w:r>
        <w:rPr>
          <w:rFonts w:ascii="微软雅黑" w:eastAsia="微软雅黑" w:hAnsi="微软雅黑"/>
        </w:rPr>
        <w:t>授权的</w:t>
      </w:r>
      <w:r>
        <w:rPr>
          <w:rFonts w:ascii="微软雅黑" w:eastAsia="微软雅黑" w:hAnsi="微软雅黑" w:hint="eastAsia"/>
        </w:rPr>
        <w:t>用户名</w:t>
      </w:r>
      <w:r>
        <w:rPr>
          <w:rFonts w:ascii="微软雅黑" w:eastAsia="微软雅黑" w:hAnsi="微软雅黑"/>
        </w:rPr>
        <w:t>与密码进行登录。</w:t>
      </w:r>
    </w:p>
    <w:p w14:paraId="11BC6719"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提供的串口仅供日常版本上传、升级和维护使用。</w:t>
      </w:r>
    </w:p>
    <w:p w14:paraId="03CBD46C" w14:textId="77777777" w:rsidR="0076630D" w:rsidRDefault="0076630D">
      <w:pPr>
        <w:rPr>
          <w:rFonts w:ascii="微软雅黑" w:eastAsia="微软雅黑" w:hAnsi="微软雅黑"/>
        </w:rPr>
      </w:pPr>
    </w:p>
    <w:p w14:paraId="3DA0D866" w14:textId="77777777" w:rsidR="0076630D" w:rsidRDefault="00D7272D">
      <w:pPr>
        <w:pStyle w:val="20"/>
        <w:numPr>
          <w:ilvl w:val="1"/>
          <w:numId w:val="1"/>
        </w:numPr>
        <w:rPr>
          <w:rFonts w:ascii="微软雅黑" w:eastAsia="微软雅黑" w:hAnsi="微软雅黑"/>
        </w:rPr>
      </w:pPr>
      <w:bookmarkStart w:id="24" w:name="_Toc149138791"/>
      <w:r>
        <w:rPr>
          <w:rFonts w:ascii="微软雅黑" w:eastAsia="微软雅黑" w:hAnsi="微软雅黑"/>
        </w:rPr>
        <w:lastRenderedPageBreak/>
        <w:t>Telnet</w:t>
      </w:r>
      <w:r>
        <w:rPr>
          <w:rFonts w:ascii="微软雅黑" w:eastAsia="微软雅黑" w:hAnsi="微软雅黑" w:hint="eastAsia"/>
        </w:rPr>
        <w:t>方式</w:t>
      </w:r>
      <w:r>
        <w:rPr>
          <w:rFonts w:ascii="微软雅黑" w:eastAsia="微软雅黑" w:hAnsi="微软雅黑"/>
        </w:rPr>
        <w:t>登录交换机</w:t>
      </w:r>
      <w:bookmarkEnd w:id="24"/>
    </w:p>
    <w:p w14:paraId="5E9A9E7D" w14:textId="77777777" w:rsidR="0076630D" w:rsidRDefault="00D7272D">
      <w:pPr>
        <w:rPr>
          <w:rFonts w:ascii="微软雅黑" w:eastAsia="微软雅黑" w:hAnsi="微软雅黑"/>
          <w:b/>
        </w:rPr>
      </w:pPr>
      <w:r>
        <w:rPr>
          <w:rFonts w:ascii="微软雅黑" w:eastAsia="微软雅黑" w:hAnsi="微软雅黑" w:hint="eastAsia"/>
          <w:b/>
        </w:rPr>
        <w:t>前提</w:t>
      </w:r>
      <w:r>
        <w:rPr>
          <w:rFonts w:ascii="微软雅黑" w:eastAsia="微软雅黑" w:hAnsi="微软雅黑"/>
          <w:b/>
        </w:rPr>
        <w:t>：</w:t>
      </w:r>
    </w:p>
    <w:p w14:paraId="6CBF0EA7" w14:textId="77777777" w:rsidR="0076630D" w:rsidRDefault="00D7272D">
      <w:pPr>
        <w:ind w:firstLine="420"/>
        <w:rPr>
          <w:rFonts w:ascii="微软雅黑" w:eastAsia="微软雅黑" w:hAnsi="微软雅黑"/>
        </w:rPr>
      </w:pPr>
      <w:r>
        <w:rPr>
          <w:rFonts w:ascii="微软雅黑" w:eastAsia="微软雅黑" w:hAnsi="微软雅黑" w:hint="eastAsia"/>
        </w:rPr>
        <w:t>本地</w:t>
      </w:r>
      <w:r>
        <w:rPr>
          <w:rFonts w:ascii="微软雅黑" w:eastAsia="微软雅黑" w:hAnsi="微软雅黑"/>
        </w:rPr>
        <w:t>PC能Ping通交换机。</w:t>
      </w:r>
      <w:r>
        <w:rPr>
          <w:rFonts w:ascii="微软雅黑" w:eastAsia="微软雅黑" w:hAnsi="微软雅黑" w:hint="eastAsia"/>
        </w:rPr>
        <w:t>并且</w:t>
      </w:r>
      <w:r>
        <w:rPr>
          <w:rFonts w:ascii="微软雅黑" w:eastAsia="微软雅黑" w:hAnsi="微软雅黑"/>
        </w:rPr>
        <w:t>，交换机</w:t>
      </w:r>
      <w:r>
        <w:rPr>
          <w:rFonts w:ascii="微软雅黑" w:eastAsia="微软雅黑" w:hAnsi="微软雅黑" w:hint="eastAsia"/>
        </w:rPr>
        <w:t>需</w:t>
      </w:r>
      <w:r>
        <w:rPr>
          <w:rFonts w:ascii="微软雅黑" w:eastAsia="微软雅黑" w:hAnsi="微软雅黑"/>
        </w:rPr>
        <w:t>开启Telnet访问权限。</w:t>
      </w:r>
    </w:p>
    <w:p w14:paraId="78A2166C" w14:textId="77777777" w:rsidR="0076630D" w:rsidRDefault="0076630D">
      <w:pPr>
        <w:ind w:firstLine="420"/>
        <w:rPr>
          <w:rFonts w:ascii="微软雅黑" w:eastAsia="微软雅黑" w:hAnsi="微软雅黑"/>
        </w:rPr>
      </w:pPr>
    </w:p>
    <w:p w14:paraId="7D4333E1" w14:textId="77777777" w:rsidR="0076630D" w:rsidRDefault="00D7272D">
      <w:pPr>
        <w:ind w:firstLine="420"/>
        <w:rPr>
          <w:rFonts w:ascii="微软雅黑" w:eastAsia="微软雅黑" w:hAnsi="微软雅黑"/>
        </w:rPr>
      </w:pPr>
      <w:r>
        <w:rPr>
          <w:rFonts w:ascii="微软雅黑" w:eastAsia="微软雅黑" w:hAnsi="微软雅黑" w:hint="eastAsia"/>
        </w:rPr>
        <w:t>使用网线</w:t>
      </w:r>
      <w:r>
        <w:rPr>
          <w:rFonts w:ascii="微软雅黑" w:eastAsia="微软雅黑" w:hAnsi="微软雅黑"/>
        </w:rPr>
        <w:t>直接</w:t>
      </w:r>
      <w:r>
        <w:rPr>
          <w:rFonts w:ascii="微软雅黑" w:eastAsia="微软雅黑" w:hAnsi="微软雅黑" w:hint="eastAsia"/>
        </w:rPr>
        <w:t>连接</w:t>
      </w:r>
      <w:r>
        <w:rPr>
          <w:rFonts w:ascii="微软雅黑" w:eastAsia="微软雅黑" w:hAnsi="微软雅黑"/>
        </w:rPr>
        <w:t>或者通过Hub连接，如下图</w:t>
      </w:r>
      <w:r>
        <w:rPr>
          <w:rFonts w:ascii="微软雅黑" w:eastAsia="微软雅黑" w:hAnsi="微软雅黑" w:hint="eastAsia"/>
        </w:rPr>
        <w:t>所示</w:t>
      </w:r>
      <w:r>
        <w:rPr>
          <w:rFonts w:ascii="微软雅黑" w:eastAsia="微软雅黑" w:hAnsi="微软雅黑"/>
        </w:rPr>
        <w:t>：</w:t>
      </w:r>
    </w:p>
    <w:p w14:paraId="162A2851" w14:textId="77777777" w:rsidR="0076630D" w:rsidRDefault="00D7272D">
      <w:pPr>
        <w:jc w:val="center"/>
        <w:rPr>
          <w:rFonts w:ascii="微软雅黑" w:eastAsia="微软雅黑" w:hAnsi="微软雅黑"/>
        </w:rPr>
      </w:pPr>
      <w:r>
        <w:rPr>
          <w:noProof/>
        </w:rPr>
        <w:drawing>
          <wp:inline distT="0" distB="0" distL="0" distR="0">
            <wp:extent cx="4277995" cy="951230"/>
            <wp:effectExtent l="0" t="0" r="825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4324695" cy="961680"/>
                    </a:xfrm>
                    <a:prstGeom prst="rect">
                      <a:avLst/>
                    </a:prstGeom>
                  </pic:spPr>
                </pic:pic>
              </a:graphicData>
            </a:graphic>
          </wp:inline>
        </w:drawing>
      </w:r>
    </w:p>
    <w:p w14:paraId="6A595C5A" w14:textId="77777777" w:rsidR="0076630D" w:rsidRDefault="00D7272D">
      <w:pPr>
        <w:ind w:firstLine="420"/>
        <w:rPr>
          <w:rFonts w:ascii="微软雅黑" w:eastAsia="微软雅黑" w:hAnsi="微软雅黑"/>
        </w:rPr>
      </w:pPr>
      <w:r>
        <w:rPr>
          <w:rFonts w:ascii="微软雅黑" w:eastAsia="微软雅黑" w:hAnsi="微软雅黑" w:hint="eastAsia"/>
        </w:rPr>
        <w:t>利用三方软件</w:t>
      </w:r>
      <w:r>
        <w:rPr>
          <w:rFonts w:ascii="微软雅黑" w:eastAsia="微软雅黑" w:hAnsi="微软雅黑"/>
        </w:rPr>
        <w:t>如SecureCRT</w:t>
      </w:r>
      <w:r>
        <w:rPr>
          <w:rFonts w:ascii="微软雅黑" w:eastAsia="微软雅黑" w:hAnsi="微软雅黑" w:hint="eastAsia"/>
        </w:rPr>
        <w:t>，使用Telnet方式</w:t>
      </w:r>
      <w:r>
        <w:rPr>
          <w:rFonts w:ascii="微软雅黑" w:eastAsia="微软雅黑" w:hAnsi="微软雅黑"/>
        </w:rPr>
        <w:t>连接交换机IP地址</w:t>
      </w:r>
      <w:r>
        <w:rPr>
          <w:rFonts w:ascii="微软雅黑" w:eastAsia="微软雅黑" w:hAnsi="微软雅黑" w:hint="eastAsia"/>
        </w:rPr>
        <w:t>，登录</w:t>
      </w:r>
      <w:r>
        <w:rPr>
          <w:rFonts w:ascii="微软雅黑" w:eastAsia="微软雅黑" w:hAnsi="微软雅黑"/>
        </w:rPr>
        <w:t>到交换机</w:t>
      </w:r>
      <w:r>
        <w:rPr>
          <w:rFonts w:ascii="微软雅黑" w:eastAsia="微软雅黑" w:hAnsi="微软雅黑" w:hint="eastAsia"/>
        </w:rPr>
        <w:t>，</w:t>
      </w:r>
      <w:r>
        <w:rPr>
          <w:rFonts w:ascii="微软雅黑" w:eastAsia="微软雅黑" w:hAnsi="微软雅黑"/>
        </w:rPr>
        <w:t>并</w:t>
      </w:r>
      <w:r>
        <w:rPr>
          <w:rFonts w:ascii="微软雅黑" w:eastAsia="微软雅黑" w:hAnsi="微软雅黑" w:hint="eastAsia"/>
        </w:rPr>
        <w:t>使用</w:t>
      </w:r>
      <w:r>
        <w:rPr>
          <w:rFonts w:ascii="微软雅黑" w:eastAsia="微软雅黑" w:hAnsi="微软雅黑"/>
        </w:rPr>
        <w:t>授权的</w:t>
      </w:r>
      <w:r>
        <w:rPr>
          <w:rFonts w:ascii="微软雅黑" w:eastAsia="微软雅黑" w:hAnsi="微软雅黑" w:hint="eastAsia"/>
        </w:rPr>
        <w:t>用户名</w:t>
      </w:r>
      <w:r>
        <w:rPr>
          <w:rFonts w:ascii="微软雅黑" w:eastAsia="微软雅黑" w:hAnsi="微软雅黑"/>
        </w:rPr>
        <w:t>与密码进行登录。</w:t>
      </w:r>
    </w:p>
    <w:p w14:paraId="0138D9FE" w14:textId="77777777" w:rsidR="0076630D" w:rsidRDefault="00D7272D">
      <w:pPr>
        <w:ind w:firstLine="420"/>
        <w:rPr>
          <w:rFonts w:ascii="微软雅黑" w:eastAsia="微软雅黑" w:hAnsi="微软雅黑"/>
        </w:rPr>
      </w:pPr>
      <w:r>
        <w:rPr>
          <w:rFonts w:ascii="微软雅黑" w:eastAsia="微软雅黑" w:hAnsi="微软雅黑"/>
        </w:rPr>
        <w:t>Telnet支持本地和远程用户登录，</w:t>
      </w:r>
      <w:r>
        <w:rPr>
          <w:rFonts w:ascii="微软雅黑" w:eastAsia="微软雅黑" w:hAnsi="微软雅黑" w:hint="eastAsia"/>
        </w:rPr>
        <w:t>易于维护</w:t>
      </w:r>
      <w:r>
        <w:rPr>
          <w:rFonts w:ascii="微软雅黑" w:eastAsia="微软雅黑" w:hAnsi="微软雅黑"/>
        </w:rPr>
        <w:t>。</w:t>
      </w:r>
    </w:p>
    <w:p w14:paraId="7D0F8AF5" w14:textId="77777777" w:rsidR="0076630D" w:rsidRDefault="0076630D">
      <w:pPr>
        <w:rPr>
          <w:rFonts w:ascii="微软雅黑" w:eastAsia="微软雅黑" w:hAnsi="微软雅黑"/>
        </w:rPr>
      </w:pPr>
    </w:p>
    <w:p w14:paraId="5852E738" w14:textId="77777777" w:rsidR="0076630D" w:rsidRDefault="00D7272D">
      <w:pPr>
        <w:pStyle w:val="20"/>
        <w:numPr>
          <w:ilvl w:val="1"/>
          <w:numId w:val="1"/>
        </w:numPr>
        <w:rPr>
          <w:rFonts w:ascii="微软雅黑" w:eastAsia="微软雅黑" w:hAnsi="微软雅黑"/>
        </w:rPr>
      </w:pPr>
      <w:bookmarkStart w:id="25" w:name="_Toc149138792"/>
      <w:r>
        <w:rPr>
          <w:rFonts w:ascii="微软雅黑" w:eastAsia="微软雅黑" w:hAnsi="微软雅黑"/>
        </w:rPr>
        <w:t>SSH</w:t>
      </w:r>
      <w:r>
        <w:rPr>
          <w:rFonts w:ascii="微软雅黑" w:eastAsia="微软雅黑" w:hAnsi="微软雅黑" w:hint="eastAsia"/>
        </w:rPr>
        <w:t>方式</w:t>
      </w:r>
      <w:r>
        <w:rPr>
          <w:rFonts w:ascii="微软雅黑" w:eastAsia="微软雅黑" w:hAnsi="微软雅黑"/>
        </w:rPr>
        <w:t>登录交换机</w:t>
      </w:r>
      <w:bookmarkEnd w:id="25"/>
    </w:p>
    <w:p w14:paraId="7F7D2B47" w14:textId="77777777" w:rsidR="0076630D" w:rsidRDefault="00D7272D">
      <w:pPr>
        <w:rPr>
          <w:rFonts w:ascii="微软雅黑" w:eastAsia="微软雅黑" w:hAnsi="微软雅黑"/>
          <w:b/>
        </w:rPr>
      </w:pPr>
      <w:r>
        <w:rPr>
          <w:rFonts w:ascii="微软雅黑" w:eastAsia="微软雅黑" w:hAnsi="微软雅黑" w:hint="eastAsia"/>
          <w:b/>
        </w:rPr>
        <w:t>前提</w:t>
      </w:r>
      <w:r>
        <w:rPr>
          <w:rFonts w:ascii="微软雅黑" w:eastAsia="微软雅黑" w:hAnsi="微软雅黑"/>
          <w:b/>
        </w:rPr>
        <w:t>：</w:t>
      </w:r>
    </w:p>
    <w:p w14:paraId="7FF23E1F" w14:textId="77777777" w:rsidR="0076630D" w:rsidRDefault="00D7272D">
      <w:pPr>
        <w:rPr>
          <w:rFonts w:ascii="微软雅黑" w:eastAsia="微软雅黑" w:hAnsi="微软雅黑"/>
        </w:rPr>
      </w:pPr>
      <w:r>
        <w:rPr>
          <w:rFonts w:ascii="微软雅黑" w:eastAsia="微软雅黑" w:hAnsi="微软雅黑" w:hint="eastAsia"/>
        </w:rPr>
        <w:t xml:space="preserve">    交换机</w:t>
      </w:r>
      <w:r>
        <w:rPr>
          <w:rFonts w:ascii="微软雅黑" w:eastAsia="微软雅黑" w:hAnsi="微软雅黑"/>
        </w:rPr>
        <w:t>需开启SSH访问权限。</w:t>
      </w:r>
    </w:p>
    <w:p w14:paraId="0B462ADE" w14:textId="77777777" w:rsidR="0076630D" w:rsidRDefault="0076630D">
      <w:pPr>
        <w:rPr>
          <w:rFonts w:ascii="微软雅黑" w:eastAsia="微软雅黑" w:hAnsi="微软雅黑"/>
        </w:rPr>
      </w:pPr>
    </w:p>
    <w:p w14:paraId="1DE74704" w14:textId="77777777" w:rsidR="0076630D" w:rsidRDefault="00D7272D">
      <w:pPr>
        <w:rPr>
          <w:rFonts w:ascii="微软雅黑" w:eastAsia="微软雅黑" w:hAnsi="微软雅黑"/>
        </w:rPr>
      </w:pPr>
      <w:r>
        <w:rPr>
          <w:rFonts w:ascii="微软雅黑" w:eastAsia="微软雅黑" w:hAnsi="微软雅黑" w:hint="eastAsia"/>
        </w:rPr>
        <w:t xml:space="preserve">    利用三方软件</w:t>
      </w:r>
      <w:r>
        <w:rPr>
          <w:rFonts w:ascii="微软雅黑" w:eastAsia="微软雅黑" w:hAnsi="微软雅黑"/>
        </w:rPr>
        <w:t>如SecureCRT</w:t>
      </w:r>
      <w:r>
        <w:rPr>
          <w:rFonts w:ascii="微软雅黑" w:eastAsia="微软雅黑" w:hAnsi="微软雅黑" w:hint="eastAsia"/>
        </w:rPr>
        <w:t>，使用</w:t>
      </w:r>
      <w:r>
        <w:rPr>
          <w:rFonts w:ascii="微软雅黑" w:eastAsia="微软雅黑" w:hAnsi="微软雅黑"/>
        </w:rPr>
        <w:t>SSH</w:t>
      </w:r>
      <w:r>
        <w:rPr>
          <w:rFonts w:ascii="微软雅黑" w:eastAsia="微软雅黑" w:hAnsi="微软雅黑" w:hint="eastAsia"/>
        </w:rPr>
        <w:t>方式</w:t>
      </w:r>
      <w:r>
        <w:rPr>
          <w:rFonts w:ascii="微软雅黑" w:eastAsia="微软雅黑" w:hAnsi="微软雅黑"/>
        </w:rPr>
        <w:t>连接交换机IP地址</w:t>
      </w:r>
      <w:r>
        <w:rPr>
          <w:rFonts w:ascii="微软雅黑" w:eastAsia="微软雅黑" w:hAnsi="微软雅黑" w:hint="eastAsia"/>
        </w:rPr>
        <w:t>和授权</w:t>
      </w:r>
      <w:r>
        <w:rPr>
          <w:rFonts w:ascii="微软雅黑" w:eastAsia="微软雅黑" w:hAnsi="微软雅黑"/>
        </w:rPr>
        <w:t>的用户名</w:t>
      </w:r>
      <w:r>
        <w:rPr>
          <w:rFonts w:ascii="微软雅黑" w:eastAsia="微软雅黑" w:hAnsi="微软雅黑" w:hint="eastAsia"/>
        </w:rPr>
        <w:t>，登录</w:t>
      </w:r>
      <w:r>
        <w:rPr>
          <w:rFonts w:ascii="微软雅黑" w:eastAsia="微软雅黑" w:hAnsi="微软雅黑"/>
        </w:rPr>
        <w:t>到交换机</w:t>
      </w:r>
      <w:r>
        <w:rPr>
          <w:rFonts w:ascii="微软雅黑" w:eastAsia="微软雅黑" w:hAnsi="微软雅黑" w:hint="eastAsia"/>
        </w:rPr>
        <w:t>，</w:t>
      </w:r>
      <w:r>
        <w:rPr>
          <w:rFonts w:ascii="微软雅黑" w:eastAsia="微软雅黑" w:hAnsi="微软雅黑"/>
        </w:rPr>
        <w:t>并</w:t>
      </w:r>
      <w:r>
        <w:rPr>
          <w:rFonts w:ascii="微软雅黑" w:eastAsia="微软雅黑" w:hAnsi="微软雅黑" w:hint="eastAsia"/>
        </w:rPr>
        <w:t>使用对应</w:t>
      </w:r>
      <w:r>
        <w:rPr>
          <w:rFonts w:ascii="微软雅黑" w:eastAsia="微软雅黑" w:hAnsi="微软雅黑"/>
        </w:rPr>
        <w:t>的</w:t>
      </w:r>
      <w:r>
        <w:rPr>
          <w:rFonts w:ascii="微软雅黑" w:eastAsia="微软雅黑" w:hAnsi="微软雅黑" w:hint="eastAsia"/>
        </w:rPr>
        <w:t>用户名</w:t>
      </w:r>
      <w:r>
        <w:rPr>
          <w:rFonts w:ascii="微软雅黑" w:eastAsia="微软雅黑" w:hAnsi="微软雅黑"/>
        </w:rPr>
        <w:t>与密码进行登录。</w:t>
      </w:r>
    </w:p>
    <w:p w14:paraId="4C9C190D" w14:textId="77777777" w:rsidR="0076630D" w:rsidRDefault="0076630D">
      <w:pPr>
        <w:rPr>
          <w:rFonts w:ascii="微软雅黑" w:eastAsia="微软雅黑" w:hAnsi="微软雅黑"/>
        </w:rPr>
      </w:pPr>
    </w:p>
    <w:p w14:paraId="1B79F532" w14:textId="77777777" w:rsidR="0076630D" w:rsidRDefault="00D7272D">
      <w:pPr>
        <w:widowControl/>
        <w:jc w:val="left"/>
        <w:rPr>
          <w:rFonts w:ascii="微软雅黑" w:eastAsia="微软雅黑" w:hAnsi="微软雅黑"/>
        </w:rPr>
      </w:pPr>
      <w:r>
        <w:rPr>
          <w:rFonts w:ascii="微软雅黑" w:eastAsia="微软雅黑" w:hAnsi="微软雅黑"/>
        </w:rPr>
        <w:br w:type="page"/>
      </w:r>
    </w:p>
    <w:p w14:paraId="30C0411A" w14:textId="77777777" w:rsidR="0076630D" w:rsidRDefault="00D7272D">
      <w:pPr>
        <w:pStyle w:val="1"/>
        <w:rPr>
          <w:rFonts w:ascii="微软雅黑" w:eastAsia="微软雅黑" w:hAnsi="微软雅黑"/>
        </w:rPr>
      </w:pPr>
      <w:bookmarkStart w:id="26" w:name="_Toc149138793"/>
      <w:r>
        <w:rPr>
          <w:rFonts w:ascii="微软雅黑" w:eastAsia="微软雅黑" w:hAnsi="微软雅黑" w:hint="eastAsia"/>
        </w:rPr>
        <w:lastRenderedPageBreak/>
        <w:t>全局配置</w:t>
      </w:r>
      <w:bookmarkEnd w:id="26"/>
    </w:p>
    <w:p w14:paraId="5A8E564A" w14:textId="77777777" w:rsidR="0076630D" w:rsidRDefault="00D7272D">
      <w:pPr>
        <w:ind w:firstLineChars="200" w:firstLine="420"/>
        <w:rPr>
          <w:rFonts w:ascii="微软雅黑" w:eastAsia="微软雅黑" w:hAnsi="微软雅黑"/>
        </w:rPr>
      </w:pPr>
      <w:r>
        <w:rPr>
          <w:rFonts w:ascii="微软雅黑" w:eastAsia="微软雅黑" w:hAnsi="微软雅黑" w:hint="eastAsia"/>
        </w:rPr>
        <w:t>全局配置主要有：搜索、语言、重启</w:t>
      </w:r>
      <w:r>
        <w:rPr>
          <w:rFonts w:ascii="微软雅黑" w:eastAsia="微软雅黑" w:hAnsi="微软雅黑"/>
        </w:rPr>
        <w:t>、</w:t>
      </w:r>
      <w:r>
        <w:rPr>
          <w:rFonts w:ascii="微软雅黑" w:eastAsia="微软雅黑" w:hAnsi="微软雅黑" w:hint="eastAsia"/>
        </w:rPr>
        <w:t>登录用户(包括修改密码</w:t>
      </w:r>
      <w:r>
        <w:rPr>
          <w:rFonts w:ascii="微软雅黑" w:eastAsia="微软雅黑" w:hAnsi="微软雅黑"/>
        </w:rPr>
        <w:t>、退出登录</w:t>
      </w:r>
      <w:r>
        <w:rPr>
          <w:rFonts w:ascii="微软雅黑" w:eastAsia="微软雅黑" w:hAnsi="微软雅黑" w:hint="eastAsia"/>
        </w:rPr>
        <w:t>)</w:t>
      </w:r>
      <w:r>
        <w:rPr>
          <w:rFonts w:ascii="微软雅黑" w:eastAsia="微软雅黑" w:hAnsi="微软雅黑"/>
        </w:rPr>
        <w:t>、生效与保存</w:t>
      </w:r>
      <w:r>
        <w:rPr>
          <w:rFonts w:ascii="微软雅黑" w:eastAsia="微软雅黑" w:hAnsi="微软雅黑" w:hint="eastAsia"/>
        </w:rPr>
        <w:t>、</w:t>
      </w:r>
      <w:r>
        <w:rPr>
          <w:rFonts w:ascii="微软雅黑" w:eastAsia="微软雅黑" w:hAnsi="微软雅黑"/>
        </w:rPr>
        <w:t>固件版本提示</w:t>
      </w:r>
      <w:r>
        <w:rPr>
          <w:rFonts w:ascii="微软雅黑" w:eastAsia="微软雅黑" w:hAnsi="微软雅黑" w:hint="eastAsia"/>
        </w:rPr>
        <w:t>。</w:t>
      </w:r>
    </w:p>
    <w:p w14:paraId="27D18F27" w14:textId="2D6D865D" w:rsidR="00EC4410" w:rsidRDefault="00EC4410">
      <w:pPr>
        <w:pStyle w:val="20"/>
        <w:numPr>
          <w:ilvl w:val="1"/>
          <w:numId w:val="1"/>
        </w:numPr>
        <w:rPr>
          <w:rFonts w:ascii="微软雅黑" w:eastAsia="微软雅黑" w:hAnsi="微软雅黑"/>
        </w:rPr>
      </w:pPr>
      <w:bookmarkStart w:id="27" w:name="_设置向导"/>
      <w:bookmarkStart w:id="28" w:name="_Toc149138794"/>
      <w:bookmarkEnd w:id="27"/>
      <w:r>
        <w:rPr>
          <w:rFonts w:ascii="微软雅黑" w:eastAsia="微软雅黑" w:hAnsi="微软雅黑" w:hint="eastAsia"/>
        </w:rPr>
        <w:t>搜索</w:t>
      </w:r>
      <w:bookmarkEnd w:id="28"/>
    </w:p>
    <w:p w14:paraId="0E83BD7D" w14:textId="0A238AE5" w:rsidR="00EC4410" w:rsidRPr="00EC4410" w:rsidRDefault="00EC4410" w:rsidP="00EC4410">
      <w:pPr>
        <w:ind w:firstLineChars="200" w:firstLine="420"/>
        <w:rPr>
          <w:rFonts w:ascii="微软雅黑" w:eastAsia="微软雅黑" w:hAnsi="微软雅黑"/>
        </w:rPr>
      </w:pPr>
      <w:r w:rsidRPr="00EC4410">
        <w:rPr>
          <w:rFonts w:ascii="微软雅黑" w:eastAsia="微软雅黑" w:hAnsi="微软雅黑" w:hint="eastAsia"/>
        </w:rPr>
        <w:t>支持</w:t>
      </w:r>
      <w:r w:rsidRPr="00EC4410">
        <w:rPr>
          <w:rFonts w:ascii="微软雅黑" w:eastAsia="微软雅黑" w:hAnsi="微软雅黑"/>
        </w:rPr>
        <w:t>搜索左侧导航栏、</w:t>
      </w:r>
      <w:r w:rsidR="000F6B8E">
        <w:rPr>
          <w:rFonts w:ascii="微软雅黑" w:eastAsia="微软雅黑" w:hAnsi="微软雅黑" w:hint="eastAsia"/>
        </w:rPr>
        <w:t>页面</w:t>
      </w:r>
      <w:r w:rsidRPr="00EC4410">
        <w:rPr>
          <w:rFonts w:ascii="微软雅黑" w:eastAsia="微软雅黑" w:hAnsi="微软雅黑"/>
        </w:rPr>
        <w:t>TAB、</w:t>
      </w:r>
      <w:r w:rsidR="000F6B8E">
        <w:rPr>
          <w:rFonts w:ascii="微软雅黑" w:eastAsia="微软雅黑" w:hAnsi="微软雅黑" w:hint="eastAsia"/>
        </w:rPr>
        <w:t>配置项名称</w:t>
      </w:r>
      <w:r w:rsidR="000F6B8E">
        <w:rPr>
          <w:rFonts w:ascii="微软雅黑" w:eastAsia="微软雅黑" w:hAnsi="微软雅黑"/>
        </w:rPr>
        <w:t>。</w:t>
      </w:r>
    </w:p>
    <w:p w14:paraId="2191388A" w14:textId="77777777" w:rsidR="0076630D" w:rsidRDefault="00D7272D">
      <w:pPr>
        <w:pStyle w:val="20"/>
        <w:numPr>
          <w:ilvl w:val="1"/>
          <w:numId w:val="1"/>
        </w:numPr>
        <w:rPr>
          <w:rFonts w:ascii="微软雅黑" w:eastAsia="微软雅黑" w:hAnsi="微软雅黑"/>
        </w:rPr>
      </w:pPr>
      <w:bookmarkStart w:id="29" w:name="_Toc149138795"/>
      <w:r>
        <w:rPr>
          <w:rFonts w:ascii="微软雅黑" w:eastAsia="微软雅黑" w:hAnsi="微软雅黑" w:hint="eastAsia"/>
        </w:rPr>
        <w:t>语言</w:t>
      </w:r>
      <w:bookmarkEnd w:id="29"/>
    </w:p>
    <w:p w14:paraId="5B32CFF0" w14:textId="77777777" w:rsidR="0076630D" w:rsidRDefault="00D7272D">
      <w:pPr>
        <w:ind w:firstLineChars="200" w:firstLine="420"/>
        <w:rPr>
          <w:rFonts w:ascii="微软雅黑" w:eastAsia="微软雅黑" w:hAnsi="微软雅黑"/>
        </w:rPr>
      </w:pPr>
      <w:r>
        <w:rPr>
          <w:rFonts w:ascii="微软雅黑" w:eastAsia="微软雅黑" w:hAnsi="微软雅黑" w:hint="eastAsia"/>
        </w:rPr>
        <w:t>系统支持切换语言，暂仅支持中文、英文两种语言，缺省语言为English。</w:t>
      </w:r>
    </w:p>
    <w:p w14:paraId="476000CE" w14:textId="77777777" w:rsidR="0076630D" w:rsidRDefault="00D7272D">
      <w:pPr>
        <w:pStyle w:val="20"/>
        <w:numPr>
          <w:ilvl w:val="1"/>
          <w:numId w:val="1"/>
        </w:numPr>
        <w:rPr>
          <w:rFonts w:ascii="微软雅黑" w:eastAsia="微软雅黑" w:hAnsi="微软雅黑"/>
        </w:rPr>
      </w:pPr>
      <w:bookmarkStart w:id="30" w:name="_管理员帐号"/>
      <w:bookmarkStart w:id="31" w:name="_Toc149138796"/>
      <w:bookmarkEnd w:id="30"/>
      <w:r>
        <w:rPr>
          <w:rFonts w:ascii="微软雅黑" w:eastAsia="微软雅黑" w:hAnsi="微软雅黑" w:hint="eastAsia"/>
        </w:rPr>
        <w:t>重启</w:t>
      </w:r>
      <w:bookmarkEnd w:id="31"/>
    </w:p>
    <w:p w14:paraId="490BB7C7" w14:textId="77777777" w:rsidR="0076630D" w:rsidRDefault="00D7272D">
      <w:pPr>
        <w:ind w:firstLine="420"/>
        <w:rPr>
          <w:rFonts w:ascii="微软雅黑" w:eastAsia="微软雅黑" w:hAnsi="微软雅黑"/>
        </w:rPr>
      </w:pPr>
      <w:r>
        <w:rPr>
          <w:rFonts w:ascii="微软雅黑" w:eastAsia="微软雅黑" w:hAnsi="微软雅黑" w:hint="eastAsia"/>
        </w:rPr>
        <w:t>支持</w:t>
      </w:r>
      <w:r>
        <w:rPr>
          <w:rFonts w:ascii="微软雅黑" w:eastAsia="微软雅黑" w:hAnsi="微软雅黑"/>
        </w:rPr>
        <w:t>重启交换机</w:t>
      </w:r>
      <w:r>
        <w:rPr>
          <w:rFonts w:ascii="微软雅黑" w:eastAsia="微软雅黑" w:hAnsi="微软雅黑" w:hint="eastAsia"/>
        </w:rPr>
        <w:t>，需</w:t>
      </w:r>
      <w:r>
        <w:rPr>
          <w:rFonts w:ascii="微软雅黑" w:eastAsia="微软雅黑" w:hAnsi="微软雅黑"/>
        </w:rPr>
        <w:t>弹窗</w:t>
      </w:r>
      <w:r>
        <w:rPr>
          <w:rFonts w:ascii="微软雅黑" w:eastAsia="微软雅黑" w:hAnsi="微软雅黑" w:hint="eastAsia"/>
        </w:rPr>
        <w:t>提示</w:t>
      </w:r>
      <w:r>
        <w:rPr>
          <w:rFonts w:ascii="微软雅黑" w:eastAsia="微软雅黑" w:hAnsi="微软雅黑"/>
        </w:rPr>
        <w:t>：</w:t>
      </w:r>
    </w:p>
    <w:p w14:paraId="61961812" w14:textId="77777777" w:rsidR="0076630D" w:rsidRDefault="00D7272D">
      <w:pPr>
        <w:ind w:firstLineChars="200" w:firstLine="420"/>
        <w:rPr>
          <w:rFonts w:ascii="微软雅黑" w:eastAsia="微软雅黑" w:hAnsi="微软雅黑"/>
        </w:rPr>
      </w:pPr>
      <w:r>
        <w:rPr>
          <w:rFonts w:ascii="微软雅黑" w:eastAsia="微软雅黑" w:hAnsi="微软雅黑"/>
        </w:rPr>
        <w:t>[</w:t>
      </w:r>
      <w:r>
        <w:rPr>
          <w:rFonts w:ascii="微软雅黑" w:eastAsia="微软雅黑" w:hAnsi="微软雅黑" w:hint="eastAsia"/>
        </w:rPr>
        <w:t>若设备</w:t>
      </w:r>
      <w:r>
        <w:rPr>
          <w:rFonts w:ascii="微软雅黑" w:eastAsia="微软雅黑" w:hAnsi="微软雅黑"/>
        </w:rPr>
        <w:t>重启，</w:t>
      </w:r>
      <w:r>
        <w:rPr>
          <w:rFonts w:ascii="微软雅黑" w:eastAsia="微软雅黑" w:hAnsi="微软雅黑" w:hint="eastAsia"/>
        </w:rPr>
        <w:t>所有未保存</w:t>
      </w:r>
      <w:r>
        <w:rPr>
          <w:rFonts w:ascii="微软雅黑" w:eastAsia="微软雅黑" w:hAnsi="微软雅黑"/>
        </w:rPr>
        <w:t>的配置</w:t>
      </w:r>
      <w:r>
        <w:rPr>
          <w:rFonts w:ascii="微软雅黑" w:eastAsia="微软雅黑" w:hAnsi="微软雅黑" w:hint="eastAsia"/>
        </w:rPr>
        <w:t>信息</w:t>
      </w:r>
      <w:r>
        <w:rPr>
          <w:rFonts w:ascii="微软雅黑" w:eastAsia="微软雅黑" w:hAnsi="微软雅黑"/>
        </w:rPr>
        <w:t>都</w:t>
      </w:r>
      <w:r>
        <w:rPr>
          <w:rFonts w:ascii="微软雅黑" w:eastAsia="微软雅黑" w:hAnsi="微软雅黑" w:hint="eastAsia"/>
        </w:rPr>
        <w:t>将</w:t>
      </w:r>
      <w:r>
        <w:rPr>
          <w:rFonts w:ascii="微软雅黑" w:eastAsia="微软雅黑" w:hAnsi="微软雅黑"/>
        </w:rPr>
        <w:t>丢失。</w:t>
      </w:r>
      <w:r>
        <w:rPr>
          <w:rFonts w:ascii="微软雅黑" w:eastAsia="微软雅黑" w:hAnsi="微软雅黑" w:hint="eastAsia"/>
        </w:rPr>
        <w:t>确认重启？</w:t>
      </w:r>
    </w:p>
    <w:p w14:paraId="56264F04" w14:textId="77777777" w:rsidR="0076630D" w:rsidRDefault="00D7272D">
      <w:pPr>
        <w:pStyle w:val="af2"/>
        <w:ind w:left="1515" w:firstLineChars="0" w:firstLine="0"/>
        <w:rPr>
          <w:rFonts w:ascii="微软雅黑" w:eastAsia="微软雅黑" w:hAnsi="微软雅黑"/>
        </w:rPr>
      </w:pPr>
      <w:r>
        <w:rPr>
          <w:rFonts w:ascii="微软雅黑" w:eastAsia="微软雅黑" w:hAnsi="微软雅黑"/>
        </w:rPr>
        <w:t>&lt;</w:t>
      </w:r>
      <w:r>
        <w:rPr>
          <w:rFonts w:ascii="微软雅黑" w:eastAsia="微软雅黑" w:hAnsi="微软雅黑" w:hint="eastAsia"/>
        </w:rPr>
        <w:t>取消</w:t>
      </w:r>
      <w:r>
        <w:rPr>
          <w:rFonts w:ascii="微软雅黑" w:eastAsia="微软雅黑" w:hAnsi="微软雅黑"/>
        </w:rPr>
        <w:t>&gt;            &lt;</w:t>
      </w:r>
      <w:r>
        <w:rPr>
          <w:rFonts w:ascii="微软雅黑" w:eastAsia="微软雅黑" w:hAnsi="微软雅黑" w:hint="eastAsia"/>
        </w:rPr>
        <w:t>确定</w:t>
      </w:r>
      <w:r>
        <w:rPr>
          <w:rFonts w:ascii="微软雅黑" w:eastAsia="微软雅黑" w:hAnsi="微软雅黑"/>
        </w:rPr>
        <w:t>&gt;]</w:t>
      </w:r>
    </w:p>
    <w:p w14:paraId="16B23C8C" w14:textId="77777777" w:rsidR="0076630D" w:rsidRDefault="0076630D">
      <w:pPr>
        <w:ind w:firstLine="420"/>
        <w:rPr>
          <w:rFonts w:ascii="微软雅黑" w:eastAsia="微软雅黑" w:hAnsi="微软雅黑"/>
        </w:rPr>
      </w:pPr>
    </w:p>
    <w:p w14:paraId="4EC99682" w14:textId="77777777" w:rsidR="0076630D" w:rsidRDefault="00D7272D">
      <w:pPr>
        <w:pStyle w:val="20"/>
        <w:numPr>
          <w:ilvl w:val="1"/>
          <w:numId w:val="1"/>
        </w:numPr>
        <w:rPr>
          <w:rFonts w:ascii="微软雅黑" w:eastAsia="微软雅黑" w:hAnsi="微软雅黑"/>
        </w:rPr>
      </w:pPr>
      <w:bookmarkStart w:id="32" w:name="_Toc149138797"/>
      <w:r>
        <w:rPr>
          <w:rFonts w:ascii="微软雅黑" w:eastAsia="微软雅黑" w:hAnsi="微软雅黑" w:hint="eastAsia"/>
        </w:rPr>
        <w:t>登录用户</w:t>
      </w:r>
      <w:bookmarkEnd w:id="32"/>
    </w:p>
    <w:p w14:paraId="269FD64A" w14:textId="7E6A23C6" w:rsidR="0076630D" w:rsidRDefault="00D7272D">
      <w:pPr>
        <w:ind w:firstLineChars="200" w:firstLine="420"/>
        <w:rPr>
          <w:rFonts w:ascii="微软雅黑" w:eastAsia="微软雅黑" w:hAnsi="微软雅黑"/>
        </w:rPr>
      </w:pPr>
      <w:r>
        <w:rPr>
          <w:rFonts w:ascii="微软雅黑" w:eastAsia="微软雅黑" w:hAnsi="微软雅黑" w:hint="eastAsia"/>
        </w:rPr>
        <w:t>点击</w:t>
      </w:r>
      <w:r>
        <w:rPr>
          <w:rFonts w:ascii="微软雅黑" w:eastAsia="微软雅黑" w:hAnsi="微软雅黑"/>
        </w:rPr>
        <w:t>登录用户，</w:t>
      </w:r>
      <w:r>
        <w:rPr>
          <w:rFonts w:ascii="微软雅黑" w:eastAsia="微软雅黑" w:hAnsi="微软雅黑" w:hint="eastAsia"/>
        </w:rPr>
        <w:t>支持</w:t>
      </w:r>
      <w:r>
        <w:rPr>
          <w:rFonts w:ascii="微软雅黑" w:eastAsia="微软雅黑" w:hAnsi="微软雅黑"/>
        </w:rPr>
        <w:t>修改密码、退出登录。</w:t>
      </w:r>
    </w:p>
    <w:p w14:paraId="5CEC9F49" w14:textId="77777777" w:rsidR="0076630D" w:rsidRDefault="00D7272D">
      <w:pPr>
        <w:pStyle w:val="af2"/>
        <w:numPr>
          <w:ilvl w:val="3"/>
          <w:numId w:val="58"/>
        </w:numPr>
        <w:ind w:firstLineChars="0"/>
        <w:rPr>
          <w:rFonts w:ascii="微软雅黑" w:eastAsia="微软雅黑" w:hAnsi="微软雅黑"/>
        </w:rPr>
      </w:pPr>
      <w:r>
        <w:rPr>
          <w:rFonts w:ascii="微软雅黑" w:eastAsia="微软雅黑" w:hAnsi="微软雅黑" w:hint="eastAsia"/>
        </w:rPr>
        <w:t>修改密码</w:t>
      </w:r>
    </w:p>
    <w:p w14:paraId="7CA79B84" w14:textId="77777777" w:rsidR="0076630D" w:rsidRDefault="00D7272D">
      <w:pPr>
        <w:ind w:left="397"/>
        <w:rPr>
          <w:rFonts w:ascii="微软雅黑" w:eastAsia="微软雅黑" w:hAnsi="微软雅黑"/>
        </w:rPr>
      </w:pPr>
      <w:r>
        <w:rPr>
          <w:rFonts w:ascii="微软雅黑" w:eastAsia="微软雅黑" w:hAnsi="微软雅黑" w:hint="eastAsia"/>
        </w:rPr>
        <w:t>需要输入</w:t>
      </w:r>
      <w:r>
        <w:rPr>
          <w:rFonts w:ascii="微软雅黑" w:eastAsia="微软雅黑" w:hAnsi="微软雅黑"/>
        </w:rPr>
        <w:t>当前登录密码进行确认，校验通过后方可设置新密码。</w:t>
      </w:r>
    </w:p>
    <w:p w14:paraId="45061BA7" w14:textId="77777777" w:rsidR="0076630D" w:rsidRDefault="00D7272D">
      <w:pPr>
        <w:pStyle w:val="12"/>
        <w:ind w:firstLineChars="0"/>
        <w:rPr>
          <w:rFonts w:ascii="微软雅黑" w:eastAsia="微软雅黑" w:hAnsi="微软雅黑"/>
        </w:rPr>
      </w:pPr>
      <w:r>
        <w:rPr>
          <w:rFonts w:ascii="微软雅黑" w:eastAsia="微软雅黑" w:hAnsi="微软雅黑" w:hint="eastAsia"/>
        </w:rPr>
        <w:t>新密码长度为8</w:t>
      </w:r>
      <w:r>
        <w:rPr>
          <w:rFonts w:ascii="微软雅黑" w:eastAsia="微软雅黑" w:hAnsi="微软雅黑"/>
        </w:rPr>
        <w:t>-32</w:t>
      </w:r>
      <w:r>
        <w:rPr>
          <w:rFonts w:ascii="微软雅黑" w:eastAsia="微软雅黑" w:hAnsi="微软雅黑" w:hint="eastAsia"/>
        </w:rPr>
        <w:t>字符，输入内容不做限制</w:t>
      </w:r>
      <w:r>
        <w:rPr>
          <w:rFonts w:ascii="微软雅黑" w:eastAsia="微软雅黑" w:hAnsi="微软雅黑"/>
        </w:rPr>
        <w:t>，</w:t>
      </w:r>
      <w:r>
        <w:rPr>
          <w:rFonts w:ascii="微软雅黑" w:eastAsia="微软雅黑" w:hAnsi="微软雅黑" w:hint="eastAsia"/>
        </w:rPr>
        <w:t>起码是</w:t>
      </w:r>
      <w:r>
        <w:rPr>
          <w:rFonts w:ascii="微软雅黑" w:eastAsia="微软雅黑" w:hAnsi="微软雅黑"/>
        </w:rPr>
        <w:t>数字、字母和特殊字符中的两者</w:t>
      </w:r>
      <w:r>
        <w:rPr>
          <w:rFonts w:ascii="微软雅黑" w:eastAsia="微软雅黑" w:hAnsi="微软雅黑"/>
        </w:rPr>
        <w:lastRenderedPageBreak/>
        <w:t>组合。</w:t>
      </w:r>
    </w:p>
    <w:p w14:paraId="165FA385" w14:textId="77777777" w:rsidR="0076630D" w:rsidRDefault="00D7272D">
      <w:pPr>
        <w:pStyle w:val="12"/>
        <w:ind w:firstLineChars="0"/>
        <w:rPr>
          <w:rFonts w:ascii="微软雅黑" w:eastAsia="微软雅黑" w:hAnsi="微软雅黑"/>
        </w:rPr>
      </w:pPr>
      <w:r>
        <w:rPr>
          <w:rFonts w:ascii="微软雅黑" w:eastAsia="微软雅黑" w:hAnsi="微软雅黑" w:hint="eastAsia"/>
        </w:rPr>
        <w:t>新密码</w:t>
      </w:r>
      <w:r>
        <w:rPr>
          <w:rFonts w:ascii="微软雅黑" w:eastAsia="微软雅黑" w:hAnsi="微软雅黑"/>
        </w:rPr>
        <w:t>需要二次确认，以确保密码无问题。</w:t>
      </w:r>
    </w:p>
    <w:p w14:paraId="6E10F497" w14:textId="77777777" w:rsidR="0076630D" w:rsidRDefault="00D7272D">
      <w:pPr>
        <w:pStyle w:val="af2"/>
        <w:numPr>
          <w:ilvl w:val="3"/>
          <w:numId w:val="58"/>
        </w:numPr>
        <w:ind w:firstLineChars="0"/>
        <w:rPr>
          <w:rFonts w:ascii="微软雅黑" w:eastAsia="微软雅黑" w:hAnsi="微软雅黑"/>
        </w:rPr>
      </w:pPr>
      <w:r>
        <w:rPr>
          <w:rFonts w:ascii="微软雅黑" w:eastAsia="微软雅黑" w:hAnsi="微软雅黑" w:hint="eastAsia"/>
        </w:rPr>
        <w:t>退出登录</w:t>
      </w:r>
    </w:p>
    <w:p w14:paraId="1B842571" w14:textId="77777777" w:rsidR="0076630D" w:rsidRDefault="00D7272D">
      <w:pPr>
        <w:ind w:firstLineChars="200" w:firstLine="420"/>
        <w:rPr>
          <w:rFonts w:ascii="微软雅黑" w:eastAsia="微软雅黑" w:hAnsi="微软雅黑"/>
        </w:rPr>
      </w:pPr>
      <w:r>
        <w:rPr>
          <w:rFonts w:ascii="微软雅黑" w:eastAsia="微软雅黑" w:hAnsi="微软雅黑"/>
        </w:rPr>
        <w:t>支持退出</w:t>
      </w:r>
      <w:r>
        <w:rPr>
          <w:rFonts w:ascii="微软雅黑" w:eastAsia="微软雅黑" w:hAnsi="微软雅黑" w:hint="eastAsia"/>
        </w:rPr>
        <w:t>登录，</w:t>
      </w:r>
      <w:r>
        <w:rPr>
          <w:rFonts w:ascii="微软雅黑" w:eastAsia="微软雅黑" w:hAnsi="微软雅黑"/>
        </w:rPr>
        <w:t>返回登录页。</w:t>
      </w:r>
    </w:p>
    <w:p w14:paraId="379D18C6" w14:textId="77777777" w:rsidR="0076630D" w:rsidRDefault="00D7272D">
      <w:pPr>
        <w:ind w:firstLineChars="200" w:firstLine="420"/>
        <w:rPr>
          <w:rFonts w:ascii="微软雅黑" w:eastAsia="微软雅黑" w:hAnsi="微软雅黑"/>
        </w:rPr>
      </w:pPr>
      <w:r>
        <w:rPr>
          <w:rFonts w:ascii="微软雅黑" w:eastAsia="微软雅黑" w:hAnsi="微软雅黑" w:hint="eastAsia"/>
        </w:rPr>
        <w:t>若</w:t>
      </w:r>
      <w:r>
        <w:rPr>
          <w:rFonts w:ascii="微软雅黑" w:eastAsia="微软雅黑" w:hAnsi="微软雅黑"/>
        </w:rPr>
        <w:t>有配置未保存</w:t>
      </w:r>
      <w:r>
        <w:rPr>
          <w:rFonts w:ascii="微软雅黑" w:eastAsia="微软雅黑" w:hAnsi="微软雅黑" w:hint="eastAsia"/>
        </w:rPr>
        <w:t>就选择退出登录</w:t>
      </w:r>
      <w:r>
        <w:rPr>
          <w:rFonts w:ascii="微软雅黑" w:eastAsia="微软雅黑" w:hAnsi="微软雅黑"/>
        </w:rPr>
        <w:t>，需提示用户：</w:t>
      </w:r>
    </w:p>
    <w:p w14:paraId="20CC2AAA" w14:textId="77777777" w:rsidR="0076630D" w:rsidRDefault="00D7272D">
      <w:pPr>
        <w:ind w:firstLineChars="200" w:firstLine="420"/>
        <w:rPr>
          <w:rFonts w:ascii="微软雅黑" w:eastAsia="微软雅黑" w:hAnsi="微软雅黑"/>
        </w:rPr>
      </w:pPr>
      <w:r>
        <w:rPr>
          <w:rFonts w:ascii="微软雅黑" w:eastAsia="微软雅黑" w:hAnsi="微软雅黑"/>
        </w:rPr>
        <w:t>[</w:t>
      </w:r>
      <w:r>
        <w:rPr>
          <w:rFonts w:ascii="微软雅黑" w:eastAsia="微软雅黑" w:hAnsi="微软雅黑" w:hint="eastAsia"/>
        </w:rPr>
        <w:t>退出后</w:t>
      </w:r>
      <w:r>
        <w:rPr>
          <w:rFonts w:ascii="微软雅黑" w:eastAsia="微软雅黑" w:hAnsi="微软雅黑"/>
        </w:rPr>
        <w:t>，</w:t>
      </w:r>
      <w:r>
        <w:rPr>
          <w:rFonts w:ascii="微软雅黑" w:eastAsia="微软雅黑" w:hAnsi="微软雅黑" w:hint="eastAsia"/>
        </w:rPr>
        <w:t>若设备</w:t>
      </w:r>
      <w:r>
        <w:rPr>
          <w:rFonts w:ascii="微软雅黑" w:eastAsia="微软雅黑" w:hAnsi="微软雅黑"/>
        </w:rPr>
        <w:t>重启，</w:t>
      </w:r>
      <w:r>
        <w:rPr>
          <w:rFonts w:ascii="微软雅黑" w:eastAsia="微软雅黑" w:hAnsi="微软雅黑" w:hint="eastAsia"/>
        </w:rPr>
        <w:t>所有未保存</w:t>
      </w:r>
      <w:r>
        <w:rPr>
          <w:rFonts w:ascii="微软雅黑" w:eastAsia="微软雅黑" w:hAnsi="微软雅黑"/>
        </w:rPr>
        <w:t>的配置</w:t>
      </w:r>
      <w:r>
        <w:rPr>
          <w:rFonts w:ascii="微软雅黑" w:eastAsia="微软雅黑" w:hAnsi="微软雅黑" w:hint="eastAsia"/>
        </w:rPr>
        <w:t>信息</w:t>
      </w:r>
      <w:r>
        <w:rPr>
          <w:rFonts w:ascii="微软雅黑" w:eastAsia="微软雅黑" w:hAnsi="微软雅黑"/>
        </w:rPr>
        <w:t>都</w:t>
      </w:r>
      <w:r>
        <w:rPr>
          <w:rFonts w:ascii="微软雅黑" w:eastAsia="微软雅黑" w:hAnsi="微软雅黑" w:hint="eastAsia"/>
        </w:rPr>
        <w:t>将</w:t>
      </w:r>
      <w:r>
        <w:rPr>
          <w:rFonts w:ascii="微软雅黑" w:eastAsia="微软雅黑" w:hAnsi="微软雅黑"/>
        </w:rPr>
        <w:t>丢失。</w:t>
      </w:r>
      <w:r>
        <w:rPr>
          <w:rFonts w:ascii="微软雅黑" w:eastAsia="微软雅黑" w:hAnsi="微软雅黑" w:hint="eastAsia"/>
        </w:rPr>
        <w:t>确认退出？</w:t>
      </w:r>
    </w:p>
    <w:p w14:paraId="538D8137" w14:textId="77777777" w:rsidR="0076630D" w:rsidRDefault="00D7272D">
      <w:pPr>
        <w:pStyle w:val="af2"/>
        <w:ind w:left="1515" w:firstLineChars="0" w:firstLine="0"/>
        <w:rPr>
          <w:rFonts w:ascii="微软雅黑" w:eastAsia="微软雅黑" w:hAnsi="微软雅黑"/>
        </w:rPr>
      </w:pPr>
      <w:r>
        <w:rPr>
          <w:rFonts w:ascii="微软雅黑" w:eastAsia="微软雅黑" w:hAnsi="微软雅黑"/>
        </w:rPr>
        <w:t>&lt;</w:t>
      </w:r>
      <w:r>
        <w:rPr>
          <w:rFonts w:ascii="微软雅黑" w:eastAsia="微软雅黑" w:hAnsi="微软雅黑" w:hint="eastAsia"/>
        </w:rPr>
        <w:t>取消</w:t>
      </w:r>
      <w:r>
        <w:rPr>
          <w:rFonts w:ascii="微软雅黑" w:eastAsia="微软雅黑" w:hAnsi="微软雅黑"/>
        </w:rPr>
        <w:t>&gt;            &lt;</w:t>
      </w:r>
      <w:r>
        <w:rPr>
          <w:rFonts w:ascii="微软雅黑" w:eastAsia="微软雅黑" w:hAnsi="微软雅黑" w:hint="eastAsia"/>
        </w:rPr>
        <w:t>确定</w:t>
      </w:r>
      <w:r>
        <w:rPr>
          <w:rFonts w:ascii="微软雅黑" w:eastAsia="微软雅黑" w:hAnsi="微软雅黑"/>
        </w:rPr>
        <w:t>&gt;]</w:t>
      </w:r>
    </w:p>
    <w:p w14:paraId="76A3036D" w14:textId="77777777" w:rsidR="0076630D" w:rsidRDefault="0076630D">
      <w:pPr>
        <w:rPr>
          <w:rFonts w:ascii="微软雅黑" w:eastAsia="微软雅黑" w:hAnsi="微软雅黑"/>
        </w:rPr>
      </w:pPr>
    </w:p>
    <w:p w14:paraId="66C774BE" w14:textId="77777777" w:rsidR="0076630D" w:rsidRDefault="00D7272D">
      <w:pPr>
        <w:pStyle w:val="20"/>
        <w:numPr>
          <w:ilvl w:val="1"/>
          <w:numId w:val="1"/>
        </w:numPr>
        <w:rPr>
          <w:rFonts w:ascii="微软雅黑" w:eastAsia="微软雅黑" w:hAnsi="微软雅黑"/>
        </w:rPr>
      </w:pPr>
      <w:bookmarkStart w:id="33" w:name="_Toc149138798"/>
      <w:r>
        <w:rPr>
          <w:rFonts w:ascii="微软雅黑" w:eastAsia="微软雅黑" w:hAnsi="微软雅黑" w:hint="eastAsia"/>
        </w:rPr>
        <w:t>生效与</w:t>
      </w:r>
      <w:r>
        <w:rPr>
          <w:rFonts w:ascii="微软雅黑" w:eastAsia="微软雅黑" w:hAnsi="微软雅黑"/>
        </w:rPr>
        <w:t>保存</w:t>
      </w:r>
      <w:bookmarkEnd w:id="33"/>
    </w:p>
    <w:p w14:paraId="0CD67884" w14:textId="77777777" w:rsidR="0076630D" w:rsidRDefault="00D7272D">
      <w:pPr>
        <w:ind w:firstLine="420"/>
        <w:rPr>
          <w:rFonts w:ascii="微软雅黑" w:eastAsia="微软雅黑" w:hAnsi="微软雅黑"/>
        </w:rPr>
      </w:pPr>
      <w:r>
        <w:rPr>
          <w:rFonts w:ascii="微软雅黑" w:eastAsia="微软雅黑" w:hAnsi="微软雅黑" w:hint="eastAsia"/>
        </w:rPr>
        <w:t>配置页面</w:t>
      </w:r>
      <w:r>
        <w:rPr>
          <w:rFonts w:ascii="微软雅黑" w:eastAsia="微软雅黑" w:hAnsi="微软雅黑"/>
        </w:rPr>
        <w:t>下方</w:t>
      </w:r>
      <w:r>
        <w:rPr>
          <w:rFonts w:ascii="微软雅黑" w:eastAsia="微软雅黑" w:hAnsi="微软雅黑" w:hint="eastAsia"/>
        </w:rPr>
        <w:t>提供&lt;确定&gt;按钮，</w:t>
      </w:r>
      <w:r>
        <w:rPr>
          <w:rFonts w:ascii="微软雅黑" w:eastAsia="微软雅黑" w:hAnsi="微软雅黑"/>
        </w:rPr>
        <w:t>点击后配置立即生效，供用户调试使用。</w:t>
      </w:r>
    </w:p>
    <w:p w14:paraId="1ADA0B1D" w14:textId="77777777" w:rsidR="0076630D" w:rsidRDefault="00D7272D">
      <w:pPr>
        <w:ind w:firstLine="420"/>
        <w:rPr>
          <w:rFonts w:ascii="微软雅黑" w:eastAsia="微软雅黑" w:hAnsi="微软雅黑"/>
        </w:rPr>
      </w:pPr>
      <w:r>
        <w:rPr>
          <w:rFonts w:ascii="微软雅黑" w:eastAsia="微软雅黑" w:hAnsi="微软雅黑"/>
        </w:rPr>
        <w:t>Web页全局提供</w:t>
      </w:r>
      <w:r>
        <w:rPr>
          <w:rFonts w:ascii="微软雅黑" w:eastAsia="微软雅黑" w:hAnsi="微软雅黑" w:hint="eastAsia"/>
        </w:rPr>
        <w:t>&lt;保存&gt;按钮。</w:t>
      </w:r>
      <w:r>
        <w:rPr>
          <w:rFonts w:ascii="微软雅黑" w:eastAsia="微软雅黑" w:hAnsi="微软雅黑"/>
        </w:rPr>
        <w:t>当用户调试</w:t>
      </w:r>
      <w:r>
        <w:rPr>
          <w:rFonts w:ascii="微软雅黑" w:eastAsia="微软雅黑" w:hAnsi="微软雅黑" w:hint="eastAsia"/>
        </w:rPr>
        <w:t>完成</w:t>
      </w:r>
      <w:r>
        <w:rPr>
          <w:rFonts w:ascii="微软雅黑" w:eastAsia="微软雅黑" w:hAnsi="微软雅黑"/>
        </w:rPr>
        <w:t>后，点击</w:t>
      </w:r>
      <w:r>
        <w:rPr>
          <w:rFonts w:ascii="微软雅黑" w:eastAsia="微软雅黑" w:hAnsi="微软雅黑" w:hint="eastAsia"/>
        </w:rPr>
        <w:t>&lt;保存&gt;，</w:t>
      </w:r>
      <w:r>
        <w:rPr>
          <w:rFonts w:ascii="微软雅黑" w:eastAsia="微软雅黑" w:hAnsi="微软雅黑"/>
        </w:rPr>
        <w:t>可将所有配置写入保存。</w:t>
      </w:r>
    </w:p>
    <w:p w14:paraId="39E922FD" w14:textId="77777777" w:rsidR="0076630D" w:rsidRDefault="00D7272D">
      <w:pPr>
        <w:ind w:firstLine="420"/>
        <w:rPr>
          <w:rFonts w:ascii="微软雅黑" w:eastAsia="微软雅黑" w:hAnsi="微软雅黑"/>
        </w:rPr>
      </w:pPr>
      <w:r>
        <w:rPr>
          <w:rFonts w:ascii="微软雅黑" w:eastAsia="微软雅黑" w:hAnsi="微软雅黑" w:hint="eastAsia"/>
        </w:rPr>
        <w:t>点击&lt;确定&gt;后</w:t>
      </w:r>
      <w:r>
        <w:rPr>
          <w:rFonts w:ascii="微软雅黑" w:eastAsia="微软雅黑" w:hAnsi="微软雅黑"/>
        </w:rPr>
        <w:t>的配置，只要没有点击</w:t>
      </w:r>
      <w:r>
        <w:rPr>
          <w:rFonts w:ascii="微软雅黑" w:eastAsia="微软雅黑" w:hAnsi="微软雅黑" w:hint="eastAsia"/>
        </w:rPr>
        <w:t>&lt;保存&gt;，</w:t>
      </w:r>
      <w:r>
        <w:rPr>
          <w:rFonts w:ascii="微软雅黑" w:eastAsia="微软雅黑" w:hAnsi="微软雅黑"/>
        </w:rPr>
        <w:t>可以通过设备重启的方式</w:t>
      </w:r>
      <w:r>
        <w:rPr>
          <w:rFonts w:ascii="微软雅黑" w:eastAsia="微软雅黑" w:hAnsi="微软雅黑" w:hint="eastAsia"/>
        </w:rPr>
        <w:t>恢复</w:t>
      </w:r>
      <w:r>
        <w:rPr>
          <w:rFonts w:ascii="微软雅黑" w:eastAsia="微软雅黑" w:hAnsi="微软雅黑"/>
        </w:rPr>
        <w:t>至上一次保存的配置内容。（</w:t>
      </w:r>
      <w:r>
        <w:rPr>
          <w:rFonts w:ascii="微软雅黑" w:eastAsia="微软雅黑" w:hAnsi="微软雅黑" w:hint="eastAsia"/>
        </w:rPr>
        <w:t>即</w:t>
      </w:r>
      <w:r>
        <w:rPr>
          <w:rFonts w:ascii="微软雅黑" w:eastAsia="微软雅黑" w:hAnsi="微软雅黑"/>
        </w:rPr>
        <w:t>没有保存，设备重启，配置信息会丢失）</w:t>
      </w:r>
    </w:p>
    <w:p w14:paraId="3FF01A61" w14:textId="77777777" w:rsidR="0076630D" w:rsidRDefault="00D7272D">
      <w:pPr>
        <w:ind w:firstLine="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可以在用户手动登出Web时，提示“</w:t>
      </w:r>
      <w:r>
        <w:rPr>
          <w:rFonts w:ascii="微软雅黑" w:eastAsia="微软雅黑" w:hAnsi="微软雅黑" w:hint="eastAsia"/>
        </w:rPr>
        <w:t>退出后</w:t>
      </w:r>
      <w:r>
        <w:rPr>
          <w:rFonts w:ascii="微软雅黑" w:eastAsia="微软雅黑" w:hAnsi="微软雅黑"/>
        </w:rPr>
        <w:t>，</w:t>
      </w:r>
      <w:r>
        <w:rPr>
          <w:rFonts w:ascii="微软雅黑" w:eastAsia="微软雅黑" w:hAnsi="微软雅黑" w:hint="eastAsia"/>
        </w:rPr>
        <w:t>若设备</w:t>
      </w:r>
      <w:r>
        <w:rPr>
          <w:rFonts w:ascii="微软雅黑" w:eastAsia="微软雅黑" w:hAnsi="微软雅黑"/>
        </w:rPr>
        <w:t>重启，</w:t>
      </w:r>
      <w:r>
        <w:rPr>
          <w:rFonts w:ascii="微软雅黑" w:eastAsia="微软雅黑" w:hAnsi="微软雅黑" w:hint="eastAsia"/>
        </w:rPr>
        <w:t>所有未保存</w:t>
      </w:r>
      <w:r>
        <w:rPr>
          <w:rFonts w:ascii="微软雅黑" w:eastAsia="微软雅黑" w:hAnsi="微软雅黑"/>
        </w:rPr>
        <w:t>的配置</w:t>
      </w:r>
      <w:r>
        <w:rPr>
          <w:rFonts w:ascii="微软雅黑" w:eastAsia="微软雅黑" w:hAnsi="微软雅黑" w:hint="eastAsia"/>
        </w:rPr>
        <w:t>信息</w:t>
      </w:r>
      <w:r>
        <w:rPr>
          <w:rFonts w:ascii="微软雅黑" w:eastAsia="微软雅黑" w:hAnsi="微软雅黑"/>
        </w:rPr>
        <w:t>都</w:t>
      </w:r>
      <w:r>
        <w:rPr>
          <w:rFonts w:ascii="微软雅黑" w:eastAsia="微软雅黑" w:hAnsi="微软雅黑" w:hint="eastAsia"/>
        </w:rPr>
        <w:t>将</w:t>
      </w:r>
      <w:r>
        <w:rPr>
          <w:rFonts w:ascii="微软雅黑" w:eastAsia="微软雅黑" w:hAnsi="微软雅黑"/>
        </w:rPr>
        <w:t>丢失。</w:t>
      </w:r>
      <w:r>
        <w:rPr>
          <w:rFonts w:ascii="微软雅黑" w:eastAsia="微软雅黑" w:hAnsi="微软雅黑" w:hint="eastAsia"/>
        </w:rPr>
        <w:t>确认退出？</w:t>
      </w:r>
      <w:r>
        <w:rPr>
          <w:rFonts w:ascii="微软雅黑" w:eastAsia="微软雅黑" w:hAnsi="微软雅黑" w:hint="eastAsia"/>
          <w:strike/>
          <w:color w:val="B2B2B2"/>
        </w:rPr>
        <w:t>未保存</w:t>
      </w:r>
      <w:r>
        <w:rPr>
          <w:rFonts w:ascii="微软雅黑" w:eastAsia="微软雅黑" w:hAnsi="微软雅黑"/>
          <w:strike/>
          <w:color w:val="B2B2B2"/>
        </w:rPr>
        <w:t>本次配置信息，设备重启后会丢失</w:t>
      </w:r>
      <w:r>
        <w:rPr>
          <w:rFonts w:ascii="微软雅黑" w:eastAsia="微软雅黑" w:hAnsi="微软雅黑"/>
        </w:rPr>
        <w:t>”</w:t>
      </w:r>
      <w:r>
        <w:rPr>
          <w:rFonts w:ascii="微软雅黑" w:eastAsia="微软雅黑" w:hAnsi="微软雅黑" w:hint="eastAsia"/>
        </w:rPr>
        <w:t>。</w:t>
      </w:r>
    </w:p>
    <w:p w14:paraId="7930C63D" w14:textId="77777777" w:rsidR="0076630D" w:rsidRDefault="0076630D">
      <w:pPr>
        <w:rPr>
          <w:rFonts w:ascii="微软雅黑" w:eastAsia="微软雅黑" w:hAnsi="微软雅黑"/>
        </w:rPr>
      </w:pPr>
    </w:p>
    <w:p w14:paraId="5F320B8B" w14:textId="67443922" w:rsidR="0076630D" w:rsidRDefault="00D7272D">
      <w:pPr>
        <w:pStyle w:val="20"/>
        <w:numPr>
          <w:ilvl w:val="1"/>
          <w:numId w:val="1"/>
        </w:numPr>
        <w:rPr>
          <w:rFonts w:ascii="微软雅黑" w:eastAsia="微软雅黑" w:hAnsi="微软雅黑"/>
        </w:rPr>
      </w:pPr>
      <w:bookmarkStart w:id="34" w:name="_固件版本提示(FP1D)"/>
      <w:bookmarkStart w:id="35" w:name="_新固件升级提示(FP1D)"/>
      <w:bookmarkStart w:id="36" w:name="_Toc149138799"/>
      <w:bookmarkEnd w:id="34"/>
      <w:bookmarkEnd w:id="35"/>
      <w:r>
        <w:rPr>
          <w:rFonts w:ascii="微软雅黑" w:eastAsia="微软雅黑" w:hAnsi="微软雅黑" w:hint="eastAsia"/>
        </w:rPr>
        <w:t>新固件升级</w:t>
      </w:r>
      <w:r>
        <w:rPr>
          <w:rFonts w:ascii="微软雅黑" w:eastAsia="微软雅黑" w:hAnsi="微软雅黑"/>
        </w:rPr>
        <w:t>提示</w:t>
      </w:r>
      <w:r w:rsidRPr="00BD653C">
        <w:rPr>
          <w:rFonts w:ascii="微软雅黑" w:eastAsia="微软雅黑" w:hAnsi="微软雅黑"/>
          <w:color w:val="EEECE1" w:themeColor="background2"/>
          <w:highlight w:val="darkGreen"/>
        </w:rPr>
        <w:t>(</w:t>
      </w:r>
      <w:r w:rsidR="00BD653C" w:rsidRPr="00BD653C">
        <w:rPr>
          <w:rFonts w:ascii="微软雅黑" w:eastAsia="微软雅黑" w:hAnsi="微软雅黑"/>
          <w:color w:val="EEECE1" w:themeColor="background2"/>
          <w:highlight w:val="darkGreen"/>
        </w:rPr>
        <w:t>FP2</w:t>
      </w:r>
      <w:r w:rsidRPr="00BD653C">
        <w:rPr>
          <w:rFonts w:ascii="微软雅黑" w:eastAsia="微软雅黑" w:hAnsi="微软雅黑"/>
          <w:color w:val="EEECE1" w:themeColor="background2"/>
          <w:highlight w:val="darkGreen"/>
        </w:rPr>
        <w:t>)</w:t>
      </w:r>
      <w:bookmarkEnd w:id="36"/>
    </w:p>
    <w:p w14:paraId="1DF1B73A" w14:textId="77777777" w:rsidR="0076630D" w:rsidRPr="00BD673F" w:rsidRDefault="00D7272D">
      <w:pPr>
        <w:ind w:firstLine="420"/>
        <w:rPr>
          <w:rFonts w:ascii="微软雅黑" w:eastAsia="微软雅黑" w:hAnsi="微软雅黑"/>
          <w:strike/>
          <w:color w:val="B2B2B2"/>
        </w:rPr>
      </w:pPr>
      <w:r w:rsidRPr="00BD673F">
        <w:rPr>
          <w:rFonts w:ascii="微软雅黑" w:eastAsia="微软雅黑" w:hAnsi="微软雅黑" w:hint="eastAsia"/>
          <w:strike/>
          <w:color w:val="B2B2B2"/>
        </w:rPr>
        <w:t>前提</w:t>
      </w:r>
      <w:r w:rsidRPr="00BD673F">
        <w:rPr>
          <w:rFonts w:ascii="微软雅黑" w:eastAsia="微软雅黑" w:hAnsi="微软雅黑"/>
          <w:strike/>
          <w:color w:val="B2B2B2"/>
        </w:rPr>
        <w:t>：考虑官网服务器压力原因，不支持直接通过官网服务器下载升级</w:t>
      </w:r>
      <w:r w:rsidRPr="00BD673F">
        <w:rPr>
          <w:rFonts w:ascii="微软雅黑" w:eastAsia="微软雅黑" w:hAnsi="微软雅黑" w:hint="eastAsia"/>
          <w:strike/>
          <w:color w:val="B2B2B2"/>
        </w:rPr>
        <w:t>，</w:t>
      </w:r>
      <w:r w:rsidRPr="00BD673F">
        <w:rPr>
          <w:rFonts w:ascii="微软雅黑" w:eastAsia="微软雅黑" w:hAnsi="微软雅黑"/>
          <w:strike/>
          <w:color w:val="B2B2B2"/>
        </w:rPr>
        <w:t>而且</w:t>
      </w:r>
      <w:r w:rsidRPr="00BD673F">
        <w:rPr>
          <w:rFonts w:ascii="微软雅黑" w:eastAsia="微软雅黑" w:hAnsi="微软雅黑" w:hint="eastAsia"/>
          <w:strike/>
          <w:color w:val="B2B2B2"/>
        </w:rPr>
        <w:t>目前官网存放的</w:t>
      </w:r>
      <w:r w:rsidRPr="00BD673F">
        <w:rPr>
          <w:rFonts w:ascii="微软雅黑" w:eastAsia="微软雅黑" w:hAnsi="微软雅黑"/>
          <w:strike/>
          <w:color w:val="B2B2B2"/>
        </w:rPr>
        <w:t>是固件安装包的压缩包，无法直接</w:t>
      </w:r>
      <w:r w:rsidRPr="00BD673F">
        <w:rPr>
          <w:rFonts w:ascii="微软雅黑" w:eastAsia="微软雅黑" w:hAnsi="微软雅黑" w:hint="eastAsia"/>
          <w:strike/>
          <w:color w:val="B2B2B2"/>
        </w:rPr>
        <w:t>下载</w:t>
      </w:r>
      <w:r w:rsidRPr="00BD673F">
        <w:rPr>
          <w:rFonts w:ascii="微软雅黑" w:eastAsia="微软雅黑" w:hAnsi="微软雅黑"/>
          <w:strike/>
          <w:color w:val="B2B2B2"/>
        </w:rPr>
        <w:t>升级。</w:t>
      </w:r>
    </w:p>
    <w:p w14:paraId="5D0EFCD7" w14:textId="77777777" w:rsidR="0076630D" w:rsidRDefault="0076630D">
      <w:pPr>
        <w:ind w:firstLine="420"/>
        <w:rPr>
          <w:rFonts w:ascii="微软雅黑" w:eastAsia="微软雅黑" w:hAnsi="微软雅黑"/>
        </w:rPr>
      </w:pPr>
    </w:p>
    <w:p w14:paraId="2306BCF8" w14:textId="3B7392DA" w:rsidR="0076630D" w:rsidRDefault="00D7272D">
      <w:pPr>
        <w:ind w:firstLine="420"/>
        <w:rPr>
          <w:rFonts w:ascii="微软雅黑" w:eastAsia="微软雅黑" w:hAnsi="微软雅黑"/>
        </w:rPr>
      </w:pPr>
      <w:r>
        <w:rPr>
          <w:rFonts w:ascii="微软雅黑" w:eastAsia="微软雅黑" w:hAnsi="微软雅黑" w:hint="eastAsia"/>
        </w:rPr>
        <w:t>设备</w:t>
      </w:r>
      <w:r>
        <w:rPr>
          <w:rFonts w:ascii="微软雅黑" w:eastAsia="微软雅黑" w:hAnsi="微软雅黑"/>
        </w:rPr>
        <w:t>需要支持检测</w:t>
      </w:r>
      <w:r w:rsidR="00BD673F">
        <w:rPr>
          <w:rFonts w:ascii="微软雅黑" w:eastAsia="微软雅黑" w:hAnsi="微软雅黑" w:hint="eastAsia"/>
        </w:rPr>
        <w:t>GWN.Cloud上</w:t>
      </w:r>
      <w:r>
        <w:rPr>
          <w:rFonts w:ascii="微软雅黑" w:eastAsia="微软雅黑" w:hAnsi="微软雅黑"/>
        </w:rPr>
        <w:t>是否有新固件。</w:t>
      </w:r>
    </w:p>
    <w:p w14:paraId="548C290B" w14:textId="3236B589" w:rsidR="0076630D" w:rsidRDefault="00D7272D">
      <w:pPr>
        <w:ind w:firstLine="420"/>
        <w:rPr>
          <w:rFonts w:ascii="微软雅黑" w:eastAsia="微软雅黑" w:hAnsi="微软雅黑"/>
        </w:rPr>
      </w:pPr>
      <w:r>
        <w:rPr>
          <w:rFonts w:ascii="微软雅黑" w:eastAsia="微软雅黑" w:hAnsi="微软雅黑" w:hint="eastAsia"/>
        </w:rPr>
        <w:t>新增</w:t>
      </w:r>
      <w:r>
        <w:rPr>
          <w:rFonts w:ascii="微软雅黑" w:eastAsia="微软雅黑" w:hAnsi="微软雅黑"/>
        </w:rPr>
        <w:t>升级提示窗口。</w:t>
      </w:r>
      <w:r>
        <w:rPr>
          <w:rFonts w:ascii="微软雅黑" w:eastAsia="微软雅黑" w:hAnsi="微软雅黑" w:hint="eastAsia"/>
        </w:rPr>
        <w:t>当</w:t>
      </w:r>
      <w:r>
        <w:rPr>
          <w:rFonts w:ascii="微软雅黑" w:eastAsia="微软雅黑" w:hAnsi="微软雅黑"/>
        </w:rPr>
        <w:t>检测到</w:t>
      </w:r>
      <w:r w:rsidR="00BD673F">
        <w:rPr>
          <w:rFonts w:ascii="微软雅黑" w:eastAsia="微软雅黑" w:hAnsi="微软雅黑"/>
        </w:rPr>
        <w:t>GWN.Cloud</w:t>
      </w:r>
      <w:r w:rsidR="00BD673F">
        <w:rPr>
          <w:rFonts w:ascii="微软雅黑" w:eastAsia="微软雅黑" w:hAnsi="微软雅黑" w:hint="eastAsia"/>
        </w:rPr>
        <w:t>上</w:t>
      </w:r>
      <w:r>
        <w:rPr>
          <w:rFonts w:ascii="微软雅黑" w:eastAsia="微软雅黑" w:hAnsi="微软雅黑"/>
        </w:rPr>
        <w:t>有新固件</w:t>
      </w:r>
      <w:r>
        <w:rPr>
          <w:rFonts w:ascii="微软雅黑" w:eastAsia="微软雅黑" w:hAnsi="微软雅黑" w:hint="eastAsia"/>
        </w:rPr>
        <w:t>时</w:t>
      </w:r>
      <w:r>
        <w:rPr>
          <w:rFonts w:ascii="微软雅黑" w:eastAsia="微软雅黑" w:hAnsi="微软雅黑"/>
        </w:rPr>
        <w:t>，以明显提示（</w:t>
      </w:r>
      <w:r>
        <w:rPr>
          <w:rFonts w:ascii="微软雅黑" w:eastAsia="微软雅黑" w:hAnsi="微软雅黑" w:hint="eastAsia"/>
        </w:rPr>
        <w:t>如</w:t>
      </w:r>
      <w:r>
        <w:rPr>
          <w:rFonts w:ascii="微软雅黑" w:eastAsia="微软雅黑" w:hAnsi="微软雅黑"/>
        </w:rPr>
        <w:t>“NEW”</w:t>
      </w:r>
      <w:r>
        <w:rPr>
          <w:rFonts w:ascii="微软雅黑" w:eastAsia="微软雅黑" w:hAnsi="微软雅黑" w:hint="eastAsia"/>
        </w:rPr>
        <w:t>字样</w:t>
      </w:r>
      <w:r>
        <w:rPr>
          <w:rFonts w:ascii="微软雅黑" w:eastAsia="微软雅黑" w:hAnsi="微软雅黑"/>
        </w:rPr>
        <w:t>或“</w:t>
      </w:r>
      <w:r>
        <w:rPr>
          <w:rFonts w:ascii="微软雅黑" w:eastAsia="微软雅黑" w:hAnsi="微软雅黑" w:hint="eastAsia"/>
        </w:rPr>
        <w:t>小红点</w:t>
      </w:r>
      <w:r>
        <w:rPr>
          <w:rFonts w:ascii="微软雅黑" w:eastAsia="微软雅黑" w:hAnsi="微软雅黑"/>
        </w:rPr>
        <w:t>闪烁”</w:t>
      </w:r>
      <w:r>
        <w:rPr>
          <w:rFonts w:ascii="微软雅黑" w:eastAsia="微软雅黑" w:hAnsi="微软雅黑" w:hint="eastAsia"/>
        </w:rPr>
        <w:t>等</w:t>
      </w:r>
      <w:r>
        <w:rPr>
          <w:rFonts w:ascii="微软雅黑" w:eastAsia="微软雅黑" w:hAnsi="微软雅黑"/>
        </w:rPr>
        <w:t>动效）</w:t>
      </w:r>
      <w:r>
        <w:rPr>
          <w:rFonts w:ascii="微软雅黑" w:eastAsia="微软雅黑" w:hAnsi="微软雅黑" w:hint="eastAsia"/>
        </w:rPr>
        <w:t>告知用户</w:t>
      </w:r>
      <w:r>
        <w:rPr>
          <w:rFonts w:ascii="微软雅黑" w:eastAsia="微软雅黑" w:hAnsi="微软雅黑"/>
        </w:rPr>
        <w:t>有新固件可升级。</w:t>
      </w:r>
      <w:r>
        <w:rPr>
          <w:rFonts w:ascii="微软雅黑" w:eastAsia="微软雅黑" w:hAnsi="微软雅黑" w:hint="eastAsia"/>
        </w:rPr>
        <w:t>可以显示</w:t>
      </w:r>
      <w:r>
        <w:rPr>
          <w:rFonts w:ascii="微软雅黑" w:eastAsia="微软雅黑" w:hAnsi="微软雅黑"/>
        </w:rPr>
        <w:t>可供升级的新固件版本号</w:t>
      </w:r>
      <w:r>
        <w:rPr>
          <w:rFonts w:ascii="微软雅黑" w:eastAsia="微软雅黑" w:hAnsi="微软雅黑" w:hint="eastAsia"/>
        </w:rPr>
        <w:t>（仅</w:t>
      </w:r>
      <w:r>
        <w:rPr>
          <w:rFonts w:ascii="微软雅黑" w:eastAsia="微软雅黑" w:hAnsi="微软雅黑"/>
        </w:rPr>
        <w:t>显示</w:t>
      </w:r>
      <w:r w:rsidR="00BD673F">
        <w:rPr>
          <w:rFonts w:ascii="微软雅黑" w:eastAsia="微软雅黑" w:hAnsi="微软雅黑" w:hint="eastAsia"/>
        </w:rPr>
        <w:t>GWN.Cloud上</w:t>
      </w:r>
      <w:r>
        <w:rPr>
          <w:rFonts w:ascii="微软雅黑" w:eastAsia="微软雅黑" w:hAnsi="微软雅黑"/>
        </w:rPr>
        <w:t>最新固件版本信息</w:t>
      </w:r>
      <w:r>
        <w:rPr>
          <w:rFonts w:ascii="微软雅黑" w:eastAsia="微软雅黑" w:hAnsi="微软雅黑" w:hint="eastAsia"/>
        </w:rPr>
        <w:t>）。</w:t>
      </w:r>
    </w:p>
    <w:p w14:paraId="200F789E" w14:textId="77777777" w:rsidR="0076630D" w:rsidRDefault="00D7272D">
      <w:pPr>
        <w:ind w:firstLine="420"/>
        <w:rPr>
          <w:rFonts w:ascii="微软雅黑" w:eastAsia="微软雅黑" w:hAnsi="微软雅黑"/>
        </w:rPr>
      </w:pPr>
      <w:r>
        <w:rPr>
          <w:rFonts w:ascii="微软雅黑" w:eastAsia="微软雅黑" w:hAnsi="微软雅黑" w:hint="eastAsia"/>
        </w:rPr>
        <w:t>支持</w:t>
      </w:r>
      <w:r>
        <w:rPr>
          <w:rFonts w:ascii="微软雅黑" w:eastAsia="微软雅黑" w:hAnsi="微软雅黑"/>
        </w:rPr>
        <w:t>一键跳转至</w:t>
      </w:r>
      <w:r>
        <w:rPr>
          <w:rFonts w:ascii="微软雅黑" w:eastAsia="微软雅黑" w:hAnsi="微软雅黑" w:hint="eastAsia"/>
        </w:rPr>
        <w:t>[</w:t>
      </w:r>
      <w:hyperlink w:anchor="_升级/Upgrade" w:history="1">
        <w:r>
          <w:rPr>
            <w:rStyle w:val="af"/>
            <w:rFonts w:ascii="微软雅黑" w:eastAsia="微软雅黑" w:hAnsi="微软雅黑" w:hint="eastAsia"/>
            <w:i/>
          </w:rPr>
          <w:t>维护/升级</w:t>
        </w:r>
      </w:hyperlink>
      <w:r>
        <w:rPr>
          <w:rFonts w:ascii="微软雅黑" w:eastAsia="微软雅黑" w:hAnsi="微软雅黑" w:hint="eastAsia"/>
        </w:rPr>
        <w:t>]页面。</w:t>
      </w:r>
      <w:r>
        <w:rPr>
          <w:rFonts w:ascii="微软雅黑" w:eastAsia="微软雅黑" w:hAnsi="微软雅黑"/>
        </w:rPr>
        <w:t>在此页面</w:t>
      </w:r>
      <w:r>
        <w:rPr>
          <w:rFonts w:ascii="微软雅黑" w:eastAsia="微软雅黑" w:hAnsi="微软雅黑" w:hint="eastAsia"/>
        </w:rPr>
        <w:t>顶部</w:t>
      </w:r>
      <w:r>
        <w:rPr>
          <w:rFonts w:ascii="微软雅黑" w:eastAsia="微软雅黑" w:hAnsi="微软雅黑"/>
        </w:rPr>
        <w:t>提供</w:t>
      </w:r>
      <w:r>
        <w:rPr>
          <w:rFonts w:ascii="微软雅黑" w:eastAsia="微软雅黑" w:hAnsi="微软雅黑" w:hint="eastAsia"/>
        </w:rPr>
        <w:t>当前版本号</w:t>
      </w:r>
      <w:r>
        <w:rPr>
          <w:rFonts w:ascii="微软雅黑" w:eastAsia="微软雅黑" w:hAnsi="微软雅黑"/>
        </w:rPr>
        <w:t>和新版本说明，需</w:t>
      </w:r>
      <w:r>
        <w:rPr>
          <w:rFonts w:ascii="微软雅黑" w:eastAsia="微软雅黑" w:hAnsi="微软雅黑" w:hint="eastAsia"/>
        </w:rPr>
        <w:t>包括如下</w:t>
      </w:r>
      <w:r>
        <w:rPr>
          <w:rFonts w:ascii="微软雅黑" w:eastAsia="微软雅黑" w:hAnsi="微软雅黑"/>
        </w:rPr>
        <w:t>信息：</w:t>
      </w:r>
    </w:p>
    <w:p w14:paraId="0C931547" w14:textId="77777777" w:rsidR="0076630D" w:rsidRDefault="00D7272D">
      <w:pPr>
        <w:pStyle w:val="af2"/>
        <w:numPr>
          <w:ilvl w:val="0"/>
          <w:numId w:val="59"/>
        </w:numPr>
        <w:ind w:firstLineChars="0"/>
        <w:rPr>
          <w:rFonts w:ascii="微软雅黑" w:eastAsia="微软雅黑" w:hAnsi="微软雅黑"/>
        </w:rPr>
      </w:pPr>
      <w:r>
        <w:rPr>
          <w:rFonts w:ascii="微软雅黑" w:eastAsia="微软雅黑" w:hAnsi="微软雅黑"/>
        </w:rPr>
        <w:t>当前版本号</w:t>
      </w:r>
    </w:p>
    <w:p w14:paraId="01A3EA09" w14:textId="3902F794" w:rsidR="0076630D" w:rsidRDefault="00D7272D">
      <w:pPr>
        <w:pStyle w:val="af2"/>
        <w:numPr>
          <w:ilvl w:val="0"/>
          <w:numId w:val="59"/>
        </w:numPr>
        <w:ind w:firstLineChars="0"/>
        <w:rPr>
          <w:rFonts w:ascii="微软雅黑" w:eastAsia="微软雅黑" w:hAnsi="微软雅黑"/>
        </w:rPr>
      </w:pPr>
      <w:r>
        <w:rPr>
          <w:rFonts w:ascii="微软雅黑" w:eastAsia="微软雅黑" w:hAnsi="微软雅黑" w:hint="eastAsia"/>
        </w:rPr>
        <w:t>新固件版本号（仅</w:t>
      </w:r>
      <w:r>
        <w:rPr>
          <w:rFonts w:ascii="微软雅黑" w:eastAsia="微软雅黑" w:hAnsi="微软雅黑"/>
        </w:rPr>
        <w:t>显示</w:t>
      </w:r>
      <w:r w:rsidR="00BD673F">
        <w:rPr>
          <w:rFonts w:ascii="微软雅黑" w:eastAsia="微软雅黑" w:hAnsi="微软雅黑" w:hint="eastAsia"/>
        </w:rPr>
        <w:t>GWN.Cloud上</w:t>
      </w:r>
      <w:r>
        <w:rPr>
          <w:rFonts w:ascii="微软雅黑" w:eastAsia="微软雅黑" w:hAnsi="微软雅黑"/>
        </w:rPr>
        <w:t>最新固件版本信息</w:t>
      </w:r>
      <w:r>
        <w:rPr>
          <w:rFonts w:ascii="微软雅黑" w:eastAsia="微软雅黑" w:hAnsi="微软雅黑" w:hint="eastAsia"/>
        </w:rPr>
        <w:t>）</w:t>
      </w:r>
    </w:p>
    <w:p w14:paraId="08561950" w14:textId="218D6ECA" w:rsidR="0076630D" w:rsidRDefault="00D7272D">
      <w:pPr>
        <w:pStyle w:val="af2"/>
        <w:numPr>
          <w:ilvl w:val="0"/>
          <w:numId w:val="59"/>
        </w:numPr>
        <w:ind w:firstLineChars="0"/>
        <w:rPr>
          <w:rFonts w:ascii="微软雅黑" w:eastAsia="微软雅黑" w:hAnsi="微软雅黑"/>
        </w:rPr>
      </w:pPr>
      <w:r>
        <w:rPr>
          <w:rFonts w:ascii="微软雅黑" w:eastAsia="微软雅黑" w:hAnsi="微软雅黑" w:hint="eastAsia"/>
        </w:rPr>
        <w:t>新固件在</w:t>
      </w:r>
      <w:r w:rsidR="00BD673F">
        <w:rPr>
          <w:rFonts w:ascii="微软雅黑" w:eastAsia="微软雅黑" w:hAnsi="微软雅黑"/>
        </w:rPr>
        <w:t>GWN.Cloud上</w:t>
      </w:r>
      <w:r>
        <w:rPr>
          <w:rFonts w:ascii="微软雅黑" w:eastAsia="微软雅黑" w:hAnsi="微软雅黑"/>
        </w:rPr>
        <w:t>的下载</w:t>
      </w:r>
      <w:r>
        <w:rPr>
          <w:rFonts w:ascii="微软雅黑" w:eastAsia="微软雅黑" w:hAnsi="微软雅黑" w:hint="eastAsia"/>
        </w:rPr>
        <w:t>地址，</w:t>
      </w:r>
      <w:r>
        <w:rPr>
          <w:rFonts w:ascii="微软雅黑" w:eastAsia="微软雅黑" w:hAnsi="微软雅黑"/>
        </w:rPr>
        <w:t>打开以新页面形式直接</w:t>
      </w:r>
      <w:r>
        <w:rPr>
          <w:rFonts w:ascii="微软雅黑" w:eastAsia="微软雅黑" w:hAnsi="微软雅黑" w:hint="eastAsia"/>
        </w:rPr>
        <w:t>下载最新</w:t>
      </w:r>
      <w:r>
        <w:rPr>
          <w:rFonts w:ascii="微软雅黑" w:eastAsia="微软雅黑" w:hAnsi="微软雅黑"/>
        </w:rPr>
        <w:t>固件</w:t>
      </w:r>
      <w:r w:rsidRPr="005B2031">
        <w:rPr>
          <w:rFonts w:ascii="微软雅黑" w:eastAsia="微软雅黑" w:hAnsi="微软雅黑"/>
          <w:strike/>
          <w:color w:val="B2B2B2"/>
        </w:rPr>
        <w:t>的安装包</w:t>
      </w:r>
      <w:r w:rsidRPr="005B2031">
        <w:rPr>
          <w:rFonts w:ascii="微软雅黑" w:eastAsia="微软雅黑" w:hAnsi="微软雅黑" w:hint="eastAsia"/>
          <w:strike/>
          <w:color w:val="B2B2B2"/>
        </w:rPr>
        <w:t>（另一方式</w:t>
      </w:r>
      <w:r w:rsidRPr="005B2031">
        <w:rPr>
          <w:rFonts w:ascii="微软雅黑" w:eastAsia="微软雅黑" w:hAnsi="微软雅黑"/>
          <w:strike/>
          <w:color w:val="B2B2B2"/>
        </w:rPr>
        <w:t>是直接定位到</w:t>
      </w:r>
      <w:r w:rsidRPr="005B2031">
        <w:rPr>
          <w:rFonts w:ascii="微软雅黑" w:eastAsia="微软雅黑" w:hAnsi="微软雅黑" w:hint="eastAsia"/>
          <w:strike/>
          <w:color w:val="B2B2B2"/>
        </w:rPr>
        <w:t>官网</w:t>
      </w:r>
      <w:r w:rsidRPr="005B2031">
        <w:rPr>
          <w:rFonts w:ascii="微软雅黑" w:eastAsia="微软雅黑" w:hAnsi="微软雅黑"/>
          <w:strike/>
          <w:color w:val="B2B2B2"/>
        </w:rPr>
        <w:t>固件列表指定的产品</w:t>
      </w:r>
      <w:r w:rsidRPr="005B2031">
        <w:rPr>
          <w:rFonts w:ascii="微软雅黑" w:eastAsia="微软雅黑" w:hAnsi="微软雅黑" w:hint="eastAsia"/>
          <w:strike/>
          <w:color w:val="B2B2B2"/>
        </w:rPr>
        <w:t>，</w:t>
      </w:r>
      <w:r w:rsidRPr="005B2031">
        <w:rPr>
          <w:rFonts w:ascii="微软雅黑" w:eastAsia="微软雅黑" w:hAnsi="微软雅黑"/>
          <w:strike/>
          <w:color w:val="B2B2B2"/>
        </w:rPr>
        <w:t>然后用户手动下载</w:t>
      </w:r>
      <w:r w:rsidRPr="005B2031">
        <w:rPr>
          <w:rFonts w:ascii="微软雅黑" w:eastAsia="微软雅黑" w:hAnsi="微软雅黑" w:hint="eastAsia"/>
          <w:strike/>
          <w:color w:val="B2B2B2"/>
        </w:rPr>
        <w:t>）</w:t>
      </w:r>
      <w:r>
        <w:rPr>
          <w:rFonts w:ascii="微软雅黑" w:eastAsia="微软雅黑" w:hAnsi="微软雅黑" w:hint="eastAsia"/>
        </w:rPr>
        <w:t>，</w:t>
      </w:r>
      <w:r>
        <w:rPr>
          <w:rFonts w:ascii="微软雅黑" w:eastAsia="微软雅黑" w:hAnsi="微软雅黑"/>
        </w:rPr>
        <w:t>用户可</w:t>
      </w:r>
      <w:r>
        <w:rPr>
          <w:rFonts w:ascii="微软雅黑" w:eastAsia="微软雅黑" w:hAnsi="微软雅黑" w:hint="eastAsia"/>
        </w:rPr>
        <w:t>通过</w:t>
      </w:r>
      <w:r>
        <w:rPr>
          <w:rFonts w:ascii="微软雅黑" w:eastAsia="微软雅黑" w:hAnsi="微软雅黑"/>
        </w:rPr>
        <w:t>自身需要上传固件或</w:t>
      </w:r>
      <w:r>
        <w:rPr>
          <w:rFonts w:ascii="微软雅黑" w:eastAsia="微软雅黑" w:hAnsi="微软雅黑" w:hint="eastAsia"/>
        </w:rPr>
        <w:t>上传至</w:t>
      </w:r>
      <w:r>
        <w:rPr>
          <w:rFonts w:ascii="微软雅黑" w:eastAsia="微软雅黑" w:hAnsi="微软雅黑"/>
        </w:rPr>
        <w:t>自己</w:t>
      </w:r>
      <w:r>
        <w:rPr>
          <w:rFonts w:ascii="微软雅黑" w:eastAsia="微软雅黑" w:hAnsi="微软雅黑" w:hint="eastAsia"/>
        </w:rPr>
        <w:t>搭建</w:t>
      </w:r>
      <w:r>
        <w:rPr>
          <w:rFonts w:ascii="微软雅黑" w:eastAsia="微软雅黑" w:hAnsi="微软雅黑"/>
        </w:rPr>
        <w:t>的</w:t>
      </w:r>
      <w:r>
        <w:rPr>
          <w:rFonts w:ascii="微软雅黑" w:eastAsia="微软雅黑" w:hAnsi="微软雅黑" w:hint="eastAsia"/>
        </w:rPr>
        <w:t>固件服务器</w:t>
      </w:r>
      <w:r>
        <w:rPr>
          <w:rFonts w:ascii="微软雅黑" w:eastAsia="微软雅黑" w:hAnsi="微软雅黑"/>
        </w:rPr>
        <w:t>进行下载升级</w:t>
      </w:r>
    </w:p>
    <w:p w14:paraId="6A15D4D3" w14:textId="77777777" w:rsidR="0076630D" w:rsidRDefault="00D7272D">
      <w:pPr>
        <w:pStyle w:val="af2"/>
        <w:numPr>
          <w:ilvl w:val="0"/>
          <w:numId w:val="59"/>
        </w:numPr>
        <w:ind w:firstLineChars="0"/>
        <w:rPr>
          <w:rFonts w:ascii="微软雅黑" w:eastAsia="微软雅黑" w:hAnsi="微软雅黑"/>
        </w:rPr>
      </w:pPr>
      <w:r>
        <w:rPr>
          <w:rFonts w:ascii="微软雅黑" w:eastAsia="微软雅黑" w:hAnsi="微软雅黑" w:hint="eastAsia"/>
        </w:rPr>
        <w:t>新固件版本发布说明</w:t>
      </w:r>
      <w:r>
        <w:rPr>
          <w:rFonts w:ascii="微软雅黑" w:eastAsia="微软雅黑" w:hAnsi="微软雅黑"/>
        </w:rPr>
        <w:t>Release Note</w:t>
      </w:r>
    </w:p>
    <w:p w14:paraId="629281EC" w14:textId="77777777" w:rsidR="0076630D" w:rsidRDefault="00D7272D">
      <w:pPr>
        <w:pStyle w:val="af2"/>
        <w:numPr>
          <w:ilvl w:val="0"/>
          <w:numId w:val="59"/>
        </w:numPr>
        <w:ind w:firstLineChars="0"/>
        <w:rPr>
          <w:rFonts w:ascii="微软雅黑" w:eastAsia="微软雅黑" w:hAnsi="微软雅黑"/>
        </w:rPr>
      </w:pPr>
      <w:r>
        <w:rPr>
          <w:rFonts w:ascii="微软雅黑" w:eastAsia="微软雅黑" w:hAnsi="微软雅黑" w:hint="eastAsia"/>
        </w:rPr>
        <w:t>新固件</w:t>
      </w:r>
      <w:r>
        <w:rPr>
          <w:rFonts w:ascii="微软雅黑" w:eastAsia="微软雅黑" w:hAnsi="微软雅黑"/>
        </w:rPr>
        <w:t>Release Note</w:t>
      </w:r>
      <w:r>
        <w:rPr>
          <w:rFonts w:ascii="微软雅黑" w:eastAsia="微软雅黑" w:hAnsi="微软雅黑" w:hint="eastAsia"/>
        </w:rPr>
        <w:t>在</w:t>
      </w:r>
      <w:r>
        <w:rPr>
          <w:rFonts w:ascii="微软雅黑" w:eastAsia="微软雅黑" w:hAnsi="微软雅黑"/>
        </w:rPr>
        <w:t>官网的访问</w:t>
      </w:r>
      <w:r>
        <w:rPr>
          <w:rFonts w:ascii="微软雅黑" w:eastAsia="微软雅黑" w:hAnsi="微软雅黑" w:hint="eastAsia"/>
        </w:rPr>
        <w:t>地址</w:t>
      </w:r>
      <w:r>
        <w:rPr>
          <w:rFonts w:ascii="微软雅黑" w:eastAsia="微软雅黑" w:hAnsi="微软雅黑"/>
        </w:rPr>
        <w:t>，</w:t>
      </w:r>
      <w:r>
        <w:rPr>
          <w:rFonts w:ascii="微软雅黑" w:eastAsia="微软雅黑" w:hAnsi="微软雅黑" w:hint="eastAsia"/>
        </w:rPr>
        <w:t>打开以</w:t>
      </w:r>
      <w:r>
        <w:rPr>
          <w:rFonts w:ascii="微软雅黑" w:eastAsia="微软雅黑" w:hAnsi="微软雅黑"/>
        </w:rPr>
        <w:t>新页面形式直接显示官网Release Note PDF</w:t>
      </w:r>
      <w:r>
        <w:rPr>
          <w:rFonts w:ascii="微软雅黑" w:eastAsia="微软雅黑" w:hAnsi="微软雅黑" w:hint="eastAsia"/>
        </w:rPr>
        <w:t>，</w:t>
      </w:r>
      <w:r>
        <w:rPr>
          <w:rFonts w:ascii="微软雅黑" w:eastAsia="微软雅黑" w:hAnsi="微软雅黑"/>
        </w:rPr>
        <w:t>方便用户查看新固件的功能更新点</w:t>
      </w:r>
    </w:p>
    <w:p w14:paraId="49E01213" w14:textId="737A3886" w:rsidR="005B2031" w:rsidRDefault="005B2031">
      <w:pPr>
        <w:pStyle w:val="af2"/>
        <w:numPr>
          <w:ilvl w:val="0"/>
          <w:numId w:val="5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一键升级，可通过提供的</w:t>
      </w:r>
      <w:r>
        <w:rPr>
          <w:rFonts w:ascii="微软雅黑" w:eastAsia="微软雅黑" w:hAnsi="微软雅黑" w:hint="eastAsia"/>
        </w:rPr>
        <w:t>&lt;一键升级&gt;按钮</w:t>
      </w:r>
      <w:r>
        <w:rPr>
          <w:rFonts w:ascii="微软雅黑" w:eastAsia="微软雅黑" w:hAnsi="微软雅黑"/>
        </w:rPr>
        <w:t>，直接从GWN</w:t>
      </w:r>
      <w:r>
        <w:rPr>
          <w:rFonts w:ascii="微软雅黑" w:eastAsia="微软雅黑" w:hAnsi="微软雅黑" w:hint="eastAsia"/>
        </w:rPr>
        <w:t>.Cloud上</w:t>
      </w:r>
      <w:r>
        <w:rPr>
          <w:rFonts w:ascii="微软雅黑" w:eastAsia="微软雅黑" w:hAnsi="微软雅黑"/>
        </w:rPr>
        <w:t>下载固件至</w:t>
      </w:r>
      <w:r>
        <w:rPr>
          <w:rFonts w:ascii="微软雅黑" w:eastAsia="微软雅黑" w:hAnsi="微软雅黑" w:hint="eastAsia"/>
        </w:rPr>
        <w:t>设备</w:t>
      </w:r>
      <w:r>
        <w:rPr>
          <w:rFonts w:ascii="微软雅黑" w:eastAsia="微软雅黑" w:hAnsi="微软雅黑"/>
        </w:rPr>
        <w:t>本地进行</w:t>
      </w:r>
      <w:r>
        <w:rPr>
          <w:rFonts w:ascii="微软雅黑" w:eastAsia="微软雅黑" w:hAnsi="微软雅黑" w:hint="eastAsia"/>
        </w:rPr>
        <w:t>更新升级</w:t>
      </w:r>
    </w:p>
    <w:p w14:paraId="298F2609" w14:textId="77777777" w:rsidR="0076630D" w:rsidRDefault="0076630D">
      <w:pPr>
        <w:rPr>
          <w:rFonts w:ascii="微软雅黑" w:eastAsia="微软雅黑" w:hAnsi="微软雅黑"/>
        </w:rPr>
      </w:pPr>
    </w:p>
    <w:p w14:paraId="73B2DEF0" w14:textId="77777777" w:rsidR="0076630D" w:rsidRDefault="00D7272D">
      <w:pPr>
        <w:pStyle w:val="20"/>
        <w:numPr>
          <w:ilvl w:val="1"/>
          <w:numId w:val="1"/>
        </w:numPr>
        <w:rPr>
          <w:rFonts w:ascii="微软雅黑" w:eastAsia="微软雅黑" w:hAnsi="微软雅黑"/>
        </w:rPr>
      </w:pPr>
      <w:bookmarkStart w:id="37" w:name="_Toc149138800"/>
      <w:r>
        <w:rPr>
          <w:rFonts w:ascii="微软雅黑" w:eastAsia="微软雅黑" w:hAnsi="微软雅黑" w:hint="eastAsia"/>
        </w:rPr>
        <w:t>云连接状态</w:t>
      </w:r>
      <w:r>
        <w:rPr>
          <w:rFonts w:ascii="微软雅黑" w:eastAsia="微软雅黑" w:hAnsi="微软雅黑"/>
          <w:color w:val="EEECE1" w:themeColor="background2"/>
          <w:highlight w:val="blue"/>
        </w:rPr>
        <w:t>(FP1D)</w:t>
      </w:r>
      <w:bookmarkEnd w:id="37"/>
    </w:p>
    <w:p w14:paraId="301F9BD1" w14:textId="77777777" w:rsidR="0076630D" w:rsidRDefault="00D7272D">
      <w:pPr>
        <w:ind w:firstLineChars="200" w:firstLine="420"/>
        <w:rPr>
          <w:rFonts w:ascii="微软雅黑" w:eastAsia="微软雅黑" w:hAnsi="微软雅黑"/>
        </w:rPr>
      </w:pPr>
      <w:r>
        <w:rPr>
          <w:rFonts w:ascii="微软雅黑" w:eastAsia="微软雅黑" w:hAnsi="微软雅黑" w:hint="eastAsia"/>
        </w:rPr>
        <w:t>当且仅当</w:t>
      </w:r>
      <w:r>
        <w:rPr>
          <w:rFonts w:ascii="微软雅黑" w:eastAsia="微软雅黑" w:hAnsi="微软雅黑"/>
        </w:rPr>
        <w:t>交换机</w:t>
      </w:r>
      <w:r>
        <w:rPr>
          <w:rFonts w:ascii="微软雅黑" w:eastAsia="微软雅黑" w:hAnsi="微软雅黑" w:hint="eastAsia"/>
        </w:rPr>
        <w:t>被C</w:t>
      </w:r>
      <w:r>
        <w:rPr>
          <w:rFonts w:ascii="微软雅黑" w:eastAsia="微软雅黑" w:hAnsi="微软雅黑"/>
        </w:rPr>
        <w:t>loud/Manager</w:t>
      </w:r>
      <w:r>
        <w:rPr>
          <w:rFonts w:ascii="微软雅黑" w:eastAsia="微软雅黑" w:hAnsi="微软雅黑" w:hint="eastAsia"/>
        </w:rPr>
        <w:t>接管</w:t>
      </w:r>
      <w:r>
        <w:rPr>
          <w:rFonts w:ascii="微软雅黑" w:eastAsia="微软雅黑" w:hAnsi="微软雅黑"/>
        </w:rPr>
        <w:t>时，在</w:t>
      </w:r>
      <w:r>
        <w:rPr>
          <w:rFonts w:ascii="微软雅黑" w:eastAsia="微软雅黑" w:hAnsi="微软雅黑" w:hint="eastAsia"/>
        </w:rPr>
        <w:t>右上角</w:t>
      </w:r>
      <w:r>
        <w:rPr>
          <w:rFonts w:ascii="微软雅黑" w:eastAsia="微软雅黑" w:hAnsi="微软雅黑"/>
        </w:rPr>
        <w:t>显示“</w:t>
      </w:r>
      <w:r>
        <w:rPr>
          <w:rFonts w:ascii="微软雅黑" w:eastAsia="微软雅黑" w:hAnsi="微软雅黑" w:hint="eastAsia"/>
        </w:rPr>
        <w:t>云</w:t>
      </w:r>
      <w:r>
        <w:rPr>
          <w:rFonts w:ascii="微软雅黑" w:eastAsia="微软雅黑" w:hAnsi="微软雅黑"/>
        </w:rPr>
        <w:t>”</w:t>
      </w:r>
      <w:r>
        <w:rPr>
          <w:rFonts w:ascii="微软雅黑" w:eastAsia="微软雅黑" w:hAnsi="微软雅黑" w:hint="eastAsia"/>
        </w:rPr>
        <w:t>的图标</w:t>
      </w:r>
      <w:r>
        <w:rPr>
          <w:rFonts w:ascii="微软雅黑" w:eastAsia="微软雅黑" w:hAnsi="微软雅黑"/>
        </w:rPr>
        <w:t>，并</w:t>
      </w:r>
      <w:r>
        <w:rPr>
          <w:rFonts w:ascii="微软雅黑" w:eastAsia="微软雅黑" w:hAnsi="微软雅黑" w:hint="eastAsia"/>
        </w:rPr>
        <w:t>显示</w:t>
      </w:r>
      <w:r>
        <w:rPr>
          <w:rFonts w:ascii="微软雅黑" w:eastAsia="微软雅黑" w:hAnsi="微软雅黑"/>
        </w:rPr>
        <w:t>连接状态{</w:t>
      </w:r>
      <w:r>
        <w:rPr>
          <w:rFonts w:ascii="微软雅黑" w:eastAsia="微软雅黑" w:hAnsi="微软雅黑" w:hint="eastAsia"/>
        </w:rPr>
        <w:t>已连接</w:t>
      </w:r>
      <w:r>
        <w:rPr>
          <w:rFonts w:ascii="微软雅黑" w:eastAsia="微软雅黑" w:hAnsi="微软雅黑"/>
        </w:rPr>
        <w:t>|未连接}</w:t>
      </w:r>
      <w:r>
        <w:rPr>
          <w:rFonts w:ascii="微软雅黑" w:eastAsia="微软雅黑" w:hAnsi="微软雅黑" w:hint="eastAsia"/>
        </w:rPr>
        <w:t>（可以考虑</w:t>
      </w:r>
      <w:r>
        <w:rPr>
          <w:rFonts w:ascii="微软雅黑" w:eastAsia="微软雅黑" w:hAnsi="微软雅黑"/>
        </w:rPr>
        <w:t>辅以不同的颜色表明连接状态</w:t>
      </w:r>
      <w:r>
        <w:rPr>
          <w:rFonts w:ascii="微软雅黑" w:eastAsia="微软雅黑" w:hAnsi="微软雅黑" w:hint="eastAsia"/>
        </w:rPr>
        <w:t>），</w:t>
      </w:r>
      <w:r>
        <w:rPr>
          <w:rFonts w:ascii="微软雅黑" w:eastAsia="微软雅黑" w:hAnsi="微软雅黑"/>
        </w:rPr>
        <w:t>并支持</w:t>
      </w:r>
      <w:r>
        <w:rPr>
          <w:rFonts w:ascii="微软雅黑" w:eastAsia="微软雅黑" w:hAnsi="微软雅黑" w:hint="eastAsia"/>
        </w:rPr>
        <w:t>快捷</w:t>
      </w:r>
      <w:r>
        <w:rPr>
          <w:rFonts w:ascii="微软雅黑" w:eastAsia="微软雅黑" w:hAnsi="微软雅黑"/>
        </w:rPr>
        <w:t>跳转至</w:t>
      </w:r>
      <w:hyperlink w:anchor="_云连接状态检测_(FP1D)" w:history="1">
        <w:r>
          <w:rPr>
            <w:rStyle w:val="af"/>
            <w:rFonts w:ascii="微软雅黑" w:eastAsia="微软雅黑" w:hAnsi="微软雅黑" w:hint="eastAsia"/>
            <w:i/>
          </w:rPr>
          <w:t>[维护</w:t>
        </w:r>
        <w:r>
          <w:rPr>
            <w:rStyle w:val="af"/>
            <w:rFonts w:ascii="微软雅黑" w:eastAsia="微软雅黑" w:hAnsi="微软雅黑"/>
            <w:i/>
          </w:rPr>
          <w:t>/</w:t>
        </w:r>
        <w:r>
          <w:rPr>
            <w:rStyle w:val="af"/>
            <w:rFonts w:ascii="微软雅黑" w:eastAsia="微软雅黑" w:hAnsi="微软雅黑"/>
            <w:i/>
          </w:rPr>
          <w:lastRenderedPageBreak/>
          <w:t>诊断</w:t>
        </w:r>
        <w:r>
          <w:rPr>
            <w:rStyle w:val="af"/>
            <w:rFonts w:ascii="微软雅黑" w:eastAsia="微软雅黑" w:hAnsi="微软雅黑" w:hint="eastAsia"/>
            <w:i/>
          </w:rPr>
          <w:t>/</w:t>
        </w:r>
        <w:r>
          <w:rPr>
            <w:rStyle w:val="af"/>
            <w:rFonts w:ascii="微软雅黑" w:eastAsia="微软雅黑" w:hAnsi="微软雅黑"/>
            <w:i/>
          </w:rPr>
          <w:t>云连接</w:t>
        </w:r>
        <w:r>
          <w:rPr>
            <w:rStyle w:val="af"/>
            <w:rFonts w:ascii="微软雅黑" w:eastAsia="微软雅黑" w:hAnsi="微软雅黑" w:hint="eastAsia"/>
            <w:i/>
          </w:rPr>
          <w:t>状态检测]</w:t>
        </w:r>
      </w:hyperlink>
      <w:r>
        <w:rPr>
          <w:rFonts w:ascii="微软雅黑" w:eastAsia="微软雅黑" w:hAnsi="微软雅黑" w:hint="eastAsia"/>
        </w:rPr>
        <w:t>页面</w:t>
      </w:r>
      <w:r>
        <w:rPr>
          <w:rFonts w:ascii="微软雅黑" w:eastAsia="微软雅黑" w:hAnsi="微软雅黑"/>
        </w:rPr>
        <w:t>进行状态</w:t>
      </w:r>
      <w:r>
        <w:rPr>
          <w:rFonts w:ascii="微软雅黑" w:eastAsia="微软雅黑" w:hAnsi="微软雅黑" w:hint="eastAsia"/>
        </w:rPr>
        <w:t>检测</w:t>
      </w:r>
      <w:r>
        <w:rPr>
          <w:rFonts w:ascii="微软雅黑" w:eastAsia="微软雅黑" w:hAnsi="微软雅黑"/>
        </w:rPr>
        <w:t>。</w:t>
      </w:r>
    </w:p>
    <w:p w14:paraId="47A979DE" w14:textId="77777777" w:rsidR="0076630D" w:rsidRDefault="00D7272D">
      <w:pPr>
        <w:widowControl/>
        <w:jc w:val="left"/>
        <w:rPr>
          <w:rFonts w:ascii="微软雅黑" w:eastAsia="微软雅黑" w:hAnsi="微软雅黑"/>
          <w:color w:val="FF0000"/>
        </w:rPr>
      </w:pPr>
      <w:r>
        <w:rPr>
          <w:rFonts w:ascii="微软雅黑" w:eastAsia="微软雅黑" w:hAnsi="微软雅黑"/>
          <w:color w:val="FF0000"/>
        </w:rPr>
        <w:br w:type="page"/>
      </w:r>
    </w:p>
    <w:p w14:paraId="4BB5046D" w14:textId="77777777" w:rsidR="0076630D" w:rsidRDefault="00D7272D">
      <w:pPr>
        <w:pStyle w:val="1"/>
        <w:rPr>
          <w:rFonts w:ascii="微软雅黑" w:eastAsia="微软雅黑" w:hAnsi="微软雅黑"/>
        </w:rPr>
      </w:pPr>
      <w:bookmarkStart w:id="38" w:name="_Toc149138801"/>
      <w:r>
        <w:rPr>
          <w:rFonts w:ascii="微软雅黑" w:eastAsia="微软雅黑" w:hAnsi="微软雅黑" w:hint="eastAsia"/>
        </w:rPr>
        <w:lastRenderedPageBreak/>
        <w:t>概览/</w:t>
      </w:r>
      <w:r>
        <w:rPr>
          <w:rFonts w:ascii="微软雅黑" w:eastAsia="微软雅黑" w:hAnsi="微软雅黑"/>
        </w:rPr>
        <w:t>Dashboard</w:t>
      </w:r>
      <w:r>
        <w:rPr>
          <w:rFonts w:ascii="微软雅黑" w:eastAsia="微软雅黑" w:hAnsi="微软雅黑"/>
          <w:color w:val="EEECE1" w:themeColor="background2"/>
          <w:highlight w:val="red"/>
        </w:rPr>
        <w:t>(FP1B)</w:t>
      </w:r>
      <w:bookmarkEnd w:id="38"/>
    </w:p>
    <w:p w14:paraId="7A77AE13" w14:textId="77777777" w:rsidR="0076630D" w:rsidRDefault="00D7272D">
      <w:pPr>
        <w:pStyle w:val="3"/>
        <w:numPr>
          <w:ilvl w:val="2"/>
          <w:numId w:val="1"/>
        </w:numPr>
      </w:pPr>
      <w:bookmarkStart w:id="39" w:name="_接口信息/Port_Info."/>
      <w:bookmarkStart w:id="40" w:name="_接口_信息/Port_Info."/>
      <w:bookmarkStart w:id="41" w:name="_Toc149138802"/>
      <w:bookmarkEnd w:id="39"/>
      <w:bookmarkEnd w:id="40"/>
      <w:r>
        <w:rPr>
          <w:rFonts w:hint="eastAsia"/>
        </w:rPr>
        <w:t>接口信息</w:t>
      </w:r>
      <w:r>
        <w:rPr>
          <w:rFonts w:hint="eastAsia"/>
        </w:rPr>
        <w:t>/</w:t>
      </w:r>
      <w:r>
        <w:t>Port Info.</w:t>
      </w:r>
      <w:bookmarkEnd w:id="41"/>
    </w:p>
    <w:p w14:paraId="5C5DFEFE" w14:textId="77777777" w:rsidR="0076630D" w:rsidRDefault="00D7272D">
      <w:pPr>
        <w:ind w:firstLine="420"/>
        <w:rPr>
          <w:rFonts w:ascii="微软雅黑" w:eastAsia="微软雅黑" w:hAnsi="微软雅黑"/>
        </w:rPr>
      </w:pPr>
      <w:r>
        <w:rPr>
          <w:rFonts w:ascii="微软雅黑" w:eastAsia="微软雅黑" w:hAnsi="微软雅黑" w:hint="eastAsia"/>
        </w:rPr>
        <w:t>显示交换机接口信息，包括电口、光口和</w:t>
      </w:r>
      <w:r>
        <w:rPr>
          <w:rFonts w:ascii="微软雅黑" w:eastAsia="微软雅黑" w:hAnsi="微软雅黑"/>
        </w:rPr>
        <w:t>聚合接口</w:t>
      </w:r>
      <w:r>
        <w:rPr>
          <w:rFonts w:ascii="微软雅黑" w:eastAsia="微软雅黑" w:hAnsi="微软雅黑" w:hint="eastAsia"/>
        </w:rPr>
        <w:t>。</w:t>
      </w:r>
    </w:p>
    <w:p w14:paraId="1D0C4C4A" w14:textId="77777777" w:rsidR="0076630D" w:rsidRDefault="00D7272D">
      <w:pPr>
        <w:ind w:firstLine="420"/>
        <w:rPr>
          <w:rFonts w:ascii="微软雅黑" w:eastAsia="微软雅黑" w:hAnsi="微软雅黑"/>
        </w:rPr>
      </w:pPr>
      <w:r>
        <w:rPr>
          <w:rFonts w:ascii="微软雅黑" w:eastAsia="微软雅黑" w:hAnsi="微软雅黑" w:hint="eastAsia"/>
        </w:rPr>
        <w:t>建议以交换机实际接口图示形式显示所有接口：</w:t>
      </w:r>
    </w:p>
    <w:p w14:paraId="7BD76994" w14:textId="77777777" w:rsidR="0076630D" w:rsidRDefault="00D7272D">
      <w:pPr>
        <w:pStyle w:val="af2"/>
        <w:numPr>
          <w:ilvl w:val="0"/>
          <w:numId w:val="60"/>
        </w:numPr>
        <w:ind w:firstLineChars="0"/>
        <w:rPr>
          <w:rFonts w:ascii="微软雅黑" w:eastAsia="微软雅黑" w:hAnsi="微软雅黑"/>
        </w:rPr>
      </w:pPr>
      <w:r>
        <w:rPr>
          <w:rFonts w:ascii="微软雅黑" w:eastAsia="微软雅黑" w:hAnsi="微软雅黑" w:hint="eastAsia"/>
        </w:rPr>
        <w:t>每个接口需要显示接口id，与实际对应；</w:t>
      </w:r>
    </w:p>
    <w:p w14:paraId="11FA4389" w14:textId="77777777" w:rsidR="0076630D" w:rsidRDefault="00D7272D">
      <w:pPr>
        <w:pStyle w:val="af2"/>
        <w:numPr>
          <w:ilvl w:val="0"/>
          <w:numId w:val="60"/>
        </w:numPr>
        <w:ind w:firstLineChars="0"/>
        <w:rPr>
          <w:rFonts w:ascii="微软雅黑" w:eastAsia="微软雅黑" w:hAnsi="微软雅黑"/>
        </w:rPr>
      </w:pPr>
      <w:r>
        <w:rPr>
          <w:rFonts w:ascii="微软雅黑" w:eastAsia="微软雅黑" w:hAnsi="微软雅黑" w:hint="eastAsia"/>
        </w:rPr>
        <w:t>鼠标悬浮至每个接口，显示对应接口名称；</w:t>
      </w:r>
    </w:p>
    <w:p w14:paraId="48FDA07B" w14:textId="77777777" w:rsidR="0076630D" w:rsidRDefault="00D7272D">
      <w:pPr>
        <w:pStyle w:val="af2"/>
        <w:numPr>
          <w:ilvl w:val="0"/>
          <w:numId w:val="60"/>
        </w:numPr>
        <w:ind w:firstLineChars="0"/>
        <w:rPr>
          <w:rFonts w:ascii="微软雅黑" w:eastAsia="微软雅黑" w:hAnsi="微软雅黑"/>
        </w:rPr>
      </w:pPr>
      <w:r>
        <w:rPr>
          <w:rFonts w:ascii="微软雅黑" w:eastAsia="微软雅黑" w:hAnsi="微软雅黑" w:hint="eastAsia"/>
        </w:rPr>
        <w:t>需给出光口和电口的差异图示。</w:t>
      </w:r>
    </w:p>
    <w:p w14:paraId="450273FD" w14:textId="77777777" w:rsidR="0076630D" w:rsidRDefault="00D7272D">
      <w:pPr>
        <w:pStyle w:val="af2"/>
        <w:numPr>
          <w:ilvl w:val="0"/>
          <w:numId w:val="60"/>
        </w:numPr>
        <w:ind w:firstLineChars="0"/>
        <w:rPr>
          <w:rFonts w:ascii="微软雅黑" w:eastAsia="微软雅黑" w:hAnsi="微软雅黑"/>
        </w:rPr>
      </w:pPr>
      <w:r>
        <w:rPr>
          <w:rFonts w:ascii="微软雅黑" w:eastAsia="微软雅黑" w:hAnsi="微软雅黑" w:hint="eastAsia"/>
        </w:rPr>
        <w:t>需给出每个接口的状态图示，如已选中、LinkDown、Up、Shutdown、</w:t>
      </w:r>
      <w:r>
        <w:rPr>
          <w:rFonts w:ascii="微软雅黑" w:eastAsia="微软雅黑" w:hAnsi="微软雅黑"/>
        </w:rPr>
        <w:t>异常关闭</w:t>
      </w:r>
      <w:r>
        <w:rPr>
          <w:rFonts w:ascii="微软雅黑" w:eastAsia="微软雅黑" w:hAnsi="微软雅黑" w:hint="eastAsia"/>
        </w:rPr>
        <w:t>/</w:t>
      </w:r>
      <w:r>
        <w:rPr>
          <w:rFonts w:ascii="微软雅黑" w:eastAsia="微软雅黑" w:hAnsi="微软雅黑"/>
        </w:rPr>
        <w:t>ErrDisable</w:t>
      </w:r>
      <w:r>
        <w:rPr>
          <w:rFonts w:ascii="微软雅黑" w:eastAsia="微软雅黑" w:hAnsi="微软雅黑" w:hint="eastAsia"/>
          <w:strike/>
          <w:color w:val="B2B2B2"/>
        </w:rPr>
        <w:t>、</w:t>
      </w:r>
      <w:r>
        <w:rPr>
          <w:rFonts w:ascii="微软雅黑" w:eastAsia="微软雅黑" w:hAnsi="微软雅黑"/>
          <w:strike/>
          <w:color w:val="B2B2B2"/>
        </w:rPr>
        <w:t>故障</w:t>
      </w:r>
      <w:r>
        <w:rPr>
          <w:rFonts w:ascii="微软雅黑" w:eastAsia="微软雅黑" w:hAnsi="微软雅黑" w:hint="eastAsia"/>
        </w:rPr>
        <w:t>；</w:t>
      </w:r>
    </w:p>
    <w:p w14:paraId="0A287A91" w14:textId="77777777" w:rsidR="0076630D" w:rsidRDefault="00D7272D">
      <w:pPr>
        <w:pStyle w:val="af2"/>
        <w:numPr>
          <w:ilvl w:val="0"/>
          <w:numId w:val="60"/>
        </w:numPr>
        <w:ind w:firstLineChars="0"/>
        <w:rPr>
          <w:rFonts w:ascii="微软雅黑" w:eastAsia="微软雅黑" w:hAnsi="微软雅黑"/>
        </w:rPr>
      </w:pPr>
      <w:r>
        <w:rPr>
          <w:rFonts w:ascii="微软雅黑" w:eastAsia="微软雅黑" w:hAnsi="微软雅黑" w:hint="eastAsia"/>
        </w:rPr>
        <w:t>若电口</w:t>
      </w:r>
      <w:r>
        <w:rPr>
          <w:rFonts w:ascii="微软雅黑" w:eastAsia="微软雅黑" w:hAnsi="微软雅黑"/>
        </w:rPr>
        <w:t>开启PoE供电，还需在</w:t>
      </w:r>
      <w:r>
        <w:rPr>
          <w:rFonts w:ascii="微软雅黑" w:eastAsia="微软雅黑" w:hAnsi="微软雅黑" w:hint="eastAsia"/>
        </w:rPr>
        <w:t>接口</w:t>
      </w:r>
      <w:r>
        <w:rPr>
          <w:rFonts w:ascii="微软雅黑" w:eastAsia="微软雅黑" w:hAnsi="微软雅黑"/>
        </w:rPr>
        <w:t>上加以PoE供电的显示；</w:t>
      </w:r>
    </w:p>
    <w:p w14:paraId="4DF2D55B" w14:textId="77777777" w:rsidR="0076630D" w:rsidRDefault="00D7272D">
      <w:pPr>
        <w:pStyle w:val="af2"/>
        <w:numPr>
          <w:ilvl w:val="0"/>
          <w:numId w:val="60"/>
        </w:numPr>
        <w:ind w:firstLineChars="0"/>
        <w:rPr>
          <w:rFonts w:ascii="微软雅黑" w:eastAsia="微软雅黑" w:hAnsi="微软雅黑"/>
        </w:rPr>
      </w:pPr>
      <w:r>
        <w:rPr>
          <w:rFonts w:ascii="微软雅黑" w:eastAsia="微软雅黑" w:hAnsi="微软雅黑" w:hint="eastAsia"/>
        </w:rPr>
        <w:t>需给出一般接口和聚合接口的差异图示；</w:t>
      </w:r>
    </w:p>
    <w:p w14:paraId="77EFE53D" w14:textId="77777777" w:rsidR="0076630D" w:rsidRDefault="00D7272D">
      <w:pPr>
        <w:pStyle w:val="af2"/>
        <w:numPr>
          <w:ilvl w:val="0"/>
          <w:numId w:val="60"/>
        </w:numPr>
        <w:ind w:firstLineChars="0"/>
        <w:rPr>
          <w:rFonts w:ascii="微软雅黑" w:eastAsia="微软雅黑" w:hAnsi="微软雅黑"/>
        </w:rPr>
      </w:pPr>
      <w:r>
        <w:rPr>
          <w:rFonts w:ascii="微软雅黑" w:eastAsia="微软雅黑" w:hAnsi="微软雅黑" w:hint="eastAsia"/>
        </w:rPr>
        <w:t>需</w:t>
      </w:r>
      <w:r>
        <w:rPr>
          <w:rFonts w:ascii="微软雅黑" w:eastAsia="微软雅黑" w:hAnsi="微软雅黑"/>
        </w:rPr>
        <w:t>针对接口的速率做出区分，如≤百兆</w:t>
      </w:r>
      <w:r>
        <w:rPr>
          <w:rFonts w:ascii="微软雅黑" w:eastAsia="微软雅黑" w:hAnsi="微软雅黑" w:hint="eastAsia"/>
        </w:rPr>
        <w:t>（＜100</w:t>
      </w:r>
      <w:r>
        <w:rPr>
          <w:rFonts w:ascii="微软雅黑" w:eastAsia="微软雅黑" w:hAnsi="微软雅黑"/>
        </w:rPr>
        <w:t>Mbps</w:t>
      </w:r>
      <w:r>
        <w:rPr>
          <w:rFonts w:ascii="微软雅黑" w:eastAsia="微软雅黑" w:hAnsi="微软雅黑" w:hint="eastAsia"/>
        </w:rPr>
        <w:t>）</w:t>
      </w:r>
      <w:r>
        <w:rPr>
          <w:rFonts w:ascii="微软雅黑" w:eastAsia="微软雅黑" w:hAnsi="微软雅黑"/>
        </w:rPr>
        <w:t>使用</w:t>
      </w:r>
      <w:r>
        <w:rPr>
          <w:rFonts w:ascii="微软雅黑" w:eastAsia="微软雅黑" w:hAnsi="微软雅黑" w:hint="eastAsia"/>
        </w:rPr>
        <w:t>浅绿色</w:t>
      </w:r>
      <w:r>
        <w:rPr>
          <w:rFonts w:ascii="微软雅黑" w:eastAsia="微软雅黑" w:hAnsi="微软雅黑"/>
        </w:rPr>
        <w:t>表示，千兆</w:t>
      </w:r>
      <w:r>
        <w:rPr>
          <w:rFonts w:ascii="微软雅黑" w:eastAsia="微软雅黑" w:hAnsi="微软雅黑" w:hint="eastAsia"/>
        </w:rPr>
        <w:t>（1000</w:t>
      </w:r>
      <w:r>
        <w:rPr>
          <w:rFonts w:ascii="微软雅黑" w:eastAsia="微软雅黑" w:hAnsi="微软雅黑"/>
        </w:rPr>
        <w:t>Mbps</w:t>
      </w:r>
      <w:r>
        <w:rPr>
          <w:rFonts w:ascii="微软雅黑" w:eastAsia="微软雅黑" w:hAnsi="微软雅黑" w:hint="eastAsia"/>
        </w:rPr>
        <w:t>）</w:t>
      </w:r>
      <w:r>
        <w:rPr>
          <w:rFonts w:ascii="微软雅黑" w:eastAsia="微软雅黑" w:hAnsi="微软雅黑"/>
        </w:rPr>
        <w:t>使用绿色</w:t>
      </w:r>
      <w:r>
        <w:rPr>
          <w:rFonts w:ascii="微软雅黑" w:eastAsia="微软雅黑" w:hAnsi="微软雅黑" w:hint="eastAsia"/>
        </w:rPr>
        <w:t>表示，2.5</w:t>
      </w:r>
      <w:r>
        <w:rPr>
          <w:rFonts w:ascii="微软雅黑" w:eastAsia="微软雅黑" w:hAnsi="微软雅黑"/>
        </w:rPr>
        <w:t>G使用</w:t>
      </w:r>
      <w:r>
        <w:rPr>
          <w:rFonts w:ascii="微软雅黑" w:eastAsia="微软雅黑" w:hAnsi="微软雅黑" w:hint="eastAsia"/>
        </w:rPr>
        <w:t>浅</w:t>
      </w:r>
      <w:r>
        <w:rPr>
          <w:rFonts w:ascii="微软雅黑" w:eastAsia="微软雅黑" w:hAnsi="微软雅黑"/>
        </w:rPr>
        <w:t>蓝色表示，</w:t>
      </w:r>
      <w:r>
        <w:rPr>
          <w:rFonts w:ascii="微软雅黑" w:eastAsia="微软雅黑" w:hAnsi="微软雅黑" w:hint="eastAsia"/>
        </w:rPr>
        <w:t>万兆</w:t>
      </w:r>
      <w:r>
        <w:rPr>
          <w:rFonts w:ascii="微软雅黑" w:eastAsia="微软雅黑" w:hAnsi="微软雅黑"/>
        </w:rPr>
        <w:t>（</w:t>
      </w:r>
      <w:r>
        <w:rPr>
          <w:rFonts w:ascii="微软雅黑" w:eastAsia="微软雅黑" w:hAnsi="微软雅黑" w:hint="eastAsia"/>
        </w:rPr>
        <w:t>10</w:t>
      </w:r>
      <w:r>
        <w:rPr>
          <w:rFonts w:ascii="微软雅黑" w:eastAsia="微软雅黑" w:hAnsi="微软雅黑"/>
        </w:rPr>
        <w:t>Gbps）</w:t>
      </w:r>
      <w:r>
        <w:rPr>
          <w:rFonts w:ascii="微软雅黑" w:eastAsia="微软雅黑" w:hAnsi="微软雅黑" w:hint="eastAsia"/>
        </w:rPr>
        <w:t>使用</w:t>
      </w:r>
      <w:r>
        <w:rPr>
          <w:rFonts w:ascii="微软雅黑" w:eastAsia="微软雅黑" w:hAnsi="微软雅黑"/>
        </w:rPr>
        <w:t>蓝色表示；</w:t>
      </w:r>
    </w:p>
    <w:p w14:paraId="493A458D" w14:textId="77777777" w:rsidR="0076630D" w:rsidRDefault="0076630D">
      <w:pPr>
        <w:rPr>
          <w:rFonts w:ascii="微软雅黑" w:eastAsia="微软雅黑" w:hAnsi="微软雅黑"/>
        </w:rPr>
      </w:pPr>
    </w:p>
    <w:p w14:paraId="5B8B1DBE" w14:textId="77777777" w:rsidR="0076630D" w:rsidRDefault="00D7272D">
      <w:pPr>
        <w:rPr>
          <w:rFonts w:ascii="微软雅黑" w:eastAsia="微软雅黑" w:hAnsi="微软雅黑"/>
          <w:b/>
          <w:bCs/>
        </w:rPr>
      </w:pPr>
      <w:r>
        <w:rPr>
          <w:rFonts w:ascii="微软雅黑" w:eastAsia="微软雅黑" w:hAnsi="微软雅黑" w:hint="eastAsia"/>
          <w:b/>
          <w:bCs/>
        </w:rPr>
        <w:t>接口查看：</w:t>
      </w:r>
    </w:p>
    <w:p w14:paraId="0300F4F8" w14:textId="77777777" w:rsidR="0076630D" w:rsidRDefault="00D7272D">
      <w:pPr>
        <w:ind w:firstLine="420"/>
        <w:rPr>
          <w:rFonts w:ascii="微软雅黑" w:eastAsia="微软雅黑" w:hAnsi="微软雅黑"/>
        </w:rPr>
      </w:pPr>
      <w:r>
        <w:rPr>
          <w:rFonts w:ascii="微软雅黑" w:eastAsia="微软雅黑" w:hAnsi="微软雅黑" w:hint="eastAsia"/>
        </w:rPr>
        <w:t>选择某个接口（鼠标移至</w:t>
      </w:r>
      <w:r>
        <w:rPr>
          <w:rFonts w:ascii="微软雅黑" w:eastAsia="微软雅黑" w:hAnsi="微软雅黑"/>
        </w:rPr>
        <w:t>接口上显示接口id</w:t>
      </w:r>
      <w:r>
        <w:rPr>
          <w:rFonts w:ascii="微软雅黑" w:eastAsia="微软雅黑" w:hAnsi="微软雅黑" w:hint="eastAsia"/>
        </w:rPr>
        <w:t>和</w:t>
      </w:r>
      <w:r>
        <w:rPr>
          <w:rFonts w:ascii="微软雅黑" w:eastAsia="微软雅黑" w:hAnsi="微软雅黑"/>
        </w:rPr>
        <w:t>速率</w:t>
      </w:r>
      <w:r>
        <w:rPr>
          <w:rFonts w:ascii="微软雅黑" w:eastAsia="微软雅黑" w:hAnsi="微软雅黑" w:hint="eastAsia"/>
        </w:rPr>
        <w:t>）进行此接口的信息查看，具体包含如下信息：</w:t>
      </w:r>
    </w:p>
    <w:p w14:paraId="56C273A2" w14:textId="77777777" w:rsidR="0076630D" w:rsidRDefault="00D7272D">
      <w:pPr>
        <w:ind w:firstLineChars="200" w:firstLine="420"/>
        <w:rPr>
          <w:rFonts w:ascii="微软雅黑" w:eastAsia="微软雅黑" w:hAnsi="微软雅黑"/>
        </w:rPr>
      </w:pPr>
      <w:r>
        <w:rPr>
          <w:rFonts w:ascii="微软雅黑" w:eastAsia="微软雅黑" w:hAnsi="微软雅黑" w:hint="eastAsia"/>
          <w:b/>
        </w:rPr>
        <w:t>基本信息</w:t>
      </w:r>
      <w:r>
        <w:rPr>
          <w:rFonts w:ascii="微软雅黑" w:eastAsia="微软雅黑" w:hAnsi="微软雅黑"/>
          <w:b/>
        </w:rPr>
        <w:t>：</w:t>
      </w:r>
      <w:r>
        <w:rPr>
          <w:rFonts w:ascii="微软雅黑" w:eastAsia="微软雅黑" w:hAnsi="微软雅黑" w:hint="eastAsia"/>
        </w:rPr>
        <w:t>支持对</w:t>
      </w:r>
      <w:r>
        <w:rPr>
          <w:rFonts w:ascii="微软雅黑" w:eastAsia="微软雅黑" w:hAnsi="微软雅黑"/>
        </w:rPr>
        <w:t>接口进行配置，点击跳转至接口配置页面。</w:t>
      </w:r>
    </w:p>
    <w:p w14:paraId="7CDAE7C4" w14:textId="77777777" w:rsidR="0076630D" w:rsidRDefault="00D7272D">
      <w:pPr>
        <w:pStyle w:val="af2"/>
        <w:numPr>
          <w:ilvl w:val="0"/>
          <w:numId w:val="59"/>
        </w:numPr>
        <w:ind w:firstLineChars="0"/>
        <w:rPr>
          <w:rFonts w:ascii="微软雅黑" w:eastAsia="微软雅黑" w:hAnsi="微软雅黑"/>
        </w:rPr>
      </w:pPr>
      <w:r>
        <w:rPr>
          <w:rFonts w:ascii="微软雅黑" w:eastAsia="微软雅黑" w:hAnsi="微软雅黑" w:hint="eastAsia"/>
        </w:rPr>
        <w:t>接口名称：默认显示接口id。</w:t>
      </w:r>
    </w:p>
    <w:p w14:paraId="74FA39D8" w14:textId="77777777" w:rsidR="0076630D" w:rsidRDefault="00D7272D">
      <w:pPr>
        <w:pStyle w:val="af2"/>
        <w:numPr>
          <w:ilvl w:val="0"/>
          <w:numId w:val="59"/>
        </w:numPr>
        <w:ind w:firstLineChars="0"/>
        <w:rPr>
          <w:rFonts w:ascii="微软雅黑" w:eastAsia="微软雅黑" w:hAnsi="微软雅黑"/>
        </w:rPr>
      </w:pPr>
      <w:r>
        <w:rPr>
          <w:rFonts w:ascii="微软雅黑" w:eastAsia="微软雅黑" w:hAnsi="微软雅黑" w:hint="eastAsia"/>
        </w:rPr>
        <w:lastRenderedPageBreak/>
        <w:t>接口描述：根据实际设置显示接口的描述信息。</w:t>
      </w:r>
    </w:p>
    <w:p w14:paraId="3E8A062F" w14:textId="07228997" w:rsidR="0076630D" w:rsidRDefault="00D7272D">
      <w:pPr>
        <w:pStyle w:val="af2"/>
        <w:numPr>
          <w:ilvl w:val="0"/>
          <w:numId w:val="59"/>
        </w:numPr>
        <w:ind w:firstLineChars="0"/>
        <w:rPr>
          <w:rFonts w:ascii="微软雅黑" w:eastAsia="微软雅黑" w:hAnsi="微软雅黑"/>
        </w:rPr>
      </w:pPr>
      <w:r>
        <w:rPr>
          <w:rFonts w:ascii="微软雅黑" w:eastAsia="微软雅黑" w:hAnsi="微软雅黑" w:hint="eastAsia"/>
        </w:rPr>
        <w:t>接口状态：显示接口状态，有</w:t>
      </w:r>
    </w:p>
    <w:p w14:paraId="501C1682" w14:textId="77777777" w:rsidR="0076630D" w:rsidRDefault="00D7272D">
      <w:pPr>
        <w:pStyle w:val="af2"/>
        <w:numPr>
          <w:ilvl w:val="0"/>
          <w:numId w:val="61"/>
        </w:numPr>
        <w:ind w:firstLineChars="0"/>
        <w:rPr>
          <w:rFonts w:ascii="微软雅黑" w:eastAsia="微软雅黑" w:hAnsi="微软雅黑"/>
        </w:rPr>
      </w:pPr>
      <w:r>
        <w:rPr>
          <w:rFonts w:ascii="微软雅黑" w:eastAsia="微软雅黑" w:hAnsi="微软雅黑" w:hint="eastAsia"/>
        </w:rPr>
        <w:t>Down：没有物理连线或线路故障</w:t>
      </w:r>
    </w:p>
    <w:p w14:paraId="60986678" w14:textId="77777777" w:rsidR="0076630D" w:rsidRDefault="00D7272D">
      <w:pPr>
        <w:pStyle w:val="af2"/>
        <w:numPr>
          <w:ilvl w:val="0"/>
          <w:numId w:val="61"/>
        </w:numPr>
        <w:ind w:firstLineChars="0"/>
        <w:rPr>
          <w:rFonts w:ascii="微软雅黑" w:eastAsia="微软雅黑" w:hAnsi="微软雅黑"/>
        </w:rPr>
      </w:pPr>
      <w:r>
        <w:rPr>
          <w:rFonts w:ascii="微软雅黑" w:eastAsia="微软雅黑" w:hAnsi="微软雅黑" w:hint="eastAsia"/>
        </w:rPr>
        <w:t>Up：物理线路通畅</w:t>
      </w:r>
    </w:p>
    <w:p w14:paraId="51A0035A" w14:textId="77777777" w:rsidR="0076630D" w:rsidRDefault="00D7272D">
      <w:pPr>
        <w:pStyle w:val="af2"/>
        <w:numPr>
          <w:ilvl w:val="0"/>
          <w:numId w:val="61"/>
        </w:numPr>
        <w:ind w:firstLineChars="0"/>
        <w:rPr>
          <w:rFonts w:ascii="微软雅黑" w:eastAsia="微软雅黑" w:hAnsi="微软雅黑"/>
        </w:rPr>
      </w:pPr>
      <w:r>
        <w:rPr>
          <w:rFonts w:ascii="微软雅黑" w:eastAsia="微软雅黑" w:hAnsi="微软雅黑" w:hint="eastAsia"/>
        </w:rPr>
        <w:t>Shutdown：接口被手动关闭</w:t>
      </w:r>
    </w:p>
    <w:p w14:paraId="02AD73E8" w14:textId="77777777" w:rsidR="0076630D" w:rsidRDefault="00D7272D">
      <w:pPr>
        <w:pStyle w:val="af2"/>
        <w:numPr>
          <w:ilvl w:val="0"/>
          <w:numId w:val="61"/>
        </w:numPr>
        <w:ind w:firstLineChars="0"/>
        <w:rPr>
          <w:rFonts w:ascii="微软雅黑" w:eastAsia="微软雅黑" w:hAnsi="微软雅黑"/>
        </w:rPr>
      </w:pPr>
      <w:r>
        <w:rPr>
          <w:rFonts w:ascii="微软雅黑" w:eastAsia="微软雅黑" w:hAnsi="微软雅黑" w:hint="eastAsia"/>
        </w:rPr>
        <w:t>ErrDisable</w:t>
      </w:r>
      <w:r>
        <w:rPr>
          <w:rFonts w:ascii="微软雅黑" w:eastAsia="微软雅黑" w:hAnsi="微软雅黑"/>
        </w:rPr>
        <w:t>：端口因发生异常如环路等自动关闭。</w:t>
      </w:r>
      <w:r>
        <w:rPr>
          <w:rFonts w:ascii="微软雅黑" w:eastAsia="微软雅黑" w:hAnsi="微软雅黑" w:hint="eastAsia"/>
        </w:rPr>
        <w:t>此状态</w:t>
      </w:r>
      <w:r>
        <w:rPr>
          <w:rFonts w:ascii="微软雅黑" w:eastAsia="微软雅黑" w:hAnsi="微软雅黑"/>
        </w:rPr>
        <w:t>支持</w:t>
      </w:r>
      <w:r>
        <w:rPr>
          <w:rFonts w:ascii="微软雅黑" w:eastAsia="微软雅黑" w:hAnsi="微软雅黑" w:hint="eastAsia"/>
        </w:rPr>
        <w:t>跳转至</w:t>
      </w:r>
      <w:hyperlink w:anchor="_端口自动恢复" w:history="1">
        <w:r>
          <w:rPr>
            <w:rStyle w:val="af"/>
            <w:rFonts w:ascii="微软雅黑" w:eastAsia="微软雅黑" w:hAnsi="微软雅黑" w:hint="eastAsia"/>
            <w:i/>
          </w:rPr>
          <w:t>【端口自动恢复】</w:t>
        </w:r>
      </w:hyperlink>
      <w:r>
        <w:rPr>
          <w:rFonts w:ascii="微软雅黑" w:eastAsia="微软雅黑" w:hAnsi="微软雅黑" w:hint="eastAsia"/>
        </w:rPr>
        <w:t>进行</w:t>
      </w:r>
      <w:r>
        <w:rPr>
          <w:rFonts w:ascii="微软雅黑" w:eastAsia="微软雅黑" w:hAnsi="微软雅黑"/>
        </w:rPr>
        <w:t>设置</w:t>
      </w:r>
    </w:p>
    <w:p w14:paraId="53444773" w14:textId="77777777" w:rsidR="0076630D" w:rsidRDefault="00D7272D">
      <w:pPr>
        <w:pStyle w:val="af2"/>
        <w:numPr>
          <w:ilvl w:val="0"/>
          <w:numId w:val="61"/>
        </w:numPr>
        <w:ind w:firstLineChars="0"/>
        <w:rPr>
          <w:rFonts w:ascii="微软雅黑" w:eastAsia="微软雅黑" w:hAnsi="微软雅黑"/>
          <w:strike/>
          <w:color w:val="B2B2B2"/>
        </w:rPr>
      </w:pPr>
      <w:r>
        <w:rPr>
          <w:rFonts w:ascii="微软雅黑" w:eastAsia="微软雅黑" w:hAnsi="微软雅黑" w:hint="eastAsia"/>
          <w:strike/>
          <w:color w:val="B2B2B2"/>
        </w:rPr>
        <w:t>故障：</w:t>
      </w:r>
      <w:r>
        <w:rPr>
          <w:rFonts w:ascii="微软雅黑" w:eastAsia="微软雅黑" w:hAnsi="微软雅黑"/>
          <w:strike/>
          <w:color w:val="B2B2B2"/>
        </w:rPr>
        <w:t>接口发生故障</w:t>
      </w:r>
    </w:p>
    <w:p w14:paraId="7D75DB25" w14:textId="77777777" w:rsidR="0076630D" w:rsidRDefault="00D7272D">
      <w:pPr>
        <w:pStyle w:val="af2"/>
        <w:numPr>
          <w:ilvl w:val="0"/>
          <w:numId w:val="59"/>
        </w:numPr>
        <w:ind w:firstLineChars="0"/>
        <w:rPr>
          <w:rFonts w:ascii="微软雅黑" w:eastAsia="微软雅黑" w:hAnsi="微软雅黑"/>
        </w:rPr>
      </w:pPr>
      <w:r>
        <w:rPr>
          <w:rFonts w:ascii="微软雅黑" w:eastAsia="微软雅黑" w:hAnsi="微软雅黑" w:hint="eastAsia"/>
        </w:rPr>
        <w:t>速率</w:t>
      </w:r>
      <w:r>
        <w:rPr>
          <w:rFonts w:ascii="微软雅黑" w:eastAsia="微软雅黑" w:hAnsi="微软雅黑"/>
        </w:rPr>
        <w:t>：</w:t>
      </w:r>
      <w:r>
        <w:rPr>
          <w:rFonts w:ascii="微软雅黑" w:eastAsia="微软雅黑" w:hAnsi="微软雅黑" w:hint="eastAsia"/>
        </w:rPr>
        <w:t>显示</w:t>
      </w:r>
      <w:r>
        <w:rPr>
          <w:rFonts w:ascii="微软雅黑" w:eastAsia="微软雅黑" w:hAnsi="微软雅黑"/>
        </w:rPr>
        <w:t>接口实际速率</w:t>
      </w:r>
      <w:r>
        <w:rPr>
          <w:rFonts w:ascii="微软雅黑" w:eastAsia="微软雅黑" w:hAnsi="微软雅黑" w:hint="eastAsia"/>
        </w:rPr>
        <w:t>，</w:t>
      </w:r>
      <w:r>
        <w:rPr>
          <w:rFonts w:ascii="微软雅黑" w:eastAsia="微软雅黑" w:hAnsi="微软雅黑"/>
        </w:rPr>
        <w:t>单位</w:t>
      </w:r>
      <w:r>
        <w:rPr>
          <w:rFonts w:ascii="微软雅黑" w:eastAsia="微软雅黑" w:hAnsi="微软雅黑" w:hint="eastAsia"/>
        </w:rPr>
        <w:t>为</w:t>
      </w:r>
      <w:r>
        <w:rPr>
          <w:rFonts w:ascii="微软雅黑" w:eastAsia="微软雅黑" w:hAnsi="微软雅黑"/>
        </w:rPr>
        <w:t>Mbps。</w:t>
      </w:r>
    </w:p>
    <w:p w14:paraId="2D651F84" w14:textId="77777777" w:rsidR="0076630D" w:rsidRDefault="00D7272D">
      <w:pPr>
        <w:pStyle w:val="af2"/>
        <w:numPr>
          <w:ilvl w:val="0"/>
          <w:numId w:val="59"/>
        </w:numPr>
        <w:ind w:firstLineChars="0"/>
        <w:rPr>
          <w:rFonts w:ascii="微软雅黑" w:eastAsia="微软雅黑" w:hAnsi="微软雅黑"/>
        </w:rPr>
      </w:pPr>
      <w:r>
        <w:rPr>
          <w:rFonts w:ascii="微软雅黑" w:eastAsia="微软雅黑" w:hAnsi="微软雅黑" w:hint="eastAsia"/>
        </w:rPr>
        <w:t>双工</w:t>
      </w:r>
      <w:r>
        <w:rPr>
          <w:rFonts w:ascii="微软雅黑" w:eastAsia="微软雅黑" w:hAnsi="微软雅黑"/>
        </w:rPr>
        <w:t>模式：显示接口实际双工模式</w:t>
      </w:r>
      <w:r>
        <w:rPr>
          <w:rFonts w:ascii="微软雅黑" w:eastAsia="微软雅黑" w:hAnsi="微软雅黑" w:hint="eastAsia"/>
        </w:rPr>
        <w:t>。</w:t>
      </w:r>
    </w:p>
    <w:p w14:paraId="1B76D536" w14:textId="77777777" w:rsidR="0076630D" w:rsidRDefault="00D7272D">
      <w:pPr>
        <w:pStyle w:val="af2"/>
        <w:numPr>
          <w:ilvl w:val="0"/>
          <w:numId w:val="59"/>
        </w:numPr>
        <w:ind w:firstLineChars="0"/>
        <w:rPr>
          <w:rFonts w:ascii="微软雅黑" w:eastAsia="微软雅黑" w:hAnsi="微软雅黑"/>
        </w:rPr>
      </w:pPr>
      <w:r>
        <w:rPr>
          <w:rFonts w:ascii="微软雅黑" w:eastAsia="微软雅黑" w:hAnsi="微软雅黑"/>
        </w:rPr>
        <w:t>MTU：显示接口实际最大传输单元。</w:t>
      </w:r>
    </w:p>
    <w:p w14:paraId="38DE2C52" w14:textId="77777777" w:rsidR="0076630D" w:rsidRDefault="00D7272D">
      <w:pPr>
        <w:rPr>
          <w:rFonts w:ascii="微软雅黑" w:eastAsia="微软雅黑" w:hAnsi="微软雅黑"/>
          <w:b/>
        </w:rPr>
      </w:pPr>
      <w:r>
        <w:rPr>
          <w:rFonts w:ascii="微软雅黑" w:eastAsia="微软雅黑" w:hAnsi="微软雅黑" w:hint="eastAsia"/>
          <w:b/>
        </w:rPr>
        <w:t xml:space="preserve">    </w:t>
      </w:r>
      <w:r>
        <w:rPr>
          <w:rFonts w:ascii="微软雅黑" w:eastAsia="微软雅黑" w:hAnsi="微软雅黑"/>
          <w:b/>
        </w:rPr>
        <w:t>PoE供电</w:t>
      </w:r>
      <w:r>
        <w:rPr>
          <w:rFonts w:ascii="微软雅黑" w:eastAsia="微软雅黑" w:hAnsi="微软雅黑" w:hint="eastAsia"/>
          <w:highlight w:val="yellow"/>
        </w:rPr>
        <w:t>【仅</w:t>
      </w:r>
      <w:r>
        <w:rPr>
          <w:rFonts w:ascii="微软雅黑" w:eastAsia="微软雅黑" w:hAnsi="微软雅黑"/>
          <w:highlight w:val="yellow"/>
        </w:rPr>
        <w:t>PoE型号支持</w:t>
      </w:r>
      <w:r>
        <w:rPr>
          <w:rFonts w:ascii="微软雅黑" w:eastAsia="微软雅黑" w:hAnsi="微软雅黑" w:hint="eastAsia"/>
          <w:highlight w:val="yellow"/>
        </w:rPr>
        <w:t>】</w:t>
      </w:r>
      <w:r>
        <w:rPr>
          <w:rFonts w:ascii="微软雅黑" w:eastAsia="微软雅黑" w:hAnsi="微软雅黑"/>
          <w:b/>
        </w:rPr>
        <w:t>：</w:t>
      </w:r>
      <w:r>
        <w:rPr>
          <w:rFonts w:ascii="微软雅黑" w:eastAsia="微软雅黑" w:hAnsi="微软雅黑" w:hint="eastAsia"/>
        </w:rPr>
        <w:t>（仅</w:t>
      </w:r>
      <w:r>
        <w:rPr>
          <w:rFonts w:ascii="微软雅黑" w:eastAsia="微软雅黑" w:hAnsi="微软雅黑"/>
        </w:rPr>
        <w:t>电口</w:t>
      </w:r>
      <w:r>
        <w:rPr>
          <w:rFonts w:ascii="微软雅黑" w:eastAsia="微软雅黑" w:hAnsi="微软雅黑" w:hint="eastAsia"/>
        </w:rPr>
        <w:t>）点击跳转至</w:t>
      </w:r>
      <w:r>
        <w:rPr>
          <w:rFonts w:ascii="微软雅黑" w:eastAsia="微软雅黑" w:hAnsi="微软雅黑"/>
        </w:rPr>
        <w:t>PoE/</w:t>
      </w:r>
      <w:r>
        <w:rPr>
          <w:rFonts w:ascii="微软雅黑" w:eastAsia="微软雅黑" w:hAnsi="微软雅黑" w:hint="eastAsia"/>
        </w:rPr>
        <w:t>端口</w:t>
      </w:r>
      <w:r>
        <w:rPr>
          <w:rFonts w:ascii="微软雅黑" w:eastAsia="微软雅黑" w:hAnsi="微软雅黑"/>
        </w:rPr>
        <w:t>设置</w:t>
      </w:r>
      <w:r>
        <w:rPr>
          <w:rFonts w:ascii="微软雅黑" w:eastAsia="微软雅黑" w:hAnsi="微软雅黑" w:hint="eastAsia"/>
        </w:rPr>
        <w:t>页面</w:t>
      </w:r>
    </w:p>
    <w:p w14:paraId="3E570601" w14:textId="77777777" w:rsidR="0076630D" w:rsidRDefault="00D7272D">
      <w:pPr>
        <w:pStyle w:val="af2"/>
        <w:numPr>
          <w:ilvl w:val="0"/>
          <w:numId w:val="62"/>
        </w:numPr>
        <w:ind w:firstLineChars="0"/>
        <w:rPr>
          <w:rFonts w:ascii="微软雅黑" w:eastAsia="微软雅黑" w:hAnsi="微软雅黑"/>
        </w:rPr>
      </w:pPr>
      <w:r>
        <w:rPr>
          <w:rFonts w:ascii="微软雅黑" w:eastAsia="微软雅黑" w:hAnsi="微软雅黑" w:hint="eastAsia"/>
        </w:rPr>
        <w:t>PoE供电状态</w:t>
      </w:r>
      <w:r>
        <w:rPr>
          <w:rFonts w:ascii="微软雅黑" w:eastAsia="微软雅黑" w:hAnsi="微软雅黑"/>
        </w:rPr>
        <w:t>：根据实际情况显示</w:t>
      </w:r>
      <w:r>
        <w:rPr>
          <w:rFonts w:ascii="微软雅黑" w:eastAsia="微软雅黑" w:hAnsi="微软雅黑" w:hint="eastAsia"/>
        </w:rPr>
        <w:t>{Up</w:t>
      </w:r>
      <w:r>
        <w:rPr>
          <w:rFonts w:ascii="微软雅黑" w:eastAsia="微软雅黑" w:hAnsi="微软雅黑"/>
        </w:rPr>
        <w:t>|Down|Disable</w:t>
      </w:r>
      <w:r>
        <w:rPr>
          <w:rFonts w:ascii="微软雅黑" w:eastAsia="微软雅黑" w:hAnsi="微软雅黑" w:hint="eastAsia"/>
        </w:rPr>
        <w:t>}</w:t>
      </w:r>
    </w:p>
    <w:p w14:paraId="2B8E2164" w14:textId="77777777" w:rsidR="0076630D" w:rsidRDefault="00D7272D">
      <w:pPr>
        <w:pStyle w:val="af2"/>
        <w:numPr>
          <w:ilvl w:val="0"/>
          <w:numId w:val="62"/>
        </w:numPr>
        <w:ind w:firstLineChars="0"/>
        <w:rPr>
          <w:rFonts w:ascii="微软雅黑" w:eastAsia="微软雅黑" w:hAnsi="微软雅黑"/>
        </w:rPr>
      </w:pPr>
      <w:r>
        <w:rPr>
          <w:rFonts w:ascii="微软雅黑" w:eastAsia="微软雅黑" w:hAnsi="微软雅黑" w:hint="eastAsia"/>
        </w:rPr>
        <w:t>供电等级</w:t>
      </w:r>
      <w:r>
        <w:rPr>
          <w:rFonts w:ascii="微软雅黑" w:eastAsia="微软雅黑" w:hAnsi="微软雅黑"/>
        </w:rPr>
        <w:t>：根据实际PD设备受电情况显示</w:t>
      </w:r>
    </w:p>
    <w:p w14:paraId="06A3C8AE" w14:textId="77777777" w:rsidR="0076630D" w:rsidRDefault="00D7272D">
      <w:pPr>
        <w:pStyle w:val="af2"/>
        <w:numPr>
          <w:ilvl w:val="0"/>
          <w:numId w:val="62"/>
        </w:numPr>
        <w:ind w:firstLineChars="0"/>
        <w:rPr>
          <w:rFonts w:ascii="微软雅黑" w:eastAsia="微软雅黑" w:hAnsi="微软雅黑"/>
        </w:rPr>
      </w:pPr>
      <w:r>
        <w:rPr>
          <w:rFonts w:ascii="微软雅黑" w:eastAsia="微软雅黑" w:hAnsi="微软雅黑" w:hint="eastAsia"/>
        </w:rPr>
        <w:t>最大</w:t>
      </w:r>
      <w:r>
        <w:rPr>
          <w:rFonts w:ascii="微软雅黑" w:eastAsia="微软雅黑" w:hAnsi="微软雅黑"/>
        </w:rPr>
        <w:t>供电功率</w:t>
      </w:r>
    </w:p>
    <w:p w14:paraId="54567C66" w14:textId="77777777" w:rsidR="0076630D" w:rsidRDefault="00D7272D">
      <w:pPr>
        <w:pStyle w:val="af2"/>
        <w:numPr>
          <w:ilvl w:val="0"/>
          <w:numId w:val="62"/>
        </w:numPr>
        <w:ind w:firstLineChars="0"/>
        <w:rPr>
          <w:rFonts w:ascii="微软雅黑" w:eastAsia="微软雅黑" w:hAnsi="微软雅黑"/>
        </w:rPr>
      </w:pPr>
      <w:r>
        <w:rPr>
          <w:rFonts w:ascii="微软雅黑" w:eastAsia="微软雅黑" w:hAnsi="微软雅黑" w:hint="eastAsia"/>
        </w:rPr>
        <w:t>当前</w:t>
      </w:r>
      <w:r>
        <w:rPr>
          <w:rFonts w:ascii="微软雅黑" w:eastAsia="微软雅黑" w:hAnsi="微软雅黑"/>
        </w:rPr>
        <w:t>供电功率</w:t>
      </w:r>
    </w:p>
    <w:p w14:paraId="14EF2FF2" w14:textId="77777777" w:rsidR="0076630D" w:rsidRDefault="00D7272D">
      <w:pPr>
        <w:pStyle w:val="af2"/>
        <w:numPr>
          <w:ilvl w:val="0"/>
          <w:numId w:val="62"/>
        </w:numPr>
        <w:ind w:firstLineChars="0"/>
        <w:rPr>
          <w:rFonts w:ascii="微软雅黑" w:eastAsia="微软雅黑" w:hAnsi="微软雅黑"/>
        </w:rPr>
      </w:pPr>
      <w:r>
        <w:rPr>
          <w:rFonts w:ascii="微软雅黑" w:eastAsia="微软雅黑" w:hAnsi="微软雅黑" w:hint="eastAsia"/>
        </w:rPr>
        <w:t>供电优先级</w:t>
      </w:r>
    </w:p>
    <w:p w14:paraId="00E29052" w14:textId="53CD6523" w:rsidR="00EB689D" w:rsidRDefault="00EB689D" w:rsidP="00EB689D">
      <w:pPr>
        <w:pStyle w:val="af2"/>
        <w:ind w:left="839" w:firstLineChars="0" w:firstLine="0"/>
        <w:rPr>
          <w:rFonts w:ascii="微软雅黑" w:eastAsia="微软雅黑" w:hAnsi="微软雅黑"/>
        </w:rPr>
      </w:pPr>
      <w:r>
        <w:rPr>
          <w:rFonts w:ascii="微软雅黑" w:eastAsia="微软雅黑" w:hAnsi="微软雅黑" w:hint="eastAsia"/>
          <w:color w:val="FFFFFF"/>
          <w:highlight w:val="darkGreen"/>
        </w:rPr>
        <w:t>(</w:t>
      </w:r>
      <w:r>
        <w:rPr>
          <w:rFonts w:ascii="微软雅黑" w:eastAsia="微软雅黑" w:hAnsi="微软雅黑"/>
          <w:color w:val="FFFFFF"/>
          <w:highlight w:val="darkGreen"/>
        </w:rPr>
        <w:t>FP2</w:t>
      </w:r>
      <w:r>
        <w:rPr>
          <w:rFonts w:ascii="微软雅黑" w:eastAsia="微软雅黑" w:hAnsi="微软雅黑" w:hint="eastAsia"/>
          <w:color w:val="FFFFFF"/>
          <w:highlight w:val="darkGreen"/>
        </w:rPr>
        <w:t>)</w:t>
      </w:r>
      <w:r>
        <w:rPr>
          <w:rFonts w:ascii="微软雅黑" w:eastAsia="微软雅黑" w:hAnsi="微软雅黑" w:hint="eastAsia"/>
        </w:rPr>
        <w:t>供电功率控制图</w:t>
      </w:r>
    </w:p>
    <w:p w14:paraId="1DB02B26" w14:textId="0846B032" w:rsidR="00EB689D" w:rsidRPr="00EB689D" w:rsidRDefault="00EB689D" w:rsidP="00EB689D">
      <w:pPr>
        <w:pStyle w:val="af2"/>
        <w:ind w:left="839" w:firstLineChars="0" w:firstLine="0"/>
        <w:rPr>
          <w:rFonts w:ascii="微软雅黑" w:eastAsia="微软雅黑" w:hAnsi="微软雅黑"/>
        </w:rPr>
      </w:pPr>
      <w:r>
        <w:rPr>
          <w:rFonts w:ascii="微软雅黑" w:eastAsia="微软雅黑" w:hAnsi="微软雅黑" w:hint="eastAsia"/>
        </w:rPr>
        <w:t>以控制图</w:t>
      </w:r>
      <w:r>
        <w:rPr>
          <w:rFonts w:ascii="微软雅黑" w:eastAsia="微软雅黑" w:hAnsi="微软雅黑"/>
        </w:rPr>
        <w:t>形式显示端口</w:t>
      </w:r>
      <w:r w:rsidR="00F04934">
        <w:rPr>
          <w:rFonts w:ascii="微软雅黑" w:eastAsia="微软雅黑" w:hAnsi="微软雅黑" w:hint="eastAsia"/>
        </w:rPr>
        <w:t>最近24小时</w:t>
      </w:r>
      <w:r w:rsidR="00F04934">
        <w:rPr>
          <w:rFonts w:ascii="微软雅黑" w:eastAsia="微软雅黑" w:hAnsi="微软雅黑"/>
        </w:rPr>
        <w:t>内</w:t>
      </w:r>
      <w:r>
        <w:rPr>
          <w:rFonts w:ascii="微软雅黑" w:eastAsia="微软雅黑" w:hAnsi="微软雅黑"/>
        </w:rPr>
        <w:t>的功率变化情况</w:t>
      </w:r>
      <w:r w:rsidR="00F04934">
        <w:rPr>
          <w:rFonts w:ascii="微软雅黑" w:eastAsia="微软雅黑" w:hAnsi="微软雅黑" w:hint="eastAsia"/>
        </w:rPr>
        <w:t>。记录时间间隔可选</w:t>
      </w:r>
      <w:r w:rsidR="00F04934">
        <w:rPr>
          <w:rFonts w:ascii="微软雅黑" w:eastAsia="微软雅黑" w:hAnsi="微软雅黑"/>
        </w:rPr>
        <w:t>，有{10</w:t>
      </w:r>
      <w:r w:rsidR="00F04934">
        <w:rPr>
          <w:rFonts w:ascii="微软雅黑" w:eastAsia="微软雅黑" w:hAnsi="微软雅黑" w:hint="eastAsia"/>
        </w:rPr>
        <w:t xml:space="preserve">分钟 |30分钟 </w:t>
      </w:r>
      <w:r w:rsidR="00F04934">
        <w:rPr>
          <w:rFonts w:ascii="微软雅黑" w:eastAsia="微软雅黑" w:hAnsi="微软雅黑"/>
        </w:rPr>
        <w:t>|1</w:t>
      </w:r>
      <w:r w:rsidR="00F04934">
        <w:rPr>
          <w:rFonts w:ascii="微软雅黑" w:eastAsia="微软雅黑" w:hAnsi="微软雅黑" w:hint="eastAsia"/>
        </w:rPr>
        <w:t>小时</w:t>
      </w:r>
      <w:r w:rsidR="00F04934">
        <w:rPr>
          <w:rFonts w:ascii="微软雅黑" w:eastAsia="微软雅黑" w:hAnsi="微软雅黑"/>
        </w:rPr>
        <w:t>}</w:t>
      </w:r>
      <w:r w:rsidR="00F04934">
        <w:rPr>
          <w:rFonts w:ascii="微软雅黑" w:eastAsia="微软雅黑" w:hAnsi="微软雅黑" w:hint="eastAsia"/>
        </w:rPr>
        <w:t>，</w:t>
      </w:r>
      <w:r w:rsidR="00F04934">
        <w:rPr>
          <w:rFonts w:ascii="微软雅黑" w:eastAsia="微软雅黑" w:hAnsi="微软雅黑"/>
        </w:rPr>
        <w:t>默认</w:t>
      </w:r>
      <w:r w:rsidR="00F04934">
        <w:rPr>
          <w:rFonts w:ascii="微软雅黑" w:eastAsia="微软雅黑" w:hAnsi="微软雅黑" w:hint="eastAsia"/>
        </w:rPr>
        <w:t>3</w:t>
      </w:r>
      <w:r w:rsidR="00F04934">
        <w:rPr>
          <w:rFonts w:ascii="微软雅黑" w:eastAsia="微软雅黑" w:hAnsi="微软雅黑"/>
        </w:rPr>
        <w:t>0</w:t>
      </w:r>
      <w:r w:rsidR="00F04934">
        <w:rPr>
          <w:rFonts w:ascii="微软雅黑" w:eastAsia="微软雅黑" w:hAnsi="微软雅黑" w:hint="eastAsia"/>
        </w:rPr>
        <w:t>分钟</w:t>
      </w:r>
      <w:r w:rsidR="00F04934">
        <w:rPr>
          <w:rFonts w:ascii="微软雅黑" w:eastAsia="微软雅黑" w:hAnsi="微软雅黑"/>
        </w:rPr>
        <w:t>。</w:t>
      </w:r>
    </w:p>
    <w:p w14:paraId="370F170E" w14:textId="77777777" w:rsidR="0076630D" w:rsidRDefault="00D7272D">
      <w:pPr>
        <w:ind w:left="419"/>
        <w:rPr>
          <w:rFonts w:ascii="微软雅黑" w:eastAsia="微软雅黑" w:hAnsi="微软雅黑"/>
          <w:b/>
        </w:rPr>
      </w:pPr>
      <w:r>
        <w:rPr>
          <w:rFonts w:ascii="微软雅黑" w:eastAsia="微软雅黑" w:hAnsi="微软雅黑" w:hint="eastAsia"/>
          <w:b/>
        </w:rPr>
        <w:t>Fiber</w:t>
      </w:r>
      <w:r>
        <w:rPr>
          <w:rFonts w:ascii="微软雅黑" w:eastAsia="微软雅黑" w:hAnsi="微软雅黑"/>
          <w:b/>
        </w:rPr>
        <w:t>信息：</w:t>
      </w:r>
      <w:r>
        <w:rPr>
          <w:rFonts w:ascii="微软雅黑" w:eastAsia="微软雅黑" w:hAnsi="微软雅黑"/>
        </w:rPr>
        <w:t>（</w:t>
      </w:r>
      <w:r>
        <w:rPr>
          <w:rFonts w:ascii="微软雅黑" w:eastAsia="微软雅黑" w:hAnsi="微软雅黑" w:hint="eastAsia"/>
        </w:rPr>
        <w:t>仅</w:t>
      </w:r>
      <w:r>
        <w:rPr>
          <w:rFonts w:ascii="微软雅黑" w:eastAsia="微软雅黑" w:hAnsi="微软雅黑"/>
        </w:rPr>
        <w:t>光口）</w:t>
      </w:r>
      <w:r>
        <w:rPr>
          <w:rFonts w:ascii="微软雅黑" w:eastAsia="微软雅黑" w:hAnsi="微软雅黑" w:hint="eastAsia"/>
        </w:rPr>
        <w:t>点击跳转至</w:t>
      </w:r>
      <w:r>
        <w:rPr>
          <w:rFonts w:ascii="微软雅黑" w:eastAsia="微软雅黑" w:hAnsi="微软雅黑"/>
        </w:rPr>
        <w:t>诊断</w:t>
      </w:r>
      <w:r>
        <w:rPr>
          <w:rFonts w:ascii="微软雅黑" w:eastAsia="微软雅黑" w:hAnsi="微软雅黑" w:hint="eastAsia"/>
        </w:rPr>
        <w:t>/光模块/指定</w:t>
      </w:r>
      <w:r>
        <w:rPr>
          <w:rFonts w:ascii="微软雅黑" w:eastAsia="微软雅黑" w:hAnsi="微软雅黑"/>
        </w:rPr>
        <w:t>光口</w:t>
      </w:r>
      <w:r>
        <w:rPr>
          <w:rFonts w:ascii="微软雅黑" w:eastAsia="微软雅黑" w:hAnsi="微软雅黑" w:hint="eastAsia"/>
        </w:rPr>
        <w:t>详情页面</w:t>
      </w:r>
    </w:p>
    <w:p w14:paraId="58F43A25" w14:textId="77777777" w:rsidR="0076630D" w:rsidRDefault="00D7272D">
      <w:pPr>
        <w:pStyle w:val="af2"/>
        <w:numPr>
          <w:ilvl w:val="0"/>
          <w:numId w:val="63"/>
        </w:numPr>
        <w:ind w:firstLineChars="0"/>
        <w:rPr>
          <w:rFonts w:ascii="微软雅黑" w:eastAsia="微软雅黑" w:hAnsi="微软雅黑"/>
        </w:rPr>
      </w:pPr>
      <w:r>
        <w:rPr>
          <w:rFonts w:ascii="微软雅黑" w:eastAsia="微软雅黑" w:hAnsi="微软雅黑" w:hint="eastAsia"/>
        </w:rPr>
        <w:t>信号丢失</w:t>
      </w:r>
    </w:p>
    <w:p w14:paraId="2C6770EA" w14:textId="77777777" w:rsidR="0076630D" w:rsidRDefault="00D7272D">
      <w:pPr>
        <w:pStyle w:val="af2"/>
        <w:numPr>
          <w:ilvl w:val="0"/>
          <w:numId w:val="63"/>
        </w:numPr>
        <w:ind w:firstLineChars="0"/>
        <w:rPr>
          <w:rFonts w:ascii="微软雅黑" w:eastAsia="微软雅黑" w:hAnsi="微软雅黑"/>
        </w:rPr>
      </w:pPr>
      <w:r>
        <w:rPr>
          <w:rFonts w:ascii="微软雅黑" w:eastAsia="微软雅黑" w:hAnsi="微软雅黑" w:hint="eastAsia"/>
        </w:rPr>
        <w:lastRenderedPageBreak/>
        <w:t>温度</w:t>
      </w:r>
    </w:p>
    <w:p w14:paraId="176381D3" w14:textId="41C8F75B" w:rsidR="0076630D" w:rsidRDefault="009125FB">
      <w:pPr>
        <w:pStyle w:val="af2"/>
        <w:numPr>
          <w:ilvl w:val="0"/>
          <w:numId w:val="63"/>
        </w:numPr>
        <w:ind w:firstLineChars="0"/>
        <w:rPr>
          <w:rFonts w:ascii="微软雅黑" w:eastAsia="微软雅黑" w:hAnsi="微软雅黑"/>
        </w:rPr>
      </w:pPr>
      <w:r>
        <w:rPr>
          <w:rFonts w:ascii="微软雅黑" w:eastAsia="微软雅黑" w:hAnsi="微软雅黑" w:hint="eastAsia"/>
        </w:rPr>
        <w:t>输出</w:t>
      </w:r>
      <w:r w:rsidR="00D7272D">
        <w:rPr>
          <w:rFonts w:ascii="微软雅黑" w:eastAsia="微软雅黑" w:hAnsi="微软雅黑"/>
        </w:rPr>
        <w:t>功率</w:t>
      </w:r>
      <w:r w:rsidR="00D7272D">
        <w:rPr>
          <w:rFonts w:ascii="微软雅黑" w:eastAsia="微软雅黑" w:hAnsi="微软雅黑" w:hint="eastAsia"/>
        </w:rPr>
        <w:t>(</w:t>
      </w:r>
      <w:r>
        <w:rPr>
          <w:rFonts w:ascii="微软雅黑" w:eastAsia="微软雅黑" w:hAnsi="微软雅黑"/>
        </w:rPr>
        <w:t>dBm</w:t>
      </w:r>
      <w:r w:rsidR="00D7272D">
        <w:rPr>
          <w:rFonts w:ascii="微软雅黑" w:eastAsia="微软雅黑" w:hAnsi="微软雅黑" w:hint="eastAsia"/>
        </w:rPr>
        <w:t>)</w:t>
      </w:r>
    </w:p>
    <w:p w14:paraId="5F7833B2" w14:textId="55C634F9" w:rsidR="0076630D" w:rsidRDefault="00D7272D">
      <w:pPr>
        <w:pStyle w:val="af2"/>
        <w:numPr>
          <w:ilvl w:val="0"/>
          <w:numId w:val="63"/>
        </w:numPr>
        <w:ind w:firstLineChars="0"/>
        <w:rPr>
          <w:rFonts w:ascii="微软雅黑" w:eastAsia="微软雅黑" w:hAnsi="微软雅黑"/>
        </w:rPr>
      </w:pPr>
      <w:r>
        <w:rPr>
          <w:rFonts w:ascii="微软雅黑" w:eastAsia="微软雅黑" w:hAnsi="微软雅黑" w:hint="eastAsia"/>
        </w:rPr>
        <w:t>输入</w:t>
      </w:r>
      <w:r>
        <w:rPr>
          <w:rFonts w:ascii="微软雅黑" w:eastAsia="微软雅黑" w:hAnsi="微软雅黑"/>
        </w:rPr>
        <w:t>功率</w:t>
      </w:r>
      <w:r>
        <w:rPr>
          <w:rFonts w:ascii="微软雅黑" w:eastAsia="微软雅黑" w:hAnsi="微软雅黑" w:hint="eastAsia"/>
        </w:rPr>
        <w:t>(</w:t>
      </w:r>
      <w:r w:rsidR="009125FB">
        <w:rPr>
          <w:rFonts w:ascii="微软雅黑" w:eastAsia="微软雅黑" w:hAnsi="微软雅黑"/>
        </w:rPr>
        <w:t>dBm</w:t>
      </w:r>
      <w:r>
        <w:rPr>
          <w:rFonts w:ascii="微软雅黑" w:eastAsia="微软雅黑" w:hAnsi="微软雅黑" w:hint="eastAsia"/>
        </w:rPr>
        <w:t>)</w:t>
      </w:r>
    </w:p>
    <w:p w14:paraId="21642EC6" w14:textId="77777777" w:rsidR="0076630D" w:rsidRDefault="00D7272D">
      <w:pPr>
        <w:ind w:left="419"/>
        <w:rPr>
          <w:rFonts w:ascii="微软雅黑" w:eastAsia="微软雅黑" w:hAnsi="微软雅黑"/>
          <w:b/>
        </w:rPr>
      </w:pPr>
      <w:r>
        <w:rPr>
          <w:rFonts w:ascii="微软雅黑" w:eastAsia="微软雅黑" w:hAnsi="微软雅黑" w:hint="eastAsia"/>
          <w:b/>
        </w:rPr>
        <w:t>数据</w:t>
      </w:r>
      <w:r>
        <w:rPr>
          <w:rFonts w:ascii="微软雅黑" w:eastAsia="微软雅黑" w:hAnsi="微软雅黑"/>
          <w:b/>
        </w:rPr>
        <w:t>统计：</w:t>
      </w:r>
      <w:r>
        <w:rPr>
          <w:rFonts w:ascii="微软雅黑" w:eastAsia="微软雅黑" w:hAnsi="微软雅黑" w:hint="eastAsia"/>
        </w:rPr>
        <w:t>支持</w:t>
      </w:r>
      <w:r>
        <w:rPr>
          <w:rFonts w:ascii="微软雅黑" w:eastAsia="微软雅黑" w:hAnsi="微软雅黑"/>
        </w:rPr>
        <w:t>清空数据统计</w:t>
      </w:r>
    </w:p>
    <w:p w14:paraId="1B63261E"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InOctets</w:t>
      </w:r>
    </w:p>
    <w:p w14:paraId="45BA0B9D"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InUcastPkts</w:t>
      </w:r>
    </w:p>
    <w:p w14:paraId="0D5C6127"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InNUcastPkts</w:t>
      </w:r>
    </w:p>
    <w:p w14:paraId="2C07C3DA"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InDiscards</w:t>
      </w:r>
    </w:p>
    <w:p w14:paraId="40F13BE4"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OutOctets</w:t>
      </w:r>
    </w:p>
    <w:p w14:paraId="01936E6D"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OutUcastPkts</w:t>
      </w:r>
    </w:p>
    <w:p w14:paraId="100001D9"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OutNUcastPkts</w:t>
      </w:r>
    </w:p>
    <w:p w14:paraId="6B53A8CA"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OutDiscards</w:t>
      </w:r>
    </w:p>
    <w:p w14:paraId="037F3340"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InMulticastPkts</w:t>
      </w:r>
    </w:p>
    <w:p w14:paraId="41DDE2A9"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InBroadcastPkts</w:t>
      </w:r>
    </w:p>
    <w:p w14:paraId="784D4103"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OutMulticastPkts</w:t>
      </w:r>
    </w:p>
    <w:p w14:paraId="46C40534" w14:textId="77777777" w:rsidR="0076630D" w:rsidRDefault="00D7272D">
      <w:pPr>
        <w:pStyle w:val="af2"/>
        <w:numPr>
          <w:ilvl w:val="0"/>
          <w:numId w:val="64"/>
        </w:numPr>
        <w:ind w:firstLineChars="0"/>
        <w:rPr>
          <w:rFonts w:ascii="微软雅黑" w:eastAsia="微软雅黑" w:hAnsi="微软雅黑"/>
        </w:rPr>
      </w:pPr>
      <w:r>
        <w:rPr>
          <w:rFonts w:ascii="微软雅黑" w:eastAsia="微软雅黑" w:hAnsi="微软雅黑"/>
        </w:rPr>
        <w:t>OutBroadcastPkts</w:t>
      </w:r>
    </w:p>
    <w:p w14:paraId="42291EF7" w14:textId="47AD1CD1" w:rsidR="00530CCA" w:rsidRDefault="00530CCA" w:rsidP="00530CCA">
      <w:pPr>
        <w:ind w:left="419"/>
        <w:rPr>
          <w:rFonts w:ascii="微软雅黑" w:eastAsia="微软雅黑" w:hAnsi="微软雅黑"/>
          <w:b/>
        </w:rPr>
      </w:pPr>
      <w:r>
        <w:rPr>
          <w:rFonts w:ascii="微软雅黑" w:eastAsia="微软雅黑" w:hAnsi="微软雅黑" w:hint="eastAsia"/>
          <w:b/>
        </w:rPr>
        <w:t>邻居信息</w:t>
      </w:r>
      <w:r>
        <w:rPr>
          <w:rFonts w:ascii="微软雅黑" w:eastAsia="微软雅黑" w:hAnsi="微软雅黑"/>
          <w:b/>
        </w:rPr>
        <w:t>：</w:t>
      </w:r>
      <w:r>
        <w:rPr>
          <w:rFonts w:ascii="微软雅黑" w:eastAsia="微软雅黑" w:hAnsi="微软雅黑" w:hint="eastAsia"/>
        </w:rPr>
        <w:t>显示端口</w:t>
      </w:r>
      <w:r>
        <w:rPr>
          <w:rFonts w:ascii="微软雅黑" w:eastAsia="微软雅黑" w:hAnsi="微软雅黑"/>
        </w:rPr>
        <w:t>直连的</w:t>
      </w:r>
      <w:r>
        <w:rPr>
          <w:rFonts w:ascii="微软雅黑" w:eastAsia="微软雅黑" w:hAnsi="微软雅黑" w:hint="eastAsia"/>
        </w:rPr>
        <w:t>邻居</w:t>
      </w:r>
      <w:r>
        <w:rPr>
          <w:rFonts w:ascii="微软雅黑" w:eastAsia="微软雅黑" w:hAnsi="微软雅黑"/>
        </w:rPr>
        <w:t>信息</w:t>
      </w:r>
      <w:r w:rsidR="00287AD9" w:rsidRPr="00287AD9">
        <w:rPr>
          <w:rFonts w:ascii="微软雅黑" w:eastAsia="微软雅黑" w:hAnsi="微软雅黑" w:hint="eastAsia"/>
          <w:color w:val="FFFFFF"/>
          <w:highlight w:val="darkGreen"/>
        </w:rPr>
        <w:t>(</w:t>
      </w:r>
      <w:r w:rsidR="00287AD9" w:rsidRPr="00287AD9">
        <w:rPr>
          <w:rFonts w:ascii="微软雅黑" w:eastAsia="微软雅黑" w:hAnsi="微软雅黑"/>
          <w:color w:val="FFFFFF"/>
          <w:highlight w:val="darkGreen"/>
        </w:rPr>
        <w:t>FP2</w:t>
      </w:r>
      <w:r w:rsidR="00287AD9" w:rsidRPr="00287AD9">
        <w:rPr>
          <w:rFonts w:ascii="微软雅黑" w:eastAsia="微软雅黑" w:hAnsi="微软雅黑" w:hint="eastAsia"/>
          <w:color w:val="FFFFFF"/>
          <w:highlight w:val="darkGreen"/>
        </w:rPr>
        <w:t>)</w:t>
      </w:r>
    </w:p>
    <w:p w14:paraId="2A9D1341" w14:textId="77777777" w:rsidR="00686DE0" w:rsidRDefault="00686DE0" w:rsidP="00530CCA">
      <w:pPr>
        <w:pStyle w:val="af2"/>
        <w:numPr>
          <w:ilvl w:val="0"/>
          <w:numId w:val="64"/>
        </w:numPr>
        <w:ind w:firstLineChars="0"/>
        <w:rPr>
          <w:rFonts w:ascii="微软雅黑" w:eastAsia="微软雅黑" w:hAnsi="微软雅黑"/>
        </w:rPr>
      </w:pPr>
      <w:r>
        <w:rPr>
          <w:rFonts w:ascii="微软雅黑" w:eastAsia="微软雅黑" w:hAnsi="微软雅黑" w:hint="eastAsia"/>
        </w:rPr>
        <w:t>主机名</w:t>
      </w:r>
    </w:p>
    <w:p w14:paraId="3E95B111" w14:textId="30ACA2F8" w:rsidR="00530CCA" w:rsidRDefault="00EA4871" w:rsidP="00530CCA">
      <w:pPr>
        <w:pStyle w:val="af2"/>
        <w:numPr>
          <w:ilvl w:val="0"/>
          <w:numId w:val="64"/>
        </w:numPr>
        <w:ind w:firstLineChars="0"/>
        <w:rPr>
          <w:rFonts w:ascii="微软雅黑" w:eastAsia="微软雅黑" w:hAnsi="微软雅黑"/>
        </w:rPr>
      </w:pPr>
      <w:r>
        <w:rPr>
          <w:rFonts w:ascii="微软雅黑" w:eastAsia="微软雅黑" w:hAnsi="微软雅黑" w:hint="eastAsia"/>
        </w:rPr>
        <w:t>设备标识：一般是</w:t>
      </w:r>
      <w:r w:rsidR="00EF119C">
        <w:rPr>
          <w:rFonts w:ascii="微软雅黑" w:eastAsia="微软雅黑" w:hAnsi="微软雅黑" w:hint="eastAsia"/>
        </w:rPr>
        <w:t>设备</w:t>
      </w:r>
      <w:r w:rsidR="00530CCA">
        <w:rPr>
          <w:rFonts w:ascii="微软雅黑" w:eastAsia="微软雅黑" w:hAnsi="微软雅黑"/>
        </w:rPr>
        <w:t>MAC地址</w:t>
      </w:r>
    </w:p>
    <w:p w14:paraId="3ED98EE0" w14:textId="1348195B" w:rsidR="00530CCA" w:rsidRDefault="00530CCA" w:rsidP="00530CCA">
      <w:pPr>
        <w:pStyle w:val="af2"/>
        <w:numPr>
          <w:ilvl w:val="0"/>
          <w:numId w:val="64"/>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地址</w:t>
      </w:r>
      <w:r>
        <w:rPr>
          <w:rFonts w:ascii="微软雅黑" w:eastAsia="微软雅黑" w:hAnsi="微软雅黑" w:hint="eastAsia"/>
        </w:rPr>
        <w:t>，</w:t>
      </w:r>
      <w:r>
        <w:rPr>
          <w:rFonts w:ascii="微软雅黑" w:eastAsia="微软雅黑" w:hAnsi="微软雅黑"/>
        </w:rPr>
        <w:t>包括IPv4</w:t>
      </w:r>
      <w:r>
        <w:rPr>
          <w:rFonts w:ascii="微软雅黑" w:eastAsia="微软雅黑" w:hAnsi="微软雅黑" w:hint="eastAsia"/>
        </w:rPr>
        <w:t>地址</w:t>
      </w:r>
      <w:r>
        <w:rPr>
          <w:rFonts w:ascii="微软雅黑" w:eastAsia="微软雅黑" w:hAnsi="微软雅黑"/>
        </w:rPr>
        <w:t>和IPv6地址</w:t>
      </w:r>
    </w:p>
    <w:p w14:paraId="6BFA13EA" w14:textId="665FD694" w:rsidR="00530CCA" w:rsidRDefault="00686DE0" w:rsidP="00530CCA">
      <w:pPr>
        <w:pStyle w:val="af2"/>
        <w:numPr>
          <w:ilvl w:val="0"/>
          <w:numId w:val="64"/>
        </w:numPr>
        <w:ind w:firstLineChars="0"/>
        <w:rPr>
          <w:rFonts w:ascii="微软雅黑" w:eastAsia="微软雅黑" w:hAnsi="微软雅黑"/>
        </w:rPr>
      </w:pPr>
      <w:r>
        <w:rPr>
          <w:rFonts w:ascii="微软雅黑" w:eastAsia="微软雅黑" w:hAnsi="微软雅黑" w:hint="eastAsia"/>
        </w:rPr>
        <w:t>制造商</w:t>
      </w:r>
    </w:p>
    <w:p w14:paraId="05B7D139" w14:textId="21121803" w:rsidR="00686DE0" w:rsidRDefault="00686DE0" w:rsidP="00530CCA">
      <w:pPr>
        <w:pStyle w:val="af2"/>
        <w:numPr>
          <w:ilvl w:val="0"/>
          <w:numId w:val="64"/>
        </w:numPr>
        <w:ind w:firstLineChars="0"/>
        <w:rPr>
          <w:rFonts w:ascii="微软雅黑" w:eastAsia="微软雅黑" w:hAnsi="微软雅黑"/>
        </w:rPr>
      </w:pPr>
      <w:r>
        <w:rPr>
          <w:rFonts w:ascii="微软雅黑" w:eastAsia="微软雅黑" w:hAnsi="微软雅黑" w:hint="eastAsia"/>
        </w:rPr>
        <w:t>当前速率</w:t>
      </w:r>
      <w:r>
        <w:rPr>
          <w:rFonts w:ascii="微软雅黑" w:eastAsia="微软雅黑" w:hAnsi="微软雅黑"/>
        </w:rPr>
        <w:t>，包括</w:t>
      </w:r>
      <w:r>
        <w:rPr>
          <w:rFonts w:ascii="微软雅黑" w:eastAsia="微软雅黑" w:hAnsi="微软雅黑" w:hint="eastAsia"/>
        </w:rPr>
        <w:t>发送</w:t>
      </w:r>
      <w:r>
        <w:rPr>
          <w:rFonts w:ascii="微软雅黑" w:eastAsia="微软雅黑" w:hAnsi="微软雅黑"/>
        </w:rPr>
        <w:t>速率和</w:t>
      </w:r>
      <w:r>
        <w:rPr>
          <w:rFonts w:ascii="微软雅黑" w:eastAsia="微软雅黑" w:hAnsi="微软雅黑" w:hint="eastAsia"/>
        </w:rPr>
        <w:t>接收</w:t>
      </w:r>
      <w:r>
        <w:rPr>
          <w:rFonts w:ascii="微软雅黑" w:eastAsia="微软雅黑" w:hAnsi="微软雅黑"/>
        </w:rPr>
        <w:t>速率</w:t>
      </w:r>
      <w:r>
        <w:rPr>
          <w:rFonts w:ascii="微软雅黑" w:eastAsia="微软雅黑" w:hAnsi="微软雅黑" w:hint="eastAsia"/>
        </w:rPr>
        <w:t>，</w:t>
      </w:r>
      <w:r>
        <w:rPr>
          <w:rFonts w:ascii="微软雅黑" w:eastAsia="微软雅黑" w:hAnsi="微软雅黑"/>
        </w:rPr>
        <w:t>对应</w:t>
      </w:r>
      <w:r>
        <w:rPr>
          <w:rFonts w:ascii="微软雅黑" w:eastAsia="微软雅黑" w:hAnsi="微软雅黑" w:hint="eastAsia"/>
        </w:rPr>
        <w:t>端口</w:t>
      </w:r>
      <w:r>
        <w:rPr>
          <w:rFonts w:ascii="微软雅黑" w:eastAsia="微软雅黑" w:hAnsi="微软雅黑"/>
        </w:rPr>
        <w:t>的</w:t>
      </w:r>
      <w:r>
        <w:rPr>
          <w:rFonts w:ascii="微软雅黑" w:eastAsia="微软雅黑" w:hAnsi="微软雅黑" w:hint="eastAsia"/>
        </w:rPr>
        <w:t>接收</w:t>
      </w:r>
      <w:r>
        <w:rPr>
          <w:rFonts w:ascii="微软雅黑" w:eastAsia="微软雅黑" w:hAnsi="微软雅黑"/>
        </w:rPr>
        <w:t>速率和</w:t>
      </w:r>
      <w:r>
        <w:rPr>
          <w:rFonts w:ascii="微软雅黑" w:eastAsia="微软雅黑" w:hAnsi="微软雅黑" w:hint="eastAsia"/>
        </w:rPr>
        <w:t>发送</w:t>
      </w:r>
      <w:r>
        <w:rPr>
          <w:rFonts w:ascii="微软雅黑" w:eastAsia="微软雅黑" w:hAnsi="微软雅黑"/>
        </w:rPr>
        <w:t>速率</w:t>
      </w:r>
      <w:r w:rsidR="00E525A5">
        <w:rPr>
          <w:rFonts w:ascii="微软雅黑" w:eastAsia="微软雅黑" w:hAnsi="微软雅黑" w:hint="eastAsia"/>
        </w:rPr>
        <w:t>（单位</w:t>
      </w:r>
      <w:r w:rsidR="00E525A5">
        <w:rPr>
          <w:rFonts w:ascii="微软雅黑" w:eastAsia="微软雅黑" w:hAnsi="微软雅黑"/>
        </w:rPr>
        <w:t>需换</w:t>
      </w:r>
      <w:r w:rsidR="00E525A5">
        <w:rPr>
          <w:rFonts w:ascii="微软雅黑" w:eastAsia="微软雅黑" w:hAnsi="微软雅黑"/>
        </w:rPr>
        <w:lastRenderedPageBreak/>
        <w:t>算为Mbps</w:t>
      </w:r>
      <w:r w:rsidR="00E525A5">
        <w:rPr>
          <w:rFonts w:ascii="微软雅黑" w:eastAsia="微软雅黑" w:hAnsi="微软雅黑" w:hint="eastAsia"/>
        </w:rPr>
        <w:t>）</w:t>
      </w:r>
    </w:p>
    <w:p w14:paraId="2B0E74B3" w14:textId="13D2A240" w:rsidR="00E525A5" w:rsidRDefault="00E525A5" w:rsidP="00530CCA">
      <w:pPr>
        <w:pStyle w:val="af2"/>
        <w:numPr>
          <w:ilvl w:val="0"/>
          <w:numId w:val="64"/>
        </w:numPr>
        <w:ind w:firstLineChars="0"/>
        <w:rPr>
          <w:rFonts w:ascii="微软雅黑" w:eastAsia="微软雅黑" w:hAnsi="微软雅黑"/>
        </w:rPr>
      </w:pPr>
      <w:r>
        <w:rPr>
          <w:rFonts w:ascii="微软雅黑" w:eastAsia="微软雅黑" w:hAnsi="微软雅黑" w:hint="eastAsia"/>
        </w:rPr>
        <w:t>当前流量：</w:t>
      </w:r>
      <w:r>
        <w:rPr>
          <w:rFonts w:ascii="微软雅黑" w:eastAsia="微软雅黑" w:hAnsi="微软雅黑"/>
        </w:rPr>
        <w:t>包括</w:t>
      </w:r>
      <w:r>
        <w:rPr>
          <w:rFonts w:ascii="微软雅黑" w:eastAsia="微软雅黑" w:hAnsi="微软雅黑" w:hint="eastAsia"/>
        </w:rPr>
        <w:t>上传</w:t>
      </w:r>
      <w:r>
        <w:rPr>
          <w:rFonts w:ascii="微软雅黑" w:eastAsia="微软雅黑" w:hAnsi="微软雅黑"/>
        </w:rPr>
        <w:t>流量和</w:t>
      </w:r>
      <w:r>
        <w:rPr>
          <w:rFonts w:ascii="微软雅黑" w:eastAsia="微软雅黑" w:hAnsi="微软雅黑" w:hint="eastAsia"/>
        </w:rPr>
        <w:t>下载</w:t>
      </w:r>
      <w:r>
        <w:rPr>
          <w:rFonts w:ascii="微软雅黑" w:eastAsia="微软雅黑" w:hAnsi="微软雅黑"/>
        </w:rPr>
        <w:t>流量，对应</w:t>
      </w:r>
      <w:r>
        <w:rPr>
          <w:rFonts w:ascii="微软雅黑" w:eastAsia="微软雅黑" w:hAnsi="微软雅黑" w:hint="eastAsia"/>
        </w:rPr>
        <w:t>端口</w:t>
      </w:r>
      <w:r>
        <w:rPr>
          <w:rFonts w:ascii="微软雅黑" w:eastAsia="微软雅黑" w:hAnsi="微软雅黑"/>
        </w:rPr>
        <w:t>的</w:t>
      </w:r>
      <w:r>
        <w:rPr>
          <w:rFonts w:ascii="微软雅黑" w:eastAsia="微软雅黑" w:hAnsi="微软雅黑" w:hint="eastAsia"/>
        </w:rPr>
        <w:t>接收</w:t>
      </w:r>
      <w:r>
        <w:rPr>
          <w:rFonts w:ascii="微软雅黑" w:eastAsia="微软雅黑" w:hAnsi="微软雅黑"/>
        </w:rPr>
        <w:t>流量和发送流量</w:t>
      </w:r>
      <w:r>
        <w:rPr>
          <w:rFonts w:ascii="微软雅黑" w:eastAsia="微软雅黑" w:hAnsi="微软雅黑" w:hint="eastAsia"/>
        </w:rPr>
        <w:t>，</w:t>
      </w:r>
      <w:r>
        <w:rPr>
          <w:rFonts w:ascii="微软雅黑" w:eastAsia="微软雅黑" w:hAnsi="微软雅黑"/>
        </w:rPr>
        <w:t>涉及报文数</w:t>
      </w:r>
      <w:r w:rsidR="00287AD9">
        <w:rPr>
          <w:rFonts w:ascii="微软雅黑" w:eastAsia="微软雅黑" w:hAnsi="微软雅黑" w:hint="eastAsia"/>
        </w:rPr>
        <w:t>和字节数（单位</w:t>
      </w:r>
      <w:r w:rsidR="00287AD9">
        <w:rPr>
          <w:rFonts w:ascii="微软雅黑" w:eastAsia="微软雅黑" w:hAnsi="微软雅黑"/>
        </w:rPr>
        <w:t>换算为MB</w:t>
      </w:r>
      <w:r w:rsidR="00287AD9">
        <w:rPr>
          <w:rFonts w:ascii="微软雅黑" w:eastAsia="微软雅黑" w:hAnsi="微软雅黑" w:hint="eastAsia"/>
        </w:rPr>
        <w:t>）</w:t>
      </w:r>
    </w:p>
    <w:p w14:paraId="69087222" w14:textId="3ABE866F" w:rsidR="0076630D" w:rsidRDefault="00E525A5" w:rsidP="00E525A5">
      <w:pPr>
        <w:pStyle w:val="af2"/>
        <w:numPr>
          <w:ilvl w:val="0"/>
          <w:numId w:val="64"/>
        </w:numPr>
        <w:ind w:firstLineChars="0"/>
        <w:rPr>
          <w:rFonts w:ascii="微软雅黑" w:eastAsia="微软雅黑" w:hAnsi="微软雅黑"/>
        </w:rPr>
      </w:pPr>
      <w:r w:rsidRPr="00E525A5">
        <w:rPr>
          <w:rFonts w:ascii="微软雅黑" w:eastAsia="微软雅黑" w:hAnsi="微软雅黑" w:hint="eastAsia"/>
        </w:rPr>
        <w:t>连接时间</w:t>
      </w:r>
      <w:r w:rsidRPr="00E525A5">
        <w:rPr>
          <w:rFonts w:ascii="微软雅黑" w:eastAsia="微软雅黑" w:hAnsi="微软雅黑"/>
        </w:rPr>
        <w:t>：本次连上该端口的</w:t>
      </w:r>
      <w:r w:rsidRPr="00E525A5">
        <w:rPr>
          <w:rFonts w:ascii="微软雅黑" w:eastAsia="微软雅黑" w:hAnsi="微软雅黑" w:hint="eastAsia"/>
        </w:rPr>
        <w:t>设备连接时间</w:t>
      </w:r>
    </w:p>
    <w:p w14:paraId="0FD569F0" w14:textId="176C090D" w:rsidR="00AD7E49" w:rsidRPr="00AD7E49" w:rsidRDefault="00AD7E49" w:rsidP="00AD7E49">
      <w:pPr>
        <w:ind w:left="419"/>
        <w:rPr>
          <w:rFonts w:ascii="微软雅黑" w:eastAsia="微软雅黑" w:hAnsi="微软雅黑"/>
        </w:rPr>
      </w:pPr>
      <w:r>
        <w:rPr>
          <w:rFonts w:ascii="微软雅黑" w:eastAsia="微软雅黑" w:hAnsi="微软雅黑" w:hint="eastAsia"/>
        </w:rPr>
        <w:t>一般情况下</w:t>
      </w:r>
      <w:r>
        <w:rPr>
          <w:rFonts w:ascii="微软雅黑" w:eastAsia="微软雅黑" w:hAnsi="微软雅黑"/>
        </w:rPr>
        <w:t>，一个邻居显示上述信息</w:t>
      </w:r>
      <w:r>
        <w:rPr>
          <w:rFonts w:ascii="微软雅黑" w:eastAsia="微软雅黑" w:hAnsi="微软雅黑" w:hint="eastAsia"/>
        </w:rPr>
        <w:t>；</w:t>
      </w:r>
      <w:r>
        <w:rPr>
          <w:rFonts w:ascii="微软雅黑" w:eastAsia="微软雅黑" w:hAnsi="微软雅黑"/>
        </w:rPr>
        <w:t>若存在LLDP报文透传，则会出现</w:t>
      </w:r>
      <w:r>
        <w:rPr>
          <w:rFonts w:ascii="微软雅黑" w:eastAsia="微软雅黑" w:hAnsi="微软雅黑" w:hint="eastAsia"/>
        </w:rPr>
        <w:t>一个</w:t>
      </w:r>
      <w:r>
        <w:rPr>
          <w:rFonts w:ascii="微软雅黑" w:eastAsia="微软雅黑" w:hAnsi="微软雅黑"/>
        </w:rPr>
        <w:t>端口下有多个邻居，此时显示邻居数量</w:t>
      </w:r>
      <w:r w:rsidR="00DA6554">
        <w:rPr>
          <w:rFonts w:ascii="微软雅黑" w:eastAsia="微软雅黑" w:hAnsi="微软雅黑" w:hint="eastAsia"/>
        </w:rPr>
        <w:t>+</w:t>
      </w:r>
      <w:r w:rsidR="00DA6554">
        <w:rPr>
          <w:rFonts w:ascii="微软雅黑" w:eastAsia="微软雅黑" w:hAnsi="微软雅黑"/>
        </w:rPr>
        <w:t>第一个邻居信息</w:t>
      </w:r>
      <w:r>
        <w:rPr>
          <w:rFonts w:ascii="微软雅黑" w:eastAsia="微软雅黑" w:hAnsi="微软雅黑"/>
        </w:rPr>
        <w:t>，</w:t>
      </w:r>
      <w:r>
        <w:rPr>
          <w:rFonts w:ascii="微软雅黑" w:eastAsia="微软雅黑" w:hAnsi="微软雅黑" w:hint="eastAsia"/>
        </w:rPr>
        <w:t>点击支持跳转至</w:t>
      </w:r>
      <w:r>
        <w:rPr>
          <w:rFonts w:ascii="微软雅黑" w:eastAsia="微软雅黑" w:hAnsi="微软雅黑"/>
        </w:rPr>
        <w:t>LLDP-</w:t>
      </w:r>
      <w:r>
        <w:rPr>
          <w:rFonts w:ascii="微软雅黑" w:eastAsia="微软雅黑" w:hAnsi="微软雅黑" w:hint="eastAsia"/>
        </w:rPr>
        <w:t>邻居</w:t>
      </w:r>
      <w:r>
        <w:rPr>
          <w:rFonts w:ascii="微软雅黑" w:eastAsia="微软雅黑" w:hAnsi="微软雅黑"/>
        </w:rPr>
        <w:t>信息查看</w:t>
      </w:r>
      <w:r w:rsidR="00DA6554">
        <w:rPr>
          <w:rFonts w:ascii="微软雅黑" w:eastAsia="微软雅黑" w:hAnsi="微软雅黑" w:hint="eastAsia"/>
        </w:rPr>
        <w:t>更多</w:t>
      </w:r>
      <w:r>
        <w:rPr>
          <w:rFonts w:ascii="微软雅黑" w:eastAsia="微软雅黑" w:hAnsi="微软雅黑"/>
        </w:rPr>
        <w:t>。</w:t>
      </w:r>
    </w:p>
    <w:p w14:paraId="3F5FD94D" w14:textId="77777777" w:rsidR="00530CCA" w:rsidRDefault="00530CCA">
      <w:pPr>
        <w:rPr>
          <w:rFonts w:ascii="微软雅黑" w:eastAsia="微软雅黑" w:hAnsi="微软雅黑"/>
        </w:rPr>
      </w:pPr>
    </w:p>
    <w:p w14:paraId="040F5ED1" w14:textId="77777777" w:rsidR="0076630D" w:rsidRDefault="00D7272D">
      <w:pPr>
        <w:pStyle w:val="3"/>
        <w:numPr>
          <w:ilvl w:val="2"/>
          <w:numId w:val="1"/>
        </w:numPr>
      </w:pPr>
      <w:bookmarkStart w:id="42" w:name="_Toc149138803"/>
      <w:r>
        <w:rPr>
          <w:rFonts w:hint="eastAsia"/>
        </w:rPr>
        <w:t>日志</w:t>
      </w:r>
      <w:r>
        <w:rPr>
          <w:rFonts w:hint="eastAsia"/>
        </w:rPr>
        <w:t>/</w:t>
      </w:r>
      <w:r>
        <w:t>Log</w:t>
      </w:r>
      <w:bookmarkEnd w:id="42"/>
    </w:p>
    <w:p w14:paraId="5CB530F2" w14:textId="77777777" w:rsidR="0076630D" w:rsidRDefault="00D7272D">
      <w:pPr>
        <w:ind w:firstLine="420"/>
        <w:rPr>
          <w:rFonts w:ascii="微软雅黑" w:eastAsia="微软雅黑" w:hAnsi="微软雅黑"/>
        </w:rPr>
      </w:pPr>
      <w:r>
        <w:rPr>
          <w:rFonts w:ascii="微软雅黑" w:eastAsia="微软雅黑" w:hAnsi="微软雅黑" w:hint="eastAsia"/>
        </w:rPr>
        <w:t>显示</w:t>
      </w:r>
      <w:r>
        <w:rPr>
          <w:rFonts w:ascii="微软雅黑" w:eastAsia="微软雅黑" w:hAnsi="微软雅黑"/>
        </w:rPr>
        <w:t>交换机日志信息。</w:t>
      </w:r>
    </w:p>
    <w:p w14:paraId="2E239685" w14:textId="77777777" w:rsidR="0076630D" w:rsidRDefault="00D7272D">
      <w:pPr>
        <w:ind w:firstLine="420"/>
        <w:rPr>
          <w:rFonts w:ascii="微软雅黑" w:eastAsia="微软雅黑" w:hAnsi="微软雅黑"/>
        </w:rPr>
      </w:pPr>
      <w:r>
        <w:rPr>
          <w:rFonts w:ascii="微软雅黑" w:eastAsia="微软雅黑" w:hAnsi="微软雅黑" w:hint="eastAsia"/>
        </w:rPr>
        <w:t>将日志按照等级</w:t>
      </w:r>
      <w:r>
        <w:rPr>
          <w:rFonts w:ascii="微软雅黑" w:eastAsia="微软雅黑" w:hAnsi="微软雅黑"/>
        </w:rPr>
        <w:t>Emergency、Alert、Critical、</w:t>
      </w:r>
      <w:r>
        <w:rPr>
          <w:rFonts w:ascii="微软雅黑" w:eastAsia="微软雅黑" w:hAnsi="微软雅黑" w:hint="eastAsia"/>
        </w:rPr>
        <w:t>Error</w:t>
      </w:r>
      <w:r>
        <w:rPr>
          <w:rFonts w:ascii="微软雅黑" w:eastAsia="微软雅黑" w:hAnsi="微软雅黑"/>
        </w:rPr>
        <w:t>、Warning、Notice、Information、Debug显示各自数量</w:t>
      </w:r>
      <w:r>
        <w:rPr>
          <w:rFonts w:ascii="微软雅黑" w:eastAsia="微软雅黑" w:hAnsi="微软雅黑" w:hint="eastAsia"/>
        </w:rPr>
        <w:t>。</w:t>
      </w:r>
      <w:r>
        <w:rPr>
          <w:rFonts w:ascii="微软雅黑" w:eastAsia="微软雅黑" w:hAnsi="微软雅黑"/>
        </w:rPr>
        <w:t>每类</w:t>
      </w:r>
      <w:r>
        <w:rPr>
          <w:rFonts w:ascii="微软雅黑" w:eastAsia="微软雅黑" w:hAnsi="微软雅黑" w:hint="eastAsia"/>
        </w:rPr>
        <w:t>日志</w:t>
      </w:r>
      <w:r>
        <w:rPr>
          <w:rFonts w:ascii="微软雅黑" w:eastAsia="微软雅黑" w:hAnsi="微软雅黑"/>
        </w:rPr>
        <w:t>支持查看详情，</w:t>
      </w:r>
      <w:r>
        <w:rPr>
          <w:rFonts w:ascii="微软雅黑" w:eastAsia="微软雅黑" w:hAnsi="微软雅黑" w:hint="eastAsia"/>
        </w:rPr>
        <w:t>点击</w:t>
      </w:r>
      <w:r>
        <w:rPr>
          <w:rFonts w:ascii="微软雅黑" w:eastAsia="微软雅黑" w:hAnsi="微软雅黑"/>
        </w:rPr>
        <w:t>即跳转到</w:t>
      </w:r>
      <w:r>
        <w:rPr>
          <w:rFonts w:ascii="微软雅黑" w:eastAsia="微软雅黑" w:hAnsi="微软雅黑" w:hint="eastAsia"/>
        </w:rPr>
        <w:t>[系统/调试/日志]，</w:t>
      </w:r>
      <w:r>
        <w:rPr>
          <w:rFonts w:ascii="微软雅黑" w:eastAsia="微软雅黑" w:hAnsi="微软雅黑"/>
        </w:rPr>
        <w:t>自动显示该等级下的所有日志</w:t>
      </w:r>
      <w:r>
        <w:rPr>
          <w:rFonts w:ascii="微软雅黑" w:eastAsia="微软雅黑" w:hAnsi="微软雅黑" w:hint="eastAsia"/>
        </w:rPr>
        <w:t>。</w:t>
      </w:r>
    </w:p>
    <w:p w14:paraId="265247A8" w14:textId="77777777" w:rsidR="0076630D" w:rsidRDefault="0076630D">
      <w:pPr>
        <w:widowControl/>
        <w:jc w:val="left"/>
        <w:rPr>
          <w:rFonts w:ascii="微软雅黑" w:eastAsia="微软雅黑" w:hAnsi="微软雅黑"/>
        </w:rPr>
      </w:pPr>
    </w:p>
    <w:p w14:paraId="3D93BB9E" w14:textId="77777777" w:rsidR="0076630D" w:rsidRDefault="00D7272D">
      <w:pPr>
        <w:pStyle w:val="3"/>
        <w:numPr>
          <w:ilvl w:val="2"/>
          <w:numId w:val="1"/>
        </w:numPr>
      </w:pPr>
      <w:bookmarkStart w:id="43" w:name="_系统信息/System_Info."/>
      <w:bookmarkStart w:id="44" w:name="_Toc149138804"/>
      <w:bookmarkEnd w:id="43"/>
      <w:r>
        <w:rPr>
          <w:rFonts w:hint="eastAsia"/>
        </w:rPr>
        <w:t>系统信息</w:t>
      </w:r>
      <w:r>
        <w:rPr>
          <w:rFonts w:hint="eastAsia"/>
        </w:rPr>
        <w:t>/</w:t>
      </w:r>
      <w:r>
        <w:t>System Info.</w:t>
      </w:r>
      <w:bookmarkEnd w:id="44"/>
    </w:p>
    <w:p w14:paraId="67917017" w14:textId="77777777" w:rsidR="0076630D" w:rsidRDefault="00D7272D">
      <w:pPr>
        <w:ind w:firstLine="420"/>
        <w:rPr>
          <w:rFonts w:ascii="微软雅黑" w:eastAsia="微软雅黑" w:hAnsi="微软雅黑"/>
        </w:rPr>
      </w:pPr>
      <w:r>
        <w:rPr>
          <w:rFonts w:ascii="微软雅黑" w:eastAsia="微软雅黑" w:hAnsi="微软雅黑" w:hint="eastAsia"/>
        </w:rPr>
        <w:t>系统信息</w:t>
      </w:r>
      <w:r>
        <w:rPr>
          <w:rFonts w:ascii="微软雅黑" w:eastAsia="微软雅黑" w:hAnsi="微软雅黑"/>
        </w:rPr>
        <w:t>主要显示系统基本信息</w:t>
      </w:r>
      <w:r>
        <w:rPr>
          <w:rFonts w:ascii="微软雅黑" w:eastAsia="微软雅黑" w:hAnsi="微软雅黑" w:hint="eastAsia"/>
        </w:rPr>
        <w:t>、</w:t>
      </w:r>
      <w:r>
        <w:rPr>
          <w:rFonts w:ascii="微软雅黑" w:eastAsia="微软雅黑" w:hAnsi="微软雅黑"/>
        </w:rPr>
        <w:t>系统资源状态。</w:t>
      </w:r>
    </w:p>
    <w:p w14:paraId="51861E70" w14:textId="77777777" w:rsidR="0076630D" w:rsidRDefault="00D7272D">
      <w:pPr>
        <w:pStyle w:val="af2"/>
        <w:numPr>
          <w:ilvl w:val="0"/>
          <w:numId w:val="65"/>
        </w:numPr>
        <w:ind w:firstLineChars="0"/>
        <w:rPr>
          <w:rFonts w:ascii="微软雅黑" w:eastAsia="微软雅黑" w:hAnsi="微软雅黑"/>
        </w:rPr>
      </w:pPr>
      <w:r>
        <w:rPr>
          <w:rFonts w:ascii="微软雅黑" w:eastAsia="微软雅黑" w:hAnsi="微软雅黑" w:hint="eastAsia"/>
        </w:rPr>
        <w:t>系统基本信息</w:t>
      </w:r>
    </w:p>
    <w:p w14:paraId="214A80BC"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hint="eastAsia"/>
        </w:rPr>
        <w:t>设备名称</w:t>
      </w:r>
    </w:p>
    <w:p w14:paraId="4239822A"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hint="eastAsia"/>
        </w:rPr>
        <w:t>系统</w:t>
      </w:r>
      <w:r>
        <w:rPr>
          <w:rFonts w:ascii="微软雅黑" w:eastAsia="微软雅黑" w:hAnsi="微软雅黑"/>
        </w:rPr>
        <w:t>位置</w:t>
      </w:r>
    </w:p>
    <w:p w14:paraId="3343653E"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hint="eastAsia"/>
        </w:rPr>
        <w:t>系统联系人</w:t>
      </w:r>
    </w:p>
    <w:p w14:paraId="3B8FC926"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lastRenderedPageBreak/>
        <w:t>注</w:t>
      </w:r>
      <w:r>
        <w:rPr>
          <w:rFonts w:ascii="微软雅黑" w:eastAsia="微软雅黑" w:hAnsi="微软雅黑"/>
          <w:color w:val="FF0000"/>
        </w:rPr>
        <w:t>：</w:t>
      </w:r>
      <w:r>
        <w:rPr>
          <w:rFonts w:ascii="微软雅黑" w:eastAsia="微软雅黑" w:hAnsi="微软雅黑" w:hint="eastAsia"/>
        </w:rPr>
        <w:t>上述3项</w:t>
      </w:r>
      <w:r>
        <w:rPr>
          <w:rFonts w:ascii="微软雅黑" w:eastAsia="微软雅黑" w:hAnsi="微软雅黑"/>
        </w:rPr>
        <w:t>支持编辑，点击跳转至</w:t>
      </w:r>
      <w:hyperlink w:anchor="_基础_设置/Basic_Settings" w:history="1">
        <w:r>
          <w:rPr>
            <w:rStyle w:val="af"/>
            <w:rFonts w:ascii="微软雅黑" w:eastAsia="微软雅黑" w:hAnsi="微软雅黑"/>
            <w:i/>
          </w:rPr>
          <w:t>系统</w:t>
        </w:r>
        <w:r>
          <w:rPr>
            <w:rStyle w:val="af"/>
            <w:rFonts w:ascii="微软雅黑" w:eastAsia="微软雅黑" w:hAnsi="微软雅黑" w:hint="eastAsia"/>
            <w:i/>
          </w:rPr>
          <w:t>/基础设置</w:t>
        </w:r>
      </w:hyperlink>
      <w:r>
        <w:rPr>
          <w:rFonts w:ascii="微软雅黑" w:eastAsia="微软雅黑" w:hAnsi="微软雅黑"/>
        </w:rPr>
        <w:t>进行修改。</w:t>
      </w:r>
    </w:p>
    <w:p w14:paraId="1624978A"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hint="eastAsia"/>
        </w:rPr>
        <w:t>MAC</w:t>
      </w:r>
      <w:r>
        <w:rPr>
          <w:rFonts w:ascii="微软雅黑" w:eastAsia="微软雅黑" w:hAnsi="微软雅黑"/>
        </w:rPr>
        <w:t>地址</w:t>
      </w:r>
    </w:p>
    <w:p w14:paraId="14D64FB8"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hint="eastAsia"/>
        </w:rPr>
        <w:t>系统OID</w:t>
      </w:r>
      <w:r>
        <w:rPr>
          <w:rFonts w:ascii="微软雅黑" w:eastAsia="微软雅黑" w:hAnsi="微软雅黑"/>
        </w:rPr>
        <w:t>:1.3.6.1.4.1.42397</w:t>
      </w:r>
    </w:p>
    <w:p w14:paraId="2EB26871" w14:textId="5EAD5D80" w:rsidR="00AD017C" w:rsidRDefault="00AD017C">
      <w:pPr>
        <w:pStyle w:val="af2"/>
        <w:numPr>
          <w:ilvl w:val="0"/>
          <w:numId w:val="66"/>
        </w:numPr>
        <w:ind w:firstLineChars="0"/>
        <w:rPr>
          <w:rFonts w:ascii="微软雅黑" w:eastAsia="微软雅黑" w:hAnsi="微软雅黑"/>
        </w:rPr>
      </w:pPr>
      <w:r>
        <w:rPr>
          <w:rFonts w:ascii="微软雅黑" w:eastAsia="微软雅黑" w:hAnsi="微软雅黑" w:hint="eastAsia"/>
        </w:rPr>
        <w:t>管理</w:t>
      </w:r>
      <w:r>
        <w:rPr>
          <w:rFonts w:ascii="微软雅黑" w:eastAsia="微软雅黑" w:hAnsi="微软雅黑"/>
        </w:rPr>
        <w:t>VLAN</w:t>
      </w:r>
      <w:r w:rsidR="00B73CF1" w:rsidRPr="001305A7">
        <w:rPr>
          <w:rFonts w:ascii="微软雅黑" w:eastAsia="微软雅黑" w:hAnsi="微软雅黑" w:hint="eastAsia"/>
          <w:color w:val="CCE8CF" w:themeColor="background1"/>
          <w:highlight w:val="darkGreen"/>
        </w:rPr>
        <w:t>(</w:t>
      </w:r>
      <w:r w:rsidR="00B73CF1" w:rsidRPr="001305A7">
        <w:rPr>
          <w:rFonts w:ascii="微软雅黑" w:eastAsia="微软雅黑" w:hAnsi="微软雅黑"/>
          <w:color w:val="CCE8CF" w:themeColor="background1"/>
          <w:highlight w:val="darkGreen"/>
        </w:rPr>
        <w:t>FP2</w:t>
      </w:r>
      <w:r w:rsidR="00B73CF1" w:rsidRPr="001305A7">
        <w:rPr>
          <w:rFonts w:ascii="微软雅黑" w:eastAsia="微软雅黑" w:hAnsi="微软雅黑" w:hint="eastAsia"/>
          <w:color w:val="CCE8CF" w:themeColor="background1"/>
          <w:highlight w:val="darkGreen"/>
        </w:rPr>
        <w:t>)</w:t>
      </w:r>
      <w:r>
        <w:rPr>
          <w:rFonts w:ascii="微软雅黑" w:eastAsia="微软雅黑" w:hAnsi="微软雅黑"/>
        </w:rPr>
        <w:t>和</w:t>
      </w:r>
      <w:r w:rsidR="00D7272D">
        <w:rPr>
          <w:rFonts w:ascii="微软雅黑" w:eastAsia="微软雅黑" w:hAnsi="微软雅黑" w:hint="eastAsia"/>
        </w:rPr>
        <w:t>管理</w:t>
      </w:r>
      <w:r w:rsidR="00D7272D">
        <w:rPr>
          <w:rFonts w:ascii="微软雅黑" w:eastAsia="微软雅黑" w:hAnsi="微软雅黑"/>
        </w:rPr>
        <w:t>IP</w:t>
      </w:r>
      <w:r w:rsidR="00D7272D">
        <w:rPr>
          <w:rFonts w:ascii="微软雅黑" w:eastAsia="微软雅黑" w:hAnsi="微软雅黑" w:hint="eastAsia"/>
        </w:rPr>
        <w:t>地址：</w:t>
      </w:r>
      <w:r>
        <w:rPr>
          <w:rFonts w:ascii="微软雅黑" w:eastAsia="微软雅黑" w:hAnsi="微软雅黑" w:hint="eastAsia"/>
        </w:rPr>
        <w:t>管理</w:t>
      </w:r>
      <w:r>
        <w:rPr>
          <w:rFonts w:ascii="微软雅黑" w:eastAsia="微软雅黑" w:hAnsi="微软雅黑"/>
        </w:rPr>
        <w:t>IP地址</w:t>
      </w:r>
      <w:r w:rsidR="00D7272D">
        <w:rPr>
          <w:rFonts w:ascii="微软雅黑" w:eastAsia="微软雅黑" w:hAnsi="微软雅黑" w:hint="eastAsia"/>
        </w:rPr>
        <w:t>显示</w:t>
      </w:r>
      <w:r w:rsidR="00D7272D">
        <w:rPr>
          <w:rFonts w:ascii="微软雅黑" w:eastAsia="微软雅黑" w:hAnsi="微软雅黑"/>
        </w:rPr>
        <w:t>包括IPv4</w:t>
      </w:r>
      <w:r w:rsidR="00D7272D">
        <w:rPr>
          <w:rFonts w:ascii="微软雅黑" w:eastAsia="微软雅黑" w:hAnsi="微软雅黑" w:hint="eastAsia"/>
        </w:rPr>
        <w:t>的</w:t>
      </w:r>
      <w:r w:rsidR="00D7272D">
        <w:rPr>
          <w:rFonts w:ascii="微软雅黑" w:eastAsia="微软雅黑" w:hAnsi="微软雅黑"/>
        </w:rPr>
        <w:t>IP地址、IPv6</w:t>
      </w:r>
      <w:r w:rsidR="00D7272D">
        <w:rPr>
          <w:rFonts w:ascii="微软雅黑" w:eastAsia="微软雅黑" w:hAnsi="微软雅黑" w:hint="eastAsia"/>
        </w:rPr>
        <w:t>的全球单播地址、链路</w:t>
      </w:r>
      <w:r w:rsidR="00D7272D">
        <w:rPr>
          <w:rFonts w:ascii="微软雅黑" w:eastAsia="微软雅黑" w:hAnsi="微软雅黑"/>
        </w:rPr>
        <w:t>本地地址</w:t>
      </w:r>
    </w:p>
    <w:p w14:paraId="7CBCFD5D" w14:textId="7BDD2A57" w:rsidR="0076630D" w:rsidRDefault="00AD017C">
      <w:pPr>
        <w:pStyle w:val="af2"/>
        <w:numPr>
          <w:ilvl w:val="0"/>
          <w:numId w:val="66"/>
        </w:numPr>
        <w:ind w:firstLineChars="0"/>
        <w:rPr>
          <w:rFonts w:ascii="微软雅黑" w:eastAsia="微软雅黑" w:hAnsi="微软雅黑"/>
        </w:rPr>
      </w:pPr>
      <w:r>
        <w:rPr>
          <w:rFonts w:ascii="微软雅黑" w:eastAsia="微软雅黑" w:hAnsi="微软雅黑" w:hint="eastAsia"/>
        </w:rPr>
        <w:t>默认网关：</w:t>
      </w:r>
      <w:r>
        <w:rPr>
          <w:rFonts w:ascii="微软雅黑" w:eastAsia="微软雅黑" w:hAnsi="微软雅黑"/>
        </w:rPr>
        <w:t>显示包括IPv4</w:t>
      </w:r>
      <w:r>
        <w:rPr>
          <w:rFonts w:ascii="微软雅黑" w:eastAsia="微软雅黑" w:hAnsi="微软雅黑" w:hint="eastAsia"/>
        </w:rPr>
        <w:t>默认网关</w:t>
      </w:r>
      <w:r>
        <w:rPr>
          <w:rFonts w:ascii="微软雅黑" w:eastAsia="微软雅黑" w:hAnsi="微软雅黑"/>
        </w:rPr>
        <w:t>、IPv6默认网关</w:t>
      </w:r>
    </w:p>
    <w:p w14:paraId="7950C979" w14:textId="0E3A1041"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默认网关显示</w:t>
      </w:r>
      <w:r>
        <w:rPr>
          <w:rFonts w:ascii="微软雅黑" w:eastAsia="微软雅黑" w:hAnsi="微软雅黑"/>
        </w:rPr>
        <w:t>实际生效</w:t>
      </w:r>
      <w:r>
        <w:rPr>
          <w:rFonts w:ascii="微软雅黑" w:eastAsia="微软雅黑" w:hAnsi="微软雅黑" w:hint="eastAsia"/>
        </w:rPr>
        <w:t>值</w:t>
      </w:r>
      <w:r>
        <w:rPr>
          <w:rFonts w:ascii="微软雅黑" w:eastAsia="微软雅黑" w:hAnsi="微软雅黑"/>
        </w:rPr>
        <w:t>，与</w:t>
      </w:r>
      <w:r>
        <w:rPr>
          <w:rFonts w:ascii="微软雅黑" w:eastAsia="微软雅黑" w:hAnsi="微软雅黑" w:hint="eastAsia"/>
        </w:rPr>
        <w:t>配置值(默认路由</w:t>
      </w:r>
      <w:r>
        <w:rPr>
          <w:rFonts w:ascii="微软雅黑" w:eastAsia="微软雅黑" w:hAnsi="微软雅黑"/>
        </w:rPr>
        <w:t>里配置</w:t>
      </w:r>
      <w:r w:rsidR="007545BC">
        <w:rPr>
          <w:rFonts w:ascii="微软雅黑" w:eastAsia="微软雅黑" w:hAnsi="微软雅黑" w:hint="eastAsia"/>
        </w:rPr>
        <w:t>的</w:t>
      </w:r>
      <w:r w:rsidR="007545BC">
        <w:rPr>
          <w:rFonts w:ascii="微软雅黑" w:eastAsia="微软雅黑" w:hAnsi="微软雅黑"/>
        </w:rPr>
        <w:t>静态网关</w:t>
      </w:r>
      <w:r>
        <w:rPr>
          <w:rFonts w:ascii="微软雅黑" w:eastAsia="微软雅黑" w:hAnsi="微软雅黑" w:hint="eastAsia"/>
        </w:rPr>
        <w:t>)</w:t>
      </w:r>
      <w:r w:rsidR="007545BC">
        <w:rPr>
          <w:rFonts w:ascii="微软雅黑" w:eastAsia="微软雅黑" w:hAnsi="微软雅黑" w:hint="eastAsia"/>
        </w:rPr>
        <w:t>、</w:t>
      </w:r>
      <w:r w:rsidR="007545BC">
        <w:rPr>
          <w:rFonts w:ascii="微软雅黑" w:eastAsia="微软雅黑" w:hAnsi="微软雅黑"/>
        </w:rPr>
        <w:t>VLAN接口DHCP获取到的网关（</w:t>
      </w:r>
      <w:r w:rsidR="007545BC">
        <w:rPr>
          <w:rFonts w:ascii="微软雅黑" w:eastAsia="微软雅黑" w:hAnsi="微软雅黑" w:hint="eastAsia"/>
        </w:rPr>
        <w:t>采用</w:t>
      </w:r>
      <w:r w:rsidR="007545BC">
        <w:rPr>
          <w:rFonts w:ascii="微软雅黑" w:eastAsia="微软雅黑" w:hAnsi="微软雅黑"/>
        </w:rPr>
        <w:t>网关优先级）</w:t>
      </w:r>
      <w:r>
        <w:rPr>
          <w:rFonts w:ascii="微软雅黑" w:eastAsia="微软雅黑" w:hAnsi="微软雅黑"/>
        </w:rPr>
        <w:t>的显示逻辑如下：</w:t>
      </w:r>
      <w:r w:rsidR="007545BC" w:rsidRPr="007545BC">
        <w:rPr>
          <w:rFonts w:ascii="微软雅黑" w:eastAsia="微软雅黑" w:hAnsi="微软雅黑" w:hint="eastAsia"/>
        </w:rPr>
        <w:t>网关使用优先级为：静态配置的网关&gt;设置了优先级的网关(优先级从大到小)&gt;VLAN接口上DHCP获取到的网关（VLAN ID从小到大，先到先得）。静态配置的网关网段与任一接口网段相同，则静态配置的网关生效，否则生效网关按照网关优先级配置进行选择，若优先级相同则以VLAN ID小的网关优先生效。</w:t>
      </w:r>
    </w:p>
    <w:p w14:paraId="2B4E2E5B"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rPr>
        <w:t>PN序列号</w:t>
      </w:r>
    </w:p>
    <w:p w14:paraId="71551539"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rPr>
        <w:t>SN序列号</w:t>
      </w:r>
    </w:p>
    <w:p w14:paraId="681C2670"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hint="eastAsia"/>
        </w:rPr>
        <w:t>运行时长：</w:t>
      </w:r>
      <w:r>
        <w:rPr>
          <w:rFonts w:ascii="微软雅黑" w:eastAsia="微软雅黑" w:hAnsi="微软雅黑"/>
        </w:rPr>
        <w:t>以天</w:t>
      </w:r>
      <w:r>
        <w:rPr>
          <w:rFonts w:ascii="微软雅黑" w:eastAsia="微软雅黑" w:hAnsi="微软雅黑" w:hint="eastAsia"/>
        </w:rPr>
        <w:t>/小时/分钟</w:t>
      </w:r>
      <w:r>
        <w:rPr>
          <w:rFonts w:ascii="微软雅黑" w:eastAsia="微软雅黑" w:hAnsi="微软雅黑"/>
        </w:rPr>
        <w:t>显示，不足</w:t>
      </w:r>
      <w:r>
        <w:rPr>
          <w:rFonts w:ascii="微软雅黑" w:eastAsia="微软雅黑" w:hAnsi="微软雅黑" w:hint="eastAsia"/>
        </w:rPr>
        <w:t>1天</w:t>
      </w:r>
      <w:r>
        <w:rPr>
          <w:rFonts w:ascii="微软雅黑" w:eastAsia="微软雅黑" w:hAnsi="微软雅黑"/>
        </w:rPr>
        <w:t>的，天数不显示</w:t>
      </w:r>
      <w:r>
        <w:rPr>
          <w:rFonts w:ascii="微软雅黑" w:eastAsia="微软雅黑" w:hAnsi="微软雅黑" w:hint="eastAsia"/>
        </w:rPr>
        <w:t>；</w:t>
      </w:r>
      <w:r>
        <w:rPr>
          <w:rFonts w:ascii="微软雅黑" w:eastAsia="微软雅黑" w:hAnsi="微软雅黑"/>
        </w:rPr>
        <w:t>小时同理</w:t>
      </w:r>
    </w:p>
    <w:p w14:paraId="1AFB84E9"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hint="eastAsia"/>
        </w:rPr>
        <w:t>系统时间：当前系统时间</w:t>
      </w:r>
      <w:r>
        <w:rPr>
          <w:rFonts w:ascii="微软雅黑" w:eastAsia="微软雅黑" w:hAnsi="微软雅黑"/>
        </w:rPr>
        <w:t>，以</w:t>
      </w:r>
      <w:r>
        <w:rPr>
          <w:rFonts w:ascii="微软雅黑" w:eastAsia="微软雅黑" w:hAnsi="微软雅黑" w:hint="eastAsia"/>
        </w:rPr>
        <w:t>年</w:t>
      </w:r>
      <w:r>
        <w:rPr>
          <w:rFonts w:ascii="微软雅黑" w:eastAsia="微软雅黑" w:hAnsi="微软雅黑"/>
        </w:rPr>
        <w:t>-月-日</w:t>
      </w:r>
      <w:r>
        <w:rPr>
          <w:rFonts w:ascii="微软雅黑" w:eastAsia="微软雅黑" w:hAnsi="微软雅黑" w:hint="eastAsia"/>
        </w:rPr>
        <w:t xml:space="preserve"> 时</w:t>
      </w:r>
      <w:r>
        <w:rPr>
          <w:rFonts w:ascii="微软雅黑" w:eastAsia="微软雅黑" w:hAnsi="微软雅黑"/>
        </w:rPr>
        <w:t>-</w:t>
      </w:r>
      <w:r>
        <w:rPr>
          <w:rFonts w:ascii="微软雅黑" w:eastAsia="微软雅黑" w:hAnsi="微软雅黑" w:hint="eastAsia"/>
        </w:rPr>
        <w:t>分</w:t>
      </w:r>
      <w:r>
        <w:rPr>
          <w:rFonts w:ascii="微软雅黑" w:eastAsia="微软雅黑" w:hAnsi="微软雅黑"/>
        </w:rPr>
        <w:t>-秒表示</w:t>
      </w:r>
    </w:p>
    <w:p w14:paraId="3E26998A"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hint="eastAsia"/>
        </w:rPr>
        <w:t>软件版本：</w:t>
      </w:r>
      <w:r>
        <w:rPr>
          <w:rFonts w:ascii="微软雅黑" w:eastAsia="微软雅黑" w:hAnsi="微软雅黑"/>
        </w:rPr>
        <w:t>随设备升级自动变更</w:t>
      </w:r>
      <w:r>
        <w:rPr>
          <w:rFonts w:ascii="微软雅黑" w:eastAsia="微软雅黑" w:hAnsi="微软雅黑" w:hint="eastAsia"/>
        </w:rPr>
        <w:t>。</w:t>
      </w:r>
      <w:r>
        <w:rPr>
          <w:rFonts w:ascii="微软雅黑" w:eastAsia="微软雅黑" w:hAnsi="微软雅黑"/>
        </w:rPr>
        <w:t>当有新版本检测到时，进行提示“</w:t>
      </w:r>
      <w:r>
        <w:rPr>
          <w:rFonts w:ascii="微软雅黑" w:eastAsia="微软雅黑" w:hAnsi="微软雅黑" w:hint="eastAsia"/>
        </w:rPr>
        <w:t>有新版本</w:t>
      </w:r>
      <w:r>
        <w:rPr>
          <w:rFonts w:ascii="微软雅黑" w:eastAsia="微软雅黑" w:hAnsi="微软雅黑"/>
        </w:rPr>
        <w:t>可升级”</w:t>
      </w:r>
      <w:r>
        <w:rPr>
          <w:rFonts w:ascii="微软雅黑" w:eastAsia="微软雅黑" w:hAnsi="微软雅黑" w:hint="eastAsia"/>
        </w:rPr>
        <w:t>，</w:t>
      </w:r>
      <w:r>
        <w:rPr>
          <w:rFonts w:ascii="微软雅黑" w:eastAsia="微软雅黑" w:hAnsi="微软雅黑"/>
        </w:rPr>
        <w:t>并显示版本号，点击支持跳转至升级页面</w:t>
      </w:r>
    </w:p>
    <w:p w14:paraId="69DD1421"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hint="eastAsia"/>
        </w:rPr>
        <w:t>硬件版本：固化</w:t>
      </w:r>
      <w:r>
        <w:rPr>
          <w:rFonts w:ascii="微软雅黑" w:eastAsia="微软雅黑" w:hAnsi="微软雅黑"/>
        </w:rPr>
        <w:t>在工厂分区中不可更改</w:t>
      </w:r>
    </w:p>
    <w:p w14:paraId="615A1D63" w14:textId="77777777" w:rsidR="0076630D" w:rsidRDefault="00D7272D">
      <w:pPr>
        <w:pStyle w:val="af2"/>
        <w:numPr>
          <w:ilvl w:val="0"/>
          <w:numId w:val="66"/>
        </w:numPr>
        <w:ind w:firstLineChars="0"/>
        <w:rPr>
          <w:rFonts w:ascii="微软雅黑" w:eastAsia="微软雅黑" w:hAnsi="微软雅黑"/>
        </w:rPr>
      </w:pPr>
      <w:r>
        <w:rPr>
          <w:rFonts w:ascii="微软雅黑" w:eastAsia="微软雅黑" w:hAnsi="微软雅黑" w:hint="eastAsia"/>
        </w:rPr>
        <w:t>引导程序</w:t>
      </w:r>
    </w:p>
    <w:p w14:paraId="59265247" w14:textId="77777777" w:rsidR="0076630D" w:rsidRDefault="0076630D">
      <w:pPr>
        <w:rPr>
          <w:rFonts w:ascii="微软雅黑" w:eastAsia="微软雅黑" w:hAnsi="微软雅黑"/>
        </w:rPr>
      </w:pPr>
    </w:p>
    <w:p w14:paraId="2E2F5C8A" w14:textId="77777777" w:rsidR="0076630D" w:rsidRDefault="00D7272D">
      <w:pPr>
        <w:pStyle w:val="af2"/>
        <w:numPr>
          <w:ilvl w:val="0"/>
          <w:numId w:val="67"/>
        </w:numPr>
        <w:ind w:firstLineChars="0"/>
        <w:rPr>
          <w:rFonts w:ascii="微软雅黑" w:eastAsia="微软雅黑" w:hAnsi="微软雅黑"/>
        </w:rPr>
      </w:pPr>
      <w:r>
        <w:rPr>
          <w:rFonts w:ascii="微软雅黑" w:eastAsia="微软雅黑" w:hAnsi="微软雅黑" w:hint="eastAsia"/>
        </w:rPr>
        <w:t>系统资源状态</w:t>
      </w:r>
    </w:p>
    <w:p w14:paraId="69FDDF70" w14:textId="64295F1E" w:rsidR="0076630D" w:rsidRDefault="00D7272D" w:rsidP="0070600B">
      <w:pPr>
        <w:pStyle w:val="af2"/>
        <w:numPr>
          <w:ilvl w:val="0"/>
          <w:numId w:val="68"/>
        </w:numPr>
        <w:ind w:firstLineChars="0"/>
        <w:rPr>
          <w:rFonts w:ascii="微软雅黑" w:eastAsia="微软雅黑" w:hAnsi="微软雅黑"/>
        </w:rPr>
      </w:pPr>
      <w:r>
        <w:rPr>
          <w:rFonts w:ascii="微软雅黑" w:eastAsia="微软雅黑" w:hAnsi="微软雅黑" w:hint="eastAsia"/>
        </w:rPr>
        <w:lastRenderedPageBreak/>
        <w:t>CPU</w:t>
      </w:r>
      <w:r>
        <w:rPr>
          <w:rFonts w:ascii="微软雅黑" w:eastAsia="微软雅黑" w:hAnsi="微软雅黑"/>
        </w:rPr>
        <w:t>使用率</w:t>
      </w:r>
      <w:r w:rsidR="0070600B" w:rsidRPr="0070600B">
        <w:rPr>
          <w:rFonts w:ascii="微软雅黑" w:eastAsia="微软雅黑" w:hAnsi="微软雅黑" w:hint="eastAsia"/>
        </w:rPr>
        <w:t>【GWN7806(P)/16(P)/GWN7823P/32</w:t>
      </w:r>
      <w:r w:rsidR="0070600B">
        <w:rPr>
          <w:rFonts w:ascii="微软雅黑" w:eastAsia="微软雅黑" w:hAnsi="微软雅黑" w:hint="eastAsia"/>
        </w:rPr>
        <w:t>多核</w:t>
      </w:r>
      <w:r w:rsidR="0070600B">
        <w:rPr>
          <w:rFonts w:ascii="微软雅黑" w:eastAsia="微软雅黑" w:hAnsi="微软雅黑"/>
        </w:rPr>
        <w:t>CPU显示平均</w:t>
      </w:r>
      <w:r w:rsidR="0070600B">
        <w:rPr>
          <w:rFonts w:ascii="微软雅黑" w:eastAsia="微软雅黑" w:hAnsi="微软雅黑" w:hint="eastAsia"/>
        </w:rPr>
        <w:t>值</w:t>
      </w:r>
      <w:r w:rsidR="0070600B" w:rsidRPr="0070600B">
        <w:rPr>
          <w:rFonts w:ascii="微软雅黑" w:eastAsia="微软雅黑" w:hAnsi="微软雅黑" w:hint="eastAsia"/>
        </w:rPr>
        <w:t>】</w:t>
      </w:r>
    </w:p>
    <w:p w14:paraId="283A4984" w14:textId="190B059D" w:rsidR="004F12AD" w:rsidRPr="001305A7" w:rsidRDefault="004F12AD" w:rsidP="004F12AD">
      <w:pPr>
        <w:pStyle w:val="af2"/>
        <w:ind w:left="839" w:firstLineChars="0" w:firstLine="0"/>
        <w:rPr>
          <w:rFonts w:ascii="微软雅黑" w:eastAsia="微软雅黑" w:hAnsi="微软雅黑"/>
          <w:strike/>
          <w:color w:val="B2B2B2"/>
        </w:rPr>
      </w:pPr>
      <w:r w:rsidRPr="001305A7">
        <w:rPr>
          <w:rFonts w:ascii="微软雅黑" w:eastAsia="微软雅黑" w:hAnsi="微软雅黑" w:hint="eastAsia"/>
          <w:strike/>
          <w:color w:val="B2B2B2"/>
        </w:rPr>
        <w:t>注：【GWN7806</w:t>
      </w:r>
      <w:r w:rsidRPr="001305A7">
        <w:rPr>
          <w:rFonts w:ascii="微软雅黑" w:eastAsia="微软雅黑" w:hAnsi="微软雅黑"/>
          <w:strike/>
          <w:color w:val="B2B2B2"/>
        </w:rPr>
        <w:t>(P)/16(P)/GWN7823P/32</w:t>
      </w:r>
      <w:r w:rsidRPr="001305A7">
        <w:rPr>
          <w:rFonts w:ascii="微软雅黑" w:eastAsia="微软雅黑" w:hAnsi="微软雅黑" w:hint="eastAsia"/>
          <w:strike/>
          <w:color w:val="B2B2B2"/>
        </w:rPr>
        <w:t>】RTL9310平台为</w:t>
      </w:r>
      <w:r w:rsidRPr="001305A7">
        <w:rPr>
          <w:rFonts w:ascii="微软雅黑" w:eastAsia="微软雅黑" w:hAnsi="微软雅黑"/>
          <w:strike/>
          <w:color w:val="B2B2B2"/>
        </w:rPr>
        <w:t>双核</w:t>
      </w:r>
      <w:r w:rsidR="0077048C" w:rsidRPr="001305A7">
        <w:rPr>
          <w:rFonts w:ascii="微软雅黑" w:eastAsia="微软雅黑" w:hAnsi="微软雅黑" w:hint="eastAsia"/>
          <w:strike/>
          <w:color w:val="B2B2B2"/>
        </w:rPr>
        <w:t>4个</w:t>
      </w:r>
      <w:r w:rsidR="0077048C" w:rsidRPr="001305A7">
        <w:rPr>
          <w:rFonts w:ascii="微软雅黑" w:eastAsia="微软雅黑" w:hAnsi="微软雅黑"/>
          <w:strike/>
          <w:color w:val="B2B2B2"/>
        </w:rPr>
        <w:t>线程</w:t>
      </w:r>
      <w:r w:rsidRPr="001305A7">
        <w:rPr>
          <w:rFonts w:ascii="微软雅黑" w:eastAsia="微软雅黑" w:hAnsi="微软雅黑" w:hint="eastAsia"/>
          <w:strike/>
          <w:color w:val="B2B2B2"/>
        </w:rPr>
        <w:t>。需要</w:t>
      </w:r>
      <w:r w:rsidRPr="001305A7">
        <w:rPr>
          <w:rFonts w:ascii="微软雅黑" w:eastAsia="微软雅黑" w:hAnsi="微软雅黑"/>
          <w:strike/>
          <w:color w:val="B2B2B2"/>
        </w:rPr>
        <w:t>显示总的CPU使用率，点击弹窗显示</w:t>
      </w:r>
      <w:r w:rsidR="00003DCB" w:rsidRPr="001305A7">
        <w:rPr>
          <w:rFonts w:ascii="微软雅黑" w:eastAsia="微软雅黑" w:hAnsi="微软雅黑" w:hint="eastAsia"/>
          <w:strike/>
          <w:color w:val="B2B2B2"/>
        </w:rPr>
        <w:t>4个</w:t>
      </w:r>
      <w:r w:rsidR="0077048C" w:rsidRPr="001305A7">
        <w:rPr>
          <w:rFonts w:ascii="微软雅黑" w:eastAsia="微软雅黑" w:hAnsi="微软雅黑" w:hint="eastAsia"/>
          <w:strike/>
          <w:color w:val="B2B2B2"/>
        </w:rPr>
        <w:t>子</w:t>
      </w:r>
      <w:r w:rsidRPr="001305A7">
        <w:rPr>
          <w:rFonts w:ascii="微软雅黑" w:eastAsia="微软雅黑" w:hAnsi="微软雅黑"/>
          <w:strike/>
          <w:color w:val="B2B2B2"/>
        </w:rPr>
        <w:t>CPU使用率。</w:t>
      </w:r>
      <w:r w:rsidR="003C4DDE" w:rsidRPr="001305A7">
        <w:rPr>
          <w:rFonts w:ascii="微软雅黑" w:eastAsia="微软雅黑" w:hAnsi="微软雅黑" w:hint="eastAsia"/>
          <w:strike/>
          <w:color w:val="B2B2B2"/>
          <w:highlight w:val="darkGreen"/>
        </w:rPr>
        <w:t>(</w:t>
      </w:r>
      <w:r w:rsidR="003C4DDE" w:rsidRPr="001305A7">
        <w:rPr>
          <w:rFonts w:ascii="微软雅黑" w:eastAsia="微软雅黑" w:hAnsi="微软雅黑"/>
          <w:strike/>
          <w:color w:val="B2B2B2"/>
          <w:highlight w:val="darkGreen"/>
        </w:rPr>
        <w:t>FP2</w:t>
      </w:r>
      <w:r w:rsidR="003C4DDE" w:rsidRPr="001305A7">
        <w:rPr>
          <w:rFonts w:ascii="微软雅黑" w:eastAsia="微软雅黑" w:hAnsi="微软雅黑" w:hint="eastAsia"/>
          <w:strike/>
          <w:color w:val="B2B2B2"/>
          <w:highlight w:val="darkGreen"/>
        </w:rPr>
        <w:t>)</w:t>
      </w:r>
    </w:p>
    <w:p w14:paraId="4B71CC90" w14:textId="77777777" w:rsidR="0076630D" w:rsidRDefault="00D7272D">
      <w:pPr>
        <w:pStyle w:val="af2"/>
        <w:numPr>
          <w:ilvl w:val="0"/>
          <w:numId w:val="68"/>
        </w:numPr>
        <w:ind w:firstLineChars="0"/>
        <w:rPr>
          <w:rFonts w:ascii="微软雅黑" w:eastAsia="微软雅黑" w:hAnsi="微软雅黑"/>
        </w:rPr>
      </w:pPr>
      <w:r>
        <w:rPr>
          <w:rFonts w:ascii="微软雅黑" w:eastAsia="微软雅黑" w:hAnsi="微软雅黑" w:hint="eastAsia"/>
        </w:rPr>
        <w:t>内存使用率</w:t>
      </w:r>
    </w:p>
    <w:p w14:paraId="06DEBCE8" w14:textId="703B418E" w:rsidR="001305A7" w:rsidRDefault="001305A7" w:rsidP="001305A7">
      <w:pPr>
        <w:pStyle w:val="af2"/>
        <w:ind w:left="839" w:firstLineChars="0" w:firstLine="0"/>
        <w:rPr>
          <w:rFonts w:ascii="微软雅黑" w:eastAsia="微软雅黑" w:hAnsi="微软雅黑"/>
        </w:rPr>
      </w:pPr>
      <w:r w:rsidRPr="001305A7">
        <w:rPr>
          <w:rFonts w:ascii="微软雅黑" w:eastAsia="微软雅黑" w:hAnsi="微软雅黑" w:hint="eastAsia"/>
          <w:color w:val="FF0000"/>
        </w:rPr>
        <w:t>注</w:t>
      </w:r>
      <w:r w:rsidRPr="001305A7">
        <w:rPr>
          <w:rFonts w:ascii="微软雅黑" w:eastAsia="微软雅黑" w:hAnsi="微软雅黑"/>
          <w:color w:val="FF0000"/>
        </w:rPr>
        <w:t>：</w:t>
      </w:r>
      <w:r>
        <w:rPr>
          <w:rFonts w:ascii="微软雅黑" w:eastAsia="微软雅黑" w:hAnsi="微软雅黑"/>
        </w:rPr>
        <w:t>CPU使用率和内存使用率</w:t>
      </w:r>
      <w:r>
        <w:rPr>
          <w:rFonts w:ascii="微软雅黑" w:eastAsia="微软雅黑" w:hAnsi="微软雅黑" w:hint="eastAsia"/>
        </w:rPr>
        <w:t>增加控制图</w:t>
      </w:r>
      <w:r w:rsidR="009A129F">
        <w:rPr>
          <w:rFonts w:ascii="微软雅黑" w:eastAsia="微软雅黑" w:hAnsi="微软雅黑" w:hint="eastAsia"/>
        </w:rPr>
        <w:t>以</w:t>
      </w:r>
      <w:r>
        <w:rPr>
          <w:rFonts w:ascii="微软雅黑" w:eastAsia="微软雅黑" w:hAnsi="微软雅黑" w:hint="eastAsia"/>
        </w:rPr>
        <w:t>显示</w:t>
      </w:r>
      <w:r w:rsidR="009A129F">
        <w:rPr>
          <w:rFonts w:ascii="微软雅黑" w:eastAsia="微软雅黑" w:hAnsi="微软雅黑" w:hint="eastAsia"/>
        </w:rPr>
        <w:t>最近1分钟</w:t>
      </w:r>
      <w:r w:rsidR="009A129F">
        <w:rPr>
          <w:rFonts w:ascii="微软雅黑" w:eastAsia="微软雅黑" w:hAnsi="微软雅黑"/>
        </w:rPr>
        <w:t>内的使用率变化情况</w:t>
      </w:r>
      <w:r w:rsidR="009A129F">
        <w:rPr>
          <w:rFonts w:ascii="微软雅黑" w:eastAsia="微软雅黑" w:hAnsi="微软雅黑" w:hint="eastAsia"/>
        </w:rPr>
        <w:t>，</w:t>
      </w:r>
      <w:r w:rsidR="009A129F">
        <w:rPr>
          <w:rFonts w:ascii="微软雅黑" w:eastAsia="微软雅黑" w:hAnsi="微软雅黑"/>
        </w:rPr>
        <w:t>每</w:t>
      </w:r>
      <w:r w:rsidR="009A129F">
        <w:rPr>
          <w:rFonts w:ascii="微软雅黑" w:eastAsia="微软雅黑" w:hAnsi="微软雅黑" w:hint="eastAsia"/>
        </w:rPr>
        <w:t>5秒</w:t>
      </w:r>
      <w:r w:rsidR="00063F9F">
        <w:rPr>
          <w:rFonts w:ascii="微软雅黑" w:eastAsia="微软雅黑" w:hAnsi="微软雅黑" w:hint="eastAsia"/>
        </w:rPr>
        <w:t>为</w:t>
      </w:r>
      <w:r w:rsidR="00063F9F">
        <w:rPr>
          <w:rFonts w:ascii="微软雅黑" w:eastAsia="微软雅黑" w:hAnsi="微软雅黑"/>
        </w:rPr>
        <w:t>一节点</w:t>
      </w:r>
      <w:r w:rsidR="00063F9F">
        <w:rPr>
          <w:rFonts w:ascii="微软雅黑" w:eastAsia="微软雅黑" w:hAnsi="微软雅黑" w:hint="eastAsia"/>
        </w:rPr>
        <w:t>，</w:t>
      </w:r>
      <w:r w:rsidR="00063F9F">
        <w:rPr>
          <w:rFonts w:ascii="微软雅黑" w:eastAsia="微软雅黑" w:hAnsi="微软雅黑"/>
        </w:rPr>
        <w:t>显示</w:t>
      </w:r>
      <w:r w:rsidR="00063F9F">
        <w:rPr>
          <w:rFonts w:ascii="微软雅黑" w:eastAsia="微软雅黑" w:hAnsi="微软雅黑" w:hint="eastAsia"/>
        </w:rPr>
        <w:t>此</w:t>
      </w:r>
      <w:r w:rsidR="00063F9F">
        <w:rPr>
          <w:rFonts w:ascii="微软雅黑" w:eastAsia="微软雅黑" w:hAnsi="微软雅黑"/>
        </w:rPr>
        <w:t>时间</w:t>
      </w:r>
      <w:r w:rsidR="00063F9F">
        <w:rPr>
          <w:rFonts w:ascii="微软雅黑" w:eastAsia="微软雅黑" w:hAnsi="微软雅黑" w:hint="eastAsia"/>
        </w:rPr>
        <w:t>节点</w:t>
      </w:r>
      <w:r w:rsidR="00063F9F">
        <w:rPr>
          <w:rFonts w:ascii="微软雅黑" w:eastAsia="微软雅黑" w:hAnsi="微软雅黑"/>
        </w:rPr>
        <w:t>的时间（</w:t>
      </w:r>
      <w:r w:rsidR="00063F9F">
        <w:rPr>
          <w:rFonts w:ascii="微软雅黑" w:eastAsia="微软雅黑" w:hAnsi="微软雅黑" w:hint="eastAsia"/>
        </w:rPr>
        <w:t>精确到秒</w:t>
      </w:r>
      <w:r w:rsidR="00063F9F">
        <w:rPr>
          <w:rFonts w:ascii="微软雅黑" w:eastAsia="微软雅黑" w:hAnsi="微软雅黑"/>
        </w:rPr>
        <w:t>）</w:t>
      </w:r>
      <w:r w:rsidR="00063F9F">
        <w:rPr>
          <w:rFonts w:ascii="微软雅黑" w:eastAsia="微软雅黑" w:hAnsi="微软雅黑" w:hint="eastAsia"/>
        </w:rPr>
        <w:t>、</w:t>
      </w:r>
      <w:r w:rsidR="00063F9F">
        <w:rPr>
          <w:rFonts w:ascii="微软雅黑" w:eastAsia="微软雅黑" w:hAnsi="微软雅黑"/>
        </w:rPr>
        <w:t>CPU使用率和内存使用率</w:t>
      </w:r>
      <w:r w:rsidR="00063F9F">
        <w:rPr>
          <w:rFonts w:ascii="微软雅黑" w:eastAsia="微软雅黑" w:hAnsi="微软雅黑" w:hint="eastAsia"/>
        </w:rPr>
        <w:t>。</w:t>
      </w:r>
      <w:r w:rsidR="00063F9F">
        <w:rPr>
          <w:rFonts w:ascii="微软雅黑" w:eastAsia="微软雅黑" w:hAnsi="微软雅黑"/>
        </w:rPr>
        <w:t>在</w:t>
      </w:r>
      <w:r w:rsidR="00063F9F">
        <w:rPr>
          <w:rFonts w:ascii="微软雅黑" w:eastAsia="微软雅黑" w:hAnsi="微软雅黑" w:hint="eastAsia"/>
        </w:rPr>
        <w:t>控制图</w:t>
      </w:r>
      <w:r w:rsidR="00063F9F">
        <w:rPr>
          <w:rFonts w:ascii="微软雅黑" w:eastAsia="微软雅黑" w:hAnsi="微软雅黑"/>
        </w:rPr>
        <w:t>外显示当前</w:t>
      </w:r>
      <w:r w:rsidR="002E4BB2">
        <w:rPr>
          <w:rFonts w:ascii="微软雅黑" w:eastAsia="微软雅黑" w:hAnsi="微软雅黑" w:hint="eastAsia"/>
        </w:rPr>
        <w:t>系统时间</w:t>
      </w:r>
      <w:r w:rsidR="002E4BB2">
        <w:rPr>
          <w:rFonts w:ascii="微软雅黑" w:eastAsia="微软雅黑" w:hAnsi="微软雅黑"/>
        </w:rPr>
        <w:t>的CPU使用率和内存使用率</w:t>
      </w:r>
      <w:r w:rsidRPr="001305A7">
        <w:rPr>
          <w:rFonts w:ascii="微软雅黑" w:eastAsia="微软雅黑" w:hAnsi="微软雅黑" w:hint="eastAsia"/>
          <w:color w:val="CCE8CF" w:themeColor="background1"/>
          <w:highlight w:val="darkGreen"/>
        </w:rPr>
        <w:t>(</w:t>
      </w:r>
      <w:r w:rsidRPr="001305A7">
        <w:rPr>
          <w:rFonts w:ascii="微软雅黑" w:eastAsia="微软雅黑" w:hAnsi="微软雅黑"/>
          <w:color w:val="CCE8CF" w:themeColor="background1"/>
          <w:highlight w:val="darkGreen"/>
        </w:rPr>
        <w:t>FP2</w:t>
      </w:r>
      <w:r w:rsidRPr="001305A7">
        <w:rPr>
          <w:rFonts w:ascii="微软雅黑" w:eastAsia="微软雅黑" w:hAnsi="微软雅黑" w:hint="eastAsia"/>
          <w:color w:val="CCE8CF" w:themeColor="background1"/>
          <w:highlight w:val="darkGreen"/>
        </w:rPr>
        <w:t>)</w:t>
      </w:r>
    </w:p>
    <w:p w14:paraId="67C19A55" w14:textId="77777777" w:rsidR="0076630D" w:rsidRDefault="00D7272D">
      <w:pPr>
        <w:pStyle w:val="af2"/>
        <w:numPr>
          <w:ilvl w:val="0"/>
          <w:numId w:val="68"/>
        </w:numPr>
        <w:ind w:firstLineChars="0"/>
        <w:rPr>
          <w:rFonts w:ascii="微软雅黑" w:eastAsia="微软雅黑" w:hAnsi="微软雅黑"/>
        </w:rPr>
      </w:pPr>
      <w:r>
        <w:rPr>
          <w:rFonts w:ascii="微软雅黑" w:eastAsia="微软雅黑" w:hAnsi="微软雅黑"/>
        </w:rPr>
        <w:t>温度</w:t>
      </w:r>
      <w:r>
        <w:rPr>
          <w:rFonts w:ascii="微软雅黑" w:eastAsia="微软雅黑" w:hAnsi="微软雅黑"/>
          <w:color w:val="EEECE1" w:themeColor="background2"/>
          <w:highlight w:val="blue"/>
        </w:rPr>
        <w:t>(FP1D)</w:t>
      </w:r>
      <w:r>
        <w:rPr>
          <w:rFonts w:ascii="微软雅黑" w:eastAsia="微软雅黑" w:hAnsi="微软雅黑" w:hint="eastAsia"/>
        </w:rPr>
        <w:t>：不带</w:t>
      </w:r>
      <w:r>
        <w:rPr>
          <w:rFonts w:ascii="微软雅黑" w:eastAsia="微软雅黑" w:hAnsi="微软雅黑"/>
        </w:rPr>
        <w:t>风扇的</w:t>
      </w:r>
      <w:r>
        <w:rPr>
          <w:rFonts w:ascii="微软雅黑" w:eastAsia="微软雅黑" w:hAnsi="微软雅黑" w:hint="eastAsia"/>
        </w:rPr>
        <w:t>设备</w:t>
      </w:r>
      <w:r>
        <w:rPr>
          <w:rFonts w:ascii="微软雅黑" w:eastAsia="微软雅黑" w:hAnsi="微软雅黑"/>
        </w:rPr>
        <w:t>温度</w:t>
      </w:r>
      <w:r>
        <w:rPr>
          <w:rFonts w:ascii="微软雅黑" w:eastAsia="微软雅黑" w:hAnsi="微软雅黑" w:hint="eastAsia"/>
        </w:rPr>
        <w:t>（通过</w:t>
      </w:r>
      <w:r>
        <w:rPr>
          <w:rFonts w:ascii="微软雅黑" w:eastAsia="微软雅黑" w:hAnsi="微软雅黑"/>
        </w:rPr>
        <w:t>温传获取环温</w:t>
      </w:r>
      <w:r>
        <w:rPr>
          <w:rFonts w:ascii="微软雅黑" w:eastAsia="微软雅黑" w:hAnsi="微软雅黑" w:hint="eastAsia"/>
        </w:rPr>
        <w:t>，</w:t>
      </w:r>
      <w:r>
        <w:rPr>
          <w:rFonts w:ascii="微软雅黑" w:eastAsia="微软雅黑" w:hAnsi="微软雅黑"/>
        </w:rPr>
        <w:t>作为设备温度</w:t>
      </w:r>
      <w:r>
        <w:rPr>
          <w:rFonts w:ascii="微软雅黑" w:eastAsia="微软雅黑" w:hAnsi="微软雅黑" w:hint="eastAsia"/>
        </w:rPr>
        <w:t>）</w:t>
      </w:r>
      <w:r>
        <w:rPr>
          <w:rFonts w:ascii="微软雅黑" w:eastAsia="微软雅黑" w:hAnsi="微软雅黑"/>
        </w:rPr>
        <w:t>进行分段温度提示，</w:t>
      </w:r>
      <w:r>
        <w:rPr>
          <w:rFonts w:ascii="微软雅黑" w:eastAsia="微软雅黑" w:hAnsi="微软雅黑" w:hint="eastAsia"/>
        </w:rPr>
        <w:t>正常温度时</w:t>
      </w:r>
      <w:r>
        <w:rPr>
          <w:rFonts w:ascii="微软雅黑" w:eastAsia="微软雅黑" w:hAnsi="微软雅黑"/>
        </w:rPr>
        <w:t>显示绿色，</w:t>
      </w:r>
      <w:r>
        <w:rPr>
          <w:rFonts w:ascii="微软雅黑" w:eastAsia="微软雅黑" w:hAnsi="微软雅黑" w:hint="eastAsia"/>
        </w:rPr>
        <w:t>高温时</w:t>
      </w:r>
      <w:r>
        <w:rPr>
          <w:rFonts w:ascii="微软雅黑" w:eastAsia="微软雅黑" w:hAnsi="微软雅黑"/>
        </w:rPr>
        <w:t>使用</w:t>
      </w:r>
      <w:r>
        <w:rPr>
          <w:rFonts w:ascii="微软雅黑" w:eastAsia="微软雅黑" w:hAnsi="微软雅黑" w:hint="eastAsia"/>
        </w:rPr>
        <w:t>红色，</w:t>
      </w:r>
      <w:r>
        <w:rPr>
          <w:rFonts w:ascii="微软雅黑" w:eastAsia="微软雅黑" w:hAnsi="微软雅黑"/>
        </w:rPr>
        <w:t>并进行</w:t>
      </w:r>
      <w:r>
        <w:rPr>
          <w:rFonts w:ascii="微软雅黑" w:eastAsia="微软雅黑" w:hAnsi="微软雅黑" w:hint="eastAsia"/>
        </w:rPr>
        <w:t>高温</w:t>
      </w:r>
      <w:r>
        <w:rPr>
          <w:rFonts w:ascii="微软雅黑" w:eastAsia="微软雅黑" w:hAnsi="微软雅黑"/>
        </w:rPr>
        <w:t>告警</w:t>
      </w:r>
      <w:r>
        <w:rPr>
          <w:rFonts w:ascii="微软雅黑" w:eastAsia="微软雅黑" w:hAnsi="微软雅黑" w:hint="eastAsia"/>
        </w:rPr>
        <w:t>；带</w:t>
      </w:r>
      <w:r>
        <w:rPr>
          <w:rFonts w:ascii="微软雅黑" w:eastAsia="微软雅黑" w:hAnsi="微软雅黑"/>
        </w:rPr>
        <w:t>风扇的设备</w:t>
      </w:r>
      <w:r>
        <w:rPr>
          <w:rFonts w:ascii="微软雅黑" w:eastAsia="微软雅黑" w:hAnsi="微软雅黑" w:hint="eastAsia"/>
        </w:rPr>
        <w:t>，风扇高转速</w:t>
      </w:r>
      <w:r>
        <w:rPr>
          <w:rFonts w:ascii="微软雅黑" w:eastAsia="微软雅黑" w:hAnsi="微软雅黑"/>
        </w:rPr>
        <w:t>运行下温度仍然走高</w:t>
      </w:r>
      <w:r>
        <w:rPr>
          <w:rFonts w:ascii="微软雅黑" w:eastAsia="微软雅黑" w:hAnsi="微软雅黑" w:hint="eastAsia"/>
        </w:rPr>
        <w:t>到</w:t>
      </w:r>
      <w:r>
        <w:rPr>
          <w:rFonts w:ascii="微软雅黑" w:eastAsia="微软雅黑" w:hAnsi="微软雅黑"/>
        </w:rPr>
        <w:t>临界点</w:t>
      </w:r>
      <w:r>
        <w:rPr>
          <w:rFonts w:ascii="微软雅黑" w:eastAsia="微软雅黑" w:hAnsi="微软雅黑" w:hint="eastAsia"/>
        </w:rPr>
        <w:t>及以上</w:t>
      </w:r>
      <w:r>
        <w:rPr>
          <w:rFonts w:ascii="微软雅黑" w:eastAsia="微软雅黑" w:hAnsi="微软雅黑"/>
        </w:rPr>
        <w:t>的温度</w:t>
      </w:r>
      <w:r>
        <w:rPr>
          <w:rFonts w:ascii="微软雅黑" w:eastAsia="微软雅黑" w:hAnsi="微软雅黑" w:hint="eastAsia"/>
        </w:rPr>
        <w:t>范围</w:t>
      </w:r>
      <w:r>
        <w:rPr>
          <w:rFonts w:ascii="微软雅黑" w:eastAsia="微软雅黑" w:hAnsi="微软雅黑"/>
        </w:rPr>
        <w:t>显示红色</w:t>
      </w:r>
      <w:r>
        <w:rPr>
          <w:rFonts w:ascii="微软雅黑" w:eastAsia="微软雅黑" w:hAnsi="微软雅黑" w:hint="eastAsia"/>
        </w:rPr>
        <w:t>，并进行高温告警</w:t>
      </w:r>
      <w:r>
        <w:rPr>
          <w:rFonts w:ascii="微软雅黑" w:eastAsia="微软雅黑" w:hAnsi="微软雅黑"/>
        </w:rPr>
        <w:t>，</w:t>
      </w:r>
      <w:r>
        <w:rPr>
          <w:rFonts w:ascii="微软雅黑" w:eastAsia="微软雅黑" w:hAnsi="微软雅黑" w:hint="eastAsia"/>
        </w:rPr>
        <w:t>此</w:t>
      </w:r>
      <w:r>
        <w:rPr>
          <w:rFonts w:ascii="微软雅黑" w:eastAsia="微软雅黑" w:hAnsi="微软雅黑"/>
        </w:rPr>
        <w:t>温度</w:t>
      </w:r>
      <w:r>
        <w:rPr>
          <w:rFonts w:ascii="微软雅黑" w:eastAsia="微软雅黑" w:hAnsi="微软雅黑" w:hint="eastAsia"/>
        </w:rPr>
        <w:t>范围</w:t>
      </w:r>
      <w:r>
        <w:rPr>
          <w:rFonts w:ascii="微软雅黑" w:eastAsia="微软雅黑" w:hAnsi="微软雅黑"/>
        </w:rPr>
        <w:t>以下显示绿色，</w:t>
      </w:r>
      <w:r>
        <w:rPr>
          <w:rFonts w:ascii="微软雅黑" w:eastAsia="微软雅黑" w:hAnsi="微软雅黑" w:hint="eastAsia"/>
        </w:rPr>
        <w:t>（具体温度详见下表）</w:t>
      </w:r>
    </w:p>
    <w:p w14:paraId="094AAFE9" w14:textId="77777777" w:rsidR="0076630D" w:rsidRDefault="00D7272D">
      <w:pPr>
        <w:pStyle w:val="af2"/>
        <w:numPr>
          <w:ilvl w:val="0"/>
          <w:numId w:val="68"/>
        </w:numPr>
        <w:ind w:firstLineChars="0"/>
        <w:rPr>
          <w:rFonts w:ascii="微软雅黑" w:eastAsia="微软雅黑" w:hAnsi="微软雅黑"/>
        </w:rPr>
      </w:pPr>
      <w:r>
        <w:rPr>
          <w:rFonts w:ascii="微软雅黑" w:eastAsia="微软雅黑" w:hAnsi="微软雅黑" w:hint="eastAsia"/>
        </w:rPr>
        <w:t>风扇</w:t>
      </w:r>
      <w:r>
        <w:rPr>
          <w:rFonts w:ascii="微软雅黑" w:eastAsia="微软雅黑" w:hAnsi="微软雅黑" w:hint="eastAsia"/>
          <w:highlight w:val="yellow"/>
        </w:rPr>
        <w:t>【L</w:t>
      </w:r>
      <w:r>
        <w:rPr>
          <w:rFonts w:ascii="微软雅黑" w:eastAsia="微软雅黑" w:hAnsi="微软雅黑"/>
          <w:highlight w:val="yellow"/>
        </w:rPr>
        <w:t>2</w:t>
      </w:r>
      <w:r>
        <w:rPr>
          <w:rFonts w:ascii="微软雅黑" w:eastAsia="微软雅黑" w:hAnsi="微软雅黑" w:hint="eastAsia"/>
          <w:highlight w:val="yellow"/>
        </w:rPr>
        <w:t>仅</w:t>
      </w:r>
      <w:r>
        <w:rPr>
          <w:rFonts w:ascii="微软雅黑" w:eastAsia="微软雅黑" w:hAnsi="微软雅黑"/>
          <w:highlight w:val="yellow"/>
        </w:rPr>
        <w:t>GWN7802P/03P/06/06P型号支持</w:t>
      </w:r>
      <w:r>
        <w:rPr>
          <w:rFonts w:ascii="微软雅黑" w:eastAsia="微软雅黑" w:hAnsi="微软雅黑" w:hint="eastAsia"/>
          <w:highlight w:val="yellow"/>
        </w:rPr>
        <w:t>，</w:t>
      </w:r>
      <w:r>
        <w:rPr>
          <w:rFonts w:ascii="微软雅黑" w:eastAsia="微软雅黑" w:hAnsi="微软雅黑"/>
          <w:highlight w:val="yellow"/>
        </w:rPr>
        <w:t>L3</w:t>
      </w:r>
      <w:r>
        <w:rPr>
          <w:rFonts w:ascii="微软雅黑" w:eastAsia="微软雅黑" w:hAnsi="微软雅黑" w:hint="eastAsia"/>
          <w:highlight w:val="yellow"/>
        </w:rPr>
        <w:t>支持</w:t>
      </w:r>
      <w:r>
        <w:rPr>
          <w:rFonts w:ascii="微软雅黑" w:eastAsia="微软雅黑" w:hAnsi="微软雅黑"/>
          <w:highlight w:val="yellow"/>
        </w:rPr>
        <w:t>的型号有</w:t>
      </w:r>
      <w:r>
        <w:rPr>
          <w:rFonts w:ascii="微软雅黑" w:eastAsia="微软雅黑" w:hAnsi="微软雅黑" w:hint="eastAsia"/>
          <w:highlight w:val="yellow"/>
        </w:rPr>
        <w:t>GWN</w:t>
      </w:r>
      <w:r>
        <w:rPr>
          <w:rFonts w:ascii="微软雅黑" w:eastAsia="微软雅黑" w:hAnsi="微软雅黑"/>
          <w:highlight w:val="yellow"/>
        </w:rPr>
        <w:t>78</w:t>
      </w:r>
      <w:r>
        <w:rPr>
          <w:rFonts w:ascii="微软雅黑" w:eastAsia="微软雅黑" w:hAnsi="微软雅黑" w:hint="eastAsia"/>
          <w:highlight w:val="yellow"/>
        </w:rPr>
        <w:t>12P/13P/16/16P</w:t>
      </w:r>
      <w:r>
        <w:rPr>
          <w:rFonts w:ascii="微软雅黑" w:eastAsia="微软雅黑" w:hAnsi="微软雅黑"/>
          <w:highlight w:val="yellow"/>
        </w:rPr>
        <w:t>/32</w:t>
      </w:r>
      <w:r>
        <w:rPr>
          <w:rFonts w:ascii="微软雅黑" w:eastAsia="微软雅黑" w:hAnsi="微软雅黑" w:hint="eastAsia"/>
          <w:highlight w:val="yellow"/>
        </w:rPr>
        <w:t>/3</w:t>
      </w:r>
      <w:r>
        <w:rPr>
          <w:rFonts w:ascii="微软雅黑" w:eastAsia="微软雅黑" w:hAnsi="微软雅黑"/>
          <w:highlight w:val="yellow"/>
        </w:rPr>
        <w:t>1</w:t>
      </w:r>
      <w:r>
        <w:rPr>
          <w:rFonts w:ascii="微软雅黑" w:eastAsia="微软雅黑" w:hAnsi="微软雅黑" w:hint="eastAsia"/>
          <w:highlight w:val="yellow"/>
        </w:rPr>
        <w:t>】</w:t>
      </w:r>
      <w:r>
        <w:rPr>
          <w:rFonts w:ascii="微软雅黑" w:eastAsia="微软雅黑" w:hAnsi="微软雅黑"/>
          <w:color w:val="EEECE1" w:themeColor="background2"/>
          <w:highlight w:val="blue"/>
        </w:rPr>
        <w:t>(FP1D)</w:t>
      </w:r>
      <w:r>
        <w:rPr>
          <w:rFonts w:ascii="微软雅黑" w:eastAsia="微软雅黑" w:hAnsi="微软雅黑"/>
        </w:rPr>
        <w:t>：</w:t>
      </w:r>
    </w:p>
    <w:p w14:paraId="114B28E2" w14:textId="77777777" w:rsidR="0076630D" w:rsidRDefault="00D7272D">
      <w:pPr>
        <w:pStyle w:val="af2"/>
        <w:numPr>
          <w:ilvl w:val="0"/>
          <w:numId w:val="69"/>
        </w:numPr>
        <w:ind w:firstLineChars="0"/>
        <w:rPr>
          <w:rFonts w:ascii="微软雅黑" w:eastAsia="微软雅黑" w:hAnsi="微软雅黑"/>
        </w:rPr>
      </w:pPr>
      <w:r>
        <w:rPr>
          <w:rFonts w:ascii="微软雅黑" w:eastAsia="微软雅黑" w:hAnsi="微软雅黑" w:hint="eastAsia"/>
        </w:rPr>
        <w:t>风扇id</w:t>
      </w:r>
    </w:p>
    <w:p w14:paraId="0B6C122A" w14:textId="77777777" w:rsidR="0076630D" w:rsidRDefault="00D7272D">
      <w:pPr>
        <w:pStyle w:val="af2"/>
        <w:numPr>
          <w:ilvl w:val="0"/>
          <w:numId w:val="69"/>
        </w:numPr>
        <w:ind w:firstLineChars="0"/>
        <w:rPr>
          <w:rFonts w:ascii="微软雅黑" w:eastAsia="微软雅黑" w:hAnsi="微软雅黑"/>
        </w:rPr>
      </w:pPr>
      <w:r>
        <w:rPr>
          <w:rFonts w:ascii="微软雅黑" w:eastAsia="微软雅黑" w:hAnsi="微软雅黑" w:hint="eastAsia"/>
        </w:rPr>
        <w:t>工作状态：正常Normal | 故障Failure | 停止Stop</w:t>
      </w:r>
    </w:p>
    <w:p w14:paraId="4C01813E" w14:textId="4911D152" w:rsidR="0076630D" w:rsidRDefault="00D7272D">
      <w:pPr>
        <w:pStyle w:val="af2"/>
        <w:numPr>
          <w:ilvl w:val="0"/>
          <w:numId w:val="69"/>
        </w:numPr>
        <w:ind w:firstLineChars="0"/>
        <w:rPr>
          <w:rFonts w:ascii="微软雅黑" w:eastAsia="微软雅黑" w:hAnsi="微软雅黑"/>
        </w:rPr>
      </w:pPr>
      <w:r>
        <w:rPr>
          <w:rFonts w:ascii="微软雅黑" w:eastAsia="微软雅黑" w:hAnsi="微软雅黑" w:hint="eastAsia"/>
        </w:rPr>
        <w:t>风扇转速：可借助此判断是低转速</w:t>
      </w:r>
      <w:r w:rsidR="00A50BEE">
        <w:rPr>
          <w:rFonts w:ascii="微软雅黑" w:eastAsia="微软雅黑" w:hAnsi="微软雅黑" w:hint="eastAsia"/>
        </w:rPr>
        <w:t>、</w:t>
      </w:r>
      <w:r w:rsidR="00A50BEE">
        <w:rPr>
          <w:rFonts w:ascii="微软雅黑" w:eastAsia="微软雅黑" w:hAnsi="微软雅黑"/>
        </w:rPr>
        <w:t>中转速</w:t>
      </w:r>
      <w:r w:rsidR="00A50BEE">
        <w:rPr>
          <w:rFonts w:ascii="微软雅黑" w:eastAsia="微软雅黑" w:hAnsi="微软雅黑" w:hint="eastAsia"/>
        </w:rPr>
        <w:t>(仅</w:t>
      </w:r>
      <w:r w:rsidR="00A50BEE">
        <w:rPr>
          <w:rFonts w:ascii="微软雅黑" w:eastAsia="微软雅黑" w:hAnsi="微软雅黑"/>
        </w:rPr>
        <w:t>GWN7806P支持</w:t>
      </w:r>
      <w:r w:rsidR="00A50BEE">
        <w:rPr>
          <w:rFonts w:ascii="微软雅黑" w:eastAsia="微软雅黑" w:hAnsi="微软雅黑" w:hint="eastAsia"/>
        </w:rPr>
        <w:t>)</w:t>
      </w:r>
      <w:r>
        <w:rPr>
          <w:rFonts w:ascii="微软雅黑" w:eastAsia="微软雅黑" w:hAnsi="微软雅黑" w:hint="eastAsia"/>
        </w:rPr>
        <w:t>还是高转速</w:t>
      </w:r>
    </w:p>
    <w:p w14:paraId="70C7F2E6" w14:textId="5D8F0980" w:rsidR="0076630D" w:rsidRDefault="006321CD">
      <w:pPr>
        <w:pStyle w:val="af2"/>
        <w:numPr>
          <w:ilvl w:val="0"/>
          <w:numId w:val="68"/>
        </w:numPr>
        <w:ind w:firstLineChars="0"/>
        <w:rPr>
          <w:rFonts w:ascii="微软雅黑" w:eastAsia="微软雅黑" w:hAnsi="微软雅黑"/>
        </w:rPr>
      </w:pPr>
      <w:r>
        <w:rPr>
          <w:rFonts w:ascii="微软雅黑" w:eastAsia="微软雅黑" w:hAnsi="微软雅黑" w:hint="eastAsia"/>
          <w:highlight w:val="yellow"/>
        </w:rPr>
        <w:t>【</w:t>
      </w:r>
      <w:r w:rsidR="00D7272D">
        <w:rPr>
          <w:rFonts w:ascii="微软雅黑" w:eastAsia="微软雅黑" w:hAnsi="微软雅黑" w:hint="eastAsia"/>
          <w:highlight w:val="yellow"/>
        </w:rPr>
        <w:t>仅GWN7813</w:t>
      </w:r>
      <w:r w:rsidR="00D7272D">
        <w:rPr>
          <w:rFonts w:ascii="微软雅黑" w:eastAsia="微软雅黑" w:hAnsi="微软雅黑"/>
          <w:highlight w:val="yellow"/>
        </w:rPr>
        <w:t>(</w:t>
      </w:r>
      <w:r w:rsidR="00D7272D">
        <w:rPr>
          <w:rFonts w:ascii="微软雅黑" w:eastAsia="微软雅黑" w:hAnsi="微软雅黑" w:hint="eastAsia"/>
          <w:highlight w:val="yellow"/>
        </w:rPr>
        <w:t>P</w:t>
      </w:r>
      <w:r w:rsidR="00D7272D">
        <w:rPr>
          <w:rFonts w:ascii="微软雅黑" w:eastAsia="微软雅黑" w:hAnsi="微软雅黑"/>
          <w:highlight w:val="yellow"/>
        </w:rPr>
        <w:t>)</w:t>
      </w:r>
      <w:r w:rsidR="00F1798C">
        <w:rPr>
          <w:rFonts w:ascii="微软雅黑" w:eastAsia="微软雅黑" w:hAnsi="微软雅黑" w:hint="eastAsia"/>
          <w:highlight w:val="yellow"/>
        </w:rPr>
        <w:t>/</w:t>
      </w:r>
      <w:r w:rsidR="00F1798C">
        <w:rPr>
          <w:rFonts w:ascii="微软雅黑" w:eastAsia="微软雅黑" w:hAnsi="微软雅黑"/>
          <w:highlight w:val="yellow"/>
        </w:rPr>
        <w:t>32</w:t>
      </w:r>
      <w:r w:rsidR="00F1798C">
        <w:rPr>
          <w:rFonts w:ascii="微软雅黑" w:eastAsia="微软雅黑" w:hAnsi="微软雅黑" w:hint="eastAsia"/>
          <w:highlight w:val="yellow"/>
        </w:rPr>
        <w:t>/31</w:t>
      </w:r>
      <w:r>
        <w:rPr>
          <w:rFonts w:ascii="微软雅黑" w:eastAsia="微软雅黑" w:hAnsi="微软雅黑"/>
          <w:highlight w:val="yellow"/>
        </w:rPr>
        <w:t>/23P</w:t>
      </w:r>
      <w:r w:rsidR="00D7272D">
        <w:rPr>
          <w:rFonts w:ascii="微软雅黑" w:eastAsia="微软雅黑" w:hAnsi="微软雅黑" w:hint="eastAsia"/>
          <w:highlight w:val="yellow"/>
        </w:rPr>
        <w:t>】</w:t>
      </w:r>
      <w:r w:rsidR="00D7272D">
        <w:rPr>
          <w:rFonts w:ascii="微软雅黑" w:eastAsia="微软雅黑" w:hAnsi="微软雅黑" w:hint="eastAsia"/>
        </w:rPr>
        <w:t>电源信息</w:t>
      </w:r>
      <w:r w:rsidR="00D7272D">
        <w:rPr>
          <w:rFonts w:ascii="微软雅黑" w:eastAsia="微软雅黑" w:hAnsi="微软雅黑"/>
          <w:color w:val="EEECE1" w:themeColor="background2"/>
          <w:highlight w:val="blue"/>
        </w:rPr>
        <w:t>(FP1D)</w:t>
      </w:r>
      <w:r w:rsidR="00D7272D">
        <w:rPr>
          <w:rFonts w:ascii="微软雅黑" w:eastAsia="微软雅黑" w:hAnsi="微软雅黑"/>
        </w:rPr>
        <w:t>：</w:t>
      </w:r>
    </w:p>
    <w:p w14:paraId="41BE576B" w14:textId="5015FC5C" w:rsidR="0076630D" w:rsidRDefault="00D7272D">
      <w:pPr>
        <w:pStyle w:val="af2"/>
        <w:numPr>
          <w:ilvl w:val="0"/>
          <w:numId w:val="70"/>
        </w:numPr>
        <w:ind w:firstLineChars="0"/>
        <w:rPr>
          <w:rFonts w:ascii="微软雅黑" w:eastAsia="微软雅黑" w:hAnsi="微软雅黑"/>
        </w:rPr>
      </w:pPr>
      <w:r>
        <w:rPr>
          <w:rFonts w:ascii="微软雅黑" w:eastAsia="微软雅黑" w:hAnsi="微软雅黑" w:hint="eastAsia"/>
        </w:rPr>
        <w:t>内置</w:t>
      </w:r>
      <w:r>
        <w:rPr>
          <w:rFonts w:ascii="微软雅黑" w:eastAsia="微软雅黑" w:hAnsi="微软雅黑"/>
        </w:rPr>
        <w:t>电源</w:t>
      </w:r>
      <w:r>
        <w:rPr>
          <w:rFonts w:ascii="微软雅黑" w:eastAsia="微软雅黑" w:hAnsi="微软雅黑" w:hint="eastAsia"/>
        </w:rPr>
        <w:t>/RPS电源的</w:t>
      </w:r>
      <w:r>
        <w:rPr>
          <w:rFonts w:ascii="微软雅黑" w:eastAsia="微软雅黑" w:hAnsi="微软雅黑"/>
        </w:rPr>
        <w:t>使用状态</w:t>
      </w:r>
      <w:r>
        <w:rPr>
          <w:rFonts w:ascii="微软雅黑" w:eastAsia="微软雅黑" w:hAnsi="微软雅黑" w:hint="eastAsia"/>
        </w:rPr>
        <w:t xml:space="preserve">：{未使用 </w:t>
      </w:r>
      <w:r>
        <w:rPr>
          <w:rFonts w:ascii="微软雅黑" w:eastAsia="微软雅黑" w:hAnsi="微软雅黑"/>
        </w:rPr>
        <w:t xml:space="preserve">| </w:t>
      </w:r>
      <w:r w:rsidR="008824C2">
        <w:rPr>
          <w:rFonts w:ascii="微软雅黑" w:eastAsia="微软雅黑" w:hAnsi="微软雅黑" w:hint="eastAsia"/>
        </w:rPr>
        <w:t xml:space="preserve">故障 </w:t>
      </w:r>
      <w:r w:rsidR="008824C2">
        <w:rPr>
          <w:rFonts w:ascii="微软雅黑" w:eastAsia="微软雅黑" w:hAnsi="微软雅黑"/>
        </w:rPr>
        <w:t xml:space="preserve">| </w:t>
      </w:r>
      <w:r>
        <w:rPr>
          <w:rFonts w:ascii="微软雅黑" w:eastAsia="微软雅黑" w:hAnsi="微软雅黑"/>
        </w:rPr>
        <w:t>使用中</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 xml:space="preserve">过压 </w:t>
      </w:r>
      <w:r>
        <w:rPr>
          <w:rFonts w:ascii="微软雅黑" w:eastAsia="微软雅黑" w:hAnsi="微软雅黑"/>
        </w:rPr>
        <w:t>| 欠压</w:t>
      </w:r>
      <w:r>
        <w:rPr>
          <w:rFonts w:ascii="微软雅黑" w:eastAsia="微软雅黑" w:hAnsi="微软雅黑" w:hint="eastAsia"/>
        </w:rPr>
        <w:t>}</w:t>
      </w:r>
      <w:r>
        <w:rPr>
          <w:rFonts w:ascii="微软雅黑" w:eastAsia="微软雅黑" w:hAnsi="微软雅黑"/>
        </w:rPr>
        <w:t xml:space="preserve"> </w:t>
      </w:r>
    </w:p>
    <w:p w14:paraId="3E2C7312" w14:textId="77777777" w:rsidR="0076630D" w:rsidRDefault="00D7272D">
      <w:pPr>
        <w:pStyle w:val="af2"/>
        <w:numPr>
          <w:ilvl w:val="0"/>
          <w:numId w:val="70"/>
        </w:numPr>
        <w:ind w:firstLineChars="0"/>
        <w:rPr>
          <w:rFonts w:ascii="微软雅黑" w:eastAsia="微软雅黑" w:hAnsi="微软雅黑"/>
        </w:rPr>
      </w:pPr>
      <w:r>
        <w:rPr>
          <w:rFonts w:ascii="微软雅黑" w:eastAsia="微软雅黑" w:hAnsi="微软雅黑" w:hint="eastAsia"/>
        </w:rPr>
        <w:t>内置</w:t>
      </w:r>
      <w:r>
        <w:rPr>
          <w:rFonts w:ascii="微软雅黑" w:eastAsia="微软雅黑" w:hAnsi="微软雅黑"/>
        </w:rPr>
        <w:t>电源</w:t>
      </w:r>
      <w:r>
        <w:rPr>
          <w:rFonts w:ascii="微软雅黑" w:eastAsia="微软雅黑" w:hAnsi="微软雅黑" w:hint="eastAsia"/>
        </w:rPr>
        <w:t>/</w:t>
      </w:r>
      <w:r>
        <w:rPr>
          <w:rFonts w:ascii="微软雅黑" w:eastAsia="微软雅黑" w:hAnsi="微软雅黑"/>
        </w:rPr>
        <w:t>RPS电源的LED指示灯状态</w:t>
      </w:r>
    </w:p>
    <w:p w14:paraId="4A475327" w14:textId="77777777" w:rsidR="0076630D" w:rsidRDefault="00D7272D">
      <w:pPr>
        <w:pStyle w:val="af2"/>
        <w:ind w:left="125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若RPS电源未接入则不显示其相关状态</w:t>
      </w:r>
    </w:p>
    <w:p w14:paraId="0F6561A9" w14:textId="49D569D3" w:rsidR="006321CD" w:rsidRDefault="006321CD">
      <w:pPr>
        <w:pStyle w:val="af2"/>
        <w:numPr>
          <w:ilvl w:val="0"/>
          <w:numId w:val="68"/>
        </w:numPr>
        <w:ind w:firstLineChars="0"/>
        <w:rPr>
          <w:rFonts w:ascii="微软雅黑" w:eastAsia="微软雅黑" w:hAnsi="微软雅黑"/>
        </w:rPr>
      </w:pPr>
      <w:r w:rsidRPr="006321CD">
        <w:rPr>
          <w:rFonts w:ascii="微软雅黑" w:eastAsia="微软雅黑" w:hAnsi="微软雅黑" w:hint="eastAsia"/>
          <w:highlight w:val="yellow"/>
        </w:rPr>
        <w:t>【仅</w:t>
      </w:r>
      <w:r w:rsidRPr="006321CD">
        <w:rPr>
          <w:rFonts w:ascii="微软雅黑" w:eastAsia="微软雅黑" w:hAnsi="微软雅黑"/>
          <w:highlight w:val="yellow"/>
        </w:rPr>
        <w:t>GWN7816(P)</w:t>
      </w:r>
      <w:r w:rsidRPr="006321CD">
        <w:rPr>
          <w:rFonts w:ascii="微软雅黑" w:eastAsia="微软雅黑" w:hAnsi="微软雅黑" w:hint="eastAsia"/>
          <w:highlight w:val="yellow"/>
        </w:rPr>
        <w:t>】</w:t>
      </w:r>
      <w:r>
        <w:rPr>
          <w:rFonts w:ascii="微软雅黑" w:eastAsia="微软雅黑" w:hAnsi="微软雅黑" w:hint="eastAsia"/>
        </w:rPr>
        <w:t>电源信息</w:t>
      </w:r>
      <w:r w:rsidR="008824C2" w:rsidRPr="001305A7">
        <w:rPr>
          <w:rFonts w:ascii="微软雅黑" w:eastAsia="微软雅黑" w:hAnsi="微软雅黑" w:hint="eastAsia"/>
          <w:color w:val="CCE8CF" w:themeColor="background1"/>
          <w:highlight w:val="darkGreen"/>
        </w:rPr>
        <w:t>(</w:t>
      </w:r>
      <w:r w:rsidR="008824C2" w:rsidRPr="001305A7">
        <w:rPr>
          <w:rFonts w:ascii="微软雅黑" w:eastAsia="微软雅黑" w:hAnsi="微软雅黑"/>
          <w:color w:val="CCE8CF" w:themeColor="background1"/>
          <w:highlight w:val="darkGreen"/>
        </w:rPr>
        <w:t>FP2</w:t>
      </w:r>
      <w:r w:rsidR="008824C2" w:rsidRPr="001305A7">
        <w:rPr>
          <w:rFonts w:ascii="微软雅黑" w:eastAsia="微软雅黑" w:hAnsi="微软雅黑" w:hint="eastAsia"/>
          <w:color w:val="CCE8CF" w:themeColor="background1"/>
          <w:highlight w:val="darkGreen"/>
        </w:rPr>
        <w:t>)</w:t>
      </w:r>
      <w:r>
        <w:rPr>
          <w:rFonts w:ascii="微软雅黑" w:eastAsia="微软雅黑" w:hAnsi="微软雅黑" w:hint="eastAsia"/>
        </w:rPr>
        <w:t>:</w:t>
      </w:r>
    </w:p>
    <w:p w14:paraId="090BF6E7" w14:textId="0A9AD41E" w:rsidR="006321CD" w:rsidRDefault="006321CD" w:rsidP="006321CD">
      <w:pPr>
        <w:pStyle w:val="af2"/>
        <w:numPr>
          <w:ilvl w:val="0"/>
          <w:numId w:val="591"/>
        </w:numPr>
        <w:ind w:firstLineChars="0"/>
        <w:rPr>
          <w:rFonts w:ascii="微软雅黑" w:eastAsia="微软雅黑" w:hAnsi="微软雅黑"/>
        </w:rPr>
      </w:pPr>
      <w:r>
        <w:rPr>
          <w:rFonts w:ascii="微软雅黑" w:eastAsia="微软雅黑" w:hAnsi="微软雅黑" w:hint="eastAsia"/>
        </w:rPr>
        <w:t>PSU</w:t>
      </w:r>
      <w:r>
        <w:rPr>
          <w:rFonts w:ascii="微软雅黑" w:eastAsia="微软雅黑" w:hAnsi="微软雅黑"/>
        </w:rPr>
        <w:t>1</w:t>
      </w:r>
      <w:r>
        <w:rPr>
          <w:rFonts w:ascii="微软雅黑" w:eastAsia="微软雅黑" w:hAnsi="微软雅黑" w:hint="eastAsia"/>
        </w:rPr>
        <w:t>/2的</w:t>
      </w:r>
      <w:r>
        <w:rPr>
          <w:rFonts w:ascii="微软雅黑" w:eastAsia="微软雅黑" w:hAnsi="微软雅黑"/>
        </w:rPr>
        <w:t>使用状态：</w:t>
      </w:r>
      <w:r>
        <w:rPr>
          <w:rFonts w:ascii="微软雅黑" w:eastAsia="微软雅黑" w:hAnsi="微软雅黑" w:hint="eastAsia"/>
        </w:rPr>
        <w:t>{</w:t>
      </w:r>
      <w:r w:rsidR="008824C2">
        <w:rPr>
          <w:rFonts w:ascii="微软雅黑" w:eastAsia="微软雅黑" w:hAnsi="微软雅黑" w:hint="eastAsia"/>
        </w:rPr>
        <w:t xml:space="preserve">未接入 </w:t>
      </w:r>
      <w:r w:rsidR="008824C2">
        <w:rPr>
          <w:rFonts w:ascii="微软雅黑" w:eastAsia="微软雅黑" w:hAnsi="微软雅黑"/>
        </w:rPr>
        <w:t xml:space="preserve">| </w:t>
      </w:r>
      <w:r w:rsidR="008824C2">
        <w:rPr>
          <w:rFonts w:ascii="微软雅黑" w:eastAsia="微软雅黑" w:hAnsi="微软雅黑" w:hint="eastAsia"/>
        </w:rPr>
        <w:t xml:space="preserve">使用中 </w:t>
      </w:r>
      <w:r w:rsidR="008824C2">
        <w:rPr>
          <w:rFonts w:ascii="微软雅黑" w:eastAsia="微软雅黑" w:hAnsi="微软雅黑"/>
        </w:rPr>
        <w:t xml:space="preserve">| </w:t>
      </w:r>
      <w:r w:rsidR="008824C2">
        <w:rPr>
          <w:rFonts w:ascii="微软雅黑" w:eastAsia="微软雅黑" w:hAnsi="微软雅黑" w:hint="eastAsia"/>
        </w:rPr>
        <w:t>故障</w:t>
      </w:r>
      <w:r>
        <w:rPr>
          <w:rFonts w:ascii="微软雅黑" w:eastAsia="微软雅黑" w:hAnsi="微软雅黑" w:hint="eastAsia"/>
        </w:rPr>
        <w:t>}</w:t>
      </w:r>
    </w:p>
    <w:p w14:paraId="61563BA1" w14:textId="061F6597" w:rsidR="006321CD" w:rsidRDefault="006321CD" w:rsidP="006321CD">
      <w:pPr>
        <w:pStyle w:val="af2"/>
        <w:numPr>
          <w:ilvl w:val="0"/>
          <w:numId w:val="591"/>
        </w:numPr>
        <w:ind w:firstLineChars="0"/>
        <w:rPr>
          <w:rFonts w:ascii="微软雅黑" w:eastAsia="微软雅黑" w:hAnsi="微软雅黑"/>
        </w:rPr>
      </w:pPr>
      <w:r>
        <w:rPr>
          <w:rFonts w:ascii="微软雅黑" w:eastAsia="微软雅黑" w:hAnsi="微软雅黑" w:hint="eastAsia"/>
        </w:rPr>
        <w:lastRenderedPageBreak/>
        <w:t>PSU</w:t>
      </w:r>
      <w:r>
        <w:rPr>
          <w:rFonts w:ascii="微软雅黑" w:eastAsia="微软雅黑" w:hAnsi="微软雅黑"/>
        </w:rPr>
        <w:t>1</w:t>
      </w:r>
      <w:r>
        <w:rPr>
          <w:rFonts w:ascii="微软雅黑" w:eastAsia="微软雅黑" w:hAnsi="微软雅黑" w:hint="eastAsia"/>
        </w:rPr>
        <w:t>/2的</w:t>
      </w:r>
      <w:r>
        <w:rPr>
          <w:rFonts w:ascii="微软雅黑" w:eastAsia="微软雅黑" w:hAnsi="微软雅黑"/>
        </w:rPr>
        <w:t>LED指示灯状态</w:t>
      </w:r>
    </w:p>
    <w:p w14:paraId="2D4DE24D" w14:textId="77777777" w:rsidR="0076630D" w:rsidRDefault="00D7272D">
      <w:pPr>
        <w:pStyle w:val="af2"/>
        <w:numPr>
          <w:ilvl w:val="0"/>
          <w:numId w:val="68"/>
        </w:numPr>
        <w:ind w:firstLineChars="0"/>
        <w:rPr>
          <w:rFonts w:ascii="微软雅黑" w:eastAsia="微软雅黑" w:hAnsi="微软雅黑"/>
        </w:rPr>
      </w:pPr>
      <w:r>
        <w:rPr>
          <w:rFonts w:ascii="微软雅黑" w:eastAsia="微软雅黑" w:hAnsi="微软雅黑" w:hint="eastAsia"/>
        </w:rPr>
        <w:t>PoE</w:t>
      </w:r>
      <w:r>
        <w:rPr>
          <w:rFonts w:ascii="微软雅黑" w:eastAsia="微软雅黑" w:hAnsi="微软雅黑"/>
        </w:rPr>
        <w:t>供电状态</w:t>
      </w:r>
      <w:r>
        <w:rPr>
          <w:rFonts w:ascii="微软雅黑" w:eastAsia="微软雅黑" w:hAnsi="微软雅黑" w:hint="eastAsia"/>
          <w:highlight w:val="yellow"/>
        </w:rPr>
        <w:t>【仅</w:t>
      </w:r>
      <w:r>
        <w:rPr>
          <w:rFonts w:ascii="微软雅黑" w:eastAsia="微软雅黑" w:hAnsi="微软雅黑"/>
          <w:highlight w:val="yellow"/>
        </w:rPr>
        <w:t>PoE型号支持</w:t>
      </w:r>
      <w:r>
        <w:rPr>
          <w:rFonts w:ascii="微软雅黑" w:eastAsia="微软雅黑" w:hAnsi="微软雅黑" w:hint="eastAsia"/>
          <w:highlight w:val="yellow"/>
        </w:rPr>
        <w:t>】</w:t>
      </w:r>
      <w:r>
        <w:rPr>
          <w:rFonts w:ascii="微软雅黑" w:eastAsia="微软雅黑" w:hAnsi="微软雅黑" w:hint="eastAsia"/>
        </w:rPr>
        <w:t>：</w:t>
      </w:r>
      <w:r>
        <w:rPr>
          <w:rFonts w:ascii="微软雅黑" w:eastAsia="微软雅黑" w:hAnsi="微软雅黑"/>
        </w:rPr>
        <w:t>显示PoE</w:t>
      </w:r>
      <w:r>
        <w:rPr>
          <w:rFonts w:ascii="微软雅黑" w:eastAsia="微软雅黑" w:hAnsi="微软雅黑" w:hint="eastAsia"/>
        </w:rPr>
        <w:t>供电状态，</w:t>
      </w:r>
      <w:r>
        <w:rPr>
          <w:rFonts w:ascii="微软雅黑" w:eastAsia="微软雅黑" w:hAnsi="微软雅黑"/>
        </w:rPr>
        <w:t>包括总</w:t>
      </w:r>
      <w:r>
        <w:rPr>
          <w:rFonts w:ascii="微软雅黑" w:eastAsia="微软雅黑" w:hAnsi="微软雅黑" w:hint="eastAsia"/>
        </w:rPr>
        <w:t>消耗功率</w:t>
      </w:r>
      <w:r>
        <w:rPr>
          <w:rFonts w:ascii="微软雅黑" w:eastAsia="微软雅黑" w:hAnsi="微软雅黑"/>
        </w:rPr>
        <w:t>和剩余功率</w:t>
      </w:r>
    </w:p>
    <w:p w14:paraId="1FEF635D" w14:textId="77777777" w:rsidR="0076630D" w:rsidRDefault="0076630D">
      <w:pPr>
        <w:widowControl/>
        <w:jc w:val="left"/>
        <w:rPr>
          <w:rFonts w:ascii="微软雅黑" w:eastAsia="微软雅黑" w:hAnsi="微软雅黑"/>
        </w:rPr>
      </w:pPr>
    </w:p>
    <w:p w14:paraId="3DC3B3E3" w14:textId="77777777" w:rsidR="0076630D" w:rsidRDefault="00D7272D">
      <w:pPr>
        <w:widowControl/>
        <w:jc w:val="left"/>
        <w:rPr>
          <w:rFonts w:ascii="微软雅黑" w:eastAsia="微软雅黑" w:hAnsi="微软雅黑"/>
        </w:rPr>
      </w:pPr>
      <w:r>
        <w:rPr>
          <w:rFonts w:ascii="微软雅黑" w:eastAsia="微软雅黑" w:hAnsi="微软雅黑" w:hint="eastAsia"/>
        </w:rPr>
        <w:t>GWN78XX</w:t>
      </w:r>
      <w:r>
        <w:rPr>
          <w:rFonts w:ascii="微软雅黑" w:eastAsia="微软雅黑" w:hAnsi="微软雅黑"/>
        </w:rPr>
        <w:t>交换机</w:t>
      </w:r>
      <w:r>
        <w:rPr>
          <w:rFonts w:ascii="微软雅黑" w:eastAsia="微软雅黑" w:hAnsi="微软雅黑" w:hint="eastAsia"/>
        </w:rPr>
        <w:t>温度及</w:t>
      </w:r>
      <w:r>
        <w:rPr>
          <w:rFonts w:ascii="微软雅黑" w:eastAsia="微软雅黑" w:hAnsi="微软雅黑"/>
        </w:rPr>
        <w:t>高温</w:t>
      </w:r>
      <w:r>
        <w:rPr>
          <w:rFonts w:ascii="微软雅黑" w:eastAsia="微软雅黑" w:hAnsi="微软雅黑" w:hint="eastAsia"/>
        </w:rPr>
        <w:t>告警温度临界点：</w:t>
      </w:r>
    </w:p>
    <w:tbl>
      <w:tblPr>
        <w:tblStyle w:val="ac"/>
        <w:tblW w:w="0" w:type="auto"/>
        <w:tblLook w:val="04A0" w:firstRow="1" w:lastRow="0" w:firstColumn="1" w:lastColumn="0" w:noHBand="0" w:noVBand="1"/>
      </w:tblPr>
      <w:tblGrid>
        <w:gridCol w:w="2765"/>
        <w:gridCol w:w="2765"/>
        <w:gridCol w:w="2766"/>
      </w:tblGrid>
      <w:tr w:rsidR="0076630D" w14:paraId="4CD5ECBE" w14:textId="77777777">
        <w:tc>
          <w:tcPr>
            <w:tcW w:w="2765" w:type="dxa"/>
          </w:tcPr>
          <w:p w14:paraId="17D8E1C9" w14:textId="77777777" w:rsidR="0076630D" w:rsidRDefault="00D7272D">
            <w:pPr>
              <w:widowControl/>
              <w:jc w:val="left"/>
              <w:rPr>
                <w:rFonts w:asciiTheme="minorEastAsia" w:hAnsiTheme="minorEastAsia"/>
              </w:rPr>
            </w:pPr>
            <w:r>
              <w:rPr>
                <w:rFonts w:asciiTheme="minorEastAsia" w:hAnsiTheme="minorEastAsia" w:hint="eastAsia"/>
              </w:rPr>
              <w:t>型号</w:t>
            </w:r>
          </w:p>
        </w:tc>
        <w:tc>
          <w:tcPr>
            <w:tcW w:w="2765" w:type="dxa"/>
          </w:tcPr>
          <w:p w14:paraId="765A9915" w14:textId="77777777" w:rsidR="0076630D" w:rsidRDefault="00D7272D">
            <w:pPr>
              <w:widowControl/>
              <w:jc w:val="left"/>
              <w:rPr>
                <w:rFonts w:asciiTheme="minorEastAsia" w:hAnsiTheme="minorEastAsia"/>
              </w:rPr>
            </w:pPr>
            <w:r>
              <w:rPr>
                <w:rFonts w:asciiTheme="minorEastAsia" w:hAnsiTheme="minorEastAsia" w:hint="eastAsia"/>
              </w:rPr>
              <w:t>正常温度</w:t>
            </w:r>
          </w:p>
        </w:tc>
        <w:tc>
          <w:tcPr>
            <w:tcW w:w="2766" w:type="dxa"/>
          </w:tcPr>
          <w:p w14:paraId="0CAFBC42" w14:textId="77777777" w:rsidR="0076630D" w:rsidRDefault="00D7272D">
            <w:pPr>
              <w:widowControl/>
              <w:jc w:val="left"/>
              <w:rPr>
                <w:rFonts w:asciiTheme="minorEastAsia" w:hAnsiTheme="minorEastAsia"/>
              </w:rPr>
            </w:pPr>
            <w:r>
              <w:rPr>
                <w:rFonts w:asciiTheme="minorEastAsia" w:hAnsiTheme="minorEastAsia" w:hint="eastAsia"/>
              </w:rPr>
              <w:t>高温</w:t>
            </w:r>
            <w:r>
              <w:rPr>
                <w:rFonts w:asciiTheme="minorEastAsia" w:hAnsiTheme="minorEastAsia"/>
              </w:rPr>
              <w:t>及告警</w:t>
            </w:r>
          </w:p>
        </w:tc>
      </w:tr>
      <w:tr w:rsidR="0076630D" w14:paraId="27DEFE29" w14:textId="77777777">
        <w:tc>
          <w:tcPr>
            <w:tcW w:w="2765" w:type="dxa"/>
          </w:tcPr>
          <w:p w14:paraId="45E81AC7" w14:textId="77777777" w:rsidR="0076630D" w:rsidRDefault="00D7272D">
            <w:pPr>
              <w:widowControl/>
              <w:jc w:val="left"/>
              <w:rPr>
                <w:rFonts w:asciiTheme="minorEastAsia" w:hAnsiTheme="minorEastAsia"/>
              </w:rPr>
            </w:pPr>
            <w:r>
              <w:rPr>
                <w:rFonts w:asciiTheme="minorEastAsia" w:hAnsiTheme="minorEastAsia" w:hint="eastAsia"/>
              </w:rPr>
              <w:t>GWN7801</w:t>
            </w:r>
            <w:r>
              <w:rPr>
                <w:rFonts w:asciiTheme="minorEastAsia" w:hAnsiTheme="minorEastAsia"/>
              </w:rPr>
              <w:t>/GWN7801P</w:t>
            </w:r>
          </w:p>
        </w:tc>
        <w:tc>
          <w:tcPr>
            <w:tcW w:w="2765" w:type="dxa"/>
          </w:tcPr>
          <w:p w14:paraId="74581164" w14:textId="77777777" w:rsidR="0076630D" w:rsidRDefault="00D7272D">
            <w:pPr>
              <w:widowControl/>
              <w:jc w:val="left"/>
              <w:rPr>
                <w:rFonts w:asciiTheme="minorEastAsia" w:hAnsiTheme="minorEastAsia"/>
              </w:rPr>
            </w:pPr>
            <w:r>
              <w:rPr>
                <w:rFonts w:asciiTheme="minorEastAsia" w:hAnsiTheme="minorEastAsia" w:hint="eastAsia"/>
              </w:rPr>
              <w:t>＜55℃</w:t>
            </w:r>
          </w:p>
        </w:tc>
        <w:tc>
          <w:tcPr>
            <w:tcW w:w="2766" w:type="dxa"/>
          </w:tcPr>
          <w:p w14:paraId="71A02602" w14:textId="77777777" w:rsidR="0076630D" w:rsidRDefault="00D7272D">
            <w:pPr>
              <w:widowControl/>
              <w:jc w:val="left"/>
              <w:rPr>
                <w:rFonts w:asciiTheme="minorEastAsia" w:hAnsiTheme="minorEastAsia"/>
              </w:rPr>
            </w:pPr>
            <w:r>
              <w:rPr>
                <w:rFonts w:asciiTheme="minorEastAsia" w:hAnsiTheme="minorEastAsia" w:hint="eastAsia"/>
              </w:rPr>
              <w:t>≥55℃</w:t>
            </w:r>
          </w:p>
        </w:tc>
      </w:tr>
      <w:tr w:rsidR="0076630D" w14:paraId="28184F83" w14:textId="77777777">
        <w:tc>
          <w:tcPr>
            <w:tcW w:w="2765" w:type="dxa"/>
          </w:tcPr>
          <w:p w14:paraId="30C91FDF" w14:textId="77777777" w:rsidR="0076630D" w:rsidRDefault="00D7272D">
            <w:pPr>
              <w:widowControl/>
              <w:jc w:val="left"/>
              <w:rPr>
                <w:rFonts w:asciiTheme="minorEastAsia" w:hAnsiTheme="minorEastAsia"/>
              </w:rPr>
            </w:pPr>
            <w:r>
              <w:rPr>
                <w:rFonts w:asciiTheme="minorEastAsia" w:hAnsiTheme="minorEastAsia" w:hint="eastAsia"/>
              </w:rPr>
              <w:t>GWN780</w:t>
            </w:r>
            <w:r>
              <w:rPr>
                <w:rFonts w:asciiTheme="minorEastAsia" w:hAnsiTheme="minorEastAsia"/>
              </w:rPr>
              <w:t>2</w:t>
            </w:r>
          </w:p>
        </w:tc>
        <w:tc>
          <w:tcPr>
            <w:tcW w:w="2765" w:type="dxa"/>
          </w:tcPr>
          <w:p w14:paraId="2ED87199" w14:textId="77777777" w:rsidR="0076630D" w:rsidRDefault="00D7272D">
            <w:pPr>
              <w:widowControl/>
              <w:jc w:val="left"/>
              <w:rPr>
                <w:rFonts w:asciiTheme="minorEastAsia" w:hAnsiTheme="minorEastAsia"/>
              </w:rPr>
            </w:pPr>
            <w:r>
              <w:rPr>
                <w:rFonts w:asciiTheme="minorEastAsia" w:hAnsiTheme="minorEastAsia" w:hint="eastAsia"/>
              </w:rPr>
              <w:t>＜55℃</w:t>
            </w:r>
          </w:p>
        </w:tc>
        <w:tc>
          <w:tcPr>
            <w:tcW w:w="2766" w:type="dxa"/>
          </w:tcPr>
          <w:p w14:paraId="408ACE47" w14:textId="77777777" w:rsidR="0076630D" w:rsidRDefault="00D7272D">
            <w:pPr>
              <w:widowControl/>
              <w:jc w:val="left"/>
              <w:rPr>
                <w:rFonts w:asciiTheme="minorEastAsia" w:hAnsiTheme="minorEastAsia"/>
              </w:rPr>
            </w:pPr>
            <w:r>
              <w:rPr>
                <w:rFonts w:asciiTheme="minorEastAsia" w:hAnsiTheme="minorEastAsia" w:hint="eastAsia"/>
              </w:rPr>
              <w:t>≥55℃</w:t>
            </w:r>
          </w:p>
        </w:tc>
      </w:tr>
      <w:tr w:rsidR="0076630D" w14:paraId="2E887EAA" w14:textId="77777777">
        <w:tc>
          <w:tcPr>
            <w:tcW w:w="2765" w:type="dxa"/>
          </w:tcPr>
          <w:p w14:paraId="47AF26A3" w14:textId="77777777" w:rsidR="0076630D" w:rsidRDefault="00D7272D">
            <w:pPr>
              <w:widowControl/>
              <w:jc w:val="left"/>
              <w:rPr>
                <w:rFonts w:asciiTheme="minorEastAsia" w:hAnsiTheme="minorEastAsia"/>
              </w:rPr>
            </w:pPr>
            <w:r>
              <w:rPr>
                <w:rFonts w:asciiTheme="minorEastAsia" w:hAnsiTheme="minorEastAsia" w:hint="eastAsia"/>
              </w:rPr>
              <w:t>GWN780</w:t>
            </w:r>
            <w:r>
              <w:rPr>
                <w:rFonts w:asciiTheme="minorEastAsia" w:hAnsiTheme="minorEastAsia"/>
              </w:rPr>
              <w:t>3</w:t>
            </w:r>
          </w:p>
        </w:tc>
        <w:tc>
          <w:tcPr>
            <w:tcW w:w="2765" w:type="dxa"/>
          </w:tcPr>
          <w:p w14:paraId="256A1116" w14:textId="77777777" w:rsidR="0076630D" w:rsidRDefault="00D7272D">
            <w:pPr>
              <w:widowControl/>
              <w:jc w:val="left"/>
              <w:rPr>
                <w:rFonts w:asciiTheme="minorEastAsia" w:hAnsiTheme="minorEastAsia"/>
              </w:rPr>
            </w:pPr>
            <w:r>
              <w:rPr>
                <w:rFonts w:asciiTheme="minorEastAsia" w:hAnsiTheme="minorEastAsia" w:hint="eastAsia"/>
              </w:rPr>
              <w:t>＜55℃</w:t>
            </w:r>
          </w:p>
        </w:tc>
        <w:tc>
          <w:tcPr>
            <w:tcW w:w="2766" w:type="dxa"/>
          </w:tcPr>
          <w:p w14:paraId="711E329C" w14:textId="77777777" w:rsidR="0076630D" w:rsidRDefault="00D7272D">
            <w:pPr>
              <w:widowControl/>
              <w:jc w:val="left"/>
              <w:rPr>
                <w:rFonts w:asciiTheme="minorEastAsia" w:hAnsiTheme="minorEastAsia"/>
              </w:rPr>
            </w:pPr>
            <w:r>
              <w:rPr>
                <w:rFonts w:asciiTheme="minorEastAsia" w:hAnsiTheme="minorEastAsia" w:hint="eastAsia"/>
              </w:rPr>
              <w:t>≥55℃</w:t>
            </w:r>
          </w:p>
        </w:tc>
      </w:tr>
      <w:tr w:rsidR="0076630D" w14:paraId="2144AE81" w14:textId="77777777">
        <w:tc>
          <w:tcPr>
            <w:tcW w:w="2765" w:type="dxa"/>
          </w:tcPr>
          <w:p w14:paraId="456FFA20" w14:textId="77777777" w:rsidR="0076630D" w:rsidRDefault="00D7272D">
            <w:pPr>
              <w:widowControl/>
              <w:jc w:val="left"/>
              <w:rPr>
                <w:rFonts w:asciiTheme="minorEastAsia" w:hAnsiTheme="minorEastAsia"/>
              </w:rPr>
            </w:pPr>
            <w:r>
              <w:rPr>
                <w:rFonts w:asciiTheme="minorEastAsia" w:hAnsiTheme="minorEastAsia" w:hint="eastAsia"/>
              </w:rPr>
              <w:t>GWN780</w:t>
            </w:r>
            <w:r>
              <w:rPr>
                <w:rFonts w:asciiTheme="minorEastAsia" w:hAnsiTheme="minorEastAsia"/>
              </w:rPr>
              <w:t>2P</w:t>
            </w:r>
          </w:p>
        </w:tc>
        <w:tc>
          <w:tcPr>
            <w:tcW w:w="2765" w:type="dxa"/>
          </w:tcPr>
          <w:p w14:paraId="73DB8A91" w14:textId="77777777" w:rsidR="0076630D" w:rsidRDefault="00D7272D">
            <w:pPr>
              <w:widowControl/>
              <w:jc w:val="left"/>
              <w:rPr>
                <w:rFonts w:asciiTheme="minorEastAsia" w:hAnsiTheme="minorEastAsia"/>
              </w:rPr>
            </w:pPr>
            <w:r>
              <w:rPr>
                <w:rFonts w:asciiTheme="minorEastAsia" w:hAnsiTheme="minorEastAsia" w:hint="eastAsia"/>
              </w:rPr>
              <w:t>＜76℃</w:t>
            </w:r>
          </w:p>
        </w:tc>
        <w:tc>
          <w:tcPr>
            <w:tcW w:w="2766" w:type="dxa"/>
          </w:tcPr>
          <w:p w14:paraId="485FE0ED" w14:textId="77777777" w:rsidR="0076630D" w:rsidRDefault="00D7272D">
            <w:pPr>
              <w:widowControl/>
              <w:jc w:val="left"/>
              <w:rPr>
                <w:rFonts w:asciiTheme="minorEastAsia" w:hAnsiTheme="minorEastAsia"/>
              </w:rPr>
            </w:pPr>
            <w:r>
              <w:rPr>
                <w:rFonts w:asciiTheme="minorEastAsia" w:hAnsiTheme="minorEastAsia" w:hint="eastAsia"/>
              </w:rPr>
              <w:t>≥76℃</w:t>
            </w:r>
          </w:p>
        </w:tc>
      </w:tr>
      <w:tr w:rsidR="0076630D" w14:paraId="5271A19F" w14:textId="77777777">
        <w:tc>
          <w:tcPr>
            <w:tcW w:w="2765" w:type="dxa"/>
          </w:tcPr>
          <w:p w14:paraId="62E74C80" w14:textId="77777777" w:rsidR="0076630D" w:rsidRDefault="00D7272D">
            <w:pPr>
              <w:widowControl/>
              <w:jc w:val="left"/>
              <w:rPr>
                <w:rFonts w:asciiTheme="minorEastAsia" w:hAnsiTheme="minorEastAsia"/>
              </w:rPr>
            </w:pPr>
            <w:r>
              <w:rPr>
                <w:rFonts w:asciiTheme="minorEastAsia" w:hAnsiTheme="minorEastAsia" w:hint="eastAsia"/>
              </w:rPr>
              <w:t>GWN780</w:t>
            </w:r>
            <w:r>
              <w:rPr>
                <w:rFonts w:asciiTheme="minorEastAsia" w:hAnsiTheme="minorEastAsia"/>
              </w:rPr>
              <w:t>3P</w:t>
            </w:r>
          </w:p>
        </w:tc>
        <w:tc>
          <w:tcPr>
            <w:tcW w:w="2765" w:type="dxa"/>
          </w:tcPr>
          <w:p w14:paraId="5E6EA8D5" w14:textId="77777777" w:rsidR="0076630D" w:rsidRDefault="00D7272D">
            <w:pPr>
              <w:widowControl/>
              <w:jc w:val="left"/>
              <w:rPr>
                <w:rFonts w:asciiTheme="minorEastAsia" w:hAnsiTheme="minorEastAsia"/>
              </w:rPr>
            </w:pPr>
            <w:r>
              <w:rPr>
                <w:rFonts w:asciiTheme="minorEastAsia" w:hAnsiTheme="minorEastAsia" w:hint="eastAsia"/>
              </w:rPr>
              <w:t>＜73℃</w:t>
            </w:r>
          </w:p>
        </w:tc>
        <w:tc>
          <w:tcPr>
            <w:tcW w:w="2766" w:type="dxa"/>
          </w:tcPr>
          <w:p w14:paraId="564FE784" w14:textId="77777777" w:rsidR="0076630D" w:rsidRDefault="00D7272D">
            <w:pPr>
              <w:widowControl/>
              <w:jc w:val="left"/>
              <w:rPr>
                <w:rFonts w:asciiTheme="minorEastAsia" w:hAnsiTheme="minorEastAsia"/>
              </w:rPr>
            </w:pPr>
            <w:r>
              <w:rPr>
                <w:rFonts w:asciiTheme="minorEastAsia" w:hAnsiTheme="minorEastAsia" w:hint="eastAsia"/>
              </w:rPr>
              <w:t>≥73℃</w:t>
            </w:r>
          </w:p>
        </w:tc>
      </w:tr>
      <w:tr w:rsidR="00E41568" w14:paraId="48613D51" w14:textId="77777777">
        <w:tc>
          <w:tcPr>
            <w:tcW w:w="2765" w:type="dxa"/>
          </w:tcPr>
          <w:p w14:paraId="7589DFC2" w14:textId="557A249E" w:rsidR="00E41568" w:rsidRDefault="00E41568">
            <w:pPr>
              <w:widowControl/>
              <w:jc w:val="left"/>
              <w:rPr>
                <w:rFonts w:asciiTheme="minorEastAsia" w:hAnsiTheme="minorEastAsia"/>
              </w:rPr>
            </w:pPr>
            <w:ins w:id="45" w:author="Microsoft 帐户" w:date="2023-08-24T13:47:00Z">
              <w:r>
                <w:rPr>
                  <w:rFonts w:asciiTheme="minorEastAsia" w:hAnsiTheme="minorEastAsia" w:hint="eastAsia"/>
                </w:rPr>
                <w:t>GWN7806</w:t>
              </w:r>
            </w:ins>
          </w:p>
        </w:tc>
        <w:tc>
          <w:tcPr>
            <w:tcW w:w="2765" w:type="dxa"/>
          </w:tcPr>
          <w:p w14:paraId="455A0FD6" w14:textId="77777777" w:rsidR="00E41568" w:rsidRDefault="00E41568">
            <w:pPr>
              <w:widowControl/>
              <w:jc w:val="left"/>
              <w:rPr>
                <w:rFonts w:asciiTheme="minorEastAsia" w:hAnsiTheme="minorEastAsia"/>
              </w:rPr>
            </w:pPr>
          </w:p>
        </w:tc>
        <w:tc>
          <w:tcPr>
            <w:tcW w:w="2766" w:type="dxa"/>
          </w:tcPr>
          <w:p w14:paraId="2B1E66FA" w14:textId="77777777" w:rsidR="00E41568" w:rsidRDefault="00E41568">
            <w:pPr>
              <w:widowControl/>
              <w:jc w:val="left"/>
              <w:rPr>
                <w:rFonts w:asciiTheme="minorEastAsia" w:hAnsiTheme="minorEastAsia"/>
              </w:rPr>
            </w:pPr>
          </w:p>
        </w:tc>
      </w:tr>
      <w:tr w:rsidR="00E41568" w14:paraId="46A97811" w14:textId="77777777">
        <w:tc>
          <w:tcPr>
            <w:tcW w:w="2765" w:type="dxa"/>
          </w:tcPr>
          <w:p w14:paraId="1677D154" w14:textId="60F23677" w:rsidR="00E41568" w:rsidRDefault="00E41568">
            <w:pPr>
              <w:widowControl/>
              <w:jc w:val="left"/>
              <w:rPr>
                <w:rFonts w:asciiTheme="minorEastAsia" w:hAnsiTheme="minorEastAsia"/>
              </w:rPr>
            </w:pPr>
            <w:ins w:id="46" w:author="Microsoft 帐户" w:date="2023-08-24T13:47:00Z">
              <w:r>
                <w:rPr>
                  <w:rFonts w:asciiTheme="minorEastAsia" w:hAnsiTheme="minorEastAsia" w:hint="eastAsia"/>
                </w:rPr>
                <w:t>GWN7806P</w:t>
              </w:r>
            </w:ins>
          </w:p>
        </w:tc>
        <w:tc>
          <w:tcPr>
            <w:tcW w:w="2765" w:type="dxa"/>
          </w:tcPr>
          <w:p w14:paraId="0DA65292" w14:textId="77777777" w:rsidR="00E41568" w:rsidRDefault="00E41568">
            <w:pPr>
              <w:widowControl/>
              <w:jc w:val="left"/>
              <w:rPr>
                <w:rFonts w:asciiTheme="minorEastAsia" w:hAnsiTheme="minorEastAsia"/>
              </w:rPr>
            </w:pPr>
          </w:p>
        </w:tc>
        <w:tc>
          <w:tcPr>
            <w:tcW w:w="2766" w:type="dxa"/>
          </w:tcPr>
          <w:p w14:paraId="40BA505B" w14:textId="77777777" w:rsidR="00E41568" w:rsidRDefault="00E41568">
            <w:pPr>
              <w:widowControl/>
              <w:jc w:val="left"/>
              <w:rPr>
                <w:rFonts w:asciiTheme="minorEastAsia" w:hAnsiTheme="minorEastAsia"/>
              </w:rPr>
            </w:pPr>
          </w:p>
        </w:tc>
      </w:tr>
      <w:tr w:rsidR="00E41568" w14:paraId="0997B281" w14:textId="77777777">
        <w:tc>
          <w:tcPr>
            <w:tcW w:w="2765" w:type="dxa"/>
          </w:tcPr>
          <w:p w14:paraId="6DDCBD48" w14:textId="216B70AE" w:rsidR="00E41568" w:rsidRDefault="00E41568">
            <w:pPr>
              <w:widowControl/>
              <w:jc w:val="left"/>
              <w:rPr>
                <w:rFonts w:asciiTheme="minorEastAsia" w:hAnsiTheme="minorEastAsia"/>
              </w:rPr>
            </w:pPr>
            <w:ins w:id="47" w:author="Microsoft 帐户" w:date="2023-08-24T13:47:00Z">
              <w:r>
                <w:rPr>
                  <w:rFonts w:asciiTheme="minorEastAsia" w:hAnsiTheme="minorEastAsia" w:hint="eastAsia"/>
                </w:rPr>
                <w:t>GWN7811</w:t>
              </w:r>
              <w:r>
                <w:rPr>
                  <w:rFonts w:asciiTheme="minorEastAsia" w:hAnsiTheme="minorEastAsia"/>
                </w:rPr>
                <w:t>/GWN7811P</w:t>
              </w:r>
            </w:ins>
          </w:p>
        </w:tc>
        <w:tc>
          <w:tcPr>
            <w:tcW w:w="2765" w:type="dxa"/>
          </w:tcPr>
          <w:p w14:paraId="485675D5" w14:textId="77777777" w:rsidR="00E41568" w:rsidRDefault="00E41568">
            <w:pPr>
              <w:widowControl/>
              <w:jc w:val="left"/>
              <w:rPr>
                <w:rFonts w:asciiTheme="minorEastAsia" w:hAnsiTheme="minorEastAsia"/>
              </w:rPr>
            </w:pPr>
          </w:p>
        </w:tc>
        <w:tc>
          <w:tcPr>
            <w:tcW w:w="2766" w:type="dxa"/>
          </w:tcPr>
          <w:p w14:paraId="37F33DD4" w14:textId="77777777" w:rsidR="00E41568" w:rsidRDefault="00E41568">
            <w:pPr>
              <w:widowControl/>
              <w:jc w:val="left"/>
              <w:rPr>
                <w:rFonts w:asciiTheme="minorEastAsia" w:hAnsiTheme="minorEastAsia"/>
              </w:rPr>
            </w:pPr>
          </w:p>
        </w:tc>
      </w:tr>
      <w:tr w:rsidR="00E41568" w14:paraId="494B0A48" w14:textId="77777777">
        <w:tc>
          <w:tcPr>
            <w:tcW w:w="2765" w:type="dxa"/>
          </w:tcPr>
          <w:p w14:paraId="584553D5" w14:textId="5405E297" w:rsidR="00E41568" w:rsidRDefault="00E41568">
            <w:pPr>
              <w:widowControl/>
              <w:jc w:val="left"/>
              <w:rPr>
                <w:rFonts w:asciiTheme="minorEastAsia" w:hAnsiTheme="minorEastAsia"/>
              </w:rPr>
            </w:pPr>
            <w:ins w:id="48" w:author="Microsoft 帐户" w:date="2023-08-24T13:47:00Z">
              <w:r>
                <w:rPr>
                  <w:rFonts w:asciiTheme="minorEastAsia" w:hAnsiTheme="minorEastAsia" w:hint="eastAsia"/>
                </w:rPr>
                <w:t>GWN7812P</w:t>
              </w:r>
            </w:ins>
          </w:p>
        </w:tc>
        <w:tc>
          <w:tcPr>
            <w:tcW w:w="2765" w:type="dxa"/>
          </w:tcPr>
          <w:p w14:paraId="76ADF222" w14:textId="77777777" w:rsidR="00E41568" w:rsidRDefault="00E41568">
            <w:pPr>
              <w:widowControl/>
              <w:jc w:val="left"/>
              <w:rPr>
                <w:rFonts w:asciiTheme="minorEastAsia" w:hAnsiTheme="minorEastAsia"/>
              </w:rPr>
            </w:pPr>
          </w:p>
        </w:tc>
        <w:tc>
          <w:tcPr>
            <w:tcW w:w="2766" w:type="dxa"/>
          </w:tcPr>
          <w:p w14:paraId="0A2F07CD" w14:textId="77777777" w:rsidR="00E41568" w:rsidRDefault="00E41568">
            <w:pPr>
              <w:widowControl/>
              <w:jc w:val="left"/>
              <w:rPr>
                <w:rFonts w:asciiTheme="minorEastAsia" w:hAnsiTheme="minorEastAsia"/>
              </w:rPr>
            </w:pPr>
          </w:p>
        </w:tc>
      </w:tr>
      <w:tr w:rsidR="00E41568" w14:paraId="0FBF527D" w14:textId="77777777">
        <w:tc>
          <w:tcPr>
            <w:tcW w:w="2765" w:type="dxa"/>
          </w:tcPr>
          <w:p w14:paraId="7C1E86C0" w14:textId="00D2AA34" w:rsidR="00E41568" w:rsidRDefault="00E41568">
            <w:pPr>
              <w:widowControl/>
              <w:jc w:val="left"/>
              <w:rPr>
                <w:rFonts w:asciiTheme="minorEastAsia" w:hAnsiTheme="minorEastAsia"/>
              </w:rPr>
            </w:pPr>
            <w:ins w:id="49" w:author="Microsoft 帐户" w:date="2023-08-24T13:47:00Z">
              <w:r>
                <w:rPr>
                  <w:rFonts w:asciiTheme="minorEastAsia" w:hAnsiTheme="minorEastAsia" w:hint="eastAsia"/>
                </w:rPr>
                <w:t>GWN7813</w:t>
              </w:r>
            </w:ins>
          </w:p>
        </w:tc>
        <w:tc>
          <w:tcPr>
            <w:tcW w:w="2765" w:type="dxa"/>
          </w:tcPr>
          <w:p w14:paraId="3A246D96" w14:textId="77777777" w:rsidR="00E41568" w:rsidRDefault="00E41568">
            <w:pPr>
              <w:widowControl/>
              <w:jc w:val="left"/>
              <w:rPr>
                <w:rFonts w:asciiTheme="minorEastAsia" w:hAnsiTheme="minorEastAsia"/>
              </w:rPr>
            </w:pPr>
          </w:p>
        </w:tc>
        <w:tc>
          <w:tcPr>
            <w:tcW w:w="2766" w:type="dxa"/>
          </w:tcPr>
          <w:p w14:paraId="228CD475" w14:textId="77777777" w:rsidR="00E41568" w:rsidRDefault="00E41568">
            <w:pPr>
              <w:widowControl/>
              <w:jc w:val="left"/>
              <w:rPr>
                <w:rFonts w:asciiTheme="minorEastAsia" w:hAnsiTheme="minorEastAsia"/>
              </w:rPr>
            </w:pPr>
          </w:p>
        </w:tc>
      </w:tr>
      <w:tr w:rsidR="00E41568" w14:paraId="25CDCE8A" w14:textId="77777777">
        <w:tc>
          <w:tcPr>
            <w:tcW w:w="2765" w:type="dxa"/>
          </w:tcPr>
          <w:p w14:paraId="66DD4D7D" w14:textId="2CD83D39" w:rsidR="00E41568" w:rsidRDefault="00E41568">
            <w:pPr>
              <w:widowControl/>
              <w:jc w:val="left"/>
              <w:rPr>
                <w:rFonts w:asciiTheme="minorEastAsia" w:hAnsiTheme="minorEastAsia"/>
              </w:rPr>
            </w:pPr>
            <w:ins w:id="50" w:author="Microsoft 帐户" w:date="2023-08-24T13:47:00Z">
              <w:r>
                <w:rPr>
                  <w:rFonts w:asciiTheme="minorEastAsia" w:hAnsiTheme="minorEastAsia" w:hint="eastAsia"/>
                </w:rPr>
                <w:t>GWN7813P</w:t>
              </w:r>
            </w:ins>
          </w:p>
        </w:tc>
        <w:tc>
          <w:tcPr>
            <w:tcW w:w="2765" w:type="dxa"/>
          </w:tcPr>
          <w:p w14:paraId="52F29AFC" w14:textId="77777777" w:rsidR="00E41568" w:rsidRDefault="00E41568">
            <w:pPr>
              <w:widowControl/>
              <w:jc w:val="left"/>
              <w:rPr>
                <w:rFonts w:asciiTheme="minorEastAsia" w:hAnsiTheme="minorEastAsia"/>
              </w:rPr>
            </w:pPr>
          </w:p>
        </w:tc>
        <w:tc>
          <w:tcPr>
            <w:tcW w:w="2766" w:type="dxa"/>
          </w:tcPr>
          <w:p w14:paraId="4030A8F0" w14:textId="77777777" w:rsidR="00E41568" w:rsidRDefault="00E41568">
            <w:pPr>
              <w:widowControl/>
              <w:jc w:val="left"/>
              <w:rPr>
                <w:rFonts w:asciiTheme="minorEastAsia" w:hAnsiTheme="minorEastAsia"/>
              </w:rPr>
            </w:pPr>
          </w:p>
        </w:tc>
      </w:tr>
      <w:tr w:rsidR="00E41568" w14:paraId="7C518D4A" w14:textId="77777777">
        <w:tc>
          <w:tcPr>
            <w:tcW w:w="2765" w:type="dxa"/>
          </w:tcPr>
          <w:p w14:paraId="2DB05A90" w14:textId="7E7E99F1" w:rsidR="00E41568" w:rsidRDefault="00E41568">
            <w:pPr>
              <w:widowControl/>
              <w:jc w:val="left"/>
              <w:rPr>
                <w:rFonts w:asciiTheme="minorEastAsia" w:hAnsiTheme="minorEastAsia"/>
              </w:rPr>
            </w:pPr>
            <w:ins w:id="51" w:author="Microsoft 帐户" w:date="2023-08-24T13:47:00Z">
              <w:r>
                <w:rPr>
                  <w:rFonts w:asciiTheme="minorEastAsia" w:hAnsiTheme="minorEastAsia" w:hint="eastAsia"/>
                </w:rPr>
                <w:t>GWN7832</w:t>
              </w:r>
            </w:ins>
          </w:p>
        </w:tc>
        <w:tc>
          <w:tcPr>
            <w:tcW w:w="2765" w:type="dxa"/>
          </w:tcPr>
          <w:p w14:paraId="618F0015" w14:textId="77777777" w:rsidR="00E41568" w:rsidRDefault="00E41568">
            <w:pPr>
              <w:widowControl/>
              <w:jc w:val="left"/>
              <w:rPr>
                <w:rFonts w:asciiTheme="minorEastAsia" w:hAnsiTheme="minorEastAsia"/>
              </w:rPr>
            </w:pPr>
          </w:p>
        </w:tc>
        <w:tc>
          <w:tcPr>
            <w:tcW w:w="2766" w:type="dxa"/>
          </w:tcPr>
          <w:p w14:paraId="46030131" w14:textId="77777777" w:rsidR="00E41568" w:rsidRDefault="00E41568">
            <w:pPr>
              <w:widowControl/>
              <w:jc w:val="left"/>
              <w:rPr>
                <w:rFonts w:asciiTheme="minorEastAsia" w:hAnsiTheme="minorEastAsia"/>
              </w:rPr>
            </w:pPr>
          </w:p>
        </w:tc>
      </w:tr>
      <w:tr w:rsidR="00E41568" w14:paraId="30FB1F44" w14:textId="77777777">
        <w:tc>
          <w:tcPr>
            <w:tcW w:w="2765" w:type="dxa"/>
          </w:tcPr>
          <w:p w14:paraId="1919AB8C" w14:textId="6522396C" w:rsidR="00E41568" w:rsidRDefault="00E41568">
            <w:pPr>
              <w:widowControl/>
              <w:jc w:val="left"/>
              <w:rPr>
                <w:rFonts w:asciiTheme="minorEastAsia" w:hAnsiTheme="minorEastAsia"/>
              </w:rPr>
            </w:pPr>
            <w:ins w:id="52" w:author="Microsoft 帐户" w:date="2023-08-24T13:47:00Z">
              <w:r>
                <w:rPr>
                  <w:rFonts w:asciiTheme="minorEastAsia" w:hAnsiTheme="minorEastAsia" w:hint="eastAsia"/>
                </w:rPr>
                <w:t>GWN7831</w:t>
              </w:r>
            </w:ins>
          </w:p>
        </w:tc>
        <w:tc>
          <w:tcPr>
            <w:tcW w:w="2765" w:type="dxa"/>
          </w:tcPr>
          <w:p w14:paraId="08D6DF3F" w14:textId="77777777" w:rsidR="00E41568" w:rsidRDefault="00E41568">
            <w:pPr>
              <w:widowControl/>
              <w:jc w:val="left"/>
              <w:rPr>
                <w:rFonts w:asciiTheme="minorEastAsia" w:hAnsiTheme="minorEastAsia"/>
              </w:rPr>
            </w:pPr>
          </w:p>
        </w:tc>
        <w:tc>
          <w:tcPr>
            <w:tcW w:w="2766" w:type="dxa"/>
          </w:tcPr>
          <w:p w14:paraId="363F2F02" w14:textId="77777777" w:rsidR="00E41568" w:rsidRDefault="00E41568">
            <w:pPr>
              <w:widowControl/>
              <w:jc w:val="left"/>
              <w:rPr>
                <w:rFonts w:asciiTheme="minorEastAsia" w:hAnsiTheme="minorEastAsia"/>
              </w:rPr>
            </w:pPr>
          </w:p>
        </w:tc>
      </w:tr>
      <w:tr w:rsidR="00E41568" w14:paraId="3385DC95" w14:textId="77777777">
        <w:tc>
          <w:tcPr>
            <w:tcW w:w="2765" w:type="dxa"/>
          </w:tcPr>
          <w:p w14:paraId="4A847BD6" w14:textId="2B2CD73E" w:rsidR="00E41568" w:rsidRDefault="00E41568">
            <w:pPr>
              <w:widowControl/>
              <w:jc w:val="left"/>
              <w:rPr>
                <w:rFonts w:asciiTheme="minorEastAsia" w:hAnsiTheme="minorEastAsia"/>
              </w:rPr>
            </w:pPr>
            <w:ins w:id="53" w:author="Microsoft 帐户" w:date="2023-08-24T13:48:00Z">
              <w:r>
                <w:rPr>
                  <w:rFonts w:asciiTheme="minorEastAsia" w:hAnsiTheme="minorEastAsia" w:hint="eastAsia"/>
                </w:rPr>
                <w:t>GWN7830</w:t>
              </w:r>
            </w:ins>
          </w:p>
        </w:tc>
        <w:tc>
          <w:tcPr>
            <w:tcW w:w="2765" w:type="dxa"/>
          </w:tcPr>
          <w:p w14:paraId="578F9808" w14:textId="77777777" w:rsidR="00E41568" w:rsidRDefault="00E41568">
            <w:pPr>
              <w:widowControl/>
              <w:jc w:val="left"/>
              <w:rPr>
                <w:rFonts w:asciiTheme="minorEastAsia" w:hAnsiTheme="minorEastAsia"/>
              </w:rPr>
            </w:pPr>
          </w:p>
        </w:tc>
        <w:tc>
          <w:tcPr>
            <w:tcW w:w="2766" w:type="dxa"/>
          </w:tcPr>
          <w:p w14:paraId="3AC85C33" w14:textId="77777777" w:rsidR="00E41568" w:rsidRDefault="00E41568">
            <w:pPr>
              <w:widowControl/>
              <w:jc w:val="left"/>
              <w:rPr>
                <w:rFonts w:asciiTheme="minorEastAsia" w:hAnsiTheme="minorEastAsia"/>
              </w:rPr>
            </w:pPr>
          </w:p>
        </w:tc>
      </w:tr>
      <w:tr w:rsidR="00E41568" w14:paraId="6C0BBE8D" w14:textId="77777777">
        <w:tc>
          <w:tcPr>
            <w:tcW w:w="2765" w:type="dxa"/>
          </w:tcPr>
          <w:p w14:paraId="29D52ACB" w14:textId="724A256F" w:rsidR="00E41568" w:rsidRDefault="00E41568">
            <w:pPr>
              <w:widowControl/>
              <w:jc w:val="left"/>
              <w:rPr>
                <w:rFonts w:asciiTheme="minorEastAsia" w:hAnsiTheme="minorEastAsia"/>
              </w:rPr>
            </w:pPr>
            <w:ins w:id="54" w:author="Microsoft 帐户" w:date="2023-08-24T13:48:00Z">
              <w:r>
                <w:rPr>
                  <w:rFonts w:asciiTheme="minorEastAsia" w:hAnsiTheme="minorEastAsia" w:hint="eastAsia"/>
                </w:rPr>
                <w:t>GWN7816</w:t>
              </w:r>
            </w:ins>
          </w:p>
        </w:tc>
        <w:tc>
          <w:tcPr>
            <w:tcW w:w="2765" w:type="dxa"/>
          </w:tcPr>
          <w:p w14:paraId="71D789C1" w14:textId="77777777" w:rsidR="00E41568" w:rsidRDefault="00E41568">
            <w:pPr>
              <w:widowControl/>
              <w:jc w:val="left"/>
              <w:rPr>
                <w:rFonts w:asciiTheme="minorEastAsia" w:hAnsiTheme="minorEastAsia"/>
              </w:rPr>
            </w:pPr>
          </w:p>
        </w:tc>
        <w:tc>
          <w:tcPr>
            <w:tcW w:w="2766" w:type="dxa"/>
          </w:tcPr>
          <w:p w14:paraId="74CCB369" w14:textId="77777777" w:rsidR="00E41568" w:rsidRDefault="00E41568">
            <w:pPr>
              <w:widowControl/>
              <w:jc w:val="left"/>
              <w:rPr>
                <w:rFonts w:asciiTheme="minorEastAsia" w:hAnsiTheme="minorEastAsia"/>
              </w:rPr>
            </w:pPr>
          </w:p>
        </w:tc>
      </w:tr>
      <w:tr w:rsidR="00E41568" w14:paraId="77021B86" w14:textId="77777777">
        <w:tc>
          <w:tcPr>
            <w:tcW w:w="2765" w:type="dxa"/>
          </w:tcPr>
          <w:p w14:paraId="2C658435" w14:textId="33A3BA43" w:rsidR="00E41568" w:rsidRDefault="00E41568">
            <w:pPr>
              <w:widowControl/>
              <w:jc w:val="left"/>
              <w:rPr>
                <w:rFonts w:asciiTheme="minorEastAsia" w:hAnsiTheme="minorEastAsia"/>
              </w:rPr>
            </w:pPr>
            <w:ins w:id="55" w:author="Microsoft 帐户" w:date="2023-08-24T13:48:00Z">
              <w:r>
                <w:rPr>
                  <w:rFonts w:asciiTheme="minorEastAsia" w:hAnsiTheme="minorEastAsia" w:hint="eastAsia"/>
                </w:rPr>
                <w:t>GWN7816</w:t>
              </w:r>
              <w:r>
                <w:rPr>
                  <w:rFonts w:asciiTheme="minorEastAsia" w:hAnsiTheme="minorEastAsia"/>
                </w:rPr>
                <w:t>P</w:t>
              </w:r>
            </w:ins>
          </w:p>
        </w:tc>
        <w:tc>
          <w:tcPr>
            <w:tcW w:w="2765" w:type="dxa"/>
          </w:tcPr>
          <w:p w14:paraId="4D8DBBCC" w14:textId="77777777" w:rsidR="00E41568" w:rsidRDefault="00E41568">
            <w:pPr>
              <w:widowControl/>
              <w:jc w:val="left"/>
              <w:rPr>
                <w:rFonts w:asciiTheme="minorEastAsia" w:hAnsiTheme="minorEastAsia"/>
              </w:rPr>
            </w:pPr>
          </w:p>
        </w:tc>
        <w:tc>
          <w:tcPr>
            <w:tcW w:w="2766" w:type="dxa"/>
          </w:tcPr>
          <w:p w14:paraId="516A5315" w14:textId="77777777" w:rsidR="00E41568" w:rsidRDefault="00E41568">
            <w:pPr>
              <w:widowControl/>
              <w:jc w:val="left"/>
              <w:rPr>
                <w:rFonts w:asciiTheme="minorEastAsia" w:hAnsiTheme="minorEastAsia"/>
              </w:rPr>
            </w:pPr>
          </w:p>
        </w:tc>
      </w:tr>
      <w:tr w:rsidR="0076630D" w14:paraId="583AADE1" w14:textId="77777777">
        <w:tc>
          <w:tcPr>
            <w:tcW w:w="2765" w:type="dxa"/>
          </w:tcPr>
          <w:p w14:paraId="6C523577" w14:textId="77777777" w:rsidR="0076630D" w:rsidRDefault="0076630D">
            <w:pPr>
              <w:widowControl/>
              <w:jc w:val="left"/>
              <w:rPr>
                <w:rFonts w:asciiTheme="minorEastAsia" w:hAnsiTheme="minorEastAsia"/>
              </w:rPr>
            </w:pPr>
          </w:p>
        </w:tc>
        <w:tc>
          <w:tcPr>
            <w:tcW w:w="2765" w:type="dxa"/>
          </w:tcPr>
          <w:p w14:paraId="28D9F4DE" w14:textId="77777777" w:rsidR="0076630D" w:rsidRDefault="0076630D">
            <w:pPr>
              <w:widowControl/>
              <w:jc w:val="left"/>
              <w:rPr>
                <w:rFonts w:asciiTheme="minorEastAsia" w:hAnsiTheme="minorEastAsia"/>
              </w:rPr>
            </w:pPr>
          </w:p>
        </w:tc>
        <w:tc>
          <w:tcPr>
            <w:tcW w:w="2766" w:type="dxa"/>
          </w:tcPr>
          <w:p w14:paraId="4C93AC02" w14:textId="77777777" w:rsidR="0076630D" w:rsidRDefault="0076630D">
            <w:pPr>
              <w:widowControl/>
              <w:jc w:val="left"/>
              <w:rPr>
                <w:rFonts w:asciiTheme="minorEastAsia" w:hAnsiTheme="minorEastAsia"/>
              </w:rPr>
            </w:pPr>
          </w:p>
        </w:tc>
      </w:tr>
    </w:tbl>
    <w:p w14:paraId="5E2D72D1" w14:textId="77777777" w:rsidR="0076630D" w:rsidRDefault="0076630D">
      <w:pPr>
        <w:widowControl/>
        <w:jc w:val="left"/>
        <w:rPr>
          <w:rFonts w:ascii="微软雅黑" w:eastAsia="微软雅黑" w:hAnsi="微软雅黑"/>
        </w:rPr>
      </w:pPr>
    </w:p>
    <w:p w14:paraId="109AB337" w14:textId="77777777" w:rsidR="0076630D" w:rsidRDefault="0076630D">
      <w:pPr>
        <w:widowControl/>
        <w:jc w:val="left"/>
        <w:rPr>
          <w:rFonts w:ascii="微软雅黑" w:eastAsia="微软雅黑" w:hAnsi="微软雅黑"/>
        </w:rPr>
      </w:pPr>
    </w:p>
    <w:p w14:paraId="19D9FF0D" w14:textId="77777777" w:rsidR="0076630D" w:rsidRDefault="0076630D">
      <w:pPr>
        <w:widowControl/>
        <w:jc w:val="left"/>
        <w:rPr>
          <w:rFonts w:ascii="微软雅黑" w:eastAsia="微软雅黑" w:hAnsi="微软雅黑"/>
        </w:rPr>
      </w:pPr>
    </w:p>
    <w:p w14:paraId="5B1A66CB" w14:textId="77777777" w:rsidR="0076630D" w:rsidRDefault="00D7272D">
      <w:pPr>
        <w:widowControl/>
        <w:jc w:val="left"/>
        <w:rPr>
          <w:rFonts w:ascii="微软雅黑" w:eastAsia="微软雅黑" w:hAnsi="微软雅黑"/>
        </w:rPr>
      </w:pPr>
      <w:r>
        <w:rPr>
          <w:rFonts w:ascii="微软雅黑" w:eastAsia="微软雅黑" w:hAnsi="微软雅黑"/>
        </w:rPr>
        <w:br w:type="page"/>
      </w:r>
    </w:p>
    <w:p w14:paraId="1EE6681E" w14:textId="77777777" w:rsidR="0076630D" w:rsidRDefault="00D7272D">
      <w:pPr>
        <w:pStyle w:val="1"/>
        <w:rPr>
          <w:rFonts w:ascii="微软雅黑" w:eastAsia="微软雅黑" w:hAnsi="微软雅黑"/>
        </w:rPr>
      </w:pPr>
      <w:bookmarkStart w:id="56" w:name="_Toc149138805"/>
      <w:r>
        <w:rPr>
          <w:rFonts w:ascii="微软雅黑" w:eastAsia="微软雅黑" w:hAnsi="微软雅黑" w:hint="eastAsia"/>
        </w:rPr>
        <w:lastRenderedPageBreak/>
        <w:t>以太网业务/</w:t>
      </w:r>
      <w:r>
        <w:rPr>
          <w:rFonts w:ascii="微软雅黑" w:eastAsia="微软雅黑" w:hAnsi="微软雅黑"/>
        </w:rPr>
        <w:t>Switching</w:t>
      </w:r>
      <w:bookmarkEnd w:id="56"/>
    </w:p>
    <w:p w14:paraId="08350FBC" w14:textId="77777777" w:rsidR="0076630D" w:rsidRDefault="00D7272D">
      <w:pPr>
        <w:pStyle w:val="20"/>
        <w:numPr>
          <w:ilvl w:val="1"/>
          <w:numId w:val="1"/>
        </w:numPr>
        <w:rPr>
          <w:rFonts w:ascii="微软雅黑" w:eastAsia="微软雅黑" w:hAnsi="微软雅黑"/>
        </w:rPr>
      </w:pPr>
      <w:bookmarkStart w:id="57" w:name="_端口基本配置/Port_Basic_Settings(FP1B)"/>
      <w:bookmarkStart w:id="58" w:name="_Toc149138806"/>
      <w:bookmarkEnd w:id="57"/>
      <w:r>
        <w:rPr>
          <w:rFonts w:ascii="微软雅黑" w:eastAsia="微软雅黑" w:hAnsi="微软雅黑" w:hint="eastAsia"/>
        </w:rPr>
        <w:t>端口基本配置/Port</w:t>
      </w:r>
      <w:r>
        <w:rPr>
          <w:rFonts w:ascii="微软雅黑" w:eastAsia="微软雅黑" w:hAnsi="微软雅黑"/>
        </w:rPr>
        <w:t xml:space="preserve"> Basic Settings</w:t>
      </w:r>
      <w:r>
        <w:rPr>
          <w:rFonts w:ascii="微软雅黑" w:eastAsia="微软雅黑" w:hAnsi="微软雅黑"/>
          <w:color w:val="EEECE1" w:themeColor="background2"/>
          <w:highlight w:val="red"/>
        </w:rPr>
        <w:t>(FP1B)</w:t>
      </w:r>
      <w:bookmarkEnd w:id="58"/>
    </w:p>
    <w:p w14:paraId="76A941B0" w14:textId="0C4754D4" w:rsidR="0076630D" w:rsidRDefault="00D7272D" w:rsidP="004F0F95">
      <w:pPr>
        <w:ind w:firstLine="420"/>
        <w:rPr>
          <w:ins w:id="59" w:author="Microsoft 帐户" w:date="2023-10-27T10:27:00Z"/>
          <w:rFonts w:ascii="微软雅黑" w:eastAsia="微软雅黑" w:hAnsi="微软雅黑"/>
        </w:rPr>
      </w:pPr>
      <w:r>
        <w:rPr>
          <w:rFonts w:ascii="微软雅黑" w:eastAsia="微软雅黑" w:hAnsi="微软雅黑" w:hint="eastAsia"/>
        </w:rPr>
        <w:t>接口配置</w:t>
      </w:r>
      <w:r>
        <w:rPr>
          <w:rFonts w:ascii="微软雅黑" w:eastAsia="微软雅黑" w:hAnsi="微软雅黑"/>
        </w:rPr>
        <w:t>模块主要</w:t>
      </w:r>
      <w:r>
        <w:rPr>
          <w:rFonts w:ascii="微软雅黑" w:eastAsia="微软雅黑" w:hAnsi="微软雅黑" w:hint="eastAsia"/>
        </w:rPr>
        <w:t>用于</w:t>
      </w:r>
      <w:r>
        <w:rPr>
          <w:rFonts w:ascii="微软雅黑" w:eastAsia="微软雅黑" w:hAnsi="微软雅黑"/>
        </w:rPr>
        <w:t>配置接口，包括电口</w:t>
      </w:r>
      <w:r>
        <w:rPr>
          <w:rFonts w:ascii="微软雅黑" w:eastAsia="微软雅黑" w:hAnsi="微软雅黑" w:hint="eastAsia"/>
        </w:rPr>
        <w:t>、</w:t>
      </w:r>
      <w:r>
        <w:rPr>
          <w:rFonts w:ascii="微软雅黑" w:eastAsia="微软雅黑" w:hAnsi="微软雅黑"/>
        </w:rPr>
        <w:t>光口</w:t>
      </w:r>
      <w:r>
        <w:rPr>
          <w:rFonts w:ascii="微软雅黑" w:eastAsia="微软雅黑" w:hAnsi="微软雅黑" w:hint="eastAsia"/>
        </w:rPr>
        <w:t>和</w:t>
      </w:r>
      <w:r>
        <w:rPr>
          <w:rFonts w:ascii="微软雅黑" w:eastAsia="微软雅黑" w:hAnsi="微软雅黑"/>
        </w:rPr>
        <w:t>聚合接口。</w:t>
      </w:r>
    </w:p>
    <w:p w14:paraId="5812B4F4" w14:textId="54CFE62C" w:rsidR="004F0F95" w:rsidRDefault="004F0F95" w:rsidP="004F0F95">
      <w:pPr>
        <w:ind w:firstLine="420"/>
        <w:rPr>
          <w:rFonts w:ascii="微软雅黑" w:eastAsia="微软雅黑" w:hAnsi="微软雅黑" w:hint="eastAsia"/>
        </w:rPr>
      </w:pPr>
      <w:ins w:id="60" w:author="Microsoft 帐户" w:date="2023-10-27T10:27:00Z">
        <w:r>
          <w:rPr>
            <w:rFonts w:ascii="微软雅黑" w:eastAsia="微软雅黑" w:hAnsi="微软雅黑" w:hint="eastAsia"/>
          </w:rPr>
          <w:t>支持</w:t>
        </w:r>
        <w:r>
          <w:rPr>
            <w:rFonts w:ascii="微软雅黑" w:eastAsia="微软雅黑" w:hAnsi="微软雅黑"/>
          </w:rPr>
          <w:t>端口组配置</w:t>
        </w:r>
      </w:ins>
      <w:ins w:id="61" w:author="Microsoft 帐户" w:date="2023-10-27T10:46:00Z">
        <w:r>
          <w:rPr>
            <w:rFonts w:ascii="微软雅黑" w:eastAsia="微软雅黑" w:hAnsi="微软雅黑" w:hint="eastAsia"/>
          </w:rPr>
          <w:t>，</w:t>
        </w:r>
        <w:r>
          <w:rPr>
            <w:rFonts w:ascii="微软雅黑" w:eastAsia="微软雅黑" w:hAnsi="微软雅黑"/>
          </w:rPr>
          <w:t>支持批量端口</w:t>
        </w:r>
        <w:r>
          <w:rPr>
            <w:rFonts w:ascii="微软雅黑" w:eastAsia="微软雅黑" w:hAnsi="微软雅黑" w:hint="eastAsia"/>
          </w:rPr>
          <w:t>快速配置。</w:t>
        </w:r>
      </w:ins>
      <w:r w:rsidR="00AB6458">
        <w:rPr>
          <w:rFonts w:ascii="微软雅黑" w:eastAsia="微软雅黑" w:hAnsi="微软雅黑"/>
          <w:color w:val="EEECE1" w:themeColor="background2"/>
          <w:highlight w:val="darkGreen"/>
        </w:rPr>
        <w:t>(FP2)</w:t>
      </w:r>
    </w:p>
    <w:p w14:paraId="5649E516" w14:textId="77777777" w:rsidR="0076630D" w:rsidRDefault="0076630D">
      <w:pPr>
        <w:rPr>
          <w:rFonts w:ascii="微软雅黑" w:eastAsia="微软雅黑" w:hAnsi="微软雅黑"/>
        </w:rPr>
      </w:pPr>
    </w:p>
    <w:p w14:paraId="32709F97" w14:textId="10BC7EA5" w:rsidR="00B8192E" w:rsidRDefault="00D7272D">
      <w:pPr>
        <w:rPr>
          <w:rFonts w:ascii="微软雅黑" w:eastAsia="微软雅黑" w:hAnsi="微软雅黑" w:hint="eastAsia"/>
        </w:rPr>
      </w:pPr>
      <w:r>
        <w:rPr>
          <w:rFonts w:ascii="微软雅黑" w:eastAsia="微软雅黑" w:hAnsi="微软雅黑" w:hint="eastAsia"/>
        </w:rPr>
        <w:t>【配置参数】</w:t>
      </w:r>
    </w:p>
    <w:p w14:paraId="0166DAFB" w14:textId="77777777" w:rsidR="0076630D" w:rsidRDefault="00D7272D">
      <w:pPr>
        <w:pStyle w:val="af2"/>
        <w:numPr>
          <w:ilvl w:val="0"/>
          <w:numId w:val="71"/>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需要配置的交换机</w:t>
      </w:r>
      <w:r>
        <w:rPr>
          <w:rFonts w:ascii="微软雅黑" w:eastAsia="微软雅黑" w:hAnsi="微软雅黑" w:hint="eastAsia"/>
        </w:rPr>
        <w:t>接口，</w:t>
      </w:r>
      <w:r>
        <w:rPr>
          <w:rFonts w:ascii="微软雅黑" w:eastAsia="微软雅黑" w:hAnsi="微软雅黑"/>
        </w:rPr>
        <w:t>包括电口、</w:t>
      </w:r>
      <w:r>
        <w:rPr>
          <w:rFonts w:ascii="微软雅黑" w:eastAsia="微软雅黑" w:hAnsi="微软雅黑" w:hint="eastAsia"/>
        </w:rPr>
        <w:t>光口和</w:t>
      </w:r>
      <w:r>
        <w:rPr>
          <w:rFonts w:ascii="微软雅黑" w:eastAsia="微软雅黑" w:hAnsi="微软雅黑"/>
        </w:rPr>
        <w:t>聚合</w:t>
      </w: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支持多选（只能选择</w:t>
      </w:r>
      <w:r>
        <w:rPr>
          <w:rFonts w:ascii="微软雅黑" w:eastAsia="微软雅黑" w:hAnsi="微软雅黑"/>
        </w:rPr>
        <w:t>单一类型的接口</w:t>
      </w:r>
      <w:r>
        <w:rPr>
          <w:rFonts w:ascii="微软雅黑" w:eastAsia="微软雅黑" w:hAnsi="微软雅黑" w:hint="eastAsia"/>
        </w:rPr>
        <w:t>）</w:t>
      </w:r>
      <w:r>
        <w:rPr>
          <w:rFonts w:ascii="微软雅黑" w:eastAsia="微软雅黑" w:hAnsi="微软雅黑"/>
        </w:rPr>
        <w:t>进行批量配置。</w:t>
      </w:r>
    </w:p>
    <w:p w14:paraId="61EB9025"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GWN78</w:t>
      </w:r>
      <w:r>
        <w:rPr>
          <w:rFonts w:ascii="微软雅黑" w:eastAsia="微软雅黑" w:hAnsi="微软雅黑"/>
        </w:rPr>
        <w:t>0X/1X/2X/3X</w:t>
      </w:r>
      <w:r>
        <w:rPr>
          <w:rFonts w:ascii="微软雅黑" w:eastAsia="微软雅黑" w:hAnsi="微软雅黑" w:hint="eastAsia"/>
        </w:rPr>
        <w:t>的</w:t>
      </w:r>
      <w:r>
        <w:rPr>
          <w:rFonts w:ascii="微软雅黑" w:eastAsia="微软雅黑" w:hAnsi="微软雅黑"/>
        </w:rPr>
        <w:t>端口</w:t>
      </w:r>
      <w:r>
        <w:rPr>
          <w:rFonts w:ascii="微软雅黑" w:eastAsia="微软雅黑" w:hAnsi="微软雅黑" w:hint="eastAsia"/>
        </w:rPr>
        <w:t>，</w:t>
      </w:r>
      <w:r>
        <w:rPr>
          <w:rFonts w:ascii="微软雅黑" w:eastAsia="微软雅黑" w:hAnsi="微软雅黑"/>
        </w:rPr>
        <w:t>使用</w:t>
      </w:r>
      <w:r>
        <w:rPr>
          <w:rFonts w:ascii="微软雅黑" w:eastAsia="微软雅黑" w:hAnsi="微软雅黑" w:hint="eastAsia"/>
        </w:rPr>
        <w:t>1/0/</w:t>
      </w:r>
      <w:r>
        <w:rPr>
          <w:rFonts w:ascii="微软雅黑" w:eastAsia="微软雅黑" w:hAnsi="微软雅黑"/>
        </w:rPr>
        <w:t>x表示</w:t>
      </w:r>
      <w:r>
        <w:rPr>
          <w:rFonts w:ascii="微软雅黑" w:eastAsia="微软雅黑" w:hAnsi="微软雅黑" w:hint="eastAsia"/>
        </w:rPr>
        <w:t>。（x</w:t>
      </w:r>
      <w:r>
        <w:rPr>
          <w:rFonts w:ascii="微软雅黑" w:eastAsia="微软雅黑" w:hAnsi="微软雅黑"/>
        </w:rPr>
        <w:t>为端口</w:t>
      </w:r>
      <w:r>
        <w:rPr>
          <w:rFonts w:ascii="微软雅黑" w:eastAsia="微软雅黑" w:hAnsi="微软雅黑" w:hint="eastAsia"/>
        </w:rPr>
        <w:t>序号）</w:t>
      </w:r>
    </w:p>
    <w:p w14:paraId="2505C7CA"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 xml:space="preserve">    </w:t>
      </w:r>
      <w:r>
        <w:rPr>
          <w:rFonts w:ascii="微软雅黑" w:eastAsia="微软雅黑" w:hAnsi="微软雅黑" w:hint="eastAsia"/>
        </w:rPr>
        <w:t>端口编号命名</w:t>
      </w:r>
      <w:r>
        <w:rPr>
          <w:rFonts w:ascii="微软雅黑" w:eastAsia="微软雅黑" w:hAnsi="微软雅黑"/>
        </w:rPr>
        <w:t>规则：</w:t>
      </w:r>
      <w:r>
        <w:rPr>
          <w:rFonts w:ascii="微软雅黑" w:eastAsia="微软雅黑" w:hAnsi="微软雅黑" w:hint="eastAsia"/>
        </w:rPr>
        <w:t>设备</w:t>
      </w:r>
      <w:r>
        <w:rPr>
          <w:rFonts w:ascii="微软雅黑" w:eastAsia="微软雅黑" w:hAnsi="微软雅黑"/>
        </w:rPr>
        <w:t>号</w:t>
      </w:r>
      <w:r>
        <w:rPr>
          <w:rFonts w:ascii="微软雅黑" w:eastAsia="微软雅黑" w:hAnsi="微软雅黑" w:hint="eastAsia"/>
        </w:rPr>
        <w:t>/槽位号/端口号。对于单台没有运行堆叠的交换机，端口编号采用：1/槽位号/端口号（槽位号统一取值为0）。交换机加入堆叠后，接口编号采用：设备号/槽位号/端口号。槽位号与端口号的编号规则与单机状态下一致。</w:t>
      </w:r>
    </w:p>
    <w:p w14:paraId="69CE6859" w14:textId="6F74BB1D" w:rsidR="0076630D" w:rsidRDefault="00D7272D" w:rsidP="00200172">
      <w:pPr>
        <w:pStyle w:val="af2"/>
        <w:numPr>
          <w:ilvl w:val="0"/>
          <w:numId w:val="71"/>
        </w:numPr>
        <w:ind w:firstLineChars="0"/>
        <w:rPr>
          <w:rFonts w:ascii="微软雅黑" w:eastAsia="微软雅黑" w:hAnsi="微软雅黑"/>
        </w:rPr>
      </w:pPr>
      <w:r>
        <w:rPr>
          <w:rFonts w:ascii="微软雅黑" w:eastAsia="微软雅黑" w:hAnsi="微软雅黑" w:hint="eastAsia"/>
        </w:rPr>
        <w:t>接口描述</w:t>
      </w:r>
      <w:r>
        <w:rPr>
          <w:rFonts w:ascii="微软雅黑" w:eastAsia="微软雅黑" w:hAnsi="微软雅黑"/>
        </w:rPr>
        <w:t>：</w:t>
      </w:r>
      <w:r>
        <w:rPr>
          <w:rFonts w:ascii="微软雅黑" w:eastAsia="微软雅黑" w:hAnsi="微软雅黑" w:hint="eastAsia"/>
        </w:rPr>
        <w:t>【text文本框】用于</w:t>
      </w:r>
      <w:r>
        <w:rPr>
          <w:rFonts w:ascii="微软雅黑" w:eastAsia="微软雅黑" w:hAnsi="微软雅黑"/>
        </w:rPr>
        <w:t>配置</w:t>
      </w:r>
      <w:r>
        <w:rPr>
          <w:rFonts w:ascii="微软雅黑" w:eastAsia="微软雅黑" w:hAnsi="微软雅黑" w:hint="eastAsia"/>
        </w:rPr>
        <w:t>此接口</w:t>
      </w:r>
      <w:r>
        <w:rPr>
          <w:rFonts w:ascii="微软雅黑" w:eastAsia="微软雅黑" w:hAnsi="微软雅黑"/>
        </w:rPr>
        <w:t>的信息描述，可以是使用用途描述等，最长</w:t>
      </w:r>
      <w:r>
        <w:rPr>
          <w:rFonts w:ascii="微软雅黑" w:eastAsia="微软雅黑" w:hAnsi="微软雅黑" w:hint="eastAsia"/>
        </w:rPr>
        <w:t>128字符，</w:t>
      </w:r>
      <w:r w:rsidR="00200172">
        <w:rPr>
          <w:rFonts w:ascii="微软雅黑" w:eastAsia="微软雅黑" w:hAnsi="微软雅黑" w:hint="eastAsia"/>
        </w:rPr>
        <w:t>支持的字符</w:t>
      </w:r>
      <w:r w:rsidR="00200172"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200172" w:rsidRPr="00200172">
        <w:rPr>
          <w:rFonts w:ascii="微软雅黑" w:eastAsia="微软雅黑" w:hAnsi="微软雅黑" w:hint="eastAsia"/>
        </w:rPr>
        <w:t>这</w:t>
      </w:r>
      <w:r w:rsidR="00987DC8">
        <w:rPr>
          <w:rFonts w:ascii="微软雅黑" w:eastAsia="微软雅黑" w:hAnsi="微软雅黑"/>
        </w:rPr>
        <w:t>5</w:t>
      </w:r>
      <w:r w:rsidR="00200172" w:rsidRPr="00200172">
        <w:rPr>
          <w:rFonts w:ascii="微软雅黑" w:eastAsia="微软雅黑" w:hAnsi="微软雅黑" w:hint="eastAsia"/>
        </w:rPr>
        <w:t>项</w:t>
      </w:r>
      <w:r w:rsidR="00200172">
        <w:rPr>
          <w:rFonts w:ascii="微软雅黑" w:eastAsia="微软雅黑" w:hAnsi="微软雅黑" w:hint="eastAsia"/>
        </w:rPr>
        <w:t>，</w:t>
      </w:r>
      <w:r w:rsidR="00200172">
        <w:rPr>
          <w:rFonts w:ascii="微软雅黑" w:eastAsia="微软雅黑" w:hAnsi="微软雅黑"/>
        </w:rPr>
        <w:t>不支持</w:t>
      </w:r>
      <w:r w:rsidR="00200172">
        <w:rPr>
          <w:rFonts w:ascii="微软雅黑" w:eastAsia="微软雅黑" w:hAnsi="微软雅黑" w:hint="eastAsia"/>
        </w:rPr>
        <w:t>字符</w:t>
      </w:r>
      <w:r w:rsidR="00200172">
        <w:rPr>
          <w:rFonts w:ascii="微软雅黑" w:eastAsia="微软雅黑" w:hAnsi="微软雅黑"/>
        </w:rPr>
        <w:t>以报错形式提示</w:t>
      </w:r>
    </w:p>
    <w:p w14:paraId="2E86019D" w14:textId="2E98B4EE" w:rsidR="0076630D" w:rsidRDefault="00D7272D">
      <w:pPr>
        <w:pStyle w:val="af2"/>
        <w:numPr>
          <w:ilvl w:val="0"/>
          <w:numId w:val="71"/>
        </w:numPr>
        <w:ind w:firstLineChars="0"/>
        <w:rPr>
          <w:rFonts w:ascii="微软雅黑" w:eastAsia="微软雅黑" w:hAnsi="微软雅黑"/>
        </w:rPr>
      </w:pPr>
      <w:r>
        <w:rPr>
          <w:rFonts w:ascii="微软雅黑" w:eastAsia="微软雅黑" w:hAnsi="微软雅黑" w:hint="eastAsia"/>
        </w:rPr>
        <w:t>工作模式</w:t>
      </w:r>
      <w:r>
        <w:rPr>
          <w:rFonts w:ascii="微软雅黑" w:eastAsia="微软雅黑" w:hAnsi="微软雅黑" w:hint="eastAsia"/>
          <w:highlight w:val="yellow"/>
        </w:rPr>
        <w:t>【仅</w:t>
      </w:r>
      <w:r>
        <w:rPr>
          <w:rFonts w:ascii="微软雅黑" w:eastAsia="微软雅黑" w:hAnsi="微软雅黑"/>
          <w:highlight w:val="yellow"/>
        </w:rPr>
        <w:t>GWN7831</w:t>
      </w:r>
      <w:r>
        <w:rPr>
          <w:rFonts w:ascii="微软雅黑" w:eastAsia="微软雅黑" w:hAnsi="微软雅黑" w:hint="eastAsia"/>
          <w:highlight w:val="yellow"/>
        </w:rPr>
        <w:t>端</w:t>
      </w:r>
      <w:r>
        <w:rPr>
          <w:rFonts w:ascii="微软雅黑" w:eastAsia="微软雅黑" w:hAnsi="微软雅黑"/>
          <w:highlight w:val="yellow"/>
        </w:rPr>
        <w:t>口</w:t>
      </w:r>
      <w:r>
        <w:rPr>
          <w:rFonts w:ascii="微软雅黑" w:eastAsia="微软雅黑" w:hAnsi="微软雅黑" w:hint="eastAsia"/>
          <w:highlight w:val="yellow"/>
        </w:rPr>
        <w:t>1/0/1</w:t>
      </w:r>
      <w:r>
        <w:rPr>
          <w:rFonts w:ascii="微软雅黑" w:eastAsia="微软雅黑" w:hAnsi="微软雅黑"/>
          <w:highlight w:val="yellow"/>
        </w:rPr>
        <w:t>-1</w:t>
      </w:r>
      <w:r>
        <w:rPr>
          <w:rFonts w:ascii="微软雅黑" w:eastAsia="微软雅黑" w:hAnsi="微软雅黑" w:hint="eastAsia"/>
          <w:highlight w:val="yellow"/>
        </w:rPr>
        <w:t>/0/4】</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虽然设备面板上</w:t>
      </w:r>
      <w:r>
        <w:rPr>
          <w:rFonts w:ascii="微软雅黑" w:eastAsia="微软雅黑" w:hAnsi="微软雅黑"/>
        </w:rPr>
        <w:t>有一个GE电口和一个GE光口，但设备内部</w:t>
      </w:r>
      <w:r>
        <w:rPr>
          <w:rFonts w:ascii="微软雅黑" w:eastAsia="微软雅黑" w:hAnsi="微软雅黑" w:hint="eastAsia"/>
        </w:rPr>
        <w:t>只有</w:t>
      </w:r>
      <w:r>
        <w:rPr>
          <w:rFonts w:ascii="微软雅黑" w:eastAsia="微软雅黑" w:hAnsi="微软雅黑"/>
        </w:rPr>
        <w:t>一个转发接口</w:t>
      </w:r>
      <w:r>
        <w:rPr>
          <w:rFonts w:ascii="微软雅黑" w:eastAsia="微软雅黑" w:hAnsi="微软雅黑" w:hint="eastAsia"/>
        </w:rPr>
        <w:t>，</w:t>
      </w:r>
      <w:r>
        <w:rPr>
          <w:rFonts w:ascii="微软雅黑" w:eastAsia="微软雅黑" w:hAnsi="微软雅黑"/>
        </w:rPr>
        <w:t>两者是光电复用关系，不能同时工作（</w:t>
      </w:r>
      <w:r>
        <w:rPr>
          <w:rFonts w:ascii="微软雅黑" w:eastAsia="微软雅黑" w:hAnsi="微软雅黑" w:hint="eastAsia"/>
        </w:rPr>
        <w:t>一者</w:t>
      </w:r>
      <w:r>
        <w:rPr>
          <w:rFonts w:ascii="微软雅黑" w:eastAsia="微软雅黑" w:hAnsi="微软雅黑"/>
        </w:rPr>
        <w:t>使用时，另一者自动</w:t>
      </w:r>
      <w:r>
        <w:rPr>
          <w:rFonts w:ascii="微软雅黑" w:eastAsia="微软雅黑" w:hAnsi="微软雅黑" w:hint="eastAsia"/>
        </w:rPr>
        <w:t>处于</w:t>
      </w:r>
      <w:r>
        <w:rPr>
          <w:rFonts w:ascii="微软雅黑" w:eastAsia="微软雅黑" w:hAnsi="微软雅黑"/>
        </w:rPr>
        <w:t>禁用状态）</w:t>
      </w:r>
      <w:r>
        <w:rPr>
          <w:rFonts w:ascii="微软雅黑" w:eastAsia="微软雅黑" w:hAnsi="微软雅黑" w:hint="eastAsia"/>
        </w:rPr>
        <w:t>。根据实际设置接口的工作模式，有{自协商</w:t>
      </w:r>
      <w:r>
        <w:rPr>
          <w:rFonts w:ascii="微软雅黑" w:eastAsia="微软雅黑" w:hAnsi="微软雅黑"/>
        </w:rPr>
        <w:t>|</w:t>
      </w:r>
      <w:r>
        <w:rPr>
          <w:rFonts w:ascii="微软雅黑" w:eastAsia="微软雅黑" w:hAnsi="微软雅黑" w:hint="eastAsia"/>
        </w:rPr>
        <w:t>电口模式</w:t>
      </w:r>
      <w:r>
        <w:rPr>
          <w:rFonts w:ascii="微软雅黑" w:eastAsia="微软雅黑" w:hAnsi="微软雅黑"/>
        </w:rPr>
        <w:t>|光口模式</w:t>
      </w:r>
      <w:r>
        <w:rPr>
          <w:rFonts w:ascii="微软雅黑" w:eastAsia="微软雅黑" w:hAnsi="微软雅黑" w:hint="eastAsia"/>
        </w:rPr>
        <w:t>}，</w:t>
      </w:r>
      <w:r>
        <w:rPr>
          <w:rFonts w:ascii="微软雅黑" w:eastAsia="微软雅黑" w:hAnsi="微软雅黑"/>
        </w:rPr>
        <w:t>默认自协商。</w:t>
      </w:r>
      <w:r>
        <w:rPr>
          <w:rFonts w:ascii="微软雅黑" w:eastAsia="微软雅黑" w:hAnsi="微软雅黑" w:hint="eastAsia"/>
        </w:rPr>
        <w:t>当</w:t>
      </w:r>
      <w:r>
        <w:rPr>
          <w:rFonts w:ascii="微软雅黑" w:eastAsia="微软雅黑" w:hAnsi="微软雅黑"/>
        </w:rPr>
        <w:t>选择“</w:t>
      </w:r>
      <w:r>
        <w:rPr>
          <w:rFonts w:ascii="微软雅黑" w:eastAsia="微软雅黑" w:hAnsi="微软雅黑" w:hint="eastAsia"/>
        </w:rPr>
        <w:t>自协商</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，若电</w:t>
      </w:r>
      <w:r>
        <w:rPr>
          <w:rFonts w:ascii="微软雅黑" w:eastAsia="微软雅黑" w:hAnsi="微软雅黑"/>
        </w:rPr>
        <w:lastRenderedPageBreak/>
        <w:t>口和光口均有接入，则优先</w:t>
      </w:r>
      <w:r>
        <w:rPr>
          <w:rFonts w:ascii="微软雅黑" w:eastAsia="微软雅黑" w:hAnsi="微软雅黑" w:hint="eastAsia"/>
        </w:rPr>
        <w:t>默认</w:t>
      </w:r>
      <w:r w:rsidR="00C46AD5">
        <w:rPr>
          <w:rFonts w:ascii="微软雅黑" w:eastAsia="微软雅黑" w:hAnsi="微软雅黑" w:hint="eastAsia"/>
        </w:rPr>
        <w:t>光</w:t>
      </w:r>
      <w:r>
        <w:rPr>
          <w:rFonts w:ascii="微软雅黑" w:eastAsia="微软雅黑" w:hAnsi="微软雅黑" w:hint="eastAsia"/>
        </w:rPr>
        <w:t>口模式</w:t>
      </w:r>
      <w:r w:rsidR="008F10FA">
        <w:rPr>
          <w:rFonts w:ascii="微软雅黑" w:eastAsia="微软雅黑" w:hAnsi="微软雅黑" w:hint="eastAsia"/>
        </w:rPr>
        <w:t>，</w:t>
      </w:r>
      <w:r w:rsidR="008F10FA">
        <w:rPr>
          <w:rFonts w:ascii="微软雅黑" w:eastAsia="微软雅黑" w:hAnsi="微软雅黑"/>
        </w:rPr>
        <w:t>若都没有</w:t>
      </w:r>
      <w:r w:rsidR="008F10FA">
        <w:rPr>
          <w:rFonts w:ascii="微软雅黑" w:eastAsia="微软雅黑" w:hAnsi="微软雅黑" w:hint="eastAsia"/>
        </w:rPr>
        <w:t>接入</w:t>
      </w:r>
      <w:r w:rsidR="008F10FA">
        <w:rPr>
          <w:rFonts w:ascii="微软雅黑" w:eastAsia="微软雅黑" w:hAnsi="微软雅黑"/>
        </w:rPr>
        <w:t>则</w:t>
      </w:r>
      <w:r w:rsidR="008F10FA">
        <w:rPr>
          <w:rFonts w:ascii="微软雅黑" w:eastAsia="微软雅黑" w:hAnsi="微软雅黑" w:hint="eastAsia"/>
        </w:rPr>
        <w:t>默认</w:t>
      </w:r>
      <w:r w:rsidR="008F10FA">
        <w:rPr>
          <w:rFonts w:ascii="微软雅黑" w:eastAsia="微软雅黑" w:hAnsi="微软雅黑"/>
        </w:rPr>
        <w:t>电口模式</w:t>
      </w:r>
      <w:r>
        <w:rPr>
          <w:rFonts w:ascii="微软雅黑" w:eastAsia="微软雅黑" w:hAnsi="微软雅黑" w:hint="eastAsia"/>
        </w:rPr>
        <w:t>；</w:t>
      </w:r>
      <w:r>
        <w:rPr>
          <w:rFonts w:ascii="微软雅黑" w:eastAsia="微软雅黑" w:hAnsi="微软雅黑"/>
        </w:rPr>
        <w:t>接口的速率、双工</w:t>
      </w:r>
      <w:r>
        <w:rPr>
          <w:rFonts w:ascii="微软雅黑" w:eastAsia="微软雅黑" w:hAnsi="微软雅黑" w:hint="eastAsia"/>
        </w:rPr>
        <w:t>和流控均</w:t>
      </w:r>
      <w:r>
        <w:rPr>
          <w:rFonts w:ascii="微软雅黑" w:eastAsia="微软雅黑" w:hAnsi="微软雅黑"/>
        </w:rPr>
        <w:t>采用默认值。</w:t>
      </w:r>
    </w:p>
    <w:p w14:paraId="2843FE7D" w14:textId="414191A4" w:rsidR="00AD7E49" w:rsidRDefault="00D7272D">
      <w:pPr>
        <w:pStyle w:val="af2"/>
        <w:numPr>
          <w:ilvl w:val="0"/>
          <w:numId w:val="71"/>
        </w:numPr>
        <w:ind w:firstLineChars="0"/>
        <w:rPr>
          <w:rFonts w:ascii="微软雅黑" w:eastAsia="微软雅黑" w:hAnsi="微软雅黑"/>
        </w:rPr>
      </w:pPr>
      <w:r>
        <w:rPr>
          <w:rFonts w:ascii="微软雅黑" w:eastAsia="微软雅黑" w:hAnsi="微软雅黑" w:hint="eastAsia"/>
        </w:rPr>
        <w:t>接口使能</w:t>
      </w:r>
      <w:r>
        <w:rPr>
          <w:rFonts w:ascii="微软雅黑" w:eastAsia="微软雅黑" w:hAnsi="微软雅黑"/>
        </w:rPr>
        <w:t>：【</w:t>
      </w:r>
      <w:r w:rsidR="00AD7E49">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使能接口，</w:t>
      </w:r>
      <w:r w:rsidR="00AD7E49">
        <w:rPr>
          <w:rFonts w:ascii="微软雅黑" w:eastAsia="微软雅黑" w:hAnsi="微软雅黑"/>
        </w:rPr>
        <w:t>选项为</w:t>
      </w:r>
      <w:r w:rsidR="00AD7E49">
        <w:rPr>
          <w:rFonts w:ascii="微软雅黑" w:eastAsia="微软雅黑" w:hAnsi="微软雅黑" w:hint="eastAsia"/>
        </w:rPr>
        <w:t>{启用</w:t>
      </w:r>
      <w:r w:rsidR="00AD7E49">
        <w:rPr>
          <w:rFonts w:ascii="微软雅黑" w:eastAsia="微软雅黑" w:hAnsi="微软雅黑"/>
        </w:rPr>
        <w:t>| 禁用}</w:t>
      </w:r>
      <w:r w:rsidR="00AD7E49">
        <w:rPr>
          <w:rFonts w:ascii="微软雅黑" w:eastAsia="微软雅黑" w:hAnsi="微软雅黑" w:hint="eastAsia"/>
        </w:rPr>
        <w:t>，</w:t>
      </w:r>
      <w:r w:rsidR="00AD7E49">
        <w:rPr>
          <w:rFonts w:ascii="微软雅黑" w:eastAsia="微软雅黑" w:hAnsi="微软雅黑"/>
        </w:rPr>
        <w:t>默认启用。</w:t>
      </w:r>
    </w:p>
    <w:p w14:paraId="65F8B15C" w14:textId="53B98443" w:rsidR="0076630D" w:rsidRDefault="00AD7E49">
      <w:pPr>
        <w:pStyle w:val="af2"/>
        <w:numPr>
          <w:ilvl w:val="0"/>
          <w:numId w:val="71"/>
        </w:numPr>
        <w:ind w:firstLineChars="0"/>
        <w:rPr>
          <w:rFonts w:ascii="微软雅黑" w:eastAsia="微软雅黑" w:hAnsi="微软雅黑"/>
        </w:rPr>
      </w:pPr>
      <w:r>
        <w:rPr>
          <w:rFonts w:ascii="微软雅黑" w:eastAsia="微软雅黑" w:hAnsi="微软雅黑" w:hint="eastAsia"/>
        </w:rPr>
        <w:t>定时启用</w:t>
      </w:r>
      <w:r w:rsidR="00BC44BC" w:rsidRPr="00287AD9">
        <w:rPr>
          <w:rFonts w:ascii="微软雅黑" w:eastAsia="微软雅黑" w:hAnsi="微软雅黑" w:hint="eastAsia"/>
          <w:color w:val="FFFFFF"/>
          <w:highlight w:val="darkGreen"/>
        </w:rPr>
        <w:t>(</w:t>
      </w:r>
      <w:r w:rsidR="00BC44BC" w:rsidRPr="00287AD9">
        <w:rPr>
          <w:rFonts w:ascii="微软雅黑" w:eastAsia="微软雅黑" w:hAnsi="微软雅黑"/>
          <w:color w:val="FFFFFF"/>
          <w:highlight w:val="darkGreen"/>
        </w:rPr>
        <w:t>FP2</w:t>
      </w:r>
      <w:r w:rsidR="00BC44BC" w:rsidRPr="00287AD9">
        <w:rPr>
          <w:rFonts w:ascii="微软雅黑" w:eastAsia="微软雅黑" w:hAnsi="微软雅黑" w:hint="eastAsia"/>
          <w:color w:val="FFFFFF"/>
          <w:highlight w:val="darkGreen"/>
        </w:rPr>
        <w:t>)</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ins w:id="62" w:author="Microsoft 帐户" w:date="2023-10-27T14:19:00Z">
        <w:r w:rsidR="00BC44BC">
          <w:rPr>
            <w:rFonts w:ascii="微软雅黑" w:eastAsia="微软雅黑" w:hAnsi="微软雅黑" w:hint="eastAsia"/>
          </w:rPr>
          <w:t>当且</w:t>
        </w:r>
        <w:r w:rsidR="00BC44BC">
          <w:rPr>
            <w:rFonts w:ascii="微软雅黑" w:eastAsia="微软雅黑" w:hAnsi="微软雅黑"/>
          </w:rPr>
          <w:t>仅当“接口使能</w:t>
        </w:r>
      </w:ins>
      <w:ins w:id="63" w:author="Microsoft 帐户" w:date="2023-10-27T14:20:00Z">
        <w:r w:rsidR="00BC44BC">
          <w:rPr>
            <w:rFonts w:ascii="微软雅黑" w:eastAsia="微软雅黑" w:hAnsi="微软雅黑"/>
          </w:rPr>
          <w:t>”</w:t>
        </w:r>
        <w:r w:rsidR="00BC44BC">
          <w:rPr>
            <w:rFonts w:ascii="微软雅黑" w:eastAsia="微软雅黑" w:hAnsi="微软雅黑" w:hint="eastAsia"/>
          </w:rPr>
          <w:t>为</w:t>
        </w:r>
        <w:r w:rsidR="00BC44BC">
          <w:rPr>
            <w:rFonts w:ascii="微软雅黑" w:eastAsia="微软雅黑" w:hAnsi="微软雅黑"/>
          </w:rPr>
          <w:t>“启用</w:t>
        </w:r>
        <w:r w:rsidR="00BC44BC">
          <w:rPr>
            <w:rFonts w:ascii="微软雅黑" w:eastAsia="微软雅黑" w:hAnsi="微软雅黑"/>
          </w:rPr>
          <w:t>”</w:t>
        </w:r>
        <w:r w:rsidR="00BC44BC">
          <w:rPr>
            <w:rFonts w:ascii="微软雅黑" w:eastAsia="微软雅黑" w:hAnsi="微软雅黑" w:hint="eastAsia"/>
          </w:rPr>
          <w:t>时</w:t>
        </w:r>
        <w:r w:rsidR="00BC44BC">
          <w:rPr>
            <w:rFonts w:ascii="微软雅黑" w:eastAsia="微软雅黑" w:hAnsi="微软雅黑"/>
          </w:rPr>
          <w:t>支持配置。</w:t>
        </w:r>
      </w:ins>
      <w:r>
        <w:rPr>
          <w:rFonts w:ascii="微软雅黑" w:eastAsia="微软雅黑" w:hAnsi="微软雅黑" w:hint="eastAsia"/>
        </w:rPr>
        <w:t>选择</w:t>
      </w:r>
      <w:r>
        <w:rPr>
          <w:rFonts w:ascii="微软雅黑" w:eastAsia="微软雅黑" w:hAnsi="微软雅黑"/>
        </w:rPr>
        <w:t>接口</w:t>
      </w:r>
      <w:r>
        <w:rPr>
          <w:rFonts w:ascii="微软雅黑" w:eastAsia="微软雅黑" w:hAnsi="微软雅黑" w:hint="eastAsia"/>
        </w:rPr>
        <w:t>启用</w:t>
      </w:r>
      <w:r>
        <w:rPr>
          <w:rFonts w:ascii="微软雅黑" w:eastAsia="微软雅黑" w:hAnsi="微软雅黑"/>
        </w:rPr>
        <w:t>的时间</w:t>
      </w:r>
      <w:r>
        <w:rPr>
          <w:rFonts w:ascii="微软雅黑" w:eastAsia="微软雅黑" w:hAnsi="微软雅黑" w:hint="eastAsia"/>
        </w:rPr>
        <w:t>段</w:t>
      </w:r>
      <w:r>
        <w:rPr>
          <w:rFonts w:ascii="微软雅黑" w:eastAsia="微软雅黑" w:hAnsi="微软雅黑"/>
        </w:rPr>
        <w:t>，选项有{</w:t>
      </w:r>
      <w:ins w:id="64" w:author="Microsoft 帐户" w:date="2023-10-27T14:20:00Z">
        <w:r w:rsidR="00BC44BC">
          <w:rPr>
            <w:rFonts w:ascii="微软雅黑" w:eastAsia="微软雅黑" w:hAnsi="微软雅黑" w:hint="eastAsia"/>
          </w:rPr>
          <w:t>无</w:t>
        </w:r>
        <w:r w:rsidR="00BC44BC">
          <w:rPr>
            <w:rFonts w:ascii="微软雅黑" w:eastAsia="微软雅黑" w:hAnsi="微软雅黑"/>
          </w:rPr>
          <w:t>|</w:t>
        </w:r>
      </w:ins>
      <w:r>
        <w:rPr>
          <w:rFonts w:ascii="微软雅黑" w:eastAsia="微软雅黑" w:hAnsi="微软雅黑"/>
        </w:rPr>
        <w:t>各个时间</w:t>
      </w:r>
      <w:r>
        <w:rPr>
          <w:rFonts w:ascii="微软雅黑" w:eastAsia="微软雅黑" w:hAnsi="微软雅黑" w:hint="eastAsia"/>
        </w:rPr>
        <w:t>策略</w:t>
      </w:r>
      <w:r>
        <w:rPr>
          <w:rFonts w:ascii="微软雅黑" w:eastAsia="微软雅黑" w:hAnsi="微软雅黑"/>
        </w:rPr>
        <w:t>的名称</w:t>
      </w:r>
      <w:r>
        <w:rPr>
          <w:rFonts w:ascii="微软雅黑" w:eastAsia="微软雅黑" w:hAnsi="微软雅黑" w:hint="eastAsia"/>
        </w:rPr>
        <w:t>|</w:t>
      </w:r>
      <w:r>
        <w:rPr>
          <w:rFonts w:ascii="微软雅黑" w:eastAsia="微软雅黑" w:hAnsi="微软雅黑"/>
        </w:rPr>
        <w:t>新增}</w:t>
      </w:r>
      <w:r>
        <w:rPr>
          <w:rFonts w:ascii="微软雅黑" w:eastAsia="微软雅黑" w:hAnsi="微软雅黑" w:hint="eastAsia"/>
        </w:rPr>
        <w:t>，支持弹窗</w:t>
      </w:r>
      <w:r>
        <w:rPr>
          <w:rFonts w:ascii="微软雅黑" w:eastAsia="微软雅黑" w:hAnsi="微软雅黑"/>
        </w:rPr>
        <w:t>新建时间策略，具体</w:t>
      </w:r>
      <w:r>
        <w:rPr>
          <w:rFonts w:ascii="微软雅黑" w:eastAsia="微软雅黑" w:hAnsi="微软雅黑" w:hint="eastAsia"/>
        </w:rPr>
        <w:t>配置</w:t>
      </w:r>
      <w:r>
        <w:rPr>
          <w:rFonts w:ascii="微软雅黑" w:eastAsia="微软雅黑" w:hAnsi="微软雅黑"/>
        </w:rPr>
        <w:t>详见</w:t>
      </w:r>
      <w:hyperlink w:anchor="_时间策略/Time_Policy" w:history="1">
        <w:r>
          <w:rPr>
            <w:rStyle w:val="af"/>
            <w:rFonts w:ascii="微软雅黑" w:eastAsia="微软雅黑" w:hAnsi="微软雅黑" w:hint="eastAsia"/>
            <w:i/>
          </w:rPr>
          <w:t>系统→</w:t>
        </w:r>
        <w:r>
          <w:rPr>
            <w:rStyle w:val="af"/>
            <w:rFonts w:ascii="微软雅黑" w:eastAsia="微软雅黑" w:hAnsi="微软雅黑"/>
            <w:i/>
          </w:rPr>
          <w:t>时间策略</w:t>
        </w:r>
      </w:hyperlink>
      <w:r>
        <w:rPr>
          <w:rFonts w:ascii="微软雅黑" w:eastAsia="微软雅黑" w:hAnsi="微软雅黑"/>
        </w:rPr>
        <w:t>。</w:t>
      </w:r>
      <w:ins w:id="65" w:author="Microsoft 帐户" w:date="2023-10-27T14:20:00Z">
        <w:r w:rsidR="00BC44BC">
          <w:rPr>
            <w:rFonts w:ascii="微软雅黑" w:eastAsia="微软雅黑" w:hAnsi="微软雅黑" w:hint="eastAsia"/>
          </w:rPr>
          <w:t>默认</w:t>
        </w:r>
        <w:r w:rsidR="00BC44BC">
          <w:rPr>
            <w:rFonts w:ascii="微软雅黑" w:eastAsia="微软雅黑" w:hAnsi="微软雅黑"/>
          </w:rPr>
          <w:t>无，即一直启用。</w:t>
        </w:r>
      </w:ins>
    </w:p>
    <w:p w14:paraId="1830A680" w14:textId="526D23C0" w:rsidR="00E7348D" w:rsidRDefault="00E7348D">
      <w:pPr>
        <w:pStyle w:val="af2"/>
        <w:numPr>
          <w:ilvl w:val="0"/>
          <w:numId w:val="71"/>
        </w:numPr>
        <w:ind w:firstLineChars="0"/>
        <w:rPr>
          <w:rFonts w:ascii="微软雅黑" w:eastAsia="微软雅黑" w:hAnsi="微软雅黑"/>
        </w:rPr>
      </w:pPr>
      <w:r>
        <w:rPr>
          <w:rFonts w:ascii="微软雅黑" w:eastAsia="微软雅黑" w:hAnsi="微软雅黑" w:hint="eastAsia"/>
        </w:rPr>
        <w:t>自动检测</w:t>
      </w:r>
      <w:r>
        <w:rPr>
          <w:rFonts w:ascii="微软雅黑" w:eastAsia="微软雅黑" w:hAnsi="微软雅黑" w:hint="eastAsia"/>
          <w:highlight w:val="yellow"/>
        </w:rPr>
        <w:t>【仅93XX芯片平台</w:t>
      </w:r>
      <w:r>
        <w:rPr>
          <w:rFonts w:ascii="微软雅黑" w:eastAsia="微软雅黑" w:hAnsi="微软雅黑"/>
          <w:highlight w:val="yellow"/>
        </w:rPr>
        <w:t>的SFP+</w:t>
      </w:r>
      <w:r>
        <w:rPr>
          <w:rFonts w:ascii="微软雅黑" w:eastAsia="微软雅黑" w:hAnsi="微软雅黑" w:hint="eastAsia"/>
          <w:highlight w:val="yellow"/>
        </w:rPr>
        <w:t>光</w:t>
      </w:r>
      <w:r>
        <w:rPr>
          <w:rFonts w:ascii="微软雅黑" w:eastAsia="微软雅黑" w:hAnsi="微软雅黑"/>
          <w:highlight w:val="yellow"/>
        </w:rPr>
        <w:t>口支持</w:t>
      </w:r>
      <w:r>
        <w:rPr>
          <w:rFonts w:ascii="微软雅黑" w:eastAsia="微软雅黑" w:hAnsi="微软雅黑" w:hint="eastAsia"/>
          <w:highlight w:val="yellow"/>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w:t>
      </w:r>
      <w:r>
        <w:rPr>
          <w:rFonts w:ascii="微软雅黑" w:eastAsia="微软雅黑" w:hAnsi="微软雅黑" w:hint="eastAsia"/>
        </w:rPr>
        <w:t>10</w:t>
      </w:r>
      <w:r>
        <w:rPr>
          <w:rFonts w:ascii="微软雅黑" w:eastAsia="微软雅黑" w:hAnsi="微软雅黑"/>
        </w:rPr>
        <w:t>G光口速率和DAC线的自动检测功能，默认开启</w:t>
      </w:r>
      <w:r>
        <w:rPr>
          <w:rFonts w:ascii="微软雅黑" w:eastAsia="微软雅黑" w:hAnsi="微软雅黑" w:hint="eastAsia"/>
        </w:rPr>
        <w:t>，设备</w:t>
      </w:r>
      <w:r>
        <w:rPr>
          <w:rFonts w:ascii="微软雅黑" w:eastAsia="微软雅黑" w:hAnsi="微软雅黑"/>
        </w:rPr>
        <w:t>会自动根据接入的光模块和DAC线自适应速率和DAC线。此时，</w:t>
      </w:r>
      <w:r>
        <w:rPr>
          <w:rFonts w:ascii="微软雅黑" w:eastAsia="微软雅黑" w:hAnsi="微软雅黑" w:hint="eastAsia"/>
        </w:rPr>
        <w:t>10</w:t>
      </w:r>
      <w:r>
        <w:rPr>
          <w:rFonts w:ascii="微软雅黑" w:eastAsia="微软雅黑" w:hAnsi="微软雅黑"/>
        </w:rPr>
        <w:t>G光口的速率和DAC线配置不可配置，只有关闭后才</w:t>
      </w:r>
      <w:r>
        <w:rPr>
          <w:rFonts w:ascii="微软雅黑" w:eastAsia="微软雅黑" w:hAnsi="微软雅黑" w:hint="eastAsia"/>
        </w:rPr>
        <w:t>支持</w:t>
      </w:r>
      <w:r>
        <w:rPr>
          <w:rFonts w:ascii="微软雅黑" w:eastAsia="微软雅黑" w:hAnsi="微软雅黑"/>
        </w:rPr>
        <w:t>配置。</w:t>
      </w:r>
    </w:p>
    <w:p w14:paraId="10B901A6" w14:textId="77777777" w:rsidR="0076630D" w:rsidRDefault="00D7272D">
      <w:pPr>
        <w:pStyle w:val="af2"/>
        <w:numPr>
          <w:ilvl w:val="0"/>
          <w:numId w:val="71"/>
        </w:numPr>
        <w:ind w:firstLineChars="0"/>
        <w:rPr>
          <w:rFonts w:ascii="微软雅黑" w:eastAsia="微软雅黑" w:hAnsi="微软雅黑"/>
        </w:rPr>
      </w:pPr>
      <w:r>
        <w:rPr>
          <w:rFonts w:ascii="微软雅黑" w:eastAsia="微软雅黑" w:hAnsi="微软雅黑" w:hint="eastAsia"/>
        </w:rPr>
        <w:t>速率</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接口的速率。</w:t>
      </w:r>
      <w:r>
        <w:rPr>
          <w:rFonts w:ascii="微软雅黑" w:eastAsia="微软雅黑" w:hAnsi="微软雅黑" w:hint="eastAsia"/>
        </w:rPr>
        <w:t>当设置</w:t>
      </w:r>
      <w:r>
        <w:rPr>
          <w:rFonts w:ascii="微软雅黑" w:eastAsia="微软雅黑" w:hAnsi="微软雅黑"/>
        </w:rPr>
        <w:t>为Auto时，</w:t>
      </w:r>
      <w:r>
        <w:rPr>
          <w:rFonts w:ascii="微软雅黑" w:eastAsia="微软雅黑" w:hAnsi="微软雅黑" w:hint="eastAsia"/>
        </w:rPr>
        <w:t>接口</w:t>
      </w:r>
      <w:r>
        <w:rPr>
          <w:rFonts w:ascii="微软雅黑" w:eastAsia="微软雅黑" w:hAnsi="微软雅黑"/>
        </w:rPr>
        <w:t>的速率</w:t>
      </w:r>
      <w:r>
        <w:rPr>
          <w:rFonts w:ascii="微软雅黑" w:eastAsia="微软雅黑" w:hAnsi="微软雅黑" w:hint="eastAsia"/>
        </w:rPr>
        <w:t>由</w:t>
      </w:r>
      <w:r>
        <w:rPr>
          <w:rFonts w:ascii="微软雅黑" w:eastAsia="微软雅黑" w:hAnsi="微软雅黑"/>
        </w:rPr>
        <w:t>本接口和对端端口双方自动协商</w:t>
      </w:r>
      <w:r>
        <w:rPr>
          <w:rFonts w:ascii="微软雅黑" w:eastAsia="微软雅黑" w:hAnsi="微软雅黑" w:hint="eastAsia"/>
        </w:rPr>
        <w:t>而</w:t>
      </w:r>
      <w:r>
        <w:rPr>
          <w:rFonts w:ascii="微软雅黑" w:eastAsia="微软雅黑" w:hAnsi="微软雅黑"/>
        </w:rPr>
        <w:t>定。</w:t>
      </w:r>
    </w:p>
    <w:p w14:paraId="2480EE03" w14:textId="0E9A2612" w:rsidR="0076630D" w:rsidRDefault="00D7272D">
      <w:pPr>
        <w:pStyle w:val="af2"/>
        <w:numPr>
          <w:ilvl w:val="0"/>
          <w:numId w:val="72"/>
        </w:numPr>
        <w:ind w:firstLineChars="0"/>
        <w:rPr>
          <w:rFonts w:ascii="微软雅黑" w:eastAsia="微软雅黑" w:hAnsi="微软雅黑"/>
        </w:rPr>
      </w:pPr>
      <w:r>
        <w:rPr>
          <w:rFonts w:ascii="微软雅黑" w:eastAsia="微软雅黑" w:hAnsi="微软雅黑" w:hint="eastAsia"/>
        </w:rPr>
        <w:t>电口速率</w:t>
      </w:r>
      <w:r>
        <w:rPr>
          <w:rFonts w:ascii="微软雅黑" w:eastAsia="微软雅黑" w:hAnsi="微软雅黑"/>
        </w:rPr>
        <w:t>：GWN7800</w:t>
      </w:r>
      <w:r>
        <w:rPr>
          <w:rFonts w:ascii="微软雅黑" w:eastAsia="微软雅黑" w:hAnsi="微软雅黑" w:hint="eastAsia"/>
        </w:rPr>
        <w:t>和</w:t>
      </w:r>
      <w:r>
        <w:rPr>
          <w:rFonts w:ascii="微软雅黑" w:eastAsia="微软雅黑" w:hAnsi="微软雅黑"/>
        </w:rPr>
        <w:t>GWN7810系列选项有</w:t>
      </w:r>
      <w:r>
        <w:rPr>
          <w:rFonts w:ascii="微软雅黑" w:eastAsia="微软雅黑" w:hAnsi="微软雅黑" w:hint="eastAsia"/>
        </w:rPr>
        <w:t>{</w:t>
      </w:r>
      <w:r>
        <w:rPr>
          <w:rFonts w:ascii="微软雅黑" w:eastAsia="微软雅黑" w:hAnsi="微软雅黑"/>
        </w:rPr>
        <w:t>Auto| 10Mbps| 100Mbps| 1000Mbps</w:t>
      </w:r>
      <w:r>
        <w:rPr>
          <w:rFonts w:ascii="微软雅黑" w:eastAsia="微软雅黑" w:hAnsi="微软雅黑" w:hint="eastAsia"/>
        </w:rPr>
        <w:t>}，</w:t>
      </w:r>
      <w:r>
        <w:rPr>
          <w:rFonts w:ascii="微软雅黑" w:eastAsia="微软雅黑" w:hAnsi="微软雅黑"/>
        </w:rPr>
        <w:t>默认Auto</w:t>
      </w:r>
      <w:r>
        <w:rPr>
          <w:rFonts w:ascii="微软雅黑" w:eastAsia="微软雅黑" w:hAnsi="微软雅黑" w:hint="eastAsia"/>
        </w:rPr>
        <w:t>；</w:t>
      </w:r>
      <w:r>
        <w:rPr>
          <w:rFonts w:ascii="微软雅黑" w:eastAsia="微软雅黑" w:hAnsi="微软雅黑"/>
        </w:rPr>
        <w:t>GWN782X系列</w:t>
      </w:r>
      <w:r>
        <w:rPr>
          <w:rFonts w:ascii="微软雅黑" w:eastAsia="微软雅黑" w:hAnsi="微软雅黑" w:hint="eastAsia"/>
        </w:rPr>
        <w:t>选项</w:t>
      </w:r>
      <w:r>
        <w:rPr>
          <w:rFonts w:ascii="微软雅黑" w:eastAsia="微软雅黑" w:hAnsi="微软雅黑"/>
        </w:rPr>
        <w:t>有{ Auto| 10Mbps| 100Mbps| 1000Mbps| 2</w:t>
      </w:r>
      <w:r>
        <w:rPr>
          <w:rFonts w:ascii="微软雅黑" w:eastAsia="微软雅黑" w:hAnsi="微软雅黑" w:hint="eastAsia"/>
        </w:rPr>
        <w:t>.5Gbps</w:t>
      </w:r>
      <w:r>
        <w:rPr>
          <w:rFonts w:ascii="微软雅黑" w:eastAsia="微软雅黑" w:hAnsi="微软雅黑"/>
        </w:rPr>
        <w:t>}</w:t>
      </w:r>
      <w:r w:rsidR="00200172">
        <w:rPr>
          <w:rFonts w:ascii="微软雅黑" w:eastAsia="微软雅黑" w:hAnsi="微软雅黑" w:hint="eastAsia"/>
        </w:rPr>
        <w:t>，</w:t>
      </w:r>
      <w:r w:rsidR="00200172">
        <w:rPr>
          <w:rFonts w:ascii="微软雅黑" w:eastAsia="微软雅黑" w:hAnsi="微软雅黑"/>
        </w:rPr>
        <w:t>默认Auto（</w:t>
      </w:r>
      <w:r w:rsidR="00200172">
        <w:rPr>
          <w:rFonts w:ascii="微软雅黑" w:eastAsia="微软雅黑" w:hAnsi="微软雅黑" w:hint="eastAsia"/>
        </w:rPr>
        <w:t>其中2.5</w:t>
      </w:r>
      <w:r w:rsidR="00200172">
        <w:rPr>
          <w:rFonts w:ascii="微软雅黑" w:eastAsia="微软雅黑" w:hAnsi="微软雅黑"/>
        </w:rPr>
        <w:t>Gbps需要看是</w:t>
      </w:r>
      <w:r w:rsidR="00200172">
        <w:rPr>
          <w:rFonts w:ascii="微软雅黑" w:eastAsia="微软雅黑" w:hAnsi="微软雅黑" w:hint="eastAsia"/>
        </w:rPr>
        <w:t>2.5电口</w:t>
      </w:r>
      <w:r w:rsidR="00200172">
        <w:rPr>
          <w:rFonts w:ascii="微软雅黑" w:eastAsia="微软雅黑" w:hAnsi="微软雅黑"/>
        </w:rPr>
        <w:t>还是</w:t>
      </w:r>
      <w:r w:rsidR="00200172">
        <w:rPr>
          <w:rFonts w:ascii="微软雅黑" w:eastAsia="微软雅黑" w:hAnsi="微软雅黑" w:hint="eastAsia"/>
        </w:rPr>
        <w:t>1</w:t>
      </w:r>
      <w:r w:rsidR="00200172">
        <w:rPr>
          <w:rFonts w:ascii="微软雅黑" w:eastAsia="微软雅黑" w:hAnsi="微软雅黑"/>
        </w:rPr>
        <w:t>G电口，只有</w:t>
      </w:r>
      <w:r w:rsidR="00200172">
        <w:rPr>
          <w:rFonts w:ascii="微软雅黑" w:eastAsia="微软雅黑" w:hAnsi="微软雅黑" w:hint="eastAsia"/>
        </w:rPr>
        <w:t>2.5</w:t>
      </w:r>
      <w:r w:rsidR="00200172">
        <w:rPr>
          <w:rFonts w:ascii="微软雅黑" w:eastAsia="微软雅黑" w:hAnsi="微软雅黑"/>
        </w:rPr>
        <w:t>G</w:t>
      </w:r>
      <w:r w:rsidR="00200172">
        <w:rPr>
          <w:rFonts w:ascii="微软雅黑" w:eastAsia="微软雅黑" w:hAnsi="微软雅黑" w:hint="eastAsia"/>
        </w:rPr>
        <w:t>电口</w:t>
      </w:r>
      <w:r w:rsidR="00200172">
        <w:rPr>
          <w:rFonts w:ascii="微软雅黑" w:eastAsia="微软雅黑" w:hAnsi="微软雅黑"/>
        </w:rPr>
        <w:t>才有）</w:t>
      </w:r>
      <w:r w:rsidR="00A363BF">
        <w:rPr>
          <w:rFonts w:ascii="微软雅黑" w:eastAsia="微软雅黑" w:hAnsi="微软雅黑" w:hint="eastAsia"/>
        </w:rPr>
        <w:t>；GWN7830</w:t>
      </w:r>
      <w:r w:rsidR="00A363BF">
        <w:rPr>
          <w:rFonts w:ascii="微软雅黑" w:eastAsia="微软雅黑" w:hAnsi="微软雅黑"/>
        </w:rPr>
        <w:t>/31选项有</w:t>
      </w:r>
      <w:r w:rsidR="00A363BF">
        <w:rPr>
          <w:rFonts w:ascii="微软雅黑" w:eastAsia="微软雅黑" w:hAnsi="微软雅黑" w:hint="eastAsia"/>
        </w:rPr>
        <w:t>{Auto| 10Mbps| 100Mbps|1000Mbps</w:t>
      </w:r>
      <w:r w:rsidR="00A363BF">
        <w:rPr>
          <w:rFonts w:ascii="微软雅黑" w:eastAsia="微软雅黑" w:hAnsi="微软雅黑"/>
        </w:rPr>
        <w:t>}</w:t>
      </w:r>
      <w:r w:rsidR="00A363BF">
        <w:rPr>
          <w:rFonts w:ascii="微软雅黑" w:eastAsia="微软雅黑" w:hAnsi="微软雅黑" w:hint="eastAsia"/>
        </w:rPr>
        <w:t>，</w:t>
      </w:r>
      <w:r>
        <w:rPr>
          <w:rFonts w:ascii="微软雅黑" w:eastAsia="微软雅黑" w:hAnsi="微软雅黑"/>
        </w:rPr>
        <w:t>默认Auto</w:t>
      </w:r>
      <w:r>
        <w:rPr>
          <w:rFonts w:ascii="微软雅黑" w:eastAsia="微软雅黑" w:hAnsi="微软雅黑" w:hint="eastAsia"/>
        </w:rPr>
        <w:t>。</w:t>
      </w:r>
    </w:p>
    <w:p w14:paraId="01379F1E" w14:textId="692AA450" w:rsidR="0076630D" w:rsidRDefault="00D7272D">
      <w:pPr>
        <w:pStyle w:val="af2"/>
        <w:numPr>
          <w:ilvl w:val="0"/>
          <w:numId w:val="72"/>
        </w:numPr>
        <w:ind w:firstLineChars="0"/>
        <w:rPr>
          <w:rFonts w:ascii="微软雅黑" w:eastAsia="微软雅黑" w:hAnsi="微软雅黑"/>
        </w:rPr>
      </w:pPr>
      <w:r>
        <w:rPr>
          <w:rFonts w:ascii="微软雅黑" w:eastAsia="微软雅黑" w:hAnsi="微软雅黑" w:hint="eastAsia"/>
        </w:rPr>
        <w:t>光口速率</w:t>
      </w:r>
      <w:r>
        <w:rPr>
          <w:rFonts w:ascii="微软雅黑" w:eastAsia="微软雅黑" w:hAnsi="微软雅黑"/>
        </w:rPr>
        <w:t>：</w:t>
      </w:r>
      <w:r>
        <w:rPr>
          <w:rFonts w:ascii="微软雅黑" w:eastAsia="微软雅黑" w:hAnsi="微软雅黑" w:hint="eastAsia"/>
        </w:rPr>
        <w:t>GWN7800</w:t>
      </w:r>
      <w:r>
        <w:rPr>
          <w:rFonts w:ascii="微软雅黑" w:eastAsia="微软雅黑" w:hAnsi="微软雅黑"/>
        </w:rPr>
        <w:t>(</w:t>
      </w:r>
      <w:r>
        <w:rPr>
          <w:rFonts w:ascii="微软雅黑" w:eastAsia="微软雅黑" w:hAnsi="微软雅黑" w:hint="eastAsia"/>
        </w:rPr>
        <w:t>除7806(P</w:t>
      </w:r>
      <w:r>
        <w:rPr>
          <w:rFonts w:ascii="微软雅黑" w:eastAsia="微软雅黑" w:hAnsi="微软雅黑"/>
        </w:rPr>
        <w:t>))系列选项有</w:t>
      </w:r>
      <w:r>
        <w:rPr>
          <w:rFonts w:ascii="微软雅黑" w:eastAsia="微软雅黑" w:hAnsi="微软雅黑" w:hint="eastAsia"/>
        </w:rPr>
        <w:t>{</w:t>
      </w:r>
      <w:r>
        <w:rPr>
          <w:rFonts w:ascii="微软雅黑" w:eastAsia="微软雅黑" w:hAnsi="微软雅黑"/>
        </w:rPr>
        <w:t>Auto|100Mbps|1000Mbps</w:t>
      </w:r>
      <w:r>
        <w:rPr>
          <w:rFonts w:ascii="微软雅黑" w:eastAsia="微软雅黑" w:hAnsi="微软雅黑" w:hint="eastAsia"/>
        </w:rPr>
        <w:t>}，</w:t>
      </w:r>
      <w:r>
        <w:rPr>
          <w:rFonts w:ascii="微软雅黑" w:eastAsia="微软雅黑" w:hAnsi="微软雅黑"/>
        </w:rPr>
        <w:t>默认Auto</w:t>
      </w:r>
      <w:r>
        <w:rPr>
          <w:rFonts w:ascii="微软雅黑" w:eastAsia="微软雅黑" w:hAnsi="微软雅黑" w:hint="eastAsia"/>
        </w:rPr>
        <w:t>；</w:t>
      </w:r>
      <w:r>
        <w:rPr>
          <w:rFonts w:ascii="微软雅黑" w:eastAsia="微软雅黑" w:hAnsi="微软雅黑"/>
        </w:rPr>
        <w:t>GWN7806(P)/10/20/3</w:t>
      </w:r>
      <w:r w:rsidR="00A363BF">
        <w:rPr>
          <w:rFonts w:ascii="微软雅黑" w:eastAsia="微软雅黑" w:hAnsi="微软雅黑"/>
        </w:rPr>
        <w:t>X</w:t>
      </w:r>
      <w:r>
        <w:rPr>
          <w:rFonts w:ascii="微软雅黑" w:eastAsia="微软雅黑" w:hAnsi="微软雅黑"/>
        </w:rPr>
        <w:t>选项有{</w:t>
      </w:r>
      <w:r>
        <w:rPr>
          <w:rFonts w:ascii="微软雅黑" w:eastAsia="微软雅黑" w:hAnsi="微软雅黑"/>
          <w:strike/>
          <w:color w:val="B2B2B2"/>
        </w:rPr>
        <w:t>Auto|</w:t>
      </w:r>
      <w:r>
        <w:rPr>
          <w:rFonts w:ascii="微软雅黑" w:eastAsia="微软雅黑" w:hAnsi="微软雅黑"/>
        </w:rPr>
        <w:t>100Mbps|1000Mbps|10Gbps}</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10</w:t>
      </w:r>
      <w:r>
        <w:rPr>
          <w:rFonts w:ascii="微软雅黑" w:eastAsia="微软雅黑" w:hAnsi="微软雅黑"/>
        </w:rPr>
        <w:t>Gbps</w:t>
      </w:r>
      <w:r w:rsidR="00A363BF">
        <w:rPr>
          <w:rFonts w:ascii="微软雅黑" w:eastAsia="微软雅黑" w:hAnsi="微软雅黑" w:hint="eastAsia"/>
        </w:rPr>
        <w:t>（其中</w:t>
      </w:r>
      <w:r w:rsidR="00A363BF">
        <w:rPr>
          <w:rFonts w:ascii="微软雅黑" w:eastAsia="微软雅黑" w:hAnsi="微软雅黑"/>
        </w:rPr>
        <w:t>GWN783X需要看是</w:t>
      </w:r>
      <w:r w:rsidR="00A363BF">
        <w:rPr>
          <w:rFonts w:ascii="微软雅黑" w:eastAsia="微软雅黑" w:hAnsi="微软雅黑" w:hint="eastAsia"/>
        </w:rPr>
        <w:t>1</w:t>
      </w:r>
      <w:r w:rsidR="00A363BF">
        <w:rPr>
          <w:rFonts w:ascii="微软雅黑" w:eastAsia="微软雅黑" w:hAnsi="微软雅黑"/>
        </w:rPr>
        <w:t>G SFP口还是</w:t>
      </w:r>
      <w:r w:rsidR="00A363BF">
        <w:rPr>
          <w:rFonts w:ascii="微软雅黑" w:eastAsia="微软雅黑" w:hAnsi="微软雅黑" w:hint="eastAsia"/>
        </w:rPr>
        <w:t>10</w:t>
      </w:r>
      <w:r w:rsidR="00A363BF">
        <w:rPr>
          <w:rFonts w:ascii="微软雅黑" w:eastAsia="微软雅黑" w:hAnsi="微软雅黑"/>
        </w:rPr>
        <w:t>G SFP+口，只有</w:t>
      </w:r>
      <w:r w:rsidR="00A363BF">
        <w:rPr>
          <w:rFonts w:ascii="微软雅黑" w:eastAsia="微软雅黑" w:hAnsi="微软雅黑" w:hint="eastAsia"/>
        </w:rPr>
        <w:t>10</w:t>
      </w:r>
      <w:r w:rsidR="00A363BF">
        <w:rPr>
          <w:rFonts w:ascii="微软雅黑" w:eastAsia="微软雅黑" w:hAnsi="微软雅黑"/>
        </w:rPr>
        <w:t>G SFP+口</w:t>
      </w:r>
      <w:r w:rsidR="00A363BF">
        <w:rPr>
          <w:rFonts w:ascii="微软雅黑" w:eastAsia="微软雅黑" w:hAnsi="微软雅黑" w:hint="eastAsia"/>
        </w:rPr>
        <w:t>才</w:t>
      </w:r>
      <w:r w:rsidR="00A363BF">
        <w:rPr>
          <w:rFonts w:ascii="微软雅黑" w:eastAsia="微软雅黑" w:hAnsi="微软雅黑"/>
        </w:rPr>
        <w:t>有</w:t>
      </w:r>
      <w:r w:rsidR="00A363BF">
        <w:rPr>
          <w:rFonts w:ascii="微软雅黑" w:eastAsia="微软雅黑" w:hAnsi="微软雅黑" w:hint="eastAsia"/>
        </w:rPr>
        <w:t>10</w:t>
      </w:r>
      <w:r w:rsidR="00A363BF">
        <w:rPr>
          <w:rFonts w:ascii="微软雅黑" w:eastAsia="微软雅黑" w:hAnsi="微软雅黑"/>
        </w:rPr>
        <w:t>Gbps选项</w:t>
      </w:r>
      <w:r w:rsidR="00A363BF">
        <w:rPr>
          <w:rFonts w:ascii="微软雅黑" w:eastAsia="微软雅黑" w:hAnsi="微软雅黑" w:hint="eastAsia"/>
        </w:rPr>
        <w:t>）</w:t>
      </w:r>
      <w:r>
        <w:rPr>
          <w:rFonts w:ascii="微软雅黑" w:eastAsia="微软雅黑" w:hAnsi="微软雅黑" w:hint="eastAsia"/>
        </w:rPr>
        <w:t>。</w:t>
      </w: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10</w:t>
      </w:r>
      <w:r>
        <w:rPr>
          <w:rFonts w:ascii="微软雅黑" w:eastAsia="微软雅黑" w:hAnsi="微软雅黑"/>
        </w:rPr>
        <w:t>G光口不支持自协商。</w:t>
      </w:r>
    </w:p>
    <w:p w14:paraId="4DDFF3F3" w14:textId="302A5B6D" w:rsidR="0076630D" w:rsidRDefault="00D7272D">
      <w:pPr>
        <w:pStyle w:val="af2"/>
        <w:numPr>
          <w:ilvl w:val="0"/>
          <w:numId w:val="72"/>
        </w:numPr>
        <w:ind w:firstLineChars="0"/>
        <w:rPr>
          <w:rFonts w:ascii="微软雅黑" w:eastAsia="微软雅黑" w:hAnsi="微软雅黑"/>
        </w:rPr>
      </w:pPr>
      <w:r>
        <w:rPr>
          <w:rFonts w:ascii="微软雅黑" w:eastAsia="微软雅黑" w:hAnsi="微软雅黑" w:hint="eastAsia"/>
        </w:rPr>
        <w:lastRenderedPageBreak/>
        <w:t>聚合接口</w:t>
      </w:r>
      <w:r>
        <w:rPr>
          <w:rFonts w:ascii="微软雅黑" w:eastAsia="微软雅黑" w:hAnsi="微软雅黑"/>
        </w:rPr>
        <w:t>速率：GWN7800(</w:t>
      </w:r>
      <w:r>
        <w:rPr>
          <w:rFonts w:ascii="微软雅黑" w:eastAsia="微软雅黑" w:hAnsi="微软雅黑" w:hint="eastAsia"/>
        </w:rPr>
        <w:t>除7806(P</w:t>
      </w:r>
      <w:r>
        <w:rPr>
          <w:rFonts w:ascii="微软雅黑" w:eastAsia="微软雅黑" w:hAnsi="微软雅黑"/>
        </w:rPr>
        <w:t>))</w:t>
      </w:r>
      <w:r>
        <w:rPr>
          <w:rFonts w:ascii="微软雅黑" w:eastAsia="微软雅黑" w:hAnsi="微软雅黑" w:hint="eastAsia"/>
        </w:rPr>
        <w:t>系列</w:t>
      </w:r>
      <w:r>
        <w:rPr>
          <w:rFonts w:ascii="微软雅黑" w:eastAsia="微软雅黑" w:hAnsi="微软雅黑"/>
        </w:rPr>
        <w:t>聚合接口速率选项有{</w:t>
      </w:r>
      <w:r w:rsidRPr="003A531D">
        <w:rPr>
          <w:rFonts w:ascii="微软雅黑" w:eastAsia="微软雅黑" w:hAnsi="微软雅黑"/>
          <w:strike/>
          <w:color w:val="B2B2B2"/>
        </w:rPr>
        <w:t>Auto|</w:t>
      </w:r>
      <w:r>
        <w:rPr>
          <w:rFonts w:ascii="微软雅黑" w:eastAsia="微软雅黑" w:hAnsi="微软雅黑"/>
        </w:rPr>
        <w:t xml:space="preserve"> 10Mbps| 100Mbps| 1000Mbps}</w:t>
      </w:r>
      <w:r>
        <w:rPr>
          <w:rFonts w:ascii="微软雅黑" w:eastAsia="微软雅黑" w:hAnsi="微软雅黑" w:hint="eastAsia"/>
        </w:rPr>
        <w:t>，默认</w:t>
      </w:r>
      <w:r w:rsidR="003A531D">
        <w:rPr>
          <w:rFonts w:ascii="微软雅黑" w:eastAsia="微软雅黑" w:hAnsi="微软雅黑" w:hint="eastAsia"/>
        </w:rPr>
        <w:t>1000Mbps</w:t>
      </w:r>
      <w:r>
        <w:rPr>
          <w:rFonts w:ascii="微软雅黑" w:eastAsia="微软雅黑" w:hAnsi="微软雅黑"/>
        </w:rPr>
        <w:t>；GWN7806(P)/10</w:t>
      </w:r>
      <w:r w:rsidR="00A363BF">
        <w:rPr>
          <w:rFonts w:ascii="微软雅黑" w:eastAsia="微软雅黑" w:hAnsi="微软雅黑" w:hint="eastAsia"/>
        </w:rPr>
        <w:t>/30/31</w:t>
      </w:r>
      <w:r>
        <w:rPr>
          <w:rFonts w:ascii="微软雅黑" w:eastAsia="微软雅黑" w:hAnsi="微软雅黑" w:hint="eastAsia"/>
        </w:rPr>
        <w:t>系列聚合接口</w:t>
      </w:r>
      <w:r>
        <w:rPr>
          <w:rFonts w:ascii="微软雅黑" w:eastAsia="微软雅黑" w:hAnsi="微软雅黑"/>
        </w:rPr>
        <w:t>速率</w:t>
      </w:r>
      <w:r>
        <w:rPr>
          <w:rFonts w:ascii="微软雅黑" w:eastAsia="微软雅黑" w:hAnsi="微软雅黑" w:hint="eastAsia"/>
        </w:rPr>
        <w:t>选项</w:t>
      </w:r>
      <w:r>
        <w:rPr>
          <w:rFonts w:ascii="微软雅黑" w:eastAsia="微软雅黑" w:hAnsi="微软雅黑"/>
        </w:rPr>
        <w:t>有{</w:t>
      </w:r>
      <w:r w:rsidRPr="003A531D">
        <w:rPr>
          <w:rFonts w:ascii="微软雅黑" w:eastAsia="微软雅黑" w:hAnsi="微软雅黑"/>
          <w:strike/>
          <w:color w:val="B2B2B2"/>
        </w:rPr>
        <w:t>Auto|</w:t>
      </w:r>
      <w:r>
        <w:rPr>
          <w:rFonts w:ascii="微软雅黑" w:eastAsia="微软雅黑" w:hAnsi="微软雅黑"/>
        </w:rPr>
        <w:t xml:space="preserve"> 10Mbps| 100Mbps| 1000Mbps| 10Gbps}</w:t>
      </w:r>
      <w:r>
        <w:rPr>
          <w:rFonts w:ascii="微软雅黑" w:eastAsia="微软雅黑" w:hAnsi="微软雅黑" w:hint="eastAsia"/>
        </w:rPr>
        <w:t>，默认</w:t>
      </w:r>
      <w:r w:rsidR="003A531D">
        <w:rPr>
          <w:rFonts w:ascii="微软雅黑" w:eastAsia="微软雅黑" w:hAnsi="微软雅黑"/>
        </w:rPr>
        <w:t>1000Mbps</w:t>
      </w:r>
      <w:r>
        <w:rPr>
          <w:rFonts w:ascii="微软雅黑" w:eastAsia="微软雅黑" w:hAnsi="微软雅黑"/>
        </w:rPr>
        <w:t>；</w:t>
      </w:r>
      <w:r>
        <w:rPr>
          <w:rFonts w:ascii="微软雅黑" w:eastAsia="微软雅黑" w:hAnsi="微软雅黑" w:hint="eastAsia"/>
        </w:rPr>
        <w:t>GWN7820</w:t>
      </w:r>
      <w:r>
        <w:rPr>
          <w:rFonts w:ascii="微软雅黑" w:eastAsia="微软雅黑" w:hAnsi="微软雅黑"/>
        </w:rPr>
        <w:t>系列聚合接口速率选项有{</w:t>
      </w:r>
      <w:r w:rsidRPr="003A531D">
        <w:rPr>
          <w:rFonts w:ascii="微软雅黑" w:eastAsia="微软雅黑" w:hAnsi="微软雅黑"/>
          <w:strike/>
          <w:color w:val="B2B2B2"/>
        </w:rPr>
        <w:t xml:space="preserve">Auto| </w:t>
      </w:r>
      <w:r>
        <w:rPr>
          <w:rFonts w:ascii="微软雅黑" w:eastAsia="微软雅黑" w:hAnsi="微软雅黑"/>
        </w:rPr>
        <w:t>10Mbps| 100Mbps| 1000Mbps| 2.5Gbps| 10Gbps}，默认</w:t>
      </w:r>
      <w:r w:rsidR="003A531D">
        <w:rPr>
          <w:rFonts w:ascii="微软雅黑" w:eastAsia="微软雅黑" w:hAnsi="微软雅黑" w:hint="eastAsia"/>
        </w:rPr>
        <w:t>1000Mbps</w:t>
      </w:r>
      <w:r>
        <w:rPr>
          <w:rFonts w:ascii="微软雅黑" w:eastAsia="微软雅黑" w:hAnsi="微软雅黑" w:hint="eastAsia"/>
        </w:rPr>
        <w:t>；</w:t>
      </w:r>
      <w:r>
        <w:rPr>
          <w:rFonts w:ascii="微软雅黑" w:eastAsia="微软雅黑" w:hAnsi="微软雅黑"/>
        </w:rPr>
        <w:t>GWN783</w:t>
      </w:r>
      <w:r w:rsidR="00A363BF">
        <w:rPr>
          <w:rFonts w:ascii="微软雅黑" w:eastAsia="微软雅黑" w:hAnsi="微软雅黑"/>
        </w:rPr>
        <w:t>2</w:t>
      </w:r>
      <w:r>
        <w:rPr>
          <w:rFonts w:ascii="微软雅黑" w:eastAsia="微软雅黑" w:hAnsi="微软雅黑" w:hint="eastAsia"/>
        </w:rPr>
        <w:t>聚合接口</w:t>
      </w:r>
      <w:r>
        <w:rPr>
          <w:rFonts w:ascii="微软雅黑" w:eastAsia="微软雅黑" w:hAnsi="微软雅黑"/>
        </w:rPr>
        <w:t>速率选项有{</w:t>
      </w:r>
      <w:r w:rsidRPr="00CC163D">
        <w:rPr>
          <w:rFonts w:ascii="微软雅黑" w:eastAsia="微软雅黑" w:hAnsi="微软雅黑"/>
          <w:strike/>
          <w:color w:val="B2B2B2"/>
        </w:rPr>
        <w:t>100Mbps|1000Mbps|</w:t>
      </w:r>
      <w:r>
        <w:rPr>
          <w:rFonts w:ascii="微软雅黑" w:eastAsia="微软雅黑" w:hAnsi="微软雅黑"/>
        </w:rPr>
        <w:t>10Gbps}</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10</w:t>
      </w:r>
      <w:r>
        <w:rPr>
          <w:rFonts w:ascii="微软雅黑" w:eastAsia="微软雅黑" w:hAnsi="微软雅黑"/>
        </w:rPr>
        <w:t>Gbps</w:t>
      </w:r>
      <w:r>
        <w:rPr>
          <w:rFonts w:ascii="微软雅黑" w:eastAsia="微软雅黑" w:hAnsi="微软雅黑" w:hint="eastAsia"/>
        </w:rPr>
        <w:t>。</w:t>
      </w: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10</w:t>
      </w:r>
      <w:r>
        <w:rPr>
          <w:rFonts w:ascii="微软雅黑" w:eastAsia="微软雅黑" w:hAnsi="微软雅黑"/>
        </w:rPr>
        <w:t>G光口不支持自协商。</w:t>
      </w:r>
    </w:p>
    <w:p w14:paraId="058B4277" w14:textId="40015F35" w:rsidR="009253E5" w:rsidRDefault="009253E5">
      <w:pPr>
        <w:pStyle w:val="af2"/>
        <w:numPr>
          <w:ilvl w:val="0"/>
          <w:numId w:val="71"/>
        </w:numPr>
        <w:ind w:firstLineChars="0"/>
        <w:rPr>
          <w:rFonts w:ascii="微软雅黑" w:eastAsia="微软雅黑" w:hAnsi="微软雅黑"/>
        </w:rPr>
      </w:pPr>
      <w:r>
        <w:rPr>
          <w:rFonts w:ascii="微软雅黑" w:eastAsia="微软雅黑" w:hAnsi="微软雅黑" w:hint="eastAsia"/>
        </w:rPr>
        <w:t>DAC线</w:t>
      </w:r>
      <w:r>
        <w:rPr>
          <w:rFonts w:ascii="微软雅黑" w:eastAsia="微软雅黑" w:hAnsi="微软雅黑" w:hint="eastAsia"/>
          <w:highlight w:val="yellow"/>
        </w:rPr>
        <w:t>【仅93XX芯片平台</w:t>
      </w:r>
      <w:r>
        <w:rPr>
          <w:rFonts w:ascii="微软雅黑" w:eastAsia="微软雅黑" w:hAnsi="微软雅黑"/>
          <w:highlight w:val="yellow"/>
        </w:rPr>
        <w:t>的SFP+</w:t>
      </w:r>
      <w:r w:rsidR="00090726">
        <w:rPr>
          <w:rFonts w:ascii="微软雅黑" w:eastAsia="微软雅黑" w:hAnsi="微软雅黑" w:hint="eastAsia"/>
          <w:highlight w:val="yellow"/>
        </w:rPr>
        <w:t>光</w:t>
      </w:r>
      <w:r>
        <w:rPr>
          <w:rFonts w:ascii="微软雅黑" w:eastAsia="微软雅黑" w:hAnsi="微软雅黑"/>
          <w:highlight w:val="yellow"/>
        </w:rPr>
        <w:t>口支持</w:t>
      </w:r>
      <w:r>
        <w:rPr>
          <w:rFonts w:ascii="微软雅黑" w:eastAsia="微软雅黑" w:hAnsi="微软雅黑" w:hint="eastAsia"/>
          <w:highlight w:val="yellow"/>
        </w:rPr>
        <w:t>】</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SFP+</w:t>
      </w:r>
      <w:r>
        <w:rPr>
          <w:rFonts w:ascii="微软雅黑" w:eastAsia="微软雅黑" w:hAnsi="微软雅黑" w:hint="eastAsia"/>
        </w:rPr>
        <w:t>光口</w:t>
      </w:r>
      <w:r>
        <w:rPr>
          <w:rFonts w:ascii="微软雅黑" w:eastAsia="微软雅黑" w:hAnsi="微软雅黑"/>
        </w:rPr>
        <w:t>速率设置</w:t>
      </w:r>
      <w:r>
        <w:rPr>
          <w:rFonts w:ascii="微软雅黑" w:eastAsia="微软雅黑" w:hAnsi="微软雅黑" w:hint="eastAsia"/>
        </w:rPr>
        <w:t>为10</w:t>
      </w:r>
      <w:r>
        <w:rPr>
          <w:rFonts w:ascii="微软雅黑" w:eastAsia="微软雅黑" w:hAnsi="微软雅黑"/>
        </w:rPr>
        <w:t>Gbps时</w:t>
      </w:r>
      <w:r w:rsidR="00090726">
        <w:rPr>
          <w:rFonts w:ascii="微软雅黑" w:eastAsia="微软雅黑" w:hAnsi="微软雅黑" w:hint="eastAsia"/>
        </w:rPr>
        <w:t>出现并支持</w:t>
      </w:r>
      <w:r>
        <w:rPr>
          <w:rFonts w:ascii="微软雅黑" w:eastAsia="微软雅黑" w:hAnsi="微软雅黑"/>
        </w:rPr>
        <w:t>配置</w:t>
      </w:r>
      <w:r w:rsidR="00090726">
        <w:rPr>
          <w:rFonts w:ascii="微软雅黑" w:eastAsia="微软雅黑" w:hAnsi="微软雅黑" w:hint="eastAsia"/>
        </w:rPr>
        <w:t>。</w:t>
      </w:r>
      <w:r w:rsidR="00090726">
        <w:rPr>
          <w:rFonts w:ascii="微软雅黑" w:eastAsia="微软雅黑" w:hAnsi="微软雅黑"/>
        </w:rPr>
        <w:t>设置</w:t>
      </w:r>
      <w:r w:rsidR="00090726">
        <w:rPr>
          <w:rFonts w:ascii="微软雅黑" w:eastAsia="微软雅黑" w:hAnsi="微软雅黑" w:hint="eastAsia"/>
        </w:rPr>
        <w:t>10</w:t>
      </w:r>
      <w:r w:rsidR="00090726">
        <w:rPr>
          <w:rFonts w:ascii="微软雅黑" w:eastAsia="微软雅黑" w:hAnsi="微软雅黑"/>
        </w:rPr>
        <w:t>G光口使用的DAC线使用，</w:t>
      </w:r>
      <w:r>
        <w:rPr>
          <w:rFonts w:ascii="微软雅黑" w:eastAsia="微软雅黑" w:hAnsi="微软雅黑"/>
        </w:rPr>
        <w:t>选项有{</w:t>
      </w:r>
      <w:r>
        <w:rPr>
          <w:rFonts w:ascii="微软雅黑" w:eastAsia="微软雅黑" w:hAnsi="微软雅黑" w:hint="eastAsia"/>
        </w:rPr>
        <w:t>禁用</w:t>
      </w:r>
      <w:r>
        <w:rPr>
          <w:rFonts w:ascii="微软雅黑" w:eastAsia="微软雅黑" w:hAnsi="微软雅黑"/>
        </w:rPr>
        <w:t>| 0.5m| 1m| 3m| 5m}</w:t>
      </w:r>
      <w:r>
        <w:rPr>
          <w:rFonts w:ascii="微软雅黑" w:eastAsia="微软雅黑" w:hAnsi="微软雅黑" w:hint="eastAsia"/>
        </w:rPr>
        <w:t>，</w:t>
      </w:r>
      <w:r>
        <w:rPr>
          <w:rFonts w:ascii="微软雅黑" w:eastAsia="微软雅黑" w:hAnsi="微软雅黑"/>
        </w:rPr>
        <w:t>默认禁用。</w:t>
      </w:r>
    </w:p>
    <w:p w14:paraId="239E9802" w14:textId="77777777" w:rsidR="0076630D" w:rsidRDefault="00D7272D">
      <w:pPr>
        <w:pStyle w:val="af2"/>
        <w:numPr>
          <w:ilvl w:val="0"/>
          <w:numId w:val="71"/>
        </w:numPr>
        <w:ind w:firstLineChars="0"/>
        <w:rPr>
          <w:rFonts w:ascii="微软雅黑" w:eastAsia="微软雅黑" w:hAnsi="微软雅黑"/>
        </w:rPr>
      </w:pPr>
      <w:r>
        <w:rPr>
          <w:rFonts w:ascii="微软雅黑" w:eastAsia="微软雅黑" w:hAnsi="微软雅黑" w:hint="eastAsia"/>
        </w:rPr>
        <w:t>双工模式</w:t>
      </w:r>
      <w:r>
        <w:rPr>
          <w:rFonts w:ascii="微软雅黑" w:eastAsia="微软雅黑" w:hAnsi="微软雅黑"/>
        </w:rPr>
        <w:t>：</w:t>
      </w:r>
      <w:r>
        <w:rPr>
          <w:rFonts w:ascii="微软雅黑" w:eastAsia="微软雅黑" w:hAnsi="微软雅黑" w:hint="eastAsia"/>
        </w:rPr>
        <w:t>【下拉框】设置接口</w:t>
      </w:r>
      <w:r>
        <w:rPr>
          <w:rFonts w:ascii="微软雅黑" w:eastAsia="微软雅黑" w:hAnsi="微软雅黑"/>
        </w:rPr>
        <w:t>的</w:t>
      </w:r>
      <w:r>
        <w:rPr>
          <w:rFonts w:ascii="微软雅黑" w:eastAsia="微软雅黑" w:hAnsi="微软雅黑" w:hint="eastAsia"/>
        </w:rPr>
        <w:t>双工模式</w:t>
      </w:r>
      <w:r>
        <w:rPr>
          <w:rFonts w:ascii="微软雅黑" w:eastAsia="微软雅黑" w:hAnsi="微软雅黑"/>
        </w:rPr>
        <w:t>，</w:t>
      </w:r>
      <w:r>
        <w:rPr>
          <w:rFonts w:ascii="微软雅黑" w:eastAsia="微软雅黑" w:hAnsi="微软雅黑" w:hint="eastAsia"/>
        </w:rPr>
        <w:t>电口</w:t>
      </w:r>
      <w:r>
        <w:rPr>
          <w:rFonts w:ascii="微软雅黑" w:eastAsia="微软雅黑" w:hAnsi="微软雅黑"/>
        </w:rPr>
        <w:t>选项有{</w:t>
      </w:r>
      <w:r>
        <w:rPr>
          <w:rFonts w:ascii="微软雅黑" w:eastAsia="微软雅黑" w:hAnsi="微软雅黑" w:hint="eastAsia"/>
        </w:rPr>
        <w:t>自协商</w:t>
      </w:r>
      <w:r>
        <w:rPr>
          <w:rFonts w:ascii="微软雅黑" w:eastAsia="微软雅黑" w:hAnsi="微软雅黑"/>
        </w:rPr>
        <w:t>|全双工|半双工}</w:t>
      </w:r>
      <w:r>
        <w:rPr>
          <w:rFonts w:ascii="微软雅黑" w:eastAsia="微软雅黑" w:hAnsi="微软雅黑" w:hint="eastAsia"/>
        </w:rPr>
        <w:t>，</w:t>
      </w:r>
      <w:r>
        <w:rPr>
          <w:rFonts w:ascii="微软雅黑" w:eastAsia="微软雅黑" w:hAnsi="微软雅黑"/>
        </w:rPr>
        <w:t>默认自协商。</w:t>
      </w: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光口仅支持全双工模式；</w:t>
      </w:r>
      <w:r>
        <w:rPr>
          <w:rFonts w:ascii="微软雅黑" w:eastAsia="微软雅黑" w:hAnsi="微软雅黑"/>
        </w:rPr>
        <w:t>聚合接口</w:t>
      </w:r>
      <w:r>
        <w:rPr>
          <w:rFonts w:ascii="微软雅黑" w:eastAsia="微软雅黑" w:hAnsi="微软雅黑" w:hint="eastAsia"/>
        </w:rPr>
        <w:t>仅支持自协商</w:t>
      </w:r>
      <w:r>
        <w:rPr>
          <w:rFonts w:ascii="微软雅黑" w:eastAsia="微软雅黑" w:hAnsi="微软雅黑"/>
        </w:rPr>
        <w:t>。</w:t>
      </w:r>
    </w:p>
    <w:p w14:paraId="163A44CB" w14:textId="77777777" w:rsidR="0076630D" w:rsidRDefault="00D7272D">
      <w:pPr>
        <w:pStyle w:val="af2"/>
        <w:numPr>
          <w:ilvl w:val="0"/>
          <w:numId w:val="73"/>
        </w:numPr>
        <w:ind w:firstLineChars="0"/>
        <w:rPr>
          <w:rFonts w:ascii="微软雅黑" w:eastAsia="微软雅黑" w:hAnsi="微软雅黑"/>
        </w:rPr>
      </w:pPr>
      <w:r>
        <w:rPr>
          <w:rFonts w:ascii="微软雅黑" w:eastAsia="微软雅黑" w:hAnsi="微软雅黑" w:hint="eastAsia"/>
        </w:rPr>
        <w:t>自协商</w:t>
      </w:r>
      <w:r>
        <w:rPr>
          <w:rFonts w:ascii="微软雅黑" w:eastAsia="微软雅黑" w:hAnsi="微软雅黑"/>
        </w:rPr>
        <w:t>：</w:t>
      </w:r>
      <w:r>
        <w:rPr>
          <w:rFonts w:ascii="微软雅黑" w:eastAsia="微软雅黑" w:hAnsi="微软雅黑" w:hint="eastAsia"/>
        </w:rPr>
        <w:t>接口的</w:t>
      </w:r>
      <w:r>
        <w:rPr>
          <w:rFonts w:ascii="微软雅黑" w:eastAsia="微软雅黑" w:hAnsi="微软雅黑"/>
        </w:rPr>
        <w:t>双工状态由本接口和对端端口自协商</w:t>
      </w:r>
      <w:r>
        <w:rPr>
          <w:rFonts w:ascii="微软雅黑" w:eastAsia="微软雅黑" w:hAnsi="微软雅黑" w:hint="eastAsia"/>
        </w:rPr>
        <w:t>而</w:t>
      </w:r>
      <w:r>
        <w:rPr>
          <w:rFonts w:ascii="微软雅黑" w:eastAsia="微软雅黑" w:hAnsi="微软雅黑"/>
        </w:rPr>
        <w:t>定。</w:t>
      </w:r>
    </w:p>
    <w:p w14:paraId="546DDED6" w14:textId="77777777" w:rsidR="0076630D" w:rsidRDefault="00D7272D">
      <w:pPr>
        <w:pStyle w:val="af2"/>
        <w:numPr>
          <w:ilvl w:val="0"/>
          <w:numId w:val="73"/>
        </w:numPr>
        <w:ind w:firstLineChars="0"/>
        <w:rPr>
          <w:rFonts w:ascii="微软雅黑" w:eastAsia="微软雅黑" w:hAnsi="微软雅黑"/>
        </w:rPr>
      </w:pPr>
      <w:r>
        <w:rPr>
          <w:rFonts w:ascii="微软雅黑" w:eastAsia="微软雅黑" w:hAnsi="微软雅黑" w:hint="eastAsia"/>
        </w:rPr>
        <w:t>全双工：支持</w:t>
      </w:r>
      <w:r>
        <w:rPr>
          <w:rFonts w:ascii="微软雅黑" w:eastAsia="微软雅黑" w:hAnsi="微软雅黑"/>
        </w:rPr>
        <w:t>接口收发数据包</w:t>
      </w:r>
      <w:r>
        <w:rPr>
          <w:rFonts w:ascii="微软雅黑" w:eastAsia="微软雅黑" w:hAnsi="微软雅黑" w:hint="eastAsia"/>
        </w:rPr>
        <w:t>。</w:t>
      </w:r>
    </w:p>
    <w:p w14:paraId="160A8F56" w14:textId="2F1B2283" w:rsidR="0076630D" w:rsidRDefault="00D7272D">
      <w:pPr>
        <w:pStyle w:val="af2"/>
        <w:numPr>
          <w:ilvl w:val="0"/>
          <w:numId w:val="73"/>
        </w:numPr>
        <w:ind w:firstLineChars="0"/>
        <w:rPr>
          <w:rFonts w:ascii="微软雅黑" w:eastAsia="微软雅黑" w:hAnsi="微软雅黑"/>
        </w:rPr>
      </w:pPr>
      <w:r>
        <w:rPr>
          <w:rFonts w:ascii="微软雅黑" w:eastAsia="微软雅黑" w:hAnsi="微软雅黑" w:hint="eastAsia"/>
        </w:rPr>
        <w:t>半双工</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接口只能发送/</w:t>
      </w:r>
      <w:r>
        <w:rPr>
          <w:rFonts w:ascii="微软雅黑" w:eastAsia="微软雅黑" w:hAnsi="微软雅黑" w:hint="eastAsia"/>
        </w:rPr>
        <w:t>接收</w:t>
      </w:r>
      <w:r>
        <w:rPr>
          <w:rFonts w:ascii="微软雅黑" w:eastAsia="微软雅黑" w:hAnsi="微软雅黑"/>
        </w:rPr>
        <w:t>数据包</w:t>
      </w:r>
      <w:r>
        <w:rPr>
          <w:rFonts w:ascii="微软雅黑" w:eastAsia="微软雅黑" w:hAnsi="微软雅黑" w:hint="eastAsia"/>
        </w:rPr>
        <w:t>。</w:t>
      </w: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当</w:t>
      </w:r>
      <w:r>
        <w:rPr>
          <w:rFonts w:ascii="微软雅黑" w:eastAsia="微软雅黑" w:hAnsi="微软雅黑" w:hint="eastAsia"/>
        </w:rPr>
        <w:t>端口</w:t>
      </w:r>
      <w:r>
        <w:rPr>
          <w:rFonts w:ascii="微软雅黑" w:eastAsia="微软雅黑" w:hAnsi="微软雅黑"/>
        </w:rPr>
        <w:t>速率设置为</w:t>
      </w:r>
      <w:r w:rsidR="008C1483">
        <w:rPr>
          <w:rFonts w:ascii="微软雅黑" w:eastAsia="微软雅黑" w:hAnsi="微软雅黑" w:hint="eastAsia"/>
        </w:rPr>
        <w:t>2.5</w:t>
      </w:r>
      <w:r w:rsidR="008C1483">
        <w:rPr>
          <w:rFonts w:ascii="微软雅黑" w:eastAsia="微软雅黑" w:hAnsi="微软雅黑"/>
        </w:rPr>
        <w:t>Gbps/</w:t>
      </w:r>
      <w:r>
        <w:rPr>
          <w:rFonts w:ascii="微软雅黑" w:eastAsia="微软雅黑" w:hAnsi="微软雅黑" w:hint="eastAsia"/>
        </w:rPr>
        <w:t>1000</w:t>
      </w:r>
      <w:r>
        <w:rPr>
          <w:rFonts w:ascii="微软雅黑" w:eastAsia="微软雅黑" w:hAnsi="微软雅黑"/>
        </w:rPr>
        <w:t>Mbps时，半双工不支持</w:t>
      </w:r>
    </w:p>
    <w:p w14:paraId="2E2996AF" w14:textId="3F07B61C" w:rsidR="0076630D" w:rsidRDefault="00D7272D">
      <w:pPr>
        <w:pStyle w:val="af2"/>
        <w:ind w:left="125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1.</w:t>
      </w:r>
      <w:r w:rsidR="008C1483">
        <w:rPr>
          <w:rFonts w:ascii="微软雅黑" w:eastAsia="微软雅黑" w:hAnsi="微软雅黑"/>
        </w:rPr>
        <w:t xml:space="preserve"> </w:t>
      </w:r>
      <w:r>
        <w:rPr>
          <w:rFonts w:ascii="微软雅黑" w:eastAsia="微软雅黑" w:hAnsi="微软雅黑" w:hint="eastAsia"/>
        </w:rPr>
        <w:t>聚合接口：GWN780X(除06</w:t>
      </w:r>
      <w:r>
        <w:rPr>
          <w:rFonts w:ascii="微软雅黑" w:eastAsia="微软雅黑" w:hAnsi="微软雅黑"/>
        </w:rPr>
        <w:t>(P)</w:t>
      </w:r>
      <w:r>
        <w:rPr>
          <w:rFonts w:ascii="微软雅黑" w:eastAsia="微软雅黑" w:hAnsi="微软雅黑" w:hint="eastAsia"/>
        </w:rPr>
        <w:t>)：自协商，GWN78</w:t>
      </w:r>
      <w:r>
        <w:rPr>
          <w:rFonts w:ascii="微软雅黑" w:eastAsia="微软雅黑" w:hAnsi="微软雅黑"/>
        </w:rPr>
        <w:t>06(P)/</w:t>
      </w:r>
      <w:r>
        <w:rPr>
          <w:rFonts w:ascii="微软雅黑" w:eastAsia="微软雅黑" w:hAnsi="微软雅黑" w:hint="eastAsia"/>
        </w:rPr>
        <w:t>1X</w:t>
      </w:r>
      <w:r>
        <w:rPr>
          <w:rFonts w:ascii="微软雅黑" w:eastAsia="微软雅黑" w:hAnsi="微软雅黑"/>
        </w:rPr>
        <w:t>/2X/3X</w:t>
      </w:r>
      <w:r>
        <w:rPr>
          <w:rFonts w:ascii="微软雅黑" w:eastAsia="微软雅黑" w:hAnsi="微软雅黑" w:hint="eastAsia"/>
        </w:rPr>
        <w:t>：自协商(加入10G口之后变成全双工)</w:t>
      </w:r>
      <w:r>
        <w:rPr>
          <w:rFonts w:ascii="微软雅黑" w:eastAsia="微软雅黑" w:hAnsi="微软雅黑"/>
        </w:rPr>
        <w:t xml:space="preserve"> </w:t>
      </w:r>
    </w:p>
    <w:p w14:paraId="0C867325" w14:textId="77777777" w:rsidR="0076630D" w:rsidRDefault="00D7272D">
      <w:pPr>
        <w:pStyle w:val="af2"/>
        <w:ind w:left="1259"/>
        <w:rPr>
          <w:rFonts w:ascii="微软雅黑" w:eastAsia="微软雅黑" w:hAnsi="微软雅黑"/>
        </w:rPr>
      </w:pPr>
      <w:r>
        <w:rPr>
          <w:rFonts w:ascii="微软雅黑" w:eastAsia="微软雅黑" w:hAnsi="微软雅黑"/>
        </w:rPr>
        <w:t>2.</w:t>
      </w:r>
      <w:r>
        <w:rPr>
          <w:rFonts w:hint="eastAsia"/>
        </w:rPr>
        <w:t xml:space="preserve"> </w:t>
      </w:r>
      <w:r>
        <w:rPr>
          <w:rFonts w:ascii="微软雅黑" w:eastAsia="微软雅黑" w:hAnsi="微软雅黑" w:hint="eastAsia"/>
        </w:rPr>
        <w:t>光口：GWN780X(除06</w:t>
      </w:r>
      <w:r>
        <w:rPr>
          <w:rFonts w:ascii="微软雅黑" w:eastAsia="微软雅黑" w:hAnsi="微软雅黑"/>
        </w:rPr>
        <w:t>(P)</w:t>
      </w:r>
      <w:r>
        <w:rPr>
          <w:rFonts w:ascii="微软雅黑" w:eastAsia="微软雅黑" w:hAnsi="微软雅黑" w:hint="eastAsia"/>
        </w:rPr>
        <w:t>)：全双工，GW</w:t>
      </w:r>
      <w:r>
        <w:rPr>
          <w:rFonts w:ascii="微软雅黑" w:eastAsia="微软雅黑" w:hAnsi="微软雅黑"/>
        </w:rPr>
        <w:t>N</w:t>
      </w:r>
      <w:r>
        <w:rPr>
          <w:rFonts w:ascii="微软雅黑" w:eastAsia="微软雅黑" w:hAnsi="微软雅黑" w:hint="eastAsia"/>
        </w:rPr>
        <w:t>78</w:t>
      </w:r>
      <w:r>
        <w:rPr>
          <w:rFonts w:ascii="微软雅黑" w:eastAsia="微软雅黑" w:hAnsi="微软雅黑"/>
        </w:rPr>
        <w:t>(P)/</w:t>
      </w:r>
      <w:r>
        <w:rPr>
          <w:rFonts w:ascii="微软雅黑" w:eastAsia="微软雅黑" w:hAnsi="微软雅黑" w:hint="eastAsia"/>
        </w:rPr>
        <w:t>1X</w:t>
      </w:r>
      <w:r>
        <w:rPr>
          <w:rFonts w:ascii="微软雅黑" w:eastAsia="微软雅黑" w:hAnsi="微软雅黑"/>
        </w:rPr>
        <w:t>/2X/3X</w:t>
      </w:r>
      <w:r>
        <w:rPr>
          <w:rFonts w:ascii="微软雅黑" w:eastAsia="微软雅黑" w:hAnsi="微软雅黑" w:hint="eastAsia"/>
        </w:rPr>
        <w:t>：全双工</w:t>
      </w:r>
    </w:p>
    <w:p w14:paraId="1CFC156E" w14:textId="77777777" w:rsidR="0076630D" w:rsidRDefault="00D7272D">
      <w:pPr>
        <w:pStyle w:val="af2"/>
        <w:numPr>
          <w:ilvl w:val="0"/>
          <w:numId w:val="71"/>
        </w:numPr>
        <w:ind w:firstLineChars="0"/>
        <w:rPr>
          <w:rFonts w:ascii="微软雅黑" w:eastAsia="微软雅黑" w:hAnsi="微软雅黑"/>
        </w:rPr>
      </w:pPr>
      <w:r>
        <w:rPr>
          <w:rFonts w:ascii="微软雅黑" w:eastAsia="微软雅黑" w:hAnsi="微软雅黑" w:hint="eastAsia"/>
        </w:rPr>
        <w:t>巨型帧/</w:t>
      </w:r>
      <w:r>
        <w:rPr>
          <w:rFonts w:ascii="微软雅黑" w:eastAsia="微软雅黑" w:hAnsi="微软雅黑"/>
        </w:rPr>
        <w:t>Jumbo Frame</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接口的最大传输单元</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lastRenderedPageBreak/>
        <w:t>15</w:t>
      </w:r>
      <w:r>
        <w:rPr>
          <w:rFonts w:ascii="微软雅黑" w:eastAsia="微软雅黑" w:hAnsi="微软雅黑"/>
        </w:rPr>
        <w:t>18</w:t>
      </w:r>
      <w:r>
        <w:rPr>
          <w:rFonts w:ascii="微软雅黑" w:eastAsia="微软雅黑" w:hAnsi="微软雅黑" w:hint="eastAsia"/>
        </w:rPr>
        <w:t>-10000，</w:t>
      </w:r>
      <w:r>
        <w:rPr>
          <w:rFonts w:ascii="微软雅黑" w:eastAsia="微软雅黑" w:hAnsi="微软雅黑"/>
        </w:rPr>
        <w:t>默认9216</w:t>
      </w:r>
      <w:r>
        <w:rPr>
          <w:rFonts w:ascii="微软雅黑" w:eastAsia="微软雅黑" w:hAnsi="微软雅黑" w:hint="eastAsia"/>
        </w:rPr>
        <w:t>。</w:t>
      </w:r>
      <w:commentRangeStart w:id="66"/>
      <w:commentRangeStart w:id="67"/>
      <w:r>
        <w:commentReference w:id="66"/>
      </w:r>
      <w:commentRangeEnd w:id="66"/>
      <w:commentRangeEnd w:id="67"/>
      <w:r>
        <w:rPr>
          <w:rStyle w:val="af0"/>
        </w:rPr>
        <w:commentReference w:id="67"/>
      </w:r>
    </w:p>
    <w:p w14:paraId="4764D5EF"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1.</w:t>
      </w:r>
      <w:r>
        <w:rPr>
          <w:rFonts w:ascii="微软雅黑" w:eastAsia="微软雅黑" w:hAnsi="微软雅黑"/>
        </w:rPr>
        <w:t>二层交换机</w:t>
      </w:r>
      <w:r>
        <w:rPr>
          <w:rFonts w:ascii="微软雅黑" w:eastAsia="微软雅黑" w:hAnsi="微软雅黑" w:hint="eastAsia"/>
        </w:rPr>
        <w:t>，巨型帧</w:t>
      </w:r>
      <w:r>
        <w:rPr>
          <w:rFonts w:ascii="微软雅黑" w:eastAsia="微软雅黑" w:hAnsi="微软雅黑"/>
        </w:rPr>
        <w:t>作为全局设置；三层交换机，</w:t>
      </w:r>
      <w:r>
        <w:rPr>
          <w:rFonts w:ascii="微软雅黑" w:eastAsia="微软雅黑" w:hAnsi="微软雅黑" w:hint="eastAsia"/>
        </w:rPr>
        <w:t>巨型帧每个</w:t>
      </w:r>
      <w:r>
        <w:rPr>
          <w:rFonts w:ascii="微软雅黑" w:eastAsia="微软雅黑" w:hAnsi="微软雅黑"/>
        </w:rPr>
        <w:t>端口支持单独配置。</w:t>
      </w:r>
      <w:r>
        <w:rPr>
          <w:rFonts w:ascii="微软雅黑" w:eastAsia="微软雅黑" w:hAnsi="微软雅黑" w:hint="eastAsia"/>
        </w:rPr>
        <w:t>2.在计算报文</w:t>
      </w:r>
      <w:r>
        <w:rPr>
          <w:rFonts w:ascii="微软雅黑" w:eastAsia="微软雅黑" w:hAnsi="微软雅黑"/>
        </w:rPr>
        <w:t>长度时，不包括VLAN的</w:t>
      </w:r>
      <w:r>
        <w:rPr>
          <w:rFonts w:ascii="微软雅黑" w:eastAsia="微软雅黑" w:hAnsi="微软雅黑" w:hint="eastAsia"/>
        </w:rPr>
        <w:t>4字节，</w:t>
      </w:r>
      <w:r>
        <w:rPr>
          <w:rFonts w:ascii="微软雅黑" w:eastAsia="微软雅黑" w:hAnsi="微软雅黑"/>
        </w:rPr>
        <w:t>暂仅针对GWN</w:t>
      </w:r>
      <w:r>
        <w:rPr>
          <w:rFonts w:ascii="微软雅黑" w:eastAsia="微软雅黑" w:hAnsi="微软雅黑" w:hint="eastAsia"/>
        </w:rPr>
        <w:t>7801(</w:t>
      </w:r>
      <w:r>
        <w:rPr>
          <w:rFonts w:ascii="微软雅黑" w:eastAsia="微软雅黑" w:hAnsi="微软雅黑"/>
        </w:rPr>
        <w:t>P</w:t>
      </w:r>
      <w:r>
        <w:rPr>
          <w:rFonts w:ascii="微软雅黑" w:eastAsia="微软雅黑" w:hAnsi="微软雅黑" w:hint="eastAsia"/>
        </w:rPr>
        <w:t>)</w:t>
      </w:r>
      <w:r>
        <w:rPr>
          <w:rFonts w:ascii="微软雅黑" w:eastAsia="微软雅黑" w:hAnsi="微软雅黑"/>
        </w:rPr>
        <w:t>/02(P)/03(P)</w:t>
      </w:r>
      <w:r>
        <w:rPr>
          <w:rFonts w:ascii="微软雅黑" w:eastAsia="微软雅黑" w:hAnsi="微软雅黑" w:hint="eastAsia"/>
        </w:rPr>
        <w:t>。</w:t>
      </w:r>
    </w:p>
    <w:p w14:paraId="02701D33" w14:textId="77777777" w:rsidR="0076630D" w:rsidRDefault="00D7272D">
      <w:pPr>
        <w:pStyle w:val="af2"/>
        <w:numPr>
          <w:ilvl w:val="0"/>
          <w:numId w:val="71"/>
        </w:numPr>
        <w:ind w:firstLineChars="0"/>
        <w:rPr>
          <w:rFonts w:ascii="微软雅黑" w:eastAsia="微软雅黑" w:hAnsi="微软雅黑"/>
        </w:rPr>
      </w:pPr>
      <w:r>
        <w:rPr>
          <w:rFonts w:ascii="微软雅黑" w:eastAsia="微软雅黑" w:hAnsi="微软雅黑" w:hint="eastAsia"/>
        </w:rPr>
        <w:t>流量控制</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设置对接口进行</w:t>
      </w:r>
      <w:r>
        <w:rPr>
          <w:rFonts w:ascii="微软雅黑" w:eastAsia="微软雅黑" w:hAnsi="微软雅黑"/>
        </w:rPr>
        <w:t>流量控制</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开启</w:t>
      </w:r>
      <w:r>
        <w:rPr>
          <w:rFonts w:ascii="微软雅黑" w:eastAsia="微软雅黑" w:hAnsi="微软雅黑"/>
        </w:rPr>
        <w:t>|关闭|自协商}</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开启</w:t>
      </w:r>
      <w:r>
        <w:rPr>
          <w:rFonts w:ascii="微软雅黑" w:eastAsia="微软雅黑" w:hAnsi="微软雅黑"/>
        </w:rPr>
        <w:t>后，如果本地设备发生拥塞，将向对端设备发送消息，通知对端设备暂时停止发送报文；对端设备在接收到</w:t>
      </w:r>
      <w:r>
        <w:rPr>
          <w:rFonts w:ascii="微软雅黑" w:eastAsia="微软雅黑" w:hAnsi="微软雅黑" w:hint="eastAsia"/>
        </w:rPr>
        <w:t>该消息</w:t>
      </w:r>
      <w:r>
        <w:rPr>
          <w:rFonts w:ascii="微软雅黑" w:eastAsia="微软雅黑" w:hAnsi="微软雅黑"/>
        </w:rPr>
        <w:t>后，将暂时停止向本地发送报文</w:t>
      </w:r>
      <w:r>
        <w:rPr>
          <w:rFonts w:ascii="微软雅黑" w:eastAsia="微软雅黑" w:hAnsi="微软雅黑" w:hint="eastAsia"/>
        </w:rPr>
        <w:t>；</w:t>
      </w:r>
      <w:r>
        <w:rPr>
          <w:rFonts w:ascii="微软雅黑" w:eastAsia="微软雅黑" w:hAnsi="微软雅黑"/>
        </w:rPr>
        <w:t>反之亦然</w:t>
      </w:r>
      <w:r>
        <w:rPr>
          <w:rFonts w:ascii="微软雅黑" w:eastAsia="微软雅黑" w:hAnsi="微软雅黑" w:hint="eastAsia"/>
        </w:rPr>
        <w:t>，</w:t>
      </w:r>
      <w:r>
        <w:rPr>
          <w:rFonts w:ascii="微软雅黑" w:eastAsia="微软雅黑" w:hAnsi="微软雅黑"/>
        </w:rPr>
        <w:t>从而避免报文丢失现象的发生。</w:t>
      </w:r>
    </w:p>
    <w:p w14:paraId="221CEC2B"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光口不支持自协商模式。</w:t>
      </w:r>
    </w:p>
    <w:p w14:paraId="4A9D01C5" w14:textId="77777777" w:rsidR="0076630D" w:rsidRDefault="00D7272D">
      <w:pPr>
        <w:pStyle w:val="af2"/>
        <w:ind w:left="839"/>
        <w:rPr>
          <w:rFonts w:ascii="微软雅黑" w:eastAsia="微软雅黑" w:hAnsi="微软雅黑"/>
        </w:rPr>
      </w:pPr>
      <w:r>
        <w:rPr>
          <w:rFonts w:ascii="微软雅黑" w:eastAsia="微软雅黑" w:hAnsi="微软雅黑"/>
        </w:rPr>
        <w:t>当双工</w:t>
      </w:r>
      <w:r>
        <w:rPr>
          <w:rFonts w:ascii="微软雅黑" w:eastAsia="微软雅黑" w:hAnsi="微软雅黑" w:hint="eastAsia"/>
        </w:rPr>
        <w:t>模式设置</w:t>
      </w:r>
      <w:r>
        <w:rPr>
          <w:rFonts w:ascii="微软雅黑" w:eastAsia="微软雅黑" w:hAnsi="微软雅黑"/>
        </w:rPr>
        <w:t>为“</w:t>
      </w:r>
      <w:r>
        <w:rPr>
          <w:rFonts w:ascii="微软雅黑" w:eastAsia="微软雅黑" w:hAnsi="微软雅黑" w:hint="eastAsia"/>
        </w:rPr>
        <w:t>半双工</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，流量控制功能不生效。</w:t>
      </w:r>
    </w:p>
    <w:p w14:paraId="0459AC60" w14:textId="77777777" w:rsidR="0076630D" w:rsidRDefault="0076630D">
      <w:pPr>
        <w:rPr>
          <w:rFonts w:ascii="微软雅黑" w:eastAsia="微软雅黑" w:hAnsi="微软雅黑"/>
        </w:rPr>
      </w:pPr>
    </w:p>
    <w:p w14:paraId="7F368F20" w14:textId="77777777" w:rsidR="0076630D" w:rsidRDefault="00D7272D">
      <w:pPr>
        <w:rPr>
          <w:rFonts w:ascii="微软雅黑" w:eastAsia="微软雅黑" w:hAnsi="微软雅黑"/>
        </w:rPr>
      </w:pPr>
      <w:r>
        <w:rPr>
          <w:rFonts w:ascii="微软雅黑" w:eastAsia="微软雅黑" w:hAnsi="微软雅黑" w:hint="eastAsia"/>
        </w:rPr>
        <w:t>接口</w:t>
      </w:r>
      <w:r>
        <w:rPr>
          <w:rFonts w:ascii="微软雅黑" w:eastAsia="微软雅黑" w:hAnsi="微软雅黑"/>
        </w:rPr>
        <w:t>列表：</w:t>
      </w:r>
    </w:p>
    <w:p w14:paraId="6B1DBDED" w14:textId="484D9C53" w:rsidR="0076630D" w:rsidRDefault="00D7272D">
      <w:pPr>
        <w:pStyle w:val="af2"/>
        <w:numPr>
          <w:ilvl w:val="0"/>
          <w:numId w:val="7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显示接口名称、</w:t>
      </w:r>
      <w:r w:rsidR="00BD4237">
        <w:rPr>
          <w:rFonts w:ascii="微软雅黑" w:eastAsia="微软雅黑" w:hAnsi="微软雅黑" w:hint="eastAsia"/>
        </w:rPr>
        <w:t>接口类型</w:t>
      </w:r>
      <w:r w:rsidR="00BD4237">
        <w:rPr>
          <w:rFonts w:ascii="微软雅黑" w:eastAsia="微软雅黑" w:hAnsi="微软雅黑"/>
        </w:rPr>
        <w:t>、</w:t>
      </w:r>
      <w:r>
        <w:rPr>
          <w:rFonts w:ascii="微软雅黑" w:eastAsia="微软雅黑" w:hAnsi="微软雅黑"/>
        </w:rPr>
        <w:t>接口</w:t>
      </w:r>
      <w:r>
        <w:rPr>
          <w:rFonts w:ascii="微软雅黑" w:eastAsia="微软雅黑" w:hAnsi="微软雅黑" w:hint="eastAsia"/>
        </w:rPr>
        <w:t>描述</w:t>
      </w:r>
      <w:r>
        <w:rPr>
          <w:rFonts w:ascii="微软雅黑" w:eastAsia="微软雅黑" w:hAnsi="微软雅黑"/>
        </w:rPr>
        <w:t>、接口状态、速率</w:t>
      </w:r>
      <w:r w:rsidR="00C835AB">
        <w:rPr>
          <w:rFonts w:ascii="微软雅黑" w:eastAsia="微软雅黑" w:hAnsi="微软雅黑" w:hint="eastAsia"/>
        </w:rPr>
        <w:t>（自动检测(实际</w:t>
      </w:r>
      <w:r w:rsidR="00C835AB">
        <w:rPr>
          <w:rFonts w:ascii="微软雅黑" w:eastAsia="微软雅黑" w:hAnsi="微软雅黑"/>
        </w:rPr>
        <w:t>速率</w:t>
      </w:r>
      <w:r w:rsidR="00C835AB">
        <w:rPr>
          <w:rFonts w:ascii="微软雅黑" w:eastAsia="微软雅黑" w:hAnsi="微软雅黑" w:hint="eastAsia"/>
        </w:rPr>
        <w:t>)</w:t>
      </w:r>
      <w:r w:rsidR="00C835AB">
        <w:rPr>
          <w:rFonts w:ascii="微软雅黑" w:eastAsia="微软雅黑" w:hAnsi="微软雅黑"/>
        </w:rPr>
        <w:t xml:space="preserve"> | </w:t>
      </w:r>
      <w:r w:rsidR="00C835AB">
        <w:rPr>
          <w:rFonts w:ascii="微软雅黑" w:eastAsia="微软雅黑" w:hAnsi="微软雅黑" w:hint="eastAsia"/>
        </w:rPr>
        <w:t>配置</w:t>
      </w:r>
      <w:r w:rsidR="00C835AB">
        <w:rPr>
          <w:rFonts w:ascii="微软雅黑" w:eastAsia="微软雅黑" w:hAnsi="微软雅黑"/>
        </w:rPr>
        <w:t>速率+DAC(</w:t>
      </w:r>
      <w:r w:rsidR="00C835AB">
        <w:rPr>
          <w:rFonts w:ascii="微软雅黑" w:eastAsia="微软雅黑" w:hAnsi="微软雅黑" w:hint="eastAsia"/>
        </w:rPr>
        <w:t>实际</w:t>
      </w:r>
      <w:r w:rsidR="00C835AB">
        <w:rPr>
          <w:rFonts w:ascii="微软雅黑" w:eastAsia="微软雅黑" w:hAnsi="微软雅黑"/>
        </w:rPr>
        <w:t>速率)</w:t>
      </w:r>
      <w:r w:rsidR="00C835AB">
        <w:rPr>
          <w:rFonts w:ascii="微软雅黑" w:eastAsia="微软雅黑" w:hAnsi="微软雅黑" w:hint="eastAsia"/>
        </w:rPr>
        <w:t>）</w:t>
      </w:r>
      <w:r>
        <w:rPr>
          <w:rFonts w:ascii="微软雅黑" w:eastAsia="微软雅黑" w:hAnsi="微软雅黑"/>
        </w:rPr>
        <w:t>、双工模式</w:t>
      </w:r>
      <w:r>
        <w:rPr>
          <w:rFonts w:ascii="微软雅黑" w:eastAsia="微软雅黑" w:hAnsi="微软雅黑" w:hint="eastAsia"/>
        </w:rPr>
        <w:t>、</w:t>
      </w:r>
      <w:r>
        <w:rPr>
          <w:rFonts w:ascii="微软雅黑" w:eastAsia="微软雅黑" w:hAnsi="微软雅黑"/>
        </w:rPr>
        <w:t>MTU、流量控制</w:t>
      </w:r>
      <w:r>
        <w:rPr>
          <w:rFonts w:ascii="微软雅黑" w:eastAsia="微软雅黑" w:hAnsi="微软雅黑" w:hint="eastAsia"/>
        </w:rPr>
        <w:t>开关状态</w:t>
      </w:r>
      <w:r>
        <w:rPr>
          <w:rFonts w:ascii="微软雅黑" w:eastAsia="微软雅黑" w:hAnsi="微软雅黑"/>
        </w:rPr>
        <w:t>。</w:t>
      </w:r>
    </w:p>
    <w:p w14:paraId="3EF3CE96" w14:textId="77777777" w:rsidR="0076630D" w:rsidRDefault="00D7272D">
      <w:pPr>
        <w:pStyle w:val="af2"/>
        <w:numPr>
          <w:ilvl w:val="0"/>
          <w:numId w:val="7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单个/批量/全部端口</w:t>
      </w:r>
      <w:r>
        <w:rPr>
          <w:rFonts w:ascii="微软雅黑" w:eastAsia="微软雅黑" w:hAnsi="微软雅黑"/>
        </w:rPr>
        <w:t>配置</w:t>
      </w:r>
      <w:r>
        <w:rPr>
          <w:rFonts w:ascii="微软雅黑" w:eastAsia="微软雅黑" w:hAnsi="微软雅黑" w:hint="eastAsia"/>
        </w:rPr>
        <w:t>。</w:t>
      </w:r>
    </w:p>
    <w:p w14:paraId="2A491D25" w14:textId="77777777" w:rsidR="0076630D" w:rsidRDefault="0076630D">
      <w:pPr>
        <w:rPr>
          <w:ins w:id="68" w:author="Microsoft 帐户" w:date="2023-10-27T10:51:00Z"/>
          <w:rFonts w:ascii="微软雅黑" w:eastAsia="微软雅黑" w:hAnsi="微软雅黑"/>
        </w:rPr>
      </w:pPr>
    </w:p>
    <w:p w14:paraId="59BAA573" w14:textId="696645FC" w:rsidR="00AB6458" w:rsidRDefault="00AB6458">
      <w:pPr>
        <w:rPr>
          <w:ins w:id="69" w:author="Microsoft 帐户" w:date="2023-10-27T10:55:00Z"/>
          <w:rFonts w:ascii="微软雅黑" w:eastAsia="微软雅黑" w:hAnsi="微软雅黑"/>
        </w:rPr>
      </w:pPr>
      <w:ins w:id="70" w:author="Microsoft 帐户" w:date="2023-10-27T10:51:00Z">
        <w:r>
          <w:rPr>
            <w:rFonts w:ascii="微软雅黑" w:eastAsia="微软雅黑" w:hAnsi="微软雅黑" w:hint="eastAsia"/>
          </w:rPr>
          <w:t>端口组</w:t>
        </w:r>
        <w:r>
          <w:rPr>
            <w:rFonts w:ascii="微软雅黑" w:eastAsia="微软雅黑" w:hAnsi="微软雅黑"/>
          </w:rPr>
          <w:t>配置：</w:t>
        </w:r>
      </w:ins>
    </w:p>
    <w:p w14:paraId="4DB23994" w14:textId="07363C41" w:rsidR="00AB6458" w:rsidRDefault="00AB6458">
      <w:pPr>
        <w:rPr>
          <w:ins w:id="71" w:author="Microsoft 帐户" w:date="2023-10-27T10:51:00Z"/>
          <w:rFonts w:ascii="微软雅黑" w:eastAsia="微软雅黑" w:hAnsi="微软雅黑" w:hint="eastAsia"/>
        </w:rPr>
      </w:pPr>
      <w:ins w:id="72" w:author="Microsoft 帐户" w:date="2023-10-27T10:55:00Z">
        <w:r>
          <w:rPr>
            <w:rFonts w:ascii="微软雅黑" w:eastAsia="微软雅黑" w:hAnsi="微软雅黑" w:hint="eastAsia"/>
          </w:rPr>
          <w:t>添加</w:t>
        </w:r>
        <w:r>
          <w:rPr>
            <w:rFonts w:ascii="微软雅黑" w:eastAsia="微软雅黑" w:hAnsi="微软雅黑"/>
          </w:rPr>
          <w:t>端口组：至多添加</w:t>
        </w:r>
        <w:r>
          <w:rPr>
            <w:rFonts w:ascii="微软雅黑" w:eastAsia="微软雅黑" w:hAnsi="微软雅黑" w:hint="eastAsia"/>
          </w:rPr>
          <w:t>32个</w:t>
        </w:r>
      </w:ins>
    </w:p>
    <w:p w14:paraId="1397B13C" w14:textId="3A32E61A" w:rsidR="00AB6458" w:rsidRDefault="00AB6458" w:rsidP="00977A3D">
      <w:pPr>
        <w:pStyle w:val="af2"/>
        <w:numPr>
          <w:ilvl w:val="0"/>
          <w:numId w:val="650"/>
        </w:numPr>
        <w:ind w:firstLineChars="0"/>
        <w:rPr>
          <w:ins w:id="73" w:author="Microsoft 帐户" w:date="2023-10-27T10:51:00Z"/>
          <w:rFonts w:ascii="微软雅黑" w:eastAsia="微软雅黑" w:hAnsi="微软雅黑"/>
        </w:rPr>
      </w:pPr>
      <w:ins w:id="74" w:author="Microsoft 帐户" w:date="2023-10-27T10:51:00Z">
        <w:r>
          <w:rPr>
            <w:rFonts w:ascii="微软雅黑" w:eastAsia="微软雅黑" w:hAnsi="微软雅黑" w:hint="eastAsia"/>
          </w:rPr>
          <w:t>端口组</w:t>
        </w:r>
        <w:r>
          <w:rPr>
            <w:rFonts w:ascii="微软雅黑" w:eastAsia="微软雅黑" w:hAnsi="微软雅黑"/>
          </w:rPr>
          <w:t>ID：自动从</w:t>
        </w:r>
        <w:r>
          <w:rPr>
            <w:rFonts w:ascii="微软雅黑" w:eastAsia="微软雅黑" w:hAnsi="微软雅黑" w:hint="eastAsia"/>
          </w:rPr>
          <w:t>1开始编号</w:t>
        </w:r>
      </w:ins>
      <w:ins w:id="75" w:author="Microsoft 帐户" w:date="2023-10-27T10:55:00Z">
        <w:r>
          <w:rPr>
            <w:rFonts w:ascii="微软雅黑" w:eastAsia="微软雅黑" w:hAnsi="微软雅黑" w:hint="eastAsia"/>
          </w:rPr>
          <w:t>，</w:t>
        </w:r>
        <w:r>
          <w:rPr>
            <w:rFonts w:ascii="微软雅黑" w:eastAsia="微软雅黑" w:hAnsi="微软雅黑"/>
          </w:rPr>
          <w:t>至多</w:t>
        </w:r>
        <w:r>
          <w:rPr>
            <w:rFonts w:ascii="微软雅黑" w:eastAsia="微软雅黑" w:hAnsi="微软雅黑" w:hint="eastAsia"/>
          </w:rPr>
          <w:t>32</w:t>
        </w:r>
      </w:ins>
    </w:p>
    <w:p w14:paraId="4DE1A652" w14:textId="0B3AD92D" w:rsidR="00AB6458" w:rsidRDefault="00AB6458" w:rsidP="00977A3D">
      <w:pPr>
        <w:pStyle w:val="af2"/>
        <w:numPr>
          <w:ilvl w:val="0"/>
          <w:numId w:val="650"/>
        </w:numPr>
        <w:ind w:firstLineChars="0"/>
        <w:rPr>
          <w:ins w:id="76" w:author="Microsoft 帐户" w:date="2023-10-27T10:52:00Z"/>
          <w:rFonts w:ascii="微软雅黑" w:eastAsia="微软雅黑" w:hAnsi="微软雅黑"/>
        </w:rPr>
      </w:pPr>
      <w:ins w:id="77" w:author="Microsoft 帐户" w:date="2023-10-27T10:51:00Z">
        <w:r>
          <w:rPr>
            <w:rFonts w:ascii="微软雅黑" w:eastAsia="微软雅黑" w:hAnsi="微软雅黑" w:hint="eastAsia"/>
          </w:rPr>
          <w:t>描述</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ins>
      <w:ins w:id="78" w:author="Microsoft 帐户" w:date="2023-10-27T10:52:00Z">
        <w:r>
          <w:rPr>
            <w:rFonts w:ascii="微软雅黑" w:eastAsia="微软雅黑" w:hAnsi="微软雅黑" w:hint="eastAsia"/>
          </w:rPr>
          <w:t>描述</w:t>
        </w:r>
        <w:r>
          <w:rPr>
            <w:rFonts w:ascii="微软雅黑" w:eastAsia="微软雅黑" w:hAnsi="微软雅黑"/>
          </w:rPr>
          <w:t>此端口组的用途等，</w:t>
        </w:r>
        <w:r>
          <w:rPr>
            <w:rFonts w:ascii="微软雅黑" w:eastAsia="微软雅黑" w:hAnsi="微软雅黑"/>
          </w:rPr>
          <w:t>最长</w:t>
        </w:r>
        <w:r>
          <w:rPr>
            <w:rFonts w:ascii="微软雅黑" w:eastAsia="微软雅黑" w:hAnsi="微软雅黑" w:hint="eastAsia"/>
          </w:rPr>
          <w:t>128字符，支持的字符</w:t>
        </w:r>
        <w:r w:rsidRPr="00200172">
          <w:rPr>
            <w:rFonts w:ascii="微软雅黑" w:eastAsia="微软雅黑" w:hAnsi="微软雅黑" w:hint="eastAsia"/>
          </w:rPr>
          <w:t>为ASCII 0x20~0x7E，但不包含"\</w:t>
        </w:r>
        <w:r>
          <w:rPr>
            <w:rFonts w:ascii="微软雅黑" w:eastAsia="微软雅黑" w:hAnsi="微软雅黑"/>
          </w:rPr>
          <w:t>?/,</w:t>
        </w:r>
        <w:r w:rsidRPr="00200172">
          <w:rPr>
            <w:rFonts w:ascii="微软雅黑" w:eastAsia="微软雅黑" w:hAnsi="微软雅黑" w:hint="eastAsia"/>
          </w:rPr>
          <w:t>这</w:t>
        </w:r>
        <w:r>
          <w:rPr>
            <w:rFonts w:ascii="微软雅黑" w:eastAsia="微软雅黑" w:hAnsi="微软雅黑"/>
          </w:rPr>
          <w:t>5</w:t>
        </w:r>
        <w:r w:rsidRPr="00200172">
          <w:rPr>
            <w:rFonts w:ascii="微软雅黑" w:eastAsia="微软雅黑" w:hAnsi="微软雅黑" w:hint="eastAsia"/>
          </w:rPr>
          <w:t>项</w:t>
        </w:r>
        <w:r>
          <w:rPr>
            <w:rFonts w:ascii="微软雅黑" w:eastAsia="微软雅黑" w:hAnsi="微软雅黑" w:hint="eastAsia"/>
          </w:rPr>
          <w:t>，</w:t>
        </w:r>
        <w:r>
          <w:rPr>
            <w:rFonts w:ascii="微软雅黑" w:eastAsia="微软雅黑" w:hAnsi="微软雅黑"/>
          </w:rPr>
          <w:t>不支持</w:t>
        </w:r>
        <w:r>
          <w:rPr>
            <w:rFonts w:ascii="微软雅黑" w:eastAsia="微软雅黑" w:hAnsi="微软雅黑" w:hint="eastAsia"/>
          </w:rPr>
          <w:t>字符</w:t>
        </w:r>
        <w:r>
          <w:rPr>
            <w:rFonts w:ascii="微软雅黑" w:eastAsia="微软雅黑" w:hAnsi="微软雅黑"/>
          </w:rPr>
          <w:t>以报错形式提示</w:t>
        </w:r>
      </w:ins>
    </w:p>
    <w:p w14:paraId="6BAA5C2D" w14:textId="35749784" w:rsidR="00AB6458" w:rsidRPr="00AB6458" w:rsidRDefault="00AB6458" w:rsidP="00977A3D">
      <w:pPr>
        <w:pStyle w:val="af2"/>
        <w:numPr>
          <w:ilvl w:val="0"/>
          <w:numId w:val="650"/>
        </w:numPr>
        <w:ind w:firstLineChars="0"/>
        <w:rPr>
          <w:ins w:id="79" w:author="Microsoft 帐户" w:date="2023-10-27T10:51:00Z"/>
          <w:rFonts w:ascii="微软雅黑" w:eastAsia="微软雅黑" w:hAnsi="微软雅黑" w:hint="eastAsia"/>
        </w:rPr>
      </w:pPr>
      <w:ins w:id="80" w:author="Microsoft 帐户" w:date="2023-10-27T10:52:00Z">
        <w:r>
          <w:rPr>
            <w:rFonts w:ascii="微软雅黑" w:eastAsia="微软雅黑" w:hAnsi="微软雅黑" w:hint="eastAsia"/>
          </w:rPr>
          <w:t>端口</w:t>
        </w:r>
        <w:r>
          <w:rPr>
            <w:rFonts w:ascii="微软雅黑" w:eastAsia="微软雅黑" w:hAnsi="微软雅黑"/>
          </w:rPr>
          <w:t>成员：【</w:t>
        </w:r>
        <w:r>
          <w:rPr>
            <w:rFonts w:ascii="微软雅黑" w:eastAsia="微软雅黑" w:hAnsi="微软雅黑" w:hint="eastAsia"/>
          </w:rPr>
          <w:t>多选</w:t>
        </w:r>
        <w:r>
          <w:rPr>
            <w:rFonts w:ascii="微软雅黑" w:eastAsia="微软雅黑" w:hAnsi="微软雅黑"/>
          </w:rPr>
          <w:t>】</w:t>
        </w:r>
        <w:r>
          <w:rPr>
            <w:rFonts w:ascii="微软雅黑" w:eastAsia="微软雅黑" w:hAnsi="微软雅黑" w:hint="eastAsia"/>
          </w:rPr>
          <w:t>显示</w:t>
        </w:r>
        <w:r>
          <w:rPr>
            <w:rFonts w:ascii="微软雅黑" w:eastAsia="微软雅黑" w:hAnsi="微软雅黑"/>
          </w:rPr>
          <w:t>交换机端口图，支持选择电口</w:t>
        </w:r>
        <w:r>
          <w:rPr>
            <w:rFonts w:ascii="微软雅黑" w:eastAsia="微软雅黑" w:hAnsi="微软雅黑" w:hint="eastAsia"/>
          </w:rPr>
          <w:t>、</w:t>
        </w:r>
        <w:r>
          <w:rPr>
            <w:rFonts w:ascii="微软雅黑" w:eastAsia="微软雅黑" w:hAnsi="微软雅黑"/>
          </w:rPr>
          <w:t>光口和聚合口</w:t>
        </w:r>
      </w:ins>
    </w:p>
    <w:p w14:paraId="686A038B" w14:textId="35160CE7" w:rsidR="00AB6458" w:rsidRDefault="00AB6458">
      <w:pPr>
        <w:rPr>
          <w:ins w:id="81" w:author="Microsoft 帐户" w:date="2023-10-27T10:55:00Z"/>
          <w:rFonts w:ascii="微软雅黑" w:eastAsia="微软雅黑" w:hAnsi="微软雅黑"/>
        </w:rPr>
      </w:pPr>
      <w:ins w:id="82" w:author="Microsoft 帐户" w:date="2023-10-27T10:55:00Z">
        <w:r>
          <w:rPr>
            <w:rFonts w:ascii="微软雅黑" w:eastAsia="微软雅黑" w:hAnsi="微软雅黑" w:hint="eastAsia"/>
          </w:rPr>
          <w:lastRenderedPageBreak/>
          <w:t>端口组</w:t>
        </w:r>
        <w:r>
          <w:rPr>
            <w:rFonts w:ascii="微软雅黑" w:eastAsia="微软雅黑" w:hAnsi="微软雅黑"/>
          </w:rPr>
          <w:t>列表：</w:t>
        </w:r>
      </w:ins>
    </w:p>
    <w:p w14:paraId="29F9C167" w14:textId="519E314D" w:rsidR="00AB6458" w:rsidRDefault="00AB6458" w:rsidP="00977A3D">
      <w:pPr>
        <w:pStyle w:val="af2"/>
        <w:numPr>
          <w:ilvl w:val="0"/>
          <w:numId w:val="651"/>
        </w:numPr>
        <w:ind w:firstLineChars="0"/>
        <w:rPr>
          <w:ins w:id="83" w:author="Microsoft 帐户" w:date="2023-10-27T10:58:00Z"/>
          <w:rFonts w:ascii="微软雅黑" w:eastAsia="微软雅黑" w:hAnsi="微软雅黑"/>
        </w:rPr>
      </w:pPr>
      <w:ins w:id="84" w:author="Microsoft 帐户" w:date="2023-10-27T10:57:00Z">
        <w:r>
          <w:rPr>
            <w:rFonts w:ascii="微软雅黑" w:eastAsia="微软雅黑" w:hAnsi="微软雅黑" w:hint="eastAsia"/>
          </w:rPr>
          <w:t>显示</w:t>
        </w:r>
        <w:r>
          <w:rPr>
            <w:rFonts w:ascii="微软雅黑" w:eastAsia="微软雅黑" w:hAnsi="微软雅黑"/>
          </w:rPr>
          <w:t>端口组ID、描述、端口成员信息</w:t>
        </w:r>
      </w:ins>
    </w:p>
    <w:p w14:paraId="3CD638C1" w14:textId="60624898" w:rsidR="00AB6458" w:rsidRDefault="00AB6458" w:rsidP="00977A3D">
      <w:pPr>
        <w:pStyle w:val="af2"/>
        <w:numPr>
          <w:ilvl w:val="0"/>
          <w:numId w:val="651"/>
        </w:numPr>
        <w:ind w:firstLineChars="0"/>
        <w:rPr>
          <w:ins w:id="85" w:author="Microsoft 帐户" w:date="2023-10-27T10:58:00Z"/>
          <w:rFonts w:ascii="微软雅黑" w:eastAsia="微软雅黑" w:hAnsi="微软雅黑"/>
        </w:rPr>
      </w:pPr>
      <w:ins w:id="86" w:author="Microsoft 帐户" w:date="2023-10-27T10:58:00Z">
        <w:r>
          <w:rPr>
            <w:rFonts w:ascii="微软雅黑" w:eastAsia="微软雅黑" w:hAnsi="微软雅黑" w:hint="eastAsia"/>
          </w:rPr>
          <w:t>支持</w:t>
        </w:r>
        <w:r>
          <w:rPr>
            <w:rFonts w:ascii="微软雅黑" w:eastAsia="微软雅黑" w:hAnsi="微软雅黑"/>
          </w:rPr>
          <w:t>编辑</w:t>
        </w:r>
      </w:ins>
    </w:p>
    <w:p w14:paraId="4616D25F" w14:textId="29AA952E" w:rsidR="00AB6458" w:rsidRPr="00AB6458" w:rsidRDefault="00AB6458" w:rsidP="00977A3D">
      <w:pPr>
        <w:pStyle w:val="af2"/>
        <w:numPr>
          <w:ilvl w:val="0"/>
          <w:numId w:val="651"/>
        </w:numPr>
        <w:ind w:firstLineChars="0"/>
        <w:rPr>
          <w:ins w:id="87" w:author="Microsoft 帐户" w:date="2023-10-27T10:51:00Z"/>
          <w:rFonts w:ascii="微软雅黑" w:eastAsia="微软雅黑" w:hAnsi="微软雅黑"/>
        </w:rPr>
      </w:pPr>
      <w:ins w:id="88" w:author="Microsoft 帐户" w:date="2023-10-27T10:58:00Z">
        <w:r w:rsidRPr="00AB6458">
          <w:rPr>
            <w:rFonts w:ascii="微软雅黑" w:eastAsia="微软雅黑" w:hAnsi="微软雅黑" w:hint="eastAsia"/>
          </w:rPr>
          <w:t>支持删除</w:t>
        </w:r>
      </w:ins>
    </w:p>
    <w:p w14:paraId="74916F69" w14:textId="77777777" w:rsidR="00AB6458" w:rsidRDefault="00AB6458">
      <w:pPr>
        <w:rPr>
          <w:ins w:id="89" w:author="Microsoft 帐户" w:date="2023-10-27T12:03:00Z"/>
          <w:rFonts w:ascii="微软雅黑" w:eastAsia="微软雅黑" w:hAnsi="微软雅黑"/>
        </w:rPr>
      </w:pPr>
    </w:p>
    <w:p w14:paraId="5860E7DB" w14:textId="4D17DB07" w:rsidR="00875E99" w:rsidRDefault="00875E99">
      <w:pPr>
        <w:rPr>
          <w:ins w:id="90" w:author="Microsoft 帐户" w:date="2023-10-27T12:04:00Z"/>
          <w:rFonts w:ascii="微软雅黑" w:eastAsia="微软雅黑" w:hAnsi="微软雅黑"/>
        </w:rPr>
      </w:pPr>
      <w:ins w:id="91" w:author="Microsoft 帐户" w:date="2023-10-27T12:03:00Z">
        <w:r>
          <w:rPr>
            <w:rFonts w:ascii="微软雅黑" w:eastAsia="微软雅黑" w:hAnsi="微软雅黑" w:hint="eastAsia"/>
          </w:rPr>
          <w:t>端口组支持</w:t>
        </w:r>
        <w:r>
          <w:rPr>
            <w:rFonts w:ascii="微软雅黑" w:eastAsia="微软雅黑" w:hAnsi="微软雅黑"/>
          </w:rPr>
          <w:t>在多个模块使用，具体表现</w:t>
        </w:r>
      </w:ins>
      <w:ins w:id="92" w:author="Microsoft 帐户" w:date="2023-10-27T12:04:00Z">
        <w:r>
          <w:rPr>
            <w:rFonts w:ascii="微软雅黑" w:eastAsia="微软雅黑" w:hAnsi="微软雅黑"/>
          </w:rPr>
          <w:t>见下表：</w:t>
        </w:r>
      </w:ins>
    </w:p>
    <w:tbl>
      <w:tblPr>
        <w:tblStyle w:val="ac"/>
        <w:tblW w:w="0" w:type="auto"/>
        <w:tblLook w:val="04A0" w:firstRow="1" w:lastRow="0" w:firstColumn="1" w:lastColumn="0" w:noHBand="0" w:noVBand="1"/>
      </w:tblPr>
      <w:tblGrid>
        <w:gridCol w:w="1838"/>
        <w:gridCol w:w="6458"/>
      </w:tblGrid>
      <w:tr w:rsidR="00875E99" w:rsidRPr="00D02663" w14:paraId="3C62C8F9" w14:textId="77777777" w:rsidTr="00CA08D6">
        <w:trPr>
          <w:ins w:id="93" w:author="Microsoft 帐户" w:date="2023-10-27T12:04:00Z"/>
        </w:trPr>
        <w:tc>
          <w:tcPr>
            <w:tcW w:w="1838" w:type="dxa"/>
          </w:tcPr>
          <w:p w14:paraId="21ABA3B8" w14:textId="77777777" w:rsidR="00875E99" w:rsidRPr="00D02663" w:rsidRDefault="00875E99" w:rsidP="00CA08D6">
            <w:pPr>
              <w:widowControl/>
              <w:jc w:val="center"/>
              <w:rPr>
                <w:ins w:id="94" w:author="Microsoft 帐户" w:date="2023-10-27T12:04:00Z"/>
                <w:rFonts w:asciiTheme="minorEastAsia" w:hAnsiTheme="minorEastAsia"/>
                <w:b/>
              </w:rPr>
            </w:pPr>
            <w:ins w:id="95" w:author="Microsoft 帐户" w:date="2023-10-27T12:04:00Z">
              <w:r w:rsidRPr="00D02663">
                <w:rPr>
                  <w:rFonts w:asciiTheme="minorEastAsia" w:hAnsiTheme="minorEastAsia" w:hint="eastAsia"/>
                  <w:b/>
                </w:rPr>
                <w:t>模块</w:t>
              </w:r>
            </w:ins>
          </w:p>
        </w:tc>
        <w:tc>
          <w:tcPr>
            <w:tcW w:w="6458" w:type="dxa"/>
          </w:tcPr>
          <w:p w14:paraId="50B49FC9" w14:textId="77777777" w:rsidR="00875E99" w:rsidRPr="00D02663" w:rsidRDefault="00875E99" w:rsidP="00CA08D6">
            <w:pPr>
              <w:widowControl/>
              <w:jc w:val="center"/>
              <w:rPr>
                <w:ins w:id="96" w:author="Microsoft 帐户" w:date="2023-10-27T12:04:00Z"/>
                <w:rFonts w:asciiTheme="minorEastAsia" w:hAnsiTheme="minorEastAsia"/>
                <w:b/>
              </w:rPr>
            </w:pPr>
            <w:ins w:id="97" w:author="Microsoft 帐户" w:date="2023-10-27T12:04:00Z">
              <w:r w:rsidRPr="00D02663">
                <w:rPr>
                  <w:rFonts w:asciiTheme="minorEastAsia" w:hAnsiTheme="minorEastAsia" w:hint="eastAsia"/>
                  <w:b/>
                </w:rPr>
                <w:t>修改点</w:t>
              </w:r>
            </w:ins>
          </w:p>
        </w:tc>
      </w:tr>
      <w:tr w:rsidR="00875E99" w:rsidRPr="00D02663" w14:paraId="7B51DB79" w14:textId="77777777" w:rsidTr="00CA08D6">
        <w:trPr>
          <w:ins w:id="98" w:author="Microsoft 帐户" w:date="2023-10-27T12:04:00Z"/>
        </w:trPr>
        <w:tc>
          <w:tcPr>
            <w:tcW w:w="8296" w:type="dxa"/>
            <w:gridSpan w:val="2"/>
          </w:tcPr>
          <w:p w14:paraId="34C4C1F6" w14:textId="4DB6E3A1" w:rsidR="00875E99" w:rsidRPr="00D02663" w:rsidRDefault="00875E99" w:rsidP="00CA08D6">
            <w:pPr>
              <w:widowControl/>
              <w:jc w:val="left"/>
              <w:rPr>
                <w:ins w:id="99" w:author="Microsoft 帐户" w:date="2023-10-27T12:04:00Z"/>
                <w:rFonts w:asciiTheme="minorEastAsia" w:hAnsiTheme="minorEastAsia" w:hint="eastAsia"/>
              </w:rPr>
            </w:pPr>
            <w:ins w:id="100" w:author="Microsoft 帐户" w:date="2023-10-27T12:04:00Z">
              <w:r>
                <w:rPr>
                  <w:rFonts w:asciiTheme="minorEastAsia" w:hAnsiTheme="minorEastAsia" w:hint="eastAsia"/>
                </w:rPr>
                <w:t>以太网</w:t>
              </w:r>
              <w:r>
                <w:rPr>
                  <w:rFonts w:asciiTheme="minorEastAsia" w:hAnsiTheme="minorEastAsia"/>
                </w:rPr>
                <w:t>业务</w:t>
              </w:r>
            </w:ins>
          </w:p>
        </w:tc>
      </w:tr>
      <w:tr w:rsidR="00875E99" w:rsidRPr="00D02663" w14:paraId="502C0C2C" w14:textId="77777777" w:rsidTr="00CA08D6">
        <w:trPr>
          <w:ins w:id="101" w:author="Microsoft 帐户" w:date="2023-10-27T12:04:00Z"/>
        </w:trPr>
        <w:tc>
          <w:tcPr>
            <w:tcW w:w="1838" w:type="dxa"/>
          </w:tcPr>
          <w:p w14:paraId="0E5D9A62" w14:textId="6F401030" w:rsidR="00875E99" w:rsidRDefault="00D81E22" w:rsidP="00875E99">
            <w:pPr>
              <w:widowControl/>
              <w:jc w:val="left"/>
              <w:rPr>
                <w:ins w:id="102" w:author="Microsoft 帐户" w:date="2023-10-27T12:04:00Z"/>
                <w:rFonts w:asciiTheme="minorEastAsia" w:hAnsiTheme="minorEastAsia" w:hint="eastAsia"/>
              </w:rPr>
            </w:pPr>
            <w:ins w:id="103" w:author="Microsoft 帐户" w:date="2023-10-27T13:41:00Z">
              <w:r>
                <w:rPr>
                  <w:rFonts w:asciiTheme="minorEastAsia" w:hAnsiTheme="minorEastAsia" w:hint="eastAsia"/>
                </w:rPr>
                <w:t>端口基本设置</w:t>
              </w:r>
            </w:ins>
          </w:p>
        </w:tc>
        <w:tc>
          <w:tcPr>
            <w:tcW w:w="6458" w:type="dxa"/>
          </w:tcPr>
          <w:p w14:paraId="37F86AF5" w14:textId="041CDCBC" w:rsidR="00875E99" w:rsidRDefault="00D81E22" w:rsidP="00CA08D6">
            <w:pPr>
              <w:widowControl/>
              <w:jc w:val="left"/>
              <w:rPr>
                <w:ins w:id="104" w:author="Microsoft 帐户" w:date="2023-10-27T12:04:00Z"/>
                <w:rFonts w:asciiTheme="minorEastAsia" w:hAnsiTheme="minorEastAsia" w:hint="eastAsia"/>
              </w:rPr>
            </w:pPr>
            <w:ins w:id="105" w:author="Microsoft 帐户" w:date="2023-10-27T13:50:00Z">
              <w:r>
                <w:rPr>
                  <w:rFonts w:asciiTheme="minorEastAsia" w:hAnsiTheme="minorEastAsia" w:hint="eastAsia"/>
                </w:rPr>
                <w:t>1.</w:t>
              </w:r>
            </w:ins>
            <w:ins w:id="106" w:author="Microsoft 帐户" w:date="2023-10-27T13:41:00Z">
              <w:r>
                <w:rPr>
                  <w:rFonts w:asciiTheme="minorEastAsia" w:hAnsiTheme="minorEastAsia" w:hint="eastAsia"/>
                </w:rPr>
                <w:t>编辑</w:t>
              </w:r>
              <w:r>
                <w:rPr>
                  <w:rFonts w:asciiTheme="minorEastAsia" w:hAnsiTheme="minorEastAsia"/>
                </w:rPr>
                <w:t>增加端口组选择</w:t>
              </w:r>
            </w:ins>
          </w:p>
        </w:tc>
      </w:tr>
      <w:tr w:rsidR="00875E99" w:rsidRPr="00D02663" w14:paraId="584277C6" w14:textId="77777777" w:rsidTr="00CA08D6">
        <w:trPr>
          <w:ins w:id="107" w:author="Microsoft 帐户" w:date="2023-10-27T12:04:00Z"/>
        </w:trPr>
        <w:tc>
          <w:tcPr>
            <w:tcW w:w="1838" w:type="dxa"/>
          </w:tcPr>
          <w:p w14:paraId="44DBE5A7" w14:textId="4127CD4B" w:rsidR="00875E99" w:rsidRPr="00D02663" w:rsidRDefault="00D81E22" w:rsidP="00875E99">
            <w:pPr>
              <w:widowControl/>
              <w:jc w:val="left"/>
              <w:rPr>
                <w:ins w:id="108" w:author="Microsoft 帐户" w:date="2023-10-27T12:04:00Z"/>
                <w:rFonts w:asciiTheme="minorEastAsia" w:hAnsiTheme="minorEastAsia"/>
              </w:rPr>
            </w:pPr>
            <w:ins w:id="109" w:author="Microsoft 帐户" w:date="2023-10-27T13:41:00Z">
              <w:r>
                <w:rPr>
                  <w:rFonts w:asciiTheme="minorEastAsia" w:hAnsiTheme="minorEastAsia" w:hint="eastAsia"/>
                </w:rPr>
                <w:t>环路检测</w:t>
              </w:r>
            </w:ins>
          </w:p>
        </w:tc>
        <w:tc>
          <w:tcPr>
            <w:tcW w:w="6458" w:type="dxa"/>
          </w:tcPr>
          <w:p w14:paraId="43060033" w14:textId="09BFB27E" w:rsidR="00875E99" w:rsidRPr="007E104A" w:rsidRDefault="00D81E22" w:rsidP="00CA08D6">
            <w:pPr>
              <w:widowControl/>
              <w:jc w:val="left"/>
              <w:rPr>
                <w:ins w:id="110" w:author="Microsoft 帐户" w:date="2023-10-27T12:04:00Z"/>
                <w:rFonts w:asciiTheme="minorEastAsia" w:hAnsiTheme="minorEastAsia" w:hint="eastAsia"/>
              </w:rPr>
            </w:pPr>
            <w:ins w:id="111" w:author="Microsoft 帐户" w:date="2023-10-27T13:41:00Z">
              <w:r>
                <w:rPr>
                  <w:rFonts w:asciiTheme="minorEastAsia" w:hAnsiTheme="minorEastAsia" w:hint="eastAsia"/>
                </w:rPr>
                <w:t>1.端口</w:t>
              </w:r>
              <w:r>
                <w:rPr>
                  <w:rFonts w:asciiTheme="minorEastAsia" w:hAnsiTheme="minorEastAsia"/>
                </w:rPr>
                <w:t>，编辑增加端口组选择</w:t>
              </w:r>
            </w:ins>
          </w:p>
        </w:tc>
      </w:tr>
      <w:tr w:rsidR="00D81E22" w:rsidRPr="00D02663" w14:paraId="273D57A4" w14:textId="77777777" w:rsidTr="00CA08D6">
        <w:trPr>
          <w:ins w:id="112" w:author="Microsoft 帐户" w:date="2023-10-27T13:41:00Z"/>
        </w:trPr>
        <w:tc>
          <w:tcPr>
            <w:tcW w:w="1838" w:type="dxa"/>
          </w:tcPr>
          <w:p w14:paraId="1F6B9E51" w14:textId="7757E6D9" w:rsidR="00D81E22" w:rsidRDefault="00D81E22" w:rsidP="00875E99">
            <w:pPr>
              <w:widowControl/>
              <w:jc w:val="left"/>
              <w:rPr>
                <w:ins w:id="113" w:author="Microsoft 帐户" w:date="2023-10-27T13:41:00Z"/>
                <w:rFonts w:asciiTheme="minorEastAsia" w:hAnsiTheme="minorEastAsia" w:hint="eastAsia"/>
              </w:rPr>
            </w:pPr>
            <w:ins w:id="114" w:author="Microsoft 帐户" w:date="2023-10-27T13:43:00Z">
              <w:r>
                <w:rPr>
                  <w:rFonts w:asciiTheme="minorEastAsia" w:hAnsiTheme="minorEastAsia" w:hint="eastAsia"/>
                </w:rPr>
                <w:t>链路聚合</w:t>
              </w:r>
            </w:ins>
          </w:p>
        </w:tc>
        <w:tc>
          <w:tcPr>
            <w:tcW w:w="6458" w:type="dxa"/>
          </w:tcPr>
          <w:p w14:paraId="547049E6" w14:textId="77777777" w:rsidR="00D81E22" w:rsidRDefault="00D81E22" w:rsidP="00CA08D6">
            <w:pPr>
              <w:widowControl/>
              <w:jc w:val="left"/>
              <w:rPr>
                <w:ins w:id="115" w:author="Microsoft 帐户" w:date="2023-10-27T13:43:00Z"/>
                <w:rFonts w:asciiTheme="minorEastAsia" w:hAnsiTheme="minorEastAsia"/>
              </w:rPr>
            </w:pPr>
            <w:ins w:id="116" w:author="Microsoft 帐户" w:date="2023-10-27T13:43:00Z">
              <w:r>
                <w:rPr>
                  <w:rFonts w:asciiTheme="minorEastAsia" w:hAnsiTheme="minorEastAsia" w:hint="eastAsia"/>
                </w:rPr>
                <w:t>1.组</w:t>
              </w:r>
              <w:r>
                <w:rPr>
                  <w:rFonts w:asciiTheme="minorEastAsia" w:hAnsiTheme="minorEastAsia"/>
                </w:rPr>
                <w:t>，端口选择增加端口组</w:t>
              </w:r>
            </w:ins>
          </w:p>
          <w:p w14:paraId="7EA551BA" w14:textId="3035E70A" w:rsidR="00D81E22" w:rsidRPr="00D81E22" w:rsidRDefault="00D81E22" w:rsidP="00CA08D6">
            <w:pPr>
              <w:widowControl/>
              <w:jc w:val="left"/>
              <w:rPr>
                <w:ins w:id="117" w:author="Microsoft 帐户" w:date="2023-10-27T13:41:00Z"/>
                <w:rFonts w:asciiTheme="minorEastAsia" w:hAnsiTheme="minorEastAsia" w:hint="eastAsia"/>
              </w:rPr>
            </w:pPr>
            <w:ins w:id="118" w:author="Microsoft 帐户" w:date="2023-10-27T13:43:00Z">
              <w:r>
                <w:rPr>
                  <w:rFonts w:asciiTheme="minorEastAsia" w:hAnsiTheme="minorEastAsia"/>
                </w:rPr>
                <w:t>2.LCAP，</w:t>
              </w:r>
            </w:ins>
            <w:ins w:id="119" w:author="Microsoft 帐户" w:date="2023-10-27T13:44:00Z">
              <w:r>
                <w:rPr>
                  <w:rFonts w:asciiTheme="minorEastAsia" w:hAnsiTheme="minorEastAsia" w:hint="eastAsia"/>
                </w:rPr>
                <w:t>编辑</w:t>
              </w:r>
            </w:ins>
            <w:ins w:id="120" w:author="Microsoft 帐户" w:date="2023-10-27T13:43:00Z">
              <w:r>
                <w:rPr>
                  <w:rFonts w:asciiTheme="minorEastAsia" w:hAnsiTheme="minorEastAsia"/>
                </w:rPr>
                <w:t>增加</w:t>
              </w:r>
            </w:ins>
            <w:ins w:id="121" w:author="Microsoft 帐户" w:date="2023-10-27T13:44:00Z">
              <w:r>
                <w:rPr>
                  <w:rFonts w:asciiTheme="minorEastAsia" w:hAnsiTheme="minorEastAsia"/>
                </w:rPr>
                <w:t>端口组选择</w:t>
              </w:r>
            </w:ins>
          </w:p>
        </w:tc>
      </w:tr>
      <w:tr w:rsidR="00C63842" w:rsidRPr="00C63842" w14:paraId="20481EFB" w14:textId="77777777" w:rsidTr="00CA08D6">
        <w:tc>
          <w:tcPr>
            <w:tcW w:w="1838" w:type="dxa"/>
          </w:tcPr>
          <w:p w14:paraId="6D9E4806" w14:textId="0B77B507" w:rsidR="00D81E22" w:rsidRPr="00C63842" w:rsidRDefault="00D81E22" w:rsidP="00875E99">
            <w:pPr>
              <w:widowControl/>
              <w:jc w:val="left"/>
              <w:rPr>
                <w:rFonts w:asciiTheme="minorEastAsia" w:hAnsiTheme="minorEastAsia" w:hint="eastAsia"/>
                <w:strike/>
                <w:color w:val="B2B2B2"/>
              </w:rPr>
            </w:pPr>
            <w:r w:rsidRPr="00C63842">
              <w:rPr>
                <w:rFonts w:asciiTheme="minorEastAsia" w:hAnsiTheme="minorEastAsia"/>
                <w:strike/>
                <w:color w:val="B2B2B2"/>
              </w:rPr>
              <w:t>MAC地址表</w:t>
            </w:r>
          </w:p>
        </w:tc>
        <w:tc>
          <w:tcPr>
            <w:tcW w:w="6458" w:type="dxa"/>
          </w:tcPr>
          <w:p w14:paraId="6C3DF760" w14:textId="77725EEC" w:rsidR="00D81E22" w:rsidRPr="00C63842" w:rsidRDefault="00D81E22" w:rsidP="00CA08D6">
            <w:pPr>
              <w:widowControl/>
              <w:jc w:val="left"/>
              <w:rPr>
                <w:rFonts w:asciiTheme="minorEastAsia" w:hAnsiTheme="minorEastAsia" w:hint="eastAsia"/>
                <w:strike/>
                <w:color w:val="B2B2B2"/>
              </w:rPr>
            </w:pPr>
            <w:r w:rsidRPr="00C63842">
              <w:rPr>
                <w:rFonts w:asciiTheme="minorEastAsia" w:hAnsiTheme="minorEastAsia" w:hint="eastAsia"/>
                <w:strike/>
                <w:color w:val="B2B2B2"/>
              </w:rPr>
              <w:t>1.静态</w:t>
            </w:r>
            <w:r w:rsidRPr="00C63842">
              <w:rPr>
                <w:rFonts w:asciiTheme="minorEastAsia" w:hAnsiTheme="minorEastAsia"/>
                <w:strike/>
                <w:color w:val="B2B2B2"/>
              </w:rPr>
              <w:t>MAC地址添加，端口选择增加端口组选择</w:t>
            </w:r>
          </w:p>
        </w:tc>
      </w:tr>
      <w:tr w:rsidR="00D81E22" w:rsidRPr="00D02663" w14:paraId="04A29096" w14:textId="77777777" w:rsidTr="00CA08D6">
        <w:trPr>
          <w:ins w:id="122" w:author="Microsoft 帐户" w:date="2023-10-27T13:41:00Z"/>
        </w:trPr>
        <w:tc>
          <w:tcPr>
            <w:tcW w:w="1838" w:type="dxa"/>
          </w:tcPr>
          <w:p w14:paraId="37652F82" w14:textId="74AD10F0" w:rsidR="00D81E22" w:rsidRPr="00D81E22" w:rsidRDefault="00D81E22" w:rsidP="00875E99">
            <w:pPr>
              <w:widowControl/>
              <w:jc w:val="left"/>
              <w:rPr>
                <w:ins w:id="123" w:author="Microsoft 帐户" w:date="2023-10-27T13:41:00Z"/>
                <w:rFonts w:asciiTheme="minorEastAsia" w:hAnsiTheme="minorEastAsia" w:hint="eastAsia"/>
              </w:rPr>
            </w:pPr>
            <w:ins w:id="124" w:author="Microsoft 帐户" w:date="2023-10-27T13:45:00Z">
              <w:r>
                <w:rPr>
                  <w:rFonts w:asciiTheme="minorEastAsia" w:hAnsiTheme="minorEastAsia"/>
                </w:rPr>
                <w:t>VLAN</w:t>
              </w:r>
            </w:ins>
          </w:p>
        </w:tc>
        <w:tc>
          <w:tcPr>
            <w:tcW w:w="6458" w:type="dxa"/>
          </w:tcPr>
          <w:p w14:paraId="0C5B423F" w14:textId="77777777" w:rsidR="00D81E22" w:rsidRDefault="00D81E22" w:rsidP="00CA08D6">
            <w:pPr>
              <w:widowControl/>
              <w:jc w:val="left"/>
              <w:rPr>
                <w:ins w:id="125" w:author="Microsoft 帐户" w:date="2023-10-27T13:47:00Z"/>
                <w:rFonts w:asciiTheme="minorEastAsia" w:hAnsiTheme="minorEastAsia"/>
              </w:rPr>
            </w:pPr>
            <w:ins w:id="126" w:author="Microsoft 帐户" w:date="2023-10-27T13:45:00Z">
              <w:r>
                <w:rPr>
                  <w:rFonts w:asciiTheme="minorEastAsia" w:hAnsiTheme="minorEastAsia" w:hint="eastAsia"/>
                </w:rPr>
                <w:t>1.</w:t>
              </w:r>
            </w:ins>
            <w:ins w:id="127" w:author="Microsoft 帐户" w:date="2023-10-27T13:47:00Z">
              <w:r>
                <w:rPr>
                  <w:rFonts w:asciiTheme="minorEastAsia" w:hAnsiTheme="minorEastAsia"/>
                </w:rPr>
                <w:t>VLAN编辑，端口选择增加端口组选择</w:t>
              </w:r>
            </w:ins>
          </w:p>
          <w:p w14:paraId="6D26DA5C" w14:textId="77777777" w:rsidR="00D81E22" w:rsidRDefault="00D81E22" w:rsidP="00CA08D6">
            <w:pPr>
              <w:widowControl/>
              <w:jc w:val="left"/>
              <w:rPr>
                <w:ins w:id="128" w:author="Microsoft 帐户" w:date="2023-10-27T13:47:00Z"/>
                <w:rFonts w:asciiTheme="minorEastAsia" w:hAnsiTheme="minorEastAsia"/>
              </w:rPr>
            </w:pPr>
            <w:ins w:id="129" w:author="Microsoft 帐户" w:date="2023-10-27T13:47:00Z">
              <w:r>
                <w:rPr>
                  <w:rFonts w:asciiTheme="minorEastAsia" w:hAnsiTheme="minorEastAsia" w:hint="eastAsia"/>
                </w:rPr>
                <w:t>2.端口</w:t>
              </w:r>
              <w:r>
                <w:rPr>
                  <w:rFonts w:asciiTheme="minorEastAsia" w:hAnsiTheme="minorEastAsia"/>
                </w:rPr>
                <w:t>设置，编辑增加端口组选择</w:t>
              </w:r>
            </w:ins>
          </w:p>
          <w:p w14:paraId="5A997801" w14:textId="77777777" w:rsidR="00D81E22" w:rsidRDefault="00D81E22" w:rsidP="00CA08D6">
            <w:pPr>
              <w:widowControl/>
              <w:jc w:val="left"/>
              <w:rPr>
                <w:ins w:id="130" w:author="Microsoft 帐户" w:date="2023-10-27T13:48:00Z"/>
                <w:rFonts w:asciiTheme="minorEastAsia" w:hAnsiTheme="minorEastAsia"/>
              </w:rPr>
            </w:pPr>
            <w:ins w:id="131" w:author="Microsoft 帐户" w:date="2023-10-27T13:47:00Z">
              <w:r>
                <w:rPr>
                  <w:rFonts w:asciiTheme="minorEastAsia" w:hAnsiTheme="minorEastAsia"/>
                </w:rPr>
                <w:t>3.</w:t>
              </w:r>
              <w:r>
                <w:rPr>
                  <w:rFonts w:asciiTheme="minorEastAsia" w:hAnsiTheme="minorEastAsia" w:hint="eastAsia"/>
                </w:rPr>
                <w:t>端口成员</w:t>
              </w:r>
              <w:r>
                <w:rPr>
                  <w:rFonts w:asciiTheme="minorEastAsia" w:hAnsiTheme="minorEastAsia"/>
                </w:rPr>
                <w:t>，编辑增加端口组选择</w:t>
              </w:r>
            </w:ins>
          </w:p>
          <w:p w14:paraId="3FDC61D9" w14:textId="3A5173DB" w:rsidR="00D81E22" w:rsidRPr="00D81E22" w:rsidRDefault="00D81E22" w:rsidP="00CA08D6">
            <w:pPr>
              <w:widowControl/>
              <w:jc w:val="left"/>
              <w:rPr>
                <w:ins w:id="132" w:author="Microsoft 帐户" w:date="2023-10-27T13:41:00Z"/>
                <w:rFonts w:asciiTheme="minorEastAsia" w:hAnsiTheme="minorEastAsia" w:hint="eastAsia"/>
              </w:rPr>
            </w:pPr>
            <w:ins w:id="133" w:author="Microsoft 帐户" w:date="2023-10-27T13:48:00Z">
              <w:r>
                <w:rPr>
                  <w:rFonts w:asciiTheme="minorEastAsia" w:hAnsiTheme="minorEastAsia"/>
                </w:rPr>
                <w:t>4.</w:t>
              </w:r>
              <w:r>
                <w:rPr>
                  <w:rFonts w:asciiTheme="minorEastAsia" w:hAnsiTheme="minorEastAsia" w:hint="eastAsia"/>
                </w:rPr>
                <w:t>语音</w:t>
              </w:r>
              <w:r>
                <w:rPr>
                  <w:rFonts w:asciiTheme="minorEastAsia" w:hAnsiTheme="minorEastAsia"/>
                </w:rPr>
                <w:t>VLAN/OUI端口</w:t>
              </w:r>
              <w:r>
                <w:rPr>
                  <w:rFonts w:asciiTheme="minorEastAsia" w:hAnsiTheme="minorEastAsia" w:hint="eastAsia"/>
                </w:rPr>
                <w:t>设置。</w:t>
              </w:r>
              <w:r>
                <w:rPr>
                  <w:rFonts w:asciiTheme="minorEastAsia" w:hAnsiTheme="minorEastAsia"/>
                </w:rPr>
                <w:t>编辑增加端口组选择</w:t>
              </w:r>
            </w:ins>
          </w:p>
        </w:tc>
      </w:tr>
      <w:tr w:rsidR="00D81E22" w:rsidRPr="00D02663" w14:paraId="251F6DA4" w14:textId="77777777" w:rsidTr="00CA08D6">
        <w:trPr>
          <w:ins w:id="134" w:author="Microsoft 帐户" w:date="2023-10-27T13:41:00Z"/>
        </w:trPr>
        <w:tc>
          <w:tcPr>
            <w:tcW w:w="1838" w:type="dxa"/>
          </w:tcPr>
          <w:p w14:paraId="138EF296" w14:textId="61D6594B" w:rsidR="00D81E22" w:rsidRDefault="00D81E22" w:rsidP="00875E99">
            <w:pPr>
              <w:widowControl/>
              <w:jc w:val="left"/>
              <w:rPr>
                <w:ins w:id="135" w:author="Microsoft 帐户" w:date="2023-10-27T13:41:00Z"/>
                <w:rFonts w:asciiTheme="minorEastAsia" w:hAnsiTheme="minorEastAsia" w:hint="eastAsia"/>
              </w:rPr>
            </w:pPr>
            <w:ins w:id="136" w:author="Microsoft 帐户" w:date="2023-10-27T13:48:00Z">
              <w:r>
                <w:rPr>
                  <w:rFonts w:asciiTheme="minorEastAsia" w:hAnsiTheme="minorEastAsia" w:hint="eastAsia"/>
                </w:rPr>
                <w:t>生成树</w:t>
              </w:r>
            </w:ins>
          </w:p>
        </w:tc>
        <w:tc>
          <w:tcPr>
            <w:tcW w:w="6458" w:type="dxa"/>
          </w:tcPr>
          <w:p w14:paraId="6A936F45" w14:textId="77777777" w:rsidR="00D81E22" w:rsidRDefault="00D81E22" w:rsidP="00CA08D6">
            <w:pPr>
              <w:widowControl/>
              <w:jc w:val="left"/>
              <w:rPr>
                <w:ins w:id="137" w:author="Microsoft 帐户" w:date="2023-10-27T13:48:00Z"/>
                <w:rFonts w:asciiTheme="minorEastAsia" w:hAnsiTheme="minorEastAsia"/>
              </w:rPr>
            </w:pPr>
            <w:ins w:id="138" w:author="Microsoft 帐户" w:date="2023-10-27T13:48:00Z">
              <w:r>
                <w:rPr>
                  <w:rFonts w:asciiTheme="minorEastAsia" w:hAnsiTheme="minorEastAsia" w:hint="eastAsia"/>
                </w:rPr>
                <w:t>1.端口设置</w:t>
              </w:r>
              <w:r>
                <w:rPr>
                  <w:rFonts w:asciiTheme="minorEastAsia" w:hAnsiTheme="minorEastAsia"/>
                </w:rPr>
                <w:t>，编辑增加端口组选择</w:t>
              </w:r>
            </w:ins>
          </w:p>
          <w:p w14:paraId="3615F50E" w14:textId="77777777" w:rsidR="00D81E22" w:rsidRDefault="00D81E22" w:rsidP="00CA08D6">
            <w:pPr>
              <w:widowControl/>
              <w:jc w:val="left"/>
              <w:rPr>
                <w:ins w:id="139" w:author="Microsoft 帐户" w:date="2023-10-27T13:48:00Z"/>
                <w:rFonts w:asciiTheme="minorEastAsia" w:hAnsiTheme="minorEastAsia"/>
              </w:rPr>
            </w:pPr>
            <w:ins w:id="140" w:author="Microsoft 帐户" w:date="2023-10-27T13:48:00Z">
              <w:r>
                <w:rPr>
                  <w:rFonts w:asciiTheme="minorEastAsia" w:hAnsiTheme="minorEastAsia" w:hint="eastAsia"/>
                </w:rPr>
                <w:t>2.</w:t>
              </w:r>
              <w:r>
                <w:rPr>
                  <w:rFonts w:asciiTheme="minorEastAsia" w:hAnsiTheme="minorEastAsia"/>
                </w:rPr>
                <w:t>MST端口设置，</w:t>
              </w:r>
              <w:r>
                <w:rPr>
                  <w:rFonts w:asciiTheme="minorEastAsia" w:hAnsiTheme="minorEastAsia"/>
                </w:rPr>
                <w:t>编辑增加端口组选择</w:t>
              </w:r>
            </w:ins>
          </w:p>
          <w:p w14:paraId="6DFD2FCB" w14:textId="4176F56D" w:rsidR="00D81E22" w:rsidRDefault="00D81E22" w:rsidP="00CA08D6">
            <w:pPr>
              <w:widowControl/>
              <w:jc w:val="left"/>
              <w:rPr>
                <w:ins w:id="141" w:author="Microsoft 帐户" w:date="2023-10-27T13:41:00Z"/>
                <w:rFonts w:asciiTheme="minorEastAsia" w:hAnsiTheme="minorEastAsia" w:hint="eastAsia"/>
              </w:rPr>
            </w:pPr>
            <w:ins w:id="142" w:author="Microsoft 帐户" w:date="2023-10-27T13:48:00Z">
              <w:r>
                <w:rPr>
                  <w:rFonts w:asciiTheme="minorEastAsia" w:hAnsiTheme="minorEastAsia" w:hint="eastAsia"/>
                </w:rPr>
                <w:t>3.</w:t>
              </w:r>
              <w:r>
                <w:rPr>
                  <w:rFonts w:asciiTheme="minorEastAsia" w:hAnsiTheme="minorEastAsia"/>
                </w:rPr>
                <w:t>PVST端口设置，</w:t>
              </w:r>
              <w:r>
                <w:rPr>
                  <w:rFonts w:asciiTheme="minorEastAsia" w:hAnsiTheme="minorEastAsia"/>
                </w:rPr>
                <w:t>编辑增加端口组选择</w:t>
              </w:r>
            </w:ins>
          </w:p>
        </w:tc>
      </w:tr>
      <w:tr w:rsidR="00875E99" w:rsidRPr="00D02663" w14:paraId="6F42C44C" w14:textId="77777777" w:rsidTr="00CA08D6">
        <w:trPr>
          <w:ins w:id="143" w:author="Microsoft 帐户" w:date="2023-10-27T12:04:00Z"/>
        </w:trPr>
        <w:tc>
          <w:tcPr>
            <w:tcW w:w="8296" w:type="dxa"/>
            <w:gridSpan w:val="2"/>
          </w:tcPr>
          <w:p w14:paraId="08F9B934" w14:textId="42B62C6B" w:rsidR="00875E99" w:rsidRPr="00212434" w:rsidRDefault="00875E99" w:rsidP="00CA08D6">
            <w:pPr>
              <w:widowControl/>
              <w:jc w:val="left"/>
              <w:rPr>
                <w:ins w:id="144" w:author="Microsoft 帐户" w:date="2023-10-27T12:04:00Z"/>
                <w:rFonts w:asciiTheme="minorEastAsia" w:hAnsiTheme="minorEastAsia" w:hint="eastAsia"/>
              </w:rPr>
            </w:pPr>
            <w:ins w:id="145" w:author="Microsoft 帐户" w:date="2023-10-27T12:04:00Z">
              <w:r>
                <w:rPr>
                  <w:rFonts w:asciiTheme="minorEastAsia" w:hAnsiTheme="minorEastAsia" w:hint="eastAsia"/>
                </w:rPr>
                <w:t>组播业务</w:t>
              </w:r>
            </w:ins>
          </w:p>
        </w:tc>
      </w:tr>
      <w:tr w:rsidR="00875E99" w:rsidRPr="00D02663" w14:paraId="4674FA56" w14:textId="77777777" w:rsidTr="00CA08D6">
        <w:trPr>
          <w:ins w:id="146" w:author="Microsoft 帐户" w:date="2023-10-27T12:04:00Z"/>
        </w:trPr>
        <w:tc>
          <w:tcPr>
            <w:tcW w:w="1838" w:type="dxa"/>
          </w:tcPr>
          <w:p w14:paraId="6F719197" w14:textId="2721D3F4" w:rsidR="00875E99" w:rsidRPr="00D02663" w:rsidRDefault="00D81E22" w:rsidP="00CA08D6">
            <w:pPr>
              <w:widowControl/>
              <w:jc w:val="left"/>
              <w:rPr>
                <w:ins w:id="147" w:author="Microsoft 帐户" w:date="2023-10-27T12:04:00Z"/>
                <w:rFonts w:asciiTheme="minorEastAsia" w:hAnsiTheme="minorEastAsia"/>
              </w:rPr>
            </w:pPr>
            <w:ins w:id="148" w:author="Microsoft 帐户" w:date="2023-10-27T13:49:00Z">
              <w:r>
                <w:rPr>
                  <w:rFonts w:asciiTheme="minorEastAsia" w:hAnsiTheme="minorEastAsia" w:hint="eastAsia"/>
                </w:rPr>
                <w:t>IGMP</w:t>
              </w:r>
              <w:r>
                <w:rPr>
                  <w:rFonts w:asciiTheme="minorEastAsia" w:hAnsiTheme="minorEastAsia"/>
                </w:rPr>
                <w:t xml:space="preserve"> Snooping</w:t>
              </w:r>
            </w:ins>
          </w:p>
        </w:tc>
        <w:tc>
          <w:tcPr>
            <w:tcW w:w="6458" w:type="dxa"/>
          </w:tcPr>
          <w:p w14:paraId="5065B89B" w14:textId="77777777" w:rsidR="00875E99" w:rsidRDefault="00D81E22" w:rsidP="00CA08D6">
            <w:pPr>
              <w:widowControl/>
              <w:jc w:val="left"/>
              <w:rPr>
                <w:ins w:id="149" w:author="Microsoft 帐户" w:date="2023-10-27T13:49:00Z"/>
                <w:rFonts w:asciiTheme="minorEastAsia" w:hAnsiTheme="minorEastAsia"/>
              </w:rPr>
            </w:pPr>
            <w:ins w:id="150" w:author="Microsoft 帐户" w:date="2023-10-27T13:49:00Z">
              <w:r>
                <w:rPr>
                  <w:rFonts w:asciiTheme="minorEastAsia" w:hAnsiTheme="minorEastAsia" w:hint="eastAsia"/>
                </w:rPr>
                <w:t>1.路由器端口</w:t>
              </w:r>
              <w:r>
                <w:rPr>
                  <w:rFonts w:asciiTheme="minorEastAsia" w:hAnsiTheme="minorEastAsia"/>
                </w:rPr>
                <w:t>，编辑端口增加端口组选择</w:t>
              </w:r>
            </w:ins>
          </w:p>
          <w:p w14:paraId="3AF7DE90" w14:textId="77777777" w:rsidR="00D81E22" w:rsidRDefault="00D81E22" w:rsidP="00CA08D6">
            <w:pPr>
              <w:widowControl/>
              <w:jc w:val="left"/>
              <w:rPr>
                <w:ins w:id="151" w:author="Microsoft 帐户" w:date="2023-10-27T13:49:00Z"/>
                <w:rFonts w:asciiTheme="minorEastAsia" w:hAnsiTheme="minorEastAsia"/>
              </w:rPr>
            </w:pPr>
            <w:ins w:id="152" w:author="Microsoft 帐户" w:date="2023-10-27T13:49:00Z">
              <w:r>
                <w:rPr>
                  <w:rFonts w:asciiTheme="minorEastAsia" w:hAnsiTheme="minorEastAsia"/>
                </w:rPr>
                <w:t>2.</w:t>
              </w:r>
              <w:r>
                <w:rPr>
                  <w:rFonts w:asciiTheme="minorEastAsia" w:hAnsiTheme="minorEastAsia" w:hint="eastAsia"/>
                </w:rPr>
                <w:t>组播地址</w:t>
              </w:r>
              <w:r>
                <w:rPr>
                  <w:rFonts w:asciiTheme="minorEastAsia" w:hAnsiTheme="minorEastAsia"/>
                </w:rPr>
                <w:t>，添加</w:t>
              </w:r>
              <w:r>
                <w:rPr>
                  <w:rFonts w:asciiTheme="minorEastAsia" w:hAnsiTheme="minorEastAsia" w:hint="eastAsia"/>
                </w:rPr>
                <w:t>/编辑</w:t>
              </w:r>
              <w:r>
                <w:rPr>
                  <w:rFonts w:asciiTheme="minorEastAsia" w:hAnsiTheme="minorEastAsia"/>
                </w:rPr>
                <w:t>端口增加端口组选择</w:t>
              </w:r>
            </w:ins>
          </w:p>
          <w:p w14:paraId="72EB42F7" w14:textId="09FFD111" w:rsidR="00D81E22" w:rsidRPr="00D81E22" w:rsidRDefault="00D81E22" w:rsidP="00CA08D6">
            <w:pPr>
              <w:widowControl/>
              <w:jc w:val="left"/>
              <w:rPr>
                <w:ins w:id="153" w:author="Microsoft 帐户" w:date="2023-10-27T12:04:00Z"/>
                <w:rFonts w:asciiTheme="minorEastAsia" w:hAnsiTheme="minorEastAsia" w:hint="eastAsia"/>
              </w:rPr>
            </w:pPr>
            <w:ins w:id="154" w:author="Microsoft 帐户" w:date="2023-10-27T13:49:00Z">
              <w:r>
                <w:rPr>
                  <w:rFonts w:asciiTheme="minorEastAsia" w:hAnsiTheme="minorEastAsia"/>
                </w:rPr>
                <w:t>3.</w:t>
              </w:r>
              <w:r>
                <w:rPr>
                  <w:rFonts w:asciiTheme="minorEastAsia" w:hAnsiTheme="minorEastAsia" w:hint="eastAsia"/>
                </w:rPr>
                <w:t>祖波端口</w:t>
              </w:r>
              <w:r>
                <w:rPr>
                  <w:rFonts w:asciiTheme="minorEastAsia" w:hAnsiTheme="minorEastAsia"/>
                </w:rPr>
                <w:t>，</w:t>
              </w:r>
              <w:r>
                <w:rPr>
                  <w:rFonts w:asciiTheme="minorEastAsia" w:hAnsiTheme="minorEastAsia"/>
                </w:rPr>
                <w:t>编辑增加端口组选择</w:t>
              </w:r>
            </w:ins>
          </w:p>
        </w:tc>
      </w:tr>
      <w:tr w:rsidR="00D81E22" w:rsidRPr="00D02663" w14:paraId="56818558" w14:textId="77777777" w:rsidTr="00CA08D6">
        <w:trPr>
          <w:ins w:id="155" w:author="Microsoft 帐户" w:date="2023-10-27T13:49:00Z"/>
        </w:trPr>
        <w:tc>
          <w:tcPr>
            <w:tcW w:w="1838" w:type="dxa"/>
          </w:tcPr>
          <w:p w14:paraId="2CACEC43" w14:textId="197E8818" w:rsidR="00D81E22" w:rsidRPr="00D02663" w:rsidRDefault="00D81E22" w:rsidP="00CA08D6">
            <w:pPr>
              <w:widowControl/>
              <w:jc w:val="left"/>
              <w:rPr>
                <w:ins w:id="156" w:author="Microsoft 帐户" w:date="2023-10-27T13:49:00Z"/>
                <w:rFonts w:asciiTheme="minorEastAsia" w:hAnsiTheme="minorEastAsia"/>
              </w:rPr>
            </w:pPr>
            <w:ins w:id="157" w:author="Microsoft 帐户" w:date="2023-10-27T13:49:00Z">
              <w:r>
                <w:rPr>
                  <w:rFonts w:asciiTheme="minorEastAsia" w:hAnsiTheme="minorEastAsia"/>
                </w:rPr>
                <w:t>MLD</w:t>
              </w:r>
              <w:r>
                <w:rPr>
                  <w:rFonts w:asciiTheme="minorEastAsia" w:hAnsiTheme="minorEastAsia"/>
                </w:rPr>
                <w:t xml:space="preserve"> Snooping</w:t>
              </w:r>
            </w:ins>
          </w:p>
        </w:tc>
        <w:tc>
          <w:tcPr>
            <w:tcW w:w="6458" w:type="dxa"/>
          </w:tcPr>
          <w:p w14:paraId="00F0994A" w14:textId="77777777" w:rsidR="00D81E22" w:rsidRDefault="00D81E22" w:rsidP="00CA08D6">
            <w:pPr>
              <w:widowControl/>
              <w:jc w:val="left"/>
              <w:rPr>
                <w:ins w:id="158" w:author="Microsoft 帐户" w:date="2023-10-27T13:49:00Z"/>
                <w:rFonts w:asciiTheme="minorEastAsia" w:hAnsiTheme="minorEastAsia"/>
              </w:rPr>
            </w:pPr>
            <w:ins w:id="159" w:author="Microsoft 帐户" w:date="2023-10-27T13:49:00Z">
              <w:r>
                <w:rPr>
                  <w:rFonts w:asciiTheme="minorEastAsia" w:hAnsiTheme="minorEastAsia" w:hint="eastAsia"/>
                </w:rPr>
                <w:t>1.路由器端口</w:t>
              </w:r>
              <w:r>
                <w:rPr>
                  <w:rFonts w:asciiTheme="minorEastAsia" w:hAnsiTheme="minorEastAsia"/>
                </w:rPr>
                <w:t>，编辑端口增加端口组选择</w:t>
              </w:r>
            </w:ins>
          </w:p>
          <w:p w14:paraId="29356248" w14:textId="77777777" w:rsidR="00D81E22" w:rsidRDefault="00D81E22" w:rsidP="00CA08D6">
            <w:pPr>
              <w:widowControl/>
              <w:jc w:val="left"/>
              <w:rPr>
                <w:ins w:id="160" w:author="Microsoft 帐户" w:date="2023-10-27T13:49:00Z"/>
                <w:rFonts w:asciiTheme="minorEastAsia" w:hAnsiTheme="minorEastAsia"/>
              </w:rPr>
            </w:pPr>
            <w:ins w:id="161" w:author="Microsoft 帐户" w:date="2023-10-27T13:49:00Z">
              <w:r>
                <w:rPr>
                  <w:rFonts w:asciiTheme="minorEastAsia" w:hAnsiTheme="minorEastAsia"/>
                </w:rPr>
                <w:t>2.</w:t>
              </w:r>
              <w:r>
                <w:rPr>
                  <w:rFonts w:asciiTheme="minorEastAsia" w:hAnsiTheme="minorEastAsia" w:hint="eastAsia"/>
                </w:rPr>
                <w:t>组播地址</w:t>
              </w:r>
              <w:r>
                <w:rPr>
                  <w:rFonts w:asciiTheme="minorEastAsia" w:hAnsiTheme="minorEastAsia"/>
                </w:rPr>
                <w:t>，添加</w:t>
              </w:r>
              <w:r>
                <w:rPr>
                  <w:rFonts w:asciiTheme="minorEastAsia" w:hAnsiTheme="minorEastAsia" w:hint="eastAsia"/>
                </w:rPr>
                <w:t>/编辑</w:t>
              </w:r>
              <w:r>
                <w:rPr>
                  <w:rFonts w:asciiTheme="minorEastAsia" w:hAnsiTheme="minorEastAsia"/>
                </w:rPr>
                <w:t>端口增加端口组选择</w:t>
              </w:r>
            </w:ins>
          </w:p>
          <w:p w14:paraId="0008390E" w14:textId="77777777" w:rsidR="00D81E22" w:rsidRPr="00D81E22" w:rsidRDefault="00D81E22" w:rsidP="00CA08D6">
            <w:pPr>
              <w:widowControl/>
              <w:jc w:val="left"/>
              <w:rPr>
                <w:ins w:id="162" w:author="Microsoft 帐户" w:date="2023-10-27T13:49:00Z"/>
                <w:rFonts w:asciiTheme="minorEastAsia" w:hAnsiTheme="minorEastAsia" w:hint="eastAsia"/>
              </w:rPr>
            </w:pPr>
            <w:ins w:id="163" w:author="Microsoft 帐户" w:date="2023-10-27T13:49:00Z">
              <w:r>
                <w:rPr>
                  <w:rFonts w:asciiTheme="minorEastAsia" w:hAnsiTheme="minorEastAsia"/>
                </w:rPr>
                <w:t>3.</w:t>
              </w:r>
              <w:r>
                <w:rPr>
                  <w:rFonts w:asciiTheme="minorEastAsia" w:hAnsiTheme="minorEastAsia" w:hint="eastAsia"/>
                </w:rPr>
                <w:t>祖波端口</w:t>
              </w:r>
              <w:r>
                <w:rPr>
                  <w:rFonts w:asciiTheme="minorEastAsia" w:hAnsiTheme="minorEastAsia"/>
                </w:rPr>
                <w:t>，编辑增加端口组选择</w:t>
              </w:r>
            </w:ins>
          </w:p>
        </w:tc>
      </w:tr>
      <w:tr w:rsidR="00D81E22" w:rsidRPr="00D02663" w14:paraId="16C526D8" w14:textId="77777777" w:rsidTr="00765E5B">
        <w:trPr>
          <w:ins w:id="164" w:author="Microsoft 帐户" w:date="2023-10-27T13:49:00Z"/>
        </w:trPr>
        <w:tc>
          <w:tcPr>
            <w:tcW w:w="8296" w:type="dxa"/>
            <w:gridSpan w:val="2"/>
          </w:tcPr>
          <w:p w14:paraId="738D821A" w14:textId="0AE8F7F2" w:rsidR="00D81E22" w:rsidRDefault="00D81E22" w:rsidP="00CA08D6">
            <w:pPr>
              <w:widowControl/>
              <w:jc w:val="left"/>
              <w:rPr>
                <w:ins w:id="165" w:author="Microsoft 帐户" w:date="2023-10-27T13:49:00Z"/>
                <w:rFonts w:asciiTheme="minorEastAsia" w:hAnsiTheme="minorEastAsia" w:hint="eastAsia"/>
              </w:rPr>
            </w:pPr>
            <w:ins w:id="166" w:author="Microsoft 帐户" w:date="2023-10-27T13:49:00Z">
              <w:r>
                <w:rPr>
                  <w:rFonts w:asciiTheme="minorEastAsia" w:hAnsiTheme="minorEastAsia" w:hint="eastAsia"/>
                </w:rPr>
                <w:t>PoE</w:t>
              </w:r>
            </w:ins>
          </w:p>
        </w:tc>
      </w:tr>
      <w:tr w:rsidR="00D81E22" w:rsidRPr="00D02663" w14:paraId="227D10F8" w14:textId="77777777" w:rsidTr="00CA08D6">
        <w:trPr>
          <w:ins w:id="167" w:author="Microsoft 帐户" w:date="2023-10-27T13:49:00Z"/>
        </w:trPr>
        <w:tc>
          <w:tcPr>
            <w:tcW w:w="1838" w:type="dxa"/>
          </w:tcPr>
          <w:p w14:paraId="68CF1FF3" w14:textId="1A21E900" w:rsidR="00D81E22" w:rsidRDefault="00D81E22" w:rsidP="00CA08D6">
            <w:pPr>
              <w:widowControl/>
              <w:jc w:val="left"/>
              <w:rPr>
                <w:ins w:id="168" w:author="Microsoft 帐户" w:date="2023-10-27T13:49:00Z"/>
                <w:rFonts w:asciiTheme="minorEastAsia" w:hAnsiTheme="minorEastAsia" w:hint="eastAsia"/>
              </w:rPr>
            </w:pPr>
            <w:ins w:id="169" w:author="Microsoft 帐户" w:date="2023-10-27T13:49:00Z">
              <w:r>
                <w:rPr>
                  <w:rFonts w:asciiTheme="minorEastAsia" w:hAnsiTheme="minorEastAsia" w:hint="eastAsia"/>
                </w:rPr>
                <w:t>接口</w:t>
              </w:r>
              <w:r>
                <w:rPr>
                  <w:rFonts w:asciiTheme="minorEastAsia" w:hAnsiTheme="minorEastAsia"/>
                </w:rPr>
                <w:t>设置</w:t>
              </w:r>
            </w:ins>
          </w:p>
        </w:tc>
        <w:tc>
          <w:tcPr>
            <w:tcW w:w="6458" w:type="dxa"/>
          </w:tcPr>
          <w:p w14:paraId="6D098D42" w14:textId="624CC5ED" w:rsidR="00D81E22" w:rsidRDefault="00D81E22" w:rsidP="00CA08D6">
            <w:pPr>
              <w:widowControl/>
              <w:jc w:val="left"/>
              <w:rPr>
                <w:ins w:id="170" w:author="Microsoft 帐户" w:date="2023-10-27T13:49:00Z"/>
                <w:rFonts w:asciiTheme="minorEastAsia" w:hAnsiTheme="minorEastAsia" w:hint="eastAsia"/>
              </w:rPr>
            </w:pPr>
            <w:ins w:id="171" w:author="Microsoft 帐户" w:date="2023-10-27T13:50:00Z">
              <w:r>
                <w:rPr>
                  <w:rFonts w:asciiTheme="minorEastAsia" w:hAnsiTheme="minorEastAsia" w:hint="eastAsia"/>
                </w:rPr>
                <w:t>1.</w:t>
              </w:r>
              <w:r>
                <w:rPr>
                  <w:rFonts w:asciiTheme="minorEastAsia" w:hAnsiTheme="minorEastAsia"/>
                </w:rPr>
                <w:t>编辑增加端口组选择</w:t>
              </w:r>
            </w:ins>
          </w:p>
        </w:tc>
      </w:tr>
      <w:tr w:rsidR="00875E99" w:rsidRPr="00D02663" w14:paraId="529B7FAB" w14:textId="77777777" w:rsidTr="008C1414">
        <w:trPr>
          <w:ins w:id="172" w:author="Microsoft 帐户" w:date="2023-10-27T12:04:00Z"/>
        </w:trPr>
        <w:tc>
          <w:tcPr>
            <w:tcW w:w="8296" w:type="dxa"/>
            <w:gridSpan w:val="2"/>
          </w:tcPr>
          <w:p w14:paraId="1AA54D84" w14:textId="7D76BAE1" w:rsidR="00875E99" w:rsidRDefault="00875E99" w:rsidP="00CA08D6">
            <w:pPr>
              <w:widowControl/>
              <w:jc w:val="left"/>
              <w:rPr>
                <w:ins w:id="173" w:author="Microsoft 帐户" w:date="2023-10-27T12:04:00Z"/>
                <w:rFonts w:asciiTheme="minorEastAsia" w:hAnsiTheme="minorEastAsia" w:hint="eastAsia"/>
              </w:rPr>
            </w:pPr>
            <w:ins w:id="174" w:author="Microsoft 帐户" w:date="2023-10-27T12:05:00Z">
              <w:r>
                <w:rPr>
                  <w:rFonts w:asciiTheme="minorEastAsia" w:hAnsiTheme="minorEastAsia" w:hint="eastAsia"/>
                </w:rPr>
                <w:t>QoS</w:t>
              </w:r>
            </w:ins>
          </w:p>
        </w:tc>
      </w:tr>
      <w:tr w:rsidR="00875E99" w:rsidRPr="00D02663" w14:paraId="0003BD49" w14:textId="77777777" w:rsidTr="00CA08D6">
        <w:trPr>
          <w:ins w:id="175" w:author="Microsoft 帐户" w:date="2023-10-27T12:04:00Z"/>
        </w:trPr>
        <w:tc>
          <w:tcPr>
            <w:tcW w:w="1838" w:type="dxa"/>
          </w:tcPr>
          <w:p w14:paraId="7ED4C543" w14:textId="38FB2F13" w:rsidR="00875E99" w:rsidRDefault="00D81E22" w:rsidP="00CA08D6">
            <w:pPr>
              <w:widowControl/>
              <w:jc w:val="left"/>
              <w:rPr>
                <w:ins w:id="176" w:author="Microsoft 帐户" w:date="2023-10-27T12:04:00Z"/>
                <w:rFonts w:asciiTheme="minorEastAsia" w:hAnsiTheme="minorEastAsia" w:hint="eastAsia"/>
              </w:rPr>
            </w:pPr>
            <w:ins w:id="177" w:author="Microsoft 帐户" w:date="2023-10-27T13:50:00Z">
              <w:r>
                <w:rPr>
                  <w:rFonts w:asciiTheme="minorEastAsia" w:hAnsiTheme="minorEastAsia" w:hint="eastAsia"/>
                </w:rPr>
                <w:t>端口优先级</w:t>
              </w:r>
            </w:ins>
          </w:p>
        </w:tc>
        <w:tc>
          <w:tcPr>
            <w:tcW w:w="6458" w:type="dxa"/>
          </w:tcPr>
          <w:p w14:paraId="43A08464" w14:textId="365206B1" w:rsidR="00875E99" w:rsidRDefault="00D81E22" w:rsidP="00CA08D6">
            <w:pPr>
              <w:widowControl/>
              <w:jc w:val="left"/>
              <w:rPr>
                <w:ins w:id="178" w:author="Microsoft 帐户" w:date="2023-10-27T12:04:00Z"/>
                <w:rFonts w:asciiTheme="minorEastAsia" w:hAnsiTheme="minorEastAsia" w:hint="eastAsia"/>
              </w:rPr>
            </w:pPr>
            <w:ins w:id="179" w:author="Microsoft 帐户" w:date="2023-10-27T13:50:00Z">
              <w:r>
                <w:rPr>
                  <w:rFonts w:asciiTheme="minorEastAsia" w:hAnsiTheme="minorEastAsia" w:hint="eastAsia"/>
                </w:rPr>
                <w:t>1.</w:t>
              </w:r>
              <w:r>
                <w:rPr>
                  <w:rFonts w:asciiTheme="minorEastAsia" w:hAnsiTheme="minorEastAsia"/>
                </w:rPr>
                <w:t>编辑增加端口组选择</w:t>
              </w:r>
            </w:ins>
          </w:p>
        </w:tc>
      </w:tr>
      <w:tr w:rsidR="00875E99" w:rsidRPr="00D02663" w14:paraId="5A2BDA1F" w14:textId="77777777" w:rsidTr="00CA08D6">
        <w:trPr>
          <w:ins w:id="180" w:author="Microsoft 帐户" w:date="2023-10-27T12:04:00Z"/>
        </w:trPr>
        <w:tc>
          <w:tcPr>
            <w:tcW w:w="1838" w:type="dxa"/>
          </w:tcPr>
          <w:p w14:paraId="7642E555" w14:textId="03D775DE" w:rsidR="00875E99" w:rsidRDefault="00D81E22" w:rsidP="00CA08D6">
            <w:pPr>
              <w:widowControl/>
              <w:jc w:val="left"/>
              <w:rPr>
                <w:ins w:id="181" w:author="Microsoft 帐户" w:date="2023-10-27T12:04:00Z"/>
                <w:rFonts w:asciiTheme="minorEastAsia" w:hAnsiTheme="minorEastAsia" w:hint="eastAsia"/>
              </w:rPr>
            </w:pPr>
            <w:ins w:id="182" w:author="Microsoft 帐户" w:date="2023-10-27T13:50:00Z">
              <w:r>
                <w:rPr>
                  <w:rFonts w:asciiTheme="minorEastAsia" w:hAnsiTheme="minorEastAsia" w:hint="eastAsia"/>
                </w:rPr>
                <w:t>队列调度</w:t>
              </w:r>
            </w:ins>
          </w:p>
        </w:tc>
        <w:tc>
          <w:tcPr>
            <w:tcW w:w="6458" w:type="dxa"/>
          </w:tcPr>
          <w:p w14:paraId="7F64D427" w14:textId="319DACF4" w:rsidR="00875E99" w:rsidRDefault="00D81E22" w:rsidP="00CA08D6">
            <w:pPr>
              <w:widowControl/>
              <w:jc w:val="left"/>
              <w:rPr>
                <w:ins w:id="183" w:author="Microsoft 帐户" w:date="2023-10-27T12:04:00Z"/>
                <w:rFonts w:asciiTheme="minorEastAsia" w:hAnsiTheme="minorEastAsia" w:hint="eastAsia"/>
              </w:rPr>
            </w:pPr>
            <w:ins w:id="184" w:author="Microsoft 帐户" w:date="2023-10-27T13:50:00Z">
              <w:r>
                <w:rPr>
                  <w:rFonts w:asciiTheme="minorEastAsia" w:hAnsiTheme="minorEastAsia" w:hint="eastAsia"/>
                </w:rPr>
                <w:t>1.</w:t>
              </w:r>
              <w:r>
                <w:rPr>
                  <w:rFonts w:asciiTheme="minorEastAsia" w:hAnsiTheme="minorEastAsia"/>
                </w:rPr>
                <w:t>编辑增加端口组选择</w:t>
              </w:r>
            </w:ins>
          </w:p>
        </w:tc>
      </w:tr>
      <w:tr w:rsidR="00875E99" w:rsidRPr="00D02663" w14:paraId="37108FD1" w14:textId="77777777" w:rsidTr="00CA08D6">
        <w:trPr>
          <w:ins w:id="185" w:author="Microsoft 帐户" w:date="2023-10-27T12:04:00Z"/>
        </w:trPr>
        <w:tc>
          <w:tcPr>
            <w:tcW w:w="1838" w:type="dxa"/>
          </w:tcPr>
          <w:p w14:paraId="0954EF45" w14:textId="50722267" w:rsidR="00875E99" w:rsidRDefault="00D81E22" w:rsidP="00CA08D6">
            <w:pPr>
              <w:widowControl/>
              <w:jc w:val="left"/>
              <w:rPr>
                <w:ins w:id="186" w:author="Microsoft 帐户" w:date="2023-10-27T12:04:00Z"/>
                <w:rFonts w:asciiTheme="minorEastAsia" w:hAnsiTheme="minorEastAsia" w:hint="eastAsia"/>
              </w:rPr>
            </w:pPr>
            <w:ins w:id="187" w:author="Microsoft 帐户" w:date="2023-10-27T13:50:00Z">
              <w:r>
                <w:rPr>
                  <w:rFonts w:asciiTheme="minorEastAsia" w:hAnsiTheme="minorEastAsia" w:hint="eastAsia"/>
                </w:rPr>
                <w:t>队列整形</w:t>
              </w:r>
            </w:ins>
          </w:p>
        </w:tc>
        <w:tc>
          <w:tcPr>
            <w:tcW w:w="6458" w:type="dxa"/>
          </w:tcPr>
          <w:p w14:paraId="1A6BDD2C" w14:textId="0EB85AF8" w:rsidR="00875E99" w:rsidRDefault="00D81E22" w:rsidP="00CA08D6">
            <w:pPr>
              <w:widowControl/>
              <w:jc w:val="left"/>
              <w:rPr>
                <w:ins w:id="188" w:author="Microsoft 帐户" w:date="2023-10-27T12:04:00Z"/>
                <w:rFonts w:asciiTheme="minorEastAsia" w:hAnsiTheme="minorEastAsia" w:hint="eastAsia"/>
              </w:rPr>
            </w:pPr>
            <w:ins w:id="189" w:author="Microsoft 帐户" w:date="2023-10-27T13:50:00Z">
              <w:r>
                <w:rPr>
                  <w:rFonts w:asciiTheme="minorEastAsia" w:hAnsiTheme="minorEastAsia" w:hint="eastAsia"/>
                </w:rPr>
                <w:t>1.</w:t>
              </w:r>
              <w:r>
                <w:rPr>
                  <w:rFonts w:asciiTheme="minorEastAsia" w:hAnsiTheme="minorEastAsia"/>
                </w:rPr>
                <w:t>编辑增加端口组选择</w:t>
              </w:r>
            </w:ins>
          </w:p>
        </w:tc>
      </w:tr>
      <w:tr w:rsidR="00D81E22" w:rsidRPr="00D02663" w14:paraId="03599D5B" w14:textId="77777777" w:rsidTr="00CA08D6">
        <w:trPr>
          <w:ins w:id="190" w:author="Microsoft 帐户" w:date="2023-10-27T13:50:00Z"/>
        </w:trPr>
        <w:tc>
          <w:tcPr>
            <w:tcW w:w="1838" w:type="dxa"/>
          </w:tcPr>
          <w:p w14:paraId="49B2346D" w14:textId="1FF6526D" w:rsidR="00D81E22" w:rsidRDefault="00D81E22" w:rsidP="00CA08D6">
            <w:pPr>
              <w:widowControl/>
              <w:jc w:val="left"/>
              <w:rPr>
                <w:ins w:id="191" w:author="Microsoft 帐户" w:date="2023-10-27T13:50:00Z"/>
                <w:rFonts w:asciiTheme="minorEastAsia" w:hAnsiTheme="minorEastAsia" w:hint="eastAsia"/>
              </w:rPr>
            </w:pPr>
            <w:ins w:id="192" w:author="Microsoft 帐户" w:date="2023-10-27T13:51:00Z">
              <w:r>
                <w:rPr>
                  <w:rFonts w:asciiTheme="minorEastAsia" w:hAnsiTheme="minorEastAsia" w:hint="eastAsia"/>
                </w:rPr>
                <w:t>端口限速</w:t>
              </w:r>
            </w:ins>
          </w:p>
        </w:tc>
        <w:tc>
          <w:tcPr>
            <w:tcW w:w="6458" w:type="dxa"/>
          </w:tcPr>
          <w:p w14:paraId="549215C2" w14:textId="666A1519" w:rsidR="00D81E22" w:rsidRDefault="00D81E22" w:rsidP="00CA08D6">
            <w:pPr>
              <w:widowControl/>
              <w:jc w:val="left"/>
              <w:rPr>
                <w:ins w:id="193" w:author="Microsoft 帐户" w:date="2023-10-27T13:50:00Z"/>
                <w:rFonts w:asciiTheme="minorEastAsia" w:hAnsiTheme="minorEastAsia" w:hint="eastAsia"/>
              </w:rPr>
            </w:pPr>
            <w:ins w:id="194" w:author="Microsoft 帐户" w:date="2023-10-27T13:51:00Z">
              <w:r>
                <w:rPr>
                  <w:rFonts w:asciiTheme="minorEastAsia" w:hAnsiTheme="minorEastAsia" w:hint="eastAsia"/>
                </w:rPr>
                <w:t>1.</w:t>
              </w:r>
              <w:r>
                <w:rPr>
                  <w:rFonts w:asciiTheme="minorEastAsia" w:hAnsiTheme="minorEastAsia"/>
                </w:rPr>
                <w:t>编辑增加端口组选择</w:t>
              </w:r>
            </w:ins>
          </w:p>
        </w:tc>
      </w:tr>
      <w:tr w:rsidR="00875E99" w:rsidRPr="00D02663" w14:paraId="17BC88FA" w14:textId="77777777" w:rsidTr="00042BCB">
        <w:trPr>
          <w:ins w:id="195" w:author="Microsoft 帐户" w:date="2023-10-27T12:04:00Z"/>
        </w:trPr>
        <w:tc>
          <w:tcPr>
            <w:tcW w:w="8296" w:type="dxa"/>
            <w:gridSpan w:val="2"/>
          </w:tcPr>
          <w:p w14:paraId="08FAC74D" w14:textId="51B6DFC8" w:rsidR="00875E99" w:rsidRDefault="00875E99" w:rsidP="00CA08D6">
            <w:pPr>
              <w:widowControl/>
              <w:jc w:val="left"/>
              <w:rPr>
                <w:ins w:id="196" w:author="Microsoft 帐户" w:date="2023-10-27T12:04:00Z"/>
                <w:rFonts w:asciiTheme="minorEastAsia" w:hAnsiTheme="minorEastAsia" w:hint="eastAsia"/>
              </w:rPr>
            </w:pPr>
            <w:ins w:id="197" w:author="Microsoft 帐户" w:date="2023-10-27T12:05:00Z">
              <w:r>
                <w:rPr>
                  <w:rFonts w:asciiTheme="minorEastAsia" w:hAnsiTheme="minorEastAsia" w:hint="eastAsia"/>
                </w:rPr>
                <w:t>安全业务</w:t>
              </w:r>
            </w:ins>
          </w:p>
        </w:tc>
      </w:tr>
      <w:tr w:rsidR="00875E99" w:rsidRPr="00D02663" w14:paraId="1B557AF7" w14:textId="77777777" w:rsidTr="00CA08D6">
        <w:trPr>
          <w:ins w:id="198" w:author="Microsoft 帐户" w:date="2023-10-27T12:04:00Z"/>
        </w:trPr>
        <w:tc>
          <w:tcPr>
            <w:tcW w:w="1838" w:type="dxa"/>
          </w:tcPr>
          <w:p w14:paraId="61E0B16E" w14:textId="1DBA8D16" w:rsidR="00875E99" w:rsidRDefault="00D81E22" w:rsidP="00CA08D6">
            <w:pPr>
              <w:widowControl/>
              <w:jc w:val="left"/>
              <w:rPr>
                <w:ins w:id="199" w:author="Microsoft 帐户" w:date="2023-10-27T12:04:00Z"/>
                <w:rFonts w:asciiTheme="minorEastAsia" w:hAnsiTheme="minorEastAsia" w:hint="eastAsia"/>
              </w:rPr>
            </w:pPr>
            <w:ins w:id="200" w:author="Microsoft 帐户" w:date="2023-10-27T13:51:00Z">
              <w:r>
                <w:rPr>
                  <w:rFonts w:asciiTheme="minorEastAsia" w:hAnsiTheme="minorEastAsia" w:hint="eastAsia"/>
                </w:rPr>
                <w:t>风暴控制</w:t>
              </w:r>
            </w:ins>
          </w:p>
        </w:tc>
        <w:tc>
          <w:tcPr>
            <w:tcW w:w="6458" w:type="dxa"/>
          </w:tcPr>
          <w:p w14:paraId="0403A820" w14:textId="1BAF5E26" w:rsidR="00875E99" w:rsidRDefault="00D81E22" w:rsidP="00CA08D6">
            <w:pPr>
              <w:widowControl/>
              <w:jc w:val="left"/>
              <w:rPr>
                <w:ins w:id="201" w:author="Microsoft 帐户" w:date="2023-10-27T12:04:00Z"/>
                <w:rFonts w:asciiTheme="minorEastAsia" w:hAnsiTheme="minorEastAsia" w:hint="eastAsia"/>
              </w:rPr>
            </w:pPr>
            <w:ins w:id="202" w:author="Microsoft 帐户" w:date="2023-10-27T13:51:00Z">
              <w:r>
                <w:rPr>
                  <w:rFonts w:asciiTheme="minorEastAsia" w:hAnsiTheme="minorEastAsia" w:hint="eastAsia"/>
                </w:rPr>
                <w:t>1.端口</w:t>
              </w:r>
              <w:r>
                <w:rPr>
                  <w:rFonts w:asciiTheme="minorEastAsia" w:hAnsiTheme="minorEastAsia"/>
                </w:rPr>
                <w:t>，</w:t>
              </w:r>
              <w:r>
                <w:rPr>
                  <w:rFonts w:asciiTheme="minorEastAsia" w:hAnsiTheme="minorEastAsia"/>
                </w:rPr>
                <w:t>编辑增加端口组选择</w:t>
              </w:r>
            </w:ins>
          </w:p>
        </w:tc>
      </w:tr>
      <w:tr w:rsidR="00D81E22" w:rsidRPr="00D02663" w14:paraId="60970C2A" w14:textId="77777777" w:rsidTr="00CA08D6">
        <w:trPr>
          <w:ins w:id="203" w:author="Microsoft 帐户" w:date="2023-10-27T13:51:00Z"/>
        </w:trPr>
        <w:tc>
          <w:tcPr>
            <w:tcW w:w="1838" w:type="dxa"/>
          </w:tcPr>
          <w:p w14:paraId="59497276" w14:textId="37B3AE15" w:rsidR="00D81E22" w:rsidRDefault="00126022" w:rsidP="00CA08D6">
            <w:pPr>
              <w:widowControl/>
              <w:jc w:val="left"/>
              <w:rPr>
                <w:ins w:id="204" w:author="Microsoft 帐户" w:date="2023-10-27T13:51:00Z"/>
                <w:rFonts w:asciiTheme="minorEastAsia" w:hAnsiTheme="minorEastAsia" w:hint="eastAsia"/>
              </w:rPr>
            </w:pPr>
            <w:ins w:id="205" w:author="Microsoft 帐户" w:date="2023-10-27T13:51:00Z">
              <w:r>
                <w:rPr>
                  <w:rFonts w:asciiTheme="minorEastAsia" w:hAnsiTheme="minorEastAsia" w:hint="eastAsia"/>
                </w:rPr>
                <w:t>端口安全</w:t>
              </w:r>
            </w:ins>
          </w:p>
        </w:tc>
        <w:tc>
          <w:tcPr>
            <w:tcW w:w="6458" w:type="dxa"/>
          </w:tcPr>
          <w:p w14:paraId="5A4CEFCE" w14:textId="77777777" w:rsidR="00D81E22" w:rsidRDefault="00126022" w:rsidP="00CA08D6">
            <w:pPr>
              <w:widowControl/>
              <w:jc w:val="left"/>
              <w:rPr>
                <w:ins w:id="206" w:author="Microsoft 帐户" w:date="2023-10-27T13:51:00Z"/>
                <w:rFonts w:asciiTheme="minorEastAsia" w:hAnsiTheme="minorEastAsia"/>
              </w:rPr>
            </w:pPr>
            <w:ins w:id="207" w:author="Microsoft 帐户" w:date="2023-10-27T13:51:00Z">
              <w:r>
                <w:rPr>
                  <w:rFonts w:asciiTheme="minorEastAsia" w:hAnsiTheme="minorEastAsia" w:hint="eastAsia"/>
                </w:rPr>
                <w:t>1.端口</w:t>
              </w:r>
              <w:r>
                <w:rPr>
                  <w:rFonts w:asciiTheme="minorEastAsia" w:hAnsiTheme="minorEastAsia"/>
                </w:rPr>
                <w:t>，</w:t>
              </w:r>
              <w:r>
                <w:rPr>
                  <w:rFonts w:asciiTheme="minorEastAsia" w:hAnsiTheme="minorEastAsia"/>
                </w:rPr>
                <w:t>编辑增加端口组选择</w:t>
              </w:r>
            </w:ins>
          </w:p>
          <w:p w14:paraId="71B8FB8C" w14:textId="0166AE81" w:rsidR="00126022" w:rsidRDefault="00126022" w:rsidP="00CA08D6">
            <w:pPr>
              <w:widowControl/>
              <w:jc w:val="left"/>
              <w:rPr>
                <w:ins w:id="208" w:author="Microsoft 帐户" w:date="2023-10-27T13:51:00Z"/>
                <w:rFonts w:asciiTheme="minorEastAsia" w:hAnsiTheme="minorEastAsia" w:hint="eastAsia"/>
              </w:rPr>
            </w:pPr>
            <w:ins w:id="209" w:author="Microsoft 帐户" w:date="2023-10-27T13:51:00Z">
              <w:r>
                <w:rPr>
                  <w:rFonts w:asciiTheme="minorEastAsia" w:hAnsiTheme="minorEastAsia" w:hint="eastAsia"/>
                </w:rPr>
                <w:lastRenderedPageBreak/>
                <w:t>2.安全</w:t>
              </w:r>
              <w:r>
                <w:rPr>
                  <w:rFonts w:asciiTheme="minorEastAsia" w:hAnsiTheme="minorEastAsia"/>
                </w:rPr>
                <w:t>MAC地址，添加</w:t>
              </w:r>
              <w:r>
                <w:rPr>
                  <w:rFonts w:asciiTheme="minorEastAsia" w:hAnsiTheme="minorEastAsia" w:hint="eastAsia"/>
                </w:rPr>
                <w:t>/编辑</w:t>
              </w:r>
              <w:r>
                <w:rPr>
                  <w:rFonts w:asciiTheme="minorEastAsia" w:hAnsiTheme="minorEastAsia"/>
                </w:rPr>
                <w:t>端口增加端口组选择</w:t>
              </w:r>
            </w:ins>
          </w:p>
        </w:tc>
      </w:tr>
      <w:tr w:rsidR="00D81E22" w:rsidRPr="00D02663" w14:paraId="78EDBBDB" w14:textId="77777777" w:rsidTr="00CA08D6">
        <w:trPr>
          <w:ins w:id="210" w:author="Microsoft 帐户" w:date="2023-10-27T13:51:00Z"/>
        </w:trPr>
        <w:tc>
          <w:tcPr>
            <w:tcW w:w="1838" w:type="dxa"/>
          </w:tcPr>
          <w:p w14:paraId="4B04263B" w14:textId="5B414143" w:rsidR="00D81E22" w:rsidRPr="00126022" w:rsidRDefault="00126022" w:rsidP="00CA08D6">
            <w:pPr>
              <w:widowControl/>
              <w:jc w:val="left"/>
              <w:rPr>
                <w:ins w:id="211" w:author="Microsoft 帐户" w:date="2023-10-27T13:51:00Z"/>
                <w:rFonts w:asciiTheme="minorEastAsia" w:hAnsiTheme="minorEastAsia" w:hint="eastAsia"/>
              </w:rPr>
            </w:pPr>
            <w:ins w:id="212" w:author="Microsoft 帐户" w:date="2023-10-27T13:51:00Z">
              <w:r>
                <w:rPr>
                  <w:rFonts w:asciiTheme="minorEastAsia" w:hAnsiTheme="minorEastAsia" w:hint="eastAsia"/>
                </w:rPr>
                <w:lastRenderedPageBreak/>
                <w:t>端口隔离</w:t>
              </w:r>
            </w:ins>
          </w:p>
        </w:tc>
        <w:tc>
          <w:tcPr>
            <w:tcW w:w="6458" w:type="dxa"/>
          </w:tcPr>
          <w:p w14:paraId="793B7468" w14:textId="69A62D42" w:rsidR="00D81E22" w:rsidRDefault="00126022" w:rsidP="00CA08D6">
            <w:pPr>
              <w:widowControl/>
              <w:jc w:val="left"/>
              <w:rPr>
                <w:ins w:id="213" w:author="Microsoft 帐户" w:date="2023-10-27T13:51:00Z"/>
                <w:rFonts w:asciiTheme="minorEastAsia" w:hAnsiTheme="minorEastAsia" w:hint="eastAsia"/>
              </w:rPr>
            </w:pPr>
            <w:ins w:id="214" w:author="Microsoft 帐户" w:date="2023-10-27T13:51:00Z">
              <w:r>
                <w:rPr>
                  <w:rFonts w:asciiTheme="minorEastAsia" w:hAnsiTheme="minorEastAsia" w:hint="eastAsia"/>
                </w:rPr>
                <w:t>1.</w:t>
              </w:r>
              <w:r>
                <w:rPr>
                  <w:rFonts w:asciiTheme="minorEastAsia" w:hAnsiTheme="minorEastAsia"/>
                </w:rPr>
                <w:t>编辑增加端口组选择</w:t>
              </w:r>
            </w:ins>
          </w:p>
        </w:tc>
      </w:tr>
      <w:tr w:rsidR="00875E99" w:rsidRPr="00D02663" w14:paraId="47AAEFD1" w14:textId="77777777" w:rsidTr="00CA08D6">
        <w:trPr>
          <w:ins w:id="215" w:author="Microsoft 帐户" w:date="2023-10-27T12:04:00Z"/>
        </w:trPr>
        <w:tc>
          <w:tcPr>
            <w:tcW w:w="1838" w:type="dxa"/>
          </w:tcPr>
          <w:p w14:paraId="6A83BBF6" w14:textId="272319D1" w:rsidR="00875E99" w:rsidRDefault="00126022" w:rsidP="00CA08D6">
            <w:pPr>
              <w:widowControl/>
              <w:jc w:val="left"/>
              <w:rPr>
                <w:ins w:id="216" w:author="Microsoft 帐户" w:date="2023-10-27T12:04:00Z"/>
                <w:rFonts w:asciiTheme="minorEastAsia" w:hAnsiTheme="minorEastAsia" w:hint="eastAsia"/>
              </w:rPr>
            </w:pPr>
            <w:ins w:id="217" w:author="Microsoft 帐户" w:date="2023-10-27T13:52:00Z">
              <w:r>
                <w:rPr>
                  <w:rFonts w:asciiTheme="minorEastAsia" w:hAnsiTheme="minorEastAsia" w:hint="eastAsia"/>
                </w:rPr>
                <w:t>ACL</w:t>
              </w:r>
            </w:ins>
          </w:p>
        </w:tc>
        <w:tc>
          <w:tcPr>
            <w:tcW w:w="6458" w:type="dxa"/>
          </w:tcPr>
          <w:p w14:paraId="5ACEB963" w14:textId="15E9AD17" w:rsidR="00875E99" w:rsidRDefault="00126022" w:rsidP="00CA08D6">
            <w:pPr>
              <w:widowControl/>
              <w:jc w:val="left"/>
              <w:rPr>
                <w:ins w:id="218" w:author="Microsoft 帐户" w:date="2023-10-27T12:04:00Z"/>
                <w:rFonts w:asciiTheme="minorEastAsia" w:hAnsiTheme="minorEastAsia" w:hint="eastAsia"/>
              </w:rPr>
            </w:pPr>
            <w:ins w:id="219" w:author="Microsoft 帐户" w:date="2023-10-27T13:52:00Z">
              <w:r>
                <w:rPr>
                  <w:rFonts w:asciiTheme="minorEastAsia" w:hAnsiTheme="minorEastAsia" w:hint="eastAsia"/>
                </w:rPr>
                <w:t>1.绑定</w:t>
              </w:r>
              <w:r>
                <w:rPr>
                  <w:rFonts w:asciiTheme="minorEastAsia" w:hAnsiTheme="minorEastAsia"/>
                </w:rPr>
                <w:t>，</w:t>
              </w:r>
              <w:r>
                <w:rPr>
                  <w:rFonts w:asciiTheme="minorEastAsia" w:hAnsiTheme="minorEastAsia"/>
                </w:rPr>
                <w:t>编辑增加端口组选择</w:t>
              </w:r>
            </w:ins>
          </w:p>
        </w:tc>
      </w:tr>
      <w:tr w:rsidR="00126022" w:rsidRPr="00D02663" w14:paraId="73B44E8E" w14:textId="77777777" w:rsidTr="00CA08D6">
        <w:trPr>
          <w:ins w:id="220" w:author="Microsoft 帐户" w:date="2023-10-27T13:52:00Z"/>
        </w:trPr>
        <w:tc>
          <w:tcPr>
            <w:tcW w:w="1838" w:type="dxa"/>
          </w:tcPr>
          <w:p w14:paraId="07162426" w14:textId="3292BFB0" w:rsidR="00126022" w:rsidRDefault="00126022" w:rsidP="00CA08D6">
            <w:pPr>
              <w:widowControl/>
              <w:jc w:val="left"/>
              <w:rPr>
                <w:ins w:id="221" w:author="Microsoft 帐户" w:date="2023-10-27T13:52:00Z"/>
                <w:rFonts w:asciiTheme="minorEastAsia" w:hAnsiTheme="minorEastAsia" w:hint="eastAsia"/>
              </w:rPr>
            </w:pPr>
            <w:ins w:id="222" w:author="Microsoft 帐户" w:date="2023-10-27T13:52:00Z">
              <w:r>
                <w:rPr>
                  <w:rFonts w:asciiTheme="minorEastAsia" w:hAnsiTheme="minorEastAsia" w:hint="eastAsia"/>
                </w:rPr>
                <w:t>IP</w:t>
              </w:r>
              <w:r>
                <w:rPr>
                  <w:rFonts w:asciiTheme="minorEastAsia" w:hAnsiTheme="minorEastAsia"/>
                </w:rPr>
                <w:t>源防护</w:t>
              </w:r>
            </w:ins>
          </w:p>
        </w:tc>
        <w:tc>
          <w:tcPr>
            <w:tcW w:w="6458" w:type="dxa"/>
          </w:tcPr>
          <w:p w14:paraId="66ABB7AA" w14:textId="77777777" w:rsidR="00126022" w:rsidRDefault="00126022" w:rsidP="00CA08D6">
            <w:pPr>
              <w:widowControl/>
              <w:jc w:val="left"/>
              <w:rPr>
                <w:ins w:id="223" w:author="Microsoft 帐户" w:date="2023-10-27T13:52:00Z"/>
                <w:rFonts w:asciiTheme="minorEastAsia" w:hAnsiTheme="minorEastAsia"/>
              </w:rPr>
            </w:pPr>
            <w:ins w:id="224" w:author="Microsoft 帐户" w:date="2023-10-27T13:52:00Z">
              <w:r>
                <w:rPr>
                  <w:rFonts w:asciiTheme="minorEastAsia" w:hAnsiTheme="minorEastAsia" w:hint="eastAsia"/>
                </w:rPr>
                <w:t>1.端口</w:t>
              </w:r>
              <w:r>
                <w:rPr>
                  <w:rFonts w:asciiTheme="minorEastAsia" w:hAnsiTheme="minorEastAsia"/>
                </w:rPr>
                <w:t>防护，</w:t>
              </w:r>
              <w:r>
                <w:rPr>
                  <w:rFonts w:asciiTheme="minorEastAsia" w:hAnsiTheme="minorEastAsia"/>
                </w:rPr>
                <w:t>编辑增加端口组选择</w:t>
              </w:r>
            </w:ins>
          </w:p>
          <w:p w14:paraId="77758D22" w14:textId="47CF1B94" w:rsidR="00126022" w:rsidRDefault="00126022" w:rsidP="00CA08D6">
            <w:pPr>
              <w:widowControl/>
              <w:jc w:val="left"/>
              <w:rPr>
                <w:ins w:id="225" w:author="Microsoft 帐户" w:date="2023-10-27T13:52:00Z"/>
                <w:rFonts w:asciiTheme="minorEastAsia" w:hAnsiTheme="minorEastAsia" w:hint="eastAsia"/>
              </w:rPr>
            </w:pPr>
            <w:ins w:id="226" w:author="Microsoft 帐户" w:date="2023-10-27T13:52:00Z">
              <w:r>
                <w:rPr>
                  <w:rFonts w:asciiTheme="minorEastAsia" w:hAnsiTheme="minorEastAsia" w:hint="eastAsia"/>
                </w:rPr>
                <w:t>2.四元绑定表</w:t>
              </w:r>
              <w:r>
                <w:rPr>
                  <w:rFonts w:asciiTheme="minorEastAsia" w:hAnsiTheme="minorEastAsia"/>
                </w:rPr>
                <w:t>，添加</w:t>
              </w:r>
              <w:r>
                <w:rPr>
                  <w:rFonts w:asciiTheme="minorEastAsia" w:hAnsiTheme="minorEastAsia" w:hint="eastAsia"/>
                </w:rPr>
                <w:t>/编辑</w:t>
              </w:r>
              <w:r>
                <w:rPr>
                  <w:rFonts w:asciiTheme="minorEastAsia" w:hAnsiTheme="minorEastAsia"/>
                </w:rPr>
                <w:t>端口增加端口组选择</w:t>
              </w:r>
            </w:ins>
          </w:p>
        </w:tc>
      </w:tr>
      <w:tr w:rsidR="00126022" w:rsidRPr="00D02663" w14:paraId="5237D3EE" w14:textId="77777777" w:rsidTr="00CA08D6">
        <w:trPr>
          <w:ins w:id="227" w:author="Microsoft 帐户" w:date="2023-10-27T13:52:00Z"/>
        </w:trPr>
        <w:tc>
          <w:tcPr>
            <w:tcW w:w="1838" w:type="dxa"/>
          </w:tcPr>
          <w:p w14:paraId="2ECA8F01" w14:textId="1DA670C8" w:rsidR="00126022" w:rsidRDefault="00126022" w:rsidP="00CA08D6">
            <w:pPr>
              <w:widowControl/>
              <w:jc w:val="left"/>
              <w:rPr>
                <w:ins w:id="228" w:author="Microsoft 帐户" w:date="2023-10-27T13:52:00Z"/>
                <w:rFonts w:asciiTheme="minorEastAsia" w:hAnsiTheme="minorEastAsia" w:hint="eastAsia"/>
              </w:rPr>
            </w:pPr>
            <w:ins w:id="229" w:author="Microsoft 帐户" w:date="2023-10-27T13:52:00Z">
              <w:r>
                <w:rPr>
                  <w:rFonts w:asciiTheme="minorEastAsia" w:hAnsiTheme="minorEastAsia" w:hint="eastAsia"/>
                </w:rPr>
                <w:t>IPv</w:t>
              </w:r>
              <w:r>
                <w:rPr>
                  <w:rFonts w:asciiTheme="minorEastAsia" w:hAnsiTheme="minorEastAsia"/>
                </w:rPr>
                <w:t>6</w:t>
              </w:r>
              <w:r>
                <w:rPr>
                  <w:rFonts w:asciiTheme="minorEastAsia" w:hAnsiTheme="minorEastAsia" w:hint="eastAsia"/>
                </w:rPr>
                <w:t>源防护</w:t>
              </w:r>
            </w:ins>
          </w:p>
        </w:tc>
        <w:tc>
          <w:tcPr>
            <w:tcW w:w="6458" w:type="dxa"/>
          </w:tcPr>
          <w:p w14:paraId="1EF3AC1D" w14:textId="77777777" w:rsidR="00126022" w:rsidRDefault="00126022" w:rsidP="00126022">
            <w:pPr>
              <w:widowControl/>
              <w:jc w:val="left"/>
              <w:rPr>
                <w:ins w:id="230" w:author="Microsoft 帐户" w:date="2023-10-27T13:52:00Z"/>
                <w:rFonts w:asciiTheme="minorEastAsia" w:hAnsiTheme="minorEastAsia"/>
              </w:rPr>
            </w:pPr>
            <w:ins w:id="231" w:author="Microsoft 帐户" w:date="2023-10-27T13:52:00Z">
              <w:r>
                <w:rPr>
                  <w:rFonts w:asciiTheme="minorEastAsia" w:hAnsiTheme="minorEastAsia" w:hint="eastAsia"/>
                </w:rPr>
                <w:t>1.端口</w:t>
              </w:r>
              <w:r>
                <w:rPr>
                  <w:rFonts w:asciiTheme="minorEastAsia" w:hAnsiTheme="minorEastAsia"/>
                </w:rPr>
                <w:t>防护，编辑增加端口组选择</w:t>
              </w:r>
            </w:ins>
          </w:p>
          <w:p w14:paraId="2BDCD72E" w14:textId="051E9859" w:rsidR="00126022" w:rsidRDefault="00126022" w:rsidP="00126022">
            <w:pPr>
              <w:widowControl/>
              <w:jc w:val="left"/>
              <w:rPr>
                <w:ins w:id="232" w:author="Microsoft 帐户" w:date="2023-10-27T13:52:00Z"/>
                <w:rFonts w:asciiTheme="minorEastAsia" w:hAnsiTheme="minorEastAsia" w:hint="eastAsia"/>
              </w:rPr>
            </w:pPr>
            <w:ins w:id="233" w:author="Microsoft 帐户" w:date="2023-10-27T13:52:00Z">
              <w:r>
                <w:rPr>
                  <w:rFonts w:asciiTheme="minorEastAsia" w:hAnsiTheme="minorEastAsia" w:hint="eastAsia"/>
                </w:rPr>
                <w:t>2.四元绑定表</w:t>
              </w:r>
              <w:r>
                <w:rPr>
                  <w:rFonts w:asciiTheme="minorEastAsia" w:hAnsiTheme="minorEastAsia"/>
                </w:rPr>
                <w:t>，添加</w:t>
              </w:r>
              <w:r>
                <w:rPr>
                  <w:rFonts w:asciiTheme="minorEastAsia" w:hAnsiTheme="minorEastAsia" w:hint="eastAsia"/>
                </w:rPr>
                <w:t>/编辑</w:t>
              </w:r>
              <w:r>
                <w:rPr>
                  <w:rFonts w:asciiTheme="minorEastAsia" w:hAnsiTheme="minorEastAsia"/>
                </w:rPr>
                <w:t>端口增加端口组选择</w:t>
              </w:r>
            </w:ins>
          </w:p>
        </w:tc>
      </w:tr>
      <w:tr w:rsidR="00126022" w:rsidRPr="00D02663" w14:paraId="1BF9C0FD" w14:textId="77777777" w:rsidTr="00CA08D6">
        <w:trPr>
          <w:ins w:id="234" w:author="Microsoft 帐户" w:date="2023-10-27T13:52:00Z"/>
        </w:trPr>
        <w:tc>
          <w:tcPr>
            <w:tcW w:w="1838" w:type="dxa"/>
          </w:tcPr>
          <w:p w14:paraId="1D5A0F2F" w14:textId="01C75093" w:rsidR="00126022" w:rsidRDefault="00126022" w:rsidP="00CA08D6">
            <w:pPr>
              <w:widowControl/>
              <w:jc w:val="left"/>
              <w:rPr>
                <w:ins w:id="235" w:author="Microsoft 帐户" w:date="2023-10-27T13:52:00Z"/>
                <w:rFonts w:asciiTheme="minorEastAsia" w:hAnsiTheme="minorEastAsia" w:hint="eastAsia"/>
              </w:rPr>
            </w:pPr>
            <w:ins w:id="236" w:author="Microsoft 帐户" w:date="2023-10-27T13:52:00Z">
              <w:r>
                <w:rPr>
                  <w:rFonts w:asciiTheme="minorEastAsia" w:hAnsiTheme="minorEastAsia" w:hint="eastAsia"/>
                </w:rPr>
                <w:t>DAI</w:t>
              </w:r>
            </w:ins>
          </w:p>
        </w:tc>
        <w:tc>
          <w:tcPr>
            <w:tcW w:w="6458" w:type="dxa"/>
          </w:tcPr>
          <w:p w14:paraId="23054376" w14:textId="661385AE" w:rsidR="00126022" w:rsidRDefault="00126022" w:rsidP="00CA08D6">
            <w:pPr>
              <w:widowControl/>
              <w:jc w:val="left"/>
              <w:rPr>
                <w:ins w:id="237" w:author="Microsoft 帐户" w:date="2023-10-27T13:52:00Z"/>
                <w:rFonts w:asciiTheme="minorEastAsia" w:hAnsiTheme="minorEastAsia" w:hint="eastAsia"/>
              </w:rPr>
            </w:pPr>
            <w:ins w:id="238" w:author="Microsoft 帐户" w:date="2023-10-27T13:52:00Z">
              <w:r>
                <w:rPr>
                  <w:rFonts w:asciiTheme="minorEastAsia" w:hAnsiTheme="minorEastAsia" w:hint="eastAsia"/>
                </w:rPr>
                <w:t>1.端口</w:t>
              </w:r>
              <w:r>
                <w:rPr>
                  <w:rFonts w:asciiTheme="minorEastAsia" w:hAnsiTheme="minorEastAsia"/>
                </w:rPr>
                <w:t>，编辑增加端口组选择</w:t>
              </w:r>
            </w:ins>
          </w:p>
        </w:tc>
      </w:tr>
      <w:tr w:rsidR="00126022" w:rsidRPr="00D02663" w14:paraId="45A79725" w14:textId="77777777" w:rsidTr="00CA08D6">
        <w:trPr>
          <w:ins w:id="239" w:author="Microsoft 帐户" w:date="2023-10-27T13:52:00Z"/>
        </w:trPr>
        <w:tc>
          <w:tcPr>
            <w:tcW w:w="1838" w:type="dxa"/>
          </w:tcPr>
          <w:p w14:paraId="59807D01" w14:textId="0DC7B224" w:rsidR="00126022" w:rsidRPr="00126022" w:rsidRDefault="00126022" w:rsidP="00CA08D6">
            <w:pPr>
              <w:widowControl/>
              <w:jc w:val="left"/>
              <w:rPr>
                <w:ins w:id="240" w:author="Microsoft 帐户" w:date="2023-10-27T13:52:00Z"/>
                <w:rFonts w:asciiTheme="minorEastAsia" w:hAnsiTheme="minorEastAsia" w:hint="eastAsia"/>
              </w:rPr>
            </w:pPr>
            <w:ins w:id="241" w:author="Microsoft 帐户" w:date="2023-10-27T13:53:00Z">
              <w:r>
                <w:rPr>
                  <w:rFonts w:asciiTheme="minorEastAsia" w:hAnsiTheme="minorEastAsia"/>
                </w:rPr>
                <w:t>802.1X</w:t>
              </w:r>
            </w:ins>
          </w:p>
        </w:tc>
        <w:tc>
          <w:tcPr>
            <w:tcW w:w="6458" w:type="dxa"/>
          </w:tcPr>
          <w:p w14:paraId="36EBD754" w14:textId="77777777" w:rsidR="00126022" w:rsidRDefault="00126022" w:rsidP="00CA08D6">
            <w:pPr>
              <w:widowControl/>
              <w:jc w:val="left"/>
              <w:rPr>
                <w:ins w:id="242" w:author="Microsoft 帐户" w:date="2023-10-27T13:53:00Z"/>
                <w:rFonts w:asciiTheme="minorEastAsia" w:hAnsiTheme="minorEastAsia"/>
              </w:rPr>
            </w:pPr>
            <w:ins w:id="243" w:author="Microsoft 帐户" w:date="2023-10-27T13:53:00Z">
              <w:r>
                <w:rPr>
                  <w:rFonts w:asciiTheme="minorEastAsia" w:hAnsiTheme="minorEastAsia" w:hint="eastAsia"/>
                </w:rPr>
                <w:t>1.端口</w:t>
              </w:r>
              <w:r>
                <w:rPr>
                  <w:rFonts w:asciiTheme="minorEastAsia" w:hAnsiTheme="minorEastAsia"/>
                </w:rPr>
                <w:t>模式</w:t>
              </w:r>
              <w:r>
                <w:rPr>
                  <w:rFonts w:asciiTheme="minorEastAsia" w:hAnsiTheme="minorEastAsia" w:hint="eastAsia"/>
                </w:rPr>
                <w:t>/端口</w:t>
              </w:r>
              <w:r>
                <w:rPr>
                  <w:rFonts w:asciiTheme="minorEastAsia" w:hAnsiTheme="minorEastAsia"/>
                </w:rPr>
                <w:t>，编辑增加端口组选择</w:t>
              </w:r>
            </w:ins>
          </w:p>
          <w:p w14:paraId="314881C8" w14:textId="7E12CD44" w:rsidR="00126022" w:rsidRPr="00126022" w:rsidRDefault="00126022" w:rsidP="00CA08D6">
            <w:pPr>
              <w:widowControl/>
              <w:jc w:val="left"/>
              <w:rPr>
                <w:ins w:id="244" w:author="Microsoft 帐户" w:date="2023-10-27T13:52:00Z"/>
                <w:rFonts w:asciiTheme="minorEastAsia" w:hAnsiTheme="minorEastAsia" w:hint="eastAsia"/>
              </w:rPr>
            </w:pPr>
            <w:ins w:id="245" w:author="Microsoft 帐户" w:date="2023-10-27T13:53:00Z">
              <w:r>
                <w:rPr>
                  <w:rFonts w:asciiTheme="minorEastAsia" w:hAnsiTheme="minorEastAsia"/>
                </w:rPr>
                <w:t>2.</w:t>
              </w:r>
            </w:ins>
            <w:ins w:id="246" w:author="Microsoft 帐户" w:date="2023-10-27T13:55:00Z">
              <w:r>
                <w:rPr>
                  <w:rFonts w:asciiTheme="minorEastAsia" w:hAnsiTheme="minorEastAsia" w:hint="eastAsia"/>
                </w:rPr>
                <w:t>端口</w:t>
              </w:r>
              <w:r>
                <w:rPr>
                  <w:rFonts w:asciiTheme="minorEastAsia" w:hAnsiTheme="minorEastAsia"/>
                </w:rPr>
                <w:t>，编辑增加端口组选择</w:t>
              </w:r>
            </w:ins>
          </w:p>
        </w:tc>
      </w:tr>
      <w:tr w:rsidR="00126022" w:rsidRPr="00D02663" w14:paraId="5ADF83D1" w14:textId="77777777" w:rsidTr="00CA08D6">
        <w:trPr>
          <w:ins w:id="247" w:author="Microsoft 帐户" w:date="2023-10-27T13:52:00Z"/>
        </w:trPr>
        <w:tc>
          <w:tcPr>
            <w:tcW w:w="1838" w:type="dxa"/>
          </w:tcPr>
          <w:p w14:paraId="7FCE9079" w14:textId="0307951B" w:rsidR="00126022" w:rsidRPr="00126022" w:rsidRDefault="00126022" w:rsidP="00CA08D6">
            <w:pPr>
              <w:widowControl/>
              <w:jc w:val="left"/>
              <w:rPr>
                <w:ins w:id="248" w:author="Microsoft 帐户" w:date="2023-10-27T13:52:00Z"/>
                <w:rFonts w:asciiTheme="minorEastAsia" w:hAnsiTheme="minorEastAsia" w:hint="eastAsia"/>
              </w:rPr>
            </w:pPr>
            <w:ins w:id="249" w:author="Microsoft 帐户" w:date="2023-10-27T13:55:00Z">
              <w:r>
                <w:rPr>
                  <w:rFonts w:asciiTheme="minorEastAsia" w:hAnsiTheme="minorEastAsia"/>
                </w:rPr>
                <w:t>DHCP</w:t>
              </w:r>
              <w:r>
                <w:rPr>
                  <w:rFonts w:asciiTheme="minorEastAsia" w:hAnsiTheme="minorEastAsia" w:hint="eastAsia"/>
                </w:rPr>
                <w:t xml:space="preserve"> Snooping</w:t>
              </w:r>
            </w:ins>
          </w:p>
        </w:tc>
        <w:tc>
          <w:tcPr>
            <w:tcW w:w="6458" w:type="dxa"/>
          </w:tcPr>
          <w:p w14:paraId="20EAD5BE" w14:textId="77777777" w:rsidR="00126022" w:rsidRDefault="00126022" w:rsidP="00CA08D6">
            <w:pPr>
              <w:widowControl/>
              <w:jc w:val="left"/>
              <w:rPr>
                <w:ins w:id="250" w:author="Microsoft 帐户" w:date="2023-10-27T13:56:00Z"/>
                <w:rFonts w:asciiTheme="minorEastAsia" w:hAnsiTheme="minorEastAsia"/>
              </w:rPr>
            </w:pPr>
            <w:ins w:id="251" w:author="Microsoft 帐户" w:date="2023-10-27T13:55:00Z">
              <w:r>
                <w:rPr>
                  <w:rFonts w:asciiTheme="minorEastAsia" w:hAnsiTheme="minorEastAsia" w:hint="eastAsia"/>
                </w:rPr>
                <w:t>1.Option 82/Circuit ID，</w:t>
              </w:r>
              <w:r>
                <w:rPr>
                  <w:rFonts w:asciiTheme="minorEastAsia" w:hAnsiTheme="minorEastAsia"/>
                </w:rPr>
                <w:t>添加</w:t>
              </w:r>
              <w:r>
                <w:rPr>
                  <w:rFonts w:asciiTheme="minorEastAsia" w:hAnsiTheme="minorEastAsia" w:hint="eastAsia"/>
                </w:rPr>
                <w:t>/编辑</w:t>
              </w:r>
              <w:r>
                <w:rPr>
                  <w:rFonts w:asciiTheme="minorEastAsia" w:hAnsiTheme="minorEastAsia"/>
                </w:rPr>
                <w:t>端口增加</w:t>
              </w:r>
            </w:ins>
            <w:ins w:id="252" w:author="Microsoft 帐户" w:date="2023-10-27T13:56:00Z">
              <w:r>
                <w:rPr>
                  <w:rFonts w:asciiTheme="minorEastAsia" w:hAnsiTheme="minorEastAsia"/>
                </w:rPr>
                <w:t>端口组选择</w:t>
              </w:r>
            </w:ins>
          </w:p>
          <w:p w14:paraId="32895DC8" w14:textId="36042109" w:rsidR="00126022" w:rsidRDefault="00126022" w:rsidP="00CA08D6">
            <w:pPr>
              <w:widowControl/>
              <w:jc w:val="left"/>
              <w:rPr>
                <w:ins w:id="253" w:author="Microsoft 帐户" w:date="2023-10-27T13:52:00Z"/>
                <w:rFonts w:asciiTheme="minorEastAsia" w:hAnsiTheme="minorEastAsia" w:hint="eastAsia"/>
              </w:rPr>
            </w:pPr>
            <w:ins w:id="254" w:author="Microsoft 帐户" w:date="2023-10-27T13:56:00Z">
              <w:r>
                <w:rPr>
                  <w:rFonts w:asciiTheme="minorEastAsia" w:hAnsiTheme="minorEastAsia" w:hint="eastAsia"/>
                </w:rPr>
                <w:t>2.端口</w:t>
              </w:r>
              <w:r>
                <w:rPr>
                  <w:rFonts w:asciiTheme="minorEastAsia" w:hAnsiTheme="minorEastAsia"/>
                </w:rPr>
                <w:t>设置，编辑增加端口组选择</w:t>
              </w:r>
            </w:ins>
          </w:p>
        </w:tc>
      </w:tr>
      <w:tr w:rsidR="00875E99" w:rsidRPr="00D02663" w14:paraId="65330686" w14:textId="77777777" w:rsidTr="00CA08D6">
        <w:trPr>
          <w:ins w:id="255" w:author="Microsoft 帐户" w:date="2023-10-27T12:04:00Z"/>
        </w:trPr>
        <w:tc>
          <w:tcPr>
            <w:tcW w:w="1838" w:type="dxa"/>
          </w:tcPr>
          <w:p w14:paraId="5D0A95B3" w14:textId="54EFEB26" w:rsidR="00875E99" w:rsidRDefault="00126022" w:rsidP="00CA08D6">
            <w:pPr>
              <w:widowControl/>
              <w:jc w:val="left"/>
              <w:rPr>
                <w:ins w:id="256" w:author="Microsoft 帐户" w:date="2023-10-27T12:04:00Z"/>
                <w:rFonts w:asciiTheme="minorEastAsia" w:hAnsiTheme="minorEastAsia" w:hint="eastAsia"/>
              </w:rPr>
            </w:pPr>
            <w:ins w:id="257" w:author="Microsoft 帐户" w:date="2023-10-27T13:55:00Z">
              <w:r>
                <w:rPr>
                  <w:rFonts w:asciiTheme="minorEastAsia" w:hAnsiTheme="minorEastAsia" w:hint="eastAsia"/>
                </w:rPr>
                <w:t>DHCPv6 Snooping</w:t>
              </w:r>
            </w:ins>
          </w:p>
        </w:tc>
        <w:tc>
          <w:tcPr>
            <w:tcW w:w="6458" w:type="dxa"/>
          </w:tcPr>
          <w:p w14:paraId="27EC5AB1" w14:textId="60908964" w:rsidR="00126022" w:rsidRDefault="00126022" w:rsidP="00126022">
            <w:pPr>
              <w:widowControl/>
              <w:jc w:val="left"/>
              <w:rPr>
                <w:ins w:id="258" w:author="Microsoft 帐户" w:date="2023-10-27T13:56:00Z"/>
                <w:rFonts w:asciiTheme="minorEastAsia" w:hAnsiTheme="minorEastAsia"/>
              </w:rPr>
            </w:pPr>
            <w:ins w:id="259" w:author="Microsoft 帐户" w:date="2023-10-27T13:56:00Z">
              <w:r>
                <w:rPr>
                  <w:rFonts w:asciiTheme="minorEastAsia" w:hAnsiTheme="minorEastAsia" w:hint="eastAsia"/>
                </w:rPr>
                <w:t xml:space="preserve">1.Option </w:t>
              </w:r>
              <w:r>
                <w:rPr>
                  <w:rFonts w:asciiTheme="minorEastAsia" w:hAnsiTheme="minorEastAsia"/>
                </w:rPr>
                <w:t>18</w:t>
              </w:r>
              <w:r>
                <w:rPr>
                  <w:rFonts w:asciiTheme="minorEastAsia" w:hAnsiTheme="minorEastAsia" w:hint="eastAsia"/>
                </w:rPr>
                <w:t>，</w:t>
              </w:r>
              <w:r>
                <w:rPr>
                  <w:rFonts w:asciiTheme="minorEastAsia" w:hAnsiTheme="minorEastAsia"/>
                </w:rPr>
                <w:t>添加</w:t>
              </w:r>
              <w:r>
                <w:rPr>
                  <w:rFonts w:asciiTheme="minorEastAsia" w:hAnsiTheme="minorEastAsia" w:hint="eastAsia"/>
                </w:rPr>
                <w:t>/编辑</w:t>
              </w:r>
              <w:r>
                <w:rPr>
                  <w:rFonts w:asciiTheme="minorEastAsia" w:hAnsiTheme="minorEastAsia"/>
                </w:rPr>
                <w:t>端口增加端口组选择</w:t>
              </w:r>
            </w:ins>
          </w:p>
          <w:p w14:paraId="7A1DD2F5" w14:textId="316009AD" w:rsidR="00875E99" w:rsidRDefault="00126022" w:rsidP="00126022">
            <w:pPr>
              <w:widowControl/>
              <w:jc w:val="left"/>
              <w:rPr>
                <w:ins w:id="260" w:author="Microsoft 帐户" w:date="2023-10-27T12:04:00Z"/>
                <w:rFonts w:asciiTheme="minorEastAsia" w:hAnsiTheme="minorEastAsia" w:hint="eastAsia"/>
              </w:rPr>
            </w:pPr>
            <w:ins w:id="261" w:author="Microsoft 帐户" w:date="2023-10-27T13:56:00Z">
              <w:r>
                <w:rPr>
                  <w:rFonts w:asciiTheme="minorEastAsia" w:hAnsiTheme="minorEastAsia" w:hint="eastAsia"/>
                </w:rPr>
                <w:t>2.端口</w:t>
              </w:r>
              <w:r>
                <w:rPr>
                  <w:rFonts w:asciiTheme="minorEastAsia" w:hAnsiTheme="minorEastAsia"/>
                </w:rPr>
                <w:t>设置，编辑增加端口组选择</w:t>
              </w:r>
            </w:ins>
          </w:p>
        </w:tc>
      </w:tr>
      <w:tr w:rsidR="00875E99" w:rsidRPr="00D02663" w14:paraId="0C2DCC1C" w14:textId="77777777" w:rsidTr="00185EAE">
        <w:trPr>
          <w:ins w:id="262" w:author="Microsoft 帐户" w:date="2023-10-27T12:05:00Z"/>
        </w:trPr>
        <w:tc>
          <w:tcPr>
            <w:tcW w:w="8296" w:type="dxa"/>
            <w:gridSpan w:val="2"/>
          </w:tcPr>
          <w:p w14:paraId="49D50501" w14:textId="73970C81" w:rsidR="00875E99" w:rsidRDefault="00875E99" w:rsidP="00CA08D6">
            <w:pPr>
              <w:widowControl/>
              <w:jc w:val="left"/>
              <w:rPr>
                <w:ins w:id="263" w:author="Microsoft 帐户" w:date="2023-10-27T12:05:00Z"/>
                <w:rFonts w:asciiTheme="minorEastAsia" w:hAnsiTheme="minorEastAsia" w:hint="eastAsia"/>
              </w:rPr>
            </w:pPr>
            <w:ins w:id="264" w:author="Microsoft 帐户" w:date="2023-10-27T12:05:00Z">
              <w:r>
                <w:rPr>
                  <w:rFonts w:asciiTheme="minorEastAsia" w:hAnsiTheme="minorEastAsia" w:hint="eastAsia"/>
                </w:rPr>
                <w:t>维护</w:t>
              </w:r>
            </w:ins>
          </w:p>
        </w:tc>
      </w:tr>
      <w:tr w:rsidR="00875E99" w:rsidRPr="00D02663" w14:paraId="022F9F6B" w14:textId="77777777" w:rsidTr="00CA08D6">
        <w:trPr>
          <w:ins w:id="265" w:author="Microsoft 帐户" w:date="2023-10-27T12:05:00Z"/>
        </w:trPr>
        <w:tc>
          <w:tcPr>
            <w:tcW w:w="1838" w:type="dxa"/>
          </w:tcPr>
          <w:p w14:paraId="0D43B90B" w14:textId="23F3A7E8" w:rsidR="00875E99" w:rsidRDefault="00126022" w:rsidP="00CA08D6">
            <w:pPr>
              <w:widowControl/>
              <w:jc w:val="left"/>
              <w:rPr>
                <w:ins w:id="266" w:author="Microsoft 帐户" w:date="2023-10-27T12:05:00Z"/>
                <w:rFonts w:asciiTheme="minorEastAsia" w:hAnsiTheme="minorEastAsia" w:hint="eastAsia"/>
              </w:rPr>
            </w:pPr>
            <w:ins w:id="267" w:author="Microsoft 帐户" w:date="2023-10-27T13:56:00Z">
              <w:r>
                <w:rPr>
                  <w:rFonts w:asciiTheme="minorEastAsia" w:hAnsiTheme="minorEastAsia" w:hint="eastAsia"/>
                </w:rPr>
                <w:t>LLDP/LLDP-MED</w:t>
              </w:r>
            </w:ins>
          </w:p>
        </w:tc>
        <w:tc>
          <w:tcPr>
            <w:tcW w:w="6458" w:type="dxa"/>
          </w:tcPr>
          <w:p w14:paraId="45501ADB" w14:textId="77777777" w:rsidR="00875E99" w:rsidRDefault="00126022" w:rsidP="00CA08D6">
            <w:pPr>
              <w:widowControl/>
              <w:jc w:val="left"/>
              <w:rPr>
                <w:ins w:id="268" w:author="Microsoft 帐户" w:date="2023-10-27T13:57:00Z"/>
                <w:rFonts w:asciiTheme="minorEastAsia" w:hAnsiTheme="minorEastAsia"/>
              </w:rPr>
            </w:pPr>
            <w:ins w:id="269" w:author="Microsoft 帐户" w:date="2023-10-27T13:56:00Z">
              <w:r>
                <w:rPr>
                  <w:rFonts w:asciiTheme="minorEastAsia" w:hAnsiTheme="minorEastAsia" w:hint="eastAsia"/>
                </w:rPr>
                <w:t>1.全局配置/端口设置</w:t>
              </w:r>
              <w:r>
                <w:rPr>
                  <w:rFonts w:asciiTheme="minorEastAsia" w:hAnsiTheme="minorEastAsia"/>
                </w:rPr>
                <w:t>，</w:t>
              </w:r>
              <w:r>
                <w:rPr>
                  <w:rFonts w:asciiTheme="minorEastAsia" w:hAnsiTheme="minorEastAsia" w:hint="eastAsia"/>
                </w:rPr>
                <w:t>编辑增加端口组</w:t>
              </w:r>
              <w:r>
                <w:rPr>
                  <w:rFonts w:asciiTheme="minorEastAsia" w:hAnsiTheme="minorEastAsia"/>
                </w:rPr>
                <w:t>选择</w:t>
              </w:r>
            </w:ins>
          </w:p>
          <w:p w14:paraId="7A1E9463" w14:textId="66057D1B" w:rsidR="00126022" w:rsidRPr="00126022" w:rsidRDefault="00126022" w:rsidP="00CA08D6">
            <w:pPr>
              <w:widowControl/>
              <w:jc w:val="left"/>
              <w:rPr>
                <w:ins w:id="270" w:author="Microsoft 帐户" w:date="2023-10-27T12:05:00Z"/>
                <w:rFonts w:asciiTheme="minorEastAsia" w:hAnsiTheme="minorEastAsia" w:hint="eastAsia"/>
              </w:rPr>
            </w:pPr>
            <w:ins w:id="271" w:author="Microsoft 帐户" w:date="2023-10-27T13:57:00Z">
              <w:r>
                <w:rPr>
                  <w:rFonts w:asciiTheme="minorEastAsia" w:hAnsiTheme="minorEastAsia"/>
                </w:rPr>
                <w:t>2.LLDP MED端口设置，编辑</w:t>
              </w:r>
              <w:r>
                <w:rPr>
                  <w:rFonts w:asciiTheme="minorEastAsia" w:hAnsiTheme="minorEastAsia" w:hint="eastAsia"/>
                </w:rPr>
                <w:t>增加</w:t>
              </w:r>
              <w:r>
                <w:rPr>
                  <w:rFonts w:asciiTheme="minorEastAsia" w:hAnsiTheme="minorEastAsia"/>
                </w:rPr>
                <w:t>端口组选择</w:t>
              </w:r>
            </w:ins>
          </w:p>
        </w:tc>
      </w:tr>
      <w:tr w:rsidR="00875E99" w:rsidRPr="00D02663" w14:paraId="45D87ED1" w14:textId="77777777" w:rsidTr="00CA08D6">
        <w:trPr>
          <w:ins w:id="272" w:author="Microsoft 帐户" w:date="2023-10-27T12:05:00Z"/>
        </w:trPr>
        <w:tc>
          <w:tcPr>
            <w:tcW w:w="1838" w:type="dxa"/>
          </w:tcPr>
          <w:p w14:paraId="3536DE86" w14:textId="7B9D5371" w:rsidR="00875E99" w:rsidRPr="00126022" w:rsidRDefault="00126022" w:rsidP="00CA08D6">
            <w:pPr>
              <w:widowControl/>
              <w:jc w:val="left"/>
              <w:rPr>
                <w:ins w:id="273" w:author="Microsoft 帐户" w:date="2023-10-27T12:05:00Z"/>
                <w:rFonts w:asciiTheme="minorEastAsia" w:hAnsiTheme="minorEastAsia" w:hint="eastAsia"/>
              </w:rPr>
            </w:pPr>
            <w:ins w:id="274" w:author="Microsoft 帐户" w:date="2023-10-27T13:57:00Z">
              <w:r>
                <w:rPr>
                  <w:rFonts w:asciiTheme="minorEastAsia" w:hAnsiTheme="minorEastAsia" w:hint="eastAsia"/>
                </w:rPr>
                <w:t>节能管理</w:t>
              </w:r>
            </w:ins>
          </w:p>
        </w:tc>
        <w:tc>
          <w:tcPr>
            <w:tcW w:w="6458" w:type="dxa"/>
          </w:tcPr>
          <w:p w14:paraId="15039785" w14:textId="139D4190" w:rsidR="00875E99" w:rsidRDefault="00126022" w:rsidP="00CA08D6">
            <w:pPr>
              <w:widowControl/>
              <w:jc w:val="left"/>
              <w:rPr>
                <w:ins w:id="275" w:author="Microsoft 帐户" w:date="2023-10-27T12:05:00Z"/>
                <w:rFonts w:asciiTheme="minorEastAsia" w:hAnsiTheme="minorEastAsia" w:hint="eastAsia"/>
              </w:rPr>
            </w:pPr>
            <w:ins w:id="276" w:author="Microsoft 帐户" w:date="2023-10-27T13:57:00Z">
              <w:r>
                <w:rPr>
                  <w:rFonts w:asciiTheme="minorEastAsia" w:hAnsiTheme="minorEastAsia" w:hint="eastAsia"/>
                </w:rPr>
                <w:t>1.编辑增加</w:t>
              </w:r>
              <w:r>
                <w:rPr>
                  <w:rFonts w:asciiTheme="minorEastAsia" w:hAnsiTheme="minorEastAsia"/>
                </w:rPr>
                <w:t>端口组选择</w:t>
              </w:r>
            </w:ins>
          </w:p>
        </w:tc>
      </w:tr>
      <w:tr w:rsidR="00875E99" w:rsidRPr="00D02663" w14:paraId="75B70EC8" w14:textId="77777777" w:rsidTr="00C834D4">
        <w:trPr>
          <w:ins w:id="277" w:author="Microsoft 帐户" w:date="2023-10-27T12:05:00Z"/>
        </w:trPr>
        <w:tc>
          <w:tcPr>
            <w:tcW w:w="8296" w:type="dxa"/>
            <w:gridSpan w:val="2"/>
          </w:tcPr>
          <w:p w14:paraId="61D9A5B6" w14:textId="558B20F3" w:rsidR="00875E99" w:rsidRDefault="00875E99" w:rsidP="00CA08D6">
            <w:pPr>
              <w:widowControl/>
              <w:jc w:val="left"/>
              <w:rPr>
                <w:ins w:id="278" w:author="Microsoft 帐户" w:date="2023-10-27T12:05:00Z"/>
                <w:rFonts w:asciiTheme="minorEastAsia" w:hAnsiTheme="minorEastAsia" w:hint="eastAsia"/>
              </w:rPr>
            </w:pPr>
            <w:ins w:id="279" w:author="Microsoft 帐户" w:date="2023-10-27T12:05:00Z">
              <w:r>
                <w:rPr>
                  <w:rFonts w:asciiTheme="minorEastAsia" w:hAnsiTheme="minorEastAsia" w:hint="eastAsia"/>
                </w:rPr>
                <w:t>系统</w:t>
              </w:r>
            </w:ins>
          </w:p>
        </w:tc>
      </w:tr>
      <w:tr w:rsidR="00875E99" w:rsidRPr="00D02663" w14:paraId="65895B8A" w14:textId="77777777" w:rsidTr="00CA08D6">
        <w:trPr>
          <w:ins w:id="280" w:author="Microsoft 帐户" w:date="2023-10-27T12:05:00Z"/>
        </w:trPr>
        <w:tc>
          <w:tcPr>
            <w:tcW w:w="1838" w:type="dxa"/>
          </w:tcPr>
          <w:p w14:paraId="30E7368E" w14:textId="46D49BEA" w:rsidR="00875E99" w:rsidRDefault="00126022" w:rsidP="00CA08D6">
            <w:pPr>
              <w:widowControl/>
              <w:jc w:val="left"/>
              <w:rPr>
                <w:ins w:id="281" w:author="Microsoft 帐户" w:date="2023-10-27T12:05:00Z"/>
                <w:rFonts w:asciiTheme="minorEastAsia" w:hAnsiTheme="minorEastAsia" w:hint="eastAsia"/>
              </w:rPr>
            </w:pPr>
            <w:ins w:id="282" w:author="Microsoft 帐户" w:date="2023-10-27T13:57:00Z">
              <w:r>
                <w:rPr>
                  <w:rFonts w:asciiTheme="minorEastAsia" w:hAnsiTheme="minorEastAsia" w:hint="eastAsia"/>
                </w:rPr>
                <w:t>1588</w:t>
              </w:r>
              <w:r>
                <w:rPr>
                  <w:rFonts w:asciiTheme="minorEastAsia" w:hAnsiTheme="minorEastAsia"/>
                </w:rPr>
                <w:t>v2 TC</w:t>
              </w:r>
            </w:ins>
          </w:p>
        </w:tc>
        <w:tc>
          <w:tcPr>
            <w:tcW w:w="6458" w:type="dxa"/>
          </w:tcPr>
          <w:p w14:paraId="3124A2E1" w14:textId="48A8A342" w:rsidR="00875E99" w:rsidRDefault="00126022" w:rsidP="00CA08D6">
            <w:pPr>
              <w:widowControl/>
              <w:jc w:val="left"/>
              <w:rPr>
                <w:ins w:id="283" w:author="Microsoft 帐户" w:date="2023-10-27T12:05:00Z"/>
                <w:rFonts w:asciiTheme="minorEastAsia" w:hAnsiTheme="minorEastAsia" w:hint="eastAsia"/>
              </w:rPr>
            </w:pPr>
            <w:ins w:id="284" w:author="Microsoft 帐户" w:date="2023-10-27T13:57:00Z">
              <w:r>
                <w:rPr>
                  <w:rFonts w:asciiTheme="minorEastAsia" w:hAnsiTheme="minorEastAsia" w:hint="eastAsia"/>
                </w:rPr>
                <w:t>1.端口设置</w:t>
              </w:r>
              <w:r>
                <w:rPr>
                  <w:rFonts w:asciiTheme="minorEastAsia" w:hAnsiTheme="minorEastAsia"/>
                </w:rPr>
                <w:t>，编辑增加端口组选择</w:t>
              </w:r>
            </w:ins>
          </w:p>
        </w:tc>
      </w:tr>
    </w:tbl>
    <w:p w14:paraId="273A875E" w14:textId="5EE210BF" w:rsidR="00875E99" w:rsidRDefault="00126022">
      <w:pPr>
        <w:rPr>
          <w:ins w:id="285" w:author="Microsoft 帐户" w:date="2023-10-27T13:59:00Z"/>
          <w:rFonts w:ascii="微软雅黑" w:eastAsia="微软雅黑" w:hAnsi="微软雅黑"/>
        </w:rPr>
      </w:pPr>
      <w:ins w:id="286" w:author="Microsoft 帐户" w:date="2023-10-27T13:58:00Z">
        <w:r>
          <w:rPr>
            <w:rFonts w:ascii="微软雅黑" w:eastAsia="微软雅黑" w:hAnsi="微软雅黑" w:hint="eastAsia"/>
          </w:rPr>
          <w:t>配置</w:t>
        </w:r>
        <w:r>
          <w:rPr>
            <w:rFonts w:ascii="微软雅黑" w:eastAsia="微软雅黑" w:hAnsi="微软雅黑"/>
          </w:rPr>
          <w:t>说明：</w:t>
        </w:r>
      </w:ins>
    </w:p>
    <w:p w14:paraId="21A94E53" w14:textId="6DF9BB82" w:rsidR="00126022" w:rsidRDefault="00126022" w:rsidP="00977A3D">
      <w:pPr>
        <w:pStyle w:val="af2"/>
        <w:numPr>
          <w:ilvl w:val="0"/>
          <w:numId w:val="652"/>
        </w:numPr>
        <w:ind w:firstLineChars="0"/>
        <w:rPr>
          <w:ins w:id="287" w:author="Microsoft 帐户" w:date="2023-10-27T13:59:00Z"/>
          <w:rFonts w:ascii="微软雅黑" w:eastAsia="微软雅黑" w:hAnsi="微软雅黑"/>
        </w:rPr>
      </w:pPr>
      <w:ins w:id="288" w:author="Microsoft 帐户" w:date="2023-10-27T13:59:00Z">
        <w:r>
          <w:rPr>
            <w:rFonts w:ascii="微软雅黑" w:eastAsia="微软雅黑" w:hAnsi="微软雅黑" w:hint="eastAsia"/>
          </w:rPr>
          <w:t>若存在</w:t>
        </w:r>
        <w:r>
          <w:rPr>
            <w:rFonts w:ascii="微软雅黑" w:eastAsia="微软雅黑" w:hAnsi="微软雅黑"/>
          </w:rPr>
          <w:t>端口组内端口之间配置无法一致，则</w:t>
        </w:r>
      </w:ins>
      <w:ins w:id="289" w:author="Microsoft 帐户" w:date="2023-11-08T16:16:00Z">
        <w:r w:rsidR="00C63842">
          <w:rPr>
            <w:rFonts w:ascii="微软雅黑" w:eastAsia="微软雅黑" w:hAnsi="微软雅黑" w:hint="eastAsia"/>
          </w:rPr>
          <w:t>底层</w:t>
        </w:r>
      </w:ins>
      <w:ins w:id="290" w:author="Microsoft 帐户" w:date="2023-10-27T13:59:00Z">
        <w:r>
          <w:rPr>
            <w:rFonts w:ascii="微软雅黑" w:eastAsia="微软雅黑" w:hAnsi="微软雅黑" w:hint="eastAsia"/>
          </w:rPr>
          <w:t>报错</w:t>
        </w:r>
        <w:r>
          <w:rPr>
            <w:rFonts w:ascii="微软雅黑" w:eastAsia="微软雅黑" w:hAnsi="微软雅黑"/>
          </w:rPr>
          <w:t>处理</w:t>
        </w:r>
      </w:ins>
      <w:ins w:id="291" w:author="Microsoft 帐户" w:date="2023-11-08T16:16:00Z">
        <w:r w:rsidR="00C63842">
          <w:rPr>
            <w:rFonts w:ascii="微软雅黑" w:eastAsia="微软雅黑" w:hAnsi="微软雅黑" w:hint="eastAsia"/>
          </w:rPr>
          <w:t>或</w:t>
        </w:r>
        <w:r w:rsidR="00C63842">
          <w:rPr>
            <w:rFonts w:ascii="微软雅黑" w:eastAsia="微软雅黑" w:hAnsi="微软雅黑"/>
          </w:rPr>
          <w:t>直接</w:t>
        </w:r>
        <w:r w:rsidR="00C63842">
          <w:rPr>
            <w:rFonts w:ascii="微软雅黑" w:eastAsia="微软雅黑" w:hAnsi="微软雅黑" w:hint="eastAsia"/>
          </w:rPr>
          <w:t>对</w:t>
        </w:r>
        <w:r w:rsidR="00C63842">
          <w:rPr>
            <w:rFonts w:ascii="微软雅黑" w:eastAsia="微软雅黑" w:hAnsi="微软雅黑"/>
          </w:rPr>
          <w:t>部分端口做不生效处理，由开发视情况决定</w:t>
        </w:r>
      </w:ins>
    </w:p>
    <w:p w14:paraId="69210AF9" w14:textId="498CD1AA" w:rsidR="00126022" w:rsidRDefault="00FD6444" w:rsidP="00977A3D">
      <w:pPr>
        <w:pStyle w:val="af2"/>
        <w:numPr>
          <w:ilvl w:val="0"/>
          <w:numId w:val="652"/>
        </w:numPr>
        <w:ind w:firstLineChars="0"/>
        <w:rPr>
          <w:ins w:id="292" w:author="Microsoft 帐户" w:date="2023-10-27T14:02:00Z"/>
          <w:rFonts w:ascii="微软雅黑" w:eastAsia="微软雅黑" w:hAnsi="微软雅黑"/>
        </w:rPr>
      </w:pPr>
      <w:ins w:id="293" w:author="Microsoft 帐户" w:date="2023-10-27T14:01:00Z">
        <w:r>
          <w:rPr>
            <w:rFonts w:ascii="微软雅黑" w:eastAsia="微软雅黑" w:hAnsi="微软雅黑" w:hint="eastAsia"/>
          </w:rPr>
          <w:t>一旦端口组</w:t>
        </w:r>
        <w:r>
          <w:rPr>
            <w:rFonts w:ascii="微软雅黑" w:eastAsia="微软雅黑" w:hAnsi="微软雅黑"/>
          </w:rPr>
          <w:t>配置生效，则端口处配置需同步更新</w:t>
        </w:r>
      </w:ins>
    </w:p>
    <w:p w14:paraId="3A544A30" w14:textId="0F417D61" w:rsidR="00FD6444" w:rsidRDefault="00FD6444" w:rsidP="00FD6444">
      <w:pPr>
        <w:rPr>
          <w:ins w:id="294" w:author="Microsoft 帐户" w:date="2023-10-27T14:02:00Z"/>
          <w:rFonts w:ascii="微软雅黑" w:eastAsia="微软雅黑" w:hAnsi="微软雅黑"/>
        </w:rPr>
      </w:pPr>
      <w:ins w:id="295" w:author="Microsoft 帐户" w:date="2023-10-27T14:02:00Z">
        <w:r>
          <w:rPr>
            <w:rFonts w:ascii="微软雅黑" w:eastAsia="微软雅黑" w:hAnsi="微软雅黑" w:hint="eastAsia"/>
          </w:rPr>
          <w:t>端口</w:t>
        </w:r>
      </w:ins>
      <w:ins w:id="296" w:author="Microsoft 帐户" w:date="2023-10-27T14:05:00Z">
        <w:r>
          <w:rPr>
            <w:rFonts w:ascii="微软雅黑" w:eastAsia="微软雅黑" w:hAnsi="微软雅黑" w:hint="eastAsia"/>
          </w:rPr>
          <w:t>组的</w:t>
        </w:r>
      </w:ins>
      <w:ins w:id="297" w:author="Microsoft 帐户" w:date="2023-10-27T14:02:00Z">
        <w:r>
          <w:rPr>
            <w:rFonts w:ascii="微软雅黑" w:eastAsia="微软雅黑" w:hAnsi="微软雅黑"/>
          </w:rPr>
          <w:t>交互方式</w:t>
        </w:r>
        <w:r>
          <w:rPr>
            <w:rFonts w:ascii="微软雅黑" w:eastAsia="微软雅黑" w:hAnsi="微软雅黑" w:hint="eastAsia"/>
          </w:rPr>
          <w:t>：</w:t>
        </w:r>
      </w:ins>
    </w:p>
    <w:p w14:paraId="2E5B24C3" w14:textId="0BACD586" w:rsidR="00C63842" w:rsidRDefault="00C63842" w:rsidP="00FD6444">
      <w:pPr>
        <w:rPr>
          <w:ins w:id="298" w:author="Microsoft 帐户" w:date="2023-11-08T16:14:00Z"/>
          <w:rFonts w:ascii="微软雅黑" w:eastAsia="微软雅黑" w:hAnsi="微软雅黑" w:hint="eastAsia"/>
        </w:rPr>
      </w:pPr>
      <w:ins w:id="299" w:author="Microsoft 帐户" w:date="2023-11-08T16:14:00Z">
        <w:r>
          <w:rPr>
            <w:rFonts w:ascii="微软雅黑" w:eastAsia="微软雅黑" w:hAnsi="微软雅黑" w:hint="eastAsia"/>
          </w:rPr>
          <w:t xml:space="preserve">    在</w:t>
        </w:r>
        <w:r>
          <w:rPr>
            <w:rFonts w:ascii="微软雅黑" w:eastAsia="微软雅黑" w:hAnsi="微软雅黑"/>
          </w:rPr>
          <w:t>列表左上角的</w:t>
        </w:r>
        <w:r>
          <w:rPr>
            <w:rFonts w:ascii="微软雅黑" w:eastAsia="微软雅黑" w:hAnsi="微软雅黑" w:hint="eastAsia"/>
          </w:rPr>
          <w:t>&lt;编辑&gt;按钮</w:t>
        </w:r>
        <w:r>
          <w:rPr>
            <w:rFonts w:ascii="微软雅黑" w:eastAsia="微软雅黑" w:hAnsi="微软雅黑"/>
          </w:rPr>
          <w:t>后面增加端口和端口组选择，默认选择端口，则列表呈现所有端口，按</w:t>
        </w:r>
      </w:ins>
      <w:ins w:id="300" w:author="Microsoft 帐户" w:date="2023-11-08T16:15:00Z">
        <w:r>
          <w:rPr>
            <w:rFonts w:ascii="微软雅黑" w:eastAsia="微软雅黑" w:hAnsi="微软雅黑" w:hint="eastAsia"/>
          </w:rPr>
          <w:t>当前实现</w:t>
        </w:r>
        <w:r>
          <w:rPr>
            <w:rFonts w:ascii="微软雅黑" w:eastAsia="微软雅黑" w:hAnsi="微软雅黑"/>
          </w:rPr>
          <w:t>使用；若选择某个端口组，则列表进行筛选，仅显示</w:t>
        </w:r>
        <w:r>
          <w:rPr>
            <w:rFonts w:ascii="微软雅黑" w:eastAsia="微软雅黑" w:hAnsi="微软雅黑" w:hint="eastAsia"/>
          </w:rPr>
          <w:t>端口组</w:t>
        </w:r>
        <w:r>
          <w:rPr>
            <w:rFonts w:ascii="微软雅黑" w:eastAsia="微软雅黑" w:hAnsi="微软雅黑"/>
          </w:rPr>
          <w:t>内的端口，且默认勾选，支持</w:t>
        </w:r>
        <w:r>
          <w:rPr>
            <w:rFonts w:ascii="微软雅黑" w:eastAsia="微软雅黑" w:hAnsi="微软雅黑" w:hint="eastAsia"/>
          </w:rPr>
          <w:t>批量编辑</w:t>
        </w:r>
        <w:r>
          <w:rPr>
            <w:rFonts w:ascii="微软雅黑" w:eastAsia="微软雅黑" w:hAnsi="微软雅黑"/>
          </w:rPr>
          <w:t>。</w:t>
        </w:r>
      </w:ins>
    </w:p>
    <w:p w14:paraId="18ABB053" w14:textId="56235713" w:rsidR="00875E99" w:rsidRDefault="00875E99">
      <w:pPr>
        <w:rPr>
          <w:rFonts w:ascii="微软雅黑" w:eastAsia="微软雅黑" w:hAnsi="微软雅黑" w:hint="eastAsia"/>
        </w:rPr>
      </w:pPr>
    </w:p>
    <w:p w14:paraId="51EFE750" w14:textId="14BE990A" w:rsidR="0076630D" w:rsidRDefault="003B6945">
      <w:pPr>
        <w:pStyle w:val="20"/>
        <w:numPr>
          <w:ilvl w:val="1"/>
          <w:numId w:val="1"/>
        </w:numPr>
        <w:rPr>
          <w:rFonts w:ascii="微软雅黑" w:eastAsia="微软雅黑" w:hAnsi="微软雅黑"/>
        </w:rPr>
      </w:pPr>
      <w:bookmarkStart w:id="301" w:name="_流量统计/Flow_Statistics(FP1B)"/>
      <w:bookmarkStart w:id="302" w:name="_Toc149138807"/>
      <w:bookmarkEnd w:id="301"/>
      <w:r>
        <w:rPr>
          <w:rFonts w:ascii="微软雅黑" w:eastAsia="微软雅黑" w:hAnsi="微软雅黑" w:hint="eastAsia"/>
        </w:rPr>
        <w:t>端口</w:t>
      </w:r>
      <w:r w:rsidR="00D7272D">
        <w:rPr>
          <w:rFonts w:ascii="微软雅黑" w:eastAsia="微软雅黑" w:hAnsi="微软雅黑" w:hint="eastAsia"/>
        </w:rPr>
        <w:t>统计/</w:t>
      </w:r>
      <w:r w:rsidR="006A062F">
        <w:rPr>
          <w:rFonts w:ascii="微软雅黑" w:eastAsia="微软雅黑" w:hAnsi="微软雅黑"/>
        </w:rPr>
        <w:t>Port</w:t>
      </w:r>
      <w:r w:rsidR="00D7272D">
        <w:rPr>
          <w:rFonts w:ascii="微软雅黑" w:eastAsia="微软雅黑" w:hAnsi="微软雅黑"/>
        </w:rPr>
        <w:t xml:space="preserve"> Statistics</w:t>
      </w:r>
      <w:r w:rsidR="00D7272D">
        <w:rPr>
          <w:rFonts w:ascii="微软雅黑" w:eastAsia="微软雅黑" w:hAnsi="微软雅黑"/>
          <w:color w:val="EEECE1" w:themeColor="background2"/>
          <w:highlight w:val="red"/>
        </w:rPr>
        <w:t>(FP1B)</w:t>
      </w:r>
      <w:bookmarkEnd w:id="302"/>
    </w:p>
    <w:p w14:paraId="7B89BDDA" w14:textId="77777777" w:rsidR="0076630D" w:rsidRDefault="00D7272D">
      <w:pPr>
        <w:rPr>
          <w:rFonts w:ascii="微软雅黑" w:eastAsia="微软雅黑" w:hAnsi="微软雅黑"/>
        </w:rPr>
      </w:pPr>
      <w:r>
        <w:rPr>
          <w:rFonts w:ascii="微软雅黑" w:eastAsia="微软雅黑" w:hAnsi="微软雅黑" w:hint="eastAsia"/>
        </w:rPr>
        <w:t>【功能</w:t>
      </w:r>
      <w:r>
        <w:rPr>
          <w:rFonts w:ascii="微软雅黑" w:eastAsia="微软雅黑" w:hAnsi="微软雅黑"/>
        </w:rPr>
        <w:t>概述</w:t>
      </w:r>
      <w:r>
        <w:rPr>
          <w:rFonts w:ascii="微软雅黑" w:eastAsia="微软雅黑" w:hAnsi="微软雅黑" w:hint="eastAsia"/>
        </w:rPr>
        <w:t>】</w:t>
      </w:r>
    </w:p>
    <w:p w14:paraId="6E455392"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接口的</w:t>
      </w:r>
      <w:r>
        <w:rPr>
          <w:rFonts w:ascii="微软雅黑" w:eastAsia="微软雅黑" w:hAnsi="微软雅黑" w:hint="eastAsia"/>
        </w:rPr>
        <w:t>流量</w:t>
      </w:r>
      <w:r>
        <w:rPr>
          <w:rFonts w:ascii="微软雅黑" w:eastAsia="微软雅黑" w:hAnsi="微软雅黑"/>
        </w:rPr>
        <w:t>统计功能</w:t>
      </w:r>
      <w:r>
        <w:rPr>
          <w:rFonts w:ascii="微软雅黑" w:eastAsia="微软雅黑" w:hAnsi="微软雅黑" w:hint="eastAsia"/>
        </w:rPr>
        <w:t>。通过</w:t>
      </w:r>
      <w:r>
        <w:rPr>
          <w:rFonts w:ascii="微软雅黑" w:eastAsia="微软雅黑" w:hAnsi="微软雅黑"/>
        </w:rPr>
        <w:t>流量监管，用户可以清晰查看到在指定时间间隔内，</w:t>
      </w:r>
      <w:r>
        <w:rPr>
          <w:rFonts w:ascii="微软雅黑" w:eastAsia="微软雅黑" w:hAnsi="微软雅黑" w:hint="eastAsia"/>
        </w:rPr>
        <w:t>交换机</w:t>
      </w:r>
      <w:r>
        <w:rPr>
          <w:rFonts w:ascii="微软雅黑" w:eastAsia="微软雅黑" w:hAnsi="微软雅黑"/>
        </w:rPr>
        <w:t>各接口接收和发送的</w:t>
      </w:r>
      <w:r>
        <w:rPr>
          <w:rFonts w:ascii="微软雅黑" w:eastAsia="微软雅黑" w:hAnsi="微软雅黑" w:hint="eastAsia"/>
        </w:rPr>
        <w:t>数据</w:t>
      </w:r>
      <w:r>
        <w:rPr>
          <w:rFonts w:ascii="微软雅黑" w:eastAsia="微软雅黑" w:hAnsi="微软雅黑"/>
        </w:rPr>
        <w:t>流量报文数</w:t>
      </w:r>
      <w:r>
        <w:rPr>
          <w:rFonts w:ascii="微软雅黑" w:eastAsia="微软雅黑" w:hAnsi="微软雅黑" w:hint="eastAsia"/>
        </w:rPr>
        <w:t>。</w:t>
      </w:r>
    </w:p>
    <w:p w14:paraId="74A40025" w14:textId="77777777" w:rsidR="0076630D" w:rsidRDefault="0076630D">
      <w:pPr>
        <w:rPr>
          <w:rFonts w:ascii="微软雅黑" w:eastAsia="微软雅黑" w:hAnsi="微软雅黑"/>
        </w:rPr>
      </w:pPr>
    </w:p>
    <w:p w14:paraId="52A6923D" w14:textId="77777777" w:rsidR="0076630D" w:rsidRDefault="00D7272D">
      <w:pPr>
        <w:rPr>
          <w:rFonts w:ascii="微软雅黑" w:eastAsia="微软雅黑" w:hAnsi="微软雅黑"/>
        </w:rPr>
      </w:pPr>
      <w:r>
        <w:rPr>
          <w:rFonts w:ascii="微软雅黑" w:eastAsia="微软雅黑" w:hAnsi="微软雅黑" w:hint="eastAsia"/>
        </w:rPr>
        <w:t>【配置参数】</w:t>
      </w:r>
    </w:p>
    <w:p w14:paraId="5B44FF4E" w14:textId="77777777" w:rsidR="0076630D" w:rsidRDefault="00D7272D">
      <w:pPr>
        <w:pStyle w:val="af2"/>
        <w:numPr>
          <w:ilvl w:val="0"/>
          <w:numId w:val="71"/>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统计</w:t>
      </w:r>
      <w:r>
        <w:rPr>
          <w:rFonts w:ascii="微软雅黑" w:eastAsia="微软雅黑" w:hAnsi="微软雅黑" w:hint="eastAsia"/>
        </w:rPr>
        <w:t>时间间隔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接口统计数据流量信息的时间间隔，</w:t>
      </w:r>
      <w:r>
        <w:rPr>
          <w:rFonts w:ascii="微软雅黑" w:eastAsia="微软雅黑" w:hAnsi="微软雅黑" w:hint="eastAsia"/>
        </w:rPr>
        <w:t>选项</w:t>
      </w:r>
      <w:r>
        <w:rPr>
          <w:rFonts w:ascii="微软雅黑" w:eastAsia="微软雅黑" w:hAnsi="微软雅黑"/>
        </w:rPr>
        <w:t>有{5s | 10s | 30s | 60s}</w:t>
      </w:r>
      <w:r>
        <w:rPr>
          <w:rFonts w:ascii="微软雅黑" w:eastAsia="微软雅黑" w:hAnsi="微软雅黑" w:hint="eastAsia"/>
        </w:rPr>
        <w:t>，</w:t>
      </w:r>
      <w:r>
        <w:rPr>
          <w:rFonts w:ascii="微软雅黑" w:eastAsia="微软雅黑" w:hAnsi="微软雅黑"/>
        </w:rPr>
        <w:t>默认10s</w:t>
      </w:r>
      <w:r>
        <w:rPr>
          <w:rFonts w:ascii="微软雅黑" w:eastAsia="微软雅黑" w:hAnsi="微软雅黑" w:hint="eastAsia"/>
        </w:rPr>
        <w:t>。设置后，Web页面</w:t>
      </w:r>
      <w:r>
        <w:rPr>
          <w:rFonts w:ascii="微软雅黑" w:eastAsia="微软雅黑" w:hAnsi="微软雅黑"/>
        </w:rPr>
        <w:t>将会每隔此时间间隔，</w:t>
      </w:r>
      <w:r>
        <w:rPr>
          <w:rFonts w:ascii="微软雅黑" w:eastAsia="微软雅黑" w:hAnsi="微软雅黑" w:hint="eastAsia"/>
        </w:rPr>
        <w:t>刷新接口</w:t>
      </w:r>
      <w:r>
        <w:rPr>
          <w:rFonts w:ascii="微软雅黑" w:eastAsia="微软雅黑" w:hAnsi="微软雅黑"/>
        </w:rPr>
        <w:t>的数据流量信息。</w:t>
      </w:r>
    </w:p>
    <w:p w14:paraId="010348AE" w14:textId="77777777" w:rsidR="0076630D" w:rsidRDefault="0076630D">
      <w:pPr>
        <w:rPr>
          <w:rFonts w:ascii="微软雅黑" w:eastAsia="微软雅黑" w:hAnsi="微软雅黑"/>
        </w:rPr>
      </w:pPr>
    </w:p>
    <w:p w14:paraId="7607D98E" w14:textId="77777777" w:rsidR="0076630D" w:rsidRDefault="00D7272D">
      <w:pPr>
        <w:rPr>
          <w:rFonts w:ascii="微软雅黑" w:eastAsia="微软雅黑" w:hAnsi="微软雅黑"/>
        </w:rPr>
      </w:pPr>
      <w:r>
        <w:rPr>
          <w:rFonts w:ascii="微软雅黑" w:eastAsia="微软雅黑" w:hAnsi="微软雅黑" w:hint="eastAsia"/>
        </w:rPr>
        <w:t>流量</w:t>
      </w:r>
      <w:r>
        <w:rPr>
          <w:rFonts w:ascii="微软雅黑" w:eastAsia="微软雅黑" w:hAnsi="微软雅黑"/>
        </w:rPr>
        <w:t>统计表</w:t>
      </w:r>
      <w:r>
        <w:rPr>
          <w:rFonts w:ascii="微软雅黑" w:eastAsia="微软雅黑" w:hAnsi="微软雅黑" w:hint="eastAsia"/>
        </w:rPr>
        <w:t>：</w:t>
      </w:r>
    </w:p>
    <w:p w14:paraId="26320C15" w14:textId="77777777" w:rsidR="0076630D" w:rsidRDefault="00D7272D">
      <w:pPr>
        <w:pStyle w:val="af2"/>
        <w:numPr>
          <w:ilvl w:val="0"/>
          <w:numId w:val="71"/>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主要包含接口名称</w:t>
      </w:r>
      <w:r>
        <w:rPr>
          <w:rFonts w:ascii="微软雅黑" w:eastAsia="微软雅黑" w:hAnsi="微软雅黑" w:hint="eastAsia"/>
        </w:rPr>
        <w:t>，</w:t>
      </w:r>
      <w:r>
        <w:rPr>
          <w:rFonts w:ascii="微软雅黑" w:eastAsia="微软雅黑" w:hAnsi="微软雅黑"/>
        </w:rPr>
        <w:t>各类统计信息如下：</w:t>
      </w:r>
    </w:p>
    <w:p w14:paraId="69064B6E"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不同芯片</w:t>
      </w:r>
      <w:r>
        <w:rPr>
          <w:rFonts w:ascii="微软雅黑" w:eastAsia="微软雅黑" w:hAnsi="微软雅黑"/>
        </w:rPr>
        <w:t>，端口统计信息有差异，建议直接以大文本框</w:t>
      </w:r>
      <w:r>
        <w:rPr>
          <w:rFonts w:ascii="微软雅黑" w:eastAsia="微软雅黑" w:hAnsi="微软雅黑" w:hint="eastAsia"/>
        </w:rPr>
        <w:t>形式</w:t>
      </w:r>
      <w:r>
        <w:rPr>
          <w:rFonts w:ascii="微软雅黑" w:eastAsia="微软雅黑" w:hAnsi="微软雅黑"/>
        </w:rPr>
        <w:t>，从底层直接显示。</w:t>
      </w:r>
    </w:p>
    <w:p w14:paraId="3188B7F1"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交互设计建议</w:t>
      </w:r>
      <w:r>
        <w:rPr>
          <w:rFonts w:ascii="微软雅黑" w:eastAsia="微软雅黑" w:hAnsi="微软雅黑"/>
        </w:rPr>
        <w:t>：</w:t>
      </w:r>
      <w:r>
        <w:rPr>
          <w:rFonts w:ascii="微软雅黑" w:eastAsia="微软雅黑" w:hAnsi="微软雅黑" w:hint="eastAsia"/>
        </w:rPr>
        <w:t>建议主</w:t>
      </w:r>
      <w:r>
        <w:rPr>
          <w:rFonts w:ascii="微软雅黑" w:eastAsia="微软雅黑" w:hAnsi="微软雅黑"/>
        </w:rPr>
        <w:t>显示</w:t>
      </w:r>
      <w:r>
        <w:rPr>
          <w:rFonts w:ascii="微软雅黑" w:eastAsia="微软雅黑" w:hAnsi="微软雅黑" w:hint="eastAsia"/>
        </w:rPr>
        <w:t>接收速率、</w:t>
      </w:r>
      <w:r>
        <w:rPr>
          <w:rFonts w:ascii="微软雅黑" w:eastAsia="微软雅黑" w:hAnsi="微软雅黑"/>
        </w:rPr>
        <w:t>接收</w:t>
      </w:r>
      <w:r>
        <w:rPr>
          <w:rFonts w:ascii="微软雅黑" w:eastAsia="微软雅黑" w:hAnsi="微软雅黑" w:hint="eastAsia"/>
        </w:rPr>
        <w:t>的</w:t>
      </w:r>
      <w:r>
        <w:rPr>
          <w:rFonts w:ascii="微软雅黑" w:eastAsia="微软雅黑" w:hAnsi="微软雅黑"/>
        </w:rPr>
        <w:t>字节数、报文数</w:t>
      </w:r>
      <w:r>
        <w:rPr>
          <w:rFonts w:ascii="微软雅黑" w:eastAsia="微软雅黑" w:hAnsi="微软雅黑" w:hint="eastAsia"/>
        </w:rPr>
        <w:t>、错误报文</w:t>
      </w:r>
      <w:r>
        <w:rPr>
          <w:rFonts w:ascii="微软雅黑" w:eastAsia="微软雅黑" w:hAnsi="微软雅黑"/>
        </w:rPr>
        <w:t>数，和发送</w:t>
      </w:r>
      <w:r>
        <w:rPr>
          <w:rFonts w:ascii="微软雅黑" w:eastAsia="微软雅黑" w:hAnsi="微软雅黑" w:hint="eastAsia"/>
        </w:rPr>
        <w:t>速率、</w:t>
      </w:r>
      <w:r>
        <w:rPr>
          <w:rFonts w:ascii="微软雅黑" w:eastAsia="微软雅黑" w:hAnsi="微软雅黑"/>
        </w:rPr>
        <w:t>发送的字节数、报文数、</w:t>
      </w:r>
      <w:r>
        <w:rPr>
          <w:rFonts w:ascii="微软雅黑" w:eastAsia="微软雅黑" w:hAnsi="微软雅黑" w:hint="eastAsia"/>
        </w:rPr>
        <w:t>错误报文数，</w:t>
      </w:r>
      <w:r>
        <w:rPr>
          <w:rFonts w:ascii="微软雅黑" w:eastAsia="微软雅黑" w:hAnsi="微软雅黑"/>
        </w:rPr>
        <w:t>详细的统计信息以“</w:t>
      </w:r>
      <w:r>
        <w:rPr>
          <w:rFonts w:ascii="微软雅黑" w:eastAsia="微软雅黑" w:hAnsi="微软雅黑" w:hint="eastAsia"/>
        </w:rPr>
        <w:t>更多</w:t>
      </w:r>
      <w:r>
        <w:rPr>
          <w:rFonts w:ascii="微软雅黑" w:eastAsia="微软雅黑" w:hAnsi="微软雅黑"/>
        </w:rPr>
        <w:t>”</w:t>
      </w:r>
      <w:r>
        <w:rPr>
          <w:rFonts w:ascii="微软雅黑" w:eastAsia="微软雅黑" w:hAnsi="微软雅黑" w:hint="eastAsia"/>
        </w:rPr>
        <w:t>的</w:t>
      </w:r>
      <w:r>
        <w:rPr>
          <w:rFonts w:ascii="微软雅黑" w:eastAsia="微软雅黑" w:hAnsi="微软雅黑"/>
        </w:rPr>
        <w:t>形式显示</w:t>
      </w:r>
      <w:r>
        <w:rPr>
          <w:rFonts w:ascii="微软雅黑" w:eastAsia="微软雅黑" w:hAnsi="微软雅黑" w:hint="eastAsia"/>
        </w:rPr>
        <w:t>（包括</w:t>
      </w:r>
      <w:r>
        <w:rPr>
          <w:rFonts w:ascii="微软雅黑" w:eastAsia="微软雅黑" w:hAnsi="微软雅黑"/>
        </w:rPr>
        <w:t>但不限于下</w:t>
      </w:r>
      <w:r>
        <w:rPr>
          <w:rFonts w:ascii="微软雅黑" w:eastAsia="微软雅黑" w:hAnsi="微软雅黑" w:hint="eastAsia"/>
        </w:rPr>
        <w:t>述</w:t>
      </w:r>
      <w:r>
        <w:rPr>
          <w:rFonts w:ascii="微软雅黑" w:eastAsia="微软雅黑" w:hAnsi="微软雅黑"/>
        </w:rPr>
        <w:t>信息</w:t>
      </w:r>
      <w:r>
        <w:rPr>
          <w:rFonts w:ascii="微软雅黑" w:eastAsia="微软雅黑" w:hAnsi="微软雅黑" w:hint="eastAsia"/>
        </w:rPr>
        <w:t>）</w:t>
      </w:r>
    </w:p>
    <w:p w14:paraId="6505717D"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（一）</w:t>
      </w:r>
    </w:p>
    <w:p w14:paraId="1CDFB98E"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速率</w:t>
      </w:r>
      <w:r>
        <w:rPr>
          <w:rFonts w:ascii="微软雅黑" w:eastAsia="微软雅黑" w:hAnsi="微软雅黑"/>
        </w:rPr>
        <w:t>：显示接口</w:t>
      </w:r>
      <w:r>
        <w:rPr>
          <w:rFonts w:ascii="微软雅黑" w:eastAsia="微软雅黑" w:hAnsi="微软雅黑" w:hint="eastAsia"/>
        </w:rPr>
        <w:t>实际</w:t>
      </w:r>
      <w:r>
        <w:rPr>
          <w:rFonts w:ascii="微软雅黑" w:eastAsia="微软雅黑" w:hAnsi="微软雅黑"/>
        </w:rPr>
        <w:t>速率</w:t>
      </w:r>
      <w:r>
        <w:rPr>
          <w:rFonts w:ascii="微软雅黑" w:eastAsia="微软雅黑" w:hAnsi="微软雅黑" w:hint="eastAsia"/>
        </w:rPr>
        <w:t>，</w:t>
      </w:r>
      <w:r>
        <w:rPr>
          <w:rFonts w:ascii="微软雅黑" w:eastAsia="微软雅黑" w:hAnsi="微软雅黑"/>
        </w:rPr>
        <w:t>包括接收和发送</w:t>
      </w:r>
      <w:r>
        <w:rPr>
          <w:rFonts w:ascii="微软雅黑" w:eastAsia="微软雅黑" w:hAnsi="微软雅黑" w:hint="eastAsia"/>
        </w:rPr>
        <w:t>（单位：</w:t>
      </w:r>
      <w:r>
        <w:rPr>
          <w:rFonts w:ascii="微软雅黑" w:eastAsia="微软雅黑" w:hAnsi="微软雅黑"/>
        </w:rPr>
        <w:t>Mbps</w:t>
      </w:r>
      <w:r>
        <w:rPr>
          <w:rFonts w:ascii="微软雅黑" w:eastAsia="微软雅黑" w:hAnsi="微软雅黑" w:hint="eastAsia"/>
        </w:rPr>
        <w:t>）</w:t>
      </w:r>
    </w:p>
    <w:p w14:paraId="4DDE3AB3"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InBytes</w:t>
      </w:r>
      <w:r>
        <w:rPr>
          <w:rFonts w:ascii="微软雅黑" w:eastAsia="微软雅黑" w:hAnsi="微软雅黑"/>
        </w:rPr>
        <w:t>：</w:t>
      </w:r>
      <w:r>
        <w:rPr>
          <w:rFonts w:ascii="微软雅黑" w:eastAsia="微软雅黑" w:hAnsi="微软雅黑" w:hint="eastAsia"/>
        </w:rPr>
        <w:t>接收</w:t>
      </w:r>
      <w:r>
        <w:rPr>
          <w:rFonts w:ascii="微软雅黑" w:eastAsia="微软雅黑" w:hAnsi="微软雅黑"/>
        </w:rPr>
        <w:t>字节数</w:t>
      </w:r>
    </w:p>
    <w:p w14:paraId="617ED51E"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InPkts：接收报文数</w:t>
      </w:r>
    </w:p>
    <w:p w14:paraId="59C2D5E9"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InUnicastPkts</w:t>
      </w:r>
      <w:r>
        <w:rPr>
          <w:rFonts w:ascii="微软雅黑" w:eastAsia="微软雅黑" w:hAnsi="微软雅黑"/>
        </w:rPr>
        <w:t>：接收</w:t>
      </w:r>
      <w:r>
        <w:rPr>
          <w:rFonts w:ascii="微软雅黑" w:eastAsia="微软雅黑" w:hAnsi="微软雅黑" w:hint="eastAsia"/>
        </w:rPr>
        <w:t>单播报文</w:t>
      </w:r>
    </w:p>
    <w:p w14:paraId="229528B5"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InMulticastPkets</w:t>
      </w:r>
      <w:r>
        <w:rPr>
          <w:rFonts w:ascii="微软雅黑" w:eastAsia="微软雅黑" w:hAnsi="微软雅黑"/>
        </w:rPr>
        <w:t>：接收组播</w:t>
      </w:r>
      <w:r>
        <w:rPr>
          <w:rFonts w:ascii="微软雅黑" w:eastAsia="微软雅黑" w:hAnsi="微软雅黑" w:hint="eastAsia"/>
        </w:rPr>
        <w:t>报文</w:t>
      </w:r>
    </w:p>
    <w:p w14:paraId="4F477228"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InBroadcastPkts：接收广播报文</w:t>
      </w:r>
    </w:p>
    <w:p w14:paraId="02F35089"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InJumboPkts</w:t>
      </w:r>
      <w:r>
        <w:rPr>
          <w:rFonts w:ascii="微软雅黑" w:eastAsia="微软雅黑" w:hAnsi="微软雅黑"/>
        </w:rPr>
        <w:t>：</w:t>
      </w:r>
      <w:r>
        <w:rPr>
          <w:rFonts w:ascii="微软雅黑" w:eastAsia="微软雅黑" w:hAnsi="微软雅黑" w:hint="eastAsia"/>
        </w:rPr>
        <w:t>接口接收的以太网帧长在1518字节到最大Jumbo帧长设定</w:t>
      </w:r>
      <w:r>
        <w:rPr>
          <w:rFonts w:ascii="微软雅黑" w:eastAsia="微软雅黑" w:hAnsi="微软雅黑" w:hint="eastAsia"/>
        </w:rPr>
        <w:lastRenderedPageBreak/>
        <w:t>值之间且FCS正确的报文数目;对于其他设备，接口接收的VLAN帧长在1519字节到最大Jumbo帧长设定值之间且FCS正确的报文数目</w:t>
      </w:r>
    </w:p>
    <w:p w14:paraId="4B654FBE"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InDiscardPkts：接口</w:t>
      </w:r>
      <w:r>
        <w:rPr>
          <w:rFonts w:ascii="微软雅黑" w:eastAsia="微软雅黑" w:hAnsi="微软雅黑"/>
        </w:rPr>
        <w:t>在物理层</w:t>
      </w:r>
      <w:r>
        <w:rPr>
          <w:rFonts w:ascii="微软雅黑" w:eastAsia="微软雅黑" w:hAnsi="微软雅黑" w:hint="eastAsia"/>
        </w:rPr>
        <w:t>检测时</w:t>
      </w:r>
      <w:r>
        <w:rPr>
          <w:rFonts w:ascii="微软雅黑" w:eastAsia="微软雅黑" w:hAnsi="微软雅黑"/>
        </w:rPr>
        <w:t>发现的丢弃报文</w:t>
      </w:r>
      <w:r>
        <w:rPr>
          <w:rFonts w:ascii="微软雅黑" w:eastAsia="微软雅黑" w:hAnsi="微软雅黑" w:hint="eastAsia"/>
        </w:rPr>
        <w:t>数</w:t>
      </w:r>
    </w:p>
    <w:p w14:paraId="08B0F9CE"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InPauseFrame：</w:t>
      </w:r>
      <w:r>
        <w:rPr>
          <w:rFonts w:ascii="微软雅黑" w:eastAsia="微软雅黑" w:hAnsi="微软雅黑" w:hint="eastAsia"/>
        </w:rPr>
        <w:t>Pause</w:t>
      </w:r>
      <w:r>
        <w:rPr>
          <w:rFonts w:ascii="微软雅黑" w:eastAsia="微软雅黑" w:hAnsi="微软雅黑"/>
        </w:rPr>
        <w:t>帧。</w:t>
      </w:r>
      <w:r w:rsidRPr="00CC163D">
        <w:rPr>
          <w:rFonts w:ascii="微软雅黑" w:eastAsia="微软雅黑" w:hAnsi="微软雅黑"/>
          <w:color w:val="FF0000"/>
        </w:rPr>
        <w:t>注：</w:t>
      </w:r>
      <w:r>
        <w:rPr>
          <w:rFonts w:ascii="微软雅黑" w:eastAsia="微软雅黑" w:hAnsi="微软雅黑"/>
        </w:rPr>
        <w:t>接口在未使能流量控制功能时不</w:t>
      </w:r>
      <w:r>
        <w:rPr>
          <w:rFonts w:ascii="微软雅黑" w:eastAsia="微软雅黑" w:hAnsi="微软雅黑" w:hint="eastAsia"/>
        </w:rPr>
        <w:t>统计</w:t>
      </w:r>
      <w:r>
        <w:rPr>
          <w:rFonts w:ascii="微软雅黑" w:eastAsia="微软雅黑" w:hAnsi="微软雅黑"/>
        </w:rPr>
        <w:t>Pause帧统计</w:t>
      </w:r>
    </w:p>
    <w:p w14:paraId="086C0CC9"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InFr</w:t>
      </w:r>
      <w:r>
        <w:rPr>
          <w:rFonts w:ascii="微软雅黑" w:eastAsia="微软雅黑" w:hAnsi="微软雅黑"/>
        </w:rPr>
        <w:t>ames：</w:t>
      </w:r>
      <w:r>
        <w:rPr>
          <w:rFonts w:ascii="微软雅黑" w:eastAsia="微软雅黑" w:hAnsi="微软雅黑" w:hint="eastAsia"/>
        </w:rPr>
        <w:t>接口</w:t>
      </w:r>
      <w:r>
        <w:rPr>
          <w:rFonts w:ascii="微软雅黑" w:eastAsia="微软雅黑" w:hAnsi="微软雅黑"/>
        </w:rPr>
        <w:t>接收的</w:t>
      </w:r>
      <w:r>
        <w:rPr>
          <w:rFonts w:ascii="微软雅黑" w:eastAsia="微软雅黑" w:hAnsi="微软雅黑" w:hint="eastAsia"/>
        </w:rPr>
        <w:t>802.3长度</w:t>
      </w:r>
      <w:r>
        <w:rPr>
          <w:rFonts w:ascii="微软雅黑" w:eastAsia="微软雅黑" w:hAnsi="微软雅黑"/>
        </w:rPr>
        <w:t>和实际数据长度不符的报文数</w:t>
      </w:r>
    </w:p>
    <w:p w14:paraId="3433304B"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InBandwidthUtil</w:t>
      </w:r>
      <w:r>
        <w:rPr>
          <w:rFonts w:ascii="微软雅黑" w:eastAsia="微软雅黑" w:hAnsi="微软雅黑" w:hint="eastAsia"/>
        </w:rPr>
        <w:t>：</w:t>
      </w:r>
      <w:r>
        <w:rPr>
          <w:rFonts w:ascii="微软雅黑" w:eastAsia="微软雅黑" w:hAnsi="微软雅黑"/>
        </w:rPr>
        <w:t>输入带宽占用率</w:t>
      </w:r>
    </w:p>
    <w:p w14:paraId="2AD08CB5"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InPeakRateAndTime</w:t>
      </w:r>
      <w:r>
        <w:rPr>
          <w:rFonts w:ascii="微软雅黑" w:eastAsia="微软雅黑" w:hAnsi="微软雅黑" w:hint="eastAsia"/>
        </w:rPr>
        <w:t>：</w:t>
      </w:r>
      <w:r>
        <w:rPr>
          <w:rFonts w:ascii="微软雅黑" w:eastAsia="微软雅黑" w:hAnsi="微软雅黑"/>
        </w:rPr>
        <w:t>接口</w:t>
      </w:r>
      <w:r>
        <w:rPr>
          <w:rFonts w:ascii="微软雅黑" w:eastAsia="微软雅黑" w:hAnsi="微软雅黑" w:hint="eastAsia"/>
        </w:rPr>
        <w:t>接收</w:t>
      </w:r>
      <w:r>
        <w:rPr>
          <w:rFonts w:ascii="微软雅黑" w:eastAsia="微软雅黑" w:hAnsi="微软雅黑"/>
        </w:rPr>
        <w:t>报文的最大速率和最大速率</w:t>
      </w:r>
      <w:r>
        <w:rPr>
          <w:rFonts w:ascii="微软雅黑" w:eastAsia="微软雅黑" w:hAnsi="微软雅黑" w:hint="eastAsia"/>
        </w:rPr>
        <w:t>的</w:t>
      </w:r>
      <w:r>
        <w:rPr>
          <w:rFonts w:ascii="微软雅黑" w:eastAsia="微软雅黑" w:hAnsi="微软雅黑"/>
        </w:rPr>
        <w:t>发生时间</w:t>
      </w:r>
    </w:p>
    <w:p w14:paraId="1DB2BEF8"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In5MBitAndPktsRate</w:t>
      </w:r>
      <w:r>
        <w:rPr>
          <w:rFonts w:ascii="微软雅黑" w:eastAsia="微软雅黑" w:hAnsi="微软雅黑" w:hint="eastAsia"/>
        </w:rPr>
        <w:t>：</w:t>
      </w:r>
      <w:r>
        <w:rPr>
          <w:rFonts w:ascii="微软雅黑" w:eastAsia="微软雅黑" w:hAnsi="微软雅黑"/>
        </w:rPr>
        <w:t>接口在前</w:t>
      </w:r>
      <w:r>
        <w:rPr>
          <w:rFonts w:ascii="微软雅黑" w:eastAsia="微软雅黑" w:hAnsi="微软雅黑" w:hint="eastAsia"/>
        </w:rPr>
        <w:t>5分钟</w:t>
      </w:r>
      <w:r>
        <w:rPr>
          <w:rFonts w:ascii="微软雅黑" w:eastAsia="微软雅黑" w:hAnsi="微软雅黑"/>
        </w:rPr>
        <w:t>接收的比特速率和报文速率</w:t>
      </w:r>
    </w:p>
    <w:p w14:paraId="6D54E0F2"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InTotalError：接口在</w:t>
      </w:r>
      <w:r>
        <w:rPr>
          <w:rFonts w:ascii="微软雅黑" w:eastAsia="微软雅黑" w:hAnsi="微软雅黑" w:hint="eastAsia"/>
        </w:rPr>
        <w:t>物理层</w:t>
      </w:r>
      <w:r>
        <w:rPr>
          <w:rFonts w:ascii="微软雅黑" w:eastAsia="微软雅黑" w:hAnsi="微软雅黑"/>
        </w:rPr>
        <w:t>检测时发现的错误报文数</w:t>
      </w:r>
    </w:p>
    <w:p w14:paraId="6C468E3C"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InCrcError：大于</w:t>
      </w:r>
      <w:r>
        <w:rPr>
          <w:rFonts w:ascii="微软雅黑" w:eastAsia="微软雅黑" w:hAnsi="微软雅黑" w:hint="eastAsia"/>
        </w:rPr>
        <w:t>63字节</w:t>
      </w:r>
      <w:r>
        <w:rPr>
          <w:rFonts w:ascii="微软雅黑" w:eastAsia="微软雅黑" w:hAnsi="微软雅黑"/>
        </w:rPr>
        <w:t>，小于</w:t>
      </w:r>
      <w:r>
        <w:rPr>
          <w:rFonts w:ascii="微软雅黑" w:eastAsia="微软雅黑" w:hAnsi="微软雅黑" w:hint="eastAsia"/>
        </w:rPr>
        <w:t>1519字节</w:t>
      </w:r>
      <w:r>
        <w:rPr>
          <w:rFonts w:ascii="微软雅黑" w:eastAsia="微软雅黑" w:hAnsi="微软雅黑"/>
        </w:rPr>
        <w:t>且FCS错误的报文数</w:t>
      </w:r>
    </w:p>
    <w:p w14:paraId="69CB8A68"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InGiantsError</w:t>
      </w:r>
      <w:r>
        <w:rPr>
          <w:rFonts w:ascii="微软雅黑" w:eastAsia="微软雅黑" w:hAnsi="微软雅黑" w:hint="eastAsia"/>
        </w:rPr>
        <w:t>：接口</w:t>
      </w:r>
      <w:r>
        <w:rPr>
          <w:rFonts w:ascii="微软雅黑" w:eastAsia="微软雅黑" w:hAnsi="微软雅黑"/>
        </w:rPr>
        <w:t>接收的超过Jumbo帧大小的</w:t>
      </w:r>
      <w:r>
        <w:rPr>
          <w:rFonts w:ascii="微软雅黑" w:eastAsia="微软雅黑" w:hAnsi="微软雅黑" w:hint="eastAsia"/>
        </w:rPr>
        <w:t>报文</w:t>
      </w:r>
      <w:r>
        <w:rPr>
          <w:rFonts w:ascii="微软雅黑" w:eastAsia="微软雅黑" w:hAnsi="微软雅黑"/>
        </w:rPr>
        <w:t>数</w:t>
      </w:r>
    </w:p>
    <w:p w14:paraId="4089A64D"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w:t>
      </w:r>
      <w:r>
        <w:rPr>
          <w:rFonts w:ascii="微软雅黑" w:eastAsia="微软雅黑" w:hAnsi="微软雅黑"/>
        </w:rPr>
        <w:t>RuntsError</w:t>
      </w:r>
      <w:r>
        <w:rPr>
          <w:rFonts w:ascii="微软雅黑" w:eastAsia="微软雅黑" w:hAnsi="微软雅黑" w:hint="eastAsia"/>
        </w:rPr>
        <w:t>：</w:t>
      </w:r>
      <w:r>
        <w:rPr>
          <w:rFonts w:ascii="微软雅黑" w:eastAsia="微软雅黑" w:hAnsi="微软雅黑"/>
        </w:rPr>
        <w:t>接口接收的超小</w:t>
      </w:r>
      <w:r>
        <w:rPr>
          <w:rFonts w:ascii="微软雅黑" w:eastAsia="微软雅黑" w:hAnsi="微软雅黑" w:hint="eastAsia"/>
        </w:rPr>
        <w:t>帧</w:t>
      </w:r>
      <w:r>
        <w:rPr>
          <w:rFonts w:ascii="微软雅黑" w:eastAsia="微软雅黑" w:hAnsi="微软雅黑"/>
        </w:rPr>
        <w:t>且CRC正确的报文数</w:t>
      </w:r>
    </w:p>
    <w:p w14:paraId="7BBDAEBC"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InFragment</w:t>
      </w:r>
      <w:r>
        <w:rPr>
          <w:rFonts w:ascii="微软雅黑" w:eastAsia="微软雅黑" w:hAnsi="微软雅黑"/>
        </w:rPr>
        <w:t>sError：</w:t>
      </w:r>
      <w:r>
        <w:rPr>
          <w:rFonts w:ascii="微软雅黑" w:eastAsia="微软雅黑" w:hAnsi="微软雅黑" w:hint="eastAsia"/>
        </w:rPr>
        <w:t>接口</w:t>
      </w:r>
      <w:r>
        <w:rPr>
          <w:rFonts w:ascii="微软雅黑" w:eastAsia="微软雅黑" w:hAnsi="微软雅黑"/>
        </w:rPr>
        <w:t>接收到的碎片报文</w:t>
      </w:r>
      <w:r>
        <w:rPr>
          <w:rFonts w:ascii="微软雅黑" w:eastAsia="微软雅黑" w:hAnsi="微软雅黑" w:hint="eastAsia"/>
        </w:rPr>
        <w:t>数</w:t>
      </w:r>
      <w:r>
        <w:rPr>
          <w:rFonts w:ascii="微软雅黑" w:eastAsia="微软雅黑" w:hAnsi="微软雅黑"/>
        </w:rPr>
        <w:t>，碎片</w:t>
      </w:r>
      <w:r>
        <w:rPr>
          <w:rFonts w:ascii="微软雅黑" w:eastAsia="微软雅黑" w:hAnsi="微软雅黑" w:hint="eastAsia"/>
        </w:rPr>
        <w:t>报文</w:t>
      </w:r>
      <w:r>
        <w:rPr>
          <w:rFonts w:ascii="微软雅黑" w:eastAsia="微软雅黑" w:hAnsi="微软雅黑"/>
        </w:rPr>
        <w:t>为接收长度小于</w:t>
      </w:r>
      <w:r>
        <w:rPr>
          <w:rFonts w:ascii="微软雅黑" w:eastAsia="微软雅黑" w:hAnsi="微软雅黑" w:hint="eastAsia"/>
        </w:rPr>
        <w:t>64字节</w:t>
      </w:r>
      <w:r>
        <w:rPr>
          <w:rFonts w:ascii="微软雅黑" w:eastAsia="微软雅黑" w:hAnsi="微软雅黑"/>
        </w:rPr>
        <w:t>且CRC不正确的报文</w:t>
      </w:r>
    </w:p>
    <w:p w14:paraId="36E56F8A"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InAlignmentsError：接口接收</w:t>
      </w:r>
      <w:r>
        <w:rPr>
          <w:rFonts w:ascii="微软雅黑" w:eastAsia="微软雅黑" w:hAnsi="微软雅黑" w:hint="eastAsia"/>
        </w:rPr>
        <w:t>的</w:t>
      </w:r>
      <w:r>
        <w:rPr>
          <w:rFonts w:ascii="微软雅黑" w:eastAsia="微软雅黑" w:hAnsi="微软雅黑"/>
        </w:rPr>
        <w:t>帧</w:t>
      </w:r>
      <w:r>
        <w:rPr>
          <w:rFonts w:ascii="微软雅黑" w:eastAsia="微软雅黑" w:hAnsi="微软雅黑" w:hint="eastAsia"/>
        </w:rPr>
        <w:t>对齐</w:t>
      </w:r>
      <w:r>
        <w:rPr>
          <w:rFonts w:ascii="微软雅黑" w:eastAsia="微软雅黑" w:hAnsi="微软雅黑"/>
        </w:rPr>
        <w:t>错误的报文数</w:t>
      </w:r>
    </w:p>
    <w:p w14:paraId="1AF4C3BF"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InSymbolsError：</w:t>
      </w:r>
      <w:r>
        <w:rPr>
          <w:rFonts w:ascii="微软雅黑" w:eastAsia="微软雅黑" w:hAnsi="微软雅黑"/>
        </w:rPr>
        <w:t>接口接收的编码错误的报文数</w:t>
      </w:r>
    </w:p>
    <w:p w14:paraId="3B063C38"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InIgnoredsError：</w:t>
      </w:r>
      <w:r>
        <w:rPr>
          <w:rFonts w:ascii="微软雅黑" w:eastAsia="微软雅黑" w:hAnsi="微软雅黑"/>
        </w:rPr>
        <w:t>接口接收的OpCode不是PAUSE的MAC控制帧的报文数</w:t>
      </w:r>
    </w:p>
    <w:p w14:paraId="79411545"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OutBytes：</w:t>
      </w:r>
      <w:r>
        <w:rPr>
          <w:rFonts w:ascii="微软雅黑" w:eastAsia="微软雅黑" w:hAnsi="微软雅黑"/>
        </w:rPr>
        <w:t>发送字节数</w:t>
      </w:r>
    </w:p>
    <w:p w14:paraId="50D9EB9B"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Out</w:t>
      </w:r>
      <w:r>
        <w:rPr>
          <w:rFonts w:ascii="微软雅黑" w:eastAsia="微软雅黑" w:hAnsi="微软雅黑"/>
        </w:rPr>
        <w:t>Pkts：发送报文数</w:t>
      </w:r>
    </w:p>
    <w:p w14:paraId="533076BE"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OutUnicastPkts：发送单播报文数</w:t>
      </w:r>
    </w:p>
    <w:p w14:paraId="05484446"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lastRenderedPageBreak/>
        <w:t>OutMulticastPkts：</w:t>
      </w:r>
      <w:r>
        <w:rPr>
          <w:rFonts w:ascii="微软雅黑" w:eastAsia="微软雅黑" w:hAnsi="微软雅黑"/>
        </w:rPr>
        <w:t>发送组播报文数</w:t>
      </w:r>
    </w:p>
    <w:p w14:paraId="406FDE76"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OutBroadcastPkts：</w:t>
      </w:r>
      <w:r>
        <w:rPr>
          <w:rFonts w:ascii="微软雅黑" w:eastAsia="微软雅黑" w:hAnsi="微软雅黑"/>
        </w:rPr>
        <w:t>发送</w:t>
      </w:r>
      <w:r>
        <w:rPr>
          <w:rFonts w:ascii="微软雅黑" w:eastAsia="微软雅黑" w:hAnsi="微软雅黑" w:hint="eastAsia"/>
        </w:rPr>
        <w:t>广播</w:t>
      </w:r>
      <w:r>
        <w:rPr>
          <w:rFonts w:ascii="微软雅黑" w:eastAsia="微软雅黑" w:hAnsi="微软雅黑"/>
        </w:rPr>
        <w:t>报文数</w:t>
      </w:r>
    </w:p>
    <w:p w14:paraId="1EB63514"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OutJumboPkts：接口</w:t>
      </w:r>
      <w:r>
        <w:rPr>
          <w:rFonts w:ascii="微软雅黑" w:eastAsia="微软雅黑" w:hAnsi="微软雅黑"/>
        </w:rPr>
        <w:t>发出的VLAN帧</w:t>
      </w:r>
      <w:r>
        <w:rPr>
          <w:rFonts w:ascii="微软雅黑" w:eastAsia="微软雅黑" w:hAnsi="微软雅黑" w:hint="eastAsia"/>
        </w:rPr>
        <w:t>长超过1517字节</w:t>
      </w:r>
      <w:r>
        <w:rPr>
          <w:rFonts w:ascii="微软雅黑" w:eastAsia="微软雅黑" w:hAnsi="微软雅黑"/>
        </w:rPr>
        <w:t>且FCS正确的报文数</w:t>
      </w:r>
    </w:p>
    <w:p w14:paraId="4F1EFC6F"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OutDiscardPkts：接口在物理层检测时发现的丢弃报文数</w:t>
      </w:r>
    </w:p>
    <w:p w14:paraId="72C702B1"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OutPauseFrame：</w:t>
      </w:r>
      <w:r>
        <w:rPr>
          <w:rFonts w:ascii="微软雅黑" w:eastAsia="微软雅黑" w:hAnsi="微软雅黑" w:hint="eastAsia"/>
        </w:rPr>
        <w:t>发送</w:t>
      </w:r>
      <w:r>
        <w:rPr>
          <w:rFonts w:ascii="微软雅黑" w:eastAsia="微软雅黑" w:hAnsi="微软雅黑"/>
        </w:rPr>
        <w:t>Pause帧的</w:t>
      </w:r>
      <w:r>
        <w:rPr>
          <w:rFonts w:ascii="微软雅黑" w:eastAsia="微软雅黑" w:hAnsi="微软雅黑" w:hint="eastAsia"/>
        </w:rPr>
        <w:t>数目</w:t>
      </w:r>
    </w:p>
    <w:p w14:paraId="57BF2E5F"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hint="eastAsia"/>
        </w:rPr>
        <w:t>Out</w:t>
      </w:r>
      <w:r>
        <w:rPr>
          <w:rFonts w:ascii="微软雅黑" w:eastAsia="微软雅黑" w:hAnsi="微软雅黑"/>
        </w:rPr>
        <w:t>BandwidthUti：</w:t>
      </w:r>
      <w:r>
        <w:rPr>
          <w:rFonts w:ascii="微软雅黑" w:eastAsia="微软雅黑" w:hAnsi="微软雅黑" w:hint="eastAsia"/>
        </w:rPr>
        <w:t>输出带宽占用率</w:t>
      </w:r>
    </w:p>
    <w:p w14:paraId="5C62C5E8"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OutPeakRateAndTime</w:t>
      </w:r>
      <w:r>
        <w:rPr>
          <w:rFonts w:ascii="微软雅黑" w:eastAsia="微软雅黑" w:hAnsi="微软雅黑" w:hint="eastAsia"/>
        </w:rPr>
        <w:t>：</w:t>
      </w:r>
      <w:r>
        <w:rPr>
          <w:rFonts w:ascii="微软雅黑" w:eastAsia="微软雅黑" w:hAnsi="微软雅黑"/>
        </w:rPr>
        <w:t>接口发送报文的最大速率和</w:t>
      </w:r>
      <w:r>
        <w:rPr>
          <w:rFonts w:ascii="微软雅黑" w:eastAsia="微软雅黑" w:hAnsi="微软雅黑" w:hint="eastAsia"/>
        </w:rPr>
        <w:t>最大</w:t>
      </w:r>
      <w:r>
        <w:rPr>
          <w:rFonts w:ascii="微软雅黑" w:eastAsia="微软雅黑" w:hAnsi="微软雅黑"/>
        </w:rPr>
        <w:t>速率的发生时间</w:t>
      </w:r>
    </w:p>
    <w:p w14:paraId="544F357D" w14:textId="77777777" w:rsidR="0076630D" w:rsidRDefault="00D7272D">
      <w:pPr>
        <w:pStyle w:val="af2"/>
        <w:numPr>
          <w:ilvl w:val="0"/>
          <w:numId w:val="75"/>
        </w:numPr>
        <w:ind w:firstLineChars="0"/>
        <w:rPr>
          <w:rFonts w:ascii="微软雅黑" w:eastAsia="微软雅黑" w:hAnsi="微软雅黑"/>
        </w:rPr>
      </w:pPr>
      <w:r>
        <w:rPr>
          <w:rFonts w:ascii="微软雅黑" w:eastAsia="微软雅黑" w:hAnsi="微软雅黑"/>
        </w:rPr>
        <w:t>Out5MbitAndPktsRate</w:t>
      </w:r>
      <w:r>
        <w:rPr>
          <w:rFonts w:ascii="微软雅黑" w:eastAsia="微软雅黑" w:hAnsi="微软雅黑" w:hint="eastAsia"/>
        </w:rPr>
        <w:t>：</w:t>
      </w:r>
      <w:r>
        <w:rPr>
          <w:rFonts w:ascii="微软雅黑" w:eastAsia="微软雅黑" w:hAnsi="微软雅黑"/>
        </w:rPr>
        <w:t>接口在前</w:t>
      </w:r>
      <w:r>
        <w:rPr>
          <w:rFonts w:ascii="微软雅黑" w:eastAsia="微软雅黑" w:hAnsi="微软雅黑" w:hint="eastAsia"/>
        </w:rPr>
        <w:t>5分钟</w:t>
      </w:r>
      <w:r>
        <w:rPr>
          <w:rFonts w:ascii="微软雅黑" w:eastAsia="微软雅黑" w:hAnsi="微软雅黑"/>
        </w:rPr>
        <w:t>发送的比特速率和报文速率</w:t>
      </w:r>
    </w:p>
    <w:p w14:paraId="7DC3DEF0" w14:textId="77777777" w:rsidR="0076630D" w:rsidRDefault="00D7272D">
      <w:pPr>
        <w:ind w:left="839"/>
        <w:rPr>
          <w:rFonts w:ascii="微软雅黑" w:eastAsia="微软雅黑" w:hAnsi="微软雅黑"/>
        </w:rPr>
      </w:pPr>
      <w:r>
        <w:rPr>
          <w:rFonts w:ascii="微软雅黑" w:eastAsia="微软雅黑" w:hAnsi="微软雅黑" w:hint="eastAsia"/>
        </w:rPr>
        <w:t>（二）Etherlike统计</w:t>
      </w:r>
      <w:r>
        <w:rPr>
          <w:rFonts w:ascii="微软雅黑" w:eastAsia="微软雅黑" w:hAnsi="微软雅黑"/>
        </w:rPr>
        <w:t>信息</w:t>
      </w:r>
    </w:p>
    <w:p w14:paraId="5E4C97EB" w14:textId="77777777" w:rsidR="0076630D" w:rsidRDefault="00D7272D">
      <w:pPr>
        <w:pStyle w:val="af2"/>
        <w:numPr>
          <w:ilvl w:val="0"/>
          <w:numId w:val="76"/>
        </w:numPr>
        <w:ind w:firstLineChars="0"/>
        <w:rPr>
          <w:rFonts w:ascii="微软雅黑" w:eastAsia="微软雅黑" w:hAnsi="微软雅黑"/>
        </w:rPr>
      </w:pPr>
      <w:r>
        <w:rPr>
          <w:rFonts w:ascii="微软雅黑" w:eastAsia="微软雅黑" w:hAnsi="微软雅黑"/>
        </w:rPr>
        <w:t>dot1dTpPortInDiscards</w:t>
      </w:r>
    </w:p>
    <w:p w14:paraId="3B6D0097" w14:textId="77777777" w:rsidR="0076630D" w:rsidRDefault="00D7272D">
      <w:pPr>
        <w:pStyle w:val="af2"/>
        <w:numPr>
          <w:ilvl w:val="0"/>
          <w:numId w:val="76"/>
        </w:numPr>
        <w:ind w:firstLineChars="0"/>
        <w:rPr>
          <w:rFonts w:ascii="微软雅黑" w:eastAsia="微软雅黑" w:hAnsi="微软雅黑"/>
        </w:rPr>
      </w:pPr>
      <w:r>
        <w:rPr>
          <w:rFonts w:ascii="微软雅黑" w:eastAsia="微软雅黑" w:hAnsi="微软雅黑"/>
        </w:rPr>
        <w:t>dot3StatsFCSErrors</w:t>
      </w:r>
    </w:p>
    <w:p w14:paraId="5FBC821C" w14:textId="77777777" w:rsidR="0076630D" w:rsidRDefault="00D7272D">
      <w:pPr>
        <w:pStyle w:val="af2"/>
        <w:numPr>
          <w:ilvl w:val="0"/>
          <w:numId w:val="76"/>
        </w:numPr>
        <w:ind w:firstLineChars="0"/>
        <w:rPr>
          <w:rFonts w:ascii="微软雅黑" w:eastAsia="微软雅黑" w:hAnsi="微软雅黑"/>
        </w:rPr>
      </w:pPr>
      <w:r>
        <w:rPr>
          <w:rFonts w:ascii="微软雅黑" w:eastAsia="微软雅黑" w:hAnsi="微软雅黑"/>
        </w:rPr>
        <w:t>dot3StatsSingleCollisionFrames</w:t>
      </w:r>
    </w:p>
    <w:p w14:paraId="5DD86388" w14:textId="77777777" w:rsidR="0076630D" w:rsidRDefault="00D7272D">
      <w:pPr>
        <w:pStyle w:val="af2"/>
        <w:numPr>
          <w:ilvl w:val="0"/>
          <w:numId w:val="76"/>
        </w:numPr>
        <w:ind w:firstLineChars="0"/>
        <w:rPr>
          <w:rFonts w:ascii="微软雅黑" w:eastAsia="微软雅黑" w:hAnsi="微软雅黑"/>
        </w:rPr>
      </w:pPr>
      <w:r>
        <w:rPr>
          <w:rFonts w:ascii="微软雅黑" w:eastAsia="微软雅黑" w:hAnsi="微软雅黑"/>
        </w:rPr>
        <w:t>dot3StatsMultipleCollisionFrames</w:t>
      </w:r>
    </w:p>
    <w:p w14:paraId="516F3FCE" w14:textId="77777777" w:rsidR="0076630D" w:rsidRDefault="00D7272D">
      <w:pPr>
        <w:pStyle w:val="af2"/>
        <w:numPr>
          <w:ilvl w:val="0"/>
          <w:numId w:val="76"/>
        </w:numPr>
        <w:ind w:firstLineChars="0"/>
        <w:rPr>
          <w:rFonts w:ascii="微软雅黑" w:eastAsia="微软雅黑" w:hAnsi="微软雅黑"/>
        </w:rPr>
      </w:pPr>
      <w:r>
        <w:rPr>
          <w:rFonts w:ascii="微软雅黑" w:eastAsia="微软雅黑" w:hAnsi="微软雅黑"/>
        </w:rPr>
        <w:t>dot3StatsDeferredTransmissions</w:t>
      </w:r>
    </w:p>
    <w:p w14:paraId="33EFB527" w14:textId="77777777" w:rsidR="0076630D" w:rsidRDefault="00D7272D">
      <w:pPr>
        <w:pStyle w:val="af2"/>
        <w:numPr>
          <w:ilvl w:val="0"/>
          <w:numId w:val="76"/>
        </w:numPr>
        <w:ind w:firstLineChars="0"/>
        <w:rPr>
          <w:rFonts w:ascii="微软雅黑" w:eastAsia="微软雅黑" w:hAnsi="微软雅黑"/>
        </w:rPr>
      </w:pPr>
      <w:r>
        <w:rPr>
          <w:rFonts w:ascii="微软雅黑" w:eastAsia="微软雅黑" w:hAnsi="微软雅黑"/>
        </w:rPr>
        <w:t>dot3StatsLateCollisions</w:t>
      </w:r>
    </w:p>
    <w:p w14:paraId="0E05618D" w14:textId="77777777" w:rsidR="0076630D" w:rsidRDefault="00D7272D">
      <w:pPr>
        <w:pStyle w:val="af2"/>
        <w:numPr>
          <w:ilvl w:val="0"/>
          <w:numId w:val="76"/>
        </w:numPr>
        <w:ind w:firstLineChars="0"/>
        <w:rPr>
          <w:rFonts w:ascii="微软雅黑" w:eastAsia="微软雅黑" w:hAnsi="微软雅黑"/>
        </w:rPr>
      </w:pPr>
      <w:r>
        <w:rPr>
          <w:rFonts w:ascii="微软雅黑" w:eastAsia="微软雅黑" w:hAnsi="微软雅黑"/>
        </w:rPr>
        <w:t>dot3StatsExcessiveCollisions</w:t>
      </w:r>
    </w:p>
    <w:p w14:paraId="7F7C2387" w14:textId="77777777" w:rsidR="0076630D" w:rsidRDefault="00D7272D">
      <w:pPr>
        <w:pStyle w:val="af2"/>
        <w:numPr>
          <w:ilvl w:val="0"/>
          <w:numId w:val="76"/>
        </w:numPr>
        <w:ind w:firstLineChars="0"/>
        <w:rPr>
          <w:rFonts w:ascii="微软雅黑" w:eastAsia="微软雅黑" w:hAnsi="微软雅黑"/>
        </w:rPr>
      </w:pPr>
      <w:r>
        <w:rPr>
          <w:rFonts w:ascii="微软雅黑" w:eastAsia="微软雅黑" w:hAnsi="微软雅黑"/>
        </w:rPr>
        <w:t>dot3StatsFrameTooLongs</w:t>
      </w:r>
    </w:p>
    <w:p w14:paraId="586BF2EB" w14:textId="77777777" w:rsidR="0076630D" w:rsidRDefault="00D7272D">
      <w:pPr>
        <w:pStyle w:val="af2"/>
        <w:numPr>
          <w:ilvl w:val="0"/>
          <w:numId w:val="76"/>
        </w:numPr>
        <w:ind w:firstLineChars="0"/>
        <w:rPr>
          <w:rFonts w:ascii="微软雅黑" w:eastAsia="微软雅黑" w:hAnsi="微软雅黑"/>
        </w:rPr>
      </w:pPr>
      <w:r>
        <w:rPr>
          <w:rFonts w:ascii="微软雅黑" w:eastAsia="微软雅黑" w:hAnsi="微软雅黑"/>
        </w:rPr>
        <w:t>dot3StatsSymbolErrors</w:t>
      </w:r>
    </w:p>
    <w:p w14:paraId="40530B65" w14:textId="77777777" w:rsidR="0076630D" w:rsidRDefault="00D7272D">
      <w:pPr>
        <w:pStyle w:val="af2"/>
        <w:numPr>
          <w:ilvl w:val="0"/>
          <w:numId w:val="76"/>
        </w:numPr>
        <w:ind w:firstLineChars="0"/>
        <w:rPr>
          <w:rFonts w:ascii="微软雅黑" w:eastAsia="微软雅黑" w:hAnsi="微软雅黑"/>
        </w:rPr>
      </w:pPr>
      <w:r>
        <w:rPr>
          <w:rFonts w:ascii="微软雅黑" w:eastAsia="微软雅黑" w:hAnsi="微软雅黑"/>
        </w:rPr>
        <w:t>dot3ControlInUnknownOpcodes</w:t>
      </w:r>
    </w:p>
    <w:p w14:paraId="4CE8FC5B" w14:textId="77777777" w:rsidR="0076630D" w:rsidRDefault="00D7272D">
      <w:pPr>
        <w:pStyle w:val="af2"/>
        <w:numPr>
          <w:ilvl w:val="0"/>
          <w:numId w:val="76"/>
        </w:numPr>
        <w:ind w:firstLineChars="0"/>
        <w:rPr>
          <w:rFonts w:ascii="微软雅黑" w:eastAsia="微软雅黑" w:hAnsi="微软雅黑"/>
        </w:rPr>
      </w:pPr>
      <w:r>
        <w:rPr>
          <w:rFonts w:ascii="微软雅黑" w:eastAsia="微软雅黑" w:hAnsi="微软雅黑"/>
        </w:rPr>
        <w:t>dot3InPauseFrames</w:t>
      </w:r>
    </w:p>
    <w:p w14:paraId="212600A8" w14:textId="77777777" w:rsidR="0076630D" w:rsidRDefault="00D7272D">
      <w:pPr>
        <w:ind w:left="839"/>
        <w:rPr>
          <w:rFonts w:ascii="微软雅黑" w:eastAsia="微软雅黑" w:hAnsi="微软雅黑"/>
        </w:rPr>
      </w:pPr>
      <w:r>
        <w:rPr>
          <w:rFonts w:ascii="微软雅黑" w:eastAsia="微软雅黑" w:hAnsi="微软雅黑" w:hint="eastAsia"/>
        </w:rPr>
        <w:t>（三）RMON统计信息</w:t>
      </w:r>
    </w:p>
    <w:p w14:paraId="49F3FF74"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hint="eastAsia"/>
        </w:rPr>
        <w:lastRenderedPageBreak/>
        <w:t>eth</w:t>
      </w:r>
      <w:r>
        <w:rPr>
          <w:rFonts w:ascii="微软雅黑" w:eastAsia="微软雅黑" w:hAnsi="微软雅黑"/>
        </w:rPr>
        <w:t>erStatsDropEvents</w:t>
      </w:r>
    </w:p>
    <w:p w14:paraId="309BD77D"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etherStatsOctets</w:t>
      </w:r>
    </w:p>
    <w:p w14:paraId="65A6A1C9"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etherStatsPkts</w:t>
      </w:r>
    </w:p>
    <w:p w14:paraId="449991E2"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etherStatsBroadcastPkts</w:t>
      </w:r>
    </w:p>
    <w:p w14:paraId="527E5A3A"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etherStatsMulticastPkts</w:t>
      </w:r>
    </w:p>
    <w:p w14:paraId="545835B7"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etherStatsCRCAlignErrors</w:t>
      </w:r>
    </w:p>
    <w:p w14:paraId="571194BB"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etherStatsUnderSizePkts</w:t>
      </w:r>
    </w:p>
    <w:p w14:paraId="5883AF4F"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etherStatsOverSizePkts</w:t>
      </w:r>
    </w:p>
    <w:p w14:paraId="4EE960AF"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etherStatsFragments</w:t>
      </w:r>
    </w:p>
    <w:p w14:paraId="6A2F047F"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etherStatsjabbers</w:t>
      </w:r>
    </w:p>
    <w:p w14:paraId="28CC5DB2"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etherStatsCollisions</w:t>
      </w:r>
    </w:p>
    <w:p w14:paraId="43333C2C"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etherStatsPkts64Octets</w:t>
      </w:r>
    </w:p>
    <w:p w14:paraId="1F983AE7"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etherStatsPkts65to127Octets</w:t>
      </w:r>
    </w:p>
    <w:p w14:paraId="2E187E5F"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etherStatsPkts128to255Octets</w:t>
      </w:r>
    </w:p>
    <w:p w14:paraId="7CB4BCCD"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etherStatsPkts256to511Octets</w:t>
      </w:r>
    </w:p>
    <w:p w14:paraId="3CBC10D0"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etherStatsPkts512to1023Octets</w:t>
      </w:r>
    </w:p>
    <w:p w14:paraId="15DDDDA6" w14:textId="77777777" w:rsidR="0076630D" w:rsidRDefault="00D7272D">
      <w:pPr>
        <w:pStyle w:val="af2"/>
        <w:numPr>
          <w:ilvl w:val="0"/>
          <w:numId w:val="77"/>
        </w:numPr>
        <w:ind w:firstLineChars="0"/>
        <w:rPr>
          <w:rFonts w:ascii="微软雅黑" w:eastAsia="微软雅黑" w:hAnsi="微软雅黑"/>
        </w:rPr>
      </w:pPr>
      <w:r>
        <w:rPr>
          <w:rFonts w:ascii="微软雅黑" w:eastAsia="微软雅黑" w:hAnsi="微软雅黑"/>
        </w:rPr>
        <w:t>etherStatsPkts1024to1518Octets</w:t>
      </w:r>
    </w:p>
    <w:p w14:paraId="7B8CD3DC" w14:textId="77777777" w:rsidR="0076630D" w:rsidRDefault="00D7272D">
      <w:pPr>
        <w:ind w:left="839"/>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上述</w:t>
      </w:r>
      <w:r>
        <w:rPr>
          <w:rFonts w:ascii="微软雅黑" w:eastAsia="微软雅黑" w:hAnsi="微软雅黑" w:hint="eastAsia"/>
        </w:rPr>
        <w:t>信息</w:t>
      </w:r>
      <w:r>
        <w:rPr>
          <w:rFonts w:ascii="微软雅黑" w:eastAsia="微软雅黑" w:hAnsi="微软雅黑"/>
        </w:rPr>
        <w:t>中，</w:t>
      </w:r>
      <w:r>
        <w:rPr>
          <w:rFonts w:ascii="微软雅黑" w:eastAsia="微软雅黑" w:hAnsi="微软雅黑" w:hint="eastAsia"/>
        </w:rPr>
        <w:t>针对丢包Discard</w:t>
      </w:r>
      <w:r>
        <w:rPr>
          <w:rFonts w:ascii="微软雅黑" w:eastAsia="微软雅黑" w:hAnsi="微软雅黑"/>
        </w:rPr>
        <w:t>s</w:t>
      </w:r>
      <w:r>
        <w:rPr>
          <w:rFonts w:ascii="微软雅黑" w:eastAsia="微软雅黑" w:hAnsi="微软雅黑" w:hint="eastAsia"/>
        </w:rPr>
        <w:t>类数据统计，</w:t>
      </w:r>
      <w:r>
        <w:rPr>
          <w:rFonts w:ascii="微软雅黑" w:eastAsia="微软雅黑" w:hAnsi="微软雅黑"/>
        </w:rPr>
        <w:t>若有非</w:t>
      </w:r>
      <w:r>
        <w:rPr>
          <w:rFonts w:ascii="微软雅黑" w:eastAsia="微软雅黑" w:hAnsi="微软雅黑" w:hint="eastAsia"/>
        </w:rPr>
        <w:t>0情况</w:t>
      </w:r>
      <w:r>
        <w:rPr>
          <w:rFonts w:ascii="微软雅黑" w:eastAsia="微软雅黑" w:hAnsi="微软雅黑"/>
        </w:rPr>
        <w:t>出现，建议</w:t>
      </w:r>
      <w:r>
        <w:rPr>
          <w:rFonts w:ascii="微软雅黑" w:eastAsia="微软雅黑" w:hAnsi="微软雅黑" w:hint="eastAsia"/>
        </w:rPr>
        <w:t>做</w:t>
      </w:r>
      <w:r>
        <w:rPr>
          <w:rFonts w:ascii="微软雅黑" w:eastAsia="微软雅黑" w:hAnsi="微软雅黑"/>
        </w:rPr>
        <w:t>红色高亮提示</w:t>
      </w:r>
      <w:r>
        <w:rPr>
          <w:rFonts w:ascii="微软雅黑" w:eastAsia="微软雅黑" w:hAnsi="微软雅黑" w:hint="eastAsia"/>
        </w:rPr>
        <w:t>，并</w:t>
      </w:r>
      <w:r>
        <w:rPr>
          <w:rFonts w:ascii="微软雅黑" w:eastAsia="微软雅黑" w:hAnsi="微软雅黑"/>
        </w:rPr>
        <w:t>伴随有</w:t>
      </w:r>
      <w:r>
        <w:rPr>
          <w:rFonts w:ascii="微软雅黑" w:eastAsia="微软雅黑" w:hAnsi="微软雅黑" w:hint="eastAsia"/>
        </w:rPr>
        <w:t>syslo</w:t>
      </w:r>
      <w:r>
        <w:rPr>
          <w:rFonts w:ascii="微软雅黑" w:eastAsia="微软雅黑" w:hAnsi="微软雅黑"/>
        </w:rPr>
        <w:t>g告警产生</w:t>
      </w:r>
    </w:p>
    <w:p w14:paraId="0A6B41F8" w14:textId="77777777" w:rsidR="00454B73" w:rsidRDefault="00454B73" w:rsidP="00454B73">
      <w:pPr>
        <w:ind w:left="839"/>
        <w:rPr>
          <w:rFonts w:ascii="微软雅黑" w:eastAsia="微软雅黑" w:hAnsi="微软雅黑"/>
        </w:rPr>
      </w:pPr>
      <w:r>
        <w:rPr>
          <w:rFonts w:ascii="微软雅黑" w:eastAsia="微软雅黑" w:hAnsi="微软雅黑" w:hint="eastAsia"/>
        </w:rPr>
        <w:t>（四）私有</w:t>
      </w:r>
      <w:r>
        <w:rPr>
          <w:rFonts w:ascii="微软雅黑" w:eastAsia="微软雅黑" w:hAnsi="微软雅黑"/>
        </w:rPr>
        <w:t>MIB</w:t>
      </w:r>
      <w:r>
        <w:rPr>
          <w:rFonts w:ascii="微软雅黑" w:eastAsia="微软雅黑" w:hAnsi="微软雅黑" w:hint="eastAsia"/>
        </w:rPr>
        <w:t>统计信息</w:t>
      </w:r>
      <w:r w:rsidRPr="00454B73">
        <w:rPr>
          <w:rFonts w:ascii="微软雅黑" w:eastAsia="微软雅黑" w:hAnsi="微软雅黑" w:hint="eastAsia"/>
          <w:color w:val="FFFFFF"/>
          <w:highlight w:val="cyan"/>
        </w:rPr>
        <w:t>(</w:t>
      </w:r>
      <w:r w:rsidRPr="00454B73">
        <w:rPr>
          <w:rFonts w:ascii="微软雅黑" w:eastAsia="微软雅黑" w:hAnsi="微软雅黑"/>
          <w:color w:val="FFFFFF"/>
          <w:highlight w:val="cyan"/>
        </w:rPr>
        <w:t>FP2</w:t>
      </w:r>
      <w:r w:rsidRPr="00454B73">
        <w:rPr>
          <w:rFonts w:ascii="微软雅黑" w:eastAsia="微软雅黑" w:hAnsi="微软雅黑" w:hint="eastAsia"/>
          <w:color w:val="FFFFFF"/>
          <w:highlight w:val="cyan"/>
        </w:rPr>
        <w:t>)</w:t>
      </w:r>
    </w:p>
    <w:p w14:paraId="4FCE6EA8" w14:textId="77777777" w:rsidR="00454B73" w:rsidRDefault="00454B73" w:rsidP="00454B73">
      <w:pPr>
        <w:pStyle w:val="af2"/>
        <w:numPr>
          <w:ilvl w:val="0"/>
          <w:numId w:val="77"/>
        </w:numPr>
        <w:ind w:firstLineChars="0"/>
        <w:rPr>
          <w:rFonts w:ascii="微软雅黑" w:eastAsia="微软雅黑" w:hAnsi="微软雅黑"/>
        </w:rPr>
      </w:pPr>
      <w:r>
        <w:rPr>
          <w:rFonts w:ascii="微软雅黑" w:eastAsia="微软雅黑" w:hAnsi="微软雅黑" w:hint="eastAsia"/>
        </w:rPr>
        <w:t>根据</w:t>
      </w:r>
      <w:r>
        <w:rPr>
          <w:rFonts w:ascii="微软雅黑" w:eastAsia="微软雅黑" w:hAnsi="微软雅黑"/>
        </w:rPr>
        <w:t>各芯片支持，显示私有MIB的数据统计信息</w:t>
      </w:r>
    </w:p>
    <w:p w14:paraId="64A8A5B7" w14:textId="77777777" w:rsidR="0076630D" w:rsidRDefault="00D7272D">
      <w:pPr>
        <w:pStyle w:val="af2"/>
        <w:numPr>
          <w:ilvl w:val="0"/>
          <w:numId w:val="7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清除</w:t>
      </w:r>
      <w:r>
        <w:rPr>
          <w:rFonts w:ascii="微软雅黑" w:eastAsia="微软雅黑" w:hAnsi="微软雅黑" w:hint="eastAsia"/>
        </w:rPr>
        <w:t>单个/全部</w:t>
      </w:r>
      <w:r>
        <w:rPr>
          <w:rFonts w:ascii="微软雅黑" w:eastAsia="微软雅黑" w:hAnsi="微软雅黑"/>
        </w:rPr>
        <w:t>接口统计信息。</w:t>
      </w:r>
    </w:p>
    <w:p w14:paraId="34EA54FE" w14:textId="77777777" w:rsidR="0076630D" w:rsidRDefault="0076630D">
      <w:pPr>
        <w:rPr>
          <w:rFonts w:ascii="微软雅黑" w:eastAsia="微软雅黑" w:hAnsi="微软雅黑"/>
        </w:rPr>
      </w:pPr>
    </w:p>
    <w:p w14:paraId="37978298" w14:textId="731AC8B3" w:rsidR="00752DC0" w:rsidRDefault="00752DC0">
      <w:pPr>
        <w:pStyle w:val="20"/>
        <w:numPr>
          <w:ilvl w:val="1"/>
          <w:numId w:val="1"/>
        </w:numPr>
        <w:rPr>
          <w:rFonts w:ascii="微软雅黑" w:eastAsia="微软雅黑" w:hAnsi="微软雅黑"/>
        </w:rPr>
      </w:pPr>
      <w:bookmarkStart w:id="303" w:name="_端口自动恢复"/>
      <w:bookmarkStart w:id="304" w:name="_端口自动恢复/Port_Auto_Recovery(FP1B)"/>
      <w:bookmarkStart w:id="305" w:name="_环路检测(FP2)"/>
      <w:bookmarkStart w:id="306" w:name="_Toc149138808"/>
      <w:bookmarkEnd w:id="303"/>
      <w:bookmarkEnd w:id="304"/>
      <w:bookmarkEnd w:id="305"/>
      <w:r>
        <w:rPr>
          <w:rFonts w:ascii="微软雅黑" w:eastAsia="微软雅黑" w:hAnsi="微软雅黑"/>
        </w:rPr>
        <w:t>环路检测</w:t>
      </w:r>
      <w:r w:rsidRPr="00752DC0">
        <w:rPr>
          <w:rFonts w:ascii="微软雅黑" w:eastAsia="微软雅黑" w:hAnsi="微软雅黑" w:hint="eastAsia"/>
          <w:color w:val="CCE8CF" w:themeColor="background1"/>
          <w:highlight w:val="darkGreen"/>
        </w:rPr>
        <w:t>(</w:t>
      </w:r>
      <w:r w:rsidRPr="00752DC0">
        <w:rPr>
          <w:rFonts w:ascii="微软雅黑" w:eastAsia="微软雅黑" w:hAnsi="微软雅黑"/>
          <w:color w:val="CCE8CF" w:themeColor="background1"/>
          <w:highlight w:val="darkGreen"/>
        </w:rPr>
        <w:t>FP2</w:t>
      </w:r>
      <w:r w:rsidRPr="00752DC0">
        <w:rPr>
          <w:rFonts w:ascii="微软雅黑" w:eastAsia="微软雅黑" w:hAnsi="微软雅黑" w:hint="eastAsia"/>
          <w:color w:val="CCE8CF" w:themeColor="background1"/>
          <w:highlight w:val="darkGreen"/>
        </w:rPr>
        <w:t>)</w:t>
      </w:r>
      <w:bookmarkEnd w:id="306"/>
    </w:p>
    <w:p w14:paraId="366F2333" w14:textId="62F58D58" w:rsidR="00752DC0" w:rsidRDefault="00752DC0" w:rsidP="00752DC0">
      <w:pPr>
        <w:rPr>
          <w:rFonts w:ascii="微软雅黑" w:eastAsia="微软雅黑" w:hAnsi="微软雅黑"/>
        </w:rPr>
      </w:pPr>
      <w:r>
        <w:rPr>
          <w:rFonts w:ascii="微软雅黑" w:eastAsia="微软雅黑" w:hAnsi="微软雅黑" w:hint="eastAsia"/>
        </w:rPr>
        <w:t>【功能概述】</w:t>
      </w:r>
    </w:p>
    <w:p w14:paraId="013C5F82" w14:textId="029B662A" w:rsidR="00752DC0" w:rsidRDefault="00752DC0" w:rsidP="00E6257F">
      <w:pPr>
        <w:ind w:firstLine="420"/>
        <w:rPr>
          <w:rFonts w:ascii="微软雅黑" w:eastAsia="微软雅黑" w:hAnsi="微软雅黑"/>
        </w:rPr>
      </w:pPr>
      <w:r>
        <w:rPr>
          <w:rFonts w:ascii="微软雅黑" w:eastAsia="微软雅黑" w:hAnsi="微软雅黑" w:hint="eastAsia"/>
        </w:rPr>
        <w:t>环路检测技术</w:t>
      </w:r>
      <w:r w:rsidR="00E6257F">
        <w:rPr>
          <w:rFonts w:ascii="微软雅黑" w:eastAsia="微软雅黑" w:hAnsi="微软雅黑" w:hint="eastAsia"/>
        </w:rPr>
        <w:t>（仅</w:t>
      </w:r>
      <w:r w:rsidR="00E6257F">
        <w:rPr>
          <w:rFonts w:ascii="微软雅黑" w:eastAsia="微软雅黑" w:hAnsi="微软雅黑"/>
        </w:rPr>
        <w:t>为单</w:t>
      </w:r>
      <w:r w:rsidR="00E6257F">
        <w:rPr>
          <w:rFonts w:ascii="微软雅黑" w:eastAsia="微软雅黑" w:hAnsi="微软雅黑" w:hint="eastAsia"/>
        </w:rPr>
        <w:t>点</w:t>
      </w:r>
      <w:r w:rsidR="00E6257F">
        <w:rPr>
          <w:rFonts w:ascii="微软雅黑" w:eastAsia="微软雅黑" w:hAnsi="微软雅黑"/>
        </w:rPr>
        <w:t>环路检测技术</w:t>
      </w:r>
      <w:r w:rsidR="00E6257F">
        <w:rPr>
          <w:rFonts w:ascii="微软雅黑" w:eastAsia="微软雅黑" w:hAnsi="微软雅黑" w:hint="eastAsia"/>
        </w:rPr>
        <w:t>）</w:t>
      </w:r>
      <w:r>
        <w:rPr>
          <w:rFonts w:ascii="微软雅黑" w:eastAsia="微软雅黑" w:hAnsi="微软雅黑" w:hint="eastAsia"/>
        </w:rPr>
        <w:t>通过</w:t>
      </w:r>
      <w:r>
        <w:rPr>
          <w:rFonts w:ascii="微软雅黑" w:eastAsia="微软雅黑" w:hAnsi="微软雅黑"/>
        </w:rPr>
        <w:t>从接口周期性</w:t>
      </w:r>
      <w:r>
        <w:rPr>
          <w:rFonts w:ascii="微软雅黑" w:eastAsia="微软雅黑" w:hAnsi="微软雅黑" w:hint="eastAsia"/>
        </w:rPr>
        <w:t>发送</w:t>
      </w:r>
      <w:r>
        <w:rPr>
          <w:rFonts w:ascii="微软雅黑" w:eastAsia="微软雅黑" w:hAnsi="微软雅黑"/>
        </w:rPr>
        <w:t>检测报文，检查该报文是否返回本设备（</w:t>
      </w:r>
      <w:r>
        <w:rPr>
          <w:rFonts w:ascii="微软雅黑" w:eastAsia="微软雅黑" w:hAnsi="微软雅黑" w:hint="eastAsia"/>
        </w:rPr>
        <w:t>不要求</w:t>
      </w:r>
      <w:r>
        <w:rPr>
          <w:rFonts w:ascii="微软雅黑" w:eastAsia="微软雅黑" w:hAnsi="微软雅黑"/>
        </w:rPr>
        <w:t>收</w:t>
      </w:r>
      <w:r w:rsidR="005B624C">
        <w:rPr>
          <w:rFonts w:ascii="微软雅黑" w:eastAsia="微软雅黑" w:hAnsi="微软雅黑" w:hint="eastAsia"/>
        </w:rPr>
        <w:t>、</w:t>
      </w:r>
      <w:r>
        <w:rPr>
          <w:rFonts w:ascii="微软雅黑" w:eastAsia="微软雅黑" w:hAnsi="微软雅黑"/>
        </w:rPr>
        <w:t>发接口为</w:t>
      </w:r>
      <w:r>
        <w:rPr>
          <w:rFonts w:ascii="微软雅黑" w:eastAsia="微软雅黑" w:hAnsi="微软雅黑" w:hint="eastAsia"/>
        </w:rPr>
        <w:t>同一</w:t>
      </w:r>
      <w:r>
        <w:rPr>
          <w:rFonts w:ascii="微软雅黑" w:eastAsia="微软雅黑" w:hAnsi="微软雅黑"/>
        </w:rPr>
        <w:t>接口）</w:t>
      </w:r>
      <w:r>
        <w:rPr>
          <w:rFonts w:ascii="微软雅黑" w:eastAsia="微软雅黑" w:hAnsi="微软雅黑" w:hint="eastAsia"/>
        </w:rPr>
        <w:t>，</w:t>
      </w:r>
      <w:r>
        <w:rPr>
          <w:rFonts w:ascii="微软雅黑" w:eastAsia="微软雅黑" w:hAnsi="微软雅黑"/>
        </w:rPr>
        <w:t>进而判断该接口、设备下挂网络或设备</w:t>
      </w:r>
      <w:r>
        <w:rPr>
          <w:rFonts w:ascii="微软雅黑" w:eastAsia="微软雅黑" w:hAnsi="微软雅黑" w:hint="eastAsia"/>
        </w:rPr>
        <w:t>，</w:t>
      </w:r>
      <w:r>
        <w:rPr>
          <w:rFonts w:ascii="微软雅黑" w:eastAsia="微软雅黑" w:hAnsi="微软雅黑"/>
        </w:rPr>
        <w:t>或设备双接口间是否存在环路。在发现环路后，环路检测能向网管发送告警和记录日志，并能根据用户事先的配置对接口进行处理</w:t>
      </w:r>
      <w:r w:rsidR="00E6257F">
        <w:rPr>
          <w:rFonts w:ascii="微软雅黑" w:eastAsia="微软雅黑" w:hAnsi="微软雅黑" w:hint="eastAsia"/>
        </w:rPr>
        <w:t>（默认</w:t>
      </w:r>
      <w:r w:rsidR="00E6257F">
        <w:rPr>
          <w:rFonts w:ascii="微软雅黑" w:eastAsia="微软雅黑" w:hAnsi="微软雅黑"/>
        </w:rPr>
        <w:t>shutdown接口</w:t>
      </w:r>
      <w:r w:rsidR="00E6257F">
        <w:rPr>
          <w:rFonts w:ascii="微软雅黑" w:eastAsia="微软雅黑" w:hAnsi="微软雅黑" w:hint="eastAsia"/>
        </w:rPr>
        <w:t>），</w:t>
      </w:r>
      <w:r w:rsidR="00E6257F">
        <w:rPr>
          <w:rFonts w:ascii="微软雅黑" w:eastAsia="微软雅黑" w:hAnsi="微软雅黑"/>
        </w:rPr>
        <w:t>从而使接口处于受控状态，减小环路对本设备乃至整个网络的影响。</w:t>
      </w:r>
    </w:p>
    <w:p w14:paraId="32C10943" w14:textId="1C86E5B6" w:rsidR="00E6257F" w:rsidRDefault="00E6257F" w:rsidP="006478EB">
      <w:pPr>
        <w:pStyle w:val="af2"/>
        <w:numPr>
          <w:ilvl w:val="0"/>
          <w:numId w:val="586"/>
        </w:numPr>
        <w:ind w:firstLineChars="0"/>
        <w:rPr>
          <w:rFonts w:ascii="微软雅黑" w:eastAsia="微软雅黑" w:hAnsi="微软雅黑"/>
        </w:rPr>
      </w:pPr>
      <w:r>
        <w:rPr>
          <w:rFonts w:ascii="微软雅黑" w:eastAsia="微软雅黑" w:hAnsi="微软雅黑" w:hint="eastAsia"/>
        </w:rPr>
        <w:t>如果发现</w:t>
      </w:r>
      <w:r>
        <w:rPr>
          <w:rFonts w:ascii="微软雅黑" w:eastAsia="微软雅黑" w:hAnsi="微软雅黑"/>
        </w:rPr>
        <w:t>检测报文从发出去的接口接收到，则认为接口发生自环或该接口下挂的</w:t>
      </w:r>
      <w:r>
        <w:rPr>
          <w:rFonts w:ascii="微软雅黑" w:eastAsia="微软雅黑" w:hAnsi="微软雅黑" w:hint="eastAsia"/>
        </w:rPr>
        <w:t>网络</w:t>
      </w:r>
      <w:r>
        <w:rPr>
          <w:rFonts w:ascii="微软雅黑" w:eastAsia="微软雅黑" w:hAnsi="微软雅黑"/>
        </w:rPr>
        <w:t>或设备</w:t>
      </w:r>
      <w:r>
        <w:rPr>
          <w:rFonts w:ascii="微软雅黑" w:eastAsia="微软雅黑" w:hAnsi="微软雅黑" w:hint="eastAsia"/>
        </w:rPr>
        <w:t>中</w:t>
      </w:r>
      <w:r>
        <w:rPr>
          <w:rFonts w:ascii="微软雅黑" w:eastAsia="微软雅黑" w:hAnsi="微软雅黑"/>
        </w:rPr>
        <w:t>存在环路</w:t>
      </w:r>
    </w:p>
    <w:p w14:paraId="7E27402B" w14:textId="69AD7463" w:rsidR="00E6257F" w:rsidRDefault="00E6257F" w:rsidP="006478EB">
      <w:pPr>
        <w:pStyle w:val="af2"/>
        <w:numPr>
          <w:ilvl w:val="0"/>
          <w:numId w:val="586"/>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发现检测报文被本设备上的</w:t>
      </w:r>
      <w:r>
        <w:rPr>
          <w:rFonts w:ascii="微软雅黑" w:eastAsia="微软雅黑" w:hAnsi="微软雅黑" w:hint="eastAsia"/>
        </w:rPr>
        <w:t>其他</w:t>
      </w:r>
      <w:r>
        <w:rPr>
          <w:rFonts w:ascii="微软雅黑" w:eastAsia="微软雅黑" w:hAnsi="微软雅黑"/>
        </w:rPr>
        <w:t>接口接收到，则认为该接口所在的网络发生环路或设备发生自环</w:t>
      </w:r>
    </w:p>
    <w:p w14:paraId="0F22E801" w14:textId="40536070" w:rsidR="00752DC0" w:rsidRDefault="00E6257F" w:rsidP="00E6257F">
      <w:pPr>
        <w:ind w:firstLine="420"/>
        <w:rPr>
          <w:rFonts w:ascii="微软雅黑" w:eastAsia="微软雅黑" w:hAnsi="微软雅黑"/>
        </w:rPr>
      </w:pPr>
      <w:r w:rsidRPr="00E6257F">
        <w:rPr>
          <w:rFonts w:ascii="微软雅黑" w:eastAsia="微软雅黑" w:hAnsi="微软雅黑" w:hint="eastAsia"/>
          <w:b/>
        </w:rPr>
        <w:t>检测</w:t>
      </w:r>
      <w:r w:rsidRPr="00E6257F">
        <w:rPr>
          <w:rFonts w:ascii="微软雅黑" w:eastAsia="微软雅黑" w:hAnsi="微软雅黑"/>
          <w:b/>
        </w:rPr>
        <w:t>报文：</w:t>
      </w:r>
      <w:r>
        <w:rPr>
          <w:rFonts w:ascii="微软雅黑" w:eastAsia="微软雅黑" w:hAnsi="微软雅黑" w:hint="eastAsia"/>
        </w:rPr>
        <w:t>环路检测技术通过</w:t>
      </w:r>
      <w:r>
        <w:rPr>
          <w:rFonts w:ascii="微软雅黑" w:eastAsia="微软雅黑" w:hAnsi="微软雅黑"/>
        </w:rPr>
        <w:t>周期性发送检测报文，并检测</w:t>
      </w:r>
      <w:r>
        <w:rPr>
          <w:rFonts w:ascii="微软雅黑" w:eastAsia="微软雅黑" w:hAnsi="微软雅黑" w:hint="eastAsia"/>
        </w:rPr>
        <w:t>其是否</w:t>
      </w:r>
      <w:r>
        <w:rPr>
          <w:rFonts w:ascii="微软雅黑" w:eastAsia="微软雅黑" w:hAnsi="微软雅黑"/>
        </w:rPr>
        <w:t>返回本设备，以判断</w:t>
      </w:r>
      <w:r>
        <w:rPr>
          <w:rFonts w:ascii="微软雅黑" w:eastAsia="微软雅黑" w:hAnsi="微软雅黑" w:hint="eastAsia"/>
        </w:rPr>
        <w:t>是否</w:t>
      </w:r>
      <w:r>
        <w:rPr>
          <w:rFonts w:ascii="微软雅黑" w:eastAsia="微软雅黑" w:hAnsi="微软雅黑"/>
        </w:rPr>
        <w:t>存在环路</w:t>
      </w:r>
      <w:r>
        <w:rPr>
          <w:rFonts w:ascii="微软雅黑" w:eastAsia="微软雅黑" w:hAnsi="微软雅黑" w:hint="eastAsia"/>
        </w:rPr>
        <w:t>，</w:t>
      </w:r>
      <w:r>
        <w:rPr>
          <w:rFonts w:ascii="微软雅黑" w:eastAsia="微软雅黑" w:hAnsi="微软雅黑"/>
        </w:rPr>
        <w:t>这就要求：</w:t>
      </w:r>
      <w:r>
        <w:rPr>
          <w:rFonts w:ascii="微软雅黑" w:eastAsia="微软雅黑" w:hAnsi="微软雅黑" w:hint="eastAsia"/>
        </w:rPr>
        <w:t>（1）当</w:t>
      </w:r>
      <w:r>
        <w:rPr>
          <w:rFonts w:ascii="微软雅黑" w:eastAsia="微软雅黑" w:hAnsi="微软雅黑"/>
        </w:rPr>
        <w:t>接口或网络发生环路，从该接口</w:t>
      </w:r>
      <w:r>
        <w:rPr>
          <w:rFonts w:ascii="微软雅黑" w:eastAsia="微软雅黑" w:hAnsi="微软雅黑" w:hint="eastAsia"/>
        </w:rPr>
        <w:t>发送</w:t>
      </w:r>
      <w:r>
        <w:rPr>
          <w:rFonts w:ascii="微软雅黑" w:eastAsia="微软雅黑" w:hAnsi="微软雅黑"/>
        </w:rPr>
        <w:t>出去的</w:t>
      </w:r>
      <w:r>
        <w:rPr>
          <w:rFonts w:ascii="微软雅黑" w:eastAsia="微软雅黑" w:hAnsi="微软雅黑" w:hint="eastAsia"/>
        </w:rPr>
        <w:t>检测</w:t>
      </w:r>
      <w:r>
        <w:rPr>
          <w:rFonts w:ascii="微软雅黑" w:eastAsia="微软雅黑" w:hAnsi="微软雅黑"/>
        </w:rPr>
        <w:t>报文必须能够回到本设备；（</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根据检测</w:t>
      </w:r>
      <w:r>
        <w:rPr>
          <w:rFonts w:ascii="微软雅黑" w:eastAsia="微软雅黑" w:hAnsi="微软雅黑"/>
        </w:rPr>
        <w:t>报文，系统能识别出是否本设备发送出去的检测报文，以及是</w:t>
      </w:r>
      <w:r>
        <w:rPr>
          <w:rFonts w:ascii="微软雅黑" w:eastAsia="微软雅黑" w:hAnsi="微软雅黑" w:hint="eastAsia"/>
        </w:rPr>
        <w:t>本设备</w:t>
      </w:r>
      <w:r>
        <w:rPr>
          <w:rFonts w:ascii="微软雅黑" w:eastAsia="微软雅黑" w:hAnsi="微软雅黑"/>
        </w:rPr>
        <w:t>的哪个接口</w:t>
      </w:r>
      <w:r>
        <w:rPr>
          <w:rFonts w:ascii="微软雅黑" w:eastAsia="微软雅黑" w:hAnsi="微软雅黑" w:hint="eastAsia"/>
        </w:rPr>
        <w:t>发送</w:t>
      </w:r>
      <w:r>
        <w:rPr>
          <w:rFonts w:ascii="微软雅黑" w:eastAsia="微软雅黑" w:hAnsi="微软雅黑"/>
        </w:rPr>
        <w:t>出去的检测报文。因此</w:t>
      </w:r>
      <w:r>
        <w:rPr>
          <w:rFonts w:ascii="微软雅黑" w:eastAsia="微软雅黑" w:hAnsi="微软雅黑" w:hint="eastAsia"/>
        </w:rPr>
        <w:t>，</w:t>
      </w:r>
      <w:r>
        <w:rPr>
          <w:rFonts w:ascii="微软雅黑" w:eastAsia="微软雅黑" w:hAnsi="微软雅黑"/>
        </w:rPr>
        <w:t>环路检测技术发送的检测报文需要携带</w:t>
      </w:r>
      <w:r>
        <w:rPr>
          <w:rFonts w:ascii="微软雅黑" w:eastAsia="微软雅黑" w:hAnsi="微软雅黑" w:hint="eastAsia"/>
        </w:rPr>
        <w:t>发送</w:t>
      </w:r>
      <w:r>
        <w:rPr>
          <w:rFonts w:ascii="微软雅黑" w:eastAsia="微软雅黑" w:hAnsi="微软雅黑"/>
        </w:rPr>
        <w:t>设备的MAC地址、发送报文的</w:t>
      </w:r>
      <w:r>
        <w:rPr>
          <w:rFonts w:ascii="微软雅黑" w:eastAsia="微软雅黑" w:hAnsi="微软雅黑" w:hint="eastAsia"/>
        </w:rPr>
        <w:t>接口</w:t>
      </w:r>
      <w:r>
        <w:rPr>
          <w:rFonts w:ascii="微软雅黑" w:eastAsia="微软雅黑" w:hAnsi="微软雅黑"/>
        </w:rPr>
        <w:t>号，</w:t>
      </w:r>
      <w:r>
        <w:rPr>
          <w:rFonts w:ascii="微软雅黑" w:eastAsia="微软雅黑" w:hAnsi="微软雅黑" w:hint="eastAsia"/>
        </w:rPr>
        <w:t>以便</w:t>
      </w:r>
      <w:r>
        <w:rPr>
          <w:rFonts w:ascii="微软雅黑" w:eastAsia="微软雅黑" w:hAnsi="微软雅黑"/>
        </w:rPr>
        <w:t>设备判断报文是否本设备发出以及从哪个接口发出；同时，还需要携带广播</w:t>
      </w:r>
      <w:r>
        <w:rPr>
          <w:rFonts w:ascii="微软雅黑" w:eastAsia="微软雅黑" w:hAnsi="微软雅黑" w:hint="eastAsia"/>
        </w:rPr>
        <w:t>或</w:t>
      </w:r>
      <w:r>
        <w:rPr>
          <w:rFonts w:ascii="微软雅黑" w:eastAsia="微软雅黑" w:hAnsi="微软雅黑"/>
        </w:rPr>
        <w:t>组播</w:t>
      </w:r>
      <w:r>
        <w:rPr>
          <w:rFonts w:ascii="微软雅黑" w:eastAsia="微软雅黑" w:hAnsi="微软雅黑" w:hint="eastAsia"/>
        </w:rPr>
        <w:t>类型</w:t>
      </w:r>
      <w:r>
        <w:rPr>
          <w:rFonts w:ascii="微软雅黑" w:eastAsia="微软雅黑" w:hAnsi="微软雅黑"/>
        </w:rPr>
        <w:t>的目的MAC地址，以保证接口或网络出现环路时，检测报文</w:t>
      </w:r>
      <w:r>
        <w:rPr>
          <w:rFonts w:ascii="微软雅黑" w:eastAsia="微软雅黑" w:hAnsi="微软雅黑" w:hint="eastAsia"/>
        </w:rPr>
        <w:t>能够</w:t>
      </w:r>
      <w:r>
        <w:rPr>
          <w:rFonts w:ascii="微软雅黑" w:eastAsia="微软雅黑" w:hAnsi="微软雅黑"/>
        </w:rPr>
        <w:t>回送到本设备。</w:t>
      </w:r>
      <w:r>
        <w:rPr>
          <w:rFonts w:ascii="微软雅黑" w:eastAsia="微软雅黑" w:hAnsi="微软雅黑" w:hint="eastAsia"/>
        </w:rPr>
        <w:t>支持</w:t>
      </w:r>
      <w:r>
        <w:rPr>
          <w:rFonts w:ascii="微软雅黑" w:eastAsia="微软雅黑" w:hAnsi="微软雅黑"/>
        </w:rPr>
        <w:t>同时发送Untagged和Tagged两种</w:t>
      </w:r>
      <w:r>
        <w:rPr>
          <w:rFonts w:ascii="微软雅黑" w:eastAsia="微软雅黑" w:hAnsi="微软雅黑" w:hint="eastAsia"/>
        </w:rPr>
        <w:t>检测</w:t>
      </w:r>
      <w:r>
        <w:rPr>
          <w:rFonts w:ascii="微软雅黑" w:eastAsia="微软雅黑" w:hAnsi="微软雅黑"/>
        </w:rPr>
        <w:t>报文，则环路检测技术既可以基于VLAN进行检测，也可以基于接口进行检测。</w:t>
      </w:r>
    </w:p>
    <w:p w14:paraId="6D932084" w14:textId="796EBD44" w:rsidR="00E6257F" w:rsidRDefault="00E6257F" w:rsidP="00E6257F">
      <w:pPr>
        <w:ind w:firstLine="420"/>
        <w:rPr>
          <w:rFonts w:ascii="微软雅黑" w:eastAsia="微软雅黑" w:hAnsi="微软雅黑"/>
        </w:rPr>
      </w:pPr>
      <w:r w:rsidRPr="003A17BA">
        <w:rPr>
          <w:rFonts w:ascii="微软雅黑" w:eastAsia="微软雅黑" w:hAnsi="微软雅黑" w:hint="eastAsia"/>
          <w:b/>
        </w:rPr>
        <w:t>环路处理动作</w:t>
      </w:r>
      <w:r w:rsidRPr="003A17BA">
        <w:rPr>
          <w:rFonts w:ascii="微软雅黑" w:eastAsia="微软雅黑" w:hAnsi="微软雅黑"/>
          <w:b/>
        </w:rPr>
        <w:t>：</w:t>
      </w:r>
      <w:r w:rsidR="003A17BA">
        <w:rPr>
          <w:rFonts w:ascii="微软雅黑" w:eastAsia="微软雅黑" w:hAnsi="微软雅黑" w:hint="eastAsia"/>
        </w:rPr>
        <w:t>当</w:t>
      </w:r>
      <w:r w:rsidR="003A17BA">
        <w:rPr>
          <w:rFonts w:ascii="微软雅黑" w:eastAsia="微软雅黑" w:hAnsi="微软雅黑"/>
        </w:rPr>
        <w:t>系统检测到环路时，可以根据事先配置的处理动作对接口进行处理，</w:t>
      </w:r>
      <w:r w:rsidR="003A17BA">
        <w:rPr>
          <w:rFonts w:ascii="微软雅黑" w:eastAsia="微软雅黑" w:hAnsi="微软雅黑"/>
        </w:rPr>
        <w:lastRenderedPageBreak/>
        <w:t>使其处于某种受控状态，具体如下表</w:t>
      </w:r>
      <w:r w:rsidR="003A17BA">
        <w:rPr>
          <w:rFonts w:ascii="微软雅黑" w:eastAsia="微软雅黑" w:hAnsi="微软雅黑" w:hint="eastAsia"/>
        </w:rPr>
        <w:t>所示</w:t>
      </w:r>
      <w:r w:rsidR="003A17BA">
        <w:rPr>
          <w:rFonts w:ascii="微软雅黑" w:eastAsia="微软雅黑" w:hAnsi="微软雅黑"/>
        </w:rPr>
        <w:t>：</w:t>
      </w:r>
    </w:p>
    <w:tbl>
      <w:tblPr>
        <w:tblStyle w:val="ac"/>
        <w:tblW w:w="0" w:type="auto"/>
        <w:tblLook w:val="04A0" w:firstRow="1" w:lastRow="0" w:firstColumn="1" w:lastColumn="0" w:noHBand="0" w:noVBand="1"/>
      </w:tblPr>
      <w:tblGrid>
        <w:gridCol w:w="1838"/>
        <w:gridCol w:w="2410"/>
        <w:gridCol w:w="4048"/>
      </w:tblGrid>
      <w:tr w:rsidR="003A17BA" w:rsidRPr="003A17BA" w14:paraId="0F021473" w14:textId="77777777" w:rsidTr="003A17BA">
        <w:tc>
          <w:tcPr>
            <w:tcW w:w="1838" w:type="dxa"/>
          </w:tcPr>
          <w:p w14:paraId="7A3969BA" w14:textId="3A1D5414" w:rsidR="003A17BA" w:rsidRPr="003A17BA" w:rsidRDefault="003A17BA" w:rsidP="003A17BA">
            <w:pPr>
              <w:rPr>
                <w:rFonts w:asciiTheme="minorEastAsia" w:hAnsiTheme="minorEastAsia"/>
              </w:rPr>
            </w:pPr>
            <w:r>
              <w:rPr>
                <w:rFonts w:asciiTheme="minorEastAsia" w:hAnsiTheme="minorEastAsia" w:hint="eastAsia"/>
              </w:rPr>
              <w:t>处理动作</w:t>
            </w:r>
          </w:p>
        </w:tc>
        <w:tc>
          <w:tcPr>
            <w:tcW w:w="2410" w:type="dxa"/>
          </w:tcPr>
          <w:p w14:paraId="0799F2CB" w14:textId="122F473B" w:rsidR="003A17BA" w:rsidRPr="003A17BA" w:rsidRDefault="003A17BA" w:rsidP="003A17BA">
            <w:pPr>
              <w:rPr>
                <w:rFonts w:asciiTheme="minorEastAsia" w:hAnsiTheme="minorEastAsia"/>
              </w:rPr>
            </w:pPr>
            <w:r>
              <w:rPr>
                <w:rFonts w:asciiTheme="minorEastAsia" w:hAnsiTheme="minorEastAsia" w:hint="eastAsia"/>
              </w:rPr>
              <w:t>描述</w:t>
            </w:r>
          </w:p>
        </w:tc>
        <w:tc>
          <w:tcPr>
            <w:tcW w:w="4048" w:type="dxa"/>
          </w:tcPr>
          <w:p w14:paraId="380410B7" w14:textId="4A95CE00" w:rsidR="003A17BA" w:rsidRPr="003A17BA" w:rsidRDefault="003A17BA" w:rsidP="003A17BA">
            <w:pPr>
              <w:rPr>
                <w:rFonts w:asciiTheme="minorEastAsia" w:hAnsiTheme="minorEastAsia"/>
              </w:rPr>
            </w:pPr>
            <w:r>
              <w:rPr>
                <w:rFonts w:asciiTheme="minorEastAsia" w:hAnsiTheme="minorEastAsia" w:hint="eastAsia"/>
              </w:rPr>
              <w:t>适用</w:t>
            </w:r>
            <w:r>
              <w:rPr>
                <w:rFonts w:asciiTheme="minorEastAsia" w:hAnsiTheme="minorEastAsia"/>
              </w:rPr>
              <w:t>场景</w:t>
            </w:r>
          </w:p>
        </w:tc>
      </w:tr>
      <w:tr w:rsidR="003A17BA" w:rsidRPr="003A17BA" w14:paraId="358E7D6B" w14:textId="77777777" w:rsidTr="003A17BA">
        <w:tc>
          <w:tcPr>
            <w:tcW w:w="1838" w:type="dxa"/>
          </w:tcPr>
          <w:p w14:paraId="5DD73CB1" w14:textId="5C9442EA" w:rsidR="003A17BA" w:rsidRPr="003A17BA" w:rsidRDefault="003A17BA" w:rsidP="003A17BA">
            <w:pPr>
              <w:rPr>
                <w:rFonts w:asciiTheme="minorEastAsia" w:hAnsiTheme="minorEastAsia"/>
              </w:rPr>
            </w:pPr>
            <w:r>
              <w:rPr>
                <w:rFonts w:asciiTheme="minorEastAsia" w:hAnsiTheme="minorEastAsia" w:hint="eastAsia"/>
              </w:rPr>
              <w:t>Trap</w:t>
            </w:r>
          </w:p>
        </w:tc>
        <w:tc>
          <w:tcPr>
            <w:tcW w:w="2410" w:type="dxa"/>
          </w:tcPr>
          <w:p w14:paraId="254045FE" w14:textId="547FF84A" w:rsidR="003A17BA" w:rsidRPr="003A17BA" w:rsidRDefault="003A17BA" w:rsidP="003A17BA">
            <w:pPr>
              <w:rPr>
                <w:rFonts w:asciiTheme="minorEastAsia" w:hAnsiTheme="minorEastAsia"/>
              </w:rPr>
            </w:pPr>
            <w:r>
              <w:rPr>
                <w:rFonts w:asciiTheme="minorEastAsia" w:hAnsiTheme="minorEastAsia" w:hint="eastAsia"/>
              </w:rPr>
              <w:t>只</w:t>
            </w:r>
            <w:r>
              <w:rPr>
                <w:rFonts w:asciiTheme="minorEastAsia" w:hAnsiTheme="minorEastAsia"/>
              </w:rPr>
              <w:t>向网管发送Trap告警和记录</w:t>
            </w:r>
            <w:r>
              <w:rPr>
                <w:rFonts w:asciiTheme="minorEastAsia" w:hAnsiTheme="minorEastAsia" w:hint="eastAsia"/>
              </w:rPr>
              <w:t>日志</w:t>
            </w:r>
          </w:p>
        </w:tc>
        <w:tc>
          <w:tcPr>
            <w:tcW w:w="4048" w:type="dxa"/>
          </w:tcPr>
          <w:p w14:paraId="16ACC24E" w14:textId="77777777" w:rsidR="003A17BA" w:rsidRDefault="003A17BA" w:rsidP="003A17BA">
            <w:pPr>
              <w:rPr>
                <w:rFonts w:asciiTheme="minorEastAsia" w:hAnsiTheme="minorEastAsia"/>
              </w:rPr>
            </w:pPr>
            <w:r>
              <w:rPr>
                <w:rFonts w:asciiTheme="minorEastAsia" w:hAnsiTheme="minorEastAsia" w:hint="eastAsia"/>
              </w:rPr>
              <w:t>当用户</w:t>
            </w:r>
            <w:r>
              <w:rPr>
                <w:rFonts w:asciiTheme="minorEastAsia" w:hAnsiTheme="minorEastAsia"/>
              </w:rPr>
              <w:t>仅需要告警环路，而不希望影响本接口流量的正常转发</w:t>
            </w:r>
            <w:r>
              <w:rPr>
                <w:rFonts w:asciiTheme="minorEastAsia" w:hAnsiTheme="minorEastAsia" w:hint="eastAsia"/>
              </w:rPr>
              <w:t>时</w:t>
            </w:r>
            <w:r>
              <w:rPr>
                <w:rFonts w:asciiTheme="minorEastAsia" w:hAnsiTheme="minorEastAsia"/>
              </w:rPr>
              <w:t>。</w:t>
            </w:r>
          </w:p>
          <w:p w14:paraId="2DC9E622" w14:textId="7CA6D903" w:rsidR="003A17BA" w:rsidRPr="003A17BA" w:rsidRDefault="003A17BA" w:rsidP="003A17BA">
            <w:pPr>
              <w:rPr>
                <w:rFonts w:asciiTheme="minorEastAsia" w:hAnsiTheme="minorEastAsia"/>
              </w:rPr>
            </w:pPr>
            <w:r>
              <w:rPr>
                <w:rFonts w:asciiTheme="minorEastAsia" w:hAnsiTheme="minorEastAsia" w:hint="eastAsia"/>
              </w:rPr>
              <w:t>该动作</w:t>
            </w:r>
            <w:r>
              <w:rPr>
                <w:rFonts w:asciiTheme="minorEastAsia" w:hAnsiTheme="minorEastAsia"/>
              </w:rPr>
              <w:t>无法</w:t>
            </w:r>
            <w:r>
              <w:rPr>
                <w:rFonts w:asciiTheme="minorEastAsia" w:hAnsiTheme="minorEastAsia" w:hint="eastAsia"/>
              </w:rPr>
              <w:t>抑制</w:t>
            </w:r>
            <w:r>
              <w:rPr>
                <w:rFonts w:asciiTheme="minorEastAsia" w:hAnsiTheme="minorEastAsia"/>
              </w:rPr>
              <w:t>网络风暴</w:t>
            </w:r>
          </w:p>
        </w:tc>
      </w:tr>
      <w:tr w:rsidR="003A17BA" w:rsidRPr="003A17BA" w14:paraId="25DE4F48" w14:textId="77777777" w:rsidTr="003A17BA">
        <w:tc>
          <w:tcPr>
            <w:tcW w:w="1838" w:type="dxa"/>
          </w:tcPr>
          <w:p w14:paraId="6D77C2A6" w14:textId="3ED7E8F8" w:rsidR="003A17BA" w:rsidRPr="003A17BA" w:rsidRDefault="003A17BA" w:rsidP="003A17BA">
            <w:pPr>
              <w:rPr>
                <w:rFonts w:asciiTheme="minorEastAsia" w:hAnsiTheme="minorEastAsia"/>
              </w:rPr>
            </w:pPr>
            <w:r>
              <w:rPr>
                <w:rFonts w:asciiTheme="minorEastAsia" w:hAnsiTheme="minorEastAsia" w:hint="eastAsia"/>
              </w:rPr>
              <w:t>Block</w:t>
            </w:r>
          </w:p>
        </w:tc>
        <w:tc>
          <w:tcPr>
            <w:tcW w:w="2410" w:type="dxa"/>
          </w:tcPr>
          <w:p w14:paraId="267351F8" w14:textId="7CD1B5F8" w:rsidR="003A17BA" w:rsidRPr="003A17BA" w:rsidRDefault="003A17BA" w:rsidP="003A17BA">
            <w:pPr>
              <w:rPr>
                <w:rFonts w:asciiTheme="minorEastAsia" w:hAnsiTheme="minorEastAsia"/>
              </w:rPr>
            </w:pPr>
            <w:r>
              <w:rPr>
                <w:rFonts w:asciiTheme="minorEastAsia" w:hAnsiTheme="minorEastAsia" w:hint="eastAsia"/>
              </w:rPr>
              <w:t>向</w:t>
            </w:r>
            <w:r>
              <w:rPr>
                <w:rFonts w:asciiTheme="minorEastAsia" w:hAnsiTheme="minorEastAsia"/>
              </w:rPr>
              <w:t>网管发送Trap告警，同时阻塞接口，只允许BPDU报文通过</w:t>
            </w:r>
          </w:p>
        </w:tc>
        <w:tc>
          <w:tcPr>
            <w:tcW w:w="4048" w:type="dxa"/>
          </w:tcPr>
          <w:p w14:paraId="61678AD3" w14:textId="77777777" w:rsidR="003A17BA" w:rsidRDefault="003A17BA" w:rsidP="003A17BA">
            <w:pPr>
              <w:rPr>
                <w:rFonts w:asciiTheme="minorEastAsia" w:hAnsiTheme="minorEastAsia"/>
              </w:rPr>
            </w:pPr>
            <w:r>
              <w:rPr>
                <w:rFonts w:asciiTheme="minorEastAsia" w:hAnsiTheme="minorEastAsia" w:hint="eastAsia"/>
              </w:rPr>
              <w:t>当</w:t>
            </w:r>
            <w:r>
              <w:rPr>
                <w:rFonts w:asciiTheme="minorEastAsia" w:hAnsiTheme="minorEastAsia"/>
              </w:rPr>
              <w:t>用户需要接口在检测到环路后不允许数据报文通过，但又要保证某些BPDU协议报文（</w:t>
            </w:r>
            <w:r>
              <w:rPr>
                <w:rFonts w:asciiTheme="minorEastAsia" w:hAnsiTheme="minorEastAsia" w:hint="eastAsia"/>
              </w:rPr>
              <w:t>如</w:t>
            </w:r>
            <w:r>
              <w:rPr>
                <w:rFonts w:asciiTheme="minorEastAsia" w:hAnsiTheme="minorEastAsia"/>
              </w:rPr>
              <w:t>LLDP等）</w:t>
            </w:r>
            <w:r>
              <w:rPr>
                <w:rFonts w:asciiTheme="minorEastAsia" w:hAnsiTheme="minorEastAsia" w:hint="eastAsia"/>
              </w:rPr>
              <w:t>的</w:t>
            </w:r>
            <w:r>
              <w:rPr>
                <w:rFonts w:asciiTheme="minorEastAsia" w:hAnsiTheme="minorEastAsia"/>
              </w:rPr>
              <w:t>正常转发</w:t>
            </w:r>
            <w:r>
              <w:rPr>
                <w:rFonts w:asciiTheme="minorEastAsia" w:hAnsiTheme="minorEastAsia" w:hint="eastAsia"/>
              </w:rPr>
              <w:t>。</w:t>
            </w:r>
          </w:p>
          <w:p w14:paraId="311C4DB8" w14:textId="264158F3" w:rsidR="003A17BA" w:rsidRPr="003A17BA" w:rsidRDefault="003A17BA" w:rsidP="003A17BA">
            <w:pPr>
              <w:rPr>
                <w:rFonts w:asciiTheme="minorEastAsia" w:hAnsiTheme="minorEastAsia"/>
              </w:rPr>
            </w:pPr>
            <w:r>
              <w:rPr>
                <w:rFonts w:asciiTheme="minorEastAsia" w:hAnsiTheme="minorEastAsia" w:hint="eastAsia"/>
              </w:rPr>
              <w:t>该</w:t>
            </w:r>
            <w:r>
              <w:rPr>
                <w:rFonts w:asciiTheme="minorEastAsia" w:hAnsiTheme="minorEastAsia"/>
              </w:rPr>
              <w:t>动作可以抑制网络风暴</w:t>
            </w:r>
          </w:p>
        </w:tc>
      </w:tr>
      <w:tr w:rsidR="003A17BA" w:rsidRPr="003A17BA" w14:paraId="709F8D0C" w14:textId="77777777" w:rsidTr="003A17BA">
        <w:tc>
          <w:tcPr>
            <w:tcW w:w="1838" w:type="dxa"/>
          </w:tcPr>
          <w:p w14:paraId="366E4E42" w14:textId="17D7B828" w:rsidR="003A17BA" w:rsidRPr="003A17BA" w:rsidRDefault="003A17BA" w:rsidP="003A17BA">
            <w:pPr>
              <w:rPr>
                <w:rFonts w:asciiTheme="minorEastAsia" w:hAnsiTheme="minorEastAsia"/>
              </w:rPr>
            </w:pPr>
            <w:r>
              <w:rPr>
                <w:rFonts w:asciiTheme="minorEastAsia" w:hAnsiTheme="minorEastAsia" w:hint="eastAsia"/>
              </w:rPr>
              <w:t>Shutdown</w:t>
            </w:r>
          </w:p>
        </w:tc>
        <w:tc>
          <w:tcPr>
            <w:tcW w:w="2410" w:type="dxa"/>
          </w:tcPr>
          <w:p w14:paraId="40BD1264" w14:textId="2E21A1AD" w:rsidR="003A17BA" w:rsidRPr="003A17BA" w:rsidRDefault="003A17BA" w:rsidP="003A17BA">
            <w:pPr>
              <w:rPr>
                <w:rFonts w:asciiTheme="minorEastAsia" w:hAnsiTheme="minorEastAsia"/>
              </w:rPr>
            </w:pPr>
            <w:r>
              <w:rPr>
                <w:rFonts w:asciiTheme="minorEastAsia" w:hAnsiTheme="minorEastAsia" w:hint="eastAsia"/>
              </w:rPr>
              <w:t>向</w:t>
            </w:r>
            <w:r>
              <w:rPr>
                <w:rFonts w:asciiTheme="minorEastAsia" w:hAnsiTheme="minorEastAsia"/>
              </w:rPr>
              <w:t>网管发送Trap告警，同时关闭接口</w:t>
            </w:r>
          </w:p>
        </w:tc>
        <w:tc>
          <w:tcPr>
            <w:tcW w:w="4048" w:type="dxa"/>
          </w:tcPr>
          <w:p w14:paraId="4607D31C" w14:textId="77777777" w:rsidR="003A17BA" w:rsidRDefault="003A17BA" w:rsidP="003A17BA">
            <w:pPr>
              <w:rPr>
                <w:rFonts w:asciiTheme="minorEastAsia" w:hAnsiTheme="minorEastAsia"/>
              </w:rPr>
            </w:pPr>
            <w:r>
              <w:rPr>
                <w:rFonts w:asciiTheme="minorEastAsia" w:hAnsiTheme="minorEastAsia" w:hint="eastAsia"/>
              </w:rPr>
              <w:t>当用户</w:t>
            </w:r>
            <w:r>
              <w:rPr>
                <w:rFonts w:asciiTheme="minorEastAsia" w:hAnsiTheme="minorEastAsia"/>
              </w:rPr>
              <w:t>需要接口在检测到环路后彻底不参与任何计算或转发，以防止网络</w:t>
            </w:r>
            <w:r>
              <w:rPr>
                <w:rFonts w:asciiTheme="minorEastAsia" w:hAnsiTheme="minorEastAsia" w:hint="eastAsia"/>
              </w:rPr>
              <w:t>风暴</w:t>
            </w:r>
            <w:r>
              <w:rPr>
                <w:rFonts w:asciiTheme="minorEastAsia" w:hAnsiTheme="minorEastAsia"/>
              </w:rPr>
              <w:t>。</w:t>
            </w:r>
          </w:p>
          <w:p w14:paraId="30776D0E" w14:textId="7E11F412" w:rsidR="003A17BA" w:rsidRPr="003A17BA" w:rsidRDefault="003A17BA" w:rsidP="003A17BA">
            <w:pPr>
              <w:rPr>
                <w:rFonts w:asciiTheme="minorEastAsia" w:hAnsiTheme="minorEastAsia"/>
              </w:rPr>
            </w:pPr>
            <w:r>
              <w:rPr>
                <w:rFonts w:asciiTheme="minorEastAsia" w:hAnsiTheme="minorEastAsia" w:hint="eastAsia"/>
              </w:rPr>
              <w:t>该</w:t>
            </w:r>
            <w:r>
              <w:rPr>
                <w:rFonts w:asciiTheme="minorEastAsia" w:hAnsiTheme="minorEastAsia"/>
              </w:rPr>
              <w:t>动作可</w:t>
            </w:r>
            <w:r>
              <w:rPr>
                <w:rFonts w:asciiTheme="minorEastAsia" w:hAnsiTheme="minorEastAsia" w:hint="eastAsia"/>
              </w:rPr>
              <w:t>抑制</w:t>
            </w:r>
            <w:r>
              <w:rPr>
                <w:rFonts w:asciiTheme="minorEastAsia" w:hAnsiTheme="minorEastAsia"/>
              </w:rPr>
              <w:t>网络</w:t>
            </w:r>
            <w:r>
              <w:rPr>
                <w:rFonts w:asciiTheme="minorEastAsia" w:hAnsiTheme="minorEastAsia" w:hint="eastAsia"/>
              </w:rPr>
              <w:t>风暴</w:t>
            </w:r>
          </w:p>
        </w:tc>
      </w:tr>
      <w:tr w:rsidR="003A17BA" w:rsidRPr="003A17BA" w14:paraId="166C6443" w14:textId="77777777" w:rsidTr="003A17BA">
        <w:tc>
          <w:tcPr>
            <w:tcW w:w="1838" w:type="dxa"/>
          </w:tcPr>
          <w:p w14:paraId="2F4F27DB" w14:textId="17584461" w:rsidR="003A17BA" w:rsidRDefault="003A17BA" w:rsidP="003A17BA">
            <w:pPr>
              <w:rPr>
                <w:rFonts w:asciiTheme="minorEastAsia" w:hAnsiTheme="minorEastAsia"/>
              </w:rPr>
            </w:pPr>
            <w:r>
              <w:rPr>
                <w:rFonts w:asciiTheme="minorEastAsia" w:hAnsiTheme="minorEastAsia" w:hint="eastAsia"/>
              </w:rPr>
              <w:t>No</w:t>
            </w:r>
            <w:r>
              <w:rPr>
                <w:rFonts w:asciiTheme="minorEastAsia" w:hAnsiTheme="minorEastAsia"/>
              </w:rPr>
              <w:t xml:space="preserve"> learing</w:t>
            </w:r>
          </w:p>
        </w:tc>
        <w:tc>
          <w:tcPr>
            <w:tcW w:w="2410" w:type="dxa"/>
          </w:tcPr>
          <w:p w14:paraId="0AB8B8BB" w14:textId="5AEC9CA1" w:rsidR="003A17BA" w:rsidRPr="003A17BA" w:rsidRDefault="003A17BA" w:rsidP="003A17BA">
            <w:pPr>
              <w:rPr>
                <w:rFonts w:asciiTheme="minorEastAsia" w:hAnsiTheme="minorEastAsia"/>
              </w:rPr>
            </w:pPr>
            <w:r>
              <w:rPr>
                <w:rFonts w:asciiTheme="minorEastAsia" w:hAnsiTheme="minorEastAsia" w:hint="eastAsia"/>
              </w:rPr>
              <w:t>向</w:t>
            </w:r>
            <w:r>
              <w:rPr>
                <w:rFonts w:asciiTheme="minorEastAsia" w:hAnsiTheme="minorEastAsia"/>
              </w:rPr>
              <w:t>网管发送</w:t>
            </w:r>
            <w:r>
              <w:rPr>
                <w:rFonts w:asciiTheme="minorEastAsia" w:hAnsiTheme="minorEastAsia" w:hint="eastAsia"/>
              </w:rPr>
              <w:t>Trap告警</w:t>
            </w:r>
            <w:r>
              <w:rPr>
                <w:rFonts w:asciiTheme="minorEastAsia" w:hAnsiTheme="minorEastAsia"/>
              </w:rPr>
              <w:t>，</w:t>
            </w:r>
            <w:r>
              <w:rPr>
                <w:rFonts w:asciiTheme="minorEastAsia" w:hAnsiTheme="minorEastAsia" w:hint="eastAsia"/>
              </w:rPr>
              <w:t>同时</w:t>
            </w:r>
            <w:r>
              <w:rPr>
                <w:rFonts w:asciiTheme="minorEastAsia" w:hAnsiTheme="minorEastAsia"/>
              </w:rPr>
              <w:t>禁止接口学习新MAC</w:t>
            </w:r>
          </w:p>
        </w:tc>
        <w:tc>
          <w:tcPr>
            <w:tcW w:w="4048" w:type="dxa"/>
          </w:tcPr>
          <w:p w14:paraId="7A194A3B" w14:textId="77777777" w:rsidR="003A17BA" w:rsidRDefault="003A17BA" w:rsidP="003A17BA">
            <w:pPr>
              <w:rPr>
                <w:rFonts w:asciiTheme="minorEastAsia" w:hAnsiTheme="minorEastAsia"/>
              </w:rPr>
            </w:pPr>
            <w:r>
              <w:rPr>
                <w:rFonts w:asciiTheme="minorEastAsia" w:hAnsiTheme="minorEastAsia" w:hint="eastAsia"/>
              </w:rPr>
              <w:t>当</w:t>
            </w:r>
            <w:r>
              <w:rPr>
                <w:rFonts w:asciiTheme="minorEastAsia" w:hAnsiTheme="minorEastAsia"/>
              </w:rPr>
              <w:t>用户需要接口在检测到环路后仍可以处理数据报文，但又要防止数据报文发送到错误的链路上。</w:t>
            </w:r>
          </w:p>
          <w:p w14:paraId="6B938BF0" w14:textId="238485F4" w:rsidR="003A17BA" w:rsidRPr="003A17BA" w:rsidRDefault="003A17BA" w:rsidP="003A17BA">
            <w:pPr>
              <w:rPr>
                <w:rFonts w:asciiTheme="minorEastAsia" w:hAnsiTheme="minorEastAsia"/>
              </w:rPr>
            </w:pPr>
            <w:r>
              <w:rPr>
                <w:rFonts w:asciiTheme="minorEastAsia" w:hAnsiTheme="minorEastAsia" w:hint="eastAsia"/>
              </w:rPr>
              <w:t>该</w:t>
            </w:r>
            <w:r>
              <w:rPr>
                <w:rFonts w:asciiTheme="minorEastAsia" w:hAnsiTheme="minorEastAsia"/>
              </w:rPr>
              <w:t>动作无法抑制网络风暴</w:t>
            </w:r>
          </w:p>
        </w:tc>
      </w:tr>
      <w:tr w:rsidR="003A17BA" w:rsidRPr="003A17BA" w14:paraId="60326ED7" w14:textId="77777777" w:rsidTr="003A17BA">
        <w:tc>
          <w:tcPr>
            <w:tcW w:w="1838" w:type="dxa"/>
          </w:tcPr>
          <w:p w14:paraId="65A2085F" w14:textId="19B02E22" w:rsidR="003A17BA" w:rsidRDefault="003A17BA" w:rsidP="003A17BA">
            <w:pPr>
              <w:rPr>
                <w:rFonts w:asciiTheme="minorEastAsia" w:hAnsiTheme="minorEastAsia"/>
              </w:rPr>
            </w:pPr>
            <w:r>
              <w:rPr>
                <w:rFonts w:asciiTheme="minorEastAsia" w:hAnsiTheme="minorEastAsia" w:hint="eastAsia"/>
              </w:rPr>
              <w:t>Qui</w:t>
            </w:r>
            <w:r>
              <w:rPr>
                <w:rFonts w:asciiTheme="minorEastAsia" w:hAnsiTheme="minorEastAsia"/>
              </w:rPr>
              <w:t>t</w:t>
            </w:r>
            <w:r>
              <w:rPr>
                <w:rFonts w:asciiTheme="minorEastAsia" w:hAnsiTheme="minorEastAsia" w:hint="eastAsia"/>
              </w:rPr>
              <w:t>vlan</w:t>
            </w:r>
          </w:p>
        </w:tc>
        <w:tc>
          <w:tcPr>
            <w:tcW w:w="2410" w:type="dxa"/>
          </w:tcPr>
          <w:p w14:paraId="14280B2B" w14:textId="17F37AA9" w:rsidR="003A17BA" w:rsidRPr="003A17BA" w:rsidRDefault="003A17BA" w:rsidP="003A17BA">
            <w:pPr>
              <w:rPr>
                <w:rFonts w:asciiTheme="minorEastAsia" w:hAnsiTheme="minorEastAsia"/>
              </w:rPr>
            </w:pPr>
            <w:r>
              <w:rPr>
                <w:rFonts w:asciiTheme="minorEastAsia" w:hAnsiTheme="minorEastAsia" w:hint="eastAsia"/>
              </w:rPr>
              <w:t>向</w:t>
            </w:r>
            <w:r>
              <w:rPr>
                <w:rFonts w:asciiTheme="minorEastAsia" w:hAnsiTheme="minorEastAsia"/>
              </w:rPr>
              <w:t>网管发送Trap告警，同时将接口退出出现环路的VLAN</w:t>
            </w:r>
          </w:p>
        </w:tc>
        <w:tc>
          <w:tcPr>
            <w:tcW w:w="4048" w:type="dxa"/>
          </w:tcPr>
          <w:p w14:paraId="0409BE72" w14:textId="77777777" w:rsidR="003A17BA" w:rsidRDefault="003A17BA" w:rsidP="003A17BA">
            <w:pPr>
              <w:rPr>
                <w:rFonts w:asciiTheme="minorEastAsia" w:hAnsiTheme="minorEastAsia"/>
              </w:rPr>
            </w:pPr>
            <w:r>
              <w:rPr>
                <w:rFonts w:asciiTheme="minorEastAsia" w:hAnsiTheme="minorEastAsia" w:hint="eastAsia"/>
              </w:rPr>
              <w:t>当</w:t>
            </w:r>
            <w:r>
              <w:rPr>
                <w:rFonts w:asciiTheme="minorEastAsia" w:hAnsiTheme="minorEastAsia"/>
              </w:rPr>
              <w:t>用户只希望解除VLAN内环路，不影响其他VLAN内的流量转发时。</w:t>
            </w:r>
          </w:p>
          <w:p w14:paraId="5F411E40" w14:textId="03DDE05A" w:rsidR="003A17BA" w:rsidRPr="003A17BA" w:rsidRDefault="003A17BA" w:rsidP="003A17BA">
            <w:pPr>
              <w:rPr>
                <w:rFonts w:asciiTheme="minorEastAsia" w:hAnsiTheme="minorEastAsia"/>
              </w:rPr>
            </w:pPr>
            <w:r>
              <w:rPr>
                <w:rFonts w:asciiTheme="minorEastAsia" w:hAnsiTheme="minorEastAsia" w:hint="eastAsia"/>
              </w:rPr>
              <w:t>该</w:t>
            </w:r>
            <w:r>
              <w:rPr>
                <w:rFonts w:asciiTheme="minorEastAsia" w:hAnsiTheme="minorEastAsia"/>
              </w:rPr>
              <w:t>动作可抑制网络风暴</w:t>
            </w:r>
          </w:p>
        </w:tc>
      </w:tr>
    </w:tbl>
    <w:p w14:paraId="58C48160" w14:textId="129F24BE" w:rsidR="00581993" w:rsidRPr="006B2C41" w:rsidRDefault="00581993" w:rsidP="003A17BA">
      <w:pPr>
        <w:ind w:firstLine="420"/>
        <w:rPr>
          <w:rFonts w:ascii="微软雅黑" w:eastAsia="微软雅黑" w:hAnsi="微软雅黑"/>
          <w:color w:val="E36C0A" w:themeColor="accent6" w:themeShade="BF"/>
        </w:rPr>
      </w:pPr>
      <w:r w:rsidRPr="006B2C41">
        <w:rPr>
          <w:rFonts w:ascii="微软雅黑" w:eastAsia="微软雅黑" w:hAnsi="微软雅黑" w:hint="eastAsia"/>
          <w:color w:val="E36C0A" w:themeColor="accent6" w:themeShade="BF"/>
        </w:rPr>
        <w:t>【暂</w:t>
      </w:r>
      <w:r w:rsidRPr="006B2C41">
        <w:rPr>
          <w:rFonts w:ascii="微软雅黑" w:eastAsia="微软雅黑" w:hAnsi="微软雅黑"/>
          <w:color w:val="E36C0A" w:themeColor="accent6" w:themeShade="BF"/>
        </w:rPr>
        <w:t>仅支持Shutdown</w:t>
      </w:r>
      <w:r w:rsidRPr="006B2C41">
        <w:rPr>
          <w:rFonts w:ascii="微软雅黑" w:eastAsia="微软雅黑" w:hAnsi="微软雅黑" w:hint="eastAsia"/>
          <w:color w:val="E36C0A" w:themeColor="accent6" w:themeShade="BF"/>
        </w:rPr>
        <w:t>】</w:t>
      </w:r>
    </w:p>
    <w:p w14:paraId="285FD21D" w14:textId="4123E197" w:rsidR="003A17BA" w:rsidRDefault="003A17BA" w:rsidP="003A17BA">
      <w:pPr>
        <w:ind w:firstLine="420"/>
        <w:rPr>
          <w:rFonts w:ascii="微软雅黑" w:eastAsia="微软雅黑" w:hAnsi="微软雅黑"/>
        </w:rPr>
      </w:pPr>
      <w:r w:rsidRPr="00EB64D6">
        <w:rPr>
          <w:rFonts w:ascii="微软雅黑" w:eastAsia="微软雅黑" w:hAnsi="微软雅黑" w:hint="eastAsia"/>
          <w:b/>
        </w:rPr>
        <w:t>受控</w:t>
      </w:r>
      <w:r w:rsidRPr="00EB64D6">
        <w:rPr>
          <w:rFonts w:ascii="微软雅黑" w:eastAsia="微软雅黑" w:hAnsi="微软雅黑"/>
          <w:b/>
        </w:rPr>
        <w:t>接口自动恢复</w:t>
      </w:r>
      <w:r w:rsidRPr="00EB64D6">
        <w:rPr>
          <w:rFonts w:ascii="微软雅黑" w:eastAsia="微软雅黑" w:hAnsi="微软雅黑" w:hint="eastAsia"/>
          <w:b/>
        </w:rPr>
        <w:t>：</w:t>
      </w:r>
      <w:r>
        <w:rPr>
          <w:rFonts w:ascii="微软雅黑" w:eastAsia="微软雅黑" w:hAnsi="微软雅黑"/>
        </w:rPr>
        <w:t>为及时在环路</w:t>
      </w:r>
      <w:r>
        <w:rPr>
          <w:rFonts w:ascii="微软雅黑" w:eastAsia="微软雅黑" w:hAnsi="微软雅黑" w:hint="eastAsia"/>
        </w:rPr>
        <w:t>消失</w:t>
      </w:r>
      <w:r>
        <w:rPr>
          <w:rFonts w:ascii="微软雅黑" w:eastAsia="微软雅黑" w:hAnsi="微软雅黑"/>
        </w:rPr>
        <w:t>后将受控接口恢复到正常状态，环路检测技术支持环路</w:t>
      </w:r>
      <w:r>
        <w:rPr>
          <w:rFonts w:ascii="微软雅黑" w:eastAsia="微软雅黑" w:hAnsi="微软雅黑" w:hint="eastAsia"/>
        </w:rPr>
        <w:t>状态</w:t>
      </w:r>
      <w:r>
        <w:rPr>
          <w:rFonts w:ascii="微软雅黑" w:eastAsia="微软雅黑" w:hAnsi="微软雅黑"/>
        </w:rPr>
        <w:t>自动恢复功能。系统在经过设置的</w:t>
      </w:r>
      <w:r>
        <w:rPr>
          <w:rFonts w:ascii="微软雅黑" w:eastAsia="微软雅黑" w:hAnsi="微软雅黑" w:hint="eastAsia"/>
        </w:rPr>
        <w:t>恢复</w:t>
      </w:r>
      <w:r>
        <w:rPr>
          <w:rFonts w:ascii="微软雅黑" w:eastAsia="微软雅黑" w:hAnsi="微软雅黑"/>
        </w:rPr>
        <w:t>时间后会尝试在下一个</w:t>
      </w:r>
      <w:r>
        <w:rPr>
          <w:rFonts w:ascii="微软雅黑" w:eastAsia="微软雅黑" w:hAnsi="微软雅黑" w:hint="eastAsia"/>
        </w:rPr>
        <w:t>恢复</w:t>
      </w:r>
      <w:r>
        <w:rPr>
          <w:rFonts w:ascii="微软雅黑" w:eastAsia="微软雅黑" w:hAnsi="微软雅黑"/>
        </w:rPr>
        <w:t>时间内恢复接口</w:t>
      </w:r>
      <w:r w:rsidR="006B2C41">
        <w:rPr>
          <w:rFonts w:ascii="微软雅黑" w:eastAsia="微软雅黑" w:hAnsi="微软雅黑" w:hint="eastAsia"/>
        </w:rPr>
        <w:t>（详见6.4 端口自动恢复）</w:t>
      </w:r>
      <w:r>
        <w:rPr>
          <w:rFonts w:ascii="微软雅黑" w:eastAsia="微软雅黑" w:hAnsi="微软雅黑"/>
        </w:rPr>
        <w:t>，</w:t>
      </w:r>
      <w:r w:rsidR="00EB64D6">
        <w:rPr>
          <w:rFonts w:ascii="微软雅黑" w:eastAsia="微软雅黑" w:hAnsi="微软雅黑" w:hint="eastAsia"/>
        </w:rPr>
        <w:t>若</w:t>
      </w:r>
      <w:r w:rsidR="00A4213F">
        <w:rPr>
          <w:rFonts w:ascii="微软雅黑" w:eastAsia="微软雅黑" w:hAnsi="微软雅黑"/>
        </w:rPr>
        <w:t>该</w:t>
      </w:r>
      <w:r w:rsidR="00A4213F">
        <w:rPr>
          <w:rFonts w:ascii="微软雅黑" w:eastAsia="微软雅黑" w:hAnsi="微软雅黑" w:hint="eastAsia"/>
        </w:rPr>
        <w:t>恢复</w:t>
      </w:r>
      <w:r w:rsidR="00EB64D6">
        <w:rPr>
          <w:rFonts w:ascii="微软雅黑" w:eastAsia="微软雅黑" w:hAnsi="微软雅黑"/>
        </w:rPr>
        <w:t>时间内没有收到</w:t>
      </w:r>
      <w:r w:rsidR="00EB64D6">
        <w:rPr>
          <w:rFonts w:ascii="微软雅黑" w:eastAsia="微软雅黑" w:hAnsi="微软雅黑" w:hint="eastAsia"/>
        </w:rPr>
        <w:t>受控接口</w:t>
      </w:r>
      <w:r w:rsidR="00EB64D6">
        <w:rPr>
          <w:rFonts w:ascii="微软雅黑" w:eastAsia="微软雅黑" w:hAnsi="微软雅黑"/>
        </w:rPr>
        <w:t>发出的检测报文，则认为受控接口下的环路已经消除，将恢复该接口为正常状态。</w:t>
      </w:r>
    </w:p>
    <w:p w14:paraId="26AB6EF7" w14:textId="005E6812" w:rsidR="00EB64D6" w:rsidRDefault="00EB64D6" w:rsidP="003A17BA">
      <w:pPr>
        <w:ind w:firstLine="420"/>
        <w:rPr>
          <w:rFonts w:ascii="微软雅黑" w:eastAsia="微软雅黑" w:hAnsi="微软雅黑"/>
        </w:rPr>
      </w:pPr>
      <w:r w:rsidRPr="00EB64D6">
        <w:rPr>
          <w:rFonts w:ascii="微软雅黑" w:eastAsia="微软雅黑" w:hAnsi="微软雅黑" w:hint="eastAsia"/>
          <w:color w:val="FF0000"/>
        </w:rPr>
        <w:t>注</w:t>
      </w:r>
      <w:r w:rsidRPr="00EB64D6">
        <w:rPr>
          <w:rFonts w:ascii="微软雅黑" w:eastAsia="微软雅黑" w:hAnsi="微软雅黑"/>
          <w:color w:val="FF0000"/>
        </w:rPr>
        <w:t>：</w:t>
      </w:r>
      <w:r>
        <w:rPr>
          <w:rFonts w:ascii="微软雅黑" w:eastAsia="微软雅黑" w:hAnsi="微软雅黑" w:hint="eastAsia"/>
        </w:rPr>
        <w:t>更改</w:t>
      </w:r>
      <w:r>
        <w:rPr>
          <w:rFonts w:ascii="微软雅黑" w:eastAsia="微软雅黑" w:hAnsi="微软雅黑"/>
        </w:rPr>
        <w:t>受控接口的处理动作，该接口将自动恢复为正常</w:t>
      </w:r>
      <w:r>
        <w:rPr>
          <w:rFonts w:ascii="微软雅黑" w:eastAsia="微软雅黑" w:hAnsi="微软雅黑" w:hint="eastAsia"/>
        </w:rPr>
        <w:t>状态</w:t>
      </w:r>
      <w:r>
        <w:rPr>
          <w:rFonts w:ascii="微软雅黑" w:eastAsia="微软雅黑" w:hAnsi="微软雅黑"/>
        </w:rPr>
        <w:t>，并根据更改后的配置重新进行环路检测及相应的处理。</w:t>
      </w:r>
    </w:p>
    <w:p w14:paraId="07454E88" w14:textId="77777777" w:rsidR="003A17BA" w:rsidRDefault="003A17BA" w:rsidP="003A17BA">
      <w:pPr>
        <w:rPr>
          <w:rFonts w:ascii="微软雅黑" w:eastAsia="微软雅黑" w:hAnsi="微软雅黑"/>
        </w:rPr>
      </w:pPr>
    </w:p>
    <w:p w14:paraId="08E25DB3" w14:textId="2E5EB87B" w:rsidR="003A17BA" w:rsidRDefault="005B624C" w:rsidP="003A17BA">
      <w:pPr>
        <w:rPr>
          <w:rFonts w:ascii="微软雅黑" w:eastAsia="微软雅黑" w:hAnsi="微软雅黑"/>
        </w:rPr>
      </w:pPr>
      <w:r>
        <w:rPr>
          <w:rFonts w:ascii="微软雅黑" w:eastAsia="微软雅黑" w:hAnsi="微软雅黑" w:hint="eastAsia"/>
        </w:rPr>
        <w:t>【配置参数】</w:t>
      </w:r>
    </w:p>
    <w:p w14:paraId="6FFE5FB5" w14:textId="0865AC53" w:rsidR="005C1071" w:rsidRDefault="005C1071" w:rsidP="003A17BA">
      <w:pPr>
        <w:rPr>
          <w:rFonts w:ascii="微软雅黑" w:eastAsia="微软雅黑" w:hAnsi="微软雅黑"/>
        </w:rPr>
      </w:pPr>
      <w:r>
        <w:rPr>
          <w:rFonts w:ascii="微软雅黑" w:eastAsia="微软雅黑" w:hAnsi="微软雅黑" w:hint="eastAsia"/>
        </w:rPr>
        <w:t>全局设置：</w:t>
      </w:r>
    </w:p>
    <w:p w14:paraId="3F90A433" w14:textId="459B1A4A" w:rsidR="005C1071" w:rsidRDefault="005C1071" w:rsidP="006478EB">
      <w:pPr>
        <w:pStyle w:val="af2"/>
        <w:numPr>
          <w:ilvl w:val="0"/>
          <w:numId w:val="588"/>
        </w:numPr>
        <w:ind w:firstLineChars="0"/>
        <w:rPr>
          <w:rFonts w:ascii="微软雅黑" w:eastAsia="微软雅黑" w:hAnsi="微软雅黑"/>
        </w:rPr>
      </w:pPr>
      <w:r>
        <w:rPr>
          <w:rFonts w:ascii="微软雅黑" w:eastAsia="微软雅黑" w:hAnsi="微软雅黑" w:hint="eastAsia"/>
        </w:rPr>
        <w:t>环路检测</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是否再设备上开启环路检测功能，默认关闭。开启后，需设置</w:t>
      </w:r>
      <w:r w:rsidR="00A23F2A">
        <w:rPr>
          <w:rFonts w:ascii="微软雅黑" w:eastAsia="微软雅黑" w:hAnsi="微软雅黑" w:hint="eastAsia"/>
        </w:rPr>
        <w:t>检测报文</w:t>
      </w:r>
      <w:r w:rsidR="00A23F2A">
        <w:rPr>
          <w:rFonts w:ascii="微软雅黑" w:eastAsia="微软雅黑" w:hAnsi="微软雅黑"/>
        </w:rPr>
        <w:t>的类型、</w:t>
      </w:r>
      <w:r>
        <w:rPr>
          <w:rFonts w:ascii="微软雅黑" w:eastAsia="微软雅黑" w:hAnsi="微软雅黑"/>
        </w:rPr>
        <w:t>环路检测时间间隔</w:t>
      </w:r>
      <w:r w:rsidR="00A57D65" w:rsidRPr="00A23F2A">
        <w:rPr>
          <w:rFonts w:ascii="微软雅黑" w:eastAsia="微软雅黑" w:hAnsi="微软雅黑" w:hint="eastAsia"/>
          <w:strike/>
          <w:color w:val="B2B2B2"/>
        </w:rPr>
        <w:t>和</w:t>
      </w:r>
      <w:r w:rsidR="00A57D65" w:rsidRPr="00A23F2A">
        <w:rPr>
          <w:rFonts w:ascii="微软雅黑" w:eastAsia="微软雅黑" w:hAnsi="微软雅黑"/>
          <w:strike/>
          <w:color w:val="B2B2B2"/>
        </w:rPr>
        <w:t>端口恢复时间</w:t>
      </w:r>
    </w:p>
    <w:p w14:paraId="6A4C7587" w14:textId="77ADA2DD" w:rsidR="00A23F2A" w:rsidRDefault="00A23F2A" w:rsidP="006478EB">
      <w:pPr>
        <w:pStyle w:val="af2"/>
        <w:numPr>
          <w:ilvl w:val="0"/>
          <w:numId w:val="588"/>
        </w:numPr>
        <w:ind w:firstLineChars="0"/>
        <w:rPr>
          <w:rFonts w:ascii="微软雅黑" w:eastAsia="微软雅黑" w:hAnsi="微软雅黑"/>
        </w:rPr>
      </w:pPr>
      <w:r>
        <w:rPr>
          <w:rFonts w:ascii="微软雅黑" w:eastAsia="微软雅黑" w:hAnsi="微软雅黑" w:hint="eastAsia"/>
        </w:rPr>
        <w:lastRenderedPageBreak/>
        <w:t>检测</w:t>
      </w:r>
      <w:r>
        <w:rPr>
          <w:rFonts w:ascii="微软雅黑" w:eastAsia="微软雅黑" w:hAnsi="微软雅黑"/>
        </w:rPr>
        <w:t>报文类型：【</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检测的报文协议号，</w:t>
      </w:r>
      <w:r>
        <w:rPr>
          <w:rFonts w:ascii="微软雅黑" w:eastAsia="微软雅黑" w:hAnsi="微软雅黑" w:hint="eastAsia"/>
        </w:rPr>
        <w:t>16进制格式</w:t>
      </w:r>
      <w:r>
        <w:rPr>
          <w:rFonts w:ascii="微软雅黑" w:eastAsia="微软雅黑" w:hAnsi="微软雅黑"/>
        </w:rPr>
        <w:t>输入</w:t>
      </w:r>
      <w:r w:rsidR="00DA6554">
        <w:rPr>
          <w:rFonts w:ascii="微软雅黑" w:eastAsia="微软雅黑" w:hAnsi="微软雅黑" w:hint="eastAsia"/>
        </w:rPr>
        <w:t>，</w:t>
      </w:r>
      <w:r w:rsidR="00DA6554">
        <w:rPr>
          <w:rFonts w:ascii="微软雅黑" w:eastAsia="微软雅黑" w:hAnsi="微软雅黑"/>
        </w:rPr>
        <w:t>取值范围为</w:t>
      </w:r>
      <w:r w:rsidR="00DA6554">
        <w:rPr>
          <w:rFonts w:ascii="微软雅黑" w:eastAsia="微软雅黑" w:hAnsi="微软雅黑" w:hint="eastAsia"/>
        </w:rPr>
        <w:t>0</w:t>
      </w:r>
      <w:r w:rsidR="00DA6554">
        <w:rPr>
          <w:rFonts w:ascii="微软雅黑" w:eastAsia="微软雅黑" w:hAnsi="微软雅黑"/>
        </w:rPr>
        <w:t>x0000-</w:t>
      </w:r>
      <w:r>
        <w:rPr>
          <w:rFonts w:ascii="微软雅黑" w:eastAsia="微软雅黑" w:hAnsi="微软雅黑" w:hint="eastAsia"/>
        </w:rPr>
        <w:t>0</w:t>
      </w:r>
      <w:r>
        <w:rPr>
          <w:rFonts w:ascii="微软雅黑" w:eastAsia="微软雅黑" w:hAnsi="微软雅黑"/>
        </w:rPr>
        <w:t>x</w:t>
      </w:r>
      <w:r w:rsidR="00DA6554">
        <w:rPr>
          <w:rFonts w:ascii="微软雅黑" w:eastAsia="微软雅黑" w:hAnsi="微软雅黑"/>
        </w:rPr>
        <w:t>FFFF</w:t>
      </w:r>
      <w:r>
        <w:rPr>
          <w:rFonts w:ascii="微软雅黑" w:eastAsia="微软雅黑" w:hAnsi="微软雅黑"/>
        </w:rPr>
        <w:t>（</w:t>
      </w:r>
      <w:r>
        <w:rPr>
          <w:rFonts w:ascii="微软雅黑" w:eastAsia="微软雅黑" w:hAnsi="微软雅黑" w:hint="eastAsia"/>
        </w:rPr>
        <w:t>不区分大小写</w:t>
      </w:r>
      <w:r>
        <w:rPr>
          <w:rFonts w:ascii="微软雅黑" w:eastAsia="微软雅黑" w:hAnsi="微软雅黑"/>
        </w:rPr>
        <w:t>，</w:t>
      </w:r>
      <w:r>
        <w:rPr>
          <w:rFonts w:ascii="微软雅黑" w:eastAsia="微软雅黑" w:hAnsi="微软雅黑" w:hint="eastAsia"/>
        </w:rPr>
        <w:t>系统会自动转为</w:t>
      </w:r>
      <w:r>
        <w:rPr>
          <w:rFonts w:ascii="微软雅黑" w:eastAsia="微软雅黑" w:hAnsi="微软雅黑"/>
        </w:rPr>
        <w:t>大写），默认</w:t>
      </w:r>
      <w:r>
        <w:rPr>
          <w:rFonts w:ascii="微软雅黑" w:eastAsia="微软雅黑" w:hAnsi="微软雅黑" w:hint="eastAsia"/>
        </w:rPr>
        <w:t>0</w:t>
      </w:r>
      <w:r>
        <w:rPr>
          <w:rFonts w:ascii="微软雅黑" w:eastAsia="微软雅黑" w:hAnsi="微软雅黑"/>
        </w:rPr>
        <w:t>x8999</w:t>
      </w:r>
    </w:p>
    <w:p w14:paraId="1C86E288" w14:textId="5D6206FB" w:rsidR="00D026B1" w:rsidRDefault="00D026B1" w:rsidP="00D026B1">
      <w:pPr>
        <w:pStyle w:val="af2"/>
        <w:ind w:left="839" w:firstLineChars="0" w:firstLine="0"/>
        <w:rPr>
          <w:rFonts w:ascii="微软雅黑" w:eastAsia="微软雅黑" w:hAnsi="微软雅黑"/>
        </w:rPr>
      </w:pPr>
      <w:r w:rsidRPr="00D026B1">
        <w:rPr>
          <w:rFonts w:ascii="微软雅黑" w:eastAsia="微软雅黑" w:hAnsi="微软雅黑" w:hint="eastAsia"/>
          <w:color w:val="FF0000"/>
        </w:rPr>
        <w:t>注</w:t>
      </w:r>
      <w:r w:rsidRPr="00D026B1">
        <w:rPr>
          <w:rFonts w:ascii="微软雅黑" w:eastAsia="微软雅黑" w:hAnsi="微软雅黑"/>
          <w:color w:val="FF0000"/>
        </w:rPr>
        <w:t>：</w:t>
      </w:r>
      <w:r w:rsidRPr="00D026B1">
        <w:rPr>
          <w:rFonts w:ascii="微软雅黑" w:eastAsia="微软雅黑" w:hAnsi="微软雅黑" w:hint="eastAsia"/>
        </w:rPr>
        <w:t>0x0000-0x05fff</w:t>
      </w:r>
      <w:r>
        <w:rPr>
          <w:rFonts w:ascii="微软雅黑" w:eastAsia="微软雅黑" w:hAnsi="微软雅黑" w:hint="eastAsia"/>
        </w:rPr>
        <w:t>，</w:t>
      </w:r>
      <w:r w:rsidRPr="00D026B1">
        <w:rPr>
          <w:rFonts w:ascii="微软雅黑" w:eastAsia="微软雅黑" w:hAnsi="微软雅黑" w:hint="eastAsia"/>
        </w:rPr>
        <w:t>0x0600-0x0601</w:t>
      </w:r>
      <w:r>
        <w:rPr>
          <w:rFonts w:ascii="微软雅黑" w:eastAsia="微软雅黑" w:hAnsi="微软雅黑" w:hint="eastAsia"/>
        </w:rPr>
        <w:t>，</w:t>
      </w:r>
      <w:r w:rsidRPr="00D026B1">
        <w:rPr>
          <w:rFonts w:ascii="微软雅黑" w:eastAsia="微软雅黑" w:hAnsi="微软雅黑" w:hint="eastAsia"/>
        </w:rPr>
        <w:t>0x0800-0x0806</w:t>
      </w:r>
      <w:r>
        <w:rPr>
          <w:rFonts w:ascii="微软雅黑" w:eastAsia="微软雅黑" w:hAnsi="微软雅黑" w:hint="eastAsia"/>
        </w:rPr>
        <w:t>，</w:t>
      </w:r>
      <w:r w:rsidRPr="00D026B1">
        <w:rPr>
          <w:rFonts w:ascii="微软雅黑" w:eastAsia="微软雅黑" w:hAnsi="微软雅黑" w:hint="eastAsia"/>
        </w:rPr>
        <w:t>0x0808</w:t>
      </w:r>
      <w:r>
        <w:rPr>
          <w:rFonts w:ascii="微软雅黑" w:eastAsia="微软雅黑" w:hAnsi="微软雅黑" w:hint="eastAsia"/>
        </w:rPr>
        <w:t>，</w:t>
      </w:r>
      <w:r w:rsidRPr="00D026B1">
        <w:rPr>
          <w:rFonts w:ascii="微软雅黑" w:eastAsia="微软雅黑" w:hAnsi="微软雅黑" w:hint="eastAsia"/>
        </w:rPr>
        <w:t>0x6559</w:t>
      </w:r>
      <w:r>
        <w:rPr>
          <w:rFonts w:ascii="微软雅黑" w:eastAsia="微软雅黑" w:hAnsi="微软雅黑" w:hint="eastAsia"/>
        </w:rPr>
        <w:t>，</w:t>
      </w:r>
      <w:r w:rsidRPr="00D026B1">
        <w:rPr>
          <w:rFonts w:ascii="微软雅黑" w:eastAsia="微软雅黑" w:hAnsi="微软雅黑" w:hint="eastAsia"/>
        </w:rPr>
        <w:t>0x8035，0x8037</w:t>
      </w:r>
      <w:r>
        <w:rPr>
          <w:rFonts w:ascii="微软雅黑" w:eastAsia="微软雅黑" w:hAnsi="微软雅黑" w:hint="eastAsia"/>
        </w:rPr>
        <w:t>，</w:t>
      </w:r>
      <w:r w:rsidRPr="00D026B1">
        <w:rPr>
          <w:rFonts w:ascii="微软雅黑" w:eastAsia="微软雅黑" w:hAnsi="微软雅黑" w:hint="eastAsia"/>
        </w:rPr>
        <w:t>0x809B</w:t>
      </w:r>
      <w:r>
        <w:rPr>
          <w:rFonts w:ascii="微软雅黑" w:eastAsia="微软雅黑" w:hAnsi="微软雅黑" w:hint="eastAsia"/>
        </w:rPr>
        <w:t>，</w:t>
      </w:r>
      <w:r w:rsidRPr="00D026B1">
        <w:rPr>
          <w:rFonts w:ascii="微软雅黑" w:eastAsia="微软雅黑" w:hAnsi="微软雅黑" w:hint="eastAsia"/>
        </w:rPr>
        <w:t>0x80D5，</w:t>
      </w:r>
      <w:r>
        <w:rPr>
          <w:rFonts w:ascii="微软雅黑" w:eastAsia="微软雅黑" w:hAnsi="微软雅黑" w:hint="eastAsia"/>
        </w:rPr>
        <w:t>0x 80F</w:t>
      </w:r>
      <w:r w:rsidRPr="00D026B1">
        <w:rPr>
          <w:rFonts w:ascii="微软雅黑" w:eastAsia="微软雅黑" w:hAnsi="微软雅黑" w:hint="eastAsia"/>
        </w:rPr>
        <w:t>3，0x8100，0x8137，0x 814C， 0x86DD， 0x880B， 0x 880C， 0x8847， 0x8848， 0x8863， 0x8864， 0x88BB， 0x88CC，0x8E88，0x9000，0x9100，0x9200</w:t>
      </w:r>
      <w:r>
        <w:rPr>
          <w:rFonts w:ascii="微软雅黑" w:eastAsia="微软雅黑" w:hAnsi="微软雅黑" w:hint="eastAsia"/>
        </w:rPr>
        <w:t>这些</w:t>
      </w:r>
      <w:r>
        <w:rPr>
          <w:rFonts w:ascii="微软雅黑" w:eastAsia="微软雅黑" w:hAnsi="微软雅黑"/>
        </w:rPr>
        <w:t>不能输入，以底层返回</w:t>
      </w:r>
      <w:r>
        <w:rPr>
          <w:rFonts w:ascii="微软雅黑" w:eastAsia="微软雅黑" w:hAnsi="微软雅黑" w:hint="eastAsia"/>
        </w:rPr>
        <w:t>报错</w:t>
      </w:r>
      <w:r>
        <w:rPr>
          <w:rFonts w:ascii="微软雅黑" w:eastAsia="微软雅黑" w:hAnsi="微软雅黑"/>
        </w:rPr>
        <w:t>形式提示</w:t>
      </w:r>
    </w:p>
    <w:p w14:paraId="5809DE1A" w14:textId="6F2D298B" w:rsidR="005C1071" w:rsidRDefault="005C1071" w:rsidP="006478EB">
      <w:pPr>
        <w:pStyle w:val="af2"/>
        <w:numPr>
          <w:ilvl w:val="0"/>
          <w:numId w:val="588"/>
        </w:numPr>
        <w:ind w:firstLineChars="0"/>
        <w:rPr>
          <w:rFonts w:ascii="微软雅黑" w:eastAsia="微软雅黑" w:hAnsi="微软雅黑"/>
        </w:rPr>
      </w:pPr>
      <w:r>
        <w:rPr>
          <w:rFonts w:ascii="微软雅黑" w:eastAsia="微软雅黑" w:hAnsi="微软雅黑" w:hint="eastAsia"/>
        </w:rPr>
        <w:t>环路检测时间间隔</w:t>
      </w:r>
      <w:r>
        <w:rPr>
          <w:rFonts w:ascii="微软雅黑" w:eastAsia="微软雅黑" w:hAnsi="微软雅黑"/>
        </w:rPr>
        <w:t xml:space="preserve"> (</w:t>
      </w:r>
      <w:r>
        <w:rPr>
          <w:rFonts w:ascii="微软雅黑" w:eastAsia="微软雅黑" w:hAnsi="微软雅黑" w:hint="eastAsia"/>
        </w:rPr>
        <w:t>秒</w:t>
      </w:r>
      <w:r>
        <w:rPr>
          <w:rFonts w:ascii="微软雅黑" w:eastAsia="微软雅黑" w:hAnsi="微软雅黑"/>
        </w:rPr>
        <w:t>)</w:t>
      </w:r>
      <w:r>
        <w:rPr>
          <w:rFonts w:ascii="微软雅黑" w:eastAsia="微软雅黑" w:hAnsi="微软雅黑" w:hint="eastAsia"/>
        </w:rPr>
        <w:t>：</w:t>
      </w:r>
      <w:r w:rsidR="00776990">
        <w:rPr>
          <w:rFonts w:ascii="微软雅黑" w:eastAsia="微软雅黑" w:hAnsi="微软雅黑" w:hint="eastAsia"/>
        </w:rPr>
        <w:t>【text文本框】</w:t>
      </w:r>
      <w:r w:rsidR="007771B0">
        <w:rPr>
          <w:rFonts w:ascii="微软雅黑" w:eastAsia="微软雅黑" w:hAnsi="微软雅黑" w:hint="eastAsia"/>
        </w:rPr>
        <w:t>设置</w:t>
      </w:r>
      <w:r w:rsidR="007771B0">
        <w:rPr>
          <w:rFonts w:ascii="微软雅黑" w:eastAsia="微软雅黑" w:hAnsi="微软雅黑"/>
        </w:rPr>
        <w:t>环路检测发送</w:t>
      </w:r>
      <w:r w:rsidR="007771B0">
        <w:rPr>
          <w:rFonts w:ascii="微软雅黑" w:eastAsia="微软雅黑" w:hAnsi="微软雅黑" w:hint="eastAsia"/>
        </w:rPr>
        <w:t>检测报文</w:t>
      </w:r>
      <w:r w:rsidR="007771B0">
        <w:rPr>
          <w:rFonts w:ascii="微软雅黑" w:eastAsia="微软雅黑" w:hAnsi="微软雅黑"/>
        </w:rPr>
        <w:t>的时间间隔，取值范围为</w:t>
      </w:r>
      <w:r w:rsidR="007771B0">
        <w:rPr>
          <w:rFonts w:ascii="微软雅黑" w:eastAsia="微软雅黑" w:hAnsi="微软雅黑" w:hint="eastAsia"/>
        </w:rPr>
        <w:t>1</w:t>
      </w:r>
      <w:r w:rsidR="007771B0">
        <w:rPr>
          <w:rFonts w:ascii="微软雅黑" w:eastAsia="微软雅黑" w:hAnsi="微软雅黑"/>
        </w:rPr>
        <w:t>-1000</w:t>
      </w:r>
      <w:r w:rsidR="007771B0">
        <w:rPr>
          <w:rFonts w:ascii="微软雅黑" w:eastAsia="微软雅黑" w:hAnsi="微软雅黑" w:hint="eastAsia"/>
        </w:rPr>
        <w:t>，</w:t>
      </w:r>
      <w:r w:rsidR="007771B0">
        <w:rPr>
          <w:rFonts w:ascii="微软雅黑" w:eastAsia="微软雅黑" w:hAnsi="微软雅黑"/>
        </w:rPr>
        <w:t>默认</w:t>
      </w:r>
      <w:r w:rsidR="007771B0">
        <w:rPr>
          <w:rFonts w:ascii="微软雅黑" w:eastAsia="微软雅黑" w:hAnsi="微软雅黑" w:hint="eastAsia"/>
        </w:rPr>
        <w:t>30秒</w:t>
      </w:r>
    </w:p>
    <w:p w14:paraId="6666F979" w14:textId="2600702E" w:rsidR="00D622FB" w:rsidRPr="00581993" w:rsidRDefault="00D622FB" w:rsidP="006478EB">
      <w:pPr>
        <w:pStyle w:val="af2"/>
        <w:numPr>
          <w:ilvl w:val="0"/>
          <w:numId w:val="588"/>
        </w:numPr>
        <w:ind w:firstLineChars="0"/>
        <w:rPr>
          <w:rFonts w:ascii="微软雅黑" w:eastAsia="微软雅黑" w:hAnsi="微软雅黑"/>
          <w:strike/>
          <w:color w:val="B2B2B2"/>
        </w:rPr>
      </w:pPr>
      <w:r w:rsidRPr="00581993">
        <w:rPr>
          <w:rFonts w:ascii="微软雅黑" w:eastAsia="微软雅黑" w:hAnsi="微软雅黑" w:hint="eastAsia"/>
          <w:strike/>
          <w:color w:val="B2B2B2"/>
        </w:rPr>
        <w:t>端口</w:t>
      </w:r>
      <w:r w:rsidR="00776990" w:rsidRPr="00581993">
        <w:rPr>
          <w:rFonts w:ascii="微软雅黑" w:eastAsia="微软雅黑" w:hAnsi="微软雅黑" w:hint="eastAsia"/>
          <w:strike/>
          <w:color w:val="B2B2B2"/>
        </w:rPr>
        <w:t>恢复时间 (秒)</w:t>
      </w:r>
      <w:r w:rsidR="00776990" w:rsidRPr="00581993">
        <w:rPr>
          <w:rFonts w:ascii="微软雅黑" w:eastAsia="微软雅黑" w:hAnsi="微软雅黑"/>
          <w:strike/>
          <w:color w:val="B2B2B2"/>
        </w:rPr>
        <w:t>：【</w:t>
      </w:r>
      <w:r w:rsidR="00776990" w:rsidRPr="00581993">
        <w:rPr>
          <w:rFonts w:ascii="微软雅黑" w:eastAsia="微软雅黑" w:hAnsi="微软雅黑" w:hint="eastAsia"/>
          <w:strike/>
          <w:color w:val="B2B2B2"/>
        </w:rPr>
        <w:t>text文本框</w:t>
      </w:r>
      <w:r w:rsidR="00776990" w:rsidRPr="00581993">
        <w:rPr>
          <w:rFonts w:ascii="微软雅黑" w:eastAsia="微软雅黑" w:hAnsi="微软雅黑"/>
          <w:strike/>
          <w:color w:val="B2B2B2"/>
        </w:rPr>
        <w:t>】</w:t>
      </w:r>
      <w:r w:rsidR="00776990" w:rsidRPr="00581993">
        <w:rPr>
          <w:rFonts w:ascii="微软雅黑" w:eastAsia="微软雅黑" w:hAnsi="微软雅黑" w:hint="eastAsia"/>
          <w:strike/>
          <w:color w:val="B2B2B2"/>
        </w:rPr>
        <w:t>设置</w:t>
      </w:r>
      <w:r w:rsidR="00776990" w:rsidRPr="00581993">
        <w:rPr>
          <w:rFonts w:ascii="微软雅黑" w:eastAsia="微软雅黑" w:hAnsi="微软雅黑"/>
          <w:strike/>
          <w:color w:val="B2B2B2"/>
        </w:rPr>
        <w:t>当接口被Trap、</w:t>
      </w:r>
      <w:r w:rsidR="00776990" w:rsidRPr="00581993">
        <w:rPr>
          <w:rFonts w:ascii="微软雅黑" w:eastAsia="微软雅黑" w:hAnsi="微软雅黑" w:hint="eastAsia"/>
          <w:strike/>
          <w:color w:val="B2B2B2"/>
        </w:rPr>
        <w:t>Block</w:t>
      </w:r>
      <w:r w:rsidR="00776990" w:rsidRPr="00581993">
        <w:rPr>
          <w:rFonts w:ascii="微软雅黑" w:eastAsia="微软雅黑" w:hAnsi="微软雅黑"/>
          <w:strike/>
          <w:color w:val="B2B2B2"/>
        </w:rPr>
        <w:t>、</w:t>
      </w:r>
      <w:r w:rsidR="00776990" w:rsidRPr="00581993">
        <w:rPr>
          <w:rFonts w:ascii="微软雅黑" w:eastAsia="微软雅黑" w:hAnsi="微软雅黑" w:hint="eastAsia"/>
          <w:strike/>
          <w:color w:val="B2B2B2"/>
        </w:rPr>
        <w:t>No</w:t>
      </w:r>
      <w:r w:rsidR="00776990" w:rsidRPr="00581993">
        <w:rPr>
          <w:rFonts w:ascii="微软雅黑" w:eastAsia="微软雅黑" w:hAnsi="微软雅黑"/>
          <w:strike/>
          <w:color w:val="B2B2B2"/>
        </w:rPr>
        <w:t xml:space="preserve"> learning</w:t>
      </w:r>
      <w:r w:rsidR="00776990" w:rsidRPr="00581993">
        <w:rPr>
          <w:rFonts w:ascii="微软雅黑" w:eastAsia="微软雅黑" w:hAnsi="微软雅黑" w:hint="eastAsia"/>
          <w:strike/>
          <w:color w:val="B2B2B2"/>
        </w:rPr>
        <w:t>或Quitvlan</w:t>
      </w:r>
      <w:r w:rsidR="00776990" w:rsidRPr="00581993">
        <w:rPr>
          <w:rFonts w:ascii="微软雅黑" w:eastAsia="微软雅黑" w:hAnsi="微软雅黑"/>
          <w:strike/>
          <w:color w:val="B2B2B2"/>
        </w:rPr>
        <w:t>时的自动恢复</w:t>
      </w:r>
      <w:r w:rsidR="00776990" w:rsidRPr="00581993">
        <w:rPr>
          <w:rFonts w:ascii="微软雅黑" w:eastAsia="微软雅黑" w:hAnsi="微软雅黑" w:hint="eastAsia"/>
          <w:strike/>
          <w:color w:val="B2B2B2"/>
        </w:rPr>
        <w:t>时间</w:t>
      </w:r>
      <w:r w:rsidR="00776990" w:rsidRPr="00581993">
        <w:rPr>
          <w:rFonts w:ascii="微软雅黑" w:eastAsia="微软雅黑" w:hAnsi="微软雅黑"/>
          <w:strike/>
          <w:color w:val="B2B2B2"/>
        </w:rPr>
        <w:t>，取值范围为</w:t>
      </w:r>
      <w:r w:rsidR="00776990" w:rsidRPr="00581993">
        <w:rPr>
          <w:rFonts w:ascii="微软雅黑" w:eastAsia="微软雅黑" w:hAnsi="微软雅黑" w:hint="eastAsia"/>
          <w:strike/>
          <w:color w:val="B2B2B2"/>
        </w:rPr>
        <w:t>1</w:t>
      </w:r>
      <w:r w:rsidR="00776990" w:rsidRPr="00581993">
        <w:rPr>
          <w:rFonts w:ascii="微软雅黑" w:eastAsia="微软雅黑" w:hAnsi="微软雅黑"/>
          <w:strike/>
          <w:color w:val="B2B2B2"/>
        </w:rPr>
        <w:t>-1000</w:t>
      </w:r>
      <w:r w:rsidR="00776990" w:rsidRPr="00581993">
        <w:rPr>
          <w:rFonts w:ascii="微软雅黑" w:eastAsia="微软雅黑" w:hAnsi="微软雅黑" w:hint="eastAsia"/>
          <w:strike/>
          <w:color w:val="B2B2B2"/>
        </w:rPr>
        <w:t>，</w:t>
      </w:r>
      <w:r w:rsidR="00776990" w:rsidRPr="00581993">
        <w:rPr>
          <w:rFonts w:ascii="微软雅黑" w:eastAsia="微软雅黑" w:hAnsi="微软雅黑"/>
          <w:strike/>
          <w:color w:val="B2B2B2"/>
        </w:rPr>
        <w:t>默认</w:t>
      </w:r>
      <w:r w:rsidR="00776990" w:rsidRPr="00581993">
        <w:rPr>
          <w:rFonts w:ascii="微软雅黑" w:eastAsia="微软雅黑" w:hAnsi="微软雅黑" w:hint="eastAsia"/>
          <w:strike/>
          <w:color w:val="B2B2B2"/>
        </w:rPr>
        <w:t>90秒</w:t>
      </w:r>
      <w:r w:rsidR="00776990" w:rsidRPr="00581993">
        <w:rPr>
          <w:rFonts w:ascii="微软雅黑" w:eastAsia="微软雅黑" w:hAnsi="微软雅黑"/>
          <w:strike/>
          <w:color w:val="B2B2B2"/>
        </w:rPr>
        <w:t>。一般建议</w:t>
      </w:r>
      <w:r w:rsidR="00F42D67" w:rsidRPr="00581993">
        <w:rPr>
          <w:rFonts w:ascii="微软雅黑" w:eastAsia="微软雅黑" w:hAnsi="微软雅黑" w:hint="eastAsia"/>
          <w:strike/>
          <w:color w:val="B2B2B2"/>
        </w:rPr>
        <w:t>至少</w:t>
      </w:r>
      <w:r w:rsidR="00776990" w:rsidRPr="00581993">
        <w:rPr>
          <w:rFonts w:ascii="微软雅黑" w:eastAsia="微软雅黑" w:hAnsi="微软雅黑"/>
          <w:strike/>
          <w:color w:val="B2B2B2"/>
        </w:rPr>
        <w:t>为环路检测时间间隔的</w:t>
      </w:r>
      <w:r w:rsidR="00776990" w:rsidRPr="00581993">
        <w:rPr>
          <w:rFonts w:ascii="微软雅黑" w:eastAsia="微软雅黑" w:hAnsi="微软雅黑" w:hint="eastAsia"/>
          <w:strike/>
          <w:color w:val="B2B2B2"/>
        </w:rPr>
        <w:t>3倍</w:t>
      </w:r>
      <w:r w:rsidR="00776990" w:rsidRPr="00581993">
        <w:rPr>
          <w:rFonts w:ascii="微软雅黑" w:eastAsia="微软雅黑" w:hAnsi="微软雅黑"/>
          <w:strike/>
          <w:color w:val="B2B2B2"/>
        </w:rPr>
        <w:t>，若检测时间</w:t>
      </w:r>
      <w:r w:rsidR="00F42D67" w:rsidRPr="00581993">
        <w:rPr>
          <w:rFonts w:ascii="微软雅黑" w:eastAsia="微软雅黑" w:hAnsi="微软雅黑" w:hint="eastAsia"/>
          <w:strike/>
          <w:color w:val="B2B2B2"/>
        </w:rPr>
        <w:t>非常小</w:t>
      </w:r>
      <w:r w:rsidR="00776990" w:rsidRPr="00581993">
        <w:rPr>
          <w:rFonts w:ascii="微软雅黑" w:eastAsia="微软雅黑" w:hAnsi="微软雅黑"/>
          <w:strike/>
          <w:color w:val="B2B2B2"/>
        </w:rPr>
        <w:t>，则建议</w:t>
      </w:r>
      <w:r w:rsidR="00776990" w:rsidRPr="00581993">
        <w:rPr>
          <w:rFonts w:ascii="微软雅黑" w:eastAsia="微软雅黑" w:hAnsi="微软雅黑" w:hint="eastAsia"/>
          <w:strike/>
          <w:color w:val="B2B2B2"/>
        </w:rPr>
        <w:t>在此基础上</w:t>
      </w:r>
      <w:r w:rsidR="000B0399" w:rsidRPr="00581993">
        <w:rPr>
          <w:rFonts w:ascii="微软雅黑" w:eastAsia="微软雅黑" w:hAnsi="微软雅黑" w:hint="eastAsia"/>
          <w:strike/>
          <w:color w:val="B2B2B2"/>
        </w:rPr>
        <w:t>至少</w:t>
      </w:r>
      <w:r w:rsidR="00776990" w:rsidRPr="00581993">
        <w:rPr>
          <w:rFonts w:ascii="微软雅黑" w:eastAsia="微软雅黑" w:hAnsi="微软雅黑" w:hint="eastAsia"/>
          <w:strike/>
          <w:color w:val="B2B2B2"/>
        </w:rPr>
        <w:t>再增加10秒</w:t>
      </w:r>
      <w:r w:rsidR="00F42D67" w:rsidRPr="00581993">
        <w:rPr>
          <w:rFonts w:ascii="微软雅黑" w:eastAsia="微软雅黑" w:hAnsi="微软雅黑" w:hint="eastAsia"/>
          <w:strike/>
          <w:color w:val="B2B2B2"/>
        </w:rPr>
        <w:t>作为</w:t>
      </w:r>
      <w:r w:rsidR="00776990" w:rsidRPr="00581993">
        <w:rPr>
          <w:rFonts w:ascii="微软雅黑" w:eastAsia="微软雅黑" w:hAnsi="微软雅黑"/>
          <w:strike/>
          <w:color w:val="B2B2B2"/>
        </w:rPr>
        <w:t>恢复时间</w:t>
      </w:r>
    </w:p>
    <w:p w14:paraId="2AF80D46" w14:textId="77777777" w:rsidR="005C1071" w:rsidRDefault="005C1071" w:rsidP="003A17BA">
      <w:pPr>
        <w:rPr>
          <w:rFonts w:ascii="微软雅黑" w:eastAsia="微软雅黑" w:hAnsi="微软雅黑"/>
        </w:rPr>
      </w:pPr>
    </w:p>
    <w:p w14:paraId="4A34E783" w14:textId="76795683" w:rsidR="009623AF" w:rsidRDefault="009623AF" w:rsidP="003A17BA">
      <w:pPr>
        <w:rPr>
          <w:rFonts w:ascii="微软雅黑" w:eastAsia="微软雅黑" w:hAnsi="微软雅黑"/>
        </w:rPr>
      </w:pPr>
      <w:r>
        <w:rPr>
          <w:rFonts w:ascii="微软雅黑" w:eastAsia="微软雅黑" w:hAnsi="微软雅黑" w:hint="eastAsia"/>
        </w:rPr>
        <w:t>端口设置</w:t>
      </w:r>
      <w:r>
        <w:rPr>
          <w:rFonts w:ascii="微软雅黑" w:eastAsia="微软雅黑" w:hAnsi="微软雅黑"/>
        </w:rPr>
        <w:t>：</w:t>
      </w:r>
    </w:p>
    <w:p w14:paraId="02D81F54" w14:textId="77EDEE38" w:rsidR="005B624C" w:rsidRDefault="005B624C" w:rsidP="006478EB">
      <w:pPr>
        <w:pStyle w:val="af2"/>
        <w:numPr>
          <w:ilvl w:val="0"/>
          <w:numId w:val="587"/>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交换机端口，</w:t>
      </w:r>
      <w:r>
        <w:rPr>
          <w:rFonts w:ascii="微软雅黑" w:eastAsia="微软雅黑" w:hAnsi="微软雅黑" w:hint="eastAsia"/>
        </w:rPr>
        <w:t>包括</w:t>
      </w:r>
      <w:r>
        <w:rPr>
          <w:rFonts w:ascii="微软雅黑" w:eastAsia="微软雅黑" w:hAnsi="微软雅黑"/>
        </w:rPr>
        <w:t>电口、光口和聚合接口</w:t>
      </w:r>
      <w:r>
        <w:rPr>
          <w:rFonts w:ascii="微软雅黑" w:eastAsia="微软雅黑" w:hAnsi="微软雅黑" w:hint="eastAsia"/>
        </w:rPr>
        <w:t>。</w:t>
      </w:r>
      <w:r>
        <w:rPr>
          <w:rFonts w:ascii="微软雅黑" w:eastAsia="微软雅黑" w:hAnsi="微软雅黑"/>
        </w:rPr>
        <w:t>可多选</w:t>
      </w:r>
    </w:p>
    <w:p w14:paraId="5AE7E17E" w14:textId="56E20D8D" w:rsidR="006B2C41" w:rsidRPr="006B2C41" w:rsidRDefault="007771B0" w:rsidP="006478EB">
      <w:pPr>
        <w:pStyle w:val="af2"/>
        <w:numPr>
          <w:ilvl w:val="0"/>
          <w:numId w:val="587"/>
        </w:numPr>
        <w:ind w:firstLineChars="0"/>
        <w:rPr>
          <w:rFonts w:ascii="微软雅黑" w:eastAsia="微软雅黑" w:hAnsi="微软雅黑"/>
        </w:rPr>
      </w:pPr>
      <w:r w:rsidRPr="006B2C41">
        <w:rPr>
          <w:rFonts w:ascii="微软雅黑" w:eastAsia="微软雅黑" w:hAnsi="微软雅黑" w:hint="eastAsia"/>
        </w:rPr>
        <w:t>环路检测</w:t>
      </w:r>
      <w:r w:rsidRPr="006B2C41">
        <w:rPr>
          <w:rFonts w:ascii="微软雅黑" w:eastAsia="微软雅黑" w:hAnsi="微软雅黑"/>
        </w:rPr>
        <w:t>：【</w:t>
      </w:r>
      <w:r w:rsidRPr="006B2C41">
        <w:rPr>
          <w:rFonts w:ascii="微软雅黑" w:eastAsia="微软雅黑" w:hAnsi="微软雅黑" w:hint="eastAsia"/>
        </w:rPr>
        <w:t>开关</w:t>
      </w:r>
      <w:r w:rsidRPr="006B2C41">
        <w:rPr>
          <w:rFonts w:ascii="微软雅黑" w:eastAsia="微软雅黑" w:hAnsi="微软雅黑"/>
        </w:rPr>
        <w:t>】</w:t>
      </w:r>
      <w:r w:rsidRPr="006B2C41">
        <w:rPr>
          <w:rFonts w:ascii="微软雅黑" w:eastAsia="微软雅黑" w:hAnsi="微软雅黑" w:hint="eastAsia"/>
        </w:rPr>
        <w:t>设置</w:t>
      </w:r>
      <w:r w:rsidRPr="006B2C41">
        <w:rPr>
          <w:rFonts w:ascii="微软雅黑" w:eastAsia="微软雅黑" w:hAnsi="微软雅黑"/>
        </w:rPr>
        <w:t>是否</w:t>
      </w:r>
      <w:r w:rsidRPr="006B2C41">
        <w:rPr>
          <w:rFonts w:ascii="微软雅黑" w:eastAsia="微软雅黑" w:hAnsi="微软雅黑" w:hint="eastAsia"/>
        </w:rPr>
        <w:t>在接口</w:t>
      </w:r>
      <w:r w:rsidRPr="006B2C41">
        <w:rPr>
          <w:rFonts w:ascii="微软雅黑" w:eastAsia="微软雅黑" w:hAnsi="微软雅黑"/>
        </w:rPr>
        <w:t>上开启环路检测，默认关闭</w:t>
      </w:r>
      <w:r w:rsidRPr="006B2C41">
        <w:rPr>
          <w:rFonts w:ascii="微软雅黑" w:eastAsia="微软雅黑" w:hAnsi="微软雅黑" w:hint="eastAsia"/>
        </w:rPr>
        <w:t>。</w:t>
      </w:r>
      <w:r w:rsidR="00581993" w:rsidRPr="006B2C41">
        <w:rPr>
          <w:rFonts w:ascii="微软雅黑" w:eastAsia="微软雅黑" w:hAnsi="微软雅黑" w:hint="eastAsia"/>
        </w:rPr>
        <w:t>开启后</w:t>
      </w:r>
      <w:r w:rsidR="00581993" w:rsidRPr="006B2C41">
        <w:rPr>
          <w:rFonts w:ascii="微软雅黑" w:eastAsia="微软雅黑" w:hAnsi="微软雅黑"/>
        </w:rPr>
        <w:t>，</w:t>
      </w:r>
      <w:r w:rsidR="006B2C41" w:rsidRPr="006B2C41">
        <w:rPr>
          <w:rFonts w:ascii="微软雅黑" w:eastAsia="微软雅黑" w:hAnsi="微软雅黑" w:hint="eastAsia"/>
        </w:rPr>
        <w:t>一旦端口</w:t>
      </w:r>
      <w:r w:rsidR="006B2C41" w:rsidRPr="006B2C41">
        <w:rPr>
          <w:rFonts w:ascii="微软雅黑" w:eastAsia="微软雅黑" w:hAnsi="微软雅黑"/>
        </w:rPr>
        <w:t>发生</w:t>
      </w:r>
      <w:r w:rsidR="006B2C41" w:rsidRPr="006B2C41">
        <w:rPr>
          <w:rFonts w:ascii="微软雅黑" w:eastAsia="微软雅黑" w:hAnsi="微软雅黑" w:hint="eastAsia"/>
        </w:rPr>
        <w:t>环路</w:t>
      </w:r>
      <w:r w:rsidR="006B2C41" w:rsidRPr="006B2C41">
        <w:rPr>
          <w:rFonts w:ascii="微软雅黑" w:eastAsia="微软雅黑" w:hAnsi="微软雅黑"/>
        </w:rPr>
        <w:t>，则立即将该端口shutdown，自动恢复时间</w:t>
      </w:r>
      <w:r w:rsidR="006B2C41" w:rsidRPr="006B2C41">
        <w:rPr>
          <w:rFonts w:ascii="微软雅黑" w:eastAsia="微软雅黑" w:hAnsi="微软雅黑" w:hint="eastAsia"/>
        </w:rPr>
        <w:t>使用</w:t>
      </w:r>
      <w:hyperlink w:anchor="_端口自动恢复/Port_Auto_Recovery(FP1B)_1" w:history="1">
        <w:r w:rsidR="006B2C41" w:rsidRPr="006B2C41">
          <w:rPr>
            <w:rStyle w:val="af"/>
            <w:rFonts w:ascii="微软雅黑" w:eastAsia="微软雅黑" w:hAnsi="微软雅黑" w:hint="eastAsia"/>
            <w:i/>
            <w:color w:val="0070C0"/>
          </w:rPr>
          <w:t>6.4端口自动恢复</w:t>
        </w:r>
      </w:hyperlink>
      <w:r w:rsidR="006B2C41" w:rsidRPr="006B2C41">
        <w:rPr>
          <w:rFonts w:ascii="微软雅黑" w:eastAsia="微软雅黑" w:hAnsi="微软雅黑" w:hint="eastAsia"/>
        </w:rPr>
        <w:t>。</w:t>
      </w:r>
    </w:p>
    <w:p w14:paraId="1C438914" w14:textId="49EC275E" w:rsidR="006B2C41" w:rsidRPr="006B2C41" w:rsidRDefault="006B2C41" w:rsidP="006B2C41">
      <w:pPr>
        <w:pStyle w:val="af2"/>
        <w:ind w:left="839" w:firstLineChars="0" w:firstLine="0"/>
        <w:rPr>
          <w:rFonts w:ascii="微软雅黑" w:eastAsia="微软雅黑" w:hAnsi="微软雅黑"/>
        </w:rPr>
      </w:pPr>
      <w:r w:rsidRPr="006B2C41">
        <w:rPr>
          <w:rFonts w:ascii="微软雅黑" w:eastAsia="微软雅黑" w:hAnsi="微软雅黑" w:hint="eastAsia"/>
          <w:color w:val="FF0000"/>
        </w:rPr>
        <w:t>注：</w:t>
      </w:r>
      <w:r>
        <w:rPr>
          <w:rFonts w:ascii="微软雅黑" w:eastAsia="微软雅黑" w:hAnsi="微软雅黑"/>
        </w:rPr>
        <w:t>端口</w:t>
      </w:r>
      <w:r>
        <w:rPr>
          <w:rFonts w:ascii="微软雅黑" w:eastAsia="微软雅黑" w:hAnsi="微软雅黑" w:hint="eastAsia"/>
        </w:rPr>
        <w:t>环路</w:t>
      </w:r>
      <w:r>
        <w:rPr>
          <w:rFonts w:ascii="微软雅黑" w:eastAsia="微软雅黑" w:hAnsi="微软雅黑"/>
        </w:rPr>
        <w:t>检测与STP环路</w:t>
      </w:r>
      <w:r>
        <w:rPr>
          <w:rFonts w:ascii="微软雅黑" w:eastAsia="微软雅黑" w:hAnsi="微软雅黑" w:hint="eastAsia"/>
        </w:rPr>
        <w:t>保护</w:t>
      </w:r>
      <w:r>
        <w:rPr>
          <w:rFonts w:ascii="微软雅黑" w:eastAsia="微软雅黑" w:hAnsi="微软雅黑"/>
        </w:rPr>
        <w:t>的优先级为：STP环路</w:t>
      </w:r>
      <w:r>
        <w:rPr>
          <w:rFonts w:ascii="微软雅黑" w:eastAsia="微软雅黑" w:hAnsi="微软雅黑" w:hint="eastAsia"/>
        </w:rPr>
        <w:t>保护&gt;端口环路检测</w:t>
      </w:r>
      <w:r>
        <w:rPr>
          <w:rFonts w:ascii="微软雅黑" w:eastAsia="微软雅黑" w:hAnsi="微软雅黑"/>
        </w:rPr>
        <w:t>。</w:t>
      </w:r>
    </w:p>
    <w:p w14:paraId="7DD8D61F" w14:textId="0CC27D09" w:rsidR="005B624C" w:rsidRPr="006B2C41" w:rsidRDefault="007771B0" w:rsidP="006478EB">
      <w:pPr>
        <w:pStyle w:val="af2"/>
        <w:numPr>
          <w:ilvl w:val="0"/>
          <w:numId w:val="587"/>
        </w:numPr>
        <w:ind w:firstLineChars="0"/>
        <w:rPr>
          <w:rFonts w:ascii="微软雅黑" w:eastAsia="微软雅黑" w:hAnsi="微软雅黑"/>
          <w:strike/>
          <w:color w:val="B2B2B2"/>
        </w:rPr>
      </w:pPr>
      <w:r w:rsidRPr="006B2C41">
        <w:rPr>
          <w:rFonts w:ascii="微软雅黑" w:eastAsia="微软雅黑" w:hAnsi="微软雅黑"/>
          <w:strike/>
          <w:color w:val="B2B2B2"/>
        </w:rPr>
        <w:t>开启后，需选择接口在哪些VLAN下使能环路检测功能</w:t>
      </w:r>
    </w:p>
    <w:p w14:paraId="4438F753" w14:textId="56A9143F" w:rsidR="007771B0" w:rsidRPr="006B2C41" w:rsidRDefault="007771B0" w:rsidP="006478EB">
      <w:pPr>
        <w:pStyle w:val="af2"/>
        <w:numPr>
          <w:ilvl w:val="0"/>
          <w:numId w:val="587"/>
        </w:numPr>
        <w:ind w:firstLineChars="0"/>
        <w:rPr>
          <w:rFonts w:ascii="微软雅黑" w:eastAsia="微软雅黑" w:hAnsi="微软雅黑"/>
          <w:strike/>
          <w:color w:val="B2B2B2"/>
        </w:rPr>
      </w:pPr>
      <w:r w:rsidRPr="006B2C41">
        <w:rPr>
          <w:rFonts w:ascii="微软雅黑" w:eastAsia="微软雅黑" w:hAnsi="微软雅黑"/>
          <w:strike/>
          <w:color w:val="B2B2B2"/>
        </w:rPr>
        <w:t>VLAN：【</w:t>
      </w:r>
      <w:r w:rsidRPr="006B2C41">
        <w:rPr>
          <w:rFonts w:ascii="微软雅黑" w:eastAsia="微软雅黑" w:hAnsi="微软雅黑" w:hint="eastAsia"/>
          <w:strike/>
          <w:color w:val="B2B2B2"/>
        </w:rPr>
        <w:t>单选</w:t>
      </w:r>
      <w:r w:rsidRPr="006B2C41">
        <w:rPr>
          <w:rFonts w:ascii="微软雅黑" w:eastAsia="微软雅黑" w:hAnsi="微软雅黑"/>
          <w:strike/>
          <w:color w:val="B2B2B2"/>
        </w:rPr>
        <w:t>，也可多选】</w:t>
      </w:r>
      <w:r w:rsidRPr="006B2C41">
        <w:rPr>
          <w:rFonts w:ascii="微软雅黑" w:eastAsia="微软雅黑" w:hAnsi="微软雅黑" w:hint="eastAsia"/>
          <w:strike/>
          <w:color w:val="B2B2B2"/>
        </w:rPr>
        <w:t>从</w:t>
      </w:r>
      <w:r w:rsidRPr="006B2C41">
        <w:rPr>
          <w:rFonts w:ascii="微软雅黑" w:eastAsia="微软雅黑" w:hAnsi="微软雅黑"/>
          <w:strike/>
          <w:color w:val="B2B2B2"/>
        </w:rPr>
        <w:t>端口已加入的VLAN中选择需要</w:t>
      </w:r>
      <w:r w:rsidRPr="006B2C41">
        <w:rPr>
          <w:rFonts w:ascii="微软雅黑" w:eastAsia="微软雅黑" w:hAnsi="微软雅黑" w:hint="eastAsia"/>
          <w:strike/>
          <w:color w:val="B2B2B2"/>
        </w:rPr>
        <w:t>进行</w:t>
      </w:r>
      <w:r w:rsidRPr="006B2C41">
        <w:rPr>
          <w:rFonts w:ascii="微软雅黑" w:eastAsia="微软雅黑" w:hAnsi="微软雅黑"/>
          <w:strike/>
          <w:color w:val="B2B2B2"/>
        </w:rPr>
        <w:t>环路检测</w:t>
      </w:r>
      <w:r w:rsidR="009623AF" w:rsidRPr="006B2C41">
        <w:rPr>
          <w:rFonts w:ascii="微软雅黑" w:eastAsia="微软雅黑" w:hAnsi="微软雅黑" w:hint="eastAsia"/>
          <w:strike/>
          <w:color w:val="B2B2B2"/>
        </w:rPr>
        <w:t>的</w:t>
      </w:r>
      <w:r w:rsidR="009623AF" w:rsidRPr="006B2C41">
        <w:rPr>
          <w:rFonts w:ascii="微软雅黑" w:eastAsia="微软雅黑" w:hAnsi="微软雅黑"/>
          <w:strike/>
          <w:color w:val="B2B2B2"/>
        </w:rPr>
        <w:t>VLAN网络，</w:t>
      </w:r>
      <w:r w:rsidR="00DE6886" w:rsidRPr="006B2C41">
        <w:rPr>
          <w:rFonts w:ascii="微软雅黑" w:eastAsia="微软雅黑" w:hAnsi="微软雅黑" w:hint="eastAsia"/>
          <w:strike/>
          <w:color w:val="B2B2B2"/>
        </w:rPr>
        <w:t>默认</w:t>
      </w:r>
      <w:r w:rsidR="00DE6886" w:rsidRPr="006B2C41">
        <w:rPr>
          <w:rFonts w:ascii="微软雅黑" w:eastAsia="微软雅黑" w:hAnsi="微软雅黑"/>
          <w:strike/>
          <w:color w:val="B2B2B2"/>
        </w:rPr>
        <w:t>PVID</w:t>
      </w:r>
      <w:r w:rsidR="00DE6886" w:rsidRPr="006B2C41">
        <w:rPr>
          <w:rFonts w:ascii="微软雅黑" w:eastAsia="微软雅黑" w:hAnsi="微软雅黑" w:hint="eastAsia"/>
          <w:strike/>
          <w:color w:val="B2B2B2"/>
        </w:rPr>
        <w:t>，</w:t>
      </w:r>
      <w:r w:rsidR="009623AF" w:rsidRPr="006B2C41">
        <w:rPr>
          <w:rFonts w:ascii="微软雅黑" w:eastAsia="微软雅黑" w:hAnsi="微软雅黑"/>
          <w:strike/>
          <w:color w:val="B2B2B2"/>
        </w:rPr>
        <w:t>可单选也可多</w:t>
      </w:r>
      <w:r w:rsidR="009623AF" w:rsidRPr="006B2C41">
        <w:rPr>
          <w:rFonts w:ascii="微软雅黑" w:eastAsia="微软雅黑" w:hAnsi="微软雅黑" w:hint="eastAsia"/>
          <w:strike/>
          <w:color w:val="B2B2B2"/>
        </w:rPr>
        <w:t>选</w:t>
      </w:r>
      <w:r w:rsidR="00A4213F" w:rsidRPr="006B2C41">
        <w:rPr>
          <w:rFonts w:ascii="微软雅黑" w:eastAsia="微软雅黑" w:hAnsi="微软雅黑" w:hint="eastAsia"/>
          <w:strike/>
          <w:color w:val="B2B2B2"/>
        </w:rPr>
        <w:t>，</w:t>
      </w:r>
      <w:r w:rsidR="009246CF" w:rsidRPr="006B2C41">
        <w:rPr>
          <w:rFonts w:ascii="微软雅黑" w:eastAsia="微软雅黑" w:hAnsi="微软雅黑" w:hint="eastAsia"/>
          <w:strike/>
          <w:color w:val="B2B2B2"/>
        </w:rPr>
        <w:t>至多8个</w:t>
      </w:r>
    </w:p>
    <w:p w14:paraId="7A841F5A" w14:textId="622F4347" w:rsidR="007771B0" w:rsidRPr="006B2C41" w:rsidRDefault="007771B0" w:rsidP="006478EB">
      <w:pPr>
        <w:pStyle w:val="af2"/>
        <w:numPr>
          <w:ilvl w:val="0"/>
          <w:numId w:val="587"/>
        </w:numPr>
        <w:ind w:firstLineChars="0"/>
        <w:rPr>
          <w:rFonts w:ascii="微软雅黑" w:eastAsia="微软雅黑" w:hAnsi="微软雅黑"/>
          <w:strike/>
          <w:color w:val="B2B2B2"/>
        </w:rPr>
      </w:pPr>
      <w:r w:rsidRPr="006B2C41">
        <w:rPr>
          <w:rFonts w:ascii="微软雅黑" w:eastAsia="微软雅黑" w:hAnsi="微软雅黑" w:hint="eastAsia"/>
          <w:strike/>
          <w:color w:val="B2B2B2"/>
        </w:rPr>
        <w:lastRenderedPageBreak/>
        <w:t>动作</w:t>
      </w:r>
      <w:r w:rsidRPr="006B2C41">
        <w:rPr>
          <w:rFonts w:ascii="微软雅黑" w:eastAsia="微软雅黑" w:hAnsi="微软雅黑"/>
          <w:strike/>
          <w:color w:val="B2B2B2"/>
        </w:rPr>
        <w:t>：【</w:t>
      </w:r>
      <w:r w:rsidRPr="006B2C41">
        <w:rPr>
          <w:rFonts w:ascii="微软雅黑" w:eastAsia="微软雅黑" w:hAnsi="微软雅黑" w:hint="eastAsia"/>
          <w:strike/>
          <w:color w:val="B2B2B2"/>
        </w:rPr>
        <w:t>下拉框</w:t>
      </w:r>
      <w:r w:rsidRPr="006B2C41">
        <w:rPr>
          <w:rFonts w:ascii="微软雅黑" w:eastAsia="微软雅黑" w:hAnsi="微软雅黑"/>
          <w:strike/>
          <w:color w:val="B2B2B2"/>
        </w:rPr>
        <w:t>，单选】</w:t>
      </w:r>
      <w:r w:rsidRPr="006B2C41">
        <w:rPr>
          <w:rFonts w:ascii="微软雅黑" w:eastAsia="微软雅黑" w:hAnsi="微软雅黑" w:hint="eastAsia"/>
          <w:strike/>
          <w:color w:val="B2B2B2"/>
        </w:rPr>
        <w:t>设置发生</w:t>
      </w:r>
      <w:r w:rsidRPr="006B2C41">
        <w:rPr>
          <w:rFonts w:ascii="微软雅黑" w:eastAsia="微软雅黑" w:hAnsi="微软雅黑"/>
          <w:strike/>
          <w:color w:val="B2B2B2"/>
        </w:rPr>
        <w:t>环路后，接口的处理动作，选项有{</w:t>
      </w:r>
      <w:r w:rsidR="009623AF" w:rsidRPr="006B2C41">
        <w:rPr>
          <w:rFonts w:ascii="微软雅黑" w:eastAsia="微软雅黑" w:hAnsi="微软雅黑"/>
          <w:strike/>
          <w:color w:val="B2B2B2"/>
        </w:rPr>
        <w:t>Trap |Block |Shutdown |No learning |Quitvlan</w:t>
      </w:r>
      <w:r w:rsidRPr="006B2C41">
        <w:rPr>
          <w:rFonts w:ascii="微软雅黑" w:eastAsia="微软雅黑" w:hAnsi="微软雅黑"/>
          <w:strike/>
          <w:color w:val="B2B2B2"/>
        </w:rPr>
        <w:t>}</w:t>
      </w:r>
      <w:r w:rsidR="009623AF" w:rsidRPr="006B2C41">
        <w:rPr>
          <w:rFonts w:ascii="微软雅黑" w:eastAsia="微软雅黑" w:hAnsi="微软雅黑" w:hint="eastAsia"/>
          <w:strike/>
          <w:color w:val="B2B2B2"/>
        </w:rPr>
        <w:t>，</w:t>
      </w:r>
      <w:r w:rsidR="009623AF" w:rsidRPr="006B2C41">
        <w:rPr>
          <w:rFonts w:ascii="微软雅黑" w:eastAsia="微软雅黑" w:hAnsi="微软雅黑"/>
          <w:strike/>
          <w:color w:val="B2B2B2"/>
        </w:rPr>
        <w:t>默认shutdown</w:t>
      </w:r>
    </w:p>
    <w:p w14:paraId="248B18CB" w14:textId="142C5583" w:rsidR="0035227D" w:rsidRPr="006B2C41" w:rsidRDefault="0035227D" w:rsidP="0035227D">
      <w:pPr>
        <w:pStyle w:val="af2"/>
        <w:ind w:left="839" w:firstLineChars="0" w:firstLine="0"/>
        <w:rPr>
          <w:rFonts w:ascii="微软雅黑" w:eastAsia="微软雅黑" w:hAnsi="微软雅黑"/>
          <w:strike/>
          <w:color w:val="B2B2B2"/>
        </w:rPr>
      </w:pPr>
      <w:r w:rsidRPr="006B2C41">
        <w:rPr>
          <w:rFonts w:ascii="微软雅黑" w:eastAsia="微软雅黑" w:hAnsi="微软雅黑" w:hint="eastAsia"/>
          <w:strike/>
          <w:color w:val="B2B2B2"/>
        </w:rPr>
        <w:t>注</w:t>
      </w:r>
      <w:r w:rsidRPr="006B2C41">
        <w:rPr>
          <w:rFonts w:ascii="微软雅黑" w:eastAsia="微软雅黑" w:hAnsi="微软雅黑"/>
          <w:strike/>
          <w:color w:val="B2B2B2"/>
        </w:rPr>
        <w:t>：</w:t>
      </w:r>
      <w:r w:rsidR="00776990" w:rsidRPr="006B2C41">
        <w:rPr>
          <w:rFonts w:ascii="微软雅黑" w:eastAsia="微软雅黑" w:hAnsi="微软雅黑" w:hint="eastAsia"/>
          <w:strike/>
          <w:color w:val="B2B2B2"/>
        </w:rPr>
        <w:t>1.</w:t>
      </w:r>
      <w:r w:rsidRPr="006B2C41">
        <w:rPr>
          <w:rFonts w:ascii="微软雅黑" w:eastAsia="微软雅黑" w:hAnsi="微软雅黑" w:hint="eastAsia"/>
          <w:strike/>
          <w:color w:val="B2B2B2"/>
        </w:rPr>
        <w:t>更改</w:t>
      </w:r>
      <w:r w:rsidRPr="006B2C41">
        <w:rPr>
          <w:rFonts w:ascii="微软雅黑" w:eastAsia="微软雅黑" w:hAnsi="微软雅黑"/>
          <w:strike/>
          <w:color w:val="B2B2B2"/>
        </w:rPr>
        <w:t>接口的处理动作，该接口将自动恢复为正常</w:t>
      </w:r>
      <w:r w:rsidRPr="006B2C41">
        <w:rPr>
          <w:rFonts w:ascii="微软雅黑" w:eastAsia="微软雅黑" w:hAnsi="微软雅黑" w:hint="eastAsia"/>
          <w:strike/>
          <w:color w:val="B2B2B2"/>
        </w:rPr>
        <w:t>状态</w:t>
      </w:r>
      <w:r w:rsidRPr="006B2C41">
        <w:rPr>
          <w:rFonts w:ascii="微软雅黑" w:eastAsia="微软雅黑" w:hAnsi="微软雅黑"/>
          <w:strike/>
          <w:color w:val="B2B2B2"/>
        </w:rPr>
        <w:t>，并根据更改后的配置重新进行环路检测及相应的处理</w:t>
      </w:r>
    </w:p>
    <w:p w14:paraId="03D93625" w14:textId="096C09CD" w:rsidR="00776990" w:rsidRPr="006B2C41" w:rsidRDefault="00776990" w:rsidP="0035227D">
      <w:pPr>
        <w:pStyle w:val="af2"/>
        <w:ind w:left="839" w:firstLineChars="0" w:firstLine="0"/>
        <w:rPr>
          <w:rFonts w:ascii="微软雅黑" w:eastAsia="微软雅黑" w:hAnsi="微软雅黑"/>
          <w:strike/>
          <w:color w:val="B2B2B2"/>
        </w:rPr>
      </w:pPr>
      <w:r w:rsidRPr="006B2C41">
        <w:rPr>
          <w:rFonts w:ascii="微软雅黑" w:eastAsia="微软雅黑" w:hAnsi="微软雅黑" w:hint="eastAsia"/>
          <w:strike/>
          <w:color w:val="B2B2B2"/>
        </w:rPr>
        <w:t xml:space="preserve">    2.</w:t>
      </w:r>
      <w:r w:rsidRPr="006B2C41">
        <w:rPr>
          <w:rFonts w:ascii="微软雅黑" w:eastAsia="微软雅黑" w:hAnsi="微软雅黑"/>
          <w:strike/>
          <w:color w:val="B2B2B2"/>
        </w:rPr>
        <w:t>Trap</w:t>
      </w:r>
      <w:r w:rsidRPr="006B2C41">
        <w:rPr>
          <w:rFonts w:ascii="微软雅黑" w:eastAsia="微软雅黑" w:hAnsi="微软雅黑" w:hint="eastAsia"/>
          <w:strike/>
          <w:color w:val="B2B2B2"/>
        </w:rPr>
        <w:t>、</w:t>
      </w:r>
      <w:r w:rsidRPr="006B2C41">
        <w:rPr>
          <w:rFonts w:ascii="微软雅黑" w:eastAsia="微软雅黑" w:hAnsi="微软雅黑"/>
          <w:strike/>
          <w:color w:val="B2B2B2"/>
        </w:rPr>
        <w:t>Block、No learining</w:t>
      </w:r>
      <w:r w:rsidRPr="006B2C41">
        <w:rPr>
          <w:rFonts w:ascii="微软雅黑" w:eastAsia="微软雅黑" w:hAnsi="微软雅黑" w:hint="eastAsia"/>
          <w:strike/>
          <w:color w:val="B2B2B2"/>
        </w:rPr>
        <w:t>和</w:t>
      </w:r>
      <w:r w:rsidRPr="006B2C41">
        <w:rPr>
          <w:rFonts w:ascii="微软雅黑" w:eastAsia="微软雅黑" w:hAnsi="微软雅黑"/>
          <w:strike/>
          <w:color w:val="B2B2B2"/>
        </w:rPr>
        <w:t>Quitvlan</w:t>
      </w:r>
      <w:r w:rsidRPr="006B2C41">
        <w:rPr>
          <w:rFonts w:ascii="微软雅黑" w:eastAsia="微软雅黑" w:hAnsi="微软雅黑" w:hint="eastAsia"/>
          <w:strike/>
          <w:color w:val="B2B2B2"/>
        </w:rPr>
        <w:t>的</w:t>
      </w:r>
      <w:r w:rsidRPr="006B2C41">
        <w:rPr>
          <w:rFonts w:ascii="微软雅黑" w:eastAsia="微软雅黑" w:hAnsi="微软雅黑"/>
          <w:strike/>
          <w:color w:val="B2B2B2"/>
        </w:rPr>
        <w:t>端口自动</w:t>
      </w:r>
      <w:r w:rsidRPr="006B2C41">
        <w:rPr>
          <w:rFonts w:ascii="微软雅黑" w:eastAsia="微软雅黑" w:hAnsi="微软雅黑" w:hint="eastAsia"/>
          <w:strike/>
          <w:color w:val="B2B2B2"/>
        </w:rPr>
        <w:t>恢复时间</w:t>
      </w:r>
      <w:r w:rsidRPr="006B2C41">
        <w:rPr>
          <w:rFonts w:ascii="微软雅黑" w:eastAsia="微软雅黑" w:hAnsi="微软雅黑"/>
          <w:strike/>
          <w:color w:val="B2B2B2"/>
        </w:rPr>
        <w:t>使用全局设置，Shutdown的</w:t>
      </w:r>
      <w:r w:rsidRPr="006B2C41">
        <w:rPr>
          <w:rFonts w:ascii="微软雅黑" w:eastAsia="微软雅黑" w:hAnsi="微软雅黑" w:hint="eastAsia"/>
          <w:strike/>
          <w:color w:val="B2B2B2"/>
        </w:rPr>
        <w:t>端口</w:t>
      </w:r>
      <w:r w:rsidRPr="006B2C41">
        <w:rPr>
          <w:rFonts w:ascii="微软雅黑" w:eastAsia="微软雅黑" w:hAnsi="微软雅黑"/>
          <w:strike/>
          <w:color w:val="B2B2B2"/>
        </w:rPr>
        <w:t>。</w:t>
      </w:r>
    </w:p>
    <w:p w14:paraId="6F314888" w14:textId="129715F2" w:rsidR="003A17BA" w:rsidRDefault="009623AF" w:rsidP="003A17BA">
      <w:pPr>
        <w:rPr>
          <w:rFonts w:ascii="微软雅黑" w:eastAsia="微软雅黑" w:hAnsi="微软雅黑"/>
        </w:rPr>
      </w:pPr>
      <w:r>
        <w:rPr>
          <w:rFonts w:ascii="微软雅黑" w:eastAsia="微软雅黑" w:hAnsi="微软雅黑" w:hint="eastAsia"/>
        </w:rPr>
        <w:t>端口列表</w:t>
      </w:r>
      <w:r>
        <w:rPr>
          <w:rFonts w:ascii="微软雅黑" w:eastAsia="微软雅黑" w:hAnsi="微软雅黑"/>
        </w:rPr>
        <w:t>：</w:t>
      </w:r>
    </w:p>
    <w:p w14:paraId="4931A367" w14:textId="7416B460" w:rsidR="009623AF" w:rsidRDefault="009623AF" w:rsidP="006478EB">
      <w:pPr>
        <w:pStyle w:val="af2"/>
        <w:numPr>
          <w:ilvl w:val="0"/>
          <w:numId w:val="589"/>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端口、环路检测</w:t>
      </w:r>
      <w:r w:rsidR="0035227D">
        <w:rPr>
          <w:rFonts w:ascii="微软雅黑" w:eastAsia="微软雅黑" w:hAnsi="微软雅黑"/>
        </w:rPr>
        <w:t>开关</w:t>
      </w:r>
      <w:r w:rsidRPr="006B2C41">
        <w:rPr>
          <w:rFonts w:ascii="微软雅黑" w:eastAsia="微软雅黑" w:hAnsi="微软雅黑"/>
        </w:rPr>
        <w:t>、</w:t>
      </w:r>
      <w:r w:rsidRPr="006B2C41">
        <w:rPr>
          <w:rFonts w:ascii="微软雅黑" w:eastAsia="微软雅黑" w:hAnsi="微软雅黑"/>
          <w:strike/>
          <w:color w:val="B2B2B2"/>
        </w:rPr>
        <w:t>检测VLAN</w:t>
      </w:r>
      <w:r w:rsidR="007E7C70" w:rsidRPr="006B2C41">
        <w:rPr>
          <w:rFonts w:ascii="微软雅黑" w:eastAsia="微软雅黑" w:hAnsi="微软雅黑"/>
          <w:strike/>
          <w:color w:val="B2B2B2"/>
        </w:rPr>
        <w:t>、动作</w:t>
      </w:r>
      <w:r w:rsidR="007E7C70" w:rsidRPr="006B2C41">
        <w:rPr>
          <w:rFonts w:ascii="微软雅黑" w:eastAsia="微软雅黑" w:hAnsi="微软雅黑" w:hint="eastAsia"/>
          <w:strike/>
          <w:color w:val="B2B2B2"/>
        </w:rPr>
        <w:t>（</w:t>
      </w:r>
      <w:r w:rsidR="007E7C70">
        <w:rPr>
          <w:rFonts w:ascii="微软雅黑" w:eastAsia="微软雅黑" w:hAnsi="微软雅黑" w:hint="eastAsia"/>
        </w:rPr>
        <w:t>状态</w:t>
      </w:r>
      <w:r w:rsidR="007E7C70" w:rsidRPr="006B2C41">
        <w:rPr>
          <w:rFonts w:ascii="微软雅黑" w:eastAsia="微软雅黑" w:hAnsi="微软雅黑" w:hint="eastAsia"/>
          <w:strike/>
          <w:color w:val="B2B2B2"/>
        </w:rPr>
        <w:t>）</w:t>
      </w:r>
      <w:r w:rsidR="00963FC3">
        <w:rPr>
          <w:rFonts w:ascii="微软雅黑" w:eastAsia="微软雅黑" w:hAnsi="微软雅黑" w:hint="eastAsia"/>
        </w:rPr>
        <w:t>、</w:t>
      </w:r>
      <w:r w:rsidR="00963FC3">
        <w:rPr>
          <w:rFonts w:ascii="微软雅黑" w:eastAsia="微软雅黑" w:hAnsi="微软雅黑"/>
        </w:rPr>
        <w:t>恢复</w:t>
      </w:r>
      <w:r w:rsidR="00963FC3">
        <w:rPr>
          <w:rFonts w:ascii="微软雅黑" w:eastAsia="微软雅黑" w:hAnsi="微软雅黑" w:hint="eastAsia"/>
        </w:rPr>
        <w:t>剩余</w:t>
      </w:r>
      <w:r w:rsidR="00963FC3">
        <w:rPr>
          <w:rFonts w:ascii="微软雅黑" w:eastAsia="微软雅黑" w:hAnsi="微软雅黑"/>
        </w:rPr>
        <w:t>时间</w:t>
      </w:r>
    </w:p>
    <w:p w14:paraId="50418026" w14:textId="735E15BE" w:rsidR="00CF711C" w:rsidRDefault="00CF711C" w:rsidP="006478EB">
      <w:pPr>
        <w:pStyle w:val="af2"/>
        <w:numPr>
          <w:ilvl w:val="0"/>
          <w:numId w:val="58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sidR="0082541C">
        <w:rPr>
          <w:rFonts w:ascii="微软雅黑" w:eastAsia="微软雅黑" w:hAnsi="微软雅黑" w:hint="eastAsia"/>
        </w:rPr>
        <w:t>单个/批量/全部端口</w:t>
      </w:r>
      <w:r w:rsidR="0082541C">
        <w:rPr>
          <w:rFonts w:ascii="微软雅黑" w:eastAsia="微软雅黑" w:hAnsi="微软雅黑"/>
        </w:rPr>
        <w:t>配置</w:t>
      </w:r>
    </w:p>
    <w:p w14:paraId="1B3A7097" w14:textId="02BC3E21" w:rsidR="00647018" w:rsidRDefault="00647018" w:rsidP="006478EB">
      <w:pPr>
        <w:pStyle w:val="af2"/>
        <w:numPr>
          <w:ilvl w:val="0"/>
          <w:numId w:val="58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492B2549" w14:textId="77777777" w:rsidR="00752DC0" w:rsidRPr="00752DC0" w:rsidRDefault="00752DC0" w:rsidP="00752DC0">
      <w:pPr>
        <w:rPr>
          <w:rFonts w:ascii="微软雅黑" w:eastAsia="微软雅黑" w:hAnsi="微软雅黑"/>
        </w:rPr>
      </w:pPr>
    </w:p>
    <w:p w14:paraId="1CCB6340" w14:textId="77777777" w:rsidR="0076630D" w:rsidRDefault="00D7272D">
      <w:pPr>
        <w:pStyle w:val="20"/>
        <w:numPr>
          <w:ilvl w:val="1"/>
          <w:numId w:val="1"/>
        </w:numPr>
        <w:rPr>
          <w:rFonts w:ascii="微软雅黑" w:eastAsia="微软雅黑" w:hAnsi="微软雅黑"/>
        </w:rPr>
      </w:pPr>
      <w:bookmarkStart w:id="307" w:name="_端口自动恢复/Port_Auto_Recovery(FP1B)_1"/>
      <w:bookmarkStart w:id="308" w:name="_Toc149138809"/>
      <w:bookmarkEnd w:id="307"/>
      <w:r>
        <w:rPr>
          <w:rFonts w:ascii="微软雅黑" w:eastAsia="微软雅黑" w:hAnsi="微软雅黑" w:hint="eastAsia"/>
        </w:rPr>
        <w:t>端口自动恢复/</w:t>
      </w:r>
      <w:r>
        <w:rPr>
          <w:rFonts w:ascii="微软雅黑" w:eastAsia="微软雅黑" w:hAnsi="微软雅黑"/>
        </w:rPr>
        <w:t>Port Auto Recovery</w:t>
      </w:r>
      <w:r>
        <w:rPr>
          <w:rFonts w:ascii="微软雅黑" w:eastAsia="微软雅黑" w:hAnsi="微软雅黑"/>
          <w:color w:val="EEECE1" w:themeColor="background2"/>
          <w:highlight w:val="red"/>
        </w:rPr>
        <w:t>(FP1B)</w:t>
      </w:r>
      <w:bookmarkEnd w:id="308"/>
    </w:p>
    <w:p w14:paraId="41AB52F6" w14:textId="77777777" w:rsidR="0076630D" w:rsidRDefault="00D7272D">
      <w:pPr>
        <w:rPr>
          <w:rFonts w:ascii="微软雅黑" w:eastAsia="微软雅黑" w:hAnsi="微软雅黑"/>
        </w:rPr>
      </w:pPr>
      <w:r>
        <w:rPr>
          <w:rFonts w:ascii="微软雅黑" w:eastAsia="微软雅黑" w:hAnsi="微软雅黑" w:hint="eastAsia"/>
        </w:rPr>
        <w:t>【功能概述】</w:t>
      </w:r>
    </w:p>
    <w:p w14:paraId="649A707F" w14:textId="77777777" w:rsidR="0076630D" w:rsidRDefault="00D7272D">
      <w:pPr>
        <w:ind w:firstLine="420"/>
        <w:rPr>
          <w:rFonts w:ascii="微软雅黑" w:eastAsia="微软雅黑" w:hAnsi="微软雅黑"/>
        </w:rPr>
      </w:pPr>
      <w:r>
        <w:rPr>
          <w:rFonts w:ascii="微软雅黑" w:eastAsia="微软雅黑" w:hAnsi="微软雅黑" w:hint="eastAsia"/>
        </w:rPr>
        <w:t>当端口</w:t>
      </w:r>
      <w:r>
        <w:rPr>
          <w:rFonts w:ascii="微软雅黑" w:eastAsia="微软雅黑" w:hAnsi="微软雅黑"/>
        </w:rPr>
        <w:t>因MAC地址达到上限等原因被</w:t>
      </w:r>
      <w:r>
        <w:rPr>
          <w:rFonts w:ascii="微软雅黑" w:eastAsia="微软雅黑" w:hAnsi="微软雅黑" w:hint="eastAsia"/>
        </w:rPr>
        <w:t>error</w:t>
      </w:r>
      <w:r>
        <w:rPr>
          <w:rFonts w:ascii="微软雅黑" w:eastAsia="微软雅黑" w:hAnsi="微软雅黑"/>
        </w:rPr>
        <w:t xml:space="preserve"> down</w:t>
      </w:r>
      <w:r>
        <w:rPr>
          <w:rFonts w:ascii="微软雅黑" w:eastAsia="微软雅黑" w:hAnsi="微软雅黑" w:hint="eastAsia"/>
        </w:rPr>
        <w:t>后</w:t>
      </w:r>
      <w:r>
        <w:rPr>
          <w:rFonts w:ascii="微软雅黑" w:eastAsia="微软雅黑" w:hAnsi="微软雅黑"/>
        </w:rPr>
        <w:t>，给予一种触发机制使端口重新使能正常工作</w:t>
      </w:r>
      <w:r>
        <w:rPr>
          <w:rFonts w:ascii="微软雅黑" w:eastAsia="微软雅黑" w:hAnsi="微软雅黑" w:hint="eastAsia"/>
        </w:rPr>
        <w:t>，</w:t>
      </w:r>
      <w:r>
        <w:rPr>
          <w:rFonts w:ascii="微软雅黑" w:eastAsia="微软雅黑" w:hAnsi="微软雅黑"/>
        </w:rPr>
        <w:t>这</w:t>
      </w:r>
      <w:r>
        <w:rPr>
          <w:rFonts w:ascii="微软雅黑" w:eastAsia="微软雅黑" w:hAnsi="微软雅黑" w:hint="eastAsia"/>
        </w:rPr>
        <w:t>就是</w:t>
      </w:r>
      <w:r>
        <w:rPr>
          <w:rFonts w:ascii="微软雅黑" w:eastAsia="微软雅黑" w:hAnsi="微软雅黑"/>
        </w:rPr>
        <w:t>端口自动恢复功能</w:t>
      </w:r>
      <w:r>
        <w:rPr>
          <w:rFonts w:ascii="微软雅黑" w:eastAsia="微软雅黑" w:hAnsi="微软雅黑" w:hint="eastAsia"/>
        </w:rPr>
        <w:t>，down</w:t>
      </w:r>
      <w:r>
        <w:rPr>
          <w:rFonts w:ascii="微软雅黑" w:eastAsia="微软雅黑" w:hAnsi="微软雅黑"/>
        </w:rPr>
        <w:t>掉的接口经过延时时间后能够自动恢复。</w:t>
      </w:r>
    </w:p>
    <w:p w14:paraId="13DA9CC5" w14:textId="77777777" w:rsidR="0076630D" w:rsidRDefault="0076630D">
      <w:pPr>
        <w:rPr>
          <w:rFonts w:ascii="微软雅黑" w:eastAsia="微软雅黑" w:hAnsi="微软雅黑"/>
        </w:rPr>
      </w:pPr>
    </w:p>
    <w:p w14:paraId="44BCE2DF" w14:textId="77777777" w:rsidR="0076630D" w:rsidRDefault="00D7272D">
      <w:pPr>
        <w:rPr>
          <w:rFonts w:ascii="微软雅黑" w:eastAsia="微软雅黑" w:hAnsi="微软雅黑"/>
        </w:rPr>
      </w:pPr>
      <w:r>
        <w:rPr>
          <w:rFonts w:ascii="微软雅黑" w:eastAsia="微软雅黑" w:hAnsi="微软雅黑" w:hint="eastAsia"/>
        </w:rPr>
        <w:t>【配置参数】</w:t>
      </w:r>
    </w:p>
    <w:p w14:paraId="1D584C6C" w14:textId="77777777" w:rsidR="0076630D" w:rsidRDefault="00D7272D">
      <w:pPr>
        <w:rPr>
          <w:rFonts w:ascii="微软雅黑" w:eastAsia="微软雅黑" w:hAnsi="微软雅黑"/>
        </w:rPr>
      </w:pPr>
      <w:r>
        <w:rPr>
          <w:rFonts w:ascii="微软雅黑" w:eastAsia="微软雅黑" w:hAnsi="微软雅黑" w:hint="eastAsia"/>
        </w:rPr>
        <w:t>全局配置</w:t>
      </w:r>
      <w:r>
        <w:rPr>
          <w:rFonts w:ascii="微软雅黑" w:eastAsia="微软雅黑" w:hAnsi="微软雅黑"/>
        </w:rPr>
        <w:t>：</w:t>
      </w:r>
    </w:p>
    <w:p w14:paraId="5F7882AE" w14:textId="450CA34E" w:rsidR="0076630D" w:rsidRDefault="00D7272D">
      <w:pPr>
        <w:pStyle w:val="af2"/>
        <w:numPr>
          <w:ilvl w:val="0"/>
          <w:numId w:val="78"/>
        </w:numPr>
        <w:ind w:firstLineChars="0"/>
        <w:rPr>
          <w:rFonts w:ascii="微软雅黑" w:eastAsia="微软雅黑" w:hAnsi="微软雅黑"/>
        </w:rPr>
      </w:pPr>
      <w:r>
        <w:rPr>
          <w:rFonts w:ascii="微软雅黑" w:eastAsia="微软雅黑" w:hAnsi="微软雅黑" w:hint="eastAsia"/>
        </w:rPr>
        <w:t>触发机制</w:t>
      </w:r>
      <w:r>
        <w:rPr>
          <w:rFonts w:ascii="微软雅黑" w:eastAsia="微软雅黑" w:hAnsi="微软雅黑"/>
        </w:rPr>
        <w:t>：【</w:t>
      </w:r>
      <w:r>
        <w:rPr>
          <w:rFonts w:ascii="微软雅黑" w:eastAsia="微软雅黑" w:hAnsi="微软雅黑" w:hint="eastAsia"/>
        </w:rPr>
        <w:t>多选框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处于</w:t>
      </w:r>
      <w:r>
        <w:rPr>
          <w:rFonts w:ascii="微软雅黑" w:eastAsia="微软雅黑" w:hAnsi="微软雅黑" w:hint="eastAsia"/>
        </w:rPr>
        <w:t>error</w:t>
      </w:r>
      <w:r>
        <w:rPr>
          <w:rFonts w:ascii="微软雅黑" w:eastAsia="微软雅黑" w:hAnsi="微软雅黑"/>
        </w:rPr>
        <w:t xml:space="preserve"> disable状态的接口可以自动恢复</w:t>
      </w:r>
      <w:r>
        <w:rPr>
          <w:rFonts w:ascii="微软雅黑" w:eastAsia="微软雅黑" w:hAnsi="微软雅黑" w:hint="eastAsia"/>
        </w:rPr>
        <w:t>为</w:t>
      </w:r>
      <w:r>
        <w:rPr>
          <w:rFonts w:ascii="微软雅黑" w:eastAsia="微软雅黑" w:hAnsi="微软雅黑"/>
        </w:rPr>
        <w:t>Up的触发功能，选项有</w:t>
      </w:r>
      <w:r>
        <w:rPr>
          <w:rFonts w:ascii="微软雅黑" w:eastAsia="微软雅黑" w:hAnsi="微软雅黑" w:hint="eastAsia"/>
        </w:rPr>
        <w:t xml:space="preserve">[全部 </w:t>
      </w:r>
      <w:r>
        <w:rPr>
          <w:rFonts w:ascii="微软雅黑" w:eastAsia="微软雅黑" w:hAnsi="微软雅黑"/>
        </w:rPr>
        <w:t>| ARP</w:t>
      </w:r>
      <w:r>
        <w:rPr>
          <w:rFonts w:ascii="微软雅黑" w:eastAsia="微软雅黑" w:hAnsi="微软雅黑" w:hint="eastAsia"/>
        </w:rPr>
        <w:t>报文</w:t>
      </w:r>
      <w:r>
        <w:rPr>
          <w:rFonts w:ascii="微软雅黑" w:eastAsia="微软雅黑" w:hAnsi="微软雅黑"/>
        </w:rPr>
        <w:t>检测</w:t>
      </w:r>
      <w:r>
        <w:rPr>
          <w:rFonts w:ascii="微软雅黑" w:eastAsia="微软雅黑" w:hAnsi="微软雅黑" w:hint="eastAsia"/>
        </w:rPr>
        <w:t xml:space="preserve"> </w:t>
      </w:r>
      <w:r>
        <w:rPr>
          <w:rFonts w:ascii="微软雅黑" w:eastAsia="微软雅黑" w:hAnsi="微软雅黑"/>
        </w:rPr>
        <w:t>| STP BPDU保护</w:t>
      </w:r>
      <w:r>
        <w:rPr>
          <w:rFonts w:ascii="微软雅黑" w:eastAsia="微软雅黑" w:hAnsi="微软雅黑" w:hint="eastAsia"/>
        </w:rPr>
        <w:t xml:space="preserve"> </w:t>
      </w:r>
      <w:r>
        <w:rPr>
          <w:rFonts w:ascii="微软雅黑" w:eastAsia="微软雅黑" w:hAnsi="微软雅黑"/>
        </w:rPr>
        <w:t>| DHCP速率超过限制</w:t>
      </w:r>
      <w:r>
        <w:rPr>
          <w:rFonts w:ascii="微软雅黑" w:eastAsia="微软雅黑" w:hAnsi="微软雅黑" w:hint="eastAsia"/>
        </w:rPr>
        <w:t xml:space="preserve"> </w:t>
      </w:r>
      <w:r>
        <w:rPr>
          <w:rFonts w:ascii="微软雅黑" w:eastAsia="微软雅黑" w:hAnsi="微软雅黑"/>
        </w:rPr>
        <w:t xml:space="preserve">| </w:t>
      </w:r>
      <w:r w:rsidR="00624AE1">
        <w:rPr>
          <w:rFonts w:ascii="微软雅黑" w:eastAsia="微软雅黑" w:hAnsi="微软雅黑"/>
        </w:rPr>
        <w:t>DHCPv6速率超过限制</w:t>
      </w:r>
      <w:r w:rsidR="00752DC0" w:rsidRPr="00752DC0">
        <w:rPr>
          <w:rFonts w:ascii="微软雅黑" w:eastAsia="微软雅黑" w:hAnsi="微软雅黑" w:hint="eastAsia"/>
          <w:color w:val="CCE8CF" w:themeColor="background1"/>
          <w:highlight w:val="darkGreen"/>
        </w:rPr>
        <w:t>(</w:t>
      </w:r>
      <w:r w:rsidR="00752DC0" w:rsidRPr="00752DC0">
        <w:rPr>
          <w:rFonts w:ascii="微软雅黑" w:eastAsia="微软雅黑" w:hAnsi="微软雅黑"/>
          <w:color w:val="CCE8CF" w:themeColor="background1"/>
          <w:highlight w:val="darkGreen"/>
        </w:rPr>
        <w:t>FP2</w:t>
      </w:r>
      <w:r w:rsidR="00752DC0" w:rsidRPr="00752DC0">
        <w:rPr>
          <w:rFonts w:ascii="微软雅黑" w:eastAsia="微软雅黑" w:hAnsi="微软雅黑" w:hint="eastAsia"/>
          <w:color w:val="CCE8CF" w:themeColor="background1"/>
          <w:highlight w:val="darkGreen"/>
        </w:rPr>
        <w:t>)</w:t>
      </w:r>
      <w:r w:rsidR="00752DC0">
        <w:rPr>
          <w:rFonts w:ascii="微软雅黑" w:eastAsia="微软雅黑" w:hAnsi="微软雅黑" w:hint="eastAsia"/>
        </w:rPr>
        <w:t>（搭配</w:t>
      </w:r>
      <w:r w:rsidR="00752DC0">
        <w:rPr>
          <w:rFonts w:ascii="微软雅黑" w:eastAsia="微软雅黑" w:hAnsi="微软雅黑"/>
        </w:rPr>
        <w:t>DHCPv6 Snooping</w:t>
      </w:r>
      <w:r w:rsidR="00752DC0">
        <w:rPr>
          <w:rFonts w:ascii="微软雅黑" w:eastAsia="微软雅黑" w:hAnsi="微软雅黑" w:hint="eastAsia"/>
        </w:rPr>
        <w:t>增加）</w:t>
      </w:r>
      <w:r w:rsidR="00624AE1">
        <w:rPr>
          <w:rFonts w:ascii="微软雅黑" w:eastAsia="微软雅黑" w:hAnsi="微软雅黑" w:hint="eastAsia"/>
        </w:rPr>
        <w:t xml:space="preserve"> </w:t>
      </w:r>
      <w:r w:rsidR="00624AE1">
        <w:rPr>
          <w:rFonts w:ascii="微软雅黑" w:eastAsia="微软雅黑" w:hAnsi="微软雅黑"/>
        </w:rPr>
        <w:t xml:space="preserve">| </w:t>
      </w:r>
      <w:r>
        <w:rPr>
          <w:rFonts w:ascii="微软雅黑" w:eastAsia="微软雅黑" w:hAnsi="微软雅黑" w:hint="eastAsia"/>
        </w:rPr>
        <w:t xml:space="preserve">广播风暴控制 </w:t>
      </w:r>
      <w:r>
        <w:rPr>
          <w:rFonts w:ascii="微软雅黑" w:eastAsia="微软雅黑" w:hAnsi="微软雅黑"/>
        </w:rPr>
        <w:lastRenderedPageBreak/>
        <w:t xml:space="preserve">| </w:t>
      </w:r>
      <w:r>
        <w:rPr>
          <w:rFonts w:ascii="微软雅黑" w:eastAsia="微软雅黑" w:hAnsi="微软雅黑" w:hint="eastAsia"/>
        </w:rPr>
        <w:t>单播</w:t>
      </w:r>
      <w:r>
        <w:rPr>
          <w:rFonts w:ascii="微软雅黑" w:eastAsia="微软雅黑" w:hAnsi="微软雅黑"/>
        </w:rPr>
        <w:t>风暴</w:t>
      </w:r>
      <w:r>
        <w:rPr>
          <w:rFonts w:ascii="微软雅黑" w:eastAsia="微软雅黑" w:hAnsi="微软雅黑" w:hint="eastAsia"/>
        </w:rPr>
        <w:t xml:space="preserve">控制 </w:t>
      </w:r>
      <w:r>
        <w:rPr>
          <w:rFonts w:ascii="微软雅黑" w:eastAsia="微软雅黑" w:hAnsi="微软雅黑"/>
        </w:rPr>
        <w:t xml:space="preserve">| </w:t>
      </w:r>
      <w:r>
        <w:rPr>
          <w:rFonts w:ascii="微软雅黑" w:eastAsia="微软雅黑" w:hAnsi="微软雅黑" w:hint="eastAsia"/>
        </w:rPr>
        <w:t>未知</w:t>
      </w:r>
      <w:r>
        <w:rPr>
          <w:rFonts w:ascii="微软雅黑" w:eastAsia="微软雅黑" w:hAnsi="微软雅黑"/>
        </w:rPr>
        <w:t>组播风暴</w:t>
      </w:r>
      <w:r>
        <w:rPr>
          <w:rFonts w:ascii="微软雅黑" w:eastAsia="微软雅黑" w:hAnsi="微软雅黑" w:hint="eastAsia"/>
        </w:rPr>
        <w:t xml:space="preserve">控制 </w:t>
      </w:r>
      <w:r>
        <w:rPr>
          <w:rFonts w:ascii="微软雅黑" w:eastAsia="微软雅黑" w:hAnsi="微软雅黑"/>
        </w:rPr>
        <w:t xml:space="preserve">| UDLD | </w:t>
      </w:r>
      <w:r w:rsidR="007C4727">
        <w:rPr>
          <w:rFonts w:ascii="微软雅黑" w:eastAsia="微软雅黑" w:hAnsi="微软雅黑" w:hint="eastAsia"/>
        </w:rPr>
        <w:t>端口</w:t>
      </w:r>
      <w:r w:rsidR="00E71906">
        <w:rPr>
          <w:rFonts w:ascii="微软雅黑" w:eastAsia="微软雅黑" w:hAnsi="微软雅黑" w:hint="eastAsia"/>
        </w:rPr>
        <w:t>自环</w:t>
      </w:r>
      <w:r w:rsidR="00E71906" w:rsidRPr="00752DC0">
        <w:rPr>
          <w:rFonts w:ascii="微软雅黑" w:eastAsia="微软雅黑" w:hAnsi="微软雅黑" w:hint="eastAsia"/>
          <w:color w:val="CCE8CF" w:themeColor="background1"/>
          <w:highlight w:val="darkGreen"/>
        </w:rPr>
        <w:t>(</w:t>
      </w:r>
      <w:r w:rsidR="00E71906" w:rsidRPr="00752DC0">
        <w:rPr>
          <w:rFonts w:ascii="微软雅黑" w:eastAsia="微软雅黑" w:hAnsi="微软雅黑"/>
          <w:color w:val="CCE8CF" w:themeColor="background1"/>
          <w:highlight w:val="darkGreen"/>
        </w:rPr>
        <w:t>FP2</w:t>
      </w:r>
      <w:r w:rsidR="00E71906" w:rsidRPr="00752DC0">
        <w:rPr>
          <w:rFonts w:ascii="微软雅黑" w:eastAsia="微软雅黑" w:hAnsi="微软雅黑" w:hint="eastAsia"/>
          <w:color w:val="CCE8CF" w:themeColor="background1"/>
          <w:highlight w:val="darkGreen"/>
        </w:rPr>
        <w:t>)</w:t>
      </w:r>
      <w:r w:rsidR="00E71906">
        <w:rPr>
          <w:rFonts w:ascii="微软雅黑" w:eastAsia="微软雅黑" w:hAnsi="微软雅黑" w:hint="eastAsia"/>
        </w:rPr>
        <w:t xml:space="preserve"> </w:t>
      </w:r>
      <w:r w:rsidR="00E71906">
        <w:rPr>
          <w:rFonts w:ascii="微软雅黑" w:eastAsia="微软雅黑" w:hAnsi="微软雅黑"/>
        </w:rPr>
        <w:t>| BPDU环路</w:t>
      </w:r>
      <w:r w:rsidR="00E71906" w:rsidRPr="00752DC0">
        <w:rPr>
          <w:rFonts w:ascii="微软雅黑" w:eastAsia="微软雅黑" w:hAnsi="微软雅黑" w:hint="eastAsia"/>
          <w:color w:val="CCE8CF" w:themeColor="background1"/>
          <w:highlight w:val="darkGreen"/>
        </w:rPr>
        <w:t>(</w:t>
      </w:r>
      <w:r w:rsidR="00E71906" w:rsidRPr="00752DC0">
        <w:rPr>
          <w:rFonts w:ascii="微软雅黑" w:eastAsia="微软雅黑" w:hAnsi="微软雅黑"/>
          <w:color w:val="CCE8CF" w:themeColor="background1"/>
          <w:highlight w:val="darkGreen"/>
        </w:rPr>
        <w:t>FP2</w:t>
      </w:r>
      <w:r w:rsidR="00E71906" w:rsidRPr="00752DC0">
        <w:rPr>
          <w:rFonts w:ascii="微软雅黑" w:eastAsia="微软雅黑" w:hAnsi="微软雅黑" w:hint="eastAsia"/>
          <w:color w:val="CCE8CF" w:themeColor="background1"/>
          <w:highlight w:val="darkGreen"/>
        </w:rPr>
        <w:t>)</w:t>
      </w:r>
      <w:r>
        <w:rPr>
          <w:rFonts w:ascii="微软雅黑" w:eastAsia="微软雅黑" w:hAnsi="微软雅黑" w:hint="eastAsia"/>
        </w:rPr>
        <w:t xml:space="preserve"> </w:t>
      </w:r>
      <w:r>
        <w:rPr>
          <w:rFonts w:ascii="微软雅黑" w:eastAsia="微软雅黑" w:hAnsi="微软雅黑"/>
        </w:rPr>
        <w:t xml:space="preserve">| ACL | </w:t>
      </w:r>
      <w:r>
        <w:rPr>
          <w:rFonts w:ascii="微软雅黑" w:eastAsia="微软雅黑" w:hAnsi="微软雅黑" w:hint="eastAsia"/>
        </w:rPr>
        <w:t>端口安全 ]*，</w:t>
      </w:r>
      <w:r>
        <w:rPr>
          <w:rFonts w:ascii="微软雅黑" w:eastAsia="微软雅黑" w:hAnsi="微软雅黑"/>
        </w:rPr>
        <w:t>默认</w:t>
      </w:r>
      <w:r>
        <w:rPr>
          <w:rFonts w:ascii="微软雅黑" w:eastAsia="微软雅黑" w:hAnsi="微软雅黑" w:hint="eastAsia"/>
        </w:rPr>
        <w:t>全不选</w:t>
      </w:r>
      <w:r>
        <w:rPr>
          <w:rFonts w:ascii="微软雅黑" w:eastAsia="微软雅黑" w:hAnsi="微软雅黑"/>
        </w:rPr>
        <w:t>。</w:t>
      </w:r>
    </w:p>
    <w:p w14:paraId="2D5A53FB" w14:textId="77777777" w:rsidR="0076630D" w:rsidRDefault="00D7272D">
      <w:pPr>
        <w:pStyle w:val="af2"/>
        <w:numPr>
          <w:ilvl w:val="0"/>
          <w:numId w:val="78"/>
        </w:numPr>
        <w:ind w:firstLineChars="0"/>
        <w:rPr>
          <w:rFonts w:ascii="微软雅黑" w:eastAsia="微软雅黑" w:hAnsi="微软雅黑"/>
        </w:rPr>
      </w:pPr>
      <w:r>
        <w:rPr>
          <w:rFonts w:ascii="微软雅黑" w:eastAsia="微软雅黑" w:hAnsi="微软雅黑" w:hint="eastAsia"/>
        </w:rPr>
        <w:t>延迟时间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接口自动恢复为Up的延迟时间，取值范围为</w:t>
      </w:r>
      <w:r>
        <w:rPr>
          <w:rFonts w:ascii="微软雅黑" w:eastAsia="微软雅黑" w:hAnsi="微软雅黑" w:hint="eastAsia"/>
        </w:rPr>
        <w:t>30-86400，</w:t>
      </w:r>
      <w:r>
        <w:rPr>
          <w:rFonts w:ascii="微软雅黑" w:eastAsia="微软雅黑" w:hAnsi="微软雅黑"/>
        </w:rPr>
        <w:t>默认</w:t>
      </w:r>
      <w:r>
        <w:rPr>
          <w:rFonts w:ascii="微软雅黑" w:eastAsia="微软雅黑" w:hAnsi="微软雅黑" w:hint="eastAsia"/>
        </w:rPr>
        <w:t>30。</w:t>
      </w:r>
    </w:p>
    <w:p w14:paraId="7D547FE6" w14:textId="77777777" w:rsidR="0076630D" w:rsidRDefault="0076630D">
      <w:pPr>
        <w:rPr>
          <w:rFonts w:ascii="微软雅黑" w:eastAsia="微软雅黑" w:hAnsi="微软雅黑"/>
        </w:rPr>
      </w:pPr>
    </w:p>
    <w:p w14:paraId="2DBB91D8" w14:textId="77777777" w:rsidR="0076630D" w:rsidRDefault="00D7272D">
      <w:pPr>
        <w:rPr>
          <w:rFonts w:ascii="微软雅黑" w:eastAsia="微软雅黑" w:hAnsi="微软雅黑"/>
        </w:rPr>
      </w:pPr>
      <w:r>
        <w:rPr>
          <w:rFonts w:ascii="微软雅黑" w:eastAsia="微软雅黑" w:hAnsi="微软雅黑" w:hint="eastAsia"/>
        </w:rPr>
        <w:t>端口error-</w:t>
      </w:r>
      <w:r>
        <w:rPr>
          <w:rFonts w:ascii="微软雅黑" w:eastAsia="微软雅黑" w:hAnsi="微软雅黑"/>
        </w:rPr>
        <w:t>disable列表：</w:t>
      </w:r>
    </w:p>
    <w:p w14:paraId="0FD6C58B" w14:textId="77777777" w:rsidR="0076630D" w:rsidRDefault="00D7272D">
      <w:pPr>
        <w:pStyle w:val="af2"/>
        <w:numPr>
          <w:ilvl w:val="0"/>
          <w:numId w:val="79"/>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显示接口、errdisable原因</w:t>
      </w:r>
      <w:r>
        <w:rPr>
          <w:rFonts w:ascii="微软雅黑" w:eastAsia="微软雅黑" w:hAnsi="微软雅黑" w:hint="eastAsia"/>
        </w:rPr>
        <w:t>（若</w:t>
      </w:r>
      <w:r>
        <w:rPr>
          <w:rFonts w:ascii="微软雅黑" w:eastAsia="微软雅黑" w:hAnsi="微软雅黑"/>
        </w:rPr>
        <w:t>未</w:t>
      </w:r>
      <w:r>
        <w:rPr>
          <w:rFonts w:ascii="微软雅黑" w:eastAsia="微软雅黑" w:hAnsi="微软雅黑" w:hint="eastAsia"/>
        </w:rPr>
        <w:t>errdisable</w:t>
      </w:r>
      <w:r>
        <w:rPr>
          <w:rFonts w:ascii="微软雅黑" w:eastAsia="微软雅黑" w:hAnsi="微软雅黑"/>
        </w:rPr>
        <w:t>则显示--</w:t>
      </w:r>
      <w:r>
        <w:rPr>
          <w:rFonts w:ascii="微软雅黑" w:eastAsia="微软雅黑" w:hAnsi="微软雅黑" w:hint="eastAsia"/>
        </w:rPr>
        <w:t>）</w:t>
      </w:r>
      <w:r>
        <w:rPr>
          <w:rFonts w:ascii="微软雅黑" w:eastAsia="微软雅黑" w:hAnsi="微软雅黑"/>
        </w:rPr>
        <w:t>、自动恢复的剩余时间。</w:t>
      </w:r>
    </w:p>
    <w:p w14:paraId="3D651035" w14:textId="77777777" w:rsidR="0076630D" w:rsidRDefault="00D7272D">
      <w:pPr>
        <w:pStyle w:val="af2"/>
        <w:numPr>
          <w:ilvl w:val="0"/>
          <w:numId w:val="7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手动强制恢复端口</w:t>
      </w:r>
    </w:p>
    <w:p w14:paraId="692B8942" w14:textId="77777777" w:rsidR="0076630D" w:rsidRDefault="00D7272D">
      <w:pPr>
        <w:pStyle w:val="af2"/>
        <w:numPr>
          <w:ilvl w:val="0"/>
          <w:numId w:val="79"/>
        </w:numPr>
        <w:ind w:firstLineChars="0"/>
        <w:rPr>
          <w:rFonts w:ascii="微软雅黑" w:eastAsia="微软雅黑" w:hAnsi="微软雅黑"/>
        </w:rPr>
      </w:pPr>
      <w:r>
        <w:rPr>
          <w:rFonts w:ascii="微软雅黑" w:eastAsia="微软雅黑" w:hAnsi="微软雅黑" w:hint="eastAsia"/>
        </w:rPr>
        <w:t>列表支持</w:t>
      </w:r>
      <w:r>
        <w:rPr>
          <w:rFonts w:ascii="微软雅黑" w:eastAsia="微软雅黑" w:hAnsi="微软雅黑"/>
        </w:rPr>
        <w:t>刷新</w:t>
      </w:r>
    </w:p>
    <w:p w14:paraId="463D982C" w14:textId="77777777" w:rsidR="0076630D" w:rsidRDefault="0076630D">
      <w:pPr>
        <w:rPr>
          <w:rFonts w:ascii="微软雅黑" w:eastAsia="微软雅黑" w:hAnsi="微软雅黑"/>
        </w:rPr>
      </w:pPr>
    </w:p>
    <w:p w14:paraId="440398BD" w14:textId="77777777" w:rsidR="0076630D" w:rsidRDefault="00D7272D">
      <w:pPr>
        <w:widowControl/>
        <w:jc w:val="left"/>
        <w:rPr>
          <w:rFonts w:ascii="微软雅黑" w:eastAsia="微软雅黑" w:hAnsi="微软雅黑"/>
        </w:rPr>
      </w:pPr>
      <w:r>
        <w:rPr>
          <w:rFonts w:ascii="微软雅黑" w:eastAsia="微软雅黑" w:hAnsi="微软雅黑"/>
        </w:rPr>
        <w:br w:type="page"/>
      </w:r>
    </w:p>
    <w:p w14:paraId="590772CF" w14:textId="77777777" w:rsidR="0076630D" w:rsidRDefault="00D7272D">
      <w:pPr>
        <w:pStyle w:val="20"/>
        <w:numPr>
          <w:ilvl w:val="1"/>
          <w:numId w:val="1"/>
        </w:numPr>
        <w:rPr>
          <w:rFonts w:ascii="微软雅黑" w:eastAsia="微软雅黑" w:hAnsi="微软雅黑"/>
        </w:rPr>
      </w:pPr>
      <w:bookmarkStart w:id="309" w:name="_链路聚合/Aggregation_Interface(FP1C)"/>
      <w:bookmarkStart w:id="310" w:name="_Toc149138810"/>
      <w:bookmarkEnd w:id="309"/>
      <w:r>
        <w:rPr>
          <w:rFonts w:ascii="微软雅黑" w:eastAsia="微软雅黑" w:hAnsi="微软雅黑" w:hint="eastAsia"/>
        </w:rPr>
        <w:lastRenderedPageBreak/>
        <w:t>链路聚合/</w:t>
      </w:r>
      <w:r>
        <w:rPr>
          <w:rFonts w:ascii="微软雅黑" w:eastAsia="微软雅黑" w:hAnsi="微软雅黑"/>
        </w:rPr>
        <w:t>Aggregation Interface</w:t>
      </w:r>
      <w:r>
        <w:rPr>
          <w:rFonts w:ascii="微软雅黑" w:eastAsia="微软雅黑" w:hAnsi="微软雅黑"/>
          <w:color w:val="EEECE1" w:themeColor="background2"/>
          <w:highlight w:val="darkYellow"/>
        </w:rPr>
        <w:t>(FP1C)</w:t>
      </w:r>
      <w:bookmarkEnd w:id="310"/>
    </w:p>
    <w:p w14:paraId="0DCC5B79" w14:textId="77777777" w:rsidR="0076630D" w:rsidRDefault="00D7272D">
      <w:pPr>
        <w:rPr>
          <w:rFonts w:ascii="微软雅黑" w:eastAsia="微软雅黑" w:hAnsi="微软雅黑"/>
        </w:rPr>
      </w:pPr>
      <w:r>
        <w:rPr>
          <w:rFonts w:ascii="微软雅黑" w:eastAsia="微软雅黑" w:hAnsi="微软雅黑" w:hint="eastAsia"/>
        </w:rPr>
        <w:t>【功能概述】</w:t>
      </w:r>
    </w:p>
    <w:p w14:paraId="73DDF67D" w14:textId="77777777" w:rsidR="0076630D" w:rsidRDefault="00D7272D">
      <w:pPr>
        <w:ind w:firstLineChars="200" w:firstLine="420"/>
        <w:rPr>
          <w:rFonts w:ascii="微软雅黑" w:eastAsia="微软雅黑" w:hAnsi="微软雅黑"/>
        </w:rPr>
      </w:pPr>
      <w:r>
        <w:rPr>
          <w:rFonts w:ascii="微软雅黑" w:eastAsia="微软雅黑" w:hAnsi="微软雅黑" w:hint="eastAsia"/>
        </w:rPr>
        <w:t>以太网</w:t>
      </w:r>
      <w:r>
        <w:rPr>
          <w:rFonts w:ascii="微软雅黑" w:eastAsia="微软雅黑" w:hAnsi="微软雅黑"/>
        </w:rPr>
        <w:t>链路聚合，通过将多个物理接口捆绑</w:t>
      </w:r>
      <w:r>
        <w:rPr>
          <w:rFonts w:ascii="微软雅黑" w:eastAsia="微软雅黑" w:hAnsi="微软雅黑" w:hint="eastAsia"/>
        </w:rPr>
        <w:t>为</w:t>
      </w:r>
      <w:r>
        <w:rPr>
          <w:rFonts w:ascii="微软雅黑" w:eastAsia="微软雅黑" w:hAnsi="微软雅黑"/>
        </w:rPr>
        <w:t>一个逻辑接口，可以在不进行硬件升级的条件下，达到增加链路带宽的目的。</w:t>
      </w:r>
      <w:r>
        <w:rPr>
          <w:rFonts w:ascii="微软雅黑" w:eastAsia="微软雅黑" w:hAnsi="微软雅黑" w:hint="eastAsia"/>
        </w:rPr>
        <w:t>链路聚合</w:t>
      </w:r>
      <w:r>
        <w:rPr>
          <w:rFonts w:ascii="微软雅黑" w:eastAsia="微软雅黑" w:hAnsi="微软雅黑"/>
        </w:rPr>
        <w:t>技术主要有</w:t>
      </w:r>
      <w:r>
        <w:rPr>
          <w:rFonts w:ascii="微软雅黑" w:eastAsia="微软雅黑" w:hAnsi="微软雅黑" w:hint="eastAsia"/>
        </w:rPr>
        <w:t>3个</w:t>
      </w:r>
      <w:r>
        <w:rPr>
          <w:rFonts w:ascii="微软雅黑" w:eastAsia="微软雅黑" w:hAnsi="微软雅黑"/>
        </w:rPr>
        <w:t>优势：</w:t>
      </w:r>
      <w:r>
        <w:rPr>
          <w:rFonts w:ascii="微软雅黑" w:eastAsia="微软雅黑" w:hAnsi="微软雅黑" w:hint="eastAsia"/>
        </w:rPr>
        <w:t>（1）</w:t>
      </w:r>
      <w:r>
        <w:rPr>
          <w:rFonts w:ascii="微软雅黑" w:eastAsia="微软雅黑" w:hAnsi="微软雅黑"/>
        </w:rPr>
        <w:t>增加带宽；（</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提高可靠性</w:t>
      </w:r>
      <w:r>
        <w:rPr>
          <w:rFonts w:ascii="微软雅黑" w:eastAsia="微软雅黑" w:hAnsi="微软雅黑"/>
        </w:rPr>
        <w:t>；</w:t>
      </w:r>
      <w:r>
        <w:rPr>
          <w:rFonts w:ascii="微软雅黑" w:eastAsia="微软雅黑" w:hAnsi="微软雅黑" w:hint="eastAsia"/>
        </w:rPr>
        <w:t>（3）负载分担</w:t>
      </w:r>
      <w:r>
        <w:rPr>
          <w:rFonts w:ascii="微软雅黑" w:eastAsia="微软雅黑" w:hAnsi="微软雅黑"/>
        </w:rPr>
        <w:t>。</w:t>
      </w:r>
    </w:p>
    <w:p w14:paraId="254608D5" w14:textId="77777777" w:rsidR="0076630D" w:rsidRDefault="00D7272D">
      <w:pPr>
        <w:ind w:firstLineChars="200" w:firstLine="420"/>
        <w:rPr>
          <w:rFonts w:ascii="微软雅黑" w:eastAsia="微软雅黑" w:hAnsi="微软雅黑"/>
        </w:rPr>
      </w:pPr>
      <w:r>
        <w:rPr>
          <w:rFonts w:ascii="微软雅黑" w:eastAsia="微软雅黑" w:hAnsi="微软雅黑" w:hint="eastAsia"/>
          <w:b/>
        </w:rPr>
        <w:t>链路聚合</w:t>
      </w:r>
      <w:r>
        <w:rPr>
          <w:rFonts w:ascii="微软雅黑" w:eastAsia="微软雅黑" w:hAnsi="微软雅黑"/>
          <w:b/>
        </w:rPr>
        <w:t>组LAG</w:t>
      </w:r>
      <w:r>
        <w:rPr>
          <w:rFonts w:ascii="微软雅黑" w:eastAsia="微软雅黑" w:hAnsi="微软雅黑"/>
        </w:rPr>
        <w:t>是指将若干条以太网链路捆绑在一起所形成的逻辑链路。每个</w:t>
      </w:r>
      <w:r>
        <w:rPr>
          <w:rFonts w:ascii="微软雅黑" w:eastAsia="微软雅黑" w:hAnsi="微软雅黑" w:hint="eastAsia"/>
        </w:rPr>
        <w:t>聚合组唯一</w:t>
      </w:r>
      <w:r>
        <w:rPr>
          <w:rFonts w:ascii="微软雅黑" w:eastAsia="微软雅黑" w:hAnsi="微软雅黑"/>
        </w:rPr>
        <w:t>对应着一个逻辑接口，这个逻辑接口称之为链路聚合接口。链路聚合</w:t>
      </w:r>
      <w:r>
        <w:rPr>
          <w:rFonts w:ascii="微软雅黑" w:eastAsia="微软雅黑" w:hAnsi="微软雅黑" w:hint="eastAsia"/>
        </w:rPr>
        <w:t>接口</w:t>
      </w:r>
      <w:r>
        <w:rPr>
          <w:rFonts w:ascii="微软雅黑" w:eastAsia="微软雅黑" w:hAnsi="微软雅黑"/>
        </w:rPr>
        <w:t>可以作为普通的以太网接口来使用，与普通以太网接口的差别在于：转发的时候链路聚合组需要从成员接口中选择一个或多个接口进行数据转发。</w:t>
      </w:r>
    </w:p>
    <w:p w14:paraId="0ACD8AC1" w14:textId="77777777" w:rsidR="0076630D" w:rsidRDefault="00D7272D">
      <w:pPr>
        <w:ind w:firstLineChars="200" w:firstLine="420"/>
        <w:rPr>
          <w:rFonts w:ascii="微软雅黑" w:eastAsia="微软雅黑" w:hAnsi="微软雅黑"/>
        </w:rPr>
      </w:pPr>
      <w:r>
        <w:rPr>
          <w:rFonts w:ascii="微软雅黑" w:eastAsia="微软雅黑" w:hAnsi="微软雅黑" w:hint="eastAsia"/>
        </w:rPr>
        <w:t>组成</w:t>
      </w:r>
      <w:r>
        <w:rPr>
          <w:rFonts w:ascii="微软雅黑" w:eastAsia="微软雅黑" w:hAnsi="微软雅黑"/>
        </w:rPr>
        <w:t>链路聚合接口的各个物理接口</w:t>
      </w:r>
      <w:r>
        <w:rPr>
          <w:rFonts w:ascii="微软雅黑" w:eastAsia="微软雅黑" w:hAnsi="微软雅黑" w:hint="eastAsia"/>
        </w:rPr>
        <w:t>称为</w:t>
      </w:r>
      <w:r>
        <w:rPr>
          <w:rFonts w:ascii="微软雅黑" w:eastAsia="微软雅黑" w:hAnsi="微软雅黑"/>
        </w:rPr>
        <w:t>成员接口，成员接口对应的链路称为成员链路。</w:t>
      </w:r>
    </w:p>
    <w:p w14:paraId="0A50CA82" w14:textId="77777777" w:rsidR="0076630D" w:rsidRDefault="00D7272D">
      <w:pPr>
        <w:ind w:firstLineChars="200" w:firstLine="420"/>
        <w:rPr>
          <w:rFonts w:ascii="微软雅黑" w:eastAsia="微软雅黑" w:hAnsi="微软雅黑"/>
        </w:rPr>
      </w:pPr>
      <w:r>
        <w:rPr>
          <w:rFonts w:ascii="微软雅黑" w:eastAsia="微软雅黑" w:hAnsi="微软雅黑" w:hint="eastAsia"/>
        </w:rPr>
        <w:t>链路聚合组</w:t>
      </w:r>
      <w:r>
        <w:rPr>
          <w:rFonts w:ascii="微软雅黑" w:eastAsia="微软雅黑" w:hAnsi="微软雅黑"/>
        </w:rPr>
        <w:t>的成员接口存在活动接口和非活动接口两种。</w:t>
      </w:r>
      <w:r>
        <w:rPr>
          <w:rFonts w:ascii="微软雅黑" w:eastAsia="微软雅黑" w:hAnsi="微软雅黑" w:hint="eastAsia"/>
        </w:rPr>
        <w:t>转发</w:t>
      </w:r>
      <w:r>
        <w:rPr>
          <w:rFonts w:ascii="微软雅黑" w:eastAsia="微软雅黑" w:hAnsi="微软雅黑"/>
        </w:rPr>
        <w:t>数据的接口称为活动接口，不转发数据的接口</w:t>
      </w:r>
      <w:r>
        <w:rPr>
          <w:rFonts w:ascii="微软雅黑" w:eastAsia="微软雅黑" w:hAnsi="微软雅黑" w:hint="eastAsia"/>
        </w:rPr>
        <w:t>称为</w:t>
      </w:r>
      <w:r>
        <w:rPr>
          <w:rFonts w:ascii="微软雅黑" w:eastAsia="微软雅黑" w:hAnsi="微软雅黑"/>
        </w:rPr>
        <w:t>非活动接口。</w:t>
      </w:r>
      <w:r>
        <w:rPr>
          <w:rFonts w:ascii="微软雅黑" w:eastAsia="微软雅黑" w:hAnsi="微软雅黑" w:hint="eastAsia"/>
        </w:rPr>
        <w:t>活动</w:t>
      </w:r>
      <w:r>
        <w:rPr>
          <w:rFonts w:ascii="微软雅黑" w:eastAsia="微软雅黑" w:hAnsi="微软雅黑"/>
        </w:rPr>
        <w:t>接口对应的链路称为活动链路，非活动接口对应的链路称为非活动</w:t>
      </w:r>
      <w:r>
        <w:rPr>
          <w:rFonts w:ascii="微软雅黑" w:eastAsia="微软雅黑" w:hAnsi="微软雅黑" w:hint="eastAsia"/>
        </w:rPr>
        <w:t>链路</w:t>
      </w:r>
      <w:r>
        <w:rPr>
          <w:rFonts w:ascii="微软雅黑" w:eastAsia="微软雅黑" w:hAnsi="微软雅黑"/>
        </w:rPr>
        <w:t>。</w:t>
      </w:r>
    </w:p>
    <w:p w14:paraId="5875A023" w14:textId="77777777" w:rsidR="0076630D" w:rsidRDefault="00D7272D">
      <w:pPr>
        <w:ind w:firstLineChars="200" w:firstLine="420"/>
        <w:rPr>
          <w:rFonts w:ascii="微软雅黑" w:eastAsia="微软雅黑" w:hAnsi="微软雅黑"/>
        </w:rPr>
      </w:pPr>
      <w:r>
        <w:rPr>
          <w:rFonts w:ascii="微软雅黑" w:eastAsia="微软雅黑" w:hAnsi="微软雅黑" w:hint="eastAsia"/>
          <w:b/>
        </w:rPr>
        <w:t>链路聚合</w:t>
      </w:r>
      <w:r>
        <w:rPr>
          <w:rFonts w:ascii="微软雅黑" w:eastAsia="微软雅黑" w:hAnsi="微软雅黑"/>
          <w:b/>
        </w:rPr>
        <w:t>模式：</w:t>
      </w:r>
      <w:r>
        <w:rPr>
          <w:rFonts w:ascii="微软雅黑" w:eastAsia="微软雅黑" w:hAnsi="微软雅黑"/>
        </w:rPr>
        <w:t>根据是否启动链路聚合控制协议LACP，链路聚合分为手工</w:t>
      </w:r>
      <w:r>
        <w:rPr>
          <w:rFonts w:ascii="微软雅黑" w:eastAsia="微软雅黑" w:hAnsi="微软雅黑" w:hint="eastAsia"/>
        </w:rPr>
        <w:t>模式</w:t>
      </w:r>
      <w:r>
        <w:rPr>
          <w:rFonts w:ascii="微软雅黑" w:eastAsia="微软雅黑" w:hAnsi="微软雅黑"/>
        </w:rPr>
        <w:t>和LACP模式。</w:t>
      </w:r>
    </w:p>
    <w:p w14:paraId="338D406C" w14:textId="77777777" w:rsidR="0076630D" w:rsidRDefault="00D7272D">
      <w:pPr>
        <w:ind w:firstLineChars="200" w:firstLine="420"/>
        <w:rPr>
          <w:rFonts w:ascii="微软雅黑" w:eastAsia="微软雅黑" w:hAnsi="微软雅黑"/>
        </w:rPr>
      </w:pPr>
      <w:r>
        <w:rPr>
          <w:rFonts w:ascii="微软雅黑" w:eastAsia="微软雅黑" w:hAnsi="微软雅黑" w:hint="eastAsia"/>
        </w:rPr>
        <w:t>（1）手工模式</w:t>
      </w:r>
      <w:r>
        <w:rPr>
          <w:rFonts w:ascii="微软雅黑" w:eastAsia="微软雅黑" w:hAnsi="微软雅黑"/>
        </w:rPr>
        <w:t>链路聚合</w:t>
      </w:r>
    </w:p>
    <w:p w14:paraId="4CED43AE" w14:textId="77777777" w:rsidR="0076630D" w:rsidRDefault="00D7272D">
      <w:pPr>
        <w:ind w:firstLineChars="200" w:firstLine="420"/>
        <w:rPr>
          <w:rFonts w:ascii="微软雅黑" w:eastAsia="微软雅黑" w:hAnsi="微软雅黑"/>
        </w:rPr>
      </w:pPr>
      <w:r>
        <w:rPr>
          <w:rFonts w:ascii="微软雅黑" w:eastAsia="微软雅黑" w:hAnsi="微软雅黑" w:hint="eastAsia"/>
        </w:rPr>
        <w:t>手工模式下</w:t>
      </w:r>
      <w:r>
        <w:rPr>
          <w:rFonts w:ascii="微软雅黑" w:eastAsia="微软雅黑" w:hAnsi="微软雅黑"/>
        </w:rPr>
        <w:t>，链路聚合的建立</w:t>
      </w:r>
      <w:r>
        <w:rPr>
          <w:rFonts w:ascii="微软雅黑" w:eastAsia="微软雅黑" w:hAnsi="微软雅黑" w:hint="eastAsia"/>
        </w:rPr>
        <w:t>、</w:t>
      </w:r>
      <w:r>
        <w:rPr>
          <w:rFonts w:ascii="微软雅黑" w:eastAsia="微软雅黑" w:hAnsi="微软雅黑"/>
        </w:rPr>
        <w:t>成员接口的加入由手工配置，</w:t>
      </w:r>
      <w:r>
        <w:rPr>
          <w:rFonts w:ascii="微软雅黑" w:eastAsia="微软雅黑" w:hAnsi="微软雅黑" w:hint="eastAsia"/>
        </w:rPr>
        <w:t>没有链路聚合</w:t>
      </w:r>
      <w:r>
        <w:rPr>
          <w:rFonts w:ascii="微软雅黑" w:eastAsia="微软雅黑" w:hAnsi="微软雅黑"/>
        </w:rPr>
        <w:t>控制协议LACP的参与</w:t>
      </w:r>
      <w:r>
        <w:rPr>
          <w:rFonts w:ascii="微软雅黑" w:eastAsia="微软雅黑" w:hAnsi="微软雅黑" w:hint="eastAsia"/>
        </w:rPr>
        <w:t>。</w:t>
      </w:r>
      <w:r>
        <w:rPr>
          <w:rFonts w:ascii="微软雅黑" w:eastAsia="微软雅黑" w:hAnsi="微软雅黑"/>
        </w:rPr>
        <w:t>该</w:t>
      </w:r>
      <w:r>
        <w:rPr>
          <w:rFonts w:ascii="微软雅黑" w:eastAsia="微软雅黑" w:hAnsi="微软雅黑" w:hint="eastAsia"/>
        </w:rPr>
        <w:t>模式下</w:t>
      </w:r>
      <w:r>
        <w:rPr>
          <w:rFonts w:ascii="微软雅黑" w:eastAsia="微软雅黑" w:hAnsi="微软雅黑"/>
        </w:rPr>
        <w:t>所有活动链路都参与数据的转发，平均分担流量。如果</w:t>
      </w:r>
      <w:r>
        <w:rPr>
          <w:rFonts w:ascii="微软雅黑" w:eastAsia="微软雅黑" w:hAnsi="微软雅黑" w:hint="eastAsia"/>
        </w:rPr>
        <w:t>某条</w:t>
      </w:r>
      <w:r>
        <w:rPr>
          <w:rFonts w:ascii="微软雅黑" w:eastAsia="微软雅黑" w:hAnsi="微软雅黑"/>
        </w:rPr>
        <w:t>活动链路故障，链路聚合组自动在剩余的活动链路中平均分担流量。</w:t>
      </w:r>
      <w:r>
        <w:rPr>
          <w:rFonts w:ascii="微软雅黑" w:eastAsia="微软雅黑" w:hAnsi="微软雅黑" w:hint="eastAsia"/>
        </w:rPr>
        <w:t>当需要</w:t>
      </w:r>
      <w:r>
        <w:rPr>
          <w:rFonts w:ascii="微软雅黑" w:eastAsia="微软雅黑" w:hAnsi="微软雅黑"/>
        </w:rPr>
        <w:t>在两个直连设备之间提供一个较大的链路带宽，而其中一端或两端</w:t>
      </w:r>
      <w:r>
        <w:rPr>
          <w:rFonts w:ascii="微软雅黑" w:eastAsia="微软雅黑" w:hAnsi="微软雅黑" w:hint="eastAsia"/>
        </w:rPr>
        <w:t>设备</w:t>
      </w:r>
      <w:r>
        <w:rPr>
          <w:rFonts w:ascii="微软雅黑" w:eastAsia="微软雅黑" w:hAnsi="微软雅黑"/>
        </w:rPr>
        <w:t>都不支持LACP协议时，可以配置手工模式链路聚合。</w:t>
      </w:r>
    </w:p>
    <w:p w14:paraId="454A38E3" w14:textId="77777777" w:rsidR="0076630D" w:rsidRDefault="00D7272D">
      <w:pPr>
        <w:ind w:firstLineChars="200" w:firstLine="420"/>
        <w:rPr>
          <w:rFonts w:ascii="微软雅黑" w:eastAsia="微软雅黑" w:hAnsi="微软雅黑"/>
        </w:rPr>
      </w:pPr>
      <w:r>
        <w:rPr>
          <w:rFonts w:ascii="微软雅黑" w:eastAsia="微软雅黑" w:hAnsi="微软雅黑" w:hint="eastAsia"/>
        </w:rPr>
        <w:lastRenderedPageBreak/>
        <w:t>（2）LACP</w:t>
      </w:r>
      <w:r>
        <w:rPr>
          <w:rFonts w:ascii="微软雅黑" w:eastAsia="微软雅黑" w:hAnsi="微软雅黑"/>
        </w:rPr>
        <w:t>模式链路聚合</w:t>
      </w:r>
    </w:p>
    <w:p w14:paraId="4B752BAA" w14:textId="77777777" w:rsidR="0076630D" w:rsidRDefault="00D7272D">
      <w:pPr>
        <w:ind w:firstLineChars="200" w:firstLine="420"/>
        <w:rPr>
          <w:rFonts w:ascii="微软雅黑" w:eastAsia="微软雅黑" w:hAnsi="微软雅黑"/>
        </w:rPr>
      </w:pPr>
      <w:r>
        <w:rPr>
          <w:rFonts w:ascii="微软雅黑" w:eastAsia="微软雅黑" w:hAnsi="微软雅黑" w:hint="eastAsia"/>
        </w:rPr>
        <w:t>聚合链路形成以后</w:t>
      </w:r>
      <w:r>
        <w:rPr>
          <w:rFonts w:ascii="微软雅黑" w:eastAsia="微软雅黑" w:hAnsi="微软雅黑"/>
        </w:rPr>
        <w:t>，LACP负责维护链路状态，在聚合条件发生变化时，自动调整链路聚合。</w:t>
      </w:r>
    </w:p>
    <w:p w14:paraId="6918F25F" w14:textId="77777777" w:rsidR="0076630D" w:rsidRDefault="00D7272D">
      <w:pPr>
        <w:ind w:firstLineChars="200" w:firstLine="420"/>
        <w:rPr>
          <w:rFonts w:ascii="微软雅黑" w:eastAsia="微软雅黑" w:hAnsi="微软雅黑"/>
        </w:rPr>
      </w:pPr>
      <w:r>
        <w:rPr>
          <w:rFonts w:ascii="微软雅黑" w:eastAsia="微软雅黑" w:hAnsi="微软雅黑" w:hint="eastAsia"/>
        </w:rPr>
        <w:t>系统</w:t>
      </w:r>
      <w:r>
        <w:rPr>
          <w:rFonts w:ascii="微软雅黑" w:eastAsia="微软雅黑" w:hAnsi="微软雅黑"/>
        </w:rPr>
        <w:t>LACP优先级：为了区分两端设备优先级的高级而配置的参数</w:t>
      </w:r>
      <w:r>
        <w:rPr>
          <w:rFonts w:ascii="微软雅黑" w:eastAsia="微软雅黑" w:hAnsi="微软雅黑" w:hint="eastAsia"/>
        </w:rPr>
        <w:t>。</w:t>
      </w:r>
      <w:r>
        <w:rPr>
          <w:rFonts w:ascii="微软雅黑" w:eastAsia="微软雅黑" w:hAnsi="微软雅黑"/>
        </w:rPr>
        <w:t>LACP</w:t>
      </w:r>
      <w:r>
        <w:rPr>
          <w:rFonts w:ascii="微软雅黑" w:eastAsia="微软雅黑" w:hAnsi="微软雅黑" w:hint="eastAsia"/>
        </w:rPr>
        <w:t>模式</w:t>
      </w:r>
      <w:r>
        <w:rPr>
          <w:rFonts w:ascii="微软雅黑" w:eastAsia="微软雅黑" w:hAnsi="微软雅黑"/>
        </w:rPr>
        <w:t>下，两端设备所选择的活动接口必须一致，</w:t>
      </w:r>
      <w:r>
        <w:rPr>
          <w:rFonts w:ascii="微软雅黑" w:eastAsia="微软雅黑" w:hAnsi="微软雅黑" w:hint="eastAsia"/>
        </w:rPr>
        <w:t>否</w:t>
      </w:r>
      <w:r>
        <w:rPr>
          <w:rFonts w:ascii="微软雅黑" w:eastAsia="微软雅黑" w:hAnsi="微软雅黑"/>
        </w:rPr>
        <w:t>则链路聚合组就无法建立</w:t>
      </w:r>
      <w:r>
        <w:rPr>
          <w:rFonts w:ascii="微软雅黑" w:eastAsia="微软雅黑" w:hAnsi="微软雅黑" w:hint="eastAsia"/>
        </w:rPr>
        <w:t>。</w:t>
      </w:r>
      <w:r>
        <w:rPr>
          <w:rFonts w:ascii="微软雅黑" w:eastAsia="微软雅黑" w:hAnsi="微软雅黑"/>
        </w:rPr>
        <w:t>此时</w:t>
      </w:r>
      <w:r>
        <w:rPr>
          <w:rFonts w:ascii="微软雅黑" w:eastAsia="微软雅黑" w:hAnsi="微软雅黑" w:hint="eastAsia"/>
        </w:rPr>
        <w:t>可以</w:t>
      </w:r>
      <w:r>
        <w:rPr>
          <w:rFonts w:ascii="微软雅黑" w:eastAsia="微软雅黑" w:hAnsi="微软雅黑"/>
        </w:rPr>
        <w:t>使其中一端具有更高的优先级，另一端根据</w:t>
      </w:r>
      <w:r>
        <w:rPr>
          <w:rFonts w:ascii="微软雅黑" w:eastAsia="微软雅黑" w:hAnsi="微软雅黑" w:hint="eastAsia"/>
        </w:rPr>
        <w:t>高</w:t>
      </w:r>
      <w:r>
        <w:rPr>
          <w:rFonts w:ascii="微软雅黑" w:eastAsia="微软雅黑" w:hAnsi="微软雅黑"/>
        </w:rPr>
        <w:t>优先级的一端来选择活动接口即可。系统</w:t>
      </w:r>
      <w:r>
        <w:rPr>
          <w:rFonts w:ascii="微软雅黑" w:eastAsia="微软雅黑" w:hAnsi="微软雅黑" w:hint="eastAsia"/>
        </w:rPr>
        <w:t>LACP</w:t>
      </w:r>
      <w:r>
        <w:rPr>
          <w:rFonts w:ascii="微软雅黑" w:eastAsia="微软雅黑" w:hAnsi="微软雅黑"/>
        </w:rPr>
        <w:t>优先级值越小优先级</w:t>
      </w:r>
      <w:r>
        <w:rPr>
          <w:rFonts w:ascii="微软雅黑" w:eastAsia="微软雅黑" w:hAnsi="微软雅黑" w:hint="eastAsia"/>
        </w:rPr>
        <w:t>越高</w:t>
      </w:r>
      <w:r>
        <w:rPr>
          <w:rFonts w:ascii="微软雅黑" w:eastAsia="微软雅黑" w:hAnsi="微软雅黑"/>
        </w:rPr>
        <w:t>。</w:t>
      </w:r>
    </w:p>
    <w:p w14:paraId="7D1709A3" w14:textId="77777777" w:rsidR="0076630D" w:rsidRDefault="00D7272D">
      <w:pPr>
        <w:ind w:firstLineChars="200" w:firstLine="420"/>
        <w:rPr>
          <w:rFonts w:ascii="微软雅黑" w:eastAsia="微软雅黑" w:hAnsi="微软雅黑"/>
        </w:rPr>
      </w:pPr>
      <w:r>
        <w:rPr>
          <w:rFonts w:ascii="微软雅黑" w:eastAsia="微软雅黑" w:hAnsi="微软雅黑" w:hint="eastAsia"/>
        </w:rPr>
        <w:t>接口</w:t>
      </w:r>
      <w:r>
        <w:rPr>
          <w:rFonts w:ascii="微软雅黑" w:eastAsia="微软雅黑" w:hAnsi="微软雅黑"/>
        </w:rPr>
        <w:t>LACP优先级：为了区别同一个链路聚合</w:t>
      </w:r>
      <w:r>
        <w:rPr>
          <w:rFonts w:ascii="微软雅黑" w:eastAsia="微软雅黑" w:hAnsi="微软雅黑" w:hint="eastAsia"/>
        </w:rPr>
        <w:t>组</w:t>
      </w:r>
      <w:r>
        <w:rPr>
          <w:rFonts w:ascii="微软雅黑" w:eastAsia="微软雅黑" w:hAnsi="微软雅黑"/>
        </w:rPr>
        <w:t>中的</w:t>
      </w:r>
      <w:r>
        <w:rPr>
          <w:rFonts w:ascii="微软雅黑" w:eastAsia="微软雅黑" w:hAnsi="微软雅黑" w:hint="eastAsia"/>
        </w:rPr>
        <w:t>不同</w:t>
      </w:r>
      <w:r>
        <w:rPr>
          <w:rFonts w:ascii="微软雅黑" w:eastAsia="微软雅黑" w:hAnsi="微软雅黑"/>
        </w:rPr>
        <w:t>接口被选为活动接口的</w:t>
      </w:r>
      <w:r>
        <w:rPr>
          <w:rFonts w:ascii="微软雅黑" w:eastAsia="微软雅黑" w:hAnsi="微软雅黑" w:hint="eastAsia"/>
        </w:rPr>
        <w:t>优先程度</w:t>
      </w:r>
      <w:r>
        <w:rPr>
          <w:rFonts w:ascii="微软雅黑" w:eastAsia="微软雅黑" w:hAnsi="微软雅黑"/>
        </w:rPr>
        <w:t>，优先级高的</w:t>
      </w:r>
      <w:r>
        <w:rPr>
          <w:rFonts w:ascii="微软雅黑" w:eastAsia="微软雅黑" w:hAnsi="微软雅黑" w:hint="eastAsia"/>
        </w:rPr>
        <w:t>接口</w:t>
      </w:r>
      <w:r>
        <w:rPr>
          <w:rFonts w:ascii="微软雅黑" w:eastAsia="微软雅黑" w:hAnsi="微软雅黑"/>
        </w:rPr>
        <w:t>将优先被选为活动接口。接口</w:t>
      </w:r>
      <w:r>
        <w:rPr>
          <w:rFonts w:ascii="微软雅黑" w:eastAsia="微软雅黑" w:hAnsi="微软雅黑" w:hint="eastAsia"/>
        </w:rPr>
        <w:t>LACP</w:t>
      </w:r>
      <w:r>
        <w:rPr>
          <w:rFonts w:ascii="微软雅黑" w:eastAsia="微软雅黑" w:hAnsi="微软雅黑"/>
        </w:rPr>
        <w:t>优先级值越小，优先级越高。</w:t>
      </w:r>
    </w:p>
    <w:p w14:paraId="77D9BE54" w14:textId="77777777" w:rsidR="0076630D" w:rsidRDefault="00D7272D">
      <w:pPr>
        <w:ind w:firstLineChars="200" w:firstLine="420"/>
        <w:rPr>
          <w:rFonts w:ascii="微软雅黑" w:eastAsia="微软雅黑" w:hAnsi="微软雅黑"/>
        </w:rPr>
      </w:pPr>
      <w:r>
        <w:rPr>
          <w:rFonts w:ascii="微软雅黑" w:eastAsia="微软雅黑" w:hAnsi="微软雅黑" w:hint="eastAsia"/>
        </w:rPr>
        <w:t>成员接口</w:t>
      </w:r>
      <w:r>
        <w:rPr>
          <w:rFonts w:ascii="微软雅黑" w:eastAsia="微软雅黑" w:hAnsi="微软雅黑"/>
        </w:rPr>
        <w:t>间M:N备份：LACP模式链路聚合由LACP确定聚合组中的活动和非活动链路，又称为M:N模式，即M</w:t>
      </w:r>
      <w:r>
        <w:rPr>
          <w:rFonts w:ascii="微软雅黑" w:eastAsia="微软雅黑" w:hAnsi="微软雅黑" w:hint="eastAsia"/>
        </w:rPr>
        <w:t>条</w:t>
      </w:r>
      <w:r>
        <w:rPr>
          <w:rFonts w:ascii="微软雅黑" w:eastAsia="微软雅黑" w:hAnsi="微软雅黑"/>
        </w:rPr>
        <w:t>活动链路与N条备份链路的模式</w:t>
      </w:r>
      <w:r>
        <w:rPr>
          <w:rFonts w:ascii="微软雅黑" w:eastAsia="微软雅黑" w:hAnsi="微软雅黑" w:hint="eastAsia"/>
        </w:rPr>
        <w:t>。这种</w:t>
      </w:r>
      <w:r>
        <w:rPr>
          <w:rFonts w:ascii="微软雅黑" w:eastAsia="微软雅黑" w:hAnsi="微软雅黑"/>
        </w:rPr>
        <w:t>模式提供了更高的链路可靠性，并且可以在M条链路中实现不同方式的负载均衡。</w:t>
      </w:r>
    </w:p>
    <w:p w14:paraId="77679020" w14:textId="77777777" w:rsidR="0076630D" w:rsidRDefault="00D7272D">
      <w:pPr>
        <w:ind w:firstLineChars="200" w:firstLine="420"/>
        <w:rPr>
          <w:rFonts w:ascii="微软雅黑" w:eastAsia="微软雅黑" w:hAnsi="微软雅黑"/>
        </w:rPr>
      </w:pPr>
      <w:r>
        <w:rPr>
          <w:rFonts w:ascii="微软雅黑" w:eastAsia="微软雅黑" w:hAnsi="微软雅黑" w:hint="eastAsia"/>
        </w:rPr>
        <w:t>链路聚合模式</w:t>
      </w:r>
      <w:r>
        <w:rPr>
          <w:rFonts w:ascii="微软雅黑" w:eastAsia="微软雅黑" w:hAnsi="微软雅黑"/>
        </w:rPr>
        <w:t>比较见下</w:t>
      </w:r>
      <w:r>
        <w:rPr>
          <w:rFonts w:ascii="微软雅黑" w:eastAsia="微软雅黑" w:hAnsi="微软雅黑" w:hint="eastAsia"/>
        </w:rPr>
        <w:t>表</w:t>
      </w:r>
      <w:r>
        <w:rPr>
          <w:rFonts w:ascii="微软雅黑" w:eastAsia="微软雅黑" w:hAnsi="微软雅黑"/>
        </w:rPr>
        <w:t>：</w:t>
      </w:r>
    </w:p>
    <w:tbl>
      <w:tblPr>
        <w:tblStyle w:val="ac"/>
        <w:tblW w:w="10065" w:type="dxa"/>
        <w:tblInd w:w="-856" w:type="dxa"/>
        <w:tblLook w:val="04A0" w:firstRow="1" w:lastRow="0" w:firstColumn="1" w:lastColumn="0" w:noHBand="0" w:noVBand="1"/>
      </w:tblPr>
      <w:tblGrid>
        <w:gridCol w:w="1985"/>
        <w:gridCol w:w="3544"/>
        <w:gridCol w:w="4536"/>
      </w:tblGrid>
      <w:tr w:rsidR="0076630D" w14:paraId="16FEAD06" w14:textId="77777777">
        <w:tc>
          <w:tcPr>
            <w:tcW w:w="1985" w:type="dxa"/>
          </w:tcPr>
          <w:p w14:paraId="5B112651" w14:textId="77777777" w:rsidR="0076630D" w:rsidRDefault="00D7272D">
            <w:pPr>
              <w:rPr>
                <w:rFonts w:asciiTheme="minorEastAsia" w:hAnsiTheme="minorEastAsia"/>
              </w:rPr>
            </w:pPr>
            <w:r>
              <w:rPr>
                <w:rFonts w:asciiTheme="minorEastAsia" w:hAnsiTheme="minorEastAsia" w:hint="eastAsia"/>
              </w:rPr>
              <w:t>维度</w:t>
            </w:r>
          </w:p>
        </w:tc>
        <w:tc>
          <w:tcPr>
            <w:tcW w:w="3544" w:type="dxa"/>
          </w:tcPr>
          <w:p w14:paraId="3BF7D3A8" w14:textId="77777777" w:rsidR="0076630D" w:rsidRDefault="00D7272D">
            <w:pPr>
              <w:rPr>
                <w:rFonts w:asciiTheme="minorEastAsia" w:hAnsiTheme="minorEastAsia"/>
              </w:rPr>
            </w:pPr>
            <w:r>
              <w:rPr>
                <w:rFonts w:asciiTheme="minorEastAsia" w:hAnsiTheme="minorEastAsia" w:hint="eastAsia"/>
              </w:rPr>
              <w:t>手工模式</w:t>
            </w:r>
          </w:p>
        </w:tc>
        <w:tc>
          <w:tcPr>
            <w:tcW w:w="4536" w:type="dxa"/>
          </w:tcPr>
          <w:p w14:paraId="2D7FB2E4" w14:textId="77777777" w:rsidR="0076630D" w:rsidRDefault="00D7272D">
            <w:pPr>
              <w:rPr>
                <w:rFonts w:asciiTheme="minorEastAsia" w:hAnsiTheme="minorEastAsia"/>
              </w:rPr>
            </w:pPr>
            <w:r>
              <w:rPr>
                <w:rFonts w:asciiTheme="minorEastAsia" w:hAnsiTheme="minorEastAsia" w:hint="eastAsia"/>
              </w:rPr>
              <w:t>LACP</w:t>
            </w:r>
            <w:r>
              <w:rPr>
                <w:rFonts w:asciiTheme="minorEastAsia" w:hAnsiTheme="minorEastAsia"/>
              </w:rPr>
              <w:t>模式</w:t>
            </w:r>
          </w:p>
        </w:tc>
      </w:tr>
      <w:tr w:rsidR="0076630D" w14:paraId="7F95332F" w14:textId="77777777">
        <w:tc>
          <w:tcPr>
            <w:tcW w:w="1985" w:type="dxa"/>
          </w:tcPr>
          <w:p w14:paraId="43406AA3" w14:textId="77777777" w:rsidR="0076630D" w:rsidRDefault="00D7272D">
            <w:pPr>
              <w:rPr>
                <w:rFonts w:asciiTheme="minorEastAsia" w:hAnsiTheme="minorEastAsia"/>
              </w:rPr>
            </w:pPr>
            <w:r>
              <w:rPr>
                <w:rFonts w:asciiTheme="minorEastAsia" w:hAnsiTheme="minorEastAsia" w:hint="eastAsia"/>
              </w:rPr>
              <w:t>链路聚合</w:t>
            </w:r>
            <w:r>
              <w:rPr>
                <w:rFonts w:asciiTheme="minorEastAsia" w:hAnsiTheme="minorEastAsia"/>
              </w:rPr>
              <w:t>组的建立方式</w:t>
            </w:r>
          </w:p>
        </w:tc>
        <w:tc>
          <w:tcPr>
            <w:tcW w:w="3544" w:type="dxa"/>
          </w:tcPr>
          <w:p w14:paraId="1947D68B" w14:textId="77777777" w:rsidR="0076630D" w:rsidRDefault="00D7272D">
            <w:pPr>
              <w:rPr>
                <w:rFonts w:asciiTheme="minorEastAsia" w:hAnsiTheme="minorEastAsia"/>
              </w:rPr>
            </w:pPr>
            <w:r>
              <w:rPr>
                <w:rFonts w:asciiTheme="minorEastAsia" w:hAnsiTheme="minorEastAsia" w:hint="eastAsia"/>
              </w:rPr>
              <w:t>链路聚合组的</w:t>
            </w:r>
            <w:r>
              <w:rPr>
                <w:rFonts w:asciiTheme="minorEastAsia" w:hAnsiTheme="minorEastAsia"/>
              </w:rPr>
              <w:t>建立、成员接口的加入由手工配置，没有链路聚合控制协议的参与</w:t>
            </w:r>
          </w:p>
        </w:tc>
        <w:tc>
          <w:tcPr>
            <w:tcW w:w="4536" w:type="dxa"/>
          </w:tcPr>
          <w:p w14:paraId="73FE587A" w14:textId="77777777" w:rsidR="0076630D" w:rsidRDefault="00D7272D">
            <w:pPr>
              <w:rPr>
                <w:rFonts w:asciiTheme="minorEastAsia" w:hAnsiTheme="minorEastAsia"/>
              </w:rPr>
            </w:pPr>
            <w:r>
              <w:rPr>
                <w:rFonts w:asciiTheme="minorEastAsia" w:hAnsiTheme="minorEastAsia" w:hint="eastAsia"/>
              </w:rPr>
              <w:t>链路聚合组</w:t>
            </w:r>
            <w:r>
              <w:rPr>
                <w:rFonts w:asciiTheme="minorEastAsia" w:hAnsiTheme="minorEastAsia"/>
              </w:rPr>
              <w:t>的建立基于LACP协议，LACP为交换</w:t>
            </w:r>
            <w:r>
              <w:rPr>
                <w:rFonts w:asciiTheme="minorEastAsia" w:hAnsiTheme="minorEastAsia" w:hint="eastAsia"/>
              </w:rPr>
              <w:t>数据</w:t>
            </w:r>
            <w:r>
              <w:rPr>
                <w:rFonts w:asciiTheme="minorEastAsia" w:hAnsiTheme="minorEastAsia"/>
              </w:rPr>
              <w:t>的设备提供一种标准的</w:t>
            </w:r>
            <w:r>
              <w:rPr>
                <w:rFonts w:asciiTheme="minorEastAsia" w:hAnsiTheme="minorEastAsia" w:hint="eastAsia"/>
              </w:rPr>
              <w:t>协商</w:t>
            </w:r>
            <w:r>
              <w:rPr>
                <w:rFonts w:asciiTheme="minorEastAsia" w:hAnsiTheme="minorEastAsia"/>
              </w:rPr>
              <w:t>方式，以供系统根据自身配置自动形成聚合链路并启动聚合</w:t>
            </w:r>
            <w:r>
              <w:rPr>
                <w:rFonts w:asciiTheme="minorEastAsia" w:hAnsiTheme="minorEastAsia" w:hint="eastAsia"/>
              </w:rPr>
              <w:t>链路</w:t>
            </w:r>
            <w:r>
              <w:rPr>
                <w:rFonts w:asciiTheme="minorEastAsia" w:hAnsiTheme="minorEastAsia"/>
              </w:rPr>
              <w:t>收发数据。</w:t>
            </w:r>
            <w:r>
              <w:rPr>
                <w:rFonts w:asciiTheme="minorEastAsia" w:hAnsiTheme="minorEastAsia" w:hint="eastAsia"/>
              </w:rPr>
              <w:t>聚合链路形成以后</w:t>
            </w:r>
            <w:r>
              <w:rPr>
                <w:rFonts w:asciiTheme="minorEastAsia" w:hAnsiTheme="minorEastAsia"/>
              </w:rPr>
              <w:t>，负责维护链路状态。在聚合条件发生变化时，自动调整或解散链路聚合。</w:t>
            </w:r>
          </w:p>
        </w:tc>
      </w:tr>
      <w:tr w:rsidR="0076630D" w14:paraId="0FA0E083" w14:textId="77777777">
        <w:tc>
          <w:tcPr>
            <w:tcW w:w="1985" w:type="dxa"/>
          </w:tcPr>
          <w:p w14:paraId="19D97D73" w14:textId="77777777" w:rsidR="0076630D" w:rsidRDefault="00D7272D">
            <w:pPr>
              <w:rPr>
                <w:rFonts w:asciiTheme="minorEastAsia" w:hAnsiTheme="minorEastAsia"/>
              </w:rPr>
            </w:pPr>
            <w:r>
              <w:rPr>
                <w:rFonts w:asciiTheme="minorEastAsia" w:hAnsiTheme="minorEastAsia" w:hint="eastAsia"/>
              </w:rPr>
              <w:t>设备</w:t>
            </w:r>
            <w:r>
              <w:rPr>
                <w:rFonts w:asciiTheme="minorEastAsia" w:hAnsiTheme="minorEastAsia"/>
              </w:rPr>
              <w:t>是否需要支持LACP协议</w:t>
            </w:r>
          </w:p>
        </w:tc>
        <w:tc>
          <w:tcPr>
            <w:tcW w:w="3544" w:type="dxa"/>
          </w:tcPr>
          <w:p w14:paraId="47AE637E" w14:textId="77777777" w:rsidR="0076630D" w:rsidRDefault="00D7272D">
            <w:pPr>
              <w:rPr>
                <w:rFonts w:asciiTheme="minorEastAsia" w:hAnsiTheme="minorEastAsia"/>
              </w:rPr>
            </w:pPr>
            <w:r>
              <w:rPr>
                <w:rFonts w:asciiTheme="minorEastAsia" w:hAnsiTheme="minorEastAsia" w:hint="eastAsia"/>
              </w:rPr>
              <w:t>不需要</w:t>
            </w:r>
          </w:p>
        </w:tc>
        <w:tc>
          <w:tcPr>
            <w:tcW w:w="4536" w:type="dxa"/>
          </w:tcPr>
          <w:p w14:paraId="082BB3E4" w14:textId="77777777" w:rsidR="0076630D" w:rsidRDefault="00D7272D">
            <w:pPr>
              <w:rPr>
                <w:rFonts w:asciiTheme="minorEastAsia" w:hAnsiTheme="minorEastAsia"/>
              </w:rPr>
            </w:pPr>
            <w:r>
              <w:rPr>
                <w:rFonts w:asciiTheme="minorEastAsia" w:hAnsiTheme="minorEastAsia" w:hint="eastAsia"/>
              </w:rPr>
              <w:t>需要</w:t>
            </w:r>
          </w:p>
        </w:tc>
      </w:tr>
      <w:tr w:rsidR="0076630D" w14:paraId="177C0DC4" w14:textId="77777777">
        <w:tc>
          <w:tcPr>
            <w:tcW w:w="1985" w:type="dxa"/>
          </w:tcPr>
          <w:p w14:paraId="29D1BB49" w14:textId="77777777" w:rsidR="0076630D" w:rsidRDefault="00D7272D">
            <w:pPr>
              <w:rPr>
                <w:rFonts w:asciiTheme="minorEastAsia" w:hAnsiTheme="minorEastAsia"/>
              </w:rPr>
            </w:pPr>
            <w:r>
              <w:rPr>
                <w:rFonts w:asciiTheme="minorEastAsia" w:hAnsiTheme="minorEastAsia" w:hint="eastAsia"/>
              </w:rPr>
              <w:t>数据转发</w:t>
            </w:r>
          </w:p>
        </w:tc>
        <w:tc>
          <w:tcPr>
            <w:tcW w:w="3544" w:type="dxa"/>
          </w:tcPr>
          <w:p w14:paraId="6E0AB41C" w14:textId="77777777" w:rsidR="0076630D" w:rsidRDefault="00D7272D">
            <w:pPr>
              <w:rPr>
                <w:rFonts w:asciiTheme="minorEastAsia" w:hAnsiTheme="minorEastAsia"/>
              </w:rPr>
            </w:pPr>
            <w:r>
              <w:rPr>
                <w:rFonts w:asciiTheme="minorEastAsia" w:hAnsiTheme="minorEastAsia" w:hint="eastAsia"/>
              </w:rPr>
              <w:t>正常情况下</w:t>
            </w:r>
            <w:r>
              <w:rPr>
                <w:rFonts w:asciiTheme="minorEastAsia" w:hAnsiTheme="minorEastAsia"/>
              </w:rPr>
              <w:t>，所有链路都是活动链路。所有活动</w:t>
            </w:r>
            <w:r>
              <w:rPr>
                <w:rFonts w:asciiTheme="minorEastAsia" w:hAnsiTheme="minorEastAsia" w:hint="eastAsia"/>
              </w:rPr>
              <w:t>链路</w:t>
            </w:r>
            <w:r>
              <w:rPr>
                <w:rFonts w:asciiTheme="minorEastAsia" w:hAnsiTheme="minorEastAsia"/>
              </w:rPr>
              <w:t>均参与数据转发。如果</w:t>
            </w:r>
            <w:r>
              <w:rPr>
                <w:rFonts w:asciiTheme="minorEastAsia" w:hAnsiTheme="minorEastAsia" w:hint="eastAsia"/>
              </w:rPr>
              <w:t>某条活动</w:t>
            </w:r>
            <w:r>
              <w:rPr>
                <w:rFonts w:asciiTheme="minorEastAsia" w:hAnsiTheme="minorEastAsia"/>
              </w:rPr>
              <w:t>链路故障，链路聚合组自动在剩余的活动链路中分担流量</w:t>
            </w:r>
          </w:p>
        </w:tc>
        <w:tc>
          <w:tcPr>
            <w:tcW w:w="4536" w:type="dxa"/>
          </w:tcPr>
          <w:p w14:paraId="2BAC9926" w14:textId="77777777" w:rsidR="0076630D" w:rsidRDefault="00D7272D">
            <w:pPr>
              <w:rPr>
                <w:rFonts w:asciiTheme="minorEastAsia" w:hAnsiTheme="minorEastAsia"/>
              </w:rPr>
            </w:pPr>
            <w:r>
              <w:rPr>
                <w:rFonts w:asciiTheme="minorEastAsia" w:hAnsiTheme="minorEastAsia" w:hint="eastAsia"/>
              </w:rPr>
              <w:t>正常情况下</w:t>
            </w:r>
            <w:r>
              <w:rPr>
                <w:rFonts w:asciiTheme="minorEastAsia" w:hAnsiTheme="minorEastAsia"/>
              </w:rPr>
              <w:t>，部分</w:t>
            </w:r>
            <w:r>
              <w:rPr>
                <w:rFonts w:asciiTheme="minorEastAsia" w:hAnsiTheme="minorEastAsia" w:hint="eastAsia"/>
              </w:rPr>
              <w:t>链路</w:t>
            </w:r>
            <w:r>
              <w:rPr>
                <w:rFonts w:asciiTheme="minorEastAsia" w:hAnsiTheme="minorEastAsia"/>
              </w:rPr>
              <w:t>是活动链路。所有</w:t>
            </w:r>
            <w:r>
              <w:rPr>
                <w:rFonts w:asciiTheme="minorEastAsia" w:hAnsiTheme="minorEastAsia" w:hint="eastAsia"/>
              </w:rPr>
              <w:t>活动</w:t>
            </w:r>
            <w:r>
              <w:rPr>
                <w:rFonts w:asciiTheme="minorEastAsia" w:hAnsiTheme="minorEastAsia"/>
              </w:rPr>
              <w:t>链路均参与数据转发。如果</w:t>
            </w:r>
            <w:r>
              <w:rPr>
                <w:rFonts w:asciiTheme="minorEastAsia" w:hAnsiTheme="minorEastAsia" w:hint="eastAsia"/>
              </w:rPr>
              <w:t>某条</w:t>
            </w:r>
            <w:r>
              <w:rPr>
                <w:rFonts w:asciiTheme="minorEastAsia" w:hAnsiTheme="minorEastAsia"/>
              </w:rPr>
              <w:t>活动链路故障，链路聚合组自动在非活动链路中选择一条链路作为活动链路，参与数据转发的链路数目不变</w:t>
            </w:r>
          </w:p>
        </w:tc>
      </w:tr>
      <w:tr w:rsidR="0076630D" w14:paraId="1699576C" w14:textId="77777777">
        <w:tc>
          <w:tcPr>
            <w:tcW w:w="1985" w:type="dxa"/>
          </w:tcPr>
          <w:p w14:paraId="0D28CC35" w14:textId="77777777" w:rsidR="0076630D" w:rsidRDefault="00D7272D">
            <w:pPr>
              <w:rPr>
                <w:rFonts w:asciiTheme="minorEastAsia" w:hAnsiTheme="minorEastAsia"/>
              </w:rPr>
            </w:pPr>
            <w:r>
              <w:rPr>
                <w:rFonts w:asciiTheme="minorEastAsia" w:hAnsiTheme="minorEastAsia" w:hint="eastAsia"/>
              </w:rPr>
              <w:t>是否</w:t>
            </w:r>
            <w:r>
              <w:rPr>
                <w:rFonts w:asciiTheme="minorEastAsia" w:hAnsiTheme="minorEastAsia"/>
              </w:rPr>
              <w:t>支持跨设备的链路聚合</w:t>
            </w:r>
          </w:p>
        </w:tc>
        <w:tc>
          <w:tcPr>
            <w:tcW w:w="3544" w:type="dxa"/>
          </w:tcPr>
          <w:p w14:paraId="712EC2FA" w14:textId="77777777" w:rsidR="0076630D" w:rsidRDefault="00D7272D">
            <w:pPr>
              <w:rPr>
                <w:rFonts w:asciiTheme="minorEastAsia" w:hAnsiTheme="minorEastAsia"/>
              </w:rPr>
            </w:pPr>
            <w:r>
              <w:rPr>
                <w:rFonts w:asciiTheme="minorEastAsia" w:hAnsiTheme="minorEastAsia" w:hint="eastAsia"/>
              </w:rPr>
              <w:t>不支持</w:t>
            </w:r>
          </w:p>
        </w:tc>
        <w:tc>
          <w:tcPr>
            <w:tcW w:w="4536" w:type="dxa"/>
          </w:tcPr>
          <w:p w14:paraId="29FAD3BA" w14:textId="77777777" w:rsidR="0076630D" w:rsidRDefault="00D7272D">
            <w:pPr>
              <w:rPr>
                <w:rFonts w:asciiTheme="minorEastAsia" w:hAnsiTheme="minorEastAsia"/>
              </w:rPr>
            </w:pPr>
            <w:r>
              <w:rPr>
                <w:rFonts w:asciiTheme="minorEastAsia" w:hAnsiTheme="minorEastAsia" w:hint="eastAsia"/>
              </w:rPr>
              <w:t>支持</w:t>
            </w:r>
          </w:p>
        </w:tc>
      </w:tr>
      <w:tr w:rsidR="0076630D" w14:paraId="47914F24" w14:textId="77777777">
        <w:tc>
          <w:tcPr>
            <w:tcW w:w="1985" w:type="dxa"/>
          </w:tcPr>
          <w:p w14:paraId="13BB7D57" w14:textId="77777777" w:rsidR="0076630D" w:rsidRDefault="00D7272D">
            <w:pPr>
              <w:rPr>
                <w:rFonts w:asciiTheme="minorEastAsia" w:hAnsiTheme="minorEastAsia"/>
              </w:rPr>
            </w:pPr>
            <w:r>
              <w:rPr>
                <w:rFonts w:asciiTheme="minorEastAsia" w:hAnsiTheme="minorEastAsia" w:hint="eastAsia"/>
              </w:rPr>
              <w:t>检测</w:t>
            </w:r>
            <w:r>
              <w:rPr>
                <w:rFonts w:asciiTheme="minorEastAsia" w:hAnsiTheme="minorEastAsia"/>
              </w:rPr>
              <w:t>故障</w:t>
            </w:r>
          </w:p>
        </w:tc>
        <w:tc>
          <w:tcPr>
            <w:tcW w:w="3544" w:type="dxa"/>
          </w:tcPr>
          <w:p w14:paraId="1AC42170" w14:textId="77777777" w:rsidR="0076630D" w:rsidRDefault="00D7272D">
            <w:pPr>
              <w:rPr>
                <w:rFonts w:asciiTheme="minorEastAsia" w:hAnsiTheme="minorEastAsia"/>
              </w:rPr>
            </w:pPr>
            <w:r>
              <w:rPr>
                <w:rFonts w:asciiTheme="minorEastAsia" w:hAnsiTheme="minorEastAsia" w:hint="eastAsia"/>
              </w:rPr>
              <w:t>只能检测</w:t>
            </w:r>
            <w:r>
              <w:rPr>
                <w:rFonts w:asciiTheme="minorEastAsia" w:hAnsiTheme="minorEastAsia"/>
              </w:rPr>
              <w:t>到同一</w:t>
            </w:r>
            <w:r>
              <w:rPr>
                <w:rFonts w:asciiTheme="minorEastAsia" w:hAnsiTheme="minorEastAsia" w:hint="eastAsia"/>
              </w:rPr>
              <w:t>聚合组</w:t>
            </w:r>
            <w:r>
              <w:rPr>
                <w:rFonts w:asciiTheme="minorEastAsia" w:hAnsiTheme="minorEastAsia"/>
              </w:rPr>
              <w:t>内的成员链路有断路等有限故障，但是无法检测</w:t>
            </w:r>
            <w:r>
              <w:rPr>
                <w:rFonts w:asciiTheme="minorEastAsia" w:hAnsiTheme="minorEastAsia"/>
              </w:rPr>
              <w:lastRenderedPageBreak/>
              <w:t>到链路</w:t>
            </w:r>
            <w:r>
              <w:rPr>
                <w:rFonts w:asciiTheme="minorEastAsia" w:hAnsiTheme="minorEastAsia" w:hint="eastAsia"/>
              </w:rPr>
              <w:t>断</w:t>
            </w:r>
            <w:r>
              <w:rPr>
                <w:rFonts w:asciiTheme="minorEastAsia" w:hAnsiTheme="minorEastAsia"/>
              </w:rPr>
              <w:t>连、错连等故障</w:t>
            </w:r>
          </w:p>
        </w:tc>
        <w:tc>
          <w:tcPr>
            <w:tcW w:w="4536" w:type="dxa"/>
          </w:tcPr>
          <w:p w14:paraId="71438D51" w14:textId="77777777" w:rsidR="0076630D" w:rsidRDefault="00D7272D">
            <w:pPr>
              <w:rPr>
                <w:rFonts w:asciiTheme="minorEastAsia" w:hAnsiTheme="minorEastAsia"/>
              </w:rPr>
            </w:pPr>
            <w:r>
              <w:rPr>
                <w:rFonts w:asciiTheme="minorEastAsia" w:hAnsiTheme="minorEastAsia" w:hint="eastAsia"/>
              </w:rPr>
              <w:lastRenderedPageBreak/>
              <w:t>不仅</w:t>
            </w:r>
            <w:r>
              <w:rPr>
                <w:rFonts w:asciiTheme="minorEastAsia" w:hAnsiTheme="minorEastAsia"/>
              </w:rPr>
              <w:t>能够检测到同一聚合组内的成员链路有断路等有限故障，还可以检测到链路故障、链路错</w:t>
            </w:r>
            <w:r>
              <w:rPr>
                <w:rFonts w:asciiTheme="minorEastAsia" w:hAnsiTheme="minorEastAsia"/>
              </w:rPr>
              <w:lastRenderedPageBreak/>
              <w:t>连等故障</w:t>
            </w:r>
          </w:p>
        </w:tc>
      </w:tr>
    </w:tbl>
    <w:p w14:paraId="2C95F584" w14:textId="77777777" w:rsidR="0076630D" w:rsidRDefault="00D7272D">
      <w:pPr>
        <w:rPr>
          <w:rFonts w:ascii="微软雅黑" w:eastAsia="微软雅黑" w:hAnsi="微软雅黑"/>
          <w:b/>
        </w:rPr>
      </w:pPr>
      <w:r>
        <w:rPr>
          <w:rFonts w:ascii="微软雅黑" w:eastAsia="微软雅黑" w:hAnsi="微软雅黑" w:hint="eastAsia"/>
          <w:b/>
        </w:rPr>
        <w:lastRenderedPageBreak/>
        <w:t xml:space="preserve">    链路聚合</w:t>
      </w:r>
      <w:r>
        <w:rPr>
          <w:rFonts w:ascii="微软雅黑" w:eastAsia="微软雅黑" w:hAnsi="微软雅黑"/>
          <w:b/>
        </w:rPr>
        <w:t>负载分担方式</w:t>
      </w:r>
    </w:p>
    <w:p w14:paraId="0FF88FD7" w14:textId="77777777" w:rsidR="0076630D" w:rsidRDefault="00D7272D">
      <w:pPr>
        <w:ind w:firstLine="420"/>
        <w:rPr>
          <w:rFonts w:ascii="微软雅黑" w:eastAsia="微软雅黑" w:hAnsi="微软雅黑"/>
        </w:rPr>
      </w:pPr>
      <w:r>
        <w:rPr>
          <w:rFonts w:ascii="微软雅黑" w:eastAsia="微软雅黑" w:hAnsi="微软雅黑" w:hint="eastAsia"/>
        </w:rPr>
        <w:t>在使用</w:t>
      </w:r>
      <w:r>
        <w:rPr>
          <w:rFonts w:ascii="微软雅黑" w:eastAsia="微软雅黑" w:hAnsi="微软雅黑"/>
        </w:rPr>
        <w:t>链路聚合转发数据时，由于聚合组</w:t>
      </w:r>
      <w:r>
        <w:rPr>
          <w:rFonts w:ascii="微软雅黑" w:eastAsia="微软雅黑" w:hAnsi="微软雅黑" w:hint="eastAsia"/>
        </w:rPr>
        <w:t>两端</w:t>
      </w:r>
      <w:r>
        <w:rPr>
          <w:rFonts w:ascii="微软雅黑" w:eastAsia="微软雅黑" w:hAnsi="微软雅黑"/>
        </w:rPr>
        <w:t>设备之间有多条物理链路，</w:t>
      </w:r>
      <w:r>
        <w:rPr>
          <w:rFonts w:ascii="微软雅黑" w:eastAsia="微软雅黑" w:hAnsi="微软雅黑" w:hint="eastAsia"/>
        </w:rPr>
        <w:t>可能</w:t>
      </w:r>
      <w:r>
        <w:rPr>
          <w:rFonts w:ascii="微软雅黑" w:eastAsia="微软雅黑" w:hAnsi="微软雅黑"/>
        </w:rPr>
        <w:t>会产生同一数据流的第一个数据帧在一条物理链路上传输，而第二个数据帧在另外一条物理链路上传输的情况。这样</w:t>
      </w:r>
      <w:r>
        <w:rPr>
          <w:rFonts w:ascii="微软雅黑" w:eastAsia="微软雅黑" w:hAnsi="微软雅黑" w:hint="eastAsia"/>
        </w:rPr>
        <w:t>一来</w:t>
      </w:r>
      <w:r>
        <w:rPr>
          <w:rFonts w:ascii="微软雅黑" w:eastAsia="微软雅黑" w:hAnsi="微软雅黑"/>
        </w:rPr>
        <w:t>同一数据流的第二个数据帧就有可能比第一个数据帧先到达对端设备，从而产生接收数据包乱序的情况。为了避免</w:t>
      </w:r>
      <w:r>
        <w:rPr>
          <w:rFonts w:ascii="微软雅黑" w:eastAsia="微软雅黑" w:hAnsi="微软雅黑" w:hint="eastAsia"/>
        </w:rPr>
        <w:t>这种情况</w:t>
      </w:r>
      <w:r>
        <w:rPr>
          <w:rFonts w:ascii="微软雅黑" w:eastAsia="微软雅黑" w:hAnsi="微软雅黑"/>
        </w:rPr>
        <w:t>的发生，链路聚合组采用逐流负载分担的机制，把数据帧中的地址通过HASH算法生成HASH-KEY值，然后根据这个数值在链路聚合组转发表中</w:t>
      </w:r>
      <w:r>
        <w:rPr>
          <w:rFonts w:ascii="微软雅黑" w:eastAsia="微软雅黑" w:hAnsi="微软雅黑" w:hint="eastAsia"/>
        </w:rPr>
        <w:t>寻找</w:t>
      </w:r>
      <w:r>
        <w:rPr>
          <w:rFonts w:ascii="微软雅黑" w:eastAsia="微软雅黑" w:hAnsi="微软雅黑"/>
        </w:rPr>
        <w:t>对应的出接口，不同的MAC或IP地址HASH得出的HASH-KEY值不同</w:t>
      </w:r>
      <w:r>
        <w:rPr>
          <w:rFonts w:ascii="微软雅黑" w:eastAsia="微软雅黑" w:hAnsi="微软雅黑" w:hint="eastAsia"/>
        </w:rPr>
        <w:t>，</w:t>
      </w:r>
      <w:r>
        <w:rPr>
          <w:rFonts w:ascii="微软雅黑" w:eastAsia="微软雅黑" w:hAnsi="微软雅黑"/>
        </w:rPr>
        <w:t>从而出接口也就不同，这样既保证了同一数据流的帧在同一条物理链路转发，又实现了流量在聚合组内各物理链路上</w:t>
      </w:r>
      <w:r>
        <w:rPr>
          <w:rFonts w:ascii="微软雅黑" w:eastAsia="微软雅黑" w:hAnsi="微软雅黑" w:hint="eastAsia"/>
        </w:rPr>
        <w:t>的</w:t>
      </w:r>
      <w:r>
        <w:rPr>
          <w:rFonts w:ascii="微软雅黑" w:eastAsia="微软雅黑" w:hAnsi="微软雅黑"/>
        </w:rPr>
        <w:t>负载分担。逐流</w:t>
      </w:r>
      <w:r>
        <w:rPr>
          <w:rFonts w:ascii="微软雅黑" w:eastAsia="微软雅黑" w:hAnsi="微软雅黑" w:hint="eastAsia"/>
        </w:rPr>
        <w:t>负载分担</w:t>
      </w:r>
      <w:r>
        <w:rPr>
          <w:rFonts w:ascii="微软雅黑" w:eastAsia="微软雅黑" w:hAnsi="微软雅黑"/>
        </w:rPr>
        <w:t>能保证包的</w:t>
      </w:r>
      <w:r>
        <w:rPr>
          <w:rFonts w:ascii="微软雅黑" w:eastAsia="微软雅黑" w:hAnsi="微软雅黑" w:hint="eastAsia"/>
        </w:rPr>
        <w:t>顺序</w:t>
      </w:r>
      <w:r>
        <w:rPr>
          <w:rFonts w:ascii="微软雅黑" w:eastAsia="微软雅黑" w:hAnsi="微软雅黑"/>
        </w:rPr>
        <w:t>，但不能保证带宽利用率。</w:t>
      </w:r>
    </w:p>
    <w:p w14:paraId="4DB2D823" w14:textId="77777777" w:rsidR="0076630D" w:rsidRDefault="00D7272D">
      <w:pPr>
        <w:ind w:firstLine="420"/>
        <w:rPr>
          <w:rFonts w:ascii="微软雅黑" w:eastAsia="微软雅黑" w:hAnsi="微软雅黑"/>
        </w:rPr>
      </w:pPr>
      <w:r>
        <w:rPr>
          <w:rFonts w:ascii="微软雅黑" w:eastAsia="微软雅黑" w:hAnsi="微软雅黑" w:hint="eastAsia"/>
        </w:rPr>
        <w:t>用户</w:t>
      </w:r>
      <w:r>
        <w:rPr>
          <w:rFonts w:ascii="微软雅黑" w:eastAsia="微软雅黑" w:hAnsi="微软雅黑"/>
        </w:rPr>
        <w:t>可以根据流量</w:t>
      </w:r>
      <w:r>
        <w:rPr>
          <w:rFonts w:ascii="微软雅黑" w:eastAsia="微软雅黑" w:hAnsi="微软雅黑" w:hint="eastAsia"/>
        </w:rPr>
        <w:t>模型</w:t>
      </w:r>
      <w:r>
        <w:rPr>
          <w:rFonts w:ascii="微软雅黑" w:eastAsia="微软雅黑" w:hAnsi="微软雅黑"/>
        </w:rPr>
        <w:t>设置不同的负载分担方式，流量中某个参数变化</w:t>
      </w:r>
      <w:r>
        <w:rPr>
          <w:rFonts w:ascii="微软雅黑" w:eastAsia="微软雅黑" w:hAnsi="微软雅黑" w:hint="eastAsia"/>
        </w:rPr>
        <w:t>越</w:t>
      </w:r>
      <w:r>
        <w:rPr>
          <w:rFonts w:ascii="微软雅黑" w:eastAsia="微软雅黑" w:hAnsi="微软雅黑"/>
        </w:rPr>
        <w:t>频繁，选择对应负载分担方式的流量就</w:t>
      </w:r>
      <w:r>
        <w:rPr>
          <w:rFonts w:ascii="微软雅黑" w:eastAsia="微软雅黑" w:hAnsi="微软雅黑" w:hint="eastAsia"/>
        </w:rPr>
        <w:t>越</w:t>
      </w:r>
      <w:r>
        <w:rPr>
          <w:rFonts w:ascii="微软雅黑" w:eastAsia="微软雅黑" w:hAnsi="微软雅黑"/>
        </w:rPr>
        <w:t>均衡。</w:t>
      </w:r>
      <w:r>
        <w:rPr>
          <w:rFonts w:ascii="微软雅黑" w:eastAsia="微软雅黑" w:hAnsi="微软雅黑" w:hint="eastAsia"/>
        </w:rPr>
        <w:t>例如</w:t>
      </w:r>
      <w:r>
        <w:rPr>
          <w:rFonts w:ascii="微软雅黑" w:eastAsia="微软雅黑" w:hAnsi="微软雅黑"/>
        </w:rPr>
        <w:t>，在网络中，如果报文的IP地址变化较频繁，</w:t>
      </w:r>
      <w:r>
        <w:rPr>
          <w:rFonts w:ascii="微软雅黑" w:eastAsia="微软雅黑" w:hAnsi="微软雅黑" w:hint="eastAsia"/>
        </w:rPr>
        <w:t>那么</w:t>
      </w:r>
      <w:r>
        <w:rPr>
          <w:rFonts w:ascii="微软雅黑" w:eastAsia="微软雅黑" w:hAnsi="微软雅黑"/>
        </w:rPr>
        <w:t>选择基于目的IP地址、源IP地址或源IP和目的IP地址的负载分担模式更有利于流量在各物理链路间合理的负载分担；如果报文的MAC地址变化较频繁，IP地址比较固定，那么选择</w:t>
      </w:r>
      <w:r>
        <w:rPr>
          <w:rFonts w:ascii="微软雅黑" w:eastAsia="微软雅黑" w:hAnsi="微软雅黑" w:hint="eastAsia"/>
        </w:rPr>
        <w:t>基于</w:t>
      </w:r>
      <w:r>
        <w:rPr>
          <w:rFonts w:ascii="微软雅黑" w:eastAsia="微软雅黑" w:hAnsi="微软雅黑"/>
        </w:rPr>
        <w:t>目的MAC地址、源MAC地址或源MAC和目的MAC地址的负载分担模式更有利于流量在各物理链路间合理的负载分担。</w:t>
      </w:r>
      <w:r>
        <w:rPr>
          <w:rFonts w:ascii="微软雅黑" w:eastAsia="微软雅黑" w:hAnsi="微软雅黑" w:hint="eastAsia"/>
        </w:rPr>
        <w:t>交换机</w:t>
      </w:r>
      <w:r>
        <w:rPr>
          <w:rFonts w:ascii="微软雅黑" w:eastAsia="微软雅黑" w:hAnsi="微软雅黑"/>
        </w:rPr>
        <w:t>可以基于报文的以下参数进行负载分担：</w:t>
      </w:r>
      <w:r>
        <w:rPr>
          <w:rFonts w:ascii="微软雅黑" w:eastAsia="微软雅黑" w:hAnsi="微软雅黑" w:hint="eastAsia"/>
        </w:rPr>
        <w:t>（1）源</w:t>
      </w:r>
      <w:r>
        <w:rPr>
          <w:rFonts w:ascii="微软雅黑" w:eastAsia="微软雅黑" w:hAnsi="微软雅黑"/>
        </w:rPr>
        <w:t>MAC地址；（</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目的</w:t>
      </w:r>
      <w:r>
        <w:rPr>
          <w:rFonts w:ascii="微软雅黑" w:eastAsia="微软雅黑" w:hAnsi="微软雅黑"/>
        </w:rPr>
        <w:t>MAC地址；</w:t>
      </w:r>
      <w:r>
        <w:rPr>
          <w:rFonts w:ascii="微软雅黑" w:eastAsia="微软雅黑" w:hAnsi="微软雅黑"/>
          <w:strike/>
          <w:color w:val="B2B2B2"/>
        </w:rPr>
        <w:t>（</w:t>
      </w:r>
      <w:r>
        <w:rPr>
          <w:rFonts w:ascii="微软雅黑" w:eastAsia="微软雅黑" w:hAnsi="微软雅黑" w:hint="eastAsia"/>
          <w:strike/>
          <w:color w:val="B2B2B2"/>
        </w:rPr>
        <w:t>3</w:t>
      </w:r>
      <w:r>
        <w:rPr>
          <w:rFonts w:ascii="微软雅黑" w:eastAsia="微软雅黑" w:hAnsi="微软雅黑"/>
          <w:strike/>
          <w:color w:val="B2B2B2"/>
        </w:rPr>
        <w:t>）</w:t>
      </w:r>
      <w:r>
        <w:rPr>
          <w:rFonts w:ascii="微软雅黑" w:eastAsia="微软雅黑" w:hAnsi="微软雅黑" w:hint="eastAsia"/>
          <w:strike/>
          <w:color w:val="B2B2B2"/>
        </w:rPr>
        <w:t>源</w:t>
      </w:r>
      <w:r>
        <w:rPr>
          <w:rFonts w:ascii="微软雅黑" w:eastAsia="微软雅黑" w:hAnsi="微软雅黑"/>
          <w:strike/>
          <w:color w:val="B2B2B2"/>
        </w:rPr>
        <w:t>MAC和目的MAC地址；</w:t>
      </w:r>
      <w:r>
        <w:rPr>
          <w:rFonts w:ascii="微软雅黑" w:eastAsia="微软雅黑" w:hAnsi="微软雅黑"/>
        </w:rPr>
        <w:t>（</w:t>
      </w:r>
      <w:r>
        <w:rPr>
          <w:rFonts w:ascii="微软雅黑" w:eastAsia="微软雅黑" w:hAnsi="微软雅黑" w:hint="eastAsia"/>
        </w:rPr>
        <w:t>4</w:t>
      </w:r>
      <w:r>
        <w:rPr>
          <w:rFonts w:ascii="微软雅黑" w:eastAsia="微软雅黑" w:hAnsi="微软雅黑"/>
        </w:rPr>
        <w:t>）</w:t>
      </w:r>
      <w:r>
        <w:rPr>
          <w:rFonts w:ascii="微软雅黑" w:eastAsia="微软雅黑" w:hAnsi="微软雅黑" w:hint="eastAsia"/>
        </w:rPr>
        <w:t>源</w:t>
      </w:r>
      <w:r>
        <w:rPr>
          <w:rFonts w:ascii="微软雅黑" w:eastAsia="微软雅黑" w:hAnsi="微软雅黑"/>
        </w:rPr>
        <w:t>IP地址；（</w:t>
      </w:r>
      <w:r>
        <w:rPr>
          <w:rFonts w:ascii="微软雅黑" w:eastAsia="微软雅黑" w:hAnsi="微软雅黑" w:hint="eastAsia"/>
        </w:rPr>
        <w:t>5</w:t>
      </w:r>
      <w:r>
        <w:rPr>
          <w:rFonts w:ascii="微软雅黑" w:eastAsia="微软雅黑" w:hAnsi="微软雅黑"/>
        </w:rPr>
        <w:t>）</w:t>
      </w:r>
      <w:r>
        <w:rPr>
          <w:rFonts w:ascii="微软雅黑" w:eastAsia="微软雅黑" w:hAnsi="微软雅黑" w:hint="eastAsia"/>
        </w:rPr>
        <w:t>目的</w:t>
      </w:r>
      <w:r>
        <w:rPr>
          <w:rFonts w:ascii="微软雅黑" w:eastAsia="微软雅黑" w:hAnsi="微软雅黑"/>
        </w:rPr>
        <w:t>IP地址；</w:t>
      </w:r>
      <w:r>
        <w:rPr>
          <w:rFonts w:ascii="微软雅黑" w:eastAsia="微软雅黑" w:hAnsi="微软雅黑"/>
          <w:strike/>
          <w:color w:val="B2B2B2"/>
        </w:rPr>
        <w:t>（</w:t>
      </w:r>
      <w:r>
        <w:rPr>
          <w:rFonts w:ascii="微软雅黑" w:eastAsia="微软雅黑" w:hAnsi="微软雅黑" w:hint="eastAsia"/>
          <w:strike/>
          <w:color w:val="B2B2B2"/>
        </w:rPr>
        <w:t>6</w:t>
      </w:r>
      <w:r>
        <w:rPr>
          <w:rFonts w:ascii="微软雅黑" w:eastAsia="微软雅黑" w:hAnsi="微软雅黑"/>
          <w:strike/>
          <w:color w:val="B2B2B2"/>
        </w:rPr>
        <w:t>）</w:t>
      </w:r>
      <w:r>
        <w:rPr>
          <w:rFonts w:ascii="微软雅黑" w:eastAsia="微软雅黑" w:hAnsi="微软雅黑" w:hint="eastAsia"/>
          <w:strike/>
          <w:color w:val="B2B2B2"/>
        </w:rPr>
        <w:t>源</w:t>
      </w:r>
      <w:r>
        <w:rPr>
          <w:rFonts w:ascii="微软雅黑" w:eastAsia="微软雅黑" w:hAnsi="微软雅黑"/>
          <w:strike/>
          <w:color w:val="B2B2B2"/>
        </w:rPr>
        <w:t>IP和目的IP地址</w:t>
      </w:r>
      <w:r>
        <w:rPr>
          <w:rFonts w:ascii="微软雅黑" w:eastAsia="微软雅黑" w:hAnsi="微软雅黑" w:hint="eastAsia"/>
          <w:strike/>
          <w:color w:val="B2B2B2"/>
        </w:rPr>
        <w:t>。</w:t>
      </w:r>
    </w:p>
    <w:p w14:paraId="611A96EC" w14:textId="77777777" w:rsidR="0076630D" w:rsidRDefault="00D7272D">
      <w:pPr>
        <w:ind w:firstLine="420"/>
        <w:rPr>
          <w:rFonts w:ascii="微软雅黑" w:eastAsia="微软雅黑" w:hAnsi="微软雅黑"/>
        </w:rPr>
      </w:pPr>
      <w:r>
        <w:rPr>
          <w:rFonts w:ascii="微软雅黑" w:eastAsia="微软雅黑" w:hAnsi="微软雅黑" w:hint="eastAsia"/>
        </w:rPr>
        <w:t>配置</w:t>
      </w:r>
      <w:r>
        <w:rPr>
          <w:rFonts w:ascii="微软雅黑" w:eastAsia="微软雅黑" w:hAnsi="微软雅黑"/>
        </w:rPr>
        <w:t>负载分担方式时，请注意：</w:t>
      </w:r>
    </w:p>
    <w:p w14:paraId="541CBE44" w14:textId="77777777" w:rsidR="0076630D" w:rsidRDefault="00D7272D">
      <w:pPr>
        <w:ind w:firstLine="420"/>
        <w:rPr>
          <w:rFonts w:ascii="微软雅黑" w:eastAsia="微软雅黑" w:hAnsi="微软雅黑"/>
        </w:rPr>
      </w:pPr>
      <w:r>
        <w:rPr>
          <w:rFonts w:ascii="微软雅黑" w:eastAsia="微软雅黑" w:hAnsi="微软雅黑" w:hint="eastAsia"/>
        </w:rPr>
        <w:t>（1）负载分担</w:t>
      </w:r>
      <w:r>
        <w:rPr>
          <w:rFonts w:ascii="微软雅黑" w:eastAsia="微软雅黑" w:hAnsi="微软雅黑"/>
        </w:rPr>
        <w:t>方式只在流量的出接口上生效，如果发现各入接口的流量不均衡，请修改上行</w:t>
      </w:r>
      <w:r>
        <w:rPr>
          <w:rFonts w:ascii="微软雅黑" w:eastAsia="微软雅黑" w:hAnsi="微软雅黑" w:hint="eastAsia"/>
        </w:rPr>
        <w:t>出接口</w:t>
      </w:r>
      <w:r>
        <w:rPr>
          <w:rFonts w:ascii="微软雅黑" w:eastAsia="微软雅黑" w:hAnsi="微软雅黑"/>
        </w:rPr>
        <w:t>的负载分担方式；</w:t>
      </w:r>
    </w:p>
    <w:p w14:paraId="6DBC0B12"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（2）尽量</w:t>
      </w:r>
      <w:r>
        <w:rPr>
          <w:rFonts w:ascii="微软雅黑" w:eastAsia="微软雅黑" w:hAnsi="微软雅黑"/>
        </w:rPr>
        <w:t>将数据流通过负载分担在所有活动链路上传输，避免数据流尽在一条链路上传输，造成流量拥堵，影响业务正常运行。</w:t>
      </w:r>
    </w:p>
    <w:p w14:paraId="62019F9B" w14:textId="77777777" w:rsidR="0076630D" w:rsidRDefault="0076630D">
      <w:pPr>
        <w:rPr>
          <w:rFonts w:ascii="微软雅黑" w:eastAsia="微软雅黑" w:hAnsi="微软雅黑"/>
        </w:rPr>
      </w:pPr>
    </w:p>
    <w:p w14:paraId="7354F710" w14:textId="77777777" w:rsidR="0076630D" w:rsidRDefault="00D7272D">
      <w:pPr>
        <w:rPr>
          <w:rFonts w:ascii="微软雅黑" w:eastAsia="微软雅黑" w:hAnsi="微软雅黑"/>
        </w:rPr>
      </w:pPr>
      <w:r>
        <w:rPr>
          <w:rFonts w:ascii="微软雅黑" w:eastAsia="微软雅黑" w:hAnsi="微软雅黑" w:hint="eastAsia"/>
        </w:rPr>
        <w:t>【配置参数】</w:t>
      </w:r>
    </w:p>
    <w:p w14:paraId="1D972763" w14:textId="77777777" w:rsidR="0076630D" w:rsidRDefault="00D7272D">
      <w:pPr>
        <w:rPr>
          <w:rFonts w:ascii="微软雅黑" w:eastAsia="微软雅黑" w:hAnsi="微软雅黑"/>
        </w:rPr>
      </w:pPr>
      <w:r>
        <w:rPr>
          <w:rFonts w:ascii="微软雅黑" w:eastAsia="微软雅黑" w:hAnsi="微软雅黑"/>
        </w:rPr>
        <w:t>负载均衡分担方式：</w:t>
      </w:r>
    </w:p>
    <w:p w14:paraId="4ACEBD22" w14:textId="77777777" w:rsidR="0076630D" w:rsidRDefault="00D7272D">
      <w:pPr>
        <w:pStyle w:val="af2"/>
        <w:numPr>
          <w:ilvl w:val="0"/>
          <w:numId w:val="80"/>
        </w:numPr>
        <w:ind w:firstLineChars="0"/>
        <w:rPr>
          <w:rFonts w:ascii="微软雅黑" w:eastAsia="微软雅黑" w:hAnsi="微软雅黑"/>
        </w:rPr>
      </w:pPr>
      <w:r>
        <w:rPr>
          <w:rFonts w:ascii="微软雅黑" w:eastAsia="微软雅黑" w:hAnsi="微软雅黑" w:hint="eastAsia"/>
        </w:rPr>
        <w:t>负载均衡分担方式</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合适的负载均衡方式，选项有{MAC地址|IP-MAC地址}</w:t>
      </w:r>
      <w:r>
        <w:rPr>
          <w:rFonts w:ascii="微软雅黑" w:eastAsia="微软雅黑" w:hAnsi="微软雅黑" w:hint="eastAsia"/>
        </w:rPr>
        <w:t>，</w:t>
      </w:r>
      <w:r>
        <w:rPr>
          <w:rFonts w:ascii="微软雅黑" w:eastAsia="微软雅黑" w:hAnsi="微软雅黑"/>
        </w:rPr>
        <w:t>默认MAC地址。</w:t>
      </w:r>
      <w:r>
        <w:rPr>
          <w:rFonts w:ascii="微软雅黑" w:eastAsia="微软雅黑" w:hAnsi="微软雅黑" w:hint="eastAsia"/>
        </w:rPr>
        <w:t>选择</w:t>
      </w:r>
      <w:r>
        <w:rPr>
          <w:rFonts w:ascii="微软雅黑" w:eastAsia="微软雅黑" w:hAnsi="微软雅黑"/>
        </w:rPr>
        <w:t>MAC地址，表示</w:t>
      </w:r>
      <w:r>
        <w:rPr>
          <w:rFonts w:ascii="微软雅黑" w:eastAsia="微软雅黑" w:hAnsi="微软雅黑" w:hint="eastAsia"/>
        </w:rPr>
        <w:t>基于源或</w:t>
      </w:r>
      <w:r>
        <w:rPr>
          <w:rFonts w:ascii="微软雅黑" w:eastAsia="微软雅黑" w:hAnsi="微软雅黑"/>
        </w:rPr>
        <w:t>目的MAC地址</w:t>
      </w:r>
      <w:r>
        <w:rPr>
          <w:rFonts w:ascii="微软雅黑" w:eastAsia="微软雅黑" w:hAnsi="微软雅黑" w:hint="eastAsia"/>
        </w:rPr>
        <w:t>进行</w:t>
      </w:r>
      <w:r>
        <w:rPr>
          <w:rFonts w:ascii="微软雅黑" w:eastAsia="微软雅黑" w:hAnsi="微软雅黑"/>
        </w:rPr>
        <w:t>数据报文</w:t>
      </w:r>
      <w:r>
        <w:rPr>
          <w:rFonts w:ascii="微软雅黑" w:eastAsia="微软雅黑" w:hAnsi="微软雅黑" w:hint="eastAsia"/>
        </w:rPr>
        <w:t>负载分担</w:t>
      </w:r>
      <w:r>
        <w:rPr>
          <w:rFonts w:ascii="微软雅黑" w:eastAsia="微软雅黑" w:hAnsi="微软雅黑"/>
        </w:rPr>
        <w:t>；选择IP-MAC地址</w:t>
      </w:r>
      <w:r>
        <w:rPr>
          <w:rFonts w:ascii="微软雅黑" w:eastAsia="微软雅黑" w:hAnsi="微软雅黑" w:hint="eastAsia"/>
        </w:rPr>
        <w:t>，</w:t>
      </w:r>
      <w:r>
        <w:rPr>
          <w:rFonts w:ascii="微软雅黑" w:eastAsia="微软雅黑" w:hAnsi="微软雅黑"/>
        </w:rPr>
        <w:t>表示基于</w:t>
      </w:r>
      <w:r>
        <w:rPr>
          <w:rFonts w:ascii="微软雅黑" w:eastAsia="微软雅黑" w:hAnsi="微软雅黑" w:hint="eastAsia"/>
        </w:rPr>
        <w:t>源或</w:t>
      </w:r>
      <w:r>
        <w:rPr>
          <w:rFonts w:ascii="微软雅黑" w:eastAsia="微软雅黑" w:hAnsi="微软雅黑"/>
        </w:rPr>
        <w:t>目的IP地址-源</w:t>
      </w:r>
      <w:r>
        <w:rPr>
          <w:rFonts w:ascii="微软雅黑" w:eastAsia="微软雅黑" w:hAnsi="微软雅黑" w:hint="eastAsia"/>
        </w:rPr>
        <w:t>或</w:t>
      </w:r>
      <w:r>
        <w:rPr>
          <w:rFonts w:ascii="微软雅黑" w:eastAsia="微软雅黑" w:hAnsi="微软雅黑"/>
        </w:rPr>
        <w:t>目的MAC地址</w:t>
      </w:r>
      <w:r>
        <w:rPr>
          <w:rFonts w:ascii="微软雅黑" w:eastAsia="微软雅黑" w:hAnsi="微软雅黑" w:hint="eastAsia"/>
        </w:rPr>
        <w:t>进行数据报文负载分担</w:t>
      </w:r>
      <w:r>
        <w:rPr>
          <w:rFonts w:ascii="微软雅黑" w:eastAsia="微软雅黑" w:hAnsi="微软雅黑"/>
        </w:rPr>
        <w:t>。</w:t>
      </w:r>
    </w:p>
    <w:p w14:paraId="783A95B8" w14:textId="77777777" w:rsidR="0076630D" w:rsidRDefault="0076630D">
      <w:pPr>
        <w:rPr>
          <w:rFonts w:ascii="微软雅黑" w:eastAsia="微软雅黑" w:hAnsi="微软雅黑"/>
        </w:rPr>
      </w:pPr>
    </w:p>
    <w:p w14:paraId="7A8EA1E9" w14:textId="77777777" w:rsidR="0076630D" w:rsidRDefault="00D7272D">
      <w:pPr>
        <w:rPr>
          <w:rFonts w:ascii="微软雅黑" w:eastAsia="微软雅黑" w:hAnsi="微软雅黑"/>
        </w:rPr>
      </w:pPr>
      <w:r>
        <w:rPr>
          <w:rFonts w:ascii="微软雅黑" w:eastAsia="微软雅黑" w:hAnsi="微软雅黑" w:hint="eastAsia"/>
        </w:rPr>
        <w:t>创建链路聚合组</w:t>
      </w:r>
      <w:r>
        <w:rPr>
          <w:rFonts w:ascii="微软雅黑" w:eastAsia="微软雅黑" w:hAnsi="微软雅黑"/>
        </w:rPr>
        <w:t>：</w:t>
      </w:r>
    </w:p>
    <w:p w14:paraId="4CE66167" w14:textId="77777777" w:rsidR="0076630D" w:rsidRDefault="00D7272D">
      <w:pPr>
        <w:pStyle w:val="af2"/>
        <w:numPr>
          <w:ilvl w:val="0"/>
          <w:numId w:val="80"/>
        </w:numPr>
        <w:ind w:firstLineChars="0"/>
        <w:rPr>
          <w:rFonts w:ascii="微软雅黑" w:eastAsia="微软雅黑" w:hAnsi="微软雅黑"/>
        </w:rPr>
      </w:pPr>
      <w:r>
        <w:rPr>
          <w:rFonts w:ascii="微软雅黑" w:eastAsia="微软雅黑" w:hAnsi="微软雅黑" w:hint="eastAsia"/>
        </w:rPr>
        <w:t>链路聚合组：</w:t>
      </w:r>
      <w:r>
        <w:rPr>
          <w:rFonts w:ascii="微软雅黑" w:eastAsia="微软雅黑" w:hAnsi="微软雅黑"/>
        </w:rPr>
        <w:t>从LAG  id</w:t>
      </w:r>
      <w:r>
        <w:rPr>
          <w:rFonts w:ascii="微软雅黑" w:eastAsia="微软雅黑" w:hAnsi="微软雅黑" w:hint="eastAsia"/>
        </w:rPr>
        <w:t>中选择</w:t>
      </w:r>
      <w:r>
        <w:rPr>
          <w:rFonts w:ascii="微软雅黑" w:eastAsia="微软雅黑" w:hAnsi="微软雅黑"/>
        </w:rPr>
        <w:t>某个</w:t>
      </w:r>
      <w:r>
        <w:rPr>
          <w:rFonts w:ascii="微软雅黑" w:eastAsia="微软雅黑" w:hAnsi="微软雅黑" w:hint="eastAsia"/>
        </w:rPr>
        <w:t>指定</w:t>
      </w:r>
      <w:r>
        <w:rPr>
          <w:rFonts w:ascii="微软雅黑" w:eastAsia="微软雅黑" w:hAnsi="微软雅黑"/>
        </w:rPr>
        <w:t>的链路聚合组。</w:t>
      </w:r>
    </w:p>
    <w:p w14:paraId="3D338CB4"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83</w:t>
      </w:r>
      <w:r>
        <w:rPr>
          <w:rFonts w:ascii="微软雅黑" w:eastAsia="微软雅黑" w:hAnsi="微软雅黑"/>
        </w:rPr>
        <w:t>XX</w:t>
      </w:r>
      <w:r>
        <w:rPr>
          <w:rFonts w:ascii="微软雅黑" w:eastAsia="微软雅黑" w:hAnsi="微软雅黑" w:hint="eastAsia"/>
        </w:rPr>
        <w:t>系列</w:t>
      </w:r>
      <w:r>
        <w:rPr>
          <w:rFonts w:ascii="微软雅黑" w:eastAsia="微软雅黑" w:hAnsi="微软雅黑"/>
        </w:rPr>
        <w:t>平台默认</w:t>
      </w:r>
      <w:r>
        <w:rPr>
          <w:rFonts w:ascii="微软雅黑" w:eastAsia="微软雅黑" w:hAnsi="微软雅黑" w:hint="eastAsia"/>
        </w:rPr>
        <w:t>8个</w:t>
      </w:r>
      <w:r>
        <w:rPr>
          <w:rFonts w:ascii="微软雅黑" w:eastAsia="微软雅黑" w:hAnsi="微软雅黑"/>
        </w:rPr>
        <w:t>LAG，</w:t>
      </w:r>
      <w:r>
        <w:rPr>
          <w:rFonts w:ascii="微软雅黑" w:eastAsia="微软雅黑" w:hAnsi="微软雅黑" w:hint="eastAsia"/>
        </w:rPr>
        <w:t>93</w:t>
      </w:r>
      <w:r>
        <w:rPr>
          <w:rFonts w:ascii="微软雅黑" w:eastAsia="微软雅黑" w:hAnsi="微软雅黑"/>
        </w:rPr>
        <w:t>XX</w:t>
      </w:r>
      <w:r>
        <w:rPr>
          <w:rFonts w:ascii="微软雅黑" w:eastAsia="微软雅黑" w:hAnsi="微软雅黑" w:hint="eastAsia"/>
        </w:rPr>
        <w:t>系列平台</w:t>
      </w:r>
      <w:r>
        <w:rPr>
          <w:rFonts w:ascii="微软雅黑" w:eastAsia="微软雅黑" w:hAnsi="微软雅黑"/>
        </w:rPr>
        <w:t>根据</w:t>
      </w:r>
      <w:r>
        <w:rPr>
          <w:rFonts w:ascii="微软雅黑" w:eastAsia="微软雅黑" w:hAnsi="微软雅黑" w:hint="eastAsia"/>
        </w:rPr>
        <w:t>根据端口数来</w:t>
      </w:r>
      <w:r>
        <w:rPr>
          <w:rFonts w:ascii="微软雅黑" w:eastAsia="微软雅黑" w:hAnsi="微软雅黑"/>
        </w:rPr>
        <w:t>限制，最大支持（</w:t>
      </w:r>
      <w:r>
        <w:rPr>
          <w:rFonts w:ascii="微软雅黑" w:eastAsia="微软雅黑" w:hAnsi="微软雅黑" w:hint="eastAsia"/>
        </w:rPr>
        <w:t>端口数</w:t>
      </w:r>
      <w:r>
        <w:rPr>
          <w:rFonts w:ascii="微软雅黑" w:eastAsia="微软雅黑" w:hAnsi="微软雅黑"/>
        </w:rPr>
        <w:t>/2）</w:t>
      </w:r>
      <w:r>
        <w:rPr>
          <w:rFonts w:ascii="微软雅黑" w:eastAsia="微软雅黑" w:hAnsi="微软雅黑" w:hint="eastAsia"/>
        </w:rPr>
        <w:t>个</w:t>
      </w:r>
      <w:r>
        <w:rPr>
          <w:rFonts w:ascii="微软雅黑" w:eastAsia="微软雅黑" w:hAnsi="微软雅黑"/>
        </w:rPr>
        <w:t>LAG。</w:t>
      </w:r>
    </w:p>
    <w:p w14:paraId="7DA99886" w14:textId="0FE32B9F" w:rsidR="0076630D" w:rsidRDefault="00D7272D">
      <w:pPr>
        <w:pStyle w:val="af2"/>
        <w:numPr>
          <w:ilvl w:val="0"/>
          <w:numId w:val="80"/>
        </w:numPr>
        <w:ind w:firstLineChars="0"/>
        <w:rPr>
          <w:rFonts w:ascii="微软雅黑" w:eastAsia="微软雅黑" w:hAnsi="微软雅黑"/>
        </w:rPr>
      </w:pPr>
      <w:r>
        <w:rPr>
          <w:rFonts w:ascii="微软雅黑" w:eastAsia="微软雅黑" w:hAnsi="微软雅黑" w:hint="eastAsia"/>
        </w:rPr>
        <w:t>名称</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用于配置此链路聚合组的信息描述，可以是使用用途描述等，最长128字符，</w:t>
      </w:r>
      <w:r w:rsidR="00200172">
        <w:rPr>
          <w:rFonts w:ascii="微软雅黑" w:eastAsia="微软雅黑" w:hAnsi="微软雅黑" w:hint="eastAsia"/>
        </w:rPr>
        <w:t>支持的字符</w:t>
      </w:r>
      <w:r w:rsidR="00200172"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200172" w:rsidRPr="00200172">
        <w:rPr>
          <w:rFonts w:ascii="微软雅黑" w:eastAsia="微软雅黑" w:hAnsi="微软雅黑" w:hint="eastAsia"/>
        </w:rPr>
        <w:t>这</w:t>
      </w:r>
      <w:r w:rsidR="00987DC8">
        <w:rPr>
          <w:rFonts w:ascii="微软雅黑" w:eastAsia="微软雅黑" w:hAnsi="微软雅黑"/>
        </w:rPr>
        <w:t>5</w:t>
      </w:r>
      <w:r w:rsidR="00200172" w:rsidRPr="00200172">
        <w:rPr>
          <w:rFonts w:ascii="微软雅黑" w:eastAsia="微软雅黑" w:hAnsi="微软雅黑" w:hint="eastAsia"/>
        </w:rPr>
        <w:t>项</w:t>
      </w:r>
      <w:r w:rsidR="00200172">
        <w:rPr>
          <w:rFonts w:ascii="微软雅黑" w:eastAsia="微软雅黑" w:hAnsi="微软雅黑" w:hint="eastAsia"/>
        </w:rPr>
        <w:t>，</w:t>
      </w:r>
      <w:r w:rsidR="00200172">
        <w:rPr>
          <w:rFonts w:ascii="微软雅黑" w:eastAsia="微软雅黑" w:hAnsi="微软雅黑"/>
        </w:rPr>
        <w:t>不支持</w:t>
      </w:r>
      <w:r w:rsidR="00200172">
        <w:rPr>
          <w:rFonts w:ascii="微软雅黑" w:eastAsia="微软雅黑" w:hAnsi="微软雅黑" w:hint="eastAsia"/>
        </w:rPr>
        <w:t>字符</w:t>
      </w:r>
      <w:r w:rsidR="00200172">
        <w:rPr>
          <w:rFonts w:ascii="微软雅黑" w:eastAsia="微软雅黑" w:hAnsi="微软雅黑"/>
        </w:rPr>
        <w:t>以报错形式提示</w:t>
      </w:r>
    </w:p>
    <w:p w14:paraId="6E4D434A" w14:textId="77777777" w:rsidR="0076630D" w:rsidRDefault="00D7272D">
      <w:pPr>
        <w:pStyle w:val="af2"/>
        <w:numPr>
          <w:ilvl w:val="0"/>
          <w:numId w:val="80"/>
        </w:numPr>
        <w:ind w:firstLineChars="0"/>
        <w:rPr>
          <w:rFonts w:ascii="微软雅黑" w:eastAsia="微软雅黑" w:hAnsi="微软雅黑"/>
        </w:rPr>
      </w:pPr>
      <w:r>
        <w:rPr>
          <w:rFonts w:ascii="微软雅黑" w:eastAsia="微软雅黑" w:hAnsi="微软雅黑" w:hint="eastAsia"/>
        </w:rPr>
        <w:t>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设置链路聚合组</w:t>
      </w:r>
      <w:r>
        <w:rPr>
          <w:rFonts w:ascii="微软雅黑" w:eastAsia="微软雅黑" w:hAnsi="微软雅黑"/>
        </w:rPr>
        <w:t>的类型，</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{静态</w:t>
      </w:r>
      <w:r>
        <w:rPr>
          <w:rFonts w:ascii="微软雅黑" w:eastAsia="微软雅黑" w:hAnsi="微软雅黑"/>
        </w:rPr>
        <w:t>|LACP</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静态</w:t>
      </w:r>
      <w:r>
        <w:rPr>
          <w:rFonts w:ascii="微软雅黑" w:eastAsia="微软雅黑" w:hAnsi="微软雅黑"/>
        </w:rPr>
        <w:t>。静态时</w:t>
      </w:r>
      <w:r>
        <w:rPr>
          <w:rFonts w:ascii="微软雅黑" w:eastAsia="微软雅黑" w:hAnsi="微软雅黑" w:hint="eastAsia"/>
        </w:rPr>
        <w:t>，</w:t>
      </w:r>
      <w:r>
        <w:rPr>
          <w:rFonts w:ascii="微软雅黑" w:eastAsia="微软雅黑" w:hAnsi="微软雅黑"/>
        </w:rPr>
        <w:t>LACP不使能；LACP时，LACP使能，自动调用开启全局LACP。</w:t>
      </w:r>
    </w:p>
    <w:p w14:paraId="251B5C67" w14:textId="77777777" w:rsidR="0076630D" w:rsidRDefault="00D7272D">
      <w:pPr>
        <w:pStyle w:val="af2"/>
        <w:numPr>
          <w:ilvl w:val="0"/>
          <w:numId w:val="80"/>
        </w:numPr>
        <w:ind w:firstLineChars="0"/>
        <w:rPr>
          <w:rFonts w:ascii="微软雅黑" w:eastAsia="微软雅黑" w:hAnsi="微软雅黑"/>
        </w:rPr>
      </w:pPr>
      <w:r>
        <w:rPr>
          <w:rFonts w:ascii="微软雅黑" w:eastAsia="微软雅黑" w:hAnsi="微软雅黑" w:hint="eastAsia"/>
        </w:rPr>
        <w:t>成员接口</w:t>
      </w:r>
      <w:r>
        <w:rPr>
          <w:rFonts w:ascii="微软雅黑" w:eastAsia="微软雅黑" w:hAnsi="微软雅黑"/>
        </w:rPr>
        <w:t>：【</w:t>
      </w:r>
      <w:r>
        <w:rPr>
          <w:rFonts w:ascii="微软雅黑" w:eastAsia="微软雅黑" w:hAnsi="微软雅黑" w:hint="eastAsia"/>
        </w:rPr>
        <w:t>多选，</w:t>
      </w:r>
      <w:r>
        <w:rPr>
          <w:rFonts w:ascii="微软雅黑" w:eastAsia="微软雅黑" w:hAnsi="微软雅黑"/>
        </w:rPr>
        <w:t>最多</w:t>
      </w:r>
      <w:r>
        <w:rPr>
          <w:rFonts w:ascii="微软雅黑" w:eastAsia="微软雅黑" w:hAnsi="微软雅黑" w:hint="eastAsia"/>
        </w:rPr>
        <w:t>8个</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需要加入此链路聚合组的成员</w:t>
      </w:r>
      <w:r>
        <w:rPr>
          <w:rFonts w:ascii="微软雅黑" w:eastAsia="微软雅黑" w:hAnsi="微软雅黑" w:hint="eastAsia"/>
        </w:rPr>
        <w:t>接口。</w:t>
      </w:r>
    </w:p>
    <w:p w14:paraId="25B4B243"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1.一个</w:t>
      </w:r>
      <w:r>
        <w:rPr>
          <w:rFonts w:ascii="微软雅黑" w:eastAsia="微软雅黑" w:hAnsi="微软雅黑"/>
        </w:rPr>
        <w:t>以太网接口只能加入一个链路聚合组，如</w:t>
      </w:r>
      <w:r>
        <w:rPr>
          <w:rFonts w:ascii="微软雅黑" w:eastAsia="微软雅黑" w:hAnsi="微软雅黑" w:hint="eastAsia"/>
        </w:rPr>
        <w:t>果</w:t>
      </w:r>
      <w:r>
        <w:rPr>
          <w:rFonts w:ascii="微软雅黑" w:eastAsia="微软雅黑" w:hAnsi="微软雅黑"/>
        </w:rPr>
        <w:t>需要加入其它链路聚合组</w:t>
      </w:r>
      <w:r>
        <w:rPr>
          <w:rFonts w:ascii="微软雅黑" w:eastAsia="微软雅黑" w:hAnsi="微软雅黑" w:hint="eastAsia"/>
        </w:rPr>
        <w:t>，</w:t>
      </w:r>
      <w:r>
        <w:rPr>
          <w:rFonts w:ascii="微软雅黑" w:eastAsia="微软雅黑" w:hAnsi="微软雅黑"/>
        </w:rPr>
        <w:t>必须先退出原来的链路聚合组。</w:t>
      </w:r>
    </w:p>
    <w:p w14:paraId="20277BD3"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rPr>
        <w:lastRenderedPageBreak/>
        <w:t xml:space="preserve">    2.</w:t>
      </w:r>
      <w:r>
        <w:rPr>
          <w:rFonts w:ascii="微软雅黑" w:eastAsia="微软雅黑" w:hAnsi="微软雅黑" w:hint="eastAsia"/>
        </w:rPr>
        <w:t>当</w:t>
      </w:r>
      <w:r>
        <w:rPr>
          <w:rFonts w:ascii="微软雅黑" w:eastAsia="微软雅黑" w:hAnsi="微软雅黑"/>
        </w:rPr>
        <w:t>成员</w:t>
      </w:r>
      <w:r>
        <w:rPr>
          <w:rFonts w:ascii="微软雅黑" w:eastAsia="微软雅黑" w:hAnsi="微软雅黑" w:hint="eastAsia"/>
        </w:rPr>
        <w:t>接口</w:t>
      </w:r>
      <w:r>
        <w:rPr>
          <w:rFonts w:ascii="微软雅黑" w:eastAsia="微软雅黑" w:hAnsi="微软雅黑"/>
        </w:rPr>
        <w:t>加入</w:t>
      </w:r>
      <w:r>
        <w:rPr>
          <w:rFonts w:ascii="微软雅黑" w:eastAsia="微软雅黑" w:hAnsi="微软雅黑" w:hint="eastAsia"/>
        </w:rPr>
        <w:t>链路聚合组</w:t>
      </w:r>
      <w:r>
        <w:rPr>
          <w:rFonts w:ascii="微软雅黑" w:eastAsia="微软雅黑" w:hAnsi="微软雅黑"/>
        </w:rPr>
        <w:t>后，学习MAC地址或ARP地址按照链路聚合组来学习</w:t>
      </w:r>
      <w:r>
        <w:rPr>
          <w:rFonts w:ascii="微软雅黑" w:eastAsia="微软雅黑" w:hAnsi="微软雅黑" w:hint="eastAsia"/>
        </w:rPr>
        <w:t>。</w:t>
      </w:r>
    </w:p>
    <w:p w14:paraId="25C60C12" w14:textId="356E0EF2" w:rsidR="0076630D" w:rsidRDefault="00D7272D" w:rsidP="00FD79EF">
      <w:pPr>
        <w:pStyle w:val="af2"/>
        <w:ind w:left="835" w:firstLineChars="0"/>
        <w:rPr>
          <w:rFonts w:ascii="微软雅黑" w:eastAsia="微软雅黑" w:hAnsi="微软雅黑"/>
        </w:rPr>
      </w:pPr>
      <w:r>
        <w:rPr>
          <w:rFonts w:ascii="微软雅黑" w:eastAsia="微软雅黑" w:hAnsi="微软雅黑" w:hint="eastAsia"/>
        </w:rPr>
        <w:t>3.交换机</w:t>
      </w:r>
      <w:r>
        <w:rPr>
          <w:rFonts w:ascii="微软雅黑" w:eastAsia="微软雅黑" w:hAnsi="微软雅黑"/>
        </w:rPr>
        <w:t>的成员接口，若速率不一致，</w:t>
      </w:r>
      <w:r>
        <w:rPr>
          <w:rFonts w:ascii="微软雅黑" w:eastAsia="微软雅黑" w:hAnsi="微软雅黑" w:hint="eastAsia"/>
        </w:rPr>
        <w:t>无法加入</w:t>
      </w:r>
      <w:r>
        <w:rPr>
          <w:rFonts w:ascii="微软雅黑" w:eastAsia="微软雅黑" w:hAnsi="微软雅黑"/>
        </w:rPr>
        <w:t>同一聚合组</w:t>
      </w:r>
      <w:r>
        <w:rPr>
          <w:rFonts w:ascii="微软雅黑" w:eastAsia="微软雅黑" w:hAnsi="微软雅黑" w:hint="eastAsia"/>
        </w:rPr>
        <w:t>，</w:t>
      </w:r>
      <w:r>
        <w:rPr>
          <w:rFonts w:ascii="微软雅黑" w:eastAsia="微软雅黑" w:hAnsi="微软雅黑"/>
        </w:rPr>
        <w:t>需提示“</w:t>
      </w:r>
      <w:r>
        <w:rPr>
          <w:rFonts w:ascii="微软雅黑" w:eastAsia="微软雅黑" w:hAnsi="微软雅黑" w:hint="eastAsia"/>
        </w:rPr>
        <w:t>端口</w:t>
      </w:r>
      <w:r>
        <w:rPr>
          <w:rFonts w:ascii="微软雅黑" w:eastAsia="微软雅黑" w:hAnsi="微软雅黑"/>
        </w:rPr>
        <w:t>速率不同，无法聚合”</w:t>
      </w:r>
      <w:r>
        <w:rPr>
          <w:rFonts w:ascii="微软雅黑" w:eastAsia="微软雅黑" w:hAnsi="微软雅黑" w:hint="eastAsia"/>
        </w:rPr>
        <w:t>。</w:t>
      </w:r>
    </w:p>
    <w:p w14:paraId="20F53DBF" w14:textId="4697D4DA" w:rsidR="00FD79EF" w:rsidRDefault="00FD79EF" w:rsidP="00FD79EF">
      <w:pPr>
        <w:pStyle w:val="af2"/>
        <w:ind w:left="835" w:firstLineChars="0"/>
        <w:rPr>
          <w:rFonts w:ascii="微软雅黑" w:eastAsia="微软雅黑" w:hAnsi="微软雅黑"/>
        </w:rPr>
      </w:pPr>
      <w:r>
        <w:rPr>
          <w:rFonts w:ascii="微软雅黑" w:eastAsia="微软雅黑" w:hAnsi="微软雅黑" w:hint="eastAsia"/>
        </w:rPr>
        <w:t>4.使能</w:t>
      </w:r>
      <w:r>
        <w:rPr>
          <w:rFonts w:ascii="微软雅黑" w:eastAsia="微软雅黑" w:hAnsi="微软雅黑"/>
        </w:rPr>
        <w:t>自动检测的</w:t>
      </w:r>
      <w:r>
        <w:rPr>
          <w:rFonts w:ascii="微软雅黑" w:eastAsia="微软雅黑" w:hAnsi="微软雅黑" w:hint="eastAsia"/>
        </w:rPr>
        <w:t>10</w:t>
      </w:r>
      <w:r>
        <w:rPr>
          <w:rFonts w:ascii="微软雅黑" w:eastAsia="微软雅黑" w:hAnsi="微软雅黑"/>
        </w:rPr>
        <w:t>G SFP+口，无法加入聚合组</w:t>
      </w:r>
      <w:r>
        <w:rPr>
          <w:rFonts w:ascii="微软雅黑" w:eastAsia="微软雅黑" w:hAnsi="微软雅黑" w:hint="eastAsia"/>
        </w:rPr>
        <w:t>，</w:t>
      </w:r>
      <w:r>
        <w:rPr>
          <w:rFonts w:ascii="微软雅黑" w:eastAsia="微软雅黑" w:hAnsi="微软雅黑"/>
        </w:rPr>
        <w:t>需报错提示。</w:t>
      </w:r>
    </w:p>
    <w:p w14:paraId="06B277E5" w14:textId="10B1340B" w:rsidR="00A17729" w:rsidRDefault="00A17729" w:rsidP="00FD79EF">
      <w:pPr>
        <w:pStyle w:val="af2"/>
        <w:ind w:left="835" w:firstLineChars="0"/>
        <w:rPr>
          <w:rFonts w:ascii="微软雅黑" w:eastAsia="微软雅黑" w:hAnsi="微软雅黑"/>
        </w:rPr>
      </w:pPr>
      <w:r>
        <w:rPr>
          <w:rFonts w:ascii="微软雅黑" w:eastAsia="微软雅黑" w:hAnsi="微软雅黑" w:hint="eastAsia"/>
        </w:rPr>
        <w:t>5.已开启</w:t>
      </w:r>
      <w:r>
        <w:rPr>
          <w:rFonts w:ascii="微软雅黑" w:eastAsia="微软雅黑" w:hAnsi="微软雅黑"/>
        </w:rPr>
        <w:t>端口安全</w:t>
      </w:r>
      <w:r w:rsidR="00FB2404">
        <w:rPr>
          <w:rFonts w:ascii="微软雅黑" w:eastAsia="微软雅黑" w:hAnsi="微软雅黑" w:hint="eastAsia"/>
        </w:rPr>
        <w:t>/镜像</w:t>
      </w:r>
      <w:r>
        <w:rPr>
          <w:rFonts w:ascii="微软雅黑" w:eastAsia="微软雅黑" w:hAnsi="微软雅黑"/>
        </w:rPr>
        <w:t>功能的端口，无法加入聚合</w:t>
      </w:r>
      <w:r>
        <w:rPr>
          <w:rFonts w:ascii="微软雅黑" w:eastAsia="微软雅黑" w:hAnsi="微软雅黑" w:hint="eastAsia"/>
        </w:rPr>
        <w:t>组</w:t>
      </w:r>
      <w:r>
        <w:rPr>
          <w:rFonts w:ascii="微软雅黑" w:eastAsia="微软雅黑" w:hAnsi="微软雅黑"/>
        </w:rPr>
        <w:t>。</w:t>
      </w:r>
    </w:p>
    <w:p w14:paraId="39C9CDC7" w14:textId="77777777" w:rsidR="0076630D" w:rsidRDefault="00D7272D">
      <w:pPr>
        <w:rPr>
          <w:rFonts w:ascii="微软雅黑" w:eastAsia="微软雅黑" w:hAnsi="微软雅黑"/>
        </w:rPr>
      </w:pPr>
      <w:r>
        <w:rPr>
          <w:rFonts w:ascii="微软雅黑" w:eastAsia="微软雅黑" w:hAnsi="微软雅黑" w:hint="eastAsia"/>
        </w:rPr>
        <w:t>链路聚合组</w:t>
      </w:r>
      <w:r>
        <w:rPr>
          <w:rFonts w:ascii="微软雅黑" w:eastAsia="微软雅黑" w:hAnsi="微软雅黑"/>
        </w:rPr>
        <w:t>列表：</w:t>
      </w:r>
    </w:p>
    <w:p w14:paraId="0DE830D3" w14:textId="77777777" w:rsidR="0076630D" w:rsidRDefault="00D7272D">
      <w:pPr>
        <w:pStyle w:val="af2"/>
        <w:numPr>
          <w:ilvl w:val="0"/>
          <w:numId w:val="81"/>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链路聚合组ID、名称、类型</w:t>
      </w:r>
      <w:r>
        <w:rPr>
          <w:rFonts w:ascii="微软雅黑" w:eastAsia="微软雅黑" w:hAnsi="微软雅黑" w:hint="eastAsia"/>
        </w:rPr>
        <w:t>、</w:t>
      </w:r>
      <w:r>
        <w:rPr>
          <w:rFonts w:ascii="微软雅黑" w:eastAsia="微软雅黑" w:hAnsi="微软雅黑"/>
        </w:rPr>
        <w:t>链路状态、活动成员和</w:t>
      </w:r>
      <w:r>
        <w:rPr>
          <w:rFonts w:ascii="微软雅黑" w:eastAsia="微软雅黑" w:hAnsi="微软雅黑" w:hint="eastAsia"/>
        </w:rPr>
        <w:t>非</w:t>
      </w:r>
      <w:r>
        <w:rPr>
          <w:rFonts w:ascii="微软雅黑" w:eastAsia="微软雅黑" w:hAnsi="微软雅黑"/>
        </w:rPr>
        <w:t>活动成员</w:t>
      </w:r>
      <w:r>
        <w:rPr>
          <w:rFonts w:ascii="微软雅黑" w:eastAsia="微软雅黑" w:hAnsi="微软雅黑" w:hint="eastAsia"/>
        </w:rPr>
        <w:t>。</w:t>
      </w:r>
    </w:p>
    <w:p w14:paraId="1FA5C6DA" w14:textId="77777777" w:rsidR="0076630D" w:rsidRDefault="00D7272D">
      <w:pPr>
        <w:pStyle w:val="af2"/>
        <w:numPr>
          <w:ilvl w:val="0"/>
          <w:numId w:val="81"/>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支持编辑</w:t>
      </w:r>
    </w:p>
    <w:p w14:paraId="35CA5583" w14:textId="77777777" w:rsidR="0076630D" w:rsidRDefault="00D7272D">
      <w:pPr>
        <w:pStyle w:val="af2"/>
        <w:numPr>
          <w:ilvl w:val="0"/>
          <w:numId w:val="81"/>
        </w:numPr>
        <w:ind w:firstLineChars="0"/>
        <w:rPr>
          <w:rFonts w:ascii="微软雅黑" w:eastAsia="微软雅黑" w:hAnsi="微软雅黑"/>
        </w:rPr>
      </w:pPr>
      <w:r>
        <w:rPr>
          <w:rFonts w:ascii="微软雅黑" w:eastAsia="微软雅黑" w:hAnsi="微软雅黑" w:hint="eastAsia"/>
        </w:rPr>
        <w:t>支持一键</w:t>
      </w:r>
      <w:r>
        <w:rPr>
          <w:rFonts w:ascii="微软雅黑" w:eastAsia="微软雅黑" w:hAnsi="微软雅黑"/>
        </w:rPr>
        <w:t>重置链路聚合配置</w:t>
      </w:r>
    </w:p>
    <w:p w14:paraId="2E3F64E6" w14:textId="77777777" w:rsidR="0076630D" w:rsidRDefault="00D7272D">
      <w:pPr>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对于链路聚合接口的</w:t>
      </w:r>
      <w:r>
        <w:rPr>
          <w:rFonts w:ascii="微软雅黑" w:eastAsia="微软雅黑" w:hAnsi="微软雅黑" w:hint="eastAsia"/>
        </w:rPr>
        <w:t>基本</w:t>
      </w:r>
      <w:r>
        <w:rPr>
          <w:rFonts w:ascii="微软雅黑" w:eastAsia="微软雅黑" w:hAnsi="微软雅黑"/>
        </w:rPr>
        <w:t>配置，需要前往</w:t>
      </w:r>
      <w:hyperlink w:anchor="_端口基本配置/Port_Basic_Settings(FP1B)" w:history="1">
        <w:r>
          <w:rPr>
            <w:rStyle w:val="af"/>
            <w:rFonts w:ascii="微软雅黑" w:eastAsia="微软雅黑" w:hAnsi="微软雅黑" w:hint="eastAsia"/>
            <w:b/>
            <w:i/>
          </w:rPr>
          <w:t>端口</w:t>
        </w:r>
        <w:r>
          <w:rPr>
            <w:rStyle w:val="af"/>
            <w:rFonts w:ascii="微软雅黑" w:eastAsia="微软雅黑" w:hAnsi="微软雅黑"/>
            <w:b/>
            <w:i/>
          </w:rPr>
          <w:t>基本配置</w:t>
        </w:r>
      </w:hyperlink>
      <w:r>
        <w:rPr>
          <w:rFonts w:ascii="微软雅黑" w:eastAsia="微软雅黑" w:hAnsi="微软雅黑"/>
        </w:rPr>
        <w:t>。</w:t>
      </w:r>
    </w:p>
    <w:p w14:paraId="510E8B05" w14:textId="77777777" w:rsidR="0076630D" w:rsidRDefault="00D7272D">
      <w:pPr>
        <w:rPr>
          <w:rFonts w:ascii="微软雅黑" w:eastAsia="微软雅黑" w:hAnsi="微软雅黑"/>
        </w:rPr>
      </w:pPr>
      <w:r>
        <w:rPr>
          <w:rFonts w:ascii="微软雅黑" w:eastAsia="微软雅黑" w:hAnsi="微软雅黑" w:hint="eastAsia"/>
        </w:rPr>
        <w:t xml:space="preserve">    一旦物理</w:t>
      </w:r>
      <w:r>
        <w:rPr>
          <w:rFonts w:ascii="微软雅黑" w:eastAsia="微软雅黑" w:hAnsi="微软雅黑"/>
        </w:rPr>
        <w:t>接口</w:t>
      </w:r>
      <w:r>
        <w:rPr>
          <w:rFonts w:ascii="微软雅黑" w:eastAsia="微软雅黑" w:hAnsi="微软雅黑" w:hint="eastAsia"/>
        </w:rPr>
        <w:t>加入</w:t>
      </w:r>
      <w:r>
        <w:rPr>
          <w:rFonts w:ascii="微软雅黑" w:eastAsia="微软雅黑" w:hAnsi="微软雅黑"/>
        </w:rPr>
        <w:t>聚合接口，其无法再配置，聚合接口的</w:t>
      </w:r>
      <w:r>
        <w:rPr>
          <w:rFonts w:ascii="微软雅黑" w:eastAsia="微软雅黑" w:hAnsi="微软雅黑" w:hint="eastAsia"/>
        </w:rPr>
        <w:t>配置</w:t>
      </w:r>
      <w:r>
        <w:rPr>
          <w:rFonts w:ascii="微软雅黑" w:eastAsia="微软雅黑" w:hAnsi="微软雅黑"/>
        </w:rPr>
        <w:t>会优先于</w:t>
      </w:r>
      <w:r>
        <w:rPr>
          <w:rFonts w:ascii="微软雅黑" w:eastAsia="微软雅黑" w:hAnsi="微软雅黑" w:hint="eastAsia"/>
        </w:rPr>
        <w:t>物理接口。</w:t>
      </w:r>
    </w:p>
    <w:p w14:paraId="35F812E3" w14:textId="77777777" w:rsidR="0076630D" w:rsidRDefault="0076630D">
      <w:pPr>
        <w:rPr>
          <w:rStyle w:val="af"/>
          <w:u w:val="none"/>
        </w:rPr>
      </w:pPr>
    </w:p>
    <w:p w14:paraId="08F960AA" w14:textId="77777777" w:rsidR="0076630D" w:rsidRDefault="0076630D">
      <w:pPr>
        <w:rPr>
          <w:rFonts w:ascii="微软雅黑" w:eastAsia="微软雅黑" w:hAnsi="微软雅黑"/>
        </w:rPr>
      </w:pPr>
    </w:p>
    <w:p w14:paraId="61FE1733" w14:textId="77777777" w:rsidR="0076630D" w:rsidRDefault="00D7272D">
      <w:pPr>
        <w:rPr>
          <w:rFonts w:ascii="微软雅黑" w:eastAsia="微软雅黑" w:hAnsi="微软雅黑"/>
        </w:rPr>
      </w:pPr>
      <w:r>
        <w:rPr>
          <w:rFonts w:ascii="微软雅黑" w:eastAsia="微软雅黑" w:hAnsi="微软雅黑" w:hint="eastAsia"/>
        </w:rPr>
        <w:t>LACP</w:t>
      </w:r>
      <w:r>
        <w:rPr>
          <w:rFonts w:ascii="微软雅黑" w:eastAsia="微软雅黑" w:hAnsi="微软雅黑"/>
        </w:rPr>
        <w:t>：</w:t>
      </w:r>
    </w:p>
    <w:p w14:paraId="6BCCD744" w14:textId="77777777" w:rsidR="0076630D" w:rsidRDefault="00D7272D">
      <w:pPr>
        <w:pStyle w:val="af2"/>
        <w:numPr>
          <w:ilvl w:val="0"/>
          <w:numId w:val="82"/>
        </w:numPr>
        <w:ind w:firstLineChars="0"/>
        <w:rPr>
          <w:rFonts w:ascii="微软雅黑" w:eastAsia="微软雅黑" w:hAnsi="微软雅黑"/>
        </w:rPr>
      </w:pPr>
      <w:r>
        <w:rPr>
          <w:rFonts w:ascii="微软雅黑" w:eastAsia="微软雅黑" w:hAnsi="微软雅黑" w:hint="eastAsia"/>
        </w:rPr>
        <w:t>系统优先级</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LACP的系统优先级，取值范围为</w:t>
      </w:r>
      <w:r>
        <w:rPr>
          <w:rFonts w:ascii="微软雅黑" w:eastAsia="微软雅黑" w:hAnsi="微软雅黑" w:hint="eastAsia"/>
        </w:rPr>
        <w:t>1-65535的</w:t>
      </w:r>
      <w:r>
        <w:rPr>
          <w:rFonts w:ascii="微软雅黑" w:eastAsia="微软雅黑" w:hAnsi="微软雅黑"/>
        </w:rPr>
        <w:t>整数，默认</w:t>
      </w:r>
      <w:r>
        <w:rPr>
          <w:rFonts w:ascii="微软雅黑" w:eastAsia="微软雅黑" w:hAnsi="微软雅黑" w:hint="eastAsia"/>
        </w:rPr>
        <w:t>32768。</w:t>
      </w:r>
    </w:p>
    <w:p w14:paraId="2C6B4071" w14:textId="77777777" w:rsidR="0076630D" w:rsidRDefault="00D7272D">
      <w:pPr>
        <w:rPr>
          <w:rFonts w:ascii="微软雅黑" w:eastAsia="微软雅黑" w:hAnsi="微软雅黑"/>
        </w:rPr>
      </w:pPr>
      <w:r>
        <w:rPr>
          <w:rFonts w:ascii="微软雅黑" w:eastAsia="微软雅黑" w:hAnsi="微软雅黑" w:hint="eastAsia"/>
        </w:rPr>
        <w:t>LACP</w:t>
      </w:r>
      <w:r>
        <w:rPr>
          <w:rFonts w:ascii="微软雅黑" w:eastAsia="微软雅黑" w:hAnsi="微软雅黑"/>
        </w:rPr>
        <w:t>端口设置：</w:t>
      </w:r>
    </w:p>
    <w:p w14:paraId="299408E4" w14:textId="77777777" w:rsidR="0076630D" w:rsidRDefault="00D7272D">
      <w:pPr>
        <w:pStyle w:val="af2"/>
        <w:numPr>
          <w:ilvl w:val="0"/>
          <w:numId w:val="82"/>
        </w:numPr>
        <w:ind w:firstLineChars="0"/>
        <w:rPr>
          <w:rFonts w:ascii="微软雅黑" w:eastAsia="微软雅黑" w:hAnsi="微软雅黑"/>
        </w:rPr>
      </w:pPr>
      <w:r>
        <w:rPr>
          <w:rFonts w:ascii="微软雅黑" w:eastAsia="微软雅黑" w:hAnsi="微软雅黑" w:hint="eastAsia"/>
        </w:rPr>
        <w:t>端口：选择需要配置的交换机接口，包括电口和光口。支持多选进行批量配置。</w:t>
      </w:r>
    </w:p>
    <w:p w14:paraId="2F25E480" w14:textId="77777777" w:rsidR="0076630D" w:rsidRDefault="00D7272D">
      <w:pPr>
        <w:pStyle w:val="af2"/>
        <w:numPr>
          <w:ilvl w:val="0"/>
          <w:numId w:val="82"/>
        </w:numPr>
        <w:ind w:firstLineChars="0"/>
        <w:rPr>
          <w:rFonts w:ascii="微软雅黑" w:eastAsia="微软雅黑" w:hAnsi="微软雅黑"/>
        </w:rPr>
      </w:pPr>
      <w:r>
        <w:rPr>
          <w:rFonts w:ascii="微软雅黑" w:eastAsia="微软雅黑" w:hAnsi="微软雅黑" w:hint="eastAsia"/>
        </w:rPr>
        <w:t>端口优先级</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端口的LACP协议优先级</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整数，默认为</w:t>
      </w:r>
      <w:r>
        <w:rPr>
          <w:rFonts w:ascii="微软雅黑" w:eastAsia="微软雅黑" w:hAnsi="微软雅黑" w:hint="eastAsia"/>
        </w:rPr>
        <w:t>1。</w:t>
      </w:r>
      <w:r>
        <w:rPr>
          <w:rFonts w:ascii="微软雅黑" w:eastAsia="微软雅黑" w:hAnsi="微软雅黑"/>
        </w:rPr>
        <w:t>端口</w:t>
      </w:r>
      <w:r>
        <w:rPr>
          <w:rFonts w:ascii="微软雅黑" w:eastAsia="微软雅黑" w:hAnsi="微软雅黑" w:hint="eastAsia"/>
        </w:rPr>
        <w:t>的</w:t>
      </w:r>
      <w:r>
        <w:rPr>
          <w:rFonts w:ascii="微软雅黑" w:eastAsia="微软雅黑" w:hAnsi="微软雅黑"/>
        </w:rPr>
        <w:t>优先级</w:t>
      </w:r>
      <w:r>
        <w:rPr>
          <w:rFonts w:ascii="微软雅黑" w:eastAsia="微软雅黑" w:hAnsi="微软雅黑" w:hint="eastAsia"/>
        </w:rPr>
        <w:t>取值越小</w:t>
      </w:r>
      <w:r>
        <w:rPr>
          <w:rFonts w:ascii="微软雅黑" w:eastAsia="微软雅黑" w:hAnsi="微软雅黑"/>
        </w:rPr>
        <w:t>，其LACP优先级越高。</w:t>
      </w:r>
    </w:p>
    <w:p w14:paraId="5BBBDBE3" w14:textId="433CFD22" w:rsidR="0076630D" w:rsidRDefault="00D7272D">
      <w:pPr>
        <w:pStyle w:val="af2"/>
        <w:numPr>
          <w:ilvl w:val="0"/>
          <w:numId w:val="82"/>
        </w:numPr>
        <w:ind w:firstLineChars="0"/>
        <w:rPr>
          <w:rFonts w:ascii="微软雅黑" w:eastAsia="微软雅黑" w:hAnsi="微软雅黑"/>
        </w:rPr>
      </w:pPr>
      <w:r>
        <w:rPr>
          <w:rFonts w:ascii="微软雅黑" w:eastAsia="微软雅黑" w:hAnsi="微软雅黑" w:hint="eastAsia"/>
        </w:rPr>
        <w:t>超时：</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接收LACP报文超时时间，选项有{</w:t>
      </w:r>
      <w:r>
        <w:rPr>
          <w:rFonts w:ascii="微软雅黑" w:eastAsia="微软雅黑" w:hAnsi="微软雅黑" w:hint="eastAsia"/>
        </w:rPr>
        <w:t>快</w:t>
      </w:r>
      <w:r>
        <w:rPr>
          <w:rFonts w:ascii="微软雅黑" w:eastAsia="微软雅黑" w:hAnsi="微软雅黑"/>
        </w:rPr>
        <w:t>|慢}</w:t>
      </w:r>
      <w:r>
        <w:rPr>
          <w:rFonts w:ascii="微软雅黑" w:eastAsia="微软雅黑" w:hAnsi="微软雅黑" w:hint="eastAsia"/>
        </w:rPr>
        <w:t>，</w:t>
      </w:r>
      <w:r>
        <w:rPr>
          <w:rFonts w:ascii="微软雅黑" w:eastAsia="微软雅黑" w:hAnsi="微软雅黑"/>
        </w:rPr>
        <w:t>默认</w:t>
      </w:r>
      <w:r w:rsidR="00A4570D">
        <w:rPr>
          <w:rFonts w:ascii="微软雅黑" w:eastAsia="微软雅黑" w:hAnsi="微软雅黑" w:hint="eastAsia"/>
        </w:rPr>
        <w:t>慢</w:t>
      </w:r>
      <w:r>
        <w:rPr>
          <w:rFonts w:ascii="微软雅黑" w:eastAsia="微软雅黑" w:hAnsi="微软雅黑"/>
        </w:rPr>
        <w:t>。快</w:t>
      </w:r>
      <w:r>
        <w:rPr>
          <w:rFonts w:ascii="微软雅黑" w:eastAsia="微软雅黑" w:hAnsi="微软雅黑" w:hint="eastAsia"/>
        </w:rPr>
        <w:t>/</w:t>
      </w:r>
      <w:r>
        <w:rPr>
          <w:rFonts w:ascii="微软雅黑" w:eastAsia="微软雅黑" w:hAnsi="微软雅黑"/>
        </w:rPr>
        <w:t>short</w:t>
      </w:r>
      <w:r>
        <w:rPr>
          <w:rFonts w:ascii="微软雅黑" w:eastAsia="微软雅黑" w:hAnsi="微软雅黑" w:hint="eastAsia"/>
        </w:rPr>
        <w:lastRenderedPageBreak/>
        <w:t>时</w:t>
      </w:r>
      <w:r>
        <w:rPr>
          <w:rFonts w:ascii="微软雅黑" w:eastAsia="微软雅黑" w:hAnsi="微软雅黑"/>
        </w:rPr>
        <w:t>，</w:t>
      </w:r>
      <w:r>
        <w:rPr>
          <w:rFonts w:ascii="微软雅黑" w:eastAsia="微软雅黑" w:hAnsi="微软雅黑" w:hint="eastAsia"/>
        </w:rPr>
        <w:t>内定</w:t>
      </w:r>
      <w:r>
        <w:rPr>
          <w:rFonts w:ascii="微软雅黑" w:eastAsia="微软雅黑" w:hAnsi="微软雅黑"/>
        </w:rPr>
        <w:t>接收LACP协议报文的超时时间为</w:t>
      </w:r>
      <w:r>
        <w:rPr>
          <w:rFonts w:ascii="微软雅黑" w:eastAsia="微软雅黑" w:hAnsi="微软雅黑" w:hint="eastAsia"/>
        </w:rPr>
        <w:t>3秒</w:t>
      </w:r>
      <w:r>
        <w:rPr>
          <w:rFonts w:ascii="微软雅黑" w:eastAsia="微软雅黑" w:hAnsi="微软雅黑"/>
        </w:rPr>
        <w:t>；慢</w:t>
      </w:r>
      <w:r>
        <w:rPr>
          <w:rFonts w:ascii="微软雅黑" w:eastAsia="微软雅黑" w:hAnsi="微软雅黑" w:hint="eastAsia"/>
        </w:rPr>
        <w:t>/</w:t>
      </w:r>
      <w:r>
        <w:rPr>
          <w:rFonts w:ascii="微软雅黑" w:eastAsia="微软雅黑" w:hAnsi="微软雅黑"/>
        </w:rPr>
        <w:t>long时，内定接收LACP</w:t>
      </w:r>
      <w:r>
        <w:rPr>
          <w:rFonts w:ascii="微软雅黑" w:eastAsia="微软雅黑" w:hAnsi="微软雅黑" w:hint="eastAsia"/>
        </w:rPr>
        <w:t>协议</w:t>
      </w:r>
      <w:r>
        <w:rPr>
          <w:rFonts w:ascii="微软雅黑" w:eastAsia="微软雅黑" w:hAnsi="微软雅黑"/>
        </w:rPr>
        <w:t>报文的</w:t>
      </w:r>
      <w:r>
        <w:rPr>
          <w:rFonts w:ascii="微软雅黑" w:eastAsia="微软雅黑" w:hAnsi="微软雅黑" w:hint="eastAsia"/>
        </w:rPr>
        <w:t>超时</w:t>
      </w:r>
      <w:r>
        <w:rPr>
          <w:rFonts w:ascii="微软雅黑" w:eastAsia="微软雅黑" w:hAnsi="微软雅黑"/>
        </w:rPr>
        <w:t>时间是</w:t>
      </w:r>
      <w:r>
        <w:rPr>
          <w:rFonts w:ascii="微软雅黑" w:eastAsia="微软雅黑" w:hAnsi="微软雅黑" w:hint="eastAsia"/>
        </w:rPr>
        <w:t>90秒</w:t>
      </w:r>
      <w:r>
        <w:rPr>
          <w:rFonts w:ascii="微软雅黑" w:eastAsia="微软雅黑" w:hAnsi="微软雅黑"/>
        </w:rPr>
        <w:t>。</w:t>
      </w:r>
    </w:p>
    <w:p w14:paraId="50EF880D" w14:textId="77777777" w:rsidR="0076630D" w:rsidRDefault="00D7272D">
      <w:pPr>
        <w:rPr>
          <w:rFonts w:ascii="微软雅黑" w:eastAsia="微软雅黑" w:hAnsi="微软雅黑"/>
        </w:rPr>
      </w:pPr>
      <w:r>
        <w:rPr>
          <w:rFonts w:ascii="微软雅黑" w:eastAsia="微软雅黑" w:hAnsi="微软雅黑" w:hint="eastAsia"/>
        </w:rPr>
        <w:t>LACP</w:t>
      </w:r>
      <w:r>
        <w:rPr>
          <w:rFonts w:ascii="微软雅黑" w:eastAsia="微软雅黑" w:hAnsi="微软雅黑"/>
        </w:rPr>
        <w:t>端口列表：</w:t>
      </w:r>
    </w:p>
    <w:p w14:paraId="10434CD7" w14:textId="77777777" w:rsidR="0076630D" w:rsidRDefault="00D7272D">
      <w:pPr>
        <w:pStyle w:val="af2"/>
        <w:numPr>
          <w:ilvl w:val="0"/>
          <w:numId w:val="83"/>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显示端口</w:t>
      </w:r>
      <w:r>
        <w:rPr>
          <w:rFonts w:ascii="微软雅黑" w:eastAsia="微软雅黑" w:hAnsi="微软雅黑" w:hint="eastAsia"/>
        </w:rPr>
        <w:t>、</w:t>
      </w:r>
      <w:r>
        <w:rPr>
          <w:rFonts w:ascii="微软雅黑" w:eastAsia="微软雅黑" w:hAnsi="微软雅黑"/>
        </w:rPr>
        <w:t>端口优先级和超时。</w:t>
      </w:r>
    </w:p>
    <w:p w14:paraId="00E7A016" w14:textId="77777777" w:rsidR="0076630D" w:rsidRDefault="00D7272D">
      <w:pPr>
        <w:pStyle w:val="af2"/>
        <w:numPr>
          <w:ilvl w:val="0"/>
          <w:numId w:val="8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50F52683" w14:textId="77777777" w:rsidR="0076630D" w:rsidRDefault="0076630D">
      <w:pPr>
        <w:rPr>
          <w:rFonts w:ascii="微软雅黑" w:eastAsia="微软雅黑" w:hAnsi="微软雅黑"/>
        </w:rPr>
      </w:pPr>
    </w:p>
    <w:p w14:paraId="67D3441C" w14:textId="77777777" w:rsidR="0076630D" w:rsidRDefault="00D7272D">
      <w:pPr>
        <w:pStyle w:val="20"/>
        <w:numPr>
          <w:ilvl w:val="1"/>
          <w:numId w:val="1"/>
        </w:numPr>
        <w:rPr>
          <w:rFonts w:ascii="微软雅黑" w:eastAsia="微软雅黑" w:hAnsi="微软雅黑"/>
        </w:rPr>
      </w:pPr>
      <w:bookmarkStart w:id="311" w:name="_MAC表/MAC_Table(FP1B)"/>
      <w:bookmarkStart w:id="312" w:name="_Toc149138811"/>
      <w:bookmarkEnd w:id="311"/>
      <w:r>
        <w:rPr>
          <w:rFonts w:ascii="微软雅黑" w:eastAsia="微软雅黑" w:hAnsi="微软雅黑" w:hint="eastAsia"/>
        </w:rPr>
        <w:t>MAC</w:t>
      </w:r>
      <w:r>
        <w:rPr>
          <w:rFonts w:ascii="微软雅黑" w:eastAsia="微软雅黑" w:hAnsi="微软雅黑"/>
        </w:rPr>
        <w:t>表</w:t>
      </w:r>
      <w:r>
        <w:rPr>
          <w:rFonts w:ascii="微软雅黑" w:eastAsia="微软雅黑" w:hAnsi="微软雅黑" w:hint="eastAsia"/>
        </w:rPr>
        <w:t>/</w:t>
      </w:r>
      <w:r>
        <w:rPr>
          <w:rFonts w:ascii="微软雅黑" w:eastAsia="微软雅黑" w:hAnsi="微软雅黑"/>
        </w:rPr>
        <w:t>MAC Table</w:t>
      </w:r>
      <w:r>
        <w:rPr>
          <w:rFonts w:ascii="微软雅黑" w:eastAsia="微软雅黑" w:hAnsi="微软雅黑"/>
          <w:color w:val="EEECE1" w:themeColor="background2"/>
          <w:highlight w:val="red"/>
        </w:rPr>
        <w:t>(FP1B)</w:t>
      </w:r>
      <w:bookmarkEnd w:id="312"/>
    </w:p>
    <w:p w14:paraId="2EE8C748" w14:textId="77777777" w:rsidR="0076630D" w:rsidRDefault="00D7272D">
      <w:pPr>
        <w:rPr>
          <w:rFonts w:ascii="微软雅黑" w:eastAsia="微软雅黑" w:hAnsi="微软雅黑"/>
        </w:rPr>
      </w:pPr>
      <w:r>
        <w:rPr>
          <w:rFonts w:ascii="微软雅黑" w:eastAsia="微软雅黑" w:hAnsi="微软雅黑" w:hint="eastAsia"/>
        </w:rPr>
        <w:t>【功能概述】</w:t>
      </w:r>
    </w:p>
    <w:p w14:paraId="3331D838" w14:textId="77777777" w:rsidR="0076630D" w:rsidRDefault="00D7272D">
      <w:pPr>
        <w:ind w:firstLine="420"/>
        <w:rPr>
          <w:rFonts w:ascii="微软雅黑" w:eastAsia="微软雅黑" w:hAnsi="微软雅黑"/>
        </w:rPr>
      </w:pPr>
      <w:r>
        <w:rPr>
          <w:rFonts w:ascii="微软雅黑" w:eastAsia="微软雅黑" w:hAnsi="微软雅黑"/>
        </w:rPr>
        <w:t>MAC地址表记录了交换机学习到的其他设备的MAC地址与接口的对应关系，以及接口所</w:t>
      </w:r>
      <w:r>
        <w:rPr>
          <w:rFonts w:ascii="微软雅黑" w:eastAsia="微软雅黑" w:hAnsi="微软雅黑" w:hint="eastAsia"/>
        </w:rPr>
        <w:t>属</w:t>
      </w:r>
      <w:r>
        <w:rPr>
          <w:rFonts w:ascii="微软雅黑" w:eastAsia="微软雅黑" w:hAnsi="微软雅黑"/>
        </w:rPr>
        <w:t>VLAN等信息。设备</w:t>
      </w:r>
      <w:r>
        <w:rPr>
          <w:rFonts w:ascii="微软雅黑" w:eastAsia="微软雅黑" w:hAnsi="微软雅黑" w:hint="eastAsia"/>
        </w:rPr>
        <w:t>在</w:t>
      </w:r>
      <w:r>
        <w:rPr>
          <w:rFonts w:ascii="微软雅黑" w:eastAsia="微软雅黑" w:hAnsi="微软雅黑"/>
        </w:rPr>
        <w:t>转发报文时，根据报文的目的MAC地址查询MAC地址表，如果MAC地址表中包含与报文目的MAC地址对应的表项</w:t>
      </w:r>
      <w:r>
        <w:rPr>
          <w:rFonts w:ascii="微软雅黑" w:eastAsia="微软雅黑" w:hAnsi="微软雅黑" w:hint="eastAsia"/>
        </w:rPr>
        <w:t>，</w:t>
      </w:r>
      <w:r>
        <w:rPr>
          <w:rFonts w:ascii="微软雅黑" w:eastAsia="微软雅黑" w:hAnsi="微软雅黑"/>
        </w:rPr>
        <w:t>则直接通过该表项中的出接口转发该报文；如果MAC地址表中没有包含报文目的MAC地址对应</w:t>
      </w:r>
      <w:r>
        <w:rPr>
          <w:rFonts w:ascii="微软雅黑" w:eastAsia="微软雅黑" w:hAnsi="微软雅黑" w:hint="eastAsia"/>
        </w:rPr>
        <w:t>的</w:t>
      </w:r>
      <w:r>
        <w:rPr>
          <w:rFonts w:ascii="微软雅黑" w:eastAsia="微软雅黑" w:hAnsi="微软雅黑"/>
        </w:rPr>
        <w:t>表项时，设备将采取广播方式在所属VLAN内除接收接口外的所有接口转发该报文。</w:t>
      </w:r>
    </w:p>
    <w:p w14:paraId="1A40A5A0" w14:textId="77777777" w:rsidR="0076630D" w:rsidRDefault="00D7272D">
      <w:pPr>
        <w:ind w:firstLine="420"/>
        <w:rPr>
          <w:rFonts w:ascii="微软雅黑" w:eastAsia="微软雅黑" w:hAnsi="微软雅黑"/>
        </w:rPr>
      </w:pPr>
      <w:r>
        <w:rPr>
          <w:rFonts w:ascii="微软雅黑" w:eastAsia="微软雅黑" w:hAnsi="微软雅黑"/>
        </w:rPr>
        <w:t>MAC地址表中的表项分为：动态表项、静态表项和黑洞</w:t>
      </w:r>
      <w:r>
        <w:rPr>
          <w:rFonts w:ascii="微软雅黑" w:eastAsia="微软雅黑" w:hAnsi="微软雅黑" w:hint="eastAsia"/>
        </w:rPr>
        <w:t>表项</w:t>
      </w:r>
      <w:r>
        <w:rPr>
          <w:rFonts w:ascii="微软雅黑" w:eastAsia="微软雅黑" w:hAnsi="微软雅黑"/>
        </w:rPr>
        <w:t>。</w:t>
      </w:r>
      <w:r>
        <w:rPr>
          <w:rFonts w:ascii="微软雅黑" w:eastAsia="微软雅黑" w:hAnsi="微软雅黑" w:hint="eastAsia"/>
        </w:rPr>
        <w:t>不同</w:t>
      </w:r>
      <w:r>
        <w:rPr>
          <w:rFonts w:ascii="微软雅黑" w:eastAsia="微软雅黑" w:hAnsi="微软雅黑"/>
        </w:rPr>
        <w:t>MAC地址表的特点和作用：</w:t>
      </w:r>
    </w:p>
    <w:tbl>
      <w:tblPr>
        <w:tblW w:w="10301"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gridCol w:w="4488"/>
        <w:gridCol w:w="4111"/>
      </w:tblGrid>
      <w:tr w:rsidR="0076630D" w14:paraId="24FC0786" w14:textId="77777777">
        <w:tc>
          <w:tcPr>
            <w:tcW w:w="1702" w:type="dxa"/>
          </w:tcPr>
          <w:p w14:paraId="3D1EB754" w14:textId="77777777" w:rsidR="0076630D" w:rsidRDefault="00D7272D">
            <w:pPr>
              <w:rPr>
                <w:rFonts w:asciiTheme="minorEastAsia" w:hAnsiTheme="minorEastAsia"/>
              </w:rPr>
            </w:pPr>
            <w:r>
              <w:rPr>
                <w:rFonts w:asciiTheme="minorEastAsia" w:hAnsiTheme="minorEastAsia" w:hint="eastAsia"/>
              </w:rPr>
              <w:t>MAC</w:t>
            </w:r>
            <w:r>
              <w:rPr>
                <w:rFonts w:asciiTheme="minorEastAsia" w:hAnsiTheme="minorEastAsia"/>
              </w:rPr>
              <w:t>地址表类型</w:t>
            </w:r>
          </w:p>
        </w:tc>
        <w:tc>
          <w:tcPr>
            <w:tcW w:w="4488" w:type="dxa"/>
          </w:tcPr>
          <w:p w14:paraId="5E6BE0F0" w14:textId="77777777" w:rsidR="0076630D" w:rsidRDefault="00D7272D">
            <w:pPr>
              <w:rPr>
                <w:rFonts w:asciiTheme="minorEastAsia" w:hAnsiTheme="minorEastAsia"/>
              </w:rPr>
            </w:pPr>
            <w:r>
              <w:rPr>
                <w:rFonts w:asciiTheme="minorEastAsia" w:hAnsiTheme="minorEastAsia" w:hint="eastAsia"/>
              </w:rPr>
              <w:t>特点</w:t>
            </w:r>
          </w:p>
        </w:tc>
        <w:tc>
          <w:tcPr>
            <w:tcW w:w="4111" w:type="dxa"/>
          </w:tcPr>
          <w:p w14:paraId="6BA145B4" w14:textId="77777777" w:rsidR="0076630D" w:rsidRDefault="00D7272D">
            <w:pPr>
              <w:rPr>
                <w:rFonts w:asciiTheme="minorEastAsia" w:hAnsiTheme="minorEastAsia"/>
              </w:rPr>
            </w:pPr>
            <w:r>
              <w:rPr>
                <w:rFonts w:asciiTheme="minorEastAsia" w:hAnsiTheme="minorEastAsia" w:hint="eastAsia"/>
              </w:rPr>
              <w:t>作用</w:t>
            </w:r>
          </w:p>
        </w:tc>
      </w:tr>
      <w:tr w:rsidR="0076630D" w14:paraId="1315F0FA" w14:textId="77777777">
        <w:tc>
          <w:tcPr>
            <w:tcW w:w="1702" w:type="dxa"/>
          </w:tcPr>
          <w:p w14:paraId="73B96057" w14:textId="77777777" w:rsidR="0076630D" w:rsidRDefault="00D7272D">
            <w:pPr>
              <w:rPr>
                <w:rFonts w:asciiTheme="minorEastAsia" w:hAnsiTheme="minorEastAsia"/>
              </w:rPr>
            </w:pPr>
            <w:r>
              <w:rPr>
                <w:rFonts w:asciiTheme="minorEastAsia" w:hAnsiTheme="minorEastAsia" w:hint="eastAsia"/>
              </w:rPr>
              <w:t>动态表项</w:t>
            </w:r>
          </w:p>
        </w:tc>
        <w:tc>
          <w:tcPr>
            <w:tcW w:w="4488" w:type="dxa"/>
          </w:tcPr>
          <w:p w14:paraId="29B1E072" w14:textId="77777777" w:rsidR="0076630D" w:rsidRDefault="00D7272D">
            <w:pPr>
              <w:pStyle w:val="af2"/>
              <w:numPr>
                <w:ilvl w:val="0"/>
                <w:numId w:val="84"/>
              </w:numPr>
              <w:ind w:firstLineChars="0"/>
              <w:rPr>
                <w:rFonts w:asciiTheme="minorEastAsia" w:hAnsiTheme="minorEastAsia"/>
              </w:rPr>
            </w:pPr>
            <w:r>
              <w:rPr>
                <w:rFonts w:asciiTheme="minorEastAsia" w:hAnsiTheme="minorEastAsia" w:hint="eastAsia"/>
              </w:rPr>
              <w:t>由</w:t>
            </w:r>
            <w:r>
              <w:rPr>
                <w:rFonts w:asciiTheme="minorEastAsia" w:hAnsiTheme="minorEastAsia"/>
              </w:rPr>
              <w:t>接口通过报文中的源MAC地址学习获得，表项可老化</w:t>
            </w:r>
          </w:p>
          <w:p w14:paraId="27FC2C30" w14:textId="77777777" w:rsidR="0076630D" w:rsidRDefault="00D7272D">
            <w:pPr>
              <w:pStyle w:val="af2"/>
              <w:numPr>
                <w:ilvl w:val="0"/>
                <w:numId w:val="84"/>
              </w:numPr>
              <w:ind w:firstLineChars="0"/>
              <w:rPr>
                <w:rFonts w:asciiTheme="minorEastAsia" w:hAnsiTheme="minorEastAsia"/>
              </w:rPr>
            </w:pPr>
            <w:r>
              <w:rPr>
                <w:rFonts w:asciiTheme="minorEastAsia" w:hAnsiTheme="minorEastAsia" w:hint="eastAsia"/>
              </w:rPr>
              <w:t>在</w:t>
            </w:r>
            <w:r>
              <w:rPr>
                <w:rFonts w:asciiTheme="minorEastAsia" w:hAnsiTheme="minorEastAsia"/>
              </w:rPr>
              <w:t>系统</w:t>
            </w:r>
            <w:r>
              <w:rPr>
                <w:rFonts w:asciiTheme="minorEastAsia" w:hAnsiTheme="minorEastAsia" w:hint="eastAsia"/>
              </w:rPr>
              <w:t>重启</w:t>
            </w:r>
            <w:r>
              <w:rPr>
                <w:rFonts w:asciiTheme="minorEastAsia" w:hAnsiTheme="minorEastAsia"/>
              </w:rPr>
              <w:t>后，动态表项会丢失</w:t>
            </w:r>
          </w:p>
        </w:tc>
        <w:tc>
          <w:tcPr>
            <w:tcW w:w="4111" w:type="dxa"/>
          </w:tcPr>
          <w:p w14:paraId="1037FED0" w14:textId="77777777" w:rsidR="0076630D" w:rsidRDefault="00D7272D">
            <w:pPr>
              <w:pStyle w:val="af2"/>
              <w:numPr>
                <w:ilvl w:val="0"/>
                <w:numId w:val="84"/>
              </w:numPr>
              <w:ind w:firstLineChars="0"/>
              <w:rPr>
                <w:rFonts w:asciiTheme="minorEastAsia" w:hAnsiTheme="minorEastAsia"/>
              </w:rPr>
            </w:pPr>
            <w:r>
              <w:rPr>
                <w:rFonts w:asciiTheme="minorEastAsia" w:hAnsiTheme="minorEastAsia" w:hint="eastAsia"/>
              </w:rPr>
              <w:t>通过</w:t>
            </w:r>
            <w:r>
              <w:rPr>
                <w:rFonts w:asciiTheme="minorEastAsia" w:hAnsiTheme="minorEastAsia"/>
              </w:rPr>
              <w:t>查看动态MAC地址表项，可以判断</w:t>
            </w:r>
            <w:r>
              <w:rPr>
                <w:rFonts w:asciiTheme="minorEastAsia" w:hAnsiTheme="minorEastAsia" w:hint="eastAsia"/>
              </w:rPr>
              <w:t>两台</w:t>
            </w:r>
            <w:r>
              <w:rPr>
                <w:rFonts w:asciiTheme="minorEastAsia" w:hAnsiTheme="minorEastAsia"/>
              </w:rPr>
              <w:t>相连设备之间是否有数据转发</w:t>
            </w:r>
          </w:p>
          <w:p w14:paraId="4F372F14" w14:textId="77777777" w:rsidR="0076630D" w:rsidRDefault="00D7272D">
            <w:pPr>
              <w:pStyle w:val="af2"/>
              <w:numPr>
                <w:ilvl w:val="0"/>
                <w:numId w:val="84"/>
              </w:numPr>
              <w:ind w:firstLineChars="0"/>
              <w:rPr>
                <w:rFonts w:asciiTheme="minorEastAsia" w:hAnsiTheme="minorEastAsia"/>
              </w:rPr>
            </w:pPr>
            <w:r>
              <w:rPr>
                <w:rFonts w:asciiTheme="minorEastAsia" w:hAnsiTheme="minorEastAsia" w:hint="eastAsia"/>
              </w:rPr>
              <w:t>通过</w:t>
            </w:r>
            <w:r>
              <w:rPr>
                <w:rFonts w:asciiTheme="minorEastAsia" w:hAnsiTheme="minorEastAsia"/>
              </w:rPr>
              <w:t>查看指定动态MAC地址表项的个数，可以获取接口下通信的用户数</w:t>
            </w:r>
          </w:p>
        </w:tc>
      </w:tr>
      <w:tr w:rsidR="0076630D" w14:paraId="047509C0" w14:textId="77777777">
        <w:tc>
          <w:tcPr>
            <w:tcW w:w="1702" w:type="dxa"/>
          </w:tcPr>
          <w:p w14:paraId="4BCA7113" w14:textId="77777777" w:rsidR="0076630D" w:rsidRDefault="00D7272D">
            <w:pPr>
              <w:rPr>
                <w:rFonts w:asciiTheme="minorEastAsia" w:hAnsiTheme="minorEastAsia"/>
              </w:rPr>
            </w:pPr>
            <w:r>
              <w:rPr>
                <w:rFonts w:asciiTheme="minorEastAsia" w:hAnsiTheme="minorEastAsia" w:hint="eastAsia"/>
              </w:rPr>
              <w:t>静态表项</w:t>
            </w:r>
          </w:p>
        </w:tc>
        <w:tc>
          <w:tcPr>
            <w:tcW w:w="4488" w:type="dxa"/>
          </w:tcPr>
          <w:p w14:paraId="3060BFF8" w14:textId="77777777" w:rsidR="0076630D" w:rsidRDefault="00D7272D">
            <w:pPr>
              <w:pStyle w:val="af2"/>
              <w:numPr>
                <w:ilvl w:val="0"/>
                <w:numId w:val="85"/>
              </w:numPr>
              <w:ind w:firstLineChars="0"/>
              <w:rPr>
                <w:rFonts w:asciiTheme="minorEastAsia" w:hAnsiTheme="minorEastAsia"/>
              </w:rPr>
            </w:pPr>
            <w:r>
              <w:rPr>
                <w:rFonts w:asciiTheme="minorEastAsia" w:hAnsiTheme="minorEastAsia" w:hint="eastAsia"/>
              </w:rPr>
              <w:t>由</w:t>
            </w:r>
            <w:r>
              <w:rPr>
                <w:rFonts w:asciiTheme="minorEastAsia" w:hAnsiTheme="minorEastAsia"/>
              </w:rPr>
              <w:t>用户手工配置，表项不可老化</w:t>
            </w:r>
          </w:p>
          <w:p w14:paraId="0AB14D50" w14:textId="77777777" w:rsidR="0076630D" w:rsidRDefault="00D7272D">
            <w:pPr>
              <w:pStyle w:val="af2"/>
              <w:numPr>
                <w:ilvl w:val="0"/>
                <w:numId w:val="85"/>
              </w:numPr>
              <w:ind w:firstLineChars="0"/>
              <w:rPr>
                <w:rFonts w:asciiTheme="minorEastAsia" w:hAnsiTheme="minorEastAsia"/>
              </w:rPr>
            </w:pPr>
            <w:r>
              <w:rPr>
                <w:rFonts w:asciiTheme="minorEastAsia" w:hAnsiTheme="minorEastAsia" w:hint="eastAsia"/>
              </w:rPr>
              <w:t>在系统重启</w:t>
            </w:r>
            <w:r>
              <w:rPr>
                <w:rFonts w:asciiTheme="minorEastAsia" w:hAnsiTheme="minorEastAsia"/>
              </w:rPr>
              <w:t>后，</w:t>
            </w:r>
            <w:r>
              <w:rPr>
                <w:rFonts w:asciiTheme="minorEastAsia" w:hAnsiTheme="minorEastAsia" w:hint="eastAsia"/>
              </w:rPr>
              <w:t>保存的表项不会丢失，</w:t>
            </w:r>
            <w:r>
              <w:rPr>
                <w:rFonts w:asciiTheme="minorEastAsia" w:hAnsiTheme="minorEastAsia"/>
              </w:rPr>
              <w:t>只能手动删除</w:t>
            </w:r>
          </w:p>
          <w:p w14:paraId="4EEF9CBA" w14:textId="77777777" w:rsidR="0076630D" w:rsidRDefault="00D7272D">
            <w:pPr>
              <w:pStyle w:val="af2"/>
              <w:numPr>
                <w:ilvl w:val="0"/>
                <w:numId w:val="85"/>
              </w:numPr>
              <w:ind w:firstLineChars="0"/>
              <w:rPr>
                <w:rFonts w:asciiTheme="minorEastAsia" w:hAnsiTheme="minorEastAsia"/>
              </w:rPr>
            </w:pPr>
            <w:r>
              <w:rPr>
                <w:rFonts w:asciiTheme="minorEastAsia" w:hAnsiTheme="minorEastAsia" w:hint="eastAsia"/>
              </w:rPr>
              <w:t>接口</w:t>
            </w:r>
            <w:r>
              <w:rPr>
                <w:rFonts w:asciiTheme="minorEastAsia" w:hAnsiTheme="minorEastAsia"/>
              </w:rPr>
              <w:t>和MAC地址静态绑定后，其他接口收到源MAC是该MAC地址的报文</w:t>
            </w:r>
            <w:r>
              <w:rPr>
                <w:rFonts w:asciiTheme="minorEastAsia" w:hAnsiTheme="minorEastAsia" w:hint="eastAsia"/>
              </w:rPr>
              <w:t>将会被</w:t>
            </w:r>
            <w:r>
              <w:rPr>
                <w:rFonts w:asciiTheme="minorEastAsia" w:hAnsiTheme="minorEastAsia"/>
              </w:rPr>
              <w:t>丢弃</w:t>
            </w:r>
          </w:p>
          <w:p w14:paraId="595C5AEB" w14:textId="77777777" w:rsidR="0076630D" w:rsidRDefault="00D7272D">
            <w:pPr>
              <w:pStyle w:val="af2"/>
              <w:numPr>
                <w:ilvl w:val="0"/>
                <w:numId w:val="85"/>
              </w:numPr>
              <w:ind w:firstLineChars="0"/>
              <w:rPr>
                <w:rFonts w:asciiTheme="minorEastAsia" w:hAnsiTheme="minorEastAsia"/>
              </w:rPr>
            </w:pPr>
            <w:r>
              <w:rPr>
                <w:rFonts w:asciiTheme="minorEastAsia" w:hAnsiTheme="minorEastAsia" w:hint="eastAsia"/>
              </w:rPr>
              <w:t>一条</w:t>
            </w:r>
            <w:r>
              <w:rPr>
                <w:rFonts w:asciiTheme="minorEastAsia" w:hAnsiTheme="minorEastAsia"/>
              </w:rPr>
              <w:t>静态MAC地址表项，只能绑定一个出接口</w:t>
            </w:r>
          </w:p>
          <w:p w14:paraId="4718D0EC" w14:textId="77777777" w:rsidR="0076630D" w:rsidRDefault="00D7272D">
            <w:pPr>
              <w:pStyle w:val="af2"/>
              <w:numPr>
                <w:ilvl w:val="0"/>
                <w:numId w:val="85"/>
              </w:numPr>
              <w:ind w:firstLineChars="0"/>
              <w:rPr>
                <w:rFonts w:asciiTheme="minorEastAsia" w:hAnsiTheme="minorEastAsia"/>
              </w:rPr>
            </w:pPr>
            <w:r>
              <w:rPr>
                <w:rFonts w:asciiTheme="minorEastAsia" w:hAnsiTheme="minorEastAsia" w:hint="eastAsia"/>
              </w:rPr>
              <w:lastRenderedPageBreak/>
              <w:t>一个</w:t>
            </w:r>
            <w:r>
              <w:rPr>
                <w:rFonts w:asciiTheme="minorEastAsia" w:hAnsiTheme="minorEastAsia"/>
              </w:rPr>
              <w:t>接口和MAC地址静态绑定后，不会影响该接口动态MAC地址</w:t>
            </w:r>
            <w:r>
              <w:rPr>
                <w:rFonts w:asciiTheme="minorEastAsia" w:hAnsiTheme="minorEastAsia" w:hint="eastAsia"/>
              </w:rPr>
              <w:t>表项</w:t>
            </w:r>
            <w:r>
              <w:rPr>
                <w:rFonts w:asciiTheme="minorEastAsia" w:hAnsiTheme="minorEastAsia"/>
              </w:rPr>
              <w:t>的学习</w:t>
            </w:r>
          </w:p>
          <w:p w14:paraId="1E13C8A0" w14:textId="77777777" w:rsidR="0076630D" w:rsidRDefault="00D7272D">
            <w:pPr>
              <w:pStyle w:val="af2"/>
              <w:numPr>
                <w:ilvl w:val="0"/>
                <w:numId w:val="85"/>
              </w:numPr>
              <w:ind w:firstLineChars="0"/>
              <w:rPr>
                <w:rFonts w:asciiTheme="minorEastAsia" w:hAnsiTheme="minorEastAsia"/>
              </w:rPr>
            </w:pPr>
            <w:r>
              <w:rPr>
                <w:rFonts w:asciiTheme="minorEastAsia" w:hAnsiTheme="minorEastAsia" w:hint="eastAsia"/>
              </w:rPr>
              <w:t>静态MAC</w:t>
            </w:r>
            <w:r>
              <w:rPr>
                <w:rFonts w:asciiTheme="minorEastAsia" w:hAnsiTheme="minorEastAsia"/>
              </w:rPr>
              <w:t>地址表项中指定的MAC地址，必须是单播MAC地址，不能是</w:t>
            </w:r>
            <w:r>
              <w:rPr>
                <w:rFonts w:asciiTheme="minorEastAsia" w:hAnsiTheme="minorEastAsia" w:hint="eastAsia"/>
              </w:rPr>
              <w:t>组播</w:t>
            </w:r>
            <w:r>
              <w:rPr>
                <w:rFonts w:asciiTheme="minorEastAsia" w:hAnsiTheme="minorEastAsia"/>
              </w:rPr>
              <w:t>和广播MAC地址</w:t>
            </w:r>
          </w:p>
          <w:p w14:paraId="78046243" w14:textId="77777777" w:rsidR="0076630D" w:rsidRDefault="00D7272D">
            <w:pPr>
              <w:pStyle w:val="af2"/>
              <w:numPr>
                <w:ilvl w:val="0"/>
                <w:numId w:val="85"/>
              </w:numPr>
              <w:ind w:firstLineChars="0"/>
              <w:rPr>
                <w:rFonts w:asciiTheme="minorEastAsia" w:hAnsiTheme="minorEastAsia"/>
              </w:rPr>
            </w:pPr>
            <w:r>
              <w:rPr>
                <w:rFonts w:asciiTheme="minorEastAsia" w:hAnsiTheme="minorEastAsia" w:hint="eastAsia"/>
              </w:rPr>
              <w:t>静态</w:t>
            </w:r>
            <w:r>
              <w:rPr>
                <w:rFonts w:asciiTheme="minorEastAsia" w:hAnsiTheme="minorEastAsia"/>
              </w:rPr>
              <w:t>MAC地址表项的优先级高于动态MAC地址表项，对静态MAC地址进行漂移时报文会被丢弃</w:t>
            </w:r>
          </w:p>
          <w:p w14:paraId="5B3A90C2" w14:textId="77777777" w:rsidR="0076630D" w:rsidRDefault="00D7272D">
            <w:pPr>
              <w:pStyle w:val="af2"/>
              <w:numPr>
                <w:ilvl w:val="0"/>
                <w:numId w:val="85"/>
              </w:numPr>
              <w:ind w:firstLineChars="0"/>
              <w:rPr>
                <w:rFonts w:asciiTheme="minorEastAsia" w:hAnsiTheme="minorEastAsia"/>
              </w:rPr>
            </w:pPr>
            <w:r>
              <w:rPr>
                <w:rFonts w:asciiTheme="minorEastAsia" w:hAnsiTheme="minorEastAsia" w:hint="eastAsia"/>
              </w:rPr>
              <w:t>已经存在的</w:t>
            </w:r>
            <w:r>
              <w:rPr>
                <w:rFonts w:asciiTheme="minorEastAsia" w:hAnsiTheme="minorEastAsia"/>
              </w:rPr>
              <w:t>MAC地址类型是sticky等的MAC表项，不能</w:t>
            </w:r>
            <w:r>
              <w:rPr>
                <w:rFonts w:asciiTheme="minorEastAsia" w:hAnsiTheme="minorEastAsia" w:hint="eastAsia"/>
              </w:rPr>
              <w:t>将</w:t>
            </w:r>
            <w:r>
              <w:rPr>
                <w:rFonts w:asciiTheme="minorEastAsia" w:hAnsiTheme="minorEastAsia"/>
              </w:rPr>
              <w:t>它配置为静态MAC地址表项</w:t>
            </w:r>
          </w:p>
        </w:tc>
        <w:tc>
          <w:tcPr>
            <w:tcW w:w="4111" w:type="dxa"/>
          </w:tcPr>
          <w:p w14:paraId="70D05C62" w14:textId="77777777" w:rsidR="0076630D" w:rsidRDefault="00D7272D">
            <w:pPr>
              <w:rPr>
                <w:rFonts w:asciiTheme="minorEastAsia" w:hAnsiTheme="minorEastAsia"/>
              </w:rPr>
            </w:pPr>
            <w:r>
              <w:rPr>
                <w:rFonts w:asciiTheme="minorEastAsia" w:hAnsiTheme="minorEastAsia" w:hint="eastAsia"/>
              </w:rPr>
              <w:lastRenderedPageBreak/>
              <w:t>通过</w:t>
            </w:r>
            <w:r>
              <w:rPr>
                <w:rFonts w:asciiTheme="minorEastAsia" w:hAnsiTheme="minorEastAsia"/>
              </w:rPr>
              <w:t>绑定静态MAC地址表项，可以保证合法用户的使用，</w:t>
            </w:r>
            <w:r>
              <w:rPr>
                <w:rFonts w:asciiTheme="minorEastAsia" w:hAnsiTheme="minorEastAsia" w:hint="eastAsia"/>
              </w:rPr>
              <w:t>防止</w:t>
            </w:r>
            <w:r>
              <w:rPr>
                <w:rFonts w:asciiTheme="minorEastAsia" w:hAnsiTheme="minorEastAsia"/>
              </w:rPr>
              <w:t>其他用户使用该MAC进行攻击</w:t>
            </w:r>
          </w:p>
        </w:tc>
      </w:tr>
      <w:tr w:rsidR="0076630D" w14:paraId="0E23BFF4" w14:textId="77777777">
        <w:tc>
          <w:tcPr>
            <w:tcW w:w="1702" w:type="dxa"/>
          </w:tcPr>
          <w:p w14:paraId="1903BED4" w14:textId="77777777" w:rsidR="0076630D" w:rsidRDefault="00D7272D">
            <w:pPr>
              <w:rPr>
                <w:rFonts w:asciiTheme="minorEastAsia" w:hAnsiTheme="minorEastAsia"/>
              </w:rPr>
            </w:pPr>
            <w:r>
              <w:rPr>
                <w:rFonts w:asciiTheme="minorEastAsia" w:hAnsiTheme="minorEastAsia" w:hint="eastAsia"/>
              </w:rPr>
              <w:lastRenderedPageBreak/>
              <w:t>黑洞</w:t>
            </w:r>
            <w:r>
              <w:rPr>
                <w:rFonts w:asciiTheme="minorEastAsia" w:hAnsiTheme="minorEastAsia"/>
              </w:rPr>
              <w:t>表项</w:t>
            </w:r>
          </w:p>
        </w:tc>
        <w:tc>
          <w:tcPr>
            <w:tcW w:w="4488" w:type="dxa"/>
          </w:tcPr>
          <w:p w14:paraId="3FBC87B5" w14:textId="77777777" w:rsidR="0076630D" w:rsidRDefault="00D7272D">
            <w:pPr>
              <w:pStyle w:val="af2"/>
              <w:numPr>
                <w:ilvl w:val="0"/>
                <w:numId w:val="86"/>
              </w:numPr>
              <w:ind w:firstLineChars="0"/>
              <w:rPr>
                <w:rFonts w:asciiTheme="minorEastAsia" w:hAnsiTheme="minorEastAsia"/>
              </w:rPr>
            </w:pPr>
            <w:r>
              <w:rPr>
                <w:rFonts w:asciiTheme="minorEastAsia" w:hAnsiTheme="minorEastAsia" w:hint="eastAsia"/>
              </w:rPr>
              <w:t>由</w:t>
            </w:r>
            <w:r>
              <w:rPr>
                <w:rFonts w:asciiTheme="minorEastAsia" w:hAnsiTheme="minorEastAsia"/>
              </w:rPr>
              <w:t>用户手工配合，表项不可老化</w:t>
            </w:r>
          </w:p>
          <w:p w14:paraId="3EAF098A" w14:textId="77777777" w:rsidR="0076630D" w:rsidRDefault="00D7272D">
            <w:pPr>
              <w:pStyle w:val="af2"/>
              <w:numPr>
                <w:ilvl w:val="0"/>
                <w:numId w:val="86"/>
              </w:numPr>
              <w:ind w:firstLineChars="0"/>
              <w:rPr>
                <w:rFonts w:asciiTheme="minorEastAsia" w:hAnsiTheme="minorEastAsia"/>
              </w:rPr>
            </w:pPr>
            <w:r>
              <w:rPr>
                <w:rFonts w:asciiTheme="minorEastAsia" w:hAnsiTheme="minorEastAsia" w:hint="eastAsia"/>
              </w:rPr>
              <w:t>在</w:t>
            </w:r>
            <w:r>
              <w:rPr>
                <w:rFonts w:asciiTheme="minorEastAsia" w:hAnsiTheme="minorEastAsia"/>
              </w:rPr>
              <w:t>系统重启后，保存的</w:t>
            </w:r>
            <w:r>
              <w:rPr>
                <w:rFonts w:asciiTheme="minorEastAsia" w:hAnsiTheme="minorEastAsia" w:hint="eastAsia"/>
              </w:rPr>
              <w:t>表项</w:t>
            </w:r>
            <w:r>
              <w:rPr>
                <w:rFonts w:asciiTheme="minorEastAsia" w:hAnsiTheme="minorEastAsia"/>
              </w:rPr>
              <w:t>不会丢失</w:t>
            </w:r>
          </w:p>
          <w:p w14:paraId="5C0DC45B" w14:textId="77777777" w:rsidR="0076630D" w:rsidRDefault="00D7272D">
            <w:pPr>
              <w:pStyle w:val="af2"/>
              <w:numPr>
                <w:ilvl w:val="0"/>
                <w:numId w:val="86"/>
              </w:numPr>
              <w:ind w:firstLineChars="0"/>
              <w:rPr>
                <w:rFonts w:asciiTheme="minorEastAsia" w:hAnsiTheme="minorEastAsia"/>
              </w:rPr>
            </w:pPr>
            <w:r>
              <w:rPr>
                <w:rFonts w:asciiTheme="minorEastAsia" w:hAnsiTheme="minorEastAsia" w:hint="eastAsia"/>
              </w:rPr>
              <w:t>配置</w:t>
            </w:r>
            <w:r>
              <w:rPr>
                <w:rFonts w:asciiTheme="minorEastAsia" w:hAnsiTheme="minorEastAsia"/>
              </w:rPr>
              <w:t>黑洞MAC地址后，源MAC地址或目的MAC地址是该MAC的报文将会被丢弃</w:t>
            </w:r>
          </w:p>
        </w:tc>
        <w:tc>
          <w:tcPr>
            <w:tcW w:w="4111" w:type="dxa"/>
          </w:tcPr>
          <w:p w14:paraId="1732AD01" w14:textId="77777777" w:rsidR="0076630D" w:rsidRDefault="00D7272D">
            <w:pPr>
              <w:rPr>
                <w:rFonts w:asciiTheme="minorEastAsia" w:hAnsiTheme="minorEastAsia"/>
              </w:rPr>
            </w:pPr>
            <w:r>
              <w:rPr>
                <w:rFonts w:asciiTheme="minorEastAsia" w:hAnsiTheme="minorEastAsia" w:hint="eastAsia"/>
              </w:rPr>
              <w:t>通过</w:t>
            </w:r>
            <w:r>
              <w:rPr>
                <w:rFonts w:asciiTheme="minorEastAsia" w:hAnsiTheme="minorEastAsia"/>
              </w:rPr>
              <w:t>配置黑洞MAC地址表项，可以过滤掉非法用户</w:t>
            </w:r>
          </w:p>
        </w:tc>
      </w:tr>
      <w:tr w:rsidR="0076630D" w14:paraId="4EC826AD" w14:textId="77777777">
        <w:tc>
          <w:tcPr>
            <w:tcW w:w="1702" w:type="dxa"/>
          </w:tcPr>
          <w:p w14:paraId="0C87BD26" w14:textId="77777777" w:rsidR="0076630D" w:rsidRDefault="00D7272D">
            <w:pPr>
              <w:rPr>
                <w:rFonts w:asciiTheme="minorEastAsia" w:hAnsiTheme="minorEastAsia"/>
              </w:rPr>
            </w:pPr>
            <w:r>
              <w:rPr>
                <w:rFonts w:asciiTheme="minorEastAsia" w:hAnsiTheme="minorEastAsia" w:hint="eastAsia"/>
              </w:rPr>
              <w:t>端口安全</w:t>
            </w:r>
            <w:r>
              <w:rPr>
                <w:rFonts w:asciiTheme="minorEastAsia" w:hAnsiTheme="minorEastAsia"/>
              </w:rPr>
              <w:t>表项</w:t>
            </w:r>
          </w:p>
        </w:tc>
        <w:tc>
          <w:tcPr>
            <w:tcW w:w="4488" w:type="dxa"/>
          </w:tcPr>
          <w:p w14:paraId="4E70158C" w14:textId="77777777" w:rsidR="0076630D" w:rsidRDefault="00D7272D">
            <w:pPr>
              <w:pStyle w:val="af2"/>
              <w:numPr>
                <w:ilvl w:val="0"/>
                <w:numId w:val="86"/>
              </w:numPr>
              <w:ind w:firstLineChars="0"/>
              <w:rPr>
                <w:rFonts w:asciiTheme="minorEastAsia" w:hAnsiTheme="minorEastAsia"/>
              </w:rPr>
            </w:pPr>
            <w:r>
              <w:rPr>
                <w:rFonts w:asciiTheme="minorEastAsia" w:hAnsiTheme="minorEastAsia" w:hint="eastAsia"/>
              </w:rPr>
              <w:t>由用户</w:t>
            </w:r>
            <w:r>
              <w:rPr>
                <w:rFonts w:asciiTheme="minorEastAsia" w:hAnsiTheme="minorEastAsia"/>
              </w:rPr>
              <w:t>在端口安全里</w:t>
            </w:r>
            <w:r>
              <w:rPr>
                <w:rFonts w:asciiTheme="minorEastAsia" w:hAnsiTheme="minorEastAsia" w:hint="eastAsia"/>
              </w:rPr>
              <w:t>手动</w:t>
            </w:r>
            <w:r>
              <w:rPr>
                <w:rFonts w:asciiTheme="minorEastAsia" w:hAnsiTheme="minorEastAsia"/>
              </w:rPr>
              <w:t>配置，表项不可老化</w:t>
            </w:r>
          </w:p>
          <w:p w14:paraId="3CF78549" w14:textId="77777777" w:rsidR="0076630D" w:rsidRDefault="00D7272D">
            <w:pPr>
              <w:pStyle w:val="af2"/>
              <w:numPr>
                <w:ilvl w:val="0"/>
                <w:numId w:val="86"/>
              </w:numPr>
              <w:ind w:firstLineChars="0"/>
              <w:rPr>
                <w:rFonts w:asciiTheme="minorEastAsia" w:hAnsiTheme="minorEastAsia"/>
              </w:rPr>
            </w:pPr>
            <w:r>
              <w:rPr>
                <w:rFonts w:asciiTheme="minorEastAsia" w:hAnsiTheme="minorEastAsia" w:hint="eastAsia"/>
              </w:rPr>
              <w:t>在系统重启</w:t>
            </w:r>
            <w:r>
              <w:rPr>
                <w:rFonts w:asciiTheme="minorEastAsia" w:hAnsiTheme="minorEastAsia"/>
              </w:rPr>
              <w:t>后，保存的</w:t>
            </w:r>
            <w:r>
              <w:rPr>
                <w:rFonts w:asciiTheme="minorEastAsia" w:hAnsiTheme="minorEastAsia" w:hint="eastAsia"/>
              </w:rPr>
              <w:t>表项</w:t>
            </w:r>
            <w:r>
              <w:rPr>
                <w:rFonts w:asciiTheme="minorEastAsia" w:hAnsiTheme="minorEastAsia"/>
              </w:rPr>
              <w:t>不会丢失</w:t>
            </w:r>
          </w:p>
        </w:tc>
        <w:tc>
          <w:tcPr>
            <w:tcW w:w="4111" w:type="dxa"/>
          </w:tcPr>
          <w:p w14:paraId="7EC10ACC" w14:textId="77777777" w:rsidR="0076630D" w:rsidRDefault="0076630D">
            <w:pPr>
              <w:rPr>
                <w:rFonts w:asciiTheme="minorEastAsia" w:hAnsiTheme="minorEastAsia"/>
              </w:rPr>
            </w:pPr>
          </w:p>
        </w:tc>
      </w:tr>
    </w:tbl>
    <w:p w14:paraId="6F808A58" w14:textId="77777777" w:rsidR="0076630D" w:rsidRDefault="00D7272D">
      <w:pPr>
        <w:tabs>
          <w:tab w:val="left" w:pos="90"/>
        </w:tabs>
        <w:ind w:firstLine="420"/>
        <w:rPr>
          <w:rFonts w:ascii="微软雅黑" w:eastAsia="微软雅黑" w:hAnsi="微软雅黑"/>
        </w:rPr>
      </w:pPr>
      <w:r>
        <w:rPr>
          <w:rFonts w:ascii="微软雅黑" w:eastAsia="微软雅黑" w:hAnsi="微软雅黑" w:hint="eastAsia"/>
        </w:rPr>
        <w:t>一般情况下</w:t>
      </w:r>
      <w:r>
        <w:rPr>
          <w:rFonts w:ascii="微软雅黑" w:eastAsia="微软雅黑" w:hAnsi="微软雅黑"/>
        </w:rPr>
        <w:t>，MAC地址表是根据设备收到的数据帧里的源MAC地址自动学习而建立的。</w:t>
      </w:r>
      <w:r>
        <w:rPr>
          <w:rFonts w:ascii="微软雅黑" w:eastAsia="微软雅黑" w:hAnsi="微软雅黑" w:hint="eastAsia"/>
        </w:rPr>
        <w:t>如果</w:t>
      </w:r>
      <w:r>
        <w:rPr>
          <w:rFonts w:ascii="微软雅黑" w:eastAsia="微软雅黑" w:hAnsi="微软雅黑"/>
        </w:rPr>
        <w:t>MAC地址表中不存在该MAC地址表项，设备则将这个新MAC地址以及该MAC地址对应的接口和VLAN作为一个新的</w:t>
      </w:r>
      <w:r>
        <w:rPr>
          <w:rFonts w:ascii="微软雅黑" w:eastAsia="微软雅黑" w:hAnsi="微软雅黑" w:hint="eastAsia"/>
        </w:rPr>
        <w:t>表项</w:t>
      </w:r>
      <w:r>
        <w:rPr>
          <w:rFonts w:ascii="微软雅黑" w:eastAsia="微软雅黑" w:hAnsi="微软雅黑"/>
        </w:rPr>
        <w:t>加入到MAC地址表中；如果MAC地址表中已经存在该MAC地址表项，设备将通过</w:t>
      </w:r>
      <w:r>
        <w:rPr>
          <w:rFonts w:ascii="微软雅黑" w:eastAsia="微软雅黑" w:hAnsi="微软雅黑" w:hint="eastAsia"/>
        </w:rPr>
        <w:t>重置</w:t>
      </w:r>
      <w:r>
        <w:rPr>
          <w:rFonts w:ascii="微软雅黑" w:eastAsia="微软雅黑" w:hAnsi="微软雅黑"/>
        </w:rPr>
        <w:t>该表项的老化时间</w:t>
      </w:r>
      <w:r>
        <w:rPr>
          <w:rFonts w:ascii="微软雅黑" w:eastAsia="微软雅黑" w:hAnsi="微软雅黑" w:hint="eastAsia"/>
        </w:rPr>
        <w:t>，</w:t>
      </w:r>
      <w:r>
        <w:rPr>
          <w:rFonts w:ascii="微软雅黑" w:eastAsia="微软雅黑" w:hAnsi="微软雅黑"/>
        </w:rPr>
        <w:t>对该表项进行更新</w:t>
      </w:r>
      <w:r>
        <w:rPr>
          <w:rFonts w:ascii="微软雅黑" w:eastAsia="微软雅黑" w:hAnsi="微软雅黑" w:hint="eastAsia"/>
        </w:rPr>
        <w:t>。</w:t>
      </w:r>
    </w:p>
    <w:p w14:paraId="31484775" w14:textId="77777777" w:rsidR="0076630D" w:rsidRDefault="00D7272D">
      <w:pPr>
        <w:tabs>
          <w:tab w:val="left" w:pos="90"/>
        </w:tabs>
        <w:ind w:firstLine="420"/>
        <w:rPr>
          <w:rFonts w:ascii="微软雅黑" w:eastAsia="微软雅黑" w:hAnsi="微软雅黑"/>
        </w:rPr>
      </w:pPr>
      <w:r>
        <w:rPr>
          <w:rFonts w:ascii="微软雅黑" w:eastAsia="微软雅黑" w:hAnsi="微软雅黑" w:hint="eastAsia"/>
        </w:rPr>
        <w:t>动态</w:t>
      </w:r>
      <w:r>
        <w:rPr>
          <w:rFonts w:ascii="微软雅黑" w:eastAsia="微软雅黑" w:hAnsi="微软雅黑"/>
        </w:rPr>
        <w:t>MAC地址表项</w:t>
      </w:r>
      <w:r>
        <w:rPr>
          <w:rFonts w:ascii="微软雅黑" w:eastAsia="微软雅黑" w:hAnsi="微软雅黑" w:hint="eastAsia"/>
        </w:rPr>
        <w:t>并非永远有效</w:t>
      </w:r>
      <w:r>
        <w:rPr>
          <w:rFonts w:ascii="微软雅黑" w:eastAsia="微软雅黑" w:hAnsi="微软雅黑"/>
        </w:rPr>
        <w:t>，每一条表项都有一个生存周期，到达生存周期仍得不到更新的</w:t>
      </w:r>
      <w:r>
        <w:rPr>
          <w:rFonts w:ascii="微软雅黑" w:eastAsia="微软雅黑" w:hAnsi="微软雅黑" w:hint="eastAsia"/>
        </w:rPr>
        <w:t>表项</w:t>
      </w:r>
      <w:r>
        <w:rPr>
          <w:rFonts w:ascii="微软雅黑" w:eastAsia="微软雅黑" w:hAnsi="微软雅黑"/>
        </w:rPr>
        <w:t>将被删除，这个生存周期被称作老化时间。如果在达到生存周期前记录被更新，则该表项的老化时间将会重新计算。</w:t>
      </w:r>
    </w:p>
    <w:p w14:paraId="3CEA2626" w14:textId="77777777" w:rsidR="0076630D" w:rsidRDefault="00D7272D">
      <w:pPr>
        <w:tabs>
          <w:tab w:val="left" w:pos="90"/>
        </w:tabs>
        <w:ind w:firstLine="420"/>
        <w:rPr>
          <w:rFonts w:ascii="微软雅黑" w:eastAsia="微软雅黑" w:hAnsi="微软雅黑"/>
        </w:rPr>
      </w:pPr>
      <w:r>
        <w:rPr>
          <w:rFonts w:ascii="微软雅黑" w:eastAsia="微软雅黑" w:hAnsi="微软雅黑" w:hint="eastAsia"/>
        </w:rPr>
        <w:t>由于</w:t>
      </w:r>
      <w:r>
        <w:rPr>
          <w:rFonts w:ascii="微软雅黑" w:eastAsia="微软雅黑" w:hAnsi="微软雅黑"/>
        </w:rPr>
        <w:t>MAC地址表的容量有限，当黑客伪造</w:t>
      </w:r>
      <w:r>
        <w:rPr>
          <w:rFonts w:ascii="微软雅黑" w:eastAsia="微软雅黑" w:hAnsi="微软雅黑" w:hint="eastAsia"/>
        </w:rPr>
        <w:t>大量</w:t>
      </w:r>
      <w:r>
        <w:rPr>
          <w:rFonts w:ascii="微软雅黑" w:eastAsia="微软雅黑" w:hAnsi="微软雅黑"/>
        </w:rPr>
        <w:t>源MAC地址不同的报文发送到设备后，设备上的MAC地址</w:t>
      </w:r>
      <w:r>
        <w:rPr>
          <w:rFonts w:ascii="微软雅黑" w:eastAsia="微软雅黑" w:hAnsi="微软雅黑" w:hint="eastAsia"/>
        </w:rPr>
        <w:t>表项</w:t>
      </w:r>
      <w:r>
        <w:rPr>
          <w:rFonts w:ascii="微软雅黑" w:eastAsia="微软雅黑" w:hAnsi="微软雅黑"/>
        </w:rPr>
        <w:t>资源可能会被耗尽。当</w:t>
      </w:r>
      <w:r>
        <w:rPr>
          <w:rFonts w:ascii="微软雅黑" w:eastAsia="微软雅黑" w:hAnsi="微软雅黑" w:hint="eastAsia"/>
        </w:rPr>
        <w:t>MAC</w:t>
      </w:r>
      <w:r>
        <w:rPr>
          <w:rFonts w:ascii="微软雅黑" w:eastAsia="微软雅黑" w:hAnsi="微软雅黑"/>
        </w:rPr>
        <w:t>表被填满后，即使再收到正常的报文，也无法学习到报文中的源MAC地址，导致报文广播转发，</w:t>
      </w:r>
      <w:r>
        <w:rPr>
          <w:rFonts w:ascii="微软雅黑" w:eastAsia="微软雅黑" w:hAnsi="微软雅黑" w:hint="eastAsia"/>
        </w:rPr>
        <w:t>浪费带宽</w:t>
      </w:r>
      <w:r>
        <w:rPr>
          <w:rFonts w:ascii="微软雅黑" w:eastAsia="微软雅黑" w:hAnsi="微软雅黑"/>
        </w:rPr>
        <w:t>资源。设备</w:t>
      </w:r>
      <w:r>
        <w:rPr>
          <w:rFonts w:ascii="微软雅黑" w:eastAsia="微软雅黑" w:hAnsi="微软雅黑" w:hint="eastAsia"/>
        </w:rPr>
        <w:t>提供了2种</w:t>
      </w:r>
      <w:r>
        <w:rPr>
          <w:rFonts w:ascii="微软雅黑" w:eastAsia="微软雅黑" w:hAnsi="微软雅黑"/>
        </w:rPr>
        <w:t>方式对MAC地址学习进行控制：（</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基于</w:t>
      </w:r>
      <w:r>
        <w:rPr>
          <w:rFonts w:ascii="微软雅黑" w:eastAsia="微软雅黑" w:hAnsi="微软雅黑"/>
        </w:rPr>
        <w:t>接口关闭学习MAC能力；</w:t>
      </w:r>
      <w:r>
        <w:rPr>
          <w:rFonts w:ascii="微软雅黑" w:eastAsia="微软雅黑" w:hAnsi="微软雅黑" w:hint="eastAsia"/>
        </w:rPr>
        <w:t>（2）基于</w:t>
      </w:r>
      <w:r>
        <w:rPr>
          <w:rFonts w:ascii="微软雅黑" w:eastAsia="微软雅黑" w:hAnsi="微软雅黑"/>
        </w:rPr>
        <w:t>接口限制MAC地址数。</w:t>
      </w:r>
    </w:p>
    <w:p w14:paraId="7DC6670D" w14:textId="77777777" w:rsidR="0076630D" w:rsidRDefault="00D7272D">
      <w:pPr>
        <w:tabs>
          <w:tab w:val="left" w:pos="90"/>
        </w:tabs>
        <w:ind w:firstLine="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默认非法</w:t>
      </w:r>
      <w:r>
        <w:rPr>
          <w:rFonts w:ascii="微软雅黑" w:eastAsia="微软雅黑" w:hAnsi="微软雅黑"/>
        </w:rPr>
        <w:t>的</w:t>
      </w:r>
      <w:r>
        <w:rPr>
          <w:rFonts w:ascii="微软雅黑" w:eastAsia="微软雅黑" w:hAnsi="微软雅黑" w:hint="eastAsia"/>
        </w:rPr>
        <w:t>全零</w:t>
      </w:r>
      <w:r>
        <w:rPr>
          <w:rFonts w:ascii="微软雅黑" w:eastAsia="微软雅黑" w:hAnsi="微软雅黑"/>
        </w:rPr>
        <w:t>MAC地址</w:t>
      </w:r>
      <w:r>
        <w:rPr>
          <w:rFonts w:ascii="微软雅黑" w:eastAsia="微软雅黑" w:hAnsi="微软雅黑" w:hint="eastAsia"/>
        </w:rPr>
        <w:t>不学习</w:t>
      </w:r>
      <w:r>
        <w:rPr>
          <w:rFonts w:ascii="微软雅黑" w:eastAsia="微软雅黑" w:hAnsi="微软雅黑"/>
        </w:rPr>
        <w:t>，直接将此类报文丢弃</w:t>
      </w:r>
      <w:r>
        <w:rPr>
          <w:rFonts w:ascii="微软雅黑" w:eastAsia="微软雅黑" w:hAnsi="微软雅黑" w:hint="eastAsia"/>
        </w:rPr>
        <w:t>。</w:t>
      </w:r>
    </w:p>
    <w:p w14:paraId="3F6C6977" w14:textId="77777777" w:rsidR="0076630D" w:rsidRDefault="00D7272D">
      <w:pPr>
        <w:tabs>
          <w:tab w:val="left" w:pos="90"/>
        </w:tabs>
        <w:rPr>
          <w:rFonts w:ascii="微软雅黑" w:eastAsia="微软雅黑" w:hAnsi="微软雅黑"/>
        </w:rPr>
      </w:pPr>
      <w:r>
        <w:rPr>
          <w:rFonts w:ascii="微软雅黑" w:eastAsia="微软雅黑" w:hAnsi="微软雅黑" w:hint="eastAsia"/>
        </w:rPr>
        <w:lastRenderedPageBreak/>
        <w:t>各</w:t>
      </w:r>
      <w:r>
        <w:rPr>
          <w:rFonts w:ascii="微软雅黑" w:eastAsia="微软雅黑" w:hAnsi="微软雅黑"/>
        </w:rPr>
        <w:t>型号设备MAC地址数量上限具体如下：</w:t>
      </w:r>
    </w:p>
    <w:p w14:paraId="3D16CAEE" w14:textId="77777777" w:rsidR="0076630D" w:rsidRDefault="00D7272D">
      <w:pPr>
        <w:pStyle w:val="af2"/>
        <w:numPr>
          <w:ilvl w:val="0"/>
          <w:numId w:val="87"/>
        </w:numPr>
        <w:tabs>
          <w:tab w:val="left" w:pos="90"/>
        </w:tabs>
        <w:ind w:firstLineChars="0"/>
        <w:rPr>
          <w:rFonts w:ascii="微软雅黑" w:eastAsia="微软雅黑" w:hAnsi="微软雅黑"/>
        </w:rPr>
      </w:pPr>
      <w:r>
        <w:rPr>
          <w:rFonts w:ascii="微软雅黑" w:eastAsia="微软雅黑" w:hAnsi="微软雅黑" w:hint="eastAsia"/>
        </w:rPr>
        <w:t>GWN7801(P)</w:t>
      </w:r>
      <w:r>
        <w:rPr>
          <w:rFonts w:ascii="微软雅黑" w:eastAsia="微软雅黑" w:hAnsi="微软雅黑"/>
        </w:rPr>
        <w:t>/02(P)/03(P)</w:t>
      </w:r>
      <w:r>
        <w:rPr>
          <w:rFonts w:ascii="微软雅黑" w:eastAsia="微软雅黑" w:hAnsi="微软雅黑" w:hint="eastAsia"/>
        </w:rPr>
        <w:t>：</w:t>
      </w:r>
      <w:r>
        <w:rPr>
          <w:rFonts w:ascii="微软雅黑" w:eastAsia="微软雅黑" w:hAnsi="微软雅黑"/>
        </w:rPr>
        <w:t>RTL8380</w:t>
      </w:r>
      <w:r>
        <w:rPr>
          <w:rFonts w:ascii="微软雅黑" w:eastAsia="微软雅黑" w:hAnsi="微软雅黑" w:hint="eastAsia"/>
        </w:rPr>
        <w:t>系列平台</w:t>
      </w:r>
      <w:r>
        <w:rPr>
          <w:rFonts w:ascii="微软雅黑" w:eastAsia="微软雅黑" w:hAnsi="微软雅黑"/>
        </w:rPr>
        <w:t>，</w:t>
      </w:r>
      <w:r>
        <w:rPr>
          <w:rFonts w:ascii="微软雅黑" w:eastAsia="微软雅黑" w:hAnsi="微软雅黑" w:hint="eastAsia"/>
        </w:rPr>
        <w:t>8</w:t>
      </w:r>
      <w:r>
        <w:rPr>
          <w:rFonts w:ascii="微软雅黑" w:eastAsia="微软雅黑" w:hAnsi="微软雅黑"/>
        </w:rPr>
        <w:t>K</w:t>
      </w:r>
    </w:p>
    <w:p w14:paraId="2E73D7FD" w14:textId="157DB3BE" w:rsidR="0076630D" w:rsidRDefault="00D7272D">
      <w:pPr>
        <w:pStyle w:val="af2"/>
        <w:numPr>
          <w:ilvl w:val="0"/>
          <w:numId w:val="87"/>
        </w:numPr>
        <w:tabs>
          <w:tab w:val="left" w:pos="90"/>
        </w:tabs>
        <w:ind w:firstLineChars="0"/>
        <w:rPr>
          <w:rFonts w:ascii="微软雅黑" w:eastAsia="微软雅黑" w:hAnsi="微软雅黑"/>
        </w:rPr>
      </w:pPr>
      <w:r>
        <w:rPr>
          <w:rFonts w:ascii="微软雅黑" w:eastAsia="微软雅黑" w:hAnsi="微软雅黑"/>
        </w:rPr>
        <w:t>GWN7806(P)/16(P)/32</w:t>
      </w:r>
      <w:r w:rsidR="0085750B">
        <w:rPr>
          <w:rFonts w:ascii="微软雅黑" w:eastAsia="微软雅黑" w:hAnsi="微软雅黑"/>
        </w:rPr>
        <w:t>/23P</w:t>
      </w:r>
      <w:r>
        <w:rPr>
          <w:rFonts w:ascii="微软雅黑" w:eastAsia="微软雅黑" w:hAnsi="微软雅黑"/>
        </w:rPr>
        <w:t>：RTL9310</w:t>
      </w:r>
      <w:r>
        <w:rPr>
          <w:rFonts w:ascii="微软雅黑" w:eastAsia="微软雅黑" w:hAnsi="微软雅黑" w:hint="eastAsia"/>
        </w:rPr>
        <w:t>系列</w:t>
      </w:r>
      <w:r>
        <w:rPr>
          <w:rFonts w:ascii="微软雅黑" w:eastAsia="微软雅黑" w:hAnsi="微软雅黑"/>
        </w:rPr>
        <w:t>平台，</w:t>
      </w:r>
      <w:r>
        <w:rPr>
          <w:rFonts w:ascii="微软雅黑" w:eastAsia="微软雅黑" w:hAnsi="微软雅黑" w:hint="eastAsia"/>
        </w:rPr>
        <w:t>32</w:t>
      </w:r>
      <w:r>
        <w:rPr>
          <w:rFonts w:ascii="微软雅黑" w:eastAsia="微软雅黑" w:hAnsi="微软雅黑"/>
        </w:rPr>
        <w:t>K</w:t>
      </w:r>
    </w:p>
    <w:p w14:paraId="2D31E259" w14:textId="7F590765" w:rsidR="0076630D" w:rsidRDefault="00D7272D">
      <w:pPr>
        <w:pStyle w:val="af2"/>
        <w:numPr>
          <w:ilvl w:val="0"/>
          <w:numId w:val="87"/>
        </w:numPr>
        <w:tabs>
          <w:tab w:val="left" w:pos="90"/>
        </w:tabs>
        <w:ind w:firstLineChars="0"/>
        <w:rPr>
          <w:rFonts w:ascii="微软雅黑" w:eastAsia="微软雅黑" w:hAnsi="微软雅黑"/>
        </w:rPr>
      </w:pPr>
      <w:r>
        <w:rPr>
          <w:rFonts w:ascii="微软雅黑" w:eastAsia="微软雅黑" w:hAnsi="微软雅黑"/>
        </w:rPr>
        <w:t>GWN7811(P)/12P/13(P)/21P</w:t>
      </w:r>
      <w:r w:rsidR="0085750B">
        <w:rPr>
          <w:rFonts w:ascii="微软雅黑" w:eastAsia="微软雅黑" w:hAnsi="微软雅黑" w:hint="eastAsia"/>
        </w:rPr>
        <w:t>/</w:t>
      </w:r>
      <w:r w:rsidR="0085750B">
        <w:rPr>
          <w:rFonts w:ascii="微软雅黑" w:eastAsia="微软雅黑" w:hAnsi="微软雅黑"/>
        </w:rPr>
        <w:t>31</w:t>
      </w:r>
      <w:r w:rsidR="0085750B">
        <w:rPr>
          <w:rFonts w:ascii="微软雅黑" w:eastAsia="微软雅黑" w:hAnsi="微软雅黑" w:hint="eastAsia"/>
        </w:rPr>
        <w:t>/30</w:t>
      </w:r>
      <w:r>
        <w:rPr>
          <w:rFonts w:ascii="微软雅黑" w:eastAsia="微软雅黑" w:hAnsi="微软雅黑"/>
        </w:rPr>
        <w:t>：RTL9300</w:t>
      </w:r>
      <w:r>
        <w:rPr>
          <w:rFonts w:ascii="微软雅黑" w:eastAsia="微软雅黑" w:hAnsi="微软雅黑" w:hint="eastAsia"/>
        </w:rPr>
        <w:t>系列平台</w:t>
      </w:r>
      <w:r>
        <w:rPr>
          <w:rFonts w:ascii="微软雅黑" w:eastAsia="微软雅黑" w:hAnsi="微软雅黑"/>
        </w:rPr>
        <w:t>，</w:t>
      </w:r>
      <w:r>
        <w:rPr>
          <w:rFonts w:ascii="微软雅黑" w:eastAsia="微软雅黑" w:hAnsi="微软雅黑" w:hint="eastAsia"/>
        </w:rPr>
        <w:t>16</w:t>
      </w:r>
      <w:r>
        <w:rPr>
          <w:rFonts w:ascii="微软雅黑" w:eastAsia="微软雅黑" w:hAnsi="微软雅黑"/>
        </w:rPr>
        <w:t>K</w:t>
      </w:r>
    </w:p>
    <w:p w14:paraId="6DC53736" w14:textId="77777777" w:rsidR="0076630D" w:rsidRDefault="0076630D">
      <w:pPr>
        <w:tabs>
          <w:tab w:val="left" w:pos="90"/>
        </w:tabs>
        <w:rPr>
          <w:rFonts w:ascii="微软雅黑" w:eastAsia="微软雅黑" w:hAnsi="微软雅黑"/>
        </w:rPr>
      </w:pPr>
    </w:p>
    <w:p w14:paraId="41E40C60" w14:textId="77777777" w:rsidR="0076630D" w:rsidRDefault="0076630D">
      <w:pPr>
        <w:tabs>
          <w:tab w:val="left" w:pos="90"/>
        </w:tabs>
        <w:rPr>
          <w:rFonts w:ascii="微软雅黑" w:eastAsia="微软雅黑" w:hAnsi="微软雅黑"/>
        </w:rPr>
      </w:pPr>
    </w:p>
    <w:p w14:paraId="64BB9F28" w14:textId="77777777" w:rsidR="0076630D" w:rsidRDefault="00D7272D">
      <w:pPr>
        <w:rPr>
          <w:rFonts w:ascii="微软雅黑" w:eastAsia="微软雅黑" w:hAnsi="微软雅黑"/>
        </w:rPr>
      </w:pPr>
      <w:r>
        <w:rPr>
          <w:rFonts w:ascii="微软雅黑" w:eastAsia="微软雅黑" w:hAnsi="微软雅黑" w:hint="eastAsia"/>
        </w:rPr>
        <w:t>【配置参数】</w:t>
      </w:r>
    </w:p>
    <w:p w14:paraId="0CD5AB09" w14:textId="77777777" w:rsidR="0076630D" w:rsidRDefault="00D7272D">
      <w:pPr>
        <w:rPr>
          <w:rFonts w:ascii="微软雅黑" w:eastAsia="微软雅黑" w:hAnsi="微软雅黑"/>
        </w:rPr>
      </w:pPr>
      <w:r>
        <w:rPr>
          <w:rFonts w:ascii="微软雅黑" w:eastAsia="微软雅黑" w:hAnsi="微软雅黑" w:hint="eastAsia"/>
          <w:b/>
        </w:rPr>
        <w:t>静态</w:t>
      </w:r>
      <w:r>
        <w:rPr>
          <w:rFonts w:ascii="微软雅黑" w:eastAsia="微软雅黑" w:hAnsi="微软雅黑"/>
          <w:b/>
        </w:rPr>
        <w:t>MAC地址表项</w:t>
      </w:r>
      <w:r>
        <w:rPr>
          <w:rFonts w:ascii="微软雅黑" w:eastAsia="微软雅黑" w:hAnsi="微软雅黑"/>
        </w:rPr>
        <w:t>：</w:t>
      </w:r>
    </w:p>
    <w:p w14:paraId="7C0F2227" w14:textId="77777777" w:rsidR="0076630D" w:rsidRDefault="00D7272D">
      <w:pPr>
        <w:rPr>
          <w:rFonts w:ascii="微软雅黑" w:eastAsia="微软雅黑" w:hAnsi="微软雅黑"/>
        </w:rPr>
      </w:pPr>
      <w:r>
        <w:rPr>
          <w:rFonts w:ascii="微软雅黑" w:eastAsia="微软雅黑" w:hAnsi="微软雅黑" w:hint="eastAsia"/>
        </w:rPr>
        <w:t xml:space="preserve">    设备通过源MAC地址学习自动建立MAC地址表时，无法区分合法用户和非法用户的报文，带来了安全隐患。如果非法用户将攻击报文的源MAC地址伪装成合法用户的MAC地址，并从设备的其他接口进入，设备就会学习到错误的MAC地址表项，于是将本应转发给合法用户的报文转发给非法用户。为了提高安全性，网络管理员可手动在MAC地址表中加入特定MAC地址表项，将用户设备与接口绑定，从而防止非法用户骗取数据。</w:t>
      </w:r>
    </w:p>
    <w:p w14:paraId="6B9E209C" w14:textId="77777777" w:rsidR="0076630D" w:rsidRDefault="00D7272D">
      <w:pPr>
        <w:rPr>
          <w:rFonts w:ascii="微软雅黑" w:eastAsia="微软雅黑" w:hAnsi="微软雅黑"/>
          <w:b/>
        </w:rPr>
      </w:pPr>
      <w:r>
        <w:rPr>
          <w:rFonts w:ascii="微软雅黑" w:eastAsia="微软雅黑" w:hAnsi="微软雅黑" w:hint="eastAsia"/>
        </w:rPr>
        <w:t>添加</w:t>
      </w:r>
      <w:r>
        <w:rPr>
          <w:rFonts w:ascii="微软雅黑" w:eastAsia="微软雅黑" w:hAnsi="微软雅黑"/>
        </w:rPr>
        <w:t>：</w:t>
      </w:r>
    </w:p>
    <w:p w14:paraId="2C55F6FC" w14:textId="77777777" w:rsidR="0076630D" w:rsidRDefault="00D7272D">
      <w:pPr>
        <w:pStyle w:val="af2"/>
        <w:numPr>
          <w:ilvl w:val="0"/>
          <w:numId w:val="88"/>
        </w:numPr>
        <w:ind w:firstLineChars="0"/>
        <w:rPr>
          <w:rFonts w:ascii="微软雅黑" w:eastAsia="微软雅黑" w:hAnsi="微软雅黑"/>
        </w:rPr>
      </w:pPr>
      <w:r>
        <w:rPr>
          <w:rFonts w:ascii="微软雅黑" w:eastAsia="微软雅黑" w:hAnsi="微软雅黑" w:hint="eastAsia"/>
        </w:rPr>
        <w:t>MAC</w:t>
      </w:r>
      <w:r>
        <w:rPr>
          <w:rFonts w:ascii="微软雅黑" w:eastAsia="微软雅黑" w:hAnsi="微软雅黑"/>
        </w:rPr>
        <w:t>地址：</w:t>
      </w:r>
      <w:r>
        <w:rPr>
          <w:rFonts w:ascii="微软雅黑" w:eastAsia="微软雅黑" w:hAnsi="微软雅黑" w:hint="eastAsia"/>
        </w:rPr>
        <w:t>设置待</w:t>
      </w:r>
      <w:r>
        <w:rPr>
          <w:rFonts w:ascii="微软雅黑" w:eastAsia="微软雅黑" w:hAnsi="微软雅黑"/>
        </w:rPr>
        <w:t>添加的</w:t>
      </w:r>
      <w:r>
        <w:rPr>
          <w:rFonts w:ascii="微软雅黑" w:eastAsia="微软雅黑" w:hAnsi="微软雅黑" w:hint="eastAsia"/>
        </w:rPr>
        <w:t>静态</w:t>
      </w:r>
      <w:r>
        <w:rPr>
          <w:rFonts w:ascii="微软雅黑" w:eastAsia="微软雅黑" w:hAnsi="微软雅黑"/>
        </w:rPr>
        <w:t>MAC地址，必须是单播MAC地址，输入格式为HH:HH:HH:HH:HH:HH(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r>
        <w:rPr>
          <w:rFonts w:ascii="微软雅黑" w:eastAsia="微软雅黑" w:hAnsi="微软雅黑" w:hint="eastAsia"/>
        </w:rPr>
        <w:t>，形如00:10:DC:28:A4:E9，</w:t>
      </w:r>
      <w:r>
        <w:rPr>
          <w:rFonts w:ascii="微软雅黑" w:eastAsia="微软雅黑" w:hAnsi="微软雅黑"/>
        </w:rPr>
        <w:t>不可设置为FFFF-FFFF-FFFF、组播地址和全零MAC地址</w:t>
      </w:r>
      <w:r>
        <w:rPr>
          <w:rFonts w:ascii="微软雅黑" w:eastAsia="微软雅黑" w:hAnsi="微软雅黑" w:hint="eastAsia"/>
        </w:rPr>
        <w:t>，</w:t>
      </w:r>
      <w:r>
        <w:rPr>
          <w:rFonts w:ascii="微软雅黑" w:eastAsia="微软雅黑" w:hAnsi="微软雅黑"/>
        </w:rPr>
        <w:t>也不能</w:t>
      </w:r>
      <w:r>
        <w:rPr>
          <w:rFonts w:ascii="微软雅黑" w:eastAsia="微软雅黑" w:hAnsi="微软雅黑" w:hint="eastAsia"/>
        </w:rPr>
        <w:t>为</w:t>
      </w:r>
      <w:r>
        <w:rPr>
          <w:rFonts w:ascii="微软雅黑" w:eastAsia="微软雅黑" w:hAnsi="微软雅黑"/>
        </w:rPr>
        <w:t>黑洞MAC地址。</w:t>
      </w:r>
    </w:p>
    <w:p w14:paraId="78F0F431" w14:textId="54273167" w:rsidR="0076630D" w:rsidRDefault="00D7272D">
      <w:pPr>
        <w:pStyle w:val="af2"/>
        <w:numPr>
          <w:ilvl w:val="0"/>
          <w:numId w:val="88"/>
        </w:numPr>
        <w:ind w:firstLineChars="0"/>
        <w:rPr>
          <w:rFonts w:ascii="微软雅黑" w:eastAsia="微软雅黑" w:hAnsi="微软雅黑"/>
        </w:rPr>
      </w:pPr>
      <w:r>
        <w:rPr>
          <w:rFonts w:ascii="微软雅黑" w:eastAsia="微软雅黑" w:hAnsi="微软雅黑"/>
        </w:rPr>
        <w:t>VLAN：【</w:t>
      </w:r>
      <w:r w:rsidR="002C7A99">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设置静态</w:t>
      </w:r>
      <w:r>
        <w:rPr>
          <w:rFonts w:ascii="微软雅黑" w:eastAsia="微软雅黑" w:hAnsi="微软雅黑"/>
        </w:rPr>
        <w:t>MAC</w:t>
      </w:r>
      <w:r>
        <w:rPr>
          <w:rFonts w:ascii="微软雅黑" w:eastAsia="微软雅黑" w:hAnsi="微软雅黑" w:hint="eastAsia"/>
        </w:rPr>
        <w:t>地址</w:t>
      </w:r>
      <w:r>
        <w:rPr>
          <w:rFonts w:ascii="微软雅黑" w:eastAsia="微软雅黑" w:hAnsi="微软雅黑"/>
        </w:rPr>
        <w:t>表项所属的VLAN</w:t>
      </w:r>
      <w:r>
        <w:rPr>
          <w:rFonts w:ascii="微软雅黑" w:eastAsia="微软雅黑" w:hAnsi="微软雅黑" w:hint="eastAsia"/>
        </w:rPr>
        <w:t>，</w:t>
      </w:r>
      <w:r w:rsidR="002C7A99">
        <w:rPr>
          <w:rFonts w:ascii="微软雅黑" w:eastAsia="微软雅黑" w:hAnsi="微软雅黑" w:hint="eastAsia"/>
        </w:rPr>
        <w:t>取值范围</w:t>
      </w:r>
      <w:r w:rsidR="002C7A99">
        <w:rPr>
          <w:rFonts w:ascii="微软雅黑" w:eastAsia="微软雅黑" w:hAnsi="微软雅黑"/>
        </w:rPr>
        <w:t>为</w:t>
      </w:r>
      <w:r w:rsidR="002C7A99">
        <w:rPr>
          <w:rFonts w:ascii="微软雅黑" w:eastAsia="微软雅黑" w:hAnsi="微软雅黑" w:hint="eastAsia"/>
        </w:rPr>
        <w:t>1</w:t>
      </w:r>
      <w:r w:rsidR="002C7A99">
        <w:rPr>
          <w:rFonts w:ascii="微软雅黑" w:eastAsia="微软雅黑" w:hAnsi="微软雅黑"/>
        </w:rPr>
        <w:t>-4094</w:t>
      </w:r>
    </w:p>
    <w:p w14:paraId="4ED4E30D" w14:textId="77777777" w:rsidR="0076630D" w:rsidRDefault="00D7272D">
      <w:pPr>
        <w:pStyle w:val="af2"/>
        <w:numPr>
          <w:ilvl w:val="0"/>
          <w:numId w:val="88"/>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MAC地址表项所属的接口，</w:t>
      </w:r>
      <w:r>
        <w:rPr>
          <w:rFonts w:ascii="微软雅黑" w:eastAsia="微软雅黑" w:hAnsi="微软雅黑" w:hint="eastAsia"/>
        </w:rPr>
        <w:t>从</w:t>
      </w:r>
      <w:r>
        <w:rPr>
          <w:rFonts w:ascii="微软雅黑" w:eastAsia="微软雅黑" w:hAnsi="微软雅黑"/>
        </w:rPr>
        <w:t>交换机的接口</w:t>
      </w:r>
      <w:r>
        <w:rPr>
          <w:rFonts w:ascii="微软雅黑" w:eastAsia="微软雅黑" w:hAnsi="微软雅黑" w:hint="eastAsia"/>
        </w:rPr>
        <w:t>（电口</w:t>
      </w:r>
      <w:r>
        <w:rPr>
          <w:rFonts w:ascii="微软雅黑" w:eastAsia="微软雅黑" w:hAnsi="微软雅黑"/>
        </w:rPr>
        <w:t>、光口和聚合接口</w:t>
      </w:r>
      <w:r>
        <w:rPr>
          <w:rFonts w:ascii="微软雅黑" w:eastAsia="微软雅黑" w:hAnsi="微软雅黑" w:hint="eastAsia"/>
        </w:rPr>
        <w:t>）</w:t>
      </w:r>
      <w:r>
        <w:rPr>
          <w:rFonts w:ascii="微软雅黑" w:eastAsia="微软雅黑" w:hAnsi="微软雅黑"/>
        </w:rPr>
        <w:t>进行选择。</w:t>
      </w:r>
    </w:p>
    <w:p w14:paraId="58174F40" w14:textId="77777777" w:rsidR="0076630D" w:rsidRDefault="00D7272D">
      <w:pPr>
        <w:rPr>
          <w:rFonts w:ascii="微软雅黑" w:eastAsia="微软雅黑" w:hAnsi="微软雅黑"/>
        </w:rPr>
      </w:pPr>
      <w:r>
        <w:rPr>
          <w:rFonts w:ascii="微软雅黑" w:eastAsia="微软雅黑" w:hAnsi="微软雅黑" w:hint="eastAsia"/>
        </w:rPr>
        <w:lastRenderedPageBreak/>
        <w:t>静态</w:t>
      </w:r>
      <w:r>
        <w:rPr>
          <w:rFonts w:ascii="微软雅黑" w:eastAsia="微软雅黑" w:hAnsi="微软雅黑"/>
        </w:rPr>
        <w:t>MAC地址表项列表</w:t>
      </w:r>
      <w:r>
        <w:rPr>
          <w:rFonts w:ascii="微软雅黑" w:eastAsia="微软雅黑" w:hAnsi="微软雅黑" w:hint="eastAsia"/>
        </w:rPr>
        <w:t>：</w:t>
      </w:r>
    </w:p>
    <w:p w14:paraId="114828D0" w14:textId="77777777" w:rsidR="0076630D" w:rsidRDefault="00D7272D">
      <w:pPr>
        <w:pStyle w:val="af2"/>
        <w:numPr>
          <w:ilvl w:val="0"/>
          <w:numId w:val="89"/>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显示MAC地址、</w:t>
      </w:r>
      <w:r>
        <w:rPr>
          <w:rFonts w:ascii="微软雅黑" w:eastAsia="微软雅黑" w:hAnsi="微软雅黑" w:hint="eastAsia"/>
        </w:rPr>
        <w:t>VLAN</w:t>
      </w:r>
      <w:r>
        <w:rPr>
          <w:rFonts w:ascii="微软雅黑" w:eastAsia="微软雅黑" w:hAnsi="微软雅黑"/>
        </w:rPr>
        <w:t>、接口。</w:t>
      </w:r>
    </w:p>
    <w:p w14:paraId="18526FE2" w14:textId="77777777" w:rsidR="0076630D" w:rsidRDefault="00D7272D">
      <w:pPr>
        <w:pStyle w:val="af2"/>
        <w:numPr>
          <w:ilvl w:val="0"/>
          <w:numId w:val="8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编辑静态MAC地址表项</w:t>
      </w:r>
      <w:r>
        <w:rPr>
          <w:rFonts w:ascii="微软雅黑" w:eastAsia="微软雅黑" w:hAnsi="微软雅黑" w:hint="eastAsia"/>
        </w:rPr>
        <w:t>的</w:t>
      </w:r>
      <w:r>
        <w:rPr>
          <w:rFonts w:ascii="微软雅黑" w:eastAsia="微软雅黑" w:hAnsi="微软雅黑"/>
        </w:rPr>
        <w:t>所属VLAN和接口</w:t>
      </w:r>
    </w:p>
    <w:p w14:paraId="2D9AED0C" w14:textId="77777777" w:rsidR="0076630D" w:rsidRDefault="00D7272D">
      <w:pPr>
        <w:pStyle w:val="af2"/>
        <w:numPr>
          <w:ilvl w:val="0"/>
          <w:numId w:val="8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删除单个静态</w:t>
      </w:r>
      <w:r>
        <w:rPr>
          <w:rFonts w:ascii="微软雅黑" w:eastAsia="微软雅黑" w:hAnsi="微软雅黑" w:hint="eastAsia"/>
        </w:rPr>
        <w:t>MAC</w:t>
      </w:r>
      <w:r>
        <w:rPr>
          <w:rFonts w:ascii="微软雅黑" w:eastAsia="微软雅黑" w:hAnsi="微软雅黑"/>
        </w:rPr>
        <w:t>地址表项</w:t>
      </w:r>
    </w:p>
    <w:p w14:paraId="2B84A4D3" w14:textId="77777777" w:rsidR="0076630D" w:rsidRDefault="00D7272D">
      <w:pPr>
        <w:pStyle w:val="af2"/>
        <w:numPr>
          <w:ilvl w:val="0"/>
          <w:numId w:val="8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清除静态</w:t>
      </w:r>
      <w:r>
        <w:rPr>
          <w:rFonts w:ascii="微软雅黑" w:eastAsia="微软雅黑" w:hAnsi="微软雅黑" w:hint="eastAsia"/>
        </w:rPr>
        <w:t>MAC</w:t>
      </w:r>
      <w:r>
        <w:rPr>
          <w:rFonts w:ascii="微软雅黑" w:eastAsia="微软雅黑" w:hAnsi="微软雅黑"/>
        </w:rPr>
        <w:t>地址表项</w:t>
      </w:r>
    </w:p>
    <w:p w14:paraId="1AB406B9" w14:textId="77777777" w:rsidR="0076630D" w:rsidRDefault="00D7272D">
      <w:pPr>
        <w:pStyle w:val="af2"/>
        <w:numPr>
          <w:ilvl w:val="0"/>
          <w:numId w:val="89"/>
        </w:numPr>
        <w:ind w:firstLineChars="0"/>
        <w:rPr>
          <w:rFonts w:ascii="微软雅黑" w:eastAsia="微软雅黑" w:hAnsi="微软雅黑"/>
        </w:rPr>
      </w:pPr>
      <w:r>
        <w:rPr>
          <w:rFonts w:ascii="微软雅黑" w:eastAsia="微软雅黑" w:hAnsi="微软雅黑" w:hint="eastAsia"/>
        </w:rPr>
        <w:t>列表支持分页显示</w:t>
      </w:r>
    </w:p>
    <w:p w14:paraId="0772B968" w14:textId="77777777" w:rsidR="0076630D" w:rsidRDefault="0076630D">
      <w:pPr>
        <w:rPr>
          <w:rFonts w:ascii="微软雅黑" w:eastAsia="微软雅黑" w:hAnsi="微软雅黑"/>
        </w:rPr>
      </w:pPr>
    </w:p>
    <w:p w14:paraId="573F8839" w14:textId="77777777" w:rsidR="0076630D" w:rsidRDefault="00D7272D">
      <w:pPr>
        <w:rPr>
          <w:rFonts w:ascii="微软雅黑" w:eastAsia="微软雅黑" w:hAnsi="微软雅黑"/>
        </w:rPr>
      </w:pPr>
      <w:r>
        <w:rPr>
          <w:rFonts w:ascii="微软雅黑" w:eastAsia="微软雅黑" w:hAnsi="微软雅黑" w:hint="eastAsia"/>
          <w:b/>
        </w:rPr>
        <w:t>黑洞</w:t>
      </w:r>
      <w:r>
        <w:rPr>
          <w:rFonts w:ascii="微软雅黑" w:eastAsia="微软雅黑" w:hAnsi="微软雅黑"/>
          <w:b/>
        </w:rPr>
        <w:t>MAC地址</w:t>
      </w:r>
      <w:r>
        <w:rPr>
          <w:rFonts w:ascii="微软雅黑" w:eastAsia="微软雅黑" w:hAnsi="微软雅黑" w:hint="eastAsia"/>
          <w:b/>
        </w:rPr>
        <w:t>表项</w:t>
      </w:r>
      <w:r>
        <w:rPr>
          <w:rFonts w:ascii="微软雅黑" w:eastAsia="微软雅黑" w:hAnsi="微软雅黑" w:hint="eastAsia"/>
        </w:rPr>
        <w:t>：</w:t>
      </w:r>
    </w:p>
    <w:p w14:paraId="3B59CA73" w14:textId="77777777" w:rsidR="0076630D" w:rsidRDefault="00D7272D">
      <w:pPr>
        <w:rPr>
          <w:rFonts w:ascii="微软雅黑" w:eastAsia="微软雅黑" w:hAnsi="微软雅黑"/>
        </w:rPr>
      </w:pPr>
      <w:r>
        <w:rPr>
          <w:rFonts w:ascii="微软雅黑" w:eastAsia="微软雅黑" w:hAnsi="微软雅黑" w:hint="eastAsia"/>
        </w:rPr>
        <w:t xml:space="preserve">    为了防止黑客通过MAC地址攻击用户设备或网络，可将非信任用户的MAC地址配置为黑洞MAC地址，过滤掉非法MAC地址。当设备收到目的MAC或源MAC地址为黑洞MAC地址的报文，直接丢弃。</w:t>
      </w:r>
    </w:p>
    <w:p w14:paraId="7EB86C26" w14:textId="77777777"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w:t>
      </w:r>
    </w:p>
    <w:p w14:paraId="0419EDDC" w14:textId="77777777" w:rsidR="0076630D" w:rsidRDefault="00D7272D">
      <w:pPr>
        <w:pStyle w:val="af2"/>
        <w:numPr>
          <w:ilvl w:val="0"/>
          <w:numId w:val="90"/>
        </w:numPr>
        <w:ind w:firstLineChars="0"/>
        <w:rPr>
          <w:rFonts w:ascii="微软雅黑" w:eastAsia="微软雅黑" w:hAnsi="微软雅黑"/>
        </w:rPr>
      </w:pPr>
      <w:r>
        <w:rPr>
          <w:rFonts w:ascii="微软雅黑" w:eastAsia="微软雅黑" w:hAnsi="微软雅黑"/>
        </w:rPr>
        <w:t>MAC地址</w:t>
      </w:r>
      <w:r>
        <w:rPr>
          <w:rFonts w:ascii="微软雅黑" w:eastAsia="微软雅黑" w:hAnsi="微软雅黑" w:hint="eastAsia"/>
        </w:rPr>
        <w:t>：</w:t>
      </w:r>
      <w:r>
        <w:rPr>
          <w:rFonts w:ascii="微软雅黑" w:eastAsia="微软雅黑" w:hAnsi="微软雅黑"/>
        </w:rPr>
        <w:t>设置</w:t>
      </w:r>
      <w:r>
        <w:rPr>
          <w:rFonts w:ascii="微软雅黑" w:eastAsia="微软雅黑" w:hAnsi="微软雅黑" w:hint="eastAsia"/>
        </w:rPr>
        <w:t>待</w:t>
      </w:r>
      <w:r>
        <w:rPr>
          <w:rFonts w:ascii="微软雅黑" w:eastAsia="微软雅黑" w:hAnsi="微软雅黑"/>
        </w:rPr>
        <w:t>添加的黑洞MAC地址</w:t>
      </w:r>
      <w:r>
        <w:rPr>
          <w:rFonts w:ascii="微软雅黑" w:eastAsia="微软雅黑" w:hAnsi="微软雅黑" w:hint="eastAsia"/>
        </w:rPr>
        <w:t>，</w:t>
      </w:r>
      <w:r>
        <w:rPr>
          <w:rFonts w:ascii="微软雅黑" w:eastAsia="微软雅黑" w:hAnsi="微软雅黑"/>
        </w:rPr>
        <w:t>输入格式为HH:HH:HH:HH:HH:HH(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r>
        <w:rPr>
          <w:rFonts w:ascii="微软雅黑" w:eastAsia="微软雅黑" w:hAnsi="微软雅黑" w:hint="eastAsia"/>
        </w:rPr>
        <w:t>，</w:t>
      </w:r>
      <w:r>
        <w:rPr>
          <w:rFonts w:ascii="微软雅黑" w:eastAsia="微软雅黑" w:hAnsi="微软雅黑"/>
        </w:rPr>
        <w:t>例如</w:t>
      </w:r>
      <w:r>
        <w:rPr>
          <w:rFonts w:ascii="微软雅黑" w:eastAsia="微软雅黑" w:hAnsi="微软雅黑" w:hint="eastAsia"/>
        </w:rPr>
        <w:t>00:10:DC:28:A4:E9，</w:t>
      </w:r>
      <w:r>
        <w:rPr>
          <w:rFonts w:ascii="微软雅黑" w:eastAsia="微软雅黑" w:hAnsi="微软雅黑"/>
        </w:rPr>
        <w:t>不可设置为FFFF-FFFF-FFFF、组播地址和全零MAC地址。</w:t>
      </w:r>
    </w:p>
    <w:p w14:paraId="71C6D4BB" w14:textId="526B8222" w:rsidR="0076630D" w:rsidRDefault="00D7272D">
      <w:pPr>
        <w:pStyle w:val="af2"/>
        <w:numPr>
          <w:ilvl w:val="0"/>
          <w:numId w:val="90"/>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sidR="002C7A99">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设置黑洞</w:t>
      </w:r>
      <w:r>
        <w:rPr>
          <w:rFonts w:ascii="微软雅黑" w:eastAsia="微软雅黑" w:hAnsi="微软雅黑"/>
        </w:rPr>
        <w:t>MAC</w:t>
      </w:r>
      <w:r>
        <w:rPr>
          <w:rFonts w:ascii="微软雅黑" w:eastAsia="微软雅黑" w:hAnsi="微软雅黑" w:hint="eastAsia"/>
        </w:rPr>
        <w:t>地址</w:t>
      </w:r>
      <w:r>
        <w:rPr>
          <w:rFonts w:ascii="微软雅黑" w:eastAsia="微软雅黑" w:hAnsi="微软雅黑"/>
        </w:rPr>
        <w:t>表项所属的VLAN</w:t>
      </w:r>
      <w:r>
        <w:rPr>
          <w:rFonts w:ascii="微软雅黑" w:eastAsia="微软雅黑" w:hAnsi="微软雅黑" w:hint="eastAsia"/>
        </w:rPr>
        <w:t>，</w:t>
      </w:r>
      <w:r w:rsidR="002C7A99">
        <w:rPr>
          <w:rFonts w:ascii="微软雅黑" w:eastAsia="微软雅黑" w:hAnsi="微软雅黑" w:hint="eastAsia"/>
        </w:rPr>
        <w:t>取值范围</w:t>
      </w:r>
      <w:r w:rsidR="002C7A99">
        <w:rPr>
          <w:rFonts w:ascii="微软雅黑" w:eastAsia="微软雅黑" w:hAnsi="微软雅黑"/>
        </w:rPr>
        <w:t>为</w:t>
      </w:r>
      <w:r w:rsidR="002C7A99">
        <w:rPr>
          <w:rFonts w:ascii="微软雅黑" w:eastAsia="微软雅黑" w:hAnsi="微软雅黑" w:hint="eastAsia"/>
        </w:rPr>
        <w:t>1</w:t>
      </w:r>
      <w:r w:rsidR="002C7A99">
        <w:rPr>
          <w:rFonts w:ascii="微软雅黑" w:eastAsia="微软雅黑" w:hAnsi="微软雅黑"/>
        </w:rPr>
        <w:t>-4094</w:t>
      </w:r>
    </w:p>
    <w:p w14:paraId="73DBF288" w14:textId="77777777" w:rsidR="0076630D" w:rsidRDefault="00D7272D">
      <w:pPr>
        <w:rPr>
          <w:rFonts w:ascii="微软雅黑" w:eastAsia="微软雅黑" w:hAnsi="微软雅黑"/>
        </w:rPr>
      </w:pPr>
      <w:r>
        <w:rPr>
          <w:rFonts w:ascii="微软雅黑" w:eastAsia="微软雅黑" w:hAnsi="微软雅黑" w:hint="eastAsia"/>
        </w:rPr>
        <w:t>黑洞</w:t>
      </w:r>
      <w:r>
        <w:rPr>
          <w:rFonts w:ascii="微软雅黑" w:eastAsia="微软雅黑" w:hAnsi="微软雅黑"/>
        </w:rPr>
        <w:t>MAC地址表项列表：</w:t>
      </w:r>
    </w:p>
    <w:p w14:paraId="57F43B20" w14:textId="77777777" w:rsidR="0076630D" w:rsidRDefault="00D7272D">
      <w:pPr>
        <w:pStyle w:val="af2"/>
        <w:numPr>
          <w:ilvl w:val="0"/>
          <w:numId w:val="91"/>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MAC地址</w:t>
      </w:r>
      <w:r>
        <w:rPr>
          <w:rFonts w:ascii="微软雅黑" w:eastAsia="微软雅黑" w:hAnsi="微软雅黑" w:hint="eastAsia"/>
        </w:rPr>
        <w:t>、</w:t>
      </w:r>
      <w:r>
        <w:rPr>
          <w:rFonts w:ascii="微软雅黑" w:eastAsia="微软雅黑" w:hAnsi="微软雅黑"/>
        </w:rPr>
        <w:t>VLAN</w:t>
      </w:r>
    </w:p>
    <w:p w14:paraId="4F8D0DDF" w14:textId="77777777" w:rsidR="0076630D" w:rsidRDefault="00D7272D">
      <w:pPr>
        <w:pStyle w:val="af2"/>
        <w:numPr>
          <w:ilvl w:val="0"/>
          <w:numId w:val="9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编辑黑洞MAC地址</w:t>
      </w:r>
      <w:r>
        <w:rPr>
          <w:rFonts w:ascii="微软雅黑" w:eastAsia="微软雅黑" w:hAnsi="微软雅黑" w:hint="eastAsia"/>
        </w:rPr>
        <w:t>所属</w:t>
      </w:r>
      <w:r>
        <w:rPr>
          <w:rFonts w:ascii="微软雅黑" w:eastAsia="微软雅黑" w:hAnsi="微软雅黑"/>
        </w:rPr>
        <w:t>的VLAN</w:t>
      </w:r>
    </w:p>
    <w:p w14:paraId="7159F648" w14:textId="77777777" w:rsidR="0076630D" w:rsidRDefault="00D7272D">
      <w:pPr>
        <w:pStyle w:val="af2"/>
        <w:numPr>
          <w:ilvl w:val="0"/>
          <w:numId w:val="91"/>
        </w:numPr>
        <w:ind w:firstLineChars="0"/>
        <w:rPr>
          <w:rFonts w:ascii="微软雅黑" w:eastAsia="微软雅黑" w:hAnsi="微软雅黑"/>
        </w:rPr>
      </w:pPr>
      <w:r>
        <w:rPr>
          <w:rFonts w:ascii="微软雅黑" w:eastAsia="微软雅黑" w:hAnsi="微软雅黑" w:hint="eastAsia"/>
        </w:rPr>
        <w:t>支持删除</w:t>
      </w:r>
      <w:r>
        <w:rPr>
          <w:rFonts w:ascii="微软雅黑" w:eastAsia="微软雅黑" w:hAnsi="微软雅黑"/>
        </w:rPr>
        <w:t>单个黑洞MAC地址表项</w:t>
      </w:r>
    </w:p>
    <w:p w14:paraId="234A12EE" w14:textId="77777777" w:rsidR="0076630D" w:rsidRDefault="00D7272D">
      <w:pPr>
        <w:pStyle w:val="af2"/>
        <w:numPr>
          <w:ilvl w:val="0"/>
          <w:numId w:val="9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清除黑洞MAC地址</w:t>
      </w:r>
      <w:r>
        <w:rPr>
          <w:rFonts w:ascii="微软雅黑" w:eastAsia="微软雅黑" w:hAnsi="微软雅黑" w:hint="eastAsia"/>
        </w:rPr>
        <w:t>表项</w:t>
      </w:r>
    </w:p>
    <w:p w14:paraId="6BC50827" w14:textId="77777777" w:rsidR="0076630D" w:rsidRDefault="00D7272D">
      <w:pPr>
        <w:pStyle w:val="af2"/>
        <w:numPr>
          <w:ilvl w:val="0"/>
          <w:numId w:val="91"/>
        </w:numPr>
        <w:ind w:firstLineChars="0"/>
        <w:rPr>
          <w:rFonts w:ascii="微软雅黑" w:eastAsia="微软雅黑" w:hAnsi="微软雅黑"/>
        </w:rPr>
      </w:pPr>
      <w:r>
        <w:rPr>
          <w:rFonts w:ascii="微软雅黑" w:eastAsia="微软雅黑" w:hAnsi="微软雅黑" w:hint="eastAsia"/>
        </w:rPr>
        <w:lastRenderedPageBreak/>
        <w:t>列表支持分页显示</w:t>
      </w:r>
    </w:p>
    <w:p w14:paraId="00D6BC41" w14:textId="77777777" w:rsidR="0076630D" w:rsidRDefault="0076630D">
      <w:pPr>
        <w:rPr>
          <w:rFonts w:ascii="微软雅黑" w:eastAsia="微软雅黑" w:hAnsi="微软雅黑"/>
        </w:rPr>
      </w:pPr>
    </w:p>
    <w:p w14:paraId="4900B54C" w14:textId="77777777" w:rsidR="0076630D" w:rsidRDefault="00D7272D">
      <w:pPr>
        <w:rPr>
          <w:rFonts w:ascii="微软雅黑" w:eastAsia="微软雅黑" w:hAnsi="微软雅黑"/>
        </w:rPr>
      </w:pPr>
      <w:r>
        <w:rPr>
          <w:rFonts w:ascii="微软雅黑" w:eastAsia="微软雅黑" w:hAnsi="微软雅黑" w:hint="eastAsia"/>
          <w:b/>
        </w:rPr>
        <w:t>动态</w:t>
      </w:r>
      <w:r>
        <w:rPr>
          <w:rFonts w:ascii="微软雅黑" w:eastAsia="微软雅黑" w:hAnsi="微软雅黑"/>
          <w:b/>
        </w:rPr>
        <w:t>MAC地址</w:t>
      </w:r>
      <w:r>
        <w:rPr>
          <w:rFonts w:ascii="微软雅黑" w:eastAsia="微软雅黑" w:hAnsi="微软雅黑" w:hint="eastAsia"/>
          <w:b/>
        </w:rPr>
        <w:t>表项</w:t>
      </w:r>
      <w:r>
        <w:rPr>
          <w:rFonts w:ascii="微软雅黑" w:eastAsia="微软雅黑" w:hAnsi="微软雅黑"/>
        </w:rPr>
        <w:t>：</w:t>
      </w:r>
    </w:p>
    <w:p w14:paraId="3B37FA7B" w14:textId="77777777" w:rsidR="0076630D" w:rsidRDefault="00D7272D">
      <w:pPr>
        <w:ind w:firstLine="420"/>
        <w:rPr>
          <w:rFonts w:ascii="微软雅黑" w:eastAsia="微软雅黑" w:hAnsi="微软雅黑"/>
        </w:rPr>
      </w:pPr>
      <w:r>
        <w:rPr>
          <w:rFonts w:ascii="微软雅黑" w:eastAsia="微软雅黑" w:hAnsi="微软雅黑" w:hint="eastAsia"/>
        </w:rPr>
        <w:t>默认情况下，设备的MAC地址学习功能都是开启的。在收到来自周边设备的数据帧时，会解析出数据帧的源MAC地址，然后与接收该数据帧的接口组合成一条MAC地址表项，添加到MAC地址表中。以后设备接收到去往该目的MAC地址的数据帧时，则直接查询MAC地址表就可以得到正确的发送接口，避免广播。若关闭MAC地址学习功能，设备在收到数据帧时将不会进行MAC地址的学习。另外之前学习到的动态表项不会立即删除，需要等待老化时间到达后老化删除，或手工执行删除MAC命令进行删除。</w:t>
      </w:r>
    </w:p>
    <w:p w14:paraId="6D9105C4" w14:textId="77777777" w:rsidR="0076630D" w:rsidRDefault="00D7272D">
      <w:pPr>
        <w:pStyle w:val="af2"/>
        <w:numPr>
          <w:ilvl w:val="0"/>
          <w:numId w:val="92"/>
        </w:numPr>
        <w:ind w:firstLineChars="0"/>
        <w:rPr>
          <w:rFonts w:ascii="微软雅黑" w:eastAsia="微软雅黑" w:hAnsi="微软雅黑"/>
          <w:strike/>
          <w:color w:val="B2B2B2"/>
        </w:rPr>
      </w:pPr>
      <w:r>
        <w:rPr>
          <w:rFonts w:ascii="微软雅黑" w:eastAsia="微软雅黑" w:hAnsi="微软雅黑" w:hint="eastAsia"/>
          <w:strike/>
          <w:color w:val="B2B2B2"/>
        </w:rPr>
        <w:t>接口</w:t>
      </w:r>
      <w:r>
        <w:rPr>
          <w:rFonts w:ascii="微软雅黑" w:eastAsia="微软雅黑" w:hAnsi="微软雅黑"/>
          <w:strike/>
          <w:color w:val="B2B2B2"/>
        </w:rPr>
        <w:t>：选择进行MAC地址学习的</w:t>
      </w:r>
      <w:r>
        <w:rPr>
          <w:rFonts w:ascii="微软雅黑" w:eastAsia="微软雅黑" w:hAnsi="微软雅黑" w:hint="eastAsia"/>
          <w:strike/>
          <w:color w:val="B2B2B2"/>
        </w:rPr>
        <w:t>交换机</w:t>
      </w:r>
      <w:r>
        <w:rPr>
          <w:rFonts w:ascii="微软雅黑" w:eastAsia="微软雅黑" w:hAnsi="微软雅黑"/>
          <w:strike/>
          <w:color w:val="B2B2B2"/>
        </w:rPr>
        <w:t>接口</w:t>
      </w:r>
      <w:r>
        <w:rPr>
          <w:rFonts w:ascii="微软雅黑" w:eastAsia="微软雅黑" w:hAnsi="微软雅黑" w:hint="eastAsia"/>
          <w:strike/>
          <w:color w:val="B2B2B2"/>
        </w:rPr>
        <w:t>，</w:t>
      </w:r>
      <w:r>
        <w:rPr>
          <w:rFonts w:ascii="微软雅黑" w:eastAsia="微软雅黑" w:hAnsi="微软雅黑"/>
          <w:strike/>
          <w:color w:val="B2B2B2"/>
        </w:rPr>
        <w:t>包括电口、光口和聚合接口</w:t>
      </w:r>
      <w:r>
        <w:rPr>
          <w:rFonts w:ascii="微软雅黑" w:eastAsia="微软雅黑" w:hAnsi="微软雅黑" w:hint="eastAsia"/>
          <w:strike/>
          <w:color w:val="B2B2B2"/>
        </w:rPr>
        <w:t>，</w:t>
      </w:r>
      <w:r>
        <w:rPr>
          <w:rFonts w:ascii="微软雅黑" w:eastAsia="微软雅黑" w:hAnsi="微软雅黑"/>
          <w:strike/>
          <w:color w:val="B2B2B2"/>
        </w:rPr>
        <w:t>可多选。</w:t>
      </w:r>
    </w:p>
    <w:p w14:paraId="6F971C2C" w14:textId="77777777" w:rsidR="0076630D" w:rsidRDefault="00D7272D">
      <w:pPr>
        <w:pStyle w:val="af2"/>
        <w:numPr>
          <w:ilvl w:val="0"/>
          <w:numId w:val="92"/>
        </w:numPr>
        <w:ind w:firstLineChars="0"/>
        <w:rPr>
          <w:rFonts w:ascii="微软雅黑" w:eastAsia="微软雅黑" w:hAnsi="微软雅黑"/>
          <w:strike/>
          <w:color w:val="B2B2B2"/>
        </w:rPr>
      </w:pPr>
      <w:r>
        <w:rPr>
          <w:rFonts w:ascii="微软雅黑" w:eastAsia="微软雅黑" w:hAnsi="微软雅黑"/>
          <w:strike/>
          <w:color w:val="B2B2B2"/>
        </w:rPr>
        <w:t>MAC地址学习功能：【</w:t>
      </w:r>
      <w:r>
        <w:rPr>
          <w:rFonts w:ascii="微软雅黑" w:eastAsia="微软雅黑" w:hAnsi="微软雅黑" w:hint="eastAsia"/>
          <w:strike/>
          <w:color w:val="B2B2B2"/>
        </w:rPr>
        <w:t>开关</w:t>
      </w:r>
      <w:r>
        <w:rPr>
          <w:rFonts w:ascii="微软雅黑" w:eastAsia="微软雅黑" w:hAnsi="微软雅黑"/>
          <w:strike/>
          <w:color w:val="B2B2B2"/>
        </w:rPr>
        <w:t>】</w:t>
      </w:r>
      <w:r>
        <w:rPr>
          <w:rFonts w:ascii="微软雅黑" w:eastAsia="微软雅黑" w:hAnsi="微软雅黑" w:hint="eastAsia"/>
          <w:strike/>
          <w:color w:val="B2B2B2"/>
        </w:rPr>
        <w:t>设置</w:t>
      </w:r>
      <w:r>
        <w:rPr>
          <w:rFonts w:ascii="微软雅黑" w:eastAsia="微软雅黑" w:hAnsi="微软雅黑"/>
          <w:strike/>
          <w:color w:val="B2B2B2"/>
        </w:rPr>
        <w:t>是否开启接口的MAC地址学习功能，默认开启。</w:t>
      </w:r>
      <w:r>
        <w:rPr>
          <w:rFonts w:ascii="微软雅黑" w:eastAsia="微软雅黑" w:hAnsi="微软雅黑" w:hint="eastAsia"/>
          <w:strike/>
          <w:color w:val="B2B2B2"/>
        </w:rPr>
        <w:t>关闭</w:t>
      </w:r>
      <w:r>
        <w:rPr>
          <w:rFonts w:ascii="微软雅黑" w:eastAsia="微软雅黑" w:hAnsi="微软雅黑"/>
          <w:strike/>
          <w:color w:val="B2B2B2"/>
        </w:rPr>
        <w:t>后，需要指定接口所采取的的动作。</w:t>
      </w:r>
    </w:p>
    <w:p w14:paraId="1320BA73" w14:textId="77777777" w:rsidR="0076630D" w:rsidRDefault="00D7272D">
      <w:pPr>
        <w:pStyle w:val="af2"/>
        <w:numPr>
          <w:ilvl w:val="0"/>
          <w:numId w:val="93"/>
        </w:numPr>
        <w:ind w:firstLineChars="0"/>
        <w:rPr>
          <w:rFonts w:ascii="微软雅黑" w:eastAsia="微软雅黑" w:hAnsi="微软雅黑"/>
          <w:strike/>
          <w:color w:val="B2B2B2"/>
        </w:rPr>
      </w:pPr>
      <w:r>
        <w:rPr>
          <w:rFonts w:ascii="微软雅黑" w:eastAsia="微软雅黑" w:hAnsi="微软雅黑" w:hint="eastAsia"/>
          <w:strike/>
          <w:color w:val="B2B2B2"/>
        </w:rPr>
        <w:t>学习</w:t>
      </w:r>
      <w:r>
        <w:rPr>
          <w:rFonts w:ascii="微软雅黑" w:eastAsia="微软雅黑" w:hAnsi="微软雅黑"/>
          <w:strike/>
          <w:color w:val="B2B2B2"/>
        </w:rPr>
        <w:t>处理</w:t>
      </w:r>
      <w:r>
        <w:rPr>
          <w:rFonts w:ascii="微软雅黑" w:eastAsia="微软雅黑" w:hAnsi="微软雅黑" w:hint="eastAsia"/>
          <w:strike/>
          <w:color w:val="B2B2B2"/>
        </w:rPr>
        <w:t>：</w:t>
      </w:r>
      <w:r>
        <w:rPr>
          <w:rFonts w:ascii="微软雅黑" w:eastAsia="微软雅黑" w:hAnsi="微软雅黑"/>
          <w:strike/>
          <w:color w:val="B2B2B2"/>
        </w:rPr>
        <w:t>【</w:t>
      </w:r>
      <w:r>
        <w:rPr>
          <w:rFonts w:ascii="微软雅黑" w:eastAsia="微软雅黑" w:hAnsi="微软雅黑" w:hint="eastAsia"/>
          <w:strike/>
          <w:color w:val="B2B2B2"/>
        </w:rPr>
        <w:t>下拉框</w:t>
      </w:r>
      <w:r>
        <w:rPr>
          <w:rFonts w:ascii="微软雅黑" w:eastAsia="微软雅黑" w:hAnsi="微软雅黑"/>
          <w:strike/>
          <w:color w:val="B2B2B2"/>
        </w:rPr>
        <w:t>】</w:t>
      </w:r>
      <w:r>
        <w:rPr>
          <w:rFonts w:ascii="微软雅黑" w:eastAsia="微软雅黑" w:hAnsi="微软雅黑" w:hint="eastAsia"/>
          <w:strike/>
          <w:color w:val="B2B2B2"/>
        </w:rPr>
        <w:t>当</w:t>
      </w:r>
      <w:r>
        <w:rPr>
          <w:rFonts w:ascii="微软雅黑" w:eastAsia="微软雅黑" w:hAnsi="微软雅黑"/>
          <w:strike/>
          <w:color w:val="B2B2B2"/>
        </w:rPr>
        <w:t>不开启接口的MAC学习，需要对接口采取一定的动作来</w:t>
      </w:r>
      <w:r>
        <w:rPr>
          <w:rFonts w:ascii="微软雅黑" w:eastAsia="微软雅黑" w:hAnsi="微软雅黑" w:hint="eastAsia"/>
          <w:strike/>
          <w:color w:val="B2B2B2"/>
        </w:rPr>
        <w:t>对</w:t>
      </w:r>
      <w:r>
        <w:rPr>
          <w:rFonts w:ascii="微软雅黑" w:eastAsia="微软雅黑" w:hAnsi="微软雅黑"/>
          <w:strike/>
          <w:color w:val="B2B2B2"/>
        </w:rPr>
        <w:t>接收到的源MAC进行</w:t>
      </w:r>
      <w:r>
        <w:rPr>
          <w:rFonts w:ascii="微软雅黑" w:eastAsia="微软雅黑" w:hAnsi="微软雅黑" w:hint="eastAsia"/>
          <w:strike/>
          <w:color w:val="B2B2B2"/>
        </w:rPr>
        <w:t>处理</w:t>
      </w:r>
      <w:r>
        <w:rPr>
          <w:rFonts w:ascii="微软雅黑" w:eastAsia="微软雅黑" w:hAnsi="微软雅黑"/>
          <w:strike/>
          <w:color w:val="B2B2B2"/>
        </w:rPr>
        <w:t>，选项有</w:t>
      </w:r>
      <w:r>
        <w:rPr>
          <w:rFonts w:ascii="微软雅黑" w:eastAsia="微软雅黑" w:hAnsi="微软雅黑" w:hint="eastAsia"/>
          <w:strike/>
          <w:color w:val="B2B2B2"/>
        </w:rPr>
        <w:t>{丢弃</w:t>
      </w:r>
      <w:r>
        <w:rPr>
          <w:rFonts w:ascii="微软雅黑" w:eastAsia="微软雅黑" w:hAnsi="微软雅黑"/>
          <w:strike/>
          <w:color w:val="B2B2B2"/>
        </w:rPr>
        <w:t>|转发</w:t>
      </w:r>
      <w:r>
        <w:rPr>
          <w:rFonts w:ascii="微软雅黑" w:eastAsia="微软雅黑" w:hAnsi="微软雅黑" w:hint="eastAsia"/>
          <w:strike/>
          <w:color w:val="B2B2B2"/>
        </w:rPr>
        <w:t>}，</w:t>
      </w:r>
      <w:r>
        <w:rPr>
          <w:rFonts w:ascii="微软雅黑" w:eastAsia="微软雅黑" w:hAnsi="微软雅黑"/>
          <w:strike/>
          <w:color w:val="B2B2B2"/>
        </w:rPr>
        <w:t>默认转发。</w:t>
      </w:r>
    </w:p>
    <w:p w14:paraId="699D87FF" w14:textId="77777777" w:rsidR="0076630D" w:rsidRDefault="00D7272D">
      <w:pPr>
        <w:pStyle w:val="af2"/>
        <w:numPr>
          <w:ilvl w:val="0"/>
          <w:numId w:val="92"/>
        </w:numPr>
        <w:ind w:firstLineChars="0"/>
        <w:rPr>
          <w:rFonts w:ascii="微软雅黑" w:eastAsia="微软雅黑" w:hAnsi="微软雅黑"/>
          <w:strike/>
          <w:color w:val="B2B2B2"/>
        </w:rPr>
      </w:pPr>
      <w:r>
        <w:rPr>
          <w:rFonts w:ascii="微软雅黑" w:eastAsia="微软雅黑" w:hAnsi="微软雅黑" w:hint="eastAsia"/>
          <w:strike/>
          <w:color w:val="B2B2B2"/>
        </w:rPr>
        <w:t>最大MAC</w:t>
      </w:r>
      <w:r>
        <w:rPr>
          <w:rFonts w:ascii="微软雅黑" w:eastAsia="微软雅黑" w:hAnsi="微软雅黑"/>
          <w:strike/>
          <w:color w:val="B2B2B2"/>
        </w:rPr>
        <w:t>地址学习</w:t>
      </w:r>
      <w:r>
        <w:rPr>
          <w:rFonts w:ascii="微软雅黑" w:eastAsia="微软雅黑" w:hAnsi="微软雅黑" w:hint="eastAsia"/>
          <w:strike/>
          <w:color w:val="B2B2B2"/>
        </w:rPr>
        <w:t>数</w:t>
      </w:r>
      <w:r>
        <w:rPr>
          <w:rFonts w:ascii="微软雅黑" w:eastAsia="微软雅黑" w:hAnsi="微软雅黑"/>
          <w:strike/>
          <w:color w:val="B2B2B2"/>
        </w:rPr>
        <w:t>：【</w:t>
      </w:r>
      <w:r>
        <w:rPr>
          <w:rFonts w:ascii="微软雅黑" w:eastAsia="微软雅黑" w:hAnsi="微软雅黑" w:hint="eastAsia"/>
          <w:strike/>
          <w:color w:val="B2B2B2"/>
        </w:rPr>
        <w:t>text</w:t>
      </w:r>
      <w:r>
        <w:rPr>
          <w:rFonts w:ascii="微软雅黑" w:eastAsia="微软雅黑" w:hAnsi="微软雅黑"/>
          <w:strike/>
          <w:color w:val="B2B2B2"/>
        </w:rPr>
        <w:t>文本框】</w:t>
      </w:r>
      <w:r>
        <w:rPr>
          <w:rFonts w:ascii="微软雅黑" w:eastAsia="微软雅黑" w:hAnsi="微软雅黑" w:hint="eastAsia"/>
          <w:strike/>
          <w:color w:val="B2B2B2"/>
        </w:rPr>
        <w:t>设置接口上</w:t>
      </w:r>
      <w:r>
        <w:rPr>
          <w:rFonts w:ascii="微软雅黑" w:eastAsia="微软雅黑" w:hAnsi="微软雅黑"/>
          <w:strike/>
          <w:color w:val="B2B2B2"/>
        </w:rPr>
        <w:t>最多可以学习的MAC地址数量，取值范围为</w:t>
      </w:r>
      <w:r>
        <w:rPr>
          <w:rFonts w:ascii="微软雅黑" w:eastAsia="微软雅黑" w:hAnsi="微软雅黑" w:hint="eastAsia"/>
          <w:strike/>
          <w:color w:val="B2B2B2"/>
        </w:rPr>
        <w:t>0</w:t>
      </w:r>
      <w:r>
        <w:rPr>
          <w:rFonts w:ascii="微软雅黑" w:eastAsia="微软雅黑" w:hAnsi="微软雅黑"/>
          <w:strike/>
          <w:color w:val="B2B2B2"/>
        </w:rPr>
        <w:t>-4096</w:t>
      </w:r>
      <w:r>
        <w:rPr>
          <w:rFonts w:ascii="微软雅黑" w:eastAsia="微软雅黑" w:hAnsi="微软雅黑" w:hint="eastAsia"/>
          <w:strike/>
          <w:color w:val="B2B2B2"/>
        </w:rPr>
        <w:t>，0表示</w:t>
      </w:r>
      <w:r>
        <w:rPr>
          <w:rFonts w:ascii="微软雅黑" w:eastAsia="微软雅黑" w:hAnsi="微软雅黑"/>
          <w:strike/>
          <w:color w:val="B2B2B2"/>
        </w:rPr>
        <w:t>不限制MAC地址学习数量。</w:t>
      </w:r>
      <w:r>
        <w:rPr>
          <w:rFonts w:ascii="微软雅黑" w:eastAsia="微软雅黑" w:hAnsi="微软雅黑" w:hint="eastAsia"/>
          <w:strike/>
          <w:color w:val="B2B2B2"/>
        </w:rPr>
        <w:t>默认</w:t>
      </w:r>
      <w:r>
        <w:rPr>
          <w:rFonts w:ascii="微软雅黑" w:eastAsia="微软雅黑" w:hAnsi="微软雅黑"/>
          <w:strike/>
          <w:color w:val="B2B2B2"/>
        </w:rPr>
        <w:t>为</w:t>
      </w:r>
      <w:r>
        <w:rPr>
          <w:rFonts w:ascii="微软雅黑" w:eastAsia="微软雅黑" w:hAnsi="微软雅黑" w:hint="eastAsia"/>
          <w:strike/>
          <w:color w:val="B2B2B2"/>
        </w:rPr>
        <w:t>0。</w:t>
      </w:r>
    </w:p>
    <w:p w14:paraId="5B7720A5" w14:textId="77777777" w:rsidR="0076630D" w:rsidRDefault="00D7272D">
      <w:pPr>
        <w:pStyle w:val="af2"/>
        <w:numPr>
          <w:ilvl w:val="0"/>
          <w:numId w:val="92"/>
        </w:numPr>
        <w:ind w:firstLineChars="0"/>
        <w:rPr>
          <w:rFonts w:ascii="微软雅黑" w:eastAsia="微软雅黑" w:hAnsi="微软雅黑"/>
          <w:strike/>
          <w:color w:val="B2B2B2"/>
        </w:rPr>
      </w:pPr>
      <w:r>
        <w:rPr>
          <w:rFonts w:ascii="微软雅黑" w:eastAsia="微软雅黑" w:hAnsi="微软雅黑" w:hint="eastAsia"/>
          <w:strike/>
          <w:color w:val="B2B2B2"/>
        </w:rPr>
        <w:t>报文处理</w:t>
      </w:r>
      <w:r>
        <w:rPr>
          <w:rFonts w:ascii="微软雅黑" w:eastAsia="微软雅黑" w:hAnsi="微软雅黑"/>
          <w:strike/>
          <w:color w:val="B2B2B2"/>
        </w:rPr>
        <w:t>：【</w:t>
      </w:r>
      <w:r>
        <w:rPr>
          <w:rFonts w:ascii="微软雅黑" w:eastAsia="微软雅黑" w:hAnsi="微软雅黑" w:hint="eastAsia"/>
          <w:strike/>
          <w:color w:val="B2B2B2"/>
        </w:rPr>
        <w:t>下拉框</w:t>
      </w:r>
      <w:r>
        <w:rPr>
          <w:rFonts w:ascii="微软雅黑" w:eastAsia="微软雅黑" w:hAnsi="微软雅黑"/>
          <w:strike/>
          <w:color w:val="B2B2B2"/>
        </w:rPr>
        <w:t>】</w:t>
      </w:r>
      <w:r>
        <w:rPr>
          <w:rFonts w:ascii="微软雅黑" w:eastAsia="微软雅黑" w:hAnsi="微软雅黑" w:hint="eastAsia"/>
          <w:strike/>
          <w:color w:val="B2B2B2"/>
        </w:rPr>
        <w:t>当</w:t>
      </w:r>
      <w:r>
        <w:rPr>
          <w:rFonts w:ascii="微软雅黑" w:eastAsia="微软雅黑" w:hAnsi="微软雅黑"/>
          <w:strike/>
          <w:color w:val="B2B2B2"/>
        </w:rPr>
        <w:t>MAC地址表项学习数量达到上限</w:t>
      </w:r>
      <w:r>
        <w:rPr>
          <w:rFonts w:ascii="微软雅黑" w:eastAsia="微软雅黑" w:hAnsi="微软雅黑" w:hint="eastAsia"/>
          <w:strike/>
          <w:color w:val="B2B2B2"/>
        </w:rPr>
        <w:t>后</w:t>
      </w:r>
      <w:r>
        <w:rPr>
          <w:rFonts w:ascii="微软雅黑" w:eastAsia="微软雅黑" w:hAnsi="微软雅黑"/>
          <w:strike/>
          <w:color w:val="B2B2B2"/>
        </w:rPr>
        <w:t>，系统所采取的</w:t>
      </w:r>
      <w:r>
        <w:rPr>
          <w:rFonts w:ascii="微软雅黑" w:eastAsia="微软雅黑" w:hAnsi="微软雅黑" w:hint="eastAsia"/>
          <w:strike/>
          <w:color w:val="B2B2B2"/>
        </w:rPr>
        <w:t>对</w:t>
      </w:r>
      <w:r>
        <w:rPr>
          <w:rFonts w:ascii="微软雅黑" w:eastAsia="微软雅黑" w:hAnsi="微软雅黑"/>
          <w:strike/>
          <w:color w:val="B2B2B2"/>
        </w:rPr>
        <w:t>源MAC地址报文的动作，选项有</w:t>
      </w:r>
      <w:r>
        <w:rPr>
          <w:rFonts w:ascii="微软雅黑" w:eastAsia="微软雅黑" w:hAnsi="微软雅黑" w:hint="eastAsia"/>
          <w:strike/>
          <w:color w:val="B2B2B2"/>
        </w:rPr>
        <w:t>{丢弃</w:t>
      </w:r>
      <w:r>
        <w:rPr>
          <w:rFonts w:ascii="微软雅黑" w:eastAsia="微软雅黑" w:hAnsi="微软雅黑"/>
          <w:strike/>
          <w:color w:val="B2B2B2"/>
        </w:rPr>
        <w:t>|转发</w:t>
      </w:r>
      <w:r>
        <w:rPr>
          <w:rFonts w:ascii="微软雅黑" w:eastAsia="微软雅黑" w:hAnsi="微软雅黑" w:hint="eastAsia"/>
          <w:strike/>
          <w:color w:val="B2B2B2"/>
        </w:rPr>
        <w:t>}，</w:t>
      </w:r>
      <w:r>
        <w:rPr>
          <w:rFonts w:ascii="微软雅黑" w:eastAsia="微软雅黑" w:hAnsi="微软雅黑"/>
          <w:strike/>
          <w:color w:val="B2B2B2"/>
        </w:rPr>
        <w:t>默认转发</w:t>
      </w:r>
      <w:r>
        <w:rPr>
          <w:rFonts w:ascii="微软雅黑" w:eastAsia="微软雅黑" w:hAnsi="微软雅黑" w:hint="eastAsia"/>
          <w:strike/>
          <w:color w:val="B2B2B2"/>
        </w:rPr>
        <w:t>。</w:t>
      </w:r>
    </w:p>
    <w:p w14:paraId="042C4013" w14:textId="77777777" w:rsidR="0076630D" w:rsidRDefault="00D7272D">
      <w:pPr>
        <w:pStyle w:val="af2"/>
        <w:numPr>
          <w:ilvl w:val="0"/>
          <w:numId w:val="92"/>
        </w:numPr>
        <w:ind w:firstLineChars="0"/>
        <w:rPr>
          <w:rFonts w:ascii="微软雅黑" w:eastAsia="微软雅黑" w:hAnsi="微软雅黑"/>
          <w:strike/>
          <w:color w:val="B2B2B2"/>
        </w:rPr>
      </w:pPr>
      <w:r>
        <w:rPr>
          <w:rFonts w:ascii="微软雅黑" w:eastAsia="微软雅黑" w:hAnsi="微软雅黑"/>
          <w:strike/>
          <w:color w:val="B2B2B2"/>
        </w:rPr>
        <w:t>告警</w:t>
      </w:r>
      <w:r>
        <w:rPr>
          <w:rFonts w:ascii="微软雅黑" w:eastAsia="微软雅黑" w:hAnsi="微软雅黑" w:hint="eastAsia"/>
          <w:strike/>
          <w:color w:val="B2B2B2"/>
        </w:rPr>
        <w:t>：</w:t>
      </w:r>
      <w:r>
        <w:rPr>
          <w:rFonts w:ascii="微软雅黑" w:eastAsia="微软雅黑" w:hAnsi="微软雅黑"/>
          <w:strike/>
          <w:color w:val="B2B2B2"/>
        </w:rPr>
        <w:t>【</w:t>
      </w:r>
      <w:r>
        <w:rPr>
          <w:rFonts w:ascii="微软雅黑" w:eastAsia="微软雅黑" w:hAnsi="微软雅黑" w:hint="eastAsia"/>
          <w:strike/>
          <w:color w:val="B2B2B2"/>
        </w:rPr>
        <w:t>开关</w:t>
      </w:r>
      <w:r>
        <w:rPr>
          <w:rFonts w:ascii="微软雅黑" w:eastAsia="微软雅黑" w:hAnsi="微软雅黑"/>
          <w:strike/>
          <w:color w:val="B2B2B2"/>
        </w:rPr>
        <w:t>】</w:t>
      </w:r>
      <w:r>
        <w:rPr>
          <w:rFonts w:ascii="微软雅黑" w:eastAsia="微软雅黑" w:hAnsi="微软雅黑" w:hint="eastAsia"/>
          <w:strike/>
          <w:color w:val="B2B2B2"/>
        </w:rPr>
        <w:t>当</w:t>
      </w:r>
      <w:r>
        <w:rPr>
          <w:rFonts w:ascii="微软雅黑" w:eastAsia="微软雅黑" w:hAnsi="微软雅黑"/>
          <w:strike/>
          <w:color w:val="B2B2B2"/>
        </w:rPr>
        <w:t>MAC地址学习数量达到上限后，是否发送</w:t>
      </w:r>
      <w:r>
        <w:rPr>
          <w:rFonts w:ascii="微软雅黑" w:eastAsia="微软雅黑" w:hAnsi="微软雅黑" w:hint="eastAsia"/>
          <w:strike/>
          <w:color w:val="B2B2B2"/>
        </w:rPr>
        <w:t>告警</w:t>
      </w:r>
      <w:r>
        <w:rPr>
          <w:rFonts w:ascii="微软雅黑" w:eastAsia="微软雅黑" w:hAnsi="微软雅黑"/>
          <w:strike/>
          <w:color w:val="B2B2B2"/>
        </w:rPr>
        <w:t>消息。FP1</w:t>
      </w:r>
      <w:r>
        <w:rPr>
          <w:rFonts w:ascii="微软雅黑" w:eastAsia="微软雅黑" w:hAnsi="微软雅黑" w:hint="eastAsia"/>
          <w:strike/>
          <w:color w:val="B2B2B2"/>
        </w:rPr>
        <w:t>暂不支持</w:t>
      </w:r>
      <w:r>
        <w:rPr>
          <w:rFonts w:ascii="微软雅黑" w:eastAsia="微软雅黑" w:hAnsi="微软雅黑"/>
          <w:strike/>
          <w:color w:val="B2B2B2"/>
        </w:rPr>
        <w:t>。</w:t>
      </w:r>
    </w:p>
    <w:p w14:paraId="6E17B2F9" w14:textId="77777777" w:rsidR="0076630D" w:rsidRDefault="00D7272D">
      <w:pPr>
        <w:ind w:firstLineChars="200" w:firstLine="420"/>
        <w:rPr>
          <w:rFonts w:ascii="微软雅黑" w:eastAsia="微软雅黑" w:hAnsi="微软雅黑"/>
        </w:rPr>
      </w:pPr>
      <w:r>
        <w:rPr>
          <w:rFonts w:ascii="微软雅黑" w:eastAsia="微软雅黑" w:hAnsi="微软雅黑" w:hint="eastAsia"/>
        </w:rPr>
        <w:t>为了避免MAC地址表项爆炸式增长，需要合理配置动态MAC表项的老化时间，及时</w:t>
      </w:r>
      <w:r>
        <w:rPr>
          <w:rFonts w:ascii="微软雅黑" w:eastAsia="微软雅黑" w:hAnsi="微软雅黑" w:hint="eastAsia"/>
        </w:rPr>
        <w:lastRenderedPageBreak/>
        <w:t>删除MAC地址表中的废弃MAC地址表项。老化时间越短，交换机对周边的网络变化越敏感，适合在网络拓扑变化比较频繁的环境；老化时间越长，交换机对周边的网络变化越不敏感，适合在网络拓扑比较稳定的环境。</w:t>
      </w:r>
    </w:p>
    <w:p w14:paraId="1E39DFC3" w14:textId="77777777" w:rsidR="0076630D" w:rsidRDefault="00D7272D">
      <w:pPr>
        <w:pStyle w:val="af2"/>
        <w:numPr>
          <w:ilvl w:val="0"/>
          <w:numId w:val="94"/>
        </w:numPr>
        <w:ind w:firstLineChars="0"/>
        <w:rPr>
          <w:rFonts w:ascii="微软雅黑" w:eastAsia="微软雅黑" w:hAnsi="微软雅黑"/>
        </w:rPr>
      </w:pPr>
      <w:r>
        <w:rPr>
          <w:rFonts w:ascii="微软雅黑" w:eastAsia="微软雅黑" w:hAnsi="微软雅黑" w:hint="eastAsia"/>
        </w:rPr>
        <w:t>老化时间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动态MAC地址表项的老化时间，取值范围为</w:t>
      </w:r>
      <w:r>
        <w:rPr>
          <w:rFonts w:ascii="微软雅黑" w:eastAsia="微软雅黑" w:hAnsi="微软雅黑" w:hint="eastAsia"/>
        </w:rPr>
        <w:t>0或60-</w:t>
      </w:r>
      <w:r>
        <w:rPr>
          <w:rFonts w:ascii="微软雅黑" w:eastAsia="微软雅黑" w:hAnsi="微软雅黑"/>
        </w:rPr>
        <w:t>1</w:t>
      </w:r>
      <w:r>
        <w:rPr>
          <w:rFonts w:ascii="微软雅黑" w:eastAsia="微软雅黑" w:hAnsi="微软雅黑" w:hint="eastAsia"/>
        </w:rPr>
        <w:t>000000，</w:t>
      </w:r>
      <w:r>
        <w:rPr>
          <w:rFonts w:ascii="微软雅黑" w:eastAsia="微软雅黑" w:hAnsi="微软雅黑"/>
        </w:rPr>
        <w:t>默认</w:t>
      </w:r>
      <w:r>
        <w:rPr>
          <w:rFonts w:ascii="微软雅黑" w:eastAsia="微软雅黑" w:hAnsi="微软雅黑" w:hint="eastAsia"/>
        </w:rPr>
        <w:t>300。</w:t>
      </w:r>
      <w:r>
        <w:rPr>
          <w:rFonts w:ascii="微软雅黑" w:eastAsia="微软雅黑" w:hAnsi="微软雅黑"/>
        </w:rPr>
        <w:t>设置为</w:t>
      </w:r>
      <w:r>
        <w:rPr>
          <w:rFonts w:ascii="微软雅黑" w:eastAsia="微软雅黑" w:hAnsi="微软雅黑" w:hint="eastAsia"/>
        </w:rPr>
        <w:t>0，</w:t>
      </w:r>
      <w:r>
        <w:rPr>
          <w:rFonts w:ascii="微软雅黑" w:eastAsia="微软雅黑" w:hAnsi="微软雅黑"/>
        </w:rPr>
        <w:t>则表示不对动态MAC地址表项进行老化。</w:t>
      </w:r>
    </w:p>
    <w:p w14:paraId="2D4A057F" w14:textId="77777777" w:rsidR="0076630D" w:rsidRDefault="00D7272D">
      <w:pPr>
        <w:pStyle w:val="af2"/>
        <w:ind w:left="841"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此为全局配置。</w:t>
      </w:r>
    </w:p>
    <w:p w14:paraId="0BC1A1D2" w14:textId="77777777" w:rsidR="0076630D" w:rsidRDefault="00D7272D">
      <w:pPr>
        <w:rPr>
          <w:rFonts w:ascii="微软雅黑" w:eastAsia="微软雅黑" w:hAnsi="微软雅黑"/>
        </w:rPr>
      </w:pPr>
      <w:r>
        <w:rPr>
          <w:rFonts w:ascii="微软雅黑" w:eastAsia="微软雅黑" w:hAnsi="微软雅黑" w:hint="eastAsia"/>
        </w:rPr>
        <w:t>动态</w:t>
      </w:r>
      <w:r>
        <w:rPr>
          <w:rFonts w:ascii="微软雅黑" w:eastAsia="微软雅黑" w:hAnsi="微软雅黑"/>
        </w:rPr>
        <w:t>MAC地址表项列表：</w:t>
      </w:r>
    </w:p>
    <w:p w14:paraId="1E69B01C" w14:textId="77777777" w:rsidR="0076630D" w:rsidRDefault="00D7272D">
      <w:pPr>
        <w:pStyle w:val="af2"/>
        <w:numPr>
          <w:ilvl w:val="0"/>
          <w:numId w:val="9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VLAN</w:t>
      </w:r>
      <w:r>
        <w:rPr>
          <w:rFonts w:ascii="微软雅黑" w:eastAsia="微软雅黑" w:hAnsi="微软雅黑"/>
        </w:rPr>
        <w:t>、MAC地址、接口</w:t>
      </w:r>
    </w:p>
    <w:p w14:paraId="5795EC33" w14:textId="77777777" w:rsidR="0076630D" w:rsidRDefault="00D7272D">
      <w:pPr>
        <w:pStyle w:val="af2"/>
        <w:numPr>
          <w:ilvl w:val="0"/>
          <w:numId w:val="9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清空动态MAC地址表项</w:t>
      </w:r>
      <w:r>
        <w:rPr>
          <w:rFonts w:ascii="微软雅黑" w:eastAsia="微软雅黑" w:hAnsi="微软雅黑" w:hint="eastAsia"/>
        </w:rPr>
        <w:t xml:space="preserve"> </w:t>
      </w:r>
      <w:r>
        <w:rPr>
          <w:rFonts w:ascii="微软雅黑" w:eastAsia="微软雅黑" w:hAnsi="微软雅黑" w:hint="eastAsia"/>
          <w:color w:val="FF0000"/>
        </w:rPr>
        <w:t>[TBD]</w:t>
      </w:r>
    </w:p>
    <w:p w14:paraId="2D934C0D" w14:textId="77777777" w:rsidR="0076630D" w:rsidRDefault="00D7272D">
      <w:pPr>
        <w:pStyle w:val="af2"/>
        <w:numPr>
          <w:ilvl w:val="0"/>
          <w:numId w:val="9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刷新动态MAC地址表项</w:t>
      </w:r>
    </w:p>
    <w:p w14:paraId="06D95B4E" w14:textId="77777777" w:rsidR="0076630D" w:rsidRDefault="00D7272D">
      <w:pPr>
        <w:pStyle w:val="af2"/>
        <w:numPr>
          <w:ilvl w:val="0"/>
          <w:numId w:val="9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将指定的动态MAC地址表项添加为静态MAC地址表项</w:t>
      </w:r>
    </w:p>
    <w:p w14:paraId="5B9064E0" w14:textId="77777777" w:rsidR="0076630D" w:rsidRDefault="00D7272D">
      <w:pPr>
        <w:pStyle w:val="af2"/>
        <w:numPr>
          <w:ilvl w:val="0"/>
          <w:numId w:val="94"/>
        </w:numPr>
        <w:ind w:firstLineChars="0"/>
        <w:rPr>
          <w:rFonts w:ascii="微软雅黑" w:eastAsia="微软雅黑" w:hAnsi="微软雅黑"/>
        </w:rPr>
      </w:pPr>
      <w:r>
        <w:rPr>
          <w:rFonts w:ascii="微软雅黑" w:eastAsia="微软雅黑" w:hAnsi="微软雅黑" w:hint="eastAsia"/>
        </w:rPr>
        <w:t>列表支持分页显示</w:t>
      </w:r>
    </w:p>
    <w:p w14:paraId="4D7ABF4A" w14:textId="77777777" w:rsidR="0076630D" w:rsidRDefault="0076630D">
      <w:pPr>
        <w:rPr>
          <w:rFonts w:ascii="微软雅黑" w:eastAsia="微软雅黑" w:hAnsi="微软雅黑"/>
        </w:rPr>
      </w:pPr>
    </w:p>
    <w:p w14:paraId="79095285" w14:textId="77777777" w:rsidR="0076630D" w:rsidRDefault="00D7272D">
      <w:pPr>
        <w:rPr>
          <w:rFonts w:ascii="微软雅黑" w:eastAsia="微软雅黑" w:hAnsi="微软雅黑"/>
          <w:b/>
        </w:rPr>
      </w:pPr>
      <w:r>
        <w:rPr>
          <w:rFonts w:ascii="微软雅黑" w:eastAsia="微软雅黑" w:hAnsi="微软雅黑" w:hint="eastAsia"/>
          <w:b/>
        </w:rPr>
        <w:t>端口</w:t>
      </w:r>
      <w:r>
        <w:rPr>
          <w:rFonts w:ascii="微软雅黑" w:eastAsia="微软雅黑" w:hAnsi="微软雅黑"/>
          <w:b/>
        </w:rPr>
        <w:t>安全</w:t>
      </w:r>
      <w:r>
        <w:rPr>
          <w:rFonts w:ascii="微软雅黑" w:eastAsia="微软雅黑" w:hAnsi="微软雅黑" w:hint="eastAsia"/>
          <w:b/>
        </w:rPr>
        <w:t>MAC</w:t>
      </w:r>
      <w:r>
        <w:rPr>
          <w:rFonts w:ascii="微软雅黑" w:eastAsia="微软雅黑" w:hAnsi="微软雅黑"/>
          <w:b/>
        </w:rPr>
        <w:t>地址表项：</w:t>
      </w:r>
      <w:r>
        <w:rPr>
          <w:rFonts w:ascii="微软雅黑" w:eastAsia="微软雅黑" w:hAnsi="微软雅黑" w:hint="eastAsia"/>
        </w:rPr>
        <w:t>（来源：端口安全）</w:t>
      </w:r>
    </w:p>
    <w:p w14:paraId="75AFB3F2" w14:textId="77777777" w:rsidR="0076630D" w:rsidRDefault="00D7272D">
      <w:pPr>
        <w:pStyle w:val="af2"/>
        <w:numPr>
          <w:ilvl w:val="0"/>
          <w:numId w:val="95"/>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地址类型</w:t>
      </w:r>
      <w:r>
        <w:rPr>
          <w:rFonts w:ascii="微软雅黑" w:eastAsia="微软雅黑" w:hAnsi="微软雅黑"/>
        </w:rPr>
        <w:t>、</w:t>
      </w:r>
      <w:r>
        <w:rPr>
          <w:rFonts w:ascii="微软雅黑" w:eastAsia="微软雅黑" w:hAnsi="微软雅黑" w:hint="eastAsia"/>
        </w:rPr>
        <w:t>接口</w:t>
      </w:r>
      <w:r>
        <w:rPr>
          <w:rFonts w:ascii="微软雅黑" w:eastAsia="微软雅黑" w:hAnsi="微软雅黑"/>
        </w:rPr>
        <w:t>名称、VLAN、MAC地址</w:t>
      </w:r>
    </w:p>
    <w:p w14:paraId="70974006" w14:textId="77777777" w:rsidR="0076630D" w:rsidRDefault="00D7272D">
      <w:pPr>
        <w:pStyle w:val="af2"/>
        <w:numPr>
          <w:ilvl w:val="0"/>
          <w:numId w:val="95"/>
        </w:numPr>
        <w:ind w:firstLineChars="0"/>
        <w:rPr>
          <w:rFonts w:ascii="微软雅黑" w:eastAsia="微软雅黑" w:hAnsi="微软雅黑"/>
        </w:rPr>
      </w:pPr>
      <w:r>
        <w:rPr>
          <w:rFonts w:ascii="微软雅黑" w:eastAsia="微软雅黑" w:hAnsi="微软雅黑" w:hint="eastAsia"/>
        </w:rPr>
        <w:t>只读模式</w:t>
      </w:r>
      <w:r>
        <w:rPr>
          <w:rFonts w:ascii="微软雅黑" w:eastAsia="微软雅黑" w:hAnsi="微软雅黑"/>
        </w:rPr>
        <w:t>，不可编辑和删除</w:t>
      </w:r>
    </w:p>
    <w:p w14:paraId="758022C8" w14:textId="77777777" w:rsidR="0076630D" w:rsidRDefault="0076630D">
      <w:pPr>
        <w:rPr>
          <w:rFonts w:ascii="微软雅黑" w:eastAsia="微软雅黑" w:hAnsi="微软雅黑"/>
        </w:rPr>
      </w:pPr>
    </w:p>
    <w:p w14:paraId="4FC3558E" w14:textId="77777777" w:rsidR="0076630D" w:rsidRDefault="00D7272D">
      <w:pPr>
        <w:pStyle w:val="20"/>
        <w:numPr>
          <w:ilvl w:val="1"/>
          <w:numId w:val="1"/>
        </w:numPr>
        <w:rPr>
          <w:rFonts w:ascii="微软雅黑" w:eastAsia="微软雅黑" w:hAnsi="微软雅黑"/>
        </w:rPr>
      </w:pPr>
      <w:bookmarkStart w:id="313" w:name="_Toc149138812"/>
      <w:r>
        <w:rPr>
          <w:rFonts w:ascii="微软雅黑" w:eastAsia="微软雅黑" w:hAnsi="微软雅黑" w:hint="eastAsia"/>
        </w:rPr>
        <w:lastRenderedPageBreak/>
        <w:t>VLAN</w:t>
      </w:r>
      <w:r>
        <w:rPr>
          <w:rFonts w:ascii="微软雅黑" w:eastAsia="微软雅黑" w:hAnsi="微软雅黑"/>
          <w:color w:val="EEECE1" w:themeColor="background2"/>
          <w:highlight w:val="red"/>
        </w:rPr>
        <w:t>(FP1B)</w:t>
      </w:r>
      <w:bookmarkEnd w:id="313"/>
    </w:p>
    <w:p w14:paraId="13B60F04" w14:textId="77777777" w:rsidR="0076630D" w:rsidRDefault="00D7272D">
      <w:pPr>
        <w:pStyle w:val="3"/>
        <w:numPr>
          <w:ilvl w:val="2"/>
          <w:numId w:val="1"/>
        </w:numPr>
      </w:pPr>
      <w:bookmarkStart w:id="314" w:name="_VLAN"/>
      <w:bookmarkStart w:id="315" w:name="_Toc149138813"/>
      <w:bookmarkEnd w:id="314"/>
      <w:r>
        <w:rPr>
          <w:rFonts w:hint="eastAsia"/>
        </w:rPr>
        <w:t>VLAN</w:t>
      </w:r>
      <w:bookmarkEnd w:id="315"/>
    </w:p>
    <w:p w14:paraId="4A6ACB8B" w14:textId="77777777" w:rsidR="0076630D" w:rsidRDefault="00D7272D">
      <w:pPr>
        <w:rPr>
          <w:rFonts w:ascii="微软雅黑" w:eastAsia="微软雅黑" w:hAnsi="微软雅黑"/>
        </w:rPr>
      </w:pPr>
      <w:r>
        <w:rPr>
          <w:rFonts w:ascii="微软雅黑" w:eastAsia="微软雅黑" w:hAnsi="微软雅黑" w:hint="eastAsia"/>
        </w:rPr>
        <w:t>【功能概述】</w:t>
      </w:r>
    </w:p>
    <w:p w14:paraId="7E0F6B15"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支持</w:t>
      </w:r>
      <w:r>
        <w:rPr>
          <w:rFonts w:ascii="微软雅黑" w:eastAsia="微软雅黑" w:hAnsi="微软雅黑" w:hint="eastAsia"/>
        </w:rPr>
        <w:t>4094个</w:t>
      </w:r>
      <w:r>
        <w:rPr>
          <w:rFonts w:ascii="微软雅黑" w:eastAsia="微软雅黑" w:hAnsi="微软雅黑"/>
        </w:rPr>
        <w:t>VLAN。通过</w:t>
      </w:r>
      <w:r>
        <w:rPr>
          <w:rFonts w:ascii="微软雅黑" w:eastAsia="微软雅黑" w:hAnsi="微软雅黑" w:hint="eastAsia"/>
        </w:rPr>
        <w:t>VLAN</w:t>
      </w:r>
      <w:r>
        <w:rPr>
          <w:rFonts w:ascii="微软雅黑" w:eastAsia="微软雅黑" w:hAnsi="微软雅黑"/>
        </w:rPr>
        <w:t>划分，可以将</w:t>
      </w:r>
      <w:r>
        <w:rPr>
          <w:rFonts w:ascii="微软雅黑" w:eastAsia="微软雅黑" w:hAnsi="微软雅黑" w:hint="eastAsia"/>
        </w:rPr>
        <w:t>没有</w:t>
      </w:r>
      <w:r>
        <w:rPr>
          <w:rFonts w:ascii="微软雅黑" w:eastAsia="微软雅黑" w:hAnsi="微软雅黑"/>
        </w:rPr>
        <w:t>互通需求</w:t>
      </w:r>
      <w:r>
        <w:rPr>
          <w:rFonts w:ascii="微软雅黑" w:eastAsia="微软雅黑" w:hAnsi="微软雅黑" w:hint="eastAsia"/>
        </w:rPr>
        <w:t>的</w:t>
      </w:r>
      <w:r>
        <w:rPr>
          <w:rFonts w:ascii="微软雅黑" w:eastAsia="微软雅黑" w:hAnsi="微软雅黑"/>
        </w:rPr>
        <w:t>主机进行二层隔离，限制广播域同时增强了网络的安全性。</w:t>
      </w:r>
    </w:p>
    <w:p w14:paraId="308C11CC" w14:textId="77777777" w:rsidR="0076630D" w:rsidRDefault="00D7272D">
      <w:pPr>
        <w:ind w:firstLine="420"/>
        <w:rPr>
          <w:rFonts w:ascii="微软雅黑" w:eastAsia="微软雅黑" w:hAnsi="微软雅黑"/>
        </w:rPr>
      </w:pPr>
      <w:r>
        <w:rPr>
          <w:rFonts w:ascii="微软雅黑" w:eastAsia="微软雅黑" w:hAnsi="微软雅黑" w:hint="eastAsia"/>
        </w:rPr>
        <w:t>基于接口</w:t>
      </w:r>
      <w:r>
        <w:rPr>
          <w:rFonts w:ascii="微软雅黑" w:eastAsia="微软雅黑" w:hAnsi="微软雅黑"/>
        </w:rPr>
        <w:t>的VLAN，按照设备</w:t>
      </w:r>
      <w:r>
        <w:rPr>
          <w:rFonts w:ascii="微软雅黑" w:eastAsia="微软雅黑" w:hAnsi="微软雅黑" w:hint="eastAsia"/>
        </w:rPr>
        <w:t>接口</w:t>
      </w:r>
      <w:r>
        <w:rPr>
          <w:rFonts w:ascii="微软雅黑" w:eastAsia="微软雅黑" w:hAnsi="微软雅黑"/>
        </w:rPr>
        <w:t>来定义VLAN成员，将指定接口加入到指定VLAN中，处于同一VLAN</w:t>
      </w:r>
      <w:r>
        <w:rPr>
          <w:rFonts w:ascii="微软雅黑" w:eastAsia="微软雅黑" w:hAnsi="微软雅黑" w:hint="eastAsia"/>
        </w:rPr>
        <w:t>的</w:t>
      </w:r>
      <w:r>
        <w:rPr>
          <w:rFonts w:ascii="微软雅黑" w:eastAsia="微软雅黑" w:hAnsi="微软雅黑"/>
        </w:rPr>
        <w:t>接口之间可以相互通信。一般情况下</w:t>
      </w:r>
      <w:r>
        <w:rPr>
          <w:rFonts w:ascii="微软雅黑" w:eastAsia="微软雅黑" w:hAnsi="微软雅黑" w:hint="eastAsia"/>
        </w:rPr>
        <w:t>，</w:t>
      </w:r>
      <w:r>
        <w:rPr>
          <w:rFonts w:ascii="微软雅黑" w:eastAsia="微软雅黑" w:hAnsi="微软雅黑"/>
        </w:rPr>
        <w:t>基于端口划分VLAN适用于同一个交换机下</w:t>
      </w:r>
      <w:r>
        <w:rPr>
          <w:rFonts w:ascii="微软雅黑" w:eastAsia="微软雅黑" w:hAnsi="微软雅黑" w:hint="eastAsia"/>
        </w:rPr>
        <w:t>。若是跨交换机</w:t>
      </w:r>
      <w:r>
        <w:rPr>
          <w:rFonts w:ascii="微软雅黑" w:eastAsia="微软雅黑" w:hAnsi="微软雅黑"/>
        </w:rPr>
        <w:t>，需要使用</w:t>
      </w:r>
      <w:r>
        <w:rPr>
          <w:rFonts w:ascii="微软雅黑" w:eastAsia="微软雅黑" w:hAnsi="微软雅黑" w:hint="eastAsia"/>
        </w:rPr>
        <w:t>802.1</w:t>
      </w:r>
      <w:r>
        <w:rPr>
          <w:rFonts w:ascii="微软雅黑" w:eastAsia="微软雅黑" w:hAnsi="微软雅黑"/>
        </w:rPr>
        <w:t>Q VLAN。</w:t>
      </w:r>
    </w:p>
    <w:p w14:paraId="08937AAE" w14:textId="77777777" w:rsidR="0076630D" w:rsidRDefault="00D7272D">
      <w:pPr>
        <w:ind w:firstLine="420"/>
        <w:rPr>
          <w:rFonts w:ascii="微软雅黑" w:eastAsia="微软雅黑" w:hAnsi="微软雅黑"/>
        </w:rPr>
      </w:pPr>
      <w:r>
        <w:rPr>
          <w:rFonts w:ascii="微软雅黑" w:eastAsia="微软雅黑" w:hAnsi="微软雅黑" w:hint="eastAsia"/>
          <w:b/>
        </w:rPr>
        <w:t>接口</w:t>
      </w:r>
      <w:r>
        <w:rPr>
          <w:rFonts w:ascii="微软雅黑" w:eastAsia="微软雅黑" w:hAnsi="微软雅黑"/>
          <w:b/>
        </w:rPr>
        <w:t>的链路类型</w:t>
      </w:r>
      <w:r>
        <w:rPr>
          <w:rFonts w:ascii="微软雅黑" w:eastAsia="微软雅黑" w:hAnsi="微软雅黑"/>
        </w:rPr>
        <w:t>：</w:t>
      </w:r>
      <w:r>
        <w:rPr>
          <w:rFonts w:ascii="微软雅黑" w:eastAsia="微软雅黑" w:hAnsi="微软雅黑" w:hint="eastAsia"/>
        </w:rPr>
        <w:t>交换机</w:t>
      </w:r>
      <w:r>
        <w:rPr>
          <w:rFonts w:ascii="微软雅黑" w:eastAsia="微软雅黑" w:hAnsi="微软雅黑"/>
        </w:rPr>
        <w:t>内部处理的数据帧</w:t>
      </w:r>
      <w:r>
        <w:rPr>
          <w:rFonts w:ascii="微软雅黑" w:eastAsia="微软雅黑" w:hAnsi="微软雅黑" w:hint="eastAsia"/>
        </w:rPr>
        <w:t>一律</w:t>
      </w:r>
      <w:r>
        <w:rPr>
          <w:rFonts w:ascii="微软雅黑" w:eastAsia="微软雅黑" w:hAnsi="微软雅黑"/>
        </w:rPr>
        <w:t>都带有VLAN标签，而现网中交换机连接的设备有些</w:t>
      </w:r>
      <w:r>
        <w:rPr>
          <w:rFonts w:ascii="微软雅黑" w:eastAsia="微软雅黑" w:hAnsi="微软雅黑" w:hint="eastAsia"/>
        </w:rPr>
        <w:t>只会</w:t>
      </w:r>
      <w:r>
        <w:rPr>
          <w:rFonts w:ascii="微软雅黑" w:eastAsia="微软雅黑" w:hAnsi="微软雅黑"/>
        </w:rPr>
        <w:t>收发Untagge帧，要与这些设备交互，就需要接口能够识别</w:t>
      </w:r>
      <w:r>
        <w:rPr>
          <w:rFonts w:ascii="微软雅黑" w:eastAsia="微软雅黑" w:hAnsi="微软雅黑" w:hint="eastAsia"/>
        </w:rPr>
        <w:t>Untagged帧</w:t>
      </w:r>
      <w:r>
        <w:rPr>
          <w:rFonts w:ascii="微软雅黑" w:eastAsia="微软雅黑" w:hAnsi="微软雅黑"/>
        </w:rPr>
        <w:t>并在收发时给帧添加、剥除VLAN标签。同时</w:t>
      </w:r>
      <w:r>
        <w:rPr>
          <w:rFonts w:ascii="微软雅黑" w:eastAsia="微软雅黑" w:hAnsi="微软雅黑" w:hint="eastAsia"/>
        </w:rPr>
        <w:t>，</w:t>
      </w:r>
      <w:r>
        <w:rPr>
          <w:rFonts w:ascii="微软雅黑" w:eastAsia="微软雅黑" w:hAnsi="微软雅黑"/>
        </w:rPr>
        <w:t>现网中属于同一个VLAN的用户</w:t>
      </w:r>
      <w:r>
        <w:rPr>
          <w:rFonts w:ascii="微软雅黑" w:eastAsia="微软雅黑" w:hAnsi="微软雅黑" w:hint="eastAsia"/>
        </w:rPr>
        <w:t>可能</w:t>
      </w:r>
      <w:r>
        <w:rPr>
          <w:rFonts w:ascii="微软雅黑" w:eastAsia="微软雅黑" w:hAnsi="微软雅黑"/>
        </w:rPr>
        <w:t>会被连接在不同的</w:t>
      </w:r>
      <w:r>
        <w:rPr>
          <w:rFonts w:ascii="微软雅黑" w:eastAsia="微软雅黑" w:hAnsi="微软雅黑" w:hint="eastAsia"/>
        </w:rPr>
        <w:t>交换机</w:t>
      </w:r>
      <w:r>
        <w:rPr>
          <w:rFonts w:ascii="微软雅黑" w:eastAsia="微软雅黑" w:hAnsi="微软雅黑"/>
        </w:rPr>
        <w:t>上，且跨越交换机的VLAN可能不止一个，如果需要用户间的互通，就</w:t>
      </w:r>
      <w:r>
        <w:rPr>
          <w:rFonts w:ascii="微软雅黑" w:eastAsia="微软雅黑" w:hAnsi="微软雅黑" w:hint="eastAsia"/>
        </w:rPr>
        <w:t>需要</w:t>
      </w:r>
      <w:r>
        <w:rPr>
          <w:rFonts w:ascii="微软雅黑" w:eastAsia="微软雅黑" w:hAnsi="微软雅黑"/>
        </w:rPr>
        <w:t>交换机间的接口</w:t>
      </w:r>
      <w:r>
        <w:rPr>
          <w:rFonts w:ascii="微软雅黑" w:eastAsia="微软雅黑" w:hAnsi="微软雅黑" w:hint="eastAsia"/>
        </w:rPr>
        <w:t>能够</w:t>
      </w:r>
      <w:r>
        <w:rPr>
          <w:rFonts w:ascii="微软雅黑" w:eastAsia="微软雅黑" w:hAnsi="微软雅黑"/>
        </w:rPr>
        <w:t>同时识别和发送多个VLAN的数据帧。根据</w:t>
      </w:r>
      <w:r>
        <w:rPr>
          <w:rFonts w:ascii="微软雅黑" w:eastAsia="微软雅黑" w:hAnsi="微软雅黑" w:hint="eastAsia"/>
        </w:rPr>
        <w:t>接口连接</w:t>
      </w:r>
      <w:r>
        <w:rPr>
          <w:rFonts w:ascii="微软雅黑" w:eastAsia="微软雅黑" w:hAnsi="微软雅黑"/>
        </w:rPr>
        <w:t>对象以及对收发数据帧</w:t>
      </w:r>
      <w:r>
        <w:rPr>
          <w:rFonts w:ascii="微软雅黑" w:eastAsia="微软雅黑" w:hAnsi="微软雅黑" w:hint="eastAsia"/>
        </w:rPr>
        <w:t>处理</w:t>
      </w:r>
      <w:r>
        <w:rPr>
          <w:rFonts w:ascii="微软雅黑" w:eastAsia="微软雅黑" w:hAnsi="微软雅黑"/>
        </w:rPr>
        <w:t>的不同，定义了4</w:t>
      </w:r>
      <w:r>
        <w:rPr>
          <w:rFonts w:ascii="微软雅黑" w:eastAsia="微软雅黑" w:hAnsi="微软雅黑" w:hint="eastAsia"/>
        </w:rPr>
        <w:t>种</w:t>
      </w:r>
      <w:r>
        <w:rPr>
          <w:rFonts w:ascii="微软雅黑" w:eastAsia="微软雅黑" w:hAnsi="微软雅黑"/>
        </w:rPr>
        <w:t>接口链路类型：{Access | Trunk | Hybrid|QinQ}</w:t>
      </w:r>
      <w:r>
        <w:rPr>
          <w:rFonts w:ascii="微软雅黑" w:eastAsia="微软雅黑" w:hAnsi="微软雅黑" w:hint="eastAsia"/>
        </w:rPr>
        <w:t>，</w:t>
      </w:r>
      <w:r>
        <w:rPr>
          <w:rFonts w:ascii="微软雅黑" w:eastAsia="微软雅黑" w:hAnsi="微软雅黑"/>
        </w:rPr>
        <w:t>以适应不同的连接和组网。</w:t>
      </w:r>
    </w:p>
    <w:p w14:paraId="1CD62833" w14:textId="77777777" w:rsidR="0076630D" w:rsidRDefault="00D7272D">
      <w:pPr>
        <w:jc w:val="center"/>
        <w:rPr>
          <w:rFonts w:ascii="微软雅黑" w:eastAsia="微软雅黑" w:hAnsi="微软雅黑"/>
        </w:rPr>
      </w:pPr>
      <w:r>
        <w:rPr>
          <w:noProof/>
        </w:rPr>
        <w:lastRenderedPageBreak/>
        <w:drawing>
          <wp:inline distT="0" distB="0" distL="0" distR="0">
            <wp:extent cx="4353560" cy="3609975"/>
            <wp:effectExtent l="0" t="0" r="8890" b="9525"/>
            <wp:docPr id="25" name="图片 25" descr="https://support.huawei.com/hedex/pages/EDOC1100247312AZL0513E/01/EDOC1100247312AZL0513E/01/resources/dc/images/fig_dc_cfg_vlan_100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s://support.huawei.com/hedex/pages/EDOC1100247312AZL0513E/01/EDOC1100247312AZL0513E/01/resources/dc/images/fig_dc_cfg_vlan_1006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53560" cy="3609975"/>
                    </a:xfrm>
                    <a:prstGeom prst="rect">
                      <a:avLst/>
                    </a:prstGeom>
                    <a:noFill/>
                    <a:ln>
                      <a:noFill/>
                    </a:ln>
                  </pic:spPr>
                </pic:pic>
              </a:graphicData>
            </a:graphic>
          </wp:inline>
        </w:drawing>
      </w:r>
    </w:p>
    <w:p w14:paraId="5ED0EED6" w14:textId="77777777" w:rsidR="0076630D" w:rsidRDefault="00D7272D">
      <w:pPr>
        <w:rPr>
          <w:rFonts w:ascii="微软雅黑" w:eastAsia="微软雅黑" w:hAnsi="微软雅黑"/>
        </w:rPr>
      </w:pPr>
      <w:r>
        <w:rPr>
          <w:rFonts w:ascii="微软雅黑" w:eastAsia="微软雅黑" w:hAnsi="微软雅黑" w:hint="eastAsia"/>
        </w:rPr>
        <w:t xml:space="preserve">    以太网链路包括接入链路（Access Link）和干道链路（Trunk Link）。接入链路用于连接交换机和用户终端（如用户主机、服务器、傻瓜交换机等），只可以承载1个VLAN的数据帧。干道链路用于交换机间互连或连接交换机与路由器，可以承载多个不同VLAN的数据帧。在接入链路上传输的帧都是Untagged帧，在干道链路上传输的数据帧必须都打上Tag。</w:t>
      </w:r>
    </w:p>
    <w:p w14:paraId="10677E6F" w14:textId="77777777" w:rsidR="0076630D" w:rsidRDefault="00D7272D">
      <w:pPr>
        <w:pStyle w:val="af2"/>
        <w:numPr>
          <w:ilvl w:val="0"/>
          <w:numId w:val="96"/>
        </w:numPr>
        <w:ind w:firstLineChars="0"/>
        <w:rPr>
          <w:rFonts w:ascii="微软雅黑" w:eastAsia="微软雅黑" w:hAnsi="微软雅黑"/>
        </w:rPr>
      </w:pPr>
      <w:r>
        <w:rPr>
          <w:rFonts w:ascii="微软雅黑" w:eastAsia="微软雅黑" w:hAnsi="微软雅黑" w:hint="eastAsia"/>
        </w:rPr>
        <w:t>Access</w:t>
      </w:r>
      <w:r>
        <w:rPr>
          <w:rFonts w:ascii="微软雅黑" w:eastAsia="微软雅黑" w:hAnsi="微软雅黑"/>
        </w:rPr>
        <w:t>：接口发出去的报文不带Tag。一般用于和不能识别VLAN Tag的终端设备相连，或者不需要区分不同VLAN成员时使用。</w:t>
      </w:r>
      <w:r>
        <w:rPr>
          <w:rFonts w:ascii="微软雅黑" w:eastAsia="微软雅黑" w:hAnsi="微软雅黑" w:hint="eastAsia"/>
        </w:rPr>
        <w:t>Access接口大部分情况只能收发Untagged帧，且只能为Untagged帧添加唯一VLAN的Tag。交换机内部只处理Tagged帧，所以Access接口需要给收到的数据帧添加VLAN Tag，也就必须配置缺省VLAN。配置缺省VLAN后，该Access接口也就加入了该VLAN。当Access接口收到带有Tag的帧，并且帧中VID与PVID相同时，Access接口也能接收并处理该帧。</w:t>
      </w:r>
    </w:p>
    <w:p w14:paraId="6D6A1102" w14:textId="77777777" w:rsidR="0076630D" w:rsidRDefault="00D7272D">
      <w:pPr>
        <w:pStyle w:val="af2"/>
        <w:numPr>
          <w:ilvl w:val="0"/>
          <w:numId w:val="96"/>
        </w:numPr>
        <w:ind w:firstLineChars="0"/>
        <w:rPr>
          <w:rFonts w:ascii="微软雅黑" w:eastAsia="微软雅黑" w:hAnsi="微软雅黑"/>
        </w:rPr>
      </w:pPr>
      <w:r>
        <w:rPr>
          <w:rFonts w:ascii="微软雅黑" w:eastAsia="微软雅黑" w:hAnsi="微软雅黑"/>
        </w:rPr>
        <w:lastRenderedPageBreak/>
        <w:t>Trunk：接口发出去的报文，缺省VLAN内的</w:t>
      </w:r>
      <w:r>
        <w:rPr>
          <w:rFonts w:ascii="微软雅黑" w:eastAsia="微软雅黑" w:hAnsi="微软雅黑" w:hint="eastAsia"/>
        </w:rPr>
        <w:t>报文</w:t>
      </w:r>
      <w:r>
        <w:rPr>
          <w:rFonts w:ascii="微软雅黑" w:eastAsia="微软雅黑" w:hAnsi="微软雅黑"/>
        </w:rPr>
        <w:t>不带Tag</w:t>
      </w:r>
      <w:r>
        <w:rPr>
          <w:rFonts w:ascii="微软雅黑" w:eastAsia="微软雅黑" w:hAnsi="微软雅黑" w:hint="eastAsia"/>
        </w:rPr>
        <w:t>，</w:t>
      </w:r>
      <w:r>
        <w:rPr>
          <w:rFonts w:ascii="微软雅黑" w:eastAsia="微软雅黑" w:hAnsi="微软雅黑"/>
        </w:rPr>
        <w:t>其他VLAN内的报文都必须</w:t>
      </w:r>
      <w:r>
        <w:rPr>
          <w:rFonts w:ascii="微软雅黑" w:eastAsia="微软雅黑" w:hAnsi="微软雅黑" w:hint="eastAsia"/>
        </w:rPr>
        <w:t>带</w:t>
      </w:r>
      <w:r>
        <w:rPr>
          <w:rFonts w:ascii="微软雅黑" w:eastAsia="微软雅黑" w:hAnsi="微软雅黑"/>
        </w:rPr>
        <w:t>Tag。</w:t>
      </w:r>
      <w:r>
        <w:rPr>
          <w:rFonts w:ascii="微软雅黑" w:eastAsia="微软雅黑" w:hAnsi="微软雅黑" w:hint="eastAsia"/>
        </w:rPr>
        <w:t>一般用于连接交换机、路由器、AP以及可同时收发Tagged帧和Untagged帧的语音终端。它可以允许多个VLAN的帧带Tag通过，但只允许一个VLAN的帧从该类接口上发出时不带Tag（即剥除Tag）。</w:t>
      </w:r>
    </w:p>
    <w:p w14:paraId="191B6BC5" w14:textId="77777777" w:rsidR="0076630D" w:rsidRDefault="00D7272D">
      <w:pPr>
        <w:pStyle w:val="af2"/>
        <w:numPr>
          <w:ilvl w:val="0"/>
          <w:numId w:val="96"/>
        </w:numPr>
        <w:ind w:firstLineChars="0"/>
        <w:rPr>
          <w:rFonts w:ascii="微软雅黑" w:eastAsia="微软雅黑" w:hAnsi="微软雅黑"/>
        </w:rPr>
      </w:pPr>
      <w:r>
        <w:rPr>
          <w:rFonts w:ascii="微软雅黑" w:eastAsia="微软雅黑" w:hAnsi="微软雅黑"/>
        </w:rPr>
        <w:t>Hybrid：</w:t>
      </w:r>
      <w:r>
        <w:rPr>
          <w:rFonts w:ascii="微软雅黑" w:eastAsia="微软雅黑" w:hAnsi="微软雅黑" w:hint="eastAsia"/>
        </w:rPr>
        <w:t>接口</w:t>
      </w:r>
      <w:r>
        <w:rPr>
          <w:rFonts w:ascii="微软雅黑" w:eastAsia="微软雅黑" w:hAnsi="微软雅黑"/>
        </w:rPr>
        <w:t>发出去的报文</w:t>
      </w:r>
      <w:r>
        <w:rPr>
          <w:rFonts w:ascii="微软雅黑" w:eastAsia="微软雅黑" w:hAnsi="微软雅黑" w:hint="eastAsia"/>
        </w:rPr>
        <w:t>可根据</w:t>
      </w:r>
      <w:r>
        <w:rPr>
          <w:rFonts w:ascii="微软雅黑" w:eastAsia="微软雅黑" w:hAnsi="微软雅黑"/>
        </w:rPr>
        <w:t>需要设置某些VLAN内的报文带</w:t>
      </w:r>
      <w:r>
        <w:rPr>
          <w:rFonts w:ascii="微软雅黑" w:eastAsia="微软雅黑" w:hAnsi="微软雅黑" w:hint="eastAsia"/>
        </w:rPr>
        <w:t>Tag，</w:t>
      </w:r>
      <w:r>
        <w:rPr>
          <w:rFonts w:ascii="微软雅黑" w:eastAsia="微软雅黑" w:hAnsi="微软雅黑"/>
        </w:rPr>
        <w:t>某些VLAN内的报文不带Tag</w:t>
      </w:r>
      <w:r>
        <w:rPr>
          <w:rFonts w:ascii="微软雅黑" w:eastAsia="微软雅黑" w:hAnsi="微软雅黑" w:hint="eastAsia"/>
        </w:rPr>
        <w:t>既可以用于连接不能识别Tag的用户终端和网络设备，也可以用于连接交换机、路由器以及可同时收发Tagged帧和Untagged帧的语音终端、AP。它可以允许多个VLAN的帧带Tag通过，且允许从该类接口发出的帧根据需要配置某些VLAN的帧带Tag（即不剥除Tag）、某些VLAN的帧不带Tag（即剥除Tag）。</w:t>
      </w:r>
    </w:p>
    <w:p w14:paraId="4C0229BA" w14:textId="77777777" w:rsidR="0076630D" w:rsidRDefault="00D7272D">
      <w:pPr>
        <w:pStyle w:val="af2"/>
        <w:numPr>
          <w:ilvl w:val="0"/>
          <w:numId w:val="96"/>
        </w:numPr>
        <w:ind w:firstLineChars="0"/>
        <w:rPr>
          <w:rFonts w:ascii="微软雅黑" w:eastAsia="微软雅黑" w:hAnsi="微软雅黑"/>
        </w:rPr>
      </w:pPr>
      <w:r>
        <w:rPr>
          <w:rFonts w:ascii="微软雅黑" w:eastAsia="微软雅黑" w:hAnsi="微软雅黑" w:hint="eastAsia"/>
        </w:rPr>
        <w:t>QinQ：QinQ</w:t>
      </w:r>
      <w:r>
        <w:rPr>
          <w:rFonts w:ascii="微软雅黑" w:eastAsia="微软雅黑" w:hAnsi="微软雅黑"/>
        </w:rPr>
        <w:t>接口</w:t>
      </w:r>
      <w:r>
        <w:rPr>
          <w:rFonts w:ascii="微软雅黑" w:eastAsia="微软雅黑" w:hAnsi="微软雅黑" w:hint="eastAsia"/>
        </w:rPr>
        <w:t>也被称为</w:t>
      </w:r>
      <w:r>
        <w:rPr>
          <w:rFonts w:ascii="微软雅黑" w:eastAsia="微软雅黑" w:hAnsi="微软雅黑"/>
        </w:rPr>
        <w:t>Dot1q-tunnel接口</w:t>
      </w:r>
      <w:r>
        <w:rPr>
          <w:rFonts w:ascii="微软雅黑" w:eastAsia="微软雅黑" w:hAnsi="微软雅黑" w:hint="eastAsia"/>
        </w:rPr>
        <w:t>。QinQ</w:t>
      </w:r>
      <w:r>
        <w:rPr>
          <w:rFonts w:ascii="微软雅黑" w:eastAsia="微软雅黑" w:hAnsi="微软雅黑"/>
        </w:rPr>
        <w:t>接口</w:t>
      </w:r>
      <w:r>
        <w:rPr>
          <w:rFonts w:ascii="微软雅黑" w:eastAsia="微软雅黑" w:hAnsi="微软雅黑" w:hint="eastAsia"/>
        </w:rPr>
        <w:t>(</w:t>
      </w:r>
      <w:r>
        <w:rPr>
          <w:rFonts w:ascii="微软雅黑" w:eastAsia="微软雅黑" w:hAnsi="微软雅黑"/>
        </w:rPr>
        <w:t>802.1Q-in-802.1Q</w:t>
      </w:r>
      <w:r>
        <w:rPr>
          <w:rFonts w:ascii="微软雅黑" w:eastAsia="微软雅黑" w:hAnsi="微软雅黑" w:hint="eastAsia"/>
        </w:rPr>
        <w:t>接口)使用</w:t>
      </w:r>
      <w:r>
        <w:rPr>
          <w:rFonts w:ascii="微软雅黑" w:eastAsia="微软雅黑" w:hAnsi="微软雅黑"/>
        </w:rPr>
        <w:t>QinQ协议，一般用于私网与公网之间的连接。它</w:t>
      </w:r>
      <w:r>
        <w:rPr>
          <w:rFonts w:ascii="微软雅黑" w:eastAsia="微软雅黑" w:hAnsi="微软雅黑" w:hint="eastAsia"/>
        </w:rPr>
        <w:t>可以</w:t>
      </w:r>
      <w:r>
        <w:rPr>
          <w:rFonts w:ascii="微软雅黑" w:eastAsia="微软雅黑" w:hAnsi="微软雅黑"/>
        </w:rPr>
        <w:t>给帧加上双层</w:t>
      </w:r>
      <w:r>
        <w:rPr>
          <w:rFonts w:ascii="微软雅黑" w:eastAsia="微软雅黑" w:hAnsi="微软雅黑" w:hint="eastAsia"/>
        </w:rPr>
        <w:t>Tag，</w:t>
      </w:r>
      <w:r>
        <w:rPr>
          <w:rFonts w:ascii="微软雅黑" w:eastAsia="微软雅黑" w:hAnsi="微软雅黑"/>
        </w:rPr>
        <w:t>即在原来Tag的基础上，给帧加上一个新的Tag，从而可以支持多大</w:t>
      </w:r>
      <w:r>
        <w:rPr>
          <w:rFonts w:ascii="微软雅黑" w:eastAsia="微软雅黑" w:hAnsi="微软雅黑" w:hint="eastAsia"/>
        </w:rPr>
        <w:t>4094×4094个</w:t>
      </w:r>
      <w:r>
        <w:rPr>
          <w:rFonts w:ascii="微软雅黑" w:eastAsia="微软雅黑" w:hAnsi="微软雅黑"/>
        </w:rPr>
        <w:t>VLAN，满足网络对VLAN</w:t>
      </w:r>
      <w:r>
        <w:rPr>
          <w:rFonts w:ascii="微软雅黑" w:eastAsia="微软雅黑" w:hAnsi="微软雅黑" w:hint="eastAsia"/>
        </w:rPr>
        <w:t>数量</w:t>
      </w:r>
      <w:r>
        <w:rPr>
          <w:rFonts w:ascii="微软雅黑" w:eastAsia="微软雅黑" w:hAnsi="微软雅黑"/>
        </w:rPr>
        <w:t>的需求。外层的Tag通常被</w:t>
      </w:r>
      <w:r>
        <w:rPr>
          <w:rFonts w:ascii="微软雅黑" w:eastAsia="微软雅黑" w:hAnsi="微软雅黑" w:hint="eastAsia"/>
        </w:rPr>
        <w:t>称</w:t>
      </w:r>
      <w:r>
        <w:rPr>
          <w:rFonts w:ascii="微软雅黑" w:eastAsia="微软雅黑" w:hAnsi="微软雅黑"/>
        </w:rPr>
        <w:t>做公网</w:t>
      </w:r>
      <w:r>
        <w:rPr>
          <w:rFonts w:ascii="微软雅黑" w:eastAsia="微软雅黑" w:hAnsi="微软雅黑" w:hint="eastAsia"/>
        </w:rPr>
        <w:t>Tag，</w:t>
      </w:r>
      <w:r>
        <w:rPr>
          <w:rFonts w:ascii="微软雅黑" w:eastAsia="微软雅黑" w:hAnsi="微软雅黑"/>
        </w:rPr>
        <w:t>用来标识公网的VLAN；内层Tag通常被称做私网Tag，用来标识私网的VLAN。</w:t>
      </w:r>
    </w:p>
    <w:p w14:paraId="0A079127" w14:textId="77777777" w:rsidR="0076630D" w:rsidRDefault="00D7272D">
      <w:pPr>
        <w:ind w:firstLine="420"/>
        <w:rPr>
          <w:rFonts w:ascii="微软雅黑" w:eastAsia="微软雅黑" w:hAnsi="微软雅黑"/>
        </w:rPr>
      </w:pPr>
      <w:r>
        <w:rPr>
          <w:rFonts w:ascii="微软雅黑" w:eastAsia="微软雅黑" w:hAnsi="微软雅黑" w:hint="eastAsia"/>
          <w:b/>
        </w:rPr>
        <w:t>缺省</w:t>
      </w:r>
      <w:r>
        <w:rPr>
          <w:rFonts w:ascii="微软雅黑" w:eastAsia="微软雅黑" w:hAnsi="微软雅黑"/>
          <w:b/>
        </w:rPr>
        <w:t>VLAN</w:t>
      </w:r>
      <w:r>
        <w:rPr>
          <w:rFonts w:ascii="微软雅黑" w:eastAsia="微软雅黑" w:hAnsi="微软雅黑"/>
        </w:rPr>
        <w:t>：又称PVID(Port Default VLAN ID)</w:t>
      </w:r>
      <w:r>
        <w:rPr>
          <w:rFonts w:ascii="微软雅黑" w:eastAsia="微软雅黑" w:hAnsi="微软雅黑" w:hint="eastAsia"/>
        </w:rPr>
        <w:t>。交换机</w:t>
      </w:r>
      <w:r>
        <w:rPr>
          <w:rFonts w:ascii="微软雅黑" w:eastAsia="微软雅黑" w:hAnsi="微软雅黑"/>
        </w:rPr>
        <w:t>处理的数据帧都带Tag，当交换机收到Untagged帧时，就需要给该帧添加Tag，添加什么Tag，由接口上的缺省VLAN决定。其</w:t>
      </w:r>
      <w:r>
        <w:rPr>
          <w:rFonts w:ascii="微软雅黑" w:eastAsia="微软雅黑" w:hAnsi="微软雅黑" w:hint="eastAsia"/>
        </w:rPr>
        <w:t>具体作用是</w:t>
      </w:r>
      <w:r>
        <w:rPr>
          <w:rFonts w:ascii="微软雅黑" w:eastAsia="微软雅黑" w:hAnsi="微软雅黑"/>
        </w:rPr>
        <w:t>：</w:t>
      </w:r>
    </w:p>
    <w:p w14:paraId="5F582AB5" w14:textId="77777777" w:rsidR="0076630D" w:rsidRDefault="00D7272D">
      <w:pPr>
        <w:pStyle w:val="af2"/>
        <w:numPr>
          <w:ilvl w:val="0"/>
          <w:numId w:val="97"/>
        </w:numPr>
        <w:ind w:firstLineChars="0"/>
        <w:rPr>
          <w:rFonts w:ascii="微软雅黑" w:eastAsia="微软雅黑" w:hAnsi="微软雅黑"/>
        </w:rPr>
      </w:pPr>
      <w:r>
        <w:rPr>
          <w:rFonts w:ascii="微软雅黑" w:eastAsia="微软雅黑" w:hAnsi="微软雅黑" w:hint="eastAsia"/>
        </w:rPr>
        <w:t>当接口</w:t>
      </w:r>
      <w:r>
        <w:rPr>
          <w:rFonts w:ascii="微软雅黑" w:eastAsia="微软雅黑" w:hAnsi="微软雅黑"/>
        </w:rPr>
        <w:t>接收数据帧时，如果接口收到一个Untagged帧，交换机会根据PVID给此数据帧添加等于PVID的Tag，然后再交给交换机内部处理；如果接口收到一个Tagged帧，交换机则不会再给该</w:t>
      </w:r>
      <w:r>
        <w:rPr>
          <w:rFonts w:ascii="微软雅黑" w:eastAsia="微软雅黑" w:hAnsi="微软雅黑" w:hint="eastAsia"/>
        </w:rPr>
        <w:t>帧</w:t>
      </w:r>
      <w:r>
        <w:rPr>
          <w:rFonts w:ascii="微软雅黑" w:eastAsia="微软雅黑" w:hAnsi="微软雅黑"/>
        </w:rPr>
        <w:t>添加接口上PVID对应的Tag。</w:t>
      </w:r>
    </w:p>
    <w:p w14:paraId="546B3BAB" w14:textId="77777777" w:rsidR="0076630D" w:rsidRDefault="00D7272D">
      <w:pPr>
        <w:pStyle w:val="af2"/>
        <w:numPr>
          <w:ilvl w:val="0"/>
          <w:numId w:val="97"/>
        </w:numPr>
        <w:ind w:firstLineChars="0"/>
        <w:rPr>
          <w:rFonts w:ascii="微软雅黑" w:eastAsia="微软雅黑" w:hAnsi="微软雅黑"/>
        </w:rPr>
      </w:pPr>
      <w:r>
        <w:rPr>
          <w:rFonts w:ascii="微软雅黑" w:eastAsia="微软雅黑" w:hAnsi="微软雅黑" w:hint="eastAsia"/>
        </w:rPr>
        <w:t>当接口</w:t>
      </w:r>
      <w:r>
        <w:rPr>
          <w:rFonts w:ascii="微软雅黑" w:eastAsia="微软雅黑" w:hAnsi="微软雅黑"/>
        </w:rPr>
        <w:t>发送数据帧</w:t>
      </w:r>
      <w:r>
        <w:rPr>
          <w:rFonts w:ascii="微软雅黑" w:eastAsia="微软雅黑" w:hAnsi="微软雅黑" w:hint="eastAsia"/>
        </w:rPr>
        <w:t>时</w:t>
      </w:r>
      <w:r>
        <w:rPr>
          <w:rFonts w:ascii="微软雅黑" w:eastAsia="微软雅黑" w:hAnsi="微软雅黑"/>
        </w:rPr>
        <w:t>，如果发现此数据帧的Tag的VID值与PVID相同，则交换</w:t>
      </w:r>
      <w:r>
        <w:rPr>
          <w:rFonts w:ascii="微软雅黑" w:eastAsia="微软雅黑" w:hAnsi="微软雅黑"/>
        </w:rPr>
        <w:lastRenderedPageBreak/>
        <w:t>机会将Tag去掉，然后再从此接口发送出去，</w:t>
      </w:r>
    </w:p>
    <w:p w14:paraId="30DCE7C3" w14:textId="77777777" w:rsidR="0076630D" w:rsidRDefault="00D7272D">
      <w:pPr>
        <w:ind w:firstLineChars="200" w:firstLine="420"/>
        <w:rPr>
          <w:rFonts w:ascii="微软雅黑" w:eastAsia="微软雅黑" w:hAnsi="微软雅黑"/>
        </w:rPr>
      </w:pPr>
      <w:r>
        <w:rPr>
          <w:rFonts w:ascii="微软雅黑" w:eastAsia="微软雅黑" w:hAnsi="微软雅黑" w:hint="eastAsia"/>
        </w:rPr>
        <w:t>每个</w:t>
      </w:r>
      <w:r>
        <w:rPr>
          <w:rFonts w:ascii="微软雅黑" w:eastAsia="微软雅黑" w:hAnsi="微软雅黑"/>
        </w:rPr>
        <w:t>接口都有一个缺省VLAN</w:t>
      </w:r>
      <w:r>
        <w:rPr>
          <w:rFonts w:ascii="微软雅黑" w:eastAsia="微软雅黑" w:hAnsi="微软雅黑" w:hint="eastAsia"/>
        </w:rPr>
        <w:t>。</w:t>
      </w:r>
      <w:r>
        <w:rPr>
          <w:rFonts w:ascii="微软雅黑" w:eastAsia="微软雅黑" w:hAnsi="微软雅黑"/>
        </w:rPr>
        <w:t>缺省情况下</w:t>
      </w:r>
      <w:r>
        <w:rPr>
          <w:rFonts w:ascii="微软雅黑" w:eastAsia="微软雅黑" w:hAnsi="微软雅黑" w:hint="eastAsia"/>
        </w:rPr>
        <w:t>，</w:t>
      </w:r>
      <w:r>
        <w:rPr>
          <w:rFonts w:ascii="微软雅黑" w:eastAsia="微软雅黑" w:hAnsi="微软雅黑"/>
        </w:rPr>
        <w:t>所有接口的缺省VLAN均为VLAN1</w:t>
      </w:r>
      <w:r>
        <w:rPr>
          <w:rFonts w:ascii="微软雅黑" w:eastAsia="微软雅黑" w:hAnsi="微软雅黑" w:hint="eastAsia"/>
        </w:rPr>
        <w:t>，</w:t>
      </w:r>
      <w:r>
        <w:rPr>
          <w:rFonts w:ascii="微软雅黑" w:eastAsia="微软雅黑" w:hAnsi="微软雅黑"/>
        </w:rPr>
        <w:t>单用户可以根据需要进行配置：</w:t>
      </w:r>
    </w:p>
    <w:p w14:paraId="25B3F91C" w14:textId="77777777" w:rsidR="0076630D" w:rsidRDefault="00D7272D">
      <w:pPr>
        <w:pStyle w:val="af2"/>
        <w:numPr>
          <w:ilvl w:val="0"/>
          <w:numId w:val="98"/>
        </w:numPr>
        <w:ind w:firstLineChars="0"/>
        <w:rPr>
          <w:rFonts w:ascii="微软雅黑" w:eastAsia="微软雅黑" w:hAnsi="微软雅黑"/>
        </w:rPr>
      </w:pPr>
      <w:r>
        <w:rPr>
          <w:rFonts w:ascii="微软雅黑" w:eastAsia="微软雅黑" w:hAnsi="微软雅黑" w:hint="eastAsia"/>
        </w:rPr>
        <w:t>Access接口</w:t>
      </w:r>
      <w:r>
        <w:rPr>
          <w:rFonts w:ascii="微软雅黑" w:eastAsia="微软雅黑" w:hAnsi="微软雅黑"/>
        </w:rPr>
        <w:t>的缺省VLAN即为其</w:t>
      </w:r>
      <w:r>
        <w:rPr>
          <w:rFonts w:ascii="微软雅黑" w:eastAsia="微软雅黑" w:hAnsi="微软雅黑" w:hint="eastAsia"/>
        </w:rPr>
        <w:t>允许通过的</w:t>
      </w:r>
      <w:r>
        <w:rPr>
          <w:rFonts w:ascii="微软雅黑" w:eastAsia="微软雅黑" w:hAnsi="微软雅黑"/>
        </w:rPr>
        <w:t>VLAN，修改接口</w:t>
      </w:r>
      <w:r>
        <w:rPr>
          <w:rFonts w:ascii="微软雅黑" w:eastAsia="微软雅黑" w:hAnsi="微软雅黑" w:hint="eastAsia"/>
        </w:rPr>
        <w:t>允许</w:t>
      </w:r>
      <w:r>
        <w:rPr>
          <w:rFonts w:ascii="微软雅黑" w:eastAsia="微软雅黑" w:hAnsi="微软雅黑"/>
        </w:rPr>
        <w:t>通过的VLAN</w:t>
      </w:r>
      <w:r>
        <w:rPr>
          <w:rFonts w:ascii="微软雅黑" w:eastAsia="微软雅黑" w:hAnsi="微软雅黑" w:hint="eastAsia"/>
        </w:rPr>
        <w:t>即可更改</w:t>
      </w:r>
      <w:r>
        <w:rPr>
          <w:rFonts w:ascii="微软雅黑" w:eastAsia="微软雅黑" w:hAnsi="微软雅黑"/>
        </w:rPr>
        <w:t>接口的</w:t>
      </w:r>
      <w:r>
        <w:rPr>
          <w:rFonts w:ascii="微软雅黑" w:eastAsia="微软雅黑" w:hAnsi="微软雅黑" w:hint="eastAsia"/>
        </w:rPr>
        <w:t>缺省</w:t>
      </w:r>
      <w:r>
        <w:rPr>
          <w:rFonts w:ascii="微软雅黑" w:eastAsia="微软雅黑" w:hAnsi="微软雅黑"/>
        </w:rPr>
        <w:t>VLAN</w:t>
      </w:r>
      <w:r>
        <w:rPr>
          <w:rFonts w:ascii="微软雅黑" w:eastAsia="微软雅黑" w:hAnsi="微软雅黑" w:hint="eastAsia"/>
        </w:rPr>
        <w:t>。</w:t>
      </w:r>
    </w:p>
    <w:p w14:paraId="046875C7" w14:textId="77777777" w:rsidR="0076630D" w:rsidRDefault="00D7272D">
      <w:pPr>
        <w:pStyle w:val="af2"/>
        <w:numPr>
          <w:ilvl w:val="0"/>
          <w:numId w:val="98"/>
        </w:numPr>
        <w:ind w:firstLineChars="0"/>
        <w:rPr>
          <w:rFonts w:ascii="微软雅黑" w:eastAsia="微软雅黑" w:hAnsi="微软雅黑"/>
        </w:rPr>
      </w:pPr>
      <w:r>
        <w:rPr>
          <w:rFonts w:ascii="微软雅黑" w:eastAsia="微软雅黑" w:hAnsi="微软雅黑"/>
        </w:rPr>
        <w:t>Trunk和Hybrid接口</w:t>
      </w:r>
      <w:r>
        <w:rPr>
          <w:rFonts w:ascii="微软雅黑" w:eastAsia="微软雅黑" w:hAnsi="微软雅黑" w:hint="eastAsia"/>
        </w:rPr>
        <w:t>可以允许</w:t>
      </w:r>
      <w:r>
        <w:rPr>
          <w:rFonts w:ascii="微软雅黑" w:eastAsia="微软雅黑" w:hAnsi="微软雅黑"/>
        </w:rPr>
        <w:t>多个VLAN通过，但是只能有一个</w:t>
      </w:r>
      <w:r>
        <w:rPr>
          <w:rFonts w:ascii="微软雅黑" w:eastAsia="微软雅黑" w:hAnsi="微软雅黑" w:hint="eastAsia"/>
        </w:rPr>
        <w:t>缺省</w:t>
      </w:r>
      <w:r>
        <w:rPr>
          <w:rFonts w:ascii="微软雅黑" w:eastAsia="微软雅黑" w:hAnsi="微软雅黑"/>
        </w:rPr>
        <w:t>VLAN，修改接口允许通过的VLAN</w:t>
      </w:r>
      <w:r>
        <w:rPr>
          <w:rFonts w:ascii="微软雅黑" w:eastAsia="微软雅黑" w:hAnsi="微软雅黑" w:hint="eastAsia"/>
        </w:rPr>
        <w:t>不会</w:t>
      </w:r>
      <w:r>
        <w:rPr>
          <w:rFonts w:ascii="微软雅黑" w:eastAsia="微软雅黑" w:hAnsi="微软雅黑"/>
        </w:rPr>
        <w:t>更改接口的缺省VLAN。</w:t>
      </w:r>
    </w:p>
    <w:p w14:paraId="367AF529" w14:textId="77777777" w:rsidR="0076630D" w:rsidRDefault="00D7272D">
      <w:pPr>
        <w:pStyle w:val="af2"/>
        <w:numPr>
          <w:ilvl w:val="0"/>
          <w:numId w:val="98"/>
        </w:numPr>
        <w:ind w:firstLineChars="0"/>
        <w:rPr>
          <w:rFonts w:ascii="微软雅黑" w:eastAsia="微软雅黑" w:hAnsi="微软雅黑"/>
        </w:rPr>
      </w:pPr>
      <w:r>
        <w:rPr>
          <w:rFonts w:ascii="微软雅黑" w:eastAsia="微软雅黑" w:hAnsi="微软雅黑" w:hint="eastAsia"/>
        </w:rPr>
        <w:t>当删除某个</w:t>
      </w:r>
      <w:r>
        <w:rPr>
          <w:rFonts w:ascii="微软雅黑" w:eastAsia="微软雅黑" w:hAnsi="微软雅黑"/>
        </w:rPr>
        <w:t>VLAN时，如果该VLAN是某个接口的缺省VLAN，则对Access端口，</w:t>
      </w:r>
      <w:r>
        <w:rPr>
          <w:rFonts w:ascii="微软雅黑" w:eastAsia="微软雅黑" w:hAnsi="微软雅黑" w:hint="eastAsia"/>
        </w:rPr>
        <w:t>缺省</w:t>
      </w:r>
      <w:r>
        <w:rPr>
          <w:rFonts w:ascii="微软雅黑" w:eastAsia="微软雅黑" w:hAnsi="微软雅黑"/>
        </w:rPr>
        <w:t>VLAN会恢复到VLAN1</w:t>
      </w:r>
      <w:r>
        <w:rPr>
          <w:rFonts w:ascii="微软雅黑" w:eastAsia="微软雅黑" w:hAnsi="微软雅黑" w:hint="eastAsia"/>
        </w:rPr>
        <w:t>；</w:t>
      </w:r>
      <w:r>
        <w:rPr>
          <w:rFonts w:ascii="微软雅黑" w:eastAsia="微软雅黑" w:hAnsi="微软雅黑"/>
        </w:rPr>
        <w:t>对Trunk/Hybrid接口，缺省VLAN不会改变，即可以使用不存在</w:t>
      </w:r>
      <w:r>
        <w:rPr>
          <w:rFonts w:ascii="微软雅黑" w:eastAsia="微软雅黑" w:hAnsi="微软雅黑" w:hint="eastAsia"/>
        </w:rPr>
        <w:t>的</w:t>
      </w:r>
      <w:r>
        <w:rPr>
          <w:rFonts w:ascii="微软雅黑" w:eastAsia="微软雅黑" w:hAnsi="微软雅黑"/>
        </w:rPr>
        <w:t>VLAN作为缺省VLAN。</w:t>
      </w:r>
    </w:p>
    <w:p w14:paraId="261C03A2" w14:textId="77777777" w:rsidR="0076630D" w:rsidRDefault="00D7272D">
      <w:pPr>
        <w:ind w:left="420"/>
        <w:rPr>
          <w:rFonts w:ascii="微软雅黑" w:eastAsia="微软雅黑" w:hAnsi="微软雅黑"/>
        </w:rPr>
      </w:pPr>
      <w:r>
        <w:rPr>
          <w:rFonts w:ascii="微软雅黑" w:eastAsia="微软雅黑" w:hAnsi="微软雅黑" w:hint="eastAsia"/>
          <w:b/>
        </w:rPr>
        <w:t>各类接口</w:t>
      </w:r>
      <w:r>
        <w:rPr>
          <w:rFonts w:ascii="微软雅黑" w:eastAsia="微软雅黑" w:hAnsi="微软雅黑"/>
          <w:b/>
        </w:rPr>
        <w:t>对数据帧的处理方式</w:t>
      </w:r>
      <w:r>
        <w:rPr>
          <w:rFonts w:ascii="微软雅黑" w:eastAsia="微软雅黑" w:hAnsi="微软雅黑"/>
        </w:rPr>
        <w:t>：</w:t>
      </w:r>
    </w:p>
    <w:tbl>
      <w:tblPr>
        <w:tblW w:w="1063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3261"/>
        <w:gridCol w:w="3118"/>
        <w:gridCol w:w="3119"/>
      </w:tblGrid>
      <w:tr w:rsidR="0076630D" w14:paraId="4F407A5F" w14:textId="77777777">
        <w:tc>
          <w:tcPr>
            <w:tcW w:w="1134" w:type="dxa"/>
            <w:vMerge w:val="restart"/>
          </w:tcPr>
          <w:p w14:paraId="1BC41A3F" w14:textId="77777777" w:rsidR="0076630D" w:rsidRDefault="00D7272D">
            <w:pPr>
              <w:rPr>
                <w:rFonts w:asciiTheme="minorEastAsia" w:hAnsiTheme="minorEastAsia"/>
              </w:rPr>
            </w:pPr>
            <w:r>
              <w:rPr>
                <w:rFonts w:asciiTheme="minorEastAsia" w:hAnsiTheme="minorEastAsia" w:hint="eastAsia"/>
              </w:rPr>
              <w:t>接口类型</w:t>
            </w:r>
          </w:p>
        </w:tc>
        <w:tc>
          <w:tcPr>
            <w:tcW w:w="6379" w:type="dxa"/>
            <w:gridSpan w:val="2"/>
          </w:tcPr>
          <w:p w14:paraId="4D2FA5CC" w14:textId="77777777" w:rsidR="0076630D" w:rsidRDefault="00D7272D">
            <w:pPr>
              <w:jc w:val="center"/>
              <w:rPr>
                <w:rFonts w:asciiTheme="minorEastAsia" w:hAnsiTheme="minorEastAsia"/>
              </w:rPr>
            </w:pPr>
            <w:r>
              <w:rPr>
                <w:rFonts w:asciiTheme="minorEastAsia" w:hAnsiTheme="minorEastAsia" w:hint="eastAsia"/>
              </w:rPr>
              <w:t>接收报文</w:t>
            </w:r>
            <w:r>
              <w:rPr>
                <w:rFonts w:asciiTheme="minorEastAsia" w:hAnsiTheme="minorEastAsia"/>
              </w:rPr>
              <w:t>处理</w:t>
            </w:r>
          </w:p>
        </w:tc>
        <w:tc>
          <w:tcPr>
            <w:tcW w:w="3119" w:type="dxa"/>
            <w:vMerge w:val="restart"/>
          </w:tcPr>
          <w:p w14:paraId="37F864D1" w14:textId="77777777" w:rsidR="0076630D" w:rsidRDefault="00D7272D">
            <w:pPr>
              <w:rPr>
                <w:rFonts w:asciiTheme="minorEastAsia" w:hAnsiTheme="minorEastAsia"/>
              </w:rPr>
            </w:pPr>
            <w:r>
              <w:rPr>
                <w:rFonts w:asciiTheme="minorEastAsia" w:hAnsiTheme="minorEastAsia" w:hint="eastAsia"/>
              </w:rPr>
              <w:t>发送帧处理</w:t>
            </w:r>
          </w:p>
        </w:tc>
      </w:tr>
      <w:tr w:rsidR="0076630D" w14:paraId="46A1C616" w14:textId="77777777">
        <w:tc>
          <w:tcPr>
            <w:tcW w:w="1134" w:type="dxa"/>
            <w:vMerge/>
          </w:tcPr>
          <w:p w14:paraId="77A35D2F" w14:textId="77777777" w:rsidR="0076630D" w:rsidRDefault="0076630D">
            <w:pPr>
              <w:rPr>
                <w:rFonts w:asciiTheme="minorEastAsia" w:hAnsiTheme="minorEastAsia"/>
              </w:rPr>
            </w:pPr>
          </w:p>
        </w:tc>
        <w:tc>
          <w:tcPr>
            <w:tcW w:w="3261" w:type="dxa"/>
          </w:tcPr>
          <w:p w14:paraId="513AC9A3" w14:textId="77777777" w:rsidR="0076630D" w:rsidRDefault="00D7272D">
            <w:pPr>
              <w:jc w:val="center"/>
              <w:rPr>
                <w:rFonts w:asciiTheme="minorEastAsia" w:hAnsiTheme="minorEastAsia"/>
              </w:rPr>
            </w:pPr>
            <w:r>
              <w:rPr>
                <w:rFonts w:asciiTheme="minorEastAsia" w:hAnsiTheme="minorEastAsia" w:hint="eastAsia"/>
              </w:rPr>
              <w:t>报文</w:t>
            </w:r>
            <w:r>
              <w:rPr>
                <w:rFonts w:asciiTheme="minorEastAsia" w:hAnsiTheme="minorEastAsia"/>
              </w:rPr>
              <w:t>不带Tag</w:t>
            </w:r>
          </w:p>
        </w:tc>
        <w:tc>
          <w:tcPr>
            <w:tcW w:w="3118" w:type="dxa"/>
          </w:tcPr>
          <w:p w14:paraId="57564BE7" w14:textId="77777777" w:rsidR="0076630D" w:rsidRDefault="00D7272D">
            <w:pPr>
              <w:jc w:val="center"/>
              <w:rPr>
                <w:rFonts w:asciiTheme="minorEastAsia" w:hAnsiTheme="minorEastAsia"/>
              </w:rPr>
            </w:pPr>
            <w:r>
              <w:rPr>
                <w:rFonts w:asciiTheme="minorEastAsia" w:hAnsiTheme="minorEastAsia" w:hint="eastAsia"/>
              </w:rPr>
              <w:t>报文</w:t>
            </w:r>
            <w:r>
              <w:rPr>
                <w:rFonts w:asciiTheme="minorEastAsia" w:hAnsiTheme="minorEastAsia"/>
              </w:rPr>
              <w:t>带Tag</w:t>
            </w:r>
          </w:p>
        </w:tc>
        <w:tc>
          <w:tcPr>
            <w:tcW w:w="3119" w:type="dxa"/>
            <w:vMerge/>
          </w:tcPr>
          <w:p w14:paraId="24AAC705" w14:textId="77777777" w:rsidR="0076630D" w:rsidRDefault="0076630D">
            <w:pPr>
              <w:rPr>
                <w:rFonts w:asciiTheme="minorEastAsia" w:hAnsiTheme="minorEastAsia"/>
              </w:rPr>
            </w:pPr>
          </w:p>
        </w:tc>
      </w:tr>
      <w:tr w:rsidR="0076630D" w14:paraId="1DA09DA3" w14:textId="77777777">
        <w:tc>
          <w:tcPr>
            <w:tcW w:w="1134" w:type="dxa"/>
          </w:tcPr>
          <w:p w14:paraId="47390778" w14:textId="77777777" w:rsidR="0076630D" w:rsidRDefault="00D7272D">
            <w:pPr>
              <w:rPr>
                <w:rFonts w:asciiTheme="minorEastAsia" w:hAnsiTheme="minorEastAsia"/>
              </w:rPr>
            </w:pPr>
            <w:r>
              <w:rPr>
                <w:rFonts w:asciiTheme="minorEastAsia" w:hAnsiTheme="minorEastAsia" w:hint="eastAsia"/>
              </w:rPr>
              <w:t>Access</w:t>
            </w:r>
          </w:p>
        </w:tc>
        <w:tc>
          <w:tcPr>
            <w:tcW w:w="3261" w:type="dxa"/>
          </w:tcPr>
          <w:p w14:paraId="71E05963" w14:textId="77777777" w:rsidR="0076630D" w:rsidRDefault="00D7272D">
            <w:pPr>
              <w:rPr>
                <w:rFonts w:asciiTheme="minorEastAsia" w:hAnsiTheme="minorEastAsia"/>
              </w:rPr>
            </w:pPr>
            <w:r>
              <w:rPr>
                <w:rFonts w:asciiTheme="minorEastAsia" w:hAnsiTheme="minorEastAsia" w:hint="eastAsia"/>
              </w:rPr>
              <w:t>接受该</w:t>
            </w:r>
            <w:r>
              <w:rPr>
                <w:rFonts w:asciiTheme="minorEastAsia" w:hAnsiTheme="minorEastAsia"/>
              </w:rPr>
              <w:t>报文，并打上缺省</w:t>
            </w:r>
            <w:r>
              <w:rPr>
                <w:rFonts w:asciiTheme="minorEastAsia" w:hAnsiTheme="minorEastAsia" w:hint="eastAsia"/>
              </w:rPr>
              <w:t>的</w:t>
            </w:r>
            <w:r>
              <w:rPr>
                <w:rFonts w:asciiTheme="minorEastAsia" w:hAnsiTheme="minorEastAsia"/>
              </w:rPr>
              <w:t>VLAN ID</w:t>
            </w:r>
          </w:p>
        </w:tc>
        <w:tc>
          <w:tcPr>
            <w:tcW w:w="3118" w:type="dxa"/>
          </w:tcPr>
          <w:p w14:paraId="46D22027" w14:textId="77777777" w:rsidR="0076630D" w:rsidRDefault="00D7272D">
            <w:pPr>
              <w:pStyle w:val="af2"/>
              <w:numPr>
                <w:ilvl w:val="0"/>
                <w:numId w:val="99"/>
              </w:numPr>
              <w:ind w:firstLineChars="0"/>
              <w:rPr>
                <w:rFonts w:asciiTheme="minorEastAsia" w:hAnsiTheme="minorEastAsia"/>
              </w:rPr>
            </w:pPr>
            <w:r>
              <w:rPr>
                <w:rFonts w:asciiTheme="minorEastAsia" w:hAnsiTheme="minorEastAsia" w:hint="eastAsia"/>
              </w:rPr>
              <w:t>当</w:t>
            </w:r>
            <w:r>
              <w:rPr>
                <w:rFonts w:asciiTheme="minorEastAsia" w:hAnsiTheme="minorEastAsia"/>
              </w:rPr>
              <w:t>VLAN ID与缺省VLAN ID相同时，接收</w:t>
            </w:r>
            <w:r>
              <w:rPr>
                <w:rFonts w:asciiTheme="minorEastAsia" w:hAnsiTheme="minorEastAsia" w:hint="eastAsia"/>
              </w:rPr>
              <w:t>该</w:t>
            </w:r>
            <w:r>
              <w:rPr>
                <w:rFonts w:asciiTheme="minorEastAsia" w:hAnsiTheme="minorEastAsia"/>
              </w:rPr>
              <w:t>报文</w:t>
            </w:r>
          </w:p>
          <w:p w14:paraId="0628554F" w14:textId="77777777" w:rsidR="0076630D" w:rsidRDefault="00D7272D">
            <w:pPr>
              <w:pStyle w:val="af2"/>
              <w:numPr>
                <w:ilvl w:val="0"/>
                <w:numId w:val="99"/>
              </w:numPr>
              <w:ind w:firstLineChars="0"/>
              <w:rPr>
                <w:rFonts w:asciiTheme="minorEastAsia" w:hAnsiTheme="minorEastAsia"/>
              </w:rPr>
            </w:pPr>
            <w:r>
              <w:rPr>
                <w:rFonts w:asciiTheme="minorEastAsia" w:hAnsiTheme="minorEastAsia" w:hint="eastAsia"/>
              </w:rPr>
              <w:t>当</w:t>
            </w:r>
            <w:r>
              <w:rPr>
                <w:rFonts w:asciiTheme="minorEastAsia" w:hAnsiTheme="minorEastAsia"/>
              </w:rPr>
              <w:t>VLAN ID与缺省VLAN ID不同时，丢弃该报文</w:t>
            </w:r>
          </w:p>
        </w:tc>
        <w:tc>
          <w:tcPr>
            <w:tcW w:w="3119" w:type="dxa"/>
          </w:tcPr>
          <w:p w14:paraId="545D62B5" w14:textId="77777777" w:rsidR="0076630D" w:rsidRDefault="00D7272D">
            <w:pPr>
              <w:rPr>
                <w:rFonts w:asciiTheme="minorEastAsia" w:hAnsiTheme="minorEastAsia"/>
              </w:rPr>
            </w:pPr>
            <w:r>
              <w:rPr>
                <w:rFonts w:asciiTheme="minorEastAsia" w:hAnsiTheme="minorEastAsia" w:hint="eastAsia"/>
              </w:rPr>
              <w:t>先</w:t>
            </w:r>
            <w:r>
              <w:rPr>
                <w:rFonts w:asciiTheme="minorEastAsia" w:hAnsiTheme="minorEastAsia"/>
              </w:rPr>
              <w:t>剥离帧的PVID Tag</w:t>
            </w:r>
            <w:r>
              <w:rPr>
                <w:rFonts w:asciiTheme="minorEastAsia" w:hAnsiTheme="minorEastAsia" w:hint="eastAsia"/>
              </w:rPr>
              <w:t>，</w:t>
            </w:r>
            <w:r>
              <w:rPr>
                <w:rFonts w:asciiTheme="minorEastAsia" w:hAnsiTheme="minorEastAsia"/>
              </w:rPr>
              <w:t>然后再发送</w:t>
            </w:r>
          </w:p>
        </w:tc>
      </w:tr>
      <w:tr w:rsidR="0076630D" w14:paraId="348A336A" w14:textId="77777777">
        <w:tc>
          <w:tcPr>
            <w:tcW w:w="1134" w:type="dxa"/>
          </w:tcPr>
          <w:p w14:paraId="35CC2E90" w14:textId="77777777" w:rsidR="0076630D" w:rsidRDefault="00D7272D">
            <w:pPr>
              <w:rPr>
                <w:rFonts w:asciiTheme="minorEastAsia" w:hAnsiTheme="minorEastAsia"/>
              </w:rPr>
            </w:pPr>
            <w:r>
              <w:rPr>
                <w:rFonts w:asciiTheme="minorEastAsia" w:hAnsiTheme="minorEastAsia" w:hint="eastAsia"/>
              </w:rPr>
              <w:t>Trunk</w:t>
            </w:r>
          </w:p>
        </w:tc>
        <w:tc>
          <w:tcPr>
            <w:tcW w:w="3261" w:type="dxa"/>
          </w:tcPr>
          <w:p w14:paraId="75231490" w14:textId="77777777" w:rsidR="0076630D" w:rsidRDefault="00D7272D">
            <w:pPr>
              <w:rPr>
                <w:rFonts w:asciiTheme="minorEastAsia" w:hAnsiTheme="minorEastAsia"/>
              </w:rPr>
            </w:pPr>
            <w:r>
              <w:rPr>
                <w:rFonts w:asciiTheme="minorEastAsia" w:hAnsiTheme="minorEastAsia" w:hint="eastAsia"/>
              </w:rPr>
              <w:t>打上</w:t>
            </w:r>
            <w:r>
              <w:rPr>
                <w:rFonts w:asciiTheme="minorEastAsia" w:hAnsiTheme="minorEastAsia"/>
              </w:rPr>
              <w:t>缺省的VLAN ID</w:t>
            </w:r>
          </w:p>
          <w:p w14:paraId="5DD8D8BD" w14:textId="77777777" w:rsidR="0076630D" w:rsidRDefault="00D7272D">
            <w:pPr>
              <w:pStyle w:val="af2"/>
              <w:numPr>
                <w:ilvl w:val="0"/>
                <w:numId w:val="100"/>
              </w:numPr>
              <w:ind w:firstLineChars="0"/>
              <w:rPr>
                <w:rFonts w:asciiTheme="minorEastAsia" w:hAnsiTheme="minorEastAsia"/>
              </w:rPr>
            </w:pPr>
            <w:r>
              <w:rPr>
                <w:rFonts w:asciiTheme="minorEastAsia" w:hAnsiTheme="minorEastAsia"/>
              </w:rPr>
              <w:t>当缺省VLAN ID在允许通过的VLAN ID列表里时，接收该报文</w:t>
            </w:r>
          </w:p>
          <w:p w14:paraId="62FFB163" w14:textId="77777777" w:rsidR="0076630D" w:rsidRDefault="00D7272D">
            <w:pPr>
              <w:pStyle w:val="af2"/>
              <w:numPr>
                <w:ilvl w:val="0"/>
                <w:numId w:val="100"/>
              </w:numPr>
              <w:ind w:firstLineChars="0"/>
              <w:rPr>
                <w:rFonts w:asciiTheme="minorEastAsia" w:hAnsiTheme="minorEastAsia"/>
              </w:rPr>
            </w:pPr>
            <w:r>
              <w:rPr>
                <w:rFonts w:asciiTheme="minorEastAsia" w:hAnsiTheme="minorEastAsia"/>
              </w:rPr>
              <w:t>当缺省VLAN ID不在允许通过的VLAN ID列表里时，丢弃该报文</w:t>
            </w:r>
          </w:p>
        </w:tc>
        <w:tc>
          <w:tcPr>
            <w:tcW w:w="3118" w:type="dxa"/>
          </w:tcPr>
          <w:p w14:paraId="0644FDEE" w14:textId="77777777" w:rsidR="0076630D" w:rsidRDefault="00D7272D">
            <w:pPr>
              <w:pStyle w:val="af2"/>
              <w:numPr>
                <w:ilvl w:val="0"/>
                <w:numId w:val="100"/>
              </w:numPr>
              <w:ind w:firstLineChars="0"/>
              <w:rPr>
                <w:rFonts w:asciiTheme="minorEastAsia" w:hAnsiTheme="minorEastAsia"/>
              </w:rPr>
            </w:pPr>
            <w:r>
              <w:rPr>
                <w:rFonts w:asciiTheme="minorEastAsia" w:hAnsiTheme="minorEastAsia" w:hint="eastAsia"/>
              </w:rPr>
              <w:t>当</w:t>
            </w:r>
            <w:r>
              <w:rPr>
                <w:rFonts w:asciiTheme="minorEastAsia" w:hAnsiTheme="minorEastAsia"/>
              </w:rPr>
              <w:t>VLAN ID在</w:t>
            </w:r>
            <w:r>
              <w:rPr>
                <w:rFonts w:asciiTheme="minorEastAsia" w:hAnsiTheme="minorEastAsia" w:hint="eastAsia"/>
              </w:rPr>
              <w:t>接口</w:t>
            </w:r>
            <w:r>
              <w:rPr>
                <w:rFonts w:asciiTheme="minorEastAsia" w:hAnsiTheme="minorEastAsia"/>
              </w:rPr>
              <w:t>允许</w:t>
            </w:r>
            <w:r>
              <w:rPr>
                <w:rFonts w:asciiTheme="minorEastAsia" w:hAnsiTheme="minorEastAsia" w:hint="eastAsia"/>
              </w:rPr>
              <w:t>通过</w:t>
            </w:r>
            <w:r>
              <w:rPr>
                <w:rFonts w:asciiTheme="minorEastAsia" w:hAnsiTheme="minorEastAsia"/>
              </w:rPr>
              <w:t>的VLAN ID列表里时，接收该报文</w:t>
            </w:r>
          </w:p>
          <w:p w14:paraId="1FCE5A92" w14:textId="77777777" w:rsidR="0076630D" w:rsidRDefault="00D7272D">
            <w:pPr>
              <w:pStyle w:val="af2"/>
              <w:numPr>
                <w:ilvl w:val="0"/>
                <w:numId w:val="100"/>
              </w:numPr>
              <w:ind w:firstLineChars="0"/>
              <w:rPr>
                <w:rFonts w:asciiTheme="minorEastAsia" w:hAnsiTheme="minorEastAsia"/>
              </w:rPr>
            </w:pPr>
            <w:r>
              <w:rPr>
                <w:rFonts w:asciiTheme="minorEastAsia" w:hAnsiTheme="minorEastAsia" w:hint="eastAsia"/>
              </w:rPr>
              <w:t>当</w:t>
            </w:r>
            <w:r>
              <w:rPr>
                <w:rFonts w:asciiTheme="minorEastAsia" w:hAnsiTheme="minorEastAsia"/>
              </w:rPr>
              <w:t>VLAN ID不在</w:t>
            </w:r>
            <w:r>
              <w:rPr>
                <w:rFonts w:asciiTheme="minorEastAsia" w:hAnsiTheme="minorEastAsia" w:hint="eastAsia"/>
              </w:rPr>
              <w:t>接口</w:t>
            </w:r>
            <w:r>
              <w:rPr>
                <w:rFonts w:asciiTheme="minorEastAsia" w:hAnsiTheme="minorEastAsia"/>
              </w:rPr>
              <w:t>允许通过的VLAN ID列表里时，丢弃该报文</w:t>
            </w:r>
          </w:p>
        </w:tc>
        <w:tc>
          <w:tcPr>
            <w:tcW w:w="3119" w:type="dxa"/>
          </w:tcPr>
          <w:p w14:paraId="4A7554FA" w14:textId="77777777" w:rsidR="0076630D" w:rsidRDefault="00D7272D">
            <w:pPr>
              <w:pStyle w:val="af2"/>
              <w:numPr>
                <w:ilvl w:val="0"/>
                <w:numId w:val="100"/>
              </w:numPr>
              <w:ind w:firstLineChars="0"/>
              <w:rPr>
                <w:rFonts w:asciiTheme="minorEastAsia" w:hAnsiTheme="minorEastAsia"/>
              </w:rPr>
            </w:pPr>
            <w:r>
              <w:rPr>
                <w:rFonts w:asciiTheme="minorEastAsia" w:hAnsiTheme="minorEastAsia" w:hint="eastAsia"/>
              </w:rPr>
              <w:t>当</w:t>
            </w:r>
            <w:r>
              <w:rPr>
                <w:rFonts w:asciiTheme="minorEastAsia" w:hAnsiTheme="minorEastAsia"/>
              </w:rPr>
              <w:t>VLAN ID与缺省VLAN ID相同，</w:t>
            </w:r>
            <w:r>
              <w:rPr>
                <w:rFonts w:asciiTheme="minorEastAsia" w:hAnsiTheme="minorEastAsia" w:hint="eastAsia"/>
              </w:rPr>
              <w:t>且</w:t>
            </w:r>
            <w:r>
              <w:rPr>
                <w:rFonts w:asciiTheme="minorEastAsia" w:hAnsiTheme="minorEastAsia"/>
              </w:rPr>
              <w:t>是</w:t>
            </w:r>
            <w:r>
              <w:rPr>
                <w:rFonts w:asciiTheme="minorEastAsia" w:hAnsiTheme="minorEastAsia" w:hint="eastAsia"/>
              </w:rPr>
              <w:t>该</w:t>
            </w:r>
            <w:r>
              <w:rPr>
                <w:rFonts w:asciiTheme="minorEastAsia" w:hAnsiTheme="minorEastAsia"/>
              </w:rPr>
              <w:t>接口允许通过的VLAN ID时，去掉Tag，发送该</w:t>
            </w:r>
            <w:r>
              <w:rPr>
                <w:rFonts w:asciiTheme="minorEastAsia" w:hAnsiTheme="minorEastAsia" w:hint="eastAsia"/>
              </w:rPr>
              <w:t>报文</w:t>
            </w:r>
          </w:p>
          <w:p w14:paraId="1249CEAB" w14:textId="77777777" w:rsidR="0076630D" w:rsidRDefault="00D7272D">
            <w:pPr>
              <w:pStyle w:val="af2"/>
              <w:numPr>
                <w:ilvl w:val="0"/>
                <w:numId w:val="100"/>
              </w:numPr>
              <w:ind w:firstLineChars="0"/>
              <w:rPr>
                <w:rFonts w:asciiTheme="minorEastAsia" w:hAnsiTheme="minorEastAsia"/>
              </w:rPr>
            </w:pPr>
            <w:r>
              <w:rPr>
                <w:rFonts w:asciiTheme="minorEastAsia" w:hAnsiTheme="minorEastAsia" w:hint="eastAsia"/>
              </w:rPr>
              <w:t>当</w:t>
            </w:r>
            <w:r>
              <w:rPr>
                <w:rFonts w:asciiTheme="minorEastAsia" w:hAnsiTheme="minorEastAsia"/>
              </w:rPr>
              <w:t>VLAN ID与缺省VLAN ID不同，</w:t>
            </w:r>
            <w:r>
              <w:rPr>
                <w:rFonts w:asciiTheme="minorEastAsia" w:hAnsiTheme="minorEastAsia" w:hint="eastAsia"/>
              </w:rPr>
              <w:t>且</w:t>
            </w:r>
            <w:r>
              <w:rPr>
                <w:rFonts w:asciiTheme="minorEastAsia" w:hAnsiTheme="minorEastAsia"/>
              </w:rPr>
              <w:t>是该接口允许通过的VLAN ID时，保持原有Tag，发送该报文</w:t>
            </w:r>
          </w:p>
        </w:tc>
      </w:tr>
      <w:tr w:rsidR="0076630D" w14:paraId="075B3D92" w14:textId="77777777">
        <w:tc>
          <w:tcPr>
            <w:tcW w:w="1134" w:type="dxa"/>
          </w:tcPr>
          <w:p w14:paraId="34E33350" w14:textId="77777777" w:rsidR="0076630D" w:rsidRDefault="00D7272D">
            <w:pPr>
              <w:rPr>
                <w:rFonts w:asciiTheme="minorEastAsia" w:hAnsiTheme="minorEastAsia"/>
              </w:rPr>
            </w:pPr>
            <w:r>
              <w:rPr>
                <w:rFonts w:asciiTheme="minorEastAsia" w:hAnsiTheme="minorEastAsia" w:hint="eastAsia"/>
              </w:rPr>
              <w:t>Hybrid</w:t>
            </w:r>
          </w:p>
        </w:tc>
        <w:tc>
          <w:tcPr>
            <w:tcW w:w="3261" w:type="dxa"/>
          </w:tcPr>
          <w:p w14:paraId="0B345AAF" w14:textId="77777777" w:rsidR="0076630D" w:rsidRDefault="00D7272D">
            <w:pPr>
              <w:rPr>
                <w:rFonts w:asciiTheme="minorEastAsia" w:hAnsiTheme="minorEastAsia"/>
              </w:rPr>
            </w:pPr>
            <w:r>
              <w:rPr>
                <w:rFonts w:asciiTheme="minorEastAsia" w:hAnsiTheme="minorEastAsia" w:hint="eastAsia"/>
              </w:rPr>
              <w:t>打上</w:t>
            </w:r>
            <w:r>
              <w:rPr>
                <w:rFonts w:asciiTheme="minorEastAsia" w:hAnsiTheme="minorEastAsia"/>
              </w:rPr>
              <w:t>缺省的VLAN ID</w:t>
            </w:r>
          </w:p>
          <w:p w14:paraId="72879E26" w14:textId="77777777" w:rsidR="0076630D" w:rsidRDefault="00D7272D">
            <w:pPr>
              <w:pStyle w:val="af2"/>
              <w:numPr>
                <w:ilvl w:val="0"/>
                <w:numId w:val="101"/>
              </w:numPr>
              <w:ind w:firstLineChars="0"/>
              <w:rPr>
                <w:rFonts w:asciiTheme="minorEastAsia" w:hAnsiTheme="minorEastAsia"/>
              </w:rPr>
            </w:pPr>
            <w:r>
              <w:rPr>
                <w:rFonts w:asciiTheme="minorEastAsia" w:hAnsiTheme="minorEastAsia"/>
              </w:rPr>
              <w:t>当缺省VLAN ID在允许通过的VLAN ID列表里时，接收该报文</w:t>
            </w:r>
          </w:p>
          <w:p w14:paraId="57CB08F2" w14:textId="77777777" w:rsidR="0076630D" w:rsidRDefault="00D7272D">
            <w:pPr>
              <w:pStyle w:val="af2"/>
              <w:numPr>
                <w:ilvl w:val="0"/>
                <w:numId w:val="101"/>
              </w:numPr>
              <w:ind w:firstLineChars="0"/>
              <w:rPr>
                <w:rFonts w:asciiTheme="minorEastAsia" w:hAnsiTheme="minorEastAsia"/>
              </w:rPr>
            </w:pPr>
            <w:r>
              <w:rPr>
                <w:rFonts w:asciiTheme="minorEastAsia" w:hAnsiTheme="minorEastAsia"/>
              </w:rPr>
              <w:t>当缺省VLAN ID不在允许通过的VLAN ID列表里时，丢弃该报文</w:t>
            </w:r>
          </w:p>
        </w:tc>
        <w:tc>
          <w:tcPr>
            <w:tcW w:w="3118" w:type="dxa"/>
          </w:tcPr>
          <w:p w14:paraId="2323108B" w14:textId="77777777" w:rsidR="0076630D" w:rsidRDefault="00D7272D">
            <w:pPr>
              <w:pStyle w:val="af2"/>
              <w:numPr>
                <w:ilvl w:val="0"/>
                <w:numId w:val="101"/>
              </w:numPr>
              <w:ind w:firstLineChars="0"/>
              <w:rPr>
                <w:rFonts w:asciiTheme="minorEastAsia" w:hAnsiTheme="minorEastAsia"/>
              </w:rPr>
            </w:pPr>
            <w:r>
              <w:rPr>
                <w:rFonts w:asciiTheme="minorEastAsia" w:hAnsiTheme="minorEastAsia" w:hint="eastAsia"/>
              </w:rPr>
              <w:t>当</w:t>
            </w:r>
            <w:r>
              <w:rPr>
                <w:rFonts w:asciiTheme="minorEastAsia" w:hAnsiTheme="minorEastAsia"/>
              </w:rPr>
              <w:t>VLAN ID在</w:t>
            </w:r>
            <w:r>
              <w:rPr>
                <w:rFonts w:asciiTheme="minorEastAsia" w:hAnsiTheme="minorEastAsia" w:hint="eastAsia"/>
              </w:rPr>
              <w:t>接口</w:t>
            </w:r>
            <w:r>
              <w:rPr>
                <w:rFonts w:asciiTheme="minorEastAsia" w:hAnsiTheme="minorEastAsia"/>
              </w:rPr>
              <w:t>允许</w:t>
            </w:r>
            <w:r>
              <w:rPr>
                <w:rFonts w:asciiTheme="minorEastAsia" w:hAnsiTheme="minorEastAsia" w:hint="eastAsia"/>
              </w:rPr>
              <w:t>通过</w:t>
            </w:r>
            <w:r>
              <w:rPr>
                <w:rFonts w:asciiTheme="minorEastAsia" w:hAnsiTheme="minorEastAsia"/>
              </w:rPr>
              <w:t>的VLAN ID列表里时，接收该报文</w:t>
            </w:r>
          </w:p>
          <w:p w14:paraId="133E7C2A" w14:textId="77777777" w:rsidR="0076630D" w:rsidRDefault="00D7272D">
            <w:pPr>
              <w:pStyle w:val="af2"/>
              <w:numPr>
                <w:ilvl w:val="0"/>
                <w:numId w:val="101"/>
              </w:numPr>
              <w:ind w:firstLineChars="0"/>
              <w:rPr>
                <w:rFonts w:asciiTheme="minorEastAsia" w:hAnsiTheme="minorEastAsia"/>
              </w:rPr>
            </w:pPr>
            <w:r>
              <w:rPr>
                <w:rFonts w:asciiTheme="minorEastAsia" w:hAnsiTheme="minorEastAsia" w:hint="eastAsia"/>
              </w:rPr>
              <w:t>当</w:t>
            </w:r>
            <w:r>
              <w:rPr>
                <w:rFonts w:asciiTheme="minorEastAsia" w:hAnsiTheme="minorEastAsia"/>
              </w:rPr>
              <w:t>VLAN ID不在</w:t>
            </w:r>
            <w:r>
              <w:rPr>
                <w:rFonts w:asciiTheme="minorEastAsia" w:hAnsiTheme="minorEastAsia" w:hint="eastAsia"/>
              </w:rPr>
              <w:t>接口</w:t>
            </w:r>
            <w:r>
              <w:rPr>
                <w:rFonts w:asciiTheme="minorEastAsia" w:hAnsiTheme="minorEastAsia"/>
              </w:rPr>
              <w:t>允许通过的VLAN ID列表里时，丢弃该报文</w:t>
            </w:r>
          </w:p>
        </w:tc>
        <w:tc>
          <w:tcPr>
            <w:tcW w:w="3119" w:type="dxa"/>
          </w:tcPr>
          <w:p w14:paraId="5F2E1EAA" w14:textId="77777777" w:rsidR="0076630D" w:rsidRDefault="00D7272D">
            <w:pPr>
              <w:rPr>
                <w:rFonts w:asciiTheme="minorEastAsia" w:hAnsiTheme="minorEastAsia"/>
              </w:rPr>
            </w:pPr>
            <w:r>
              <w:rPr>
                <w:rFonts w:asciiTheme="minorEastAsia" w:hAnsiTheme="minorEastAsia" w:hint="eastAsia"/>
              </w:rPr>
              <w:t>当</w:t>
            </w:r>
            <w:r>
              <w:rPr>
                <w:rFonts w:asciiTheme="minorEastAsia" w:hAnsiTheme="minorEastAsia"/>
              </w:rPr>
              <w:t>VLAN ID是该接口允许通过的VLAN ID时，发送该报文。</w:t>
            </w:r>
            <w:r>
              <w:rPr>
                <w:rFonts w:asciiTheme="minorEastAsia" w:hAnsiTheme="minorEastAsia" w:hint="eastAsia"/>
              </w:rPr>
              <w:t>是否</w:t>
            </w:r>
            <w:r>
              <w:rPr>
                <w:rFonts w:asciiTheme="minorEastAsia" w:hAnsiTheme="minorEastAsia"/>
              </w:rPr>
              <w:t>携带Tag由用户决定</w:t>
            </w:r>
          </w:p>
        </w:tc>
      </w:tr>
    </w:tbl>
    <w:p w14:paraId="5255CD66" w14:textId="77777777" w:rsidR="0076630D" w:rsidRDefault="0076630D">
      <w:pPr>
        <w:rPr>
          <w:rFonts w:ascii="微软雅黑" w:eastAsia="微软雅黑" w:hAnsi="微软雅黑"/>
        </w:rPr>
      </w:pPr>
    </w:p>
    <w:p w14:paraId="40B5A735" w14:textId="77777777" w:rsidR="0076630D" w:rsidRDefault="00D7272D">
      <w:pPr>
        <w:rPr>
          <w:rFonts w:ascii="微软雅黑" w:eastAsia="微软雅黑" w:hAnsi="微软雅黑"/>
        </w:rPr>
      </w:pPr>
      <w:r>
        <w:rPr>
          <w:rFonts w:ascii="微软雅黑" w:eastAsia="微软雅黑" w:hAnsi="微软雅黑" w:hint="eastAsia"/>
        </w:rPr>
        <w:t>【配置参数】</w:t>
      </w:r>
    </w:p>
    <w:p w14:paraId="13DC7E57" w14:textId="77777777" w:rsidR="0076630D" w:rsidRDefault="00D7272D">
      <w:pPr>
        <w:rPr>
          <w:rFonts w:ascii="微软雅黑" w:eastAsia="微软雅黑" w:hAnsi="微软雅黑"/>
        </w:rPr>
      </w:pPr>
      <w:r>
        <w:rPr>
          <w:rFonts w:ascii="微软雅黑" w:eastAsia="微软雅黑" w:hAnsi="微软雅黑" w:hint="eastAsia"/>
        </w:rPr>
        <w:t>1. 创建VLAN：</w:t>
      </w:r>
    </w:p>
    <w:p w14:paraId="0CE77A2B" w14:textId="605A66BA" w:rsidR="0076630D" w:rsidRDefault="00D7272D">
      <w:pPr>
        <w:pStyle w:val="af2"/>
        <w:numPr>
          <w:ilvl w:val="0"/>
          <w:numId w:val="102"/>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 xml:space="preserve"> IDs：</w:t>
      </w:r>
      <w:r>
        <w:rPr>
          <w:rFonts w:ascii="微软雅黑" w:eastAsia="微软雅黑" w:hAnsi="微软雅黑" w:hint="eastAsia"/>
        </w:rPr>
        <w:t>【text文本框】设置</w:t>
      </w:r>
      <w:r>
        <w:rPr>
          <w:rFonts w:ascii="微软雅黑" w:eastAsia="微软雅黑" w:hAnsi="微软雅黑"/>
        </w:rPr>
        <w:t>需要创建的VLAN ID</w:t>
      </w:r>
      <w:r>
        <w:rPr>
          <w:rFonts w:ascii="微软雅黑" w:eastAsia="微软雅黑" w:hAnsi="微软雅黑" w:hint="eastAsia"/>
        </w:rPr>
        <w:t>，</w:t>
      </w:r>
      <w:r>
        <w:rPr>
          <w:rFonts w:ascii="微软雅黑" w:eastAsia="微软雅黑" w:hAnsi="微软雅黑"/>
        </w:rPr>
        <w:t>取值范围为</w:t>
      </w:r>
      <w:r w:rsidR="005E6410">
        <w:rPr>
          <w:rFonts w:ascii="微软雅黑" w:eastAsia="微软雅黑" w:hAnsi="微软雅黑" w:hint="eastAsia"/>
        </w:rPr>
        <w:t>2</w:t>
      </w:r>
      <w:r>
        <w:rPr>
          <w:rFonts w:ascii="微软雅黑" w:eastAsia="微软雅黑" w:hAnsi="微软雅黑"/>
        </w:rPr>
        <w:t>-4094。若只创建</w:t>
      </w:r>
      <w:r>
        <w:rPr>
          <w:rFonts w:ascii="微软雅黑" w:eastAsia="微软雅黑" w:hAnsi="微软雅黑" w:hint="eastAsia"/>
        </w:rPr>
        <w:t>1个</w:t>
      </w:r>
      <w:r>
        <w:rPr>
          <w:rFonts w:ascii="微软雅黑" w:eastAsia="微软雅黑" w:hAnsi="微软雅黑"/>
        </w:rPr>
        <w:t>，则输入一个ID即可</w:t>
      </w:r>
      <w:r>
        <w:rPr>
          <w:rFonts w:ascii="微软雅黑" w:eastAsia="微软雅黑" w:hAnsi="微软雅黑" w:hint="eastAsia"/>
        </w:rPr>
        <w:t>；</w:t>
      </w:r>
      <w:r>
        <w:rPr>
          <w:rFonts w:ascii="微软雅黑" w:eastAsia="微软雅黑" w:hAnsi="微软雅黑"/>
        </w:rPr>
        <w:t>若创建多个，则输入多个数字，以逗号分隔，形如创建</w:t>
      </w:r>
      <w:r>
        <w:rPr>
          <w:rFonts w:ascii="微软雅黑" w:eastAsia="微软雅黑" w:hAnsi="微软雅黑" w:hint="eastAsia"/>
        </w:rPr>
        <w:t>5,6,7,8,11，</w:t>
      </w:r>
      <w:r>
        <w:rPr>
          <w:rFonts w:ascii="微软雅黑" w:eastAsia="微软雅黑" w:hAnsi="微软雅黑"/>
        </w:rPr>
        <w:t>可以输入“5-8</w:t>
      </w:r>
      <w:r>
        <w:rPr>
          <w:rFonts w:ascii="微软雅黑" w:eastAsia="微软雅黑" w:hAnsi="微软雅黑" w:hint="eastAsia"/>
        </w:rPr>
        <w:t>,11</w:t>
      </w:r>
      <w:r>
        <w:rPr>
          <w:rFonts w:ascii="微软雅黑" w:eastAsia="微软雅黑" w:hAnsi="微软雅黑"/>
        </w:rPr>
        <w:t>”</w:t>
      </w:r>
      <w:r>
        <w:rPr>
          <w:rFonts w:ascii="微软雅黑" w:eastAsia="微软雅黑" w:hAnsi="微软雅黑" w:hint="eastAsia"/>
        </w:rPr>
        <w:t>。</w:t>
      </w:r>
    </w:p>
    <w:p w14:paraId="27467DB1" w14:textId="202578DD" w:rsidR="0076630D" w:rsidRDefault="00D7272D">
      <w:pPr>
        <w:pStyle w:val="af2"/>
        <w:numPr>
          <w:ilvl w:val="0"/>
          <w:numId w:val="102"/>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描述</w:t>
      </w:r>
      <w:r>
        <w:rPr>
          <w:rFonts w:ascii="微软雅黑" w:eastAsia="微软雅黑" w:hAnsi="微软雅黑" w:hint="eastAsia"/>
        </w:rPr>
        <w:t>：【text文本框】设置</w:t>
      </w:r>
      <w:r>
        <w:rPr>
          <w:rFonts w:ascii="微软雅黑" w:eastAsia="微软雅黑" w:hAnsi="微软雅黑"/>
        </w:rPr>
        <w:t>VLAN的描述，默认以VLANx(x</w:t>
      </w:r>
      <w:r>
        <w:rPr>
          <w:rFonts w:ascii="微软雅黑" w:eastAsia="微软雅黑" w:hAnsi="微软雅黑" w:hint="eastAsia"/>
        </w:rPr>
        <w:t>为</w:t>
      </w:r>
      <w:r>
        <w:rPr>
          <w:rFonts w:ascii="微软雅黑" w:eastAsia="微软雅黑" w:hAnsi="微软雅黑"/>
        </w:rPr>
        <w:t>VLAN ID)</w:t>
      </w:r>
      <w:r>
        <w:rPr>
          <w:rFonts w:ascii="微软雅黑" w:eastAsia="微软雅黑" w:hAnsi="微软雅黑" w:hint="eastAsia"/>
        </w:rPr>
        <w:t>表示，形如</w:t>
      </w:r>
      <w:r>
        <w:rPr>
          <w:rFonts w:ascii="微软雅黑" w:eastAsia="微软雅黑" w:hAnsi="微软雅黑"/>
        </w:rPr>
        <w:t>VLAN ID为2</w:t>
      </w:r>
      <w:r>
        <w:rPr>
          <w:rFonts w:ascii="微软雅黑" w:eastAsia="微软雅黑" w:hAnsi="微软雅黑" w:hint="eastAsia"/>
        </w:rPr>
        <w:t>的描述为</w:t>
      </w:r>
      <w:r>
        <w:rPr>
          <w:rFonts w:ascii="微软雅黑" w:eastAsia="微软雅黑" w:hAnsi="微软雅黑"/>
        </w:rPr>
        <w:t>VLAN 2</w:t>
      </w:r>
      <w:r>
        <w:rPr>
          <w:rFonts w:ascii="微软雅黑" w:eastAsia="微软雅黑" w:hAnsi="微软雅黑" w:hint="eastAsia"/>
        </w:rPr>
        <w:t>。</w:t>
      </w:r>
      <w:r>
        <w:rPr>
          <w:rFonts w:ascii="微软雅黑" w:eastAsia="微软雅黑" w:hAnsi="微软雅黑"/>
        </w:rPr>
        <w:t>允许输入64</w:t>
      </w:r>
      <w:r>
        <w:rPr>
          <w:rFonts w:ascii="微软雅黑" w:eastAsia="微软雅黑" w:hAnsi="微软雅黑" w:hint="eastAsia"/>
        </w:rPr>
        <w:t>字符</w:t>
      </w:r>
      <w:r>
        <w:rPr>
          <w:rFonts w:ascii="微软雅黑" w:eastAsia="微软雅黑" w:hAnsi="微软雅黑"/>
        </w:rPr>
        <w:t>，</w:t>
      </w:r>
      <w:r w:rsidR="00200172">
        <w:rPr>
          <w:rFonts w:ascii="微软雅黑" w:eastAsia="微软雅黑" w:hAnsi="微软雅黑" w:hint="eastAsia"/>
        </w:rPr>
        <w:t>支持的字符</w:t>
      </w:r>
      <w:r w:rsidR="00200172"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200172" w:rsidRPr="00200172">
        <w:rPr>
          <w:rFonts w:ascii="微软雅黑" w:eastAsia="微软雅黑" w:hAnsi="微软雅黑" w:hint="eastAsia"/>
        </w:rPr>
        <w:t>这</w:t>
      </w:r>
      <w:r w:rsidR="00987DC8">
        <w:rPr>
          <w:rFonts w:ascii="微软雅黑" w:eastAsia="微软雅黑" w:hAnsi="微软雅黑"/>
        </w:rPr>
        <w:t>5</w:t>
      </w:r>
      <w:r w:rsidR="00200172" w:rsidRPr="00200172">
        <w:rPr>
          <w:rFonts w:ascii="微软雅黑" w:eastAsia="微软雅黑" w:hAnsi="微软雅黑" w:hint="eastAsia"/>
        </w:rPr>
        <w:t>项</w:t>
      </w:r>
      <w:r w:rsidR="00200172">
        <w:rPr>
          <w:rFonts w:ascii="微软雅黑" w:eastAsia="微软雅黑" w:hAnsi="微软雅黑" w:hint="eastAsia"/>
        </w:rPr>
        <w:t>，</w:t>
      </w:r>
      <w:r w:rsidR="00200172">
        <w:rPr>
          <w:rFonts w:ascii="微软雅黑" w:eastAsia="微软雅黑" w:hAnsi="微软雅黑"/>
        </w:rPr>
        <w:t>不支持</w:t>
      </w:r>
      <w:r w:rsidR="00200172">
        <w:rPr>
          <w:rFonts w:ascii="微软雅黑" w:eastAsia="微软雅黑" w:hAnsi="微软雅黑" w:hint="eastAsia"/>
        </w:rPr>
        <w:t>字符</w:t>
      </w:r>
      <w:r w:rsidR="00200172">
        <w:rPr>
          <w:rFonts w:ascii="微软雅黑" w:eastAsia="微软雅黑" w:hAnsi="微软雅黑"/>
        </w:rPr>
        <w:t>以报错形式提示</w:t>
      </w:r>
    </w:p>
    <w:p w14:paraId="5650C05F" w14:textId="77777777" w:rsidR="0076630D" w:rsidRDefault="00D7272D">
      <w:pPr>
        <w:rPr>
          <w:rFonts w:ascii="微软雅黑" w:eastAsia="微软雅黑" w:hAnsi="微软雅黑"/>
        </w:rPr>
      </w:pPr>
      <w:r>
        <w:rPr>
          <w:rFonts w:ascii="微软雅黑" w:eastAsia="微软雅黑" w:hAnsi="微软雅黑" w:hint="eastAsia"/>
        </w:rPr>
        <w:t>VLAN</w:t>
      </w:r>
      <w:r>
        <w:rPr>
          <w:rFonts w:ascii="微软雅黑" w:eastAsia="微软雅黑" w:hAnsi="微软雅黑"/>
        </w:rPr>
        <w:t>列表：</w:t>
      </w:r>
    </w:p>
    <w:p w14:paraId="72F0EAE1" w14:textId="77777777" w:rsidR="0076630D" w:rsidRDefault="00D7272D">
      <w:pPr>
        <w:pStyle w:val="af2"/>
        <w:numPr>
          <w:ilvl w:val="0"/>
          <w:numId w:val="103"/>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显示VLAN ID、VLAN描述</w:t>
      </w:r>
      <w:r>
        <w:rPr>
          <w:rFonts w:ascii="微软雅黑" w:eastAsia="微软雅黑" w:hAnsi="微软雅黑" w:hint="eastAsia"/>
        </w:rPr>
        <w:t>、</w:t>
      </w:r>
      <w:r>
        <w:rPr>
          <w:rFonts w:ascii="微软雅黑" w:eastAsia="微软雅黑" w:hAnsi="微软雅黑"/>
        </w:rPr>
        <w:t>Untag</w:t>
      </w:r>
      <w:r>
        <w:rPr>
          <w:rFonts w:ascii="微软雅黑" w:eastAsia="微软雅黑" w:hAnsi="微软雅黑" w:hint="eastAsia"/>
        </w:rPr>
        <w:t>接口</w:t>
      </w:r>
      <w:r>
        <w:rPr>
          <w:rFonts w:ascii="微软雅黑" w:eastAsia="微软雅黑" w:hAnsi="微软雅黑"/>
        </w:rPr>
        <w:t>、Tagged接口</w:t>
      </w:r>
      <w:r>
        <w:rPr>
          <w:rFonts w:ascii="微软雅黑" w:eastAsia="微软雅黑" w:hAnsi="微软雅黑" w:hint="eastAsia"/>
        </w:rPr>
        <w:t>。Untag接口</w:t>
      </w:r>
      <w:r>
        <w:rPr>
          <w:rFonts w:ascii="微软雅黑" w:eastAsia="微软雅黑" w:hAnsi="微软雅黑"/>
        </w:rPr>
        <w:t>和Tagged接口根据接口</w:t>
      </w:r>
      <w:r>
        <w:rPr>
          <w:rFonts w:ascii="微软雅黑" w:eastAsia="微软雅黑" w:hAnsi="微软雅黑" w:hint="eastAsia"/>
        </w:rPr>
        <w:t>配置</w:t>
      </w:r>
      <w:r>
        <w:rPr>
          <w:rFonts w:ascii="微软雅黑" w:eastAsia="微软雅黑" w:hAnsi="微软雅黑"/>
        </w:rPr>
        <w:t>自动在VLAN列表里显示</w:t>
      </w:r>
    </w:p>
    <w:p w14:paraId="1F6FA8EF" w14:textId="77777777" w:rsidR="0076630D" w:rsidRDefault="00D7272D">
      <w:pPr>
        <w:pStyle w:val="af2"/>
        <w:numPr>
          <w:ilvl w:val="0"/>
          <w:numId w:val="103"/>
        </w:numPr>
        <w:ind w:firstLineChars="0"/>
        <w:rPr>
          <w:rFonts w:ascii="微软雅黑" w:eastAsia="微软雅黑" w:hAnsi="微软雅黑"/>
        </w:rPr>
      </w:pPr>
      <w:r>
        <w:rPr>
          <w:rFonts w:ascii="微软雅黑" w:eastAsia="微软雅黑" w:hAnsi="微软雅黑" w:hint="eastAsia"/>
        </w:rPr>
        <w:t>列表默认</w:t>
      </w:r>
      <w:r>
        <w:rPr>
          <w:rFonts w:ascii="微软雅黑" w:eastAsia="微软雅黑" w:hAnsi="微软雅黑"/>
        </w:rPr>
        <w:t>有</w:t>
      </w:r>
      <w:r>
        <w:rPr>
          <w:rFonts w:ascii="微软雅黑" w:eastAsia="微软雅黑" w:hAnsi="微软雅黑" w:hint="eastAsia"/>
        </w:rPr>
        <w:t>缺省</w:t>
      </w:r>
      <w:r>
        <w:rPr>
          <w:rFonts w:ascii="微软雅黑" w:eastAsia="微软雅黑" w:hAnsi="微软雅黑"/>
        </w:rPr>
        <w:t>VLAN1</w:t>
      </w:r>
      <w:r>
        <w:rPr>
          <w:rFonts w:ascii="微软雅黑" w:eastAsia="微软雅黑" w:hAnsi="微软雅黑" w:hint="eastAsia"/>
        </w:rPr>
        <w:t>，</w:t>
      </w:r>
      <w:r>
        <w:rPr>
          <w:rFonts w:ascii="微软雅黑" w:eastAsia="微软雅黑" w:hAnsi="微软雅黑"/>
        </w:rPr>
        <w:t>VLAN描述为“default”</w:t>
      </w:r>
      <w:r>
        <w:rPr>
          <w:rFonts w:ascii="微软雅黑" w:eastAsia="微软雅黑" w:hAnsi="微软雅黑" w:hint="eastAsia"/>
        </w:rPr>
        <w:t>，</w:t>
      </w:r>
      <w:r>
        <w:rPr>
          <w:rFonts w:ascii="微软雅黑" w:eastAsia="微软雅黑" w:hAnsi="微软雅黑"/>
        </w:rPr>
        <w:t>不可删除</w:t>
      </w:r>
    </w:p>
    <w:p w14:paraId="19B0A195" w14:textId="77777777" w:rsidR="0076630D" w:rsidRDefault="00D7272D">
      <w:pPr>
        <w:pStyle w:val="af2"/>
        <w:numPr>
          <w:ilvl w:val="0"/>
          <w:numId w:val="10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对VLAN进行编辑，只允许修改VLAN描述</w:t>
      </w:r>
    </w:p>
    <w:p w14:paraId="283392EB" w14:textId="77777777" w:rsidR="0076630D" w:rsidRDefault="00D7272D">
      <w:pPr>
        <w:pStyle w:val="af2"/>
        <w:numPr>
          <w:ilvl w:val="0"/>
          <w:numId w:val="10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删除单个</w:t>
      </w:r>
      <w:r>
        <w:rPr>
          <w:rFonts w:ascii="微软雅黑" w:eastAsia="微软雅黑" w:hAnsi="微软雅黑" w:hint="eastAsia"/>
        </w:rPr>
        <w:t>/批量/全部(除</w:t>
      </w:r>
      <w:r>
        <w:rPr>
          <w:rFonts w:ascii="微软雅黑" w:eastAsia="微软雅黑" w:hAnsi="微软雅黑"/>
        </w:rPr>
        <w:t>缺省VLAN1</w:t>
      </w:r>
      <w:r>
        <w:rPr>
          <w:rFonts w:ascii="微软雅黑" w:eastAsia="微软雅黑" w:hAnsi="微软雅黑" w:hint="eastAsia"/>
        </w:rPr>
        <w:t>外)</w:t>
      </w:r>
      <w:r>
        <w:rPr>
          <w:rFonts w:ascii="微软雅黑" w:eastAsia="微软雅黑" w:hAnsi="微软雅黑"/>
        </w:rPr>
        <w:t>VLAN</w:t>
      </w:r>
    </w:p>
    <w:p w14:paraId="5D980747" w14:textId="77777777" w:rsidR="0076630D" w:rsidRDefault="00D7272D">
      <w:pPr>
        <w:pStyle w:val="af2"/>
        <w:numPr>
          <w:ilvl w:val="0"/>
          <w:numId w:val="103"/>
        </w:numPr>
        <w:ind w:firstLineChars="0"/>
        <w:rPr>
          <w:rFonts w:ascii="微软雅黑" w:eastAsia="微软雅黑" w:hAnsi="微软雅黑"/>
        </w:rPr>
      </w:pPr>
      <w:r>
        <w:rPr>
          <w:rFonts w:ascii="微软雅黑" w:eastAsia="微软雅黑" w:hAnsi="微软雅黑" w:hint="eastAsia"/>
        </w:rPr>
        <w:t>列表支持分页显示</w:t>
      </w:r>
    </w:p>
    <w:p w14:paraId="2C5C1AB1" w14:textId="77777777" w:rsidR="0076630D" w:rsidRDefault="0076630D">
      <w:pPr>
        <w:rPr>
          <w:rFonts w:ascii="微软雅黑" w:eastAsia="微软雅黑" w:hAnsi="微软雅黑"/>
        </w:rPr>
      </w:pPr>
    </w:p>
    <w:p w14:paraId="6478C15B" w14:textId="77777777" w:rsidR="0076630D" w:rsidRDefault="0076630D">
      <w:pPr>
        <w:rPr>
          <w:rFonts w:ascii="微软雅黑" w:eastAsia="微软雅黑" w:hAnsi="微软雅黑"/>
        </w:rPr>
      </w:pPr>
    </w:p>
    <w:p w14:paraId="079E9DB9" w14:textId="77777777" w:rsidR="0076630D" w:rsidRDefault="00D7272D">
      <w:pPr>
        <w:rPr>
          <w:rFonts w:ascii="微软雅黑" w:eastAsia="微软雅黑" w:hAnsi="微软雅黑"/>
        </w:rPr>
      </w:pPr>
      <w:r>
        <w:rPr>
          <w:rFonts w:ascii="微软雅黑" w:eastAsia="微软雅黑" w:hAnsi="微软雅黑" w:hint="eastAsia"/>
        </w:rPr>
        <w:t>2. 接口配置</w:t>
      </w:r>
      <w:r>
        <w:rPr>
          <w:rFonts w:ascii="微软雅黑" w:eastAsia="微软雅黑" w:hAnsi="微软雅黑"/>
        </w:rPr>
        <w:t>：</w:t>
      </w:r>
    </w:p>
    <w:p w14:paraId="6B1577A1" w14:textId="77777777" w:rsidR="0076630D" w:rsidRDefault="00D7272D">
      <w:pPr>
        <w:ind w:firstLine="420"/>
        <w:rPr>
          <w:rFonts w:ascii="微软雅黑" w:eastAsia="微软雅黑" w:hAnsi="微软雅黑"/>
        </w:rPr>
      </w:pPr>
      <w:r>
        <w:rPr>
          <w:rFonts w:ascii="微软雅黑" w:eastAsia="微软雅黑" w:hAnsi="微软雅黑" w:hint="eastAsia"/>
        </w:rPr>
        <w:t>支持</w:t>
      </w:r>
      <w:r>
        <w:rPr>
          <w:rFonts w:ascii="微软雅黑" w:eastAsia="微软雅黑" w:hAnsi="微软雅黑"/>
        </w:rPr>
        <w:t>对交换机接口（</w:t>
      </w:r>
      <w:r>
        <w:rPr>
          <w:rFonts w:ascii="微软雅黑" w:eastAsia="微软雅黑" w:hAnsi="微软雅黑" w:hint="eastAsia"/>
        </w:rPr>
        <w:t>电口</w:t>
      </w:r>
      <w:r>
        <w:rPr>
          <w:rFonts w:ascii="微软雅黑" w:eastAsia="微软雅黑" w:hAnsi="微软雅黑"/>
        </w:rPr>
        <w:t>、光口、聚合接口）</w:t>
      </w:r>
      <w:r>
        <w:rPr>
          <w:rFonts w:ascii="微软雅黑" w:eastAsia="微软雅黑" w:hAnsi="微软雅黑" w:hint="eastAsia"/>
        </w:rPr>
        <w:t>进行</w:t>
      </w:r>
      <w:r>
        <w:rPr>
          <w:rFonts w:ascii="微软雅黑" w:eastAsia="微软雅黑" w:hAnsi="微软雅黑"/>
        </w:rPr>
        <w:t>VLAN配置。</w:t>
      </w:r>
      <w:r>
        <w:rPr>
          <w:rFonts w:ascii="微软雅黑" w:eastAsia="微软雅黑" w:hAnsi="微软雅黑" w:hint="eastAsia"/>
        </w:rPr>
        <w:t>既可以基于</w:t>
      </w:r>
      <w:r>
        <w:rPr>
          <w:rFonts w:ascii="微软雅黑" w:eastAsia="微软雅黑" w:hAnsi="微软雅黑"/>
        </w:rPr>
        <w:t>VLAN设置接口，也可以</w:t>
      </w:r>
      <w:r>
        <w:rPr>
          <w:rFonts w:ascii="微软雅黑" w:eastAsia="微软雅黑" w:hAnsi="微软雅黑" w:hint="eastAsia"/>
        </w:rPr>
        <w:t>基于</w:t>
      </w:r>
      <w:r>
        <w:rPr>
          <w:rFonts w:ascii="微软雅黑" w:eastAsia="微软雅黑" w:hAnsi="微软雅黑"/>
        </w:rPr>
        <w:t>接口划分VLAN。</w:t>
      </w:r>
    </w:p>
    <w:p w14:paraId="319B48E3" w14:textId="77777777" w:rsidR="0076630D" w:rsidRDefault="00D7272D">
      <w:pPr>
        <w:ind w:firstLine="420"/>
        <w:rPr>
          <w:rFonts w:ascii="微软雅黑" w:eastAsia="微软雅黑" w:hAnsi="微软雅黑"/>
        </w:rPr>
      </w:pPr>
      <w:r>
        <w:rPr>
          <w:rFonts w:ascii="微软雅黑" w:eastAsia="微软雅黑" w:hAnsi="微软雅黑" w:hint="eastAsia"/>
        </w:rPr>
        <w:t>配置方式1：</w:t>
      </w:r>
      <w:r>
        <w:rPr>
          <w:rFonts w:ascii="微软雅黑" w:eastAsia="微软雅黑" w:hAnsi="微软雅黑"/>
        </w:rPr>
        <w:t>基于VLAN设置接口</w:t>
      </w:r>
      <w:r>
        <w:rPr>
          <w:rFonts w:ascii="微软雅黑" w:eastAsia="微软雅黑" w:hAnsi="微软雅黑" w:hint="eastAsia"/>
        </w:rPr>
        <w:t>，</w:t>
      </w:r>
      <w:r>
        <w:rPr>
          <w:rFonts w:ascii="微软雅黑" w:eastAsia="微软雅黑" w:hAnsi="微软雅黑"/>
        </w:rPr>
        <w:t>即将接口加入到VLAN中</w:t>
      </w:r>
      <w:r>
        <w:rPr>
          <w:rFonts w:ascii="微软雅黑" w:eastAsia="微软雅黑" w:hAnsi="微软雅黑" w:hint="eastAsia"/>
        </w:rPr>
        <w:t>，</w:t>
      </w:r>
      <w:r>
        <w:rPr>
          <w:rFonts w:ascii="微软雅黑" w:eastAsia="微软雅黑" w:hAnsi="微软雅黑"/>
        </w:rPr>
        <w:t>一般用于控制数据通</w:t>
      </w:r>
      <w:r>
        <w:rPr>
          <w:rFonts w:ascii="微软雅黑" w:eastAsia="微软雅黑" w:hAnsi="微软雅黑"/>
        </w:rPr>
        <w:lastRenderedPageBreak/>
        <w:t>信</w:t>
      </w:r>
    </w:p>
    <w:p w14:paraId="2D47E76F" w14:textId="77777777" w:rsidR="0076630D" w:rsidRDefault="00D7272D">
      <w:pPr>
        <w:pStyle w:val="af2"/>
        <w:numPr>
          <w:ilvl w:val="0"/>
          <w:numId w:val="104"/>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：在已创建的VLAN中选择某个VLAN</w:t>
      </w:r>
    </w:p>
    <w:p w14:paraId="3A86654A" w14:textId="77777777" w:rsidR="0076630D" w:rsidRDefault="00D7272D">
      <w:pPr>
        <w:pStyle w:val="af2"/>
        <w:numPr>
          <w:ilvl w:val="0"/>
          <w:numId w:val="104"/>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成员：显示所有交换机接口，包括电口、光口和聚合接口。</w:t>
      </w:r>
      <w:r>
        <w:rPr>
          <w:rFonts w:ascii="微软雅黑" w:eastAsia="微软雅黑" w:hAnsi="微软雅黑" w:hint="eastAsia"/>
        </w:rPr>
        <w:t>选择</w:t>
      </w:r>
      <w:r>
        <w:rPr>
          <w:rFonts w:ascii="微软雅黑" w:eastAsia="微软雅黑" w:hAnsi="微软雅黑"/>
        </w:rPr>
        <w:t>接口进行配置</w:t>
      </w:r>
      <w:r>
        <w:rPr>
          <w:rFonts w:ascii="微软雅黑" w:eastAsia="微软雅黑" w:hAnsi="微软雅黑" w:hint="eastAsia"/>
        </w:rPr>
        <w:t>其</w:t>
      </w:r>
      <w:r>
        <w:rPr>
          <w:rFonts w:ascii="微软雅黑" w:eastAsia="微软雅黑" w:hAnsi="微软雅黑"/>
        </w:rPr>
        <w:t>在VLAN中的功能，可多选。具体如下</w:t>
      </w:r>
      <w:r>
        <w:rPr>
          <w:rFonts w:ascii="微软雅黑" w:eastAsia="微软雅黑" w:hAnsi="微软雅黑" w:hint="eastAsia"/>
        </w:rPr>
        <w:t>：</w:t>
      </w:r>
    </w:p>
    <w:p w14:paraId="50E8AB29" w14:textId="77777777" w:rsidR="0076630D" w:rsidRDefault="00D7272D">
      <w:pPr>
        <w:pStyle w:val="af2"/>
        <w:numPr>
          <w:ilvl w:val="0"/>
          <w:numId w:val="105"/>
        </w:numPr>
        <w:ind w:firstLineChars="0"/>
        <w:rPr>
          <w:rFonts w:ascii="微软雅黑" w:eastAsia="微软雅黑" w:hAnsi="微软雅黑"/>
        </w:rPr>
      </w:pPr>
      <w:r>
        <w:rPr>
          <w:rFonts w:ascii="微软雅黑" w:eastAsia="微软雅黑" w:hAnsi="微软雅黑" w:hint="eastAsia"/>
        </w:rPr>
        <w:t>成员</w:t>
      </w:r>
      <w:r>
        <w:rPr>
          <w:rFonts w:ascii="微软雅黑" w:eastAsia="微软雅黑" w:hAnsi="微软雅黑"/>
        </w:rPr>
        <w:t>类型</w:t>
      </w:r>
      <w:r>
        <w:rPr>
          <w:rFonts w:ascii="微软雅黑" w:eastAsia="微软雅黑" w:hAnsi="微软雅黑" w:hint="eastAsia"/>
        </w:rPr>
        <w:t>：【单选，</w:t>
      </w:r>
      <w:r>
        <w:rPr>
          <w:rFonts w:ascii="微软雅黑" w:eastAsia="微软雅黑" w:hAnsi="微软雅黑"/>
        </w:rPr>
        <w:t>可为空</w:t>
      </w:r>
      <w:r>
        <w:rPr>
          <w:rFonts w:ascii="微软雅黑" w:eastAsia="微软雅黑" w:hAnsi="微软雅黑" w:hint="eastAsia"/>
        </w:rPr>
        <w:t>】</w:t>
      </w:r>
      <w:r>
        <w:rPr>
          <w:rFonts w:ascii="微软雅黑" w:eastAsia="微软雅黑" w:hAnsi="微软雅黑"/>
        </w:rPr>
        <w:t>设置接口在该VLAN下的配置，选项有{</w:t>
      </w:r>
      <w:r>
        <w:rPr>
          <w:rFonts w:ascii="微软雅黑" w:eastAsia="微软雅黑" w:hAnsi="微软雅黑"/>
          <w:strike/>
          <w:color w:val="B2B2B2"/>
        </w:rPr>
        <w:t xml:space="preserve">Excluded | </w:t>
      </w:r>
      <w:r>
        <w:rPr>
          <w:rFonts w:ascii="微软雅黑" w:eastAsia="微软雅黑" w:hAnsi="微软雅黑"/>
        </w:rPr>
        <w:t>Tagged | Untagged}</w:t>
      </w:r>
      <w:r>
        <w:rPr>
          <w:rFonts w:ascii="微软雅黑" w:eastAsia="微软雅黑" w:hAnsi="微软雅黑" w:hint="eastAsia"/>
        </w:rPr>
        <w:t>，在</w:t>
      </w:r>
      <w:r>
        <w:rPr>
          <w:rFonts w:ascii="微软雅黑" w:eastAsia="微软雅黑" w:hAnsi="微软雅黑"/>
        </w:rPr>
        <w:t>VLAN中</w:t>
      </w:r>
      <w:r>
        <w:rPr>
          <w:rFonts w:ascii="微软雅黑" w:eastAsia="微软雅黑" w:hAnsi="微软雅黑" w:hint="eastAsia"/>
        </w:rPr>
        <w:t>默认无类型，</w:t>
      </w:r>
      <w:r>
        <w:rPr>
          <w:rFonts w:ascii="微软雅黑" w:eastAsia="微软雅黑" w:hAnsi="微软雅黑"/>
        </w:rPr>
        <w:t>即不在此VLAN中</w:t>
      </w:r>
      <w:r>
        <w:rPr>
          <w:rFonts w:ascii="微软雅黑" w:eastAsia="微软雅黑" w:hAnsi="微软雅黑" w:hint="eastAsia"/>
        </w:rPr>
        <w:t>（仅</w:t>
      </w:r>
      <w:r>
        <w:rPr>
          <w:rFonts w:ascii="微软雅黑" w:eastAsia="微软雅黑" w:hAnsi="微软雅黑"/>
        </w:rPr>
        <w:t>在VLAN1</w:t>
      </w:r>
      <w:r>
        <w:rPr>
          <w:rFonts w:ascii="微软雅黑" w:eastAsia="微软雅黑" w:hAnsi="微软雅黑" w:hint="eastAsia"/>
        </w:rPr>
        <w:t>中默认全</w:t>
      </w:r>
      <w:r>
        <w:rPr>
          <w:rFonts w:ascii="微软雅黑" w:eastAsia="微软雅黑" w:hAnsi="微软雅黑"/>
        </w:rPr>
        <w:t>为Untagged</w:t>
      </w:r>
      <w:r>
        <w:rPr>
          <w:rFonts w:ascii="微软雅黑" w:eastAsia="微软雅黑" w:hAnsi="微软雅黑" w:hint="eastAsia"/>
        </w:rPr>
        <w:t>）。选择</w:t>
      </w:r>
      <w:r>
        <w:rPr>
          <w:rFonts w:ascii="微软雅黑" w:eastAsia="微软雅黑" w:hAnsi="微软雅黑"/>
        </w:rPr>
        <w:t>“Tagged”</w:t>
      </w:r>
      <w:r>
        <w:rPr>
          <w:rFonts w:ascii="微软雅黑" w:eastAsia="微软雅黑" w:hAnsi="微软雅黑" w:hint="eastAsia"/>
        </w:rPr>
        <w:t>则表示</w:t>
      </w:r>
      <w:r>
        <w:rPr>
          <w:rFonts w:ascii="微软雅黑" w:eastAsia="微软雅黑" w:hAnsi="微软雅黑"/>
        </w:rPr>
        <w:t>该接口通过VLAN时需要打上Tag标记，选择“Untagged”</w:t>
      </w:r>
      <w:r>
        <w:rPr>
          <w:rFonts w:ascii="微软雅黑" w:eastAsia="微软雅黑" w:hAnsi="微软雅黑" w:hint="eastAsia"/>
        </w:rPr>
        <w:t>则</w:t>
      </w:r>
      <w:r>
        <w:rPr>
          <w:rFonts w:ascii="微软雅黑" w:eastAsia="微软雅黑" w:hAnsi="微软雅黑"/>
        </w:rPr>
        <w:t>表示该接口将此VLAN ID设置为缺省VLAN，即PVID使用。</w:t>
      </w:r>
      <w:r>
        <w:rPr>
          <w:rFonts w:ascii="微软雅黑" w:eastAsia="微软雅黑" w:hAnsi="微软雅黑" w:hint="eastAsia"/>
        </w:rPr>
        <w:t>根据</w:t>
      </w:r>
      <w:r>
        <w:rPr>
          <w:rFonts w:ascii="微软雅黑" w:eastAsia="微软雅黑" w:hAnsi="微软雅黑"/>
        </w:rPr>
        <w:t>接口链路类型，进行配置。</w:t>
      </w:r>
    </w:p>
    <w:p w14:paraId="08FB3796" w14:textId="77777777" w:rsidR="0076630D" w:rsidRDefault="00D7272D">
      <w:pPr>
        <w:pStyle w:val="af2"/>
        <w:numPr>
          <w:ilvl w:val="0"/>
          <w:numId w:val="106"/>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接口为Access，则在一个VLAN中，只能选择Untagged，将</w:t>
      </w:r>
      <w:r>
        <w:rPr>
          <w:rFonts w:ascii="微软雅黑" w:eastAsia="微软雅黑" w:hAnsi="微软雅黑" w:hint="eastAsia"/>
        </w:rPr>
        <w:t>该</w:t>
      </w:r>
      <w:r>
        <w:rPr>
          <w:rFonts w:ascii="微软雅黑" w:eastAsia="微软雅黑" w:hAnsi="微软雅黑"/>
        </w:rPr>
        <w:t>VLAN设为其PVID。</w:t>
      </w:r>
    </w:p>
    <w:p w14:paraId="28903A5A" w14:textId="77777777" w:rsidR="0076630D" w:rsidRDefault="00D7272D">
      <w:pPr>
        <w:pStyle w:val="af2"/>
        <w:numPr>
          <w:ilvl w:val="0"/>
          <w:numId w:val="106"/>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接口为Trunk，</w:t>
      </w:r>
      <w:r>
        <w:rPr>
          <w:rFonts w:ascii="微软雅黑" w:eastAsia="微软雅黑" w:hAnsi="微软雅黑" w:hint="eastAsia"/>
        </w:rPr>
        <w:t>则在一个</w:t>
      </w:r>
      <w:r>
        <w:rPr>
          <w:rFonts w:ascii="微软雅黑" w:eastAsia="微软雅黑" w:hAnsi="微软雅黑"/>
        </w:rPr>
        <w:t>VLAN中，可以将其</w:t>
      </w:r>
      <w:r>
        <w:rPr>
          <w:rFonts w:ascii="微软雅黑" w:eastAsia="微软雅黑" w:hAnsi="微软雅黑" w:hint="eastAsia"/>
        </w:rPr>
        <w:t>打上</w:t>
      </w:r>
      <w:r>
        <w:rPr>
          <w:rFonts w:ascii="微软雅黑" w:eastAsia="微软雅黑" w:hAnsi="微软雅黑"/>
        </w:rPr>
        <w:t>Tag，</w:t>
      </w:r>
      <w:r>
        <w:rPr>
          <w:rFonts w:ascii="微软雅黑" w:eastAsia="微软雅黑" w:hAnsi="微软雅黑" w:hint="eastAsia"/>
        </w:rPr>
        <w:t>即</w:t>
      </w:r>
      <w:r>
        <w:rPr>
          <w:rFonts w:ascii="微软雅黑" w:eastAsia="微软雅黑" w:hAnsi="微软雅黑"/>
        </w:rPr>
        <w:t>添加此VLAN为允许通过的VLAN，也可以将其设为Untagg，即</w:t>
      </w:r>
      <w:r>
        <w:rPr>
          <w:rFonts w:ascii="微软雅黑" w:eastAsia="微软雅黑" w:hAnsi="微软雅黑" w:hint="eastAsia"/>
        </w:rPr>
        <w:t>设置</w:t>
      </w:r>
      <w:r>
        <w:rPr>
          <w:rFonts w:ascii="微软雅黑" w:eastAsia="微软雅黑" w:hAnsi="微软雅黑"/>
        </w:rPr>
        <w:t>此VLAN为其PVID。</w:t>
      </w:r>
    </w:p>
    <w:p w14:paraId="401B65C3" w14:textId="77777777" w:rsidR="0076630D" w:rsidRDefault="00D7272D">
      <w:pPr>
        <w:pStyle w:val="af2"/>
        <w:numPr>
          <w:ilvl w:val="0"/>
          <w:numId w:val="106"/>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接口为Hybrid，则在一个VLAN中，可以将其</w:t>
      </w:r>
      <w:r>
        <w:rPr>
          <w:rFonts w:ascii="微软雅黑" w:eastAsia="微软雅黑" w:hAnsi="微软雅黑" w:hint="eastAsia"/>
        </w:rPr>
        <w:t>打上</w:t>
      </w:r>
      <w:r>
        <w:rPr>
          <w:rFonts w:ascii="微软雅黑" w:eastAsia="微软雅黑" w:hAnsi="微软雅黑"/>
        </w:rPr>
        <w:t>Tag，</w:t>
      </w:r>
      <w:r>
        <w:rPr>
          <w:rFonts w:ascii="微软雅黑" w:eastAsia="微软雅黑" w:hAnsi="微软雅黑" w:hint="eastAsia"/>
        </w:rPr>
        <w:t>即</w:t>
      </w:r>
      <w:r>
        <w:rPr>
          <w:rFonts w:ascii="微软雅黑" w:eastAsia="微软雅黑" w:hAnsi="微软雅黑"/>
        </w:rPr>
        <w:t>添加此VLAN为允许通过的VLAN，也可以将其设为Untagg，即</w:t>
      </w:r>
      <w:r>
        <w:rPr>
          <w:rFonts w:ascii="微软雅黑" w:eastAsia="微软雅黑" w:hAnsi="微软雅黑" w:hint="eastAsia"/>
        </w:rPr>
        <w:t>设置</w:t>
      </w:r>
      <w:r>
        <w:rPr>
          <w:rFonts w:ascii="微软雅黑" w:eastAsia="微软雅黑" w:hAnsi="微软雅黑"/>
        </w:rPr>
        <w:t>此VLAN为其PVID。</w:t>
      </w:r>
    </w:p>
    <w:p w14:paraId="761BC639" w14:textId="77777777" w:rsidR="0076630D" w:rsidRDefault="00D7272D">
      <w:pPr>
        <w:pStyle w:val="af2"/>
        <w:numPr>
          <w:ilvl w:val="0"/>
          <w:numId w:val="106"/>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接口为Dot1q-tunnel</w:t>
      </w:r>
      <w:r>
        <w:rPr>
          <w:color w:val="FFFFFF"/>
          <w:highlight w:val="darkGreen"/>
        </w:rPr>
        <w:t>(FP2)</w:t>
      </w:r>
      <w:r>
        <w:rPr>
          <w:rFonts w:ascii="微软雅黑" w:eastAsia="微软雅黑" w:hAnsi="微软雅黑"/>
        </w:rPr>
        <w:t>，则在一个VLAN中，只能选择Untagged，将</w:t>
      </w:r>
      <w:r>
        <w:rPr>
          <w:rFonts w:ascii="微软雅黑" w:eastAsia="微软雅黑" w:hAnsi="微软雅黑" w:hint="eastAsia"/>
        </w:rPr>
        <w:t>该</w:t>
      </w:r>
      <w:r>
        <w:rPr>
          <w:rFonts w:ascii="微软雅黑" w:eastAsia="微软雅黑" w:hAnsi="微软雅黑"/>
        </w:rPr>
        <w:t>VLAN设为其PVID。</w:t>
      </w:r>
      <w:r>
        <w:commentReference w:id="316"/>
      </w:r>
    </w:p>
    <w:p w14:paraId="1B44B6C7" w14:textId="77777777" w:rsidR="0076630D" w:rsidRDefault="00D7272D">
      <w:pPr>
        <w:ind w:left="1260"/>
        <w:rPr>
          <w:rFonts w:ascii="微软雅黑" w:eastAsia="微软雅黑" w:hAnsi="微软雅黑"/>
        </w:rPr>
      </w:pPr>
      <w:r>
        <w:rPr>
          <w:rFonts w:ascii="微软雅黑" w:eastAsia="微软雅黑" w:hAnsi="微软雅黑" w:hint="eastAsia"/>
        </w:rPr>
        <w:t>支持</w:t>
      </w:r>
      <w:r>
        <w:rPr>
          <w:rFonts w:ascii="微软雅黑" w:eastAsia="微软雅黑" w:hAnsi="微软雅黑"/>
        </w:rPr>
        <w:t>一键将</w:t>
      </w:r>
      <w:r>
        <w:rPr>
          <w:rFonts w:ascii="微软雅黑" w:eastAsia="微软雅黑" w:hAnsi="微软雅黑" w:hint="eastAsia"/>
        </w:rPr>
        <w:t>接口全部</w:t>
      </w:r>
      <w:r>
        <w:rPr>
          <w:rFonts w:ascii="微软雅黑" w:eastAsia="微软雅黑" w:hAnsi="微软雅黑"/>
        </w:rPr>
        <w:t>设置为Untagged，也支持一键切换为Tagged，或者一键从VLAN中移除。</w:t>
      </w:r>
    </w:p>
    <w:p w14:paraId="3624A4E5" w14:textId="77777777" w:rsidR="0076630D" w:rsidRDefault="00D7272D">
      <w:pPr>
        <w:pStyle w:val="af2"/>
        <w:numPr>
          <w:ilvl w:val="0"/>
          <w:numId w:val="105"/>
        </w:numPr>
        <w:ind w:firstLineChars="0"/>
        <w:rPr>
          <w:rFonts w:ascii="微软雅黑" w:eastAsia="微软雅黑" w:hAnsi="微软雅黑"/>
          <w:strike/>
          <w:color w:val="B2B2B2"/>
        </w:rPr>
      </w:pPr>
      <w:commentRangeStart w:id="317"/>
      <w:r>
        <w:rPr>
          <w:rFonts w:ascii="微软雅黑" w:eastAsia="微软雅黑" w:hAnsi="微软雅黑" w:hint="eastAsia"/>
          <w:strike/>
          <w:color w:val="B2B2B2"/>
        </w:rPr>
        <w:t>Forbidden</w:t>
      </w:r>
      <w:commentRangeEnd w:id="317"/>
      <w:r>
        <w:rPr>
          <w:rStyle w:val="af0"/>
          <w:strike/>
          <w:color w:val="B2B2B2"/>
        </w:rPr>
        <w:commentReference w:id="317"/>
      </w:r>
      <w:r>
        <w:rPr>
          <w:rFonts w:ascii="微软雅黑" w:eastAsia="微软雅黑" w:hAnsi="微软雅黑" w:hint="eastAsia"/>
          <w:strike/>
          <w:color w:val="B2B2B2"/>
        </w:rPr>
        <w:t>：【勾选框】设置</w:t>
      </w:r>
      <w:r>
        <w:rPr>
          <w:rFonts w:ascii="微软雅黑" w:eastAsia="微软雅黑" w:hAnsi="微软雅黑"/>
          <w:strike/>
          <w:color w:val="B2B2B2"/>
        </w:rPr>
        <w:t>是否将接口</w:t>
      </w:r>
      <w:r>
        <w:rPr>
          <w:rFonts w:ascii="微软雅黑" w:eastAsia="微软雅黑" w:hAnsi="微软雅黑" w:hint="eastAsia"/>
          <w:strike/>
          <w:color w:val="B2B2B2"/>
        </w:rPr>
        <w:t>设为</w:t>
      </w:r>
      <w:r>
        <w:rPr>
          <w:rFonts w:ascii="微软雅黑" w:eastAsia="微软雅黑" w:hAnsi="微软雅黑"/>
          <w:strike/>
          <w:color w:val="B2B2B2"/>
        </w:rPr>
        <w:t>Forbidden</w:t>
      </w:r>
      <w:r>
        <w:rPr>
          <w:rFonts w:ascii="微软雅黑" w:eastAsia="微软雅黑" w:hAnsi="微软雅黑" w:hint="eastAsia"/>
          <w:strike/>
          <w:color w:val="B2B2B2"/>
        </w:rPr>
        <w:t>模式。</w:t>
      </w:r>
    </w:p>
    <w:p w14:paraId="649CC7E8" w14:textId="77777777" w:rsidR="0076630D" w:rsidRDefault="00D7272D">
      <w:pPr>
        <w:ind w:firstLine="420"/>
        <w:rPr>
          <w:rFonts w:ascii="微软雅黑" w:eastAsia="微软雅黑" w:hAnsi="微软雅黑"/>
        </w:rPr>
      </w:pPr>
      <w:r>
        <w:rPr>
          <w:rFonts w:ascii="微软雅黑" w:eastAsia="微软雅黑" w:hAnsi="微软雅黑"/>
        </w:rPr>
        <w:lastRenderedPageBreak/>
        <w:t>VLAN下的接口成员列表：</w:t>
      </w:r>
    </w:p>
    <w:p w14:paraId="6DAE097D" w14:textId="7CA5CC16" w:rsidR="0076630D" w:rsidRDefault="00D7272D">
      <w:pPr>
        <w:pStyle w:val="af2"/>
        <w:numPr>
          <w:ilvl w:val="0"/>
          <w:numId w:val="107"/>
        </w:numPr>
        <w:ind w:firstLineChars="0"/>
        <w:rPr>
          <w:rFonts w:ascii="微软雅黑" w:eastAsia="微软雅黑" w:hAnsi="微软雅黑"/>
        </w:rPr>
      </w:pPr>
      <w:r>
        <w:rPr>
          <w:rFonts w:ascii="微软雅黑" w:eastAsia="微软雅黑" w:hAnsi="微软雅黑" w:hint="eastAsia"/>
        </w:rPr>
        <w:t>按照</w:t>
      </w:r>
      <w:r>
        <w:rPr>
          <w:rFonts w:ascii="微软雅黑" w:eastAsia="微软雅黑" w:hAnsi="微软雅黑"/>
        </w:rPr>
        <w:t>VLAN划分，</w:t>
      </w:r>
      <w:r>
        <w:rPr>
          <w:rFonts w:ascii="微软雅黑" w:eastAsia="微软雅黑" w:hAnsi="微软雅黑" w:hint="eastAsia"/>
        </w:rPr>
        <w:t>显示</w:t>
      </w:r>
      <w:r>
        <w:rPr>
          <w:rFonts w:ascii="微软雅黑" w:eastAsia="微软雅黑" w:hAnsi="微软雅黑"/>
        </w:rPr>
        <w:t>每个VLAN下的</w:t>
      </w:r>
      <w:r>
        <w:rPr>
          <w:rFonts w:ascii="微软雅黑" w:eastAsia="微软雅黑" w:hAnsi="微软雅黑" w:hint="eastAsia"/>
        </w:rPr>
        <w:t>所有接口名称</w:t>
      </w:r>
      <w:r>
        <w:rPr>
          <w:rFonts w:ascii="微软雅黑" w:eastAsia="微软雅黑" w:hAnsi="微软雅黑"/>
        </w:rPr>
        <w:t>、</w:t>
      </w:r>
      <w:r>
        <w:rPr>
          <w:rFonts w:ascii="微软雅黑" w:eastAsia="微软雅黑" w:hAnsi="微软雅黑" w:hint="eastAsia"/>
        </w:rPr>
        <w:t>链路类型</w:t>
      </w:r>
      <w:r>
        <w:rPr>
          <w:rFonts w:ascii="微软雅黑" w:eastAsia="微软雅黑" w:hAnsi="微软雅黑"/>
        </w:rPr>
        <w:t>、成员类型</w:t>
      </w:r>
    </w:p>
    <w:p w14:paraId="48AEE411" w14:textId="77777777" w:rsidR="0076630D" w:rsidRDefault="00D7272D">
      <w:pPr>
        <w:pStyle w:val="af2"/>
        <w:numPr>
          <w:ilvl w:val="0"/>
          <w:numId w:val="107"/>
        </w:numPr>
        <w:ind w:firstLineChars="0"/>
        <w:rPr>
          <w:rFonts w:ascii="微软雅黑" w:eastAsia="微软雅黑" w:hAnsi="微软雅黑"/>
        </w:rPr>
      </w:pPr>
      <w:r>
        <w:rPr>
          <w:rFonts w:ascii="微软雅黑" w:eastAsia="微软雅黑" w:hAnsi="微软雅黑" w:hint="eastAsia"/>
        </w:rPr>
        <w:t>支持编辑</w:t>
      </w:r>
      <w:r>
        <w:rPr>
          <w:rFonts w:ascii="微软雅黑" w:eastAsia="微软雅黑" w:hAnsi="微软雅黑"/>
        </w:rPr>
        <w:t>接口成员</w:t>
      </w:r>
      <w:r>
        <w:rPr>
          <w:rFonts w:ascii="微软雅黑" w:eastAsia="微软雅黑" w:hAnsi="微软雅黑" w:hint="eastAsia"/>
        </w:rPr>
        <w:t>和</w:t>
      </w:r>
      <w:r>
        <w:rPr>
          <w:rFonts w:ascii="微软雅黑" w:eastAsia="微软雅黑" w:hAnsi="微软雅黑"/>
        </w:rPr>
        <w:t>类型</w:t>
      </w:r>
    </w:p>
    <w:p w14:paraId="78702A20" w14:textId="77777777" w:rsidR="0076630D" w:rsidRDefault="0076630D">
      <w:pPr>
        <w:rPr>
          <w:rFonts w:ascii="微软雅黑" w:eastAsia="微软雅黑" w:hAnsi="微软雅黑"/>
        </w:rPr>
      </w:pPr>
    </w:p>
    <w:p w14:paraId="020D188C" w14:textId="77777777" w:rsidR="0076630D" w:rsidRDefault="00D7272D">
      <w:pPr>
        <w:ind w:firstLine="420"/>
        <w:rPr>
          <w:rFonts w:ascii="微软雅黑" w:eastAsia="微软雅黑" w:hAnsi="微软雅黑"/>
        </w:rPr>
      </w:pPr>
      <w:r>
        <w:rPr>
          <w:rFonts w:ascii="微软雅黑" w:eastAsia="微软雅黑" w:hAnsi="微软雅黑" w:hint="eastAsia"/>
        </w:rPr>
        <w:t>配置方式2：基于</w:t>
      </w:r>
      <w:r>
        <w:rPr>
          <w:rFonts w:ascii="微软雅黑" w:eastAsia="微软雅黑" w:hAnsi="微软雅黑"/>
        </w:rPr>
        <w:t>接口划分VLAN</w:t>
      </w:r>
      <w:r>
        <w:rPr>
          <w:rFonts w:ascii="微软雅黑" w:eastAsia="微软雅黑" w:hAnsi="微软雅黑" w:hint="eastAsia"/>
        </w:rPr>
        <w:t>，</w:t>
      </w:r>
      <w:r>
        <w:rPr>
          <w:rFonts w:ascii="微软雅黑" w:eastAsia="微软雅黑" w:hAnsi="微软雅黑"/>
        </w:rPr>
        <w:t>即</w:t>
      </w:r>
      <w:r>
        <w:rPr>
          <w:rFonts w:ascii="微软雅黑" w:eastAsia="微软雅黑" w:hAnsi="微软雅黑" w:hint="eastAsia"/>
        </w:rPr>
        <w:t>根据</w:t>
      </w:r>
      <w:r>
        <w:rPr>
          <w:rFonts w:ascii="微软雅黑" w:eastAsia="微软雅黑" w:hAnsi="微软雅黑"/>
        </w:rPr>
        <w:t>接口</w:t>
      </w:r>
      <w:r>
        <w:rPr>
          <w:rFonts w:ascii="微软雅黑" w:eastAsia="微软雅黑" w:hAnsi="微软雅黑" w:hint="eastAsia"/>
        </w:rPr>
        <w:t>用途</w:t>
      </w:r>
      <w:r>
        <w:rPr>
          <w:rFonts w:ascii="微软雅黑" w:eastAsia="微软雅黑" w:hAnsi="微软雅黑"/>
        </w:rPr>
        <w:t>选择指定的VLAN</w:t>
      </w:r>
    </w:p>
    <w:p w14:paraId="4B735D58" w14:textId="77777777" w:rsidR="0076630D" w:rsidRDefault="00D7272D">
      <w:pPr>
        <w:pStyle w:val="af2"/>
        <w:numPr>
          <w:ilvl w:val="0"/>
          <w:numId w:val="108"/>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选择需要</w:t>
      </w:r>
      <w:r>
        <w:rPr>
          <w:rFonts w:ascii="微软雅黑" w:eastAsia="微软雅黑" w:hAnsi="微软雅黑" w:hint="eastAsia"/>
        </w:rPr>
        <w:t>加入</w:t>
      </w:r>
      <w:r>
        <w:rPr>
          <w:rFonts w:ascii="微软雅黑" w:eastAsia="微软雅黑" w:hAnsi="微软雅黑"/>
        </w:rPr>
        <w:t>VLAN的</w:t>
      </w:r>
      <w:r>
        <w:rPr>
          <w:rFonts w:ascii="微软雅黑" w:eastAsia="微软雅黑" w:hAnsi="微软雅黑" w:hint="eastAsia"/>
        </w:rPr>
        <w:t>交换机接口</w:t>
      </w:r>
      <w:r>
        <w:rPr>
          <w:rFonts w:ascii="微软雅黑" w:eastAsia="微软雅黑" w:hAnsi="微软雅黑"/>
        </w:rPr>
        <w:t>，</w:t>
      </w:r>
      <w:r>
        <w:rPr>
          <w:rFonts w:ascii="微软雅黑" w:eastAsia="微软雅黑" w:hAnsi="微软雅黑" w:hint="eastAsia"/>
        </w:rPr>
        <w:t>包括</w:t>
      </w:r>
      <w:r>
        <w:rPr>
          <w:rFonts w:ascii="微软雅黑" w:eastAsia="微软雅黑" w:hAnsi="微软雅黑"/>
        </w:rPr>
        <w:t>电口、光口和聚合</w:t>
      </w:r>
      <w:r>
        <w:rPr>
          <w:rFonts w:ascii="微软雅黑" w:eastAsia="微软雅黑" w:hAnsi="微软雅黑" w:hint="eastAsia"/>
        </w:rPr>
        <w:t>接口。</w:t>
      </w:r>
    </w:p>
    <w:p w14:paraId="23D0D270" w14:textId="77777777" w:rsidR="0076630D" w:rsidRDefault="00D7272D">
      <w:pPr>
        <w:pStyle w:val="af2"/>
        <w:numPr>
          <w:ilvl w:val="0"/>
          <w:numId w:val="108"/>
        </w:numPr>
        <w:ind w:firstLineChars="0"/>
        <w:rPr>
          <w:rFonts w:ascii="微软雅黑" w:eastAsia="微软雅黑" w:hAnsi="微软雅黑"/>
        </w:rPr>
      </w:pPr>
      <w:r>
        <w:rPr>
          <w:rFonts w:ascii="微软雅黑" w:eastAsia="微软雅黑" w:hAnsi="微软雅黑" w:hint="eastAsia"/>
        </w:rPr>
        <w:t>链路类型：</w:t>
      </w:r>
      <w:r>
        <w:rPr>
          <w:rFonts w:ascii="微软雅黑" w:eastAsia="微软雅黑" w:hAnsi="微软雅黑"/>
        </w:rPr>
        <w:t>显示接口的链路类型，不可配置。</w:t>
      </w:r>
      <w:r>
        <w:rPr>
          <w:rFonts w:ascii="微软雅黑" w:eastAsia="微软雅黑" w:hAnsi="微软雅黑" w:hint="eastAsia"/>
        </w:rPr>
        <w:t>根据</w:t>
      </w:r>
      <w:r>
        <w:rPr>
          <w:rFonts w:ascii="微软雅黑" w:eastAsia="微软雅黑" w:hAnsi="微软雅黑"/>
        </w:rPr>
        <w:t>链路类型，进行接口</w:t>
      </w:r>
      <w:r>
        <w:rPr>
          <w:rFonts w:ascii="微软雅黑" w:eastAsia="微软雅黑" w:hAnsi="微软雅黑" w:hint="eastAsia"/>
        </w:rPr>
        <w:t>成员属性</w:t>
      </w:r>
      <w:r>
        <w:rPr>
          <w:rFonts w:ascii="微软雅黑" w:eastAsia="微软雅黑" w:hAnsi="微软雅黑"/>
        </w:rPr>
        <w:t>和VLAN成员配置。</w:t>
      </w:r>
    </w:p>
    <w:p w14:paraId="1D25D886" w14:textId="77777777" w:rsidR="0076630D" w:rsidRDefault="00D7272D">
      <w:pPr>
        <w:pStyle w:val="af2"/>
        <w:numPr>
          <w:ilvl w:val="0"/>
          <w:numId w:val="108"/>
        </w:numPr>
        <w:ind w:firstLineChars="0"/>
        <w:rPr>
          <w:rFonts w:ascii="微软雅黑" w:eastAsia="微软雅黑" w:hAnsi="微软雅黑"/>
        </w:rPr>
      </w:pPr>
      <w:r>
        <w:rPr>
          <w:rFonts w:ascii="微软雅黑" w:eastAsia="微软雅黑" w:hAnsi="微软雅黑" w:hint="eastAsia"/>
        </w:rPr>
        <w:t>成员属性</w:t>
      </w:r>
      <w:r>
        <w:rPr>
          <w:rFonts w:ascii="微软雅黑" w:eastAsia="微软雅黑" w:hAnsi="微软雅黑"/>
        </w:rPr>
        <w:t>：</w:t>
      </w:r>
      <w:r>
        <w:rPr>
          <w:rFonts w:ascii="微软雅黑" w:eastAsia="微软雅黑" w:hAnsi="微软雅黑" w:hint="eastAsia"/>
        </w:rPr>
        <w:t>【单选】设置</w:t>
      </w:r>
      <w:r>
        <w:rPr>
          <w:rFonts w:ascii="微软雅黑" w:eastAsia="微软雅黑" w:hAnsi="微软雅黑"/>
        </w:rPr>
        <w:t>接口</w:t>
      </w:r>
      <w:r>
        <w:rPr>
          <w:rFonts w:ascii="微软雅黑" w:eastAsia="微软雅黑" w:hAnsi="微软雅黑" w:hint="eastAsia"/>
        </w:rPr>
        <w:t>在VLAN</w:t>
      </w:r>
      <w:r>
        <w:rPr>
          <w:rFonts w:ascii="微软雅黑" w:eastAsia="微软雅黑" w:hAnsi="微软雅黑"/>
        </w:rPr>
        <w:t>中的</w:t>
      </w:r>
      <w:r>
        <w:rPr>
          <w:rFonts w:ascii="微软雅黑" w:eastAsia="微软雅黑" w:hAnsi="微软雅黑" w:hint="eastAsia"/>
        </w:rPr>
        <w:t>使用</w:t>
      </w:r>
      <w:r>
        <w:rPr>
          <w:rFonts w:ascii="微软雅黑" w:eastAsia="微软雅黑" w:hAnsi="微软雅黑"/>
        </w:rPr>
        <w:t>类型，选项有{</w:t>
      </w:r>
      <w:r>
        <w:rPr>
          <w:rFonts w:ascii="微软雅黑" w:eastAsia="微软雅黑" w:hAnsi="微软雅黑"/>
          <w:strike/>
          <w:color w:val="B2B2B2"/>
        </w:rPr>
        <w:t>Foridden|Excluded|</w:t>
      </w:r>
      <w:r>
        <w:rPr>
          <w:rFonts w:ascii="微软雅黑" w:eastAsia="微软雅黑" w:hAnsi="微软雅黑"/>
        </w:rPr>
        <w:t>Tagged|Untagged}</w:t>
      </w:r>
      <w:r>
        <w:rPr>
          <w:rFonts w:ascii="微软雅黑" w:eastAsia="微软雅黑" w:hAnsi="微软雅黑" w:hint="eastAsia"/>
        </w:rPr>
        <w:t>，</w:t>
      </w:r>
      <w:r>
        <w:rPr>
          <w:rFonts w:ascii="微软雅黑" w:eastAsia="微软雅黑" w:hAnsi="微软雅黑"/>
        </w:rPr>
        <w:t>默认Tagged。Tagged表示该接口允许</w:t>
      </w:r>
      <w:r>
        <w:rPr>
          <w:rFonts w:ascii="微软雅黑" w:eastAsia="微软雅黑" w:hAnsi="微软雅黑" w:hint="eastAsia"/>
        </w:rPr>
        <w:t>通过</w:t>
      </w:r>
      <w:r>
        <w:rPr>
          <w:rFonts w:ascii="微软雅黑" w:eastAsia="微软雅黑" w:hAnsi="微软雅黑"/>
        </w:rPr>
        <w:t>所选的VLAN，Untagged表示将</w:t>
      </w:r>
      <w:r>
        <w:rPr>
          <w:rFonts w:ascii="微软雅黑" w:eastAsia="微软雅黑" w:hAnsi="微软雅黑" w:hint="eastAsia"/>
        </w:rPr>
        <w:t>设置</w:t>
      </w:r>
      <w:r>
        <w:rPr>
          <w:rFonts w:ascii="微软雅黑" w:eastAsia="微软雅黑" w:hAnsi="微软雅黑"/>
        </w:rPr>
        <w:t>所选VLAN为PVID</w:t>
      </w:r>
      <w:r>
        <w:rPr>
          <w:rFonts w:ascii="微软雅黑" w:eastAsia="微软雅黑" w:hAnsi="微软雅黑" w:hint="eastAsia"/>
        </w:rPr>
        <w:t>。</w:t>
      </w:r>
    </w:p>
    <w:p w14:paraId="4FF04B3F" w14:textId="77777777" w:rsidR="0076630D" w:rsidRDefault="00D7272D">
      <w:pPr>
        <w:pStyle w:val="af2"/>
        <w:numPr>
          <w:ilvl w:val="0"/>
          <w:numId w:val="108"/>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成员</w:t>
      </w:r>
      <w:r>
        <w:rPr>
          <w:rFonts w:ascii="微软雅黑" w:eastAsia="微软雅黑" w:hAnsi="微软雅黑" w:hint="eastAsia"/>
        </w:rPr>
        <w:t>：【多选】</w:t>
      </w:r>
      <w:r>
        <w:rPr>
          <w:rFonts w:ascii="微软雅黑" w:eastAsia="微软雅黑" w:hAnsi="微软雅黑"/>
        </w:rPr>
        <w:t>显示所有已创建的VLAN</w:t>
      </w:r>
      <w:r>
        <w:rPr>
          <w:rFonts w:ascii="微软雅黑" w:eastAsia="微软雅黑" w:hAnsi="微软雅黑" w:hint="eastAsia"/>
        </w:rPr>
        <w:t>，支持</w:t>
      </w:r>
      <w:r>
        <w:rPr>
          <w:rFonts w:ascii="微软雅黑" w:eastAsia="微软雅黑" w:hAnsi="微软雅黑"/>
        </w:rPr>
        <w:t>将VLAN加入到接口中。</w:t>
      </w:r>
    </w:p>
    <w:p w14:paraId="50837D10" w14:textId="77777777" w:rsidR="0076630D" w:rsidRDefault="00D7272D">
      <w:pPr>
        <w:pStyle w:val="af2"/>
        <w:numPr>
          <w:ilvl w:val="0"/>
          <w:numId w:val="109"/>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接口</w:t>
      </w:r>
      <w:r>
        <w:rPr>
          <w:rFonts w:ascii="微软雅黑" w:eastAsia="微软雅黑" w:hAnsi="微软雅黑" w:hint="eastAsia"/>
        </w:rPr>
        <w:t>类型</w:t>
      </w:r>
      <w:r>
        <w:rPr>
          <w:rFonts w:ascii="微软雅黑" w:eastAsia="微软雅黑" w:hAnsi="微软雅黑"/>
        </w:rPr>
        <w:t>为Access</w:t>
      </w:r>
      <w:r>
        <w:rPr>
          <w:rFonts w:ascii="微软雅黑" w:eastAsia="微软雅黑" w:hAnsi="微软雅黑" w:hint="eastAsia"/>
        </w:rPr>
        <w:t>：</w:t>
      </w:r>
    </w:p>
    <w:p w14:paraId="5F61AC19" w14:textId="77777777" w:rsidR="0076630D" w:rsidRDefault="00D7272D">
      <w:pPr>
        <w:pStyle w:val="af2"/>
        <w:numPr>
          <w:ilvl w:val="0"/>
          <w:numId w:val="110"/>
        </w:numPr>
        <w:ind w:firstLineChars="0"/>
        <w:rPr>
          <w:rFonts w:ascii="微软雅黑" w:eastAsia="微软雅黑" w:hAnsi="微软雅黑"/>
          <w:strike/>
          <w:color w:val="B2B2B2"/>
        </w:rPr>
      </w:pPr>
      <w:r>
        <w:rPr>
          <w:rFonts w:ascii="微软雅黑" w:eastAsia="微软雅黑" w:hAnsi="微软雅黑" w:hint="eastAsia"/>
          <w:strike/>
          <w:color w:val="B2B2B2"/>
        </w:rPr>
        <w:t>可以</w:t>
      </w:r>
      <w:r>
        <w:rPr>
          <w:rFonts w:ascii="微软雅黑" w:eastAsia="微软雅黑" w:hAnsi="微软雅黑"/>
          <w:strike/>
          <w:color w:val="B2B2B2"/>
        </w:rPr>
        <w:t>设置</w:t>
      </w:r>
      <w:r>
        <w:rPr>
          <w:rFonts w:ascii="微软雅黑" w:eastAsia="微软雅黑" w:hAnsi="微软雅黑" w:hint="eastAsia"/>
          <w:strike/>
          <w:color w:val="B2B2B2"/>
        </w:rPr>
        <w:t>成员属性</w:t>
      </w:r>
      <w:r>
        <w:rPr>
          <w:rFonts w:ascii="微软雅黑" w:eastAsia="微软雅黑" w:hAnsi="微软雅黑"/>
          <w:strike/>
          <w:color w:val="B2B2B2"/>
        </w:rPr>
        <w:t>为Forbidden</w:t>
      </w:r>
      <w:r>
        <w:rPr>
          <w:rFonts w:ascii="微软雅黑" w:eastAsia="微软雅黑" w:hAnsi="微软雅黑" w:hint="eastAsia"/>
          <w:strike/>
          <w:color w:val="B2B2B2"/>
        </w:rPr>
        <w:t>，</w:t>
      </w:r>
      <w:r>
        <w:rPr>
          <w:rFonts w:ascii="微软雅黑" w:eastAsia="微软雅黑" w:hAnsi="微软雅黑"/>
          <w:strike/>
          <w:color w:val="B2B2B2"/>
        </w:rPr>
        <w:t>然后选择VLAN将其设为Forbidden VLAN。</w:t>
      </w:r>
    </w:p>
    <w:p w14:paraId="41141A64" w14:textId="77777777" w:rsidR="0076630D" w:rsidRDefault="00D7272D">
      <w:pPr>
        <w:pStyle w:val="af2"/>
        <w:numPr>
          <w:ilvl w:val="0"/>
          <w:numId w:val="110"/>
        </w:numPr>
        <w:ind w:firstLineChars="0"/>
        <w:rPr>
          <w:rFonts w:ascii="微软雅黑" w:eastAsia="微软雅黑" w:hAnsi="微软雅黑"/>
        </w:rPr>
      </w:pPr>
      <w:r>
        <w:rPr>
          <w:rFonts w:ascii="微软雅黑" w:eastAsia="微软雅黑" w:hAnsi="微软雅黑" w:hint="eastAsia"/>
        </w:rPr>
        <w:t>可以</w:t>
      </w:r>
      <w:r>
        <w:rPr>
          <w:rFonts w:ascii="微软雅黑" w:eastAsia="微软雅黑" w:hAnsi="微软雅黑"/>
        </w:rPr>
        <w:t>设置成员属性为Untagged，将VLAN设为PVID</w:t>
      </w:r>
      <w:r>
        <w:rPr>
          <w:rFonts w:ascii="微软雅黑" w:eastAsia="微软雅黑" w:hAnsi="微软雅黑" w:hint="eastAsia"/>
        </w:rPr>
        <w:t>。</w:t>
      </w:r>
      <w:r>
        <w:rPr>
          <w:rFonts w:ascii="微软雅黑" w:eastAsia="微软雅黑" w:hAnsi="微软雅黑"/>
        </w:rPr>
        <w:t>注</w:t>
      </w:r>
      <w:r>
        <w:rPr>
          <w:rFonts w:ascii="微软雅黑" w:eastAsia="微软雅黑" w:hAnsi="微软雅黑" w:hint="eastAsia"/>
        </w:rPr>
        <w:t>：一个</w:t>
      </w:r>
      <w:r>
        <w:rPr>
          <w:rFonts w:ascii="微软雅黑" w:eastAsia="微软雅黑" w:hAnsi="微软雅黑"/>
        </w:rPr>
        <w:t>接口只能有一个PVID，</w:t>
      </w:r>
      <w:r>
        <w:rPr>
          <w:rFonts w:ascii="微软雅黑" w:eastAsia="微软雅黑" w:hAnsi="微软雅黑" w:hint="eastAsia"/>
        </w:rPr>
        <w:t>重新选择</w:t>
      </w:r>
      <w:r>
        <w:rPr>
          <w:rFonts w:ascii="微软雅黑" w:eastAsia="微软雅黑" w:hAnsi="微软雅黑"/>
        </w:rPr>
        <w:t>的VLAN将会替换原来的Untagged VLAN</w:t>
      </w:r>
      <w:r>
        <w:rPr>
          <w:rFonts w:ascii="微软雅黑" w:eastAsia="微软雅黑" w:hAnsi="微软雅黑" w:hint="eastAsia"/>
        </w:rPr>
        <w:t>。</w:t>
      </w:r>
    </w:p>
    <w:p w14:paraId="3B4549F7" w14:textId="77777777" w:rsidR="0076630D" w:rsidRDefault="00D7272D">
      <w:pPr>
        <w:pStyle w:val="af2"/>
        <w:numPr>
          <w:ilvl w:val="0"/>
          <w:numId w:val="109"/>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接口</w:t>
      </w:r>
      <w:r>
        <w:rPr>
          <w:rFonts w:ascii="微软雅黑" w:eastAsia="微软雅黑" w:hAnsi="微软雅黑" w:hint="eastAsia"/>
        </w:rPr>
        <w:t>类型</w:t>
      </w:r>
      <w:r>
        <w:rPr>
          <w:rFonts w:ascii="微软雅黑" w:eastAsia="微软雅黑" w:hAnsi="微软雅黑"/>
        </w:rPr>
        <w:t>为Trunk：</w:t>
      </w:r>
    </w:p>
    <w:p w14:paraId="6C336830" w14:textId="77777777" w:rsidR="0076630D" w:rsidRDefault="00D7272D">
      <w:pPr>
        <w:pStyle w:val="af2"/>
        <w:numPr>
          <w:ilvl w:val="0"/>
          <w:numId w:val="110"/>
        </w:numPr>
        <w:ind w:firstLineChars="0"/>
        <w:rPr>
          <w:rFonts w:ascii="微软雅黑" w:eastAsia="微软雅黑" w:hAnsi="微软雅黑"/>
          <w:strike/>
          <w:color w:val="B2B2B2"/>
        </w:rPr>
      </w:pPr>
      <w:r>
        <w:rPr>
          <w:rFonts w:ascii="微软雅黑" w:eastAsia="微软雅黑" w:hAnsi="微软雅黑" w:hint="eastAsia"/>
          <w:strike/>
          <w:color w:val="B2B2B2"/>
        </w:rPr>
        <w:t>可以</w:t>
      </w:r>
      <w:r>
        <w:rPr>
          <w:rFonts w:ascii="微软雅黑" w:eastAsia="微软雅黑" w:hAnsi="微软雅黑"/>
          <w:strike/>
          <w:color w:val="B2B2B2"/>
        </w:rPr>
        <w:t>设置</w:t>
      </w:r>
      <w:r>
        <w:rPr>
          <w:rFonts w:ascii="微软雅黑" w:eastAsia="微软雅黑" w:hAnsi="微软雅黑" w:hint="eastAsia"/>
          <w:strike/>
          <w:color w:val="B2B2B2"/>
        </w:rPr>
        <w:t>成员属性</w:t>
      </w:r>
      <w:r>
        <w:rPr>
          <w:rFonts w:ascii="微软雅黑" w:eastAsia="微软雅黑" w:hAnsi="微软雅黑"/>
          <w:strike/>
          <w:color w:val="B2B2B2"/>
        </w:rPr>
        <w:t>为Forbidden</w:t>
      </w:r>
      <w:r>
        <w:rPr>
          <w:rFonts w:ascii="微软雅黑" w:eastAsia="微软雅黑" w:hAnsi="微软雅黑" w:hint="eastAsia"/>
          <w:strike/>
          <w:color w:val="B2B2B2"/>
        </w:rPr>
        <w:t>，</w:t>
      </w:r>
      <w:r>
        <w:rPr>
          <w:rFonts w:ascii="微软雅黑" w:eastAsia="微软雅黑" w:hAnsi="微软雅黑"/>
          <w:strike/>
          <w:color w:val="B2B2B2"/>
        </w:rPr>
        <w:t>然后选择VLAN将其设为Forbidden VLAN。</w:t>
      </w:r>
    </w:p>
    <w:p w14:paraId="0B30E304" w14:textId="77777777" w:rsidR="0076630D" w:rsidRPr="002E4BB2" w:rsidRDefault="00D7272D">
      <w:pPr>
        <w:pStyle w:val="af2"/>
        <w:numPr>
          <w:ilvl w:val="0"/>
          <w:numId w:val="110"/>
        </w:numPr>
        <w:ind w:firstLineChars="0"/>
        <w:rPr>
          <w:rFonts w:ascii="微软雅黑" w:eastAsia="微软雅黑" w:hAnsi="微软雅黑"/>
          <w:strike/>
          <w:color w:val="B2B2B2"/>
        </w:rPr>
      </w:pPr>
      <w:r w:rsidRPr="002E4BB2">
        <w:rPr>
          <w:rFonts w:ascii="微软雅黑" w:eastAsia="微软雅黑" w:hAnsi="微软雅黑" w:hint="eastAsia"/>
          <w:strike/>
          <w:color w:val="B2B2B2"/>
        </w:rPr>
        <w:t>可以设置</w:t>
      </w:r>
      <w:r w:rsidRPr="002E4BB2">
        <w:rPr>
          <w:rFonts w:ascii="微软雅黑" w:eastAsia="微软雅黑" w:hAnsi="微软雅黑"/>
          <w:strike/>
          <w:color w:val="B2B2B2"/>
        </w:rPr>
        <w:t>成员属性为Tagged，</w:t>
      </w:r>
      <w:r w:rsidRPr="002E4BB2">
        <w:rPr>
          <w:rFonts w:ascii="微软雅黑" w:eastAsia="微软雅黑" w:hAnsi="微软雅黑" w:hint="eastAsia"/>
          <w:strike/>
          <w:color w:val="B2B2B2"/>
        </w:rPr>
        <w:t>然后</w:t>
      </w:r>
      <w:r w:rsidRPr="002E4BB2">
        <w:rPr>
          <w:rFonts w:ascii="微软雅黑" w:eastAsia="微软雅黑" w:hAnsi="微软雅黑"/>
          <w:strike/>
          <w:color w:val="B2B2B2"/>
        </w:rPr>
        <w:t>选择VLAN</w:t>
      </w:r>
      <w:r w:rsidRPr="002E4BB2">
        <w:rPr>
          <w:rFonts w:ascii="微软雅黑" w:eastAsia="微软雅黑" w:hAnsi="微软雅黑" w:hint="eastAsia"/>
          <w:strike/>
          <w:color w:val="B2B2B2"/>
        </w:rPr>
        <w:t>（可单选也</w:t>
      </w:r>
      <w:r w:rsidRPr="002E4BB2">
        <w:rPr>
          <w:rFonts w:ascii="微软雅黑" w:eastAsia="微软雅黑" w:hAnsi="微软雅黑"/>
          <w:strike/>
          <w:color w:val="B2B2B2"/>
        </w:rPr>
        <w:t>可</w:t>
      </w:r>
      <w:r w:rsidRPr="002E4BB2">
        <w:rPr>
          <w:rFonts w:ascii="微软雅黑" w:eastAsia="微软雅黑" w:hAnsi="微软雅黑" w:hint="eastAsia"/>
          <w:strike/>
          <w:color w:val="B2B2B2"/>
        </w:rPr>
        <w:t>多选）</w:t>
      </w:r>
      <w:r w:rsidRPr="002E4BB2">
        <w:rPr>
          <w:rFonts w:ascii="微软雅黑" w:eastAsia="微软雅黑" w:hAnsi="微软雅黑"/>
          <w:strike/>
          <w:color w:val="B2B2B2"/>
        </w:rPr>
        <w:t>作为其允许通过的VLA</w:t>
      </w:r>
      <w:r w:rsidRPr="002E4BB2">
        <w:rPr>
          <w:rFonts w:ascii="微软雅黑" w:eastAsia="微软雅黑" w:hAnsi="微软雅黑" w:hint="eastAsia"/>
          <w:strike/>
          <w:color w:val="B2B2B2"/>
        </w:rPr>
        <w:t>N</w:t>
      </w:r>
      <w:r w:rsidRPr="002E4BB2">
        <w:rPr>
          <w:rFonts w:ascii="微软雅黑" w:eastAsia="微软雅黑" w:hAnsi="微软雅黑"/>
          <w:strike/>
          <w:color w:val="B2B2B2"/>
        </w:rPr>
        <w:t>，将会打上Tag标记。</w:t>
      </w:r>
    </w:p>
    <w:p w14:paraId="1D1AAF09" w14:textId="77777777" w:rsidR="002E4BB2" w:rsidRDefault="002E4BB2" w:rsidP="002E4BB2">
      <w:pPr>
        <w:pStyle w:val="af2"/>
        <w:numPr>
          <w:ilvl w:val="0"/>
          <w:numId w:val="110"/>
        </w:numPr>
        <w:ind w:firstLineChars="0"/>
        <w:rPr>
          <w:rFonts w:ascii="微软雅黑" w:eastAsia="微软雅黑" w:hAnsi="微软雅黑"/>
        </w:rPr>
      </w:pPr>
      <w:r>
        <w:rPr>
          <w:rFonts w:ascii="微软雅黑" w:eastAsia="微软雅黑" w:hAnsi="微软雅黑" w:hint="eastAsia"/>
          <w:color w:val="000000" w:themeColor="text1"/>
        </w:rPr>
        <w:lastRenderedPageBreak/>
        <w:t>Trunk允许通过</w:t>
      </w:r>
      <w:r>
        <w:rPr>
          <w:rFonts w:ascii="微软雅黑" w:eastAsia="微软雅黑" w:hAnsi="微软雅黑"/>
          <w:color w:val="000000" w:themeColor="text1"/>
        </w:rPr>
        <w:t>的VLAN</w:t>
      </w:r>
      <w:r w:rsidRPr="005E1FE0">
        <w:rPr>
          <w:rFonts w:ascii="微软雅黑" w:eastAsia="微软雅黑" w:hAnsi="微软雅黑" w:hint="eastAsia"/>
          <w:color w:val="CCE8CF" w:themeColor="background1"/>
          <w:highlight w:val="darkGreen"/>
        </w:rPr>
        <w:t>(</w:t>
      </w:r>
      <w:r w:rsidRPr="005E1FE0">
        <w:rPr>
          <w:rFonts w:ascii="微软雅黑" w:eastAsia="微软雅黑" w:hAnsi="微软雅黑"/>
          <w:color w:val="CCE8CF" w:themeColor="background1"/>
          <w:highlight w:val="darkGreen"/>
        </w:rPr>
        <w:t>FP2</w:t>
      </w:r>
      <w:r w:rsidRPr="005E1FE0">
        <w:rPr>
          <w:rFonts w:ascii="微软雅黑" w:eastAsia="微软雅黑" w:hAnsi="微软雅黑" w:hint="eastAsia"/>
          <w:color w:val="CCE8CF" w:themeColor="background1"/>
          <w:highlight w:val="darkGreen"/>
        </w:rPr>
        <w:t>)</w:t>
      </w:r>
      <w:r>
        <w:rPr>
          <w:rFonts w:ascii="微软雅黑" w:eastAsia="微软雅黑" w:hAnsi="微软雅黑" w:hint="eastAsia"/>
        </w:rPr>
        <w:t>：【text文本框】设置</w:t>
      </w:r>
      <w:r>
        <w:rPr>
          <w:rFonts w:ascii="微软雅黑" w:eastAsia="微软雅黑" w:hAnsi="微软雅黑"/>
        </w:rPr>
        <w:t>Trunk口可以通过的VLAN</w:t>
      </w:r>
      <w:r>
        <w:rPr>
          <w:rFonts w:ascii="微软雅黑" w:eastAsia="微软雅黑" w:hAnsi="微软雅黑" w:hint="eastAsia"/>
        </w:rPr>
        <w:t>，不局限</w:t>
      </w:r>
      <w:r>
        <w:rPr>
          <w:rFonts w:ascii="微软雅黑" w:eastAsia="微软雅黑" w:hAnsi="微软雅黑"/>
        </w:rPr>
        <w:t>在已创建的VLAN中，可配置多个</w:t>
      </w:r>
      <w:r>
        <w:rPr>
          <w:rFonts w:ascii="微软雅黑" w:eastAsia="微软雅黑" w:hAnsi="微软雅黑" w:hint="eastAsia"/>
        </w:rPr>
        <w:t>，</w:t>
      </w:r>
      <w:r>
        <w:rPr>
          <w:rFonts w:ascii="微软雅黑" w:eastAsia="微软雅黑" w:hAnsi="微软雅黑"/>
        </w:rPr>
        <w:t>默认1-4094。</w:t>
      </w:r>
    </w:p>
    <w:p w14:paraId="6D81C161" w14:textId="77777777" w:rsidR="0076630D" w:rsidRDefault="00D7272D">
      <w:pPr>
        <w:pStyle w:val="af2"/>
        <w:numPr>
          <w:ilvl w:val="0"/>
          <w:numId w:val="110"/>
        </w:numPr>
        <w:ind w:firstLineChars="0"/>
        <w:rPr>
          <w:rFonts w:ascii="微软雅黑" w:eastAsia="微软雅黑" w:hAnsi="微软雅黑"/>
        </w:rPr>
      </w:pPr>
      <w:r>
        <w:rPr>
          <w:rFonts w:ascii="微软雅黑" w:eastAsia="微软雅黑" w:hAnsi="微软雅黑" w:hint="eastAsia"/>
        </w:rPr>
        <w:t>可以</w:t>
      </w:r>
      <w:r>
        <w:rPr>
          <w:rFonts w:ascii="微软雅黑" w:eastAsia="微软雅黑" w:hAnsi="微软雅黑"/>
        </w:rPr>
        <w:t>设置成员属性为Untagged，</w:t>
      </w:r>
      <w:r>
        <w:rPr>
          <w:rFonts w:ascii="微软雅黑" w:eastAsia="微软雅黑" w:hAnsi="微软雅黑" w:hint="eastAsia"/>
        </w:rPr>
        <w:t>然后选择</w:t>
      </w:r>
      <w:r>
        <w:rPr>
          <w:rFonts w:ascii="微软雅黑" w:eastAsia="微软雅黑" w:hAnsi="微软雅黑"/>
        </w:rPr>
        <w:t>VLAN</w:t>
      </w:r>
      <w:r>
        <w:rPr>
          <w:rFonts w:ascii="微软雅黑" w:eastAsia="微软雅黑" w:hAnsi="微软雅黑" w:hint="eastAsia"/>
        </w:rPr>
        <w:t>（只能单选）</w:t>
      </w:r>
      <w:r>
        <w:rPr>
          <w:rFonts w:ascii="微软雅黑" w:eastAsia="微软雅黑" w:hAnsi="微软雅黑"/>
        </w:rPr>
        <w:t>设为PVID</w:t>
      </w:r>
      <w:r>
        <w:rPr>
          <w:rFonts w:ascii="微软雅黑" w:eastAsia="微软雅黑" w:hAnsi="微软雅黑" w:hint="eastAsia"/>
        </w:rPr>
        <w:t>。</w:t>
      </w:r>
      <w:r>
        <w:rPr>
          <w:rFonts w:ascii="微软雅黑" w:eastAsia="微软雅黑" w:hAnsi="微软雅黑"/>
        </w:rPr>
        <w:t>注</w:t>
      </w:r>
      <w:r>
        <w:rPr>
          <w:rFonts w:ascii="微软雅黑" w:eastAsia="微软雅黑" w:hAnsi="微软雅黑" w:hint="eastAsia"/>
        </w:rPr>
        <w:t>：一个</w:t>
      </w:r>
      <w:r>
        <w:rPr>
          <w:rFonts w:ascii="微软雅黑" w:eastAsia="微软雅黑" w:hAnsi="微软雅黑"/>
        </w:rPr>
        <w:t>接口只能有一个PVID，</w:t>
      </w:r>
      <w:r>
        <w:rPr>
          <w:rFonts w:ascii="微软雅黑" w:eastAsia="微软雅黑" w:hAnsi="微软雅黑" w:hint="eastAsia"/>
        </w:rPr>
        <w:t>重新选择</w:t>
      </w:r>
      <w:r>
        <w:rPr>
          <w:rFonts w:ascii="微软雅黑" w:eastAsia="微软雅黑" w:hAnsi="微软雅黑"/>
        </w:rPr>
        <w:t>的VLAN将会替换原来的Untagged VLAN</w:t>
      </w:r>
      <w:r>
        <w:rPr>
          <w:rFonts w:ascii="微软雅黑" w:eastAsia="微软雅黑" w:hAnsi="微软雅黑" w:hint="eastAsia"/>
        </w:rPr>
        <w:t>。</w:t>
      </w:r>
    </w:p>
    <w:p w14:paraId="25E49788" w14:textId="77777777" w:rsidR="0076630D" w:rsidRDefault="00D7272D">
      <w:pPr>
        <w:pStyle w:val="af2"/>
        <w:numPr>
          <w:ilvl w:val="0"/>
          <w:numId w:val="109"/>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接口为Hybrid：</w:t>
      </w:r>
    </w:p>
    <w:p w14:paraId="4D960875" w14:textId="77777777" w:rsidR="0076630D" w:rsidRDefault="00D7272D">
      <w:pPr>
        <w:pStyle w:val="af2"/>
        <w:numPr>
          <w:ilvl w:val="0"/>
          <w:numId w:val="110"/>
        </w:numPr>
        <w:ind w:firstLineChars="0"/>
        <w:rPr>
          <w:rFonts w:ascii="微软雅黑" w:eastAsia="微软雅黑" w:hAnsi="微软雅黑"/>
          <w:strike/>
          <w:color w:val="B2B2B2"/>
        </w:rPr>
      </w:pPr>
      <w:r>
        <w:rPr>
          <w:rFonts w:ascii="微软雅黑" w:eastAsia="微软雅黑" w:hAnsi="微软雅黑" w:hint="eastAsia"/>
          <w:strike/>
          <w:color w:val="B2B2B2"/>
        </w:rPr>
        <w:t>可以</w:t>
      </w:r>
      <w:r>
        <w:rPr>
          <w:rFonts w:ascii="微软雅黑" w:eastAsia="微软雅黑" w:hAnsi="微软雅黑"/>
          <w:strike/>
          <w:color w:val="B2B2B2"/>
        </w:rPr>
        <w:t>设置</w:t>
      </w:r>
      <w:r>
        <w:rPr>
          <w:rFonts w:ascii="微软雅黑" w:eastAsia="微软雅黑" w:hAnsi="微软雅黑" w:hint="eastAsia"/>
          <w:strike/>
          <w:color w:val="B2B2B2"/>
        </w:rPr>
        <w:t>成员属性</w:t>
      </w:r>
      <w:r>
        <w:rPr>
          <w:rFonts w:ascii="微软雅黑" w:eastAsia="微软雅黑" w:hAnsi="微软雅黑"/>
          <w:strike/>
          <w:color w:val="B2B2B2"/>
        </w:rPr>
        <w:t>为Forbidden</w:t>
      </w:r>
      <w:r>
        <w:rPr>
          <w:rFonts w:ascii="微软雅黑" w:eastAsia="微软雅黑" w:hAnsi="微软雅黑" w:hint="eastAsia"/>
          <w:strike/>
          <w:color w:val="B2B2B2"/>
        </w:rPr>
        <w:t>，</w:t>
      </w:r>
      <w:r>
        <w:rPr>
          <w:rFonts w:ascii="微软雅黑" w:eastAsia="微软雅黑" w:hAnsi="微软雅黑"/>
          <w:strike/>
          <w:color w:val="B2B2B2"/>
        </w:rPr>
        <w:t>然后选择VLAN将其设为Forbidden VLAN。</w:t>
      </w:r>
    </w:p>
    <w:p w14:paraId="0FCF585C" w14:textId="77777777" w:rsidR="0076630D" w:rsidRDefault="00D7272D">
      <w:pPr>
        <w:pStyle w:val="af2"/>
        <w:numPr>
          <w:ilvl w:val="0"/>
          <w:numId w:val="110"/>
        </w:numPr>
        <w:ind w:firstLineChars="0"/>
        <w:rPr>
          <w:rFonts w:ascii="微软雅黑" w:eastAsia="微软雅黑" w:hAnsi="微软雅黑"/>
        </w:rPr>
      </w:pPr>
      <w:r>
        <w:rPr>
          <w:rFonts w:ascii="微软雅黑" w:eastAsia="微软雅黑" w:hAnsi="微软雅黑" w:hint="eastAsia"/>
        </w:rPr>
        <w:t>可以设置</w:t>
      </w:r>
      <w:r>
        <w:rPr>
          <w:rFonts w:ascii="微软雅黑" w:eastAsia="微软雅黑" w:hAnsi="微软雅黑"/>
        </w:rPr>
        <w:t>成员属性为Tagged，</w:t>
      </w:r>
      <w:r>
        <w:rPr>
          <w:rFonts w:ascii="微软雅黑" w:eastAsia="微软雅黑" w:hAnsi="微软雅黑" w:hint="eastAsia"/>
        </w:rPr>
        <w:t>然后</w:t>
      </w:r>
      <w:r>
        <w:rPr>
          <w:rFonts w:ascii="微软雅黑" w:eastAsia="微软雅黑" w:hAnsi="微软雅黑"/>
        </w:rPr>
        <w:t>选择VLAN</w:t>
      </w:r>
      <w:r>
        <w:rPr>
          <w:rFonts w:ascii="微软雅黑" w:eastAsia="微软雅黑" w:hAnsi="微软雅黑" w:hint="eastAsia"/>
        </w:rPr>
        <w:t>（可单选</w:t>
      </w:r>
      <w:r>
        <w:rPr>
          <w:rFonts w:ascii="微软雅黑" w:eastAsia="微软雅黑" w:hAnsi="微软雅黑"/>
        </w:rPr>
        <w:t>也可多选</w:t>
      </w:r>
      <w:r>
        <w:rPr>
          <w:rFonts w:ascii="微软雅黑" w:eastAsia="微软雅黑" w:hAnsi="微软雅黑" w:hint="eastAsia"/>
        </w:rPr>
        <w:t>）</w:t>
      </w:r>
      <w:r>
        <w:rPr>
          <w:rFonts w:ascii="微软雅黑" w:eastAsia="微软雅黑" w:hAnsi="微软雅黑"/>
        </w:rPr>
        <w:t>作为其允许通过的VLA</w:t>
      </w:r>
      <w:r>
        <w:rPr>
          <w:rFonts w:ascii="微软雅黑" w:eastAsia="微软雅黑" w:hAnsi="微软雅黑" w:hint="eastAsia"/>
        </w:rPr>
        <w:t>N</w:t>
      </w:r>
      <w:r>
        <w:rPr>
          <w:rFonts w:ascii="微软雅黑" w:eastAsia="微软雅黑" w:hAnsi="微软雅黑"/>
        </w:rPr>
        <w:t>，将会打上Tag标记。</w:t>
      </w:r>
    </w:p>
    <w:p w14:paraId="207D6B75" w14:textId="77777777" w:rsidR="0076630D" w:rsidRDefault="00D7272D">
      <w:pPr>
        <w:pStyle w:val="af2"/>
        <w:numPr>
          <w:ilvl w:val="0"/>
          <w:numId w:val="110"/>
        </w:numPr>
        <w:ind w:firstLineChars="0"/>
        <w:rPr>
          <w:rFonts w:ascii="微软雅黑" w:eastAsia="微软雅黑" w:hAnsi="微软雅黑"/>
        </w:rPr>
      </w:pPr>
      <w:r>
        <w:rPr>
          <w:rFonts w:ascii="微软雅黑" w:eastAsia="微软雅黑" w:hAnsi="微软雅黑" w:hint="eastAsia"/>
        </w:rPr>
        <w:t>可以</w:t>
      </w:r>
      <w:r>
        <w:rPr>
          <w:rFonts w:ascii="微软雅黑" w:eastAsia="微软雅黑" w:hAnsi="微软雅黑"/>
        </w:rPr>
        <w:t>设置成员属性为Untagged，</w:t>
      </w:r>
      <w:r>
        <w:rPr>
          <w:rFonts w:ascii="微软雅黑" w:eastAsia="微软雅黑" w:hAnsi="微软雅黑" w:hint="eastAsia"/>
        </w:rPr>
        <w:t>然后选择</w:t>
      </w:r>
      <w:r>
        <w:rPr>
          <w:rFonts w:ascii="微软雅黑" w:eastAsia="微软雅黑" w:hAnsi="微软雅黑"/>
        </w:rPr>
        <w:t>VLAN</w:t>
      </w:r>
      <w:r>
        <w:rPr>
          <w:rFonts w:ascii="微软雅黑" w:eastAsia="微软雅黑" w:hAnsi="微软雅黑" w:hint="eastAsia"/>
        </w:rPr>
        <w:t>（只能单选）</w:t>
      </w:r>
      <w:r>
        <w:rPr>
          <w:rFonts w:ascii="微软雅黑" w:eastAsia="微软雅黑" w:hAnsi="微软雅黑"/>
        </w:rPr>
        <w:t>设为PVID</w:t>
      </w:r>
      <w:r>
        <w:rPr>
          <w:rFonts w:ascii="微软雅黑" w:eastAsia="微软雅黑" w:hAnsi="微软雅黑" w:hint="eastAsia"/>
        </w:rPr>
        <w:t>。</w:t>
      </w:r>
      <w:r>
        <w:rPr>
          <w:rFonts w:ascii="微软雅黑" w:eastAsia="微软雅黑" w:hAnsi="微软雅黑"/>
        </w:rPr>
        <w:t>注</w:t>
      </w:r>
      <w:r>
        <w:rPr>
          <w:rFonts w:ascii="微软雅黑" w:eastAsia="微软雅黑" w:hAnsi="微软雅黑" w:hint="eastAsia"/>
        </w:rPr>
        <w:t>：一个</w:t>
      </w:r>
      <w:r>
        <w:rPr>
          <w:rFonts w:ascii="微软雅黑" w:eastAsia="微软雅黑" w:hAnsi="微软雅黑"/>
        </w:rPr>
        <w:t>接口只能有一个PVID，</w:t>
      </w:r>
      <w:r>
        <w:rPr>
          <w:rFonts w:ascii="微软雅黑" w:eastAsia="微软雅黑" w:hAnsi="微软雅黑" w:hint="eastAsia"/>
        </w:rPr>
        <w:t>重新选择</w:t>
      </w:r>
      <w:r>
        <w:rPr>
          <w:rFonts w:ascii="微软雅黑" w:eastAsia="微软雅黑" w:hAnsi="微软雅黑"/>
        </w:rPr>
        <w:t>的VLAN将会替换原来的Untagged VLAN</w:t>
      </w:r>
      <w:r>
        <w:rPr>
          <w:rFonts w:ascii="微软雅黑" w:eastAsia="微软雅黑" w:hAnsi="微软雅黑" w:hint="eastAsia"/>
        </w:rPr>
        <w:t>。</w:t>
      </w:r>
    </w:p>
    <w:p w14:paraId="06903D87" w14:textId="77777777" w:rsidR="0076630D" w:rsidRDefault="00D7272D">
      <w:pPr>
        <w:pStyle w:val="af2"/>
        <w:numPr>
          <w:ilvl w:val="0"/>
          <w:numId w:val="109"/>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接口为Dot1q-tunnel</w:t>
      </w:r>
      <w:r>
        <w:rPr>
          <w:color w:val="FFFFFF"/>
          <w:highlight w:val="darkGreen"/>
        </w:rPr>
        <w:t>(FP2)</w:t>
      </w:r>
      <w:r>
        <w:rPr>
          <w:rFonts w:ascii="微软雅黑" w:eastAsia="微软雅黑" w:hAnsi="微软雅黑"/>
        </w:rPr>
        <w:t>：</w:t>
      </w:r>
    </w:p>
    <w:p w14:paraId="6695053C" w14:textId="77777777" w:rsidR="0076630D" w:rsidRDefault="00D7272D">
      <w:pPr>
        <w:pStyle w:val="af2"/>
        <w:numPr>
          <w:ilvl w:val="0"/>
          <w:numId w:val="110"/>
        </w:numPr>
        <w:ind w:firstLineChars="0"/>
        <w:rPr>
          <w:rFonts w:ascii="微软雅黑" w:eastAsia="微软雅黑" w:hAnsi="微软雅黑"/>
          <w:strike/>
          <w:color w:val="B2B2B2"/>
        </w:rPr>
      </w:pPr>
      <w:r>
        <w:rPr>
          <w:rFonts w:ascii="微软雅黑" w:eastAsia="微软雅黑" w:hAnsi="微软雅黑" w:hint="eastAsia"/>
          <w:strike/>
          <w:color w:val="B2B2B2"/>
        </w:rPr>
        <w:t>可以</w:t>
      </w:r>
      <w:r>
        <w:rPr>
          <w:rFonts w:ascii="微软雅黑" w:eastAsia="微软雅黑" w:hAnsi="微软雅黑"/>
          <w:strike/>
          <w:color w:val="B2B2B2"/>
        </w:rPr>
        <w:t>设置</w:t>
      </w:r>
      <w:r>
        <w:rPr>
          <w:rFonts w:ascii="微软雅黑" w:eastAsia="微软雅黑" w:hAnsi="微软雅黑" w:hint="eastAsia"/>
          <w:strike/>
          <w:color w:val="B2B2B2"/>
        </w:rPr>
        <w:t>成员属性</w:t>
      </w:r>
      <w:r>
        <w:rPr>
          <w:rFonts w:ascii="微软雅黑" w:eastAsia="微软雅黑" w:hAnsi="微软雅黑"/>
          <w:strike/>
          <w:color w:val="B2B2B2"/>
        </w:rPr>
        <w:t>为Forbidden</w:t>
      </w:r>
      <w:r>
        <w:rPr>
          <w:rFonts w:ascii="微软雅黑" w:eastAsia="微软雅黑" w:hAnsi="微软雅黑" w:hint="eastAsia"/>
          <w:strike/>
          <w:color w:val="B2B2B2"/>
        </w:rPr>
        <w:t>，</w:t>
      </w:r>
      <w:r>
        <w:rPr>
          <w:rFonts w:ascii="微软雅黑" w:eastAsia="微软雅黑" w:hAnsi="微软雅黑"/>
          <w:strike/>
          <w:color w:val="B2B2B2"/>
        </w:rPr>
        <w:t>然后选择VLAN将其设为Forbidden VLAN。</w:t>
      </w:r>
    </w:p>
    <w:p w14:paraId="7DF6BA8A" w14:textId="77777777" w:rsidR="0076630D" w:rsidRDefault="00D7272D">
      <w:pPr>
        <w:pStyle w:val="af2"/>
        <w:numPr>
          <w:ilvl w:val="0"/>
          <w:numId w:val="110"/>
        </w:numPr>
        <w:ind w:firstLineChars="0"/>
        <w:rPr>
          <w:rFonts w:ascii="微软雅黑" w:eastAsia="微软雅黑" w:hAnsi="微软雅黑"/>
        </w:rPr>
      </w:pPr>
      <w:r>
        <w:rPr>
          <w:rFonts w:ascii="微软雅黑" w:eastAsia="微软雅黑" w:hAnsi="微软雅黑" w:hint="eastAsia"/>
        </w:rPr>
        <w:t>可以</w:t>
      </w:r>
      <w:r>
        <w:rPr>
          <w:rFonts w:ascii="微软雅黑" w:eastAsia="微软雅黑" w:hAnsi="微软雅黑"/>
        </w:rPr>
        <w:t>设置成员属性为Untagged，</w:t>
      </w:r>
      <w:r>
        <w:rPr>
          <w:rFonts w:ascii="微软雅黑" w:eastAsia="微软雅黑" w:hAnsi="微软雅黑" w:hint="eastAsia"/>
        </w:rPr>
        <w:t>然后选择</w:t>
      </w:r>
      <w:r>
        <w:rPr>
          <w:rFonts w:ascii="微软雅黑" w:eastAsia="微软雅黑" w:hAnsi="微软雅黑"/>
        </w:rPr>
        <w:t>VLAN</w:t>
      </w:r>
      <w:r>
        <w:rPr>
          <w:rFonts w:ascii="微软雅黑" w:eastAsia="微软雅黑" w:hAnsi="微软雅黑" w:hint="eastAsia"/>
        </w:rPr>
        <w:t>（只能单选）</w:t>
      </w:r>
      <w:r>
        <w:rPr>
          <w:rFonts w:ascii="微软雅黑" w:eastAsia="微软雅黑" w:hAnsi="微软雅黑"/>
        </w:rPr>
        <w:t>设为PVID</w:t>
      </w:r>
      <w:r>
        <w:rPr>
          <w:rFonts w:ascii="微软雅黑" w:eastAsia="微软雅黑" w:hAnsi="微软雅黑" w:hint="eastAsia"/>
        </w:rPr>
        <w:t>。</w:t>
      </w:r>
      <w:r>
        <w:rPr>
          <w:rFonts w:ascii="微软雅黑" w:eastAsia="微软雅黑" w:hAnsi="微软雅黑"/>
        </w:rPr>
        <w:t>注</w:t>
      </w:r>
      <w:r>
        <w:rPr>
          <w:rFonts w:ascii="微软雅黑" w:eastAsia="微软雅黑" w:hAnsi="微软雅黑" w:hint="eastAsia"/>
        </w:rPr>
        <w:t>：一个</w:t>
      </w:r>
      <w:r>
        <w:rPr>
          <w:rFonts w:ascii="微软雅黑" w:eastAsia="微软雅黑" w:hAnsi="微软雅黑"/>
        </w:rPr>
        <w:t>接口只能有一个PVID，</w:t>
      </w:r>
      <w:r>
        <w:rPr>
          <w:rFonts w:ascii="微软雅黑" w:eastAsia="微软雅黑" w:hAnsi="微软雅黑" w:hint="eastAsia"/>
        </w:rPr>
        <w:t>重新选择</w:t>
      </w:r>
      <w:r>
        <w:rPr>
          <w:rFonts w:ascii="微软雅黑" w:eastAsia="微软雅黑" w:hAnsi="微软雅黑"/>
        </w:rPr>
        <w:t>的VLAN将会替换原来的Untagged VLAN</w:t>
      </w:r>
      <w:r>
        <w:rPr>
          <w:rFonts w:ascii="微软雅黑" w:eastAsia="微软雅黑" w:hAnsi="微软雅黑" w:hint="eastAsia"/>
        </w:rPr>
        <w:t>。</w:t>
      </w:r>
    </w:p>
    <w:p w14:paraId="4B5927CC" w14:textId="77777777" w:rsidR="0076630D" w:rsidRDefault="00D7272D">
      <w:pPr>
        <w:ind w:firstLine="420"/>
        <w:rPr>
          <w:rFonts w:ascii="微软雅黑" w:eastAsia="微软雅黑" w:hAnsi="微软雅黑"/>
        </w:rPr>
      </w:pPr>
      <w:r>
        <w:rPr>
          <w:rFonts w:ascii="微软雅黑" w:eastAsia="微软雅黑" w:hAnsi="微软雅黑" w:hint="eastAsia"/>
        </w:rPr>
        <w:t xml:space="preserve">    接口成员</w:t>
      </w:r>
      <w:r>
        <w:rPr>
          <w:rFonts w:ascii="微软雅黑" w:eastAsia="微软雅黑" w:hAnsi="微软雅黑"/>
        </w:rPr>
        <w:t>列表：</w:t>
      </w:r>
    </w:p>
    <w:p w14:paraId="36589F31" w14:textId="55755834" w:rsidR="0076630D" w:rsidRDefault="00D7272D">
      <w:pPr>
        <w:pStyle w:val="af2"/>
        <w:numPr>
          <w:ilvl w:val="0"/>
          <w:numId w:val="111"/>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接口名称、接口链路类型、</w:t>
      </w:r>
      <w:r>
        <w:rPr>
          <w:rFonts w:ascii="微软雅黑" w:eastAsia="微软雅黑" w:hAnsi="微软雅黑" w:hint="eastAsia"/>
        </w:rPr>
        <w:t>Tagged</w:t>
      </w:r>
      <w:r>
        <w:rPr>
          <w:rFonts w:ascii="微软雅黑" w:eastAsia="微软雅黑" w:hAnsi="微软雅黑"/>
        </w:rPr>
        <w:t xml:space="preserve"> VLAN、</w:t>
      </w:r>
      <w:r w:rsidR="002E4BB2">
        <w:rPr>
          <w:rFonts w:ascii="微软雅黑" w:eastAsia="微软雅黑" w:hAnsi="微软雅黑" w:hint="eastAsia"/>
        </w:rPr>
        <w:t>Trun</w:t>
      </w:r>
      <w:r w:rsidR="002E4BB2">
        <w:rPr>
          <w:rFonts w:ascii="微软雅黑" w:eastAsia="微软雅黑" w:hAnsi="微软雅黑"/>
        </w:rPr>
        <w:t>k允许通过的VLAN、</w:t>
      </w:r>
      <w:r>
        <w:rPr>
          <w:rFonts w:ascii="微软雅黑" w:eastAsia="微软雅黑" w:hAnsi="微软雅黑" w:hint="eastAsia"/>
        </w:rPr>
        <w:t>Untagged</w:t>
      </w:r>
      <w:r>
        <w:rPr>
          <w:rFonts w:ascii="微软雅黑" w:eastAsia="微软雅黑" w:hAnsi="微软雅黑"/>
        </w:rPr>
        <w:t xml:space="preserve"> VLAN</w:t>
      </w:r>
      <w:r>
        <w:rPr>
          <w:rFonts w:ascii="微软雅黑" w:eastAsia="微软雅黑" w:hAnsi="微软雅黑" w:hint="eastAsia"/>
        </w:rPr>
        <w:t>、</w:t>
      </w:r>
      <w:r>
        <w:rPr>
          <w:rFonts w:ascii="微软雅黑" w:eastAsia="微软雅黑" w:hAnsi="微软雅黑"/>
        </w:rPr>
        <w:t>PVID</w:t>
      </w:r>
    </w:p>
    <w:p w14:paraId="00DFEBBA" w14:textId="77777777" w:rsidR="0076630D" w:rsidRDefault="00D7272D">
      <w:pPr>
        <w:pStyle w:val="af2"/>
        <w:numPr>
          <w:ilvl w:val="0"/>
          <w:numId w:val="111"/>
        </w:numPr>
        <w:ind w:firstLineChars="0"/>
        <w:rPr>
          <w:rFonts w:ascii="微软雅黑" w:eastAsia="微软雅黑" w:hAnsi="微软雅黑"/>
        </w:rPr>
      </w:pPr>
      <w:r>
        <w:rPr>
          <w:rFonts w:ascii="微软雅黑" w:eastAsia="微软雅黑" w:hAnsi="微软雅黑" w:hint="eastAsia"/>
        </w:rPr>
        <w:lastRenderedPageBreak/>
        <w:t>支持编辑</w:t>
      </w:r>
    </w:p>
    <w:p w14:paraId="2962F8A4" w14:textId="77777777" w:rsidR="0076630D" w:rsidRDefault="0076630D">
      <w:pPr>
        <w:ind w:firstLine="420"/>
        <w:rPr>
          <w:rFonts w:ascii="微软雅黑" w:eastAsia="微软雅黑" w:hAnsi="微软雅黑"/>
        </w:rPr>
      </w:pPr>
    </w:p>
    <w:p w14:paraId="54E97CA7" w14:textId="77777777" w:rsidR="0076630D" w:rsidRDefault="0076630D">
      <w:pPr>
        <w:ind w:firstLine="420"/>
        <w:rPr>
          <w:rFonts w:ascii="微软雅黑" w:eastAsia="微软雅黑" w:hAnsi="微软雅黑"/>
        </w:rPr>
      </w:pPr>
    </w:p>
    <w:p w14:paraId="1C5FE62E" w14:textId="77777777" w:rsidR="0076630D" w:rsidRDefault="00D7272D">
      <w:pPr>
        <w:rPr>
          <w:rFonts w:ascii="微软雅黑" w:eastAsia="微软雅黑" w:hAnsi="微软雅黑"/>
        </w:rPr>
      </w:pPr>
      <w:r>
        <w:rPr>
          <w:rFonts w:ascii="微软雅黑" w:eastAsia="微软雅黑" w:hAnsi="微软雅黑" w:hint="eastAsia"/>
        </w:rPr>
        <w:t>3. 接口</w:t>
      </w:r>
      <w:r>
        <w:rPr>
          <w:rFonts w:ascii="微软雅黑" w:eastAsia="微软雅黑" w:hAnsi="微软雅黑"/>
        </w:rPr>
        <w:t>设置：</w:t>
      </w:r>
    </w:p>
    <w:p w14:paraId="260E23DE" w14:textId="77777777" w:rsidR="0076630D" w:rsidRDefault="00D7272D">
      <w:pPr>
        <w:ind w:firstLine="420"/>
        <w:rPr>
          <w:rFonts w:ascii="微软雅黑" w:eastAsia="微软雅黑" w:hAnsi="微软雅黑"/>
        </w:rPr>
      </w:pPr>
      <w:r>
        <w:rPr>
          <w:rFonts w:ascii="微软雅黑" w:eastAsia="微软雅黑" w:hAnsi="微软雅黑" w:hint="eastAsia"/>
        </w:rPr>
        <w:t>接口</w:t>
      </w:r>
      <w:r>
        <w:rPr>
          <w:rFonts w:ascii="微软雅黑" w:eastAsia="微软雅黑" w:hAnsi="微软雅黑"/>
        </w:rPr>
        <w:t>按照</w:t>
      </w:r>
      <w:r>
        <w:rPr>
          <w:rFonts w:ascii="微软雅黑" w:eastAsia="微软雅黑" w:hAnsi="微软雅黑" w:hint="eastAsia"/>
        </w:rPr>
        <w:t>链路</w:t>
      </w:r>
      <w:r>
        <w:rPr>
          <w:rFonts w:ascii="微软雅黑" w:eastAsia="微软雅黑" w:hAnsi="微软雅黑"/>
        </w:rPr>
        <w:t>连接类型分类有</w:t>
      </w:r>
      <w:r>
        <w:rPr>
          <w:rFonts w:ascii="微软雅黑" w:eastAsia="微软雅黑" w:hAnsi="微软雅黑" w:hint="eastAsia"/>
        </w:rPr>
        <w:t>4种，</w:t>
      </w:r>
      <w:r>
        <w:rPr>
          <w:rFonts w:ascii="微软雅黑" w:eastAsia="微软雅黑" w:hAnsi="微软雅黑"/>
        </w:rPr>
        <w:t>默认所有接口都是Trunk，默认PVID为</w:t>
      </w:r>
      <w:r>
        <w:rPr>
          <w:rFonts w:ascii="微软雅黑" w:eastAsia="微软雅黑" w:hAnsi="微软雅黑" w:hint="eastAsia"/>
        </w:rPr>
        <w:t>1。</w:t>
      </w:r>
    </w:p>
    <w:p w14:paraId="0782B51F" w14:textId="77777777" w:rsidR="0076630D" w:rsidRDefault="00D7272D">
      <w:pPr>
        <w:pStyle w:val="af2"/>
        <w:numPr>
          <w:ilvl w:val="0"/>
          <w:numId w:val="112"/>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：选择需要配置的</w:t>
      </w:r>
      <w:r>
        <w:rPr>
          <w:rFonts w:ascii="微软雅黑" w:eastAsia="微软雅黑" w:hAnsi="微软雅黑" w:hint="eastAsia"/>
        </w:rPr>
        <w:t>交换机</w:t>
      </w:r>
      <w:r>
        <w:rPr>
          <w:rFonts w:ascii="微软雅黑" w:eastAsia="微软雅黑" w:hAnsi="微软雅黑"/>
        </w:rPr>
        <w:t>接口（</w:t>
      </w:r>
      <w:r>
        <w:rPr>
          <w:rFonts w:ascii="微软雅黑" w:eastAsia="微软雅黑" w:hAnsi="微软雅黑" w:hint="eastAsia"/>
        </w:rPr>
        <w:t>电口</w:t>
      </w:r>
      <w:r>
        <w:rPr>
          <w:rFonts w:ascii="微软雅黑" w:eastAsia="微软雅黑" w:hAnsi="微软雅黑"/>
        </w:rPr>
        <w:t>、光口和聚合接口）</w:t>
      </w:r>
      <w:r>
        <w:rPr>
          <w:rFonts w:ascii="微软雅黑" w:eastAsia="微软雅黑" w:hAnsi="微软雅黑" w:hint="eastAsia"/>
        </w:rPr>
        <w:t>，</w:t>
      </w:r>
      <w:r>
        <w:rPr>
          <w:rFonts w:ascii="微软雅黑" w:eastAsia="微软雅黑" w:hAnsi="微软雅黑"/>
        </w:rPr>
        <w:t>可多选。</w:t>
      </w:r>
    </w:p>
    <w:p w14:paraId="3C6B25F4" w14:textId="77777777" w:rsidR="0076630D" w:rsidRDefault="00D7272D">
      <w:pPr>
        <w:pStyle w:val="af2"/>
        <w:numPr>
          <w:ilvl w:val="0"/>
          <w:numId w:val="112"/>
        </w:numPr>
        <w:ind w:firstLineChars="0"/>
        <w:rPr>
          <w:rFonts w:ascii="微软雅黑" w:eastAsia="微软雅黑" w:hAnsi="微软雅黑"/>
        </w:rPr>
      </w:pPr>
      <w:r>
        <w:rPr>
          <w:rFonts w:ascii="微软雅黑" w:eastAsia="微软雅黑" w:hAnsi="微软雅黑" w:hint="eastAsia"/>
        </w:rPr>
        <w:t>链路类型：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接口的链路类型，选项有{Access | Trunk | Hybrid | Dot1q-tunnel</w:t>
      </w:r>
      <w:r>
        <w:rPr>
          <w:color w:val="FFFFFF"/>
          <w:highlight w:val="darkGreen"/>
        </w:rPr>
        <w:t>(FP2)</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默认Trunk。</w:t>
      </w:r>
    </w:p>
    <w:p w14:paraId="759BC440" w14:textId="77777777" w:rsidR="0076630D" w:rsidRDefault="00D7272D">
      <w:pPr>
        <w:pStyle w:val="af2"/>
        <w:numPr>
          <w:ilvl w:val="0"/>
          <w:numId w:val="112"/>
        </w:numPr>
        <w:ind w:firstLineChars="0"/>
        <w:rPr>
          <w:rFonts w:ascii="微软雅黑" w:eastAsia="微软雅黑" w:hAnsi="微软雅黑"/>
        </w:rPr>
      </w:pPr>
      <w:r>
        <w:rPr>
          <w:rFonts w:ascii="微软雅黑" w:eastAsia="微软雅黑" w:hAnsi="微软雅黑"/>
        </w:rPr>
        <w:t>PVID：【</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接口的</w:t>
      </w:r>
      <w:r>
        <w:rPr>
          <w:rFonts w:ascii="微软雅黑" w:eastAsia="微软雅黑" w:hAnsi="微软雅黑" w:hint="eastAsia"/>
        </w:rPr>
        <w:t>PVID</w:t>
      </w:r>
      <w:r>
        <w:rPr>
          <w:rFonts w:ascii="微软雅黑" w:eastAsia="微软雅黑" w:hAnsi="微软雅黑"/>
        </w:rPr>
        <w:t>值，取值范围为</w:t>
      </w:r>
      <w:r>
        <w:rPr>
          <w:rFonts w:ascii="微软雅黑" w:eastAsia="微软雅黑" w:hAnsi="微软雅黑" w:hint="eastAsia"/>
        </w:rPr>
        <w:t>1</w:t>
      </w:r>
      <w:r>
        <w:rPr>
          <w:rFonts w:ascii="微软雅黑" w:eastAsia="微软雅黑" w:hAnsi="微软雅黑"/>
        </w:rPr>
        <w:t>-4094</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默认为</w:t>
      </w:r>
      <w:r>
        <w:rPr>
          <w:rFonts w:ascii="微软雅黑" w:eastAsia="微软雅黑" w:hAnsi="微软雅黑" w:hint="eastAsia"/>
        </w:rPr>
        <w:t>1。</w:t>
      </w:r>
    </w:p>
    <w:p w14:paraId="73C4B772" w14:textId="77777777" w:rsidR="0076630D" w:rsidRDefault="00D7272D">
      <w:pPr>
        <w:pStyle w:val="af2"/>
        <w:numPr>
          <w:ilvl w:val="0"/>
          <w:numId w:val="112"/>
        </w:numPr>
        <w:ind w:firstLineChars="0"/>
        <w:rPr>
          <w:rFonts w:ascii="微软雅黑" w:eastAsia="微软雅黑" w:hAnsi="微软雅黑"/>
        </w:rPr>
      </w:pPr>
      <w:r>
        <w:rPr>
          <w:rFonts w:ascii="微软雅黑" w:eastAsia="微软雅黑" w:hAnsi="微软雅黑" w:hint="eastAsia"/>
        </w:rPr>
        <w:t>允许接收</w:t>
      </w:r>
      <w:r>
        <w:rPr>
          <w:rFonts w:ascii="微软雅黑" w:eastAsia="微软雅黑" w:hAnsi="微软雅黑"/>
        </w:rPr>
        <w:t>的帧类型：【</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All</w:t>
      </w:r>
      <w:r>
        <w:rPr>
          <w:rFonts w:ascii="微软雅黑" w:eastAsia="微软雅黑" w:hAnsi="微软雅黑"/>
        </w:rPr>
        <w:t xml:space="preserve"> | Tag Only | Untag Olny}</w:t>
      </w:r>
      <w:r>
        <w:rPr>
          <w:rFonts w:ascii="微软雅黑" w:eastAsia="微软雅黑" w:hAnsi="微软雅黑" w:hint="eastAsia"/>
        </w:rPr>
        <w:t>。</w:t>
      </w:r>
      <w:r>
        <w:rPr>
          <w:rFonts w:ascii="微软雅黑" w:eastAsia="微软雅黑" w:hAnsi="微软雅黑"/>
        </w:rPr>
        <w:t>根据接口链路类型，进行配置。</w:t>
      </w:r>
    </w:p>
    <w:p w14:paraId="5CBE7557" w14:textId="16E64EF2" w:rsidR="0076630D" w:rsidRDefault="00D7272D">
      <w:pPr>
        <w:pStyle w:val="af2"/>
        <w:numPr>
          <w:ilvl w:val="0"/>
          <w:numId w:val="109"/>
        </w:numPr>
        <w:ind w:firstLineChars="0"/>
        <w:rPr>
          <w:rFonts w:ascii="微软雅黑" w:eastAsia="微软雅黑" w:hAnsi="微软雅黑"/>
        </w:rPr>
      </w:pPr>
      <w:r>
        <w:rPr>
          <w:rFonts w:ascii="微软雅黑" w:eastAsia="微软雅黑" w:hAnsi="微软雅黑" w:hint="eastAsia"/>
        </w:rPr>
        <w:t>若接口</w:t>
      </w:r>
      <w:r>
        <w:rPr>
          <w:rFonts w:ascii="微软雅黑" w:eastAsia="微软雅黑" w:hAnsi="微软雅黑"/>
        </w:rPr>
        <w:t>为Access，</w:t>
      </w:r>
      <w:r>
        <w:rPr>
          <w:rFonts w:ascii="微软雅黑" w:eastAsia="微软雅黑" w:hAnsi="微软雅黑" w:hint="eastAsia"/>
        </w:rPr>
        <w:t>则</w:t>
      </w:r>
      <w:r>
        <w:rPr>
          <w:rFonts w:ascii="微软雅黑" w:eastAsia="微软雅黑" w:hAnsi="微软雅黑"/>
        </w:rPr>
        <w:t>默认为</w:t>
      </w:r>
      <w:r w:rsidR="00A951DB">
        <w:rPr>
          <w:rFonts w:ascii="微软雅黑" w:eastAsia="微软雅黑" w:hAnsi="微软雅黑"/>
        </w:rPr>
        <w:t>All</w:t>
      </w:r>
      <w:r>
        <w:rPr>
          <w:rFonts w:ascii="微软雅黑" w:eastAsia="微软雅黑" w:hAnsi="微软雅黑" w:hint="eastAsia"/>
        </w:rPr>
        <w:t>，</w:t>
      </w:r>
      <w:r>
        <w:rPr>
          <w:rFonts w:ascii="微软雅黑" w:eastAsia="微软雅黑" w:hAnsi="微软雅黑"/>
        </w:rPr>
        <w:t>不可配置。</w:t>
      </w:r>
    </w:p>
    <w:p w14:paraId="11A87E39" w14:textId="77777777" w:rsidR="0076630D" w:rsidRDefault="00D7272D">
      <w:pPr>
        <w:pStyle w:val="af2"/>
        <w:numPr>
          <w:ilvl w:val="0"/>
          <w:numId w:val="109"/>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接口为Trunk，</w:t>
      </w:r>
      <w:r>
        <w:rPr>
          <w:rFonts w:ascii="微软雅黑" w:eastAsia="微软雅黑" w:hAnsi="微软雅黑" w:hint="eastAsia"/>
        </w:rPr>
        <w:t>则</w:t>
      </w:r>
      <w:r>
        <w:rPr>
          <w:rFonts w:ascii="微软雅黑" w:eastAsia="微软雅黑" w:hAnsi="微软雅黑"/>
        </w:rPr>
        <w:t>默认为All</w:t>
      </w:r>
      <w:r>
        <w:rPr>
          <w:rFonts w:ascii="微软雅黑" w:eastAsia="微软雅黑" w:hAnsi="微软雅黑" w:hint="eastAsia"/>
        </w:rPr>
        <w:t>，</w:t>
      </w:r>
      <w:r>
        <w:rPr>
          <w:rFonts w:ascii="微软雅黑" w:eastAsia="微软雅黑" w:hAnsi="微软雅黑"/>
        </w:rPr>
        <w:t>不可配置。</w:t>
      </w:r>
    </w:p>
    <w:p w14:paraId="07FF0E9A" w14:textId="77777777" w:rsidR="0076630D" w:rsidRDefault="00D7272D">
      <w:pPr>
        <w:pStyle w:val="af2"/>
        <w:numPr>
          <w:ilvl w:val="0"/>
          <w:numId w:val="109"/>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接口为Hybrid，</w:t>
      </w:r>
      <w:r>
        <w:rPr>
          <w:rFonts w:ascii="微软雅黑" w:eastAsia="微软雅黑" w:hAnsi="微软雅黑" w:hint="eastAsia"/>
        </w:rPr>
        <w:t>则</w:t>
      </w:r>
      <w:r>
        <w:rPr>
          <w:rFonts w:ascii="微软雅黑" w:eastAsia="微软雅黑" w:hAnsi="微软雅黑"/>
        </w:rPr>
        <w:t>默认为</w:t>
      </w:r>
      <w:r>
        <w:rPr>
          <w:rFonts w:ascii="微软雅黑" w:eastAsia="微软雅黑" w:hAnsi="微软雅黑" w:hint="eastAsia"/>
        </w:rPr>
        <w:t>All</w:t>
      </w:r>
      <w:r>
        <w:rPr>
          <w:rFonts w:ascii="微软雅黑" w:eastAsia="微软雅黑" w:hAnsi="微软雅黑"/>
        </w:rPr>
        <w:t>，支持配置。</w:t>
      </w:r>
    </w:p>
    <w:p w14:paraId="5EDFDEC5" w14:textId="77777777" w:rsidR="0076630D" w:rsidRDefault="00D7272D">
      <w:pPr>
        <w:pStyle w:val="af2"/>
        <w:numPr>
          <w:ilvl w:val="0"/>
          <w:numId w:val="109"/>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接口为Dot1q-tunnel</w:t>
      </w:r>
      <w:r>
        <w:rPr>
          <w:color w:val="FFFFFF"/>
          <w:highlight w:val="darkGreen"/>
        </w:rPr>
        <w:t>(FP2)</w:t>
      </w:r>
      <w:r>
        <w:rPr>
          <w:rFonts w:ascii="微软雅黑" w:eastAsia="微软雅黑" w:hAnsi="微软雅黑"/>
        </w:rPr>
        <w:t>，则默认为All</w:t>
      </w:r>
      <w:r>
        <w:rPr>
          <w:rFonts w:ascii="微软雅黑" w:eastAsia="微软雅黑" w:hAnsi="微软雅黑" w:hint="eastAsia"/>
        </w:rPr>
        <w:t>，</w:t>
      </w:r>
      <w:r>
        <w:rPr>
          <w:rFonts w:ascii="微软雅黑" w:eastAsia="微软雅黑" w:hAnsi="微软雅黑"/>
        </w:rPr>
        <w:t>不可配置。</w:t>
      </w:r>
    </w:p>
    <w:p w14:paraId="60EA925C" w14:textId="0510B3F1" w:rsidR="0076630D" w:rsidRPr="000456DD" w:rsidRDefault="00D7272D" w:rsidP="00161F74">
      <w:pPr>
        <w:pStyle w:val="af2"/>
        <w:numPr>
          <w:ilvl w:val="0"/>
          <w:numId w:val="112"/>
        </w:numPr>
        <w:ind w:firstLineChars="0"/>
        <w:rPr>
          <w:rFonts w:ascii="微软雅黑" w:eastAsia="微软雅黑" w:hAnsi="微软雅黑"/>
          <w:strike/>
          <w:color w:val="B2B2B2"/>
        </w:rPr>
      </w:pPr>
      <w:r w:rsidRPr="000456DD">
        <w:rPr>
          <w:rFonts w:ascii="微软雅黑" w:eastAsia="微软雅黑" w:hAnsi="微软雅黑" w:hint="eastAsia"/>
        </w:rPr>
        <w:t>入站</w:t>
      </w:r>
      <w:r w:rsidRPr="000456DD">
        <w:rPr>
          <w:rFonts w:ascii="微软雅黑" w:eastAsia="微软雅黑" w:hAnsi="微软雅黑"/>
        </w:rPr>
        <w:t>过滤</w:t>
      </w:r>
      <w:r w:rsidRPr="000456DD">
        <w:rPr>
          <w:rFonts w:ascii="微软雅黑" w:eastAsia="微软雅黑" w:hAnsi="微软雅黑" w:hint="eastAsia"/>
        </w:rPr>
        <w:t>/Ingress</w:t>
      </w:r>
      <w:r w:rsidRPr="000456DD">
        <w:rPr>
          <w:rFonts w:ascii="微软雅黑" w:eastAsia="微软雅黑" w:hAnsi="微软雅黑"/>
        </w:rPr>
        <w:t xml:space="preserve"> Filtering：【</w:t>
      </w:r>
      <w:r w:rsidRPr="000456DD">
        <w:rPr>
          <w:rFonts w:ascii="微软雅黑" w:eastAsia="微软雅黑" w:hAnsi="微软雅黑" w:hint="eastAsia"/>
        </w:rPr>
        <w:t>勾选框</w:t>
      </w:r>
      <w:r w:rsidRPr="000456DD">
        <w:rPr>
          <w:rFonts w:ascii="微软雅黑" w:eastAsia="微软雅黑" w:hAnsi="微软雅黑"/>
        </w:rPr>
        <w:t>】</w:t>
      </w:r>
      <w:r w:rsidRPr="000456DD">
        <w:rPr>
          <w:rFonts w:ascii="微软雅黑" w:eastAsia="微软雅黑" w:hAnsi="微软雅黑" w:hint="eastAsia"/>
        </w:rPr>
        <w:t>Access</w:t>
      </w:r>
      <w:r w:rsidRPr="000456DD">
        <w:rPr>
          <w:rFonts w:ascii="微软雅黑" w:eastAsia="微软雅黑" w:hAnsi="微软雅黑"/>
        </w:rPr>
        <w:t>和Trunk</w:t>
      </w:r>
      <w:r w:rsidR="00350B7E" w:rsidRPr="000456DD">
        <w:rPr>
          <w:rFonts w:ascii="微软雅黑" w:eastAsia="微软雅黑" w:hAnsi="微软雅黑" w:hint="eastAsia"/>
        </w:rPr>
        <w:t>、</w:t>
      </w:r>
      <w:r w:rsidR="00350B7E" w:rsidRPr="000456DD">
        <w:rPr>
          <w:rFonts w:ascii="微软雅黑" w:eastAsia="微软雅黑" w:hAnsi="微软雅黑"/>
        </w:rPr>
        <w:t>Dot1q-tunnel</w:t>
      </w:r>
      <w:r w:rsidRPr="000456DD">
        <w:rPr>
          <w:rFonts w:ascii="微软雅黑" w:eastAsia="微软雅黑" w:hAnsi="微软雅黑" w:hint="eastAsia"/>
        </w:rPr>
        <w:t>类型</w:t>
      </w:r>
      <w:r w:rsidRPr="000456DD">
        <w:rPr>
          <w:rFonts w:ascii="微软雅黑" w:eastAsia="微软雅黑" w:hAnsi="微软雅黑"/>
        </w:rPr>
        <w:t>的端口不支持</w:t>
      </w:r>
      <w:r w:rsidRPr="000456DD">
        <w:rPr>
          <w:rFonts w:ascii="微软雅黑" w:eastAsia="微软雅黑" w:hAnsi="微软雅黑" w:hint="eastAsia"/>
        </w:rPr>
        <w:t>此配置</w:t>
      </w:r>
      <w:r w:rsidRPr="000456DD">
        <w:rPr>
          <w:rFonts w:ascii="微软雅黑" w:eastAsia="微软雅黑" w:hAnsi="微软雅黑"/>
        </w:rPr>
        <w:t>。</w:t>
      </w:r>
      <w:r w:rsidRPr="000456DD">
        <w:rPr>
          <w:rFonts w:ascii="微软雅黑" w:eastAsia="微软雅黑" w:hAnsi="微软雅黑" w:hint="eastAsia"/>
        </w:rPr>
        <w:t>设置是否开启接口</w:t>
      </w:r>
      <w:r w:rsidRPr="000456DD">
        <w:rPr>
          <w:rFonts w:ascii="微软雅黑" w:eastAsia="微软雅黑" w:hAnsi="微软雅黑"/>
        </w:rPr>
        <w:t>的</w:t>
      </w:r>
      <w:r w:rsidRPr="000456DD">
        <w:rPr>
          <w:rFonts w:ascii="微软雅黑" w:eastAsia="微软雅黑" w:hAnsi="微软雅黑" w:hint="eastAsia"/>
        </w:rPr>
        <w:t>入站</w:t>
      </w:r>
      <w:r w:rsidRPr="000456DD">
        <w:rPr>
          <w:rFonts w:ascii="微软雅黑" w:eastAsia="微软雅黑" w:hAnsi="微软雅黑"/>
        </w:rPr>
        <w:t>过滤功能</w:t>
      </w:r>
      <w:r w:rsidRPr="000456DD">
        <w:rPr>
          <w:rFonts w:ascii="微软雅黑" w:eastAsia="微软雅黑" w:hAnsi="微软雅黑" w:hint="eastAsia"/>
        </w:rPr>
        <w:t>，</w:t>
      </w:r>
      <w:r w:rsidRPr="000456DD">
        <w:rPr>
          <w:rFonts w:ascii="微软雅黑" w:eastAsia="微软雅黑" w:hAnsi="微软雅黑"/>
        </w:rPr>
        <w:t>默认</w:t>
      </w:r>
      <w:r w:rsidRPr="000456DD">
        <w:rPr>
          <w:rFonts w:ascii="微软雅黑" w:eastAsia="微软雅黑" w:hAnsi="微软雅黑" w:hint="eastAsia"/>
        </w:rPr>
        <w:t>关闭</w:t>
      </w:r>
      <w:r w:rsidRPr="000456DD">
        <w:rPr>
          <w:rFonts w:ascii="微软雅黑" w:eastAsia="微软雅黑" w:hAnsi="微软雅黑"/>
        </w:rPr>
        <w:t>。</w:t>
      </w:r>
      <w:r w:rsidRPr="000456DD">
        <w:rPr>
          <w:rFonts w:ascii="微软雅黑" w:eastAsia="微软雅黑" w:hAnsi="微软雅黑" w:hint="eastAsia"/>
        </w:rPr>
        <w:t>开启后</w:t>
      </w:r>
      <w:r w:rsidRPr="000456DD">
        <w:rPr>
          <w:rFonts w:ascii="微软雅黑" w:eastAsia="微软雅黑" w:hAnsi="微软雅黑"/>
        </w:rPr>
        <w:t>，</w:t>
      </w:r>
      <w:r w:rsidRPr="000456DD">
        <w:rPr>
          <w:rFonts w:ascii="微软雅黑" w:eastAsia="微软雅黑" w:hAnsi="微软雅黑" w:hint="eastAsia"/>
        </w:rPr>
        <w:t>通过</w:t>
      </w:r>
      <w:r w:rsidRPr="000456DD">
        <w:rPr>
          <w:rFonts w:ascii="微软雅黑" w:eastAsia="微软雅黑" w:hAnsi="微软雅黑"/>
        </w:rPr>
        <w:t>判断数据包所携带的vlan信息进行丢弃</w:t>
      </w:r>
      <w:r w:rsidRPr="000456DD">
        <w:rPr>
          <w:rFonts w:ascii="微软雅黑" w:eastAsia="微软雅黑" w:hAnsi="微软雅黑" w:hint="eastAsia"/>
        </w:rPr>
        <w:t>或转发</w:t>
      </w:r>
      <w:r w:rsidRPr="000456DD">
        <w:rPr>
          <w:rFonts w:ascii="微软雅黑" w:eastAsia="微软雅黑" w:hAnsi="微软雅黑"/>
        </w:rPr>
        <w:t>的处理。</w:t>
      </w:r>
    </w:p>
    <w:p w14:paraId="028E6BAC" w14:textId="5E74985C" w:rsidR="00C94E62" w:rsidRDefault="00C94E62" w:rsidP="00C94E62">
      <w:pPr>
        <w:pStyle w:val="af2"/>
        <w:numPr>
          <w:ilvl w:val="0"/>
          <w:numId w:val="112"/>
        </w:numPr>
        <w:ind w:firstLineChars="0"/>
        <w:rPr>
          <w:rFonts w:ascii="微软雅黑" w:eastAsia="微软雅黑" w:hAnsi="微软雅黑"/>
        </w:rPr>
      </w:pPr>
      <w:r>
        <w:rPr>
          <w:rFonts w:ascii="微软雅黑" w:eastAsia="微软雅黑" w:hAnsi="微软雅黑" w:hint="eastAsia"/>
        </w:rPr>
        <w:t>TPID</w:t>
      </w:r>
      <w:r>
        <w:rPr>
          <w:color w:val="FFFFFF"/>
          <w:highlight w:val="darkGreen"/>
        </w:rPr>
        <w:t>(FP2)</w:t>
      </w:r>
      <w:r>
        <w:rPr>
          <w:rFonts w:ascii="微软雅黑" w:eastAsia="微软雅黑" w:hAnsi="微软雅黑"/>
        </w:rPr>
        <w:t>：</w:t>
      </w:r>
      <w:r>
        <w:rPr>
          <w:rFonts w:ascii="微软雅黑" w:eastAsia="微软雅黑" w:hAnsi="微软雅黑" w:hint="eastAsia"/>
        </w:rPr>
        <w:t>【下拉框】</w:t>
      </w:r>
      <w:r w:rsidR="00CB5D60">
        <w:rPr>
          <w:rFonts w:ascii="微软雅黑" w:eastAsia="微软雅黑" w:hAnsi="微软雅黑" w:hint="eastAsia"/>
        </w:rPr>
        <w:t>当且</w:t>
      </w:r>
      <w:r w:rsidR="00CB5D60">
        <w:rPr>
          <w:rFonts w:ascii="微软雅黑" w:eastAsia="微软雅黑" w:hAnsi="微软雅黑"/>
        </w:rPr>
        <w:t>仅当</w:t>
      </w:r>
      <w:r w:rsidR="00CB5D60">
        <w:rPr>
          <w:rFonts w:ascii="微软雅黑" w:eastAsia="微软雅黑" w:hAnsi="微软雅黑" w:hint="eastAsia"/>
        </w:rPr>
        <w:t>链路类型为</w:t>
      </w:r>
      <w:r w:rsidR="00CB5D60">
        <w:rPr>
          <w:rFonts w:ascii="微软雅黑" w:eastAsia="微软雅黑" w:hAnsi="微软雅黑"/>
        </w:rPr>
        <w:t>非QinQ时支持配置</w:t>
      </w:r>
      <w:r w:rsidR="00CB5D60">
        <w:rPr>
          <w:rFonts w:ascii="微软雅黑" w:eastAsia="微软雅黑" w:hAnsi="微软雅黑" w:hint="eastAsia"/>
        </w:rPr>
        <w:t>。</w:t>
      </w:r>
      <w:r>
        <w:rPr>
          <w:rFonts w:ascii="微软雅黑" w:eastAsia="微软雅黑" w:hAnsi="微软雅黑" w:hint="eastAsia"/>
        </w:rPr>
        <w:t>配置Tag方式，选项有{0x8100 | 0x88a8 | 0x9100 | 0x9200}，默认0x8100。</w:t>
      </w:r>
      <w:r w:rsidR="005E0E4C">
        <w:rPr>
          <w:rFonts w:ascii="微软雅黑" w:eastAsia="微软雅黑" w:hAnsi="微软雅黑" w:hint="eastAsia"/>
        </w:rPr>
        <w:t>QinQ</w:t>
      </w:r>
      <w:r w:rsidR="005E0E4C">
        <w:rPr>
          <w:rFonts w:ascii="微软雅黑" w:eastAsia="微软雅黑" w:hAnsi="微软雅黑"/>
        </w:rPr>
        <w:t>端口默认</w:t>
      </w:r>
      <w:r w:rsidR="005E0E4C">
        <w:rPr>
          <w:rFonts w:ascii="微软雅黑" w:eastAsia="微软雅黑" w:hAnsi="微软雅黑" w:hint="eastAsia"/>
        </w:rPr>
        <w:t>0</w:t>
      </w:r>
      <w:r w:rsidR="005E0E4C">
        <w:rPr>
          <w:rFonts w:ascii="微软雅黑" w:eastAsia="微软雅黑" w:hAnsi="微软雅黑"/>
        </w:rPr>
        <w:t>x8100</w:t>
      </w:r>
      <w:r w:rsidR="005E0E4C">
        <w:rPr>
          <w:rFonts w:ascii="微软雅黑" w:eastAsia="微软雅黑" w:hAnsi="微软雅黑" w:hint="eastAsia"/>
        </w:rPr>
        <w:t>。</w:t>
      </w:r>
    </w:p>
    <w:p w14:paraId="5F8CAA07" w14:textId="2E2D8FD1" w:rsidR="0093627B" w:rsidRDefault="0093627B">
      <w:pPr>
        <w:pStyle w:val="af2"/>
        <w:numPr>
          <w:ilvl w:val="0"/>
          <w:numId w:val="112"/>
        </w:numPr>
        <w:ind w:firstLineChars="0"/>
        <w:rPr>
          <w:rFonts w:ascii="微软雅黑" w:eastAsia="微软雅黑" w:hAnsi="微软雅黑"/>
        </w:rPr>
      </w:pPr>
      <w:r>
        <w:rPr>
          <w:rFonts w:ascii="微软雅黑" w:eastAsia="微软雅黑" w:hAnsi="微软雅黑" w:hint="eastAsia"/>
        </w:rPr>
        <w:lastRenderedPageBreak/>
        <w:t>VLAN</w:t>
      </w:r>
      <w:r>
        <w:rPr>
          <w:rFonts w:ascii="微软雅黑" w:eastAsia="微软雅黑" w:hAnsi="微软雅黑"/>
        </w:rPr>
        <w:t>交换</w:t>
      </w:r>
      <w:r>
        <w:rPr>
          <w:color w:val="FFFFFF"/>
          <w:highlight w:val="darkGreen"/>
        </w:rPr>
        <w:t>(FP2)</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端口</w:t>
      </w:r>
      <w:r w:rsidR="00365EC7">
        <w:rPr>
          <w:rFonts w:ascii="微软雅黑" w:eastAsia="微软雅黑" w:hAnsi="微软雅黑" w:hint="eastAsia"/>
        </w:rPr>
        <w:t>为</w:t>
      </w:r>
      <w:r w:rsidR="00365EC7">
        <w:rPr>
          <w:rFonts w:ascii="微软雅黑" w:eastAsia="微软雅黑" w:hAnsi="微软雅黑"/>
        </w:rPr>
        <w:t>物理端口</w:t>
      </w:r>
      <w:r w:rsidR="00365EC7">
        <w:rPr>
          <w:rFonts w:ascii="微软雅黑" w:eastAsia="微软雅黑" w:hAnsi="微软雅黑" w:hint="eastAsia"/>
        </w:rPr>
        <w:t>（电口</w:t>
      </w:r>
      <w:r w:rsidR="00365EC7">
        <w:rPr>
          <w:rFonts w:ascii="微软雅黑" w:eastAsia="微软雅黑" w:hAnsi="微软雅黑"/>
        </w:rPr>
        <w:t>和光口</w:t>
      </w:r>
      <w:r w:rsidR="00365EC7">
        <w:rPr>
          <w:rFonts w:ascii="微软雅黑" w:eastAsia="微软雅黑" w:hAnsi="微软雅黑" w:hint="eastAsia"/>
        </w:rPr>
        <w:t>）且</w:t>
      </w:r>
      <w:r>
        <w:rPr>
          <w:rFonts w:ascii="微软雅黑" w:eastAsia="微软雅黑" w:hAnsi="微软雅黑"/>
        </w:rPr>
        <w:t>链路类型为“Trunk”</w:t>
      </w:r>
      <w:r>
        <w:rPr>
          <w:rFonts w:ascii="微软雅黑" w:eastAsia="微软雅黑" w:hAnsi="微软雅黑" w:hint="eastAsia"/>
        </w:rPr>
        <w:t>或</w:t>
      </w:r>
      <w:r>
        <w:rPr>
          <w:rFonts w:ascii="微软雅黑" w:eastAsia="微软雅黑" w:hAnsi="微软雅黑"/>
        </w:rPr>
        <w:t>“Hybrid”</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设置</w:t>
      </w:r>
      <w:r>
        <w:rPr>
          <w:rFonts w:ascii="微软雅黑" w:eastAsia="微软雅黑" w:hAnsi="微软雅黑"/>
        </w:rPr>
        <w:t>是否开启端口</w:t>
      </w:r>
      <w:r w:rsidR="00A6170A">
        <w:rPr>
          <w:rFonts w:ascii="微软雅黑" w:eastAsia="微软雅黑" w:hAnsi="微软雅黑" w:hint="eastAsia"/>
        </w:rPr>
        <w:t>入方向</w:t>
      </w:r>
      <w:r w:rsidR="00A6170A">
        <w:rPr>
          <w:rFonts w:ascii="微软雅黑" w:eastAsia="微软雅黑" w:hAnsi="微软雅黑"/>
        </w:rPr>
        <w:t>（</w:t>
      </w:r>
      <w:r w:rsidR="00A6170A">
        <w:rPr>
          <w:rFonts w:ascii="微软雅黑" w:eastAsia="微软雅黑" w:hAnsi="微软雅黑" w:hint="eastAsia"/>
        </w:rPr>
        <w:t>即</w:t>
      </w:r>
      <w:r w:rsidR="00A6170A">
        <w:rPr>
          <w:rFonts w:ascii="微软雅黑" w:eastAsia="微软雅黑" w:hAnsi="微软雅黑"/>
        </w:rPr>
        <w:t>接收数据报文时）</w:t>
      </w:r>
      <w:r>
        <w:rPr>
          <w:rFonts w:ascii="微软雅黑" w:eastAsia="微软雅黑" w:hAnsi="微软雅黑"/>
        </w:rPr>
        <w:t>的VLAN交换功能，默认关闭。</w:t>
      </w:r>
      <w:r w:rsidR="00D00FC6">
        <w:rPr>
          <w:rFonts w:ascii="微软雅黑" w:eastAsia="微软雅黑" w:hAnsi="微软雅黑" w:hint="eastAsia"/>
        </w:rPr>
        <w:t>开启后</w:t>
      </w:r>
      <w:r w:rsidR="00D00FC6">
        <w:rPr>
          <w:rFonts w:ascii="微软雅黑" w:eastAsia="微软雅黑" w:hAnsi="微软雅黑"/>
        </w:rPr>
        <w:t>，</w:t>
      </w:r>
      <w:r w:rsidR="00D00FC6">
        <w:rPr>
          <w:rFonts w:ascii="微软雅黑" w:eastAsia="微软雅黑" w:hAnsi="微软雅黑" w:hint="eastAsia"/>
        </w:rPr>
        <w:t>需要</w:t>
      </w:r>
      <w:r w:rsidR="00D00FC6">
        <w:rPr>
          <w:rFonts w:ascii="微软雅黑" w:eastAsia="微软雅黑" w:hAnsi="微软雅黑"/>
        </w:rPr>
        <w:t>配置接口映射VLAN</w:t>
      </w:r>
      <w:r w:rsidR="00E4230A">
        <w:rPr>
          <w:rFonts w:ascii="微软雅黑" w:eastAsia="微软雅黑" w:hAnsi="微软雅黑" w:hint="eastAsia"/>
        </w:rPr>
        <w:t>，</w:t>
      </w:r>
      <w:r w:rsidR="00E4230A">
        <w:rPr>
          <w:rFonts w:ascii="微软雅黑" w:eastAsia="微软雅黑" w:hAnsi="微软雅黑"/>
        </w:rPr>
        <w:t>支持配置多组</w:t>
      </w:r>
      <w:r w:rsidR="00E4230A">
        <w:rPr>
          <w:rFonts w:ascii="微软雅黑" w:eastAsia="微软雅黑" w:hAnsi="微软雅黑" w:hint="eastAsia"/>
        </w:rPr>
        <w:t>，由于规格</w:t>
      </w:r>
      <w:r w:rsidR="00E4230A">
        <w:rPr>
          <w:rFonts w:ascii="微软雅黑" w:eastAsia="微软雅黑" w:hAnsi="微软雅黑"/>
        </w:rPr>
        <w:t>与其他模块共享，故前端不做限制，由底层返回报错提示</w:t>
      </w:r>
      <w:r w:rsidR="00D00FC6">
        <w:rPr>
          <w:rFonts w:ascii="微软雅黑" w:eastAsia="微软雅黑" w:hAnsi="微软雅黑" w:hint="eastAsia"/>
        </w:rPr>
        <w:t>。</w:t>
      </w:r>
    </w:p>
    <w:p w14:paraId="53115646" w14:textId="3BE8D9CE" w:rsidR="007C7263" w:rsidRDefault="00B73CF1" w:rsidP="006478EB">
      <w:pPr>
        <w:pStyle w:val="af2"/>
        <w:numPr>
          <w:ilvl w:val="0"/>
          <w:numId w:val="585"/>
        </w:numPr>
        <w:ind w:firstLineChars="0"/>
        <w:rPr>
          <w:rFonts w:ascii="微软雅黑" w:eastAsia="微软雅黑" w:hAnsi="微软雅黑"/>
        </w:rPr>
      </w:pPr>
      <w:r w:rsidRPr="00B73CF1">
        <w:rPr>
          <w:rFonts w:ascii="微软雅黑" w:eastAsia="微软雅黑" w:hAnsi="微软雅黑" w:hint="eastAsia"/>
          <w:color w:val="FF0000"/>
        </w:rPr>
        <w:t>*</w:t>
      </w:r>
      <w:r w:rsidR="00942395">
        <w:rPr>
          <w:rFonts w:ascii="微软雅黑" w:eastAsia="微软雅黑" w:hAnsi="微软雅黑" w:hint="eastAsia"/>
        </w:rPr>
        <w:t>外层VLAN</w:t>
      </w:r>
      <w:r w:rsidR="007C7263">
        <w:rPr>
          <w:rFonts w:ascii="微软雅黑" w:eastAsia="微软雅黑" w:hAnsi="微软雅黑" w:hint="eastAsia"/>
        </w:rPr>
        <w:t>：设置端口</w:t>
      </w:r>
      <w:r w:rsidR="007C7263">
        <w:rPr>
          <w:rFonts w:ascii="微软雅黑" w:eastAsia="微软雅黑" w:hAnsi="微软雅黑"/>
        </w:rPr>
        <w:t>接收时的</w:t>
      </w:r>
      <w:r w:rsidR="007C7263">
        <w:rPr>
          <w:rFonts w:ascii="微软雅黑" w:eastAsia="微软雅黑" w:hAnsi="微软雅黑" w:hint="eastAsia"/>
        </w:rPr>
        <w:t>匹配报文</w:t>
      </w:r>
      <w:r w:rsidR="007C7263">
        <w:rPr>
          <w:rFonts w:ascii="微软雅黑" w:eastAsia="微软雅黑" w:hAnsi="微软雅黑"/>
        </w:rPr>
        <w:t>外层VLAN</w:t>
      </w:r>
      <w:r w:rsidR="007C7263">
        <w:rPr>
          <w:rFonts w:ascii="微软雅黑" w:eastAsia="微软雅黑" w:hAnsi="微软雅黑" w:hint="eastAsia"/>
        </w:rPr>
        <w:t>，允许</w:t>
      </w:r>
      <w:r w:rsidR="007C7263">
        <w:rPr>
          <w:rFonts w:ascii="微软雅黑" w:eastAsia="微软雅黑" w:hAnsi="微软雅黑"/>
        </w:rPr>
        <w:t>输入多个，</w:t>
      </w:r>
      <w:r w:rsidR="007C7263">
        <w:rPr>
          <w:rFonts w:ascii="微软雅黑" w:eastAsia="微软雅黑" w:hAnsi="微软雅黑" w:hint="eastAsia"/>
        </w:rPr>
        <w:t>至多32个（底层报错）</w:t>
      </w:r>
      <w:r w:rsidR="007C7263" w:rsidRPr="00413CBE">
        <w:rPr>
          <w:rFonts w:ascii="微软雅黑" w:eastAsia="微软雅黑" w:hAnsi="微软雅黑"/>
          <w:strike/>
          <w:color w:val="B2B2B2"/>
        </w:rPr>
        <w:t>，</w:t>
      </w:r>
      <w:r w:rsidR="007C7263" w:rsidRPr="00413CBE">
        <w:rPr>
          <w:rFonts w:ascii="微软雅黑" w:eastAsia="微软雅黑" w:hAnsi="微软雅黑" w:hint="eastAsia"/>
          <w:strike/>
          <w:color w:val="B2B2B2"/>
        </w:rPr>
        <w:t>所有</w:t>
      </w:r>
      <w:r w:rsidR="007C7263" w:rsidRPr="00413CBE">
        <w:rPr>
          <w:rFonts w:ascii="微软雅黑" w:eastAsia="微软雅黑" w:hAnsi="微软雅黑"/>
          <w:strike/>
          <w:color w:val="B2B2B2"/>
        </w:rPr>
        <w:t>输入的VLAN必须是端口已加入的VLAN</w:t>
      </w:r>
      <w:r w:rsidR="007C7263">
        <w:rPr>
          <w:rFonts w:ascii="微软雅黑" w:eastAsia="微软雅黑" w:hAnsi="微软雅黑" w:hint="eastAsia"/>
        </w:rPr>
        <w:t>。</w:t>
      </w:r>
    </w:p>
    <w:p w14:paraId="78B5BCCD" w14:textId="65AD8647" w:rsidR="007C7263" w:rsidRDefault="00942395" w:rsidP="006478EB">
      <w:pPr>
        <w:pStyle w:val="af2"/>
        <w:numPr>
          <w:ilvl w:val="0"/>
          <w:numId w:val="585"/>
        </w:numPr>
        <w:ind w:firstLineChars="0"/>
        <w:rPr>
          <w:rFonts w:ascii="微软雅黑" w:eastAsia="微软雅黑" w:hAnsi="微软雅黑"/>
        </w:rPr>
      </w:pPr>
      <w:r>
        <w:rPr>
          <w:rFonts w:ascii="微软雅黑" w:eastAsia="微软雅黑" w:hAnsi="微软雅黑" w:hint="eastAsia"/>
        </w:rPr>
        <w:t>内层</w:t>
      </w:r>
      <w:r w:rsidR="007C7263">
        <w:rPr>
          <w:rFonts w:ascii="微软雅黑" w:eastAsia="微软雅黑" w:hAnsi="微软雅黑"/>
        </w:rPr>
        <w:t>VLAN</w:t>
      </w:r>
      <w:r w:rsidR="007C7263">
        <w:rPr>
          <w:rFonts w:ascii="微软雅黑" w:eastAsia="微软雅黑" w:hAnsi="微软雅黑" w:hint="eastAsia"/>
        </w:rPr>
        <w:t>：设置</w:t>
      </w:r>
      <w:r w:rsidR="007C7263">
        <w:rPr>
          <w:rFonts w:ascii="微软雅黑" w:eastAsia="微软雅黑" w:hAnsi="微软雅黑"/>
        </w:rPr>
        <w:t>端口接收</w:t>
      </w:r>
      <w:r w:rsidR="007C7263">
        <w:rPr>
          <w:rFonts w:ascii="微软雅黑" w:eastAsia="微软雅黑" w:hAnsi="微软雅黑" w:hint="eastAsia"/>
        </w:rPr>
        <w:t>时</w:t>
      </w:r>
      <w:r w:rsidR="007C7263">
        <w:rPr>
          <w:rFonts w:ascii="微软雅黑" w:eastAsia="微软雅黑" w:hAnsi="微软雅黑"/>
        </w:rPr>
        <w:t>的</w:t>
      </w:r>
      <w:r w:rsidR="007C7263">
        <w:rPr>
          <w:rFonts w:ascii="微软雅黑" w:eastAsia="微软雅黑" w:hAnsi="微软雅黑" w:hint="eastAsia"/>
        </w:rPr>
        <w:t>匹配报文</w:t>
      </w:r>
      <w:r w:rsidR="007C7263">
        <w:rPr>
          <w:rFonts w:ascii="微软雅黑" w:eastAsia="微软雅黑" w:hAnsi="微软雅黑"/>
        </w:rPr>
        <w:t>内层</w:t>
      </w:r>
      <w:r w:rsidR="007C7263">
        <w:rPr>
          <w:rFonts w:ascii="微软雅黑" w:eastAsia="微软雅黑" w:hAnsi="微软雅黑" w:hint="eastAsia"/>
        </w:rPr>
        <w:t>VLAN，</w:t>
      </w:r>
      <w:r w:rsidR="007C7263">
        <w:rPr>
          <w:rFonts w:ascii="微软雅黑" w:eastAsia="微软雅黑" w:hAnsi="微软雅黑"/>
        </w:rPr>
        <w:t>允许输入多个，</w:t>
      </w:r>
      <w:r w:rsidR="007C7263">
        <w:rPr>
          <w:rFonts w:ascii="微软雅黑" w:eastAsia="微软雅黑" w:hAnsi="微软雅黑" w:hint="eastAsia"/>
        </w:rPr>
        <w:t>至多32个（底层报错）</w:t>
      </w:r>
      <w:r w:rsidR="007C7263" w:rsidRPr="00413CBE">
        <w:rPr>
          <w:rFonts w:ascii="微软雅黑" w:eastAsia="微软雅黑" w:hAnsi="微软雅黑"/>
          <w:strike/>
          <w:color w:val="B2B2B2"/>
        </w:rPr>
        <w:t>，所有输入的VLAN必须是端口已加入的VLAN</w:t>
      </w:r>
      <w:r w:rsidR="007C7263">
        <w:rPr>
          <w:rFonts w:ascii="微软雅黑" w:eastAsia="微软雅黑" w:hAnsi="微软雅黑" w:hint="eastAsia"/>
        </w:rPr>
        <w:t>。</w:t>
      </w:r>
    </w:p>
    <w:p w14:paraId="13DDC1F3" w14:textId="4D05396B" w:rsidR="007C7263" w:rsidRDefault="00B73CF1" w:rsidP="007C7263">
      <w:pPr>
        <w:pStyle w:val="af2"/>
        <w:numPr>
          <w:ilvl w:val="0"/>
          <w:numId w:val="585"/>
        </w:numPr>
        <w:ind w:firstLineChars="0"/>
        <w:rPr>
          <w:rFonts w:ascii="微软雅黑" w:eastAsia="微软雅黑" w:hAnsi="微软雅黑"/>
        </w:rPr>
      </w:pPr>
      <w:r w:rsidRPr="00B73CF1">
        <w:rPr>
          <w:rFonts w:ascii="微软雅黑" w:eastAsia="微软雅黑" w:hAnsi="微软雅黑" w:hint="eastAsia"/>
          <w:color w:val="FF0000"/>
        </w:rPr>
        <w:t>*</w:t>
      </w:r>
      <w:r w:rsidR="007C7263">
        <w:rPr>
          <w:rFonts w:ascii="微软雅黑" w:eastAsia="微软雅黑" w:hAnsi="微软雅黑" w:hint="eastAsia"/>
        </w:rPr>
        <w:t>映射后</w:t>
      </w:r>
      <w:r w:rsidR="007C7263">
        <w:rPr>
          <w:rFonts w:ascii="微软雅黑" w:eastAsia="微软雅黑" w:hAnsi="微软雅黑"/>
        </w:rPr>
        <w:t>的外层VLAN：</w:t>
      </w:r>
      <w:r w:rsidR="007C7263">
        <w:rPr>
          <w:rFonts w:ascii="微软雅黑" w:eastAsia="微软雅黑" w:hAnsi="微软雅黑" w:hint="eastAsia"/>
        </w:rPr>
        <w:t>设置端口</w:t>
      </w:r>
      <w:r w:rsidR="007C7263">
        <w:rPr>
          <w:rFonts w:ascii="微软雅黑" w:eastAsia="微软雅黑" w:hAnsi="微软雅黑"/>
        </w:rPr>
        <w:t>接收时的</w:t>
      </w:r>
      <w:r w:rsidR="007C7263">
        <w:rPr>
          <w:rFonts w:ascii="微软雅黑" w:eastAsia="微软雅黑" w:hAnsi="微软雅黑" w:hint="eastAsia"/>
        </w:rPr>
        <w:t>报文转发</w:t>
      </w:r>
      <w:r w:rsidR="007C7263">
        <w:rPr>
          <w:rFonts w:ascii="微软雅黑" w:eastAsia="微软雅黑" w:hAnsi="微软雅黑"/>
        </w:rPr>
        <w:t>后映射的外层VLAN</w:t>
      </w:r>
      <w:r w:rsidR="007C7263">
        <w:rPr>
          <w:rFonts w:ascii="微软雅黑" w:eastAsia="微软雅黑" w:hAnsi="微软雅黑" w:hint="eastAsia"/>
        </w:rPr>
        <w:t>，</w:t>
      </w:r>
      <w:r w:rsidR="007C7263">
        <w:rPr>
          <w:rFonts w:ascii="微软雅黑" w:eastAsia="微软雅黑" w:hAnsi="微软雅黑"/>
        </w:rPr>
        <w:t>只能</w:t>
      </w:r>
      <w:r w:rsidR="007C7263">
        <w:rPr>
          <w:rFonts w:ascii="微软雅黑" w:eastAsia="微软雅黑" w:hAnsi="微软雅黑" w:hint="eastAsia"/>
        </w:rPr>
        <w:t>输入</w:t>
      </w:r>
      <w:r w:rsidR="007C7263">
        <w:rPr>
          <w:rFonts w:ascii="微软雅黑" w:eastAsia="微软雅黑" w:hAnsi="微软雅黑"/>
        </w:rPr>
        <w:t>一个，</w:t>
      </w:r>
      <w:r w:rsidR="007C7263">
        <w:rPr>
          <w:rFonts w:ascii="微软雅黑" w:eastAsia="微软雅黑" w:hAnsi="微软雅黑" w:hint="eastAsia"/>
        </w:rPr>
        <w:t>且</w:t>
      </w:r>
      <w:r w:rsidR="007C7263">
        <w:rPr>
          <w:rFonts w:ascii="微软雅黑" w:eastAsia="微软雅黑" w:hAnsi="微软雅黑"/>
        </w:rPr>
        <w:t>必须是端口已加入的VLAN。</w:t>
      </w:r>
    </w:p>
    <w:p w14:paraId="2704AE3B" w14:textId="19657E94" w:rsidR="00942395" w:rsidRDefault="00942395" w:rsidP="006478EB">
      <w:pPr>
        <w:pStyle w:val="af2"/>
        <w:numPr>
          <w:ilvl w:val="0"/>
          <w:numId w:val="585"/>
        </w:numPr>
        <w:ind w:firstLineChars="0"/>
        <w:rPr>
          <w:rFonts w:ascii="微软雅黑" w:eastAsia="微软雅黑" w:hAnsi="微软雅黑"/>
        </w:rPr>
      </w:pPr>
      <w:r>
        <w:rPr>
          <w:rFonts w:ascii="微软雅黑" w:eastAsia="微软雅黑" w:hAnsi="微软雅黑" w:hint="eastAsia"/>
        </w:rPr>
        <w:t>映射</w:t>
      </w:r>
      <w:r>
        <w:rPr>
          <w:rFonts w:ascii="微软雅黑" w:eastAsia="微软雅黑" w:hAnsi="微软雅黑"/>
        </w:rPr>
        <w:t>后的</w:t>
      </w:r>
      <w:r>
        <w:rPr>
          <w:rFonts w:ascii="微软雅黑" w:eastAsia="微软雅黑" w:hAnsi="微软雅黑" w:hint="eastAsia"/>
        </w:rPr>
        <w:t>内层</w:t>
      </w:r>
      <w:r>
        <w:rPr>
          <w:rFonts w:ascii="微软雅黑" w:eastAsia="微软雅黑" w:hAnsi="微软雅黑"/>
        </w:rPr>
        <w:t>VLAN：</w:t>
      </w:r>
      <w:r>
        <w:rPr>
          <w:rFonts w:ascii="微软雅黑" w:eastAsia="微软雅黑" w:hAnsi="微软雅黑" w:hint="eastAsia"/>
        </w:rPr>
        <w:t>设置</w:t>
      </w:r>
      <w:r>
        <w:rPr>
          <w:rFonts w:ascii="微软雅黑" w:eastAsia="微软雅黑" w:hAnsi="微软雅黑"/>
        </w:rPr>
        <w:t>端口接收</w:t>
      </w:r>
      <w:r>
        <w:rPr>
          <w:rFonts w:ascii="微软雅黑" w:eastAsia="微软雅黑" w:hAnsi="微软雅黑" w:hint="eastAsia"/>
        </w:rPr>
        <w:t>时</w:t>
      </w:r>
      <w:r>
        <w:rPr>
          <w:rFonts w:ascii="微软雅黑" w:eastAsia="微软雅黑" w:hAnsi="微软雅黑"/>
        </w:rPr>
        <w:t>的</w:t>
      </w:r>
      <w:r>
        <w:rPr>
          <w:rFonts w:ascii="微软雅黑" w:eastAsia="微软雅黑" w:hAnsi="微软雅黑" w:hint="eastAsia"/>
        </w:rPr>
        <w:t>报文</w:t>
      </w:r>
      <w:r>
        <w:rPr>
          <w:rFonts w:ascii="微软雅黑" w:eastAsia="微软雅黑" w:hAnsi="微软雅黑"/>
        </w:rPr>
        <w:t>转发后映射</w:t>
      </w:r>
      <w:r>
        <w:rPr>
          <w:rFonts w:ascii="微软雅黑" w:eastAsia="微软雅黑" w:hAnsi="微软雅黑" w:hint="eastAsia"/>
        </w:rPr>
        <w:t>的</w:t>
      </w:r>
      <w:r>
        <w:rPr>
          <w:rFonts w:ascii="微软雅黑" w:eastAsia="微软雅黑" w:hAnsi="微软雅黑"/>
        </w:rPr>
        <w:t>内层VLAN</w:t>
      </w:r>
      <w:r w:rsidR="007C7263">
        <w:rPr>
          <w:rFonts w:ascii="微软雅黑" w:eastAsia="微软雅黑" w:hAnsi="微软雅黑" w:hint="eastAsia"/>
        </w:rPr>
        <w:t>，</w:t>
      </w:r>
      <w:r>
        <w:rPr>
          <w:rFonts w:ascii="微软雅黑" w:eastAsia="微软雅黑" w:hAnsi="微软雅黑"/>
        </w:rPr>
        <w:t>只能输入一个，</w:t>
      </w:r>
      <w:r w:rsidR="007C7263">
        <w:rPr>
          <w:rFonts w:ascii="微软雅黑" w:eastAsia="微软雅黑" w:hAnsi="微软雅黑" w:hint="eastAsia"/>
        </w:rPr>
        <w:t>且</w:t>
      </w:r>
      <w:r>
        <w:rPr>
          <w:rFonts w:ascii="微软雅黑" w:eastAsia="微软雅黑" w:hAnsi="微软雅黑"/>
        </w:rPr>
        <w:t>必须是端口已加入的VLAN。</w:t>
      </w:r>
    </w:p>
    <w:p w14:paraId="0300F478" w14:textId="77777777" w:rsidR="007E2B94" w:rsidRDefault="00546AA5" w:rsidP="00546AA5">
      <w:pPr>
        <w:pStyle w:val="af2"/>
        <w:ind w:left="1260" w:firstLineChars="0" w:firstLine="0"/>
        <w:rPr>
          <w:rFonts w:ascii="微软雅黑" w:eastAsia="微软雅黑" w:hAnsi="微软雅黑"/>
        </w:rPr>
      </w:pPr>
      <w:r w:rsidRPr="00546AA5">
        <w:rPr>
          <w:rFonts w:ascii="微软雅黑" w:eastAsia="微软雅黑" w:hAnsi="微软雅黑" w:hint="eastAsia"/>
          <w:color w:val="FF0000"/>
        </w:rPr>
        <w:t>注：</w:t>
      </w:r>
      <w:r w:rsidR="003B7865">
        <w:rPr>
          <w:rFonts w:ascii="微软雅黑" w:eastAsia="微软雅黑" w:hAnsi="微软雅黑" w:hint="eastAsia"/>
        </w:rPr>
        <w:t>1.</w:t>
      </w:r>
      <w:r>
        <w:rPr>
          <w:rFonts w:ascii="微软雅黑" w:eastAsia="微软雅黑" w:hAnsi="微软雅黑" w:hint="eastAsia"/>
        </w:rPr>
        <w:t>838</w:t>
      </w:r>
      <w:r>
        <w:rPr>
          <w:rFonts w:ascii="微软雅黑" w:eastAsia="微软雅黑" w:hAnsi="微软雅黑"/>
        </w:rPr>
        <w:t>X芯片</w:t>
      </w:r>
      <w:r>
        <w:rPr>
          <w:rFonts w:ascii="微软雅黑" w:eastAsia="微软雅黑" w:hAnsi="微软雅黑" w:hint="eastAsia"/>
        </w:rPr>
        <w:t xml:space="preserve">仅支持1 </w:t>
      </w:r>
      <w:r>
        <w:rPr>
          <w:rFonts w:ascii="微软雅黑" w:eastAsia="微软雅黑" w:hAnsi="微软雅黑"/>
        </w:rPr>
        <w:t>to 1</w:t>
      </w:r>
      <w:r>
        <w:rPr>
          <w:rFonts w:ascii="微软雅黑" w:eastAsia="微软雅黑" w:hAnsi="微软雅黑" w:hint="eastAsia"/>
        </w:rPr>
        <w:t>和</w:t>
      </w:r>
      <w:r>
        <w:rPr>
          <w:rFonts w:ascii="微软雅黑" w:eastAsia="微软雅黑" w:hAnsi="微软雅黑"/>
        </w:rPr>
        <w:t>N to 1</w:t>
      </w:r>
      <w:r>
        <w:rPr>
          <w:rFonts w:ascii="微软雅黑" w:eastAsia="微软雅黑" w:hAnsi="微软雅黑" w:hint="eastAsia"/>
        </w:rPr>
        <w:t>，</w:t>
      </w:r>
      <w:r>
        <w:rPr>
          <w:rFonts w:ascii="微软雅黑" w:eastAsia="微软雅黑" w:hAnsi="微软雅黑"/>
        </w:rPr>
        <w:t>不支持</w:t>
      </w:r>
      <w:r>
        <w:rPr>
          <w:rFonts w:ascii="微软雅黑" w:eastAsia="微软雅黑" w:hAnsi="微软雅黑" w:hint="eastAsia"/>
        </w:rPr>
        <w:t xml:space="preserve">2 </w:t>
      </w:r>
      <w:r>
        <w:rPr>
          <w:rFonts w:ascii="微软雅黑" w:eastAsia="微软雅黑" w:hAnsi="微软雅黑"/>
        </w:rPr>
        <w:t>to 2 VLAN映射，故不支持</w:t>
      </w:r>
      <w:r>
        <w:rPr>
          <w:rFonts w:ascii="微软雅黑" w:eastAsia="微软雅黑" w:hAnsi="微软雅黑" w:hint="eastAsia"/>
        </w:rPr>
        <w:t>内层</w:t>
      </w:r>
      <w:r>
        <w:rPr>
          <w:rFonts w:ascii="微软雅黑" w:eastAsia="微软雅黑" w:hAnsi="微软雅黑"/>
        </w:rPr>
        <w:t>VLAN映射。</w:t>
      </w:r>
    </w:p>
    <w:p w14:paraId="401B77A3" w14:textId="22A40237" w:rsidR="003B7865" w:rsidRDefault="007E2B94" w:rsidP="007E2B94">
      <w:pPr>
        <w:pStyle w:val="af2"/>
        <w:ind w:left="1260"/>
        <w:rPr>
          <w:rFonts w:ascii="微软雅黑" w:eastAsia="微软雅黑" w:hAnsi="微软雅黑"/>
        </w:rPr>
      </w:pPr>
      <w:r>
        <w:rPr>
          <w:rFonts w:ascii="微软雅黑" w:eastAsia="微软雅黑" w:hAnsi="微软雅黑" w:hint="eastAsia"/>
        </w:rPr>
        <w:t>2.内外层</w:t>
      </w:r>
      <w:r>
        <w:rPr>
          <w:rFonts w:ascii="微软雅黑" w:eastAsia="微软雅黑" w:hAnsi="微软雅黑"/>
        </w:rPr>
        <w:t>VLAN有</w:t>
      </w:r>
      <w:r>
        <w:rPr>
          <w:rFonts w:ascii="微软雅黑" w:eastAsia="微软雅黑" w:hAnsi="微软雅黑" w:hint="eastAsia"/>
        </w:rPr>
        <w:t>且</w:t>
      </w:r>
      <w:r>
        <w:rPr>
          <w:rFonts w:ascii="微软雅黑" w:eastAsia="微软雅黑" w:hAnsi="微软雅黑"/>
        </w:rPr>
        <w:t>仅有一组支持</w:t>
      </w:r>
      <w:r>
        <w:rPr>
          <w:rFonts w:ascii="微软雅黑" w:eastAsia="微软雅黑" w:hAnsi="微软雅黑" w:hint="eastAsia"/>
        </w:rPr>
        <w:t>N</w:t>
      </w:r>
      <w:r>
        <w:rPr>
          <w:rFonts w:ascii="微软雅黑" w:eastAsia="微软雅黑" w:hAnsi="微软雅黑"/>
        </w:rPr>
        <w:t xml:space="preserve"> to 1</w:t>
      </w:r>
      <w:r>
        <w:rPr>
          <w:rFonts w:ascii="微软雅黑" w:eastAsia="微软雅黑" w:hAnsi="微软雅黑" w:hint="eastAsia"/>
        </w:rPr>
        <w:t>，</w:t>
      </w:r>
      <w:r>
        <w:rPr>
          <w:rFonts w:ascii="微软雅黑" w:eastAsia="微软雅黑" w:hAnsi="微软雅黑"/>
        </w:rPr>
        <w:t>即</w:t>
      </w:r>
      <w:r>
        <w:rPr>
          <w:rFonts w:ascii="微软雅黑" w:eastAsia="微软雅黑" w:hAnsi="微软雅黑" w:hint="eastAsia"/>
        </w:rPr>
        <w:t>外层</w:t>
      </w:r>
      <w:r>
        <w:rPr>
          <w:rFonts w:ascii="微软雅黑" w:eastAsia="微软雅黑" w:hAnsi="微软雅黑"/>
        </w:rPr>
        <w:t>VLAN和内层VLAN至多只允许一个</w:t>
      </w:r>
      <w:r>
        <w:rPr>
          <w:rFonts w:ascii="微软雅黑" w:eastAsia="微软雅黑" w:hAnsi="微软雅黑" w:hint="eastAsia"/>
        </w:rPr>
        <w:t>支持</w:t>
      </w:r>
      <w:r>
        <w:rPr>
          <w:rFonts w:ascii="微软雅黑" w:eastAsia="微软雅黑" w:hAnsi="微软雅黑"/>
        </w:rPr>
        <w:t>输入多个VLAN</w:t>
      </w:r>
      <w:r w:rsidR="0028735C">
        <w:rPr>
          <w:rFonts w:ascii="微软雅黑" w:eastAsia="微软雅黑" w:hAnsi="微软雅黑" w:hint="eastAsia"/>
        </w:rPr>
        <w:t>；多组</w:t>
      </w:r>
      <w:r w:rsidR="0028735C">
        <w:rPr>
          <w:rFonts w:ascii="微软雅黑" w:eastAsia="微软雅黑" w:hAnsi="微软雅黑"/>
        </w:rPr>
        <w:t>之间也</w:t>
      </w:r>
      <w:r w:rsidR="0028735C">
        <w:rPr>
          <w:rFonts w:ascii="微软雅黑" w:eastAsia="微软雅黑" w:hAnsi="微软雅黑" w:hint="eastAsia"/>
        </w:rPr>
        <w:t>适用，</w:t>
      </w:r>
      <w:r w:rsidR="0028735C">
        <w:rPr>
          <w:rFonts w:ascii="微软雅黑" w:eastAsia="微软雅黑" w:hAnsi="微软雅黑"/>
        </w:rPr>
        <w:t>即一个端口上配置多组时，</w:t>
      </w:r>
      <w:r w:rsidR="0028735C">
        <w:rPr>
          <w:rFonts w:ascii="微软雅黑" w:eastAsia="微软雅黑" w:hAnsi="微软雅黑" w:hint="eastAsia"/>
        </w:rPr>
        <w:t>内外层VLAN</w:t>
      </w:r>
      <w:r w:rsidR="0028735C">
        <w:rPr>
          <w:rFonts w:ascii="微软雅黑" w:eastAsia="微软雅黑" w:hAnsi="微软雅黑"/>
        </w:rPr>
        <w:t>有且仅有一组支持</w:t>
      </w:r>
      <w:r w:rsidR="0028735C">
        <w:rPr>
          <w:rFonts w:ascii="微软雅黑" w:eastAsia="微软雅黑" w:hAnsi="微软雅黑" w:hint="eastAsia"/>
        </w:rPr>
        <w:t>N</w:t>
      </w:r>
      <w:r w:rsidR="0028735C">
        <w:rPr>
          <w:rFonts w:ascii="微软雅黑" w:eastAsia="微软雅黑" w:hAnsi="微软雅黑"/>
        </w:rPr>
        <w:t xml:space="preserve"> to 1。</w:t>
      </w:r>
      <w:r w:rsidR="0028735C">
        <w:rPr>
          <w:rFonts w:ascii="微软雅黑" w:eastAsia="微软雅黑" w:hAnsi="微软雅黑" w:hint="eastAsia"/>
        </w:rPr>
        <w:t>（相关</w:t>
      </w:r>
      <w:r w:rsidR="0028735C">
        <w:rPr>
          <w:rFonts w:ascii="微软雅黑" w:eastAsia="微软雅黑" w:hAnsi="微软雅黑"/>
        </w:rPr>
        <w:t>报错由底层直接返回</w:t>
      </w:r>
      <w:r w:rsidR="0028735C">
        <w:rPr>
          <w:rFonts w:ascii="微软雅黑" w:eastAsia="微软雅黑" w:hAnsi="微软雅黑" w:hint="eastAsia"/>
        </w:rPr>
        <w:t>）</w:t>
      </w:r>
    </w:p>
    <w:p w14:paraId="086BA61C" w14:textId="29F301C1" w:rsidR="00291F0B" w:rsidRDefault="00291F0B" w:rsidP="006478EB">
      <w:pPr>
        <w:pStyle w:val="af2"/>
        <w:numPr>
          <w:ilvl w:val="0"/>
          <w:numId w:val="585"/>
        </w:numPr>
        <w:ind w:firstLineChars="0"/>
        <w:rPr>
          <w:rFonts w:ascii="微软雅黑" w:eastAsia="微软雅黑" w:hAnsi="微软雅黑"/>
        </w:rPr>
      </w:pPr>
      <w:r>
        <w:rPr>
          <w:rFonts w:ascii="微软雅黑" w:eastAsia="微软雅黑" w:hAnsi="微软雅黑" w:hint="eastAsia"/>
        </w:rPr>
        <w:t>入方向：</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是否VLAN映射仅针对入方向生效，默认关闭，即端口默认接收会进行VLAN映射，反方向发送</w:t>
      </w:r>
      <w:r>
        <w:rPr>
          <w:rFonts w:ascii="微软雅黑" w:eastAsia="微软雅黑" w:hAnsi="微软雅黑" w:hint="eastAsia"/>
        </w:rPr>
        <w:t>会</w:t>
      </w:r>
      <w:r>
        <w:rPr>
          <w:rFonts w:ascii="微软雅黑" w:eastAsia="微软雅黑" w:hAnsi="微软雅黑"/>
        </w:rPr>
        <w:t>进行VLAN逆映射。</w:t>
      </w:r>
    </w:p>
    <w:p w14:paraId="21FDAC84" w14:textId="77777777" w:rsidR="0076630D" w:rsidRDefault="00D7272D">
      <w:pPr>
        <w:pStyle w:val="af2"/>
        <w:numPr>
          <w:ilvl w:val="0"/>
          <w:numId w:val="112"/>
        </w:numPr>
        <w:ind w:firstLineChars="0"/>
        <w:rPr>
          <w:rFonts w:ascii="微软雅黑" w:eastAsia="微软雅黑" w:hAnsi="微软雅黑"/>
        </w:rPr>
      </w:pPr>
      <w:r>
        <w:rPr>
          <w:rFonts w:ascii="微软雅黑" w:eastAsia="微软雅黑" w:hAnsi="微软雅黑" w:hint="eastAsia"/>
        </w:rPr>
        <w:t>MAC</w:t>
      </w:r>
      <w:r>
        <w:rPr>
          <w:rFonts w:ascii="微软雅黑" w:eastAsia="微软雅黑" w:hAnsi="微软雅黑"/>
        </w:rPr>
        <w:t xml:space="preserve"> VLAN功能：【</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当且</w:t>
      </w:r>
      <w:r>
        <w:rPr>
          <w:rFonts w:ascii="微软雅黑" w:eastAsia="微软雅黑" w:hAnsi="微软雅黑"/>
        </w:rPr>
        <w:t>仅当链路类型为</w:t>
      </w:r>
      <w:r>
        <w:rPr>
          <w:rFonts w:ascii="微软雅黑" w:eastAsia="微软雅黑" w:hAnsi="微软雅黑" w:hint="eastAsia"/>
        </w:rPr>
        <w:t>“</w:t>
      </w:r>
      <w:r>
        <w:rPr>
          <w:rFonts w:ascii="微软雅黑" w:eastAsia="微软雅黑" w:hAnsi="微软雅黑"/>
        </w:rPr>
        <w:t>Hybrid</w:t>
      </w:r>
      <w:r>
        <w:rPr>
          <w:rFonts w:ascii="微软雅黑" w:eastAsia="微软雅黑" w:hAnsi="微软雅黑" w:hint="eastAsia"/>
        </w:rPr>
        <w:t>”</w:t>
      </w:r>
      <w:r>
        <w:rPr>
          <w:rFonts w:ascii="微软雅黑" w:eastAsia="微软雅黑" w:hAnsi="微软雅黑"/>
        </w:rPr>
        <w:t>时</w:t>
      </w:r>
      <w:r>
        <w:rPr>
          <w:rFonts w:ascii="微软雅黑" w:eastAsia="微软雅黑" w:hAnsi="微软雅黑" w:hint="eastAsia"/>
        </w:rPr>
        <w:t>，</w:t>
      </w:r>
      <w:r>
        <w:rPr>
          <w:rFonts w:ascii="微软雅黑" w:eastAsia="微软雅黑" w:hAnsi="微软雅黑"/>
        </w:rPr>
        <w:t>支持配置</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关闭</w:t>
      </w:r>
    </w:p>
    <w:p w14:paraId="1BCFF64F" w14:textId="521D71F0" w:rsidR="0076630D" w:rsidRPr="00D32E02" w:rsidRDefault="00D7272D">
      <w:pPr>
        <w:pStyle w:val="af2"/>
        <w:numPr>
          <w:ilvl w:val="0"/>
          <w:numId w:val="112"/>
        </w:numPr>
        <w:ind w:firstLineChars="0"/>
        <w:rPr>
          <w:rFonts w:ascii="微软雅黑" w:eastAsia="微软雅黑" w:hAnsi="微软雅黑"/>
          <w:strike/>
          <w:color w:val="B2B2B2"/>
        </w:rPr>
      </w:pPr>
      <w:r>
        <w:rPr>
          <w:rFonts w:ascii="微软雅黑" w:eastAsia="微软雅黑" w:hAnsi="微软雅黑" w:hint="eastAsia"/>
        </w:rPr>
        <w:t>协议</w:t>
      </w:r>
      <w:r>
        <w:rPr>
          <w:rFonts w:ascii="微软雅黑" w:eastAsia="微软雅黑" w:hAnsi="微软雅黑"/>
        </w:rPr>
        <w:t>VLAN功能：【</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链路类型为“Hybrid”</w:t>
      </w:r>
      <w:r>
        <w:rPr>
          <w:rFonts w:ascii="微软雅黑" w:eastAsia="微软雅黑" w:hAnsi="微软雅黑" w:hint="eastAsia"/>
        </w:rPr>
        <w:t>时</w:t>
      </w:r>
      <w:r>
        <w:rPr>
          <w:rFonts w:ascii="微软雅黑" w:eastAsia="微软雅黑" w:hAnsi="微软雅黑"/>
        </w:rPr>
        <w:t>，支持配置。默认</w:t>
      </w:r>
      <w:r>
        <w:rPr>
          <w:rFonts w:ascii="微软雅黑" w:eastAsia="微软雅黑" w:hAnsi="微软雅黑"/>
        </w:rPr>
        <w:lastRenderedPageBreak/>
        <w:t>关闭</w:t>
      </w:r>
      <w:r w:rsidRPr="00EC2465">
        <w:rPr>
          <w:rFonts w:ascii="微软雅黑" w:eastAsia="微软雅黑" w:hAnsi="微软雅黑" w:hint="eastAsia"/>
        </w:rPr>
        <w:t>，</w:t>
      </w:r>
      <w:r w:rsidRPr="00EC2465">
        <w:rPr>
          <w:rFonts w:ascii="微软雅黑" w:eastAsia="微软雅黑" w:hAnsi="微软雅黑"/>
        </w:rPr>
        <w:t>开启后</w:t>
      </w:r>
      <w:r w:rsidRPr="00EC2465">
        <w:rPr>
          <w:rFonts w:ascii="微软雅黑" w:eastAsia="微软雅黑" w:hAnsi="微软雅黑" w:hint="eastAsia"/>
        </w:rPr>
        <w:t>需要进行如下</w:t>
      </w:r>
      <w:r w:rsidRPr="00EC2465">
        <w:rPr>
          <w:rFonts w:ascii="微软雅黑" w:eastAsia="微软雅黑" w:hAnsi="微软雅黑"/>
        </w:rPr>
        <w:t>配置：</w:t>
      </w:r>
      <w:r w:rsidR="00EC2465">
        <w:rPr>
          <w:rFonts w:ascii="微软雅黑" w:eastAsia="微软雅黑" w:hAnsi="微软雅黑" w:hint="eastAsia"/>
        </w:rPr>
        <w:t>为</w:t>
      </w:r>
      <w:r w:rsidR="00EC2465">
        <w:rPr>
          <w:rFonts w:ascii="微软雅黑" w:eastAsia="微软雅黑" w:hAnsi="微软雅黑"/>
        </w:rPr>
        <w:t>端口选择协议模板，并</w:t>
      </w:r>
      <w:r w:rsidR="00EC2465">
        <w:rPr>
          <w:rFonts w:ascii="微软雅黑" w:eastAsia="微软雅黑" w:hAnsi="微软雅黑" w:hint="eastAsia"/>
        </w:rPr>
        <w:t>指定</w:t>
      </w:r>
      <w:r w:rsidR="00EC2465">
        <w:rPr>
          <w:rFonts w:ascii="微软雅黑" w:eastAsia="微软雅黑" w:hAnsi="微软雅黑"/>
        </w:rPr>
        <w:t>VLAN ID</w:t>
      </w:r>
      <w:r w:rsidR="00EC2465">
        <w:rPr>
          <w:rFonts w:ascii="微软雅黑" w:eastAsia="微软雅黑" w:hAnsi="微软雅黑" w:hint="eastAsia"/>
        </w:rPr>
        <w:t>，</w:t>
      </w:r>
      <w:r w:rsidR="00EC2465">
        <w:rPr>
          <w:rFonts w:ascii="微软雅黑" w:eastAsia="微软雅黑" w:hAnsi="微软雅黑"/>
        </w:rPr>
        <w:t>至多</w:t>
      </w:r>
      <w:r w:rsidR="00EC2465">
        <w:rPr>
          <w:rFonts w:ascii="微软雅黑" w:eastAsia="微软雅黑" w:hAnsi="微软雅黑" w:hint="eastAsia"/>
        </w:rPr>
        <w:t>8个</w:t>
      </w:r>
      <w:r w:rsidR="00EC2465">
        <w:rPr>
          <w:rFonts w:ascii="微软雅黑" w:eastAsia="微软雅黑" w:hAnsi="微软雅黑"/>
        </w:rPr>
        <w:t>协议模板全部配置</w:t>
      </w:r>
    </w:p>
    <w:p w14:paraId="4DABC690" w14:textId="36F9AB88" w:rsidR="00EC2465" w:rsidRDefault="00EC2465" w:rsidP="00B10728">
      <w:pPr>
        <w:pStyle w:val="af2"/>
        <w:numPr>
          <w:ilvl w:val="0"/>
          <w:numId w:val="113"/>
        </w:numPr>
        <w:ind w:firstLineChars="0"/>
        <w:rPr>
          <w:rFonts w:ascii="微软雅黑" w:eastAsia="微软雅黑" w:hAnsi="微软雅黑"/>
        </w:rPr>
      </w:pPr>
      <w:r>
        <w:rPr>
          <w:rFonts w:ascii="微软雅黑" w:eastAsia="微软雅黑" w:hAnsi="微软雅黑" w:hint="eastAsia"/>
        </w:rPr>
        <w:t>协议模板</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协议索引</w:t>
      </w:r>
      <w:r w:rsidR="00D76BA6">
        <w:rPr>
          <w:rFonts w:ascii="微软雅黑" w:eastAsia="微软雅黑" w:hAnsi="微软雅黑" w:hint="eastAsia"/>
        </w:rPr>
        <w:t>，</w:t>
      </w:r>
      <w:r w:rsidR="00D76BA6">
        <w:rPr>
          <w:rFonts w:ascii="微软雅黑" w:eastAsia="微软雅黑" w:hAnsi="微软雅黑"/>
        </w:rPr>
        <w:t>需要显示对应配置的协议类型</w:t>
      </w:r>
      <w:r w:rsidR="00D76BA6">
        <w:rPr>
          <w:rFonts w:ascii="微软雅黑" w:eastAsia="微软雅黑" w:hAnsi="微软雅黑" w:hint="eastAsia"/>
        </w:rPr>
        <w:t>值（只读）</w:t>
      </w:r>
    </w:p>
    <w:p w14:paraId="1428EA93" w14:textId="189223E3" w:rsidR="0076630D" w:rsidRDefault="00D7272D" w:rsidP="00B10728">
      <w:pPr>
        <w:pStyle w:val="af2"/>
        <w:numPr>
          <w:ilvl w:val="0"/>
          <w:numId w:val="113"/>
        </w:numPr>
        <w:ind w:firstLineChars="0"/>
        <w:rPr>
          <w:rFonts w:ascii="微软雅黑" w:eastAsia="微软雅黑" w:hAnsi="微软雅黑"/>
        </w:rPr>
      </w:pPr>
      <w:r w:rsidRPr="00EC2465">
        <w:rPr>
          <w:rFonts w:ascii="微软雅黑" w:eastAsia="微软雅黑" w:hAnsi="微软雅黑" w:hint="eastAsia"/>
        </w:rPr>
        <w:t>VLAN</w:t>
      </w:r>
      <w:r w:rsidRPr="00EC2465">
        <w:rPr>
          <w:rFonts w:ascii="微软雅黑" w:eastAsia="微软雅黑" w:hAnsi="微软雅黑"/>
        </w:rPr>
        <w:t>：</w:t>
      </w:r>
      <w:r w:rsidRPr="00EC2465">
        <w:rPr>
          <w:rFonts w:ascii="微软雅黑" w:eastAsia="微软雅黑" w:hAnsi="微软雅黑" w:hint="eastAsia"/>
        </w:rPr>
        <w:t>【</w:t>
      </w:r>
      <w:r w:rsidR="00EC2465">
        <w:rPr>
          <w:rFonts w:ascii="微软雅黑" w:eastAsia="微软雅黑" w:hAnsi="微软雅黑" w:hint="eastAsia"/>
        </w:rPr>
        <w:t>单</w:t>
      </w:r>
      <w:r w:rsidRPr="00EC2465">
        <w:rPr>
          <w:rFonts w:ascii="微软雅黑" w:eastAsia="微软雅黑" w:hAnsi="微软雅黑" w:hint="eastAsia"/>
        </w:rPr>
        <w:t>选】设置</w:t>
      </w:r>
      <w:r w:rsidRPr="00EC2465">
        <w:rPr>
          <w:rFonts w:ascii="微软雅黑" w:eastAsia="微软雅黑" w:hAnsi="微软雅黑"/>
        </w:rPr>
        <w:t>端口上允许通过的</w:t>
      </w:r>
      <w:r w:rsidR="00EC2465">
        <w:rPr>
          <w:rFonts w:ascii="微软雅黑" w:eastAsia="微软雅黑" w:hAnsi="微软雅黑" w:hint="eastAsia"/>
        </w:rPr>
        <w:t>指定协议模板</w:t>
      </w:r>
      <w:r w:rsidRPr="00EC2465">
        <w:rPr>
          <w:rFonts w:ascii="微软雅黑" w:eastAsia="微软雅黑" w:hAnsi="微软雅黑"/>
        </w:rPr>
        <w:t>划分的VLAN</w:t>
      </w:r>
      <w:r w:rsidR="00A02AB5" w:rsidRPr="00EC2465">
        <w:rPr>
          <w:rFonts w:ascii="微软雅黑" w:eastAsia="微软雅黑" w:hAnsi="微软雅黑"/>
        </w:rPr>
        <w:t>，</w:t>
      </w:r>
      <w:r w:rsidR="00A02AB5">
        <w:rPr>
          <w:rFonts w:ascii="微软雅黑" w:eastAsia="微软雅黑" w:hAnsi="微软雅黑" w:hint="eastAsia"/>
        </w:rPr>
        <w:t>取值范围</w:t>
      </w:r>
      <w:r w:rsidR="00A02AB5">
        <w:rPr>
          <w:rFonts w:ascii="微软雅黑" w:eastAsia="微软雅黑" w:hAnsi="微软雅黑"/>
        </w:rPr>
        <w:t>为</w:t>
      </w:r>
      <w:r w:rsidR="00A02AB5">
        <w:rPr>
          <w:rFonts w:ascii="微软雅黑" w:eastAsia="微软雅黑" w:hAnsi="微软雅黑" w:hint="eastAsia"/>
        </w:rPr>
        <w:t>1</w:t>
      </w:r>
      <w:r w:rsidR="00A02AB5">
        <w:rPr>
          <w:rFonts w:ascii="微软雅黑" w:eastAsia="微软雅黑" w:hAnsi="微软雅黑"/>
        </w:rPr>
        <w:t>-4094</w:t>
      </w:r>
      <w:r w:rsidR="00A02AB5">
        <w:rPr>
          <w:rFonts w:ascii="微软雅黑" w:eastAsia="微软雅黑" w:hAnsi="微软雅黑" w:hint="eastAsia"/>
        </w:rPr>
        <w:t>的</w:t>
      </w:r>
      <w:r w:rsidR="00A02AB5">
        <w:rPr>
          <w:rFonts w:ascii="微软雅黑" w:eastAsia="微软雅黑" w:hAnsi="微软雅黑"/>
        </w:rPr>
        <w:t>整数</w:t>
      </w:r>
    </w:p>
    <w:p w14:paraId="0D4895EC" w14:textId="066A1EF7" w:rsidR="005E53AE" w:rsidRPr="00783AA4" w:rsidRDefault="005E53AE" w:rsidP="00B10728">
      <w:pPr>
        <w:pStyle w:val="af2"/>
        <w:numPr>
          <w:ilvl w:val="0"/>
          <w:numId w:val="113"/>
        </w:numPr>
        <w:ind w:firstLineChars="0"/>
        <w:rPr>
          <w:rFonts w:ascii="微软雅黑" w:eastAsia="微软雅黑" w:hAnsi="微软雅黑"/>
        </w:rPr>
      </w:pPr>
      <w:r w:rsidRPr="005E53AE">
        <w:rPr>
          <w:rFonts w:ascii="微软雅黑" w:eastAsia="微软雅黑" w:hAnsi="微软雅黑" w:hint="eastAsia"/>
        </w:rPr>
        <w:t>802.1p</w:t>
      </w:r>
      <w:r w:rsidRPr="00BD4237">
        <w:rPr>
          <w:rFonts w:ascii="微软雅黑" w:eastAsia="微软雅黑" w:hAnsi="微软雅黑" w:hint="eastAsia"/>
        </w:rPr>
        <w:t>：【text文本框】设置</w:t>
      </w:r>
      <w:r w:rsidRPr="00783AA4">
        <w:rPr>
          <w:rFonts w:ascii="微软雅黑" w:eastAsia="微软雅黑" w:hAnsi="微软雅黑" w:hint="eastAsia"/>
        </w:rPr>
        <w:t>协议在对应VLAN的802.1p优先级，用于当交换机阻塞时，优先发送优先级高的数据包。取值范围为0-7的整数，默认0</w:t>
      </w:r>
    </w:p>
    <w:p w14:paraId="0BFD3429" w14:textId="65F8635B" w:rsidR="009054BE" w:rsidRPr="009054BE" w:rsidRDefault="009054BE" w:rsidP="009054BE">
      <w:pPr>
        <w:pStyle w:val="af2"/>
        <w:numPr>
          <w:ilvl w:val="0"/>
          <w:numId w:val="112"/>
        </w:numPr>
        <w:ind w:firstLineChars="0"/>
        <w:rPr>
          <w:rFonts w:ascii="微软雅黑" w:eastAsia="微软雅黑" w:hAnsi="微软雅黑"/>
        </w:rPr>
      </w:pPr>
      <w:r w:rsidRPr="009054BE">
        <w:rPr>
          <w:rFonts w:ascii="微软雅黑" w:eastAsia="微软雅黑" w:hAnsi="微软雅黑"/>
        </w:rPr>
        <w:t>IP子网VLAN功能</w:t>
      </w:r>
      <w:r w:rsidR="00365EC7" w:rsidRPr="00365EC7">
        <w:rPr>
          <w:rFonts w:ascii="微软雅黑" w:eastAsia="微软雅黑" w:hAnsi="微软雅黑" w:hint="eastAsia"/>
          <w:color w:val="FFFFFF"/>
          <w:highlight w:val="cyan"/>
        </w:rPr>
        <w:t>(</w:t>
      </w:r>
      <w:r w:rsidR="00365EC7" w:rsidRPr="00365EC7">
        <w:rPr>
          <w:rFonts w:ascii="微软雅黑" w:eastAsia="微软雅黑" w:hAnsi="微软雅黑"/>
          <w:color w:val="FFFFFF"/>
          <w:highlight w:val="cyan"/>
        </w:rPr>
        <w:t>FP3</w:t>
      </w:r>
      <w:r w:rsidR="00365EC7" w:rsidRPr="00365EC7">
        <w:rPr>
          <w:rFonts w:ascii="微软雅黑" w:eastAsia="微软雅黑" w:hAnsi="微软雅黑" w:hint="eastAsia"/>
          <w:color w:val="FFFFFF"/>
          <w:highlight w:val="cyan"/>
        </w:rPr>
        <w:t>)</w:t>
      </w:r>
      <w:r w:rsidRPr="009054BE">
        <w:rPr>
          <w:rFonts w:ascii="微软雅黑" w:eastAsia="微软雅黑" w:hAnsi="微软雅黑"/>
        </w:rPr>
        <w:t>：【</w:t>
      </w:r>
      <w:r w:rsidRPr="009054BE">
        <w:rPr>
          <w:rFonts w:ascii="微软雅黑" w:eastAsia="微软雅黑" w:hAnsi="微软雅黑" w:hint="eastAsia"/>
        </w:rPr>
        <w:t>开关</w:t>
      </w:r>
      <w:r w:rsidRPr="009054BE">
        <w:rPr>
          <w:rFonts w:ascii="微软雅黑" w:eastAsia="微软雅黑" w:hAnsi="微软雅黑"/>
        </w:rPr>
        <w:t>】</w:t>
      </w:r>
      <w:r w:rsidRPr="009054BE">
        <w:rPr>
          <w:rFonts w:ascii="微软雅黑" w:eastAsia="微软雅黑" w:hAnsi="微软雅黑" w:hint="eastAsia"/>
        </w:rPr>
        <w:t>当且</w:t>
      </w:r>
      <w:r w:rsidRPr="009054BE">
        <w:rPr>
          <w:rFonts w:ascii="微软雅黑" w:eastAsia="微软雅黑" w:hAnsi="微软雅黑"/>
        </w:rPr>
        <w:t>仅当链路类型为</w:t>
      </w:r>
      <w:r w:rsidRPr="009054BE">
        <w:rPr>
          <w:rFonts w:ascii="微软雅黑" w:eastAsia="微软雅黑" w:hAnsi="微软雅黑" w:hint="eastAsia"/>
        </w:rPr>
        <w:t>“</w:t>
      </w:r>
      <w:r w:rsidRPr="009054BE">
        <w:rPr>
          <w:rFonts w:ascii="微软雅黑" w:eastAsia="微软雅黑" w:hAnsi="微软雅黑"/>
        </w:rPr>
        <w:t>Hybrid</w:t>
      </w:r>
      <w:r w:rsidRPr="009054BE">
        <w:rPr>
          <w:rFonts w:ascii="微软雅黑" w:eastAsia="微软雅黑" w:hAnsi="微软雅黑" w:hint="eastAsia"/>
        </w:rPr>
        <w:t>”</w:t>
      </w:r>
      <w:r w:rsidRPr="009054BE">
        <w:rPr>
          <w:rFonts w:ascii="微软雅黑" w:eastAsia="微软雅黑" w:hAnsi="微软雅黑"/>
        </w:rPr>
        <w:t>时</w:t>
      </w:r>
      <w:r w:rsidRPr="009054BE">
        <w:rPr>
          <w:rFonts w:ascii="微软雅黑" w:eastAsia="微软雅黑" w:hAnsi="微软雅黑" w:hint="eastAsia"/>
        </w:rPr>
        <w:t>，</w:t>
      </w:r>
      <w:r w:rsidRPr="009054BE">
        <w:rPr>
          <w:rFonts w:ascii="微软雅黑" w:eastAsia="微软雅黑" w:hAnsi="微软雅黑"/>
        </w:rPr>
        <w:t>支持配置</w:t>
      </w:r>
      <w:r w:rsidRPr="009054BE">
        <w:rPr>
          <w:rFonts w:ascii="微软雅黑" w:eastAsia="微软雅黑" w:hAnsi="微软雅黑" w:hint="eastAsia"/>
        </w:rPr>
        <w:t>。</w:t>
      </w:r>
      <w:r w:rsidRPr="009054BE">
        <w:rPr>
          <w:rFonts w:ascii="微软雅黑" w:eastAsia="微软雅黑" w:hAnsi="微软雅黑"/>
        </w:rPr>
        <w:t>默认</w:t>
      </w:r>
      <w:r w:rsidRPr="009054BE">
        <w:rPr>
          <w:rFonts w:ascii="微软雅黑" w:eastAsia="微软雅黑" w:hAnsi="微软雅黑" w:hint="eastAsia"/>
        </w:rPr>
        <w:t>关闭</w:t>
      </w:r>
    </w:p>
    <w:p w14:paraId="00BBD3E3" w14:textId="77777777" w:rsidR="0076630D" w:rsidRDefault="00D7272D">
      <w:pPr>
        <w:rPr>
          <w:rFonts w:ascii="微软雅黑" w:eastAsia="微软雅黑" w:hAnsi="微软雅黑"/>
        </w:rPr>
      </w:pPr>
      <w:r>
        <w:rPr>
          <w:rFonts w:ascii="微软雅黑" w:eastAsia="微软雅黑" w:hAnsi="微软雅黑" w:hint="eastAsia"/>
        </w:rPr>
        <w:t>接口</w:t>
      </w:r>
      <w:r>
        <w:rPr>
          <w:rFonts w:ascii="微软雅黑" w:eastAsia="微软雅黑" w:hAnsi="微软雅黑"/>
        </w:rPr>
        <w:t>列表：</w:t>
      </w:r>
    </w:p>
    <w:p w14:paraId="40BC4DB5" w14:textId="006D4680" w:rsidR="0076630D" w:rsidRDefault="00D7272D" w:rsidP="00B10728">
      <w:pPr>
        <w:pStyle w:val="af2"/>
        <w:numPr>
          <w:ilvl w:val="0"/>
          <w:numId w:val="11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显示接口名称、链路类型、PVID、</w:t>
      </w:r>
      <w:r>
        <w:rPr>
          <w:rFonts w:ascii="微软雅黑" w:eastAsia="微软雅黑" w:hAnsi="微软雅黑" w:hint="eastAsia"/>
        </w:rPr>
        <w:t>允许</w:t>
      </w:r>
      <w:r>
        <w:rPr>
          <w:rFonts w:ascii="微软雅黑" w:eastAsia="微软雅黑" w:hAnsi="微软雅黑"/>
        </w:rPr>
        <w:t>接收的帧类型、Ingress Filtering</w:t>
      </w:r>
      <w:r>
        <w:rPr>
          <w:rFonts w:ascii="微软雅黑" w:eastAsia="微软雅黑" w:hAnsi="微软雅黑" w:hint="eastAsia"/>
        </w:rPr>
        <w:t>开关状态</w:t>
      </w:r>
      <w:r>
        <w:rPr>
          <w:rFonts w:ascii="微软雅黑" w:eastAsia="微软雅黑" w:hAnsi="微软雅黑"/>
        </w:rPr>
        <w:t>、</w:t>
      </w:r>
      <w:r w:rsidR="00C94E62">
        <w:rPr>
          <w:rFonts w:ascii="微软雅黑" w:eastAsia="微软雅黑" w:hAnsi="微软雅黑" w:hint="eastAsia"/>
        </w:rPr>
        <w:t>TPID、</w:t>
      </w:r>
      <w:r w:rsidR="00942395">
        <w:rPr>
          <w:rFonts w:ascii="微软雅黑" w:eastAsia="微软雅黑" w:hAnsi="微软雅黑" w:hint="eastAsia"/>
        </w:rPr>
        <w:t>VLAN</w:t>
      </w:r>
      <w:r w:rsidR="00942395">
        <w:rPr>
          <w:rFonts w:ascii="微软雅黑" w:eastAsia="微软雅黑" w:hAnsi="微软雅黑"/>
        </w:rPr>
        <w:t>交换开关状态、</w:t>
      </w:r>
      <w:r>
        <w:rPr>
          <w:rFonts w:ascii="微软雅黑" w:eastAsia="微软雅黑" w:hAnsi="微软雅黑" w:hint="eastAsia"/>
        </w:rPr>
        <w:t>MAC</w:t>
      </w:r>
      <w:r>
        <w:rPr>
          <w:rFonts w:ascii="微软雅黑" w:eastAsia="微软雅黑" w:hAnsi="微软雅黑"/>
        </w:rPr>
        <w:t xml:space="preserve"> VLAN开关状态</w:t>
      </w:r>
      <w:r>
        <w:rPr>
          <w:rFonts w:ascii="微软雅黑" w:eastAsia="微软雅黑" w:hAnsi="微软雅黑" w:hint="eastAsia"/>
        </w:rPr>
        <w:t>、</w:t>
      </w:r>
      <w:r>
        <w:rPr>
          <w:rFonts w:ascii="微软雅黑" w:eastAsia="微软雅黑" w:hAnsi="微软雅黑"/>
        </w:rPr>
        <w:t>协议VLAN</w:t>
      </w:r>
      <w:r w:rsidR="00EC2465">
        <w:rPr>
          <w:rFonts w:ascii="微软雅黑" w:eastAsia="微软雅黑" w:hAnsi="微软雅黑" w:hint="eastAsia"/>
        </w:rPr>
        <w:t>（若关闭</w:t>
      </w:r>
      <w:r w:rsidR="00EC2465">
        <w:rPr>
          <w:rFonts w:ascii="微软雅黑" w:eastAsia="微软雅黑" w:hAnsi="微软雅黑"/>
        </w:rPr>
        <w:t>显示“</w:t>
      </w:r>
      <w:r w:rsidR="00EC2465">
        <w:rPr>
          <w:rFonts w:ascii="微软雅黑" w:eastAsia="微软雅黑" w:hAnsi="微软雅黑" w:hint="eastAsia"/>
        </w:rPr>
        <w:t>禁用</w:t>
      </w:r>
      <w:r w:rsidR="00EC2465">
        <w:rPr>
          <w:rFonts w:ascii="微软雅黑" w:eastAsia="微软雅黑" w:hAnsi="微软雅黑"/>
        </w:rPr>
        <w:t>”</w:t>
      </w:r>
      <w:r w:rsidR="00EC2465">
        <w:rPr>
          <w:rFonts w:ascii="微软雅黑" w:eastAsia="微软雅黑" w:hAnsi="微软雅黑" w:hint="eastAsia"/>
        </w:rPr>
        <w:t>，</w:t>
      </w:r>
      <w:r w:rsidR="00EC2465">
        <w:rPr>
          <w:rFonts w:ascii="微软雅黑" w:eastAsia="微软雅黑" w:hAnsi="微软雅黑"/>
        </w:rPr>
        <w:t>若开启则显示添加的协议模板数，点击可</w:t>
      </w:r>
      <w:r w:rsidR="00EC2465">
        <w:rPr>
          <w:rFonts w:ascii="微软雅黑" w:eastAsia="微软雅黑" w:hAnsi="微软雅黑" w:hint="eastAsia"/>
        </w:rPr>
        <w:t>弹窗</w:t>
      </w:r>
      <w:r w:rsidR="00EC2465">
        <w:rPr>
          <w:rFonts w:ascii="微软雅黑" w:eastAsia="微软雅黑" w:hAnsi="微软雅黑"/>
        </w:rPr>
        <w:t>查看</w:t>
      </w:r>
      <w:r w:rsidR="00CC4FDB">
        <w:rPr>
          <w:rFonts w:ascii="微软雅黑" w:eastAsia="微软雅黑" w:hAnsi="微软雅黑" w:hint="eastAsia"/>
        </w:rPr>
        <w:t>详细</w:t>
      </w:r>
      <w:r w:rsidR="00CC4FDB">
        <w:rPr>
          <w:rFonts w:ascii="微软雅黑" w:eastAsia="微软雅黑" w:hAnsi="微软雅黑"/>
        </w:rPr>
        <w:t>的协议模板与VLAN映射关系</w:t>
      </w:r>
      <w:r w:rsidR="00EC2465">
        <w:rPr>
          <w:rFonts w:ascii="微软雅黑" w:eastAsia="微软雅黑" w:hAnsi="微软雅黑" w:hint="eastAsia"/>
        </w:rPr>
        <w:t>）</w:t>
      </w:r>
      <w:r w:rsidR="009054BE">
        <w:rPr>
          <w:rFonts w:ascii="微软雅黑" w:eastAsia="微软雅黑" w:hAnsi="微软雅黑" w:hint="eastAsia"/>
        </w:rPr>
        <w:t>、</w:t>
      </w:r>
      <w:r w:rsidR="009054BE">
        <w:rPr>
          <w:rFonts w:ascii="微软雅黑" w:eastAsia="微软雅黑" w:hAnsi="微软雅黑"/>
        </w:rPr>
        <w:t>IP子网开关状态</w:t>
      </w:r>
      <w:r>
        <w:rPr>
          <w:rFonts w:ascii="微软雅黑" w:eastAsia="微软雅黑" w:hAnsi="微软雅黑"/>
          <w:strike/>
          <w:color w:val="B2B2B2"/>
        </w:rPr>
        <w:t>Tagged VLAN、Untagged VLAN、Tag方式</w:t>
      </w:r>
    </w:p>
    <w:p w14:paraId="12FDF2F9" w14:textId="77777777" w:rsidR="0076630D" w:rsidRDefault="00D7272D" w:rsidP="00B10728">
      <w:pPr>
        <w:pStyle w:val="af2"/>
        <w:numPr>
          <w:ilvl w:val="0"/>
          <w:numId w:val="11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编辑单个</w:t>
      </w:r>
      <w:r>
        <w:rPr>
          <w:rFonts w:ascii="微软雅黑" w:eastAsia="微软雅黑" w:hAnsi="微软雅黑" w:hint="eastAsia"/>
        </w:rPr>
        <w:t>/批量</w:t>
      </w:r>
      <w:r w:rsidRPr="001565A2">
        <w:rPr>
          <w:rFonts w:ascii="微软雅黑" w:eastAsia="微软雅黑" w:hAnsi="微软雅黑" w:hint="eastAsia"/>
          <w:strike/>
          <w:color w:val="B2B2B2"/>
        </w:rPr>
        <w:t>/全部</w:t>
      </w:r>
      <w:r>
        <w:rPr>
          <w:rFonts w:ascii="微软雅黑" w:eastAsia="微软雅黑" w:hAnsi="微软雅黑"/>
        </w:rPr>
        <w:t>接口</w:t>
      </w:r>
    </w:p>
    <w:p w14:paraId="335EEDB6" w14:textId="77777777" w:rsidR="0076630D" w:rsidRDefault="00D7272D" w:rsidP="00B10728">
      <w:pPr>
        <w:pStyle w:val="af2"/>
        <w:numPr>
          <w:ilvl w:val="0"/>
          <w:numId w:val="114"/>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一键恢复接口</w:t>
      </w:r>
      <w:r>
        <w:rPr>
          <w:rFonts w:ascii="微软雅黑" w:eastAsia="微软雅黑" w:hAnsi="微软雅黑" w:hint="eastAsia"/>
          <w:strike/>
          <w:color w:val="B2B2B2"/>
        </w:rPr>
        <w:t>的配置</w:t>
      </w:r>
      <w:r>
        <w:rPr>
          <w:rFonts w:ascii="微软雅黑" w:eastAsia="微软雅黑" w:hAnsi="微软雅黑"/>
          <w:strike/>
          <w:color w:val="B2B2B2"/>
        </w:rPr>
        <w:t>至初始状态</w:t>
      </w:r>
    </w:p>
    <w:p w14:paraId="5BD21BE2" w14:textId="77777777" w:rsidR="0076630D" w:rsidRDefault="0076630D">
      <w:pPr>
        <w:rPr>
          <w:rFonts w:ascii="微软雅黑" w:eastAsia="微软雅黑" w:hAnsi="微软雅黑"/>
        </w:rPr>
      </w:pPr>
    </w:p>
    <w:p w14:paraId="268492DB" w14:textId="77777777" w:rsidR="0076630D" w:rsidRDefault="00D7272D">
      <w:pPr>
        <w:pStyle w:val="3"/>
        <w:numPr>
          <w:ilvl w:val="2"/>
          <w:numId w:val="1"/>
        </w:numPr>
      </w:pPr>
      <w:bookmarkStart w:id="318" w:name="_MAC_VLAN_(FP2)"/>
      <w:bookmarkStart w:id="319" w:name="_Toc149138814"/>
      <w:bookmarkEnd w:id="318"/>
      <w:r>
        <w:rPr>
          <w:rFonts w:hint="eastAsia"/>
        </w:rPr>
        <w:t>MAC</w:t>
      </w:r>
      <w:r>
        <w:t xml:space="preserve"> VLAN</w:t>
      </w:r>
      <w:r>
        <w:rPr>
          <w:rFonts w:ascii="微软雅黑" w:eastAsia="微软雅黑" w:hAnsi="微软雅黑"/>
          <w:color w:val="EEECE1" w:themeColor="background2"/>
          <w:highlight w:val="darkGreen"/>
        </w:rPr>
        <w:t xml:space="preserve"> (FP2)</w:t>
      </w:r>
      <w:bookmarkEnd w:id="319"/>
    </w:p>
    <w:p w14:paraId="439179E6" w14:textId="4E85562D" w:rsidR="00944CD3" w:rsidRDefault="00944CD3">
      <w:pPr>
        <w:rPr>
          <w:rFonts w:ascii="微软雅黑" w:eastAsia="微软雅黑" w:hAnsi="微软雅黑"/>
        </w:rPr>
      </w:pPr>
      <w:r>
        <w:rPr>
          <w:rFonts w:ascii="微软雅黑" w:eastAsia="微软雅黑" w:hAnsi="微软雅黑" w:hint="eastAsia"/>
        </w:rPr>
        <w:t>【需求来源】</w:t>
      </w:r>
      <w:r>
        <w:rPr>
          <w:rFonts w:ascii="微软雅黑" w:eastAsia="微软雅黑" w:hAnsi="微软雅黑"/>
        </w:rPr>
        <w:t>邮件《</w:t>
      </w:r>
      <w:r w:rsidRPr="00944CD3">
        <w:rPr>
          <w:rFonts w:ascii="微软雅黑" w:eastAsia="微软雅黑" w:hAnsi="微软雅黑"/>
        </w:rPr>
        <w:t>Bases para proyecto GWN76xx y GWN78xx en El Salvador</w:t>
      </w:r>
      <w:r>
        <w:rPr>
          <w:rFonts w:ascii="微软雅黑" w:eastAsia="微软雅黑" w:hAnsi="微软雅黑"/>
        </w:rPr>
        <w:t>》</w:t>
      </w:r>
    </w:p>
    <w:p w14:paraId="4702A8A9" w14:textId="77777777" w:rsidR="0076630D" w:rsidRDefault="00D7272D">
      <w:pPr>
        <w:rPr>
          <w:rFonts w:ascii="微软雅黑" w:eastAsia="微软雅黑" w:hAnsi="微软雅黑"/>
        </w:rPr>
      </w:pPr>
      <w:r>
        <w:rPr>
          <w:rFonts w:ascii="微软雅黑" w:eastAsia="微软雅黑" w:hAnsi="微软雅黑" w:hint="eastAsia"/>
        </w:rPr>
        <w:t>【功能概述】</w:t>
      </w:r>
    </w:p>
    <w:p w14:paraId="4C0D31B6" w14:textId="77777777" w:rsidR="0076630D" w:rsidRDefault="00D7272D">
      <w:pPr>
        <w:ind w:firstLineChars="200" w:firstLine="420"/>
        <w:rPr>
          <w:rFonts w:ascii="微软雅黑" w:eastAsia="微软雅黑" w:hAnsi="微软雅黑"/>
        </w:rPr>
      </w:pPr>
      <w:r>
        <w:rPr>
          <w:rFonts w:ascii="微软雅黑" w:eastAsia="微软雅黑" w:hAnsi="微软雅黑"/>
        </w:rPr>
        <w:lastRenderedPageBreak/>
        <w:t>VLAN</w:t>
      </w:r>
      <w:r>
        <w:rPr>
          <w:rFonts w:ascii="微软雅黑" w:eastAsia="微软雅黑" w:hAnsi="微软雅黑" w:hint="eastAsia"/>
        </w:rPr>
        <w:t>划分</w:t>
      </w:r>
      <w:r>
        <w:rPr>
          <w:rFonts w:ascii="微软雅黑" w:eastAsia="微软雅黑" w:hAnsi="微软雅黑"/>
        </w:rPr>
        <w:t>有多种方式，除了</w:t>
      </w:r>
      <w:r>
        <w:rPr>
          <w:rFonts w:ascii="微软雅黑" w:eastAsia="微软雅黑" w:hAnsi="微软雅黑" w:hint="eastAsia"/>
        </w:rPr>
        <w:t>上述</w:t>
      </w:r>
      <w:r>
        <w:rPr>
          <w:rFonts w:ascii="微软雅黑" w:eastAsia="微软雅黑" w:hAnsi="微软雅黑"/>
        </w:rPr>
        <w:t>的基于接口</w:t>
      </w:r>
      <w:r>
        <w:rPr>
          <w:rFonts w:ascii="微软雅黑" w:eastAsia="微软雅黑" w:hAnsi="微软雅黑" w:hint="eastAsia"/>
        </w:rPr>
        <w:t>以外</w:t>
      </w:r>
      <w:r>
        <w:rPr>
          <w:rFonts w:ascii="微软雅黑" w:eastAsia="微软雅黑" w:hAnsi="微软雅黑"/>
        </w:rPr>
        <w:t>，还有基于MAC地址、子网、网络层协议、</w:t>
      </w:r>
      <w:r>
        <w:rPr>
          <w:rFonts w:ascii="微软雅黑" w:eastAsia="微软雅黑" w:hAnsi="微软雅黑" w:hint="eastAsia"/>
        </w:rPr>
        <w:t>匹配策略方式</w:t>
      </w:r>
      <w:r>
        <w:rPr>
          <w:rFonts w:ascii="微软雅黑" w:eastAsia="微软雅黑" w:hAnsi="微软雅黑"/>
        </w:rPr>
        <w:t>来划分。不同</w:t>
      </w:r>
      <w:r>
        <w:rPr>
          <w:rFonts w:ascii="微软雅黑" w:eastAsia="微软雅黑" w:hAnsi="微软雅黑" w:hint="eastAsia"/>
        </w:rPr>
        <w:t>方式</w:t>
      </w:r>
      <w:r>
        <w:rPr>
          <w:rFonts w:ascii="微软雅黑" w:eastAsia="微软雅黑" w:hAnsi="微软雅黑"/>
        </w:rPr>
        <w:t>的比较如下表所示：</w:t>
      </w:r>
    </w:p>
    <w:tbl>
      <w:tblPr>
        <w:tblStyle w:val="ac"/>
        <w:tblW w:w="10490" w:type="dxa"/>
        <w:tblInd w:w="-1139" w:type="dxa"/>
        <w:tblLook w:val="04A0" w:firstRow="1" w:lastRow="0" w:firstColumn="1" w:lastColumn="0" w:noHBand="0" w:noVBand="1"/>
      </w:tblPr>
      <w:tblGrid>
        <w:gridCol w:w="1560"/>
        <w:gridCol w:w="3543"/>
        <w:gridCol w:w="3402"/>
        <w:gridCol w:w="1985"/>
      </w:tblGrid>
      <w:tr w:rsidR="0076630D" w14:paraId="18B2E4D2" w14:textId="77777777">
        <w:tc>
          <w:tcPr>
            <w:tcW w:w="1560" w:type="dxa"/>
          </w:tcPr>
          <w:p w14:paraId="3138F68C" w14:textId="77777777" w:rsidR="0076630D" w:rsidRDefault="00D7272D">
            <w:pPr>
              <w:rPr>
                <w:rFonts w:asciiTheme="minorEastAsia" w:hAnsiTheme="minorEastAsia"/>
              </w:rPr>
            </w:pPr>
            <w:r>
              <w:rPr>
                <w:rFonts w:asciiTheme="minorEastAsia" w:hAnsiTheme="minorEastAsia" w:hint="eastAsia"/>
              </w:rPr>
              <w:t>划分方式</w:t>
            </w:r>
          </w:p>
        </w:tc>
        <w:tc>
          <w:tcPr>
            <w:tcW w:w="3543" w:type="dxa"/>
          </w:tcPr>
          <w:p w14:paraId="7157341F" w14:textId="77777777" w:rsidR="0076630D" w:rsidRDefault="00D7272D">
            <w:pPr>
              <w:rPr>
                <w:rFonts w:asciiTheme="minorEastAsia" w:hAnsiTheme="minorEastAsia"/>
              </w:rPr>
            </w:pPr>
            <w:r>
              <w:rPr>
                <w:rFonts w:asciiTheme="minorEastAsia" w:hAnsiTheme="minorEastAsia" w:hint="eastAsia"/>
              </w:rPr>
              <w:t>原理</w:t>
            </w:r>
          </w:p>
        </w:tc>
        <w:tc>
          <w:tcPr>
            <w:tcW w:w="3402" w:type="dxa"/>
          </w:tcPr>
          <w:p w14:paraId="39776C3E" w14:textId="77777777" w:rsidR="0076630D" w:rsidRDefault="00D7272D">
            <w:pPr>
              <w:rPr>
                <w:rFonts w:asciiTheme="minorEastAsia" w:hAnsiTheme="minorEastAsia"/>
              </w:rPr>
            </w:pPr>
            <w:r>
              <w:rPr>
                <w:rFonts w:asciiTheme="minorEastAsia" w:hAnsiTheme="minorEastAsia" w:hint="eastAsia"/>
              </w:rPr>
              <w:t>优缺点</w:t>
            </w:r>
          </w:p>
        </w:tc>
        <w:tc>
          <w:tcPr>
            <w:tcW w:w="1985" w:type="dxa"/>
          </w:tcPr>
          <w:p w14:paraId="35805E6A" w14:textId="77777777" w:rsidR="0076630D" w:rsidRDefault="00D7272D">
            <w:pPr>
              <w:rPr>
                <w:rFonts w:asciiTheme="minorEastAsia" w:hAnsiTheme="minorEastAsia"/>
              </w:rPr>
            </w:pPr>
            <w:r>
              <w:rPr>
                <w:rFonts w:asciiTheme="minorEastAsia" w:hAnsiTheme="minorEastAsia" w:hint="eastAsia"/>
              </w:rPr>
              <w:t>适用场景</w:t>
            </w:r>
          </w:p>
        </w:tc>
      </w:tr>
      <w:tr w:rsidR="0076630D" w14:paraId="2EFE600B" w14:textId="77777777">
        <w:tc>
          <w:tcPr>
            <w:tcW w:w="1560" w:type="dxa"/>
          </w:tcPr>
          <w:p w14:paraId="22011DBD" w14:textId="77777777" w:rsidR="0076630D" w:rsidRDefault="00D7272D">
            <w:pPr>
              <w:rPr>
                <w:rFonts w:asciiTheme="minorEastAsia" w:hAnsiTheme="minorEastAsia"/>
              </w:rPr>
            </w:pPr>
            <w:r>
              <w:rPr>
                <w:rFonts w:asciiTheme="minorEastAsia" w:hAnsiTheme="minorEastAsia" w:hint="eastAsia"/>
              </w:rPr>
              <w:t>基于</w:t>
            </w:r>
            <w:r>
              <w:rPr>
                <w:rFonts w:asciiTheme="minorEastAsia" w:hAnsiTheme="minorEastAsia"/>
              </w:rPr>
              <w:t>接口</w:t>
            </w:r>
          </w:p>
        </w:tc>
        <w:tc>
          <w:tcPr>
            <w:tcW w:w="3543" w:type="dxa"/>
          </w:tcPr>
          <w:p w14:paraId="1FDEA026" w14:textId="77777777" w:rsidR="0076630D" w:rsidRDefault="00D7272D">
            <w:pPr>
              <w:rPr>
                <w:rFonts w:asciiTheme="minorEastAsia" w:hAnsiTheme="minorEastAsia"/>
              </w:rPr>
            </w:pPr>
            <w:r>
              <w:rPr>
                <w:rFonts w:asciiTheme="minorEastAsia" w:hAnsiTheme="minorEastAsia" w:hint="eastAsia"/>
              </w:rPr>
              <w:t>根据</w:t>
            </w:r>
            <w:r>
              <w:rPr>
                <w:rFonts w:asciiTheme="minorEastAsia" w:hAnsiTheme="minorEastAsia"/>
              </w:rPr>
              <w:t>交换机的接口来划分VLAN。</w:t>
            </w:r>
          </w:p>
          <w:p w14:paraId="3AB28608" w14:textId="6C32AFA3" w:rsidR="0076630D" w:rsidRDefault="00D7272D">
            <w:pPr>
              <w:rPr>
                <w:rFonts w:asciiTheme="minorEastAsia" w:hAnsiTheme="minorEastAsia"/>
              </w:rPr>
            </w:pPr>
            <w:r>
              <w:rPr>
                <w:rFonts w:asciiTheme="minorEastAsia" w:hAnsiTheme="minorEastAsia" w:hint="eastAsia"/>
              </w:rPr>
              <w:t>网络管理员</w:t>
            </w:r>
            <w:r>
              <w:rPr>
                <w:rFonts w:asciiTheme="minorEastAsia" w:hAnsiTheme="minorEastAsia"/>
              </w:rPr>
              <w:t>预先给</w:t>
            </w:r>
            <w:r>
              <w:rPr>
                <w:rFonts w:asciiTheme="minorEastAsia" w:hAnsiTheme="minorEastAsia" w:hint="eastAsia"/>
              </w:rPr>
              <w:t>交换机</w:t>
            </w:r>
            <w:r>
              <w:rPr>
                <w:rFonts w:asciiTheme="minorEastAsia" w:hAnsiTheme="minorEastAsia"/>
              </w:rPr>
              <w:t>的每个接口配置不同的PVID，当一个数据帧进入交换机时，如果没有带</w:t>
            </w:r>
            <w:r w:rsidR="003E6F30">
              <w:rPr>
                <w:rFonts w:asciiTheme="minorEastAsia" w:hAnsiTheme="minorEastAsia"/>
              </w:rPr>
              <w:t>VLAN</w:t>
            </w:r>
            <w:r>
              <w:rPr>
                <w:rFonts w:asciiTheme="minorEastAsia" w:hAnsiTheme="minorEastAsia"/>
              </w:rPr>
              <w:t>标签，该数据帧就会被打上接口指定PVID的tag。然后</w:t>
            </w:r>
            <w:r>
              <w:rPr>
                <w:rFonts w:asciiTheme="minorEastAsia" w:hAnsiTheme="minorEastAsia" w:hint="eastAsia"/>
              </w:rPr>
              <w:t>数据帧</w:t>
            </w:r>
            <w:r>
              <w:rPr>
                <w:rFonts w:asciiTheme="minorEastAsia" w:hAnsiTheme="minorEastAsia"/>
              </w:rPr>
              <w:t>将在指定PVID中传输</w:t>
            </w:r>
          </w:p>
        </w:tc>
        <w:tc>
          <w:tcPr>
            <w:tcW w:w="3402" w:type="dxa"/>
          </w:tcPr>
          <w:p w14:paraId="6DCCAB88" w14:textId="77777777" w:rsidR="0076630D" w:rsidRDefault="00D7272D">
            <w:pPr>
              <w:rPr>
                <w:rFonts w:asciiTheme="minorEastAsia" w:hAnsiTheme="minorEastAsia"/>
              </w:rPr>
            </w:pPr>
            <w:r>
              <w:rPr>
                <w:rFonts w:asciiTheme="minorEastAsia" w:hAnsiTheme="minorEastAsia" w:hint="eastAsia"/>
              </w:rPr>
              <w:t>优点</w:t>
            </w:r>
            <w:r>
              <w:rPr>
                <w:rFonts w:asciiTheme="minorEastAsia" w:hAnsiTheme="minorEastAsia"/>
              </w:rPr>
              <w:t>：定义成员简单</w:t>
            </w:r>
          </w:p>
          <w:p w14:paraId="5FDD7D4F" w14:textId="77777777" w:rsidR="0076630D" w:rsidRDefault="00D7272D">
            <w:pPr>
              <w:rPr>
                <w:rFonts w:asciiTheme="minorEastAsia" w:hAnsiTheme="minorEastAsia"/>
              </w:rPr>
            </w:pPr>
            <w:r>
              <w:rPr>
                <w:rFonts w:asciiTheme="minorEastAsia" w:hAnsiTheme="minorEastAsia" w:hint="eastAsia"/>
              </w:rPr>
              <w:t>缺点</w:t>
            </w:r>
            <w:r>
              <w:rPr>
                <w:rFonts w:asciiTheme="minorEastAsia" w:hAnsiTheme="minorEastAsia"/>
              </w:rPr>
              <w:t>：成员移动需重新配置VLAN</w:t>
            </w:r>
          </w:p>
        </w:tc>
        <w:tc>
          <w:tcPr>
            <w:tcW w:w="1985" w:type="dxa"/>
          </w:tcPr>
          <w:p w14:paraId="4F1D381C" w14:textId="77777777" w:rsidR="0076630D" w:rsidRDefault="00D7272D">
            <w:pPr>
              <w:rPr>
                <w:rFonts w:asciiTheme="minorEastAsia" w:hAnsiTheme="minorEastAsia"/>
              </w:rPr>
            </w:pPr>
            <w:r>
              <w:rPr>
                <w:rFonts w:asciiTheme="minorEastAsia" w:hAnsiTheme="minorEastAsia" w:hint="eastAsia"/>
              </w:rPr>
              <w:t>适用于</w:t>
            </w:r>
            <w:r>
              <w:rPr>
                <w:rFonts w:asciiTheme="minorEastAsia" w:hAnsiTheme="minorEastAsia"/>
              </w:rPr>
              <w:t>任何大小但位置比较固定的网络</w:t>
            </w:r>
          </w:p>
        </w:tc>
      </w:tr>
      <w:tr w:rsidR="0076630D" w14:paraId="27EC81BB" w14:textId="77777777">
        <w:tc>
          <w:tcPr>
            <w:tcW w:w="1560" w:type="dxa"/>
          </w:tcPr>
          <w:p w14:paraId="6FB73F9D" w14:textId="77777777" w:rsidR="0076630D" w:rsidRDefault="00D7272D">
            <w:pPr>
              <w:rPr>
                <w:rFonts w:asciiTheme="minorEastAsia" w:hAnsiTheme="minorEastAsia"/>
              </w:rPr>
            </w:pPr>
            <w:r>
              <w:rPr>
                <w:rFonts w:asciiTheme="minorEastAsia" w:hAnsiTheme="minorEastAsia" w:hint="eastAsia"/>
              </w:rPr>
              <w:t>基于</w:t>
            </w:r>
            <w:r>
              <w:rPr>
                <w:rFonts w:asciiTheme="minorEastAsia" w:hAnsiTheme="minorEastAsia"/>
              </w:rPr>
              <w:t>MAC地址</w:t>
            </w:r>
          </w:p>
        </w:tc>
        <w:tc>
          <w:tcPr>
            <w:tcW w:w="3543" w:type="dxa"/>
          </w:tcPr>
          <w:p w14:paraId="64105E06" w14:textId="77777777" w:rsidR="0076630D" w:rsidRDefault="00D7272D">
            <w:pPr>
              <w:rPr>
                <w:rFonts w:asciiTheme="minorEastAsia" w:hAnsiTheme="minorEastAsia"/>
              </w:rPr>
            </w:pPr>
            <w:r>
              <w:rPr>
                <w:rFonts w:asciiTheme="minorEastAsia" w:hAnsiTheme="minorEastAsia" w:hint="eastAsia"/>
              </w:rPr>
              <w:t>根据</w:t>
            </w:r>
            <w:r>
              <w:rPr>
                <w:rFonts w:asciiTheme="minorEastAsia" w:hAnsiTheme="minorEastAsia"/>
              </w:rPr>
              <w:t>数据帧的源MAC地址来划分VLAN。</w:t>
            </w:r>
          </w:p>
          <w:p w14:paraId="62F3ECE9" w14:textId="77777777" w:rsidR="0076630D" w:rsidRDefault="00D7272D">
            <w:pPr>
              <w:rPr>
                <w:rFonts w:asciiTheme="minorEastAsia" w:hAnsiTheme="minorEastAsia"/>
              </w:rPr>
            </w:pPr>
            <w:r>
              <w:rPr>
                <w:rFonts w:asciiTheme="minorEastAsia" w:hAnsiTheme="minorEastAsia" w:hint="eastAsia"/>
              </w:rPr>
              <w:t>网络管理员</w:t>
            </w:r>
            <w:r>
              <w:rPr>
                <w:rFonts w:asciiTheme="minorEastAsia" w:hAnsiTheme="minorEastAsia"/>
              </w:rPr>
              <w:t>预先配置MAC地址和VLAN ID映射关系表，当交换机收到的是</w:t>
            </w:r>
            <w:r>
              <w:rPr>
                <w:rFonts w:asciiTheme="minorEastAsia" w:hAnsiTheme="minorEastAsia" w:hint="eastAsia"/>
              </w:rPr>
              <w:t>Untagged帧</w:t>
            </w:r>
            <w:r>
              <w:rPr>
                <w:rFonts w:asciiTheme="minorEastAsia" w:hAnsiTheme="minorEastAsia"/>
              </w:rPr>
              <w:t>时，就依据</w:t>
            </w:r>
            <w:r>
              <w:rPr>
                <w:rFonts w:asciiTheme="minorEastAsia" w:hAnsiTheme="minorEastAsia" w:hint="eastAsia"/>
              </w:rPr>
              <w:t>该</w:t>
            </w:r>
            <w:r>
              <w:rPr>
                <w:rFonts w:asciiTheme="minorEastAsia" w:hAnsiTheme="minorEastAsia"/>
              </w:rPr>
              <w:t>表给数据帧添加指定VLAN的Tag。然后</w:t>
            </w:r>
            <w:r>
              <w:rPr>
                <w:rFonts w:asciiTheme="minorEastAsia" w:hAnsiTheme="minorEastAsia" w:hint="eastAsia"/>
              </w:rPr>
              <w:t>数据帧</w:t>
            </w:r>
            <w:r>
              <w:rPr>
                <w:rFonts w:asciiTheme="minorEastAsia" w:hAnsiTheme="minorEastAsia"/>
              </w:rPr>
              <w:t>将在指定VLAN中传输</w:t>
            </w:r>
          </w:p>
        </w:tc>
        <w:tc>
          <w:tcPr>
            <w:tcW w:w="3402" w:type="dxa"/>
          </w:tcPr>
          <w:p w14:paraId="42D49397" w14:textId="77777777" w:rsidR="0076630D" w:rsidRDefault="00D7272D">
            <w:pPr>
              <w:rPr>
                <w:rFonts w:asciiTheme="minorEastAsia" w:hAnsiTheme="minorEastAsia"/>
              </w:rPr>
            </w:pPr>
            <w:r>
              <w:rPr>
                <w:rFonts w:asciiTheme="minorEastAsia" w:hAnsiTheme="minorEastAsia" w:hint="eastAsia"/>
              </w:rPr>
              <w:t>优点</w:t>
            </w:r>
            <w:r>
              <w:rPr>
                <w:rFonts w:asciiTheme="minorEastAsia" w:hAnsiTheme="minorEastAsia"/>
              </w:rPr>
              <w:t>：当用户的物理位置发生改变，不需要重新配置VLAN，提高了用户的安全性和接入的灵活性</w:t>
            </w:r>
          </w:p>
          <w:p w14:paraId="702EE5BD" w14:textId="77777777" w:rsidR="0076630D" w:rsidRDefault="00D7272D">
            <w:pPr>
              <w:rPr>
                <w:rFonts w:asciiTheme="minorEastAsia" w:hAnsiTheme="minorEastAsia"/>
              </w:rPr>
            </w:pPr>
            <w:r>
              <w:rPr>
                <w:rFonts w:asciiTheme="minorEastAsia" w:hAnsiTheme="minorEastAsia" w:hint="eastAsia"/>
              </w:rPr>
              <w:t>缺点</w:t>
            </w:r>
            <w:r>
              <w:rPr>
                <w:rFonts w:asciiTheme="minorEastAsia" w:hAnsiTheme="minorEastAsia"/>
              </w:rPr>
              <w:t>：需要</w:t>
            </w:r>
            <w:r>
              <w:rPr>
                <w:rFonts w:asciiTheme="minorEastAsia" w:hAnsiTheme="minorEastAsia" w:hint="eastAsia"/>
              </w:rPr>
              <w:t>预先</w:t>
            </w:r>
            <w:r>
              <w:rPr>
                <w:rFonts w:asciiTheme="minorEastAsia" w:hAnsiTheme="minorEastAsia"/>
              </w:rPr>
              <w:t>定义网络中所有的成员</w:t>
            </w:r>
          </w:p>
        </w:tc>
        <w:tc>
          <w:tcPr>
            <w:tcW w:w="1985" w:type="dxa"/>
          </w:tcPr>
          <w:p w14:paraId="5230745A" w14:textId="77777777" w:rsidR="0076630D" w:rsidRDefault="00D7272D">
            <w:pPr>
              <w:rPr>
                <w:rFonts w:asciiTheme="minorEastAsia" w:hAnsiTheme="minorEastAsia"/>
              </w:rPr>
            </w:pPr>
            <w:r>
              <w:rPr>
                <w:rFonts w:asciiTheme="minorEastAsia" w:hAnsiTheme="minorEastAsia" w:hint="eastAsia"/>
              </w:rPr>
              <w:t>适用于</w:t>
            </w:r>
            <w:r>
              <w:rPr>
                <w:rFonts w:asciiTheme="minorEastAsia" w:hAnsiTheme="minorEastAsia"/>
              </w:rPr>
              <w:t>位置经常移动但网卡不经常更换的小型网络，如移动PC</w:t>
            </w:r>
          </w:p>
        </w:tc>
      </w:tr>
      <w:tr w:rsidR="0076630D" w14:paraId="33672F49" w14:textId="77777777">
        <w:tc>
          <w:tcPr>
            <w:tcW w:w="1560" w:type="dxa"/>
          </w:tcPr>
          <w:p w14:paraId="37399F07" w14:textId="0807E62D" w:rsidR="0076630D" w:rsidRDefault="00D7272D">
            <w:pPr>
              <w:rPr>
                <w:rFonts w:asciiTheme="minorEastAsia" w:hAnsiTheme="minorEastAsia"/>
              </w:rPr>
            </w:pPr>
            <w:r>
              <w:rPr>
                <w:rFonts w:asciiTheme="minorEastAsia" w:hAnsiTheme="minorEastAsia" w:hint="eastAsia"/>
              </w:rPr>
              <w:t>基于</w:t>
            </w:r>
            <w:r>
              <w:rPr>
                <w:rFonts w:asciiTheme="minorEastAsia" w:hAnsiTheme="minorEastAsia"/>
              </w:rPr>
              <w:t>子网</w:t>
            </w:r>
            <w:r w:rsidR="004534BE" w:rsidRPr="004534BE">
              <w:rPr>
                <w:rFonts w:asciiTheme="minorEastAsia" w:hAnsiTheme="minorEastAsia" w:hint="eastAsia"/>
                <w:color w:val="E36C0A" w:themeColor="accent6" w:themeShade="BF"/>
              </w:rPr>
              <w:t>【暂不支持】</w:t>
            </w:r>
          </w:p>
        </w:tc>
        <w:tc>
          <w:tcPr>
            <w:tcW w:w="3543" w:type="dxa"/>
          </w:tcPr>
          <w:p w14:paraId="38969CF2" w14:textId="77777777" w:rsidR="0076630D" w:rsidRDefault="00D7272D">
            <w:pPr>
              <w:rPr>
                <w:rFonts w:asciiTheme="minorEastAsia" w:hAnsiTheme="minorEastAsia"/>
              </w:rPr>
            </w:pPr>
            <w:r>
              <w:rPr>
                <w:rFonts w:asciiTheme="minorEastAsia" w:hAnsiTheme="minorEastAsia" w:hint="eastAsia"/>
              </w:rPr>
              <w:t>根据</w:t>
            </w:r>
            <w:r>
              <w:rPr>
                <w:rFonts w:asciiTheme="minorEastAsia" w:hAnsiTheme="minorEastAsia"/>
              </w:rPr>
              <w:t>数据帧中的源IP地址和子网掩码来划分VLAN。</w:t>
            </w:r>
          </w:p>
          <w:p w14:paraId="050FBBBF" w14:textId="77777777" w:rsidR="0076630D" w:rsidRDefault="00D7272D">
            <w:pPr>
              <w:rPr>
                <w:rFonts w:asciiTheme="minorEastAsia" w:hAnsiTheme="minorEastAsia"/>
              </w:rPr>
            </w:pPr>
            <w:r>
              <w:rPr>
                <w:rFonts w:asciiTheme="minorEastAsia" w:hAnsiTheme="minorEastAsia" w:hint="eastAsia"/>
              </w:rPr>
              <w:t>网络管理员</w:t>
            </w:r>
            <w:r>
              <w:rPr>
                <w:rFonts w:asciiTheme="minorEastAsia" w:hAnsiTheme="minorEastAsia"/>
              </w:rPr>
              <w:t>预先配置IP地址和VLAN ID的映射关系，当交换机收到的是Untagged帧，就依据该表给数据帧添加指定VLAN</w:t>
            </w:r>
            <w:r>
              <w:rPr>
                <w:rFonts w:asciiTheme="minorEastAsia" w:hAnsiTheme="minorEastAsia" w:hint="eastAsia"/>
              </w:rPr>
              <w:t>的</w:t>
            </w:r>
            <w:r>
              <w:rPr>
                <w:rFonts w:asciiTheme="minorEastAsia" w:hAnsiTheme="minorEastAsia"/>
              </w:rPr>
              <w:t>Tag。然后</w:t>
            </w:r>
            <w:r>
              <w:rPr>
                <w:rFonts w:asciiTheme="minorEastAsia" w:hAnsiTheme="minorEastAsia" w:hint="eastAsia"/>
              </w:rPr>
              <w:t>数据</w:t>
            </w:r>
            <w:r>
              <w:rPr>
                <w:rFonts w:asciiTheme="minorEastAsia" w:hAnsiTheme="minorEastAsia"/>
              </w:rPr>
              <w:t>帧将在</w:t>
            </w:r>
            <w:r>
              <w:rPr>
                <w:rFonts w:asciiTheme="minorEastAsia" w:hAnsiTheme="minorEastAsia" w:hint="eastAsia"/>
              </w:rPr>
              <w:t>指定</w:t>
            </w:r>
            <w:r>
              <w:rPr>
                <w:rFonts w:asciiTheme="minorEastAsia" w:hAnsiTheme="minorEastAsia"/>
              </w:rPr>
              <w:t>VLAN中传输</w:t>
            </w:r>
          </w:p>
        </w:tc>
        <w:tc>
          <w:tcPr>
            <w:tcW w:w="3402" w:type="dxa"/>
          </w:tcPr>
          <w:p w14:paraId="47A23AF8" w14:textId="77777777" w:rsidR="0076630D" w:rsidRDefault="00D7272D">
            <w:pPr>
              <w:rPr>
                <w:rFonts w:asciiTheme="minorEastAsia" w:hAnsiTheme="minorEastAsia"/>
              </w:rPr>
            </w:pPr>
            <w:r>
              <w:rPr>
                <w:rFonts w:asciiTheme="minorEastAsia" w:hAnsiTheme="minorEastAsia" w:hint="eastAsia"/>
              </w:rPr>
              <w:t>优点</w:t>
            </w:r>
            <w:r>
              <w:rPr>
                <w:rFonts w:asciiTheme="minorEastAsia" w:hAnsiTheme="minorEastAsia"/>
              </w:rPr>
              <w:t>：</w:t>
            </w:r>
          </w:p>
          <w:p w14:paraId="35BD18DB" w14:textId="77777777" w:rsidR="0076630D" w:rsidRDefault="00D7272D" w:rsidP="00B10728">
            <w:pPr>
              <w:pStyle w:val="af2"/>
              <w:numPr>
                <w:ilvl w:val="0"/>
                <w:numId w:val="115"/>
              </w:numPr>
              <w:ind w:firstLineChars="0"/>
              <w:rPr>
                <w:rFonts w:asciiTheme="minorEastAsia" w:hAnsiTheme="minorEastAsia"/>
              </w:rPr>
            </w:pPr>
            <w:r>
              <w:rPr>
                <w:rFonts w:asciiTheme="minorEastAsia" w:hAnsiTheme="minorEastAsia" w:hint="eastAsia"/>
              </w:rPr>
              <w:t>当用户</w:t>
            </w:r>
            <w:r>
              <w:rPr>
                <w:rFonts w:asciiTheme="minorEastAsia" w:hAnsiTheme="minorEastAsia"/>
              </w:rPr>
              <w:t>的物理位置发生改变，不需要重新配置VLAN</w:t>
            </w:r>
          </w:p>
          <w:p w14:paraId="326F5E74" w14:textId="77777777" w:rsidR="0076630D" w:rsidRDefault="00D7272D" w:rsidP="00B10728">
            <w:pPr>
              <w:pStyle w:val="af2"/>
              <w:numPr>
                <w:ilvl w:val="0"/>
                <w:numId w:val="115"/>
              </w:numPr>
              <w:ind w:firstLineChars="0"/>
              <w:rPr>
                <w:rFonts w:asciiTheme="minorEastAsia" w:hAnsiTheme="minorEastAsia"/>
              </w:rPr>
            </w:pPr>
            <w:r>
              <w:rPr>
                <w:rFonts w:asciiTheme="minorEastAsia" w:hAnsiTheme="minorEastAsia" w:hint="eastAsia"/>
              </w:rPr>
              <w:t>可以减少</w:t>
            </w:r>
            <w:r>
              <w:rPr>
                <w:rFonts w:asciiTheme="minorEastAsia" w:hAnsiTheme="minorEastAsia"/>
              </w:rPr>
              <w:t>网络通信量，可</w:t>
            </w:r>
            <w:r>
              <w:rPr>
                <w:rFonts w:asciiTheme="minorEastAsia" w:hAnsiTheme="minorEastAsia" w:hint="eastAsia"/>
              </w:rPr>
              <w:t>使</w:t>
            </w:r>
            <w:r>
              <w:rPr>
                <w:rFonts w:asciiTheme="minorEastAsia" w:hAnsiTheme="minorEastAsia"/>
              </w:rPr>
              <w:t>广播域</w:t>
            </w:r>
            <w:r>
              <w:rPr>
                <w:rFonts w:asciiTheme="minorEastAsia" w:hAnsiTheme="minorEastAsia" w:hint="eastAsia"/>
              </w:rPr>
              <w:t>跨越</w:t>
            </w:r>
            <w:r>
              <w:rPr>
                <w:rFonts w:asciiTheme="minorEastAsia" w:hAnsiTheme="minorEastAsia"/>
              </w:rPr>
              <w:t>多个交换机</w:t>
            </w:r>
          </w:p>
          <w:p w14:paraId="75875A42" w14:textId="77777777" w:rsidR="0076630D" w:rsidRDefault="00D7272D">
            <w:pPr>
              <w:rPr>
                <w:rFonts w:asciiTheme="minorEastAsia" w:hAnsiTheme="minorEastAsia"/>
              </w:rPr>
            </w:pPr>
            <w:r>
              <w:rPr>
                <w:rFonts w:asciiTheme="minorEastAsia" w:hAnsiTheme="minorEastAsia" w:hint="eastAsia"/>
              </w:rPr>
              <w:t>缺点</w:t>
            </w:r>
            <w:r>
              <w:rPr>
                <w:rFonts w:asciiTheme="minorEastAsia" w:hAnsiTheme="minorEastAsia"/>
              </w:rPr>
              <w:t>：网络中的用户分布需要有规律，且多个用户在同一个网段</w:t>
            </w:r>
          </w:p>
        </w:tc>
        <w:tc>
          <w:tcPr>
            <w:tcW w:w="1985" w:type="dxa"/>
          </w:tcPr>
          <w:p w14:paraId="649E992D" w14:textId="77777777" w:rsidR="0076630D" w:rsidRDefault="00D7272D">
            <w:pPr>
              <w:rPr>
                <w:rFonts w:asciiTheme="minorEastAsia" w:hAnsiTheme="minorEastAsia"/>
              </w:rPr>
            </w:pPr>
            <w:r>
              <w:rPr>
                <w:rFonts w:asciiTheme="minorEastAsia" w:hAnsiTheme="minorEastAsia" w:hint="eastAsia"/>
              </w:rPr>
              <w:t>适用于</w:t>
            </w:r>
            <w:r>
              <w:rPr>
                <w:rFonts w:asciiTheme="minorEastAsia" w:hAnsiTheme="minorEastAsia"/>
              </w:rPr>
              <w:t>对安全需求不高、对移动性和</w:t>
            </w:r>
            <w:r>
              <w:rPr>
                <w:rFonts w:asciiTheme="minorEastAsia" w:hAnsiTheme="minorEastAsia" w:hint="eastAsia"/>
              </w:rPr>
              <w:t>简易</w:t>
            </w:r>
            <w:r>
              <w:rPr>
                <w:rFonts w:asciiTheme="minorEastAsia" w:hAnsiTheme="minorEastAsia"/>
              </w:rPr>
              <w:t>管理需求较高的场景中。比如</w:t>
            </w:r>
            <w:r>
              <w:rPr>
                <w:rFonts w:asciiTheme="minorEastAsia" w:hAnsiTheme="minorEastAsia" w:hint="eastAsia"/>
              </w:rPr>
              <w:t>，</w:t>
            </w:r>
            <w:r>
              <w:rPr>
                <w:rFonts w:asciiTheme="minorEastAsia" w:hAnsiTheme="minorEastAsia"/>
              </w:rPr>
              <w:t>一台PC配置多个IP分别访问不同网段的服务器，以及PC切换IP地址后要求VLAN自动切换等</w:t>
            </w:r>
            <w:r>
              <w:rPr>
                <w:rFonts w:asciiTheme="minorEastAsia" w:hAnsiTheme="minorEastAsia" w:hint="eastAsia"/>
              </w:rPr>
              <w:t>场景</w:t>
            </w:r>
          </w:p>
        </w:tc>
      </w:tr>
      <w:tr w:rsidR="0076630D" w14:paraId="7B6E426C" w14:textId="77777777">
        <w:tc>
          <w:tcPr>
            <w:tcW w:w="1560" w:type="dxa"/>
          </w:tcPr>
          <w:p w14:paraId="188DD87E" w14:textId="77777777" w:rsidR="0076630D" w:rsidRDefault="00D7272D">
            <w:pPr>
              <w:rPr>
                <w:rFonts w:asciiTheme="minorEastAsia" w:hAnsiTheme="minorEastAsia"/>
              </w:rPr>
            </w:pPr>
            <w:r>
              <w:rPr>
                <w:rFonts w:asciiTheme="minorEastAsia" w:hAnsiTheme="minorEastAsia" w:hint="eastAsia"/>
              </w:rPr>
              <w:t>基于</w:t>
            </w:r>
            <w:r>
              <w:rPr>
                <w:rFonts w:asciiTheme="minorEastAsia" w:hAnsiTheme="minorEastAsia"/>
              </w:rPr>
              <w:t>协议</w:t>
            </w:r>
          </w:p>
        </w:tc>
        <w:tc>
          <w:tcPr>
            <w:tcW w:w="3543" w:type="dxa"/>
          </w:tcPr>
          <w:p w14:paraId="14B70C81" w14:textId="77777777" w:rsidR="0076630D" w:rsidRDefault="00D7272D">
            <w:pPr>
              <w:rPr>
                <w:rFonts w:asciiTheme="minorEastAsia" w:hAnsiTheme="minorEastAsia"/>
              </w:rPr>
            </w:pPr>
            <w:r>
              <w:rPr>
                <w:rFonts w:asciiTheme="minorEastAsia" w:hAnsiTheme="minorEastAsia" w:hint="eastAsia"/>
              </w:rPr>
              <w:t>根据</w:t>
            </w:r>
            <w:r>
              <w:rPr>
                <w:rFonts w:asciiTheme="minorEastAsia" w:hAnsiTheme="minorEastAsia"/>
              </w:rPr>
              <w:t>数据帧所属的协议（</w:t>
            </w:r>
            <w:r>
              <w:rPr>
                <w:rFonts w:asciiTheme="minorEastAsia" w:hAnsiTheme="minorEastAsia" w:hint="eastAsia"/>
              </w:rPr>
              <w:t>族</w:t>
            </w:r>
            <w:r>
              <w:rPr>
                <w:rFonts w:asciiTheme="minorEastAsia" w:hAnsiTheme="minorEastAsia"/>
              </w:rPr>
              <w:t>）</w:t>
            </w:r>
            <w:r>
              <w:rPr>
                <w:rFonts w:asciiTheme="minorEastAsia" w:hAnsiTheme="minorEastAsia" w:hint="eastAsia"/>
              </w:rPr>
              <w:t>类型</w:t>
            </w:r>
            <w:r>
              <w:rPr>
                <w:rFonts w:asciiTheme="minorEastAsia" w:hAnsiTheme="minorEastAsia"/>
              </w:rPr>
              <w:t>及封装格式来划分VLAN</w:t>
            </w:r>
          </w:p>
          <w:p w14:paraId="4D676337" w14:textId="77777777" w:rsidR="0076630D" w:rsidRDefault="00D7272D">
            <w:pPr>
              <w:rPr>
                <w:rFonts w:asciiTheme="minorEastAsia" w:hAnsiTheme="minorEastAsia"/>
              </w:rPr>
            </w:pPr>
            <w:r>
              <w:rPr>
                <w:rFonts w:asciiTheme="minorEastAsia" w:hAnsiTheme="minorEastAsia" w:hint="eastAsia"/>
              </w:rPr>
              <w:t>网络管理员预先</w:t>
            </w:r>
            <w:r>
              <w:rPr>
                <w:rFonts w:asciiTheme="minorEastAsia" w:hAnsiTheme="minorEastAsia"/>
              </w:rPr>
              <w:t>配置以太网帧中的协议</w:t>
            </w:r>
            <w:r>
              <w:rPr>
                <w:rFonts w:asciiTheme="minorEastAsia" w:hAnsiTheme="minorEastAsia" w:hint="eastAsia"/>
              </w:rPr>
              <w:t>域</w:t>
            </w:r>
            <w:r>
              <w:rPr>
                <w:rFonts w:asciiTheme="minorEastAsia" w:hAnsiTheme="minorEastAsia"/>
              </w:rPr>
              <w:t>和VLAN ID的映射关系表，如果收到的是Untagged帧，就依据该表给数据帧添加指定VLAN的Tag。然后</w:t>
            </w:r>
            <w:r>
              <w:rPr>
                <w:rFonts w:asciiTheme="minorEastAsia" w:hAnsiTheme="minorEastAsia" w:hint="eastAsia"/>
              </w:rPr>
              <w:t>数据帧</w:t>
            </w:r>
            <w:r>
              <w:rPr>
                <w:rFonts w:asciiTheme="minorEastAsia" w:hAnsiTheme="minorEastAsia"/>
              </w:rPr>
              <w:t>将在指定VLAN中传输</w:t>
            </w:r>
          </w:p>
        </w:tc>
        <w:tc>
          <w:tcPr>
            <w:tcW w:w="3402" w:type="dxa"/>
          </w:tcPr>
          <w:p w14:paraId="12561138" w14:textId="77777777" w:rsidR="0076630D" w:rsidRDefault="00D7272D">
            <w:pPr>
              <w:rPr>
                <w:rFonts w:asciiTheme="minorEastAsia" w:hAnsiTheme="minorEastAsia"/>
              </w:rPr>
            </w:pPr>
            <w:r>
              <w:rPr>
                <w:rFonts w:asciiTheme="minorEastAsia" w:hAnsiTheme="minorEastAsia" w:hint="eastAsia"/>
              </w:rPr>
              <w:t>优点</w:t>
            </w:r>
            <w:r>
              <w:rPr>
                <w:rFonts w:asciiTheme="minorEastAsia" w:hAnsiTheme="minorEastAsia"/>
              </w:rPr>
              <w:t>：</w:t>
            </w:r>
            <w:r>
              <w:rPr>
                <w:rFonts w:asciiTheme="minorEastAsia" w:hAnsiTheme="minorEastAsia" w:hint="eastAsia"/>
              </w:rPr>
              <w:t>将网络中</w:t>
            </w:r>
            <w:r>
              <w:rPr>
                <w:rFonts w:asciiTheme="minorEastAsia" w:hAnsiTheme="minorEastAsia"/>
              </w:rPr>
              <w:t>提供的服务类型与VLAN相绑定，方便管理和维护</w:t>
            </w:r>
          </w:p>
          <w:p w14:paraId="0ADF5BD3" w14:textId="77777777" w:rsidR="0076630D" w:rsidRDefault="00D7272D">
            <w:pPr>
              <w:rPr>
                <w:rFonts w:asciiTheme="minorEastAsia" w:hAnsiTheme="minorEastAsia"/>
              </w:rPr>
            </w:pPr>
            <w:r>
              <w:rPr>
                <w:rFonts w:asciiTheme="minorEastAsia" w:hAnsiTheme="minorEastAsia" w:hint="eastAsia"/>
              </w:rPr>
              <w:t>缺点</w:t>
            </w:r>
            <w:r>
              <w:rPr>
                <w:rFonts w:asciiTheme="minorEastAsia" w:hAnsiTheme="minorEastAsia"/>
              </w:rPr>
              <w:t>：</w:t>
            </w:r>
          </w:p>
          <w:p w14:paraId="35D27642" w14:textId="77777777" w:rsidR="0076630D" w:rsidRDefault="00D7272D" w:rsidP="00B10728">
            <w:pPr>
              <w:pStyle w:val="af2"/>
              <w:numPr>
                <w:ilvl w:val="0"/>
                <w:numId w:val="116"/>
              </w:numPr>
              <w:ind w:firstLineChars="0"/>
              <w:rPr>
                <w:rFonts w:asciiTheme="minorEastAsia" w:hAnsiTheme="minorEastAsia"/>
              </w:rPr>
            </w:pPr>
            <w:r>
              <w:rPr>
                <w:rFonts w:asciiTheme="minorEastAsia" w:hAnsiTheme="minorEastAsia" w:hint="eastAsia"/>
              </w:rPr>
              <w:t>需要</w:t>
            </w:r>
            <w:r>
              <w:rPr>
                <w:rFonts w:asciiTheme="minorEastAsia" w:hAnsiTheme="minorEastAsia"/>
              </w:rPr>
              <w:t>对网络中所有的协议类型和VLAN ID的映射关系表进行初始配置</w:t>
            </w:r>
          </w:p>
          <w:p w14:paraId="660F9C30" w14:textId="77777777" w:rsidR="0076630D" w:rsidRDefault="00D7272D" w:rsidP="00B10728">
            <w:pPr>
              <w:pStyle w:val="af2"/>
              <w:numPr>
                <w:ilvl w:val="0"/>
                <w:numId w:val="116"/>
              </w:numPr>
              <w:ind w:firstLineChars="0"/>
              <w:rPr>
                <w:rFonts w:asciiTheme="minorEastAsia" w:hAnsiTheme="minorEastAsia"/>
              </w:rPr>
            </w:pPr>
            <w:r>
              <w:rPr>
                <w:rFonts w:asciiTheme="minorEastAsia" w:hAnsiTheme="minorEastAsia" w:hint="eastAsia"/>
              </w:rPr>
              <w:t>需要</w:t>
            </w:r>
            <w:r>
              <w:rPr>
                <w:rFonts w:asciiTheme="minorEastAsia" w:hAnsiTheme="minorEastAsia"/>
              </w:rPr>
              <w:t>分析各种协议的格式并进行相应的切换，</w:t>
            </w:r>
            <w:r>
              <w:rPr>
                <w:rFonts w:asciiTheme="minorEastAsia" w:hAnsiTheme="minorEastAsia" w:hint="eastAsia"/>
              </w:rPr>
              <w:t>消耗</w:t>
            </w:r>
            <w:r>
              <w:rPr>
                <w:rFonts w:asciiTheme="minorEastAsia" w:hAnsiTheme="minorEastAsia"/>
              </w:rPr>
              <w:t>交换机较多的资源，速度上稍具劣势</w:t>
            </w:r>
          </w:p>
        </w:tc>
        <w:tc>
          <w:tcPr>
            <w:tcW w:w="1985" w:type="dxa"/>
          </w:tcPr>
          <w:p w14:paraId="7FE7D1F3" w14:textId="77777777" w:rsidR="0076630D" w:rsidRDefault="00D7272D">
            <w:pPr>
              <w:rPr>
                <w:rFonts w:asciiTheme="minorEastAsia" w:hAnsiTheme="minorEastAsia"/>
              </w:rPr>
            </w:pPr>
            <w:r>
              <w:rPr>
                <w:rFonts w:asciiTheme="minorEastAsia" w:hAnsiTheme="minorEastAsia" w:hint="eastAsia"/>
              </w:rPr>
              <w:t>适用于</w:t>
            </w:r>
            <w:r>
              <w:rPr>
                <w:rFonts w:asciiTheme="minorEastAsia" w:hAnsiTheme="minorEastAsia"/>
              </w:rPr>
              <w:t>需要同时运行多协议的网络</w:t>
            </w:r>
          </w:p>
        </w:tc>
      </w:tr>
      <w:tr w:rsidR="0076630D" w14:paraId="4645848E" w14:textId="77777777">
        <w:tc>
          <w:tcPr>
            <w:tcW w:w="1560" w:type="dxa"/>
          </w:tcPr>
          <w:p w14:paraId="4FF71FD8" w14:textId="77777777" w:rsidR="0076630D" w:rsidRDefault="00D7272D">
            <w:pPr>
              <w:rPr>
                <w:rFonts w:asciiTheme="minorEastAsia" w:hAnsiTheme="minorEastAsia"/>
              </w:rPr>
            </w:pPr>
            <w:r>
              <w:rPr>
                <w:rFonts w:asciiTheme="minorEastAsia" w:hAnsiTheme="minorEastAsia" w:hint="eastAsia"/>
              </w:rPr>
              <w:t>基于</w:t>
            </w:r>
            <w:r>
              <w:rPr>
                <w:rFonts w:asciiTheme="minorEastAsia" w:hAnsiTheme="minorEastAsia"/>
              </w:rPr>
              <w:t>匹配策略（</w:t>
            </w:r>
            <w:r>
              <w:rPr>
                <w:rFonts w:asciiTheme="minorEastAsia" w:hAnsiTheme="minorEastAsia" w:hint="eastAsia"/>
              </w:rPr>
              <w:t>MAC</w:t>
            </w:r>
            <w:r>
              <w:rPr>
                <w:rFonts w:asciiTheme="minorEastAsia" w:hAnsiTheme="minorEastAsia"/>
              </w:rPr>
              <w:t>地址、IP地址、接口）</w:t>
            </w:r>
            <w:r>
              <w:rPr>
                <w:rFonts w:asciiTheme="minorEastAsia" w:hAnsiTheme="minorEastAsia" w:hint="eastAsia"/>
                <w:color w:val="E36C0A" w:themeColor="accent6" w:themeShade="BF"/>
              </w:rPr>
              <w:t>【暂不支持】</w:t>
            </w:r>
          </w:p>
        </w:tc>
        <w:tc>
          <w:tcPr>
            <w:tcW w:w="3543" w:type="dxa"/>
          </w:tcPr>
          <w:p w14:paraId="568D8FFD" w14:textId="77777777" w:rsidR="0076630D" w:rsidRDefault="00D7272D">
            <w:pPr>
              <w:rPr>
                <w:rFonts w:asciiTheme="minorEastAsia" w:hAnsiTheme="minorEastAsia"/>
              </w:rPr>
            </w:pPr>
            <w:r>
              <w:rPr>
                <w:rFonts w:asciiTheme="minorEastAsia" w:hAnsiTheme="minorEastAsia" w:hint="eastAsia"/>
              </w:rPr>
              <w:t>根据</w:t>
            </w:r>
            <w:r>
              <w:rPr>
                <w:rFonts w:asciiTheme="minorEastAsia" w:hAnsiTheme="minorEastAsia"/>
              </w:rPr>
              <w:t>配置的策略划分VLAN</w:t>
            </w:r>
            <w:r>
              <w:rPr>
                <w:rFonts w:asciiTheme="minorEastAsia" w:hAnsiTheme="minorEastAsia" w:hint="eastAsia"/>
              </w:rPr>
              <w:t>，</w:t>
            </w:r>
            <w:r>
              <w:rPr>
                <w:rFonts w:asciiTheme="minorEastAsia" w:hAnsiTheme="minorEastAsia"/>
              </w:rPr>
              <w:t>能实现多种组合的划分方式，包括接口、MAC地址、IP地址等</w:t>
            </w:r>
          </w:p>
          <w:p w14:paraId="0FD9B3AE" w14:textId="77777777" w:rsidR="0076630D" w:rsidRDefault="00D7272D">
            <w:pPr>
              <w:rPr>
                <w:rFonts w:asciiTheme="minorEastAsia" w:hAnsiTheme="minorEastAsia"/>
              </w:rPr>
            </w:pPr>
            <w:r>
              <w:rPr>
                <w:rFonts w:asciiTheme="minorEastAsia" w:hAnsiTheme="minorEastAsia" w:hint="eastAsia"/>
              </w:rPr>
              <w:t>网络管理员</w:t>
            </w:r>
            <w:r>
              <w:rPr>
                <w:rFonts w:asciiTheme="minorEastAsia" w:hAnsiTheme="minorEastAsia"/>
              </w:rPr>
              <w:t>预先配置策略，如果收到的是Untagged帧，且匹配配置的策</w:t>
            </w:r>
            <w:r>
              <w:rPr>
                <w:rFonts w:asciiTheme="minorEastAsia" w:hAnsiTheme="minorEastAsia"/>
              </w:rPr>
              <w:lastRenderedPageBreak/>
              <w:t>略时，给数据帧添加指定的VLAN的</w:t>
            </w:r>
            <w:r>
              <w:rPr>
                <w:rFonts w:asciiTheme="minorEastAsia" w:hAnsiTheme="minorEastAsia" w:hint="eastAsia"/>
              </w:rPr>
              <w:t>Tag</w:t>
            </w:r>
            <w:r>
              <w:rPr>
                <w:rFonts w:asciiTheme="minorEastAsia" w:hAnsiTheme="minorEastAsia"/>
              </w:rPr>
              <w:t>。然后</w:t>
            </w:r>
            <w:r>
              <w:rPr>
                <w:rFonts w:asciiTheme="minorEastAsia" w:hAnsiTheme="minorEastAsia" w:hint="eastAsia"/>
              </w:rPr>
              <w:t>数据帧</w:t>
            </w:r>
            <w:r>
              <w:rPr>
                <w:rFonts w:asciiTheme="minorEastAsia" w:hAnsiTheme="minorEastAsia"/>
              </w:rPr>
              <w:t>将在指定</w:t>
            </w:r>
            <w:r>
              <w:rPr>
                <w:rFonts w:asciiTheme="minorEastAsia" w:hAnsiTheme="minorEastAsia" w:hint="eastAsia"/>
              </w:rPr>
              <w:t>VLA</w:t>
            </w:r>
            <w:r>
              <w:rPr>
                <w:rFonts w:asciiTheme="minorEastAsia" w:hAnsiTheme="minorEastAsia"/>
              </w:rPr>
              <w:t>N中传输</w:t>
            </w:r>
          </w:p>
        </w:tc>
        <w:tc>
          <w:tcPr>
            <w:tcW w:w="3402" w:type="dxa"/>
          </w:tcPr>
          <w:p w14:paraId="2DCEDABA" w14:textId="77777777" w:rsidR="0076630D" w:rsidRDefault="00D7272D">
            <w:pPr>
              <w:rPr>
                <w:rFonts w:asciiTheme="minorEastAsia" w:hAnsiTheme="minorEastAsia"/>
              </w:rPr>
            </w:pPr>
            <w:r>
              <w:rPr>
                <w:rFonts w:asciiTheme="minorEastAsia" w:hAnsiTheme="minorEastAsia" w:hint="eastAsia"/>
              </w:rPr>
              <w:lastRenderedPageBreak/>
              <w:t>优点</w:t>
            </w:r>
            <w:r>
              <w:rPr>
                <w:rFonts w:asciiTheme="minorEastAsia" w:hAnsiTheme="minorEastAsia"/>
              </w:rPr>
              <w:t>：</w:t>
            </w:r>
          </w:p>
          <w:p w14:paraId="73A9D41B" w14:textId="77777777" w:rsidR="0076630D" w:rsidRDefault="00D7272D" w:rsidP="00B10728">
            <w:pPr>
              <w:pStyle w:val="af2"/>
              <w:numPr>
                <w:ilvl w:val="0"/>
                <w:numId w:val="117"/>
              </w:numPr>
              <w:ind w:firstLineChars="0"/>
              <w:rPr>
                <w:rFonts w:asciiTheme="minorEastAsia" w:hAnsiTheme="minorEastAsia"/>
              </w:rPr>
            </w:pPr>
            <w:r>
              <w:rPr>
                <w:rFonts w:asciiTheme="minorEastAsia" w:hAnsiTheme="minorEastAsia" w:hint="eastAsia"/>
              </w:rPr>
              <w:t>安全性</w:t>
            </w:r>
            <w:r>
              <w:rPr>
                <w:rFonts w:asciiTheme="minorEastAsia" w:hAnsiTheme="minorEastAsia"/>
              </w:rPr>
              <w:t>高，VLAN划分后，用户不能改变IP地址或MAC地址</w:t>
            </w:r>
          </w:p>
          <w:p w14:paraId="553AF509" w14:textId="77777777" w:rsidR="0076630D" w:rsidRDefault="00D7272D" w:rsidP="00B10728">
            <w:pPr>
              <w:pStyle w:val="af2"/>
              <w:numPr>
                <w:ilvl w:val="0"/>
                <w:numId w:val="117"/>
              </w:numPr>
              <w:ind w:firstLineChars="0"/>
              <w:rPr>
                <w:rFonts w:asciiTheme="minorEastAsia" w:hAnsiTheme="minorEastAsia"/>
              </w:rPr>
            </w:pPr>
            <w:r>
              <w:rPr>
                <w:rFonts w:asciiTheme="minorEastAsia" w:hAnsiTheme="minorEastAsia" w:hint="eastAsia"/>
              </w:rPr>
              <w:t>网络</w:t>
            </w:r>
            <w:r>
              <w:rPr>
                <w:rFonts w:asciiTheme="minorEastAsia" w:hAnsiTheme="minorEastAsia"/>
              </w:rPr>
              <w:t>管理人员可根据自己的管理模式或需求选择划分方式</w:t>
            </w:r>
          </w:p>
          <w:p w14:paraId="51D74365" w14:textId="77777777" w:rsidR="0076630D" w:rsidRDefault="00D7272D">
            <w:pPr>
              <w:rPr>
                <w:rFonts w:asciiTheme="minorEastAsia" w:hAnsiTheme="minorEastAsia"/>
              </w:rPr>
            </w:pPr>
            <w:r>
              <w:rPr>
                <w:rFonts w:asciiTheme="minorEastAsia" w:hAnsiTheme="minorEastAsia" w:hint="eastAsia"/>
              </w:rPr>
              <w:lastRenderedPageBreak/>
              <w:t>缺点</w:t>
            </w:r>
            <w:r>
              <w:rPr>
                <w:rFonts w:asciiTheme="minorEastAsia" w:hAnsiTheme="minorEastAsia"/>
              </w:rPr>
              <w:t>：</w:t>
            </w:r>
            <w:r>
              <w:rPr>
                <w:rFonts w:asciiTheme="minorEastAsia" w:hAnsiTheme="minorEastAsia" w:hint="eastAsia"/>
              </w:rPr>
              <w:t>针对</w:t>
            </w:r>
            <w:r>
              <w:rPr>
                <w:rFonts w:asciiTheme="minorEastAsia" w:hAnsiTheme="minorEastAsia"/>
              </w:rPr>
              <w:t>每一条策略都需要手工配置</w:t>
            </w:r>
          </w:p>
        </w:tc>
        <w:tc>
          <w:tcPr>
            <w:tcW w:w="1985" w:type="dxa"/>
          </w:tcPr>
          <w:p w14:paraId="4A414D76" w14:textId="77777777" w:rsidR="0076630D" w:rsidRDefault="00D7272D">
            <w:pPr>
              <w:rPr>
                <w:rFonts w:asciiTheme="minorEastAsia" w:hAnsiTheme="minorEastAsia"/>
              </w:rPr>
            </w:pPr>
            <w:r>
              <w:rPr>
                <w:rFonts w:asciiTheme="minorEastAsia" w:hAnsiTheme="minorEastAsia" w:hint="eastAsia"/>
              </w:rPr>
              <w:lastRenderedPageBreak/>
              <w:t>适用于</w:t>
            </w:r>
            <w:r>
              <w:rPr>
                <w:rFonts w:asciiTheme="minorEastAsia" w:hAnsiTheme="minorEastAsia"/>
              </w:rPr>
              <w:t>需求比较复杂的环境</w:t>
            </w:r>
          </w:p>
        </w:tc>
      </w:tr>
    </w:tbl>
    <w:p w14:paraId="73FB0982" w14:textId="7C201FA7" w:rsidR="0076630D" w:rsidRDefault="00D7272D">
      <w:pPr>
        <w:ind w:firstLineChars="200" w:firstLine="420"/>
        <w:rPr>
          <w:rFonts w:ascii="微软雅黑" w:eastAsia="微软雅黑" w:hAnsi="微软雅黑"/>
        </w:rPr>
      </w:pPr>
      <w:r>
        <w:rPr>
          <w:rFonts w:ascii="微软雅黑" w:eastAsia="微软雅黑" w:hAnsi="微软雅黑" w:hint="eastAsia"/>
          <w:b/>
        </w:rPr>
        <w:lastRenderedPageBreak/>
        <w:t>VLAN</w:t>
      </w:r>
      <w:r>
        <w:rPr>
          <w:rFonts w:ascii="微软雅黑" w:eastAsia="微软雅黑" w:hAnsi="微软雅黑"/>
          <w:b/>
        </w:rPr>
        <w:t>划分方式的匹配</w:t>
      </w:r>
      <w:r>
        <w:rPr>
          <w:rFonts w:ascii="微软雅黑" w:eastAsia="微软雅黑" w:hAnsi="微软雅黑" w:hint="eastAsia"/>
          <w:b/>
        </w:rPr>
        <w:t>优先级</w:t>
      </w:r>
      <w:r>
        <w:rPr>
          <w:rFonts w:ascii="微软雅黑" w:eastAsia="微软雅黑" w:hAnsi="微软雅黑"/>
          <w:b/>
        </w:rPr>
        <w:t>：</w:t>
      </w:r>
      <w:r>
        <w:rPr>
          <w:rFonts w:ascii="微软雅黑" w:eastAsia="微软雅黑" w:hAnsi="微软雅黑"/>
        </w:rPr>
        <w:t>如果</w:t>
      </w:r>
      <w:r>
        <w:rPr>
          <w:rFonts w:ascii="微软雅黑" w:eastAsia="微软雅黑" w:hAnsi="微软雅黑" w:hint="eastAsia"/>
        </w:rPr>
        <w:t>入方向</w:t>
      </w:r>
      <w:r>
        <w:rPr>
          <w:rFonts w:ascii="微软雅黑" w:eastAsia="微软雅黑" w:hAnsi="微软雅黑"/>
        </w:rPr>
        <w:t>Untagged帧同时匹配多种划分VLAN的方式</w:t>
      </w:r>
      <w:r>
        <w:rPr>
          <w:rFonts w:ascii="微软雅黑" w:eastAsia="微软雅黑" w:hAnsi="微软雅黑" w:hint="eastAsia"/>
        </w:rPr>
        <w:t>，</w:t>
      </w:r>
      <w:r>
        <w:rPr>
          <w:rFonts w:ascii="微软雅黑" w:eastAsia="微软雅黑" w:hAnsi="微软雅黑"/>
        </w:rPr>
        <w:t>则优先级顺序从高</w:t>
      </w:r>
      <w:r>
        <w:rPr>
          <w:rFonts w:ascii="微软雅黑" w:eastAsia="微软雅黑" w:hAnsi="微软雅黑" w:hint="eastAsia"/>
        </w:rPr>
        <w:t>到低依次</w:t>
      </w:r>
      <w:r>
        <w:rPr>
          <w:rFonts w:ascii="微软雅黑" w:eastAsia="微软雅黑" w:hAnsi="微软雅黑"/>
        </w:rPr>
        <w:t>为：</w:t>
      </w:r>
      <w:r>
        <w:rPr>
          <w:rFonts w:ascii="微软雅黑" w:eastAsia="微软雅黑" w:hAnsi="微软雅黑" w:hint="eastAsia"/>
        </w:rPr>
        <w:t>基于</w:t>
      </w:r>
      <w:r>
        <w:rPr>
          <w:rFonts w:ascii="微软雅黑" w:eastAsia="微软雅黑" w:hAnsi="微软雅黑"/>
        </w:rPr>
        <w:t>匹配策略划分VLAN</w:t>
      </w:r>
      <w:r w:rsidR="004B60FA" w:rsidRPr="004B60FA">
        <w:rPr>
          <w:rFonts w:ascii="微软雅黑" w:eastAsia="微软雅黑" w:hAnsi="微软雅黑" w:hint="eastAsia"/>
          <w:color w:val="E36C0A" w:themeColor="accent6" w:themeShade="BF"/>
        </w:rPr>
        <w:t>【暂不支持】</w:t>
      </w:r>
      <w:r>
        <w:rPr>
          <w:rFonts w:ascii="微软雅黑" w:eastAsia="微软雅黑" w:hAnsi="微软雅黑"/>
        </w:rPr>
        <w:t xml:space="preserve"> &gt; </w:t>
      </w:r>
      <w:r w:rsidR="004B60FA">
        <w:rPr>
          <w:rFonts w:ascii="微软雅黑" w:eastAsia="微软雅黑" w:hAnsi="微软雅黑" w:hint="eastAsia"/>
        </w:rPr>
        <w:t>灵活</w:t>
      </w:r>
      <w:r w:rsidR="004B60FA">
        <w:rPr>
          <w:rFonts w:ascii="微软雅黑" w:eastAsia="微软雅黑" w:hAnsi="微软雅黑"/>
        </w:rPr>
        <w:t>QinQ</w:t>
      </w:r>
      <w:r w:rsidR="008A1F74" w:rsidRPr="004B60FA">
        <w:rPr>
          <w:rFonts w:ascii="微软雅黑" w:eastAsia="微软雅黑" w:hAnsi="微软雅黑" w:hint="eastAsia"/>
          <w:color w:val="E36C0A" w:themeColor="accent6" w:themeShade="BF"/>
        </w:rPr>
        <w:t>【暂不支持】</w:t>
      </w:r>
      <w:r w:rsidR="004B60FA">
        <w:rPr>
          <w:rFonts w:ascii="微软雅黑" w:eastAsia="微软雅黑" w:hAnsi="微软雅黑"/>
        </w:rPr>
        <w:t xml:space="preserve"> </w:t>
      </w:r>
      <w:r w:rsidR="004B60FA">
        <w:rPr>
          <w:rFonts w:ascii="微软雅黑" w:eastAsia="微软雅黑" w:hAnsi="微软雅黑" w:hint="eastAsia"/>
        </w:rPr>
        <w:t xml:space="preserve">或 </w:t>
      </w:r>
      <w:r>
        <w:rPr>
          <w:rFonts w:ascii="微软雅黑" w:eastAsia="微软雅黑" w:hAnsi="微软雅黑" w:hint="eastAsia"/>
        </w:rPr>
        <w:t>基于</w:t>
      </w:r>
      <w:r>
        <w:rPr>
          <w:rFonts w:ascii="微软雅黑" w:eastAsia="微软雅黑" w:hAnsi="微软雅黑"/>
        </w:rPr>
        <w:t xml:space="preserve">MAC地址划分VLAN </w:t>
      </w:r>
      <w:r>
        <w:rPr>
          <w:rFonts w:ascii="微软雅黑" w:eastAsia="微软雅黑" w:hAnsi="微软雅黑" w:hint="eastAsia"/>
        </w:rPr>
        <w:t>或 基于</w:t>
      </w:r>
      <w:r>
        <w:rPr>
          <w:rFonts w:ascii="微软雅黑" w:eastAsia="微软雅黑" w:hAnsi="微软雅黑"/>
        </w:rPr>
        <w:t xml:space="preserve">子网划分VLAN &gt; </w:t>
      </w:r>
      <w:r>
        <w:rPr>
          <w:rFonts w:ascii="微软雅黑" w:eastAsia="微软雅黑" w:hAnsi="微软雅黑" w:hint="eastAsia"/>
        </w:rPr>
        <w:t>基于</w:t>
      </w:r>
      <w:r>
        <w:rPr>
          <w:rFonts w:ascii="微软雅黑" w:eastAsia="微软雅黑" w:hAnsi="微软雅黑"/>
        </w:rPr>
        <w:t xml:space="preserve">协议划分VLAN &gt; </w:t>
      </w:r>
      <w:r>
        <w:rPr>
          <w:rFonts w:ascii="微软雅黑" w:eastAsia="微软雅黑" w:hAnsi="微软雅黑" w:hint="eastAsia"/>
        </w:rPr>
        <w:t>基于</w:t>
      </w:r>
      <w:r>
        <w:rPr>
          <w:rFonts w:ascii="微软雅黑" w:eastAsia="微软雅黑" w:hAnsi="微软雅黑"/>
        </w:rPr>
        <w:t>接口划分VLAN</w:t>
      </w:r>
      <w:r w:rsidR="004B60FA">
        <w:rPr>
          <w:rFonts w:ascii="微软雅黑" w:eastAsia="微软雅黑" w:hAnsi="微软雅黑" w:hint="eastAsia"/>
        </w:rPr>
        <w:t>（包含</w:t>
      </w:r>
      <w:r w:rsidR="004B60FA">
        <w:rPr>
          <w:rFonts w:ascii="微软雅黑" w:eastAsia="微软雅黑" w:hAnsi="微软雅黑"/>
        </w:rPr>
        <w:t>基本QinQ</w:t>
      </w:r>
      <w:r w:rsidR="004B60FA">
        <w:rPr>
          <w:rFonts w:ascii="微软雅黑" w:eastAsia="微软雅黑" w:hAnsi="微软雅黑" w:hint="eastAsia"/>
        </w:rPr>
        <w:t>）</w:t>
      </w:r>
      <w:r>
        <w:rPr>
          <w:rFonts w:ascii="微软雅黑" w:eastAsia="微软雅黑" w:hAnsi="微软雅黑"/>
        </w:rPr>
        <w:t>。</w:t>
      </w:r>
    </w:p>
    <w:p w14:paraId="00A8BCD6" w14:textId="77777777" w:rsidR="0076630D" w:rsidRDefault="00D7272D">
      <w:pPr>
        <w:ind w:firstLineChars="200" w:firstLine="420"/>
        <w:rPr>
          <w:rFonts w:ascii="微软雅黑" w:eastAsia="微软雅黑" w:hAnsi="微软雅黑"/>
        </w:rPr>
      </w:pPr>
      <w:r>
        <w:rPr>
          <w:rFonts w:ascii="微软雅黑" w:eastAsia="微软雅黑" w:hAnsi="微软雅黑" w:hint="eastAsia"/>
        </w:rPr>
        <w:t>其中</w:t>
      </w:r>
      <w:r>
        <w:rPr>
          <w:rFonts w:ascii="微软雅黑" w:eastAsia="微软雅黑" w:hAnsi="微软雅黑"/>
        </w:rPr>
        <w:t>，如果报文同时匹配了基于MAC地址划分VLAN和</w:t>
      </w:r>
      <w:r>
        <w:rPr>
          <w:rFonts w:ascii="微软雅黑" w:eastAsia="微软雅黑" w:hAnsi="微软雅黑" w:hint="eastAsia"/>
        </w:rPr>
        <w:t>基于</w:t>
      </w:r>
      <w:r>
        <w:rPr>
          <w:rFonts w:ascii="微软雅黑" w:eastAsia="微软雅黑" w:hAnsi="微软雅黑"/>
        </w:rPr>
        <w:t>子网划分VLAN</w:t>
      </w:r>
      <w:r>
        <w:rPr>
          <w:rFonts w:ascii="微软雅黑" w:eastAsia="微软雅黑" w:hAnsi="微软雅黑" w:hint="eastAsia"/>
        </w:rPr>
        <w:t>。</w:t>
      </w:r>
      <w:r>
        <w:rPr>
          <w:rFonts w:ascii="微软雅黑" w:eastAsia="微软雅黑" w:hAnsi="微软雅黑"/>
        </w:rPr>
        <w:t>缺省情况下</w:t>
      </w:r>
      <w:r>
        <w:rPr>
          <w:rFonts w:ascii="微软雅黑" w:eastAsia="微软雅黑" w:hAnsi="微软雅黑" w:hint="eastAsia"/>
        </w:rPr>
        <w:t>，</w:t>
      </w:r>
      <w:r>
        <w:rPr>
          <w:rFonts w:ascii="微软雅黑" w:eastAsia="微软雅黑" w:hAnsi="微软雅黑"/>
        </w:rPr>
        <w:t>优先基于MAC地址划分VLAN</w:t>
      </w:r>
      <w:r>
        <w:rPr>
          <w:rFonts w:ascii="微软雅黑" w:eastAsia="微软雅黑" w:hAnsi="微软雅黑" w:hint="eastAsia"/>
        </w:rPr>
        <w:t>，</w:t>
      </w:r>
      <w:r>
        <w:rPr>
          <w:rFonts w:ascii="微软雅黑" w:eastAsia="微软雅黑" w:hAnsi="微软雅黑"/>
        </w:rPr>
        <w:t>用户自己根据自己需求进行设置修改。</w:t>
      </w:r>
      <w:r>
        <w:rPr>
          <w:rFonts w:ascii="微软雅黑" w:eastAsia="微软雅黑" w:hAnsi="微软雅黑" w:hint="eastAsia"/>
        </w:rPr>
        <w:t>基于</w:t>
      </w:r>
      <w:r>
        <w:rPr>
          <w:rFonts w:ascii="微软雅黑" w:eastAsia="微软雅黑" w:hAnsi="微软雅黑"/>
        </w:rPr>
        <w:t>接口划分VLAN的优先级虽然最低，但</w:t>
      </w:r>
      <w:r>
        <w:rPr>
          <w:rFonts w:ascii="微软雅黑" w:eastAsia="微软雅黑" w:hAnsi="微软雅黑" w:hint="eastAsia"/>
        </w:rPr>
        <w:t>却</w:t>
      </w:r>
      <w:r>
        <w:rPr>
          <w:rFonts w:ascii="微软雅黑" w:eastAsia="微软雅黑" w:hAnsi="微软雅黑"/>
        </w:rPr>
        <w:t>是最常用的VLAN划分方式。</w:t>
      </w:r>
    </w:p>
    <w:p w14:paraId="646113EA" w14:textId="77777777" w:rsidR="0076630D" w:rsidRDefault="00D7272D">
      <w:pPr>
        <w:ind w:firstLineChars="200" w:firstLine="420"/>
        <w:rPr>
          <w:rFonts w:ascii="微软雅黑" w:eastAsia="微软雅黑" w:hAnsi="微软雅黑"/>
          <w:b/>
        </w:rPr>
      </w:pPr>
      <w:r>
        <w:rPr>
          <w:rFonts w:ascii="微软雅黑" w:eastAsia="微软雅黑" w:hAnsi="微软雅黑" w:hint="eastAsia"/>
          <w:b/>
        </w:rPr>
        <w:t>MAC</w:t>
      </w:r>
      <w:r>
        <w:rPr>
          <w:rFonts w:ascii="微软雅黑" w:eastAsia="微软雅黑" w:hAnsi="微软雅黑"/>
          <w:b/>
        </w:rPr>
        <w:t>-Based VLAN</w:t>
      </w:r>
      <w:r>
        <w:rPr>
          <w:rFonts w:ascii="微软雅黑" w:eastAsia="微软雅黑" w:hAnsi="微软雅黑"/>
          <w:color w:val="EEECE1" w:themeColor="background2"/>
          <w:highlight w:val="darkGreen"/>
        </w:rPr>
        <w:t xml:space="preserve"> (FP2)</w:t>
      </w:r>
    </w:p>
    <w:p w14:paraId="7B45DE5C" w14:textId="77777777" w:rsidR="0076630D" w:rsidRDefault="00D7272D">
      <w:pPr>
        <w:ind w:firstLine="420"/>
        <w:rPr>
          <w:rFonts w:ascii="微软雅黑" w:eastAsia="微软雅黑" w:hAnsi="微软雅黑"/>
        </w:rPr>
      </w:pPr>
      <w:r>
        <w:rPr>
          <w:rFonts w:ascii="微软雅黑" w:eastAsia="微软雅黑" w:hAnsi="微软雅黑" w:hint="eastAsia"/>
        </w:rPr>
        <w:t>基于</w:t>
      </w:r>
      <w:r>
        <w:rPr>
          <w:rFonts w:ascii="微软雅黑" w:eastAsia="微软雅黑" w:hAnsi="微软雅黑"/>
        </w:rPr>
        <w:t>MAC地址划分VLAN不需要关注终端用户的物理位置，提高了终端用户的安全性和接入的灵活性。</w:t>
      </w:r>
    </w:p>
    <w:p w14:paraId="4270595F" w14:textId="77777777" w:rsidR="0076630D" w:rsidRDefault="00D7272D">
      <w:pPr>
        <w:ind w:firstLine="420"/>
        <w:rPr>
          <w:rFonts w:ascii="微软雅黑" w:eastAsia="微软雅黑" w:hAnsi="微软雅黑"/>
        </w:rPr>
      </w:pPr>
      <w:r>
        <w:rPr>
          <w:rFonts w:ascii="微软雅黑" w:eastAsia="微软雅黑" w:hAnsi="微软雅黑" w:hint="eastAsia"/>
        </w:rPr>
        <w:t>基于</w:t>
      </w:r>
      <w:r>
        <w:rPr>
          <w:rFonts w:ascii="微软雅黑" w:eastAsia="微软雅黑" w:hAnsi="微软雅黑"/>
        </w:rPr>
        <w:t>MAC地址划分的VLAN只处理Untagged报文，对于Tagged报文处理方式和基于接口的VLAN一致。当</w:t>
      </w:r>
      <w:r>
        <w:rPr>
          <w:rFonts w:ascii="微软雅黑" w:eastAsia="微软雅黑" w:hAnsi="微软雅黑" w:hint="eastAsia"/>
        </w:rPr>
        <w:t>接口</w:t>
      </w:r>
      <w:r>
        <w:rPr>
          <w:rFonts w:ascii="微软雅黑" w:eastAsia="微软雅黑" w:hAnsi="微软雅黑"/>
        </w:rPr>
        <w:t>收到的报文为Untagged报文时，接口会</w:t>
      </w:r>
      <w:r>
        <w:rPr>
          <w:rFonts w:ascii="微软雅黑" w:eastAsia="微软雅黑" w:hAnsi="微软雅黑" w:hint="eastAsia"/>
        </w:rPr>
        <w:t>以</w:t>
      </w:r>
      <w:r>
        <w:rPr>
          <w:rFonts w:ascii="微软雅黑" w:eastAsia="微软雅黑" w:hAnsi="微软雅黑"/>
        </w:rPr>
        <w:t>报文的源MAC地址为根据去匹配MAC-VLAN映射表</w:t>
      </w:r>
      <w:r>
        <w:rPr>
          <w:rFonts w:ascii="微软雅黑" w:eastAsia="微软雅黑" w:hAnsi="微软雅黑" w:hint="eastAsia"/>
        </w:rPr>
        <w:t>。如果</w:t>
      </w:r>
      <w:r>
        <w:rPr>
          <w:rFonts w:ascii="微软雅黑" w:eastAsia="微软雅黑" w:hAnsi="微软雅黑"/>
        </w:rPr>
        <w:t>匹配成功，</w:t>
      </w:r>
      <w:r>
        <w:rPr>
          <w:rFonts w:ascii="微软雅黑" w:eastAsia="微软雅黑" w:hAnsi="微软雅黑" w:hint="eastAsia"/>
        </w:rPr>
        <w:t>则</w:t>
      </w:r>
      <w:r>
        <w:rPr>
          <w:rFonts w:ascii="微软雅黑" w:eastAsia="微软雅黑" w:hAnsi="微软雅黑"/>
        </w:rPr>
        <w:t>给报文添加表项中指定的VLAN ID并转发该报文；如果没有匹配到，</w:t>
      </w:r>
      <w:r>
        <w:rPr>
          <w:rFonts w:ascii="微软雅黑" w:eastAsia="微软雅黑" w:hAnsi="微软雅黑" w:hint="eastAsia"/>
        </w:rPr>
        <w:t>则按</w:t>
      </w:r>
      <w:r>
        <w:rPr>
          <w:rFonts w:ascii="微软雅黑" w:eastAsia="微软雅黑" w:hAnsi="微软雅黑"/>
        </w:rPr>
        <w:t>其它匹配原则</w:t>
      </w:r>
      <w:r>
        <w:rPr>
          <w:rFonts w:ascii="微软雅黑" w:eastAsia="微软雅黑" w:hAnsi="微软雅黑" w:hint="eastAsia"/>
        </w:rPr>
        <w:t>继续</w:t>
      </w:r>
      <w:r>
        <w:rPr>
          <w:rFonts w:ascii="微软雅黑" w:eastAsia="微软雅黑" w:hAnsi="微软雅黑"/>
        </w:rPr>
        <w:t>匹配</w:t>
      </w:r>
      <w:r>
        <w:rPr>
          <w:rFonts w:ascii="微软雅黑" w:eastAsia="微软雅黑" w:hAnsi="微软雅黑" w:hint="eastAsia"/>
        </w:rPr>
        <w:t>；</w:t>
      </w:r>
      <w:r>
        <w:rPr>
          <w:rFonts w:ascii="微软雅黑" w:eastAsia="微软雅黑" w:hAnsi="微软雅黑"/>
        </w:rPr>
        <w:t>如果均匹配失败，则给报文添加端口的缺省VLAN ID并进行</w:t>
      </w:r>
      <w:r>
        <w:rPr>
          <w:rFonts w:ascii="微软雅黑" w:eastAsia="微软雅黑" w:hAnsi="微软雅黑" w:hint="eastAsia"/>
        </w:rPr>
        <w:t>转发</w:t>
      </w:r>
      <w:r>
        <w:rPr>
          <w:rFonts w:ascii="微软雅黑" w:eastAsia="微软雅黑" w:hAnsi="微软雅黑"/>
        </w:rPr>
        <w:t>。</w:t>
      </w:r>
    </w:p>
    <w:p w14:paraId="6B21655B" w14:textId="77777777" w:rsidR="0076630D" w:rsidRDefault="00D7272D">
      <w:pPr>
        <w:ind w:firstLine="420"/>
        <w:rPr>
          <w:rFonts w:ascii="微软雅黑" w:eastAsia="微软雅黑" w:hAnsi="微软雅黑"/>
        </w:rPr>
      </w:pPr>
      <w:r>
        <w:rPr>
          <w:rFonts w:ascii="微软雅黑" w:eastAsia="微软雅黑" w:hAnsi="微软雅黑" w:hint="eastAsia"/>
        </w:rPr>
        <w:t>为了实现</w:t>
      </w:r>
      <w:r>
        <w:rPr>
          <w:rFonts w:ascii="微软雅黑" w:eastAsia="微软雅黑" w:hAnsi="微软雅黑"/>
        </w:rPr>
        <w:t>PC从</w:t>
      </w:r>
      <w:r>
        <w:rPr>
          <w:rFonts w:ascii="微软雅黑" w:eastAsia="微软雅黑" w:hAnsi="微软雅黑" w:hint="eastAsia"/>
        </w:rPr>
        <w:t>任意</w:t>
      </w:r>
      <w:r>
        <w:rPr>
          <w:rFonts w:ascii="微软雅黑" w:eastAsia="微软雅黑" w:hAnsi="微软雅黑"/>
        </w:rPr>
        <w:t>交换机接入时，都会被划分到指定的VLAN，可以通过两种方式进行配置：</w:t>
      </w:r>
    </w:p>
    <w:p w14:paraId="7B3A37B6" w14:textId="77777777" w:rsidR="0076630D" w:rsidRDefault="00D7272D" w:rsidP="00B10728">
      <w:pPr>
        <w:pStyle w:val="af2"/>
        <w:numPr>
          <w:ilvl w:val="0"/>
          <w:numId w:val="118"/>
        </w:numPr>
        <w:ind w:firstLineChars="0"/>
        <w:rPr>
          <w:rFonts w:ascii="微软雅黑" w:eastAsia="微软雅黑" w:hAnsi="微软雅黑"/>
        </w:rPr>
      </w:pPr>
      <w:r>
        <w:rPr>
          <w:rFonts w:ascii="微软雅黑" w:eastAsia="微软雅黑" w:hAnsi="微软雅黑" w:hint="eastAsia"/>
        </w:rPr>
        <w:t>手动</w:t>
      </w:r>
      <w:r>
        <w:rPr>
          <w:rFonts w:ascii="微软雅黑" w:eastAsia="微软雅黑" w:hAnsi="微软雅黑"/>
        </w:rPr>
        <w:t>设置</w:t>
      </w:r>
      <w:r>
        <w:rPr>
          <w:rFonts w:ascii="微软雅黑" w:eastAsia="微软雅黑" w:hAnsi="微软雅黑" w:hint="eastAsia"/>
        </w:rPr>
        <w:t>静态</w:t>
      </w:r>
      <w:r>
        <w:rPr>
          <w:rFonts w:ascii="微软雅黑" w:eastAsia="微软雅黑" w:hAnsi="微软雅黑"/>
        </w:rPr>
        <w:t>MAC VLAN</w:t>
      </w:r>
    </w:p>
    <w:p w14:paraId="03783170" w14:textId="77777777" w:rsidR="0076630D" w:rsidRDefault="00D7272D" w:rsidP="00B10728">
      <w:pPr>
        <w:pStyle w:val="af2"/>
        <w:numPr>
          <w:ilvl w:val="0"/>
          <w:numId w:val="118"/>
        </w:numPr>
        <w:ind w:firstLineChars="0"/>
        <w:rPr>
          <w:rFonts w:ascii="微软雅黑" w:eastAsia="微软雅黑" w:hAnsi="微软雅黑"/>
        </w:rPr>
      </w:pPr>
      <w:r>
        <w:rPr>
          <w:rFonts w:ascii="微软雅黑" w:eastAsia="微软雅黑" w:hAnsi="微软雅黑" w:hint="eastAsia"/>
        </w:rPr>
        <w:t>动态</w:t>
      </w:r>
      <w:r>
        <w:rPr>
          <w:rFonts w:ascii="微软雅黑" w:eastAsia="微软雅黑" w:hAnsi="微软雅黑"/>
        </w:rPr>
        <w:t>MAC VLAN</w:t>
      </w:r>
      <w:r>
        <w:rPr>
          <w:rFonts w:ascii="微软雅黑" w:eastAsia="微软雅黑" w:hAnsi="微软雅黑" w:hint="eastAsia"/>
        </w:rPr>
        <w:t>：通过认证</w:t>
      </w:r>
      <w:r>
        <w:rPr>
          <w:rFonts w:ascii="微软雅黑" w:eastAsia="微软雅黑" w:hAnsi="微软雅黑"/>
        </w:rPr>
        <w:t>服务器</w:t>
      </w:r>
      <w:r>
        <w:rPr>
          <w:rFonts w:ascii="微软雅黑" w:eastAsia="微软雅黑" w:hAnsi="微软雅黑" w:hint="eastAsia"/>
        </w:rPr>
        <w:t>来</w:t>
      </w:r>
      <w:r>
        <w:rPr>
          <w:rFonts w:ascii="微软雅黑" w:eastAsia="微软雅黑" w:hAnsi="微软雅黑"/>
        </w:rPr>
        <w:t>自动配置，即</w:t>
      </w:r>
      <w:r>
        <w:rPr>
          <w:rFonts w:ascii="微软雅黑" w:eastAsia="微软雅黑" w:hAnsi="微软雅黑" w:hint="eastAsia"/>
        </w:rPr>
        <w:t>802.1</w:t>
      </w:r>
      <w:r>
        <w:rPr>
          <w:rFonts w:ascii="微软雅黑" w:eastAsia="微软雅黑" w:hAnsi="微软雅黑"/>
        </w:rPr>
        <w:t>X VLAN下发功能</w:t>
      </w:r>
      <w:r>
        <w:rPr>
          <w:rFonts w:ascii="微软雅黑" w:eastAsia="微软雅黑" w:hAnsi="微软雅黑"/>
          <w:color w:val="E36C0A" w:themeColor="accent6" w:themeShade="BF"/>
        </w:rPr>
        <w:t>【</w:t>
      </w:r>
      <w:r>
        <w:rPr>
          <w:rFonts w:ascii="微软雅黑" w:eastAsia="微软雅黑" w:hAnsi="微软雅黑" w:hint="eastAsia"/>
          <w:color w:val="E36C0A" w:themeColor="accent6" w:themeShade="BF"/>
        </w:rPr>
        <w:t>暂不支持</w:t>
      </w:r>
      <w:r>
        <w:rPr>
          <w:rFonts w:ascii="微软雅黑" w:eastAsia="微软雅黑" w:hAnsi="微软雅黑"/>
          <w:color w:val="E36C0A" w:themeColor="accent6" w:themeShade="BF"/>
        </w:rPr>
        <w:t>】</w:t>
      </w:r>
      <w:r>
        <w:rPr>
          <w:rFonts w:ascii="微软雅黑" w:eastAsia="微软雅黑" w:hAnsi="微软雅黑"/>
        </w:rPr>
        <w:t>。当</w:t>
      </w:r>
      <w:r>
        <w:rPr>
          <w:rFonts w:ascii="微软雅黑" w:eastAsia="微软雅黑" w:hAnsi="微软雅黑" w:hint="eastAsia"/>
        </w:rPr>
        <w:t>802.1</w:t>
      </w:r>
      <w:r>
        <w:rPr>
          <w:rFonts w:ascii="微软雅黑" w:eastAsia="微软雅黑" w:hAnsi="微软雅黑"/>
        </w:rPr>
        <w:t>X用户通过认证后，</w:t>
      </w:r>
      <w:r>
        <w:rPr>
          <w:rFonts w:ascii="微软雅黑" w:eastAsia="微软雅黑" w:hAnsi="微软雅黑" w:hint="eastAsia"/>
        </w:rPr>
        <w:t>交换机</w:t>
      </w:r>
      <w:r>
        <w:rPr>
          <w:rFonts w:ascii="微软雅黑" w:eastAsia="微软雅黑" w:hAnsi="微软雅黑"/>
        </w:rPr>
        <w:t>根据认证服务器</w:t>
      </w:r>
      <w:r>
        <w:rPr>
          <w:rFonts w:ascii="微软雅黑" w:eastAsia="微软雅黑" w:hAnsi="微软雅黑" w:hint="eastAsia"/>
        </w:rPr>
        <w:t>提供</w:t>
      </w:r>
      <w:r>
        <w:rPr>
          <w:rFonts w:ascii="微软雅黑" w:eastAsia="微软雅黑" w:hAnsi="微软雅黑"/>
        </w:rPr>
        <w:t>的信息，动态</w:t>
      </w:r>
      <w:r>
        <w:rPr>
          <w:rFonts w:ascii="微软雅黑" w:eastAsia="微软雅黑" w:hAnsi="微软雅黑"/>
        </w:rPr>
        <w:lastRenderedPageBreak/>
        <w:t>创建</w:t>
      </w:r>
      <w:r>
        <w:rPr>
          <w:rFonts w:ascii="微软雅黑" w:eastAsia="微软雅黑" w:hAnsi="微软雅黑" w:hint="eastAsia"/>
        </w:rPr>
        <w:t>MAC</w:t>
      </w:r>
      <w:r>
        <w:rPr>
          <w:rFonts w:ascii="微软雅黑" w:eastAsia="微软雅黑" w:hAnsi="微软雅黑"/>
        </w:rPr>
        <w:t>地址和VLAN的映射关系。用户下线</w:t>
      </w:r>
      <w:r>
        <w:rPr>
          <w:rFonts w:ascii="微软雅黑" w:eastAsia="微软雅黑" w:hAnsi="微软雅黑" w:hint="eastAsia"/>
        </w:rPr>
        <w:t>时</w:t>
      </w:r>
      <w:r>
        <w:rPr>
          <w:rFonts w:ascii="微软雅黑" w:eastAsia="微软雅黑" w:hAnsi="微软雅黑"/>
        </w:rPr>
        <w:t>，自动删除该对应关系</w:t>
      </w:r>
      <w:r>
        <w:rPr>
          <w:rFonts w:ascii="微软雅黑" w:eastAsia="微软雅黑" w:hAnsi="微软雅黑" w:hint="eastAsia"/>
        </w:rPr>
        <w:t>。该</w:t>
      </w:r>
      <w:r>
        <w:rPr>
          <w:rFonts w:ascii="微软雅黑" w:eastAsia="微软雅黑" w:hAnsi="微软雅黑"/>
        </w:rPr>
        <w:t>方式需要在</w:t>
      </w:r>
      <w:r>
        <w:rPr>
          <w:rFonts w:ascii="微软雅黑" w:eastAsia="微软雅黑" w:hAnsi="微软雅黑" w:hint="eastAsia"/>
        </w:rPr>
        <w:t>认证</w:t>
      </w:r>
      <w:r>
        <w:rPr>
          <w:rFonts w:ascii="微软雅黑" w:eastAsia="微软雅黑" w:hAnsi="微软雅黑"/>
        </w:rPr>
        <w:t>服务器上配置MAC地址和VLAN的映射关系，</w:t>
      </w:r>
      <w:r>
        <w:rPr>
          <w:rFonts w:ascii="微软雅黑" w:eastAsia="微软雅黑" w:hAnsi="微软雅黑" w:hint="eastAsia"/>
        </w:rPr>
        <w:t>具体</w:t>
      </w:r>
      <w:r>
        <w:rPr>
          <w:rFonts w:ascii="微软雅黑" w:eastAsia="微软雅黑" w:hAnsi="微软雅黑"/>
        </w:rPr>
        <w:t>需要结合</w:t>
      </w:r>
      <w:r>
        <w:rPr>
          <w:rFonts w:ascii="微软雅黑" w:eastAsia="微软雅黑" w:hAnsi="微软雅黑" w:hint="eastAsia"/>
        </w:rPr>
        <w:t>802.1</w:t>
      </w:r>
      <w:r>
        <w:rPr>
          <w:rFonts w:ascii="微软雅黑" w:eastAsia="微软雅黑" w:hAnsi="微软雅黑"/>
        </w:rPr>
        <w:t>X功能。</w:t>
      </w:r>
    </w:p>
    <w:p w14:paraId="350D53F4" w14:textId="77777777" w:rsidR="0076630D" w:rsidRDefault="00D7272D">
      <w:pPr>
        <w:ind w:firstLine="420"/>
        <w:rPr>
          <w:rFonts w:ascii="微软雅黑" w:eastAsia="微软雅黑" w:hAnsi="微软雅黑"/>
        </w:rPr>
      </w:pPr>
      <w:r>
        <w:rPr>
          <w:rFonts w:ascii="微软雅黑" w:eastAsia="微软雅黑" w:hAnsi="微软雅黑" w:hint="eastAsia"/>
        </w:rPr>
        <w:t>基于</w:t>
      </w:r>
      <w:r>
        <w:rPr>
          <w:rFonts w:ascii="微软雅黑" w:eastAsia="微软雅黑" w:hAnsi="微软雅黑"/>
        </w:rPr>
        <w:t>MAC的VLAN划分功能仅在Hybrid端口上生效。</w:t>
      </w:r>
      <w:r>
        <w:rPr>
          <w:rFonts w:ascii="微软雅黑" w:eastAsia="微软雅黑" w:hAnsi="微软雅黑" w:hint="eastAsia"/>
        </w:rPr>
        <w:t>且</w:t>
      </w:r>
      <w:r>
        <w:rPr>
          <w:rFonts w:ascii="微软雅黑" w:eastAsia="微软雅黑" w:hAnsi="微软雅黑"/>
        </w:rPr>
        <w:t>配置的MAC-VLAN映射表，</w:t>
      </w:r>
      <w:r>
        <w:rPr>
          <w:rFonts w:ascii="微软雅黑" w:eastAsia="微软雅黑" w:hAnsi="微软雅黑" w:hint="eastAsia"/>
        </w:rPr>
        <w:t>MAC地址</w:t>
      </w:r>
      <w:r>
        <w:rPr>
          <w:rFonts w:ascii="微软雅黑" w:eastAsia="微软雅黑" w:hAnsi="微软雅黑"/>
        </w:rPr>
        <w:t>必须为单播地址，VLAN</w:t>
      </w:r>
      <w:r>
        <w:rPr>
          <w:rFonts w:ascii="微软雅黑" w:eastAsia="微软雅黑" w:hAnsi="微软雅黑" w:hint="eastAsia"/>
        </w:rPr>
        <w:t>必须已存在</w:t>
      </w:r>
      <w:r>
        <w:rPr>
          <w:rFonts w:ascii="微软雅黑" w:eastAsia="微软雅黑" w:hAnsi="微软雅黑"/>
        </w:rPr>
        <w:t>。</w:t>
      </w:r>
    </w:p>
    <w:p w14:paraId="5B5A8F4E" w14:textId="77777777" w:rsidR="0076630D" w:rsidRDefault="0076630D">
      <w:pPr>
        <w:rPr>
          <w:rFonts w:ascii="微软雅黑" w:eastAsia="微软雅黑" w:hAnsi="微软雅黑"/>
        </w:rPr>
      </w:pPr>
    </w:p>
    <w:p w14:paraId="3C38911B" w14:textId="77777777" w:rsidR="0076630D" w:rsidRDefault="00D7272D">
      <w:pPr>
        <w:rPr>
          <w:rFonts w:ascii="微软雅黑" w:eastAsia="微软雅黑" w:hAnsi="微软雅黑"/>
        </w:rPr>
      </w:pPr>
      <w:r>
        <w:rPr>
          <w:rFonts w:ascii="微软雅黑" w:eastAsia="微软雅黑" w:hAnsi="微软雅黑" w:hint="eastAsia"/>
        </w:rPr>
        <w:t>【配置参数】</w:t>
      </w:r>
    </w:p>
    <w:p w14:paraId="6123969E" w14:textId="1F98EC16"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MAC-VLAN映射</w:t>
      </w:r>
      <w:r>
        <w:rPr>
          <w:rFonts w:ascii="微软雅黑" w:eastAsia="微软雅黑" w:hAnsi="微软雅黑" w:hint="eastAsia"/>
        </w:rPr>
        <w:t>：</w:t>
      </w:r>
      <w:r w:rsidR="008477BE">
        <w:rPr>
          <w:rFonts w:ascii="微软雅黑" w:eastAsia="微软雅黑" w:hAnsi="微软雅黑" w:hint="eastAsia"/>
        </w:rPr>
        <w:t>至多</w:t>
      </w:r>
      <w:r w:rsidR="008477BE">
        <w:rPr>
          <w:rFonts w:ascii="微软雅黑" w:eastAsia="微软雅黑" w:hAnsi="微软雅黑"/>
        </w:rPr>
        <w:t>添加</w:t>
      </w:r>
      <w:r w:rsidR="00097701">
        <w:rPr>
          <w:rFonts w:ascii="微软雅黑" w:eastAsia="微软雅黑" w:hAnsi="微软雅黑"/>
        </w:rPr>
        <w:t>128</w:t>
      </w:r>
      <w:r w:rsidR="008477BE">
        <w:rPr>
          <w:rFonts w:ascii="微软雅黑" w:eastAsia="微软雅黑" w:hAnsi="微软雅黑" w:hint="eastAsia"/>
        </w:rPr>
        <w:t>个映射关系</w:t>
      </w:r>
    </w:p>
    <w:p w14:paraId="1FB2F848" w14:textId="77777777" w:rsidR="008477BE" w:rsidRDefault="008477BE" w:rsidP="00B10728">
      <w:pPr>
        <w:pStyle w:val="af2"/>
        <w:numPr>
          <w:ilvl w:val="0"/>
          <w:numId w:val="119"/>
        </w:numPr>
        <w:ind w:firstLineChars="0"/>
        <w:rPr>
          <w:rFonts w:ascii="微软雅黑" w:eastAsia="微软雅黑" w:hAnsi="微软雅黑"/>
        </w:rPr>
      </w:pPr>
      <w:r>
        <w:rPr>
          <w:rFonts w:ascii="微软雅黑" w:eastAsia="微软雅黑" w:hAnsi="微软雅黑" w:hint="eastAsia"/>
        </w:rPr>
        <w:t>MAC</w:t>
      </w:r>
      <w:r>
        <w:rPr>
          <w:rFonts w:ascii="微软雅黑" w:eastAsia="微软雅黑" w:hAnsi="微软雅黑"/>
        </w:rPr>
        <w:t>地址：【MAC格式的输入框】</w:t>
      </w:r>
      <w:r>
        <w:rPr>
          <w:rFonts w:ascii="微软雅黑" w:eastAsia="微软雅黑" w:hAnsi="微软雅黑" w:hint="eastAsia"/>
        </w:rPr>
        <w:t>添加</w:t>
      </w:r>
      <w:r>
        <w:rPr>
          <w:rFonts w:ascii="微软雅黑" w:eastAsia="微软雅黑" w:hAnsi="微软雅黑"/>
        </w:rPr>
        <w:t>与</w:t>
      </w:r>
      <w:r>
        <w:rPr>
          <w:rFonts w:ascii="微软雅黑" w:eastAsia="微软雅黑" w:hAnsi="微软雅黑" w:hint="eastAsia"/>
        </w:rPr>
        <w:t>所选</w:t>
      </w:r>
      <w:r>
        <w:rPr>
          <w:rFonts w:ascii="微软雅黑" w:eastAsia="微软雅黑" w:hAnsi="微软雅黑"/>
        </w:rPr>
        <w:t>VLAN关联的MAC地址，只能是单播MAC地址</w:t>
      </w:r>
      <w:r>
        <w:rPr>
          <w:rFonts w:ascii="微软雅黑" w:eastAsia="微软雅黑" w:hAnsi="微软雅黑" w:hint="eastAsia"/>
        </w:rPr>
        <w:t>，</w:t>
      </w:r>
      <w:r>
        <w:rPr>
          <w:rFonts w:ascii="微软雅黑" w:eastAsia="微软雅黑" w:hAnsi="微软雅黑"/>
        </w:rPr>
        <w:t>不能设置全零、</w:t>
      </w:r>
      <w:r>
        <w:rPr>
          <w:rFonts w:ascii="微软雅黑" w:eastAsia="微软雅黑" w:hAnsi="微软雅黑" w:hint="eastAsia"/>
        </w:rPr>
        <w:t>全</w:t>
      </w:r>
      <w:r>
        <w:rPr>
          <w:rFonts w:ascii="微软雅黑" w:eastAsia="微软雅黑" w:hAnsi="微软雅黑"/>
        </w:rPr>
        <w:t>F</w:t>
      </w:r>
      <w:r>
        <w:rPr>
          <w:rFonts w:ascii="微软雅黑" w:eastAsia="微软雅黑" w:hAnsi="微软雅黑" w:hint="eastAsia"/>
        </w:rPr>
        <w:t>和</w:t>
      </w:r>
      <w:r>
        <w:rPr>
          <w:rFonts w:ascii="微软雅黑" w:eastAsia="微软雅黑" w:hAnsi="微软雅黑"/>
        </w:rPr>
        <w:t>组播地址</w:t>
      </w:r>
    </w:p>
    <w:p w14:paraId="2FEB92C9" w14:textId="77777777" w:rsidR="008477BE" w:rsidRDefault="008477BE" w:rsidP="00B10728">
      <w:pPr>
        <w:pStyle w:val="af2"/>
        <w:numPr>
          <w:ilvl w:val="0"/>
          <w:numId w:val="119"/>
        </w:numPr>
        <w:ind w:firstLineChars="0"/>
        <w:rPr>
          <w:rFonts w:ascii="微软雅黑" w:eastAsia="微软雅黑" w:hAnsi="微软雅黑"/>
        </w:rPr>
      </w:pPr>
      <w:r>
        <w:rPr>
          <w:rFonts w:ascii="微软雅黑" w:eastAsia="微软雅黑" w:hAnsi="微软雅黑" w:hint="eastAsia"/>
        </w:rPr>
        <w:t>掩码长度</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MAC</w:t>
      </w:r>
      <w:r>
        <w:rPr>
          <w:rFonts w:ascii="微软雅黑" w:eastAsia="微软雅黑" w:hAnsi="微软雅黑" w:hint="eastAsia"/>
        </w:rPr>
        <w:t>地址</w:t>
      </w:r>
      <w:r>
        <w:rPr>
          <w:rFonts w:ascii="微软雅黑" w:eastAsia="微软雅黑" w:hAnsi="微软雅黑"/>
        </w:rPr>
        <w:t>掩码长度，取值范围是9-48</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48</w:t>
      </w:r>
    </w:p>
    <w:p w14:paraId="2D561520" w14:textId="77777777" w:rsidR="0076630D" w:rsidRDefault="00D7272D" w:rsidP="00B10728">
      <w:pPr>
        <w:pStyle w:val="af2"/>
        <w:numPr>
          <w:ilvl w:val="0"/>
          <w:numId w:val="119"/>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已添加的VLAN中选择</w:t>
      </w:r>
    </w:p>
    <w:p w14:paraId="7EF4CE49" w14:textId="1D2EAD1B" w:rsidR="008477BE" w:rsidRPr="008477BE" w:rsidRDefault="008477BE" w:rsidP="00B10728">
      <w:pPr>
        <w:pStyle w:val="af2"/>
        <w:numPr>
          <w:ilvl w:val="0"/>
          <w:numId w:val="119"/>
        </w:numPr>
        <w:ind w:firstLineChars="0"/>
        <w:rPr>
          <w:rFonts w:ascii="微软雅黑" w:eastAsia="微软雅黑" w:hAnsi="微软雅黑"/>
        </w:rPr>
      </w:pPr>
      <w:r>
        <w:rPr>
          <w:rFonts w:ascii="微软雅黑" w:eastAsia="微软雅黑" w:hAnsi="微软雅黑" w:hint="eastAsia"/>
        </w:rPr>
        <w:t>802.1</w:t>
      </w:r>
      <w:r>
        <w:rPr>
          <w:rFonts w:ascii="微软雅黑" w:eastAsia="微软雅黑" w:hAnsi="微软雅黑"/>
        </w:rPr>
        <w:t>p</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MAC对应VLAN</w:t>
      </w:r>
      <w:r>
        <w:rPr>
          <w:rFonts w:ascii="微软雅黑" w:eastAsia="微软雅黑" w:hAnsi="微软雅黑" w:hint="eastAsia"/>
        </w:rPr>
        <w:t>的802.1</w:t>
      </w:r>
      <w:r>
        <w:rPr>
          <w:rFonts w:ascii="微软雅黑" w:eastAsia="微软雅黑" w:hAnsi="微软雅黑"/>
        </w:rPr>
        <w:t>p优先级</w:t>
      </w:r>
      <w:r>
        <w:rPr>
          <w:rFonts w:ascii="微软雅黑" w:eastAsia="微软雅黑" w:hAnsi="微软雅黑" w:hint="eastAsia"/>
        </w:rPr>
        <w:t>，</w:t>
      </w:r>
      <w:r>
        <w:rPr>
          <w:rFonts w:ascii="微软雅黑" w:eastAsia="微软雅黑" w:hAnsi="微软雅黑"/>
        </w:rPr>
        <w:t>用于当交换机阻塞时，优先发送优先级高的数据包。取值范围为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0</w:t>
      </w:r>
    </w:p>
    <w:p w14:paraId="0BBF1A1E" w14:textId="4F03FF2D" w:rsidR="008477BE" w:rsidRPr="008477BE" w:rsidRDefault="008477BE" w:rsidP="008477BE">
      <w:pPr>
        <w:ind w:left="415"/>
        <w:rPr>
          <w:rFonts w:ascii="微软雅黑" w:eastAsia="微软雅黑" w:hAnsi="微软雅黑"/>
        </w:rPr>
      </w:pPr>
      <w:r w:rsidRPr="008477BE">
        <w:rPr>
          <w:rFonts w:ascii="微软雅黑" w:eastAsia="微软雅黑" w:hAnsi="微软雅黑" w:hint="eastAsia"/>
          <w:color w:val="FF0000"/>
        </w:rPr>
        <w:t>注</w:t>
      </w:r>
      <w:r w:rsidRPr="008477BE">
        <w:rPr>
          <w:rFonts w:ascii="微软雅黑" w:eastAsia="微软雅黑" w:hAnsi="微软雅黑"/>
          <w:color w:val="FF0000"/>
        </w:rPr>
        <w:t>：</w:t>
      </w:r>
      <w:r>
        <w:rPr>
          <w:rFonts w:ascii="微软雅黑" w:eastAsia="微软雅黑" w:hAnsi="微软雅黑"/>
        </w:rPr>
        <w:t>添加的每组MAC/</w:t>
      </w:r>
      <w:r>
        <w:rPr>
          <w:rFonts w:ascii="微软雅黑" w:eastAsia="微软雅黑" w:hAnsi="微软雅黑" w:hint="eastAsia"/>
        </w:rPr>
        <w:t>掩码需做去重处理，包含</w:t>
      </w:r>
      <w:r>
        <w:rPr>
          <w:rFonts w:ascii="微软雅黑" w:eastAsia="微软雅黑" w:hAnsi="微软雅黑"/>
        </w:rPr>
        <w:t>相同与包含关系</w:t>
      </w:r>
      <w:r>
        <w:rPr>
          <w:rFonts w:ascii="微软雅黑" w:eastAsia="微软雅黑" w:hAnsi="微软雅黑" w:hint="eastAsia"/>
        </w:rPr>
        <w:t>。</w:t>
      </w:r>
    </w:p>
    <w:p w14:paraId="1EF75216" w14:textId="0FC26DED" w:rsidR="008477BE" w:rsidRDefault="008477BE" w:rsidP="008477BE">
      <w:pPr>
        <w:rPr>
          <w:rFonts w:ascii="微软雅黑" w:eastAsia="微软雅黑" w:hAnsi="微软雅黑"/>
        </w:rPr>
      </w:pPr>
      <w:r>
        <w:rPr>
          <w:rFonts w:ascii="微软雅黑" w:eastAsia="微软雅黑" w:hAnsi="微软雅黑" w:hint="eastAsia"/>
        </w:rPr>
        <w:t>MAC</w:t>
      </w:r>
      <w:r>
        <w:rPr>
          <w:rFonts w:ascii="微软雅黑" w:eastAsia="微软雅黑" w:hAnsi="微软雅黑"/>
        </w:rPr>
        <w:t>-VLAN映射表：</w:t>
      </w:r>
    </w:p>
    <w:p w14:paraId="30FFD778" w14:textId="09712E2E" w:rsidR="008477BE" w:rsidRDefault="008477BE" w:rsidP="006478EB">
      <w:pPr>
        <w:pStyle w:val="af2"/>
        <w:numPr>
          <w:ilvl w:val="0"/>
          <w:numId w:val="559"/>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MAC、掩码</w:t>
      </w:r>
      <w:r>
        <w:rPr>
          <w:rFonts w:ascii="微软雅黑" w:eastAsia="微软雅黑" w:hAnsi="微软雅黑" w:hint="eastAsia"/>
        </w:rPr>
        <w:t>长度、</w:t>
      </w:r>
      <w:r>
        <w:rPr>
          <w:rFonts w:ascii="微软雅黑" w:eastAsia="微软雅黑" w:hAnsi="微软雅黑"/>
        </w:rPr>
        <w:t>VLAN</w:t>
      </w:r>
      <w:r>
        <w:rPr>
          <w:rFonts w:ascii="微软雅黑" w:eastAsia="微软雅黑" w:hAnsi="微软雅黑" w:hint="eastAsia"/>
        </w:rPr>
        <w:t>、802.1</w:t>
      </w:r>
      <w:r>
        <w:rPr>
          <w:rFonts w:ascii="微软雅黑" w:eastAsia="微软雅黑" w:hAnsi="微软雅黑"/>
        </w:rPr>
        <w:t>p</w:t>
      </w:r>
    </w:p>
    <w:p w14:paraId="7043A5D5" w14:textId="51A0E75D" w:rsidR="008477BE" w:rsidRDefault="008477BE" w:rsidP="006478EB">
      <w:pPr>
        <w:pStyle w:val="af2"/>
        <w:numPr>
          <w:ilvl w:val="0"/>
          <w:numId w:val="55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24D8A9D6" w14:textId="14FE8D58" w:rsidR="008477BE" w:rsidRPr="008477BE" w:rsidRDefault="008477BE" w:rsidP="006478EB">
      <w:pPr>
        <w:pStyle w:val="af2"/>
        <w:numPr>
          <w:ilvl w:val="0"/>
          <w:numId w:val="559"/>
        </w:numPr>
        <w:ind w:firstLineChars="0"/>
        <w:rPr>
          <w:rFonts w:ascii="微软雅黑" w:eastAsia="微软雅黑" w:hAnsi="微软雅黑"/>
        </w:rPr>
      </w:pPr>
      <w:r>
        <w:rPr>
          <w:rFonts w:ascii="微软雅黑" w:eastAsia="微软雅黑" w:hAnsi="微软雅黑" w:hint="eastAsia"/>
        </w:rPr>
        <w:t>支持删除</w:t>
      </w:r>
      <w:r>
        <w:rPr>
          <w:rFonts w:ascii="微软雅黑" w:eastAsia="微软雅黑" w:hAnsi="微软雅黑"/>
        </w:rPr>
        <w:t>单个</w:t>
      </w:r>
      <w:r>
        <w:rPr>
          <w:rFonts w:ascii="微软雅黑" w:eastAsia="微软雅黑" w:hAnsi="微软雅黑" w:hint="eastAsia"/>
        </w:rPr>
        <w:t>/批量/全部</w:t>
      </w:r>
    </w:p>
    <w:p w14:paraId="669CD535" w14:textId="77777777" w:rsidR="008477BE" w:rsidRPr="008477BE" w:rsidRDefault="008477BE" w:rsidP="00B10728">
      <w:pPr>
        <w:pStyle w:val="af2"/>
        <w:numPr>
          <w:ilvl w:val="0"/>
          <w:numId w:val="119"/>
        </w:numPr>
        <w:ind w:firstLineChars="0"/>
        <w:rPr>
          <w:rFonts w:ascii="微软雅黑" w:eastAsia="微软雅黑" w:hAnsi="微软雅黑"/>
          <w:strike/>
          <w:color w:val="B2B2B2"/>
        </w:rPr>
      </w:pPr>
      <w:r w:rsidRPr="008477BE">
        <w:rPr>
          <w:rFonts w:ascii="微软雅黑" w:eastAsia="微软雅黑" w:hAnsi="微软雅黑" w:hint="eastAsia"/>
          <w:strike/>
          <w:color w:val="B2B2B2"/>
        </w:rPr>
        <w:t>VLAN</w:t>
      </w:r>
      <w:r w:rsidRPr="008477BE">
        <w:rPr>
          <w:rFonts w:ascii="微软雅黑" w:eastAsia="微软雅黑" w:hAnsi="微软雅黑"/>
          <w:strike/>
          <w:color w:val="B2B2B2"/>
        </w:rPr>
        <w:t>：【</w:t>
      </w:r>
      <w:r w:rsidRPr="008477BE">
        <w:rPr>
          <w:rFonts w:ascii="微软雅黑" w:eastAsia="微软雅黑" w:hAnsi="微软雅黑" w:hint="eastAsia"/>
          <w:strike/>
          <w:color w:val="B2B2B2"/>
        </w:rPr>
        <w:t>单选</w:t>
      </w:r>
      <w:r w:rsidRPr="008477BE">
        <w:rPr>
          <w:rFonts w:ascii="微软雅黑" w:eastAsia="微软雅黑" w:hAnsi="微软雅黑"/>
          <w:strike/>
          <w:color w:val="B2B2B2"/>
        </w:rPr>
        <w:t>】</w:t>
      </w:r>
      <w:r w:rsidRPr="008477BE">
        <w:rPr>
          <w:rFonts w:ascii="微软雅黑" w:eastAsia="微软雅黑" w:hAnsi="微软雅黑" w:hint="eastAsia"/>
          <w:strike/>
          <w:color w:val="B2B2B2"/>
        </w:rPr>
        <w:t>从</w:t>
      </w:r>
      <w:r w:rsidRPr="008477BE">
        <w:rPr>
          <w:rFonts w:ascii="微软雅黑" w:eastAsia="微软雅黑" w:hAnsi="微软雅黑"/>
          <w:strike/>
          <w:color w:val="B2B2B2"/>
        </w:rPr>
        <w:t>已添加的VLAN中选择</w:t>
      </w:r>
    </w:p>
    <w:p w14:paraId="3E5BE1CD" w14:textId="29AC4E56" w:rsidR="00A6699A" w:rsidRPr="008477BE" w:rsidRDefault="00A6699A" w:rsidP="00B10728">
      <w:pPr>
        <w:pStyle w:val="af2"/>
        <w:numPr>
          <w:ilvl w:val="0"/>
          <w:numId w:val="119"/>
        </w:numPr>
        <w:ind w:firstLineChars="0"/>
        <w:rPr>
          <w:rFonts w:ascii="微软雅黑" w:eastAsia="微软雅黑" w:hAnsi="微软雅黑"/>
          <w:strike/>
          <w:color w:val="B2B2B2"/>
        </w:rPr>
      </w:pPr>
      <w:r w:rsidRPr="008477BE">
        <w:rPr>
          <w:rFonts w:ascii="微软雅黑" w:eastAsia="微软雅黑" w:hAnsi="微软雅黑" w:hint="eastAsia"/>
          <w:strike/>
          <w:color w:val="B2B2B2"/>
        </w:rPr>
        <w:t>MAC</w:t>
      </w:r>
      <w:r w:rsidRPr="008477BE">
        <w:rPr>
          <w:rFonts w:ascii="微软雅黑" w:eastAsia="微软雅黑" w:hAnsi="微软雅黑"/>
          <w:strike/>
          <w:color w:val="B2B2B2"/>
        </w:rPr>
        <w:t>组：每个VLAN</w:t>
      </w:r>
      <w:r w:rsidRPr="008477BE">
        <w:rPr>
          <w:rFonts w:ascii="微软雅黑" w:eastAsia="微软雅黑" w:hAnsi="微软雅黑" w:hint="eastAsia"/>
          <w:strike/>
          <w:color w:val="B2B2B2"/>
        </w:rPr>
        <w:t>支持</w:t>
      </w:r>
      <w:r w:rsidRPr="008477BE">
        <w:rPr>
          <w:rFonts w:ascii="微软雅黑" w:eastAsia="微软雅黑" w:hAnsi="微软雅黑"/>
          <w:strike/>
          <w:color w:val="B2B2B2"/>
        </w:rPr>
        <w:t>添加多</w:t>
      </w:r>
      <w:r w:rsidRPr="008477BE">
        <w:rPr>
          <w:rFonts w:ascii="微软雅黑" w:eastAsia="微软雅黑" w:hAnsi="微软雅黑" w:hint="eastAsia"/>
          <w:strike/>
          <w:color w:val="B2B2B2"/>
        </w:rPr>
        <w:t>组</w:t>
      </w:r>
      <w:r w:rsidRPr="008477BE">
        <w:rPr>
          <w:rFonts w:ascii="微软雅黑" w:eastAsia="微软雅黑" w:hAnsi="微软雅黑"/>
          <w:strike/>
          <w:color w:val="B2B2B2"/>
        </w:rPr>
        <w:t>MAC，包括MAC地址</w:t>
      </w:r>
      <w:r w:rsidR="006E0501" w:rsidRPr="008477BE">
        <w:rPr>
          <w:rFonts w:ascii="微软雅黑" w:eastAsia="微软雅黑" w:hAnsi="微软雅黑" w:hint="eastAsia"/>
          <w:strike/>
          <w:color w:val="B2B2B2"/>
        </w:rPr>
        <w:t>、</w:t>
      </w:r>
      <w:r w:rsidRPr="008477BE">
        <w:rPr>
          <w:rFonts w:ascii="微软雅黑" w:eastAsia="微软雅黑" w:hAnsi="微软雅黑"/>
          <w:strike/>
          <w:color w:val="B2B2B2"/>
        </w:rPr>
        <w:t>掩码</w:t>
      </w:r>
      <w:r w:rsidR="006E0501" w:rsidRPr="008477BE">
        <w:rPr>
          <w:rFonts w:ascii="微软雅黑" w:eastAsia="微软雅黑" w:hAnsi="微软雅黑" w:hint="eastAsia"/>
          <w:strike/>
          <w:color w:val="B2B2B2"/>
        </w:rPr>
        <w:t>和802.1</w:t>
      </w:r>
      <w:r w:rsidR="006E0501" w:rsidRPr="008477BE">
        <w:rPr>
          <w:rFonts w:ascii="微软雅黑" w:eastAsia="微软雅黑" w:hAnsi="微软雅黑"/>
          <w:strike/>
          <w:color w:val="B2B2B2"/>
        </w:rPr>
        <w:t>p</w:t>
      </w:r>
      <w:r w:rsidR="006E0501" w:rsidRPr="008477BE">
        <w:rPr>
          <w:rFonts w:ascii="微软雅黑" w:eastAsia="微软雅黑" w:hAnsi="微软雅黑" w:hint="eastAsia"/>
          <w:strike/>
          <w:color w:val="B2B2B2"/>
        </w:rPr>
        <w:t>优先</w:t>
      </w:r>
      <w:r w:rsidR="006E0501" w:rsidRPr="008477BE">
        <w:rPr>
          <w:rFonts w:ascii="微软雅黑" w:eastAsia="微软雅黑" w:hAnsi="微软雅黑" w:hint="eastAsia"/>
          <w:strike/>
          <w:color w:val="B2B2B2"/>
        </w:rPr>
        <w:lastRenderedPageBreak/>
        <w:t>级</w:t>
      </w:r>
    </w:p>
    <w:p w14:paraId="5A752B6A" w14:textId="77777777" w:rsidR="0076630D" w:rsidRPr="008477BE" w:rsidRDefault="00D7272D" w:rsidP="00B10728">
      <w:pPr>
        <w:pStyle w:val="af2"/>
        <w:numPr>
          <w:ilvl w:val="0"/>
          <w:numId w:val="551"/>
        </w:numPr>
        <w:ind w:firstLineChars="0"/>
        <w:rPr>
          <w:rFonts w:ascii="微软雅黑" w:eastAsia="微软雅黑" w:hAnsi="微软雅黑"/>
          <w:strike/>
          <w:color w:val="B2B2B2"/>
        </w:rPr>
      </w:pPr>
      <w:r w:rsidRPr="008477BE">
        <w:rPr>
          <w:rFonts w:ascii="微软雅黑" w:eastAsia="微软雅黑" w:hAnsi="微软雅黑" w:hint="eastAsia"/>
          <w:strike/>
          <w:color w:val="B2B2B2"/>
        </w:rPr>
        <w:t>MAC</w:t>
      </w:r>
      <w:r w:rsidRPr="008477BE">
        <w:rPr>
          <w:rFonts w:ascii="微软雅黑" w:eastAsia="微软雅黑" w:hAnsi="微软雅黑"/>
          <w:strike/>
          <w:color w:val="B2B2B2"/>
        </w:rPr>
        <w:t>地址：【MAC格式的输入框】</w:t>
      </w:r>
      <w:r w:rsidRPr="008477BE">
        <w:rPr>
          <w:rFonts w:ascii="微软雅黑" w:eastAsia="微软雅黑" w:hAnsi="微软雅黑" w:hint="eastAsia"/>
          <w:strike/>
          <w:color w:val="B2B2B2"/>
        </w:rPr>
        <w:t>添加</w:t>
      </w:r>
      <w:r w:rsidRPr="008477BE">
        <w:rPr>
          <w:rFonts w:ascii="微软雅黑" w:eastAsia="微软雅黑" w:hAnsi="微软雅黑"/>
          <w:strike/>
          <w:color w:val="B2B2B2"/>
        </w:rPr>
        <w:t>与</w:t>
      </w:r>
      <w:r w:rsidRPr="008477BE">
        <w:rPr>
          <w:rFonts w:ascii="微软雅黑" w:eastAsia="微软雅黑" w:hAnsi="微软雅黑" w:hint="eastAsia"/>
          <w:strike/>
          <w:color w:val="B2B2B2"/>
        </w:rPr>
        <w:t>所选</w:t>
      </w:r>
      <w:r w:rsidRPr="008477BE">
        <w:rPr>
          <w:rFonts w:ascii="微软雅黑" w:eastAsia="微软雅黑" w:hAnsi="微软雅黑"/>
          <w:strike/>
          <w:color w:val="B2B2B2"/>
        </w:rPr>
        <w:t>VLAN关联的MAC地址，只能是单播MAC地址</w:t>
      </w:r>
      <w:r w:rsidRPr="008477BE">
        <w:rPr>
          <w:rFonts w:ascii="微软雅黑" w:eastAsia="微软雅黑" w:hAnsi="微软雅黑" w:hint="eastAsia"/>
          <w:strike/>
          <w:color w:val="B2B2B2"/>
        </w:rPr>
        <w:t>，</w:t>
      </w:r>
      <w:r w:rsidRPr="008477BE">
        <w:rPr>
          <w:rFonts w:ascii="微软雅黑" w:eastAsia="微软雅黑" w:hAnsi="微软雅黑"/>
          <w:strike/>
          <w:color w:val="B2B2B2"/>
        </w:rPr>
        <w:t>不能设置全零、</w:t>
      </w:r>
      <w:r w:rsidRPr="008477BE">
        <w:rPr>
          <w:rFonts w:ascii="微软雅黑" w:eastAsia="微软雅黑" w:hAnsi="微软雅黑" w:hint="eastAsia"/>
          <w:strike/>
          <w:color w:val="B2B2B2"/>
        </w:rPr>
        <w:t>全</w:t>
      </w:r>
      <w:r w:rsidRPr="008477BE">
        <w:rPr>
          <w:rFonts w:ascii="微软雅黑" w:eastAsia="微软雅黑" w:hAnsi="微软雅黑"/>
          <w:strike/>
          <w:color w:val="B2B2B2"/>
        </w:rPr>
        <w:t>F</w:t>
      </w:r>
      <w:r w:rsidRPr="008477BE">
        <w:rPr>
          <w:rFonts w:ascii="微软雅黑" w:eastAsia="微软雅黑" w:hAnsi="微软雅黑" w:hint="eastAsia"/>
          <w:strike/>
          <w:color w:val="B2B2B2"/>
        </w:rPr>
        <w:t>和</w:t>
      </w:r>
      <w:r w:rsidRPr="008477BE">
        <w:rPr>
          <w:rFonts w:ascii="微软雅黑" w:eastAsia="微软雅黑" w:hAnsi="微软雅黑"/>
          <w:strike/>
          <w:color w:val="B2B2B2"/>
        </w:rPr>
        <w:t>组播地址</w:t>
      </w:r>
    </w:p>
    <w:p w14:paraId="5DBD9B30" w14:textId="314140A4" w:rsidR="00A6699A" w:rsidRPr="008477BE" w:rsidRDefault="00D7272D" w:rsidP="00B10728">
      <w:pPr>
        <w:pStyle w:val="af2"/>
        <w:numPr>
          <w:ilvl w:val="0"/>
          <w:numId w:val="551"/>
        </w:numPr>
        <w:ind w:firstLineChars="0"/>
        <w:rPr>
          <w:rFonts w:ascii="微软雅黑" w:eastAsia="微软雅黑" w:hAnsi="微软雅黑"/>
          <w:strike/>
          <w:color w:val="B2B2B2"/>
        </w:rPr>
      </w:pPr>
      <w:r w:rsidRPr="008477BE">
        <w:rPr>
          <w:rFonts w:ascii="微软雅黑" w:eastAsia="微软雅黑" w:hAnsi="微软雅黑" w:hint="eastAsia"/>
          <w:strike/>
          <w:color w:val="B2B2B2"/>
        </w:rPr>
        <w:t>掩码长度</w:t>
      </w:r>
      <w:r w:rsidRPr="008477BE">
        <w:rPr>
          <w:rFonts w:ascii="微软雅黑" w:eastAsia="微软雅黑" w:hAnsi="微软雅黑"/>
          <w:strike/>
          <w:color w:val="B2B2B2"/>
        </w:rPr>
        <w:t>：【</w:t>
      </w:r>
      <w:r w:rsidRPr="008477BE">
        <w:rPr>
          <w:rFonts w:ascii="微软雅黑" w:eastAsia="微软雅黑" w:hAnsi="微软雅黑" w:hint="eastAsia"/>
          <w:strike/>
          <w:color w:val="B2B2B2"/>
        </w:rPr>
        <w:t>text文本框</w:t>
      </w:r>
      <w:r w:rsidRPr="008477BE">
        <w:rPr>
          <w:rFonts w:ascii="微软雅黑" w:eastAsia="微软雅黑" w:hAnsi="微软雅黑"/>
          <w:strike/>
          <w:color w:val="B2B2B2"/>
        </w:rPr>
        <w:t>】</w:t>
      </w:r>
      <w:r w:rsidRPr="008477BE">
        <w:rPr>
          <w:rFonts w:ascii="微软雅黑" w:eastAsia="微软雅黑" w:hAnsi="微软雅黑" w:hint="eastAsia"/>
          <w:strike/>
          <w:color w:val="B2B2B2"/>
        </w:rPr>
        <w:t>设置</w:t>
      </w:r>
      <w:r w:rsidRPr="008477BE">
        <w:rPr>
          <w:rFonts w:ascii="微软雅黑" w:eastAsia="微软雅黑" w:hAnsi="微软雅黑"/>
          <w:strike/>
          <w:color w:val="B2B2B2"/>
        </w:rPr>
        <w:t>MAC</w:t>
      </w:r>
      <w:r w:rsidRPr="008477BE">
        <w:rPr>
          <w:rFonts w:ascii="微软雅黑" w:eastAsia="微软雅黑" w:hAnsi="微软雅黑" w:hint="eastAsia"/>
          <w:strike/>
          <w:color w:val="B2B2B2"/>
        </w:rPr>
        <w:t>地址</w:t>
      </w:r>
      <w:r w:rsidRPr="008477BE">
        <w:rPr>
          <w:rFonts w:ascii="微软雅黑" w:eastAsia="微软雅黑" w:hAnsi="微软雅黑"/>
          <w:strike/>
          <w:color w:val="B2B2B2"/>
        </w:rPr>
        <w:t>掩码长度，取值范围是</w:t>
      </w:r>
      <w:r w:rsidR="001505CD" w:rsidRPr="008477BE">
        <w:rPr>
          <w:rFonts w:ascii="微软雅黑" w:eastAsia="微软雅黑" w:hAnsi="微软雅黑"/>
          <w:strike/>
          <w:color w:val="B2B2B2"/>
        </w:rPr>
        <w:t>9</w:t>
      </w:r>
      <w:r w:rsidRPr="008477BE">
        <w:rPr>
          <w:rFonts w:ascii="微软雅黑" w:eastAsia="微软雅黑" w:hAnsi="微软雅黑"/>
          <w:strike/>
          <w:color w:val="B2B2B2"/>
        </w:rPr>
        <w:t>-48</w:t>
      </w:r>
      <w:r w:rsidRPr="008477BE">
        <w:rPr>
          <w:rFonts w:ascii="微软雅黑" w:eastAsia="微软雅黑" w:hAnsi="微软雅黑" w:hint="eastAsia"/>
          <w:strike/>
          <w:color w:val="B2B2B2"/>
        </w:rPr>
        <w:t>的</w:t>
      </w:r>
      <w:r w:rsidRPr="008477BE">
        <w:rPr>
          <w:rFonts w:ascii="微软雅黑" w:eastAsia="微软雅黑" w:hAnsi="微软雅黑"/>
          <w:strike/>
          <w:color w:val="B2B2B2"/>
        </w:rPr>
        <w:t>整数，默认</w:t>
      </w:r>
      <w:r w:rsidRPr="008477BE">
        <w:rPr>
          <w:rFonts w:ascii="微软雅黑" w:eastAsia="微软雅黑" w:hAnsi="微软雅黑" w:hint="eastAsia"/>
          <w:strike/>
          <w:color w:val="B2B2B2"/>
        </w:rPr>
        <w:t>48</w:t>
      </w:r>
    </w:p>
    <w:p w14:paraId="3AFC7ABA" w14:textId="7BCF27A1" w:rsidR="0076630D" w:rsidRPr="008477BE" w:rsidRDefault="00D7272D" w:rsidP="00C945CA">
      <w:pPr>
        <w:pStyle w:val="af2"/>
        <w:ind w:left="1255" w:firstLineChars="0" w:firstLine="0"/>
        <w:rPr>
          <w:rFonts w:ascii="微软雅黑" w:eastAsia="微软雅黑" w:hAnsi="微软雅黑"/>
          <w:strike/>
          <w:color w:val="B2B2B2"/>
        </w:rPr>
      </w:pPr>
      <w:r w:rsidRPr="008477BE">
        <w:rPr>
          <w:rFonts w:ascii="微软雅黑" w:eastAsia="微软雅黑" w:hAnsi="微软雅黑" w:hint="eastAsia"/>
          <w:strike/>
          <w:color w:val="B2B2B2"/>
        </w:rPr>
        <w:t>注</w:t>
      </w:r>
      <w:r w:rsidRPr="008477BE">
        <w:rPr>
          <w:rFonts w:ascii="微软雅黑" w:eastAsia="微软雅黑" w:hAnsi="微软雅黑"/>
          <w:strike/>
          <w:color w:val="B2B2B2"/>
        </w:rPr>
        <w:t>：</w:t>
      </w:r>
      <w:r w:rsidRPr="008477BE">
        <w:rPr>
          <w:rFonts w:ascii="微软雅黑" w:eastAsia="微软雅黑" w:hAnsi="微软雅黑" w:hint="eastAsia"/>
          <w:strike/>
          <w:color w:val="B2B2B2"/>
        </w:rPr>
        <w:t>需对每组</w:t>
      </w:r>
      <w:r w:rsidRPr="008477BE">
        <w:rPr>
          <w:rFonts w:ascii="微软雅黑" w:eastAsia="微软雅黑" w:hAnsi="微软雅黑"/>
          <w:strike/>
          <w:color w:val="B2B2B2"/>
        </w:rPr>
        <w:t>MAC地址和</w:t>
      </w:r>
      <w:r w:rsidRPr="008477BE">
        <w:rPr>
          <w:rFonts w:ascii="微软雅黑" w:eastAsia="微软雅黑" w:hAnsi="微软雅黑" w:hint="eastAsia"/>
          <w:strike/>
          <w:color w:val="B2B2B2"/>
        </w:rPr>
        <w:t>掩码</w:t>
      </w:r>
      <w:r w:rsidRPr="008477BE">
        <w:rPr>
          <w:rFonts w:ascii="微软雅黑" w:eastAsia="微软雅黑" w:hAnsi="微软雅黑"/>
          <w:strike/>
          <w:color w:val="B2B2B2"/>
        </w:rPr>
        <w:t>长度进行重复校验</w:t>
      </w:r>
      <w:r w:rsidRPr="008477BE">
        <w:rPr>
          <w:rFonts w:ascii="微软雅黑" w:eastAsia="微软雅黑" w:hAnsi="微软雅黑" w:hint="eastAsia"/>
          <w:strike/>
          <w:color w:val="B2B2B2"/>
        </w:rPr>
        <w:t>。当存在</w:t>
      </w:r>
      <w:r w:rsidRPr="008477BE">
        <w:rPr>
          <w:rFonts w:ascii="微软雅黑" w:eastAsia="微软雅黑" w:hAnsi="微软雅黑"/>
          <w:strike/>
          <w:color w:val="B2B2B2"/>
        </w:rPr>
        <w:t>相同的MAC地址</w:t>
      </w:r>
      <w:r w:rsidRPr="008477BE">
        <w:rPr>
          <w:rFonts w:ascii="微软雅黑" w:eastAsia="微软雅黑" w:hAnsi="微软雅黑" w:hint="eastAsia"/>
          <w:strike/>
          <w:color w:val="B2B2B2"/>
        </w:rPr>
        <w:t>，</w:t>
      </w:r>
      <w:r w:rsidRPr="008477BE">
        <w:rPr>
          <w:rFonts w:ascii="微软雅黑" w:eastAsia="微软雅黑" w:hAnsi="微软雅黑"/>
          <w:strike/>
          <w:color w:val="B2B2B2"/>
        </w:rPr>
        <w:t>但掩码长度不同时，</w:t>
      </w:r>
      <w:r w:rsidRPr="008477BE">
        <w:rPr>
          <w:rFonts w:ascii="微软雅黑" w:eastAsia="微软雅黑" w:hAnsi="微软雅黑" w:hint="eastAsia"/>
          <w:strike/>
          <w:color w:val="B2B2B2"/>
        </w:rPr>
        <w:t>以</w:t>
      </w:r>
      <w:r w:rsidRPr="008477BE">
        <w:rPr>
          <w:rFonts w:ascii="微软雅黑" w:eastAsia="微软雅黑" w:hAnsi="微软雅黑"/>
          <w:strike/>
          <w:color w:val="B2B2B2"/>
        </w:rPr>
        <w:t>掩码长度</w:t>
      </w:r>
      <w:r w:rsidRPr="008477BE">
        <w:rPr>
          <w:rFonts w:ascii="微软雅黑" w:eastAsia="微软雅黑" w:hAnsi="微软雅黑" w:hint="eastAsia"/>
          <w:strike/>
          <w:color w:val="B2B2B2"/>
        </w:rPr>
        <w:t>最长</w:t>
      </w:r>
      <w:r w:rsidRPr="008477BE">
        <w:rPr>
          <w:rFonts w:ascii="微软雅黑" w:eastAsia="微软雅黑" w:hAnsi="微软雅黑"/>
          <w:strike/>
          <w:color w:val="B2B2B2"/>
        </w:rPr>
        <w:t>的为准</w:t>
      </w:r>
      <w:r w:rsidRPr="008477BE">
        <w:rPr>
          <w:rFonts w:ascii="微软雅黑" w:eastAsia="微软雅黑" w:hAnsi="微软雅黑" w:hint="eastAsia"/>
          <w:strike/>
          <w:color w:val="B2B2B2"/>
        </w:rPr>
        <w:t>。完全相同</w:t>
      </w:r>
      <w:r w:rsidRPr="008477BE">
        <w:rPr>
          <w:rFonts w:ascii="微软雅黑" w:eastAsia="微软雅黑" w:hAnsi="微软雅黑"/>
          <w:strike/>
          <w:color w:val="B2B2B2"/>
        </w:rPr>
        <w:t>则</w:t>
      </w:r>
      <w:r w:rsidRPr="008477BE">
        <w:rPr>
          <w:rFonts w:ascii="微软雅黑" w:eastAsia="微软雅黑" w:hAnsi="微软雅黑" w:hint="eastAsia"/>
          <w:strike/>
          <w:color w:val="B2B2B2"/>
        </w:rPr>
        <w:t>做</w:t>
      </w:r>
      <w:r w:rsidRPr="008477BE">
        <w:rPr>
          <w:rFonts w:ascii="微软雅黑" w:eastAsia="微软雅黑" w:hAnsi="微软雅黑"/>
          <w:strike/>
          <w:color w:val="B2B2B2"/>
        </w:rPr>
        <w:t>去重处理。</w:t>
      </w:r>
    </w:p>
    <w:p w14:paraId="02FD02A6" w14:textId="70AD4E84" w:rsidR="0076630D" w:rsidRPr="008477BE" w:rsidRDefault="00D7272D" w:rsidP="00B10728">
      <w:pPr>
        <w:pStyle w:val="af2"/>
        <w:numPr>
          <w:ilvl w:val="0"/>
          <w:numId w:val="551"/>
        </w:numPr>
        <w:ind w:firstLineChars="0"/>
        <w:rPr>
          <w:rFonts w:ascii="微软雅黑" w:eastAsia="微软雅黑" w:hAnsi="微软雅黑"/>
          <w:strike/>
          <w:color w:val="B2B2B2"/>
        </w:rPr>
      </w:pPr>
      <w:r w:rsidRPr="008477BE">
        <w:rPr>
          <w:rFonts w:ascii="微软雅黑" w:eastAsia="微软雅黑" w:hAnsi="微软雅黑" w:hint="eastAsia"/>
          <w:strike/>
          <w:color w:val="B2B2B2"/>
        </w:rPr>
        <w:t>802.1</w:t>
      </w:r>
      <w:r w:rsidRPr="008477BE">
        <w:rPr>
          <w:rFonts w:ascii="微软雅黑" w:eastAsia="微软雅黑" w:hAnsi="微软雅黑"/>
          <w:strike/>
          <w:color w:val="B2B2B2"/>
        </w:rPr>
        <w:t>p</w:t>
      </w:r>
      <w:r w:rsidRPr="008477BE">
        <w:rPr>
          <w:rFonts w:ascii="微软雅黑" w:eastAsia="微软雅黑" w:hAnsi="微软雅黑" w:hint="eastAsia"/>
          <w:strike/>
          <w:color w:val="B2B2B2"/>
        </w:rPr>
        <w:t>：</w:t>
      </w:r>
      <w:r w:rsidRPr="008477BE">
        <w:rPr>
          <w:rFonts w:ascii="微软雅黑" w:eastAsia="微软雅黑" w:hAnsi="微软雅黑"/>
          <w:strike/>
          <w:color w:val="B2B2B2"/>
        </w:rPr>
        <w:t>【</w:t>
      </w:r>
      <w:r w:rsidRPr="008477BE">
        <w:rPr>
          <w:rFonts w:ascii="微软雅黑" w:eastAsia="微软雅黑" w:hAnsi="微软雅黑" w:hint="eastAsia"/>
          <w:strike/>
          <w:color w:val="B2B2B2"/>
        </w:rPr>
        <w:t>text文本框</w:t>
      </w:r>
      <w:r w:rsidRPr="008477BE">
        <w:rPr>
          <w:rFonts w:ascii="微软雅黑" w:eastAsia="微软雅黑" w:hAnsi="微软雅黑"/>
          <w:strike/>
          <w:color w:val="B2B2B2"/>
        </w:rPr>
        <w:t>】</w:t>
      </w:r>
      <w:r w:rsidRPr="008477BE">
        <w:rPr>
          <w:rFonts w:ascii="微软雅黑" w:eastAsia="微软雅黑" w:hAnsi="微软雅黑" w:hint="eastAsia"/>
          <w:strike/>
          <w:color w:val="B2B2B2"/>
        </w:rPr>
        <w:t>设置</w:t>
      </w:r>
      <w:r w:rsidR="009025FF" w:rsidRPr="008477BE">
        <w:rPr>
          <w:rFonts w:ascii="微软雅黑" w:eastAsia="微软雅黑" w:hAnsi="微软雅黑" w:hint="eastAsia"/>
          <w:strike/>
          <w:color w:val="B2B2B2"/>
        </w:rPr>
        <w:t>每组</w:t>
      </w:r>
      <w:r w:rsidRPr="008477BE">
        <w:rPr>
          <w:rFonts w:ascii="微软雅黑" w:eastAsia="微软雅黑" w:hAnsi="微软雅黑"/>
          <w:strike/>
          <w:color w:val="B2B2B2"/>
        </w:rPr>
        <w:t>MAC对应VLAN</w:t>
      </w:r>
      <w:r w:rsidRPr="008477BE">
        <w:rPr>
          <w:rFonts w:ascii="微软雅黑" w:eastAsia="微软雅黑" w:hAnsi="微软雅黑" w:hint="eastAsia"/>
          <w:strike/>
          <w:color w:val="B2B2B2"/>
        </w:rPr>
        <w:t>的802.1</w:t>
      </w:r>
      <w:r w:rsidRPr="008477BE">
        <w:rPr>
          <w:rFonts w:ascii="微软雅黑" w:eastAsia="微软雅黑" w:hAnsi="微软雅黑"/>
          <w:strike/>
          <w:color w:val="B2B2B2"/>
        </w:rPr>
        <w:t>p优先级</w:t>
      </w:r>
      <w:r w:rsidRPr="008477BE">
        <w:rPr>
          <w:rFonts w:ascii="微软雅黑" w:eastAsia="微软雅黑" w:hAnsi="微软雅黑" w:hint="eastAsia"/>
          <w:strike/>
          <w:color w:val="B2B2B2"/>
        </w:rPr>
        <w:t>，</w:t>
      </w:r>
      <w:r w:rsidRPr="008477BE">
        <w:rPr>
          <w:rFonts w:ascii="微软雅黑" w:eastAsia="微软雅黑" w:hAnsi="微软雅黑"/>
          <w:strike/>
          <w:color w:val="B2B2B2"/>
        </w:rPr>
        <w:t>用于当交换机阻塞时，优先发送优先级高的数据包。取值范围为</w:t>
      </w:r>
      <w:r w:rsidRPr="008477BE">
        <w:rPr>
          <w:rFonts w:ascii="微软雅黑" w:eastAsia="微软雅黑" w:hAnsi="微软雅黑" w:hint="eastAsia"/>
          <w:strike/>
          <w:color w:val="B2B2B2"/>
        </w:rPr>
        <w:t>0</w:t>
      </w:r>
      <w:r w:rsidRPr="008477BE">
        <w:rPr>
          <w:rFonts w:ascii="微软雅黑" w:eastAsia="微软雅黑" w:hAnsi="微软雅黑"/>
          <w:strike/>
          <w:color w:val="B2B2B2"/>
        </w:rPr>
        <w:t>-7</w:t>
      </w:r>
      <w:r w:rsidRPr="008477BE">
        <w:rPr>
          <w:rFonts w:ascii="微软雅黑" w:eastAsia="微软雅黑" w:hAnsi="微软雅黑" w:hint="eastAsia"/>
          <w:strike/>
          <w:color w:val="B2B2B2"/>
        </w:rPr>
        <w:t>的</w:t>
      </w:r>
      <w:r w:rsidRPr="008477BE">
        <w:rPr>
          <w:rFonts w:ascii="微软雅黑" w:eastAsia="微软雅黑" w:hAnsi="微软雅黑"/>
          <w:strike/>
          <w:color w:val="B2B2B2"/>
        </w:rPr>
        <w:t>整数，默认</w:t>
      </w:r>
      <w:r w:rsidRPr="008477BE">
        <w:rPr>
          <w:rFonts w:ascii="微软雅黑" w:eastAsia="微软雅黑" w:hAnsi="微软雅黑" w:hint="eastAsia"/>
          <w:strike/>
          <w:color w:val="B2B2B2"/>
        </w:rPr>
        <w:t>0</w:t>
      </w:r>
    </w:p>
    <w:p w14:paraId="67B2EBEE" w14:textId="77777777" w:rsidR="0076630D" w:rsidRPr="008477BE" w:rsidRDefault="00D7272D">
      <w:pPr>
        <w:rPr>
          <w:rFonts w:ascii="微软雅黑" w:eastAsia="微软雅黑" w:hAnsi="微软雅黑"/>
          <w:strike/>
          <w:color w:val="B2B2B2"/>
        </w:rPr>
      </w:pPr>
      <w:r w:rsidRPr="008477BE">
        <w:rPr>
          <w:rFonts w:ascii="微软雅黑" w:eastAsia="微软雅黑" w:hAnsi="微软雅黑" w:hint="eastAsia"/>
          <w:strike/>
          <w:color w:val="B2B2B2"/>
        </w:rPr>
        <w:t>MAC-VLA</w:t>
      </w:r>
      <w:r w:rsidRPr="008477BE">
        <w:rPr>
          <w:rFonts w:ascii="微软雅黑" w:eastAsia="微软雅黑" w:hAnsi="微软雅黑"/>
          <w:strike/>
          <w:color w:val="B2B2B2"/>
        </w:rPr>
        <w:t>N映射表：</w:t>
      </w:r>
    </w:p>
    <w:p w14:paraId="5611E88B" w14:textId="77777777" w:rsidR="0076630D" w:rsidRPr="008477BE" w:rsidRDefault="00D7272D" w:rsidP="00B10728">
      <w:pPr>
        <w:pStyle w:val="af2"/>
        <w:numPr>
          <w:ilvl w:val="0"/>
          <w:numId w:val="119"/>
        </w:numPr>
        <w:ind w:firstLineChars="0"/>
        <w:rPr>
          <w:rFonts w:ascii="微软雅黑" w:eastAsia="微软雅黑" w:hAnsi="微软雅黑"/>
          <w:strike/>
          <w:color w:val="B2B2B2"/>
        </w:rPr>
      </w:pPr>
      <w:r w:rsidRPr="008477BE">
        <w:rPr>
          <w:rFonts w:ascii="微软雅黑" w:eastAsia="微软雅黑" w:hAnsi="微软雅黑" w:hint="eastAsia"/>
          <w:strike/>
          <w:color w:val="B2B2B2"/>
        </w:rPr>
        <w:t>列表</w:t>
      </w:r>
      <w:r w:rsidRPr="008477BE">
        <w:rPr>
          <w:rFonts w:ascii="微软雅黑" w:eastAsia="微软雅黑" w:hAnsi="微软雅黑"/>
          <w:strike/>
          <w:color w:val="B2B2B2"/>
        </w:rPr>
        <w:t>显示VLAN、</w:t>
      </w:r>
      <w:r w:rsidRPr="008477BE">
        <w:rPr>
          <w:rFonts w:ascii="微软雅黑" w:eastAsia="微软雅黑" w:hAnsi="微软雅黑" w:hint="eastAsia"/>
          <w:strike/>
          <w:color w:val="B2B2B2"/>
        </w:rPr>
        <w:t>添加</w:t>
      </w:r>
      <w:r w:rsidRPr="008477BE">
        <w:rPr>
          <w:rFonts w:ascii="微软雅黑" w:eastAsia="微软雅黑" w:hAnsi="微软雅黑"/>
          <w:strike/>
          <w:color w:val="B2B2B2"/>
        </w:rPr>
        <w:t>的MAC组数</w:t>
      </w:r>
    </w:p>
    <w:p w14:paraId="5DB9D370" w14:textId="7F9C01A0" w:rsidR="009025FF" w:rsidRPr="008477BE" w:rsidRDefault="009025FF" w:rsidP="009025FF">
      <w:pPr>
        <w:pStyle w:val="af2"/>
        <w:ind w:left="835" w:firstLineChars="0" w:firstLine="0"/>
        <w:rPr>
          <w:rFonts w:ascii="微软雅黑" w:eastAsia="微软雅黑" w:hAnsi="微软雅黑"/>
          <w:strike/>
          <w:color w:val="B2B2B2"/>
        </w:rPr>
      </w:pPr>
      <w:r w:rsidRPr="008477BE">
        <w:rPr>
          <w:rFonts w:ascii="微软雅黑" w:eastAsia="微软雅黑" w:hAnsi="微软雅黑" w:hint="eastAsia"/>
          <w:strike/>
          <w:color w:val="B2B2B2"/>
        </w:rPr>
        <w:t>注：</w:t>
      </w:r>
      <w:r w:rsidRPr="008477BE">
        <w:rPr>
          <w:rFonts w:ascii="微软雅黑" w:eastAsia="微软雅黑" w:hAnsi="微软雅黑"/>
          <w:strike/>
          <w:color w:val="B2B2B2"/>
        </w:rPr>
        <w:t>MAC-VL</w:t>
      </w:r>
      <w:r w:rsidRPr="008477BE">
        <w:rPr>
          <w:rFonts w:ascii="微软雅黑" w:eastAsia="微软雅黑" w:hAnsi="微软雅黑" w:hint="eastAsia"/>
          <w:strike/>
          <w:color w:val="B2B2B2"/>
        </w:rPr>
        <w:t>AN</w:t>
      </w:r>
      <w:r w:rsidRPr="008477BE">
        <w:rPr>
          <w:rFonts w:ascii="微软雅黑" w:eastAsia="微软雅黑" w:hAnsi="微软雅黑"/>
          <w:strike/>
          <w:color w:val="B2B2B2"/>
        </w:rPr>
        <w:t>的映射数量，</w:t>
      </w:r>
      <w:r w:rsidRPr="008477BE">
        <w:rPr>
          <w:rFonts w:ascii="微软雅黑" w:eastAsia="微软雅黑" w:hAnsi="微软雅黑" w:hint="eastAsia"/>
          <w:strike/>
          <w:color w:val="B2B2B2"/>
        </w:rPr>
        <w:t>至多1024个</w:t>
      </w:r>
      <w:r w:rsidR="002C2C94" w:rsidRPr="008477BE">
        <w:rPr>
          <w:rFonts w:ascii="微软雅黑" w:eastAsia="微软雅黑" w:hAnsi="微软雅黑" w:hint="eastAsia"/>
          <w:strike/>
          <w:color w:val="B2B2B2"/>
        </w:rPr>
        <w:t>，由</w:t>
      </w:r>
      <w:r w:rsidR="002C2C94" w:rsidRPr="008477BE">
        <w:rPr>
          <w:rFonts w:ascii="微软雅黑" w:eastAsia="微软雅黑" w:hAnsi="微软雅黑"/>
          <w:strike/>
          <w:color w:val="B2B2B2"/>
        </w:rPr>
        <w:t>ingress VLAN</w:t>
      </w:r>
      <w:r w:rsidR="002C2C94" w:rsidRPr="008477BE">
        <w:rPr>
          <w:rFonts w:ascii="微软雅黑" w:eastAsia="微软雅黑" w:hAnsi="微软雅黑" w:hint="eastAsia"/>
          <w:strike/>
          <w:color w:val="B2B2B2"/>
        </w:rPr>
        <w:t>、</w:t>
      </w:r>
      <w:r w:rsidR="002C2C94" w:rsidRPr="008477BE">
        <w:rPr>
          <w:rFonts w:ascii="微软雅黑" w:eastAsia="微软雅黑" w:hAnsi="微软雅黑"/>
          <w:strike/>
          <w:color w:val="B2B2B2"/>
        </w:rPr>
        <w:t>MAC VLAN和</w:t>
      </w:r>
      <w:r w:rsidR="002C2C94" w:rsidRPr="00EC2465">
        <w:rPr>
          <w:rFonts w:ascii="微软雅黑" w:eastAsia="微软雅黑" w:hAnsi="微软雅黑" w:hint="eastAsia"/>
          <w:strike/>
          <w:color w:val="B2B2B2"/>
        </w:rPr>
        <w:t>Subnet</w:t>
      </w:r>
      <w:r w:rsidR="002C2C94" w:rsidRPr="00EC2465">
        <w:rPr>
          <w:rFonts w:ascii="微软雅黑" w:eastAsia="微软雅黑" w:hAnsi="微软雅黑"/>
          <w:strike/>
          <w:color w:val="B2B2B2"/>
        </w:rPr>
        <w:t xml:space="preserve"> VLAN</w:t>
      </w:r>
      <w:r w:rsidR="002C2C94" w:rsidRPr="00EC2465">
        <w:rPr>
          <w:rFonts w:ascii="微软雅黑" w:eastAsia="微软雅黑" w:hAnsi="微软雅黑" w:hint="eastAsia"/>
          <w:strike/>
          <w:color w:val="B2B2B2"/>
        </w:rPr>
        <w:t>共享</w:t>
      </w:r>
      <w:r w:rsidR="002C2C94" w:rsidRPr="008477BE">
        <w:rPr>
          <w:rFonts w:ascii="微软雅黑" w:eastAsia="微软雅黑" w:hAnsi="微软雅黑" w:hint="eastAsia"/>
          <w:strike/>
          <w:color w:val="B2B2B2"/>
        </w:rPr>
        <w:t>，</w:t>
      </w:r>
      <w:r w:rsidR="002C2C94" w:rsidRPr="008477BE">
        <w:rPr>
          <w:rFonts w:ascii="微软雅黑" w:eastAsia="微软雅黑" w:hAnsi="微软雅黑"/>
          <w:strike/>
          <w:color w:val="B2B2B2"/>
        </w:rPr>
        <w:t>故当</w:t>
      </w:r>
      <w:r w:rsidR="002C2C94" w:rsidRPr="008477BE">
        <w:rPr>
          <w:rFonts w:ascii="微软雅黑" w:eastAsia="微软雅黑" w:hAnsi="微软雅黑" w:hint="eastAsia"/>
          <w:strike/>
          <w:color w:val="B2B2B2"/>
        </w:rPr>
        <w:t>添加</w:t>
      </w:r>
      <w:r w:rsidR="002C2C94" w:rsidRPr="008477BE">
        <w:rPr>
          <w:rFonts w:ascii="微软雅黑" w:eastAsia="微软雅黑" w:hAnsi="微软雅黑"/>
          <w:strike/>
          <w:color w:val="B2B2B2"/>
        </w:rPr>
        <w:t>上限时，使用底层错误码上报</w:t>
      </w:r>
      <w:r w:rsidR="00A4570D" w:rsidRPr="008477BE">
        <w:rPr>
          <w:rFonts w:ascii="微软雅黑" w:eastAsia="微软雅黑" w:hAnsi="微软雅黑" w:hint="eastAsia"/>
          <w:strike/>
          <w:color w:val="B2B2B2"/>
        </w:rPr>
        <w:t>返回</w:t>
      </w:r>
      <w:r w:rsidR="002C2C94" w:rsidRPr="008477BE">
        <w:rPr>
          <w:rFonts w:ascii="微软雅黑" w:eastAsia="微软雅黑" w:hAnsi="微软雅黑"/>
          <w:strike/>
          <w:color w:val="B2B2B2"/>
        </w:rPr>
        <w:t>即可</w:t>
      </w:r>
    </w:p>
    <w:p w14:paraId="08130998" w14:textId="77777777" w:rsidR="0076630D" w:rsidRPr="008477BE" w:rsidRDefault="00D7272D" w:rsidP="00B10728">
      <w:pPr>
        <w:pStyle w:val="af2"/>
        <w:numPr>
          <w:ilvl w:val="0"/>
          <w:numId w:val="119"/>
        </w:numPr>
        <w:ind w:firstLineChars="0"/>
        <w:rPr>
          <w:rFonts w:ascii="微软雅黑" w:eastAsia="微软雅黑" w:hAnsi="微软雅黑"/>
          <w:strike/>
          <w:color w:val="B2B2B2"/>
        </w:rPr>
      </w:pPr>
      <w:r w:rsidRPr="008477BE">
        <w:rPr>
          <w:rFonts w:ascii="微软雅黑" w:eastAsia="微软雅黑" w:hAnsi="微软雅黑" w:hint="eastAsia"/>
          <w:strike/>
          <w:color w:val="B2B2B2"/>
        </w:rPr>
        <w:t>支持</w:t>
      </w:r>
      <w:r w:rsidRPr="008477BE">
        <w:rPr>
          <w:rFonts w:ascii="微软雅黑" w:eastAsia="微软雅黑" w:hAnsi="微软雅黑"/>
          <w:strike/>
          <w:color w:val="B2B2B2"/>
        </w:rPr>
        <w:t>查看每个VLAN里的MAC信息</w:t>
      </w:r>
      <w:r w:rsidRPr="008477BE">
        <w:rPr>
          <w:rFonts w:ascii="微软雅黑" w:eastAsia="微软雅黑" w:hAnsi="微软雅黑" w:hint="eastAsia"/>
          <w:strike/>
          <w:color w:val="B2B2B2"/>
        </w:rPr>
        <w:t>，</w:t>
      </w:r>
      <w:r w:rsidRPr="008477BE">
        <w:rPr>
          <w:rFonts w:ascii="微软雅黑" w:eastAsia="微软雅黑" w:hAnsi="微软雅黑"/>
          <w:strike/>
          <w:color w:val="B2B2B2"/>
        </w:rPr>
        <w:t>支持编辑和删除</w:t>
      </w:r>
    </w:p>
    <w:p w14:paraId="5D63D1AD" w14:textId="77777777" w:rsidR="0076630D" w:rsidRPr="008477BE" w:rsidRDefault="00D7272D" w:rsidP="00B10728">
      <w:pPr>
        <w:pStyle w:val="af2"/>
        <w:numPr>
          <w:ilvl w:val="0"/>
          <w:numId w:val="119"/>
        </w:numPr>
        <w:ind w:firstLineChars="0"/>
        <w:rPr>
          <w:rFonts w:ascii="微软雅黑" w:eastAsia="微软雅黑" w:hAnsi="微软雅黑"/>
          <w:strike/>
          <w:color w:val="B2B2B2"/>
        </w:rPr>
      </w:pPr>
      <w:r w:rsidRPr="008477BE">
        <w:rPr>
          <w:rFonts w:ascii="微软雅黑" w:eastAsia="微软雅黑" w:hAnsi="微软雅黑" w:hint="eastAsia"/>
          <w:strike/>
          <w:color w:val="B2B2B2"/>
        </w:rPr>
        <w:t>支持</w:t>
      </w:r>
      <w:r w:rsidRPr="008477BE">
        <w:rPr>
          <w:rFonts w:ascii="微软雅黑" w:eastAsia="微软雅黑" w:hAnsi="微软雅黑"/>
          <w:strike/>
          <w:color w:val="B2B2B2"/>
        </w:rPr>
        <w:t>编辑</w:t>
      </w:r>
      <w:r w:rsidRPr="008477BE">
        <w:rPr>
          <w:rFonts w:ascii="微软雅黑" w:eastAsia="微软雅黑" w:hAnsi="微软雅黑" w:hint="eastAsia"/>
          <w:strike/>
          <w:color w:val="B2B2B2"/>
        </w:rPr>
        <w:t>，</w:t>
      </w:r>
      <w:r w:rsidRPr="008477BE">
        <w:rPr>
          <w:rFonts w:ascii="微软雅黑" w:eastAsia="微软雅黑" w:hAnsi="微软雅黑"/>
          <w:strike/>
          <w:color w:val="B2B2B2"/>
        </w:rPr>
        <w:t>以VLAN为索引</w:t>
      </w:r>
    </w:p>
    <w:p w14:paraId="596FC24C" w14:textId="77777777" w:rsidR="0076630D" w:rsidRPr="008477BE" w:rsidRDefault="00D7272D" w:rsidP="00B10728">
      <w:pPr>
        <w:pStyle w:val="af2"/>
        <w:numPr>
          <w:ilvl w:val="0"/>
          <w:numId w:val="119"/>
        </w:numPr>
        <w:ind w:firstLineChars="0"/>
        <w:rPr>
          <w:rFonts w:ascii="微软雅黑" w:eastAsia="微软雅黑" w:hAnsi="微软雅黑"/>
          <w:strike/>
          <w:color w:val="B2B2B2"/>
        </w:rPr>
      </w:pPr>
      <w:r w:rsidRPr="008477BE">
        <w:rPr>
          <w:rFonts w:ascii="微软雅黑" w:eastAsia="微软雅黑" w:hAnsi="微软雅黑" w:hint="eastAsia"/>
          <w:strike/>
          <w:color w:val="B2B2B2"/>
        </w:rPr>
        <w:t>支持</w:t>
      </w:r>
      <w:r w:rsidRPr="008477BE">
        <w:rPr>
          <w:rFonts w:ascii="微软雅黑" w:eastAsia="微软雅黑" w:hAnsi="微软雅黑"/>
          <w:strike/>
          <w:color w:val="B2B2B2"/>
        </w:rPr>
        <w:t>删除单个</w:t>
      </w:r>
      <w:r w:rsidRPr="008477BE">
        <w:rPr>
          <w:rFonts w:ascii="微软雅黑" w:eastAsia="微软雅黑" w:hAnsi="微软雅黑" w:hint="eastAsia"/>
          <w:strike/>
          <w:color w:val="B2B2B2"/>
        </w:rPr>
        <w:t>/批量/全部</w:t>
      </w:r>
      <w:r w:rsidRPr="008477BE">
        <w:rPr>
          <w:rFonts w:ascii="微软雅黑" w:eastAsia="微软雅黑" w:hAnsi="微软雅黑"/>
          <w:strike/>
          <w:color w:val="B2B2B2"/>
        </w:rPr>
        <w:t>MAC-VLAN映射关系</w:t>
      </w:r>
    </w:p>
    <w:p w14:paraId="2F7DBF64" w14:textId="77777777" w:rsidR="0076630D" w:rsidRDefault="0076630D">
      <w:pPr>
        <w:rPr>
          <w:rFonts w:ascii="微软雅黑" w:eastAsia="微软雅黑" w:hAnsi="微软雅黑"/>
        </w:rPr>
      </w:pPr>
    </w:p>
    <w:p w14:paraId="06243ABF" w14:textId="77777777" w:rsidR="0076630D" w:rsidRDefault="00D7272D">
      <w:pPr>
        <w:rPr>
          <w:rFonts w:ascii="微软雅黑" w:eastAsia="微软雅黑" w:hAnsi="微软雅黑"/>
        </w:rPr>
      </w:pPr>
      <w:r>
        <w:rPr>
          <w:rFonts w:ascii="微软雅黑" w:eastAsia="微软雅黑" w:hAnsi="微软雅黑" w:hint="eastAsia"/>
        </w:rPr>
        <w:t>端口</w:t>
      </w:r>
      <w:r>
        <w:rPr>
          <w:rFonts w:ascii="微软雅黑" w:eastAsia="微软雅黑" w:hAnsi="微软雅黑"/>
        </w:rPr>
        <w:t>设置：</w:t>
      </w:r>
      <w:r>
        <w:rPr>
          <w:rFonts w:ascii="微软雅黑" w:eastAsia="微软雅黑" w:hAnsi="微软雅黑" w:hint="eastAsia"/>
        </w:rPr>
        <w:t>复用</w:t>
      </w:r>
      <w:r>
        <w:rPr>
          <w:rFonts w:ascii="微软雅黑" w:eastAsia="微软雅黑" w:hAnsi="微软雅黑"/>
        </w:rPr>
        <w:t>现有</w:t>
      </w:r>
      <w:r>
        <w:rPr>
          <w:rFonts w:ascii="微软雅黑" w:eastAsia="微软雅黑" w:hAnsi="微软雅黑" w:hint="eastAsia"/>
        </w:rPr>
        <w:t xml:space="preserve">6.6.1 </w:t>
      </w:r>
      <w:r>
        <w:rPr>
          <w:rFonts w:ascii="微软雅黑" w:eastAsia="微软雅黑" w:hAnsi="微软雅黑"/>
        </w:rPr>
        <w:t>VLAN里的</w:t>
      </w:r>
      <w:r>
        <w:rPr>
          <w:rFonts w:ascii="微软雅黑" w:eastAsia="微软雅黑" w:hAnsi="微软雅黑" w:hint="eastAsia"/>
        </w:rPr>
        <w:t>端口</w:t>
      </w:r>
      <w:r>
        <w:rPr>
          <w:rFonts w:ascii="微软雅黑" w:eastAsia="微软雅黑" w:hAnsi="微软雅黑"/>
        </w:rPr>
        <w:t>设置</w:t>
      </w:r>
    </w:p>
    <w:p w14:paraId="36EE5594" w14:textId="77777777" w:rsidR="0076630D" w:rsidRDefault="0076630D">
      <w:pPr>
        <w:rPr>
          <w:rFonts w:ascii="微软雅黑" w:eastAsia="微软雅黑" w:hAnsi="微软雅黑"/>
        </w:rPr>
      </w:pPr>
    </w:p>
    <w:p w14:paraId="7055DE56" w14:textId="77777777" w:rsidR="0076630D" w:rsidRDefault="00D7272D">
      <w:pPr>
        <w:pStyle w:val="3"/>
        <w:numPr>
          <w:ilvl w:val="2"/>
          <w:numId w:val="1"/>
        </w:numPr>
      </w:pPr>
      <w:bookmarkStart w:id="320" w:name="_Protocol_VLAN_(FP2)"/>
      <w:bookmarkStart w:id="321" w:name="_Toc149138815"/>
      <w:bookmarkEnd w:id="320"/>
      <w:r>
        <w:lastRenderedPageBreak/>
        <w:t>Protocol VLAN</w:t>
      </w:r>
      <w:r>
        <w:rPr>
          <w:rFonts w:ascii="微软雅黑" w:eastAsia="微软雅黑" w:hAnsi="微软雅黑"/>
          <w:color w:val="EEECE1" w:themeColor="background2"/>
          <w:highlight w:val="darkGreen"/>
        </w:rPr>
        <w:t xml:space="preserve"> (FP2)</w:t>
      </w:r>
      <w:bookmarkEnd w:id="321"/>
    </w:p>
    <w:p w14:paraId="1E96F715" w14:textId="099D0B4D" w:rsidR="00944CD3" w:rsidRDefault="00944CD3">
      <w:pPr>
        <w:rPr>
          <w:rFonts w:ascii="微软雅黑" w:eastAsia="微软雅黑" w:hAnsi="微软雅黑"/>
        </w:rPr>
      </w:pPr>
      <w:r w:rsidRPr="00944CD3">
        <w:rPr>
          <w:rFonts w:ascii="微软雅黑" w:eastAsia="微软雅黑" w:hAnsi="微软雅黑" w:hint="eastAsia"/>
        </w:rPr>
        <w:t>【需求来源】邮件《Bases para proyecto GWN76xx y GWN78xx en El Salvador》</w:t>
      </w:r>
    </w:p>
    <w:p w14:paraId="293F85B3" w14:textId="77777777" w:rsidR="0076630D" w:rsidRDefault="00D7272D">
      <w:pPr>
        <w:rPr>
          <w:rFonts w:ascii="微软雅黑" w:eastAsia="微软雅黑" w:hAnsi="微软雅黑"/>
        </w:rPr>
      </w:pPr>
      <w:r>
        <w:rPr>
          <w:rFonts w:ascii="微软雅黑" w:eastAsia="微软雅黑" w:hAnsi="微软雅黑" w:hint="eastAsia"/>
        </w:rPr>
        <w:t>【功能概述】</w:t>
      </w:r>
    </w:p>
    <w:p w14:paraId="04F8F2A2" w14:textId="77777777" w:rsidR="0076630D" w:rsidRDefault="00D7272D">
      <w:pPr>
        <w:ind w:firstLine="420"/>
        <w:rPr>
          <w:rFonts w:ascii="微软雅黑" w:eastAsia="微软雅黑" w:hAnsi="微软雅黑"/>
        </w:rPr>
      </w:pPr>
      <w:r>
        <w:rPr>
          <w:rFonts w:ascii="微软雅黑" w:eastAsia="微软雅黑" w:hAnsi="微软雅黑" w:hint="eastAsia"/>
        </w:rPr>
        <w:t>基于子网</w:t>
      </w:r>
      <w:r>
        <w:rPr>
          <w:rFonts w:ascii="微软雅黑" w:eastAsia="微软雅黑" w:hAnsi="微软雅黑"/>
        </w:rPr>
        <w:t>划分VLAN和基于协议划分统称为基于网络</w:t>
      </w:r>
      <w:r>
        <w:rPr>
          <w:rFonts w:ascii="微软雅黑" w:eastAsia="微软雅黑" w:hAnsi="微软雅黑" w:hint="eastAsia"/>
        </w:rPr>
        <w:t>层</w:t>
      </w:r>
      <w:r>
        <w:rPr>
          <w:rFonts w:ascii="微软雅黑" w:eastAsia="微软雅黑" w:hAnsi="微软雅黑"/>
        </w:rPr>
        <w:t>划分VLAN</w:t>
      </w:r>
      <w:r>
        <w:rPr>
          <w:rFonts w:ascii="微软雅黑" w:eastAsia="微软雅黑" w:hAnsi="微软雅黑" w:hint="eastAsia"/>
        </w:rPr>
        <w:t>，</w:t>
      </w:r>
      <w:r>
        <w:rPr>
          <w:rFonts w:ascii="微软雅黑" w:eastAsia="微软雅黑" w:hAnsi="微软雅黑"/>
        </w:rPr>
        <w:t>可减少手工配置VLAN的工作量，也可保证用户自由地增加、移动和修改。</w:t>
      </w:r>
    </w:p>
    <w:p w14:paraId="5D80D2B8" w14:textId="77777777" w:rsidR="0076630D" w:rsidRDefault="00D7272D">
      <w:pPr>
        <w:ind w:firstLine="420"/>
        <w:rPr>
          <w:rFonts w:ascii="微软雅黑" w:eastAsia="微软雅黑" w:hAnsi="微软雅黑"/>
        </w:rPr>
      </w:pPr>
      <w:r>
        <w:rPr>
          <w:rFonts w:ascii="微软雅黑" w:eastAsia="微软雅黑" w:hAnsi="微软雅黑" w:hint="eastAsia"/>
        </w:rPr>
        <w:t>协议</w:t>
      </w:r>
      <w:r>
        <w:rPr>
          <w:rFonts w:ascii="微软雅黑" w:eastAsia="微软雅黑" w:hAnsi="微软雅黑"/>
        </w:rPr>
        <w:t>VLAN技术是基于报文协议类型的VLAN分类技术，其可以将某一</w:t>
      </w:r>
      <w:r>
        <w:rPr>
          <w:rFonts w:ascii="微软雅黑" w:eastAsia="微软雅黑" w:hAnsi="微软雅黑" w:hint="eastAsia"/>
        </w:rPr>
        <w:t>协议</w:t>
      </w:r>
      <w:r>
        <w:rPr>
          <w:rFonts w:ascii="微软雅黑" w:eastAsia="微软雅黑" w:hAnsi="微软雅黑"/>
        </w:rPr>
        <w:t>类型的空VLAN ID报文都划分到同一个VLAN。即</w:t>
      </w:r>
      <w:r>
        <w:rPr>
          <w:rFonts w:ascii="微软雅黑" w:eastAsia="微软雅黑" w:hAnsi="微软雅黑" w:hint="eastAsia"/>
        </w:rPr>
        <w:t>交换机</w:t>
      </w:r>
      <w:r>
        <w:rPr>
          <w:rFonts w:ascii="微软雅黑" w:eastAsia="微软雅黑" w:hAnsi="微软雅黑"/>
        </w:rPr>
        <w:t>可以根据端口</w:t>
      </w:r>
      <w:r>
        <w:rPr>
          <w:rFonts w:ascii="微软雅黑" w:eastAsia="微软雅黑" w:hAnsi="微软雅黑" w:hint="eastAsia"/>
        </w:rPr>
        <w:t>接收到</w:t>
      </w:r>
      <w:r>
        <w:rPr>
          <w:rFonts w:ascii="微软雅黑" w:eastAsia="微软雅黑" w:hAnsi="微软雅黑"/>
        </w:rPr>
        <w:t>的</w:t>
      </w:r>
      <w:r>
        <w:rPr>
          <w:rFonts w:ascii="微软雅黑" w:eastAsia="微软雅黑" w:hAnsi="微软雅黑" w:hint="eastAsia"/>
        </w:rPr>
        <w:t>报文</w:t>
      </w:r>
      <w:r>
        <w:rPr>
          <w:rFonts w:ascii="微软雅黑" w:eastAsia="微软雅黑" w:hAnsi="微软雅黑"/>
        </w:rPr>
        <w:t>所属的协议</w:t>
      </w:r>
      <w:r>
        <w:rPr>
          <w:rFonts w:ascii="微软雅黑" w:eastAsia="微软雅黑" w:hAnsi="微软雅黑" w:hint="eastAsia"/>
        </w:rPr>
        <w:t>（族）</w:t>
      </w:r>
      <w:r>
        <w:rPr>
          <w:rFonts w:ascii="微软雅黑" w:eastAsia="微软雅黑" w:hAnsi="微软雅黑"/>
        </w:rPr>
        <w:t>类型以及封装格式，将收到的</w:t>
      </w:r>
      <w:r>
        <w:rPr>
          <w:rFonts w:ascii="微软雅黑" w:eastAsia="微软雅黑" w:hAnsi="微软雅黑" w:hint="eastAsia"/>
        </w:rPr>
        <w:t>不携带</w:t>
      </w:r>
      <w:r>
        <w:rPr>
          <w:rFonts w:ascii="微软雅黑" w:eastAsia="微软雅黑" w:hAnsi="微软雅黑"/>
        </w:rPr>
        <w:t>VLAN标记</w:t>
      </w:r>
      <w:r>
        <w:rPr>
          <w:rFonts w:ascii="微软雅黑" w:eastAsia="微软雅黑" w:hAnsi="微软雅黑" w:hint="eastAsia"/>
        </w:rPr>
        <w:t>的</w:t>
      </w:r>
      <w:r>
        <w:rPr>
          <w:rFonts w:ascii="微软雅黑" w:eastAsia="微软雅黑" w:hAnsi="微软雅黑"/>
        </w:rPr>
        <w:t>报文，与用户设定的协议</w:t>
      </w:r>
      <w:r>
        <w:rPr>
          <w:rFonts w:ascii="微软雅黑" w:eastAsia="微软雅黑" w:hAnsi="微软雅黑" w:hint="eastAsia"/>
        </w:rPr>
        <w:t>模板相</w:t>
      </w:r>
      <w:r>
        <w:rPr>
          <w:rFonts w:ascii="微软雅黑" w:eastAsia="微软雅黑" w:hAnsi="微软雅黑"/>
        </w:rPr>
        <w:t>匹配，匹配成功的自动分发</w:t>
      </w:r>
      <w:r>
        <w:rPr>
          <w:rFonts w:ascii="微软雅黑" w:eastAsia="微软雅黑" w:hAnsi="微软雅黑" w:hint="eastAsia"/>
        </w:rPr>
        <w:t>到</w:t>
      </w:r>
      <w:r>
        <w:rPr>
          <w:rFonts w:ascii="微软雅黑" w:eastAsia="微软雅黑" w:hAnsi="微软雅黑"/>
        </w:rPr>
        <w:t>相应的VLAN中传输</w:t>
      </w:r>
      <w:r>
        <w:rPr>
          <w:rFonts w:ascii="微软雅黑" w:eastAsia="微软雅黑" w:hAnsi="微软雅黑" w:hint="eastAsia"/>
        </w:rPr>
        <w:t>。</w:t>
      </w:r>
    </w:p>
    <w:p w14:paraId="3220BA95" w14:textId="77777777" w:rsidR="0076630D" w:rsidRDefault="00D7272D">
      <w:pPr>
        <w:ind w:firstLine="420"/>
        <w:rPr>
          <w:rFonts w:ascii="微软雅黑" w:eastAsia="微软雅黑" w:hAnsi="微软雅黑"/>
        </w:rPr>
      </w:pPr>
      <w:r>
        <w:rPr>
          <w:rFonts w:ascii="微软雅黑" w:eastAsia="微软雅黑" w:hAnsi="微软雅黑" w:hint="eastAsia"/>
        </w:rPr>
        <w:t>“协议类型</w:t>
      </w:r>
      <w:r>
        <w:rPr>
          <w:rFonts w:ascii="微软雅黑" w:eastAsia="微软雅黑" w:hAnsi="微软雅黑"/>
        </w:rPr>
        <w:t>+封装格式</w:t>
      </w:r>
      <w:r>
        <w:rPr>
          <w:rFonts w:ascii="微软雅黑" w:eastAsia="微软雅黑" w:hAnsi="微软雅黑" w:hint="eastAsia"/>
        </w:rPr>
        <w:t>”称为</w:t>
      </w:r>
      <w:r>
        <w:rPr>
          <w:rFonts w:ascii="微软雅黑" w:eastAsia="微软雅黑" w:hAnsi="微软雅黑"/>
        </w:rPr>
        <w:t>协议模板，一个协议VLAN下可以绑定多个协议模板，不同的协议模板再用协议索引（</w:t>
      </w:r>
      <w:r>
        <w:rPr>
          <w:rFonts w:ascii="微软雅黑" w:eastAsia="微软雅黑" w:hAnsi="微软雅黑" w:hint="eastAsia"/>
        </w:rPr>
        <w:t>protocol-index</w:t>
      </w:r>
      <w:r>
        <w:rPr>
          <w:rFonts w:ascii="微软雅黑" w:eastAsia="微软雅黑" w:hAnsi="微软雅黑"/>
        </w:rPr>
        <w:t>）</w:t>
      </w:r>
      <w:r>
        <w:rPr>
          <w:rFonts w:ascii="微软雅黑" w:eastAsia="微软雅黑" w:hAnsi="微软雅黑" w:hint="eastAsia"/>
        </w:rPr>
        <w:t>来</w:t>
      </w:r>
      <w:r>
        <w:rPr>
          <w:rFonts w:ascii="微软雅黑" w:eastAsia="微软雅黑" w:hAnsi="微软雅黑"/>
        </w:rPr>
        <w:t>区分。所以</w:t>
      </w:r>
      <w:r>
        <w:rPr>
          <w:rFonts w:ascii="微软雅黑" w:eastAsia="微软雅黑" w:hAnsi="微软雅黑" w:hint="eastAsia"/>
        </w:rPr>
        <w:t>，</w:t>
      </w:r>
      <w:r>
        <w:rPr>
          <w:rFonts w:ascii="微软雅黑" w:eastAsia="微软雅黑" w:hAnsi="微软雅黑"/>
        </w:rPr>
        <w:t>一个协议模板可以用“</w:t>
      </w:r>
      <w:r>
        <w:rPr>
          <w:rFonts w:ascii="微软雅黑" w:eastAsia="微软雅黑" w:hAnsi="微软雅黑" w:hint="eastAsia"/>
        </w:rPr>
        <w:t>协议</w:t>
      </w:r>
      <w:r>
        <w:rPr>
          <w:rFonts w:ascii="微软雅黑" w:eastAsia="微软雅黑" w:hAnsi="微软雅黑"/>
        </w:rPr>
        <w:t>vlan-id + protocol-index”</w:t>
      </w:r>
      <w:r>
        <w:rPr>
          <w:rFonts w:ascii="微软雅黑" w:eastAsia="微软雅黑" w:hAnsi="微软雅黑" w:hint="eastAsia"/>
        </w:rPr>
        <w:t>来</w:t>
      </w:r>
      <w:r>
        <w:rPr>
          <w:rFonts w:ascii="微软雅黑" w:eastAsia="微软雅黑" w:hAnsi="微软雅黑"/>
        </w:rPr>
        <w:t>唯一标识</w:t>
      </w:r>
      <w:r>
        <w:rPr>
          <w:rFonts w:ascii="微软雅黑" w:eastAsia="微软雅黑" w:hAnsi="微软雅黑" w:hint="eastAsia"/>
        </w:rPr>
        <w:t>，</w:t>
      </w:r>
      <w:r>
        <w:rPr>
          <w:rFonts w:ascii="微软雅黑" w:eastAsia="微软雅黑" w:hAnsi="微软雅黑"/>
        </w:rPr>
        <w:t>然后通过</w:t>
      </w:r>
      <w:r>
        <w:rPr>
          <w:rFonts w:ascii="微软雅黑" w:eastAsia="微软雅黑" w:hAnsi="微软雅黑" w:hint="eastAsia"/>
        </w:rPr>
        <w:t>配置</w:t>
      </w:r>
      <w:r>
        <w:rPr>
          <w:rFonts w:ascii="微软雅黑" w:eastAsia="微软雅黑" w:hAnsi="微软雅黑"/>
        </w:rPr>
        <w:t>将“</w:t>
      </w:r>
      <w:r>
        <w:rPr>
          <w:rFonts w:ascii="微软雅黑" w:eastAsia="微软雅黑" w:hAnsi="微软雅黑" w:hint="eastAsia"/>
        </w:rPr>
        <w:t>协议</w:t>
      </w:r>
      <w:r>
        <w:rPr>
          <w:rFonts w:ascii="微软雅黑" w:eastAsia="微软雅黑" w:hAnsi="微软雅黑"/>
        </w:rPr>
        <w:t>vlan-id + protocol-index”</w:t>
      </w:r>
      <w:r>
        <w:rPr>
          <w:rFonts w:ascii="微软雅黑" w:eastAsia="微软雅黑" w:hAnsi="微软雅黑" w:hint="eastAsia"/>
        </w:rPr>
        <w:t>和</w:t>
      </w:r>
      <w:r>
        <w:rPr>
          <w:rFonts w:ascii="微软雅黑" w:eastAsia="微软雅黑" w:hAnsi="微软雅黑"/>
        </w:rPr>
        <w:t>端口绑定。</w:t>
      </w:r>
    </w:p>
    <w:p w14:paraId="2CA2A286" w14:textId="77777777" w:rsidR="0076630D" w:rsidRDefault="00D7272D">
      <w:pPr>
        <w:ind w:firstLine="420"/>
        <w:rPr>
          <w:rFonts w:ascii="微软雅黑" w:eastAsia="微软雅黑" w:hAnsi="微软雅黑"/>
        </w:rPr>
      </w:pPr>
      <w:r>
        <w:rPr>
          <w:rFonts w:ascii="微软雅黑" w:eastAsia="微软雅黑" w:hAnsi="微软雅黑"/>
        </w:rPr>
        <w:t>基于</w:t>
      </w:r>
      <w:r>
        <w:rPr>
          <w:rFonts w:ascii="微软雅黑" w:eastAsia="微软雅黑" w:hAnsi="微软雅黑" w:hint="eastAsia"/>
        </w:rPr>
        <w:t>协议</w:t>
      </w:r>
      <w:r>
        <w:rPr>
          <w:rFonts w:ascii="微软雅黑" w:eastAsia="微软雅黑" w:hAnsi="微软雅黑"/>
        </w:rPr>
        <w:t>的VLAN只处理Untagged报文，对于Tagged报文处理</w:t>
      </w:r>
      <w:r>
        <w:rPr>
          <w:rFonts w:ascii="微软雅黑" w:eastAsia="微软雅黑" w:hAnsi="微软雅黑" w:hint="eastAsia"/>
        </w:rPr>
        <w:t>方式</w:t>
      </w:r>
      <w:r>
        <w:rPr>
          <w:rFonts w:ascii="微软雅黑" w:eastAsia="微软雅黑" w:hAnsi="微软雅黑"/>
        </w:rPr>
        <w:t>和基于接口的VLAN一致。</w:t>
      </w:r>
      <w:r>
        <w:rPr>
          <w:rFonts w:ascii="微软雅黑" w:eastAsia="微软雅黑" w:hAnsi="微软雅黑" w:hint="eastAsia"/>
        </w:rPr>
        <w:t>当</w:t>
      </w:r>
      <w:r>
        <w:rPr>
          <w:rFonts w:ascii="微软雅黑" w:eastAsia="微软雅黑" w:hAnsi="微软雅黑"/>
        </w:rPr>
        <w:t>设备接口接收到Untagged帧时，设备先识别帧的协议模板，</w:t>
      </w:r>
      <w:r>
        <w:rPr>
          <w:rFonts w:ascii="微软雅黑" w:eastAsia="微软雅黑" w:hAnsi="微软雅黑" w:hint="eastAsia"/>
        </w:rPr>
        <w:t>并</w:t>
      </w:r>
      <w:r>
        <w:rPr>
          <w:rFonts w:ascii="微软雅黑" w:eastAsia="微软雅黑" w:hAnsi="微软雅黑"/>
        </w:rPr>
        <w:t>去进行匹配协议VLAN。如果</w:t>
      </w:r>
      <w:r>
        <w:rPr>
          <w:rFonts w:ascii="微软雅黑" w:eastAsia="微软雅黑" w:hAnsi="微软雅黑" w:hint="eastAsia"/>
        </w:rPr>
        <w:t>匹配成功</w:t>
      </w:r>
      <w:r>
        <w:rPr>
          <w:rFonts w:ascii="微软雅黑" w:eastAsia="微软雅黑" w:hAnsi="微软雅黑"/>
        </w:rPr>
        <w:t>，则给报文打上该协议VLAN的</w:t>
      </w:r>
      <w:r>
        <w:rPr>
          <w:rFonts w:ascii="微软雅黑" w:eastAsia="微软雅黑" w:hAnsi="微软雅黑" w:hint="eastAsia"/>
        </w:rPr>
        <w:t>Tag；</w:t>
      </w:r>
      <w:r>
        <w:rPr>
          <w:rFonts w:ascii="微软雅黑" w:eastAsia="微软雅黑" w:hAnsi="微软雅黑"/>
        </w:rPr>
        <w:t>反之，给报文打</w:t>
      </w:r>
      <w:r>
        <w:rPr>
          <w:rFonts w:ascii="微软雅黑" w:eastAsia="微软雅黑" w:hAnsi="微软雅黑" w:hint="eastAsia"/>
        </w:rPr>
        <w:t>上</w:t>
      </w:r>
      <w:r>
        <w:rPr>
          <w:rFonts w:ascii="微软雅黑" w:eastAsia="微软雅黑" w:hAnsi="微软雅黑"/>
        </w:rPr>
        <w:t>接口PVID的Tag。</w:t>
      </w:r>
    </w:p>
    <w:p w14:paraId="7641B196" w14:textId="77777777" w:rsidR="0076630D" w:rsidRDefault="00D7272D">
      <w:pPr>
        <w:ind w:firstLine="420"/>
        <w:rPr>
          <w:rFonts w:ascii="微软雅黑" w:eastAsia="微软雅黑" w:hAnsi="微软雅黑"/>
        </w:rPr>
      </w:pPr>
      <w:r>
        <w:rPr>
          <w:rFonts w:ascii="微软雅黑" w:eastAsia="微软雅黑" w:hAnsi="微软雅黑" w:hint="eastAsia"/>
        </w:rPr>
        <w:t>基于协议</w:t>
      </w:r>
      <w:r>
        <w:rPr>
          <w:rFonts w:ascii="微软雅黑" w:eastAsia="微软雅黑" w:hAnsi="微软雅黑"/>
        </w:rPr>
        <w:t>的VLAN划分功能仅在Hybrid端口上生效。</w:t>
      </w:r>
      <w:r>
        <w:rPr>
          <w:rFonts w:ascii="微软雅黑" w:eastAsia="微软雅黑" w:hAnsi="微软雅黑" w:hint="eastAsia"/>
        </w:rPr>
        <w:t>其</w:t>
      </w:r>
      <w:r>
        <w:rPr>
          <w:rFonts w:ascii="微软雅黑" w:eastAsia="微软雅黑" w:hAnsi="微软雅黑"/>
        </w:rPr>
        <w:t>将网络中提供的服务类型与VLAN相绑定，</w:t>
      </w:r>
      <w:r>
        <w:rPr>
          <w:rFonts w:ascii="微软雅黑" w:eastAsia="微软雅黑" w:hAnsi="微软雅黑" w:hint="eastAsia"/>
        </w:rPr>
        <w:t>方便管理</w:t>
      </w:r>
      <w:r>
        <w:rPr>
          <w:rFonts w:ascii="微软雅黑" w:eastAsia="微软雅黑" w:hAnsi="微软雅黑"/>
        </w:rPr>
        <w:t>和维护。</w:t>
      </w:r>
    </w:p>
    <w:p w14:paraId="5146CF90" w14:textId="77777777" w:rsidR="0076630D" w:rsidRDefault="0076630D">
      <w:pPr>
        <w:rPr>
          <w:rFonts w:ascii="微软雅黑" w:eastAsia="微软雅黑" w:hAnsi="微软雅黑"/>
        </w:rPr>
      </w:pPr>
    </w:p>
    <w:p w14:paraId="24959BC2" w14:textId="77777777" w:rsidR="0076630D" w:rsidRDefault="00D7272D">
      <w:pPr>
        <w:rPr>
          <w:rFonts w:ascii="微软雅黑" w:eastAsia="微软雅黑" w:hAnsi="微软雅黑"/>
        </w:rPr>
      </w:pPr>
      <w:r>
        <w:rPr>
          <w:rFonts w:ascii="微软雅黑" w:eastAsia="微软雅黑" w:hAnsi="微软雅黑" w:hint="eastAsia"/>
        </w:rPr>
        <w:t>【配置参数】</w:t>
      </w:r>
    </w:p>
    <w:p w14:paraId="1F3261D9" w14:textId="72C9B364" w:rsidR="00B3374F" w:rsidRDefault="00B3374F">
      <w:pPr>
        <w:rPr>
          <w:rFonts w:ascii="微软雅黑" w:eastAsia="微软雅黑" w:hAnsi="微软雅黑"/>
        </w:rPr>
      </w:pPr>
      <w:r>
        <w:rPr>
          <w:rFonts w:ascii="微软雅黑" w:eastAsia="微软雅黑" w:hAnsi="微软雅黑" w:hint="eastAsia"/>
        </w:rPr>
        <w:lastRenderedPageBreak/>
        <w:t>添加</w:t>
      </w:r>
      <w:r>
        <w:rPr>
          <w:rFonts w:ascii="微软雅黑" w:eastAsia="微软雅黑" w:hAnsi="微软雅黑"/>
        </w:rPr>
        <w:t>协议模板：</w:t>
      </w:r>
      <w:r>
        <w:rPr>
          <w:rFonts w:ascii="微软雅黑" w:eastAsia="微软雅黑" w:hAnsi="微软雅黑" w:hint="eastAsia"/>
        </w:rPr>
        <w:t>受</w:t>
      </w:r>
      <w:r>
        <w:rPr>
          <w:rFonts w:ascii="微软雅黑" w:eastAsia="微软雅黑" w:hAnsi="微软雅黑"/>
        </w:rPr>
        <w:t>芯片限制，</w:t>
      </w:r>
      <w:r>
        <w:rPr>
          <w:rFonts w:ascii="微软雅黑" w:eastAsia="微软雅黑" w:hAnsi="微软雅黑" w:hint="eastAsia"/>
        </w:rPr>
        <w:t>至多添加8个</w:t>
      </w:r>
    </w:p>
    <w:p w14:paraId="1834E163" w14:textId="448A4A32" w:rsidR="00B3374F" w:rsidRDefault="00B3374F" w:rsidP="006478EB">
      <w:pPr>
        <w:pStyle w:val="af2"/>
        <w:numPr>
          <w:ilvl w:val="0"/>
          <w:numId w:val="560"/>
        </w:numPr>
        <w:ind w:firstLineChars="0"/>
        <w:rPr>
          <w:rFonts w:ascii="微软雅黑" w:eastAsia="微软雅黑" w:hAnsi="微软雅黑"/>
        </w:rPr>
      </w:pPr>
      <w:r>
        <w:rPr>
          <w:rFonts w:ascii="微软雅黑" w:eastAsia="微软雅黑" w:hAnsi="微软雅黑" w:hint="eastAsia"/>
        </w:rPr>
        <w:t>协议</w:t>
      </w:r>
      <w:r>
        <w:rPr>
          <w:rFonts w:ascii="微软雅黑" w:eastAsia="微软雅黑" w:hAnsi="微软雅黑"/>
        </w:rPr>
        <w:t>索引：默认按照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顺序依次</w:t>
      </w:r>
      <w:r>
        <w:rPr>
          <w:rFonts w:ascii="微软雅黑" w:eastAsia="微软雅黑" w:hAnsi="微软雅黑" w:hint="eastAsia"/>
        </w:rPr>
        <w:t>显示</w:t>
      </w:r>
    </w:p>
    <w:p w14:paraId="0A5CB150" w14:textId="77777777" w:rsidR="00B3374F" w:rsidRDefault="00B3374F" w:rsidP="006478EB">
      <w:pPr>
        <w:pStyle w:val="af2"/>
        <w:numPr>
          <w:ilvl w:val="0"/>
          <w:numId w:val="560"/>
        </w:numPr>
        <w:ind w:firstLineChars="0"/>
        <w:rPr>
          <w:rFonts w:ascii="微软雅黑" w:eastAsia="微软雅黑" w:hAnsi="微软雅黑"/>
        </w:rPr>
      </w:pPr>
      <w:r>
        <w:rPr>
          <w:rFonts w:ascii="微软雅黑" w:eastAsia="微软雅黑" w:hAnsi="微软雅黑" w:hint="eastAsia"/>
        </w:rPr>
        <w:t>帧类型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设置划分</w:t>
      </w:r>
      <w:r>
        <w:rPr>
          <w:rFonts w:ascii="微软雅黑" w:eastAsia="微软雅黑" w:hAnsi="微软雅黑"/>
        </w:rPr>
        <w:t>VLAN报文的协议帧类型，选项有{Ethernet II | LLC | SNAP}</w:t>
      </w:r>
      <w:r>
        <w:rPr>
          <w:rFonts w:ascii="微软雅黑" w:eastAsia="微软雅黑" w:hAnsi="微软雅黑" w:hint="eastAsia"/>
        </w:rPr>
        <w:t>，</w:t>
      </w:r>
      <w:r>
        <w:rPr>
          <w:rFonts w:ascii="微软雅黑" w:eastAsia="微软雅黑" w:hAnsi="微软雅黑"/>
        </w:rPr>
        <w:t>默认Ethernet II。</w:t>
      </w:r>
    </w:p>
    <w:p w14:paraId="210B1046" w14:textId="04293B8D" w:rsidR="00B3374F" w:rsidRDefault="00B3374F" w:rsidP="006478EB">
      <w:pPr>
        <w:pStyle w:val="af2"/>
        <w:numPr>
          <w:ilvl w:val="0"/>
          <w:numId w:val="560"/>
        </w:numPr>
        <w:ind w:firstLineChars="0"/>
        <w:rPr>
          <w:rFonts w:ascii="微软雅黑" w:eastAsia="微软雅黑" w:hAnsi="微软雅黑"/>
        </w:rPr>
      </w:pPr>
      <w:r>
        <w:rPr>
          <w:rFonts w:ascii="微软雅黑" w:eastAsia="微软雅黑" w:hAnsi="微软雅黑" w:hint="eastAsia"/>
        </w:rPr>
        <w:t>协议类型值</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设置匹配</w:t>
      </w:r>
      <w:r>
        <w:rPr>
          <w:rFonts w:ascii="微软雅黑" w:eastAsia="微软雅黑" w:hAnsi="微软雅黑" w:hint="eastAsia"/>
        </w:rPr>
        <w:t>Ethernet</w:t>
      </w:r>
      <w:r>
        <w:rPr>
          <w:rFonts w:ascii="微软雅黑" w:eastAsia="微软雅黑" w:hAnsi="微软雅黑"/>
        </w:rPr>
        <w:t xml:space="preserve"> II封装格式的协议类型</w:t>
      </w:r>
      <w:r>
        <w:rPr>
          <w:rFonts w:ascii="微软雅黑" w:eastAsia="微软雅黑" w:hAnsi="微软雅黑" w:hint="eastAsia"/>
        </w:rPr>
        <w:t>值</w:t>
      </w:r>
      <w:r>
        <w:rPr>
          <w:rFonts w:ascii="微软雅黑" w:eastAsia="微软雅黑" w:hAnsi="微软雅黑"/>
        </w:rPr>
        <w:t>，</w:t>
      </w:r>
      <w:r>
        <w:rPr>
          <w:rFonts w:ascii="微软雅黑" w:eastAsia="微软雅黑" w:hAnsi="微软雅黑" w:hint="eastAsia"/>
        </w:rPr>
        <w:t>取值范围</w:t>
      </w:r>
      <w:r>
        <w:rPr>
          <w:rFonts w:ascii="微软雅黑" w:eastAsia="微软雅黑" w:hAnsi="微软雅黑"/>
        </w:rPr>
        <w:t>是</w:t>
      </w:r>
      <w:r>
        <w:rPr>
          <w:rFonts w:ascii="微软雅黑" w:eastAsia="微软雅黑" w:hAnsi="微软雅黑" w:hint="eastAsia"/>
        </w:rPr>
        <w:t>0</w:t>
      </w:r>
      <w:r>
        <w:rPr>
          <w:rFonts w:ascii="微软雅黑" w:eastAsia="微软雅黑" w:hAnsi="微软雅黑"/>
        </w:rPr>
        <w:t>x</w:t>
      </w:r>
      <w:r>
        <w:rPr>
          <w:rFonts w:ascii="微软雅黑" w:eastAsia="微软雅黑" w:hAnsi="微软雅黑" w:hint="eastAsia"/>
        </w:rPr>
        <w:t>6</w:t>
      </w:r>
      <w:r w:rsidR="0033701C">
        <w:rPr>
          <w:rFonts w:ascii="微软雅黑" w:eastAsia="微软雅黑" w:hAnsi="微软雅黑"/>
        </w:rPr>
        <w:t>00-0xfffe</w:t>
      </w:r>
    </w:p>
    <w:p w14:paraId="608C0A30" w14:textId="3CD30AA0" w:rsidR="00F1798C" w:rsidRDefault="00F1798C">
      <w:pPr>
        <w:rPr>
          <w:rFonts w:ascii="微软雅黑" w:eastAsia="微软雅黑" w:hAnsi="微软雅黑"/>
        </w:rPr>
      </w:pPr>
      <w:r>
        <w:rPr>
          <w:rFonts w:ascii="微软雅黑" w:eastAsia="微软雅黑" w:hAnsi="微软雅黑" w:hint="eastAsia"/>
        </w:rPr>
        <w:t>协议模板</w:t>
      </w:r>
      <w:r>
        <w:rPr>
          <w:rFonts w:ascii="微软雅黑" w:eastAsia="微软雅黑" w:hAnsi="微软雅黑"/>
        </w:rPr>
        <w:t>列表：</w:t>
      </w:r>
    </w:p>
    <w:p w14:paraId="074B65DC" w14:textId="3B3E4245" w:rsidR="00F1798C" w:rsidRDefault="00F1798C" w:rsidP="006478EB">
      <w:pPr>
        <w:pStyle w:val="af2"/>
        <w:numPr>
          <w:ilvl w:val="0"/>
          <w:numId w:val="561"/>
        </w:numPr>
        <w:ind w:firstLineChars="0"/>
        <w:rPr>
          <w:rFonts w:ascii="微软雅黑" w:eastAsia="微软雅黑" w:hAnsi="微软雅黑"/>
        </w:rPr>
      </w:pPr>
      <w:r>
        <w:rPr>
          <w:rFonts w:ascii="微软雅黑" w:eastAsia="微软雅黑" w:hAnsi="微软雅黑" w:hint="eastAsia"/>
        </w:rPr>
        <w:t>列表显示</w:t>
      </w:r>
      <w:r w:rsidR="00EC2465">
        <w:rPr>
          <w:rFonts w:ascii="微软雅黑" w:eastAsia="微软雅黑" w:hAnsi="微软雅黑" w:hint="eastAsia"/>
        </w:rPr>
        <w:t>协议索引</w:t>
      </w:r>
      <w:r w:rsidR="00EC2465">
        <w:rPr>
          <w:rFonts w:ascii="微软雅黑" w:eastAsia="微软雅黑" w:hAnsi="微软雅黑"/>
        </w:rPr>
        <w:t>、</w:t>
      </w:r>
      <w:r w:rsidR="00EC2465">
        <w:rPr>
          <w:rFonts w:ascii="微软雅黑" w:eastAsia="微软雅黑" w:hAnsi="微软雅黑" w:hint="eastAsia"/>
        </w:rPr>
        <w:t>帧类型</w:t>
      </w:r>
      <w:r w:rsidR="00EC2465">
        <w:rPr>
          <w:rFonts w:ascii="微软雅黑" w:eastAsia="微软雅黑" w:hAnsi="微软雅黑"/>
        </w:rPr>
        <w:t>、协议类型</w:t>
      </w:r>
      <w:r w:rsidR="00EC2465">
        <w:rPr>
          <w:rFonts w:ascii="微软雅黑" w:eastAsia="微软雅黑" w:hAnsi="微软雅黑" w:hint="eastAsia"/>
        </w:rPr>
        <w:t>值</w:t>
      </w:r>
    </w:p>
    <w:p w14:paraId="415A0FF6" w14:textId="0FB45186" w:rsidR="00EC2465" w:rsidRDefault="00EC2465" w:rsidP="006478EB">
      <w:pPr>
        <w:pStyle w:val="af2"/>
        <w:numPr>
          <w:ilvl w:val="0"/>
          <w:numId w:val="56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编辑，以协议索引为索引</w:t>
      </w:r>
    </w:p>
    <w:p w14:paraId="13A83994" w14:textId="50AE4676" w:rsidR="00EC2465" w:rsidRPr="00F1798C" w:rsidRDefault="00EC2465" w:rsidP="006478EB">
      <w:pPr>
        <w:pStyle w:val="af2"/>
        <w:numPr>
          <w:ilvl w:val="0"/>
          <w:numId w:val="56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删除单个</w:t>
      </w:r>
      <w:r>
        <w:rPr>
          <w:rFonts w:ascii="微软雅黑" w:eastAsia="微软雅黑" w:hAnsi="微软雅黑" w:hint="eastAsia"/>
        </w:rPr>
        <w:t>/批量/全部</w:t>
      </w:r>
      <w:r>
        <w:rPr>
          <w:rFonts w:ascii="微软雅黑" w:eastAsia="微软雅黑" w:hAnsi="微软雅黑"/>
        </w:rPr>
        <w:t>协议模板</w:t>
      </w:r>
      <w:r w:rsidR="00F10A49">
        <w:rPr>
          <w:rFonts w:ascii="微软雅黑" w:eastAsia="微软雅黑" w:hAnsi="微软雅黑" w:hint="eastAsia"/>
        </w:rPr>
        <w:t>。</w:t>
      </w:r>
      <w:r w:rsidR="00F10A49">
        <w:rPr>
          <w:rFonts w:ascii="微软雅黑" w:eastAsia="微软雅黑" w:hAnsi="微软雅黑"/>
        </w:rPr>
        <w:t>若被</w:t>
      </w:r>
      <w:r w:rsidR="00F10A49">
        <w:rPr>
          <w:rFonts w:ascii="微软雅黑" w:eastAsia="微软雅黑" w:hAnsi="微软雅黑" w:hint="eastAsia"/>
        </w:rPr>
        <w:t>端口</w:t>
      </w:r>
      <w:r w:rsidR="00F10A49">
        <w:rPr>
          <w:rFonts w:ascii="微软雅黑" w:eastAsia="微软雅黑" w:hAnsi="微软雅黑"/>
        </w:rPr>
        <w:t>绑定，则无法删除</w:t>
      </w:r>
    </w:p>
    <w:p w14:paraId="1A853027" w14:textId="77777777" w:rsidR="0076630D" w:rsidRPr="00F1798C" w:rsidRDefault="00D7272D">
      <w:pPr>
        <w:rPr>
          <w:rFonts w:ascii="微软雅黑" w:eastAsia="微软雅黑" w:hAnsi="微软雅黑"/>
          <w:strike/>
          <w:color w:val="B2B2B2"/>
        </w:rPr>
      </w:pPr>
      <w:r w:rsidRPr="00F1798C">
        <w:rPr>
          <w:rFonts w:ascii="微软雅黑" w:eastAsia="微软雅黑" w:hAnsi="微软雅黑" w:hint="eastAsia"/>
          <w:strike/>
          <w:color w:val="B2B2B2"/>
        </w:rPr>
        <w:t>添加协议</w:t>
      </w:r>
      <w:r w:rsidRPr="00F1798C">
        <w:rPr>
          <w:rFonts w:ascii="微软雅黑" w:eastAsia="微软雅黑" w:hAnsi="微软雅黑"/>
          <w:strike/>
          <w:color w:val="B2B2B2"/>
        </w:rPr>
        <w:t>VLAN</w:t>
      </w:r>
      <w:r w:rsidRPr="00F1798C">
        <w:rPr>
          <w:rFonts w:ascii="微软雅黑" w:eastAsia="微软雅黑" w:hAnsi="微软雅黑" w:hint="eastAsia"/>
          <w:strike/>
          <w:color w:val="B2B2B2"/>
        </w:rPr>
        <w:t>：</w:t>
      </w:r>
    </w:p>
    <w:p w14:paraId="0295175F" w14:textId="77777777" w:rsidR="0076630D" w:rsidRPr="00F1798C" w:rsidRDefault="00D7272D" w:rsidP="00B10728">
      <w:pPr>
        <w:pStyle w:val="af2"/>
        <w:numPr>
          <w:ilvl w:val="0"/>
          <w:numId w:val="119"/>
        </w:numPr>
        <w:ind w:firstLineChars="0"/>
        <w:rPr>
          <w:rFonts w:ascii="微软雅黑" w:eastAsia="微软雅黑" w:hAnsi="微软雅黑"/>
          <w:strike/>
          <w:color w:val="B2B2B2"/>
        </w:rPr>
      </w:pPr>
      <w:r w:rsidRPr="00F1798C">
        <w:rPr>
          <w:rFonts w:ascii="微软雅黑" w:eastAsia="微软雅黑" w:hAnsi="微软雅黑" w:hint="eastAsia"/>
          <w:strike/>
          <w:color w:val="B2B2B2"/>
        </w:rPr>
        <w:t>VLAN</w:t>
      </w:r>
      <w:r w:rsidRPr="00F1798C">
        <w:rPr>
          <w:rFonts w:ascii="微软雅黑" w:eastAsia="微软雅黑" w:hAnsi="微软雅黑"/>
          <w:strike/>
          <w:color w:val="B2B2B2"/>
        </w:rPr>
        <w:t>：【</w:t>
      </w:r>
      <w:r w:rsidRPr="00F1798C">
        <w:rPr>
          <w:rFonts w:ascii="微软雅黑" w:eastAsia="微软雅黑" w:hAnsi="微软雅黑" w:hint="eastAsia"/>
          <w:strike/>
          <w:color w:val="B2B2B2"/>
        </w:rPr>
        <w:t>单选</w:t>
      </w:r>
      <w:r w:rsidRPr="00F1798C">
        <w:rPr>
          <w:rFonts w:ascii="微软雅黑" w:eastAsia="微软雅黑" w:hAnsi="微软雅黑"/>
          <w:strike/>
          <w:color w:val="B2B2B2"/>
        </w:rPr>
        <w:t>】</w:t>
      </w:r>
      <w:r w:rsidRPr="00F1798C">
        <w:rPr>
          <w:rFonts w:ascii="微软雅黑" w:eastAsia="微软雅黑" w:hAnsi="微软雅黑" w:hint="eastAsia"/>
          <w:strike/>
          <w:color w:val="B2B2B2"/>
        </w:rPr>
        <w:t>从</w:t>
      </w:r>
      <w:r w:rsidRPr="00F1798C">
        <w:rPr>
          <w:rFonts w:ascii="微软雅黑" w:eastAsia="微软雅黑" w:hAnsi="微软雅黑"/>
          <w:strike/>
          <w:color w:val="B2B2B2"/>
        </w:rPr>
        <w:t>已添加的VLAN中选择</w:t>
      </w:r>
    </w:p>
    <w:p w14:paraId="2CAE4AC4" w14:textId="31592F90" w:rsidR="0076630D" w:rsidRPr="00F1798C" w:rsidRDefault="00D7272D" w:rsidP="00B10728">
      <w:pPr>
        <w:pStyle w:val="af2"/>
        <w:numPr>
          <w:ilvl w:val="0"/>
          <w:numId w:val="119"/>
        </w:numPr>
        <w:ind w:firstLineChars="0"/>
        <w:rPr>
          <w:rFonts w:ascii="微软雅黑" w:eastAsia="微软雅黑" w:hAnsi="微软雅黑"/>
          <w:strike/>
          <w:color w:val="B2B2B2"/>
        </w:rPr>
      </w:pPr>
      <w:r w:rsidRPr="00F1798C">
        <w:rPr>
          <w:rFonts w:ascii="微软雅黑" w:eastAsia="微软雅黑" w:hAnsi="微软雅黑" w:hint="eastAsia"/>
          <w:strike/>
          <w:color w:val="B2B2B2"/>
        </w:rPr>
        <w:t>协议</w:t>
      </w:r>
      <w:r w:rsidRPr="00F1798C">
        <w:rPr>
          <w:rFonts w:ascii="微软雅黑" w:eastAsia="微软雅黑" w:hAnsi="微软雅黑"/>
          <w:strike/>
          <w:color w:val="B2B2B2"/>
        </w:rPr>
        <w:t>模板：一个协议模板具有协议索引、协议</w:t>
      </w:r>
      <w:r w:rsidR="006E0501" w:rsidRPr="00F1798C">
        <w:rPr>
          <w:rFonts w:ascii="微软雅黑" w:eastAsia="微软雅黑" w:hAnsi="微软雅黑" w:hint="eastAsia"/>
          <w:strike/>
          <w:color w:val="B2B2B2"/>
        </w:rPr>
        <w:t>帧</w:t>
      </w:r>
      <w:r w:rsidRPr="00F1798C">
        <w:rPr>
          <w:rFonts w:ascii="微软雅黑" w:eastAsia="微软雅黑" w:hAnsi="微软雅黑"/>
          <w:strike/>
          <w:color w:val="B2B2B2"/>
        </w:rPr>
        <w:t>类型</w:t>
      </w:r>
      <w:r w:rsidR="006E0501" w:rsidRPr="00F1798C">
        <w:rPr>
          <w:rFonts w:ascii="微软雅黑" w:eastAsia="微软雅黑" w:hAnsi="微软雅黑" w:hint="eastAsia"/>
          <w:strike/>
          <w:color w:val="B2B2B2"/>
        </w:rPr>
        <w:t>、协议类型值</w:t>
      </w:r>
      <w:r w:rsidR="006E0501" w:rsidRPr="00F1798C">
        <w:rPr>
          <w:rFonts w:ascii="微软雅黑" w:eastAsia="微软雅黑" w:hAnsi="微软雅黑"/>
          <w:strike/>
          <w:color w:val="B2B2B2"/>
        </w:rPr>
        <w:t>、</w:t>
      </w:r>
      <w:r w:rsidR="006E0501" w:rsidRPr="00F1798C">
        <w:rPr>
          <w:rFonts w:ascii="微软雅黑" w:eastAsia="微软雅黑" w:hAnsi="微软雅黑" w:hint="eastAsia"/>
          <w:strike/>
          <w:color w:val="B2B2B2"/>
        </w:rPr>
        <w:t>802.1</w:t>
      </w:r>
      <w:r w:rsidR="006E0501" w:rsidRPr="00F1798C">
        <w:rPr>
          <w:rFonts w:ascii="微软雅黑" w:eastAsia="微软雅黑" w:hAnsi="微软雅黑"/>
          <w:strike/>
          <w:color w:val="B2B2B2"/>
        </w:rPr>
        <w:t>p优先级</w:t>
      </w:r>
      <w:r w:rsidRPr="00F1798C">
        <w:rPr>
          <w:rFonts w:ascii="微软雅黑" w:eastAsia="微软雅黑" w:hAnsi="微软雅黑"/>
          <w:strike/>
          <w:color w:val="B2B2B2"/>
        </w:rPr>
        <w:t>。每个</w:t>
      </w:r>
      <w:r w:rsidRPr="00F1798C">
        <w:rPr>
          <w:rFonts w:ascii="微软雅黑" w:eastAsia="微软雅黑" w:hAnsi="微软雅黑" w:hint="eastAsia"/>
          <w:strike/>
          <w:color w:val="B2B2B2"/>
        </w:rPr>
        <w:t>VLAN</w:t>
      </w:r>
      <w:r w:rsidRPr="00F1798C">
        <w:rPr>
          <w:rFonts w:ascii="微软雅黑" w:eastAsia="微软雅黑" w:hAnsi="微软雅黑"/>
          <w:strike/>
          <w:color w:val="B2B2B2"/>
        </w:rPr>
        <w:t>支持添加多个协议模板</w:t>
      </w:r>
      <w:r w:rsidRPr="00F1798C">
        <w:rPr>
          <w:rFonts w:ascii="微软雅黑" w:eastAsia="微软雅黑" w:hAnsi="微软雅黑" w:hint="eastAsia"/>
          <w:strike/>
          <w:color w:val="B2B2B2"/>
        </w:rPr>
        <w:t>，</w:t>
      </w:r>
      <w:r w:rsidRPr="00F1798C">
        <w:rPr>
          <w:rFonts w:ascii="微软雅黑" w:eastAsia="微软雅黑" w:hAnsi="微软雅黑"/>
          <w:strike/>
          <w:color w:val="B2B2B2"/>
        </w:rPr>
        <w:t>至多</w:t>
      </w:r>
      <w:r w:rsidR="00D14827" w:rsidRPr="00F1798C">
        <w:rPr>
          <w:rFonts w:ascii="微软雅黑" w:eastAsia="微软雅黑" w:hAnsi="微软雅黑"/>
          <w:strike/>
          <w:color w:val="B2B2B2"/>
        </w:rPr>
        <w:t>8</w:t>
      </w:r>
      <w:r w:rsidRPr="00F1798C">
        <w:rPr>
          <w:rFonts w:ascii="微软雅黑" w:eastAsia="微软雅黑" w:hAnsi="微软雅黑" w:hint="eastAsia"/>
          <w:strike/>
          <w:color w:val="B2B2B2"/>
        </w:rPr>
        <w:t>个</w:t>
      </w:r>
    </w:p>
    <w:p w14:paraId="3576FDF9" w14:textId="7812874D" w:rsidR="0076630D" w:rsidRPr="00F1798C" w:rsidRDefault="00D7272D" w:rsidP="00B10728">
      <w:pPr>
        <w:pStyle w:val="af2"/>
        <w:numPr>
          <w:ilvl w:val="0"/>
          <w:numId w:val="120"/>
        </w:numPr>
        <w:ind w:firstLineChars="0"/>
        <w:rPr>
          <w:rFonts w:ascii="微软雅黑" w:eastAsia="微软雅黑" w:hAnsi="微软雅黑"/>
          <w:strike/>
          <w:color w:val="B2B2B2"/>
        </w:rPr>
      </w:pPr>
      <w:r w:rsidRPr="00F1798C">
        <w:rPr>
          <w:rFonts w:ascii="微软雅黑" w:eastAsia="微软雅黑" w:hAnsi="微软雅黑" w:hint="eastAsia"/>
          <w:strike/>
          <w:color w:val="B2B2B2"/>
        </w:rPr>
        <w:t>协议索引</w:t>
      </w:r>
      <w:r w:rsidRPr="00F1798C">
        <w:rPr>
          <w:rFonts w:ascii="微软雅黑" w:eastAsia="微软雅黑" w:hAnsi="微软雅黑"/>
          <w:strike/>
          <w:color w:val="B2B2B2"/>
        </w:rPr>
        <w:t>：</w:t>
      </w:r>
      <w:r w:rsidRPr="00F1798C">
        <w:rPr>
          <w:rFonts w:ascii="微软雅黑" w:eastAsia="微软雅黑" w:hAnsi="微软雅黑" w:hint="eastAsia"/>
          <w:strike/>
          <w:color w:val="B2B2B2"/>
        </w:rPr>
        <w:t>默认</w:t>
      </w:r>
      <w:r w:rsidRPr="00F1798C">
        <w:rPr>
          <w:rFonts w:ascii="微软雅黑" w:eastAsia="微软雅黑" w:hAnsi="微软雅黑"/>
          <w:strike/>
          <w:color w:val="B2B2B2"/>
        </w:rPr>
        <w:t>按照</w:t>
      </w:r>
      <w:r w:rsidRPr="00F1798C">
        <w:rPr>
          <w:rFonts w:ascii="微软雅黑" w:eastAsia="微软雅黑" w:hAnsi="微软雅黑" w:hint="eastAsia"/>
          <w:strike/>
          <w:color w:val="B2B2B2"/>
        </w:rPr>
        <w:t>0</w:t>
      </w:r>
      <w:r w:rsidRPr="00F1798C">
        <w:rPr>
          <w:rFonts w:ascii="微软雅黑" w:eastAsia="微软雅黑" w:hAnsi="微软雅黑"/>
          <w:strike/>
          <w:color w:val="B2B2B2"/>
        </w:rPr>
        <w:t>-</w:t>
      </w:r>
      <w:r w:rsidR="00D14827" w:rsidRPr="00F1798C">
        <w:rPr>
          <w:rFonts w:ascii="微软雅黑" w:eastAsia="微软雅黑" w:hAnsi="微软雅黑"/>
          <w:strike/>
          <w:color w:val="B2B2B2"/>
        </w:rPr>
        <w:t>7</w:t>
      </w:r>
      <w:r w:rsidRPr="00F1798C">
        <w:rPr>
          <w:rFonts w:ascii="微软雅黑" w:eastAsia="微软雅黑" w:hAnsi="微软雅黑" w:hint="eastAsia"/>
          <w:strike/>
          <w:color w:val="B2B2B2"/>
        </w:rPr>
        <w:t>的</w:t>
      </w:r>
      <w:r w:rsidRPr="00F1798C">
        <w:rPr>
          <w:rFonts w:ascii="微软雅黑" w:eastAsia="微软雅黑" w:hAnsi="微软雅黑"/>
          <w:strike/>
          <w:color w:val="B2B2B2"/>
        </w:rPr>
        <w:t>顺序依次显示</w:t>
      </w:r>
    </w:p>
    <w:p w14:paraId="2D594DAF" w14:textId="107BF92B" w:rsidR="00A4570D" w:rsidRPr="00F1798C" w:rsidRDefault="00A4570D" w:rsidP="00B10728">
      <w:pPr>
        <w:pStyle w:val="af2"/>
        <w:numPr>
          <w:ilvl w:val="0"/>
          <w:numId w:val="120"/>
        </w:numPr>
        <w:ind w:firstLineChars="0"/>
        <w:rPr>
          <w:rFonts w:ascii="微软雅黑" w:eastAsia="微软雅黑" w:hAnsi="微软雅黑"/>
          <w:strike/>
          <w:color w:val="B2B2B2"/>
        </w:rPr>
      </w:pPr>
      <w:r w:rsidRPr="00F1798C">
        <w:rPr>
          <w:rFonts w:ascii="微软雅黑" w:eastAsia="微软雅黑" w:hAnsi="微软雅黑" w:hint="eastAsia"/>
          <w:strike/>
          <w:color w:val="B2B2B2"/>
        </w:rPr>
        <w:t>帧类型</w:t>
      </w:r>
      <w:r w:rsidRPr="00F1798C">
        <w:rPr>
          <w:rFonts w:ascii="微软雅黑" w:eastAsia="微软雅黑" w:hAnsi="微软雅黑"/>
          <w:strike/>
          <w:color w:val="B2B2B2"/>
        </w:rPr>
        <w:t>：【</w:t>
      </w:r>
      <w:r w:rsidRPr="00F1798C">
        <w:rPr>
          <w:rFonts w:ascii="微软雅黑" w:eastAsia="微软雅黑" w:hAnsi="微软雅黑" w:hint="eastAsia"/>
          <w:strike/>
          <w:color w:val="B2B2B2"/>
        </w:rPr>
        <w:t>下拉框</w:t>
      </w:r>
      <w:r w:rsidRPr="00F1798C">
        <w:rPr>
          <w:rFonts w:ascii="微软雅黑" w:eastAsia="微软雅黑" w:hAnsi="微软雅黑"/>
          <w:strike/>
          <w:color w:val="B2B2B2"/>
        </w:rPr>
        <w:t>】</w:t>
      </w:r>
      <w:r w:rsidRPr="00F1798C">
        <w:rPr>
          <w:rFonts w:ascii="微软雅黑" w:eastAsia="微软雅黑" w:hAnsi="微软雅黑" w:hint="eastAsia"/>
          <w:strike/>
          <w:color w:val="B2B2B2"/>
        </w:rPr>
        <w:t>设置划分</w:t>
      </w:r>
      <w:r w:rsidRPr="00F1798C">
        <w:rPr>
          <w:rFonts w:ascii="微软雅黑" w:eastAsia="微软雅黑" w:hAnsi="微软雅黑"/>
          <w:strike/>
          <w:color w:val="B2B2B2"/>
        </w:rPr>
        <w:t>VLAN报文的协议帧类型，选项有{Ethernet II | LLC | SNAP}</w:t>
      </w:r>
      <w:r w:rsidRPr="00F1798C">
        <w:rPr>
          <w:rFonts w:ascii="微软雅黑" w:eastAsia="微软雅黑" w:hAnsi="微软雅黑" w:hint="eastAsia"/>
          <w:strike/>
          <w:color w:val="B2B2B2"/>
        </w:rPr>
        <w:t>，</w:t>
      </w:r>
      <w:r w:rsidRPr="00F1798C">
        <w:rPr>
          <w:rFonts w:ascii="微软雅黑" w:eastAsia="微软雅黑" w:hAnsi="微软雅黑"/>
          <w:strike/>
          <w:color w:val="B2B2B2"/>
        </w:rPr>
        <w:t>默认Ethernet II。</w:t>
      </w:r>
    </w:p>
    <w:p w14:paraId="7F1290BA" w14:textId="7F3689FF" w:rsidR="00A4570D" w:rsidRPr="00F1798C" w:rsidRDefault="00A4570D" w:rsidP="00B10728">
      <w:pPr>
        <w:pStyle w:val="af2"/>
        <w:numPr>
          <w:ilvl w:val="0"/>
          <w:numId w:val="120"/>
        </w:numPr>
        <w:ind w:firstLineChars="0"/>
        <w:rPr>
          <w:rFonts w:ascii="微软雅黑" w:eastAsia="微软雅黑" w:hAnsi="微软雅黑"/>
          <w:strike/>
          <w:color w:val="B2B2B2"/>
        </w:rPr>
      </w:pPr>
      <w:r w:rsidRPr="00F1798C">
        <w:rPr>
          <w:rFonts w:ascii="微软雅黑" w:eastAsia="微软雅黑" w:hAnsi="微软雅黑" w:hint="eastAsia"/>
          <w:strike/>
          <w:color w:val="B2B2B2"/>
        </w:rPr>
        <w:t>协议类型值</w:t>
      </w:r>
      <w:r w:rsidRPr="00F1798C">
        <w:rPr>
          <w:rFonts w:ascii="微软雅黑" w:eastAsia="微软雅黑" w:hAnsi="微软雅黑"/>
          <w:strike/>
          <w:color w:val="B2B2B2"/>
        </w:rPr>
        <w:t>：</w:t>
      </w:r>
      <w:r w:rsidRPr="00F1798C">
        <w:rPr>
          <w:rFonts w:ascii="微软雅黑" w:eastAsia="微软雅黑" w:hAnsi="微软雅黑" w:hint="eastAsia"/>
          <w:strike/>
          <w:color w:val="B2B2B2"/>
        </w:rPr>
        <w:t>【text文本框】</w:t>
      </w:r>
      <w:r w:rsidRPr="00F1798C">
        <w:rPr>
          <w:rFonts w:ascii="微软雅黑" w:eastAsia="微软雅黑" w:hAnsi="微软雅黑"/>
          <w:strike/>
          <w:color w:val="B2B2B2"/>
        </w:rPr>
        <w:t>设置匹配</w:t>
      </w:r>
      <w:r w:rsidRPr="00F1798C">
        <w:rPr>
          <w:rFonts w:ascii="微软雅黑" w:eastAsia="微软雅黑" w:hAnsi="微软雅黑" w:hint="eastAsia"/>
          <w:strike/>
          <w:color w:val="B2B2B2"/>
        </w:rPr>
        <w:t>Ethernet</w:t>
      </w:r>
      <w:r w:rsidRPr="00F1798C">
        <w:rPr>
          <w:rFonts w:ascii="微软雅黑" w:eastAsia="微软雅黑" w:hAnsi="微软雅黑"/>
          <w:strike/>
          <w:color w:val="B2B2B2"/>
        </w:rPr>
        <w:t xml:space="preserve"> II封装格式的协议类型</w:t>
      </w:r>
      <w:r w:rsidRPr="00F1798C">
        <w:rPr>
          <w:rFonts w:ascii="微软雅黑" w:eastAsia="微软雅黑" w:hAnsi="微软雅黑" w:hint="eastAsia"/>
          <w:strike/>
          <w:color w:val="B2B2B2"/>
        </w:rPr>
        <w:t>值</w:t>
      </w:r>
      <w:r w:rsidRPr="00F1798C">
        <w:rPr>
          <w:rFonts w:ascii="微软雅黑" w:eastAsia="微软雅黑" w:hAnsi="微软雅黑"/>
          <w:strike/>
          <w:color w:val="B2B2B2"/>
        </w:rPr>
        <w:t>，</w:t>
      </w:r>
      <w:r w:rsidRPr="00F1798C">
        <w:rPr>
          <w:rFonts w:ascii="微软雅黑" w:eastAsia="微软雅黑" w:hAnsi="微软雅黑" w:hint="eastAsia"/>
          <w:strike/>
          <w:color w:val="B2B2B2"/>
        </w:rPr>
        <w:t>取值范围</w:t>
      </w:r>
      <w:r w:rsidRPr="00F1798C">
        <w:rPr>
          <w:rFonts w:ascii="微软雅黑" w:eastAsia="微软雅黑" w:hAnsi="微软雅黑"/>
          <w:strike/>
          <w:color w:val="B2B2B2"/>
        </w:rPr>
        <w:t>是</w:t>
      </w:r>
      <w:r w:rsidRPr="00F1798C">
        <w:rPr>
          <w:rFonts w:ascii="微软雅黑" w:eastAsia="微软雅黑" w:hAnsi="微软雅黑" w:hint="eastAsia"/>
          <w:strike/>
          <w:color w:val="B2B2B2"/>
        </w:rPr>
        <w:t>0</w:t>
      </w:r>
      <w:r w:rsidRPr="00F1798C">
        <w:rPr>
          <w:rFonts w:ascii="微软雅黑" w:eastAsia="微软雅黑" w:hAnsi="微软雅黑"/>
          <w:strike/>
          <w:color w:val="B2B2B2"/>
        </w:rPr>
        <w:t>x</w:t>
      </w:r>
      <w:r w:rsidRPr="00F1798C">
        <w:rPr>
          <w:rFonts w:ascii="微软雅黑" w:eastAsia="微软雅黑" w:hAnsi="微软雅黑" w:hint="eastAsia"/>
          <w:strike/>
          <w:color w:val="B2B2B2"/>
        </w:rPr>
        <w:t>6</w:t>
      </w:r>
      <w:r w:rsidRPr="00F1798C">
        <w:rPr>
          <w:rFonts w:ascii="微软雅黑" w:eastAsia="微软雅黑" w:hAnsi="微软雅黑"/>
          <w:strike/>
          <w:color w:val="B2B2B2"/>
        </w:rPr>
        <w:t>00-0xffff</w:t>
      </w:r>
    </w:p>
    <w:p w14:paraId="58C9484B" w14:textId="06DF104E" w:rsidR="00A4570D" w:rsidRPr="00F1798C" w:rsidRDefault="00A4570D" w:rsidP="00B10728">
      <w:pPr>
        <w:pStyle w:val="af2"/>
        <w:numPr>
          <w:ilvl w:val="0"/>
          <w:numId w:val="120"/>
        </w:numPr>
        <w:ind w:firstLineChars="0"/>
        <w:rPr>
          <w:rFonts w:ascii="微软雅黑" w:eastAsia="微软雅黑" w:hAnsi="微软雅黑"/>
          <w:strike/>
          <w:color w:val="B2B2B2"/>
        </w:rPr>
      </w:pPr>
      <w:r w:rsidRPr="00F1798C">
        <w:rPr>
          <w:rFonts w:ascii="微软雅黑" w:eastAsia="微软雅黑" w:hAnsi="微软雅黑" w:hint="eastAsia"/>
          <w:strike/>
          <w:color w:val="B2B2B2"/>
        </w:rPr>
        <w:t>802.1p：【text文本框】设置协议在</w:t>
      </w:r>
      <w:r w:rsidRPr="00F1798C">
        <w:rPr>
          <w:rFonts w:ascii="微软雅黑" w:eastAsia="微软雅黑" w:hAnsi="微软雅黑"/>
          <w:strike/>
          <w:color w:val="B2B2B2"/>
        </w:rPr>
        <w:t>对应</w:t>
      </w:r>
      <w:r w:rsidRPr="00F1798C">
        <w:rPr>
          <w:rFonts w:ascii="微软雅黑" w:eastAsia="微软雅黑" w:hAnsi="微软雅黑" w:hint="eastAsia"/>
          <w:strike/>
          <w:color w:val="B2B2B2"/>
        </w:rPr>
        <w:t>VLAN的802.1p优先级，用于当交换机阻塞时，优先发送优先级高的数据包。取值范围为0-7的整数，默认0</w:t>
      </w:r>
    </w:p>
    <w:p w14:paraId="26F899E4" w14:textId="77777777" w:rsidR="0076630D" w:rsidRPr="00F1798C" w:rsidRDefault="00D7272D">
      <w:pPr>
        <w:rPr>
          <w:rFonts w:ascii="微软雅黑" w:eastAsia="微软雅黑" w:hAnsi="微软雅黑"/>
          <w:strike/>
          <w:color w:val="B2B2B2"/>
        </w:rPr>
      </w:pPr>
      <w:r w:rsidRPr="00F1798C">
        <w:rPr>
          <w:rFonts w:ascii="微软雅黑" w:eastAsia="微软雅黑" w:hAnsi="微软雅黑" w:hint="eastAsia"/>
          <w:strike/>
          <w:color w:val="B2B2B2"/>
        </w:rPr>
        <w:t>协议VLA</w:t>
      </w:r>
      <w:r w:rsidRPr="00F1798C">
        <w:rPr>
          <w:rFonts w:ascii="微软雅黑" w:eastAsia="微软雅黑" w:hAnsi="微软雅黑"/>
          <w:strike/>
          <w:color w:val="B2B2B2"/>
        </w:rPr>
        <w:t>N</w:t>
      </w:r>
      <w:r w:rsidRPr="00F1798C">
        <w:rPr>
          <w:rFonts w:ascii="微软雅黑" w:eastAsia="微软雅黑" w:hAnsi="微软雅黑" w:hint="eastAsia"/>
          <w:strike/>
          <w:color w:val="B2B2B2"/>
        </w:rPr>
        <w:t>列表</w:t>
      </w:r>
      <w:r w:rsidRPr="00F1798C">
        <w:rPr>
          <w:rFonts w:ascii="微软雅黑" w:eastAsia="微软雅黑" w:hAnsi="微软雅黑"/>
          <w:strike/>
          <w:color w:val="B2B2B2"/>
        </w:rPr>
        <w:t>：</w:t>
      </w:r>
    </w:p>
    <w:p w14:paraId="2A347CD2" w14:textId="77777777" w:rsidR="0076630D" w:rsidRPr="00F1798C" w:rsidRDefault="00D7272D" w:rsidP="00B10728">
      <w:pPr>
        <w:pStyle w:val="af2"/>
        <w:numPr>
          <w:ilvl w:val="0"/>
          <w:numId w:val="119"/>
        </w:numPr>
        <w:ind w:firstLineChars="0"/>
        <w:rPr>
          <w:rFonts w:ascii="微软雅黑" w:eastAsia="微软雅黑" w:hAnsi="微软雅黑"/>
          <w:strike/>
          <w:color w:val="B2B2B2"/>
        </w:rPr>
      </w:pPr>
      <w:r w:rsidRPr="00F1798C">
        <w:rPr>
          <w:rFonts w:ascii="微软雅黑" w:eastAsia="微软雅黑" w:hAnsi="微软雅黑" w:hint="eastAsia"/>
          <w:strike/>
          <w:color w:val="B2B2B2"/>
        </w:rPr>
        <w:lastRenderedPageBreak/>
        <w:t>列表</w:t>
      </w:r>
      <w:r w:rsidRPr="00F1798C">
        <w:rPr>
          <w:rFonts w:ascii="微软雅黑" w:eastAsia="微软雅黑" w:hAnsi="微软雅黑"/>
          <w:strike/>
          <w:color w:val="B2B2B2"/>
        </w:rPr>
        <w:t>显示VLAN、</w:t>
      </w:r>
      <w:r w:rsidRPr="00F1798C">
        <w:rPr>
          <w:rFonts w:ascii="微软雅黑" w:eastAsia="微软雅黑" w:hAnsi="微软雅黑" w:hint="eastAsia"/>
          <w:strike/>
          <w:color w:val="B2B2B2"/>
        </w:rPr>
        <w:t>协议模板</w:t>
      </w:r>
      <w:r w:rsidRPr="00F1798C">
        <w:rPr>
          <w:rFonts w:ascii="微软雅黑" w:eastAsia="微软雅黑" w:hAnsi="微软雅黑"/>
          <w:strike/>
          <w:color w:val="B2B2B2"/>
        </w:rPr>
        <w:t>个数</w:t>
      </w:r>
    </w:p>
    <w:p w14:paraId="3AA55896" w14:textId="77777777" w:rsidR="0076630D" w:rsidRPr="00F1798C" w:rsidRDefault="00D7272D" w:rsidP="00B10728">
      <w:pPr>
        <w:pStyle w:val="af2"/>
        <w:numPr>
          <w:ilvl w:val="0"/>
          <w:numId w:val="119"/>
        </w:numPr>
        <w:ind w:firstLineChars="0"/>
        <w:rPr>
          <w:rFonts w:ascii="微软雅黑" w:eastAsia="微软雅黑" w:hAnsi="微软雅黑"/>
          <w:strike/>
          <w:color w:val="B2B2B2"/>
        </w:rPr>
      </w:pPr>
      <w:r w:rsidRPr="00F1798C">
        <w:rPr>
          <w:rFonts w:ascii="微软雅黑" w:eastAsia="微软雅黑" w:hAnsi="微软雅黑" w:hint="eastAsia"/>
          <w:strike/>
          <w:color w:val="B2B2B2"/>
        </w:rPr>
        <w:t>支持</w:t>
      </w:r>
      <w:r w:rsidRPr="00F1798C">
        <w:rPr>
          <w:rFonts w:ascii="微软雅黑" w:eastAsia="微软雅黑" w:hAnsi="微软雅黑"/>
          <w:strike/>
          <w:color w:val="B2B2B2"/>
        </w:rPr>
        <w:t>查看每个VLAN里的</w:t>
      </w:r>
      <w:r w:rsidRPr="00F1798C">
        <w:rPr>
          <w:rFonts w:ascii="微软雅黑" w:eastAsia="微软雅黑" w:hAnsi="微软雅黑" w:hint="eastAsia"/>
          <w:strike/>
          <w:color w:val="B2B2B2"/>
        </w:rPr>
        <w:t>协议</w:t>
      </w:r>
      <w:r w:rsidRPr="00F1798C">
        <w:rPr>
          <w:rFonts w:ascii="微软雅黑" w:eastAsia="微软雅黑" w:hAnsi="微软雅黑"/>
          <w:strike/>
          <w:color w:val="B2B2B2"/>
        </w:rPr>
        <w:t>模板信息</w:t>
      </w:r>
      <w:r w:rsidRPr="00F1798C">
        <w:rPr>
          <w:rFonts w:ascii="微软雅黑" w:eastAsia="微软雅黑" w:hAnsi="微软雅黑" w:hint="eastAsia"/>
          <w:strike/>
          <w:color w:val="B2B2B2"/>
        </w:rPr>
        <w:t>，</w:t>
      </w:r>
      <w:r w:rsidRPr="00F1798C">
        <w:rPr>
          <w:rFonts w:ascii="微软雅黑" w:eastAsia="微软雅黑" w:hAnsi="微软雅黑"/>
          <w:strike/>
          <w:color w:val="B2B2B2"/>
        </w:rPr>
        <w:t>支持编辑和删除</w:t>
      </w:r>
    </w:p>
    <w:p w14:paraId="7444333A" w14:textId="77777777" w:rsidR="0076630D" w:rsidRPr="00F1798C" w:rsidRDefault="00D7272D" w:rsidP="00B10728">
      <w:pPr>
        <w:pStyle w:val="af2"/>
        <w:numPr>
          <w:ilvl w:val="0"/>
          <w:numId w:val="119"/>
        </w:numPr>
        <w:ind w:firstLineChars="0"/>
        <w:rPr>
          <w:rFonts w:ascii="微软雅黑" w:eastAsia="微软雅黑" w:hAnsi="微软雅黑"/>
          <w:strike/>
          <w:color w:val="B2B2B2"/>
        </w:rPr>
      </w:pPr>
      <w:r w:rsidRPr="00F1798C">
        <w:rPr>
          <w:rFonts w:ascii="微软雅黑" w:eastAsia="微软雅黑" w:hAnsi="微软雅黑" w:hint="eastAsia"/>
          <w:strike/>
          <w:color w:val="B2B2B2"/>
        </w:rPr>
        <w:t>支持</w:t>
      </w:r>
      <w:r w:rsidRPr="00F1798C">
        <w:rPr>
          <w:rFonts w:ascii="微软雅黑" w:eastAsia="微软雅黑" w:hAnsi="微软雅黑"/>
          <w:strike/>
          <w:color w:val="B2B2B2"/>
        </w:rPr>
        <w:t>编辑</w:t>
      </w:r>
      <w:r w:rsidRPr="00F1798C">
        <w:rPr>
          <w:rFonts w:ascii="微软雅黑" w:eastAsia="微软雅黑" w:hAnsi="微软雅黑" w:hint="eastAsia"/>
          <w:strike/>
          <w:color w:val="B2B2B2"/>
        </w:rPr>
        <w:t>，</w:t>
      </w:r>
      <w:r w:rsidRPr="00F1798C">
        <w:rPr>
          <w:rFonts w:ascii="微软雅黑" w:eastAsia="微软雅黑" w:hAnsi="微软雅黑"/>
          <w:strike/>
          <w:color w:val="B2B2B2"/>
        </w:rPr>
        <w:t>以VLAN为索引</w:t>
      </w:r>
    </w:p>
    <w:p w14:paraId="776E35DF" w14:textId="77777777" w:rsidR="0076630D" w:rsidRPr="00F1798C" w:rsidRDefault="00D7272D" w:rsidP="00B10728">
      <w:pPr>
        <w:pStyle w:val="af2"/>
        <w:numPr>
          <w:ilvl w:val="0"/>
          <w:numId w:val="119"/>
        </w:numPr>
        <w:ind w:firstLineChars="0"/>
        <w:rPr>
          <w:rFonts w:ascii="微软雅黑" w:eastAsia="微软雅黑" w:hAnsi="微软雅黑"/>
          <w:strike/>
          <w:color w:val="B2B2B2"/>
        </w:rPr>
      </w:pPr>
      <w:r w:rsidRPr="00F1798C">
        <w:rPr>
          <w:rFonts w:ascii="微软雅黑" w:eastAsia="微软雅黑" w:hAnsi="微软雅黑" w:hint="eastAsia"/>
          <w:strike/>
          <w:color w:val="B2B2B2"/>
        </w:rPr>
        <w:t>支持</w:t>
      </w:r>
      <w:r w:rsidRPr="00F1798C">
        <w:rPr>
          <w:rFonts w:ascii="微软雅黑" w:eastAsia="微软雅黑" w:hAnsi="微软雅黑"/>
          <w:strike/>
          <w:color w:val="B2B2B2"/>
        </w:rPr>
        <w:t>删除单个</w:t>
      </w:r>
      <w:r w:rsidRPr="00F1798C">
        <w:rPr>
          <w:rFonts w:ascii="微软雅黑" w:eastAsia="微软雅黑" w:hAnsi="微软雅黑" w:hint="eastAsia"/>
          <w:strike/>
          <w:color w:val="B2B2B2"/>
        </w:rPr>
        <w:t>/批量/全部协议VLAN</w:t>
      </w:r>
    </w:p>
    <w:p w14:paraId="5A15AB50" w14:textId="77777777" w:rsidR="0076630D" w:rsidRDefault="0076630D">
      <w:pPr>
        <w:rPr>
          <w:rFonts w:ascii="微软雅黑" w:eastAsia="微软雅黑" w:hAnsi="微软雅黑"/>
        </w:rPr>
      </w:pPr>
    </w:p>
    <w:p w14:paraId="0C5A0D48" w14:textId="77777777" w:rsidR="0076630D" w:rsidRDefault="00D7272D">
      <w:pPr>
        <w:rPr>
          <w:rFonts w:ascii="微软雅黑" w:eastAsia="微软雅黑" w:hAnsi="微软雅黑"/>
        </w:rPr>
      </w:pPr>
      <w:r>
        <w:rPr>
          <w:rFonts w:ascii="微软雅黑" w:eastAsia="微软雅黑" w:hAnsi="微软雅黑" w:hint="eastAsia"/>
        </w:rPr>
        <w:t>端口</w:t>
      </w:r>
      <w:r>
        <w:rPr>
          <w:rFonts w:ascii="微软雅黑" w:eastAsia="微软雅黑" w:hAnsi="微软雅黑"/>
        </w:rPr>
        <w:t>设置：</w:t>
      </w:r>
      <w:r>
        <w:rPr>
          <w:rFonts w:ascii="微软雅黑" w:eastAsia="微软雅黑" w:hAnsi="微软雅黑" w:hint="eastAsia"/>
        </w:rPr>
        <w:t>复用</w:t>
      </w:r>
      <w:r>
        <w:rPr>
          <w:rFonts w:ascii="微软雅黑" w:eastAsia="微软雅黑" w:hAnsi="微软雅黑"/>
        </w:rPr>
        <w:t>现有</w:t>
      </w:r>
      <w:r>
        <w:rPr>
          <w:rFonts w:ascii="微软雅黑" w:eastAsia="微软雅黑" w:hAnsi="微软雅黑" w:hint="eastAsia"/>
        </w:rPr>
        <w:t xml:space="preserve">6.6.1 </w:t>
      </w:r>
      <w:r>
        <w:rPr>
          <w:rFonts w:ascii="微软雅黑" w:eastAsia="微软雅黑" w:hAnsi="微软雅黑"/>
        </w:rPr>
        <w:t>VLAN里的</w:t>
      </w:r>
      <w:r>
        <w:rPr>
          <w:rFonts w:ascii="微软雅黑" w:eastAsia="微软雅黑" w:hAnsi="微软雅黑" w:hint="eastAsia"/>
        </w:rPr>
        <w:t>端口</w:t>
      </w:r>
      <w:r>
        <w:rPr>
          <w:rFonts w:ascii="微软雅黑" w:eastAsia="微软雅黑" w:hAnsi="微软雅黑"/>
        </w:rPr>
        <w:t>设置</w:t>
      </w:r>
    </w:p>
    <w:p w14:paraId="75BC483D" w14:textId="77777777" w:rsidR="0076630D" w:rsidRDefault="0076630D">
      <w:pPr>
        <w:rPr>
          <w:rFonts w:ascii="微软雅黑" w:eastAsia="微软雅黑" w:hAnsi="微软雅黑"/>
          <w:b/>
        </w:rPr>
      </w:pPr>
    </w:p>
    <w:p w14:paraId="532C3822" w14:textId="559419EF" w:rsidR="0076630D" w:rsidRDefault="00D7272D">
      <w:pPr>
        <w:pStyle w:val="3"/>
        <w:numPr>
          <w:ilvl w:val="2"/>
          <w:numId w:val="1"/>
        </w:numPr>
      </w:pPr>
      <w:bookmarkStart w:id="322" w:name="_Toc149138816"/>
      <w:r>
        <w:t>Subnet VLAN</w:t>
      </w:r>
      <w:r w:rsidRPr="009421C7">
        <w:rPr>
          <w:rFonts w:ascii="微软雅黑" w:eastAsia="微软雅黑" w:hAnsi="微软雅黑"/>
          <w:color w:val="EEECE1" w:themeColor="background2"/>
          <w:highlight w:val="cyan"/>
        </w:rPr>
        <w:t xml:space="preserve"> (FP</w:t>
      </w:r>
      <w:r w:rsidR="009421C7" w:rsidRPr="009421C7">
        <w:rPr>
          <w:rFonts w:ascii="微软雅黑" w:eastAsia="微软雅黑" w:hAnsi="微软雅黑"/>
          <w:color w:val="EEECE1" w:themeColor="background2"/>
          <w:highlight w:val="cyan"/>
        </w:rPr>
        <w:t>3</w:t>
      </w:r>
      <w:r w:rsidRPr="009421C7">
        <w:rPr>
          <w:rFonts w:ascii="微软雅黑" w:eastAsia="微软雅黑" w:hAnsi="微软雅黑"/>
          <w:color w:val="EEECE1" w:themeColor="background2"/>
          <w:highlight w:val="cyan"/>
        </w:rPr>
        <w:t>)</w:t>
      </w:r>
      <w:r w:rsidR="009421C7" w:rsidRPr="009421C7">
        <w:rPr>
          <w:rFonts w:ascii="微软雅黑" w:eastAsia="微软雅黑" w:hAnsi="微软雅黑"/>
          <w:color w:val="FF0000"/>
        </w:rPr>
        <w:t xml:space="preserve"> </w:t>
      </w:r>
      <w:r w:rsidR="009421C7" w:rsidRPr="009421C7">
        <w:rPr>
          <w:rFonts w:ascii="微软雅黑" w:eastAsia="微软雅黑" w:hAnsi="微软雅黑" w:hint="eastAsia"/>
          <w:color w:val="FF0000"/>
        </w:rPr>
        <w:t>【待评审】</w:t>
      </w:r>
      <w:bookmarkEnd w:id="322"/>
    </w:p>
    <w:p w14:paraId="68C74AD5" w14:textId="250029EF" w:rsidR="00944CD3" w:rsidRDefault="00944CD3">
      <w:pPr>
        <w:rPr>
          <w:rFonts w:ascii="微软雅黑" w:eastAsia="微软雅黑" w:hAnsi="微软雅黑"/>
        </w:rPr>
      </w:pPr>
      <w:r w:rsidRPr="00944CD3">
        <w:rPr>
          <w:rFonts w:ascii="微软雅黑" w:eastAsia="微软雅黑" w:hAnsi="微软雅黑" w:hint="eastAsia"/>
        </w:rPr>
        <w:t>【需求来源】邮件《Bases para proyecto GWN76xx y GWN78xx en El Salvador》</w:t>
      </w:r>
    </w:p>
    <w:p w14:paraId="62724073" w14:textId="77777777" w:rsidR="0076630D" w:rsidRDefault="00D7272D">
      <w:pPr>
        <w:rPr>
          <w:rFonts w:ascii="微软雅黑" w:eastAsia="微软雅黑" w:hAnsi="微软雅黑"/>
        </w:rPr>
      </w:pPr>
      <w:r>
        <w:rPr>
          <w:rFonts w:ascii="微软雅黑" w:eastAsia="微软雅黑" w:hAnsi="微软雅黑" w:hint="eastAsia"/>
        </w:rPr>
        <w:t>【功能概述】</w:t>
      </w:r>
    </w:p>
    <w:p w14:paraId="541F5C49" w14:textId="77777777" w:rsidR="0076630D" w:rsidRDefault="00D7272D">
      <w:pPr>
        <w:ind w:firstLine="420"/>
        <w:rPr>
          <w:rFonts w:ascii="微软雅黑" w:eastAsia="微软雅黑" w:hAnsi="微软雅黑"/>
        </w:rPr>
      </w:pPr>
      <w:r>
        <w:rPr>
          <w:rFonts w:ascii="微软雅黑" w:eastAsia="微软雅黑" w:hAnsi="微软雅黑" w:hint="eastAsia"/>
        </w:rPr>
        <w:t>基于IP</w:t>
      </w:r>
      <w:r>
        <w:rPr>
          <w:rFonts w:ascii="微软雅黑" w:eastAsia="微软雅黑" w:hAnsi="微软雅黑"/>
        </w:rPr>
        <w:t>子网的VLAN是根据报文源IP地址及子网掩码来进行划分的。</w:t>
      </w:r>
    </w:p>
    <w:p w14:paraId="5224348F" w14:textId="77777777" w:rsidR="0076630D" w:rsidRDefault="00D7272D">
      <w:pPr>
        <w:ind w:firstLine="420"/>
        <w:rPr>
          <w:rFonts w:ascii="微软雅黑" w:eastAsia="微软雅黑" w:hAnsi="微软雅黑"/>
        </w:rPr>
      </w:pPr>
      <w:r>
        <w:rPr>
          <w:rFonts w:ascii="微软雅黑" w:eastAsia="微软雅黑" w:hAnsi="微软雅黑" w:hint="eastAsia"/>
        </w:rPr>
        <w:t>基于</w:t>
      </w:r>
      <w:r>
        <w:rPr>
          <w:rFonts w:ascii="微软雅黑" w:eastAsia="微软雅黑" w:hAnsi="微软雅黑"/>
        </w:rPr>
        <w:t>IP子网的VLAN只处理Untagged</w:t>
      </w:r>
      <w:r>
        <w:rPr>
          <w:rFonts w:ascii="微软雅黑" w:eastAsia="微软雅黑" w:hAnsi="微软雅黑" w:hint="eastAsia"/>
        </w:rPr>
        <w:t>报文</w:t>
      </w:r>
      <w:r>
        <w:rPr>
          <w:rFonts w:ascii="微软雅黑" w:eastAsia="微软雅黑" w:hAnsi="微软雅黑"/>
        </w:rPr>
        <w:t>，对于Tagged报文处理方式和基于接口的VLAN一样。</w:t>
      </w:r>
      <w:r>
        <w:rPr>
          <w:rFonts w:ascii="微软雅黑" w:eastAsia="微软雅黑" w:hAnsi="微软雅黑" w:hint="eastAsia"/>
        </w:rPr>
        <w:t>当</w:t>
      </w:r>
      <w:r>
        <w:rPr>
          <w:rFonts w:ascii="微软雅黑" w:eastAsia="微软雅黑" w:hAnsi="微软雅黑"/>
        </w:rPr>
        <w:t>设备</w:t>
      </w:r>
      <w:r>
        <w:rPr>
          <w:rFonts w:ascii="微软雅黑" w:eastAsia="微软雅黑" w:hAnsi="微软雅黑" w:hint="eastAsia"/>
        </w:rPr>
        <w:t>端口</w:t>
      </w:r>
      <w:r>
        <w:rPr>
          <w:rFonts w:ascii="微软雅黑" w:eastAsia="微软雅黑" w:hAnsi="微软雅黑"/>
        </w:rPr>
        <w:t>接收到Untagged报文后，会根据报文的源地址来确定报文所属的VLAN，然后将报文自动划分到指定VLAN中传输。</w:t>
      </w:r>
    </w:p>
    <w:p w14:paraId="52013C32" w14:textId="77777777" w:rsidR="0076630D" w:rsidRDefault="00D7272D">
      <w:pPr>
        <w:ind w:firstLine="420"/>
        <w:rPr>
          <w:rFonts w:ascii="微软雅黑" w:eastAsia="微软雅黑" w:hAnsi="微软雅黑"/>
        </w:rPr>
      </w:pPr>
      <w:r>
        <w:rPr>
          <w:rFonts w:ascii="微软雅黑" w:eastAsia="微软雅黑" w:hAnsi="微软雅黑" w:hint="eastAsia"/>
        </w:rPr>
        <w:t>其</w:t>
      </w:r>
      <w:r>
        <w:rPr>
          <w:rFonts w:ascii="微软雅黑" w:eastAsia="微软雅黑" w:hAnsi="微软雅黑"/>
        </w:rPr>
        <w:t>主要用于将指定网段或IP地址发出的报文在指定的VLAN中传输。</w:t>
      </w:r>
      <w:r w:rsidRPr="00410806">
        <w:rPr>
          <w:rFonts w:ascii="微软雅黑" w:eastAsia="微软雅黑" w:hAnsi="微软雅黑" w:hint="eastAsia"/>
        </w:rPr>
        <w:t>通过配置</w:t>
      </w:r>
      <w:r w:rsidRPr="00410806">
        <w:rPr>
          <w:rFonts w:ascii="微软雅黑" w:eastAsia="微软雅黑" w:hAnsi="微软雅黑"/>
        </w:rPr>
        <w:t>ACL和QoS策略实现</w:t>
      </w:r>
      <w:r w:rsidRPr="00410806">
        <w:rPr>
          <w:rFonts w:ascii="微软雅黑" w:eastAsia="微软雅黑" w:hAnsi="微软雅黑" w:hint="eastAsia"/>
        </w:rPr>
        <w:t>。</w:t>
      </w:r>
    </w:p>
    <w:p w14:paraId="146F39BC" w14:textId="77777777" w:rsidR="0076630D" w:rsidRDefault="00D7272D">
      <w:pPr>
        <w:ind w:firstLine="420"/>
        <w:rPr>
          <w:rFonts w:ascii="微软雅黑" w:eastAsia="微软雅黑" w:hAnsi="微软雅黑"/>
        </w:rPr>
      </w:pPr>
      <w:r>
        <w:rPr>
          <w:rFonts w:ascii="微软雅黑" w:eastAsia="微软雅黑" w:hAnsi="微软雅黑" w:hint="eastAsia"/>
        </w:rPr>
        <w:t>基于IP</w:t>
      </w:r>
      <w:r>
        <w:rPr>
          <w:rFonts w:ascii="微软雅黑" w:eastAsia="微软雅黑" w:hAnsi="微软雅黑"/>
        </w:rPr>
        <w:t>子网的VLAN划分功能仅在Hybrid端口上生效。</w:t>
      </w:r>
    </w:p>
    <w:p w14:paraId="0A06A689" w14:textId="77777777" w:rsidR="0076630D" w:rsidRDefault="0076630D">
      <w:pPr>
        <w:rPr>
          <w:rFonts w:ascii="微软雅黑" w:eastAsia="微软雅黑" w:hAnsi="微软雅黑"/>
        </w:rPr>
      </w:pPr>
    </w:p>
    <w:p w14:paraId="3C2F82F4" w14:textId="77777777" w:rsidR="0076630D" w:rsidRDefault="00D7272D">
      <w:pPr>
        <w:rPr>
          <w:rFonts w:ascii="微软雅黑" w:eastAsia="微软雅黑" w:hAnsi="微软雅黑"/>
        </w:rPr>
      </w:pPr>
      <w:r>
        <w:rPr>
          <w:rFonts w:ascii="微软雅黑" w:eastAsia="微软雅黑" w:hAnsi="微软雅黑" w:hint="eastAsia"/>
        </w:rPr>
        <w:t>【配置参数】</w:t>
      </w:r>
    </w:p>
    <w:p w14:paraId="2DB3BA1F" w14:textId="57EAE900" w:rsidR="009421C7" w:rsidRDefault="009421C7" w:rsidP="009421C7">
      <w:pPr>
        <w:rPr>
          <w:rFonts w:ascii="微软雅黑" w:eastAsia="微软雅黑" w:hAnsi="微软雅黑"/>
        </w:rPr>
      </w:pPr>
      <w:r>
        <w:rPr>
          <w:rFonts w:ascii="微软雅黑" w:eastAsia="微软雅黑" w:hAnsi="微软雅黑" w:hint="eastAsia"/>
        </w:rPr>
        <w:t>添加</w:t>
      </w:r>
      <w:r w:rsidR="009054BE">
        <w:rPr>
          <w:rFonts w:ascii="微软雅黑" w:eastAsia="微软雅黑" w:hAnsi="微软雅黑" w:hint="eastAsia"/>
        </w:rPr>
        <w:t>IP</w:t>
      </w:r>
      <w:r>
        <w:rPr>
          <w:rFonts w:ascii="微软雅黑" w:eastAsia="微软雅黑" w:hAnsi="微软雅黑" w:hint="eastAsia"/>
        </w:rPr>
        <w:t>子网</w:t>
      </w:r>
      <w:r w:rsidR="009054BE">
        <w:rPr>
          <w:rFonts w:ascii="微软雅黑" w:eastAsia="微软雅黑" w:hAnsi="微软雅黑" w:hint="eastAsia"/>
        </w:rPr>
        <w:t>-</w:t>
      </w:r>
      <w:r>
        <w:rPr>
          <w:rFonts w:ascii="微软雅黑" w:eastAsia="微软雅黑" w:hAnsi="微软雅黑" w:hint="eastAsia"/>
        </w:rPr>
        <w:t>VLAN</w:t>
      </w:r>
      <w:r w:rsidR="009054BE">
        <w:rPr>
          <w:rFonts w:ascii="微软雅黑" w:eastAsia="微软雅黑" w:hAnsi="微软雅黑" w:hint="eastAsia"/>
        </w:rPr>
        <w:t>映射</w:t>
      </w:r>
      <w:r>
        <w:rPr>
          <w:rFonts w:ascii="微软雅黑" w:eastAsia="微软雅黑" w:hAnsi="微软雅黑"/>
        </w:rPr>
        <w:t>：</w:t>
      </w:r>
      <w:r>
        <w:rPr>
          <w:rFonts w:ascii="微软雅黑" w:eastAsia="微软雅黑" w:hAnsi="微软雅黑" w:hint="eastAsia"/>
        </w:rPr>
        <w:t>受</w:t>
      </w:r>
      <w:r>
        <w:rPr>
          <w:rFonts w:ascii="微软雅黑" w:eastAsia="微软雅黑" w:hAnsi="微软雅黑"/>
        </w:rPr>
        <w:t>芯片限制，</w:t>
      </w:r>
      <w:r>
        <w:rPr>
          <w:rFonts w:ascii="微软雅黑" w:eastAsia="微软雅黑" w:hAnsi="微软雅黑" w:hint="eastAsia"/>
        </w:rPr>
        <w:t>至多添加12个</w:t>
      </w:r>
    </w:p>
    <w:p w14:paraId="5DF1EF71" w14:textId="4F490A13" w:rsidR="009421C7" w:rsidRDefault="009421C7" w:rsidP="009421C7">
      <w:pPr>
        <w:pStyle w:val="af2"/>
        <w:numPr>
          <w:ilvl w:val="0"/>
          <w:numId w:val="560"/>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基于IP子网划分VLAN依据的源IP地址</w:t>
      </w:r>
      <w:r>
        <w:rPr>
          <w:rFonts w:ascii="微软雅黑" w:eastAsia="微软雅黑" w:hAnsi="微软雅黑" w:hint="eastAsia"/>
        </w:rPr>
        <w:t>或</w:t>
      </w:r>
      <w:r>
        <w:rPr>
          <w:rFonts w:ascii="微软雅黑" w:eastAsia="微软雅黑" w:hAnsi="微软雅黑"/>
        </w:rPr>
        <w:t>网络地</w:t>
      </w:r>
      <w:r>
        <w:rPr>
          <w:rFonts w:ascii="微软雅黑" w:eastAsia="微软雅黑" w:hAnsi="微软雅黑"/>
        </w:rPr>
        <w:lastRenderedPageBreak/>
        <w:t>址</w:t>
      </w:r>
      <w:r>
        <w:rPr>
          <w:rFonts w:ascii="微软雅黑" w:eastAsia="微软雅黑" w:hAnsi="微软雅黑" w:hint="eastAsia"/>
        </w:rPr>
        <w:t>，</w:t>
      </w:r>
      <w:r>
        <w:rPr>
          <w:rFonts w:ascii="微软雅黑" w:eastAsia="微软雅黑" w:hAnsi="微软雅黑"/>
        </w:rPr>
        <w:t>IPv4</w:t>
      </w:r>
      <w:r>
        <w:rPr>
          <w:rFonts w:ascii="微软雅黑" w:eastAsia="微软雅黑" w:hAnsi="微软雅黑" w:hint="eastAsia"/>
        </w:rPr>
        <w:t>地址格式</w:t>
      </w:r>
    </w:p>
    <w:p w14:paraId="40144A07" w14:textId="1ADE8989" w:rsidR="009421C7" w:rsidRDefault="009054BE" w:rsidP="009421C7">
      <w:pPr>
        <w:pStyle w:val="af2"/>
        <w:numPr>
          <w:ilvl w:val="0"/>
          <w:numId w:val="560"/>
        </w:numPr>
        <w:ind w:firstLineChars="0"/>
        <w:rPr>
          <w:rFonts w:ascii="微软雅黑" w:eastAsia="微软雅黑" w:hAnsi="微软雅黑"/>
        </w:rPr>
      </w:pPr>
      <w:r>
        <w:rPr>
          <w:rFonts w:ascii="微软雅黑" w:eastAsia="微软雅黑" w:hAnsi="微软雅黑" w:hint="eastAsia"/>
        </w:rPr>
        <w:t>掩码：【text文本框】设置IP子网</w:t>
      </w:r>
      <w:r>
        <w:rPr>
          <w:rFonts w:ascii="微软雅黑" w:eastAsia="微软雅黑" w:hAnsi="微软雅黑"/>
        </w:rPr>
        <w:t>的掩码，可以输入掩码长度</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0</w:t>
      </w:r>
      <w:r>
        <w:rPr>
          <w:rFonts w:ascii="微软雅黑" w:eastAsia="微软雅黑" w:hAnsi="微软雅黑"/>
        </w:rPr>
        <w:t>-32</w:t>
      </w:r>
      <w:r>
        <w:rPr>
          <w:rFonts w:ascii="微软雅黑" w:eastAsia="微软雅黑" w:hAnsi="微软雅黑" w:hint="eastAsia"/>
        </w:rPr>
        <w:t>的整数</w:t>
      </w:r>
      <w:r>
        <w:rPr>
          <w:rFonts w:ascii="微软雅黑" w:eastAsia="微软雅黑" w:hAnsi="微软雅黑"/>
        </w:rPr>
        <w:t>，也可以输入IPv4地址格式的掩码</w:t>
      </w:r>
    </w:p>
    <w:p w14:paraId="257B9AEB" w14:textId="3510B59B" w:rsidR="009421C7" w:rsidRDefault="009054BE" w:rsidP="009421C7">
      <w:pPr>
        <w:pStyle w:val="af2"/>
        <w:numPr>
          <w:ilvl w:val="0"/>
          <w:numId w:val="560"/>
        </w:numPr>
        <w:ind w:firstLineChars="0"/>
        <w:rPr>
          <w:rFonts w:ascii="微软雅黑" w:eastAsia="微软雅黑" w:hAnsi="微软雅黑"/>
        </w:rPr>
      </w:pPr>
      <w:r>
        <w:rPr>
          <w:rFonts w:ascii="微软雅黑" w:eastAsia="微软雅黑" w:hAnsi="微软雅黑"/>
        </w:rPr>
        <w:t>VLAN【</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已添加的VLAN中选择</w:t>
      </w:r>
    </w:p>
    <w:p w14:paraId="6E4C600A" w14:textId="3950144F" w:rsidR="009421C7" w:rsidRPr="00F1798C" w:rsidRDefault="009054BE" w:rsidP="009421C7">
      <w:pPr>
        <w:pStyle w:val="af2"/>
        <w:numPr>
          <w:ilvl w:val="0"/>
          <w:numId w:val="561"/>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IP子网对应VLAN</w:t>
      </w:r>
      <w:r>
        <w:rPr>
          <w:rFonts w:ascii="微软雅黑" w:eastAsia="微软雅黑" w:hAnsi="微软雅黑" w:hint="eastAsia"/>
        </w:rPr>
        <w:t>的</w:t>
      </w:r>
      <w:r>
        <w:rPr>
          <w:rFonts w:ascii="微软雅黑" w:eastAsia="微软雅黑" w:hAnsi="微软雅黑"/>
        </w:rPr>
        <w:t>优先级</w:t>
      </w:r>
      <w:r>
        <w:rPr>
          <w:rFonts w:ascii="微软雅黑" w:eastAsia="微软雅黑" w:hAnsi="微软雅黑" w:hint="eastAsia"/>
        </w:rPr>
        <w:t>，</w:t>
      </w:r>
      <w:r>
        <w:rPr>
          <w:rFonts w:ascii="微软雅黑" w:eastAsia="微软雅黑" w:hAnsi="微软雅黑"/>
        </w:rPr>
        <w:t>用于当交换机阻塞时，优先发送优先级高的数据包。取值范围为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0</w:t>
      </w:r>
    </w:p>
    <w:p w14:paraId="166A6BAC" w14:textId="7EC5D5D9" w:rsidR="009054BE" w:rsidRPr="008477BE" w:rsidRDefault="009054BE" w:rsidP="009054BE">
      <w:pPr>
        <w:ind w:left="415"/>
        <w:rPr>
          <w:rFonts w:ascii="微软雅黑" w:eastAsia="微软雅黑" w:hAnsi="微软雅黑"/>
        </w:rPr>
      </w:pPr>
      <w:r w:rsidRPr="008477BE">
        <w:rPr>
          <w:rFonts w:ascii="微软雅黑" w:eastAsia="微软雅黑" w:hAnsi="微软雅黑" w:hint="eastAsia"/>
          <w:color w:val="FF0000"/>
        </w:rPr>
        <w:t>注</w:t>
      </w:r>
      <w:r w:rsidRPr="008477BE">
        <w:rPr>
          <w:rFonts w:ascii="微软雅黑" w:eastAsia="微软雅黑" w:hAnsi="微软雅黑"/>
          <w:color w:val="FF0000"/>
        </w:rPr>
        <w:t>：</w:t>
      </w:r>
      <w:r>
        <w:rPr>
          <w:rFonts w:ascii="微软雅黑" w:eastAsia="微软雅黑" w:hAnsi="微软雅黑"/>
        </w:rPr>
        <w:t>添加的每组</w:t>
      </w:r>
      <w:r>
        <w:rPr>
          <w:rFonts w:ascii="微软雅黑" w:eastAsia="微软雅黑" w:hAnsi="微软雅黑" w:hint="eastAsia"/>
        </w:rPr>
        <w:t>IP</w:t>
      </w:r>
      <w:r>
        <w:rPr>
          <w:rFonts w:ascii="微软雅黑" w:eastAsia="微软雅黑" w:hAnsi="微软雅黑"/>
        </w:rPr>
        <w:t>子网/</w:t>
      </w:r>
      <w:r>
        <w:rPr>
          <w:rFonts w:ascii="微软雅黑" w:eastAsia="微软雅黑" w:hAnsi="微软雅黑" w:hint="eastAsia"/>
        </w:rPr>
        <w:t>掩码需做去重处理，包含</w:t>
      </w:r>
      <w:r>
        <w:rPr>
          <w:rFonts w:ascii="微软雅黑" w:eastAsia="微软雅黑" w:hAnsi="微软雅黑"/>
        </w:rPr>
        <w:t>相同与包含关系</w:t>
      </w:r>
      <w:r>
        <w:rPr>
          <w:rFonts w:ascii="微软雅黑" w:eastAsia="微软雅黑" w:hAnsi="微软雅黑" w:hint="eastAsia"/>
        </w:rPr>
        <w:t>。</w:t>
      </w:r>
    </w:p>
    <w:p w14:paraId="0BB15DAF" w14:textId="57C7978F" w:rsidR="009054BE" w:rsidRDefault="009054BE" w:rsidP="009054BE">
      <w:pPr>
        <w:rPr>
          <w:rFonts w:ascii="微软雅黑" w:eastAsia="微软雅黑" w:hAnsi="微软雅黑"/>
        </w:rPr>
      </w:pPr>
      <w:r>
        <w:rPr>
          <w:rFonts w:ascii="微软雅黑" w:eastAsia="微软雅黑" w:hAnsi="微软雅黑"/>
        </w:rPr>
        <w:t>IP子网-VLAN映射表：</w:t>
      </w:r>
    </w:p>
    <w:p w14:paraId="2E63BEE5" w14:textId="5EED7D40" w:rsidR="009054BE" w:rsidRDefault="009054BE" w:rsidP="009054BE">
      <w:pPr>
        <w:pStyle w:val="af2"/>
        <w:numPr>
          <w:ilvl w:val="0"/>
          <w:numId w:val="559"/>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IP地址</w:t>
      </w:r>
      <w:r>
        <w:rPr>
          <w:rFonts w:ascii="微软雅黑" w:eastAsia="微软雅黑" w:hAnsi="微软雅黑" w:hint="eastAsia"/>
        </w:rPr>
        <w:t>/</w:t>
      </w:r>
      <w:r>
        <w:rPr>
          <w:rFonts w:ascii="微软雅黑" w:eastAsia="微软雅黑" w:hAnsi="微软雅黑"/>
        </w:rPr>
        <w:t>掩码</w:t>
      </w:r>
      <w:r>
        <w:rPr>
          <w:rFonts w:ascii="微软雅黑" w:eastAsia="微软雅黑" w:hAnsi="微软雅黑" w:hint="eastAsia"/>
        </w:rPr>
        <w:t>长度、</w:t>
      </w:r>
      <w:r>
        <w:rPr>
          <w:rFonts w:ascii="微软雅黑" w:eastAsia="微软雅黑" w:hAnsi="微软雅黑"/>
        </w:rPr>
        <w:t>VLAN</w:t>
      </w:r>
      <w:r>
        <w:rPr>
          <w:rFonts w:ascii="微软雅黑" w:eastAsia="微软雅黑" w:hAnsi="微软雅黑" w:hint="eastAsia"/>
        </w:rPr>
        <w:t>、优先级</w:t>
      </w:r>
    </w:p>
    <w:p w14:paraId="439F1322" w14:textId="77777777" w:rsidR="009054BE" w:rsidRDefault="009054BE" w:rsidP="009054BE">
      <w:pPr>
        <w:pStyle w:val="af2"/>
        <w:numPr>
          <w:ilvl w:val="0"/>
          <w:numId w:val="55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48ADE52E" w14:textId="77777777" w:rsidR="009054BE" w:rsidRPr="008477BE" w:rsidRDefault="009054BE" w:rsidP="009054BE">
      <w:pPr>
        <w:pStyle w:val="af2"/>
        <w:numPr>
          <w:ilvl w:val="0"/>
          <w:numId w:val="559"/>
        </w:numPr>
        <w:ind w:firstLineChars="0"/>
        <w:rPr>
          <w:rFonts w:ascii="微软雅黑" w:eastAsia="微软雅黑" w:hAnsi="微软雅黑"/>
        </w:rPr>
      </w:pPr>
      <w:r>
        <w:rPr>
          <w:rFonts w:ascii="微软雅黑" w:eastAsia="微软雅黑" w:hAnsi="微软雅黑" w:hint="eastAsia"/>
        </w:rPr>
        <w:t>支持删除</w:t>
      </w:r>
      <w:r>
        <w:rPr>
          <w:rFonts w:ascii="微软雅黑" w:eastAsia="微软雅黑" w:hAnsi="微软雅黑"/>
        </w:rPr>
        <w:t>单个</w:t>
      </w:r>
      <w:r>
        <w:rPr>
          <w:rFonts w:ascii="微软雅黑" w:eastAsia="微软雅黑" w:hAnsi="微软雅黑" w:hint="eastAsia"/>
        </w:rPr>
        <w:t>/批量/全部</w:t>
      </w:r>
    </w:p>
    <w:p w14:paraId="2436D0CD" w14:textId="77777777" w:rsidR="0076630D" w:rsidRDefault="0076630D">
      <w:pPr>
        <w:rPr>
          <w:rFonts w:ascii="微软雅黑" w:eastAsia="微软雅黑" w:hAnsi="微软雅黑"/>
        </w:rPr>
      </w:pPr>
    </w:p>
    <w:p w14:paraId="65F50922" w14:textId="77777777" w:rsidR="0076630D" w:rsidRDefault="00D7272D">
      <w:pPr>
        <w:pStyle w:val="3"/>
        <w:numPr>
          <w:ilvl w:val="2"/>
          <w:numId w:val="1"/>
        </w:numPr>
      </w:pPr>
      <w:bookmarkStart w:id="323" w:name="_语音VLAN/Voice_VLAN(FP1C)"/>
      <w:bookmarkStart w:id="324" w:name="_Toc149138817"/>
      <w:bookmarkEnd w:id="323"/>
      <w:r>
        <w:rPr>
          <w:rFonts w:hint="eastAsia"/>
        </w:rPr>
        <w:t>语音</w:t>
      </w:r>
      <w:r>
        <w:t>VLAN/Voice</w:t>
      </w:r>
      <w:r>
        <w:rPr>
          <w:rFonts w:hint="eastAsia"/>
        </w:rPr>
        <w:t xml:space="preserve"> VLAN</w:t>
      </w:r>
      <w:r>
        <w:rPr>
          <w:rFonts w:ascii="微软雅黑" w:eastAsia="微软雅黑" w:hAnsi="微软雅黑"/>
          <w:color w:val="EEECE1" w:themeColor="background2"/>
          <w:highlight w:val="darkYellow"/>
        </w:rPr>
        <w:t>(FP1C)</w:t>
      </w:r>
      <w:bookmarkEnd w:id="324"/>
    </w:p>
    <w:p w14:paraId="046C5431" w14:textId="77777777" w:rsidR="0076630D" w:rsidRDefault="00D7272D">
      <w:pPr>
        <w:rPr>
          <w:rFonts w:ascii="微软雅黑" w:eastAsia="微软雅黑" w:hAnsi="微软雅黑"/>
        </w:rPr>
      </w:pPr>
      <w:r>
        <w:rPr>
          <w:rFonts w:ascii="微软雅黑" w:eastAsia="微软雅黑" w:hAnsi="微软雅黑" w:hint="eastAsia"/>
        </w:rPr>
        <w:t>【功能概述】</w:t>
      </w:r>
    </w:p>
    <w:p w14:paraId="4AE6926C" w14:textId="77777777" w:rsidR="0076630D" w:rsidRDefault="00D7272D">
      <w:pPr>
        <w:ind w:firstLine="420"/>
        <w:rPr>
          <w:rFonts w:ascii="微软雅黑" w:eastAsia="微软雅黑" w:hAnsi="微软雅黑"/>
        </w:rPr>
      </w:pPr>
      <w:r>
        <w:rPr>
          <w:rFonts w:ascii="微软雅黑" w:eastAsia="微软雅黑" w:hAnsi="微软雅黑" w:hint="eastAsia"/>
        </w:rPr>
        <w:t>语音</w:t>
      </w:r>
      <w:r>
        <w:rPr>
          <w:rFonts w:ascii="微软雅黑" w:eastAsia="微软雅黑" w:hAnsi="微软雅黑"/>
        </w:rPr>
        <w:t>VLAN是为用户的语音数据流专门划分的VLAN。</w:t>
      </w:r>
      <w:r>
        <w:rPr>
          <w:rFonts w:ascii="微软雅黑" w:eastAsia="微软雅黑" w:hAnsi="微软雅黑" w:hint="eastAsia"/>
        </w:rPr>
        <w:t>由于</w:t>
      </w:r>
      <w:r>
        <w:rPr>
          <w:rFonts w:ascii="微软雅黑" w:eastAsia="微软雅黑" w:hAnsi="微软雅黑"/>
        </w:rPr>
        <w:t>丢包和时延对通话质量的影响很大，用户对语音的质量比数据或者视频的质量更为敏感，因为在带宽有限的情况下就需要</w:t>
      </w:r>
      <w:r>
        <w:rPr>
          <w:rFonts w:ascii="微软雅黑" w:eastAsia="微软雅黑" w:hAnsi="微软雅黑" w:hint="eastAsia"/>
        </w:rPr>
        <w:t>优先</w:t>
      </w:r>
      <w:r>
        <w:rPr>
          <w:rFonts w:ascii="微软雅黑" w:eastAsia="微软雅黑" w:hAnsi="微软雅黑"/>
        </w:rPr>
        <w:t>保证通话质量</w:t>
      </w:r>
      <w:r>
        <w:rPr>
          <w:rFonts w:ascii="微软雅黑" w:eastAsia="微软雅黑" w:hAnsi="微软雅黑" w:hint="eastAsia"/>
        </w:rPr>
        <w:t>。</w:t>
      </w:r>
      <w:r>
        <w:rPr>
          <w:rFonts w:ascii="微软雅黑" w:eastAsia="微软雅黑" w:hAnsi="微软雅黑"/>
        </w:rPr>
        <w:t>通过</w:t>
      </w:r>
      <w:r>
        <w:rPr>
          <w:rFonts w:ascii="微软雅黑" w:eastAsia="微软雅黑" w:hAnsi="微软雅黑" w:hint="eastAsia"/>
        </w:rPr>
        <w:t>配置</w:t>
      </w:r>
      <w:r>
        <w:rPr>
          <w:rFonts w:ascii="微软雅黑" w:eastAsia="微软雅黑" w:hAnsi="微软雅黑"/>
        </w:rPr>
        <w:t>语音VLAN，</w:t>
      </w:r>
      <w:r>
        <w:rPr>
          <w:rFonts w:ascii="微软雅黑" w:eastAsia="微软雅黑" w:hAnsi="微软雅黑" w:hint="eastAsia"/>
        </w:rPr>
        <w:t>交换机可</w:t>
      </w:r>
      <w:r>
        <w:rPr>
          <w:rFonts w:ascii="微软雅黑" w:eastAsia="微软雅黑" w:hAnsi="微软雅黑"/>
        </w:rPr>
        <w:t>识别语音流，将语音流加入到Voice VLAN中传输，并对其进行有针对性的QoS保障，当网络发生拥塞时可以优先保证语音流的</w:t>
      </w:r>
      <w:r>
        <w:rPr>
          <w:rFonts w:ascii="微软雅黑" w:eastAsia="微软雅黑" w:hAnsi="微软雅黑" w:hint="eastAsia"/>
        </w:rPr>
        <w:t>传输。</w:t>
      </w:r>
    </w:p>
    <w:p w14:paraId="0A8C2309" w14:textId="77777777" w:rsidR="0076630D" w:rsidRDefault="00D7272D">
      <w:pPr>
        <w:ind w:firstLine="420"/>
        <w:rPr>
          <w:rFonts w:ascii="微软雅黑" w:eastAsia="微软雅黑" w:hAnsi="微软雅黑"/>
        </w:rPr>
      </w:pPr>
      <w:r>
        <w:rPr>
          <w:rFonts w:ascii="微软雅黑" w:eastAsia="微软雅黑" w:hAnsi="微软雅黑" w:hint="eastAsia"/>
        </w:rPr>
        <w:t>若</w:t>
      </w:r>
      <w:r>
        <w:rPr>
          <w:rFonts w:ascii="微软雅黑" w:eastAsia="微软雅黑" w:hAnsi="微软雅黑"/>
        </w:rPr>
        <w:t>要</w:t>
      </w:r>
      <w:r>
        <w:rPr>
          <w:rFonts w:ascii="微软雅黑" w:eastAsia="微软雅黑" w:hAnsi="微软雅黑" w:hint="eastAsia"/>
        </w:rPr>
        <w:t>提高</w:t>
      </w:r>
      <w:r>
        <w:rPr>
          <w:rFonts w:ascii="微软雅黑" w:eastAsia="微软雅黑" w:hAnsi="微软雅黑"/>
        </w:rPr>
        <w:t>语音数据流的传输优先级，首先要能识别出语音数据流。识别</w:t>
      </w:r>
      <w:r>
        <w:rPr>
          <w:rFonts w:ascii="微软雅黑" w:eastAsia="微软雅黑" w:hAnsi="微软雅黑" w:hint="eastAsia"/>
        </w:rPr>
        <w:t>出</w:t>
      </w:r>
      <w:r>
        <w:rPr>
          <w:rFonts w:ascii="微软雅黑" w:eastAsia="微软雅黑" w:hAnsi="微软雅黑"/>
        </w:rPr>
        <w:t>语音数据流后，再对语音数据流提升优先级后传输。Voice VLAN可以通过以下两种</w:t>
      </w:r>
      <w:r>
        <w:rPr>
          <w:rFonts w:ascii="微软雅黑" w:eastAsia="微软雅黑" w:hAnsi="微软雅黑" w:hint="eastAsia"/>
        </w:rPr>
        <w:t>方式</w:t>
      </w:r>
      <w:r>
        <w:rPr>
          <w:rFonts w:ascii="微软雅黑" w:eastAsia="微软雅黑" w:hAnsi="微软雅黑"/>
        </w:rPr>
        <w:t>来实现对语音数据</w:t>
      </w:r>
      <w:r>
        <w:rPr>
          <w:rFonts w:ascii="微软雅黑" w:eastAsia="微软雅黑" w:hAnsi="微软雅黑"/>
        </w:rPr>
        <w:lastRenderedPageBreak/>
        <w:t>流的识别：</w:t>
      </w:r>
    </w:p>
    <w:p w14:paraId="3D28D607" w14:textId="0DA9FDFA" w:rsidR="0076630D" w:rsidRDefault="00D7272D">
      <w:pPr>
        <w:ind w:firstLine="420"/>
        <w:rPr>
          <w:rFonts w:ascii="微软雅黑" w:eastAsia="微软雅黑" w:hAnsi="微软雅黑"/>
        </w:rPr>
      </w:pPr>
      <w:r>
        <w:rPr>
          <w:rFonts w:ascii="微软雅黑" w:eastAsia="微软雅黑" w:hAnsi="微软雅黑" w:hint="eastAsia"/>
        </w:rPr>
        <w:t>（1）通过</w:t>
      </w:r>
      <w:r>
        <w:rPr>
          <w:rFonts w:ascii="微软雅黑" w:eastAsia="微软雅黑" w:hAnsi="微软雅黑"/>
        </w:rPr>
        <w:t>收到</w:t>
      </w:r>
      <w:r>
        <w:rPr>
          <w:rFonts w:ascii="微软雅黑" w:eastAsia="微软雅黑" w:hAnsi="微软雅黑" w:hint="eastAsia"/>
        </w:rPr>
        <w:t>报文</w:t>
      </w:r>
      <w:r>
        <w:rPr>
          <w:rFonts w:ascii="微软雅黑" w:eastAsia="微软雅黑" w:hAnsi="微软雅黑"/>
        </w:rPr>
        <w:t>的源MAC地址，即基于MAC地址的方式</w:t>
      </w:r>
      <w:r w:rsidR="00187892">
        <w:rPr>
          <w:rFonts w:ascii="微软雅黑" w:eastAsia="微软雅黑" w:hAnsi="微软雅黑" w:hint="eastAsia"/>
        </w:rPr>
        <w:t>（手动模式）</w:t>
      </w:r>
    </w:p>
    <w:p w14:paraId="62A7A880" w14:textId="77777777" w:rsidR="0076630D" w:rsidRDefault="00D7272D">
      <w:pPr>
        <w:ind w:firstLine="420"/>
        <w:rPr>
          <w:rFonts w:ascii="微软雅黑" w:eastAsia="微软雅黑" w:hAnsi="微软雅黑"/>
        </w:rPr>
      </w:pPr>
      <w:r>
        <w:rPr>
          <w:rFonts w:ascii="微软雅黑" w:eastAsia="微软雅黑" w:hAnsi="微软雅黑" w:hint="eastAsia"/>
        </w:rPr>
        <w:t>设备</w:t>
      </w:r>
      <w:r>
        <w:rPr>
          <w:rFonts w:ascii="微软雅黑" w:eastAsia="微软雅黑" w:hAnsi="微软雅黑"/>
        </w:rPr>
        <w:t>可以根据进入接口的数据报文中的源MAC地址字段来判断该数据流是否为语音数据流。源</w:t>
      </w:r>
      <w:r>
        <w:rPr>
          <w:rFonts w:ascii="微软雅黑" w:eastAsia="微软雅黑" w:hAnsi="微软雅黑" w:hint="eastAsia"/>
        </w:rPr>
        <w:t>M</w:t>
      </w:r>
      <w:r>
        <w:rPr>
          <w:rFonts w:ascii="微软雅黑" w:eastAsia="微软雅黑" w:hAnsi="微软雅黑"/>
        </w:rPr>
        <w:t>AC地址匹配系统设置的语音设备的组织唯一标识符OUI的</w:t>
      </w:r>
      <w:r>
        <w:rPr>
          <w:rFonts w:ascii="微软雅黑" w:eastAsia="微软雅黑" w:hAnsi="微软雅黑" w:hint="eastAsia"/>
        </w:rPr>
        <w:t>报文</w:t>
      </w:r>
      <w:r>
        <w:rPr>
          <w:rFonts w:ascii="微软雅黑" w:eastAsia="微软雅黑" w:hAnsi="微软雅黑"/>
        </w:rPr>
        <w:t>被认为是语音数据流。</w:t>
      </w:r>
      <w:r>
        <w:rPr>
          <w:rFonts w:ascii="微软雅黑" w:eastAsia="微软雅黑" w:hAnsi="微软雅黑" w:hint="eastAsia"/>
        </w:rPr>
        <w:t>用户</w:t>
      </w:r>
      <w:r>
        <w:rPr>
          <w:rFonts w:ascii="微软雅黑" w:eastAsia="微软雅黑" w:hAnsi="微软雅黑"/>
        </w:rPr>
        <w:t>需要预先设置OUI，适用于IP电话上</w:t>
      </w:r>
      <w:r>
        <w:rPr>
          <w:rFonts w:ascii="微软雅黑" w:eastAsia="微软雅黑" w:hAnsi="微软雅黑" w:hint="eastAsia"/>
        </w:rPr>
        <w:t>送</w:t>
      </w:r>
      <w:r>
        <w:rPr>
          <w:rFonts w:ascii="微软雅黑" w:eastAsia="微软雅黑" w:hAnsi="微软雅黑"/>
        </w:rPr>
        <w:t>untagged语音报文的</w:t>
      </w:r>
      <w:r>
        <w:rPr>
          <w:rFonts w:ascii="微软雅黑" w:eastAsia="微软雅黑" w:hAnsi="微软雅黑" w:hint="eastAsia"/>
        </w:rPr>
        <w:t>场景</w:t>
      </w:r>
      <w:r>
        <w:rPr>
          <w:rFonts w:ascii="微软雅黑" w:eastAsia="微软雅黑" w:hAnsi="微软雅黑"/>
        </w:rPr>
        <w:t>。</w:t>
      </w:r>
    </w:p>
    <w:p w14:paraId="54F82E29" w14:textId="7E8F1486" w:rsidR="0076630D" w:rsidRDefault="00D7272D">
      <w:pPr>
        <w:ind w:firstLine="420"/>
        <w:rPr>
          <w:rFonts w:ascii="微软雅黑" w:eastAsia="微软雅黑" w:hAnsi="微软雅黑"/>
        </w:rPr>
      </w:pPr>
      <w:r>
        <w:rPr>
          <w:rFonts w:ascii="微软雅黑" w:eastAsia="微软雅黑" w:hAnsi="微软雅黑" w:hint="eastAsia"/>
        </w:rPr>
        <w:t>（2）通过</w:t>
      </w:r>
      <w:r>
        <w:rPr>
          <w:rFonts w:ascii="微软雅黑" w:eastAsia="微软雅黑" w:hAnsi="微软雅黑"/>
        </w:rPr>
        <w:t>报文携带的VLAN Tag，即基于VLAN的方式</w:t>
      </w:r>
      <w:r w:rsidR="00187892">
        <w:rPr>
          <w:rFonts w:ascii="微软雅黑" w:eastAsia="微软雅黑" w:hAnsi="微软雅黑" w:hint="eastAsia"/>
        </w:rPr>
        <w:t>（自动模式）</w:t>
      </w:r>
    </w:p>
    <w:p w14:paraId="500FB7CE" w14:textId="77777777" w:rsidR="0076630D" w:rsidRDefault="00D7272D">
      <w:pPr>
        <w:ind w:firstLine="420"/>
        <w:rPr>
          <w:rFonts w:ascii="微软雅黑" w:eastAsia="微软雅黑" w:hAnsi="微软雅黑"/>
        </w:rPr>
      </w:pPr>
      <w:r>
        <w:rPr>
          <w:rFonts w:ascii="微软雅黑" w:eastAsia="微软雅黑" w:hAnsi="微软雅黑" w:hint="eastAsia"/>
        </w:rPr>
        <w:t>若有</w:t>
      </w:r>
      <w:r>
        <w:rPr>
          <w:rFonts w:ascii="微软雅黑" w:eastAsia="微软雅黑" w:hAnsi="微软雅黑"/>
        </w:rPr>
        <w:t>大量</w:t>
      </w:r>
      <w:r>
        <w:rPr>
          <w:rFonts w:ascii="微软雅黑" w:eastAsia="微软雅黑" w:hAnsi="微软雅黑" w:hint="eastAsia"/>
        </w:rPr>
        <w:t>IP</w:t>
      </w:r>
      <w:r>
        <w:rPr>
          <w:rFonts w:ascii="微软雅黑" w:eastAsia="微软雅黑" w:hAnsi="微软雅黑"/>
        </w:rPr>
        <w:t>电话接入交换机，配置IP电话的OUI会非常繁琐，可在交换机上配置</w:t>
      </w:r>
      <w:r>
        <w:rPr>
          <w:rFonts w:ascii="微软雅黑" w:eastAsia="微软雅黑" w:hAnsi="微软雅黑" w:hint="eastAsia"/>
        </w:rPr>
        <w:t>基于</w:t>
      </w:r>
      <w:r>
        <w:rPr>
          <w:rFonts w:ascii="微软雅黑" w:eastAsia="微软雅黑" w:hAnsi="微软雅黑"/>
        </w:rPr>
        <w:t>VLAN来提升语音报文的优先级，此时设备会根据进入接口的报文的VLAN ID来判断该数据报文是否为语音报文。当</w:t>
      </w:r>
      <w:r>
        <w:rPr>
          <w:rFonts w:ascii="微软雅黑" w:eastAsia="微软雅黑" w:hAnsi="微软雅黑" w:hint="eastAsia"/>
        </w:rPr>
        <w:t>VLAN</w:t>
      </w:r>
      <w:r>
        <w:rPr>
          <w:rFonts w:ascii="微软雅黑" w:eastAsia="微软雅黑" w:hAnsi="微软雅黑"/>
        </w:rPr>
        <w:t xml:space="preserve"> ID匹配系统配置的Voice VLAN后，则认为是语音数据流。这种方式实现的前提是IP电话支持获取交换机上配置的Voice VLAN信息的功能，在大量IP电话接入的情况下，可以简化配置。</w:t>
      </w:r>
    </w:p>
    <w:p w14:paraId="060B3CAC" w14:textId="77777777" w:rsidR="0076630D" w:rsidRDefault="00D7272D">
      <w:pPr>
        <w:ind w:firstLine="420"/>
        <w:rPr>
          <w:rFonts w:ascii="微软雅黑" w:eastAsia="微软雅黑" w:hAnsi="微软雅黑"/>
        </w:rPr>
      </w:pPr>
      <w:r>
        <w:rPr>
          <w:rFonts w:ascii="微软雅黑" w:eastAsia="微软雅黑" w:hAnsi="微软雅黑" w:hint="eastAsia"/>
        </w:rPr>
        <w:t>以上</w:t>
      </w:r>
      <w:r>
        <w:rPr>
          <w:rFonts w:ascii="微软雅黑" w:eastAsia="微软雅黑" w:hAnsi="微软雅黑"/>
        </w:rPr>
        <w:t>两种方案主要区别在于：当IP电话上送的是untagged语音</w:t>
      </w:r>
      <w:r>
        <w:rPr>
          <w:rFonts w:ascii="微软雅黑" w:eastAsia="微软雅黑" w:hAnsi="微软雅黑" w:hint="eastAsia"/>
        </w:rPr>
        <w:t>报文</w:t>
      </w:r>
      <w:r>
        <w:rPr>
          <w:rFonts w:ascii="微软雅黑" w:eastAsia="微软雅黑" w:hAnsi="微软雅黑"/>
        </w:rPr>
        <w:t>时，必须配置OUI，才能</w:t>
      </w:r>
      <w:r>
        <w:rPr>
          <w:rFonts w:ascii="微软雅黑" w:eastAsia="微软雅黑" w:hAnsi="微软雅黑" w:hint="eastAsia"/>
        </w:rPr>
        <w:t>把</w:t>
      </w:r>
      <w:r>
        <w:rPr>
          <w:rFonts w:ascii="微软雅黑" w:eastAsia="微软雅黑" w:hAnsi="微软雅黑"/>
        </w:rPr>
        <w:t>语音报文和数据报文区分开来；如果IP电话上送的是带Tag语音报文，则可配置基于VLAN的Voice VLAN，这样在大量IP电话接入的情况下，就不用配置繁琐的OUI，简化配置</w:t>
      </w:r>
      <w:r>
        <w:rPr>
          <w:rFonts w:ascii="微软雅黑" w:eastAsia="微软雅黑" w:hAnsi="微软雅黑" w:hint="eastAsia"/>
        </w:rPr>
        <w:t>。</w:t>
      </w:r>
    </w:p>
    <w:p w14:paraId="782335FF" w14:textId="77777777" w:rsidR="0076630D" w:rsidRDefault="0076630D">
      <w:pPr>
        <w:rPr>
          <w:rFonts w:ascii="微软雅黑" w:eastAsia="微软雅黑" w:hAnsi="微软雅黑"/>
        </w:rPr>
      </w:pPr>
    </w:p>
    <w:p w14:paraId="79DB7B95" w14:textId="77777777" w:rsidR="0076630D" w:rsidRDefault="00D7272D">
      <w:pPr>
        <w:rPr>
          <w:rFonts w:ascii="微软雅黑" w:eastAsia="微软雅黑" w:hAnsi="微软雅黑"/>
        </w:rPr>
      </w:pPr>
      <w:r>
        <w:rPr>
          <w:rFonts w:ascii="微软雅黑" w:eastAsia="微软雅黑" w:hAnsi="微软雅黑" w:hint="eastAsia"/>
        </w:rPr>
        <w:t>【配置参数】</w:t>
      </w:r>
    </w:p>
    <w:p w14:paraId="7420FE62" w14:textId="0ACF4F5A" w:rsidR="0076630D" w:rsidRDefault="00D7272D" w:rsidP="00B10728">
      <w:pPr>
        <w:pStyle w:val="af2"/>
        <w:numPr>
          <w:ilvl w:val="0"/>
          <w:numId w:val="121"/>
        </w:numPr>
        <w:ind w:firstLineChars="0"/>
        <w:rPr>
          <w:rFonts w:ascii="微软雅黑" w:eastAsia="微软雅黑" w:hAnsi="微软雅黑"/>
        </w:rPr>
      </w:pPr>
      <w:r>
        <w:rPr>
          <w:rFonts w:ascii="微软雅黑" w:eastAsia="微软雅黑" w:hAnsi="微软雅黑" w:hint="eastAsia"/>
        </w:rPr>
        <w:t>语音</w:t>
      </w:r>
      <w:r>
        <w:rPr>
          <w:rFonts w:ascii="微软雅黑" w:eastAsia="微软雅黑" w:hAnsi="微软雅黑"/>
        </w:rPr>
        <w:t>VLAN</w:t>
      </w:r>
      <w:r w:rsidR="004D7A0D">
        <w:rPr>
          <w:rFonts w:ascii="微软雅黑" w:eastAsia="微软雅黑" w:hAnsi="微软雅黑" w:hint="eastAsia"/>
        </w:rPr>
        <w:t>模式</w:t>
      </w:r>
      <w:r>
        <w:rPr>
          <w:rFonts w:ascii="微软雅黑" w:eastAsia="微软雅黑" w:hAnsi="微软雅黑"/>
        </w:rPr>
        <w:t>：【</w:t>
      </w:r>
      <w:r w:rsidR="004D7A0D">
        <w:rPr>
          <w:rFonts w:ascii="微软雅黑" w:eastAsia="微软雅黑" w:hAnsi="微软雅黑" w:hint="eastAsia"/>
        </w:rPr>
        <w:t>单选</w:t>
      </w:r>
      <w:r>
        <w:rPr>
          <w:rFonts w:ascii="微软雅黑" w:eastAsia="微软雅黑" w:hAnsi="微软雅黑"/>
        </w:rPr>
        <w:t>】</w:t>
      </w:r>
      <w:r w:rsidR="004D7A0D">
        <w:rPr>
          <w:rFonts w:ascii="微软雅黑" w:eastAsia="微软雅黑" w:hAnsi="微软雅黑" w:hint="eastAsia"/>
        </w:rPr>
        <w:t>选择</w:t>
      </w:r>
      <w:r>
        <w:rPr>
          <w:rFonts w:ascii="微软雅黑" w:eastAsia="微软雅黑" w:hAnsi="微软雅黑"/>
        </w:rPr>
        <w:t>开启语音VLAN功能</w:t>
      </w:r>
      <w:r w:rsidR="004D7A0D">
        <w:rPr>
          <w:rFonts w:ascii="微软雅黑" w:eastAsia="微软雅黑" w:hAnsi="微软雅黑" w:hint="eastAsia"/>
        </w:rPr>
        <w:t>模式</w:t>
      </w:r>
      <w:r w:rsidR="004D7A0D">
        <w:rPr>
          <w:rFonts w:ascii="微软雅黑" w:eastAsia="微软雅黑" w:hAnsi="微软雅黑"/>
        </w:rPr>
        <w:t>，选项有{</w:t>
      </w:r>
      <w:r w:rsidR="004D7A0D">
        <w:rPr>
          <w:rFonts w:ascii="微软雅黑" w:eastAsia="微软雅黑" w:hAnsi="微软雅黑" w:hint="eastAsia"/>
        </w:rPr>
        <w:t>关闭</w:t>
      </w:r>
      <w:r w:rsidR="004D7A0D">
        <w:rPr>
          <w:rFonts w:ascii="微软雅黑" w:eastAsia="微软雅黑" w:hAnsi="微软雅黑"/>
        </w:rPr>
        <w:t xml:space="preserve">| </w:t>
      </w:r>
      <w:commentRangeStart w:id="325"/>
      <w:r w:rsidR="004D7A0D">
        <w:rPr>
          <w:rFonts w:ascii="微软雅黑" w:eastAsia="微软雅黑" w:hAnsi="微软雅黑"/>
        </w:rPr>
        <w:t>自动</w:t>
      </w:r>
      <w:r w:rsidR="00EC4F22">
        <w:rPr>
          <w:rFonts w:ascii="微软雅黑" w:eastAsia="微软雅黑" w:hAnsi="微软雅黑" w:hint="eastAsia"/>
        </w:rPr>
        <w:t>加入</w:t>
      </w:r>
      <w:r w:rsidR="004D7A0D">
        <w:rPr>
          <w:rFonts w:ascii="微软雅黑" w:eastAsia="微软雅黑" w:hAnsi="微软雅黑"/>
        </w:rPr>
        <w:t>语音</w:t>
      </w:r>
      <w:r w:rsidR="004D7A0D">
        <w:rPr>
          <w:rFonts w:ascii="微软雅黑" w:eastAsia="微软雅黑" w:hAnsi="微软雅黑" w:hint="eastAsia"/>
        </w:rPr>
        <w:t>VLAN</w:t>
      </w:r>
      <w:commentRangeEnd w:id="325"/>
      <w:r w:rsidR="004D7A0D">
        <w:rPr>
          <w:rStyle w:val="af0"/>
        </w:rPr>
        <w:commentReference w:id="325"/>
      </w:r>
      <w:r w:rsidR="00E85B87">
        <w:rPr>
          <w:rFonts w:ascii="微软雅黑" w:eastAsia="微软雅黑" w:hAnsi="微软雅黑" w:hint="eastAsia"/>
          <w:color w:val="FFFFFF"/>
          <w:highlight w:val="darkGreen"/>
        </w:rPr>
        <w:t>(</w:t>
      </w:r>
      <w:r w:rsidR="00E85B87">
        <w:rPr>
          <w:rFonts w:ascii="微软雅黑" w:eastAsia="微软雅黑" w:hAnsi="微软雅黑"/>
          <w:color w:val="FFFFFF"/>
          <w:highlight w:val="darkGreen"/>
        </w:rPr>
        <w:t>FP2</w:t>
      </w:r>
      <w:r w:rsidR="00E85B87">
        <w:rPr>
          <w:rFonts w:ascii="微软雅黑" w:eastAsia="微软雅黑" w:hAnsi="微软雅黑" w:hint="eastAsia"/>
          <w:color w:val="FFFFFF"/>
          <w:highlight w:val="darkGreen"/>
        </w:rPr>
        <w:t>)</w:t>
      </w:r>
      <w:r w:rsidR="004D7A0D">
        <w:rPr>
          <w:rFonts w:ascii="微软雅黑" w:eastAsia="微软雅黑" w:hAnsi="微软雅黑"/>
        </w:rPr>
        <w:t xml:space="preserve">| </w:t>
      </w:r>
      <w:commentRangeStart w:id="326"/>
      <w:r w:rsidR="00C732AC">
        <w:rPr>
          <w:rFonts w:ascii="微软雅黑" w:eastAsia="微软雅黑" w:hAnsi="微软雅黑"/>
        </w:rPr>
        <w:t xml:space="preserve">Tagged </w:t>
      </w:r>
      <w:r w:rsidR="004D7A0D">
        <w:rPr>
          <w:rFonts w:ascii="微软雅黑" w:eastAsia="微软雅黑" w:hAnsi="微软雅黑"/>
        </w:rPr>
        <w:t>OUI</w:t>
      </w:r>
      <w:r w:rsidR="00A366F4">
        <w:rPr>
          <w:rFonts w:ascii="微软雅黑" w:eastAsia="微软雅黑" w:hAnsi="微软雅黑" w:hint="eastAsia"/>
        </w:rPr>
        <w:t>模式</w:t>
      </w:r>
      <w:r w:rsidR="00C732AC">
        <w:rPr>
          <w:rFonts w:ascii="微软雅黑" w:eastAsia="微软雅黑" w:hAnsi="微软雅黑" w:hint="eastAsia"/>
        </w:rPr>
        <w:t>|</w:t>
      </w:r>
      <w:r w:rsidR="00C732AC">
        <w:rPr>
          <w:rFonts w:ascii="微软雅黑" w:eastAsia="微软雅黑" w:hAnsi="微软雅黑"/>
        </w:rPr>
        <w:t xml:space="preserve"> Untagged OUI模式</w:t>
      </w:r>
      <w:commentRangeEnd w:id="326"/>
      <w:r w:rsidR="00C732AC">
        <w:rPr>
          <w:rStyle w:val="af0"/>
        </w:rPr>
        <w:commentReference w:id="326"/>
      </w:r>
      <w:r w:rsidR="004D7A0D">
        <w:rPr>
          <w:rFonts w:ascii="微软雅黑" w:eastAsia="微软雅黑" w:hAnsi="微软雅黑"/>
        </w:rPr>
        <w:t>}</w:t>
      </w:r>
      <w:r>
        <w:rPr>
          <w:rFonts w:ascii="微软雅黑" w:eastAsia="微软雅黑" w:hAnsi="微软雅黑"/>
        </w:rPr>
        <w:t>，默认</w:t>
      </w:r>
      <w:r>
        <w:rPr>
          <w:rFonts w:ascii="微软雅黑" w:eastAsia="微软雅黑" w:hAnsi="微软雅黑" w:hint="eastAsia"/>
        </w:rPr>
        <w:t>关闭</w:t>
      </w:r>
      <w:r>
        <w:rPr>
          <w:rFonts w:ascii="微软雅黑" w:eastAsia="微软雅黑" w:hAnsi="微软雅黑"/>
        </w:rPr>
        <w:t>。</w:t>
      </w:r>
    </w:p>
    <w:p w14:paraId="30CBEE2A" w14:textId="77777777" w:rsidR="0076630D" w:rsidRDefault="00D7272D" w:rsidP="00B10728">
      <w:pPr>
        <w:pStyle w:val="af2"/>
        <w:numPr>
          <w:ilvl w:val="0"/>
          <w:numId w:val="121"/>
        </w:numPr>
        <w:ind w:firstLineChars="0"/>
        <w:rPr>
          <w:rFonts w:ascii="微软雅黑" w:eastAsia="微软雅黑" w:hAnsi="微软雅黑"/>
        </w:rPr>
      </w:pPr>
      <w:r>
        <w:rPr>
          <w:rFonts w:ascii="微软雅黑" w:eastAsia="微软雅黑" w:hAnsi="微软雅黑" w:hint="eastAsia"/>
        </w:rPr>
        <w:t>语音</w:t>
      </w:r>
      <w:r>
        <w:rPr>
          <w:rFonts w:ascii="微软雅黑" w:eastAsia="微软雅黑" w:hAnsi="微软雅黑"/>
        </w:rPr>
        <w:t>VLAN ID：【</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从VLAN</w:t>
      </w:r>
      <w:r>
        <w:rPr>
          <w:rFonts w:ascii="微软雅黑" w:eastAsia="微软雅黑" w:hAnsi="微软雅黑"/>
        </w:rPr>
        <w:t>列表中选择一个VLAN作为语音VLAN</w:t>
      </w:r>
      <w:r>
        <w:rPr>
          <w:rFonts w:ascii="微软雅黑" w:eastAsia="微软雅黑" w:hAnsi="微软雅黑" w:hint="eastAsia"/>
        </w:rPr>
        <w:t>。</w:t>
      </w:r>
    </w:p>
    <w:p w14:paraId="1A7C7EC7"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缺省VLAN 1</w:t>
      </w:r>
      <w:r>
        <w:rPr>
          <w:rFonts w:ascii="微软雅黑" w:eastAsia="微软雅黑" w:hAnsi="微软雅黑" w:hint="eastAsia"/>
        </w:rPr>
        <w:t>不能作为</w:t>
      </w:r>
      <w:r>
        <w:rPr>
          <w:rFonts w:ascii="微软雅黑" w:eastAsia="微软雅黑" w:hAnsi="微软雅黑"/>
        </w:rPr>
        <w:t>语音VLAN。</w:t>
      </w:r>
    </w:p>
    <w:p w14:paraId="351850A4" w14:textId="1879FD48" w:rsidR="0076630D" w:rsidRDefault="00D7272D" w:rsidP="00B10728">
      <w:pPr>
        <w:pStyle w:val="af2"/>
        <w:numPr>
          <w:ilvl w:val="0"/>
          <w:numId w:val="121"/>
        </w:numPr>
        <w:ind w:firstLineChars="0"/>
        <w:rPr>
          <w:rFonts w:ascii="微软雅黑" w:eastAsia="微软雅黑" w:hAnsi="微软雅黑"/>
        </w:rPr>
      </w:pPr>
      <w:r>
        <w:rPr>
          <w:rFonts w:ascii="微软雅黑" w:eastAsia="微软雅黑" w:hAnsi="微软雅黑" w:hint="eastAsia"/>
        </w:rPr>
        <w:t>CoS</w:t>
      </w:r>
      <w:r w:rsidR="004D7A0D">
        <w:rPr>
          <w:rFonts w:ascii="微软雅黑" w:eastAsia="微软雅黑" w:hAnsi="微软雅黑" w:hint="eastAsia"/>
        </w:rPr>
        <w:t>/802.1p</w:t>
      </w:r>
      <w:r>
        <w:rPr>
          <w:rFonts w:ascii="微软雅黑" w:eastAsia="微软雅黑" w:hAnsi="微软雅黑" w:hint="eastAsia"/>
        </w:rPr>
        <w:t>：【text文本框】指定</w:t>
      </w:r>
      <w:r>
        <w:rPr>
          <w:rFonts w:ascii="微软雅黑" w:eastAsia="微软雅黑" w:hAnsi="微软雅黑"/>
        </w:rPr>
        <w:t>CoS</w:t>
      </w:r>
      <w:r w:rsidR="004D7A0D">
        <w:rPr>
          <w:rFonts w:ascii="微软雅黑" w:eastAsia="微软雅黑" w:hAnsi="微软雅黑"/>
        </w:rPr>
        <w:t>/802.1p</w:t>
      </w:r>
      <w:r>
        <w:rPr>
          <w:rFonts w:ascii="微软雅黑" w:eastAsia="微软雅黑" w:hAnsi="微软雅黑"/>
        </w:rPr>
        <w:t>优先级，取值范围为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lastRenderedPageBreak/>
        <w:t>默认为</w:t>
      </w:r>
      <w:r>
        <w:rPr>
          <w:rFonts w:ascii="微软雅黑" w:eastAsia="微软雅黑" w:hAnsi="微软雅黑" w:hint="eastAsia"/>
        </w:rPr>
        <w:t>6。</w:t>
      </w:r>
      <w:r>
        <w:rPr>
          <w:rFonts w:ascii="微软雅黑" w:eastAsia="微软雅黑" w:hAnsi="微软雅黑"/>
        </w:rPr>
        <w:t>值越大</w:t>
      </w:r>
      <w:r>
        <w:rPr>
          <w:rFonts w:ascii="微软雅黑" w:eastAsia="微软雅黑" w:hAnsi="微软雅黑" w:hint="eastAsia"/>
        </w:rPr>
        <w:t>优先级</w:t>
      </w:r>
      <w:r>
        <w:rPr>
          <w:rFonts w:ascii="微软雅黑" w:eastAsia="微软雅黑" w:hAnsi="微软雅黑"/>
        </w:rPr>
        <w:t>越高。</w:t>
      </w:r>
    </w:p>
    <w:p w14:paraId="1AF664E9" w14:textId="46639FC7" w:rsidR="004D7A0D" w:rsidRDefault="004D7A0D" w:rsidP="00B10728">
      <w:pPr>
        <w:pStyle w:val="af2"/>
        <w:numPr>
          <w:ilvl w:val="0"/>
          <w:numId w:val="121"/>
        </w:numPr>
        <w:ind w:firstLineChars="0"/>
        <w:rPr>
          <w:rFonts w:ascii="微软雅黑" w:eastAsia="微软雅黑" w:hAnsi="微软雅黑"/>
        </w:rPr>
      </w:pPr>
      <w:r>
        <w:rPr>
          <w:rFonts w:ascii="微软雅黑" w:eastAsia="微软雅黑" w:hAnsi="微软雅黑" w:hint="eastAsia"/>
        </w:rPr>
        <w:t>DSCP</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当且仅当语音</w:t>
      </w:r>
      <w:r>
        <w:rPr>
          <w:rFonts w:ascii="微软雅黑" w:eastAsia="微软雅黑" w:hAnsi="微软雅黑"/>
        </w:rPr>
        <w:t>VLAN</w:t>
      </w:r>
      <w:r>
        <w:rPr>
          <w:rFonts w:ascii="微软雅黑" w:eastAsia="微软雅黑" w:hAnsi="微软雅黑" w:hint="eastAsia"/>
        </w:rPr>
        <w:t>模式</w:t>
      </w:r>
      <w:r>
        <w:rPr>
          <w:rFonts w:ascii="微软雅黑" w:eastAsia="微软雅黑" w:hAnsi="微软雅黑"/>
        </w:rPr>
        <w:t>选择“</w:t>
      </w:r>
      <w:r>
        <w:rPr>
          <w:rFonts w:ascii="微软雅黑" w:eastAsia="微软雅黑" w:hAnsi="微软雅黑" w:hint="eastAsia"/>
        </w:rPr>
        <w:t>自动</w:t>
      </w:r>
      <w:r>
        <w:rPr>
          <w:rFonts w:ascii="微软雅黑" w:eastAsia="微软雅黑" w:hAnsi="微软雅黑"/>
        </w:rPr>
        <w:t>语音VLAN”</w:t>
      </w:r>
      <w:r>
        <w:rPr>
          <w:rFonts w:ascii="微软雅黑" w:eastAsia="微软雅黑" w:hAnsi="微软雅黑" w:hint="eastAsia"/>
        </w:rPr>
        <w:t>时</w:t>
      </w:r>
      <w:r>
        <w:rPr>
          <w:rFonts w:ascii="微软雅黑" w:eastAsia="微软雅黑" w:hAnsi="微软雅黑"/>
        </w:rPr>
        <w:t>支持配置，取值范围为</w:t>
      </w:r>
      <w:r>
        <w:rPr>
          <w:rFonts w:ascii="微软雅黑" w:eastAsia="微软雅黑" w:hAnsi="微软雅黑" w:hint="eastAsia"/>
        </w:rPr>
        <w:t>0</w:t>
      </w:r>
      <w:r>
        <w:rPr>
          <w:rFonts w:ascii="微软雅黑" w:eastAsia="微软雅黑" w:hAnsi="微软雅黑"/>
        </w:rPr>
        <w:t>-63</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46。</w:t>
      </w:r>
    </w:p>
    <w:p w14:paraId="00DA6DD6" w14:textId="30D23192" w:rsidR="0076630D" w:rsidRDefault="00D7272D" w:rsidP="00B10728">
      <w:pPr>
        <w:pStyle w:val="af2"/>
        <w:numPr>
          <w:ilvl w:val="0"/>
          <w:numId w:val="121"/>
        </w:numPr>
        <w:ind w:firstLineChars="0"/>
        <w:rPr>
          <w:rFonts w:ascii="微软雅黑" w:eastAsia="微软雅黑" w:hAnsi="微软雅黑"/>
        </w:rPr>
      </w:pPr>
      <w:r>
        <w:rPr>
          <w:rFonts w:ascii="微软雅黑" w:eastAsia="微软雅黑" w:hAnsi="微软雅黑" w:hint="eastAsia"/>
        </w:rPr>
        <w:t>CoS</w:t>
      </w:r>
      <w:r w:rsidR="004D7A0D">
        <w:rPr>
          <w:rFonts w:ascii="微软雅黑" w:eastAsia="微软雅黑" w:hAnsi="微软雅黑" w:hint="eastAsia"/>
        </w:rPr>
        <w:t>重标记</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sidR="004D7A0D">
        <w:rPr>
          <w:rFonts w:ascii="微软雅黑" w:eastAsia="微软雅黑" w:hAnsi="微软雅黑" w:hint="eastAsia"/>
        </w:rPr>
        <w:t>当且仅当</w:t>
      </w:r>
      <w:r w:rsidR="004D7A0D">
        <w:rPr>
          <w:rFonts w:ascii="微软雅黑" w:eastAsia="微软雅黑" w:hAnsi="微软雅黑"/>
        </w:rPr>
        <w:t>语音VLAN</w:t>
      </w:r>
      <w:r w:rsidR="004D7A0D">
        <w:rPr>
          <w:rFonts w:ascii="微软雅黑" w:eastAsia="微软雅黑" w:hAnsi="微软雅黑" w:hint="eastAsia"/>
        </w:rPr>
        <w:t>模式</w:t>
      </w:r>
      <w:r w:rsidR="004D7A0D">
        <w:rPr>
          <w:rFonts w:ascii="微软雅黑" w:eastAsia="微软雅黑" w:hAnsi="微软雅黑"/>
        </w:rPr>
        <w:t>选择“</w:t>
      </w:r>
      <w:r w:rsidR="00C732AC">
        <w:rPr>
          <w:rFonts w:ascii="微软雅黑" w:eastAsia="微软雅黑" w:hAnsi="微软雅黑"/>
        </w:rPr>
        <w:t xml:space="preserve">Tagged </w:t>
      </w:r>
      <w:r w:rsidR="004D7A0D">
        <w:rPr>
          <w:rFonts w:ascii="微软雅黑" w:eastAsia="微软雅黑" w:hAnsi="微软雅黑"/>
        </w:rPr>
        <w:t>OUI</w:t>
      </w:r>
      <w:r w:rsidR="00C732AC">
        <w:rPr>
          <w:rFonts w:ascii="微软雅黑" w:eastAsia="微软雅黑" w:hAnsi="微软雅黑" w:hint="eastAsia"/>
        </w:rPr>
        <w:t>/Untagged OUI</w:t>
      </w:r>
      <w:r w:rsidR="004D7A0D">
        <w:rPr>
          <w:rFonts w:ascii="微软雅黑" w:eastAsia="微软雅黑" w:hAnsi="微软雅黑"/>
        </w:rPr>
        <w:t>”</w:t>
      </w:r>
      <w:r w:rsidR="004D7A0D">
        <w:rPr>
          <w:rFonts w:ascii="微软雅黑" w:eastAsia="微软雅黑" w:hAnsi="微软雅黑" w:hint="eastAsia"/>
        </w:rPr>
        <w:t>时</w:t>
      </w:r>
      <w:r w:rsidR="004D7A0D">
        <w:rPr>
          <w:rFonts w:ascii="微软雅黑" w:eastAsia="微软雅黑" w:hAnsi="微软雅黑"/>
        </w:rPr>
        <w:t>支持配置。</w:t>
      </w:r>
      <w:r>
        <w:rPr>
          <w:rFonts w:ascii="微软雅黑" w:eastAsia="微软雅黑" w:hAnsi="微软雅黑" w:hint="eastAsia"/>
        </w:rPr>
        <w:t>设置</w:t>
      </w:r>
      <w:r>
        <w:rPr>
          <w:rFonts w:ascii="微软雅黑" w:eastAsia="微软雅黑" w:hAnsi="微软雅黑"/>
        </w:rPr>
        <w:t>是否将报文重定向</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关闭</w:t>
      </w:r>
      <w:r>
        <w:rPr>
          <w:rFonts w:ascii="微软雅黑" w:eastAsia="微软雅黑" w:hAnsi="微软雅黑"/>
        </w:rPr>
        <w:t>。</w:t>
      </w:r>
    </w:p>
    <w:p w14:paraId="56B45E71" w14:textId="2F6162A3" w:rsidR="0076630D" w:rsidRDefault="00D7272D" w:rsidP="00B10728">
      <w:pPr>
        <w:pStyle w:val="af2"/>
        <w:numPr>
          <w:ilvl w:val="0"/>
          <w:numId w:val="121"/>
        </w:numPr>
        <w:ind w:firstLineChars="0"/>
        <w:rPr>
          <w:rFonts w:ascii="微软雅黑" w:eastAsia="微软雅黑" w:hAnsi="微软雅黑"/>
        </w:rPr>
      </w:pPr>
      <w:r>
        <w:rPr>
          <w:rFonts w:ascii="微软雅黑" w:eastAsia="微软雅黑" w:hAnsi="微软雅黑" w:hint="eastAsia"/>
        </w:rPr>
        <w:t>老化时间 (分钟)</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sidR="004D7A0D">
        <w:rPr>
          <w:rFonts w:ascii="微软雅黑" w:eastAsia="微软雅黑" w:hAnsi="微软雅黑" w:hint="eastAsia"/>
        </w:rPr>
        <w:t>当且仅当</w:t>
      </w:r>
      <w:r w:rsidR="004D7A0D">
        <w:rPr>
          <w:rFonts w:ascii="微软雅黑" w:eastAsia="微软雅黑" w:hAnsi="微软雅黑"/>
        </w:rPr>
        <w:t>语音VLAN</w:t>
      </w:r>
      <w:r w:rsidR="004D7A0D">
        <w:rPr>
          <w:rFonts w:ascii="微软雅黑" w:eastAsia="微软雅黑" w:hAnsi="微软雅黑" w:hint="eastAsia"/>
        </w:rPr>
        <w:t>模式</w:t>
      </w:r>
      <w:r w:rsidR="004D7A0D">
        <w:rPr>
          <w:rFonts w:ascii="微软雅黑" w:eastAsia="微软雅黑" w:hAnsi="微软雅黑"/>
        </w:rPr>
        <w:t>选择“</w:t>
      </w:r>
      <w:r w:rsidR="00C732AC">
        <w:rPr>
          <w:rFonts w:ascii="微软雅黑" w:eastAsia="微软雅黑" w:hAnsi="微软雅黑"/>
        </w:rPr>
        <w:t xml:space="preserve">Tagged </w:t>
      </w:r>
      <w:r w:rsidR="004D7A0D">
        <w:rPr>
          <w:rFonts w:ascii="微软雅黑" w:eastAsia="微软雅黑" w:hAnsi="微软雅黑"/>
        </w:rPr>
        <w:t>OUI</w:t>
      </w:r>
      <w:r w:rsidR="00C732AC">
        <w:rPr>
          <w:rFonts w:ascii="微软雅黑" w:eastAsia="微软雅黑" w:hAnsi="微软雅黑"/>
        </w:rPr>
        <w:t>/Untagged OUI</w:t>
      </w:r>
      <w:r w:rsidR="004D7A0D">
        <w:rPr>
          <w:rFonts w:ascii="微软雅黑" w:eastAsia="微软雅黑" w:hAnsi="微软雅黑"/>
        </w:rPr>
        <w:t>”</w:t>
      </w:r>
      <w:r w:rsidR="004D7A0D">
        <w:rPr>
          <w:rFonts w:ascii="微软雅黑" w:eastAsia="微软雅黑" w:hAnsi="微软雅黑" w:hint="eastAsia"/>
        </w:rPr>
        <w:t>时</w:t>
      </w:r>
      <w:r w:rsidR="004D7A0D">
        <w:rPr>
          <w:rFonts w:ascii="微软雅黑" w:eastAsia="微软雅黑" w:hAnsi="微软雅黑"/>
        </w:rPr>
        <w:t>支持配置。</w:t>
      </w:r>
      <w:r>
        <w:rPr>
          <w:rFonts w:ascii="微软雅黑" w:eastAsia="微软雅黑" w:hAnsi="微软雅黑" w:hint="eastAsia"/>
        </w:rPr>
        <w:t>设置</w:t>
      </w:r>
      <w:r>
        <w:rPr>
          <w:rFonts w:ascii="微软雅黑" w:eastAsia="微软雅黑" w:hAnsi="微软雅黑"/>
        </w:rPr>
        <w:t>语音VLAN的老化时间，取值范围为</w:t>
      </w:r>
      <w:r>
        <w:rPr>
          <w:rFonts w:ascii="微软雅黑" w:eastAsia="微软雅黑" w:hAnsi="微软雅黑" w:hint="eastAsia"/>
        </w:rPr>
        <w:t>30</w:t>
      </w:r>
      <w:r>
        <w:rPr>
          <w:rFonts w:ascii="微软雅黑" w:eastAsia="微软雅黑" w:hAnsi="微软雅黑"/>
        </w:rPr>
        <w:t>-65536</w:t>
      </w:r>
      <w:r>
        <w:rPr>
          <w:rFonts w:ascii="微软雅黑" w:eastAsia="微软雅黑" w:hAnsi="微软雅黑" w:hint="eastAsia"/>
        </w:rPr>
        <w:t>的</w:t>
      </w:r>
      <w:r>
        <w:rPr>
          <w:rFonts w:ascii="微软雅黑" w:eastAsia="微软雅黑" w:hAnsi="微软雅黑"/>
        </w:rPr>
        <w:t>整数，默认为</w:t>
      </w:r>
      <w:r>
        <w:rPr>
          <w:rFonts w:ascii="微软雅黑" w:eastAsia="微软雅黑" w:hAnsi="微软雅黑" w:hint="eastAsia"/>
        </w:rPr>
        <w:t>1440分钟</w:t>
      </w:r>
      <w:r>
        <w:rPr>
          <w:rFonts w:ascii="微软雅黑" w:eastAsia="微软雅黑" w:hAnsi="微软雅黑"/>
        </w:rPr>
        <w:t>。</w:t>
      </w:r>
    </w:p>
    <w:p w14:paraId="6097FBA1" w14:textId="5D17B25C"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老化时间只对</w:t>
      </w:r>
      <w:r w:rsidR="004D7A0D">
        <w:rPr>
          <w:rFonts w:ascii="微软雅黑" w:eastAsia="微软雅黑" w:hAnsi="微软雅黑"/>
        </w:rPr>
        <w:t>OUI/</w:t>
      </w:r>
      <w:r>
        <w:rPr>
          <w:rFonts w:ascii="微软雅黑" w:eastAsia="微软雅黑" w:hAnsi="微软雅黑"/>
        </w:rPr>
        <w:t>自动模式下的端口有效。在</w:t>
      </w:r>
      <w:r>
        <w:rPr>
          <w:rFonts w:ascii="微软雅黑" w:eastAsia="微软雅黑" w:hAnsi="微软雅黑" w:hint="eastAsia"/>
        </w:rPr>
        <w:t>自动模式</w:t>
      </w:r>
      <w:r>
        <w:rPr>
          <w:rFonts w:ascii="微软雅黑" w:eastAsia="微软雅黑" w:hAnsi="微软雅黑"/>
        </w:rPr>
        <w:t>下，系统会根据收到的语音报文的源MAC地址来决定是否把该报文的</w:t>
      </w:r>
      <w:r>
        <w:rPr>
          <w:rFonts w:ascii="微软雅黑" w:eastAsia="微软雅黑" w:hAnsi="微软雅黑" w:hint="eastAsia"/>
        </w:rPr>
        <w:t>入</w:t>
      </w:r>
      <w:r>
        <w:rPr>
          <w:rFonts w:ascii="微软雅黑" w:eastAsia="微软雅黑" w:hAnsi="微软雅黑"/>
        </w:rPr>
        <w:t>端口加入语音VLAN。在</w:t>
      </w:r>
      <w:r>
        <w:rPr>
          <w:rFonts w:ascii="微软雅黑" w:eastAsia="微软雅黑" w:hAnsi="微软雅黑" w:hint="eastAsia"/>
        </w:rPr>
        <w:t>将</w:t>
      </w:r>
      <w:r>
        <w:rPr>
          <w:rFonts w:ascii="微软雅黑" w:eastAsia="微软雅黑" w:hAnsi="微软雅黑"/>
        </w:rPr>
        <w:t>入端口加入语音VLAN后，系统会同时启动老化定时器。经过</w:t>
      </w:r>
      <w:r>
        <w:rPr>
          <w:rFonts w:ascii="微软雅黑" w:eastAsia="微软雅黑" w:hAnsi="微软雅黑" w:hint="eastAsia"/>
        </w:rPr>
        <w:t>老化时间</w:t>
      </w:r>
      <w:r>
        <w:rPr>
          <w:rFonts w:ascii="微软雅黑" w:eastAsia="微软雅黑" w:hAnsi="微软雅黑"/>
        </w:rPr>
        <w:t>后，如果设备没有收到任何来自该入端口的语音报文，系统会自动把该端口从语音VLAN中删除。</w:t>
      </w:r>
    </w:p>
    <w:p w14:paraId="419D27FB" w14:textId="77777777" w:rsidR="0076630D" w:rsidRDefault="0076630D">
      <w:pPr>
        <w:rPr>
          <w:rFonts w:ascii="微软雅黑" w:eastAsia="微软雅黑" w:hAnsi="微软雅黑"/>
        </w:rPr>
      </w:pPr>
    </w:p>
    <w:p w14:paraId="45138F84" w14:textId="28F639CD" w:rsidR="0076630D" w:rsidRDefault="004D7A0D">
      <w:pPr>
        <w:rPr>
          <w:rFonts w:ascii="微软雅黑" w:eastAsia="微软雅黑" w:hAnsi="微软雅黑"/>
        </w:rPr>
      </w:pPr>
      <w:r>
        <w:rPr>
          <w:rFonts w:ascii="微软雅黑" w:eastAsia="微软雅黑" w:hAnsi="微软雅黑"/>
        </w:rPr>
        <w:t>OUI</w:t>
      </w:r>
      <w:r w:rsidR="00D7272D">
        <w:rPr>
          <w:rFonts w:ascii="微软雅黑" w:eastAsia="微软雅黑" w:hAnsi="微软雅黑" w:hint="eastAsia"/>
        </w:rPr>
        <w:t>端口</w:t>
      </w:r>
      <w:r w:rsidR="00D7272D">
        <w:rPr>
          <w:rFonts w:ascii="微软雅黑" w:eastAsia="微软雅黑" w:hAnsi="微软雅黑"/>
        </w:rPr>
        <w:t>设置：</w:t>
      </w:r>
      <w:r w:rsidR="008A21E2">
        <w:rPr>
          <w:rFonts w:ascii="微软雅黑" w:eastAsia="微软雅黑" w:hAnsi="微软雅黑" w:hint="eastAsia"/>
        </w:rPr>
        <w:t>当且</w:t>
      </w:r>
      <w:r w:rsidR="008A21E2">
        <w:rPr>
          <w:rFonts w:ascii="微软雅黑" w:eastAsia="微软雅黑" w:hAnsi="微软雅黑"/>
        </w:rPr>
        <w:t>仅当全局</w:t>
      </w:r>
      <w:r w:rsidR="008A21E2">
        <w:rPr>
          <w:rFonts w:ascii="微软雅黑" w:eastAsia="微软雅黑" w:hAnsi="微软雅黑" w:hint="eastAsia"/>
        </w:rPr>
        <w:t>语音</w:t>
      </w:r>
      <w:r w:rsidR="008A21E2">
        <w:rPr>
          <w:rFonts w:ascii="微软雅黑" w:eastAsia="微软雅黑" w:hAnsi="微软雅黑"/>
        </w:rPr>
        <w:t>VLAN模式选择“</w:t>
      </w:r>
      <w:r w:rsidR="00C732AC">
        <w:rPr>
          <w:rFonts w:ascii="微软雅黑" w:eastAsia="微软雅黑" w:hAnsi="微软雅黑"/>
        </w:rPr>
        <w:t xml:space="preserve">Tagged </w:t>
      </w:r>
      <w:r w:rsidR="008A21E2">
        <w:rPr>
          <w:rFonts w:ascii="微软雅黑" w:eastAsia="微软雅黑" w:hAnsi="微软雅黑"/>
        </w:rPr>
        <w:t>OUI</w:t>
      </w:r>
      <w:r w:rsidR="008A21E2">
        <w:rPr>
          <w:rFonts w:ascii="微软雅黑" w:eastAsia="微软雅黑" w:hAnsi="微软雅黑" w:hint="eastAsia"/>
        </w:rPr>
        <w:t>模式</w:t>
      </w:r>
      <w:r w:rsidR="00C732AC">
        <w:rPr>
          <w:rFonts w:ascii="微软雅黑" w:eastAsia="微软雅黑" w:hAnsi="微软雅黑" w:hint="eastAsia"/>
        </w:rPr>
        <w:t>/Untagged OUI模式</w:t>
      </w:r>
      <w:r w:rsidR="008A21E2">
        <w:rPr>
          <w:rFonts w:ascii="微软雅黑" w:eastAsia="微软雅黑" w:hAnsi="微软雅黑"/>
        </w:rPr>
        <w:t>”</w:t>
      </w:r>
      <w:r w:rsidR="008A21E2">
        <w:rPr>
          <w:rFonts w:ascii="微软雅黑" w:eastAsia="微软雅黑" w:hAnsi="微软雅黑" w:hint="eastAsia"/>
        </w:rPr>
        <w:t>时出现并支持</w:t>
      </w:r>
      <w:r w:rsidR="008A21E2">
        <w:rPr>
          <w:rFonts w:ascii="微软雅黑" w:eastAsia="微软雅黑" w:hAnsi="微软雅黑"/>
        </w:rPr>
        <w:t>配置。</w:t>
      </w:r>
    </w:p>
    <w:p w14:paraId="1A7591CC" w14:textId="77777777" w:rsidR="0076630D" w:rsidRDefault="00D7272D" w:rsidP="00B10728">
      <w:pPr>
        <w:pStyle w:val="af2"/>
        <w:numPr>
          <w:ilvl w:val="0"/>
          <w:numId w:val="122"/>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：选择</w:t>
      </w:r>
      <w:r>
        <w:rPr>
          <w:rFonts w:ascii="微软雅黑" w:eastAsia="微软雅黑" w:hAnsi="微软雅黑" w:hint="eastAsia"/>
        </w:rPr>
        <w:t>需要配置的交换机接口，包括电口、光口</w:t>
      </w:r>
      <w:r>
        <w:rPr>
          <w:rFonts w:ascii="微软雅黑" w:eastAsia="微软雅黑" w:hAnsi="微软雅黑" w:hint="eastAsia"/>
          <w:strike/>
          <w:color w:val="B2B2B2"/>
        </w:rPr>
        <w:t>和聚合接口</w:t>
      </w:r>
      <w:r>
        <w:rPr>
          <w:rFonts w:ascii="微软雅黑" w:eastAsia="微软雅黑" w:hAnsi="微软雅黑" w:hint="eastAsia"/>
        </w:rPr>
        <w:t>。支持多选进行批量配置。</w:t>
      </w:r>
    </w:p>
    <w:p w14:paraId="2B670698" w14:textId="56758A92"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w:t>
      </w:r>
      <w:r>
        <w:rPr>
          <w:rFonts w:ascii="微软雅黑" w:eastAsia="微软雅黑" w:hAnsi="微软雅黑"/>
        </w:rPr>
        <w:t xml:space="preserve"> Access</w:t>
      </w:r>
      <w:r>
        <w:rPr>
          <w:rFonts w:ascii="微软雅黑" w:eastAsia="微软雅黑" w:hAnsi="微软雅黑" w:hint="eastAsia"/>
        </w:rPr>
        <w:t>和</w:t>
      </w:r>
      <w:r>
        <w:rPr>
          <w:rFonts w:ascii="微软雅黑" w:eastAsia="微软雅黑" w:hAnsi="微软雅黑"/>
        </w:rPr>
        <w:t>Do</w:t>
      </w:r>
      <w:r>
        <w:rPr>
          <w:rFonts w:ascii="微软雅黑" w:eastAsia="微软雅黑" w:hAnsi="微软雅黑" w:hint="eastAsia"/>
        </w:rPr>
        <w:t>t</w:t>
      </w:r>
      <w:r>
        <w:rPr>
          <w:rFonts w:ascii="微软雅黑" w:eastAsia="微软雅黑" w:hAnsi="微软雅黑"/>
        </w:rPr>
        <w:t>1q-tunnel端口仅支持手动模式</w:t>
      </w:r>
      <w:r>
        <w:rPr>
          <w:rFonts w:ascii="微软雅黑" w:eastAsia="微软雅黑" w:hAnsi="微软雅黑" w:hint="eastAsia"/>
        </w:rPr>
        <w:t>。</w:t>
      </w:r>
      <w:r w:rsidR="00C732AC">
        <w:rPr>
          <w:rFonts w:ascii="微软雅黑" w:eastAsia="微软雅黑" w:hAnsi="微软雅黑" w:hint="eastAsia"/>
        </w:rPr>
        <w:t>Untagged</w:t>
      </w:r>
      <w:r w:rsidR="00C732AC">
        <w:rPr>
          <w:rFonts w:ascii="微软雅黑" w:eastAsia="微软雅黑" w:hAnsi="微软雅黑"/>
        </w:rPr>
        <w:t xml:space="preserve"> OUI模式仅支持Hybrid端口。</w:t>
      </w:r>
    </w:p>
    <w:p w14:paraId="2A74B3A3"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 xml:space="preserve">    </w:t>
      </w:r>
      <w:r>
        <w:rPr>
          <w:rFonts w:ascii="微软雅黑" w:eastAsia="微软雅黑" w:hAnsi="微软雅黑" w:hint="eastAsia"/>
        </w:rPr>
        <w:t>2.语音</w:t>
      </w:r>
      <w:r>
        <w:rPr>
          <w:rFonts w:ascii="微软雅黑" w:eastAsia="微软雅黑" w:hAnsi="微软雅黑"/>
        </w:rPr>
        <w:t>VLAN和接口的缺省VLAN不能相同。</w:t>
      </w:r>
    </w:p>
    <w:p w14:paraId="5A1C3374"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rPr>
        <w:t xml:space="preserve">    3.一个</w:t>
      </w:r>
      <w:r>
        <w:rPr>
          <w:rFonts w:ascii="微软雅黑" w:eastAsia="微软雅黑" w:hAnsi="微软雅黑"/>
        </w:rPr>
        <w:t>接口只能有一个VLAN被</w:t>
      </w:r>
      <w:r>
        <w:rPr>
          <w:rFonts w:ascii="微软雅黑" w:eastAsia="微软雅黑" w:hAnsi="微软雅黑" w:hint="eastAsia"/>
        </w:rPr>
        <w:t>设置</w:t>
      </w:r>
      <w:r>
        <w:rPr>
          <w:rFonts w:ascii="微软雅黑" w:eastAsia="微软雅黑" w:hAnsi="微软雅黑"/>
        </w:rPr>
        <w:t>为语音VLAN。</w:t>
      </w:r>
    </w:p>
    <w:p w14:paraId="06EECEAC" w14:textId="749BE31D" w:rsidR="0076630D" w:rsidRDefault="00D7272D" w:rsidP="00B10728">
      <w:pPr>
        <w:pStyle w:val="af2"/>
        <w:numPr>
          <w:ilvl w:val="0"/>
          <w:numId w:val="122"/>
        </w:numPr>
        <w:ind w:firstLineChars="0"/>
        <w:rPr>
          <w:rFonts w:ascii="微软雅黑" w:eastAsia="微软雅黑" w:hAnsi="微软雅黑"/>
        </w:rPr>
      </w:pPr>
      <w:r>
        <w:rPr>
          <w:rFonts w:ascii="微软雅黑" w:eastAsia="微软雅黑" w:hAnsi="微软雅黑" w:hint="eastAsia"/>
        </w:rPr>
        <w:lastRenderedPageBreak/>
        <w:t>状态</w:t>
      </w:r>
      <w:r>
        <w:rPr>
          <w:rFonts w:ascii="微软雅黑" w:eastAsia="微软雅黑" w:hAnsi="微软雅黑"/>
        </w:rPr>
        <w:t xml:space="preserve">： </w:t>
      </w:r>
      <w:r>
        <w:rPr>
          <w:rFonts w:ascii="微软雅黑" w:eastAsia="微软雅黑" w:hAnsi="微软雅黑" w:hint="eastAsia"/>
        </w:rPr>
        <w:t>【开关】设置</w:t>
      </w:r>
      <w:r>
        <w:rPr>
          <w:rFonts w:ascii="微软雅黑" w:eastAsia="微软雅黑" w:hAnsi="微软雅黑"/>
        </w:rPr>
        <w:t>是否开启端口的</w:t>
      </w:r>
      <w:r w:rsidR="008A21E2">
        <w:rPr>
          <w:rFonts w:ascii="微软雅黑" w:eastAsia="微软雅黑" w:hAnsi="微软雅黑" w:hint="eastAsia"/>
        </w:rPr>
        <w:t>OUI</w:t>
      </w:r>
      <w:r>
        <w:rPr>
          <w:rFonts w:ascii="微软雅黑" w:eastAsia="微软雅黑" w:hAnsi="微软雅黑"/>
        </w:rPr>
        <w:t>语音VLAN功能，默认关闭。</w:t>
      </w:r>
    </w:p>
    <w:p w14:paraId="127B54AF" w14:textId="77777777" w:rsidR="0076630D" w:rsidRDefault="00D7272D" w:rsidP="00B10728">
      <w:pPr>
        <w:pStyle w:val="af2"/>
        <w:numPr>
          <w:ilvl w:val="0"/>
          <w:numId w:val="122"/>
        </w:numPr>
        <w:ind w:firstLineChars="0"/>
        <w:rPr>
          <w:rFonts w:ascii="微软雅黑" w:eastAsia="微软雅黑" w:hAnsi="微软雅黑"/>
        </w:rPr>
      </w:pPr>
      <w:r>
        <w:rPr>
          <w:rFonts w:ascii="微软雅黑" w:eastAsia="微软雅黑" w:hAnsi="微软雅黑" w:hint="eastAsia"/>
        </w:rPr>
        <w:t>模式</w:t>
      </w:r>
      <w:r>
        <w:rPr>
          <w:rFonts w:ascii="微软雅黑" w:eastAsia="微软雅黑" w:hAnsi="微软雅黑"/>
        </w:rPr>
        <w:t>：</w:t>
      </w:r>
      <w:r>
        <w:rPr>
          <w:rFonts w:ascii="微软雅黑" w:eastAsia="微软雅黑" w:hAnsi="微软雅黑" w:hint="eastAsia"/>
        </w:rPr>
        <w:t>【下拉框】设置</w:t>
      </w:r>
      <w:r>
        <w:rPr>
          <w:rFonts w:ascii="微软雅黑" w:eastAsia="微软雅黑" w:hAnsi="微软雅黑"/>
        </w:rPr>
        <w:t>端口上语音VLAN的工作模式，选项有{</w:t>
      </w:r>
      <w:r>
        <w:rPr>
          <w:rFonts w:ascii="微软雅黑" w:eastAsia="微软雅黑" w:hAnsi="微软雅黑" w:hint="eastAsia"/>
        </w:rPr>
        <w:t>手动</w:t>
      </w:r>
      <w:r>
        <w:rPr>
          <w:rFonts w:ascii="微软雅黑" w:eastAsia="微软雅黑" w:hAnsi="微软雅黑"/>
        </w:rPr>
        <w:t>|自动}</w:t>
      </w:r>
      <w:r>
        <w:rPr>
          <w:rFonts w:ascii="微软雅黑" w:eastAsia="微软雅黑" w:hAnsi="微软雅黑" w:hint="eastAsia"/>
        </w:rPr>
        <w:t>，</w:t>
      </w:r>
      <w:r>
        <w:rPr>
          <w:rFonts w:ascii="微软雅黑" w:eastAsia="微软雅黑" w:hAnsi="微软雅黑"/>
        </w:rPr>
        <w:t>默认手动。</w:t>
      </w:r>
      <w:r>
        <w:rPr>
          <w:rFonts w:ascii="微软雅黑" w:eastAsia="微软雅黑" w:hAnsi="微软雅黑" w:hint="eastAsia"/>
        </w:rPr>
        <w:t>设置</w:t>
      </w:r>
      <w:r>
        <w:rPr>
          <w:rFonts w:ascii="微软雅黑" w:eastAsia="微软雅黑" w:hAnsi="微软雅黑"/>
        </w:rPr>
        <w:t>为“</w:t>
      </w:r>
      <w:r>
        <w:rPr>
          <w:rFonts w:ascii="微软雅黑" w:eastAsia="微软雅黑" w:hAnsi="微软雅黑" w:hint="eastAsia"/>
        </w:rPr>
        <w:t>手动</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，必须手工将端口</w:t>
      </w:r>
      <w:r>
        <w:rPr>
          <w:rFonts w:ascii="微软雅黑" w:eastAsia="微软雅黑" w:hAnsi="微软雅黑" w:hint="eastAsia"/>
        </w:rPr>
        <w:t>加入</w:t>
      </w:r>
      <w:r>
        <w:rPr>
          <w:rFonts w:ascii="微软雅黑" w:eastAsia="微软雅黑" w:hAnsi="微软雅黑"/>
        </w:rPr>
        <w:t>到语音VLAN中</w:t>
      </w:r>
      <w:r>
        <w:rPr>
          <w:rFonts w:ascii="微软雅黑" w:eastAsia="微软雅黑" w:hAnsi="微软雅黑" w:hint="eastAsia"/>
        </w:rPr>
        <w:t>，需要</w:t>
      </w:r>
      <w:r>
        <w:rPr>
          <w:rFonts w:ascii="微软雅黑" w:eastAsia="微软雅黑" w:hAnsi="微软雅黑"/>
        </w:rPr>
        <w:t>使用到LLDP功能；设置为“</w:t>
      </w:r>
      <w:r>
        <w:rPr>
          <w:rFonts w:ascii="微软雅黑" w:eastAsia="微软雅黑" w:hAnsi="微软雅黑" w:hint="eastAsia"/>
        </w:rPr>
        <w:t>自动</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，会将报文中源MAC地址匹配到OUI的接口自动加入到语音VLAN中。</w:t>
      </w:r>
    </w:p>
    <w:p w14:paraId="206C79E5" w14:textId="77777777" w:rsidR="0076630D" w:rsidRDefault="00D7272D">
      <w:pPr>
        <w:rPr>
          <w:rFonts w:ascii="微软雅黑" w:eastAsia="微软雅黑" w:hAnsi="微软雅黑"/>
        </w:rPr>
      </w:pPr>
      <w:r>
        <w:rPr>
          <w:rFonts w:ascii="微软雅黑" w:eastAsia="微软雅黑" w:hAnsi="微软雅黑" w:hint="eastAsia"/>
        </w:rPr>
        <w:t>端口</w:t>
      </w:r>
      <w:r>
        <w:rPr>
          <w:rFonts w:ascii="微软雅黑" w:eastAsia="微软雅黑" w:hAnsi="微软雅黑"/>
        </w:rPr>
        <w:t>列表：</w:t>
      </w:r>
    </w:p>
    <w:p w14:paraId="7C8D0221" w14:textId="77777777" w:rsidR="0076630D" w:rsidRDefault="00D7272D" w:rsidP="00B10728">
      <w:pPr>
        <w:pStyle w:val="af2"/>
        <w:numPr>
          <w:ilvl w:val="0"/>
          <w:numId w:val="123"/>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端口</w:t>
      </w:r>
      <w:r>
        <w:rPr>
          <w:rFonts w:ascii="微软雅黑" w:eastAsia="微软雅黑" w:hAnsi="微软雅黑"/>
        </w:rPr>
        <w:t>、状态</w:t>
      </w:r>
      <w:r>
        <w:rPr>
          <w:rFonts w:ascii="微软雅黑" w:eastAsia="微软雅黑" w:hAnsi="微软雅黑" w:hint="eastAsia"/>
        </w:rPr>
        <w:t>和</w:t>
      </w:r>
      <w:r>
        <w:rPr>
          <w:rFonts w:ascii="微软雅黑" w:eastAsia="微软雅黑" w:hAnsi="微软雅黑"/>
        </w:rPr>
        <w:t>模式</w:t>
      </w:r>
      <w:r>
        <w:rPr>
          <w:rFonts w:ascii="微软雅黑" w:eastAsia="微软雅黑" w:hAnsi="微软雅黑" w:hint="eastAsia"/>
        </w:rPr>
        <w:t>。</w:t>
      </w:r>
    </w:p>
    <w:p w14:paraId="4897B82E" w14:textId="77777777" w:rsidR="0076630D" w:rsidRDefault="00D7272D" w:rsidP="00B10728">
      <w:pPr>
        <w:pStyle w:val="af2"/>
        <w:numPr>
          <w:ilvl w:val="0"/>
          <w:numId w:val="12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7F8190DA" w14:textId="77777777" w:rsidR="0076630D" w:rsidRDefault="0076630D">
      <w:pPr>
        <w:rPr>
          <w:rFonts w:ascii="微软雅黑" w:eastAsia="微软雅黑" w:hAnsi="微软雅黑"/>
        </w:rPr>
      </w:pPr>
    </w:p>
    <w:p w14:paraId="289EFABA" w14:textId="4934FEC2" w:rsidR="0076630D" w:rsidRDefault="00D7272D">
      <w:pPr>
        <w:rPr>
          <w:rFonts w:ascii="微软雅黑" w:eastAsia="微软雅黑" w:hAnsi="微软雅黑"/>
        </w:rPr>
      </w:pPr>
      <w:r>
        <w:rPr>
          <w:rFonts w:ascii="微软雅黑" w:eastAsia="微软雅黑" w:hAnsi="微软雅黑" w:hint="eastAsia"/>
        </w:rPr>
        <w:t>OUI</w:t>
      </w:r>
      <w:r>
        <w:rPr>
          <w:rFonts w:ascii="微软雅黑" w:eastAsia="微软雅黑" w:hAnsi="微软雅黑"/>
        </w:rPr>
        <w:t>：</w:t>
      </w:r>
    </w:p>
    <w:p w14:paraId="76056B0A" w14:textId="4CF630AF" w:rsidR="0076630D" w:rsidRDefault="00D7272D" w:rsidP="00B10728">
      <w:pPr>
        <w:pStyle w:val="af2"/>
        <w:numPr>
          <w:ilvl w:val="0"/>
          <w:numId w:val="124"/>
        </w:numPr>
        <w:spacing w:before="240"/>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hint="eastAsia"/>
        </w:rPr>
        <w:t>OUI地址</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设置语音报文</w:t>
      </w:r>
      <w:r>
        <w:rPr>
          <w:rFonts w:ascii="微软雅黑" w:eastAsia="微软雅黑" w:hAnsi="微软雅黑"/>
        </w:rPr>
        <w:t>的MAC地址。输入格式为HH:HH:HH:HH:HH:HH(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不可设置为全零</w:t>
      </w:r>
      <w:r>
        <w:rPr>
          <w:rFonts w:ascii="微软雅黑" w:eastAsia="微软雅黑" w:hAnsi="微软雅黑"/>
        </w:rPr>
        <w:t>、</w:t>
      </w:r>
      <w:r>
        <w:rPr>
          <w:rFonts w:ascii="微软雅黑" w:eastAsia="微软雅黑" w:hAnsi="微软雅黑" w:hint="eastAsia"/>
        </w:rPr>
        <w:t>组播地址和广播MAC地址。默认HH:HH:HH:00:00:00，</w:t>
      </w:r>
      <w:r>
        <w:rPr>
          <w:rFonts w:ascii="微软雅黑" w:eastAsia="微软雅黑" w:hAnsi="微软雅黑"/>
        </w:rPr>
        <w:t>后</w:t>
      </w:r>
      <w:r>
        <w:rPr>
          <w:rFonts w:ascii="微软雅黑" w:eastAsia="微软雅黑" w:hAnsi="微软雅黑" w:hint="eastAsia"/>
        </w:rPr>
        <w:t>8位固定</w:t>
      </w:r>
      <w:r>
        <w:rPr>
          <w:rFonts w:ascii="微软雅黑" w:eastAsia="微软雅黑" w:hAnsi="微软雅黑"/>
        </w:rPr>
        <w:t>不可</w:t>
      </w:r>
      <w:r>
        <w:rPr>
          <w:rFonts w:ascii="微软雅黑" w:eastAsia="微软雅黑" w:hAnsi="微软雅黑" w:hint="eastAsia"/>
        </w:rPr>
        <w:t>修改</w:t>
      </w:r>
      <w:r>
        <w:rPr>
          <w:rFonts w:ascii="微软雅黑" w:eastAsia="微软雅黑" w:hAnsi="微软雅黑"/>
        </w:rPr>
        <w:t>。</w:t>
      </w:r>
    </w:p>
    <w:p w14:paraId="48E844AF" w14:textId="77777777" w:rsidR="0076630D" w:rsidRDefault="00D7272D" w:rsidP="00B10728">
      <w:pPr>
        <w:pStyle w:val="af2"/>
        <w:numPr>
          <w:ilvl w:val="0"/>
          <w:numId w:val="124"/>
        </w:numPr>
        <w:ind w:firstLineChars="0"/>
        <w:rPr>
          <w:rFonts w:ascii="微软雅黑" w:eastAsia="微软雅黑" w:hAnsi="微软雅黑"/>
        </w:rPr>
      </w:pPr>
      <w:r>
        <w:rPr>
          <w:rFonts w:ascii="微软雅黑" w:eastAsia="微软雅黑" w:hAnsi="微软雅黑" w:hint="eastAsia"/>
        </w:rPr>
        <w:t>掩码</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】输入格式为HH:HH:HH:HH:HH:HH(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r>
        <w:rPr>
          <w:rFonts w:ascii="微软雅黑" w:eastAsia="微软雅黑" w:hAnsi="微软雅黑" w:hint="eastAsia"/>
        </w:rPr>
        <w:t>，</w:t>
      </w:r>
      <w:r>
        <w:rPr>
          <w:rFonts w:ascii="微软雅黑" w:eastAsia="微软雅黑" w:hAnsi="微软雅黑"/>
        </w:rPr>
        <w:t>且换算</w:t>
      </w:r>
      <w:r>
        <w:rPr>
          <w:rFonts w:ascii="微软雅黑" w:eastAsia="微软雅黑" w:hAnsi="微软雅黑" w:hint="eastAsia"/>
        </w:rPr>
        <w:t>为</w:t>
      </w:r>
      <w:r>
        <w:rPr>
          <w:rFonts w:ascii="微软雅黑" w:eastAsia="微软雅黑" w:hAnsi="微软雅黑"/>
        </w:rPr>
        <w:t>二进制后只能以连续</w:t>
      </w:r>
      <w:r>
        <w:rPr>
          <w:rFonts w:ascii="微软雅黑" w:eastAsia="微软雅黑" w:hAnsi="微软雅黑" w:hint="eastAsia"/>
        </w:rPr>
        <w:t>1开头，</w:t>
      </w:r>
      <w:r>
        <w:rPr>
          <w:rFonts w:ascii="微软雅黑" w:eastAsia="微软雅黑" w:hAnsi="微软雅黑"/>
        </w:rPr>
        <w:t>连续</w:t>
      </w:r>
      <w:r>
        <w:rPr>
          <w:rFonts w:ascii="微软雅黑" w:eastAsia="微软雅黑" w:hAnsi="微软雅黑" w:hint="eastAsia"/>
        </w:rPr>
        <w:t>0结尾</w:t>
      </w:r>
      <w:r>
        <w:rPr>
          <w:rFonts w:ascii="微软雅黑" w:eastAsia="微软雅黑" w:hAnsi="微软雅黑"/>
        </w:rPr>
        <w:t>)。</w:t>
      </w:r>
      <w:r>
        <w:rPr>
          <w:rFonts w:ascii="微软雅黑" w:eastAsia="微软雅黑" w:hAnsi="微软雅黑" w:hint="eastAsia"/>
        </w:rPr>
        <w:t>默认</w:t>
      </w:r>
      <w:r>
        <w:rPr>
          <w:rFonts w:ascii="微软雅黑" w:eastAsia="微软雅黑" w:hAnsi="微软雅黑"/>
        </w:rPr>
        <w:t>FF:FF:FF:00:00:00</w:t>
      </w:r>
      <w:r>
        <w:rPr>
          <w:rFonts w:ascii="微软雅黑" w:eastAsia="微软雅黑" w:hAnsi="微软雅黑" w:hint="eastAsia"/>
        </w:rPr>
        <w:t>，</w:t>
      </w:r>
      <w:r>
        <w:rPr>
          <w:rFonts w:ascii="微软雅黑" w:eastAsia="微软雅黑" w:hAnsi="微软雅黑"/>
        </w:rPr>
        <w:t>后</w:t>
      </w:r>
      <w:r>
        <w:rPr>
          <w:rFonts w:ascii="微软雅黑" w:eastAsia="微软雅黑" w:hAnsi="微软雅黑" w:hint="eastAsia"/>
        </w:rPr>
        <w:t>8位固定不可修改</w:t>
      </w:r>
    </w:p>
    <w:p w14:paraId="119FD6B4" w14:textId="07D8F292" w:rsidR="0076630D" w:rsidRPr="00931F22" w:rsidRDefault="00D7272D" w:rsidP="00B10728">
      <w:pPr>
        <w:pStyle w:val="af2"/>
        <w:numPr>
          <w:ilvl w:val="0"/>
          <w:numId w:val="124"/>
        </w:numPr>
        <w:ind w:firstLineChars="0"/>
        <w:rPr>
          <w:rFonts w:ascii="微软雅黑" w:eastAsia="微软雅黑" w:hAnsi="微软雅黑"/>
        </w:rPr>
      </w:pPr>
      <w:r>
        <w:rPr>
          <w:rFonts w:ascii="微软雅黑" w:eastAsia="微软雅黑" w:hAnsi="微软雅黑" w:hint="eastAsia"/>
        </w:rPr>
        <w:t>描述：【text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OUI的描述，最长64</w:t>
      </w:r>
      <w:r>
        <w:rPr>
          <w:rFonts w:ascii="微软雅黑" w:eastAsia="微软雅黑" w:hAnsi="微软雅黑" w:hint="eastAsia"/>
        </w:rPr>
        <w:t>字符</w:t>
      </w:r>
      <w:r w:rsidRPr="00931F22">
        <w:rPr>
          <w:rFonts w:ascii="微软雅黑" w:eastAsia="微软雅黑" w:hAnsi="微软雅黑" w:hint="eastAsia"/>
        </w:rPr>
        <w:t>，</w:t>
      </w:r>
    </w:p>
    <w:p w14:paraId="3BFC64CC" w14:textId="474BE39B" w:rsidR="0076630D" w:rsidRDefault="00D7272D">
      <w:pPr>
        <w:rPr>
          <w:rFonts w:ascii="微软雅黑" w:eastAsia="微软雅黑" w:hAnsi="微软雅黑"/>
          <w:color w:val="0070C0"/>
        </w:rPr>
      </w:pPr>
      <w:r>
        <w:rPr>
          <w:rFonts w:ascii="微软雅黑" w:eastAsia="微软雅黑" w:hAnsi="微软雅黑" w:hint="eastAsia"/>
        </w:rPr>
        <w:t>OUI</w:t>
      </w:r>
      <w:r>
        <w:rPr>
          <w:rFonts w:ascii="微软雅黑" w:eastAsia="微软雅黑" w:hAnsi="微软雅黑"/>
        </w:rPr>
        <w:t>列表：</w:t>
      </w:r>
    </w:p>
    <w:p w14:paraId="5CB3C2CB" w14:textId="30FE7AB8" w:rsidR="0076630D" w:rsidRDefault="00D7272D">
      <w:pPr>
        <w:ind w:firstLine="420"/>
        <w:rPr>
          <w:rFonts w:ascii="微软雅黑" w:eastAsia="微软雅黑" w:hAnsi="微软雅黑"/>
        </w:rPr>
      </w:pPr>
      <w:r>
        <w:rPr>
          <w:rFonts w:ascii="微软雅黑" w:eastAsia="微软雅黑" w:hAnsi="微软雅黑"/>
        </w:rPr>
        <w:t>OUI</w:t>
      </w:r>
      <w:r>
        <w:rPr>
          <w:rFonts w:ascii="微软雅黑" w:eastAsia="微软雅黑" w:hAnsi="微软雅黑" w:hint="eastAsia"/>
        </w:rPr>
        <w:t>上限</w:t>
      </w:r>
      <w:r>
        <w:rPr>
          <w:rFonts w:ascii="微软雅黑" w:eastAsia="微软雅黑" w:hAnsi="微软雅黑"/>
        </w:rPr>
        <w:t>规定：</w:t>
      </w:r>
      <w:r>
        <w:rPr>
          <w:rFonts w:ascii="微软雅黑" w:eastAsia="微软雅黑" w:hAnsi="微软雅黑" w:hint="eastAsia"/>
        </w:rPr>
        <w:t>L</w:t>
      </w:r>
      <w:r>
        <w:rPr>
          <w:rFonts w:ascii="微软雅黑" w:eastAsia="微软雅黑" w:hAnsi="微软雅黑"/>
        </w:rPr>
        <w:t>2/L3</w:t>
      </w:r>
      <w:r>
        <w:rPr>
          <w:rFonts w:ascii="微软雅黑" w:eastAsia="微软雅黑" w:hAnsi="微软雅黑" w:hint="eastAsia"/>
        </w:rPr>
        <w:t>交换机</w:t>
      </w:r>
      <w:r>
        <w:rPr>
          <w:rFonts w:ascii="微软雅黑" w:eastAsia="微软雅黑" w:hAnsi="微软雅黑"/>
        </w:rPr>
        <w:t>最多</w:t>
      </w:r>
      <w:r>
        <w:rPr>
          <w:rFonts w:ascii="微软雅黑" w:eastAsia="微软雅黑" w:hAnsi="微软雅黑" w:hint="eastAsia"/>
        </w:rPr>
        <w:t>32个</w:t>
      </w:r>
    </w:p>
    <w:p w14:paraId="7744DA08" w14:textId="541D6F82" w:rsidR="0076630D" w:rsidRDefault="00D7272D" w:rsidP="00B10728">
      <w:pPr>
        <w:pStyle w:val="af2"/>
        <w:numPr>
          <w:ilvl w:val="0"/>
          <w:numId w:val="125"/>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OUI地址、掩码和描述</w:t>
      </w:r>
    </w:p>
    <w:p w14:paraId="276D6184" w14:textId="5A335D92" w:rsidR="0076630D" w:rsidRDefault="00D7272D" w:rsidP="00B10728">
      <w:pPr>
        <w:pStyle w:val="af2"/>
        <w:numPr>
          <w:ilvl w:val="0"/>
          <w:numId w:val="126"/>
        </w:numPr>
        <w:ind w:firstLineChars="0"/>
        <w:rPr>
          <w:rFonts w:ascii="微软雅黑" w:eastAsia="微软雅黑" w:hAnsi="微软雅黑"/>
        </w:rPr>
      </w:pPr>
      <w:r>
        <w:rPr>
          <w:rFonts w:ascii="微软雅黑" w:eastAsia="微软雅黑" w:hAnsi="微软雅黑" w:hint="eastAsia"/>
        </w:rPr>
        <w:t>默认</w:t>
      </w:r>
      <w:r>
        <w:rPr>
          <w:rFonts w:ascii="微软雅黑" w:eastAsia="微软雅黑" w:hAnsi="微软雅黑"/>
        </w:rPr>
        <w:t>显示如下表的OUI</w:t>
      </w:r>
    </w:p>
    <w:tbl>
      <w:tblPr>
        <w:tblStyle w:val="ac"/>
        <w:tblW w:w="0" w:type="auto"/>
        <w:tblLook w:val="04A0" w:firstRow="1" w:lastRow="0" w:firstColumn="1" w:lastColumn="0" w:noHBand="0" w:noVBand="1"/>
      </w:tblPr>
      <w:tblGrid>
        <w:gridCol w:w="2765"/>
        <w:gridCol w:w="2765"/>
        <w:gridCol w:w="2766"/>
      </w:tblGrid>
      <w:tr w:rsidR="0076630D" w14:paraId="6AF60D0C" w14:textId="77777777">
        <w:tc>
          <w:tcPr>
            <w:tcW w:w="2765" w:type="dxa"/>
          </w:tcPr>
          <w:p w14:paraId="2A42BB21" w14:textId="400BD8E9" w:rsidR="0076630D" w:rsidRDefault="00D7272D">
            <w:pPr>
              <w:rPr>
                <w:rFonts w:asciiTheme="minorEastAsia" w:hAnsiTheme="minorEastAsia"/>
              </w:rPr>
            </w:pPr>
            <w:r>
              <w:rPr>
                <w:rFonts w:asciiTheme="minorEastAsia" w:hAnsiTheme="minorEastAsia" w:hint="eastAsia"/>
              </w:rPr>
              <w:t>OUI地址</w:t>
            </w:r>
          </w:p>
        </w:tc>
        <w:tc>
          <w:tcPr>
            <w:tcW w:w="2765" w:type="dxa"/>
          </w:tcPr>
          <w:p w14:paraId="5D11A0FA" w14:textId="77777777" w:rsidR="0076630D" w:rsidRDefault="00D7272D">
            <w:pPr>
              <w:rPr>
                <w:rFonts w:asciiTheme="minorEastAsia" w:hAnsiTheme="minorEastAsia"/>
              </w:rPr>
            </w:pPr>
            <w:r>
              <w:rPr>
                <w:rFonts w:asciiTheme="minorEastAsia" w:hAnsiTheme="minorEastAsia" w:hint="eastAsia"/>
              </w:rPr>
              <w:t>掩码</w:t>
            </w:r>
          </w:p>
        </w:tc>
        <w:tc>
          <w:tcPr>
            <w:tcW w:w="2766" w:type="dxa"/>
          </w:tcPr>
          <w:p w14:paraId="0859754F" w14:textId="77777777" w:rsidR="0076630D" w:rsidRDefault="00D7272D">
            <w:pPr>
              <w:rPr>
                <w:rFonts w:asciiTheme="minorEastAsia" w:hAnsiTheme="minorEastAsia"/>
              </w:rPr>
            </w:pPr>
            <w:r>
              <w:rPr>
                <w:rFonts w:asciiTheme="minorEastAsia" w:hAnsiTheme="minorEastAsia" w:hint="eastAsia"/>
              </w:rPr>
              <w:t>描述</w:t>
            </w:r>
          </w:p>
        </w:tc>
      </w:tr>
      <w:tr w:rsidR="0076630D" w14:paraId="2E8A04F7" w14:textId="77777777">
        <w:tc>
          <w:tcPr>
            <w:tcW w:w="2765" w:type="dxa"/>
          </w:tcPr>
          <w:p w14:paraId="7C5F6BC8" w14:textId="77777777" w:rsidR="0076630D" w:rsidRDefault="00D7272D">
            <w:pPr>
              <w:rPr>
                <w:rFonts w:asciiTheme="minorEastAsia" w:hAnsiTheme="minorEastAsia"/>
              </w:rPr>
            </w:pPr>
            <w:r>
              <w:rPr>
                <w:rFonts w:asciiTheme="minorEastAsia" w:hAnsiTheme="minorEastAsia" w:hint="eastAsia"/>
              </w:rPr>
              <w:lastRenderedPageBreak/>
              <w:t>00</w:t>
            </w:r>
            <w:r>
              <w:rPr>
                <w:rFonts w:asciiTheme="minorEastAsia" w:hAnsiTheme="minorEastAsia"/>
              </w:rPr>
              <w:t>:0B:82:00:00:00</w:t>
            </w:r>
          </w:p>
          <w:p w14:paraId="73B6E38B" w14:textId="77777777" w:rsidR="0076630D" w:rsidRDefault="00D7272D">
            <w:pPr>
              <w:rPr>
                <w:rFonts w:asciiTheme="minorEastAsia" w:hAnsiTheme="minorEastAsia"/>
              </w:rPr>
            </w:pPr>
            <w:r>
              <w:rPr>
                <w:rFonts w:asciiTheme="minorEastAsia" w:hAnsiTheme="minorEastAsia"/>
              </w:rPr>
              <w:t>C0:74:AD:00:00:00</w:t>
            </w:r>
          </w:p>
          <w:p w14:paraId="4A44507E" w14:textId="77777777" w:rsidR="0076630D" w:rsidRDefault="00D7272D">
            <w:pPr>
              <w:rPr>
                <w:rFonts w:asciiTheme="minorEastAsia" w:hAnsiTheme="minorEastAsia"/>
              </w:rPr>
            </w:pPr>
            <w:r>
              <w:rPr>
                <w:rFonts w:asciiTheme="minorEastAsia" w:hAnsiTheme="minorEastAsia"/>
              </w:rPr>
              <w:t>EC:74:D7:00:00:00</w:t>
            </w:r>
          </w:p>
        </w:tc>
        <w:tc>
          <w:tcPr>
            <w:tcW w:w="2765" w:type="dxa"/>
          </w:tcPr>
          <w:p w14:paraId="39D0DB7F" w14:textId="77777777" w:rsidR="0076630D" w:rsidRDefault="00D7272D">
            <w:pPr>
              <w:rPr>
                <w:rFonts w:asciiTheme="minorEastAsia" w:hAnsiTheme="minorEastAsia"/>
              </w:rPr>
            </w:pPr>
            <w:r>
              <w:rPr>
                <w:rFonts w:asciiTheme="minorEastAsia" w:hAnsiTheme="minorEastAsia" w:hint="eastAsia"/>
              </w:rPr>
              <w:t>FF:FF:FF:00:00:00</w:t>
            </w:r>
          </w:p>
        </w:tc>
        <w:tc>
          <w:tcPr>
            <w:tcW w:w="2766" w:type="dxa"/>
          </w:tcPr>
          <w:p w14:paraId="1C817C4B" w14:textId="77777777" w:rsidR="0076630D" w:rsidRDefault="00D7272D">
            <w:pPr>
              <w:rPr>
                <w:rFonts w:asciiTheme="minorEastAsia" w:hAnsiTheme="minorEastAsia"/>
              </w:rPr>
            </w:pPr>
            <w:r>
              <w:rPr>
                <w:rFonts w:asciiTheme="minorEastAsia" w:hAnsiTheme="minorEastAsia" w:hint="eastAsia"/>
              </w:rPr>
              <w:t>Grandstream</w:t>
            </w:r>
          </w:p>
        </w:tc>
      </w:tr>
      <w:tr w:rsidR="0076630D" w14:paraId="48697B31" w14:textId="77777777">
        <w:tc>
          <w:tcPr>
            <w:tcW w:w="2765" w:type="dxa"/>
          </w:tcPr>
          <w:p w14:paraId="7FED48A6" w14:textId="77777777" w:rsidR="0076630D" w:rsidRDefault="00D7272D">
            <w:pPr>
              <w:rPr>
                <w:rFonts w:asciiTheme="minorEastAsia" w:hAnsiTheme="minorEastAsia"/>
              </w:rPr>
            </w:pPr>
            <w:r>
              <w:rPr>
                <w:rFonts w:asciiTheme="minorEastAsia" w:hAnsiTheme="minorEastAsia" w:hint="eastAsia"/>
              </w:rPr>
              <w:t>00:03:6B</w:t>
            </w:r>
            <w:r>
              <w:rPr>
                <w:rFonts w:asciiTheme="minorEastAsia" w:hAnsiTheme="minorEastAsia"/>
              </w:rPr>
              <w:t>:00:00:00</w:t>
            </w:r>
          </w:p>
        </w:tc>
        <w:tc>
          <w:tcPr>
            <w:tcW w:w="2765" w:type="dxa"/>
          </w:tcPr>
          <w:p w14:paraId="4D090F1A" w14:textId="77777777" w:rsidR="0076630D" w:rsidRDefault="00D7272D">
            <w:pPr>
              <w:rPr>
                <w:rFonts w:asciiTheme="minorEastAsia" w:hAnsiTheme="minorEastAsia"/>
              </w:rPr>
            </w:pPr>
            <w:r>
              <w:rPr>
                <w:rFonts w:asciiTheme="minorEastAsia" w:hAnsiTheme="minorEastAsia" w:hint="eastAsia"/>
              </w:rPr>
              <w:t>FF:FF:FF:00:00:00</w:t>
            </w:r>
          </w:p>
        </w:tc>
        <w:tc>
          <w:tcPr>
            <w:tcW w:w="2766" w:type="dxa"/>
          </w:tcPr>
          <w:p w14:paraId="6F952997" w14:textId="77777777" w:rsidR="0076630D" w:rsidRDefault="00D7272D">
            <w:pPr>
              <w:rPr>
                <w:rFonts w:asciiTheme="minorEastAsia" w:hAnsiTheme="minorEastAsia"/>
              </w:rPr>
            </w:pPr>
            <w:r>
              <w:rPr>
                <w:rFonts w:asciiTheme="minorEastAsia" w:hAnsiTheme="minorEastAsia" w:hint="eastAsia"/>
              </w:rPr>
              <w:t>Cisco</w:t>
            </w:r>
          </w:p>
        </w:tc>
      </w:tr>
      <w:tr w:rsidR="0076630D" w14:paraId="2A496DEC" w14:textId="77777777">
        <w:tc>
          <w:tcPr>
            <w:tcW w:w="2765" w:type="dxa"/>
          </w:tcPr>
          <w:p w14:paraId="11A7F207" w14:textId="77777777" w:rsidR="0076630D" w:rsidRDefault="00D7272D">
            <w:pPr>
              <w:rPr>
                <w:rFonts w:asciiTheme="minorEastAsia" w:hAnsiTheme="minorEastAsia"/>
              </w:rPr>
            </w:pPr>
            <w:r>
              <w:rPr>
                <w:rFonts w:asciiTheme="minorEastAsia" w:hAnsiTheme="minorEastAsia" w:hint="eastAsia"/>
              </w:rPr>
              <w:t>00:01:E3</w:t>
            </w:r>
            <w:r>
              <w:rPr>
                <w:rFonts w:asciiTheme="minorEastAsia" w:hAnsiTheme="minorEastAsia"/>
              </w:rPr>
              <w:t>:00:00:00</w:t>
            </w:r>
          </w:p>
        </w:tc>
        <w:tc>
          <w:tcPr>
            <w:tcW w:w="2765" w:type="dxa"/>
          </w:tcPr>
          <w:p w14:paraId="72FCA73E" w14:textId="77777777" w:rsidR="0076630D" w:rsidRDefault="00D7272D">
            <w:pPr>
              <w:rPr>
                <w:rFonts w:asciiTheme="minorEastAsia" w:hAnsiTheme="minorEastAsia"/>
              </w:rPr>
            </w:pPr>
            <w:r>
              <w:rPr>
                <w:rFonts w:asciiTheme="minorEastAsia" w:hAnsiTheme="minorEastAsia" w:hint="eastAsia"/>
              </w:rPr>
              <w:t>FF:FF:FF:00:00:00</w:t>
            </w:r>
          </w:p>
        </w:tc>
        <w:tc>
          <w:tcPr>
            <w:tcW w:w="2766" w:type="dxa"/>
          </w:tcPr>
          <w:p w14:paraId="61A8F846" w14:textId="77777777" w:rsidR="0076630D" w:rsidRDefault="00D7272D">
            <w:pPr>
              <w:rPr>
                <w:rFonts w:asciiTheme="minorEastAsia" w:hAnsiTheme="minorEastAsia"/>
              </w:rPr>
            </w:pPr>
            <w:r>
              <w:rPr>
                <w:rFonts w:asciiTheme="minorEastAsia" w:hAnsiTheme="minorEastAsia" w:hint="eastAsia"/>
              </w:rPr>
              <w:t>Siemens</w:t>
            </w:r>
          </w:p>
        </w:tc>
      </w:tr>
      <w:tr w:rsidR="0076630D" w14:paraId="3DDDC463" w14:textId="77777777">
        <w:tc>
          <w:tcPr>
            <w:tcW w:w="2765" w:type="dxa"/>
          </w:tcPr>
          <w:p w14:paraId="5E0ABE11" w14:textId="77777777" w:rsidR="0076630D" w:rsidRDefault="00D7272D">
            <w:pPr>
              <w:rPr>
                <w:rFonts w:asciiTheme="minorEastAsia" w:hAnsiTheme="minorEastAsia"/>
              </w:rPr>
            </w:pPr>
            <w:r>
              <w:rPr>
                <w:rFonts w:asciiTheme="minorEastAsia" w:hAnsiTheme="minorEastAsia" w:hint="eastAsia"/>
              </w:rPr>
              <w:t>00:06:B9</w:t>
            </w:r>
            <w:r>
              <w:rPr>
                <w:rFonts w:asciiTheme="minorEastAsia" w:hAnsiTheme="minorEastAsia"/>
              </w:rPr>
              <w:t>:00:00:00</w:t>
            </w:r>
          </w:p>
        </w:tc>
        <w:tc>
          <w:tcPr>
            <w:tcW w:w="2765" w:type="dxa"/>
          </w:tcPr>
          <w:p w14:paraId="5D2A6904" w14:textId="77777777" w:rsidR="0076630D" w:rsidRDefault="00D7272D">
            <w:pPr>
              <w:rPr>
                <w:rFonts w:asciiTheme="minorEastAsia" w:hAnsiTheme="minorEastAsia"/>
              </w:rPr>
            </w:pPr>
            <w:r>
              <w:rPr>
                <w:rFonts w:asciiTheme="minorEastAsia" w:hAnsiTheme="minorEastAsia" w:hint="eastAsia"/>
              </w:rPr>
              <w:t>FF:FF:FF:00:00:00</w:t>
            </w:r>
          </w:p>
        </w:tc>
        <w:tc>
          <w:tcPr>
            <w:tcW w:w="2766" w:type="dxa"/>
          </w:tcPr>
          <w:p w14:paraId="3F0BAC4C" w14:textId="77777777" w:rsidR="0076630D" w:rsidRDefault="00D7272D">
            <w:pPr>
              <w:rPr>
                <w:rFonts w:asciiTheme="minorEastAsia" w:hAnsiTheme="minorEastAsia"/>
              </w:rPr>
            </w:pPr>
            <w:r>
              <w:rPr>
                <w:rFonts w:asciiTheme="minorEastAsia" w:hAnsiTheme="minorEastAsia" w:hint="eastAsia"/>
              </w:rPr>
              <w:t>NEC/Philips</w:t>
            </w:r>
          </w:p>
        </w:tc>
      </w:tr>
      <w:tr w:rsidR="0076630D" w14:paraId="4F93AE54" w14:textId="77777777">
        <w:tc>
          <w:tcPr>
            <w:tcW w:w="2765" w:type="dxa"/>
          </w:tcPr>
          <w:p w14:paraId="7FC3EF90" w14:textId="77777777" w:rsidR="0076630D" w:rsidRDefault="00D7272D">
            <w:pPr>
              <w:rPr>
                <w:rFonts w:asciiTheme="minorEastAsia" w:hAnsiTheme="minorEastAsia"/>
              </w:rPr>
            </w:pPr>
            <w:r>
              <w:rPr>
                <w:rFonts w:asciiTheme="minorEastAsia" w:hAnsiTheme="minorEastAsia" w:hint="eastAsia"/>
              </w:rPr>
              <w:t>00:09:6E</w:t>
            </w:r>
            <w:r>
              <w:rPr>
                <w:rFonts w:asciiTheme="minorEastAsia" w:hAnsiTheme="minorEastAsia"/>
              </w:rPr>
              <w:t>:00:00:00</w:t>
            </w:r>
          </w:p>
        </w:tc>
        <w:tc>
          <w:tcPr>
            <w:tcW w:w="2765" w:type="dxa"/>
          </w:tcPr>
          <w:p w14:paraId="1ACA7335" w14:textId="77777777" w:rsidR="0076630D" w:rsidRDefault="00D7272D">
            <w:pPr>
              <w:rPr>
                <w:rFonts w:asciiTheme="minorEastAsia" w:hAnsiTheme="minorEastAsia"/>
              </w:rPr>
            </w:pPr>
            <w:r>
              <w:rPr>
                <w:rFonts w:asciiTheme="minorEastAsia" w:hAnsiTheme="minorEastAsia" w:hint="eastAsia"/>
              </w:rPr>
              <w:t>FF:FF:FF:00:00:00</w:t>
            </w:r>
          </w:p>
        </w:tc>
        <w:tc>
          <w:tcPr>
            <w:tcW w:w="2766" w:type="dxa"/>
          </w:tcPr>
          <w:p w14:paraId="63B27086" w14:textId="77777777" w:rsidR="0076630D" w:rsidRDefault="00D7272D">
            <w:pPr>
              <w:rPr>
                <w:rFonts w:asciiTheme="minorEastAsia" w:hAnsiTheme="minorEastAsia"/>
              </w:rPr>
            </w:pPr>
            <w:r>
              <w:rPr>
                <w:rFonts w:asciiTheme="minorEastAsia" w:hAnsiTheme="minorEastAsia" w:hint="eastAsia"/>
              </w:rPr>
              <w:t>Avaya</w:t>
            </w:r>
          </w:p>
        </w:tc>
      </w:tr>
    </w:tbl>
    <w:p w14:paraId="6F93AAB3" w14:textId="77777777" w:rsidR="0076630D" w:rsidRDefault="00D7272D" w:rsidP="00B10728">
      <w:pPr>
        <w:pStyle w:val="af2"/>
        <w:numPr>
          <w:ilvl w:val="0"/>
          <w:numId w:val="12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0F087B3C" w14:textId="77777777" w:rsidR="0076630D" w:rsidRDefault="00D7272D" w:rsidP="00B10728">
      <w:pPr>
        <w:pStyle w:val="af2"/>
        <w:numPr>
          <w:ilvl w:val="0"/>
          <w:numId w:val="12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删除单个</w:t>
      </w:r>
      <w:r>
        <w:rPr>
          <w:rFonts w:ascii="微软雅黑" w:eastAsia="微软雅黑" w:hAnsi="微软雅黑" w:hint="eastAsia"/>
        </w:rPr>
        <w:t>/批量</w:t>
      </w:r>
      <w:r>
        <w:rPr>
          <w:rFonts w:ascii="微软雅黑" w:eastAsia="微软雅黑" w:hAnsi="微软雅黑"/>
        </w:rPr>
        <w:t>和全部OUI(</w:t>
      </w:r>
      <w:r>
        <w:rPr>
          <w:rFonts w:ascii="微软雅黑" w:eastAsia="微软雅黑" w:hAnsi="微软雅黑" w:hint="eastAsia"/>
        </w:rPr>
        <w:t>除却</w:t>
      </w:r>
      <w:r>
        <w:rPr>
          <w:rFonts w:ascii="微软雅黑" w:eastAsia="微软雅黑" w:hAnsi="微软雅黑"/>
        </w:rPr>
        <w:t>Grandstream OUI)</w:t>
      </w:r>
    </w:p>
    <w:p w14:paraId="536C56FB" w14:textId="77777777" w:rsidR="0076630D" w:rsidRDefault="0076630D">
      <w:pPr>
        <w:rPr>
          <w:rFonts w:ascii="微软雅黑" w:eastAsia="微软雅黑" w:hAnsi="微软雅黑"/>
        </w:rPr>
      </w:pPr>
    </w:p>
    <w:p w14:paraId="050ABA91" w14:textId="042660D9" w:rsidR="00F57AE9" w:rsidRDefault="00F57AE9" w:rsidP="00F57AE9">
      <w:pPr>
        <w:pStyle w:val="20"/>
        <w:numPr>
          <w:ilvl w:val="1"/>
          <w:numId w:val="1"/>
        </w:numPr>
        <w:rPr>
          <w:rFonts w:ascii="微软雅黑" w:eastAsia="微软雅黑" w:hAnsi="微软雅黑"/>
        </w:rPr>
      </w:pPr>
      <w:bookmarkStart w:id="327" w:name="_Toc149138818"/>
      <w:r>
        <w:rPr>
          <w:rFonts w:ascii="微软雅黑" w:eastAsia="微软雅黑" w:hAnsi="微软雅黑"/>
        </w:rPr>
        <w:t>QinQ</w:t>
      </w:r>
      <w:r>
        <w:rPr>
          <w:rFonts w:ascii="微软雅黑" w:eastAsia="微软雅黑" w:hAnsi="微软雅黑"/>
          <w:color w:val="EEECE1" w:themeColor="background2"/>
          <w:highlight w:val="darkGreen"/>
        </w:rPr>
        <w:t xml:space="preserve"> (FP2)</w:t>
      </w:r>
      <w:bookmarkEnd w:id="327"/>
    </w:p>
    <w:p w14:paraId="12557C1C" w14:textId="0F922DCB" w:rsidR="00944CD3" w:rsidRDefault="00944CD3">
      <w:pPr>
        <w:rPr>
          <w:rFonts w:ascii="微软雅黑" w:eastAsia="微软雅黑" w:hAnsi="微软雅黑"/>
        </w:rPr>
      </w:pPr>
      <w:r w:rsidRPr="00944CD3">
        <w:rPr>
          <w:rFonts w:ascii="微软雅黑" w:eastAsia="微软雅黑" w:hAnsi="微软雅黑" w:hint="eastAsia"/>
        </w:rPr>
        <w:t>【需求来源】邮件《</w:t>
      </w:r>
      <w:r w:rsidRPr="00944CD3">
        <w:rPr>
          <w:rFonts w:ascii="微软雅黑" w:eastAsia="微软雅黑" w:hAnsi="微软雅黑"/>
        </w:rPr>
        <w:t>5k GWN780x Brazil opportunity</w:t>
      </w:r>
      <w:r w:rsidRPr="00944CD3">
        <w:rPr>
          <w:rFonts w:ascii="微软雅黑" w:eastAsia="微软雅黑" w:hAnsi="微软雅黑" w:hint="eastAsia"/>
        </w:rPr>
        <w:t>》</w:t>
      </w:r>
    </w:p>
    <w:p w14:paraId="4D423269" w14:textId="6DB931FD" w:rsidR="00F57AE9" w:rsidRDefault="00F57AE9">
      <w:pPr>
        <w:rPr>
          <w:rFonts w:ascii="微软雅黑" w:eastAsia="微软雅黑" w:hAnsi="微软雅黑"/>
        </w:rPr>
      </w:pPr>
      <w:r>
        <w:rPr>
          <w:rFonts w:ascii="微软雅黑" w:eastAsia="微软雅黑" w:hAnsi="微软雅黑" w:hint="eastAsia"/>
        </w:rPr>
        <w:t>【功能概述】</w:t>
      </w:r>
    </w:p>
    <w:p w14:paraId="70F22B12" w14:textId="7291EDA7" w:rsidR="0012191F" w:rsidRDefault="00F57AE9" w:rsidP="00055AA2">
      <w:pPr>
        <w:ind w:firstLine="420"/>
        <w:rPr>
          <w:rFonts w:ascii="微软雅黑" w:eastAsia="微软雅黑" w:hAnsi="微软雅黑"/>
        </w:rPr>
      </w:pPr>
      <w:r>
        <w:rPr>
          <w:rFonts w:ascii="微软雅黑" w:eastAsia="微软雅黑" w:hAnsi="微软雅黑"/>
        </w:rPr>
        <w:t>QinQ（</w:t>
      </w:r>
      <w:r>
        <w:rPr>
          <w:rFonts w:ascii="微软雅黑" w:eastAsia="微软雅黑" w:hAnsi="微软雅黑" w:hint="eastAsia"/>
        </w:rPr>
        <w:t>802.1Q-in-802.1Q</w:t>
      </w:r>
      <w:r>
        <w:rPr>
          <w:rFonts w:ascii="微软雅黑" w:eastAsia="微软雅黑" w:hAnsi="微软雅黑"/>
        </w:rPr>
        <w:t>）</w:t>
      </w:r>
      <w:r>
        <w:rPr>
          <w:rFonts w:ascii="微软雅黑" w:eastAsia="微软雅黑" w:hAnsi="微软雅黑" w:hint="eastAsia"/>
        </w:rPr>
        <w:t>技术</w:t>
      </w:r>
      <w:r>
        <w:rPr>
          <w:rFonts w:ascii="微软雅黑" w:eastAsia="微软雅黑" w:hAnsi="微软雅黑"/>
        </w:rPr>
        <w:t>是</w:t>
      </w:r>
      <w:r>
        <w:rPr>
          <w:rFonts w:ascii="微软雅黑" w:eastAsia="微软雅黑" w:hAnsi="微软雅黑" w:hint="eastAsia"/>
        </w:rPr>
        <w:t>一项</w:t>
      </w:r>
      <w:r>
        <w:rPr>
          <w:rFonts w:ascii="微软雅黑" w:eastAsia="微软雅黑" w:hAnsi="微软雅黑"/>
        </w:rPr>
        <w:t>扩展VLAN空间的技术，通过在</w:t>
      </w:r>
      <w:r>
        <w:rPr>
          <w:rFonts w:ascii="微软雅黑" w:eastAsia="微软雅黑" w:hAnsi="微软雅黑" w:hint="eastAsia"/>
        </w:rPr>
        <w:t>802.1</w:t>
      </w:r>
      <w:r>
        <w:rPr>
          <w:rFonts w:ascii="微软雅黑" w:eastAsia="微软雅黑" w:hAnsi="微软雅黑"/>
        </w:rPr>
        <w:t>Q标签报文的基础上再增加一层</w:t>
      </w:r>
      <w:r>
        <w:rPr>
          <w:rFonts w:ascii="微软雅黑" w:eastAsia="微软雅黑" w:hAnsi="微软雅黑" w:hint="eastAsia"/>
        </w:rPr>
        <w:t>802.1</w:t>
      </w:r>
      <w:r>
        <w:rPr>
          <w:rFonts w:ascii="微软雅黑" w:eastAsia="微软雅黑" w:hAnsi="微软雅黑"/>
        </w:rPr>
        <w:t>Q的Tag来达到扩展VLAN空间的功能，可以使私网LAN透传公网。</w:t>
      </w:r>
      <w:r w:rsidR="0012191F">
        <w:rPr>
          <w:rFonts w:ascii="微软雅黑" w:eastAsia="微软雅黑" w:hAnsi="微软雅黑" w:hint="eastAsia"/>
        </w:rPr>
        <w:t>在公网</w:t>
      </w:r>
      <w:r w:rsidR="0012191F">
        <w:rPr>
          <w:rFonts w:ascii="微软雅黑" w:eastAsia="微软雅黑" w:hAnsi="微软雅黑"/>
        </w:rPr>
        <w:t>传输过程中，设备只根据外层VLAN Tag转发报文，并根据报文的外层VLAN Tag进行MAC地址学习，而用户的私网VLAN Tag将被当做报文的数据部分进行传输。</w:t>
      </w:r>
    </w:p>
    <w:p w14:paraId="1FAC4895" w14:textId="6B02681A" w:rsidR="00055AA2" w:rsidRPr="00055AA2" w:rsidRDefault="00055AA2" w:rsidP="006478EB">
      <w:pPr>
        <w:pStyle w:val="af2"/>
        <w:numPr>
          <w:ilvl w:val="0"/>
          <w:numId w:val="562"/>
        </w:numPr>
        <w:ind w:firstLineChars="0"/>
        <w:rPr>
          <w:rFonts w:ascii="微软雅黑" w:eastAsia="微软雅黑" w:hAnsi="微软雅黑"/>
        </w:rPr>
      </w:pPr>
      <w:r w:rsidRPr="00055AA2">
        <w:rPr>
          <w:rFonts w:ascii="微软雅黑" w:eastAsia="微软雅黑" w:hAnsi="微软雅黑" w:hint="eastAsia"/>
        </w:rPr>
        <w:t>内层</w:t>
      </w:r>
      <w:r w:rsidRPr="00055AA2">
        <w:rPr>
          <w:rFonts w:ascii="微软雅黑" w:eastAsia="微软雅黑" w:hAnsi="微软雅黑"/>
        </w:rPr>
        <w:t>VLAN Tag：</w:t>
      </w:r>
      <w:r w:rsidRPr="00055AA2">
        <w:rPr>
          <w:rFonts w:ascii="微软雅黑" w:eastAsia="微软雅黑" w:hAnsi="微软雅黑" w:hint="eastAsia"/>
        </w:rPr>
        <w:t>用户</w:t>
      </w:r>
      <w:r w:rsidRPr="00055AA2">
        <w:rPr>
          <w:rFonts w:ascii="微软雅黑" w:eastAsia="微软雅黑" w:hAnsi="微软雅黑"/>
        </w:rPr>
        <w:t>的私网VLAN Tag，</w:t>
      </w:r>
      <w:r w:rsidRPr="00055AA2">
        <w:rPr>
          <w:rFonts w:ascii="微软雅黑" w:eastAsia="微软雅黑" w:hAnsi="微软雅黑" w:hint="eastAsia"/>
        </w:rPr>
        <w:t>Customer</w:t>
      </w:r>
      <w:r w:rsidRPr="00055AA2">
        <w:rPr>
          <w:rFonts w:ascii="微软雅黑" w:eastAsia="微软雅黑" w:hAnsi="微软雅黑"/>
        </w:rPr>
        <w:t xml:space="preserve"> VLAN Tag（</w:t>
      </w:r>
      <w:r w:rsidRPr="00055AA2">
        <w:rPr>
          <w:rFonts w:ascii="微软雅黑" w:eastAsia="微软雅黑" w:hAnsi="微软雅黑" w:hint="eastAsia"/>
        </w:rPr>
        <w:t>简称</w:t>
      </w:r>
      <w:r w:rsidRPr="00055AA2">
        <w:rPr>
          <w:rFonts w:ascii="微软雅黑" w:eastAsia="微软雅黑" w:hAnsi="微软雅黑"/>
        </w:rPr>
        <w:t>CVLAN）</w:t>
      </w:r>
      <w:r w:rsidRPr="00055AA2">
        <w:rPr>
          <w:rFonts w:ascii="微软雅黑" w:eastAsia="微软雅黑" w:hAnsi="微软雅黑" w:hint="eastAsia"/>
        </w:rPr>
        <w:t>。</w:t>
      </w:r>
      <w:r w:rsidRPr="00055AA2">
        <w:rPr>
          <w:rFonts w:ascii="微软雅黑" w:eastAsia="微软雅黑" w:hAnsi="微软雅黑"/>
        </w:rPr>
        <w:t>设备依靠该Tag在私网中传送报文。</w:t>
      </w:r>
    </w:p>
    <w:p w14:paraId="56609080" w14:textId="635717ED" w:rsidR="00055AA2" w:rsidRPr="00055AA2" w:rsidRDefault="00055AA2" w:rsidP="006478EB">
      <w:pPr>
        <w:pStyle w:val="af2"/>
        <w:numPr>
          <w:ilvl w:val="0"/>
          <w:numId w:val="562"/>
        </w:numPr>
        <w:ind w:firstLineChars="0"/>
        <w:rPr>
          <w:rFonts w:ascii="微软雅黑" w:eastAsia="微软雅黑" w:hAnsi="微软雅黑"/>
        </w:rPr>
      </w:pPr>
      <w:r w:rsidRPr="00055AA2">
        <w:rPr>
          <w:rFonts w:ascii="微软雅黑" w:eastAsia="微软雅黑" w:hAnsi="微软雅黑" w:hint="eastAsia"/>
        </w:rPr>
        <w:t>外层</w:t>
      </w:r>
      <w:r w:rsidRPr="00055AA2">
        <w:rPr>
          <w:rFonts w:ascii="微软雅黑" w:eastAsia="微软雅黑" w:hAnsi="微软雅黑"/>
        </w:rPr>
        <w:t>VLAN Tag：运营商分配给用户的公网VLAN Tag，Service VLAN Tag（</w:t>
      </w:r>
      <w:r w:rsidRPr="00055AA2">
        <w:rPr>
          <w:rFonts w:ascii="微软雅黑" w:eastAsia="微软雅黑" w:hAnsi="微软雅黑" w:hint="eastAsia"/>
        </w:rPr>
        <w:t>简称</w:t>
      </w:r>
      <w:r w:rsidRPr="00055AA2">
        <w:rPr>
          <w:rFonts w:ascii="微软雅黑" w:eastAsia="微软雅黑" w:hAnsi="微软雅黑"/>
        </w:rPr>
        <w:t>SVLAN）</w:t>
      </w:r>
      <w:r w:rsidRPr="00055AA2">
        <w:rPr>
          <w:rFonts w:ascii="微软雅黑" w:eastAsia="微软雅黑" w:hAnsi="微软雅黑" w:hint="eastAsia"/>
        </w:rPr>
        <w:t>。</w:t>
      </w:r>
      <w:r w:rsidRPr="00055AA2">
        <w:rPr>
          <w:rFonts w:ascii="微软雅黑" w:eastAsia="微软雅黑" w:hAnsi="微软雅黑"/>
        </w:rPr>
        <w:t>设备依靠该Tag在公网上传送QinQ报文。</w:t>
      </w:r>
    </w:p>
    <w:p w14:paraId="58DC0EBF" w14:textId="565DDCBE" w:rsidR="0012191F" w:rsidRPr="00FD4A1A" w:rsidRDefault="0012191F" w:rsidP="0012191F">
      <w:pPr>
        <w:ind w:firstLine="420"/>
        <w:rPr>
          <w:rFonts w:ascii="微软雅黑" w:eastAsia="微软雅黑" w:hAnsi="微软雅黑"/>
          <w:b/>
        </w:rPr>
      </w:pPr>
      <w:r w:rsidRPr="00FD4A1A">
        <w:rPr>
          <w:rFonts w:ascii="微软雅黑" w:eastAsia="微软雅黑" w:hAnsi="微软雅黑"/>
          <w:b/>
        </w:rPr>
        <w:t>QinQ</w:t>
      </w:r>
      <w:r w:rsidR="000A0DCB">
        <w:rPr>
          <w:rFonts w:ascii="微软雅黑" w:eastAsia="微软雅黑" w:hAnsi="微软雅黑" w:hint="eastAsia"/>
          <w:b/>
        </w:rPr>
        <w:t>概念</w:t>
      </w:r>
      <w:r w:rsidRPr="00FD4A1A">
        <w:rPr>
          <w:rFonts w:ascii="微软雅黑" w:eastAsia="微软雅黑" w:hAnsi="微软雅黑"/>
          <w:b/>
        </w:rPr>
        <w:t>：</w:t>
      </w:r>
    </w:p>
    <w:p w14:paraId="507D4F13" w14:textId="7802E48F" w:rsidR="0012191F" w:rsidRDefault="0012191F" w:rsidP="0012191F">
      <w:pPr>
        <w:ind w:firstLine="420"/>
        <w:rPr>
          <w:rFonts w:ascii="微软雅黑" w:eastAsia="微软雅黑" w:hAnsi="微软雅黑"/>
        </w:rPr>
      </w:pPr>
      <w:r>
        <w:rPr>
          <w:rFonts w:ascii="微软雅黑" w:eastAsia="微软雅黑" w:hAnsi="微软雅黑" w:hint="eastAsia"/>
        </w:rPr>
        <w:t>（1）基本</w:t>
      </w:r>
      <w:r>
        <w:rPr>
          <w:rFonts w:ascii="微软雅黑" w:eastAsia="微软雅黑" w:hAnsi="微软雅黑"/>
        </w:rPr>
        <w:t>QinQ：基于端口方式</w:t>
      </w:r>
      <w:r>
        <w:rPr>
          <w:rFonts w:ascii="微软雅黑" w:eastAsia="微软雅黑" w:hAnsi="微软雅黑" w:hint="eastAsia"/>
        </w:rPr>
        <w:t>实现</w:t>
      </w:r>
      <w:r>
        <w:rPr>
          <w:rFonts w:ascii="微软雅黑" w:eastAsia="微软雅黑" w:hAnsi="微软雅黑"/>
        </w:rPr>
        <w:t>。当端口</w:t>
      </w:r>
      <w:r>
        <w:rPr>
          <w:rFonts w:ascii="微软雅黑" w:eastAsia="微软雅黑" w:hAnsi="微软雅黑" w:hint="eastAsia"/>
        </w:rPr>
        <w:t>配置了</w:t>
      </w:r>
      <w:r>
        <w:rPr>
          <w:rFonts w:ascii="微软雅黑" w:eastAsia="微软雅黑" w:hAnsi="微软雅黑"/>
        </w:rPr>
        <w:t>基本QinQ后，不论从该端口收</w:t>
      </w:r>
      <w:r>
        <w:rPr>
          <w:rFonts w:ascii="微软雅黑" w:eastAsia="微软雅黑" w:hAnsi="微软雅黑"/>
        </w:rPr>
        <w:lastRenderedPageBreak/>
        <w:t>到报文是否携带VLAN Tag，设备都会为该报文打上本端口缺省VLAN的Tag。如果收到的是带有VLAN Tag</w:t>
      </w:r>
      <w:r>
        <w:rPr>
          <w:rFonts w:ascii="微软雅黑" w:eastAsia="微软雅黑" w:hAnsi="微软雅黑" w:hint="eastAsia"/>
        </w:rPr>
        <w:t>的</w:t>
      </w:r>
      <w:r>
        <w:rPr>
          <w:rFonts w:ascii="微软雅黑" w:eastAsia="微软雅黑" w:hAnsi="微软雅黑"/>
        </w:rPr>
        <w:t>报文，该报文就成为带双Tag的报文；反之，该报文就成为带有本端口</w:t>
      </w:r>
      <w:r>
        <w:rPr>
          <w:rFonts w:ascii="微软雅黑" w:eastAsia="微软雅黑" w:hAnsi="微软雅黑" w:hint="eastAsia"/>
        </w:rPr>
        <w:t>缺省</w:t>
      </w:r>
      <w:r>
        <w:rPr>
          <w:rFonts w:ascii="微软雅黑" w:eastAsia="微软雅黑" w:hAnsi="微软雅黑"/>
        </w:rPr>
        <w:t>VLAN Tag</w:t>
      </w:r>
      <w:r>
        <w:rPr>
          <w:rFonts w:ascii="微软雅黑" w:eastAsia="微软雅黑" w:hAnsi="微软雅黑" w:hint="eastAsia"/>
        </w:rPr>
        <w:t>的</w:t>
      </w:r>
      <w:r>
        <w:rPr>
          <w:rFonts w:ascii="微软雅黑" w:eastAsia="微软雅黑" w:hAnsi="微软雅黑"/>
        </w:rPr>
        <w:t>报文。</w:t>
      </w:r>
    </w:p>
    <w:p w14:paraId="24D8AA8B" w14:textId="4131A25B" w:rsidR="005371DB" w:rsidRDefault="0012191F" w:rsidP="00FA5688">
      <w:pPr>
        <w:ind w:firstLine="420"/>
        <w:rPr>
          <w:rFonts w:ascii="微软雅黑" w:eastAsia="微软雅黑" w:hAnsi="微软雅黑"/>
        </w:rPr>
      </w:pPr>
      <w:r>
        <w:rPr>
          <w:rFonts w:ascii="微软雅黑" w:eastAsia="微软雅黑" w:hAnsi="微软雅黑" w:hint="eastAsia"/>
        </w:rPr>
        <w:t>（2）灵活</w:t>
      </w:r>
      <w:r>
        <w:rPr>
          <w:rFonts w:ascii="微软雅黑" w:eastAsia="微软雅黑" w:hAnsi="微软雅黑"/>
        </w:rPr>
        <w:t>QinQ</w:t>
      </w:r>
      <w:r w:rsidR="007E7C70" w:rsidRPr="007E7C70">
        <w:rPr>
          <w:rFonts w:ascii="微软雅黑" w:eastAsia="微软雅黑" w:hAnsi="微软雅黑" w:hint="eastAsia"/>
          <w:color w:val="E36C0A" w:themeColor="accent6" w:themeShade="BF"/>
        </w:rPr>
        <w:t>【暂不支持】</w:t>
      </w:r>
      <w:r w:rsidR="00F47EB9">
        <w:rPr>
          <w:rFonts w:ascii="微软雅黑" w:eastAsia="微软雅黑" w:hAnsi="微软雅黑"/>
        </w:rPr>
        <w:t>：</w:t>
      </w:r>
      <w:r w:rsidR="00CC79BF">
        <w:rPr>
          <w:rFonts w:ascii="微软雅黑" w:eastAsia="微软雅黑" w:hAnsi="微软雅黑"/>
        </w:rPr>
        <w:t>基于端口和VLAN相结合的方式实现</w:t>
      </w:r>
      <w:r w:rsidR="00CC79BF">
        <w:rPr>
          <w:rFonts w:ascii="微软雅黑" w:eastAsia="微软雅黑" w:hAnsi="微软雅黑" w:hint="eastAsia"/>
        </w:rPr>
        <w:t>，</w:t>
      </w:r>
      <w:r w:rsidR="00CC79BF">
        <w:rPr>
          <w:rFonts w:ascii="微软雅黑" w:eastAsia="微软雅黑" w:hAnsi="微软雅黑"/>
        </w:rPr>
        <w:t>即端口对接收的报文，可以通过单层VLAN Tag转发，</w:t>
      </w:r>
      <w:r w:rsidR="00CC79BF">
        <w:rPr>
          <w:rFonts w:ascii="微软雅黑" w:eastAsia="微软雅黑" w:hAnsi="微软雅黑" w:hint="eastAsia"/>
        </w:rPr>
        <w:t>也</w:t>
      </w:r>
      <w:r w:rsidR="00CC79BF">
        <w:rPr>
          <w:rFonts w:ascii="微软雅黑" w:eastAsia="微软雅黑" w:hAnsi="微软雅黑"/>
        </w:rPr>
        <w:t>可以通过双层VLAN Tag转发。</w:t>
      </w:r>
      <w:r w:rsidR="00CC79BF">
        <w:rPr>
          <w:rFonts w:ascii="微软雅黑" w:eastAsia="微软雅黑" w:hAnsi="微软雅黑" w:hint="eastAsia"/>
        </w:rPr>
        <w:t>它</w:t>
      </w:r>
      <w:r w:rsidR="00CC79BF">
        <w:rPr>
          <w:rFonts w:ascii="微软雅黑" w:eastAsia="微软雅黑" w:hAnsi="微软雅黑"/>
        </w:rPr>
        <w:t>是对QinQ的一种更灵活的实现，又叫VLAN Stacking或QinQ Stacking。</w:t>
      </w:r>
      <w:r w:rsidR="00800685">
        <w:rPr>
          <w:rFonts w:ascii="微软雅黑" w:eastAsia="微软雅黑" w:hAnsi="微软雅黑"/>
        </w:rPr>
        <w:t>除了能实现</w:t>
      </w:r>
      <w:r w:rsidR="00800685">
        <w:rPr>
          <w:rFonts w:ascii="微软雅黑" w:eastAsia="微软雅黑" w:hAnsi="微软雅黑" w:hint="eastAsia"/>
        </w:rPr>
        <w:t>所有</w:t>
      </w:r>
      <w:r w:rsidR="00800685">
        <w:rPr>
          <w:rFonts w:ascii="微软雅黑" w:eastAsia="微软雅黑" w:hAnsi="微软雅黑"/>
        </w:rPr>
        <w:t>基于QinQ的功能外，对于同一个接口接收的报文还可以根据不同的VLAN做不同的动作，可以实现：</w:t>
      </w:r>
    </w:p>
    <w:p w14:paraId="77B04270" w14:textId="77777777" w:rsidR="005371DB" w:rsidRDefault="00800685" w:rsidP="006478EB">
      <w:pPr>
        <w:pStyle w:val="af2"/>
        <w:numPr>
          <w:ilvl w:val="0"/>
          <w:numId w:val="582"/>
        </w:numPr>
        <w:ind w:firstLineChars="0"/>
        <w:rPr>
          <w:rFonts w:ascii="微软雅黑" w:eastAsia="微软雅黑" w:hAnsi="微软雅黑"/>
        </w:rPr>
      </w:pPr>
      <w:r w:rsidRPr="005371DB">
        <w:rPr>
          <w:rFonts w:ascii="微软雅黑" w:eastAsia="微软雅黑" w:hAnsi="微软雅黑"/>
        </w:rPr>
        <w:t>基于VLAN ID的灵活QinQ，</w:t>
      </w:r>
      <w:r w:rsidRPr="005371DB">
        <w:rPr>
          <w:rFonts w:ascii="微软雅黑" w:eastAsia="微软雅黑" w:hAnsi="微软雅黑" w:hint="eastAsia"/>
        </w:rPr>
        <w:t>为</w:t>
      </w:r>
      <w:r w:rsidRPr="005371DB">
        <w:rPr>
          <w:rFonts w:ascii="微软雅黑" w:eastAsia="微软雅黑" w:hAnsi="微软雅黑"/>
        </w:rPr>
        <w:t>具有不同内网VLAN ID的报文添加不</w:t>
      </w:r>
      <w:r w:rsidRPr="005371DB">
        <w:rPr>
          <w:rFonts w:ascii="微软雅黑" w:eastAsia="微软雅黑" w:hAnsi="微软雅黑" w:hint="eastAsia"/>
        </w:rPr>
        <w:t>同</w:t>
      </w:r>
      <w:r w:rsidRPr="005371DB">
        <w:rPr>
          <w:rFonts w:ascii="微软雅黑" w:eastAsia="微软雅黑" w:hAnsi="微软雅黑"/>
        </w:rPr>
        <w:t>的外层VLAN Tag</w:t>
      </w:r>
    </w:p>
    <w:p w14:paraId="0EF4BC74" w14:textId="77777777" w:rsidR="005371DB" w:rsidRDefault="00800685" w:rsidP="006478EB">
      <w:pPr>
        <w:pStyle w:val="af2"/>
        <w:numPr>
          <w:ilvl w:val="0"/>
          <w:numId w:val="582"/>
        </w:numPr>
        <w:ind w:firstLineChars="0"/>
        <w:rPr>
          <w:rFonts w:ascii="微软雅黑" w:eastAsia="微软雅黑" w:hAnsi="微软雅黑"/>
        </w:rPr>
      </w:pPr>
      <w:r w:rsidRPr="005371DB">
        <w:rPr>
          <w:rFonts w:ascii="微软雅黑" w:eastAsia="微软雅黑" w:hAnsi="微软雅黑"/>
        </w:rPr>
        <w:t>基于</w:t>
      </w:r>
      <w:r w:rsidRPr="005371DB">
        <w:rPr>
          <w:rFonts w:ascii="微软雅黑" w:eastAsia="微软雅黑" w:hAnsi="微软雅黑" w:hint="eastAsia"/>
        </w:rPr>
        <w:t>802.1</w:t>
      </w:r>
      <w:r w:rsidRPr="005371DB">
        <w:rPr>
          <w:rFonts w:ascii="微软雅黑" w:eastAsia="微软雅黑" w:hAnsi="微软雅黑"/>
        </w:rPr>
        <w:t>p优先级的灵活QinQ，</w:t>
      </w:r>
      <w:r w:rsidRPr="005371DB">
        <w:rPr>
          <w:rFonts w:ascii="微软雅黑" w:eastAsia="微软雅黑" w:hAnsi="微软雅黑" w:hint="eastAsia"/>
        </w:rPr>
        <w:t>根据</w:t>
      </w:r>
      <w:r w:rsidRPr="005371DB">
        <w:rPr>
          <w:rFonts w:ascii="微软雅黑" w:eastAsia="微软雅黑" w:hAnsi="微软雅黑"/>
        </w:rPr>
        <w:t>报文的原有内</w:t>
      </w:r>
      <w:r w:rsidRPr="005371DB">
        <w:rPr>
          <w:rFonts w:ascii="微软雅黑" w:eastAsia="微软雅黑" w:hAnsi="微软雅黑" w:hint="eastAsia"/>
        </w:rPr>
        <w:t>层</w:t>
      </w:r>
      <w:r w:rsidRPr="005371DB">
        <w:rPr>
          <w:rFonts w:ascii="微软雅黑" w:eastAsia="微软雅黑" w:hAnsi="微软雅黑"/>
        </w:rPr>
        <w:t>VLAN的</w:t>
      </w:r>
      <w:r w:rsidRPr="005371DB">
        <w:rPr>
          <w:rFonts w:ascii="微软雅黑" w:eastAsia="微软雅黑" w:hAnsi="微软雅黑" w:hint="eastAsia"/>
        </w:rPr>
        <w:t>802.1</w:t>
      </w:r>
      <w:r w:rsidRPr="005371DB">
        <w:rPr>
          <w:rFonts w:ascii="微软雅黑" w:eastAsia="微软雅黑" w:hAnsi="微软雅黑"/>
        </w:rPr>
        <w:t>p</w:t>
      </w:r>
      <w:r w:rsidRPr="005371DB">
        <w:rPr>
          <w:rFonts w:ascii="微软雅黑" w:eastAsia="微软雅黑" w:hAnsi="微软雅黑" w:hint="eastAsia"/>
        </w:rPr>
        <w:t>优先级</w:t>
      </w:r>
      <w:r w:rsidRPr="005371DB">
        <w:rPr>
          <w:rFonts w:ascii="微软雅黑" w:eastAsia="微软雅黑" w:hAnsi="微软雅黑"/>
        </w:rPr>
        <w:t>添加不同的外层VLAN Tag</w:t>
      </w:r>
    </w:p>
    <w:p w14:paraId="4B3B77BB" w14:textId="2C903E8D" w:rsidR="00800685" w:rsidRPr="005371DB" w:rsidRDefault="00800685" w:rsidP="006478EB">
      <w:pPr>
        <w:pStyle w:val="af2"/>
        <w:numPr>
          <w:ilvl w:val="0"/>
          <w:numId w:val="582"/>
        </w:numPr>
        <w:ind w:firstLineChars="0"/>
        <w:rPr>
          <w:rFonts w:ascii="微软雅黑" w:eastAsia="微软雅黑" w:hAnsi="微软雅黑"/>
        </w:rPr>
      </w:pPr>
      <w:r w:rsidRPr="005371DB">
        <w:rPr>
          <w:rFonts w:ascii="微软雅黑" w:eastAsia="微软雅黑" w:hAnsi="微软雅黑"/>
        </w:rPr>
        <w:t>基于流策略的灵活QinQ，根据QoS策略</w:t>
      </w:r>
      <w:r w:rsidR="005371DB">
        <w:rPr>
          <w:rFonts w:ascii="微软雅黑" w:eastAsia="微软雅黑" w:hAnsi="微软雅黑"/>
        </w:rPr>
        <w:t>可以在</w:t>
      </w:r>
      <w:r w:rsidR="005371DB">
        <w:rPr>
          <w:rFonts w:ascii="微软雅黑" w:eastAsia="微软雅黑" w:hAnsi="微软雅黑" w:hint="eastAsia"/>
        </w:rPr>
        <w:t>添加</w:t>
      </w:r>
      <w:r w:rsidR="005371DB">
        <w:rPr>
          <w:rFonts w:ascii="微软雅黑" w:eastAsia="微软雅黑" w:hAnsi="微软雅黑"/>
        </w:rPr>
        <w:t>外层VLAN Tag</w:t>
      </w:r>
      <w:r w:rsidR="005371DB">
        <w:rPr>
          <w:rFonts w:ascii="微软雅黑" w:eastAsia="微软雅黑" w:hAnsi="微软雅黑" w:hint="eastAsia"/>
        </w:rPr>
        <w:t>的</w:t>
      </w:r>
      <w:r w:rsidR="005371DB">
        <w:rPr>
          <w:rFonts w:ascii="微软雅黑" w:eastAsia="微软雅黑" w:hAnsi="微软雅黑"/>
        </w:rPr>
        <w:t>同时对内层用户VLAN ID进行修改</w:t>
      </w:r>
    </w:p>
    <w:p w14:paraId="00636DFE" w14:textId="600823C6" w:rsidR="00647C44" w:rsidRDefault="00647C44" w:rsidP="00FA5688">
      <w:pPr>
        <w:ind w:firstLine="420"/>
        <w:rPr>
          <w:rFonts w:ascii="微软雅黑" w:eastAsia="微软雅黑" w:hAnsi="微软雅黑"/>
        </w:rPr>
      </w:pPr>
      <w:r>
        <w:rPr>
          <w:rFonts w:ascii="微软雅黑" w:eastAsia="微软雅黑" w:hAnsi="微软雅黑" w:hint="eastAsia"/>
        </w:rPr>
        <w:t>二者</w:t>
      </w:r>
      <w:r>
        <w:rPr>
          <w:rFonts w:ascii="微软雅黑" w:eastAsia="微软雅黑" w:hAnsi="微软雅黑"/>
        </w:rPr>
        <w:t>之间的差别主要是：基本QinQ对进入二层QinQ接口的所有帧都</w:t>
      </w:r>
      <w:r>
        <w:rPr>
          <w:rFonts w:ascii="微软雅黑" w:eastAsia="微软雅黑" w:hAnsi="微软雅黑" w:hint="eastAsia"/>
        </w:rPr>
        <w:t>加上</w:t>
      </w:r>
      <w:r>
        <w:rPr>
          <w:rFonts w:ascii="微软雅黑" w:eastAsia="微软雅黑" w:hAnsi="微软雅黑"/>
        </w:rPr>
        <w:t>相同的外层Tag；灵活QinQ对进入二层QinQ接口的帧，可以根据不同的内层Tag加上不同的外层Tag，对于</w:t>
      </w:r>
      <w:r>
        <w:rPr>
          <w:rFonts w:ascii="微软雅黑" w:eastAsia="微软雅黑" w:hAnsi="微软雅黑" w:hint="eastAsia"/>
        </w:rPr>
        <w:t>用户</w:t>
      </w:r>
      <w:r>
        <w:rPr>
          <w:rFonts w:ascii="微软雅黑" w:eastAsia="微软雅黑" w:hAnsi="微软雅黑"/>
        </w:rPr>
        <w:t>VLAN的划分更加细致。</w:t>
      </w:r>
    </w:p>
    <w:p w14:paraId="53C691B7" w14:textId="73869CFA" w:rsidR="00B94040" w:rsidRDefault="00B94040" w:rsidP="00B94040">
      <w:pPr>
        <w:ind w:firstLine="420"/>
        <w:rPr>
          <w:rFonts w:ascii="微软雅黑" w:eastAsia="微软雅黑" w:hAnsi="微软雅黑"/>
        </w:rPr>
      </w:pPr>
      <w:r>
        <w:rPr>
          <w:rFonts w:ascii="微软雅黑" w:eastAsia="微软雅黑" w:hAnsi="微软雅黑" w:hint="eastAsia"/>
        </w:rPr>
        <w:t>（3）QinQ</w:t>
      </w:r>
      <w:r>
        <w:rPr>
          <w:rFonts w:ascii="微软雅黑" w:eastAsia="微软雅黑" w:hAnsi="微软雅黑"/>
        </w:rPr>
        <w:t xml:space="preserve"> Mapping：发生在报文从入接口接收进来之后，从出接口转发出去之前。接口</w:t>
      </w:r>
      <w:r>
        <w:rPr>
          <w:rFonts w:ascii="微软雅黑" w:eastAsia="微软雅黑" w:hAnsi="微软雅黑" w:hint="eastAsia"/>
        </w:rPr>
        <w:t>在</w:t>
      </w:r>
      <w:r>
        <w:rPr>
          <w:rFonts w:ascii="微软雅黑" w:eastAsia="微软雅黑" w:hAnsi="微软雅黑"/>
        </w:rPr>
        <w:t>向外发送本地VLAN的帧时，将帧中的VLAN Tag替换成外部VLAN的VLAN Tag</w:t>
      </w:r>
      <w:r>
        <w:rPr>
          <w:rFonts w:ascii="微软雅黑" w:eastAsia="微软雅黑" w:hAnsi="微软雅黑" w:hint="eastAsia"/>
        </w:rPr>
        <w:t>；</w:t>
      </w:r>
      <w:r>
        <w:rPr>
          <w:rFonts w:ascii="微软雅黑" w:eastAsia="微软雅黑" w:hAnsi="微软雅黑"/>
        </w:rPr>
        <w:t>在接收外部VLAN的帧时，将帧中的VLAN Tag替换成本地VLAN的VLAN Tag</w:t>
      </w:r>
      <w:r>
        <w:rPr>
          <w:rFonts w:ascii="微软雅黑" w:eastAsia="微软雅黑" w:hAnsi="微软雅黑" w:hint="eastAsia"/>
        </w:rPr>
        <w:t>。</w:t>
      </w:r>
      <w:r>
        <w:rPr>
          <w:rFonts w:ascii="微软雅黑" w:eastAsia="微软雅黑" w:hAnsi="微软雅黑"/>
        </w:rPr>
        <w:t>一般</w:t>
      </w:r>
      <w:r>
        <w:rPr>
          <w:rFonts w:ascii="微软雅黑" w:eastAsia="微软雅黑" w:hAnsi="微软雅黑" w:hint="eastAsia"/>
        </w:rPr>
        <w:t>部署</w:t>
      </w:r>
      <w:r>
        <w:rPr>
          <w:rFonts w:ascii="微软雅黑" w:eastAsia="微软雅黑" w:hAnsi="微软雅黑"/>
        </w:rPr>
        <w:t>在ME边缘设备上，</w:t>
      </w:r>
      <w:r>
        <w:rPr>
          <w:rFonts w:ascii="微软雅黑" w:eastAsia="微软雅黑" w:hAnsi="微软雅黑" w:hint="eastAsia"/>
        </w:rPr>
        <w:t>对</w:t>
      </w:r>
      <w:r>
        <w:rPr>
          <w:rFonts w:ascii="微软雅黑" w:eastAsia="微软雅黑" w:hAnsi="微软雅黑"/>
        </w:rPr>
        <w:t>用户侧上送的报文进行</w:t>
      </w:r>
      <w:r>
        <w:rPr>
          <w:rFonts w:ascii="微软雅黑" w:eastAsia="微软雅黑" w:hAnsi="微软雅黑" w:hint="eastAsia"/>
        </w:rPr>
        <w:t>映射</w:t>
      </w:r>
      <w:r>
        <w:rPr>
          <w:rFonts w:ascii="微软雅黑" w:eastAsia="微软雅黑" w:hAnsi="微软雅黑"/>
        </w:rPr>
        <w:t>操作</w:t>
      </w:r>
      <w:r>
        <w:rPr>
          <w:rFonts w:ascii="微软雅黑" w:eastAsia="微软雅黑" w:hAnsi="微软雅黑" w:hint="eastAsia"/>
        </w:rPr>
        <w:t>，</w:t>
      </w:r>
      <w:r>
        <w:rPr>
          <w:rFonts w:ascii="微软雅黑" w:eastAsia="微软雅黑" w:hAnsi="微软雅黑"/>
        </w:rPr>
        <w:t>将用户</w:t>
      </w:r>
      <w:r>
        <w:rPr>
          <w:rFonts w:ascii="微软雅黑" w:eastAsia="微软雅黑" w:hAnsi="微软雅黑" w:hint="eastAsia"/>
        </w:rPr>
        <w:t>报文</w:t>
      </w:r>
      <w:r>
        <w:rPr>
          <w:rFonts w:ascii="微软雅黑" w:eastAsia="微软雅黑" w:hAnsi="微软雅黑"/>
        </w:rPr>
        <w:t>携带的Tag</w:t>
      </w:r>
      <w:r>
        <w:rPr>
          <w:rFonts w:ascii="微软雅黑" w:eastAsia="微软雅黑" w:hAnsi="微软雅黑" w:hint="eastAsia"/>
        </w:rPr>
        <w:t>映射</w:t>
      </w:r>
      <w:r>
        <w:rPr>
          <w:rFonts w:ascii="微软雅黑" w:eastAsia="微软雅黑" w:hAnsi="微软雅黑"/>
        </w:rPr>
        <w:t>用户指定的Tag后再接入公网。</w:t>
      </w:r>
      <w:r>
        <w:rPr>
          <w:rFonts w:ascii="微软雅黑" w:eastAsia="微软雅黑" w:hAnsi="微软雅黑" w:hint="eastAsia"/>
        </w:rPr>
        <w:t>目前</w:t>
      </w:r>
      <w:r>
        <w:rPr>
          <w:rFonts w:ascii="微软雅黑" w:eastAsia="微软雅黑" w:hAnsi="微软雅黑"/>
        </w:rPr>
        <w:t>支持如下</w:t>
      </w:r>
      <w:r>
        <w:rPr>
          <w:rFonts w:ascii="微软雅黑" w:eastAsia="微软雅黑" w:hAnsi="微软雅黑" w:hint="eastAsia"/>
        </w:rPr>
        <w:t>两种</w:t>
      </w:r>
      <w:r>
        <w:rPr>
          <w:rFonts w:ascii="微软雅黑" w:eastAsia="微软雅黑" w:hAnsi="微软雅黑"/>
        </w:rPr>
        <w:t>映射方式：</w:t>
      </w:r>
    </w:p>
    <w:p w14:paraId="0E410714" w14:textId="00445170" w:rsidR="00B94040" w:rsidRDefault="00B94040" w:rsidP="006478EB">
      <w:pPr>
        <w:pStyle w:val="af2"/>
        <w:numPr>
          <w:ilvl w:val="0"/>
          <w:numId w:val="584"/>
        </w:numPr>
        <w:ind w:firstLineChars="0"/>
        <w:rPr>
          <w:rFonts w:ascii="微软雅黑" w:eastAsia="微软雅黑" w:hAnsi="微软雅黑"/>
        </w:rPr>
      </w:pPr>
      <w:r>
        <w:rPr>
          <w:rFonts w:ascii="微软雅黑" w:eastAsia="微软雅黑" w:hAnsi="微软雅黑" w:hint="eastAsia"/>
        </w:rPr>
        <w:t xml:space="preserve">1 </w:t>
      </w:r>
      <w:r>
        <w:rPr>
          <w:rFonts w:ascii="微软雅黑" w:eastAsia="微软雅黑" w:hAnsi="微软雅黑"/>
        </w:rPr>
        <w:t>to 1</w:t>
      </w:r>
      <w:r>
        <w:rPr>
          <w:rFonts w:ascii="微软雅黑" w:eastAsia="微软雅黑" w:hAnsi="微软雅黑" w:hint="eastAsia"/>
        </w:rPr>
        <w:t>的</w:t>
      </w:r>
      <w:r>
        <w:rPr>
          <w:rFonts w:ascii="微软雅黑" w:eastAsia="微软雅黑" w:hAnsi="微软雅黑"/>
        </w:rPr>
        <w:t>映射方式：当</w:t>
      </w:r>
      <w:r>
        <w:rPr>
          <w:rFonts w:ascii="微软雅黑" w:eastAsia="微软雅黑" w:hAnsi="微软雅黑" w:hint="eastAsia"/>
        </w:rPr>
        <w:t>接口</w:t>
      </w:r>
      <w:r>
        <w:rPr>
          <w:rFonts w:ascii="微软雅黑" w:eastAsia="微软雅黑" w:hAnsi="微软雅黑"/>
        </w:rPr>
        <w:t>收到带有一层Tag的报文时，将报文中携带的一层Tag</w:t>
      </w:r>
      <w:r>
        <w:rPr>
          <w:rFonts w:ascii="微软雅黑" w:eastAsia="微软雅黑" w:hAnsi="微软雅黑"/>
        </w:rPr>
        <w:lastRenderedPageBreak/>
        <w:t>映射为用户指定的一层Tag</w:t>
      </w:r>
    </w:p>
    <w:p w14:paraId="3B3CA498" w14:textId="4C576A89" w:rsidR="00B94040" w:rsidRPr="00B94040" w:rsidRDefault="00B94040" w:rsidP="006478EB">
      <w:pPr>
        <w:pStyle w:val="af2"/>
        <w:numPr>
          <w:ilvl w:val="0"/>
          <w:numId w:val="584"/>
        </w:numPr>
        <w:ind w:firstLineChars="0"/>
        <w:rPr>
          <w:rFonts w:ascii="微软雅黑" w:eastAsia="微软雅黑" w:hAnsi="微软雅黑"/>
        </w:rPr>
      </w:pPr>
      <w:r>
        <w:rPr>
          <w:rFonts w:ascii="微软雅黑" w:eastAsia="微软雅黑" w:hAnsi="微软雅黑"/>
        </w:rPr>
        <w:t>2 to 1</w:t>
      </w:r>
      <w:r>
        <w:rPr>
          <w:rFonts w:ascii="微软雅黑" w:eastAsia="微软雅黑" w:hAnsi="微软雅黑" w:hint="eastAsia"/>
        </w:rPr>
        <w:t>的</w:t>
      </w:r>
      <w:r>
        <w:rPr>
          <w:rFonts w:ascii="微软雅黑" w:eastAsia="微软雅黑" w:hAnsi="微软雅黑"/>
        </w:rPr>
        <w:t>映射方式：当接口收到</w:t>
      </w:r>
      <w:r>
        <w:rPr>
          <w:rFonts w:ascii="微软雅黑" w:eastAsia="微软雅黑" w:hAnsi="微软雅黑" w:hint="eastAsia"/>
        </w:rPr>
        <w:t>带有</w:t>
      </w:r>
      <w:r>
        <w:rPr>
          <w:rFonts w:ascii="微软雅黑" w:eastAsia="微软雅黑" w:hAnsi="微软雅黑"/>
        </w:rPr>
        <w:t>两层Tag的报文后，</w:t>
      </w:r>
      <w:r>
        <w:rPr>
          <w:rFonts w:ascii="微软雅黑" w:eastAsia="微软雅黑" w:hAnsi="微软雅黑" w:hint="eastAsia"/>
        </w:rPr>
        <w:t>将</w:t>
      </w:r>
      <w:r>
        <w:rPr>
          <w:rFonts w:ascii="微软雅黑" w:eastAsia="微软雅黑" w:hAnsi="微软雅黑"/>
        </w:rPr>
        <w:t>报文中携带的外层Tag映射为用户指定的一层Tag，内层VLAN不变</w:t>
      </w:r>
    </w:p>
    <w:p w14:paraId="509698C8" w14:textId="7E9028D5" w:rsidR="000A0DCB" w:rsidRDefault="000A0DCB" w:rsidP="000A0DCB">
      <w:pPr>
        <w:ind w:firstLine="420"/>
        <w:rPr>
          <w:rFonts w:ascii="微软雅黑" w:eastAsia="微软雅黑" w:hAnsi="微软雅黑"/>
        </w:rPr>
      </w:pPr>
      <w:r>
        <w:rPr>
          <w:rFonts w:ascii="微软雅黑" w:eastAsia="微软雅黑" w:hAnsi="微软雅黑" w:hint="eastAsia"/>
        </w:rPr>
        <w:t>（3）</w:t>
      </w:r>
      <w:r>
        <w:rPr>
          <w:rFonts w:ascii="微软雅黑" w:eastAsia="微软雅黑" w:hAnsi="微软雅黑"/>
        </w:rPr>
        <w:t>VLAN Mapping</w:t>
      </w:r>
      <w:r>
        <w:rPr>
          <w:rFonts w:ascii="微软雅黑" w:eastAsia="微软雅黑" w:hAnsi="微软雅黑" w:hint="eastAsia"/>
        </w:rPr>
        <w:t>：也称为</w:t>
      </w:r>
      <w:r>
        <w:rPr>
          <w:rFonts w:ascii="微软雅黑" w:eastAsia="微软雅黑" w:hAnsi="微软雅黑"/>
        </w:rPr>
        <w:t>VLAN映射，主要功能是将用户</w:t>
      </w:r>
      <w:r>
        <w:rPr>
          <w:rFonts w:ascii="微软雅黑" w:eastAsia="微软雅黑" w:hAnsi="微软雅黑" w:hint="eastAsia"/>
        </w:rPr>
        <w:t>报文</w:t>
      </w:r>
      <w:r>
        <w:rPr>
          <w:rFonts w:ascii="微软雅黑" w:eastAsia="微软雅黑" w:hAnsi="微软雅黑"/>
        </w:rPr>
        <w:t>中的私网VLAN Tag</w:t>
      </w:r>
      <w:r>
        <w:rPr>
          <w:rFonts w:ascii="微软雅黑" w:eastAsia="微软雅黑" w:hAnsi="微软雅黑" w:hint="eastAsia"/>
        </w:rPr>
        <w:t>替换为</w:t>
      </w:r>
      <w:r>
        <w:rPr>
          <w:rFonts w:ascii="微软雅黑" w:eastAsia="微软雅黑" w:hAnsi="微软雅黑"/>
        </w:rPr>
        <w:t>公网的VLAN Tag，使其按照公网的网络规划进行传输。在报文被发送回用户私网时，再按照同样的规则将VLAN Tag</w:t>
      </w:r>
      <w:r>
        <w:rPr>
          <w:rFonts w:ascii="微软雅黑" w:eastAsia="微软雅黑" w:hAnsi="微软雅黑" w:hint="eastAsia"/>
        </w:rPr>
        <w:t>恢复</w:t>
      </w:r>
      <w:r>
        <w:rPr>
          <w:rFonts w:ascii="微软雅黑" w:eastAsia="微软雅黑" w:hAnsi="微软雅黑"/>
        </w:rPr>
        <w:t>为原有的用户</w:t>
      </w:r>
      <w:r>
        <w:rPr>
          <w:rFonts w:ascii="微软雅黑" w:eastAsia="微软雅黑" w:hAnsi="微软雅黑" w:hint="eastAsia"/>
        </w:rPr>
        <w:t>私网</w:t>
      </w:r>
      <w:r>
        <w:rPr>
          <w:rFonts w:ascii="微软雅黑" w:eastAsia="微软雅黑" w:hAnsi="微软雅黑"/>
        </w:rPr>
        <w:t>VLAN Tag</w:t>
      </w:r>
      <w:r>
        <w:rPr>
          <w:rFonts w:ascii="微软雅黑" w:eastAsia="微软雅黑" w:hAnsi="微软雅黑" w:hint="eastAsia"/>
        </w:rPr>
        <w:t>，</w:t>
      </w:r>
      <w:r>
        <w:rPr>
          <w:rFonts w:ascii="微软雅黑" w:eastAsia="微软雅黑" w:hAnsi="微软雅黑"/>
        </w:rPr>
        <w:t>使报文正确到达目的地。</w:t>
      </w:r>
      <w:r w:rsidR="00332CE5">
        <w:rPr>
          <w:rFonts w:ascii="微软雅黑" w:eastAsia="微软雅黑" w:hAnsi="微软雅黑" w:hint="eastAsia"/>
        </w:rPr>
        <w:t>V</w:t>
      </w:r>
      <w:r w:rsidR="00332CE5">
        <w:rPr>
          <w:rFonts w:ascii="微软雅黑" w:eastAsia="微软雅黑" w:hAnsi="微软雅黑"/>
        </w:rPr>
        <w:t>LAN Mapping支持以下两种映射关系：</w:t>
      </w:r>
    </w:p>
    <w:p w14:paraId="77BADF8F" w14:textId="3823DC9A" w:rsidR="00332CE5" w:rsidRDefault="00332CE5" w:rsidP="006478EB">
      <w:pPr>
        <w:pStyle w:val="af2"/>
        <w:numPr>
          <w:ilvl w:val="0"/>
          <w:numId w:val="583"/>
        </w:numPr>
        <w:ind w:firstLineChars="0"/>
        <w:rPr>
          <w:rFonts w:ascii="微软雅黑" w:eastAsia="微软雅黑" w:hAnsi="微软雅黑"/>
        </w:rPr>
      </w:pPr>
      <w:r>
        <w:rPr>
          <w:rFonts w:ascii="微软雅黑" w:eastAsia="微软雅黑" w:hAnsi="微软雅黑" w:hint="eastAsia"/>
        </w:rPr>
        <w:t xml:space="preserve">1 </w:t>
      </w:r>
      <w:r>
        <w:rPr>
          <w:rFonts w:ascii="微软雅黑" w:eastAsia="微软雅黑" w:hAnsi="微软雅黑"/>
        </w:rPr>
        <w:t>to 1 VLAN Mapping：将报文Tag的VID修改为另一个指定的Tag的VID</w:t>
      </w:r>
      <w:r>
        <w:rPr>
          <w:rFonts w:ascii="微软雅黑" w:eastAsia="微软雅黑" w:hAnsi="微软雅黑" w:hint="eastAsia"/>
        </w:rPr>
        <w:t>，</w:t>
      </w:r>
      <w:r>
        <w:rPr>
          <w:rFonts w:ascii="微软雅黑" w:eastAsia="微软雅黑" w:hAnsi="微软雅黑"/>
        </w:rPr>
        <w:t>用</w:t>
      </w:r>
      <w:r>
        <w:rPr>
          <w:rFonts w:ascii="微软雅黑" w:eastAsia="微软雅黑" w:hAnsi="微软雅黑" w:hint="eastAsia"/>
        </w:rPr>
        <w:t>不同</w:t>
      </w:r>
      <w:r>
        <w:rPr>
          <w:rFonts w:ascii="微软雅黑" w:eastAsia="微软雅黑" w:hAnsi="微软雅黑"/>
        </w:rPr>
        <w:t>的VLAN承载不同用户的相同业务，以区分不同用户</w:t>
      </w:r>
    </w:p>
    <w:p w14:paraId="405649B7" w14:textId="5FDD805A" w:rsidR="00332CE5" w:rsidRDefault="00332CE5" w:rsidP="00332CE5">
      <w:pPr>
        <w:pStyle w:val="af2"/>
        <w:numPr>
          <w:ilvl w:val="0"/>
          <w:numId w:val="551"/>
        </w:numPr>
        <w:ind w:firstLineChars="0"/>
        <w:rPr>
          <w:rFonts w:ascii="微软雅黑" w:eastAsia="微软雅黑" w:hAnsi="微软雅黑"/>
        </w:rPr>
      </w:pPr>
      <w:r>
        <w:rPr>
          <w:rFonts w:ascii="微软雅黑" w:eastAsia="微软雅黑" w:hAnsi="微软雅黑" w:hint="eastAsia"/>
        </w:rPr>
        <w:t>实现方式1：</w:t>
      </w:r>
      <w:r>
        <w:rPr>
          <w:rFonts w:ascii="微软雅黑" w:eastAsia="微软雅黑" w:hAnsi="微软雅黑"/>
        </w:rPr>
        <w:t>对于</w:t>
      </w:r>
      <w:r>
        <w:rPr>
          <w:rFonts w:ascii="微软雅黑" w:eastAsia="微软雅黑" w:hAnsi="微软雅黑" w:hint="eastAsia"/>
        </w:rPr>
        <w:t>上行</w:t>
      </w:r>
      <w:r>
        <w:rPr>
          <w:rFonts w:ascii="微软雅黑" w:eastAsia="微软雅黑" w:hAnsi="微软雅黑"/>
        </w:rPr>
        <w:t>数据流，通过在下行端口上配置输入方向的VLAN映射策略，将原来的VLAN Tag映射为新的VLAN Tag</w:t>
      </w:r>
      <w:r>
        <w:rPr>
          <w:rFonts w:ascii="微软雅黑" w:eastAsia="微软雅黑" w:hAnsi="微软雅黑" w:hint="eastAsia"/>
        </w:rPr>
        <w:t>；</w:t>
      </w:r>
      <w:r>
        <w:rPr>
          <w:rFonts w:ascii="微软雅黑" w:eastAsia="微软雅黑" w:hAnsi="微软雅黑"/>
        </w:rPr>
        <w:t>对于下行数据流，</w:t>
      </w:r>
      <w:r>
        <w:rPr>
          <w:rFonts w:ascii="微软雅黑" w:eastAsia="微软雅黑" w:hAnsi="微软雅黑" w:hint="eastAsia"/>
        </w:rPr>
        <w:t>通过</w:t>
      </w:r>
      <w:r>
        <w:rPr>
          <w:rFonts w:ascii="微软雅黑" w:eastAsia="微软雅黑" w:hAnsi="微软雅黑"/>
        </w:rPr>
        <w:t>在</w:t>
      </w:r>
      <w:r>
        <w:rPr>
          <w:rFonts w:ascii="微软雅黑" w:eastAsia="微软雅黑" w:hAnsi="微软雅黑" w:hint="eastAsia"/>
        </w:rPr>
        <w:t>下行</w:t>
      </w:r>
      <w:r>
        <w:rPr>
          <w:rFonts w:ascii="微软雅黑" w:eastAsia="微软雅黑" w:hAnsi="微软雅黑"/>
        </w:rPr>
        <w:t>端口上配置输出方向的VLAN映射策略，将报文的VLAN Tag映射到原来的VLAN Tag</w:t>
      </w:r>
    </w:p>
    <w:p w14:paraId="2D0174C8" w14:textId="2DAE6017" w:rsidR="00332CE5" w:rsidRPr="00332CE5" w:rsidRDefault="00332CE5" w:rsidP="00332CE5">
      <w:pPr>
        <w:jc w:val="center"/>
        <w:rPr>
          <w:rFonts w:ascii="微软雅黑" w:eastAsia="微软雅黑" w:hAnsi="微软雅黑"/>
        </w:rPr>
      </w:pPr>
      <w:r>
        <w:rPr>
          <w:noProof/>
        </w:rPr>
        <w:drawing>
          <wp:inline distT="0" distB="0" distL="0" distR="0" wp14:anchorId="3F82095D" wp14:editId="7AAE088D">
            <wp:extent cx="3438525" cy="14954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8525" cy="1495425"/>
                    </a:xfrm>
                    <a:prstGeom prst="rect">
                      <a:avLst/>
                    </a:prstGeom>
                  </pic:spPr>
                </pic:pic>
              </a:graphicData>
            </a:graphic>
          </wp:inline>
        </w:drawing>
      </w:r>
    </w:p>
    <w:p w14:paraId="751868CF" w14:textId="51352C80" w:rsidR="00332CE5" w:rsidRDefault="00332CE5" w:rsidP="00332CE5">
      <w:pPr>
        <w:pStyle w:val="af2"/>
        <w:numPr>
          <w:ilvl w:val="0"/>
          <w:numId w:val="551"/>
        </w:numPr>
        <w:ind w:firstLineChars="0"/>
        <w:rPr>
          <w:rFonts w:ascii="微软雅黑" w:eastAsia="微软雅黑" w:hAnsi="微软雅黑"/>
        </w:rPr>
      </w:pPr>
      <w:r>
        <w:rPr>
          <w:rFonts w:ascii="微软雅黑" w:eastAsia="微软雅黑" w:hAnsi="微软雅黑" w:hint="eastAsia"/>
        </w:rPr>
        <w:t>实现方式2：对于</w:t>
      </w:r>
      <w:r>
        <w:rPr>
          <w:rFonts w:ascii="微软雅黑" w:eastAsia="微软雅黑" w:hAnsi="微软雅黑"/>
        </w:rPr>
        <w:t>上行数据流，通过在下行端口上配置输入方向的VLAN映射策略，将原来的VLAN Tag映射为新的VLAN Tag</w:t>
      </w:r>
      <w:r>
        <w:rPr>
          <w:rFonts w:ascii="微软雅黑" w:eastAsia="微软雅黑" w:hAnsi="微软雅黑" w:hint="eastAsia"/>
        </w:rPr>
        <w:t>；</w:t>
      </w:r>
      <w:r>
        <w:rPr>
          <w:rFonts w:ascii="微软雅黑" w:eastAsia="微软雅黑" w:hAnsi="微软雅黑"/>
        </w:rPr>
        <w:t>对于下行数据流，通过在上行端口上配置输入方向的VLAN映射策略，将报文的VLAN Tag映射到原来的VLAN Tag</w:t>
      </w:r>
    </w:p>
    <w:p w14:paraId="3EF41679" w14:textId="0DFA7CDC" w:rsidR="00332CE5" w:rsidRPr="00332CE5" w:rsidRDefault="00332CE5" w:rsidP="00332CE5">
      <w:pPr>
        <w:jc w:val="center"/>
        <w:rPr>
          <w:rFonts w:ascii="微软雅黑" w:eastAsia="微软雅黑" w:hAnsi="微软雅黑"/>
        </w:rPr>
      </w:pPr>
      <w:r>
        <w:rPr>
          <w:noProof/>
        </w:rPr>
        <w:lastRenderedPageBreak/>
        <w:drawing>
          <wp:inline distT="0" distB="0" distL="0" distR="0" wp14:anchorId="70C9ABC8" wp14:editId="03D007E7">
            <wp:extent cx="4600575" cy="14763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0575" cy="1476375"/>
                    </a:xfrm>
                    <a:prstGeom prst="rect">
                      <a:avLst/>
                    </a:prstGeom>
                  </pic:spPr>
                </pic:pic>
              </a:graphicData>
            </a:graphic>
          </wp:inline>
        </w:drawing>
      </w:r>
    </w:p>
    <w:p w14:paraId="55B89ADF" w14:textId="38A3034F" w:rsidR="00332CE5" w:rsidRDefault="00332CE5" w:rsidP="006478EB">
      <w:pPr>
        <w:pStyle w:val="af2"/>
        <w:numPr>
          <w:ilvl w:val="0"/>
          <w:numId w:val="583"/>
        </w:numPr>
        <w:ind w:firstLineChars="0"/>
        <w:rPr>
          <w:rFonts w:ascii="微软雅黑" w:eastAsia="微软雅黑" w:hAnsi="微软雅黑"/>
        </w:rPr>
      </w:pPr>
      <w:r>
        <w:rPr>
          <w:rFonts w:ascii="微软雅黑" w:eastAsia="微软雅黑" w:hAnsi="微软雅黑"/>
        </w:rPr>
        <w:t>N to 1 VLAN Mapping：将来自多个VLAN的报文Tag的VID修改为同一个Tag的VID</w:t>
      </w:r>
      <w:r>
        <w:rPr>
          <w:rFonts w:ascii="微软雅黑" w:eastAsia="微软雅黑" w:hAnsi="微软雅黑" w:hint="eastAsia"/>
        </w:rPr>
        <w:t>，</w:t>
      </w:r>
      <w:r>
        <w:rPr>
          <w:rFonts w:ascii="微软雅黑" w:eastAsia="微软雅黑" w:hAnsi="微软雅黑"/>
        </w:rPr>
        <w:t>用</w:t>
      </w:r>
      <w:r>
        <w:rPr>
          <w:rFonts w:ascii="微软雅黑" w:eastAsia="微软雅黑" w:hAnsi="微软雅黑" w:hint="eastAsia"/>
        </w:rPr>
        <w:t>一个</w:t>
      </w:r>
      <w:r>
        <w:rPr>
          <w:rFonts w:ascii="微软雅黑" w:eastAsia="微软雅黑" w:hAnsi="微软雅黑"/>
        </w:rPr>
        <w:t>VLAN承载</w:t>
      </w:r>
      <w:r>
        <w:rPr>
          <w:rFonts w:ascii="微软雅黑" w:eastAsia="微软雅黑" w:hAnsi="微软雅黑" w:hint="eastAsia"/>
        </w:rPr>
        <w:t>原本</w:t>
      </w:r>
      <w:r>
        <w:rPr>
          <w:rFonts w:ascii="微软雅黑" w:eastAsia="微软雅黑" w:hAnsi="微软雅黑"/>
        </w:rPr>
        <w:t>由多个VLAN承载的不同用户的相同业务，以节约VLAN资源</w:t>
      </w:r>
      <w:r>
        <w:rPr>
          <w:rFonts w:ascii="微软雅黑" w:eastAsia="微软雅黑" w:hAnsi="微软雅黑" w:hint="eastAsia"/>
        </w:rPr>
        <w:t>。</w:t>
      </w:r>
      <w:r>
        <w:rPr>
          <w:rFonts w:ascii="微软雅黑" w:eastAsia="微软雅黑" w:hAnsi="微软雅黑"/>
        </w:rPr>
        <w:t>其实现方式</w:t>
      </w:r>
      <w:r>
        <w:rPr>
          <w:rFonts w:ascii="微软雅黑" w:eastAsia="微软雅黑" w:hAnsi="微软雅黑" w:hint="eastAsia"/>
        </w:rPr>
        <w:t>如下</w:t>
      </w:r>
      <w:r>
        <w:rPr>
          <w:rFonts w:ascii="微软雅黑" w:eastAsia="微软雅黑" w:hAnsi="微软雅黑"/>
        </w:rPr>
        <w:t>：</w:t>
      </w:r>
    </w:p>
    <w:p w14:paraId="58FA9842" w14:textId="074564A4" w:rsidR="00332CE5" w:rsidRDefault="00332CE5" w:rsidP="00332CE5">
      <w:pPr>
        <w:pStyle w:val="af2"/>
        <w:numPr>
          <w:ilvl w:val="0"/>
          <w:numId w:val="551"/>
        </w:numPr>
        <w:ind w:firstLineChars="0"/>
        <w:rPr>
          <w:rFonts w:ascii="微软雅黑" w:eastAsia="微软雅黑" w:hAnsi="微软雅黑"/>
        </w:rPr>
      </w:pPr>
      <w:r>
        <w:rPr>
          <w:rFonts w:ascii="微软雅黑" w:eastAsia="微软雅黑" w:hAnsi="微软雅黑" w:hint="eastAsia"/>
        </w:rPr>
        <w:t>对于</w:t>
      </w:r>
      <w:r>
        <w:rPr>
          <w:rFonts w:ascii="微软雅黑" w:eastAsia="微软雅黑" w:hAnsi="微软雅黑"/>
        </w:rPr>
        <w:t>上行数据流，通过在下行端口上配置输入方向的VLAN映射策略，将原来的VLAN Tag映射为新的VLAN Tag；</w:t>
      </w:r>
      <w:r>
        <w:rPr>
          <w:rFonts w:ascii="微软雅黑" w:eastAsia="微软雅黑" w:hAnsi="微软雅黑" w:hint="eastAsia"/>
        </w:rPr>
        <w:t>对于</w:t>
      </w:r>
      <w:r>
        <w:rPr>
          <w:rFonts w:ascii="微软雅黑" w:eastAsia="微软雅黑" w:hAnsi="微软雅黑"/>
        </w:rPr>
        <w:t>下行数据流的映射，当前不支持</w:t>
      </w:r>
    </w:p>
    <w:p w14:paraId="353B5E2E" w14:textId="0D92ACD4" w:rsidR="00332CE5" w:rsidRPr="00332CE5" w:rsidRDefault="00332CE5" w:rsidP="00332CE5">
      <w:pPr>
        <w:jc w:val="center"/>
        <w:rPr>
          <w:rFonts w:ascii="微软雅黑" w:eastAsia="微软雅黑" w:hAnsi="微软雅黑"/>
        </w:rPr>
      </w:pPr>
      <w:r>
        <w:rPr>
          <w:noProof/>
        </w:rPr>
        <w:drawing>
          <wp:inline distT="0" distB="0" distL="0" distR="0" wp14:anchorId="12CDAD2B" wp14:editId="7778F853">
            <wp:extent cx="3448050" cy="14573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8050" cy="1457325"/>
                    </a:xfrm>
                    <a:prstGeom prst="rect">
                      <a:avLst/>
                    </a:prstGeom>
                  </pic:spPr>
                </pic:pic>
              </a:graphicData>
            </a:graphic>
          </wp:inline>
        </w:drawing>
      </w:r>
    </w:p>
    <w:p w14:paraId="5C11ABDB" w14:textId="2AB182C5" w:rsidR="00037D2F" w:rsidRPr="00FD4A1A" w:rsidRDefault="00037D2F" w:rsidP="0012191F">
      <w:pPr>
        <w:ind w:firstLine="420"/>
        <w:rPr>
          <w:rFonts w:ascii="微软雅黑" w:eastAsia="微软雅黑" w:hAnsi="微软雅黑"/>
          <w:b/>
        </w:rPr>
      </w:pPr>
      <w:r w:rsidRPr="00FD4A1A">
        <w:rPr>
          <w:rFonts w:ascii="微软雅黑" w:eastAsia="微软雅黑" w:hAnsi="微软雅黑" w:hint="eastAsia"/>
          <w:b/>
        </w:rPr>
        <w:t>QinQ</w:t>
      </w:r>
      <w:r w:rsidRPr="00FD4A1A">
        <w:rPr>
          <w:rFonts w:ascii="微软雅黑" w:eastAsia="微软雅黑" w:hAnsi="微软雅黑"/>
          <w:b/>
        </w:rPr>
        <w:t>的封装方式：</w:t>
      </w:r>
    </w:p>
    <w:p w14:paraId="76F276DC" w14:textId="2376D92D" w:rsidR="00037D2F" w:rsidRDefault="00037D2F" w:rsidP="0012191F">
      <w:pPr>
        <w:ind w:firstLine="420"/>
        <w:rPr>
          <w:rFonts w:ascii="微软雅黑" w:eastAsia="微软雅黑" w:hAnsi="微软雅黑"/>
        </w:rPr>
      </w:pPr>
      <w:r>
        <w:rPr>
          <w:rFonts w:ascii="微软雅黑" w:eastAsia="微软雅黑" w:hAnsi="微软雅黑" w:hint="eastAsia"/>
        </w:rPr>
        <w:t>（1）基于</w:t>
      </w:r>
      <w:r>
        <w:rPr>
          <w:rFonts w:ascii="微软雅黑" w:eastAsia="微软雅黑" w:hAnsi="微软雅黑"/>
        </w:rPr>
        <w:t>接口的QinQ封装</w:t>
      </w:r>
      <w:r>
        <w:rPr>
          <w:rFonts w:ascii="微软雅黑" w:eastAsia="微软雅黑" w:hAnsi="微软雅黑" w:hint="eastAsia"/>
        </w:rPr>
        <w:t>：</w:t>
      </w:r>
      <w:r>
        <w:rPr>
          <w:rFonts w:ascii="微软雅黑" w:eastAsia="微软雅黑" w:hAnsi="微软雅黑"/>
        </w:rPr>
        <w:t>进入一个接口的所有流量全部封装一个相同的外层VLAN Tag，封装方式不够灵活，用户业务区分不够细致，也称为QinQ二层隧道。</w:t>
      </w:r>
    </w:p>
    <w:p w14:paraId="2176634C" w14:textId="747F91A3" w:rsidR="00037D2F" w:rsidRDefault="00037D2F" w:rsidP="0012191F">
      <w:pPr>
        <w:ind w:firstLine="420"/>
        <w:rPr>
          <w:rFonts w:ascii="微软雅黑" w:eastAsia="微软雅黑" w:hAnsi="微软雅黑"/>
        </w:rPr>
      </w:pPr>
      <w:r>
        <w:rPr>
          <w:rFonts w:ascii="微软雅黑" w:eastAsia="微软雅黑" w:hAnsi="微软雅黑" w:hint="eastAsia"/>
        </w:rPr>
        <w:t>（2）基于</w:t>
      </w:r>
      <w:r>
        <w:rPr>
          <w:rFonts w:ascii="微软雅黑" w:eastAsia="微软雅黑" w:hAnsi="微软雅黑"/>
        </w:rPr>
        <w:t>流的QinQ封装：可以对接入接口的数据首先进行流分类，然后对于不同的数据流</w:t>
      </w:r>
      <w:r>
        <w:rPr>
          <w:rFonts w:ascii="微软雅黑" w:eastAsia="微软雅黑" w:hAnsi="微软雅黑" w:hint="eastAsia"/>
        </w:rPr>
        <w:t>选择</w:t>
      </w:r>
      <w:r>
        <w:rPr>
          <w:rFonts w:ascii="微软雅黑" w:eastAsia="微软雅黑" w:hAnsi="微软雅黑"/>
        </w:rPr>
        <w:t>是否封装外层Tag、封装何种外层Tag，</w:t>
      </w:r>
      <w:r>
        <w:rPr>
          <w:rFonts w:ascii="微软雅黑" w:eastAsia="微软雅黑" w:hAnsi="微软雅黑" w:hint="eastAsia"/>
        </w:rPr>
        <w:t>也</w:t>
      </w:r>
      <w:r>
        <w:rPr>
          <w:rFonts w:ascii="微软雅黑" w:eastAsia="微软雅黑" w:hAnsi="微软雅黑"/>
        </w:rPr>
        <w:t>称</w:t>
      </w:r>
      <w:r>
        <w:rPr>
          <w:rFonts w:ascii="微软雅黑" w:eastAsia="微软雅黑" w:hAnsi="微软雅黑" w:hint="eastAsia"/>
        </w:rPr>
        <w:t>为</w:t>
      </w:r>
      <w:r>
        <w:rPr>
          <w:rFonts w:ascii="微软雅黑" w:eastAsia="微软雅黑" w:hAnsi="微软雅黑"/>
        </w:rPr>
        <w:t>二层灵活QinQ。</w:t>
      </w:r>
    </w:p>
    <w:p w14:paraId="5D031073" w14:textId="62EB8822" w:rsidR="008017AF" w:rsidRPr="00037D2F" w:rsidRDefault="008017AF" w:rsidP="0012191F">
      <w:pPr>
        <w:ind w:firstLine="420"/>
        <w:rPr>
          <w:rFonts w:ascii="微软雅黑" w:eastAsia="微软雅黑" w:hAnsi="微软雅黑"/>
        </w:rPr>
      </w:pPr>
      <w:r>
        <w:rPr>
          <w:rFonts w:ascii="微软雅黑" w:eastAsia="微软雅黑" w:hAnsi="微软雅黑" w:hint="eastAsia"/>
        </w:rPr>
        <w:t>（2）在</w:t>
      </w:r>
      <w:r>
        <w:rPr>
          <w:rFonts w:ascii="微软雅黑" w:eastAsia="微软雅黑" w:hAnsi="微软雅黑"/>
        </w:rPr>
        <w:t>路由子接口上进行</w:t>
      </w:r>
      <w:r>
        <w:rPr>
          <w:rFonts w:ascii="微软雅黑" w:eastAsia="微软雅黑" w:hAnsi="微软雅黑" w:hint="eastAsia"/>
        </w:rPr>
        <w:t>QinQ封装</w:t>
      </w:r>
    </w:p>
    <w:p w14:paraId="2DFD1F88" w14:textId="77777777" w:rsidR="00FA5688" w:rsidRDefault="00FA5688" w:rsidP="00FD4A1A">
      <w:pPr>
        <w:ind w:firstLine="420"/>
        <w:rPr>
          <w:rFonts w:ascii="微软雅黑" w:eastAsia="微软雅黑" w:hAnsi="微软雅黑"/>
          <w:b/>
        </w:rPr>
      </w:pPr>
      <w:r>
        <w:rPr>
          <w:rFonts w:ascii="微软雅黑" w:eastAsia="微软雅黑" w:hAnsi="微软雅黑"/>
          <w:b/>
        </w:rPr>
        <w:t>VLAN Tag的TPID值可调功能</w:t>
      </w:r>
      <w:r w:rsidR="00FD4A1A" w:rsidRPr="00FD4A1A">
        <w:rPr>
          <w:rFonts w:ascii="微软雅黑" w:eastAsia="微软雅黑" w:hAnsi="微软雅黑" w:hint="eastAsia"/>
          <w:b/>
        </w:rPr>
        <w:t>：</w:t>
      </w:r>
    </w:p>
    <w:p w14:paraId="63624B35" w14:textId="62AF82D0" w:rsidR="00FD4A1A" w:rsidRDefault="00FD4A1A" w:rsidP="00FD4A1A">
      <w:pPr>
        <w:ind w:firstLine="420"/>
        <w:rPr>
          <w:rFonts w:ascii="微软雅黑" w:eastAsia="微软雅黑" w:hAnsi="微软雅黑"/>
        </w:rPr>
      </w:pPr>
      <w:r>
        <w:rPr>
          <w:rFonts w:ascii="微软雅黑" w:eastAsia="微软雅黑" w:hAnsi="微软雅黑" w:hint="eastAsia"/>
        </w:rPr>
        <w:t>标签</w:t>
      </w:r>
      <w:r>
        <w:rPr>
          <w:rFonts w:ascii="微软雅黑" w:eastAsia="微软雅黑" w:hAnsi="微软雅黑"/>
        </w:rPr>
        <w:t>协议表示TPID（</w:t>
      </w:r>
      <w:r>
        <w:rPr>
          <w:rFonts w:ascii="微软雅黑" w:eastAsia="微软雅黑" w:hAnsi="微软雅黑" w:hint="eastAsia"/>
        </w:rPr>
        <w:t>Tag</w:t>
      </w:r>
      <w:r>
        <w:rPr>
          <w:rFonts w:ascii="微软雅黑" w:eastAsia="微软雅黑" w:hAnsi="微软雅黑"/>
        </w:rPr>
        <w:t xml:space="preserve"> Protocol Identifier）</w:t>
      </w:r>
      <w:r>
        <w:rPr>
          <w:rFonts w:ascii="微软雅黑" w:eastAsia="微软雅黑" w:hAnsi="微软雅黑" w:hint="eastAsia"/>
        </w:rPr>
        <w:t>是</w:t>
      </w:r>
      <w:r>
        <w:rPr>
          <w:rFonts w:ascii="微软雅黑" w:eastAsia="微软雅黑" w:hAnsi="微软雅黑"/>
        </w:rPr>
        <w:t xml:space="preserve">VLAN Tag中的一个字段，表示VLAN </w:t>
      </w:r>
      <w:r>
        <w:rPr>
          <w:rFonts w:ascii="微软雅黑" w:eastAsia="微软雅黑" w:hAnsi="微软雅黑"/>
        </w:rPr>
        <w:lastRenderedPageBreak/>
        <w:t>Tag</w:t>
      </w:r>
      <w:r>
        <w:rPr>
          <w:rFonts w:ascii="微软雅黑" w:eastAsia="微软雅黑" w:hAnsi="微软雅黑" w:hint="eastAsia"/>
        </w:rPr>
        <w:t>的</w:t>
      </w:r>
      <w:r>
        <w:rPr>
          <w:rFonts w:ascii="微软雅黑" w:eastAsia="微软雅黑" w:hAnsi="微软雅黑"/>
        </w:rPr>
        <w:t>协议类型，IEEE 802.1Q协议规定该</w:t>
      </w:r>
      <w:r>
        <w:rPr>
          <w:rFonts w:ascii="微软雅黑" w:eastAsia="微软雅黑" w:hAnsi="微软雅黑" w:hint="eastAsia"/>
        </w:rPr>
        <w:t>字段</w:t>
      </w:r>
      <w:r>
        <w:rPr>
          <w:rFonts w:ascii="微软雅黑" w:eastAsia="微软雅黑" w:hAnsi="微软雅黑"/>
        </w:rPr>
        <w:t>的取值为</w:t>
      </w:r>
      <w:r>
        <w:rPr>
          <w:rFonts w:ascii="微软雅黑" w:eastAsia="微软雅黑" w:hAnsi="微软雅黑" w:hint="eastAsia"/>
        </w:rPr>
        <w:t>0</w:t>
      </w:r>
      <w:r>
        <w:rPr>
          <w:rFonts w:ascii="微软雅黑" w:eastAsia="微软雅黑" w:hAnsi="微软雅黑"/>
        </w:rPr>
        <w:t>x8100。</w:t>
      </w:r>
    </w:p>
    <w:p w14:paraId="023A60AC" w14:textId="1AA93C0F" w:rsidR="00FA5688" w:rsidRDefault="00FA5688" w:rsidP="00FD4A1A">
      <w:pPr>
        <w:ind w:firstLine="420"/>
        <w:rPr>
          <w:rFonts w:ascii="微软雅黑" w:eastAsia="微软雅黑" w:hAnsi="微软雅黑"/>
        </w:rPr>
      </w:pPr>
      <w:r>
        <w:rPr>
          <w:rFonts w:ascii="微软雅黑" w:eastAsia="微软雅黑" w:hAnsi="微软雅黑" w:hint="eastAsia"/>
        </w:rPr>
        <w:t>设备</w:t>
      </w:r>
      <w:r>
        <w:rPr>
          <w:rFonts w:ascii="微软雅黑" w:eastAsia="微软雅黑" w:hAnsi="微软雅黑"/>
        </w:rPr>
        <w:t>可以根据TPID值来识别报文中是否携带对应的VLAN Tag：当端口收到报文时，根据配置的TPID</w:t>
      </w:r>
      <w:r w:rsidR="00E96CB6">
        <w:rPr>
          <w:rFonts w:ascii="微软雅黑" w:eastAsia="微软雅黑" w:hAnsi="微软雅黑" w:hint="eastAsia"/>
        </w:rPr>
        <w:t>值</w:t>
      </w:r>
      <w:r w:rsidR="00E96CB6">
        <w:rPr>
          <w:rFonts w:ascii="微软雅黑" w:eastAsia="微软雅黑" w:hAnsi="微软雅黑"/>
        </w:rPr>
        <w:t>与报文中相应的字段进行比较，如果二者一致</w:t>
      </w:r>
      <w:r w:rsidR="00E96CB6">
        <w:rPr>
          <w:rFonts w:ascii="微软雅黑" w:eastAsia="微软雅黑" w:hAnsi="微软雅黑" w:hint="eastAsia"/>
        </w:rPr>
        <w:t>，</w:t>
      </w:r>
      <w:r w:rsidR="00E96CB6">
        <w:rPr>
          <w:rFonts w:ascii="微软雅黑" w:eastAsia="微软雅黑" w:hAnsi="微软雅黑"/>
        </w:rPr>
        <w:t>则表示报文中携带</w:t>
      </w:r>
      <w:r w:rsidR="00E96CB6">
        <w:rPr>
          <w:rFonts w:ascii="微软雅黑" w:eastAsia="微软雅黑" w:hAnsi="微软雅黑" w:hint="eastAsia"/>
        </w:rPr>
        <w:t>相应</w:t>
      </w:r>
      <w:r w:rsidR="00E96CB6">
        <w:rPr>
          <w:rFonts w:ascii="微软雅黑" w:eastAsia="微软雅黑" w:hAnsi="微软雅黑"/>
        </w:rPr>
        <w:t>的VLAN Tag。另外</w:t>
      </w:r>
      <w:r w:rsidR="00E96CB6">
        <w:rPr>
          <w:rFonts w:ascii="微软雅黑" w:eastAsia="微软雅黑" w:hAnsi="微软雅黑" w:hint="eastAsia"/>
        </w:rPr>
        <w:t>，</w:t>
      </w:r>
      <w:r w:rsidR="00E96CB6">
        <w:rPr>
          <w:rFonts w:ascii="微软雅黑" w:eastAsia="微软雅黑" w:hAnsi="微软雅黑"/>
        </w:rPr>
        <w:t>不同厂商的设备可能将QinQ报文外层VLAN Tag的TPID字段设为不同的值。为了和这些设备兼容，用户可以自行配置该TPID的值，使发送到公网中的QinQ报文携带的TPID值与其他厂商相同，就可以实现与其他厂商的设备互通。</w:t>
      </w:r>
    </w:p>
    <w:p w14:paraId="479A0F3D" w14:textId="5622068B" w:rsidR="00B26094" w:rsidRDefault="00B26094" w:rsidP="008350FC">
      <w:pPr>
        <w:ind w:firstLine="420"/>
        <w:rPr>
          <w:rFonts w:ascii="微软雅黑" w:eastAsia="微软雅黑" w:hAnsi="微软雅黑"/>
        </w:rPr>
      </w:pPr>
      <w:r>
        <w:rPr>
          <w:rFonts w:ascii="微软雅黑" w:eastAsia="微软雅黑" w:hAnsi="微软雅黑" w:hint="eastAsia"/>
        </w:rPr>
        <w:t>由于</w:t>
      </w:r>
      <w:r>
        <w:rPr>
          <w:rFonts w:ascii="微软雅黑" w:eastAsia="微软雅黑" w:hAnsi="微软雅黑"/>
        </w:rPr>
        <w:t>TPID字段在以太网报文中所处位置与不带VLAN Tag的报文中协议类型字段所处位置相同，为避免网络中报文转发和接收造成混乱，不允许用户将TPID值设置为下述常用协议</w:t>
      </w:r>
      <w:r>
        <w:rPr>
          <w:rFonts w:ascii="微软雅黑" w:eastAsia="微软雅黑" w:hAnsi="微软雅黑" w:hint="eastAsia"/>
        </w:rPr>
        <w:t>类型</w:t>
      </w:r>
      <w:r>
        <w:rPr>
          <w:rFonts w:ascii="微软雅黑" w:eastAsia="微软雅黑" w:hAnsi="微软雅黑"/>
        </w:rPr>
        <w:t>值：0x0806</w:t>
      </w:r>
      <w:r>
        <w:rPr>
          <w:rFonts w:ascii="微软雅黑" w:eastAsia="微软雅黑" w:hAnsi="微软雅黑" w:hint="eastAsia"/>
        </w:rPr>
        <w:t>（ARP）、</w:t>
      </w:r>
      <w:r>
        <w:rPr>
          <w:rFonts w:ascii="微软雅黑" w:eastAsia="微软雅黑" w:hAnsi="微软雅黑"/>
        </w:rPr>
        <w:t>0x0200</w:t>
      </w:r>
      <w:r>
        <w:rPr>
          <w:rFonts w:ascii="微软雅黑" w:eastAsia="微软雅黑" w:hAnsi="微软雅黑" w:hint="eastAsia"/>
        </w:rPr>
        <w:t>（PUP）、</w:t>
      </w:r>
      <w:r>
        <w:rPr>
          <w:rFonts w:ascii="微软雅黑" w:eastAsia="微软雅黑" w:hAnsi="微软雅黑"/>
        </w:rPr>
        <w:t>0x8035</w:t>
      </w:r>
      <w:r>
        <w:rPr>
          <w:rFonts w:ascii="微软雅黑" w:eastAsia="微软雅黑" w:hAnsi="微软雅黑" w:hint="eastAsia"/>
        </w:rPr>
        <w:t>（RARP）、</w:t>
      </w:r>
      <w:r>
        <w:rPr>
          <w:rFonts w:ascii="微软雅黑" w:eastAsia="微软雅黑" w:hAnsi="微软雅黑"/>
        </w:rPr>
        <w:t>0x0800</w:t>
      </w:r>
      <w:r>
        <w:rPr>
          <w:rFonts w:ascii="微软雅黑" w:eastAsia="微软雅黑" w:hAnsi="微软雅黑" w:hint="eastAsia"/>
        </w:rPr>
        <w:t>（IP）、</w:t>
      </w:r>
      <w:r>
        <w:rPr>
          <w:rFonts w:ascii="微软雅黑" w:eastAsia="微软雅黑" w:hAnsi="微软雅黑"/>
        </w:rPr>
        <w:t>0x86DD</w:t>
      </w:r>
      <w:r>
        <w:rPr>
          <w:rFonts w:ascii="微软雅黑" w:eastAsia="微软雅黑" w:hAnsi="微软雅黑" w:hint="eastAsia"/>
        </w:rPr>
        <w:t>（IPv6）、0</w:t>
      </w:r>
      <w:r>
        <w:rPr>
          <w:rFonts w:ascii="微软雅黑" w:eastAsia="微软雅黑" w:hAnsi="微软雅黑"/>
        </w:rPr>
        <w:t>x8863/0x8864</w:t>
      </w:r>
      <w:r>
        <w:rPr>
          <w:rFonts w:ascii="微软雅黑" w:eastAsia="微软雅黑" w:hAnsi="微软雅黑" w:hint="eastAsia"/>
        </w:rPr>
        <w:t>（PPPoE）、0x8847/0x8848（MPLS）、0</w:t>
      </w:r>
      <w:r>
        <w:rPr>
          <w:rFonts w:ascii="微软雅黑" w:eastAsia="微软雅黑" w:hAnsi="微软雅黑"/>
        </w:rPr>
        <w:t>x8137（</w:t>
      </w:r>
      <w:r>
        <w:rPr>
          <w:rFonts w:ascii="微软雅黑" w:eastAsia="微软雅黑" w:hAnsi="微软雅黑" w:hint="eastAsia"/>
        </w:rPr>
        <w:t>IPX/SPX</w:t>
      </w:r>
      <w:r>
        <w:rPr>
          <w:rFonts w:ascii="微软雅黑" w:eastAsia="微软雅黑" w:hAnsi="微软雅黑"/>
        </w:rPr>
        <w:t>）</w:t>
      </w:r>
      <w:r>
        <w:rPr>
          <w:rFonts w:ascii="微软雅黑" w:eastAsia="微软雅黑" w:hAnsi="微软雅黑" w:hint="eastAsia"/>
        </w:rPr>
        <w:t>、</w:t>
      </w:r>
      <w:r w:rsidR="008350FC">
        <w:rPr>
          <w:rFonts w:ascii="微软雅黑" w:eastAsia="微软雅黑" w:hAnsi="微软雅黑" w:hint="eastAsia"/>
        </w:rPr>
        <w:t>0</w:t>
      </w:r>
      <w:r w:rsidR="008350FC">
        <w:rPr>
          <w:rFonts w:ascii="微软雅黑" w:eastAsia="微软雅黑" w:hAnsi="微软雅黑"/>
        </w:rPr>
        <w:t>x8000（</w:t>
      </w:r>
      <w:r w:rsidR="008350FC">
        <w:rPr>
          <w:rFonts w:ascii="微软雅黑" w:eastAsia="微软雅黑" w:hAnsi="微软雅黑" w:hint="eastAsia"/>
        </w:rPr>
        <w:t>IS-IS</w:t>
      </w:r>
      <w:r w:rsidR="008350FC">
        <w:rPr>
          <w:rFonts w:ascii="微软雅黑" w:eastAsia="微软雅黑" w:hAnsi="微软雅黑"/>
        </w:rPr>
        <w:t>）</w:t>
      </w:r>
      <w:r w:rsidR="008350FC">
        <w:rPr>
          <w:rFonts w:ascii="微软雅黑" w:eastAsia="微软雅黑" w:hAnsi="微软雅黑" w:hint="eastAsia"/>
        </w:rPr>
        <w:t>、0</w:t>
      </w:r>
      <w:r w:rsidR="008350FC">
        <w:rPr>
          <w:rFonts w:ascii="微软雅黑" w:eastAsia="微软雅黑" w:hAnsi="微软雅黑"/>
        </w:rPr>
        <w:t>x8809</w:t>
      </w:r>
      <w:r w:rsidR="008350FC">
        <w:rPr>
          <w:rFonts w:ascii="微软雅黑" w:eastAsia="微软雅黑" w:hAnsi="微软雅黑" w:hint="eastAsia"/>
        </w:rPr>
        <w:t>（LACP）、0</w:t>
      </w:r>
      <w:r w:rsidR="008350FC">
        <w:rPr>
          <w:rFonts w:ascii="微软雅黑" w:eastAsia="微软雅黑" w:hAnsi="微软雅黑"/>
        </w:rPr>
        <w:t>x888E（</w:t>
      </w:r>
      <w:r w:rsidR="008350FC">
        <w:rPr>
          <w:rFonts w:ascii="微软雅黑" w:eastAsia="微软雅黑" w:hAnsi="微软雅黑" w:hint="eastAsia"/>
        </w:rPr>
        <w:t>80</w:t>
      </w:r>
      <w:r w:rsidR="008917F9">
        <w:rPr>
          <w:rFonts w:ascii="微软雅黑" w:eastAsia="微软雅黑" w:hAnsi="微软雅黑"/>
        </w:rPr>
        <w:t>2</w:t>
      </w:r>
      <w:r w:rsidR="008350FC">
        <w:rPr>
          <w:rFonts w:ascii="微软雅黑" w:eastAsia="微软雅黑" w:hAnsi="微软雅黑" w:hint="eastAsia"/>
        </w:rPr>
        <w:t>.1</w:t>
      </w:r>
      <w:r w:rsidR="008350FC">
        <w:rPr>
          <w:rFonts w:ascii="微软雅黑" w:eastAsia="微软雅黑" w:hAnsi="微软雅黑"/>
        </w:rPr>
        <w:t>X）</w:t>
      </w:r>
      <w:r w:rsidR="008350FC">
        <w:rPr>
          <w:rFonts w:ascii="微软雅黑" w:eastAsia="微软雅黑" w:hAnsi="微软雅黑" w:hint="eastAsia"/>
        </w:rPr>
        <w:t>、0</w:t>
      </w:r>
      <w:r w:rsidR="008350FC">
        <w:rPr>
          <w:rFonts w:ascii="微软雅黑" w:eastAsia="微软雅黑" w:hAnsi="微软雅黑"/>
        </w:rPr>
        <w:t>x88A7（</w:t>
      </w:r>
      <w:r w:rsidR="008350FC">
        <w:rPr>
          <w:rFonts w:ascii="微软雅黑" w:eastAsia="微软雅黑" w:hAnsi="微软雅黑" w:hint="eastAsia"/>
        </w:rPr>
        <w:t>集群</w:t>
      </w:r>
      <w:r w:rsidR="008350FC">
        <w:rPr>
          <w:rFonts w:ascii="微软雅黑" w:eastAsia="微软雅黑" w:hAnsi="微软雅黑"/>
        </w:rPr>
        <w:t>）</w:t>
      </w:r>
      <w:r w:rsidR="008350FC">
        <w:rPr>
          <w:rFonts w:ascii="微软雅黑" w:eastAsia="微软雅黑" w:hAnsi="微软雅黑" w:hint="eastAsia"/>
        </w:rPr>
        <w:t>、0</w:t>
      </w:r>
      <w:r w:rsidR="008350FC">
        <w:rPr>
          <w:rFonts w:ascii="微软雅黑" w:eastAsia="微软雅黑" w:hAnsi="微软雅黑"/>
        </w:rPr>
        <w:t>xFFFD/0xFFFE/0xFFFF（</w:t>
      </w:r>
      <w:r w:rsidR="008350FC">
        <w:rPr>
          <w:rFonts w:ascii="微软雅黑" w:eastAsia="微软雅黑" w:hAnsi="微软雅黑" w:hint="eastAsia"/>
        </w:rPr>
        <w:t>设备</w:t>
      </w:r>
      <w:r w:rsidR="008350FC">
        <w:rPr>
          <w:rFonts w:ascii="微软雅黑" w:eastAsia="微软雅黑" w:hAnsi="微软雅黑"/>
        </w:rPr>
        <w:t>保留）</w:t>
      </w:r>
      <w:r w:rsidR="008350FC">
        <w:rPr>
          <w:rFonts w:ascii="微软雅黑" w:eastAsia="微软雅黑" w:hAnsi="微软雅黑" w:hint="eastAsia"/>
        </w:rPr>
        <w:t>。</w:t>
      </w:r>
    </w:p>
    <w:p w14:paraId="19E0A8FC" w14:textId="77777777" w:rsidR="00FD4A1A" w:rsidRPr="00FD4A1A" w:rsidRDefault="00FD4A1A" w:rsidP="00FD4A1A">
      <w:pPr>
        <w:ind w:firstLine="420"/>
        <w:rPr>
          <w:rFonts w:ascii="微软雅黑" w:eastAsia="微软雅黑" w:hAnsi="微软雅黑"/>
        </w:rPr>
      </w:pPr>
    </w:p>
    <w:p w14:paraId="6739477B" w14:textId="1DE8DF4D" w:rsidR="00F57AE9" w:rsidRDefault="00DD1A88">
      <w:pPr>
        <w:rPr>
          <w:rFonts w:ascii="微软雅黑" w:eastAsia="微软雅黑" w:hAnsi="微软雅黑"/>
        </w:rPr>
      </w:pPr>
      <w:r>
        <w:rPr>
          <w:rFonts w:ascii="微软雅黑" w:eastAsia="微软雅黑" w:hAnsi="微软雅黑" w:hint="eastAsia"/>
        </w:rPr>
        <w:t>【配置参数】</w:t>
      </w:r>
    </w:p>
    <w:p w14:paraId="09CB3DFB" w14:textId="071BFE62" w:rsidR="00DD1A88" w:rsidRDefault="00DD1A88">
      <w:pPr>
        <w:rPr>
          <w:rFonts w:ascii="微软雅黑" w:eastAsia="微软雅黑" w:hAnsi="微软雅黑"/>
        </w:rPr>
      </w:pPr>
      <w:r>
        <w:rPr>
          <w:rFonts w:ascii="微软雅黑" w:eastAsia="微软雅黑" w:hAnsi="微软雅黑" w:hint="eastAsia"/>
        </w:rPr>
        <w:t xml:space="preserve">    详见6.6.1 </w:t>
      </w:r>
      <w:r>
        <w:rPr>
          <w:rFonts w:ascii="微软雅黑" w:eastAsia="微软雅黑" w:hAnsi="微软雅黑"/>
        </w:rPr>
        <w:t>VLAN</w:t>
      </w:r>
    </w:p>
    <w:p w14:paraId="7F94B9C3" w14:textId="77777777" w:rsidR="00F57AE9" w:rsidRDefault="00F57AE9">
      <w:pPr>
        <w:rPr>
          <w:rFonts w:ascii="微软雅黑" w:eastAsia="微软雅黑" w:hAnsi="微软雅黑"/>
        </w:rPr>
      </w:pPr>
    </w:p>
    <w:p w14:paraId="727D56A5" w14:textId="1E090235" w:rsidR="00223191" w:rsidRDefault="00223191" w:rsidP="00223191">
      <w:pPr>
        <w:pStyle w:val="20"/>
        <w:numPr>
          <w:ilvl w:val="1"/>
          <w:numId w:val="1"/>
        </w:numPr>
        <w:rPr>
          <w:rFonts w:ascii="微软雅黑" w:eastAsia="微软雅黑" w:hAnsi="微软雅黑"/>
        </w:rPr>
      </w:pPr>
      <w:bookmarkStart w:id="328" w:name="_VLAN交换_(FP2)"/>
      <w:bookmarkStart w:id="329" w:name="_Toc149138819"/>
      <w:bookmarkEnd w:id="328"/>
      <w:r>
        <w:rPr>
          <w:rFonts w:ascii="微软雅黑" w:eastAsia="微软雅黑" w:hAnsi="微软雅黑"/>
        </w:rPr>
        <w:t>VLAN交换</w:t>
      </w:r>
      <w:r>
        <w:rPr>
          <w:rFonts w:ascii="微软雅黑" w:eastAsia="微软雅黑" w:hAnsi="微软雅黑"/>
          <w:color w:val="EEECE1" w:themeColor="background2"/>
          <w:highlight w:val="darkGreen"/>
        </w:rPr>
        <w:t xml:space="preserve"> (FP2)</w:t>
      </w:r>
      <w:bookmarkEnd w:id="329"/>
    </w:p>
    <w:p w14:paraId="171EA27A" w14:textId="68A73504" w:rsidR="00944CD3" w:rsidRDefault="00944CD3">
      <w:pPr>
        <w:rPr>
          <w:rFonts w:ascii="微软雅黑" w:eastAsia="微软雅黑" w:hAnsi="微软雅黑"/>
        </w:rPr>
      </w:pPr>
      <w:r w:rsidRPr="00944CD3">
        <w:rPr>
          <w:rFonts w:ascii="微软雅黑" w:eastAsia="微软雅黑" w:hAnsi="微软雅黑" w:hint="eastAsia"/>
        </w:rPr>
        <w:t>【需求来源】邮件《5k GWN780x Brazil opportunity》</w:t>
      </w:r>
    </w:p>
    <w:p w14:paraId="2773AEF1" w14:textId="04E97770" w:rsidR="00223191" w:rsidRDefault="00223191">
      <w:pPr>
        <w:rPr>
          <w:rFonts w:ascii="微软雅黑" w:eastAsia="微软雅黑" w:hAnsi="微软雅黑"/>
        </w:rPr>
      </w:pPr>
      <w:r>
        <w:rPr>
          <w:rFonts w:ascii="微软雅黑" w:eastAsia="微软雅黑" w:hAnsi="微软雅黑" w:hint="eastAsia"/>
        </w:rPr>
        <w:t>【功能概述】</w:t>
      </w:r>
    </w:p>
    <w:p w14:paraId="4C6F25B5" w14:textId="4AF693D8" w:rsidR="00DC7706" w:rsidRPr="00DC7706" w:rsidRDefault="00DC7706" w:rsidP="00DC7706">
      <w:pPr>
        <w:ind w:firstLine="420"/>
        <w:rPr>
          <w:rFonts w:ascii="微软雅黑" w:eastAsia="微软雅黑" w:hAnsi="微软雅黑"/>
        </w:rPr>
      </w:pPr>
      <w:r>
        <w:rPr>
          <w:rFonts w:ascii="微软雅黑" w:eastAsia="微软雅黑" w:hAnsi="微软雅黑" w:hint="eastAsia"/>
        </w:rPr>
        <w:t>VLAN</w:t>
      </w:r>
      <w:r>
        <w:rPr>
          <w:rFonts w:ascii="微软雅黑" w:eastAsia="微软雅黑" w:hAnsi="微软雅黑"/>
        </w:rPr>
        <w:t xml:space="preserve"> Mapping通过修改报文携带的VLAN Tag来实现不同VLAN的相互映射。</w:t>
      </w:r>
    </w:p>
    <w:p w14:paraId="16E8E57F" w14:textId="7FFDF363" w:rsidR="00B81D73" w:rsidRPr="00DC7706" w:rsidRDefault="00DC7706" w:rsidP="00DC7706">
      <w:pPr>
        <w:ind w:firstLine="420"/>
        <w:rPr>
          <w:rFonts w:ascii="微软雅黑" w:eastAsia="微软雅黑" w:hAnsi="微软雅黑"/>
          <w:b/>
        </w:rPr>
      </w:pPr>
      <w:r w:rsidRPr="00DC7706">
        <w:rPr>
          <w:rFonts w:ascii="微软雅黑" w:eastAsia="微软雅黑" w:hAnsi="微软雅黑" w:hint="eastAsia"/>
          <w:b/>
        </w:rPr>
        <w:t>基本原理</w:t>
      </w:r>
      <w:r w:rsidRPr="00DC7706">
        <w:rPr>
          <w:rFonts w:ascii="微软雅黑" w:eastAsia="微软雅黑" w:hAnsi="微软雅黑"/>
          <w:b/>
        </w:rPr>
        <w:t>：</w:t>
      </w:r>
    </w:p>
    <w:p w14:paraId="0B420D1E" w14:textId="12237B77" w:rsidR="00DC7706" w:rsidRDefault="00DC7706" w:rsidP="00DC7706">
      <w:pPr>
        <w:ind w:firstLine="420"/>
        <w:rPr>
          <w:rFonts w:ascii="微软雅黑" w:eastAsia="微软雅黑" w:hAnsi="微软雅黑"/>
        </w:rPr>
      </w:pPr>
      <w:r>
        <w:rPr>
          <w:rFonts w:ascii="微软雅黑" w:eastAsia="微软雅黑" w:hAnsi="微软雅黑" w:hint="eastAsia"/>
        </w:rPr>
        <w:lastRenderedPageBreak/>
        <w:t>交换机</w:t>
      </w:r>
      <w:r>
        <w:rPr>
          <w:rFonts w:ascii="微软雅黑" w:eastAsia="微软雅黑" w:hAnsi="微软雅黑"/>
        </w:rPr>
        <w:t>收到数据报文后，根据是否</w:t>
      </w:r>
      <w:r>
        <w:rPr>
          <w:rFonts w:ascii="微软雅黑" w:eastAsia="微软雅黑" w:hAnsi="微软雅黑" w:hint="eastAsia"/>
        </w:rPr>
        <w:t>携带</w:t>
      </w:r>
      <w:r>
        <w:rPr>
          <w:rFonts w:ascii="微软雅黑" w:eastAsia="微软雅黑" w:hAnsi="微软雅黑"/>
        </w:rPr>
        <w:t>Tag做</w:t>
      </w:r>
      <w:r>
        <w:rPr>
          <w:rFonts w:ascii="微软雅黑" w:eastAsia="微软雅黑" w:hAnsi="微软雅黑" w:hint="eastAsia"/>
        </w:rPr>
        <w:t>以</w:t>
      </w:r>
      <w:r>
        <w:rPr>
          <w:rFonts w:ascii="微软雅黑" w:eastAsia="微软雅黑" w:hAnsi="微软雅黑"/>
        </w:rPr>
        <w:t>下</w:t>
      </w:r>
      <w:r>
        <w:rPr>
          <w:rFonts w:ascii="微软雅黑" w:eastAsia="微软雅黑" w:hAnsi="微软雅黑" w:hint="eastAsia"/>
        </w:rPr>
        <w:t>两种</w:t>
      </w:r>
      <w:r>
        <w:rPr>
          <w:rFonts w:ascii="微软雅黑" w:eastAsia="微软雅黑" w:hAnsi="微软雅黑"/>
        </w:rPr>
        <w:t>处理：</w:t>
      </w:r>
    </w:p>
    <w:p w14:paraId="0DFDEDDD" w14:textId="50FE508B" w:rsidR="00DC7706" w:rsidRDefault="00DC7706" w:rsidP="006478EB">
      <w:pPr>
        <w:pStyle w:val="af2"/>
        <w:numPr>
          <w:ilvl w:val="0"/>
          <w:numId w:val="576"/>
        </w:numPr>
        <w:ind w:firstLineChars="0"/>
        <w:rPr>
          <w:rFonts w:ascii="微软雅黑" w:eastAsia="微软雅黑" w:hAnsi="微软雅黑"/>
        </w:rPr>
      </w:pPr>
      <w:r>
        <w:rPr>
          <w:rFonts w:ascii="微软雅黑" w:eastAsia="微软雅黑" w:hAnsi="微软雅黑" w:hint="eastAsia"/>
        </w:rPr>
        <w:t>数据报文</w:t>
      </w:r>
      <w:r>
        <w:rPr>
          <w:rFonts w:ascii="微软雅黑" w:eastAsia="微软雅黑" w:hAnsi="微软雅黑"/>
        </w:rPr>
        <w:t>带Tag：根据</w:t>
      </w:r>
      <w:r>
        <w:rPr>
          <w:rFonts w:ascii="微软雅黑" w:eastAsia="微软雅黑" w:hAnsi="微软雅黑" w:hint="eastAsia"/>
        </w:rPr>
        <w:t>配置</w:t>
      </w:r>
      <w:r>
        <w:rPr>
          <w:rFonts w:ascii="微软雅黑" w:eastAsia="微软雅黑" w:hAnsi="微软雅黑"/>
        </w:rPr>
        <w:t>的VLAN Mapping方式，决定替换单层、双层或双层中的外层</w:t>
      </w:r>
      <w:r>
        <w:rPr>
          <w:rFonts w:ascii="微软雅黑" w:eastAsia="微软雅黑" w:hAnsi="微软雅黑" w:hint="eastAsia"/>
        </w:rPr>
        <w:t>Tag；</w:t>
      </w:r>
      <w:r>
        <w:rPr>
          <w:rFonts w:ascii="微软雅黑" w:eastAsia="微软雅黑" w:hAnsi="微软雅黑"/>
        </w:rPr>
        <w:t>然后进入MAC地址学习阶段，根据</w:t>
      </w:r>
      <w:r>
        <w:rPr>
          <w:rFonts w:ascii="微软雅黑" w:eastAsia="微软雅黑" w:hAnsi="微软雅黑" w:hint="eastAsia"/>
        </w:rPr>
        <w:t>源</w:t>
      </w:r>
      <w:r>
        <w:rPr>
          <w:rFonts w:ascii="微软雅黑" w:eastAsia="微软雅黑" w:hAnsi="微软雅黑"/>
        </w:rPr>
        <w:t>MAC地址+映射后的VLAN ID刷新MAC地址表项；根据</w:t>
      </w:r>
      <w:r>
        <w:rPr>
          <w:rFonts w:ascii="微软雅黑" w:eastAsia="微软雅黑" w:hAnsi="微软雅黑" w:hint="eastAsia"/>
        </w:rPr>
        <w:t>目的</w:t>
      </w:r>
      <w:r>
        <w:rPr>
          <w:rFonts w:ascii="微软雅黑" w:eastAsia="微软雅黑" w:hAnsi="微软雅黑"/>
        </w:rPr>
        <w:t>MAC+映射后VLAN ID查找MAC地址表项，如果</w:t>
      </w:r>
      <w:r>
        <w:rPr>
          <w:rFonts w:ascii="微软雅黑" w:eastAsia="微软雅黑" w:hAnsi="微软雅黑" w:hint="eastAsia"/>
        </w:rPr>
        <w:t>没有找到</w:t>
      </w:r>
      <w:r>
        <w:rPr>
          <w:rFonts w:ascii="微软雅黑" w:eastAsia="微软雅黑" w:hAnsi="微软雅黑"/>
        </w:rPr>
        <w:t>，则在VLAN ID对应的VLAN内广播，否则从表项对应的接口转发。</w:t>
      </w:r>
    </w:p>
    <w:p w14:paraId="4764D33D" w14:textId="3CD39C2A" w:rsidR="00DC7706" w:rsidRPr="00DC7706" w:rsidRDefault="00DC7706" w:rsidP="006478EB">
      <w:pPr>
        <w:pStyle w:val="af2"/>
        <w:numPr>
          <w:ilvl w:val="0"/>
          <w:numId w:val="576"/>
        </w:numPr>
        <w:ind w:firstLineChars="0"/>
        <w:rPr>
          <w:rFonts w:ascii="微软雅黑" w:eastAsia="微软雅黑" w:hAnsi="微软雅黑"/>
        </w:rPr>
      </w:pPr>
      <w:r>
        <w:rPr>
          <w:rFonts w:ascii="微软雅黑" w:eastAsia="微软雅黑" w:hAnsi="微软雅黑" w:hint="eastAsia"/>
        </w:rPr>
        <w:t>数据报文</w:t>
      </w:r>
      <w:r>
        <w:rPr>
          <w:rFonts w:ascii="微软雅黑" w:eastAsia="微软雅黑" w:hAnsi="微软雅黑"/>
        </w:rPr>
        <w:t>不带Tag：</w:t>
      </w:r>
      <w:r>
        <w:rPr>
          <w:rFonts w:ascii="微软雅黑" w:eastAsia="微软雅黑" w:hAnsi="微软雅黑" w:hint="eastAsia"/>
        </w:rPr>
        <w:t>根据</w:t>
      </w:r>
      <w:r>
        <w:rPr>
          <w:rFonts w:ascii="微软雅黑" w:eastAsia="微软雅黑" w:hAnsi="微软雅黑"/>
        </w:rPr>
        <w:t>配置的VLAN划分方式决定是否添加VLAN Tag，对于不能加入VLAN的数据报文上送CPU或丢弃，否则添加Tag；然后进入MAC地址学习阶段，按照二层</w:t>
      </w:r>
      <w:r>
        <w:rPr>
          <w:rFonts w:ascii="微软雅黑" w:eastAsia="微软雅黑" w:hAnsi="微软雅黑" w:hint="eastAsia"/>
        </w:rPr>
        <w:t>转发</w:t>
      </w:r>
      <w:r>
        <w:rPr>
          <w:rFonts w:ascii="微软雅黑" w:eastAsia="微软雅黑" w:hAnsi="微软雅黑"/>
        </w:rPr>
        <w:t>流程进行转发。</w:t>
      </w:r>
    </w:p>
    <w:p w14:paraId="7FB9057C" w14:textId="7CDC9CDE" w:rsidR="00B81D73" w:rsidRDefault="0081338D" w:rsidP="0081338D">
      <w:pPr>
        <w:ind w:firstLine="420"/>
        <w:rPr>
          <w:rFonts w:ascii="微软雅黑" w:eastAsia="微软雅黑" w:hAnsi="微软雅黑"/>
          <w:b/>
        </w:rPr>
      </w:pPr>
      <w:r>
        <w:rPr>
          <w:rFonts w:ascii="微软雅黑" w:eastAsia="微软雅黑" w:hAnsi="微软雅黑" w:hint="eastAsia"/>
          <w:b/>
        </w:rPr>
        <w:t>映射方式</w:t>
      </w:r>
      <w:r>
        <w:rPr>
          <w:rFonts w:ascii="微软雅黑" w:eastAsia="微软雅黑" w:hAnsi="微软雅黑"/>
          <w:b/>
        </w:rPr>
        <w:t>：</w:t>
      </w:r>
    </w:p>
    <w:p w14:paraId="5E79AC87" w14:textId="76D4ADA6" w:rsidR="0081338D" w:rsidRDefault="0081338D" w:rsidP="0081338D">
      <w:pPr>
        <w:ind w:firstLine="420"/>
        <w:rPr>
          <w:rFonts w:ascii="微软雅黑" w:eastAsia="微软雅黑" w:hAnsi="微软雅黑"/>
        </w:rPr>
      </w:pPr>
      <w:r>
        <w:rPr>
          <w:rFonts w:ascii="微软雅黑" w:eastAsia="微软雅黑" w:hAnsi="微软雅黑" w:hint="eastAsia"/>
        </w:rPr>
        <w:t>设备</w:t>
      </w:r>
      <w:r>
        <w:rPr>
          <w:rFonts w:ascii="微软雅黑" w:eastAsia="微软雅黑" w:hAnsi="微软雅黑"/>
        </w:rPr>
        <w:t>支持基于VLAN和MQC方式实现VLAN Mapping，</w:t>
      </w:r>
      <w:r>
        <w:rPr>
          <w:rFonts w:ascii="微软雅黑" w:eastAsia="微软雅黑" w:hAnsi="微软雅黑" w:hint="eastAsia"/>
        </w:rPr>
        <w:t>其中</w:t>
      </w:r>
      <w:r>
        <w:rPr>
          <w:rFonts w:ascii="微软雅黑" w:eastAsia="微软雅黑" w:hAnsi="微软雅黑"/>
        </w:rPr>
        <w:t>基于VLAN的</w:t>
      </w:r>
      <w:r>
        <w:rPr>
          <w:rFonts w:ascii="微软雅黑" w:eastAsia="微软雅黑" w:hAnsi="微软雅黑" w:hint="eastAsia"/>
        </w:rPr>
        <w:t>VLAN</w:t>
      </w:r>
      <w:r>
        <w:rPr>
          <w:rFonts w:ascii="微软雅黑" w:eastAsia="微软雅黑" w:hAnsi="微软雅黑"/>
        </w:rPr>
        <w:t xml:space="preserve"> Mapping包括以下映射方式：</w:t>
      </w:r>
    </w:p>
    <w:p w14:paraId="5816B409" w14:textId="72172051" w:rsidR="0081338D" w:rsidRDefault="0081338D" w:rsidP="006478EB">
      <w:pPr>
        <w:pStyle w:val="af2"/>
        <w:numPr>
          <w:ilvl w:val="0"/>
          <w:numId w:val="577"/>
        </w:numPr>
        <w:ind w:firstLineChars="0"/>
        <w:rPr>
          <w:rFonts w:ascii="微软雅黑" w:eastAsia="微软雅黑" w:hAnsi="微软雅黑"/>
        </w:rPr>
      </w:pPr>
      <w:r>
        <w:rPr>
          <w:rFonts w:ascii="微软雅黑" w:eastAsia="微软雅黑" w:hAnsi="微软雅黑" w:hint="eastAsia"/>
        </w:rPr>
        <w:t xml:space="preserve">1 </w:t>
      </w:r>
      <w:r>
        <w:rPr>
          <w:rFonts w:ascii="微软雅黑" w:eastAsia="微软雅黑" w:hAnsi="微软雅黑"/>
        </w:rPr>
        <w:t>to 1</w:t>
      </w:r>
      <w:r>
        <w:rPr>
          <w:rFonts w:ascii="微软雅黑" w:eastAsia="微软雅黑" w:hAnsi="微软雅黑" w:hint="eastAsia"/>
        </w:rPr>
        <w:t>的</w:t>
      </w:r>
      <w:r>
        <w:rPr>
          <w:rFonts w:ascii="微软雅黑" w:eastAsia="微软雅黑" w:hAnsi="微软雅黑"/>
        </w:rPr>
        <w:t>映射方式：</w:t>
      </w:r>
      <w:r>
        <w:rPr>
          <w:rFonts w:ascii="微软雅黑" w:eastAsia="微软雅黑" w:hAnsi="微软雅黑" w:hint="eastAsia"/>
        </w:rPr>
        <w:t>当部署</w:t>
      </w:r>
      <w:r>
        <w:rPr>
          <w:rFonts w:ascii="微软雅黑" w:eastAsia="微软雅黑" w:hAnsi="微软雅黑"/>
        </w:rPr>
        <w:t>VLAN Mapping</w:t>
      </w:r>
      <w:r>
        <w:rPr>
          <w:rFonts w:ascii="微软雅黑" w:eastAsia="微软雅黑" w:hAnsi="微软雅黑" w:hint="eastAsia"/>
        </w:rPr>
        <w:t>功能设备</w:t>
      </w:r>
      <w:r>
        <w:rPr>
          <w:rFonts w:ascii="微软雅黑" w:eastAsia="微软雅黑" w:hAnsi="微软雅黑"/>
        </w:rPr>
        <w:t>上的</w:t>
      </w:r>
      <w:r>
        <w:rPr>
          <w:rFonts w:ascii="微软雅黑" w:eastAsia="微软雅黑" w:hAnsi="微软雅黑" w:hint="eastAsia"/>
        </w:rPr>
        <w:t>接口</w:t>
      </w:r>
      <w:r>
        <w:rPr>
          <w:rFonts w:ascii="微软雅黑" w:eastAsia="微软雅黑" w:hAnsi="微软雅黑"/>
        </w:rPr>
        <w:t>收到</w:t>
      </w:r>
      <w:r>
        <w:rPr>
          <w:rFonts w:ascii="微软雅黑" w:eastAsia="微软雅黑" w:hAnsi="微软雅黑" w:hint="eastAsia"/>
        </w:rPr>
        <w:t>带有</w:t>
      </w:r>
      <w:r>
        <w:rPr>
          <w:rFonts w:ascii="微软雅黑" w:eastAsia="微软雅黑" w:hAnsi="微软雅黑"/>
        </w:rPr>
        <w:t>单层VLAN Tag的报文时，将报文中携带的单层VLAN Tag映射为公网的VLAN Tag，包括</w:t>
      </w:r>
      <w:r>
        <w:rPr>
          <w:rFonts w:ascii="微软雅黑" w:eastAsia="微软雅黑" w:hAnsi="微软雅黑" w:hint="eastAsia"/>
        </w:rPr>
        <w:t>1:1和</w:t>
      </w:r>
      <w:r>
        <w:rPr>
          <w:rFonts w:ascii="微软雅黑" w:eastAsia="微软雅黑" w:hAnsi="微软雅黑"/>
        </w:rPr>
        <w:t>N:1两种方式，其中</w:t>
      </w:r>
      <w:r>
        <w:rPr>
          <w:rFonts w:ascii="微软雅黑" w:eastAsia="微软雅黑" w:hAnsi="微软雅黑" w:hint="eastAsia"/>
        </w:rPr>
        <w:t>1:1的</w:t>
      </w:r>
      <w:r>
        <w:rPr>
          <w:rFonts w:ascii="微软雅黑" w:eastAsia="微软雅黑" w:hAnsi="微软雅黑"/>
        </w:rPr>
        <w:t>方式是</w:t>
      </w:r>
      <w:r>
        <w:rPr>
          <w:rFonts w:ascii="微软雅黑" w:eastAsia="微软雅黑" w:hAnsi="微软雅黑" w:hint="eastAsia"/>
        </w:rPr>
        <w:t>将</w:t>
      </w:r>
      <w:r>
        <w:rPr>
          <w:rFonts w:ascii="微软雅黑" w:eastAsia="微软雅黑" w:hAnsi="微软雅黑"/>
        </w:rPr>
        <w:t>指定的一个用户侧VLAN Tag标签</w:t>
      </w:r>
      <w:r>
        <w:rPr>
          <w:rFonts w:ascii="微软雅黑" w:eastAsia="微软雅黑" w:hAnsi="微软雅黑" w:hint="eastAsia"/>
        </w:rPr>
        <w:t>，</w:t>
      </w:r>
      <w:r>
        <w:rPr>
          <w:rFonts w:ascii="微软雅黑" w:eastAsia="微软雅黑" w:hAnsi="微软雅黑"/>
        </w:rPr>
        <w:t>N:1的方式是将指定范围的多个用户侧VLAN Tag标签映射到一个网络侧VLAN Tag标签。</w:t>
      </w:r>
    </w:p>
    <w:p w14:paraId="3F803C26" w14:textId="7946DEF3" w:rsidR="005D4D9A" w:rsidRDefault="0081338D" w:rsidP="006478EB">
      <w:pPr>
        <w:pStyle w:val="af2"/>
        <w:numPr>
          <w:ilvl w:val="0"/>
          <w:numId w:val="577"/>
        </w:numPr>
        <w:ind w:firstLineChars="0"/>
        <w:rPr>
          <w:rFonts w:ascii="微软雅黑" w:eastAsia="微软雅黑" w:hAnsi="微软雅黑"/>
        </w:rPr>
      </w:pPr>
      <w:r>
        <w:rPr>
          <w:rFonts w:ascii="微软雅黑" w:eastAsia="微软雅黑" w:hAnsi="微软雅黑"/>
        </w:rPr>
        <w:t>2 to 1</w:t>
      </w:r>
      <w:r>
        <w:rPr>
          <w:rFonts w:ascii="微软雅黑" w:eastAsia="微软雅黑" w:hAnsi="微软雅黑" w:hint="eastAsia"/>
        </w:rPr>
        <w:t>的</w:t>
      </w:r>
      <w:r>
        <w:rPr>
          <w:rFonts w:ascii="微软雅黑" w:eastAsia="微软雅黑" w:hAnsi="微软雅黑"/>
        </w:rPr>
        <w:t>映射方式：当部署VLAN Mapping功能设备上的接口收到带有双层VLAN Tag的报文时，将报文中携带的外层VLAN Tag映射为公网的VLAN Tag</w:t>
      </w:r>
      <w:r>
        <w:rPr>
          <w:rFonts w:ascii="微软雅黑" w:eastAsia="微软雅黑" w:hAnsi="微软雅黑" w:hint="eastAsia"/>
        </w:rPr>
        <w:t>，内层</w:t>
      </w:r>
      <w:r w:rsidR="005D4D9A">
        <w:rPr>
          <w:rFonts w:ascii="微软雅黑" w:eastAsia="微软雅黑" w:hAnsi="微软雅黑" w:hint="eastAsia"/>
        </w:rPr>
        <w:t>VLAN</w:t>
      </w:r>
      <w:r w:rsidR="005D4D9A">
        <w:rPr>
          <w:rFonts w:ascii="微软雅黑" w:eastAsia="微软雅黑" w:hAnsi="微软雅黑"/>
        </w:rPr>
        <w:t xml:space="preserve"> Tag</w:t>
      </w:r>
      <w:r w:rsidR="005D4D9A">
        <w:rPr>
          <w:rFonts w:ascii="微软雅黑" w:eastAsia="微软雅黑" w:hAnsi="微软雅黑" w:hint="eastAsia"/>
        </w:rPr>
        <w:t>作为</w:t>
      </w:r>
      <w:r w:rsidR="005D4D9A">
        <w:rPr>
          <w:rFonts w:ascii="微软雅黑" w:eastAsia="微软雅黑" w:hAnsi="微软雅黑"/>
        </w:rPr>
        <w:t>数据透传。也包括</w:t>
      </w:r>
      <w:r w:rsidR="005D4D9A">
        <w:rPr>
          <w:rFonts w:ascii="微软雅黑" w:eastAsia="微软雅黑" w:hAnsi="微软雅黑" w:hint="eastAsia"/>
        </w:rPr>
        <w:t>1:1和</w:t>
      </w:r>
      <w:r w:rsidR="005D4D9A">
        <w:rPr>
          <w:rFonts w:ascii="微软雅黑" w:eastAsia="微软雅黑" w:hAnsi="微软雅黑"/>
        </w:rPr>
        <w:t>N:1两种方式，其中</w:t>
      </w:r>
      <w:r w:rsidR="005D4D9A">
        <w:rPr>
          <w:rFonts w:ascii="微软雅黑" w:eastAsia="微软雅黑" w:hAnsi="微软雅黑" w:hint="eastAsia"/>
        </w:rPr>
        <w:t>1:1的</w:t>
      </w:r>
      <w:r w:rsidR="005D4D9A">
        <w:rPr>
          <w:rFonts w:ascii="微软雅黑" w:eastAsia="微软雅黑" w:hAnsi="微软雅黑"/>
        </w:rPr>
        <w:t>方式是指将一个外层VLAN Tag映射到一个公网的VLAN Tag</w:t>
      </w:r>
      <w:r w:rsidR="005D4D9A">
        <w:rPr>
          <w:rFonts w:ascii="微软雅黑" w:eastAsia="微软雅黑" w:hAnsi="微软雅黑" w:hint="eastAsia"/>
        </w:rPr>
        <w:t>，</w:t>
      </w:r>
      <w:r w:rsidR="005D4D9A">
        <w:rPr>
          <w:rFonts w:ascii="微软雅黑" w:eastAsia="微软雅黑" w:hAnsi="微软雅黑"/>
        </w:rPr>
        <w:t>内层VLAN Tag</w:t>
      </w:r>
      <w:r w:rsidR="005D4D9A">
        <w:rPr>
          <w:rFonts w:ascii="微软雅黑" w:eastAsia="微软雅黑" w:hAnsi="微软雅黑" w:hint="eastAsia"/>
        </w:rPr>
        <w:t>不变</w:t>
      </w:r>
      <w:r w:rsidR="005D4D9A">
        <w:rPr>
          <w:rFonts w:ascii="微软雅黑" w:eastAsia="微软雅黑" w:hAnsi="微软雅黑"/>
        </w:rPr>
        <w:t>。N:1的方式</w:t>
      </w:r>
      <w:r w:rsidR="005D4D9A">
        <w:rPr>
          <w:rFonts w:ascii="微软雅黑" w:eastAsia="微软雅黑" w:hAnsi="微软雅黑" w:hint="eastAsia"/>
        </w:rPr>
        <w:t>是指</w:t>
      </w:r>
      <w:r w:rsidR="005D4D9A">
        <w:rPr>
          <w:rFonts w:ascii="微软雅黑" w:eastAsia="微软雅黑" w:hAnsi="微软雅黑"/>
        </w:rPr>
        <w:t>通过多次配置</w:t>
      </w:r>
      <w:r w:rsidR="005D4D9A">
        <w:rPr>
          <w:rFonts w:ascii="微软雅黑" w:eastAsia="微软雅黑" w:hAnsi="微软雅黑" w:hint="eastAsia"/>
        </w:rPr>
        <w:t>命令</w:t>
      </w:r>
      <w:r w:rsidR="005D4D9A">
        <w:rPr>
          <w:rFonts w:ascii="微软雅黑" w:eastAsia="微软雅黑" w:hAnsi="微软雅黑"/>
        </w:rPr>
        <w:t xml:space="preserve">将多个外层VLAN Tag映射到一个公网的VLAN </w:t>
      </w:r>
      <w:r w:rsidR="005D4D9A">
        <w:rPr>
          <w:rFonts w:ascii="微软雅黑" w:eastAsia="微软雅黑" w:hAnsi="微软雅黑"/>
        </w:rPr>
        <w:lastRenderedPageBreak/>
        <w:t>Tag，内层VLAN Tag不变。</w:t>
      </w:r>
    </w:p>
    <w:p w14:paraId="2EE409AA" w14:textId="5C1F56F9" w:rsidR="005D4D9A" w:rsidRPr="005D4D9A" w:rsidRDefault="005D4D9A" w:rsidP="006478EB">
      <w:pPr>
        <w:pStyle w:val="af2"/>
        <w:numPr>
          <w:ilvl w:val="0"/>
          <w:numId w:val="577"/>
        </w:numPr>
        <w:ind w:firstLineChars="0"/>
        <w:rPr>
          <w:rFonts w:ascii="微软雅黑" w:eastAsia="微软雅黑" w:hAnsi="微软雅黑"/>
        </w:rPr>
      </w:pPr>
      <w:r>
        <w:rPr>
          <w:rFonts w:ascii="微软雅黑" w:eastAsia="微软雅黑" w:hAnsi="微软雅黑"/>
        </w:rPr>
        <w:t>2 to 2</w:t>
      </w:r>
      <w:r>
        <w:rPr>
          <w:rFonts w:ascii="微软雅黑" w:eastAsia="微软雅黑" w:hAnsi="微软雅黑" w:hint="eastAsia"/>
        </w:rPr>
        <w:t>的</w:t>
      </w:r>
      <w:r>
        <w:rPr>
          <w:rFonts w:ascii="微软雅黑" w:eastAsia="微软雅黑" w:hAnsi="微软雅黑"/>
        </w:rPr>
        <w:t>映射方式：当部署VLAN Mapping</w:t>
      </w:r>
      <w:r>
        <w:rPr>
          <w:rFonts w:ascii="微软雅黑" w:eastAsia="微软雅黑" w:hAnsi="微软雅黑" w:hint="eastAsia"/>
        </w:rPr>
        <w:t>功能设备</w:t>
      </w:r>
      <w:r>
        <w:rPr>
          <w:rFonts w:ascii="微软雅黑" w:eastAsia="微软雅黑" w:hAnsi="微软雅黑"/>
        </w:rPr>
        <w:t>上的</w:t>
      </w:r>
      <w:r>
        <w:rPr>
          <w:rFonts w:ascii="微软雅黑" w:eastAsia="微软雅黑" w:hAnsi="微软雅黑" w:hint="eastAsia"/>
        </w:rPr>
        <w:t>接口</w:t>
      </w:r>
      <w:r>
        <w:rPr>
          <w:rFonts w:ascii="微软雅黑" w:eastAsia="微软雅黑" w:hAnsi="微软雅黑"/>
        </w:rPr>
        <w:t>收到带有双层VLAN Tag</w:t>
      </w:r>
      <w:r>
        <w:rPr>
          <w:rFonts w:ascii="微软雅黑" w:eastAsia="微软雅黑" w:hAnsi="微软雅黑" w:hint="eastAsia"/>
        </w:rPr>
        <w:t>的</w:t>
      </w:r>
      <w:r>
        <w:rPr>
          <w:rFonts w:ascii="微软雅黑" w:eastAsia="微软雅黑" w:hAnsi="微软雅黑"/>
        </w:rPr>
        <w:t>报文时，将报文中携带的双层VLAN Tag映射为公网的双层VLAN Tag</w:t>
      </w:r>
      <w:r>
        <w:rPr>
          <w:rFonts w:ascii="微软雅黑" w:eastAsia="微软雅黑" w:hAnsi="微软雅黑" w:hint="eastAsia"/>
        </w:rPr>
        <w:t>。</w:t>
      </w:r>
    </w:p>
    <w:p w14:paraId="781469C5" w14:textId="353BE759" w:rsidR="00B81D73" w:rsidRDefault="005D4D9A" w:rsidP="006C342F">
      <w:pPr>
        <w:ind w:firstLine="420"/>
        <w:rPr>
          <w:rFonts w:ascii="微软雅黑" w:eastAsia="微软雅黑" w:hAnsi="微软雅黑"/>
        </w:rPr>
      </w:pPr>
      <w:r>
        <w:rPr>
          <w:rFonts w:ascii="微软雅黑" w:eastAsia="微软雅黑" w:hAnsi="微软雅黑" w:hint="eastAsia"/>
        </w:rPr>
        <w:t>基于MQC</w:t>
      </w:r>
      <w:r>
        <w:rPr>
          <w:rFonts w:ascii="微软雅黑" w:eastAsia="微软雅黑" w:hAnsi="微软雅黑"/>
        </w:rPr>
        <w:t>实现VLAN Mapping指的是通过</w:t>
      </w:r>
      <w:r>
        <w:rPr>
          <w:rFonts w:ascii="微软雅黑" w:eastAsia="微软雅黑" w:hAnsi="微软雅黑" w:hint="eastAsia"/>
        </w:rPr>
        <w:t>MQC可以</w:t>
      </w:r>
      <w:r>
        <w:rPr>
          <w:rFonts w:ascii="微软雅黑" w:eastAsia="微软雅黑" w:hAnsi="微软雅黑"/>
        </w:rPr>
        <w:t>对分类后的报文实现VLAN Mapping。用户可以</w:t>
      </w:r>
      <w:r>
        <w:rPr>
          <w:rFonts w:ascii="微软雅黑" w:eastAsia="微软雅黑" w:hAnsi="微软雅黑" w:hint="eastAsia"/>
        </w:rPr>
        <w:t>根据</w:t>
      </w:r>
      <w:r>
        <w:rPr>
          <w:rFonts w:ascii="微软雅黑" w:eastAsia="微软雅黑" w:hAnsi="微软雅黑"/>
        </w:rPr>
        <w:t>多种匹配规则对报文进行流分类，然后将流分类与VLAN Mapping的动作相关联，对匹配规则的报文重标记报文的VLAN ID值。基于MQC的VLAN Mapping能够针对业务类型提供差别服务。</w:t>
      </w:r>
    </w:p>
    <w:p w14:paraId="09A64D59" w14:textId="77777777" w:rsidR="00223191" w:rsidRDefault="00223191">
      <w:pPr>
        <w:rPr>
          <w:rFonts w:ascii="微软雅黑" w:eastAsia="微软雅黑" w:hAnsi="微软雅黑"/>
        </w:rPr>
      </w:pPr>
    </w:p>
    <w:p w14:paraId="1D379E53" w14:textId="5116D4C5" w:rsidR="00223191" w:rsidRDefault="0006708A">
      <w:pPr>
        <w:rPr>
          <w:rFonts w:ascii="微软雅黑" w:eastAsia="微软雅黑" w:hAnsi="微软雅黑"/>
        </w:rPr>
      </w:pPr>
      <w:r>
        <w:rPr>
          <w:rFonts w:ascii="微软雅黑" w:eastAsia="微软雅黑" w:hAnsi="微软雅黑" w:hint="eastAsia"/>
        </w:rPr>
        <w:t>【配置参数】</w:t>
      </w:r>
    </w:p>
    <w:p w14:paraId="0F08A5BA" w14:textId="1EEFE71D" w:rsidR="00A06D9C" w:rsidRDefault="006C342F" w:rsidP="00546AA5">
      <w:pPr>
        <w:ind w:firstLine="420"/>
        <w:rPr>
          <w:rFonts w:ascii="微软雅黑" w:eastAsia="微软雅黑" w:hAnsi="微软雅黑"/>
        </w:rPr>
      </w:pPr>
      <w:r>
        <w:rPr>
          <w:rFonts w:ascii="微软雅黑" w:eastAsia="微软雅黑" w:hAnsi="微软雅黑" w:hint="eastAsia"/>
        </w:rPr>
        <w:t xml:space="preserve">详见6.6.1 </w:t>
      </w:r>
      <w:r>
        <w:rPr>
          <w:rFonts w:ascii="微软雅黑" w:eastAsia="微软雅黑" w:hAnsi="微软雅黑"/>
        </w:rPr>
        <w:t>VLAN</w:t>
      </w:r>
    </w:p>
    <w:p w14:paraId="7B705167" w14:textId="0527685C" w:rsidR="00546AA5" w:rsidRDefault="00546AA5" w:rsidP="00546AA5">
      <w:pPr>
        <w:ind w:firstLine="420"/>
        <w:rPr>
          <w:rFonts w:ascii="微软雅黑" w:eastAsia="微软雅黑" w:hAnsi="微软雅黑"/>
        </w:rPr>
      </w:pPr>
      <w:r>
        <w:rPr>
          <w:rFonts w:ascii="微软雅黑" w:eastAsia="微软雅黑" w:hAnsi="微软雅黑"/>
        </w:rPr>
        <w:t>838X芯片仅支持</w:t>
      </w:r>
      <w:r>
        <w:rPr>
          <w:rFonts w:ascii="微软雅黑" w:eastAsia="微软雅黑" w:hAnsi="微软雅黑" w:hint="eastAsia"/>
        </w:rPr>
        <w:t xml:space="preserve">1 </w:t>
      </w:r>
      <w:r>
        <w:rPr>
          <w:rFonts w:ascii="微软雅黑" w:eastAsia="微软雅黑" w:hAnsi="微软雅黑"/>
        </w:rPr>
        <w:t>to 1</w:t>
      </w:r>
      <w:r>
        <w:rPr>
          <w:rFonts w:ascii="微软雅黑" w:eastAsia="微软雅黑" w:hAnsi="微软雅黑" w:hint="eastAsia"/>
        </w:rPr>
        <w:t xml:space="preserve">和2 </w:t>
      </w:r>
      <w:r>
        <w:rPr>
          <w:rFonts w:ascii="微软雅黑" w:eastAsia="微软雅黑" w:hAnsi="微软雅黑"/>
        </w:rPr>
        <w:t>to 1</w:t>
      </w:r>
      <w:r>
        <w:rPr>
          <w:rFonts w:ascii="微软雅黑" w:eastAsia="微软雅黑" w:hAnsi="微软雅黑" w:hint="eastAsia"/>
        </w:rPr>
        <w:t>，</w:t>
      </w:r>
      <w:r>
        <w:rPr>
          <w:rFonts w:ascii="微软雅黑" w:eastAsia="微软雅黑" w:hAnsi="微软雅黑"/>
        </w:rPr>
        <w:t>不支持</w:t>
      </w:r>
      <w:r>
        <w:rPr>
          <w:rFonts w:ascii="微软雅黑" w:eastAsia="微软雅黑" w:hAnsi="微软雅黑" w:hint="eastAsia"/>
        </w:rPr>
        <w:t xml:space="preserve">2 </w:t>
      </w:r>
      <w:r>
        <w:rPr>
          <w:rFonts w:ascii="微软雅黑" w:eastAsia="微软雅黑" w:hAnsi="微软雅黑"/>
        </w:rPr>
        <w:t>to 2</w:t>
      </w:r>
      <w:r>
        <w:rPr>
          <w:rFonts w:ascii="微软雅黑" w:eastAsia="微软雅黑" w:hAnsi="微软雅黑" w:hint="eastAsia"/>
        </w:rPr>
        <w:t>，93</w:t>
      </w:r>
      <w:r>
        <w:rPr>
          <w:rFonts w:ascii="微软雅黑" w:eastAsia="微软雅黑" w:hAnsi="微软雅黑"/>
        </w:rPr>
        <w:t>XX芯片</w:t>
      </w:r>
      <w:r>
        <w:rPr>
          <w:rFonts w:ascii="微软雅黑" w:eastAsia="微软雅黑" w:hAnsi="微软雅黑" w:hint="eastAsia"/>
        </w:rPr>
        <w:t>3种</w:t>
      </w:r>
      <w:r>
        <w:rPr>
          <w:rFonts w:ascii="微软雅黑" w:eastAsia="微软雅黑" w:hAnsi="微软雅黑"/>
        </w:rPr>
        <w:t>均支持</w:t>
      </w:r>
      <w:r>
        <w:rPr>
          <w:rFonts w:ascii="微软雅黑" w:eastAsia="微软雅黑" w:hAnsi="微软雅黑" w:hint="eastAsia"/>
        </w:rPr>
        <w:t>。</w:t>
      </w:r>
    </w:p>
    <w:p w14:paraId="1C33CF16" w14:textId="551ACADF" w:rsidR="00365EC7" w:rsidRPr="00A06D9C" w:rsidRDefault="00365EC7" w:rsidP="00546AA5">
      <w:pPr>
        <w:ind w:firstLine="420"/>
        <w:rPr>
          <w:rFonts w:ascii="微软雅黑" w:eastAsia="微软雅黑" w:hAnsi="微软雅黑"/>
        </w:rPr>
      </w:pPr>
      <w:r>
        <w:rPr>
          <w:rFonts w:ascii="微软雅黑" w:eastAsia="微软雅黑" w:hAnsi="微软雅黑" w:hint="eastAsia"/>
        </w:rPr>
        <w:t>838</w:t>
      </w:r>
      <w:r>
        <w:rPr>
          <w:rFonts w:ascii="微软雅黑" w:eastAsia="微软雅黑" w:hAnsi="微软雅黑"/>
        </w:rPr>
        <w:t>X</w:t>
      </w:r>
      <w:r>
        <w:rPr>
          <w:rFonts w:ascii="微软雅黑" w:eastAsia="微软雅黑" w:hAnsi="微软雅黑" w:hint="eastAsia"/>
        </w:rPr>
        <w:t>芯片</w:t>
      </w:r>
      <w:r>
        <w:rPr>
          <w:rFonts w:ascii="微软雅黑" w:eastAsia="微软雅黑" w:hAnsi="微软雅黑"/>
        </w:rPr>
        <w:t>的聚合组不支持VLAN交换</w:t>
      </w:r>
      <w:r>
        <w:rPr>
          <w:rFonts w:ascii="微软雅黑" w:eastAsia="微软雅黑" w:hAnsi="微软雅黑" w:hint="eastAsia"/>
        </w:rPr>
        <w:t>。</w:t>
      </w:r>
    </w:p>
    <w:p w14:paraId="1C0B2453" w14:textId="77777777" w:rsidR="00223191" w:rsidRDefault="00223191">
      <w:pPr>
        <w:rPr>
          <w:rFonts w:ascii="微软雅黑" w:eastAsia="微软雅黑" w:hAnsi="微软雅黑"/>
        </w:rPr>
      </w:pPr>
    </w:p>
    <w:p w14:paraId="7E51BF22" w14:textId="7BEA6303" w:rsidR="0076630D" w:rsidRDefault="00D7272D">
      <w:pPr>
        <w:pStyle w:val="20"/>
        <w:numPr>
          <w:ilvl w:val="1"/>
          <w:numId w:val="1"/>
        </w:numPr>
        <w:rPr>
          <w:rFonts w:ascii="微软雅黑" w:eastAsia="微软雅黑" w:hAnsi="微软雅黑"/>
        </w:rPr>
      </w:pPr>
      <w:bookmarkStart w:id="330" w:name="_GVRP_(FP1D)[TBD]"/>
      <w:bookmarkStart w:id="331" w:name="_Toc149138820"/>
      <w:bookmarkEnd w:id="330"/>
      <w:r>
        <w:rPr>
          <w:rFonts w:ascii="微软雅黑" w:eastAsia="微软雅黑" w:hAnsi="微软雅黑"/>
        </w:rPr>
        <w:t>GVRP</w:t>
      </w:r>
      <w:r w:rsidR="00E87CE2" w:rsidRPr="00D32E02">
        <w:rPr>
          <w:rFonts w:ascii="微软雅黑" w:eastAsia="微软雅黑" w:hAnsi="微软雅黑"/>
          <w:color w:val="EEECE1" w:themeColor="background2"/>
          <w:highlight w:val="cyan"/>
        </w:rPr>
        <w:t xml:space="preserve"> (</w:t>
      </w:r>
      <w:r w:rsidR="00D32E02" w:rsidRPr="00D32E02">
        <w:rPr>
          <w:rFonts w:ascii="微软雅黑" w:eastAsia="微软雅黑" w:hAnsi="微软雅黑"/>
          <w:color w:val="EEECE1" w:themeColor="background2"/>
          <w:highlight w:val="cyan"/>
        </w:rPr>
        <w:t>FP3</w:t>
      </w:r>
      <w:r w:rsidR="00E87CE2" w:rsidRPr="00D32E02">
        <w:rPr>
          <w:rFonts w:ascii="微软雅黑" w:eastAsia="微软雅黑" w:hAnsi="微软雅黑"/>
          <w:color w:val="EEECE1" w:themeColor="background2"/>
          <w:highlight w:val="cyan"/>
        </w:rPr>
        <w:t>)</w:t>
      </w:r>
      <w:bookmarkEnd w:id="331"/>
    </w:p>
    <w:p w14:paraId="211E8765" w14:textId="77777777" w:rsidR="0076630D" w:rsidRDefault="00D7272D">
      <w:pPr>
        <w:rPr>
          <w:rFonts w:ascii="微软雅黑" w:eastAsia="微软雅黑" w:hAnsi="微软雅黑"/>
        </w:rPr>
      </w:pPr>
      <w:r>
        <w:rPr>
          <w:rFonts w:ascii="微软雅黑" w:eastAsia="微软雅黑" w:hAnsi="微软雅黑" w:hint="eastAsia"/>
        </w:rPr>
        <w:t>【功能概述】</w:t>
      </w:r>
    </w:p>
    <w:p w14:paraId="2B3CF3E7" w14:textId="77777777" w:rsidR="0076630D" w:rsidRDefault="00D7272D">
      <w:pPr>
        <w:ind w:firstLine="420"/>
        <w:rPr>
          <w:rFonts w:ascii="微软雅黑" w:eastAsia="微软雅黑" w:hAnsi="微软雅黑"/>
        </w:rPr>
      </w:pPr>
      <w:r>
        <w:rPr>
          <w:rFonts w:ascii="微软雅黑" w:eastAsia="微软雅黑" w:hAnsi="微软雅黑"/>
        </w:rPr>
        <w:t>GARP协议主要用于</w:t>
      </w:r>
      <w:r>
        <w:rPr>
          <w:rFonts w:ascii="微软雅黑" w:eastAsia="微软雅黑" w:hAnsi="微软雅黑" w:hint="eastAsia"/>
        </w:rPr>
        <w:t>建立</w:t>
      </w:r>
      <w:r>
        <w:rPr>
          <w:rFonts w:ascii="微软雅黑" w:eastAsia="微软雅黑" w:hAnsi="微软雅黑"/>
        </w:rPr>
        <w:t>一种属性传递扩散的机制，以保证协议实体能够注册和注销该属性。GARP作为一个属性注册协议的载体，可以用来传播属性。将GARP协议报文的内容映射成不同的</w:t>
      </w:r>
      <w:r>
        <w:rPr>
          <w:rFonts w:ascii="微软雅黑" w:eastAsia="微软雅黑" w:hAnsi="微软雅黑" w:hint="eastAsia"/>
        </w:rPr>
        <w:t>属性</w:t>
      </w:r>
      <w:r>
        <w:rPr>
          <w:rFonts w:ascii="微软雅黑" w:eastAsia="微软雅黑" w:hAnsi="微软雅黑"/>
        </w:rPr>
        <w:t>即可支持不同上层协议应用。</w:t>
      </w:r>
    </w:p>
    <w:p w14:paraId="5C659FF6" w14:textId="77777777" w:rsidR="0076630D" w:rsidRDefault="00D7272D">
      <w:pPr>
        <w:ind w:firstLine="420"/>
        <w:rPr>
          <w:rFonts w:ascii="微软雅黑" w:eastAsia="微软雅黑" w:hAnsi="微软雅黑"/>
        </w:rPr>
      </w:pPr>
      <w:r>
        <w:rPr>
          <w:rFonts w:ascii="微软雅黑" w:eastAsia="微软雅黑" w:hAnsi="微软雅黑"/>
        </w:rPr>
        <w:t>GVRP是GARP的一种应用，用于注册和注销VLAN。</w:t>
      </w:r>
    </w:p>
    <w:p w14:paraId="41B67F4D" w14:textId="77777777" w:rsidR="0076630D" w:rsidRDefault="00D7272D">
      <w:pPr>
        <w:ind w:firstLine="420"/>
        <w:rPr>
          <w:rFonts w:ascii="微软雅黑" w:eastAsia="微软雅黑" w:hAnsi="微软雅黑"/>
        </w:rPr>
      </w:pPr>
      <w:r>
        <w:rPr>
          <w:rFonts w:ascii="微软雅黑" w:eastAsia="微软雅黑" w:hAnsi="微软雅黑" w:hint="eastAsia"/>
        </w:rPr>
        <w:t>GARP</w:t>
      </w:r>
      <w:r>
        <w:rPr>
          <w:rFonts w:ascii="微软雅黑" w:eastAsia="微软雅黑" w:hAnsi="微软雅黑"/>
        </w:rPr>
        <w:t>协议通过目的MAC地址区分不同的应用</w:t>
      </w:r>
      <w:r>
        <w:rPr>
          <w:rFonts w:ascii="微软雅黑" w:eastAsia="微软雅黑" w:hAnsi="微软雅黑" w:hint="eastAsia"/>
        </w:rPr>
        <w:t>。</w:t>
      </w:r>
    </w:p>
    <w:p w14:paraId="113E8C23"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GVRP基于GARP机制，主要用于维护设备动态VLAN属性。通过GVRP协议，一台设备上的VLAN信息会迅速传播到整个交换网。GVRP实现动态分发、注册和传播VLAN属性，从而达到减少网络管理员的手工配置量及保证VLAN配置正确的目的。</w:t>
      </w:r>
    </w:p>
    <w:p w14:paraId="2792C20E" w14:textId="77777777" w:rsidR="0076630D" w:rsidRDefault="0076630D">
      <w:pPr>
        <w:ind w:firstLine="420"/>
        <w:rPr>
          <w:rFonts w:ascii="微软雅黑" w:eastAsia="微软雅黑" w:hAnsi="微软雅黑"/>
        </w:rPr>
      </w:pPr>
    </w:p>
    <w:p w14:paraId="442B546C" w14:textId="77777777" w:rsidR="0076630D" w:rsidRDefault="00D7272D">
      <w:pPr>
        <w:ind w:firstLine="420"/>
        <w:rPr>
          <w:rFonts w:ascii="微软雅黑" w:eastAsia="微软雅黑" w:hAnsi="微软雅黑"/>
        </w:rPr>
      </w:pPr>
      <w:r>
        <w:rPr>
          <w:rFonts w:ascii="微软雅黑" w:eastAsia="微软雅黑" w:hAnsi="微软雅黑" w:hint="eastAsia"/>
        </w:rPr>
        <w:t>应用实体</w:t>
      </w:r>
      <w:r>
        <w:rPr>
          <w:rFonts w:ascii="微软雅黑" w:eastAsia="微软雅黑" w:hAnsi="微软雅黑"/>
        </w:rPr>
        <w:t>：在设备上，每一个参与协议的端口可以视为一个应用实体。当</w:t>
      </w:r>
      <w:r>
        <w:rPr>
          <w:rFonts w:ascii="微软雅黑" w:eastAsia="微软雅黑" w:hAnsi="微软雅黑" w:hint="eastAsia"/>
        </w:rPr>
        <w:t>GVRP</w:t>
      </w:r>
      <w:r>
        <w:rPr>
          <w:rFonts w:ascii="微软雅黑" w:eastAsia="微软雅黑" w:hAnsi="微软雅黑"/>
        </w:rPr>
        <w:t>在设备上启动的时候，每个</w:t>
      </w:r>
      <w:r>
        <w:rPr>
          <w:rFonts w:ascii="微软雅黑" w:eastAsia="微软雅黑" w:hAnsi="微软雅黑" w:hint="eastAsia"/>
        </w:rPr>
        <w:t>启动</w:t>
      </w:r>
      <w:r>
        <w:rPr>
          <w:rFonts w:ascii="微软雅黑" w:eastAsia="微软雅黑" w:hAnsi="微软雅黑"/>
        </w:rPr>
        <w:t>GVRP的端口对应一个GVRP应用实体。</w:t>
      </w:r>
    </w:p>
    <w:p w14:paraId="4D529C0F" w14:textId="77777777" w:rsidR="0076630D" w:rsidRDefault="00D7272D">
      <w:pPr>
        <w:ind w:firstLine="420"/>
        <w:rPr>
          <w:rFonts w:ascii="微软雅黑" w:eastAsia="微软雅黑" w:hAnsi="微软雅黑"/>
        </w:rPr>
      </w:pPr>
      <w:r>
        <w:rPr>
          <w:rFonts w:ascii="微软雅黑" w:eastAsia="微软雅黑" w:hAnsi="微软雅黑"/>
        </w:rPr>
        <w:t>VLAN的注册和注销：GVRP协议可以实现VLAN属性的自动注册和注销</w:t>
      </w:r>
      <w:r>
        <w:rPr>
          <w:rFonts w:ascii="微软雅黑" w:eastAsia="微软雅黑" w:hAnsi="微软雅黑" w:hint="eastAsia"/>
        </w:rPr>
        <w:t>。</w:t>
      </w:r>
    </w:p>
    <w:p w14:paraId="7539C9B5" w14:textId="77777777" w:rsidR="0076630D" w:rsidRDefault="00D7272D" w:rsidP="00B10728">
      <w:pPr>
        <w:pStyle w:val="af2"/>
        <w:numPr>
          <w:ilvl w:val="0"/>
          <w:numId w:val="127"/>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的注册</w:t>
      </w:r>
      <w:r>
        <w:rPr>
          <w:rFonts w:ascii="微软雅黑" w:eastAsia="微软雅黑" w:hAnsi="微软雅黑" w:hint="eastAsia"/>
        </w:rPr>
        <w:t>：指</w:t>
      </w:r>
      <w:r>
        <w:rPr>
          <w:rFonts w:ascii="微软雅黑" w:eastAsia="微软雅黑" w:hAnsi="微软雅黑"/>
        </w:rPr>
        <w:t>将端口加入VLAN。</w:t>
      </w:r>
    </w:p>
    <w:p w14:paraId="44FC11ED" w14:textId="77777777" w:rsidR="0076630D" w:rsidRDefault="00D7272D" w:rsidP="00B10728">
      <w:pPr>
        <w:pStyle w:val="af2"/>
        <w:numPr>
          <w:ilvl w:val="0"/>
          <w:numId w:val="127"/>
        </w:numPr>
        <w:ind w:firstLineChars="0"/>
        <w:rPr>
          <w:rFonts w:ascii="微软雅黑" w:eastAsia="微软雅黑" w:hAnsi="微软雅黑"/>
        </w:rPr>
      </w:pPr>
      <w:r>
        <w:rPr>
          <w:rFonts w:ascii="微软雅黑" w:eastAsia="微软雅黑" w:hAnsi="微软雅黑"/>
        </w:rPr>
        <w:t>VLAN的注销：指将端口</w:t>
      </w:r>
      <w:r>
        <w:rPr>
          <w:rFonts w:ascii="微软雅黑" w:eastAsia="微软雅黑" w:hAnsi="微软雅黑" w:hint="eastAsia"/>
        </w:rPr>
        <w:t>退出</w:t>
      </w:r>
      <w:r>
        <w:rPr>
          <w:rFonts w:ascii="微软雅黑" w:eastAsia="微软雅黑" w:hAnsi="微软雅黑"/>
        </w:rPr>
        <w:t>VLAN。</w:t>
      </w:r>
    </w:p>
    <w:p w14:paraId="15487D9A" w14:textId="77777777" w:rsidR="0076630D" w:rsidRDefault="00D7272D">
      <w:pPr>
        <w:ind w:left="420"/>
        <w:rPr>
          <w:rFonts w:ascii="微软雅黑" w:eastAsia="微软雅黑" w:hAnsi="微软雅黑"/>
        </w:rPr>
      </w:pPr>
      <w:r>
        <w:rPr>
          <w:rFonts w:ascii="微软雅黑" w:eastAsia="微软雅黑" w:hAnsi="微软雅黑" w:hint="eastAsia"/>
        </w:rPr>
        <w:t>GVRP</w:t>
      </w:r>
      <w:r>
        <w:rPr>
          <w:rFonts w:ascii="微软雅黑" w:eastAsia="微软雅黑" w:hAnsi="微软雅黑"/>
        </w:rPr>
        <w:t>协议通过声明和回收声明实现VLAN属性的注册和注销。</w:t>
      </w:r>
    </w:p>
    <w:p w14:paraId="190741E2" w14:textId="77777777" w:rsidR="0076630D" w:rsidRDefault="00D7272D" w:rsidP="00B10728">
      <w:pPr>
        <w:pStyle w:val="af2"/>
        <w:numPr>
          <w:ilvl w:val="0"/>
          <w:numId w:val="128"/>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端口接收到一个VLAN属性声明时，该端口将注册该声明中包含的VLAN信息（</w:t>
      </w:r>
      <w:r>
        <w:rPr>
          <w:rFonts w:ascii="微软雅黑" w:eastAsia="微软雅黑" w:hAnsi="微软雅黑" w:hint="eastAsia"/>
        </w:rPr>
        <w:t>端口</w:t>
      </w:r>
      <w:r>
        <w:rPr>
          <w:rFonts w:ascii="微软雅黑" w:eastAsia="微软雅黑" w:hAnsi="微软雅黑"/>
        </w:rPr>
        <w:t>加入VLAN）</w:t>
      </w:r>
      <w:r>
        <w:rPr>
          <w:rFonts w:ascii="微软雅黑" w:eastAsia="微软雅黑" w:hAnsi="微软雅黑" w:hint="eastAsia"/>
        </w:rPr>
        <w:t>。</w:t>
      </w:r>
    </w:p>
    <w:p w14:paraId="467732C6" w14:textId="77777777" w:rsidR="0076630D" w:rsidRDefault="00D7272D" w:rsidP="00B10728">
      <w:pPr>
        <w:pStyle w:val="af2"/>
        <w:numPr>
          <w:ilvl w:val="0"/>
          <w:numId w:val="128"/>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端口接收到一个VLAN属性的回收声明时，该端口将注销该声明中包含的VLAN信息（</w:t>
      </w:r>
      <w:r>
        <w:rPr>
          <w:rFonts w:ascii="微软雅黑" w:eastAsia="微软雅黑" w:hAnsi="微软雅黑" w:hint="eastAsia"/>
        </w:rPr>
        <w:t>端口退出</w:t>
      </w:r>
      <w:r>
        <w:rPr>
          <w:rFonts w:ascii="微软雅黑" w:eastAsia="微软雅黑" w:hAnsi="微软雅黑"/>
        </w:rPr>
        <w:t>VLAN）</w:t>
      </w:r>
      <w:r>
        <w:rPr>
          <w:rFonts w:ascii="微软雅黑" w:eastAsia="微软雅黑" w:hAnsi="微软雅黑" w:hint="eastAsia"/>
        </w:rPr>
        <w:t>。</w:t>
      </w:r>
    </w:p>
    <w:p w14:paraId="65E3AE31" w14:textId="77777777" w:rsidR="0076630D" w:rsidRDefault="0076630D">
      <w:pPr>
        <w:ind w:left="420"/>
        <w:rPr>
          <w:rFonts w:ascii="微软雅黑" w:eastAsia="微软雅黑" w:hAnsi="微软雅黑"/>
        </w:rPr>
      </w:pPr>
    </w:p>
    <w:p w14:paraId="6A9E8CF4" w14:textId="77777777" w:rsidR="0076630D" w:rsidRDefault="00D7272D">
      <w:pPr>
        <w:ind w:firstLineChars="200" w:firstLine="420"/>
        <w:rPr>
          <w:rFonts w:ascii="微软雅黑" w:eastAsia="微软雅黑" w:hAnsi="微软雅黑"/>
        </w:rPr>
      </w:pPr>
      <w:r>
        <w:rPr>
          <w:rFonts w:ascii="微软雅黑" w:eastAsia="微软雅黑" w:hAnsi="微软雅黑" w:hint="eastAsia"/>
        </w:rPr>
        <w:t>消息类型</w:t>
      </w:r>
      <w:r>
        <w:rPr>
          <w:rFonts w:ascii="微软雅黑" w:eastAsia="微软雅黑" w:hAnsi="微软雅黑"/>
        </w:rPr>
        <w:t>：</w:t>
      </w:r>
      <w:r>
        <w:rPr>
          <w:rFonts w:ascii="微软雅黑" w:eastAsia="微软雅黑" w:hAnsi="微软雅黑" w:hint="eastAsia"/>
        </w:rPr>
        <w:t>GARP应用实体</w:t>
      </w:r>
      <w:r>
        <w:rPr>
          <w:rFonts w:ascii="微软雅黑" w:eastAsia="微软雅黑" w:hAnsi="微软雅黑"/>
        </w:rPr>
        <w:t>之间的信息</w:t>
      </w:r>
      <w:r>
        <w:rPr>
          <w:rFonts w:ascii="微软雅黑" w:eastAsia="微软雅黑" w:hAnsi="微软雅黑" w:hint="eastAsia"/>
        </w:rPr>
        <w:t>交换</w:t>
      </w:r>
      <w:r>
        <w:rPr>
          <w:rFonts w:ascii="微软雅黑" w:eastAsia="微软雅黑" w:hAnsi="微软雅黑"/>
        </w:rPr>
        <w:t>借助于消息的传递来完成，主要有三类消息</w:t>
      </w:r>
      <w:r>
        <w:rPr>
          <w:rFonts w:ascii="微软雅黑" w:eastAsia="微软雅黑" w:hAnsi="微软雅黑" w:hint="eastAsia"/>
        </w:rPr>
        <w:t>起</w:t>
      </w:r>
      <w:r>
        <w:rPr>
          <w:rFonts w:ascii="微软雅黑" w:eastAsia="微软雅黑" w:hAnsi="微软雅黑"/>
        </w:rPr>
        <w:t>作用，</w:t>
      </w:r>
      <w:r>
        <w:rPr>
          <w:rFonts w:ascii="微软雅黑" w:eastAsia="微软雅黑" w:hAnsi="微软雅黑" w:hint="eastAsia"/>
        </w:rPr>
        <w:t>分别</w:t>
      </w:r>
      <w:r>
        <w:rPr>
          <w:rFonts w:ascii="微软雅黑" w:eastAsia="微软雅黑" w:hAnsi="微软雅黑"/>
        </w:rPr>
        <w:t>为Join消息、Leave消息和LeaveAll消息。</w:t>
      </w:r>
    </w:p>
    <w:p w14:paraId="5F924FD8" w14:textId="77777777" w:rsidR="0076630D" w:rsidRDefault="00D7272D" w:rsidP="00B10728">
      <w:pPr>
        <w:pStyle w:val="af2"/>
        <w:numPr>
          <w:ilvl w:val="0"/>
          <w:numId w:val="129"/>
        </w:numPr>
        <w:ind w:firstLineChars="0"/>
        <w:rPr>
          <w:rFonts w:ascii="微软雅黑" w:eastAsia="微软雅黑" w:hAnsi="微软雅黑"/>
        </w:rPr>
      </w:pPr>
      <w:r>
        <w:rPr>
          <w:rFonts w:ascii="微软雅黑" w:eastAsia="微软雅黑" w:hAnsi="微软雅黑" w:hint="eastAsia"/>
        </w:rPr>
        <w:t>Join</w:t>
      </w:r>
      <w:r>
        <w:rPr>
          <w:rFonts w:ascii="微软雅黑" w:eastAsia="微软雅黑" w:hAnsi="微软雅黑"/>
        </w:rPr>
        <w:t>消息：当一个GARP应用实体希望其它设备注册自己的属性信息时，</w:t>
      </w:r>
      <w:r>
        <w:rPr>
          <w:rFonts w:ascii="微软雅黑" w:eastAsia="微软雅黑" w:hAnsi="微软雅黑" w:hint="eastAsia"/>
        </w:rPr>
        <w:t>它</w:t>
      </w:r>
      <w:r>
        <w:rPr>
          <w:rFonts w:ascii="微软雅黑" w:eastAsia="微软雅黑" w:hAnsi="微软雅黑"/>
        </w:rPr>
        <w:t>将对外发送Join消息；当收到其它实体的Join</w:t>
      </w:r>
      <w:r>
        <w:rPr>
          <w:rFonts w:ascii="微软雅黑" w:eastAsia="微软雅黑" w:hAnsi="微软雅黑" w:hint="eastAsia"/>
        </w:rPr>
        <w:t>消息</w:t>
      </w:r>
      <w:r>
        <w:rPr>
          <w:rFonts w:ascii="微软雅黑" w:eastAsia="微软雅黑" w:hAnsi="微软雅黑"/>
        </w:rPr>
        <w:t>或本设备静态配置了某些属性，需要其它GARP应用实体</w:t>
      </w:r>
      <w:r>
        <w:rPr>
          <w:rFonts w:ascii="微软雅黑" w:eastAsia="微软雅黑" w:hAnsi="微软雅黑" w:hint="eastAsia"/>
        </w:rPr>
        <w:t>进行</w:t>
      </w:r>
      <w:r>
        <w:rPr>
          <w:rFonts w:ascii="微软雅黑" w:eastAsia="微软雅黑" w:hAnsi="微软雅黑"/>
        </w:rPr>
        <w:t>注册时，</w:t>
      </w:r>
      <w:r>
        <w:rPr>
          <w:rFonts w:ascii="微软雅黑" w:eastAsia="微软雅黑" w:hAnsi="微软雅黑" w:hint="eastAsia"/>
        </w:rPr>
        <w:t>它</w:t>
      </w:r>
      <w:r>
        <w:rPr>
          <w:rFonts w:ascii="微软雅黑" w:eastAsia="微软雅黑" w:hAnsi="微软雅黑"/>
        </w:rPr>
        <w:t>也会向外发送Join消息。</w:t>
      </w:r>
      <w:r>
        <w:rPr>
          <w:rFonts w:ascii="微软雅黑" w:eastAsia="微软雅黑" w:hAnsi="微软雅黑" w:hint="eastAsia"/>
        </w:rPr>
        <w:t>Join</w:t>
      </w:r>
      <w:r>
        <w:rPr>
          <w:rFonts w:ascii="微软雅黑" w:eastAsia="微软雅黑" w:hAnsi="微软雅黑"/>
        </w:rPr>
        <w:t>消息分为JoinEmpty和JoinIn两种，区别如下：</w:t>
      </w:r>
    </w:p>
    <w:p w14:paraId="0B0DFE31" w14:textId="77777777" w:rsidR="0076630D" w:rsidRDefault="00D7272D" w:rsidP="00B10728">
      <w:pPr>
        <w:pStyle w:val="af2"/>
        <w:numPr>
          <w:ilvl w:val="0"/>
          <w:numId w:val="130"/>
        </w:numPr>
        <w:ind w:firstLineChars="0"/>
        <w:rPr>
          <w:rFonts w:ascii="微软雅黑" w:eastAsia="微软雅黑" w:hAnsi="微软雅黑"/>
        </w:rPr>
      </w:pPr>
      <w:r>
        <w:rPr>
          <w:rFonts w:ascii="微软雅黑" w:eastAsia="微软雅黑" w:hAnsi="微软雅黑" w:hint="eastAsia"/>
        </w:rPr>
        <w:t>JoinEmpty</w:t>
      </w:r>
      <w:r>
        <w:rPr>
          <w:rFonts w:ascii="微软雅黑" w:eastAsia="微软雅黑" w:hAnsi="微软雅黑"/>
        </w:rPr>
        <w:t>：声明一个本身没有注册的</w:t>
      </w:r>
      <w:r>
        <w:rPr>
          <w:rFonts w:ascii="微软雅黑" w:eastAsia="微软雅黑" w:hAnsi="微软雅黑" w:hint="eastAsia"/>
        </w:rPr>
        <w:t>属性</w:t>
      </w:r>
      <w:r>
        <w:rPr>
          <w:rFonts w:ascii="微软雅黑" w:eastAsia="微软雅黑" w:hAnsi="微软雅黑"/>
        </w:rPr>
        <w:t>。</w:t>
      </w:r>
    </w:p>
    <w:p w14:paraId="32DD66C8" w14:textId="77777777" w:rsidR="0076630D" w:rsidRDefault="00D7272D" w:rsidP="00B10728">
      <w:pPr>
        <w:pStyle w:val="af2"/>
        <w:numPr>
          <w:ilvl w:val="0"/>
          <w:numId w:val="130"/>
        </w:numPr>
        <w:ind w:firstLineChars="0"/>
        <w:rPr>
          <w:rFonts w:ascii="微软雅黑" w:eastAsia="微软雅黑" w:hAnsi="微软雅黑"/>
        </w:rPr>
      </w:pPr>
      <w:r>
        <w:rPr>
          <w:rFonts w:ascii="微软雅黑" w:eastAsia="微软雅黑" w:hAnsi="微软雅黑"/>
        </w:rPr>
        <w:lastRenderedPageBreak/>
        <w:t>JoinIn：声明一个本身已经注册的属性。</w:t>
      </w:r>
    </w:p>
    <w:p w14:paraId="72BCDD58" w14:textId="77777777" w:rsidR="0076630D" w:rsidRDefault="00D7272D" w:rsidP="00B10728">
      <w:pPr>
        <w:pStyle w:val="af2"/>
        <w:numPr>
          <w:ilvl w:val="0"/>
          <w:numId w:val="129"/>
        </w:numPr>
        <w:ind w:firstLineChars="0"/>
        <w:rPr>
          <w:rFonts w:ascii="微软雅黑" w:eastAsia="微软雅黑" w:hAnsi="微软雅黑"/>
        </w:rPr>
      </w:pPr>
      <w:r>
        <w:rPr>
          <w:rFonts w:ascii="微软雅黑" w:eastAsia="微软雅黑" w:hAnsi="微软雅黑" w:hint="eastAsia"/>
        </w:rPr>
        <w:t>Le</w:t>
      </w:r>
      <w:r>
        <w:rPr>
          <w:rFonts w:ascii="微软雅黑" w:eastAsia="微软雅黑" w:hAnsi="微软雅黑"/>
        </w:rPr>
        <w:t>ave消息：当一个GARP应用实体希望其它设备注销自己的属性信息时，它将对外发送Leave消息；当收到其它实体的Leave消息注销某些属性或静态注销了某些属性后，它也会向外发送Leave消息。Leave</w:t>
      </w:r>
      <w:r>
        <w:rPr>
          <w:rFonts w:ascii="微软雅黑" w:eastAsia="微软雅黑" w:hAnsi="微软雅黑" w:hint="eastAsia"/>
        </w:rPr>
        <w:t>消息</w:t>
      </w:r>
      <w:r>
        <w:rPr>
          <w:rFonts w:ascii="微软雅黑" w:eastAsia="微软雅黑" w:hAnsi="微软雅黑"/>
        </w:rPr>
        <w:t>分为LeaveEmpty和LeaveIn两种，区别如下：</w:t>
      </w:r>
    </w:p>
    <w:p w14:paraId="52847F3D" w14:textId="77777777" w:rsidR="0076630D" w:rsidRDefault="00D7272D" w:rsidP="00B10728">
      <w:pPr>
        <w:pStyle w:val="af2"/>
        <w:numPr>
          <w:ilvl w:val="0"/>
          <w:numId w:val="131"/>
        </w:numPr>
        <w:ind w:firstLineChars="0"/>
        <w:rPr>
          <w:rFonts w:ascii="微软雅黑" w:eastAsia="微软雅黑" w:hAnsi="微软雅黑"/>
        </w:rPr>
      </w:pPr>
      <w:r>
        <w:rPr>
          <w:rFonts w:ascii="微软雅黑" w:eastAsia="微软雅黑" w:hAnsi="微软雅黑" w:hint="eastAsia"/>
        </w:rPr>
        <w:t>Leave</w:t>
      </w:r>
      <w:r>
        <w:rPr>
          <w:rFonts w:ascii="微软雅黑" w:eastAsia="微软雅黑" w:hAnsi="微软雅黑"/>
        </w:rPr>
        <w:t>Empty：</w:t>
      </w:r>
      <w:r>
        <w:rPr>
          <w:rFonts w:ascii="微软雅黑" w:eastAsia="微软雅黑" w:hAnsi="微软雅黑" w:hint="eastAsia"/>
        </w:rPr>
        <w:t>注销</w:t>
      </w:r>
      <w:r>
        <w:rPr>
          <w:rFonts w:ascii="微软雅黑" w:eastAsia="微软雅黑" w:hAnsi="微软雅黑"/>
        </w:rPr>
        <w:t>一个本身没有注册的属性。</w:t>
      </w:r>
    </w:p>
    <w:p w14:paraId="4012342E" w14:textId="77777777" w:rsidR="0076630D" w:rsidRDefault="00D7272D" w:rsidP="00B10728">
      <w:pPr>
        <w:pStyle w:val="af2"/>
        <w:numPr>
          <w:ilvl w:val="0"/>
          <w:numId w:val="131"/>
        </w:numPr>
        <w:ind w:firstLineChars="0"/>
        <w:rPr>
          <w:rFonts w:ascii="微软雅黑" w:eastAsia="微软雅黑" w:hAnsi="微软雅黑"/>
        </w:rPr>
      </w:pPr>
      <w:r>
        <w:rPr>
          <w:rFonts w:ascii="微软雅黑" w:eastAsia="微软雅黑" w:hAnsi="微软雅黑" w:hint="eastAsia"/>
        </w:rPr>
        <w:t>LeaveIn</w:t>
      </w:r>
      <w:r>
        <w:rPr>
          <w:rFonts w:ascii="微软雅黑" w:eastAsia="微软雅黑" w:hAnsi="微软雅黑"/>
        </w:rPr>
        <w:t>：</w:t>
      </w:r>
      <w:r>
        <w:rPr>
          <w:rFonts w:ascii="微软雅黑" w:eastAsia="微软雅黑" w:hAnsi="微软雅黑" w:hint="eastAsia"/>
        </w:rPr>
        <w:t>注销</w:t>
      </w:r>
      <w:r>
        <w:rPr>
          <w:rFonts w:ascii="微软雅黑" w:eastAsia="微软雅黑" w:hAnsi="微软雅黑"/>
        </w:rPr>
        <w:t>一个本身已经注册的</w:t>
      </w:r>
      <w:r>
        <w:rPr>
          <w:rFonts w:ascii="微软雅黑" w:eastAsia="微软雅黑" w:hAnsi="微软雅黑" w:hint="eastAsia"/>
        </w:rPr>
        <w:t>属性</w:t>
      </w:r>
      <w:r>
        <w:rPr>
          <w:rFonts w:ascii="微软雅黑" w:eastAsia="微软雅黑" w:hAnsi="微软雅黑"/>
        </w:rPr>
        <w:t>。</w:t>
      </w:r>
    </w:p>
    <w:p w14:paraId="1568AD91" w14:textId="77777777" w:rsidR="0076630D" w:rsidRDefault="00D7272D" w:rsidP="00B10728">
      <w:pPr>
        <w:pStyle w:val="af2"/>
        <w:numPr>
          <w:ilvl w:val="0"/>
          <w:numId w:val="129"/>
        </w:numPr>
        <w:ind w:firstLineChars="0"/>
        <w:rPr>
          <w:rFonts w:ascii="微软雅黑" w:eastAsia="微软雅黑" w:hAnsi="微软雅黑"/>
        </w:rPr>
      </w:pPr>
      <w:r>
        <w:rPr>
          <w:rFonts w:ascii="微软雅黑" w:eastAsia="微软雅黑" w:hAnsi="微软雅黑" w:hint="eastAsia"/>
        </w:rPr>
        <w:t>LeaveAll</w:t>
      </w:r>
      <w:r>
        <w:rPr>
          <w:rFonts w:ascii="微软雅黑" w:eastAsia="微软雅黑" w:hAnsi="微软雅黑"/>
        </w:rPr>
        <w:t>消息：每个应用实体启动后，将同时启动LeaveAll定时器，当该定时器超时后应用实体将对外发送LeaveAll消息。LeaveAll消息用来注销所有的属性，</w:t>
      </w:r>
      <w:r>
        <w:rPr>
          <w:rFonts w:ascii="微软雅黑" w:eastAsia="微软雅黑" w:hAnsi="微软雅黑" w:hint="eastAsia"/>
        </w:rPr>
        <w:t>以</w:t>
      </w:r>
      <w:r>
        <w:rPr>
          <w:rFonts w:ascii="微软雅黑" w:eastAsia="微软雅黑" w:hAnsi="微软雅黑"/>
        </w:rPr>
        <w:t>使其它应用实体重新注册本实体上所有的属性信息，</w:t>
      </w:r>
      <w:r>
        <w:rPr>
          <w:rFonts w:ascii="微软雅黑" w:eastAsia="微软雅黑" w:hAnsi="微软雅黑" w:hint="eastAsia"/>
        </w:rPr>
        <w:t>以此</w:t>
      </w:r>
      <w:r>
        <w:rPr>
          <w:rFonts w:ascii="微软雅黑" w:eastAsia="微软雅黑" w:hAnsi="微软雅黑"/>
        </w:rPr>
        <w:t>来周期性地清除网络中的垃圾属性。</w:t>
      </w:r>
    </w:p>
    <w:p w14:paraId="6BD759E2" w14:textId="77777777" w:rsidR="0076630D" w:rsidRDefault="0076630D">
      <w:pPr>
        <w:rPr>
          <w:rFonts w:ascii="微软雅黑" w:eastAsia="微软雅黑" w:hAnsi="微软雅黑"/>
        </w:rPr>
      </w:pPr>
    </w:p>
    <w:p w14:paraId="3FA01482" w14:textId="77777777" w:rsidR="0076630D" w:rsidRDefault="00D7272D">
      <w:pPr>
        <w:ind w:firstLine="420"/>
        <w:rPr>
          <w:rFonts w:ascii="微软雅黑" w:eastAsia="微软雅黑" w:hAnsi="微软雅黑"/>
        </w:rPr>
      </w:pPr>
      <w:r>
        <w:rPr>
          <w:rFonts w:ascii="微软雅黑" w:eastAsia="微软雅黑" w:hAnsi="微软雅黑" w:hint="eastAsia"/>
        </w:rPr>
        <w:t>定时器</w:t>
      </w:r>
      <w:r>
        <w:rPr>
          <w:rFonts w:ascii="微软雅黑" w:eastAsia="微软雅黑" w:hAnsi="微软雅黑"/>
        </w:rPr>
        <w:t>：</w:t>
      </w:r>
      <w:r>
        <w:rPr>
          <w:rFonts w:ascii="微软雅黑" w:eastAsia="微软雅黑" w:hAnsi="微软雅黑" w:hint="eastAsia"/>
        </w:rPr>
        <w:t>GARP</w:t>
      </w:r>
      <w:r>
        <w:rPr>
          <w:rFonts w:ascii="微软雅黑" w:eastAsia="微软雅黑" w:hAnsi="微软雅黑"/>
        </w:rPr>
        <w:t>协议中使用了</w:t>
      </w:r>
      <w:r>
        <w:rPr>
          <w:rFonts w:ascii="微软雅黑" w:eastAsia="微软雅黑" w:hAnsi="微软雅黑" w:hint="eastAsia"/>
        </w:rPr>
        <w:t>4个</w:t>
      </w:r>
      <w:r>
        <w:rPr>
          <w:rFonts w:ascii="微软雅黑" w:eastAsia="微软雅黑" w:hAnsi="微软雅黑"/>
        </w:rPr>
        <w:t>定时器</w:t>
      </w:r>
      <w:r>
        <w:rPr>
          <w:rFonts w:ascii="微软雅黑" w:eastAsia="微软雅黑" w:hAnsi="微软雅黑" w:hint="eastAsia"/>
        </w:rPr>
        <w:t>。</w:t>
      </w:r>
    </w:p>
    <w:p w14:paraId="7B3F9E28" w14:textId="77777777" w:rsidR="0076630D" w:rsidRDefault="00D7272D" w:rsidP="00B10728">
      <w:pPr>
        <w:pStyle w:val="af2"/>
        <w:numPr>
          <w:ilvl w:val="0"/>
          <w:numId w:val="129"/>
        </w:numPr>
        <w:ind w:firstLineChars="0"/>
        <w:rPr>
          <w:rFonts w:ascii="微软雅黑" w:eastAsia="微软雅黑" w:hAnsi="微软雅黑"/>
        </w:rPr>
      </w:pPr>
      <w:r>
        <w:rPr>
          <w:rFonts w:ascii="微软雅黑" w:eastAsia="微软雅黑" w:hAnsi="微软雅黑" w:hint="eastAsia"/>
        </w:rPr>
        <w:t>Join</w:t>
      </w:r>
      <w:r>
        <w:rPr>
          <w:rFonts w:ascii="微软雅黑" w:eastAsia="微软雅黑" w:hAnsi="微软雅黑"/>
        </w:rPr>
        <w:t>定时器：</w:t>
      </w:r>
      <w:r>
        <w:rPr>
          <w:rFonts w:ascii="微软雅黑" w:eastAsia="微软雅黑" w:hAnsi="微软雅黑" w:hint="eastAsia"/>
        </w:rPr>
        <w:t>用来</w:t>
      </w:r>
      <w:r>
        <w:rPr>
          <w:rFonts w:ascii="微软雅黑" w:eastAsia="微软雅黑" w:hAnsi="微软雅黑"/>
        </w:rPr>
        <w:t>控制Join消息（</w:t>
      </w:r>
      <w:r>
        <w:rPr>
          <w:rFonts w:ascii="微软雅黑" w:eastAsia="微软雅黑" w:hAnsi="微软雅黑" w:hint="eastAsia"/>
        </w:rPr>
        <w:t>包括</w:t>
      </w:r>
      <w:r>
        <w:rPr>
          <w:rFonts w:ascii="微软雅黑" w:eastAsia="微软雅黑" w:hAnsi="微软雅黑"/>
        </w:rPr>
        <w:t>JoinIn和JoinEmpty）</w:t>
      </w:r>
      <w:r>
        <w:rPr>
          <w:rFonts w:ascii="微软雅黑" w:eastAsia="微软雅黑" w:hAnsi="微软雅黑" w:hint="eastAsia"/>
        </w:rPr>
        <w:t>的</w:t>
      </w:r>
      <w:r>
        <w:rPr>
          <w:rFonts w:ascii="微软雅黑" w:eastAsia="微软雅黑" w:hAnsi="微软雅黑"/>
        </w:rPr>
        <w:t>发送。为了宝成Join消息</w:t>
      </w:r>
      <w:r>
        <w:rPr>
          <w:rFonts w:ascii="微软雅黑" w:eastAsia="微软雅黑" w:hAnsi="微软雅黑" w:hint="eastAsia"/>
        </w:rPr>
        <w:t>能够</w:t>
      </w:r>
      <w:r>
        <w:rPr>
          <w:rFonts w:ascii="微软雅黑" w:eastAsia="微软雅黑" w:hAnsi="微软雅黑"/>
        </w:rPr>
        <w:t>可靠的</w:t>
      </w:r>
      <w:r>
        <w:rPr>
          <w:rFonts w:ascii="微软雅黑" w:eastAsia="微软雅黑" w:hAnsi="微软雅黑" w:hint="eastAsia"/>
        </w:rPr>
        <w:t>传输</w:t>
      </w:r>
      <w:r>
        <w:rPr>
          <w:rFonts w:ascii="微软雅黑" w:eastAsia="微软雅黑" w:hAnsi="微软雅黑"/>
        </w:rPr>
        <w:t>到其他应用实体，发送第一个Join消息后将等待一个Join定时器的时间间隔，如果在一个Join定时器时间内收到JoinIn消息，则不发送第二个Join消息；如果没收到，则再发送一个Join消息。每个</w:t>
      </w:r>
      <w:r>
        <w:rPr>
          <w:rFonts w:ascii="微软雅黑" w:eastAsia="微软雅黑" w:hAnsi="微软雅黑" w:hint="eastAsia"/>
        </w:rPr>
        <w:t>端口</w:t>
      </w:r>
      <w:r>
        <w:rPr>
          <w:rFonts w:ascii="微软雅黑" w:eastAsia="微软雅黑" w:hAnsi="微软雅黑"/>
        </w:rPr>
        <w:t>维护独立的Join定时器。</w:t>
      </w:r>
    </w:p>
    <w:p w14:paraId="52A36A0D" w14:textId="77777777" w:rsidR="0076630D" w:rsidRDefault="00D7272D" w:rsidP="00B10728">
      <w:pPr>
        <w:pStyle w:val="af2"/>
        <w:numPr>
          <w:ilvl w:val="0"/>
          <w:numId w:val="129"/>
        </w:numPr>
        <w:ind w:firstLineChars="0"/>
        <w:rPr>
          <w:rFonts w:ascii="微软雅黑" w:eastAsia="微软雅黑" w:hAnsi="微软雅黑"/>
        </w:rPr>
      </w:pPr>
      <w:r>
        <w:rPr>
          <w:rFonts w:ascii="微软雅黑" w:eastAsia="微软雅黑" w:hAnsi="微软雅黑" w:hint="eastAsia"/>
        </w:rPr>
        <w:t>Hold</w:t>
      </w:r>
      <w:r>
        <w:rPr>
          <w:rFonts w:ascii="微软雅黑" w:eastAsia="微软雅黑" w:hAnsi="微软雅黑"/>
        </w:rPr>
        <w:t>定时器：</w:t>
      </w:r>
      <w:r>
        <w:rPr>
          <w:rFonts w:ascii="微软雅黑" w:eastAsia="微软雅黑" w:hAnsi="微软雅黑" w:hint="eastAsia"/>
        </w:rPr>
        <w:t>Hold</w:t>
      </w:r>
      <w:r>
        <w:rPr>
          <w:rFonts w:ascii="微软雅黑" w:eastAsia="微软雅黑" w:hAnsi="微软雅黑"/>
        </w:rPr>
        <w:t>定时器是用来</w:t>
      </w:r>
      <w:r>
        <w:rPr>
          <w:rFonts w:ascii="微软雅黑" w:eastAsia="微软雅黑" w:hAnsi="微软雅黑" w:hint="eastAsia"/>
        </w:rPr>
        <w:t>控制</w:t>
      </w:r>
      <w:r>
        <w:rPr>
          <w:rFonts w:ascii="微软雅黑" w:eastAsia="微软雅黑" w:hAnsi="微软雅黑"/>
        </w:rPr>
        <w:t>Join消息（</w:t>
      </w:r>
      <w:r>
        <w:rPr>
          <w:rFonts w:ascii="微软雅黑" w:eastAsia="微软雅黑" w:hAnsi="微软雅黑" w:hint="eastAsia"/>
        </w:rPr>
        <w:t>包括</w:t>
      </w:r>
      <w:r>
        <w:rPr>
          <w:rFonts w:ascii="微软雅黑" w:eastAsia="微软雅黑" w:hAnsi="微软雅黑"/>
        </w:rPr>
        <w:t>JoinIn和JoinEmpty）</w:t>
      </w:r>
      <w:r>
        <w:rPr>
          <w:rFonts w:ascii="微软雅黑" w:eastAsia="微软雅黑" w:hAnsi="微软雅黑" w:hint="eastAsia"/>
        </w:rPr>
        <w:t>和</w:t>
      </w:r>
      <w:r>
        <w:rPr>
          <w:rFonts w:ascii="微软雅黑" w:eastAsia="微软雅黑" w:hAnsi="微软雅黑"/>
        </w:rPr>
        <w:t>Leave消息（</w:t>
      </w:r>
      <w:r>
        <w:rPr>
          <w:rFonts w:ascii="微软雅黑" w:eastAsia="微软雅黑" w:hAnsi="微软雅黑" w:hint="eastAsia"/>
        </w:rPr>
        <w:t>包括</w:t>
      </w:r>
      <w:r>
        <w:rPr>
          <w:rFonts w:ascii="微软雅黑" w:eastAsia="微软雅黑" w:hAnsi="微软雅黑"/>
        </w:rPr>
        <w:t>LeaveIn和LeaveEmpty）</w:t>
      </w:r>
      <w:r>
        <w:rPr>
          <w:rFonts w:ascii="微软雅黑" w:eastAsia="微软雅黑" w:hAnsi="微软雅黑" w:hint="eastAsia"/>
        </w:rPr>
        <w:t>的</w:t>
      </w:r>
      <w:r>
        <w:rPr>
          <w:rFonts w:ascii="微软雅黑" w:eastAsia="微软雅黑" w:hAnsi="微软雅黑"/>
        </w:rPr>
        <w:t>发送。当在</w:t>
      </w:r>
      <w:r>
        <w:rPr>
          <w:rFonts w:ascii="微软雅黑" w:eastAsia="微软雅黑" w:hAnsi="微软雅黑" w:hint="eastAsia"/>
        </w:rPr>
        <w:t>应用</w:t>
      </w:r>
      <w:r>
        <w:rPr>
          <w:rFonts w:ascii="微软雅黑" w:eastAsia="微软雅黑" w:hAnsi="微软雅黑"/>
        </w:rPr>
        <w:t>实体上配置属性或应用实体接收到消息时不会立刻将该消息传播到其它设备，而是在等待一个Hold定时器后再发送消息，设备将</w:t>
      </w:r>
      <w:r>
        <w:rPr>
          <w:rFonts w:ascii="微软雅黑" w:eastAsia="微软雅黑" w:hAnsi="微软雅黑" w:hint="eastAsia"/>
        </w:rPr>
        <w:t>此</w:t>
      </w:r>
      <w:r>
        <w:rPr>
          <w:rFonts w:ascii="微软雅黑" w:eastAsia="微软雅黑" w:hAnsi="微软雅黑"/>
        </w:rPr>
        <w:t>Hold定时器时间段内接收到的消息尽可能封装成</w:t>
      </w:r>
      <w:r>
        <w:rPr>
          <w:rFonts w:ascii="微软雅黑" w:eastAsia="微软雅黑" w:hAnsi="微软雅黑"/>
        </w:rPr>
        <w:lastRenderedPageBreak/>
        <w:t>最少数量的报文，这样可以减少报文的发送量</w:t>
      </w:r>
      <w:r>
        <w:rPr>
          <w:rFonts w:ascii="微软雅黑" w:eastAsia="微软雅黑" w:hAnsi="微软雅黑" w:hint="eastAsia"/>
        </w:rPr>
        <w:t>。</w:t>
      </w:r>
      <w:r>
        <w:rPr>
          <w:rFonts w:ascii="微软雅黑" w:eastAsia="微软雅黑" w:hAnsi="微软雅黑"/>
        </w:rPr>
        <w:t>如果</w:t>
      </w:r>
      <w:r>
        <w:rPr>
          <w:rFonts w:ascii="微软雅黑" w:eastAsia="微软雅黑" w:hAnsi="微软雅黑" w:hint="eastAsia"/>
        </w:rPr>
        <w:t>没有</w:t>
      </w:r>
      <w:r>
        <w:rPr>
          <w:rFonts w:ascii="微软雅黑" w:eastAsia="微软雅黑" w:hAnsi="微软雅黑"/>
        </w:rPr>
        <w:t>Hold定时器</w:t>
      </w:r>
      <w:r>
        <w:rPr>
          <w:rFonts w:ascii="微软雅黑" w:eastAsia="微软雅黑" w:hAnsi="微软雅黑" w:hint="eastAsia"/>
        </w:rPr>
        <w:t>的</w:t>
      </w:r>
      <w:r>
        <w:rPr>
          <w:rFonts w:ascii="微软雅黑" w:eastAsia="微软雅黑" w:hAnsi="微软雅黑"/>
        </w:rPr>
        <w:t>话，</w:t>
      </w:r>
      <w:r>
        <w:rPr>
          <w:rFonts w:ascii="微软雅黑" w:eastAsia="微软雅黑" w:hAnsi="微软雅黑" w:hint="eastAsia"/>
        </w:rPr>
        <w:t>每</w:t>
      </w:r>
      <w:r>
        <w:rPr>
          <w:rFonts w:ascii="微软雅黑" w:eastAsia="微软雅黑" w:hAnsi="微软雅黑"/>
        </w:rPr>
        <w:t>来一个消息就发送一个，造成网络上报文</w:t>
      </w:r>
      <w:r>
        <w:rPr>
          <w:rFonts w:ascii="微软雅黑" w:eastAsia="微软雅黑" w:hAnsi="微软雅黑" w:hint="eastAsia"/>
        </w:rPr>
        <w:t>量</w:t>
      </w:r>
      <w:r>
        <w:rPr>
          <w:rFonts w:ascii="微软雅黑" w:eastAsia="微软雅黑" w:hAnsi="微软雅黑"/>
        </w:rPr>
        <w:t>太大，既不利于网络的稳定，也不利于充分利用每个报文的数据容量。每个</w:t>
      </w:r>
      <w:r>
        <w:rPr>
          <w:rFonts w:ascii="微软雅黑" w:eastAsia="微软雅黑" w:hAnsi="微软雅黑" w:hint="eastAsia"/>
        </w:rPr>
        <w:t>端口</w:t>
      </w:r>
      <w:r>
        <w:rPr>
          <w:rFonts w:ascii="微软雅黑" w:eastAsia="微软雅黑" w:hAnsi="微软雅黑"/>
        </w:rPr>
        <w:t>维护独立的Hold定时器</w:t>
      </w:r>
      <w:r>
        <w:rPr>
          <w:rFonts w:ascii="微软雅黑" w:eastAsia="微软雅黑" w:hAnsi="微软雅黑" w:hint="eastAsia"/>
        </w:rPr>
        <w:t>，</w:t>
      </w:r>
      <w:r>
        <w:rPr>
          <w:rFonts w:ascii="微软雅黑" w:eastAsia="微软雅黑" w:hAnsi="微软雅黑"/>
        </w:rPr>
        <w:t>Hold定时器的值要小于等于Join定时器值的一半。</w:t>
      </w:r>
    </w:p>
    <w:p w14:paraId="622868EF" w14:textId="77777777" w:rsidR="0076630D" w:rsidRDefault="00D7272D" w:rsidP="00B10728">
      <w:pPr>
        <w:pStyle w:val="af2"/>
        <w:numPr>
          <w:ilvl w:val="0"/>
          <w:numId w:val="129"/>
        </w:numPr>
        <w:ind w:firstLineChars="0"/>
        <w:rPr>
          <w:rFonts w:ascii="微软雅黑" w:eastAsia="微软雅黑" w:hAnsi="微软雅黑"/>
        </w:rPr>
      </w:pPr>
      <w:r>
        <w:rPr>
          <w:rFonts w:ascii="微软雅黑" w:eastAsia="微软雅黑" w:hAnsi="微软雅黑" w:hint="eastAsia"/>
        </w:rPr>
        <w:t>Leave</w:t>
      </w:r>
      <w:r>
        <w:rPr>
          <w:rFonts w:ascii="微软雅黑" w:eastAsia="微软雅黑" w:hAnsi="微软雅黑"/>
        </w:rPr>
        <w:t>定时器：</w:t>
      </w:r>
      <w:r>
        <w:rPr>
          <w:rFonts w:ascii="微软雅黑" w:eastAsia="微软雅黑" w:hAnsi="微软雅黑" w:hint="eastAsia"/>
        </w:rPr>
        <w:t>用来</w:t>
      </w:r>
      <w:r>
        <w:rPr>
          <w:rFonts w:ascii="微软雅黑" w:eastAsia="微软雅黑" w:hAnsi="微软雅黑"/>
        </w:rPr>
        <w:t>控制属性注销。每个</w:t>
      </w:r>
      <w:r>
        <w:rPr>
          <w:rFonts w:ascii="微软雅黑" w:eastAsia="微软雅黑" w:hAnsi="微软雅黑" w:hint="eastAsia"/>
        </w:rPr>
        <w:t>应用</w:t>
      </w:r>
      <w:r>
        <w:rPr>
          <w:rFonts w:ascii="微软雅黑" w:eastAsia="微软雅黑" w:hAnsi="微软雅黑"/>
        </w:rPr>
        <w:t>实体接收到Leave或LeaveAll消息后</w:t>
      </w:r>
      <w:r>
        <w:rPr>
          <w:rFonts w:ascii="微软雅黑" w:eastAsia="微软雅黑" w:hAnsi="微软雅黑" w:hint="eastAsia"/>
        </w:rPr>
        <w:t>会</w:t>
      </w:r>
      <w:r>
        <w:rPr>
          <w:rFonts w:ascii="微软雅黑" w:eastAsia="微软雅黑" w:hAnsi="微软雅黑"/>
        </w:rPr>
        <w:t>启动Leave定时器，如果在Leave定时器超时之前没有接收到该属性的Join消息，属性才会被注销。因为网络</w:t>
      </w:r>
      <w:r>
        <w:rPr>
          <w:rFonts w:ascii="微软雅黑" w:eastAsia="微软雅黑" w:hAnsi="微软雅黑" w:hint="eastAsia"/>
        </w:rPr>
        <w:t>中如果</w:t>
      </w:r>
      <w:r>
        <w:rPr>
          <w:rFonts w:ascii="微软雅黑" w:eastAsia="微软雅黑" w:hAnsi="微软雅黑"/>
        </w:rPr>
        <w:t>有一个实体因为不存在某个属性而发送了Leave消息，并不代表所有的</w:t>
      </w:r>
      <w:r>
        <w:rPr>
          <w:rFonts w:ascii="微软雅黑" w:eastAsia="微软雅黑" w:hAnsi="微软雅黑" w:hint="eastAsia"/>
        </w:rPr>
        <w:t>实体</w:t>
      </w:r>
      <w:r>
        <w:rPr>
          <w:rFonts w:ascii="微软雅黑" w:eastAsia="微软雅黑" w:hAnsi="微软雅黑"/>
        </w:rPr>
        <w:t>都不存在该属性了，因为不能立刻注销</w:t>
      </w:r>
      <w:r>
        <w:rPr>
          <w:rFonts w:ascii="微软雅黑" w:eastAsia="微软雅黑" w:hAnsi="微软雅黑" w:hint="eastAsia"/>
        </w:rPr>
        <w:t>属性</w:t>
      </w:r>
      <w:r>
        <w:rPr>
          <w:rFonts w:ascii="微软雅黑" w:eastAsia="微软雅黑" w:hAnsi="微软雅黑"/>
        </w:rPr>
        <w:t>，而是要等待其他实体的消息。</w:t>
      </w:r>
      <w:r>
        <w:rPr>
          <w:rFonts w:ascii="微软雅黑" w:eastAsia="微软雅黑" w:hAnsi="微软雅黑" w:hint="eastAsia"/>
        </w:rPr>
        <w:t>每个端口</w:t>
      </w:r>
      <w:r>
        <w:rPr>
          <w:rFonts w:ascii="微软雅黑" w:eastAsia="微软雅黑" w:hAnsi="微软雅黑"/>
        </w:rPr>
        <w:t>维护独立的Leave定时器。</w:t>
      </w:r>
    </w:p>
    <w:p w14:paraId="434E8E76" w14:textId="77777777" w:rsidR="0076630D" w:rsidRDefault="00D7272D" w:rsidP="00B10728">
      <w:pPr>
        <w:pStyle w:val="af2"/>
        <w:numPr>
          <w:ilvl w:val="0"/>
          <w:numId w:val="129"/>
        </w:numPr>
        <w:ind w:firstLineChars="0"/>
        <w:rPr>
          <w:rFonts w:ascii="微软雅黑" w:eastAsia="微软雅黑" w:hAnsi="微软雅黑"/>
        </w:rPr>
      </w:pPr>
      <w:r>
        <w:rPr>
          <w:rFonts w:ascii="微软雅黑" w:eastAsia="微软雅黑" w:hAnsi="微软雅黑" w:hint="eastAsia"/>
        </w:rPr>
        <w:t>L</w:t>
      </w:r>
      <w:r>
        <w:rPr>
          <w:rFonts w:ascii="微软雅黑" w:eastAsia="微软雅黑" w:hAnsi="微软雅黑"/>
        </w:rPr>
        <w:t>eaveAll定时器：</w:t>
      </w:r>
      <w:r>
        <w:rPr>
          <w:rFonts w:ascii="微软雅黑" w:eastAsia="微软雅黑" w:hAnsi="微软雅黑" w:hint="eastAsia"/>
        </w:rPr>
        <w:t>每个</w:t>
      </w:r>
      <w:r>
        <w:rPr>
          <w:rFonts w:ascii="微软雅黑" w:eastAsia="微软雅黑" w:hAnsi="微软雅黑"/>
        </w:rPr>
        <w:t>GARP应用实体启动后，将同时启动LeaveAll定时器，当该定时器超时后GARP应用实体将对外发送LeaveAll定时器，开始新的一轮循环。接收到</w:t>
      </w:r>
      <w:r>
        <w:rPr>
          <w:rFonts w:ascii="微软雅黑" w:eastAsia="微软雅黑" w:hAnsi="微软雅黑" w:hint="eastAsia"/>
        </w:rPr>
        <w:t>LeaveAll</w:t>
      </w:r>
      <w:r>
        <w:rPr>
          <w:rFonts w:ascii="微软雅黑" w:eastAsia="微软雅黑" w:hAnsi="微软雅黑"/>
        </w:rPr>
        <w:t>消息的实体将重新启动所有的定时器，包括LeaveAll</w:t>
      </w:r>
      <w:r>
        <w:rPr>
          <w:rFonts w:ascii="微软雅黑" w:eastAsia="微软雅黑" w:hAnsi="微软雅黑" w:hint="eastAsia"/>
        </w:rPr>
        <w:t>定时器。</w:t>
      </w:r>
      <w:r>
        <w:rPr>
          <w:rFonts w:ascii="微软雅黑" w:eastAsia="微软雅黑" w:hAnsi="微软雅黑"/>
        </w:rPr>
        <w:t>在自己的LeaveAll定时器重新</w:t>
      </w:r>
      <w:r>
        <w:rPr>
          <w:rFonts w:ascii="微软雅黑" w:eastAsia="微软雅黑" w:hAnsi="微软雅黑" w:hint="eastAsia"/>
        </w:rPr>
        <w:t>超时</w:t>
      </w:r>
      <w:r>
        <w:rPr>
          <w:rFonts w:ascii="微软雅黑" w:eastAsia="微软雅黑" w:hAnsi="微软雅黑"/>
        </w:rPr>
        <w:t>之后才会再次发送LeaveAll消息，这样就避免了短时间内发送多个LeaveAll消息。</w:t>
      </w:r>
      <w:r>
        <w:rPr>
          <w:rFonts w:ascii="微软雅黑" w:eastAsia="微软雅黑" w:hAnsi="微软雅黑" w:hint="eastAsia"/>
        </w:rPr>
        <w:t>如果不同设备</w:t>
      </w:r>
      <w:r>
        <w:rPr>
          <w:rFonts w:ascii="微软雅黑" w:eastAsia="微软雅黑" w:hAnsi="微软雅黑"/>
        </w:rPr>
        <w:t>的LeaveAll定时器同时超时，就会同时发送多个LeaveAll消息，增加不必要的</w:t>
      </w:r>
      <w:r>
        <w:rPr>
          <w:rFonts w:ascii="微软雅黑" w:eastAsia="微软雅黑" w:hAnsi="微软雅黑" w:hint="eastAsia"/>
        </w:rPr>
        <w:t>报文</w:t>
      </w:r>
      <w:r>
        <w:rPr>
          <w:rFonts w:ascii="微软雅黑" w:eastAsia="微软雅黑" w:hAnsi="微软雅黑"/>
        </w:rPr>
        <w:t>数量，为了避免不同</w:t>
      </w:r>
      <w:r>
        <w:rPr>
          <w:rFonts w:ascii="微软雅黑" w:eastAsia="微软雅黑" w:hAnsi="微软雅黑" w:hint="eastAsia"/>
        </w:rPr>
        <w:t>设备</w:t>
      </w:r>
      <w:r>
        <w:rPr>
          <w:rFonts w:ascii="微软雅黑" w:eastAsia="微软雅黑" w:hAnsi="微软雅黑"/>
        </w:rPr>
        <w:t>同时发生LeaveAll定时器超时，实际定时器运行的值是大于LeaveAll定时器的值，小于</w:t>
      </w:r>
      <w:r>
        <w:rPr>
          <w:rFonts w:ascii="微软雅黑" w:eastAsia="微软雅黑" w:hAnsi="微软雅黑" w:hint="eastAsia"/>
        </w:rPr>
        <w:t>1.5倍</w:t>
      </w:r>
      <w:r>
        <w:rPr>
          <w:rFonts w:ascii="微软雅黑" w:eastAsia="微软雅黑" w:hAnsi="微软雅黑"/>
        </w:rPr>
        <w:t>LeaveAll定时器值的一个随机值。一次</w:t>
      </w:r>
      <w:r>
        <w:rPr>
          <w:rFonts w:ascii="微软雅黑" w:eastAsia="微软雅黑" w:hAnsi="微软雅黑" w:hint="eastAsia"/>
        </w:rPr>
        <w:t>LeaveAll</w:t>
      </w:r>
      <w:r>
        <w:rPr>
          <w:rFonts w:ascii="微软雅黑" w:eastAsia="微软雅黑" w:hAnsi="微软雅黑"/>
        </w:rPr>
        <w:t>事件相当于全网所有属性的一次Leave。由于LeaveAll影响范围很广，所以建议LeaveAll定时器的值不能太小，至少应该大于Leave定时器的值</w:t>
      </w:r>
      <w:r>
        <w:rPr>
          <w:rFonts w:ascii="微软雅黑" w:eastAsia="微软雅黑" w:hAnsi="微软雅黑" w:hint="eastAsia"/>
        </w:rPr>
        <w:t>。</w:t>
      </w:r>
      <w:r>
        <w:rPr>
          <w:rFonts w:ascii="微软雅黑" w:eastAsia="微软雅黑" w:hAnsi="微软雅黑"/>
        </w:rPr>
        <w:t>每个</w:t>
      </w:r>
      <w:r>
        <w:rPr>
          <w:rFonts w:ascii="微软雅黑" w:eastAsia="微软雅黑" w:hAnsi="微软雅黑" w:hint="eastAsia"/>
        </w:rPr>
        <w:t>设备</w:t>
      </w:r>
      <w:r>
        <w:rPr>
          <w:rFonts w:ascii="微软雅黑" w:eastAsia="微软雅黑" w:hAnsi="微软雅黑"/>
        </w:rPr>
        <w:t>只在全局维护一个LeaveAll定时器。</w:t>
      </w:r>
    </w:p>
    <w:p w14:paraId="37BC2573" w14:textId="77777777" w:rsidR="0076630D" w:rsidRDefault="0076630D">
      <w:pPr>
        <w:rPr>
          <w:rFonts w:ascii="微软雅黑" w:eastAsia="微软雅黑" w:hAnsi="微软雅黑"/>
        </w:rPr>
      </w:pPr>
    </w:p>
    <w:p w14:paraId="47F58BC9" w14:textId="77777777" w:rsidR="0076630D" w:rsidRDefault="00D7272D">
      <w:pPr>
        <w:ind w:firstLine="420"/>
        <w:rPr>
          <w:rFonts w:ascii="微软雅黑" w:eastAsia="微软雅黑" w:hAnsi="微软雅黑"/>
        </w:rPr>
      </w:pPr>
      <w:r>
        <w:rPr>
          <w:rFonts w:ascii="微软雅黑" w:eastAsia="微软雅黑" w:hAnsi="微软雅黑" w:hint="eastAsia"/>
        </w:rPr>
        <w:t>注册模式</w:t>
      </w:r>
      <w:r>
        <w:rPr>
          <w:rFonts w:ascii="微软雅黑" w:eastAsia="微软雅黑" w:hAnsi="微软雅黑"/>
        </w:rPr>
        <w:t>：</w:t>
      </w:r>
      <w:r>
        <w:rPr>
          <w:rFonts w:ascii="微软雅黑" w:eastAsia="微软雅黑" w:hAnsi="微软雅黑" w:hint="eastAsia"/>
        </w:rPr>
        <w:t>手工</w:t>
      </w:r>
      <w:r>
        <w:rPr>
          <w:rFonts w:ascii="微软雅黑" w:eastAsia="微软雅黑" w:hAnsi="微软雅黑"/>
        </w:rPr>
        <w:t>配置的VLAN称为静态VLAN，通过GVRP协议创建的VLAN称为动</w:t>
      </w:r>
      <w:r>
        <w:rPr>
          <w:rFonts w:ascii="微软雅黑" w:eastAsia="微软雅黑" w:hAnsi="微软雅黑"/>
        </w:rPr>
        <w:lastRenderedPageBreak/>
        <w:t>态VLAN。GVRP有三种注册模式，不同的</w:t>
      </w:r>
      <w:r>
        <w:rPr>
          <w:rFonts w:ascii="微软雅黑" w:eastAsia="微软雅黑" w:hAnsi="微软雅黑" w:hint="eastAsia"/>
        </w:rPr>
        <w:t>模式</w:t>
      </w:r>
      <w:r>
        <w:rPr>
          <w:rFonts w:ascii="微软雅黑" w:eastAsia="微软雅黑" w:hAnsi="微软雅黑"/>
        </w:rPr>
        <w:t>对静态VLAN和动态VLAN的处理方式也不同。</w:t>
      </w:r>
    </w:p>
    <w:p w14:paraId="32008426" w14:textId="77777777" w:rsidR="0076630D" w:rsidRDefault="00D7272D" w:rsidP="00B10728">
      <w:pPr>
        <w:pStyle w:val="af2"/>
        <w:numPr>
          <w:ilvl w:val="0"/>
          <w:numId w:val="132"/>
        </w:numPr>
        <w:ind w:firstLineChars="0"/>
        <w:rPr>
          <w:rFonts w:ascii="微软雅黑" w:eastAsia="微软雅黑" w:hAnsi="微软雅黑"/>
        </w:rPr>
      </w:pPr>
      <w:r>
        <w:rPr>
          <w:rFonts w:ascii="微软雅黑" w:eastAsia="微软雅黑" w:hAnsi="微软雅黑" w:hint="eastAsia"/>
        </w:rPr>
        <w:t>Normal</w:t>
      </w:r>
      <w:r>
        <w:rPr>
          <w:rFonts w:ascii="微软雅黑" w:eastAsia="微软雅黑" w:hAnsi="微软雅黑"/>
        </w:rPr>
        <w:t>模式：允许动态VLAN在端口上进行注册，同时会发送静态VLAN和动态VLAN的声明消息。</w:t>
      </w:r>
    </w:p>
    <w:p w14:paraId="58DA6F62" w14:textId="77777777" w:rsidR="0076630D" w:rsidRDefault="00D7272D" w:rsidP="00B10728">
      <w:pPr>
        <w:pStyle w:val="af2"/>
        <w:numPr>
          <w:ilvl w:val="0"/>
          <w:numId w:val="132"/>
        </w:numPr>
        <w:ind w:firstLineChars="0"/>
        <w:rPr>
          <w:rFonts w:ascii="微软雅黑" w:eastAsia="微软雅黑" w:hAnsi="微软雅黑"/>
        </w:rPr>
      </w:pPr>
      <w:r>
        <w:rPr>
          <w:rFonts w:ascii="微软雅黑" w:eastAsia="微软雅黑" w:hAnsi="微软雅黑"/>
        </w:rPr>
        <w:t>Fixed模式：不允许动态VLAN在端口上注册，只发送静态VLAN的声明消息。</w:t>
      </w:r>
    </w:p>
    <w:p w14:paraId="4EEFEAAD" w14:textId="77777777" w:rsidR="0076630D" w:rsidRDefault="00D7272D" w:rsidP="00B10728">
      <w:pPr>
        <w:pStyle w:val="af2"/>
        <w:numPr>
          <w:ilvl w:val="0"/>
          <w:numId w:val="132"/>
        </w:numPr>
        <w:ind w:firstLineChars="0"/>
        <w:rPr>
          <w:rFonts w:ascii="微软雅黑" w:eastAsia="微软雅黑" w:hAnsi="微软雅黑"/>
        </w:rPr>
      </w:pPr>
      <w:r>
        <w:rPr>
          <w:rFonts w:ascii="微软雅黑" w:eastAsia="微软雅黑" w:hAnsi="微软雅黑"/>
        </w:rPr>
        <w:t>Forbidden模式：不允许动态VLAN在端口上进行注册，同时删除端口上除VLAN1</w:t>
      </w:r>
      <w:r>
        <w:rPr>
          <w:rFonts w:ascii="微软雅黑" w:eastAsia="微软雅黑" w:hAnsi="微软雅黑" w:hint="eastAsia"/>
        </w:rPr>
        <w:t>外的所有</w:t>
      </w:r>
      <w:r>
        <w:rPr>
          <w:rFonts w:ascii="微软雅黑" w:eastAsia="微软雅黑" w:hAnsi="微软雅黑"/>
        </w:rPr>
        <w:t>VLAN，只发送VLAN1</w:t>
      </w:r>
      <w:r>
        <w:rPr>
          <w:rFonts w:ascii="微软雅黑" w:eastAsia="微软雅黑" w:hAnsi="微软雅黑" w:hint="eastAsia"/>
        </w:rPr>
        <w:t>的</w:t>
      </w:r>
      <w:r>
        <w:rPr>
          <w:rFonts w:ascii="微软雅黑" w:eastAsia="微软雅黑" w:hAnsi="微软雅黑"/>
        </w:rPr>
        <w:t>声明消息。</w:t>
      </w:r>
    </w:p>
    <w:p w14:paraId="650AD426" w14:textId="77777777" w:rsidR="0076630D" w:rsidRDefault="0076630D">
      <w:pPr>
        <w:rPr>
          <w:rFonts w:ascii="微软雅黑" w:eastAsia="微软雅黑" w:hAnsi="微软雅黑"/>
        </w:rPr>
      </w:pPr>
    </w:p>
    <w:p w14:paraId="6B79A5D2" w14:textId="77777777" w:rsidR="0076630D" w:rsidRDefault="00D7272D">
      <w:pPr>
        <w:ind w:firstLine="420"/>
        <w:rPr>
          <w:rFonts w:ascii="微软雅黑" w:eastAsia="微软雅黑" w:hAnsi="微软雅黑"/>
        </w:rPr>
      </w:pPr>
      <w:r>
        <w:rPr>
          <w:rFonts w:ascii="微软雅黑" w:eastAsia="微软雅黑" w:hAnsi="微软雅黑" w:hint="eastAsia"/>
        </w:rPr>
        <w:t>GVRP特性使得不同设备上的VLAN信息可以由协议动态维护和更新，用户只需要对少数设备进行VLAN配置即可应用到整个交换网络，无需耗费大量时间进行拓扑分析和配置管理。如下图所示，所有设备都使能GVRP功能，设备之间相连的端口均为Trunk端口，并允许所有VLAN通过。只需在SwitchA和SwitchC上分别手工配置静态VLAN100~VLAN1000，设备SwitchB就可以通过GVRP协议学习到这些VLAN，最后各设备上都存在VLAN100~VLAN1000。</w:t>
      </w:r>
    </w:p>
    <w:p w14:paraId="34DB5855" w14:textId="77777777" w:rsidR="0076630D" w:rsidRDefault="00D7272D">
      <w:pPr>
        <w:jc w:val="center"/>
        <w:rPr>
          <w:rFonts w:ascii="微软雅黑" w:eastAsia="微软雅黑" w:hAnsi="微软雅黑"/>
        </w:rPr>
      </w:pPr>
      <w:r>
        <w:rPr>
          <w:noProof/>
        </w:rPr>
        <w:drawing>
          <wp:inline distT="0" distB="0" distL="0" distR="0">
            <wp:extent cx="3050540" cy="1455420"/>
            <wp:effectExtent l="0" t="0" r="0" b="0"/>
            <wp:docPr id="5" name="图片 5" descr="https://support.huawei.com/hedex/pages/EDOC1100196230AZK0519J/01/EDOC1100196230AZK0519J/01/resources/dc/images/fig_dc_fd_gvrp_001201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support.huawei.com/hedex/pages/EDOC1100196230AZK0519J/01/EDOC1100196230AZK0519J/01/resources/dc/images/fig_dc_fd_gvrp_001201_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50540" cy="1455420"/>
                    </a:xfrm>
                    <a:prstGeom prst="rect">
                      <a:avLst/>
                    </a:prstGeom>
                    <a:noFill/>
                    <a:ln>
                      <a:noFill/>
                    </a:ln>
                  </pic:spPr>
                </pic:pic>
              </a:graphicData>
            </a:graphic>
          </wp:inline>
        </w:drawing>
      </w:r>
    </w:p>
    <w:p w14:paraId="5DD89636" w14:textId="77777777" w:rsidR="0076630D" w:rsidRDefault="0076630D">
      <w:pPr>
        <w:rPr>
          <w:rFonts w:ascii="微软雅黑" w:eastAsia="微软雅黑" w:hAnsi="微软雅黑"/>
        </w:rPr>
      </w:pPr>
    </w:p>
    <w:p w14:paraId="59076D95" w14:textId="77777777" w:rsidR="0076630D" w:rsidRDefault="00D7272D">
      <w:pPr>
        <w:rPr>
          <w:rFonts w:ascii="微软雅黑" w:eastAsia="微软雅黑" w:hAnsi="微软雅黑"/>
        </w:rPr>
      </w:pPr>
      <w:r>
        <w:rPr>
          <w:rFonts w:ascii="微软雅黑" w:eastAsia="微软雅黑" w:hAnsi="微软雅黑" w:hint="eastAsia"/>
        </w:rPr>
        <w:t>【配置参数】</w:t>
      </w:r>
    </w:p>
    <w:p w14:paraId="0D03D06A" w14:textId="77777777" w:rsidR="0076630D" w:rsidRDefault="00D7272D">
      <w:pPr>
        <w:spacing w:line="360" w:lineRule="auto"/>
        <w:rPr>
          <w:rFonts w:ascii="微软雅黑" w:eastAsia="微软雅黑" w:hAnsi="微软雅黑"/>
        </w:rPr>
      </w:pPr>
      <w:r>
        <w:rPr>
          <w:rFonts w:ascii="微软雅黑" w:eastAsia="微软雅黑" w:hAnsi="微软雅黑" w:hint="eastAsia"/>
        </w:rPr>
        <w:t>首先</w:t>
      </w:r>
      <w:r>
        <w:rPr>
          <w:rFonts w:ascii="微软雅黑" w:eastAsia="微软雅黑" w:hAnsi="微软雅黑"/>
        </w:rPr>
        <w:t>，</w:t>
      </w:r>
      <w:r>
        <w:rPr>
          <w:rFonts w:ascii="微软雅黑" w:eastAsia="微软雅黑" w:hAnsi="微软雅黑" w:hint="eastAsia"/>
        </w:rPr>
        <w:t>需要前往</w:t>
      </w:r>
      <w:r>
        <w:rPr>
          <w:rFonts w:ascii="微软雅黑" w:eastAsia="微软雅黑" w:hAnsi="微软雅黑"/>
        </w:rPr>
        <w:t>端口</w:t>
      </w:r>
      <w:r>
        <w:rPr>
          <w:rFonts w:ascii="微软雅黑" w:eastAsia="微软雅黑" w:hAnsi="微软雅黑" w:hint="eastAsia"/>
        </w:rPr>
        <w:t>，</w:t>
      </w:r>
      <w:r>
        <w:rPr>
          <w:rFonts w:ascii="微软雅黑" w:eastAsia="微软雅黑" w:hAnsi="微软雅黑"/>
        </w:rPr>
        <w:t>配置端口为Trunk，并配置允许通过的VLAN，使其加入VLAN。</w:t>
      </w:r>
      <w:r>
        <w:rPr>
          <w:rFonts w:ascii="微软雅黑" w:eastAsia="微软雅黑" w:hAnsi="微软雅黑" w:hint="eastAsia"/>
        </w:rPr>
        <w:t>必须</w:t>
      </w:r>
      <w:r>
        <w:rPr>
          <w:rFonts w:ascii="微软雅黑" w:eastAsia="微软雅黑" w:hAnsi="微软雅黑"/>
        </w:rPr>
        <w:t>确保要</w:t>
      </w:r>
      <w:r>
        <w:rPr>
          <w:rFonts w:ascii="微软雅黑" w:eastAsia="微软雅黑" w:hAnsi="微软雅黑" w:hint="eastAsia"/>
        </w:rPr>
        <w:t>通信</w:t>
      </w:r>
      <w:r>
        <w:rPr>
          <w:rFonts w:ascii="微软雅黑" w:eastAsia="微软雅黑" w:hAnsi="微软雅黑"/>
        </w:rPr>
        <w:t>的交换机上</w:t>
      </w:r>
      <w:r>
        <w:rPr>
          <w:rFonts w:ascii="微软雅黑" w:eastAsia="微软雅黑" w:hAnsi="微软雅黑" w:hint="eastAsia"/>
        </w:rPr>
        <w:t>端口加入</w:t>
      </w:r>
      <w:r>
        <w:rPr>
          <w:rFonts w:ascii="微软雅黑" w:eastAsia="微软雅黑" w:hAnsi="微软雅黑"/>
        </w:rPr>
        <w:t>的VLAN一致。</w:t>
      </w:r>
    </w:p>
    <w:p w14:paraId="665F1978" w14:textId="77777777" w:rsidR="0076630D" w:rsidRDefault="00D7272D">
      <w:pPr>
        <w:spacing w:line="360" w:lineRule="auto"/>
        <w:rPr>
          <w:rFonts w:ascii="微软雅黑" w:eastAsia="微软雅黑" w:hAnsi="微软雅黑"/>
        </w:rPr>
      </w:pPr>
      <w:r>
        <w:rPr>
          <w:rFonts w:ascii="微软雅黑" w:eastAsia="微软雅黑" w:hAnsi="微软雅黑" w:hint="eastAsia"/>
          <w:color w:val="FF0000"/>
        </w:rPr>
        <w:lastRenderedPageBreak/>
        <w:t>注</w:t>
      </w:r>
      <w:r>
        <w:rPr>
          <w:rFonts w:ascii="微软雅黑" w:eastAsia="微软雅黑" w:hAnsi="微软雅黑"/>
          <w:color w:val="FF0000"/>
        </w:rPr>
        <w:t>：</w:t>
      </w:r>
      <w:r>
        <w:rPr>
          <w:rFonts w:ascii="微软雅黑" w:eastAsia="微软雅黑" w:hAnsi="微软雅黑" w:hint="eastAsia"/>
        </w:rPr>
        <w:t>1.如果</w:t>
      </w:r>
      <w:r>
        <w:rPr>
          <w:rFonts w:ascii="微软雅黑" w:eastAsia="微软雅黑" w:hAnsi="微软雅黑"/>
        </w:rPr>
        <w:t>端口切换到其他</w:t>
      </w:r>
      <w:r>
        <w:rPr>
          <w:rFonts w:ascii="微软雅黑" w:eastAsia="微软雅黑" w:hAnsi="微软雅黑" w:hint="eastAsia"/>
        </w:rPr>
        <w:t>类型</w:t>
      </w:r>
      <w:r>
        <w:rPr>
          <w:rFonts w:ascii="微软雅黑" w:eastAsia="微软雅黑" w:hAnsi="微软雅黑"/>
        </w:rPr>
        <w:t>（</w:t>
      </w:r>
      <w:r>
        <w:rPr>
          <w:rFonts w:ascii="微软雅黑" w:eastAsia="微软雅黑" w:hAnsi="微软雅黑" w:hint="eastAsia"/>
        </w:rPr>
        <w:t>Access</w:t>
      </w:r>
      <w:r>
        <w:rPr>
          <w:rFonts w:ascii="微软雅黑" w:eastAsia="微软雅黑" w:hAnsi="微软雅黑"/>
        </w:rPr>
        <w:t>、Hybrid）</w:t>
      </w:r>
      <w:r>
        <w:rPr>
          <w:rFonts w:ascii="微软雅黑" w:eastAsia="微软雅黑" w:hAnsi="微软雅黑" w:hint="eastAsia"/>
        </w:rPr>
        <w:t>，</w:t>
      </w:r>
      <w:r>
        <w:rPr>
          <w:rFonts w:ascii="微软雅黑" w:eastAsia="微软雅黑" w:hAnsi="微软雅黑"/>
        </w:rPr>
        <w:t>则</w:t>
      </w:r>
      <w:r>
        <w:rPr>
          <w:rFonts w:ascii="微软雅黑" w:eastAsia="微软雅黑" w:hAnsi="微软雅黑" w:hint="eastAsia"/>
        </w:rPr>
        <w:t>端口</w:t>
      </w:r>
      <w:r>
        <w:rPr>
          <w:rFonts w:ascii="微软雅黑" w:eastAsia="微软雅黑" w:hAnsi="微软雅黑"/>
        </w:rPr>
        <w:t>下的GVRP配置自动清除。</w:t>
      </w:r>
    </w:p>
    <w:p w14:paraId="6960FBD0" w14:textId="1CA7054A"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2.</w:t>
      </w:r>
      <w:r w:rsidR="00D83853">
        <w:rPr>
          <w:rFonts w:ascii="微软雅黑" w:eastAsia="微软雅黑" w:hAnsi="微软雅黑" w:hint="eastAsia"/>
        </w:rPr>
        <w:t>STP/R</w:t>
      </w:r>
      <w:r>
        <w:rPr>
          <w:rFonts w:ascii="微软雅黑" w:eastAsia="微软雅黑" w:hAnsi="微软雅黑" w:hint="eastAsia"/>
        </w:rPr>
        <w:t>S</w:t>
      </w:r>
      <w:r w:rsidR="00D83853">
        <w:rPr>
          <w:rFonts w:ascii="微软雅黑" w:eastAsia="微软雅黑" w:hAnsi="微软雅黑"/>
        </w:rPr>
        <w:t>T</w:t>
      </w:r>
      <w:r>
        <w:rPr>
          <w:rFonts w:ascii="微软雅黑" w:eastAsia="微软雅黑" w:hAnsi="微软雅黑" w:hint="eastAsia"/>
        </w:rPr>
        <w:t>P/MSTP</w:t>
      </w:r>
      <w:r>
        <w:rPr>
          <w:rFonts w:ascii="微软雅黑" w:eastAsia="微软雅黑" w:hAnsi="微软雅黑"/>
        </w:rPr>
        <w:t>协议的实例</w:t>
      </w:r>
      <w:r>
        <w:rPr>
          <w:rFonts w:ascii="微软雅黑" w:eastAsia="微软雅黑" w:hAnsi="微软雅黑" w:hint="eastAsia"/>
        </w:rPr>
        <w:t>0的</w:t>
      </w:r>
      <w:r>
        <w:rPr>
          <w:rFonts w:ascii="微软雅黑" w:eastAsia="微软雅黑" w:hAnsi="微软雅黑"/>
        </w:rPr>
        <w:t>阻塞接口能阻塞GVRP协议报文，MSTP的其他实例以及其他环网协议的阻塞接口均不能</w:t>
      </w:r>
      <w:r>
        <w:rPr>
          <w:rFonts w:ascii="微软雅黑" w:eastAsia="微软雅黑" w:hAnsi="微软雅黑" w:hint="eastAsia"/>
        </w:rPr>
        <w:t>阻塞</w:t>
      </w:r>
      <w:r>
        <w:rPr>
          <w:rFonts w:ascii="微软雅黑" w:eastAsia="微软雅黑" w:hAnsi="微软雅黑"/>
        </w:rPr>
        <w:t>GVRP协议</w:t>
      </w:r>
      <w:r>
        <w:rPr>
          <w:rFonts w:ascii="微软雅黑" w:eastAsia="微软雅黑" w:hAnsi="微软雅黑" w:hint="eastAsia"/>
        </w:rPr>
        <w:t>报文</w:t>
      </w:r>
      <w:r>
        <w:rPr>
          <w:rFonts w:ascii="微软雅黑" w:eastAsia="微软雅黑" w:hAnsi="微软雅黑"/>
        </w:rPr>
        <w:t>。为确保</w:t>
      </w:r>
      <w:r>
        <w:rPr>
          <w:rFonts w:ascii="微软雅黑" w:eastAsia="微软雅黑" w:hAnsi="微软雅黑" w:hint="eastAsia"/>
        </w:rPr>
        <w:t>GVRP</w:t>
      </w:r>
      <w:r>
        <w:rPr>
          <w:rFonts w:ascii="微软雅黑" w:eastAsia="微软雅黑" w:hAnsi="微软雅黑"/>
        </w:rPr>
        <w:t>正常运行并防止GVRP协议成环，建议不要在环网协议的阻塞接口上使能GVRP</w:t>
      </w:r>
      <w:r>
        <w:rPr>
          <w:rFonts w:ascii="微软雅黑" w:eastAsia="微软雅黑" w:hAnsi="微软雅黑" w:hint="eastAsia"/>
        </w:rPr>
        <w:t>功能</w:t>
      </w:r>
      <w:r>
        <w:rPr>
          <w:rFonts w:ascii="微软雅黑" w:eastAsia="微软雅黑" w:hAnsi="微软雅黑"/>
        </w:rPr>
        <w:t>。</w:t>
      </w:r>
    </w:p>
    <w:p w14:paraId="48A957FE" w14:textId="77777777" w:rsidR="0076630D" w:rsidRDefault="0076630D">
      <w:pPr>
        <w:rPr>
          <w:rFonts w:ascii="微软雅黑" w:eastAsia="微软雅黑" w:hAnsi="微软雅黑"/>
        </w:rPr>
      </w:pPr>
    </w:p>
    <w:p w14:paraId="23A187A9" w14:textId="77777777" w:rsidR="0076630D" w:rsidRDefault="00D7272D">
      <w:pPr>
        <w:rPr>
          <w:rFonts w:ascii="微软雅黑" w:eastAsia="微软雅黑" w:hAnsi="微软雅黑"/>
        </w:rPr>
      </w:pPr>
      <w:r>
        <w:rPr>
          <w:rFonts w:ascii="微软雅黑" w:eastAsia="微软雅黑" w:hAnsi="微软雅黑" w:hint="eastAsia"/>
        </w:rPr>
        <w:t>全局配置</w:t>
      </w:r>
      <w:r>
        <w:rPr>
          <w:rFonts w:ascii="微软雅黑" w:eastAsia="微软雅黑" w:hAnsi="微软雅黑"/>
        </w:rPr>
        <w:t>：</w:t>
      </w:r>
    </w:p>
    <w:p w14:paraId="06DE36D0" w14:textId="77777777" w:rsidR="0076630D" w:rsidRDefault="00D7272D" w:rsidP="00B10728">
      <w:pPr>
        <w:pStyle w:val="af2"/>
        <w:numPr>
          <w:ilvl w:val="0"/>
          <w:numId w:val="133"/>
        </w:numPr>
        <w:ind w:firstLineChars="0"/>
        <w:rPr>
          <w:rFonts w:ascii="微软雅黑" w:eastAsia="微软雅黑" w:hAnsi="微软雅黑"/>
        </w:rPr>
      </w:pPr>
      <w:r>
        <w:rPr>
          <w:rFonts w:ascii="微软雅黑" w:eastAsia="微软雅黑" w:hAnsi="微软雅黑" w:hint="eastAsia"/>
        </w:rPr>
        <w:t>GVRP</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是否开启GVRP</w:t>
      </w:r>
      <w:r>
        <w:rPr>
          <w:rFonts w:ascii="微软雅黑" w:eastAsia="微软雅黑" w:hAnsi="微软雅黑" w:hint="eastAsia"/>
        </w:rPr>
        <w:t>功能</w:t>
      </w:r>
      <w:r>
        <w:rPr>
          <w:rFonts w:ascii="微软雅黑" w:eastAsia="微软雅黑" w:hAnsi="微软雅黑"/>
        </w:rPr>
        <w:t>，默认关闭。</w:t>
      </w:r>
    </w:p>
    <w:p w14:paraId="15E989EE" w14:textId="77777777" w:rsidR="0076630D" w:rsidRDefault="00D7272D" w:rsidP="00B10728">
      <w:pPr>
        <w:pStyle w:val="af2"/>
        <w:numPr>
          <w:ilvl w:val="0"/>
          <w:numId w:val="133"/>
        </w:numPr>
        <w:ind w:firstLineChars="0"/>
        <w:rPr>
          <w:rFonts w:ascii="微软雅黑" w:eastAsia="微软雅黑" w:hAnsi="微软雅黑"/>
        </w:rPr>
      </w:pPr>
      <w:r>
        <w:rPr>
          <w:rFonts w:ascii="微软雅黑" w:eastAsia="微软雅黑" w:hAnsi="微软雅黑" w:hint="eastAsia"/>
        </w:rPr>
        <w:t>定时器</w:t>
      </w:r>
      <w:r>
        <w:rPr>
          <w:rFonts w:ascii="微软雅黑" w:eastAsia="微软雅黑" w:hAnsi="微软雅黑"/>
        </w:rPr>
        <w:t>：默认</w:t>
      </w:r>
      <w:r>
        <w:rPr>
          <w:rFonts w:ascii="微软雅黑" w:eastAsia="微软雅黑" w:hAnsi="微软雅黑" w:hint="eastAsia"/>
        </w:rPr>
        <w:t>暂</w:t>
      </w:r>
      <w:r>
        <w:rPr>
          <w:rFonts w:ascii="微软雅黑" w:eastAsia="微软雅黑" w:hAnsi="微软雅黑"/>
        </w:rPr>
        <w:t>仅支持Join、Leave、LeaveAll这3</w:t>
      </w:r>
      <w:r>
        <w:rPr>
          <w:rFonts w:ascii="微软雅黑" w:eastAsia="微软雅黑" w:hAnsi="微软雅黑" w:hint="eastAsia"/>
        </w:rPr>
        <w:t>个</w:t>
      </w:r>
      <w:r>
        <w:rPr>
          <w:rFonts w:ascii="微软雅黑" w:eastAsia="微软雅黑" w:hAnsi="微软雅黑"/>
        </w:rPr>
        <w:t>定时器</w:t>
      </w:r>
      <w:r>
        <w:rPr>
          <w:rFonts w:ascii="微软雅黑" w:eastAsia="微软雅黑" w:hAnsi="微软雅黑" w:hint="eastAsia"/>
        </w:rPr>
        <w:t>，</w:t>
      </w:r>
      <w:r>
        <w:rPr>
          <w:rFonts w:ascii="微软雅黑" w:eastAsia="微软雅黑" w:hAnsi="微软雅黑"/>
        </w:rPr>
        <w:t>并且作为全局</w:t>
      </w:r>
      <w:r>
        <w:rPr>
          <w:rFonts w:ascii="微软雅黑" w:eastAsia="微软雅黑" w:hAnsi="微软雅黑" w:hint="eastAsia"/>
        </w:rPr>
        <w:t>设置</w:t>
      </w:r>
      <w:r>
        <w:rPr>
          <w:rFonts w:ascii="微软雅黑" w:eastAsia="微软雅黑" w:hAnsi="微软雅黑"/>
        </w:rPr>
        <w:t>，内部</w:t>
      </w:r>
      <w:r>
        <w:rPr>
          <w:rFonts w:ascii="微软雅黑" w:eastAsia="微软雅黑" w:hAnsi="微软雅黑" w:hint="eastAsia"/>
        </w:rPr>
        <w:t>写定</w:t>
      </w:r>
      <w:r>
        <w:rPr>
          <w:rFonts w:ascii="微软雅黑" w:eastAsia="微软雅黑" w:hAnsi="微软雅黑"/>
        </w:rPr>
        <w:t>设置值，不能编辑。</w:t>
      </w:r>
    </w:p>
    <w:p w14:paraId="3B5D2410" w14:textId="77777777" w:rsidR="0076630D" w:rsidRDefault="00D7272D" w:rsidP="00B10728">
      <w:pPr>
        <w:pStyle w:val="af2"/>
        <w:numPr>
          <w:ilvl w:val="0"/>
          <w:numId w:val="134"/>
        </w:numPr>
        <w:ind w:firstLineChars="0"/>
        <w:rPr>
          <w:rFonts w:ascii="微软雅黑" w:eastAsia="微软雅黑" w:hAnsi="微软雅黑"/>
        </w:rPr>
      </w:pPr>
      <w:r>
        <w:rPr>
          <w:rFonts w:ascii="微软雅黑" w:eastAsia="微软雅黑" w:hAnsi="微软雅黑" w:hint="eastAsia"/>
        </w:rPr>
        <w:t>Join</w:t>
      </w:r>
      <w:r>
        <w:rPr>
          <w:rFonts w:ascii="微软雅黑" w:eastAsia="微软雅黑" w:hAnsi="微软雅黑"/>
        </w:rPr>
        <w:t>定时器：默认</w:t>
      </w:r>
      <w:r>
        <w:rPr>
          <w:rFonts w:ascii="微软雅黑" w:eastAsia="微软雅黑" w:hAnsi="微软雅黑" w:hint="eastAsia"/>
        </w:rPr>
        <w:t>20毫秒</w:t>
      </w:r>
      <w:r>
        <w:rPr>
          <w:rFonts w:ascii="微软雅黑" w:eastAsia="微软雅黑" w:hAnsi="微软雅黑"/>
        </w:rPr>
        <w:t>。</w:t>
      </w:r>
    </w:p>
    <w:p w14:paraId="7F3D40EA" w14:textId="77777777" w:rsidR="0076630D" w:rsidRDefault="00D7272D" w:rsidP="00B10728">
      <w:pPr>
        <w:pStyle w:val="af2"/>
        <w:numPr>
          <w:ilvl w:val="0"/>
          <w:numId w:val="134"/>
        </w:numPr>
        <w:ind w:firstLineChars="0"/>
        <w:rPr>
          <w:rFonts w:ascii="微软雅黑" w:eastAsia="微软雅黑" w:hAnsi="微软雅黑"/>
        </w:rPr>
      </w:pPr>
      <w:r>
        <w:rPr>
          <w:rFonts w:ascii="微软雅黑" w:eastAsia="微软雅黑" w:hAnsi="微软雅黑" w:hint="eastAsia"/>
        </w:rPr>
        <w:t>Leave</w:t>
      </w:r>
      <w:r>
        <w:rPr>
          <w:rFonts w:ascii="微软雅黑" w:eastAsia="微软雅黑" w:hAnsi="微软雅黑"/>
        </w:rPr>
        <w:t>定时器：默认</w:t>
      </w:r>
      <w:r>
        <w:rPr>
          <w:rFonts w:ascii="微软雅黑" w:eastAsia="微软雅黑" w:hAnsi="微软雅黑" w:hint="eastAsia"/>
        </w:rPr>
        <w:t>60毫秒</w:t>
      </w:r>
      <w:r>
        <w:rPr>
          <w:rFonts w:ascii="微软雅黑" w:eastAsia="微软雅黑" w:hAnsi="微软雅黑"/>
        </w:rPr>
        <w:t>。</w:t>
      </w:r>
    </w:p>
    <w:p w14:paraId="6BF05FAB" w14:textId="77777777" w:rsidR="0076630D" w:rsidRDefault="00D7272D" w:rsidP="00B10728">
      <w:pPr>
        <w:pStyle w:val="af2"/>
        <w:numPr>
          <w:ilvl w:val="0"/>
          <w:numId w:val="134"/>
        </w:numPr>
        <w:ind w:firstLineChars="0"/>
        <w:rPr>
          <w:rFonts w:ascii="微软雅黑" w:eastAsia="微软雅黑" w:hAnsi="微软雅黑"/>
        </w:rPr>
      </w:pPr>
      <w:r>
        <w:rPr>
          <w:rFonts w:ascii="微软雅黑" w:eastAsia="微软雅黑" w:hAnsi="微软雅黑" w:hint="eastAsia"/>
        </w:rPr>
        <w:t>LeaveAll</w:t>
      </w:r>
      <w:r>
        <w:rPr>
          <w:rFonts w:ascii="微软雅黑" w:eastAsia="微软雅黑" w:hAnsi="微软雅黑"/>
        </w:rPr>
        <w:t>定时器：默认</w:t>
      </w:r>
      <w:r>
        <w:rPr>
          <w:rFonts w:ascii="微软雅黑" w:eastAsia="微软雅黑" w:hAnsi="微软雅黑" w:hint="eastAsia"/>
        </w:rPr>
        <w:t>1000毫秒</w:t>
      </w:r>
      <w:r>
        <w:rPr>
          <w:rFonts w:ascii="微软雅黑" w:eastAsia="微软雅黑" w:hAnsi="微软雅黑"/>
        </w:rPr>
        <w:t>。</w:t>
      </w:r>
    </w:p>
    <w:p w14:paraId="7F931D53" w14:textId="77777777" w:rsidR="0076630D" w:rsidRDefault="0076630D">
      <w:pPr>
        <w:rPr>
          <w:rFonts w:ascii="微软雅黑" w:eastAsia="微软雅黑" w:hAnsi="微软雅黑"/>
        </w:rPr>
      </w:pPr>
    </w:p>
    <w:p w14:paraId="49D9033F" w14:textId="77777777" w:rsidR="0076630D" w:rsidRDefault="00D7272D">
      <w:pPr>
        <w:rPr>
          <w:rFonts w:ascii="微软雅黑" w:eastAsia="微软雅黑" w:hAnsi="微软雅黑"/>
        </w:rPr>
      </w:pPr>
      <w:r>
        <w:rPr>
          <w:rFonts w:ascii="微软雅黑" w:eastAsia="微软雅黑" w:hAnsi="微软雅黑" w:hint="eastAsia"/>
        </w:rPr>
        <w:t>端口设置</w:t>
      </w:r>
      <w:r>
        <w:rPr>
          <w:rFonts w:ascii="微软雅黑" w:eastAsia="微软雅黑" w:hAnsi="微软雅黑"/>
        </w:rPr>
        <w:t>：</w:t>
      </w:r>
    </w:p>
    <w:p w14:paraId="255E58BC" w14:textId="77777777" w:rsidR="0076630D" w:rsidRDefault="00D7272D" w:rsidP="00B10728">
      <w:pPr>
        <w:pStyle w:val="af2"/>
        <w:numPr>
          <w:ilvl w:val="0"/>
          <w:numId w:val="135"/>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w:t>
      </w:r>
      <w:r>
        <w:rPr>
          <w:rFonts w:ascii="微软雅黑" w:eastAsia="微软雅黑" w:hAnsi="微软雅黑" w:hint="eastAsia"/>
        </w:rPr>
        <w:t>需要配置的交换机接口，包括电口、光口和聚合接口。支持多选进行批量配置。</w:t>
      </w:r>
    </w:p>
    <w:p w14:paraId="2F7EFDC3"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只能选择Trunk接口</w:t>
      </w:r>
      <w:r>
        <w:rPr>
          <w:rFonts w:ascii="微软雅黑" w:eastAsia="微软雅黑" w:hAnsi="微软雅黑" w:hint="eastAsia"/>
        </w:rPr>
        <w:t>进行GVRP</w:t>
      </w:r>
      <w:r>
        <w:rPr>
          <w:rFonts w:ascii="微软雅黑" w:eastAsia="微软雅黑" w:hAnsi="微软雅黑"/>
        </w:rPr>
        <w:t>设置。</w:t>
      </w:r>
    </w:p>
    <w:p w14:paraId="35D9F709" w14:textId="77777777" w:rsidR="0076630D" w:rsidRDefault="00D7272D" w:rsidP="00B10728">
      <w:pPr>
        <w:pStyle w:val="af2"/>
        <w:numPr>
          <w:ilvl w:val="0"/>
          <w:numId w:val="135"/>
        </w:numPr>
        <w:ind w:firstLineChars="0"/>
        <w:rPr>
          <w:rFonts w:ascii="微软雅黑" w:eastAsia="微软雅黑" w:hAnsi="微软雅黑"/>
        </w:rPr>
      </w:pPr>
      <w:r>
        <w:rPr>
          <w:rFonts w:ascii="微软雅黑" w:eastAsia="微软雅黑" w:hAnsi="微软雅黑"/>
        </w:rPr>
        <w:t>GVRP：【</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是否开启端口的GVRP</w:t>
      </w:r>
      <w:r>
        <w:rPr>
          <w:rFonts w:ascii="微软雅黑" w:eastAsia="微软雅黑" w:hAnsi="微软雅黑" w:hint="eastAsia"/>
        </w:rPr>
        <w:t>功能</w:t>
      </w:r>
      <w:r>
        <w:rPr>
          <w:rFonts w:ascii="微软雅黑" w:eastAsia="微软雅黑" w:hAnsi="微软雅黑"/>
        </w:rPr>
        <w:t>，默认关闭。</w:t>
      </w:r>
    </w:p>
    <w:p w14:paraId="05E6DBE8" w14:textId="77777777" w:rsidR="0076630D" w:rsidRDefault="00D7272D" w:rsidP="00B10728">
      <w:pPr>
        <w:pStyle w:val="af2"/>
        <w:numPr>
          <w:ilvl w:val="0"/>
          <w:numId w:val="135"/>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创建：</w:t>
      </w:r>
      <w:r>
        <w:rPr>
          <w:rFonts w:ascii="微软雅黑" w:eastAsia="微软雅黑" w:hAnsi="微软雅黑" w:hint="eastAsia"/>
        </w:rPr>
        <w:t>【开关】设置</w:t>
      </w:r>
      <w:r>
        <w:rPr>
          <w:rFonts w:ascii="微软雅黑" w:eastAsia="微软雅黑" w:hAnsi="微软雅黑"/>
        </w:rPr>
        <w:t>是否开启GVRP动态VLAN创建，默认</w:t>
      </w:r>
      <w:r>
        <w:rPr>
          <w:rFonts w:ascii="微软雅黑" w:eastAsia="微软雅黑" w:hAnsi="微软雅黑" w:hint="eastAsia"/>
        </w:rPr>
        <w:t>开启</w:t>
      </w:r>
      <w:r>
        <w:rPr>
          <w:rFonts w:ascii="微软雅黑" w:eastAsia="微软雅黑" w:hAnsi="微软雅黑"/>
        </w:rPr>
        <w:t>。</w:t>
      </w:r>
    </w:p>
    <w:p w14:paraId="048EF946" w14:textId="77777777" w:rsidR="0076630D" w:rsidRDefault="00D7272D" w:rsidP="00B10728">
      <w:pPr>
        <w:pStyle w:val="af2"/>
        <w:numPr>
          <w:ilvl w:val="0"/>
          <w:numId w:val="135"/>
        </w:numPr>
        <w:ind w:firstLineChars="0"/>
        <w:rPr>
          <w:rFonts w:ascii="微软雅黑" w:eastAsia="微软雅黑" w:hAnsi="微软雅黑"/>
        </w:rPr>
      </w:pPr>
      <w:r>
        <w:rPr>
          <w:rFonts w:ascii="微软雅黑" w:eastAsia="微软雅黑" w:hAnsi="微软雅黑" w:hint="eastAsia"/>
        </w:rPr>
        <w:t>注册模式</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端口的</w:t>
      </w:r>
      <w:r>
        <w:rPr>
          <w:rFonts w:ascii="微软雅黑" w:eastAsia="微软雅黑" w:hAnsi="微软雅黑" w:hint="eastAsia"/>
        </w:rPr>
        <w:t>GVRP</w:t>
      </w:r>
      <w:r>
        <w:rPr>
          <w:rFonts w:ascii="微软雅黑" w:eastAsia="微软雅黑" w:hAnsi="微软雅黑"/>
        </w:rPr>
        <w:t>注册模式，选项有{Normal</w:t>
      </w:r>
      <w:r>
        <w:rPr>
          <w:rFonts w:ascii="微软雅黑" w:eastAsia="微软雅黑" w:hAnsi="微软雅黑" w:hint="eastAsia"/>
        </w:rPr>
        <w:t>模式</w:t>
      </w:r>
      <w:r>
        <w:rPr>
          <w:rFonts w:ascii="微软雅黑" w:eastAsia="微软雅黑" w:hAnsi="微软雅黑"/>
        </w:rPr>
        <w:t>|Fixed</w:t>
      </w:r>
      <w:r>
        <w:rPr>
          <w:rFonts w:ascii="微软雅黑" w:eastAsia="微软雅黑" w:hAnsi="微软雅黑" w:hint="eastAsia"/>
        </w:rPr>
        <w:t>模式</w:t>
      </w:r>
      <w:r>
        <w:rPr>
          <w:rFonts w:ascii="微软雅黑" w:eastAsia="微软雅黑" w:hAnsi="微软雅黑"/>
        </w:rPr>
        <w:t>|Forbidden</w:t>
      </w:r>
      <w:r>
        <w:rPr>
          <w:rFonts w:ascii="微软雅黑" w:eastAsia="微软雅黑" w:hAnsi="微软雅黑" w:hint="eastAsia"/>
        </w:rPr>
        <w:t>模式</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Normal</w:t>
      </w:r>
      <w:r>
        <w:rPr>
          <w:rFonts w:ascii="微软雅黑" w:eastAsia="微软雅黑" w:hAnsi="微软雅黑"/>
        </w:rPr>
        <w:t>模式。</w:t>
      </w:r>
    </w:p>
    <w:p w14:paraId="7BFDA96C" w14:textId="77777777" w:rsidR="0076630D" w:rsidRDefault="00D7272D">
      <w:pPr>
        <w:rPr>
          <w:rFonts w:ascii="微软雅黑" w:eastAsia="微软雅黑" w:hAnsi="微软雅黑"/>
        </w:rPr>
      </w:pPr>
      <w:r>
        <w:rPr>
          <w:rFonts w:ascii="微软雅黑" w:eastAsia="微软雅黑" w:hAnsi="微软雅黑" w:hint="eastAsia"/>
        </w:rPr>
        <w:t>端口列表</w:t>
      </w:r>
      <w:r>
        <w:rPr>
          <w:rFonts w:ascii="微软雅黑" w:eastAsia="微软雅黑" w:hAnsi="微软雅黑"/>
        </w:rPr>
        <w:t>：</w:t>
      </w:r>
    </w:p>
    <w:p w14:paraId="4D59A0E0" w14:textId="77777777" w:rsidR="0076630D" w:rsidRDefault="00D7272D" w:rsidP="00B10728">
      <w:pPr>
        <w:pStyle w:val="af2"/>
        <w:numPr>
          <w:ilvl w:val="0"/>
          <w:numId w:val="136"/>
        </w:numPr>
        <w:ind w:firstLineChars="0"/>
        <w:rPr>
          <w:rFonts w:ascii="微软雅黑" w:eastAsia="微软雅黑" w:hAnsi="微软雅黑"/>
        </w:rPr>
      </w:pPr>
      <w:r>
        <w:rPr>
          <w:rFonts w:ascii="微软雅黑" w:eastAsia="微软雅黑" w:hAnsi="微软雅黑" w:hint="eastAsia"/>
        </w:rPr>
        <w:lastRenderedPageBreak/>
        <w:t>列表</w:t>
      </w:r>
      <w:r>
        <w:rPr>
          <w:rFonts w:ascii="微软雅黑" w:eastAsia="微软雅黑" w:hAnsi="微软雅黑"/>
        </w:rPr>
        <w:t>显示端口、GVRP</w:t>
      </w:r>
      <w:r>
        <w:rPr>
          <w:rFonts w:ascii="微软雅黑" w:eastAsia="微软雅黑" w:hAnsi="微软雅黑" w:hint="eastAsia"/>
        </w:rPr>
        <w:t>设置</w:t>
      </w:r>
      <w:r>
        <w:rPr>
          <w:rFonts w:ascii="微软雅黑" w:eastAsia="微软雅黑" w:hAnsi="微软雅黑"/>
        </w:rPr>
        <w:t>、VLAN创建设置、注册模式</w:t>
      </w:r>
    </w:p>
    <w:p w14:paraId="027D88F8" w14:textId="77777777" w:rsidR="0076630D" w:rsidRDefault="00D7272D" w:rsidP="00B10728">
      <w:pPr>
        <w:pStyle w:val="af2"/>
        <w:numPr>
          <w:ilvl w:val="0"/>
          <w:numId w:val="136"/>
        </w:numPr>
        <w:ind w:firstLineChars="0"/>
        <w:rPr>
          <w:rFonts w:ascii="微软雅黑" w:eastAsia="微软雅黑" w:hAnsi="微软雅黑"/>
        </w:rPr>
      </w:pPr>
      <w:r>
        <w:rPr>
          <w:rFonts w:ascii="微软雅黑" w:eastAsia="微软雅黑" w:hAnsi="微软雅黑" w:hint="eastAsia"/>
        </w:rPr>
        <w:t>支持编辑</w:t>
      </w:r>
    </w:p>
    <w:p w14:paraId="24FC5289" w14:textId="77777777" w:rsidR="0076630D" w:rsidRDefault="0076630D">
      <w:pPr>
        <w:rPr>
          <w:rFonts w:ascii="微软雅黑" w:eastAsia="微软雅黑" w:hAnsi="微软雅黑"/>
        </w:rPr>
      </w:pPr>
    </w:p>
    <w:p w14:paraId="7EF70D56" w14:textId="77777777" w:rsidR="0076630D" w:rsidRDefault="00D7272D">
      <w:pPr>
        <w:rPr>
          <w:rFonts w:ascii="微软雅黑" w:eastAsia="微软雅黑" w:hAnsi="微软雅黑"/>
        </w:rPr>
      </w:pPr>
      <w:r>
        <w:rPr>
          <w:rFonts w:ascii="微软雅黑" w:eastAsia="微软雅黑" w:hAnsi="微软雅黑" w:hint="eastAsia"/>
        </w:rPr>
        <w:t>VLAN</w:t>
      </w:r>
      <w:r>
        <w:rPr>
          <w:rFonts w:ascii="微软雅黑" w:eastAsia="微软雅黑" w:hAnsi="微软雅黑"/>
        </w:rPr>
        <w:t>成员：</w:t>
      </w:r>
    </w:p>
    <w:p w14:paraId="66C79C98" w14:textId="77777777" w:rsidR="0076630D" w:rsidRDefault="00D7272D" w:rsidP="00B10728">
      <w:pPr>
        <w:pStyle w:val="af2"/>
        <w:numPr>
          <w:ilvl w:val="0"/>
          <w:numId w:val="137"/>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VLAN</w:t>
      </w:r>
      <w:r>
        <w:rPr>
          <w:rFonts w:ascii="微软雅黑" w:eastAsia="微软雅黑" w:hAnsi="微软雅黑" w:hint="eastAsia"/>
        </w:rPr>
        <w:t>、</w:t>
      </w:r>
      <w:r>
        <w:rPr>
          <w:rFonts w:ascii="微软雅黑" w:eastAsia="微软雅黑" w:hAnsi="微软雅黑"/>
        </w:rPr>
        <w:t>指定VLAN的静态成员端口、通过GVRP注册到指定VLAN的端口</w:t>
      </w:r>
      <w:r>
        <w:rPr>
          <w:rFonts w:ascii="微软雅黑" w:eastAsia="微软雅黑" w:hAnsi="微软雅黑" w:hint="eastAsia"/>
        </w:rPr>
        <w:t>、</w:t>
      </w:r>
      <w:r>
        <w:rPr>
          <w:rFonts w:ascii="微软雅黑" w:eastAsia="微软雅黑" w:hAnsi="微软雅黑"/>
        </w:rPr>
        <w:t>VLAN类型（</w:t>
      </w:r>
      <w:r>
        <w:rPr>
          <w:rFonts w:ascii="微软雅黑" w:eastAsia="微软雅黑" w:hAnsi="微软雅黑" w:hint="eastAsia"/>
        </w:rPr>
        <w:t>静态|</w:t>
      </w:r>
      <w:r>
        <w:rPr>
          <w:rFonts w:ascii="微软雅黑" w:eastAsia="微软雅黑" w:hAnsi="微软雅黑"/>
        </w:rPr>
        <w:t>动态，静态为本地配置的VLAN，动态为通过GVRP生成的VLAN）</w:t>
      </w:r>
    </w:p>
    <w:p w14:paraId="12CF52E8" w14:textId="77777777" w:rsidR="0076630D" w:rsidRDefault="0076630D">
      <w:pPr>
        <w:rPr>
          <w:rFonts w:ascii="微软雅黑" w:eastAsia="微软雅黑" w:hAnsi="微软雅黑"/>
        </w:rPr>
      </w:pPr>
    </w:p>
    <w:p w14:paraId="36AC4009" w14:textId="77777777" w:rsidR="0076630D" w:rsidRDefault="00D7272D">
      <w:pPr>
        <w:rPr>
          <w:rFonts w:ascii="微软雅黑" w:eastAsia="微软雅黑" w:hAnsi="微软雅黑"/>
        </w:rPr>
      </w:pPr>
      <w:r>
        <w:rPr>
          <w:rFonts w:ascii="微软雅黑" w:eastAsia="微软雅黑" w:hAnsi="微软雅黑" w:hint="eastAsia"/>
        </w:rPr>
        <w:t>数据统计</w:t>
      </w:r>
      <w:r>
        <w:rPr>
          <w:rFonts w:ascii="微软雅黑" w:eastAsia="微软雅黑" w:hAnsi="微软雅黑"/>
        </w:rPr>
        <w:t>：</w:t>
      </w:r>
    </w:p>
    <w:p w14:paraId="09216420" w14:textId="77777777" w:rsidR="0076630D" w:rsidRDefault="00D7272D" w:rsidP="00B10728">
      <w:pPr>
        <w:pStyle w:val="af2"/>
        <w:numPr>
          <w:ilvl w:val="0"/>
          <w:numId w:val="137"/>
        </w:numPr>
        <w:ind w:firstLineChars="0"/>
        <w:rPr>
          <w:rFonts w:ascii="微软雅黑" w:eastAsia="微软雅黑" w:hAnsi="微软雅黑"/>
        </w:rPr>
      </w:pPr>
      <w:r>
        <w:rPr>
          <w:rFonts w:ascii="微软雅黑" w:eastAsia="微软雅黑" w:hAnsi="微软雅黑" w:hint="eastAsia"/>
        </w:rPr>
        <w:t>刷新时间 (秒)：【text文本框】设置接口统计数据信息的时间间隔，选项</w:t>
      </w:r>
      <w:r>
        <w:rPr>
          <w:rFonts w:ascii="微软雅黑" w:eastAsia="微软雅黑" w:hAnsi="微软雅黑"/>
        </w:rPr>
        <w:t>有{5</w:t>
      </w:r>
      <w:r>
        <w:rPr>
          <w:rFonts w:ascii="微软雅黑" w:eastAsia="微软雅黑" w:hAnsi="微软雅黑" w:hint="eastAsia"/>
        </w:rPr>
        <w:t>秒</w:t>
      </w:r>
      <w:r>
        <w:rPr>
          <w:rFonts w:ascii="微软雅黑" w:eastAsia="微软雅黑" w:hAnsi="微软雅黑"/>
        </w:rPr>
        <w:t>|10</w:t>
      </w:r>
      <w:r>
        <w:rPr>
          <w:rFonts w:ascii="微软雅黑" w:eastAsia="微软雅黑" w:hAnsi="微软雅黑" w:hint="eastAsia"/>
        </w:rPr>
        <w:t>秒</w:t>
      </w:r>
      <w:r>
        <w:rPr>
          <w:rFonts w:ascii="微软雅黑" w:eastAsia="微软雅黑" w:hAnsi="微软雅黑"/>
        </w:rPr>
        <w:t>|30</w:t>
      </w:r>
      <w:r>
        <w:rPr>
          <w:rFonts w:ascii="微软雅黑" w:eastAsia="微软雅黑" w:hAnsi="微软雅黑" w:hint="eastAsia"/>
        </w:rPr>
        <w:t>秒</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10秒</w:t>
      </w:r>
      <w:r>
        <w:rPr>
          <w:rFonts w:ascii="微软雅黑" w:eastAsia="微软雅黑" w:hAnsi="微软雅黑"/>
        </w:rPr>
        <w:t>。</w:t>
      </w:r>
      <w:r>
        <w:rPr>
          <w:rFonts w:ascii="微软雅黑" w:eastAsia="微软雅黑" w:hAnsi="微软雅黑" w:hint="eastAsia"/>
        </w:rPr>
        <w:t>设置后，Web页面将会每隔此时间间隔，刷新接口的数据统计信息。</w:t>
      </w:r>
    </w:p>
    <w:p w14:paraId="610AE4B5" w14:textId="77777777" w:rsidR="0076630D" w:rsidRDefault="00D7272D">
      <w:pPr>
        <w:rPr>
          <w:rFonts w:ascii="微软雅黑" w:eastAsia="微软雅黑" w:hAnsi="微软雅黑"/>
        </w:rPr>
      </w:pPr>
      <w:r>
        <w:rPr>
          <w:rFonts w:ascii="微软雅黑" w:eastAsia="微软雅黑" w:hAnsi="微软雅黑" w:hint="eastAsia"/>
        </w:rPr>
        <w:t>数据表</w:t>
      </w:r>
      <w:r>
        <w:rPr>
          <w:rFonts w:ascii="微软雅黑" w:eastAsia="微软雅黑" w:hAnsi="微软雅黑"/>
        </w:rPr>
        <w:t>：</w:t>
      </w:r>
    </w:p>
    <w:p w14:paraId="79F4DFB9" w14:textId="77777777" w:rsidR="0076630D" w:rsidRDefault="00D7272D" w:rsidP="00B10728">
      <w:pPr>
        <w:pStyle w:val="af2"/>
        <w:numPr>
          <w:ilvl w:val="0"/>
          <w:numId w:val="137"/>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端口</w:t>
      </w:r>
      <w:r>
        <w:rPr>
          <w:rFonts w:ascii="微软雅黑" w:eastAsia="微软雅黑" w:hAnsi="微软雅黑"/>
        </w:rPr>
        <w:t>名称，</w:t>
      </w:r>
      <w:r>
        <w:rPr>
          <w:rFonts w:ascii="微软雅黑" w:eastAsia="微软雅黑" w:hAnsi="微软雅黑" w:hint="eastAsia"/>
        </w:rPr>
        <w:t>各类</w:t>
      </w:r>
      <w:r>
        <w:rPr>
          <w:rFonts w:ascii="微软雅黑" w:eastAsia="微软雅黑" w:hAnsi="微软雅黑"/>
        </w:rPr>
        <w:t>统计信息如下：</w:t>
      </w:r>
    </w:p>
    <w:p w14:paraId="4237B298" w14:textId="77777777" w:rsidR="0076630D" w:rsidRDefault="00D7272D" w:rsidP="00B10728">
      <w:pPr>
        <w:pStyle w:val="af2"/>
        <w:numPr>
          <w:ilvl w:val="0"/>
          <w:numId w:val="138"/>
        </w:numPr>
        <w:ind w:firstLineChars="0"/>
        <w:rPr>
          <w:rFonts w:ascii="微软雅黑" w:eastAsia="微软雅黑" w:hAnsi="微软雅黑"/>
        </w:rPr>
      </w:pPr>
      <w:r>
        <w:rPr>
          <w:rFonts w:ascii="微软雅黑" w:eastAsia="微软雅黑" w:hAnsi="微软雅黑" w:hint="eastAsia"/>
        </w:rPr>
        <w:t>接收</w:t>
      </w:r>
      <w:r>
        <w:rPr>
          <w:rFonts w:ascii="微软雅黑" w:eastAsia="微软雅黑" w:hAnsi="微软雅黑"/>
        </w:rPr>
        <w:t>：</w:t>
      </w:r>
    </w:p>
    <w:p w14:paraId="6DCB4AC1" w14:textId="77777777" w:rsidR="0076630D" w:rsidRDefault="00D7272D" w:rsidP="00B10728">
      <w:pPr>
        <w:pStyle w:val="af2"/>
        <w:numPr>
          <w:ilvl w:val="0"/>
          <w:numId w:val="139"/>
        </w:numPr>
        <w:ind w:firstLineChars="0"/>
        <w:rPr>
          <w:rFonts w:ascii="微软雅黑" w:eastAsia="微软雅黑" w:hAnsi="微软雅黑"/>
        </w:rPr>
      </w:pPr>
      <w:r>
        <w:rPr>
          <w:rFonts w:ascii="微软雅黑" w:eastAsia="微软雅黑" w:hAnsi="微软雅黑" w:hint="eastAsia"/>
        </w:rPr>
        <w:t>Join</w:t>
      </w:r>
      <w:r>
        <w:rPr>
          <w:rFonts w:ascii="微软雅黑" w:eastAsia="微软雅黑" w:hAnsi="微软雅黑"/>
        </w:rPr>
        <w:t>Empty：接收JoinEmpty的消息</w:t>
      </w:r>
      <w:r>
        <w:rPr>
          <w:rFonts w:ascii="微软雅黑" w:eastAsia="微软雅黑" w:hAnsi="微软雅黑" w:hint="eastAsia"/>
        </w:rPr>
        <w:t>次数</w:t>
      </w:r>
    </w:p>
    <w:p w14:paraId="2AFFD0A4" w14:textId="77777777" w:rsidR="0076630D" w:rsidRDefault="00D7272D" w:rsidP="00B10728">
      <w:pPr>
        <w:pStyle w:val="af2"/>
        <w:numPr>
          <w:ilvl w:val="0"/>
          <w:numId w:val="139"/>
        </w:numPr>
        <w:ind w:firstLineChars="0"/>
        <w:rPr>
          <w:rFonts w:ascii="微软雅黑" w:eastAsia="微软雅黑" w:hAnsi="微软雅黑"/>
        </w:rPr>
      </w:pPr>
      <w:r>
        <w:rPr>
          <w:rFonts w:ascii="微软雅黑" w:eastAsia="微软雅黑" w:hAnsi="微软雅黑" w:hint="eastAsia"/>
        </w:rPr>
        <w:t>Empty</w:t>
      </w:r>
      <w:r>
        <w:rPr>
          <w:rFonts w:ascii="微软雅黑" w:eastAsia="微软雅黑" w:hAnsi="微软雅黑"/>
        </w:rPr>
        <w:t>：接收Empty的消息次数</w:t>
      </w:r>
    </w:p>
    <w:p w14:paraId="32F3E73D" w14:textId="77777777" w:rsidR="0076630D" w:rsidRDefault="00D7272D" w:rsidP="00B10728">
      <w:pPr>
        <w:pStyle w:val="af2"/>
        <w:numPr>
          <w:ilvl w:val="0"/>
          <w:numId w:val="139"/>
        </w:numPr>
        <w:ind w:firstLineChars="0"/>
        <w:rPr>
          <w:rFonts w:ascii="微软雅黑" w:eastAsia="微软雅黑" w:hAnsi="微软雅黑"/>
        </w:rPr>
      </w:pPr>
      <w:r>
        <w:rPr>
          <w:rFonts w:ascii="微软雅黑" w:eastAsia="微软雅黑" w:hAnsi="微软雅黑" w:hint="eastAsia"/>
        </w:rPr>
        <w:t>Leave</w:t>
      </w:r>
      <w:r>
        <w:rPr>
          <w:rFonts w:ascii="微软雅黑" w:eastAsia="微软雅黑" w:hAnsi="微软雅黑"/>
        </w:rPr>
        <w:t>Empty</w:t>
      </w:r>
      <w:r>
        <w:rPr>
          <w:rFonts w:ascii="微软雅黑" w:eastAsia="微软雅黑" w:hAnsi="微软雅黑" w:hint="eastAsia"/>
        </w:rPr>
        <w:t>：接收</w:t>
      </w:r>
      <w:r>
        <w:rPr>
          <w:rFonts w:ascii="微软雅黑" w:eastAsia="微软雅黑" w:hAnsi="微软雅黑"/>
        </w:rPr>
        <w:t>LeaveEmpty的消息次数</w:t>
      </w:r>
    </w:p>
    <w:p w14:paraId="51FAE9D3" w14:textId="77777777" w:rsidR="0076630D" w:rsidRDefault="00D7272D" w:rsidP="00B10728">
      <w:pPr>
        <w:pStyle w:val="af2"/>
        <w:numPr>
          <w:ilvl w:val="0"/>
          <w:numId w:val="139"/>
        </w:numPr>
        <w:ind w:firstLineChars="0"/>
        <w:rPr>
          <w:rFonts w:ascii="微软雅黑" w:eastAsia="微软雅黑" w:hAnsi="微软雅黑"/>
        </w:rPr>
      </w:pPr>
      <w:r>
        <w:rPr>
          <w:rFonts w:ascii="微软雅黑" w:eastAsia="微软雅黑" w:hAnsi="微软雅黑" w:hint="eastAsia"/>
        </w:rPr>
        <w:t>JoinIn</w:t>
      </w:r>
      <w:r>
        <w:rPr>
          <w:rFonts w:ascii="微软雅黑" w:eastAsia="微软雅黑" w:hAnsi="微软雅黑"/>
        </w:rPr>
        <w:t>：接收JoinIn的</w:t>
      </w:r>
      <w:r>
        <w:rPr>
          <w:rFonts w:ascii="微软雅黑" w:eastAsia="微软雅黑" w:hAnsi="微软雅黑" w:hint="eastAsia"/>
        </w:rPr>
        <w:t>消息次数</w:t>
      </w:r>
    </w:p>
    <w:p w14:paraId="21E91540" w14:textId="77777777" w:rsidR="0076630D" w:rsidRDefault="00D7272D" w:rsidP="00B10728">
      <w:pPr>
        <w:pStyle w:val="af2"/>
        <w:numPr>
          <w:ilvl w:val="0"/>
          <w:numId w:val="139"/>
        </w:numPr>
        <w:ind w:firstLineChars="0"/>
        <w:rPr>
          <w:rFonts w:ascii="微软雅黑" w:eastAsia="微软雅黑" w:hAnsi="微软雅黑"/>
        </w:rPr>
      </w:pPr>
      <w:r>
        <w:rPr>
          <w:rFonts w:ascii="微软雅黑" w:eastAsia="微软雅黑" w:hAnsi="微软雅黑" w:hint="eastAsia"/>
        </w:rPr>
        <w:t>LeaveIn</w:t>
      </w:r>
      <w:r>
        <w:rPr>
          <w:rFonts w:ascii="微软雅黑" w:eastAsia="微软雅黑" w:hAnsi="微软雅黑"/>
        </w:rPr>
        <w:t>：接收LeaveIn的消息次数</w:t>
      </w:r>
    </w:p>
    <w:p w14:paraId="05E10AAD" w14:textId="77777777" w:rsidR="0076630D" w:rsidRDefault="00D7272D" w:rsidP="00B10728">
      <w:pPr>
        <w:pStyle w:val="af2"/>
        <w:numPr>
          <w:ilvl w:val="0"/>
          <w:numId w:val="139"/>
        </w:numPr>
        <w:ind w:firstLineChars="0"/>
        <w:rPr>
          <w:rFonts w:ascii="微软雅黑" w:eastAsia="微软雅黑" w:hAnsi="微软雅黑"/>
        </w:rPr>
      </w:pPr>
      <w:r>
        <w:rPr>
          <w:rFonts w:ascii="微软雅黑" w:eastAsia="微软雅黑" w:hAnsi="微软雅黑" w:hint="eastAsia"/>
        </w:rPr>
        <w:t>LeaveAll</w:t>
      </w:r>
      <w:r>
        <w:rPr>
          <w:rFonts w:ascii="微软雅黑" w:eastAsia="微软雅黑" w:hAnsi="微软雅黑"/>
        </w:rPr>
        <w:t>：接收LeaveAll的消息次数</w:t>
      </w:r>
    </w:p>
    <w:p w14:paraId="25633AD5" w14:textId="77777777" w:rsidR="0076630D" w:rsidRDefault="00D7272D" w:rsidP="00B10728">
      <w:pPr>
        <w:pStyle w:val="af2"/>
        <w:numPr>
          <w:ilvl w:val="0"/>
          <w:numId w:val="138"/>
        </w:numPr>
        <w:ind w:firstLineChars="0"/>
        <w:rPr>
          <w:rFonts w:ascii="微软雅黑" w:eastAsia="微软雅黑" w:hAnsi="微软雅黑"/>
        </w:rPr>
      </w:pPr>
      <w:r>
        <w:rPr>
          <w:rFonts w:ascii="微软雅黑" w:eastAsia="微软雅黑" w:hAnsi="微软雅黑" w:hint="eastAsia"/>
        </w:rPr>
        <w:t>发送：</w:t>
      </w:r>
    </w:p>
    <w:p w14:paraId="6AD4C8C1" w14:textId="6AFC185B" w:rsidR="0076630D" w:rsidRDefault="00D7272D" w:rsidP="00B10728">
      <w:pPr>
        <w:pStyle w:val="af2"/>
        <w:numPr>
          <w:ilvl w:val="0"/>
          <w:numId w:val="140"/>
        </w:numPr>
        <w:ind w:firstLineChars="0"/>
        <w:rPr>
          <w:rFonts w:ascii="微软雅黑" w:eastAsia="微软雅黑" w:hAnsi="微软雅黑"/>
        </w:rPr>
      </w:pPr>
      <w:r>
        <w:rPr>
          <w:rFonts w:ascii="微软雅黑" w:eastAsia="微软雅黑" w:hAnsi="微软雅黑" w:hint="eastAsia"/>
        </w:rPr>
        <w:lastRenderedPageBreak/>
        <w:t>Join</w:t>
      </w:r>
      <w:r>
        <w:rPr>
          <w:rFonts w:ascii="微软雅黑" w:eastAsia="微软雅黑" w:hAnsi="微软雅黑"/>
        </w:rPr>
        <w:t>Empty</w:t>
      </w:r>
      <w:r w:rsidR="00572C33">
        <w:rPr>
          <w:rFonts w:ascii="微软雅黑" w:eastAsia="微软雅黑" w:hAnsi="微软雅黑"/>
        </w:rPr>
        <w:t>：</w:t>
      </w:r>
      <w:r w:rsidR="00572C33">
        <w:rPr>
          <w:rFonts w:ascii="微软雅黑" w:eastAsia="微软雅黑" w:hAnsi="微软雅黑" w:hint="eastAsia"/>
        </w:rPr>
        <w:t>发送</w:t>
      </w:r>
      <w:r>
        <w:rPr>
          <w:rFonts w:ascii="微软雅黑" w:eastAsia="微软雅黑" w:hAnsi="微软雅黑"/>
        </w:rPr>
        <w:t>JoinEmpty的消息</w:t>
      </w:r>
      <w:r>
        <w:rPr>
          <w:rFonts w:ascii="微软雅黑" w:eastAsia="微软雅黑" w:hAnsi="微软雅黑" w:hint="eastAsia"/>
        </w:rPr>
        <w:t>次数</w:t>
      </w:r>
    </w:p>
    <w:p w14:paraId="002689FB" w14:textId="710D32E9" w:rsidR="0076630D" w:rsidRDefault="00D7272D" w:rsidP="00B10728">
      <w:pPr>
        <w:pStyle w:val="af2"/>
        <w:numPr>
          <w:ilvl w:val="0"/>
          <w:numId w:val="140"/>
        </w:numPr>
        <w:ind w:firstLineChars="0"/>
        <w:rPr>
          <w:rFonts w:ascii="微软雅黑" w:eastAsia="微软雅黑" w:hAnsi="微软雅黑"/>
        </w:rPr>
      </w:pPr>
      <w:r>
        <w:rPr>
          <w:rFonts w:ascii="微软雅黑" w:eastAsia="微软雅黑" w:hAnsi="微软雅黑" w:hint="eastAsia"/>
        </w:rPr>
        <w:t>Empty</w:t>
      </w:r>
      <w:r>
        <w:rPr>
          <w:rFonts w:ascii="微软雅黑" w:eastAsia="微软雅黑" w:hAnsi="微软雅黑"/>
        </w:rPr>
        <w:t>：</w:t>
      </w:r>
      <w:r w:rsidR="00572C33">
        <w:rPr>
          <w:rFonts w:ascii="微软雅黑" w:eastAsia="微软雅黑" w:hAnsi="微软雅黑" w:hint="eastAsia"/>
        </w:rPr>
        <w:t>发送</w:t>
      </w:r>
      <w:r>
        <w:rPr>
          <w:rFonts w:ascii="微软雅黑" w:eastAsia="微软雅黑" w:hAnsi="微软雅黑"/>
        </w:rPr>
        <w:t>Empty的消息次数</w:t>
      </w:r>
    </w:p>
    <w:p w14:paraId="61880B05" w14:textId="657B32E4" w:rsidR="0076630D" w:rsidRDefault="00D7272D" w:rsidP="00B10728">
      <w:pPr>
        <w:pStyle w:val="af2"/>
        <w:numPr>
          <w:ilvl w:val="0"/>
          <w:numId w:val="140"/>
        </w:numPr>
        <w:ind w:firstLineChars="0"/>
        <w:rPr>
          <w:rFonts w:ascii="微软雅黑" w:eastAsia="微软雅黑" w:hAnsi="微软雅黑"/>
        </w:rPr>
      </w:pPr>
      <w:r>
        <w:rPr>
          <w:rFonts w:ascii="微软雅黑" w:eastAsia="微软雅黑" w:hAnsi="微软雅黑" w:hint="eastAsia"/>
        </w:rPr>
        <w:t>Leave</w:t>
      </w:r>
      <w:r>
        <w:rPr>
          <w:rFonts w:ascii="微软雅黑" w:eastAsia="微软雅黑" w:hAnsi="微软雅黑"/>
        </w:rPr>
        <w:t>Empty</w:t>
      </w:r>
      <w:r>
        <w:rPr>
          <w:rFonts w:ascii="微软雅黑" w:eastAsia="微软雅黑" w:hAnsi="微软雅黑" w:hint="eastAsia"/>
        </w:rPr>
        <w:t>：</w:t>
      </w:r>
      <w:r w:rsidR="00572C33">
        <w:rPr>
          <w:rFonts w:ascii="微软雅黑" w:eastAsia="微软雅黑" w:hAnsi="微软雅黑" w:hint="eastAsia"/>
        </w:rPr>
        <w:t>发送</w:t>
      </w:r>
      <w:r>
        <w:rPr>
          <w:rFonts w:ascii="微软雅黑" w:eastAsia="微软雅黑" w:hAnsi="微软雅黑"/>
        </w:rPr>
        <w:t>LeaveEmpty的消息次数</w:t>
      </w:r>
    </w:p>
    <w:p w14:paraId="3B1B986F" w14:textId="6790AF9B" w:rsidR="0076630D" w:rsidRDefault="00D7272D" w:rsidP="00B10728">
      <w:pPr>
        <w:pStyle w:val="af2"/>
        <w:numPr>
          <w:ilvl w:val="0"/>
          <w:numId w:val="140"/>
        </w:numPr>
        <w:ind w:firstLineChars="0"/>
        <w:rPr>
          <w:rFonts w:ascii="微软雅黑" w:eastAsia="微软雅黑" w:hAnsi="微软雅黑"/>
        </w:rPr>
      </w:pPr>
      <w:r>
        <w:rPr>
          <w:rFonts w:ascii="微软雅黑" w:eastAsia="微软雅黑" w:hAnsi="微软雅黑" w:hint="eastAsia"/>
        </w:rPr>
        <w:t>JoinIn</w:t>
      </w:r>
      <w:r>
        <w:rPr>
          <w:rFonts w:ascii="微软雅黑" w:eastAsia="微软雅黑" w:hAnsi="微软雅黑"/>
        </w:rPr>
        <w:t>：</w:t>
      </w:r>
      <w:r w:rsidR="00572C33">
        <w:rPr>
          <w:rFonts w:ascii="微软雅黑" w:eastAsia="微软雅黑" w:hAnsi="微软雅黑" w:hint="eastAsia"/>
        </w:rPr>
        <w:t>发送</w:t>
      </w:r>
      <w:r>
        <w:rPr>
          <w:rFonts w:ascii="微软雅黑" w:eastAsia="微软雅黑" w:hAnsi="微软雅黑"/>
        </w:rPr>
        <w:t>JoinIn的</w:t>
      </w:r>
      <w:r>
        <w:rPr>
          <w:rFonts w:ascii="微软雅黑" w:eastAsia="微软雅黑" w:hAnsi="微软雅黑" w:hint="eastAsia"/>
        </w:rPr>
        <w:t>消息次数</w:t>
      </w:r>
    </w:p>
    <w:p w14:paraId="2CB3A57B" w14:textId="0A1F52DC" w:rsidR="0076630D" w:rsidRDefault="00D7272D" w:rsidP="00B10728">
      <w:pPr>
        <w:pStyle w:val="af2"/>
        <w:numPr>
          <w:ilvl w:val="0"/>
          <w:numId w:val="140"/>
        </w:numPr>
        <w:ind w:firstLineChars="0"/>
        <w:rPr>
          <w:rFonts w:ascii="微软雅黑" w:eastAsia="微软雅黑" w:hAnsi="微软雅黑"/>
        </w:rPr>
      </w:pPr>
      <w:r>
        <w:rPr>
          <w:rFonts w:ascii="微软雅黑" w:eastAsia="微软雅黑" w:hAnsi="微软雅黑" w:hint="eastAsia"/>
        </w:rPr>
        <w:t>LeaveIn</w:t>
      </w:r>
      <w:r>
        <w:rPr>
          <w:rFonts w:ascii="微软雅黑" w:eastAsia="微软雅黑" w:hAnsi="微软雅黑"/>
        </w:rPr>
        <w:t>：</w:t>
      </w:r>
      <w:r w:rsidR="00572C33">
        <w:rPr>
          <w:rFonts w:ascii="微软雅黑" w:eastAsia="微软雅黑" w:hAnsi="微软雅黑" w:hint="eastAsia"/>
        </w:rPr>
        <w:t>发送</w:t>
      </w:r>
      <w:r>
        <w:rPr>
          <w:rFonts w:ascii="微软雅黑" w:eastAsia="微软雅黑" w:hAnsi="微软雅黑"/>
        </w:rPr>
        <w:t>LeaveIn的消息次数</w:t>
      </w:r>
    </w:p>
    <w:p w14:paraId="02E01A48" w14:textId="04E59CD2" w:rsidR="0076630D" w:rsidRDefault="00D7272D" w:rsidP="00B10728">
      <w:pPr>
        <w:pStyle w:val="af2"/>
        <w:numPr>
          <w:ilvl w:val="0"/>
          <w:numId w:val="140"/>
        </w:numPr>
        <w:ind w:firstLineChars="0"/>
        <w:rPr>
          <w:rFonts w:ascii="微软雅黑" w:eastAsia="微软雅黑" w:hAnsi="微软雅黑"/>
        </w:rPr>
      </w:pPr>
      <w:r>
        <w:rPr>
          <w:rFonts w:ascii="微软雅黑" w:eastAsia="微软雅黑" w:hAnsi="微软雅黑" w:hint="eastAsia"/>
        </w:rPr>
        <w:t>LeaveAll</w:t>
      </w:r>
      <w:r>
        <w:rPr>
          <w:rFonts w:ascii="微软雅黑" w:eastAsia="微软雅黑" w:hAnsi="微软雅黑"/>
        </w:rPr>
        <w:t>：</w:t>
      </w:r>
      <w:r w:rsidR="00572C33">
        <w:rPr>
          <w:rFonts w:ascii="微软雅黑" w:eastAsia="微软雅黑" w:hAnsi="微软雅黑" w:hint="eastAsia"/>
        </w:rPr>
        <w:t>发送</w:t>
      </w:r>
      <w:r>
        <w:rPr>
          <w:rFonts w:ascii="微软雅黑" w:eastAsia="微软雅黑" w:hAnsi="微软雅黑"/>
        </w:rPr>
        <w:t>LeaveAll的消息次数</w:t>
      </w:r>
    </w:p>
    <w:p w14:paraId="6A5CF147" w14:textId="77777777" w:rsidR="0076630D" w:rsidRDefault="00D7272D" w:rsidP="00B10728">
      <w:pPr>
        <w:pStyle w:val="af2"/>
        <w:numPr>
          <w:ilvl w:val="0"/>
          <w:numId w:val="138"/>
        </w:numPr>
        <w:ind w:firstLineChars="0"/>
        <w:rPr>
          <w:rFonts w:ascii="微软雅黑" w:eastAsia="微软雅黑" w:hAnsi="微软雅黑"/>
        </w:rPr>
      </w:pPr>
      <w:r>
        <w:rPr>
          <w:rFonts w:ascii="微软雅黑" w:eastAsia="微软雅黑" w:hAnsi="微软雅黑" w:hint="eastAsia"/>
        </w:rPr>
        <w:t>错误</w:t>
      </w:r>
      <w:r>
        <w:rPr>
          <w:rFonts w:ascii="微软雅黑" w:eastAsia="微软雅黑" w:hAnsi="微软雅黑"/>
        </w:rPr>
        <w:t>：</w:t>
      </w:r>
    </w:p>
    <w:p w14:paraId="0AA128AF" w14:textId="77777777" w:rsidR="0076630D" w:rsidRDefault="00D7272D" w:rsidP="00B10728">
      <w:pPr>
        <w:pStyle w:val="af2"/>
        <w:numPr>
          <w:ilvl w:val="0"/>
          <w:numId w:val="141"/>
        </w:numPr>
        <w:ind w:firstLineChars="0"/>
        <w:rPr>
          <w:rFonts w:ascii="微软雅黑" w:eastAsia="微软雅黑" w:hAnsi="微软雅黑"/>
        </w:rPr>
      </w:pPr>
      <w:r>
        <w:rPr>
          <w:rFonts w:ascii="微软雅黑" w:eastAsia="微软雅黑" w:hAnsi="微软雅黑" w:hint="eastAsia"/>
        </w:rPr>
        <w:t>Invalid</w:t>
      </w:r>
      <w:r>
        <w:rPr>
          <w:rFonts w:ascii="微软雅黑" w:eastAsia="微软雅黑" w:hAnsi="微软雅黑"/>
        </w:rPr>
        <w:t xml:space="preserve"> Protocol ID：</w:t>
      </w:r>
      <w:r>
        <w:rPr>
          <w:rFonts w:ascii="微软雅黑" w:eastAsia="微软雅黑" w:hAnsi="微软雅黑" w:hint="eastAsia"/>
        </w:rPr>
        <w:t>接收</w:t>
      </w:r>
      <w:r>
        <w:rPr>
          <w:rFonts w:ascii="微软雅黑" w:eastAsia="微软雅黑" w:hAnsi="微软雅黑"/>
        </w:rPr>
        <w:t>报文中协议ID非法次数</w:t>
      </w:r>
    </w:p>
    <w:p w14:paraId="63A27DAA" w14:textId="77777777" w:rsidR="0076630D" w:rsidRDefault="00D7272D" w:rsidP="00B10728">
      <w:pPr>
        <w:pStyle w:val="af2"/>
        <w:numPr>
          <w:ilvl w:val="0"/>
          <w:numId w:val="141"/>
        </w:numPr>
        <w:ind w:firstLineChars="0"/>
        <w:rPr>
          <w:rFonts w:ascii="微软雅黑" w:eastAsia="微软雅黑" w:hAnsi="微软雅黑"/>
        </w:rPr>
      </w:pPr>
      <w:r>
        <w:rPr>
          <w:rFonts w:ascii="微软雅黑" w:eastAsia="微软雅黑" w:hAnsi="微软雅黑" w:hint="eastAsia"/>
        </w:rPr>
        <w:t>Invalid</w:t>
      </w:r>
      <w:r>
        <w:rPr>
          <w:rFonts w:ascii="微软雅黑" w:eastAsia="微软雅黑" w:hAnsi="微软雅黑"/>
        </w:rPr>
        <w:t xml:space="preserve"> Attribute：接收报文中</w:t>
      </w:r>
      <w:r>
        <w:rPr>
          <w:rFonts w:ascii="微软雅黑" w:eastAsia="微软雅黑" w:hAnsi="微软雅黑" w:hint="eastAsia"/>
        </w:rPr>
        <w:t>属性</w:t>
      </w:r>
      <w:r>
        <w:rPr>
          <w:rFonts w:ascii="微软雅黑" w:eastAsia="微软雅黑" w:hAnsi="微软雅黑"/>
        </w:rPr>
        <w:t>非法次数</w:t>
      </w:r>
    </w:p>
    <w:p w14:paraId="6BBBD685" w14:textId="77777777" w:rsidR="0076630D" w:rsidRDefault="00D7272D" w:rsidP="00B10728">
      <w:pPr>
        <w:pStyle w:val="af2"/>
        <w:numPr>
          <w:ilvl w:val="0"/>
          <w:numId w:val="141"/>
        </w:numPr>
        <w:ind w:firstLineChars="0"/>
        <w:rPr>
          <w:rFonts w:ascii="微软雅黑" w:eastAsia="微软雅黑" w:hAnsi="微软雅黑"/>
        </w:rPr>
      </w:pPr>
      <w:r>
        <w:rPr>
          <w:rFonts w:ascii="微软雅黑" w:eastAsia="微软雅黑" w:hAnsi="微软雅黑" w:hint="eastAsia"/>
        </w:rPr>
        <w:t>Invalud</w:t>
      </w:r>
      <w:r>
        <w:rPr>
          <w:rFonts w:ascii="微软雅黑" w:eastAsia="微软雅黑" w:hAnsi="微软雅黑"/>
        </w:rPr>
        <w:t xml:space="preserve"> Event：</w:t>
      </w:r>
      <w:r>
        <w:rPr>
          <w:rFonts w:ascii="微软雅黑" w:eastAsia="微软雅黑" w:hAnsi="微软雅黑" w:hint="eastAsia"/>
        </w:rPr>
        <w:t>接收报文</w:t>
      </w:r>
      <w:r>
        <w:rPr>
          <w:rFonts w:ascii="微软雅黑" w:eastAsia="微软雅黑" w:hAnsi="微软雅黑"/>
        </w:rPr>
        <w:t>中属性描述的</w:t>
      </w:r>
      <w:r>
        <w:rPr>
          <w:rFonts w:ascii="微软雅黑" w:eastAsia="微软雅黑" w:hAnsi="微软雅黑" w:hint="eastAsia"/>
        </w:rPr>
        <w:t>事件</w:t>
      </w:r>
      <w:r>
        <w:rPr>
          <w:rFonts w:ascii="微软雅黑" w:eastAsia="微软雅黑" w:hAnsi="微软雅黑"/>
        </w:rPr>
        <w:t>非法次数</w:t>
      </w:r>
    </w:p>
    <w:p w14:paraId="20219E82" w14:textId="77777777" w:rsidR="0076630D" w:rsidRDefault="0076630D">
      <w:pPr>
        <w:rPr>
          <w:rFonts w:ascii="微软雅黑" w:eastAsia="微软雅黑" w:hAnsi="微软雅黑"/>
        </w:rPr>
      </w:pPr>
    </w:p>
    <w:p w14:paraId="44CAB42C" w14:textId="77777777" w:rsidR="0076630D" w:rsidRDefault="00D7272D">
      <w:pPr>
        <w:pStyle w:val="20"/>
        <w:numPr>
          <w:ilvl w:val="1"/>
          <w:numId w:val="1"/>
        </w:numPr>
        <w:rPr>
          <w:rFonts w:ascii="微软雅黑" w:eastAsia="微软雅黑" w:hAnsi="微软雅黑"/>
        </w:rPr>
      </w:pPr>
      <w:bookmarkStart w:id="332" w:name="_生成树/STP(FP1C)"/>
      <w:bookmarkStart w:id="333" w:name="_Toc149138821"/>
      <w:bookmarkEnd w:id="332"/>
      <w:r>
        <w:rPr>
          <w:rFonts w:ascii="微软雅黑" w:eastAsia="微软雅黑" w:hAnsi="微软雅黑" w:hint="eastAsia"/>
        </w:rPr>
        <w:t>生成树/</w:t>
      </w:r>
      <w:r>
        <w:rPr>
          <w:rFonts w:ascii="微软雅黑" w:eastAsia="微软雅黑" w:hAnsi="微软雅黑"/>
        </w:rPr>
        <w:t>STP</w:t>
      </w:r>
      <w:r>
        <w:rPr>
          <w:rFonts w:ascii="微软雅黑" w:eastAsia="微软雅黑" w:hAnsi="微软雅黑"/>
          <w:color w:val="EEECE1" w:themeColor="background2"/>
          <w:highlight w:val="darkYellow"/>
        </w:rPr>
        <w:t>(FP1C)</w:t>
      </w:r>
      <w:bookmarkEnd w:id="333"/>
    </w:p>
    <w:p w14:paraId="2F6ED8BF" w14:textId="77777777" w:rsidR="0076630D" w:rsidRDefault="00D7272D">
      <w:pPr>
        <w:rPr>
          <w:rFonts w:ascii="微软雅黑" w:eastAsia="微软雅黑" w:hAnsi="微软雅黑"/>
        </w:rPr>
      </w:pPr>
      <w:r>
        <w:rPr>
          <w:rFonts w:ascii="微软雅黑" w:eastAsia="微软雅黑" w:hAnsi="微软雅黑" w:hint="eastAsia"/>
        </w:rPr>
        <w:t>【功能概述】</w:t>
      </w:r>
    </w:p>
    <w:p w14:paraId="4A7DEC48" w14:textId="77777777" w:rsidR="0076630D" w:rsidRDefault="00D7272D">
      <w:pPr>
        <w:ind w:firstLine="420"/>
        <w:rPr>
          <w:rFonts w:ascii="微软雅黑" w:eastAsia="微软雅黑" w:hAnsi="微软雅黑"/>
          <w:b/>
        </w:rPr>
      </w:pPr>
      <w:r>
        <w:rPr>
          <w:rFonts w:ascii="微软雅黑" w:eastAsia="微软雅黑" w:hAnsi="微软雅黑" w:hint="eastAsia"/>
          <w:b/>
        </w:rPr>
        <w:t>（一）STP</w:t>
      </w:r>
    </w:p>
    <w:p w14:paraId="5BDE5847" w14:textId="77777777" w:rsidR="0076630D" w:rsidRDefault="00D7272D">
      <w:pPr>
        <w:ind w:firstLine="420"/>
        <w:rPr>
          <w:rFonts w:ascii="微软雅黑" w:eastAsia="微软雅黑" w:hAnsi="微软雅黑"/>
        </w:rPr>
      </w:pPr>
      <w:r>
        <w:rPr>
          <w:rFonts w:ascii="微软雅黑" w:eastAsia="微软雅黑" w:hAnsi="微软雅黑"/>
        </w:rPr>
        <w:t>STP</w:t>
      </w:r>
      <w:r>
        <w:rPr>
          <w:rFonts w:ascii="微软雅黑" w:eastAsia="微软雅黑" w:hAnsi="微软雅黑" w:hint="eastAsia"/>
        </w:rPr>
        <w:t>是</w:t>
      </w:r>
      <w:r>
        <w:rPr>
          <w:rFonts w:ascii="微软雅黑" w:eastAsia="微软雅黑" w:hAnsi="微软雅黑"/>
        </w:rPr>
        <w:t>局域网中的破</w:t>
      </w:r>
      <w:r>
        <w:rPr>
          <w:rFonts w:ascii="微软雅黑" w:eastAsia="微软雅黑" w:hAnsi="微软雅黑" w:hint="eastAsia"/>
        </w:rPr>
        <w:t>环协议</w:t>
      </w:r>
      <w:r>
        <w:rPr>
          <w:rFonts w:ascii="微软雅黑" w:eastAsia="微软雅黑" w:hAnsi="微软雅黑"/>
        </w:rPr>
        <w:t>，运行该协议的设备通过彼此交互信息来发现网络中的环路，并有选择地对某些端口进行阻塞，最终将环形网络结构修剪成无环路的树形图形结构，达到破除环路的目的。如果</w:t>
      </w:r>
      <w:r>
        <w:rPr>
          <w:rFonts w:ascii="微软雅黑" w:eastAsia="微软雅黑" w:hAnsi="微软雅黑" w:hint="eastAsia"/>
        </w:rPr>
        <w:t>当前</w:t>
      </w:r>
      <w:r>
        <w:rPr>
          <w:rFonts w:ascii="微软雅黑" w:eastAsia="微软雅黑" w:hAnsi="微软雅黑"/>
        </w:rPr>
        <w:t>活动的路径发生故障，STP还可以激活冗余备份链路，恢复网络连通性。</w:t>
      </w:r>
    </w:p>
    <w:p w14:paraId="7BED78A0" w14:textId="77777777" w:rsidR="0076630D" w:rsidRDefault="00D7272D">
      <w:pPr>
        <w:ind w:firstLine="420"/>
        <w:rPr>
          <w:rFonts w:ascii="微软雅黑" w:eastAsia="微软雅黑" w:hAnsi="微软雅黑"/>
          <w:b/>
        </w:rPr>
      </w:pPr>
      <w:r>
        <w:rPr>
          <w:rFonts w:ascii="微软雅黑" w:eastAsia="微软雅黑" w:hAnsi="微软雅黑" w:hint="eastAsia"/>
          <w:b/>
        </w:rPr>
        <w:t>STP基本概念</w:t>
      </w:r>
      <w:r>
        <w:rPr>
          <w:rFonts w:ascii="微软雅黑" w:eastAsia="微软雅黑" w:hAnsi="微软雅黑"/>
          <w:b/>
        </w:rPr>
        <w:t>：</w:t>
      </w:r>
    </w:p>
    <w:p w14:paraId="60399459" w14:textId="77777777" w:rsidR="0076630D" w:rsidRDefault="00D7272D">
      <w:pPr>
        <w:ind w:firstLine="420"/>
        <w:rPr>
          <w:rFonts w:ascii="微软雅黑" w:eastAsia="微软雅黑" w:hAnsi="微软雅黑"/>
        </w:rPr>
      </w:pPr>
      <w:r>
        <w:rPr>
          <w:rFonts w:ascii="微软雅黑" w:eastAsia="微软雅黑" w:hAnsi="微软雅黑" w:hint="eastAsia"/>
        </w:rPr>
        <w:t>（1）一个</w:t>
      </w:r>
      <w:r>
        <w:rPr>
          <w:rFonts w:ascii="微软雅黑" w:eastAsia="微软雅黑" w:hAnsi="微软雅黑"/>
        </w:rPr>
        <w:t>根桥：树形的网络结构必须有树根，引入根桥概念。</w:t>
      </w:r>
      <w:r>
        <w:rPr>
          <w:rFonts w:ascii="微软雅黑" w:eastAsia="微软雅黑" w:hAnsi="微软雅黑" w:hint="eastAsia"/>
        </w:rPr>
        <w:t>对于</w:t>
      </w:r>
      <w:r>
        <w:rPr>
          <w:rFonts w:ascii="微软雅黑" w:eastAsia="微软雅黑" w:hAnsi="微软雅黑"/>
        </w:rPr>
        <w:t>一个STP网络，根桥在全网中只有一个，它是整个网络的逻辑中心，但不一定是物理中心</w:t>
      </w:r>
      <w:r>
        <w:rPr>
          <w:rFonts w:ascii="微软雅黑" w:eastAsia="微软雅黑" w:hAnsi="微软雅黑" w:hint="eastAsia"/>
        </w:rPr>
        <w:t>。</w:t>
      </w:r>
      <w:r>
        <w:rPr>
          <w:rFonts w:ascii="微软雅黑" w:eastAsia="微软雅黑" w:hAnsi="微软雅黑"/>
        </w:rPr>
        <w:t>根桥</w:t>
      </w:r>
      <w:r>
        <w:rPr>
          <w:rFonts w:ascii="微软雅黑" w:eastAsia="微软雅黑" w:hAnsi="微软雅黑" w:hint="eastAsia"/>
        </w:rPr>
        <w:t>会</w:t>
      </w:r>
      <w:r>
        <w:rPr>
          <w:rFonts w:ascii="微软雅黑" w:eastAsia="微软雅黑" w:hAnsi="微软雅黑"/>
        </w:rPr>
        <w:t>根据网络拓</w:t>
      </w:r>
      <w:r>
        <w:rPr>
          <w:rFonts w:ascii="微软雅黑" w:eastAsia="微软雅黑" w:hAnsi="微软雅黑"/>
        </w:rPr>
        <w:lastRenderedPageBreak/>
        <w:t>扑的变化而动态变化。</w:t>
      </w:r>
      <w:r>
        <w:rPr>
          <w:rFonts w:ascii="微软雅黑" w:eastAsia="微软雅黑" w:hAnsi="微软雅黑" w:hint="eastAsia"/>
        </w:rPr>
        <w:t>网络收敛后</w:t>
      </w:r>
      <w:r>
        <w:rPr>
          <w:rFonts w:ascii="微软雅黑" w:eastAsia="微软雅黑" w:hAnsi="微软雅黑"/>
        </w:rPr>
        <w:t>，根桥会</w:t>
      </w:r>
      <w:r>
        <w:rPr>
          <w:rFonts w:ascii="微软雅黑" w:eastAsia="微软雅黑" w:hAnsi="微软雅黑" w:hint="eastAsia"/>
        </w:rPr>
        <w:t>按照</w:t>
      </w:r>
      <w:r>
        <w:rPr>
          <w:rFonts w:ascii="微软雅黑" w:eastAsia="微软雅黑" w:hAnsi="微软雅黑"/>
        </w:rPr>
        <w:t>一定的时间间隔产生并向外发送配置BPDU，其他设备收到该配置BPDU后，如果优先级比自己的配置BPDU高，则非根桥设备会根据收到的配置BPDU中携带的信息更新自己STP端口存储的配置BPDU信息，否则会丢弃该配置BPDU。</w:t>
      </w:r>
    </w:p>
    <w:p w14:paraId="1BFD0ED9" w14:textId="77777777" w:rsidR="0076630D" w:rsidRDefault="00D7272D">
      <w:pPr>
        <w:ind w:firstLine="420"/>
        <w:rPr>
          <w:rFonts w:ascii="微软雅黑" w:eastAsia="微软雅黑" w:hAnsi="微软雅黑"/>
        </w:rPr>
      </w:pPr>
      <w:r>
        <w:rPr>
          <w:rFonts w:ascii="微软雅黑" w:eastAsia="微软雅黑" w:hAnsi="微软雅黑" w:hint="eastAsia"/>
        </w:rPr>
        <w:t>（2）两种</w:t>
      </w:r>
      <w:r>
        <w:rPr>
          <w:rFonts w:ascii="微软雅黑" w:eastAsia="微软雅黑" w:hAnsi="微软雅黑"/>
        </w:rPr>
        <w:t>度量：生成树的生成计算有两大基本度量</w:t>
      </w:r>
      <w:r>
        <w:rPr>
          <w:rFonts w:ascii="微软雅黑" w:eastAsia="微软雅黑" w:hAnsi="微软雅黑" w:hint="eastAsia"/>
        </w:rPr>
        <w:t>依据</w:t>
      </w:r>
      <w:r>
        <w:rPr>
          <w:rFonts w:ascii="微软雅黑" w:eastAsia="微软雅黑" w:hAnsi="微软雅黑"/>
        </w:rPr>
        <w:t>：ID和路径开销。</w:t>
      </w:r>
    </w:p>
    <w:p w14:paraId="562F5F9D" w14:textId="77777777" w:rsidR="0076630D" w:rsidRDefault="00D7272D" w:rsidP="00B10728">
      <w:pPr>
        <w:pStyle w:val="af2"/>
        <w:numPr>
          <w:ilvl w:val="0"/>
          <w:numId w:val="142"/>
        </w:numPr>
        <w:ind w:firstLineChars="0"/>
        <w:rPr>
          <w:rFonts w:ascii="微软雅黑" w:eastAsia="微软雅黑" w:hAnsi="微软雅黑"/>
        </w:rPr>
      </w:pPr>
      <w:r>
        <w:rPr>
          <w:rFonts w:ascii="微软雅黑" w:eastAsia="微软雅黑" w:hAnsi="微软雅黑" w:hint="eastAsia"/>
        </w:rPr>
        <w:t>ID</w:t>
      </w:r>
      <w:r>
        <w:rPr>
          <w:rFonts w:ascii="微软雅黑" w:eastAsia="微软雅黑" w:hAnsi="微软雅黑"/>
        </w:rPr>
        <w:t>：又分为BID（</w:t>
      </w:r>
      <w:r>
        <w:rPr>
          <w:rFonts w:ascii="微软雅黑" w:eastAsia="微软雅黑" w:hAnsi="微软雅黑" w:hint="eastAsia"/>
        </w:rPr>
        <w:t>Bridge</w:t>
      </w:r>
      <w:r>
        <w:rPr>
          <w:rFonts w:ascii="微软雅黑" w:eastAsia="微软雅黑" w:hAnsi="微软雅黑"/>
        </w:rPr>
        <w:t xml:space="preserve"> ID）</w:t>
      </w:r>
      <w:r>
        <w:rPr>
          <w:rFonts w:ascii="微软雅黑" w:eastAsia="微软雅黑" w:hAnsi="微软雅黑" w:hint="eastAsia"/>
        </w:rPr>
        <w:t>和</w:t>
      </w:r>
      <w:r>
        <w:rPr>
          <w:rFonts w:ascii="微软雅黑" w:eastAsia="微软雅黑" w:hAnsi="微软雅黑"/>
        </w:rPr>
        <w:t>PID（</w:t>
      </w:r>
      <w:r>
        <w:rPr>
          <w:rFonts w:ascii="微软雅黑" w:eastAsia="微软雅黑" w:hAnsi="微软雅黑" w:hint="eastAsia"/>
        </w:rPr>
        <w:t>Port</w:t>
      </w:r>
      <w:r>
        <w:rPr>
          <w:rFonts w:ascii="微软雅黑" w:eastAsia="微软雅黑" w:hAnsi="微软雅黑"/>
        </w:rPr>
        <w:t xml:space="preserve"> ID）</w:t>
      </w:r>
    </w:p>
    <w:p w14:paraId="7274007E" w14:textId="77777777" w:rsidR="0076630D" w:rsidRDefault="00D7272D" w:rsidP="00B10728">
      <w:pPr>
        <w:pStyle w:val="af2"/>
        <w:numPr>
          <w:ilvl w:val="0"/>
          <w:numId w:val="143"/>
        </w:numPr>
        <w:ind w:firstLineChars="0"/>
        <w:rPr>
          <w:rFonts w:ascii="微软雅黑" w:eastAsia="微软雅黑" w:hAnsi="微软雅黑"/>
        </w:rPr>
      </w:pPr>
      <w:r>
        <w:rPr>
          <w:rFonts w:ascii="微软雅黑" w:eastAsia="微软雅黑" w:hAnsi="微软雅黑" w:hint="eastAsia"/>
        </w:rPr>
        <w:t>BID</w:t>
      </w:r>
      <w:r>
        <w:rPr>
          <w:rFonts w:ascii="微软雅黑" w:eastAsia="微软雅黑" w:hAnsi="微软雅黑"/>
        </w:rPr>
        <w:t>：</w:t>
      </w:r>
      <w:r>
        <w:rPr>
          <w:rFonts w:ascii="微软雅黑" w:eastAsia="微软雅黑" w:hAnsi="微软雅黑" w:hint="eastAsia"/>
        </w:rPr>
        <w:t>桥</w:t>
      </w:r>
      <w:r>
        <w:rPr>
          <w:rFonts w:ascii="微软雅黑" w:eastAsia="微软雅黑" w:hAnsi="微软雅黑"/>
        </w:rPr>
        <w:t>ID</w:t>
      </w:r>
      <w:r>
        <w:rPr>
          <w:rFonts w:ascii="微软雅黑" w:eastAsia="微软雅黑" w:hAnsi="微软雅黑" w:hint="eastAsia"/>
        </w:rPr>
        <w:t>，</w:t>
      </w:r>
      <w:r>
        <w:rPr>
          <w:rFonts w:ascii="微软雅黑" w:eastAsia="微软雅黑" w:hAnsi="微软雅黑"/>
        </w:rPr>
        <w:t>由</w:t>
      </w:r>
      <w:r>
        <w:rPr>
          <w:rFonts w:ascii="微软雅黑" w:eastAsia="微软雅黑" w:hAnsi="微软雅黑" w:hint="eastAsia"/>
        </w:rPr>
        <w:t>16位</w:t>
      </w:r>
      <w:r>
        <w:rPr>
          <w:rFonts w:ascii="微软雅黑" w:eastAsia="微软雅黑" w:hAnsi="微软雅黑"/>
        </w:rPr>
        <w:t>的桥优先级与桥MAC地址构成</w:t>
      </w:r>
      <w:r>
        <w:rPr>
          <w:rFonts w:ascii="微软雅黑" w:eastAsia="微软雅黑" w:hAnsi="微软雅黑" w:hint="eastAsia"/>
        </w:rPr>
        <w:t>。</w:t>
      </w:r>
      <w:r>
        <w:rPr>
          <w:rFonts w:ascii="微软雅黑" w:eastAsia="微软雅黑" w:hAnsi="微软雅黑"/>
        </w:rPr>
        <w:t>BID</w:t>
      </w:r>
      <w:r>
        <w:rPr>
          <w:rFonts w:ascii="微软雅黑" w:eastAsia="微软雅黑" w:hAnsi="微软雅黑" w:hint="eastAsia"/>
        </w:rPr>
        <w:t>桥</w:t>
      </w:r>
      <w:r>
        <w:rPr>
          <w:rFonts w:ascii="微软雅黑" w:eastAsia="微软雅黑" w:hAnsi="微软雅黑"/>
        </w:rPr>
        <w:t>优先级占据高</w:t>
      </w:r>
      <w:r>
        <w:rPr>
          <w:rFonts w:ascii="微软雅黑" w:eastAsia="微软雅黑" w:hAnsi="微软雅黑" w:hint="eastAsia"/>
        </w:rPr>
        <w:t>16位</w:t>
      </w:r>
      <w:r>
        <w:rPr>
          <w:rFonts w:ascii="微软雅黑" w:eastAsia="微软雅黑" w:hAnsi="微软雅黑"/>
        </w:rPr>
        <w:t>，其余的低</w:t>
      </w:r>
      <w:r>
        <w:rPr>
          <w:rFonts w:ascii="微软雅黑" w:eastAsia="微软雅黑" w:hAnsi="微软雅黑" w:hint="eastAsia"/>
        </w:rPr>
        <w:t>48位</w:t>
      </w:r>
      <w:r>
        <w:rPr>
          <w:rFonts w:ascii="微软雅黑" w:eastAsia="微软雅黑" w:hAnsi="微软雅黑"/>
        </w:rPr>
        <w:t>是MAC地址。在</w:t>
      </w:r>
      <w:r>
        <w:rPr>
          <w:rFonts w:ascii="微软雅黑" w:eastAsia="微软雅黑" w:hAnsi="微软雅黑" w:hint="eastAsia"/>
        </w:rPr>
        <w:t>STP</w:t>
      </w:r>
      <w:r>
        <w:rPr>
          <w:rFonts w:ascii="微软雅黑" w:eastAsia="微软雅黑" w:hAnsi="微软雅黑"/>
        </w:rPr>
        <w:t>网络中，桥ID最小的设备会被选举为根桥。</w:t>
      </w:r>
    </w:p>
    <w:p w14:paraId="6743E8A4" w14:textId="77777777" w:rsidR="0076630D" w:rsidRDefault="00D7272D" w:rsidP="00B10728">
      <w:pPr>
        <w:pStyle w:val="af2"/>
        <w:numPr>
          <w:ilvl w:val="0"/>
          <w:numId w:val="143"/>
        </w:numPr>
        <w:ind w:firstLineChars="0"/>
        <w:rPr>
          <w:rFonts w:ascii="微软雅黑" w:eastAsia="微软雅黑" w:hAnsi="微软雅黑"/>
        </w:rPr>
      </w:pPr>
      <w:r>
        <w:rPr>
          <w:rFonts w:ascii="微软雅黑" w:eastAsia="微软雅黑" w:hAnsi="微软雅黑"/>
        </w:rPr>
        <w:t>PID：端口ID，由两部分构成，高</w:t>
      </w:r>
      <w:r>
        <w:rPr>
          <w:rFonts w:ascii="微软雅黑" w:eastAsia="微软雅黑" w:hAnsi="微软雅黑" w:hint="eastAsia"/>
        </w:rPr>
        <w:t>4位</w:t>
      </w:r>
      <w:r>
        <w:rPr>
          <w:rFonts w:ascii="微软雅黑" w:eastAsia="微软雅黑" w:hAnsi="微软雅黑"/>
        </w:rPr>
        <w:t>是端口优先级，低</w:t>
      </w:r>
      <w:r>
        <w:rPr>
          <w:rFonts w:ascii="微软雅黑" w:eastAsia="微软雅黑" w:hAnsi="微软雅黑" w:hint="eastAsia"/>
        </w:rPr>
        <w:t>12位</w:t>
      </w:r>
      <w:r>
        <w:rPr>
          <w:rFonts w:ascii="微软雅黑" w:eastAsia="微软雅黑" w:hAnsi="微软雅黑"/>
        </w:rPr>
        <w:t>是端口号。PID</w:t>
      </w:r>
      <w:r>
        <w:rPr>
          <w:rFonts w:ascii="微软雅黑" w:eastAsia="微软雅黑" w:hAnsi="微软雅黑" w:hint="eastAsia"/>
        </w:rPr>
        <w:t>在</w:t>
      </w:r>
      <w:r>
        <w:rPr>
          <w:rFonts w:ascii="微软雅黑" w:eastAsia="微软雅黑" w:hAnsi="微软雅黑"/>
        </w:rPr>
        <w:t>某些情况下对选择指定端口</w:t>
      </w:r>
      <w:r>
        <w:rPr>
          <w:rFonts w:ascii="微软雅黑" w:eastAsia="微软雅黑" w:hAnsi="微软雅黑" w:hint="eastAsia"/>
        </w:rPr>
        <w:t>有作用</w:t>
      </w:r>
      <w:r>
        <w:rPr>
          <w:rFonts w:ascii="微软雅黑" w:eastAsia="微软雅黑" w:hAnsi="微软雅黑"/>
        </w:rPr>
        <w:t>。</w:t>
      </w:r>
    </w:p>
    <w:p w14:paraId="3340D9FC" w14:textId="77777777" w:rsidR="0076630D" w:rsidRDefault="00D7272D" w:rsidP="00B10728">
      <w:pPr>
        <w:pStyle w:val="af2"/>
        <w:numPr>
          <w:ilvl w:val="0"/>
          <w:numId w:val="142"/>
        </w:numPr>
        <w:ind w:firstLineChars="0"/>
        <w:rPr>
          <w:rFonts w:ascii="微软雅黑" w:eastAsia="微软雅黑" w:hAnsi="微软雅黑"/>
        </w:rPr>
      </w:pPr>
      <w:r>
        <w:rPr>
          <w:rFonts w:ascii="微软雅黑" w:eastAsia="微软雅黑" w:hAnsi="微软雅黑" w:hint="eastAsia"/>
        </w:rPr>
        <w:t>路径开销</w:t>
      </w:r>
      <w:r>
        <w:rPr>
          <w:rFonts w:ascii="微软雅黑" w:eastAsia="微软雅黑" w:hAnsi="微软雅黑"/>
        </w:rPr>
        <w:t>：端口变量，是STP协议用于选择链路的参考值。STP</w:t>
      </w:r>
      <w:r>
        <w:rPr>
          <w:rFonts w:ascii="微软雅黑" w:eastAsia="微软雅黑" w:hAnsi="微软雅黑" w:hint="eastAsia"/>
        </w:rPr>
        <w:t>协议</w:t>
      </w:r>
      <w:r>
        <w:rPr>
          <w:rFonts w:ascii="微软雅黑" w:eastAsia="微软雅黑" w:hAnsi="微软雅黑"/>
        </w:rPr>
        <w:t>通过计算路径开销，选择较为“</w:t>
      </w:r>
      <w:r>
        <w:rPr>
          <w:rFonts w:ascii="微软雅黑" w:eastAsia="微软雅黑" w:hAnsi="微软雅黑" w:hint="eastAsia"/>
        </w:rPr>
        <w:t>强壮</w:t>
      </w:r>
      <w:r>
        <w:rPr>
          <w:rFonts w:ascii="微软雅黑" w:eastAsia="微软雅黑" w:hAnsi="微软雅黑"/>
        </w:rPr>
        <w:t>”</w:t>
      </w:r>
      <w:r>
        <w:rPr>
          <w:rFonts w:ascii="微软雅黑" w:eastAsia="微软雅黑" w:hAnsi="微软雅黑" w:hint="eastAsia"/>
        </w:rPr>
        <w:t>的</w:t>
      </w:r>
      <w:r>
        <w:rPr>
          <w:rFonts w:ascii="微软雅黑" w:eastAsia="微软雅黑" w:hAnsi="微软雅黑"/>
        </w:rPr>
        <w:t>链路，阻塞多余的链路，将网络修剪成无环路的树形网络结构。在</w:t>
      </w:r>
      <w:r>
        <w:rPr>
          <w:rFonts w:ascii="微软雅黑" w:eastAsia="微软雅黑" w:hAnsi="微软雅黑" w:hint="eastAsia"/>
        </w:rPr>
        <w:t>一个</w:t>
      </w:r>
      <w:r>
        <w:rPr>
          <w:rFonts w:ascii="微软雅黑" w:eastAsia="微软雅黑" w:hAnsi="微软雅黑"/>
        </w:rPr>
        <w:t>STP网络中，某端口到根桥的路径开销就是所经过的各个桥上的各端口的路径开销累加而成，这个值叫做根路径开销。</w:t>
      </w:r>
    </w:p>
    <w:p w14:paraId="59F75C6E" w14:textId="77777777" w:rsidR="0076630D" w:rsidRDefault="00D7272D">
      <w:pPr>
        <w:ind w:firstLine="420"/>
        <w:rPr>
          <w:rFonts w:ascii="微软雅黑" w:eastAsia="微软雅黑" w:hAnsi="微软雅黑"/>
        </w:rPr>
      </w:pPr>
      <w:r>
        <w:rPr>
          <w:rFonts w:ascii="微软雅黑" w:eastAsia="微软雅黑" w:hAnsi="微软雅黑" w:hint="eastAsia"/>
        </w:rPr>
        <w:t>（3）三要素选举</w:t>
      </w:r>
      <w:r>
        <w:rPr>
          <w:rFonts w:ascii="微软雅黑" w:eastAsia="微软雅黑" w:hAnsi="微软雅黑"/>
        </w:rPr>
        <w:t>：从环形网络拓扑结构到树形结构，总体来说有三个要素：根桥、根端口和指定端口。</w:t>
      </w:r>
    </w:p>
    <w:p w14:paraId="01A1D789" w14:textId="77777777" w:rsidR="0076630D" w:rsidRDefault="00D7272D" w:rsidP="00B10728">
      <w:pPr>
        <w:pStyle w:val="af2"/>
        <w:numPr>
          <w:ilvl w:val="0"/>
          <w:numId w:val="142"/>
        </w:numPr>
        <w:ind w:firstLineChars="0"/>
        <w:rPr>
          <w:rFonts w:ascii="微软雅黑" w:eastAsia="微软雅黑" w:hAnsi="微软雅黑"/>
        </w:rPr>
      </w:pPr>
      <w:r>
        <w:rPr>
          <w:rFonts w:ascii="微软雅黑" w:eastAsia="微软雅黑" w:hAnsi="微软雅黑" w:hint="eastAsia"/>
        </w:rPr>
        <w:t>根桥RB</w:t>
      </w:r>
      <w:r>
        <w:rPr>
          <w:rFonts w:ascii="微软雅黑" w:eastAsia="微软雅黑" w:hAnsi="微软雅黑"/>
        </w:rPr>
        <w:t>：网桥ID最小的桥，通过交互配置BPDU协议报文选出最小的BID。</w:t>
      </w:r>
    </w:p>
    <w:p w14:paraId="38D641A4" w14:textId="77777777" w:rsidR="0076630D" w:rsidRDefault="00D7272D" w:rsidP="00B10728">
      <w:pPr>
        <w:pStyle w:val="af2"/>
        <w:numPr>
          <w:ilvl w:val="0"/>
          <w:numId w:val="142"/>
        </w:numPr>
        <w:ind w:firstLineChars="0"/>
        <w:rPr>
          <w:rFonts w:ascii="微软雅黑" w:eastAsia="微软雅黑" w:hAnsi="微软雅黑"/>
        </w:rPr>
      </w:pPr>
      <w:r>
        <w:rPr>
          <w:rFonts w:ascii="微软雅黑" w:eastAsia="微软雅黑" w:hAnsi="微软雅黑" w:hint="eastAsia"/>
        </w:rPr>
        <w:t>根端口RP</w:t>
      </w:r>
      <w:r>
        <w:rPr>
          <w:rFonts w:ascii="微软雅黑" w:eastAsia="微软雅黑" w:hAnsi="微软雅黑"/>
        </w:rPr>
        <w:t>：去往根桥路径开销最小的端口，根端口负责向根桥方向转发数据，这个端口的选择</w:t>
      </w:r>
      <w:r>
        <w:rPr>
          <w:rFonts w:ascii="微软雅黑" w:eastAsia="微软雅黑" w:hAnsi="微软雅黑" w:hint="eastAsia"/>
        </w:rPr>
        <w:t>标准</w:t>
      </w:r>
      <w:r>
        <w:rPr>
          <w:rFonts w:ascii="微软雅黑" w:eastAsia="微软雅黑" w:hAnsi="微软雅黑"/>
        </w:rPr>
        <w:t>是依据根路径开销判定。在一个</w:t>
      </w:r>
      <w:r>
        <w:rPr>
          <w:rFonts w:ascii="微软雅黑" w:eastAsia="微软雅黑" w:hAnsi="微软雅黑" w:hint="eastAsia"/>
        </w:rPr>
        <w:t>运行</w:t>
      </w:r>
      <w:r>
        <w:rPr>
          <w:rFonts w:ascii="微软雅黑" w:eastAsia="微软雅黑" w:hAnsi="微软雅黑"/>
        </w:rPr>
        <w:t>STP协议的设备上根端口有且只有一个，根桥上没有根端口。</w:t>
      </w:r>
    </w:p>
    <w:p w14:paraId="0EA10421" w14:textId="77777777" w:rsidR="0076630D" w:rsidRDefault="00D7272D" w:rsidP="00B10728">
      <w:pPr>
        <w:pStyle w:val="af2"/>
        <w:numPr>
          <w:ilvl w:val="0"/>
          <w:numId w:val="142"/>
        </w:numPr>
        <w:ind w:firstLineChars="0"/>
        <w:rPr>
          <w:rFonts w:ascii="微软雅黑" w:eastAsia="微软雅黑" w:hAnsi="微软雅黑"/>
        </w:rPr>
      </w:pPr>
      <w:r>
        <w:rPr>
          <w:rFonts w:ascii="微软雅黑" w:eastAsia="微软雅黑" w:hAnsi="微软雅黑" w:hint="eastAsia"/>
        </w:rPr>
        <w:t>指定端口</w:t>
      </w:r>
      <w:r>
        <w:rPr>
          <w:rFonts w:ascii="微软雅黑" w:eastAsia="微软雅黑" w:hAnsi="微软雅黑"/>
        </w:rPr>
        <w:t>DP</w:t>
      </w:r>
    </w:p>
    <w:tbl>
      <w:tblPr>
        <w:tblStyle w:val="ac"/>
        <w:tblW w:w="9781" w:type="dxa"/>
        <w:tblInd w:w="-714" w:type="dxa"/>
        <w:tblLook w:val="04A0" w:firstRow="1" w:lastRow="0" w:firstColumn="1" w:lastColumn="0" w:noHBand="0" w:noVBand="1"/>
      </w:tblPr>
      <w:tblGrid>
        <w:gridCol w:w="2269"/>
        <w:gridCol w:w="3260"/>
        <w:gridCol w:w="4252"/>
      </w:tblGrid>
      <w:tr w:rsidR="0076630D" w14:paraId="33B42115" w14:textId="77777777">
        <w:tc>
          <w:tcPr>
            <w:tcW w:w="2269" w:type="dxa"/>
          </w:tcPr>
          <w:p w14:paraId="522812DF" w14:textId="77777777" w:rsidR="0076630D" w:rsidRDefault="00D7272D">
            <w:pPr>
              <w:rPr>
                <w:rFonts w:asciiTheme="minorEastAsia" w:hAnsiTheme="minorEastAsia"/>
              </w:rPr>
            </w:pPr>
            <w:r>
              <w:rPr>
                <w:rFonts w:asciiTheme="minorEastAsia" w:hAnsiTheme="minorEastAsia" w:hint="eastAsia"/>
              </w:rPr>
              <w:lastRenderedPageBreak/>
              <w:t>分类</w:t>
            </w:r>
          </w:p>
        </w:tc>
        <w:tc>
          <w:tcPr>
            <w:tcW w:w="3260" w:type="dxa"/>
          </w:tcPr>
          <w:p w14:paraId="6668C748" w14:textId="77777777" w:rsidR="0076630D" w:rsidRDefault="00D7272D">
            <w:pPr>
              <w:rPr>
                <w:rFonts w:asciiTheme="minorEastAsia" w:hAnsiTheme="minorEastAsia"/>
              </w:rPr>
            </w:pPr>
            <w:r>
              <w:rPr>
                <w:rFonts w:asciiTheme="minorEastAsia" w:hAnsiTheme="minorEastAsia" w:hint="eastAsia"/>
              </w:rPr>
              <w:t>指定桥</w:t>
            </w:r>
          </w:p>
        </w:tc>
        <w:tc>
          <w:tcPr>
            <w:tcW w:w="4252" w:type="dxa"/>
          </w:tcPr>
          <w:p w14:paraId="5CB1FFED" w14:textId="77777777" w:rsidR="0076630D" w:rsidRDefault="00D7272D">
            <w:pPr>
              <w:rPr>
                <w:rFonts w:asciiTheme="minorEastAsia" w:hAnsiTheme="minorEastAsia"/>
              </w:rPr>
            </w:pPr>
            <w:r>
              <w:rPr>
                <w:rFonts w:asciiTheme="minorEastAsia" w:hAnsiTheme="minorEastAsia" w:hint="eastAsia"/>
              </w:rPr>
              <w:t>指定端口</w:t>
            </w:r>
          </w:p>
        </w:tc>
      </w:tr>
      <w:tr w:rsidR="0076630D" w14:paraId="74328BEF" w14:textId="77777777">
        <w:tc>
          <w:tcPr>
            <w:tcW w:w="2269" w:type="dxa"/>
          </w:tcPr>
          <w:p w14:paraId="2065F161" w14:textId="77777777" w:rsidR="0076630D" w:rsidRDefault="00D7272D">
            <w:pPr>
              <w:rPr>
                <w:rFonts w:asciiTheme="minorEastAsia" w:hAnsiTheme="minorEastAsia"/>
              </w:rPr>
            </w:pPr>
            <w:r>
              <w:rPr>
                <w:rFonts w:asciiTheme="minorEastAsia" w:hAnsiTheme="minorEastAsia" w:hint="eastAsia"/>
              </w:rPr>
              <w:t>对于</w:t>
            </w:r>
            <w:r>
              <w:rPr>
                <w:rFonts w:asciiTheme="minorEastAsia" w:hAnsiTheme="minorEastAsia"/>
              </w:rPr>
              <w:t>一台设备而言</w:t>
            </w:r>
          </w:p>
        </w:tc>
        <w:tc>
          <w:tcPr>
            <w:tcW w:w="3260" w:type="dxa"/>
          </w:tcPr>
          <w:p w14:paraId="01E9EC69" w14:textId="77777777" w:rsidR="0076630D" w:rsidRDefault="00D7272D">
            <w:pPr>
              <w:rPr>
                <w:rFonts w:asciiTheme="minorEastAsia" w:hAnsiTheme="minorEastAsia"/>
              </w:rPr>
            </w:pPr>
            <w:r>
              <w:rPr>
                <w:rFonts w:asciiTheme="minorEastAsia" w:hAnsiTheme="minorEastAsia" w:hint="eastAsia"/>
              </w:rPr>
              <w:t>与</w:t>
            </w:r>
            <w:r>
              <w:rPr>
                <w:rFonts w:asciiTheme="minorEastAsia" w:hAnsiTheme="minorEastAsia"/>
              </w:rPr>
              <w:t>本机直接相连并且负责向本机转发配置消息的</w:t>
            </w:r>
            <w:r>
              <w:rPr>
                <w:rFonts w:asciiTheme="minorEastAsia" w:hAnsiTheme="minorEastAsia" w:hint="eastAsia"/>
              </w:rPr>
              <w:t>设备</w:t>
            </w:r>
          </w:p>
        </w:tc>
        <w:tc>
          <w:tcPr>
            <w:tcW w:w="4252" w:type="dxa"/>
          </w:tcPr>
          <w:p w14:paraId="061F2747" w14:textId="77777777" w:rsidR="0076630D" w:rsidRDefault="00D7272D">
            <w:pPr>
              <w:rPr>
                <w:rFonts w:asciiTheme="minorEastAsia" w:hAnsiTheme="minorEastAsia"/>
              </w:rPr>
            </w:pPr>
            <w:r>
              <w:rPr>
                <w:rFonts w:asciiTheme="minorEastAsia" w:hAnsiTheme="minorEastAsia" w:hint="eastAsia"/>
              </w:rPr>
              <w:t>指定桥</w:t>
            </w:r>
            <w:r>
              <w:rPr>
                <w:rFonts w:asciiTheme="minorEastAsia" w:hAnsiTheme="minorEastAsia"/>
              </w:rPr>
              <w:t>向本机转发配置消息的端口</w:t>
            </w:r>
          </w:p>
        </w:tc>
      </w:tr>
      <w:tr w:rsidR="0076630D" w14:paraId="61740313" w14:textId="77777777">
        <w:tc>
          <w:tcPr>
            <w:tcW w:w="2269" w:type="dxa"/>
          </w:tcPr>
          <w:p w14:paraId="522F490C" w14:textId="77777777" w:rsidR="0076630D" w:rsidRDefault="00D7272D">
            <w:pPr>
              <w:rPr>
                <w:rFonts w:asciiTheme="minorEastAsia" w:hAnsiTheme="minorEastAsia"/>
              </w:rPr>
            </w:pPr>
            <w:r>
              <w:rPr>
                <w:rFonts w:asciiTheme="minorEastAsia" w:hAnsiTheme="minorEastAsia" w:hint="eastAsia"/>
              </w:rPr>
              <w:t>对于一个</w:t>
            </w:r>
            <w:r>
              <w:rPr>
                <w:rFonts w:asciiTheme="minorEastAsia" w:hAnsiTheme="minorEastAsia"/>
              </w:rPr>
              <w:t>局域网而言</w:t>
            </w:r>
          </w:p>
        </w:tc>
        <w:tc>
          <w:tcPr>
            <w:tcW w:w="3260" w:type="dxa"/>
          </w:tcPr>
          <w:p w14:paraId="7B123E60" w14:textId="77777777" w:rsidR="0076630D" w:rsidRDefault="00D7272D">
            <w:pPr>
              <w:rPr>
                <w:rFonts w:asciiTheme="minorEastAsia" w:hAnsiTheme="minorEastAsia"/>
              </w:rPr>
            </w:pPr>
            <w:r>
              <w:rPr>
                <w:rFonts w:asciiTheme="minorEastAsia" w:hAnsiTheme="minorEastAsia" w:hint="eastAsia"/>
              </w:rPr>
              <w:t>负责</w:t>
            </w:r>
            <w:r>
              <w:rPr>
                <w:rFonts w:asciiTheme="minorEastAsia" w:hAnsiTheme="minorEastAsia"/>
              </w:rPr>
              <w:t>向本网段转发配置消息的设备</w:t>
            </w:r>
          </w:p>
        </w:tc>
        <w:tc>
          <w:tcPr>
            <w:tcW w:w="4252" w:type="dxa"/>
          </w:tcPr>
          <w:p w14:paraId="05EFF418" w14:textId="77777777" w:rsidR="0076630D" w:rsidRDefault="00D7272D">
            <w:pPr>
              <w:rPr>
                <w:rFonts w:asciiTheme="minorEastAsia" w:hAnsiTheme="minorEastAsia"/>
              </w:rPr>
            </w:pPr>
            <w:r>
              <w:rPr>
                <w:rFonts w:asciiTheme="minorEastAsia" w:hAnsiTheme="minorEastAsia" w:hint="eastAsia"/>
              </w:rPr>
              <w:t>指定桥</w:t>
            </w:r>
            <w:r>
              <w:rPr>
                <w:rFonts w:asciiTheme="minorEastAsia" w:hAnsiTheme="minorEastAsia"/>
              </w:rPr>
              <w:t>向本网段转发配置消息的端口</w:t>
            </w:r>
          </w:p>
        </w:tc>
      </w:tr>
    </w:tbl>
    <w:p w14:paraId="3AA6DF3F" w14:textId="77777777" w:rsidR="0076630D" w:rsidRDefault="00D7272D">
      <w:pPr>
        <w:ind w:firstLine="420"/>
        <w:rPr>
          <w:rFonts w:ascii="微软雅黑" w:eastAsia="微软雅黑" w:hAnsi="微软雅黑"/>
        </w:rPr>
      </w:pPr>
      <w:r>
        <w:rPr>
          <w:rFonts w:ascii="微软雅黑" w:eastAsia="微软雅黑" w:hAnsi="微软雅黑" w:hint="eastAsia"/>
        </w:rPr>
        <w:t>一旦</w:t>
      </w:r>
      <w:r>
        <w:rPr>
          <w:rFonts w:ascii="微软雅黑" w:eastAsia="微软雅黑" w:hAnsi="微软雅黑"/>
        </w:rPr>
        <w:t>根桥、根端口、指定端口选举成功，则整个树形拓扑建立完毕。在</w:t>
      </w:r>
      <w:r>
        <w:rPr>
          <w:rFonts w:ascii="微软雅黑" w:eastAsia="微软雅黑" w:hAnsi="微软雅黑" w:hint="eastAsia"/>
        </w:rPr>
        <w:t>拓扑</w:t>
      </w:r>
      <w:r>
        <w:rPr>
          <w:rFonts w:ascii="微软雅黑" w:eastAsia="微软雅黑" w:hAnsi="微软雅黑"/>
        </w:rPr>
        <w:t>稳定后，只有根端口和指定端口转发流量，其他</w:t>
      </w:r>
      <w:r>
        <w:rPr>
          <w:rFonts w:ascii="微软雅黑" w:eastAsia="微软雅黑" w:hAnsi="微软雅黑" w:hint="eastAsia"/>
        </w:rPr>
        <w:t>的</w:t>
      </w:r>
      <w:r>
        <w:rPr>
          <w:rFonts w:ascii="微软雅黑" w:eastAsia="微软雅黑" w:hAnsi="微软雅黑"/>
        </w:rPr>
        <w:t>非根非指定端口都处于阻塞状态，</w:t>
      </w:r>
      <w:r>
        <w:rPr>
          <w:rFonts w:ascii="微软雅黑" w:eastAsia="微软雅黑" w:hAnsi="微软雅黑" w:hint="eastAsia"/>
        </w:rPr>
        <w:t>只能</w:t>
      </w:r>
      <w:r>
        <w:rPr>
          <w:rFonts w:ascii="微软雅黑" w:eastAsia="微软雅黑" w:hAnsi="微软雅黑"/>
        </w:rPr>
        <w:t>接受STP协议报文而不转发用户流量。</w:t>
      </w:r>
    </w:p>
    <w:p w14:paraId="2ECF4A95" w14:textId="77777777" w:rsidR="0076630D" w:rsidRDefault="00D7272D">
      <w:pPr>
        <w:ind w:firstLine="420"/>
        <w:rPr>
          <w:rFonts w:ascii="微软雅黑" w:eastAsia="微软雅黑" w:hAnsi="微软雅黑"/>
        </w:rPr>
      </w:pPr>
      <w:r>
        <w:rPr>
          <w:rFonts w:ascii="微软雅黑" w:eastAsia="微软雅黑" w:hAnsi="微软雅黑" w:hint="eastAsia"/>
        </w:rPr>
        <w:t>（4）四个比较</w:t>
      </w:r>
      <w:r>
        <w:rPr>
          <w:rFonts w:ascii="微软雅黑" w:eastAsia="微软雅黑" w:hAnsi="微软雅黑"/>
        </w:rPr>
        <w:t>原则</w:t>
      </w:r>
    </w:p>
    <w:p w14:paraId="616CEFAC" w14:textId="77777777" w:rsidR="0076630D" w:rsidRDefault="00D7272D">
      <w:pPr>
        <w:ind w:firstLine="420"/>
        <w:rPr>
          <w:rFonts w:ascii="微软雅黑" w:eastAsia="微软雅黑" w:hAnsi="微软雅黑"/>
        </w:rPr>
      </w:pPr>
      <w:r>
        <w:rPr>
          <w:rFonts w:ascii="微软雅黑" w:eastAsia="微软雅黑" w:hAnsi="微软雅黑" w:hint="eastAsia"/>
        </w:rPr>
        <w:t>STP</w:t>
      </w:r>
      <w:r>
        <w:rPr>
          <w:rFonts w:ascii="微软雅黑" w:eastAsia="微软雅黑" w:hAnsi="微软雅黑"/>
        </w:rPr>
        <w:t>选举有四个比较原则，构成消息优先级向量：{</w:t>
      </w:r>
      <w:r>
        <w:rPr>
          <w:rFonts w:ascii="微软雅黑" w:eastAsia="微软雅黑" w:hAnsi="微软雅黑" w:hint="eastAsia"/>
        </w:rPr>
        <w:t>根桥</w:t>
      </w:r>
      <w:r>
        <w:rPr>
          <w:rFonts w:ascii="微软雅黑" w:eastAsia="微软雅黑" w:hAnsi="微软雅黑"/>
        </w:rPr>
        <w:t>ID，</w:t>
      </w:r>
      <w:r>
        <w:rPr>
          <w:rFonts w:ascii="微软雅黑" w:eastAsia="微软雅黑" w:hAnsi="微软雅黑" w:hint="eastAsia"/>
        </w:rPr>
        <w:t>根</w:t>
      </w:r>
      <w:r>
        <w:rPr>
          <w:rFonts w:ascii="微软雅黑" w:eastAsia="微软雅黑" w:hAnsi="微软雅黑"/>
        </w:rPr>
        <w:t>开销路径，发送设备BID，发送端口PID}</w:t>
      </w:r>
      <w:r>
        <w:rPr>
          <w:rFonts w:ascii="微软雅黑" w:eastAsia="微软雅黑" w:hAnsi="微软雅黑" w:hint="eastAsia"/>
        </w:rPr>
        <w:t>。配置</w:t>
      </w:r>
      <w:r>
        <w:rPr>
          <w:rFonts w:ascii="微软雅黑" w:eastAsia="微软雅黑" w:hAnsi="微软雅黑"/>
        </w:rPr>
        <w:t>BPDU中携带本端口的主要信息见下表</w:t>
      </w:r>
    </w:p>
    <w:tbl>
      <w:tblPr>
        <w:tblStyle w:val="ac"/>
        <w:tblW w:w="0" w:type="auto"/>
        <w:tblLook w:val="04A0" w:firstRow="1" w:lastRow="0" w:firstColumn="1" w:lastColumn="0" w:noHBand="0" w:noVBand="1"/>
      </w:tblPr>
      <w:tblGrid>
        <w:gridCol w:w="2263"/>
        <w:gridCol w:w="6033"/>
      </w:tblGrid>
      <w:tr w:rsidR="0076630D" w14:paraId="2DB5440E" w14:textId="77777777">
        <w:tc>
          <w:tcPr>
            <w:tcW w:w="2263" w:type="dxa"/>
          </w:tcPr>
          <w:p w14:paraId="2B338682" w14:textId="77777777" w:rsidR="0076630D" w:rsidRDefault="00D7272D">
            <w:pPr>
              <w:rPr>
                <w:rFonts w:asciiTheme="minorEastAsia" w:hAnsiTheme="minorEastAsia"/>
              </w:rPr>
            </w:pPr>
            <w:r>
              <w:rPr>
                <w:rFonts w:asciiTheme="minorEastAsia" w:hAnsiTheme="minorEastAsia" w:hint="eastAsia"/>
              </w:rPr>
              <w:t>字段内容</w:t>
            </w:r>
          </w:p>
        </w:tc>
        <w:tc>
          <w:tcPr>
            <w:tcW w:w="6033" w:type="dxa"/>
          </w:tcPr>
          <w:p w14:paraId="72BBE7B7" w14:textId="77777777" w:rsidR="0076630D" w:rsidRDefault="00D7272D">
            <w:pPr>
              <w:rPr>
                <w:rFonts w:asciiTheme="minorEastAsia" w:hAnsiTheme="minorEastAsia"/>
              </w:rPr>
            </w:pPr>
            <w:r>
              <w:rPr>
                <w:rFonts w:asciiTheme="minorEastAsia" w:hAnsiTheme="minorEastAsia" w:hint="eastAsia"/>
              </w:rPr>
              <w:t>简要说明</w:t>
            </w:r>
          </w:p>
        </w:tc>
      </w:tr>
      <w:tr w:rsidR="0076630D" w14:paraId="6EA1FEC8" w14:textId="77777777">
        <w:tc>
          <w:tcPr>
            <w:tcW w:w="2263" w:type="dxa"/>
          </w:tcPr>
          <w:p w14:paraId="1E008835" w14:textId="77777777" w:rsidR="0076630D" w:rsidRDefault="00D7272D">
            <w:pPr>
              <w:rPr>
                <w:rFonts w:asciiTheme="minorEastAsia" w:hAnsiTheme="minorEastAsia"/>
              </w:rPr>
            </w:pPr>
            <w:r>
              <w:rPr>
                <w:rFonts w:asciiTheme="minorEastAsia" w:hAnsiTheme="minorEastAsia" w:hint="eastAsia"/>
              </w:rPr>
              <w:t>根桥</w:t>
            </w:r>
            <w:r>
              <w:rPr>
                <w:rFonts w:asciiTheme="minorEastAsia" w:hAnsiTheme="minorEastAsia"/>
              </w:rPr>
              <w:t>ID</w:t>
            </w:r>
          </w:p>
        </w:tc>
        <w:tc>
          <w:tcPr>
            <w:tcW w:w="6033" w:type="dxa"/>
          </w:tcPr>
          <w:p w14:paraId="157618CC" w14:textId="77777777" w:rsidR="0076630D" w:rsidRDefault="00D7272D">
            <w:pPr>
              <w:rPr>
                <w:rFonts w:asciiTheme="minorEastAsia" w:hAnsiTheme="minorEastAsia"/>
              </w:rPr>
            </w:pPr>
            <w:r>
              <w:rPr>
                <w:rFonts w:asciiTheme="minorEastAsia" w:hAnsiTheme="minorEastAsia" w:hint="eastAsia"/>
              </w:rPr>
              <w:t>每个</w:t>
            </w:r>
            <w:r>
              <w:rPr>
                <w:rFonts w:asciiTheme="minorEastAsia" w:hAnsiTheme="minorEastAsia"/>
              </w:rPr>
              <w:t>STP网络中有且仅有一个</w:t>
            </w:r>
            <w:r>
              <w:rPr>
                <w:rFonts w:asciiTheme="minorEastAsia" w:hAnsiTheme="minorEastAsia" w:hint="eastAsia"/>
              </w:rPr>
              <w:t>根</w:t>
            </w:r>
            <w:r>
              <w:rPr>
                <w:rFonts w:asciiTheme="minorEastAsia" w:hAnsiTheme="minorEastAsia"/>
              </w:rPr>
              <w:t>。</w:t>
            </w:r>
          </w:p>
        </w:tc>
      </w:tr>
      <w:tr w:rsidR="0076630D" w14:paraId="4CE12284" w14:textId="77777777">
        <w:tc>
          <w:tcPr>
            <w:tcW w:w="2263" w:type="dxa"/>
          </w:tcPr>
          <w:p w14:paraId="57B83318" w14:textId="77777777" w:rsidR="0076630D" w:rsidRDefault="00D7272D">
            <w:pPr>
              <w:rPr>
                <w:rFonts w:asciiTheme="minorEastAsia" w:hAnsiTheme="minorEastAsia"/>
              </w:rPr>
            </w:pPr>
            <w:r>
              <w:rPr>
                <w:rFonts w:asciiTheme="minorEastAsia" w:hAnsiTheme="minorEastAsia" w:hint="eastAsia"/>
              </w:rPr>
              <w:t>根路径</w:t>
            </w:r>
            <w:r>
              <w:rPr>
                <w:rFonts w:asciiTheme="minorEastAsia" w:hAnsiTheme="minorEastAsia"/>
              </w:rPr>
              <w:t>开销</w:t>
            </w:r>
          </w:p>
        </w:tc>
        <w:tc>
          <w:tcPr>
            <w:tcW w:w="6033" w:type="dxa"/>
          </w:tcPr>
          <w:p w14:paraId="508D040C" w14:textId="77777777" w:rsidR="0076630D" w:rsidRDefault="00D7272D">
            <w:pPr>
              <w:rPr>
                <w:rFonts w:asciiTheme="minorEastAsia" w:hAnsiTheme="minorEastAsia"/>
              </w:rPr>
            </w:pPr>
            <w:r>
              <w:rPr>
                <w:rFonts w:asciiTheme="minorEastAsia" w:hAnsiTheme="minorEastAsia" w:hint="eastAsia"/>
              </w:rPr>
              <w:t>发送</w:t>
            </w:r>
            <w:r>
              <w:rPr>
                <w:rFonts w:asciiTheme="minorEastAsia" w:hAnsiTheme="minorEastAsia"/>
              </w:rPr>
              <w:t>配置BPDU的端口到根桥的距离，决定了到根桥的路径开销。</w:t>
            </w:r>
          </w:p>
        </w:tc>
      </w:tr>
      <w:tr w:rsidR="0076630D" w14:paraId="1D2A5D1B" w14:textId="77777777">
        <w:tc>
          <w:tcPr>
            <w:tcW w:w="2263" w:type="dxa"/>
          </w:tcPr>
          <w:p w14:paraId="73F5F9D7" w14:textId="77777777" w:rsidR="0076630D" w:rsidRDefault="00D7272D">
            <w:pPr>
              <w:rPr>
                <w:rFonts w:asciiTheme="minorEastAsia" w:hAnsiTheme="minorEastAsia"/>
              </w:rPr>
            </w:pPr>
            <w:r>
              <w:rPr>
                <w:rFonts w:asciiTheme="minorEastAsia" w:hAnsiTheme="minorEastAsia" w:hint="eastAsia"/>
              </w:rPr>
              <w:t>发送</w:t>
            </w:r>
            <w:r>
              <w:rPr>
                <w:rFonts w:asciiTheme="minorEastAsia" w:hAnsiTheme="minorEastAsia"/>
              </w:rPr>
              <w:t>设备BID</w:t>
            </w:r>
          </w:p>
        </w:tc>
        <w:tc>
          <w:tcPr>
            <w:tcW w:w="6033" w:type="dxa"/>
          </w:tcPr>
          <w:p w14:paraId="3E7EAFC8" w14:textId="77777777" w:rsidR="0076630D" w:rsidRDefault="00D7272D">
            <w:pPr>
              <w:rPr>
                <w:rFonts w:asciiTheme="minorEastAsia" w:hAnsiTheme="minorEastAsia"/>
              </w:rPr>
            </w:pPr>
            <w:r>
              <w:rPr>
                <w:rFonts w:asciiTheme="minorEastAsia" w:hAnsiTheme="minorEastAsia" w:hint="eastAsia"/>
              </w:rPr>
              <w:t>发送</w:t>
            </w:r>
            <w:r>
              <w:rPr>
                <w:rFonts w:asciiTheme="minorEastAsia" w:hAnsiTheme="minorEastAsia"/>
              </w:rPr>
              <w:t>配置BPDU的设备的BID。</w:t>
            </w:r>
          </w:p>
        </w:tc>
      </w:tr>
      <w:tr w:rsidR="0076630D" w14:paraId="31965872" w14:textId="77777777">
        <w:tc>
          <w:tcPr>
            <w:tcW w:w="2263" w:type="dxa"/>
          </w:tcPr>
          <w:p w14:paraId="7D42994A" w14:textId="77777777" w:rsidR="0076630D" w:rsidRDefault="00D7272D">
            <w:pPr>
              <w:rPr>
                <w:rFonts w:asciiTheme="minorEastAsia" w:hAnsiTheme="minorEastAsia"/>
              </w:rPr>
            </w:pPr>
            <w:r>
              <w:rPr>
                <w:rFonts w:asciiTheme="minorEastAsia" w:hAnsiTheme="minorEastAsia" w:hint="eastAsia"/>
              </w:rPr>
              <w:t>发送端口</w:t>
            </w:r>
            <w:r>
              <w:rPr>
                <w:rFonts w:asciiTheme="minorEastAsia" w:hAnsiTheme="minorEastAsia"/>
              </w:rPr>
              <w:t>PID</w:t>
            </w:r>
          </w:p>
        </w:tc>
        <w:tc>
          <w:tcPr>
            <w:tcW w:w="6033" w:type="dxa"/>
          </w:tcPr>
          <w:p w14:paraId="7EFFACD5" w14:textId="77777777" w:rsidR="0076630D" w:rsidRDefault="00D7272D">
            <w:pPr>
              <w:rPr>
                <w:rFonts w:asciiTheme="minorEastAsia" w:hAnsiTheme="minorEastAsia"/>
              </w:rPr>
            </w:pPr>
            <w:r>
              <w:rPr>
                <w:rFonts w:asciiTheme="minorEastAsia" w:hAnsiTheme="minorEastAsia" w:hint="eastAsia"/>
              </w:rPr>
              <w:t>发送</w:t>
            </w:r>
            <w:r>
              <w:rPr>
                <w:rFonts w:asciiTheme="minorEastAsia" w:hAnsiTheme="minorEastAsia"/>
              </w:rPr>
              <w:t>配置BPDU的端口的PID。</w:t>
            </w:r>
          </w:p>
        </w:tc>
      </w:tr>
    </w:tbl>
    <w:p w14:paraId="6FCBEAFF" w14:textId="77777777" w:rsidR="0076630D" w:rsidRDefault="00D7272D">
      <w:pPr>
        <w:ind w:firstLine="420"/>
        <w:rPr>
          <w:rFonts w:ascii="微软雅黑" w:eastAsia="微软雅黑" w:hAnsi="微软雅黑"/>
        </w:rPr>
      </w:pPr>
      <w:r>
        <w:rPr>
          <w:rFonts w:ascii="微软雅黑" w:eastAsia="微软雅黑" w:hAnsi="微软雅黑"/>
        </w:rPr>
        <w:t>STP网络中的其他设备收到配置BPDU消息后，将比较上述</w:t>
      </w:r>
      <w:r>
        <w:rPr>
          <w:rFonts w:ascii="微软雅黑" w:eastAsia="微软雅黑" w:hAnsi="微软雅黑" w:hint="eastAsia"/>
        </w:rPr>
        <w:t>4个</w:t>
      </w:r>
      <w:r>
        <w:rPr>
          <w:rFonts w:ascii="微软雅黑" w:eastAsia="微软雅黑" w:hAnsi="微软雅黑"/>
        </w:rPr>
        <w:t>字段，四个基本比较原则如下：</w:t>
      </w:r>
    </w:p>
    <w:p w14:paraId="7D0333D1" w14:textId="77777777" w:rsidR="0076630D" w:rsidRDefault="00D7272D" w:rsidP="00B10728">
      <w:pPr>
        <w:pStyle w:val="af2"/>
        <w:numPr>
          <w:ilvl w:val="0"/>
          <w:numId w:val="144"/>
        </w:numPr>
        <w:ind w:firstLineChars="0"/>
        <w:rPr>
          <w:rFonts w:ascii="微软雅黑" w:eastAsia="微软雅黑" w:hAnsi="微软雅黑"/>
        </w:rPr>
      </w:pPr>
      <w:r>
        <w:rPr>
          <w:rFonts w:ascii="微软雅黑" w:eastAsia="微软雅黑" w:hAnsi="微软雅黑" w:hint="eastAsia"/>
        </w:rPr>
        <w:t>最小</w:t>
      </w:r>
      <w:r>
        <w:rPr>
          <w:rFonts w:ascii="微软雅黑" w:eastAsia="微软雅黑" w:hAnsi="微软雅黑"/>
        </w:rPr>
        <w:t>BID：用来选举根桥。运行</w:t>
      </w:r>
      <w:r>
        <w:rPr>
          <w:rFonts w:ascii="微软雅黑" w:eastAsia="微软雅黑" w:hAnsi="微软雅黑" w:hint="eastAsia"/>
        </w:rPr>
        <w:t>STP</w:t>
      </w:r>
      <w:r>
        <w:rPr>
          <w:rFonts w:ascii="微软雅黑" w:eastAsia="微软雅黑" w:hAnsi="微软雅黑"/>
        </w:rPr>
        <w:t>协议的设备之间根据</w:t>
      </w:r>
      <w:r>
        <w:rPr>
          <w:rFonts w:ascii="微软雅黑" w:eastAsia="微软雅黑" w:hAnsi="微软雅黑" w:hint="eastAsia"/>
        </w:rPr>
        <w:t>上表</w:t>
      </w:r>
      <w:r>
        <w:rPr>
          <w:rFonts w:ascii="微软雅黑" w:eastAsia="微软雅黑" w:hAnsi="微软雅黑"/>
        </w:rPr>
        <w:t>根桥ID字段选择最小的BID。</w:t>
      </w:r>
    </w:p>
    <w:p w14:paraId="7EE7CA70" w14:textId="77777777" w:rsidR="0076630D" w:rsidRDefault="00D7272D" w:rsidP="00B10728">
      <w:pPr>
        <w:pStyle w:val="af2"/>
        <w:numPr>
          <w:ilvl w:val="0"/>
          <w:numId w:val="144"/>
        </w:numPr>
        <w:ind w:firstLineChars="0"/>
        <w:rPr>
          <w:rFonts w:ascii="微软雅黑" w:eastAsia="微软雅黑" w:hAnsi="微软雅黑"/>
        </w:rPr>
      </w:pPr>
      <w:r>
        <w:rPr>
          <w:rFonts w:ascii="微软雅黑" w:eastAsia="微软雅黑" w:hAnsi="微软雅黑" w:hint="eastAsia"/>
        </w:rPr>
        <w:t>最小</w:t>
      </w:r>
      <w:r>
        <w:rPr>
          <w:rFonts w:ascii="微软雅黑" w:eastAsia="微软雅黑" w:hAnsi="微软雅黑"/>
        </w:rPr>
        <w:t>根路径开销：用来在非根桥上选择根端口。在</w:t>
      </w:r>
      <w:r>
        <w:rPr>
          <w:rFonts w:ascii="微软雅黑" w:eastAsia="微软雅黑" w:hAnsi="微软雅黑" w:hint="eastAsia"/>
        </w:rPr>
        <w:t>根桥</w:t>
      </w:r>
      <w:r>
        <w:rPr>
          <w:rFonts w:ascii="微软雅黑" w:eastAsia="微软雅黑" w:hAnsi="微软雅黑"/>
        </w:rPr>
        <w:t>上，每个端口到根桥的根路径开销都是</w:t>
      </w:r>
      <w:r>
        <w:rPr>
          <w:rFonts w:ascii="微软雅黑" w:eastAsia="微软雅黑" w:hAnsi="微软雅黑" w:hint="eastAsia"/>
        </w:rPr>
        <w:t>0。</w:t>
      </w:r>
    </w:p>
    <w:p w14:paraId="1D4E3216" w14:textId="77777777" w:rsidR="0076630D" w:rsidRDefault="00D7272D" w:rsidP="00B10728">
      <w:pPr>
        <w:pStyle w:val="af2"/>
        <w:numPr>
          <w:ilvl w:val="0"/>
          <w:numId w:val="144"/>
        </w:numPr>
        <w:ind w:firstLineChars="0"/>
        <w:rPr>
          <w:rFonts w:ascii="微软雅黑" w:eastAsia="微软雅黑" w:hAnsi="微软雅黑"/>
        </w:rPr>
      </w:pPr>
      <w:r>
        <w:rPr>
          <w:rFonts w:ascii="微软雅黑" w:eastAsia="微软雅黑" w:hAnsi="微软雅黑" w:hint="eastAsia"/>
        </w:rPr>
        <w:t>最小发送者</w:t>
      </w:r>
      <w:r>
        <w:rPr>
          <w:rFonts w:ascii="微软雅黑" w:eastAsia="微软雅黑" w:hAnsi="微软雅黑"/>
        </w:rPr>
        <w:t>BID：当一</w:t>
      </w:r>
      <w:r>
        <w:rPr>
          <w:rFonts w:ascii="微软雅黑" w:eastAsia="微软雅黑" w:hAnsi="微软雅黑" w:hint="eastAsia"/>
        </w:rPr>
        <w:t>台</w:t>
      </w:r>
      <w:r>
        <w:rPr>
          <w:rFonts w:ascii="微软雅黑" w:eastAsia="微软雅黑" w:hAnsi="微软雅黑"/>
        </w:rPr>
        <w:t>运行STP协议的设备要在</w:t>
      </w:r>
      <w:r>
        <w:rPr>
          <w:rFonts w:ascii="微软雅黑" w:eastAsia="微软雅黑" w:hAnsi="微软雅黑" w:hint="eastAsia"/>
        </w:rPr>
        <w:t>两个</w:t>
      </w:r>
      <w:r>
        <w:rPr>
          <w:rFonts w:ascii="微软雅黑" w:eastAsia="微软雅黑" w:hAnsi="微软雅黑"/>
        </w:rPr>
        <w:t>以上根路径开销</w:t>
      </w:r>
      <w:r>
        <w:rPr>
          <w:rFonts w:ascii="微软雅黑" w:eastAsia="微软雅黑" w:hAnsi="微软雅黑" w:hint="eastAsia"/>
        </w:rPr>
        <w:t>相等</w:t>
      </w:r>
      <w:r>
        <w:rPr>
          <w:rFonts w:ascii="微软雅黑" w:eastAsia="微软雅黑" w:hAnsi="微软雅黑"/>
        </w:rPr>
        <w:t>的端口之中选择根端口时，通过STP协议计算，将选择</w:t>
      </w:r>
      <w:r>
        <w:rPr>
          <w:rFonts w:ascii="微软雅黑" w:eastAsia="微软雅黑" w:hAnsi="微软雅黑" w:hint="eastAsia"/>
        </w:rPr>
        <w:t>接收</w:t>
      </w:r>
      <w:r>
        <w:rPr>
          <w:rFonts w:ascii="微软雅黑" w:eastAsia="微软雅黑" w:hAnsi="微软雅黑"/>
        </w:rPr>
        <w:t>到的配置消息中发送者BID较小的那个端口。</w:t>
      </w:r>
    </w:p>
    <w:p w14:paraId="5BE43229" w14:textId="77777777" w:rsidR="0076630D" w:rsidRDefault="00D7272D" w:rsidP="00B10728">
      <w:pPr>
        <w:pStyle w:val="af2"/>
        <w:numPr>
          <w:ilvl w:val="0"/>
          <w:numId w:val="144"/>
        </w:numPr>
        <w:ind w:firstLineChars="0"/>
        <w:rPr>
          <w:rFonts w:ascii="微软雅黑" w:eastAsia="微软雅黑" w:hAnsi="微软雅黑"/>
        </w:rPr>
      </w:pPr>
      <w:r>
        <w:rPr>
          <w:rFonts w:ascii="微软雅黑" w:eastAsia="微软雅黑" w:hAnsi="微软雅黑" w:hint="eastAsia"/>
        </w:rPr>
        <w:t>最小</w:t>
      </w:r>
      <w:r>
        <w:rPr>
          <w:rFonts w:ascii="微软雅黑" w:eastAsia="微软雅黑" w:hAnsi="微软雅黑"/>
        </w:rPr>
        <w:t>PID：</w:t>
      </w:r>
      <w:r>
        <w:rPr>
          <w:rFonts w:ascii="微软雅黑" w:eastAsia="微软雅黑" w:hAnsi="微软雅黑" w:hint="eastAsia"/>
        </w:rPr>
        <w:t>用于</w:t>
      </w:r>
      <w:r>
        <w:rPr>
          <w:rFonts w:ascii="微软雅黑" w:eastAsia="微软雅黑" w:hAnsi="微软雅黑"/>
        </w:rPr>
        <w:t>在根路径开销相同的情况下，不阻塞最小PID的端口，而是阻塞PID值较大的端口。</w:t>
      </w:r>
    </w:p>
    <w:p w14:paraId="5C652343"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（5）五种</w:t>
      </w:r>
      <w:r>
        <w:rPr>
          <w:rFonts w:ascii="微软雅黑" w:eastAsia="微软雅黑" w:hAnsi="微软雅黑"/>
        </w:rPr>
        <w:t>端口状态</w:t>
      </w:r>
    </w:p>
    <w:p w14:paraId="2F06AF69" w14:textId="77777777" w:rsidR="0076630D" w:rsidRDefault="00D7272D">
      <w:pPr>
        <w:ind w:firstLine="420"/>
        <w:rPr>
          <w:rFonts w:ascii="微软雅黑" w:eastAsia="微软雅黑" w:hAnsi="微软雅黑"/>
        </w:rPr>
      </w:pPr>
      <w:r>
        <w:rPr>
          <w:rFonts w:ascii="微软雅黑" w:eastAsia="微软雅黑" w:hAnsi="微软雅黑" w:hint="eastAsia"/>
        </w:rPr>
        <w:t>STP</w:t>
      </w:r>
      <w:r>
        <w:rPr>
          <w:rFonts w:ascii="微软雅黑" w:eastAsia="微软雅黑" w:hAnsi="微软雅黑"/>
        </w:rPr>
        <w:t>端口状态</w:t>
      </w:r>
      <w:r>
        <w:rPr>
          <w:rFonts w:ascii="微软雅黑" w:eastAsia="微软雅黑" w:hAnsi="微软雅黑" w:hint="eastAsia"/>
        </w:rPr>
        <w:t>：</w:t>
      </w:r>
    </w:p>
    <w:tbl>
      <w:tblPr>
        <w:tblStyle w:val="ac"/>
        <w:tblW w:w="0" w:type="auto"/>
        <w:tblLook w:val="04A0" w:firstRow="1" w:lastRow="0" w:firstColumn="1" w:lastColumn="0" w:noHBand="0" w:noVBand="1"/>
      </w:tblPr>
      <w:tblGrid>
        <w:gridCol w:w="1555"/>
        <w:gridCol w:w="3260"/>
        <w:gridCol w:w="3481"/>
      </w:tblGrid>
      <w:tr w:rsidR="0076630D" w14:paraId="778BA6E1" w14:textId="77777777">
        <w:tc>
          <w:tcPr>
            <w:tcW w:w="1555" w:type="dxa"/>
          </w:tcPr>
          <w:p w14:paraId="2E842277" w14:textId="77777777" w:rsidR="0076630D" w:rsidRDefault="00D7272D">
            <w:pPr>
              <w:rPr>
                <w:rFonts w:asciiTheme="minorEastAsia" w:hAnsiTheme="minorEastAsia"/>
              </w:rPr>
            </w:pPr>
            <w:r>
              <w:rPr>
                <w:rFonts w:asciiTheme="minorEastAsia" w:hAnsiTheme="minorEastAsia" w:hint="eastAsia"/>
              </w:rPr>
              <w:t>端口状态</w:t>
            </w:r>
          </w:p>
        </w:tc>
        <w:tc>
          <w:tcPr>
            <w:tcW w:w="3260" w:type="dxa"/>
          </w:tcPr>
          <w:p w14:paraId="1E2B0879" w14:textId="77777777" w:rsidR="0076630D" w:rsidRDefault="00D7272D">
            <w:pPr>
              <w:rPr>
                <w:rFonts w:asciiTheme="minorEastAsia" w:hAnsiTheme="minorEastAsia"/>
              </w:rPr>
            </w:pPr>
            <w:r>
              <w:rPr>
                <w:rFonts w:asciiTheme="minorEastAsia" w:hAnsiTheme="minorEastAsia" w:hint="eastAsia"/>
              </w:rPr>
              <w:t>目的</w:t>
            </w:r>
          </w:p>
        </w:tc>
        <w:tc>
          <w:tcPr>
            <w:tcW w:w="3481" w:type="dxa"/>
          </w:tcPr>
          <w:p w14:paraId="73F0CA3E" w14:textId="77777777" w:rsidR="0076630D" w:rsidRDefault="00D7272D">
            <w:pPr>
              <w:rPr>
                <w:rFonts w:asciiTheme="minorEastAsia" w:hAnsiTheme="minorEastAsia"/>
              </w:rPr>
            </w:pPr>
            <w:r>
              <w:rPr>
                <w:rFonts w:asciiTheme="minorEastAsia" w:hAnsiTheme="minorEastAsia" w:hint="eastAsia"/>
              </w:rPr>
              <w:t>说明</w:t>
            </w:r>
          </w:p>
        </w:tc>
      </w:tr>
      <w:tr w:rsidR="0076630D" w14:paraId="3CAC43DD" w14:textId="77777777">
        <w:tc>
          <w:tcPr>
            <w:tcW w:w="1555" w:type="dxa"/>
          </w:tcPr>
          <w:p w14:paraId="438DF768" w14:textId="77777777" w:rsidR="0076630D" w:rsidRDefault="00D7272D">
            <w:pPr>
              <w:rPr>
                <w:rFonts w:asciiTheme="minorEastAsia" w:hAnsiTheme="minorEastAsia"/>
              </w:rPr>
            </w:pPr>
            <w:r>
              <w:rPr>
                <w:rFonts w:asciiTheme="minorEastAsia" w:hAnsiTheme="minorEastAsia" w:hint="eastAsia"/>
              </w:rPr>
              <w:t>Forwarding</w:t>
            </w:r>
          </w:p>
        </w:tc>
        <w:tc>
          <w:tcPr>
            <w:tcW w:w="3260" w:type="dxa"/>
          </w:tcPr>
          <w:p w14:paraId="38591963"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既转发用户</w:t>
            </w:r>
            <w:r>
              <w:rPr>
                <w:rFonts w:asciiTheme="minorEastAsia" w:hAnsiTheme="minorEastAsia" w:hint="eastAsia"/>
              </w:rPr>
              <w:t>流量</w:t>
            </w:r>
            <w:r>
              <w:rPr>
                <w:rFonts w:asciiTheme="minorEastAsia" w:hAnsiTheme="minorEastAsia"/>
              </w:rPr>
              <w:t>也处理BPDU报文</w:t>
            </w:r>
          </w:p>
        </w:tc>
        <w:tc>
          <w:tcPr>
            <w:tcW w:w="3481" w:type="dxa"/>
          </w:tcPr>
          <w:p w14:paraId="4D2FC52E" w14:textId="77777777" w:rsidR="0076630D" w:rsidRDefault="00D7272D">
            <w:pPr>
              <w:rPr>
                <w:rFonts w:asciiTheme="minorEastAsia" w:hAnsiTheme="minorEastAsia"/>
              </w:rPr>
            </w:pPr>
            <w:r>
              <w:rPr>
                <w:rFonts w:asciiTheme="minorEastAsia" w:hAnsiTheme="minorEastAsia" w:hint="eastAsia"/>
              </w:rPr>
              <w:t>只有根端口</w:t>
            </w:r>
            <w:r>
              <w:rPr>
                <w:rFonts w:asciiTheme="minorEastAsia" w:hAnsiTheme="minorEastAsia"/>
              </w:rPr>
              <w:t>或指定端口才能进入Forwarding状态</w:t>
            </w:r>
          </w:p>
        </w:tc>
      </w:tr>
      <w:tr w:rsidR="0076630D" w14:paraId="631FBE3F" w14:textId="77777777">
        <w:tc>
          <w:tcPr>
            <w:tcW w:w="1555" w:type="dxa"/>
          </w:tcPr>
          <w:p w14:paraId="37B43A12" w14:textId="77777777" w:rsidR="0076630D" w:rsidRDefault="00D7272D">
            <w:pPr>
              <w:rPr>
                <w:rFonts w:asciiTheme="minorEastAsia" w:hAnsiTheme="minorEastAsia"/>
              </w:rPr>
            </w:pPr>
            <w:r>
              <w:rPr>
                <w:rFonts w:asciiTheme="minorEastAsia" w:hAnsiTheme="minorEastAsia" w:hint="eastAsia"/>
              </w:rPr>
              <w:t>Learning</w:t>
            </w:r>
          </w:p>
        </w:tc>
        <w:tc>
          <w:tcPr>
            <w:tcW w:w="3260" w:type="dxa"/>
          </w:tcPr>
          <w:p w14:paraId="182494A4" w14:textId="77777777" w:rsidR="0076630D" w:rsidRDefault="00D7272D">
            <w:pPr>
              <w:rPr>
                <w:rFonts w:asciiTheme="minorEastAsia" w:hAnsiTheme="minorEastAsia"/>
              </w:rPr>
            </w:pPr>
            <w:r>
              <w:rPr>
                <w:rFonts w:asciiTheme="minorEastAsia" w:hAnsiTheme="minorEastAsia" w:hint="eastAsia"/>
              </w:rPr>
              <w:t>设备</w:t>
            </w:r>
            <w:r>
              <w:rPr>
                <w:rFonts w:asciiTheme="minorEastAsia" w:hAnsiTheme="minorEastAsia"/>
              </w:rPr>
              <w:t>会根据收到的用户流量</w:t>
            </w:r>
            <w:r>
              <w:rPr>
                <w:rFonts w:asciiTheme="minorEastAsia" w:hAnsiTheme="minorEastAsia" w:hint="eastAsia"/>
              </w:rPr>
              <w:t>构建</w:t>
            </w:r>
            <w:r>
              <w:rPr>
                <w:rFonts w:asciiTheme="minorEastAsia" w:hAnsiTheme="minorEastAsia"/>
              </w:rPr>
              <w:t>MAC地址表，但不转发用户流量</w:t>
            </w:r>
          </w:p>
        </w:tc>
        <w:tc>
          <w:tcPr>
            <w:tcW w:w="3481" w:type="dxa"/>
          </w:tcPr>
          <w:p w14:paraId="4E6711B9" w14:textId="77777777" w:rsidR="0076630D" w:rsidRDefault="00D7272D">
            <w:pPr>
              <w:rPr>
                <w:rFonts w:asciiTheme="minorEastAsia" w:hAnsiTheme="minorEastAsia"/>
              </w:rPr>
            </w:pPr>
            <w:r>
              <w:rPr>
                <w:rFonts w:asciiTheme="minorEastAsia" w:hAnsiTheme="minorEastAsia" w:hint="eastAsia"/>
              </w:rPr>
              <w:t>过渡状态</w:t>
            </w:r>
            <w:r>
              <w:rPr>
                <w:rFonts w:asciiTheme="minorEastAsia" w:hAnsiTheme="minorEastAsia"/>
              </w:rPr>
              <w:t>，增加Learning</w:t>
            </w:r>
            <w:r>
              <w:rPr>
                <w:rFonts w:asciiTheme="minorEastAsia" w:hAnsiTheme="minorEastAsia" w:hint="eastAsia"/>
              </w:rPr>
              <w:t>状态</w:t>
            </w:r>
            <w:r>
              <w:rPr>
                <w:rFonts w:asciiTheme="minorEastAsia" w:hAnsiTheme="minorEastAsia"/>
              </w:rPr>
              <w:t>防止临时环路</w:t>
            </w:r>
          </w:p>
        </w:tc>
      </w:tr>
      <w:tr w:rsidR="0076630D" w14:paraId="5BF0BBA3" w14:textId="77777777">
        <w:tc>
          <w:tcPr>
            <w:tcW w:w="1555" w:type="dxa"/>
          </w:tcPr>
          <w:p w14:paraId="53D26122" w14:textId="77777777" w:rsidR="0076630D" w:rsidRDefault="00D7272D">
            <w:pPr>
              <w:rPr>
                <w:rFonts w:asciiTheme="minorEastAsia" w:hAnsiTheme="minorEastAsia"/>
              </w:rPr>
            </w:pPr>
            <w:r>
              <w:rPr>
                <w:rFonts w:asciiTheme="minorEastAsia" w:hAnsiTheme="minorEastAsia" w:hint="eastAsia"/>
              </w:rPr>
              <w:t>Listening</w:t>
            </w:r>
          </w:p>
        </w:tc>
        <w:tc>
          <w:tcPr>
            <w:tcW w:w="3260" w:type="dxa"/>
          </w:tcPr>
          <w:p w14:paraId="48E544EB" w14:textId="77777777" w:rsidR="0076630D" w:rsidRDefault="00D7272D">
            <w:pPr>
              <w:rPr>
                <w:rFonts w:asciiTheme="minorEastAsia" w:hAnsiTheme="minorEastAsia"/>
              </w:rPr>
            </w:pPr>
            <w:r>
              <w:rPr>
                <w:rFonts w:asciiTheme="minorEastAsia" w:hAnsiTheme="minorEastAsia" w:hint="eastAsia"/>
              </w:rPr>
              <w:t>确定</w:t>
            </w:r>
            <w:r>
              <w:rPr>
                <w:rFonts w:asciiTheme="minorEastAsia" w:hAnsiTheme="minorEastAsia"/>
              </w:rPr>
              <w:t>端口角色，将选举出根桥、根端口和指定端口</w:t>
            </w:r>
          </w:p>
        </w:tc>
        <w:tc>
          <w:tcPr>
            <w:tcW w:w="3481" w:type="dxa"/>
          </w:tcPr>
          <w:p w14:paraId="1E91D6F8" w14:textId="77777777" w:rsidR="0076630D" w:rsidRDefault="00D7272D">
            <w:pPr>
              <w:rPr>
                <w:rFonts w:asciiTheme="minorEastAsia" w:hAnsiTheme="minorEastAsia"/>
              </w:rPr>
            </w:pPr>
            <w:r>
              <w:rPr>
                <w:rFonts w:asciiTheme="minorEastAsia" w:hAnsiTheme="minorEastAsia" w:hint="eastAsia"/>
              </w:rPr>
              <w:t>过渡状态</w:t>
            </w:r>
          </w:p>
        </w:tc>
      </w:tr>
      <w:tr w:rsidR="0076630D" w14:paraId="7E8320D2" w14:textId="77777777">
        <w:tc>
          <w:tcPr>
            <w:tcW w:w="1555" w:type="dxa"/>
          </w:tcPr>
          <w:p w14:paraId="3D5B4A5C" w14:textId="77777777" w:rsidR="0076630D" w:rsidRDefault="00D7272D">
            <w:pPr>
              <w:rPr>
                <w:rFonts w:asciiTheme="minorEastAsia" w:hAnsiTheme="minorEastAsia"/>
              </w:rPr>
            </w:pPr>
            <w:r>
              <w:rPr>
                <w:rFonts w:asciiTheme="minorEastAsia" w:hAnsiTheme="minorEastAsia" w:hint="eastAsia"/>
              </w:rPr>
              <w:t>Blocking</w:t>
            </w:r>
          </w:p>
        </w:tc>
        <w:tc>
          <w:tcPr>
            <w:tcW w:w="3260" w:type="dxa"/>
          </w:tcPr>
          <w:p w14:paraId="724085B5"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仅仅接收并处理BPDU，不转发用户流量</w:t>
            </w:r>
          </w:p>
        </w:tc>
        <w:tc>
          <w:tcPr>
            <w:tcW w:w="3481" w:type="dxa"/>
          </w:tcPr>
          <w:p w14:paraId="30566C3D" w14:textId="77777777" w:rsidR="0076630D" w:rsidRDefault="00D7272D">
            <w:pPr>
              <w:rPr>
                <w:rFonts w:asciiTheme="minorEastAsia" w:hAnsiTheme="minorEastAsia"/>
              </w:rPr>
            </w:pPr>
            <w:r>
              <w:rPr>
                <w:rFonts w:asciiTheme="minorEastAsia" w:hAnsiTheme="minorEastAsia" w:hint="eastAsia"/>
              </w:rPr>
              <w:t>阻塞</w:t>
            </w:r>
            <w:r>
              <w:rPr>
                <w:rFonts w:asciiTheme="minorEastAsia" w:hAnsiTheme="minorEastAsia"/>
              </w:rPr>
              <w:t>端口的最终状态</w:t>
            </w:r>
          </w:p>
        </w:tc>
      </w:tr>
      <w:tr w:rsidR="0076630D" w14:paraId="1F3ED080" w14:textId="77777777">
        <w:tc>
          <w:tcPr>
            <w:tcW w:w="1555" w:type="dxa"/>
          </w:tcPr>
          <w:p w14:paraId="078F0F21" w14:textId="77777777" w:rsidR="0076630D" w:rsidRDefault="00D7272D">
            <w:pPr>
              <w:rPr>
                <w:rFonts w:asciiTheme="minorEastAsia" w:hAnsiTheme="minorEastAsia"/>
              </w:rPr>
            </w:pPr>
            <w:r>
              <w:rPr>
                <w:rFonts w:asciiTheme="minorEastAsia" w:hAnsiTheme="minorEastAsia" w:hint="eastAsia"/>
              </w:rPr>
              <w:t>Disabled</w:t>
            </w:r>
          </w:p>
        </w:tc>
        <w:tc>
          <w:tcPr>
            <w:tcW w:w="3260" w:type="dxa"/>
          </w:tcPr>
          <w:p w14:paraId="16441BC4"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不见不处理BPDU报文，也不转发用户流量</w:t>
            </w:r>
          </w:p>
        </w:tc>
        <w:tc>
          <w:tcPr>
            <w:tcW w:w="3481" w:type="dxa"/>
          </w:tcPr>
          <w:p w14:paraId="4DE9D936" w14:textId="77777777" w:rsidR="0076630D" w:rsidRDefault="00D7272D">
            <w:pPr>
              <w:rPr>
                <w:rFonts w:asciiTheme="minorEastAsia" w:hAnsiTheme="minorEastAsia"/>
              </w:rPr>
            </w:pPr>
            <w:r>
              <w:rPr>
                <w:rFonts w:asciiTheme="minorEastAsia" w:hAnsiTheme="minorEastAsia" w:hint="eastAsia"/>
              </w:rPr>
              <w:t>端口状态</w:t>
            </w:r>
            <w:r>
              <w:rPr>
                <w:rFonts w:asciiTheme="minorEastAsia" w:hAnsiTheme="minorEastAsia"/>
              </w:rPr>
              <w:t>为Down</w:t>
            </w:r>
          </w:p>
        </w:tc>
      </w:tr>
    </w:tbl>
    <w:p w14:paraId="47D176D9" w14:textId="77777777" w:rsidR="0076630D" w:rsidRDefault="00D7272D">
      <w:pPr>
        <w:ind w:firstLine="420"/>
        <w:rPr>
          <w:rFonts w:ascii="微软雅黑" w:eastAsia="微软雅黑" w:hAnsi="微软雅黑"/>
        </w:rPr>
      </w:pPr>
      <w:r>
        <w:rPr>
          <w:rFonts w:ascii="微软雅黑" w:eastAsia="微软雅黑" w:hAnsi="微软雅黑" w:hint="eastAsia"/>
        </w:rPr>
        <w:t>对于</w:t>
      </w:r>
      <w:r>
        <w:rPr>
          <w:rFonts w:ascii="微软雅黑" w:eastAsia="微软雅黑" w:hAnsi="微软雅黑"/>
        </w:rPr>
        <w:t>STP，影响端口状态和端口收敛有以下</w:t>
      </w:r>
      <w:r>
        <w:rPr>
          <w:rFonts w:ascii="微软雅黑" w:eastAsia="微软雅黑" w:hAnsi="微软雅黑" w:hint="eastAsia"/>
        </w:rPr>
        <w:t>3个</w:t>
      </w:r>
      <w:r>
        <w:rPr>
          <w:rFonts w:ascii="微软雅黑" w:eastAsia="微软雅黑" w:hAnsi="微软雅黑"/>
        </w:rPr>
        <w:t>参数</w:t>
      </w:r>
      <w:r>
        <w:rPr>
          <w:rFonts w:ascii="微软雅黑" w:eastAsia="微软雅黑" w:hAnsi="微软雅黑" w:hint="eastAsia"/>
        </w:rPr>
        <w:t>：</w:t>
      </w:r>
    </w:p>
    <w:p w14:paraId="49C92D16" w14:textId="6A112DAB" w:rsidR="0076630D" w:rsidRDefault="00D7272D" w:rsidP="00B10728">
      <w:pPr>
        <w:pStyle w:val="af2"/>
        <w:numPr>
          <w:ilvl w:val="0"/>
          <w:numId w:val="145"/>
        </w:numPr>
        <w:ind w:firstLineChars="0"/>
        <w:rPr>
          <w:rFonts w:ascii="微软雅黑" w:eastAsia="微软雅黑" w:hAnsi="微软雅黑"/>
        </w:rPr>
      </w:pPr>
      <w:r>
        <w:rPr>
          <w:rFonts w:ascii="微软雅黑" w:eastAsia="微软雅黑" w:hAnsi="微软雅黑" w:hint="eastAsia"/>
        </w:rPr>
        <w:t>Hello</w:t>
      </w:r>
      <w:r>
        <w:rPr>
          <w:rFonts w:ascii="微软雅黑" w:eastAsia="微软雅黑" w:hAnsi="微软雅黑"/>
        </w:rPr>
        <w:t xml:space="preserve"> Time：运行STP协议的设备发送配置消息BPDU的时间间隔</w:t>
      </w:r>
      <w:r>
        <w:rPr>
          <w:rFonts w:ascii="微软雅黑" w:eastAsia="微软雅黑" w:hAnsi="微软雅黑" w:hint="eastAsia"/>
        </w:rPr>
        <w:t>，</w:t>
      </w:r>
      <w:r>
        <w:rPr>
          <w:rFonts w:ascii="微软雅黑" w:eastAsia="微软雅黑" w:hAnsi="微软雅黑"/>
        </w:rPr>
        <w:t>用于设备检测链路是否存在故障。设备</w:t>
      </w:r>
      <w:r>
        <w:rPr>
          <w:rFonts w:ascii="微软雅黑" w:eastAsia="微软雅黑" w:hAnsi="微软雅黑" w:hint="eastAsia"/>
        </w:rPr>
        <w:t>每隔</w:t>
      </w:r>
      <w:r>
        <w:rPr>
          <w:rFonts w:ascii="微软雅黑" w:eastAsia="微软雅黑" w:hAnsi="微软雅黑"/>
        </w:rPr>
        <w:t>Hello Time时间会向周围的设备发送BPDU报文，以确认链路是否存在故障。</w:t>
      </w:r>
      <w:r>
        <w:rPr>
          <w:rFonts w:ascii="微软雅黑" w:eastAsia="微软雅黑" w:hAnsi="微软雅黑" w:hint="eastAsia"/>
        </w:rPr>
        <w:t>当网络</w:t>
      </w:r>
      <w:r w:rsidR="000C4774">
        <w:rPr>
          <w:rFonts w:ascii="微软雅黑" w:eastAsia="微软雅黑" w:hAnsi="微软雅黑" w:hint="eastAsia"/>
        </w:rPr>
        <w:t>拓扑</w:t>
      </w:r>
      <w:r>
        <w:rPr>
          <w:rFonts w:ascii="微软雅黑" w:eastAsia="微软雅黑" w:hAnsi="微软雅黑"/>
        </w:rPr>
        <w:t>稳定后，该计时器的修改只有在根桥修改后才有效</w:t>
      </w:r>
      <w:r>
        <w:rPr>
          <w:rFonts w:ascii="微软雅黑" w:eastAsia="微软雅黑" w:hAnsi="微软雅黑" w:hint="eastAsia"/>
        </w:rPr>
        <w:t>。</w:t>
      </w:r>
      <w:r>
        <w:rPr>
          <w:rFonts w:ascii="微软雅黑" w:eastAsia="微软雅黑" w:hAnsi="微软雅黑"/>
        </w:rPr>
        <w:t>新的</w:t>
      </w:r>
      <w:r>
        <w:rPr>
          <w:rFonts w:ascii="微软雅黑" w:eastAsia="微软雅黑" w:hAnsi="微软雅黑" w:hint="eastAsia"/>
        </w:rPr>
        <w:t>根桥</w:t>
      </w:r>
      <w:r>
        <w:rPr>
          <w:rFonts w:ascii="微软雅黑" w:eastAsia="微软雅黑" w:hAnsi="微软雅黑"/>
        </w:rPr>
        <w:t>会在发出的BPDU报文中填充相应的字段以向其他非根桥传递该计时器修改的信息。但当</w:t>
      </w:r>
      <w:r>
        <w:rPr>
          <w:rFonts w:ascii="微软雅黑" w:eastAsia="微软雅黑" w:hAnsi="微软雅黑" w:hint="eastAsia"/>
        </w:rPr>
        <w:t>拓扑</w:t>
      </w:r>
      <w:r>
        <w:rPr>
          <w:rFonts w:ascii="微软雅黑" w:eastAsia="微软雅黑" w:hAnsi="微软雅黑"/>
        </w:rPr>
        <w:t>变化之后，TCN BPDU的发送不受这个计时器的管理。</w:t>
      </w:r>
    </w:p>
    <w:p w14:paraId="45D37F0E" w14:textId="77777777" w:rsidR="0076630D" w:rsidRDefault="00D7272D" w:rsidP="00B10728">
      <w:pPr>
        <w:pStyle w:val="af2"/>
        <w:numPr>
          <w:ilvl w:val="0"/>
          <w:numId w:val="145"/>
        </w:numPr>
        <w:ind w:firstLineChars="0"/>
        <w:rPr>
          <w:rFonts w:ascii="微软雅黑" w:eastAsia="微软雅黑" w:hAnsi="微软雅黑"/>
        </w:rPr>
      </w:pPr>
      <w:r>
        <w:rPr>
          <w:rFonts w:ascii="微软雅黑" w:eastAsia="微软雅黑" w:hAnsi="微软雅黑"/>
        </w:rPr>
        <w:t>Forward Delay：</w:t>
      </w:r>
      <w:r>
        <w:rPr>
          <w:rFonts w:ascii="微软雅黑" w:eastAsia="微软雅黑" w:hAnsi="微软雅黑" w:hint="eastAsia"/>
        </w:rPr>
        <w:t>设备</w:t>
      </w:r>
      <w:r>
        <w:rPr>
          <w:rFonts w:ascii="微软雅黑" w:eastAsia="微软雅黑" w:hAnsi="微软雅黑"/>
        </w:rPr>
        <w:t>状态迁移的延迟时间</w:t>
      </w:r>
      <w:r>
        <w:rPr>
          <w:rFonts w:ascii="微软雅黑" w:eastAsia="微软雅黑" w:hAnsi="微软雅黑" w:hint="eastAsia"/>
        </w:rPr>
        <w:t>。</w:t>
      </w:r>
      <w:r>
        <w:rPr>
          <w:rFonts w:ascii="微软雅黑" w:eastAsia="微软雅黑" w:hAnsi="微软雅黑"/>
        </w:rPr>
        <w:t>链路故障会引发网络重新进行生成树的</w:t>
      </w:r>
      <w:r>
        <w:rPr>
          <w:rFonts w:ascii="微软雅黑" w:eastAsia="微软雅黑" w:hAnsi="微软雅黑" w:hint="eastAsia"/>
        </w:rPr>
        <w:t>计算</w:t>
      </w:r>
      <w:r>
        <w:rPr>
          <w:rFonts w:ascii="微软雅黑" w:eastAsia="微软雅黑" w:hAnsi="微软雅黑"/>
        </w:rPr>
        <w:t>，生成树的结构将发生相应的变化</w:t>
      </w:r>
      <w:r>
        <w:rPr>
          <w:rFonts w:ascii="微软雅黑" w:eastAsia="微软雅黑" w:hAnsi="微软雅黑" w:hint="eastAsia"/>
        </w:rPr>
        <w:t>。</w:t>
      </w:r>
      <w:r>
        <w:rPr>
          <w:rFonts w:ascii="微软雅黑" w:eastAsia="微软雅黑" w:hAnsi="微软雅黑"/>
        </w:rPr>
        <w:t>不过</w:t>
      </w:r>
      <w:r>
        <w:rPr>
          <w:rFonts w:ascii="微软雅黑" w:eastAsia="微软雅黑" w:hAnsi="微软雅黑" w:hint="eastAsia"/>
        </w:rPr>
        <w:t>重新</w:t>
      </w:r>
      <w:r>
        <w:rPr>
          <w:rFonts w:ascii="微软雅黑" w:eastAsia="微软雅黑" w:hAnsi="微软雅黑"/>
        </w:rPr>
        <w:t>计算</w:t>
      </w:r>
      <w:r>
        <w:rPr>
          <w:rFonts w:ascii="微软雅黑" w:eastAsia="微软雅黑" w:hAnsi="微软雅黑" w:hint="eastAsia"/>
        </w:rPr>
        <w:t>得到</w:t>
      </w:r>
      <w:r>
        <w:rPr>
          <w:rFonts w:ascii="微软雅黑" w:eastAsia="微软雅黑" w:hAnsi="微软雅黑"/>
        </w:rPr>
        <w:t>的新配置消息无法立刻传遍整个网络，如果新选出的根端口和指定端口立刻就开始数据转发的话，可能会造成临时环路。STP</w:t>
      </w:r>
      <w:r>
        <w:rPr>
          <w:rFonts w:ascii="微软雅黑" w:eastAsia="微软雅黑" w:hAnsi="微软雅黑" w:hint="eastAsia"/>
        </w:rPr>
        <w:t>采用一种</w:t>
      </w:r>
      <w:r>
        <w:rPr>
          <w:rFonts w:ascii="微软雅黑" w:eastAsia="微软雅黑" w:hAnsi="微软雅黑"/>
        </w:rPr>
        <w:t>状态迁移机制，新选出的根端口和指定端口要经过</w:t>
      </w:r>
      <w:r>
        <w:rPr>
          <w:rFonts w:ascii="微软雅黑" w:eastAsia="微软雅黑" w:hAnsi="微软雅黑" w:hint="eastAsia"/>
        </w:rPr>
        <w:t>2倍</w:t>
      </w:r>
      <w:r>
        <w:rPr>
          <w:rFonts w:ascii="微软雅黑" w:eastAsia="微软雅黑" w:hAnsi="微软雅黑"/>
        </w:rPr>
        <w:t>的Forward Delay延时后才能进入转发状态，这个延时保证了新的配置消息传遍整个网络，从而防止了临时环路的产生。Forward Delay Timer指一个端口处于Listening和Learning状态的各自持续时间，默认是</w:t>
      </w:r>
      <w:r>
        <w:rPr>
          <w:rFonts w:ascii="微软雅黑" w:eastAsia="微软雅黑" w:hAnsi="微软雅黑" w:hint="eastAsia"/>
        </w:rPr>
        <w:t>15秒</w:t>
      </w:r>
      <w:r>
        <w:rPr>
          <w:rFonts w:ascii="微软雅黑" w:eastAsia="微软雅黑" w:hAnsi="微软雅黑"/>
        </w:rPr>
        <w:t>，即Listening状</w:t>
      </w:r>
      <w:r>
        <w:rPr>
          <w:rFonts w:ascii="微软雅黑" w:eastAsia="微软雅黑" w:hAnsi="微软雅黑"/>
        </w:rPr>
        <w:lastRenderedPageBreak/>
        <w:t>态持续</w:t>
      </w:r>
      <w:r>
        <w:rPr>
          <w:rFonts w:ascii="微软雅黑" w:eastAsia="微软雅黑" w:hAnsi="微软雅黑" w:hint="eastAsia"/>
        </w:rPr>
        <w:t>15秒</w:t>
      </w:r>
      <w:r>
        <w:rPr>
          <w:rFonts w:ascii="微软雅黑" w:eastAsia="微软雅黑" w:hAnsi="微软雅黑"/>
        </w:rPr>
        <w:t>，随后Learning状态再持续</w:t>
      </w:r>
      <w:r>
        <w:rPr>
          <w:rFonts w:ascii="微软雅黑" w:eastAsia="微软雅黑" w:hAnsi="微软雅黑" w:hint="eastAsia"/>
        </w:rPr>
        <w:t>15秒</w:t>
      </w:r>
      <w:r>
        <w:rPr>
          <w:rFonts w:ascii="微软雅黑" w:eastAsia="微软雅黑" w:hAnsi="微软雅黑"/>
        </w:rPr>
        <w:t>。</w:t>
      </w:r>
      <w:r>
        <w:rPr>
          <w:rFonts w:ascii="微软雅黑" w:eastAsia="微软雅黑" w:hAnsi="微软雅黑" w:hint="eastAsia"/>
        </w:rPr>
        <w:t>这两个状态</w:t>
      </w:r>
      <w:r>
        <w:rPr>
          <w:rFonts w:ascii="微软雅黑" w:eastAsia="微软雅黑" w:hAnsi="微软雅黑"/>
        </w:rPr>
        <w:t>下的端口会处于Blocking状态，这正是STP用于避免临时环路的关键。</w:t>
      </w:r>
    </w:p>
    <w:p w14:paraId="5DBE22A9" w14:textId="77777777" w:rsidR="0076630D" w:rsidRDefault="00D7272D" w:rsidP="00B10728">
      <w:pPr>
        <w:pStyle w:val="af2"/>
        <w:numPr>
          <w:ilvl w:val="0"/>
          <w:numId w:val="145"/>
        </w:numPr>
        <w:ind w:firstLineChars="0"/>
        <w:rPr>
          <w:rFonts w:ascii="微软雅黑" w:eastAsia="微软雅黑" w:hAnsi="微软雅黑"/>
        </w:rPr>
      </w:pPr>
      <w:r>
        <w:rPr>
          <w:rFonts w:ascii="微软雅黑" w:eastAsia="微软雅黑" w:hAnsi="微软雅黑"/>
        </w:rPr>
        <w:t>Max Age：</w:t>
      </w:r>
      <w:r>
        <w:rPr>
          <w:rFonts w:ascii="微软雅黑" w:eastAsia="微软雅黑" w:hAnsi="微软雅黑" w:hint="eastAsia"/>
        </w:rPr>
        <w:t>端口</w:t>
      </w:r>
      <w:r>
        <w:rPr>
          <w:rFonts w:ascii="微软雅黑" w:eastAsia="微软雅黑" w:hAnsi="微软雅黑"/>
        </w:rPr>
        <w:t>的BPDU</w:t>
      </w:r>
      <w:r>
        <w:rPr>
          <w:rFonts w:ascii="微软雅黑" w:eastAsia="微软雅黑" w:hAnsi="微软雅黑" w:hint="eastAsia"/>
        </w:rPr>
        <w:t>报文</w:t>
      </w:r>
      <w:r>
        <w:rPr>
          <w:rFonts w:ascii="微软雅黑" w:eastAsia="微软雅黑" w:hAnsi="微软雅黑"/>
        </w:rPr>
        <w:t>老化时间，可在根桥上通过命令</w:t>
      </w:r>
      <w:r>
        <w:rPr>
          <w:rFonts w:ascii="微软雅黑" w:eastAsia="微软雅黑" w:hAnsi="微软雅黑" w:hint="eastAsia"/>
        </w:rPr>
        <w:t>人</w:t>
      </w:r>
      <w:r>
        <w:rPr>
          <w:rFonts w:ascii="微软雅黑" w:eastAsia="微软雅黑" w:hAnsi="微软雅黑"/>
        </w:rPr>
        <w:t>为改动老化时间。</w:t>
      </w:r>
      <w:r>
        <w:rPr>
          <w:rFonts w:ascii="微软雅黑" w:eastAsia="微软雅黑" w:hAnsi="微软雅黑" w:hint="eastAsia"/>
        </w:rPr>
        <w:t>其</w:t>
      </w:r>
      <w:r>
        <w:rPr>
          <w:rFonts w:ascii="微软雅黑" w:eastAsia="微软雅黑" w:hAnsi="微软雅黑"/>
        </w:rPr>
        <w:t>通过配置</w:t>
      </w:r>
      <w:r>
        <w:rPr>
          <w:rFonts w:ascii="微软雅黑" w:eastAsia="微软雅黑" w:hAnsi="微软雅黑" w:hint="eastAsia"/>
        </w:rPr>
        <w:t>BPDU</w:t>
      </w:r>
      <w:r>
        <w:rPr>
          <w:rFonts w:ascii="微软雅黑" w:eastAsia="微软雅黑" w:hAnsi="微软雅黑"/>
        </w:rPr>
        <w:t>报文的传输，可保证Max Age在整网中一致。运行</w:t>
      </w:r>
      <w:r>
        <w:rPr>
          <w:rFonts w:ascii="微软雅黑" w:eastAsia="微软雅黑" w:hAnsi="微软雅黑" w:hint="eastAsia"/>
        </w:rPr>
        <w:t>STP</w:t>
      </w:r>
      <w:r>
        <w:rPr>
          <w:rFonts w:ascii="微软雅黑" w:eastAsia="微软雅黑" w:hAnsi="微软雅黑"/>
        </w:rPr>
        <w:t>协议的网络中非根桥设备收到配置BPDU报文后，报文中的Message Age</w:t>
      </w:r>
      <w:r>
        <w:rPr>
          <w:rFonts w:ascii="微软雅黑" w:eastAsia="微软雅黑" w:hAnsi="微软雅黑" w:hint="eastAsia"/>
        </w:rPr>
        <w:t>和</w:t>
      </w:r>
      <w:r>
        <w:rPr>
          <w:rFonts w:ascii="微软雅黑" w:eastAsia="微软雅黑" w:hAnsi="微软雅黑"/>
        </w:rPr>
        <w:t>Max Age会进行比较</w:t>
      </w:r>
      <w:r>
        <w:rPr>
          <w:rFonts w:ascii="微软雅黑" w:eastAsia="微软雅黑" w:hAnsi="微软雅黑" w:hint="eastAsia"/>
        </w:rPr>
        <w:t>。</w:t>
      </w:r>
    </w:p>
    <w:p w14:paraId="6244A0C8" w14:textId="77777777" w:rsidR="0076630D" w:rsidRDefault="00D7272D" w:rsidP="00B10728">
      <w:pPr>
        <w:pStyle w:val="af2"/>
        <w:numPr>
          <w:ilvl w:val="0"/>
          <w:numId w:val="146"/>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Message Age</w:t>
      </w:r>
      <w:r>
        <w:rPr>
          <w:rFonts w:ascii="微软雅黑" w:eastAsia="微软雅黑" w:hAnsi="微软雅黑" w:hint="eastAsia"/>
        </w:rPr>
        <w:t>小于</w:t>
      </w:r>
      <w:r>
        <w:rPr>
          <w:rFonts w:ascii="微软雅黑" w:eastAsia="微软雅黑" w:hAnsi="微软雅黑"/>
        </w:rPr>
        <w:t>等于</w:t>
      </w:r>
      <w:r>
        <w:rPr>
          <w:rFonts w:ascii="微软雅黑" w:eastAsia="微软雅黑" w:hAnsi="微软雅黑" w:hint="eastAsia"/>
        </w:rPr>
        <w:t>Max</w:t>
      </w:r>
      <w:r>
        <w:rPr>
          <w:rFonts w:ascii="微软雅黑" w:eastAsia="微软雅黑" w:hAnsi="微软雅黑"/>
        </w:rPr>
        <w:t xml:space="preserve"> Age，则该非根桥设备继续转发配置BPDU报文。</w:t>
      </w:r>
    </w:p>
    <w:p w14:paraId="7DD90E5D" w14:textId="77777777" w:rsidR="0076630D" w:rsidRDefault="00D7272D" w:rsidP="00B10728">
      <w:pPr>
        <w:pStyle w:val="af2"/>
        <w:numPr>
          <w:ilvl w:val="0"/>
          <w:numId w:val="146"/>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Message Age大于</w:t>
      </w:r>
      <w:r>
        <w:rPr>
          <w:rFonts w:ascii="微软雅黑" w:eastAsia="微软雅黑" w:hAnsi="微软雅黑" w:hint="eastAsia"/>
        </w:rPr>
        <w:t>Max</w:t>
      </w:r>
      <w:r>
        <w:rPr>
          <w:rFonts w:ascii="微软雅黑" w:eastAsia="微软雅黑" w:hAnsi="微软雅黑"/>
        </w:rPr>
        <w:t xml:space="preserve"> age，则该配置BPDU报文将被老化。该非根桥设备直接丢弃该配置BPDU，可认为网络直径过大，导致根桥连接失败</w:t>
      </w:r>
      <w:r>
        <w:rPr>
          <w:rFonts w:ascii="微软雅黑" w:eastAsia="微软雅黑" w:hAnsi="微软雅黑" w:hint="eastAsia"/>
        </w:rPr>
        <w:t>。</w:t>
      </w:r>
    </w:p>
    <w:p w14:paraId="0B0913B4" w14:textId="77777777" w:rsidR="0076630D" w:rsidRDefault="00D7272D">
      <w:pPr>
        <w:ind w:left="840"/>
        <w:rPr>
          <w:rFonts w:ascii="微软雅黑" w:eastAsia="微软雅黑" w:hAnsi="微软雅黑"/>
        </w:rPr>
      </w:pPr>
      <w:r>
        <w:rPr>
          <w:rFonts w:ascii="微软雅黑" w:eastAsia="微软雅黑" w:hAnsi="微软雅黑" w:hint="eastAsia"/>
        </w:rPr>
        <w:t>如果</w:t>
      </w:r>
      <w:r>
        <w:rPr>
          <w:rFonts w:ascii="微软雅黑" w:eastAsia="微软雅黑" w:hAnsi="微软雅黑"/>
        </w:rPr>
        <w:t>配置BPDU</w:t>
      </w:r>
      <w:r>
        <w:rPr>
          <w:rFonts w:ascii="微软雅黑" w:eastAsia="微软雅黑" w:hAnsi="微软雅黑" w:hint="eastAsia"/>
        </w:rPr>
        <w:t>是</w:t>
      </w:r>
      <w:r>
        <w:rPr>
          <w:rFonts w:ascii="微软雅黑" w:eastAsia="微软雅黑" w:hAnsi="微软雅黑"/>
        </w:rPr>
        <w:t>根桥发出的，则Message Age为</w:t>
      </w:r>
      <w:r>
        <w:rPr>
          <w:rFonts w:ascii="微软雅黑" w:eastAsia="微软雅黑" w:hAnsi="微软雅黑" w:hint="eastAsia"/>
        </w:rPr>
        <w:t>0，</w:t>
      </w:r>
      <w:r>
        <w:rPr>
          <w:rFonts w:ascii="微软雅黑" w:eastAsia="微软雅黑" w:hAnsi="微软雅黑"/>
        </w:rPr>
        <w:t>否则，Message Age</w:t>
      </w:r>
      <w:r>
        <w:rPr>
          <w:rFonts w:ascii="微软雅黑" w:eastAsia="微软雅黑" w:hAnsi="微软雅黑" w:hint="eastAsia"/>
        </w:rPr>
        <w:t>是</w:t>
      </w:r>
      <w:r>
        <w:rPr>
          <w:rFonts w:ascii="微软雅黑" w:eastAsia="微软雅黑" w:hAnsi="微软雅黑"/>
        </w:rPr>
        <w:t>从根桥发送到当前桥接收到BPDU的总时间，包括传输延时等。</w:t>
      </w:r>
    </w:p>
    <w:p w14:paraId="76459510" w14:textId="77777777" w:rsidR="0076630D" w:rsidRDefault="00D7272D">
      <w:pPr>
        <w:ind w:firstLine="420"/>
        <w:rPr>
          <w:rFonts w:ascii="微软雅黑" w:eastAsia="微软雅黑" w:hAnsi="微软雅黑"/>
        </w:rPr>
      </w:pPr>
      <w:r>
        <w:rPr>
          <w:rFonts w:ascii="微软雅黑" w:eastAsia="微软雅黑" w:hAnsi="微软雅黑"/>
          <w:b/>
        </w:rPr>
        <w:t>STP</w:t>
      </w:r>
      <w:r>
        <w:rPr>
          <w:rFonts w:ascii="微软雅黑" w:eastAsia="微软雅黑" w:hAnsi="微软雅黑" w:hint="eastAsia"/>
          <w:b/>
        </w:rPr>
        <w:t>报文格式</w:t>
      </w:r>
      <w:r>
        <w:rPr>
          <w:rFonts w:ascii="微软雅黑" w:eastAsia="微软雅黑" w:hAnsi="微软雅黑"/>
          <w:b/>
        </w:rPr>
        <w:t>：</w:t>
      </w:r>
      <w:r>
        <w:rPr>
          <w:rFonts w:ascii="微软雅黑" w:eastAsia="微软雅黑" w:hAnsi="微软雅黑"/>
        </w:rPr>
        <w:t>BPDU</w:t>
      </w:r>
      <w:r>
        <w:rPr>
          <w:rFonts w:ascii="微软雅黑" w:eastAsia="微软雅黑" w:hAnsi="微软雅黑" w:hint="eastAsia"/>
        </w:rPr>
        <w:t>协议报文</w:t>
      </w:r>
    </w:p>
    <w:p w14:paraId="66747B40" w14:textId="77777777" w:rsidR="0076630D" w:rsidRDefault="00D7272D">
      <w:pPr>
        <w:ind w:firstLine="420"/>
        <w:rPr>
          <w:rFonts w:ascii="微软雅黑" w:eastAsia="微软雅黑" w:hAnsi="微软雅黑"/>
        </w:rPr>
      </w:pPr>
      <w:r>
        <w:rPr>
          <w:rFonts w:ascii="微软雅黑" w:eastAsia="微软雅黑" w:hAnsi="微软雅黑" w:hint="eastAsia"/>
        </w:rPr>
        <w:t>配置</w:t>
      </w:r>
      <w:r>
        <w:rPr>
          <w:rFonts w:ascii="微软雅黑" w:eastAsia="微软雅黑" w:hAnsi="微软雅黑"/>
        </w:rPr>
        <w:t>BPDU</w:t>
      </w:r>
      <w:r>
        <w:rPr>
          <w:rFonts w:ascii="微软雅黑" w:eastAsia="微软雅黑" w:hAnsi="微软雅黑" w:hint="eastAsia"/>
        </w:rPr>
        <w:t>报文</w:t>
      </w:r>
      <w:r>
        <w:rPr>
          <w:rFonts w:ascii="微软雅黑" w:eastAsia="微软雅黑" w:hAnsi="微软雅黑"/>
        </w:rPr>
        <w:t>是一种心跳报文，只要端口使能STP，</w:t>
      </w:r>
      <w:r>
        <w:rPr>
          <w:rFonts w:ascii="微软雅黑" w:eastAsia="微软雅黑" w:hAnsi="微软雅黑" w:hint="eastAsia"/>
        </w:rPr>
        <w:t>配置</w:t>
      </w:r>
      <w:r>
        <w:rPr>
          <w:rFonts w:ascii="微软雅黑" w:eastAsia="微软雅黑" w:hAnsi="微软雅黑"/>
        </w:rPr>
        <w:t>BPDU就会按照Hello Time定时器规定的时间间隔从指定端口发出。</w:t>
      </w:r>
    </w:p>
    <w:p w14:paraId="1DA92A95" w14:textId="77777777" w:rsidR="0076630D" w:rsidRDefault="00D7272D">
      <w:pPr>
        <w:ind w:firstLine="420"/>
        <w:rPr>
          <w:rFonts w:ascii="微软雅黑" w:eastAsia="微软雅黑" w:hAnsi="微软雅黑"/>
        </w:rPr>
      </w:pPr>
      <w:r>
        <w:rPr>
          <w:rFonts w:ascii="微软雅黑" w:eastAsia="微软雅黑" w:hAnsi="微软雅黑"/>
        </w:rPr>
        <w:t>TCN BPDU</w:t>
      </w:r>
      <w:r>
        <w:rPr>
          <w:rFonts w:ascii="微软雅黑" w:eastAsia="微软雅黑" w:hAnsi="微软雅黑" w:hint="eastAsia"/>
        </w:rPr>
        <w:t>是</w:t>
      </w:r>
      <w:r>
        <w:rPr>
          <w:rFonts w:ascii="微软雅黑" w:eastAsia="微软雅黑" w:hAnsi="微软雅黑"/>
        </w:rPr>
        <w:t>在设备检测到网络</w:t>
      </w:r>
      <w:r>
        <w:rPr>
          <w:rFonts w:ascii="微软雅黑" w:eastAsia="微软雅黑" w:hAnsi="微软雅黑" w:hint="eastAsia"/>
        </w:rPr>
        <w:t>拓扑</w:t>
      </w:r>
      <w:r>
        <w:rPr>
          <w:rFonts w:ascii="微软雅黑" w:eastAsia="微软雅黑" w:hAnsi="微软雅黑"/>
        </w:rPr>
        <w:t>发生变化</w:t>
      </w:r>
      <w:r>
        <w:rPr>
          <w:rFonts w:ascii="微软雅黑" w:eastAsia="微软雅黑" w:hAnsi="微软雅黑" w:hint="eastAsia"/>
        </w:rPr>
        <w:t>时</w:t>
      </w:r>
      <w:r>
        <w:rPr>
          <w:rFonts w:ascii="微软雅黑" w:eastAsia="微软雅黑" w:hAnsi="微软雅黑"/>
        </w:rPr>
        <w:t>才发出。</w:t>
      </w:r>
    </w:p>
    <w:p w14:paraId="7DD351EB" w14:textId="77777777" w:rsidR="0076630D" w:rsidRDefault="00D7272D">
      <w:pPr>
        <w:ind w:firstLine="420"/>
        <w:rPr>
          <w:rFonts w:ascii="微软雅黑" w:eastAsia="微软雅黑" w:hAnsi="微软雅黑"/>
        </w:rPr>
      </w:pPr>
      <w:r>
        <w:rPr>
          <w:rFonts w:ascii="微软雅黑" w:eastAsia="微软雅黑" w:hAnsi="微软雅黑" w:hint="eastAsia"/>
        </w:rPr>
        <w:t>配置</w:t>
      </w:r>
      <w:r>
        <w:rPr>
          <w:rFonts w:ascii="微软雅黑" w:eastAsia="微软雅黑" w:hAnsi="微软雅黑"/>
        </w:rPr>
        <w:t>BPDU：即BPDU报文。</w:t>
      </w:r>
      <w:r>
        <w:rPr>
          <w:rFonts w:ascii="微软雅黑" w:eastAsia="微软雅黑" w:hAnsi="微软雅黑" w:hint="eastAsia"/>
        </w:rPr>
        <w:t>在初始化</w:t>
      </w:r>
      <w:r>
        <w:rPr>
          <w:rFonts w:ascii="微软雅黑" w:eastAsia="微软雅黑" w:hAnsi="微软雅黑"/>
        </w:rPr>
        <w:t>过程中，每个桥都主动发送配置BPDU。在网络拓扑稳定以后，</w:t>
      </w:r>
      <w:r>
        <w:rPr>
          <w:rFonts w:ascii="微软雅黑" w:eastAsia="微软雅黑" w:hAnsi="微软雅黑" w:hint="eastAsia"/>
        </w:rPr>
        <w:t>每台</w:t>
      </w:r>
      <w:r>
        <w:rPr>
          <w:rFonts w:ascii="微软雅黑" w:eastAsia="微软雅黑" w:hAnsi="微软雅黑"/>
        </w:rPr>
        <w:t>设备的指定端口都会周期性地发送</w:t>
      </w:r>
      <w:r>
        <w:rPr>
          <w:rFonts w:ascii="微软雅黑" w:eastAsia="微软雅黑" w:hAnsi="微软雅黑" w:hint="eastAsia"/>
        </w:rPr>
        <w:t>配置</w:t>
      </w:r>
      <w:r>
        <w:rPr>
          <w:rFonts w:ascii="微软雅黑" w:eastAsia="微软雅黑" w:hAnsi="微软雅黑"/>
        </w:rPr>
        <w:t>BPDU。配置</w:t>
      </w:r>
      <w:r>
        <w:rPr>
          <w:rFonts w:ascii="微软雅黑" w:eastAsia="微软雅黑" w:hAnsi="微软雅黑" w:hint="eastAsia"/>
        </w:rPr>
        <w:t>BPDU</w:t>
      </w:r>
      <w:r>
        <w:rPr>
          <w:rFonts w:ascii="微软雅黑" w:eastAsia="微软雅黑" w:hAnsi="微软雅黑"/>
        </w:rPr>
        <w:t>的长度至少要</w:t>
      </w:r>
      <w:r>
        <w:rPr>
          <w:rFonts w:ascii="微软雅黑" w:eastAsia="微软雅黑" w:hAnsi="微软雅黑" w:hint="eastAsia"/>
        </w:rPr>
        <w:t>35字符</w:t>
      </w:r>
      <w:r>
        <w:rPr>
          <w:rFonts w:ascii="微软雅黑" w:eastAsia="微软雅黑" w:hAnsi="微软雅黑"/>
        </w:rPr>
        <w:t>，包含了桥ID、路径开销和端口ID等参数。只有当</w:t>
      </w:r>
      <w:r>
        <w:rPr>
          <w:rFonts w:ascii="微软雅黑" w:eastAsia="微软雅黑" w:hAnsi="微软雅黑" w:hint="eastAsia"/>
        </w:rPr>
        <w:t>发送者</w:t>
      </w:r>
      <w:r>
        <w:rPr>
          <w:rFonts w:ascii="微软雅黑" w:eastAsia="微软雅黑" w:hAnsi="微软雅黑"/>
        </w:rPr>
        <w:t>的BID或端口的PID两个字段中至少有一个和本桥接收端口不同，BPDU报文才会被处理，否则丢弃，这样避免了处理和本端口信息一致的BPDU报文。配置</w:t>
      </w:r>
      <w:r>
        <w:rPr>
          <w:rFonts w:ascii="微软雅黑" w:eastAsia="微软雅黑" w:hAnsi="微软雅黑" w:hint="eastAsia"/>
        </w:rPr>
        <w:t>BPD</w:t>
      </w:r>
      <w:r>
        <w:rPr>
          <w:rFonts w:ascii="微软雅黑" w:eastAsia="微软雅黑" w:hAnsi="微软雅黑"/>
        </w:rPr>
        <w:t>U在以下</w:t>
      </w:r>
      <w:r>
        <w:rPr>
          <w:rFonts w:ascii="微软雅黑" w:eastAsia="微软雅黑" w:hAnsi="微软雅黑" w:hint="eastAsia"/>
        </w:rPr>
        <w:t>3种</w:t>
      </w:r>
      <w:r>
        <w:rPr>
          <w:rFonts w:ascii="微软雅黑" w:eastAsia="微软雅黑" w:hAnsi="微软雅黑"/>
        </w:rPr>
        <w:t>情况下会产生：</w:t>
      </w:r>
    </w:p>
    <w:p w14:paraId="2EFAA2A0" w14:textId="77777777" w:rsidR="0076630D" w:rsidRDefault="00D7272D" w:rsidP="00B10728">
      <w:pPr>
        <w:pStyle w:val="af2"/>
        <w:numPr>
          <w:ilvl w:val="0"/>
          <w:numId w:val="147"/>
        </w:numPr>
        <w:ind w:firstLineChars="0"/>
        <w:rPr>
          <w:rFonts w:ascii="微软雅黑" w:eastAsia="微软雅黑" w:hAnsi="微软雅黑"/>
        </w:rPr>
      </w:pPr>
      <w:r>
        <w:rPr>
          <w:rFonts w:ascii="微软雅黑" w:eastAsia="微软雅黑" w:hAnsi="微软雅黑" w:hint="eastAsia"/>
        </w:rPr>
        <w:t>只要</w:t>
      </w:r>
      <w:r>
        <w:rPr>
          <w:rFonts w:ascii="微软雅黑" w:eastAsia="微软雅黑" w:hAnsi="微软雅黑"/>
        </w:rPr>
        <w:t>端口使能STP，则配置BPDU就会按照Hello Time定时器规定的时间间隔从</w:t>
      </w:r>
      <w:r>
        <w:rPr>
          <w:rFonts w:ascii="微软雅黑" w:eastAsia="微软雅黑" w:hAnsi="微软雅黑"/>
        </w:rPr>
        <w:lastRenderedPageBreak/>
        <w:t>指定端口发出</w:t>
      </w:r>
    </w:p>
    <w:p w14:paraId="603DB083" w14:textId="77777777" w:rsidR="0076630D" w:rsidRDefault="00D7272D" w:rsidP="00B10728">
      <w:pPr>
        <w:pStyle w:val="af2"/>
        <w:numPr>
          <w:ilvl w:val="0"/>
          <w:numId w:val="147"/>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根端口收到</w:t>
      </w:r>
      <w:r>
        <w:rPr>
          <w:rFonts w:ascii="微软雅黑" w:eastAsia="微软雅黑" w:hAnsi="微软雅黑" w:hint="eastAsia"/>
        </w:rPr>
        <w:t>配置</w:t>
      </w:r>
      <w:r>
        <w:rPr>
          <w:rFonts w:ascii="微软雅黑" w:eastAsia="微软雅黑" w:hAnsi="微软雅黑"/>
        </w:rPr>
        <w:t>BPDU</w:t>
      </w:r>
      <w:r>
        <w:rPr>
          <w:rFonts w:ascii="微软雅黑" w:eastAsia="微软雅黑" w:hAnsi="微软雅黑" w:hint="eastAsia"/>
        </w:rPr>
        <w:t>时</w:t>
      </w:r>
      <w:r>
        <w:rPr>
          <w:rFonts w:ascii="微软雅黑" w:eastAsia="微软雅黑" w:hAnsi="微软雅黑"/>
        </w:rPr>
        <w:t>，如果优先级比自己的配置BPDU高，则会根据收到的配置BPDU中携带的信息更新自己STP端口存储的配置BPDU信息并从指定接口向下游发送，否则会丢弃该配置BPDU。</w:t>
      </w:r>
    </w:p>
    <w:p w14:paraId="39A96A02" w14:textId="77777777" w:rsidR="0076630D" w:rsidRDefault="00D7272D" w:rsidP="00B10728">
      <w:pPr>
        <w:pStyle w:val="af2"/>
        <w:numPr>
          <w:ilvl w:val="0"/>
          <w:numId w:val="147"/>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指定端口收到比自己查的配置BPDU时，会立刻向下游设备发送自己的BPDU。</w:t>
      </w:r>
    </w:p>
    <w:p w14:paraId="33548F17" w14:textId="77777777" w:rsidR="0076630D" w:rsidRDefault="00D7272D">
      <w:pPr>
        <w:ind w:firstLine="420"/>
        <w:rPr>
          <w:rFonts w:ascii="微软雅黑" w:eastAsia="微软雅黑" w:hAnsi="微软雅黑"/>
        </w:rPr>
      </w:pPr>
      <w:r>
        <w:rPr>
          <w:rFonts w:ascii="微软雅黑" w:eastAsia="微软雅黑" w:hAnsi="微软雅黑"/>
        </w:rPr>
        <w:t>TCN BPDU：只有协议号、版本和类型，类型字段固定</w:t>
      </w:r>
      <w:r>
        <w:rPr>
          <w:rFonts w:ascii="微软雅黑" w:eastAsia="微软雅黑" w:hAnsi="微软雅黑" w:hint="eastAsia"/>
        </w:rPr>
        <w:t>0</w:t>
      </w:r>
      <w:r>
        <w:rPr>
          <w:rFonts w:ascii="微软雅黑" w:eastAsia="微软雅黑" w:hAnsi="微软雅黑"/>
        </w:rPr>
        <w:t>x80，长度只有</w:t>
      </w:r>
      <w:r>
        <w:rPr>
          <w:rFonts w:ascii="微软雅黑" w:eastAsia="微软雅黑" w:hAnsi="微软雅黑" w:hint="eastAsia"/>
        </w:rPr>
        <w:t>4字节</w:t>
      </w:r>
      <w:r>
        <w:rPr>
          <w:rFonts w:ascii="微软雅黑" w:eastAsia="微软雅黑" w:hAnsi="微软雅黑"/>
        </w:rPr>
        <w:t>。在下游</w:t>
      </w:r>
      <w:r>
        <w:rPr>
          <w:rFonts w:ascii="微软雅黑" w:eastAsia="微软雅黑" w:hAnsi="微软雅黑" w:hint="eastAsia"/>
        </w:rPr>
        <w:t>拓扑</w:t>
      </w:r>
      <w:r>
        <w:rPr>
          <w:rFonts w:ascii="微软雅黑" w:eastAsia="微软雅黑" w:hAnsi="微软雅黑"/>
        </w:rPr>
        <w:t>发生变化时向上游发送拓扑变化通知，</w:t>
      </w:r>
      <w:r>
        <w:rPr>
          <w:rFonts w:ascii="微软雅黑" w:eastAsia="微软雅黑" w:hAnsi="微软雅黑" w:hint="eastAsia"/>
        </w:rPr>
        <w:t>知道</w:t>
      </w:r>
      <w:r>
        <w:rPr>
          <w:rFonts w:ascii="微软雅黑" w:eastAsia="微软雅黑" w:hAnsi="微软雅黑"/>
        </w:rPr>
        <w:t>根节点</w:t>
      </w:r>
      <w:r>
        <w:rPr>
          <w:rFonts w:ascii="微软雅黑" w:eastAsia="微软雅黑" w:hAnsi="微软雅黑" w:hint="eastAsia"/>
        </w:rPr>
        <w:t>。</w:t>
      </w:r>
      <w:r>
        <w:rPr>
          <w:rFonts w:ascii="微软雅黑" w:eastAsia="微软雅黑" w:hAnsi="微软雅黑"/>
        </w:rPr>
        <w:t>TCN BPDU在以下</w:t>
      </w:r>
      <w:r>
        <w:rPr>
          <w:rFonts w:ascii="微软雅黑" w:eastAsia="微软雅黑" w:hAnsi="微软雅黑" w:hint="eastAsia"/>
        </w:rPr>
        <w:t>2种</w:t>
      </w:r>
      <w:r>
        <w:rPr>
          <w:rFonts w:ascii="微软雅黑" w:eastAsia="微软雅黑" w:hAnsi="微软雅黑"/>
        </w:rPr>
        <w:t>情况下会产生：</w:t>
      </w:r>
    </w:p>
    <w:p w14:paraId="4E024051" w14:textId="77777777" w:rsidR="0076630D" w:rsidRDefault="00D7272D" w:rsidP="00B10728">
      <w:pPr>
        <w:pStyle w:val="af2"/>
        <w:numPr>
          <w:ilvl w:val="0"/>
          <w:numId w:val="148"/>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状态变为Forwarding状态</w:t>
      </w:r>
    </w:p>
    <w:p w14:paraId="476A50E5" w14:textId="77777777" w:rsidR="0076630D" w:rsidRDefault="00D7272D" w:rsidP="00B10728">
      <w:pPr>
        <w:pStyle w:val="af2"/>
        <w:numPr>
          <w:ilvl w:val="0"/>
          <w:numId w:val="148"/>
        </w:numPr>
        <w:ind w:firstLineChars="0"/>
        <w:rPr>
          <w:rFonts w:ascii="微软雅黑" w:eastAsia="微软雅黑" w:hAnsi="微软雅黑"/>
        </w:rPr>
      </w:pPr>
      <w:r>
        <w:rPr>
          <w:rFonts w:ascii="微软雅黑" w:eastAsia="微软雅黑" w:hAnsi="微软雅黑" w:hint="eastAsia"/>
        </w:rPr>
        <w:t>指定</w:t>
      </w:r>
      <w:r>
        <w:rPr>
          <w:rFonts w:ascii="微软雅黑" w:eastAsia="微软雅黑" w:hAnsi="微软雅黑"/>
        </w:rPr>
        <w:t>端口收到TCN BPDU，复制TCN BPDU并发往根桥</w:t>
      </w:r>
    </w:p>
    <w:p w14:paraId="54AE497E" w14:textId="77777777" w:rsidR="0076630D" w:rsidRDefault="00D7272D">
      <w:pPr>
        <w:rPr>
          <w:rFonts w:ascii="微软雅黑" w:eastAsia="微软雅黑" w:hAnsi="微软雅黑"/>
          <w:b/>
        </w:rPr>
      </w:pPr>
      <w:r>
        <w:rPr>
          <w:rFonts w:ascii="微软雅黑" w:eastAsia="微软雅黑" w:hAnsi="微软雅黑" w:hint="eastAsia"/>
          <w:b/>
        </w:rPr>
        <w:t xml:space="preserve">    </w:t>
      </w:r>
      <w:r>
        <w:rPr>
          <w:rFonts w:ascii="微软雅黑" w:eastAsia="微软雅黑" w:hAnsi="微软雅黑"/>
        </w:rPr>
        <w:t>STP不足：（</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Listening</w:t>
      </w:r>
      <w:r>
        <w:rPr>
          <w:rFonts w:ascii="微软雅黑" w:eastAsia="微软雅黑" w:hAnsi="微软雅黑"/>
        </w:rPr>
        <w:t>、Learning和Blocking</w:t>
      </w:r>
      <w:r>
        <w:rPr>
          <w:rFonts w:ascii="微软雅黑" w:eastAsia="微软雅黑" w:hAnsi="微软雅黑" w:hint="eastAsia"/>
        </w:rPr>
        <w:t>状态</w:t>
      </w:r>
      <w:r>
        <w:rPr>
          <w:rFonts w:ascii="微软雅黑" w:eastAsia="微软雅黑" w:hAnsi="微软雅黑"/>
        </w:rPr>
        <w:t>都不转发用户流量；（</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端口扮演角色</w:t>
      </w:r>
      <w:r>
        <w:rPr>
          <w:rFonts w:ascii="微软雅黑" w:eastAsia="微软雅黑" w:hAnsi="微软雅黑"/>
        </w:rPr>
        <w:t>，根端口和指定端口可以都处于Listening状态，也可能都处于Forwarding状态</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STP算法</w:t>
      </w:r>
      <w:r>
        <w:rPr>
          <w:rFonts w:ascii="微软雅黑" w:eastAsia="微软雅黑" w:hAnsi="微软雅黑"/>
        </w:rPr>
        <w:t>被动，</w:t>
      </w:r>
      <w:r>
        <w:rPr>
          <w:rFonts w:ascii="微软雅黑" w:eastAsia="微软雅黑" w:hAnsi="微软雅黑" w:hint="eastAsia"/>
        </w:rPr>
        <w:t>依赖</w:t>
      </w:r>
      <w:r>
        <w:rPr>
          <w:rFonts w:ascii="微软雅黑" w:eastAsia="微软雅黑" w:hAnsi="微软雅黑"/>
        </w:rPr>
        <w:t>定时器等待的方式判断拓扑变化，收敛速度慢</w:t>
      </w:r>
      <w:r>
        <w:rPr>
          <w:rFonts w:ascii="微软雅黑" w:eastAsia="微软雅黑" w:hAnsi="微软雅黑" w:hint="eastAsia"/>
        </w:rPr>
        <w:t>。</w:t>
      </w:r>
    </w:p>
    <w:p w14:paraId="3D463A9E" w14:textId="77777777" w:rsidR="0076630D" w:rsidRDefault="00D7272D">
      <w:pPr>
        <w:ind w:firstLineChars="200" w:firstLine="420"/>
        <w:rPr>
          <w:rFonts w:ascii="微软雅黑" w:eastAsia="微软雅黑" w:hAnsi="微软雅黑"/>
          <w:b/>
        </w:rPr>
      </w:pPr>
      <w:r>
        <w:rPr>
          <w:rFonts w:ascii="微软雅黑" w:eastAsia="微软雅黑" w:hAnsi="微软雅黑" w:hint="eastAsia"/>
          <w:b/>
        </w:rPr>
        <w:t>（二）RTSP</w:t>
      </w:r>
    </w:p>
    <w:p w14:paraId="4A43A30E" w14:textId="77777777" w:rsidR="0076630D" w:rsidRDefault="00D7272D">
      <w:pPr>
        <w:ind w:firstLineChars="200" w:firstLine="420"/>
        <w:rPr>
          <w:rFonts w:ascii="微软雅黑" w:eastAsia="微软雅黑" w:hAnsi="微软雅黑"/>
          <w:b/>
        </w:rPr>
      </w:pPr>
      <w:r>
        <w:rPr>
          <w:rFonts w:ascii="微软雅黑" w:eastAsia="微软雅黑" w:hAnsi="微软雅黑"/>
          <w:b/>
        </w:rPr>
        <w:t>RSTP对STP的</w:t>
      </w:r>
      <w:r>
        <w:rPr>
          <w:rFonts w:ascii="微软雅黑" w:eastAsia="微软雅黑" w:hAnsi="微软雅黑" w:hint="eastAsia"/>
          <w:b/>
        </w:rPr>
        <w:t>改进</w:t>
      </w:r>
      <w:r>
        <w:rPr>
          <w:rFonts w:ascii="微软雅黑" w:eastAsia="微软雅黑" w:hAnsi="微软雅黑"/>
          <w:b/>
        </w:rPr>
        <w:t>：</w:t>
      </w:r>
    </w:p>
    <w:p w14:paraId="1FD319E5" w14:textId="77777777" w:rsidR="0076630D" w:rsidRDefault="00D7272D">
      <w:pPr>
        <w:ind w:firstLine="420"/>
        <w:rPr>
          <w:rFonts w:ascii="微软雅黑" w:eastAsia="微软雅黑" w:hAnsi="微软雅黑"/>
        </w:rPr>
      </w:pPr>
      <w:r>
        <w:rPr>
          <w:rFonts w:ascii="微软雅黑" w:eastAsia="微软雅黑" w:hAnsi="微软雅黑" w:hint="eastAsia"/>
        </w:rPr>
        <w:t>（1）通过</w:t>
      </w:r>
      <w:r>
        <w:rPr>
          <w:rFonts w:ascii="微软雅黑" w:eastAsia="微软雅黑" w:hAnsi="微软雅黑"/>
        </w:rPr>
        <w:t>端口角色的增补，简化生成树协议的理解与部署</w:t>
      </w:r>
    </w:p>
    <w:p w14:paraId="00951673" w14:textId="77777777" w:rsidR="0076630D" w:rsidRDefault="00D7272D">
      <w:pPr>
        <w:ind w:firstLine="420"/>
        <w:rPr>
          <w:rFonts w:ascii="微软雅黑" w:eastAsia="微软雅黑" w:hAnsi="微软雅黑"/>
        </w:rPr>
      </w:pPr>
      <w:r>
        <w:rPr>
          <w:rFonts w:ascii="微软雅黑" w:eastAsia="微软雅黑" w:hAnsi="微软雅黑"/>
        </w:rPr>
        <w:t>RSTP的端口角色有</w:t>
      </w:r>
      <w:r>
        <w:rPr>
          <w:rFonts w:ascii="微软雅黑" w:eastAsia="微软雅黑" w:hAnsi="微软雅黑" w:hint="eastAsia"/>
        </w:rPr>
        <w:t>4种</w:t>
      </w:r>
      <w:r>
        <w:rPr>
          <w:rFonts w:ascii="微软雅黑" w:eastAsia="微软雅黑" w:hAnsi="微软雅黑"/>
        </w:rPr>
        <w:t>：根端口、指定端口、Alternate端口和Backup端口。</w:t>
      </w:r>
      <w:r>
        <w:rPr>
          <w:rFonts w:ascii="微软雅黑" w:eastAsia="微软雅黑" w:hAnsi="微软雅黑" w:hint="eastAsia"/>
        </w:rPr>
        <w:t>其中</w:t>
      </w:r>
      <w:r>
        <w:rPr>
          <w:rFonts w:ascii="微软雅黑" w:eastAsia="微软雅黑" w:hAnsi="微软雅黑"/>
        </w:rPr>
        <w:t>，根端口和</w:t>
      </w:r>
      <w:r>
        <w:rPr>
          <w:rFonts w:ascii="微软雅黑" w:eastAsia="微软雅黑" w:hAnsi="微软雅黑" w:hint="eastAsia"/>
        </w:rPr>
        <w:t>指定</w:t>
      </w:r>
      <w:r>
        <w:rPr>
          <w:rFonts w:ascii="微软雅黑" w:eastAsia="微软雅黑" w:hAnsi="微软雅黑"/>
        </w:rPr>
        <w:t>端口的作用同STP，Alternate端口和Backup端口描述如下：</w:t>
      </w:r>
    </w:p>
    <w:p w14:paraId="728AEC5A" w14:textId="77777777" w:rsidR="0076630D" w:rsidRDefault="00D7272D" w:rsidP="00B10728">
      <w:pPr>
        <w:pStyle w:val="af2"/>
        <w:numPr>
          <w:ilvl w:val="0"/>
          <w:numId w:val="149"/>
        </w:numPr>
        <w:ind w:firstLineChars="0"/>
        <w:rPr>
          <w:rFonts w:ascii="微软雅黑" w:eastAsia="微软雅黑" w:hAnsi="微软雅黑"/>
        </w:rPr>
      </w:pPr>
      <w:r>
        <w:rPr>
          <w:rFonts w:ascii="微软雅黑" w:eastAsia="微软雅黑" w:hAnsi="微软雅黑" w:hint="eastAsia"/>
        </w:rPr>
        <w:t>从</w:t>
      </w:r>
      <w:r>
        <w:rPr>
          <w:rFonts w:ascii="微软雅黑" w:eastAsia="微软雅黑" w:hAnsi="微软雅黑"/>
        </w:rPr>
        <w:t>配置BPDU报文发送角度来看：Alternate端口</w:t>
      </w:r>
      <w:r>
        <w:rPr>
          <w:rFonts w:ascii="微软雅黑" w:eastAsia="微软雅黑" w:hAnsi="微软雅黑" w:hint="eastAsia"/>
        </w:rPr>
        <w:t>是</w:t>
      </w:r>
      <w:r>
        <w:rPr>
          <w:rFonts w:ascii="微软雅黑" w:eastAsia="微软雅黑" w:hAnsi="微软雅黑"/>
        </w:rPr>
        <w:t>由于学习到其他网桥发送的配置BPDU报文而阻塞的端口；Backup端口是由于学习到自己</w:t>
      </w:r>
      <w:r>
        <w:rPr>
          <w:rFonts w:ascii="微软雅黑" w:eastAsia="微软雅黑" w:hAnsi="微软雅黑" w:hint="eastAsia"/>
        </w:rPr>
        <w:t>发送</w:t>
      </w:r>
      <w:r>
        <w:rPr>
          <w:rFonts w:ascii="微软雅黑" w:eastAsia="微软雅黑" w:hAnsi="微软雅黑"/>
        </w:rPr>
        <w:t>的BPDU报文而阻塞的端口。</w:t>
      </w:r>
    </w:p>
    <w:p w14:paraId="569A29D6" w14:textId="77777777" w:rsidR="0076630D" w:rsidRDefault="00D7272D" w:rsidP="00B10728">
      <w:pPr>
        <w:pStyle w:val="af2"/>
        <w:numPr>
          <w:ilvl w:val="0"/>
          <w:numId w:val="149"/>
        </w:numPr>
        <w:ind w:firstLineChars="0"/>
        <w:rPr>
          <w:rFonts w:ascii="微软雅黑" w:eastAsia="微软雅黑" w:hAnsi="微软雅黑"/>
        </w:rPr>
      </w:pPr>
      <w:r>
        <w:rPr>
          <w:rFonts w:ascii="微软雅黑" w:eastAsia="微软雅黑" w:hAnsi="微软雅黑" w:hint="eastAsia"/>
        </w:rPr>
        <w:t>从</w:t>
      </w:r>
      <w:r>
        <w:rPr>
          <w:rFonts w:ascii="微软雅黑" w:eastAsia="微软雅黑" w:hAnsi="微软雅黑"/>
        </w:rPr>
        <w:t>用户流量角度来看：Alternate端口提供了从指定桥到根的另一条可切换路径，</w:t>
      </w:r>
      <w:r>
        <w:rPr>
          <w:rFonts w:ascii="微软雅黑" w:eastAsia="微软雅黑" w:hAnsi="微软雅黑"/>
        </w:rPr>
        <w:lastRenderedPageBreak/>
        <w:t>作为根端口的备份端口；Backup端口作为</w:t>
      </w:r>
      <w:r>
        <w:rPr>
          <w:rFonts w:ascii="微软雅黑" w:eastAsia="微软雅黑" w:hAnsi="微软雅黑" w:hint="eastAsia"/>
        </w:rPr>
        <w:t>指定</w:t>
      </w:r>
      <w:r>
        <w:rPr>
          <w:rFonts w:ascii="微软雅黑" w:eastAsia="微软雅黑" w:hAnsi="微软雅黑"/>
        </w:rPr>
        <w:t>端口的备份</w:t>
      </w:r>
      <w:r>
        <w:rPr>
          <w:rFonts w:ascii="微软雅黑" w:eastAsia="微软雅黑" w:hAnsi="微软雅黑" w:hint="eastAsia"/>
        </w:rPr>
        <w:t>，</w:t>
      </w:r>
      <w:r>
        <w:rPr>
          <w:rFonts w:ascii="微软雅黑" w:eastAsia="微软雅黑" w:hAnsi="微软雅黑"/>
        </w:rPr>
        <w:t>提供了另一条从根桥到相应网桥的备份通路。</w:t>
      </w:r>
    </w:p>
    <w:p w14:paraId="7343E6C2" w14:textId="77777777" w:rsidR="0076630D" w:rsidRDefault="00D7272D">
      <w:pPr>
        <w:ind w:left="420"/>
        <w:rPr>
          <w:rFonts w:ascii="微软雅黑" w:eastAsia="微软雅黑" w:hAnsi="微软雅黑"/>
        </w:rPr>
      </w:pPr>
      <w:r>
        <w:rPr>
          <w:rFonts w:ascii="微软雅黑" w:eastAsia="微软雅黑" w:hAnsi="微软雅黑" w:hint="eastAsia"/>
        </w:rPr>
        <w:t>给</w:t>
      </w:r>
      <w:r>
        <w:rPr>
          <w:rFonts w:ascii="微软雅黑" w:eastAsia="微软雅黑" w:hAnsi="微软雅黑"/>
        </w:rPr>
        <w:t>一个RSTP域内</w:t>
      </w:r>
      <w:r>
        <w:rPr>
          <w:rFonts w:ascii="微软雅黑" w:eastAsia="微软雅黑" w:hAnsi="微软雅黑" w:hint="eastAsia"/>
        </w:rPr>
        <w:t>所有</w:t>
      </w:r>
      <w:r>
        <w:rPr>
          <w:rFonts w:ascii="微软雅黑" w:eastAsia="微软雅黑" w:hAnsi="微软雅黑"/>
        </w:rPr>
        <w:t>端口分配角色的过程就是整个拓扑收敛的过程。</w:t>
      </w:r>
    </w:p>
    <w:p w14:paraId="0EF88F86" w14:textId="77777777" w:rsidR="0076630D" w:rsidRDefault="00D7272D">
      <w:pPr>
        <w:ind w:left="420"/>
        <w:rPr>
          <w:rFonts w:ascii="微软雅黑" w:eastAsia="微软雅黑" w:hAnsi="微软雅黑"/>
        </w:rPr>
      </w:pPr>
      <w:r>
        <w:rPr>
          <w:rFonts w:ascii="微软雅黑" w:eastAsia="微软雅黑" w:hAnsi="微软雅黑" w:hint="eastAsia"/>
        </w:rPr>
        <w:t>（2）端口</w:t>
      </w:r>
      <w:r>
        <w:rPr>
          <w:rFonts w:ascii="微软雅黑" w:eastAsia="微软雅黑" w:hAnsi="微软雅黑"/>
        </w:rPr>
        <w:t>状态的重新划分</w:t>
      </w:r>
    </w:p>
    <w:p w14:paraId="70A6C2A5" w14:textId="77777777" w:rsidR="0076630D" w:rsidRDefault="00D7272D">
      <w:pPr>
        <w:ind w:firstLineChars="200" w:firstLine="420"/>
        <w:rPr>
          <w:rFonts w:ascii="微软雅黑" w:eastAsia="微软雅黑" w:hAnsi="微软雅黑"/>
        </w:rPr>
      </w:pPr>
      <w:r>
        <w:rPr>
          <w:rFonts w:ascii="微软雅黑" w:eastAsia="微软雅黑" w:hAnsi="微软雅黑" w:hint="eastAsia"/>
        </w:rPr>
        <w:t>RSTP</w:t>
      </w:r>
      <w:r>
        <w:rPr>
          <w:rFonts w:ascii="微软雅黑" w:eastAsia="微软雅黑" w:hAnsi="微软雅黑"/>
        </w:rPr>
        <w:t>的状态规范把原来的</w:t>
      </w:r>
      <w:r>
        <w:rPr>
          <w:rFonts w:ascii="微软雅黑" w:eastAsia="微软雅黑" w:hAnsi="微软雅黑" w:hint="eastAsia"/>
        </w:rPr>
        <w:t>5种</w:t>
      </w:r>
      <w:r>
        <w:rPr>
          <w:rFonts w:ascii="微软雅黑" w:eastAsia="微软雅黑" w:hAnsi="微软雅黑"/>
        </w:rPr>
        <w:t>状态缩减为</w:t>
      </w:r>
      <w:r>
        <w:rPr>
          <w:rFonts w:ascii="微软雅黑" w:eastAsia="微软雅黑" w:hAnsi="微软雅黑" w:hint="eastAsia"/>
        </w:rPr>
        <w:t>3种。</w:t>
      </w:r>
      <w:r>
        <w:rPr>
          <w:rFonts w:ascii="微软雅黑" w:eastAsia="微软雅黑" w:hAnsi="微软雅黑"/>
        </w:rPr>
        <w:t>根据端口是否转发用户流量和学习MAC地址来划分。</w:t>
      </w:r>
    </w:p>
    <w:p w14:paraId="48863245" w14:textId="77777777" w:rsidR="0076630D" w:rsidRDefault="00D7272D" w:rsidP="00B10728">
      <w:pPr>
        <w:pStyle w:val="af2"/>
        <w:numPr>
          <w:ilvl w:val="0"/>
          <w:numId w:val="150"/>
        </w:numPr>
        <w:ind w:firstLineChars="0"/>
        <w:rPr>
          <w:rFonts w:ascii="微软雅黑" w:eastAsia="微软雅黑" w:hAnsi="微软雅黑"/>
        </w:rPr>
      </w:pPr>
      <w:r>
        <w:rPr>
          <w:rFonts w:ascii="微软雅黑" w:eastAsia="微软雅黑" w:hAnsi="微软雅黑" w:hint="eastAsia"/>
        </w:rPr>
        <w:t>如果不转发</w:t>
      </w:r>
      <w:r>
        <w:rPr>
          <w:rFonts w:ascii="微软雅黑" w:eastAsia="微软雅黑" w:hAnsi="微软雅黑"/>
        </w:rPr>
        <w:t>用户流量也不学习MAC地址，那么端口状态</w:t>
      </w:r>
      <w:r>
        <w:rPr>
          <w:rFonts w:ascii="微软雅黑" w:eastAsia="微软雅黑" w:hAnsi="微软雅黑" w:hint="eastAsia"/>
        </w:rPr>
        <w:t>就是</w:t>
      </w:r>
      <w:r>
        <w:rPr>
          <w:rFonts w:ascii="微软雅黑" w:eastAsia="微软雅黑" w:hAnsi="微软雅黑"/>
        </w:rPr>
        <w:t>Discarding状态</w:t>
      </w:r>
    </w:p>
    <w:p w14:paraId="5F43647F" w14:textId="77777777" w:rsidR="0076630D" w:rsidRDefault="00D7272D" w:rsidP="00B10728">
      <w:pPr>
        <w:pStyle w:val="af2"/>
        <w:numPr>
          <w:ilvl w:val="0"/>
          <w:numId w:val="150"/>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不转发用户流量但学习MAC地址，那么端口</w:t>
      </w:r>
      <w:r>
        <w:rPr>
          <w:rFonts w:ascii="微软雅黑" w:eastAsia="微软雅黑" w:hAnsi="微软雅黑" w:hint="eastAsia"/>
        </w:rPr>
        <w:t>状态</w:t>
      </w:r>
      <w:r>
        <w:rPr>
          <w:rFonts w:ascii="微软雅黑" w:eastAsia="微软雅黑" w:hAnsi="微软雅黑"/>
        </w:rPr>
        <w:t>就是Learning状态</w:t>
      </w:r>
    </w:p>
    <w:p w14:paraId="37733766" w14:textId="77777777" w:rsidR="0076630D" w:rsidRDefault="00D7272D" w:rsidP="00B10728">
      <w:pPr>
        <w:pStyle w:val="af2"/>
        <w:numPr>
          <w:ilvl w:val="0"/>
          <w:numId w:val="150"/>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既转发流量又学习MAC地址，那么端口状态就是Forwarding状态</w:t>
      </w:r>
    </w:p>
    <w:tbl>
      <w:tblPr>
        <w:tblStyle w:val="ac"/>
        <w:tblW w:w="0" w:type="auto"/>
        <w:tblLook w:val="04A0" w:firstRow="1" w:lastRow="0" w:firstColumn="1" w:lastColumn="0" w:noHBand="0" w:noVBand="1"/>
      </w:tblPr>
      <w:tblGrid>
        <w:gridCol w:w="1696"/>
        <w:gridCol w:w="1843"/>
        <w:gridCol w:w="4757"/>
      </w:tblGrid>
      <w:tr w:rsidR="0076630D" w14:paraId="6A4AF1CF" w14:textId="77777777">
        <w:tc>
          <w:tcPr>
            <w:tcW w:w="1696" w:type="dxa"/>
          </w:tcPr>
          <w:p w14:paraId="5A212709" w14:textId="77777777" w:rsidR="0076630D" w:rsidRDefault="00D7272D">
            <w:pPr>
              <w:rPr>
                <w:rFonts w:asciiTheme="minorEastAsia" w:hAnsiTheme="minorEastAsia"/>
              </w:rPr>
            </w:pPr>
            <w:r>
              <w:rPr>
                <w:rFonts w:asciiTheme="minorEastAsia" w:hAnsiTheme="minorEastAsia" w:hint="eastAsia"/>
              </w:rPr>
              <w:t>STP</w:t>
            </w:r>
            <w:r>
              <w:rPr>
                <w:rFonts w:asciiTheme="minorEastAsia" w:hAnsiTheme="minorEastAsia"/>
              </w:rPr>
              <w:t>端口状态</w:t>
            </w:r>
          </w:p>
        </w:tc>
        <w:tc>
          <w:tcPr>
            <w:tcW w:w="1843" w:type="dxa"/>
          </w:tcPr>
          <w:p w14:paraId="44E35C16" w14:textId="77777777" w:rsidR="0076630D" w:rsidRDefault="00D7272D">
            <w:pPr>
              <w:rPr>
                <w:rFonts w:asciiTheme="minorEastAsia" w:hAnsiTheme="minorEastAsia"/>
              </w:rPr>
            </w:pPr>
            <w:r>
              <w:rPr>
                <w:rFonts w:asciiTheme="minorEastAsia" w:hAnsiTheme="minorEastAsia" w:hint="eastAsia"/>
              </w:rPr>
              <w:t>RSTP</w:t>
            </w:r>
            <w:r>
              <w:rPr>
                <w:rFonts w:asciiTheme="minorEastAsia" w:hAnsiTheme="minorEastAsia"/>
              </w:rPr>
              <w:t>端口状态</w:t>
            </w:r>
          </w:p>
        </w:tc>
        <w:tc>
          <w:tcPr>
            <w:tcW w:w="4757" w:type="dxa"/>
          </w:tcPr>
          <w:p w14:paraId="61508D55"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在拓扑中的角色</w:t>
            </w:r>
          </w:p>
        </w:tc>
      </w:tr>
      <w:tr w:rsidR="0076630D" w14:paraId="5BD9B4CF" w14:textId="77777777">
        <w:tc>
          <w:tcPr>
            <w:tcW w:w="1696" w:type="dxa"/>
          </w:tcPr>
          <w:p w14:paraId="582B7CAC" w14:textId="77777777" w:rsidR="0076630D" w:rsidRDefault="00D7272D">
            <w:pPr>
              <w:rPr>
                <w:rFonts w:asciiTheme="minorEastAsia" w:hAnsiTheme="minorEastAsia"/>
              </w:rPr>
            </w:pPr>
            <w:r>
              <w:rPr>
                <w:rFonts w:asciiTheme="minorEastAsia" w:hAnsiTheme="minorEastAsia" w:hint="eastAsia"/>
              </w:rPr>
              <w:t>F</w:t>
            </w:r>
            <w:r>
              <w:rPr>
                <w:rFonts w:asciiTheme="minorEastAsia" w:hAnsiTheme="minorEastAsia"/>
              </w:rPr>
              <w:t>o</w:t>
            </w:r>
            <w:r>
              <w:rPr>
                <w:rFonts w:asciiTheme="minorEastAsia" w:hAnsiTheme="minorEastAsia" w:hint="eastAsia"/>
              </w:rPr>
              <w:t>rwarding</w:t>
            </w:r>
          </w:p>
        </w:tc>
        <w:tc>
          <w:tcPr>
            <w:tcW w:w="1843" w:type="dxa"/>
          </w:tcPr>
          <w:p w14:paraId="175AB099" w14:textId="77777777" w:rsidR="0076630D" w:rsidRDefault="00D7272D">
            <w:pPr>
              <w:rPr>
                <w:rFonts w:asciiTheme="minorEastAsia" w:hAnsiTheme="minorEastAsia"/>
              </w:rPr>
            </w:pPr>
            <w:r>
              <w:rPr>
                <w:rFonts w:asciiTheme="minorEastAsia" w:hAnsiTheme="minorEastAsia"/>
              </w:rPr>
              <w:t>F</w:t>
            </w:r>
            <w:r>
              <w:rPr>
                <w:rFonts w:asciiTheme="minorEastAsia" w:hAnsiTheme="minorEastAsia" w:hint="eastAsia"/>
              </w:rPr>
              <w:t>orwarding</w:t>
            </w:r>
          </w:p>
        </w:tc>
        <w:tc>
          <w:tcPr>
            <w:tcW w:w="4757" w:type="dxa"/>
          </w:tcPr>
          <w:p w14:paraId="0D359675" w14:textId="77777777" w:rsidR="0076630D" w:rsidRDefault="00D7272D">
            <w:pPr>
              <w:rPr>
                <w:rFonts w:asciiTheme="minorEastAsia" w:hAnsiTheme="minorEastAsia"/>
              </w:rPr>
            </w:pPr>
            <w:r>
              <w:rPr>
                <w:rFonts w:asciiTheme="minorEastAsia" w:hAnsiTheme="minorEastAsia" w:hint="eastAsia"/>
              </w:rPr>
              <w:t>包括</w:t>
            </w:r>
            <w:r>
              <w:rPr>
                <w:rFonts w:asciiTheme="minorEastAsia" w:hAnsiTheme="minorEastAsia"/>
              </w:rPr>
              <w:t>根端口、指定端口</w:t>
            </w:r>
          </w:p>
        </w:tc>
      </w:tr>
      <w:tr w:rsidR="0076630D" w14:paraId="326F1528" w14:textId="77777777">
        <w:tc>
          <w:tcPr>
            <w:tcW w:w="1696" w:type="dxa"/>
          </w:tcPr>
          <w:p w14:paraId="49FA4CC7" w14:textId="77777777" w:rsidR="0076630D" w:rsidRDefault="00D7272D">
            <w:pPr>
              <w:rPr>
                <w:rFonts w:asciiTheme="minorEastAsia" w:hAnsiTheme="minorEastAsia"/>
              </w:rPr>
            </w:pPr>
            <w:r>
              <w:rPr>
                <w:rFonts w:asciiTheme="minorEastAsia" w:hAnsiTheme="minorEastAsia"/>
              </w:rPr>
              <w:t>L</w:t>
            </w:r>
            <w:r>
              <w:rPr>
                <w:rFonts w:asciiTheme="minorEastAsia" w:hAnsiTheme="minorEastAsia" w:hint="eastAsia"/>
              </w:rPr>
              <w:t>earning</w:t>
            </w:r>
          </w:p>
        </w:tc>
        <w:tc>
          <w:tcPr>
            <w:tcW w:w="1843" w:type="dxa"/>
          </w:tcPr>
          <w:p w14:paraId="2260577F" w14:textId="77777777" w:rsidR="0076630D" w:rsidRDefault="00D7272D">
            <w:pPr>
              <w:rPr>
                <w:rFonts w:asciiTheme="minorEastAsia" w:hAnsiTheme="minorEastAsia"/>
              </w:rPr>
            </w:pPr>
            <w:r>
              <w:rPr>
                <w:rFonts w:asciiTheme="minorEastAsia" w:hAnsiTheme="minorEastAsia"/>
              </w:rPr>
              <w:t>L</w:t>
            </w:r>
            <w:r>
              <w:rPr>
                <w:rFonts w:asciiTheme="minorEastAsia" w:hAnsiTheme="minorEastAsia" w:hint="eastAsia"/>
              </w:rPr>
              <w:t>earning</w:t>
            </w:r>
          </w:p>
        </w:tc>
        <w:tc>
          <w:tcPr>
            <w:tcW w:w="4757" w:type="dxa"/>
          </w:tcPr>
          <w:p w14:paraId="65095782" w14:textId="77777777" w:rsidR="0076630D" w:rsidRDefault="00D7272D">
            <w:pPr>
              <w:rPr>
                <w:rFonts w:asciiTheme="minorEastAsia" w:hAnsiTheme="minorEastAsia"/>
              </w:rPr>
            </w:pPr>
            <w:r>
              <w:rPr>
                <w:rFonts w:asciiTheme="minorEastAsia" w:hAnsiTheme="minorEastAsia" w:hint="eastAsia"/>
              </w:rPr>
              <w:t>包括</w:t>
            </w:r>
            <w:r>
              <w:rPr>
                <w:rFonts w:asciiTheme="minorEastAsia" w:hAnsiTheme="minorEastAsia"/>
              </w:rPr>
              <w:t>根端口、指定端口</w:t>
            </w:r>
          </w:p>
        </w:tc>
      </w:tr>
      <w:tr w:rsidR="0076630D" w14:paraId="631D933B" w14:textId="77777777">
        <w:tc>
          <w:tcPr>
            <w:tcW w:w="1696" w:type="dxa"/>
          </w:tcPr>
          <w:p w14:paraId="6A8B6DD4" w14:textId="77777777" w:rsidR="0076630D" w:rsidRDefault="00D7272D">
            <w:pPr>
              <w:rPr>
                <w:rFonts w:asciiTheme="minorEastAsia" w:hAnsiTheme="minorEastAsia"/>
              </w:rPr>
            </w:pPr>
            <w:r>
              <w:rPr>
                <w:rFonts w:asciiTheme="minorEastAsia" w:hAnsiTheme="minorEastAsia"/>
              </w:rPr>
              <w:t>L</w:t>
            </w:r>
            <w:r>
              <w:rPr>
                <w:rFonts w:asciiTheme="minorEastAsia" w:hAnsiTheme="minorEastAsia" w:hint="eastAsia"/>
              </w:rPr>
              <w:t>istening</w:t>
            </w:r>
          </w:p>
        </w:tc>
        <w:tc>
          <w:tcPr>
            <w:tcW w:w="1843" w:type="dxa"/>
          </w:tcPr>
          <w:p w14:paraId="0201571B" w14:textId="77777777" w:rsidR="0076630D" w:rsidRDefault="00D7272D">
            <w:pPr>
              <w:rPr>
                <w:rFonts w:asciiTheme="minorEastAsia" w:hAnsiTheme="minorEastAsia"/>
              </w:rPr>
            </w:pPr>
            <w:r>
              <w:rPr>
                <w:rFonts w:asciiTheme="minorEastAsia" w:hAnsiTheme="minorEastAsia"/>
              </w:rPr>
              <w:t>D</w:t>
            </w:r>
            <w:r>
              <w:rPr>
                <w:rFonts w:asciiTheme="minorEastAsia" w:hAnsiTheme="minorEastAsia" w:hint="eastAsia"/>
              </w:rPr>
              <w:t>iscarding</w:t>
            </w:r>
          </w:p>
        </w:tc>
        <w:tc>
          <w:tcPr>
            <w:tcW w:w="4757" w:type="dxa"/>
          </w:tcPr>
          <w:p w14:paraId="0877484E" w14:textId="77777777" w:rsidR="0076630D" w:rsidRDefault="00D7272D">
            <w:pPr>
              <w:rPr>
                <w:rFonts w:asciiTheme="minorEastAsia" w:hAnsiTheme="minorEastAsia"/>
              </w:rPr>
            </w:pPr>
            <w:r>
              <w:rPr>
                <w:rFonts w:asciiTheme="minorEastAsia" w:hAnsiTheme="minorEastAsia" w:hint="eastAsia"/>
              </w:rPr>
              <w:t>包括</w:t>
            </w:r>
            <w:r>
              <w:rPr>
                <w:rFonts w:asciiTheme="minorEastAsia" w:hAnsiTheme="minorEastAsia"/>
              </w:rPr>
              <w:t>根端口、指定端口</w:t>
            </w:r>
          </w:p>
        </w:tc>
      </w:tr>
      <w:tr w:rsidR="0076630D" w14:paraId="5BA7B50E" w14:textId="77777777">
        <w:tc>
          <w:tcPr>
            <w:tcW w:w="1696" w:type="dxa"/>
          </w:tcPr>
          <w:p w14:paraId="00A6266E" w14:textId="77777777" w:rsidR="0076630D" w:rsidRDefault="00D7272D">
            <w:pPr>
              <w:rPr>
                <w:rFonts w:asciiTheme="minorEastAsia" w:hAnsiTheme="minorEastAsia"/>
              </w:rPr>
            </w:pPr>
            <w:r>
              <w:rPr>
                <w:rFonts w:asciiTheme="minorEastAsia" w:hAnsiTheme="minorEastAsia"/>
              </w:rPr>
              <w:t>B</w:t>
            </w:r>
            <w:r>
              <w:rPr>
                <w:rFonts w:asciiTheme="minorEastAsia" w:hAnsiTheme="minorEastAsia" w:hint="eastAsia"/>
              </w:rPr>
              <w:t>locking</w:t>
            </w:r>
          </w:p>
        </w:tc>
        <w:tc>
          <w:tcPr>
            <w:tcW w:w="1843" w:type="dxa"/>
          </w:tcPr>
          <w:p w14:paraId="011CF2A7" w14:textId="77777777" w:rsidR="0076630D" w:rsidRDefault="00D7272D">
            <w:pPr>
              <w:rPr>
                <w:rFonts w:asciiTheme="minorEastAsia" w:hAnsiTheme="minorEastAsia"/>
              </w:rPr>
            </w:pPr>
            <w:r>
              <w:rPr>
                <w:rFonts w:asciiTheme="minorEastAsia" w:hAnsiTheme="minorEastAsia"/>
              </w:rPr>
              <w:t>D</w:t>
            </w:r>
            <w:r>
              <w:rPr>
                <w:rFonts w:asciiTheme="minorEastAsia" w:hAnsiTheme="minorEastAsia" w:hint="eastAsia"/>
              </w:rPr>
              <w:t>iscarding</w:t>
            </w:r>
          </w:p>
        </w:tc>
        <w:tc>
          <w:tcPr>
            <w:tcW w:w="4757" w:type="dxa"/>
          </w:tcPr>
          <w:p w14:paraId="4E9595FC" w14:textId="77777777" w:rsidR="0076630D" w:rsidRDefault="00D7272D">
            <w:pPr>
              <w:rPr>
                <w:rFonts w:asciiTheme="minorEastAsia" w:hAnsiTheme="minorEastAsia"/>
              </w:rPr>
            </w:pPr>
            <w:r>
              <w:rPr>
                <w:rFonts w:asciiTheme="minorEastAsia" w:hAnsiTheme="minorEastAsia" w:hint="eastAsia"/>
              </w:rPr>
              <w:t>包括</w:t>
            </w:r>
            <w:r>
              <w:rPr>
                <w:rFonts w:asciiTheme="minorEastAsia" w:hAnsiTheme="minorEastAsia"/>
              </w:rPr>
              <w:t>Alternate端口、Backup端口</w:t>
            </w:r>
          </w:p>
        </w:tc>
      </w:tr>
      <w:tr w:rsidR="0076630D" w14:paraId="4BA9CF02" w14:textId="77777777">
        <w:tc>
          <w:tcPr>
            <w:tcW w:w="1696" w:type="dxa"/>
          </w:tcPr>
          <w:p w14:paraId="4BD9B6C6" w14:textId="77777777" w:rsidR="0076630D" w:rsidRDefault="00D7272D">
            <w:pPr>
              <w:rPr>
                <w:rFonts w:asciiTheme="minorEastAsia" w:hAnsiTheme="minorEastAsia"/>
              </w:rPr>
            </w:pPr>
            <w:r>
              <w:rPr>
                <w:rFonts w:asciiTheme="minorEastAsia" w:hAnsiTheme="minorEastAsia"/>
              </w:rPr>
              <w:t>D</w:t>
            </w:r>
            <w:r>
              <w:rPr>
                <w:rFonts w:asciiTheme="minorEastAsia" w:hAnsiTheme="minorEastAsia" w:hint="eastAsia"/>
              </w:rPr>
              <w:t>isabled</w:t>
            </w:r>
          </w:p>
        </w:tc>
        <w:tc>
          <w:tcPr>
            <w:tcW w:w="1843" w:type="dxa"/>
          </w:tcPr>
          <w:p w14:paraId="7A4597DA" w14:textId="77777777" w:rsidR="0076630D" w:rsidRDefault="00D7272D">
            <w:pPr>
              <w:rPr>
                <w:rFonts w:asciiTheme="minorEastAsia" w:hAnsiTheme="minorEastAsia"/>
              </w:rPr>
            </w:pPr>
            <w:r>
              <w:rPr>
                <w:rFonts w:asciiTheme="minorEastAsia" w:hAnsiTheme="minorEastAsia"/>
              </w:rPr>
              <w:t>D</w:t>
            </w:r>
            <w:r>
              <w:rPr>
                <w:rFonts w:asciiTheme="minorEastAsia" w:hAnsiTheme="minorEastAsia" w:hint="eastAsia"/>
              </w:rPr>
              <w:t>iscarding</w:t>
            </w:r>
          </w:p>
        </w:tc>
        <w:tc>
          <w:tcPr>
            <w:tcW w:w="4757" w:type="dxa"/>
          </w:tcPr>
          <w:p w14:paraId="5ADF82CD" w14:textId="77777777" w:rsidR="0076630D" w:rsidRDefault="00D7272D">
            <w:pPr>
              <w:rPr>
                <w:rFonts w:asciiTheme="minorEastAsia" w:hAnsiTheme="minorEastAsia"/>
              </w:rPr>
            </w:pPr>
            <w:r>
              <w:rPr>
                <w:rFonts w:asciiTheme="minorEastAsia" w:hAnsiTheme="minorEastAsia" w:hint="eastAsia"/>
              </w:rPr>
              <w:t>包括</w:t>
            </w:r>
            <w:r>
              <w:rPr>
                <w:rFonts w:asciiTheme="minorEastAsia" w:hAnsiTheme="minorEastAsia"/>
              </w:rPr>
              <w:t>Disabled端口</w:t>
            </w:r>
          </w:p>
        </w:tc>
      </w:tr>
    </w:tbl>
    <w:p w14:paraId="4C776614" w14:textId="77777777" w:rsidR="0076630D" w:rsidRDefault="00D7272D">
      <w:pPr>
        <w:rPr>
          <w:rFonts w:ascii="微软雅黑" w:eastAsia="微软雅黑" w:hAnsi="微软雅黑"/>
        </w:rPr>
      </w:pPr>
      <w:r>
        <w:rPr>
          <w:rFonts w:ascii="微软雅黑" w:eastAsia="微软雅黑" w:hAnsi="微软雅黑" w:hint="eastAsia"/>
        </w:rPr>
        <w:t xml:space="preserve">    （3）配置</w:t>
      </w:r>
      <w:r>
        <w:rPr>
          <w:rFonts w:ascii="微软雅黑" w:eastAsia="微软雅黑" w:hAnsi="微软雅黑"/>
        </w:rPr>
        <w:t>BPDU格式的改变，充分利用了STP协议报文中的Flag字段，明确了端口角色</w:t>
      </w:r>
      <w:r>
        <w:rPr>
          <w:rFonts w:ascii="微软雅黑" w:eastAsia="微软雅黑" w:hAnsi="微软雅黑" w:hint="eastAsia"/>
        </w:rPr>
        <w:t>-</w:t>
      </w:r>
      <w:r>
        <w:rPr>
          <w:rFonts w:ascii="微软雅黑" w:eastAsia="微软雅黑" w:hAnsi="微软雅黑"/>
        </w:rPr>
        <w:t>--RST BPDU</w:t>
      </w:r>
    </w:p>
    <w:p w14:paraId="1B93EBC1" w14:textId="77777777" w:rsidR="0076630D" w:rsidRDefault="00D7272D">
      <w:pPr>
        <w:ind w:firstLine="420"/>
        <w:rPr>
          <w:rFonts w:ascii="微软雅黑" w:eastAsia="微软雅黑" w:hAnsi="微软雅黑"/>
        </w:rPr>
      </w:pPr>
      <w:r>
        <w:rPr>
          <w:rFonts w:ascii="微软雅黑" w:eastAsia="微软雅黑" w:hAnsi="微软雅黑" w:hint="eastAsia"/>
        </w:rPr>
        <w:t>（4）配置</w:t>
      </w:r>
      <w:r>
        <w:rPr>
          <w:rFonts w:ascii="微软雅黑" w:eastAsia="微软雅黑" w:hAnsi="微软雅黑"/>
        </w:rPr>
        <w:t>BPDU</w:t>
      </w:r>
      <w:r>
        <w:rPr>
          <w:rFonts w:ascii="微软雅黑" w:eastAsia="微软雅黑" w:hAnsi="微软雅黑" w:hint="eastAsia"/>
        </w:rPr>
        <w:t>的</w:t>
      </w:r>
      <w:r>
        <w:rPr>
          <w:rFonts w:ascii="微软雅黑" w:eastAsia="微软雅黑" w:hAnsi="微软雅黑"/>
        </w:rPr>
        <w:t>处理发生变化</w:t>
      </w:r>
    </w:p>
    <w:p w14:paraId="14C80077" w14:textId="77777777" w:rsidR="0076630D" w:rsidRDefault="00D7272D" w:rsidP="00B10728">
      <w:pPr>
        <w:pStyle w:val="af2"/>
        <w:numPr>
          <w:ilvl w:val="0"/>
          <w:numId w:val="151"/>
        </w:numPr>
        <w:ind w:firstLineChars="0"/>
        <w:rPr>
          <w:rFonts w:ascii="微软雅黑" w:eastAsia="微软雅黑" w:hAnsi="微软雅黑"/>
        </w:rPr>
      </w:pPr>
      <w:r>
        <w:rPr>
          <w:rFonts w:ascii="微软雅黑" w:eastAsia="微软雅黑" w:hAnsi="微软雅黑" w:hint="eastAsia"/>
        </w:rPr>
        <w:t>拓扑稳定</w:t>
      </w:r>
      <w:r>
        <w:rPr>
          <w:rFonts w:ascii="微软雅黑" w:eastAsia="微软雅黑" w:hAnsi="微软雅黑"/>
        </w:rPr>
        <w:t>后，配置BPDU</w:t>
      </w:r>
      <w:r>
        <w:rPr>
          <w:rFonts w:ascii="微软雅黑" w:eastAsia="微软雅黑" w:hAnsi="微软雅黑" w:hint="eastAsia"/>
        </w:rPr>
        <w:t>报文</w:t>
      </w:r>
      <w:r>
        <w:rPr>
          <w:rFonts w:ascii="微软雅黑" w:eastAsia="微软雅黑" w:hAnsi="微软雅黑"/>
        </w:rPr>
        <w:t>的发送方式：拓扑稳定后，根桥按照Hello Timer规定的时间间隔发送配置BPDU</w:t>
      </w:r>
      <w:r>
        <w:rPr>
          <w:rFonts w:ascii="微软雅黑" w:eastAsia="微软雅黑" w:hAnsi="微软雅黑" w:hint="eastAsia"/>
        </w:rPr>
        <w:t>。</w:t>
      </w:r>
      <w:r>
        <w:rPr>
          <w:rFonts w:ascii="微软雅黑" w:eastAsia="微软雅黑" w:hAnsi="微软雅黑"/>
        </w:rPr>
        <w:t>其他</w:t>
      </w:r>
      <w:r>
        <w:rPr>
          <w:rFonts w:ascii="微软雅黑" w:eastAsia="微软雅黑" w:hAnsi="微软雅黑" w:hint="eastAsia"/>
        </w:rPr>
        <w:t>非</w:t>
      </w:r>
      <w:r>
        <w:rPr>
          <w:rFonts w:ascii="微软雅黑" w:eastAsia="微软雅黑" w:hAnsi="微软雅黑"/>
        </w:rPr>
        <w:t>根桥设备在收到上游设备</w:t>
      </w:r>
      <w:r>
        <w:rPr>
          <w:rFonts w:ascii="微软雅黑" w:eastAsia="微软雅黑" w:hAnsi="微软雅黑" w:hint="eastAsia"/>
        </w:rPr>
        <w:t>发送过来</w:t>
      </w:r>
      <w:r>
        <w:rPr>
          <w:rFonts w:ascii="微软雅黑" w:eastAsia="微软雅黑" w:hAnsi="微软雅黑"/>
        </w:rPr>
        <w:t>的配置BPDU后，才会触发发出配置BPDU，此方式使得STP协议计算复杂且缓慢。RSTP</w:t>
      </w:r>
      <w:r>
        <w:rPr>
          <w:rFonts w:ascii="微软雅黑" w:eastAsia="微软雅黑" w:hAnsi="微软雅黑" w:hint="eastAsia"/>
        </w:rPr>
        <w:t>对此</w:t>
      </w:r>
      <w:r>
        <w:rPr>
          <w:rFonts w:ascii="微软雅黑" w:eastAsia="微软雅黑" w:hAnsi="微软雅黑"/>
        </w:rPr>
        <w:t>进行了改进，即在拓扑稳定后，无论非根桥设备是否</w:t>
      </w:r>
      <w:r>
        <w:rPr>
          <w:rFonts w:ascii="微软雅黑" w:eastAsia="微软雅黑" w:hAnsi="微软雅黑" w:hint="eastAsia"/>
        </w:rPr>
        <w:t>接收</w:t>
      </w:r>
      <w:r>
        <w:rPr>
          <w:rFonts w:ascii="微软雅黑" w:eastAsia="微软雅黑" w:hAnsi="微软雅黑"/>
        </w:rPr>
        <w:t>到根桥传来的配置BPDU</w:t>
      </w:r>
      <w:r>
        <w:rPr>
          <w:rFonts w:ascii="微软雅黑" w:eastAsia="微软雅黑" w:hAnsi="微软雅黑" w:hint="eastAsia"/>
        </w:rPr>
        <w:t>报文</w:t>
      </w:r>
      <w:r>
        <w:rPr>
          <w:rFonts w:ascii="微软雅黑" w:eastAsia="微软雅黑" w:hAnsi="微软雅黑"/>
        </w:rPr>
        <w:t>，非根桥</w:t>
      </w:r>
      <w:r>
        <w:rPr>
          <w:rFonts w:ascii="微软雅黑" w:eastAsia="微软雅黑" w:hAnsi="微软雅黑" w:hint="eastAsia"/>
        </w:rPr>
        <w:t>设备</w:t>
      </w:r>
      <w:r>
        <w:rPr>
          <w:rFonts w:ascii="微软雅黑" w:eastAsia="微软雅黑" w:hAnsi="微软雅黑"/>
        </w:rPr>
        <w:t>仍然按照Hello Timer规定的时间间隔发送配置BPDU，该行为</w:t>
      </w:r>
      <w:r>
        <w:rPr>
          <w:rFonts w:ascii="微软雅黑" w:eastAsia="微软雅黑" w:hAnsi="微软雅黑" w:hint="eastAsia"/>
        </w:rPr>
        <w:t>完全</w:t>
      </w:r>
      <w:r>
        <w:rPr>
          <w:rFonts w:ascii="微软雅黑" w:eastAsia="微软雅黑" w:hAnsi="微软雅黑"/>
        </w:rPr>
        <w:t>由</w:t>
      </w:r>
      <w:r>
        <w:rPr>
          <w:rFonts w:ascii="微软雅黑" w:eastAsia="微软雅黑" w:hAnsi="微软雅黑" w:hint="eastAsia"/>
        </w:rPr>
        <w:t>每台</w:t>
      </w:r>
      <w:r>
        <w:rPr>
          <w:rFonts w:ascii="微软雅黑" w:eastAsia="微软雅黑" w:hAnsi="微软雅黑"/>
        </w:rPr>
        <w:t>设备自主进行。</w:t>
      </w:r>
    </w:p>
    <w:p w14:paraId="57C6954B" w14:textId="77777777" w:rsidR="0076630D" w:rsidRDefault="00D7272D" w:rsidP="00B10728">
      <w:pPr>
        <w:pStyle w:val="af2"/>
        <w:numPr>
          <w:ilvl w:val="0"/>
          <w:numId w:val="151"/>
        </w:numPr>
        <w:ind w:firstLineChars="0"/>
        <w:rPr>
          <w:rFonts w:ascii="微软雅黑" w:eastAsia="微软雅黑" w:hAnsi="微软雅黑"/>
        </w:rPr>
      </w:pPr>
      <w:r>
        <w:rPr>
          <w:rFonts w:ascii="微软雅黑" w:eastAsia="微软雅黑" w:hAnsi="微软雅黑" w:hint="eastAsia"/>
        </w:rPr>
        <w:t>更短</w:t>
      </w:r>
      <w:r>
        <w:rPr>
          <w:rFonts w:ascii="微软雅黑" w:eastAsia="微软雅黑" w:hAnsi="微软雅黑"/>
        </w:rPr>
        <w:t>的BPDU超时计时：</w:t>
      </w:r>
      <w:r>
        <w:rPr>
          <w:rFonts w:ascii="微软雅黑" w:eastAsia="微软雅黑" w:hAnsi="微软雅黑" w:hint="eastAsia"/>
        </w:rPr>
        <w:t>如果一个</w:t>
      </w:r>
      <w:r>
        <w:rPr>
          <w:rFonts w:ascii="微软雅黑" w:eastAsia="微软雅黑" w:hAnsi="微软雅黑"/>
        </w:rPr>
        <w:t>端口在超时时间（</w:t>
      </w:r>
      <w:r>
        <w:rPr>
          <w:rFonts w:ascii="微软雅黑" w:eastAsia="微软雅黑" w:hAnsi="微软雅黑" w:hint="eastAsia"/>
        </w:rPr>
        <w:t>超时时间</w:t>
      </w:r>
      <w:r>
        <w:rPr>
          <w:rFonts w:ascii="微软雅黑" w:eastAsia="微软雅黑" w:hAnsi="微软雅黑"/>
        </w:rPr>
        <w:t xml:space="preserve">=Hello </w:t>
      </w:r>
      <w:r>
        <w:rPr>
          <w:rFonts w:ascii="微软雅黑" w:eastAsia="微软雅黑" w:hAnsi="微软雅黑"/>
        </w:rPr>
        <w:lastRenderedPageBreak/>
        <w:t>Time*3*Timer Factro）</w:t>
      </w:r>
      <w:r>
        <w:rPr>
          <w:rFonts w:ascii="微软雅黑" w:eastAsia="微软雅黑" w:hAnsi="微软雅黑" w:hint="eastAsia"/>
        </w:rPr>
        <w:t>内没有</w:t>
      </w:r>
      <w:r>
        <w:rPr>
          <w:rFonts w:ascii="微软雅黑" w:eastAsia="微软雅黑" w:hAnsi="微软雅黑"/>
        </w:rPr>
        <w:t>收到上游设备发送过来的配置BPDU，那么该设备认为与此邻居之间的协商失败，无需等待一个Max Age、</w:t>
      </w:r>
    </w:p>
    <w:p w14:paraId="785A43B2" w14:textId="77777777" w:rsidR="0076630D" w:rsidRDefault="00D7272D" w:rsidP="00B10728">
      <w:pPr>
        <w:pStyle w:val="af2"/>
        <w:numPr>
          <w:ilvl w:val="0"/>
          <w:numId w:val="151"/>
        </w:numPr>
        <w:ind w:firstLineChars="0"/>
        <w:rPr>
          <w:rFonts w:ascii="微软雅黑" w:eastAsia="微软雅黑" w:hAnsi="微软雅黑"/>
        </w:rPr>
      </w:pPr>
      <w:r>
        <w:rPr>
          <w:rFonts w:ascii="微软雅黑" w:eastAsia="微软雅黑" w:hAnsi="微软雅黑" w:hint="eastAsia"/>
        </w:rPr>
        <w:t>处理</w:t>
      </w:r>
      <w:r>
        <w:rPr>
          <w:rFonts w:ascii="微软雅黑" w:eastAsia="微软雅黑" w:hAnsi="微软雅黑"/>
        </w:rPr>
        <w:t>次等BPDU：当一个端口收到上游的指定桥发来的RST BPDU报文</w:t>
      </w:r>
      <w:r>
        <w:rPr>
          <w:rFonts w:ascii="微软雅黑" w:eastAsia="微软雅黑" w:hAnsi="微软雅黑" w:hint="eastAsia"/>
        </w:rPr>
        <w:t>时</w:t>
      </w:r>
      <w:r>
        <w:rPr>
          <w:rFonts w:ascii="微软雅黑" w:eastAsia="微软雅黑" w:hAnsi="微软雅黑"/>
        </w:rPr>
        <w:t>，该</w:t>
      </w:r>
      <w:r>
        <w:rPr>
          <w:rFonts w:ascii="微软雅黑" w:eastAsia="微软雅黑" w:hAnsi="微软雅黑" w:hint="eastAsia"/>
        </w:rPr>
        <w:t>端口会</w:t>
      </w:r>
      <w:r>
        <w:rPr>
          <w:rFonts w:ascii="微软雅黑" w:eastAsia="微软雅黑" w:hAnsi="微软雅黑"/>
        </w:rPr>
        <w:t>将自身存储的RST BPDU与收到的RST BPDU进行比较。如果</w:t>
      </w:r>
      <w:r>
        <w:rPr>
          <w:rFonts w:ascii="微软雅黑" w:eastAsia="微软雅黑" w:hAnsi="微软雅黑" w:hint="eastAsia"/>
        </w:rPr>
        <w:t>该</w:t>
      </w:r>
      <w:r>
        <w:rPr>
          <w:rFonts w:ascii="微软雅黑" w:eastAsia="微软雅黑" w:hAnsi="微软雅黑"/>
        </w:rPr>
        <w:t>端口存储的RST BPDU的优先级高于收到的RST BPDU</w:t>
      </w:r>
      <w:r>
        <w:rPr>
          <w:rFonts w:ascii="微软雅黑" w:eastAsia="微软雅黑" w:hAnsi="微软雅黑" w:hint="eastAsia"/>
        </w:rPr>
        <w:t>，</w:t>
      </w:r>
      <w:r>
        <w:rPr>
          <w:rFonts w:ascii="微软雅黑" w:eastAsia="微软雅黑" w:hAnsi="微软雅黑"/>
        </w:rPr>
        <w:t>那么该端口会直接丢弃收到的RST BPDU，立即回应自身存储的RST BPDU。当</w:t>
      </w:r>
      <w:r>
        <w:rPr>
          <w:rFonts w:ascii="微软雅黑" w:eastAsia="微软雅黑" w:hAnsi="微软雅黑" w:hint="eastAsia"/>
        </w:rPr>
        <w:t>上游</w:t>
      </w:r>
      <w:r>
        <w:rPr>
          <w:rFonts w:ascii="微软雅黑" w:eastAsia="微软雅黑" w:hAnsi="微软雅黑"/>
        </w:rPr>
        <w:t>设备收到下游设备回应的RST BPDU后，上游设备会根据收到的RST BPDU报文中相应的字段立即更新自己存储的RST BPDU。</w:t>
      </w:r>
    </w:p>
    <w:p w14:paraId="39E4019F" w14:textId="77777777" w:rsidR="0076630D" w:rsidRDefault="00D7272D">
      <w:pPr>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（5）快速收敛</w:t>
      </w:r>
    </w:p>
    <w:p w14:paraId="7B1EF146" w14:textId="77777777" w:rsidR="0076630D" w:rsidRDefault="00D7272D" w:rsidP="00B10728">
      <w:pPr>
        <w:pStyle w:val="af2"/>
        <w:numPr>
          <w:ilvl w:val="0"/>
          <w:numId w:val="152"/>
        </w:numPr>
        <w:ind w:firstLineChars="0"/>
        <w:rPr>
          <w:rFonts w:ascii="微软雅黑" w:eastAsia="微软雅黑" w:hAnsi="微软雅黑"/>
        </w:rPr>
      </w:pPr>
      <w:r>
        <w:rPr>
          <w:rFonts w:ascii="微软雅黑" w:eastAsia="微软雅黑" w:hAnsi="微软雅黑" w:hint="eastAsia"/>
        </w:rPr>
        <w:t>Proposal</w:t>
      </w:r>
      <w:r>
        <w:rPr>
          <w:rFonts w:ascii="微软雅黑" w:eastAsia="微软雅黑" w:hAnsi="微软雅黑"/>
        </w:rPr>
        <w:t>/Agreement机制（</w:t>
      </w:r>
      <w:r>
        <w:rPr>
          <w:rFonts w:ascii="微软雅黑" w:eastAsia="微软雅黑" w:hAnsi="微软雅黑" w:hint="eastAsia"/>
        </w:rPr>
        <w:t>P/A</w:t>
      </w:r>
      <w:r>
        <w:rPr>
          <w:rFonts w:ascii="微软雅黑" w:eastAsia="微软雅黑" w:hAnsi="微软雅黑"/>
        </w:rPr>
        <w:t>机制）</w:t>
      </w:r>
      <w:r>
        <w:rPr>
          <w:rFonts w:ascii="微软雅黑" w:eastAsia="微软雅黑" w:hAnsi="微软雅黑" w:hint="eastAsia"/>
        </w:rPr>
        <w:t>：当一个</w:t>
      </w:r>
      <w:r>
        <w:rPr>
          <w:rFonts w:ascii="微软雅黑" w:eastAsia="微软雅黑" w:hAnsi="微软雅黑"/>
        </w:rPr>
        <w:t>端口被选举成为指定端口之后，</w:t>
      </w:r>
      <w:r>
        <w:rPr>
          <w:rFonts w:ascii="微软雅黑" w:eastAsia="微软雅黑" w:hAnsi="微软雅黑" w:hint="eastAsia"/>
        </w:rPr>
        <w:t>此</w:t>
      </w:r>
      <w:r>
        <w:rPr>
          <w:rFonts w:ascii="微软雅黑" w:eastAsia="微软雅黑" w:hAnsi="微软雅黑"/>
        </w:rPr>
        <w:t>端口会先进入</w:t>
      </w:r>
      <w:r>
        <w:rPr>
          <w:rFonts w:ascii="微软雅黑" w:eastAsia="微软雅黑" w:hAnsi="微软雅黑" w:hint="eastAsia"/>
        </w:rPr>
        <w:t>Discarding</w:t>
      </w:r>
      <w:r>
        <w:rPr>
          <w:rFonts w:ascii="微软雅黑" w:eastAsia="微软雅黑" w:hAnsi="微软雅黑"/>
        </w:rPr>
        <w:t>状态，再通过Proposal/Agreement机制快速进入Forward状态。此</w:t>
      </w:r>
      <w:r>
        <w:rPr>
          <w:rFonts w:ascii="微软雅黑" w:eastAsia="微软雅黑" w:hAnsi="微软雅黑" w:hint="eastAsia"/>
        </w:rPr>
        <w:t>机制</w:t>
      </w:r>
      <w:r>
        <w:rPr>
          <w:rFonts w:ascii="微软雅黑" w:eastAsia="微软雅黑" w:hAnsi="微软雅黑"/>
        </w:rPr>
        <w:t>必须在点对点全双工链路上使用。</w:t>
      </w:r>
    </w:p>
    <w:p w14:paraId="6D1AF354" w14:textId="77777777" w:rsidR="0076630D" w:rsidRDefault="00D7272D" w:rsidP="00B10728">
      <w:pPr>
        <w:pStyle w:val="af2"/>
        <w:numPr>
          <w:ilvl w:val="0"/>
          <w:numId w:val="152"/>
        </w:numPr>
        <w:ind w:firstLineChars="0"/>
        <w:rPr>
          <w:rFonts w:ascii="微软雅黑" w:eastAsia="微软雅黑" w:hAnsi="微软雅黑"/>
        </w:rPr>
      </w:pPr>
      <w:r>
        <w:rPr>
          <w:rFonts w:ascii="微软雅黑" w:eastAsia="微软雅黑" w:hAnsi="微软雅黑" w:hint="eastAsia"/>
        </w:rPr>
        <w:t>根端口快速</w:t>
      </w:r>
      <w:r>
        <w:rPr>
          <w:rFonts w:ascii="微软雅黑" w:eastAsia="微软雅黑" w:hAnsi="微软雅黑"/>
        </w:rPr>
        <w:t>切换机制：如果RSTP网络中一个根端口失效，那么</w:t>
      </w:r>
      <w:r>
        <w:rPr>
          <w:rFonts w:ascii="微软雅黑" w:eastAsia="微软雅黑" w:hAnsi="微软雅黑" w:hint="eastAsia"/>
        </w:rPr>
        <w:t>网络中</w:t>
      </w:r>
      <w:r>
        <w:rPr>
          <w:rFonts w:ascii="微软雅黑" w:eastAsia="微软雅黑" w:hAnsi="微软雅黑"/>
        </w:rPr>
        <w:t>最优</w:t>
      </w:r>
      <w:r>
        <w:rPr>
          <w:rFonts w:ascii="微软雅黑" w:eastAsia="微软雅黑" w:hAnsi="微软雅黑" w:hint="eastAsia"/>
        </w:rPr>
        <w:t>的</w:t>
      </w:r>
      <w:r>
        <w:rPr>
          <w:rFonts w:ascii="微软雅黑" w:eastAsia="微软雅黑" w:hAnsi="微软雅黑"/>
        </w:rPr>
        <w:t>Alternate端口</w:t>
      </w:r>
      <w:r>
        <w:rPr>
          <w:rFonts w:ascii="微软雅黑" w:eastAsia="微软雅黑" w:hAnsi="微软雅黑" w:hint="eastAsia"/>
        </w:rPr>
        <w:t>将</w:t>
      </w:r>
      <w:r>
        <w:rPr>
          <w:rFonts w:ascii="微软雅黑" w:eastAsia="微软雅黑" w:hAnsi="微软雅黑"/>
        </w:rPr>
        <w:t>成为根端口并直接进入Forwarding状态。</w:t>
      </w:r>
      <w:r>
        <w:rPr>
          <w:rFonts w:ascii="微软雅黑" w:eastAsia="微软雅黑" w:hAnsi="微软雅黑" w:hint="eastAsia"/>
        </w:rPr>
        <w:t>通过</w:t>
      </w:r>
      <w:r>
        <w:rPr>
          <w:rFonts w:ascii="微软雅黑" w:eastAsia="微软雅黑" w:hAnsi="微软雅黑"/>
        </w:rPr>
        <w:t>这个Alternate端口连接的网段上必然有个指定端口可以通往根桥。</w:t>
      </w:r>
    </w:p>
    <w:p w14:paraId="3DF5C2BF" w14:textId="77777777" w:rsidR="0076630D" w:rsidRDefault="00D7272D" w:rsidP="00B10728">
      <w:pPr>
        <w:pStyle w:val="af2"/>
        <w:numPr>
          <w:ilvl w:val="0"/>
          <w:numId w:val="152"/>
        </w:numPr>
        <w:ind w:firstLineChars="0"/>
        <w:rPr>
          <w:rFonts w:ascii="微软雅黑" w:eastAsia="微软雅黑" w:hAnsi="微软雅黑"/>
        </w:rPr>
      </w:pPr>
      <w:r>
        <w:rPr>
          <w:rFonts w:ascii="微软雅黑" w:eastAsia="微软雅黑" w:hAnsi="微软雅黑" w:hint="eastAsia"/>
        </w:rPr>
        <w:t>边缘端口</w:t>
      </w:r>
      <w:r>
        <w:rPr>
          <w:rFonts w:ascii="微软雅黑" w:eastAsia="微软雅黑" w:hAnsi="微软雅黑"/>
        </w:rPr>
        <w:t>的引入：如果某一个指定端口位于整个</w:t>
      </w:r>
      <w:r>
        <w:rPr>
          <w:rFonts w:ascii="微软雅黑" w:eastAsia="微软雅黑" w:hAnsi="微软雅黑" w:hint="eastAsia"/>
        </w:rPr>
        <w:t>网络</w:t>
      </w:r>
      <w:r>
        <w:rPr>
          <w:rFonts w:ascii="微软雅黑" w:eastAsia="微软雅黑" w:hAnsi="微软雅黑"/>
        </w:rPr>
        <w:t>的边缘，即不再与其他交换设备连接，而是直接与终端设备直连，这种端口叫做边缘端口。边缘端口</w:t>
      </w:r>
      <w:r>
        <w:rPr>
          <w:rFonts w:ascii="微软雅黑" w:eastAsia="微软雅黑" w:hAnsi="微软雅黑" w:hint="eastAsia"/>
        </w:rPr>
        <w:t>不参与</w:t>
      </w:r>
      <w:r>
        <w:rPr>
          <w:rFonts w:ascii="微软雅黑" w:eastAsia="微软雅黑" w:hAnsi="微软雅黑"/>
        </w:rPr>
        <w:t>RSTP运算，可以由Disable直接</w:t>
      </w:r>
      <w:r>
        <w:rPr>
          <w:rFonts w:ascii="微软雅黑" w:eastAsia="微软雅黑" w:hAnsi="微软雅黑" w:hint="eastAsia"/>
        </w:rPr>
        <w:t>转到</w:t>
      </w:r>
      <w:r>
        <w:rPr>
          <w:rFonts w:ascii="微软雅黑" w:eastAsia="微软雅黑" w:hAnsi="微软雅黑"/>
        </w:rPr>
        <w:t>Forwarding状态，且不</w:t>
      </w:r>
      <w:r>
        <w:rPr>
          <w:rFonts w:ascii="微软雅黑" w:eastAsia="微软雅黑" w:hAnsi="微软雅黑" w:hint="eastAsia"/>
        </w:rPr>
        <w:t>经历</w:t>
      </w:r>
      <w:r>
        <w:rPr>
          <w:rFonts w:ascii="微软雅黑" w:eastAsia="微软雅黑" w:hAnsi="微软雅黑"/>
        </w:rPr>
        <w:t>时延，就像在端口上将STP禁用。但</w:t>
      </w:r>
      <w:r>
        <w:rPr>
          <w:rFonts w:ascii="微软雅黑" w:eastAsia="微软雅黑" w:hAnsi="微软雅黑" w:hint="eastAsia"/>
        </w:rPr>
        <w:t>一旦</w:t>
      </w:r>
      <w:r>
        <w:rPr>
          <w:rFonts w:ascii="微软雅黑" w:eastAsia="微软雅黑" w:hAnsi="微软雅黑"/>
        </w:rPr>
        <w:t>边缘端口收到配置BPDU，就</w:t>
      </w:r>
      <w:r>
        <w:rPr>
          <w:rFonts w:ascii="微软雅黑" w:eastAsia="微软雅黑" w:hAnsi="微软雅黑" w:hint="eastAsia"/>
        </w:rPr>
        <w:t>丧失了</w:t>
      </w:r>
      <w:r>
        <w:rPr>
          <w:rFonts w:ascii="微软雅黑" w:eastAsia="微软雅黑" w:hAnsi="微软雅黑"/>
        </w:rPr>
        <w:t>边缘端口属性，成为普通STP端口，并重新进行生成树计算，从而引起网络</w:t>
      </w:r>
      <w:r>
        <w:rPr>
          <w:rFonts w:ascii="微软雅黑" w:eastAsia="微软雅黑" w:hAnsi="微软雅黑" w:hint="eastAsia"/>
        </w:rPr>
        <w:t>震荡</w:t>
      </w:r>
      <w:r>
        <w:rPr>
          <w:rFonts w:ascii="微软雅黑" w:eastAsia="微软雅黑" w:hAnsi="微软雅黑"/>
        </w:rPr>
        <w:t>。</w:t>
      </w:r>
    </w:p>
    <w:p w14:paraId="183CDC27" w14:textId="77777777" w:rsidR="0076630D" w:rsidRDefault="00D7272D">
      <w:pPr>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（6）保护功能</w:t>
      </w:r>
    </w:p>
    <w:p w14:paraId="71D67192" w14:textId="77777777" w:rsidR="0076630D" w:rsidRDefault="00D7272D" w:rsidP="00B10728">
      <w:pPr>
        <w:pStyle w:val="af2"/>
        <w:numPr>
          <w:ilvl w:val="0"/>
          <w:numId w:val="153"/>
        </w:numPr>
        <w:ind w:firstLineChars="0"/>
        <w:rPr>
          <w:rFonts w:ascii="微软雅黑" w:eastAsia="微软雅黑" w:hAnsi="微软雅黑"/>
        </w:rPr>
      </w:pPr>
      <w:r>
        <w:rPr>
          <w:rFonts w:ascii="微软雅黑" w:eastAsia="微软雅黑" w:hAnsi="微软雅黑" w:hint="eastAsia"/>
        </w:rPr>
        <w:t>BPDU</w:t>
      </w:r>
      <w:r>
        <w:rPr>
          <w:rFonts w:ascii="微软雅黑" w:eastAsia="微软雅黑" w:hAnsi="微软雅黑"/>
        </w:rPr>
        <w:t>保护：交换机上通常将直接与用户终端（</w:t>
      </w:r>
      <w:r>
        <w:rPr>
          <w:rFonts w:ascii="微软雅黑" w:eastAsia="微软雅黑" w:hAnsi="微软雅黑" w:hint="eastAsia"/>
        </w:rPr>
        <w:t>如</w:t>
      </w:r>
      <w:r>
        <w:rPr>
          <w:rFonts w:ascii="微软雅黑" w:eastAsia="微软雅黑" w:hAnsi="微软雅黑"/>
        </w:rPr>
        <w:t>PC）</w:t>
      </w:r>
      <w:r>
        <w:rPr>
          <w:rFonts w:ascii="微软雅黑" w:eastAsia="微软雅黑" w:hAnsi="微软雅黑" w:hint="eastAsia"/>
        </w:rPr>
        <w:t>或</w:t>
      </w:r>
      <w:r>
        <w:rPr>
          <w:rFonts w:ascii="微软雅黑" w:eastAsia="微软雅黑" w:hAnsi="微软雅黑"/>
        </w:rPr>
        <w:t>文件服务器等非交换设</w:t>
      </w:r>
      <w:r>
        <w:rPr>
          <w:rFonts w:ascii="微软雅黑" w:eastAsia="微软雅黑" w:hAnsi="微软雅黑"/>
        </w:rPr>
        <w:lastRenderedPageBreak/>
        <w:t>备相连的端口配置为边缘端口。正常情况下</w:t>
      </w:r>
      <w:r>
        <w:rPr>
          <w:rFonts w:ascii="微软雅黑" w:eastAsia="微软雅黑" w:hAnsi="微软雅黑" w:hint="eastAsia"/>
        </w:rPr>
        <w:t>，</w:t>
      </w:r>
      <w:r>
        <w:rPr>
          <w:rFonts w:ascii="微软雅黑" w:eastAsia="微软雅黑" w:hAnsi="微软雅黑"/>
        </w:rPr>
        <w:t>边缘端口不会</w:t>
      </w:r>
      <w:r>
        <w:rPr>
          <w:rFonts w:ascii="微软雅黑" w:eastAsia="微软雅黑" w:hAnsi="微软雅黑" w:hint="eastAsia"/>
        </w:rPr>
        <w:t>收到</w:t>
      </w:r>
      <w:r>
        <w:rPr>
          <w:rFonts w:ascii="微软雅黑" w:eastAsia="微软雅黑" w:hAnsi="微软雅黑"/>
        </w:rPr>
        <w:t>RST BPDU，但如果有人伪造RST BPDU恶意攻击交换机，当</w:t>
      </w:r>
      <w:r>
        <w:rPr>
          <w:rFonts w:ascii="微软雅黑" w:eastAsia="微软雅黑" w:hAnsi="微软雅黑"/>
          <w:u w:val="single"/>
        </w:rPr>
        <w:t>边缘端口</w:t>
      </w:r>
      <w:r>
        <w:rPr>
          <w:rFonts w:ascii="微软雅黑" w:eastAsia="微软雅黑" w:hAnsi="微软雅黑"/>
        </w:rPr>
        <w:t>收到RST BPDU时，交换机</w:t>
      </w:r>
      <w:r>
        <w:rPr>
          <w:rFonts w:ascii="微软雅黑" w:eastAsia="微软雅黑" w:hAnsi="微软雅黑" w:hint="eastAsia"/>
        </w:rPr>
        <w:t>会</w:t>
      </w:r>
      <w:r>
        <w:rPr>
          <w:rFonts w:ascii="微软雅黑" w:eastAsia="微软雅黑" w:hAnsi="微软雅黑"/>
        </w:rPr>
        <w:t>自动将</w:t>
      </w:r>
      <w:r>
        <w:rPr>
          <w:rFonts w:ascii="微软雅黑" w:eastAsia="微软雅黑" w:hAnsi="微软雅黑" w:hint="eastAsia"/>
        </w:rPr>
        <w:t>边缘</w:t>
      </w:r>
      <w:r>
        <w:rPr>
          <w:rFonts w:ascii="微软雅黑" w:eastAsia="微软雅黑" w:hAnsi="微软雅黑"/>
        </w:rPr>
        <w:t>端口设置为非边缘端口，并重新进行生成树计算。当</w:t>
      </w:r>
      <w:r>
        <w:rPr>
          <w:rFonts w:ascii="微软雅黑" w:eastAsia="微软雅黑" w:hAnsi="微软雅黑" w:hint="eastAsia"/>
        </w:rPr>
        <w:t>攻击者</w:t>
      </w:r>
      <w:r>
        <w:rPr>
          <w:rFonts w:ascii="微软雅黑" w:eastAsia="微软雅黑" w:hAnsi="微软雅黑"/>
        </w:rPr>
        <w:t>发送的RST BPDU报文中的桥优先级高于现有网络中根桥优先级时会改变当前网络拓扑，可能会导致业务流量终端。</w:t>
      </w:r>
      <w:r>
        <w:rPr>
          <w:rFonts w:ascii="微软雅黑" w:eastAsia="微软雅黑" w:hAnsi="微软雅黑" w:hint="eastAsia"/>
        </w:rPr>
        <w:t>交换机</w:t>
      </w:r>
      <w:r>
        <w:rPr>
          <w:rFonts w:ascii="微软雅黑" w:eastAsia="微软雅黑" w:hAnsi="微软雅黑"/>
        </w:rPr>
        <w:t>开启BPDU保护后，如果边缘端口收到RST BPDU，边缘端口将被error-down，但是边缘端口属性不变，同时通知网管系统。</w:t>
      </w:r>
    </w:p>
    <w:p w14:paraId="4ACFF117" w14:textId="77777777" w:rsidR="0076630D" w:rsidRDefault="00D7272D" w:rsidP="00B10728">
      <w:pPr>
        <w:pStyle w:val="af2"/>
        <w:numPr>
          <w:ilvl w:val="0"/>
          <w:numId w:val="153"/>
        </w:numPr>
        <w:ind w:firstLineChars="0"/>
        <w:rPr>
          <w:rFonts w:ascii="微软雅黑" w:eastAsia="微软雅黑" w:hAnsi="微软雅黑"/>
        </w:rPr>
      </w:pPr>
      <w:r>
        <w:rPr>
          <w:rFonts w:ascii="微软雅黑" w:eastAsia="微软雅黑" w:hAnsi="微软雅黑" w:hint="eastAsia"/>
        </w:rPr>
        <w:t>根</w:t>
      </w:r>
      <w:r>
        <w:rPr>
          <w:rFonts w:ascii="微软雅黑" w:eastAsia="微软雅黑" w:hAnsi="微软雅黑"/>
        </w:rPr>
        <w:t>保护</w:t>
      </w:r>
      <w:r>
        <w:rPr>
          <w:rFonts w:ascii="微软雅黑" w:eastAsia="微软雅黑" w:hAnsi="微软雅黑" w:hint="eastAsia"/>
          <w:color w:val="E36C0A" w:themeColor="accent6" w:themeShade="BF"/>
        </w:rPr>
        <w:t>【FP1C</w:t>
      </w:r>
      <w:r>
        <w:rPr>
          <w:rFonts w:ascii="微软雅黑" w:eastAsia="微软雅黑" w:hAnsi="微软雅黑"/>
          <w:color w:val="E36C0A" w:themeColor="accent6" w:themeShade="BF"/>
        </w:rPr>
        <w:t>暂不支持</w:t>
      </w:r>
      <w:r>
        <w:rPr>
          <w:rFonts w:ascii="微软雅黑" w:eastAsia="微软雅黑" w:hAnsi="微软雅黑" w:hint="eastAsia"/>
          <w:color w:val="E36C0A" w:themeColor="accent6" w:themeShade="BF"/>
        </w:rPr>
        <w:t>】</w:t>
      </w:r>
      <w:r>
        <w:rPr>
          <w:rFonts w:ascii="微软雅黑" w:eastAsia="微软雅黑" w:hAnsi="微软雅黑" w:hint="eastAsia"/>
        </w:rPr>
        <w:t>：由于</w:t>
      </w:r>
      <w:r>
        <w:rPr>
          <w:rFonts w:ascii="微软雅黑" w:eastAsia="微软雅黑" w:hAnsi="微软雅黑"/>
        </w:rPr>
        <w:t>错误配置或恶意攻击，网路中合法根桥有可能会疏导优先级更高的RST BPDU，使得合法根桥</w:t>
      </w:r>
      <w:r>
        <w:rPr>
          <w:rFonts w:ascii="微软雅黑" w:eastAsia="微软雅黑" w:hAnsi="微软雅黑" w:hint="eastAsia"/>
        </w:rPr>
        <w:t>失去</w:t>
      </w:r>
      <w:r>
        <w:rPr>
          <w:rFonts w:ascii="微软雅黑" w:eastAsia="微软雅黑" w:hAnsi="微软雅黑"/>
        </w:rPr>
        <w:t>根地位，从而引起网络拓扑结构的错误变动</w:t>
      </w:r>
      <w:r>
        <w:rPr>
          <w:rFonts w:ascii="微软雅黑" w:eastAsia="微软雅黑" w:hAnsi="微软雅黑" w:hint="eastAsia"/>
        </w:rPr>
        <w:t>，</w:t>
      </w:r>
      <w:r>
        <w:rPr>
          <w:rFonts w:ascii="微软雅黑" w:eastAsia="微软雅黑" w:hAnsi="微软雅黑"/>
        </w:rPr>
        <w:t>导致原来应该通过高速链路的流量被牵引到低速链路上，造成网络拥塞。</w:t>
      </w:r>
      <w:r>
        <w:rPr>
          <w:rFonts w:ascii="微软雅黑" w:eastAsia="微软雅黑" w:hAnsi="微软雅黑" w:hint="eastAsia"/>
        </w:rPr>
        <w:t>启动</w:t>
      </w:r>
      <w:r>
        <w:rPr>
          <w:rFonts w:ascii="微软雅黑" w:eastAsia="微软雅黑" w:hAnsi="微软雅黑"/>
        </w:rPr>
        <w:t>根保护的</w:t>
      </w:r>
      <w:r>
        <w:rPr>
          <w:rFonts w:ascii="微软雅黑" w:eastAsia="微软雅黑" w:hAnsi="微软雅黑"/>
          <w:u w:val="single"/>
        </w:rPr>
        <w:t>指定端口</w:t>
      </w:r>
      <w:r>
        <w:rPr>
          <w:rFonts w:ascii="微软雅黑" w:eastAsia="微软雅黑" w:hAnsi="微软雅黑"/>
        </w:rPr>
        <w:t>，其</w:t>
      </w:r>
      <w:r>
        <w:rPr>
          <w:rFonts w:ascii="微软雅黑" w:eastAsia="微软雅黑" w:hAnsi="微软雅黑" w:hint="eastAsia"/>
        </w:rPr>
        <w:t>端口</w:t>
      </w:r>
      <w:r>
        <w:rPr>
          <w:rFonts w:ascii="微软雅黑" w:eastAsia="微软雅黑" w:hAnsi="微软雅黑"/>
        </w:rPr>
        <w:t>角色只能保持为指定端口。一旦启用</w:t>
      </w:r>
      <w:r>
        <w:rPr>
          <w:rFonts w:ascii="微软雅黑" w:eastAsia="微软雅黑" w:hAnsi="微软雅黑" w:hint="eastAsia"/>
        </w:rPr>
        <w:t>根保护</w:t>
      </w:r>
      <w:r>
        <w:rPr>
          <w:rFonts w:ascii="微软雅黑" w:eastAsia="微软雅黑" w:hAnsi="微软雅黑"/>
        </w:rPr>
        <w:t>功能的指定端口收到</w:t>
      </w:r>
      <w:r>
        <w:rPr>
          <w:rFonts w:ascii="微软雅黑" w:eastAsia="微软雅黑" w:hAnsi="微软雅黑" w:hint="eastAsia"/>
        </w:rPr>
        <w:t>优先级</w:t>
      </w:r>
      <w:r>
        <w:rPr>
          <w:rFonts w:ascii="微软雅黑" w:eastAsia="微软雅黑" w:hAnsi="微软雅黑"/>
        </w:rPr>
        <w:t>更高的RST BPDU时，端口状态将进入Discarding状态，不在转发</w:t>
      </w:r>
      <w:r>
        <w:rPr>
          <w:rFonts w:ascii="微软雅黑" w:eastAsia="微软雅黑" w:hAnsi="微软雅黑" w:hint="eastAsia"/>
        </w:rPr>
        <w:t>报文</w:t>
      </w:r>
      <w:r>
        <w:rPr>
          <w:rFonts w:ascii="微软雅黑" w:eastAsia="微软雅黑" w:hAnsi="微软雅黑"/>
        </w:rPr>
        <w:t>。经过一段时间</w:t>
      </w:r>
      <w:r>
        <w:rPr>
          <w:rFonts w:ascii="微软雅黑" w:eastAsia="微软雅黑" w:hAnsi="微软雅黑" w:hint="eastAsia"/>
        </w:rPr>
        <w:t>（通常</w:t>
      </w:r>
      <w:r>
        <w:rPr>
          <w:rFonts w:ascii="微软雅黑" w:eastAsia="微软雅黑" w:hAnsi="微软雅黑"/>
        </w:rPr>
        <w:t>为</w:t>
      </w:r>
      <w:r>
        <w:rPr>
          <w:rFonts w:ascii="微软雅黑" w:eastAsia="微软雅黑" w:hAnsi="微软雅黑" w:hint="eastAsia"/>
        </w:rPr>
        <w:t>2倍</w:t>
      </w:r>
      <w:r>
        <w:rPr>
          <w:rFonts w:ascii="微软雅黑" w:eastAsia="微软雅黑" w:hAnsi="微软雅黑"/>
        </w:rPr>
        <w:t>的Forward Delay</w:t>
      </w:r>
      <w:r>
        <w:rPr>
          <w:rFonts w:ascii="微软雅黑" w:eastAsia="微软雅黑" w:hAnsi="微软雅黑" w:hint="eastAsia"/>
        </w:rPr>
        <w:t>），</w:t>
      </w:r>
      <w:r>
        <w:rPr>
          <w:rFonts w:ascii="微软雅黑" w:eastAsia="微软雅黑" w:hAnsi="微软雅黑"/>
        </w:rPr>
        <w:t>如果端口</w:t>
      </w:r>
      <w:r>
        <w:rPr>
          <w:rFonts w:ascii="微软雅黑" w:eastAsia="微软雅黑" w:hAnsi="微软雅黑" w:hint="eastAsia"/>
        </w:rPr>
        <w:t>一直</w:t>
      </w:r>
      <w:r>
        <w:rPr>
          <w:rFonts w:ascii="微软雅黑" w:eastAsia="微软雅黑" w:hAnsi="微软雅黑"/>
        </w:rPr>
        <w:t>没有再收到优先级较高的RST BPDU，</w:t>
      </w:r>
      <w:r>
        <w:rPr>
          <w:rFonts w:ascii="微软雅黑" w:eastAsia="微软雅黑" w:hAnsi="微软雅黑" w:hint="eastAsia"/>
        </w:rPr>
        <w:t>端口</w:t>
      </w:r>
      <w:r>
        <w:rPr>
          <w:rFonts w:ascii="微软雅黑" w:eastAsia="微软雅黑" w:hAnsi="微软雅黑"/>
        </w:rPr>
        <w:t>会自动恢复到正常的Forwarding</w:t>
      </w:r>
      <w:r>
        <w:rPr>
          <w:rFonts w:ascii="微软雅黑" w:eastAsia="微软雅黑" w:hAnsi="微软雅黑" w:hint="eastAsia"/>
        </w:rPr>
        <w:t>状态</w:t>
      </w:r>
      <w:r>
        <w:rPr>
          <w:rFonts w:ascii="微软雅黑" w:eastAsia="微软雅黑" w:hAnsi="微软雅黑"/>
        </w:rPr>
        <w:t>。</w:t>
      </w:r>
    </w:p>
    <w:p w14:paraId="2660CD5C" w14:textId="77777777" w:rsidR="0076630D" w:rsidRDefault="00D7272D" w:rsidP="00B10728">
      <w:pPr>
        <w:pStyle w:val="af2"/>
        <w:numPr>
          <w:ilvl w:val="0"/>
          <w:numId w:val="153"/>
        </w:numPr>
        <w:ind w:firstLineChars="0"/>
        <w:rPr>
          <w:rFonts w:ascii="微软雅黑" w:eastAsia="微软雅黑" w:hAnsi="微软雅黑"/>
        </w:rPr>
      </w:pPr>
      <w:r>
        <w:rPr>
          <w:rFonts w:ascii="微软雅黑" w:eastAsia="微软雅黑" w:hAnsi="微软雅黑" w:hint="eastAsia"/>
        </w:rPr>
        <w:t>环路保护</w:t>
      </w:r>
      <w:r>
        <w:rPr>
          <w:rFonts w:ascii="微软雅黑" w:eastAsia="微软雅黑" w:hAnsi="微软雅黑"/>
        </w:rPr>
        <w:t>：</w:t>
      </w:r>
      <w:r>
        <w:rPr>
          <w:rFonts w:ascii="微软雅黑" w:eastAsia="微软雅黑" w:hAnsi="微软雅黑" w:hint="eastAsia"/>
        </w:rPr>
        <w:t>根端口</w:t>
      </w:r>
      <w:r>
        <w:rPr>
          <w:rFonts w:ascii="微软雅黑" w:eastAsia="微软雅黑" w:hAnsi="微软雅黑"/>
        </w:rPr>
        <w:t>和其他阻塞端口状态依靠不断接受来自上游交换设备的RST BPDU来维持。一旦</w:t>
      </w:r>
      <w:r>
        <w:rPr>
          <w:rFonts w:ascii="微软雅黑" w:eastAsia="微软雅黑" w:hAnsi="微软雅黑" w:hint="eastAsia"/>
        </w:rPr>
        <w:t>由于</w:t>
      </w:r>
      <w:r>
        <w:rPr>
          <w:rFonts w:ascii="微软雅黑" w:eastAsia="微软雅黑" w:hAnsi="微软雅黑"/>
        </w:rPr>
        <w:t>链路拥塞</w:t>
      </w:r>
      <w:r>
        <w:rPr>
          <w:rFonts w:ascii="微软雅黑" w:eastAsia="微软雅黑" w:hAnsi="微软雅黑" w:hint="eastAsia"/>
        </w:rPr>
        <w:t>或</w:t>
      </w:r>
      <w:r>
        <w:rPr>
          <w:rFonts w:ascii="微软雅黑" w:eastAsia="微软雅黑" w:hAnsi="微软雅黑"/>
        </w:rPr>
        <w:t>单向链路</w:t>
      </w:r>
      <w:r>
        <w:rPr>
          <w:rFonts w:ascii="微软雅黑" w:eastAsia="微软雅黑" w:hAnsi="微软雅黑" w:hint="eastAsia"/>
        </w:rPr>
        <w:t>故障</w:t>
      </w:r>
      <w:r>
        <w:rPr>
          <w:rFonts w:ascii="微软雅黑" w:eastAsia="微软雅黑" w:hAnsi="微软雅黑"/>
        </w:rPr>
        <w:t>导致这些端口收不到</w:t>
      </w:r>
      <w:r>
        <w:rPr>
          <w:rFonts w:ascii="微软雅黑" w:eastAsia="微软雅黑" w:hAnsi="微软雅黑" w:hint="eastAsia"/>
        </w:rPr>
        <w:t>来自上游交换设备</w:t>
      </w:r>
      <w:r>
        <w:rPr>
          <w:rFonts w:ascii="微软雅黑" w:eastAsia="微软雅黑" w:hAnsi="微软雅黑"/>
        </w:rPr>
        <w:t>的RST BPDU时，交换设备会重新选择根端口。原先</w:t>
      </w:r>
      <w:r>
        <w:rPr>
          <w:rFonts w:ascii="微软雅黑" w:eastAsia="微软雅黑" w:hAnsi="微软雅黑" w:hint="eastAsia"/>
        </w:rPr>
        <w:t>的</w:t>
      </w:r>
      <w:r>
        <w:rPr>
          <w:rFonts w:ascii="微软雅黑" w:eastAsia="微软雅黑" w:hAnsi="微软雅黑"/>
        </w:rPr>
        <w:t>根端口会转变为指定端口，而原先的阻塞端口会</w:t>
      </w:r>
      <w:r>
        <w:rPr>
          <w:rFonts w:ascii="微软雅黑" w:eastAsia="微软雅黑" w:hAnsi="微软雅黑" w:hint="eastAsia"/>
        </w:rPr>
        <w:t>迁移</w:t>
      </w:r>
      <w:r>
        <w:rPr>
          <w:rFonts w:ascii="微软雅黑" w:eastAsia="微软雅黑" w:hAnsi="微软雅黑"/>
        </w:rPr>
        <w:t>到转发状态，从而造成交换网络中可能产生环路。</w:t>
      </w:r>
      <w:r>
        <w:rPr>
          <w:rFonts w:ascii="微软雅黑" w:eastAsia="微软雅黑" w:hAnsi="微软雅黑" w:hint="eastAsia"/>
        </w:rPr>
        <w:t>启动</w:t>
      </w:r>
      <w:r>
        <w:rPr>
          <w:rFonts w:ascii="微软雅黑" w:eastAsia="微软雅黑" w:hAnsi="微软雅黑"/>
        </w:rPr>
        <w:t>环路保护后，如果</w:t>
      </w:r>
      <w:r>
        <w:rPr>
          <w:rFonts w:ascii="微软雅黑" w:eastAsia="微软雅黑" w:hAnsi="微软雅黑"/>
          <w:u w:val="single"/>
        </w:rPr>
        <w:t>根端口或Alternate</w:t>
      </w:r>
      <w:r>
        <w:rPr>
          <w:rFonts w:ascii="微软雅黑" w:eastAsia="微软雅黑" w:hAnsi="微软雅黑"/>
        </w:rPr>
        <w:t>端口长时间收不到来自上游设备的BPDU报文时，</w:t>
      </w:r>
      <w:r>
        <w:rPr>
          <w:rFonts w:ascii="微软雅黑" w:eastAsia="微软雅黑" w:hAnsi="微软雅黑" w:hint="eastAsia"/>
        </w:rPr>
        <w:t>将</w:t>
      </w:r>
      <w:r>
        <w:rPr>
          <w:rFonts w:ascii="微软雅黑" w:eastAsia="微软雅黑" w:hAnsi="微软雅黑"/>
        </w:rPr>
        <w:t>向网管发出通知信息（</w:t>
      </w:r>
      <w:r>
        <w:rPr>
          <w:rFonts w:ascii="微软雅黑" w:eastAsia="微软雅黑" w:hAnsi="微软雅黑" w:hint="eastAsia"/>
        </w:rPr>
        <w:t>此时</w:t>
      </w:r>
      <w:r>
        <w:rPr>
          <w:rFonts w:ascii="微软雅黑" w:eastAsia="微软雅黑" w:hAnsi="微软雅黑"/>
        </w:rPr>
        <w:t>根端口会进入Discarding状态，角色切换为指定端口）</w:t>
      </w:r>
      <w:r>
        <w:rPr>
          <w:rFonts w:ascii="微软雅黑" w:eastAsia="微软雅黑" w:hAnsi="微软雅黑" w:hint="eastAsia"/>
        </w:rPr>
        <w:t>，</w:t>
      </w:r>
      <w:r>
        <w:rPr>
          <w:rFonts w:ascii="微软雅黑" w:eastAsia="微软雅黑" w:hAnsi="微软雅黑"/>
        </w:rPr>
        <w:t>而Alternate端口则会一直保持在</w:t>
      </w:r>
      <w:r>
        <w:rPr>
          <w:rFonts w:ascii="微软雅黑" w:eastAsia="微软雅黑" w:hAnsi="微软雅黑" w:hint="eastAsia"/>
        </w:rPr>
        <w:t>阻塞</w:t>
      </w:r>
      <w:r>
        <w:rPr>
          <w:rFonts w:ascii="微软雅黑" w:eastAsia="微软雅黑" w:hAnsi="微软雅黑"/>
        </w:rPr>
        <w:t>状态（</w:t>
      </w:r>
      <w:r>
        <w:rPr>
          <w:rFonts w:ascii="微软雅黑" w:eastAsia="微软雅黑" w:hAnsi="微软雅黑" w:hint="eastAsia"/>
        </w:rPr>
        <w:t>角色</w:t>
      </w:r>
      <w:r>
        <w:rPr>
          <w:rFonts w:ascii="微软雅黑" w:eastAsia="微软雅黑" w:hAnsi="微软雅黑"/>
        </w:rPr>
        <w:t>也会切换为指定端口）</w:t>
      </w:r>
      <w:r>
        <w:rPr>
          <w:rFonts w:ascii="微软雅黑" w:eastAsia="微软雅黑" w:hAnsi="微软雅黑" w:hint="eastAsia"/>
        </w:rPr>
        <w:t>，</w:t>
      </w:r>
      <w:r>
        <w:rPr>
          <w:rFonts w:ascii="微软雅黑" w:eastAsia="微软雅黑" w:hAnsi="微软雅黑"/>
        </w:rPr>
        <w:t>不转发报文</w:t>
      </w:r>
      <w:r>
        <w:rPr>
          <w:rFonts w:ascii="微软雅黑" w:eastAsia="微软雅黑" w:hAnsi="微软雅黑" w:hint="eastAsia"/>
        </w:rPr>
        <w:t>，</w:t>
      </w:r>
      <w:r>
        <w:rPr>
          <w:rFonts w:ascii="微软雅黑" w:eastAsia="微软雅黑" w:hAnsi="微软雅黑"/>
        </w:rPr>
        <w:t>从而不会</w:t>
      </w:r>
      <w:r>
        <w:rPr>
          <w:rFonts w:ascii="微软雅黑" w:eastAsia="微软雅黑" w:hAnsi="微软雅黑" w:hint="eastAsia"/>
        </w:rPr>
        <w:t>在</w:t>
      </w:r>
      <w:r>
        <w:rPr>
          <w:rFonts w:ascii="微软雅黑" w:eastAsia="微软雅黑" w:hAnsi="微软雅黑"/>
        </w:rPr>
        <w:t>网络中形成环路。直到</w:t>
      </w:r>
      <w:r>
        <w:rPr>
          <w:rFonts w:ascii="微软雅黑" w:eastAsia="微软雅黑" w:hAnsi="微软雅黑" w:hint="eastAsia"/>
        </w:rPr>
        <w:t>链路</w:t>
      </w:r>
      <w:r>
        <w:rPr>
          <w:rFonts w:ascii="微软雅黑" w:eastAsia="微软雅黑" w:hAnsi="微软雅黑"/>
        </w:rPr>
        <w:t>不再拥塞或单</w:t>
      </w:r>
      <w:r>
        <w:rPr>
          <w:rFonts w:ascii="微软雅黑" w:eastAsia="微软雅黑" w:hAnsi="微软雅黑"/>
        </w:rPr>
        <w:lastRenderedPageBreak/>
        <w:t>向链路故障恢复，端口重新</w:t>
      </w:r>
      <w:r>
        <w:rPr>
          <w:rFonts w:ascii="微软雅黑" w:eastAsia="微软雅黑" w:hAnsi="微软雅黑" w:hint="eastAsia"/>
        </w:rPr>
        <w:t>收到</w:t>
      </w:r>
      <w:r>
        <w:rPr>
          <w:rFonts w:ascii="微软雅黑" w:eastAsia="微软雅黑" w:hAnsi="微软雅黑"/>
        </w:rPr>
        <w:t>BPDU报文进行协商，并恢复到链路拥塞或者单向链路故障前的角色和状态。</w:t>
      </w:r>
    </w:p>
    <w:p w14:paraId="6AB2F944" w14:textId="77777777" w:rsidR="0076630D" w:rsidRDefault="00D7272D" w:rsidP="00B10728">
      <w:pPr>
        <w:pStyle w:val="af2"/>
        <w:numPr>
          <w:ilvl w:val="0"/>
          <w:numId w:val="153"/>
        </w:numPr>
        <w:ind w:firstLineChars="0"/>
        <w:rPr>
          <w:rFonts w:ascii="微软雅黑" w:eastAsia="微软雅黑" w:hAnsi="微软雅黑"/>
        </w:rPr>
      </w:pPr>
      <w:r>
        <w:rPr>
          <w:rFonts w:ascii="微软雅黑" w:eastAsia="微软雅黑" w:hAnsi="微软雅黑" w:hint="eastAsia"/>
        </w:rPr>
        <w:t>防</w:t>
      </w:r>
      <w:r>
        <w:rPr>
          <w:rFonts w:ascii="微软雅黑" w:eastAsia="微软雅黑" w:hAnsi="微软雅黑"/>
        </w:rPr>
        <w:t>TC-BPDU攻击：</w:t>
      </w:r>
      <w:r>
        <w:rPr>
          <w:rFonts w:ascii="微软雅黑" w:eastAsia="微软雅黑" w:hAnsi="微软雅黑" w:hint="eastAsia"/>
        </w:rPr>
        <w:t>交换设备</w:t>
      </w:r>
      <w:r>
        <w:rPr>
          <w:rFonts w:ascii="微软雅黑" w:eastAsia="微软雅黑" w:hAnsi="微软雅黑"/>
        </w:rPr>
        <w:t>在接收到TC BPDU报文后，会执行MAC地址表项和ARP表项的删除操作。如果有人伪造</w:t>
      </w:r>
      <w:r>
        <w:rPr>
          <w:rFonts w:ascii="微软雅黑" w:eastAsia="微软雅黑" w:hAnsi="微软雅黑" w:hint="eastAsia"/>
        </w:rPr>
        <w:t>TC</w:t>
      </w:r>
      <w:r>
        <w:rPr>
          <w:rFonts w:ascii="微软雅黑" w:eastAsia="微软雅黑" w:hAnsi="微软雅黑"/>
        </w:rPr>
        <w:t xml:space="preserve"> BPDU报文恶意攻击交换设备时，交换设备短时间内会收到很多TC BPDU报文，</w:t>
      </w:r>
      <w:r>
        <w:rPr>
          <w:rFonts w:ascii="微软雅黑" w:eastAsia="微软雅黑" w:hAnsi="微软雅黑" w:hint="eastAsia"/>
        </w:rPr>
        <w:t>频繁</w:t>
      </w:r>
      <w:r>
        <w:rPr>
          <w:rFonts w:ascii="微软雅黑" w:eastAsia="微软雅黑" w:hAnsi="微软雅黑"/>
        </w:rPr>
        <w:t>地删除操作会给设备造成很大的负担，给网络的稳定带来很大隐患。启用</w:t>
      </w:r>
      <w:r>
        <w:rPr>
          <w:rFonts w:ascii="微软雅黑" w:eastAsia="微软雅黑" w:hAnsi="微软雅黑" w:hint="eastAsia"/>
        </w:rPr>
        <w:t>防</w:t>
      </w:r>
      <w:r>
        <w:rPr>
          <w:rFonts w:ascii="微软雅黑" w:eastAsia="微软雅黑" w:hAnsi="微软雅黑"/>
        </w:rPr>
        <w:t>TC-BPDU保护后，在单位时间内，交换设备处理TC BPDU报文的次数可</w:t>
      </w:r>
      <w:r>
        <w:rPr>
          <w:rFonts w:ascii="微软雅黑" w:eastAsia="微软雅黑" w:hAnsi="微软雅黑" w:hint="eastAsia"/>
        </w:rPr>
        <w:t>配置</w:t>
      </w:r>
      <w:r>
        <w:rPr>
          <w:rFonts w:ascii="微软雅黑" w:eastAsia="微软雅黑" w:hAnsi="微软雅黑"/>
        </w:rPr>
        <w:t>。如果</w:t>
      </w:r>
      <w:r>
        <w:rPr>
          <w:rFonts w:ascii="微软雅黑" w:eastAsia="微软雅黑" w:hAnsi="微软雅黑" w:hint="eastAsia"/>
        </w:rPr>
        <w:t>在单位</w:t>
      </w:r>
      <w:r>
        <w:rPr>
          <w:rFonts w:ascii="微软雅黑" w:eastAsia="微软雅黑" w:hAnsi="微软雅黑"/>
        </w:rPr>
        <w:t>时间内，交换设备在收到TC BPDU</w:t>
      </w:r>
      <w:r>
        <w:rPr>
          <w:rFonts w:ascii="微软雅黑" w:eastAsia="微软雅黑" w:hAnsi="微软雅黑" w:hint="eastAsia"/>
        </w:rPr>
        <w:t>报文</w:t>
      </w:r>
      <w:r>
        <w:rPr>
          <w:rFonts w:ascii="微软雅黑" w:eastAsia="微软雅黑" w:hAnsi="微软雅黑"/>
        </w:rPr>
        <w:t>数量大于配置的</w:t>
      </w:r>
      <w:r>
        <w:rPr>
          <w:rFonts w:ascii="微软雅黑" w:eastAsia="微软雅黑" w:hAnsi="微软雅黑" w:hint="eastAsia"/>
        </w:rPr>
        <w:t>阈值，</w:t>
      </w:r>
      <w:r>
        <w:rPr>
          <w:rFonts w:ascii="微软雅黑" w:eastAsia="微软雅黑" w:hAnsi="微软雅黑"/>
        </w:rPr>
        <w:t>那么设备</w:t>
      </w:r>
      <w:r>
        <w:rPr>
          <w:rFonts w:ascii="微软雅黑" w:eastAsia="微软雅黑" w:hAnsi="微软雅黑" w:hint="eastAsia"/>
        </w:rPr>
        <w:t>只会</w:t>
      </w:r>
      <w:r>
        <w:rPr>
          <w:rFonts w:ascii="微软雅黑" w:eastAsia="微软雅黑" w:hAnsi="微软雅黑"/>
        </w:rPr>
        <w:t>处理阈值指定的次数。对于</w:t>
      </w:r>
      <w:r>
        <w:rPr>
          <w:rFonts w:ascii="微软雅黑" w:eastAsia="微软雅黑" w:hAnsi="微软雅黑" w:hint="eastAsia"/>
        </w:rPr>
        <w:t>其他</w:t>
      </w:r>
      <w:r>
        <w:rPr>
          <w:rFonts w:ascii="微软雅黑" w:eastAsia="微软雅黑" w:hAnsi="微软雅黑"/>
        </w:rPr>
        <w:t>超出阈值的TC BPDU报文，定时器到期后设备只对其统一处理一次，这样可以避免删除MAC地址</w:t>
      </w:r>
      <w:r>
        <w:rPr>
          <w:rFonts w:ascii="微软雅黑" w:eastAsia="微软雅黑" w:hAnsi="微软雅黑" w:hint="eastAsia"/>
        </w:rPr>
        <w:t>表项</w:t>
      </w:r>
      <w:r>
        <w:rPr>
          <w:rFonts w:ascii="微软雅黑" w:eastAsia="微软雅黑" w:hAnsi="微软雅黑"/>
        </w:rPr>
        <w:t>和ARP表项，从而达到保护设备的目的。</w:t>
      </w:r>
    </w:p>
    <w:p w14:paraId="6F11A468" w14:textId="77777777" w:rsidR="0076630D" w:rsidRDefault="00D7272D">
      <w:pPr>
        <w:rPr>
          <w:rFonts w:ascii="微软雅黑" w:eastAsia="微软雅黑" w:hAnsi="微软雅黑"/>
          <w:b/>
        </w:rPr>
      </w:pPr>
      <w:r>
        <w:rPr>
          <w:rFonts w:ascii="微软雅黑" w:eastAsia="微软雅黑" w:hAnsi="微软雅黑" w:hint="eastAsia"/>
          <w:b/>
        </w:rPr>
        <w:t xml:space="preserve">    （三）</w:t>
      </w:r>
      <w:r>
        <w:rPr>
          <w:rFonts w:ascii="微软雅黑" w:eastAsia="微软雅黑" w:hAnsi="微软雅黑"/>
          <w:b/>
        </w:rPr>
        <w:t>MSTP：</w:t>
      </w:r>
    </w:p>
    <w:p w14:paraId="12DD098B" w14:textId="77777777" w:rsidR="0076630D" w:rsidRDefault="00D7272D">
      <w:pPr>
        <w:ind w:firstLine="420"/>
        <w:rPr>
          <w:rFonts w:ascii="微软雅黑" w:eastAsia="微软雅黑" w:hAnsi="微软雅黑"/>
        </w:rPr>
      </w:pPr>
      <w:r>
        <w:rPr>
          <w:rFonts w:ascii="微软雅黑" w:eastAsia="微软雅黑" w:hAnsi="微软雅黑"/>
        </w:rPr>
        <w:t>MSTP把一个交换网络划分成多个域，每个域内形成多棵生成树，</w:t>
      </w:r>
      <w:r>
        <w:rPr>
          <w:rFonts w:ascii="微软雅黑" w:eastAsia="微软雅黑" w:hAnsi="微软雅黑" w:hint="eastAsia"/>
        </w:rPr>
        <w:t>生成树</w:t>
      </w:r>
      <w:r>
        <w:rPr>
          <w:rFonts w:ascii="微软雅黑" w:eastAsia="微软雅黑" w:hAnsi="微软雅黑"/>
        </w:rPr>
        <w:t>之间彼此独立。每棵</w:t>
      </w:r>
      <w:r>
        <w:rPr>
          <w:rFonts w:ascii="微软雅黑" w:eastAsia="微软雅黑" w:hAnsi="微软雅黑" w:hint="eastAsia"/>
        </w:rPr>
        <w:t>生成树</w:t>
      </w:r>
      <w:r>
        <w:rPr>
          <w:rFonts w:ascii="微软雅黑" w:eastAsia="微软雅黑" w:hAnsi="微软雅黑"/>
        </w:rPr>
        <w:t>叫做一个多生成树</w:t>
      </w:r>
      <w:r>
        <w:rPr>
          <w:rFonts w:ascii="微软雅黑" w:eastAsia="微软雅黑" w:hAnsi="微软雅黑" w:hint="eastAsia"/>
        </w:rPr>
        <w:t>实例</w:t>
      </w:r>
      <w:r>
        <w:rPr>
          <w:rFonts w:ascii="微软雅黑" w:eastAsia="微软雅黑" w:hAnsi="微软雅黑"/>
        </w:rPr>
        <w:t>MSTI，每个域叫做一个MST域。</w:t>
      </w:r>
    </w:p>
    <w:p w14:paraId="44C3D25E" w14:textId="77777777" w:rsidR="0076630D" w:rsidRDefault="00D7272D">
      <w:pPr>
        <w:ind w:firstLine="420"/>
        <w:rPr>
          <w:rFonts w:ascii="微软雅黑" w:eastAsia="微软雅黑" w:hAnsi="微软雅黑"/>
        </w:rPr>
      </w:pPr>
      <w:r>
        <w:rPr>
          <w:rFonts w:ascii="微软雅黑" w:eastAsia="微软雅黑" w:hAnsi="微软雅黑" w:hint="eastAsia"/>
        </w:rPr>
        <w:t>生成树</w:t>
      </w:r>
      <w:r>
        <w:rPr>
          <w:rFonts w:ascii="微软雅黑" w:eastAsia="微软雅黑" w:hAnsi="微软雅黑"/>
        </w:rPr>
        <w:t>实例就是多个VLAN的一个集合</w:t>
      </w:r>
      <w:r>
        <w:rPr>
          <w:rFonts w:ascii="微软雅黑" w:eastAsia="微软雅黑" w:hAnsi="微软雅黑" w:hint="eastAsia"/>
        </w:rPr>
        <w:t>。</w:t>
      </w:r>
      <w:r>
        <w:rPr>
          <w:rFonts w:ascii="微软雅黑" w:eastAsia="微软雅黑" w:hAnsi="微软雅黑"/>
        </w:rPr>
        <w:t>通过</w:t>
      </w:r>
      <w:r>
        <w:rPr>
          <w:rFonts w:ascii="微软雅黑" w:eastAsia="微软雅黑" w:hAnsi="微软雅黑" w:hint="eastAsia"/>
        </w:rPr>
        <w:t>将</w:t>
      </w:r>
      <w:r>
        <w:rPr>
          <w:rFonts w:ascii="微软雅黑" w:eastAsia="微软雅黑" w:hAnsi="微软雅黑"/>
        </w:rPr>
        <w:t>多个VLAN捆绑到一个实例，可以节省通信开销和资源占用率。MSTP</w:t>
      </w:r>
      <w:r>
        <w:rPr>
          <w:rFonts w:ascii="微软雅黑" w:eastAsia="微软雅黑" w:hAnsi="微软雅黑" w:hint="eastAsia"/>
        </w:rPr>
        <w:t>各个</w:t>
      </w:r>
      <w:r>
        <w:rPr>
          <w:rFonts w:ascii="微软雅黑" w:eastAsia="微软雅黑" w:hAnsi="微软雅黑"/>
        </w:rPr>
        <w:t>实例</w:t>
      </w:r>
      <w:r>
        <w:rPr>
          <w:rFonts w:ascii="微软雅黑" w:eastAsia="微软雅黑" w:hAnsi="微软雅黑" w:hint="eastAsia"/>
        </w:rPr>
        <w:t>拓扑</w:t>
      </w:r>
      <w:r>
        <w:rPr>
          <w:rFonts w:ascii="微软雅黑" w:eastAsia="微软雅黑" w:hAnsi="微软雅黑"/>
        </w:rPr>
        <w:t>的计算相互独立，在这些实例上可以实现负载均衡</w:t>
      </w:r>
      <w:r>
        <w:rPr>
          <w:rFonts w:ascii="微软雅黑" w:eastAsia="微软雅黑" w:hAnsi="微软雅黑" w:hint="eastAsia"/>
        </w:rPr>
        <w:t>。</w:t>
      </w:r>
      <w:r>
        <w:rPr>
          <w:rFonts w:ascii="微软雅黑" w:eastAsia="微软雅黑" w:hAnsi="微软雅黑"/>
        </w:rPr>
        <w:t>可以把</w:t>
      </w:r>
      <w:r>
        <w:rPr>
          <w:rFonts w:ascii="微软雅黑" w:eastAsia="微软雅黑" w:hAnsi="微软雅黑" w:hint="eastAsia"/>
        </w:rPr>
        <w:t>多个</w:t>
      </w:r>
      <w:r>
        <w:rPr>
          <w:rFonts w:ascii="微软雅黑" w:eastAsia="微软雅黑" w:hAnsi="微软雅黑"/>
        </w:rPr>
        <w:t>相同拓扑结构的VLAN映射到一个实例里，这些VLAN在端口上的转发状态取决于端口在对应MSTP实例的状态。</w:t>
      </w:r>
    </w:p>
    <w:p w14:paraId="276A34D2" w14:textId="77777777" w:rsidR="0076630D" w:rsidRDefault="00D7272D">
      <w:pPr>
        <w:ind w:firstLine="420"/>
        <w:rPr>
          <w:rFonts w:ascii="微软雅黑" w:eastAsia="微软雅黑" w:hAnsi="微软雅黑"/>
        </w:rPr>
      </w:pPr>
      <w:r>
        <w:rPr>
          <w:rFonts w:ascii="微软雅黑" w:eastAsia="微软雅黑" w:hAnsi="微软雅黑" w:hint="eastAsia"/>
        </w:rPr>
        <w:t>MSTP</w:t>
      </w:r>
      <w:r>
        <w:rPr>
          <w:rFonts w:ascii="微软雅黑" w:eastAsia="微软雅黑" w:hAnsi="微软雅黑"/>
        </w:rPr>
        <w:t>的网络</w:t>
      </w:r>
      <w:r>
        <w:rPr>
          <w:rFonts w:ascii="微软雅黑" w:eastAsia="微软雅黑" w:hAnsi="微软雅黑" w:hint="eastAsia"/>
        </w:rPr>
        <w:t>层次</w:t>
      </w:r>
      <w:r>
        <w:rPr>
          <w:rFonts w:ascii="微软雅黑" w:eastAsia="微软雅黑" w:hAnsi="微软雅黑"/>
        </w:rPr>
        <w:t>：MSTP网络中包含</w:t>
      </w:r>
      <w:r>
        <w:rPr>
          <w:rFonts w:ascii="微软雅黑" w:eastAsia="微软雅黑" w:hAnsi="微软雅黑" w:hint="eastAsia"/>
        </w:rPr>
        <w:t>1个</w:t>
      </w:r>
      <w:r>
        <w:rPr>
          <w:rFonts w:ascii="微软雅黑" w:eastAsia="微软雅黑" w:hAnsi="微软雅黑"/>
        </w:rPr>
        <w:t>或多个MST域，每个MST域中包含一个或多个MSTI。组成</w:t>
      </w:r>
      <w:r>
        <w:rPr>
          <w:rFonts w:ascii="微软雅黑" w:eastAsia="微软雅黑" w:hAnsi="微软雅黑" w:hint="eastAsia"/>
        </w:rPr>
        <w:t>MSTI</w:t>
      </w:r>
      <w:r>
        <w:rPr>
          <w:rFonts w:ascii="微软雅黑" w:eastAsia="微软雅黑" w:hAnsi="微软雅黑"/>
        </w:rPr>
        <w:t>的是运行STP/RSTP/MSTP的交换设备，MSTI是所有运行STP/RSTP/MSTP的</w:t>
      </w:r>
      <w:r>
        <w:rPr>
          <w:rFonts w:ascii="微软雅黑" w:eastAsia="微软雅黑" w:hAnsi="微软雅黑" w:hint="eastAsia"/>
        </w:rPr>
        <w:t>交换设备</w:t>
      </w:r>
      <w:r>
        <w:rPr>
          <w:rFonts w:ascii="微软雅黑" w:eastAsia="微软雅黑" w:hAnsi="微软雅黑"/>
        </w:rPr>
        <w:t>经</w:t>
      </w:r>
      <w:r>
        <w:rPr>
          <w:rFonts w:ascii="微软雅黑" w:eastAsia="微软雅黑" w:hAnsi="微软雅黑" w:hint="eastAsia"/>
        </w:rPr>
        <w:t>MSTP</w:t>
      </w:r>
      <w:r>
        <w:rPr>
          <w:rFonts w:ascii="微软雅黑" w:eastAsia="微软雅黑" w:hAnsi="微软雅黑"/>
        </w:rPr>
        <w:t>协议计算后形成的树状网络。</w:t>
      </w:r>
    </w:p>
    <w:p w14:paraId="30791982" w14:textId="77777777" w:rsidR="0076630D" w:rsidRDefault="00D7272D">
      <w:pPr>
        <w:ind w:firstLine="420"/>
        <w:rPr>
          <w:rFonts w:ascii="微软雅黑" w:eastAsia="微软雅黑" w:hAnsi="微软雅黑"/>
        </w:rPr>
      </w:pPr>
      <w:r>
        <w:rPr>
          <w:rFonts w:ascii="微软雅黑" w:eastAsia="微软雅黑" w:hAnsi="微软雅黑" w:hint="eastAsia"/>
        </w:rPr>
        <w:t>MST</w:t>
      </w:r>
      <w:r>
        <w:rPr>
          <w:rFonts w:ascii="微软雅黑" w:eastAsia="微软雅黑" w:hAnsi="微软雅黑"/>
        </w:rPr>
        <w:t>域（</w:t>
      </w:r>
      <w:r>
        <w:rPr>
          <w:rFonts w:ascii="微软雅黑" w:eastAsia="微软雅黑" w:hAnsi="微软雅黑" w:hint="eastAsia"/>
        </w:rPr>
        <w:t>MST</w:t>
      </w:r>
      <w:r>
        <w:rPr>
          <w:rFonts w:ascii="微软雅黑" w:eastAsia="微软雅黑" w:hAnsi="微软雅黑"/>
        </w:rPr>
        <w:t xml:space="preserve"> Region）</w:t>
      </w:r>
      <w:r>
        <w:rPr>
          <w:rFonts w:ascii="微软雅黑" w:eastAsia="微软雅黑" w:hAnsi="微软雅黑" w:hint="eastAsia"/>
        </w:rPr>
        <w:t>：</w:t>
      </w:r>
      <w:r>
        <w:rPr>
          <w:rFonts w:ascii="微软雅黑" w:eastAsia="微软雅黑" w:hAnsi="微软雅黑"/>
        </w:rPr>
        <w:t>多生成树域，由交换网络中的多台交换设备以及它们之间的网段所构成。同一个</w:t>
      </w:r>
      <w:r>
        <w:rPr>
          <w:rFonts w:ascii="微软雅黑" w:eastAsia="微软雅黑" w:hAnsi="微软雅黑" w:hint="eastAsia"/>
        </w:rPr>
        <w:t>MST</w:t>
      </w:r>
      <w:r>
        <w:rPr>
          <w:rFonts w:ascii="微软雅黑" w:eastAsia="微软雅黑" w:hAnsi="微软雅黑"/>
        </w:rPr>
        <w:t>域的设备具有下列特点：</w:t>
      </w:r>
      <w:r>
        <w:rPr>
          <w:rFonts w:ascii="微软雅黑" w:eastAsia="微软雅黑" w:hAnsi="微软雅黑" w:hint="eastAsia"/>
        </w:rPr>
        <w:t>（1）都启动</w:t>
      </w:r>
      <w:r>
        <w:rPr>
          <w:rFonts w:ascii="微软雅黑" w:eastAsia="微软雅黑" w:hAnsi="微软雅黑"/>
        </w:rPr>
        <w:t>MSTP；（</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具有相同的</w:t>
      </w:r>
      <w:r>
        <w:rPr>
          <w:rFonts w:ascii="微软雅黑" w:eastAsia="微软雅黑" w:hAnsi="微软雅黑"/>
        </w:rPr>
        <w:lastRenderedPageBreak/>
        <w:t>域名；（</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具有相同</w:t>
      </w:r>
      <w:r>
        <w:rPr>
          <w:rFonts w:ascii="微软雅黑" w:eastAsia="微软雅黑" w:hAnsi="微软雅黑"/>
        </w:rPr>
        <w:t>的VLAN到生成树实例映射配置；（</w:t>
      </w:r>
      <w:r>
        <w:rPr>
          <w:rFonts w:ascii="微软雅黑" w:eastAsia="微软雅黑" w:hAnsi="微软雅黑" w:hint="eastAsia"/>
        </w:rPr>
        <w:t>4</w:t>
      </w:r>
      <w:r>
        <w:rPr>
          <w:rFonts w:ascii="微软雅黑" w:eastAsia="微软雅黑" w:hAnsi="微软雅黑"/>
        </w:rPr>
        <w:t>）</w:t>
      </w:r>
      <w:r>
        <w:rPr>
          <w:rFonts w:ascii="微软雅黑" w:eastAsia="微软雅黑" w:hAnsi="微软雅黑" w:hint="eastAsia"/>
        </w:rPr>
        <w:t>具有</w:t>
      </w:r>
      <w:r>
        <w:rPr>
          <w:rFonts w:ascii="微软雅黑" w:eastAsia="微软雅黑" w:hAnsi="微软雅黑"/>
        </w:rPr>
        <w:t>相同的MSTP修订级别配置</w:t>
      </w:r>
      <w:r>
        <w:rPr>
          <w:rFonts w:ascii="微软雅黑" w:eastAsia="微软雅黑" w:hAnsi="微软雅黑" w:hint="eastAsia"/>
        </w:rPr>
        <w:t>。</w:t>
      </w:r>
      <w:r>
        <w:rPr>
          <w:rFonts w:ascii="微软雅黑" w:eastAsia="微软雅黑" w:hAnsi="微软雅黑"/>
        </w:rPr>
        <w:t>一个</w:t>
      </w:r>
      <w:r>
        <w:rPr>
          <w:rFonts w:ascii="微软雅黑" w:eastAsia="微软雅黑" w:hAnsi="微软雅黑" w:hint="eastAsia"/>
        </w:rPr>
        <w:t>局域网</w:t>
      </w:r>
      <w:r>
        <w:rPr>
          <w:rFonts w:ascii="微软雅黑" w:eastAsia="微软雅黑" w:hAnsi="微软雅黑"/>
        </w:rPr>
        <w:t>可以存在多个MST域，各MST域之间在物理上直接或间接相连。用户</w:t>
      </w:r>
      <w:r>
        <w:rPr>
          <w:rFonts w:ascii="微软雅黑" w:eastAsia="微软雅黑" w:hAnsi="微软雅黑" w:hint="eastAsia"/>
        </w:rPr>
        <w:t>可以</w:t>
      </w:r>
      <w:r>
        <w:rPr>
          <w:rFonts w:ascii="微软雅黑" w:eastAsia="微软雅黑" w:hAnsi="微软雅黑"/>
        </w:rPr>
        <w:t>通过MSTP配置命令把多态交换设备划分在同一个MST域内。</w:t>
      </w:r>
    </w:p>
    <w:p w14:paraId="30D45310" w14:textId="77777777" w:rsidR="0076630D" w:rsidRDefault="00D7272D">
      <w:pPr>
        <w:ind w:firstLine="420"/>
        <w:rPr>
          <w:rFonts w:ascii="微软雅黑" w:eastAsia="微软雅黑" w:hAnsi="微软雅黑"/>
        </w:rPr>
      </w:pPr>
      <w:r>
        <w:rPr>
          <w:rFonts w:ascii="微软雅黑" w:eastAsia="微软雅黑" w:hAnsi="微软雅黑" w:hint="eastAsia"/>
        </w:rPr>
        <w:t>VLAN</w:t>
      </w:r>
      <w:r>
        <w:rPr>
          <w:rFonts w:ascii="微软雅黑" w:eastAsia="微软雅黑" w:hAnsi="微软雅黑"/>
        </w:rPr>
        <w:t>映射表：MST域的属性，描述了VLAN和MSTI之间的映射关系。</w:t>
      </w:r>
    </w:p>
    <w:p w14:paraId="5C83678D" w14:textId="77777777" w:rsidR="0076630D" w:rsidRDefault="00D7272D">
      <w:pPr>
        <w:ind w:firstLine="420"/>
        <w:rPr>
          <w:rFonts w:ascii="微软雅黑" w:eastAsia="微软雅黑" w:hAnsi="微软雅黑"/>
        </w:rPr>
      </w:pPr>
      <w:r>
        <w:rPr>
          <w:rFonts w:ascii="微软雅黑" w:eastAsia="微软雅黑" w:hAnsi="微软雅黑" w:hint="eastAsia"/>
        </w:rPr>
        <w:t>CST</w:t>
      </w:r>
      <w:r>
        <w:rPr>
          <w:rFonts w:ascii="微软雅黑" w:eastAsia="微软雅黑" w:hAnsi="微软雅黑"/>
        </w:rPr>
        <w:t>：</w:t>
      </w:r>
      <w:r>
        <w:rPr>
          <w:rFonts w:ascii="微软雅黑" w:eastAsia="微软雅黑" w:hAnsi="微软雅黑" w:hint="eastAsia"/>
        </w:rPr>
        <w:t>公共生成树</w:t>
      </w:r>
      <w:r>
        <w:rPr>
          <w:rFonts w:ascii="微软雅黑" w:eastAsia="微软雅黑" w:hAnsi="微软雅黑"/>
        </w:rPr>
        <w:t>是连接交换网络内所有MST域的</w:t>
      </w:r>
      <w:r>
        <w:rPr>
          <w:rFonts w:ascii="微软雅黑" w:eastAsia="微软雅黑" w:hAnsi="微软雅黑" w:hint="eastAsia"/>
        </w:rPr>
        <w:t>一棵生成树</w:t>
      </w:r>
      <w:r>
        <w:rPr>
          <w:rFonts w:ascii="微软雅黑" w:eastAsia="微软雅黑" w:hAnsi="微软雅黑"/>
        </w:rPr>
        <w:t>。如果</w:t>
      </w:r>
      <w:r>
        <w:rPr>
          <w:rFonts w:ascii="微软雅黑" w:eastAsia="微软雅黑" w:hAnsi="微软雅黑" w:hint="eastAsia"/>
        </w:rPr>
        <w:t>把</w:t>
      </w:r>
      <w:r>
        <w:rPr>
          <w:rFonts w:ascii="微软雅黑" w:eastAsia="微软雅黑" w:hAnsi="微软雅黑"/>
        </w:rPr>
        <w:t>每个MST</w:t>
      </w:r>
      <w:r>
        <w:rPr>
          <w:rFonts w:ascii="微软雅黑" w:eastAsia="微软雅黑" w:hAnsi="微软雅黑" w:hint="eastAsia"/>
        </w:rPr>
        <w:t>域</w:t>
      </w:r>
      <w:r>
        <w:rPr>
          <w:rFonts w:ascii="微软雅黑" w:eastAsia="微软雅黑" w:hAnsi="微软雅黑"/>
        </w:rPr>
        <w:t>看作是一个节点，CST就是这些节点通过STP或RSTP协议计算生成的一棵生成树。</w:t>
      </w:r>
    </w:p>
    <w:p w14:paraId="382864CA" w14:textId="77777777" w:rsidR="0076630D" w:rsidRDefault="00D7272D">
      <w:pPr>
        <w:ind w:firstLine="420"/>
        <w:rPr>
          <w:rFonts w:ascii="微软雅黑" w:eastAsia="微软雅黑" w:hAnsi="微软雅黑"/>
        </w:rPr>
      </w:pPr>
      <w:r>
        <w:rPr>
          <w:rFonts w:ascii="微软雅黑" w:eastAsia="微软雅黑" w:hAnsi="微软雅黑"/>
        </w:rPr>
        <w:t>IST：</w:t>
      </w:r>
      <w:r>
        <w:rPr>
          <w:rFonts w:ascii="微软雅黑" w:eastAsia="微软雅黑" w:hAnsi="微软雅黑" w:hint="eastAsia"/>
        </w:rPr>
        <w:t>内部生成树</w:t>
      </w:r>
      <w:r>
        <w:rPr>
          <w:rFonts w:ascii="微软雅黑" w:eastAsia="微软雅黑" w:hAnsi="微软雅黑"/>
        </w:rPr>
        <w:t>是各MST域内的</w:t>
      </w:r>
      <w:r>
        <w:rPr>
          <w:rFonts w:ascii="微软雅黑" w:eastAsia="微软雅黑" w:hAnsi="微软雅黑" w:hint="eastAsia"/>
        </w:rPr>
        <w:t>一棵生成树</w:t>
      </w:r>
      <w:r>
        <w:rPr>
          <w:rFonts w:ascii="微软雅黑" w:eastAsia="微软雅黑" w:hAnsi="微软雅黑"/>
        </w:rPr>
        <w:t>。IST</w:t>
      </w:r>
      <w:r>
        <w:rPr>
          <w:rFonts w:ascii="微软雅黑" w:eastAsia="微软雅黑" w:hAnsi="微软雅黑" w:hint="eastAsia"/>
        </w:rPr>
        <w:t>是一个</w:t>
      </w:r>
      <w:r>
        <w:rPr>
          <w:rFonts w:ascii="微软雅黑" w:eastAsia="微软雅黑" w:hAnsi="微软雅黑"/>
        </w:rPr>
        <w:t>特殊的MSTI，MSTI的ID为0</w:t>
      </w:r>
      <w:r>
        <w:rPr>
          <w:rFonts w:ascii="微软雅黑" w:eastAsia="微软雅黑" w:hAnsi="微软雅黑" w:hint="eastAsia"/>
        </w:rPr>
        <w:t>，</w:t>
      </w:r>
      <w:r>
        <w:rPr>
          <w:rFonts w:ascii="微软雅黑" w:eastAsia="微软雅黑" w:hAnsi="微软雅黑"/>
        </w:rPr>
        <w:t>通常称为MSTI0</w:t>
      </w:r>
      <w:r>
        <w:rPr>
          <w:rFonts w:ascii="微软雅黑" w:eastAsia="微软雅黑" w:hAnsi="微软雅黑" w:hint="eastAsia"/>
        </w:rPr>
        <w:t>。</w:t>
      </w:r>
      <w:r>
        <w:rPr>
          <w:rFonts w:ascii="微软雅黑" w:eastAsia="微软雅黑" w:hAnsi="微软雅黑"/>
        </w:rPr>
        <w:t>IST是CIST在MST域中的一个片段。</w:t>
      </w:r>
    </w:p>
    <w:p w14:paraId="00AF67B0" w14:textId="77777777" w:rsidR="0076630D" w:rsidRDefault="00D7272D">
      <w:pPr>
        <w:ind w:firstLine="420"/>
        <w:rPr>
          <w:rFonts w:ascii="微软雅黑" w:eastAsia="微软雅黑" w:hAnsi="微软雅黑"/>
        </w:rPr>
      </w:pPr>
      <w:r>
        <w:rPr>
          <w:rFonts w:ascii="微软雅黑" w:eastAsia="微软雅黑" w:hAnsi="微软雅黑"/>
        </w:rPr>
        <w:t>SST：</w:t>
      </w:r>
      <w:r>
        <w:rPr>
          <w:rFonts w:ascii="微软雅黑" w:eastAsia="微软雅黑" w:hAnsi="微软雅黑" w:hint="eastAsia"/>
        </w:rPr>
        <w:t>构成</w:t>
      </w:r>
      <w:r>
        <w:rPr>
          <w:rFonts w:ascii="微软雅黑" w:eastAsia="微软雅黑" w:hAnsi="微软雅黑"/>
        </w:rPr>
        <w:t>单生成树有</w:t>
      </w:r>
      <w:r>
        <w:rPr>
          <w:rFonts w:ascii="微软雅黑" w:eastAsia="微软雅黑" w:hAnsi="微软雅黑" w:hint="eastAsia"/>
        </w:rPr>
        <w:t>2种情况</w:t>
      </w:r>
      <w:r>
        <w:rPr>
          <w:rFonts w:ascii="微软雅黑" w:eastAsia="微软雅黑" w:hAnsi="微软雅黑"/>
        </w:rPr>
        <w:t>：（</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运行STP</w:t>
      </w:r>
      <w:r>
        <w:rPr>
          <w:rFonts w:ascii="微软雅黑" w:eastAsia="微软雅黑" w:hAnsi="微软雅黑"/>
        </w:rPr>
        <w:t>或RSTP的交换设备</w:t>
      </w:r>
      <w:r>
        <w:rPr>
          <w:rFonts w:ascii="微软雅黑" w:eastAsia="微软雅黑" w:hAnsi="微软雅黑" w:hint="eastAsia"/>
        </w:rPr>
        <w:t>只能</w:t>
      </w:r>
      <w:r>
        <w:rPr>
          <w:rFonts w:ascii="微软雅黑" w:eastAsia="微软雅黑" w:hAnsi="微软雅黑"/>
        </w:rPr>
        <w:t>属于一个生成树；（</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MST</w:t>
      </w:r>
      <w:r>
        <w:rPr>
          <w:rFonts w:ascii="微软雅黑" w:eastAsia="微软雅黑" w:hAnsi="微软雅黑"/>
        </w:rPr>
        <w:t>域中只有一个交换设备，这个交换</w:t>
      </w:r>
      <w:r>
        <w:rPr>
          <w:rFonts w:ascii="微软雅黑" w:eastAsia="微软雅黑" w:hAnsi="微软雅黑" w:hint="eastAsia"/>
        </w:rPr>
        <w:t>设备</w:t>
      </w:r>
      <w:r>
        <w:rPr>
          <w:rFonts w:ascii="微软雅黑" w:eastAsia="微软雅黑" w:hAnsi="微软雅黑"/>
        </w:rPr>
        <w:t>构成单生成树。</w:t>
      </w:r>
    </w:p>
    <w:p w14:paraId="6429774B" w14:textId="77777777" w:rsidR="0076630D" w:rsidRDefault="00D7272D">
      <w:pPr>
        <w:ind w:firstLine="420"/>
        <w:rPr>
          <w:rFonts w:ascii="微软雅黑" w:eastAsia="微软雅黑" w:hAnsi="微软雅黑"/>
        </w:rPr>
      </w:pPr>
      <w:r>
        <w:rPr>
          <w:rFonts w:ascii="微软雅黑" w:eastAsia="微软雅黑" w:hAnsi="微软雅黑" w:hint="eastAsia"/>
        </w:rPr>
        <w:t>CIST</w:t>
      </w:r>
      <w:r>
        <w:rPr>
          <w:rFonts w:ascii="微软雅黑" w:eastAsia="微软雅黑" w:hAnsi="微软雅黑"/>
        </w:rPr>
        <w:t>：</w:t>
      </w:r>
      <w:r>
        <w:rPr>
          <w:rFonts w:ascii="微软雅黑" w:eastAsia="微软雅黑" w:hAnsi="微软雅黑" w:hint="eastAsia"/>
        </w:rPr>
        <w:t>公共</w:t>
      </w:r>
      <w:r>
        <w:rPr>
          <w:rFonts w:ascii="微软雅黑" w:eastAsia="微软雅黑" w:hAnsi="微软雅黑"/>
        </w:rPr>
        <w:t>和内部生成树是</w:t>
      </w:r>
      <w:r>
        <w:rPr>
          <w:rFonts w:ascii="微软雅黑" w:eastAsia="微软雅黑" w:hAnsi="微软雅黑" w:hint="eastAsia"/>
        </w:rPr>
        <w:t>通过</w:t>
      </w:r>
      <w:r>
        <w:rPr>
          <w:rFonts w:ascii="微软雅黑" w:eastAsia="微软雅黑" w:hAnsi="微软雅黑"/>
        </w:rPr>
        <w:t>STP或RSTP协议计算生成的，连接一个交换网络内所有交换设备的单生成树。</w:t>
      </w:r>
    </w:p>
    <w:p w14:paraId="25D26678" w14:textId="77777777" w:rsidR="0076630D" w:rsidRDefault="00D7272D">
      <w:pPr>
        <w:ind w:firstLine="420"/>
        <w:rPr>
          <w:rFonts w:ascii="微软雅黑" w:eastAsia="微软雅黑" w:hAnsi="微软雅黑"/>
        </w:rPr>
      </w:pPr>
      <w:r>
        <w:rPr>
          <w:rFonts w:ascii="微软雅黑" w:eastAsia="微软雅黑" w:hAnsi="微软雅黑" w:hint="eastAsia"/>
        </w:rPr>
        <w:t>域</w:t>
      </w:r>
      <w:r>
        <w:rPr>
          <w:rFonts w:ascii="微软雅黑" w:eastAsia="微软雅黑" w:hAnsi="微软雅黑"/>
        </w:rPr>
        <w:t>根：分为IST域根和MSTI域</w:t>
      </w:r>
      <w:r>
        <w:rPr>
          <w:rFonts w:ascii="微软雅黑" w:eastAsia="微软雅黑" w:hAnsi="微软雅黑" w:hint="eastAsia"/>
        </w:rPr>
        <w:t>根</w:t>
      </w:r>
      <w:r>
        <w:rPr>
          <w:rFonts w:ascii="微软雅黑" w:eastAsia="微软雅黑" w:hAnsi="微软雅黑"/>
        </w:rPr>
        <w:t>。一个MST域内可以生成多棵生成树，每棵生成树都</w:t>
      </w:r>
      <w:r>
        <w:rPr>
          <w:rFonts w:ascii="微软雅黑" w:eastAsia="微软雅黑" w:hAnsi="微软雅黑" w:hint="eastAsia"/>
        </w:rPr>
        <w:t>称为</w:t>
      </w:r>
      <w:r>
        <w:rPr>
          <w:rFonts w:ascii="微软雅黑" w:eastAsia="微软雅黑" w:hAnsi="微软雅黑"/>
        </w:rPr>
        <w:t>一个MSTI</w:t>
      </w:r>
      <w:r>
        <w:rPr>
          <w:rFonts w:ascii="微软雅黑" w:eastAsia="微软雅黑" w:hAnsi="微软雅黑" w:hint="eastAsia"/>
        </w:rPr>
        <w:t>。</w:t>
      </w:r>
      <w:r>
        <w:rPr>
          <w:rFonts w:ascii="微软雅黑" w:eastAsia="微软雅黑" w:hAnsi="微软雅黑"/>
        </w:rPr>
        <w:t>MSTI</w:t>
      </w:r>
      <w:r>
        <w:rPr>
          <w:rFonts w:ascii="微软雅黑" w:eastAsia="微软雅黑" w:hAnsi="微软雅黑" w:hint="eastAsia"/>
        </w:rPr>
        <w:t>域</w:t>
      </w:r>
      <w:r>
        <w:rPr>
          <w:rFonts w:ascii="微软雅黑" w:eastAsia="微软雅黑" w:hAnsi="微软雅黑"/>
        </w:rPr>
        <w:t>根是每个多生成</w:t>
      </w:r>
      <w:r>
        <w:rPr>
          <w:rFonts w:ascii="微软雅黑" w:eastAsia="微软雅黑" w:hAnsi="微软雅黑" w:hint="eastAsia"/>
        </w:rPr>
        <w:t>树</w:t>
      </w:r>
      <w:r>
        <w:rPr>
          <w:rFonts w:ascii="微软雅黑" w:eastAsia="微软雅黑" w:hAnsi="微软雅黑"/>
        </w:rPr>
        <w:t>实例的树根。</w:t>
      </w:r>
    </w:p>
    <w:p w14:paraId="13B1CFF4" w14:textId="77777777" w:rsidR="0076630D" w:rsidRDefault="00D7272D">
      <w:pPr>
        <w:ind w:firstLine="420"/>
        <w:rPr>
          <w:rFonts w:ascii="微软雅黑" w:eastAsia="微软雅黑" w:hAnsi="微软雅黑"/>
        </w:rPr>
      </w:pPr>
      <w:r>
        <w:rPr>
          <w:rFonts w:ascii="微软雅黑" w:eastAsia="微软雅黑" w:hAnsi="微软雅黑" w:hint="eastAsia"/>
        </w:rPr>
        <w:t>总</w:t>
      </w:r>
      <w:r>
        <w:rPr>
          <w:rFonts w:ascii="微软雅黑" w:eastAsia="微软雅黑" w:hAnsi="微软雅黑"/>
        </w:rPr>
        <w:t>根：是CIST的根桥。</w:t>
      </w:r>
    </w:p>
    <w:p w14:paraId="27838C9F" w14:textId="77777777" w:rsidR="0076630D" w:rsidRDefault="00D7272D">
      <w:pPr>
        <w:ind w:firstLine="420"/>
        <w:rPr>
          <w:rFonts w:ascii="微软雅黑" w:eastAsia="微软雅黑" w:hAnsi="微软雅黑"/>
        </w:rPr>
      </w:pPr>
      <w:r>
        <w:rPr>
          <w:rFonts w:ascii="微软雅黑" w:eastAsia="微软雅黑" w:hAnsi="微软雅黑" w:hint="eastAsia"/>
        </w:rPr>
        <w:t>主桥（Master</w:t>
      </w:r>
      <w:r>
        <w:rPr>
          <w:rFonts w:ascii="微软雅黑" w:eastAsia="微软雅黑" w:hAnsi="微软雅黑"/>
        </w:rPr>
        <w:t xml:space="preserve"> Bridge</w:t>
      </w:r>
      <w:r>
        <w:rPr>
          <w:rFonts w:ascii="微软雅黑" w:eastAsia="微软雅黑" w:hAnsi="微软雅黑" w:hint="eastAsia"/>
        </w:rPr>
        <w:t>）即</w:t>
      </w:r>
      <w:r>
        <w:rPr>
          <w:rFonts w:ascii="微软雅黑" w:eastAsia="微软雅黑" w:hAnsi="微软雅黑"/>
        </w:rPr>
        <w:t>IST Master，是域内距离总根最近的交换设备。如果总根在MST域中，则总根为该域的主桥。</w:t>
      </w:r>
    </w:p>
    <w:p w14:paraId="7CB68673" w14:textId="77777777" w:rsidR="0076630D" w:rsidRDefault="00D7272D">
      <w:pPr>
        <w:ind w:firstLine="420"/>
        <w:rPr>
          <w:rFonts w:ascii="微软雅黑" w:eastAsia="微软雅黑" w:hAnsi="微软雅黑"/>
        </w:rPr>
      </w:pPr>
      <w:r>
        <w:rPr>
          <w:rFonts w:ascii="微软雅黑" w:eastAsia="微软雅黑" w:hAnsi="微软雅黑" w:hint="eastAsia"/>
        </w:rPr>
        <w:t>端口角色</w:t>
      </w:r>
      <w:r>
        <w:rPr>
          <w:rFonts w:ascii="微软雅黑" w:eastAsia="微软雅黑" w:hAnsi="微软雅黑"/>
        </w:rPr>
        <w:t>：</w:t>
      </w:r>
      <w:r>
        <w:rPr>
          <w:rFonts w:ascii="微软雅黑" w:eastAsia="微软雅黑" w:hAnsi="微软雅黑" w:hint="eastAsia"/>
        </w:rPr>
        <w:t>根端口</w:t>
      </w:r>
      <w:r>
        <w:rPr>
          <w:rFonts w:ascii="微软雅黑" w:eastAsia="微软雅黑" w:hAnsi="微软雅黑"/>
        </w:rPr>
        <w:t>、指定端口、Alternate端口、Backup</w:t>
      </w:r>
      <w:r>
        <w:rPr>
          <w:rFonts w:ascii="微软雅黑" w:eastAsia="微软雅黑" w:hAnsi="微软雅黑" w:hint="eastAsia"/>
        </w:rPr>
        <w:t>端口</w:t>
      </w:r>
      <w:r>
        <w:rPr>
          <w:rFonts w:ascii="微软雅黑" w:eastAsia="微软雅黑" w:hAnsi="微软雅黑"/>
        </w:rPr>
        <w:t>和边缘端口。除边缘端口外，其他端口角色都参与MSTP的计算过程，同一端口在不同生成树实例中可以担任不同的角色。</w:t>
      </w:r>
    </w:p>
    <w:tbl>
      <w:tblPr>
        <w:tblStyle w:val="ac"/>
        <w:tblW w:w="0" w:type="auto"/>
        <w:tblLook w:val="04A0" w:firstRow="1" w:lastRow="0" w:firstColumn="1" w:lastColumn="0" w:noHBand="0" w:noVBand="1"/>
      </w:tblPr>
      <w:tblGrid>
        <w:gridCol w:w="1413"/>
        <w:gridCol w:w="6883"/>
      </w:tblGrid>
      <w:tr w:rsidR="0076630D" w14:paraId="78A71317" w14:textId="77777777">
        <w:tc>
          <w:tcPr>
            <w:tcW w:w="1413" w:type="dxa"/>
          </w:tcPr>
          <w:p w14:paraId="0150F00E" w14:textId="77777777" w:rsidR="0076630D" w:rsidRDefault="00D7272D">
            <w:pPr>
              <w:rPr>
                <w:rFonts w:asciiTheme="minorEastAsia" w:hAnsiTheme="minorEastAsia"/>
              </w:rPr>
            </w:pPr>
            <w:r>
              <w:rPr>
                <w:rFonts w:asciiTheme="minorEastAsia" w:hAnsiTheme="minorEastAsia" w:hint="eastAsia"/>
              </w:rPr>
              <w:t>端口角色</w:t>
            </w:r>
          </w:p>
        </w:tc>
        <w:tc>
          <w:tcPr>
            <w:tcW w:w="6883" w:type="dxa"/>
          </w:tcPr>
          <w:p w14:paraId="1915E962" w14:textId="77777777" w:rsidR="0076630D" w:rsidRDefault="00D7272D">
            <w:pPr>
              <w:rPr>
                <w:rFonts w:asciiTheme="minorEastAsia" w:hAnsiTheme="minorEastAsia"/>
              </w:rPr>
            </w:pPr>
            <w:r>
              <w:rPr>
                <w:rFonts w:asciiTheme="minorEastAsia" w:hAnsiTheme="minorEastAsia" w:hint="eastAsia"/>
              </w:rPr>
              <w:t>说明</w:t>
            </w:r>
          </w:p>
        </w:tc>
      </w:tr>
      <w:tr w:rsidR="0076630D" w14:paraId="4C4ADFD2" w14:textId="77777777">
        <w:tc>
          <w:tcPr>
            <w:tcW w:w="1413" w:type="dxa"/>
          </w:tcPr>
          <w:p w14:paraId="3C94516E" w14:textId="77777777" w:rsidR="0076630D" w:rsidRDefault="00D7272D">
            <w:pPr>
              <w:rPr>
                <w:rFonts w:asciiTheme="minorEastAsia" w:hAnsiTheme="minorEastAsia"/>
              </w:rPr>
            </w:pPr>
            <w:r>
              <w:rPr>
                <w:rFonts w:asciiTheme="minorEastAsia" w:hAnsiTheme="minorEastAsia" w:hint="eastAsia"/>
              </w:rPr>
              <w:t>根端口</w:t>
            </w:r>
          </w:p>
        </w:tc>
        <w:tc>
          <w:tcPr>
            <w:tcW w:w="6883" w:type="dxa"/>
          </w:tcPr>
          <w:p w14:paraId="2104B2C4" w14:textId="77777777" w:rsidR="0076630D" w:rsidRDefault="00D7272D">
            <w:pPr>
              <w:rPr>
                <w:rFonts w:asciiTheme="minorEastAsia" w:hAnsiTheme="minorEastAsia"/>
              </w:rPr>
            </w:pPr>
            <w:r>
              <w:rPr>
                <w:rFonts w:asciiTheme="minorEastAsia" w:hAnsiTheme="minorEastAsia" w:hint="eastAsia"/>
              </w:rPr>
              <w:t>在</w:t>
            </w:r>
            <w:r>
              <w:rPr>
                <w:rFonts w:asciiTheme="minorEastAsia" w:hAnsiTheme="minorEastAsia"/>
              </w:rPr>
              <w:t>非根桥上，离根桥最近的端口是本交换设备的根端</w:t>
            </w:r>
            <w:r>
              <w:rPr>
                <w:rFonts w:asciiTheme="minorEastAsia" w:hAnsiTheme="minorEastAsia" w:hint="eastAsia"/>
              </w:rPr>
              <w:t>。</w:t>
            </w:r>
            <w:r>
              <w:rPr>
                <w:rFonts w:asciiTheme="minorEastAsia" w:hAnsiTheme="minorEastAsia"/>
              </w:rPr>
              <w:t>根</w:t>
            </w:r>
            <w:r>
              <w:rPr>
                <w:rFonts w:asciiTheme="minorEastAsia" w:hAnsiTheme="minorEastAsia" w:hint="eastAsia"/>
              </w:rPr>
              <w:t>交换</w:t>
            </w:r>
            <w:r>
              <w:rPr>
                <w:rFonts w:asciiTheme="minorEastAsia" w:hAnsiTheme="minorEastAsia"/>
              </w:rPr>
              <w:t>设备没有根端口。根端口</w:t>
            </w:r>
            <w:r>
              <w:rPr>
                <w:rFonts w:asciiTheme="minorEastAsia" w:hAnsiTheme="minorEastAsia" w:hint="eastAsia"/>
              </w:rPr>
              <w:t>负责</w:t>
            </w:r>
            <w:r>
              <w:rPr>
                <w:rFonts w:asciiTheme="minorEastAsia" w:hAnsiTheme="minorEastAsia"/>
              </w:rPr>
              <w:t>向树根方向转发数据。</w:t>
            </w:r>
          </w:p>
        </w:tc>
      </w:tr>
      <w:tr w:rsidR="0076630D" w14:paraId="6D43CA3E" w14:textId="77777777">
        <w:tc>
          <w:tcPr>
            <w:tcW w:w="1413" w:type="dxa"/>
          </w:tcPr>
          <w:p w14:paraId="6F79543A" w14:textId="77777777" w:rsidR="0076630D" w:rsidRDefault="00D7272D">
            <w:pPr>
              <w:rPr>
                <w:rFonts w:asciiTheme="minorEastAsia" w:hAnsiTheme="minorEastAsia"/>
              </w:rPr>
            </w:pPr>
            <w:r>
              <w:rPr>
                <w:rFonts w:asciiTheme="minorEastAsia" w:hAnsiTheme="minorEastAsia" w:hint="eastAsia"/>
              </w:rPr>
              <w:lastRenderedPageBreak/>
              <w:t>指定端口</w:t>
            </w:r>
          </w:p>
        </w:tc>
        <w:tc>
          <w:tcPr>
            <w:tcW w:w="6883" w:type="dxa"/>
          </w:tcPr>
          <w:p w14:paraId="1CA12637" w14:textId="77777777" w:rsidR="0076630D" w:rsidRDefault="00D7272D">
            <w:pPr>
              <w:rPr>
                <w:rFonts w:asciiTheme="minorEastAsia" w:hAnsiTheme="minorEastAsia"/>
              </w:rPr>
            </w:pPr>
            <w:r>
              <w:rPr>
                <w:rFonts w:asciiTheme="minorEastAsia" w:hAnsiTheme="minorEastAsia" w:hint="eastAsia"/>
              </w:rPr>
              <w:t>对一台</w:t>
            </w:r>
            <w:r>
              <w:rPr>
                <w:rFonts w:asciiTheme="minorEastAsia" w:hAnsiTheme="minorEastAsia"/>
              </w:rPr>
              <w:t>交换设备而言，指定端口是向下游</w:t>
            </w:r>
            <w:r>
              <w:rPr>
                <w:rFonts w:asciiTheme="minorEastAsia" w:hAnsiTheme="minorEastAsia" w:hint="eastAsia"/>
              </w:rPr>
              <w:t>交换设备</w:t>
            </w:r>
            <w:r>
              <w:rPr>
                <w:rFonts w:asciiTheme="minorEastAsia" w:hAnsiTheme="minorEastAsia"/>
              </w:rPr>
              <w:t>转发BPDU报文的端口。</w:t>
            </w:r>
          </w:p>
        </w:tc>
      </w:tr>
      <w:tr w:rsidR="0076630D" w14:paraId="4ED1A922" w14:textId="77777777">
        <w:tc>
          <w:tcPr>
            <w:tcW w:w="1413" w:type="dxa"/>
          </w:tcPr>
          <w:p w14:paraId="5CB2AA8D" w14:textId="77777777" w:rsidR="0076630D" w:rsidRDefault="00D7272D">
            <w:pPr>
              <w:rPr>
                <w:rFonts w:asciiTheme="minorEastAsia" w:hAnsiTheme="minorEastAsia"/>
              </w:rPr>
            </w:pPr>
            <w:r>
              <w:rPr>
                <w:rFonts w:asciiTheme="minorEastAsia" w:hAnsiTheme="minorEastAsia" w:hint="eastAsia"/>
              </w:rPr>
              <w:t>Alternate</w:t>
            </w:r>
            <w:r>
              <w:rPr>
                <w:rFonts w:asciiTheme="minorEastAsia" w:hAnsiTheme="minorEastAsia"/>
              </w:rPr>
              <w:t>端口</w:t>
            </w:r>
          </w:p>
        </w:tc>
        <w:tc>
          <w:tcPr>
            <w:tcW w:w="6883" w:type="dxa"/>
          </w:tcPr>
          <w:p w14:paraId="4D45D124" w14:textId="77777777" w:rsidR="0076630D" w:rsidRDefault="00D7272D" w:rsidP="00B10728">
            <w:pPr>
              <w:pStyle w:val="af2"/>
              <w:numPr>
                <w:ilvl w:val="0"/>
                <w:numId w:val="154"/>
              </w:numPr>
              <w:ind w:firstLineChars="0"/>
              <w:rPr>
                <w:rFonts w:asciiTheme="minorEastAsia" w:hAnsiTheme="minorEastAsia"/>
              </w:rPr>
            </w:pPr>
            <w:r>
              <w:rPr>
                <w:rFonts w:asciiTheme="minorEastAsia" w:hAnsiTheme="minorEastAsia" w:hint="eastAsia"/>
              </w:rPr>
              <w:t>从</w:t>
            </w:r>
            <w:r>
              <w:rPr>
                <w:rFonts w:asciiTheme="minorEastAsia" w:hAnsiTheme="minorEastAsia"/>
              </w:rPr>
              <w:t>配置BPDU报文发送角度来看，Alternate端口是由于学习到其他网桥发送的配置BPDU报文而</w:t>
            </w:r>
            <w:r>
              <w:rPr>
                <w:rFonts w:asciiTheme="minorEastAsia" w:hAnsiTheme="minorEastAsia" w:hint="eastAsia"/>
              </w:rPr>
              <w:t>阻塞</w:t>
            </w:r>
            <w:r>
              <w:rPr>
                <w:rFonts w:asciiTheme="minorEastAsia" w:hAnsiTheme="minorEastAsia"/>
              </w:rPr>
              <w:t>的端口</w:t>
            </w:r>
          </w:p>
          <w:p w14:paraId="0A753DD4" w14:textId="77777777" w:rsidR="0076630D" w:rsidRDefault="00D7272D" w:rsidP="00B10728">
            <w:pPr>
              <w:pStyle w:val="af2"/>
              <w:numPr>
                <w:ilvl w:val="0"/>
                <w:numId w:val="154"/>
              </w:numPr>
              <w:ind w:firstLineChars="0"/>
              <w:rPr>
                <w:rFonts w:asciiTheme="minorEastAsia" w:hAnsiTheme="minorEastAsia"/>
              </w:rPr>
            </w:pPr>
            <w:r>
              <w:rPr>
                <w:rFonts w:asciiTheme="minorEastAsia" w:hAnsiTheme="minorEastAsia" w:hint="eastAsia"/>
              </w:rPr>
              <w:t>从</w:t>
            </w:r>
            <w:r>
              <w:rPr>
                <w:rFonts w:asciiTheme="minorEastAsia" w:hAnsiTheme="minorEastAsia"/>
              </w:rPr>
              <w:t>用户流量角度来看，Alternate端口提供了从指定桥到根的另一条可切换路径，作为根端口的备份端口</w:t>
            </w:r>
          </w:p>
        </w:tc>
      </w:tr>
      <w:tr w:rsidR="0076630D" w14:paraId="3448A834" w14:textId="77777777">
        <w:tc>
          <w:tcPr>
            <w:tcW w:w="1413" w:type="dxa"/>
          </w:tcPr>
          <w:p w14:paraId="5C526341" w14:textId="77777777" w:rsidR="0076630D" w:rsidRDefault="00D7272D">
            <w:pPr>
              <w:rPr>
                <w:rFonts w:asciiTheme="minorEastAsia" w:hAnsiTheme="minorEastAsia"/>
              </w:rPr>
            </w:pPr>
            <w:r>
              <w:rPr>
                <w:rFonts w:asciiTheme="minorEastAsia" w:hAnsiTheme="minorEastAsia" w:hint="eastAsia"/>
              </w:rPr>
              <w:t>Backup</w:t>
            </w:r>
            <w:r>
              <w:rPr>
                <w:rFonts w:asciiTheme="minorEastAsia" w:hAnsiTheme="minorEastAsia"/>
              </w:rPr>
              <w:t>端口</w:t>
            </w:r>
          </w:p>
        </w:tc>
        <w:tc>
          <w:tcPr>
            <w:tcW w:w="6883" w:type="dxa"/>
          </w:tcPr>
          <w:p w14:paraId="5FB68FA6" w14:textId="77777777" w:rsidR="0076630D" w:rsidRDefault="00D7272D" w:rsidP="00B10728">
            <w:pPr>
              <w:pStyle w:val="af2"/>
              <w:numPr>
                <w:ilvl w:val="0"/>
                <w:numId w:val="155"/>
              </w:numPr>
              <w:ind w:firstLineChars="0"/>
              <w:rPr>
                <w:rFonts w:asciiTheme="minorEastAsia" w:hAnsiTheme="minorEastAsia"/>
              </w:rPr>
            </w:pPr>
            <w:r>
              <w:rPr>
                <w:rFonts w:asciiTheme="minorEastAsia" w:hAnsiTheme="minorEastAsia" w:hint="eastAsia"/>
              </w:rPr>
              <w:t>从</w:t>
            </w:r>
            <w:r>
              <w:rPr>
                <w:rFonts w:asciiTheme="minorEastAsia" w:hAnsiTheme="minorEastAsia"/>
              </w:rPr>
              <w:t>配置BPDU报文发送角度来看</w:t>
            </w:r>
            <w:r>
              <w:rPr>
                <w:rFonts w:asciiTheme="minorEastAsia" w:hAnsiTheme="minorEastAsia" w:hint="eastAsia"/>
              </w:rPr>
              <w:t>，</w:t>
            </w:r>
            <w:r>
              <w:rPr>
                <w:rFonts w:asciiTheme="minorEastAsia" w:hAnsiTheme="minorEastAsia"/>
              </w:rPr>
              <w:t>Backup</w:t>
            </w:r>
            <w:r>
              <w:rPr>
                <w:rFonts w:asciiTheme="minorEastAsia" w:hAnsiTheme="minorEastAsia" w:hint="eastAsia"/>
              </w:rPr>
              <w:t>端口</w:t>
            </w:r>
            <w:r>
              <w:rPr>
                <w:rFonts w:asciiTheme="minorEastAsia" w:hAnsiTheme="minorEastAsia"/>
              </w:rPr>
              <w:t>是由于学习到自己发送的配置BPDU报文而阻塞的端口</w:t>
            </w:r>
          </w:p>
          <w:p w14:paraId="79B1C7BD" w14:textId="77777777" w:rsidR="0076630D" w:rsidRDefault="00D7272D" w:rsidP="00B10728">
            <w:pPr>
              <w:pStyle w:val="af2"/>
              <w:numPr>
                <w:ilvl w:val="0"/>
                <w:numId w:val="155"/>
              </w:numPr>
              <w:ind w:firstLineChars="0"/>
              <w:rPr>
                <w:rFonts w:asciiTheme="minorEastAsia" w:hAnsiTheme="minorEastAsia"/>
              </w:rPr>
            </w:pPr>
            <w:r>
              <w:rPr>
                <w:rFonts w:asciiTheme="minorEastAsia" w:hAnsiTheme="minorEastAsia" w:hint="eastAsia"/>
              </w:rPr>
              <w:t>从</w:t>
            </w:r>
            <w:r>
              <w:rPr>
                <w:rFonts w:asciiTheme="minorEastAsia" w:hAnsiTheme="minorEastAsia"/>
              </w:rPr>
              <w:t>用户流量角度来看，Backup端口作为指定端口的备份，提供了另外一条从根节点到叶节点的备份通路。</w:t>
            </w:r>
          </w:p>
        </w:tc>
      </w:tr>
      <w:tr w:rsidR="0076630D" w14:paraId="0F7B4F10" w14:textId="77777777">
        <w:tc>
          <w:tcPr>
            <w:tcW w:w="1413" w:type="dxa"/>
          </w:tcPr>
          <w:p w14:paraId="6269A72F" w14:textId="77777777" w:rsidR="0076630D" w:rsidRDefault="00D7272D">
            <w:pPr>
              <w:rPr>
                <w:rFonts w:asciiTheme="minorEastAsia" w:hAnsiTheme="minorEastAsia"/>
              </w:rPr>
            </w:pPr>
            <w:r>
              <w:rPr>
                <w:rFonts w:asciiTheme="minorEastAsia" w:hAnsiTheme="minorEastAsia" w:hint="eastAsia"/>
              </w:rPr>
              <w:t>Master</w:t>
            </w:r>
            <w:r>
              <w:rPr>
                <w:rFonts w:asciiTheme="minorEastAsia" w:hAnsiTheme="minorEastAsia"/>
              </w:rPr>
              <w:t>端口</w:t>
            </w:r>
          </w:p>
        </w:tc>
        <w:tc>
          <w:tcPr>
            <w:tcW w:w="6883" w:type="dxa"/>
          </w:tcPr>
          <w:p w14:paraId="0A3F9D2E" w14:textId="77777777" w:rsidR="0076630D" w:rsidRDefault="00D7272D">
            <w:pPr>
              <w:rPr>
                <w:rFonts w:asciiTheme="minorEastAsia" w:hAnsiTheme="minorEastAsia"/>
              </w:rPr>
            </w:pPr>
            <w:r>
              <w:rPr>
                <w:rFonts w:asciiTheme="minorEastAsia" w:hAnsiTheme="minorEastAsia" w:hint="eastAsia"/>
              </w:rPr>
              <w:t>Master</w:t>
            </w:r>
            <w:r>
              <w:rPr>
                <w:rFonts w:asciiTheme="minorEastAsia" w:hAnsiTheme="minorEastAsia"/>
              </w:rPr>
              <w:t>端口是</w:t>
            </w:r>
            <w:r>
              <w:rPr>
                <w:rFonts w:asciiTheme="minorEastAsia" w:hAnsiTheme="minorEastAsia" w:hint="eastAsia"/>
              </w:rPr>
              <w:t>MST</w:t>
            </w:r>
            <w:r>
              <w:rPr>
                <w:rFonts w:asciiTheme="minorEastAsia" w:hAnsiTheme="minorEastAsia"/>
              </w:rPr>
              <w:t>域和总根相连的所有路径中</w:t>
            </w:r>
            <w:r>
              <w:rPr>
                <w:rFonts w:asciiTheme="minorEastAsia" w:hAnsiTheme="minorEastAsia" w:hint="eastAsia"/>
              </w:rPr>
              <w:t>最短</w:t>
            </w:r>
            <w:r>
              <w:rPr>
                <w:rFonts w:asciiTheme="minorEastAsia" w:hAnsiTheme="minorEastAsia"/>
              </w:rPr>
              <w:t>路径上的端口，它是交换设备上连接MST域到总根的端口</w:t>
            </w:r>
          </w:p>
          <w:p w14:paraId="457D9ECA" w14:textId="77777777" w:rsidR="0076630D" w:rsidRDefault="00D7272D">
            <w:pPr>
              <w:rPr>
                <w:rFonts w:asciiTheme="minorEastAsia" w:hAnsiTheme="minorEastAsia"/>
              </w:rPr>
            </w:pPr>
            <w:r>
              <w:rPr>
                <w:rFonts w:asciiTheme="minorEastAsia" w:hAnsiTheme="minorEastAsia"/>
              </w:rPr>
              <w:t>Master端口是域中的报文去往总根的必经之路</w:t>
            </w:r>
          </w:p>
          <w:p w14:paraId="7F41843F" w14:textId="77777777" w:rsidR="0076630D" w:rsidRDefault="00D7272D">
            <w:pPr>
              <w:ind w:rightChars="100" w:right="210"/>
              <w:rPr>
                <w:rFonts w:asciiTheme="minorEastAsia" w:hAnsiTheme="minorEastAsia"/>
              </w:rPr>
            </w:pPr>
            <w:r>
              <w:rPr>
                <w:rFonts w:asciiTheme="minorEastAsia" w:hAnsiTheme="minorEastAsia" w:hint="eastAsia"/>
              </w:rPr>
              <w:t>Master</w:t>
            </w:r>
            <w:r>
              <w:rPr>
                <w:rFonts w:asciiTheme="minorEastAsia" w:hAnsiTheme="minorEastAsia"/>
              </w:rPr>
              <w:t>端口是特殊域边缘端口，Master端口在CIST上的角色是根端口，在其他各实例上的角色都是Master端口</w:t>
            </w:r>
          </w:p>
        </w:tc>
      </w:tr>
      <w:tr w:rsidR="0076630D" w14:paraId="15277B54" w14:textId="77777777">
        <w:tc>
          <w:tcPr>
            <w:tcW w:w="1413" w:type="dxa"/>
          </w:tcPr>
          <w:p w14:paraId="0894DB21" w14:textId="77777777" w:rsidR="0076630D" w:rsidRDefault="00D7272D">
            <w:pPr>
              <w:rPr>
                <w:rFonts w:asciiTheme="minorEastAsia" w:hAnsiTheme="minorEastAsia"/>
              </w:rPr>
            </w:pPr>
            <w:r>
              <w:rPr>
                <w:rFonts w:asciiTheme="minorEastAsia" w:hAnsiTheme="minorEastAsia" w:hint="eastAsia"/>
              </w:rPr>
              <w:t>域</w:t>
            </w:r>
            <w:r>
              <w:rPr>
                <w:rFonts w:asciiTheme="minorEastAsia" w:hAnsiTheme="minorEastAsia"/>
              </w:rPr>
              <w:t>边缘端口</w:t>
            </w:r>
          </w:p>
        </w:tc>
        <w:tc>
          <w:tcPr>
            <w:tcW w:w="6883" w:type="dxa"/>
          </w:tcPr>
          <w:p w14:paraId="51A72AF3" w14:textId="77777777" w:rsidR="0076630D" w:rsidRDefault="00D7272D">
            <w:pPr>
              <w:rPr>
                <w:rFonts w:asciiTheme="minorEastAsia" w:hAnsiTheme="minorEastAsia"/>
              </w:rPr>
            </w:pPr>
            <w:r>
              <w:rPr>
                <w:rFonts w:asciiTheme="minorEastAsia" w:hAnsiTheme="minorEastAsia" w:hint="eastAsia"/>
              </w:rPr>
              <w:t>域</w:t>
            </w:r>
            <w:r>
              <w:rPr>
                <w:rFonts w:asciiTheme="minorEastAsia" w:hAnsiTheme="minorEastAsia"/>
              </w:rPr>
              <w:t>边缘端口是指位于MST域的边缘并连接其它MST域或SST域的端口</w:t>
            </w:r>
          </w:p>
        </w:tc>
      </w:tr>
      <w:tr w:rsidR="0076630D" w14:paraId="38872CFD" w14:textId="77777777">
        <w:tc>
          <w:tcPr>
            <w:tcW w:w="1413" w:type="dxa"/>
          </w:tcPr>
          <w:p w14:paraId="26B31132" w14:textId="77777777" w:rsidR="0076630D" w:rsidRDefault="00D7272D">
            <w:pPr>
              <w:rPr>
                <w:rFonts w:asciiTheme="minorEastAsia" w:hAnsiTheme="minorEastAsia"/>
              </w:rPr>
            </w:pPr>
            <w:r>
              <w:rPr>
                <w:rFonts w:asciiTheme="minorEastAsia" w:hAnsiTheme="minorEastAsia" w:hint="eastAsia"/>
              </w:rPr>
              <w:t>边缘端口</w:t>
            </w:r>
          </w:p>
        </w:tc>
        <w:tc>
          <w:tcPr>
            <w:tcW w:w="6883" w:type="dxa"/>
          </w:tcPr>
          <w:p w14:paraId="3EA7702C" w14:textId="77777777" w:rsidR="0076630D" w:rsidRDefault="00D7272D">
            <w:pPr>
              <w:rPr>
                <w:rFonts w:asciiTheme="minorEastAsia" w:hAnsiTheme="minorEastAsia"/>
              </w:rPr>
            </w:pPr>
            <w:r>
              <w:rPr>
                <w:rFonts w:asciiTheme="minorEastAsia" w:hAnsiTheme="minorEastAsia"/>
              </w:rPr>
              <w:t>指定端口处于整个域的边缘，不再与任何交换设备连接</w:t>
            </w:r>
          </w:p>
        </w:tc>
      </w:tr>
    </w:tbl>
    <w:p w14:paraId="34D5BA0E"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MSTP端口</w:t>
      </w:r>
      <w:r>
        <w:rPr>
          <w:rFonts w:ascii="微软雅黑" w:eastAsia="微软雅黑" w:hAnsi="微软雅黑" w:hint="eastAsia"/>
        </w:rPr>
        <w:t>状态</w:t>
      </w:r>
      <w:r>
        <w:rPr>
          <w:rFonts w:ascii="微软雅黑" w:eastAsia="微软雅黑" w:hAnsi="微软雅黑"/>
        </w:rPr>
        <w:t>：</w:t>
      </w:r>
    </w:p>
    <w:tbl>
      <w:tblPr>
        <w:tblStyle w:val="ac"/>
        <w:tblW w:w="8359" w:type="dxa"/>
        <w:tblLook w:val="04A0" w:firstRow="1" w:lastRow="0" w:firstColumn="1" w:lastColumn="0" w:noHBand="0" w:noVBand="1"/>
      </w:tblPr>
      <w:tblGrid>
        <w:gridCol w:w="1555"/>
        <w:gridCol w:w="6804"/>
      </w:tblGrid>
      <w:tr w:rsidR="0076630D" w14:paraId="6CC02AF0" w14:textId="77777777">
        <w:tc>
          <w:tcPr>
            <w:tcW w:w="1555" w:type="dxa"/>
          </w:tcPr>
          <w:p w14:paraId="064F8441" w14:textId="77777777" w:rsidR="0076630D" w:rsidRDefault="00D7272D">
            <w:pPr>
              <w:rPr>
                <w:rFonts w:asciiTheme="minorEastAsia" w:hAnsiTheme="minorEastAsia"/>
              </w:rPr>
            </w:pPr>
            <w:r>
              <w:rPr>
                <w:rFonts w:asciiTheme="minorEastAsia" w:hAnsiTheme="minorEastAsia" w:hint="eastAsia"/>
              </w:rPr>
              <w:t>端口状态</w:t>
            </w:r>
          </w:p>
        </w:tc>
        <w:tc>
          <w:tcPr>
            <w:tcW w:w="6804" w:type="dxa"/>
          </w:tcPr>
          <w:p w14:paraId="33916AEF" w14:textId="77777777" w:rsidR="0076630D" w:rsidRDefault="00D7272D">
            <w:pPr>
              <w:rPr>
                <w:rFonts w:asciiTheme="minorEastAsia" w:hAnsiTheme="minorEastAsia"/>
              </w:rPr>
            </w:pPr>
            <w:r>
              <w:rPr>
                <w:rFonts w:asciiTheme="minorEastAsia" w:hAnsiTheme="minorEastAsia" w:hint="eastAsia"/>
              </w:rPr>
              <w:t>说明</w:t>
            </w:r>
          </w:p>
        </w:tc>
      </w:tr>
      <w:tr w:rsidR="0076630D" w14:paraId="15189621" w14:textId="77777777">
        <w:tc>
          <w:tcPr>
            <w:tcW w:w="1555" w:type="dxa"/>
          </w:tcPr>
          <w:p w14:paraId="233C2A68" w14:textId="77777777" w:rsidR="0076630D" w:rsidRDefault="00D7272D">
            <w:pPr>
              <w:rPr>
                <w:rFonts w:asciiTheme="minorEastAsia" w:hAnsiTheme="minorEastAsia"/>
              </w:rPr>
            </w:pPr>
            <w:r>
              <w:rPr>
                <w:rFonts w:asciiTheme="minorEastAsia" w:hAnsiTheme="minorEastAsia" w:hint="eastAsia"/>
              </w:rPr>
              <w:t>Forwarding</w:t>
            </w:r>
          </w:p>
        </w:tc>
        <w:tc>
          <w:tcPr>
            <w:tcW w:w="6804" w:type="dxa"/>
          </w:tcPr>
          <w:p w14:paraId="56339CF0" w14:textId="77777777" w:rsidR="0076630D" w:rsidRDefault="00D7272D">
            <w:pPr>
              <w:rPr>
                <w:rFonts w:asciiTheme="minorEastAsia" w:hAnsiTheme="minorEastAsia"/>
              </w:rPr>
            </w:pPr>
            <w:r>
              <w:rPr>
                <w:rFonts w:asciiTheme="minorEastAsia" w:hAnsiTheme="minorEastAsia" w:hint="eastAsia"/>
              </w:rPr>
              <w:t>端口既</w:t>
            </w:r>
            <w:r>
              <w:rPr>
                <w:rFonts w:asciiTheme="minorEastAsia" w:hAnsiTheme="minorEastAsia"/>
              </w:rPr>
              <w:t>转发用户流量又处理BPDU报文</w:t>
            </w:r>
          </w:p>
        </w:tc>
      </w:tr>
      <w:tr w:rsidR="0076630D" w14:paraId="12F718AB" w14:textId="77777777">
        <w:tc>
          <w:tcPr>
            <w:tcW w:w="1555" w:type="dxa"/>
          </w:tcPr>
          <w:p w14:paraId="6B443BE3" w14:textId="77777777" w:rsidR="0076630D" w:rsidRDefault="00D7272D">
            <w:pPr>
              <w:rPr>
                <w:rFonts w:asciiTheme="minorEastAsia" w:hAnsiTheme="minorEastAsia"/>
              </w:rPr>
            </w:pPr>
            <w:r>
              <w:rPr>
                <w:rFonts w:asciiTheme="minorEastAsia" w:hAnsiTheme="minorEastAsia" w:hint="eastAsia"/>
              </w:rPr>
              <w:t>Learning</w:t>
            </w:r>
          </w:p>
        </w:tc>
        <w:tc>
          <w:tcPr>
            <w:tcW w:w="6804" w:type="dxa"/>
          </w:tcPr>
          <w:p w14:paraId="33BA73BE" w14:textId="77777777" w:rsidR="0076630D" w:rsidRDefault="00D7272D">
            <w:pPr>
              <w:rPr>
                <w:rFonts w:asciiTheme="minorEastAsia" w:hAnsiTheme="minorEastAsia"/>
              </w:rPr>
            </w:pPr>
            <w:r>
              <w:rPr>
                <w:rFonts w:asciiTheme="minorEastAsia" w:hAnsiTheme="minorEastAsia" w:hint="eastAsia"/>
              </w:rPr>
              <w:t>过渡状态。</w:t>
            </w:r>
            <w:r>
              <w:rPr>
                <w:rFonts w:asciiTheme="minorEastAsia" w:hAnsiTheme="minorEastAsia"/>
              </w:rPr>
              <w:t>交换设备根据收到的的用户流量</w:t>
            </w:r>
            <w:r>
              <w:rPr>
                <w:rFonts w:asciiTheme="minorEastAsia" w:hAnsiTheme="minorEastAsia" w:hint="eastAsia"/>
              </w:rPr>
              <w:t>，</w:t>
            </w:r>
            <w:r>
              <w:rPr>
                <w:rFonts w:asciiTheme="minorEastAsia" w:hAnsiTheme="minorEastAsia"/>
              </w:rPr>
              <w:t>构建MAC地址表，但不转发用户流量</w:t>
            </w:r>
            <w:r>
              <w:rPr>
                <w:rFonts w:asciiTheme="minorEastAsia" w:hAnsiTheme="minorEastAsia" w:hint="eastAsia"/>
              </w:rPr>
              <w:t>。</w:t>
            </w:r>
            <w:r>
              <w:rPr>
                <w:rFonts w:asciiTheme="minorEastAsia" w:hAnsiTheme="minorEastAsia"/>
              </w:rPr>
              <w:t>端口</w:t>
            </w:r>
            <w:r>
              <w:rPr>
                <w:rFonts w:asciiTheme="minorEastAsia" w:hAnsiTheme="minorEastAsia" w:hint="eastAsia"/>
              </w:rPr>
              <w:t>处理</w:t>
            </w:r>
            <w:r>
              <w:rPr>
                <w:rFonts w:asciiTheme="minorEastAsia" w:hAnsiTheme="minorEastAsia"/>
              </w:rPr>
              <w:t>BPDU报文</w:t>
            </w:r>
          </w:p>
        </w:tc>
      </w:tr>
      <w:tr w:rsidR="0076630D" w14:paraId="399761AC" w14:textId="77777777">
        <w:tc>
          <w:tcPr>
            <w:tcW w:w="1555" w:type="dxa"/>
          </w:tcPr>
          <w:p w14:paraId="2C7A0707" w14:textId="77777777" w:rsidR="0076630D" w:rsidRDefault="00D7272D">
            <w:pPr>
              <w:rPr>
                <w:rFonts w:asciiTheme="minorEastAsia" w:hAnsiTheme="minorEastAsia"/>
              </w:rPr>
            </w:pPr>
            <w:r>
              <w:rPr>
                <w:rFonts w:asciiTheme="minorEastAsia" w:hAnsiTheme="minorEastAsia" w:hint="eastAsia"/>
              </w:rPr>
              <w:t>Discarding</w:t>
            </w:r>
          </w:p>
        </w:tc>
        <w:tc>
          <w:tcPr>
            <w:tcW w:w="6804" w:type="dxa"/>
          </w:tcPr>
          <w:p w14:paraId="606C6624"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只接收BPDU报文</w:t>
            </w:r>
          </w:p>
        </w:tc>
      </w:tr>
    </w:tbl>
    <w:p w14:paraId="7F8AE137"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MSTP报文：</w:t>
      </w:r>
      <w:r>
        <w:rPr>
          <w:rFonts w:ascii="微软雅黑" w:eastAsia="微软雅黑" w:hAnsi="微软雅黑" w:hint="eastAsia"/>
        </w:rPr>
        <w:t xml:space="preserve"> </w:t>
      </w:r>
      <w:r>
        <w:rPr>
          <w:rFonts w:ascii="微软雅黑" w:eastAsia="微软雅黑" w:hAnsi="微软雅黑"/>
        </w:rPr>
        <w:t>MST BPDU</w:t>
      </w:r>
    </w:p>
    <w:tbl>
      <w:tblPr>
        <w:tblStyle w:val="ac"/>
        <w:tblW w:w="0" w:type="auto"/>
        <w:tblLook w:val="04A0" w:firstRow="1" w:lastRow="0" w:firstColumn="1" w:lastColumn="0" w:noHBand="0" w:noVBand="1"/>
      </w:tblPr>
      <w:tblGrid>
        <w:gridCol w:w="1838"/>
        <w:gridCol w:w="3119"/>
        <w:gridCol w:w="3339"/>
      </w:tblGrid>
      <w:tr w:rsidR="0076630D" w14:paraId="70D7F76D" w14:textId="77777777">
        <w:tc>
          <w:tcPr>
            <w:tcW w:w="1838" w:type="dxa"/>
          </w:tcPr>
          <w:p w14:paraId="0DEF041A" w14:textId="77777777" w:rsidR="0076630D" w:rsidRDefault="00D7272D">
            <w:pPr>
              <w:rPr>
                <w:rFonts w:asciiTheme="minorEastAsia" w:hAnsiTheme="minorEastAsia"/>
              </w:rPr>
            </w:pPr>
            <w:r>
              <w:rPr>
                <w:rFonts w:asciiTheme="minorEastAsia" w:hAnsiTheme="minorEastAsia" w:hint="eastAsia"/>
              </w:rPr>
              <w:t>版本</w:t>
            </w:r>
          </w:p>
        </w:tc>
        <w:tc>
          <w:tcPr>
            <w:tcW w:w="3119" w:type="dxa"/>
          </w:tcPr>
          <w:p w14:paraId="257D1C82" w14:textId="77777777" w:rsidR="0076630D" w:rsidRDefault="00D7272D">
            <w:pPr>
              <w:rPr>
                <w:rFonts w:asciiTheme="minorEastAsia" w:hAnsiTheme="minorEastAsia"/>
              </w:rPr>
            </w:pPr>
            <w:r>
              <w:rPr>
                <w:rFonts w:asciiTheme="minorEastAsia" w:hAnsiTheme="minorEastAsia" w:hint="eastAsia"/>
              </w:rPr>
              <w:t>类型</w:t>
            </w:r>
          </w:p>
        </w:tc>
        <w:tc>
          <w:tcPr>
            <w:tcW w:w="3339" w:type="dxa"/>
          </w:tcPr>
          <w:p w14:paraId="4BBB7082" w14:textId="77777777" w:rsidR="0076630D" w:rsidRDefault="00D7272D">
            <w:pPr>
              <w:rPr>
                <w:rFonts w:asciiTheme="minorEastAsia" w:hAnsiTheme="minorEastAsia"/>
              </w:rPr>
            </w:pPr>
            <w:r>
              <w:rPr>
                <w:rFonts w:asciiTheme="minorEastAsia" w:hAnsiTheme="minorEastAsia" w:hint="eastAsia"/>
              </w:rPr>
              <w:t>名称</w:t>
            </w:r>
          </w:p>
        </w:tc>
      </w:tr>
      <w:tr w:rsidR="0076630D" w14:paraId="37012B6C" w14:textId="77777777">
        <w:tc>
          <w:tcPr>
            <w:tcW w:w="1838" w:type="dxa"/>
          </w:tcPr>
          <w:p w14:paraId="283C0663" w14:textId="77777777" w:rsidR="0076630D" w:rsidRDefault="00D7272D">
            <w:pPr>
              <w:rPr>
                <w:rFonts w:asciiTheme="minorEastAsia" w:hAnsiTheme="minorEastAsia"/>
              </w:rPr>
            </w:pPr>
            <w:r>
              <w:rPr>
                <w:rFonts w:asciiTheme="minorEastAsia" w:hAnsiTheme="minorEastAsia" w:hint="eastAsia"/>
              </w:rPr>
              <w:t>0</w:t>
            </w:r>
          </w:p>
        </w:tc>
        <w:tc>
          <w:tcPr>
            <w:tcW w:w="3119" w:type="dxa"/>
          </w:tcPr>
          <w:p w14:paraId="21CDCC1F" w14:textId="77777777" w:rsidR="0076630D" w:rsidRDefault="00D7272D">
            <w:pPr>
              <w:rPr>
                <w:rFonts w:asciiTheme="minorEastAsia" w:hAnsiTheme="minorEastAsia"/>
              </w:rPr>
            </w:pPr>
            <w:r>
              <w:rPr>
                <w:rFonts w:asciiTheme="minorEastAsia" w:hAnsiTheme="minorEastAsia" w:hint="eastAsia"/>
              </w:rPr>
              <w:t>0</w:t>
            </w:r>
            <w:r>
              <w:rPr>
                <w:rFonts w:asciiTheme="minorEastAsia" w:hAnsiTheme="minorEastAsia"/>
              </w:rPr>
              <w:t>x00</w:t>
            </w:r>
          </w:p>
        </w:tc>
        <w:tc>
          <w:tcPr>
            <w:tcW w:w="3339" w:type="dxa"/>
          </w:tcPr>
          <w:p w14:paraId="6F1C9807" w14:textId="77777777" w:rsidR="0076630D" w:rsidRDefault="00D7272D">
            <w:pPr>
              <w:rPr>
                <w:rFonts w:asciiTheme="minorEastAsia" w:hAnsiTheme="minorEastAsia"/>
              </w:rPr>
            </w:pPr>
            <w:r>
              <w:rPr>
                <w:rFonts w:asciiTheme="minorEastAsia" w:hAnsiTheme="minorEastAsia" w:hint="eastAsia"/>
              </w:rPr>
              <w:t>配置</w:t>
            </w:r>
            <w:r>
              <w:rPr>
                <w:rFonts w:asciiTheme="minorEastAsia" w:hAnsiTheme="minorEastAsia"/>
              </w:rPr>
              <w:t>BPDU</w:t>
            </w:r>
          </w:p>
        </w:tc>
      </w:tr>
      <w:tr w:rsidR="0076630D" w14:paraId="2D563D1D" w14:textId="77777777">
        <w:tc>
          <w:tcPr>
            <w:tcW w:w="1838" w:type="dxa"/>
          </w:tcPr>
          <w:p w14:paraId="42EB90D9" w14:textId="77777777" w:rsidR="0076630D" w:rsidRDefault="00D7272D">
            <w:pPr>
              <w:rPr>
                <w:rFonts w:asciiTheme="minorEastAsia" w:hAnsiTheme="minorEastAsia"/>
              </w:rPr>
            </w:pPr>
            <w:r>
              <w:rPr>
                <w:rFonts w:asciiTheme="minorEastAsia" w:hAnsiTheme="minorEastAsia" w:hint="eastAsia"/>
              </w:rPr>
              <w:t>0</w:t>
            </w:r>
          </w:p>
        </w:tc>
        <w:tc>
          <w:tcPr>
            <w:tcW w:w="3119" w:type="dxa"/>
          </w:tcPr>
          <w:p w14:paraId="62209AAA" w14:textId="77777777" w:rsidR="0076630D" w:rsidRDefault="00D7272D">
            <w:pPr>
              <w:rPr>
                <w:rFonts w:asciiTheme="minorEastAsia" w:hAnsiTheme="minorEastAsia"/>
              </w:rPr>
            </w:pPr>
            <w:r>
              <w:rPr>
                <w:rFonts w:asciiTheme="minorEastAsia" w:hAnsiTheme="minorEastAsia" w:hint="eastAsia"/>
              </w:rPr>
              <w:t>0x80</w:t>
            </w:r>
          </w:p>
        </w:tc>
        <w:tc>
          <w:tcPr>
            <w:tcW w:w="3339" w:type="dxa"/>
          </w:tcPr>
          <w:p w14:paraId="17DA50B0" w14:textId="77777777" w:rsidR="0076630D" w:rsidRDefault="00D7272D">
            <w:pPr>
              <w:rPr>
                <w:rFonts w:asciiTheme="minorEastAsia" w:hAnsiTheme="minorEastAsia"/>
              </w:rPr>
            </w:pPr>
            <w:r>
              <w:rPr>
                <w:rFonts w:asciiTheme="minorEastAsia" w:hAnsiTheme="minorEastAsia" w:hint="eastAsia"/>
              </w:rPr>
              <w:t>TCN BPDU</w:t>
            </w:r>
          </w:p>
        </w:tc>
      </w:tr>
      <w:tr w:rsidR="0076630D" w14:paraId="3FA76DCE" w14:textId="77777777">
        <w:tc>
          <w:tcPr>
            <w:tcW w:w="1838" w:type="dxa"/>
          </w:tcPr>
          <w:p w14:paraId="60735ED2" w14:textId="77777777" w:rsidR="0076630D" w:rsidRDefault="00D7272D">
            <w:pPr>
              <w:rPr>
                <w:rFonts w:asciiTheme="minorEastAsia" w:hAnsiTheme="minorEastAsia"/>
              </w:rPr>
            </w:pPr>
            <w:r>
              <w:rPr>
                <w:rFonts w:asciiTheme="minorEastAsia" w:hAnsiTheme="minorEastAsia" w:hint="eastAsia"/>
              </w:rPr>
              <w:t>2</w:t>
            </w:r>
          </w:p>
        </w:tc>
        <w:tc>
          <w:tcPr>
            <w:tcW w:w="3119" w:type="dxa"/>
          </w:tcPr>
          <w:p w14:paraId="45097D99" w14:textId="77777777" w:rsidR="0076630D" w:rsidRDefault="00D7272D">
            <w:pPr>
              <w:rPr>
                <w:rFonts w:asciiTheme="minorEastAsia" w:hAnsiTheme="minorEastAsia"/>
              </w:rPr>
            </w:pPr>
            <w:r>
              <w:rPr>
                <w:rFonts w:asciiTheme="minorEastAsia" w:hAnsiTheme="minorEastAsia" w:hint="eastAsia"/>
              </w:rPr>
              <w:t>0x20</w:t>
            </w:r>
          </w:p>
        </w:tc>
        <w:tc>
          <w:tcPr>
            <w:tcW w:w="3339" w:type="dxa"/>
          </w:tcPr>
          <w:p w14:paraId="18243239" w14:textId="77777777" w:rsidR="0076630D" w:rsidRDefault="00D7272D">
            <w:pPr>
              <w:rPr>
                <w:rFonts w:asciiTheme="minorEastAsia" w:hAnsiTheme="minorEastAsia"/>
              </w:rPr>
            </w:pPr>
            <w:r>
              <w:rPr>
                <w:rFonts w:asciiTheme="minorEastAsia" w:hAnsiTheme="minorEastAsia" w:hint="eastAsia"/>
              </w:rPr>
              <w:t>RST BPDU</w:t>
            </w:r>
          </w:p>
        </w:tc>
      </w:tr>
      <w:tr w:rsidR="0076630D" w14:paraId="696A5EBE" w14:textId="77777777">
        <w:tc>
          <w:tcPr>
            <w:tcW w:w="1838" w:type="dxa"/>
          </w:tcPr>
          <w:p w14:paraId="152C3B0D" w14:textId="77777777" w:rsidR="0076630D" w:rsidRDefault="00D7272D">
            <w:pPr>
              <w:rPr>
                <w:rFonts w:asciiTheme="minorEastAsia" w:hAnsiTheme="minorEastAsia"/>
              </w:rPr>
            </w:pPr>
            <w:r>
              <w:rPr>
                <w:rFonts w:asciiTheme="minorEastAsia" w:hAnsiTheme="minorEastAsia" w:hint="eastAsia"/>
              </w:rPr>
              <w:t>3</w:t>
            </w:r>
          </w:p>
        </w:tc>
        <w:tc>
          <w:tcPr>
            <w:tcW w:w="3119" w:type="dxa"/>
          </w:tcPr>
          <w:p w14:paraId="5CE21293" w14:textId="77777777" w:rsidR="0076630D" w:rsidRDefault="00D7272D">
            <w:pPr>
              <w:rPr>
                <w:rFonts w:asciiTheme="minorEastAsia" w:hAnsiTheme="minorEastAsia"/>
              </w:rPr>
            </w:pPr>
            <w:r>
              <w:rPr>
                <w:rFonts w:asciiTheme="minorEastAsia" w:hAnsiTheme="minorEastAsia" w:hint="eastAsia"/>
              </w:rPr>
              <w:t>0x02</w:t>
            </w:r>
          </w:p>
        </w:tc>
        <w:tc>
          <w:tcPr>
            <w:tcW w:w="3339" w:type="dxa"/>
          </w:tcPr>
          <w:p w14:paraId="67EF7BB9" w14:textId="77777777" w:rsidR="0076630D" w:rsidRDefault="00D7272D">
            <w:pPr>
              <w:rPr>
                <w:rFonts w:asciiTheme="minorEastAsia" w:hAnsiTheme="minorEastAsia"/>
              </w:rPr>
            </w:pPr>
            <w:r>
              <w:rPr>
                <w:rFonts w:asciiTheme="minorEastAsia" w:hAnsiTheme="minorEastAsia" w:hint="eastAsia"/>
              </w:rPr>
              <w:t>MST BPDU</w:t>
            </w:r>
          </w:p>
        </w:tc>
      </w:tr>
    </w:tbl>
    <w:p w14:paraId="30C18680" w14:textId="77777777" w:rsidR="0076630D" w:rsidRDefault="00D7272D">
      <w:pPr>
        <w:ind w:firstLine="420"/>
        <w:rPr>
          <w:rFonts w:ascii="微软雅黑" w:eastAsia="微软雅黑" w:hAnsi="微软雅黑"/>
          <w:b/>
        </w:rPr>
      </w:pPr>
      <w:r>
        <w:rPr>
          <w:rFonts w:ascii="微软雅黑" w:eastAsia="微软雅黑" w:hAnsi="微软雅黑"/>
          <w:b/>
        </w:rPr>
        <w:t>MSTP拓扑计算：</w:t>
      </w:r>
    </w:p>
    <w:p w14:paraId="0B51B06C" w14:textId="77777777" w:rsidR="0076630D" w:rsidRDefault="00D7272D">
      <w:pPr>
        <w:ind w:firstLine="420"/>
        <w:rPr>
          <w:rFonts w:ascii="微软雅黑" w:eastAsia="微软雅黑" w:hAnsi="微软雅黑"/>
        </w:rPr>
      </w:pPr>
      <w:r>
        <w:rPr>
          <w:rFonts w:ascii="微软雅黑" w:eastAsia="微软雅黑" w:hAnsi="微软雅黑" w:hint="eastAsia"/>
        </w:rPr>
        <w:t>MSTP</w:t>
      </w:r>
      <w:r>
        <w:rPr>
          <w:rFonts w:ascii="微软雅黑" w:eastAsia="微软雅黑" w:hAnsi="微软雅黑"/>
        </w:rPr>
        <w:t>可以将</w:t>
      </w:r>
      <w:r>
        <w:rPr>
          <w:rFonts w:ascii="微软雅黑" w:eastAsia="微软雅黑" w:hAnsi="微软雅黑" w:hint="eastAsia"/>
        </w:rPr>
        <w:t>整个</w:t>
      </w:r>
      <w:r>
        <w:rPr>
          <w:rFonts w:ascii="微软雅黑" w:eastAsia="微软雅黑" w:hAnsi="微软雅黑"/>
        </w:rPr>
        <w:t>二层网络划分为多个MST域，各个域之间通过计算生成CST。域内</w:t>
      </w:r>
      <w:r>
        <w:rPr>
          <w:rFonts w:ascii="微软雅黑" w:eastAsia="微软雅黑" w:hAnsi="微软雅黑" w:hint="eastAsia"/>
        </w:rPr>
        <w:t>则</w:t>
      </w:r>
      <w:r>
        <w:rPr>
          <w:rFonts w:ascii="微软雅黑" w:eastAsia="微软雅黑" w:hAnsi="微软雅黑"/>
        </w:rPr>
        <w:t>通过计算生成多棵生成树</w:t>
      </w:r>
      <w:r>
        <w:rPr>
          <w:rFonts w:ascii="微软雅黑" w:eastAsia="微软雅黑" w:hAnsi="微软雅黑" w:hint="eastAsia"/>
        </w:rPr>
        <w:t>，</w:t>
      </w:r>
      <w:r>
        <w:rPr>
          <w:rFonts w:ascii="微软雅黑" w:eastAsia="微软雅黑" w:hAnsi="微软雅黑"/>
        </w:rPr>
        <w:t>每棵生成树都被称为一个多生成熟实例。其中</w:t>
      </w:r>
      <w:r>
        <w:rPr>
          <w:rFonts w:ascii="微软雅黑" w:eastAsia="微软雅黑" w:hAnsi="微软雅黑" w:hint="eastAsia"/>
        </w:rPr>
        <w:t>，</w:t>
      </w:r>
      <w:r>
        <w:rPr>
          <w:rFonts w:ascii="微软雅黑" w:eastAsia="微软雅黑" w:hAnsi="微软雅黑"/>
        </w:rPr>
        <w:t>实例</w:t>
      </w:r>
      <w:r>
        <w:rPr>
          <w:rFonts w:ascii="微软雅黑" w:eastAsia="微软雅黑" w:hAnsi="微软雅黑" w:hint="eastAsia"/>
        </w:rPr>
        <w:t>0被</w:t>
      </w:r>
      <w:r>
        <w:rPr>
          <w:rFonts w:ascii="微软雅黑" w:eastAsia="微软雅黑" w:hAnsi="微软雅黑"/>
        </w:rPr>
        <w:t>称为IST，其他的多生成</w:t>
      </w:r>
      <w:r>
        <w:rPr>
          <w:rFonts w:ascii="微软雅黑" w:eastAsia="微软雅黑" w:hAnsi="微软雅黑" w:hint="eastAsia"/>
        </w:rPr>
        <w:t>树</w:t>
      </w:r>
      <w:r>
        <w:rPr>
          <w:rFonts w:ascii="微软雅黑" w:eastAsia="微软雅黑" w:hAnsi="微软雅黑"/>
        </w:rPr>
        <w:t>实例为MSTI。</w:t>
      </w:r>
    </w:p>
    <w:p w14:paraId="57E9E37E" w14:textId="77777777" w:rsidR="0076630D" w:rsidRDefault="00D7272D">
      <w:pPr>
        <w:ind w:firstLine="420"/>
        <w:rPr>
          <w:rFonts w:ascii="微软雅黑" w:eastAsia="微软雅黑" w:hAnsi="微软雅黑"/>
        </w:rPr>
      </w:pPr>
      <w:r>
        <w:rPr>
          <w:rFonts w:ascii="微软雅黑" w:eastAsia="微软雅黑" w:hAnsi="微软雅黑" w:hint="eastAsia"/>
        </w:rPr>
        <w:t>优先级向量</w:t>
      </w:r>
      <w:r>
        <w:rPr>
          <w:rFonts w:ascii="微软雅黑" w:eastAsia="微软雅黑" w:hAnsi="微软雅黑"/>
        </w:rPr>
        <w:t>：MSTI和CIST都是根据优先级向量来计算的，这个优先级向量信息都包含在MST BPDU中。各交换</w:t>
      </w:r>
      <w:r>
        <w:rPr>
          <w:rFonts w:ascii="微软雅黑" w:eastAsia="微软雅黑" w:hAnsi="微软雅黑" w:hint="eastAsia"/>
        </w:rPr>
        <w:t>设备</w:t>
      </w:r>
      <w:r>
        <w:rPr>
          <w:rFonts w:ascii="微软雅黑" w:eastAsia="微软雅黑" w:hAnsi="微软雅黑"/>
        </w:rPr>
        <w:t>互相交换MST BPDU来生成</w:t>
      </w:r>
      <w:r>
        <w:rPr>
          <w:rFonts w:ascii="微软雅黑" w:eastAsia="微软雅黑" w:hAnsi="微软雅黑" w:hint="eastAsia"/>
        </w:rPr>
        <w:t>MSTI</w:t>
      </w:r>
      <w:r>
        <w:rPr>
          <w:rFonts w:ascii="微软雅黑" w:eastAsia="微软雅黑" w:hAnsi="微软雅黑"/>
        </w:rPr>
        <w:t>和CIST。</w:t>
      </w:r>
    </w:p>
    <w:p w14:paraId="42C944D2"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参与</w:t>
      </w:r>
      <w:r>
        <w:rPr>
          <w:rFonts w:ascii="微软雅黑" w:eastAsia="微软雅黑" w:hAnsi="微软雅黑"/>
        </w:rPr>
        <w:t>CIST计算的优先级向量为（</w:t>
      </w:r>
      <w:r>
        <w:rPr>
          <w:rFonts w:ascii="微软雅黑" w:eastAsia="微软雅黑" w:hAnsi="微软雅黑" w:hint="eastAsia"/>
        </w:rPr>
        <w:t>根交换</w:t>
      </w:r>
      <w:r>
        <w:rPr>
          <w:rFonts w:ascii="微软雅黑" w:eastAsia="微软雅黑" w:hAnsi="微软雅黑"/>
        </w:rPr>
        <w:t>设备ID，外部路径开销，域根ID，内部路径开销，指定交换设备ID，指定端口ID，接收端口ID）</w:t>
      </w:r>
      <w:r>
        <w:rPr>
          <w:rFonts w:ascii="微软雅黑" w:eastAsia="微软雅黑" w:hAnsi="微软雅黑" w:hint="eastAsia"/>
        </w:rPr>
        <w:t>；</w:t>
      </w:r>
      <w:r>
        <w:rPr>
          <w:rFonts w:ascii="微软雅黑" w:eastAsia="微软雅黑" w:hAnsi="微软雅黑"/>
        </w:rPr>
        <w:t>参与MSTI计算的优先级</w:t>
      </w:r>
      <w:r>
        <w:rPr>
          <w:rFonts w:ascii="微软雅黑" w:eastAsia="微软雅黑" w:hAnsi="微软雅黑" w:hint="eastAsia"/>
        </w:rPr>
        <w:t>向量</w:t>
      </w:r>
      <w:r>
        <w:rPr>
          <w:rFonts w:ascii="微软雅黑" w:eastAsia="微软雅黑" w:hAnsi="微软雅黑"/>
        </w:rPr>
        <w:t>为（</w:t>
      </w:r>
      <w:r>
        <w:rPr>
          <w:rFonts w:ascii="微软雅黑" w:eastAsia="微软雅黑" w:hAnsi="微软雅黑" w:hint="eastAsia"/>
        </w:rPr>
        <w:t>域</w:t>
      </w:r>
      <w:r>
        <w:rPr>
          <w:rFonts w:ascii="微软雅黑" w:eastAsia="微软雅黑" w:hAnsi="微软雅黑"/>
        </w:rPr>
        <w:t>根ID，内部路径开销，指定交换设备ID，指定端口ID，接收端口ID）</w:t>
      </w:r>
      <w:r>
        <w:rPr>
          <w:rFonts w:ascii="微软雅黑" w:eastAsia="微软雅黑" w:hAnsi="微软雅黑" w:hint="eastAsia"/>
        </w:rPr>
        <w:t>。</w:t>
      </w:r>
      <w:r>
        <w:rPr>
          <w:rFonts w:ascii="微软雅黑" w:eastAsia="微软雅黑" w:hAnsi="微软雅黑"/>
        </w:rPr>
        <w:t>向量</w:t>
      </w:r>
      <w:r>
        <w:rPr>
          <w:rFonts w:ascii="微软雅黑" w:eastAsia="微软雅黑" w:hAnsi="微软雅黑" w:hint="eastAsia"/>
        </w:rPr>
        <w:t>优先级</w:t>
      </w:r>
      <w:r>
        <w:rPr>
          <w:rFonts w:ascii="微软雅黑" w:eastAsia="微软雅黑" w:hAnsi="微软雅黑"/>
        </w:rPr>
        <w:t>从左到右依次递减。</w:t>
      </w:r>
    </w:p>
    <w:p w14:paraId="3E620348" w14:textId="77777777" w:rsidR="0076630D" w:rsidRDefault="00D7272D">
      <w:pPr>
        <w:ind w:firstLine="420"/>
        <w:rPr>
          <w:rFonts w:ascii="微软雅黑" w:eastAsia="微软雅黑" w:hAnsi="微软雅黑"/>
        </w:rPr>
      </w:pPr>
      <w:r>
        <w:rPr>
          <w:rFonts w:ascii="微软雅黑" w:eastAsia="微软雅黑" w:hAnsi="微软雅黑" w:hint="eastAsia"/>
        </w:rPr>
        <w:t>比较原则</w:t>
      </w:r>
      <w:r>
        <w:rPr>
          <w:rFonts w:ascii="微软雅黑" w:eastAsia="微软雅黑" w:hAnsi="微软雅黑"/>
        </w:rPr>
        <w:t>：同一向量比较，值最小的向量优先级最高。比较原则</w:t>
      </w:r>
      <w:r>
        <w:rPr>
          <w:rFonts w:ascii="微软雅黑" w:eastAsia="微软雅黑" w:hAnsi="微软雅黑" w:hint="eastAsia"/>
        </w:rPr>
        <w:t>按照优先级从高</w:t>
      </w:r>
      <w:r>
        <w:rPr>
          <w:rFonts w:ascii="微软雅黑" w:eastAsia="微软雅黑" w:hAnsi="微软雅黑"/>
        </w:rPr>
        <w:t>到低进行比较</w:t>
      </w:r>
      <w:r>
        <w:rPr>
          <w:rFonts w:ascii="微软雅黑" w:eastAsia="微软雅黑" w:hAnsi="微软雅黑" w:hint="eastAsia"/>
        </w:rPr>
        <w:t>，</w:t>
      </w:r>
      <w:r>
        <w:rPr>
          <w:rFonts w:ascii="微软雅黑" w:eastAsia="微软雅黑" w:hAnsi="微软雅黑"/>
        </w:rPr>
        <w:t>若</w:t>
      </w:r>
      <w:r>
        <w:rPr>
          <w:rFonts w:ascii="微软雅黑" w:eastAsia="微软雅黑" w:hAnsi="微软雅黑" w:hint="eastAsia"/>
        </w:rPr>
        <w:t>同一向量</w:t>
      </w:r>
      <w:r>
        <w:rPr>
          <w:rFonts w:ascii="微软雅黑" w:eastAsia="微软雅黑" w:hAnsi="微软雅黑"/>
        </w:rPr>
        <w:t>相同，则网次</w:t>
      </w:r>
      <w:r>
        <w:rPr>
          <w:rFonts w:ascii="微软雅黑" w:eastAsia="微软雅黑" w:hAnsi="微软雅黑" w:hint="eastAsia"/>
        </w:rPr>
        <w:t>低</w:t>
      </w:r>
      <w:r>
        <w:rPr>
          <w:rFonts w:ascii="微软雅黑" w:eastAsia="微软雅黑" w:hAnsi="微软雅黑"/>
        </w:rPr>
        <w:t>优先级向量进行比较。</w:t>
      </w:r>
      <w:r>
        <w:rPr>
          <w:rFonts w:ascii="微软雅黑" w:eastAsia="微软雅黑" w:hAnsi="微软雅黑" w:hint="eastAsia"/>
        </w:rPr>
        <w:t>如果</w:t>
      </w:r>
      <w:r>
        <w:rPr>
          <w:rFonts w:ascii="微软雅黑" w:eastAsia="微软雅黑" w:hAnsi="微软雅黑"/>
        </w:rPr>
        <w:t>端口接收到的BPDU内包含的配置消息</w:t>
      </w:r>
      <w:r>
        <w:rPr>
          <w:rFonts w:ascii="微软雅黑" w:eastAsia="微软雅黑" w:hAnsi="微软雅黑" w:hint="eastAsia"/>
        </w:rPr>
        <w:t>优于</w:t>
      </w:r>
      <w:r>
        <w:rPr>
          <w:rFonts w:ascii="微软雅黑" w:eastAsia="微软雅黑" w:hAnsi="微软雅黑"/>
        </w:rPr>
        <w:t>端口上保存的配置消息，则端口上原来保存的配置消息被新收到的配置消息替代。端口</w:t>
      </w:r>
      <w:r>
        <w:rPr>
          <w:rFonts w:ascii="微软雅黑" w:eastAsia="微软雅黑" w:hAnsi="微软雅黑" w:hint="eastAsia"/>
        </w:rPr>
        <w:t>同时</w:t>
      </w:r>
      <w:r>
        <w:rPr>
          <w:rFonts w:ascii="微软雅黑" w:eastAsia="微软雅黑" w:hAnsi="微软雅黑"/>
        </w:rPr>
        <w:t>更新交换设备的</w:t>
      </w:r>
      <w:r>
        <w:rPr>
          <w:rFonts w:ascii="微软雅黑" w:eastAsia="微软雅黑" w:hAnsi="微软雅黑" w:hint="eastAsia"/>
        </w:rPr>
        <w:t>全局</w:t>
      </w:r>
      <w:r>
        <w:rPr>
          <w:rFonts w:ascii="微软雅黑" w:eastAsia="微软雅黑" w:hAnsi="微软雅黑"/>
        </w:rPr>
        <w:t>配置消息；反之，新收到的BPDU被丢弃。</w:t>
      </w:r>
    </w:p>
    <w:p w14:paraId="5124B693" w14:textId="77777777" w:rsidR="0076630D" w:rsidRDefault="00D7272D">
      <w:pPr>
        <w:ind w:firstLine="420"/>
        <w:rPr>
          <w:rFonts w:ascii="微软雅黑" w:eastAsia="微软雅黑" w:hAnsi="微软雅黑"/>
        </w:rPr>
      </w:pPr>
      <w:r>
        <w:rPr>
          <w:rFonts w:ascii="微软雅黑" w:eastAsia="微软雅黑" w:hAnsi="微软雅黑"/>
        </w:rPr>
        <w:t>CIST计算：</w:t>
      </w:r>
      <w:r>
        <w:rPr>
          <w:rFonts w:ascii="微软雅黑" w:eastAsia="微软雅黑" w:hAnsi="微软雅黑" w:hint="eastAsia"/>
        </w:rPr>
        <w:t>经过</w:t>
      </w:r>
      <w:r>
        <w:rPr>
          <w:rFonts w:ascii="微软雅黑" w:eastAsia="微软雅黑" w:hAnsi="微软雅黑"/>
        </w:rPr>
        <w:t>比较配置消息后，在整个网络中选择</w:t>
      </w:r>
      <w:r>
        <w:rPr>
          <w:rFonts w:ascii="微软雅黑" w:eastAsia="微软雅黑" w:hAnsi="微软雅黑" w:hint="eastAsia"/>
        </w:rPr>
        <w:t>一个</w:t>
      </w:r>
      <w:r>
        <w:rPr>
          <w:rFonts w:ascii="微软雅黑" w:eastAsia="微软雅黑" w:hAnsi="微软雅黑"/>
        </w:rPr>
        <w:t>优先级最高的交换设备作为CIST的树根。在</w:t>
      </w:r>
      <w:r>
        <w:rPr>
          <w:rFonts w:ascii="微软雅黑" w:eastAsia="微软雅黑" w:hAnsi="微软雅黑" w:hint="eastAsia"/>
        </w:rPr>
        <w:t>每个</w:t>
      </w:r>
      <w:r>
        <w:rPr>
          <w:rFonts w:ascii="微软雅黑" w:eastAsia="微软雅黑" w:hAnsi="微软雅黑"/>
        </w:rPr>
        <w:t>MST域内MSTP通过计算生成IST；同时MSTP将每个MST域作为单台</w:t>
      </w:r>
      <w:r>
        <w:rPr>
          <w:rFonts w:ascii="微软雅黑" w:eastAsia="微软雅黑" w:hAnsi="微软雅黑" w:hint="eastAsia"/>
        </w:rPr>
        <w:t>交换设备</w:t>
      </w:r>
      <w:r>
        <w:rPr>
          <w:rFonts w:ascii="微软雅黑" w:eastAsia="微软雅黑" w:hAnsi="微软雅黑"/>
        </w:rPr>
        <w:t>对待，通过计算在MST域间生成CST。CST</w:t>
      </w:r>
      <w:r>
        <w:rPr>
          <w:rFonts w:ascii="微软雅黑" w:eastAsia="微软雅黑" w:hAnsi="微软雅黑" w:hint="eastAsia"/>
        </w:rPr>
        <w:t>和</w:t>
      </w:r>
      <w:r>
        <w:rPr>
          <w:rFonts w:ascii="微软雅黑" w:eastAsia="微软雅黑" w:hAnsi="微软雅黑"/>
        </w:rPr>
        <w:t>MST构成了整个交换设备网络的CIST</w:t>
      </w:r>
      <w:r>
        <w:rPr>
          <w:rFonts w:ascii="微软雅黑" w:eastAsia="微软雅黑" w:hAnsi="微软雅黑" w:hint="eastAsia"/>
        </w:rPr>
        <w:t>。</w:t>
      </w:r>
    </w:p>
    <w:p w14:paraId="087D01F1" w14:textId="77777777" w:rsidR="0076630D" w:rsidRDefault="00D7272D">
      <w:pPr>
        <w:ind w:firstLine="420"/>
        <w:rPr>
          <w:rFonts w:ascii="微软雅黑" w:eastAsia="微软雅黑" w:hAnsi="微软雅黑"/>
        </w:rPr>
      </w:pPr>
      <w:r>
        <w:rPr>
          <w:rFonts w:ascii="微软雅黑" w:eastAsia="微软雅黑" w:hAnsi="微软雅黑"/>
        </w:rPr>
        <w:t>MSTI计算：</w:t>
      </w:r>
      <w:r>
        <w:rPr>
          <w:rFonts w:ascii="微软雅黑" w:eastAsia="微软雅黑" w:hAnsi="微软雅黑" w:hint="eastAsia"/>
        </w:rPr>
        <w:t>在MST</w:t>
      </w:r>
      <w:r>
        <w:rPr>
          <w:rFonts w:ascii="微软雅黑" w:eastAsia="微软雅黑" w:hAnsi="微软雅黑"/>
        </w:rPr>
        <w:t>域内，MSTP根据VLAN和生成树实例的映射关系，</w:t>
      </w:r>
      <w:r>
        <w:rPr>
          <w:rFonts w:ascii="微软雅黑" w:eastAsia="微软雅黑" w:hAnsi="微软雅黑" w:hint="eastAsia"/>
        </w:rPr>
        <w:t>针对</w:t>
      </w:r>
      <w:r>
        <w:rPr>
          <w:rFonts w:ascii="微软雅黑" w:eastAsia="微软雅黑" w:hAnsi="微软雅黑"/>
        </w:rPr>
        <w:t>不同的VLAN生成不同的生成树实例。</w:t>
      </w:r>
      <w:r>
        <w:rPr>
          <w:rFonts w:ascii="微软雅黑" w:eastAsia="微软雅黑" w:hAnsi="微软雅黑" w:hint="eastAsia"/>
        </w:rPr>
        <w:t>（1）</w:t>
      </w:r>
      <w:r>
        <w:rPr>
          <w:rFonts w:ascii="微软雅黑" w:eastAsia="微软雅黑" w:hAnsi="微软雅黑"/>
        </w:rPr>
        <w:t>每</w:t>
      </w:r>
      <w:r>
        <w:rPr>
          <w:rFonts w:ascii="微软雅黑" w:eastAsia="微软雅黑" w:hAnsi="微软雅黑" w:hint="eastAsia"/>
        </w:rPr>
        <w:t>个</w:t>
      </w:r>
      <w:r>
        <w:rPr>
          <w:rFonts w:ascii="微软雅黑" w:eastAsia="微软雅黑" w:hAnsi="微软雅黑"/>
        </w:rPr>
        <w:t>MSTI独立进行计算</w:t>
      </w:r>
      <w:r>
        <w:rPr>
          <w:rFonts w:ascii="微软雅黑" w:eastAsia="微软雅黑" w:hAnsi="微软雅黑" w:hint="eastAsia"/>
        </w:rPr>
        <w:t>，</w:t>
      </w:r>
      <w:r>
        <w:rPr>
          <w:rFonts w:ascii="微软雅黑" w:eastAsia="微软雅黑" w:hAnsi="微软雅黑"/>
        </w:rPr>
        <w:t>互不干扰</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每个</w:t>
      </w:r>
      <w:r>
        <w:rPr>
          <w:rFonts w:ascii="微软雅黑" w:eastAsia="微软雅黑" w:hAnsi="微软雅黑"/>
        </w:rPr>
        <w:t>MSTI的生成树计算方法与STP基本相同；（</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每个</w:t>
      </w:r>
      <w:r>
        <w:rPr>
          <w:rFonts w:ascii="微软雅黑" w:eastAsia="微软雅黑" w:hAnsi="微软雅黑"/>
        </w:rPr>
        <w:t>MSTI的生成树可以有不同的根，不同的拓扑；（</w:t>
      </w:r>
      <w:r>
        <w:rPr>
          <w:rFonts w:ascii="微软雅黑" w:eastAsia="微软雅黑" w:hAnsi="微软雅黑" w:hint="eastAsia"/>
        </w:rPr>
        <w:t>4</w:t>
      </w:r>
      <w:r>
        <w:rPr>
          <w:rFonts w:ascii="微软雅黑" w:eastAsia="微软雅黑" w:hAnsi="微软雅黑"/>
        </w:rPr>
        <w:t>）</w:t>
      </w:r>
      <w:r>
        <w:rPr>
          <w:rFonts w:ascii="微软雅黑" w:eastAsia="微软雅黑" w:hAnsi="微软雅黑" w:hint="eastAsia"/>
        </w:rPr>
        <w:t>每个</w:t>
      </w:r>
      <w:r>
        <w:rPr>
          <w:rFonts w:ascii="微软雅黑" w:eastAsia="微软雅黑" w:hAnsi="微软雅黑"/>
        </w:rPr>
        <w:t>MSTI在自己的生成树内发送BPDU；（</w:t>
      </w:r>
      <w:r>
        <w:rPr>
          <w:rFonts w:ascii="微软雅黑" w:eastAsia="微软雅黑" w:hAnsi="微软雅黑" w:hint="eastAsia"/>
        </w:rPr>
        <w:t>5</w:t>
      </w:r>
      <w:r>
        <w:rPr>
          <w:rFonts w:ascii="微软雅黑" w:eastAsia="微软雅黑" w:hAnsi="微软雅黑"/>
        </w:rPr>
        <w:t>）</w:t>
      </w:r>
      <w:r>
        <w:rPr>
          <w:rFonts w:ascii="微软雅黑" w:eastAsia="微软雅黑" w:hAnsi="微软雅黑" w:hint="eastAsia"/>
        </w:rPr>
        <w:t>每个</w:t>
      </w:r>
      <w:r>
        <w:rPr>
          <w:rFonts w:ascii="微软雅黑" w:eastAsia="微软雅黑" w:hAnsi="微软雅黑"/>
        </w:rPr>
        <w:t>MSTI的拓扑通过命令配置决定；（</w:t>
      </w:r>
      <w:r>
        <w:rPr>
          <w:rFonts w:ascii="微软雅黑" w:eastAsia="微软雅黑" w:hAnsi="微软雅黑" w:hint="eastAsia"/>
        </w:rPr>
        <w:t>6</w:t>
      </w:r>
      <w:r>
        <w:rPr>
          <w:rFonts w:ascii="微软雅黑" w:eastAsia="微软雅黑" w:hAnsi="微软雅黑"/>
        </w:rPr>
        <w:t>）</w:t>
      </w:r>
      <w:r>
        <w:rPr>
          <w:rFonts w:ascii="微软雅黑" w:eastAsia="微软雅黑" w:hAnsi="微软雅黑" w:hint="eastAsia"/>
        </w:rPr>
        <w:t>每个</w:t>
      </w:r>
      <w:r>
        <w:rPr>
          <w:rFonts w:ascii="微软雅黑" w:eastAsia="微软雅黑" w:hAnsi="微软雅黑"/>
        </w:rPr>
        <w:t>端口在不同MSTI上的生成树参数可以不</w:t>
      </w:r>
      <w:r>
        <w:rPr>
          <w:rFonts w:ascii="微软雅黑" w:eastAsia="微软雅黑" w:hAnsi="微软雅黑" w:hint="eastAsia"/>
        </w:rPr>
        <w:t>同</w:t>
      </w:r>
      <w:r>
        <w:rPr>
          <w:rFonts w:ascii="微软雅黑" w:eastAsia="微软雅黑" w:hAnsi="微软雅黑"/>
        </w:rPr>
        <w:t>；（</w:t>
      </w:r>
      <w:r>
        <w:rPr>
          <w:rFonts w:ascii="微软雅黑" w:eastAsia="微软雅黑" w:hAnsi="微软雅黑" w:hint="eastAsia"/>
        </w:rPr>
        <w:t>7</w:t>
      </w:r>
      <w:r>
        <w:rPr>
          <w:rFonts w:ascii="微软雅黑" w:eastAsia="微软雅黑" w:hAnsi="微软雅黑"/>
        </w:rPr>
        <w:t>）</w:t>
      </w:r>
      <w:r>
        <w:rPr>
          <w:rFonts w:ascii="微软雅黑" w:eastAsia="微软雅黑" w:hAnsi="微软雅黑" w:hint="eastAsia"/>
        </w:rPr>
        <w:t>每个</w:t>
      </w:r>
      <w:r>
        <w:rPr>
          <w:rFonts w:ascii="微软雅黑" w:eastAsia="微软雅黑" w:hAnsi="微软雅黑"/>
        </w:rPr>
        <w:t>端口在不同MSTI上的角色</w:t>
      </w:r>
      <w:r>
        <w:rPr>
          <w:rFonts w:ascii="微软雅黑" w:eastAsia="微软雅黑" w:hAnsi="微软雅黑" w:hint="eastAsia"/>
        </w:rPr>
        <w:t>、</w:t>
      </w:r>
      <w:r>
        <w:rPr>
          <w:rFonts w:ascii="微软雅黑" w:eastAsia="微软雅黑" w:hAnsi="微软雅黑"/>
        </w:rPr>
        <w:t>状态可以不同。</w:t>
      </w:r>
    </w:p>
    <w:p w14:paraId="3EC03A8A" w14:textId="77777777" w:rsidR="0076630D" w:rsidRDefault="00D7272D">
      <w:pPr>
        <w:ind w:firstLine="420"/>
        <w:rPr>
          <w:rFonts w:ascii="微软雅黑" w:eastAsia="微软雅黑" w:hAnsi="微软雅黑"/>
        </w:rPr>
      </w:pPr>
      <w:r>
        <w:rPr>
          <w:rFonts w:ascii="微软雅黑" w:eastAsia="微软雅黑" w:hAnsi="微软雅黑" w:hint="eastAsia"/>
        </w:rPr>
        <w:t>在运行</w:t>
      </w:r>
      <w:r>
        <w:rPr>
          <w:rFonts w:ascii="微软雅黑" w:eastAsia="微软雅黑" w:hAnsi="微软雅黑"/>
        </w:rPr>
        <w:t>STP协议的网络中，一个VLAN报文将沿着如下路径进行转发：（</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在</w:t>
      </w:r>
      <w:r>
        <w:rPr>
          <w:rFonts w:ascii="微软雅黑" w:eastAsia="微软雅黑" w:hAnsi="微软雅黑"/>
        </w:rPr>
        <w:t>MST域内，沿着其对应的MSTI转发；（</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在</w:t>
      </w:r>
      <w:r>
        <w:rPr>
          <w:rFonts w:ascii="微软雅黑" w:eastAsia="微软雅黑" w:hAnsi="微软雅黑"/>
        </w:rPr>
        <w:t>MST域间，沿着CST转发。</w:t>
      </w:r>
    </w:p>
    <w:p w14:paraId="6F929E9D" w14:textId="77777777" w:rsidR="0076630D" w:rsidRDefault="00D7272D">
      <w:pPr>
        <w:pStyle w:val="3"/>
        <w:numPr>
          <w:ilvl w:val="0"/>
          <w:numId w:val="0"/>
        </w:numPr>
      </w:pPr>
      <w:bookmarkStart w:id="334" w:name="_（四）兼容Cisco_PVST(Per_VLAN"/>
      <w:bookmarkStart w:id="335" w:name="_Toc149138822"/>
      <w:bookmarkEnd w:id="334"/>
      <w:r>
        <w:rPr>
          <w:rFonts w:hint="eastAsia"/>
        </w:rPr>
        <w:lastRenderedPageBreak/>
        <w:t>（四）兼容</w:t>
      </w:r>
      <w:r>
        <w:t>Cisco PVST(Per VLAN Spanning Tree)</w:t>
      </w:r>
      <w:r>
        <w:rPr>
          <w:color w:val="EEECE1" w:themeColor="background2"/>
          <w:highlight w:val="darkGreen"/>
        </w:rPr>
        <w:t xml:space="preserve"> (FP2)</w:t>
      </w:r>
      <w:bookmarkEnd w:id="335"/>
    </w:p>
    <w:p w14:paraId="66DBEF1C" w14:textId="77777777" w:rsidR="0076630D" w:rsidRDefault="00D7272D">
      <w:pPr>
        <w:ind w:firstLine="420"/>
        <w:rPr>
          <w:rFonts w:ascii="微软雅黑" w:eastAsia="微软雅黑" w:hAnsi="微软雅黑"/>
          <w:b/>
        </w:rPr>
      </w:pPr>
      <w:r>
        <w:rPr>
          <w:rFonts w:ascii="微软雅黑" w:eastAsia="微软雅黑" w:hAnsi="微软雅黑" w:hint="eastAsia"/>
          <w:b/>
        </w:rPr>
        <w:t>PVST</w:t>
      </w:r>
      <w:r>
        <w:rPr>
          <w:rFonts w:ascii="微软雅黑" w:eastAsia="微软雅黑" w:hAnsi="微软雅黑"/>
          <w:b/>
        </w:rPr>
        <w:t>工作原理：</w:t>
      </w:r>
    </w:p>
    <w:p w14:paraId="1E70EB9A" w14:textId="77777777" w:rsidR="0076630D" w:rsidRDefault="00D7272D">
      <w:pPr>
        <w:ind w:firstLine="420"/>
        <w:rPr>
          <w:rFonts w:ascii="微软雅黑" w:eastAsia="微软雅黑" w:hAnsi="微软雅黑"/>
        </w:rPr>
      </w:pPr>
      <w:r>
        <w:rPr>
          <w:rFonts w:ascii="微软雅黑" w:eastAsia="微软雅黑" w:hAnsi="微软雅黑"/>
        </w:rPr>
        <w:t>STP和RTSP在局域网内的所有网桥都共享一棵</w:t>
      </w:r>
      <w:r>
        <w:rPr>
          <w:rFonts w:ascii="微软雅黑" w:eastAsia="微软雅黑" w:hAnsi="微软雅黑" w:hint="eastAsia"/>
        </w:rPr>
        <w:t>生成树</w:t>
      </w:r>
      <w:r>
        <w:rPr>
          <w:rFonts w:ascii="微软雅黑" w:eastAsia="微软雅黑" w:hAnsi="微软雅黑"/>
        </w:rPr>
        <w:t>，不能按VLAN阻塞冗余链路，所有VLAN的报文都沿着一棵生成树</w:t>
      </w:r>
      <w:r>
        <w:rPr>
          <w:rFonts w:ascii="微软雅黑" w:eastAsia="微软雅黑" w:hAnsi="微软雅黑" w:hint="eastAsia"/>
        </w:rPr>
        <w:t>进行转发。</w:t>
      </w:r>
      <w:r>
        <w:rPr>
          <w:rFonts w:ascii="微软雅黑" w:eastAsia="微软雅黑" w:hAnsi="微软雅黑"/>
        </w:rPr>
        <w:t>而</w:t>
      </w:r>
      <w:r>
        <w:rPr>
          <w:rFonts w:ascii="微软雅黑" w:eastAsia="微软雅黑" w:hAnsi="微软雅黑" w:hint="eastAsia"/>
        </w:rPr>
        <w:t>PVST可以</w:t>
      </w:r>
      <w:r>
        <w:rPr>
          <w:rFonts w:ascii="微软雅黑" w:eastAsia="微软雅黑" w:hAnsi="微软雅黑"/>
        </w:rPr>
        <w:t>在每个VLAN内都拥有一棵生成树，能够有效地提高链路带宽的利用率。PVST</w:t>
      </w:r>
      <w:r>
        <w:rPr>
          <w:rFonts w:ascii="微软雅黑" w:eastAsia="微软雅黑" w:hAnsi="微软雅黑" w:hint="eastAsia"/>
        </w:rPr>
        <w:t>可以简单理解为</w:t>
      </w:r>
      <w:r>
        <w:rPr>
          <w:rFonts w:ascii="微软雅黑" w:eastAsia="微软雅黑" w:hAnsi="微软雅黑"/>
        </w:rPr>
        <w:t>在每个VLAN上运行一个STP</w:t>
      </w:r>
      <w:r>
        <w:rPr>
          <w:rFonts w:ascii="微软雅黑" w:eastAsia="微软雅黑" w:hAnsi="微软雅黑" w:hint="eastAsia"/>
        </w:rPr>
        <w:t>或</w:t>
      </w:r>
      <w:r>
        <w:rPr>
          <w:rFonts w:ascii="微软雅黑" w:eastAsia="微软雅黑" w:hAnsi="微软雅黑"/>
        </w:rPr>
        <w:t>RTSP，不同VLAN之间的生成树完全独立</w:t>
      </w:r>
      <w:r>
        <w:rPr>
          <w:rFonts w:ascii="微软雅黑" w:eastAsia="微软雅黑" w:hAnsi="微软雅黑" w:hint="eastAsia"/>
        </w:rPr>
        <w:t>。故</w:t>
      </w:r>
      <w:r>
        <w:rPr>
          <w:rFonts w:ascii="微软雅黑" w:eastAsia="微软雅黑" w:hAnsi="微软雅黑"/>
        </w:rPr>
        <w:t>，PVST</w:t>
      </w:r>
      <w:r>
        <w:rPr>
          <w:rFonts w:ascii="微软雅黑" w:eastAsia="微软雅黑" w:hAnsi="微软雅黑" w:hint="eastAsia"/>
        </w:rPr>
        <w:t>协议</w:t>
      </w:r>
      <w:r>
        <w:rPr>
          <w:rFonts w:ascii="微软雅黑" w:eastAsia="微软雅黑" w:hAnsi="微软雅黑"/>
        </w:rPr>
        <w:t>无法与STP/RSTP的设备进行</w:t>
      </w:r>
      <w:r>
        <w:rPr>
          <w:rFonts w:ascii="微软雅黑" w:eastAsia="微软雅黑" w:hAnsi="微软雅黑" w:hint="eastAsia"/>
        </w:rPr>
        <w:t>互通</w:t>
      </w:r>
      <w:r>
        <w:rPr>
          <w:rFonts w:ascii="微软雅黑" w:eastAsia="微软雅黑" w:hAnsi="微软雅黑"/>
        </w:rPr>
        <w:t>。</w:t>
      </w:r>
    </w:p>
    <w:p w14:paraId="6D0B3208" w14:textId="77777777" w:rsidR="0076630D" w:rsidRDefault="00D7272D">
      <w:pPr>
        <w:ind w:firstLine="420"/>
        <w:rPr>
          <w:rFonts w:ascii="微软雅黑" w:eastAsia="微软雅黑" w:hAnsi="微软雅黑"/>
        </w:rPr>
      </w:pPr>
      <w:r>
        <w:rPr>
          <w:rFonts w:ascii="微软雅黑" w:eastAsia="微软雅黑" w:hAnsi="微软雅黑" w:hint="eastAsia"/>
        </w:rPr>
        <w:t>运行</w:t>
      </w:r>
      <w:r>
        <w:rPr>
          <w:rFonts w:ascii="微软雅黑" w:eastAsia="微软雅黑" w:hAnsi="微软雅黑"/>
        </w:rPr>
        <w:t>PVST的交换机可以与运行Rapid PVST</w:t>
      </w:r>
      <w:r>
        <w:rPr>
          <w:rFonts w:ascii="微软雅黑" w:eastAsia="微软雅黑" w:hAnsi="微软雅黑" w:hint="eastAsia"/>
        </w:rPr>
        <w:t>或</w:t>
      </w:r>
      <w:r>
        <w:rPr>
          <w:rFonts w:ascii="微软雅黑" w:eastAsia="微软雅黑" w:hAnsi="微软雅黑"/>
        </w:rPr>
        <w:t>PVST的三方设备互通。当运行</w:t>
      </w:r>
      <w:r>
        <w:rPr>
          <w:rFonts w:ascii="微软雅黑" w:eastAsia="微软雅黑" w:hAnsi="微软雅黑" w:hint="eastAsia"/>
        </w:rPr>
        <w:t>PVST</w:t>
      </w:r>
      <w:r>
        <w:rPr>
          <w:rFonts w:ascii="微软雅黑" w:eastAsia="微软雅黑" w:hAnsi="微软雅黑"/>
        </w:rPr>
        <w:t>的交换机互联，或运行PVST的交换机与运行Rapid PVST的三方设备互通时，</w:t>
      </w:r>
      <w:r>
        <w:rPr>
          <w:rFonts w:ascii="微软雅黑" w:eastAsia="微软雅黑" w:hAnsi="微软雅黑" w:hint="eastAsia"/>
        </w:rPr>
        <w:t>GWN78XX</w:t>
      </w:r>
      <w:r>
        <w:rPr>
          <w:rFonts w:ascii="微软雅黑" w:eastAsia="微软雅黑" w:hAnsi="微软雅黑"/>
        </w:rPr>
        <w:t>交换机</w:t>
      </w:r>
      <w:r>
        <w:rPr>
          <w:rFonts w:ascii="微软雅黑" w:eastAsia="微软雅黑" w:hAnsi="微软雅黑" w:hint="eastAsia"/>
        </w:rPr>
        <w:t>支持像</w:t>
      </w:r>
      <w:r>
        <w:rPr>
          <w:rFonts w:ascii="微软雅黑" w:eastAsia="微软雅黑" w:hAnsi="微软雅黑"/>
        </w:rPr>
        <w:t>RTSP一样快速收敛。</w:t>
      </w:r>
    </w:p>
    <w:p w14:paraId="618B5ADC" w14:textId="77777777" w:rsidR="0076630D" w:rsidRDefault="00D7272D">
      <w:pPr>
        <w:ind w:firstLine="420"/>
        <w:rPr>
          <w:rFonts w:ascii="微软雅黑" w:eastAsia="微软雅黑" w:hAnsi="微软雅黑"/>
          <w:b/>
        </w:rPr>
      </w:pPr>
      <w:r>
        <w:rPr>
          <w:rFonts w:ascii="微软雅黑" w:eastAsia="微软雅黑" w:hAnsi="微软雅黑"/>
          <w:b/>
        </w:rPr>
        <w:t>PVST的协议报文：</w:t>
      </w:r>
    </w:p>
    <w:p w14:paraId="3A2990CD" w14:textId="77777777" w:rsidR="0076630D" w:rsidRDefault="00D7272D">
      <w:pPr>
        <w:ind w:firstLine="420"/>
        <w:rPr>
          <w:rFonts w:ascii="微软雅黑" w:eastAsia="微软雅黑" w:hAnsi="微软雅黑"/>
        </w:rPr>
      </w:pPr>
      <w:r>
        <w:rPr>
          <w:rFonts w:ascii="微软雅黑" w:eastAsia="微软雅黑" w:hAnsi="微软雅黑" w:hint="eastAsia"/>
        </w:rPr>
        <w:t>PVST的</w:t>
      </w:r>
      <w:r>
        <w:rPr>
          <w:rFonts w:ascii="微软雅黑" w:eastAsia="微软雅黑" w:hAnsi="微软雅黑"/>
        </w:rPr>
        <w:t>BPDU</w:t>
      </w:r>
      <w:commentRangeStart w:id="336"/>
      <w:r>
        <w:rPr>
          <w:rFonts w:ascii="微软雅黑" w:eastAsia="微软雅黑" w:hAnsi="微软雅黑"/>
        </w:rPr>
        <w:t>与</w:t>
      </w:r>
      <w:commentRangeEnd w:id="336"/>
      <w:r w:rsidR="00546F75">
        <w:rPr>
          <w:rStyle w:val="af0"/>
        </w:rPr>
        <w:commentReference w:id="336"/>
      </w:r>
      <w:r>
        <w:rPr>
          <w:rFonts w:ascii="微软雅黑" w:eastAsia="微软雅黑" w:hAnsi="微软雅黑"/>
        </w:rPr>
        <w:t>RTSP</w:t>
      </w:r>
      <w:r>
        <w:rPr>
          <w:rFonts w:ascii="微软雅黑" w:eastAsia="微软雅黑" w:hAnsi="微软雅黑" w:hint="eastAsia"/>
        </w:rPr>
        <w:t>的</w:t>
      </w:r>
      <w:r>
        <w:rPr>
          <w:rFonts w:ascii="微软雅黑" w:eastAsia="微软雅黑" w:hAnsi="微软雅黑"/>
        </w:rPr>
        <w:t>BPDU存在</w:t>
      </w:r>
      <w:r>
        <w:rPr>
          <w:rFonts w:ascii="微软雅黑" w:eastAsia="微软雅黑" w:hAnsi="微软雅黑" w:hint="eastAsia"/>
        </w:rPr>
        <w:t>3点不同</w:t>
      </w:r>
      <w:r>
        <w:rPr>
          <w:rFonts w:ascii="微软雅黑" w:eastAsia="微软雅黑" w:hAnsi="微软雅黑"/>
        </w:rPr>
        <w:t>：（</w:t>
      </w:r>
      <w:r>
        <w:rPr>
          <w:rFonts w:ascii="微软雅黑" w:eastAsia="微软雅黑" w:hAnsi="微软雅黑" w:hint="eastAsia"/>
        </w:rPr>
        <w:t>1）报文</w:t>
      </w:r>
      <w:r>
        <w:rPr>
          <w:rFonts w:ascii="微软雅黑" w:eastAsia="微软雅黑" w:hAnsi="微软雅黑"/>
        </w:rPr>
        <w:t>的目的MAC地址改变，</w:t>
      </w:r>
      <w:r>
        <w:rPr>
          <w:rFonts w:ascii="微软雅黑" w:eastAsia="微软雅黑" w:hAnsi="微软雅黑" w:hint="eastAsia"/>
        </w:rPr>
        <w:t>变为</w:t>
      </w:r>
      <w:r>
        <w:rPr>
          <w:rFonts w:ascii="微软雅黑" w:eastAsia="微软雅黑" w:hAnsi="微软雅黑"/>
        </w:rPr>
        <w:t>私有MAC地址</w:t>
      </w:r>
      <w:r>
        <w:rPr>
          <w:rFonts w:ascii="微软雅黑" w:eastAsia="微软雅黑" w:hAnsi="微软雅黑" w:hint="eastAsia"/>
        </w:rPr>
        <w:t>01:00:0C:C</w:t>
      </w:r>
      <w:r>
        <w:rPr>
          <w:rFonts w:ascii="微软雅黑" w:eastAsia="微软雅黑" w:hAnsi="微软雅黑"/>
        </w:rPr>
        <w:t>C:CC:CD</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报文</w:t>
      </w:r>
      <w:r>
        <w:rPr>
          <w:rFonts w:ascii="微软雅黑" w:eastAsia="微软雅黑" w:hAnsi="微软雅黑"/>
        </w:rPr>
        <w:t>携带VLAN标签，确定该协议报文归属</w:t>
      </w:r>
      <w:r>
        <w:rPr>
          <w:rFonts w:ascii="微软雅黑" w:eastAsia="微软雅黑" w:hAnsi="微软雅黑" w:hint="eastAsia"/>
        </w:rPr>
        <w:t>的</w:t>
      </w:r>
      <w:r>
        <w:rPr>
          <w:rFonts w:ascii="微软雅黑" w:eastAsia="微软雅黑" w:hAnsi="微软雅黑"/>
        </w:rPr>
        <w:t>VLAN；（</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报文</w:t>
      </w:r>
      <w:r>
        <w:rPr>
          <w:rFonts w:ascii="微软雅黑" w:eastAsia="微软雅黑" w:hAnsi="微软雅黑"/>
        </w:rPr>
        <w:t>配置消息固定格式链路头字段添加Organization code和PID字段。</w:t>
      </w:r>
    </w:p>
    <w:p w14:paraId="380CF0F5" w14:textId="77777777" w:rsidR="0076630D" w:rsidRDefault="00D7272D">
      <w:pPr>
        <w:ind w:firstLine="420"/>
        <w:rPr>
          <w:rFonts w:ascii="微软雅黑" w:eastAsia="微软雅黑" w:hAnsi="微软雅黑"/>
        </w:rPr>
      </w:pPr>
      <w:r>
        <w:rPr>
          <w:rFonts w:ascii="微软雅黑" w:eastAsia="微软雅黑" w:hAnsi="微软雅黑" w:hint="eastAsia"/>
        </w:rPr>
        <w:t>根据端口类型</w:t>
      </w:r>
      <w:r>
        <w:rPr>
          <w:rFonts w:ascii="微软雅黑" w:eastAsia="微软雅黑" w:hAnsi="微软雅黑"/>
        </w:rPr>
        <w:t>的不同，PVST发送的BPDU格式也有所差别：</w:t>
      </w:r>
    </w:p>
    <w:p w14:paraId="6384A9B0" w14:textId="77777777" w:rsidR="0076630D" w:rsidRDefault="00D7272D" w:rsidP="00B10728">
      <w:pPr>
        <w:pStyle w:val="af2"/>
        <w:numPr>
          <w:ilvl w:val="0"/>
          <w:numId w:val="156"/>
        </w:numPr>
        <w:ind w:firstLineChars="0"/>
        <w:rPr>
          <w:rFonts w:ascii="微软雅黑" w:eastAsia="微软雅黑" w:hAnsi="微软雅黑"/>
        </w:rPr>
      </w:pPr>
      <w:r>
        <w:rPr>
          <w:rFonts w:ascii="微软雅黑" w:eastAsia="微软雅黑" w:hAnsi="微软雅黑" w:hint="eastAsia"/>
        </w:rPr>
        <w:t>Access</w:t>
      </w:r>
      <w:r>
        <w:rPr>
          <w:rFonts w:ascii="微软雅黑" w:eastAsia="微软雅黑" w:hAnsi="微软雅黑"/>
        </w:rPr>
        <w:t>端口：PVST将根据该VLAN的状态发送RTSP格式的BPDU</w:t>
      </w:r>
    </w:p>
    <w:p w14:paraId="736EB819" w14:textId="77777777" w:rsidR="0076630D" w:rsidRDefault="00D7272D" w:rsidP="00B10728">
      <w:pPr>
        <w:pStyle w:val="af2"/>
        <w:numPr>
          <w:ilvl w:val="0"/>
          <w:numId w:val="157"/>
        </w:numPr>
        <w:ind w:firstLineChars="0"/>
        <w:rPr>
          <w:rFonts w:ascii="微软雅黑" w:eastAsia="微软雅黑" w:hAnsi="微软雅黑"/>
        </w:rPr>
      </w:pPr>
      <w:r>
        <w:rPr>
          <w:rFonts w:ascii="微软雅黑" w:eastAsia="微软雅黑" w:hAnsi="微软雅黑"/>
        </w:rPr>
        <w:t>Trunk端口和Hybrid端口：PVST将在缺省VLAN内根据该VLAN的状态发送RTSP</w:t>
      </w:r>
      <w:r>
        <w:rPr>
          <w:rFonts w:ascii="微软雅黑" w:eastAsia="微软雅黑" w:hAnsi="微软雅黑" w:hint="eastAsia"/>
        </w:rPr>
        <w:t>格式</w:t>
      </w:r>
      <w:r>
        <w:rPr>
          <w:rFonts w:ascii="微软雅黑" w:eastAsia="微软雅黑" w:hAnsi="微软雅黑"/>
        </w:rPr>
        <w:t>的BPDU，而对于</w:t>
      </w:r>
      <w:r>
        <w:rPr>
          <w:rFonts w:ascii="微软雅黑" w:eastAsia="微软雅黑" w:hAnsi="微软雅黑" w:hint="eastAsia"/>
        </w:rPr>
        <w:t>其他本端口</w:t>
      </w:r>
      <w:r>
        <w:rPr>
          <w:rFonts w:ascii="微软雅黑" w:eastAsia="微软雅黑" w:hAnsi="微软雅黑"/>
        </w:rPr>
        <w:t>允许通过的VLAN，则发送PVST格式的BPDU</w:t>
      </w:r>
    </w:p>
    <w:p w14:paraId="79999E40" w14:textId="77777777" w:rsidR="0076630D" w:rsidRDefault="00D7272D">
      <w:pPr>
        <w:ind w:firstLine="420"/>
        <w:rPr>
          <w:rFonts w:ascii="微软雅黑" w:eastAsia="微软雅黑" w:hAnsi="微软雅黑"/>
          <w:b/>
        </w:rPr>
      </w:pPr>
      <w:r>
        <w:rPr>
          <w:rFonts w:ascii="微软雅黑" w:eastAsia="微软雅黑" w:hAnsi="微软雅黑"/>
          <w:b/>
        </w:rPr>
        <w:t>PVST工作原理</w:t>
      </w:r>
      <w:r>
        <w:rPr>
          <w:rFonts w:ascii="微软雅黑" w:eastAsia="微软雅黑" w:hAnsi="微软雅黑" w:hint="eastAsia"/>
          <w:b/>
        </w:rPr>
        <w:t>：</w:t>
      </w:r>
    </w:p>
    <w:p w14:paraId="1558F12B"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PVST</w:t>
      </w:r>
      <w:r>
        <w:rPr>
          <w:rFonts w:ascii="微软雅黑" w:eastAsia="微软雅黑" w:hAnsi="微软雅黑"/>
        </w:rPr>
        <w:t>借助MSTP的实例和VLAN映射关系模型，将MSTP每个实例映射一个VLAN。</w:t>
      </w:r>
      <w:r>
        <w:rPr>
          <w:rFonts w:ascii="微软雅黑" w:eastAsia="微软雅黑" w:hAnsi="微软雅黑" w:hint="eastAsia"/>
        </w:rPr>
        <w:t>PVST</w:t>
      </w:r>
      <w:r>
        <w:rPr>
          <w:rFonts w:ascii="微软雅黑" w:eastAsia="微软雅黑" w:hAnsi="微软雅黑"/>
        </w:rPr>
        <w:t>中每个VLAN独立运行RTSP，</w:t>
      </w:r>
      <w:r>
        <w:rPr>
          <w:rFonts w:ascii="微软雅黑" w:eastAsia="微软雅黑" w:hAnsi="微软雅黑" w:hint="eastAsia"/>
        </w:rPr>
        <w:t>独立运算</w:t>
      </w:r>
      <w:r>
        <w:rPr>
          <w:rFonts w:ascii="微软雅黑" w:eastAsia="微软雅黑" w:hAnsi="微软雅黑"/>
        </w:rPr>
        <w:t>，并允许以每个VLAN为基础开启或关闭生成树。每个</w:t>
      </w:r>
      <w:r>
        <w:rPr>
          <w:rFonts w:ascii="微软雅黑" w:eastAsia="微软雅黑" w:hAnsi="微软雅黑" w:hint="eastAsia"/>
        </w:rPr>
        <w:t>VLA</w:t>
      </w:r>
      <w:r>
        <w:rPr>
          <w:rFonts w:ascii="微软雅黑" w:eastAsia="微软雅黑" w:hAnsi="微软雅黑"/>
        </w:rPr>
        <w:t>N内的生成树</w:t>
      </w:r>
      <w:r>
        <w:rPr>
          <w:rFonts w:ascii="微软雅黑" w:eastAsia="微软雅黑" w:hAnsi="微软雅黑" w:hint="eastAsia"/>
        </w:rPr>
        <w:t>实例</w:t>
      </w:r>
      <w:r>
        <w:rPr>
          <w:rFonts w:ascii="微软雅黑" w:eastAsia="微软雅黑" w:hAnsi="微软雅黑"/>
        </w:rPr>
        <w:t>都有单独的网络拓扑结构，相互之间没有影响。这样</w:t>
      </w:r>
      <w:r>
        <w:rPr>
          <w:rFonts w:ascii="微软雅黑" w:eastAsia="微软雅黑" w:hAnsi="微软雅黑" w:hint="eastAsia"/>
        </w:rPr>
        <w:t>既可以</w:t>
      </w:r>
      <w:r>
        <w:rPr>
          <w:rFonts w:ascii="微软雅黑" w:eastAsia="微软雅黑" w:hAnsi="微软雅黑"/>
        </w:rPr>
        <w:t>消除VLAN内的冗余链路，还可以实现不同VLAN间负载分担</w:t>
      </w:r>
      <w:r>
        <w:rPr>
          <w:rFonts w:ascii="微软雅黑" w:eastAsia="微软雅黑" w:hAnsi="微软雅黑" w:hint="eastAsia"/>
        </w:rPr>
        <w:t>。</w:t>
      </w:r>
    </w:p>
    <w:p w14:paraId="1028B21A" w14:textId="77777777" w:rsidR="0076630D" w:rsidRDefault="00D7272D">
      <w:pPr>
        <w:ind w:firstLine="420"/>
        <w:rPr>
          <w:rFonts w:ascii="微软雅黑" w:eastAsia="微软雅黑" w:hAnsi="微软雅黑"/>
        </w:rPr>
      </w:pPr>
      <w:r>
        <w:rPr>
          <w:rFonts w:ascii="微软雅黑" w:eastAsia="微软雅黑" w:hAnsi="微软雅黑"/>
        </w:rPr>
        <w:t>PVST在缺省VLAN上通过RTSP报文进行拓扑</w:t>
      </w:r>
      <w:r>
        <w:rPr>
          <w:rFonts w:ascii="微软雅黑" w:eastAsia="微软雅黑" w:hAnsi="微软雅黑" w:hint="eastAsia"/>
        </w:rPr>
        <w:t>运算</w:t>
      </w:r>
      <w:r>
        <w:rPr>
          <w:rFonts w:ascii="微软雅黑" w:eastAsia="微软雅黑" w:hAnsi="微软雅黑"/>
        </w:rPr>
        <w:t>；在其他VLAN上通过带VLAN Tag</w:t>
      </w:r>
      <w:r>
        <w:rPr>
          <w:rFonts w:ascii="微软雅黑" w:eastAsia="微软雅黑" w:hAnsi="微软雅黑" w:hint="eastAsia"/>
        </w:rPr>
        <w:t>的</w:t>
      </w:r>
      <w:r>
        <w:rPr>
          <w:rFonts w:ascii="微软雅黑" w:eastAsia="微软雅黑" w:hAnsi="微软雅黑"/>
        </w:rPr>
        <w:t>PVST报文进行拓扑</w:t>
      </w:r>
      <w:r>
        <w:rPr>
          <w:rFonts w:ascii="微软雅黑" w:eastAsia="微软雅黑" w:hAnsi="微软雅黑" w:hint="eastAsia"/>
        </w:rPr>
        <w:t>运算</w:t>
      </w:r>
      <w:r>
        <w:rPr>
          <w:rFonts w:ascii="微软雅黑" w:eastAsia="微软雅黑" w:hAnsi="微软雅黑"/>
        </w:rPr>
        <w:t>。</w:t>
      </w:r>
    </w:p>
    <w:p w14:paraId="04453AC2" w14:textId="77777777" w:rsidR="0076630D" w:rsidRDefault="00D7272D">
      <w:pPr>
        <w:ind w:firstLine="420"/>
        <w:rPr>
          <w:rFonts w:ascii="微软雅黑" w:eastAsia="微软雅黑" w:hAnsi="微软雅黑"/>
        </w:rPr>
      </w:pPr>
      <w:r>
        <w:rPr>
          <w:rFonts w:ascii="微软雅黑" w:eastAsia="微软雅黑" w:hAnsi="微软雅黑"/>
        </w:rPr>
        <w:t>PVST的端口角色和端口状态与RTSP相同，能够实现快速收敛。</w:t>
      </w:r>
    </w:p>
    <w:p w14:paraId="6EEBD780" w14:textId="77777777" w:rsidR="0076630D" w:rsidRDefault="00D7272D">
      <w:pPr>
        <w:ind w:firstLine="420"/>
        <w:rPr>
          <w:rFonts w:ascii="微软雅黑" w:eastAsia="微软雅黑" w:hAnsi="微软雅黑"/>
          <w:b/>
        </w:rPr>
      </w:pPr>
      <w:r>
        <w:rPr>
          <w:rFonts w:ascii="微软雅黑" w:eastAsia="微软雅黑" w:hAnsi="微软雅黑" w:hint="eastAsia"/>
          <w:b/>
        </w:rPr>
        <w:t>快速收敛机制</w:t>
      </w:r>
      <w:r>
        <w:rPr>
          <w:rFonts w:ascii="微软雅黑" w:eastAsia="微软雅黑" w:hAnsi="微软雅黑"/>
          <w:b/>
        </w:rPr>
        <w:t>：</w:t>
      </w:r>
    </w:p>
    <w:p w14:paraId="68B73E16" w14:textId="77777777" w:rsidR="0076630D" w:rsidRDefault="00D7272D">
      <w:pPr>
        <w:ind w:firstLine="420"/>
        <w:rPr>
          <w:rFonts w:ascii="微软雅黑" w:eastAsia="微软雅黑" w:hAnsi="微软雅黑"/>
        </w:rPr>
      </w:pPr>
      <w:r>
        <w:rPr>
          <w:rFonts w:ascii="微软雅黑" w:eastAsia="微软雅黑" w:hAnsi="微软雅黑" w:hint="eastAsia"/>
        </w:rPr>
        <w:t>快速收敛机制</w:t>
      </w:r>
      <w:r>
        <w:rPr>
          <w:rFonts w:ascii="微软雅黑" w:eastAsia="微软雅黑" w:hAnsi="微软雅黑"/>
        </w:rPr>
        <w:t>包括边缘端口机制、根端口快速切换机制、指定端口快速切换机制，其中指定端口快速切换机制也称为P/A（</w:t>
      </w:r>
      <w:r>
        <w:rPr>
          <w:rFonts w:ascii="微软雅黑" w:eastAsia="微软雅黑" w:hAnsi="微软雅黑" w:hint="eastAsia"/>
        </w:rPr>
        <w:t>Proposal</w:t>
      </w:r>
      <w:r>
        <w:rPr>
          <w:rFonts w:ascii="微软雅黑" w:eastAsia="微软雅黑" w:hAnsi="微软雅黑"/>
        </w:rPr>
        <w:t>/Aggrement</w:t>
      </w:r>
      <w:r>
        <w:rPr>
          <w:rFonts w:ascii="微软雅黑" w:eastAsia="微软雅黑" w:hAnsi="微软雅黑" w:hint="eastAsia"/>
        </w:rPr>
        <w:t>，</w:t>
      </w:r>
      <w:r>
        <w:rPr>
          <w:rFonts w:ascii="微软雅黑" w:eastAsia="微软雅黑" w:hAnsi="微软雅黑"/>
        </w:rPr>
        <w:t>请求</w:t>
      </w:r>
      <w:r>
        <w:rPr>
          <w:rFonts w:ascii="微软雅黑" w:eastAsia="微软雅黑" w:hAnsi="微软雅黑" w:hint="eastAsia"/>
        </w:rPr>
        <w:t>/回应</w:t>
      </w:r>
      <w:r>
        <w:rPr>
          <w:rFonts w:ascii="微软雅黑" w:eastAsia="微软雅黑" w:hAnsi="微软雅黑"/>
        </w:rPr>
        <w:t>）</w:t>
      </w:r>
      <w:r>
        <w:rPr>
          <w:rFonts w:ascii="微软雅黑" w:eastAsia="微软雅黑" w:hAnsi="微软雅黑" w:hint="eastAsia"/>
        </w:rPr>
        <w:t>机制。</w:t>
      </w:r>
    </w:p>
    <w:p w14:paraId="58D5C41B" w14:textId="77777777" w:rsidR="0076630D" w:rsidRDefault="00D7272D">
      <w:pPr>
        <w:ind w:firstLine="420"/>
        <w:rPr>
          <w:rFonts w:ascii="微软雅黑" w:eastAsia="微软雅黑" w:hAnsi="微软雅黑"/>
        </w:rPr>
      </w:pPr>
      <w:r>
        <w:rPr>
          <w:rFonts w:ascii="微软雅黑" w:eastAsia="微软雅黑" w:hAnsi="微软雅黑" w:hint="eastAsia"/>
        </w:rPr>
        <w:t>（1）边缘端口机制：当</w:t>
      </w:r>
      <w:r>
        <w:rPr>
          <w:rFonts w:ascii="微软雅黑" w:eastAsia="微软雅黑" w:hAnsi="微软雅黑"/>
        </w:rPr>
        <w:t>端口</w:t>
      </w:r>
      <w:r>
        <w:rPr>
          <w:rFonts w:ascii="微软雅黑" w:eastAsia="微软雅黑" w:hAnsi="微软雅黑" w:hint="eastAsia"/>
        </w:rPr>
        <w:t>直接</w:t>
      </w:r>
      <w:r>
        <w:rPr>
          <w:rFonts w:ascii="微软雅黑" w:eastAsia="微软雅黑" w:hAnsi="微软雅黑"/>
        </w:rPr>
        <w:t>与用户中断相连，而没有连接到其他网桥或局域网网段上时，该端口即为边缘端口。边缘端口连接</w:t>
      </w:r>
      <w:r>
        <w:rPr>
          <w:rFonts w:ascii="微软雅黑" w:eastAsia="微软雅黑" w:hAnsi="微软雅黑" w:hint="eastAsia"/>
        </w:rPr>
        <w:t>的</w:t>
      </w:r>
      <w:r>
        <w:rPr>
          <w:rFonts w:ascii="微软雅黑" w:eastAsia="微软雅黑" w:hAnsi="微软雅黑"/>
        </w:rPr>
        <w:t>是终端，当网络拓扑变化时，边缘端口不会产生</w:t>
      </w:r>
      <w:r>
        <w:rPr>
          <w:rFonts w:ascii="微软雅黑" w:eastAsia="微软雅黑" w:hAnsi="微软雅黑" w:hint="eastAsia"/>
        </w:rPr>
        <w:t>临时环路</w:t>
      </w:r>
      <w:r>
        <w:rPr>
          <w:rFonts w:ascii="微软雅黑" w:eastAsia="微软雅黑" w:hAnsi="微软雅黑"/>
        </w:rPr>
        <w:t>，所以边缘端口可以略过两个Forward Delay的时间，直接进入Forwarding状态，无需任何延时。由于</w:t>
      </w:r>
      <w:r>
        <w:rPr>
          <w:rFonts w:ascii="微软雅黑" w:eastAsia="微软雅黑" w:hAnsi="微软雅黑" w:hint="eastAsia"/>
        </w:rPr>
        <w:t>网桥无法自动判断</w:t>
      </w:r>
      <w:r>
        <w:rPr>
          <w:rFonts w:ascii="微软雅黑" w:eastAsia="微软雅黑" w:hAnsi="微软雅黑"/>
        </w:rPr>
        <w:t>端口是否直接与终端相连，所以用户需要手工将与终端连接的端口设置为边缘端口。</w:t>
      </w:r>
    </w:p>
    <w:p w14:paraId="1BD13227" w14:textId="77777777" w:rsidR="0076630D" w:rsidRDefault="00D7272D">
      <w:pPr>
        <w:ind w:firstLine="420"/>
        <w:rPr>
          <w:rFonts w:ascii="微软雅黑" w:eastAsia="微软雅黑" w:hAnsi="微软雅黑"/>
        </w:rPr>
      </w:pPr>
      <w:r>
        <w:rPr>
          <w:rFonts w:ascii="微软雅黑" w:eastAsia="微软雅黑" w:hAnsi="微软雅黑" w:hint="eastAsia"/>
        </w:rPr>
        <w:t>（2）根端口</w:t>
      </w:r>
      <w:r>
        <w:rPr>
          <w:rFonts w:ascii="微软雅黑" w:eastAsia="微软雅黑" w:hAnsi="微软雅黑"/>
        </w:rPr>
        <w:t>快速切换机制：</w:t>
      </w:r>
      <w:r>
        <w:rPr>
          <w:rFonts w:ascii="微软雅黑" w:eastAsia="微软雅黑" w:hAnsi="微软雅黑" w:hint="eastAsia"/>
        </w:rPr>
        <w:t>当</w:t>
      </w:r>
      <w:r>
        <w:rPr>
          <w:rFonts w:ascii="微软雅黑" w:eastAsia="微软雅黑" w:hAnsi="微软雅黑"/>
        </w:rPr>
        <w:t>旧的根端口进入阻塞状态，网桥会选择优先级最高的替换端口作为新的根端口</w:t>
      </w:r>
      <w:r>
        <w:rPr>
          <w:rFonts w:ascii="微软雅黑" w:eastAsia="微软雅黑" w:hAnsi="微软雅黑" w:hint="eastAsia"/>
        </w:rPr>
        <w:t>。</w:t>
      </w:r>
      <w:r>
        <w:rPr>
          <w:rFonts w:ascii="微软雅黑" w:eastAsia="微软雅黑" w:hAnsi="微软雅黑"/>
        </w:rPr>
        <w:t>如果当前</w:t>
      </w:r>
      <w:r>
        <w:rPr>
          <w:rFonts w:ascii="微软雅黑" w:eastAsia="微软雅黑" w:hAnsi="微软雅黑" w:hint="eastAsia"/>
        </w:rPr>
        <w:t>新</w:t>
      </w:r>
      <w:r>
        <w:rPr>
          <w:rFonts w:ascii="微软雅黑" w:eastAsia="微软雅黑" w:hAnsi="微软雅黑"/>
        </w:rPr>
        <w:t>根端口连接的对端网桥的指定端口</w:t>
      </w:r>
      <w:r>
        <w:rPr>
          <w:rFonts w:ascii="微软雅黑" w:eastAsia="微软雅黑" w:hAnsi="微软雅黑" w:hint="eastAsia"/>
        </w:rPr>
        <w:t>处于</w:t>
      </w:r>
      <w:r>
        <w:rPr>
          <w:rFonts w:ascii="微软雅黑" w:eastAsia="微软雅黑" w:hAnsi="微软雅黑"/>
        </w:rPr>
        <w:t>Forwarding状态，则</w:t>
      </w:r>
      <w:r>
        <w:rPr>
          <w:rFonts w:ascii="微软雅黑" w:eastAsia="微软雅黑" w:hAnsi="微软雅黑" w:hint="eastAsia"/>
        </w:rPr>
        <w:t>新</w:t>
      </w:r>
      <w:r>
        <w:rPr>
          <w:rFonts w:ascii="微软雅黑" w:eastAsia="微软雅黑" w:hAnsi="微软雅黑"/>
        </w:rPr>
        <w:t>根端口可以立刻进入Forwarding状态</w:t>
      </w:r>
      <w:r>
        <w:rPr>
          <w:rFonts w:ascii="微软雅黑" w:eastAsia="微软雅黑" w:hAnsi="微软雅黑" w:hint="eastAsia"/>
        </w:rPr>
        <w:t>，</w:t>
      </w:r>
      <w:r>
        <w:rPr>
          <w:rFonts w:ascii="微软雅黑" w:eastAsia="微软雅黑" w:hAnsi="微软雅黑"/>
        </w:rPr>
        <w:t>期间不需要</w:t>
      </w:r>
      <w:r>
        <w:rPr>
          <w:rFonts w:ascii="微软雅黑" w:eastAsia="微软雅黑" w:hAnsi="微软雅黑" w:hint="eastAsia"/>
        </w:rPr>
        <w:t>延时</w:t>
      </w:r>
      <w:r>
        <w:rPr>
          <w:rFonts w:ascii="微软雅黑" w:eastAsia="微软雅黑" w:hAnsi="微软雅黑"/>
        </w:rPr>
        <w:t>。</w:t>
      </w:r>
    </w:p>
    <w:p w14:paraId="437DBCB0" w14:textId="77777777" w:rsidR="0076630D" w:rsidRDefault="00D7272D">
      <w:pPr>
        <w:ind w:firstLine="420"/>
        <w:rPr>
          <w:rFonts w:ascii="微软雅黑" w:eastAsia="微软雅黑" w:hAnsi="微软雅黑"/>
        </w:rPr>
      </w:pPr>
      <w:r>
        <w:rPr>
          <w:rFonts w:ascii="微软雅黑" w:eastAsia="微软雅黑" w:hAnsi="微软雅黑" w:hint="eastAsia"/>
        </w:rPr>
        <w:t>（3）P/A</w:t>
      </w:r>
      <w:r>
        <w:rPr>
          <w:rFonts w:ascii="微软雅黑" w:eastAsia="微软雅黑" w:hAnsi="微软雅黑"/>
        </w:rPr>
        <w:t>机制：</w:t>
      </w:r>
      <w:r>
        <w:rPr>
          <w:rFonts w:ascii="微软雅黑" w:eastAsia="微软雅黑" w:hAnsi="微软雅黑" w:hint="eastAsia"/>
        </w:rPr>
        <w:t>指定</w:t>
      </w:r>
      <w:r>
        <w:rPr>
          <w:rFonts w:ascii="微软雅黑" w:eastAsia="微软雅黑" w:hAnsi="微软雅黑"/>
        </w:rPr>
        <w:t>端口可以通过与对端网桥进行一次握手，即可快速进入转发状态，期间不需要任何定时器。P/A</w:t>
      </w:r>
      <w:r>
        <w:rPr>
          <w:rFonts w:ascii="微软雅黑" w:eastAsia="微软雅黑" w:hAnsi="微软雅黑" w:hint="eastAsia"/>
        </w:rPr>
        <w:t>机制</w:t>
      </w:r>
      <w:r>
        <w:rPr>
          <w:rFonts w:ascii="微软雅黑" w:eastAsia="微软雅黑" w:hAnsi="微软雅黑"/>
        </w:rPr>
        <w:t>的前提条件是：握手必须在点</w:t>
      </w:r>
      <w:r>
        <w:rPr>
          <w:rFonts w:ascii="微软雅黑" w:eastAsia="微软雅黑" w:hAnsi="微软雅黑" w:hint="eastAsia"/>
        </w:rPr>
        <w:t>到</w:t>
      </w:r>
      <w:r>
        <w:rPr>
          <w:rFonts w:ascii="微软雅黑" w:eastAsia="微软雅黑" w:hAnsi="微软雅黑"/>
        </w:rPr>
        <w:t>点链路上进行。有</w:t>
      </w:r>
      <w:r>
        <w:rPr>
          <w:rFonts w:ascii="微软雅黑" w:eastAsia="微软雅黑" w:hAnsi="微软雅黑" w:hint="eastAsia"/>
        </w:rPr>
        <w:t>点到点</w:t>
      </w:r>
      <w:r>
        <w:rPr>
          <w:rFonts w:ascii="微软雅黑" w:eastAsia="微软雅黑" w:hAnsi="微软雅黑"/>
        </w:rPr>
        <w:t>链路作为前提，P/A机制可以实现网络拓扑的逐链路收敛，而不需要像STP要被动等待</w:t>
      </w:r>
      <w:r>
        <w:rPr>
          <w:rFonts w:ascii="微软雅黑" w:eastAsia="微软雅黑" w:hAnsi="微软雅黑" w:hint="eastAsia"/>
        </w:rPr>
        <w:t>20秒的</w:t>
      </w:r>
      <w:r>
        <w:rPr>
          <w:rFonts w:ascii="微软雅黑" w:eastAsia="微软雅黑" w:hAnsi="微软雅黑"/>
        </w:rPr>
        <w:t>时间以确保全网实现收敛。</w:t>
      </w:r>
    </w:p>
    <w:p w14:paraId="49BC8075" w14:textId="77777777" w:rsidR="0076630D" w:rsidRDefault="00D7272D">
      <w:pPr>
        <w:ind w:firstLine="420"/>
        <w:rPr>
          <w:rFonts w:ascii="微软雅黑" w:eastAsia="微软雅黑" w:hAnsi="微软雅黑"/>
        </w:rPr>
      </w:pPr>
      <w:r>
        <w:rPr>
          <w:rFonts w:ascii="微软雅黑" w:eastAsia="微软雅黑" w:hAnsi="微软雅黑"/>
        </w:rPr>
        <w:lastRenderedPageBreak/>
        <w:t>PVST的P/A机制与RTSP相同。当</w:t>
      </w:r>
      <w:r>
        <w:rPr>
          <w:rFonts w:ascii="微软雅黑" w:eastAsia="微软雅黑" w:hAnsi="微软雅黑" w:hint="eastAsia"/>
        </w:rPr>
        <w:t>新链路</w:t>
      </w:r>
      <w:r>
        <w:rPr>
          <w:rFonts w:ascii="微软雅黑" w:eastAsia="微软雅黑" w:hAnsi="微软雅黑"/>
        </w:rPr>
        <w:t>连接或故障链路恢复时，链路</w:t>
      </w:r>
      <w:r>
        <w:rPr>
          <w:rFonts w:ascii="微软雅黑" w:eastAsia="微软雅黑" w:hAnsi="微软雅黑" w:hint="eastAsia"/>
        </w:rPr>
        <w:t>两端</w:t>
      </w:r>
      <w:r>
        <w:rPr>
          <w:rFonts w:ascii="微软雅黑" w:eastAsia="微软雅黑" w:hAnsi="微软雅黑"/>
        </w:rPr>
        <w:t>的</w:t>
      </w:r>
      <w:r>
        <w:rPr>
          <w:rFonts w:ascii="微软雅黑" w:eastAsia="微软雅黑" w:hAnsi="微软雅黑" w:hint="eastAsia"/>
        </w:rPr>
        <w:t>端口</w:t>
      </w:r>
      <w:r>
        <w:rPr>
          <w:rFonts w:ascii="微软雅黑" w:eastAsia="微软雅黑" w:hAnsi="微软雅黑"/>
        </w:rPr>
        <w:t>初始都为指定端口并处于阻塞状态。当</w:t>
      </w:r>
      <w:r>
        <w:rPr>
          <w:rFonts w:ascii="微软雅黑" w:eastAsia="微软雅黑" w:hAnsi="微软雅黑" w:hint="eastAsia"/>
        </w:rPr>
        <w:t>指定端口</w:t>
      </w:r>
      <w:r>
        <w:rPr>
          <w:rFonts w:ascii="微软雅黑" w:eastAsia="微软雅黑" w:hAnsi="微软雅黑"/>
        </w:rPr>
        <w:t>处于Discarding状态和Learning状态，其所发送的BPDU中</w:t>
      </w:r>
      <w:r>
        <w:rPr>
          <w:rFonts w:ascii="微软雅黑" w:eastAsia="微软雅黑" w:hAnsi="微软雅黑" w:hint="eastAsia"/>
        </w:rPr>
        <w:t>Proposal位</w:t>
      </w:r>
      <w:r>
        <w:rPr>
          <w:rFonts w:ascii="微软雅黑" w:eastAsia="微软雅黑" w:hAnsi="微软雅黑"/>
        </w:rPr>
        <w:t>将被置</w:t>
      </w:r>
      <w:r>
        <w:rPr>
          <w:rFonts w:ascii="微软雅黑" w:eastAsia="微软雅黑" w:hAnsi="微软雅黑" w:hint="eastAsia"/>
        </w:rPr>
        <w:t>位</w:t>
      </w:r>
      <w:r>
        <w:rPr>
          <w:rFonts w:ascii="微软雅黑" w:eastAsia="微软雅黑" w:hAnsi="微软雅黑"/>
        </w:rPr>
        <w:t>，端口角色为指定端口。收到</w:t>
      </w:r>
      <w:r>
        <w:rPr>
          <w:rFonts w:ascii="微软雅黑" w:eastAsia="微软雅黑" w:hAnsi="微软雅黑" w:hint="eastAsia"/>
        </w:rPr>
        <w:t>Proposal</w:t>
      </w:r>
      <w:r>
        <w:rPr>
          <w:rFonts w:ascii="微软雅黑" w:eastAsia="微软雅黑" w:hAnsi="微软雅黑"/>
        </w:rPr>
        <w:t>置位的BPDU后，网桥会判断接收端口是否为根端口。如果是，网桥会启动同步过程。同步过程</w:t>
      </w:r>
      <w:r>
        <w:rPr>
          <w:rFonts w:ascii="微软雅黑" w:eastAsia="微软雅黑" w:hAnsi="微软雅黑" w:hint="eastAsia"/>
        </w:rPr>
        <w:t>指</w:t>
      </w:r>
      <w:r>
        <w:rPr>
          <w:rFonts w:ascii="微软雅黑" w:eastAsia="微软雅黑" w:hAnsi="微软雅黑"/>
        </w:rPr>
        <w:t>网桥阻塞除边缘端口之外的所有端口，在本网桥层面消除环路产生的可能。</w:t>
      </w:r>
    </w:p>
    <w:p w14:paraId="5F98DE25" w14:textId="77777777" w:rsidR="0076630D" w:rsidRDefault="00D7272D">
      <w:pPr>
        <w:pStyle w:val="3"/>
        <w:numPr>
          <w:ilvl w:val="0"/>
          <w:numId w:val="0"/>
        </w:numPr>
        <w:rPr>
          <w:color w:val="EEECE1" w:themeColor="background2"/>
        </w:rPr>
      </w:pPr>
      <w:bookmarkStart w:id="337" w:name="_Toc149138823"/>
      <w:r>
        <w:rPr>
          <w:rFonts w:hint="eastAsia"/>
        </w:rPr>
        <w:t>（五）兼容</w:t>
      </w:r>
      <w:r>
        <w:t>Cisco PVST+(Per VLAN Spanning Tree Plus)</w:t>
      </w:r>
      <w:r>
        <w:rPr>
          <w:color w:val="EEECE1" w:themeColor="background2"/>
          <w:highlight w:val="darkGreen"/>
        </w:rPr>
        <w:t xml:space="preserve"> (FP2)</w:t>
      </w:r>
      <w:bookmarkEnd w:id="337"/>
    </w:p>
    <w:p w14:paraId="068F22E3" w14:textId="77777777" w:rsidR="0076630D" w:rsidRDefault="00D7272D">
      <w:pPr>
        <w:ind w:firstLine="420"/>
        <w:rPr>
          <w:rFonts w:ascii="微软雅黑" w:eastAsia="微软雅黑" w:hAnsi="微软雅黑"/>
          <w:b/>
        </w:rPr>
      </w:pPr>
      <w:r>
        <w:rPr>
          <w:rFonts w:ascii="微软雅黑" w:eastAsia="微软雅黑" w:hAnsi="微软雅黑"/>
          <w:b/>
        </w:rPr>
        <w:t>PVST+工作原理：</w:t>
      </w:r>
    </w:p>
    <w:p w14:paraId="3C3A1217" w14:textId="77777777" w:rsidR="0076630D" w:rsidRDefault="00D7272D">
      <w:pPr>
        <w:ind w:firstLine="420"/>
        <w:rPr>
          <w:rFonts w:ascii="微软雅黑" w:eastAsia="微软雅黑" w:hAnsi="微软雅黑"/>
        </w:rPr>
      </w:pPr>
      <w:r>
        <w:rPr>
          <w:rFonts w:ascii="微软雅黑" w:eastAsia="微软雅黑" w:hAnsi="微软雅黑" w:hint="eastAsia"/>
        </w:rPr>
        <w:t>PVST+</w:t>
      </w:r>
      <w:r>
        <w:rPr>
          <w:rFonts w:ascii="微软雅黑" w:eastAsia="微软雅黑" w:hAnsi="微软雅黑"/>
        </w:rPr>
        <w:t>协议相对于PVST协议的改进是：提供了与标准STP协议互通的能力。</w:t>
      </w:r>
    </w:p>
    <w:p w14:paraId="1AD4DBF7" w14:textId="77777777" w:rsidR="0076630D" w:rsidRDefault="00D7272D">
      <w:pPr>
        <w:ind w:firstLine="420"/>
        <w:rPr>
          <w:rFonts w:ascii="微软雅黑" w:eastAsia="微软雅黑" w:hAnsi="微软雅黑"/>
        </w:rPr>
      </w:pPr>
      <w:r>
        <w:rPr>
          <w:rFonts w:ascii="微软雅黑" w:eastAsia="微软雅黑" w:hAnsi="微软雅黑"/>
          <w:b/>
        </w:rPr>
        <w:t>PVST+报文</w:t>
      </w:r>
      <w:r>
        <w:rPr>
          <w:rFonts w:ascii="微软雅黑" w:eastAsia="微软雅黑" w:hAnsi="微软雅黑" w:hint="eastAsia"/>
          <w:b/>
        </w:rPr>
        <w:t>处理</w:t>
      </w:r>
      <w:r>
        <w:rPr>
          <w:rFonts w:ascii="微软雅黑" w:eastAsia="微软雅黑" w:hAnsi="微软雅黑"/>
          <w:b/>
        </w:rPr>
        <w:t>方式：</w:t>
      </w:r>
    </w:p>
    <w:p w14:paraId="730763E0" w14:textId="77777777" w:rsidR="0076630D" w:rsidRDefault="00D7272D">
      <w:pPr>
        <w:ind w:firstLine="420"/>
        <w:rPr>
          <w:rFonts w:ascii="微软雅黑" w:eastAsia="微软雅黑" w:hAnsi="微软雅黑"/>
        </w:rPr>
      </w:pPr>
      <w:r>
        <w:rPr>
          <w:rFonts w:ascii="微软雅黑" w:eastAsia="微软雅黑" w:hAnsi="微软雅黑" w:hint="eastAsia"/>
        </w:rPr>
        <w:t>根据端口类型</w:t>
      </w:r>
      <w:r>
        <w:rPr>
          <w:rFonts w:ascii="微软雅黑" w:eastAsia="微软雅黑" w:hAnsi="微软雅黑"/>
        </w:rPr>
        <w:t>的不同，PVST+发送的BPDU格式也有所差别：</w:t>
      </w:r>
    </w:p>
    <w:p w14:paraId="7D8F7DB6" w14:textId="77777777" w:rsidR="0076630D" w:rsidRDefault="00D7272D" w:rsidP="00B10728">
      <w:pPr>
        <w:pStyle w:val="af2"/>
        <w:numPr>
          <w:ilvl w:val="0"/>
          <w:numId w:val="157"/>
        </w:numPr>
        <w:ind w:firstLineChars="0"/>
        <w:rPr>
          <w:rFonts w:ascii="微软雅黑" w:eastAsia="微软雅黑" w:hAnsi="微软雅黑"/>
        </w:rPr>
      </w:pPr>
      <w:r>
        <w:rPr>
          <w:rFonts w:ascii="微软雅黑" w:eastAsia="微软雅黑" w:hAnsi="微软雅黑" w:hint="eastAsia"/>
        </w:rPr>
        <w:t>Access</w:t>
      </w:r>
      <w:r>
        <w:rPr>
          <w:rFonts w:ascii="微软雅黑" w:eastAsia="微软雅黑" w:hAnsi="微软雅黑"/>
        </w:rPr>
        <w:t>端口：</w:t>
      </w:r>
      <w:r>
        <w:rPr>
          <w:rFonts w:ascii="微软雅黑" w:eastAsia="微软雅黑" w:hAnsi="微软雅黑" w:hint="eastAsia"/>
        </w:rPr>
        <w:t>在</w:t>
      </w:r>
      <w:r>
        <w:rPr>
          <w:rFonts w:ascii="微软雅黑" w:eastAsia="微软雅黑" w:hAnsi="微软雅黑"/>
        </w:rPr>
        <w:t>所有VLAN内，只</w:t>
      </w:r>
      <w:r>
        <w:rPr>
          <w:rFonts w:ascii="微软雅黑" w:eastAsia="微软雅黑" w:hAnsi="微软雅黑" w:hint="eastAsia"/>
        </w:rPr>
        <w:t>发送标准</w:t>
      </w:r>
      <w:r>
        <w:rPr>
          <w:rFonts w:ascii="微软雅黑" w:eastAsia="微软雅黑" w:hAnsi="微软雅黑"/>
        </w:rPr>
        <w:t>的STP格式的BPDU</w:t>
      </w:r>
    </w:p>
    <w:p w14:paraId="04D69A58" w14:textId="77777777" w:rsidR="0076630D" w:rsidRDefault="00D7272D" w:rsidP="00B10728">
      <w:pPr>
        <w:pStyle w:val="af2"/>
        <w:numPr>
          <w:ilvl w:val="0"/>
          <w:numId w:val="157"/>
        </w:numPr>
        <w:ind w:firstLineChars="0"/>
        <w:rPr>
          <w:rFonts w:ascii="微软雅黑" w:eastAsia="微软雅黑" w:hAnsi="微软雅黑"/>
        </w:rPr>
      </w:pPr>
      <w:r>
        <w:rPr>
          <w:rFonts w:ascii="微软雅黑" w:eastAsia="微软雅黑" w:hAnsi="微软雅黑" w:hint="eastAsia"/>
        </w:rPr>
        <w:t>Trunk</w:t>
      </w:r>
      <w:r>
        <w:rPr>
          <w:rFonts w:ascii="微软雅黑" w:eastAsia="微软雅黑" w:hAnsi="微软雅黑"/>
        </w:rPr>
        <w:t>端口</w:t>
      </w:r>
      <w:r>
        <w:rPr>
          <w:rFonts w:ascii="微软雅黑" w:eastAsia="微软雅黑" w:hAnsi="微软雅黑" w:hint="eastAsia"/>
        </w:rPr>
        <w:t>和</w:t>
      </w:r>
      <w:r>
        <w:rPr>
          <w:rFonts w:ascii="微软雅黑" w:eastAsia="微软雅黑" w:hAnsi="微软雅黑"/>
        </w:rPr>
        <w:t>Hybrid端口：</w:t>
      </w:r>
      <w:r>
        <w:rPr>
          <w:rFonts w:ascii="微软雅黑" w:eastAsia="微软雅黑" w:hAnsi="微软雅黑" w:hint="eastAsia"/>
        </w:rPr>
        <w:t>在</w:t>
      </w:r>
      <w:r>
        <w:rPr>
          <w:rFonts w:ascii="微软雅黑" w:eastAsia="微软雅黑" w:hAnsi="微软雅黑"/>
        </w:rPr>
        <w:t>缺省VLAN内发送标准的BPDU</w:t>
      </w:r>
      <w:r>
        <w:rPr>
          <w:rFonts w:ascii="微软雅黑" w:eastAsia="微软雅黑" w:hAnsi="微软雅黑" w:hint="eastAsia"/>
        </w:rPr>
        <w:t>（目的</w:t>
      </w:r>
      <w:r>
        <w:rPr>
          <w:rFonts w:ascii="微软雅黑" w:eastAsia="微软雅黑" w:hAnsi="微软雅黑"/>
        </w:rPr>
        <w:t>MAC地址为</w:t>
      </w:r>
      <w:r>
        <w:rPr>
          <w:rFonts w:ascii="微软雅黑" w:eastAsia="微软雅黑" w:hAnsi="微软雅黑" w:hint="eastAsia"/>
        </w:rPr>
        <w:t>01:80:</w:t>
      </w:r>
      <w:r>
        <w:rPr>
          <w:rFonts w:ascii="微软雅黑" w:eastAsia="微软雅黑" w:hAnsi="微软雅黑"/>
        </w:rPr>
        <w:t>C2:00:00:00</w:t>
      </w:r>
      <w:r>
        <w:rPr>
          <w:rFonts w:ascii="微软雅黑" w:eastAsia="微软雅黑" w:hAnsi="微软雅黑" w:hint="eastAsia"/>
        </w:rPr>
        <w:t>），</w:t>
      </w:r>
      <w:r>
        <w:rPr>
          <w:rFonts w:ascii="微软雅黑" w:eastAsia="微软雅黑" w:hAnsi="微软雅黑"/>
        </w:rPr>
        <w:t>而在其他允许通过的VLAN中发送PVST</w:t>
      </w:r>
      <w:r>
        <w:rPr>
          <w:rFonts w:ascii="微软雅黑" w:eastAsia="微软雅黑" w:hAnsi="微软雅黑" w:hint="eastAsia"/>
        </w:rPr>
        <w:t>格式</w:t>
      </w:r>
      <w:r>
        <w:rPr>
          <w:rFonts w:ascii="微软雅黑" w:eastAsia="微软雅黑" w:hAnsi="微软雅黑"/>
        </w:rPr>
        <w:t>的BPDU</w:t>
      </w:r>
    </w:p>
    <w:p w14:paraId="37EBD2BF" w14:textId="77777777" w:rsidR="0076630D" w:rsidRDefault="00D7272D">
      <w:pPr>
        <w:ind w:firstLine="420"/>
        <w:rPr>
          <w:rFonts w:ascii="微软雅黑" w:eastAsia="微软雅黑" w:hAnsi="微软雅黑"/>
          <w:b/>
          <w:color w:val="E36C0A" w:themeColor="accent6" w:themeShade="BF"/>
        </w:rPr>
      </w:pPr>
      <w:r>
        <w:rPr>
          <w:rFonts w:ascii="微软雅黑" w:eastAsia="微软雅黑" w:hAnsi="微软雅黑" w:hint="eastAsia"/>
          <w:b/>
        </w:rPr>
        <w:t>（六）兼容</w:t>
      </w:r>
      <w:r>
        <w:rPr>
          <w:rFonts w:ascii="微软雅黑" w:eastAsia="微软雅黑" w:hAnsi="微软雅黑"/>
          <w:b/>
        </w:rPr>
        <w:t>Cisco Rapid PVST+(Rapid Per VLAN Spanning Tree Plus)</w:t>
      </w:r>
      <w:r>
        <w:rPr>
          <w:rFonts w:ascii="微软雅黑" w:eastAsia="微软雅黑" w:hAnsi="微软雅黑" w:hint="eastAsia"/>
          <w:b/>
          <w:color w:val="E36C0A" w:themeColor="accent6" w:themeShade="BF"/>
        </w:rPr>
        <w:t>【暂不支持】</w:t>
      </w:r>
    </w:p>
    <w:p w14:paraId="6D00CCBD" w14:textId="77777777" w:rsidR="0076630D" w:rsidRDefault="00D7272D">
      <w:pPr>
        <w:ind w:firstLine="420"/>
        <w:rPr>
          <w:rFonts w:ascii="微软雅黑" w:eastAsia="微软雅黑" w:hAnsi="微软雅黑"/>
          <w:b/>
        </w:rPr>
      </w:pPr>
      <w:r>
        <w:rPr>
          <w:rFonts w:ascii="微软雅黑" w:eastAsia="微软雅黑" w:hAnsi="微软雅黑"/>
          <w:b/>
        </w:rPr>
        <w:t>Rapid PVST+工作原理：</w:t>
      </w:r>
    </w:p>
    <w:p w14:paraId="52BB6951" w14:textId="77777777" w:rsidR="0076630D" w:rsidRDefault="00D7272D">
      <w:pPr>
        <w:ind w:firstLine="420"/>
        <w:rPr>
          <w:rFonts w:ascii="微软雅黑" w:eastAsia="微软雅黑" w:hAnsi="微软雅黑"/>
        </w:rPr>
      </w:pPr>
      <w:r>
        <w:rPr>
          <w:rFonts w:ascii="微软雅黑" w:eastAsia="微软雅黑" w:hAnsi="微软雅黑" w:hint="eastAsia"/>
        </w:rPr>
        <w:t>相对于</w:t>
      </w:r>
      <w:r>
        <w:rPr>
          <w:rFonts w:ascii="微软雅黑" w:eastAsia="微软雅黑" w:hAnsi="微软雅黑"/>
        </w:rPr>
        <w:t>PVST+协议，采用RTSP的</w:t>
      </w:r>
      <w:r>
        <w:rPr>
          <w:rFonts w:ascii="微软雅黑" w:eastAsia="微软雅黑" w:hAnsi="微软雅黑" w:hint="eastAsia"/>
        </w:rPr>
        <w:t>机制</w:t>
      </w:r>
      <w:r>
        <w:rPr>
          <w:rFonts w:ascii="微软雅黑" w:eastAsia="微软雅黑" w:hAnsi="微软雅黑"/>
        </w:rPr>
        <w:t>，支持快速迁移特性</w:t>
      </w:r>
      <w:r>
        <w:rPr>
          <w:rFonts w:ascii="微软雅黑" w:eastAsia="微软雅黑" w:hAnsi="微软雅黑" w:hint="eastAsia"/>
        </w:rPr>
        <w:t>。</w:t>
      </w:r>
    </w:p>
    <w:p w14:paraId="7AC42F99" w14:textId="77777777" w:rsidR="0076630D" w:rsidRDefault="00D7272D">
      <w:pPr>
        <w:ind w:firstLine="420"/>
        <w:rPr>
          <w:rFonts w:ascii="微软雅黑" w:eastAsia="微软雅黑" w:hAnsi="微软雅黑"/>
        </w:rPr>
      </w:pPr>
      <w:r>
        <w:rPr>
          <w:rFonts w:ascii="微软雅黑" w:eastAsia="微软雅黑" w:hAnsi="微软雅黑" w:hint="eastAsia"/>
          <w:b/>
        </w:rPr>
        <w:t>Rapid</w:t>
      </w:r>
      <w:r>
        <w:rPr>
          <w:rFonts w:ascii="微软雅黑" w:eastAsia="微软雅黑" w:hAnsi="微软雅黑"/>
          <w:b/>
        </w:rPr>
        <w:t xml:space="preserve"> PVST+</w:t>
      </w:r>
      <w:r>
        <w:rPr>
          <w:rFonts w:ascii="微软雅黑" w:eastAsia="微软雅黑" w:hAnsi="微软雅黑" w:hint="eastAsia"/>
          <w:b/>
        </w:rPr>
        <w:t>报文</w:t>
      </w:r>
      <w:r>
        <w:rPr>
          <w:rFonts w:ascii="微软雅黑" w:eastAsia="微软雅黑" w:hAnsi="微软雅黑"/>
          <w:b/>
        </w:rPr>
        <w:t>处理方式：</w:t>
      </w:r>
      <w:r>
        <w:rPr>
          <w:rFonts w:ascii="微软雅黑" w:eastAsia="微软雅黑" w:hAnsi="微软雅黑" w:hint="eastAsia"/>
        </w:rPr>
        <w:t>其</w:t>
      </w:r>
      <w:r>
        <w:rPr>
          <w:rFonts w:ascii="微软雅黑" w:eastAsia="微软雅黑" w:hAnsi="微软雅黑"/>
        </w:rPr>
        <w:t>报文处理机制与PVST+相同。</w:t>
      </w:r>
    </w:p>
    <w:p w14:paraId="5363055B" w14:textId="77777777" w:rsidR="0076630D" w:rsidRDefault="00D7272D">
      <w:pPr>
        <w:ind w:firstLine="420"/>
        <w:rPr>
          <w:rFonts w:ascii="微软雅黑" w:eastAsia="微软雅黑" w:hAnsi="微软雅黑"/>
        </w:rPr>
      </w:pPr>
      <w:r>
        <w:rPr>
          <w:rFonts w:ascii="微软雅黑" w:eastAsia="微软雅黑" w:hAnsi="微软雅黑" w:hint="eastAsia"/>
        </w:rPr>
        <w:t>R</w:t>
      </w:r>
      <w:r>
        <w:rPr>
          <w:rFonts w:ascii="微软雅黑" w:eastAsia="微软雅黑" w:hAnsi="微软雅黑"/>
        </w:rPr>
        <w:t>apid PVST+的端口角色</w:t>
      </w:r>
      <w:r>
        <w:rPr>
          <w:rFonts w:ascii="微软雅黑" w:eastAsia="微软雅黑" w:hAnsi="微软雅黑" w:hint="eastAsia"/>
        </w:rPr>
        <w:t>有4种</w:t>
      </w:r>
      <w:r>
        <w:rPr>
          <w:rFonts w:ascii="微软雅黑" w:eastAsia="微软雅黑" w:hAnsi="微软雅黑"/>
        </w:rPr>
        <w:t>：根端口、指定端口、备用端口、备份端口和禁用端口。端口状态</w:t>
      </w:r>
      <w:r>
        <w:rPr>
          <w:rFonts w:ascii="微软雅黑" w:eastAsia="微软雅黑" w:hAnsi="微软雅黑" w:hint="eastAsia"/>
        </w:rPr>
        <w:t>有4种</w:t>
      </w:r>
      <w:r>
        <w:rPr>
          <w:rFonts w:ascii="微软雅黑" w:eastAsia="微软雅黑" w:hAnsi="微软雅黑"/>
        </w:rPr>
        <w:t>：</w:t>
      </w:r>
      <w:r>
        <w:rPr>
          <w:rFonts w:ascii="微软雅黑" w:eastAsia="微软雅黑" w:hAnsi="微软雅黑" w:hint="eastAsia"/>
        </w:rPr>
        <w:t>B</w:t>
      </w:r>
      <w:r>
        <w:rPr>
          <w:rFonts w:ascii="微软雅黑" w:eastAsia="微软雅黑" w:hAnsi="微软雅黑"/>
        </w:rPr>
        <w:t>locking、Learning、</w:t>
      </w:r>
      <w:r>
        <w:rPr>
          <w:rFonts w:ascii="微软雅黑" w:eastAsia="微软雅黑" w:hAnsi="微软雅黑" w:hint="eastAsia"/>
        </w:rPr>
        <w:t>F</w:t>
      </w:r>
      <w:r>
        <w:rPr>
          <w:rFonts w:ascii="微软雅黑" w:eastAsia="微软雅黑" w:hAnsi="微软雅黑"/>
        </w:rPr>
        <w:t>orwarding和</w:t>
      </w:r>
      <w:r>
        <w:rPr>
          <w:rFonts w:ascii="微软雅黑" w:eastAsia="微软雅黑" w:hAnsi="微软雅黑" w:hint="eastAsia"/>
        </w:rPr>
        <w:t>D</w:t>
      </w:r>
      <w:r>
        <w:rPr>
          <w:rFonts w:ascii="微软雅黑" w:eastAsia="微软雅黑" w:hAnsi="微软雅黑"/>
        </w:rPr>
        <w:t>isabled。</w:t>
      </w:r>
    </w:p>
    <w:p w14:paraId="18D148CE" w14:textId="77777777" w:rsidR="0076630D" w:rsidRDefault="0076630D">
      <w:pPr>
        <w:rPr>
          <w:rFonts w:ascii="微软雅黑" w:eastAsia="微软雅黑" w:hAnsi="微软雅黑"/>
        </w:rPr>
      </w:pPr>
    </w:p>
    <w:p w14:paraId="2FE2CB06" w14:textId="77777777" w:rsidR="0076630D" w:rsidRDefault="0076630D">
      <w:pPr>
        <w:rPr>
          <w:rFonts w:ascii="微软雅黑" w:eastAsia="微软雅黑" w:hAnsi="微软雅黑"/>
        </w:rPr>
      </w:pPr>
    </w:p>
    <w:p w14:paraId="2A9363E5" w14:textId="77777777" w:rsidR="0076630D" w:rsidRDefault="00D7272D">
      <w:pPr>
        <w:rPr>
          <w:rFonts w:ascii="微软雅黑" w:eastAsia="微软雅黑" w:hAnsi="微软雅黑"/>
        </w:rPr>
      </w:pPr>
      <w:r>
        <w:rPr>
          <w:rFonts w:ascii="微软雅黑" w:eastAsia="微软雅黑" w:hAnsi="微软雅黑" w:hint="eastAsia"/>
        </w:rPr>
        <w:t>【配置参数】</w:t>
      </w:r>
    </w:p>
    <w:p w14:paraId="736C234D" w14:textId="77777777" w:rsidR="0076630D" w:rsidRDefault="00D7272D">
      <w:pPr>
        <w:rPr>
          <w:rFonts w:ascii="微软雅黑" w:eastAsia="微软雅黑" w:hAnsi="微软雅黑"/>
        </w:rPr>
      </w:pPr>
      <w:r>
        <w:rPr>
          <w:rFonts w:ascii="微软雅黑" w:eastAsia="微软雅黑" w:hAnsi="微软雅黑" w:hint="eastAsia"/>
        </w:rPr>
        <w:t>1. 全局设置</w:t>
      </w:r>
      <w:r>
        <w:rPr>
          <w:rFonts w:ascii="微软雅黑" w:eastAsia="微软雅黑" w:hAnsi="微软雅黑"/>
        </w:rPr>
        <w:t>：</w:t>
      </w:r>
    </w:p>
    <w:p w14:paraId="16933C62" w14:textId="77777777" w:rsidR="0076630D" w:rsidRDefault="00D7272D" w:rsidP="00B10728">
      <w:pPr>
        <w:pStyle w:val="af2"/>
        <w:numPr>
          <w:ilvl w:val="0"/>
          <w:numId w:val="158"/>
        </w:numPr>
        <w:ind w:firstLineChars="0"/>
        <w:rPr>
          <w:rFonts w:ascii="微软雅黑" w:eastAsia="微软雅黑" w:hAnsi="微软雅黑"/>
        </w:rPr>
      </w:pPr>
      <w:r>
        <w:rPr>
          <w:rFonts w:ascii="微软雅黑" w:eastAsia="微软雅黑" w:hAnsi="微软雅黑" w:hint="eastAsia"/>
        </w:rPr>
        <w:t>生成树</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是否启用生成树</w:t>
      </w:r>
      <w:r>
        <w:rPr>
          <w:rFonts w:ascii="微软雅黑" w:eastAsia="微软雅黑" w:hAnsi="微软雅黑" w:hint="eastAsia"/>
        </w:rPr>
        <w:t>功能</w:t>
      </w:r>
      <w:r>
        <w:rPr>
          <w:rFonts w:ascii="微软雅黑" w:eastAsia="微软雅黑" w:hAnsi="微软雅黑"/>
        </w:rPr>
        <w:t>，默认</w:t>
      </w:r>
      <w:r>
        <w:rPr>
          <w:rFonts w:ascii="微软雅黑" w:eastAsia="微软雅黑" w:hAnsi="微软雅黑" w:hint="eastAsia"/>
        </w:rPr>
        <w:t>关闭</w:t>
      </w:r>
      <w:r>
        <w:rPr>
          <w:rFonts w:ascii="微软雅黑" w:eastAsia="微软雅黑" w:hAnsi="微软雅黑"/>
        </w:rPr>
        <w:t>。</w:t>
      </w:r>
      <w:r>
        <w:rPr>
          <w:rFonts w:ascii="微软雅黑" w:eastAsia="微软雅黑" w:hAnsi="微软雅黑" w:hint="eastAsia"/>
        </w:rPr>
        <w:t>当关闭</w:t>
      </w:r>
      <w:r>
        <w:rPr>
          <w:rFonts w:ascii="微软雅黑" w:eastAsia="微软雅黑" w:hAnsi="微软雅黑"/>
        </w:rPr>
        <w:t>时，需配置BPDU</w:t>
      </w:r>
      <w:r>
        <w:rPr>
          <w:rFonts w:ascii="微软雅黑" w:eastAsia="微软雅黑" w:hAnsi="微软雅黑" w:hint="eastAsia"/>
        </w:rPr>
        <w:t>报文处理方式。</w:t>
      </w:r>
    </w:p>
    <w:p w14:paraId="2980355F"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rPr>
        <w:t>BPDU处理：【</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当关闭</w:t>
      </w:r>
      <w:r>
        <w:rPr>
          <w:rFonts w:ascii="微软雅黑" w:eastAsia="微软雅黑" w:hAnsi="微软雅黑"/>
        </w:rPr>
        <w:t>生成树时，交换设备收到BPDU报文的处理方式，选项有{</w:t>
      </w:r>
      <w:r>
        <w:rPr>
          <w:rFonts w:ascii="微软雅黑" w:eastAsia="微软雅黑" w:hAnsi="微软雅黑" w:hint="eastAsia"/>
        </w:rPr>
        <w:t>丢弃</w:t>
      </w:r>
      <w:r>
        <w:rPr>
          <w:rFonts w:ascii="微软雅黑" w:eastAsia="微软雅黑" w:hAnsi="微软雅黑"/>
        </w:rPr>
        <w:t>|泛洪}</w:t>
      </w:r>
      <w:r>
        <w:rPr>
          <w:rFonts w:ascii="微软雅黑" w:eastAsia="微软雅黑" w:hAnsi="微软雅黑" w:hint="eastAsia"/>
        </w:rPr>
        <w:t>，</w:t>
      </w:r>
      <w:r>
        <w:rPr>
          <w:rFonts w:ascii="微软雅黑" w:eastAsia="微软雅黑" w:hAnsi="微软雅黑"/>
        </w:rPr>
        <w:t>默认丢弃。</w:t>
      </w:r>
    </w:p>
    <w:p w14:paraId="368C5913" w14:textId="77777777" w:rsidR="0076630D" w:rsidRDefault="00D7272D" w:rsidP="00B10728">
      <w:pPr>
        <w:pStyle w:val="af2"/>
        <w:numPr>
          <w:ilvl w:val="0"/>
          <w:numId w:val="158"/>
        </w:numPr>
        <w:ind w:firstLineChars="0"/>
        <w:rPr>
          <w:rFonts w:ascii="微软雅黑" w:eastAsia="微软雅黑" w:hAnsi="微软雅黑"/>
        </w:rPr>
      </w:pPr>
      <w:r>
        <w:rPr>
          <w:rFonts w:ascii="微软雅黑" w:eastAsia="微软雅黑" w:hAnsi="微软雅黑" w:hint="eastAsia"/>
        </w:rPr>
        <w:t>模式</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生成树的工作模式，选项有{STP | RSTP | MSTP | PVST}</w:t>
      </w:r>
      <w:r>
        <w:rPr>
          <w:rFonts w:ascii="微软雅黑" w:eastAsia="微软雅黑" w:hAnsi="微软雅黑" w:hint="eastAsia"/>
        </w:rPr>
        <w:t>，</w:t>
      </w:r>
      <w:r>
        <w:rPr>
          <w:rFonts w:ascii="微软雅黑" w:eastAsia="微软雅黑" w:hAnsi="微软雅黑"/>
        </w:rPr>
        <w:t>默认RSTP。</w:t>
      </w:r>
    </w:p>
    <w:p w14:paraId="41420665" w14:textId="77777777" w:rsidR="0076630D" w:rsidRDefault="00D7272D" w:rsidP="00B10728">
      <w:pPr>
        <w:pStyle w:val="af2"/>
        <w:numPr>
          <w:ilvl w:val="0"/>
          <w:numId w:val="158"/>
        </w:numPr>
        <w:ind w:firstLineChars="0"/>
        <w:rPr>
          <w:rFonts w:ascii="微软雅黑" w:eastAsia="微软雅黑" w:hAnsi="微软雅黑"/>
        </w:rPr>
      </w:pPr>
      <w:r>
        <w:rPr>
          <w:rFonts w:ascii="微软雅黑" w:eastAsia="微软雅黑" w:hAnsi="微软雅黑" w:hint="eastAsia"/>
        </w:rPr>
        <w:t>路径开销</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配置路径开销的计算方案，选项有{</w:t>
      </w:r>
      <w:r>
        <w:rPr>
          <w:rFonts w:ascii="微软雅黑" w:eastAsia="微软雅黑" w:hAnsi="微软雅黑" w:hint="eastAsia"/>
        </w:rPr>
        <w:t>短</w:t>
      </w:r>
      <w:r>
        <w:rPr>
          <w:rFonts w:ascii="微软雅黑" w:eastAsia="微软雅黑" w:hAnsi="微软雅黑"/>
        </w:rPr>
        <w:t>|长}</w:t>
      </w:r>
      <w:r>
        <w:rPr>
          <w:rFonts w:ascii="微软雅黑" w:eastAsia="微软雅黑" w:hAnsi="微软雅黑" w:hint="eastAsia"/>
        </w:rPr>
        <w:t>，</w:t>
      </w:r>
      <w:r>
        <w:rPr>
          <w:rFonts w:ascii="微软雅黑" w:eastAsia="微软雅黑" w:hAnsi="微软雅黑"/>
        </w:rPr>
        <w:t>默认短。</w:t>
      </w:r>
    </w:p>
    <w:p w14:paraId="1CFC1807" w14:textId="578ECEF7" w:rsidR="0076630D" w:rsidRDefault="00D7272D" w:rsidP="00B10728">
      <w:pPr>
        <w:pStyle w:val="af2"/>
        <w:numPr>
          <w:ilvl w:val="0"/>
          <w:numId w:val="158"/>
        </w:numPr>
        <w:ind w:firstLineChars="0"/>
        <w:rPr>
          <w:rFonts w:ascii="微软雅黑" w:eastAsia="微软雅黑" w:hAnsi="微软雅黑"/>
        </w:rPr>
      </w:pPr>
      <w:r>
        <w:rPr>
          <w:rFonts w:ascii="微软雅黑" w:eastAsia="微软雅黑" w:hAnsi="微软雅黑" w:hint="eastAsia"/>
        </w:rPr>
        <w:t>桥优先级</w:t>
      </w:r>
      <w:r>
        <w:rPr>
          <w:rFonts w:ascii="微软雅黑" w:eastAsia="微软雅黑" w:hAnsi="微软雅黑"/>
        </w:rPr>
        <w:t>：</w:t>
      </w:r>
      <w:r>
        <w:rPr>
          <w:rFonts w:ascii="微软雅黑" w:eastAsia="微软雅黑" w:hAnsi="微软雅黑" w:hint="eastAsia"/>
        </w:rPr>
        <w:t>【text文本框】当</w:t>
      </w:r>
      <w:r>
        <w:rPr>
          <w:rFonts w:ascii="微软雅黑" w:eastAsia="微软雅黑" w:hAnsi="微软雅黑"/>
        </w:rPr>
        <w:t>模式选择”PVST“</w:t>
      </w:r>
      <w:r>
        <w:rPr>
          <w:rFonts w:ascii="微软雅黑" w:eastAsia="微软雅黑" w:hAnsi="微软雅黑" w:hint="eastAsia"/>
        </w:rPr>
        <w:t>时，基于</w:t>
      </w:r>
      <w:r>
        <w:rPr>
          <w:rFonts w:ascii="微软雅黑" w:eastAsia="微软雅黑" w:hAnsi="微软雅黑"/>
        </w:rPr>
        <w:t>VLAN设置，</w:t>
      </w:r>
      <w:r>
        <w:rPr>
          <w:rFonts w:ascii="微软雅黑" w:eastAsia="微软雅黑" w:hAnsi="微软雅黑" w:hint="eastAsia"/>
        </w:rPr>
        <w:t>此处需隐藏</w:t>
      </w:r>
      <w:r>
        <w:rPr>
          <w:rFonts w:ascii="微软雅黑" w:eastAsia="微软雅黑" w:hAnsi="微软雅黑"/>
        </w:rPr>
        <w:t>。</w:t>
      </w:r>
      <w:r>
        <w:rPr>
          <w:rFonts w:ascii="微软雅黑" w:eastAsia="微软雅黑" w:hAnsi="微软雅黑" w:hint="eastAsia"/>
        </w:rPr>
        <w:t>设置交换机</w:t>
      </w:r>
      <w:r>
        <w:rPr>
          <w:rFonts w:ascii="微软雅黑" w:eastAsia="微软雅黑" w:hAnsi="微软雅黑"/>
        </w:rPr>
        <w:t>的</w:t>
      </w:r>
      <w:r>
        <w:rPr>
          <w:rFonts w:ascii="微软雅黑" w:eastAsia="微软雅黑" w:hAnsi="微软雅黑" w:hint="eastAsia"/>
        </w:rPr>
        <w:t>桥</w:t>
      </w:r>
      <w:r>
        <w:rPr>
          <w:rFonts w:ascii="微软雅黑" w:eastAsia="微软雅黑" w:hAnsi="微软雅黑"/>
        </w:rPr>
        <w:t>优先级。值越小</w:t>
      </w:r>
      <w:r>
        <w:rPr>
          <w:rFonts w:ascii="微软雅黑" w:eastAsia="微软雅黑" w:hAnsi="微软雅黑" w:hint="eastAsia"/>
        </w:rPr>
        <w:t>，</w:t>
      </w:r>
      <w:r>
        <w:rPr>
          <w:rFonts w:ascii="微软雅黑" w:eastAsia="微软雅黑" w:hAnsi="微软雅黑"/>
        </w:rPr>
        <w:t>优先级越高。</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0-61440的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以</w:t>
      </w:r>
      <w:r>
        <w:rPr>
          <w:rFonts w:ascii="微软雅黑" w:eastAsia="微软雅黑" w:hAnsi="微软雅黑" w:hint="eastAsia"/>
        </w:rPr>
        <w:t>409</w:t>
      </w:r>
      <w:r w:rsidR="007960C8">
        <w:rPr>
          <w:rFonts w:ascii="微软雅黑" w:eastAsia="微软雅黑" w:hAnsi="微软雅黑"/>
        </w:rPr>
        <w:t>6</w:t>
      </w:r>
      <w:r>
        <w:rPr>
          <w:rFonts w:ascii="微软雅黑" w:eastAsia="微软雅黑" w:hAnsi="微软雅黑" w:hint="eastAsia"/>
        </w:rPr>
        <w:t>为步长</w:t>
      </w:r>
      <w:r>
        <w:rPr>
          <w:rFonts w:ascii="微软雅黑" w:eastAsia="微软雅黑" w:hAnsi="微软雅黑"/>
        </w:rPr>
        <w:t>，默认为</w:t>
      </w:r>
      <w:r>
        <w:rPr>
          <w:rFonts w:ascii="微软雅黑" w:eastAsia="微软雅黑" w:hAnsi="微软雅黑" w:hint="eastAsia"/>
        </w:rPr>
        <w:t>32768。</w:t>
      </w:r>
    </w:p>
    <w:p w14:paraId="0E327506" w14:textId="4A997ED3" w:rsidR="0076630D" w:rsidRDefault="00D7272D" w:rsidP="00B10728">
      <w:pPr>
        <w:pStyle w:val="af2"/>
        <w:numPr>
          <w:ilvl w:val="0"/>
          <w:numId w:val="158"/>
        </w:numPr>
        <w:ind w:firstLineChars="0"/>
        <w:rPr>
          <w:rFonts w:ascii="微软雅黑" w:eastAsia="微软雅黑" w:hAnsi="微软雅黑"/>
        </w:rPr>
      </w:pPr>
      <w:r>
        <w:rPr>
          <w:rFonts w:ascii="微软雅黑" w:eastAsia="微软雅黑" w:hAnsi="微软雅黑" w:hint="eastAsia"/>
        </w:rPr>
        <w:t>最大跳</w:t>
      </w:r>
      <w:r>
        <w:rPr>
          <w:rFonts w:ascii="微软雅黑" w:eastAsia="微软雅黑" w:hAnsi="微软雅黑"/>
        </w:rPr>
        <w:t>数：【</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模式选择”PVST“</w:t>
      </w:r>
      <w:r>
        <w:rPr>
          <w:rFonts w:ascii="微软雅黑" w:eastAsia="微软雅黑" w:hAnsi="微软雅黑" w:hint="eastAsia"/>
        </w:rPr>
        <w:t>时，不支持配置</w:t>
      </w:r>
      <w:r>
        <w:rPr>
          <w:rFonts w:ascii="微软雅黑" w:eastAsia="微软雅黑" w:hAnsi="微软雅黑"/>
        </w:rPr>
        <w:t>，</w:t>
      </w:r>
      <w:r>
        <w:rPr>
          <w:rFonts w:ascii="微软雅黑" w:eastAsia="微软雅黑" w:hAnsi="微软雅黑" w:hint="eastAsia"/>
        </w:rPr>
        <w:t>需隐藏</w:t>
      </w:r>
      <w:r>
        <w:rPr>
          <w:rFonts w:ascii="微软雅黑" w:eastAsia="微软雅黑" w:hAnsi="微软雅黑"/>
        </w:rPr>
        <w:t>。</w:t>
      </w:r>
      <w:r>
        <w:rPr>
          <w:rFonts w:ascii="微软雅黑" w:eastAsia="微软雅黑" w:hAnsi="微软雅黑" w:hint="eastAsia"/>
        </w:rPr>
        <w:t>设置每秒BPDU</w:t>
      </w:r>
      <w:r>
        <w:rPr>
          <w:rFonts w:ascii="微软雅黑" w:eastAsia="微软雅黑" w:hAnsi="微软雅黑"/>
        </w:rPr>
        <w:t>报文被转发的最大次数，其限制了生成树的规模</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-40</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20。</w:t>
      </w:r>
      <w:r w:rsidR="007960C8">
        <w:rPr>
          <w:rFonts w:ascii="微软雅黑" w:eastAsia="微软雅黑" w:hAnsi="微软雅黑" w:hint="eastAsia"/>
        </w:rPr>
        <w:t>仅针对</w:t>
      </w:r>
      <w:r w:rsidR="007960C8">
        <w:rPr>
          <w:rFonts w:ascii="微软雅黑" w:eastAsia="微软雅黑" w:hAnsi="微软雅黑"/>
        </w:rPr>
        <w:t>MSTP生效。</w:t>
      </w:r>
    </w:p>
    <w:p w14:paraId="40C02EA9" w14:textId="77777777" w:rsidR="0076630D" w:rsidRDefault="00D7272D" w:rsidP="00B10728">
      <w:pPr>
        <w:pStyle w:val="af2"/>
        <w:numPr>
          <w:ilvl w:val="0"/>
          <w:numId w:val="158"/>
        </w:numPr>
        <w:ind w:firstLineChars="0"/>
        <w:rPr>
          <w:rFonts w:ascii="微软雅黑" w:eastAsia="微软雅黑" w:hAnsi="微软雅黑"/>
        </w:rPr>
      </w:pPr>
      <w:r>
        <w:rPr>
          <w:rFonts w:ascii="微软雅黑" w:eastAsia="微软雅黑" w:hAnsi="微软雅黑" w:hint="eastAsia"/>
        </w:rPr>
        <w:t>Hello</w:t>
      </w:r>
      <w:r>
        <w:rPr>
          <w:rFonts w:ascii="微软雅黑" w:eastAsia="微软雅黑" w:hAnsi="微软雅黑"/>
        </w:rPr>
        <w:t xml:space="preserve"> Time (s)/</w:t>
      </w:r>
      <w:r>
        <w:rPr>
          <w:rFonts w:ascii="微软雅黑" w:eastAsia="微软雅黑" w:hAnsi="微软雅黑" w:hint="eastAsia"/>
        </w:rPr>
        <w:t>联络时间：</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当</w:t>
      </w:r>
      <w:r>
        <w:rPr>
          <w:rFonts w:ascii="微软雅黑" w:eastAsia="微软雅黑" w:hAnsi="微软雅黑"/>
        </w:rPr>
        <w:t>模式选择”PVST“</w:t>
      </w:r>
      <w:r>
        <w:rPr>
          <w:rFonts w:ascii="微软雅黑" w:eastAsia="微软雅黑" w:hAnsi="微软雅黑" w:hint="eastAsia"/>
        </w:rPr>
        <w:t>时，基于</w:t>
      </w:r>
      <w:r>
        <w:rPr>
          <w:rFonts w:ascii="微软雅黑" w:eastAsia="微软雅黑" w:hAnsi="微软雅黑"/>
        </w:rPr>
        <w:t>VLAN设置，</w:t>
      </w:r>
      <w:r>
        <w:rPr>
          <w:rFonts w:ascii="微软雅黑" w:eastAsia="微软雅黑" w:hAnsi="微软雅黑" w:hint="eastAsia"/>
        </w:rPr>
        <w:t>此处需隐藏</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交换设备发送BPDU的</w:t>
      </w:r>
      <w:r>
        <w:rPr>
          <w:rFonts w:ascii="微软雅黑" w:eastAsia="微软雅黑" w:hAnsi="微软雅黑" w:hint="eastAsia"/>
        </w:rPr>
        <w:t>时间间隔，</w:t>
      </w:r>
      <w:r>
        <w:rPr>
          <w:rFonts w:ascii="微软雅黑" w:eastAsia="微软雅黑" w:hAnsi="微软雅黑"/>
        </w:rPr>
        <w:t>用于检测链路是否存在故障。取值范围</w:t>
      </w:r>
      <w:r>
        <w:rPr>
          <w:rFonts w:ascii="微软雅黑" w:eastAsia="微软雅黑" w:hAnsi="微软雅黑" w:hint="eastAsia"/>
        </w:rPr>
        <w:t>为1-10的</w:t>
      </w:r>
      <w:r>
        <w:rPr>
          <w:rFonts w:ascii="微软雅黑" w:eastAsia="微软雅黑" w:hAnsi="微软雅黑"/>
        </w:rPr>
        <w:t>整数，默认</w:t>
      </w:r>
      <w:r>
        <w:rPr>
          <w:rFonts w:ascii="微软雅黑" w:eastAsia="微软雅黑" w:hAnsi="微软雅黑" w:hint="eastAsia"/>
        </w:rPr>
        <w:t>2秒</w:t>
      </w:r>
      <w:r>
        <w:rPr>
          <w:rFonts w:ascii="微软雅黑" w:eastAsia="微软雅黑" w:hAnsi="微软雅黑"/>
        </w:rPr>
        <w:t>。</w:t>
      </w:r>
    </w:p>
    <w:p w14:paraId="27CAEE2D" w14:textId="77777777" w:rsidR="0076630D" w:rsidRDefault="00D7272D" w:rsidP="00B10728">
      <w:pPr>
        <w:pStyle w:val="af2"/>
        <w:numPr>
          <w:ilvl w:val="0"/>
          <w:numId w:val="158"/>
        </w:numPr>
        <w:ind w:firstLineChars="0"/>
        <w:rPr>
          <w:rFonts w:ascii="微软雅黑" w:eastAsia="微软雅黑" w:hAnsi="微软雅黑"/>
        </w:rPr>
      </w:pPr>
      <w:r>
        <w:rPr>
          <w:rFonts w:ascii="微软雅黑" w:eastAsia="微软雅黑" w:hAnsi="微软雅黑" w:hint="eastAsia"/>
        </w:rPr>
        <w:t>Max</w:t>
      </w:r>
      <w:r>
        <w:rPr>
          <w:rFonts w:ascii="微软雅黑" w:eastAsia="微软雅黑" w:hAnsi="微软雅黑"/>
        </w:rPr>
        <w:t xml:space="preserve"> Age (s) /</w:t>
      </w:r>
      <w:r>
        <w:rPr>
          <w:rFonts w:ascii="微软雅黑" w:eastAsia="微软雅黑" w:hAnsi="微软雅黑" w:hint="eastAsia"/>
        </w:rPr>
        <w:t>最大</w:t>
      </w:r>
      <w:r>
        <w:rPr>
          <w:rFonts w:ascii="微软雅黑" w:eastAsia="微软雅黑" w:hAnsi="微软雅黑"/>
        </w:rPr>
        <w:t>老化时间：【</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当</w:t>
      </w:r>
      <w:r>
        <w:rPr>
          <w:rFonts w:ascii="微软雅黑" w:eastAsia="微软雅黑" w:hAnsi="微软雅黑"/>
        </w:rPr>
        <w:t>模式选择”PVST“</w:t>
      </w:r>
      <w:r>
        <w:rPr>
          <w:rFonts w:ascii="微软雅黑" w:eastAsia="微软雅黑" w:hAnsi="微软雅黑" w:hint="eastAsia"/>
        </w:rPr>
        <w:t>时，基于</w:t>
      </w:r>
      <w:r>
        <w:rPr>
          <w:rFonts w:ascii="微软雅黑" w:eastAsia="微软雅黑" w:hAnsi="微软雅黑"/>
        </w:rPr>
        <w:t>VLAN设置，</w:t>
      </w:r>
      <w:r>
        <w:rPr>
          <w:rFonts w:ascii="微软雅黑" w:eastAsia="微软雅黑" w:hAnsi="微软雅黑" w:hint="eastAsia"/>
        </w:rPr>
        <w:t>此处需隐藏</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交换</w:t>
      </w:r>
      <w:r>
        <w:rPr>
          <w:rFonts w:ascii="微软雅黑" w:eastAsia="微软雅黑" w:hAnsi="微软雅黑" w:hint="eastAsia"/>
        </w:rPr>
        <w:t>设备</w:t>
      </w:r>
      <w:r>
        <w:rPr>
          <w:rFonts w:ascii="微软雅黑" w:eastAsia="微软雅黑" w:hAnsi="微软雅黑"/>
        </w:rPr>
        <w:t>端口上的BPDU</w:t>
      </w:r>
      <w:r>
        <w:rPr>
          <w:rFonts w:ascii="微软雅黑" w:eastAsia="微软雅黑" w:hAnsi="微软雅黑" w:hint="eastAsia"/>
        </w:rPr>
        <w:t>在设备上</w:t>
      </w:r>
      <w:r>
        <w:rPr>
          <w:rFonts w:ascii="微软雅黑" w:eastAsia="微软雅黑" w:hAnsi="微软雅黑"/>
        </w:rPr>
        <w:t>保存的最大时长，其根据此</w:t>
      </w:r>
      <w:r>
        <w:rPr>
          <w:rFonts w:ascii="微软雅黑" w:eastAsia="微软雅黑" w:hAnsi="微软雅黑" w:hint="eastAsia"/>
        </w:rPr>
        <w:t>时间</w:t>
      </w:r>
      <w:r>
        <w:rPr>
          <w:rFonts w:ascii="微软雅黑" w:eastAsia="微软雅黑" w:hAnsi="微软雅黑"/>
        </w:rPr>
        <w:t>判断从上游交换设备</w:t>
      </w:r>
      <w:r>
        <w:rPr>
          <w:rFonts w:ascii="微软雅黑" w:eastAsia="微软雅黑" w:hAnsi="微软雅黑" w:hint="eastAsia"/>
        </w:rPr>
        <w:t>收到</w:t>
      </w:r>
      <w:r>
        <w:rPr>
          <w:rFonts w:ascii="微软雅黑" w:eastAsia="微软雅黑" w:hAnsi="微软雅黑"/>
        </w:rPr>
        <w:t>的BPDU是否超时。取值范围为</w:t>
      </w:r>
      <w:r>
        <w:rPr>
          <w:rFonts w:ascii="微软雅黑" w:eastAsia="微软雅黑" w:hAnsi="微软雅黑" w:hint="eastAsia"/>
        </w:rPr>
        <w:t>6</w:t>
      </w:r>
      <w:r>
        <w:rPr>
          <w:rFonts w:ascii="微软雅黑" w:eastAsia="微软雅黑" w:hAnsi="微软雅黑"/>
        </w:rPr>
        <w:t>-40</w:t>
      </w:r>
      <w:r>
        <w:rPr>
          <w:rFonts w:ascii="微软雅黑" w:eastAsia="微软雅黑" w:hAnsi="微软雅黑" w:hint="eastAsia"/>
        </w:rPr>
        <w:t>的</w:t>
      </w:r>
      <w:r>
        <w:rPr>
          <w:rFonts w:ascii="微软雅黑" w:eastAsia="微软雅黑" w:hAnsi="微软雅黑"/>
        </w:rPr>
        <w:t>整</w:t>
      </w:r>
      <w:r>
        <w:rPr>
          <w:rFonts w:ascii="微软雅黑" w:eastAsia="微软雅黑" w:hAnsi="微软雅黑"/>
        </w:rPr>
        <w:lastRenderedPageBreak/>
        <w:t>数，默认</w:t>
      </w:r>
      <w:r>
        <w:rPr>
          <w:rFonts w:ascii="微软雅黑" w:eastAsia="微软雅黑" w:hAnsi="微软雅黑" w:hint="eastAsia"/>
        </w:rPr>
        <w:t>20秒</w:t>
      </w:r>
      <w:r>
        <w:rPr>
          <w:rFonts w:ascii="微软雅黑" w:eastAsia="微软雅黑" w:hAnsi="微软雅黑"/>
        </w:rPr>
        <w:t>。</w:t>
      </w:r>
    </w:p>
    <w:p w14:paraId="2F1FF397" w14:textId="77777777" w:rsidR="0076630D" w:rsidRDefault="00D7272D" w:rsidP="00B10728">
      <w:pPr>
        <w:pStyle w:val="af2"/>
        <w:numPr>
          <w:ilvl w:val="0"/>
          <w:numId w:val="158"/>
        </w:numPr>
        <w:ind w:firstLineChars="0"/>
        <w:rPr>
          <w:rFonts w:ascii="微软雅黑" w:eastAsia="微软雅黑" w:hAnsi="微软雅黑"/>
        </w:rPr>
      </w:pPr>
      <w:r>
        <w:rPr>
          <w:rFonts w:ascii="微软雅黑" w:eastAsia="微软雅黑" w:hAnsi="微软雅黑"/>
        </w:rPr>
        <w:t>Forward Delay (s)/</w:t>
      </w:r>
      <w:r>
        <w:rPr>
          <w:rFonts w:ascii="微软雅黑" w:eastAsia="微软雅黑" w:hAnsi="微软雅黑" w:hint="eastAsia"/>
        </w:rPr>
        <w:t>转发延迟时间：</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模式选择”PVST“</w:t>
      </w:r>
      <w:r>
        <w:rPr>
          <w:rFonts w:ascii="微软雅黑" w:eastAsia="微软雅黑" w:hAnsi="微软雅黑" w:hint="eastAsia"/>
        </w:rPr>
        <w:t>时，基于</w:t>
      </w:r>
      <w:r>
        <w:rPr>
          <w:rFonts w:ascii="微软雅黑" w:eastAsia="微软雅黑" w:hAnsi="微软雅黑"/>
        </w:rPr>
        <w:t>VLAN设置，</w:t>
      </w:r>
      <w:r>
        <w:rPr>
          <w:rFonts w:ascii="微软雅黑" w:eastAsia="微软雅黑" w:hAnsi="微软雅黑" w:hint="eastAsia"/>
        </w:rPr>
        <w:t>此处需隐藏</w:t>
      </w:r>
      <w:r>
        <w:rPr>
          <w:rFonts w:ascii="微软雅黑" w:eastAsia="微软雅黑" w:hAnsi="微软雅黑"/>
        </w:rPr>
        <w:t>。</w:t>
      </w:r>
      <w:r>
        <w:rPr>
          <w:rFonts w:ascii="微软雅黑" w:eastAsia="微软雅黑" w:hAnsi="微软雅黑" w:hint="eastAsia"/>
        </w:rPr>
        <w:t>在</w:t>
      </w:r>
      <w:r>
        <w:rPr>
          <w:rFonts w:ascii="微软雅黑" w:eastAsia="微软雅黑" w:hAnsi="微软雅黑"/>
        </w:rPr>
        <w:t>网络拓扑改变后，设置交换设备的</w:t>
      </w:r>
      <w:r>
        <w:rPr>
          <w:rFonts w:ascii="微软雅黑" w:eastAsia="微软雅黑" w:hAnsi="微软雅黑" w:hint="eastAsia"/>
        </w:rPr>
        <w:t>端口状态</w:t>
      </w:r>
      <w:r>
        <w:rPr>
          <w:rFonts w:ascii="微软雅黑" w:eastAsia="微软雅黑" w:hAnsi="微软雅黑"/>
        </w:rPr>
        <w:t>迁移的延迟时间。取值范围</w:t>
      </w:r>
      <w:r>
        <w:rPr>
          <w:rFonts w:ascii="微软雅黑" w:eastAsia="微软雅黑" w:hAnsi="微软雅黑" w:hint="eastAsia"/>
        </w:rPr>
        <w:t>为4</w:t>
      </w:r>
      <w:r>
        <w:rPr>
          <w:rFonts w:ascii="微软雅黑" w:eastAsia="微软雅黑" w:hAnsi="微软雅黑"/>
        </w:rPr>
        <w:t>-30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15秒</w:t>
      </w:r>
      <w:r>
        <w:rPr>
          <w:rFonts w:ascii="微软雅黑" w:eastAsia="微软雅黑" w:hAnsi="微软雅黑"/>
        </w:rPr>
        <w:t>。</w:t>
      </w:r>
    </w:p>
    <w:p w14:paraId="77D0A704"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3个</w:t>
      </w:r>
      <w:r>
        <w:rPr>
          <w:rFonts w:ascii="微软雅黑" w:eastAsia="微软雅黑" w:hAnsi="微软雅黑"/>
        </w:rPr>
        <w:t>时间</w:t>
      </w:r>
      <w:r>
        <w:rPr>
          <w:rFonts w:ascii="微软雅黑" w:eastAsia="微软雅黑" w:hAnsi="微软雅黑" w:hint="eastAsia"/>
        </w:rPr>
        <w:t>配置时</w:t>
      </w:r>
      <w:r>
        <w:rPr>
          <w:rFonts w:ascii="微软雅黑" w:eastAsia="微软雅黑" w:hAnsi="微软雅黑"/>
        </w:rPr>
        <w:t>，必须满足如下关系</w:t>
      </w:r>
      <w:r>
        <w:rPr>
          <w:rFonts w:ascii="微软雅黑" w:eastAsia="微软雅黑" w:hAnsi="微软雅黑" w:hint="eastAsia"/>
        </w:rPr>
        <w:t>：（</w:t>
      </w:r>
      <w:r>
        <w:rPr>
          <w:rFonts w:ascii="微软雅黑" w:eastAsia="微软雅黑" w:hAnsi="微软雅黑"/>
        </w:rPr>
        <w:t>Hello Time+1</w:t>
      </w:r>
      <w:r>
        <w:rPr>
          <w:rFonts w:ascii="微软雅黑" w:eastAsia="微软雅黑" w:hAnsi="微软雅黑" w:hint="eastAsia"/>
        </w:rPr>
        <w:t>）*2≤</w:t>
      </w:r>
      <w:r>
        <w:rPr>
          <w:rFonts w:ascii="微软雅黑" w:eastAsia="微软雅黑" w:hAnsi="微软雅黑"/>
        </w:rPr>
        <w:t>Max Age≤（</w:t>
      </w:r>
      <w:r>
        <w:rPr>
          <w:rFonts w:ascii="微软雅黑" w:eastAsia="微软雅黑" w:hAnsi="微软雅黑" w:hint="eastAsia"/>
        </w:rPr>
        <w:t>Forward</w:t>
      </w:r>
      <w:r>
        <w:rPr>
          <w:rFonts w:ascii="微软雅黑" w:eastAsia="微软雅黑" w:hAnsi="微软雅黑"/>
        </w:rPr>
        <w:t xml:space="preserve"> Time-1）</w:t>
      </w:r>
      <w:r>
        <w:rPr>
          <w:rFonts w:ascii="微软雅黑" w:eastAsia="微软雅黑" w:hAnsi="微软雅黑" w:hint="eastAsia"/>
        </w:rPr>
        <w:t>*2</w:t>
      </w:r>
    </w:p>
    <w:p w14:paraId="1AA44961" w14:textId="77777777" w:rsidR="0076630D" w:rsidRDefault="0076630D">
      <w:pPr>
        <w:rPr>
          <w:rFonts w:ascii="微软雅黑" w:eastAsia="微软雅黑" w:hAnsi="微软雅黑"/>
        </w:rPr>
      </w:pPr>
    </w:p>
    <w:p w14:paraId="2B9FCAB5" w14:textId="77777777" w:rsidR="0076630D" w:rsidRDefault="00D7272D">
      <w:pPr>
        <w:rPr>
          <w:rFonts w:ascii="微软雅黑" w:eastAsia="微软雅黑" w:hAnsi="微软雅黑"/>
        </w:rPr>
      </w:pPr>
      <w:r>
        <w:rPr>
          <w:rFonts w:ascii="微软雅黑" w:eastAsia="微软雅黑" w:hAnsi="微软雅黑" w:hint="eastAsia"/>
        </w:rPr>
        <w:t>生成树状态信息</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模式选择“PVST”</w:t>
      </w:r>
      <w:r>
        <w:rPr>
          <w:rFonts w:ascii="微软雅黑" w:eastAsia="微软雅黑" w:hAnsi="微软雅黑" w:hint="eastAsia"/>
        </w:rPr>
        <w:t>时</w:t>
      </w:r>
      <w:r>
        <w:rPr>
          <w:rFonts w:ascii="微软雅黑" w:eastAsia="微软雅黑" w:hAnsi="微软雅黑"/>
        </w:rPr>
        <w:t>不显示</w:t>
      </w:r>
      <w:r>
        <w:rPr>
          <w:rFonts w:ascii="微软雅黑" w:eastAsia="微软雅黑" w:hAnsi="微软雅黑" w:hint="eastAsia"/>
        </w:rPr>
        <w:t>）</w:t>
      </w:r>
    </w:p>
    <w:p w14:paraId="2C304BA2" w14:textId="77777777" w:rsidR="0076630D" w:rsidRDefault="00D7272D">
      <w:pPr>
        <w:rPr>
          <w:rFonts w:ascii="微软雅黑" w:eastAsia="微软雅黑" w:hAnsi="微软雅黑"/>
        </w:rPr>
      </w:pPr>
      <w:r>
        <w:rPr>
          <w:rFonts w:ascii="微软雅黑" w:eastAsia="微软雅黑" w:hAnsi="微软雅黑" w:hint="eastAsia"/>
        </w:rPr>
        <w:t xml:space="preserve">    显示桥</w:t>
      </w:r>
      <w:r>
        <w:rPr>
          <w:rFonts w:ascii="微软雅黑" w:eastAsia="微软雅黑" w:hAnsi="微软雅黑"/>
        </w:rPr>
        <w:t>ID、</w:t>
      </w:r>
      <w:r>
        <w:rPr>
          <w:rFonts w:ascii="微软雅黑" w:eastAsia="微软雅黑" w:hAnsi="微软雅黑" w:hint="eastAsia"/>
        </w:rPr>
        <w:t>根桥</w:t>
      </w:r>
      <w:r>
        <w:rPr>
          <w:rFonts w:ascii="微软雅黑" w:eastAsia="微软雅黑" w:hAnsi="微软雅黑"/>
        </w:rPr>
        <w:t>ID、根端口、根路径开销、</w:t>
      </w:r>
      <w:r>
        <w:rPr>
          <w:rFonts w:ascii="微软雅黑" w:eastAsia="微软雅黑" w:hAnsi="微软雅黑" w:hint="eastAsia"/>
        </w:rPr>
        <w:t>拓扑</w:t>
      </w:r>
      <w:r>
        <w:rPr>
          <w:rFonts w:ascii="微软雅黑" w:eastAsia="微软雅黑" w:hAnsi="微软雅黑"/>
        </w:rPr>
        <w:t>变更次数</w:t>
      </w:r>
      <w:r>
        <w:rPr>
          <w:rFonts w:ascii="微软雅黑" w:eastAsia="微软雅黑" w:hAnsi="微软雅黑" w:hint="eastAsia"/>
        </w:rPr>
        <w:t>以及</w:t>
      </w:r>
      <w:r>
        <w:rPr>
          <w:rFonts w:ascii="微软雅黑" w:eastAsia="微软雅黑" w:hAnsi="微软雅黑"/>
        </w:rPr>
        <w:t>最后一次变更的时间。</w:t>
      </w:r>
    </w:p>
    <w:p w14:paraId="53D26370" w14:textId="77777777" w:rsidR="0076630D" w:rsidRDefault="0076630D">
      <w:pPr>
        <w:rPr>
          <w:rFonts w:ascii="微软雅黑" w:eastAsia="微软雅黑" w:hAnsi="微软雅黑"/>
        </w:rPr>
      </w:pPr>
    </w:p>
    <w:p w14:paraId="493D9482" w14:textId="77777777" w:rsidR="0076630D" w:rsidRDefault="00D7272D">
      <w:pPr>
        <w:rPr>
          <w:rFonts w:ascii="微软雅黑" w:eastAsia="微软雅黑" w:hAnsi="微软雅黑"/>
        </w:rPr>
      </w:pPr>
      <w:r>
        <w:rPr>
          <w:rFonts w:ascii="微软雅黑" w:eastAsia="微软雅黑" w:hAnsi="微软雅黑" w:hint="eastAsia"/>
        </w:rPr>
        <w:t>2. 端口设置</w:t>
      </w:r>
      <w:r>
        <w:rPr>
          <w:rFonts w:ascii="微软雅黑" w:eastAsia="微软雅黑" w:hAnsi="微软雅黑"/>
        </w:rPr>
        <w:t>：</w:t>
      </w:r>
      <w:r>
        <w:rPr>
          <w:rFonts w:ascii="微软雅黑" w:eastAsia="微软雅黑" w:hAnsi="微软雅黑" w:hint="eastAsia"/>
          <w:strike/>
          <w:color w:val="B2B2B2"/>
        </w:rPr>
        <w:t>配置交换机</w:t>
      </w:r>
      <w:r>
        <w:rPr>
          <w:rFonts w:ascii="微软雅黑" w:eastAsia="微软雅黑" w:hAnsi="微软雅黑"/>
          <w:strike/>
          <w:color w:val="B2B2B2"/>
        </w:rPr>
        <w:t>端口的CIST参数。</w:t>
      </w:r>
    </w:p>
    <w:p w14:paraId="5A770A61" w14:textId="77777777" w:rsidR="0076630D" w:rsidRDefault="00D7272D" w:rsidP="00B10728">
      <w:pPr>
        <w:pStyle w:val="af2"/>
        <w:numPr>
          <w:ilvl w:val="0"/>
          <w:numId w:val="160"/>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w:t>
      </w:r>
      <w:r>
        <w:rPr>
          <w:rFonts w:ascii="微软雅黑" w:eastAsia="微软雅黑" w:hAnsi="微软雅黑" w:hint="eastAsia"/>
        </w:rPr>
        <w:t>需要配置的交换机接口，包括电口、光口和聚合接口。支持多选进行批量配置。</w:t>
      </w:r>
    </w:p>
    <w:p w14:paraId="23D60C33" w14:textId="77777777" w:rsidR="0076630D" w:rsidRDefault="00D7272D" w:rsidP="00B10728">
      <w:pPr>
        <w:pStyle w:val="af2"/>
        <w:numPr>
          <w:ilvl w:val="0"/>
          <w:numId w:val="160"/>
        </w:numPr>
        <w:ind w:firstLineChars="0"/>
        <w:rPr>
          <w:rFonts w:ascii="微软雅黑" w:eastAsia="微软雅黑" w:hAnsi="微软雅黑"/>
        </w:rPr>
      </w:pPr>
      <w:r>
        <w:rPr>
          <w:rFonts w:ascii="微软雅黑" w:eastAsia="微软雅黑" w:hAnsi="微软雅黑" w:hint="eastAsia"/>
        </w:rPr>
        <w:t>生成树</w:t>
      </w:r>
      <w:r>
        <w:rPr>
          <w:rFonts w:ascii="微软雅黑" w:eastAsia="微软雅黑" w:hAnsi="微软雅黑"/>
        </w:rPr>
        <w:t>使能：【</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是否开启接口的</w:t>
      </w:r>
      <w:r>
        <w:rPr>
          <w:rFonts w:ascii="微软雅黑" w:eastAsia="微软雅黑" w:hAnsi="微软雅黑" w:hint="eastAsia"/>
        </w:rPr>
        <w:t>生成树</w:t>
      </w:r>
      <w:r>
        <w:rPr>
          <w:rFonts w:ascii="微软雅黑" w:eastAsia="微软雅黑" w:hAnsi="微软雅黑"/>
        </w:rPr>
        <w:t>功能，默认</w:t>
      </w:r>
      <w:r>
        <w:rPr>
          <w:rFonts w:ascii="微软雅黑" w:eastAsia="微软雅黑" w:hAnsi="微软雅黑" w:hint="eastAsia"/>
        </w:rPr>
        <w:t>开启</w:t>
      </w:r>
      <w:r>
        <w:rPr>
          <w:rFonts w:ascii="微软雅黑" w:eastAsia="微软雅黑" w:hAnsi="微软雅黑"/>
        </w:rPr>
        <w:t>。</w:t>
      </w:r>
    </w:p>
    <w:p w14:paraId="659EB5A6" w14:textId="77777777" w:rsidR="0076630D" w:rsidRDefault="00D7272D" w:rsidP="00B10728">
      <w:pPr>
        <w:pStyle w:val="af2"/>
        <w:numPr>
          <w:ilvl w:val="0"/>
          <w:numId w:val="160"/>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优先级</w:t>
      </w:r>
      <w:r>
        <w:rPr>
          <w:rFonts w:ascii="微软雅黑" w:eastAsia="微软雅黑" w:hAnsi="微软雅黑"/>
        </w:rPr>
        <w:t>是</w:t>
      </w:r>
      <w:r>
        <w:rPr>
          <w:rFonts w:ascii="微软雅黑" w:eastAsia="微软雅黑" w:hAnsi="微软雅黑" w:hint="eastAsia"/>
        </w:rPr>
        <w:t>确定</w:t>
      </w:r>
      <w:r>
        <w:rPr>
          <w:rFonts w:ascii="微软雅黑" w:eastAsia="微软雅黑" w:hAnsi="微软雅黑"/>
        </w:rPr>
        <w:t>该端口是否会被选择根端口的重要依据。同等条件</w:t>
      </w:r>
      <w:r>
        <w:rPr>
          <w:rFonts w:ascii="微软雅黑" w:eastAsia="微软雅黑" w:hAnsi="微软雅黑" w:hint="eastAsia"/>
        </w:rPr>
        <w:t>下</w:t>
      </w:r>
      <w:r>
        <w:rPr>
          <w:rFonts w:ascii="微软雅黑" w:eastAsia="微软雅黑" w:hAnsi="微软雅黑"/>
        </w:rPr>
        <w:t>优先级高的端口将被选为根端口。值</w:t>
      </w:r>
      <w:r>
        <w:rPr>
          <w:rFonts w:ascii="微软雅黑" w:eastAsia="微软雅黑" w:hAnsi="微软雅黑" w:hint="eastAsia"/>
        </w:rPr>
        <w:t>越小</w:t>
      </w:r>
      <w:r>
        <w:rPr>
          <w:rFonts w:ascii="微软雅黑" w:eastAsia="微软雅黑" w:hAnsi="微软雅黑"/>
        </w:rPr>
        <w:t>，优先级</w:t>
      </w:r>
      <w:r>
        <w:rPr>
          <w:rFonts w:ascii="微软雅黑" w:eastAsia="微软雅黑" w:hAnsi="微软雅黑" w:hint="eastAsia"/>
        </w:rPr>
        <w:t>越高</w:t>
      </w:r>
      <w:r>
        <w:rPr>
          <w:rFonts w:ascii="微软雅黑" w:eastAsia="微软雅黑" w:hAnsi="微软雅黑"/>
        </w:rPr>
        <w:t>。</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-240</w:t>
      </w:r>
      <w:r>
        <w:rPr>
          <w:rFonts w:ascii="微软雅黑" w:eastAsia="微软雅黑" w:hAnsi="微软雅黑" w:hint="eastAsia"/>
        </w:rPr>
        <w:t>的</w:t>
      </w:r>
      <w:r>
        <w:rPr>
          <w:rFonts w:ascii="微软雅黑" w:eastAsia="微软雅黑" w:hAnsi="微软雅黑"/>
        </w:rPr>
        <w:t>整数，以</w:t>
      </w:r>
      <w:r>
        <w:rPr>
          <w:rFonts w:ascii="微软雅黑" w:eastAsia="微软雅黑" w:hAnsi="微软雅黑" w:hint="eastAsia"/>
        </w:rPr>
        <w:t>16为</w:t>
      </w:r>
      <w:r>
        <w:rPr>
          <w:rFonts w:ascii="微软雅黑" w:eastAsia="微软雅黑" w:hAnsi="微软雅黑"/>
        </w:rPr>
        <w:t>步长，默认</w:t>
      </w:r>
      <w:r>
        <w:rPr>
          <w:rFonts w:ascii="微软雅黑" w:eastAsia="微软雅黑" w:hAnsi="微软雅黑" w:hint="eastAsia"/>
        </w:rPr>
        <w:t>128。</w:t>
      </w:r>
    </w:p>
    <w:p w14:paraId="14AB9931" w14:textId="77777777" w:rsidR="0076630D" w:rsidRDefault="00D7272D" w:rsidP="00B10728">
      <w:pPr>
        <w:pStyle w:val="af2"/>
        <w:numPr>
          <w:ilvl w:val="0"/>
          <w:numId w:val="160"/>
        </w:numPr>
        <w:ind w:firstLineChars="0"/>
        <w:rPr>
          <w:rFonts w:ascii="微软雅黑" w:eastAsia="微软雅黑" w:hAnsi="微软雅黑"/>
        </w:rPr>
      </w:pPr>
      <w:r>
        <w:rPr>
          <w:rFonts w:ascii="微软雅黑" w:eastAsia="微软雅黑" w:hAnsi="微软雅黑" w:hint="eastAsia"/>
        </w:rPr>
        <w:t>路径开销</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端口在指定生成树上的端口路径开销。</w:t>
      </w:r>
      <w:r>
        <w:rPr>
          <w:rFonts w:ascii="微软雅黑" w:eastAsia="微软雅黑" w:hAnsi="微软雅黑" w:hint="eastAsia"/>
        </w:rPr>
        <w:t>全局 长路径开销</w:t>
      </w:r>
      <w:r>
        <w:rPr>
          <w:rFonts w:ascii="微软雅黑" w:eastAsia="微软雅黑" w:hAnsi="微软雅黑"/>
        </w:rPr>
        <w:t>的</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-200000000</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，全局 短</w:t>
      </w:r>
      <w:r>
        <w:rPr>
          <w:rFonts w:ascii="微软雅黑" w:eastAsia="微软雅黑" w:hAnsi="微软雅黑"/>
        </w:rPr>
        <w:t>路径开销的取值范围为</w:t>
      </w:r>
      <w:r>
        <w:rPr>
          <w:rFonts w:ascii="微软雅黑" w:eastAsia="微软雅黑" w:hAnsi="微软雅黑" w:hint="eastAsia"/>
        </w:rPr>
        <w:t>0-</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整数，默认为</w:t>
      </w:r>
      <w:r>
        <w:rPr>
          <w:rFonts w:ascii="微软雅黑" w:eastAsia="微软雅黑" w:hAnsi="微软雅黑" w:hint="eastAsia"/>
        </w:rPr>
        <w:t>0，表示</w:t>
      </w:r>
      <w:r>
        <w:rPr>
          <w:rFonts w:ascii="微软雅黑" w:eastAsia="微软雅黑" w:hAnsi="微软雅黑"/>
        </w:rPr>
        <w:t>自动进行路径开销计算。</w:t>
      </w:r>
    </w:p>
    <w:p w14:paraId="1620B842" w14:textId="77777777" w:rsidR="0076630D" w:rsidRDefault="00D7272D" w:rsidP="00B10728">
      <w:pPr>
        <w:pStyle w:val="af2"/>
        <w:numPr>
          <w:ilvl w:val="0"/>
          <w:numId w:val="160"/>
        </w:numPr>
        <w:ind w:firstLineChars="0"/>
        <w:rPr>
          <w:rFonts w:ascii="微软雅黑" w:eastAsia="微软雅黑" w:hAnsi="微软雅黑"/>
        </w:rPr>
      </w:pPr>
      <w:r>
        <w:rPr>
          <w:rFonts w:ascii="微软雅黑" w:eastAsia="微软雅黑" w:hAnsi="微软雅黑" w:hint="eastAsia"/>
        </w:rPr>
        <w:t>边缘端口</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是否将当前接口</w:t>
      </w:r>
      <w:r>
        <w:rPr>
          <w:rFonts w:ascii="微软雅黑" w:eastAsia="微软雅黑" w:hAnsi="微软雅黑" w:hint="eastAsia"/>
        </w:rPr>
        <w:t>设置</w:t>
      </w:r>
      <w:r>
        <w:rPr>
          <w:rFonts w:ascii="微软雅黑" w:eastAsia="微软雅黑" w:hAnsi="微软雅黑"/>
        </w:rPr>
        <w:t>为边缘端口，</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自动</w:t>
      </w:r>
      <w:r>
        <w:rPr>
          <w:rFonts w:ascii="微软雅黑" w:eastAsia="微软雅黑" w:hAnsi="微软雅黑"/>
        </w:rPr>
        <w:t>|开启|关闭}</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自动</w:t>
      </w:r>
      <w:r>
        <w:rPr>
          <w:rFonts w:ascii="微软雅黑" w:eastAsia="微软雅黑" w:hAnsi="微软雅黑"/>
        </w:rPr>
        <w:t>。</w:t>
      </w:r>
    </w:p>
    <w:p w14:paraId="00496C16"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lastRenderedPageBreak/>
        <w:t>注</w:t>
      </w:r>
      <w:r>
        <w:rPr>
          <w:rFonts w:ascii="微软雅黑" w:eastAsia="微软雅黑" w:hAnsi="微软雅黑"/>
          <w:color w:val="FF0000"/>
        </w:rPr>
        <w:t>：</w:t>
      </w:r>
      <w:r>
        <w:rPr>
          <w:rFonts w:ascii="微软雅黑" w:eastAsia="微软雅黑" w:hAnsi="微软雅黑"/>
        </w:rPr>
        <w:t>STP模式，不支持自动边缘功能，“</w:t>
      </w:r>
      <w:r>
        <w:rPr>
          <w:rFonts w:ascii="微软雅黑" w:eastAsia="微软雅黑" w:hAnsi="微软雅黑" w:hint="eastAsia"/>
        </w:rPr>
        <w:t>自动</w:t>
      </w:r>
      <w:r>
        <w:rPr>
          <w:rFonts w:ascii="微软雅黑" w:eastAsia="微软雅黑" w:hAnsi="微软雅黑"/>
        </w:rPr>
        <w:t>”</w:t>
      </w:r>
      <w:r>
        <w:rPr>
          <w:rFonts w:ascii="微软雅黑" w:eastAsia="微软雅黑" w:hAnsi="微软雅黑" w:hint="eastAsia"/>
        </w:rPr>
        <w:t>模式</w:t>
      </w:r>
      <w:r>
        <w:rPr>
          <w:rFonts w:ascii="微软雅黑" w:eastAsia="微软雅黑" w:hAnsi="微软雅黑"/>
        </w:rPr>
        <w:t>下始终呈现关闭状态。</w:t>
      </w:r>
    </w:p>
    <w:p w14:paraId="1BC42CA2" w14:textId="77777777" w:rsidR="0076630D" w:rsidRDefault="00D7272D" w:rsidP="00B10728">
      <w:pPr>
        <w:pStyle w:val="af2"/>
        <w:numPr>
          <w:ilvl w:val="0"/>
          <w:numId w:val="160"/>
        </w:numPr>
        <w:ind w:firstLineChars="0"/>
        <w:rPr>
          <w:rFonts w:ascii="微软雅黑" w:eastAsia="微软雅黑" w:hAnsi="微软雅黑"/>
        </w:rPr>
      </w:pPr>
      <w:r>
        <w:rPr>
          <w:rFonts w:ascii="微软雅黑" w:eastAsia="微软雅黑" w:hAnsi="微软雅黑" w:hint="eastAsia"/>
        </w:rPr>
        <w:t>BPDU</w:t>
      </w:r>
      <w:r>
        <w:rPr>
          <w:rFonts w:ascii="微软雅黑" w:eastAsia="微软雅黑" w:hAnsi="微软雅黑"/>
        </w:rPr>
        <w:t>保护：【</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是否开启交换设备边缘端口的BPDU保护功能</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开启</w:t>
      </w:r>
      <w:r>
        <w:rPr>
          <w:rFonts w:ascii="微软雅黑" w:eastAsia="微软雅黑" w:hAnsi="微软雅黑"/>
        </w:rPr>
        <w:t>后，当边缘端口收到BPDU报文时，自动error-dwon。</w:t>
      </w:r>
    </w:p>
    <w:p w14:paraId="4FF115DF" w14:textId="77777777" w:rsidR="0076630D" w:rsidRDefault="00D7272D" w:rsidP="00B10728">
      <w:pPr>
        <w:pStyle w:val="af2"/>
        <w:numPr>
          <w:ilvl w:val="0"/>
          <w:numId w:val="160"/>
        </w:numPr>
        <w:ind w:firstLineChars="0"/>
        <w:rPr>
          <w:rFonts w:ascii="微软雅黑" w:eastAsia="微软雅黑" w:hAnsi="微软雅黑"/>
        </w:rPr>
      </w:pPr>
      <w:r>
        <w:rPr>
          <w:rFonts w:ascii="微软雅黑" w:eastAsia="微软雅黑" w:hAnsi="微软雅黑"/>
        </w:rPr>
        <w:t>BPDU过滤：【</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边缘端口是否开启BPDU过滤功能，默认关闭。</w:t>
      </w:r>
      <w:r>
        <w:rPr>
          <w:rFonts w:ascii="微软雅黑" w:eastAsia="微软雅黑" w:hAnsi="微软雅黑" w:hint="eastAsia"/>
        </w:rPr>
        <w:t>开启</w:t>
      </w:r>
      <w:r>
        <w:rPr>
          <w:rFonts w:ascii="微软雅黑" w:eastAsia="微软雅黑" w:hAnsi="微软雅黑"/>
        </w:rPr>
        <w:t>后，边缘端口不处理、不发送BPDU报文。</w:t>
      </w:r>
    </w:p>
    <w:p w14:paraId="6EE0FE20" w14:textId="77777777" w:rsidR="0076630D" w:rsidRDefault="00D7272D" w:rsidP="00B10728">
      <w:pPr>
        <w:pStyle w:val="af2"/>
        <w:numPr>
          <w:ilvl w:val="0"/>
          <w:numId w:val="160"/>
        </w:numPr>
        <w:ind w:firstLineChars="0"/>
        <w:rPr>
          <w:rFonts w:ascii="微软雅黑" w:eastAsia="微软雅黑" w:hAnsi="微软雅黑"/>
        </w:rPr>
      </w:pPr>
      <w:r>
        <w:rPr>
          <w:rFonts w:ascii="微软雅黑" w:eastAsia="微软雅黑" w:hAnsi="微软雅黑" w:hint="eastAsia"/>
        </w:rPr>
        <w:t>点对点链路</w:t>
      </w:r>
      <w:r>
        <w:rPr>
          <w:rFonts w:ascii="微软雅黑" w:eastAsia="微软雅黑" w:hAnsi="微软雅黑"/>
        </w:rPr>
        <w:t>：</w:t>
      </w:r>
      <w:r>
        <w:rPr>
          <w:rFonts w:ascii="微软雅黑" w:eastAsia="微软雅黑" w:hAnsi="微软雅黑" w:hint="eastAsia"/>
        </w:rPr>
        <w:t xml:space="preserve">【下拉框】当 全局 </w:t>
      </w:r>
      <w:r>
        <w:rPr>
          <w:rFonts w:ascii="微软雅黑" w:eastAsia="微软雅黑" w:hAnsi="微软雅黑"/>
        </w:rPr>
        <w:t>模式选择”PVST“</w:t>
      </w:r>
      <w:r>
        <w:rPr>
          <w:rFonts w:ascii="微软雅黑" w:eastAsia="微软雅黑" w:hAnsi="微软雅黑" w:hint="eastAsia"/>
        </w:rPr>
        <w:t>时不支持配置</w:t>
      </w:r>
      <w:r>
        <w:rPr>
          <w:rFonts w:ascii="微软雅黑" w:eastAsia="微软雅黑" w:hAnsi="微软雅黑"/>
        </w:rPr>
        <w:t>。</w:t>
      </w:r>
      <w:r>
        <w:rPr>
          <w:rFonts w:ascii="微软雅黑" w:eastAsia="微软雅黑" w:hAnsi="微软雅黑" w:hint="eastAsia"/>
        </w:rPr>
        <w:t>这个</w:t>
      </w:r>
      <w:r>
        <w:rPr>
          <w:rFonts w:ascii="微软雅黑" w:eastAsia="微软雅黑" w:hAnsi="微软雅黑"/>
        </w:rPr>
        <w:t>端口的</w:t>
      </w:r>
      <w:r>
        <w:rPr>
          <w:rFonts w:ascii="微软雅黑" w:eastAsia="微软雅黑" w:hAnsi="微软雅黑" w:hint="eastAsia"/>
        </w:rPr>
        <w:t>点对点</w:t>
      </w:r>
      <w:r>
        <w:rPr>
          <w:rFonts w:ascii="微软雅黑" w:eastAsia="微软雅黑" w:hAnsi="微软雅黑"/>
        </w:rPr>
        <w:t>链路状态</w:t>
      </w:r>
      <w:r>
        <w:rPr>
          <w:rFonts w:ascii="微软雅黑" w:eastAsia="微软雅黑" w:hAnsi="微软雅黑" w:hint="eastAsia"/>
        </w:rPr>
        <w:t>。</w:t>
      </w:r>
      <w:r>
        <w:rPr>
          <w:rFonts w:ascii="微软雅黑" w:eastAsia="微软雅黑" w:hAnsi="微软雅黑"/>
        </w:rPr>
        <w:t>以</w:t>
      </w:r>
      <w:r>
        <w:rPr>
          <w:rFonts w:ascii="微软雅黑" w:eastAsia="微软雅黑" w:hAnsi="微软雅黑" w:hint="eastAsia"/>
        </w:rPr>
        <w:t>点对点链路</w:t>
      </w:r>
      <w:r>
        <w:rPr>
          <w:rFonts w:ascii="微软雅黑" w:eastAsia="微软雅黑" w:hAnsi="微软雅黑"/>
        </w:rPr>
        <w:t>相连的两个端口，如果为根端口或者指定端口，则可以快速迁移到转发状态，从而减少不必要的转发延迟时间。</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自动</w:t>
      </w:r>
      <w:r>
        <w:rPr>
          <w:rFonts w:ascii="微软雅黑" w:eastAsia="微软雅黑" w:hAnsi="微软雅黑"/>
        </w:rPr>
        <w:t>|开启|禁用}</w:t>
      </w:r>
      <w:r>
        <w:rPr>
          <w:rFonts w:ascii="微软雅黑" w:eastAsia="微软雅黑" w:hAnsi="微软雅黑" w:hint="eastAsia"/>
        </w:rPr>
        <w:t>，</w:t>
      </w:r>
      <w:r>
        <w:rPr>
          <w:rFonts w:ascii="微软雅黑" w:eastAsia="微软雅黑" w:hAnsi="微软雅黑"/>
        </w:rPr>
        <w:t>默认自动。</w:t>
      </w:r>
    </w:p>
    <w:p w14:paraId="488203F7" w14:textId="77777777" w:rsidR="0076630D" w:rsidRDefault="00D7272D">
      <w:pPr>
        <w:rPr>
          <w:rFonts w:ascii="微软雅黑" w:eastAsia="微软雅黑" w:hAnsi="微软雅黑"/>
        </w:rPr>
      </w:pPr>
      <w:r>
        <w:rPr>
          <w:rFonts w:ascii="微软雅黑" w:eastAsia="微软雅黑" w:hAnsi="微软雅黑" w:hint="eastAsia"/>
        </w:rPr>
        <w:t>端口</w:t>
      </w:r>
      <w:r>
        <w:rPr>
          <w:rFonts w:ascii="微软雅黑" w:eastAsia="微软雅黑" w:hAnsi="微软雅黑"/>
        </w:rPr>
        <w:t>列表：</w:t>
      </w:r>
    </w:p>
    <w:p w14:paraId="3EDEFBC3" w14:textId="4A62A7CB" w:rsidR="0076630D" w:rsidRDefault="00D7272D" w:rsidP="00B10728">
      <w:pPr>
        <w:pStyle w:val="af2"/>
        <w:numPr>
          <w:ilvl w:val="0"/>
          <w:numId w:val="161"/>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每个端口的</w:t>
      </w:r>
      <w:r>
        <w:rPr>
          <w:rFonts w:ascii="微软雅黑" w:eastAsia="微软雅黑" w:hAnsi="微软雅黑"/>
        </w:rPr>
        <w:t>配置信息，有</w:t>
      </w:r>
      <w:r>
        <w:rPr>
          <w:rFonts w:ascii="微软雅黑" w:eastAsia="微软雅黑" w:hAnsi="微软雅黑" w:hint="eastAsia"/>
        </w:rPr>
        <w:t>生成树设置</w:t>
      </w:r>
      <w:r>
        <w:rPr>
          <w:rFonts w:ascii="微软雅黑" w:eastAsia="微软雅黑" w:hAnsi="微软雅黑"/>
        </w:rPr>
        <w:t>、优先级、路径</w:t>
      </w:r>
      <w:r>
        <w:rPr>
          <w:rFonts w:ascii="微软雅黑" w:eastAsia="微软雅黑" w:hAnsi="微软雅黑" w:hint="eastAsia"/>
        </w:rPr>
        <w:t>开销、边缘端口</w:t>
      </w:r>
      <w:r>
        <w:rPr>
          <w:rFonts w:ascii="微软雅黑" w:eastAsia="微软雅黑" w:hAnsi="微软雅黑"/>
        </w:rPr>
        <w:t>设置、</w:t>
      </w:r>
      <w:r>
        <w:rPr>
          <w:rFonts w:ascii="微软雅黑" w:eastAsia="微软雅黑" w:hAnsi="微软雅黑" w:hint="eastAsia"/>
        </w:rPr>
        <w:t>BPDU</w:t>
      </w:r>
      <w:r>
        <w:rPr>
          <w:rFonts w:ascii="微软雅黑" w:eastAsia="微软雅黑" w:hAnsi="微软雅黑"/>
        </w:rPr>
        <w:t>保护设置、BPDU</w:t>
      </w:r>
      <w:r>
        <w:rPr>
          <w:rFonts w:ascii="微软雅黑" w:eastAsia="微软雅黑" w:hAnsi="微软雅黑" w:hint="eastAsia"/>
        </w:rPr>
        <w:t>过滤</w:t>
      </w:r>
      <w:r>
        <w:rPr>
          <w:rFonts w:ascii="微软雅黑" w:eastAsia="微软雅黑" w:hAnsi="微软雅黑"/>
        </w:rPr>
        <w:t>设置、</w:t>
      </w:r>
      <w:r>
        <w:rPr>
          <w:rFonts w:ascii="微软雅黑" w:eastAsia="微软雅黑" w:hAnsi="微软雅黑" w:hint="eastAsia"/>
        </w:rPr>
        <w:t>点对点</w:t>
      </w:r>
      <w:r>
        <w:rPr>
          <w:rFonts w:ascii="微软雅黑" w:eastAsia="微软雅黑" w:hAnsi="微软雅黑"/>
        </w:rPr>
        <w:t>链路设置</w:t>
      </w:r>
    </w:p>
    <w:p w14:paraId="0B6D4A4D" w14:textId="7EF6C344" w:rsidR="0076630D" w:rsidRDefault="00D7272D" w:rsidP="00B10728">
      <w:pPr>
        <w:pStyle w:val="af2"/>
        <w:numPr>
          <w:ilvl w:val="0"/>
          <w:numId w:val="161"/>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显示每个端口的状态，有</w:t>
      </w:r>
      <w:r>
        <w:rPr>
          <w:rFonts w:ascii="微软雅黑" w:eastAsia="微软雅黑" w:hAnsi="微软雅黑" w:hint="eastAsia"/>
        </w:rPr>
        <w:t>端口状态</w:t>
      </w:r>
      <w:r>
        <w:rPr>
          <w:rFonts w:ascii="微软雅黑" w:eastAsia="微软雅黑" w:hAnsi="微软雅黑"/>
        </w:rPr>
        <w:t>、</w:t>
      </w:r>
      <w:r>
        <w:rPr>
          <w:rFonts w:ascii="微软雅黑" w:eastAsia="微软雅黑" w:hAnsi="微软雅黑" w:hint="eastAsia"/>
        </w:rPr>
        <w:t>角色</w:t>
      </w:r>
      <w:r>
        <w:rPr>
          <w:rFonts w:ascii="微软雅黑" w:eastAsia="微软雅黑" w:hAnsi="微软雅黑"/>
        </w:rPr>
        <w:t>、</w:t>
      </w:r>
      <w:r>
        <w:rPr>
          <w:rFonts w:ascii="微软雅黑" w:eastAsia="微软雅黑" w:hAnsi="微软雅黑" w:hint="eastAsia"/>
        </w:rPr>
        <w:t>指定</w:t>
      </w:r>
      <w:r>
        <w:rPr>
          <w:rFonts w:ascii="微软雅黑" w:eastAsia="微软雅黑" w:hAnsi="微软雅黑"/>
        </w:rPr>
        <w:t>桥</w:t>
      </w:r>
      <w:r>
        <w:rPr>
          <w:rFonts w:ascii="微软雅黑" w:eastAsia="微软雅黑" w:hAnsi="微软雅黑" w:hint="eastAsia"/>
        </w:rPr>
        <w:t>ID</w:t>
      </w:r>
      <w:r>
        <w:rPr>
          <w:rFonts w:ascii="微软雅黑" w:eastAsia="微软雅黑" w:hAnsi="微软雅黑"/>
        </w:rPr>
        <w:t>、</w:t>
      </w:r>
      <w:r>
        <w:rPr>
          <w:rFonts w:ascii="微软雅黑" w:eastAsia="微软雅黑" w:hAnsi="微软雅黑" w:hint="eastAsia"/>
        </w:rPr>
        <w:t>指定</w:t>
      </w:r>
      <w:r>
        <w:rPr>
          <w:rFonts w:ascii="微软雅黑" w:eastAsia="微软雅黑" w:hAnsi="微软雅黑"/>
        </w:rPr>
        <w:t>端口ID、</w:t>
      </w:r>
      <w:r w:rsidR="00D974C2">
        <w:rPr>
          <w:rFonts w:ascii="微软雅黑" w:eastAsia="微软雅黑" w:hAnsi="微软雅黑" w:hint="eastAsia"/>
        </w:rPr>
        <w:t>指定</w:t>
      </w:r>
      <w:r>
        <w:rPr>
          <w:rFonts w:ascii="微软雅黑" w:eastAsia="微软雅黑" w:hAnsi="微软雅黑" w:hint="eastAsia"/>
        </w:rPr>
        <w:t>路径开销</w:t>
      </w:r>
      <w:r>
        <w:rPr>
          <w:rFonts w:ascii="微软雅黑" w:eastAsia="微软雅黑" w:hAnsi="微软雅黑"/>
        </w:rPr>
        <w:t>、</w:t>
      </w:r>
      <w:r>
        <w:rPr>
          <w:rFonts w:ascii="微软雅黑" w:eastAsia="微软雅黑" w:hAnsi="微软雅黑" w:hint="eastAsia"/>
        </w:rPr>
        <w:t>操作边缘</w:t>
      </w:r>
      <w:r>
        <w:rPr>
          <w:rFonts w:ascii="微软雅黑" w:eastAsia="微软雅黑" w:hAnsi="微软雅黑"/>
        </w:rPr>
        <w:t>、操作</w:t>
      </w:r>
      <w:r>
        <w:rPr>
          <w:rFonts w:ascii="微软雅黑" w:eastAsia="微软雅黑" w:hAnsi="微软雅黑" w:hint="eastAsia"/>
        </w:rPr>
        <w:t>点对点</w:t>
      </w:r>
    </w:p>
    <w:p w14:paraId="7AC81302" w14:textId="77777777" w:rsidR="0076630D" w:rsidRDefault="00D7272D" w:rsidP="00B10728">
      <w:pPr>
        <w:pStyle w:val="af2"/>
        <w:numPr>
          <w:ilvl w:val="0"/>
          <w:numId w:val="162"/>
        </w:numPr>
        <w:ind w:firstLineChars="0"/>
        <w:rPr>
          <w:rFonts w:ascii="微软雅黑" w:eastAsia="微软雅黑" w:hAnsi="微软雅黑"/>
        </w:rPr>
      </w:pPr>
      <w:r>
        <w:rPr>
          <w:rFonts w:ascii="微软雅黑" w:eastAsia="微软雅黑" w:hAnsi="微软雅黑" w:hint="eastAsia"/>
        </w:rPr>
        <w:t>端口状态</w:t>
      </w:r>
      <w:r>
        <w:rPr>
          <w:rFonts w:ascii="微软雅黑" w:eastAsia="微软雅黑" w:hAnsi="微软雅黑"/>
        </w:rPr>
        <w:t>有</w:t>
      </w:r>
      <w:r>
        <w:rPr>
          <w:rFonts w:ascii="微软雅黑" w:eastAsia="微软雅黑" w:hAnsi="微软雅黑" w:hint="eastAsia"/>
        </w:rPr>
        <w:t>Disabled</w:t>
      </w:r>
      <w:r>
        <w:rPr>
          <w:rFonts w:ascii="微软雅黑" w:eastAsia="微软雅黑" w:hAnsi="微软雅黑"/>
        </w:rPr>
        <w:t>、Listening、</w:t>
      </w:r>
      <w:r>
        <w:rPr>
          <w:rFonts w:ascii="微软雅黑" w:eastAsia="微软雅黑" w:hAnsi="微软雅黑" w:hint="eastAsia"/>
        </w:rPr>
        <w:t>Learning</w:t>
      </w:r>
      <w:r>
        <w:rPr>
          <w:rFonts w:ascii="微软雅黑" w:eastAsia="微软雅黑" w:hAnsi="微软雅黑"/>
        </w:rPr>
        <w:t>、Forwarding、Blocking</w:t>
      </w:r>
      <w:r>
        <w:rPr>
          <w:rFonts w:ascii="微软雅黑" w:eastAsia="微软雅黑" w:hAnsi="微软雅黑" w:hint="eastAsia"/>
        </w:rPr>
        <w:t>和</w:t>
      </w:r>
      <w:r>
        <w:rPr>
          <w:rFonts w:ascii="微软雅黑" w:eastAsia="微软雅黑" w:hAnsi="微软雅黑"/>
        </w:rPr>
        <w:t>Discarding。</w:t>
      </w:r>
    </w:p>
    <w:p w14:paraId="688E25EA" w14:textId="77777777" w:rsidR="0076630D" w:rsidRDefault="00D7272D" w:rsidP="00B10728">
      <w:pPr>
        <w:pStyle w:val="af2"/>
        <w:numPr>
          <w:ilvl w:val="0"/>
          <w:numId w:val="163"/>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角色有</w:t>
      </w:r>
      <w:r>
        <w:rPr>
          <w:rFonts w:ascii="微软雅黑" w:eastAsia="微软雅黑" w:hAnsi="微软雅黑" w:hint="eastAsia"/>
        </w:rPr>
        <w:t>Root</w:t>
      </w:r>
      <w:r>
        <w:rPr>
          <w:rFonts w:ascii="微软雅黑" w:eastAsia="微软雅黑" w:hAnsi="微软雅黑"/>
        </w:rPr>
        <w:t xml:space="preserve"> Port(</w:t>
      </w:r>
      <w:r>
        <w:rPr>
          <w:rFonts w:ascii="微软雅黑" w:eastAsia="微软雅黑" w:hAnsi="微软雅黑" w:hint="eastAsia"/>
        </w:rPr>
        <w:t>根端口</w:t>
      </w:r>
      <w:r>
        <w:rPr>
          <w:rFonts w:ascii="微软雅黑" w:eastAsia="微软雅黑" w:hAnsi="微软雅黑"/>
        </w:rPr>
        <w:t>)、Designated Port(</w:t>
      </w:r>
      <w:r>
        <w:rPr>
          <w:rFonts w:ascii="微软雅黑" w:eastAsia="微软雅黑" w:hAnsi="微软雅黑" w:hint="eastAsia"/>
        </w:rPr>
        <w:t>指定端口</w:t>
      </w:r>
      <w:r>
        <w:rPr>
          <w:rFonts w:ascii="微软雅黑" w:eastAsia="微软雅黑" w:hAnsi="微软雅黑"/>
        </w:rPr>
        <w:t>)、</w:t>
      </w:r>
      <w:r>
        <w:rPr>
          <w:rFonts w:ascii="微软雅黑" w:eastAsia="微软雅黑" w:hAnsi="微软雅黑" w:hint="eastAsia"/>
        </w:rPr>
        <w:t>Alternate</w:t>
      </w:r>
      <w:r>
        <w:rPr>
          <w:rFonts w:ascii="微软雅黑" w:eastAsia="微软雅黑" w:hAnsi="微软雅黑"/>
        </w:rPr>
        <w:t xml:space="preserve"> Port、Backup Port、Master Port和Disabled Port。</w:t>
      </w:r>
    </w:p>
    <w:p w14:paraId="30517B51" w14:textId="77777777" w:rsidR="0076630D" w:rsidRDefault="00D7272D" w:rsidP="00B10728">
      <w:pPr>
        <w:pStyle w:val="af2"/>
        <w:numPr>
          <w:ilvl w:val="0"/>
          <w:numId w:val="16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编辑端口设置</w:t>
      </w:r>
    </w:p>
    <w:p w14:paraId="40F4AF30" w14:textId="77777777" w:rsidR="0076630D" w:rsidRDefault="0076630D">
      <w:pPr>
        <w:rPr>
          <w:rFonts w:ascii="微软雅黑" w:eastAsia="微软雅黑" w:hAnsi="微软雅黑"/>
        </w:rPr>
      </w:pPr>
    </w:p>
    <w:p w14:paraId="05F19956" w14:textId="0EADEE4F" w:rsidR="0076630D" w:rsidRDefault="00D7272D">
      <w:pPr>
        <w:rPr>
          <w:rFonts w:ascii="微软雅黑" w:eastAsia="微软雅黑" w:hAnsi="微软雅黑"/>
        </w:rPr>
      </w:pPr>
      <w:r>
        <w:rPr>
          <w:rFonts w:ascii="微软雅黑" w:eastAsia="微软雅黑" w:hAnsi="微软雅黑"/>
        </w:rPr>
        <w:t>3. MSTP域</w:t>
      </w:r>
      <w:r>
        <w:rPr>
          <w:rFonts w:ascii="微软雅黑" w:eastAsia="微软雅黑" w:hAnsi="微软雅黑" w:hint="eastAsia"/>
        </w:rPr>
        <w:t>（当且仅当</w:t>
      </w:r>
      <w:r>
        <w:rPr>
          <w:rFonts w:ascii="微软雅黑" w:eastAsia="微软雅黑" w:hAnsi="微软雅黑"/>
        </w:rPr>
        <w:t>模式选择“</w:t>
      </w:r>
      <w:r w:rsidR="00384B1F">
        <w:rPr>
          <w:rFonts w:ascii="微软雅黑" w:eastAsia="微软雅黑" w:hAnsi="微软雅黑"/>
        </w:rPr>
        <w:t>PVST</w:t>
      </w:r>
      <w:r>
        <w:rPr>
          <w:rFonts w:ascii="微软雅黑" w:eastAsia="微软雅黑" w:hAnsi="微软雅黑"/>
        </w:rPr>
        <w:t>”</w:t>
      </w:r>
      <w:r>
        <w:rPr>
          <w:rFonts w:ascii="微软雅黑" w:eastAsia="微软雅黑" w:hAnsi="微软雅黑" w:hint="eastAsia"/>
        </w:rPr>
        <w:t>时</w:t>
      </w:r>
      <w:r w:rsidR="00384B1F">
        <w:rPr>
          <w:rFonts w:ascii="微软雅黑" w:eastAsia="微软雅黑" w:hAnsi="微软雅黑" w:hint="eastAsia"/>
        </w:rPr>
        <w:t>隐藏</w:t>
      </w:r>
      <w:r w:rsidR="00384B1F">
        <w:rPr>
          <w:rFonts w:ascii="微软雅黑" w:eastAsia="微软雅黑" w:hAnsi="微软雅黑"/>
        </w:rPr>
        <w:t>，转而呈现PVST的VLAN设置</w:t>
      </w:r>
      <w:r>
        <w:rPr>
          <w:rFonts w:ascii="微软雅黑" w:eastAsia="微软雅黑" w:hAnsi="微软雅黑" w:hint="eastAsia"/>
        </w:rPr>
        <w:t>）</w:t>
      </w:r>
    </w:p>
    <w:p w14:paraId="6E35F0D5" w14:textId="77777777" w:rsidR="0076630D" w:rsidRDefault="00D7272D">
      <w:pPr>
        <w:rPr>
          <w:rFonts w:ascii="微软雅黑" w:eastAsia="微软雅黑" w:hAnsi="微软雅黑"/>
        </w:rPr>
      </w:pPr>
      <w:r>
        <w:rPr>
          <w:rFonts w:ascii="微软雅黑" w:eastAsia="微软雅黑" w:hAnsi="微软雅黑" w:hint="eastAsia"/>
        </w:rPr>
        <w:t>域</w:t>
      </w:r>
      <w:r>
        <w:rPr>
          <w:rFonts w:ascii="微软雅黑" w:eastAsia="微软雅黑" w:hAnsi="微软雅黑"/>
        </w:rPr>
        <w:t>配置：</w:t>
      </w:r>
    </w:p>
    <w:p w14:paraId="26651D9B" w14:textId="5E8A3CFD" w:rsidR="0076630D" w:rsidRDefault="00D7272D" w:rsidP="00B10728">
      <w:pPr>
        <w:pStyle w:val="af2"/>
        <w:numPr>
          <w:ilvl w:val="0"/>
          <w:numId w:val="164"/>
        </w:numPr>
        <w:ind w:firstLineChars="0"/>
        <w:rPr>
          <w:rFonts w:ascii="微软雅黑" w:eastAsia="微软雅黑" w:hAnsi="微软雅黑"/>
        </w:rPr>
      </w:pPr>
      <w:r>
        <w:rPr>
          <w:rFonts w:ascii="微软雅黑" w:eastAsia="微软雅黑" w:hAnsi="微软雅黑" w:hint="eastAsia"/>
          <w:color w:val="FF0000"/>
        </w:rPr>
        <w:lastRenderedPageBreak/>
        <w:t>*</w:t>
      </w:r>
      <w:r>
        <w:rPr>
          <w:rFonts w:ascii="微软雅黑" w:eastAsia="微软雅黑" w:hAnsi="微软雅黑" w:hint="eastAsia"/>
        </w:rPr>
        <w:t>域名：【text文本框】用于</w:t>
      </w:r>
      <w:r>
        <w:rPr>
          <w:rFonts w:ascii="微软雅黑" w:eastAsia="微软雅黑" w:hAnsi="微软雅黑"/>
        </w:rPr>
        <w:t>标识MST域，最长</w:t>
      </w:r>
      <w:r>
        <w:rPr>
          <w:rFonts w:ascii="微软雅黑" w:eastAsia="微软雅黑" w:hAnsi="微软雅黑" w:hint="eastAsia"/>
        </w:rPr>
        <w:t>32字符，</w:t>
      </w:r>
      <w:r>
        <w:rPr>
          <w:rFonts w:ascii="微软雅黑" w:eastAsia="微软雅黑" w:hAnsi="微软雅黑"/>
        </w:rPr>
        <w:t>支持输入数字 字母</w:t>
      </w:r>
      <w:r>
        <w:rPr>
          <w:rFonts w:ascii="微软雅黑" w:eastAsia="微软雅黑" w:hAnsi="微软雅黑" w:hint="eastAsia"/>
        </w:rPr>
        <w:t xml:space="preserve"> : . </w:t>
      </w:r>
      <w:r>
        <w:rPr>
          <w:rFonts w:ascii="微软雅黑" w:eastAsia="微软雅黑" w:hAnsi="微软雅黑"/>
        </w:rPr>
        <w:t>- _</w:t>
      </w:r>
      <w:r w:rsidR="00605562">
        <w:rPr>
          <w:rFonts w:ascii="微软雅黑" w:eastAsia="微软雅黑" w:hAnsi="微软雅黑" w:hint="eastAsia"/>
        </w:rPr>
        <w:t xml:space="preserve"> 默认</w:t>
      </w:r>
      <w:r w:rsidR="00605562">
        <w:rPr>
          <w:rFonts w:ascii="微软雅黑" w:eastAsia="微软雅黑" w:hAnsi="微软雅黑"/>
        </w:rPr>
        <w:t>使用MAC地址，但</w:t>
      </w:r>
      <w:r w:rsidR="00605562">
        <w:rPr>
          <w:rFonts w:ascii="微软雅黑" w:eastAsia="微软雅黑" w:hAnsi="微软雅黑" w:hint="eastAsia"/>
        </w:rPr>
        <w:t>只使用</w:t>
      </w:r>
      <w:r w:rsidR="00605562">
        <w:rPr>
          <w:rFonts w:ascii="微软雅黑" w:eastAsia="微软雅黑" w:hAnsi="微软雅黑"/>
        </w:rPr>
        <w:t>前一半，后一半均为</w:t>
      </w:r>
      <w:r w:rsidR="00605562">
        <w:rPr>
          <w:rFonts w:ascii="微软雅黑" w:eastAsia="微软雅黑" w:hAnsi="微软雅黑" w:hint="eastAsia"/>
        </w:rPr>
        <w:t>0</w:t>
      </w:r>
    </w:p>
    <w:p w14:paraId="102D9176" w14:textId="77777777" w:rsidR="0076630D" w:rsidRDefault="00D7272D" w:rsidP="00B10728">
      <w:pPr>
        <w:pStyle w:val="af2"/>
        <w:numPr>
          <w:ilvl w:val="0"/>
          <w:numId w:val="164"/>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修订级别</w:t>
      </w:r>
      <w:r>
        <w:rPr>
          <w:rFonts w:ascii="微软雅黑" w:eastAsia="微软雅黑" w:hAnsi="微软雅黑"/>
        </w:rPr>
        <w:t>：</w:t>
      </w:r>
      <w:r>
        <w:rPr>
          <w:rFonts w:ascii="微软雅黑" w:eastAsia="微软雅黑" w:hAnsi="微软雅黑" w:hint="eastAsia"/>
        </w:rPr>
        <w:t>【text文本框】用于</w:t>
      </w:r>
      <w:r>
        <w:rPr>
          <w:rFonts w:ascii="微软雅黑" w:eastAsia="微软雅黑" w:hAnsi="微软雅黑"/>
        </w:rPr>
        <w:t>标识MST域。</w:t>
      </w:r>
      <w:r>
        <w:rPr>
          <w:rFonts w:ascii="微软雅黑" w:eastAsia="微软雅黑" w:hAnsi="微软雅黑" w:hint="eastAsia"/>
        </w:rPr>
        <w:t>取值</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0</w:t>
      </w:r>
    </w:p>
    <w:p w14:paraId="3F3220A7" w14:textId="77777777" w:rsidR="0076630D" w:rsidRDefault="0076630D">
      <w:pPr>
        <w:rPr>
          <w:rFonts w:ascii="微软雅黑" w:eastAsia="微软雅黑" w:hAnsi="微软雅黑"/>
        </w:rPr>
      </w:pPr>
    </w:p>
    <w:p w14:paraId="011B76C5" w14:textId="77777777" w:rsidR="0076630D" w:rsidRDefault="00D7272D">
      <w:pPr>
        <w:rPr>
          <w:rFonts w:ascii="微软雅黑" w:eastAsia="微软雅黑" w:hAnsi="微软雅黑"/>
        </w:rPr>
      </w:pPr>
      <w:r>
        <w:rPr>
          <w:rFonts w:ascii="微软雅黑" w:eastAsia="微软雅黑" w:hAnsi="微软雅黑" w:hint="eastAsia"/>
        </w:rPr>
        <w:t>MST实例</w:t>
      </w:r>
      <w:r>
        <w:rPr>
          <w:rFonts w:ascii="微软雅黑" w:eastAsia="微软雅黑" w:hAnsi="微软雅黑"/>
        </w:rPr>
        <w:t>：</w:t>
      </w:r>
    </w:p>
    <w:p w14:paraId="15A81DB7" w14:textId="77777777" w:rsidR="0076630D" w:rsidRDefault="00D7272D">
      <w:pPr>
        <w:ind w:firstLine="420"/>
        <w:rPr>
          <w:rFonts w:ascii="微软雅黑" w:eastAsia="微软雅黑" w:hAnsi="微软雅黑"/>
        </w:rPr>
      </w:pPr>
      <w:r>
        <w:rPr>
          <w:rFonts w:ascii="微软雅黑" w:eastAsia="微软雅黑" w:hAnsi="微软雅黑"/>
        </w:rPr>
        <w:t>MST实例从</w:t>
      </w:r>
      <w:r>
        <w:rPr>
          <w:rFonts w:ascii="微软雅黑" w:eastAsia="微软雅黑" w:hAnsi="微软雅黑" w:hint="eastAsia"/>
        </w:rPr>
        <w:t>0开始</w:t>
      </w:r>
      <w:r>
        <w:rPr>
          <w:rFonts w:ascii="微软雅黑" w:eastAsia="微软雅黑" w:hAnsi="微软雅黑"/>
        </w:rPr>
        <w:t>编号</w:t>
      </w:r>
      <w:r>
        <w:rPr>
          <w:rFonts w:ascii="微软雅黑" w:eastAsia="微软雅黑" w:hAnsi="微软雅黑" w:hint="eastAsia"/>
        </w:rPr>
        <w:t>。各型号个数限制</w:t>
      </w:r>
      <w:r>
        <w:rPr>
          <w:rFonts w:ascii="微软雅黑" w:eastAsia="微软雅黑" w:hAnsi="微软雅黑"/>
        </w:rPr>
        <w:t>如下</w:t>
      </w:r>
      <w:r>
        <w:rPr>
          <w:rFonts w:ascii="微软雅黑" w:eastAsia="微软雅黑" w:hAnsi="微软雅黑" w:hint="eastAsia"/>
        </w:rPr>
        <w:t>表所示</w:t>
      </w:r>
      <w:r>
        <w:rPr>
          <w:rFonts w:ascii="微软雅黑" w:eastAsia="微软雅黑" w:hAnsi="微软雅黑"/>
        </w:rPr>
        <w:t>：</w:t>
      </w:r>
    </w:p>
    <w:tbl>
      <w:tblPr>
        <w:tblStyle w:val="ac"/>
        <w:tblW w:w="0" w:type="auto"/>
        <w:tblLayout w:type="fixed"/>
        <w:tblLook w:val="04A0" w:firstRow="1" w:lastRow="0" w:firstColumn="1" w:lastColumn="0" w:noHBand="0" w:noVBand="1"/>
      </w:tblPr>
      <w:tblGrid>
        <w:gridCol w:w="4248"/>
        <w:gridCol w:w="1720"/>
        <w:gridCol w:w="2328"/>
      </w:tblGrid>
      <w:tr w:rsidR="0076630D" w14:paraId="4BD959AC" w14:textId="77777777">
        <w:tc>
          <w:tcPr>
            <w:tcW w:w="4248" w:type="dxa"/>
          </w:tcPr>
          <w:p w14:paraId="6D88A728" w14:textId="77777777" w:rsidR="0076630D" w:rsidRDefault="00D7272D">
            <w:pPr>
              <w:jc w:val="center"/>
              <w:rPr>
                <w:rFonts w:asciiTheme="minorEastAsia" w:hAnsiTheme="minorEastAsia"/>
                <w:b/>
              </w:rPr>
            </w:pPr>
            <w:r>
              <w:rPr>
                <w:rFonts w:asciiTheme="minorEastAsia" w:hAnsiTheme="minorEastAsia" w:hint="eastAsia"/>
                <w:b/>
              </w:rPr>
              <w:t>型号</w:t>
            </w:r>
          </w:p>
        </w:tc>
        <w:tc>
          <w:tcPr>
            <w:tcW w:w="1720" w:type="dxa"/>
          </w:tcPr>
          <w:p w14:paraId="2E819F48" w14:textId="77777777" w:rsidR="0076630D" w:rsidRDefault="00D7272D">
            <w:pPr>
              <w:jc w:val="center"/>
              <w:rPr>
                <w:rFonts w:asciiTheme="minorEastAsia" w:hAnsiTheme="minorEastAsia"/>
                <w:b/>
              </w:rPr>
            </w:pPr>
            <w:r>
              <w:rPr>
                <w:rFonts w:asciiTheme="minorEastAsia" w:hAnsiTheme="minorEastAsia" w:hint="eastAsia"/>
                <w:b/>
              </w:rPr>
              <w:t>芯片</w:t>
            </w:r>
          </w:p>
        </w:tc>
        <w:tc>
          <w:tcPr>
            <w:tcW w:w="2328" w:type="dxa"/>
          </w:tcPr>
          <w:p w14:paraId="3DC8650C" w14:textId="77777777" w:rsidR="0076630D" w:rsidRDefault="00D7272D">
            <w:pPr>
              <w:jc w:val="center"/>
              <w:rPr>
                <w:rFonts w:asciiTheme="minorEastAsia" w:hAnsiTheme="minorEastAsia"/>
                <w:b/>
              </w:rPr>
            </w:pPr>
            <w:r>
              <w:rPr>
                <w:rFonts w:asciiTheme="minorEastAsia" w:hAnsiTheme="minorEastAsia" w:hint="eastAsia"/>
                <w:b/>
              </w:rPr>
              <w:t>实例</w:t>
            </w:r>
            <w:r>
              <w:rPr>
                <w:rFonts w:asciiTheme="minorEastAsia" w:hAnsiTheme="minorEastAsia"/>
                <w:b/>
              </w:rPr>
              <w:t>上限</w:t>
            </w:r>
          </w:p>
        </w:tc>
      </w:tr>
      <w:tr w:rsidR="0076630D" w14:paraId="217B8741" w14:textId="77777777">
        <w:tc>
          <w:tcPr>
            <w:tcW w:w="4248" w:type="dxa"/>
          </w:tcPr>
          <w:p w14:paraId="6C51ECEE" w14:textId="77777777" w:rsidR="0076630D" w:rsidRDefault="00D7272D">
            <w:pPr>
              <w:rPr>
                <w:rFonts w:asciiTheme="minorEastAsia" w:hAnsiTheme="minorEastAsia"/>
              </w:rPr>
            </w:pPr>
            <w:r>
              <w:rPr>
                <w:rFonts w:asciiTheme="minorEastAsia" w:hAnsiTheme="minorEastAsia" w:hint="eastAsia"/>
              </w:rPr>
              <w:t>GWN7801</w:t>
            </w:r>
            <w:r>
              <w:rPr>
                <w:rFonts w:asciiTheme="minorEastAsia" w:hAnsiTheme="minorEastAsia"/>
              </w:rPr>
              <w:t>(P)/02(P)/03(P)</w:t>
            </w:r>
          </w:p>
        </w:tc>
        <w:tc>
          <w:tcPr>
            <w:tcW w:w="1720" w:type="dxa"/>
          </w:tcPr>
          <w:p w14:paraId="1DFB5150" w14:textId="77777777" w:rsidR="0076630D" w:rsidRDefault="00D7272D">
            <w:pPr>
              <w:jc w:val="center"/>
              <w:rPr>
                <w:rFonts w:asciiTheme="minorEastAsia" w:hAnsiTheme="minorEastAsia"/>
              </w:rPr>
            </w:pPr>
            <w:r>
              <w:rPr>
                <w:rFonts w:asciiTheme="minorEastAsia" w:hAnsiTheme="minorEastAsia" w:hint="eastAsia"/>
              </w:rPr>
              <w:t>RTL838X</w:t>
            </w:r>
          </w:p>
        </w:tc>
        <w:tc>
          <w:tcPr>
            <w:tcW w:w="2328" w:type="dxa"/>
          </w:tcPr>
          <w:p w14:paraId="4D6B1E70" w14:textId="77777777" w:rsidR="0076630D" w:rsidRDefault="00D7272D">
            <w:pPr>
              <w:jc w:val="center"/>
              <w:rPr>
                <w:rFonts w:asciiTheme="minorEastAsia" w:hAnsiTheme="minorEastAsia"/>
              </w:rPr>
            </w:pPr>
            <w:r>
              <w:rPr>
                <w:rFonts w:asciiTheme="minorEastAsia" w:hAnsiTheme="minorEastAsia"/>
              </w:rPr>
              <w:t>16</w:t>
            </w:r>
          </w:p>
        </w:tc>
      </w:tr>
      <w:tr w:rsidR="0076630D" w14:paraId="35CEC8A4" w14:textId="77777777">
        <w:tc>
          <w:tcPr>
            <w:tcW w:w="4248" w:type="dxa"/>
          </w:tcPr>
          <w:p w14:paraId="1B0096EA" w14:textId="77777777" w:rsidR="0076630D" w:rsidRDefault="00D7272D">
            <w:pPr>
              <w:rPr>
                <w:rFonts w:asciiTheme="minorEastAsia" w:hAnsiTheme="minorEastAsia"/>
              </w:rPr>
            </w:pPr>
            <w:r>
              <w:rPr>
                <w:rFonts w:asciiTheme="minorEastAsia" w:hAnsiTheme="minorEastAsia" w:hint="eastAsia"/>
              </w:rPr>
              <w:t>GWN7811(P)/12P/13(P)</w:t>
            </w:r>
            <w:r>
              <w:rPr>
                <w:rFonts w:asciiTheme="minorEastAsia" w:hAnsiTheme="minorEastAsia"/>
              </w:rPr>
              <w:t>/21P/23P/30/31</w:t>
            </w:r>
          </w:p>
        </w:tc>
        <w:tc>
          <w:tcPr>
            <w:tcW w:w="1720" w:type="dxa"/>
          </w:tcPr>
          <w:p w14:paraId="00AA61BC" w14:textId="77777777" w:rsidR="0076630D" w:rsidRDefault="00D7272D">
            <w:pPr>
              <w:jc w:val="center"/>
              <w:rPr>
                <w:rFonts w:asciiTheme="minorEastAsia" w:hAnsiTheme="minorEastAsia"/>
              </w:rPr>
            </w:pPr>
            <w:r>
              <w:rPr>
                <w:rFonts w:asciiTheme="minorEastAsia" w:hAnsiTheme="minorEastAsia" w:hint="eastAsia"/>
              </w:rPr>
              <w:t>RTL930</w:t>
            </w:r>
            <w:r>
              <w:rPr>
                <w:rFonts w:asciiTheme="minorEastAsia" w:hAnsiTheme="minorEastAsia"/>
              </w:rPr>
              <w:t>X</w:t>
            </w:r>
          </w:p>
        </w:tc>
        <w:tc>
          <w:tcPr>
            <w:tcW w:w="2328" w:type="dxa"/>
          </w:tcPr>
          <w:p w14:paraId="23740ACB" w14:textId="77777777" w:rsidR="0076630D" w:rsidRDefault="00D7272D">
            <w:pPr>
              <w:jc w:val="center"/>
              <w:rPr>
                <w:rFonts w:asciiTheme="minorEastAsia" w:hAnsiTheme="minorEastAsia"/>
              </w:rPr>
            </w:pPr>
            <w:r>
              <w:rPr>
                <w:rFonts w:asciiTheme="minorEastAsia" w:hAnsiTheme="minorEastAsia"/>
              </w:rPr>
              <w:t>32</w:t>
            </w:r>
          </w:p>
        </w:tc>
      </w:tr>
      <w:tr w:rsidR="0076630D" w14:paraId="5B1692D5" w14:textId="77777777">
        <w:tc>
          <w:tcPr>
            <w:tcW w:w="4248" w:type="dxa"/>
          </w:tcPr>
          <w:p w14:paraId="58F41813" w14:textId="77777777" w:rsidR="0076630D" w:rsidRDefault="00D7272D">
            <w:pPr>
              <w:rPr>
                <w:rFonts w:asciiTheme="minorEastAsia" w:hAnsiTheme="minorEastAsia"/>
              </w:rPr>
            </w:pPr>
            <w:r>
              <w:rPr>
                <w:rFonts w:asciiTheme="minorEastAsia" w:hAnsiTheme="minorEastAsia" w:hint="eastAsia"/>
              </w:rPr>
              <w:t>GWN7806(P)</w:t>
            </w:r>
            <w:r>
              <w:rPr>
                <w:rFonts w:asciiTheme="minorEastAsia" w:hAnsiTheme="minorEastAsia"/>
              </w:rPr>
              <w:t>/GWN7816(P)/GWN7832</w:t>
            </w:r>
          </w:p>
        </w:tc>
        <w:tc>
          <w:tcPr>
            <w:tcW w:w="1720" w:type="dxa"/>
          </w:tcPr>
          <w:p w14:paraId="274C86FE" w14:textId="77777777" w:rsidR="0076630D" w:rsidRDefault="00D7272D">
            <w:pPr>
              <w:jc w:val="center"/>
              <w:rPr>
                <w:rFonts w:asciiTheme="minorEastAsia" w:hAnsiTheme="minorEastAsia"/>
              </w:rPr>
            </w:pPr>
            <w:r>
              <w:rPr>
                <w:rFonts w:asciiTheme="minorEastAsia" w:hAnsiTheme="minorEastAsia" w:hint="eastAsia"/>
              </w:rPr>
              <w:t>RTL931X</w:t>
            </w:r>
          </w:p>
        </w:tc>
        <w:tc>
          <w:tcPr>
            <w:tcW w:w="2328" w:type="dxa"/>
          </w:tcPr>
          <w:p w14:paraId="3DE37BF1" w14:textId="77777777" w:rsidR="0076630D" w:rsidRDefault="00D7272D">
            <w:pPr>
              <w:jc w:val="center"/>
              <w:rPr>
                <w:rFonts w:asciiTheme="minorEastAsia" w:hAnsiTheme="minorEastAsia"/>
              </w:rPr>
            </w:pPr>
            <w:r>
              <w:rPr>
                <w:rFonts w:asciiTheme="minorEastAsia" w:hAnsiTheme="minorEastAsia" w:hint="eastAsia"/>
              </w:rPr>
              <w:t>64</w:t>
            </w:r>
          </w:p>
        </w:tc>
      </w:tr>
    </w:tbl>
    <w:p w14:paraId="0C0BDDC2" w14:textId="77777777" w:rsidR="0076630D" w:rsidRDefault="00D7272D" w:rsidP="00B10728">
      <w:pPr>
        <w:pStyle w:val="af2"/>
        <w:numPr>
          <w:ilvl w:val="0"/>
          <w:numId w:val="161"/>
        </w:numPr>
        <w:ind w:firstLineChars="0"/>
        <w:rPr>
          <w:rFonts w:ascii="微软雅黑" w:eastAsia="微软雅黑" w:hAnsi="微软雅黑"/>
        </w:rPr>
      </w:pPr>
      <w:r>
        <w:rPr>
          <w:rFonts w:ascii="微软雅黑" w:eastAsia="微软雅黑" w:hAnsi="微软雅黑" w:hint="eastAsia"/>
        </w:rPr>
        <w:t>实例</w:t>
      </w:r>
      <w:r>
        <w:rPr>
          <w:rFonts w:ascii="微软雅黑" w:eastAsia="微软雅黑" w:hAnsi="微软雅黑"/>
        </w:rPr>
        <w:t>ID：</w:t>
      </w:r>
      <w:r>
        <w:rPr>
          <w:rFonts w:ascii="微软雅黑" w:eastAsia="微软雅黑" w:hAnsi="微软雅黑" w:hint="eastAsia"/>
        </w:rPr>
        <w:t>选择需要配置</w:t>
      </w:r>
      <w:r>
        <w:rPr>
          <w:rFonts w:ascii="微软雅黑" w:eastAsia="微软雅黑" w:hAnsi="微软雅黑"/>
        </w:rPr>
        <w:t>的一个实例ID。</w:t>
      </w:r>
    </w:p>
    <w:p w14:paraId="3E470FED" w14:textId="77777777" w:rsidR="0076630D" w:rsidRDefault="00D7272D" w:rsidP="00B10728">
      <w:pPr>
        <w:pStyle w:val="af2"/>
        <w:numPr>
          <w:ilvl w:val="0"/>
          <w:numId w:val="161"/>
        </w:numPr>
        <w:ind w:firstLineChars="0"/>
        <w:rPr>
          <w:rFonts w:ascii="微软雅黑" w:eastAsia="微软雅黑" w:hAnsi="微软雅黑"/>
        </w:rPr>
      </w:pPr>
      <w:r>
        <w:rPr>
          <w:rFonts w:ascii="微软雅黑" w:eastAsia="微软雅黑" w:hAnsi="微软雅黑"/>
        </w:rPr>
        <w:t>VLAN</w:t>
      </w:r>
      <w:r>
        <w:rPr>
          <w:rFonts w:ascii="微软雅黑" w:eastAsia="微软雅黑" w:hAnsi="微软雅黑" w:hint="eastAsia"/>
        </w:rPr>
        <w:t>：【多选】用来</w:t>
      </w:r>
      <w:r>
        <w:rPr>
          <w:rFonts w:ascii="微软雅黑" w:eastAsia="微软雅黑" w:hAnsi="微软雅黑"/>
        </w:rPr>
        <w:t>将指定VLAN映射到指定生成树实例上。默认情况下，所有VLAN均映射到实例0</w:t>
      </w:r>
      <w:r>
        <w:rPr>
          <w:rFonts w:ascii="微软雅黑" w:eastAsia="微软雅黑" w:hAnsi="微软雅黑" w:hint="eastAsia"/>
        </w:rPr>
        <w:t>即</w:t>
      </w:r>
      <w:r>
        <w:rPr>
          <w:rFonts w:ascii="微软雅黑" w:eastAsia="微软雅黑" w:hAnsi="微软雅黑"/>
        </w:rPr>
        <w:t>CIST上</w:t>
      </w:r>
      <w:r>
        <w:rPr>
          <w:rFonts w:ascii="微软雅黑" w:eastAsia="微软雅黑" w:hAnsi="微软雅黑" w:hint="eastAsia"/>
        </w:rPr>
        <w:t>。</w:t>
      </w:r>
    </w:p>
    <w:p w14:paraId="473AD6A2"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同一个VLAN</w:t>
      </w:r>
      <w:r>
        <w:rPr>
          <w:rFonts w:ascii="微软雅黑" w:eastAsia="微软雅黑" w:hAnsi="微软雅黑" w:hint="eastAsia"/>
        </w:rPr>
        <w:t>有且</w:t>
      </w:r>
      <w:r>
        <w:rPr>
          <w:rFonts w:ascii="微软雅黑" w:eastAsia="微软雅黑" w:hAnsi="微软雅黑"/>
        </w:rPr>
        <w:t>只能映射到一个实例ID上。</w:t>
      </w:r>
    </w:p>
    <w:p w14:paraId="3748CF08" w14:textId="6CADDAB9" w:rsidR="0076630D" w:rsidRDefault="00D7272D" w:rsidP="00B10728">
      <w:pPr>
        <w:pStyle w:val="af2"/>
        <w:numPr>
          <w:ilvl w:val="0"/>
          <w:numId w:val="161"/>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【text文本框】设置交换设备</w:t>
      </w:r>
      <w:r>
        <w:rPr>
          <w:rFonts w:ascii="微软雅黑" w:eastAsia="微软雅黑" w:hAnsi="微软雅黑"/>
        </w:rPr>
        <w:t>在指定生成树中实例的优先级</w:t>
      </w:r>
      <w:r>
        <w:rPr>
          <w:rFonts w:ascii="微软雅黑" w:eastAsia="微软雅黑" w:hAnsi="微软雅黑" w:hint="eastAsia"/>
        </w:rPr>
        <w:t>，</w:t>
      </w:r>
      <w:r>
        <w:rPr>
          <w:rFonts w:ascii="微软雅黑" w:eastAsia="微软雅黑" w:hAnsi="微软雅黑"/>
        </w:rPr>
        <w:t>决定该交换机是否会被选为根桥的重要依据。取值范围为</w:t>
      </w:r>
      <w:r>
        <w:rPr>
          <w:rFonts w:ascii="微软雅黑" w:eastAsia="微软雅黑" w:hAnsi="微软雅黑" w:hint="eastAsia"/>
        </w:rPr>
        <w:t>0-61440的</w:t>
      </w:r>
      <w:r>
        <w:rPr>
          <w:rFonts w:ascii="微软雅黑" w:eastAsia="微软雅黑" w:hAnsi="微软雅黑"/>
        </w:rPr>
        <w:t>整数，以</w:t>
      </w:r>
      <w:r w:rsidR="007960C8">
        <w:rPr>
          <w:rFonts w:ascii="微软雅黑" w:eastAsia="微软雅黑" w:hAnsi="微软雅黑" w:hint="eastAsia"/>
        </w:rPr>
        <w:t>409</w:t>
      </w:r>
      <w:r w:rsidR="007960C8">
        <w:rPr>
          <w:rFonts w:ascii="微软雅黑" w:eastAsia="微软雅黑" w:hAnsi="微软雅黑"/>
        </w:rPr>
        <w:t>6</w:t>
      </w:r>
      <w:r>
        <w:rPr>
          <w:rFonts w:ascii="微软雅黑" w:eastAsia="微软雅黑" w:hAnsi="微软雅黑" w:hint="eastAsia"/>
        </w:rPr>
        <w:t>为</w:t>
      </w:r>
      <w:r>
        <w:rPr>
          <w:rFonts w:ascii="微软雅黑" w:eastAsia="微软雅黑" w:hAnsi="微软雅黑"/>
        </w:rPr>
        <w:t>步长，默认</w:t>
      </w:r>
      <w:r>
        <w:rPr>
          <w:rFonts w:ascii="微软雅黑" w:eastAsia="微软雅黑" w:hAnsi="微软雅黑" w:hint="eastAsia"/>
        </w:rPr>
        <w:t>32768。</w:t>
      </w:r>
    </w:p>
    <w:p w14:paraId="7F3B3900" w14:textId="77777777" w:rsidR="0076630D" w:rsidRDefault="00D7272D">
      <w:pPr>
        <w:rPr>
          <w:rFonts w:ascii="微软雅黑" w:eastAsia="微软雅黑" w:hAnsi="微软雅黑"/>
        </w:rPr>
      </w:pPr>
      <w:r>
        <w:rPr>
          <w:rFonts w:ascii="微软雅黑" w:eastAsia="微软雅黑" w:hAnsi="微软雅黑" w:hint="eastAsia"/>
        </w:rPr>
        <w:t>MST</w:t>
      </w:r>
      <w:r>
        <w:rPr>
          <w:rFonts w:ascii="微软雅黑" w:eastAsia="微软雅黑" w:hAnsi="微软雅黑"/>
        </w:rPr>
        <w:t>实例列表：</w:t>
      </w:r>
    </w:p>
    <w:p w14:paraId="1E069FB3" w14:textId="77777777" w:rsidR="0076630D" w:rsidRDefault="00D7272D" w:rsidP="00B10728">
      <w:pPr>
        <w:pStyle w:val="af2"/>
        <w:numPr>
          <w:ilvl w:val="0"/>
          <w:numId w:val="161"/>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显示实例ID、映射的VLAN、优先级</w:t>
      </w:r>
      <w:r>
        <w:rPr>
          <w:rFonts w:ascii="微软雅黑" w:eastAsia="微软雅黑" w:hAnsi="微软雅黑" w:hint="eastAsia"/>
        </w:rPr>
        <w:t>、网桥标识符</w:t>
      </w:r>
      <w:r>
        <w:rPr>
          <w:rFonts w:ascii="微软雅黑" w:eastAsia="微软雅黑" w:hAnsi="微软雅黑"/>
        </w:rPr>
        <w:t>、指定的</w:t>
      </w:r>
      <w:r>
        <w:rPr>
          <w:rFonts w:ascii="微软雅黑" w:eastAsia="微软雅黑" w:hAnsi="微软雅黑" w:hint="eastAsia"/>
        </w:rPr>
        <w:t>根</w:t>
      </w:r>
      <w:r>
        <w:rPr>
          <w:rFonts w:ascii="微软雅黑" w:eastAsia="微软雅黑" w:hAnsi="微软雅黑"/>
        </w:rPr>
        <w:t>网桥、</w:t>
      </w:r>
      <w:r>
        <w:rPr>
          <w:rFonts w:ascii="微软雅黑" w:eastAsia="微软雅黑" w:hAnsi="微软雅黑" w:hint="eastAsia"/>
        </w:rPr>
        <w:t>根端口</w:t>
      </w:r>
      <w:r>
        <w:rPr>
          <w:rFonts w:ascii="微软雅黑" w:eastAsia="微软雅黑" w:hAnsi="微软雅黑"/>
        </w:rPr>
        <w:t>、根路径开销、</w:t>
      </w:r>
      <w:r>
        <w:rPr>
          <w:rFonts w:ascii="微软雅黑" w:eastAsia="微软雅黑" w:hAnsi="微软雅黑" w:hint="eastAsia"/>
        </w:rPr>
        <w:t>剩余</w:t>
      </w:r>
      <w:r>
        <w:rPr>
          <w:rFonts w:ascii="微软雅黑" w:eastAsia="微软雅黑" w:hAnsi="微软雅黑"/>
        </w:rPr>
        <w:t>的</w:t>
      </w:r>
      <w:r>
        <w:rPr>
          <w:rFonts w:ascii="微软雅黑" w:eastAsia="微软雅黑" w:hAnsi="微软雅黑" w:hint="eastAsia"/>
        </w:rPr>
        <w:t>跳</w:t>
      </w:r>
      <w:r>
        <w:rPr>
          <w:rFonts w:ascii="微软雅黑" w:eastAsia="微软雅黑" w:hAnsi="微软雅黑"/>
        </w:rPr>
        <w:t>数</w:t>
      </w:r>
    </w:p>
    <w:p w14:paraId="7F2962AD" w14:textId="77777777" w:rsidR="0076630D" w:rsidRDefault="00D7272D" w:rsidP="00B10728">
      <w:pPr>
        <w:pStyle w:val="af2"/>
        <w:numPr>
          <w:ilvl w:val="0"/>
          <w:numId w:val="16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71BB8014" w14:textId="77777777" w:rsidR="0076630D" w:rsidRDefault="0076630D">
      <w:pPr>
        <w:rPr>
          <w:rFonts w:ascii="微软雅黑" w:eastAsia="微软雅黑" w:hAnsi="微软雅黑"/>
        </w:rPr>
      </w:pPr>
    </w:p>
    <w:p w14:paraId="412D7B92" w14:textId="77777777" w:rsidR="0076630D" w:rsidRDefault="00D7272D">
      <w:pPr>
        <w:rPr>
          <w:rFonts w:ascii="微软雅黑" w:eastAsia="微软雅黑" w:hAnsi="微软雅黑"/>
        </w:rPr>
      </w:pPr>
      <w:r>
        <w:rPr>
          <w:rFonts w:ascii="微软雅黑" w:eastAsia="微软雅黑" w:hAnsi="微软雅黑" w:hint="eastAsia"/>
        </w:rPr>
        <w:t>MST</w:t>
      </w:r>
      <w:r>
        <w:rPr>
          <w:rFonts w:ascii="微软雅黑" w:eastAsia="微软雅黑" w:hAnsi="微软雅黑"/>
        </w:rPr>
        <w:t>端口设置：</w:t>
      </w:r>
    </w:p>
    <w:p w14:paraId="08EA7712" w14:textId="77777777" w:rsidR="0076630D" w:rsidRDefault="00D7272D" w:rsidP="00B10728">
      <w:pPr>
        <w:pStyle w:val="af2"/>
        <w:numPr>
          <w:ilvl w:val="0"/>
          <w:numId w:val="165"/>
        </w:numPr>
        <w:ind w:firstLineChars="0"/>
        <w:rPr>
          <w:rFonts w:ascii="微软雅黑" w:eastAsia="微软雅黑" w:hAnsi="微软雅黑"/>
        </w:rPr>
      </w:pPr>
      <w:r>
        <w:rPr>
          <w:rFonts w:ascii="微软雅黑" w:eastAsia="微软雅黑" w:hAnsi="微软雅黑" w:hint="eastAsia"/>
        </w:rPr>
        <w:t>MSTI</w:t>
      </w:r>
      <w:r>
        <w:rPr>
          <w:rFonts w:ascii="微软雅黑" w:eastAsia="微软雅黑" w:hAnsi="微软雅黑"/>
        </w:rPr>
        <w:t>：</w:t>
      </w:r>
      <w:r>
        <w:rPr>
          <w:rFonts w:ascii="微软雅黑" w:eastAsia="微软雅黑" w:hAnsi="微软雅黑" w:hint="eastAsia"/>
        </w:rPr>
        <w:t>【单选】选择需要</w:t>
      </w:r>
      <w:r>
        <w:rPr>
          <w:rFonts w:ascii="微软雅黑" w:eastAsia="微软雅黑" w:hAnsi="微软雅黑"/>
        </w:rPr>
        <w:t>配置端口的实例ID。</w:t>
      </w:r>
    </w:p>
    <w:p w14:paraId="25E697A7" w14:textId="77777777" w:rsidR="0076630D" w:rsidRDefault="00D7272D" w:rsidP="00B10728">
      <w:pPr>
        <w:pStyle w:val="af2"/>
        <w:numPr>
          <w:ilvl w:val="0"/>
          <w:numId w:val="165"/>
        </w:numPr>
        <w:ind w:firstLineChars="0"/>
        <w:rPr>
          <w:rFonts w:ascii="微软雅黑" w:eastAsia="微软雅黑" w:hAnsi="微软雅黑"/>
        </w:rPr>
      </w:pPr>
      <w:r>
        <w:rPr>
          <w:rFonts w:ascii="微软雅黑" w:eastAsia="微软雅黑" w:hAnsi="微软雅黑" w:hint="eastAsia"/>
        </w:rPr>
        <w:lastRenderedPageBreak/>
        <w:t>接口</w:t>
      </w:r>
      <w:r>
        <w:rPr>
          <w:rFonts w:ascii="微软雅黑" w:eastAsia="微软雅黑" w:hAnsi="微软雅黑"/>
        </w:rPr>
        <w:t>：选择</w:t>
      </w:r>
      <w:r>
        <w:rPr>
          <w:rFonts w:ascii="微软雅黑" w:eastAsia="微软雅黑" w:hAnsi="微软雅黑" w:hint="eastAsia"/>
        </w:rPr>
        <w:t>需要配置的交换机接口，包括电口、光口和聚合接口。支持多选进行批量配置。</w:t>
      </w:r>
    </w:p>
    <w:p w14:paraId="1A54984B" w14:textId="77777777" w:rsidR="0076630D" w:rsidRDefault="00D7272D" w:rsidP="00B10728">
      <w:pPr>
        <w:pStyle w:val="af2"/>
        <w:numPr>
          <w:ilvl w:val="0"/>
          <w:numId w:val="165"/>
        </w:numPr>
        <w:ind w:firstLineChars="0"/>
        <w:rPr>
          <w:rFonts w:ascii="微软雅黑" w:eastAsia="微软雅黑" w:hAnsi="微软雅黑"/>
        </w:rPr>
      </w:pPr>
      <w:r>
        <w:rPr>
          <w:rFonts w:ascii="微软雅黑" w:eastAsia="微软雅黑" w:hAnsi="微软雅黑" w:hint="eastAsia"/>
        </w:rPr>
        <w:t>路径开销</w:t>
      </w:r>
      <w:r>
        <w:rPr>
          <w:rFonts w:ascii="微软雅黑" w:eastAsia="微软雅黑" w:hAnsi="微软雅黑"/>
        </w:rPr>
        <w:t>：</w:t>
      </w:r>
      <w:r>
        <w:rPr>
          <w:rFonts w:ascii="微软雅黑" w:eastAsia="微软雅黑" w:hAnsi="微软雅黑" w:hint="eastAsia"/>
        </w:rPr>
        <w:t>【text文本框】配置当前</w:t>
      </w:r>
      <w:r>
        <w:rPr>
          <w:rFonts w:ascii="微软雅黑" w:eastAsia="微软雅黑" w:hAnsi="微软雅黑"/>
        </w:rPr>
        <w:t>端口在指定生成树上的端口路径开销</w:t>
      </w:r>
      <w:r>
        <w:rPr>
          <w:rFonts w:ascii="微软雅黑" w:eastAsia="微软雅黑" w:hAnsi="微软雅黑" w:hint="eastAsia"/>
        </w:rPr>
        <w:t>，决定</w:t>
      </w:r>
      <w:r>
        <w:rPr>
          <w:rFonts w:ascii="微软雅黑" w:eastAsia="微软雅黑" w:hAnsi="微软雅黑"/>
        </w:rPr>
        <w:t>该端口是否会被选为根端口。</w:t>
      </w:r>
      <w:r>
        <w:rPr>
          <w:rFonts w:ascii="微软雅黑" w:eastAsia="微软雅黑" w:hAnsi="微软雅黑" w:hint="eastAsia"/>
        </w:rPr>
        <w:t>全局 长路径开销</w:t>
      </w:r>
      <w:r>
        <w:rPr>
          <w:rFonts w:ascii="微软雅黑" w:eastAsia="微软雅黑" w:hAnsi="微软雅黑"/>
        </w:rPr>
        <w:t>的取值范围</w:t>
      </w:r>
      <w:r>
        <w:rPr>
          <w:rFonts w:ascii="微软雅黑" w:eastAsia="微软雅黑" w:hAnsi="微软雅黑" w:hint="eastAsia"/>
        </w:rPr>
        <w:t>为0</w:t>
      </w:r>
      <w:r>
        <w:rPr>
          <w:rFonts w:ascii="微软雅黑" w:eastAsia="微软雅黑" w:hAnsi="微软雅黑"/>
        </w:rPr>
        <w:t>-200000000</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，全局 短</w:t>
      </w:r>
      <w:r>
        <w:rPr>
          <w:rFonts w:ascii="微软雅黑" w:eastAsia="微软雅黑" w:hAnsi="微软雅黑"/>
        </w:rPr>
        <w:t>路径开销的取值范围为</w:t>
      </w:r>
      <w:r>
        <w:rPr>
          <w:rFonts w:ascii="微软雅黑" w:eastAsia="微软雅黑" w:hAnsi="微软雅黑" w:hint="eastAsia"/>
        </w:rPr>
        <w:t>0-</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整数，默认为</w:t>
      </w:r>
      <w:r>
        <w:rPr>
          <w:rFonts w:ascii="微软雅黑" w:eastAsia="微软雅黑" w:hAnsi="微软雅黑" w:hint="eastAsia"/>
        </w:rPr>
        <w:t>0，表示</w:t>
      </w:r>
      <w:r>
        <w:rPr>
          <w:rFonts w:ascii="微软雅黑" w:eastAsia="微软雅黑" w:hAnsi="微软雅黑"/>
        </w:rPr>
        <w:t>自动进行路径开销计算。</w:t>
      </w:r>
    </w:p>
    <w:p w14:paraId="3A6338AF" w14:textId="77777777" w:rsidR="0076630D" w:rsidRDefault="00D7272D" w:rsidP="00B10728">
      <w:pPr>
        <w:pStyle w:val="af2"/>
        <w:numPr>
          <w:ilvl w:val="0"/>
          <w:numId w:val="165"/>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当前端口在生成树计算时的优先级，改变当前端口的端口优先级，从而影响端口的PDI，最终影响该端口是否会被</w:t>
      </w:r>
      <w:r>
        <w:rPr>
          <w:rFonts w:ascii="微软雅黑" w:eastAsia="微软雅黑" w:hAnsi="微软雅黑" w:hint="eastAsia"/>
        </w:rPr>
        <w:t>选举</w:t>
      </w:r>
      <w:r>
        <w:rPr>
          <w:rFonts w:ascii="微软雅黑" w:eastAsia="微软雅黑" w:hAnsi="微软雅黑"/>
        </w:rPr>
        <w:t>成为指定端口。</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-240</w:t>
      </w:r>
      <w:r>
        <w:rPr>
          <w:rFonts w:ascii="微软雅黑" w:eastAsia="微软雅黑" w:hAnsi="微软雅黑" w:hint="eastAsia"/>
        </w:rPr>
        <w:t>的</w:t>
      </w:r>
      <w:r>
        <w:rPr>
          <w:rFonts w:ascii="微软雅黑" w:eastAsia="微软雅黑" w:hAnsi="微软雅黑"/>
        </w:rPr>
        <w:t>整数，以</w:t>
      </w:r>
      <w:r>
        <w:rPr>
          <w:rFonts w:ascii="微软雅黑" w:eastAsia="微软雅黑" w:hAnsi="微软雅黑" w:hint="eastAsia"/>
        </w:rPr>
        <w:t>16为</w:t>
      </w:r>
      <w:r>
        <w:rPr>
          <w:rFonts w:ascii="微软雅黑" w:eastAsia="微软雅黑" w:hAnsi="微软雅黑"/>
        </w:rPr>
        <w:t>步长</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128。</w:t>
      </w:r>
    </w:p>
    <w:p w14:paraId="0B825756" w14:textId="77777777" w:rsidR="0076630D" w:rsidRDefault="00D7272D">
      <w:pPr>
        <w:rPr>
          <w:rFonts w:ascii="微软雅黑" w:eastAsia="微软雅黑" w:hAnsi="微软雅黑"/>
        </w:rPr>
      </w:pPr>
      <w:r>
        <w:rPr>
          <w:rFonts w:ascii="微软雅黑" w:eastAsia="微软雅黑" w:hAnsi="微软雅黑" w:hint="eastAsia"/>
        </w:rPr>
        <w:t>MST</w:t>
      </w:r>
      <w:r>
        <w:rPr>
          <w:rFonts w:ascii="微软雅黑" w:eastAsia="微软雅黑" w:hAnsi="微软雅黑"/>
        </w:rPr>
        <w:t>端口列表：</w:t>
      </w:r>
    </w:p>
    <w:p w14:paraId="225D35D7" w14:textId="6F89CFE4" w:rsidR="0076630D" w:rsidRDefault="00D7272D" w:rsidP="00B10728">
      <w:pPr>
        <w:pStyle w:val="af2"/>
        <w:numPr>
          <w:ilvl w:val="0"/>
          <w:numId w:val="166"/>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端口、路径开销、优先级、</w:t>
      </w:r>
      <w:r>
        <w:rPr>
          <w:rFonts w:ascii="微软雅黑" w:eastAsia="微软雅黑" w:hAnsi="微软雅黑" w:hint="eastAsia"/>
        </w:rPr>
        <w:t>角色</w:t>
      </w:r>
      <w:r>
        <w:rPr>
          <w:rFonts w:ascii="微软雅黑" w:eastAsia="微软雅黑" w:hAnsi="微软雅黑"/>
        </w:rPr>
        <w:t>、</w:t>
      </w:r>
      <w:r>
        <w:rPr>
          <w:rFonts w:ascii="微软雅黑" w:eastAsia="微软雅黑" w:hAnsi="微软雅黑" w:hint="eastAsia"/>
        </w:rPr>
        <w:t>状态</w:t>
      </w:r>
      <w:r>
        <w:rPr>
          <w:rFonts w:ascii="微软雅黑" w:eastAsia="微软雅黑" w:hAnsi="微软雅黑"/>
        </w:rPr>
        <w:t>、模式</w:t>
      </w:r>
      <w:r>
        <w:rPr>
          <w:rFonts w:ascii="微软雅黑" w:eastAsia="微软雅黑" w:hAnsi="微软雅黑" w:hint="eastAsia"/>
        </w:rPr>
        <w:t>(STP/RSTP/MSTP)</w:t>
      </w:r>
      <w:r>
        <w:rPr>
          <w:rFonts w:ascii="微软雅黑" w:eastAsia="微软雅黑" w:hAnsi="微软雅黑"/>
        </w:rPr>
        <w:t>、类型</w:t>
      </w:r>
      <w:r>
        <w:rPr>
          <w:rFonts w:ascii="微软雅黑" w:eastAsia="微软雅黑" w:hAnsi="微软雅黑" w:hint="eastAsia"/>
        </w:rPr>
        <w:t>(内部/边缘)</w:t>
      </w:r>
      <w:r>
        <w:rPr>
          <w:rFonts w:ascii="微软雅黑" w:eastAsia="微软雅黑" w:hAnsi="微软雅黑"/>
        </w:rPr>
        <w:t>、指定网桥</w:t>
      </w:r>
      <w:r>
        <w:rPr>
          <w:rFonts w:ascii="微软雅黑" w:eastAsia="微软雅黑" w:hAnsi="微软雅黑" w:hint="eastAsia"/>
        </w:rPr>
        <w:t>、</w:t>
      </w:r>
      <w:r>
        <w:rPr>
          <w:rFonts w:ascii="微软雅黑" w:eastAsia="微软雅黑" w:hAnsi="微软雅黑"/>
        </w:rPr>
        <w:t>指定端口ID、</w:t>
      </w:r>
      <w:r>
        <w:rPr>
          <w:rFonts w:ascii="微软雅黑" w:eastAsia="微软雅黑" w:hAnsi="微软雅黑" w:hint="eastAsia"/>
        </w:rPr>
        <w:t>指定路径开销、剩余</w:t>
      </w:r>
      <w:r>
        <w:rPr>
          <w:rFonts w:ascii="微软雅黑" w:eastAsia="微软雅黑" w:hAnsi="微软雅黑"/>
        </w:rPr>
        <w:t>跳数</w:t>
      </w:r>
    </w:p>
    <w:p w14:paraId="6CE74A66" w14:textId="77777777" w:rsidR="0076630D" w:rsidRDefault="00D7272D" w:rsidP="00B10728">
      <w:pPr>
        <w:pStyle w:val="af2"/>
        <w:numPr>
          <w:ilvl w:val="0"/>
          <w:numId w:val="163"/>
        </w:numPr>
        <w:ind w:firstLineChars="0"/>
        <w:rPr>
          <w:rFonts w:ascii="微软雅黑" w:eastAsia="微软雅黑" w:hAnsi="微软雅黑"/>
        </w:rPr>
      </w:pPr>
      <w:r>
        <w:rPr>
          <w:rFonts w:ascii="微软雅黑" w:eastAsia="微软雅黑" w:hAnsi="微软雅黑" w:hint="eastAsia"/>
        </w:rPr>
        <w:t>角色</w:t>
      </w:r>
      <w:r>
        <w:rPr>
          <w:rFonts w:ascii="微软雅黑" w:eastAsia="微软雅黑" w:hAnsi="微软雅黑"/>
        </w:rPr>
        <w:t>有</w:t>
      </w:r>
      <w:r>
        <w:rPr>
          <w:rFonts w:ascii="微软雅黑" w:eastAsia="微软雅黑" w:hAnsi="微软雅黑" w:hint="eastAsia"/>
        </w:rPr>
        <w:t>Root</w:t>
      </w:r>
      <w:r>
        <w:rPr>
          <w:rFonts w:ascii="微软雅黑" w:eastAsia="微软雅黑" w:hAnsi="微软雅黑"/>
        </w:rPr>
        <w:t xml:space="preserve"> Port(</w:t>
      </w:r>
      <w:r>
        <w:rPr>
          <w:rFonts w:ascii="微软雅黑" w:eastAsia="微软雅黑" w:hAnsi="微软雅黑" w:hint="eastAsia"/>
        </w:rPr>
        <w:t>根端口</w:t>
      </w:r>
      <w:r>
        <w:rPr>
          <w:rFonts w:ascii="微软雅黑" w:eastAsia="微软雅黑" w:hAnsi="微软雅黑"/>
        </w:rPr>
        <w:t>)、Designated Port(</w:t>
      </w:r>
      <w:r>
        <w:rPr>
          <w:rFonts w:ascii="微软雅黑" w:eastAsia="微软雅黑" w:hAnsi="微软雅黑" w:hint="eastAsia"/>
        </w:rPr>
        <w:t>指定端口</w:t>
      </w:r>
      <w:r>
        <w:rPr>
          <w:rFonts w:ascii="微软雅黑" w:eastAsia="微软雅黑" w:hAnsi="微软雅黑"/>
        </w:rPr>
        <w:t>)、</w:t>
      </w:r>
      <w:r>
        <w:rPr>
          <w:rFonts w:ascii="微软雅黑" w:eastAsia="微软雅黑" w:hAnsi="微软雅黑" w:hint="eastAsia"/>
        </w:rPr>
        <w:t>Alternate</w:t>
      </w:r>
      <w:r>
        <w:rPr>
          <w:rFonts w:ascii="微软雅黑" w:eastAsia="微软雅黑" w:hAnsi="微软雅黑"/>
        </w:rPr>
        <w:t xml:space="preserve"> Port、Backup Port、Master Port和Disabled Port。</w:t>
      </w:r>
    </w:p>
    <w:p w14:paraId="001E2E55" w14:textId="77777777" w:rsidR="0076630D" w:rsidRDefault="00D7272D" w:rsidP="00B10728">
      <w:pPr>
        <w:pStyle w:val="af2"/>
        <w:numPr>
          <w:ilvl w:val="0"/>
          <w:numId w:val="163"/>
        </w:numPr>
        <w:ind w:firstLineChars="0"/>
        <w:rPr>
          <w:rFonts w:ascii="微软雅黑" w:eastAsia="微软雅黑" w:hAnsi="微软雅黑"/>
        </w:rPr>
      </w:pPr>
      <w:r>
        <w:rPr>
          <w:rFonts w:ascii="微软雅黑" w:eastAsia="微软雅黑" w:hAnsi="微软雅黑" w:hint="eastAsia"/>
        </w:rPr>
        <w:t>状态</w:t>
      </w:r>
      <w:r>
        <w:rPr>
          <w:rFonts w:ascii="微软雅黑" w:eastAsia="微软雅黑" w:hAnsi="微软雅黑"/>
        </w:rPr>
        <w:t>有</w:t>
      </w:r>
      <w:r>
        <w:rPr>
          <w:rFonts w:ascii="微软雅黑" w:eastAsia="微软雅黑" w:hAnsi="微软雅黑" w:hint="eastAsia"/>
        </w:rPr>
        <w:t>Disa</w:t>
      </w:r>
      <w:r>
        <w:rPr>
          <w:rFonts w:ascii="微软雅黑" w:eastAsia="微软雅黑" w:hAnsi="微软雅黑"/>
        </w:rPr>
        <w:t>b</w:t>
      </w:r>
      <w:r>
        <w:rPr>
          <w:rFonts w:ascii="微软雅黑" w:eastAsia="微软雅黑" w:hAnsi="微软雅黑" w:hint="eastAsia"/>
        </w:rPr>
        <w:t>led</w:t>
      </w:r>
      <w:r>
        <w:rPr>
          <w:rFonts w:ascii="微软雅黑" w:eastAsia="微软雅黑" w:hAnsi="微软雅黑"/>
        </w:rPr>
        <w:t>、Listening、Learning、Forwarding、Blocking</w:t>
      </w:r>
    </w:p>
    <w:p w14:paraId="20E42F59" w14:textId="77777777" w:rsidR="0076630D" w:rsidRDefault="00D7272D" w:rsidP="00B10728">
      <w:pPr>
        <w:pStyle w:val="af2"/>
        <w:numPr>
          <w:ilvl w:val="0"/>
          <w:numId w:val="16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6CF93336" w14:textId="77777777" w:rsidR="0076630D" w:rsidRDefault="0076630D">
      <w:pPr>
        <w:rPr>
          <w:rFonts w:ascii="微软雅黑" w:eastAsia="微软雅黑" w:hAnsi="微软雅黑"/>
        </w:rPr>
      </w:pPr>
    </w:p>
    <w:p w14:paraId="2F2E8A97" w14:textId="77777777" w:rsidR="0076630D" w:rsidRDefault="00D7272D">
      <w:pPr>
        <w:rPr>
          <w:rFonts w:ascii="微软雅黑" w:eastAsia="微软雅黑" w:hAnsi="微软雅黑"/>
        </w:rPr>
      </w:pPr>
      <w:r>
        <w:rPr>
          <w:rFonts w:ascii="微软雅黑" w:eastAsia="微软雅黑" w:hAnsi="微软雅黑" w:hint="eastAsia"/>
        </w:rPr>
        <w:t>当</w:t>
      </w:r>
      <w:r>
        <w:rPr>
          <w:rFonts w:ascii="微软雅黑" w:eastAsia="微软雅黑" w:hAnsi="微软雅黑"/>
        </w:rPr>
        <w:t>模式选择“PVST”</w:t>
      </w:r>
      <w:r>
        <w:rPr>
          <w:rFonts w:ascii="微软雅黑" w:eastAsia="微软雅黑" w:hAnsi="微软雅黑" w:hint="eastAsia"/>
        </w:rPr>
        <w:t>时</w:t>
      </w:r>
      <w:r>
        <w:rPr>
          <w:rFonts w:ascii="微软雅黑" w:eastAsia="微软雅黑" w:hAnsi="微软雅黑"/>
        </w:rPr>
        <w:t>，需变更为如下</w:t>
      </w:r>
      <w:r>
        <w:rPr>
          <w:rFonts w:ascii="微软雅黑" w:eastAsia="微软雅黑" w:hAnsi="微软雅黑" w:hint="eastAsia"/>
        </w:rPr>
        <w:t>设置</w:t>
      </w:r>
      <w:r>
        <w:rPr>
          <w:rFonts w:ascii="微软雅黑" w:eastAsia="微软雅黑" w:hAnsi="微软雅黑"/>
        </w:rPr>
        <w:t>：</w:t>
      </w:r>
    </w:p>
    <w:p w14:paraId="171D7B27" w14:textId="77777777" w:rsidR="0076630D" w:rsidRDefault="00D7272D">
      <w:pPr>
        <w:rPr>
          <w:rFonts w:ascii="微软雅黑" w:eastAsia="微软雅黑" w:hAnsi="微软雅黑"/>
        </w:rPr>
      </w:pPr>
      <w:r>
        <w:rPr>
          <w:rFonts w:ascii="微软雅黑" w:eastAsia="微软雅黑" w:hAnsi="微软雅黑" w:hint="eastAsia"/>
        </w:rPr>
        <w:t>（1）全局设置</w:t>
      </w:r>
      <w:r>
        <w:rPr>
          <w:rFonts w:ascii="微软雅黑" w:eastAsia="微软雅黑" w:hAnsi="微软雅黑"/>
        </w:rPr>
        <w:t>：仅保留</w:t>
      </w:r>
      <w:r>
        <w:rPr>
          <w:rFonts w:ascii="微软雅黑" w:eastAsia="微软雅黑" w:hAnsi="微软雅黑" w:hint="eastAsia"/>
        </w:rPr>
        <w:t>生成树</w:t>
      </w:r>
      <w:r>
        <w:rPr>
          <w:rFonts w:ascii="微软雅黑" w:eastAsia="微软雅黑" w:hAnsi="微软雅黑"/>
        </w:rPr>
        <w:t>开关（</w:t>
      </w:r>
      <w:r>
        <w:rPr>
          <w:rFonts w:ascii="微软雅黑" w:eastAsia="微软雅黑" w:hAnsi="微软雅黑" w:hint="eastAsia"/>
        </w:rPr>
        <w:t>关闭时</w:t>
      </w:r>
      <w:r>
        <w:rPr>
          <w:rFonts w:ascii="微软雅黑" w:eastAsia="微软雅黑" w:hAnsi="微软雅黑"/>
        </w:rPr>
        <w:t>有BPDU处理）</w:t>
      </w:r>
      <w:r>
        <w:rPr>
          <w:rFonts w:ascii="微软雅黑" w:eastAsia="微软雅黑" w:hAnsi="微软雅黑" w:hint="eastAsia"/>
        </w:rPr>
        <w:t>、</w:t>
      </w:r>
      <w:r>
        <w:rPr>
          <w:rFonts w:ascii="微软雅黑" w:eastAsia="微软雅黑" w:hAnsi="微软雅黑"/>
        </w:rPr>
        <w:t>模式和</w:t>
      </w:r>
      <w:r>
        <w:rPr>
          <w:rFonts w:ascii="微软雅黑" w:eastAsia="微软雅黑" w:hAnsi="微软雅黑" w:hint="eastAsia"/>
        </w:rPr>
        <w:t>路径开销</w:t>
      </w:r>
      <w:r>
        <w:rPr>
          <w:rFonts w:ascii="微软雅黑" w:eastAsia="微软雅黑" w:hAnsi="微软雅黑"/>
        </w:rPr>
        <w:t>设置</w:t>
      </w:r>
      <w:r>
        <w:rPr>
          <w:rFonts w:ascii="微软雅黑" w:eastAsia="微软雅黑" w:hAnsi="微软雅黑" w:hint="eastAsia"/>
        </w:rPr>
        <w:t>。</w:t>
      </w:r>
    </w:p>
    <w:p w14:paraId="082E4F1F" w14:textId="39D04623" w:rsidR="00F773C4" w:rsidRDefault="00D7272D">
      <w:pPr>
        <w:rPr>
          <w:rFonts w:ascii="微软雅黑" w:eastAsia="微软雅黑" w:hAnsi="微软雅黑"/>
        </w:rPr>
      </w:pPr>
      <w:r>
        <w:rPr>
          <w:rFonts w:ascii="微软雅黑" w:eastAsia="微软雅黑" w:hAnsi="微软雅黑" w:hint="eastAsia"/>
        </w:rPr>
        <w:t>（2）</w:t>
      </w:r>
      <w:r w:rsidR="00F773C4">
        <w:rPr>
          <w:rFonts w:ascii="微软雅黑" w:eastAsia="微软雅黑" w:hAnsi="微软雅黑" w:hint="eastAsia"/>
        </w:rPr>
        <w:t>端口</w:t>
      </w:r>
      <w:r w:rsidR="00F773C4">
        <w:rPr>
          <w:rFonts w:ascii="微软雅黑" w:eastAsia="微软雅黑" w:hAnsi="微软雅黑"/>
        </w:rPr>
        <w:t>设置：</w:t>
      </w:r>
      <w:r w:rsidR="00F773C4">
        <w:rPr>
          <w:rFonts w:ascii="微软雅黑" w:eastAsia="微软雅黑" w:hAnsi="微软雅黑" w:hint="eastAsia"/>
        </w:rPr>
        <w:t>在</w:t>
      </w:r>
      <w:r w:rsidR="00F773C4">
        <w:rPr>
          <w:rFonts w:ascii="微软雅黑" w:eastAsia="微软雅黑" w:hAnsi="微软雅黑"/>
        </w:rPr>
        <w:t>PVST模式下，仅“</w:t>
      </w:r>
      <w:r w:rsidR="00F773C4">
        <w:rPr>
          <w:rFonts w:ascii="微软雅黑" w:eastAsia="微软雅黑" w:hAnsi="微软雅黑" w:hint="eastAsia"/>
        </w:rPr>
        <w:t>边缘端口</w:t>
      </w:r>
      <w:r w:rsidR="00F773C4">
        <w:rPr>
          <w:rFonts w:ascii="微软雅黑" w:eastAsia="微软雅黑" w:hAnsi="微软雅黑"/>
        </w:rPr>
        <w:t>”“BPDU保护”“BPDU过滤”</w:t>
      </w:r>
      <w:r w:rsidR="004B473A">
        <w:rPr>
          <w:rFonts w:ascii="微软雅黑" w:eastAsia="微软雅黑" w:hAnsi="微软雅黑" w:hint="eastAsia"/>
        </w:rPr>
        <w:t>的配置</w:t>
      </w:r>
      <w:r w:rsidR="00F773C4">
        <w:rPr>
          <w:rFonts w:ascii="微软雅黑" w:eastAsia="微软雅黑" w:hAnsi="微软雅黑" w:hint="eastAsia"/>
        </w:rPr>
        <w:t>可生效</w:t>
      </w:r>
      <w:r w:rsidR="00F773C4">
        <w:rPr>
          <w:rFonts w:ascii="微软雅黑" w:eastAsia="微软雅黑" w:hAnsi="微软雅黑"/>
        </w:rPr>
        <w:t>。</w:t>
      </w:r>
    </w:p>
    <w:p w14:paraId="610A38D8" w14:textId="7F99E85D" w:rsidR="0076630D" w:rsidRDefault="00F773C4">
      <w:pPr>
        <w:rPr>
          <w:rFonts w:ascii="微软雅黑" w:eastAsia="微软雅黑" w:hAnsi="微软雅黑"/>
        </w:rPr>
      </w:pPr>
      <w:r>
        <w:rPr>
          <w:rFonts w:ascii="微软雅黑" w:eastAsia="微软雅黑" w:hAnsi="微软雅黑" w:hint="eastAsia"/>
        </w:rPr>
        <w:t>（3）</w:t>
      </w:r>
      <w:r w:rsidR="00384B1F">
        <w:rPr>
          <w:rFonts w:ascii="微软雅黑" w:eastAsia="微软雅黑" w:hAnsi="微软雅黑" w:hint="eastAsia"/>
        </w:rPr>
        <w:t>隐藏</w:t>
      </w:r>
      <w:r w:rsidR="00384B1F">
        <w:rPr>
          <w:rFonts w:ascii="微软雅黑" w:eastAsia="微软雅黑" w:hAnsi="微软雅黑"/>
        </w:rPr>
        <w:t>MST相关的实例和端口设置，</w:t>
      </w:r>
      <w:r w:rsidR="00D7272D">
        <w:rPr>
          <w:rFonts w:ascii="微软雅黑" w:eastAsia="微软雅黑" w:hAnsi="微软雅黑" w:hint="eastAsia"/>
        </w:rPr>
        <w:t>新增</w:t>
      </w:r>
      <w:r w:rsidR="00D7272D">
        <w:rPr>
          <w:rFonts w:ascii="微软雅黑" w:eastAsia="微软雅黑" w:hAnsi="微软雅黑"/>
        </w:rPr>
        <w:t>VLAN设置</w:t>
      </w:r>
      <w:r>
        <w:rPr>
          <w:rFonts w:ascii="微软雅黑" w:eastAsia="微软雅黑" w:hAnsi="微软雅黑" w:hint="eastAsia"/>
        </w:rPr>
        <w:t>和</w:t>
      </w:r>
      <w:r w:rsidR="004B473A">
        <w:rPr>
          <w:rFonts w:ascii="微软雅黑" w:eastAsia="微软雅黑" w:hAnsi="微软雅黑" w:hint="eastAsia"/>
        </w:rPr>
        <w:t>PVST</w:t>
      </w:r>
      <w:r>
        <w:rPr>
          <w:rFonts w:ascii="微软雅黑" w:eastAsia="微软雅黑" w:hAnsi="微软雅黑"/>
        </w:rPr>
        <w:t>端口设置</w:t>
      </w:r>
      <w:r w:rsidR="00D7272D">
        <w:rPr>
          <w:rFonts w:ascii="微软雅黑" w:eastAsia="微软雅黑" w:hAnsi="微软雅黑" w:hint="eastAsia"/>
        </w:rPr>
        <w:t>，</w:t>
      </w:r>
      <w:r w:rsidR="00D7272D">
        <w:rPr>
          <w:rFonts w:ascii="微软雅黑" w:eastAsia="微软雅黑" w:hAnsi="微软雅黑"/>
        </w:rPr>
        <w:t>具体如下：</w:t>
      </w:r>
    </w:p>
    <w:p w14:paraId="51C0702B" w14:textId="2043846A" w:rsidR="00F773C4" w:rsidRDefault="00F773C4">
      <w:pPr>
        <w:rPr>
          <w:rFonts w:ascii="微软雅黑" w:eastAsia="微软雅黑" w:hAnsi="微软雅黑"/>
        </w:rPr>
      </w:pPr>
      <w:r>
        <w:rPr>
          <w:rFonts w:ascii="微软雅黑" w:eastAsia="微软雅黑" w:hAnsi="微软雅黑" w:hint="eastAsia"/>
        </w:rPr>
        <w:lastRenderedPageBreak/>
        <w:t>VLAN</w:t>
      </w:r>
      <w:r>
        <w:rPr>
          <w:rFonts w:ascii="微软雅黑" w:eastAsia="微软雅黑" w:hAnsi="微软雅黑"/>
        </w:rPr>
        <w:t>设置：</w:t>
      </w:r>
    </w:p>
    <w:p w14:paraId="6033A0B7" w14:textId="631B54F0" w:rsidR="0076630D" w:rsidRDefault="00D7272D" w:rsidP="00B10728">
      <w:pPr>
        <w:pStyle w:val="af2"/>
        <w:numPr>
          <w:ilvl w:val="0"/>
          <w:numId w:val="167"/>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列表显示已添加的所有VLAN，从中选择</w:t>
      </w:r>
    </w:p>
    <w:p w14:paraId="37A97C0D" w14:textId="77777777" w:rsidR="0076630D" w:rsidRDefault="00D7272D" w:rsidP="00B10728">
      <w:pPr>
        <w:pStyle w:val="af2"/>
        <w:numPr>
          <w:ilvl w:val="0"/>
          <w:numId w:val="167"/>
        </w:numPr>
        <w:ind w:firstLineChars="0"/>
        <w:rPr>
          <w:rFonts w:ascii="微软雅黑" w:eastAsia="微软雅黑" w:hAnsi="微软雅黑"/>
        </w:rPr>
      </w:pPr>
      <w:r>
        <w:rPr>
          <w:rFonts w:ascii="微软雅黑" w:eastAsia="微软雅黑" w:hAnsi="微软雅黑" w:hint="eastAsia"/>
        </w:rPr>
        <w:t>PVST使能</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在</w:t>
      </w:r>
      <w:r>
        <w:rPr>
          <w:rFonts w:ascii="微软雅黑" w:eastAsia="微软雅黑" w:hAnsi="微软雅黑"/>
        </w:rPr>
        <w:t>VLAN上开启PVST功能，默认</w:t>
      </w:r>
      <w:r>
        <w:rPr>
          <w:rFonts w:ascii="微软雅黑" w:eastAsia="微软雅黑" w:hAnsi="微软雅黑" w:hint="eastAsia"/>
        </w:rPr>
        <w:t>关闭</w:t>
      </w:r>
      <w:r>
        <w:rPr>
          <w:rFonts w:ascii="微软雅黑" w:eastAsia="微软雅黑" w:hAnsi="微软雅黑"/>
        </w:rPr>
        <w:t>。</w:t>
      </w:r>
    </w:p>
    <w:p w14:paraId="7C08C3F4" w14:textId="6B5F66AF" w:rsidR="0076630D" w:rsidRDefault="00D7272D">
      <w:pPr>
        <w:pStyle w:val="af2"/>
        <w:ind w:left="846"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PVST使能的VLAN个数上限</w:t>
      </w:r>
      <w:r>
        <w:rPr>
          <w:rFonts w:ascii="微软雅黑" w:eastAsia="微软雅黑" w:hAnsi="微软雅黑" w:hint="eastAsia"/>
        </w:rPr>
        <w:t>为</w:t>
      </w:r>
      <w:r>
        <w:rPr>
          <w:rFonts w:ascii="微软雅黑" w:eastAsia="微软雅黑" w:hAnsi="微软雅黑"/>
        </w:rPr>
        <w:t>各平台</w:t>
      </w:r>
      <w:r>
        <w:rPr>
          <w:rFonts w:ascii="微软雅黑" w:eastAsia="微软雅黑" w:hAnsi="微软雅黑" w:hint="eastAsia"/>
        </w:rPr>
        <w:t>实例</w:t>
      </w:r>
      <w:r>
        <w:rPr>
          <w:rFonts w:ascii="微软雅黑" w:eastAsia="微软雅黑" w:hAnsi="微软雅黑"/>
        </w:rPr>
        <w:t>上限</w:t>
      </w:r>
      <w:r>
        <w:rPr>
          <w:rFonts w:ascii="微软雅黑" w:eastAsia="微软雅黑" w:hAnsi="微软雅黑" w:hint="eastAsia"/>
        </w:rPr>
        <w:t>个数-</w:t>
      </w:r>
      <w:r>
        <w:rPr>
          <w:rFonts w:ascii="微软雅黑" w:eastAsia="微软雅黑" w:hAnsi="微软雅黑"/>
        </w:rPr>
        <w:t>1</w:t>
      </w:r>
      <w:r w:rsidR="009B30B9">
        <w:rPr>
          <w:rFonts w:ascii="微软雅黑" w:eastAsia="微软雅黑" w:hAnsi="微软雅黑" w:hint="eastAsia"/>
        </w:rPr>
        <w:t>。</w:t>
      </w:r>
      <w:r>
        <w:rPr>
          <w:rFonts w:ascii="微软雅黑" w:eastAsia="微软雅黑" w:hAnsi="微软雅黑"/>
        </w:rPr>
        <w:t>故</w:t>
      </w:r>
      <w:r>
        <w:rPr>
          <w:rFonts w:ascii="微软雅黑" w:eastAsia="微软雅黑" w:hAnsi="微软雅黑" w:hint="eastAsia"/>
        </w:rPr>
        <w:t>，</w:t>
      </w:r>
      <w:r>
        <w:rPr>
          <w:rFonts w:ascii="微软雅黑" w:eastAsia="微软雅黑" w:hAnsi="微软雅黑"/>
        </w:rPr>
        <w:t>建议交互在PVST使能下</w:t>
      </w:r>
      <w:r>
        <w:rPr>
          <w:rFonts w:ascii="微软雅黑" w:eastAsia="微软雅黑" w:hAnsi="微软雅黑" w:hint="eastAsia"/>
        </w:rPr>
        <w:t>显示剩余</w:t>
      </w:r>
      <w:r>
        <w:rPr>
          <w:rFonts w:ascii="微软雅黑" w:eastAsia="微软雅黑" w:hAnsi="微软雅黑"/>
        </w:rPr>
        <w:t>使能个数</w:t>
      </w:r>
      <w:r>
        <w:rPr>
          <w:rFonts w:ascii="微软雅黑" w:eastAsia="微软雅黑" w:hAnsi="微软雅黑" w:hint="eastAsia"/>
        </w:rPr>
        <w:t>。</w:t>
      </w:r>
      <w:r>
        <w:rPr>
          <w:rFonts w:ascii="微软雅黑" w:eastAsia="微软雅黑" w:hAnsi="微软雅黑"/>
        </w:rPr>
        <w:t>其中</w:t>
      </w:r>
      <w:r>
        <w:rPr>
          <w:rFonts w:ascii="微软雅黑" w:eastAsia="微软雅黑" w:hAnsi="微软雅黑" w:hint="eastAsia"/>
        </w:rPr>
        <w:t>，</w:t>
      </w:r>
      <w:r>
        <w:rPr>
          <w:rFonts w:ascii="微软雅黑" w:eastAsia="微软雅黑" w:hAnsi="微软雅黑"/>
        </w:rPr>
        <w:t>未使能PVST的VLAN均保留在实例0</w:t>
      </w:r>
      <w:r>
        <w:rPr>
          <w:rFonts w:ascii="微软雅黑" w:eastAsia="微软雅黑" w:hAnsi="微软雅黑" w:hint="eastAsia"/>
        </w:rPr>
        <w:t>中</w:t>
      </w:r>
    </w:p>
    <w:p w14:paraId="7752618C" w14:textId="6B9B9467" w:rsidR="0076630D" w:rsidRDefault="00D7272D" w:rsidP="00B10728">
      <w:pPr>
        <w:pStyle w:val="af2"/>
        <w:numPr>
          <w:ilvl w:val="0"/>
          <w:numId w:val="167"/>
        </w:numPr>
        <w:ind w:firstLineChars="0"/>
        <w:rPr>
          <w:rFonts w:ascii="微软雅黑" w:eastAsia="微软雅黑" w:hAnsi="微软雅黑"/>
        </w:rPr>
      </w:pPr>
      <w:r>
        <w:rPr>
          <w:rFonts w:ascii="微软雅黑" w:eastAsia="微软雅黑" w:hAnsi="微软雅黑" w:hint="eastAsia"/>
        </w:rPr>
        <w:t>桥优先级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设置VLA</w:t>
      </w:r>
      <w:r>
        <w:rPr>
          <w:rFonts w:ascii="微软雅黑" w:eastAsia="微软雅黑" w:hAnsi="微软雅黑"/>
        </w:rPr>
        <w:t>N的</w:t>
      </w:r>
      <w:r>
        <w:rPr>
          <w:rFonts w:ascii="微软雅黑" w:eastAsia="微软雅黑" w:hAnsi="微软雅黑" w:hint="eastAsia"/>
        </w:rPr>
        <w:t>桥</w:t>
      </w:r>
      <w:r>
        <w:rPr>
          <w:rFonts w:ascii="微软雅黑" w:eastAsia="微软雅黑" w:hAnsi="微软雅黑"/>
        </w:rPr>
        <w:t>优先级。值越小</w:t>
      </w:r>
      <w:r>
        <w:rPr>
          <w:rFonts w:ascii="微软雅黑" w:eastAsia="微软雅黑" w:hAnsi="微软雅黑" w:hint="eastAsia"/>
        </w:rPr>
        <w:t>，</w:t>
      </w:r>
      <w:r>
        <w:rPr>
          <w:rFonts w:ascii="微软雅黑" w:eastAsia="微软雅黑" w:hAnsi="微软雅黑"/>
        </w:rPr>
        <w:t>优先级越高。</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0-61440的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以</w:t>
      </w:r>
      <w:r w:rsidR="007960C8">
        <w:rPr>
          <w:rFonts w:ascii="微软雅黑" w:eastAsia="微软雅黑" w:hAnsi="微软雅黑" w:hint="eastAsia"/>
        </w:rPr>
        <w:t>409</w:t>
      </w:r>
      <w:r w:rsidR="007960C8">
        <w:rPr>
          <w:rFonts w:ascii="微软雅黑" w:eastAsia="微软雅黑" w:hAnsi="微软雅黑"/>
        </w:rPr>
        <w:t>6</w:t>
      </w:r>
      <w:r>
        <w:rPr>
          <w:rFonts w:ascii="微软雅黑" w:eastAsia="微软雅黑" w:hAnsi="微软雅黑" w:hint="eastAsia"/>
        </w:rPr>
        <w:t>为步长</w:t>
      </w:r>
      <w:r>
        <w:rPr>
          <w:rFonts w:ascii="微软雅黑" w:eastAsia="微软雅黑" w:hAnsi="微软雅黑"/>
        </w:rPr>
        <w:t>，默认为</w:t>
      </w:r>
      <w:r>
        <w:rPr>
          <w:rFonts w:ascii="微软雅黑" w:eastAsia="微软雅黑" w:hAnsi="微软雅黑" w:hint="eastAsia"/>
        </w:rPr>
        <w:t>32768。</w:t>
      </w:r>
    </w:p>
    <w:p w14:paraId="2E752615" w14:textId="77777777" w:rsidR="0076630D" w:rsidRDefault="00D7272D" w:rsidP="00B10728">
      <w:pPr>
        <w:pStyle w:val="af2"/>
        <w:numPr>
          <w:ilvl w:val="0"/>
          <w:numId w:val="167"/>
        </w:numPr>
        <w:ind w:firstLineChars="0"/>
        <w:rPr>
          <w:rFonts w:ascii="微软雅黑" w:eastAsia="微软雅黑" w:hAnsi="微软雅黑"/>
        </w:rPr>
      </w:pPr>
      <w:r>
        <w:rPr>
          <w:rFonts w:ascii="微软雅黑" w:eastAsia="微软雅黑" w:hAnsi="微软雅黑" w:hint="eastAsia"/>
        </w:rPr>
        <w:t>Hello</w:t>
      </w:r>
      <w:r>
        <w:rPr>
          <w:rFonts w:ascii="微软雅黑" w:eastAsia="微软雅黑" w:hAnsi="微软雅黑"/>
        </w:rPr>
        <w:t xml:space="preserve"> Time (s)/</w:t>
      </w:r>
      <w:r>
        <w:rPr>
          <w:rFonts w:ascii="微软雅黑" w:eastAsia="微软雅黑" w:hAnsi="微软雅黑" w:hint="eastAsia"/>
        </w:rPr>
        <w:t>联络时间：</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交换设备</w:t>
      </w:r>
      <w:r>
        <w:rPr>
          <w:rFonts w:ascii="微软雅黑" w:eastAsia="微软雅黑" w:hAnsi="微软雅黑" w:hint="eastAsia"/>
        </w:rPr>
        <w:t>在</w:t>
      </w:r>
      <w:r>
        <w:rPr>
          <w:rFonts w:ascii="微软雅黑" w:eastAsia="微软雅黑" w:hAnsi="微软雅黑"/>
        </w:rPr>
        <w:t>当前VLAN生成树内发送BPDU的</w:t>
      </w:r>
      <w:r>
        <w:rPr>
          <w:rFonts w:ascii="微软雅黑" w:eastAsia="微软雅黑" w:hAnsi="微软雅黑" w:hint="eastAsia"/>
        </w:rPr>
        <w:t>时间间隔，</w:t>
      </w:r>
      <w:r>
        <w:rPr>
          <w:rFonts w:ascii="微软雅黑" w:eastAsia="微软雅黑" w:hAnsi="微软雅黑"/>
        </w:rPr>
        <w:t>用于检测链路是否存在故障。取值范围</w:t>
      </w:r>
      <w:r>
        <w:rPr>
          <w:rFonts w:ascii="微软雅黑" w:eastAsia="微软雅黑" w:hAnsi="微软雅黑" w:hint="eastAsia"/>
        </w:rPr>
        <w:t>为1-10的</w:t>
      </w:r>
      <w:r>
        <w:rPr>
          <w:rFonts w:ascii="微软雅黑" w:eastAsia="微软雅黑" w:hAnsi="微软雅黑"/>
        </w:rPr>
        <w:t>整数，默认</w:t>
      </w:r>
      <w:r>
        <w:rPr>
          <w:rFonts w:ascii="微软雅黑" w:eastAsia="微软雅黑" w:hAnsi="微软雅黑" w:hint="eastAsia"/>
        </w:rPr>
        <w:t>2秒</w:t>
      </w:r>
      <w:r>
        <w:rPr>
          <w:rFonts w:ascii="微软雅黑" w:eastAsia="微软雅黑" w:hAnsi="微软雅黑"/>
        </w:rPr>
        <w:t>。</w:t>
      </w:r>
    </w:p>
    <w:p w14:paraId="5F42AE99" w14:textId="77777777" w:rsidR="0076630D" w:rsidRDefault="00D7272D" w:rsidP="00B10728">
      <w:pPr>
        <w:pStyle w:val="af2"/>
        <w:numPr>
          <w:ilvl w:val="0"/>
          <w:numId w:val="167"/>
        </w:numPr>
        <w:ind w:firstLineChars="0"/>
        <w:rPr>
          <w:rFonts w:ascii="微软雅黑" w:eastAsia="微软雅黑" w:hAnsi="微软雅黑"/>
        </w:rPr>
      </w:pPr>
      <w:r>
        <w:rPr>
          <w:rFonts w:ascii="微软雅黑" w:eastAsia="微软雅黑" w:hAnsi="微软雅黑" w:hint="eastAsia"/>
        </w:rPr>
        <w:t>Max</w:t>
      </w:r>
      <w:r>
        <w:rPr>
          <w:rFonts w:ascii="微软雅黑" w:eastAsia="微软雅黑" w:hAnsi="微软雅黑"/>
        </w:rPr>
        <w:t xml:space="preserve"> Age (s) /</w:t>
      </w:r>
      <w:r>
        <w:rPr>
          <w:rFonts w:ascii="微软雅黑" w:eastAsia="微软雅黑" w:hAnsi="微软雅黑" w:hint="eastAsia"/>
        </w:rPr>
        <w:t>最大</w:t>
      </w:r>
      <w:r>
        <w:rPr>
          <w:rFonts w:ascii="微软雅黑" w:eastAsia="微软雅黑" w:hAnsi="微软雅黑"/>
        </w:rPr>
        <w:t>老化时间：【</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交换</w:t>
      </w:r>
      <w:r>
        <w:rPr>
          <w:rFonts w:ascii="微软雅黑" w:eastAsia="微软雅黑" w:hAnsi="微软雅黑" w:hint="eastAsia"/>
        </w:rPr>
        <w:t>设备在</w:t>
      </w:r>
      <w:r>
        <w:rPr>
          <w:rFonts w:ascii="微软雅黑" w:eastAsia="微软雅黑" w:hAnsi="微软雅黑"/>
        </w:rPr>
        <w:t>当前VLAN生成</w:t>
      </w:r>
      <w:r>
        <w:rPr>
          <w:rFonts w:ascii="微软雅黑" w:eastAsia="微软雅黑" w:hAnsi="微软雅黑" w:hint="eastAsia"/>
        </w:rPr>
        <w:t>树</w:t>
      </w:r>
      <w:r>
        <w:rPr>
          <w:rFonts w:ascii="微软雅黑" w:eastAsia="微软雅黑" w:hAnsi="微软雅黑"/>
        </w:rPr>
        <w:t>端口上的BPDU</w:t>
      </w:r>
      <w:r>
        <w:rPr>
          <w:rFonts w:ascii="微软雅黑" w:eastAsia="微软雅黑" w:hAnsi="微软雅黑" w:hint="eastAsia"/>
        </w:rPr>
        <w:t>在设备上</w:t>
      </w:r>
      <w:r>
        <w:rPr>
          <w:rFonts w:ascii="微软雅黑" w:eastAsia="微软雅黑" w:hAnsi="微软雅黑"/>
        </w:rPr>
        <w:t>保存的最大时长，其根据此</w:t>
      </w:r>
      <w:r>
        <w:rPr>
          <w:rFonts w:ascii="微软雅黑" w:eastAsia="微软雅黑" w:hAnsi="微软雅黑" w:hint="eastAsia"/>
        </w:rPr>
        <w:t>时间</w:t>
      </w:r>
      <w:r>
        <w:rPr>
          <w:rFonts w:ascii="微软雅黑" w:eastAsia="微软雅黑" w:hAnsi="微软雅黑"/>
        </w:rPr>
        <w:t>判断从上游交换设备</w:t>
      </w:r>
      <w:r>
        <w:rPr>
          <w:rFonts w:ascii="微软雅黑" w:eastAsia="微软雅黑" w:hAnsi="微软雅黑" w:hint="eastAsia"/>
        </w:rPr>
        <w:t>收到</w:t>
      </w:r>
      <w:r>
        <w:rPr>
          <w:rFonts w:ascii="微软雅黑" w:eastAsia="微软雅黑" w:hAnsi="微软雅黑"/>
        </w:rPr>
        <w:t>的BPDU是否超时。取值范围为</w:t>
      </w:r>
      <w:r>
        <w:rPr>
          <w:rFonts w:ascii="微软雅黑" w:eastAsia="微软雅黑" w:hAnsi="微软雅黑" w:hint="eastAsia"/>
        </w:rPr>
        <w:t>6</w:t>
      </w:r>
      <w:r>
        <w:rPr>
          <w:rFonts w:ascii="微软雅黑" w:eastAsia="微软雅黑" w:hAnsi="微软雅黑"/>
        </w:rPr>
        <w:t>-40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20秒</w:t>
      </w:r>
      <w:r>
        <w:rPr>
          <w:rFonts w:ascii="微软雅黑" w:eastAsia="微软雅黑" w:hAnsi="微软雅黑"/>
        </w:rPr>
        <w:t>。</w:t>
      </w:r>
    </w:p>
    <w:p w14:paraId="1C30FB8D" w14:textId="77777777" w:rsidR="0076630D" w:rsidRDefault="00D7272D" w:rsidP="00B10728">
      <w:pPr>
        <w:pStyle w:val="af2"/>
        <w:numPr>
          <w:ilvl w:val="0"/>
          <w:numId w:val="167"/>
        </w:numPr>
        <w:ind w:firstLineChars="0"/>
        <w:rPr>
          <w:rFonts w:ascii="微软雅黑" w:eastAsia="微软雅黑" w:hAnsi="微软雅黑"/>
        </w:rPr>
      </w:pPr>
      <w:r>
        <w:rPr>
          <w:rFonts w:ascii="微软雅黑" w:eastAsia="微软雅黑" w:hAnsi="微软雅黑"/>
        </w:rPr>
        <w:t>Forward Delay (s)/</w:t>
      </w:r>
      <w:r>
        <w:rPr>
          <w:rFonts w:ascii="微软雅黑" w:eastAsia="微软雅黑" w:hAnsi="微软雅黑" w:hint="eastAsia"/>
        </w:rPr>
        <w:t>转发延迟时间：</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在</w:t>
      </w:r>
      <w:r>
        <w:rPr>
          <w:rFonts w:ascii="微软雅黑" w:eastAsia="微软雅黑" w:hAnsi="微软雅黑"/>
        </w:rPr>
        <w:t>网络拓扑改变后，设置交换设备</w:t>
      </w:r>
      <w:r>
        <w:rPr>
          <w:rFonts w:ascii="微软雅黑" w:eastAsia="微软雅黑" w:hAnsi="微软雅黑" w:hint="eastAsia"/>
        </w:rPr>
        <w:t>在</w:t>
      </w:r>
      <w:r>
        <w:rPr>
          <w:rFonts w:ascii="微软雅黑" w:eastAsia="微软雅黑" w:hAnsi="微软雅黑"/>
        </w:rPr>
        <w:t>当前VLAN</w:t>
      </w:r>
      <w:r>
        <w:rPr>
          <w:rFonts w:ascii="微软雅黑" w:eastAsia="微软雅黑" w:hAnsi="微软雅黑" w:hint="eastAsia"/>
        </w:rPr>
        <w:t>生成树</w:t>
      </w:r>
      <w:r>
        <w:rPr>
          <w:rFonts w:ascii="微软雅黑" w:eastAsia="微软雅黑" w:hAnsi="微软雅黑"/>
        </w:rPr>
        <w:t>的</w:t>
      </w:r>
      <w:r>
        <w:rPr>
          <w:rFonts w:ascii="微软雅黑" w:eastAsia="微软雅黑" w:hAnsi="微软雅黑" w:hint="eastAsia"/>
        </w:rPr>
        <w:t>端口状态</w:t>
      </w:r>
      <w:r>
        <w:rPr>
          <w:rFonts w:ascii="微软雅黑" w:eastAsia="微软雅黑" w:hAnsi="微软雅黑"/>
        </w:rPr>
        <w:t>迁移的延迟时间。取值范围</w:t>
      </w:r>
      <w:r>
        <w:rPr>
          <w:rFonts w:ascii="微软雅黑" w:eastAsia="微软雅黑" w:hAnsi="微软雅黑" w:hint="eastAsia"/>
        </w:rPr>
        <w:t>为4</w:t>
      </w:r>
      <w:r>
        <w:rPr>
          <w:rFonts w:ascii="微软雅黑" w:eastAsia="微软雅黑" w:hAnsi="微软雅黑"/>
        </w:rPr>
        <w:t>-30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15秒</w:t>
      </w:r>
      <w:r>
        <w:rPr>
          <w:rFonts w:ascii="微软雅黑" w:eastAsia="微软雅黑" w:hAnsi="微软雅黑"/>
        </w:rPr>
        <w:t>。</w:t>
      </w:r>
    </w:p>
    <w:p w14:paraId="1E2F0D24" w14:textId="77777777" w:rsidR="0076630D" w:rsidRDefault="00D7272D">
      <w:pPr>
        <w:pStyle w:val="af2"/>
        <w:ind w:left="846"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3个</w:t>
      </w:r>
      <w:r>
        <w:rPr>
          <w:rFonts w:ascii="微软雅黑" w:eastAsia="微软雅黑" w:hAnsi="微软雅黑"/>
        </w:rPr>
        <w:t>时间</w:t>
      </w:r>
      <w:r>
        <w:rPr>
          <w:rFonts w:ascii="微软雅黑" w:eastAsia="微软雅黑" w:hAnsi="微软雅黑" w:hint="eastAsia"/>
        </w:rPr>
        <w:t>配置时</w:t>
      </w:r>
      <w:r>
        <w:rPr>
          <w:rFonts w:ascii="微软雅黑" w:eastAsia="微软雅黑" w:hAnsi="微软雅黑"/>
        </w:rPr>
        <w:t>，必须满足如下关系</w:t>
      </w:r>
      <w:r>
        <w:rPr>
          <w:rFonts w:ascii="微软雅黑" w:eastAsia="微软雅黑" w:hAnsi="微软雅黑" w:hint="eastAsia"/>
        </w:rPr>
        <w:t>：（</w:t>
      </w:r>
      <w:r>
        <w:rPr>
          <w:rFonts w:ascii="微软雅黑" w:eastAsia="微软雅黑" w:hAnsi="微软雅黑"/>
        </w:rPr>
        <w:t>Hello Time+1</w:t>
      </w:r>
      <w:r>
        <w:rPr>
          <w:rFonts w:ascii="微软雅黑" w:eastAsia="微软雅黑" w:hAnsi="微软雅黑" w:hint="eastAsia"/>
        </w:rPr>
        <w:t>）*2≤</w:t>
      </w:r>
      <w:r>
        <w:rPr>
          <w:rFonts w:ascii="微软雅黑" w:eastAsia="微软雅黑" w:hAnsi="微软雅黑"/>
        </w:rPr>
        <w:t>Max Age≤（</w:t>
      </w:r>
      <w:r>
        <w:rPr>
          <w:rFonts w:ascii="微软雅黑" w:eastAsia="微软雅黑" w:hAnsi="微软雅黑" w:hint="eastAsia"/>
        </w:rPr>
        <w:t>Forward</w:t>
      </w:r>
      <w:r>
        <w:rPr>
          <w:rFonts w:ascii="微软雅黑" w:eastAsia="微软雅黑" w:hAnsi="微软雅黑"/>
        </w:rPr>
        <w:t xml:space="preserve"> Time-1）</w:t>
      </w:r>
      <w:r>
        <w:rPr>
          <w:rFonts w:ascii="微软雅黑" w:eastAsia="微软雅黑" w:hAnsi="微软雅黑" w:hint="eastAsia"/>
        </w:rPr>
        <w:t>*2</w:t>
      </w:r>
    </w:p>
    <w:p w14:paraId="0E17EB68" w14:textId="77777777" w:rsidR="0076630D" w:rsidRDefault="00D7272D">
      <w:pPr>
        <w:rPr>
          <w:rFonts w:ascii="微软雅黑" w:eastAsia="微软雅黑" w:hAnsi="微软雅黑"/>
        </w:rPr>
      </w:pPr>
      <w:r>
        <w:rPr>
          <w:rFonts w:ascii="微软雅黑" w:eastAsia="微软雅黑" w:hAnsi="微软雅黑" w:hint="eastAsia"/>
        </w:rPr>
        <w:t>VLAN</w:t>
      </w:r>
      <w:r>
        <w:rPr>
          <w:rFonts w:ascii="微软雅黑" w:eastAsia="微软雅黑" w:hAnsi="微软雅黑"/>
        </w:rPr>
        <w:t>列表：</w:t>
      </w:r>
    </w:p>
    <w:p w14:paraId="46AEB9A4" w14:textId="77777777" w:rsidR="0076630D" w:rsidRDefault="00D7272D" w:rsidP="00B10728">
      <w:pPr>
        <w:pStyle w:val="af2"/>
        <w:numPr>
          <w:ilvl w:val="0"/>
          <w:numId w:val="168"/>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显示VLAN</w:t>
      </w:r>
      <w:r>
        <w:rPr>
          <w:rFonts w:ascii="微软雅黑" w:eastAsia="微软雅黑" w:hAnsi="微软雅黑" w:hint="eastAsia"/>
        </w:rPr>
        <w:t>、PVST</w:t>
      </w:r>
      <w:r>
        <w:rPr>
          <w:rFonts w:ascii="微软雅黑" w:eastAsia="微软雅黑" w:hAnsi="微软雅黑"/>
        </w:rPr>
        <w:t>使能状态、</w:t>
      </w:r>
      <w:r>
        <w:rPr>
          <w:rFonts w:ascii="微软雅黑" w:eastAsia="微软雅黑" w:hAnsi="微软雅黑" w:hint="eastAsia"/>
        </w:rPr>
        <w:t>桥</w:t>
      </w:r>
      <w:r>
        <w:rPr>
          <w:rFonts w:ascii="微软雅黑" w:eastAsia="微软雅黑" w:hAnsi="微软雅黑"/>
        </w:rPr>
        <w:t>优先级、</w:t>
      </w:r>
      <w:r>
        <w:rPr>
          <w:rFonts w:ascii="微软雅黑" w:eastAsia="微软雅黑" w:hAnsi="微软雅黑" w:hint="eastAsia"/>
        </w:rPr>
        <w:t>Hello</w:t>
      </w:r>
      <w:r>
        <w:rPr>
          <w:rFonts w:ascii="微软雅黑" w:eastAsia="微软雅黑" w:hAnsi="微软雅黑"/>
        </w:rPr>
        <w:t xml:space="preserve"> Time</w:t>
      </w:r>
      <w:r>
        <w:rPr>
          <w:rFonts w:ascii="微软雅黑" w:eastAsia="微软雅黑" w:hAnsi="微软雅黑" w:hint="eastAsia"/>
        </w:rPr>
        <w:t>、Max Age、Forward</w:t>
      </w:r>
      <w:r>
        <w:rPr>
          <w:rFonts w:ascii="微软雅黑" w:eastAsia="微软雅黑" w:hAnsi="微软雅黑"/>
        </w:rPr>
        <w:t xml:space="preserve"> Delay</w:t>
      </w:r>
      <w:r>
        <w:rPr>
          <w:rFonts w:ascii="微软雅黑" w:eastAsia="微软雅黑" w:hAnsi="微软雅黑" w:hint="eastAsia"/>
        </w:rPr>
        <w:t>，及</w:t>
      </w:r>
      <w:r>
        <w:rPr>
          <w:rFonts w:ascii="微软雅黑" w:eastAsia="微软雅黑" w:hAnsi="微软雅黑"/>
        </w:rPr>
        <w:t>此VLAN生成树的运行信息，包括桥ID、根桥ID、根端口、根路径开销</w:t>
      </w:r>
      <w:r>
        <w:rPr>
          <w:rFonts w:ascii="微软雅黑" w:eastAsia="微软雅黑" w:hAnsi="微软雅黑" w:hint="eastAsia"/>
        </w:rPr>
        <w:t>、</w:t>
      </w:r>
      <w:r>
        <w:rPr>
          <w:rFonts w:ascii="微软雅黑" w:eastAsia="微软雅黑" w:hAnsi="微软雅黑"/>
        </w:rPr>
        <w:t>拓扑变更次数、最后一次变更时间</w:t>
      </w:r>
    </w:p>
    <w:p w14:paraId="38149FA5" w14:textId="77777777" w:rsidR="0076630D" w:rsidRDefault="00D7272D" w:rsidP="00B10728">
      <w:pPr>
        <w:pStyle w:val="af2"/>
        <w:numPr>
          <w:ilvl w:val="0"/>
          <w:numId w:val="168"/>
        </w:numPr>
        <w:ind w:firstLineChars="0"/>
        <w:rPr>
          <w:rFonts w:ascii="微软雅黑" w:eastAsia="微软雅黑" w:hAnsi="微软雅黑"/>
        </w:rPr>
      </w:pPr>
      <w:r>
        <w:rPr>
          <w:rFonts w:ascii="微软雅黑" w:eastAsia="微软雅黑" w:hAnsi="微软雅黑" w:hint="eastAsia"/>
        </w:rPr>
        <w:lastRenderedPageBreak/>
        <w:t>支持编辑</w:t>
      </w:r>
    </w:p>
    <w:p w14:paraId="593BA51B" w14:textId="77777777" w:rsidR="00F773C4" w:rsidRDefault="00F773C4">
      <w:pPr>
        <w:rPr>
          <w:rFonts w:ascii="微软雅黑" w:eastAsia="微软雅黑" w:hAnsi="微软雅黑"/>
        </w:rPr>
      </w:pPr>
    </w:p>
    <w:p w14:paraId="646563E6" w14:textId="00472293" w:rsidR="00F773C4" w:rsidRDefault="00C1670C" w:rsidP="00F773C4">
      <w:pPr>
        <w:rPr>
          <w:rFonts w:ascii="微软雅黑" w:eastAsia="微软雅黑" w:hAnsi="微软雅黑"/>
        </w:rPr>
      </w:pPr>
      <w:r>
        <w:rPr>
          <w:rFonts w:ascii="微软雅黑" w:eastAsia="微软雅黑" w:hAnsi="微软雅黑" w:hint="eastAsia"/>
        </w:rPr>
        <w:t>PVST</w:t>
      </w:r>
      <w:r w:rsidR="00F773C4">
        <w:rPr>
          <w:rFonts w:ascii="微软雅黑" w:eastAsia="微软雅黑" w:hAnsi="微软雅黑"/>
        </w:rPr>
        <w:t>端口设置：</w:t>
      </w:r>
    </w:p>
    <w:p w14:paraId="20B66AF0" w14:textId="79BAF87F" w:rsidR="00F773C4" w:rsidRDefault="00F773C4" w:rsidP="00B10728">
      <w:pPr>
        <w:pStyle w:val="af2"/>
        <w:numPr>
          <w:ilvl w:val="0"/>
          <w:numId w:val="165"/>
        </w:numPr>
        <w:ind w:firstLineChars="0"/>
        <w:rPr>
          <w:rFonts w:ascii="微软雅黑" w:eastAsia="微软雅黑" w:hAnsi="微软雅黑"/>
        </w:rPr>
      </w:pPr>
      <w:r>
        <w:rPr>
          <w:rFonts w:ascii="微软雅黑" w:eastAsia="微软雅黑" w:hAnsi="微软雅黑" w:hint="eastAsia"/>
        </w:rPr>
        <w:t>实例</w:t>
      </w:r>
      <w:r>
        <w:rPr>
          <w:rFonts w:ascii="微软雅黑" w:eastAsia="微软雅黑" w:hAnsi="微软雅黑"/>
        </w:rPr>
        <w:t>：</w:t>
      </w:r>
      <w:r>
        <w:rPr>
          <w:rFonts w:ascii="微软雅黑" w:eastAsia="微软雅黑" w:hAnsi="微软雅黑" w:hint="eastAsia"/>
        </w:rPr>
        <w:t>【单选】选择需要</w:t>
      </w:r>
      <w:r>
        <w:rPr>
          <w:rFonts w:ascii="微软雅黑" w:eastAsia="微软雅黑" w:hAnsi="微软雅黑"/>
        </w:rPr>
        <w:t>配置端口的</w:t>
      </w:r>
      <w:r>
        <w:rPr>
          <w:rFonts w:ascii="微软雅黑" w:eastAsia="微软雅黑" w:hAnsi="微软雅黑" w:hint="eastAsia"/>
        </w:rPr>
        <w:t>VLAN</w:t>
      </w:r>
      <w:r>
        <w:rPr>
          <w:rFonts w:ascii="微软雅黑" w:eastAsia="微软雅黑" w:hAnsi="微软雅黑"/>
        </w:rPr>
        <w:t>实例</w:t>
      </w:r>
      <w:r>
        <w:rPr>
          <w:rFonts w:ascii="微软雅黑" w:eastAsia="微软雅黑" w:hAnsi="微软雅黑" w:hint="eastAsia"/>
        </w:rPr>
        <w:t>，选项</w:t>
      </w:r>
      <w:r>
        <w:rPr>
          <w:rFonts w:ascii="微软雅黑" w:eastAsia="微软雅黑" w:hAnsi="微软雅黑"/>
        </w:rPr>
        <w:t>为VLAN设置处的VLAN。</w:t>
      </w:r>
    </w:p>
    <w:p w14:paraId="113140BF" w14:textId="77777777" w:rsidR="00F773C4" w:rsidRDefault="00F773C4" w:rsidP="00B10728">
      <w:pPr>
        <w:pStyle w:val="af2"/>
        <w:numPr>
          <w:ilvl w:val="0"/>
          <w:numId w:val="165"/>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w:t>
      </w:r>
      <w:r>
        <w:rPr>
          <w:rFonts w:ascii="微软雅黑" w:eastAsia="微软雅黑" w:hAnsi="微软雅黑" w:hint="eastAsia"/>
        </w:rPr>
        <w:t>需要配置的交换机接口，包括电口、光口和聚合接口。支持多选进行批量配置。</w:t>
      </w:r>
    </w:p>
    <w:p w14:paraId="298DA4C6" w14:textId="77777777" w:rsidR="00F773C4" w:rsidRDefault="00F773C4" w:rsidP="00B10728">
      <w:pPr>
        <w:pStyle w:val="af2"/>
        <w:numPr>
          <w:ilvl w:val="0"/>
          <w:numId w:val="165"/>
        </w:numPr>
        <w:ind w:firstLineChars="0"/>
        <w:rPr>
          <w:rFonts w:ascii="微软雅黑" w:eastAsia="微软雅黑" w:hAnsi="微软雅黑"/>
        </w:rPr>
      </w:pPr>
      <w:r>
        <w:rPr>
          <w:rFonts w:ascii="微软雅黑" w:eastAsia="微软雅黑" w:hAnsi="微软雅黑" w:hint="eastAsia"/>
        </w:rPr>
        <w:t>路径开销</w:t>
      </w:r>
      <w:r>
        <w:rPr>
          <w:rFonts w:ascii="微软雅黑" w:eastAsia="微软雅黑" w:hAnsi="微软雅黑"/>
        </w:rPr>
        <w:t>：</w:t>
      </w:r>
      <w:r>
        <w:rPr>
          <w:rFonts w:ascii="微软雅黑" w:eastAsia="微软雅黑" w:hAnsi="微软雅黑" w:hint="eastAsia"/>
        </w:rPr>
        <w:t>【text文本框】配置当前</w:t>
      </w:r>
      <w:r>
        <w:rPr>
          <w:rFonts w:ascii="微软雅黑" w:eastAsia="微软雅黑" w:hAnsi="微软雅黑"/>
        </w:rPr>
        <w:t>端口在指定生成树上的端口路径开销</w:t>
      </w:r>
      <w:r>
        <w:rPr>
          <w:rFonts w:ascii="微软雅黑" w:eastAsia="微软雅黑" w:hAnsi="微软雅黑" w:hint="eastAsia"/>
        </w:rPr>
        <w:t>，决定</w:t>
      </w:r>
      <w:r>
        <w:rPr>
          <w:rFonts w:ascii="微软雅黑" w:eastAsia="微软雅黑" w:hAnsi="微软雅黑"/>
        </w:rPr>
        <w:t>该端口是否会被选为根端口。</w:t>
      </w:r>
      <w:r>
        <w:rPr>
          <w:rFonts w:ascii="微软雅黑" w:eastAsia="微软雅黑" w:hAnsi="微软雅黑" w:hint="eastAsia"/>
        </w:rPr>
        <w:t>全局 长路径开销</w:t>
      </w:r>
      <w:r>
        <w:rPr>
          <w:rFonts w:ascii="微软雅黑" w:eastAsia="微软雅黑" w:hAnsi="微软雅黑"/>
        </w:rPr>
        <w:t>的取值范围</w:t>
      </w:r>
      <w:r>
        <w:rPr>
          <w:rFonts w:ascii="微软雅黑" w:eastAsia="微软雅黑" w:hAnsi="微软雅黑" w:hint="eastAsia"/>
        </w:rPr>
        <w:t>为0</w:t>
      </w:r>
      <w:r>
        <w:rPr>
          <w:rFonts w:ascii="微软雅黑" w:eastAsia="微软雅黑" w:hAnsi="微软雅黑"/>
        </w:rPr>
        <w:t>-200000000</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，全局 短</w:t>
      </w:r>
      <w:r>
        <w:rPr>
          <w:rFonts w:ascii="微软雅黑" w:eastAsia="微软雅黑" w:hAnsi="微软雅黑"/>
        </w:rPr>
        <w:t>路径开销的取值范围为</w:t>
      </w:r>
      <w:r>
        <w:rPr>
          <w:rFonts w:ascii="微软雅黑" w:eastAsia="微软雅黑" w:hAnsi="微软雅黑" w:hint="eastAsia"/>
        </w:rPr>
        <w:t>0-</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整数，默认为</w:t>
      </w:r>
      <w:r>
        <w:rPr>
          <w:rFonts w:ascii="微软雅黑" w:eastAsia="微软雅黑" w:hAnsi="微软雅黑" w:hint="eastAsia"/>
        </w:rPr>
        <w:t>0，表示</w:t>
      </w:r>
      <w:r>
        <w:rPr>
          <w:rFonts w:ascii="微软雅黑" w:eastAsia="微软雅黑" w:hAnsi="微软雅黑"/>
        </w:rPr>
        <w:t>自动进行路径开销计算。</w:t>
      </w:r>
    </w:p>
    <w:p w14:paraId="39F6FB0C" w14:textId="77777777" w:rsidR="00F773C4" w:rsidRDefault="00F773C4" w:rsidP="00B10728">
      <w:pPr>
        <w:pStyle w:val="af2"/>
        <w:numPr>
          <w:ilvl w:val="0"/>
          <w:numId w:val="165"/>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当前端口在生成树计算时的优先级，改变当前端口的端口优先级，从而影响端口的PDI，最终影响该端口是否会被</w:t>
      </w:r>
      <w:r>
        <w:rPr>
          <w:rFonts w:ascii="微软雅黑" w:eastAsia="微软雅黑" w:hAnsi="微软雅黑" w:hint="eastAsia"/>
        </w:rPr>
        <w:t>选举</w:t>
      </w:r>
      <w:r>
        <w:rPr>
          <w:rFonts w:ascii="微软雅黑" w:eastAsia="微软雅黑" w:hAnsi="微软雅黑"/>
        </w:rPr>
        <w:t>成为指定端口。</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-240</w:t>
      </w:r>
      <w:r>
        <w:rPr>
          <w:rFonts w:ascii="微软雅黑" w:eastAsia="微软雅黑" w:hAnsi="微软雅黑" w:hint="eastAsia"/>
        </w:rPr>
        <w:t>的</w:t>
      </w:r>
      <w:r>
        <w:rPr>
          <w:rFonts w:ascii="微软雅黑" w:eastAsia="微软雅黑" w:hAnsi="微软雅黑"/>
        </w:rPr>
        <w:t>整数，以</w:t>
      </w:r>
      <w:r>
        <w:rPr>
          <w:rFonts w:ascii="微软雅黑" w:eastAsia="微软雅黑" w:hAnsi="微软雅黑" w:hint="eastAsia"/>
        </w:rPr>
        <w:t>16为</w:t>
      </w:r>
      <w:r>
        <w:rPr>
          <w:rFonts w:ascii="微软雅黑" w:eastAsia="微软雅黑" w:hAnsi="微软雅黑"/>
        </w:rPr>
        <w:t>步长</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128。</w:t>
      </w:r>
    </w:p>
    <w:p w14:paraId="5309E143" w14:textId="46117ED2" w:rsidR="00F773C4" w:rsidRDefault="00C1670C" w:rsidP="00F773C4">
      <w:pPr>
        <w:rPr>
          <w:rFonts w:ascii="微软雅黑" w:eastAsia="微软雅黑" w:hAnsi="微软雅黑"/>
        </w:rPr>
      </w:pPr>
      <w:r>
        <w:rPr>
          <w:rFonts w:ascii="微软雅黑" w:eastAsia="微软雅黑" w:hAnsi="微软雅黑" w:hint="eastAsia"/>
        </w:rPr>
        <w:t>PVST</w:t>
      </w:r>
      <w:r w:rsidR="00F773C4">
        <w:rPr>
          <w:rFonts w:ascii="微软雅黑" w:eastAsia="微软雅黑" w:hAnsi="微软雅黑"/>
        </w:rPr>
        <w:t>端口列表：</w:t>
      </w:r>
    </w:p>
    <w:p w14:paraId="3D13A261" w14:textId="0A4800C9" w:rsidR="00F773C4" w:rsidRDefault="00F773C4" w:rsidP="00B10728">
      <w:pPr>
        <w:pStyle w:val="af2"/>
        <w:numPr>
          <w:ilvl w:val="0"/>
          <w:numId w:val="166"/>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端口、路径开销、优先级、</w:t>
      </w:r>
      <w:r>
        <w:rPr>
          <w:rFonts w:ascii="微软雅黑" w:eastAsia="微软雅黑" w:hAnsi="微软雅黑" w:hint="eastAsia"/>
        </w:rPr>
        <w:t>角色</w:t>
      </w:r>
      <w:r>
        <w:rPr>
          <w:rFonts w:ascii="微软雅黑" w:eastAsia="微软雅黑" w:hAnsi="微软雅黑"/>
        </w:rPr>
        <w:t>、</w:t>
      </w:r>
      <w:r>
        <w:rPr>
          <w:rFonts w:ascii="微软雅黑" w:eastAsia="微软雅黑" w:hAnsi="微软雅黑" w:hint="eastAsia"/>
        </w:rPr>
        <w:t>状态</w:t>
      </w:r>
      <w:r>
        <w:rPr>
          <w:rFonts w:ascii="微软雅黑" w:eastAsia="微软雅黑" w:hAnsi="微软雅黑"/>
        </w:rPr>
        <w:t>、指定桥</w:t>
      </w:r>
      <w:r>
        <w:rPr>
          <w:rFonts w:ascii="微软雅黑" w:eastAsia="微软雅黑" w:hAnsi="微软雅黑" w:hint="eastAsia"/>
        </w:rPr>
        <w:t>ID、</w:t>
      </w:r>
      <w:r>
        <w:rPr>
          <w:rFonts w:ascii="微软雅黑" w:eastAsia="微软雅黑" w:hAnsi="微软雅黑"/>
        </w:rPr>
        <w:t>指定端口ID、</w:t>
      </w:r>
      <w:r>
        <w:rPr>
          <w:rFonts w:ascii="微软雅黑" w:eastAsia="微软雅黑" w:hAnsi="微软雅黑" w:hint="eastAsia"/>
        </w:rPr>
        <w:t>指定路径开销</w:t>
      </w:r>
    </w:p>
    <w:p w14:paraId="53F5AE3E" w14:textId="19003420" w:rsidR="00F773C4" w:rsidRDefault="00F773C4" w:rsidP="00B10728">
      <w:pPr>
        <w:pStyle w:val="af2"/>
        <w:numPr>
          <w:ilvl w:val="0"/>
          <w:numId w:val="163"/>
        </w:numPr>
        <w:ind w:firstLineChars="0"/>
        <w:rPr>
          <w:rFonts w:ascii="微软雅黑" w:eastAsia="微软雅黑" w:hAnsi="微软雅黑"/>
        </w:rPr>
      </w:pPr>
      <w:r>
        <w:rPr>
          <w:rFonts w:ascii="微软雅黑" w:eastAsia="微软雅黑" w:hAnsi="微软雅黑" w:hint="eastAsia"/>
        </w:rPr>
        <w:t>角色</w:t>
      </w:r>
      <w:r w:rsidR="00167657">
        <w:rPr>
          <w:rFonts w:ascii="微软雅黑" w:eastAsia="微软雅黑" w:hAnsi="微软雅黑" w:hint="eastAsia"/>
        </w:rPr>
        <w:t>、</w:t>
      </w:r>
      <w:r w:rsidR="00167657">
        <w:rPr>
          <w:rFonts w:ascii="微软雅黑" w:eastAsia="微软雅黑" w:hAnsi="微软雅黑"/>
        </w:rPr>
        <w:t>状态、指定桥ID、指定端口ID、指定路径开销以后台返回为准</w:t>
      </w:r>
    </w:p>
    <w:p w14:paraId="132A54BF" w14:textId="77777777" w:rsidR="00F773C4" w:rsidRDefault="00F773C4" w:rsidP="00B10728">
      <w:pPr>
        <w:pStyle w:val="af2"/>
        <w:numPr>
          <w:ilvl w:val="0"/>
          <w:numId w:val="16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0B0C1A52" w14:textId="77777777" w:rsidR="00761419" w:rsidRDefault="00761419">
      <w:pPr>
        <w:rPr>
          <w:rFonts w:ascii="微软雅黑" w:eastAsia="微软雅黑" w:hAnsi="微软雅黑"/>
        </w:rPr>
      </w:pPr>
    </w:p>
    <w:p w14:paraId="2A7C949A" w14:textId="3BB323E9" w:rsidR="00761419" w:rsidRDefault="00761419" w:rsidP="00761419">
      <w:pPr>
        <w:pStyle w:val="20"/>
        <w:numPr>
          <w:ilvl w:val="1"/>
          <w:numId w:val="1"/>
        </w:numPr>
        <w:rPr>
          <w:rFonts w:ascii="微软雅黑" w:eastAsia="微软雅黑" w:hAnsi="微软雅黑"/>
        </w:rPr>
      </w:pPr>
      <w:bookmarkStart w:id="338" w:name="_Toc149138824"/>
      <w:r>
        <w:rPr>
          <w:rFonts w:ascii="微软雅黑" w:eastAsia="微软雅黑" w:hAnsi="微软雅黑"/>
        </w:rPr>
        <w:t xml:space="preserve">ERPS </w:t>
      </w:r>
      <w:r w:rsidRPr="00761419">
        <w:rPr>
          <w:rFonts w:ascii="微软雅黑" w:eastAsia="微软雅黑" w:hAnsi="微软雅黑"/>
          <w:color w:val="EEECE1" w:themeColor="background2"/>
          <w:highlight w:val="cyan"/>
        </w:rPr>
        <w:t>(FP3)</w:t>
      </w:r>
      <w:r w:rsidR="00A23F2A" w:rsidRPr="00A23F2A">
        <w:rPr>
          <w:rFonts w:ascii="微软雅黑" w:eastAsia="微软雅黑" w:hAnsi="微软雅黑" w:hint="eastAsia"/>
          <w:color w:val="FF0000"/>
        </w:rPr>
        <w:t xml:space="preserve"> 【待评审】</w:t>
      </w:r>
      <w:bookmarkEnd w:id="338"/>
    </w:p>
    <w:p w14:paraId="085D989D" w14:textId="2CBCEA26" w:rsidR="00761419" w:rsidRDefault="00880E64" w:rsidP="00761419">
      <w:pPr>
        <w:rPr>
          <w:rFonts w:ascii="微软雅黑" w:eastAsia="微软雅黑" w:hAnsi="微软雅黑"/>
        </w:rPr>
      </w:pPr>
      <w:r>
        <w:rPr>
          <w:rFonts w:ascii="微软雅黑" w:eastAsia="微软雅黑" w:hAnsi="微软雅黑" w:hint="eastAsia"/>
        </w:rPr>
        <w:t>【功能概述】</w:t>
      </w:r>
    </w:p>
    <w:p w14:paraId="666F6C13" w14:textId="5405AAEC" w:rsidR="00880E64" w:rsidRDefault="00AD017C" w:rsidP="00AD017C">
      <w:pPr>
        <w:ind w:firstLine="420"/>
        <w:rPr>
          <w:rFonts w:ascii="微软雅黑" w:eastAsia="微软雅黑" w:hAnsi="微软雅黑"/>
        </w:rPr>
      </w:pPr>
      <w:r>
        <w:rPr>
          <w:rFonts w:ascii="微软雅黑" w:eastAsia="微软雅黑" w:hAnsi="微软雅黑"/>
        </w:rPr>
        <w:lastRenderedPageBreak/>
        <w:t>ERPS（</w:t>
      </w:r>
      <w:r>
        <w:rPr>
          <w:rFonts w:ascii="微软雅黑" w:eastAsia="微软雅黑" w:hAnsi="微软雅黑" w:hint="eastAsia"/>
        </w:rPr>
        <w:t>Ethernet</w:t>
      </w:r>
      <w:r>
        <w:rPr>
          <w:rFonts w:ascii="微软雅黑" w:eastAsia="微软雅黑" w:hAnsi="微软雅黑"/>
        </w:rPr>
        <w:t xml:space="preserve"> Ring Protection Switching</w:t>
      </w:r>
      <w:r>
        <w:rPr>
          <w:rFonts w:ascii="微软雅黑" w:eastAsia="微软雅黑" w:hAnsi="微软雅黑" w:hint="eastAsia"/>
        </w:rPr>
        <w:t>，</w:t>
      </w:r>
      <w:r>
        <w:rPr>
          <w:rFonts w:ascii="微软雅黑" w:eastAsia="微软雅黑" w:hAnsi="微软雅黑"/>
        </w:rPr>
        <w:t>以太环网保护</w:t>
      </w:r>
      <w:r>
        <w:rPr>
          <w:rFonts w:ascii="微软雅黑" w:eastAsia="微软雅黑" w:hAnsi="微软雅黑" w:hint="eastAsia"/>
        </w:rPr>
        <w:t>切换</w:t>
      </w:r>
      <w:r>
        <w:rPr>
          <w:rFonts w:ascii="微软雅黑" w:eastAsia="微软雅黑" w:hAnsi="微软雅黑"/>
        </w:rPr>
        <w:t>技术）</w:t>
      </w:r>
      <w:r>
        <w:rPr>
          <w:rFonts w:ascii="微软雅黑" w:eastAsia="微软雅黑" w:hAnsi="微软雅黑" w:hint="eastAsia"/>
        </w:rPr>
        <w:t>，是</w:t>
      </w:r>
      <w:r>
        <w:rPr>
          <w:rFonts w:ascii="微软雅黑" w:eastAsia="微软雅黑" w:hAnsi="微软雅黑"/>
        </w:rPr>
        <w:t>ITU</w:t>
      </w:r>
      <w:r>
        <w:rPr>
          <w:rFonts w:ascii="微软雅黑" w:eastAsia="微软雅黑" w:hAnsi="微软雅黑" w:hint="eastAsia"/>
        </w:rPr>
        <w:t>定义</w:t>
      </w:r>
      <w:r>
        <w:rPr>
          <w:rFonts w:ascii="微软雅黑" w:eastAsia="微软雅黑" w:hAnsi="微软雅黑"/>
        </w:rPr>
        <w:t>的一种二层破环协议标准，又称为G.8032</w:t>
      </w:r>
      <w:r>
        <w:rPr>
          <w:rFonts w:ascii="微软雅黑" w:eastAsia="微软雅黑" w:hAnsi="微软雅黑" w:hint="eastAsia"/>
        </w:rPr>
        <w:t>，</w:t>
      </w:r>
      <w:r>
        <w:rPr>
          <w:rFonts w:ascii="微软雅黑" w:eastAsia="微软雅黑" w:hAnsi="微软雅黑"/>
        </w:rPr>
        <w:t>定义了RAPS（</w:t>
      </w:r>
      <w:r>
        <w:rPr>
          <w:rFonts w:ascii="微软雅黑" w:eastAsia="微软雅黑" w:hAnsi="微软雅黑" w:hint="eastAsia"/>
        </w:rPr>
        <w:t>Ring</w:t>
      </w:r>
      <w:r>
        <w:rPr>
          <w:rFonts w:ascii="微软雅黑" w:eastAsia="微软雅黑" w:hAnsi="微软雅黑"/>
        </w:rPr>
        <w:t xml:space="preserve"> Auto Protection Switching）</w:t>
      </w:r>
      <w:r>
        <w:rPr>
          <w:rFonts w:ascii="微软雅黑" w:eastAsia="微软雅黑" w:hAnsi="微软雅黑" w:hint="eastAsia"/>
        </w:rPr>
        <w:t>协议报文</w:t>
      </w:r>
      <w:r>
        <w:rPr>
          <w:rFonts w:ascii="微软雅黑" w:eastAsia="微软雅黑" w:hAnsi="微软雅黑"/>
        </w:rPr>
        <w:t>和保护倒换机制。它</w:t>
      </w:r>
      <w:r>
        <w:rPr>
          <w:rFonts w:ascii="微软雅黑" w:eastAsia="微软雅黑" w:hAnsi="微软雅黑" w:hint="eastAsia"/>
        </w:rPr>
        <w:t>是</w:t>
      </w:r>
      <w:r>
        <w:rPr>
          <w:rFonts w:ascii="微软雅黑" w:eastAsia="微软雅黑" w:hAnsi="微软雅黑"/>
        </w:rPr>
        <w:t>一个专门应用于以太环网的链路层协议，在以太环网完整时能够防止数据环路引起的广播风暴，</w:t>
      </w:r>
      <w:r>
        <w:rPr>
          <w:rFonts w:ascii="微软雅黑" w:eastAsia="微软雅黑" w:hAnsi="微软雅黑" w:hint="eastAsia"/>
        </w:rPr>
        <w:t>而当</w:t>
      </w:r>
      <w:r>
        <w:rPr>
          <w:rFonts w:ascii="微软雅黑" w:eastAsia="微软雅黑" w:hAnsi="微软雅黑"/>
        </w:rPr>
        <w:t>以太</w:t>
      </w:r>
      <w:r>
        <w:rPr>
          <w:rFonts w:ascii="微软雅黑" w:eastAsia="微软雅黑" w:hAnsi="微软雅黑" w:hint="eastAsia"/>
        </w:rPr>
        <w:t>环网</w:t>
      </w:r>
      <w:r>
        <w:rPr>
          <w:rFonts w:ascii="微软雅黑" w:eastAsia="微软雅黑" w:hAnsi="微软雅黑"/>
        </w:rPr>
        <w:t>上一条链路断开时能迅速恢复环网上</w:t>
      </w:r>
      <w:r>
        <w:rPr>
          <w:rFonts w:ascii="微软雅黑" w:eastAsia="微软雅黑" w:hAnsi="微软雅黑" w:hint="eastAsia"/>
        </w:rPr>
        <w:t>各个</w:t>
      </w:r>
      <w:r>
        <w:rPr>
          <w:rFonts w:ascii="微软雅黑" w:eastAsia="微软雅黑" w:hAnsi="微软雅黑"/>
        </w:rPr>
        <w:t>节点之间的通信。</w:t>
      </w:r>
    </w:p>
    <w:p w14:paraId="1F3368EA" w14:textId="04FD8372" w:rsidR="00AD017C" w:rsidRDefault="00AD017C" w:rsidP="00AD017C">
      <w:pPr>
        <w:ind w:firstLine="420"/>
        <w:rPr>
          <w:rFonts w:ascii="微软雅黑" w:eastAsia="微软雅黑" w:hAnsi="微软雅黑"/>
        </w:rPr>
      </w:pPr>
      <w:r>
        <w:rPr>
          <w:rFonts w:ascii="微软雅黑" w:eastAsia="微软雅黑" w:hAnsi="微软雅黑" w:hint="eastAsia"/>
        </w:rPr>
        <w:t>ERPS</w:t>
      </w:r>
      <w:r>
        <w:rPr>
          <w:rFonts w:ascii="微软雅黑" w:eastAsia="微软雅黑" w:hAnsi="微软雅黑"/>
        </w:rPr>
        <w:t>协议提供了一种快速以太环网保护机制，能够在环网发生故障时，快速地恢复网络传输，从而保障交换机在环网拓扑情况下的高可用性、高可靠性。</w:t>
      </w:r>
      <w:r>
        <w:rPr>
          <w:rFonts w:ascii="微软雅黑" w:eastAsia="微软雅黑" w:hAnsi="微软雅黑" w:hint="eastAsia"/>
        </w:rPr>
        <w:t>ERPS</w:t>
      </w:r>
      <w:r>
        <w:rPr>
          <w:rFonts w:ascii="微软雅黑" w:eastAsia="微软雅黑" w:hAnsi="微软雅黑"/>
        </w:rPr>
        <w:t>目前支持v1</w:t>
      </w:r>
      <w:r>
        <w:rPr>
          <w:rFonts w:ascii="微软雅黑" w:eastAsia="微软雅黑" w:hAnsi="微软雅黑" w:hint="eastAsia"/>
        </w:rPr>
        <w:t>和</w:t>
      </w:r>
      <w:r>
        <w:rPr>
          <w:rFonts w:ascii="微软雅黑" w:eastAsia="微软雅黑" w:hAnsi="微软雅黑"/>
        </w:rPr>
        <w:t>v2</w:t>
      </w:r>
      <w:r>
        <w:rPr>
          <w:rFonts w:ascii="微软雅黑" w:eastAsia="微软雅黑" w:hAnsi="微软雅黑" w:hint="eastAsia"/>
        </w:rPr>
        <w:t>版本</w:t>
      </w:r>
      <w:r>
        <w:rPr>
          <w:rFonts w:ascii="微软雅黑" w:eastAsia="微软雅黑" w:hAnsi="微软雅黑"/>
        </w:rPr>
        <w:t>，v2</w:t>
      </w:r>
      <w:r>
        <w:rPr>
          <w:rFonts w:ascii="微软雅黑" w:eastAsia="微软雅黑" w:hAnsi="微软雅黑" w:hint="eastAsia"/>
        </w:rPr>
        <w:t>完全兼容</w:t>
      </w:r>
      <w:r>
        <w:rPr>
          <w:rFonts w:ascii="微软雅黑" w:eastAsia="微软雅黑" w:hAnsi="微软雅黑"/>
        </w:rPr>
        <w:t>v1</w:t>
      </w:r>
      <w:r>
        <w:rPr>
          <w:rFonts w:ascii="微软雅黑" w:eastAsia="微软雅黑" w:hAnsi="微软雅黑" w:hint="eastAsia"/>
        </w:rPr>
        <w:t>，并扩展了4个</w:t>
      </w:r>
      <w:r>
        <w:rPr>
          <w:rFonts w:ascii="微软雅黑" w:eastAsia="微软雅黑" w:hAnsi="微软雅黑"/>
        </w:rPr>
        <w:t>功能：（</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相交</w:t>
      </w:r>
      <w:r>
        <w:rPr>
          <w:rFonts w:ascii="微软雅黑" w:eastAsia="微软雅黑" w:hAnsi="微软雅黑"/>
        </w:rPr>
        <w:t>环等多环组网方式；（</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子环</w:t>
      </w:r>
      <w:r>
        <w:rPr>
          <w:rFonts w:ascii="微软雅黑" w:eastAsia="微软雅黑" w:hAnsi="微软雅黑"/>
        </w:rPr>
        <w:t>传输RAPS报文采用</w:t>
      </w:r>
      <w:r>
        <w:rPr>
          <w:rFonts w:ascii="微软雅黑" w:eastAsia="微软雅黑" w:hAnsi="微软雅黑" w:hint="eastAsia"/>
        </w:rPr>
        <w:t>虚</w:t>
      </w:r>
      <w:r>
        <w:rPr>
          <w:rFonts w:ascii="微软雅黑" w:eastAsia="微软雅黑" w:hAnsi="微软雅黑"/>
        </w:rPr>
        <w:t>通道</w:t>
      </w:r>
      <w:r>
        <w:rPr>
          <w:rFonts w:ascii="微软雅黑" w:eastAsia="微软雅黑" w:hAnsi="微软雅黑" w:hint="eastAsia"/>
        </w:rPr>
        <w:t>或</w:t>
      </w:r>
      <w:r>
        <w:rPr>
          <w:rFonts w:ascii="微软雅黑" w:eastAsia="微软雅黑" w:hAnsi="微软雅黑"/>
        </w:rPr>
        <w:t>非</w:t>
      </w:r>
      <w:r>
        <w:rPr>
          <w:rFonts w:ascii="微软雅黑" w:eastAsia="微软雅黑" w:hAnsi="微软雅黑" w:hint="eastAsia"/>
        </w:rPr>
        <w:t>虚</w:t>
      </w:r>
      <w:r>
        <w:rPr>
          <w:rFonts w:ascii="微软雅黑" w:eastAsia="微软雅黑" w:hAnsi="微软雅黑"/>
        </w:rPr>
        <w:t>通道</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人工进行</w:t>
      </w:r>
      <w:r>
        <w:rPr>
          <w:rFonts w:ascii="微软雅黑" w:eastAsia="微软雅黑" w:hAnsi="微软雅黑"/>
        </w:rPr>
        <w:t>阻塞点的切换，包括强制切换和手工切换；（</w:t>
      </w:r>
      <w:r>
        <w:rPr>
          <w:rFonts w:ascii="微软雅黑" w:eastAsia="微软雅黑" w:hAnsi="微软雅黑" w:hint="eastAsia"/>
        </w:rPr>
        <w:t>4</w:t>
      </w:r>
      <w:r>
        <w:rPr>
          <w:rFonts w:ascii="微软雅黑" w:eastAsia="微软雅黑" w:hAnsi="微软雅黑"/>
        </w:rPr>
        <w:t>）</w:t>
      </w:r>
      <w:r>
        <w:rPr>
          <w:rFonts w:ascii="微软雅黑" w:eastAsia="微软雅黑" w:hAnsi="微软雅黑" w:hint="eastAsia"/>
        </w:rPr>
        <w:t>ERPS</w:t>
      </w:r>
      <w:r>
        <w:rPr>
          <w:rFonts w:ascii="微软雅黑" w:eastAsia="微软雅黑" w:hAnsi="微软雅黑"/>
        </w:rPr>
        <w:t>环的回切模式可配置。</w:t>
      </w:r>
      <w:r w:rsidR="00080A89" w:rsidRPr="00080A89">
        <w:rPr>
          <w:rFonts w:ascii="微软雅黑" w:eastAsia="微软雅黑" w:hAnsi="微软雅黑" w:hint="eastAsia"/>
          <w:color w:val="E36C0A" w:themeColor="accent6" w:themeShade="BF"/>
        </w:rPr>
        <w:t>【GWN78XX</w:t>
      </w:r>
      <w:r w:rsidR="00080A89" w:rsidRPr="00080A89">
        <w:rPr>
          <w:rFonts w:ascii="微软雅黑" w:eastAsia="微软雅黑" w:hAnsi="微软雅黑"/>
          <w:color w:val="E36C0A" w:themeColor="accent6" w:themeShade="BF"/>
        </w:rPr>
        <w:t>暂仅支持v1</w:t>
      </w:r>
      <w:r w:rsidR="00080A89">
        <w:rPr>
          <w:rFonts w:ascii="微软雅黑" w:eastAsia="微软雅黑" w:hAnsi="微软雅黑" w:hint="eastAsia"/>
          <w:color w:val="E36C0A" w:themeColor="accent6" w:themeShade="BF"/>
        </w:rPr>
        <w:t>版本，</w:t>
      </w:r>
      <w:r w:rsidR="00080A89">
        <w:rPr>
          <w:rFonts w:ascii="微软雅黑" w:eastAsia="微软雅黑" w:hAnsi="微软雅黑"/>
          <w:color w:val="E36C0A" w:themeColor="accent6" w:themeShade="BF"/>
        </w:rPr>
        <w:t>即</w:t>
      </w:r>
      <w:r w:rsidR="00080A89">
        <w:rPr>
          <w:rFonts w:ascii="微软雅黑" w:eastAsia="微软雅黑" w:hAnsi="微软雅黑" w:hint="eastAsia"/>
          <w:color w:val="E36C0A" w:themeColor="accent6" w:themeShade="BF"/>
        </w:rPr>
        <w:t>只</w:t>
      </w:r>
      <w:r w:rsidR="00080A89">
        <w:rPr>
          <w:rFonts w:ascii="微软雅黑" w:eastAsia="微软雅黑" w:hAnsi="微软雅黑"/>
          <w:color w:val="E36C0A" w:themeColor="accent6" w:themeShade="BF"/>
        </w:rPr>
        <w:t>支持单环</w:t>
      </w:r>
      <w:r w:rsidR="00080A89" w:rsidRPr="00080A89">
        <w:rPr>
          <w:rFonts w:ascii="微软雅黑" w:eastAsia="微软雅黑" w:hAnsi="微软雅黑" w:hint="eastAsia"/>
          <w:color w:val="E36C0A" w:themeColor="accent6" w:themeShade="BF"/>
        </w:rPr>
        <w:t>】</w:t>
      </w:r>
    </w:p>
    <w:p w14:paraId="7F78B005" w14:textId="585D88C3" w:rsidR="00AD017C" w:rsidRDefault="00AD017C" w:rsidP="00AD017C">
      <w:pPr>
        <w:ind w:firstLine="420"/>
        <w:rPr>
          <w:rFonts w:ascii="微软雅黑" w:eastAsia="微软雅黑" w:hAnsi="微软雅黑"/>
        </w:rPr>
      </w:pPr>
      <w:r>
        <w:rPr>
          <w:rFonts w:ascii="微软雅黑" w:eastAsia="微软雅黑" w:hAnsi="微软雅黑" w:hint="eastAsia"/>
        </w:rPr>
        <w:t>对于</w:t>
      </w:r>
      <w:r>
        <w:rPr>
          <w:rFonts w:ascii="微软雅黑" w:eastAsia="微软雅黑" w:hAnsi="微软雅黑"/>
        </w:rPr>
        <w:t>STP，ERPS</w:t>
      </w:r>
      <w:r>
        <w:rPr>
          <w:rFonts w:ascii="微软雅黑" w:eastAsia="微软雅黑" w:hAnsi="微软雅黑" w:hint="eastAsia"/>
        </w:rPr>
        <w:t>优化</w:t>
      </w:r>
      <w:r>
        <w:rPr>
          <w:rFonts w:ascii="微软雅黑" w:eastAsia="微软雅黑" w:hAnsi="微软雅黑"/>
        </w:rPr>
        <w:t>了环网检测机制，有选择性的阻塞网络冗余链路，防止广播风暴的形成和MAC地址表不稳定等现象，支持小于</w:t>
      </w:r>
      <w:r>
        <w:rPr>
          <w:rFonts w:ascii="微软雅黑" w:eastAsia="微软雅黑" w:hAnsi="微软雅黑" w:hint="eastAsia"/>
        </w:rPr>
        <w:t>50</w:t>
      </w:r>
      <w:r>
        <w:rPr>
          <w:rFonts w:ascii="微软雅黑" w:eastAsia="微软雅黑" w:hAnsi="微软雅黑"/>
        </w:rPr>
        <w:t>ms的收敛时间，保证通信质量</w:t>
      </w:r>
      <w:r>
        <w:rPr>
          <w:rFonts w:ascii="微软雅黑" w:eastAsia="微软雅黑" w:hAnsi="微软雅黑" w:hint="eastAsia"/>
        </w:rPr>
        <w:t>，</w:t>
      </w:r>
      <w:r>
        <w:rPr>
          <w:rFonts w:ascii="微软雅黑" w:eastAsia="微软雅黑" w:hAnsi="微软雅黑"/>
        </w:rPr>
        <w:t>还提供了强大的兼容性，</w:t>
      </w:r>
      <w:r>
        <w:rPr>
          <w:rFonts w:ascii="微软雅黑" w:eastAsia="微软雅黑" w:hAnsi="微软雅黑" w:hint="eastAsia"/>
        </w:rPr>
        <w:t>作为ITU-T</w:t>
      </w:r>
      <w:r>
        <w:rPr>
          <w:rFonts w:ascii="微软雅黑" w:eastAsia="微软雅黑" w:hAnsi="微软雅黑"/>
        </w:rPr>
        <w:t>发布的</w:t>
      </w:r>
      <w:r>
        <w:rPr>
          <w:rFonts w:ascii="微软雅黑" w:eastAsia="微软雅黑" w:hAnsi="微软雅黑" w:hint="eastAsia"/>
        </w:rPr>
        <w:t>破环标准协议</w:t>
      </w:r>
      <w:r>
        <w:rPr>
          <w:rFonts w:ascii="微软雅黑" w:eastAsia="微软雅黑" w:hAnsi="微软雅黑"/>
        </w:rPr>
        <w:t>，与</w:t>
      </w:r>
      <w:r>
        <w:rPr>
          <w:rFonts w:ascii="微软雅黑" w:eastAsia="微软雅黑" w:hAnsi="微软雅黑" w:hint="eastAsia"/>
        </w:rPr>
        <w:t>支持该</w:t>
      </w:r>
      <w:r>
        <w:rPr>
          <w:rFonts w:ascii="微软雅黑" w:eastAsia="微软雅黑" w:hAnsi="微软雅黑"/>
        </w:rPr>
        <w:t>协议的各厂家</w:t>
      </w:r>
      <w:r>
        <w:rPr>
          <w:rFonts w:ascii="微软雅黑" w:eastAsia="微软雅黑" w:hAnsi="微软雅黑" w:hint="eastAsia"/>
        </w:rPr>
        <w:t>都兼容，</w:t>
      </w:r>
      <w:r>
        <w:rPr>
          <w:rFonts w:ascii="微软雅黑" w:eastAsia="微软雅黑" w:hAnsi="微软雅黑"/>
        </w:rPr>
        <w:t>实现互通。</w:t>
      </w:r>
    </w:p>
    <w:p w14:paraId="17548FF6" w14:textId="711BABEC" w:rsidR="00AD017C" w:rsidRPr="00AD017C" w:rsidRDefault="00AD017C" w:rsidP="00AD017C">
      <w:pPr>
        <w:ind w:firstLine="420"/>
        <w:rPr>
          <w:rFonts w:ascii="微软雅黑" w:eastAsia="微软雅黑" w:hAnsi="微软雅黑"/>
          <w:b/>
        </w:rPr>
      </w:pPr>
      <w:r w:rsidRPr="00AD017C">
        <w:rPr>
          <w:rFonts w:ascii="微软雅黑" w:eastAsia="微软雅黑" w:hAnsi="微软雅黑" w:hint="eastAsia"/>
          <w:b/>
        </w:rPr>
        <w:t>ERPS</w:t>
      </w:r>
      <w:r w:rsidRPr="00AD017C">
        <w:rPr>
          <w:rFonts w:ascii="微软雅黑" w:eastAsia="微软雅黑" w:hAnsi="微软雅黑"/>
          <w:b/>
        </w:rPr>
        <w:t>基本概念</w:t>
      </w:r>
    </w:p>
    <w:p w14:paraId="00D7658D" w14:textId="2638201E" w:rsidR="00AD017C" w:rsidRDefault="00AD017C" w:rsidP="00AD017C">
      <w:pPr>
        <w:ind w:firstLine="420"/>
        <w:rPr>
          <w:rFonts w:ascii="微软雅黑" w:eastAsia="微软雅黑" w:hAnsi="微软雅黑"/>
        </w:rPr>
      </w:pPr>
      <w:r>
        <w:rPr>
          <w:rFonts w:ascii="微软雅黑" w:eastAsia="微软雅黑" w:hAnsi="微软雅黑" w:hint="eastAsia"/>
        </w:rPr>
        <w:t>1.</w:t>
      </w:r>
      <w:r>
        <w:rPr>
          <w:rFonts w:ascii="微软雅黑" w:eastAsia="微软雅黑" w:hAnsi="微软雅黑"/>
        </w:rPr>
        <w:t>ERPS环：</w:t>
      </w:r>
      <w:r>
        <w:rPr>
          <w:rFonts w:ascii="微软雅黑" w:eastAsia="微软雅黑" w:hAnsi="微软雅黑" w:hint="eastAsia"/>
        </w:rPr>
        <w:t>一个环形</w:t>
      </w:r>
      <w:r>
        <w:rPr>
          <w:rFonts w:ascii="微软雅黑" w:eastAsia="微软雅黑" w:hAnsi="微软雅黑"/>
        </w:rPr>
        <w:t>连接的以太网网络拓扑称为一个ERPS环</w:t>
      </w:r>
      <w:r>
        <w:rPr>
          <w:rFonts w:ascii="微软雅黑" w:eastAsia="微软雅黑" w:hAnsi="微软雅黑" w:hint="eastAsia"/>
        </w:rPr>
        <w:t>，相连</w:t>
      </w:r>
      <w:r>
        <w:rPr>
          <w:rFonts w:ascii="微软雅黑" w:eastAsia="微软雅黑" w:hAnsi="微软雅黑"/>
        </w:rPr>
        <w:t>设备配置</w:t>
      </w:r>
      <w:r>
        <w:rPr>
          <w:rFonts w:ascii="微软雅黑" w:eastAsia="微软雅黑" w:hAnsi="微软雅黑" w:hint="eastAsia"/>
        </w:rPr>
        <w:t>了</w:t>
      </w:r>
      <w:r>
        <w:rPr>
          <w:rFonts w:ascii="微软雅黑" w:eastAsia="微软雅黑" w:hAnsi="微软雅黑"/>
        </w:rPr>
        <w:t>相同的控制VLAN</w:t>
      </w:r>
      <w:r>
        <w:rPr>
          <w:rFonts w:ascii="微软雅黑" w:eastAsia="微软雅黑" w:hAnsi="微软雅黑" w:hint="eastAsia"/>
        </w:rPr>
        <w:t>。</w:t>
      </w:r>
      <w:r>
        <w:rPr>
          <w:rFonts w:ascii="微软雅黑" w:eastAsia="微软雅黑" w:hAnsi="微软雅黑"/>
        </w:rPr>
        <w:t>ERPS</w:t>
      </w:r>
      <w:r>
        <w:rPr>
          <w:rFonts w:ascii="微软雅黑" w:eastAsia="微软雅黑" w:hAnsi="微软雅黑" w:hint="eastAsia"/>
        </w:rPr>
        <w:t>环</w:t>
      </w:r>
      <w:r>
        <w:rPr>
          <w:rFonts w:ascii="微软雅黑" w:eastAsia="微软雅黑" w:hAnsi="微软雅黑"/>
        </w:rPr>
        <w:t>分为主环和子环。缺省情况下</w:t>
      </w:r>
      <w:r>
        <w:rPr>
          <w:rFonts w:ascii="微软雅黑" w:eastAsia="微软雅黑" w:hAnsi="微软雅黑" w:hint="eastAsia"/>
        </w:rPr>
        <w:t>，</w:t>
      </w:r>
      <w:r>
        <w:rPr>
          <w:rFonts w:ascii="微软雅黑" w:eastAsia="微软雅黑" w:hAnsi="微软雅黑"/>
        </w:rPr>
        <w:t>ERPS环都是主环，主环是封闭的环，子环是非封闭的环，需要</w:t>
      </w:r>
      <w:r>
        <w:rPr>
          <w:rFonts w:ascii="微软雅黑" w:eastAsia="微软雅黑" w:hAnsi="微软雅黑" w:hint="eastAsia"/>
        </w:rPr>
        <w:t>配置，</w:t>
      </w:r>
      <w:r>
        <w:rPr>
          <w:rFonts w:ascii="微软雅黑" w:eastAsia="微软雅黑" w:hAnsi="微软雅黑"/>
        </w:rPr>
        <w:t>且只有ERPSv2</w:t>
      </w:r>
      <w:r>
        <w:rPr>
          <w:rFonts w:ascii="微软雅黑" w:eastAsia="微软雅黑" w:hAnsi="微软雅黑" w:hint="eastAsia"/>
        </w:rPr>
        <w:t>版本</w:t>
      </w:r>
      <w:r>
        <w:rPr>
          <w:rFonts w:ascii="微软雅黑" w:eastAsia="微软雅黑" w:hAnsi="微软雅黑"/>
        </w:rPr>
        <w:t>支持。</w:t>
      </w:r>
      <w:r w:rsidR="0031708A">
        <w:rPr>
          <w:rFonts w:ascii="微软雅黑" w:eastAsia="微软雅黑" w:hAnsi="微软雅黑" w:hint="eastAsia"/>
        </w:rPr>
        <w:t>一个</w:t>
      </w:r>
      <w:r w:rsidR="0031708A">
        <w:rPr>
          <w:rFonts w:ascii="微软雅黑" w:eastAsia="微软雅黑" w:hAnsi="微软雅黑"/>
        </w:rPr>
        <w:t>ERPS</w:t>
      </w:r>
      <w:r w:rsidR="0031708A">
        <w:rPr>
          <w:rFonts w:ascii="微软雅黑" w:eastAsia="微软雅黑" w:hAnsi="微软雅黑" w:hint="eastAsia"/>
        </w:rPr>
        <w:t>环</w:t>
      </w:r>
      <w:r w:rsidR="0031708A">
        <w:rPr>
          <w:rFonts w:ascii="微软雅黑" w:eastAsia="微软雅黑" w:hAnsi="微软雅黑"/>
        </w:rPr>
        <w:t>可以由单个主环构成，也可以由多个环网构成，在多个环网中可以</w:t>
      </w:r>
      <w:r w:rsidR="0031708A">
        <w:rPr>
          <w:rFonts w:ascii="微软雅黑" w:eastAsia="微软雅黑" w:hAnsi="微软雅黑" w:hint="eastAsia"/>
        </w:rPr>
        <w:t>有</w:t>
      </w:r>
      <w:r w:rsidR="0031708A">
        <w:rPr>
          <w:rFonts w:ascii="微软雅黑" w:eastAsia="微软雅黑" w:hAnsi="微软雅黑"/>
        </w:rPr>
        <w:t>多个主环和多个子环。</w:t>
      </w:r>
      <w:r w:rsidR="00080A89" w:rsidRPr="00080A89">
        <w:rPr>
          <w:rFonts w:ascii="微软雅黑" w:eastAsia="微软雅黑" w:hAnsi="微软雅黑" w:hint="eastAsia"/>
          <w:color w:val="E36C0A" w:themeColor="accent6" w:themeShade="BF"/>
        </w:rPr>
        <w:t>【GWN78XX</w:t>
      </w:r>
      <w:r w:rsidR="00080A89" w:rsidRPr="00080A89">
        <w:rPr>
          <w:rFonts w:ascii="微软雅黑" w:eastAsia="微软雅黑" w:hAnsi="微软雅黑"/>
          <w:color w:val="E36C0A" w:themeColor="accent6" w:themeShade="BF"/>
        </w:rPr>
        <w:t>暂仅支持</w:t>
      </w:r>
      <w:r w:rsidR="00080A89">
        <w:rPr>
          <w:rFonts w:ascii="微软雅黑" w:eastAsia="微软雅黑" w:hAnsi="微软雅黑" w:hint="eastAsia"/>
          <w:color w:val="E36C0A" w:themeColor="accent6" w:themeShade="BF"/>
        </w:rPr>
        <w:t>单环</w:t>
      </w:r>
      <w:r w:rsidR="00080A89" w:rsidRPr="00080A89">
        <w:rPr>
          <w:rFonts w:ascii="微软雅黑" w:eastAsia="微软雅黑" w:hAnsi="微软雅黑" w:hint="eastAsia"/>
          <w:color w:val="E36C0A" w:themeColor="accent6" w:themeShade="BF"/>
        </w:rPr>
        <w:t>】</w:t>
      </w:r>
    </w:p>
    <w:p w14:paraId="37EB7E36" w14:textId="12B3DF0F" w:rsidR="00AD017C" w:rsidRDefault="00AD017C" w:rsidP="00AD017C">
      <w:pPr>
        <w:ind w:firstLine="420"/>
        <w:rPr>
          <w:rFonts w:ascii="微软雅黑" w:eastAsia="微软雅黑" w:hAnsi="微软雅黑"/>
        </w:rPr>
      </w:pPr>
      <w:r>
        <w:rPr>
          <w:rFonts w:ascii="微软雅黑" w:eastAsia="微软雅黑" w:hAnsi="微软雅黑"/>
        </w:rPr>
        <w:t>2.</w:t>
      </w:r>
      <w:r>
        <w:rPr>
          <w:rFonts w:ascii="微软雅黑" w:eastAsia="微软雅黑" w:hAnsi="微软雅黑" w:hint="eastAsia"/>
        </w:rPr>
        <w:t>节点</w:t>
      </w:r>
      <w:r>
        <w:rPr>
          <w:rFonts w:ascii="微软雅黑" w:eastAsia="微软雅黑" w:hAnsi="微软雅黑"/>
        </w:rPr>
        <w:t>：</w:t>
      </w:r>
      <w:r>
        <w:rPr>
          <w:rFonts w:ascii="微软雅黑" w:eastAsia="微软雅黑" w:hAnsi="微软雅黑" w:hint="eastAsia"/>
        </w:rPr>
        <w:t>加入</w:t>
      </w:r>
      <w:r>
        <w:rPr>
          <w:rFonts w:ascii="微软雅黑" w:eastAsia="微软雅黑" w:hAnsi="微软雅黑"/>
        </w:rPr>
        <w:t>ERPS环的二层交换设备称为节点。每个</w:t>
      </w:r>
      <w:r>
        <w:rPr>
          <w:rFonts w:ascii="微软雅黑" w:eastAsia="微软雅黑" w:hAnsi="微软雅黑" w:hint="eastAsia"/>
        </w:rPr>
        <w:t>节点</w:t>
      </w:r>
      <w:r>
        <w:rPr>
          <w:rFonts w:ascii="微软雅黑" w:eastAsia="微软雅黑" w:hAnsi="微软雅黑"/>
        </w:rPr>
        <w:t>不能多于</w:t>
      </w:r>
      <w:r>
        <w:rPr>
          <w:rFonts w:ascii="微软雅黑" w:eastAsia="微软雅黑" w:hAnsi="微软雅黑" w:hint="eastAsia"/>
        </w:rPr>
        <w:t>2个</w:t>
      </w:r>
      <w:r>
        <w:rPr>
          <w:rFonts w:ascii="微软雅黑" w:eastAsia="微软雅黑" w:hAnsi="微软雅黑"/>
        </w:rPr>
        <w:t>端口加入同一</w:t>
      </w:r>
      <w:r>
        <w:rPr>
          <w:rFonts w:ascii="微软雅黑" w:eastAsia="微软雅黑" w:hAnsi="微软雅黑"/>
        </w:rPr>
        <w:lastRenderedPageBreak/>
        <w:t>个ERPS环。</w:t>
      </w:r>
    </w:p>
    <w:p w14:paraId="5598C554" w14:textId="2CEB88BB" w:rsidR="005609A8" w:rsidRDefault="005609A8" w:rsidP="005609A8">
      <w:pPr>
        <w:pStyle w:val="af2"/>
        <w:numPr>
          <w:ilvl w:val="0"/>
          <w:numId w:val="602"/>
        </w:numPr>
        <w:ind w:firstLineChars="0"/>
        <w:rPr>
          <w:rFonts w:ascii="微软雅黑" w:eastAsia="微软雅黑" w:hAnsi="微软雅黑"/>
        </w:rPr>
      </w:pPr>
      <w:r>
        <w:rPr>
          <w:rFonts w:ascii="微软雅黑" w:eastAsia="微软雅黑" w:hAnsi="微软雅黑" w:hint="eastAsia"/>
        </w:rPr>
        <w:t>O</w:t>
      </w:r>
      <w:r>
        <w:rPr>
          <w:rFonts w:ascii="微软雅黑" w:eastAsia="微软雅黑" w:hAnsi="微软雅黑"/>
        </w:rPr>
        <w:t>wner节点：主节点，负责阻塞和放开本节点上位于RPL上的端口，防止形成环路，从而进行链路</w:t>
      </w:r>
      <w:r>
        <w:rPr>
          <w:rFonts w:ascii="微软雅黑" w:eastAsia="微软雅黑" w:hAnsi="微软雅黑" w:hint="eastAsia"/>
        </w:rPr>
        <w:t>切换</w:t>
      </w:r>
      <w:r>
        <w:rPr>
          <w:rFonts w:ascii="微软雅黑" w:eastAsia="微软雅黑" w:hAnsi="微软雅黑"/>
        </w:rPr>
        <w:t>。</w:t>
      </w:r>
    </w:p>
    <w:p w14:paraId="62E939D6" w14:textId="06BB05B7" w:rsidR="005609A8" w:rsidRDefault="005609A8" w:rsidP="005609A8">
      <w:pPr>
        <w:pStyle w:val="af2"/>
        <w:numPr>
          <w:ilvl w:val="0"/>
          <w:numId w:val="602"/>
        </w:numPr>
        <w:ind w:firstLineChars="0"/>
        <w:rPr>
          <w:rFonts w:ascii="微软雅黑" w:eastAsia="微软雅黑" w:hAnsi="微软雅黑"/>
        </w:rPr>
      </w:pPr>
      <w:r>
        <w:rPr>
          <w:rFonts w:ascii="微软雅黑" w:eastAsia="微软雅黑" w:hAnsi="微软雅黑"/>
        </w:rPr>
        <w:t>Neighbor节点</w:t>
      </w:r>
      <w:r>
        <w:rPr>
          <w:rFonts w:ascii="微软雅黑" w:eastAsia="微软雅黑" w:hAnsi="微软雅黑" w:hint="eastAsia"/>
        </w:rPr>
        <w:t>：</w:t>
      </w:r>
      <w:r>
        <w:rPr>
          <w:rFonts w:ascii="微软雅黑" w:eastAsia="微软雅黑" w:hAnsi="微软雅黑"/>
        </w:rPr>
        <w:t>邻居节点，RPL上和Owner节点相连的节点，协同Owner节点阻塞和放开</w:t>
      </w:r>
      <w:r>
        <w:rPr>
          <w:rFonts w:ascii="微软雅黑" w:eastAsia="微软雅黑" w:hAnsi="微软雅黑" w:hint="eastAsia"/>
        </w:rPr>
        <w:t>本</w:t>
      </w:r>
      <w:r>
        <w:rPr>
          <w:rFonts w:ascii="微软雅黑" w:eastAsia="微软雅黑" w:hAnsi="微软雅黑"/>
        </w:rPr>
        <w:t>节点上位于RPL上的端口，进行链路切换。</w:t>
      </w:r>
    </w:p>
    <w:p w14:paraId="4FD7038A" w14:textId="58A59437" w:rsidR="005609A8" w:rsidRDefault="005609A8" w:rsidP="005609A8">
      <w:pPr>
        <w:pStyle w:val="af2"/>
        <w:numPr>
          <w:ilvl w:val="0"/>
          <w:numId w:val="602"/>
        </w:numPr>
        <w:ind w:firstLineChars="0"/>
        <w:rPr>
          <w:rFonts w:ascii="微软雅黑" w:eastAsia="微软雅黑" w:hAnsi="微软雅黑"/>
        </w:rPr>
      </w:pPr>
      <w:r>
        <w:rPr>
          <w:rFonts w:ascii="微软雅黑" w:eastAsia="微软雅黑" w:hAnsi="微软雅黑"/>
        </w:rPr>
        <w:t>Interconnection节点：互联节点，多环模型中连接多个环的节点，互联节点处于子环，主环无互联</w:t>
      </w:r>
      <w:r>
        <w:rPr>
          <w:rFonts w:ascii="微软雅黑" w:eastAsia="微软雅黑" w:hAnsi="微软雅黑" w:hint="eastAsia"/>
        </w:rPr>
        <w:t>节点</w:t>
      </w:r>
      <w:r>
        <w:rPr>
          <w:rFonts w:ascii="微软雅黑" w:eastAsia="微软雅黑" w:hAnsi="微软雅黑"/>
        </w:rPr>
        <w:t>。在</w:t>
      </w:r>
      <w:r>
        <w:rPr>
          <w:rFonts w:ascii="微软雅黑" w:eastAsia="微软雅黑" w:hAnsi="微软雅黑" w:hint="eastAsia"/>
        </w:rPr>
        <w:t>子环</w:t>
      </w:r>
      <w:r>
        <w:rPr>
          <w:rFonts w:ascii="微软雅黑" w:eastAsia="微软雅黑" w:hAnsi="微软雅黑"/>
        </w:rPr>
        <w:t>互联节点之间的链路的协议报文上送模式中，子环的协议报文在互联节点终结，数据报文不被终结。</w:t>
      </w:r>
    </w:p>
    <w:p w14:paraId="6333EFAC" w14:textId="0A5730B6" w:rsidR="005609A8" w:rsidRPr="005609A8" w:rsidRDefault="005609A8" w:rsidP="005609A8">
      <w:pPr>
        <w:pStyle w:val="af2"/>
        <w:numPr>
          <w:ilvl w:val="0"/>
          <w:numId w:val="602"/>
        </w:numPr>
        <w:ind w:firstLineChars="0"/>
        <w:rPr>
          <w:rFonts w:ascii="微软雅黑" w:eastAsia="微软雅黑" w:hAnsi="微软雅黑"/>
        </w:rPr>
      </w:pPr>
      <w:r>
        <w:rPr>
          <w:rFonts w:ascii="微软雅黑" w:eastAsia="微软雅黑" w:hAnsi="微软雅黑" w:hint="eastAsia"/>
        </w:rPr>
        <w:t>N</w:t>
      </w:r>
      <w:r>
        <w:rPr>
          <w:rFonts w:ascii="微软雅黑" w:eastAsia="微软雅黑" w:hAnsi="微软雅黑"/>
        </w:rPr>
        <w:t>ormal节点：普通节点，除了上述三种节点外的所有节点。普通</w:t>
      </w:r>
      <w:r>
        <w:rPr>
          <w:rFonts w:ascii="微软雅黑" w:eastAsia="微软雅黑" w:hAnsi="微软雅黑" w:hint="eastAsia"/>
        </w:rPr>
        <w:t>节点</w:t>
      </w:r>
      <w:r>
        <w:rPr>
          <w:rFonts w:ascii="微软雅黑" w:eastAsia="微软雅黑" w:hAnsi="微软雅黑"/>
        </w:rPr>
        <w:t>负责接收和</w:t>
      </w:r>
      <w:r>
        <w:rPr>
          <w:rFonts w:ascii="微软雅黑" w:eastAsia="微软雅黑" w:hAnsi="微软雅黑" w:hint="eastAsia"/>
        </w:rPr>
        <w:t>转发</w:t>
      </w:r>
      <w:r>
        <w:rPr>
          <w:rFonts w:ascii="微软雅黑" w:eastAsia="微软雅黑" w:hAnsi="微软雅黑"/>
        </w:rPr>
        <w:t>链路中的协议报文和数据报文。</w:t>
      </w:r>
    </w:p>
    <w:p w14:paraId="19810537" w14:textId="0BCCF71B" w:rsidR="00AD017C" w:rsidRDefault="00AD017C" w:rsidP="00AD017C">
      <w:pPr>
        <w:ind w:firstLine="420"/>
        <w:rPr>
          <w:rFonts w:ascii="微软雅黑" w:eastAsia="微软雅黑" w:hAnsi="微软雅黑"/>
        </w:rPr>
      </w:pPr>
      <w:r>
        <w:rPr>
          <w:rFonts w:ascii="微软雅黑" w:eastAsia="微软雅黑" w:hAnsi="微软雅黑"/>
        </w:rPr>
        <w:t>3.</w:t>
      </w:r>
      <w:r>
        <w:rPr>
          <w:rFonts w:ascii="微软雅黑" w:eastAsia="微软雅黑" w:hAnsi="微软雅黑" w:hint="eastAsia"/>
        </w:rPr>
        <w:t>端口角色</w:t>
      </w:r>
      <w:r>
        <w:rPr>
          <w:rFonts w:ascii="微软雅黑" w:eastAsia="微软雅黑" w:hAnsi="微软雅黑"/>
        </w:rPr>
        <w:t>：ERPS协议中规定的端口角色主要有</w:t>
      </w:r>
      <w:r>
        <w:rPr>
          <w:rFonts w:ascii="微软雅黑" w:eastAsia="微软雅黑" w:hAnsi="微软雅黑" w:hint="eastAsia"/>
        </w:rPr>
        <w:t>RPL</w:t>
      </w:r>
      <w:r>
        <w:rPr>
          <w:rFonts w:ascii="微软雅黑" w:eastAsia="微软雅黑" w:hAnsi="微软雅黑"/>
        </w:rPr>
        <w:t xml:space="preserve"> owner端口、RPL neighbor端口</w:t>
      </w:r>
      <w:r>
        <w:rPr>
          <w:rFonts w:ascii="微软雅黑" w:eastAsia="微软雅黑" w:hAnsi="微软雅黑" w:hint="eastAsia"/>
        </w:rPr>
        <w:t>（只有</w:t>
      </w:r>
      <w:r>
        <w:rPr>
          <w:rFonts w:ascii="微软雅黑" w:eastAsia="微软雅黑" w:hAnsi="微软雅黑"/>
        </w:rPr>
        <w:t>ERPSv2</w:t>
      </w:r>
      <w:r>
        <w:rPr>
          <w:rFonts w:ascii="微软雅黑" w:eastAsia="微软雅黑" w:hAnsi="微软雅黑" w:hint="eastAsia"/>
        </w:rPr>
        <w:t>版本支持）</w:t>
      </w:r>
      <w:r>
        <w:rPr>
          <w:rFonts w:ascii="微软雅黑" w:eastAsia="微软雅黑" w:hAnsi="微软雅黑"/>
        </w:rPr>
        <w:t>和普通端口3</w:t>
      </w:r>
      <w:r>
        <w:rPr>
          <w:rFonts w:ascii="微软雅黑" w:eastAsia="微软雅黑" w:hAnsi="微软雅黑" w:hint="eastAsia"/>
        </w:rPr>
        <w:t>种</w:t>
      </w:r>
      <w:r>
        <w:rPr>
          <w:rFonts w:ascii="微软雅黑" w:eastAsia="微软雅黑" w:hAnsi="微软雅黑"/>
        </w:rPr>
        <w:t>类型。</w:t>
      </w:r>
    </w:p>
    <w:p w14:paraId="51307B68" w14:textId="79361D53" w:rsidR="00AD017C" w:rsidRDefault="00AD017C" w:rsidP="00AD017C">
      <w:pPr>
        <w:pStyle w:val="af2"/>
        <w:numPr>
          <w:ilvl w:val="0"/>
          <w:numId w:val="595"/>
        </w:numPr>
        <w:ind w:firstLineChars="0"/>
        <w:rPr>
          <w:rFonts w:ascii="微软雅黑" w:eastAsia="微软雅黑" w:hAnsi="微软雅黑"/>
        </w:rPr>
      </w:pPr>
      <w:r>
        <w:rPr>
          <w:rFonts w:ascii="微软雅黑" w:eastAsia="微软雅黑" w:hAnsi="微软雅黑" w:hint="eastAsia"/>
        </w:rPr>
        <w:t>RPL</w:t>
      </w:r>
      <w:r>
        <w:rPr>
          <w:rFonts w:ascii="微软雅黑" w:eastAsia="微软雅黑" w:hAnsi="微软雅黑"/>
        </w:rPr>
        <w:t xml:space="preserve"> owner端口：一个ERPS环只有一个RPL owner端口由用户配置决定，通过阻塞RPL owner端口转发用户流量来防止ERPS环中产生环路。当</w:t>
      </w:r>
      <w:r>
        <w:rPr>
          <w:rFonts w:ascii="微软雅黑" w:eastAsia="微软雅黑" w:hAnsi="微软雅黑" w:hint="eastAsia"/>
        </w:rPr>
        <w:t>RPL</w:t>
      </w:r>
      <w:r>
        <w:rPr>
          <w:rFonts w:ascii="微软雅黑" w:eastAsia="微软雅黑" w:hAnsi="微软雅黑"/>
        </w:rPr>
        <w:t xml:space="preserve"> owner端口所在设备收到故障报文得知ERPS</w:t>
      </w:r>
      <w:r>
        <w:rPr>
          <w:rFonts w:ascii="微软雅黑" w:eastAsia="微软雅黑" w:hAnsi="微软雅黑" w:hint="eastAsia"/>
        </w:rPr>
        <w:t>环</w:t>
      </w:r>
      <w:r>
        <w:rPr>
          <w:rFonts w:ascii="微软雅黑" w:eastAsia="微软雅黑" w:hAnsi="微软雅黑"/>
        </w:rPr>
        <w:t>上其他节点或链路故障时，会自动放开RPL owner端口，此端口恢复流量的接收和</w:t>
      </w:r>
      <w:r>
        <w:rPr>
          <w:rFonts w:ascii="微软雅黑" w:eastAsia="微软雅黑" w:hAnsi="微软雅黑" w:hint="eastAsia"/>
        </w:rPr>
        <w:t>发送</w:t>
      </w:r>
      <w:r>
        <w:rPr>
          <w:rFonts w:ascii="微软雅黑" w:eastAsia="微软雅黑" w:hAnsi="微软雅黑"/>
        </w:rPr>
        <w:t>，保证流量不会中断。RPL owner端口所在的链路即为环保护链路RPL。</w:t>
      </w:r>
    </w:p>
    <w:p w14:paraId="2C1004BF" w14:textId="67F1C5F3" w:rsidR="00AD017C" w:rsidRDefault="00AD017C" w:rsidP="00AD017C">
      <w:pPr>
        <w:pStyle w:val="af2"/>
        <w:numPr>
          <w:ilvl w:val="0"/>
          <w:numId w:val="595"/>
        </w:numPr>
        <w:ind w:firstLineChars="0"/>
        <w:rPr>
          <w:rFonts w:ascii="微软雅黑" w:eastAsia="微软雅黑" w:hAnsi="微软雅黑"/>
        </w:rPr>
      </w:pPr>
      <w:r>
        <w:rPr>
          <w:rFonts w:ascii="微软雅黑" w:eastAsia="微软雅黑" w:hAnsi="微软雅黑" w:hint="eastAsia"/>
        </w:rPr>
        <w:t>RPL</w:t>
      </w:r>
      <w:r>
        <w:rPr>
          <w:rFonts w:ascii="微软雅黑" w:eastAsia="微软雅黑" w:hAnsi="微软雅黑"/>
        </w:rPr>
        <w:t xml:space="preserve"> neighbor端口：</w:t>
      </w:r>
      <w:r>
        <w:rPr>
          <w:rFonts w:ascii="微软雅黑" w:eastAsia="微软雅黑" w:hAnsi="微软雅黑" w:hint="eastAsia"/>
        </w:rPr>
        <w:t>RPL</w:t>
      </w:r>
      <w:r>
        <w:rPr>
          <w:rFonts w:ascii="微软雅黑" w:eastAsia="微软雅黑" w:hAnsi="微软雅黑"/>
        </w:rPr>
        <w:t xml:space="preserve"> neighbor端口是与</w:t>
      </w:r>
      <w:r>
        <w:rPr>
          <w:rFonts w:ascii="微软雅黑" w:eastAsia="微软雅黑" w:hAnsi="微软雅黑" w:hint="eastAsia"/>
        </w:rPr>
        <w:t>RPL</w:t>
      </w:r>
      <w:r>
        <w:rPr>
          <w:rFonts w:ascii="微软雅黑" w:eastAsia="微软雅黑" w:hAnsi="微软雅黑"/>
        </w:rPr>
        <w:t xml:space="preserve"> owner端口直接相连的端口。正常情况下，RPL owner端口和RPL neighbor</w:t>
      </w:r>
      <w:r>
        <w:rPr>
          <w:rFonts w:ascii="微软雅黑" w:eastAsia="微软雅黑" w:hAnsi="微软雅黑" w:hint="eastAsia"/>
        </w:rPr>
        <w:t>端口</w:t>
      </w:r>
      <w:r>
        <w:rPr>
          <w:rFonts w:ascii="微软雅黑" w:eastAsia="微软雅黑" w:hAnsi="微软雅黑"/>
        </w:rPr>
        <w:t>都会被阻塞，以防止环路产生当ERPS环出现故障时，RPL owner端口和RPL neighbor</w:t>
      </w:r>
      <w:r w:rsidR="00080A89">
        <w:rPr>
          <w:rFonts w:ascii="微软雅黑" w:eastAsia="微软雅黑" w:hAnsi="微软雅黑"/>
        </w:rPr>
        <w:t>端口都会被放开。</w:t>
      </w:r>
      <w:r w:rsidR="00080A89">
        <w:rPr>
          <w:rFonts w:ascii="微软雅黑" w:eastAsia="微软雅黑" w:hAnsi="微软雅黑" w:hint="eastAsia"/>
        </w:rPr>
        <w:t>引入</w:t>
      </w:r>
      <w:r>
        <w:rPr>
          <w:rFonts w:ascii="微软雅黑" w:eastAsia="微软雅黑" w:hAnsi="微软雅黑" w:hint="eastAsia"/>
        </w:rPr>
        <w:t>RPL</w:t>
      </w:r>
      <w:r>
        <w:rPr>
          <w:rFonts w:ascii="微软雅黑" w:eastAsia="微软雅黑" w:hAnsi="微软雅黑"/>
        </w:rPr>
        <w:t xml:space="preserve"> neighbor端口角色可以减少RPL neighbor端口所在设备刷新FDB表项的次数。</w:t>
      </w:r>
    </w:p>
    <w:p w14:paraId="540E5FD6" w14:textId="67F9AEE2" w:rsidR="00AD017C" w:rsidRPr="00AD017C" w:rsidRDefault="00AD017C" w:rsidP="00AD017C">
      <w:pPr>
        <w:pStyle w:val="af2"/>
        <w:numPr>
          <w:ilvl w:val="0"/>
          <w:numId w:val="595"/>
        </w:numPr>
        <w:ind w:firstLineChars="0"/>
        <w:rPr>
          <w:rFonts w:ascii="微软雅黑" w:eastAsia="微软雅黑" w:hAnsi="微软雅黑"/>
        </w:rPr>
      </w:pPr>
      <w:r>
        <w:rPr>
          <w:rFonts w:ascii="微软雅黑" w:eastAsia="微软雅黑" w:hAnsi="微软雅黑" w:hint="eastAsia"/>
        </w:rPr>
        <w:lastRenderedPageBreak/>
        <w:t>普通端口</w:t>
      </w:r>
      <w:r>
        <w:rPr>
          <w:rFonts w:ascii="微软雅黑" w:eastAsia="微软雅黑" w:hAnsi="微软雅黑"/>
        </w:rPr>
        <w:t>：</w:t>
      </w:r>
      <w:r>
        <w:rPr>
          <w:rFonts w:ascii="微软雅黑" w:eastAsia="微软雅黑" w:hAnsi="微软雅黑" w:hint="eastAsia"/>
        </w:rPr>
        <w:t>在ERPS</w:t>
      </w:r>
      <w:r>
        <w:rPr>
          <w:rFonts w:ascii="微软雅黑" w:eastAsia="微软雅黑" w:hAnsi="微软雅黑"/>
        </w:rPr>
        <w:t>环中，</w:t>
      </w:r>
      <w:r>
        <w:rPr>
          <w:rFonts w:ascii="微软雅黑" w:eastAsia="微软雅黑" w:hAnsi="微软雅黑" w:hint="eastAsia"/>
        </w:rPr>
        <w:t>除</w:t>
      </w:r>
      <w:r>
        <w:rPr>
          <w:rFonts w:ascii="微软雅黑" w:eastAsia="微软雅黑" w:hAnsi="微软雅黑"/>
        </w:rPr>
        <w:t>RPL owner端口和RPL neighbor端口以外的都是普通端口。普通端口</w:t>
      </w:r>
      <w:r>
        <w:rPr>
          <w:rFonts w:ascii="微软雅黑" w:eastAsia="微软雅黑" w:hAnsi="微软雅黑" w:hint="eastAsia"/>
        </w:rPr>
        <w:t>负责</w:t>
      </w:r>
      <w:r>
        <w:rPr>
          <w:rFonts w:ascii="微软雅黑" w:eastAsia="微软雅黑" w:hAnsi="微软雅黑"/>
        </w:rPr>
        <w:t>监测自己直连的ERPS协议的链路状态，并把链路状态的变化消息及时通知其他端口。</w:t>
      </w:r>
    </w:p>
    <w:p w14:paraId="08A888A5" w14:textId="59CABE51" w:rsidR="005C2F76" w:rsidRDefault="00AD017C" w:rsidP="00AD017C">
      <w:pPr>
        <w:ind w:firstLine="420"/>
        <w:rPr>
          <w:rFonts w:ascii="微软雅黑" w:eastAsia="微软雅黑" w:hAnsi="微软雅黑"/>
        </w:rPr>
      </w:pPr>
      <w:r>
        <w:rPr>
          <w:rFonts w:ascii="微软雅黑" w:eastAsia="微软雅黑" w:hAnsi="微软雅黑"/>
        </w:rPr>
        <w:t>4.</w:t>
      </w:r>
      <w:r w:rsidR="005C2F76">
        <w:rPr>
          <w:rFonts w:ascii="微软雅黑" w:eastAsia="微软雅黑" w:hAnsi="微软雅黑"/>
        </w:rPr>
        <w:t>ERPS实例：ERPS组网中一个环可以支持多个实例，每个实例都是一个逻辑环。每个</w:t>
      </w:r>
      <w:r w:rsidR="005C2F76">
        <w:rPr>
          <w:rFonts w:ascii="微软雅黑" w:eastAsia="微软雅黑" w:hAnsi="微软雅黑" w:hint="eastAsia"/>
        </w:rPr>
        <w:t>实例</w:t>
      </w:r>
      <w:r w:rsidR="005C2F76">
        <w:rPr>
          <w:rFonts w:ascii="微软雅黑" w:eastAsia="微软雅黑" w:hAnsi="微软雅黑"/>
        </w:rPr>
        <w:t>中有自己的协议通道和数据通道，以及</w:t>
      </w:r>
      <w:r w:rsidR="005C2F76">
        <w:rPr>
          <w:rFonts w:ascii="微软雅黑" w:eastAsia="微软雅黑" w:hAnsi="微软雅黑" w:hint="eastAsia"/>
        </w:rPr>
        <w:t>RPL</w:t>
      </w:r>
      <w:r w:rsidR="005C2F76">
        <w:rPr>
          <w:rFonts w:ascii="微软雅黑" w:eastAsia="微软雅黑" w:hAnsi="微软雅黑"/>
        </w:rPr>
        <w:t xml:space="preserve"> owner端口、RPL neighbor端口；每个实例作为一个独立的协议实体，维护各自的状态和数据。不同</w:t>
      </w:r>
      <w:r w:rsidR="005C2F76">
        <w:rPr>
          <w:rFonts w:ascii="微软雅黑" w:eastAsia="微软雅黑" w:hAnsi="微软雅黑" w:hint="eastAsia"/>
        </w:rPr>
        <w:t>环ID</w:t>
      </w:r>
      <w:r w:rsidR="005C2F76">
        <w:rPr>
          <w:rFonts w:ascii="微软雅黑" w:eastAsia="微软雅黑" w:hAnsi="微软雅黑"/>
        </w:rPr>
        <w:t>的报文通过目的MAC地址来区分（</w:t>
      </w:r>
      <w:r w:rsidR="005C2F76">
        <w:rPr>
          <w:rFonts w:ascii="微软雅黑" w:eastAsia="微软雅黑" w:hAnsi="微软雅黑" w:hint="eastAsia"/>
        </w:rPr>
        <w:t>目的</w:t>
      </w:r>
      <w:r w:rsidR="005C2F76">
        <w:rPr>
          <w:rFonts w:ascii="微软雅黑" w:eastAsia="微软雅黑" w:hAnsi="微软雅黑"/>
        </w:rPr>
        <w:t>MAC地址的最后一个字节</w:t>
      </w:r>
      <w:r w:rsidR="005C2F76">
        <w:rPr>
          <w:rFonts w:ascii="微软雅黑" w:eastAsia="微软雅黑" w:hAnsi="微软雅黑" w:hint="eastAsia"/>
        </w:rPr>
        <w:t>表示</w:t>
      </w:r>
      <w:r w:rsidR="005C2F76">
        <w:rPr>
          <w:rFonts w:ascii="微软雅黑" w:eastAsia="微软雅黑" w:hAnsi="微软雅黑"/>
        </w:rPr>
        <w:t>环ID）</w:t>
      </w:r>
      <w:r w:rsidR="005C2F76">
        <w:rPr>
          <w:rFonts w:ascii="微软雅黑" w:eastAsia="微软雅黑" w:hAnsi="微软雅黑" w:hint="eastAsia"/>
        </w:rPr>
        <w:t>；</w:t>
      </w:r>
      <w:r w:rsidR="005C2F76">
        <w:rPr>
          <w:rFonts w:ascii="微软雅黑" w:eastAsia="微软雅黑" w:hAnsi="微软雅黑"/>
        </w:rPr>
        <w:t>具有相同环ID报文，通过其携带的VLAN ID来区分其所属的ERPS实例，即报文中的环ID和VLAN ID</w:t>
      </w:r>
      <w:r w:rsidR="005C2F76">
        <w:rPr>
          <w:rFonts w:ascii="微软雅黑" w:eastAsia="微软雅黑" w:hAnsi="微软雅黑" w:hint="eastAsia"/>
        </w:rPr>
        <w:t>唯一</w:t>
      </w:r>
      <w:r w:rsidR="005C2F76">
        <w:rPr>
          <w:rFonts w:ascii="微软雅黑" w:eastAsia="微软雅黑" w:hAnsi="微软雅黑"/>
        </w:rPr>
        <w:t>确定一个实例。</w:t>
      </w:r>
    </w:p>
    <w:p w14:paraId="37EDE2CD" w14:textId="37227598" w:rsidR="00AD017C" w:rsidRDefault="005C2F76" w:rsidP="00AD017C">
      <w:pPr>
        <w:ind w:firstLine="420"/>
        <w:rPr>
          <w:rFonts w:ascii="微软雅黑" w:eastAsia="微软雅黑" w:hAnsi="微软雅黑"/>
        </w:rPr>
      </w:pPr>
      <w:r>
        <w:rPr>
          <w:rFonts w:ascii="微软雅黑" w:eastAsia="微软雅黑" w:hAnsi="微软雅黑"/>
        </w:rPr>
        <w:t>5.</w:t>
      </w:r>
      <w:r w:rsidR="00AD017C">
        <w:rPr>
          <w:rFonts w:ascii="微软雅黑" w:eastAsia="微软雅黑" w:hAnsi="微软雅黑" w:hint="eastAsia"/>
        </w:rPr>
        <w:t>端口状态</w:t>
      </w:r>
      <w:r w:rsidR="00AD017C">
        <w:rPr>
          <w:rFonts w:ascii="微软雅黑" w:eastAsia="微软雅黑" w:hAnsi="微软雅黑"/>
        </w:rPr>
        <w:t>：</w:t>
      </w:r>
      <w:r w:rsidR="00AD017C">
        <w:rPr>
          <w:rFonts w:ascii="微软雅黑" w:eastAsia="微软雅黑" w:hAnsi="微软雅黑" w:hint="eastAsia"/>
        </w:rPr>
        <w:t>在ERPS环</w:t>
      </w:r>
      <w:r w:rsidR="00AD017C">
        <w:rPr>
          <w:rFonts w:ascii="微软雅黑" w:eastAsia="微软雅黑" w:hAnsi="微软雅黑"/>
        </w:rPr>
        <w:t>中，启动ERPS协议的端口状态分为两种：</w:t>
      </w:r>
    </w:p>
    <w:p w14:paraId="1AB0FEF5" w14:textId="018D47AB" w:rsidR="00AD017C" w:rsidRDefault="00AD017C" w:rsidP="00AD017C">
      <w:pPr>
        <w:pStyle w:val="af2"/>
        <w:numPr>
          <w:ilvl w:val="0"/>
          <w:numId w:val="596"/>
        </w:numPr>
        <w:ind w:firstLineChars="0"/>
        <w:rPr>
          <w:rFonts w:ascii="微软雅黑" w:eastAsia="微软雅黑" w:hAnsi="微软雅黑"/>
        </w:rPr>
      </w:pPr>
      <w:r>
        <w:rPr>
          <w:rFonts w:ascii="微软雅黑" w:eastAsia="微软雅黑" w:hAnsi="微软雅黑" w:hint="eastAsia"/>
        </w:rPr>
        <w:t>Forwarding</w:t>
      </w:r>
      <w:r>
        <w:rPr>
          <w:rFonts w:ascii="微软雅黑" w:eastAsia="微软雅黑" w:hAnsi="微软雅黑"/>
        </w:rPr>
        <w:t>：端口既转发用户流量又接收</w:t>
      </w:r>
      <w:r>
        <w:rPr>
          <w:rFonts w:ascii="微软雅黑" w:eastAsia="微软雅黑" w:hAnsi="微软雅黑" w:hint="eastAsia"/>
        </w:rPr>
        <w:t>/发送</w:t>
      </w:r>
      <w:r>
        <w:rPr>
          <w:rFonts w:ascii="微软雅黑" w:eastAsia="微软雅黑" w:hAnsi="微软雅黑"/>
        </w:rPr>
        <w:t>ERPS协议报文</w:t>
      </w:r>
    </w:p>
    <w:p w14:paraId="07E18161" w14:textId="7A60EB8C" w:rsidR="00AD017C" w:rsidRPr="00AD017C" w:rsidRDefault="00AD017C" w:rsidP="00AD017C">
      <w:pPr>
        <w:pStyle w:val="af2"/>
        <w:numPr>
          <w:ilvl w:val="0"/>
          <w:numId w:val="596"/>
        </w:numPr>
        <w:ind w:firstLineChars="0"/>
        <w:rPr>
          <w:rFonts w:ascii="微软雅黑" w:eastAsia="微软雅黑" w:hAnsi="微软雅黑"/>
        </w:rPr>
      </w:pPr>
      <w:r>
        <w:rPr>
          <w:rFonts w:ascii="微软雅黑" w:eastAsia="微软雅黑" w:hAnsi="微软雅黑" w:hint="eastAsia"/>
        </w:rPr>
        <w:t>Discarding</w:t>
      </w:r>
      <w:r>
        <w:rPr>
          <w:rFonts w:ascii="微软雅黑" w:eastAsia="微软雅黑" w:hAnsi="微软雅黑"/>
        </w:rPr>
        <w:t>：端口</w:t>
      </w:r>
      <w:r>
        <w:rPr>
          <w:rFonts w:ascii="微软雅黑" w:eastAsia="微软雅黑" w:hAnsi="微软雅黑" w:hint="eastAsia"/>
        </w:rPr>
        <w:t>仅能</w:t>
      </w:r>
      <w:r>
        <w:rPr>
          <w:rFonts w:ascii="微软雅黑" w:eastAsia="微软雅黑" w:hAnsi="微软雅黑"/>
        </w:rPr>
        <w:t>发送和接收ERPS协议报文</w:t>
      </w:r>
    </w:p>
    <w:p w14:paraId="2BAE65D0" w14:textId="5DC4E9C7" w:rsidR="00AD017C" w:rsidRDefault="005C2F76" w:rsidP="00AD017C">
      <w:pPr>
        <w:ind w:firstLine="420"/>
        <w:rPr>
          <w:rFonts w:ascii="微软雅黑" w:eastAsia="微软雅黑" w:hAnsi="微软雅黑"/>
        </w:rPr>
      </w:pPr>
      <w:r>
        <w:rPr>
          <w:rFonts w:ascii="微软雅黑" w:eastAsia="微软雅黑" w:hAnsi="微软雅黑"/>
        </w:rPr>
        <w:t>6</w:t>
      </w:r>
      <w:r w:rsidR="00AD017C">
        <w:rPr>
          <w:rFonts w:ascii="微软雅黑" w:eastAsia="微软雅黑" w:hAnsi="微软雅黑" w:hint="eastAsia"/>
        </w:rPr>
        <w:t>.控制</w:t>
      </w:r>
      <w:r w:rsidR="00AD017C">
        <w:rPr>
          <w:rFonts w:ascii="微软雅黑" w:eastAsia="微软雅黑" w:hAnsi="微软雅黑"/>
        </w:rPr>
        <w:t>VLAN：</w:t>
      </w:r>
      <w:r w:rsidR="00AD017C">
        <w:rPr>
          <w:rFonts w:ascii="微软雅黑" w:eastAsia="微软雅黑" w:hAnsi="微软雅黑" w:hint="eastAsia"/>
        </w:rPr>
        <w:t>在</w:t>
      </w:r>
      <w:r w:rsidR="00AD017C">
        <w:rPr>
          <w:rFonts w:ascii="微软雅黑" w:eastAsia="微软雅黑" w:hAnsi="微软雅黑"/>
        </w:rPr>
        <w:t>ERPS环中，控制VLAN用来传递ERPS协议报文。</w:t>
      </w:r>
      <w:r w:rsidR="00A12660">
        <w:rPr>
          <w:rFonts w:ascii="微软雅黑" w:eastAsia="微软雅黑" w:hAnsi="微软雅黑" w:hint="eastAsia"/>
        </w:rPr>
        <w:t>控制</w:t>
      </w:r>
      <w:r w:rsidR="00A12660">
        <w:rPr>
          <w:rFonts w:ascii="微软雅黑" w:eastAsia="微软雅黑" w:hAnsi="微软雅黑"/>
        </w:rPr>
        <w:t>VLAN对用户不可见，只能由</w:t>
      </w:r>
      <w:r w:rsidR="00A12660">
        <w:rPr>
          <w:rFonts w:ascii="微软雅黑" w:eastAsia="微软雅黑" w:hAnsi="微软雅黑" w:hint="eastAsia"/>
        </w:rPr>
        <w:t>系统</w:t>
      </w:r>
      <w:r w:rsidR="00A12660">
        <w:rPr>
          <w:rFonts w:ascii="微软雅黑" w:eastAsia="微软雅黑" w:hAnsi="微软雅黑"/>
        </w:rPr>
        <w:t>自动决定ERPS</w:t>
      </w:r>
      <w:r w:rsidR="00A12660">
        <w:rPr>
          <w:rFonts w:ascii="微软雅黑" w:eastAsia="微软雅黑" w:hAnsi="微软雅黑" w:hint="eastAsia"/>
        </w:rPr>
        <w:t>环</w:t>
      </w:r>
      <w:r w:rsidR="00A12660">
        <w:rPr>
          <w:rFonts w:ascii="微软雅黑" w:eastAsia="微软雅黑" w:hAnsi="微软雅黑"/>
        </w:rPr>
        <w:t>成员</w:t>
      </w:r>
      <w:r w:rsidR="00A12660">
        <w:rPr>
          <w:rFonts w:ascii="微软雅黑" w:eastAsia="微软雅黑" w:hAnsi="微软雅黑" w:hint="eastAsia"/>
        </w:rPr>
        <w:t>端口</w:t>
      </w:r>
      <w:r w:rsidR="00A12660">
        <w:rPr>
          <w:rFonts w:ascii="微软雅黑" w:eastAsia="微软雅黑" w:hAnsi="微软雅黑"/>
        </w:rPr>
        <w:t>加入哪些控制VLAN。</w:t>
      </w:r>
      <w:r w:rsidR="00AD017C">
        <w:rPr>
          <w:rFonts w:ascii="微软雅黑" w:eastAsia="微软雅黑" w:hAnsi="微软雅黑"/>
        </w:rPr>
        <w:t>每个</w:t>
      </w:r>
      <w:r w:rsidR="00AD017C">
        <w:rPr>
          <w:rFonts w:ascii="微软雅黑" w:eastAsia="微软雅黑" w:hAnsi="微软雅黑" w:hint="eastAsia"/>
        </w:rPr>
        <w:t>ERPS</w:t>
      </w:r>
      <w:r w:rsidR="00AD017C">
        <w:rPr>
          <w:rFonts w:ascii="微软雅黑" w:eastAsia="微软雅黑" w:hAnsi="微软雅黑"/>
        </w:rPr>
        <w:t>环</w:t>
      </w:r>
      <w:r w:rsidR="00A12660">
        <w:rPr>
          <w:rFonts w:ascii="微软雅黑" w:eastAsia="微软雅黑" w:hAnsi="微软雅黑" w:hint="eastAsia"/>
        </w:rPr>
        <w:t>都有</w:t>
      </w:r>
      <w:r w:rsidR="00A12660">
        <w:rPr>
          <w:rFonts w:ascii="微软雅黑" w:eastAsia="微软雅黑" w:hAnsi="微软雅黑"/>
        </w:rPr>
        <w:t>自己的</w:t>
      </w:r>
      <w:r w:rsidR="00AD017C">
        <w:rPr>
          <w:rFonts w:ascii="微软雅黑" w:eastAsia="微软雅黑" w:hAnsi="微软雅黑"/>
        </w:rPr>
        <w:t>控制VLAN</w:t>
      </w:r>
      <w:r w:rsidR="00AD017C">
        <w:rPr>
          <w:rFonts w:ascii="微软雅黑" w:eastAsia="微软雅黑" w:hAnsi="微软雅黑" w:hint="eastAsia"/>
        </w:rPr>
        <w:t>。</w:t>
      </w:r>
      <w:r w:rsidR="00AD017C">
        <w:rPr>
          <w:rFonts w:ascii="微软雅黑" w:eastAsia="微软雅黑" w:hAnsi="微软雅黑"/>
        </w:rPr>
        <w:t>当</w:t>
      </w:r>
      <w:r w:rsidR="00AD017C">
        <w:rPr>
          <w:rFonts w:ascii="微软雅黑" w:eastAsia="微软雅黑" w:hAnsi="微软雅黑" w:hint="eastAsia"/>
        </w:rPr>
        <w:t>端口</w:t>
      </w:r>
      <w:r w:rsidR="00AD017C">
        <w:rPr>
          <w:rFonts w:ascii="微软雅黑" w:eastAsia="微软雅黑" w:hAnsi="微软雅黑"/>
        </w:rPr>
        <w:t>加入已经配置控制VLAN的ERPS环后，端口将自动加入控制VLAN。不同</w:t>
      </w:r>
      <w:r w:rsidR="00AD017C">
        <w:rPr>
          <w:rFonts w:ascii="微软雅黑" w:eastAsia="微软雅黑" w:hAnsi="微软雅黑" w:hint="eastAsia"/>
        </w:rPr>
        <w:t>ERPS</w:t>
      </w:r>
      <w:r w:rsidR="00AD017C">
        <w:rPr>
          <w:rFonts w:ascii="微软雅黑" w:eastAsia="微软雅黑" w:hAnsi="微软雅黑"/>
        </w:rPr>
        <w:t>环不能使用相同ID的控制VLAN。</w:t>
      </w:r>
    </w:p>
    <w:p w14:paraId="4CF01DBF" w14:textId="3880ED0A" w:rsidR="00AD017C" w:rsidRDefault="005C2F76" w:rsidP="00AD017C">
      <w:pPr>
        <w:ind w:firstLine="420"/>
        <w:rPr>
          <w:rFonts w:ascii="微软雅黑" w:eastAsia="微软雅黑" w:hAnsi="微软雅黑"/>
        </w:rPr>
      </w:pPr>
      <w:r>
        <w:rPr>
          <w:rFonts w:ascii="微软雅黑" w:eastAsia="微软雅黑" w:hAnsi="微软雅黑"/>
        </w:rPr>
        <w:t>7</w:t>
      </w:r>
      <w:r w:rsidR="00AD017C">
        <w:rPr>
          <w:rFonts w:ascii="微软雅黑" w:eastAsia="微软雅黑" w:hAnsi="微软雅黑" w:hint="eastAsia"/>
        </w:rPr>
        <w:t>.数据</w:t>
      </w:r>
      <w:r w:rsidR="00AD017C">
        <w:rPr>
          <w:rFonts w:ascii="微软雅黑" w:eastAsia="微软雅黑" w:hAnsi="微软雅黑"/>
        </w:rPr>
        <w:t>VLAN：与控制VLAN相对，数据VLAN用来传</w:t>
      </w:r>
      <w:r w:rsidR="00AD017C">
        <w:rPr>
          <w:rFonts w:ascii="微软雅黑" w:eastAsia="微软雅黑" w:hAnsi="微软雅黑" w:hint="eastAsia"/>
        </w:rPr>
        <w:t>递</w:t>
      </w:r>
      <w:r w:rsidR="00AD017C">
        <w:rPr>
          <w:rFonts w:ascii="微软雅黑" w:eastAsia="微软雅黑" w:hAnsi="微软雅黑"/>
        </w:rPr>
        <w:t>数据报文。</w:t>
      </w:r>
      <w:r w:rsidR="00A12660">
        <w:rPr>
          <w:rFonts w:ascii="微软雅黑" w:eastAsia="微软雅黑" w:hAnsi="微软雅黑" w:hint="eastAsia"/>
        </w:rPr>
        <w:t>每个</w:t>
      </w:r>
      <w:r w:rsidR="00A12660">
        <w:rPr>
          <w:rFonts w:ascii="微软雅黑" w:eastAsia="微软雅黑" w:hAnsi="微软雅黑"/>
        </w:rPr>
        <w:t>ERPS环都有自己的保护VLAN，保护VLAN通过</w:t>
      </w:r>
      <w:r w:rsidR="00A12660">
        <w:rPr>
          <w:rFonts w:ascii="微软雅黑" w:eastAsia="微软雅黑" w:hAnsi="微软雅黑" w:hint="eastAsia"/>
        </w:rPr>
        <w:t>配置</w:t>
      </w:r>
      <w:r w:rsidR="00A12660">
        <w:rPr>
          <w:rFonts w:ascii="微软雅黑" w:eastAsia="微软雅黑" w:hAnsi="微软雅黑"/>
        </w:rPr>
        <w:t>生成树实例实现。</w:t>
      </w:r>
    </w:p>
    <w:p w14:paraId="3E8B050D" w14:textId="072C418E" w:rsidR="00AD017C" w:rsidRDefault="005C2F76" w:rsidP="00AD017C">
      <w:pPr>
        <w:ind w:firstLine="420"/>
        <w:rPr>
          <w:rFonts w:ascii="微软雅黑" w:eastAsia="微软雅黑" w:hAnsi="微软雅黑"/>
        </w:rPr>
      </w:pPr>
      <w:r>
        <w:rPr>
          <w:rFonts w:ascii="微软雅黑" w:eastAsia="微软雅黑" w:hAnsi="微软雅黑"/>
        </w:rPr>
        <w:t>8</w:t>
      </w:r>
      <w:r w:rsidR="00AD017C">
        <w:rPr>
          <w:rFonts w:ascii="微软雅黑" w:eastAsia="微软雅黑" w:hAnsi="微软雅黑"/>
        </w:rPr>
        <w:t>.</w:t>
      </w:r>
      <w:r w:rsidR="00AD017C">
        <w:rPr>
          <w:rFonts w:ascii="微软雅黑" w:eastAsia="微软雅黑" w:hAnsi="微软雅黑" w:hint="eastAsia"/>
        </w:rPr>
        <w:t>保护实例</w:t>
      </w:r>
      <w:r w:rsidR="00AD017C">
        <w:rPr>
          <w:rFonts w:ascii="微软雅黑" w:eastAsia="微软雅黑" w:hAnsi="微软雅黑"/>
        </w:rPr>
        <w:t>：对于运行ERPS协议的二层设备，传递ERPS协议报文和数据报文的VLAN必须映射到保护实例中，这样ERPS</w:t>
      </w:r>
      <w:r w:rsidR="00080A89">
        <w:rPr>
          <w:rFonts w:ascii="微软雅黑" w:eastAsia="微软雅黑" w:hAnsi="微软雅黑"/>
        </w:rPr>
        <w:t>协议才会按照其阻塞原则对这些报文进行转发或</w:t>
      </w:r>
      <w:r w:rsidR="00080A89">
        <w:rPr>
          <w:rFonts w:ascii="微软雅黑" w:eastAsia="微软雅黑" w:hAnsi="微软雅黑" w:hint="eastAsia"/>
        </w:rPr>
        <w:t>阻塞</w:t>
      </w:r>
      <w:r w:rsidR="00AD017C">
        <w:rPr>
          <w:rFonts w:ascii="微软雅黑" w:eastAsia="微软雅黑" w:hAnsi="微软雅黑" w:hint="eastAsia"/>
        </w:rPr>
        <w:t>；</w:t>
      </w:r>
      <w:r w:rsidR="00AD017C">
        <w:rPr>
          <w:rFonts w:ascii="微软雅黑" w:eastAsia="微软雅黑" w:hAnsi="微软雅黑"/>
        </w:rPr>
        <w:t>否则，VLAN报文可能会在成环的网络中产生广播风暴导致网络不可用。</w:t>
      </w:r>
    </w:p>
    <w:p w14:paraId="6955DA0B" w14:textId="25DA722C" w:rsidR="00AD017C" w:rsidRDefault="005C2F76" w:rsidP="00AD017C">
      <w:pPr>
        <w:ind w:firstLine="420"/>
        <w:rPr>
          <w:rFonts w:ascii="微软雅黑" w:eastAsia="微软雅黑" w:hAnsi="微软雅黑"/>
        </w:rPr>
      </w:pPr>
      <w:r>
        <w:rPr>
          <w:rFonts w:ascii="微软雅黑" w:eastAsia="微软雅黑" w:hAnsi="微软雅黑"/>
        </w:rPr>
        <w:t>9</w:t>
      </w:r>
      <w:r w:rsidR="00AD017C">
        <w:rPr>
          <w:rFonts w:ascii="微软雅黑" w:eastAsia="微软雅黑" w:hAnsi="微软雅黑"/>
        </w:rPr>
        <w:t>.</w:t>
      </w:r>
      <w:r w:rsidR="00AD017C">
        <w:rPr>
          <w:rFonts w:ascii="微软雅黑" w:eastAsia="微软雅黑" w:hAnsi="微软雅黑" w:hint="eastAsia"/>
        </w:rPr>
        <w:t>定时器</w:t>
      </w:r>
      <w:r w:rsidR="00AD017C">
        <w:rPr>
          <w:rFonts w:ascii="微软雅黑" w:eastAsia="微软雅黑" w:hAnsi="微软雅黑"/>
        </w:rPr>
        <w:t>：</w:t>
      </w:r>
      <w:r w:rsidR="00AD017C">
        <w:rPr>
          <w:rFonts w:ascii="微软雅黑" w:eastAsia="微软雅黑" w:hAnsi="微软雅黑" w:hint="eastAsia"/>
        </w:rPr>
        <w:t>ERPS</w:t>
      </w:r>
      <w:r w:rsidR="00AD017C">
        <w:rPr>
          <w:rFonts w:ascii="微软雅黑" w:eastAsia="微软雅黑" w:hAnsi="微软雅黑"/>
        </w:rPr>
        <w:t>协议中使用的定时器主要有Guard Timer定时器、WTR（</w:t>
      </w:r>
      <w:r w:rsidR="00AD017C">
        <w:rPr>
          <w:rFonts w:ascii="微软雅黑" w:eastAsia="微软雅黑" w:hAnsi="微软雅黑" w:hint="eastAsia"/>
        </w:rPr>
        <w:t>Wait</w:t>
      </w:r>
      <w:r w:rsidR="00AD017C">
        <w:rPr>
          <w:rFonts w:ascii="微软雅黑" w:eastAsia="微软雅黑" w:hAnsi="微软雅黑"/>
        </w:rPr>
        <w:t xml:space="preserve"> to </w:t>
      </w:r>
      <w:r w:rsidR="00AD017C">
        <w:rPr>
          <w:rFonts w:ascii="微软雅黑" w:eastAsia="微软雅黑" w:hAnsi="微软雅黑"/>
        </w:rPr>
        <w:lastRenderedPageBreak/>
        <w:t>Restore）</w:t>
      </w:r>
      <w:r w:rsidR="00AD017C">
        <w:rPr>
          <w:rFonts w:ascii="微软雅黑" w:eastAsia="微软雅黑" w:hAnsi="微软雅黑" w:hint="eastAsia"/>
        </w:rPr>
        <w:t>Timer定时器</w:t>
      </w:r>
      <w:r w:rsidR="00AD017C">
        <w:rPr>
          <w:rFonts w:ascii="微软雅黑" w:eastAsia="微软雅黑" w:hAnsi="微软雅黑"/>
        </w:rPr>
        <w:t>、Holdoff Timer定时器和WTB（</w:t>
      </w:r>
      <w:r w:rsidR="00AD017C">
        <w:rPr>
          <w:rFonts w:ascii="微软雅黑" w:eastAsia="微软雅黑" w:hAnsi="微软雅黑" w:hint="eastAsia"/>
        </w:rPr>
        <w:t>Wait</w:t>
      </w:r>
      <w:r w:rsidR="00AD017C">
        <w:rPr>
          <w:rFonts w:ascii="微软雅黑" w:eastAsia="微软雅黑" w:hAnsi="微软雅黑"/>
        </w:rPr>
        <w:t xml:space="preserve"> to Block）</w:t>
      </w:r>
      <w:r w:rsidR="00AD017C">
        <w:rPr>
          <w:rFonts w:ascii="微软雅黑" w:eastAsia="微软雅黑" w:hAnsi="微软雅黑" w:hint="eastAsia"/>
        </w:rPr>
        <w:t>Timer</w:t>
      </w:r>
      <w:r w:rsidR="00AD017C">
        <w:rPr>
          <w:rFonts w:ascii="微软雅黑" w:eastAsia="微软雅黑" w:hAnsi="微软雅黑"/>
        </w:rPr>
        <w:t>定时器</w:t>
      </w:r>
      <w:r w:rsidR="00AD017C">
        <w:rPr>
          <w:rFonts w:ascii="微软雅黑" w:eastAsia="微软雅黑" w:hAnsi="微软雅黑" w:hint="eastAsia"/>
        </w:rPr>
        <w:t>（仅</w:t>
      </w:r>
      <w:r w:rsidR="00AD017C">
        <w:rPr>
          <w:rFonts w:ascii="微软雅黑" w:eastAsia="微软雅黑" w:hAnsi="微软雅黑"/>
        </w:rPr>
        <w:t>ERPSv2</w:t>
      </w:r>
      <w:r w:rsidR="00AD017C">
        <w:rPr>
          <w:rFonts w:ascii="微软雅黑" w:eastAsia="微软雅黑" w:hAnsi="微软雅黑" w:hint="eastAsia"/>
        </w:rPr>
        <w:t>版本支持）</w:t>
      </w:r>
      <w:r w:rsidR="00AD017C">
        <w:rPr>
          <w:rFonts w:ascii="微软雅黑" w:eastAsia="微软雅黑" w:hAnsi="微软雅黑"/>
        </w:rPr>
        <w:t>。</w:t>
      </w:r>
    </w:p>
    <w:p w14:paraId="765B58EB" w14:textId="0447E05B" w:rsidR="00AD017C" w:rsidRDefault="00AD017C" w:rsidP="00AD017C">
      <w:pPr>
        <w:pStyle w:val="af2"/>
        <w:numPr>
          <w:ilvl w:val="0"/>
          <w:numId w:val="597"/>
        </w:numPr>
        <w:ind w:firstLineChars="0"/>
        <w:rPr>
          <w:rFonts w:ascii="微软雅黑" w:eastAsia="微软雅黑" w:hAnsi="微软雅黑"/>
        </w:rPr>
      </w:pPr>
      <w:r>
        <w:rPr>
          <w:rFonts w:ascii="微软雅黑" w:eastAsia="微软雅黑" w:hAnsi="微软雅黑" w:hint="eastAsia"/>
        </w:rPr>
        <w:t>Guard</w:t>
      </w:r>
      <w:r>
        <w:rPr>
          <w:rFonts w:ascii="微软雅黑" w:eastAsia="微软雅黑" w:hAnsi="微软雅黑"/>
        </w:rPr>
        <w:t xml:space="preserve"> Timer</w:t>
      </w:r>
      <w:r>
        <w:rPr>
          <w:rFonts w:ascii="微软雅黑" w:eastAsia="微软雅黑" w:hAnsi="微软雅黑" w:hint="eastAsia"/>
        </w:rPr>
        <w:t>：</w:t>
      </w:r>
      <w:r>
        <w:rPr>
          <w:rFonts w:ascii="微软雅黑" w:eastAsia="微软雅黑" w:hAnsi="微软雅黑"/>
        </w:rPr>
        <w:t>联络故障或节点故障所涉及到的设备在故障恢复或执行清除操作后，向其他设备发送NR RAPS报文，并同时启动Guard Timer</w:t>
      </w:r>
      <w:r>
        <w:rPr>
          <w:rFonts w:ascii="微软雅黑" w:eastAsia="微软雅黑" w:hAnsi="微软雅黑" w:hint="eastAsia"/>
        </w:rPr>
        <w:t>定时器</w:t>
      </w:r>
      <w:r>
        <w:rPr>
          <w:rFonts w:ascii="微软雅黑" w:eastAsia="微软雅黑" w:hAnsi="微软雅黑"/>
        </w:rPr>
        <w:t>，在该定时器超时前不处理NR RAPS报文，目的是防止</w:t>
      </w:r>
      <w:r>
        <w:rPr>
          <w:rFonts w:ascii="微软雅黑" w:eastAsia="微软雅黑" w:hAnsi="微软雅黑" w:hint="eastAsia"/>
        </w:rPr>
        <w:t>收到</w:t>
      </w:r>
      <w:r>
        <w:rPr>
          <w:rFonts w:ascii="微软雅黑" w:eastAsia="微软雅黑" w:hAnsi="微软雅黑"/>
        </w:rPr>
        <w:t>过期的NR RAPS报文。如果</w:t>
      </w:r>
      <w:r>
        <w:rPr>
          <w:rFonts w:ascii="微软雅黑" w:eastAsia="微软雅黑" w:hAnsi="微软雅黑" w:hint="eastAsia"/>
        </w:rPr>
        <w:t>定时器</w:t>
      </w:r>
      <w:r>
        <w:rPr>
          <w:rFonts w:ascii="微软雅黑" w:eastAsia="微软雅黑" w:hAnsi="微软雅黑"/>
        </w:rPr>
        <w:t>超时后还能收到其他端口发送的NR RAPS</w:t>
      </w:r>
      <w:r>
        <w:rPr>
          <w:rFonts w:ascii="微软雅黑" w:eastAsia="微软雅黑" w:hAnsi="微软雅黑" w:hint="eastAsia"/>
        </w:rPr>
        <w:t>报文</w:t>
      </w:r>
      <w:r>
        <w:rPr>
          <w:rFonts w:ascii="微软雅黑" w:eastAsia="微软雅黑" w:hAnsi="微软雅黑"/>
        </w:rPr>
        <w:t>，则本端口的转发状态变为Forwarding</w:t>
      </w:r>
      <w:r>
        <w:rPr>
          <w:rFonts w:ascii="微软雅黑" w:eastAsia="微软雅黑" w:hAnsi="微软雅黑" w:hint="eastAsia"/>
        </w:rPr>
        <w:t>状态</w:t>
      </w:r>
      <w:r>
        <w:rPr>
          <w:rFonts w:ascii="微软雅黑" w:eastAsia="微软雅黑" w:hAnsi="微软雅黑"/>
        </w:rPr>
        <w:t>。</w:t>
      </w:r>
    </w:p>
    <w:p w14:paraId="29CFCC9D" w14:textId="415D305E" w:rsidR="0092124B" w:rsidRDefault="00AD017C" w:rsidP="0092124B">
      <w:pPr>
        <w:pStyle w:val="af2"/>
        <w:numPr>
          <w:ilvl w:val="0"/>
          <w:numId w:val="597"/>
        </w:numPr>
        <w:ind w:firstLineChars="0"/>
        <w:rPr>
          <w:rFonts w:ascii="微软雅黑" w:eastAsia="微软雅黑" w:hAnsi="微软雅黑"/>
        </w:rPr>
      </w:pPr>
      <w:r>
        <w:rPr>
          <w:rFonts w:ascii="微软雅黑" w:eastAsia="微软雅黑" w:hAnsi="微软雅黑"/>
        </w:rPr>
        <w:t>WTR Timer：RPL owner端口由于其他设备或链路故障而被放开后，</w:t>
      </w:r>
      <w:r>
        <w:rPr>
          <w:rFonts w:ascii="微软雅黑" w:eastAsia="微软雅黑" w:hAnsi="微软雅黑" w:hint="eastAsia"/>
        </w:rPr>
        <w:t>当</w:t>
      </w:r>
      <w:r>
        <w:rPr>
          <w:rFonts w:ascii="微软雅黑" w:eastAsia="微软雅黑" w:hAnsi="微软雅黑"/>
        </w:rPr>
        <w:t>故障恢复时，有的端口可能还未由</w:t>
      </w:r>
      <w:r w:rsidR="0092124B">
        <w:rPr>
          <w:rFonts w:ascii="微软雅黑" w:eastAsia="微软雅黑" w:hAnsi="微软雅黑" w:hint="eastAsia"/>
        </w:rPr>
        <w:t>D</w:t>
      </w:r>
      <w:r w:rsidR="0092124B">
        <w:rPr>
          <w:rFonts w:ascii="微软雅黑" w:eastAsia="微软雅黑" w:hAnsi="微软雅黑"/>
        </w:rPr>
        <w:t>own</w:t>
      </w:r>
      <w:r w:rsidR="0092124B">
        <w:rPr>
          <w:rFonts w:ascii="微软雅黑" w:eastAsia="微软雅黑" w:hAnsi="微软雅黑" w:hint="eastAsia"/>
        </w:rPr>
        <w:t>状态</w:t>
      </w:r>
      <w:r w:rsidR="0092124B">
        <w:rPr>
          <w:rFonts w:ascii="微软雅黑" w:eastAsia="微软雅黑" w:hAnsi="微软雅黑"/>
        </w:rPr>
        <w:t>变为Up状态。为了</w:t>
      </w:r>
      <w:r w:rsidR="0092124B">
        <w:rPr>
          <w:rFonts w:ascii="微软雅黑" w:eastAsia="微软雅黑" w:hAnsi="微软雅黑" w:hint="eastAsia"/>
        </w:rPr>
        <w:t>防止</w:t>
      </w:r>
      <w:r w:rsidR="0092124B">
        <w:rPr>
          <w:rFonts w:ascii="微软雅黑" w:eastAsia="微软雅黑" w:hAnsi="微软雅黑"/>
        </w:rPr>
        <w:t>立即阻塞RPL owner</w:t>
      </w:r>
      <w:r w:rsidR="0092124B">
        <w:rPr>
          <w:rFonts w:ascii="微软雅黑" w:eastAsia="微软雅黑" w:hAnsi="微软雅黑" w:hint="eastAsia"/>
        </w:rPr>
        <w:t>端口</w:t>
      </w:r>
      <w:r w:rsidR="0092124B">
        <w:rPr>
          <w:rFonts w:ascii="微软雅黑" w:eastAsia="微软雅黑" w:hAnsi="微软雅黑"/>
        </w:rPr>
        <w:t>而引起网络震荡，当RPL owner端口收到某</w:t>
      </w:r>
      <w:r w:rsidR="0092124B">
        <w:rPr>
          <w:rFonts w:ascii="微软雅黑" w:eastAsia="微软雅黑" w:hAnsi="微软雅黑" w:hint="eastAsia"/>
        </w:rPr>
        <w:t>端口的</w:t>
      </w:r>
      <w:r w:rsidR="0092124B">
        <w:rPr>
          <w:rFonts w:ascii="微软雅黑" w:eastAsia="微软雅黑" w:hAnsi="微软雅黑"/>
        </w:rPr>
        <w:t>NR RAPS报文后，会启动WTR Timer定时器。如果</w:t>
      </w:r>
      <w:r w:rsidR="0092124B">
        <w:rPr>
          <w:rFonts w:ascii="微软雅黑" w:eastAsia="微软雅黑" w:hAnsi="微软雅黑" w:hint="eastAsia"/>
        </w:rPr>
        <w:t>在</w:t>
      </w:r>
      <w:r w:rsidR="0092124B">
        <w:rPr>
          <w:rFonts w:ascii="微软雅黑" w:eastAsia="微软雅黑" w:hAnsi="微软雅黑"/>
        </w:rPr>
        <w:t>定时器未超时前收到其他端口的SF RAPS报文，则关闭WTR Timer</w:t>
      </w:r>
      <w:r w:rsidR="0092124B">
        <w:rPr>
          <w:rFonts w:ascii="微软雅黑" w:eastAsia="微软雅黑" w:hAnsi="微软雅黑" w:hint="eastAsia"/>
        </w:rPr>
        <w:t>定时器</w:t>
      </w:r>
      <w:r w:rsidR="00F265CD">
        <w:rPr>
          <w:rFonts w:ascii="微软雅黑" w:eastAsia="微软雅黑" w:hAnsi="微软雅黑" w:hint="eastAsia"/>
        </w:rPr>
        <w:t>。</w:t>
      </w:r>
      <w:r w:rsidR="00F265CD">
        <w:rPr>
          <w:rFonts w:ascii="微软雅黑" w:eastAsia="微软雅黑" w:hAnsi="微软雅黑"/>
        </w:rPr>
        <w:t>如果</w:t>
      </w:r>
      <w:r w:rsidR="00F265CD">
        <w:rPr>
          <w:rFonts w:ascii="微软雅黑" w:eastAsia="微软雅黑" w:hAnsi="微软雅黑" w:hint="eastAsia"/>
        </w:rPr>
        <w:t>在</w:t>
      </w:r>
      <w:r w:rsidR="00F265CD">
        <w:rPr>
          <w:rFonts w:ascii="微软雅黑" w:eastAsia="微软雅黑" w:hAnsi="微软雅黑"/>
        </w:rPr>
        <w:t>WTR Timer定时器超时前</w:t>
      </w:r>
      <w:r w:rsidR="00F265CD">
        <w:rPr>
          <w:rFonts w:ascii="微软雅黑" w:eastAsia="微软雅黑" w:hAnsi="微软雅黑" w:hint="eastAsia"/>
        </w:rPr>
        <w:t>始终</w:t>
      </w:r>
      <w:r w:rsidR="00F265CD">
        <w:rPr>
          <w:rFonts w:ascii="微软雅黑" w:eastAsia="微软雅黑" w:hAnsi="微软雅黑"/>
        </w:rPr>
        <w:t>没有收到其他端口的SF RAPS报文，则当WTR Timer定时器超时后，阻塞RPL owner端口，发送NRRB RAPS报文</w:t>
      </w:r>
      <w:r w:rsidR="00F265CD">
        <w:rPr>
          <w:rFonts w:ascii="微软雅黑" w:eastAsia="微软雅黑" w:hAnsi="微软雅黑" w:hint="eastAsia"/>
        </w:rPr>
        <w:t>。</w:t>
      </w:r>
      <w:r w:rsidR="00F265CD">
        <w:rPr>
          <w:rFonts w:ascii="微软雅黑" w:eastAsia="微软雅黑" w:hAnsi="微软雅黑"/>
        </w:rPr>
        <w:t>其他端口</w:t>
      </w:r>
      <w:r w:rsidR="00F265CD">
        <w:rPr>
          <w:rFonts w:ascii="微软雅黑" w:eastAsia="微软雅黑" w:hAnsi="微软雅黑" w:hint="eastAsia"/>
        </w:rPr>
        <w:t>在收到</w:t>
      </w:r>
      <w:r w:rsidR="00F265CD">
        <w:rPr>
          <w:rFonts w:ascii="微软雅黑" w:eastAsia="微软雅黑" w:hAnsi="微软雅黑"/>
        </w:rPr>
        <w:t>该报文后，再将自己端口的转发状态设置为Forwarding状态。</w:t>
      </w:r>
    </w:p>
    <w:p w14:paraId="2F1555CC" w14:textId="2361CBE2" w:rsidR="00F265CD" w:rsidRDefault="00F265CD" w:rsidP="0092124B">
      <w:pPr>
        <w:pStyle w:val="af2"/>
        <w:numPr>
          <w:ilvl w:val="0"/>
          <w:numId w:val="597"/>
        </w:numPr>
        <w:ind w:firstLineChars="0"/>
        <w:rPr>
          <w:rFonts w:ascii="微软雅黑" w:eastAsia="微软雅黑" w:hAnsi="微软雅黑"/>
        </w:rPr>
      </w:pPr>
      <w:r>
        <w:rPr>
          <w:rFonts w:ascii="微软雅黑" w:eastAsia="微软雅黑" w:hAnsi="微软雅黑"/>
        </w:rPr>
        <w:t>Holdoff Timer：</w:t>
      </w:r>
      <w:r>
        <w:rPr>
          <w:rFonts w:ascii="微软雅黑" w:eastAsia="微软雅黑" w:hAnsi="微软雅黑" w:hint="eastAsia"/>
        </w:rPr>
        <w:t>对于</w:t>
      </w:r>
      <w:r>
        <w:rPr>
          <w:rFonts w:ascii="微软雅黑" w:eastAsia="微软雅黑" w:hAnsi="微软雅黑"/>
        </w:rPr>
        <w:t>运行ERPS</w:t>
      </w:r>
      <w:r w:rsidR="00301B75">
        <w:rPr>
          <w:rFonts w:ascii="微软雅黑" w:eastAsia="微软雅黑" w:hAnsi="微软雅黑"/>
        </w:rPr>
        <w:t>的二层网络，保护倒换的顺序可能会有不同的要求</w:t>
      </w:r>
      <w:r w:rsidR="00301B75">
        <w:rPr>
          <w:rFonts w:ascii="微软雅黑" w:eastAsia="微软雅黑" w:hAnsi="微软雅黑" w:hint="eastAsia"/>
        </w:rPr>
        <w:t>。</w:t>
      </w:r>
      <w:r>
        <w:rPr>
          <w:rFonts w:ascii="微软雅黑" w:eastAsia="微软雅黑" w:hAnsi="微软雅黑"/>
        </w:rPr>
        <w:t>例如：多层业务的应用中，服务器出现故障后，用户可能会希望能有一段时间恢复</w:t>
      </w:r>
      <w:r>
        <w:rPr>
          <w:rFonts w:ascii="微软雅黑" w:eastAsia="微软雅黑" w:hAnsi="微软雅黑" w:hint="eastAsia"/>
        </w:rPr>
        <w:t>服务器</w:t>
      </w:r>
      <w:r>
        <w:rPr>
          <w:rFonts w:ascii="微软雅黑" w:eastAsia="微软雅黑" w:hAnsi="微软雅黑"/>
        </w:rPr>
        <w:t>的故障，而客户端感知不到，既不会立即进行保护倒换。可</w:t>
      </w:r>
      <w:r>
        <w:rPr>
          <w:rFonts w:ascii="微软雅黑" w:eastAsia="微软雅黑" w:hAnsi="微软雅黑" w:hint="eastAsia"/>
        </w:rPr>
        <w:t>设置</w:t>
      </w:r>
      <w:r>
        <w:rPr>
          <w:rFonts w:ascii="微软雅黑" w:eastAsia="微软雅黑" w:hAnsi="微软雅黑"/>
        </w:rPr>
        <w:t>合适的Holdoff Timer定时器，当发生故障时，故障并不会立即</w:t>
      </w:r>
      <w:r>
        <w:rPr>
          <w:rFonts w:ascii="微软雅黑" w:eastAsia="微软雅黑" w:hAnsi="微软雅黑" w:hint="eastAsia"/>
        </w:rPr>
        <w:t>上传</w:t>
      </w:r>
      <w:r>
        <w:rPr>
          <w:rFonts w:ascii="微软雅黑" w:eastAsia="微软雅黑" w:hAnsi="微软雅黑"/>
        </w:rPr>
        <w:t>ERPS，而只有当Holdoff Timer</w:t>
      </w:r>
      <w:r>
        <w:rPr>
          <w:rFonts w:ascii="微软雅黑" w:eastAsia="微软雅黑" w:hAnsi="微软雅黑" w:hint="eastAsia"/>
        </w:rPr>
        <w:t>定时器</w:t>
      </w:r>
      <w:r>
        <w:rPr>
          <w:rFonts w:ascii="微软雅黑" w:eastAsia="微软雅黑" w:hAnsi="微软雅黑"/>
        </w:rPr>
        <w:t>超时后，如果故障仍未能恢复才会上报</w:t>
      </w:r>
      <w:r w:rsidR="00301B75">
        <w:rPr>
          <w:rFonts w:ascii="微软雅黑" w:eastAsia="微软雅黑" w:hAnsi="微软雅黑" w:hint="eastAsia"/>
        </w:rPr>
        <w:t>，</w:t>
      </w:r>
      <w:r w:rsidR="00301B75">
        <w:rPr>
          <w:rFonts w:ascii="微软雅黑" w:eastAsia="微软雅黑" w:hAnsi="微软雅黑"/>
        </w:rPr>
        <w:t>从而给服务层提供修复链路的机会，避免不必要的故障上报。</w:t>
      </w:r>
    </w:p>
    <w:p w14:paraId="703CDDDC" w14:textId="5969BBE0" w:rsidR="00F265CD" w:rsidRDefault="00F265CD" w:rsidP="00F265CD">
      <w:pPr>
        <w:pStyle w:val="af2"/>
        <w:numPr>
          <w:ilvl w:val="0"/>
          <w:numId w:val="597"/>
        </w:numPr>
        <w:ind w:firstLineChars="0"/>
        <w:rPr>
          <w:rFonts w:ascii="微软雅黑" w:eastAsia="微软雅黑" w:hAnsi="微软雅黑"/>
        </w:rPr>
      </w:pPr>
      <w:r>
        <w:rPr>
          <w:rFonts w:ascii="微软雅黑" w:eastAsia="微软雅黑" w:hAnsi="微软雅黑"/>
        </w:rPr>
        <w:t>WTB Timer</w:t>
      </w:r>
      <w:r w:rsidR="00080A89" w:rsidRPr="00080A89">
        <w:rPr>
          <w:rFonts w:ascii="微软雅黑" w:eastAsia="微软雅黑" w:hAnsi="微软雅黑" w:hint="eastAsia"/>
          <w:color w:val="E36C0A" w:themeColor="accent6" w:themeShade="BF"/>
        </w:rPr>
        <w:t>【</w:t>
      </w:r>
      <w:r w:rsidR="00080A89">
        <w:rPr>
          <w:rFonts w:ascii="微软雅黑" w:eastAsia="微软雅黑" w:hAnsi="微软雅黑" w:hint="eastAsia"/>
          <w:color w:val="E36C0A" w:themeColor="accent6" w:themeShade="BF"/>
        </w:rPr>
        <w:t>FP3</w:t>
      </w:r>
      <w:r w:rsidR="00080A89" w:rsidRPr="00080A89">
        <w:rPr>
          <w:rFonts w:ascii="微软雅黑" w:eastAsia="微软雅黑" w:hAnsi="微软雅黑" w:hint="eastAsia"/>
          <w:color w:val="E36C0A" w:themeColor="accent6" w:themeShade="BF"/>
        </w:rPr>
        <w:t>暂不支持】</w:t>
      </w:r>
      <w:r>
        <w:rPr>
          <w:rFonts w:ascii="微软雅黑" w:eastAsia="微软雅黑" w:hAnsi="微软雅黑" w:hint="eastAsia"/>
        </w:rPr>
        <w:t>：</w:t>
      </w:r>
      <w:r>
        <w:rPr>
          <w:rFonts w:ascii="微软雅黑" w:eastAsia="微软雅黑" w:hAnsi="微软雅黑"/>
        </w:rPr>
        <w:t>当清除端口的手工切换状态（</w:t>
      </w:r>
      <w:r>
        <w:rPr>
          <w:rFonts w:ascii="微软雅黑" w:eastAsia="微软雅黑" w:hAnsi="微软雅黑" w:hint="eastAsia"/>
        </w:rPr>
        <w:t>强制</w:t>
      </w:r>
      <w:r>
        <w:rPr>
          <w:rFonts w:ascii="微软雅黑" w:eastAsia="微软雅黑" w:hAnsi="微软雅黑"/>
        </w:rPr>
        <w:t>切换或手工切</w:t>
      </w:r>
      <w:r>
        <w:rPr>
          <w:rFonts w:ascii="微软雅黑" w:eastAsia="微软雅黑" w:hAnsi="微软雅黑"/>
        </w:rPr>
        <w:lastRenderedPageBreak/>
        <w:t>换）</w:t>
      </w:r>
      <w:r>
        <w:rPr>
          <w:rFonts w:ascii="微软雅黑" w:eastAsia="微软雅黑" w:hAnsi="微软雅黑" w:hint="eastAsia"/>
        </w:rPr>
        <w:t>时</w:t>
      </w:r>
      <w:r>
        <w:rPr>
          <w:rFonts w:ascii="微软雅黑" w:eastAsia="微软雅黑" w:hAnsi="微软雅黑"/>
        </w:rPr>
        <w:t>，启用WTB Timer定时器，因为ERPS环内可能存在多个手工切换阻塞节点</w:t>
      </w:r>
      <w:r>
        <w:rPr>
          <w:rFonts w:ascii="微软雅黑" w:eastAsia="微软雅黑" w:hAnsi="微软雅黑" w:hint="eastAsia"/>
        </w:rPr>
        <w:t>，</w:t>
      </w:r>
      <w:r>
        <w:rPr>
          <w:rFonts w:ascii="微软雅黑" w:eastAsia="微软雅黑" w:hAnsi="微软雅黑"/>
        </w:rPr>
        <w:t>只有当定时器超时后清除操作才起作用，这样可以防止立即阻塞RPL owner端口而引起阻塞点震荡。WTB Timer定时器不支持配置，该定时器的值为Guard Timer定时器的值加</w:t>
      </w:r>
      <w:r>
        <w:rPr>
          <w:rFonts w:ascii="微软雅黑" w:eastAsia="微软雅黑" w:hAnsi="微软雅黑" w:hint="eastAsia"/>
        </w:rPr>
        <w:t>5</w:t>
      </w:r>
      <w:r>
        <w:rPr>
          <w:rFonts w:ascii="微软雅黑" w:eastAsia="微软雅黑" w:hAnsi="微软雅黑"/>
        </w:rPr>
        <w:t>s，缺省值为</w:t>
      </w:r>
      <w:r>
        <w:rPr>
          <w:rFonts w:ascii="微软雅黑" w:eastAsia="微软雅黑" w:hAnsi="微软雅黑" w:hint="eastAsia"/>
        </w:rPr>
        <w:t>7</w:t>
      </w:r>
      <w:r>
        <w:rPr>
          <w:rFonts w:ascii="微软雅黑" w:eastAsia="微软雅黑" w:hAnsi="微软雅黑"/>
        </w:rPr>
        <w:t>s。</w:t>
      </w:r>
    </w:p>
    <w:p w14:paraId="1E3A7CC6" w14:textId="5C0FB49B" w:rsidR="00AD017C" w:rsidRDefault="005C2F76" w:rsidP="008E13BB">
      <w:pPr>
        <w:ind w:left="420"/>
        <w:rPr>
          <w:rFonts w:ascii="微软雅黑" w:eastAsia="微软雅黑" w:hAnsi="微软雅黑"/>
        </w:rPr>
      </w:pPr>
      <w:r>
        <w:rPr>
          <w:rFonts w:ascii="微软雅黑" w:eastAsia="微软雅黑" w:hAnsi="微软雅黑"/>
        </w:rPr>
        <w:t>10</w:t>
      </w:r>
      <w:r w:rsidR="00F265CD">
        <w:rPr>
          <w:rFonts w:ascii="微软雅黑" w:eastAsia="微软雅黑" w:hAnsi="微软雅黑"/>
        </w:rPr>
        <w:t>.</w:t>
      </w:r>
      <w:r w:rsidR="00F265CD">
        <w:rPr>
          <w:rFonts w:ascii="微软雅黑" w:eastAsia="微软雅黑" w:hAnsi="微软雅黑" w:hint="eastAsia"/>
        </w:rPr>
        <w:t>回切/非回切</w:t>
      </w:r>
      <w:r w:rsidR="00F265CD">
        <w:rPr>
          <w:rFonts w:ascii="微软雅黑" w:eastAsia="微软雅黑" w:hAnsi="微软雅黑"/>
        </w:rPr>
        <w:t>模式：</w:t>
      </w:r>
      <w:r w:rsidR="00F265CD">
        <w:rPr>
          <w:rFonts w:ascii="微软雅黑" w:eastAsia="微软雅黑" w:hAnsi="微软雅黑" w:hint="eastAsia"/>
        </w:rPr>
        <w:t>当</w:t>
      </w:r>
      <w:r w:rsidR="00F265CD">
        <w:rPr>
          <w:rFonts w:ascii="微软雅黑" w:eastAsia="微软雅黑" w:hAnsi="微软雅黑"/>
        </w:rPr>
        <w:t>ERPS</w:t>
      </w:r>
      <w:r w:rsidR="00F265CD">
        <w:rPr>
          <w:rFonts w:ascii="微软雅黑" w:eastAsia="微软雅黑" w:hAnsi="微软雅黑" w:hint="eastAsia"/>
        </w:rPr>
        <w:t>链路</w:t>
      </w:r>
      <w:r w:rsidR="00F265CD">
        <w:rPr>
          <w:rFonts w:ascii="微软雅黑" w:eastAsia="微软雅黑" w:hAnsi="微软雅黑"/>
        </w:rPr>
        <w:t>恢复正常后，可以通过设置ERPS的回切</w:t>
      </w:r>
      <w:r w:rsidR="00F265CD">
        <w:rPr>
          <w:rFonts w:ascii="微软雅黑" w:eastAsia="微软雅黑" w:hAnsi="微软雅黑" w:hint="eastAsia"/>
        </w:rPr>
        <w:t>/非回切</w:t>
      </w:r>
      <w:r w:rsidR="00F265CD">
        <w:rPr>
          <w:rFonts w:ascii="微软雅黑" w:eastAsia="微软雅黑" w:hAnsi="微软雅黑"/>
        </w:rPr>
        <w:t>模式来决定是否从新阻塞RPL owner端口。</w:t>
      </w:r>
      <w:r w:rsidR="008E13BB">
        <w:rPr>
          <w:rFonts w:ascii="微软雅黑" w:eastAsia="微软雅黑" w:hAnsi="微软雅黑" w:hint="eastAsia"/>
        </w:rPr>
        <w:t>缺省情况下</w:t>
      </w:r>
      <w:r w:rsidR="008E13BB">
        <w:rPr>
          <w:rFonts w:ascii="微软雅黑" w:eastAsia="微软雅黑" w:hAnsi="微软雅黑"/>
        </w:rPr>
        <w:t>，ERPS环处于回切模式。ERPSv1</w:t>
      </w:r>
      <w:r w:rsidR="008E13BB">
        <w:rPr>
          <w:rFonts w:ascii="微软雅黑" w:eastAsia="微软雅黑" w:hAnsi="微软雅黑" w:hint="eastAsia"/>
        </w:rPr>
        <w:t>版本</w:t>
      </w:r>
      <w:r w:rsidR="008E13BB">
        <w:rPr>
          <w:rFonts w:ascii="微软雅黑" w:eastAsia="微软雅黑" w:hAnsi="微软雅黑"/>
        </w:rPr>
        <w:t>只支持回切模式，ERPSv2</w:t>
      </w:r>
      <w:r w:rsidR="008E13BB">
        <w:rPr>
          <w:rFonts w:ascii="微软雅黑" w:eastAsia="微软雅黑" w:hAnsi="微软雅黑" w:hint="eastAsia"/>
        </w:rPr>
        <w:t>版本</w:t>
      </w:r>
      <w:r w:rsidR="008E13BB">
        <w:rPr>
          <w:rFonts w:ascii="微软雅黑" w:eastAsia="微软雅黑" w:hAnsi="微软雅黑"/>
        </w:rPr>
        <w:t>两种模式均支持。</w:t>
      </w:r>
    </w:p>
    <w:p w14:paraId="07B2A920" w14:textId="2DCCAB12" w:rsidR="00F265CD" w:rsidRDefault="00F265CD" w:rsidP="00F265CD">
      <w:pPr>
        <w:pStyle w:val="af2"/>
        <w:numPr>
          <w:ilvl w:val="0"/>
          <w:numId w:val="598"/>
        </w:numPr>
        <w:ind w:firstLineChars="0"/>
        <w:rPr>
          <w:rFonts w:ascii="微软雅黑" w:eastAsia="微软雅黑" w:hAnsi="微软雅黑"/>
        </w:rPr>
      </w:pPr>
      <w:r>
        <w:rPr>
          <w:rFonts w:ascii="微软雅黑" w:eastAsia="微软雅黑" w:hAnsi="微软雅黑" w:hint="eastAsia"/>
        </w:rPr>
        <w:t>回切模式</w:t>
      </w:r>
      <w:r>
        <w:rPr>
          <w:rFonts w:ascii="微软雅黑" w:eastAsia="微软雅黑" w:hAnsi="微软雅黑"/>
        </w:rPr>
        <w:t>：</w:t>
      </w:r>
      <w:r>
        <w:rPr>
          <w:rFonts w:ascii="微软雅黑" w:eastAsia="微软雅黑" w:hAnsi="微软雅黑" w:hint="eastAsia"/>
        </w:rPr>
        <w:t>如果链路</w:t>
      </w:r>
      <w:r>
        <w:rPr>
          <w:rFonts w:ascii="微软雅黑" w:eastAsia="微软雅黑" w:hAnsi="微软雅黑"/>
        </w:rPr>
        <w:t>故障恢复，等待WTR时间后，会重新阻塞RPL owner端口。阻塞</w:t>
      </w:r>
      <w:r>
        <w:rPr>
          <w:rFonts w:ascii="微软雅黑" w:eastAsia="微软雅黑" w:hAnsi="微软雅黑" w:hint="eastAsia"/>
        </w:rPr>
        <w:t>链路</w:t>
      </w:r>
      <w:r>
        <w:rPr>
          <w:rFonts w:ascii="微软雅黑" w:eastAsia="微软雅黑" w:hAnsi="微软雅黑"/>
        </w:rPr>
        <w:t>会重新切回到RPL上。</w:t>
      </w:r>
    </w:p>
    <w:p w14:paraId="6BDBA230" w14:textId="570471D7" w:rsidR="00F265CD" w:rsidRDefault="00F265CD" w:rsidP="00F265CD">
      <w:pPr>
        <w:pStyle w:val="af2"/>
        <w:numPr>
          <w:ilvl w:val="0"/>
          <w:numId w:val="598"/>
        </w:numPr>
        <w:ind w:firstLineChars="0"/>
        <w:rPr>
          <w:rFonts w:ascii="微软雅黑" w:eastAsia="微软雅黑" w:hAnsi="微软雅黑"/>
        </w:rPr>
      </w:pPr>
      <w:r>
        <w:rPr>
          <w:rFonts w:ascii="微软雅黑" w:eastAsia="微软雅黑" w:hAnsi="微软雅黑" w:hint="eastAsia"/>
        </w:rPr>
        <w:t>非</w:t>
      </w:r>
      <w:r>
        <w:rPr>
          <w:rFonts w:ascii="微软雅黑" w:eastAsia="微软雅黑" w:hAnsi="微软雅黑"/>
        </w:rPr>
        <w:t>回切模式：</w:t>
      </w:r>
      <w:r>
        <w:rPr>
          <w:rFonts w:ascii="微软雅黑" w:eastAsia="微软雅黑" w:hAnsi="微软雅黑" w:hint="eastAsia"/>
        </w:rPr>
        <w:t>如果</w:t>
      </w:r>
      <w:r>
        <w:rPr>
          <w:rFonts w:ascii="微软雅黑" w:eastAsia="微软雅黑" w:hAnsi="微软雅黑"/>
        </w:rPr>
        <w:t>链路故障恢复，不启动WTR Timer定时器，而且阻塞链路还保持在原来的故障链路上，不会重新切回到RPL上。</w:t>
      </w:r>
    </w:p>
    <w:p w14:paraId="605D3F1C" w14:textId="7FC84B2E" w:rsidR="00F265CD" w:rsidRDefault="005C2F76" w:rsidP="00F265CD">
      <w:pPr>
        <w:ind w:left="420"/>
        <w:rPr>
          <w:rFonts w:ascii="微软雅黑" w:eastAsia="微软雅黑" w:hAnsi="微软雅黑"/>
        </w:rPr>
      </w:pPr>
      <w:r>
        <w:rPr>
          <w:rFonts w:ascii="微软雅黑" w:eastAsia="微软雅黑" w:hAnsi="微软雅黑" w:hint="eastAsia"/>
        </w:rPr>
        <w:t>12</w:t>
      </w:r>
      <w:r w:rsidR="00F265CD">
        <w:rPr>
          <w:rFonts w:ascii="微软雅黑" w:eastAsia="微软雅黑" w:hAnsi="微软雅黑" w:hint="eastAsia"/>
        </w:rPr>
        <w:t>.阻塞点切换方式</w:t>
      </w:r>
      <w:r w:rsidR="00F265CD">
        <w:rPr>
          <w:rFonts w:ascii="微软雅黑" w:eastAsia="微软雅黑" w:hAnsi="微软雅黑"/>
        </w:rPr>
        <w:t>：</w:t>
      </w:r>
      <w:r w:rsidR="001D5F73">
        <w:rPr>
          <w:rFonts w:ascii="微软雅黑" w:eastAsia="微软雅黑" w:hAnsi="微软雅黑" w:hint="eastAsia"/>
        </w:rPr>
        <w:t>由于</w:t>
      </w:r>
      <w:r w:rsidR="001D5F73">
        <w:rPr>
          <w:rFonts w:ascii="微软雅黑" w:eastAsia="微软雅黑" w:hAnsi="微软雅黑"/>
        </w:rPr>
        <w:t>RPL owner端口所在链路可能拥有更高的带宽，此时可以考虑将带宽低的链路进行阻塞，让用户流量回到RPL上进行传输。ERPS</w:t>
      </w:r>
      <w:r w:rsidR="001D5F73">
        <w:rPr>
          <w:rFonts w:ascii="微软雅黑" w:eastAsia="微软雅黑" w:hAnsi="微软雅黑" w:hint="eastAsia"/>
        </w:rPr>
        <w:t>支持</w:t>
      </w:r>
      <w:r w:rsidR="001D5F73">
        <w:rPr>
          <w:rFonts w:ascii="微软雅黑" w:eastAsia="微软雅黑" w:hAnsi="微软雅黑"/>
        </w:rPr>
        <w:t>通过人为的配置来干预端口的阻塞，包括强制切换（</w:t>
      </w:r>
      <w:r w:rsidR="001D5F73">
        <w:rPr>
          <w:rFonts w:ascii="微软雅黑" w:eastAsia="微软雅黑" w:hAnsi="微软雅黑" w:hint="eastAsia"/>
        </w:rPr>
        <w:t>Force</w:t>
      </w:r>
      <w:r w:rsidR="001D5F73">
        <w:rPr>
          <w:rFonts w:ascii="微软雅黑" w:eastAsia="微软雅黑" w:hAnsi="微软雅黑"/>
        </w:rPr>
        <w:t xml:space="preserve"> Switch）</w:t>
      </w:r>
      <w:r w:rsidR="001D5F73">
        <w:rPr>
          <w:rFonts w:ascii="微软雅黑" w:eastAsia="微软雅黑" w:hAnsi="微软雅黑" w:hint="eastAsia"/>
        </w:rPr>
        <w:t>、</w:t>
      </w:r>
      <w:r w:rsidR="001D5F73">
        <w:rPr>
          <w:rFonts w:ascii="微软雅黑" w:eastAsia="微软雅黑" w:hAnsi="微软雅黑"/>
        </w:rPr>
        <w:t>手工切换（</w:t>
      </w:r>
      <w:r w:rsidR="001D5F73">
        <w:rPr>
          <w:rFonts w:ascii="微软雅黑" w:eastAsia="微软雅黑" w:hAnsi="微软雅黑" w:hint="eastAsia"/>
        </w:rPr>
        <w:t>Manual</w:t>
      </w:r>
      <w:r w:rsidR="001D5F73">
        <w:rPr>
          <w:rFonts w:ascii="微软雅黑" w:eastAsia="微软雅黑" w:hAnsi="微软雅黑"/>
        </w:rPr>
        <w:t xml:space="preserve"> Switch</w:t>
      </w:r>
      <w:r w:rsidR="001D5F73">
        <w:rPr>
          <w:rFonts w:ascii="微软雅黑" w:eastAsia="微软雅黑" w:hAnsi="微软雅黑" w:hint="eastAsia"/>
        </w:rPr>
        <w:t>，仅</w:t>
      </w:r>
      <w:r w:rsidR="001D5F73">
        <w:rPr>
          <w:rFonts w:ascii="微软雅黑" w:eastAsia="微软雅黑" w:hAnsi="微软雅黑"/>
        </w:rPr>
        <w:t>ERPSv1</w:t>
      </w:r>
      <w:r w:rsidR="001D5F73">
        <w:rPr>
          <w:rFonts w:ascii="微软雅黑" w:eastAsia="微软雅黑" w:hAnsi="微软雅黑" w:hint="eastAsia"/>
        </w:rPr>
        <w:t>版本支持</w:t>
      </w:r>
      <w:r w:rsidR="001D5F73">
        <w:rPr>
          <w:rFonts w:ascii="微软雅黑" w:eastAsia="微软雅黑" w:hAnsi="微软雅黑"/>
        </w:rPr>
        <w:t>）</w:t>
      </w:r>
      <w:r w:rsidR="001D5F73">
        <w:rPr>
          <w:rFonts w:ascii="微软雅黑" w:eastAsia="微软雅黑" w:hAnsi="微软雅黑" w:hint="eastAsia"/>
        </w:rPr>
        <w:t>和</w:t>
      </w:r>
      <w:r w:rsidR="001D5F73">
        <w:rPr>
          <w:rFonts w:ascii="微软雅黑" w:eastAsia="微软雅黑" w:hAnsi="微软雅黑"/>
        </w:rPr>
        <w:t>清除。</w:t>
      </w:r>
    </w:p>
    <w:p w14:paraId="307F5D48" w14:textId="1D26D8CE" w:rsidR="001D5F73" w:rsidRDefault="001D5F73" w:rsidP="001D5F73">
      <w:pPr>
        <w:pStyle w:val="af2"/>
        <w:numPr>
          <w:ilvl w:val="0"/>
          <w:numId w:val="599"/>
        </w:numPr>
        <w:ind w:firstLineChars="0"/>
        <w:rPr>
          <w:rFonts w:ascii="微软雅黑" w:eastAsia="微软雅黑" w:hAnsi="微软雅黑"/>
        </w:rPr>
      </w:pPr>
      <w:r>
        <w:rPr>
          <w:rFonts w:ascii="微软雅黑" w:eastAsia="微软雅黑" w:hAnsi="微软雅黑" w:hint="eastAsia"/>
        </w:rPr>
        <w:t>强制切换：</w:t>
      </w:r>
      <w:r>
        <w:rPr>
          <w:rFonts w:ascii="微软雅黑" w:eastAsia="微软雅黑" w:hAnsi="微软雅黑"/>
        </w:rPr>
        <w:t>配置了强制切换的端口会马上被阻塞</w:t>
      </w:r>
      <w:r>
        <w:rPr>
          <w:rFonts w:ascii="微软雅黑" w:eastAsia="微软雅黑" w:hAnsi="微软雅黑" w:hint="eastAsia"/>
        </w:rPr>
        <w:t>，</w:t>
      </w:r>
      <w:r>
        <w:rPr>
          <w:rFonts w:ascii="微软雅黑" w:eastAsia="微软雅黑" w:hAnsi="微软雅黑"/>
        </w:rPr>
        <w:t>不管环上其他链路是否存在故障等情况</w:t>
      </w:r>
    </w:p>
    <w:p w14:paraId="6364C791" w14:textId="3A47A3EA" w:rsidR="001D5F73" w:rsidRDefault="001D5F73" w:rsidP="001D5F73">
      <w:pPr>
        <w:pStyle w:val="af2"/>
        <w:numPr>
          <w:ilvl w:val="0"/>
          <w:numId w:val="599"/>
        </w:numPr>
        <w:ind w:firstLineChars="0"/>
        <w:rPr>
          <w:rFonts w:ascii="微软雅黑" w:eastAsia="微软雅黑" w:hAnsi="微软雅黑"/>
        </w:rPr>
      </w:pPr>
      <w:r>
        <w:rPr>
          <w:rFonts w:ascii="微软雅黑" w:eastAsia="微软雅黑" w:hAnsi="微软雅黑" w:hint="eastAsia"/>
        </w:rPr>
        <w:t>手工切换</w:t>
      </w:r>
      <w:r>
        <w:rPr>
          <w:rFonts w:ascii="微软雅黑" w:eastAsia="微软雅黑" w:hAnsi="微软雅黑"/>
        </w:rPr>
        <w:t>：</w:t>
      </w:r>
      <w:r>
        <w:rPr>
          <w:rFonts w:ascii="微软雅黑" w:eastAsia="微软雅黑" w:hAnsi="微软雅黑" w:hint="eastAsia"/>
        </w:rPr>
        <w:t>如果环</w:t>
      </w:r>
      <w:r>
        <w:rPr>
          <w:rFonts w:ascii="微软雅黑" w:eastAsia="微软雅黑" w:hAnsi="微软雅黑"/>
        </w:rPr>
        <w:t>的</w:t>
      </w:r>
      <w:r>
        <w:rPr>
          <w:rFonts w:ascii="微软雅黑" w:eastAsia="微软雅黑" w:hAnsi="微软雅黑" w:hint="eastAsia"/>
        </w:rPr>
        <w:t>状态为</w:t>
      </w:r>
      <w:r>
        <w:rPr>
          <w:rFonts w:ascii="微软雅黑" w:eastAsia="微软雅黑" w:hAnsi="微软雅黑"/>
        </w:rPr>
        <w:t>I</w:t>
      </w:r>
      <w:r>
        <w:rPr>
          <w:rFonts w:ascii="微软雅黑" w:eastAsia="微软雅黑" w:hAnsi="微软雅黑" w:hint="eastAsia"/>
        </w:rPr>
        <w:t>dle或Pending</w:t>
      </w:r>
      <w:r>
        <w:rPr>
          <w:rFonts w:ascii="微软雅黑" w:eastAsia="微软雅黑" w:hAnsi="微软雅黑"/>
        </w:rPr>
        <w:t>时，配置手工</w:t>
      </w:r>
      <w:r>
        <w:rPr>
          <w:rFonts w:ascii="微软雅黑" w:eastAsia="微软雅黑" w:hAnsi="微软雅黑" w:hint="eastAsia"/>
        </w:rPr>
        <w:t>切换</w:t>
      </w:r>
      <w:r>
        <w:rPr>
          <w:rFonts w:ascii="微软雅黑" w:eastAsia="微软雅黑" w:hAnsi="微软雅黑"/>
        </w:rPr>
        <w:t>的端口就会阻塞，否则不阻塞。</w:t>
      </w:r>
    </w:p>
    <w:p w14:paraId="71F89207" w14:textId="47526E40" w:rsidR="001D5F73" w:rsidRPr="001D5F73" w:rsidRDefault="001D5F73" w:rsidP="001D5F73">
      <w:pPr>
        <w:pStyle w:val="af2"/>
        <w:numPr>
          <w:ilvl w:val="0"/>
          <w:numId w:val="599"/>
        </w:numPr>
        <w:ind w:firstLineChars="0"/>
        <w:rPr>
          <w:rFonts w:ascii="微软雅黑" w:eastAsia="微软雅黑" w:hAnsi="微软雅黑"/>
        </w:rPr>
      </w:pPr>
      <w:r>
        <w:rPr>
          <w:rFonts w:ascii="微软雅黑" w:eastAsia="微软雅黑" w:hAnsi="微软雅黑" w:hint="eastAsia"/>
        </w:rPr>
        <w:t>清除</w:t>
      </w:r>
      <w:r>
        <w:rPr>
          <w:rFonts w:ascii="微软雅黑" w:eastAsia="微软雅黑" w:hAnsi="微软雅黑"/>
        </w:rPr>
        <w:t>：</w:t>
      </w:r>
      <w:r>
        <w:rPr>
          <w:rFonts w:ascii="微软雅黑" w:eastAsia="微软雅黑" w:hAnsi="微软雅黑" w:hint="eastAsia"/>
        </w:rPr>
        <w:t>清除本地配置</w:t>
      </w:r>
      <w:r>
        <w:rPr>
          <w:rFonts w:ascii="微软雅黑" w:eastAsia="微软雅黑" w:hAnsi="微软雅黑"/>
        </w:rPr>
        <w:t>的手工切换和强制切换功能；</w:t>
      </w:r>
      <w:r>
        <w:rPr>
          <w:rFonts w:ascii="微软雅黑" w:eastAsia="微软雅黑" w:hAnsi="微软雅黑" w:hint="eastAsia"/>
        </w:rPr>
        <w:t>当</w:t>
      </w:r>
      <w:r>
        <w:rPr>
          <w:rFonts w:ascii="微软雅黑" w:eastAsia="微软雅黑" w:hAnsi="微软雅黑"/>
        </w:rPr>
        <w:t>ERPS</w:t>
      </w:r>
      <w:r>
        <w:rPr>
          <w:rFonts w:ascii="微软雅黑" w:eastAsia="微软雅黑" w:hAnsi="微软雅黑" w:hint="eastAsia"/>
        </w:rPr>
        <w:t>环</w:t>
      </w:r>
      <w:r>
        <w:rPr>
          <w:rFonts w:ascii="微软雅黑" w:eastAsia="微软雅黑" w:hAnsi="微软雅黑"/>
        </w:rPr>
        <w:t>处于回切模式时，在WTB Timer定时器或WTR Timer定时器超时之前，</w:t>
      </w:r>
      <w:r>
        <w:rPr>
          <w:rFonts w:ascii="微软雅黑" w:eastAsia="微软雅黑" w:hAnsi="微软雅黑" w:hint="eastAsia"/>
        </w:rPr>
        <w:t>手工</w:t>
      </w:r>
      <w:r>
        <w:rPr>
          <w:rFonts w:ascii="微软雅黑" w:eastAsia="微软雅黑" w:hAnsi="微软雅黑"/>
        </w:rPr>
        <w:t>触发回切动作；当ERPS环处于非回切模式时，手工触发回切动作。</w:t>
      </w:r>
    </w:p>
    <w:p w14:paraId="1866F0AC" w14:textId="151580B0" w:rsidR="00F265CD" w:rsidRDefault="005C2F76" w:rsidP="00F265CD">
      <w:pPr>
        <w:ind w:left="420"/>
        <w:rPr>
          <w:rFonts w:ascii="微软雅黑" w:eastAsia="微软雅黑" w:hAnsi="微软雅黑"/>
        </w:rPr>
      </w:pPr>
      <w:r>
        <w:rPr>
          <w:rFonts w:ascii="微软雅黑" w:eastAsia="微软雅黑" w:hAnsi="微软雅黑"/>
        </w:rPr>
        <w:lastRenderedPageBreak/>
        <w:t>12</w:t>
      </w:r>
      <w:r w:rsidR="001D5F73">
        <w:rPr>
          <w:rFonts w:ascii="微软雅黑" w:eastAsia="微软雅黑" w:hAnsi="微软雅黑"/>
        </w:rPr>
        <w:t>.</w:t>
      </w:r>
      <w:r w:rsidR="001D5F73">
        <w:rPr>
          <w:rFonts w:ascii="微软雅黑" w:eastAsia="微软雅黑" w:hAnsi="微软雅黑" w:hint="eastAsia"/>
        </w:rPr>
        <w:t>子环</w:t>
      </w:r>
      <w:r w:rsidR="001D5F73">
        <w:rPr>
          <w:rFonts w:ascii="微软雅黑" w:eastAsia="微软雅黑" w:hAnsi="微软雅黑"/>
        </w:rPr>
        <w:t>RAPS报文传输方式</w:t>
      </w:r>
      <w:r w:rsidR="00080A89" w:rsidRPr="00080A89">
        <w:rPr>
          <w:rFonts w:ascii="微软雅黑" w:eastAsia="微软雅黑" w:hAnsi="微软雅黑" w:hint="eastAsia"/>
          <w:color w:val="E36C0A" w:themeColor="accent6" w:themeShade="BF"/>
        </w:rPr>
        <w:t>【FP</w:t>
      </w:r>
      <w:r w:rsidR="00080A89" w:rsidRPr="00080A89">
        <w:rPr>
          <w:rFonts w:ascii="微软雅黑" w:eastAsia="微软雅黑" w:hAnsi="微软雅黑"/>
          <w:color w:val="E36C0A" w:themeColor="accent6" w:themeShade="BF"/>
        </w:rPr>
        <w:t>3</w:t>
      </w:r>
      <w:r w:rsidR="00080A89" w:rsidRPr="00080A89">
        <w:rPr>
          <w:rFonts w:ascii="微软雅黑" w:eastAsia="微软雅黑" w:hAnsi="微软雅黑" w:hint="eastAsia"/>
          <w:color w:val="E36C0A" w:themeColor="accent6" w:themeShade="BF"/>
        </w:rPr>
        <w:t>暂不支持】</w:t>
      </w:r>
      <w:r w:rsidR="001D5F73">
        <w:rPr>
          <w:rFonts w:ascii="微软雅黑" w:eastAsia="微软雅黑" w:hAnsi="微软雅黑"/>
        </w:rPr>
        <w:t>：ERPSv2</w:t>
      </w:r>
      <w:r w:rsidR="001D5F73">
        <w:rPr>
          <w:rFonts w:ascii="微软雅黑" w:eastAsia="微软雅黑" w:hAnsi="微软雅黑" w:hint="eastAsia"/>
        </w:rPr>
        <w:t>版本</w:t>
      </w:r>
      <w:r w:rsidR="001D5F73">
        <w:rPr>
          <w:rFonts w:ascii="微软雅黑" w:eastAsia="微软雅黑" w:hAnsi="微软雅黑"/>
        </w:rPr>
        <w:t>除了支持单环组网，还支持</w:t>
      </w:r>
      <w:r w:rsidR="001D5F73">
        <w:rPr>
          <w:rFonts w:ascii="微软雅黑" w:eastAsia="微软雅黑" w:hAnsi="微软雅黑" w:hint="eastAsia"/>
        </w:rPr>
        <w:t>相交环</w:t>
      </w:r>
      <w:r w:rsidR="001D5F73">
        <w:rPr>
          <w:rFonts w:ascii="微软雅黑" w:eastAsia="微软雅黑" w:hAnsi="微软雅黑"/>
        </w:rPr>
        <w:t>等多环组网方式。在</w:t>
      </w:r>
      <w:r w:rsidR="001D5F73">
        <w:rPr>
          <w:rFonts w:ascii="微软雅黑" w:eastAsia="微软雅黑" w:hAnsi="微软雅黑" w:hint="eastAsia"/>
        </w:rPr>
        <w:t>相交环</w:t>
      </w:r>
      <w:r w:rsidR="001D5F73">
        <w:rPr>
          <w:rFonts w:ascii="微软雅黑" w:eastAsia="微软雅黑" w:hAnsi="微软雅黑"/>
        </w:rPr>
        <w:t>组网中，子环RAPS</w:t>
      </w:r>
      <w:r w:rsidR="001D5F73">
        <w:rPr>
          <w:rFonts w:ascii="微软雅黑" w:eastAsia="微软雅黑" w:hAnsi="微软雅黑" w:hint="eastAsia"/>
        </w:rPr>
        <w:t>报文</w:t>
      </w:r>
      <w:r w:rsidR="001D5F73">
        <w:rPr>
          <w:rFonts w:ascii="微软雅黑" w:eastAsia="微软雅黑" w:hAnsi="微软雅黑"/>
        </w:rPr>
        <w:t>传输方式分为虚通道VC</w:t>
      </w:r>
      <w:r w:rsidR="001D5F73">
        <w:rPr>
          <w:rFonts w:ascii="微软雅黑" w:eastAsia="微软雅黑" w:hAnsi="微软雅黑" w:hint="eastAsia"/>
        </w:rPr>
        <w:t>（Virtual-Channel）</w:t>
      </w:r>
      <w:r w:rsidR="003345E4">
        <w:rPr>
          <w:rFonts w:ascii="微软雅黑" w:eastAsia="微软雅黑" w:hAnsi="微软雅黑" w:hint="eastAsia"/>
        </w:rPr>
        <w:t>和</w:t>
      </w:r>
      <w:r w:rsidR="003345E4">
        <w:rPr>
          <w:rFonts w:ascii="微软雅黑" w:eastAsia="微软雅黑" w:hAnsi="微软雅黑"/>
        </w:rPr>
        <w:t>非虚通道</w:t>
      </w:r>
      <w:r w:rsidR="008E13BB">
        <w:rPr>
          <w:rFonts w:ascii="微软雅黑" w:eastAsia="微软雅黑" w:hAnsi="微软雅黑" w:hint="eastAsia"/>
        </w:rPr>
        <w:t>NVC</w:t>
      </w:r>
      <w:r w:rsidR="003345E4">
        <w:rPr>
          <w:rFonts w:ascii="微软雅黑" w:eastAsia="微软雅黑" w:hAnsi="微软雅黑"/>
        </w:rPr>
        <w:t>（</w:t>
      </w:r>
      <w:r w:rsidR="008E13BB">
        <w:rPr>
          <w:rFonts w:ascii="微软雅黑" w:eastAsia="微软雅黑" w:hAnsi="微软雅黑" w:hint="eastAsia"/>
        </w:rPr>
        <w:t>Non-Virtual-Channel</w:t>
      </w:r>
      <w:r w:rsidR="003345E4">
        <w:rPr>
          <w:rFonts w:ascii="微软雅黑" w:eastAsia="微软雅黑" w:hAnsi="微软雅黑"/>
        </w:rPr>
        <w:t>）</w:t>
      </w:r>
      <w:r w:rsidR="008E13BB">
        <w:rPr>
          <w:rFonts w:ascii="微软雅黑" w:eastAsia="微软雅黑" w:hAnsi="微软雅黑" w:hint="eastAsia"/>
        </w:rPr>
        <w:t>两种方式</w:t>
      </w:r>
      <w:r w:rsidR="008E13BB">
        <w:rPr>
          <w:rFonts w:ascii="微软雅黑" w:eastAsia="微软雅黑" w:hAnsi="微软雅黑"/>
        </w:rPr>
        <w:t>。</w:t>
      </w:r>
      <w:r w:rsidR="008E13BB">
        <w:rPr>
          <w:rFonts w:ascii="微软雅黑" w:eastAsia="微软雅黑" w:hAnsi="微软雅黑" w:hint="eastAsia"/>
        </w:rPr>
        <w:t>缺省情况下，</w:t>
      </w:r>
      <w:r w:rsidR="008E13BB">
        <w:rPr>
          <w:rFonts w:ascii="微软雅黑" w:eastAsia="微软雅黑" w:hAnsi="微软雅黑"/>
        </w:rPr>
        <w:t>子环RAPS报文传输方式为非虚通道方式。</w:t>
      </w:r>
    </w:p>
    <w:p w14:paraId="7DC7623B" w14:textId="7F21788C" w:rsidR="008E13BB" w:rsidRDefault="008E13BB" w:rsidP="008E13BB">
      <w:pPr>
        <w:pStyle w:val="af2"/>
        <w:numPr>
          <w:ilvl w:val="0"/>
          <w:numId w:val="600"/>
        </w:numPr>
        <w:ind w:firstLineChars="0"/>
        <w:rPr>
          <w:rFonts w:ascii="微软雅黑" w:eastAsia="微软雅黑" w:hAnsi="微软雅黑"/>
        </w:rPr>
      </w:pPr>
      <w:r>
        <w:rPr>
          <w:rFonts w:ascii="微软雅黑" w:eastAsia="微软雅黑" w:hAnsi="微软雅黑" w:hint="eastAsia"/>
        </w:rPr>
        <w:t>虚通道</w:t>
      </w:r>
      <w:r>
        <w:rPr>
          <w:rFonts w:ascii="微软雅黑" w:eastAsia="微软雅黑" w:hAnsi="微软雅黑"/>
        </w:rPr>
        <w:t>方式：</w:t>
      </w:r>
      <w:r>
        <w:rPr>
          <w:rFonts w:ascii="微软雅黑" w:eastAsia="微软雅黑" w:hAnsi="微软雅黑" w:hint="eastAsia"/>
        </w:rPr>
        <w:t>子环</w:t>
      </w:r>
      <w:r>
        <w:rPr>
          <w:rFonts w:ascii="微软雅黑" w:eastAsia="微软雅黑" w:hAnsi="微软雅黑"/>
        </w:rPr>
        <w:t>的RAPS协议报文会通过相交节点在主环内运行，即相交节点不</w:t>
      </w:r>
      <w:r>
        <w:rPr>
          <w:rFonts w:ascii="微软雅黑" w:eastAsia="微软雅黑" w:hAnsi="微软雅黑" w:hint="eastAsia"/>
        </w:rPr>
        <w:t>终结</w:t>
      </w:r>
      <w:r>
        <w:rPr>
          <w:rFonts w:ascii="微软雅黑" w:eastAsia="微软雅黑" w:hAnsi="微软雅黑"/>
        </w:rPr>
        <w:t>子环的协议报文。子环</w:t>
      </w:r>
      <w:r>
        <w:rPr>
          <w:rFonts w:ascii="微软雅黑" w:eastAsia="微软雅黑" w:hAnsi="微软雅黑" w:hint="eastAsia"/>
        </w:rPr>
        <w:t>的</w:t>
      </w:r>
      <w:r>
        <w:rPr>
          <w:rFonts w:ascii="微软雅黑" w:eastAsia="微软雅黑" w:hAnsi="微软雅黑"/>
        </w:rPr>
        <w:t>阻塞端口会同时阻塞子环的RAPS协议报文和数据流量。</w:t>
      </w:r>
    </w:p>
    <w:p w14:paraId="6341319C" w14:textId="213F6F22" w:rsidR="008E13BB" w:rsidRPr="008E13BB" w:rsidRDefault="008E13BB" w:rsidP="008E13BB">
      <w:pPr>
        <w:pStyle w:val="af2"/>
        <w:numPr>
          <w:ilvl w:val="0"/>
          <w:numId w:val="600"/>
        </w:numPr>
        <w:ind w:firstLineChars="0"/>
        <w:rPr>
          <w:rFonts w:ascii="微软雅黑" w:eastAsia="微软雅黑" w:hAnsi="微软雅黑"/>
        </w:rPr>
      </w:pPr>
      <w:r>
        <w:rPr>
          <w:rFonts w:ascii="微软雅黑" w:eastAsia="微软雅黑" w:hAnsi="微软雅黑" w:hint="eastAsia"/>
        </w:rPr>
        <w:t>非</w:t>
      </w:r>
      <w:r>
        <w:rPr>
          <w:rFonts w:ascii="微软雅黑" w:eastAsia="微软雅黑" w:hAnsi="微软雅黑"/>
        </w:rPr>
        <w:t>虚通道方式：</w:t>
      </w:r>
      <w:r>
        <w:rPr>
          <w:rFonts w:ascii="微软雅黑" w:eastAsia="微软雅黑" w:hAnsi="微软雅黑" w:hint="eastAsia"/>
        </w:rPr>
        <w:t>子环</w:t>
      </w:r>
      <w:r>
        <w:rPr>
          <w:rFonts w:ascii="微软雅黑" w:eastAsia="微软雅黑" w:hAnsi="微软雅黑"/>
        </w:rPr>
        <w:t>的RAPS协议报文会在相交节点上终结，子环的阻塞端口仅阻塞数据流量，不阻塞子环的RAPS协议报文。</w:t>
      </w:r>
    </w:p>
    <w:tbl>
      <w:tblPr>
        <w:tblStyle w:val="ac"/>
        <w:tblW w:w="0" w:type="auto"/>
        <w:tblLook w:val="04A0" w:firstRow="1" w:lastRow="0" w:firstColumn="1" w:lastColumn="0" w:noHBand="0" w:noVBand="1"/>
      </w:tblPr>
      <w:tblGrid>
        <w:gridCol w:w="2405"/>
        <w:gridCol w:w="2268"/>
        <w:gridCol w:w="3623"/>
      </w:tblGrid>
      <w:tr w:rsidR="008E13BB" w:rsidRPr="008E13BB" w14:paraId="4567D61F" w14:textId="77777777" w:rsidTr="007273C3">
        <w:tc>
          <w:tcPr>
            <w:tcW w:w="2405" w:type="dxa"/>
          </w:tcPr>
          <w:p w14:paraId="4FB0E5CD" w14:textId="2C59151A" w:rsidR="008E13BB" w:rsidRPr="008E13BB" w:rsidRDefault="008E13BB" w:rsidP="008E13BB">
            <w:pPr>
              <w:rPr>
                <w:rFonts w:asciiTheme="minorEastAsia" w:hAnsiTheme="minorEastAsia"/>
              </w:rPr>
            </w:pPr>
            <w:r>
              <w:rPr>
                <w:rFonts w:asciiTheme="minorEastAsia" w:hAnsiTheme="minorEastAsia" w:hint="eastAsia"/>
              </w:rPr>
              <w:t>子环</w:t>
            </w:r>
            <w:r>
              <w:rPr>
                <w:rFonts w:asciiTheme="minorEastAsia" w:hAnsiTheme="minorEastAsia"/>
              </w:rPr>
              <w:t>RAPS报文传输方式</w:t>
            </w:r>
          </w:p>
        </w:tc>
        <w:tc>
          <w:tcPr>
            <w:tcW w:w="2268" w:type="dxa"/>
          </w:tcPr>
          <w:p w14:paraId="506CBE37" w14:textId="708B61DB" w:rsidR="008E13BB" w:rsidRPr="008E13BB" w:rsidRDefault="008E13BB" w:rsidP="008E13BB">
            <w:pPr>
              <w:rPr>
                <w:rFonts w:asciiTheme="minorEastAsia" w:hAnsiTheme="minorEastAsia"/>
              </w:rPr>
            </w:pPr>
            <w:r>
              <w:rPr>
                <w:rFonts w:asciiTheme="minorEastAsia" w:hAnsiTheme="minorEastAsia" w:hint="eastAsia"/>
              </w:rPr>
              <w:t>优点</w:t>
            </w:r>
          </w:p>
        </w:tc>
        <w:tc>
          <w:tcPr>
            <w:tcW w:w="3623" w:type="dxa"/>
          </w:tcPr>
          <w:p w14:paraId="76CA2E87" w14:textId="2E35FF7A" w:rsidR="008E13BB" w:rsidRPr="008E13BB" w:rsidRDefault="008E13BB" w:rsidP="008E13BB">
            <w:pPr>
              <w:rPr>
                <w:rFonts w:asciiTheme="minorEastAsia" w:hAnsiTheme="minorEastAsia"/>
              </w:rPr>
            </w:pPr>
            <w:r>
              <w:rPr>
                <w:rFonts w:asciiTheme="minorEastAsia" w:hAnsiTheme="minorEastAsia" w:hint="eastAsia"/>
              </w:rPr>
              <w:t>缺点</w:t>
            </w:r>
          </w:p>
        </w:tc>
      </w:tr>
      <w:tr w:rsidR="008E13BB" w:rsidRPr="008E13BB" w14:paraId="6F7C60C1" w14:textId="77777777" w:rsidTr="007273C3">
        <w:tc>
          <w:tcPr>
            <w:tcW w:w="2405" w:type="dxa"/>
          </w:tcPr>
          <w:p w14:paraId="3B8E3E73" w14:textId="6896BAF8" w:rsidR="008E13BB" w:rsidRPr="008E13BB" w:rsidRDefault="008E13BB" w:rsidP="008E13BB">
            <w:pPr>
              <w:rPr>
                <w:rFonts w:asciiTheme="minorEastAsia" w:hAnsiTheme="minorEastAsia"/>
              </w:rPr>
            </w:pPr>
            <w:r>
              <w:rPr>
                <w:rFonts w:asciiTheme="minorEastAsia" w:hAnsiTheme="minorEastAsia" w:hint="eastAsia"/>
              </w:rPr>
              <w:t>虚通道</w:t>
            </w:r>
          </w:p>
        </w:tc>
        <w:tc>
          <w:tcPr>
            <w:tcW w:w="2268" w:type="dxa"/>
          </w:tcPr>
          <w:p w14:paraId="5AFE9DCA" w14:textId="0A6E5FB9" w:rsidR="008E13BB" w:rsidRPr="008E13BB" w:rsidRDefault="008E13BB" w:rsidP="008E13BB">
            <w:pPr>
              <w:rPr>
                <w:rFonts w:asciiTheme="minorEastAsia" w:hAnsiTheme="minorEastAsia"/>
              </w:rPr>
            </w:pPr>
            <w:r>
              <w:rPr>
                <w:rFonts w:asciiTheme="minorEastAsia" w:hAnsiTheme="minorEastAsia" w:hint="eastAsia"/>
              </w:rPr>
              <w:t>可应用于多个子环</w:t>
            </w:r>
            <w:r w:rsidR="007273C3">
              <w:rPr>
                <w:rFonts w:asciiTheme="minorEastAsia" w:hAnsiTheme="minorEastAsia" w:hint="eastAsia"/>
              </w:rPr>
              <w:t>不连续</w:t>
            </w:r>
            <w:r>
              <w:rPr>
                <w:rFonts w:asciiTheme="minorEastAsia" w:hAnsiTheme="minorEastAsia" w:hint="eastAsia"/>
              </w:rPr>
              <w:t>的</w:t>
            </w:r>
            <w:r>
              <w:rPr>
                <w:rFonts w:asciiTheme="minorEastAsia" w:hAnsiTheme="minorEastAsia"/>
              </w:rPr>
              <w:t>特殊组网</w:t>
            </w:r>
            <w:r>
              <w:rPr>
                <w:rFonts w:asciiTheme="minorEastAsia" w:hAnsiTheme="minorEastAsia" w:hint="eastAsia"/>
              </w:rPr>
              <w:t>中</w:t>
            </w:r>
          </w:p>
        </w:tc>
        <w:tc>
          <w:tcPr>
            <w:tcW w:w="3623" w:type="dxa"/>
          </w:tcPr>
          <w:p w14:paraId="74F82A51" w14:textId="1D621368" w:rsidR="008E13BB" w:rsidRPr="008E13BB" w:rsidRDefault="007273C3" w:rsidP="008E13BB">
            <w:pPr>
              <w:rPr>
                <w:rFonts w:asciiTheme="minorEastAsia" w:hAnsiTheme="minorEastAsia"/>
              </w:rPr>
            </w:pPr>
            <w:r>
              <w:rPr>
                <w:rFonts w:asciiTheme="minorEastAsia" w:hAnsiTheme="minorEastAsia" w:hint="eastAsia"/>
              </w:rPr>
              <w:t>子网</w:t>
            </w:r>
            <w:r>
              <w:rPr>
                <w:rFonts w:asciiTheme="minorEastAsia" w:hAnsiTheme="minorEastAsia"/>
              </w:rPr>
              <w:t>的RAPS通道受相连的网络拓扑影像，需要在RAPS通道所在网络为虚通道预留资源</w:t>
            </w:r>
            <w:r>
              <w:rPr>
                <w:rFonts w:asciiTheme="minorEastAsia" w:hAnsiTheme="minorEastAsia" w:hint="eastAsia"/>
              </w:rPr>
              <w:t>、</w:t>
            </w:r>
            <w:r>
              <w:rPr>
                <w:rFonts w:asciiTheme="minorEastAsia" w:hAnsiTheme="minorEastAsia"/>
              </w:rPr>
              <w:t>分配控制VLAN ID</w:t>
            </w:r>
            <w:r>
              <w:rPr>
                <w:rFonts w:asciiTheme="minorEastAsia" w:hAnsiTheme="minorEastAsia" w:hint="eastAsia"/>
              </w:rPr>
              <w:t>等</w:t>
            </w:r>
          </w:p>
        </w:tc>
      </w:tr>
      <w:tr w:rsidR="008E13BB" w:rsidRPr="008E13BB" w14:paraId="245A69D4" w14:textId="77777777" w:rsidTr="007273C3">
        <w:tc>
          <w:tcPr>
            <w:tcW w:w="2405" w:type="dxa"/>
          </w:tcPr>
          <w:p w14:paraId="6B8E1C86" w14:textId="798F9927" w:rsidR="008E13BB" w:rsidRPr="008E13BB" w:rsidRDefault="008E13BB" w:rsidP="008E13BB">
            <w:pPr>
              <w:rPr>
                <w:rFonts w:asciiTheme="minorEastAsia" w:hAnsiTheme="minorEastAsia"/>
              </w:rPr>
            </w:pPr>
            <w:r>
              <w:rPr>
                <w:rFonts w:asciiTheme="minorEastAsia" w:hAnsiTheme="minorEastAsia" w:hint="eastAsia"/>
              </w:rPr>
              <w:t>非虚通道</w:t>
            </w:r>
          </w:p>
        </w:tc>
        <w:tc>
          <w:tcPr>
            <w:tcW w:w="2268" w:type="dxa"/>
          </w:tcPr>
          <w:p w14:paraId="45E930C6" w14:textId="4C640FAE" w:rsidR="008E13BB" w:rsidRPr="008E13BB" w:rsidRDefault="007273C3" w:rsidP="008E13BB">
            <w:pPr>
              <w:rPr>
                <w:rFonts w:asciiTheme="minorEastAsia" w:hAnsiTheme="minorEastAsia"/>
              </w:rPr>
            </w:pPr>
            <w:r>
              <w:rPr>
                <w:rFonts w:asciiTheme="minorEastAsia" w:hAnsiTheme="minorEastAsia" w:hint="eastAsia"/>
              </w:rPr>
              <w:t>不需要</w:t>
            </w:r>
            <w:r>
              <w:rPr>
                <w:rFonts w:asciiTheme="minorEastAsia" w:hAnsiTheme="minorEastAsia"/>
              </w:rPr>
              <w:t>相邻网络预留资源、分配控制VLAN ID等</w:t>
            </w:r>
          </w:p>
        </w:tc>
        <w:tc>
          <w:tcPr>
            <w:tcW w:w="3623" w:type="dxa"/>
          </w:tcPr>
          <w:p w14:paraId="1E00EB95" w14:textId="475AE172" w:rsidR="008E13BB" w:rsidRPr="007273C3" w:rsidRDefault="007273C3" w:rsidP="008E13BB">
            <w:pPr>
              <w:rPr>
                <w:rFonts w:asciiTheme="minorEastAsia" w:hAnsiTheme="minorEastAsia"/>
              </w:rPr>
            </w:pPr>
            <w:r>
              <w:rPr>
                <w:rFonts w:asciiTheme="minorEastAsia" w:hAnsiTheme="minorEastAsia" w:hint="eastAsia"/>
              </w:rPr>
              <w:t>不能应用于</w:t>
            </w:r>
            <w:r>
              <w:rPr>
                <w:rFonts w:asciiTheme="minorEastAsia" w:hAnsiTheme="minorEastAsia"/>
              </w:rPr>
              <w:t>多个子环</w:t>
            </w:r>
            <w:r>
              <w:rPr>
                <w:rFonts w:asciiTheme="minorEastAsia" w:hAnsiTheme="minorEastAsia" w:hint="eastAsia"/>
              </w:rPr>
              <w:t>不连续</w:t>
            </w:r>
            <w:r>
              <w:rPr>
                <w:rFonts w:asciiTheme="minorEastAsia" w:hAnsiTheme="minorEastAsia"/>
              </w:rPr>
              <w:t>的特殊组网中</w:t>
            </w:r>
          </w:p>
        </w:tc>
      </w:tr>
    </w:tbl>
    <w:p w14:paraId="528A9016" w14:textId="5FCE879F" w:rsidR="005C2F76" w:rsidRDefault="005C2F76" w:rsidP="00F265CD">
      <w:pPr>
        <w:ind w:left="420"/>
        <w:rPr>
          <w:rFonts w:ascii="微软雅黑" w:eastAsia="微软雅黑" w:hAnsi="微软雅黑"/>
          <w:b/>
        </w:rPr>
      </w:pPr>
      <w:r>
        <w:rPr>
          <w:rFonts w:ascii="微软雅黑" w:eastAsia="微软雅黑" w:hAnsi="微软雅黑" w:hint="eastAsia"/>
          <w:b/>
        </w:rPr>
        <w:t>ERPS</w:t>
      </w:r>
      <w:r>
        <w:rPr>
          <w:rFonts w:ascii="微软雅黑" w:eastAsia="微软雅黑" w:hAnsi="微软雅黑"/>
          <w:b/>
        </w:rPr>
        <w:t>协议报文</w:t>
      </w:r>
    </w:p>
    <w:p w14:paraId="1135B635" w14:textId="3BB68472" w:rsidR="005C2F76" w:rsidRDefault="005C2F76" w:rsidP="005C2F76">
      <w:pPr>
        <w:ind w:firstLine="420"/>
        <w:rPr>
          <w:rFonts w:ascii="微软雅黑" w:eastAsia="微软雅黑" w:hAnsi="微软雅黑"/>
        </w:rPr>
      </w:pPr>
      <w:r>
        <w:rPr>
          <w:rFonts w:ascii="微软雅黑" w:eastAsia="微软雅黑" w:hAnsi="微软雅黑"/>
        </w:rPr>
        <w:t>R-APS（</w:t>
      </w:r>
      <w:r>
        <w:rPr>
          <w:rFonts w:ascii="微软雅黑" w:eastAsia="微软雅黑" w:hAnsi="微软雅黑" w:hint="eastAsia"/>
        </w:rPr>
        <w:t>Ring</w:t>
      </w:r>
      <w:r>
        <w:rPr>
          <w:rFonts w:ascii="微软雅黑" w:eastAsia="微软雅黑" w:hAnsi="微软雅黑"/>
        </w:rPr>
        <w:t xml:space="preserve"> Automatic Protection Switching，环网自动保护倒换）</w:t>
      </w:r>
      <w:r>
        <w:rPr>
          <w:rFonts w:ascii="微软雅黑" w:eastAsia="微软雅黑" w:hAnsi="微软雅黑" w:hint="eastAsia"/>
        </w:rPr>
        <w:t>报文</w:t>
      </w:r>
      <w:r>
        <w:rPr>
          <w:rFonts w:ascii="微软雅黑" w:eastAsia="微软雅黑" w:hAnsi="微软雅黑"/>
        </w:rPr>
        <w:t>是ERPS的协议报文。协议</w:t>
      </w:r>
      <w:r>
        <w:rPr>
          <w:rFonts w:ascii="微软雅黑" w:eastAsia="微软雅黑" w:hAnsi="微软雅黑" w:hint="eastAsia"/>
        </w:rPr>
        <w:t>提供了</w:t>
      </w:r>
      <w:r>
        <w:rPr>
          <w:rFonts w:ascii="微软雅黑" w:eastAsia="微软雅黑" w:hAnsi="微软雅黑"/>
        </w:rPr>
        <w:t>R-APS报文</w:t>
      </w:r>
      <w:r>
        <w:rPr>
          <w:rFonts w:ascii="微软雅黑" w:eastAsia="微软雅黑" w:hAnsi="微软雅黑" w:hint="eastAsia"/>
        </w:rPr>
        <w:t>级别</w:t>
      </w:r>
      <w:r>
        <w:rPr>
          <w:rFonts w:ascii="微软雅黑" w:eastAsia="微软雅黑" w:hAnsi="微软雅黑"/>
        </w:rPr>
        <w:t>的设置功能。节点</w:t>
      </w:r>
      <w:r>
        <w:rPr>
          <w:rFonts w:ascii="微软雅黑" w:eastAsia="微软雅黑" w:hAnsi="微软雅黑" w:hint="eastAsia"/>
        </w:rPr>
        <w:t>不处理</w:t>
      </w:r>
      <w:r>
        <w:rPr>
          <w:rFonts w:ascii="微软雅黑" w:eastAsia="微软雅黑" w:hAnsi="微软雅黑"/>
        </w:rPr>
        <w:t>R-APS报文级别比自己</w:t>
      </w:r>
      <w:r>
        <w:rPr>
          <w:rFonts w:ascii="微软雅黑" w:eastAsia="微软雅黑" w:hAnsi="微软雅黑" w:hint="eastAsia"/>
        </w:rPr>
        <w:t>大</w:t>
      </w:r>
      <w:r>
        <w:rPr>
          <w:rFonts w:ascii="微软雅黑" w:eastAsia="微软雅黑" w:hAnsi="微软雅黑"/>
        </w:rPr>
        <w:t>的报文。同一环</w:t>
      </w:r>
      <w:r>
        <w:rPr>
          <w:rFonts w:ascii="微软雅黑" w:eastAsia="微软雅黑" w:hAnsi="微软雅黑" w:hint="eastAsia"/>
        </w:rPr>
        <w:t>上</w:t>
      </w:r>
      <w:r>
        <w:rPr>
          <w:rFonts w:ascii="微软雅黑" w:eastAsia="微软雅黑" w:hAnsi="微软雅黑"/>
        </w:rPr>
        <w:t>同一实例内的节点R-APS报文级别必须相同。</w:t>
      </w:r>
    </w:p>
    <w:tbl>
      <w:tblPr>
        <w:tblStyle w:val="ac"/>
        <w:tblW w:w="0" w:type="auto"/>
        <w:tblLook w:val="04A0" w:firstRow="1" w:lastRow="0" w:firstColumn="1" w:lastColumn="0" w:noHBand="0" w:noVBand="1"/>
      </w:tblPr>
      <w:tblGrid>
        <w:gridCol w:w="1980"/>
        <w:gridCol w:w="6316"/>
      </w:tblGrid>
      <w:tr w:rsidR="005C2F76" w:rsidRPr="005C2F76" w14:paraId="24913F5C" w14:textId="77777777" w:rsidTr="005C2F76">
        <w:tc>
          <w:tcPr>
            <w:tcW w:w="1980" w:type="dxa"/>
          </w:tcPr>
          <w:p w14:paraId="289A64EE" w14:textId="4E474918" w:rsidR="005C2F76" w:rsidRPr="005C2F76" w:rsidRDefault="005C2F76" w:rsidP="005C2F76">
            <w:pPr>
              <w:rPr>
                <w:rFonts w:asciiTheme="minorEastAsia" w:hAnsiTheme="minorEastAsia"/>
              </w:rPr>
            </w:pPr>
            <w:r>
              <w:rPr>
                <w:rFonts w:asciiTheme="minorEastAsia" w:hAnsiTheme="minorEastAsia" w:hint="eastAsia"/>
              </w:rPr>
              <w:t>报文类型</w:t>
            </w:r>
          </w:p>
        </w:tc>
        <w:tc>
          <w:tcPr>
            <w:tcW w:w="6316" w:type="dxa"/>
          </w:tcPr>
          <w:p w14:paraId="461EBEF9" w14:textId="1FCBEA13" w:rsidR="005C2F76" w:rsidRPr="005C2F76" w:rsidRDefault="005C2F76" w:rsidP="005C2F76">
            <w:pPr>
              <w:rPr>
                <w:rFonts w:asciiTheme="minorEastAsia" w:hAnsiTheme="minorEastAsia"/>
              </w:rPr>
            </w:pPr>
            <w:r>
              <w:rPr>
                <w:rFonts w:asciiTheme="minorEastAsia" w:hAnsiTheme="minorEastAsia" w:hint="eastAsia"/>
              </w:rPr>
              <w:t>说明</w:t>
            </w:r>
          </w:p>
        </w:tc>
      </w:tr>
      <w:tr w:rsidR="005C2F76" w:rsidRPr="005C2F76" w14:paraId="704D85FD" w14:textId="77777777" w:rsidTr="005C2F76">
        <w:tc>
          <w:tcPr>
            <w:tcW w:w="1980" w:type="dxa"/>
          </w:tcPr>
          <w:p w14:paraId="73386B49" w14:textId="1F13CF77" w:rsidR="005C2F76" w:rsidRPr="005C2F76" w:rsidRDefault="005C2F76" w:rsidP="005C2F76">
            <w:pPr>
              <w:rPr>
                <w:rFonts w:asciiTheme="minorEastAsia" w:hAnsiTheme="minorEastAsia"/>
              </w:rPr>
            </w:pPr>
            <w:r>
              <w:rPr>
                <w:rFonts w:asciiTheme="minorEastAsia" w:hAnsiTheme="minorEastAsia" w:hint="eastAsia"/>
              </w:rPr>
              <w:t>(</w:t>
            </w:r>
            <w:r>
              <w:rPr>
                <w:rFonts w:asciiTheme="minorEastAsia" w:hAnsiTheme="minorEastAsia"/>
              </w:rPr>
              <w:t>NR,RB</w:t>
            </w:r>
            <w:r>
              <w:rPr>
                <w:rFonts w:asciiTheme="minorEastAsia" w:hAnsiTheme="minorEastAsia" w:hint="eastAsia"/>
              </w:rPr>
              <w:t>)</w:t>
            </w:r>
            <w:r>
              <w:rPr>
                <w:rFonts w:asciiTheme="minorEastAsia" w:hAnsiTheme="minorEastAsia"/>
              </w:rPr>
              <w:t>(No</w:t>
            </w:r>
            <w:r>
              <w:rPr>
                <w:rFonts w:asciiTheme="minorEastAsia" w:hAnsiTheme="minorEastAsia" w:hint="eastAsia"/>
              </w:rPr>
              <w:t xml:space="preserve"> Request,RPL Block，</w:t>
            </w:r>
            <w:r>
              <w:rPr>
                <w:rFonts w:asciiTheme="minorEastAsia" w:hAnsiTheme="minorEastAsia"/>
              </w:rPr>
              <w:t>链路恢复，RPL阻塞)</w:t>
            </w:r>
            <w:r>
              <w:rPr>
                <w:rFonts w:asciiTheme="minorEastAsia" w:hAnsiTheme="minorEastAsia" w:hint="eastAsia"/>
              </w:rPr>
              <w:t>报文</w:t>
            </w:r>
          </w:p>
        </w:tc>
        <w:tc>
          <w:tcPr>
            <w:tcW w:w="6316" w:type="dxa"/>
          </w:tcPr>
          <w:p w14:paraId="5678B891" w14:textId="0B41D737" w:rsidR="005C2F76" w:rsidRPr="005C2F76" w:rsidRDefault="00475894" w:rsidP="005C2F76">
            <w:pPr>
              <w:rPr>
                <w:rFonts w:asciiTheme="minorEastAsia" w:hAnsiTheme="minorEastAsia"/>
              </w:rPr>
            </w:pPr>
            <w:r>
              <w:rPr>
                <w:rFonts w:asciiTheme="minorEastAsia" w:hAnsiTheme="minorEastAsia" w:hint="eastAsia"/>
              </w:rPr>
              <w:t>由</w:t>
            </w:r>
            <w:r>
              <w:rPr>
                <w:rFonts w:asciiTheme="minorEastAsia" w:hAnsiTheme="minorEastAsia"/>
              </w:rPr>
              <w:t>Owner节点在</w:t>
            </w:r>
            <w:r>
              <w:rPr>
                <w:rFonts w:asciiTheme="minorEastAsia" w:hAnsiTheme="minorEastAsia" w:hint="eastAsia"/>
              </w:rPr>
              <w:t>Idle状态</w:t>
            </w:r>
            <w:r>
              <w:rPr>
                <w:rFonts w:asciiTheme="minorEastAsia" w:hAnsiTheme="minorEastAsia"/>
              </w:rPr>
              <w:t>下发送，通知其它节点RPL端口被阻塞。</w:t>
            </w:r>
            <w:r>
              <w:rPr>
                <w:rFonts w:asciiTheme="minorEastAsia" w:hAnsiTheme="minorEastAsia" w:hint="eastAsia"/>
              </w:rPr>
              <w:t>其它</w:t>
            </w:r>
            <w:r>
              <w:rPr>
                <w:rFonts w:asciiTheme="minorEastAsia" w:hAnsiTheme="minorEastAsia"/>
              </w:rPr>
              <w:t>节点收到</w:t>
            </w:r>
            <w:r>
              <w:rPr>
                <w:rFonts w:asciiTheme="minorEastAsia" w:hAnsiTheme="minorEastAsia" w:hint="eastAsia"/>
              </w:rPr>
              <w:t>(</w:t>
            </w:r>
            <w:r>
              <w:rPr>
                <w:rFonts w:asciiTheme="minorEastAsia" w:hAnsiTheme="minorEastAsia"/>
              </w:rPr>
              <w:t>NR,RB</w:t>
            </w:r>
            <w:r>
              <w:rPr>
                <w:rFonts w:asciiTheme="minorEastAsia" w:hAnsiTheme="minorEastAsia" w:hint="eastAsia"/>
              </w:rPr>
              <w:t>)报文后</w:t>
            </w:r>
            <w:r>
              <w:rPr>
                <w:rFonts w:asciiTheme="minorEastAsia" w:hAnsiTheme="minorEastAsia"/>
              </w:rPr>
              <w:t>放开自身的无故障端口，更新各自MAC地址表项。链路稳定</w:t>
            </w:r>
            <w:r>
              <w:rPr>
                <w:rFonts w:asciiTheme="minorEastAsia" w:hAnsiTheme="minorEastAsia" w:hint="eastAsia"/>
              </w:rPr>
              <w:t>在</w:t>
            </w:r>
            <w:r>
              <w:rPr>
                <w:rFonts w:asciiTheme="minorEastAsia" w:hAnsiTheme="minorEastAsia"/>
              </w:rPr>
              <w:t>Idle状态下时，Owner节点周期性发送</w:t>
            </w:r>
            <w:r>
              <w:rPr>
                <w:rFonts w:asciiTheme="minorEastAsia" w:hAnsiTheme="minorEastAsia" w:hint="eastAsia"/>
              </w:rPr>
              <w:t>(</w:t>
            </w:r>
            <w:r>
              <w:rPr>
                <w:rFonts w:asciiTheme="minorEastAsia" w:hAnsiTheme="minorEastAsia"/>
              </w:rPr>
              <w:t>NR,RB</w:t>
            </w:r>
            <w:r>
              <w:rPr>
                <w:rFonts w:asciiTheme="minorEastAsia" w:hAnsiTheme="minorEastAsia" w:hint="eastAsia"/>
              </w:rPr>
              <w:t>)报文</w:t>
            </w:r>
          </w:p>
        </w:tc>
      </w:tr>
      <w:tr w:rsidR="005C2F76" w:rsidRPr="005C2F76" w14:paraId="06A3BEDD" w14:textId="77777777" w:rsidTr="005C2F76">
        <w:tc>
          <w:tcPr>
            <w:tcW w:w="1980" w:type="dxa"/>
          </w:tcPr>
          <w:p w14:paraId="691A29A7" w14:textId="375840A3" w:rsidR="005C2F76" w:rsidRPr="005C2F76" w:rsidRDefault="006E535A" w:rsidP="005C2F76">
            <w:pPr>
              <w:rPr>
                <w:rFonts w:asciiTheme="minorEastAsia" w:hAnsiTheme="minorEastAsia"/>
              </w:rPr>
            </w:pPr>
            <w:r>
              <w:rPr>
                <w:rFonts w:asciiTheme="minorEastAsia" w:hAnsiTheme="minorEastAsia" w:hint="eastAsia"/>
              </w:rPr>
              <w:t>NR</w:t>
            </w:r>
            <w:r>
              <w:rPr>
                <w:rFonts w:asciiTheme="minorEastAsia" w:hAnsiTheme="minorEastAsia"/>
              </w:rPr>
              <w:t>(No Request，链路恢复)</w:t>
            </w:r>
            <w:r>
              <w:rPr>
                <w:rFonts w:asciiTheme="minorEastAsia" w:hAnsiTheme="minorEastAsia" w:hint="eastAsia"/>
              </w:rPr>
              <w:t>报文</w:t>
            </w:r>
          </w:p>
        </w:tc>
        <w:tc>
          <w:tcPr>
            <w:tcW w:w="6316" w:type="dxa"/>
          </w:tcPr>
          <w:p w14:paraId="2BBCD77E" w14:textId="11BA6D2C" w:rsidR="005C2F76" w:rsidRPr="005C2F76" w:rsidRDefault="00475894" w:rsidP="005C2F76">
            <w:pPr>
              <w:rPr>
                <w:rFonts w:asciiTheme="minorEastAsia" w:hAnsiTheme="minorEastAsia"/>
              </w:rPr>
            </w:pPr>
            <w:r>
              <w:rPr>
                <w:rFonts w:asciiTheme="minorEastAsia" w:hAnsiTheme="minorEastAsia" w:hint="eastAsia"/>
              </w:rPr>
              <w:t>当</w:t>
            </w:r>
            <w:r>
              <w:rPr>
                <w:rFonts w:asciiTheme="minorEastAsia" w:hAnsiTheme="minorEastAsia"/>
              </w:rPr>
              <w:t>链路故障恢复后，由恢复端口所在节点发送，Owner节点收到NR报文后启动WTR定时器，在恢复端口</w:t>
            </w:r>
            <w:r>
              <w:rPr>
                <w:rFonts w:asciiTheme="minorEastAsia" w:hAnsiTheme="minorEastAsia" w:hint="eastAsia"/>
              </w:rPr>
              <w:t>所在</w:t>
            </w:r>
            <w:r>
              <w:rPr>
                <w:rFonts w:asciiTheme="minorEastAsia" w:hAnsiTheme="minorEastAsia"/>
              </w:rPr>
              <w:t>节点收到</w:t>
            </w:r>
            <w:r>
              <w:rPr>
                <w:rFonts w:asciiTheme="minorEastAsia" w:hAnsiTheme="minorEastAsia" w:hint="eastAsia"/>
              </w:rPr>
              <w:t>(</w:t>
            </w:r>
            <w:r>
              <w:rPr>
                <w:rFonts w:asciiTheme="minorEastAsia" w:hAnsiTheme="minorEastAsia"/>
              </w:rPr>
              <w:t>NR,RB</w:t>
            </w:r>
            <w:r>
              <w:rPr>
                <w:rFonts w:asciiTheme="minorEastAsia" w:hAnsiTheme="minorEastAsia" w:hint="eastAsia"/>
              </w:rPr>
              <w:t>)报文</w:t>
            </w:r>
            <w:r>
              <w:rPr>
                <w:rFonts w:asciiTheme="minorEastAsia" w:hAnsiTheme="minorEastAsia"/>
              </w:rPr>
              <w:t>后停止发送NR报文</w:t>
            </w:r>
          </w:p>
        </w:tc>
      </w:tr>
      <w:tr w:rsidR="005C2F76" w:rsidRPr="005C2F76" w14:paraId="20F2C464" w14:textId="77777777" w:rsidTr="005C2F76">
        <w:tc>
          <w:tcPr>
            <w:tcW w:w="1980" w:type="dxa"/>
          </w:tcPr>
          <w:p w14:paraId="52DDDFB4" w14:textId="15F3B7F3" w:rsidR="005C2F76" w:rsidRPr="005C2F76" w:rsidRDefault="006E535A" w:rsidP="005C2F76">
            <w:pPr>
              <w:rPr>
                <w:rFonts w:asciiTheme="minorEastAsia" w:hAnsiTheme="minorEastAsia"/>
              </w:rPr>
            </w:pPr>
            <w:r>
              <w:rPr>
                <w:rFonts w:asciiTheme="minorEastAsia" w:hAnsiTheme="minorEastAsia" w:hint="eastAsia"/>
              </w:rPr>
              <w:t>SF</w:t>
            </w:r>
            <w:r>
              <w:rPr>
                <w:rFonts w:asciiTheme="minorEastAsia" w:hAnsiTheme="minorEastAsia"/>
              </w:rPr>
              <w:t>(Signal Fail，信号失败)</w:t>
            </w:r>
            <w:r>
              <w:rPr>
                <w:rFonts w:asciiTheme="minorEastAsia" w:hAnsiTheme="minorEastAsia" w:hint="eastAsia"/>
              </w:rPr>
              <w:t>报文</w:t>
            </w:r>
          </w:p>
        </w:tc>
        <w:tc>
          <w:tcPr>
            <w:tcW w:w="6316" w:type="dxa"/>
          </w:tcPr>
          <w:p w14:paraId="24DBD7CE" w14:textId="2D243633" w:rsidR="005C2F76" w:rsidRPr="005C2F76" w:rsidRDefault="00475894" w:rsidP="005C2F76">
            <w:pPr>
              <w:rPr>
                <w:rFonts w:asciiTheme="minorEastAsia" w:hAnsiTheme="minorEastAsia"/>
              </w:rPr>
            </w:pPr>
            <w:r>
              <w:rPr>
                <w:rFonts w:asciiTheme="minorEastAsia" w:hAnsiTheme="minorEastAsia" w:hint="eastAsia"/>
              </w:rPr>
              <w:t>当</w:t>
            </w:r>
            <w:r>
              <w:rPr>
                <w:rFonts w:asciiTheme="minorEastAsia" w:hAnsiTheme="minorEastAsia"/>
              </w:rPr>
              <w:t>链路出现信号收发失败时，由故障端口所在节点发送，Owner和Neighbor节点</w:t>
            </w:r>
            <w:r>
              <w:rPr>
                <w:rFonts w:asciiTheme="minorEastAsia" w:hAnsiTheme="minorEastAsia" w:hint="eastAsia"/>
              </w:rPr>
              <w:t>收到</w:t>
            </w:r>
            <w:r>
              <w:rPr>
                <w:rFonts w:asciiTheme="minorEastAsia" w:hAnsiTheme="minorEastAsia"/>
              </w:rPr>
              <w:t>SF报文后，放开各自的RPL端口。故障</w:t>
            </w:r>
            <w:r>
              <w:rPr>
                <w:rFonts w:asciiTheme="minorEastAsia" w:hAnsiTheme="minorEastAsia" w:hint="eastAsia"/>
              </w:rPr>
              <w:t>未消除</w:t>
            </w:r>
            <w:r>
              <w:rPr>
                <w:rFonts w:asciiTheme="minorEastAsia" w:hAnsiTheme="minorEastAsia"/>
              </w:rPr>
              <w:lastRenderedPageBreak/>
              <w:t>前，故障端口所在节点周期性发送SF报文</w:t>
            </w:r>
          </w:p>
        </w:tc>
      </w:tr>
      <w:tr w:rsidR="005C2F76" w:rsidRPr="005C2F76" w14:paraId="23119C9E" w14:textId="77777777" w:rsidTr="005C2F76">
        <w:tc>
          <w:tcPr>
            <w:tcW w:w="1980" w:type="dxa"/>
          </w:tcPr>
          <w:p w14:paraId="1C64FFE8" w14:textId="62729A3E" w:rsidR="005C2F76" w:rsidRPr="005C2F76" w:rsidRDefault="006E535A" w:rsidP="005C2F76">
            <w:pPr>
              <w:rPr>
                <w:rFonts w:asciiTheme="minorEastAsia" w:hAnsiTheme="minorEastAsia"/>
              </w:rPr>
            </w:pPr>
            <w:r>
              <w:rPr>
                <w:rFonts w:asciiTheme="minorEastAsia" w:hAnsiTheme="minorEastAsia" w:hint="eastAsia"/>
              </w:rPr>
              <w:lastRenderedPageBreak/>
              <w:t>MS</w:t>
            </w:r>
            <w:r>
              <w:rPr>
                <w:rFonts w:asciiTheme="minorEastAsia" w:hAnsiTheme="minorEastAsia"/>
              </w:rPr>
              <w:t>(</w:t>
            </w:r>
            <w:r w:rsidR="00475894">
              <w:rPr>
                <w:rFonts w:asciiTheme="minorEastAsia" w:hAnsiTheme="minorEastAsia"/>
              </w:rPr>
              <w:t>Manual Switch，手工</w:t>
            </w:r>
            <w:r w:rsidR="00475894">
              <w:rPr>
                <w:rFonts w:asciiTheme="minorEastAsia" w:hAnsiTheme="minorEastAsia" w:hint="eastAsia"/>
              </w:rPr>
              <w:t>切换</w:t>
            </w:r>
            <w:r>
              <w:rPr>
                <w:rFonts w:asciiTheme="minorEastAsia" w:hAnsiTheme="minorEastAsia"/>
              </w:rPr>
              <w:t>)</w:t>
            </w:r>
            <w:r>
              <w:rPr>
                <w:rFonts w:asciiTheme="minorEastAsia" w:hAnsiTheme="minorEastAsia" w:hint="eastAsia"/>
              </w:rPr>
              <w:t>报文</w:t>
            </w:r>
          </w:p>
        </w:tc>
        <w:tc>
          <w:tcPr>
            <w:tcW w:w="6316" w:type="dxa"/>
          </w:tcPr>
          <w:p w14:paraId="69BA1702" w14:textId="27084C1A" w:rsidR="005C2F76" w:rsidRPr="005C2F76" w:rsidRDefault="00475894" w:rsidP="005C2F76">
            <w:pPr>
              <w:rPr>
                <w:rFonts w:asciiTheme="minorEastAsia" w:hAnsiTheme="minorEastAsia"/>
              </w:rPr>
            </w:pPr>
            <w:r>
              <w:rPr>
                <w:rFonts w:asciiTheme="minorEastAsia" w:hAnsiTheme="minorEastAsia" w:hint="eastAsia"/>
              </w:rPr>
              <w:t>由配置</w:t>
            </w:r>
            <w:r>
              <w:rPr>
                <w:rFonts w:asciiTheme="minorEastAsia" w:hAnsiTheme="minorEastAsia"/>
              </w:rPr>
              <w:t>MS模式的节点发送，配置MS模式的端口被阻塞，</w:t>
            </w:r>
            <w:r>
              <w:rPr>
                <w:rFonts w:asciiTheme="minorEastAsia" w:hAnsiTheme="minorEastAsia" w:hint="eastAsia"/>
              </w:rPr>
              <w:t>其它</w:t>
            </w:r>
            <w:r>
              <w:rPr>
                <w:rFonts w:asciiTheme="minorEastAsia" w:hAnsiTheme="minorEastAsia"/>
              </w:rPr>
              <w:t>节点收到MS报文后放开自身无故障端口，更新各自MAC地址表项。链路</w:t>
            </w:r>
            <w:r>
              <w:rPr>
                <w:rFonts w:asciiTheme="minorEastAsia" w:hAnsiTheme="minorEastAsia" w:hint="eastAsia"/>
              </w:rPr>
              <w:t>在</w:t>
            </w:r>
            <w:r>
              <w:rPr>
                <w:rFonts w:asciiTheme="minorEastAsia" w:hAnsiTheme="minorEastAsia"/>
              </w:rPr>
              <w:t>MS状态下，MS报文周期性发送</w:t>
            </w:r>
          </w:p>
        </w:tc>
      </w:tr>
      <w:tr w:rsidR="005C2F76" w:rsidRPr="005C2F76" w14:paraId="6FDE24C7" w14:textId="77777777" w:rsidTr="005C2F76">
        <w:tc>
          <w:tcPr>
            <w:tcW w:w="1980" w:type="dxa"/>
          </w:tcPr>
          <w:p w14:paraId="75B21AA8" w14:textId="0889EA1E" w:rsidR="005C2F76" w:rsidRPr="005C2F76" w:rsidRDefault="00475894" w:rsidP="005C2F76">
            <w:pPr>
              <w:rPr>
                <w:rFonts w:asciiTheme="minorEastAsia" w:hAnsiTheme="minorEastAsia"/>
              </w:rPr>
            </w:pPr>
            <w:r>
              <w:rPr>
                <w:rFonts w:asciiTheme="minorEastAsia" w:hAnsiTheme="minorEastAsia" w:hint="eastAsia"/>
              </w:rPr>
              <w:t>FS</w:t>
            </w:r>
            <w:r>
              <w:rPr>
                <w:rFonts w:asciiTheme="minorEastAsia" w:hAnsiTheme="minorEastAsia"/>
              </w:rPr>
              <w:t>(Forced Switch，强制</w:t>
            </w:r>
            <w:r>
              <w:rPr>
                <w:rFonts w:asciiTheme="minorEastAsia" w:hAnsiTheme="minorEastAsia" w:hint="eastAsia"/>
              </w:rPr>
              <w:t>切换</w:t>
            </w:r>
            <w:r>
              <w:rPr>
                <w:rFonts w:asciiTheme="minorEastAsia" w:hAnsiTheme="minorEastAsia"/>
              </w:rPr>
              <w:t>)</w:t>
            </w:r>
            <w:r>
              <w:rPr>
                <w:rFonts w:asciiTheme="minorEastAsia" w:hAnsiTheme="minorEastAsia" w:hint="eastAsia"/>
              </w:rPr>
              <w:t>报文</w:t>
            </w:r>
          </w:p>
        </w:tc>
        <w:tc>
          <w:tcPr>
            <w:tcW w:w="6316" w:type="dxa"/>
          </w:tcPr>
          <w:p w14:paraId="4CB5A740" w14:textId="7B2714D2" w:rsidR="005C2F76" w:rsidRPr="005C2F76" w:rsidRDefault="00475894" w:rsidP="005C2F76">
            <w:pPr>
              <w:rPr>
                <w:rFonts w:asciiTheme="minorEastAsia" w:hAnsiTheme="minorEastAsia"/>
              </w:rPr>
            </w:pPr>
            <w:r>
              <w:rPr>
                <w:rFonts w:asciiTheme="minorEastAsia" w:hAnsiTheme="minorEastAsia" w:hint="eastAsia"/>
              </w:rPr>
              <w:t>由</w:t>
            </w:r>
            <w:r>
              <w:rPr>
                <w:rFonts w:asciiTheme="minorEastAsia" w:hAnsiTheme="minorEastAsia"/>
              </w:rPr>
              <w:t>配置FS模式的节点发送，配置FS模式的端口被阻塞，其它节点收到FS报文后放开自身所有端口，更新各自MAC地址表项。链路</w:t>
            </w:r>
            <w:r>
              <w:rPr>
                <w:rFonts w:asciiTheme="minorEastAsia" w:hAnsiTheme="minorEastAsia" w:hint="eastAsia"/>
              </w:rPr>
              <w:t>在</w:t>
            </w:r>
            <w:r>
              <w:rPr>
                <w:rFonts w:asciiTheme="minorEastAsia" w:hAnsiTheme="minorEastAsia"/>
              </w:rPr>
              <w:t>FS状态下，FS报文周期性发送</w:t>
            </w:r>
          </w:p>
        </w:tc>
      </w:tr>
      <w:tr w:rsidR="005C2F76" w:rsidRPr="005C2F76" w14:paraId="4504D750" w14:textId="77777777" w:rsidTr="005C2F76">
        <w:tc>
          <w:tcPr>
            <w:tcW w:w="1980" w:type="dxa"/>
          </w:tcPr>
          <w:p w14:paraId="3835E107" w14:textId="2D7511DA" w:rsidR="005C2F76" w:rsidRPr="005C2F76" w:rsidRDefault="00475894" w:rsidP="005C2F76">
            <w:pPr>
              <w:rPr>
                <w:rFonts w:asciiTheme="minorEastAsia" w:hAnsiTheme="minorEastAsia"/>
              </w:rPr>
            </w:pPr>
            <w:r>
              <w:rPr>
                <w:rFonts w:asciiTheme="minorEastAsia" w:hAnsiTheme="minorEastAsia" w:hint="eastAsia"/>
              </w:rPr>
              <w:t>Flush</w:t>
            </w:r>
            <w:r>
              <w:rPr>
                <w:rFonts w:asciiTheme="minorEastAsia" w:hAnsiTheme="minorEastAsia"/>
              </w:rPr>
              <w:t>(</w:t>
            </w:r>
            <w:r>
              <w:rPr>
                <w:rFonts w:asciiTheme="minorEastAsia" w:hAnsiTheme="minorEastAsia" w:hint="eastAsia"/>
              </w:rPr>
              <w:t>泛洪</w:t>
            </w:r>
            <w:r>
              <w:rPr>
                <w:rFonts w:asciiTheme="minorEastAsia" w:hAnsiTheme="minorEastAsia"/>
              </w:rPr>
              <w:t>)</w:t>
            </w:r>
            <w:r>
              <w:rPr>
                <w:rFonts w:asciiTheme="minorEastAsia" w:hAnsiTheme="minorEastAsia" w:hint="eastAsia"/>
              </w:rPr>
              <w:t>报文</w:t>
            </w:r>
          </w:p>
        </w:tc>
        <w:tc>
          <w:tcPr>
            <w:tcW w:w="6316" w:type="dxa"/>
          </w:tcPr>
          <w:p w14:paraId="06069167" w14:textId="738E2A79" w:rsidR="005C2F76" w:rsidRPr="005C2F76" w:rsidRDefault="00AF0E38" w:rsidP="005C2F76">
            <w:pPr>
              <w:rPr>
                <w:rFonts w:asciiTheme="minorEastAsia" w:hAnsiTheme="minorEastAsia"/>
              </w:rPr>
            </w:pPr>
            <w:r>
              <w:rPr>
                <w:rFonts w:asciiTheme="minorEastAsia" w:hAnsiTheme="minorEastAsia" w:hint="eastAsia"/>
              </w:rPr>
              <w:t>如果</w:t>
            </w:r>
            <w:r>
              <w:rPr>
                <w:rFonts w:asciiTheme="minorEastAsia" w:hAnsiTheme="minorEastAsia"/>
              </w:rPr>
              <w:t>子环拓扑有变化，互联节点以广播形式发送Flush报文通知主环刷新MAC地址表项</w:t>
            </w:r>
          </w:p>
        </w:tc>
      </w:tr>
    </w:tbl>
    <w:p w14:paraId="616A07B5" w14:textId="10466AF7" w:rsidR="005C2F76" w:rsidRDefault="00AF0E38" w:rsidP="00AF0E38">
      <w:pPr>
        <w:ind w:firstLine="420"/>
        <w:rPr>
          <w:rFonts w:ascii="微软雅黑" w:eastAsia="微软雅黑" w:hAnsi="微软雅黑"/>
        </w:rPr>
      </w:pPr>
      <w:r>
        <w:rPr>
          <w:rFonts w:ascii="微软雅黑" w:eastAsia="微软雅黑" w:hAnsi="微软雅黑" w:hint="eastAsia"/>
        </w:rPr>
        <w:t>主环</w:t>
      </w:r>
      <w:r>
        <w:rPr>
          <w:rFonts w:ascii="微软雅黑" w:eastAsia="微软雅黑" w:hAnsi="微软雅黑"/>
        </w:rPr>
        <w:t>和子环的协议报文只能在自己的环内传输，</w:t>
      </w:r>
      <w:r>
        <w:rPr>
          <w:rFonts w:ascii="微软雅黑" w:eastAsia="微软雅黑" w:hAnsi="微软雅黑" w:hint="eastAsia"/>
        </w:rPr>
        <w:t>子环上</w:t>
      </w:r>
      <w:r>
        <w:rPr>
          <w:rFonts w:ascii="微软雅黑" w:eastAsia="微软雅黑" w:hAnsi="微软雅黑"/>
        </w:rPr>
        <w:t>除Flush</w:t>
      </w:r>
      <w:r>
        <w:rPr>
          <w:rFonts w:ascii="微软雅黑" w:eastAsia="微软雅黑" w:hAnsi="微软雅黑" w:hint="eastAsia"/>
        </w:rPr>
        <w:t>报文</w:t>
      </w:r>
      <w:r>
        <w:rPr>
          <w:rFonts w:ascii="微软雅黑" w:eastAsia="微软雅黑" w:hAnsi="微软雅黑"/>
        </w:rPr>
        <w:t>以外的其它协议报文在互联节点被终结</w:t>
      </w:r>
      <w:r>
        <w:rPr>
          <w:rFonts w:ascii="微软雅黑" w:eastAsia="微软雅黑" w:hAnsi="微软雅黑" w:hint="eastAsia"/>
        </w:rPr>
        <w:t>；</w:t>
      </w:r>
      <w:r>
        <w:rPr>
          <w:rFonts w:ascii="微软雅黑" w:eastAsia="微软雅黑" w:hAnsi="微软雅黑"/>
        </w:rPr>
        <w:t>子环的数据报文</w:t>
      </w:r>
      <w:r>
        <w:rPr>
          <w:rFonts w:ascii="微软雅黑" w:eastAsia="微软雅黑" w:hAnsi="微软雅黑" w:hint="eastAsia"/>
        </w:rPr>
        <w:t>可以</w:t>
      </w:r>
      <w:r>
        <w:rPr>
          <w:rFonts w:ascii="微软雅黑" w:eastAsia="微软雅黑" w:hAnsi="微软雅黑"/>
        </w:rPr>
        <w:t>透传至主环。</w:t>
      </w:r>
    </w:p>
    <w:p w14:paraId="788B3A3F" w14:textId="0E87937F" w:rsidR="00AF0E38" w:rsidRDefault="00AF0E38" w:rsidP="00AF0E38">
      <w:pPr>
        <w:ind w:firstLine="420"/>
        <w:rPr>
          <w:rFonts w:ascii="微软雅黑" w:eastAsia="微软雅黑" w:hAnsi="微软雅黑"/>
          <w:b/>
        </w:rPr>
      </w:pPr>
      <w:r>
        <w:rPr>
          <w:rFonts w:ascii="微软雅黑" w:eastAsia="微软雅黑" w:hAnsi="微软雅黑"/>
          <w:b/>
        </w:rPr>
        <w:t>ERPS协议状态</w:t>
      </w:r>
      <w:r w:rsidRPr="00AF0E38">
        <w:rPr>
          <w:rFonts w:ascii="微软雅黑" w:eastAsia="微软雅黑" w:hAnsi="微软雅黑" w:hint="eastAsia"/>
        </w:rPr>
        <w:t>：</w:t>
      </w:r>
      <w:r w:rsidRPr="00AF0E38">
        <w:rPr>
          <w:rFonts w:ascii="微软雅黑" w:eastAsia="微软雅黑" w:hAnsi="微软雅黑"/>
        </w:rPr>
        <w:t>ERPS定义了</w:t>
      </w:r>
      <w:r w:rsidRPr="00AF0E38">
        <w:rPr>
          <w:rFonts w:ascii="微软雅黑" w:eastAsia="微软雅黑" w:hAnsi="微软雅黑" w:hint="eastAsia"/>
        </w:rPr>
        <w:t>6种</w:t>
      </w:r>
      <w:r w:rsidRPr="00AF0E38">
        <w:rPr>
          <w:rFonts w:ascii="微软雅黑" w:eastAsia="微软雅黑" w:hAnsi="微软雅黑"/>
        </w:rPr>
        <w:t>状态</w:t>
      </w:r>
    </w:p>
    <w:p w14:paraId="26364BA7" w14:textId="3427C208" w:rsidR="00AF0E38" w:rsidRDefault="00AF0E38" w:rsidP="00AF0E38">
      <w:pPr>
        <w:pStyle w:val="af2"/>
        <w:numPr>
          <w:ilvl w:val="0"/>
          <w:numId w:val="601"/>
        </w:numPr>
        <w:ind w:firstLineChars="0"/>
        <w:rPr>
          <w:rFonts w:ascii="微软雅黑" w:eastAsia="微软雅黑" w:hAnsi="微软雅黑"/>
        </w:rPr>
      </w:pPr>
      <w:r>
        <w:rPr>
          <w:rFonts w:ascii="微软雅黑" w:eastAsia="微软雅黑" w:hAnsi="微软雅黑" w:hint="eastAsia"/>
        </w:rPr>
        <w:t>Init</w:t>
      </w:r>
      <w:r>
        <w:rPr>
          <w:rFonts w:ascii="微软雅黑" w:eastAsia="微软雅黑" w:hAnsi="微软雅黑"/>
        </w:rPr>
        <w:t>状态：环端口不完整时</w:t>
      </w:r>
      <w:r>
        <w:rPr>
          <w:rFonts w:ascii="微软雅黑" w:eastAsia="微软雅黑" w:hAnsi="微软雅黑" w:hint="eastAsia"/>
        </w:rPr>
        <w:t>（非</w:t>
      </w:r>
      <w:r>
        <w:rPr>
          <w:rFonts w:ascii="微软雅黑" w:eastAsia="微软雅黑" w:hAnsi="微软雅黑"/>
        </w:rPr>
        <w:t>互联节点的端口数量小于</w:t>
      </w:r>
      <w:r>
        <w:rPr>
          <w:rFonts w:ascii="微软雅黑" w:eastAsia="微软雅黑" w:hAnsi="微软雅黑" w:hint="eastAsia"/>
        </w:rPr>
        <w:t>2或</w:t>
      </w:r>
      <w:r>
        <w:rPr>
          <w:rFonts w:ascii="微软雅黑" w:eastAsia="微软雅黑" w:hAnsi="微软雅黑"/>
        </w:rPr>
        <w:t>互联节点的端口数量小于</w:t>
      </w:r>
      <w:r>
        <w:rPr>
          <w:rFonts w:ascii="微软雅黑" w:eastAsia="微软雅黑" w:hAnsi="微软雅黑" w:hint="eastAsia"/>
        </w:rPr>
        <w:t>1），</w:t>
      </w:r>
      <w:r>
        <w:rPr>
          <w:rFonts w:ascii="微软雅黑" w:eastAsia="微软雅黑" w:hAnsi="微软雅黑"/>
        </w:rPr>
        <w:t>处于Init状态</w:t>
      </w:r>
    </w:p>
    <w:p w14:paraId="0E9A6DA0" w14:textId="7D6E8767" w:rsidR="00AF0E38" w:rsidRDefault="00AF0E38" w:rsidP="00AF0E38">
      <w:pPr>
        <w:pStyle w:val="af2"/>
        <w:numPr>
          <w:ilvl w:val="0"/>
          <w:numId w:val="601"/>
        </w:numPr>
        <w:ind w:firstLineChars="0"/>
        <w:rPr>
          <w:rFonts w:ascii="微软雅黑" w:eastAsia="微软雅黑" w:hAnsi="微软雅黑"/>
        </w:rPr>
      </w:pPr>
      <w:r>
        <w:rPr>
          <w:rFonts w:ascii="微软雅黑" w:eastAsia="微软雅黑" w:hAnsi="微软雅黑" w:hint="eastAsia"/>
        </w:rPr>
        <w:t>Idle</w:t>
      </w:r>
      <w:r>
        <w:rPr>
          <w:rFonts w:ascii="微软雅黑" w:eastAsia="微软雅黑" w:hAnsi="微软雅黑"/>
        </w:rPr>
        <w:t>状态：环初始化过后进入到稳定状态，当Owner节点接入Idle</w:t>
      </w:r>
      <w:r>
        <w:rPr>
          <w:rFonts w:ascii="微软雅黑" w:eastAsia="微软雅黑" w:hAnsi="微软雅黑" w:hint="eastAsia"/>
        </w:rPr>
        <w:t>状态</w:t>
      </w:r>
      <w:r>
        <w:rPr>
          <w:rFonts w:ascii="微软雅黑" w:eastAsia="微软雅黑" w:hAnsi="微软雅黑"/>
        </w:rPr>
        <w:t>后，其它节点随之进入Idle状态。其中</w:t>
      </w:r>
      <w:r>
        <w:rPr>
          <w:rFonts w:ascii="微软雅黑" w:eastAsia="微软雅黑" w:hAnsi="微软雅黑" w:hint="eastAsia"/>
        </w:rPr>
        <w:t>，</w:t>
      </w:r>
      <w:r>
        <w:rPr>
          <w:rFonts w:ascii="微软雅黑" w:eastAsia="微软雅黑" w:hAnsi="微软雅黑"/>
        </w:rPr>
        <w:t>Owner节点和Neighbor节点的RPL端口为阻塞状态，即RPL不通；Owner节点定时</w:t>
      </w:r>
      <w:r>
        <w:rPr>
          <w:rFonts w:ascii="微软雅黑" w:eastAsia="微软雅黑" w:hAnsi="微软雅黑" w:hint="eastAsia"/>
        </w:rPr>
        <w:t>发送</w:t>
      </w:r>
      <w:r w:rsidR="002A4BD3">
        <w:rPr>
          <w:rFonts w:ascii="微软雅黑" w:eastAsia="微软雅黑" w:hAnsi="微软雅黑" w:hint="eastAsia"/>
        </w:rPr>
        <w:t>(</w:t>
      </w:r>
      <w:r w:rsidR="002A4BD3">
        <w:rPr>
          <w:rFonts w:ascii="微软雅黑" w:eastAsia="微软雅黑" w:hAnsi="微软雅黑"/>
        </w:rPr>
        <w:t>NR,RB</w:t>
      </w:r>
      <w:r w:rsidR="002A4BD3">
        <w:rPr>
          <w:rFonts w:ascii="微软雅黑" w:eastAsia="微软雅黑" w:hAnsi="微软雅黑" w:hint="eastAsia"/>
        </w:rPr>
        <w:t>)报文</w:t>
      </w:r>
    </w:p>
    <w:p w14:paraId="144D82DE" w14:textId="0F31F140" w:rsidR="002A4BD3" w:rsidRDefault="002A4BD3" w:rsidP="00AF0E38">
      <w:pPr>
        <w:pStyle w:val="af2"/>
        <w:numPr>
          <w:ilvl w:val="0"/>
          <w:numId w:val="601"/>
        </w:numPr>
        <w:ind w:firstLineChars="0"/>
        <w:rPr>
          <w:rFonts w:ascii="微软雅黑" w:eastAsia="微软雅黑" w:hAnsi="微软雅黑"/>
        </w:rPr>
      </w:pPr>
      <w:r>
        <w:rPr>
          <w:rFonts w:ascii="微软雅黑" w:eastAsia="微软雅黑" w:hAnsi="微软雅黑" w:hint="eastAsia"/>
        </w:rPr>
        <w:t>Protection</w:t>
      </w:r>
      <w:r>
        <w:rPr>
          <w:rFonts w:ascii="微软雅黑" w:eastAsia="微软雅黑" w:hAnsi="微软雅黑"/>
        </w:rPr>
        <w:t>状态：当环网某段链路出现故障，环路经过保护切换，最终稳定到的状态。Owner</w:t>
      </w:r>
      <w:r>
        <w:rPr>
          <w:rFonts w:ascii="微软雅黑" w:eastAsia="微软雅黑" w:hAnsi="微软雅黑" w:hint="eastAsia"/>
        </w:rPr>
        <w:t>节点</w:t>
      </w:r>
      <w:r>
        <w:rPr>
          <w:rFonts w:ascii="微软雅黑" w:eastAsia="微软雅黑" w:hAnsi="微软雅黑"/>
        </w:rPr>
        <w:t>和Neighbor节点的RPL端口放开，即RPL放开，保证整个环网仍然是通的。当</w:t>
      </w:r>
      <w:r>
        <w:rPr>
          <w:rFonts w:ascii="微软雅黑" w:eastAsia="微软雅黑" w:hAnsi="微软雅黑" w:hint="eastAsia"/>
        </w:rPr>
        <w:t>链路中</w:t>
      </w:r>
      <w:r>
        <w:rPr>
          <w:rFonts w:ascii="微软雅黑" w:eastAsia="微软雅黑" w:hAnsi="微软雅黑"/>
        </w:rPr>
        <w:t>某个节点进入到Protection状态后，其它节点</w:t>
      </w:r>
      <w:r>
        <w:rPr>
          <w:rFonts w:ascii="微软雅黑" w:eastAsia="微软雅黑" w:hAnsi="微软雅黑" w:hint="eastAsia"/>
        </w:rPr>
        <w:t>随之进入</w:t>
      </w:r>
      <w:r>
        <w:rPr>
          <w:rFonts w:ascii="微软雅黑" w:eastAsia="微软雅黑" w:hAnsi="微软雅黑"/>
        </w:rPr>
        <w:t>Protection状态</w:t>
      </w:r>
    </w:p>
    <w:p w14:paraId="3BC8F8CD" w14:textId="797D129E" w:rsidR="002A4BD3" w:rsidRDefault="002A4BD3" w:rsidP="00AF0E38">
      <w:pPr>
        <w:pStyle w:val="af2"/>
        <w:numPr>
          <w:ilvl w:val="0"/>
          <w:numId w:val="601"/>
        </w:numPr>
        <w:ind w:firstLineChars="0"/>
        <w:rPr>
          <w:rFonts w:ascii="微软雅黑" w:eastAsia="微软雅黑" w:hAnsi="微软雅黑"/>
        </w:rPr>
      </w:pPr>
      <w:r>
        <w:rPr>
          <w:rFonts w:ascii="微软雅黑" w:eastAsia="微软雅黑" w:hAnsi="微软雅黑" w:hint="eastAsia"/>
        </w:rPr>
        <w:t>MS</w:t>
      </w:r>
      <w:r>
        <w:rPr>
          <w:rFonts w:ascii="微软雅黑" w:eastAsia="微软雅黑" w:hAnsi="微软雅黑"/>
        </w:rPr>
        <w:t>状态：MS状态下可以手动切换流量转发路径</w:t>
      </w:r>
      <w:r>
        <w:rPr>
          <w:rFonts w:ascii="微软雅黑" w:eastAsia="微软雅黑" w:hAnsi="微软雅黑" w:hint="eastAsia"/>
        </w:rPr>
        <w:t>。</w:t>
      </w:r>
      <w:r>
        <w:rPr>
          <w:rFonts w:ascii="微软雅黑" w:eastAsia="微软雅黑" w:hAnsi="微软雅黑"/>
        </w:rPr>
        <w:t>当对</w:t>
      </w:r>
      <w:r>
        <w:rPr>
          <w:rFonts w:ascii="微软雅黑" w:eastAsia="微软雅黑" w:hAnsi="微软雅黑" w:hint="eastAsia"/>
        </w:rPr>
        <w:t>链路中</w:t>
      </w:r>
      <w:r>
        <w:rPr>
          <w:rFonts w:ascii="微软雅黑" w:eastAsia="微软雅黑" w:hAnsi="微软雅黑"/>
        </w:rPr>
        <w:t>某个节点进行MS操作后，其它节点随之进入MS状态</w:t>
      </w:r>
    </w:p>
    <w:p w14:paraId="4E402E02" w14:textId="5DFE4168" w:rsidR="002A4BD3" w:rsidRDefault="002A4BD3" w:rsidP="00AF0E38">
      <w:pPr>
        <w:pStyle w:val="af2"/>
        <w:numPr>
          <w:ilvl w:val="0"/>
          <w:numId w:val="601"/>
        </w:numPr>
        <w:ind w:firstLineChars="0"/>
        <w:rPr>
          <w:rFonts w:ascii="微软雅黑" w:eastAsia="微软雅黑" w:hAnsi="微软雅黑"/>
        </w:rPr>
      </w:pPr>
      <w:r>
        <w:rPr>
          <w:rFonts w:ascii="微软雅黑" w:eastAsia="微软雅黑" w:hAnsi="微软雅黑" w:hint="eastAsia"/>
        </w:rPr>
        <w:t>FS</w:t>
      </w:r>
      <w:r>
        <w:rPr>
          <w:rFonts w:ascii="微软雅黑" w:eastAsia="微软雅黑" w:hAnsi="微软雅黑"/>
        </w:rPr>
        <w:t>状态：FS状态下可以强制切换流量转发路径。当对</w:t>
      </w:r>
      <w:r>
        <w:rPr>
          <w:rFonts w:ascii="微软雅黑" w:eastAsia="微软雅黑" w:hAnsi="微软雅黑" w:hint="eastAsia"/>
        </w:rPr>
        <w:t>链路中</w:t>
      </w:r>
      <w:r>
        <w:rPr>
          <w:rFonts w:ascii="微软雅黑" w:eastAsia="微软雅黑" w:hAnsi="微软雅黑"/>
        </w:rPr>
        <w:t>某个节点进行FS操作后，其它节点随之进入FS状态</w:t>
      </w:r>
    </w:p>
    <w:p w14:paraId="7E201037" w14:textId="0428999E" w:rsidR="002A4BD3" w:rsidRDefault="002A4BD3" w:rsidP="00AF0E38">
      <w:pPr>
        <w:pStyle w:val="af2"/>
        <w:numPr>
          <w:ilvl w:val="0"/>
          <w:numId w:val="601"/>
        </w:numPr>
        <w:ind w:firstLineChars="0"/>
        <w:rPr>
          <w:rFonts w:ascii="微软雅黑" w:eastAsia="微软雅黑" w:hAnsi="微软雅黑"/>
        </w:rPr>
      </w:pPr>
      <w:r>
        <w:rPr>
          <w:rFonts w:ascii="微软雅黑" w:eastAsia="微软雅黑" w:hAnsi="微软雅黑"/>
        </w:rPr>
        <w:t>Pending状态：Pending状态是一个不稳定的状态，是各状态在进行跳转时的一</w:t>
      </w:r>
      <w:r>
        <w:rPr>
          <w:rFonts w:ascii="微软雅黑" w:eastAsia="微软雅黑" w:hAnsi="微软雅黑"/>
        </w:rPr>
        <w:lastRenderedPageBreak/>
        <w:t>个过渡状态</w:t>
      </w:r>
    </w:p>
    <w:p w14:paraId="2499E804" w14:textId="615622FD" w:rsidR="002A4BD3" w:rsidRDefault="002A4BD3" w:rsidP="0099225E">
      <w:pPr>
        <w:ind w:firstLine="420"/>
        <w:rPr>
          <w:rFonts w:ascii="微软雅黑" w:eastAsia="微软雅黑" w:hAnsi="微软雅黑"/>
        </w:rPr>
      </w:pPr>
      <w:r>
        <w:rPr>
          <w:rFonts w:ascii="微软雅黑" w:eastAsia="微软雅黑" w:hAnsi="微软雅黑" w:hint="eastAsia"/>
        </w:rPr>
        <w:t>环路</w:t>
      </w:r>
      <w:r>
        <w:rPr>
          <w:rFonts w:ascii="微软雅黑" w:eastAsia="微软雅黑" w:hAnsi="微软雅黑"/>
        </w:rPr>
        <w:t>正常时，处于Idle状态；链路</w:t>
      </w:r>
      <w:r>
        <w:rPr>
          <w:rFonts w:ascii="微软雅黑" w:eastAsia="微软雅黑" w:hAnsi="微软雅黑" w:hint="eastAsia"/>
        </w:rPr>
        <w:t>发生</w:t>
      </w:r>
      <w:r>
        <w:rPr>
          <w:rFonts w:ascii="微软雅黑" w:eastAsia="微软雅黑" w:hAnsi="微软雅黑"/>
        </w:rPr>
        <w:t>故障后，处于Protection状态。</w:t>
      </w:r>
    </w:p>
    <w:p w14:paraId="38E26C01" w14:textId="46A55AD0" w:rsidR="0099225E" w:rsidRPr="0099225E" w:rsidRDefault="0099225E" w:rsidP="0099225E">
      <w:pPr>
        <w:ind w:firstLine="420"/>
        <w:rPr>
          <w:rFonts w:ascii="微软雅黑" w:eastAsia="微软雅黑" w:hAnsi="微软雅黑"/>
          <w:b/>
        </w:rPr>
      </w:pPr>
      <w:r w:rsidRPr="0099225E">
        <w:rPr>
          <w:rFonts w:ascii="微软雅黑" w:eastAsia="微软雅黑" w:hAnsi="微软雅黑" w:hint="eastAsia"/>
          <w:b/>
        </w:rPr>
        <w:t>ERPS</w:t>
      </w:r>
      <w:r w:rsidRPr="0099225E">
        <w:rPr>
          <w:rFonts w:ascii="微软雅黑" w:eastAsia="微软雅黑" w:hAnsi="微软雅黑"/>
          <w:b/>
        </w:rPr>
        <w:t>运行机制</w:t>
      </w:r>
    </w:p>
    <w:p w14:paraId="4089241E" w14:textId="1B72C429" w:rsidR="0099225E" w:rsidRDefault="00E13868" w:rsidP="0099225E">
      <w:pPr>
        <w:ind w:firstLine="420"/>
        <w:rPr>
          <w:rFonts w:ascii="微软雅黑" w:eastAsia="微软雅黑" w:hAnsi="微软雅黑"/>
        </w:rPr>
      </w:pPr>
      <w:r>
        <w:rPr>
          <w:rFonts w:ascii="微软雅黑" w:eastAsia="微软雅黑" w:hAnsi="微软雅黑" w:hint="eastAsia"/>
        </w:rPr>
        <w:t>ERPS</w:t>
      </w:r>
      <w:r>
        <w:rPr>
          <w:rFonts w:ascii="微软雅黑" w:eastAsia="微软雅黑" w:hAnsi="微软雅黑"/>
        </w:rPr>
        <w:t>采用ITU-T G.8032/Y.1344</w:t>
      </w:r>
      <w:r>
        <w:rPr>
          <w:rFonts w:ascii="微软雅黑" w:eastAsia="微软雅黑" w:hAnsi="微软雅黑" w:hint="eastAsia"/>
        </w:rPr>
        <w:t>中</w:t>
      </w:r>
      <w:r>
        <w:rPr>
          <w:rFonts w:ascii="微软雅黑" w:eastAsia="微软雅黑" w:hAnsi="微软雅黑"/>
        </w:rPr>
        <w:t>定义的连续性检测进行链路双向转发检测，能够定位故障点并检测故障时单向还是双向的。ERPS</w:t>
      </w:r>
      <w:r>
        <w:rPr>
          <w:rFonts w:ascii="微软雅黑" w:eastAsia="微软雅黑" w:hAnsi="微软雅黑" w:hint="eastAsia"/>
        </w:rPr>
        <w:t>通过通告</w:t>
      </w:r>
      <w:r>
        <w:rPr>
          <w:rFonts w:ascii="微软雅黑" w:eastAsia="微软雅黑" w:hAnsi="微软雅黑"/>
        </w:rPr>
        <w:t>的消息来判断链路的状态，并作出</w:t>
      </w:r>
      <w:r w:rsidR="00013791">
        <w:rPr>
          <w:rFonts w:ascii="微软雅黑" w:eastAsia="微软雅黑" w:hAnsi="微软雅黑" w:hint="eastAsia"/>
        </w:rPr>
        <w:t>相应</w:t>
      </w:r>
      <w:r w:rsidR="00013791">
        <w:rPr>
          <w:rFonts w:ascii="微软雅黑" w:eastAsia="微软雅黑" w:hAnsi="微软雅黑"/>
        </w:rPr>
        <w:t>的处理。ERPS</w:t>
      </w:r>
      <w:r w:rsidR="00013791">
        <w:rPr>
          <w:rFonts w:ascii="微软雅黑" w:eastAsia="微软雅黑" w:hAnsi="微软雅黑" w:hint="eastAsia"/>
        </w:rPr>
        <w:t>的</w:t>
      </w:r>
      <w:r w:rsidR="00013791">
        <w:rPr>
          <w:rFonts w:ascii="微软雅黑" w:eastAsia="微软雅黑" w:hAnsi="微软雅黑"/>
        </w:rPr>
        <w:t>控制报文类型主要有SF和NR，如果检测到链路出现信号收发失败就发送SF消息</w:t>
      </w:r>
      <w:r w:rsidR="00013791">
        <w:rPr>
          <w:rFonts w:ascii="微软雅黑" w:eastAsia="微软雅黑" w:hAnsi="微软雅黑" w:hint="eastAsia"/>
        </w:rPr>
        <w:t>，</w:t>
      </w:r>
      <w:r w:rsidR="00013791">
        <w:rPr>
          <w:rFonts w:ascii="微软雅黑" w:eastAsia="微软雅黑" w:hAnsi="微软雅黑"/>
        </w:rPr>
        <w:t>检测到链路恢复就发送</w:t>
      </w:r>
      <w:r w:rsidR="00013791">
        <w:rPr>
          <w:rFonts w:ascii="微软雅黑" w:eastAsia="微软雅黑" w:hAnsi="微软雅黑" w:hint="eastAsia"/>
        </w:rPr>
        <w:t>NR</w:t>
      </w:r>
      <w:r w:rsidR="00013791">
        <w:rPr>
          <w:rFonts w:ascii="微软雅黑" w:eastAsia="微软雅黑" w:hAnsi="微软雅黑"/>
        </w:rPr>
        <w:t>消息</w:t>
      </w:r>
      <w:r w:rsidR="00013791">
        <w:rPr>
          <w:rFonts w:ascii="微软雅黑" w:eastAsia="微软雅黑" w:hAnsi="微软雅黑" w:hint="eastAsia"/>
        </w:rPr>
        <w:t>。</w:t>
      </w:r>
      <w:r w:rsidR="00013791">
        <w:rPr>
          <w:rFonts w:ascii="微软雅黑" w:eastAsia="微软雅黑" w:hAnsi="微软雅黑"/>
        </w:rPr>
        <w:t>如果</w:t>
      </w:r>
      <w:r w:rsidR="00013791">
        <w:rPr>
          <w:rFonts w:ascii="微软雅黑" w:eastAsia="微软雅黑" w:hAnsi="微软雅黑" w:hint="eastAsia"/>
        </w:rPr>
        <w:t>检测到</w:t>
      </w:r>
      <w:r w:rsidR="00013791">
        <w:rPr>
          <w:rFonts w:ascii="微软雅黑" w:eastAsia="微软雅黑" w:hAnsi="微软雅黑"/>
        </w:rPr>
        <w:t>链路状态变化，连续发三个报文，之后的报文每隔</w:t>
      </w:r>
      <w:r w:rsidR="00013791">
        <w:rPr>
          <w:rFonts w:ascii="微软雅黑" w:eastAsia="微软雅黑" w:hAnsi="微软雅黑" w:hint="eastAsia"/>
        </w:rPr>
        <w:t>5</w:t>
      </w:r>
      <w:r w:rsidR="00013791">
        <w:rPr>
          <w:rFonts w:ascii="微软雅黑" w:eastAsia="微软雅黑" w:hAnsi="微软雅黑"/>
        </w:rPr>
        <w:t>s发送一次。</w:t>
      </w:r>
    </w:p>
    <w:p w14:paraId="08D1897F" w14:textId="3E14D6C4" w:rsidR="00013791" w:rsidRDefault="00013791" w:rsidP="0099225E">
      <w:pPr>
        <w:ind w:firstLine="420"/>
        <w:rPr>
          <w:rFonts w:ascii="微软雅黑" w:eastAsia="微软雅黑" w:hAnsi="微软雅黑"/>
        </w:rPr>
      </w:pPr>
      <w:r>
        <w:rPr>
          <w:rFonts w:ascii="微软雅黑" w:eastAsia="微软雅黑" w:hAnsi="微软雅黑"/>
        </w:rPr>
        <w:t>1.</w:t>
      </w:r>
      <w:r>
        <w:rPr>
          <w:rFonts w:ascii="微软雅黑" w:eastAsia="微软雅黑" w:hAnsi="微软雅黑" w:hint="eastAsia"/>
        </w:rPr>
        <w:t>链路</w:t>
      </w:r>
      <w:r>
        <w:rPr>
          <w:rFonts w:ascii="微软雅黑" w:eastAsia="微软雅黑" w:hAnsi="微软雅黑"/>
        </w:rPr>
        <w:t>down告警机制</w:t>
      </w:r>
      <w:r w:rsidR="0069512C">
        <w:rPr>
          <w:rFonts w:ascii="微软雅黑" w:eastAsia="微软雅黑" w:hAnsi="微软雅黑" w:hint="eastAsia"/>
        </w:rPr>
        <w:t>：当链路中</w:t>
      </w:r>
      <w:r w:rsidR="0069512C">
        <w:rPr>
          <w:rFonts w:ascii="微软雅黑" w:eastAsia="微软雅黑" w:hAnsi="微软雅黑"/>
        </w:rPr>
        <w:t>的节点发现自己任何一个属于ERPS</w:t>
      </w:r>
      <w:r w:rsidR="0069512C">
        <w:rPr>
          <w:rFonts w:ascii="微软雅黑" w:eastAsia="微软雅黑" w:hAnsi="微软雅黑" w:hint="eastAsia"/>
        </w:rPr>
        <w:t>环</w:t>
      </w:r>
      <w:r w:rsidR="0069512C">
        <w:rPr>
          <w:rFonts w:ascii="微软雅黑" w:eastAsia="微软雅黑" w:hAnsi="微软雅黑"/>
        </w:rPr>
        <w:t>的端口down时，都会阻塞故障端口并立刻发送SF报文通知链路上其它节点发生了故障，其它节点在收到此报文后放开非故障阻塞端口，并刷新MAC地址表项。</w:t>
      </w:r>
    </w:p>
    <w:p w14:paraId="570807A8" w14:textId="1CEF341E" w:rsidR="0069512C" w:rsidRDefault="0069512C" w:rsidP="0069512C">
      <w:pPr>
        <w:jc w:val="center"/>
        <w:rPr>
          <w:rFonts w:ascii="微软雅黑" w:eastAsia="微软雅黑" w:hAnsi="微软雅黑"/>
        </w:rPr>
      </w:pPr>
      <w:r>
        <w:rPr>
          <w:noProof/>
        </w:rPr>
        <w:drawing>
          <wp:inline distT="0" distB="0" distL="0" distR="0" wp14:anchorId="530FC5AA" wp14:editId="2DB89314">
            <wp:extent cx="4783455" cy="1508125"/>
            <wp:effectExtent l="0" t="0" r="0" b="0"/>
            <wp:docPr id="36" name="图片 36" descr="https://resource.h3c.com/cn/201612/19/20161219_2730406_image003_963915_30005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esource.h3c.com/cn/201612/19/20161219_2730406_image003_963915_30005_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3455" cy="1508125"/>
                    </a:xfrm>
                    <a:prstGeom prst="rect">
                      <a:avLst/>
                    </a:prstGeom>
                    <a:noFill/>
                    <a:ln>
                      <a:noFill/>
                    </a:ln>
                  </pic:spPr>
                </pic:pic>
              </a:graphicData>
            </a:graphic>
          </wp:inline>
        </w:drawing>
      </w:r>
    </w:p>
    <w:p w14:paraId="6053CAE3" w14:textId="4EDC71CB" w:rsidR="0069512C" w:rsidRDefault="0069512C" w:rsidP="0099225E">
      <w:pPr>
        <w:ind w:firstLine="420"/>
        <w:rPr>
          <w:rFonts w:ascii="微软雅黑" w:eastAsia="微软雅黑" w:hAnsi="微软雅黑"/>
        </w:rPr>
      </w:pPr>
      <w:r>
        <w:rPr>
          <w:rFonts w:ascii="微软雅黑" w:eastAsia="微软雅黑" w:hAnsi="微软雅黑"/>
        </w:rPr>
        <w:t>2.</w:t>
      </w:r>
      <w:r>
        <w:rPr>
          <w:rFonts w:ascii="微软雅黑" w:eastAsia="微软雅黑" w:hAnsi="微软雅黑" w:hint="eastAsia"/>
        </w:rPr>
        <w:t>链路恢复机制</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故障链路恢复后，先阻塞之前处于故障状态的端口，启动Guard定时器并发送NR报文通知Owner节点故障链路已恢复</w:t>
      </w:r>
      <w:r>
        <w:rPr>
          <w:rFonts w:ascii="微软雅黑" w:eastAsia="微软雅黑" w:hAnsi="微软雅黑" w:hint="eastAsia"/>
        </w:rPr>
        <w:t>。Owner</w:t>
      </w:r>
      <w:r>
        <w:rPr>
          <w:rFonts w:ascii="微软雅黑" w:eastAsia="微软雅黑" w:hAnsi="微软雅黑"/>
        </w:rPr>
        <w:t>节点在收到NR报文后，启动WTR定时器，</w:t>
      </w:r>
      <w:r w:rsidR="00491FAD">
        <w:rPr>
          <w:rFonts w:ascii="微软雅黑" w:eastAsia="微软雅黑" w:hAnsi="微软雅黑" w:hint="eastAsia"/>
        </w:rPr>
        <w:t>如果定时器</w:t>
      </w:r>
      <w:r w:rsidR="00491FAD">
        <w:rPr>
          <w:rFonts w:ascii="微软雅黑" w:eastAsia="微软雅黑" w:hAnsi="微软雅黑"/>
        </w:rPr>
        <w:t>在超时前，没有收到SF报文，则当定时器超市后，Owner节点阻塞RPL端口，并向外周期性发送</w:t>
      </w:r>
      <w:r w:rsidR="00491FAD">
        <w:rPr>
          <w:rFonts w:ascii="微软雅黑" w:eastAsia="微软雅黑" w:hAnsi="微软雅黑" w:hint="eastAsia"/>
        </w:rPr>
        <w:t>(</w:t>
      </w:r>
      <w:r w:rsidR="00491FAD">
        <w:rPr>
          <w:rFonts w:ascii="微软雅黑" w:eastAsia="微软雅黑" w:hAnsi="微软雅黑"/>
        </w:rPr>
        <w:t>NR,RB</w:t>
      </w:r>
      <w:r w:rsidR="00491FAD">
        <w:rPr>
          <w:rFonts w:ascii="微软雅黑" w:eastAsia="微软雅黑" w:hAnsi="微软雅黑" w:hint="eastAsia"/>
        </w:rPr>
        <w:t>)报文；</w:t>
      </w:r>
      <w:r w:rsidR="00491FAD">
        <w:rPr>
          <w:rFonts w:ascii="微软雅黑" w:eastAsia="微软雅黑" w:hAnsi="微软雅黑"/>
        </w:rPr>
        <w:t>故障恢复节点在收到</w:t>
      </w:r>
      <w:r w:rsidR="00491FAD">
        <w:rPr>
          <w:rFonts w:ascii="微软雅黑" w:eastAsia="微软雅黑" w:hAnsi="微软雅黑" w:hint="eastAsia"/>
        </w:rPr>
        <w:t>(</w:t>
      </w:r>
      <w:r w:rsidR="00491FAD">
        <w:rPr>
          <w:rFonts w:ascii="微软雅黑" w:eastAsia="微软雅黑" w:hAnsi="微软雅黑"/>
        </w:rPr>
        <w:t>NR,RB</w:t>
      </w:r>
      <w:r w:rsidR="00491FAD">
        <w:rPr>
          <w:rFonts w:ascii="微软雅黑" w:eastAsia="微软雅黑" w:hAnsi="微软雅黑" w:hint="eastAsia"/>
        </w:rPr>
        <w:t>)报文</w:t>
      </w:r>
      <w:r w:rsidR="00491FAD">
        <w:rPr>
          <w:rFonts w:ascii="微软雅黑" w:eastAsia="微软雅黑" w:hAnsi="微软雅黑"/>
        </w:rPr>
        <w:t>后放开</w:t>
      </w:r>
      <w:r w:rsidR="00491FAD">
        <w:rPr>
          <w:rFonts w:ascii="微软雅黑" w:eastAsia="微软雅黑" w:hAnsi="微软雅黑" w:hint="eastAsia"/>
        </w:rPr>
        <w:t>临时</w:t>
      </w:r>
      <w:r w:rsidR="00491FAD">
        <w:rPr>
          <w:rFonts w:ascii="微软雅黑" w:eastAsia="微软雅黑" w:hAnsi="微软雅黑"/>
        </w:rPr>
        <w:t>阻塞的</w:t>
      </w:r>
      <w:r w:rsidR="00491FAD">
        <w:rPr>
          <w:rFonts w:ascii="微软雅黑" w:eastAsia="微软雅黑" w:hAnsi="微软雅黑" w:hint="eastAsia"/>
        </w:rPr>
        <w:t>故障</w:t>
      </w:r>
      <w:r w:rsidR="00491FAD">
        <w:rPr>
          <w:rFonts w:ascii="微软雅黑" w:eastAsia="微软雅黑" w:hAnsi="微软雅黑"/>
        </w:rPr>
        <w:t>恢复端口；Neighbor节点收到</w:t>
      </w:r>
      <w:r w:rsidR="00491FAD">
        <w:rPr>
          <w:rFonts w:ascii="微软雅黑" w:eastAsia="微软雅黑" w:hAnsi="微软雅黑" w:hint="eastAsia"/>
        </w:rPr>
        <w:t>(</w:t>
      </w:r>
      <w:r w:rsidR="00491FAD">
        <w:rPr>
          <w:rFonts w:ascii="微软雅黑" w:eastAsia="微软雅黑" w:hAnsi="微软雅黑"/>
        </w:rPr>
        <w:t>NR,RB</w:t>
      </w:r>
      <w:r w:rsidR="00491FAD">
        <w:rPr>
          <w:rFonts w:ascii="微软雅黑" w:eastAsia="微软雅黑" w:hAnsi="微软雅黑" w:hint="eastAsia"/>
        </w:rPr>
        <w:t>)报文</w:t>
      </w:r>
      <w:r w:rsidR="00491FAD">
        <w:rPr>
          <w:rFonts w:ascii="微软雅黑" w:eastAsia="微软雅黑" w:hAnsi="微软雅黑"/>
        </w:rPr>
        <w:t>后阻塞RPL端口，链路恢复。</w:t>
      </w:r>
    </w:p>
    <w:p w14:paraId="7A0656A1" w14:textId="41273190" w:rsidR="00491FAD" w:rsidRDefault="00491FAD" w:rsidP="0099225E">
      <w:pPr>
        <w:ind w:firstLine="420"/>
        <w:rPr>
          <w:rFonts w:ascii="微软雅黑" w:eastAsia="微软雅黑" w:hAnsi="微软雅黑"/>
        </w:rPr>
      </w:pPr>
      <w:r>
        <w:rPr>
          <w:rFonts w:ascii="微软雅黑" w:eastAsia="微软雅黑" w:hAnsi="微软雅黑" w:hint="eastAsia"/>
        </w:rPr>
        <w:t>Owner</w:t>
      </w:r>
      <w:r>
        <w:rPr>
          <w:rFonts w:ascii="微软雅黑" w:eastAsia="微软雅黑" w:hAnsi="微软雅黑"/>
        </w:rPr>
        <w:t>节点在链路的</w:t>
      </w:r>
      <w:r>
        <w:rPr>
          <w:rFonts w:ascii="微软雅黑" w:eastAsia="微软雅黑" w:hAnsi="微软雅黑" w:hint="eastAsia"/>
        </w:rPr>
        <w:t>恢复</w:t>
      </w:r>
      <w:r>
        <w:rPr>
          <w:rFonts w:ascii="微软雅黑" w:eastAsia="微软雅黑" w:hAnsi="微软雅黑"/>
        </w:rPr>
        <w:t>处理中，有</w:t>
      </w:r>
      <w:r>
        <w:rPr>
          <w:rFonts w:ascii="微软雅黑" w:eastAsia="微软雅黑" w:hAnsi="微软雅黑" w:hint="eastAsia"/>
        </w:rPr>
        <w:t>2种</w:t>
      </w:r>
      <w:r>
        <w:rPr>
          <w:rFonts w:ascii="微软雅黑" w:eastAsia="微软雅黑" w:hAnsi="微软雅黑"/>
        </w:rPr>
        <w:t>方式：</w:t>
      </w:r>
    </w:p>
    <w:p w14:paraId="17A53815" w14:textId="6AE78414" w:rsidR="00491FAD" w:rsidRDefault="00491FAD" w:rsidP="0099225E">
      <w:pPr>
        <w:ind w:firstLine="420"/>
        <w:rPr>
          <w:rFonts w:ascii="微软雅黑" w:eastAsia="微软雅黑" w:hAnsi="微软雅黑"/>
        </w:rPr>
      </w:pPr>
      <w:r>
        <w:rPr>
          <w:rFonts w:ascii="微软雅黑" w:eastAsia="微软雅黑" w:hAnsi="微软雅黑" w:hint="eastAsia"/>
        </w:rPr>
        <w:lastRenderedPageBreak/>
        <w:t>方式</w:t>
      </w:r>
      <w:r>
        <w:rPr>
          <w:rFonts w:ascii="微软雅黑" w:eastAsia="微软雅黑" w:hAnsi="微软雅黑"/>
        </w:rPr>
        <w:t>一：回切模式</w:t>
      </w:r>
      <w:r>
        <w:rPr>
          <w:rFonts w:ascii="微软雅黑" w:eastAsia="微软雅黑" w:hAnsi="微软雅黑" w:hint="eastAsia"/>
        </w:rPr>
        <w:t>。</w:t>
      </w:r>
      <w:r>
        <w:rPr>
          <w:rFonts w:ascii="微软雅黑" w:eastAsia="微软雅黑" w:hAnsi="微软雅黑"/>
        </w:rPr>
        <w:t>Owner节点在故障消除收到NR报文后，</w:t>
      </w:r>
      <w:r>
        <w:rPr>
          <w:rFonts w:ascii="微软雅黑" w:eastAsia="微软雅黑" w:hAnsi="微软雅黑" w:hint="eastAsia"/>
        </w:rPr>
        <w:t>会</w:t>
      </w:r>
      <w:r>
        <w:rPr>
          <w:rFonts w:ascii="微软雅黑" w:eastAsia="微软雅黑" w:hAnsi="微软雅黑"/>
        </w:rPr>
        <w:t>启动WTR/WTB定时器</w:t>
      </w:r>
      <w:r>
        <w:rPr>
          <w:rFonts w:ascii="微软雅黑" w:eastAsia="微软雅黑" w:hAnsi="微软雅黑" w:hint="eastAsia"/>
        </w:rPr>
        <w:t>。</w:t>
      </w:r>
      <w:r>
        <w:rPr>
          <w:rFonts w:ascii="微软雅黑" w:eastAsia="微软雅黑" w:hAnsi="微软雅黑"/>
        </w:rPr>
        <w:t>在</w:t>
      </w:r>
      <w:r>
        <w:rPr>
          <w:rFonts w:ascii="微软雅黑" w:eastAsia="微软雅黑" w:hAnsi="微软雅黑" w:hint="eastAsia"/>
        </w:rPr>
        <w:t>定时器</w:t>
      </w:r>
      <w:r>
        <w:rPr>
          <w:rFonts w:ascii="微软雅黑" w:eastAsia="微软雅黑" w:hAnsi="微软雅黑"/>
        </w:rPr>
        <w:t>超时之前，如果Owner节点没有收到SF报文，就切换端口状态，阻塞RPL端口，清除MAC地址表项，发送</w:t>
      </w:r>
      <w:r>
        <w:rPr>
          <w:rFonts w:ascii="微软雅黑" w:eastAsia="微软雅黑" w:hAnsi="微软雅黑" w:hint="eastAsia"/>
        </w:rPr>
        <w:t>(</w:t>
      </w:r>
      <w:r>
        <w:rPr>
          <w:rFonts w:ascii="微软雅黑" w:eastAsia="微软雅黑" w:hAnsi="微软雅黑"/>
        </w:rPr>
        <w:t>NR,RB</w:t>
      </w:r>
      <w:r>
        <w:rPr>
          <w:rFonts w:ascii="微软雅黑" w:eastAsia="微软雅黑" w:hAnsi="微软雅黑" w:hint="eastAsia"/>
        </w:rPr>
        <w:t>)报文</w:t>
      </w:r>
      <w:r>
        <w:rPr>
          <w:rFonts w:ascii="微软雅黑" w:eastAsia="微软雅黑" w:hAnsi="微软雅黑"/>
        </w:rPr>
        <w:t>，其它节点放开非故障的阻塞端口，清除各自</w:t>
      </w:r>
      <w:r>
        <w:rPr>
          <w:rFonts w:ascii="微软雅黑" w:eastAsia="微软雅黑" w:hAnsi="微软雅黑" w:hint="eastAsia"/>
        </w:rPr>
        <w:t>MAC地址表项</w:t>
      </w:r>
      <w:r>
        <w:rPr>
          <w:rFonts w:ascii="微软雅黑" w:eastAsia="微软雅黑" w:hAnsi="微软雅黑"/>
        </w:rPr>
        <w:t>。定时器</w:t>
      </w:r>
      <w:r>
        <w:rPr>
          <w:rFonts w:ascii="微软雅黑" w:eastAsia="微软雅黑" w:hAnsi="微软雅黑" w:hint="eastAsia"/>
        </w:rPr>
        <w:t>超时</w:t>
      </w:r>
      <w:r>
        <w:rPr>
          <w:rFonts w:ascii="微软雅黑" w:eastAsia="微软雅黑" w:hAnsi="微软雅黑"/>
        </w:rPr>
        <w:t>后，切换回Idle状态。</w:t>
      </w:r>
    </w:p>
    <w:p w14:paraId="4886A4A6" w14:textId="3001C428" w:rsidR="00491FAD" w:rsidRPr="00491FAD" w:rsidRDefault="00491FAD" w:rsidP="0099225E">
      <w:pPr>
        <w:ind w:firstLine="420"/>
        <w:rPr>
          <w:rFonts w:ascii="微软雅黑" w:eastAsia="微软雅黑" w:hAnsi="微软雅黑"/>
        </w:rPr>
      </w:pPr>
      <w:r>
        <w:rPr>
          <w:rFonts w:ascii="微软雅黑" w:eastAsia="微软雅黑" w:hAnsi="微软雅黑" w:hint="eastAsia"/>
        </w:rPr>
        <w:t>方式</w:t>
      </w:r>
      <w:r>
        <w:rPr>
          <w:rFonts w:ascii="微软雅黑" w:eastAsia="微软雅黑" w:hAnsi="微软雅黑"/>
        </w:rPr>
        <w:t>二：</w:t>
      </w:r>
      <w:r>
        <w:rPr>
          <w:rFonts w:ascii="微软雅黑" w:eastAsia="微软雅黑" w:hAnsi="微软雅黑" w:hint="eastAsia"/>
        </w:rPr>
        <w:t>非回切模式</w:t>
      </w:r>
      <w:r w:rsidR="00080A89" w:rsidRPr="00080A89">
        <w:rPr>
          <w:rFonts w:ascii="微软雅黑" w:eastAsia="微软雅黑" w:hAnsi="微软雅黑" w:hint="eastAsia"/>
          <w:color w:val="E36C0A" w:themeColor="accent6" w:themeShade="BF"/>
        </w:rPr>
        <w:t>【FP</w:t>
      </w:r>
      <w:r w:rsidR="00080A89" w:rsidRPr="00080A89">
        <w:rPr>
          <w:rFonts w:ascii="微软雅黑" w:eastAsia="微软雅黑" w:hAnsi="微软雅黑"/>
          <w:color w:val="E36C0A" w:themeColor="accent6" w:themeShade="BF"/>
        </w:rPr>
        <w:t>3</w:t>
      </w:r>
      <w:r w:rsidR="00080A89" w:rsidRPr="00080A89">
        <w:rPr>
          <w:rFonts w:ascii="微软雅黑" w:eastAsia="微软雅黑" w:hAnsi="微软雅黑" w:hint="eastAsia"/>
          <w:color w:val="E36C0A" w:themeColor="accent6" w:themeShade="BF"/>
        </w:rPr>
        <w:t>暂不支持】</w:t>
      </w:r>
      <w:r>
        <w:rPr>
          <w:rFonts w:ascii="微软雅黑" w:eastAsia="微软雅黑" w:hAnsi="微软雅黑" w:hint="eastAsia"/>
        </w:rPr>
        <w:t>。Owner收到</w:t>
      </w:r>
      <w:r>
        <w:rPr>
          <w:rFonts w:ascii="微软雅黑" w:eastAsia="微软雅黑" w:hAnsi="微软雅黑"/>
        </w:rPr>
        <w:t>NR报文后，不执行任何操作。</w:t>
      </w:r>
    </w:p>
    <w:p w14:paraId="683B756D" w14:textId="6DDD53A7" w:rsidR="0099225E" w:rsidRDefault="0069512C" w:rsidP="0069512C">
      <w:pPr>
        <w:jc w:val="center"/>
        <w:rPr>
          <w:rFonts w:ascii="微软雅黑" w:eastAsia="微软雅黑" w:hAnsi="微软雅黑"/>
        </w:rPr>
      </w:pPr>
      <w:r>
        <w:rPr>
          <w:noProof/>
        </w:rPr>
        <w:drawing>
          <wp:inline distT="0" distB="0" distL="0" distR="0" wp14:anchorId="52A27E33" wp14:editId="59214EEA">
            <wp:extent cx="4879340" cy="1508125"/>
            <wp:effectExtent l="0" t="0" r="0" b="0"/>
            <wp:docPr id="37" name="图片 37" descr="https://resource.h3c.com/cn/201612/19/20161219_2730407_image004_963915_30005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esource.h3c.com/cn/201612/19/20161219_2730407_image004_963915_30005_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9340" cy="1508125"/>
                    </a:xfrm>
                    <a:prstGeom prst="rect">
                      <a:avLst/>
                    </a:prstGeom>
                    <a:noFill/>
                    <a:ln>
                      <a:noFill/>
                    </a:ln>
                  </pic:spPr>
                </pic:pic>
              </a:graphicData>
            </a:graphic>
          </wp:inline>
        </w:drawing>
      </w:r>
    </w:p>
    <w:p w14:paraId="1FAF322D" w14:textId="38D17798" w:rsidR="0069512C" w:rsidRDefault="00491FAD" w:rsidP="0099225E">
      <w:pPr>
        <w:ind w:firstLine="420"/>
        <w:rPr>
          <w:rFonts w:ascii="微软雅黑" w:eastAsia="微软雅黑" w:hAnsi="微软雅黑"/>
        </w:rPr>
      </w:pPr>
      <w:r>
        <w:rPr>
          <w:rFonts w:ascii="微软雅黑" w:eastAsia="微软雅黑" w:hAnsi="微软雅黑" w:hint="eastAsia"/>
        </w:rPr>
        <w:t>3.多实例</w:t>
      </w:r>
      <w:r>
        <w:rPr>
          <w:rFonts w:ascii="微软雅黑" w:eastAsia="微软雅黑" w:hAnsi="微软雅黑"/>
        </w:rPr>
        <w:t>与负载分担机制</w:t>
      </w:r>
    </w:p>
    <w:p w14:paraId="56E5DA84" w14:textId="003DCB6A" w:rsidR="00491FAD" w:rsidRDefault="001B2B0B" w:rsidP="0099225E">
      <w:pPr>
        <w:ind w:firstLine="420"/>
        <w:rPr>
          <w:rFonts w:ascii="微软雅黑" w:eastAsia="微软雅黑" w:hAnsi="微软雅黑"/>
        </w:rPr>
      </w:pPr>
      <w:r>
        <w:rPr>
          <w:rFonts w:ascii="微软雅黑" w:eastAsia="微软雅黑" w:hAnsi="微软雅黑" w:hint="eastAsia"/>
        </w:rPr>
        <w:t>在同一个</w:t>
      </w:r>
      <w:r>
        <w:rPr>
          <w:rFonts w:ascii="微软雅黑" w:eastAsia="微软雅黑" w:hAnsi="微软雅黑"/>
        </w:rPr>
        <w:t>环网中，可能同时存在多个VLAN的数据流量，ERPS可以实现流量的负载分担，即不同VLAN的流量沿不同的路径进行转发。</w:t>
      </w:r>
    </w:p>
    <w:p w14:paraId="5DB14C71" w14:textId="22155F05" w:rsidR="001B2B0B" w:rsidRPr="001B2B0B" w:rsidRDefault="00A12660" w:rsidP="0099225E">
      <w:pPr>
        <w:ind w:firstLine="420"/>
        <w:rPr>
          <w:rFonts w:ascii="微软雅黑" w:eastAsia="微软雅黑" w:hAnsi="微软雅黑"/>
        </w:rPr>
      </w:pPr>
      <w:r>
        <w:rPr>
          <w:rFonts w:ascii="微软雅黑" w:eastAsia="微软雅黑" w:hAnsi="微软雅黑" w:hint="eastAsia"/>
        </w:rPr>
        <w:t>通过</w:t>
      </w:r>
      <w:r>
        <w:rPr>
          <w:rFonts w:ascii="微软雅黑" w:eastAsia="微软雅黑" w:hAnsi="微软雅黑"/>
        </w:rPr>
        <w:t>在同一个环</w:t>
      </w:r>
      <w:r>
        <w:rPr>
          <w:rFonts w:ascii="微软雅黑" w:eastAsia="微软雅黑" w:hAnsi="微软雅黑" w:hint="eastAsia"/>
        </w:rPr>
        <w:t>网</w:t>
      </w:r>
      <w:r>
        <w:rPr>
          <w:rFonts w:ascii="微软雅黑" w:eastAsia="微软雅黑" w:hAnsi="微软雅黑"/>
        </w:rPr>
        <w:t>上</w:t>
      </w:r>
      <w:r>
        <w:rPr>
          <w:rFonts w:ascii="微软雅黑" w:eastAsia="微软雅黑" w:hAnsi="微软雅黑" w:hint="eastAsia"/>
        </w:rPr>
        <w:t>配置</w:t>
      </w:r>
      <w:r>
        <w:rPr>
          <w:rFonts w:ascii="微软雅黑" w:eastAsia="微软雅黑" w:hAnsi="微软雅黑"/>
        </w:rPr>
        <w:t>多个ERPS实例，不同ERPS实例发送不同VLAN的流量，实现不</w:t>
      </w:r>
      <w:r>
        <w:rPr>
          <w:rFonts w:ascii="微软雅黑" w:eastAsia="微软雅黑" w:hAnsi="微软雅黑" w:hint="eastAsia"/>
        </w:rPr>
        <w:t>同</w:t>
      </w:r>
      <w:r>
        <w:rPr>
          <w:rFonts w:ascii="微软雅黑" w:eastAsia="微软雅黑" w:hAnsi="微软雅黑"/>
        </w:rPr>
        <w:t>VLAN的数据流量在该环网中的拓扑不同，从而达到负载分担的目的。</w:t>
      </w:r>
    </w:p>
    <w:p w14:paraId="4AFCE1CE" w14:textId="0F0BE9F8" w:rsidR="00491FAD" w:rsidRDefault="001B2B0B" w:rsidP="001B2B0B">
      <w:pPr>
        <w:jc w:val="center"/>
        <w:rPr>
          <w:rFonts w:ascii="微软雅黑" w:eastAsia="微软雅黑" w:hAnsi="微软雅黑"/>
        </w:rPr>
      </w:pPr>
      <w:r>
        <w:rPr>
          <w:noProof/>
        </w:rPr>
        <w:drawing>
          <wp:inline distT="0" distB="0" distL="0" distR="0" wp14:anchorId="030AB657" wp14:editId="15D7B372">
            <wp:extent cx="4783455" cy="2115185"/>
            <wp:effectExtent l="0" t="0" r="0" b="0"/>
            <wp:docPr id="39" name="图片 39" descr="https://resource.h3c.com/cn/201612/19/20161219_2730408_image005_963915_30005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esource.h3c.com/cn/201612/19/20161219_2730408_image005_963915_30005_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3455" cy="2115185"/>
                    </a:xfrm>
                    <a:prstGeom prst="rect">
                      <a:avLst/>
                    </a:prstGeom>
                    <a:noFill/>
                    <a:ln>
                      <a:noFill/>
                    </a:ln>
                  </pic:spPr>
                </pic:pic>
              </a:graphicData>
            </a:graphic>
          </wp:inline>
        </w:drawing>
      </w:r>
    </w:p>
    <w:p w14:paraId="295433F9" w14:textId="433EAB1E" w:rsidR="00095906" w:rsidRDefault="001B0380" w:rsidP="00F265CD">
      <w:pPr>
        <w:ind w:left="420"/>
        <w:rPr>
          <w:rFonts w:ascii="微软雅黑" w:eastAsia="微软雅黑" w:hAnsi="微软雅黑"/>
        </w:rPr>
      </w:pPr>
      <w:r>
        <w:rPr>
          <w:rFonts w:ascii="微软雅黑" w:eastAsia="微软雅黑" w:hAnsi="微软雅黑"/>
          <w:b/>
        </w:rPr>
        <w:t>ERPS多实例</w:t>
      </w:r>
    </w:p>
    <w:p w14:paraId="6964343F" w14:textId="08699365" w:rsidR="00F265CD" w:rsidRDefault="001B0380" w:rsidP="001B0380">
      <w:pPr>
        <w:ind w:firstLine="420"/>
        <w:rPr>
          <w:rFonts w:ascii="微软雅黑" w:eastAsia="微软雅黑" w:hAnsi="微软雅黑"/>
        </w:rPr>
      </w:pPr>
      <w:r>
        <w:rPr>
          <w:rFonts w:ascii="微软雅黑" w:eastAsia="微软雅黑" w:hAnsi="微软雅黑" w:hint="eastAsia"/>
        </w:rPr>
        <w:t>在</w:t>
      </w:r>
      <w:r>
        <w:rPr>
          <w:rFonts w:ascii="微软雅黑" w:eastAsia="微软雅黑" w:hAnsi="微软雅黑"/>
        </w:rPr>
        <w:t>普通的配置了ERPS的组网中，一个物理</w:t>
      </w:r>
      <w:r>
        <w:rPr>
          <w:rFonts w:ascii="微软雅黑" w:eastAsia="微软雅黑" w:hAnsi="微软雅黑" w:hint="eastAsia"/>
        </w:rPr>
        <w:t>环</w:t>
      </w:r>
      <w:r>
        <w:rPr>
          <w:rFonts w:ascii="微软雅黑" w:eastAsia="微软雅黑" w:hAnsi="微软雅黑"/>
        </w:rPr>
        <w:t>上只能配置一个ERPS环，也只能指定一</w:t>
      </w:r>
      <w:r>
        <w:rPr>
          <w:rFonts w:ascii="微软雅黑" w:eastAsia="微软雅黑" w:hAnsi="微软雅黑"/>
        </w:rPr>
        <w:lastRenderedPageBreak/>
        <w:t>个阻塞点。当</w:t>
      </w:r>
      <w:r>
        <w:rPr>
          <w:rFonts w:ascii="微软雅黑" w:eastAsia="微软雅黑" w:hAnsi="微软雅黑" w:hint="eastAsia"/>
        </w:rPr>
        <w:t>ERPS</w:t>
      </w:r>
      <w:r>
        <w:rPr>
          <w:rFonts w:ascii="微软雅黑" w:eastAsia="微软雅黑" w:hAnsi="微软雅黑"/>
        </w:rPr>
        <w:t>环处于正常状态时，阻塞端口会阻止所有的业务数据通过。这样</w:t>
      </w:r>
      <w:r>
        <w:rPr>
          <w:rFonts w:ascii="微软雅黑" w:eastAsia="微软雅黑" w:hAnsi="微软雅黑" w:hint="eastAsia"/>
        </w:rPr>
        <w:t>，</w:t>
      </w:r>
      <w:r>
        <w:rPr>
          <w:rFonts w:ascii="微软雅黑" w:eastAsia="微软雅黑" w:hAnsi="微软雅黑"/>
        </w:rPr>
        <w:t>所有业务数据在ERPS</w:t>
      </w:r>
      <w:r>
        <w:rPr>
          <w:rFonts w:ascii="微软雅黑" w:eastAsia="微软雅黑" w:hAnsi="微软雅黑" w:hint="eastAsia"/>
        </w:rPr>
        <w:t>环</w:t>
      </w:r>
      <w:r>
        <w:rPr>
          <w:rFonts w:ascii="微软雅黑" w:eastAsia="微软雅黑" w:hAnsi="微软雅黑"/>
        </w:rPr>
        <w:t>上只能通过一条路径传输，阻塞端口另一侧的链路空闲，造成带宽浪费。</w:t>
      </w:r>
    </w:p>
    <w:p w14:paraId="3B56B4F9" w14:textId="2B61F89C" w:rsidR="001B0380" w:rsidRDefault="001B0380" w:rsidP="001B0380">
      <w:pPr>
        <w:ind w:firstLine="420"/>
        <w:rPr>
          <w:rFonts w:ascii="微软雅黑" w:eastAsia="微软雅黑" w:hAnsi="微软雅黑"/>
        </w:rPr>
      </w:pPr>
      <w:r>
        <w:rPr>
          <w:rFonts w:ascii="微软雅黑" w:eastAsia="微软雅黑" w:hAnsi="微软雅黑" w:hint="eastAsia"/>
        </w:rPr>
        <w:t>为了</w:t>
      </w:r>
      <w:r>
        <w:rPr>
          <w:rFonts w:ascii="微软雅黑" w:eastAsia="微软雅黑" w:hAnsi="微软雅黑"/>
        </w:rPr>
        <w:t>提高链路利用率，ERPS多实例支持在一个物理环路上配置两个逻辑ERPS环路。每个</w:t>
      </w:r>
      <w:r>
        <w:rPr>
          <w:rFonts w:ascii="微软雅黑" w:eastAsia="微软雅黑" w:hAnsi="微软雅黑" w:hint="eastAsia"/>
        </w:rPr>
        <w:t>ERPS环</w:t>
      </w:r>
      <w:r>
        <w:rPr>
          <w:rFonts w:ascii="微软雅黑" w:eastAsia="微软雅黑" w:hAnsi="微软雅黑"/>
        </w:rPr>
        <w:t>上所有设备、端口角色、控制VLAN等都遵循基本的ERPS原则。相应</w:t>
      </w:r>
      <w:r>
        <w:rPr>
          <w:rFonts w:ascii="微软雅黑" w:eastAsia="微软雅黑" w:hAnsi="微软雅黑" w:hint="eastAsia"/>
        </w:rPr>
        <w:t>地</w:t>
      </w:r>
      <w:r>
        <w:rPr>
          <w:rFonts w:ascii="微软雅黑" w:eastAsia="微软雅黑" w:hAnsi="微软雅黑"/>
        </w:rPr>
        <w:t>，一个物理环路上有两个阻塞端口，各个阻塞端口分别检测物理环路的完整性，并相应的阻塞或放开，彼此互不影响。每个</w:t>
      </w:r>
      <w:r>
        <w:rPr>
          <w:rFonts w:ascii="微软雅黑" w:eastAsia="微软雅黑" w:hAnsi="微软雅黑" w:hint="eastAsia"/>
        </w:rPr>
        <w:t>ERPS</w:t>
      </w:r>
      <w:r>
        <w:rPr>
          <w:rFonts w:ascii="微软雅黑" w:eastAsia="微软雅黑" w:hAnsi="微软雅黑"/>
        </w:rPr>
        <w:t>环上均需要配置一个保护实例，每个保护实例代表一个VLAN范围。不同</w:t>
      </w:r>
      <w:r>
        <w:rPr>
          <w:rFonts w:ascii="微软雅黑" w:eastAsia="微软雅黑" w:hAnsi="微软雅黑" w:hint="eastAsia"/>
        </w:rPr>
        <w:t>的</w:t>
      </w:r>
      <w:r>
        <w:rPr>
          <w:rFonts w:ascii="微软雅黑" w:eastAsia="微软雅黑" w:hAnsi="微软雅黑"/>
        </w:rPr>
        <w:t>ERPS环计算出的拓扑仅对该ERPS环有效，不</w:t>
      </w:r>
      <w:r>
        <w:rPr>
          <w:rFonts w:ascii="微软雅黑" w:eastAsia="微软雅黑" w:hAnsi="微软雅黑" w:hint="eastAsia"/>
        </w:rPr>
        <w:t>影响</w:t>
      </w:r>
      <w:r>
        <w:rPr>
          <w:rFonts w:ascii="微软雅黑" w:eastAsia="微软雅黑" w:hAnsi="微软雅黑"/>
        </w:rPr>
        <w:t>其他ERPS环。通过</w:t>
      </w:r>
      <w:r>
        <w:rPr>
          <w:rFonts w:ascii="微软雅黑" w:eastAsia="微软雅黑" w:hAnsi="微软雅黑" w:hint="eastAsia"/>
        </w:rPr>
        <w:t>给每个</w:t>
      </w:r>
      <w:r>
        <w:rPr>
          <w:rFonts w:ascii="微软雅黑" w:eastAsia="微软雅黑" w:hAnsi="微软雅黑"/>
        </w:rPr>
        <w:t>ERPS配置不同的保护实例，</w:t>
      </w:r>
      <w:r>
        <w:rPr>
          <w:rFonts w:ascii="微软雅黑" w:eastAsia="微软雅黑" w:hAnsi="微软雅黑" w:hint="eastAsia"/>
        </w:rPr>
        <w:t>各</w:t>
      </w:r>
      <w:r>
        <w:rPr>
          <w:rFonts w:ascii="微软雅黑" w:eastAsia="微软雅黑" w:hAnsi="微软雅黑"/>
        </w:rPr>
        <w:t>阻塞端口只对本ERPS环所保护的VLAN有效。属于</w:t>
      </w:r>
      <w:r>
        <w:rPr>
          <w:rFonts w:ascii="微软雅黑" w:eastAsia="微软雅黑" w:hAnsi="微软雅黑" w:hint="eastAsia"/>
        </w:rPr>
        <w:t>不同</w:t>
      </w:r>
      <w:r>
        <w:rPr>
          <w:rFonts w:ascii="微软雅黑" w:eastAsia="微软雅黑" w:hAnsi="微软雅黑"/>
        </w:rPr>
        <w:t>VLAND的数据流量就可以通过不同的路径传输，从而实现流量的</w:t>
      </w:r>
      <w:r>
        <w:rPr>
          <w:rFonts w:ascii="微软雅黑" w:eastAsia="微软雅黑" w:hAnsi="微软雅黑" w:hint="eastAsia"/>
        </w:rPr>
        <w:t>负载分担</w:t>
      </w:r>
      <w:r>
        <w:rPr>
          <w:rFonts w:ascii="微软雅黑" w:eastAsia="微软雅黑" w:hAnsi="微软雅黑"/>
        </w:rPr>
        <w:t>和链路备份，最大化利用了链路资源。</w:t>
      </w:r>
    </w:p>
    <w:p w14:paraId="4446180D" w14:textId="77777777" w:rsidR="003422EB" w:rsidRDefault="003422EB" w:rsidP="003422EB">
      <w:pPr>
        <w:rPr>
          <w:rFonts w:ascii="微软雅黑" w:eastAsia="微软雅黑" w:hAnsi="微软雅黑"/>
        </w:rPr>
      </w:pPr>
    </w:p>
    <w:p w14:paraId="501585FC" w14:textId="0041CDDD" w:rsidR="003422EB" w:rsidRDefault="003422EB" w:rsidP="003422EB">
      <w:pPr>
        <w:rPr>
          <w:rFonts w:ascii="微软雅黑" w:eastAsia="微软雅黑" w:hAnsi="微软雅黑"/>
        </w:rPr>
      </w:pPr>
      <w:r>
        <w:rPr>
          <w:rFonts w:ascii="微软雅黑" w:eastAsia="微软雅黑" w:hAnsi="微软雅黑" w:hint="eastAsia"/>
        </w:rPr>
        <w:t>【配置参数】</w:t>
      </w:r>
    </w:p>
    <w:p w14:paraId="77834643" w14:textId="3D24246A" w:rsidR="003422EB" w:rsidRDefault="003422EB" w:rsidP="003422EB">
      <w:pPr>
        <w:rPr>
          <w:rFonts w:ascii="微软雅黑" w:eastAsia="微软雅黑" w:hAnsi="微软雅黑"/>
        </w:rPr>
      </w:pPr>
      <w:r>
        <w:rPr>
          <w:rFonts w:ascii="微软雅黑" w:eastAsia="微软雅黑" w:hAnsi="微软雅黑" w:hint="eastAsia"/>
        </w:rPr>
        <w:t>全局</w:t>
      </w:r>
      <w:r>
        <w:rPr>
          <w:rFonts w:ascii="微软雅黑" w:eastAsia="微软雅黑" w:hAnsi="微软雅黑"/>
        </w:rPr>
        <w:t>设置：</w:t>
      </w:r>
    </w:p>
    <w:p w14:paraId="2E95D4C5" w14:textId="0F31CC51" w:rsidR="003422EB" w:rsidRDefault="003422EB" w:rsidP="003422EB">
      <w:pPr>
        <w:pStyle w:val="af2"/>
        <w:numPr>
          <w:ilvl w:val="0"/>
          <w:numId w:val="603"/>
        </w:numPr>
        <w:ind w:firstLineChars="0"/>
        <w:rPr>
          <w:rFonts w:ascii="微软雅黑" w:eastAsia="微软雅黑" w:hAnsi="微软雅黑"/>
        </w:rPr>
      </w:pPr>
      <w:r>
        <w:rPr>
          <w:rFonts w:ascii="微软雅黑" w:eastAsia="微软雅黑" w:hAnsi="微软雅黑" w:hint="eastAsia"/>
        </w:rPr>
        <w:t>ERPS</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开启全局ERPS功能，默认关闭。</w:t>
      </w:r>
    </w:p>
    <w:p w14:paraId="285B4672" w14:textId="3D501D5C" w:rsidR="001B0380" w:rsidRPr="00080A89" w:rsidRDefault="00ED3D19" w:rsidP="003422EB">
      <w:pPr>
        <w:pStyle w:val="af2"/>
        <w:numPr>
          <w:ilvl w:val="0"/>
          <w:numId w:val="603"/>
        </w:numPr>
        <w:ind w:firstLineChars="0"/>
        <w:rPr>
          <w:rFonts w:ascii="微软雅黑" w:eastAsia="微软雅黑" w:hAnsi="微软雅黑"/>
          <w:strike/>
          <w:color w:val="B2B2B2"/>
        </w:rPr>
      </w:pPr>
      <w:r w:rsidRPr="00080A89">
        <w:rPr>
          <w:rFonts w:ascii="微软雅黑" w:eastAsia="微软雅黑" w:hAnsi="微软雅黑" w:hint="eastAsia"/>
          <w:strike/>
          <w:color w:val="B2B2B2"/>
        </w:rPr>
        <w:t>互联节点</w:t>
      </w:r>
      <w:r w:rsidRPr="00080A89">
        <w:rPr>
          <w:rFonts w:ascii="微软雅黑" w:eastAsia="微软雅黑" w:hAnsi="微软雅黑"/>
          <w:strike/>
          <w:color w:val="B2B2B2"/>
        </w:rPr>
        <w:t>Flush透传</w:t>
      </w:r>
      <w:r w:rsidR="00080A89" w:rsidRPr="00080A89">
        <w:rPr>
          <w:rFonts w:ascii="微软雅黑" w:eastAsia="微软雅黑" w:hAnsi="微软雅黑" w:hint="eastAsia"/>
          <w:strike/>
          <w:color w:val="B2B2B2"/>
        </w:rPr>
        <w:t>【FP</w:t>
      </w:r>
      <w:r w:rsidR="00080A89" w:rsidRPr="00080A89">
        <w:rPr>
          <w:rFonts w:ascii="微软雅黑" w:eastAsia="微软雅黑" w:hAnsi="微软雅黑"/>
          <w:strike/>
          <w:color w:val="B2B2B2"/>
        </w:rPr>
        <w:t>3</w:t>
      </w:r>
      <w:r w:rsidR="00080A89" w:rsidRPr="00080A89">
        <w:rPr>
          <w:rFonts w:ascii="微软雅黑" w:eastAsia="微软雅黑" w:hAnsi="微软雅黑" w:hint="eastAsia"/>
          <w:strike/>
          <w:color w:val="B2B2B2"/>
        </w:rPr>
        <w:t>暂不支持】</w:t>
      </w:r>
      <w:r w:rsidRPr="00080A89">
        <w:rPr>
          <w:rFonts w:ascii="微软雅黑" w:eastAsia="微软雅黑" w:hAnsi="微软雅黑"/>
          <w:strike/>
          <w:color w:val="B2B2B2"/>
        </w:rPr>
        <w:t>：【</w:t>
      </w:r>
      <w:r w:rsidRPr="00080A89">
        <w:rPr>
          <w:rFonts w:ascii="微软雅黑" w:eastAsia="微软雅黑" w:hAnsi="微软雅黑" w:hint="eastAsia"/>
          <w:strike/>
          <w:color w:val="B2B2B2"/>
        </w:rPr>
        <w:t>开关</w:t>
      </w:r>
      <w:r w:rsidRPr="00080A89">
        <w:rPr>
          <w:rFonts w:ascii="微软雅黑" w:eastAsia="微软雅黑" w:hAnsi="微软雅黑"/>
          <w:strike/>
          <w:color w:val="B2B2B2"/>
        </w:rPr>
        <w:t>】子环拓扑</w:t>
      </w:r>
      <w:r w:rsidRPr="00080A89">
        <w:rPr>
          <w:rFonts w:ascii="微软雅黑" w:eastAsia="微软雅黑" w:hAnsi="微软雅黑" w:hint="eastAsia"/>
          <w:strike/>
          <w:color w:val="B2B2B2"/>
        </w:rPr>
        <w:t>发生</w:t>
      </w:r>
      <w:r w:rsidRPr="00080A89">
        <w:rPr>
          <w:rFonts w:ascii="微软雅黑" w:eastAsia="微软雅黑" w:hAnsi="微软雅黑"/>
          <w:strike/>
          <w:color w:val="B2B2B2"/>
        </w:rPr>
        <w:t>变化</w:t>
      </w:r>
      <w:r w:rsidRPr="00080A89">
        <w:rPr>
          <w:rFonts w:ascii="微软雅黑" w:eastAsia="微软雅黑" w:hAnsi="微软雅黑" w:hint="eastAsia"/>
          <w:strike/>
          <w:color w:val="B2B2B2"/>
        </w:rPr>
        <w:t>时</w:t>
      </w:r>
      <w:r w:rsidRPr="00080A89">
        <w:rPr>
          <w:rFonts w:ascii="微软雅黑" w:eastAsia="微软雅黑" w:hAnsi="微软雅黑"/>
          <w:strike/>
          <w:color w:val="B2B2B2"/>
        </w:rPr>
        <w:t>，会</w:t>
      </w:r>
      <w:r w:rsidRPr="00080A89">
        <w:rPr>
          <w:rFonts w:ascii="微软雅黑" w:eastAsia="微软雅黑" w:hAnsi="微软雅黑" w:hint="eastAsia"/>
          <w:strike/>
          <w:color w:val="B2B2B2"/>
        </w:rPr>
        <w:t>发送</w:t>
      </w:r>
      <w:r w:rsidRPr="00080A89">
        <w:rPr>
          <w:rFonts w:ascii="微软雅黑" w:eastAsia="微软雅黑" w:hAnsi="微软雅黑"/>
          <w:strike/>
          <w:color w:val="B2B2B2"/>
        </w:rPr>
        <w:t>Flush报文。当</w:t>
      </w:r>
      <w:r w:rsidRPr="00080A89">
        <w:rPr>
          <w:rFonts w:ascii="微软雅黑" w:eastAsia="微软雅黑" w:hAnsi="微软雅黑" w:hint="eastAsia"/>
          <w:strike/>
          <w:color w:val="B2B2B2"/>
        </w:rPr>
        <w:t>开启</w:t>
      </w:r>
      <w:r w:rsidRPr="00080A89">
        <w:rPr>
          <w:rFonts w:ascii="微软雅黑" w:eastAsia="微软雅黑" w:hAnsi="微软雅黑"/>
          <w:strike/>
          <w:color w:val="B2B2B2"/>
        </w:rPr>
        <w:t>此功能后，子环的Flush报文会透传</w:t>
      </w:r>
      <w:r w:rsidRPr="00080A89">
        <w:rPr>
          <w:rFonts w:ascii="微软雅黑" w:eastAsia="微软雅黑" w:hAnsi="微软雅黑" w:hint="eastAsia"/>
          <w:strike/>
          <w:color w:val="B2B2B2"/>
        </w:rPr>
        <w:t>至</w:t>
      </w:r>
      <w:r w:rsidRPr="00080A89">
        <w:rPr>
          <w:rFonts w:ascii="微软雅黑" w:eastAsia="微软雅黑" w:hAnsi="微软雅黑"/>
          <w:strike/>
          <w:color w:val="B2B2B2"/>
        </w:rPr>
        <w:t>主环中。</w:t>
      </w:r>
    </w:p>
    <w:p w14:paraId="2644664D" w14:textId="77777777" w:rsidR="003422EB" w:rsidRPr="00ED3D19" w:rsidRDefault="003422EB" w:rsidP="003422EB">
      <w:pPr>
        <w:rPr>
          <w:rFonts w:ascii="微软雅黑" w:eastAsia="微软雅黑" w:hAnsi="微软雅黑"/>
        </w:rPr>
      </w:pPr>
    </w:p>
    <w:p w14:paraId="67B3FE04" w14:textId="2E2C2562" w:rsidR="003422EB" w:rsidRDefault="003422EB" w:rsidP="003422EB">
      <w:pPr>
        <w:rPr>
          <w:rFonts w:ascii="微软雅黑" w:eastAsia="微软雅黑" w:hAnsi="微软雅黑"/>
        </w:rPr>
      </w:pPr>
      <w:r>
        <w:rPr>
          <w:rFonts w:ascii="微软雅黑" w:eastAsia="微软雅黑" w:hAnsi="微软雅黑" w:hint="eastAsia"/>
        </w:rPr>
        <w:t>环</w:t>
      </w:r>
      <w:r>
        <w:rPr>
          <w:rFonts w:ascii="微软雅黑" w:eastAsia="微软雅黑" w:hAnsi="微软雅黑"/>
        </w:rPr>
        <w:t>设置：</w:t>
      </w:r>
      <w:r w:rsidR="00080A89" w:rsidRPr="00080A89">
        <w:rPr>
          <w:rFonts w:ascii="微软雅黑" w:eastAsia="微软雅黑" w:hAnsi="微软雅黑" w:hint="eastAsia"/>
          <w:color w:val="E36C0A" w:themeColor="accent6" w:themeShade="BF"/>
        </w:rPr>
        <w:t>【FP</w:t>
      </w:r>
      <w:r w:rsidR="00080A89" w:rsidRPr="00080A89">
        <w:rPr>
          <w:rFonts w:ascii="微软雅黑" w:eastAsia="微软雅黑" w:hAnsi="微软雅黑"/>
          <w:color w:val="E36C0A" w:themeColor="accent6" w:themeShade="BF"/>
        </w:rPr>
        <w:t>3</w:t>
      </w:r>
      <w:r w:rsidR="00080A89">
        <w:rPr>
          <w:rFonts w:ascii="微软雅黑" w:eastAsia="微软雅黑" w:hAnsi="微软雅黑" w:hint="eastAsia"/>
          <w:color w:val="E36C0A" w:themeColor="accent6" w:themeShade="BF"/>
        </w:rPr>
        <w:t>暂仅支持</w:t>
      </w:r>
      <w:r w:rsidR="00080A89">
        <w:rPr>
          <w:rFonts w:ascii="微软雅黑" w:eastAsia="微软雅黑" w:hAnsi="微软雅黑"/>
          <w:color w:val="E36C0A" w:themeColor="accent6" w:themeShade="BF"/>
        </w:rPr>
        <w:t>ERPSv1</w:t>
      </w:r>
      <w:r w:rsidR="00080A89">
        <w:rPr>
          <w:rFonts w:ascii="微软雅黑" w:eastAsia="微软雅黑" w:hAnsi="微软雅黑" w:hint="eastAsia"/>
          <w:color w:val="E36C0A" w:themeColor="accent6" w:themeShade="BF"/>
        </w:rPr>
        <w:t>版本</w:t>
      </w:r>
      <w:r w:rsidR="00080A89">
        <w:rPr>
          <w:rFonts w:ascii="微软雅黑" w:eastAsia="微软雅黑" w:hAnsi="微软雅黑"/>
          <w:color w:val="E36C0A" w:themeColor="accent6" w:themeShade="BF"/>
        </w:rPr>
        <w:t>单环</w:t>
      </w:r>
      <w:r w:rsidR="00080A89" w:rsidRPr="00080A89">
        <w:rPr>
          <w:rFonts w:ascii="微软雅黑" w:eastAsia="微软雅黑" w:hAnsi="微软雅黑" w:hint="eastAsia"/>
          <w:color w:val="E36C0A" w:themeColor="accent6" w:themeShade="BF"/>
        </w:rPr>
        <w:t>】</w:t>
      </w:r>
    </w:p>
    <w:p w14:paraId="20B5300A" w14:textId="5AEFF37B" w:rsidR="003422EB" w:rsidRPr="00080A89" w:rsidRDefault="00ED3D19" w:rsidP="003422EB">
      <w:pPr>
        <w:pStyle w:val="af2"/>
        <w:numPr>
          <w:ilvl w:val="0"/>
          <w:numId w:val="604"/>
        </w:numPr>
        <w:ind w:firstLineChars="0"/>
        <w:rPr>
          <w:rFonts w:ascii="微软雅黑" w:eastAsia="微软雅黑" w:hAnsi="微软雅黑"/>
          <w:strike/>
          <w:color w:val="B2B2B2"/>
        </w:rPr>
      </w:pPr>
      <w:r w:rsidRPr="00080A89">
        <w:rPr>
          <w:rFonts w:ascii="微软雅黑" w:eastAsia="微软雅黑" w:hAnsi="微软雅黑"/>
          <w:strike/>
          <w:color w:val="B2B2B2"/>
        </w:rPr>
        <w:t>*</w:t>
      </w:r>
      <w:r w:rsidRPr="00080A89">
        <w:rPr>
          <w:rFonts w:ascii="微软雅黑" w:eastAsia="微软雅黑" w:hAnsi="微软雅黑" w:hint="eastAsia"/>
          <w:strike/>
          <w:color w:val="B2B2B2"/>
        </w:rPr>
        <w:t>环</w:t>
      </w:r>
      <w:r w:rsidRPr="00080A89">
        <w:rPr>
          <w:rFonts w:ascii="微软雅黑" w:eastAsia="微软雅黑" w:hAnsi="微软雅黑"/>
          <w:strike/>
          <w:color w:val="B2B2B2"/>
        </w:rPr>
        <w:t>ID：</w:t>
      </w:r>
      <w:r w:rsidRPr="00080A89">
        <w:rPr>
          <w:rFonts w:ascii="微软雅黑" w:eastAsia="微软雅黑" w:hAnsi="微软雅黑" w:hint="eastAsia"/>
          <w:strike/>
          <w:color w:val="B2B2B2"/>
        </w:rPr>
        <w:t>【text文本框】设置</w:t>
      </w:r>
      <w:r w:rsidRPr="00080A89">
        <w:rPr>
          <w:rFonts w:ascii="微软雅黑" w:eastAsia="微软雅黑" w:hAnsi="微软雅黑"/>
          <w:strike/>
          <w:color w:val="B2B2B2"/>
        </w:rPr>
        <w:t>环ID，取值范围为</w:t>
      </w:r>
      <w:r w:rsidRPr="00080A89">
        <w:rPr>
          <w:rFonts w:ascii="微软雅黑" w:eastAsia="微软雅黑" w:hAnsi="微软雅黑" w:hint="eastAsia"/>
          <w:strike/>
          <w:color w:val="B2B2B2"/>
        </w:rPr>
        <w:t>1</w:t>
      </w:r>
      <w:r w:rsidRPr="00080A89">
        <w:rPr>
          <w:rFonts w:ascii="微软雅黑" w:eastAsia="微软雅黑" w:hAnsi="微软雅黑"/>
          <w:strike/>
          <w:color w:val="B2B2B2"/>
        </w:rPr>
        <w:t>-8</w:t>
      </w:r>
      <w:r w:rsidRPr="00080A89">
        <w:rPr>
          <w:rFonts w:ascii="微软雅黑" w:eastAsia="微软雅黑" w:hAnsi="微软雅黑" w:hint="eastAsia"/>
          <w:strike/>
          <w:color w:val="B2B2B2"/>
        </w:rPr>
        <w:t>的</w:t>
      </w:r>
      <w:r w:rsidRPr="00080A89">
        <w:rPr>
          <w:rFonts w:ascii="微软雅黑" w:eastAsia="微软雅黑" w:hAnsi="微软雅黑"/>
          <w:strike/>
          <w:color w:val="B2B2B2"/>
        </w:rPr>
        <w:t>整数</w:t>
      </w:r>
      <w:r w:rsidR="00564516" w:rsidRPr="00080A89">
        <w:rPr>
          <w:rFonts w:ascii="微软雅黑" w:eastAsia="微软雅黑" w:hAnsi="微软雅黑" w:hint="eastAsia"/>
          <w:strike/>
          <w:color w:val="B2B2B2"/>
        </w:rPr>
        <w:t>，环</w:t>
      </w:r>
      <w:r w:rsidR="00564516" w:rsidRPr="00080A89">
        <w:rPr>
          <w:rFonts w:ascii="微软雅黑" w:eastAsia="微软雅黑" w:hAnsi="微软雅黑"/>
          <w:strike/>
          <w:color w:val="B2B2B2"/>
        </w:rPr>
        <w:t>ID</w:t>
      </w:r>
      <w:r w:rsidR="00564516" w:rsidRPr="00080A89">
        <w:rPr>
          <w:rFonts w:ascii="微软雅黑" w:eastAsia="微软雅黑" w:hAnsi="微软雅黑" w:hint="eastAsia"/>
          <w:strike/>
          <w:color w:val="B2B2B2"/>
        </w:rPr>
        <w:t>具有</w:t>
      </w:r>
      <w:r w:rsidR="00564516" w:rsidRPr="00080A89">
        <w:rPr>
          <w:rFonts w:ascii="微软雅黑" w:eastAsia="微软雅黑" w:hAnsi="微软雅黑"/>
          <w:strike/>
          <w:color w:val="B2B2B2"/>
        </w:rPr>
        <w:t>唯一</w:t>
      </w:r>
      <w:r w:rsidR="00564516" w:rsidRPr="00080A89">
        <w:rPr>
          <w:rFonts w:ascii="微软雅黑" w:eastAsia="微软雅黑" w:hAnsi="微软雅黑" w:hint="eastAsia"/>
          <w:strike/>
          <w:color w:val="B2B2B2"/>
        </w:rPr>
        <w:t>性</w:t>
      </w:r>
    </w:p>
    <w:p w14:paraId="637DA86A" w14:textId="54F8EAFD" w:rsidR="00ED3D19" w:rsidRPr="00080A89" w:rsidRDefault="00ED3D19" w:rsidP="003422EB">
      <w:pPr>
        <w:pStyle w:val="af2"/>
        <w:numPr>
          <w:ilvl w:val="0"/>
          <w:numId w:val="604"/>
        </w:numPr>
        <w:ind w:firstLineChars="0"/>
        <w:rPr>
          <w:rFonts w:ascii="微软雅黑" w:eastAsia="微软雅黑" w:hAnsi="微软雅黑"/>
          <w:strike/>
          <w:color w:val="B2B2B2"/>
        </w:rPr>
      </w:pPr>
      <w:r w:rsidRPr="00080A89">
        <w:rPr>
          <w:rFonts w:ascii="微软雅黑" w:eastAsia="微软雅黑" w:hAnsi="微软雅黑" w:hint="eastAsia"/>
          <w:strike/>
          <w:color w:val="B2B2B2"/>
        </w:rPr>
        <w:t>描述：【text文本框】设置</w:t>
      </w:r>
      <w:r w:rsidRPr="00080A89">
        <w:rPr>
          <w:rFonts w:ascii="微软雅黑" w:eastAsia="微软雅黑" w:hAnsi="微软雅黑"/>
          <w:strike/>
          <w:color w:val="B2B2B2"/>
        </w:rPr>
        <w:t>环的描述说明</w:t>
      </w:r>
      <w:r w:rsidRPr="00080A89">
        <w:rPr>
          <w:rFonts w:ascii="微软雅黑" w:eastAsia="微软雅黑" w:hAnsi="微软雅黑" w:hint="eastAsia"/>
          <w:strike/>
          <w:color w:val="B2B2B2"/>
        </w:rPr>
        <w:t>，0</w:t>
      </w:r>
      <w:r w:rsidRPr="00080A89">
        <w:rPr>
          <w:rFonts w:ascii="微软雅黑" w:eastAsia="微软雅黑" w:hAnsi="微软雅黑"/>
          <w:strike/>
          <w:color w:val="B2B2B2"/>
        </w:rPr>
        <w:t>-64</w:t>
      </w:r>
      <w:r w:rsidRPr="00080A89">
        <w:rPr>
          <w:rFonts w:ascii="微软雅黑" w:eastAsia="微软雅黑" w:hAnsi="微软雅黑" w:hint="eastAsia"/>
          <w:strike/>
          <w:color w:val="B2B2B2"/>
        </w:rPr>
        <w:t>字符，支持的字符为ASCII 0x20~0x7E，但不包含"\</w:t>
      </w:r>
      <w:r w:rsidRPr="00080A89">
        <w:rPr>
          <w:rFonts w:ascii="微软雅黑" w:eastAsia="微软雅黑" w:hAnsi="微软雅黑"/>
          <w:strike/>
          <w:color w:val="B2B2B2"/>
        </w:rPr>
        <w:t>?/,</w:t>
      </w:r>
      <w:r w:rsidRPr="00080A89">
        <w:rPr>
          <w:rFonts w:ascii="微软雅黑" w:eastAsia="微软雅黑" w:hAnsi="微软雅黑" w:hint="eastAsia"/>
          <w:strike/>
          <w:color w:val="B2B2B2"/>
        </w:rPr>
        <w:t>这</w:t>
      </w:r>
      <w:r w:rsidRPr="00080A89">
        <w:rPr>
          <w:rFonts w:ascii="微软雅黑" w:eastAsia="微软雅黑" w:hAnsi="微软雅黑"/>
          <w:strike/>
          <w:color w:val="B2B2B2"/>
        </w:rPr>
        <w:t>5</w:t>
      </w:r>
      <w:r w:rsidRPr="00080A89">
        <w:rPr>
          <w:rFonts w:ascii="微软雅黑" w:eastAsia="微软雅黑" w:hAnsi="微软雅黑" w:hint="eastAsia"/>
          <w:strike/>
          <w:color w:val="B2B2B2"/>
        </w:rPr>
        <w:t>项，</w:t>
      </w:r>
      <w:r w:rsidRPr="00080A89">
        <w:rPr>
          <w:rFonts w:ascii="微软雅黑" w:eastAsia="微软雅黑" w:hAnsi="微软雅黑"/>
          <w:strike/>
          <w:color w:val="B2B2B2"/>
        </w:rPr>
        <w:t>不支持</w:t>
      </w:r>
      <w:r w:rsidRPr="00080A89">
        <w:rPr>
          <w:rFonts w:ascii="微软雅黑" w:eastAsia="微软雅黑" w:hAnsi="微软雅黑" w:hint="eastAsia"/>
          <w:strike/>
          <w:color w:val="B2B2B2"/>
        </w:rPr>
        <w:t>字符</w:t>
      </w:r>
      <w:r w:rsidRPr="00080A89">
        <w:rPr>
          <w:rFonts w:ascii="微软雅黑" w:eastAsia="微软雅黑" w:hAnsi="微软雅黑"/>
          <w:strike/>
          <w:color w:val="B2B2B2"/>
        </w:rPr>
        <w:t>以报错形式提示</w:t>
      </w:r>
    </w:p>
    <w:p w14:paraId="4BC4BA03" w14:textId="43165E96" w:rsidR="00AE2EAE" w:rsidRPr="00080A89" w:rsidRDefault="00AE2EAE" w:rsidP="003422EB">
      <w:pPr>
        <w:pStyle w:val="af2"/>
        <w:numPr>
          <w:ilvl w:val="0"/>
          <w:numId w:val="604"/>
        </w:numPr>
        <w:ind w:firstLineChars="0"/>
        <w:rPr>
          <w:rFonts w:ascii="微软雅黑" w:eastAsia="微软雅黑" w:hAnsi="微软雅黑"/>
          <w:strike/>
          <w:color w:val="B2B2B2"/>
        </w:rPr>
      </w:pPr>
      <w:r w:rsidRPr="00080A89">
        <w:rPr>
          <w:rFonts w:ascii="微软雅黑" w:eastAsia="微软雅黑" w:hAnsi="微软雅黑"/>
          <w:strike/>
          <w:color w:val="B2B2B2"/>
        </w:rPr>
        <w:t>封装环网ID：</w:t>
      </w:r>
      <w:r w:rsidRPr="00080A89">
        <w:rPr>
          <w:rFonts w:ascii="微软雅黑" w:eastAsia="微软雅黑" w:hAnsi="微软雅黑" w:hint="eastAsia"/>
          <w:strike/>
          <w:color w:val="B2B2B2"/>
        </w:rPr>
        <w:t>【开关】设置</w:t>
      </w:r>
      <w:r w:rsidRPr="00080A89">
        <w:rPr>
          <w:rFonts w:ascii="微软雅黑" w:eastAsia="微软雅黑" w:hAnsi="微软雅黑"/>
          <w:strike/>
          <w:color w:val="B2B2B2"/>
        </w:rPr>
        <w:t>ERPS协议报文的目的MAC是否封装环网ID，</w:t>
      </w:r>
      <w:r w:rsidRPr="00080A89">
        <w:rPr>
          <w:rFonts w:ascii="微软雅黑" w:eastAsia="微软雅黑" w:hAnsi="微软雅黑" w:hint="eastAsia"/>
          <w:strike/>
          <w:color w:val="B2B2B2"/>
        </w:rPr>
        <w:t>默认</w:t>
      </w:r>
      <w:r w:rsidRPr="00080A89">
        <w:rPr>
          <w:rFonts w:ascii="微软雅黑" w:eastAsia="微软雅黑" w:hAnsi="微软雅黑" w:hint="eastAsia"/>
          <w:strike/>
          <w:color w:val="B2B2B2"/>
        </w:rPr>
        <w:lastRenderedPageBreak/>
        <w:t>关闭</w:t>
      </w:r>
      <w:r w:rsidRPr="00080A89">
        <w:rPr>
          <w:rFonts w:ascii="微软雅黑" w:eastAsia="微软雅黑" w:hAnsi="微软雅黑"/>
          <w:strike/>
          <w:color w:val="B2B2B2"/>
        </w:rPr>
        <w:t>。在</w:t>
      </w:r>
      <w:r w:rsidRPr="00080A89">
        <w:rPr>
          <w:rFonts w:ascii="微软雅黑" w:eastAsia="微软雅黑" w:hAnsi="微软雅黑" w:hint="eastAsia"/>
          <w:strike/>
          <w:color w:val="B2B2B2"/>
        </w:rPr>
        <w:t>与</w:t>
      </w:r>
      <w:r w:rsidRPr="00080A89">
        <w:rPr>
          <w:rFonts w:ascii="微软雅黑" w:eastAsia="微软雅黑" w:hAnsi="微软雅黑"/>
          <w:strike/>
          <w:color w:val="B2B2B2"/>
        </w:rPr>
        <w:t>其他厂商设备互通</w:t>
      </w:r>
      <w:r w:rsidRPr="00080A89">
        <w:rPr>
          <w:rFonts w:ascii="微软雅黑" w:eastAsia="微软雅黑" w:hAnsi="微软雅黑" w:hint="eastAsia"/>
          <w:strike/>
          <w:color w:val="B2B2B2"/>
        </w:rPr>
        <w:t>时</w:t>
      </w:r>
      <w:r w:rsidRPr="00080A89">
        <w:rPr>
          <w:rFonts w:ascii="微软雅黑" w:eastAsia="微软雅黑" w:hAnsi="微软雅黑"/>
          <w:strike/>
          <w:color w:val="B2B2B2"/>
        </w:rPr>
        <w:t>，</w:t>
      </w:r>
      <w:r w:rsidRPr="00080A89">
        <w:rPr>
          <w:rFonts w:ascii="微软雅黑" w:eastAsia="微软雅黑" w:hAnsi="微软雅黑" w:hint="eastAsia"/>
          <w:strike/>
          <w:color w:val="B2B2B2"/>
        </w:rPr>
        <w:t>若</w:t>
      </w:r>
      <w:r w:rsidRPr="00080A89">
        <w:rPr>
          <w:rFonts w:ascii="微软雅黑" w:eastAsia="微软雅黑" w:hAnsi="微软雅黑"/>
          <w:strike/>
          <w:color w:val="B2B2B2"/>
        </w:rPr>
        <w:t>对方设备发送的ERPS协议报文中</w:t>
      </w:r>
      <w:r w:rsidRPr="00080A89">
        <w:rPr>
          <w:rFonts w:ascii="微软雅黑" w:eastAsia="微软雅黑" w:hAnsi="微软雅黑" w:hint="eastAsia"/>
          <w:strike/>
          <w:color w:val="B2B2B2"/>
        </w:rPr>
        <w:t>的</w:t>
      </w:r>
      <w:r w:rsidRPr="00080A89">
        <w:rPr>
          <w:rFonts w:ascii="微软雅黑" w:eastAsia="微软雅黑" w:hAnsi="微软雅黑"/>
          <w:strike/>
          <w:color w:val="B2B2B2"/>
        </w:rPr>
        <w:t>目的MAC携带了环网ID，则</w:t>
      </w:r>
      <w:r w:rsidRPr="00080A89">
        <w:rPr>
          <w:rFonts w:ascii="微软雅黑" w:eastAsia="微软雅黑" w:hAnsi="微软雅黑" w:hint="eastAsia"/>
          <w:strike/>
          <w:color w:val="B2B2B2"/>
        </w:rPr>
        <w:t>无法</w:t>
      </w:r>
      <w:r w:rsidRPr="00080A89">
        <w:rPr>
          <w:rFonts w:ascii="微软雅黑" w:eastAsia="微软雅黑" w:hAnsi="微软雅黑"/>
          <w:strike/>
          <w:color w:val="B2B2B2"/>
        </w:rPr>
        <w:t>实现互通</w:t>
      </w:r>
      <w:r w:rsidRPr="00080A89">
        <w:rPr>
          <w:rFonts w:ascii="微软雅黑" w:eastAsia="微软雅黑" w:hAnsi="微软雅黑" w:hint="eastAsia"/>
          <w:strike/>
          <w:color w:val="B2B2B2"/>
        </w:rPr>
        <w:t>，</w:t>
      </w:r>
      <w:r w:rsidRPr="00080A89">
        <w:rPr>
          <w:rFonts w:ascii="微软雅黑" w:eastAsia="微软雅黑" w:hAnsi="微软雅黑"/>
          <w:strike/>
          <w:color w:val="B2B2B2"/>
        </w:rPr>
        <w:t>需要先开启此功能</w:t>
      </w:r>
      <w:r w:rsidRPr="00080A89">
        <w:rPr>
          <w:rFonts w:ascii="微软雅黑" w:eastAsia="微软雅黑" w:hAnsi="微软雅黑" w:hint="eastAsia"/>
          <w:strike/>
          <w:color w:val="B2B2B2"/>
        </w:rPr>
        <w:t>。</w:t>
      </w:r>
    </w:p>
    <w:p w14:paraId="4BB23460" w14:textId="76496A08" w:rsidR="00ED3D19" w:rsidRPr="00080A89" w:rsidRDefault="00ED3D19" w:rsidP="003422EB">
      <w:pPr>
        <w:pStyle w:val="af2"/>
        <w:numPr>
          <w:ilvl w:val="0"/>
          <w:numId w:val="604"/>
        </w:numPr>
        <w:ind w:firstLineChars="0"/>
        <w:rPr>
          <w:rFonts w:ascii="微软雅黑" w:eastAsia="微软雅黑" w:hAnsi="微软雅黑"/>
          <w:strike/>
          <w:color w:val="B2B2B2"/>
        </w:rPr>
      </w:pPr>
      <w:r w:rsidRPr="00080A89">
        <w:rPr>
          <w:rFonts w:ascii="微软雅黑" w:eastAsia="微软雅黑" w:hAnsi="微软雅黑"/>
          <w:strike/>
          <w:color w:val="B2B2B2"/>
        </w:rPr>
        <w:t>ERPS版本</w:t>
      </w:r>
      <w:r w:rsidRPr="00080A89">
        <w:rPr>
          <w:rFonts w:ascii="微软雅黑" w:eastAsia="微软雅黑" w:hAnsi="微软雅黑" w:hint="eastAsia"/>
          <w:strike/>
          <w:color w:val="B2B2B2"/>
        </w:rPr>
        <w:t>：</w:t>
      </w:r>
      <w:r w:rsidRPr="00080A89">
        <w:rPr>
          <w:rFonts w:ascii="微软雅黑" w:eastAsia="微软雅黑" w:hAnsi="微软雅黑"/>
          <w:strike/>
          <w:color w:val="B2B2B2"/>
        </w:rPr>
        <w:t>【</w:t>
      </w:r>
      <w:r w:rsidRPr="00080A89">
        <w:rPr>
          <w:rFonts w:ascii="微软雅黑" w:eastAsia="微软雅黑" w:hAnsi="微软雅黑" w:hint="eastAsia"/>
          <w:strike/>
          <w:color w:val="B2B2B2"/>
        </w:rPr>
        <w:t>单选</w:t>
      </w:r>
      <w:r w:rsidRPr="00080A89">
        <w:rPr>
          <w:rFonts w:ascii="微软雅黑" w:eastAsia="微软雅黑" w:hAnsi="微软雅黑"/>
          <w:strike/>
          <w:color w:val="B2B2B2"/>
        </w:rPr>
        <w:t>】</w:t>
      </w:r>
      <w:r w:rsidRPr="00080A89">
        <w:rPr>
          <w:rFonts w:ascii="微软雅黑" w:eastAsia="微软雅黑" w:hAnsi="微软雅黑" w:hint="eastAsia"/>
          <w:strike/>
          <w:color w:val="B2B2B2"/>
        </w:rPr>
        <w:t>设置ERPS</w:t>
      </w:r>
      <w:r w:rsidRPr="00080A89">
        <w:rPr>
          <w:rFonts w:ascii="微软雅黑" w:eastAsia="微软雅黑" w:hAnsi="微软雅黑"/>
          <w:strike/>
          <w:color w:val="B2B2B2"/>
        </w:rPr>
        <w:t>环的版本，选项有{ERPSv1 | ERPSv2}</w:t>
      </w:r>
      <w:r w:rsidRPr="00080A89">
        <w:rPr>
          <w:rFonts w:ascii="微软雅黑" w:eastAsia="微软雅黑" w:hAnsi="微软雅黑" w:hint="eastAsia"/>
          <w:strike/>
          <w:color w:val="B2B2B2"/>
        </w:rPr>
        <w:t>，</w:t>
      </w:r>
      <w:r w:rsidRPr="00080A89">
        <w:rPr>
          <w:rFonts w:ascii="微软雅黑" w:eastAsia="微软雅黑" w:hAnsi="微软雅黑"/>
          <w:strike/>
          <w:color w:val="B2B2B2"/>
        </w:rPr>
        <w:t>默认ERPSv1</w:t>
      </w:r>
      <w:r w:rsidRPr="00080A89">
        <w:rPr>
          <w:rFonts w:ascii="微软雅黑" w:eastAsia="微软雅黑" w:hAnsi="微软雅黑" w:hint="eastAsia"/>
          <w:strike/>
          <w:color w:val="B2B2B2"/>
        </w:rPr>
        <w:t>。</w:t>
      </w:r>
    </w:p>
    <w:p w14:paraId="13114476" w14:textId="42E166C2" w:rsidR="00ED3D19" w:rsidRPr="00080A89" w:rsidRDefault="00C85518" w:rsidP="003422EB">
      <w:pPr>
        <w:pStyle w:val="af2"/>
        <w:numPr>
          <w:ilvl w:val="0"/>
          <w:numId w:val="604"/>
        </w:numPr>
        <w:ind w:firstLineChars="0"/>
        <w:rPr>
          <w:rFonts w:ascii="微软雅黑" w:eastAsia="微软雅黑" w:hAnsi="微软雅黑"/>
          <w:strike/>
          <w:color w:val="B2B2B2"/>
        </w:rPr>
      </w:pPr>
      <w:r w:rsidRPr="00080A89">
        <w:rPr>
          <w:rFonts w:ascii="微软雅黑" w:eastAsia="微软雅黑" w:hAnsi="微软雅黑" w:hint="eastAsia"/>
          <w:strike/>
          <w:color w:val="B2B2B2"/>
        </w:rPr>
        <w:t>回切</w:t>
      </w:r>
      <w:r w:rsidR="00AE2EAE" w:rsidRPr="00080A89">
        <w:rPr>
          <w:rFonts w:ascii="微软雅黑" w:eastAsia="微软雅黑" w:hAnsi="微软雅黑" w:hint="eastAsia"/>
          <w:strike/>
          <w:color w:val="B2B2B2"/>
        </w:rPr>
        <w:t>模式</w:t>
      </w:r>
      <w:r w:rsidRPr="00080A89">
        <w:rPr>
          <w:rFonts w:ascii="微软雅黑" w:eastAsia="微软雅黑" w:hAnsi="微软雅黑"/>
          <w:strike/>
          <w:color w:val="B2B2B2"/>
        </w:rPr>
        <w:t>：【</w:t>
      </w:r>
      <w:r w:rsidRPr="00080A89">
        <w:rPr>
          <w:rFonts w:ascii="微软雅黑" w:eastAsia="微软雅黑" w:hAnsi="微软雅黑" w:hint="eastAsia"/>
          <w:strike/>
          <w:color w:val="B2B2B2"/>
        </w:rPr>
        <w:t>开关</w:t>
      </w:r>
      <w:r w:rsidRPr="00080A89">
        <w:rPr>
          <w:rFonts w:ascii="微软雅黑" w:eastAsia="微软雅黑" w:hAnsi="微软雅黑"/>
          <w:strike/>
          <w:color w:val="B2B2B2"/>
        </w:rPr>
        <w:t>】</w:t>
      </w:r>
      <w:r w:rsidRPr="00080A89">
        <w:rPr>
          <w:rFonts w:ascii="微软雅黑" w:eastAsia="微软雅黑" w:hAnsi="微软雅黑" w:hint="eastAsia"/>
          <w:strike/>
          <w:color w:val="B2B2B2"/>
        </w:rPr>
        <w:t>当且</w:t>
      </w:r>
      <w:r w:rsidRPr="00080A89">
        <w:rPr>
          <w:rFonts w:ascii="微软雅黑" w:eastAsia="微软雅黑" w:hAnsi="微软雅黑"/>
          <w:strike/>
          <w:color w:val="B2B2B2"/>
        </w:rPr>
        <w:t>仅当</w:t>
      </w:r>
      <w:r w:rsidRPr="00080A89">
        <w:rPr>
          <w:rFonts w:ascii="微软雅黑" w:eastAsia="微软雅黑" w:hAnsi="微软雅黑" w:hint="eastAsia"/>
          <w:strike/>
          <w:color w:val="B2B2B2"/>
        </w:rPr>
        <w:t>ERPS</w:t>
      </w:r>
      <w:r w:rsidRPr="00080A89">
        <w:rPr>
          <w:rFonts w:ascii="微软雅黑" w:eastAsia="微软雅黑" w:hAnsi="微软雅黑"/>
          <w:strike/>
          <w:color w:val="B2B2B2"/>
        </w:rPr>
        <w:t>版本选择“ERPSv2”</w:t>
      </w:r>
      <w:r w:rsidRPr="00080A89">
        <w:rPr>
          <w:rFonts w:ascii="微软雅黑" w:eastAsia="微软雅黑" w:hAnsi="微软雅黑" w:hint="eastAsia"/>
          <w:strike/>
          <w:color w:val="B2B2B2"/>
        </w:rPr>
        <w:t>时</w:t>
      </w:r>
      <w:r w:rsidRPr="00080A89">
        <w:rPr>
          <w:rFonts w:ascii="微软雅黑" w:eastAsia="微软雅黑" w:hAnsi="微软雅黑"/>
          <w:strike/>
          <w:color w:val="B2B2B2"/>
        </w:rPr>
        <w:t>支持配置</w:t>
      </w:r>
      <w:r w:rsidRPr="00080A89">
        <w:rPr>
          <w:rFonts w:ascii="微软雅黑" w:eastAsia="微软雅黑" w:hAnsi="微软雅黑" w:hint="eastAsia"/>
          <w:strike/>
          <w:color w:val="B2B2B2"/>
        </w:rPr>
        <w:t>。</w:t>
      </w:r>
      <w:r w:rsidRPr="00080A89">
        <w:rPr>
          <w:rFonts w:ascii="微软雅黑" w:eastAsia="微软雅黑" w:hAnsi="微软雅黑"/>
          <w:strike/>
          <w:color w:val="B2B2B2"/>
        </w:rPr>
        <w:t>默认</w:t>
      </w:r>
      <w:r w:rsidRPr="00080A89">
        <w:rPr>
          <w:rFonts w:ascii="微软雅黑" w:eastAsia="微软雅黑" w:hAnsi="微软雅黑" w:hint="eastAsia"/>
          <w:strike/>
          <w:color w:val="B2B2B2"/>
        </w:rPr>
        <w:t>关闭</w:t>
      </w:r>
      <w:r w:rsidRPr="00080A89">
        <w:rPr>
          <w:rFonts w:ascii="微软雅黑" w:eastAsia="微软雅黑" w:hAnsi="微软雅黑"/>
          <w:strike/>
          <w:color w:val="B2B2B2"/>
        </w:rPr>
        <w:t>。ERPSv1</w:t>
      </w:r>
      <w:r w:rsidRPr="00080A89">
        <w:rPr>
          <w:rFonts w:ascii="微软雅黑" w:eastAsia="微软雅黑" w:hAnsi="微软雅黑" w:hint="eastAsia"/>
          <w:strike/>
          <w:color w:val="B2B2B2"/>
        </w:rPr>
        <w:t>版本</w:t>
      </w:r>
      <w:r w:rsidRPr="00080A89">
        <w:rPr>
          <w:rFonts w:ascii="微软雅黑" w:eastAsia="微软雅黑" w:hAnsi="微软雅黑"/>
          <w:strike/>
          <w:color w:val="B2B2B2"/>
        </w:rPr>
        <w:t>仅支持回切模式，ERPSv2</w:t>
      </w:r>
      <w:r w:rsidRPr="00080A89">
        <w:rPr>
          <w:rFonts w:ascii="微软雅黑" w:eastAsia="微软雅黑" w:hAnsi="微软雅黑" w:hint="eastAsia"/>
          <w:strike/>
          <w:color w:val="B2B2B2"/>
        </w:rPr>
        <w:t>支持</w:t>
      </w:r>
      <w:r w:rsidRPr="00080A89">
        <w:rPr>
          <w:rFonts w:ascii="微软雅黑" w:eastAsia="微软雅黑" w:hAnsi="微软雅黑"/>
          <w:strike/>
          <w:color w:val="B2B2B2"/>
        </w:rPr>
        <w:t>回切和非回切模式。</w:t>
      </w:r>
    </w:p>
    <w:p w14:paraId="379FF9FD" w14:textId="77777777" w:rsidR="00AE2EAE" w:rsidRPr="00080A89" w:rsidRDefault="00AE2EAE" w:rsidP="00AE2EAE">
      <w:pPr>
        <w:pStyle w:val="af2"/>
        <w:numPr>
          <w:ilvl w:val="0"/>
          <w:numId w:val="604"/>
        </w:numPr>
        <w:ind w:firstLineChars="0"/>
        <w:rPr>
          <w:rFonts w:ascii="微软雅黑" w:eastAsia="微软雅黑" w:hAnsi="微软雅黑"/>
          <w:strike/>
          <w:color w:val="B2B2B2"/>
        </w:rPr>
      </w:pPr>
      <w:r w:rsidRPr="00080A89">
        <w:rPr>
          <w:rFonts w:ascii="微软雅黑" w:eastAsia="微软雅黑" w:hAnsi="微软雅黑" w:hint="eastAsia"/>
          <w:strike/>
          <w:color w:val="B2B2B2"/>
        </w:rPr>
        <w:t>环</w:t>
      </w:r>
      <w:r w:rsidRPr="00080A89">
        <w:rPr>
          <w:rFonts w:ascii="微软雅黑" w:eastAsia="微软雅黑" w:hAnsi="微软雅黑"/>
          <w:strike/>
          <w:color w:val="B2B2B2"/>
        </w:rPr>
        <w:t>类型：【</w:t>
      </w:r>
      <w:r w:rsidRPr="00080A89">
        <w:rPr>
          <w:rFonts w:ascii="微软雅黑" w:eastAsia="微软雅黑" w:hAnsi="微软雅黑" w:hint="eastAsia"/>
          <w:strike/>
          <w:color w:val="B2B2B2"/>
        </w:rPr>
        <w:t>单选</w:t>
      </w:r>
      <w:r w:rsidRPr="00080A89">
        <w:rPr>
          <w:rFonts w:ascii="微软雅黑" w:eastAsia="微软雅黑" w:hAnsi="微软雅黑"/>
          <w:strike/>
          <w:color w:val="B2B2B2"/>
        </w:rPr>
        <w:t>】</w:t>
      </w:r>
      <w:r w:rsidRPr="00080A89">
        <w:rPr>
          <w:rFonts w:ascii="微软雅黑" w:eastAsia="微软雅黑" w:hAnsi="微软雅黑" w:hint="eastAsia"/>
          <w:strike/>
          <w:color w:val="B2B2B2"/>
        </w:rPr>
        <w:t>设置</w:t>
      </w:r>
      <w:r w:rsidRPr="00080A89">
        <w:rPr>
          <w:rFonts w:ascii="微软雅黑" w:eastAsia="微软雅黑" w:hAnsi="微软雅黑"/>
          <w:strike/>
          <w:color w:val="B2B2B2"/>
        </w:rPr>
        <w:t>此</w:t>
      </w:r>
      <w:r w:rsidRPr="00080A89">
        <w:rPr>
          <w:rFonts w:ascii="微软雅黑" w:eastAsia="微软雅黑" w:hAnsi="微软雅黑" w:hint="eastAsia"/>
          <w:strike/>
          <w:color w:val="B2B2B2"/>
        </w:rPr>
        <w:t>ERPS</w:t>
      </w:r>
      <w:r w:rsidRPr="00080A89">
        <w:rPr>
          <w:rFonts w:ascii="微软雅黑" w:eastAsia="微软雅黑" w:hAnsi="微软雅黑"/>
          <w:strike/>
          <w:color w:val="B2B2B2"/>
        </w:rPr>
        <w:t>环的类型，选项有{</w:t>
      </w:r>
      <w:r w:rsidRPr="00080A89">
        <w:rPr>
          <w:rFonts w:ascii="微软雅黑" w:eastAsia="微软雅黑" w:hAnsi="微软雅黑" w:hint="eastAsia"/>
          <w:strike/>
          <w:color w:val="B2B2B2"/>
        </w:rPr>
        <w:t>主环</w:t>
      </w:r>
      <w:r w:rsidRPr="00080A89">
        <w:rPr>
          <w:rFonts w:ascii="微软雅黑" w:eastAsia="微软雅黑" w:hAnsi="微软雅黑"/>
          <w:strike/>
          <w:color w:val="B2B2B2"/>
        </w:rPr>
        <w:t>|子环}</w:t>
      </w:r>
      <w:r w:rsidRPr="00080A89">
        <w:rPr>
          <w:rFonts w:ascii="微软雅黑" w:eastAsia="微软雅黑" w:hAnsi="微软雅黑" w:hint="eastAsia"/>
          <w:strike/>
          <w:color w:val="B2B2B2"/>
        </w:rPr>
        <w:t>，默认</w:t>
      </w:r>
      <w:r w:rsidRPr="00080A89">
        <w:rPr>
          <w:rFonts w:ascii="微软雅黑" w:eastAsia="微软雅黑" w:hAnsi="微软雅黑"/>
          <w:strike/>
          <w:color w:val="B2B2B2"/>
        </w:rPr>
        <w:t>主环。</w:t>
      </w:r>
    </w:p>
    <w:p w14:paraId="0D482DC6" w14:textId="150128E6" w:rsidR="00C85518" w:rsidRPr="00080A89" w:rsidRDefault="00C85518" w:rsidP="003422EB">
      <w:pPr>
        <w:pStyle w:val="af2"/>
        <w:numPr>
          <w:ilvl w:val="0"/>
          <w:numId w:val="604"/>
        </w:numPr>
        <w:ind w:firstLineChars="0"/>
        <w:rPr>
          <w:rFonts w:ascii="微软雅黑" w:eastAsia="微软雅黑" w:hAnsi="微软雅黑"/>
          <w:strike/>
          <w:color w:val="B2B2B2"/>
        </w:rPr>
      </w:pPr>
      <w:r w:rsidRPr="00080A89">
        <w:rPr>
          <w:rFonts w:ascii="微软雅黑" w:eastAsia="微软雅黑" w:hAnsi="微软雅黑" w:hint="eastAsia"/>
          <w:strike/>
          <w:color w:val="B2B2B2"/>
        </w:rPr>
        <w:t>虚通道</w:t>
      </w:r>
      <w:r w:rsidRPr="00080A89">
        <w:rPr>
          <w:rFonts w:ascii="微软雅黑" w:eastAsia="微软雅黑" w:hAnsi="微软雅黑"/>
          <w:strike/>
          <w:color w:val="B2B2B2"/>
        </w:rPr>
        <w:t>：【</w:t>
      </w:r>
      <w:r w:rsidRPr="00080A89">
        <w:rPr>
          <w:rFonts w:ascii="微软雅黑" w:eastAsia="微软雅黑" w:hAnsi="微软雅黑" w:hint="eastAsia"/>
          <w:strike/>
          <w:color w:val="B2B2B2"/>
        </w:rPr>
        <w:t>开关</w:t>
      </w:r>
      <w:r w:rsidRPr="00080A89">
        <w:rPr>
          <w:rFonts w:ascii="微软雅黑" w:eastAsia="微软雅黑" w:hAnsi="微软雅黑"/>
          <w:strike/>
          <w:color w:val="B2B2B2"/>
        </w:rPr>
        <w:t>】</w:t>
      </w:r>
      <w:r w:rsidRPr="00080A89">
        <w:rPr>
          <w:rFonts w:ascii="微软雅黑" w:eastAsia="微软雅黑" w:hAnsi="微软雅黑" w:hint="eastAsia"/>
          <w:strike/>
          <w:color w:val="B2B2B2"/>
        </w:rPr>
        <w:t>当且仅当</w:t>
      </w:r>
      <w:r w:rsidR="00AE2EAE" w:rsidRPr="00080A89">
        <w:rPr>
          <w:rFonts w:ascii="微软雅黑" w:eastAsia="微软雅黑" w:hAnsi="微软雅黑" w:hint="eastAsia"/>
          <w:strike/>
          <w:color w:val="B2B2B2"/>
        </w:rPr>
        <w:t>环</w:t>
      </w:r>
      <w:r w:rsidR="00AE2EAE" w:rsidRPr="00080A89">
        <w:rPr>
          <w:rFonts w:ascii="微软雅黑" w:eastAsia="微软雅黑" w:hAnsi="微软雅黑"/>
          <w:strike/>
          <w:color w:val="B2B2B2"/>
        </w:rPr>
        <w:t>类型</w:t>
      </w:r>
      <w:r w:rsidRPr="00080A89">
        <w:rPr>
          <w:rFonts w:ascii="微软雅黑" w:eastAsia="微软雅黑" w:hAnsi="微软雅黑"/>
          <w:strike/>
          <w:color w:val="B2B2B2"/>
        </w:rPr>
        <w:t>选择“</w:t>
      </w:r>
      <w:r w:rsidR="00AE2EAE" w:rsidRPr="00080A89">
        <w:rPr>
          <w:rFonts w:ascii="微软雅黑" w:eastAsia="微软雅黑" w:hAnsi="微软雅黑" w:hint="eastAsia"/>
          <w:strike/>
          <w:color w:val="B2B2B2"/>
        </w:rPr>
        <w:t>子环</w:t>
      </w:r>
      <w:r w:rsidRPr="00080A89">
        <w:rPr>
          <w:rFonts w:ascii="微软雅黑" w:eastAsia="微软雅黑" w:hAnsi="微软雅黑"/>
          <w:strike/>
          <w:color w:val="B2B2B2"/>
        </w:rPr>
        <w:t>”</w:t>
      </w:r>
      <w:r w:rsidRPr="00080A89">
        <w:rPr>
          <w:rFonts w:ascii="微软雅黑" w:eastAsia="微软雅黑" w:hAnsi="微软雅黑" w:hint="eastAsia"/>
          <w:strike/>
          <w:color w:val="B2B2B2"/>
        </w:rPr>
        <w:t>时</w:t>
      </w:r>
      <w:r w:rsidRPr="00080A89">
        <w:rPr>
          <w:rFonts w:ascii="微软雅黑" w:eastAsia="微软雅黑" w:hAnsi="微软雅黑"/>
          <w:strike/>
          <w:color w:val="B2B2B2"/>
        </w:rPr>
        <w:t>支持配置</w:t>
      </w:r>
      <w:r w:rsidR="00AE2EAE" w:rsidRPr="00080A89">
        <w:rPr>
          <w:rFonts w:ascii="微软雅黑" w:eastAsia="微软雅黑" w:hAnsi="微软雅黑" w:hint="eastAsia"/>
          <w:strike/>
          <w:color w:val="B2B2B2"/>
        </w:rPr>
        <w:t>子环</w:t>
      </w:r>
      <w:r w:rsidR="00AE2EAE" w:rsidRPr="00080A89">
        <w:rPr>
          <w:rFonts w:ascii="微软雅黑" w:eastAsia="微软雅黑" w:hAnsi="微软雅黑"/>
          <w:strike/>
          <w:color w:val="B2B2B2"/>
        </w:rPr>
        <w:t>节点上RAPS报文的传输方式</w:t>
      </w:r>
      <w:r w:rsidRPr="00080A89">
        <w:rPr>
          <w:rFonts w:ascii="微软雅黑" w:eastAsia="微软雅黑" w:hAnsi="微软雅黑" w:hint="eastAsia"/>
          <w:strike/>
          <w:color w:val="B2B2B2"/>
        </w:rPr>
        <w:t>。</w:t>
      </w:r>
      <w:r w:rsidRPr="00080A89">
        <w:rPr>
          <w:rFonts w:ascii="微软雅黑" w:eastAsia="微软雅黑" w:hAnsi="微软雅黑"/>
          <w:strike/>
          <w:color w:val="B2B2B2"/>
        </w:rPr>
        <w:t>默认关闭</w:t>
      </w:r>
      <w:r w:rsidR="00AE2EAE" w:rsidRPr="00080A89">
        <w:rPr>
          <w:rFonts w:ascii="微软雅黑" w:eastAsia="微软雅黑" w:hAnsi="微软雅黑" w:hint="eastAsia"/>
          <w:strike/>
          <w:color w:val="B2B2B2"/>
        </w:rPr>
        <w:t>，</w:t>
      </w:r>
      <w:r w:rsidR="00AE2EAE" w:rsidRPr="00080A89">
        <w:rPr>
          <w:rFonts w:ascii="微软雅黑" w:eastAsia="微软雅黑" w:hAnsi="微软雅黑"/>
          <w:strike/>
          <w:color w:val="B2B2B2"/>
        </w:rPr>
        <w:t>即子环默认</w:t>
      </w:r>
      <w:r w:rsidR="00AE2EAE" w:rsidRPr="00080A89">
        <w:rPr>
          <w:rFonts w:ascii="微软雅黑" w:eastAsia="微软雅黑" w:hAnsi="微软雅黑" w:hint="eastAsia"/>
          <w:strike/>
          <w:color w:val="B2B2B2"/>
        </w:rPr>
        <w:t>使用</w:t>
      </w:r>
      <w:r w:rsidR="00AE2EAE" w:rsidRPr="00080A89">
        <w:rPr>
          <w:rFonts w:ascii="微软雅黑" w:eastAsia="微软雅黑" w:hAnsi="微软雅黑"/>
          <w:strike/>
          <w:color w:val="B2B2B2"/>
        </w:rPr>
        <w:t>非虚通道</w:t>
      </w:r>
      <w:r w:rsidR="00AE2EAE" w:rsidRPr="00080A89">
        <w:rPr>
          <w:rFonts w:ascii="微软雅黑" w:eastAsia="微软雅黑" w:hAnsi="微软雅黑" w:hint="eastAsia"/>
          <w:strike/>
          <w:color w:val="B2B2B2"/>
        </w:rPr>
        <w:t>方式</w:t>
      </w:r>
      <w:r w:rsidR="00AE2EAE" w:rsidRPr="00080A89">
        <w:rPr>
          <w:rFonts w:ascii="微软雅黑" w:eastAsia="微软雅黑" w:hAnsi="微软雅黑"/>
          <w:strike/>
          <w:color w:val="B2B2B2"/>
        </w:rPr>
        <w:t>进行RAPS</w:t>
      </w:r>
      <w:r w:rsidR="00AE2EAE" w:rsidRPr="00080A89">
        <w:rPr>
          <w:rFonts w:ascii="微软雅黑" w:eastAsia="微软雅黑" w:hAnsi="微软雅黑" w:hint="eastAsia"/>
          <w:strike/>
          <w:color w:val="B2B2B2"/>
        </w:rPr>
        <w:t>报文</w:t>
      </w:r>
      <w:r w:rsidR="00AE2EAE" w:rsidRPr="00080A89">
        <w:rPr>
          <w:rFonts w:ascii="微软雅黑" w:eastAsia="微软雅黑" w:hAnsi="微软雅黑"/>
          <w:strike/>
          <w:color w:val="B2B2B2"/>
        </w:rPr>
        <w:t>传输。</w:t>
      </w:r>
      <w:r w:rsidR="00AE2EAE" w:rsidRPr="00080A89">
        <w:rPr>
          <w:rFonts w:ascii="微软雅黑" w:eastAsia="微软雅黑" w:hAnsi="微软雅黑" w:hint="eastAsia"/>
          <w:strike/>
          <w:color w:val="B2B2B2"/>
        </w:rPr>
        <w:t>当</w:t>
      </w:r>
      <w:r w:rsidR="00AE2EAE" w:rsidRPr="00080A89">
        <w:rPr>
          <w:rFonts w:ascii="微软雅黑" w:eastAsia="微软雅黑" w:hAnsi="微软雅黑"/>
          <w:strike/>
          <w:color w:val="B2B2B2"/>
        </w:rPr>
        <w:t>子环的链路是不连续的多个部分时，需要采用虚通道传出方式。</w:t>
      </w:r>
    </w:p>
    <w:p w14:paraId="272DB471" w14:textId="781557B5" w:rsidR="00564516" w:rsidRDefault="00AE2EAE" w:rsidP="00564516">
      <w:pPr>
        <w:pStyle w:val="af2"/>
        <w:numPr>
          <w:ilvl w:val="0"/>
          <w:numId w:val="604"/>
        </w:numPr>
        <w:ind w:firstLineChars="0"/>
        <w:rPr>
          <w:rFonts w:ascii="微软雅黑" w:eastAsia="微软雅黑" w:hAnsi="微软雅黑"/>
        </w:rPr>
      </w:pPr>
      <w:r>
        <w:rPr>
          <w:rFonts w:ascii="微软雅黑" w:eastAsia="微软雅黑" w:hAnsi="微软雅黑" w:hint="eastAsia"/>
        </w:rPr>
        <w:t>控制</w:t>
      </w:r>
      <w:r>
        <w:rPr>
          <w:rFonts w:ascii="微软雅黑" w:eastAsia="微软雅黑" w:hAnsi="微软雅黑"/>
        </w:rPr>
        <w:t>VLAN</w:t>
      </w:r>
      <w:r w:rsidR="00564516">
        <w:rPr>
          <w:rFonts w:ascii="微软雅黑" w:eastAsia="微软雅黑" w:hAnsi="微软雅黑" w:hint="eastAsia"/>
        </w:rPr>
        <w:t>：</w:t>
      </w:r>
      <w:r w:rsidR="00564516">
        <w:rPr>
          <w:rFonts w:ascii="微软雅黑" w:eastAsia="微软雅黑" w:hAnsi="微软雅黑"/>
        </w:rPr>
        <w:t>【</w:t>
      </w:r>
      <w:r w:rsidR="00564516">
        <w:rPr>
          <w:rFonts w:ascii="微软雅黑" w:eastAsia="微软雅黑" w:hAnsi="微软雅黑" w:hint="eastAsia"/>
        </w:rPr>
        <w:t>text文本框</w:t>
      </w:r>
      <w:r w:rsidR="00564516">
        <w:rPr>
          <w:rFonts w:ascii="微软雅黑" w:eastAsia="微软雅黑" w:hAnsi="微软雅黑"/>
        </w:rPr>
        <w:t>】</w:t>
      </w:r>
      <w:r w:rsidR="00564516">
        <w:rPr>
          <w:rFonts w:ascii="微软雅黑" w:eastAsia="微软雅黑" w:hAnsi="微软雅黑" w:hint="eastAsia"/>
        </w:rPr>
        <w:t>设置</w:t>
      </w:r>
      <w:r w:rsidR="00564516">
        <w:rPr>
          <w:rFonts w:ascii="微软雅黑" w:eastAsia="微软雅黑" w:hAnsi="微软雅黑"/>
        </w:rPr>
        <w:t>此ERPS环的控制VLAN</w:t>
      </w:r>
      <w:r w:rsidR="00564516">
        <w:rPr>
          <w:rFonts w:ascii="微软雅黑" w:eastAsia="微软雅黑" w:hAnsi="微软雅黑" w:hint="eastAsia"/>
        </w:rPr>
        <w:t>，</w:t>
      </w:r>
      <w:r w:rsidR="00564516">
        <w:rPr>
          <w:rFonts w:ascii="微软雅黑" w:eastAsia="微软雅黑" w:hAnsi="微软雅黑"/>
        </w:rPr>
        <w:t>用于转发ERPS协议报文</w:t>
      </w:r>
      <w:r w:rsidR="00564516" w:rsidRPr="00564516">
        <w:rPr>
          <w:rFonts w:ascii="微软雅黑" w:eastAsia="微软雅黑" w:hAnsi="微软雅黑"/>
        </w:rPr>
        <w:t>，取值范围为</w:t>
      </w:r>
      <w:r w:rsidR="00564516" w:rsidRPr="00564516">
        <w:rPr>
          <w:rFonts w:ascii="微软雅黑" w:eastAsia="微软雅黑" w:hAnsi="微软雅黑" w:hint="eastAsia"/>
        </w:rPr>
        <w:t>1</w:t>
      </w:r>
      <w:r w:rsidR="00564516" w:rsidRPr="00564516">
        <w:rPr>
          <w:rFonts w:ascii="微软雅黑" w:eastAsia="微软雅黑" w:hAnsi="微软雅黑"/>
        </w:rPr>
        <w:t>-4094</w:t>
      </w:r>
      <w:r w:rsidR="00564516" w:rsidRPr="00564516">
        <w:rPr>
          <w:rFonts w:ascii="微软雅黑" w:eastAsia="微软雅黑" w:hAnsi="微软雅黑" w:hint="eastAsia"/>
        </w:rPr>
        <w:t>的</w:t>
      </w:r>
      <w:r w:rsidR="00564516" w:rsidRPr="00564516">
        <w:rPr>
          <w:rFonts w:ascii="微软雅黑" w:eastAsia="微软雅黑" w:hAnsi="微软雅黑"/>
        </w:rPr>
        <w:t>整数</w:t>
      </w:r>
      <w:r w:rsidR="00564516" w:rsidRPr="00564516">
        <w:rPr>
          <w:rFonts w:ascii="微软雅黑" w:eastAsia="微软雅黑" w:hAnsi="微软雅黑" w:hint="eastAsia"/>
        </w:rPr>
        <w:t>。</w:t>
      </w:r>
    </w:p>
    <w:p w14:paraId="3F9FBACA" w14:textId="65D2BC27" w:rsidR="00564516" w:rsidRDefault="00564516" w:rsidP="00564516">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sidRPr="00564516">
        <w:rPr>
          <w:rFonts w:ascii="微软雅黑" w:eastAsia="微软雅黑" w:hAnsi="微软雅黑" w:hint="eastAsia"/>
        </w:rPr>
        <w:t>1.</w:t>
      </w:r>
      <w:r>
        <w:rPr>
          <w:rFonts w:ascii="微软雅黑" w:eastAsia="微软雅黑" w:hAnsi="微软雅黑" w:hint="eastAsia"/>
        </w:rPr>
        <w:t>控制</w:t>
      </w:r>
      <w:r>
        <w:rPr>
          <w:rFonts w:ascii="微软雅黑" w:eastAsia="微软雅黑" w:hAnsi="微软雅黑"/>
        </w:rPr>
        <w:t>VLAN必须是未被创建、未被其他</w:t>
      </w:r>
      <w:r>
        <w:rPr>
          <w:rFonts w:ascii="微软雅黑" w:eastAsia="微软雅黑" w:hAnsi="微软雅黑" w:hint="eastAsia"/>
        </w:rPr>
        <w:t>功能</w:t>
      </w:r>
      <w:r>
        <w:rPr>
          <w:rFonts w:ascii="微软雅黑" w:eastAsia="微软雅黑" w:hAnsi="微软雅黑"/>
        </w:rPr>
        <w:t>模块使用且未和任何</w:t>
      </w:r>
      <w:r>
        <w:rPr>
          <w:rFonts w:ascii="微软雅黑" w:eastAsia="微软雅黑" w:hAnsi="微软雅黑" w:hint="eastAsia"/>
        </w:rPr>
        <w:t>接口</w:t>
      </w:r>
      <w:r>
        <w:rPr>
          <w:rFonts w:ascii="微软雅黑" w:eastAsia="微软雅黑" w:hAnsi="微软雅黑"/>
        </w:rPr>
        <w:t>关联的VLAN</w:t>
      </w:r>
      <w:r>
        <w:rPr>
          <w:rFonts w:ascii="微软雅黑" w:eastAsia="微软雅黑" w:hAnsi="微软雅黑" w:hint="eastAsia"/>
        </w:rPr>
        <w:t>。一旦</w:t>
      </w:r>
      <w:r>
        <w:rPr>
          <w:rFonts w:ascii="微软雅黑" w:eastAsia="微软雅黑" w:hAnsi="微软雅黑"/>
        </w:rPr>
        <w:t>创建，将会在</w:t>
      </w:r>
      <w:hyperlink w:anchor="_VLAN" w:history="1">
        <w:r w:rsidRPr="00564516">
          <w:rPr>
            <w:rStyle w:val="af"/>
            <w:rFonts w:ascii="微软雅黑" w:eastAsia="微软雅黑" w:hAnsi="微软雅黑" w:hint="eastAsia"/>
            <w:i/>
          </w:rPr>
          <w:t xml:space="preserve">6.7.1 </w:t>
        </w:r>
        <w:r w:rsidR="00950608">
          <w:rPr>
            <w:rStyle w:val="af"/>
            <w:rFonts w:ascii="微软雅黑" w:eastAsia="微软雅黑" w:hAnsi="微软雅黑"/>
            <w:i/>
          </w:rPr>
          <w:t>VLAN/</w:t>
        </w:r>
        <w:r w:rsidRPr="00564516">
          <w:rPr>
            <w:rStyle w:val="af"/>
            <w:rFonts w:ascii="微软雅黑" w:eastAsia="微软雅黑" w:hAnsi="微软雅黑"/>
            <w:i/>
          </w:rPr>
          <w:t>VLAN</w:t>
        </w:r>
      </w:hyperlink>
      <w:r>
        <w:rPr>
          <w:rFonts w:ascii="微软雅黑" w:eastAsia="微软雅黑" w:hAnsi="微软雅黑"/>
        </w:rPr>
        <w:t>处自动生成</w:t>
      </w:r>
      <w:r w:rsidR="00D87742">
        <w:rPr>
          <w:rFonts w:ascii="微软雅黑" w:eastAsia="微软雅黑" w:hAnsi="微软雅黑" w:hint="eastAsia"/>
        </w:rPr>
        <w:t>该</w:t>
      </w:r>
      <w:r>
        <w:rPr>
          <w:rFonts w:ascii="微软雅黑" w:eastAsia="微软雅黑" w:hAnsi="微软雅黑"/>
        </w:rPr>
        <w:t>VLAN。</w:t>
      </w:r>
    </w:p>
    <w:p w14:paraId="7A0FD0A8" w14:textId="70C6F30F" w:rsidR="00AE2EAE" w:rsidRDefault="00564516" w:rsidP="00564516">
      <w:pPr>
        <w:pStyle w:val="af2"/>
        <w:ind w:left="839"/>
        <w:rPr>
          <w:rFonts w:ascii="微软雅黑" w:eastAsia="微软雅黑" w:hAnsi="微软雅黑"/>
        </w:rPr>
      </w:pPr>
      <w:r>
        <w:rPr>
          <w:rFonts w:ascii="微软雅黑" w:eastAsia="微软雅黑" w:hAnsi="微软雅黑" w:hint="eastAsia"/>
        </w:rPr>
        <w:t>2.同一</w:t>
      </w:r>
      <w:r>
        <w:rPr>
          <w:rFonts w:ascii="微软雅黑" w:eastAsia="微软雅黑" w:hAnsi="微软雅黑"/>
        </w:rPr>
        <w:t>ERPS环中的所有设备必须</w:t>
      </w:r>
      <w:r>
        <w:rPr>
          <w:rFonts w:ascii="微软雅黑" w:eastAsia="微软雅黑" w:hAnsi="微软雅黑" w:hint="eastAsia"/>
        </w:rPr>
        <w:t>配置相同</w:t>
      </w:r>
      <w:r>
        <w:rPr>
          <w:rFonts w:ascii="微软雅黑" w:eastAsia="微软雅黑" w:hAnsi="微软雅黑"/>
        </w:rPr>
        <w:t>的控制VLAN。</w:t>
      </w:r>
    </w:p>
    <w:p w14:paraId="0B60BADE" w14:textId="6A1CA08B" w:rsidR="00564516" w:rsidRPr="00827DD0" w:rsidRDefault="00564516" w:rsidP="00564516">
      <w:pPr>
        <w:pStyle w:val="af2"/>
        <w:ind w:left="839"/>
        <w:rPr>
          <w:rFonts w:ascii="微软雅黑" w:eastAsia="微软雅黑" w:hAnsi="微软雅黑"/>
          <w:strike/>
          <w:color w:val="B2B2B2"/>
        </w:rPr>
      </w:pPr>
      <w:r w:rsidRPr="00827DD0">
        <w:rPr>
          <w:rFonts w:ascii="微软雅黑" w:eastAsia="微软雅黑" w:hAnsi="微软雅黑"/>
          <w:strike/>
          <w:color w:val="B2B2B2"/>
        </w:rPr>
        <w:t>3.</w:t>
      </w:r>
      <w:r w:rsidRPr="00827DD0">
        <w:rPr>
          <w:rFonts w:ascii="微软雅黑" w:eastAsia="微软雅黑" w:hAnsi="微软雅黑" w:hint="eastAsia"/>
          <w:strike/>
          <w:color w:val="B2B2B2"/>
        </w:rPr>
        <w:t>不同</w:t>
      </w:r>
      <w:r w:rsidRPr="00827DD0">
        <w:rPr>
          <w:rFonts w:ascii="微软雅黑" w:eastAsia="微软雅黑" w:hAnsi="微软雅黑"/>
          <w:strike/>
          <w:color w:val="B2B2B2"/>
        </w:rPr>
        <w:t>ERPS环的控制VLAN必须不相同。</w:t>
      </w:r>
    </w:p>
    <w:p w14:paraId="0A31AC4C" w14:textId="6F2838E7" w:rsidR="00564516" w:rsidRPr="00564516" w:rsidRDefault="00564516" w:rsidP="00564516">
      <w:pPr>
        <w:pStyle w:val="af2"/>
        <w:ind w:left="839"/>
        <w:rPr>
          <w:rFonts w:ascii="微软雅黑" w:eastAsia="微软雅黑" w:hAnsi="微软雅黑"/>
        </w:rPr>
      </w:pPr>
      <w:r>
        <w:rPr>
          <w:rFonts w:ascii="微软雅黑" w:eastAsia="微软雅黑" w:hAnsi="微软雅黑" w:hint="eastAsia"/>
        </w:rPr>
        <w:t>4.若</w:t>
      </w:r>
      <w:r>
        <w:rPr>
          <w:rFonts w:ascii="微软雅黑" w:eastAsia="微软雅黑" w:hAnsi="微软雅黑"/>
        </w:rPr>
        <w:t>接口已加入ERPS环，则接口将自动加入控制VLAN，</w:t>
      </w:r>
      <w:hyperlink w:anchor="_VLAN" w:history="1">
        <w:r w:rsidR="00950608" w:rsidRPr="00950608">
          <w:rPr>
            <w:rStyle w:val="af"/>
            <w:rFonts w:ascii="微软雅黑" w:eastAsia="微软雅黑" w:hAnsi="微软雅黑" w:hint="eastAsia"/>
            <w:i/>
          </w:rPr>
          <w:t xml:space="preserve">6.7.1 </w:t>
        </w:r>
        <w:r w:rsidR="00950608" w:rsidRPr="00950608">
          <w:rPr>
            <w:rStyle w:val="af"/>
            <w:rFonts w:ascii="微软雅黑" w:eastAsia="微软雅黑" w:hAnsi="微软雅黑"/>
            <w:i/>
          </w:rPr>
          <w:t>VLAN/</w:t>
        </w:r>
        <w:r w:rsidR="00950608" w:rsidRPr="00950608">
          <w:rPr>
            <w:rStyle w:val="af"/>
            <w:rFonts w:ascii="微软雅黑" w:eastAsia="微软雅黑" w:hAnsi="微软雅黑" w:hint="eastAsia"/>
            <w:i/>
          </w:rPr>
          <w:t>端口</w:t>
        </w:r>
        <w:r w:rsidR="00950608" w:rsidRPr="00950608">
          <w:rPr>
            <w:rStyle w:val="af"/>
            <w:rFonts w:ascii="微软雅黑" w:eastAsia="微软雅黑" w:hAnsi="微软雅黑"/>
            <w:i/>
          </w:rPr>
          <w:t>成员</w:t>
        </w:r>
      </w:hyperlink>
      <w:r w:rsidR="00950608">
        <w:rPr>
          <w:rFonts w:ascii="微软雅黑" w:eastAsia="微软雅黑" w:hAnsi="微软雅黑" w:hint="eastAsia"/>
        </w:rPr>
        <w:t>处</w:t>
      </w:r>
      <w:r w:rsidR="00950608">
        <w:rPr>
          <w:rFonts w:ascii="微软雅黑" w:eastAsia="微软雅黑" w:hAnsi="微软雅黑"/>
        </w:rPr>
        <w:t>，</w:t>
      </w:r>
      <w:r>
        <w:rPr>
          <w:rFonts w:ascii="微软雅黑" w:eastAsia="微软雅黑" w:hAnsi="微软雅黑"/>
        </w:rPr>
        <w:t>Trunk接口</w:t>
      </w:r>
      <w:r>
        <w:rPr>
          <w:rFonts w:ascii="微软雅黑" w:eastAsia="微软雅黑" w:hAnsi="微软雅黑" w:hint="eastAsia"/>
        </w:rPr>
        <w:t>的</w:t>
      </w:r>
      <w:r>
        <w:rPr>
          <w:rFonts w:ascii="微软雅黑" w:eastAsia="微软雅黑" w:hAnsi="微软雅黑"/>
        </w:rPr>
        <w:t>Trunk允许通过的VLAN将会显示此控制VLAN，Hybrid接口</w:t>
      </w:r>
      <w:r>
        <w:rPr>
          <w:rFonts w:ascii="微软雅黑" w:eastAsia="微软雅黑" w:hAnsi="微软雅黑" w:hint="eastAsia"/>
        </w:rPr>
        <w:t>的</w:t>
      </w:r>
      <w:r>
        <w:rPr>
          <w:rFonts w:ascii="微软雅黑" w:eastAsia="微软雅黑" w:hAnsi="微软雅黑"/>
        </w:rPr>
        <w:t>Tagged VLAN</w:t>
      </w:r>
      <w:r>
        <w:rPr>
          <w:rFonts w:ascii="微软雅黑" w:eastAsia="微软雅黑" w:hAnsi="微软雅黑" w:hint="eastAsia"/>
        </w:rPr>
        <w:t>将会显示</w:t>
      </w:r>
      <w:r>
        <w:rPr>
          <w:rFonts w:ascii="微软雅黑" w:eastAsia="微软雅黑" w:hAnsi="微软雅黑"/>
        </w:rPr>
        <w:t>此控制VLAN。</w:t>
      </w:r>
    </w:p>
    <w:p w14:paraId="0DC126CF" w14:textId="62B33845" w:rsidR="00564516" w:rsidRPr="00080A89" w:rsidRDefault="00950608" w:rsidP="003422EB">
      <w:pPr>
        <w:pStyle w:val="af2"/>
        <w:numPr>
          <w:ilvl w:val="0"/>
          <w:numId w:val="604"/>
        </w:numPr>
        <w:ind w:firstLineChars="0"/>
        <w:rPr>
          <w:rFonts w:ascii="微软雅黑" w:eastAsia="微软雅黑" w:hAnsi="微软雅黑"/>
          <w:strike/>
          <w:color w:val="B2B2B2"/>
        </w:rPr>
      </w:pPr>
      <w:r w:rsidRPr="00080A89">
        <w:rPr>
          <w:rFonts w:ascii="微软雅黑" w:eastAsia="微软雅黑" w:hAnsi="微软雅黑" w:hint="eastAsia"/>
          <w:strike/>
          <w:color w:val="B2B2B2"/>
        </w:rPr>
        <w:t>保护实例：</w:t>
      </w:r>
      <w:r w:rsidRPr="00080A89">
        <w:rPr>
          <w:rFonts w:ascii="微软雅黑" w:eastAsia="微软雅黑" w:hAnsi="微软雅黑"/>
          <w:strike/>
          <w:color w:val="B2B2B2"/>
        </w:rPr>
        <w:t>【</w:t>
      </w:r>
      <w:r w:rsidRPr="00080A89">
        <w:rPr>
          <w:rFonts w:ascii="微软雅黑" w:eastAsia="微软雅黑" w:hAnsi="微软雅黑" w:hint="eastAsia"/>
          <w:strike/>
          <w:color w:val="B2B2B2"/>
        </w:rPr>
        <w:t>下拉框</w:t>
      </w:r>
      <w:r w:rsidRPr="00080A89">
        <w:rPr>
          <w:rFonts w:ascii="微软雅黑" w:eastAsia="微软雅黑" w:hAnsi="微软雅黑"/>
          <w:strike/>
          <w:color w:val="B2B2B2"/>
        </w:rPr>
        <w:t>，单选】</w:t>
      </w:r>
      <w:r w:rsidR="00D87742" w:rsidRPr="00080A89">
        <w:rPr>
          <w:rFonts w:ascii="微软雅黑" w:eastAsia="微软雅黑" w:hAnsi="微软雅黑" w:hint="eastAsia"/>
          <w:strike/>
          <w:color w:val="B2B2B2"/>
        </w:rPr>
        <w:t>设置</w:t>
      </w:r>
      <w:r w:rsidR="00D87742" w:rsidRPr="00080A89">
        <w:rPr>
          <w:rFonts w:ascii="微软雅黑" w:eastAsia="微软雅黑" w:hAnsi="微软雅黑"/>
          <w:strike/>
          <w:color w:val="B2B2B2"/>
        </w:rPr>
        <w:t>ERPS环的保护实例，选项为MST</w:t>
      </w:r>
      <w:r w:rsidR="00D87742" w:rsidRPr="00080A89">
        <w:rPr>
          <w:rFonts w:ascii="微软雅黑" w:eastAsia="微软雅黑" w:hAnsi="微软雅黑" w:hint="eastAsia"/>
          <w:strike/>
          <w:color w:val="B2B2B2"/>
        </w:rPr>
        <w:t>实例</w:t>
      </w:r>
      <w:r w:rsidR="00D87742" w:rsidRPr="00080A89">
        <w:rPr>
          <w:rFonts w:ascii="微软雅黑" w:eastAsia="微软雅黑" w:hAnsi="微软雅黑"/>
          <w:strike/>
          <w:color w:val="B2B2B2"/>
        </w:rPr>
        <w:t>，默认空。</w:t>
      </w:r>
    </w:p>
    <w:p w14:paraId="0ADC68AD" w14:textId="762C9EBE" w:rsidR="00D87742" w:rsidRPr="00080A89" w:rsidRDefault="00D12D1D" w:rsidP="003422EB">
      <w:pPr>
        <w:pStyle w:val="af2"/>
        <w:numPr>
          <w:ilvl w:val="0"/>
          <w:numId w:val="604"/>
        </w:numPr>
        <w:ind w:firstLineChars="0"/>
        <w:rPr>
          <w:rFonts w:ascii="微软雅黑" w:eastAsia="微软雅黑" w:hAnsi="微软雅黑"/>
          <w:strike/>
          <w:color w:val="B2B2B2"/>
        </w:rPr>
      </w:pPr>
      <w:r w:rsidRPr="00080A89">
        <w:rPr>
          <w:rFonts w:ascii="微软雅黑" w:eastAsia="微软雅黑" w:hAnsi="微软雅黑" w:hint="eastAsia"/>
          <w:strike/>
          <w:color w:val="B2B2B2"/>
        </w:rPr>
        <w:t>通知</w:t>
      </w:r>
      <w:r w:rsidRPr="00080A89">
        <w:rPr>
          <w:rFonts w:ascii="微软雅黑" w:eastAsia="微软雅黑" w:hAnsi="微软雅黑"/>
          <w:strike/>
          <w:color w:val="B2B2B2"/>
        </w:rPr>
        <w:t>环：</w:t>
      </w:r>
      <w:r w:rsidRPr="00080A89">
        <w:rPr>
          <w:rFonts w:ascii="微软雅黑" w:eastAsia="微软雅黑" w:hAnsi="微软雅黑" w:hint="eastAsia"/>
          <w:strike/>
          <w:color w:val="B2B2B2"/>
        </w:rPr>
        <w:t>【多选】设置</w:t>
      </w:r>
      <w:r w:rsidRPr="00080A89">
        <w:rPr>
          <w:rFonts w:ascii="微软雅黑" w:eastAsia="微软雅黑" w:hAnsi="微软雅黑"/>
          <w:strike/>
          <w:color w:val="B2B2B2"/>
        </w:rPr>
        <w:t>本ERPS环</w:t>
      </w:r>
      <w:r w:rsidRPr="00080A89">
        <w:rPr>
          <w:rFonts w:ascii="微软雅黑" w:eastAsia="微软雅黑" w:hAnsi="微软雅黑" w:hint="eastAsia"/>
          <w:strike/>
          <w:color w:val="B2B2B2"/>
        </w:rPr>
        <w:t>向</w:t>
      </w:r>
      <w:r w:rsidRPr="00080A89">
        <w:rPr>
          <w:rFonts w:ascii="微软雅黑" w:eastAsia="微软雅黑" w:hAnsi="微软雅黑"/>
          <w:strike/>
          <w:color w:val="B2B2B2"/>
        </w:rPr>
        <w:t>其他ERPS环</w:t>
      </w:r>
      <w:r w:rsidRPr="00080A89">
        <w:rPr>
          <w:rFonts w:ascii="微软雅黑" w:eastAsia="微软雅黑" w:hAnsi="微软雅黑" w:hint="eastAsia"/>
          <w:strike/>
          <w:color w:val="B2B2B2"/>
        </w:rPr>
        <w:t>通告</w:t>
      </w:r>
      <w:r w:rsidRPr="00080A89">
        <w:rPr>
          <w:rFonts w:ascii="微软雅黑" w:eastAsia="微软雅黑" w:hAnsi="微软雅黑"/>
          <w:strike/>
          <w:color w:val="B2B2B2"/>
        </w:rPr>
        <w:t>网络拓扑变化，选项为{</w:t>
      </w:r>
      <w:r w:rsidRPr="00080A89">
        <w:rPr>
          <w:rFonts w:ascii="微软雅黑" w:eastAsia="微软雅黑" w:hAnsi="微软雅黑" w:hint="eastAsia"/>
          <w:strike/>
          <w:color w:val="B2B2B2"/>
        </w:rPr>
        <w:t>其余</w:t>
      </w:r>
      <w:r w:rsidRPr="00080A89">
        <w:rPr>
          <w:rFonts w:ascii="微软雅黑" w:eastAsia="微软雅黑" w:hAnsi="微软雅黑"/>
          <w:strike/>
          <w:color w:val="B2B2B2"/>
        </w:rPr>
        <w:t>的环ID|自动选择新</w:t>
      </w:r>
      <w:r w:rsidRPr="00080A89">
        <w:rPr>
          <w:rFonts w:ascii="微软雅黑" w:eastAsia="微软雅黑" w:hAnsi="微软雅黑" w:hint="eastAsia"/>
          <w:strike/>
          <w:color w:val="B2B2B2"/>
        </w:rPr>
        <w:t>创建</w:t>
      </w:r>
      <w:r w:rsidRPr="00080A89">
        <w:rPr>
          <w:rFonts w:ascii="微软雅黑" w:eastAsia="微软雅黑" w:hAnsi="微软雅黑"/>
          <w:strike/>
          <w:color w:val="B2B2B2"/>
        </w:rPr>
        <w:t>的环}</w:t>
      </w:r>
      <w:r w:rsidRPr="00080A89">
        <w:rPr>
          <w:rFonts w:ascii="微软雅黑" w:eastAsia="微软雅黑" w:hAnsi="微软雅黑" w:hint="eastAsia"/>
          <w:strike/>
          <w:color w:val="B2B2B2"/>
        </w:rPr>
        <w:t>。</w:t>
      </w:r>
      <w:r w:rsidRPr="00080A89">
        <w:rPr>
          <w:rFonts w:ascii="微软雅黑" w:eastAsia="微软雅黑" w:hAnsi="微软雅黑"/>
          <w:strike/>
          <w:color w:val="B2B2B2"/>
        </w:rPr>
        <w:t>当</w:t>
      </w:r>
      <w:r w:rsidRPr="00080A89">
        <w:rPr>
          <w:rFonts w:ascii="微软雅黑" w:eastAsia="微软雅黑" w:hAnsi="微软雅黑" w:hint="eastAsia"/>
          <w:strike/>
          <w:color w:val="B2B2B2"/>
        </w:rPr>
        <w:t>其他</w:t>
      </w:r>
      <w:r w:rsidRPr="00080A89">
        <w:rPr>
          <w:rFonts w:ascii="微软雅黑" w:eastAsia="微软雅黑" w:hAnsi="微软雅黑"/>
          <w:strike/>
          <w:color w:val="B2B2B2"/>
        </w:rPr>
        <w:t>ERPS</w:t>
      </w:r>
      <w:r w:rsidRPr="00080A89">
        <w:rPr>
          <w:rFonts w:ascii="微软雅黑" w:eastAsia="微软雅黑" w:hAnsi="微软雅黑" w:hint="eastAsia"/>
          <w:strike/>
          <w:color w:val="B2B2B2"/>
        </w:rPr>
        <w:t>网络</w:t>
      </w:r>
      <w:r w:rsidRPr="00080A89">
        <w:rPr>
          <w:rFonts w:ascii="微软雅黑" w:eastAsia="微软雅黑" w:hAnsi="微软雅黑"/>
          <w:strike/>
          <w:color w:val="B2B2B2"/>
        </w:rPr>
        <w:t>受到本ERPS环的拓扑变化消息</w:t>
      </w:r>
      <w:r w:rsidRPr="00080A89">
        <w:rPr>
          <w:rFonts w:ascii="微软雅黑" w:eastAsia="微软雅黑" w:hAnsi="微软雅黑"/>
          <w:strike/>
          <w:color w:val="B2B2B2"/>
        </w:rPr>
        <w:lastRenderedPageBreak/>
        <w:t>后，会在本网络内发送Flush-FDB报文。通知</w:t>
      </w:r>
      <w:r w:rsidRPr="00080A89">
        <w:rPr>
          <w:rFonts w:ascii="微软雅黑" w:eastAsia="微软雅黑" w:hAnsi="微软雅黑" w:hint="eastAsia"/>
          <w:strike/>
          <w:color w:val="B2B2B2"/>
        </w:rPr>
        <w:t>本网络内</w:t>
      </w:r>
      <w:r w:rsidRPr="00080A89">
        <w:rPr>
          <w:rFonts w:ascii="微软雅黑" w:eastAsia="微软雅黑" w:hAnsi="微软雅黑"/>
          <w:strike/>
          <w:color w:val="B2B2B2"/>
        </w:rPr>
        <w:t>的所有设备清除MAC地址，重新学习下游网络拓扑变化后的MAC地址，从而保证用户流量不中断。</w:t>
      </w:r>
    </w:p>
    <w:p w14:paraId="28D2E79F" w14:textId="08E2F551" w:rsidR="00D12D1D" w:rsidRPr="00080A89" w:rsidRDefault="00D12D1D" w:rsidP="003422EB">
      <w:pPr>
        <w:pStyle w:val="af2"/>
        <w:numPr>
          <w:ilvl w:val="0"/>
          <w:numId w:val="604"/>
        </w:numPr>
        <w:ind w:firstLineChars="0"/>
        <w:rPr>
          <w:rFonts w:ascii="微软雅黑" w:eastAsia="微软雅黑" w:hAnsi="微软雅黑"/>
          <w:strike/>
          <w:color w:val="B2B2B2"/>
        </w:rPr>
      </w:pPr>
      <w:r w:rsidRPr="00080A89">
        <w:rPr>
          <w:rFonts w:ascii="微软雅黑" w:eastAsia="微软雅黑" w:hAnsi="微软雅黑" w:hint="eastAsia"/>
          <w:strike/>
          <w:color w:val="B2B2B2"/>
        </w:rPr>
        <w:t>拓扑变化</w:t>
      </w:r>
      <w:r w:rsidRPr="00080A89">
        <w:rPr>
          <w:rFonts w:ascii="微软雅黑" w:eastAsia="微软雅黑" w:hAnsi="微软雅黑"/>
          <w:strike/>
          <w:color w:val="B2B2B2"/>
        </w:rPr>
        <w:t>保护时间间隔</w:t>
      </w:r>
      <w:r w:rsidR="0048592C" w:rsidRPr="00080A89">
        <w:rPr>
          <w:rFonts w:ascii="微软雅黑" w:eastAsia="微软雅黑" w:hAnsi="微软雅黑" w:hint="eastAsia"/>
          <w:strike/>
          <w:color w:val="B2B2B2"/>
        </w:rPr>
        <w:t xml:space="preserve"> (秒)</w:t>
      </w:r>
      <w:r w:rsidRPr="00080A89">
        <w:rPr>
          <w:rFonts w:ascii="微软雅黑" w:eastAsia="微软雅黑" w:hAnsi="微软雅黑"/>
          <w:strike/>
          <w:color w:val="B2B2B2"/>
        </w:rPr>
        <w:t>：【</w:t>
      </w:r>
      <w:r w:rsidRPr="00080A89">
        <w:rPr>
          <w:rFonts w:ascii="微软雅黑" w:eastAsia="微软雅黑" w:hAnsi="微软雅黑" w:hint="eastAsia"/>
          <w:strike/>
          <w:color w:val="B2B2B2"/>
        </w:rPr>
        <w:t>text文本框</w:t>
      </w:r>
      <w:r w:rsidRPr="00080A89">
        <w:rPr>
          <w:rFonts w:ascii="微软雅黑" w:eastAsia="微软雅黑" w:hAnsi="微软雅黑"/>
          <w:strike/>
          <w:color w:val="B2B2B2"/>
        </w:rPr>
        <w:t>】</w:t>
      </w:r>
      <w:r w:rsidRPr="00080A89">
        <w:rPr>
          <w:rFonts w:ascii="微软雅黑" w:eastAsia="微软雅黑" w:hAnsi="微软雅黑" w:hint="eastAsia"/>
          <w:strike/>
          <w:color w:val="B2B2B2"/>
        </w:rPr>
        <w:t>设置</w:t>
      </w:r>
      <w:r w:rsidRPr="00080A89">
        <w:rPr>
          <w:rFonts w:ascii="微软雅黑" w:eastAsia="微软雅黑" w:hAnsi="微软雅黑"/>
          <w:strike/>
          <w:color w:val="B2B2B2"/>
        </w:rPr>
        <w:t>本ERPS环</w:t>
      </w:r>
      <w:r w:rsidRPr="00080A89">
        <w:rPr>
          <w:rFonts w:ascii="微软雅黑" w:eastAsia="微软雅黑" w:hAnsi="微软雅黑" w:hint="eastAsia"/>
          <w:strike/>
          <w:color w:val="B2B2B2"/>
        </w:rPr>
        <w:t>拓扑</w:t>
      </w:r>
      <w:r w:rsidRPr="00080A89">
        <w:rPr>
          <w:rFonts w:ascii="微软雅黑" w:eastAsia="微软雅黑" w:hAnsi="微软雅黑"/>
          <w:strike/>
          <w:color w:val="B2B2B2"/>
        </w:rPr>
        <w:t>变化的保护时间间隔，抑制</w:t>
      </w:r>
      <w:r w:rsidRPr="00080A89">
        <w:rPr>
          <w:rFonts w:ascii="微软雅黑" w:eastAsia="微软雅黑" w:hAnsi="微软雅黑" w:hint="eastAsia"/>
          <w:strike/>
          <w:color w:val="B2B2B2"/>
        </w:rPr>
        <w:t>拓扑</w:t>
      </w:r>
      <w:r w:rsidRPr="00080A89">
        <w:rPr>
          <w:rFonts w:ascii="微软雅黑" w:eastAsia="微软雅黑" w:hAnsi="微软雅黑"/>
          <w:strike/>
          <w:color w:val="B2B2B2"/>
        </w:rPr>
        <w:t>变化通告。</w:t>
      </w:r>
      <w:r w:rsidR="0048592C" w:rsidRPr="00080A89">
        <w:rPr>
          <w:rFonts w:ascii="微软雅黑" w:eastAsia="微软雅黑" w:hAnsi="微软雅黑" w:hint="eastAsia"/>
          <w:strike/>
          <w:color w:val="B2B2B2"/>
        </w:rPr>
        <w:t>取值范围</w:t>
      </w:r>
      <w:r w:rsidR="0048592C" w:rsidRPr="00080A89">
        <w:rPr>
          <w:rFonts w:ascii="微软雅黑" w:eastAsia="微软雅黑" w:hAnsi="微软雅黑"/>
          <w:strike/>
          <w:color w:val="B2B2B2"/>
        </w:rPr>
        <w:t>为</w:t>
      </w:r>
      <w:r w:rsidR="0048592C" w:rsidRPr="00080A89">
        <w:rPr>
          <w:rFonts w:ascii="微软雅黑" w:eastAsia="微软雅黑" w:hAnsi="微软雅黑" w:hint="eastAsia"/>
          <w:strike/>
          <w:color w:val="B2B2B2"/>
        </w:rPr>
        <w:t>1</w:t>
      </w:r>
      <w:r w:rsidR="0048592C" w:rsidRPr="00080A89">
        <w:rPr>
          <w:rFonts w:ascii="微软雅黑" w:eastAsia="微软雅黑" w:hAnsi="微软雅黑"/>
          <w:strike/>
          <w:color w:val="B2B2B2"/>
        </w:rPr>
        <w:t>-600</w:t>
      </w:r>
      <w:r w:rsidR="0048592C" w:rsidRPr="00080A89">
        <w:rPr>
          <w:rFonts w:ascii="微软雅黑" w:eastAsia="微软雅黑" w:hAnsi="微软雅黑" w:hint="eastAsia"/>
          <w:strike/>
          <w:color w:val="B2B2B2"/>
        </w:rPr>
        <w:t>的</w:t>
      </w:r>
      <w:r w:rsidR="0048592C" w:rsidRPr="00080A89">
        <w:rPr>
          <w:rFonts w:ascii="微软雅黑" w:eastAsia="微软雅黑" w:hAnsi="微软雅黑"/>
          <w:strike/>
          <w:color w:val="B2B2B2"/>
        </w:rPr>
        <w:t>整数，默认</w:t>
      </w:r>
      <w:r w:rsidR="0048592C" w:rsidRPr="00080A89">
        <w:rPr>
          <w:rFonts w:ascii="微软雅黑" w:eastAsia="微软雅黑" w:hAnsi="微软雅黑" w:hint="eastAsia"/>
          <w:strike/>
          <w:color w:val="B2B2B2"/>
        </w:rPr>
        <w:t>2秒</w:t>
      </w:r>
      <w:r w:rsidR="0048592C" w:rsidRPr="00080A89">
        <w:rPr>
          <w:rFonts w:ascii="微软雅黑" w:eastAsia="微软雅黑" w:hAnsi="微软雅黑"/>
          <w:strike/>
          <w:color w:val="B2B2B2"/>
        </w:rPr>
        <w:t>。</w:t>
      </w:r>
    </w:p>
    <w:p w14:paraId="3C217A8A" w14:textId="4955A981" w:rsidR="00D12D1D" w:rsidRPr="00080A89" w:rsidRDefault="00D12D1D" w:rsidP="003422EB">
      <w:pPr>
        <w:pStyle w:val="af2"/>
        <w:numPr>
          <w:ilvl w:val="0"/>
          <w:numId w:val="604"/>
        </w:numPr>
        <w:ind w:firstLineChars="0"/>
        <w:rPr>
          <w:rFonts w:ascii="微软雅黑" w:eastAsia="微软雅黑" w:hAnsi="微软雅黑"/>
          <w:strike/>
          <w:color w:val="B2B2B2"/>
        </w:rPr>
      </w:pPr>
      <w:r w:rsidRPr="00080A89">
        <w:rPr>
          <w:rFonts w:ascii="微软雅黑" w:eastAsia="微软雅黑" w:hAnsi="微软雅黑" w:hint="eastAsia"/>
          <w:strike/>
          <w:color w:val="B2B2B2"/>
        </w:rPr>
        <w:t>阈值</w:t>
      </w:r>
      <w:r w:rsidRPr="00080A89">
        <w:rPr>
          <w:rFonts w:ascii="微软雅黑" w:eastAsia="微软雅黑" w:hAnsi="微软雅黑"/>
          <w:strike/>
          <w:color w:val="B2B2B2"/>
        </w:rPr>
        <w:t>：【</w:t>
      </w:r>
      <w:r w:rsidRPr="00080A89">
        <w:rPr>
          <w:rFonts w:ascii="微软雅黑" w:eastAsia="微软雅黑" w:hAnsi="微软雅黑" w:hint="eastAsia"/>
          <w:strike/>
          <w:color w:val="B2B2B2"/>
        </w:rPr>
        <w:t>text文本框</w:t>
      </w:r>
      <w:r w:rsidRPr="00080A89">
        <w:rPr>
          <w:rFonts w:ascii="微软雅黑" w:eastAsia="微软雅黑" w:hAnsi="微软雅黑"/>
          <w:strike/>
          <w:color w:val="B2B2B2"/>
        </w:rPr>
        <w:t>】</w:t>
      </w:r>
      <w:r w:rsidR="0048592C" w:rsidRPr="00080A89">
        <w:rPr>
          <w:rFonts w:ascii="微软雅黑" w:eastAsia="微软雅黑" w:hAnsi="微软雅黑" w:hint="eastAsia"/>
          <w:strike/>
          <w:color w:val="B2B2B2"/>
        </w:rPr>
        <w:t>设置</w:t>
      </w:r>
      <w:r w:rsidR="0048592C" w:rsidRPr="00080A89">
        <w:rPr>
          <w:rFonts w:ascii="微软雅黑" w:eastAsia="微软雅黑" w:hAnsi="微软雅黑"/>
          <w:strike/>
          <w:color w:val="B2B2B2"/>
        </w:rPr>
        <w:t>本ERPS环拓扑变化保护时间间隔内处理拓扑变化报文并立即刷新转发表项的阈值，取值范围为</w:t>
      </w:r>
      <w:r w:rsidR="0048592C" w:rsidRPr="00080A89">
        <w:rPr>
          <w:rFonts w:ascii="微软雅黑" w:eastAsia="微软雅黑" w:hAnsi="微软雅黑" w:hint="eastAsia"/>
          <w:strike/>
          <w:color w:val="B2B2B2"/>
        </w:rPr>
        <w:t>1</w:t>
      </w:r>
      <w:r w:rsidR="0048592C" w:rsidRPr="00080A89">
        <w:rPr>
          <w:rFonts w:ascii="微软雅黑" w:eastAsia="微软雅黑" w:hAnsi="微软雅黑"/>
          <w:strike/>
          <w:color w:val="B2B2B2"/>
        </w:rPr>
        <w:t>-255</w:t>
      </w:r>
      <w:r w:rsidR="0048592C" w:rsidRPr="00080A89">
        <w:rPr>
          <w:rFonts w:ascii="微软雅黑" w:eastAsia="微软雅黑" w:hAnsi="微软雅黑" w:hint="eastAsia"/>
          <w:strike/>
          <w:color w:val="B2B2B2"/>
        </w:rPr>
        <w:t>的</w:t>
      </w:r>
      <w:r w:rsidR="0048592C" w:rsidRPr="00080A89">
        <w:rPr>
          <w:rFonts w:ascii="微软雅黑" w:eastAsia="微软雅黑" w:hAnsi="微软雅黑"/>
          <w:strike/>
          <w:color w:val="B2B2B2"/>
        </w:rPr>
        <w:t>整数，默认</w:t>
      </w:r>
      <w:r w:rsidR="0048592C" w:rsidRPr="00080A89">
        <w:rPr>
          <w:rFonts w:ascii="微软雅黑" w:eastAsia="微软雅黑" w:hAnsi="微软雅黑" w:hint="eastAsia"/>
          <w:strike/>
          <w:color w:val="B2B2B2"/>
        </w:rPr>
        <w:t>3。</w:t>
      </w:r>
    </w:p>
    <w:p w14:paraId="76548F81" w14:textId="18596FAB" w:rsidR="0048592C" w:rsidRDefault="0048592C" w:rsidP="003422EB">
      <w:pPr>
        <w:pStyle w:val="af2"/>
        <w:numPr>
          <w:ilvl w:val="0"/>
          <w:numId w:val="604"/>
        </w:numPr>
        <w:ind w:firstLineChars="0"/>
        <w:rPr>
          <w:rFonts w:ascii="微软雅黑" w:eastAsia="微软雅黑" w:hAnsi="微软雅黑"/>
        </w:rPr>
      </w:pPr>
      <w:r>
        <w:rPr>
          <w:rFonts w:ascii="微软雅黑" w:eastAsia="微软雅黑" w:hAnsi="微软雅黑" w:hint="eastAsia"/>
        </w:rPr>
        <w:t>定时器</w:t>
      </w:r>
      <w:r>
        <w:rPr>
          <w:rFonts w:ascii="微软雅黑" w:eastAsia="微软雅黑" w:hAnsi="微软雅黑"/>
        </w:rPr>
        <w:t>：设置ERPS环的WTR定时器、</w:t>
      </w:r>
      <w:r>
        <w:rPr>
          <w:rFonts w:ascii="微软雅黑" w:eastAsia="微软雅黑" w:hAnsi="微软雅黑" w:hint="eastAsia"/>
        </w:rPr>
        <w:t>Guard</w:t>
      </w:r>
      <w:r>
        <w:rPr>
          <w:rFonts w:ascii="微软雅黑" w:eastAsia="微软雅黑" w:hAnsi="微软雅黑"/>
        </w:rPr>
        <w:t>定时器</w:t>
      </w:r>
      <w:r>
        <w:rPr>
          <w:rFonts w:ascii="微软雅黑" w:eastAsia="微软雅黑" w:hAnsi="微软雅黑" w:hint="eastAsia"/>
        </w:rPr>
        <w:t>和</w:t>
      </w:r>
      <w:r>
        <w:rPr>
          <w:rFonts w:ascii="微软雅黑" w:eastAsia="微软雅黑" w:hAnsi="微软雅黑"/>
        </w:rPr>
        <w:t>Holdoff定时器</w:t>
      </w:r>
      <w:r>
        <w:rPr>
          <w:rFonts w:ascii="微软雅黑" w:eastAsia="微软雅黑" w:hAnsi="微软雅黑" w:hint="eastAsia"/>
        </w:rPr>
        <w:t>。</w:t>
      </w:r>
    </w:p>
    <w:p w14:paraId="29AFC76E" w14:textId="5F56D744" w:rsidR="0048592C" w:rsidRDefault="0048592C" w:rsidP="0048592C">
      <w:pPr>
        <w:pStyle w:val="af2"/>
        <w:numPr>
          <w:ilvl w:val="0"/>
          <w:numId w:val="551"/>
        </w:numPr>
        <w:ind w:firstLineChars="0"/>
        <w:rPr>
          <w:rFonts w:ascii="微软雅黑" w:eastAsia="微软雅黑" w:hAnsi="微软雅黑"/>
        </w:rPr>
      </w:pPr>
      <w:r>
        <w:rPr>
          <w:rFonts w:ascii="微软雅黑" w:eastAsia="微软雅黑" w:hAnsi="微软雅黑" w:hint="eastAsia"/>
        </w:rPr>
        <w:t>WTR</w:t>
      </w:r>
      <w:r>
        <w:rPr>
          <w:rFonts w:ascii="微软雅黑" w:eastAsia="微软雅黑" w:hAnsi="微软雅黑"/>
        </w:rPr>
        <w:t>定时器</w:t>
      </w:r>
      <w:r>
        <w:rPr>
          <w:rFonts w:ascii="微软雅黑" w:eastAsia="微软雅黑" w:hAnsi="微软雅黑" w:hint="eastAsia"/>
        </w:rPr>
        <w:t xml:space="preserve"> (分钟)</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ERPS环的WTR</w:t>
      </w:r>
      <w:r>
        <w:rPr>
          <w:rFonts w:ascii="微软雅黑" w:eastAsia="微软雅黑" w:hAnsi="微软雅黑" w:hint="eastAsia"/>
        </w:rPr>
        <w:t>定时器</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12</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5分钟</w:t>
      </w:r>
    </w:p>
    <w:p w14:paraId="63E48B20" w14:textId="406D0594" w:rsidR="0048592C" w:rsidRDefault="0048592C" w:rsidP="0048592C">
      <w:pPr>
        <w:pStyle w:val="af2"/>
        <w:numPr>
          <w:ilvl w:val="0"/>
          <w:numId w:val="551"/>
        </w:numPr>
        <w:ind w:firstLineChars="0"/>
        <w:rPr>
          <w:rFonts w:ascii="微软雅黑" w:eastAsia="微软雅黑" w:hAnsi="微软雅黑"/>
        </w:rPr>
      </w:pPr>
      <w:r>
        <w:rPr>
          <w:rFonts w:ascii="微软雅黑" w:eastAsia="微软雅黑" w:hAnsi="微软雅黑" w:hint="eastAsia"/>
        </w:rPr>
        <w:t>Guard</w:t>
      </w:r>
      <w:r>
        <w:rPr>
          <w:rFonts w:ascii="微软雅黑" w:eastAsia="微软雅黑" w:hAnsi="微软雅黑"/>
        </w:rPr>
        <w:t>定时器</w:t>
      </w:r>
      <w:r>
        <w:rPr>
          <w:rFonts w:ascii="微软雅黑" w:eastAsia="微软雅黑" w:hAnsi="微软雅黑" w:hint="eastAsia"/>
        </w:rPr>
        <w:t xml:space="preserve"> (厘秒)：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ERPS环的Guard定时器，取值范围为</w:t>
      </w:r>
      <w:r>
        <w:rPr>
          <w:rFonts w:ascii="微软雅黑" w:eastAsia="微软雅黑" w:hAnsi="微软雅黑" w:hint="eastAsia"/>
        </w:rPr>
        <w:t>1</w:t>
      </w:r>
      <w:r>
        <w:rPr>
          <w:rFonts w:ascii="微软雅黑" w:eastAsia="微软雅黑" w:hAnsi="微软雅黑"/>
        </w:rPr>
        <w:t>-200的整数，默认</w:t>
      </w:r>
      <w:r>
        <w:rPr>
          <w:rFonts w:ascii="微软雅黑" w:eastAsia="微软雅黑" w:hAnsi="微软雅黑" w:hint="eastAsia"/>
        </w:rPr>
        <w:t>200厘秒</w:t>
      </w:r>
    </w:p>
    <w:p w14:paraId="692AAED6" w14:textId="6C7E6F3C" w:rsidR="00D12D1D" w:rsidRPr="0048592C" w:rsidRDefault="0048592C" w:rsidP="00C85518">
      <w:pPr>
        <w:pStyle w:val="af2"/>
        <w:numPr>
          <w:ilvl w:val="0"/>
          <w:numId w:val="551"/>
        </w:numPr>
        <w:ind w:firstLineChars="0"/>
        <w:rPr>
          <w:rFonts w:ascii="微软雅黑" w:eastAsia="微软雅黑" w:hAnsi="微软雅黑"/>
        </w:rPr>
      </w:pPr>
      <w:r>
        <w:rPr>
          <w:rFonts w:ascii="微软雅黑" w:eastAsia="微软雅黑" w:hAnsi="微软雅黑"/>
        </w:rPr>
        <w:t>Holdoff定时器</w:t>
      </w:r>
      <w:r>
        <w:rPr>
          <w:rFonts w:ascii="微软雅黑" w:eastAsia="微软雅黑" w:hAnsi="微软雅黑" w:hint="eastAsia"/>
        </w:rPr>
        <w:t xml:space="preserve"> (百毫秒)：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ERPS环的Holdoff定时器，取值范围为</w:t>
      </w:r>
      <w:r>
        <w:rPr>
          <w:rFonts w:ascii="微软雅黑" w:eastAsia="微软雅黑" w:hAnsi="微软雅黑" w:hint="eastAsia"/>
        </w:rPr>
        <w:t>0</w:t>
      </w:r>
      <w:r>
        <w:rPr>
          <w:rFonts w:ascii="微软雅黑" w:eastAsia="微软雅黑" w:hAnsi="微软雅黑"/>
        </w:rPr>
        <w:t>-100的整数，默认</w:t>
      </w:r>
      <w:r>
        <w:rPr>
          <w:rFonts w:ascii="微软雅黑" w:eastAsia="微软雅黑" w:hAnsi="微软雅黑" w:hint="eastAsia"/>
        </w:rPr>
        <w:t>0百毫秒</w:t>
      </w:r>
      <w:r>
        <w:rPr>
          <w:rFonts w:ascii="微软雅黑" w:eastAsia="微软雅黑" w:hAnsi="微软雅黑"/>
        </w:rPr>
        <w:t>。</w:t>
      </w:r>
    </w:p>
    <w:p w14:paraId="2510B6FC" w14:textId="6DF0D24B" w:rsidR="00C85518" w:rsidRPr="00080A89" w:rsidRDefault="00C85518" w:rsidP="00C85518">
      <w:pPr>
        <w:rPr>
          <w:rFonts w:ascii="微软雅黑" w:eastAsia="微软雅黑" w:hAnsi="微软雅黑"/>
          <w:strike/>
          <w:color w:val="B2B2B2"/>
        </w:rPr>
      </w:pPr>
      <w:r w:rsidRPr="00080A89">
        <w:rPr>
          <w:rFonts w:ascii="微软雅黑" w:eastAsia="微软雅黑" w:hAnsi="微软雅黑" w:hint="eastAsia"/>
          <w:strike/>
          <w:color w:val="B2B2B2"/>
        </w:rPr>
        <w:t>环</w:t>
      </w:r>
      <w:r w:rsidRPr="00080A89">
        <w:rPr>
          <w:rFonts w:ascii="微软雅黑" w:eastAsia="微软雅黑" w:hAnsi="微软雅黑"/>
          <w:strike/>
          <w:color w:val="B2B2B2"/>
        </w:rPr>
        <w:t>列表：</w:t>
      </w:r>
    </w:p>
    <w:p w14:paraId="4AC07444" w14:textId="35D72BC4" w:rsidR="00C85518" w:rsidRPr="00080A89" w:rsidRDefault="00C85518" w:rsidP="00C85518">
      <w:pPr>
        <w:pStyle w:val="af2"/>
        <w:numPr>
          <w:ilvl w:val="0"/>
          <w:numId w:val="605"/>
        </w:numPr>
        <w:ind w:firstLineChars="0"/>
        <w:rPr>
          <w:rFonts w:ascii="微软雅黑" w:eastAsia="微软雅黑" w:hAnsi="微软雅黑"/>
          <w:strike/>
          <w:color w:val="B2B2B2"/>
        </w:rPr>
      </w:pPr>
      <w:r w:rsidRPr="00080A89">
        <w:rPr>
          <w:rFonts w:ascii="微软雅黑" w:eastAsia="微软雅黑" w:hAnsi="微软雅黑" w:hint="eastAsia"/>
          <w:strike/>
          <w:color w:val="B2B2B2"/>
        </w:rPr>
        <w:t>列表显示</w:t>
      </w:r>
      <w:r w:rsidR="00AE2EAE" w:rsidRPr="00080A89">
        <w:rPr>
          <w:rFonts w:ascii="微软雅黑" w:eastAsia="微软雅黑" w:hAnsi="微软雅黑" w:hint="eastAsia"/>
          <w:strike/>
          <w:color w:val="B2B2B2"/>
        </w:rPr>
        <w:t>环</w:t>
      </w:r>
      <w:r w:rsidR="00AE2EAE" w:rsidRPr="00080A89">
        <w:rPr>
          <w:rFonts w:ascii="微软雅黑" w:eastAsia="微软雅黑" w:hAnsi="微软雅黑"/>
          <w:strike/>
          <w:color w:val="B2B2B2"/>
        </w:rPr>
        <w:t>ID、</w:t>
      </w:r>
      <w:r w:rsidR="00AE2EAE" w:rsidRPr="00080A89">
        <w:rPr>
          <w:rFonts w:ascii="微软雅黑" w:eastAsia="微软雅黑" w:hAnsi="微软雅黑" w:hint="eastAsia"/>
          <w:strike/>
          <w:color w:val="B2B2B2"/>
        </w:rPr>
        <w:t>环</w:t>
      </w:r>
      <w:r w:rsidR="00AE2EAE" w:rsidRPr="00080A89">
        <w:rPr>
          <w:rFonts w:ascii="微软雅黑" w:eastAsia="微软雅黑" w:hAnsi="微软雅黑"/>
          <w:strike/>
          <w:color w:val="B2B2B2"/>
        </w:rPr>
        <w:t>描述、</w:t>
      </w:r>
      <w:r w:rsidR="00564516" w:rsidRPr="00080A89">
        <w:rPr>
          <w:rFonts w:ascii="微软雅黑" w:eastAsia="微软雅黑" w:hAnsi="微软雅黑" w:hint="eastAsia"/>
          <w:strike/>
          <w:color w:val="B2B2B2"/>
        </w:rPr>
        <w:t>ERPS</w:t>
      </w:r>
      <w:r w:rsidR="00564516" w:rsidRPr="00080A89">
        <w:rPr>
          <w:rFonts w:ascii="微软雅黑" w:eastAsia="微软雅黑" w:hAnsi="微软雅黑"/>
          <w:strike/>
          <w:color w:val="B2B2B2"/>
        </w:rPr>
        <w:t>版本、</w:t>
      </w:r>
      <w:r w:rsidR="00564516" w:rsidRPr="00080A89">
        <w:rPr>
          <w:rFonts w:ascii="微软雅黑" w:eastAsia="微软雅黑" w:hAnsi="微软雅黑" w:hint="eastAsia"/>
          <w:strike/>
          <w:color w:val="B2B2B2"/>
        </w:rPr>
        <w:t>回切</w:t>
      </w:r>
      <w:r w:rsidR="00564516" w:rsidRPr="00080A89">
        <w:rPr>
          <w:rFonts w:ascii="微软雅黑" w:eastAsia="微软雅黑" w:hAnsi="微软雅黑"/>
          <w:strike/>
          <w:color w:val="B2B2B2"/>
        </w:rPr>
        <w:t>模式、</w:t>
      </w:r>
      <w:r w:rsidR="00564516" w:rsidRPr="00080A89">
        <w:rPr>
          <w:rFonts w:ascii="微软雅黑" w:eastAsia="微软雅黑" w:hAnsi="微软雅黑" w:hint="eastAsia"/>
          <w:strike/>
          <w:color w:val="B2B2B2"/>
        </w:rPr>
        <w:t>环类型</w:t>
      </w:r>
      <w:r w:rsidR="00564516" w:rsidRPr="00080A89">
        <w:rPr>
          <w:rFonts w:ascii="微软雅黑" w:eastAsia="微软雅黑" w:hAnsi="微软雅黑"/>
          <w:strike/>
          <w:color w:val="B2B2B2"/>
        </w:rPr>
        <w:t>、</w:t>
      </w:r>
      <w:r w:rsidR="00564516" w:rsidRPr="00080A89">
        <w:rPr>
          <w:rFonts w:ascii="微软雅黑" w:eastAsia="微软雅黑" w:hAnsi="微软雅黑" w:hint="eastAsia"/>
          <w:strike/>
          <w:color w:val="B2B2B2"/>
        </w:rPr>
        <w:t>虚通道</w:t>
      </w:r>
      <w:r w:rsidR="00564516" w:rsidRPr="00080A89">
        <w:rPr>
          <w:rFonts w:ascii="微软雅黑" w:eastAsia="微软雅黑" w:hAnsi="微软雅黑"/>
          <w:strike/>
          <w:color w:val="B2B2B2"/>
        </w:rPr>
        <w:t>、</w:t>
      </w:r>
      <w:r w:rsidR="00564516" w:rsidRPr="00080A89">
        <w:rPr>
          <w:rFonts w:ascii="微软雅黑" w:eastAsia="微软雅黑" w:hAnsi="微软雅黑" w:hint="eastAsia"/>
          <w:strike/>
          <w:color w:val="B2B2B2"/>
        </w:rPr>
        <w:t>控制</w:t>
      </w:r>
      <w:r w:rsidR="00564516" w:rsidRPr="00080A89">
        <w:rPr>
          <w:rFonts w:ascii="微软雅黑" w:eastAsia="微软雅黑" w:hAnsi="微软雅黑"/>
          <w:strike/>
          <w:color w:val="B2B2B2"/>
        </w:rPr>
        <w:t>VLAN</w:t>
      </w:r>
      <w:r w:rsidR="00E150C5" w:rsidRPr="00080A89">
        <w:rPr>
          <w:rFonts w:ascii="微软雅黑" w:eastAsia="微软雅黑" w:hAnsi="微软雅黑" w:hint="eastAsia"/>
          <w:strike/>
          <w:color w:val="B2B2B2"/>
        </w:rPr>
        <w:t>、</w:t>
      </w:r>
      <w:r w:rsidR="00E150C5" w:rsidRPr="00080A89">
        <w:rPr>
          <w:rFonts w:ascii="微软雅黑" w:eastAsia="微软雅黑" w:hAnsi="微软雅黑"/>
          <w:strike/>
          <w:color w:val="B2B2B2"/>
        </w:rPr>
        <w:t>端口</w:t>
      </w:r>
      <w:r w:rsidR="00E150C5" w:rsidRPr="00080A89">
        <w:rPr>
          <w:rFonts w:ascii="微软雅黑" w:eastAsia="微软雅黑" w:hAnsi="微软雅黑" w:hint="eastAsia"/>
          <w:strike/>
          <w:color w:val="B2B2B2"/>
        </w:rPr>
        <w:t>1</w:t>
      </w:r>
      <w:r w:rsidR="00E150C5" w:rsidRPr="00080A89">
        <w:rPr>
          <w:rFonts w:ascii="微软雅黑" w:eastAsia="微软雅黑" w:hAnsi="微软雅黑"/>
          <w:strike/>
          <w:color w:val="B2B2B2"/>
        </w:rPr>
        <w:t>+</w:t>
      </w:r>
      <w:r w:rsidR="00E150C5" w:rsidRPr="00080A89">
        <w:rPr>
          <w:rFonts w:ascii="微软雅黑" w:eastAsia="微软雅黑" w:hAnsi="微软雅黑" w:hint="eastAsia"/>
          <w:strike/>
          <w:color w:val="B2B2B2"/>
        </w:rPr>
        <w:t>连接状态</w:t>
      </w:r>
      <w:r w:rsidR="00E150C5" w:rsidRPr="00080A89">
        <w:rPr>
          <w:rFonts w:ascii="微软雅黑" w:eastAsia="微软雅黑" w:hAnsi="微软雅黑"/>
          <w:strike/>
          <w:color w:val="B2B2B2"/>
        </w:rPr>
        <w:t>+</w:t>
      </w:r>
      <w:r w:rsidR="00097C92" w:rsidRPr="00080A89">
        <w:rPr>
          <w:rFonts w:ascii="微软雅黑" w:eastAsia="微软雅黑" w:hAnsi="微软雅黑" w:hint="eastAsia"/>
          <w:strike/>
          <w:color w:val="B2B2B2"/>
        </w:rPr>
        <w:t>角色</w:t>
      </w:r>
      <w:r w:rsidR="00097C92" w:rsidRPr="00080A89">
        <w:rPr>
          <w:rFonts w:ascii="微软雅黑" w:eastAsia="微软雅黑" w:hAnsi="微软雅黑"/>
          <w:strike/>
          <w:color w:val="B2B2B2"/>
        </w:rPr>
        <w:t>+</w:t>
      </w:r>
      <w:r w:rsidR="00E150C5" w:rsidRPr="00080A89">
        <w:rPr>
          <w:rFonts w:ascii="微软雅黑" w:eastAsia="微软雅黑" w:hAnsi="微软雅黑"/>
          <w:strike/>
          <w:color w:val="B2B2B2"/>
        </w:rPr>
        <w:t>转发状态、端口</w:t>
      </w:r>
      <w:r w:rsidR="00E150C5" w:rsidRPr="00080A89">
        <w:rPr>
          <w:rFonts w:ascii="微软雅黑" w:eastAsia="微软雅黑" w:hAnsi="微软雅黑" w:hint="eastAsia"/>
          <w:strike/>
          <w:color w:val="B2B2B2"/>
        </w:rPr>
        <w:t>2</w:t>
      </w:r>
      <w:r w:rsidR="00E150C5" w:rsidRPr="00080A89">
        <w:rPr>
          <w:rFonts w:ascii="微软雅黑" w:eastAsia="微软雅黑" w:hAnsi="微软雅黑"/>
          <w:strike/>
          <w:color w:val="B2B2B2"/>
        </w:rPr>
        <w:t>+连接状态+</w:t>
      </w:r>
      <w:r w:rsidR="00097C92" w:rsidRPr="00080A89">
        <w:rPr>
          <w:rFonts w:ascii="微软雅黑" w:eastAsia="微软雅黑" w:hAnsi="微软雅黑" w:hint="eastAsia"/>
          <w:strike/>
          <w:color w:val="B2B2B2"/>
        </w:rPr>
        <w:t>角色</w:t>
      </w:r>
      <w:r w:rsidR="00097C92" w:rsidRPr="00080A89">
        <w:rPr>
          <w:rFonts w:ascii="微软雅黑" w:eastAsia="微软雅黑" w:hAnsi="微软雅黑"/>
          <w:strike/>
          <w:color w:val="B2B2B2"/>
        </w:rPr>
        <w:t>+</w:t>
      </w:r>
      <w:r w:rsidR="00E150C5" w:rsidRPr="00080A89">
        <w:rPr>
          <w:rFonts w:ascii="微软雅黑" w:eastAsia="微软雅黑" w:hAnsi="微软雅黑"/>
          <w:strike/>
          <w:color w:val="B2B2B2"/>
        </w:rPr>
        <w:t>转发状态、环状态</w:t>
      </w:r>
    </w:p>
    <w:p w14:paraId="407F691E" w14:textId="76FDF334" w:rsidR="00C85518" w:rsidRPr="00080A89" w:rsidRDefault="001C1913" w:rsidP="00C85518">
      <w:pPr>
        <w:pStyle w:val="af2"/>
        <w:numPr>
          <w:ilvl w:val="0"/>
          <w:numId w:val="605"/>
        </w:numPr>
        <w:ind w:firstLineChars="0"/>
        <w:rPr>
          <w:rFonts w:ascii="微软雅黑" w:eastAsia="微软雅黑" w:hAnsi="微软雅黑"/>
          <w:strike/>
          <w:color w:val="B2B2B2"/>
        </w:rPr>
      </w:pPr>
      <w:r w:rsidRPr="00080A89">
        <w:rPr>
          <w:rFonts w:ascii="微软雅黑" w:eastAsia="微软雅黑" w:hAnsi="微软雅黑"/>
          <w:strike/>
          <w:color w:val="B2B2B2"/>
        </w:rPr>
        <w:t>以环ID为索引，</w:t>
      </w:r>
      <w:r w:rsidRPr="00080A89">
        <w:rPr>
          <w:rFonts w:ascii="微软雅黑" w:eastAsia="微软雅黑" w:hAnsi="微软雅黑" w:hint="eastAsia"/>
          <w:strike/>
          <w:color w:val="B2B2B2"/>
        </w:rPr>
        <w:t>支持</w:t>
      </w:r>
      <w:r w:rsidRPr="00080A89">
        <w:rPr>
          <w:rFonts w:ascii="微软雅黑" w:eastAsia="微软雅黑" w:hAnsi="微软雅黑"/>
          <w:strike/>
          <w:color w:val="B2B2B2"/>
        </w:rPr>
        <w:t>编辑</w:t>
      </w:r>
    </w:p>
    <w:p w14:paraId="3694230D" w14:textId="78A9A58D" w:rsidR="00C85518" w:rsidRPr="00080A89" w:rsidRDefault="00C85518" w:rsidP="00C85518">
      <w:pPr>
        <w:pStyle w:val="af2"/>
        <w:numPr>
          <w:ilvl w:val="0"/>
          <w:numId w:val="551"/>
        </w:numPr>
        <w:ind w:firstLineChars="0"/>
        <w:rPr>
          <w:rFonts w:ascii="微软雅黑" w:eastAsia="微软雅黑" w:hAnsi="微软雅黑"/>
          <w:strike/>
          <w:color w:val="B2B2B2"/>
        </w:rPr>
      </w:pPr>
      <w:r w:rsidRPr="00080A89">
        <w:rPr>
          <w:rFonts w:ascii="微软雅黑" w:eastAsia="微软雅黑" w:hAnsi="微软雅黑" w:hint="eastAsia"/>
          <w:strike/>
          <w:color w:val="B2B2B2"/>
        </w:rPr>
        <w:t>环</w:t>
      </w:r>
      <w:r w:rsidRPr="00080A89">
        <w:rPr>
          <w:rFonts w:ascii="微软雅黑" w:eastAsia="微软雅黑" w:hAnsi="微软雅黑"/>
          <w:strike/>
          <w:color w:val="B2B2B2"/>
        </w:rPr>
        <w:t>类型编辑时，若从</w:t>
      </w:r>
      <w:r w:rsidRPr="00080A89">
        <w:rPr>
          <w:rFonts w:ascii="微软雅黑" w:eastAsia="微软雅黑" w:hAnsi="微软雅黑" w:hint="eastAsia"/>
          <w:strike/>
          <w:color w:val="B2B2B2"/>
        </w:rPr>
        <w:t>主环</w:t>
      </w:r>
      <w:r w:rsidRPr="00080A89">
        <w:rPr>
          <w:rFonts w:ascii="微软雅黑" w:eastAsia="微软雅黑" w:hAnsi="微软雅黑"/>
          <w:strike/>
          <w:color w:val="B2B2B2"/>
        </w:rPr>
        <w:t>切换为子环，必须确保当前环</w:t>
      </w:r>
      <w:r w:rsidRPr="00080A89">
        <w:rPr>
          <w:rFonts w:ascii="微软雅黑" w:eastAsia="微软雅黑" w:hAnsi="微软雅黑" w:hint="eastAsia"/>
          <w:strike/>
          <w:color w:val="B2B2B2"/>
        </w:rPr>
        <w:t>中</w:t>
      </w:r>
      <w:r w:rsidRPr="00080A89">
        <w:rPr>
          <w:rFonts w:ascii="微软雅黑" w:eastAsia="微软雅黑" w:hAnsi="微软雅黑"/>
          <w:strike/>
          <w:color w:val="B2B2B2"/>
        </w:rPr>
        <w:t>没有接口，否则需要先退出接口。</w:t>
      </w:r>
    </w:p>
    <w:p w14:paraId="592451C0" w14:textId="680579B9" w:rsidR="00564516" w:rsidRDefault="00564516" w:rsidP="00C85518">
      <w:pPr>
        <w:pStyle w:val="af2"/>
        <w:numPr>
          <w:ilvl w:val="0"/>
          <w:numId w:val="551"/>
        </w:numPr>
        <w:ind w:firstLineChars="0"/>
        <w:rPr>
          <w:rFonts w:ascii="微软雅黑" w:eastAsia="微软雅黑" w:hAnsi="微软雅黑"/>
        </w:rPr>
      </w:pPr>
      <w:r>
        <w:rPr>
          <w:rFonts w:ascii="微软雅黑" w:eastAsia="微软雅黑" w:hAnsi="微软雅黑" w:hint="eastAsia"/>
        </w:rPr>
        <w:t>控制</w:t>
      </w:r>
      <w:r>
        <w:rPr>
          <w:rFonts w:ascii="微软雅黑" w:eastAsia="微软雅黑" w:hAnsi="微软雅黑"/>
        </w:rPr>
        <w:t>VLAN</w:t>
      </w:r>
      <w:r w:rsidR="00D87742" w:rsidRPr="00080A89">
        <w:rPr>
          <w:rFonts w:ascii="微软雅黑" w:eastAsia="微软雅黑" w:hAnsi="微软雅黑"/>
          <w:strike/>
          <w:color w:val="B2B2B2"/>
        </w:rPr>
        <w:t>/</w:t>
      </w:r>
      <w:r w:rsidR="00D87742" w:rsidRPr="00080A89">
        <w:rPr>
          <w:rFonts w:ascii="微软雅黑" w:eastAsia="微软雅黑" w:hAnsi="微软雅黑" w:hint="eastAsia"/>
          <w:strike/>
          <w:color w:val="B2B2B2"/>
        </w:rPr>
        <w:t>保护实例</w:t>
      </w:r>
      <w:r>
        <w:rPr>
          <w:rFonts w:ascii="微软雅黑" w:eastAsia="微软雅黑" w:hAnsi="微软雅黑"/>
        </w:rPr>
        <w:t>编辑时，</w:t>
      </w:r>
      <w:r>
        <w:rPr>
          <w:rFonts w:ascii="微软雅黑" w:eastAsia="微软雅黑" w:hAnsi="微软雅黑" w:hint="eastAsia"/>
        </w:rPr>
        <w:t>若已有</w:t>
      </w:r>
      <w:r>
        <w:rPr>
          <w:rFonts w:ascii="微软雅黑" w:eastAsia="微软雅黑" w:hAnsi="微软雅黑"/>
        </w:rPr>
        <w:t>接口加入ERPS环，</w:t>
      </w:r>
      <w:r>
        <w:rPr>
          <w:rFonts w:ascii="微软雅黑" w:eastAsia="微软雅黑" w:hAnsi="微软雅黑" w:hint="eastAsia"/>
        </w:rPr>
        <w:t>则</w:t>
      </w:r>
      <w:r>
        <w:rPr>
          <w:rFonts w:ascii="微软雅黑" w:eastAsia="微软雅黑" w:hAnsi="微软雅黑"/>
        </w:rPr>
        <w:t>无法修改，必须先退出接口。</w:t>
      </w:r>
    </w:p>
    <w:p w14:paraId="3A0C2EAD" w14:textId="1DC55680" w:rsidR="00C85518" w:rsidRPr="00080A89" w:rsidRDefault="00C85518" w:rsidP="00C85518">
      <w:pPr>
        <w:pStyle w:val="af2"/>
        <w:numPr>
          <w:ilvl w:val="0"/>
          <w:numId w:val="605"/>
        </w:numPr>
        <w:ind w:firstLineChars="0"/>
        <w:rPr>
          <w:rFonts w:ascii="微软雅黑" w:eastAsia="微软雅黑" w:hAnsi="微软雅黑"/>
          <w:color w:val="B2B2B2"/>
        </w:rPr>
      </w:pPr>
      <w:r w:rsidRPr="00080A89">
        <w:rPr>
          <w:rFonts w:ascii="微软雅黑" w:eastAsia="微软雅黑" w:hAnsi="微软雅黑" w:hint="eastAsia"/>
          <w:color w:val="B2B2B2"/>
        </w:rPr>
        <w:t>支持</w:t>
      </w:r>
      <w:r w:rsidRPr="00080A89">
        <w:rPr>
          <w:rFonts w:ascii="微软雅黑" w:eastAsia="微软雅黑" w:hAnsi="微软雅黑"/>
          <w:color w:val="B2B2B2"/>
        </w:rPr>
        <w:t>删除</w:t>
      </w:r>
    </w:p>
    <w:p w14:paraId="744047EA" w14:textId="6B8B1B91" w:rsidR="00E150C5" w:rsidRDefault="00E150C5" w:rsidP="000B48AA">
      <w:pPr>
        <w:pStyle w:val="af2"/>
        <w:numPr>
          <w:ilvl w:val="0"/>
          <w:numId w:val="605"/>
        </w:numPr>
        <w:ind w:firstLineChars="0"/>
        <w:rPr>
          <w:rFonts w:ascii="微软雅黑" w:eastAsia="微软雅黑" w:hAnsi="微软雅黑"/>
        </w:rPr>
      </w:pPr>
      <w:r w:rsidRPr="00E150C5">
        <w:rPr>
          <w:rFonts w:ascii="微软雅黑" w:eastAsia="微软雅黑" w:hAnsi="微软雅黑" w:hint="eastAsia"/>
        </w:rPr>
        <w:lastRenderedPageBreak/>
        <w:t>支持</w:t>
      </w:r>
      <w:r w:rsidRPr="00E150C5">
        <w:rPr>
          <w:rFonts w:ascii="微软雅黑" w:eastAsia="微软雅黑" w:hAnsi="微软雅黑"/>
        </w:rPr>
        <w:t>基于ERPS环</w:t>
      </w:r>
      <w:r w:rsidRPr="00E150C5">
        <w:rPr>
          <w:rFonts w:ascii="微软雅黑" w:eastAsia="微软雅黑" w:hAnsi="微软雅黑" w:hint="eastAsia"/>
        </w:rPr>
        <w:t>进行</w:t>
      </w:r>
      <w:r w:rsidRPr="00E150C5">
        <w:rPr>
          <w:rFonts w:ascii="微软雅黑" w:eastAsia="微软雅黑" w:hAnsi="微软雅黑"/>
        </w:rPr>
        <w:t>端口设置</w:t>
      </w:r>
      <w:r>
        <w:rPr>
          <w:rFonts w:ascii="微软雅黑" w:eastAsia="微软雅黑" w:hAnsi="微软雅黑" w:hint="eastAsia"/>
        </w:rPr>
        <w:t>，</w:t>
      </w:r>
      <w:r>
        <w:rPr>
          <w:rFonts w:ascii="微软雅黑" w:eastAsia="微软雅黑" w:hAnsi="微软雅黑"/>
        </w:rPr>
        <w:t>且支持对阻塞点保护切换方式的清除操作</w:t>
      </w:r>
    </w:p>
    <w:p w14:paraId="6B2FAA8F" w14:textId="77777777" w:rsidR="00E150C5" w:rsidRDefault="00E150C5" w:rsidP="00E150C5">
      <w:pPr>
        <w:ind w:left="419"/>
        <w:rPr>
          <w:rFonts w:ascii="微软雅黑" w:eastAsia="微软雅黑" w:hAnsi="微软雅黑"/>
        </w:rPr>
      </w:pPr>
      <w:r w:rsidRPr="00E150C5">
        <w:rPr>
          <w:rFonts w:ascii="微软雅黑" w:eastAsia="微软雅黑" w:hAnsi="微软雅黑" w:hint="eastAsia"/>
          <w:color w:val="FF0000"/>
        </w:rPr>
        <w:t>注</w:t>
      </w:r>
      <w:r w:rsidRPr="00E150C5">
        <w:rPr>
          <w:rFonts w:ascii="微软雅黑" w:eastAsia="微软雅黑" w:hAnsi="微软雅黑"/>
          <w:color w:val="FF0000"/>
        </w:rPr>
        <w:t>：</w:t>
      </w:r>
      <w:r w:rsidRPr="00E150C5">
        <w:rPr>
          <w:rFonts w:ascii="微软雅黑" w:eastAsia="微软雅黑" w:hAnsi="微软雅黑" w:hint="eastAsia"/>
        </w:rPr>
        <w:t>1.进行</w:t>
      </w:r>
      <w:r w:rsidRPr="00E150C5">
        <w:rPr>
          <w:rFonts w:ascii="微软雅黑" w:eastAsia="微软雅黑" w:hAnsi="微软雅黑"/>
        </w:rPr>
        <w:t>端口设置前，必须先在</w:t>
      </w:r>
      <w:r w:rsidRPr="00E150C5">
        <w:rPr>
          <w:rFonts w:ascii="微软雅黑" w:eastAsia="微软雅黑" w:hAnsi="微软雅黑" w:hint="eastAsia"/>
        </w:rPr>
        <w:t>环</w:t>
      </w:r>
      <w:r w:rsidRPr="00E150C5">
        <w:rPr>
          <w:rFonts w:ascii="微软雅黑" w:eastAsia="微软雅黑" w:hAnsi="微软雅黑"/>
        </w:rPr>
        <w:t>上配置好控制VLAN</w:t>
      </w:r>
      <w:r w:rsidRPr="00080A89">
        <w:rPr>
          <w:rFonts w:ascii="微软雅黑" w:eastAsia="微软雅黑" w:hAnsi="微软雅黑"/>
          <w:strike/>
          <w:color w:val="B2B2B2"/>
        </w:rPr>
        <w:t>和</w:t>
      </w:r>
      <w:r w:rsidRPr="00080A89">
        <w:rPr>
          <w:rFonts w:ascii="微软雅黑" w:eastAsia="微软雅黑" w:hAnsi="微软雅黑" w:hint="eastAsia"/>
          <w:strike/>
          <w:color w:val="B2B2B2"/>
        </w:rPr>
        <w:t>保护实例</w:t>
      </w:r>
      <w:r w:rsidRPr="00E150C5">
        <w:rPr>
          <w:rFonts w:ascii="微软雅黑" w:eastAsia="微软雅黑" w:hAnsi="微软雅黑"/>
        </w:rPr>
        <w:t>，否则需先将端口退出环。</w:t>
      </w:r>
    </w:p>
    <w:p w14:paraId="4AE22DF4" w14:textId="77777777" w:rsidR="00E150C5" w:rsidRDefault="00E150C5" w:rsidP="00E150C5">
      <w:pPr>
        <w:ind w:left="419" w:firstLineChars="200" w:firstLine="420"/>
        <w:rPr>
          <w:rFonts w:ascii="微软雅黑" w:eastAsia="微软雅黑" w:hAnsi="微软雅黑"/>
        </w:rPr>
      </w:pPr>
      <w:r>
        <w:rPr>
          <w:rFonts w:ascii="微软雅黑" w:eastAsia="微软雅黑" w:hAnsi="微软雅黑" w:hint="eastAsia"/>
        </w:rPr>
        <w:t>2.加入</w:t>
      </w:r>
      <w:r>
        <w:rPr>
          <w:rFonts w:ascii="微软雅黑" w:eastAsia="微软雅黑" w:hAnsi="微软雅黑"/>
        </w:rPr>
        <w:t>ERPS环的端口必须未使能</w:t>
      </w:r>
      <w:r>
        <w:rPr>
          <w:rFonts w:ascii="微软雅黑" w:eastAsia="微软雅黑" w:hAnsi="微软雅黑" w:hint="eastAsia"/>
        </w:rPr>
        <w:t>生成树</w:t>
      </w:r>
      <w:r>
        <w:rPr>
          <w:rFonts w:ascii="微软雅黑" w:eastAsia="微软雅黑" w:hAnsi="微软雅黑"/>
        </w:rPr>
        <w:t>功能。</w:t>
      </w:r>
    </w:p>
    <w:p w14:paraId="4E53B528" w14:textId="6209D8C2" w:rsidR="00E150C5" w:rsidRPr="001C1913" w:rsidRDefault="00E150C5" w:rsidP="00E150C5">
      <w:pPr>
        <w:ind w:left="419" w:firstLineChars="200" w:firstLine="420"/>
        <w:rPr>
          <w:rFonts w:ascii="微软雅黑" w:eastAsia="微软雅黑" w:hAnsi="微软雅黑"/>
        </w:rPr>
      </w:pPr>
      <w:r>
        <w:rPr>
          <w:rFonts w:ascii="微软雅黑" w:eastAsia="微软雅黑" w:hAnsi="微软雅黑" w:hint="eastAsia"/>
        </w:rPr>
        <w:t>3.加入</w:t>
      </w:r>
      <w:r>
        <w:rPr>
          <w:rFonts w:ascii="微软雅黑" w:eastAsia="微软雅黑" w:hAnsi="微软雅黑"/>
        </w:rPr>
        <w:t>ERPS环的端口类型必须为Trunk或Hybrid</w:t>
      </w:r>
      <w:r>
        <w:rPr>
          <w:rFonts w:ascii="微软雅黑" w:eastAsia="微软雅黑" w:hAnsi="微软雅黑" w:hint="eastAsia"/>
        </w:rPr>
        <w:t>。</w:t>
      </w:r>
    </w:p>
    <w:p w14:paraId="7C599492" w14:textId="77777777" w:rsidR="00E150C5" w:rsidRPr="00080A89" w:rsidRDefault="00E150C5" w:rsidP="00FF3228">
      <w:pPr>
        <w:pStyle w:val="af2"/>
        <w:numPr>
          <w:ilvl w:val="0"/>
          <w:numId w:val="606"/>
        </w:numPr>
        <w:ind w:firstLineChars="0"/>
        <w:rPr>
          <w:rFonts w:ascii="微软雅黑" w:eastAsia="微软雅黑" w:hAnsi="微软雅黑"/>
          <w:strike/>
          <w:color w:val="B2B2B2"/>
        </w:rPr>
      </w:pPr>
      <w:r w:rsidRPr="00080A89">
        <w:rPr>
          <w:rFonts w:ascii="微软雅黑" w:eastAsia="微软雅黑" w:hAnsi="微软雅黑" w:hint="eastAsia"/>
          <w:strike/>
          <w:color w:val="B2B2B2"/>
        </w:rPr>
        <w:t>环</w:t>
      </w:r>
      <w:r w:rsidRPr="00080A89">
        <w:rPr>
          <w:rFonts w:ascii="微软雅黑" w:eastAsia="微软雅黑" w:hAnsi="微软雅黑"/>
          <w:strike/>
          <w:color w:val="B2B2B2"/>
        </w:rPr>
        <w:t>ID：【</w:t>
      </w:r>
      <w:r w:rsidRPr="00080A89">
        <w:rPr>
          <w:rFonts w:ascii="微软雅黑" w:eastAsia="微软雅黑" w:hAnsi="微软雅黑" w:hint="eastAsia"/>
          <w:strike/>
          <w:color w:val="B2B2B2"/>
        </w:rPr>
        <w:t>下拉框，</w:t>
      </w:r>
      <w:r w:rsidRPr="00080A89">
        <w:rPr>
          <w:rFonts w:ascii="微软雅黑" w:eastAsia="微软雅黑" w:hAnsi="微软雅黑"/>
          <w:strike/>
          <w:color w:val="B2B2B2"/>
        </w:rPr>
        <w:t>单选】</w:t>
      </w:r>
      <w:r w:rsidRPr="00080A89">
        <w:rPr>
          <w:rFonts w:ascii="微软雅黑" w:eastAsia="微软雅黑" w:hAnsi="微软雅黑" w:hint="eastAsia"/>
          <w:strike/>
          <w:color w:val="B2B2B2"/>
        </w:rPr>
        <w:t>从</w:t>
      </w:r>
      <w:r w:rsidRPr="00080A89">
        <w:rPr>
          <w:rFonts w:ascii="微软雅黑" w:eastAsia="微软雅黑" w:hAnsi="微软雅黑"/>
          <w:strike/>
          <w:color w:val="B2B2B2"/>
        </w:rPr>
        <w:t>已有环ID中选择</w:t>
      </w:r>
    </w:p>
    <w:p w14:paraId="13A5AB77" w14:textId="77777777" w:rsidR="00E150C5" w:rsidRPr="00080A89" w:rsidRDefault="00E150C5" w:rsidP="00FF3228">
      <w:pPr>
        <w:pStyle w:val="af2"/>
        <w:numPr>
          <w:ilvl w:val="0"/>
          <w:numId w:val="606"/>
        </w:numPr>
        <w:ind w:firstLineChars="0"/>
        <w:rPr>
          <w:rFonts w:ascii="微软雅黑" w:eastAsia="微软雅黑" w:hAnsi="微软雅黑"/>
          <w:strike/>
          <w:color w:val="B2B2B2"/>
        </w:rPr>
      </w:pPr>
      <w:r w:rsidRPr="00080A89">
        <w:rPr>
          <w:rFonts w:ascii="微软雅黑" w:eastAsia="微软雅黑" w:hAnsi="微软雅黑" w:hint="eastAsia"/>
          <w:strike/>
          <w:color w:val="B2B2B2"/>
        </w:rPr>
        <w:t>ERPS版本</w:t>
      </w:r>
      <w:r w:rsidRPr="00080A89">
        <w:rPr>
          <w:rFonts w:ascii="微软雅黑" w:eastAsia="微软雅黑" w:hAnsi="微软雅黑"/>
          <w:strike/>
          <w:color w:val="B2B2B2"/>
        </w:rPr>
        <w:t>：显示所选环的ERPS版本</w:t>
      </w:r>
    </w:p>
    <w:p w14:paraId="55AFA29C" w14:textId="77777777" w:rsidR="00E150C5" w:rsidRDefault="00E150C5" w:rsidP="00FF3228">
      <w:pPr>
        <w:pStyle w:val="af2"/>
        <w:numPr>
          <w:ilvl w:val="0"/>
          <w:numId w:val="606"/>
        </w:numPr>
        <w:ind w:firstLineChars="0"/>
        <w:rPr>
          <w:rFonts w:ascii="微软雅黑" w:eastAsia="微软雅黑" w:hAnsi="微软雅黑"/>
        </w:rPr>
      </w:pPr>
      <w:r>
        <w:rPr>
          <w:rFonts w:ascii="微软雅黑" w:eastAsia="微软雅黑" w:hAnsi="微软雅黑" w:hint="eastAsia"/>
        </w:rPr>
        <w:t>端口1：进行</w:t>
      </w:r>
      <w:r>
        <w:rPr>
          <w:rFonts w:ascii="微软雅黑" w:eastAsia="微软雅黑" w:hAnsi="微软雅黑"/>
        </w:rPr>
        <w:t>端口</w:t>
      </w:r>
      <w:r>
        <w:rPr>
          <w:rFonts w:ascii="微软雅黑" w:eastAsia="微软雅黑" w:hAnsi="微软雅黑" w:hint="eastAsia"/>
        </w:rPr>
        <w:t>1的端口</w:t>
      </w:r>
      <w:r>
        <w:rPr>
          <w:rFonts w:ascii="微软雅黑" w:eastAsia="微软雅黑" w:hAnsi="微软雅黑"/>
        </w:rPr>
        <w:t>、角色和保护切换设置</w:t>
      </w:r>
    </w:p>
    <w:p w14:paraId="4DFE2538" w14:textId="77777777" w:rsidR="00E150C5" w:rsidRDefault="00E150C5" w:rsidP="00FF3228">
      <w:pPr>
        <w:pStyle w:val="af2"/>
        <w:numPr>
          <w:ilvl w:val="0"/>
          <w:numId w:val="607"/>
        </w:numPr>
        <w:ind w:firstLineChars="0"/>
        <w:rPr>
          <w:rFonts w:ascii="微软雅黑" w:eastAsia="微软雅黑" w:hAnsi="微软雅黑"/>
        </w:rPr>
      </w:pPr>
      <w:r>
        <w:rPr>
          <w:rFonts w:ascii="微软雅黑" w:eastAsia="微软雅黑" w:hAnsi="微软雅黑" w:hint="eastAsia"/>
        </w:rPr>
        <w:t>端口：【单选】从</w:t>
      </w:r>
      <w:r>
        <w:rPr>
          <w:rFonts w:ascii="微软雅黑" w:eastAsia="微软雅黑" w:hAnsi="微软雅黑"/>
        </w:rPr>
        <w:t>交换机接口中选择，包括电口</w:t>
      </w:r>
      <w:r>
        <w:rPr>
          <w:rFonts w:ascii="微软雅黑" w:eastAsia="微软雅黑" w:hAnsi="微软雅黑" w:hint="eastAsia"/>
        </w:rPr>
        <w:t>、</w:t>
      </w:r>
      <w:r>
        <w:rPr>
          <w:rFonts w:ascii="微软雅黑" w:eastAsia="微软雅黑" w:hAnsi="微软雅黑"/>
        </w:rPr>
        <w:t>光口和聚合接口</w:t>
      </w:r>
    </w:p>
    <w:p w14:paraId="29E6BA6C" w14:textId="77777777" w:rsidR="00E150C5" w:rsidRDefault="00E150C5" w:rsidP="00FF3228">
      <w:pPr>
        <w:pStyle w:val="af2"/>
        <w:numPr>
          <w:ilvl w:val="0"/>
          <w:numId w:val="607"/>
        </w:numPr>
        <w:ind w:firstLineChars="0"/>
        <w:rPr>
          <w:rFonts w:ascii="微软雅黑" w:eastAsia="微软雅黑" w:hAnsi="微软雅黑"/>
        </w:rPr>
      </w:pPr>
      <w:r>
        <w:rPr>
          <w:rFonts w:ascii="微软雅黑" w:eastAsia="微软雅黑" w:hAnsi="微软雅黑" w:hint="eastAsia"/>
        </w:rPr>
        <w:t>角色：</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端口角色</w:t>
      </w:r>
      <w:r>
        <w:rPr>
          <w:rFonts w:ascii="微软雅黑" w:eastAsia="微软雅黑" w:hAnsi="微软雅黑" w:hint="eastAsia"/>
        </w:rPr>
        <w:t>。环</w:t>
      </w:r>
      <w:r>
        <w:rPr>
          <w:rFonts w:ascii="微软雅黑" w:eastAsia="微软雅黑" w:hAnsi="微软雅黑"/>
        </w:rPr>
        <w:t>的ERPS版本为ERPSv1</w:t>
      </w:r>
      <w:r>
        <w:rPr>
          <w:rFonts w:ascii="微软雅黑" w:eastAsia="微软雅黑" w:hAnsi="微软雅黑" w:hint="eastAsia"/>
        </w:rPr>
        <w:t>的</w:t>
      </w:r>
      <w:r>
        <w:rPr>
          <w:rFonts w:ascii="微软雅黑" w:eastAsia="微软雅黑" w:hAnsi="微软雅黑"/>
        </w:rPr>
        <w:t>选项有{RPL Owner端口|普通端口}</w:t>
      </w:r>
      <w:r>
        <w:rPr>
          <w:rFonts w:ascii="微软雅黑" w:eastAsia="微软雅黑" w:hAnsi="微软雅黑" w:hint="eastAsia"/>
        </w:rPr>
        <w:t>，</w:t>
      </w:r>
      <w:r>
        <w:rPr>
          <w:rFonts w:ascii="微软雅黑" w:eastAsia="微软雅黑" w:hAnsi="微软雅黑"/>
        </w:rPr>
        <w:t>环的ERPS版本为ERPSv2</w:t>
      </w:r>
      <w:r>
        <w:rPr>
          <w:rFonts w:ascii="微软雅黑" w:eastAsia="微软雅黑" w:hAnsi="微软雅黑" w:hint="eastAsia"/>
        </w:rPr>
        <w:t>的</w:t>
      </w:r>
      <w:r>
        <w:rPr>
          <w:rFonts w:ascii="微软雅黑" w:eastAsia="微软雅黑" w:hAnsi="微软雅黑"/>
        </w:rPr>
        <w:t>选项有{RPL Owner端口|RPL Neighbor端口|普通端口}</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RPL</w:t>
      </w:r>
      <w:r>
        <w:rPr>
          <w:rFonts w:ascii="微软雅黑" w:eastAsia="微软雅黑" w:hAnsi="微软雅黑"/>
        </w:rPr>
        <w:t xml:space="preserve"> Owner</w:t>
      </w:r>
      <w:r>
        <w:rPr>
          <w:rFonts w:ascii="微软雅黑" w:eastAsia="微软雅黑" w:hAnsi="微软雅黑" w:hint="eastAsia"/>
        </w:rPr>
        <w:t>端口</w:t>
      </w:r>
    </w:p>
    <w:p w14:paraId="138A9C5A" w14:textId="77777777" w:rsidR="00E150C5" w:rsidRPr="00DF6287" w:rsidRDefault="00E150C5" w:rsidP="00FF3228">
      <w:pPr>
        <w:pStyle w:val="af2"/>
        <w:numPr>
          <w:ilvl w:val="0"/>
          <w:numId w:val="607"/>
        </w:numPr>
        <w:ind w:firstLineChars="0"/>
        <w:rPr>
          <w:rFonts w:ascii="微软雅黑" w:eastAsia="微软雅黑" w:hAnsi="微软雅黑"/>
        </w:rPr>
      </w:pPr>
      <w:r>
        <w:rPr>
          <w:rFonts w:ascii="微软雅黑" w:eastAsia="微软雅黑" w:hAnsi="微软雅黑" w:hint="eastAsia"/>
        </w:rPr>
        <w:t>保护切换</w:t>
      </w:r>
      <w:r>
        <w:rPr>
          <w:rFonts w:ascii="微软雅黑" w:eastAsia="微软雅黑" w:hAnsi="微软雅黑"/>
        </w:rPr>
        <w:t>：</w:t>
      </w:r>
      <w:r>
        <w:rPr>
          <w:rFonts w:ascii="微软雅黑" w:eastAsia="微软雅黑" w:hAnsi="微软雅黑" w:hint="eastAsia"/>
        </w:rPr>
        <w:t>【下拉框】设置ERPS</w:t>
      </w:r>
      <w:r>
        <w:rPr>
          <w:rFonts w:ascii="微软雅黑" w:eastAsia="微软雅黑" w:hAnsi="微软雅黑"/>
        </w:rPr>
        <w:t>环中节点设备或链路故障发生或回复后，端口的保护切换机制</w:t>
      </w:r>
      <w:r>
        <w:rPr>
          <w:rFonts w:ascii="微软雅黑" w:eastAsia="微软雅黑" w:hAnsi="微软雅黑" w:hint="eastAsia"/>
        </w:rPr>
        <w:t>。环</w:t>
      </w:r>
      <w:r>
        <w:rPr>
          <w:rFonts w:ascii="微软雅黑" w:eastAsia="微软雅黑" w:hAnsi="微软雅黑"/>
        </w:rPr>
        <w:t>的ERPS版本为ERPSv1</w:t>
      </w:r>
      <w:r>
        <w:rPr>
          <w:rFonts w:ascii="微软雅黑" w:eastAsia="微软雅黑" w:hAnsi="微软雅黑" w:hint="eastAsia"/>
        </w:rPr>
        <w:t>的</w:t>
      </w:r>
      <w:r>
        <w:rPr>
          <w:rFonts w:ascii="微软雅黑" w:eastAsia="微软雅黑" w:hAnsi="微软雅黑"/>
        </w:rPr>
        <w:t>选项有</w:t>
      </w:r>
      <w:r>
        <w:rPr>
          <w:rFonts w:ascii="微软雅黑" w:eastAsia="微软雅黑" w:hAnsi="微软雅黑" w:hint="eastAsia"/>
        </w:rPr>
        <w:t>{强制切换}，环</w:t>
      </w:r>
      <w:r>
        <w:rPr>
          <w:rFonts w:ascii="微软雅黑" w:eastAsia="微软雅黑" w:hAnsi="微软雅黑"/>
        </w:rPr>
        <w:t>的ERPS版本为ERPSv2</w:t>
      </w:r>
      <w:r>
        <w:rPr>
          <w:rFonts w:ascii="微软雅黑" w:eastAsia="微软雅黑" w:hAnsi="微软雅黑" w:hint="eastAsia"/>
        </w:rPr>
        <w:t>的</w:t>
      </w:r>
      <w:r>
        <w:rPr>
          <w:rFonts w:ascii="微软雅黑" w:eastAsia="微软雅黑" w:hAnsi="微软雅黑"/>
        </w:rPr>
        <w:t>选项有{</w:t>
      </w:r>
      <w:r>
        <w:rPr>
          <w:rFonts w:ascii="微软雅黑" w:eastAsia="微软雅黑" w:hAnsi="微软雅黑" w:hint="eastAsia"/>
        </w:rPr>
        <w:t>强制切换</w:t>
      </w:r>
      <w:r>
        <w:rPr>
          <w:rFonts w:ascii="微软雅黑" w:eastAsia="微软雅黑" w:hAnsi="微软雅黑"/>
        </w:rPr>
        <w:t>|手工切换}</w:t>
      </w:r>
      <w:r>
        <w:rPr>
          <w:rFonts w:ascii="微软雅黑" w:eastAsia="微软雅黑" w:hAnsi="微软雅黑" w:hint="eastAsia"/>
        </w:rPr>
        <w:t>，默认</w:t>
      </w:r>
      <w:r>
        <w:rPr>
          <w:rFonts w:ascii="微软雅黑" w:eastAsia="微软雅黑" w:hAnsi="微软雅黑"/>
        </w:rPr>
        <w:t>强制切换。</w:t>
      </w:r>
    </w:p>
    <w:p w14:paraId="479CD760" w14:textId="77777777" w:rsidR="00E150C5" w:rsidRDefault="00E150C5" w:rsidP="00FF3228">
      <w:pPr>
        <w:pStyle w:val="af2"/>
        <w:numPr>
          <w:ilvl w:val="0"/>
          <w:numId w:val="608"/>
        </w:numPr>
        <w:ind w:firstLineChars="0"/>
        <w:rPr>
          <w:rFonts w:ascii="微软雅黑" w:eastAsia="微软雅黑" w:hAnsi="微软雅黑"/>
        </w:rPr>
      </w:pPr>
      <w:r>
        <w:rPr>
          <w:rFonts w:ascii="微软雅黑" w:eastAsia="微软雅黑" w:hAnsi="微软雅黑" w:hint="eastAsia"/>
        </w:rPr>
        <w:t>端口2：</w:t>
      </w:r>
      <w:r>
        <w:rPr>
          <w:rFonts w:ascii="微软雅黑" w:eastAsia="微软雅黑" w:hAnsi="微软雅黑"/>
        </w:rPr>
        <w:t>进行端口</w:t>
      </w:r>
      <w:r>
        <w:rPr>
          <w:rFonts w:ascii="微软雅黑" w:eastAsia="微软雅黑" w:hAnsi="微软雅黑" w:hint="eastAsia"/>
        </w:rPr>
        <w:t>2的</w:t>
      </w:r>
      <w:r>
        <w:rPr>
          <w:rFonts w:ascii="微软雅黑" w:eastAsia="微软雅黑" w:hAnsi="微软雅黑"/>
        </w:rPr>
        <w:t>端口、角色和保护切换设置</w:t>
      </w:r>
    </w:p>
    <w:p w14:paraId="66FF5DEE" w14:textId="77777777" w:rsidR="00E150C5" w:rsidRDefault="00E150C5" w:rsidP="00FF3228">
      <w:pPr>
        <w:pStyle w:val="af2"/>
        <w:numPr>
          <w:ilvl w:val="0"/>
          <w:numId w:val="609"/>
        </w:numPr>
        <w:ind w:firstLineChars="0"/>
        <w:rPr>
          <w:rFonts w:ascii="微软雅黑" w:eastAsia="微软雅黑" w:hAnsi="微软雅黑"/>
        </w:rPr>
      </w:pPr>
      <w:r>
        <w:rPr>
          <w:rFonts w:ascii="微软雅黑" w:eastAsia="微软雅黑" w:hAnsi="微软雅黑" w:hint="eastAsia"/>
        </w:rPr>
        <w:t>端口：【单选】从</w:t>
      </w:r>
      <w:r>
        <w:rPr>
          <w:rFonts w:ascii="微软雅黑" w:eastAsia="微软雅黑" w:hAnsi="微软雅黑"/>
        </w:rPr>
        <w:t>交换机接口中选择，包括电口</w:t>
      </w:r>
      <w:r>
        <w:rPr>
          <w:rFonts w:ascii="微软雅黑" w:eastAsia="微软雅黑" w:hAnsi="微软雅黑" w:hint="eastAsia"/>
        </w:rPr>
        <w:t>、</w:t>
      </w:r>
      <w:r>
        <w:rPr>
          <w:rFonts w:ascii="微软雅黑" w:eastAsia="微软雅黑" w:hAnsi="微软雅黑"/>
        </w:rPr>
        <w:t>光口和聚合接口</w:t>
      </w:r>
    </w:p>
    <w:p w14:paraId="6DC36E6A" w14:textId="77777777" w:rsidR="00E150C5" w:rsidRDefault="00E150C5" w:rsidP="00FF3228">
      <w:pPr>
        <w:pStyle w:val="af2"/>
        <w:numPr>
          <w:ilvl w:val="0"/>
          <w:numId w:val="609"/>
        </w:numPr>
        <w:ind w:firstLineChars="0"/>
        <w:rPr>
          <w:rFonts w:ascii="微软雅黑" w:eastAsia="微软雅黑" w:hAnsi="微软雅黑"/>
        </w:rPr>
      </w:pPr>
      <w:r>
        <w:rPr>
          <w:rFonts w:ascii="微软雅黑" w:eastAsia="微软雅黑" w:hAnsi="微软雅黑" w:hint="eastAsia"/>
        </w:rPr>
        <w:t>角色：</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端口角色</w:t>
      </w:r>
      <w:r>
        <w:rPr>
          <w:rFonts w:ascii="微软雅黑" w:eastAsia="微软雅黑" w:hAnsi="微软雅黑" w:hint="eastAsia"/>
        </w:rPr>
        <w:t>。环</w:t>
      </w:r>
      <w:r>
        <w:rPr>
          <w:rFonts w:ascii="微软雅黑" w:eastAsia="微软雅黑" w:hAnsi="微软雅黑"/>
        </w:rPr>
        <w:t>的ERPS版本为ERPSv1</w:t>
      </w:r>
      <w:r>
        <w:rPr>
          <w:rFonts w:ascii="微软雅黑" w:eastAsia="微软雅黑" w:hAnsi="微软雅黑" w:hint="eastAsia"/>
        </w:rPr>
        <w:t>的</w:t>
      </w:r>
      <w:r>
        <w:rPr>
          <w:rFonts w:ascii="微软雅黑" w:eastAsia="微软雅黑" w:hAnsi="微软雅黑"/>
        </w:rPr>
        <w:t>选项有{RPL Owner端口|普通端口}</w:t>
      </w:r>
      <w:r>
        <w:rPr>
          <w:rFonts w:ascii="微软雅黑" w:eastAsia="微软雅黑" w:hAnsi="微软雅黑" w:hint="eastAsia"/>
        </w:rPr>
        <w:t>，</w:t>
      </w:r>
      <w:r>
        <w:rPr>
          <w:rFonts w:ascii="微软雅黑" w:eastAsia="微软雅黑" w:hAnsi="微软雅黑"/>
        </w:rPr>
        <w:t>环的ERPS版本为ERPSv2</w:t>
      </w:r>
      <w:r>
        <w:rPr>
          <w:rFonts w:ascii="微软雅黑" w:eastAsia="微软雅黑" w:hAnsi="微软雅黑" w:hint="eastAsia"/>
        </w:rPr>
        <w:t>的</w:t>
      </w:r>
      <w:r>
        <w:rPr>
          <w:rFonts w:ascii="微软雅黑" w:eastAsia="微软雅黑" w:hAnsi="微软雅黑"/>
        </w:rPr>
        <w:t>选项有{RPL Owner端口|RPL Neighbor端口|普通端口}</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RPL</w:t>
      </w:r>
      <w:r>
        <w:rPr>
          <w:rFonts w:ascii="微软雅黑" w:eastAsia="微软雅黑" w:hAnsi="微软雅黑"/>
        </w:rPr>
        <w:t xml:space="preserve"> Owner</w:t>
      </w:r>
      <w:r>
        <w:rPr>
          <w:rFonts w:ascii="微软雅黑" w:eastAsia="微软雅黑" w:hAnsi="微软雅黑" w:hint="eastAsia"/>
        </w:rPr>
        <w:t>端口</w:t>
      </w:r>
    </w:p>
    <w:p w14:paraId="7D6FDB7B" w14:textId="77777777" w:rsidR="00E150C5" w:rsidRDefault="00E150C5" w:rsidP="00FF3228">
      <w:pPr>
        <w:pStyle w:val="af2"/>
        <w:numPr>
          <w:ilvl w:val="0"/>
          <w:numId w:val="609"/>
        </w:numPr>
        <w:ind w:firstLineChars="0"/>
        <w:rPr>
          <w:rFonts w:ascii="微软雅黑" w:eastAsia="微软雅黑" w:hAnsi="微软雅黑"/>
        </w:rPr>
      </w:pPr>
      <w:r>
        <w:rPr>
          <w:rFonts w:ascii="微软雅黑" w:eastAsia="微软雅黑" w:hAnsi="微软雅黑" w:hint="eastAsia"/>
        </w:rPr>
        <w:t>保护切换</w:t>
      </w:r>
      <w:r>
        <w:rPr>
          <w:rFonts w:ascii="微软雅黑" w:eastAsia="微软雅黑" w:hAnsi="微软雅黑"/>
        </w:rPr>
        <w:t>：</w:t>
      </w:r>
      <w:r>
        <w:rPr>
          <w:rFonts w:ascii="微软雅黑" w:eastAsia="微软雅黑" w:hAnsi="微软雅黑" w:hint="eastAsia"/>
        </w:rPr>
        <w:t>【下拉框】设置ERPS</w:t>
      </w:r>
      <w:r>
        <w:rPr>
          <w:rFonts w:ascii="微软雅黑" w:eastAsia="微软雅黑" w:hAnsi="微软雅黑"/>
        </w:rPr>
        <w:t>环中节点设备或链路故障发生或回复后，</w:t>
      </w:r>
      <w:r>
        <w:rPr>
          <w:rFonts w:ascii="微软雅黑" w:eastAsia="微软雅黑" w:hAnsi="微软雅黑"/>
        </w:rPr>
        <w:lastRenderedPageBreak/>
        <w:t>端口的保护切换机制</w:t>
      </w:r>
      <w:r>
        <w:rPr>
          <w:rFonts w:ascii="微软雅黑" w:eastAsia="微软雅黑" w:hAnsi="微软雅黑" w:hint="eastAsia"/>
        </w:rPr>
        <w:t>。环</w:t>
      </w:r>
      <w:r>
        <w:rPr>
          <w:rFonts w:ascii="微软雅黑" w:eastAsia="微软雅黑" w:hAnsi="微软雅黑"/>
        </w:rPr>
        <w:t>的ERPS版本为ERPSv1</w:t>
      </w:r>
      <w:r>
        <w:rPr>
          <w:rFonts w:ascii="微软雅黑" w:eastAsia="微软雅黑" w:hAnsi="微软雅黑" w:hint="eastAsia"/>
        </w:rPr>
        <w:t>的</w:t>
      </w:r>
      <w:r>
        <w:rPr>
          <w:rFonts w:ascii="微软雅黑" w:eastAsia="微软雅黑" w:hAnsi="微软雅黑"/>
        </w:rPr>
        <w:t>选项有</w:t>
      </w:r>
      <w:r>
        <w:rPr>
          <w:rFonts w:ascii="微软雅黑" w:eastAsia="微软雅黑" w:hAnsi="微软雅黑" w:hint="eastAsia"/>
        </w:rPr>
        <w:t>{强制切换}，环</w:t>
      </w:r>
      <w:r>
        <w:rPr>
          <w:rFonts w:ascii="微软雅黑" w:eastAsia="微软雅黑" w:hAnsi="微软雅黑"/>
        </w:rPr>
        <w:t>的ERPS版本为ERPSv2</w:t>
      </w:r>
      <w:r>
        <w:rPr>
          <w:rFonts w:ascii="微软雅黑" w:eastAsia="微软雅黑" w:hAnsi="微软雅黑" w:hint="eastAsia"/>
        </w:rPr>
        <w:t>的</w:t>
      </w:r>
      <w:r>
        <w:rPr>
          <w:rFonts w:ascii="微软雅黑" w:eastAsia="微软雅黑" w:hAnsi="微软雅黑"/>
        </w:rPr>
        <w:t>选项有{</w:t>
      </w:r>
      <w:r>
        <w:rPr>
          <w:rFonts w:ascii="微软雅黑" w:eastAsia="微软雅黑" w:hAnsi="微软雅黑" w:hint="eastAsia"/>
        </w:rPr>
        <w:t>强制切换</w:t>
      </w:r>
      <w:r>
        <w:rPr>
          <w:rFonts w:ascii="微软雅黑" w:eastAsia="微软雅黑" w:hAnsi="微软雅黑"/>
        </w:rPr>
        <w:t>|手工切换}</w:t>
      </w:r>
      <w:r>
        <w:rPr>
          <w:rFonts w:ascii="微软雅黑" w:eastAsia="微软雅黑" w:hAnsi="微软雅黑" w:hint="eastAsia"/>
        </w:rPr>
        <w:t>，默认</w:t>
      </w:r>
      <w:r>
        <w:rPr>
          <w:rFonts w:ascii="微软雅黑" w:eastAsia="微软雅黑" w:hAnsi="微软雅黑"/>
        </w:rPr>
        <w:t>强制切换。</w:t>
      </w:r>
    </w:p>
    <w:p w14:paraId="4D9602C4" w14:textId="51C9CBB8" w:rsidR="002C3129" w:rsidRPr="002C3129" w:rsidRDefault="002C3129" w:rsidP="002C3129">
      <w:pPr>
        <w:ind w:left="1259"/>
        <w:rPr>
          <w:rFonts w:ascii="微软雅黑" w:eastAsia="微软雅黑" w:hAnsi="微软雅黑"/>
        </w:rPr>
      </w:pPr>
      <w:r w:rsidRPr="002C3129">
        <w:rPr>
          <w:rFonts w:ascii="微软雅黑" w:eastAsia="微软雅黑" w:hAnsi="微软雅黑" w:hint="eastAsia"/>
          <w:color w:val="FF0000"/>
        </w:rPr>
        <w:t>注：</w:t>
      </w:r>
      <w:r>
        <w:rPr>
          <w:rFonts w:ascii="微软雅黑" w:eastAsia="微软雅黑" w:hAnsi="微软雅黑"/>
        </w:rPr>
        <w:t>端口</w:t>
      </w:r>
      <w:r>
        <w:rPr>
          <w:rFonts w:ascii="微软雅黑" w:eastAsia="微软雅黑" w:hAnsi="微软雅黑" w:hint="eastAsia"/>
        </w:rPr>
        <w:t>1和</w:t>
      </w:r>
      <w:r>
        <w:rPr>
          <w:rFonts w:ascii="微软雅黑" w:eastAsia="微软雅黑" w:hAnsi="微软雅黑"/>
        </w:rPr>
        <w:t>端口</w:t>
      </w:r>
      <w:r>
        <w:rPr>
          <w:rFonts w:ascii="微软雅黑" w:eastAsia="微软雅黑" w:hAnsi="微软雅黑" w:hint="eastAsia"/>
        </w:rPr>
        <w:t>2最多</w:t>
      </w:r>
      <w:r>
        <w:rPr>
          <w:rFonts w:ascii="微软雅黑" w:eastAsia="微软雅黑" w:hAnsi="微软雅黑"/>
        </w:rPr>
        <w:t>有且仅有</w:t>
      </w:r>
      <w:r>
        <w:rPr>
          <w:rFonts w:ascii="微软雅黑" w:eastAsia="微软雅黑" w:hAnsi="微软雅黑" w:hint="eastAsia"/>
        </w:rPr>
        <w:t>1个</w:t>
      </w:r>
      <w:r>
        <w:rPr>
          <w:rFonts w:ascii="微软雅黑" w:eastAsia="微软雅黑" w:hAnsi="微软雅黑"/>
        </w:rPr>
        <w:t>端口可以作为RPL Owner或RPL Neighbor端口</w:t>
      </w:r>
    </w:p>
    <w:p w14:paraId="61D52501" w14:textId="3ED6F279" w:rsidR="00E150C5" w:rsidRDefault="00E150C5" w:rsidP="00FF3228">
      <w:pPr>
        <w:pStyle w:val="af2"/>
        <w:numPr>
          <w:ilvl w:val="0"/>
          <w:numId w:val="610"/>
        </w:numPr>
        <w:ind w:firstLineChars="0"/>
        <w:rPr>
          <w:rFonts w:ascii="微软雅黑" w:eastAsia="微软雅黑" w:hAnsi="微软雅黑"/>
        </w:rPr>
      </w:pPr>
      <w:r w:rsidRPr="00E150C5">
        <w:rPr>
          <w:rFonts w:ascii="微软雅黑" w:eastAsia="微软雅黑" w:hAnsi="微软雅黑"/>
        </w:rPr>
        <w:t>支持对</w:t>
      </w:r>
      <w:r>
        <w:rPr>
          <w:rFonts w:ascii="微软雅黑" w:eastAsia="微软雅黑" w:hAnsi="微软雅黑" w:hint="eastAsia"/>
        </w:rPr>
        <w:t>ERP</w:t>
      </w:r>
      <w:r>
        <w:rPr>
          <w:rFonts w:ascii="微软雅黑" w:eastAsia="微软雅黑" w:hAnsi="微软雅黑"/>
        </w:rPr>
        <w:t>S环</w:t>
      </w:r>
      <w:r>
        <w:rPr>
          <w:rFonts w:ascii="微软雅黑" w:eastAsia="微软雅黑" w:hAnsi="微软雅黑" w:hint="eastAsia"/>
        </w:rPr>
        <w:t>执行</w:t>
      </w:r>
      <w:r w:rsidRPr="00E150C5">
        <w:rPr>
          <w:rFonts w:ascii="微软雅黑" w:eastAsia="微软雅黑" w:hAnsi="微软雅黑"/>
        </w:rPr>
        <w:t>阻塞点保护切换</w:t>
      </w:r>
      <w:r>
        <w:rPr>
          <w:rFonts w:ascii="微软雅黑" w:eastAsia="微软雅黑" w:hAnsi="微软雅黑" w:hint="eastAsia"/>
        </w:rPr>
        <w:t>操作</w:t>
      </w:r>
      <w:r w:rsidRPr="00E150C5">
        <w:rPr>
          <w:rFonts w:ascii="微软雅黑" w:eastAsia="微软雅黑" w:hAnsi="微软雅黑"/>
        </w:rPr>
        <w:t>的清除</w:t>
      </w:r>
      <w:r>
        <w:rPr>
          <w:rFonts w:ascii="微软雅黑" w:eastAsia="微软雅黑" w:hAnsi="微软雅黑" w:hint="eastAsia"/>
        </w:rPr>
        <w:t>功能</w:t>
      </w:r>
    </w:p>
    <w:p w14:paraId="1AB6DFC3" w14:textId="10672CA2" w:rsidR="00097C92" w:rsidRPr="00080A89" w:rsidRDefault="00097C92" w:rsidP="00FF3228">
      <w:pPr>
        <w:pStyle w:val="af2"/>
        <w:numPr>
          <w:ilvl w:val="0"/>
          <w:numId w:val="610"/>
        </w:numPr>
        <w:ind w:firstLineChars="0"/>
        <w:rPr>
          <w:rFonts w:ascii="微软雅黑" w:eastAsia="微软雅黑" w:hAnsi="微软雅黑"/>
          <w:strike/>
          <w:color w:val="B2B2B2"/>
        </w:rPr>
      </w:pPr>
      <w:r w:rsidRPr="00080A89">
        <w:rPr>
          <w:rFonts w:ascii="微软雅黑" w:eastAsia="微软雅黑" w:hAnsi="微软雅黑" w:hint="eastAsia"/>
          <w:strike/>
          <w:color w:val="B2B2B2"/>
        </w:rPr>
        <w:t>支持</w:t>
      </w:r>
      <w:r w:rsidRPr="00080A89">
        <w:rPr>
          <w:rFonts w:ascii="微软雅黑" w:eastAsia="微软雅黑" w:hAnsi="微软雅黑"/>
          <w:strike/>
          <w:color w:val="B2B2B2"/>
        </w:rPr>
        <w:t>对</w:t>
      </w:r>
      <w:r w:rsidRPr="00080A89">
        <w:rPr>
          <w:rFonts w:ascii="微软雅黑" w:eastAsia="微软雅黑" w:hAnsi="微软雅黑" w:hint="eastAsia"/>
          <w:strike/>
          <w:color w:val="B2B2B2"/>
        </w:rPr>
        <w:t>每个</w:t>
      </w:r>
      <w:r w:rsidRPr="00080A89">
        <w:rPr>
          <w:rFonts w:ascii="微软雅黑" w:eastAsia="微软雅黑" w:hAnsi="微软雅黑"/>
          <w:strike/>
          <w:color w:val="B2B2B2"/>
        </w:rPr>
        <w:t>ERPS环</w:t>
      </w:r>
      <w:r w:rsidRPr="00080A89">
        <w:rPr>
          <w:rFonts w:ascii="微软雅黑" w:eastAsia="微软雅黑" w:hAnsi="微软雅黑" w:hint="eastAsia"/>
          <w:strike/>
          <w:color w:val="B2B2B2"/>
        </w:rPr>
        <w:t>的</w:t>
      </w:r>
      <w:r w:rsidRPr="00080A89">
        <w:rPr>
          <w:rFonts w:ascii="微软雅黑" w:eastAsia="微软雅黑" w:hAnsi="微软雅黑"/>
          <w:strike/>
          <w:color w:val="B2B2B2"/>
        </w:rPr>
        <w:t>端口和</w:t>
      </w:r>
      <w:r w:rsidRPr="00080A89">
        <w:rPr>
          <w:rFonts w:ascii="微软雅黑" w:eastAsia="微软雅黑" w:hAnsi="微软雅黑" w:hint="eastAsia"/>
          <w:strike/>
          <w:color w:val="B2B2B2"/>
        </w:rPr>
        <w:t>环</w:t>
      </w:r>
      <w:r w:rsidRPr="00080A89">
        <w:rPr>
          <w:rFonts w:ascii="微软雅黑" w:eastAsia="微软雅黑" w:hAnsi="微软雅黑"/>
          <w:strike/>
          <w:color w:val="B2B2B2"/>
        </w:rPr>
        <w:t>信息进行详情</w:t>
      </w:r>
      <w:r w:rsidRPr="00080A89">
        <w:rPr>
          <w:rFonts w:ascii="微软雅黑" w:eastAsia="微软雅黑" w:hAnsi="微软雅黑" w:hint="eastAsia"/>
          <w:strike/>
          <w:color w:val="B2B2B2"/>
        </w:rPr>
        <w:t>查看</w:t>
      </w:r>
    </w:p>
    <w:p w14:paraId="1045FC60" w14:textId="77777777" w:rsidR="00E150C5" w:rsidRPr="00E150C5" w:rsidRDefault="00E150C5" w:rsidP="003422EB">
      <w:pPr>
        <w:rPr>
          <w:rFonts w:ascii="微软雅黑" w:eastAsia="微软雅黑" w:hAnsi="微软雅黑"/>
        </w:rPr>
      </w:pPr>
    </w:p>
    <w:p w14:paraId="0863B9C6" w14:textId="77777777" w:rsidR="00D87742" w:rsidRPr="00080A89" w:rsidRDefault="003422EB" w:rsidP="00D87742">
      <w:pPr>
        <w:rPr>
          <w:rFonts w:ascii="微软雅黑" w:eastAsia="微软雅黑" w:hAnsi="微软雅黑"/>
          <w:strike/>
          <w:color w:val="B2B2B2"/>
        </w:rPr>
      </w:pPr>
      <w:r w:rsidRPr="00080A89">
        <w:rPr>
          <w:rFonts w:ascii="微软雅黑" w:eastAsia="微软雅黑" w:hAnsi="微软雅黑" w:hint="eastAsia"/>
          <w:strike/>
          <w:color w:val="B2B2B2"/>
        </w:rPr>
        <w:t>实例</w:t>
      </w:r>
      <w:r w:rsidRPr="00080A89">
        <w:rPr>
          <w:rFonts w:ascii="微软雅黑" w:eastAsia="微软雅黑" w:hAnsi="微软雅黑"/>
          <w:strike/>
          <w:color w:val="B2B2B2"/>
        </w:rPr>
        <w:t>设置：</w:t>
      </w:r>
    </w:p>
    <w:p w14:paraId="7F171133" w14:textId="3882BEBF" w:rsidR="003422EB" w:rsidRPr="00080A89" w:rsidRDefault="00D87742" w:rsidP="00D87742">
      <w:pPr>
        <w:ind w:firstLineChars="200" w:firstLine="420"/>
        <w:rPr>
          <w:rFonts w:ascii="微软雅黑" w:eastAsia="微软雅黑" w:hAnsi="微软雅黑"/>
          <w:strike/>
          <w:color w:val="B2B2B2"/>
        </w:rPr>
      </w:pPr>
      <w:r w:rsidRPr="00080A89">
        <w:rPr>
          <w:rFonts w:ascii="微软雅黑" w:eastAsia="微软雅黑" w:hAnsi="微软雅黑" w:hint="eastAsia"/>
          <w:strike/>
          <w:color w:val="B2B2B2"/>
        </w:rPr>
        <w:t>同步</w:t>
      </w:r>
      <w:r w:rsidRPr="00080A89">
        <w:rPr>
          <w:rFonts w:ascii="微软雅黑" w:eastAsia="微软雅黑" w:hAnsi="微软雅黑"/>
          <w:strike/>
          <w:color w:val="B2B2B2"/>
        </w:rPr>
        <w:t>使用生成树MST实例，进行实例</w:t>
      </w:r>
      <w:r w:rsidRPr="00080A89">
        <w:rPr>
          <w:rFonts w:ascii="微软雅黑" w:eastAsia="微软雅黑" w:hAnsi="微软雅黑" w:hint="eastAsia"/>
          <w:strike/>
          <w:color w:val="B2B2B2"/>
        </w:rPr>
        <w:t>ID</w:t>
      </w:r>
      <w:r w:rsidRPr="00080A89">
        <w:rPr>
          <w:rFonts w:ascii="微软雅黑" w:eastAsia="微软雅黑" w:hAnsi="微软雅黑"/>
          <w:strike/>
          <w:color w:val="B2B2B2"/>
        </w:rPr>
        <w:t>与VLAN的映射关系配置</w:t>
      </w:r>
      <w:r w:rsidRPr="00080A89">
        <w:rPr>
          <w:rFonts w:ascii="微软雅黑" w:eastAsia="微软雅黑" w:hAnsi="微软雅黑" w:hint="eastAsia"/>
          <w:strike/>
          <w:color w:val="B2B2B2"/>
        </w:rPr>
        <w:t>。</w:t>
      </w:r>
    </w:p>
    <w:p w14:paraId="430799F9" w14:textId="77777777" w:rsidR="003422EB" w:rsidRPr="00080A89" w:rsidRDefault="003422EB" w:rsidP="003422EB">
      <w:pPr>
        <w:rPr>
          <w:rFonts w:ascii="微软雅黑" w:eastAsia="微软雅黑" w:hAnsi="微软雅黑"/>
          <w:strike/>
          <w:color w:val="B2B2B2"/>
        </w:rPr>
      </w:pPr>
    </w:p>
    <w:p w14:paraId="61280529" w14:textId="5632DF2D" w:rsidR="00097C92" w:rsidRPr="00080A89" w:rsidRDefault="00097C92" w:rsidP="003422EB">
      <w:pPr>
        <w:rPr>
          <w:rFonts w:ascii="微软雅黑" w:eastAsia="微软雅黑" w:hAnsi="微软雅黑"/>
          <w:strike/>
          <w:color w:val="B2B2B2"/>
        </w:rPr>
      </w:pPr>
      <w:r w:rsidRPr="00080A89">
        <w:rPr>
          <w:rFonts w:ascii="微软雅黑" w:eastAsia="微软雅黑" w:hAnsi="微软雅黑" w:hint="eastAsia"/>
          <w:strike/>
          <w:color w:val="B2B2B2"/>
        </w:rPr>
        <w:t>数据统计</w:t>
      </w:r>
      <w:r w:rsidRPr="00080A89">
        <w:rPr>
          <w:rFonts w:ascii="微软雅黑" w:eastAsia="微软雅黑" w:hAnsi="微软雅黑"/>
          <w:strike/>
          <w:color w:val="B2B2B2"/>
        </w:rPr>
        <w:t>：</w:t>
      </w:r>
    </w:p>
    <w:p w14:paraId="78A8B363" w14:textId="398B5C95" w:rsidR="00097C92" w:rsidRPr="00080A89" w:rsidRDefault="00097C92" w:rsidP="00FF3228">
      <w:pPr>
        <w:pStyle w:val="af2"/>
        <w:numPr>
          <w:ilvl w:val="0"/>
          <w:numId w:val="611"/>
        </w:numPr>
        <w:ind w:firstLineChars="0"/>
        <w:rPr>
          <w:rFonts w:ascii="微软雅黑" w:eastAsia="微软雅黑" w:hAnsi="微软雅黑"/>
          <w:strike/>
          <w:color w:val="B2B2B2"/>
        </w:rPr>
      </w:pPr>
      <w:r w:rsidRPr="00080A89">
        <w:rPr>
          <w:rFonts w:ascii="微软雅黑" w:eastAsia="微软雅黑" w:hAnsi="微软雅黑" w:hint="eastAsia"/>
          <w:strike/>
          <w:color w:val="B2B2B2"/>
        </w:rPr>
        <w:t>显示</w:t>
      </w:r>
      <w:r w:rsidRPr="00080A89">
        <w:rPr>
          <w:rFonts w:ascii="微软雅黑" w:eastAsia="微软雅黑" w:hAnsi="微软雅黑"/>
          <w:strike/>
          <w:color w:val="B2B2B2"/>
        </w:rPr>
        <w:t>设备ERPS环的端口</w:t>
      </w:r>
      <w:r w:rsidR="00A67ACE" w:rsidRPr="00080A89">
        <w:rPr>
          <w:rFonts w:ascii="微软雅黑" w:eastAsia="微软雅黑" w:hAnsi="微软雅黑" w:hint="eastAsia"/>
          <w:strike/>
          <w:color w:val="B2B2B2"/>
        </w:rPr>
        <w:t>协议</w:t>
      </w:r>
      <w:r w:rsidR="00A67ACE" w:rsidRPr="00080A89">
        <w:rPr>
          <w:rFonts w:ascii="微软雅黑" w:eastAsia="微软雅黑" w:hAnsi="微软雅黑"/>
          <w:strike/>
          <w:color w:val="B2B2B2"/>
        </w:rPr>
        <w:t>报文的发送和接收统计情况，包括</w:t>
      </w:r>
      <w:r w:rsidR="00A67ACE" w:rsidRPr="00080A89">
        <w:rPr>
          <w:rFonts w:ascii="微软雅黑" w:eastAsia="微软雅黑" w:hAnsi="微软雅黑" w:hint="eastAsia"/>
          <w:strike/>
          <w:color w:val="B2B2B2"/>
        </w:rPr>
        <w:t>环</w:t>
      </w:r>
      <w:r w:rsidR="00A67ACE" w:rsidRPr="00080A89">
        <w:rPr>
          <w:rFonts w:ascii="微软雅黑" w:eastAsia="微软雅黑" w:hAnsi="微软雅黑"/>
          <w:strike/>
          <w:color w:val="B2B2B2"/>
        </w:rPr>
        <w:t>ID、端口、端口</w:t>
      </w:r>
      <w:r w:rsidR="00A67ACE" w:rsidRPr="00080A89">
        <w:rPr>
          <w:rFonts w:ascii="微软雅黑" w:eastAsia="微软雅黑" w:hAnsi="微软雅黑" w:hint="eastAsia"/>
          <w:strike/>
          <w:color w:val="B2B2B2"/>
        </w:rPr>
        <w:t>Tx/Rx、</w:t>
      </w:r>
      <w:r w:rsidR="00A67ACE" w:rsidRPr="00080A89">
        <w:rPr>
          <w:rFonts w:ascii="微软雅黑" w:eastAsia="微软雅黑" w:hAnsi="微软雅黑"/>
          <w:strike/>
          <w:color w:val="B2B2B2"/>
        </w:rPr>
        <w:t>SF报文、NR报文、NRRB报文、FS报文、MS报文、Event</w:t>
      </w:r>
      <w:r w:rsidR="00A67ACE" w:rsidRPr="00080A89">
        <w:rPr>
          <w:rFonts w:ascii="微软雅黑" w:eastAsia="微软雅黑" w:hAnsi="微软雅黑" w:hint="eastAsia"/>
          <w:strike/>
          <w:color w:val="B2B2B2"/>
        </w:rPr>
        <w:t>事件数</w:t>
      </w:r>
    </w:p>
    <w:p w14:paraId="6A5A6FB6" w14:textId="002374B9" w:rsidR="00761419" w:rsidRPr="00080A89" w:rsidRDefault="00A67ACE" w:rsidP="00FF3228">
      <w:pPr>
        <w:pStyle w:val="af2"/>
        <w:numPr>
          <w:ilvl w:val="0"/>
          <w:numId w:val="611"/>
        </w:numPr>
        <w:ind w:firstLineChars="0"/>
        <w:rPr>
          <w:rFonts w:ascii="微软雅黑" w:eastAsia="微软雅黑" w:hAnsi="微软雅黑"/>
          <w:strike/>
          <w:color w:val="B2B2B2"/>
        </w:rPr>
      </w:pPr>
      <w:r w:rsidRPr="00080A89">
        <w:rPr>
          <w:rFonts w:ascii="微软雅黑" w:eastAsia="微软雅黑" w:hAnsi="微软雅黑" w:hint="eastAsia"/>
          <w:strike/>
          <w:color w:val="B2B2B2"/>
        </w:rPr>
        <w:t>默认</w:t>
      </w:r>
      <w:r w:rsidRPr="00080A89">
        <w:rPr>
          <w:rFonts w:ascii="微软雅黑" w:eastAsia="微软雅黑" w:hAnsi="微软雅黑"/>
          <w:strike/>
          <w:color w:val="B2B2B2"/>
        </w:rPr>
        <w:t>显示</w:t>
      </w:r>
      <w:r w:rsidRPr="00080A89">
        <w:rPr>
          <w:rFonts w:ascii="微软雅黑" w:eastAsia="微软雅黑" w:hAnsi="微软雅黑" w:hint="eastAsia"/>
          <w:strike/>
          <w:color w:val="B2B2B2"/>
        </w:rPr>
        <w:t>设备</w:t>
      </w:r>
      <w:r w:rsidRPr="00080A89">
        <w:rPr>
          <w:rFonts w:ascii="微软雅黑" w:eastAsia="微软雅黑" w:hAnsi="微软雅黑"/>
          <w:strike/>
          <w:color w:val="B2B2B2"/>
        </w:rPr>
        <w:t>所有</w:t>
      </w:r>
      <w:r w:rsidRPr="00080A89">
        <w:rPr>
          <w:rFonts w:ascii="微软雅黑" w:eastAsia="微软雅黑" w:hAnsi="微软雅黑" w:hint="eastAsia"/>
          <w:strike/>
          <w:color w:val="B2B2B2"/>
        </w:rPr>
        <w:t>端口数据统计</w:t>
      </w:r>
      <w:r w:rsidRPr="00080A89">
        <w:rPr>
          <w:rFonts w:ascii="微软雅黑" w:eastAsia="微软雅黑" w:hAnsi="微软雅黑"/>
          <w:strike/>
          <w:color w:val="B2B2B2"/>
        </w:rPr>
        <w:t>，支持按照环</w:t>
      </w:r>
      <w:r w:rsidRPr="00080A89">
        <w:rPr>
          <w:rFonts w:ascii="微软雅黑" w:eastAsia="微软雅黑" w:hAnsi="微软雅黑" w:hint="eastAsia"/>
          <w:strike/>
          <w:color w:val="B2B2B2"/>
        </w:rPr>
        <w:t>筛选</w:t>
      </w:r>
      <w:r w:rsidRPr="00080A89">
        <w:rPr>
          <w:rFonts w:ascii="微软雅黑" w:eastAsia="微软雅黑" w:hAnsi="微软雅黑"/>
          <w:strike/>
          <w:color w:val="B2B2B2"/>
        </w:rPr>
        <w:t>显示</w:t>
      </w:r>
    </w:p>
    <w:p w14:paraId="6B418DE8" w14:textId="77777777" w:rsidR="00A67ACE" w:rsidRPr="00A67ACE" w:rsidRDefault="00A67ACE" w:rsidP="00A67ACE">
      <w:pPr>
        <w:rPr>
          <w:rFonts w:ascii="微软雅黑" w:eastAsia="微软雅黑" w:hAnsi="微软雅黑"/>
        </w:rPr>
      </w:pPr>
    </w:p>
    <w:p w14:paraId="01797143" w14:textId="77777777" w:rsidR="0076630D" w:rsidRDefault="00D7272D">
      <w:pPr>
        <w:widowControl/>
        <w:jc w:val="left"/>
        <w:rPr>
          <w:rFonts w:ascii="微软雅黑" w:eastAsia="微软雅黑" w:hAnsi="微软雅黑"/>
        </w:rPr>
      </w:pPr>
      <w:r>
        <w:rPr>
          <w:rFonts w:ascii="微软雅黑" w:eastAsia="微软雅黑" w:hAnsi="微软雅黑"/>
        </w:rPr>
        <w:br w:type="page"/>
      </w:r>
    </w:p>
    <w:p w14:paraId="2AFAB96F" w14:textId="77777777" w:rsidR="0076630D" w:rsidRDefault="00D7272D">
      <w:pPr>
        <w:pStyle w:val="1"/>
        <w:rPr>
          <w:rFonts w:ascii="微软雅黑" w:eastAsia="微软雅黑" w:hAnsi="微软雅黑"/>
        </w:rPr>
      </w:pPr>
      <w:bookmarkStart w:id="339" w:name="_Toc149138825"/>
      <w:r>
        <w:rPr>
          <w:rFonts w:ascii="微软雅黑" w:eastAsia="微软雅黑" w:hAnsi="微软雅黑" w:hint="eastAsia"/>
        </w:rPr>
        <w:lastRenderedPageBreak/>
        <w:t>IP业务/</w:t>
      </w:r>
      <w:r>
        <w:rPr>
          <w:rFonts w:ascii="微软雅黑" w:eastAsia="微软雅黑" w:hAnsi="微软雅黑"/>
        </w:rPr>
        <w:t>IP</w:t>
      </w:r>
      <w:bookmarkEnd w:id="339"/>
    </w:p>
    <w:p w14:paraId="6FA8A39A" w14:textId="080B979E" w:rsidR="0076630D" w:rsidRDefault="00EE29FA">
      <w:pPr>
        <w:pStyle w:val="20"/>
        <w:numPr>
          <w:ilvl w:val="1"/>
          <w:numId w:val="1"/>
        </w:numPr>
        <w:rPr>
          <w:rFonts w:ascii="微软雅黑" w:eastAsia="微软雅黑" w:hAnsi="微软雅黑"/>
        </w:rPr>
      </w:pPr>
      <w:bookmarkStart w:id="340" w:name="_VLAN接口/VLAN_Interface(FP1D)"/>
      <w:bookmarkEnd w:id="340"/>
      <w:r>
        <w:rPr>
          <w:rFonts w:ascii="微软雅黑" w:eastAsia="微软雅黑" w:hAnsi="微软雅黑"/>
        </w:rPr>
        <w:t xml:space="preserve"> </w:t>
      </w:r>
      <w:bookmarkStart w:id="341" w:name="_Toc149138826"/>
      <w:r w:rsidR="00D7272D">
        <w:rPr>
          <w:rFonts w:ascii="微软雅黑" w:eastAsia="微软雅黑" w:hAnsi="微软雅黑" w:hint="eastAsia"/>
        </w:rPr>
        <w:t>VLAN接口/</w:t>
      </w:r>
      <w:r w:rsidR="00D7272D">
        <w:rPr>
          <w:rFonts w:ascii="微软雅黑" w:eastAsia="微软雅黑" w:hAnsi="微软雅黑"/>
        </w:rPr>
        <w:t>VLAN Interface</w:t>
      </w:r>
      <w:r w:rsidR="00D7272D">
        <w:rPr>
          <w:rFonts w:ascii="微软雅黑" w:eastAsia="微软雅黑" w:hAnsi="微软雅黑"/>
          <w:color w:val="EEECE1" w:themeColor="background2"/>
          <w:highlight w:val="blue"/>
        </w:rPr>
        <w:t>(FP1D)</w:t>
      </w:r>
      <w:bookmarkEnd w:id="341"/>
    </w:p>
    <w:p w14:paraId="33992CD7" w14:textId="77777777" w:rsidR="0076630D" w:rsidRDefault="00D7272D">
      <w:pPr>
        <w:rPr>
          <w:rFonts w:ascii="微软雅黑" w:eastAsia="微软雅黑" w:hAnsi="微软雅黑"/>
        </w:rPr>
      </w:pPr>
      <w:r>
        <w:rPr>
          <w:rFonts w:ascii="微软雅黑" w:eastAsia="微软雅黑" w:hAnsi="微软雅黑" w:hint="eastAsia"/>
        </w:rPr>
        <w:t>【功能概述】</w:t>
      </w:r>
    </w:p>
    <w:p w14:paraId="165A06E7" w14:textId="77777777" w:rsidR="0076630D" w:rsidRDefault="00D7272D">
      <w:pPr>
        <w:ind w:firstLine="420"/>
        <w:rPr>
          <w:rFonts w:ascii="微软雅黑" w:eastAsia="微软雅黑" w:hAnsi="微软雅黑"/>
        </w:rPr>
      </w:pPr>
      <w:r>
        <w:rPr>
          <w:rFonts w:ascii="微软雅黑" w:eastAsia="微软雅黑" w:hAnsi="微软雅黑" w:hint="eastAsia"/>
        </w:rPr>
        <w:t>不同</w:t>
      </w:r>
      <w:r>
        <w:rPr>
          <w:rFonts w:ascii="微软雅黑" w:eastAsia="微软雅黑" w:hAnsi="微软雅黑"/>
        </w:rPr>
        <w:t>VLAN间的主机不能直接通信，需要通过</w:t>
      </w:r>
      <w:r>
        <w:rPr>
          <w:rFonts w:ascii="微软雅黑" w:eastAsia="微软雅黑" w:hAnsi="微软雅黑" w:hint="eastAsia"/>
        </w:rPr>
        <w:t>路由器</w:t>
      </w:r>
      <w:r>
        <w:rPr>
          <w:rFonts w:ascii="微软雅黑" w:eastAsia="微软雅黑" w:hAnsi="微软雅黑"/>
        </w:rPr>
        <w:t>或三层交换协议进行转发</w:t>
      </w:r>
      <w:r>
        <w:rPr>
          <w:rFonts w:ascii="微软雅黑" w:eastAsia="微软雅黑" w:hAnsi="微软雅黑" w:hint="eastAsia"/>
        </w:rPr>
        <w:t>。</w:t>
      </w:r>
      <w:r>
        <w:rPr>
          <w:rFonts w:ascii="微软雅黑" w:eastAsia="微软雅黑" w:hAnsi="微软雅黑"/>
        </w:rPr>
        <w:t>设备提供VLAN接口</w:t>
      </w:r>
      <w:r>
        <w:rPr>
          <w:rFonts w:ascii="微软雅黑" w:eastAsia="微软雅黑" w:hAnsi="微软雅黑" w:hint="eastAsia"/>
        </w:rPr>
        <w:t>，</w:t>
      </w:r>
      <w:r>
        <w:rPr>
          <w:rFonts w:ascii="微软雅黑" w:eastAsia="微软雅黑" w:hAnsi="微软雅黑"/>
        </w:rPr>
        <w:t>实现对报文</w:t>
      </w:r>
      <w:r>
        <w:rPr>
          <w:rFonts w:ascii="微软雅黑" w:eastAsia="微软雅黑" w:hAnsi="微软雅黑" w:hint="eastAsia"/>
        </w:rPr>
        <w:t>的</w:t>
      </w:r>
      <w:r>
        <w:rPr>
          <w:rFonts w:ascii="微软雅黑" w:eastAsia="微软雅黑" w:hAnsi="微软雅黑"/>
        </w:rPr>
        <w:t>三层转发功能</w:t>
      </w:r>
      <w:r>
        <w:rPr>
          <w:rFonts w:ascii="微软雅黑" w:eastAsia="微软雅黑" w:hAnsi="微软雅黑" w:hint="eastAsia"/>
        </w:rPr>
        <w:t>，从而</w:t>
      </w:r>
      <w:r>
        <w:rPr>
          <w:rFonts w:ascii="微软雅黑" w:eastAsia="微软雅黑" w:hAnsi="微软雅黑"/>
        </w:rPr>
        <w:t>实现</w:t>
      </w:r>
      <w:r>
        <w:rPr>
          <w:rFonts w:ascii="微软雅黑" w:eastAsia="微软雅黑" w:hAnsi="微软雅黑" w:hint="eastAsia"/>
        </w:rPr>
        <w:t>设备</w:t>
      </w:r>
      <w:r>
        <w:rPr>
          <w:rFonts w:ascii="微软雅黑" w:eastAsia="微软雅黑" w:hAnsi="微软雅黑"/>
        </w:rPr>
        <w:t>与网络上</w:t>
      </w:r>
      <w:r>
        <w:rPr>
          <w:rFonts w:ascii="微软雅黑" w:eastAsia="微软雅黑" w:hAnsi="微软雅黑" w:hint="eastAsia"/>
        </w:rPr>
        <w:t>其他设备</w:t>
      </w:r>
      <w:r>
        <w:rPr>
          <w:rFonts w:ascii="微软雅黑" w:eastAsia="微软雅黑" w:hAnsi="微软雅黑"/>
        </w:rPr>
        <w:t>进行通信。</w:t>
      </w:r>
    </w:p>
    <w:p w14:paraId="16C79ABF" w14:textId="77777777" w:rsidR="0076630D" w:rsidRDefault="00D7272D">
      <w:pPr>
        <w:ind w:firstLine="420"/>
        <w:rPr>
          <w:rFonts w:ascii="微软雅黑" w:eastAsia="微软雅黑" w:hAnsi="微软雅黑"/>
        </w:rPr>
      </w:pPr>
      <w:r>
        <w:rPr>
          <w:rFonts w:ascii="微软雅黑" w:eastAsia="微软雅黑" w:hAnsi="微软雅黑"/>
        </w:rPr>
        <w:t>VLAN接口是一种三层模式下的虚拟接口</w:t>
      </w:r>
      <w:r>
        <w:rPr>
          <w:rFonts w:ascii="微软雅黑" w:eastAsia="微软雅黑" w:hAnsi="微软雅黑" w:hint="eastAsia"/>
        </w:rPr>
        <w:t>，</w:t>
      </w:r>
      <w:r>
        <w:rPr>
          <w:rFonts w:ascii="微软雅黑" w:eastAsia="微软雅黑" w:hAnsi="微软雅黑"/>
        </w:rPr>
        <w:t>主要用于</w:t>
      </w:r>
      <w:r>
        <w:rPr>
          <w:rFonts w:ascii="微软雅黑" w:eastAsia="微软雅黑" w:hAnsi="微软雅黑" w:hint="eastAsia"/>
        </w:rPr>
        <w:t>实现</w:t>
      </w:r>
      <w:r>
        <w:rPr>
          <w:rFonts w:ascii="微软雅黑" w:eastAsia="微软雅黑" w:hAnsi="微软雅黑"/>
        </w:rPr>
        <w:t>VLAN</w:t>
      </w:r>
      <w:r>
        <w:rPr>
          <w:rFonts w:ascii="微软雅黑" w:eastAsia="微软雅黑" w:hAnsi="微软雅黑" w:hint="eastAsia"/>
        </w:rPr>
        <w:t>间的</w:t>
      </w:r>
      <w:r>
        <w:rPr>
          <w:rFonts w:ascii="微软雅黑" w:eastAsia="微软雅黑" w:hAnsi="微软雅黑"/>
        </w:rPr>
        <w:t>三层互通。它</w:t>
      </w:r>
      <w:r>
        <w:rPr>
          <w:rFonts w:ascii="微软雅黑" w:eastAsia="微软雅黑" w:hAnsi="微软雅黑" w:hint="eastAsia"/>
        </w:rPr>
        <w:t>不作为</w:t>
      </w:r>
      <w:r>
        <w:rPr>
          <w:rFonts w:ascii="微软雅黑" w:eastAsia="微软雅黑" w:hAnsi="微软雅黑"/>
        </w:rPr>
        <w:t>物理实体存在于设备上。每个</w:t>
      </w:r>
      <w:r>
        <w:rPr>
          <w:rFonts w:ascii="微软雅黑" w:eastAsia="微软雅黑" w:hAnsi="微软雅黑" w:hint="eastAsia"/>
        </w:rPr>
        <w:t>VLAN</w:t>
      </w:r>
      <w:r>
        <w:rPr>
          <w:rFonts w:ascii="微软雅黑" w:eastAsia="微软雅黑" w:hAnsi="微软雅黑"/>
        </w:rPr>
        <w:t>对应一个</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和</w:t>
      </w:r>
      <w:r>
        <w:rPr>
          <w:rFonts w:ascii="微软雅黑" w:eastAsia="微软雅黑" w:hAnsi="微软雅黑"/>
        </w:rPr>
        <w:t>IPv6接口，通过为其配置</w:t>
      </w:r>
      <w:r>
        <w:rPr>
          <w:rFonts w:ascii="微软雅黑" w:eastAsia="微软雅黑" w:hAnsi="微软雅黑" w:hint="eastAsia"/>
        </w:rPr>
        <w:t>相应</w:t>
      </w:r>
      <w:r>
        <w:rPr>
          <w:rFonts w:ascii="微软雅黑" w:eastAsia="微软雅黑" w:hAnsi="微软雅黑"/>
        </w:rPr>
        <w:t>的IP地址，可以作为本VLAN内各端口的网关地址，这样不同VLAN间的报文就可以通过VLAN接口在三层路由上互相转发。</w:t>
      </w:r>
    </w:p>
    <w:p w14:paraId="0288482A" w14:textId="77777777" w:rsidR="0076630D" w:rsidRDefault="0076630D">
      <w:pPr>
        <w:rPr>
          <w:rFonts w:ascii="微软雅黑" w:eastAsia="微软雅黑" w:hAnsi="微软雅黑"/>
        </w:rPr>
      </w:pPr>
    </w:p>
    <w:p w14:paraId="41451E44" w14:textId="77777777" w:rsidR="0076630D" w:rsidRDefault="00D7272D">
      <w:pPr>
        <w:ind w:firstLineChars="200" w:firstLine="420"/>
        <w:rPr>
          <w:rFonts w:ascii="微软雅黑" w:eastAsia="微软雅黑" w:hAnsi="微软雅黑"/>
        </w:rPr>
      </w:pPr>
      <w:r>
        <w:rPr>
          <w:rFonts w:ascii="微软雅黑" w:eastAsia="微软雅黑" w:hAnsi="微软雅黑" w:hint="eastAsia"/>
        </w:rPr>
        <w:t>GWN78</w:t>
      </w:r>
      <w:r>
        <w:rPr>
          <w:rFonts w:ascii="微软雅黑" w:eastAsia="微软雅黑" w:hAnsi="微软雅黑"/>
        </w:rPr>
        <w:t>XX系列</w:t>
      </w:r>
      <w:r>
        <w:rPr>
          <w:rFonts w:ascii="微软雅黑" w:eastAsia="微软雅黑" w:hAnsi="微软雅黑" w:hint="eastAsia"/>
        </w:rPr>
        <w:t>交换机，</w:t>
      </w:r>
      <w:r>
        <w:rPr>
          <w:rFonts w:ascii="微软雅黑" w:eastAsia="微软雅黑" w:hAnsi="微软雅黑"/>
        </w:rPr>
        <w:t>所有VLAN接口的IP地址均可用于访问交换机。</w:t>
      </w:r>
      <w:r>
        <w:rPr>
          <w:rFonts w:ascii="微软雅黑" w:eastAsia="微软雅黑" w:hAnsi="微软雅黑" w:hint="eastAsia"/>
        </w:rPr>
        <w:t>同时</w:t>
      </w:r>
      <w:r>
        <w:rPr>
          <w:rFonts w:ascii="微软雅黑" w:eastAsia="微软雅黑" w:hAnsi="微软雅黑"/>
        </w:rPr>
        <w:t>，继续支持管理VLAN功能</w:t>
      </w:r>
      <w:r>
        <w:rPr>
          <w:rFonts w:ascii="微软雅黑" w:eastAsia="微软雅黑" w:hAnsi="微软雅黑" w:hint="eastAsia"/>
        </w:rPr>
        <w:t>。指定</w:t>
      </w:r>
      <w:r>
        <w:rPr>
          <w:rFonts w:ascii="微软雅黑" w:eastAsia="微软雅黑" w:hAnsi="微软雅黑"/>
        </w:rPr>
        <w:t>的管理VLAN，自动为交换机分配</w:t>
      </w:r>
      <w:r>
        <w:rPr>
          <w:rFonts w:ascii="微软雅黑" w:eastAsia="微软雅黑" w:hAnsi="微软雅黑" w:hint="eastAsia"/>
        </w:rPr>
        <w:t>默认</w:t>
      </w:r>
      <w:r>
        <w:rPr>
          <w:rFonts w:ascii="微软雅黑" w:eastAsia="微软雅黑" w:hAnsi="微软雅黑"/>
        </w:rPr>
        <w:t>IP地址</w:t>
      </w:r>
      <w:r>
        <w:rPr>
          <w:rFonts w:ascii="微软雅黑" w:eastAsia="微软雅黑" w:hAnsi="微软雅黑" w:hint="eastAsia"/>
        </w:rPr>
        <w:t>192.168.0.254，当</w:t>
      </w:r>
      <w:r>
        <w:rPr>
          <w:rFonts w:ascii="微软雅黑" w:eastAsia="微软雅黑" w:hAnsi="微软雅黑"/>
        </w:rPr>
        <w:t>设备获取到DHCP的IP时自动替换，以便访问。</w:t>
      </w:r>
    </w:p>
    <w:p w14:paraId="13A6FA97" w14:textId="77777777" w:rsidR="0076630D" w:rsidRDefault="00D7272D">
      <w:pPr>
        <w:ind w:firstLineChars="200" w:firstLine="420"/>
        <w:rPr>
          <w:rFonts w:ascii="微软雅黑" w:eastAsia="微软雅黑" w:hAnsi="微软雅黑"/>
        </w:rPr>
      </w:pPr>
      <w:r>
        <w:rPr>
          <w:rFonts w:ascii="微软雅黑" w:eastAsia="微软雅黑" w:hAnsi="微软雅黑"/>
        </w:rPr>
        <w:t>接口数量</w:t>
      </w:r>
      <w:r>
        <w:rPr>
          <w:rFonts w:ascii="微软雅黑" w:eastAsia="微软雅黑" w:hAnsi="微软雅黑" w:hint="eastAsia"/>
        </w:rPr>
        <w:t>规格</w:t>
      </w:r>
      <w:r>
        <w:rPr>
          <w:rFonts w:ascii="微软雅黑" w:eastAsia="微软雅黑" w:hAnsi="微软雅黑"/>
        </w:rPr>
        <w:t>见下表</w:t>
      </w:r>
      <w:r>
        <w:rPr>
          <w:rFonts w:ascii="微软雅黑" w:eastAsia="微软雅黑" w:hAnsi="微软雅黑" w:hint="eastAsia"/>
        </w:rPr>
        <w:t>（不包含</w:t>
      </w:r>
      <w:r>
        <w:rPr>
          <w:rFonts w:ascii="微软雅黑" w:eastAsia="微软雅黑" w:hAnsi="微软雅黑"/>
        </w:rPr>
        <w:t>loopback接口</w:t>
      </w:r>
      <w:r>
        <w:rPr>
          <w:rFonts w:ascii="微软雅黑" w:eastAsia="微软雅黑" w:hAnsi="微软雅黑" w:hint="eastAsia"/>
        </w:rPr>
        <w:t>）</w:t>
      </w:r>
      <w:r>
        <w:rPr>
          <w:rFonts w:ascii="微软雅黑" w:eastAsia="微软雅黑" w:hAnsi="微软雅黑"/>
        </w:rPr>
        <w:t>，包括IPv4</w:t>
      </w:r>
      <w:r>
        <w:rPr>
          <w:rFonts w:ascii="微软雅黑" w:eastAsia="微软雅黑" w:hAnsi="微软雅黑" w:hint="eastAsia"/>
        </w:rPr>
        <w:t>接口</w:t>
      </w:r>
      <w:r>
        <w:rPr>
          <w:rFonts w:ascii="微软雅黑" w:eastAsia="微软雅黑" w:hAnsi="微软雅黑"/>
        </w:rPr>
        <w:t>和IPv6接口，必须共用VLAN</w:t>
      </w:r>
      <w:r>
        <w:rPr>
          <w:rFonts w:ascii="微软雅黑" w:eastAsia="微软雅黑" w:hAnsi="微软雅黑" w:hint="eastAsia"/>
        </w:rPr>
        <w:t>；</w:t>
      </w:r>
      <w:r>
        <w:rPr>
          <w:rFonts w:ascii="微软雅黑" w:eastAsia="微软雅黑" w:hAnsi="微软雅黑"/>
        </w:rPr>
        <w:t>一旦为IPv4创建</w:t>
      </w:r>
      <w:r>
        <w:rPr>
          <w:rFonts w:ascii="微软雅黑" w:eastAsia="微软雅黑" w:hAnsi="微软雅黑" w:hint="eastAsia"/>
        </w:rPr>
        <w:t>V</w:t>
      </w:r>
      <w:r>
        <w:rPr>
          <w:rFonts w:ascii="微软雅黑" w:eastAsia="微软雅黑" w:hAnsi="微软雅黑"/>
        </w:rPr>
        <w:t>LAN接口，IPv6接口会自动创建成功，反之</w:t>
      </w:r>
      <w:r>
        <w:rPr>
          <w:rFonts w:ascii="微软雅黑" w:eastAsia="微软雅黑" w:hAnsi="微软雅黑" w:hint="eastAsia"/>
        </w:rPr>
        <w:t>，</w:t>
      </w:r>
      <w:r>
        <w:rPr>
          <w:rFonts w:ascii="微软雅黑" w:eastAsia="微软雅黑" w:hAnsi="微软雅黑"/>
        </w:rPr>
        <w:t>亦然</w:t>
      </w:r>
      <w:r>
        <w:rPr>
          <w:rFonts w:ascii="微软雅黑" w:eastAsia="微软雅黑" w:hAnsi="微软雅黑" w:hint="eastAsia"/>
        </w:rPr>
        <w:t>；每个</w:t>
      </w:r>
      <w:r>
        <w:rPr>
          <w:rFonts w:ascii="微软雅黑" w:eastAsia="微软雅黑" w:hAnsi="微软雅黑"/>
        </w:rPr>
        <w:t>VLAN</w:t>
      </w:r>
      <w:r>
        <w:rPr>
          <w:rFonts w:ascii="微软雅黑" w:eastAsia="微软雅黑" w:hAnsi="微软雅黑" w:hint="eastAsia"/>
        </w:rPr>
        <w:t>接口</w:t>
      </w:r>
      <w:r>
        <w:rPr>
          <w:rFonts w:ascii="微软雅黑" w:eastAsia="微软雅黑" w:hAnsi="微软雅黑"/>
        </w:rPr>
        <w:t>支持MTU设置</w:t>
      </w:r>
      <w:r>
        <w:rPr>
          <w:rFonts w:ascii="微软雅黑" w:eastAsia="微软雅黑" w:hAnsi="微软雅黑" w:hint="eastAsia"/>
        </w:rPr>
        <w:t>，供IPv</w:t>
      </w:r>
      <w:r>
        <w:rPr>
          <w:rFonts w:ascii="微软雅黑" w:eastAsia="微软雅黑" w:hAnsi="微软雅黑"/>
        </w:rPr>
        <w:t>4</w:t>
      </w:r>
      <w:r>
        <w:rPr>
          <w:rFonts w:ascii="微软雅黑" w:eastAsia="微软雅黑" w:hAnsi="微软雅黑" w:hint="eastAsia"/>
        </w:rPr>
        <w:t>和</w:t>
      </w:r>
      <w:r>
        <w:rPr>
          <w:rFonts w:ascii="微软雅黑" w:eastAsia="微软雅黑" w:hAnsi="微软雅黑"/>
        </w:rPr>
        <w:t>IPv6</w:t>
      </w:r>
      <w:r>
        <w:rPr>
          <w:rFonts w:ascii="微软雅黑" w:eastAsia="微软雅黑" w:hAnsi="微软雅黑" w:hint="eastAsia"/>
        </w:rPr>
        <w:t>双栈</w:t>
      </w:r>
      <w:r>
        <w:rPr>
          <w:rFonts w:ascii="微软雅黑" w:eastAsia="微软雅黑" w:hAnsi="微软雅黑"/>
        </w:rPr>
        <w:t>使用；一个VLAN接口有且仅有一个</w:t>
      </w:r>
      <w:r>
        <w:rPr>
          <w:rFonts w:ascii="微软雅黑" w:eastAsia="微软雅黑" w:hAnsi="微软雅黑" w:hint="eastAsia"/>
        </w:rPr>
        <w:t>状态</w:t>
      </w:r>
      <w:r>
        <w:rPr>
          <w:rFonts w:ascii="微软雅黑" w:eastAsia="微软雅黑" w:hAnsi="微软雅黑"/>
        </w:rPr>
        <w:t>提示</w:t>
      </w:r>
      <w:r>
        <w:rPr>
          <w:rFonts w:ascii="微软雅黑" w:eastAsia="微软雅黑" w:hAnsi="微软雅黑" w:hint="eastAsia"/>
        </w:rPr>
        <w:t>，</w:t>
      </w:r>
      <w:r>
        <w:rPr>
          <w:rFonts w:ascii="微软雅黑" w:eastAsia="微软雅黑" w:hAnsi="微软雅黑"/>
        </w:rPr>
        <w:t>即IPv4</w:t>
      </w:r>
      <w:r>
        <w:rPr>
          <w:rFonts w:ascii="微软雅黑" w:eastAsia="微软雅黑" w:hAnsi="微软雅黑" w:hint="eastAsia"/>
        </w:rPr>
        <w:t>接口</w:t>
      </w:r>
      <w:r>
        <w:rPr>
          <w:rFonts w:ascii="微软雅黑" w:eastAsia="微软雅黑" w:hAnsi="微软雅黑"/>
        </w:rPr>
        <w:t>和IPv6接口共用状态显示，IPv4</w:t>
      </w:r>
      <w:r>
        <w:rPr>
          <w:rFonts w:ascii="微软雅黑" w:eastAsia="微软雅黑" w:hAnsi="微软雅黑" w:hint="eastAsia"/>
        </w:rPr>
        <w:t>接口或</w:t>
      </w:r>
      <w:r>
        <w:rPr>
          <w:rFonts w:ascii="微软雅黑" w:eastAsia="微软雅黑" w:hAnsi="微软雅黑"/>
        </w:rPr>
        <w:t>IPv6</w:t>
      </w:r>
      <w:r>
        <w:rPr>
          <w:rFonts w:ascii="微软雅黑" w:eastAsia="微软雅黑" w:hAnsi="微软雅黑" w:hint="eastAsia"/>
        </w:rPr>
        <w:t>接口</w:t>
      </w:r>
      <w:r>
        <w:rPr>
          <w:rFonts w:ascii="微软雅黑" w:eastAsia="微软雅黑" w:hAnsi="微软雅黑"/>
        </w:rPr>
        <w:t>任一</w:t>
      </w:r>
      <w:r>
        <w:rPr>
          <w:rFonts w:ascii="微软雅黑" w:eastAsia="微软雅黑" w:hAnsi="微软雅黑" w:hint="eastAsia"/>
        </w:rPr>
        <w:t>有效</w:t>
      </w:r>
      <w:r>
        <w:rPr>
          <w:rFonts w:ascii="微软雅黑" w:eastAsia="微软雅黑" w:hAnsi="微软雅黑"/>
        </w:rPr>
        <w:t>（</w:t>
      </w:r>
      <w:r>
        <w:rPr>
          <w:rFonts w:ascii="微软雅黑" w:eastAsia="微软雅黑" w:hAnsi="微软雅黑" w:hint="eastAsia"/>
        </w:rPr>
        <w:t>详见</w:t>
      </w:r>
      <w:r>
        <w:rPr>
          <w:rFonts w:ascii="微软雅黑" w:eastAsia="微软雅黑" w:hAnsi="微软雅黑"/>
        </w:rPr>
        <w:t>下方</w:t>
      </w:r>
      <w:r>
        <w:rPr>
          <w:rFonts w:ascii="微软雅黑" w:eastAsia="微软雅黑" w:hAnsi="微软雅黑" w:hint="eastAsia"/>
        </w:rPr>
        <w:t>接口</w:t>
      </w:r>
      <w:r>
        <w:rPr>
          <w:rFonts w:ascii="微软雅黑" w:eastAsia="微软雅黑" w:hAnsi="微软雅黑"/>
        </w:rPr>
        <w:t>判断依据），状态即Up，两者均不</w:t>
      </w:r>
      <w:r>
        <w:rPr>
          <w:rFonts w:ascii="微软雅黑" w:eastAsia="微软雅黑" w:hAnsi="微软雅黑" w:hint="eastAsia"/>
        </w:rPr>
        <w:t>有效</w:t>
      </w:r>
      <w:r>
        <w:rPr>
          <w:rFonts w:ascii="微软雅黑" w:eastAsia="微软雅黑" w:hAnsi="微软雅黑"/>
        </w:rPr>
        <w:t>则为Down。</w:t>
      </w:r>
    </w:p>
    <w:tbl>
      <w:tblPr>
        <w:tblStyle w:val="ac"/>
        <w:tblW w:w="0" w:type="auto"/>
        <w:tblLayout w:type="fixed"/>
        <w:tblLook w:val="04A0" w:firstRow="1" w:lastRow="0" w:firstColumn="1" w:lastColumn="0" w:noHBand="0" w:noVBand="1"/>
      </w:tblPr>
      <w:tblGrid>
        <w:gridCol w:w="4248"/>
        <w:gridCol w:w="1720"/>
        <w:gridCol w:w="2328"/>
      </w:tblGrid>
      <w:tr w:rsidR="0076630D" w14:paraId="21FB86F3" w14:textId="77777777">
        <w:tc>
          <w:tcPr>
            <w:tcW w:w="4248" w:type="dxa"/>
          </w:tcPr>
          <w:p w14:paraId="07E81BD8" w14:textId="77777777" w:rsidR="0076630D" w:rsidRDefault="00D7272D">
            <w:pPr>
              <w:jc w:val="center"/>
              <w:rPr>
                <w:rFonts w:asciiTheme="minorEastAsia" w:hAnsiTheme="minorEastAsia"/>
                <w:b/>
              </w:rPr>
            </w:pPr>
            <w:r>
              <w:rPr>
                <w:rFonts w:asciiTheme="minorEastAsia" w:hAnsiTheme="minorEastAsia" w:hint="eastAsia"/>
                <w:b/>
              </w:rPr>
              <w:t>型号</w:t>
            </w:r>
          </w:p>
        </w:tc>
        <w:tc>
          <w:tcPr>
            <w:tcW w:w="1720" w:type="dxa"/>
          </w:tcPr>
          <w:p w14:paraId="6E80EEA7" w14:textId="77777777" w:rsidR="0076630D" w:rsidRDefault="00D7272D">
            <w:pPr>
              <w:jc w:val="center"/>
              <w:rPr>
                <w:rFonts w:asciiTheme="minorEastAsia" w:hAnsiTheme="minorEastAsia"/>
                <w:b/>
              </w:rPr>
            </w:pPr>
            <w:r>
              <w:rPr>
                <w:rFonts w:asciiTheme="minorEastAsia" w:hAnsiTheme="minorEastAsia" w:hint="eastAsia"/>
                <w:b/>
              </w:rPr>
              <w:t>芯片</w:t>
            </w:r>
          </w:p>
        </w:tc>
        <w:tc>
          <w:tcPr>
            <w:tcW w:w="2328" w:type="dxa"/>
          </w:tcPr>
          <w:p w14:paraId="63507DEB" w14:textId="77777777" w:rsidR="0076630D" w:rsidRDefault="00D7272D">
            <w:pPr>
              <w:jc w:val="center"/>
              <w:rPr>
                <w:rFonts w:asciiTheme="minorEastAsia" w:hAnsiTheme="minorEastAsia"/>
                <w:b/>
              </w:rPr>
            </w:pPr>
            <w:r>
              <w:rPr>
                <w:rFonts w:asciiTheme="minorEastAsia" w:hAnsiTheme="minorEastAsia" w:hint="eastAsia"/>
                <w:b/>
              </w:rPr>
              <w:t>VLAN</w:t>
            </w:r>
            <w:r>
              <w:rPr>
                <w:rFonts w:asciiTheme="minorEastAsia" w:hAnsiTheme="minorEastAsia"/>
                <w:b/>
              </w:rPr>
              <w:t>接口数量上限</w:t>
            </w:r>
          </w:p>
        </w:tc>
      </w:tr>
      <w:tr w:rsidR="0076630D" w14:paraId="655DD383" w14:textId="77777777">
        <w:tc>
          <w:tcPr>
            <w:tcW w:w="4248" w:type="dxa"/>
          </w:tcPr>
          <w:p w14:paraId="4974E54E" w14:textId="3B377960" w:rsidR="0076630D" w:rsidRDefault="00D7272D" w:rsidP="00CF57EF">
            <w:pPr>
              <w:rPr>
                <w:rFonts w:asciiTheme="minorEastAsia" w:hAnsiTheme="minorEastAsia"/>
              </w:rPr>
            </w:pPr>
            <w:r>
              <w:rPr>
                <w:rFonts w:asciiTheme="minorEastAsia" w:hAnsiTheme="minorEastAsia" w:hint="eastAsia"/>
              </w:rPr>
              <w:t>GWN7801</w:t>
            </w:r>
            <w:r>
              <w:rPr>
                <w:rFonts w:asciiTheme="minorEastAsia" w:hAnsiTheme="minorEastAsia"/>
              </w:rPr>
              <w:t>(P)/02(P)/03(P)</w:t>
            </w:r>
            <w:r w:rsidR="00CF57EF">
              <w:rPr>
                <w:rFonts w:asciiTheme="minorEastAsia" w:hAnsiTheme="minorEastAsia" w:hint="eastAsia"/>
              </w:rPr>
              <w:t>/11(P)/12P/13(P)</w:t>
            </w:r>
            <w:r w:rsidR="00CF57EF">
              <w:rPr>
                <w:rFonts w:asciiTheme="minorEastAsia" w:hAnsiTheme="minorEastAsia"/>
              </w:rPr>
              <w:t>/21P/30/31</w:t>
            </w:r>
          </w:p>
        </w:tc>
        <w:tc>
          <w:tcPr>
            <w:tcW w:w="1720" w:type="dxa"/>
          </w:tcPr>
          <w:p w14:paraId="248DB0B0" w14:textId="245C7A92" w:rsidR="0076630D" w:rsidRDefault="00D7272D">
            <w:pPr>
              <w:jc w:val="center"/>
              <w:rPr>
                <w:rFonts w:asciiTheme="minorEastAsia" w:hAnsiTheme="minorEastAsia"/>
              </w:rPr>
            </w:pPr>
            <w:r>
              <w:rPr>
                <w:rFonts w:asciiTheme="minorEastAsia" w:hAnsiTheme="minorEastAsia" w:hint="eastAsia"/>
              </w:rPr>
              <w:t>RTL838X</w:t>
            </w:r>
            <w:r w:rsidR="00CF57EF">
              <w:rPr>
                <w:rFonts w:asciiTheme="minorEastAsia" w:hAnsiTheme="minorEastAsia" w:hint="eastAsia"/>
              </w:rPr>
              <w:t>/9300</w:t>
            </w:r>
          </w:p>
        </w:tc>
        <w:tc>
          <w:tcPr>
            <w:tcW w:w="2328" w:type="dxa"/>
          </w:tcPr>
          <w:p w14:paraId="6AC0111F" w14:textId="77777777" w:rsidR="0076630D" w:rsidRDefault="00D7272D">
            <w:pPr>
              <w:jc w:val="center"/>
              <w:rPr>
                <w:rFonts w:asciiTheme="minorEastAsia" w:hAnsiTheme="minorEastAsia"/>
              </w:rPr>
            </w:pPr>
            <w:r>
              <w:rPr>
                <w:rFonts w:asciiTheme="minorEastAsia" w:hAnsiTheme="minorEastAsia"/>
              </w:rPr>
              <w:t>16</w:t>
            </w:r>
          </w:p>
        </w:tc>
      </w:tr>
      <w:tr w:rsidR="0076630D" w14:paraId="30C6CA04" w14:textId="77777777">
        <w:tc>
          <w:tcPr>
            <w:tcW w:w="4248" w:type="dxa"/>
          </w:tcPr>
          <w:p w14:paraId="5B882F17" w14:textId="24654092" w:rsidR="0076630D" w:rsidRDefault="00D7272D" w:rsidP="00CF57EF">
            <w:pPr>
              <w:rPr>
                <w:rFonts w:asciiTheme="minorEastAsia" w:hAnsiTheme="minorEastAsia"/>
              </w:rPr>
            </w:pPr>
            <w:r>
              <w:rPr>
                <w:rFonts w:asciiTheme="minorEastAsia" w:hAnsiTheme="minorEastAsia" w:hint="eastAsia"/>
              </w:rPr>
              <w:t>GWN7806(P)/16(P)</w:t>
            </w:r>
            <w:r>
              <w:rPr>
                <w:rFonts w:asciiTheme="minorEastAsia" w:hAnsiTheme="minorEastAsia"/>
              </w:rPr>
              <w:t>/23P/32</w:t>
            </w:r>
          </w:p>
        </w:tc>
        <w:tc>
          <w:tcPr>
            <w:tcW w:w="1720" w:type="dxa"/>
          </w:tcPr>
          <w:p w14:paraId="128371C8" w14:textId="24466DDC" w:rsidR="0076630D" w:rsidRDefault="00D7272D" w:rsidP="00CF57EF">
            <w:pPr>
              <w:jc w:val="center"/>
              <w:rPr>
                <w:rFonts w:asciiTheme="minorEastAsia" w:hAnsiTheme="minorEastAsia"/>
              </w:rPr>
            </w:pPr>
            <w:r>
              <w:rPr>
                <w:rFonts w:asciiTheme="minorEastAsia" w:hAnsiTheme="minorEastAsia" w:hint="eastAsia"/>
              </w:rPr>
              <w:t>RTL93</w:t>
            </w:r>
            <w:r w:rsidR="00CF57EF">
              <w:rPr>
                <w:rFonts w:asciiTheme="minorEastAsia" w:hAnsiTheme="minorEastAsia"/>
              </w:rPr>
              <w:t>10</w:t>
            </w:r>
          </w:p>
        </w:tc>
        <w:tc>
          <w:tcPr>
            <w:tcW w:w="2328" w:type="dxa"/>
          </w:tcPr>
          <w:p w14:paraId="57B0B2C3" w14:textId="77777777" w:rsidR="0076630D" w:rsidRDefault="00D7272D">
            <w:pPr>
              <w:jc w:val="center"/>
              <w:rPr>
                <w:rFonts w:asciiTheme="minorEastAsia" w:hAnsiTheme="minorEastAsia"/>
              </w:rPr>
            </w:pPr>
            <w:r>
              <w:rPr>
                <w:rFonts w:asciiTheme="minorEastAsia" w:hAnsiTheme="minorEastAsia"/>
              </w:rPr>
              <w:t>32</w:t>
            </w:r>
          </w:p>
        </w:tc>
      </w:tr>
    </w:tbl>
    <w:p w14:paraId="5540D9DD" w14:textId="766F2CE8" w:rsidR="0076630D" w:rsidRDefault="0076630D">
      <w:pPr>
        <w:rPr>
          <w:rFonts w:ascii="微软雅黑" w:eastAsia="微软雅黑" w:hAnsi="微软雅黑"/>
        </w:rPr>
      </w:pPr>
    </w:p>
    <w:p w14:paraId="33F2C808" w14:textId="77777777" w:rsidR="0076630D" w:rsidRDefault="00D7272D">
      <w:pPr>
        <w:rPr>
          <w:rFonts w:ascii="微软雅黑" w:eastAsia="微软雅黑" w:hAnsi="微软雅黑"/>
        </w:rPr>
      </w:pPr>
      <w:r>
        <w:rPr>
          <w:rFonts w:ascii="微软雅黑" w:eastAsia="微软雅黑" w:hAnsi="微软雅黑" w:hint="eastAsia"/>
        </w:rPr>
        <w:t>【配置参数】</w:t>
      </w:r>
    </w:p>
    <w:p w14:paraId="03F09F18" w14:textId="77777777" w:rsidR="0076630D" w:rsidRDefault="00D7272D">
      <w:pPr>
        <w:rPr>
          <w:rFonts w:ascii="微软雅黑" w:eastAsia="微软雅黑" w:hAnsi="微软雅黑"/>
          <w:b/>
        </w:rPr>
      </w:pPr>
      <w:r>
        <w:rPr>
          <w:rFonts w:ascii="微软雅黑" w:eastAsia="微软雅黑" w:hAnsi="微软雅黑" w:hint="eastAsia"/>
          <w:b/>
        </w:rPr>
        <w:t>（一）IPv</w:t>
      </w:r>
      <w:r>
        <w:rPr>
          <w:rFonts w:ascii="微软雅黑" w:eastAsia="微软雅黑" w:hAnsi="微软雅黑"/>
          <w:b/>
        </w:rPr>
        <w:t>4</w:t>
      </w:r>
      <w:r>
        <w:rPr>
          <w:rFonts w:ascii="微软雅黑" w:eastAsia="微软雅黑" w:hAnsi="微软雅黑" w:hint="eastAsia"/>
          <w:b/>
        </w:rPr>
        <w:t>接口</w:t>
      </w:r>
      <w:r>
        <w:rPr>
          <w:rFonts w:ascii="微软雅黑" w:eastAsia="微软雅黑" w:hAnsi="微软雅黑"/>
          <w:b/>
        </w:rPr>
        <w:t>：</w:t>
      </w:r>
    </w:p>
    <w:p w14:paraId="41141A6F" w14:textId="77777777" w:rsidR="0076630D" w:rsidRDefault="00D7272D" w:rsidP="00B10728">
      <w:pPr>
        <w:pStyle w:val="af2"/>
        <w:numPr>
          <w:ilvl w:val="0"/>
          <w:numId w:val="169"/>
        </w:numPr>
        <w:ind w:firstLineChars="0"/>
        <w:rPr>
          <w:rFonts w:ascii="微软雅黑" w:eastAsia="微软雅黑" w:hAnsi="微软雅黑"/>
        </w:rPr>
      </w:pPr>
      <w:r>
        <w:rPr>
          <w:rFonts w:ascii="微软雅黑" w:eastAsia="微软雅黑" w:hAnsi="微软雅黑"/>
        </w:rPr>
        <w:t>VLAN：</w:t>
      </w:r>
      <w:r>
        <w:rPr>
          <w:rFonts w:ascii="微软雅黑" w:eastAsia="微软雅黑" w:hAnsi="微软雅黑" w:hint="eastAsia"/>
        </w:rPr>
        <w:t>输入</w:t>
      </w:r>
      <w:r>
        <w:rPr>
          <w:rFonts w:ascii="微软雅黑" w:eastAsia="微软雅黑" w:hAnsi="微软雅黑"/>
        </w:rPr>
        <w:t>VLAN ID进行</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接口</w:t>
      </w:r>
      <w:r>
        <w:rPr>
          <w:rFonts w:ascii="微软雅黑" w:eastAsia="微软雅黑" w:hAnsi="微软雅黑"/>
        </w:rPr>
        <w:t>创建</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-4094</w:t>
      </w:r>
      <w:r>
        <w:rPr>
          <w:rFonts w:ascii="微软雅黑" w:eastAsia="微软雅黑" w:hAnsi="微软雅黑" w:hint="eastAsia"/>
        </w:rPr>
        <w:t>的</w:t>
      </w:r>
      <w:r>
        <w:rPr>
          <w:rFonts w:ascii="微软雅黑" w:eastAsia="微软雅黑" w:hAnsi="微软雅黑"/>
        </w:rPr>
        <w:t>整数。若VLAN不存在则会自动创建VLAN以确保可以生成VLAN的IPv4</w:t>
      </w:r>
      <w:r>
        <w:rPr>
          <w:rFonts w:ascii="微软雅黑" w:eastAsia="微软雅黑" w:hAnsi="微软雅黑" w:hint="eastAsia"/>
        </w:rPr>
        <w:t>接口</w:t>
      </w:r>
      <w:r>
        <w:rPr>
          <w:rFonts w:ascii="微软雅黑" w:eastAsia="微软雅黑" w:hAnsi="微软雅黑"/>
        </w:rPr>
        <w:t>。</w:t>
      </w:r>
    </w:p>
    <w:p w14:paraId="3B46EF70" w14:textId="77777777" w:rsidR="0076630D" w:rsidRDefault="00D7272D">
      <w:pPr>
        <w:pStyle w:val="af2"/>
        <w:ind w:left="840"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和</w:t>
      </w:r>
      <w:r>
        <w:rPr>
          <w:rFonts w:ascii="微软雅黑" w:eastAsia="微软雅黑" w:hAnsi="微软雅黑"/>
        </w:rPr>
        <w:t>IPv6共用VLAN接口</w:t>
      </w:r>
      <w:r>
        <w:rPr>
          <w:rFonts w:ascii="微软雅黑" w:eastAsia="微软雅黑" w:hAnsi="微软雅黑" w:hint="eastAsia"/>
        </w:rPr>
        <w:t>。</w:t>
      </w:r>
      <w:r>
        <w:rPr>
          <w:rFonts w:ascii="微软雅黑" w:eastAsia="微软雅黑" w:hAnsi="微软雅黑"/>
        </w:rPr>
        <w:t>若IPv4/v6</w:t>
      </w:r>
      <w:r>
        <w:rPr>
          <w:rFonts w:ascii="微软雅黑" w:eastAsia="微软雅黑" w:hAnsi="微软雅黑" w:hint="eastAsia"/>
        </w:rPr>
        <w:t>接口</w:t>
      </w:r>
      <w:r>
        <w:rPr>
          <w:rFonts w:ascii="微软雅黑" w:eastAsia="微软雅黑" w:hAnsi="微软雅黑"/>
        </w:rPr>
        <w:t>数量尚未</w:t>
      </w:r>
      <w:r>
        <w:rPr>
          <w:rFonts w:ascii="微软雅黑" w:eastAsia="微软雅黑" w:hAnsi="微软雅黑" w:hint="eastAsia"/>
        </w:rPr>
        <w:t>达到上限</w:t>
      </w:r>
      <w:r>
        <w:rPr>
          <w:rFonts w:ascii="微软雅黑" w:eastAsia="微软雅黑" w:hAnsi="微软雅黑"/>
        </w:rPr>
        <w:t>，支持上述创建方式；若VLAN</w:t>
      </w:r>
      <w:r>
        <w:rPr>
          <w:rFonts w:ascii="微软雅黑" w:eastAsia="微软雅黑" w:hAnsi="微软雅黑" w:hint="eastAsia"/>
        </w:rPr>
        <w:t>接口数量</w:t>
      </w:r>
      <w:r>
        <w:rPr>
          <w:rFonts w:ascii="微软雅黑" w:eastAsia="微软雅黑" w:hAnsi="微软雅黑"/>
        </w:rPr>
        <w:t>达到上限，</w:t>
      </w:r>
      <w:r>
        <w:rPr>
          <w:rFonts w:ascii="微软雅黑" w:eastAsia="微软雅黑" w:hAnsi="微软雅黑" w:hint="eastAsia"/>
        </w:rPr>
        <w:t>则</w:t>
      </w:r>
      <w:r>
        <w:rPr>
          <w:rFonts w:ascii="微软雅黑" w:eastAsia="微软雅黑" w:hAnsi="微软雅黑"/>
        </w:rPr>
        <w:t>仅支持</w:t>
      </w:r>
      <w:r>
        <w:rPr>
          <w:rFonts w:ascii="微软雅黑" w:eastAsia="微软雅黑" w:hAnsi="微软雅黑" w:hint="eastAsia"/>
        </w:rPr>
        <w:t>直接</w:t>
      </w:r>
      <w:r>
        <w:rPr>
          <w:rFonts w:ascii="微软雅黑" w:eastAsia="微软雅黑" w:hAnsi="微软雅黑"/>
        </w:rPr>
        <w:t>从VLAN IPv4</w:t>
      </w:r>
      <w:r>
        <w:rPr>
          <w:rFonts w:ascii="微软雅黑" w:eastAsia="微软雅黑" w:hAnsi="微软雅黑" w:hint="eastAsia"/>
        </w:rPr>
        <w:t>接口列表</w:t>
      </w:r>
      <w:r>
        <w:rPr>
          <w:rFonts w:ascii="微软雅黑" w:eastAsia="微软雅黑" w:hAnsi="微软雅黑"/>
        </w:rPr>
        <w:t>中选择进行配置。</w:t>
      </w:r>
    </w:p>
    <w:p w14:paraId="2B5C70BC" w14:textId="7BC2C7AD" w:rsidR="0076630D" w:rsidRDefault="00D7272D" w:rsidP="00B10728">
      <w:pPr>
        <w:pStyle w:val="af2"/>
        <w:numPr>
          <w:ilvl w:val="0"/>
          <w:numId w:val="170"/>
        </w:numPr>
        <w:ind w:firstLineChars="0"/>
        <w:rPr>
          <w:rFonts w:ascii="微软雅黑" w:eastAsia="微软雅黑" w:hAnsi="微软雅黑"/>
        </w:rPr>
      </w:pPr>
      <w:r>
        <w:rPr>
          <w:rFonts w:ascii="微软雅黑" w:eastAsia="微软雅黑" w:hAnsi="微软雅黑" w:hint="eastAsia"/>
        </w:rPr>
        <w:t>MTU</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VLAN接口的MTU值，</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128</w:t>
      </w:r>
      <w:r w:rsidR="00852D56">
        <w:rPr>
          <w:rFonts w:ascii="微软雅黑" w:eastAsia="微软雅黑" w:hAnsi="微软雅黑"/>
        </w:rPr>
        <w:t>0</w:t>
      </w:r>
      <w:r>
        <w:rPr>
          <w:rFonts w:ascii="微软雅黑" w:eastAsia="微软雅黑" w:hAnsi="微软雅黑" w:hint="eastAsia"/>
        </w:rPr>
        <w:t>-9216，</w:t>
      </w:r>
      <w:r>
        <w:rPr>
          <w:rFonts w:ascii="微软雅黑" w:eastAsia="微软雅黑" w:hAnsi="微软雅黑"/>
        </w:rPr>
        <w:t>默认</w:t>
      </w:r>
      <w:r>
        <w:rPr>
          <w:rFonts w:ascii="微软雅黑" w:eastAsia="微软雅黑" w:hAnsi="微软雅黑" w:hint="eastAsia"/>
        </w:rPr>
        <w:t>1500。</w:t>
      </w:r>
    </w:p>
    <w:p w14:paraId="145D95FF"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此</w:t>
      </w:r>
      <w:r>
        <w:rPr>
          <w:rFonts w:ascii="微软雅黑" w:eastAsia="微软雅黑" w:hAnsi="微软雅黑"/>
        </w:rPr>
        <w:t>MTU</w:t>
      </w:r>
      <w:r>
        <w:rPr>
          <w:rFonts w:ascii="微软雅黑" w:eastAsia="微软雅黑" w:hAnsi="微软雅黑" w:hint="eastAsia"/>
        </w:rPr>
        <w:t>为</w:t>
      </w:r>
      <w:r>
        <w:rPr>
          <w:rFonts w:ascii="微软雅黑" w:eastAsia="微软雅黑" w:hAnsi="微软雅黑"/>
        </w:rPr>
        <w:t>IPv4接口和IPv6接口共用。</w:t>
      </w:r>
    </w:p>
    <w:p w14:paraId="655005DE" w14:textId="77777777" w:rsidR="0076630D" w:rsidRDefault="00D7272D">
      <w:pPr>
        <w:ind w:left="419"/>
        <w:rPr>
          <w:rFonts w:ascii="微软雅黑" w:eastAsia="微软雅黑" w:hAnsi="微软雅黑"/>
        </w:rPr>
      </w:pPr>
      <w:r>
        <w:rPr>
          <w:rFonts w:ascii="微软雅黑" w:eastAsia="微软雅黑" w:hAnsi="微软雅黑" w:hint="eastAsia"/>
        </w:rPr>
        <w:t>配置IPv</w:t>
      </w:r>
      <w:r>
        <w:rPr>
          <w:rFonts w:ascii="微软雅黑" w:eastAsia="微软雅黑" w:hAnsi="微软雅黑"/>
        </w:rPr>
        <w:t>4</w:t>
      </w:r>
      <w:r>
        <w:rPr>
          <w:rFonts w:ascii="微软雅黑" w:eastAsia="微软雅黑" w:hAnsi="微软雅黑" w:hint="eastAsia"/>
        </w:rPr>
        <w:t>地址</w:t>
      </w:r>
      <w:r>
        <w:rPr>
          <w:rFonts w:ascii="微软雅黑" w:eastAsia="微软雅黑" w:hAnsi="微软雅黑"/>
        </w:rPr>
        <w:t>：设置VLAN接口使用的IPv4</w:t>
      </w:r>
      <w:r>
        <w:rPr>
          <w:rFonts w:ascii="微软雅黑" w:eastAsia="微软雅黑" w:hAnsi="微软雅黑" w:hint="eastAsia"/>
        </w:rPr>
        <w:t>地址</w:t>
      </w:r>
      <w:r>
        <w:rPr>
          <w:rFonts w:ascii="微软雅黑" w:eastAsia="微软雅黑" w:hAnsi="微软雅黑"/>
        </w:rPr>
        <w:t>。</w:t>
      </w:r>
    </w:p>
    <w:p w14:paraId="49FDF242" w14:textId="77777777" w:rsidR="0076630D" w:rsidRDefault="00D7272D" w:rsidP="00B10728">
      <w:pPr>
        <w:pStyle w:val="af2"/>
        <w:numPr>
          <w:ilvl w:val="0"/>
          <w:numId w:val="170"/>
        </w:numPr>
        <w:ind w:firstLineChars="0"/>
        <w:rPr>
          <w:rFonts w:ascii="微软雅黑" w:eastAsia="微软雅黑" w:hAnsi="微软雅黑"/>
        </w:rPr>
      </w:pP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地址类型：</w:t>
      </w:r>
      <w:r>
        <w:rPr>
          <w:rFonts w:ascii="微软雅黑" w:eastAsia="微软雅黑" w:hAnsi="微软雅黑"/>
        </w:rPr>
        <w:t>设置IPv4</w:t>
      </w:r>
      <w:r>
        <w:rPr>
          <w:rFonts w:ascii="微软雅黑" w:eastAsia="微软雅黑" w:hAnsi="微软雅黑" w:hint="eastAsia"/>
        </w:rPr>
        <w:t>地址</w:t>
      </w:r>
      <w:r>
        <w:rPr>
          <w:rFonts w:ascii="微软雅黑" w:eastAsia="微软雅黑" w:hAnsi="微软雅黑"/>
        </w:rPr>
        <w:t>的获取方式，选项有{DHCP|静态IP}</w:t>
      </w:r>
      <w:r>
        <w:rPr>
          <w:rFonts w:ascii="微软雅黑" w:eastAsia="微软雅黑" w:hAnsi="微软雅黑" w:hint="eastAsia"/>
        </w:rPr>
        <w:t>，</w:t>
      </w:r>
      <w:r>
        <w:rPr>
          <w:rFonts w:ascii="微软雅黑" w:eastAsia="微软雅黑" w:hAnsi="微软雅黑"/>
        </w:rPr>
        <w:t>默认静态IP。</w:t>
      </w:r>
    </w:p>
    <w:p w14:paraId="2E43BB4C" w14:textId="77777777" w:rsidR="0076630D" w:rsidRDefault="00D7272D" w:rsidP="00B10728">
      <w:pPr>
        <w:pStyle w:val="af2"/>
        <w:numPr>
          <w:ilvl w:val="0"/>
          <w:numId w:val="171"/>
        </w:numPr>
        <w:ind w:firstLineChars="0"/>
        <w:rPr>
          <w:rFonts w:ascii="微软雅黑" w:eastAsia="微软雅黑" w:hAnsi="微软雅黑"/>
        </w:rPr>
      </w:pPr>
      <w:r>
        <w:rPr>
          <w:rFonts w:ascii="微软雅黑" w:eastAsia="微软雅黑" w:hAnsi="微软雅黑" w:hint="eastAsia"/>
        </w:rPr>
        <w:t>DHCP</w:t>
      </w:r>
      <w:r>
        <w:rPr>
          <w:rFonts w:ascii="微软雅黑" w:eastAsia="微软雅黑" w:hAnsi="微软雅黑"/>
        </w:rPr>
        <w:t>：自动获取分配</w:t>
      </w:r>
      <w:r>
        <w:rPr>
          <w:rFonts w:ascii="微软雅黑" w:eastAsia="微软雅黑" w:hAnsi="微软雅黑" w:hint="eastAsia"/>
        </w:rPr>
        <w:t>的</w:t>
      </w:r>
      <w:r>
        <w:rPr>
          <w:rFonts w:ascii="微软雅黑" w:eastAsia="微软雅黑" w:hAnsi="微软雅黑"/>
        </w:rPr>
        <w:t>IPv4地址</w:t>
      </w:r>
      <w:r>
        <w:rPr>
          <w:rFonts w:ascii="微软雅黑" w:eastAsia="微软雅黑" w:hAnsi="微软雅黑" w:hint="eastAsia"/>
        </w:rPr>
        <w:t>及其</w:t>
      </w:r>
      <w:r>
        <w:rPr>
          <w:rFonts w:ascii="微软雅黑" w:eastAsia="微软雅黑" w:hAnsi="微软雅黑"/>
        </w:rPr>
        <w:t>掩码</w:t>
      </w:r>
      <w:r>
        <w:rPr>
          <w:rFonts w:ascii="微软雅黑" w:eastAsia="微软雅黑" w:hAnsi="微软雅黑" w:hint="eastAsia"/>
        </w:rPr>
        <w:t>。</w:t>
      </w:r>
    </w:p>
    <w:p w14:paraId="70A7B8A0" w14:textId="517B64C9" w:rsidR="00365E5B" w:rsidRDefault="00365E5B" w:rsidP="00B10728">
      <w:pPr>
        <w:pStyle w:val="af2"/>
        <w:numPr>
          <w:ilvl w:val="0"/>
          <w:numId w:val="551"/>
        </w:numPr>
        <w:ind w:firstLineChars="0"/>
        <w:rPr>
          <w:rFonts w:ascii="微软雅黑" w:eastAsia="微软雅黑" w:hAnsi="微软雅黑"/>
        </w:rPr>
      </w:pPr>
      <w:r>
        <w:rPr>
          <w:rFonts w:ascii="微软雅黑" w:eastAsia="微软雅黑" w:hAnsi="微软雅黑" w:hint="eastAsia"/>
        </w:rPr>
        <w:t>网关</w:t>
      </w:r>
      <w:r>
        <w:rPr>
          <w:rFonts w:ascii="微软雅黑" w:eastAsia="微软雅黑" w:hAnsi="微软雅黑"/>
        </w:rPr>
        <w:t>优先级</w:t>
      </w:r>
      <w:r w:rsidR="00A554F5" w:rsidRPr="00B514F2">
        <w:rPr>
          <w:rFonts w:ascii="微软雅黑" w:eastAsia="微软雅黑" w:hAnsi="微软雅黑" w:hint="eastAsia"/>
          <w:color w:val="CCE8CF" w:themeColor="background1"/>
          <w:highlight w:val="darkGreen"/>
        </w:rPr>
        <w:t>(</w:t>
      </w:r>
      <w:r w:rsidR="00A554F5" w:rsidRPr="00B514F2">
        <w:rPr>
          <w:rFonts w:ascii="微软雅黑" w:eastAsia="微软雅黑" w:hAnsi="微软雅黑"/>
          <w:color w:val="CCE8CF" w:themeColor="background1"/>
          <w:highlight w:val="darkGreen"/>
        </w:rPr>
        <w:t>FP2</w:t>
      </w:r>
      <w:r w:rsidR="00A554F5" w:rsidRPr="00B514F2">
        <w:rPr>
          <w:rFonts w:ascii="微软雅黑" w:eastAsia="微软雅黑" w:hAnsi="微软雅黑" w:hint="eastAsia"/>
          <w:color w:val="CCE8CF" w:themeColor="background1"/>
          <w:highlight w:val="darkGreen"/>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设置DHCP</w:t>
      </w:r>
      <w:r>
        <w:rPr>
          <w:rFonts w:ascii="微软雅黑" w:eastAsia="微软雅黑" w:hAnsi="微软雅黑"/>
        </w:rPr>
        <w:t>获取到的网关</w:t>
      </w:r>
      <w:r>
        <w:rPr>
          <w:rFonts w:ascii="微软雅黑" w:eastAsia="微软雅黑" w:hAnsi="微软雅黑" w:hint="eastAsia"/>
        </w:rPr>
        <w:t>使用</w:t>
      </w:r>
      <w:r>
        <w:rPr>
          <w:rFonts w:ascii="微软雅黑" w:eastAsia="微软雅黑" w:hAnsi="微软雅黑"/>
        </w:rPr>
        <w:t>优先级，取值范围为</w:t>
      </w:r>
      <w:r>
        <w:rPr>
          <w:rFonts w:ascii="微软雅黑" w:eastAsia="微软雅黑" w:hAnsi="微软雅黑" w:hint="eastAsia"/>
        </w:rPr>
        <w:t>2</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2。</w:t>
      </w:r>
      <w:r>
        <w:rPr>
          <w:rFonts w:ascii="微软雅黑" w:eastAsia="微软雅黑" w:hAnsi="微软雅黑"/>
        </w:rPr>
        <w:t>取值越小</w:t>
      </w:r>
      <w:r>
        <w:rPr>
          <w:rFonts w:ascii="微软雅黑" w:eastAsia="微软雅黑" w:hAnsi="微软雅黑" w:hint="eastAsia"/>
        </w:rPr>
        <w:t>，</w:t>
      </w:r>
      <w:r>
        <w:rPr>
          <w:rFonts w:ascii="微软雅黑" w:eastAsia="微软雅黑" w:hAnsi="微软雅黑"/>
        </w:rPr>
        <w:t>优先级越高。</w:t>
      </w:r>
      <w:r>
        <w:rPr>
          <w:rFonts w:ascii="微软雅黑" w:eastAsia="微软雅黑" w:hAnsi="微软雅黑" w:hint="eastAsia"/>
        </w:rPr>
        <w:t>网关</w:t>
      </w:r>
      <w:r>
        <w:rPr>
          <w:rFonts w:ascii="微软雅黑" w:eastAsia="微软雅黑" w:hAnsi="微软雅黑"/>
        </w:rPr>
        <w:t>使用优先级为：静态配置</w:t>
      </w:r>
      <w:r>
        <w:rPr>
          <w:rFonts w:ascii="微软雅黑" w:eastAsia="微软雅黑" w:hAnsi="微软雅黑" w:hint="eastAsia"/>
        </w:rPr>
        <w:t>的</w:t>
      </w:r>
      <w:r>
        <w:rPr>
          <w:rFonts w:ascii="微软雅黑" w:eastAsia="微软雅黑" w:hAnsi="微软雅黑"/>
        </w:rPr>
        <w:t>网关</w:t>
      </w:r>
      <w:r>
        <w:rPr>
          <w:rFonts w:ascii="微软雅黑" w:eastAsia="微软雅黑" w:hAnsi="微软雅黑" w:hint="eastAsia"/>
        </w:rPr>
        <w:t>&gt;</w:t>
      </w:r>
      <w:r w:rsidR="007545BC">
        <w:rPr>
          <w:rFonts w:ascii="微软雅黑" w:eastAsia="微软雅黑" w:hAnsi="微软雅黑" w:hint="eastAsia"/>
        </w:rPr>
        <w:t>设置</w:t>
      </w:r>
      <w:r w:rsidR="007545BC">
        <w:rPr>
          <w:rFonts w:ascii="微软雅黑" w:eastAsia="微软雅黑" w:hAnsi="微软雅黑"/>
        </w:rPr>
        <w:t>了</w:t>
      </w:r>
      <w:r>
        <w:rPr>
          <w:rFonts w:ascii="微软雅黑" w:eastAsia="微软雅黑" w:hAnsi="微软雅黑" w:hint="eastAsia"/>
        </w:rPr>
        <w:t>优先级</w:t>
      </w:r>
      <w:r>
        <w:rPr>
          <w:rFonts w:ascii="微软雅黑" w:eastAsia="微软雅黑" w:hAnsi="微软雅黑"/>
        </w:rPr>
        <w:t>的网关</w:t>
      </w:r>
      <w:r w:rsidR="007545BC">
        <w:rPr>
          <w:rFonts w:ascii="微软雅黑" w:eastAsia="微软雅黑" w:hAnsi="微软雅黑" w:hint="eastAsia"/>
        </w:rPr>
        <w:t>(优先级</w:t>
      </w:r>
      <w:r w:rsidR="007545BC">
        <w:rPr>
          <w:rFonts w:ascii="微软雅黑" w:eastAsia="微软雅黑" w:hAnsi="微软雅黑"/>
        </w:rPr>
        <w:t>从大到小</w:t>
      </w:r>
      <w:r w:rsidR="007545BC">
        <w:rPr>
          <w:rFonts w:ascii="微软雅黑" w:eastAsia="微软雅黑" w:hAnsi="微软雅黑" w:hint="eastAsia"/>
        </w:rPr>
        <w:t>)</w:t>
      </w:r>
      <w:r>
        <w:rPr>
          <w:rFonts w:ascii="微软雅黑" w:eastAsia="微软雅黑" w:hAnsi="微软雅黑" w:hint="eastAsia"/>
        </w:rPr>
        <w:t>&gt;</w:t>
      </w:r>
      <w:r w:rsidR="007545BC">
        <w:rPr>
          <w:rFonts w:ascii="微软雅黑" w:eastAsia="微软雅黑" w:hAnsi="微软雅黑"/>
        </w:rPr>
        <w:t>VLAN接口上DHCP获取到的</w:t>
      </w:r>
      <w:r>
        <w:rPr>
          <w:rFonts w:ascii="微软雅黑" w:eastAsia="微软雅黑" w:hAnsi="微软雅黑"/>
        </w:rPr>
        <w:t>网关</w:t>
      </w:r>
      <w:r w:rsidR="007545BC">
        <w:rPr>
          <w:rFonts w:ascii="微软雅黑" w:eastAsia="微软雅黑" w:hAnsi="微软雅黑" w:hint="eastAsia"/>
        </w:rPr>
        <w:t>（VLAN</w:t>
      </w:r>
      <w:r w:rsidR="007545BC">
        <w:rPr>
          <w:rFonts w:ascii="微软雅黑" w:eastAsia="微软雅黑" w:hAnsi="微软雅黑"/>
        </w:rPr>
        <w:t xml:space="preserve"> ID从小到大，先到先得</w:t>
      </w:r>
      <w:r w:rsidR="007545BC">
        <w:rPr>
          <w:rFonts w:ascii="微软雅黑" w:eastAsia="微软雅黑" w:hAnsi="微软雅黑" w:hint="eastAsia"/>
        </w:rPr>
        <w:t>）</w:t>
      </w:r>
      <w:r w:rsidR="00A554F5">
        <w:rPr>
          <w:rFonts w:ascii="微软雅黑" w:eastAsia="微软雅黑" w:hAnsi="微软雅黑" w:hint="eastAsia"/>
        </w:rPr>
        <w:t>。</w:t>
      </w:r>
      <w:r>
        <w:rPr>
          <w:rFonts w:ascii="微软雅黑" w:eastAsia="微软雅黑" w:hAnsi="微软雅黑"/>
        </w:rPr>
        <w:t>静态配置的网关网段与任一接口</w:t>
      </w:r>
      <w:r>
        <w:rPr>
          <w:rFonts w:ascii="微软雅黑" w:eastAsia="微软雅黑" w:hAnsi="微软雅黑" w:hint="eastAsia"/>
        </w:rPr>
        <w:t>网段</w:t>
      </w:r>
      <w:r>
        <w:rPr>
          <w:rFonts w:ascii="微软雅黑" w:eastAsia="微软雅黑" w:hAnsi="微软雅黑"/>
        </w:rPr>
        <w:t>相同，则静态配置的网关生效，否则</w:t>
      </w:r>
      <w:r w:rsidR="00A554F5">
        <w:rPr>
          <w:rFonts w:ascii="微软雅黑" w:eastAsia="微软雅黑" w:hAnsi="微软雅黑"/>
        </w:rPr>
        <w:t>生效网关</w:t>
      </w:r>
      <w:r w:rsidR="00A554F5">
        <w:rPr>
          <w:rFonts w:ascii="微软雅黑" w:eastAsia="微软雅黑" w:hAnsi="微软雅黑" w:hint="eastAsia"/>
        </w:rPr>
        <w:t>按照网关</w:t>
      </w:r>
      <w:r w:rsidR="00A554F5">
        <w:rPr>
          <w:rFonts w:ascii="微软雅黑" w:eastAsia="微软雅黑" w:hAnsi="微软雅黑"/>
        </w:rPr>
        <w:t>优先级</w:t>
      </w:r>
      <w:r w:rsidR="00A554F5">
        <w:rPr>
          <w:rFonts w:ascii="微软雅黑" w:eastAsia="微软雅黑" w:hAnsi="微软雅黑" w:hint="eastAsia"/>
        </w:rPr>
        <w:t>配置</w:t>
      </w:r>
      <w:r w:rsidR="00A554F5">
        <w:rPr>
          <w:rFonts w:ascii="微软雅黑" w:eastAsia="微软雅黑" w:hAnsi="微软雅黑"/>
        </w:rPr>
        <w:t>进行选择，</w:t>
      </w:r>
      <w:r w:rsidR="00A554F5">
        <w:rPr>
          <w:rFonts w:ascii="微软雅黑" w:eastAsia="微软雅黑" w:hAnsi="微软雅黑" w:hint="eastAsia"/>
        </w:rPr>
        <w:t>若</w:t>
      </w:r>
      <w:r w:rsidR="00A554F5">
        <w:rPr>
          <w:rFonts w:ascii="微软雅黑" w:eastAsia="微软雅黑" w:hAnsi="微软雅黑"/>
        </w:rPr>
        <w:t>优先级</w:t>
      </w:r>
      <w:r w:rsidR="00A554F5">
        <w:rPr>
          <w:rFonts w:ascii="微软雅黑" w:eastAsia="微软雅黑" w:hAnsi="微软雅黑" w:hint="eastAsia"/>
        </w:rPr>
        <w:t>相同</w:t>
      </w:r>
      <w:r w:rsidR="00A554F5">
        <w:rPr>
          <w:rFonts w:ascii="微软雅黑" w:eastAsia="微软雅黑" w:hAnsi="微软雅黑"/>
        </w:rPr>
        <w:t>则以VLAN ID小的网关优先生效</w:t>
      </w:r>
      <w:r>
        <w:rPr>
          <w:rFonts w:ascii="微软雅黑" w:eastAsia="微软雅黑" w:hAnsi="微软雅黑" w:hint="eastAsia"/>
        </w:rPr>
        <w:t>。</w:t>
      </w:r>
    </w:p>
    <w:p w14:paraId="77752CF8" w14:textId="77777777" w:rsidR="0076630D" w:rsidRDefault="00D7272D" w:rsidP="00B10728">
      <w:pPr>
        <w:pStyle w:val="af2"/>
        <w:numPr>
          <w:ilvl w:val="0"/>
          <w:numId w:val="171"/>
        </w:numPr>
        <w:ind w:firstLineChars="0"/>
        <w:rPr>
          <w:rFonts w:ascii="微软雅黑" w:eastAsia="微软雅黑" w:hAnsi="微软雅黑"/>
        </w:rPr>
      </w:pPr>
      <w:r>
        <w:rPr>
          <w:rFonts w:ascii="微软雅黑" w:eastAsia="微软雅黑" w:hAnsi="微软雅黑" w:hint="eastAsia"/>
        </w:rPr>
        <w:t>静态IP</w:t>
      </w:r>
    </w:p>
    <w:p w14:paraId="654B288B" w14:textId="77777777" w:rsidR="0076630D" w:rsidRDefault="00D7272D" w:rsidP="00B10728">
      <w:pPr>
        <w:pStyle w:val="af2"/>
        <w:numPr>
          <w:ilvl w:val="0"/>
          <w:numId w:val="159"/>
        </w:numPr>
        <w:ind w:firstLineChars="0"/>
      </w:pPr>
      <w:r>
        <w:rPr>
          <w:rFonts w:ascii="微软雅黑" w:eastAsia="微软雅黑" w:hAnsi="微软雅黑"/>
          <w:color w:val="FF0000"/>
        </w:rPr>
        <w:t>*</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地址：以点分十进制</w:t>
      </w:r>
      <w:r>
        <w:rPr>
          <w:rFonts w:ascii="微软雅黑" w:eastAsia="微软雅黑" w:hAnsi="微软雅黑"/>
        </w:rPr>
        <w:t>形式设置VLAN接口</w:t>
      </w:r>
      <w:r>
        <w:rPr>
          <w:rFonts w:ascii="微软雅黑" w:eastAsia="微软雅黑" w:hAnsi="微软雅黑" w:hint="eastAsia"/>
        </w:rPr>
        <w:t>的</w:t>
      </w:r>
      <w:r>
        <w:rPr>
          <w:rFonts w:ascii="微软雅黑" w:eastAsia="微软雅黑" w:hAnsi="微软雅黑"/>
        </w:rPr>
        <w:t>IP</w:t>
      </w:r>
      <w:r>
        <w:rPr>
          <w:rFonts w:ascii="微软雅黑" w:eastAsia="微软雅黑" w:hAnsi="微软雅黑" w:hint="eastAsia"/>
        </w:rPr>
        <w:t>v</w:t>
      </w:r>
      <w:r>
        <w:rPr>
          <w:rFonts w:ascii="微软雅黑" w:eastAsia="微软雅黑" w:hAnsi="微软雅黑"/>
        </w:rPr>
        <w:t>4</w:t>
      </w:r>
      <w:r>
        <w:rPr>
          <w:rFonts w:ascii="微软雅黑" w:eastAsia="微软雅黑" w:hAnsi="微软雅黑" w:hint="eastAsia"/>
        </w:rPr>
        <w:t>地址，</w:t>
      </w:r>
      <w:r>
        <w:rPr>
          <w:rFonts w:ascii="微软雅黑" w:eastAsia="微软雅黑" w:hAnsi="微软雅黑"/>
        </w:rPr>
        <w:t>若格式错误需</w:t>
      </w:r>
      <w:r>
        <w:rPr>
          <w:rFonts w:ascii="微软雅黑" w:eastAsia="微软雅黑" w:hAnsi="微软雅黑"/>
        </w:rPr>
        <w:lastRenderedPageBreak/>
        <w:t>要报错</w:t>
      </w:r>
      <w:r>
        <w:rPr>
          <w:rFonts w:ascii="微软雅黑" w:eastAsia="微软雅黑" w:hAnsi="微软雅黑" w:hint="eastAsia"/>
        </w:rPr>
        <w:t>提示</w:t>
      </w:r>
      <w:r>
        <w:rPr>
          <w:rFonts w:ascii="微软雅黑" w:eastAsia="微软雅黑" w:hAnsi="微软雅黑"/>
        </w:rPr>
        <w:t>“</w:t>
      </w:r>
      <w:r>
        <w:rPr>
          <w:rFonts w:ascii="微软雅黑" w:eastAsia="微软雅黑" w:hAnsi="微软雅黑" w:hint="eastAsia"/>
        </w:rPr>
        <w:t>您输入</w:t>
      </w:r>
      <w:r>
        <w:rPr>
          <w:rFonts w:ascii="微软雅黑" w:eastAsia="微软雅黑" w:hAnsi="微软雅黑"/>
        </w:rPr>
        <w:t>的IP地址格式不正确，请重新输入”</w:t>
      </w:r>
      <w:r>
        <w:rPr>
          <w:rFonts w:ascii="微软雅黑" w:eastAsia="微软雅黑" w:hAnsi="微软雅黑" w:hint="eastAsia"/>
        </w:rPr>
        <w:t>。</w:t>
      </w:r>
    </w:p>
    <w:p w14:paraId="0F5F3F7B" w14:textId="77777777" w:rsidR="0076630D" w:rsidRDefault="00D7272D">
      <w:pPr>
        <w:pStyle w:val="af2"/>
        <w:ind w:left="840" w:firstLineChars="0" w:firstLine="0"/>
      </w:pPr>
      <w:r>
        <w:rPr>
          <w:rFonts w:hint="eastAsia"/>
          <w:color w:val="FF0000"/>
        </w:rPr>
        <w:t>注：</w:t>
      </w:r>
      <w:r>
        <w:rPr>
          <w:rFonts w:hint="eastAsia"/>
        </w:rPr>
        <w:t>1.</w:t>
      </w:r>
      <w:r>
        <w:t>各</w:t>
      </w:r>
      <w:r>
        <w:t>VLAN</w:t>
      </w:r>
      <w:r>
        <w:t>接口的</w:t>
      </w:r>
      <w:r>
        <w:t>IPv4</w:t>
      </w:r>
      <w:r>
        <w:t>地址不能</w:t>
      </w:r>
      <w:r>
        <w:rPr>
          <w:rFonts w:hint="eastAsia"/>
        </w:rPr>
        <w:t>位于</w:t>
      </w:r>
      <w:r>
        <w:t>相同的子网</w:t>
      </w:r>
      <w:r>
        <w:rPr>
          <w:rFonts w:hint="eastAsia"/>
        </w:rPr>
        <w:t>也不能</w:t>
      </w:r>
      <w:r>
        <w:t>存在包含关系，即</w:t>
      </w:r>
      <w:r>
        <w:t>IP</w:t>
      </w:r>
      <w:r>
        <w:t>网段</w:t>
      </w:r>
      <w:r>
        <w:rPr>
          <w:rFonts w:hint="eastAsia"/>
        </w:rPr>
        <w:t>不能</w:t>
      </w:r>
      <w:r>
        <w:t>冲突，否则需要报错提示</w:t>
      </w:r>
      <w:r>
        <w:t>“</w:t>
      </w:r>
      <w:r>
        <w:rPr>
          <w:rFonts w:hint="eastAsia"/>
        </w:rPr>
        <w:t>IP</w:t>
      </w:r>
      <w:r>
        <w:t>地址网段已被</w:t>
      </w:r>
      <w:r>
        <w:rPr>
          <w:rFonts w:hint="eastAsia"/>
        </w:rPr>
        <w:t>使用</w:t>
      </w:r>
      <w:r>
        <w:t>，请重新</w:t>
      </w:r>
      <w:r>
        <w:rPr>
          <w:rFonts w:hint="eastAsia"/>
        </w:rPr>
        <w:t>输入</w:t>
      </w:r>
      <w:r>
        <w:t>”</w:t>
      </w:r>
      <w:r>
        <w:rPr>
          <w:rFonts w:hint="eastAsia"/>
        </w:rPr>
        <w:t>。——</w:t>
      </w:r>
      <w:r>
        <w:t>底层</w:t>
      </w:r>
      <w:r>
        <w:rPr>
          <w:rFonts w:hint="eastAsia"/>
        </w:rPr>
        <w:t>已支持</w:t>
      </w:r>
      <w:r>
        <w:t>，采用错误码形式上报显示</w:t>
      </w:r>
    </w:p>
    <w:p w14:paraId="54130323" w14:textId="77777777" w:rsidR="0076630D" w:rsidRDefault="00D7272D">
      <w:pPr>
        <w:pStyle w:val="af2"/>
        <w:ind w:left="840"/>
      </w:pPr>
      <w:r>
        <w:rPr>
          <w:rFonts w:hint="eastAsia"/>
        </w:rPr>
        <w:t>2.</w:t>
      </w:r>
      <w:r>
        <w:t>IP</w:t>
      </w:r>
      <w:r>
        <w:t>地址冲突检测</w:t>
      </w:r>
      <w:r>
        <w:rPr>
          <w:rFonts w:hint="eastAsia"/>
        </w:rPr>
        <w:t>，当</w:t>
      </w:r>
      <w:r>
        <w:t>接口</w:t>
      </w:r>
      <w:r>
        <w:t>IP</w:t>
      </w:r>
      <w:r>
        <w:t>地址与其他设备的</w:t>
      </w:r>
      <w:r>
        <w:t>IP</w:t>
      </w:r>
      <w:r>
        <w:t>地址冲突时，</w:t>
      </w:r>
      <w:r>
        <w:rPr>
          <w:rFonts w:hint="eastAsia"/>
        </w:rPr>
        <w:t>需要产生一条</w:t>
      </w:r>
      <w:r>
        <w:rPr>
          <w:rFonts w:hint="eastAsia"/>
        </w:rPr>
        <w:t>Alert</w:t>
      </w:r>
      <w:r>
        <w:t>等级的</w:t>
      </w:r>
      <w:r>
        <w:rPr>
          <w:rFonts w:hint="eastAsia"/>
        </w:rPr>
        <w:t>告警</w:t>
      </w:r>
      <w:r>
        <w:t>。</w:t>
      </w:r>
    </w:p>
    <w:p w14:paraId="786C2B0E"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hint="eastAsia"/>
        </w:rPr>
        <w:t>掩码</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子网掩码的配置</w:t>
      </w:r>
      <w:r>
        <w:rPr>
          <w:rFonts w:ascii="微软雅黑" w:eastAsia="微软雅黑" w:hAnsi="微软雅黑" w:hint="eastAsia"/>
        </w:rPr>
        <w:t>格式</w:t>
      </w:r>
      <w:r>
        <w:rPr>
          <w:rFonts w:ascii="微软雅黑" w:eastAsia="微软雅黑" w:hAnsi="微软雅黑"/>
        </w:rPr>
        <w:t>，选项有{</w:t>
      </w:r>
      <w:r>
        <w:rPr>
          <w:rFonts w:ascii="微软雅黑" w:eastAsia="微软雅黑" w:hAnsi="微软雅黑" w:hint="eastAsia"/>
        </w:rPr>
        <w:t>网络掩码</w:t>
      </w:r>
      <w:r>
        <w:rPr>
          <w:rFonts w:ascii="微软雅黑" w:eastAsia="微软雅黑" w:hAnsi="微软雅黑"/>
        </w:rPr>
        <w:t>|前缀长度}</w:t>
      </w:r>
      <w:r>
        <w:rPr>
          <w:rFonts w:ascii="微软雅黑" w:eastAsia="微软雅黑" w:hAnsi="微软雅黑" w:hint="eastAsia"/>
        </w:rPr>
        <w:t>，</w:t>
      </w:r>
      <w:r>
        <w:rPr>
          <w:rFonts w:ascii="微软雅黑" w:eastAsia="微软雅黑" w:hAnsi="微软雅黑"/>
        </w:rPr>
        <w:t>默认网络掩码</w:t>
      </w:r>
      <w:r>
        <w:rPr>
          <w:rFonts w:ascii="微软雅黑" w:eastAsia="微软雅黑" w:hAnsi="微软雅黑" w:hint="eastAsia"/>
        </w:rPr>
        <w:t>。</w:t>
      </w:r>
    </w:p>
    <w:p w14:paraId="68BCB404" w14:textId="77777777" w:rsidR="0076630D" w:rsidRDefault="00D7272D" w:rsidP="00B10728">
      <w:pPr>
        <w:pStyle w:val="af2"/>
        <w:numPr>
          <w:ilvl w:val="0"/>
          <w:numId w:val="172"/>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color w:val="000000" w:themeColor="text1"/>
        </w:rPr>
        <w:t>网络</w:t>
      </w:r>
      <w:r>
        <w:rPr>
          <w:rFonts w:ascii="微软雅黑" w:eastAsia="微软雅黑" w:hAnsi="微软雅黑" w:hint="eastAsia"/>
        </w:rPr>
        <w:t>掩码：【</w:t>
      </w:r>
      <w:r>
        <w:rPr>
          <w:rFonts w:ascii="微软雅黑" w:eastAsia="微软雅黑" w:hAnsi="微软雅黑"/>
        </w:rPr>
        <w:t>IPv4</w:t>
      </w:r>
      <w:r>
        <w:rPr>
          <w:rFonts w:ascii="微软雅黑" w:eastAsia="微软雅黑" w:hAnsi="微软雅黑" w:hint="eastAsia"/>
        </w:rPr>
        <w:t>地址</w:t>
      </w:r>
      <w:r>
        <w:rPr>
          <w:rFonts w:ascii="微软雅黑" w:eastAsia="微软雅黑" w:hAnsi="微软雅黑"/>
        </w:rPr>
        <w:t>格式的</w:t>
      </w:r>
      <w:r>
        <w:rPr>
          <w:rFonts w:ascii="微软雅黑" w:eastAsia="微软雅黑" w:hAnsi="微软雅黑" w:hint="eastAsia"/>
        </w:rPr>
        <w:t>text</w:t>
      </w:r>
      <w:r>
        <w:rPr>
          <w:rFonts w:ascii="微软雅黑" w:eastAsia="微软雅黑" w:hAnsi="微软雅黑"/>
        </w:rPr>
        <w:t>输入框</w:t>
      </w:r>
      <w:r>
        <w:rPr>
          <w:rFonts w:ascii="微软雅黑" w:eastAsia="微软雅黑" w:hAnsi="微软雅黑" w:hint="eastAsia"/>
        </w:rPr>
        <w:t>】支持按照</w:t>
      </w:r>
      <w:r>
        <w:rPr>
          <w:rFonts w:ascii="微软雅黑" w:eastAsia="微软雅黑" w:hAnsi="微软雅黑"/>
        </w:rPr>
        <w:t>IPv4</w:t>
      </w:r>
      <w:r>
        <w:rPr>
          <w:rFonts w:ascii="微软雅黑" w:eastAsia="微软雅黑" w:hAnsi="微软雅黑" w:hint="eastAsia"/>
        </w:rPr>
        <w:t>地址</w:t>
      </w:r>
      <w:r>
        <w:rPr>
          <w:rFonts w:ascii="微软雅黑" w:eastAsia="微软雅黑" w:hAnsi="微软雅黑"/>
        </w:rPr>
        <w:t>格式</w:t>
      </w:r>
      <w:r>
        <w:rPr>
          <w:rFonts w:ascii="微软雅黑" w:eastAsia="微软雅黑" w:hAnsi="微软雅黑" w:hint="eastAsia"/>
        </w:rPr>
        <w:t>点分十进制</w:t>
      </w:r>
      <w:r>
        <w:rPr>
          <w:rFonts w:ascii="微软雅黑" w:eastAsia="微软雅黑" w:hAnsi="微软雅黑"/>
        </w:rPr>
        <w:t>输入</w:t>
      </w:r>
      <w:r>
        <w:rPr>
          <w:rFonts w:ascii="微软雅黑" w:eastAsia="微软雅黑" w:hAnsi="微软雅黑" w:hint="eastAsia"/>
        </w:rPr>
        <w:t>掩码</w:t>
      </w:r>
      <w:r>
        <w:rPr>
          <w:rFonts w:ascii="微软雅黑" w:eastAsia="微软雅黑" w:hAnsi="微软雅黑"/>
        </w:rPr>
        <w:t>地址</w:t>
      </w:r>
      <w:r>
        <w:rPr>
          <w:rFonts w:ascii="微软雅黑" w:eastAsia="微软雅黑" w:hAnsi="微软雅黑" w:hint="eastAsia"/>
        </w:rPr>
        <w:t>。</w:t>
      </w:r>
    </w:p>
    <w:p w14:paraId="2A52E814" w14:textId="77777777" w:rsidR="0076630D" w:rsidRDefault="00D7272D" w:rsidP="00B10728">
      <w:pPr>
        <w:pStyle w:val="af2"/>
        <w:numPr>
          <w:ilvl w:val="0"/>
          <w:numId w:val="172"/>
        </w:numPr>
        <w:ind w:firstLineChars="0"/>
        <w:rPr>
          <w:rFonts w:ascii="微软雅黑" w:eastAsia="微软雅黑" w:hAnsi="微软雅黑"/>
        </w:rPr>
      </w:pPr>
      <w:r>
        <w:rPr>
          <w:rFonts w:ascii="微软雅黑" w:eastAsia="微软雅黑" w:hAnsi="微软雅黑" w:hint="eastAsia"/>
        </w:rPr>
        <w:t>前缀长度</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掩码</w:t>
      </w:r>
      <w:r>
        <w:rPr>
          <w:rFonts w:ascii="微软雅黑" w:eastAsia="微软雅黑" w:hAnsi="微软雅黑" w:hint="eastAsia"/>
        </w:rPr>
        <w:t>前缀</w:t>
      </w:r>
      <w:r>
        <w:rPr>
          <w:rFonts w:ascii="微软雅黑" w:eastAsia="微软雅黑" w:hAnsi="微软雅黑"/>
        </w:rPr>
        <w:t>长度</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8</w:t>
      </w:r>
      <w:r>
        <w:rPr>
          <w:rFonts w:ascii="微软雅黑" w:eastAsia="微软雅黑" w:hAnsi="微软雅黑"/>
        </w:rPr>
        <w:t>-30</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p>
    <w:p w14:paraId="2E5C23D4" w14:textId="4E16B26E" w:rsidR="001C2100" w:rsidRPr="001C2100" w:rsidRDefault="001C2100" w:rsidP="001C210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w:t>
      </w:r>
      <w:r w:rsidRPr="001C2100">
        <w:rPr>
          <w:rFonts w:ascii="微软雅黑" w:eastAsia="微软雅黑" w:hAnsi="微软雅黑" w:hint="eastAsia"/>
          <w:color w:val="FF0000"/>
        </w:rPr>
        <w:t>注：</w:t>
      </w:r>
      <w:r>
        <w:rPr>
          <w:rFonts w:ascii="微软雅黑" w:eastAsia="微软雅黑" w:hAnsi="微软雅黑" w:hint="eastAsia"/>
        </w:rPr>
        <w:t>由于</w:t>
      </w:r>
      <w:r>
        <w:rPr>
          <w:rFonts w:ascii="微软雅黑" w:eastAsia="微软雅黑" w:hAnsi="微软雅黑"/>
        </w:rPr>
        <w:t>交换机</w:t>
      </w:r>
      <w:r>
        <w:rPr>
          <w:rFonts w:ascii="微软雅黑" w:eastAsia="微软雅黑" w:hAnsi="微软雅黑" w:hint="eastAsia"/>
        </w:rPr>
        <w:t>各个端口</w:t>
      </w:r>
      <w:r>
        <w:rPr>
          <w:rFonts w:ascii="微软雅黑" w:eastAsia="微软雅黑" w:hAnsi="微软雅黑"/>
        </w:rPr>
        <w:t>包括L3</w:t>
      </w:r>
      <w:r>
        <w:rPr>
          <w:rFonts w:ascii="微软雅黑" w:eastAsia="微软雅黑" w:hAnsi="微软雅黑" w:hint="eastAsia"/>
        </w:rPr>
        <w:t>接口的</w:t>
      </w:r>
      <w:r>
        <w:rPr>
          <w:rFonts w:ascii="微软雅黑" w:eastAsia="微软雅黑" w:hAnsi="微软雅黑"/>
        </w:rPr>
        <w:t>MAC地址与设备MAC一致，</w:t>
      </w:r>
      <w:r>
        <w:rPr>
          <w:rFonts w:ascii="微软雅黑" w:eastAsia="微软雅黑" w:hAnsi="微软雅黑" w:hint="eastAsia"/>
        </w:rPr>
        <w:t>导致</w:t>
      </w:r>
      <w:r>
        <w:rPr>
          <w:rFonts w:ascii="微软雅黑" w:eastAsia="微软雅黑" w:hAnsi="微软雅黑"/>
        </w:rPr>
        <w:t>当多个</w:t>
      </w:r>
      <w:r>
        <w:rPr>
          <w:rFonts w:ascii="微软雅黑" w:eastAsia="微软雅黑" w:hAnsi="微软雅黑" w:hint="eastAsia"/>
        </w:rPr>
        <w:t>接口连在</w:t>
      </w:r>
      <w:r>
        <w:rPr>
          <w:rFonts w:ascii="微软雅黑" w:eastAsia="微软雅黑" w:hAnsi="微软雅黑"/>
        </w:rPr>
        <w:t>同一台上级路由器上</w:t>
      </w:r>
      <w:r>
        <w:rPr>
          <w:rFonts w:ascii="微软雅黑" w:eastAsia="微软雅黑" w:hAnsi="微软雅黑" w:hint="eastAsia"/>
        </w:rPr>
        <w:t>，单靠MAC</w:t>
      </w:r>
      <w:r>
        <w:rPr>
          <w:rFonts w:ascii="微软雅黑" w:eastAsia="微软雅黑" w:hAnsi="微软雅黑"/>
        </w:rPr>
        <w:t>地址</w:t>
      </w:r>
      <w:r>
        <w:rPr>
          <w:rFonts w:ascii="微软雅黑" w:eastAsia="微软雅黑" w:hAnsi="微软雅黑" w:hint="eastAsia"/>
        </w:rPr>
        <w:t>无法获取IP</w:t>
      </w:r>
      <w:r>
        <w:rPr>
          <w:rFonts w:ascii="微软雅黑" w:eastAsia="微软雅黑" w:hAnsi="微软雅黑"/>
        </w:rPr>
        <w:t>地址，此时</w:t>
      </w:r>
      <w:r>
        <w:rPr>
          <w:rFonts w:ascii="微软雅黑" w:eastAsia="微软雅黑" w:hAnsi="微软雅黑" w:hint="eastAsia"/>
        </w:rPr>
        <w:t>需要使用到内置GWN</w:t>
      </w:r>
      <w:r>
        <w:rPr>
          <w:rFonts w:ascii="微软雅黑" w:eastAsia="微软雅黑" w:hAnsi="微软雅黑"/>
        </w:rPr>
        <w:t>模式，即</w:t>
      </w:r>
      <w:r>
        <w:rPr>
          <w:rFonts w:ascii="微软雅黑" w:eastAsia="微软雅黑" w:hAnsi="微软雅黑" w:hint="eastAsia"/>
        </w:rPr>
        <w:t>获取</w:t>
      </w:r>
      <w:r>
        <w:rPr>
          <w:rFonts w:ascii="微软雅黑" w:eastAsia="微软雅黑" w:hAnsi="微软雅黑"/>
        </w:rPr>
        <w:t>IP的</w:t>
      </w:r>
      <w:r>
        <w:rPr>
          <w:rFonts w:ascii="微软雅黑" w:eastAsia="微软雅黑" w:hAnsi="微软雅黑" w:hint="eastAsia"/>
        </w:rPr>
        <w:t>设备标识(</w:t>
      </w:r>
      <w:r>
        <w:rPr>
          <w:rFonts w:ascii="微软雅黑" w:eastAsia="微软雅黑" w:hAnsi="微软雅黑"/>
        </w:rPr>
        <w:t>Client ID</w:t>
      </w:r>
      <w:r>
        <w:rPr>
          <w:rFonts w:ascii="微软雅黑" w:eastAsia="微软雅黑" w:hAnsi="微软雅黑" w:hint="eastAsia"/>
        </w:rPr>
        <w:t>)</w:t>
      </w:r>
      <w:r>
        <w:rPr>
          <w:rFonts w:ascii="微软雅黑" w:eastAsia="微软雅黑" w:hAnsi="微软雅黑"/>
        </w:rPr>
        <w:t>从MAC地址变为</w:t>
      </w:r>
      <w:r>
        <w:rPr>
          <w:rFonts w:ascii="微软雅黑" w:eastAsia="微软雅黑" w:hAnsi="微软雅黑" w:hint="eastAsia"/>
        </w:rPr>
        <w:t>VLAN</w:t>
      </w:r>
      <w:r>
        <w:rPr>
          <w:rFonts w:ascii="微软雅黑" w:eastAsia="微软雅黑" w:hAnsi="微软雅黑"/>
        </w:rPr>
        <w:t>+MAC+Port</w:t>
      </w:r>
      <w:r>
        <w:rPr>
          <w:rFonts w:ascii="微软雅黑" w:eastAsia="微软雅黑" w:hAnsi="微软雅黑" w:hint="eastAsia"/>
        </w:rPr>
        <w:t>的</w:t>
      </w:r>
      <w:r>
        <w:rPr>
          <w:rFonts w:ascii="微软雅黑" w:eastAsia="微软雅黑" w:hAnsi="微软雅黑"/>
        </w:rPr>
        <w:t>形式</w:t>
      </w:r>
      <w:r>
        <w:rPr>
          <w:rFonts w:ascii="微软雅黑" w:eastAsia="微软雅黑" w:hAnsi="微软雅黑" w:hint="eastAsia"/>
        </w:rPr>
        <w:t>，</w:t>
      </w:r>
      <w:r>
        <w:rPr>
          <w:rFonts w:ascii="微软雅黑" w:eastAsia="微软雅黑" w:hAnsi="微软雅黑"/>
        </w:rPr>
        <w:t>IPv</w:t>
      </w:r>
      <w:r w:rsidR="00BF269B">
        <w:rPr>
          <w:rFonts w:ascii="微软雅黑" w:eastAsia="微软雅黑" w:hAnsi="微软雅黑"/>
        </w:rPr>
        <w:t>6</w:t>
      </w:r>
      <w:r>
        <w:rPr>
          <w:rFonts w:ascii="微软雅黑" w:eastAsia="微软雅黑" w:hAnsi="微软雅黑" w:hint="eastAsia"/>
        </w:rPr>
        <w:t>和</w:t>
      </w:r>
      <w:r w:rsidR="00BF269B">
        <w:rPr>
          <w:rFonts w:ascii="微软雅黑" w:eastAsia="微软雅黑" w:hAnsi="微软雅黑"/>
        </w:rPr>
        <w:t>IPv4</w:t>
      </w:r>
      <w:r>
        <w:rPr>
          <w:rFonts w:ascii="微软雅黑" w:eastAsia="微软雅黑" w:hAnsi="微软雅黑"/>
        </w:rPr>
        <w:t>获取地址</w:t>
      </w:r>
      <w:r>
        <w:rPr>
          <w:rFonts w:ascii="微软雅黑" w:eastAsia="微软雅黑" w:hAnsi="微软雅黑" w:hint="eastAsia"/>
        </w:rPr>
        <w:t>同理。</w:t>
      </w:r>
    </w:p>
    <w:p w14:paraId="499E0CF3" w14:textId="77777777" w:rsidR="0076630D" w:rsidRDefault="00D7272D">
      <w:pPr>
        <w:rPr>
          <w:rFonts w:ascii="微软雅黑" w:eastAsia="微软雅黑" w:hAnsi="微软雅黑"/>
        </w:rPr>
      </w:pP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接口列表</w:t>
      </w:r>
      <w:r>
        <w:rPr>
          <w:rFonts w:ascii="微软雅黑" w:eastAsia="微软雅黑" w:hAnsi="微软雅黑"/>
        </w:rPr>
        <w:t>：</w:t>
      </w:r>
    </w:p>
    <w:p w14:paraId="4F639D45" w14:textId="77777777" w:rsidR="0076630D" w:rsidRDefault="00D7272D" w:rsidP="00B10728">
      <w:pPr>
        <w:pStyle w:val="af2"/>
        <w:numPr>
          <w:ilvl w:val="0"/>
          <w:numId w:val="169"/>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VLAN</w:t>
      </w:r>
      <w:r>
        <w:rPr>
          <w:rFonts w:ascii="微软雅黑" w:eastAsia="微软雅黑" w:hAnsi="微软雅黑"/>
        </w:rPr>
        <w:t xml:space="preserve"> IPv4</w:t>
      </w:r>
      <w:r>
        <w:rPr>
          <w:rFonts w:ascii="微软雅黑" w:eastAsia="微软雅黑" w:hAnsi="微软雅黑" w:hint="eastAsia"/>
        </w:rPr>
        <w:t>接口</w:t>
      </w:r>
      <w:r>
        <w:rPr>
          <w:rFonts w:ascii="微软雅黑" w:eastAsia="微软雅黑" w:hAnsi="微软雅黑"/>
        </w:rPr>
        <w:t>名称、</w:t>
      </w:r>
      <w:r>
        <w:rPr>
          <w:rFonts w:ascii="微软雅黑" w:eastAsia="微软雅黑" w:hAnsi="微软雅黑" w:hint="eastAsia"/>
        </w:rPr>
        <w:t>状态</w:t>
      </w:r>
      <w:r>
        <w:rPr>
          <w:rFonts w:ascii="微软雅黑" w:eastAsia="微软雅黑" w:hAnsi="微软雅黑"/>
        </w:rPr>
        <w:t>（</w:t>
      </w:r>
      <w:r>
        <w:rPr>
          <w:rFonts w:ascii="微软雅黑" w:eastAsia="微软雅黑" w:hAnsi="微软雅黑" w:hint="eastAsia"/>
        </w:rPr>
        <w:t>Up</w:t>
      </w:r>
      <w:r>
        <w:rPr>
          <w:rFonts w:ascii="微软雅黑" w:eastAsia="微软雅黑" w:hAnsi="微软雅黑"/>
        </w:rPr>
        <w:t xml:space="preserve"> | Down）</w:t>
      </w:r>
      <w:r>
        <w:rPr>
          <w:rFonts w:ascii="微软雅黑" w:eastAsia="微软雅黑" w:hAnsi="微软雅黑" w:hint="eastAsia"/>
        </w:rPr>
        <w:t>、类型(静态</w:t>
      </w:r>
      <w:r>
        <w:rPr>
          <w:rFonts w:ascii="微软雅黑" w:eastAsia="微软雅黑" w:hAnsi="微软雅黑"/>
        </w:rPr>
        <w:t>|动态</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IPv4地址</w:t>
      </w:r>
      <w:r>
        <w:rPr>
          <w:rFonts w:ascii="微软雅黑" w:eastAsia="微软雅黑" w:hAnsi="微软雅黑"/>
        </w:rPr>
        <w:t>、掩码</w:t>
      </w:r>
    </w:p>
    <w:p w14:paraId="3B95357C" w14:textId="77777777" w:rsidR="0076630D" w:rsidRDefault="00D7272D" w:rsidP="00B10728">
      <w:pPr>
        <w:pStyle w:val="af2"/>
        <w:numPr>
          <w:ilvl w:val="0"/>
          <w:numId w:val="16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编辑和删除</w:t>
      </w:r>
    </w:p>
    <w:p w14:paraId="6631B295" w14:textId="77777777" w:rsidR="0076630D" w:rsidRDefault="00D7272D">
      <w:pPr>
        <w:ind w:left="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1.若使用此</w:t>
      </w:r>
      <w:r>
        <w:rPr>
          <w:rFonts w:ascii="微软雅黑" w:eastAsia="微软雅黑" w:hAnsi="微软雅黑"/>
        </w:rPr>
        <w:t>IP地址</w:t>
      </w:r>
      <w:r>
        <w:rPr>
          <w:rFonts w:ascii="微软雅黑" w:eastAsia="微软雅黑" w:hAnsi="微软雅黑" w:hint="eastAsia"/>
        </w:rPr>
        <w:t>登录</w:t>
      </w:r>
      <w:r>
        <w:rPr>
          <w:rFonts w:ascii="微软雅黑" w:eastAsia="微软雅黑" w:hAnsi="微软雅黑"/>
        </w:rPr>
        <w:t>，</w:t>
      </w:r>
      <w:r>
        <w:rPr>
          <w:rFonts w:ascii="微软雅黑" w:eastAsia="微软雅黑" w:hAnsi="微软雅黑" w:hint="eastAsia"/>
        </w:rPr>
        <w:t>修改/删除确认</w:t>
      </w:r>
      <w:r>
        <w:rPr>
          <w:rFonts w:ascii="微软雅黑" w:eastAsia="微软雅黑" w:hAnsi="微软雅黑"/>
        </w:rPr>
        <w:t>时，</w:t>
      </w:r>
      <w:r>
        <w:rPr>
          <w:rFonts w:ascii="微软雅黑" w:eastAsia="微软雅黑" w:hAnsi="微软雅黑" w:hint="eastAsia"/>
        </w:rPr>
        <w:t>需提示</w:t>
      </w:r>
      <w:r>
        <w:rPr>
          <w:rFonts w:ascii="微软雅黑" w:eastAsia="微软雅黑" w:hAnsi="微软雅黑"/>
        </w:rPr>
        <w:t>“IP地址</w:t>
      </w:r>
      <w:r>
        <w:rPr>
          <w:rFonts w:ascii="微软雅黑" w:eastAsia="微软雅黑" w:hAnsi="微软雅黑" w:hint="eastAsia"/>
        </w:rPr>
        <w:t>失效</w:t>
      </w:r>
      <w:r>
        <w:rPr>
          <w:rFonts w:ascii="微软雅黑" w:eastAsia="微软雅黑" w:hAnsi="微软雅黑"/>
        </w:rPr>
        <w:t>，</w:t>
      </w:r>
      <w:r>
        <w:rPr>
          <w:rFonts w:ascii="微软雅黑" w:eastAsia="微软雅黑" w:hAnsi="微软雅黑" w:hint="eastAsia"/>
        </w:rPr>
        <w:t>需要重新</w:t>
      </w:r>
      <w:r>
        <w:rPr>
          <w:rFonts w:ascii="微软雅黑" w:eastAsia="微软雅黑" w:hAnsi="微软雅黑"/>
        </w:rPr>
        <w:t>登录，确认修改？”</w:t>
      </w:r>
      <w:r>
        <w:rPr>
          <w:rFonts w:ascii="微软雅黑" w:eastAsia="微软雅黑" w:hAnsi="微软雅黑" w:hint="eastAsia"/>
        </w:rPr>
        <w:t>，</w:t>
      </w:r>
      <w:r>
        <w:rPr>
          <w:rFonts w:ascii="微软雅黑" w:eastAsia="微软雅黑" w:hAnsi="微软雅黑"/>
        </w:rPr>
        <w:t>点击</w:t>
      </w:r>
      <w:r>
        <w:rPr>
          <w:rFonts w:ascii="微软雅黑" w:eastAsia="微软雅黑" w:hAnsi="微软雅黑" w:hint="eastAsia"/>
        </w:rPr>
        <w:t>&lt;确定&gt;进行保存</w:t>
      </w:r>
      <w:r>
        <w:rPr>
          <w:rFonts w:ascii="微软雅黑" w:eastAsia="微软雅黑" w:hAnsi="微软雅黑"/>
        </w:rPr>
        <w:t>，并自动退出登录</w:t>
      </w:r>
      <w:r>
        <w:rPr>
          <w:rFonts w:ascii="微软雅黑" w:eastAsia="微软雅黑" w:hAnsi="微软雅黑" w:hint="eastAsia"/>
        </w:rPr>
        <w:t>，</w:t>
      </w:r>
      <w:r>
        <w:rPr>
          <w:rFonts w:ascii="微软雅黑" w:eastAsia="微软雅黑" w:hAnsi="微软雅黑"/>
        </w:rPr>
        <w:t>用户</w:t>
      </w:r>
      <w:r>
        <w:rPr>
          <w:rFonts w:ascii="微软雅黑" w:eastAsia="微软雅黑" w:hAnsi="微软雅黑" w:hint="eastAsia"/>
        </w:rPr>
        <w:t>需</w:t>
      </w:r>
      <w:r>
        <w:rPr>
          <w:rFonts w:ascii="微软雅黑" w:eastAsia="微软雅黑" w:hAnsi="微软雅黑"/>
        </w:rPr>
        <w:t>重新在浏览器输入新的IP地址进行访问。</w:t>
      </w:r>
      <w:r>
        <w:rPr>
          <w:rFonts w:ascii="微软雅黑" w:eastAsia="微软雅黑" w:hAnsi="微软雅黑" w:hint="eastAsia"/>
        </w:rPr>
        <w:t>若</w:t>
      </w:r>
      <w:r>
        <w:rPr>
          <w:rFonts w:ascii="微软雅黑" w:eastAsia="微软雅黑" w:hAnsi="微软雅黑"/>
        </w:rPr>
        <w:t>当前仅剩下</w:t>
      </w:r>
      <w:r>
        <w:rPr>
          <w:rFonts w:ascii="微软雅黑" w:eastAsia="微软雅黑" w:hAnsi="微软雅黑" w:hint="eastAsia"/>
        </w:rPr>
        <w:t>访问</w:t>
      </w:r>
      <w:r>
        <w:rPr>
          <w:rFonts w:ascii="微软雅黑" w:eastAsia="微软雅黑" w:hAnsi="微软雅黑"/>
        </w:rPr>
        <w:t>交换机IP地址</w:t>
      </w:r>
      <w:r>
        <w:rPr>
          <w:rFonts w:ascii="微软雅黑" w:eastAsia="微软雅黑" w:hAnsi="微软雅黑" w:hint="eastAsia"/>
        </w:rPr>
        <w:t>所使用</w:t>
      </w:r>
      <w:r>
        <w:rPr>
          <w:rFonts w:ascii="微软雅黑" w:eastAsia="微软雅黑" w:hAnsi="微软雅黑"/>
        </w:rPr>
        <w:t>的VLAN IP</w:t>
      </w:r>
      <w:r>
        <w:rPr>
          <w:rFonts w:ascii="微软雅黑" w:eastAsia="微软雅黑" w:hAnsi="微软雅黑" w:hint="eastAsia"/>
        </w:rPr>
        <w:t>v</w:t>
      </w:r>
      <w:r>
        <w:rPr>
          <w:rFonts w:ascii="微软雅黑" w:eastAsia="微软雅黑" w:hAnsi="微软雅黑"/>
        </w:rPr>
        <w:t>4</w:t>
      </w:r>
      <w:r>
        <w:rPr>
          <w:rFonts w:ascii="微软雅黑" w:eastAsia="微软雅黑" w:hAnsi="微软雅黑" w:hint="eastAsia"/>
        </w:rPr>
        <w:t>接口这一条</w:t>
      </w:r>
      <w:r>
        <w:rPr>
          <w:rFonts w:ascii="微软雅黑" w:eastAsia="微软雅黑" w:hAnsi="微软雅黑"/>
        </w:rPr>
        <w:t>，则不能删除。</w:t>
      </w:r>
      <w:r>
        <w:rPr>
          <w:rFonts w:ascii="微软雅黑" w:eastAsia="微软雅黑" w:hAnsi="微软雅黑" w:hint="eastAsia"/>
        </w:rPr>
        <w:t>管理</w:t>
      </w:r>
      <w:r>
        <w:rPr>
          <w:rFonts w:ascii="微软雅黑" w:eastAsia="微软雅黑" w:hAnsi="微软雅黑"/>
        </w:rPr>
        <w:t>VLAN这一</w:t>
      </w:r>
      <w:r>
        <w:rPr>
          <w:rFonts w:ascii="微软雅黑" w:eastAsia="微软雅黑" w:hAnsi="微软雅黑" w:hint="eastAsia"/>
        </w:rPr>
        <w:t>表项始终不能</w:t>
      </w:r>
      <w:r>
        <w:rPr>
          <w:rFonts w:ascii="微软雅黑" w:eastAsia="微软雅黑" w:hAnsi="微软雅黑"/>
        </w:rPr>
        <w:t>删除</w:t>
      </w:r>
      <w:r>
        <w:rPr>
          <w:rFonts w:ascii="微软雅黑" w:eastAsia="微软雅黑" w:hAnsi="微软雅黑" w:hint="eastAsia"/>
        </w:rPr>
        <w:t>。</w:t>
      </w:r>
    </w:p>
    <w:p w14:paraId="1B9CE47C" w14:textId="77777777" w:rsidR="0076630D" w:rsidRDefault="00D7272D">
      <w:pPr>
        <w:ind w:left="420" w:firstLineChars="200" w:firstLine="420"/>
        <w:rPr>
          <w:rFonts w:ascii="微软雅黑" w:eastAsia="微软雅黑" w:hAnsi="微软雅黑"/>
        </w:rPr>
      </w:pPr>
      <w:r>
        <w:rPr>
          <w:rFonts w:ascii="微软雅黑" w:eastAsia="微软雅黑" w:hAnsi="微软雅黑" w:hint="eastAsia"/>
        </w:rPr>
        <w:t>2.若</w:t>
      </w:r>
      <w:r>
        <w:rPr>
          <w:rFonts w:ascii="微软雅黑" w:eastAsia="微软雅黑" w:hAnsi="微软雅黑"/>
        </w:rPr>
        <w:t>VLAN接口用</w:t>
      </w:r>
      <w:r>
        <w:rPr>
          <w:rFonts w:ascii="微软雅黑" w:eastAsia="微软雅黑" w:hAnsi="微软雅黑" w:hint="eastAsia"/>
        </w:rPr>
        <w:t>于</w:t>
      </w:r>
      <w:r>
        <w:rPr>
          <w:rFonts w:ascii="微软雅黑" w:eastAsia="微软雅黑" w:hAnsi="微软雅黑"/>
        </w:rPr>
        <w:t>DHCP服务器的接口地址池</w:t>
      </w:r>
      <w:r>
        <w:rPr>
          <w:rFonts w:ascii="微软雅黑" w:eastAsia="微软雅黑" w:hAnsi="微软雅黑" w:hint="eastAsia"/>
        </w:rPr>
        <w:t>/</w:t>
      </w:r>
      <w:r>
        <w:rPr>
          <w:rFonts w:ascii="微软雅黑" w:eastAsia="微软雅黑" w:hAnsi="微软雅黑"/>
        </w:rPr>
        <w:t>DHCP中继，则</w:t>
      </w:r>
      <w:r>
        <w:rPr>
          <w:rFonts w:ascii="微软雅黑" w:eastAsia="微软雅黑" w:hAnsi="微软雅黑" w:hint="eastAsia"/>
        </w:rPr>
        <w:t>禁止</w:t>
      </w:r>
      <w:r>
        <w:rPr>
          <w:rFonts w:ascii="微软雅黑" w:eastAsia="微软雅黑" w:hAnsi="微软雅黑"/>
        </w:rPr>
        <w:t>编辑</w:t>
      </w:r>
      <w:r>
        <w:rPr>
          <w:rFonts w:ascii="微软雅黑" w:eastAsia="微软雅黑" w:hAnsi="微软雅黑" w:hint="eastAsia"/>
        </w:rPr>
        <w:t>和</w:t>
      </w:r>
      <w:r>
        <w:rPr>
          <w:rFonts w:ascii="微软雅黑" w:eastAsia="微软雅黑" w:hAnsi="微软雅黑"/>
        </w:rPr>
        <w:t>删除</w:t>
      </w:r>
    </w:p>
    <w:p w14:paraId="79D12197" w14:textId="72BF2B59" w:rsidR="00AD7E49" w:rsidRDefault="00AD7E49">
      <w:pPr>
        <w:ind w:left="420" w:firstLineChars="200" w:firstLine="420"/>
        <w:rPr>
          <w:rFonts w:ascii="微软雅黑" w:eastAsia="微软雅黑" w:hAnsi="微软雅黑"/>
          <w:color w:val="FF0000"/>
        </w:rPr>
      </w:pPr>
      <w:r>
        <w:rPr>
          <w:rFonts w:ascii="微软雅黑" w:eastAsia="微软雅黑" w:hAnsi="微软雅黑" w:hint="eastAsia"/>
        </w:rPr>
        <w:lastRenderedPageBreak/>
        <w:t>3.当删除</w:t>
      </w:r>
      <w:r>
        <w:rPr>
          <w:rFonts w:ascii="微软雅黑" w:eastAsia="微软雅黑" w:hAnsi="微软雅黑"/>
        </w:rPr>
        <w:t>VLAN接口时，其对应的所有静态和动态邻居表项也会同步删除</w:t>
      </w:r>
    </w:p>
    <w:p w14:paraId="6CF6212A" w14:textId="77777777" w:rsidR="0076630D" w:rsidRDefault="00D7272D" w:rsidP="00B10728">
      <w:pPr>
        <w:pStyle w:val="af2"/>
        <w:numPr>
          <w:ilvl w:val="0"/>
          <w:numId w:val="16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分页</w:t>
      </w:r>
      <w:r>
        <w:rPr>
          <w:rFonts w:ascii="微软雅黑" w:eastAsia="微软雅黑" w:hAnsi="微软雅黑" w:hint="eastAsia"/>
        </w:rPr>
        <w:t>显示</w:t>
      </w:r>
    </w:p>
    <w:p w14:paraId="39634A56" w14:textId="77777777" w:rsidR="0076630D" w:rsidRDefault="00D7272D" w:rsidP="00B10728">
      <w:pPr>
        <w:pStyle w:val="af2"/>
        <w:numPr>
          <w:ilvl w:val="0"/>
          <w:numId w:val="16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按</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接口</w:t>
      </w:r>
      <w:r>
        <w:rPr>
          <w:rFonts w:ascii="微软雅黑" w:eastAsia="微软雅黑" w:hAnsi="微软雅黑"/>
        </w:rPr>
        <w:t>、状态</w:t>
      </w:r>
      <w:r>
        <w:rPr>
          <w:rFonts w:ascii="微软雅黑" w:eastAsia="微软雅黑" w:hAnsi="微软雅黑" w:hint="eastAsia"/>
        </w:rPr>
        <w:t>、</w:t>
      </w:r>
      <w:r>
        <w:rPr>
          <w:rFonts w:ascii="微软雅黑" w:eastAsia="微软雅黑" w:hAnsi="微软雅黑"/>
        </w:rPr>
        <w:t>类型进行筛选，按</w:t>
      </w:r>
      <w:r>
        <w:rPr>
          <w:rFonts w:ascii="微软雅黑" w:eastAsia="微软雅黑" w:hAnsi="微软雅黑" w:hint="eastAsia"/>
        </w:rPr>
        <w:t>VLAN和</w:t>
      </w:r>
      <w:r>
        <w:rPr>
          <w:rFonts w:ascii="微软雅黑" w:eastAsia="微软雅黑" w:hAnsi="微软雅黑"/>
        </w:rPr>
        <w:t>IP地址进行搜索</w:t>
      </w:r>
    </w:p>
    <w:p w14:paraId="3127854F" w14:textId="77777777" w:rsidR="0076630D" w:rsidRDefault="00D7272D">
      <w:pPr>
        <w:ind w:left="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w:t>
      </w:r>
      <w:r>
        <w:rPr>
          <w:rFonts w:ascii="微软雅黑" w:eastAsia="微软雅黑" w:hAnsi="微软雅黑"/>
        </w:rPr>
        <w:t>系统默认有一条缺省VLAN 1</w:t>
      </w:r>
      <w:r>
        <w:rPr>
          <w:rFonts w:ascii="微软雅黑" w:eastAsia="微软雅黑" w:hAnsi="微软雅黑" w:hint="eastAsia"/>
        </w:rPr>
        <w:t>（初始管理</w:t>
      </w:r>
      <w:r>
        <w:rPr>
          <w:rFonts w:ascii="微软雅黑" w:eastAsia="微软雅黑" w:hAnsi="微软雅黑"/>
        </w:rPr>
        <w:t>VLAN</w:t>
      </w:r>
      <w:r>
        <w:rPr>
          <w:rFonts w:ascii="微软雅黑" w:eastAsia="微软雅黑" w:hAnsi="微软雅黑" w:hint="eastAsia"/>
        </w:rPr>
        <w:t>）的</w:t>
      </w:r>
      <w:r>
        <w:rPr>
          <w:rFonts w:ascii="微软雅黑" w:eastAsia="微软雅黑" w:hAnsi="微软雅黑"/>
        </w:rPr>
        <w:t>接口</w:t>
      </w:r>
      <w:r>
        <w:rPr>
          <w:rFonts w:ascii="微软雅黑" w:eastAsia="微软雅黑" w:hAnsi="微软雅黑" w:hint="eastAsia"/>
        </w:rPr>
        <w:t>IP</w:t>
      </w:r>
      <w:r>
        <w:rPr>
          <w:rFonts w:ascii="微软雅黑" w:eastAsia="微软雅黑" w:hAnsi="微软雅黑"/>
        </w:rPr>
        <w:t>v4地址</w:t>
      </w:r>
      <w:r>
        <w:rPr>
          <w:rFonts w:ascii="微软雅黑" w:eastAsia="微软雅黑" w:hAnsi="微软雅黑" w:hint="eastAsia"/>
        </w:rPr>
        <w:t>，可以编辑</w:t>
      </w:r>
      <w:r>
        <w:rPr>
          <w:rFonts w:ascii="微软雅黑" w:eastAsia="微软雅黑" w:hAnsi="微软雅黑"/>
        </w:rPr>
        <w:t>也</w:t>
      </w:r>
      <w:r>
        <w:rPr>
          <w:rFonts w:ascii="微软雅黑" w:eastAsia="微软雅黑" w:hAnsi="微软雅黑" w:hint="eastAsia"/>
        </w:rPr>
        <w:t>可以</w:t>
      </w:r>
      <w:r>
        <w:rPr>
          <w:rFonts w:ascii="微软雅黑" w:eastAsia="微软雅黑" w:hAnsi="微软雅黑"/>
        </w:rPr>
        <w:t>删除</w:t>
      </w:r>
      <w:r>
        <w:rPr>
          <w:rFonts w:ascii="微软雅黑" w:eastAsia="微软雅黑" w:hAnsi="微软雅黑" w:hint="eastAsia"/>
        </w:rPr>
        <w:t>（当且仅当</w:t>
      </w:r>
      <w:r>
        <w:rPr>
          <w:rFonts w:ascii="微软雅黑" w:eastAsia="微软雅黑" w:hAnsi="微软雅黑"/>
        </w:rPr>
        <w:t>存在其他IPv4</w:t>
      </w:r>
      <w:r>
        <w:rPr>
          <w:rFonts w:ascii="微软雅黑" w:eastAsia="微软雅黑" w:hAnsi="微软雅黑" w:hint="eastAsia"/>
        </w:rPr>
        <w:t>接口且</w:t>
      </w:r>
      <w:r>
        <w:rPr>
          <w:rFonts w:ascii="微软雅黑" w:eastAsia="微软雅黑" w:hAnsi="微软雅黑"/>
        </w:rPr>
        <w:t>不作为管理VLAN时支持</w:t>
      </w:r>
      <w:r>
        <w:rPr>
          <w:rFonts w:ascii="微软雅黑" w:eastAsia="微软雅黑" w:hAnsi="微软雅黑" w:hint="eastAsia"/>
        </w:rPr>
        <w:t>删除）；</w:t>
      </w:r>
    </w:p>
    <w:p w14:paraId="5431E6CA" w14:textId="77777777" w:rsidR="0076630D" w:rsidRDefault="00D7272D">
      <w:pPr>
        <w:ind w:left="420" w:firstLineChars="200" w:firstLine="420"/>
        <w:rPr>
          <w:rFonts w:ascii="微软雅黑" w:eastAsia="微软雅黑" w:hAnsi="微软雅黑"/>
        </w:rPr>
      </w:pPr>
      <w:r>
        <w:rPr>
          <w:rFonts w:ascii="微软雅黑" w:eastAsia="微软雅黑" w:hAnsi="微软雅黑" w:hint="eastAsia"/>
        </w:rPr>
        <w:t>（2）随着</w:t>
      </w:r>
      <w:r>
        <w:rPr>
          <w:rFonts w:ascii="微软雅黑" w:eastAsia="微软雅黑" w:hAnsi="微软雅黑"/>
        </w:rPr>
        <w:t>管理VLAN的设置，需要突出显示VLAN接口作为管理VLAN，</w:t>
      </w:r>
      <w:r>
        <w:rPr>
          <w:rFonts w:ascii="微软雅黑" w:eastAsia="微软雅黑" w:hAnsi="微软雅黑" w:hint="eastAsia"/>
        </w:rPr>
        <w:t>在</w:t>
      </w:r>
      <w:r>
        <w:rPr>
          <w:rFonts w:ascii="微软雅黑" w:eastAsia="微软雅黑" w:hAnsi="微软雅黑"/>
        </w:rPr>
        <w:t>接口名称</w:t>
      </w:r>
      <w:r>
        <w:rPr>
          <w:rFonts w:ascii="微软雅黑" w:eastAsia="微软雅黑" w:hAnsi="微软雅黑" w:hint="eastAsia"/>
        </w:rPr>
        <w:t>前</w:t>
      </w:r>
      <w:r>
        <w:rPr>
          <w:rFonts w:ascii="微软雅黑" w:eastAsia="微软雅黑" w:hAnsi="微软雅黑"/>
        </w:rPr>
        <w:t>以“*”</w:t>
      </w:r>
      <w:r>
        <w:rPr>
          <w:rFonts w:ascii="微软雅黑" w:eastAsia="微软雅黑" w:hAnsi="微软雅黑" w:hint="eastAsia"/>
        </w:rPr>
        <w:t>标识</w:t>
      </w:r>
      <w:r>
        <w:rPr>
          <w:rFonts w:ascii="微软雅黑" w:eastAsia="微软雅黑" w:hAnsi="微软雅黑"/>
        </w:rPr>
        <w:t>。</w:t>
      </w:r>
      <w:r>
        <w:rPr>
          <w:rFonts w:ascii="微软雅黑" w:eastAsia="微软雅黑" w:hAnsi="微软雅黑" w:hint="eastAsia"/>
        </w:rPr>
        <w:t>支持为</w:t>
      </w:r>
      <w:r>
        <w:rPr>
          <w:rFonts w:ascii="微软雅黑" w:eastAsia="微软雅黑" w:hAnsi="微软雅黑"/>
        </w:rPr>
        <w:t>管理VLAN</w:t>
      </w:r>
      <w:r>
        <w:rPr>
          <w:rFonts w:ascii="微软雅黑" w:eastAsia="微软雅黑" w:hAnsi="微软雅黑" w:hint="eastAsia"/>
        </w:rPr>
        <w:t>自动分配192.168.0.254的</w:t>
      </w:r>
      <w:r>
        <w:rPr>
          <w:rFonts w:ascii="微软雅黑" w:eastAsia="微软雅黑" w:hAnsi="微软雅黑"/>
        </w:rPr>
        <w:t>IP地址</w:t>
      </w:r>
      <w:r>
        <w:rPr>
          <w:rFonts w:ascii="微软雅黑" w:eastAsia="微软雅黑" w:hAnsi="微软雅黑" w:hint="eastAsia"/>
        </w:rPr>
        <w:t>，</w:t>
      </w:r>
      <w:r>
        <w:rPr>
          <w:rFonts w:ascii="微软雅黑" w:eastAsia="微软雅黑" w:hAnsi="微软雅黑"/>
        </w:rPr>
        <w:t>当DHCP获取到IP时自动替换，以供</w:t>
      </w:r>
      <w:r>
        <w:rPr>
          <w:rFonts w:ascii="微软雅黑" w:eastAsia="微软雅黑" w:hAnsi="微软雅黑" w:hint="eastAsia"/>
        </w:rPr>
        <w:t>用户</w:t>
      </w:r>
      <w:r>
        <w:rPr>
          <w:rFonts w:ascii="微软雅黑" w:eastAsia="微软雅黑" w:hAnsi="微软雅黑"/>
        </w:rPr>
        <w:t>访问。</w:t>
      </w:r>
    </w:p>
    <w:p w14:paraId="196FAAFA" w14:textId="61289F50" w:rsidR="0076630D" w:rsidRDefault="00D7272D">
      <w:pPr>
        <w:ind w:left="420" w:firstLineChars="200" w:firstLine="420"/>
        <w:rPr>
          <w:rFonts w:ascii="微软雅黑" w:eastAsia="微软雅黑" w:hAnsi="微软雅黑"/>
        </w:rPr>
      </w:pPr>
      <w:r>
        <w:rPr>
          <w:rFonts w:ascii="微软雅黑" w:eastAsia="微软雅黑" w:hAnsi="微软雅黑"/>
        </w:rPr>
        <w:t>（3）系统</w:t>
      </w:r>
      <w:r>
        <w:rPr>
          <w:rFonts w:ascii="微软雅黑" w:eastAsia="微软雅黑" w:hAnsi="微软雅黑" w:hint="eastAsia"/>
        </w:rPr>
        <w:t>默认还存在</w:t>
      </w:r>
      <w:r>
        <w:rPr>
          <w:rFonts w:ascii="微软雅黑" w:eastAsia="微软雅黑" w:hAnsi="微软雅黑"/>
        </w:rPr>
        <w:t>一条</w:t>
      </w:r>
      <w:r>
        <w:rPr>
          <w:rFonts w:ascii="微软雅黑" w:eastAsia="微软雅黑" w:hAnsi="微软雅黑" w:hint="eastAsia"/>
        </w:rPr>
        <w:t>loopback</w:t>
      </w:r>
      <w:r>
        <w:rPr>
          <w:rFonts w:ascii="微软雅黑" w:eastAsia="微软雅黑" w:hAnsi="微软雅黑"/>
        </w:rPr>
        <w:t>接口</w:t>
      </w:r>
      <w:r>
        <w:rPr>
          <w:rFonts w:ascii="微软雅黑" w:eastAsia="微软雅黑" w:hAnsi="微软雅黑" w:hint="eastAsia"/>
        </w:rPr>
        <w:t>（不算在VLAN</w:t>
      </w:r>
      <w:r>
        <w:rPr>
          <w:rFonts w:ascii="微软雅黑" w:eastAsia="微软雅黑" w:hAnsi="微软雅黑"/>
        </w:rPr>
        <w:t>接口数量限制内</w:t>
      </w:r>
      <w:r>
        <w:rPr>
          <w:rFonts w:ascii="微软雅黑" w:eastAsia="微软雅黑" w:hAnsi="微软雅黑" w:hint="eastAsia"/>
        </w:rPr>
        <w:t>）</w:t>
      </w:r>
      <w:r>
        <w:rPr>
          <w:rFonts w:ascii="微软雅黑" w:eastAsia="微软雅黑" w:hAnsi="微软雅黑"/>
        </w:rPr>
        <w:t>的IPv4</w:t>
      </w:r>
      <w:r>
        <w:rPr>
          <w:rFonts w:ascii="微软雅黑" w:eastAsia="微软雅黑" w:hAnsi="微软雅黑" w:hint="eastAsia"/>
        </w:rPr>
        <w:t>地址</w:t>
      </w:r>
      <w:r>
        <w:rPr>
          <w:rFonts w:ascii="微软雅黑" w:eastAsia="微软雅黑" w:hAnsi="微软雅黑"/>
        </w:rPr>
        <w:t>信息，</w:t>
      </w:r>
      <w:r w:rsidR="00D87742">
        <w:rPr>
          <w:rFonts w:ascii="微软雅黑" w:eastAsia="微软雅黑" w:hAnsi="微软雅黑" w:hint="eastAsia"/>
        </w:rPr>
        <w:t>状态默认</w:t>
      </w:r>
      <w:r w:rsidR="007F348C">
        <w:rPr>
          <w:rFonts w:ascii="微软雅黑" w:eastAsia="微软雅黑" w:hAnsi="微软雅黑"/>
        </w:rPr>
        <w:t>Up</w:t>
      </w:r>
      <w:r>
        <w:rPr>
          <w:rFonts w:ascii="微软雅黑" w:eastAsia="微软雅黑" w:hAnsi="微软雅黑"/>
        </w:rPr>
        <w:t>，</w:t>
      </w:r>
      <w:r>
        <w:rPr>
          <w:rFonts w:ascii="微软雅黑" w:eastAsia="微软雅黑" w:hAnsi="微软雅黑" w:hint="eastAsia"/>
        </w:rPr>
        <w:t>MTU</w:t>
      </w:r>
      <w:r>
        <w:rPr>
          <w:rFonts w:ascii="微软雅黑" w:eastAsia="微软雅黑" w:hAnsi="微软雅黑"/>
        </w:rPr>
        <w:t>默认</w:t>
      </w:r>
      <w:r>
        <w:rPr>
          <w:rFonts w:ascii="微软雅黑" w:eastAsia="微软雅黑" w:hAnsi="微软雅黑" w:hint="eastAsia"/>
        </w:rPr>
        <w:t>1500，</w:t>
      </w:r>
      <w:r>
        <w:rPr>
          <w:rFonts w:ascii="微软雅黑" w:eastAsia="微软雅黑" w:hAnsi="微软雅黑"/>
        </w:rPr>
        <w:t>地址信息</w:t>
      </w:r>
      <w:r>
        <w:rPr>
          <w:rFonts w:ascii="微软雅黑" w:eastAsia="微软雅黑" w:hAnsi="微软雅黑" w:hint="eastAsia"/>
        </w:rPr>
        <w:t>固定，</w:t>
      </w:r>
      <w:r>
        <w:rPr>
          <w:rFonts w:ascii="微软雅黑" w:eastAsia="微软雅黑" w:hAnsi="微软雅黑"/>
        </w:rPr>
        <w:t>支持配置</w:t>
      </w:r>
      <w:r>
        <w:rPr>
          <w:rFonts w:ascii="微软雅黑" w:eastAsia="微软雅黑" w:hAnsi="微软雅黑" w:hint="eastAsia"/>
        </w:rPr>
        <w:t>IP</w:t>
      </w:r>
      <w:r>
        <w:rPr>
          <w:rFonts w:ascii="微软雅黑" w:eastAsia="微软雅黑" w:hAnsi="微软雅黑"/>
        </w:rPr>
        <w:t>地址</w:t>
      </w:r>
      <w:r>
        <w:rPr>
          <w:rFonts w:ascii="微软雅黑" w:eastAsia="微软雅黑" w:hAnsi="微软雅黑" w:hint="eastAsia"/>
        </w:rPr>
        <w:t>（仅支持</w:t>
      </w:r>
      <w:r>
        <w:rPr>
          <w:rFonts w:ascii="微软雅黑" w:eastAsia="微软雅黑" w:hAnsi="微软雅黑"/>
        </w:rPr>
        <w:t>手动配置</w:t>
      </w:r>
      <w:r>
        <w:rPr>
          <w:rFonts w:ascii="微软雅黑" w:eastAsia="微软雅黑" w:hAnsi="微软雅黑" w:hint="eastAsia"/>
        </w:rPr>
        <w:t>，</w:t>
      </w:r>
      <w:r>
        <w:rPr>
          <w:rFonts w:ascii="微软雅黑" w:eastAsia="微软雅黑" w:hAnsi="微软雅黑"/>
        </w:rPr>
        <w:t>掩码</w:t>
      </w:r>
      <w:r>
        <w:rPr>
          <w:rFonts w:ascii="微软雅黑" w:eastAsia="微软雅黑" w:hAnsi="微软雅黑" w:hint="eastAsia"/>
        </w:rPr>
        <w:t>长度</w:t>
      </w:r>
      <w:r>
        <w:rPr>
          <w:rFonts w:ascii="微软雅黑" w:eastAsia="微软雅黑" w:hAnsi="微软雅黑"/>
        </w:rPr>
        <w:t>支持</w:t>
      </w:r>
      <w:r>
        <w:rPr>
          <w:rFonts w:ascii="微软雅黑" w:eastAsia="微软雅黑" w:hAnsi="微软雅黑" w:hint="eastAsia"/>
        </w:rPr>
        <w:t>8</w:t>
      </w:r>
      <w:r>
        <w:rPr>
          <w:rFonts w:ascii="微软雅黑" w:eastAsia="微软雅黑" w:hAnsi="微软雅黑"/>
        </w:rPr>
        <w:t>-30</w:t>
      </w:r>
      <w:r>
        <w:rPr>
          <w:rFonts w:ascii="微软雅黑" w:eastAsia="微软雅黑" w:hAnsi="微软雅黑" w:hint="eastAsia"/>
        </w:rPr>
        <w:t>和32）。默认</w:t>
      </w:r>
      <w:r>
        <w:rPr>
          <w:rFonts w:ascii="微软雅黑" w:eastAsia="微软雅黑" w:hAnsi="微软雅黑"/>
        </w:rPr>
        <w:t>具体显示信息如下：</w:t>
      </w:r>
    </w:p>
    <w:tbl>
      <w:tblPr>
        <w:tblStyle w:val="4-51"/>
        <w:tblW w:w="5003" w:type="pct"/>
        <w:tblInd w:w="-5" w:type="dxa"/>
        <w:tblLook w:val="04A0" w:firstRow="1" w:lastRow="0" w:firstColumn="1" w:lastColumn="0" w:noHBand="0" w:noVBand="1"/>
      </w:tblPr>
      <w:tblGrid>
        <w:gridCol w:w="1276"/>
        <w:gridCol w:w="710"/>
        <w:gridCol w:w="706"/>
        <w:gridCol w:w="1843"/>
        <w:gridCol w:w="2185"/>
        <w:gridCol w:w="1581"/>
      </w:tblGrid>
      <w:tr w:rsidR="0076630D" w14:paraId="5ED88DC2" w14:textId="77777777" w:rsidTr="00766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9" w:type="pct"/>
          </w:tcPr>
          <w:p w14:paraId="6BFEF942" w14:textId="77777777" w:rsidR="0076630D" w:rsidRDefault="00D7272D">
            <w:pPr>
              <w:jc w:val="center"/>
              <w:rPr>
                <w:rFonts w:asciiTheme="minorEastAsia" w:hAnsiTheme="minorEastAsia"/>
                <w:b w:val="0"/>
              </w:rPr>
            </w:pPr>
            <w:r>
              <w:rPr>
                <w:rFonts w:asciiTheme="minorEastAsia" w:hAnsiTheme="minorEastAsia"/>
                <w:bCs w:val="0"/>
              </w:rPr>
              <w:t>IPv4</w:t>
            </w:r>
            <w:r>
              <w:rPr>
                <w:rFonts w:asciiTheme="minorEastAsia" w:hAnsiTheme="minorEastAsia" w:hint="eastAsia"/>
                <w:bCs w:val="0"/>
              </w:rPr>
              <w:t>接口</w:t>
            </w:r>
          </w:p>
        </w:tc>
        <w:tc>
          <w:tcPr>
            <w:tcW w:w="428" w:type="pct"/>
          </w:tcPr>
          <w:p w14:paraId="2FAD3AE9"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b w:val="0"/>
              </w:rPr>
            </w:pPr>
            <w:r>
              <w:rPr>
                <w:rFonts w:asciiTheme="minorEastAsia" w:hAnsiTheme="minorEastAsia" w:hint="eastAsia"/>
                <w:bCs w:val="0"/>
              </w:rPr>
              <w:t>状态</w:t>
            </w:r>
          </w:p>
        </w:tc>
        <w:tc>
          <w:tcPr>
            <w:tcW w:w="426" w:type="pct"/>
          </w:tcPr>
          <w:p w14:paraId="23B9BFB5"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b w:val="0"/>
              </w:rPr>
            </w:pPr>
            <w:r>
              <w:rPr>
                <w:rFonts w:asciiTheme="minorEastAsia" w:hAnsiTheme="minorEastAsia" w:hint="eastAsia"/>
                <w:bCs w:val="0"/>
              </w:rPr>
              <w:t>MTU</w:t>
            </w:r>
          </w:p>
        </w:tc>
        <w:tc>
          <w:tcPr>
            <w:tcW w:w="1110" w:type="pct"/>
          </w:tcPr>
          <w:p w14:paraId="27FC4C09"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b w:val="0"/>
              </w:rPr>
            </w:pPr>
            <w:r>
              <w:rPr>
                <w:rFonts w:asciiTheme="minorEastAsia" w:hAnsiTheme="minorEastAsia" w:hint="eastAsia"/>
                <w:bCs w:val="0"/>
              </w:rPr>
              <w:t>类型</w:t>
            </w:r>
          </w:p>
        </w:tc>
        <w:tc>
          <w:tcPr>
            <w:tcW w:w="1316" w:type="pct"/>
          </w:tcPr>
          <w:p w14:paraId="14FDC179"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b w:val="0"/>
              </w:rPr>
            </w:pPr>
            <w:r>
              <w:rPr>
                <w:rFonts w:asciiTheme="minorEastAsia" w:hAnsiTheme="minorEastAsia" w:hint="eastAsia"/>
                <w:bCs w:val="0"/>
              </w:rPr>
              <w:t>IPv</w:t>
            </w:r>
            <w:r>
              <w:rPr>
                <w:rFonts w:asciiTheme="minorEastAsia" w:hAnsiTheme="minorEastAsia"/>
                <w:bCs w:val="0"/>
              </w:rPr>
              <w:t>4地址</w:t>
            </w:r>
          </w:p>
        </w:tc>
        <w:tc>
          <w:tcPr>
            <w:tcW w:w="952" w:type="pct"/>
          </w:tcPr>
          <w:p w14:paraId="65F40E61"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b w:val="0"/>
              </w:rPr>
            </w:pPr>
            <w:r>
              <w:rPr>
                <w:rFonts w:asciiTheme="minorEastAsia" w:hAnsiTheme="minorEastAsia" w:hint="eastAsia"/>
                <w:bCs w:val="0"/>
              </w:rPr>
              <w:t>掩码</w:t>
            </w:r>
          </w:p>
        </w:tc>
      </w:tr>
      <w:tr w:rsidR="0076630D" w14:paraId="19F5B6D3" w14:textId="77777777" w:rsidTr="0076630D">
        <w:tc>
          <w:tcPr>
            <w:cnfStyle w:val="001000000000" w:firstRow="0" w:lastRow="0" w:firstColumn="1" w:lastColumn="0" w:oddVBand="0" w:evenVBand="0" w:oddHBand="0" w:evenHBand="0" w:firstRowFirstColumn="0" w:firstRowLastColumn="0" w:lastRowFirstColumn="0" w:lastRowLastColumn="0"/>
            <w:tcW w:w="769" w:type="pct"/>
            <w:shd w:val="clear" w:color="auto" w:fill="DAEEF3" w:themeFill="accent5" w:themeFillTint="33"/>
          </w:tcPr>
          <w:p w14:paraId="34C3223F" w14:textId="77777777" w:rsidR="0076630D" w:rsidRDefault="00D7272D">
            <w:pPr>
              <w:jc w:val="center"/>
              <w:rPr>
                <w:rFonts w:asciiTheme="minorEastAsia" w:hAnsiTheme="minorEastAsia"/>
                <w:b w:val="0"/>
                <w:bCs w:val="0"/>
              </w:rPr>
            </w:pPr>
            <w:r>
              <w:rPr>
                <w:rFonts w:asciiTheme="minorEastAsia" w:hAnsiTheme="minorEastAsia"/>
              </w:rPr>
              <w:t>l</w:t>
            </w:r>
            <w:r>
              <w:rPr>
                <w:rFonts w:asciiTheme="minorEastAsia" w:hAnsiTheme="minorEastAsia" w:hint="eastAsia"/>
              </w:rPr>
              <w:t>oopback</w:t>
            </w:r>
          </w:p>
        </w:tc>
        <w:tc>
          <w:tcPr>
            <w:tcW w:w="428" w:type="pct"/>
            <w:shd w:val="clear" w:color="auto" w:fill="DAEEF3" w:themeFill="accent5" w:themeFillTint="33"/>
          </w:tcPr>
          <w:p w14:paraId="3D058B67" w14:textId="49FAF41F" w:rsidR="0076630D" w:rsidRDefault="007F348C" w:rsidP="007F348C">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rPr>
              <w:t>Up</w:t>
            </w:r>
          </w:p>
        </w:tc>
        <w:tc>
          <w:tcPr>
            <w:tcW w:w="426" w:type="pct"/>
            <w:shd w:val="clear" w:color="auto" w:fill="DAEEF3" w:themeFill="accent5" w:themeFillTint="33"/>
          </w:tcPr>
          <w:p w14:paraId="18C1B0F5"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rPr>
              <w:t>1500</w:t>
            </w:r>
          </w:p>
        </w:tc>
        <w:tc>
          <w:tcPr>
            <w:tcW w:w="1110" w:type="pct"/>
            <w:shd w:val="clear" w:color="auto" w:fill="DAEEF3" w:themeFill="accent5" w:themeFillTint="33"/>
          </w:tcPr>
          <w:p w14:paraId="59AE65DE"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静态</w:t>
            </w:r>
          </w:p>
        </w:tc>
        <w:tc>
          <w:tcPr>
            <w:tcW w:w="1316" w:type="pct"/>
            <w:shd w:val="clear" w:color="auto" w:fill="DAEEF3" w:themeFill="accent5" w:themeFillTint="33"/>
          </w:tcPr>
          <w:p w14:paraId="1286DEB3" w14:textId="41C77893" w:rsidR="0076630D" w:rsidRDefault="00CF78BC">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w:t>
            </w:r>
            <w:r>
              <w:rPr>
                <w:rFonts w:asciiTheme="minorEastAsia" w:hAnsiTheme="minorEastAsia"/>
              </w:rPr>
              <w:t>-</w:t>
            </w:r>
          </w:p>
        </w:tc>
        <w:tc>
          <w:tcPr>
            <w:tcW w:w="952" w:type="pct"/>
            <w:shd w:val="clear" w:color="auto" w:fill="DAEEF3" w:themeFill="accent5" w:themeFillTint="33"/>
          </w:tcPr>
          <w:p w14:paraId="5B1A45D4" w14:textId="7F91B3CB" w:rsidR="0076630D" w:rsidRDefault="00CF78BC">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w:t>
            </w:r>
            <w:r>
              <w:rPr>
                <w:rFonts w:asciiTheme="minorEastAsia" w:hAnsiTheme="minorEastAsia"/>
              </w:rPr>
              <w:t>-</w:t>
            </w:r>
          </w:p>
        </w:tc>
      </w:tr>
      <w:tr w:rsidR="0076630D" w14:paraId="06122F79" w14:textId="77777777" w:rsidTr="0076630D">
        <w:tc>
          <w:tcPr>
            <w:cnfStyle w:val="001000000000" w:firstRow="0" w:lastRow="0" w:firstColumn="1" w:lastColumn="0" w:oddVBand="0" w:evenVBand="0" w:oddHBand="0" w:evenHBand="0" w:firstRowFirstColumn="0" w:firstRowLastColumn="0" w:lastRowFirstColumn="0" w:lastRowLastColumn="0"/>
            <w:tcW w:w="769" w:type="pct"/>
            <w:shd w:val="clear" w:color="auto" w:fill="DAEEF3" w:themeFill="accent5" w:themeFillTint="33"/>
          </w:tcPr>
          <w:p w14:paraId="02738A35" w14:textId="77777777" w:rsidR="0076630D" w:rsidRDefault="00D7272D">
            <w:pPr>
              <w:jc w:val="center"/>
              <w:rPr>
                <w:rFonts w:asciiTheme="minorEastAsia" w:hAnsiTheme="minorEastAsia"/>
                <w:bCs w:val="0"/>
              </w:rPr>
            </w:pPr>
            <w:r>
              <w:rPr>
                <w:rFonts w:asciiTheme="minorEastAsia" w:hAnsiTheme="minorEastAsia"/>
                <w:b w:val="0"/>
              </w:rPr>
              <w:t>* VLAN1</w:t>
            </w:r>
          </w:p>
        </w:tc>
        <w:tc>
          <w:tcPr>
            <w:tcW w:w="428" w:type="pct"/>
            <w:shd w:val="clear" w:color="auto" w:fill="DAEEF3" w:themeFill="accent5" w:themeFillTint="33"/>
          </w:tcPr>
          <w:p w14:paraId="2589C6A8"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Up</w:t>
            </w:r>
          </w:p>
        </w:tc>
        <w:tc>
          <w:tcPr>
            <w:tcW w:w="426" w:type="pct"/>
            <w:shd w:val="clear" w:color="auto" w:fill="DAEEF3" w:themeFill="accent5" w:themeFillTint="33"/>
          </w:tcPr>
          <w:p w14:paraId="3196E5BD"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1500</w:t>
            </w:r>
          </w:p>
        </w:tc>
        <w:tc>
          <w:tcPr>
            <w:tcW w:w="1110" w:type="pct"/>
            <w:shd w:val="clear" w:color="auto" w:fill="DAEEF3" w:themeFill="accent5" w:themeFillTint="33"/>
          </w:tcPr>
          <w:p w14:paraId="04F851D0"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静态</w:t>
            </w:r>
            <w:r>
              <w:rPr>
                <w:rFonts w:asciiTheme="minorEastAsia" w:hAnsiTheme="minorEastAsia"/>
              </w:rPr>
              <w:t>（</w:t>
            </w:r>
            <w:r>
              <w:rPr>
                <w:rFonts w:asciiTheme="minorEastAsia" w:hAnsiTheme="minorEastAsia" w:hint="eastAsia"/>
              </w:rPr>
              <w:t>若接入</w:t>
            </w:r>
            <w:r>
              <w:rPr>
                <w:rFonts w:asciiTheme="minorEastAsia" w:hAnsiTheme="minorEastAsia"/>
              </w:rPr>
              <w:t>DHCP服务器，</w:t>
            </w:r>
            <w:r>
              <w:rPr>
                <w:rFonts w:asciiTheme="minorEastAsia" w:hAnsiTheme="minorEastAsia" w:hint="eastAsia"/>
              </w:rPr>
              <w:t>会显示动态；</w:t>
            </w:r>
            <w:r>
              <w:rPr>
                <w:rFonts w:asciiTheme="minorEastAsia" w:hAnsiTheme="minorEastAsia"/>
              </w:rPr>
              <w:t>具体根据实际</w:t>
            </w:r>
            <w:r>
              <w:rPr>
                <w:rFonts w:asciiTheme="minorEastAsia" w:hAnsiTheme="minorEastAsia" w:hint="eastAsia"/>
              </w:rPr>
              <w:t>系统上报</w:t>
            </w:r>
            <w:r>
              <w:rPr>
                <w:rFonts w:asciiTheme="minorEastAsia" w:hAnsiTheme="minorEastAsia"/>
              </w:rPr>
              <w:t>显示）</w:t>
            </w:r>
          </w:p>
        </w:tc>
        <w:tc>
          <w:tcPr>
            <w:tcW w:w="1316" w:type="pct"/>
            <w:shd w:val="clear" w:color="auto" w:fill="DAEEF3" w:themeFill="accent5" w:themeFillTint="33"/>
          </w:tcPr>
          <w:p w14:paraId="45675D59"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192.168.0.254（若接入</w:t>
            </w:r>
            <w:r>
              <w:rPr>
                <w:rFonts w:asciiTheme="minorEastAsia" w:hAnsiTheme="minorEastAsia"/>
              </w:rPr>
              <w:t>DHCP</w:t>
            </w:r>
            <w:r>
              <w:rPr>
                <w:rFonts w:asciiTheme="minorEastAsia" w:hAnsiTheme="minorEastAsia" w:hint="eastAsia"/>
              </w:rPr>
              <w:t>服务器</w:t>
            </w:r>
            <w:r>
              <w:rPr>
                <w:rFonts w:asciiTheme="minorEastAsia" w:hAnsiTheme="minorEastAsia"/>
              </w:rPr>
              <w:t>，</w:t>
            </w:r>
            <w:r>
              <w:rPr>
                <w:rFonts w:asciiTheme="minorEastAsia" w:hAnsiTheme="minorEastAsia" w:hint="eastAsia"/>
              </w:rPr>
              <w:t>会</w:t>
            </w:r>
            <w:r>
              <w:rPr>
                <w:rFonts w:asciiTheme="minorEastAsia" w:hAnsiTheme="minorEastAsia"/>
              </w:rPr>
              <w:t>显示DHCP获取IP地址</w:t>
            </w:r>
            <w:r>
              <w:rPr>
                <w:rFonts w:asciiTheme="minorEastAsia" w:hAnsiTheme="minorEastAsia" w:hint="eastAsia"/>
              </w:rPr>
              <w:t>；具体</w:t>
            </w:r>
            <w:r>
              <w:rPr>
                <w:rFonts w:asciiTheme="minorEastAsia" w:hAnsiTheme="minorEastAsia"/>
              </w:rPr>
              <w:t>根据实际系统</w:t>
            </w:r>
            <w:r>
              <w:rPr>
                <w:rFonts w:asciiTheme="minorEastAsia" w:hAnsiTheme="minorEastAsia" w:hint="eastAsia"/>
              </w:rPr>
              <w:t>上报</w:t>
            </w:r>
            <w:r>
              <w:rPr>
                <w:rFonts w:asciiTheme="minorEastAsia" w:hAnsiTheme="minorEastAsia"/>
              </w:rPr>
              <w:t>显示</w:t>
            </w:r>
            <w:r>
              <w:rPr>
                <w:rFonts w:asciiTheme="minorEastAsia" w:hAnsiTheme="minorEastAsia" w:hint="eastAsia"/>
              </w:rPr>
              <w:t>）</w:t>
            </w:r>
          </w:p>
        </w:tc>
        <w:tc>
          <w:tcPr>
            <w:tcW w:w="952" w:type="pct"/>
            <w:shd w:val="clear" w:color="auto" w:fill="DAEEF3" w:themeFill="accent5" w:themeFillTint="33"/>
          </w:tcPr>
          <w:p w14:paraId="2974EF6F"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255.255.255.0（具体</w:t>
            </w:r>
            <w:r>
              <w:rPr>
                <w:rFonts w:asciiTheme="minorEastAsia" w:hAnsiTheme="minorEastAsia"/>
              </w:rPr>
              <w:t>根据实际系统</w:t>
            </w:r>
            <w:r>
              <w:rPr>
                <w:rFonts w:asciiTheme="minorEastAsia" w:hAnsiTheme="minorEastAsia" w:hint="eastAsia"/>
              </w:rPr>
              <w:t>上报</w:t>
            </w:r>
            <w:r>
              <w:rPr>
                <w:rFonts w:asciiTheme="minorEastAsia" w:hAnsiTheme="minorEastAsia"/>
              </w:rPr>
              <w:t>显示</w:t>
            </w:r>
            <w:r>
              <w:rPr>
                <w:rFonts w:asciiTheme="minorEastAsia" w:hAnsiTheme="minorEastAsia" w:hint="eastAsia"/>
              </w:rPr>
              <w:t>）</w:t>
            </w:r>
          </w:p>
        </w:tc>
      </w:tr>
    </w:tbl>
    <w:p w14:paraId="02B3E6A3" w14:textId="77777777" w:rsidR="0076630D" w:rsidRDefault="00D7272D">
      <w:pPr>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loopback接口和VLAN接口状态的判断依据</w:t>
      </w:r>
      <w:r>
        <w:rPr>
          <w:rFonts w:ascii="微软雅黑" w:eastAsia="微软雅黑" w:hAnsi="微软雅黑" w:hint="eastAsia"/>
        </w:rPr>
        <w:t>分别</w:t>
      </w:r>
      <w:r>
        <w:rPr>
          <w:rFonts w:ascii="微软雅黑" w:eastAsia="微软雅黑" w:hAnsi="微软雅黑"/>
        </w:rPr>
        <w:t>为：</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和</w:t>
      </w:r>
      <w:r>
        <w:rPr>
          <w:rFonts w:ascii="微软雅黑" w:eastAsia="微软雅黑" w:hAnsi="微软雅黑"/>
        </w:rPr>
        <w:t>IPv6任一满足即可</w:t>
      </w:r>
      <w:r>
        <w:rPr>
          <w:rFonts w:ascii="微软雅黑" w:eastAsia="微软雅黑" w:hAnsi="微软雅黑" w:hint="eastAsia"/>
        </w:rPr>
        <w:t>）</w:t>
      </w:r>
    </w:p>
    <w:p w14:paraId="4AA3BF19" w14:textId="77777777" w:rsidR="0076630D" w:rsidRDefault="00D7272D">
      <w:pPr>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（1）loopback接口</w:t>
      </w:r>
      <w:r>
        <w:rPr>
          <w:rFonts w:ascii="微软雅黑" w:eastAsia="微软雅黑" w:hAnsi="微软雅黑"/>
        </w:rPr>
        <w:t>有IP地址时，</w:t>
      </w:r>
      <w:r>
        <w:rPr>
          <w:rFonts w:ascii="微软雅黑" w:eastAsia="微软雅黑" w:hAnsi="微软雅黑" w:hint="eastAsia"/>
        </w:rPr>
        <w:t>状态始终</w:t>
      </w:r>
      <w:r>
        <w:rPr>
          <w:rFonts w:ascii="微软雅黑" w:eastAsia="微软雅黑" w:hAnsi="微软雅黑"/>
        </w:rPr>
        <w:t>为Up；若无IP地址，则始终为Down；</w:t>
      </w:r>
    </w:p>
    <w:p w14:paraId="06E711A8" w14:textId="77777777" w:rsidR="0076630D" w:rsidRDefault="00D7272D">
      <w:pPr>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（2）VLAN</w:t>
      </w:r>
      <w:r>
        <w:rPr>
          <w:rFonts w:ascii="微软雅黑" w:eastAsia="微软雅黑" w:hAnsi="微软雅黑"/>
        </w:rPr>
        <w:t>接口状态为Up需</w:t>
      </w:r>
      <w:r>
        <w:rPr>
          <w:rFonts w:ascii="微软雅黑" w:eastAsia="微软雅黑" w:hAnsi="微软雅黑" w:hint="eastAsia"/>
        </w:rPr>
        <w:t>同时</w:t>
      </w:r>
      <w:r>
        <w:rPr>
          <w:rFonts w:ascii="微软雅黑" w:eastAsia="微软雅黑" w:hAnsi="微软雅黑"/>
        </w:rPr>
        <w:t>满足2</w:t>
      </w:r>
      <w:r>
        <w:rPr>
          <w:rFonts w:ascii="微软雅黑" w:eastAsia="微软雅黑" w:hAnsi="微软雅黑" w:hint="eastAsia"/>
        </w:rPr>
        <w:t>个</w:t>
      </w:r>
      <w:r>
        <w:rPr>
          <w:rFonts w:ascii="微软雅黑" w:eastAsia="微软雅黑" w:hAnsi="微软雅黑"/>
        </w:rPr>
        <w:t>条件：a.VL</w:t>
      </w:r>
      <w:r>
        <w:rPr>
          <w:rFonts w:ascii="微软雅黑" w:eastAsia="微软雅黑" w:hAnsi="微软雅黑" w:hint="eastAsia"/>
        </w:rPr>
        <w:t>AN</w:t>
      </w:r>
      <w:r>
        <w:rPr>
          <w:rFonts w:ascii="微软雅黑" w:eastAsia="微软雅黑" w:hAnsi="微软雅黑"/>
        </w:rPr>
        <w:t>接口</w:t>
      </w:r>
      <w:r>
        <w:rPr>
          <w:rFonts w:ascii="微软雅黑" w:eastAsia="微软雅黑" w:hAnsi="微软雅黑" w:hint="eastAsia"/>
        </w:rPr>
        <w:t>内</w:t>
      </w:r>
      <w:r>
        <w:rPr>
          <w:rFonts w:ascii="微软雅黑" w:eastAsia="微软雅黑" w:hAnsi="微软雅黑"/>
        </w:rPr>
        <w:t>的端口</w:t>
      </w:r>
      <w:r>
        <w:rPr>
          <w:rFonts w:ascii="微软雅黑" w:eastAsia="微软雅黑" w:hAnsi="微软雅黑" w:hint="eastAsia"/>
        </w:rPr>
        <w:t>只要</w:t>
      </w:r>
      <w:r>
        <w:rPr>
          <w:rFonts w:ascii="微软雅黑" w:eastAsia="微软雅黑" w:hAnsi="微软雅黑"/>
        </w:rPr>
        <w:t>有一个Up</w:t>
      </w:r>
      <w:r>
        <w:rPr>
          <w:rFonts w:ascii="微软雅黑" w:eastAsia="微软雅黑" w:hAnsi="微软雅黑" w:hint="eastAsia"/>
        </w:rPr>
        <w:t>即可</w:t>
      </w:r>
      <w:r>
        <w:rPr>
          <w:rFonts w:ascii="微软雅黑" w:eastAsia="微软雅黑" w:hAnsi="微软雅黑"/>
        </w:rPr>
        <w:t>；</w:t>
      </w:r>
      <w:r>
        <w:rPr>
          <w:rFonts w:ascii="微软雅黑" w:eastAsia="微软雅黑" w:hAnsi="微软雅黑" w:hint="eastAsia"/>
        </w:rPr>
        <w:t>b.</w:t>
      </w:r>
      <w:r>
        <w:rPr>
          <w:rFonts w:ascii="微软雅黑" w:eastAsia="微软雅黑" w:hAnsi="微软雅黑"/>
        </w:rPr>
        <w:t>VLAN接口必须具有IP地址。</w:t>
      </w:r>
    </w:p>
    <w:p w14:paraId="699D0FE7" w14:textId="77777777" w:rsidR="0076630D" w:rsidRDefault="0076630D">
      <w:pPr>
        <w:rPr>
          <w:rFonts w:ascii="微软雅黑" w:eastAsia="微软雅黑" w:hAnsi="微软雅黑"/>
        </w:rPr>
      </w:pPr>
    </w:p>
    <w:p w14:paraId="497801C2" w14:textId="77777777" w:rsidR="0076630D" w:rsidRDefault="00D7272D">
      <w:pPr>
        <w:rPr>
          <w:rFonts w:ascii="微软雅黑" w:eastAsia="微软雅黑" w:hAnsi="微软雅黑"/>
          <w:b/>
        </w:rPr>
      </w:pPr>
      <w:r>
        <w:rPr>
          <w:rFonts w:ascii="微软雅黑" w:eastAsia="微软雅黑" w:hAnsi="微软雅黑" w:hint="eastAsia"/>
          <w:b/>
        </w:rPr>
        <w:t>（二）IPv6接口</w:t>
      </w:r>
      <w:r>
        <w:rPr>
          <w:rFonts w:ascii="微软雅黑" w:eastAsia="微软雅黑" w:hAnsi="微软雅黑"/>
          <w:b/>
        </w:rPr>
        <w:t>：</w:t>
      </w:r>
    </w:p>
    <w:p w14:paraId="1BE85E73" w14:textId="77777777" w:rsidR="0076630D" w:rsidRDefault="00D7272D" w:rsidP="00B10728">
      <w:pPr>
        <w:pStyle w:val="af2"/>
        <w:numPr>
          <w:ilvl w:val="0"/>
          <w:numId w:val="169"/>
        </w:numPr>
        <w:ind w:firstLineChars="0"/>
        <w:rPr>
          <w:rFonts w:ascii="微软雅黑" w:eastAsia="微软雅黑" w:hAnsi="微软雅黑"/>
        </w:rPr>
      </w:pPr>
      <w:r>
        <w:rPr>
          <w:rFonts w:ascii="微软雅黑" w:eastAsia="微软雅黑" w:hAnsi="微软雅黑"/>
        </w:rPr>
        <w:t>VLAN：</w:t>
      </w:r>
      <w:r>
        <w:rPr>
          <w:rFonts w:ascii="微软雅黑" w:eastAsia="微软雅黑" w:hAnsi="微软雅黑" w:hint="eastAsia"/>
        </w:rPr>
        <w:t>输入</w:t>
      </w:r>
      <w:r>
        <w:rPr>
          <w:rFonts w:ascii="微软雅黑" w:eastAsia="微软雅黑" w:hAnsi="微软雅黑"/>
        </w:rPr>
        <w:t>VLAN ID进行</w:t>
      </w:r>
      <w:r>
        <w:rPr>
          <w:rFonts w:ascii="微软雅黑" w:eastAsia="微软雅黑" w:hAnsi="微软雅黑" w:hint="eastAsia"/>
        </w:rPr>
        <w:t>IPv</w:t>
      </w:r>
      <w:r>
        <w:rPr>
          <w:rFonts w:ascii="微软雅黑" w:eastAsia="微软雅黑" w:hAnsi="微软雅黑"/>
        </w:rPr>
        <w:t>6</w:t>
      </w:r>
      <w:r>
        <w:rPr>
          <w:rFonts w:ascii="微软雅黑" w:eastAsia="微软雅黑" w:hAnsi="微软雅黑" w:hint="eastAsia"/>
        </w:rPr>
        <w:t>接口</w:t>
      </w:r>
      <w:r>
        <w:rPr>
          <w:rFonts w:ascii="微软雅黑" w:eastAsia="微软雅黑" w:hAnsi="微软雅黑"/>
        </w:rPr>
        <w:t>创建</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-4094</w:t>
      </w:r>
      <w:r>
        <w:rPr>
          <w:rFonts w:ascii="微软雅黑" w:eastAsia="微软雅黑" w:hAnsi="微软雅黑" w:hint="eastAsia"/>
        </w:rPr>
        <w:t>的</w:t>
      </w:r>
      <w:r>
        <w:rPr>
          <w:rFonts w:ascii="微软雅黑" w:eastAsia="微软雅黑" w:hAnsi="微软雅黑"/>
        </w:rPr>
        <w:t>整数。若VLAN</w:t>
      </w:r>
      <w:r>
        <w:rPr>
          <w:rFonts w:ascii="微软雅黑" w:eastAsia="微软雅黑" w:hAnsi="微软雅黑"/>
        </w:rPr>
        <w:lastRenderedPageBreak/>
        <w:t>不存在则会自动创建VLAN以确保可以生成VLAN的IPv6</w:t>
      </w:r>
      <w:r>
        <w:rPr>
          <w:rFonts w:ascii="微软雅黑" w:eastAsia="微软雅黑" w:hAnsi="微软雅黑" w:hint="eastAsia"/>
        </w:rPr>
        <w:t>接口</w:t>
      </w:r>
      <w:r>
        <w:rPr>
          <w:rFonts w:ascii="微软雅黑" w:eastAsia="微软雅黑" w:hAnsi="微软雅黑"/>
        </w:rPr>
        <w:t>。</w:t>
      </w:r>
    </w:p>
    <w:p w14:paraId="3C7C15A1" w14:textId="77777777" w:rsidR="0076630D" w:rsidRDefault="00D7272D">
      <w:pPr>
        <w:pStyle w:val="af2"/>
        <w:ind w:left="840"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和</w:t>
      </w:r>
      <w:r>
        <w:rPr>
          <w:rFonts w:ascii="微软雅黑" w:eastAsia="微软雅黑" w:hAnsi="微软雅黑"/>
        </w:rPr>
        <w:t>IPv6共用VLAN接口</w:t>
      </w:r>
      <w:r>
        <w:rPr>
          <w:rFonts w:ascii="微软雅黑" w:eastAsia="微软雅黑" w:hAnsi="微软雅黑" w:hint="eastAsia"/>
        </w:rPr>
        <w:t>。</w:t>
      </w:r>
      <w:r>
        <w:rPr>
          <w:rFonts w:ascii="微软雅黑" w:eastAsia="微软雅黑" w:hAnsi="微软雅黑"/>
        </w:rPr>
        <w:t>若VLAN IPv4/v6</w:t>
      </w:r>
      <w:r>
        <w:rPr>
          <w:rFonts w:ascii="微软雅黑" w:eastAsia="微软雅黑" w:hAnsi="微软雅黑" w:hint="eastAsia"/>
        </w:rPr>
        <w:t>接口</w:t>
      </w:r>
      <w:r>
        <w:rPr>
          <w:rFonts w:ascii="微软雅黑" w:eastAsia="微软雅黑" w:hAnsi="微软雅黑"/>
        </w:rPr>
        <w:t>数量尚未达到</w:t>
      </w:r>
      <w:r>
        <w:rPr>
          <w:rFonts w:ascii="微软雅黑" w:eastAsia="微软雅黑" w:hAnsi="微软雅黑" w:hint="eastAsia"/>
        </w:rPr>
        <w:t>上限</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上述创建方式；若VLAN</w:t>
      </w:r>
      <w:r>
        <w:rPr>
          <w:rFonts w:ascii="微软雅黑" w:eastAsia="微软雅黑" w:hAnsi="微软雅黑" w:hint="eastAsia"/>
        </w:rPr>
        <w:t>接口</w:t>
      </w:r>
      <w:r>
        <w:rPr>
          <w:rFonts w:ascii="微软雅黑" w:eastAsia="微软雅黑" w:hAnsi="微软雅黑"/>
        </w:rPr>
        <w:t>数量达到上限，则仅支持</w:t>
      </w:r>
      <w:r>
        <w:rPr>
          <w:rFonts w:ascii="微软雅黑" w:eastAsia="微软雅黑" w:hAnsi="微软雅黑" w:hint="eastAsia"/>
        </w:rPr>
        <w:t>直接从</w:t>
      </w:r>
      <w:r>
        <w:rPr>
          <w:rFonts w:ascii="微软雅黑" w:eastAsia="微软雅黑" w:hAnsi="微软雅黑"/>
        </w:rPr>
        <w:t>IPv6</w:t>
      </w:r>
      <w:r>
        <w:rPr>
          <w:rFonts w:ascii="微软雅黑" w:eastAsia="微软雅黑" w:hAnsi="微软雅黑" w:hint="eastAsia"/>
        </w:rPr>
        <w:t>接口列表中</w:t>
      </w:r>
      <w:r>
        <w:rPr>
          <w:rFonts w:ascii="微软雅黑" w:eastAsia="微软雅黑" w:hAnsi="微软雅黑"/>
        </w:rPr>
        <w:t>选择进行</w:t>
      </w:r>
      <w:r>
        <w:rPr>
          <w:rFonts w:ascii="微软雅黑" w:eastAsia="微软雅黑" w:hAnsi="微软雅黑" w:hint="eastAsia"/>
        </w:rPr>
        <w:t>设置</w:t>
      </w:r>
      <w:r>
        <w:rPr>
          <w:rFonts w:ascii="微软雅黑" w:eastAsia="微软雅黑" w:hAnsi="微软雅黑"/>
        </w:rPr>
        <w:t>。</w:t>
      </w:r>
    </w:p>
    <w:p w14:paraId="7F568FA3" w14:textId="77777777" w:rsidR="0076630D" w:rsidRDefault="00D7272D" w:rsidP="00B10728">
      <w:pPr>
        <w:pStyle w:val="af2"/>
        <w:numPr>
          <w:ilvl w:val="0"/>
          <w:numId w:val="173"/>
        </w:numPr>
        <w:ind w:firstLineChars="0"/>
        <w:rPr>
          <w:rFonts w:ascii="微软雅黑" w:eastAsia="微软雅黑" w:hAnsi="微软雅黑"/>
        </w:rPr>
      </w:pPr>
      <w:r>
        <w:rPr>
          <w:rFonts w:ascii="微软雅黑" w:eastAsia="微软雅黑" w:hAnsi="微软雅黑" w:hint="eastAsia"/>
        </w:rPr>
        <w:t>IPv6</w:t>
      </w:r>
      <w:r>
        <w:rPr>
          <w:rFonts w:ascii="微软雅黑" w:eastAsia="微软雅黑" w:hAnsi="微软雅黑"/>
        </w:rPr>
        <w:t>使能：【</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使能</w:t>
      </w:r>
      <w:r>
        <w:rPr>
          <w:rFonts w:ascii="微软雅黑" w:eastAsia="微软雅黑" w:hAnsi="微软雅黑"/>
        </w:rPr>
        <w:t>VLAN接口的IPv6属性，默认关闭。开启后</w:t>
      </w:r>
      <w:r>
        <w:rPr>
          <w:rFonts w:ascii="微软雅黑" w:eastAsia="微软雅黑" w:hAnsi="微软雅黑" w:hint="eastAsia"/>
        </w:rPr>
        <w:t>，</w:t>
      </w:r>
      <w:r>
        <w:rPr>
          <w:rFonts w:ascii="微软雅黑" w:eastAsia="微软雅黑" w:hAnsi="微软雅黑"/>
        </w:rPr>
        <w:t>需配置</w:t>
      </w:r>
      <w:r>
        <w:rPr>
          <w:rFonts w:ascii="微软雅黑" w:eastAsia="微软雅黑" w:hAnsi="微软雅黑" w:hint="eastAsia"/>
        </w:rPr>
        <w:t>VLAN</w:t>
      </w:r>
      <w:r>
        <w:rPr>
          <w:rFonts w:ascii="微软雅黑" w:eastAsia="微软雅黑" w:hAnsi="微软雅黑"/>
        </w:rPr>
        <w:t>接口的</w:t>
      </w:r>
      <w:r>
        <w:rPr>
          <w:rFonts w:ascii="微软雅黑" w:eastAsia="微软雅黑" w:hAnsi="微软雅黑" w:hint="eastAsia"/>
        </w:rPr>
        <w:t>MTU</w:t>
      </w:r>
      <w:r>
        <w:rPr>
          <w:rFonts w:ascii="微软雅黑" w:eastAsia="微软雅黑" w:hAnsi="微软雅黑"/>
        </w:rPr>
        <w:t>和IPv6地址</w:t>
      </w:r>
      <w:r>
        <w:rPr>
          <w:rFonts w:ascii="微软雅黑" w:eastAsia="微软雅黑" w:hAnsi="微软雅黑" w:hint="eastAsia"/>
        </w:rPr>
        <w:t>。</w:t>
      </w:r>
    </w:p>
    <w:p w14:paraId="36D14B5D" w14:textId="7A7333B3" w:rsidR="0076630D" w:rsidRDefault="00D7272D" w:rsidP="00B10728">
      <w:pPr>
        <w:pStyle w:val="af2"/>
        <w:numPr>
          <w:ilvl w:val="0"/>
          <w:numId w:val="173"/>
        </w:numPr>
        <w:ind w:firstLineChars="0"/>
        <w:rPr>
          <w:rFonts w:ascii="微软雅黑" w:eastAsia="微软雅黑" w:hAnsi="微软雅黑"/>
        </w:rPr>
      </w:pPr>
      <w:r>
        <w:rPr>
          <w:rFonts w:ascii="微软雅黑" w:eastAsia="微软雅黑" w:hAnsi="微软雅黑" w:hint="eastAsia"/>
        </w:rPr>
        <w:t>MTU</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VLAN接口的MTU值，</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128</w:t>
      </w:r>
      <w:r w:rsidR="00852D56">
        <w:rPr>
          <w:rFonts w:ascii="微软雅黑" w:eastAsia="微软雅黑" w:hAnsi="微软雅黑"/>
        </w:rPr>
        <w:t>0</w:t>
      </w:r>
      <w:r>
        <w:rPr>
          <w:rFonts w:ascii="微软雅黑" w:eastAsia="微软雅黑" w:hAnsi="微软雅黑" w:hint="eastAsia"/>
        </w:rPr>
        <w:t>-9216，</w:t>
      </w:r>
      <w:r>
        <w:rPr>
          <w:rFonts w:ascii="微软雅黑" w:eastAsia="微软雅黑" w:hAnsi="微软雅黑"/>
        </w:rPr>
        <w:t>默认</w:t>
      </w:r>
      <w:r>
        <w:rPr>
          <w:rFonts w:ascii="微软雅黑" w:eastAsia="微软雅黑" w:hAnsi="微软雅黑" w:hint="eastAsia"/>
        </w:rPr>
        <w:t>1500。</w:t>
      </w:r>
    </w:p>
    <w:p w14:paraId="1644FF09"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此</w:t>
      </w:r>
      <w:r>
        <w:rPr>
          <w:rFonts w:ascii="微软雅黑" w:eastAsia="微软雅黑" w:hAnsi="微软雅黑"/>
        </w:rPr>
        <w:t>MTU</w:t>
      </w:r>
      <w:r>
        <w:rPr>
          <w:rFonts w:ascii="微软雅黑" w:eastAsia="微软雅黑" w:hAnsi="微软雅黑" w:hint="eastAsia"/>
        </w:rPr>
        <w:t>为</w:t>
      </w:r>
      <w:r>
        <w:rPr>
          <w:rFonts w:ascii="微软雅黑" w:eastAsia="微软雅黑" w:hAnsi="微软雅黑"/>
        </w:rPr>
        <w:t>IPv4接口和IPv6接口共用。</w:t>
      </w:r>
    </w:p>
    <w:p w14:paraId="6FF8C459" w14:textId="77777777" w:rsidR="0076630D" w:rsidRDefault="00D7272D">
      <w:pPr>
        <w:ind w:left="420"/>
        <w:rPr>
          <w:rFonts w:ascii="微软雅黑" w:eastAsia="微软雅黑" w:hAnsi="微软雅黑"/>
        </w:rPr>
      </w:pPr>
      <w:r>
        <w:rPr>
          <w:rFonts w:ascii="微软雅黑" w:eastAsia="微软雅黑" w:hAnsi="微软雅黑" w:hint="eastAsia"/>
        </w:rPr>
        <w:t>配置IPv</w:t>
      </w:r>
      <w:r>
        <w:rPr>
          <w:rFonts w:ascii="微软雅黑" w:eastAsia="微软雅黑" w:hAnsi="微软雅黑"/>
        </w:rPr>
        <w:t>6</w:t>
      </w:r>
      <w:r>
        <w:rPr>
          <w:rFonts w:ascii="微软雅黑" w:eastAsia="微软雅黑" w:hAnsi="微软雅黑" w:hint="eastAsia"/>
        </w:rPr>
        <w:t>地址：设置</w:t>
      </w:r>
      <w:r>
        <w:rPr>
          <w:rFonts w:ascii="微软雅黑" w:eastAsia="微软雅黑" w:hAnsi="微软雅黑"/>
        </w:rPr>
        <w:t>VLAN IPv6接口使用的IPv6</w:t>
      </w:r>
      <w:r>
        <w:rPr>
          <w:rFonts w:ascii="微软雅黑" w:eastAsia="微软雅黑" w:hAnsi="微软雅黑" w:hint="eastAsia"/>
        </w:rPr>
        <w:t>地址，</w:t>
      </w:r>
      <w:r>
        <w:rPr>
          <w:rFonts w:ascii="微软雅黑" w:eastAsia="微软雅黑" w:hAnsi="微软雅黑"/>
        </w:rPr>
        <w:t>支持</w:t>
      </w:r>
      <w:r>
        <w:rPr>
          <w:rFonts w:ascii="微软雅黑" w:eastAsia="微软雅黑" w:hAnsi="微软雅黑" w:hint="eastAsia"/>
        </w:rPr>
        <w:t>链路本地地址和</w:t>
      </w:r>
      <w:r>
        <w:rPr>
          <w:rFonts w:ascii="微软雅黑" w:eastAsia="微软雅黑" w:hAnsi="微软雅黑"/>
        </w:rPr>
        <w:t>全球单播地址</w:t>
      </w:r>
      <w:r>
        <w:rPr>
          <w:rFonts w:ascii="微软雅黑" w:eastAsia="微软雅黑" w:hAnsi="微软雅黑" w:hint="eastAsia"/>
        </w:rPr>
        <w:t>。</w:t>
      </w:r>
    </w:p>
    <w:p w14:paraId="3591807F" w14:textId="77777777" w:rsidR="0076630D" w:rsidRDefault="00D7272D" w:rsidP="00B10728">
      <w:pPr>
        <w:pStyle w:val="af2"/>
        <w:numPr>
          <w:ilvl w:val="0"/>
          <w:numId w:val="174"/>
        </w:numPr>
        <w:ind w:firstLineChars="0"/>
        <w:rPr>
          <w:rFonts w:ascii="微软雅黑" w:eastAsia="微软雅黑" w:hAnsi="微软雅黑"/>
        </w:rPr>
      </w:pPr>
      <w:r>
        <w:rPr>
          <w:rFonts w:ascii="微软雅黑" w:eastAsia="微软雅黑" w:hAnsi="微软雅黑" w:hint="eastAsia"/>
        </w:rPr>
        <w:t>链路本地地址：每个</w:t>
      </w:r>
      <w:r>
        <w:rPr>
          <w:rFonts w:ascii="微软雅黑" w:eastAsia="微软雅黑" w:hAnsi="微软雅黑"/>
        </w:rPr>
        <w:t>接口只能有一个链路本地地址，支持自动生成</w:t>
      </w:r>
      <w:r>
        <w:rPr>
          <w:rFonts w:ascii="微软雅黑" w:eastAsia="微软雅黑" w:hAnsi="微软雅黑" w:hint="eastAsia"/>
        </w:rPr>
        <w:t>和</w:t>
      </w:r>
      <w:r>
        <w:rPr>
          <w:rFonts w:ascii="微软雅黑" w:eastAsia="微软雅黑" w:hAnsi="微软雅黑"/>
        </w:rPr>
        <w:t>手动</w:t>
      </w:r>
      <w:r>
        <w:rPr>
          <w:rFonts w:ascii="微软雅黑" w:eastAsia="微软雅黑" w:hAnsi="微软雅黑" w:hint="eastAsia"/>
        </w:rPr>
        <w:t>配置，</w:t>
      </w:r>
      <w:r>
        <w:rPr>
          <w:rFonts w:ascii="微软雅黑" w:eastAsia="微软雅黑" w:hAnsi="微软雅黑"/>
        </w:rPr>
        <w:t>默认自动生成</w:t>
      </w:r>
      <w:r>
        <w:rPr>
          <w:rFonts w:ascii="微软雅黑" w:eastAsia="微软雅黑" w:hAnsi="微软雅黑" w:hint="eastAsia"/>
        </w:rPr>
        <w:t>链路本地地址。</w:t>
      </w:r>
    </w:p>
    <w:p w14:paraId="29FB4CD9" w14:textId="59BE83B5" w:rsidR="0076630D" w:rsidRDefault="00D7272D" w:rsidP="00B10728">
      <w:pPr>
        <w:pStyle w:val="af2"/>
        <w:numPr>
          <w:ilvl w:val="0"/>
          <w:numId w:val="169"/>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IPv</w:t>
      </w:r>
      <w:r>
        <w:rPr>
          <w:rFonts w:ascii="微软雅黑" w:eastAsia="微软雅黑" w:hAnsi="微软雅黑"/>
        </w:rPr>
        <w:t>6</w:t>
      </w:r>
      <w:r>
        <w:rPr>
          <w:rFonts w:ascii="微软雅黑" w:eastAsia="微软雅黑" w:hAnsi="微软雅黑" w:hint="eastAsia"/>
        </w:rPr>
        <w:t>地址</w:t>
      </w:r>
      <w:r w:rsidRPr="00D04854">
        <w:rPr>
          <w:rFonts w:ascii="微软雅黑" w:eastAsia="微软雅黑" w:hAnsi="微软雅黑" w:hint="eastAsia"/>
          <w:strike/>
          <w:color w:val="B2B2B2"/>
        </w:rPr>
        <w:t>/前缀</w:t>
      </w:r>
      <w:r>
        <w:rPr>
          <w:rFonts w:ascii="微软雅黑" w:eastAsia="微软雅黑" w:hAnsi="微软雅黑"/>
        </w:rPr>
        <w:t>：</w:t>
      </w:r>
      <w:r>
        <w:rPr>
          <w:rFonts w:ascii="微软雅黑" w:eastAsia="微软雅黑" w:hAnsi="微软雅黑" w:hint="eastAsia"/>
        </w:rPr>
        <w:t>以</w:t>
      </w:r>
      <w:r>
        <w:rPr>
          <w:rFonts w:ascii="微软雅黑" w:eastAsia="微软雅黑" w:hAnsi="微软雅黑"/>
        </w:rPr>
        <w:t>冒号十六进制</w:t>
      </w:r>
      <w:r>
        <w:rPr>
          <w:rFonts w:ascii="微软雅黑" w:eastAsia="微软雅黑" w:hAnsi="微软雅黑" w:hint="eastAsia"/>
        </w:rPr>
        <w:t>形式设置</w:t>
      </w:r>
      <w:r>
        <w:rPr>
          <w:rFonts w:ascii="微软雅黑" w:eastAsia="微软雅黑" w:hAnsi="微软雅黑"/>
        </w:rPr>
        <w:t>IPv6接口</w:t>
      </w:r>
      <w:r>
        <w:rPr>
          <w:rFonts w:ascii="微软雅黑" w:eastAsia="微软雅黑" w:hAnsi="微软雅黑" w:hint="eastAsia"/>
        </w:rPr>
        <w:t>的</w:t>
      </w:r>
      <w:r>
        <w:rPr>
          <w:rFonts w:ascii="微软雅黑" w:eastAsia="微软雅黑" w:hAnsi="微软雅黑"/>
        </w:rPr>
        <w:t>IPv6</w:t>
      </w:r>
      <w:r>
        <w:rPr>
          <w:rFonts w:ascii="微软雅黑" w:eastAsia="微软雅黑" w:hAnsi="微软雅黑" w:hint="eastAsia"/>
        </w:rPr>
        <w:t>地址，默认</w:t>
      </w:r>
      <w:r>
        <w:rPr>
          <w:rFonts w:ascii="微软雅黑" w:eastAsia="微软雅黑" w:hAnsi="微软雅黑"/>
        </w:rPr>
        <w:t>fe80::</w:t>
      </w:r>
      <w:r w:rsidRPr="00D04854">
        <w:rPr>
          <w:rFonts w:ascii="微软雅黑" w:eastAsia="微软雅黑" w:hAnsi="微软雅黑"/>
          <w:strike/>
          <w:color w:val="B2B2B2"/>
        </w:rPr>
        <w:t>/64</w:t>
      </w:r>
      <w:r>
        <w:rPr>
          <w:rFonts w:ascii="微软雅黑" w:eastAsia="微软雅黑" w:hAnsi="微软雅黑" w:hint="eastAsia"/>
        </w:rPr>
        <w:t>，</w:t>
      </w:r>
      <w:r>
        <w:rPr>
          <w:rFonts w:ascii="微软雅黑" w:eastAsia="微软雅黑" w:hAnsi="微软雅黑"/>
        </w:rPr>
        <w:t>将会根据此信息与接口标识自动生成</w:t>
      </w:r>
      <w:r>
        <w:rPr>
          <w:rFonts w:ascii="微软雅黑" w:eastAsia="微软雅黑" w:hAnsi="微软雅黑" w:hint="eastAsia"/>
        </w:rPr>
        <w:t>。支持编辑</w:t>
      </w:r>
      <w:r>
        <w:rPr>
          <w:rFonts w:ascii="微软雅黑" w:eastAsia="微软雅黑" w:hAnsi="微软雅黑"/>
        </w:rPr>
        <w:t>，</w:t>
      </w:r>
      <w:r>
        <w:rPr>
          <w:rFonts w:ascii="微软雅黑" w:eastAsia="微软雅黑" w:hAnsi="微软雅黑" w:hint="eastAsia"/>
        </w:rPr>
        <w:t>手动配置</w:t>
      </w:r>
      <w:r>
        <w:rPr>
          <w:rFonts w:ascii="微软雅黑" w:eastAsia="微软雅黑" w:hAnsi="微软雅黑"/>
        </w:rPr>
        <w:t>时</w:t>
      </w:r>
      <w:r w:rsidR="007F16D8">
        <w:rPr>
          <w:rFonts w:ascii="微软雅黑" w:eastAsia="微软雅黑" w:hAnsi="微软雅黑" w:hint="eastAsia"/>
        </w:rPr>
        <w:t>默认</w:t>
      </w:r>
      <w:r>
        <w:rPr>
          <w:rFonts w:ascii="微软雅黑" w:eastAsia="微软雅黑" w:hAnsi="微软雅黑"/>
        </w:rPr>
        <w:t>为fe80::</w:t>
      </w:r>
      <w:r w:rsidR="00036589">
        <w:rPr>
          <w:rFonts w:ascii="微软雅黑" w:eastAsia="微软雅黑" w:hAnsi="微软雅黑" w:hint="eastAsia"/>
        </w:rPr>
        <w:t>，前10bit</w:t>
      </w:r>
      <w:r w:rsidR="00036589">
        <w:rPr>
          <w:rFonts w:ascii="微软雅黑" w:eastAsia="微软雅黑" w:hAnsi="微软雅黑"/>
        </w:rPr>
        <w:t>无法编辑</w:t>
      </w:r>
      <w:r w:rsidR="00036589">
        <w:rPr>
          <w:rFonts w:ascii="微软雅黑" w:eastAsia="微软雅黑" w:hAnsi="微软雅黑" w:hint="eastAsia"/>
        </w:rPr>
        <w:t>（由于</w:t>
      </w:r>
      <w:r w:rsidR="00036589">
        <w:rPr>
          <w:rFonts w:ascii="微软雅黑" w:eastAsia="微软雅黑" w:hAnsi="微软雅黑"/>
        </w:rPr>
        <w:t>页面以</w:t>
      </w:r>
      <w:r w:rsidR="00036589">
        <w:rPr>
          <w:rFonts w:ascii="微软雅黑" w:eastAsia="微软雅黑" w:hAnsi="微软雅黑" w:hint="eastAsia"/>
        </w:rPr>
        <w:t>16进制</w:t>
      </w:r>
      <w:r w:rsidR="00036589">
        <w:rPr>
          <w:rFonts w:ascii="微软雅黑" w:eastAsia="微软雅黑" w:hAnsi="微软雅黑"/>
        </w:rPr>
        <w:t>输入，而前</w:t>
      </w:r>
      <w:r w:rsidR="00036589">
        <w:rPr>
          <w:rFonts w:ascii="微软雅黑" w:eastAsia="微软雅黑" w:hAnsi="微软雅黑" w:hint="eastAsia"/>
        </w:rPr>
        <w:t>10</w:t>
      </w:r>
      <w:r w:rsidR="00036589">
        <w:rPr>
          <w:rFonts w:ascii="微软雅黑" w:eastAsia="微软雅黑" w:hAnsi="微软雅黑"/>
        </w:rPr>
        <w:t>bit是以</w:t>
      </w:r>
      <w:r w:rsidR="00036589">
        <w:rPr>
          <w:rFonts w:ascii="微软雅黑" w:eastAsia="微软雅黑" w:hAnsi="微软雅黑" w:hint="eastAsia"/>
        </w:rPr>
        <w:t>2进制</w:t>
      </w:r>
      <w:r w:rsidR="00036589">
        <w:rPr>
          <w:rFonts w:ascii="微软雅黑" w:eastAsia="微软雅黑" w:hAnsi="微软雅黑"/>
        </w:rPr>
        <w:t>限制，故前端不做编辑限制，</w:t>
      </w:r>
      <w:r w:rsidR="00036589">
        <w:rPr>
          <w:rFonts w:ascii="微软雅黑" w:eastAsia="微软雅黑" w:hAnsi="微软雅黑" w:hint="eastAsia"/>
        </w:rPr>
        <w:t>开放给</w:t>
      </w:r>
      <w:r w:rsidR="00036589">
        <w:rPr>
          <w:rFonts w:ascii="微软雅黑" w:eastAsia="微软雅黑" w:hAnsi="微软雅黑"/>
        </w:rPr>
        <w:t>用户配置，由底层校验</w:t>
      </w:r>
      <w:r w:rsidR="00036589">
        <w:rPr>
          <w:rFonts w:ascii="微软雅黑" w:eastAsia="微软雅黑" w:hAnsi="微软雅黑" w:hint="eastAsia"/>
        </w:rPr>
        <w:t>进行错误提示）</w:t>
      </w:r>
      <w:r w:rsidR="00036589">
        <w:rPr>
          <w:rFonts w:ascii="微软雅黑" w:eastAsia="微软雅黑" w:hAnsi="微软雅黑"/>
        </w:rPr>
        <w:t>。</w:t>
      </w:r>
      <w:r w:rsidRPr="00D04854">
        <w:rPr>
          <w:rFonts w:ascii="微软雅黑" w:eastAsia="微软雅黑" w:hAnsi="微软雅黑"/>
          <w:strike/>
          <w:color w:val="B2B2B2"/>
        </w:rPr>
        <w:t>/64，</w:t>
      </w:r>
      <w:r w:rsidRPr="00D04854">
        <w:rPr>
          <w:rFonts w:ascii="微软雅黑" w:eastAsia="微软雅黑" w:hAnsi="微软雅黑" w:hint="eastAsia"/>
          <w:strike/>
          <w:color w:val="B2B2B2"/>
        </w:rPr>
        <w:t>仅支持修改后64位</w:t>
      </w:r>
      <w:r w:rsidRPr="00D04854">
        <w:rPr>
          <w:rFonts w:ascii="微软雅黑" w:eastAsia="微软雅黑" w:hAnsi="微软雅黑"/>
          <w:strike/>
          <w:color w:val="B2B2B2"/>
        </w:rPr>
        <w:t>的IPv6地址</w:t>
      </w:r>
      <w:r w:rsidRPr="00D04854">
        <w:rPr>
          <w:rFonts w:ascii="微软雅黑" w:eastAsia="微软雅黑" w:hAnsi="微软雅黑" w:hint="eastAsia"/>
          <w:strike/>
          <w:color w:val="B2B2B2"/>
        </w:rPr>
        <w:t>内容</w:t>
      </w:r>
      <w:r w:rsidRPr="007F16D8">
        <w:rPr>
          <w:rFonts w:ascii="微软雅黑" w:eastAsia="微软雅黑" w:hAnsi="微软雅黑" w:hint="eastAsia"/>
          <w:strike/>
          <w:color w:val="B2B2B2"/>
        </w:rPr>
        <w:t>。</w:t>
      </w:r>
    </w:p>
    <w:p w14:paraId="28BFE9F7" w14:textId="77777777" w:rsidR="0076630D" w:rsidRDefault="00D7272D">
      <w:pPr>
        <w:pStyle w:val="af2"/>
        <w:ind w:left="840"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默认所有VLAN IPv6</w:t>
      </w:r>
      <w:r>
        <w:rPr>
          <w:rFonts w:ascii="微软雅黑" w:eastAsia="微软雅黑" w:hAnsi="微软雅黑" w:hint="eastAsia"/>
        </w:rPr>
        <w:t>接口</w:t>
      </w:r>
      <w:r>
        <w:rPr>
          <w:rFonts w:ascii="微软雅黑" w:eastAsia="微软雅黑" w:hAnsi="微软雅黑"/>
        </w:rPr>
        <w:t>的链路本地地址均相同，支持修改。</w:t>
      </w:r>
    </w:p>
    <w:p w14:paraId="657F66FE" w14:textId="77777777" w:rsidR="0076630D" w:rsidRDefault="00D7272D" w:rsidP="00B10728">
      <w:pPr>
        <w:pStyle w:val="af2"/>
        <w:numPr>
          <w:ilvl w:val="0"/>
          <w:numId w:val="174"/>
        </w:numPr>
        <w:ind w:firstLineChars="0"/>
        <w:rPr>
          <w:rFonts w:ascii="微软雅黑" w:eastAsia="微软雅黑" w:hAnsi="微软雅黑"/>
        </w:rPr>
      </w:pPr>
      <w:r>
        <w:rPr>
          <w:rFonts w:ascii="微软雅黑" w:eastAsia="微软雅黑" w:hAnsi="微软雅黑" w:hint="eastAsia"/>
        </w:rPr>
        <w:t>全球单播地址：每个</w:t>
      </w:r>
      <w:r>
        <w:rPr>
          <w:rFonts w:ascii="微软雅黑" w:eastAsia="微软雅黑" w:hAnsi="微软雅黑"/>
        </w:rPr>
        <w:t>接口</w:t>
      </w:r>
      <w:r>
        <w:rPr>
          <w:rFonts w:ascii="微软雅黑" w:eastAsia="微软雅黑" w:hAnsi="微软雅黑" w:hint="eastAsia"/>
        </w:rPr>
        <w:t>只</w:t>
      </w:r>
      <w:r>
        <w:rPr>
          <w:rFonts w:ascii="微软雅黑" w:eastAsia="微软雅黑" w:hAnsi="微软雅黑"/>
        </w:rPr>
        <w:t>允许有</w:t>
      </w:r>
      <w:r>
        <w:rPr>
          <w:rFonts w:ascii="微软雅黑" w:eastAsia="微软雅黑" w:hAnsi="微软雅黑" w:hint="eastAsia"/>
        </w:rPr>
        <w:t>1</w:t>
      </w:r>
      <w:r>
        <w:rPr>
          <w:rFonts w:ascii="微软雅黑" w:eastAsia="微软雅黑" w:hAnsi="微软雅黑"/>
        </w:rPr>
        <w:t>个全球单播地址</w:t>
      </w:r>
      <w:r>
        <w:rPr>
          <w:rFonts w:ascii="微软雅黑" w:eastAsia="微软雅黑" w:hAnsi="微软雅黑" w:hint="eastAsia"/>
        </w:rPr>
        <w:t>，</w:t>
      </w:r>
      <w:r>
        <w:rPr>
          <w:rFonts w:ascii="微软雅黑" w:eastAsia="微软雅黑" w:hAnsi="微软雅黑"/>
        </w:rPr>
        <w:t>支持手动配置</w:t>
      </w:r>
      <w:r>
        <w:rPr>
          <w:rFonts w:ascii="微软雅黑" w:eastAsia="微软雅黑" w:hAnsi="微软雅黑" w:hint="eastAsia"/>
        </w:rPr>
        <w:t>静态</w:t>
      </w:r>
      <w:r>
        <w:rPr>
          <w:rFonts w:ascii="微软雅黑" w:eastAsia="微软雅黑" w:hAnsi="微软雅黑"/>
        </w:rPr>
        <w:t>地址</w:t>
      </w:r>
      <w:r>
        <w:rPr>
          <w:rFonts w:ascii="微软雅黑" w:eastAsia="微软雅黑" w:hAnsi="微软雅黑" w:hint="eastAsia"/>
        </w:rPr>
        <w:t>、通过</w:t>
      </w:r>
      <w:r>
        <w:rPr>
          <w:rFonts w:ascii="微软雅黑" w:eastAsia="微软雅黑" w:hAnsi="微软雅黑"/>
        </w:rPr>
        <w:t>DHCPv6服务器</w:t>
      </w:r>
      <w:r>
        <w:rPr>
          <w:rFonts w:ascii="微软雅黑" w:eastAsia="微软雅黑" w:hAnsi="微软雅黑" w:hint="eastAsia"/>
        </w:rPr>
        <w:t>（有状态</w:t>
      </w:r>
      <w:r>
        <w:rPr>
          <w:rFonts w:ascii="微软雅黑" w:eastAsia="微软雅黑" w:hAnsi="微软雅黑"/>
        </w:rPr>
        <w:t>DHCPv6</w:t>
      </w:r>
      <w:r>
        <w:rPr>
          <w:rFonts w:ascii="微软雅黑" w:eastAsia="微软雅黑" w:hAnsi="微软雅黑" w:hint="eastAsia"/>
        </w:rPr>
        <w:t>）</w:t>
      </w:r>
      <w:r>
        <w:rPr>
          <w:rFonts w:ascii="微软雅黑" w:eastAsia="微软雅黑" w:hAnsi="微软雅黑"/>
        </w:rPr>
        <w:t>自动获取、</w:t>
      </w:r>
      <w:r>
        <w:rPr>
          <w:rFonts w:ascii="微软雅黑" w:eastAsia="微软雅黑" w:hAnsi="微软雅黑" w:hint="eastAsia"/>
        </w:rPr>
        <w:t>无状态</w:t>
      </w:r>
      <w:r>
        <w:rPr>
          <w:rFonts w:ascii="微软雅黑" w:eastAsia="微软雅黑" w:hAnsi="微软雅黑"/>
        </w:rPr>
        <w:t>DHCPv6</w:t>
      </w:r>
      <w:r>
        <w:rPr>
          <w:rFonts w:ascii="微软雅黑" w:eastAsia="微软雅黑" w:hAnsi="微软雅黑" w:hint="eastAsia"/>
        </w:rPr>
        <w:t>自动配置</w:t>
      </w:r>
      <w:r>
        <w:rPr>
          <w:rFonts w:ascii="微软雅黑" w:eastAsia="微软雅黑" w:hAnsi="微软雅黑"/>
        </w:rPr>
        <w:t>、</w:t>
      </w:r>
      <w:r>
        <w:rPr>
          <w:rFonts w:ascii="微软雅黑" w:eastAsia="微软雅黑" w:hAnsi="微软雅黑" w:hint="eastAsia"/>
        </w:rPr>
        <w:t>通过</w:t>
      </w:r>
      <w:r>
        <w:rPr>
          <w:rFonts w:ascii="微软雅黑" w:eastAsia="微软雅黑" w:hAnsi="微软雅黑"/>
        </w:rPr>
        <w:t>无状态自动配置</w:t>
      </w:r>
      <w:r>
        <w:rPr>
          <w:rFonts w:ascii="微软雅黑" w:eastAsia="微软雅黑" w:hAnsi="微软雅黑" w:hint="eastAsia"/>
        </w:rPr>
        <w:t>（SLAAC）</w:t>
      </w:r>
      <w:r>
        <w:rPr>
          <w:rFonts w:ascii="微软雅黑" w:eastAsia="微软雅黑" w:hAnsi="微软雅黑"/>
        </w:rPr>
        <w:t>方式生成</w:t>
      </w:r>
      <w:r>
        <w:rPr>
          <w:rFonts w:ascii="微软雅黑" w:eastAsia="微软雅黑" w:hAnsi="微软雅黑" w:hint="eastAsia"/>
        </w:rPr>
        <w:t>，四者</w:t>
      </w:r>
      <w:r>
        <w:rPr>
          <w:rFonts w:ascii="微软雅黑" w:eastAsia="微软雅黑" w:hAnsi="微软雅黑"/>
        </w:rPr>
        <w:t>互斥。</w:t>
      </w:r>
    </w:p>
    <w:p w14:paraId="639F1C4D" w14:textId="272CE06C" w:rsidR="0076630D" w:rsidRDefault="00D7272D">
      <w:pPr>
        <w:pStyle w:val="af2"/>
        <w:ind w:left="840" w:firstLineChars="0" w:firstLine="0"/>
        <w:rPr>
          <w:rFonts w:ascii="微软雅黑" w:eastAsia="微软雅黑" w:hAnsi="微软雅黑"/>
        </w:rPr>
      </w:pPr>
      <w:r>
        <w:rPr>
          <w:rFonts w:ascii="微软雅黑" w:eastAsia="微软雅黑" w:hAnsi="微软雅黑" w:hint="eastAsia"/>
        </w:rPr>
        <w:lastRenderedPageBreak/>
        <w:t>（1）手动配置</w:t>
      </w:r>
      <w:r>
        <w:rPr>
          <w:rFonts w:ascii="微软雅黑" w:eastAsia="微软雅黑" w:hAnsi="微软雅黑"/>
        </w:rPr>
        <w:t>静态IPv6地址：</w:t>
      </w:r>
      <w:r>
        <w:rPr>
          <w:rFonts w:ascii="微软雅黑" w:eastAsia="微软雅黑" w:hAnsi="微软雅黑" w:hint="eastAsia"/>
        </w:rPr>
        <w:t>需配置</w:t>
      </w:r>
      <w:r>
        <w:rPr>
          <w:rFonts w:ascii="微软雅黑" w:eastAsia="微软雅黑" w:hAnsi="微软雅黑"/>
        </w:rPr>
        <w:t>IPv6</w:t>
      </w:r>
      <w:r>
        <w:rPr>
          <w:rFonts w:ascii="微软雅黑" w:eastAsia="微软雅黑" w:hAnsi="微软雅黑" w:hint="eastAsia"/>
        </w:rPr>
        <w:t>地址</w:t>
      </w:r>
      <w:r>
        <w:rPr>
          <w:rFonts w:ascii="微软雅黑" w:eastAsia="微软雅黑" w:hAnsi="微软雅黑"/>
        </w:rPr>
        <w:t>和前缀长度，前缀长度</w:t>
      </w:r>
      <w:r>
        <w:rPr>
          <w:rFonts w:ascii="微软雅黑" w:eastAsia="微软雅黑" w:hAnsi="微软雅黑" w:hint="eastAsia"/>
        </w:rPr>
        <w:t>1</w:t>
      </w:r>
      <w:r>
        <w:rPr>
          <w:rFonts w:ascii="微软雅黑" w:eastAsia="微软雅黑" w:hAnsi="微软雅黑"/>
        </w:rPr>
        <w:t>-</w:t>
      </w:r>
      <w:r w:rsidR="00C37FA4">
        <w:rPr>
          <w:rFonts w:ascii="微软雅黑" w:eastAsia="微软雅黑" w:hAnsi="微软雅黑"/>
        </w:rPr>
        <w:t>128</w:t>
      </w:r>
      <w:r>
        <w:rPr>
          <w:rFonts w:ascii="微软雅黑" w:eastAsia="微软雅黑" w:hAnsi="微软雅黑" w:hint="eastAsia"/>
        </w:rPr>
        <w:t>均可配</w:t>
      </w:r>
      <w:r>
        <w:rPr>
          <w:rFonts w:ascii="微软雅黑" w:eastAsia="微软雅黑" w:hAnsi="微软雅黑"/>
        </w:rPr>
        <w:t>，默认</w:t>
      </w:r>
      <w:r>
        <w:rPr>
          <w:rFonts w:ascii="微软雅黑" w:eastAsia="微软雅黑" w:hAnsi="微软雅黑" w:hint="eastAsia"/>
        </w:rPr>
        <w:t>64。</w:t>
      </w:r>
    </w:p>
    <w:p w14:paraId="6A0DA3BE" w14:textId="340886D8" w:rsidR="0076630D" w:rsidRDefault="00D7272D" w:rsidP="00B10728">
      <w:pPr>
        <w:pStyle w:val="af2"/>
        <w:numPr>
          <w:ilvl w:val="0"/>
          <w:numId w:val="170"/>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rPr>
        <w:t>IPv6</w:t>
      </w:r>
      <w:r>
        <w:rPr>
          <w:rFonts w:ascii="微软雅黑" w:eastAsia="微软雅黑" w:hAnsi="微软雅黑" w:hint="eastAsia"/>
        </w:rPr>
        <w:t>地址/前缀长度：</w:t>
      </w:r>
      <w:r>
        <w:rPr>
          <w:rFonts w:ascii="微软雅黑" w:eastAsia="微软雅黑" w:hAnsi="微软雅黑"/>
        </w:rPr>
        <w:t>设置IPv6</w:t>
      </w:r>
      <w:r>
        <w:rPr>
          <w:rFonts w:ascii="微软雅黑" w:eastAsia="微软雅黑" w:hAnsi="微软雅黑" w:hint="eastAsia"/>
        </w:rPr>
        <w:t>地址</w:t>
      </w:r>
      <w:r>
        <w:rPr>
          <w:rFonts w:ascii="微软雅黑" w:eastAsia="微软雅黑" w:hAnsi="微软雅黑"/>
        </w:rPr>
        <w:t>，按IPv6</w:t>
      </w:r>
      <w:r>
        <w:rPr>
          <w:rFonts w:ascii="微软雅黑" w:eastAsia="微软雅黑" w:hAnsi="微软雅黑" w:hint="eastAsia"/>
        </w:rPr>
        <w:t>的</w:t>
      </w:r>
      <w:r>
        <w:rPr>
          <w:rFonts w:ascii="微软雅黑" w:eastAsia="微软雅黑" w:hAnsi="微软雅黑"/>
        </w:rPr>
        <w:t>冒号十六进制格式</w:t>
      </w:r>
      <w:r>
        <w:rPr>
          <w:rFonts w:ascii="微软雅黑" w:eastAsia="微软雅黑" w:hAnsi="微软雅黑" w:hint="eastAsia"/>
        </w:rPr>
        <w:t>(</w:t>
      </w:r>
      <w:r>
        <w:rPr>
          <w:rFonts w:ascii="微软雅黑" w:eastAsia="微软雅黑" w:hAnsi="微软雅黑"/>
        </w:rPr>
        <w:t>IPv6</w:t>
      </w:r>
      <w:r>
        <w:rPr>
          <w:rFonts w:ascii="微软雅黑" w:eastAsia="微软雅黑" w:hAnsi="微软雅黑" w:hint="eastAsia"/>
        </w:rPr>
        <w:t>地址</w:t>
      </w:r>
      <w:r>
        <w:rPr>
          <w:rFonts w:ascii="微软雅黑" w:eastAsia="微软雅黑" w:hAnsi="微软雅黑"/>
        </w:rPr>
        <w:t>共1</w:t>
      </w:r>
      <w:r>
        <w:rPr>
          <w:rFonts w:ascii="微软雅黑" w:eastAsia="微软雅黑" w:hAnsi="微软雅黑" w:hint="eastAsia"/>
        </w:rPr>
        <w:t>28</w:t>
      </w:r>
      <w:r>
        <w:rPr>
          <w:rFonts w:ascii="微软雅黑" w:eastAsia="微软雅黑" w:hAnsi="微软雅黑"/>
        </w:rPr>
        <w:t>bit</w:t>
      </w:r>
      <w:r>
        <w:rPr>
          <w:rFonts w:ascii="微软雅黑" w:eastAsia="微软雅黑" w:hAnsi="微软雅黑" w:hint="eastAsia"/>
        </w:rPr>
        <w:t>，每16</w:t>
      </w:r>
      <w:r>
        <w:rPr>
          <w:rFonts w:ascii="微软雅黑" w:eastAsia="微软雅黑" w:hAnsi="微软雅黑"/>
        </w:rPr>
        <w:t>bit为一段，段之间用“</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分隔)输入</w:t>
      </w:r>
      <w:r>
        <w:rPr>
          <w:rFonts w:ascii="微软雅黑" w:eastAsia="微软雅黑" w:hAnsi="微软雅黑"/>
        </w:rPr>
        <w:t>IPv6</w:t>
      </w:r>
      <w:r>
        <w:rPr>
          <w:rFonts w:ascii="微软雅黑" w:eastAsia="微软雅黑" w:hAnsi="微软雅黑" w:hint="eastAsia"/>
        </w:rPr>
        <w:t>地址</w:t>
      </w:r>
      <w:r>
        <w:rPr>
          <w:rFonts w:ascii="微软雅黑" w:eastAsia="微软雅黑" w:hAnsi="微软雅黑"/>
        </w:rPr>
        <w:t>，否则需要提示“</w:t>
      </w:r>
      <w:r>
        <w:rPr>
          <w:rFonts w:ascii="微软雅黑" w:eastAsia="微软雅黑" w:hAnsi="微软雅黑" w:hint="eastAsia"/>
        </w:rPr>
        <w:t>您输入</w:t>
      </w:r>
      <w:r>
        <w:rPr>
          <w:rFonts w:ascii="微软雅黑" w:eastAsia="微软雅黑" w:hAnsi="微软雅黑"/>
        </w:rPr>
        <w:t>的IP地址格式错误，请重新输入”</w:t>
      </w:r>
      <w:r>
        <w:rPr>
          <w:rFonts w:ascii="微软雅黑" w:eastAsia="微软雅黑" w:hAnsi="微软雅黑" w:hint="eastAsia"/>
        </w:rPr>
        <w:t>。 前缀长度</w:t>
      </w:r>
      <w:r>
        <w:rPr>
          <w:rFonts w:ascii="微软雅黑" w:eastAsia="微软雅黑" w:hAnsi="微软雅黑"/>
        </w:rPr>
        <w:t>的输入范围为</w:t>
      </w:r>
      <w:r>
        <w:rPr>
          <w:rFonts w:ascii="微软雅黑" w:eastAsia="微软雅黑" w:hAnsi="微软雅黑" w:hint="eastAsia"/>
        </w:rPr>
        <w:t>1</w:t>
      </w:r>
      <w:r>
        <w:rPr>
          <w:rFonts w:ascii="微软雅黑" w:eastAsia="微软雅黑" w:hAnsi="微软雅黑"/>
        </w:rPr>
        <w:t>-</w:t>
      </w:r>
      <w:r w:rsidR="00C37FA4">
        <w:rPr>
          <w:rFonts w:ascii="微软雅黑" w:eastAsia="微软雅黑" w:hAnsi="微软雅黑"/>
        </w:rPr>
        <w:t>128</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64。</w:t>
      </w:r>
    </w:p>
    <w:p w14:paraId="284F8DD6"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（2）有状态</w:t>
      </w:r>
      <w:r>
        <w:rPr>
          <w:rFonts w:ascii="微软雅黑" w:eastAsia="微软雅黑" w:hAnsi="微软雅黑"/>
        </w:rPr>
        <w:t>DHCPv6自动获取：</w:t>
      </w:r>
      <w:r>
        <w:rPr>
          <w:rFonts w:ascii="微软雅黑" w:eastAsia="微软雅黑" w:hAnsi="微软雅黑" w:hint="eastAsia"/>
        </w:rPr>
        <w:t>通过</w:t>
      </w:r>
      <w:r>
        <w:rPr>
          <w:rFonts w:ascii="微软雅黑" w:eastAsia="微软雅黑" w:hAnsi="微软雅黑"/>
        </w:rPr>
        <w:t>DHCPv6服务器获取IPv6地址和前缀。</w:t>
      </w:r>
    </w:p>
    <w:p w14:paraId="0F010E1B"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（3）无状态</w:t>
      </w:r>
      <w:r>
        <w:rPr>
          <w:rFonts w:ascii="微软雅黑" w:eastAsia="微软雅黑" w:hAnsi="微软雅黑"/>
        </w:rPr>
        <w:t>DHCPv6自动</w:t>
      </w:r>
      <w:r>
        <w:rPr>
          <w:rFonts w:ascii="微软雅黑" w:eastAsia="微软雅黑" w:hAnsi="微软雅黑" w:hint="eastAsia"/>
        </w:rPr>
        <w:t>配置</w:t>
      </w:r>
      <w:r>
        <w:rPr>
          <w:rFonts w:ascii="微软雅黑" w:eastAsia="微软雅黑" w:hAnsi="微软雅黑"/>
        </w:rPr>
        <w:t>：</w:t>
      </w:r>
      <w:r>
        <w:rPr>
          <w:rFonts w:ascii="微软雅黑" w:eastAsia="微软雅黑" w:hAnsi="微软雅黑" w:hint="eastAsia"/>
        </w:rPr>
        <w:t>根据</w:t>
      </w:r>
      <w:r>
        <w:rPr>
          <w:rFonts w:ascii="微软雅黑" w:eastAsia="微软雅黑" w:hAnsi="微软雅黑"/>
        </w:rPr>
        <w:t>路由通告提供前缀、DNS等</w:t>
      </w:r>
      <w:r>
        <w:rPr>
          <w:rFonts w:ascii="微软雅黑" w:eastAsia="微软雅黑" w:hAnsi="微软雅黑" w:hint="eastAsia"/>
        </w:rPr>
        <w:t>，</w:t>
      </w:r>
      <w:r>
        <w:rPr>
          <w:rFonts w:ascii="微软雅黑" w:eastAsia="微软雅黑" w:hAnsi="微软雅黑"/>
        </w:rPr>
        <w:t>DHCPv6仅提供其他配置信息，不分配地址，</w:t>
      </w:r>
      <w:r>
        <w:rPr>
          <w:rFonts w:ascii="微软雅黑" w:eastAsia="微软雅黑" w:hAnsi="微软雅黑" w:hint="eastAsia"/>
        </w:rPr>
        <w:t>需要借助</w:t>
      </w:r>
      <w:r>
        <w:rPr>
          <w:rFonts w:ascii="微软雅黑" w:eastAsia="微软雅黑" w:hAnsi="微软雅黑"/>
        </w:rPr>
        <w:t>RA报文的前缀进行地址分配。</w:t>
      </w:r>
    </w:p>
    <w:p w14:paraId="3686E099"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（4）无状态自动配置（SLAAC）</w:t>
      </w:r>
      <w:r>
        <w:rPr>
          <w:rFonts w:ascii="微软雅黑" w:eastAsia="微软雅黑" w:hAnsi="微软雅黑"/>
        </w:rPr>
        <w:t>：</w:t>
      </w:r>
      <w:r>
        <w:rPr>
          <w:rFonts w:ascii="微软雅黑" w:eastAsia="微软雅黑" w:hAnsi="微软雅黑" w:hint="eastAsia"/>
        </w:rPr>
        <w:t>利用</w:t>
      </w:r>
      <w:r>
        <w:rPr>
          <w:rFonts w:ascii="微软雅黑" w:eastAsia="微软雅黑" w:hAnsi="微软雅黑"/>
        </w:rPr>
        <w:t>EUI-64</w:t>
      </w:r>
      <w:r>
        <w:rPr>
          <w:rFonts w:ascii="微软雅黑" w:eastAsia="微软雅黑" w:hAnsi="微软雅黑" w:hint="eastAsia"/>
        </w:rPr>
        <w:t>格式</w:t>
      </w:r>
      <w:r>
        <w:rPr>
          <w:rFonts w:ascii="微软雅黑" w:eastAsia="微软雅黑" w:hAnsi="微软雅黑"/>
        </w:rPr>
        <w:t>形成</w:t>
      </w:r>
      <w:r>
        <w:rPr>
          <w:rFonts w:ascii="微软雅黑" w:eastAsia="微软雅黑" w:hAnsi="微软雅黑" w:hint="eastAsia"/>
        </w:rPr>
        <w:t>，利用</w:t>
      </w:r>
      <w:r>
        <w:rPr>
          <w:rFonts w:ascii="微软雅黑" w:eastAsia="微软雅黑" w:hAnsi="微软雅黑"/>
        </w:rPr>
        <w:t>RA</w:t>
      </w:r>
      <w:r>
        <w:rPr>
          <w:rFonts w:ascii="微软雅黑" w:eastAsia="微软雅黑" w:hAnsi="微软雅黑" w:hint="eastAsia"/>
        </w:rPr>
        <w:t>报文中的</w:t>
      </w:r>
      <w:r>
        <w:rPr>
          <w:rFonts w:ascii="微软雅黑" w:eastAsia="微软雅黑" w:hAnsi="微软雅黑"/>
        </w:rPr>
        <w:t>前缀信息</w:t>
      </w:r>
      <w:r>
        <w:rPr>
          <w:rFonts w:ascii="微软雅黑" w:eastAsia="微软雅黑" w:hAnsi="微软雅黑" w:hint="eastAsia"/>
        </w:rPr>
        <w:t>结合</w:t>
      </w:r>
      <w:r>
        <w:rPr>
          <w:rFonts w:ascii="微软雅黑" w:eastAsia="微软雅黑" w:hAnsi="微软雅黑"/>
        </w:rPr>
        <w:t>设备MAC地址</w:t>
      </w:r>
      <w:r>
        <w:rPr>
          <w:rFonts w:ascii="微软雅黑" w:eastAsia="微软雅黑" w:hAnsi="微软雅黑" w:hint="eastAsia"/>
        </w:rPr>
        <w:t>自动生成，</w:t>
      </w:r>
      <w:r>
        <w:rPr>
          <w:rFonts w:ascii="微软雅黑" w:eastAsia="微软雅黑" w:hAnsi="微软雅黑"/>
        </w:rPr>
        <w:t>仅支持</w:t>
      </w:r>
      <w:r>
        <w:rPr>
          <w:rFonts w:ascii="微软雅黑" w:eastAsia="微软雅黑" w:hAnsi="微软雅黑" w:hint="eastAsia"/>
        </w:rPr>
        <w:t>生成</w:t>
      </w:r>
      <w:r>
        <w:rPr>
          <w:rFonts w:ascii="微软雅黑" w:eastAsia="微软雅黑" w:hAnsi="微软雅黑"/>
        </w:rPr>
        <w:t>前</w:t>
      </w:r>
      <w:r>
        <w:rPr>
          <w:rFonts w:ascii="微软雅黑" w:eastAsia="微软雅黑" w:hAnsi="微软雅黑" w:hint="eastAsia"/>
        </w:rPr>
        <w:t>64位地址</w:t>
      </w:r>
      <w:r>
        <w:rPr>
          <w:rFonts w:ascii="微软雅黑" w:eastAsia="微软雅黑" w:hAnsi="微软雅黑"/>
        </w:rPr>
        <w:t>，</w:t>
      </w:r>
      <w:r>
        <w:rPr>
          <w:rFonts w:ascii="微软雅黑" w:eastAsia="微软雅黑" w:hAnsi="微软雅黑" w:hint="eastAsia"/>
        </w:rPr>
        <w:t>且</w:t>
      </w:r>
      <w:r>
        <w:rPr>
          <w:rFonts w:ascii="微软雅黑" w:eastAsia="微软雅黑" w:hAnsi="微软雅黑"/>
        </w:rPr>
        <w:t>前缀长度固定</w:t>
      </w:r>
      <w:r>
        <w:rPr>
          <w:rFonts w:ascii="微软雅黑" w:eastAsia="微软雅黑" w:hAnsi="微软雅黑" w:hint="eastAsia"/>
        </w:rPr>
        <w:t>64。</w:t>
      </w:r>
    </w:p>
    <w:p w14:paraId="62A5D76E" w14:textId="77777777" w:rsidR="00F62FEC" w:rsidRDefault="00F62FEC" w:rsidP="00B10728">
      <w:pPr>
        <w:pStyle w:val="af2"/>
        <w:numPr>
          <w:ilvl w:val="0"/>
          <w:numId w:val="170"/>
        </w:numPr>
        <w:ind w:firstLineChars="0"/>
        <w:rPr>
          <w:rFonts w:ascii="微软雅黑" w:eastAsia="微软雅黑" w:hAnsi="微软雅黑"/>
          <w:strike/>
          <w:color w:val="B2B2B2"/>
        </w:rPr>
      </w:pPr>
      <w:r>
        <w:rPr>
          <w:rFonts w:ascii="微软雅黑" w:eastAsia="微软雅黑" w:hAnsi="微软雅黑" w:hint="eastAsia"/>
        </w:rPr>
        <w:t>网关</w:t>
      </w:r>
      <w:r>
        <w:rPr>
          <w:rFonts w:ascii="微软雅黑" w:eastAsia="微软雅黑" w:hAnsi="微软雅黑"/>
        </w:rPr>
        <w:t>优先级</w:t>
      </w:r>
      <w:r w:rsidR="00FB6119" w:rsidRPr="00B514F2">
        <w:rPr>
          <w:rFonts w:ascii="微软雅黑" w:eastAsia="微软雅黑" w:hAnsi="微软雅黑" w:hint="eastAsia"/>
          <w:color w:val="CCE8CF" w:themeColor="background1"/>
          <w:highlight w:val="darkGreen"/>
        </w:rPr>
        <w:t>(</w:t>
      </w:r>
      <w:r w:rsidR="00FB6119" w:rsidRPr="00B514F2">
        <w:rPr>
          <w:rFonts w:ascii="微软雅黑" w:eastAsia="微软雅黑" w:hAnsi="微软雅黑"/>
          <w:color w:val="CCE8CF" w:themeColor="background1"/>
          <w:highlight w:val="darkGreen"/>
        </w:rPr>
        <w:t>FP2</w:t>
      </w:r>
      <w:r w:rsidR="00FB6119" w:rsidRPr="00B514F2">
        <w:rPr>
          <w:rFonts w:ascii="微软雅黑" w:eastAsia="微软雅黑" w:hAnsi="微软雅黑" w:hint="eastAsia"/>
          <w:color w:val="CCE8CF" w:themeColor="background1"/>
          <w:highlight w:val="darkGreen"/>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当且仅当全球单播地址</w:t>
      </w:r>
      <w:r>
        <w:rPr>
          <w:rFonts w:ascii="微软雅黑" w:eastAsia="微软雅黑" w:hAnsi="微软雅黑"/>
        </w:rPr>
        <w:t>选择“</w:t>
      </w:r>
      <w:r>
        <w:rPr>
          <w:rFonts w:ascii="微软雅黑" w:eastAsia="微软雅黑" w:hAnsi="微软雅黑" w:hint="eastAsia"/>
        </w:rPr>
        <w:t>有状态</w:t>
      </w:r>
      <w:r>
        <w:rPr>
          <w:rFonts w:ascii="微软雅黑" w:eastAsia="微软雅黑" w:hAnsi="微软雅黑"/>
        </w:rPr>
        <w:t>DHCPv6”“</w:t>
      </w:r>
      <w:r>
        <w:rPr>
          <w:rFonts w:ascii="微软雅黑" w:eastAsia="微软雅黑" w:hAnsi="微软雅黑" w:hint="eastAsia"/>
        </w:rPr>
        <w:t>无状态</w:t>
      </w:r>
      <w:r>
        <w:rPr>
          <w:rFonts w:ascii="微软雅黑" w:eastAsia="微软雅黑" w:hAnsi="微软雅黑"/>
        </w:rPr>
        <w:t>DHCPv6”</w:t>
      </w:r>
      <w:r>
        <w:rPr>
          <w:rFonts w:ascii="微软雅黑" w:eastAsia="微软雅黑" w:hAnsi="微软雅黑" w:hint="eastAsia"/>
        </w:rPr>
        <w:t>和</w:t>
      </w:r>
      <w:r>
        <w:rPr>
          <w:rFonts w:ascii="微软雅黑" w:eastAsia="微软雅黑" w:hAnsi="微软雅黑"/>
        </w:rPr>
        <w:t>“</w:t>
      </w:r>
      <w:r>
        <w:rPr>
          <w:rFonts w:ascii="微软雅黑" w:eastAsia="微软雅黑" w:hAnsi="微软雅黑" w:hint="eastAsia"/>
        </w:rPr>
        <w:t>无状态自动配置</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。设置自动</w:t>
      </w:r>
      <w:r>
        <w:rPr>
          <w:rFonts w:ascii="微软雅黑" w:eastAsia="微软雅黑" w:hAnsi="微软雅黑"/>
        </w:rPr>
        <w:t>获取到的网关</w:t>
      </w:r>
      <w:r>
        <w:rPr>
          <w:rFonts w:ascii="微软雅黑" w:eastAsia="微软雅黑" w:hAnsi="微软雅黑" w:hint="eastAsia"/>
        </w:rPr>
        <w:t>使用</w:t>
      </w:r>
      <w:r>
        <w:rPr>
          <w:rFonts w:ascii="微软雅黑" w:eastAsia="微软雅黑" w:hAnsi="微软雅黑"/>
        </w:rPr>
        <w:t>优先级，取值范围为</w:t>
      </w:r>
      <w:r>
        <w:rPr>
          <w:rFonts w:ascii="微软雅黑" w:eastAsia="微软雅黑" w:hAnsi="微软雅黑" w:hint="eastAsia"/>
        </w:rPr>
        <w:t>2</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2。</w:t>
      </w:r>
      <w:r>
        <w:rPr>
          <w:rFonts w:ascii="微软雅黑" w:eastAsia="微软雅黑" w:hAnsi="微软雅黑"/>
        </w:rPr>
        <w:t>取值越小</w:t>
      </w:r>
      <w:r>
        <w:rPr>
          <w:rFonts w:ascii="微软雅黑" w:eastAsia="微软雅黑" w:hAnsi="微软雅黑" w:hint="eastAsia"/>
        </w:rPr>
        <w:t>，</w:t>
      </w:r>
      <w:r>
        <w:rPr>
          <w:rFonts w:ascii="微软雅黑" w:eastAsia="微软雅黑" w:hAnsi="微软雅黑"/>
        </w:rPr>
        <w:t>优先级越高。</w:t>
      </w:r>
      <w:r>
        <w:rPr>
          <w:rFonts w:ascii="微软雅黑" w:eastAsia="微软雅黑" w:hAnsi="微软雅黑" w:hint="eastAsia"/>
        </w:rPr>
        <w:t>网关</w:t>
      </w:r>
      <w:r>
        <w:rPr>
          <w:rFonts w:ascii="微软雅黑" w:eastAsia="微软雅黑" w:hAnsi="微软雅黑"/>
        </w:rPr>
        <w:t>使用优先级为：静态配置</w:t>
      </w:r>
      <w:r>
        <w:rPr>
          <w:rFonts w:ascii="微软雅黑" w:eastAsia="微软雅黑" w:hAnsi="微软雅黑" w:hint="eastAsia"/>
        </w:rPr>
        <w:t>的</w:t>
      </w:r>
      <w:r>
        <w:rPr>
          <w:rFonts w:ascii="微软雅黑" w:eastAsia="微软雅黑" w:hAnsi="微软雅黑"/>
        </w:rPr>
        <w:t>网关</w:t>
      </w:r>
      <w:r>
        <w:rPr>
          <w:rFonts w:ascii="微软雅黑" w:eastAsia="微软雅黑" w:hAnsi="微软雅黑" w:hint="eastAsia"/>
        </w:rPr>
        <w:t>&gt;设置</w:t>
      </w:r>
      <w:r>
        <w:rPr>
          <w:rFonts w:ascii="微软雅黑" w:eastAsia="微软雅黑" w:hAnsi="微软雅黑"/>
        </w:rPr>
        <w:t>了</w:t>
      </w:r>
      <w:r>
        <w:rPr>
          <w:rFonts w:ascii="微软雅黑" w:eastAsia="微软雅黑" w:hAnsi="微软雅黑" w:hint="eastAsia"/>
        </w:rPr>
        <w:t>优先级</w:t>
      </w:r>
      <w:r>
        <w:rPr>
          <w:rFonts w:ascii="微软雅黑" w:eastAsia="微软雅黑" w:hAnsi="微软雅黑"/>
        </w:rPr>
        <w:t>的网关</w:t>
      </w:r>
      <w:r>
        <w:rPr>
          <w:rFonts w:ascii="微软雅黑" w:eastAsia="微软雅黑" w:hAnsi="微软雅黑" w:hint="eastAsia"/>
        </w:rPr>
        <w:t>(优先级</w:t>
      </w:r>
      <w:r>
        <w:rPr>
          <w:rFonts w:ascii="微软雅黑" w:eastAsia="微软雅黑" w:hAnsi="微软雅黑"/>
        </w:rPr>
        <w:t>从大到小</w:t>
      </w:r>
      <w:r>
        <w:rPr>
          <w:rFonts w:ascii="微软雅黑" w:eastAsia="微软雅黑" w:hAnsi="微软雅黑" w:hint="eastAsia"/>
        </w:rPr>
        <w:t>)&gt;</w:t>
      </w:r>
      <w:r>
        <w:rPr>
          <w:rFonts w:ascii="微软雅黑" w:eastAsia="微软雅黑" w:hAnsi="微软雅黑"/>
        </w:rPr>
        <w:t>VLAN接口上</w:t>
      </w:r>
      <w:r>
        <w:rPr>
          <w:rFonts w:ascii="微软雅黑" w:eastAsia="微软雅黑" w:hAnsi="微软雅黑" w:hint="eastAsia"/>
        </w:rPr>
        <w:t>自动</w:t>
      </w:r>
      <w:r>
        <w:rPr>
          <w:rFonts w:ascii="微软雅黑" w:eastAsia="微软雅黑" w:hAnsi="微软雅黑"/>
        </w:rPr>
        <w:t>获取到的网关</w:t>
      </w:r>
      <w:r>
        <w:rPr>
          <w:rFonts w:ascii="微软雅黑" w:eastAsia="微软雅黑" w:hAnsi="微软雅黑" w:hint="eastAsia"/>
        </w:rPr>
        <w:t>（VLAN</w:t>
      </w:r>
      <w:r>
        <w:rPr>
          <w:rFonts w:ascii="微软雅黑" w:eastAsia="微软雅黑" w:hAnsi="微软雅黑"/>
        </w:rPr>
        <w:t xml:space="preserve"> ID从小到大，先到先得</w:t>
      </w:r>
      <w:r>
        <w:rPr>
          <w:rFonts w:ascii="微软雅黑" w:eastAsia="微软雅黑" w:hAnsi="微软雅黑" w:hint="eastAsia"/>
        </w:rPr>
        <w:t>）。</w:t>
      </w:r>
      <w:r>
        <w:rPr>
          <w:rFonts w:ascii="微软雅黑" w:eastAsia="微软雅黑" w:hAnsi="微软雅黑"/>
        </w:rPr>
        <w:t>静态配置的网关网段与任一接口</w:t>
      </w:r>
      <w:r>
        <w:rPr>
          <w:rFonts w:ascii="微软雅黑" w:eastAsia="微软雅黑" w:hAnsi="微软雅黑" w:hint="eastAsia"/>
        </w:rPr>
        <w:t>网段</w:t>
      </w:r>
      <w:r>
        <w:rPr>
          <w:rFonts w:ascii="微软雅黑" w:eastAsia="微软雅黑" w:hAnsi="微软雅黑"/>
        </w:rPr>
        <w:t>相同，则静态配置的网关生效，否则生效网关</w:t>
      </w:r>
      <w:r>
        <w:rPr>
          <w:rFonts w:ascii="微软雅黑" w:eastAsia="微软雅黑" w:hAnsi="微软雅黑" w:hint="eastAsia"/>
        </w:rPr>
        <w:t>按照网关</w:t>
      </w:r>
      <w:r>
        <w:rPr>
          <w:rFonts w:ascii="微软雅黑" w:eastAsia="微软雅黑" w:hAnsi="微软雅黑"/>
        </w:rPr>
        <w:t>优先级</w:t>
      </w:r>
      <w:r>
        <w:rPr>
          <w:rFonts w:ascii="微软雅黑" w:eastAsia="微软雅黑" w:hAnsi="微软雅黑" w:hint="eastAsia"/>
        </w:rPr>
        <w:t>配置</w:t>
      </w:r>
      <w:r>
        <w:rPr>
          <w:rFonts w:ascii="微软雅黑" w:eastAsia="微软雅黑" w:hAnsi="微软雅黑"/>
        </w:rPr>
        <w:t>进行选择，</w:t>
      </w:r>
      <w:r>
        <w:rPr>
          <w:rFonts w:ascii="微软雅黑" w:eastAsia="微软雅黑" w:hAnsi="微软雅黑" w:hint="eastAsia"/>
        </w:rPr>
        <w:t>若</w:t>
      </w:r>
      <w:r>
        <w:rPr>
          <w:rFonts w:ascii="微软雅黑" w:eastAsia="微软雅黑" w:hAnsi="微软雅黑"/>
        </w:rPr>
        <w:t>优先级</w:t>
      </w:r>
      <w:r>
        <w:rPr>
          <w:rFonts w:ascii="微软雅黑" w:eastAsia="微软雅黑" w:hAnsi="微软雅黑" w:hint="eastAsia"/>
        </w:rPr>
        <w:t>相同</w:t>
      </w:r>
      <w:r>
        <w:rPr>
          <w:rFonts w:ascii="微软雅黑" w:eastAsia="微软雅黑" w:hAnsi="微软雅黑"/>
        </w:rPr>
        <w:t>则以VLAN ID小的网关优先生效</w:t>
      </w:r>
      <w:r>
        <w:rPr>
          <w:rFonts w:ascii="微软雅黑" w:eastAsia="微软雅黑" w:hAnsi="微软雅黑" w:hint="eastAsia"/>
        </w:rPr>
        <w:t>。</w:t>
      </w:r>
    </w:p>
    <w:p w14:paraId="6F632FA9" w14:textId="77777777" w:rsidR="0076630D" w:rsidRDefault="00D7272D" w:rsidP="00B10728">
      <w:pPr>
        <w:pStyle w:val="af2"/>
        <w:numPr>
          <w:ilvl w:val="0"/>
          <w:numId w:val="170"/>
        </w:numPr>
        <w:ind w:firstLineChars="0"/>
        <w:rPr>
          <w:rFonts w:ascii="微软雅黑" w:eastAsia="微软雅黑" w:hAnsi="微软雅黑"/>
          <w:strike/>
          <w:color w:val="B2B2B2"/>
        </w:rPr>
      </w:pPr>
      <w:r>
        <w:rPr>
          <w:rFonts w:ascii="微软雅黑" w:eastAsia="微软雅黑" w:hAnsi="微软雅黑" w:hint="eastAsia"/>
          <w:strike/>
          <w:color w:val="B2B2B2"/>
        </w:rPr>
        <w:t>EUI-64</w:t>
      </w:r>
      <w:r>
        <w:rPr>
          <w:rFonts w:ascii="微软雅黑" w:eastAsia="微软雅黑" w:hAnsi="微软雅黑"/>
          <w:strike/>
          <w:color w:val="B2B2B2"/>
        </w:rPr>
        <w:t>：【</w:t>
      </w:r>
      <w:r>
        <w:rPr>
          <w:rFonts w:ascii="微软雅黑" w:eastAsia="微软雅黑" w:hAnsi="微软雅黑" w:hint="eastAsia"/>
          <w:strike/>
          <w:color w:val="B2B2B2"/>
        </w:rPr>
        <w:t>开关</w:t>
      </w:r>
      <w:r>
        <w:rPr>
          <w:rFonts w:ascii="微软雅黑" w:eastAsia="微软雅黑" w:hAnsi="微软雅黑"/>
          <w:strike/>
          <w:color w:val="B2B2B2"/>
        </w:rPr>
        <w:t>】</w:t>
      </w:r>
      <w:r>
        <w:rPr>
          <w:rFonts w:ascii="微软雅黑" w:eastAsia="微软雅黑" w:hAnsi="微软雅黑" w:hint="eastAsia"/>
          <w:strike/>
          <w:color w:val="B2B2B2"/>
        </w:rPr>
        <w:t>设置是否以EUI-64标准格式生成IPv6地址，</w:t>
      </w:r>
      <w:r>
        <w:rPr>
          <w:rFonts w:ascii="微软雅黑" w:eastAsia="微软雅黑" w:hAnsi="微软雅黑"/>
          <w:strike/>
          <w:color w:val="B2B2B2"/>
        </w:rPr>
        <w:t>默认关闭</w:t>
      </w:r>
      <w:r>
        <w:rPr>
          <w:rFonts w:ascii="微软雅黑" w:eastAsia="微软雅黑" w:hAnsi="微软雅黑" w:hint="eastAsia"/>
          <w:strike/>
          <w:color w:val="B2B2B2"/>
        </w:rPr>
        <w:t>。无状态DHCPv6自动配置</w:t>
      </w:r>
      <w:r>
        <w:rPr>
          <w:rFonts w:ascii="微软雅黑" w:eastAsia="微软雅黑" w:hAnsi="微软雅黑"/>
          <w:strike/>
          <w:color w:val="B2B2B2"/>
        </w:rPr>
        <w:t>时，</w:t>
      </w:r>
      <w:r>
        <w:rPr>
          <w:rFonts w:ascii="微软雅黑" w:eastAsia="微软雅黑" w:hAnsi="微软雅黑" w:hint="eastAsia"/>
          <w:strike/>
          <w:color w:val="B2B2B2"/>
        </w:rPr>
        <w:t>默认</w:t>
      </w:r>
      <w:r>
        <w:rPr>
          <w:rFonts w:ascii="微软雅黑" w:eastAsia="微软雅黑" w:hAnsi="微软雅黑"/>
          <w:strike/>
          <w:color w:val="B2B2B2"/>
        </w:rPr>
        <w:t>开启</w:t>
      </w:r>
      <w:r>
        <w:rPr>
          <w:rFonts w:ascii="微软雅黑" w:eastAsia="微软雅黑" w:hAnsi="微软雅黑" w:hint="eastAsia"/>
          <w:strike/>
          <w:color w:val="B2B2B2"/>
        </w:rPr>
        <w:t>。</w:t>
      </w:r>
    </w:p>
    <w:p w14:paraId="4B285DAE" w14:textId="77777777" w:rsidR="0076630D" w:rsidRDefault="00D7272D" w:rsidP="00B10728">
      <w:pPr>
        <w:pStyle w:val="af2"/>
        <w:numPr>
          <w:ilvl w:val="0"/>
          <w:numId w:val="170"/>
        </w:numPr>
        <w:ind w:firstLineChars="0"/>
        <w:rPr>
          <w:rFonts w:ascii="微软雅黑" w:eastAsia="微软雅黑" w:hAnsi="微软雅黑"/>
          <w:strike/>
          <w:color w:val="B2B2B2"/>
        </w:rPr>
      </w:pPr>
      <w:r>
        <w:rPr>
          <w:rFonts w:ascii="微软雅黑" w:eastAsia="微软雅黑" w:hAnsi="微软雅黑" w:hint="eastAsia"/>
          <w:strike/>
          <w:color w:val="B2B2B2"/>
        </w:rPr>
        <w:t>*IPv6</w:t>
      </w:r>
      <w:r>
        <w:rPr>
          <w:rFonts w:ascii="微软雅黑" w:eastAsia="微软雅黑" w:hAnsi="微软雅黑"/>
          <w:strike/>
          <w:color w:val="B2B2B2"/>
        </w:rPr>
        <w:t>地址</w:t>
      </w:r>
      <w:r>
        <w:rPr>
          <w:rFonts w:ascii="微软雅黑" w:eastAsia="微软雅黑" w:hAnsi="微软雅黑" w:hint="eastAsia"/>
          <w:strike/>
          <w:color w:val="B2B2B2"/>
        </w:rPr>
        <w:t>/前缀长度</w:t>
      </w:r>
      <w:r>
        <w:rPr>
          <w:rFonts w:ascii="微软雅黑" w:eastAsia="微软雅黑" w:hAnsi="微软雅黑"/>
          <w:strike/>
          <w:color w:val="B2B2B2"/>
        </w:rPr>
        <w:t>：</w:t>
      </w:r>
      <w:r>
        <w:rPr>
          <w:rFonts w:ascii="微软雅黑" w:eastAsia="微软雅黑" w:hAnsi="微软雅黑" w:hint="eastAsia"/>
          <w:strike/>
          <w:color w:val="B2B2B2"/>
        </w:rPr>
        <w:t>【text文本框】</w:t>
      </w:r>
      <w:r>
        <w:rPr>
          <w:rFonts w:ascii="微软雅黑" w:eastAsia="微软雅黑" w:hAnsi="微软雅黑"/>
          <w:strike/>
          <w:color w:val="B2B2B2"/>
        </w:rPr>
        <w:t>以冒号十六</w:t>
      </w:r>
      <w:r>
        <w:rPr>
          <w:rFonts w:ascii="微软雅黑" w:eastAsia="微软雅黑" w:hAnsi="微软雅黑" w:hint="eastAsia"/>
          <w:strike/>
          <w:color w:val="B2B2B2"/>
        </w:rPr>
        <w:t>进制</w:t>
      </w:r>
      <w:r>
        <w:rPr>
          <w:rFonts w:ascii="微软雅黑" w:eastAsia="微软雅黑" w:hAnsi="微软雅黑"/>
          <w:strike/>
          <w:color w:val="B2B2B2"/>
        </w:rPr>
        <w:t>形式设置IPv6</w:t>
      </w:r>
      <w:r>
        <w:rPr>
          <w:rFonts w:ascii="微软雅黑" w:eastAsia="微软雅黑" w:hAnsi="微软雅黑" w:hint="eastAsia"/>
          <w:strike/>
          <w:color w:val="B2B2B2"/>
        </w:rPr>
        <w:t>接口</w:t>
      </w:r>
      <w:r>
        <w:rPr>
          <w:rFonts w:ascii="微软雅黑" w:eastAsia="微软雅黑" w:hAnsi="微软雅黑"/>
          <w:strike/>
          <w:color w:val="B2B2B2"/>
        </w:rPr>
        <w:t>的</w:t>
      </w:r>
      <w:r>
        <w:rPr>
          <w:rFonts w:ascii="微软雅黑" w:eastAsia="微软雅黑" w:hAnsi="微软雅黑" w:hint="eastAsia"/>
          <w:strike/>
          <w:color w:val="B2B2B2"/>
        </w:rPr>
        <w:t>全球</w:t>
      </w:r>
      <w:r>
        <w:rPr>
          <w:rFonts w:ascii="微软雅黑" w:eastAsia="微软雅黑" w:hAnsi="微软雅黑" w:hint="eastAsia"/>
          <w:strike/>
          <w:color w:val="B2B2B2"/>
        </w:rPr>
        <w:lastRenderedPageBreak/>
        <w:t>单播</w:t>
      </w:r>
      <w:r>
        <w:rPr>
          <w:rFonts w:ascii="微软雅黑" w:eastAsia="微软雅黑" w:hAnsi="微软雅黑"/>
          <w:strike/>
          <w:color w:val="B2B2B2"/>
        </w:rPr>
        <w:t>地址</w:t>
      </w:r>
      <w:r>
        <w:rPr>
          <w:rFonts w:ascii="微软雅黑" w:eastAsia="微软雅黑" w:hAnsi="微软雅黑" w:hint="eastAsia"/>
          <w:strike/>
          <w:color w:val="B2B2B2"/>
        </w:rPr>
        <w:t>和</w:t>
      </w:r>
      <w:r>
        <w:rPr>
          <w:rFonts w:ascii="微软雅黑" w:eastAsia="微软雅黑" w:hAnsi="微软雅黑"/>
          <w:strike/>
          <w:color w:val="B2B2B2"/>
        </w:rPr>
        <w:t>前缀长度。EUI-64</w:t>
      </w:r>
      <w:r>
        <w:rPr>
          <w:rFonts w:ascii="微软雅黑" w:eastAsia="微软雅黑" w:hAnsi="微软雅黑" w:hint="eastAsia"/>
          <w:strike/>
          <w:color w:val="B2B2B2"/>
        </w:rPr>
        <w:t>开启</w:t>
      </w:r>
      <w:r>
        <w:rPr>
          <w:rFonts w:ascii="微软雅黑" w:eastAsia="微软雅黑" w:hAnsi="微软雅黑"/>
          <w:strike/>
          <w:color w:val="B2B2B2"/>
        </w:rPr>
        <w:t>后，仅支持配置前</w:t>
      </w:r>
      <w:r>
        <w:rPr>
          <w:rFonts w:ascii="微软雅黑" w:eastAsia="微软雅黑" w:hAnsi="微软雅黑" w:hint="eastAsia"/>
          <w:strike/>
          <w:color w:val="B2B2B2"/>
        </w:rPr>
        <w:t>64位</w:t>
      </w:r>
      <w:r>
        <w:rPr>
          <w:rFonts w:ascii="微软雅黑" w:eastAsia="微软雅黑" w:hAnsi="微软雅黑"/>
          <w:strike/>
          <w:color w:val="B2B2B2"/>
        </w:rPr>
        <w:t>。</w:t>
      </w:r>
      <w:r>
        <w:rPr>
          <w:rFonts w:ascii="微软雅黑" w:eastAsia="微软雅黑" w:hAnsi="微软雅黑" w:hint="eastAsia"/>
          <w:strike/>
          <w:color w:val="B2B2B2"/>
        </w:rPr>
        <w:t>前缀长度</w:t>
      </w:r>
      <w:r>
        <w:rPr>
          <w:rFonts w:ascii="微软雅黑" w:eastAsia="微软雅黑" w:hAnsi="微软雅黑"/>
          <w:strike/>
          <w:color w:val="B2B2B2"/>
        </w:rPr>
        <w:t>默认</w:t>
      </w:r>
      <w:r>
        <w:rPr>
          <w:rFonts w:ascii="微软雅黑" w:eastAsia="微软雅黑" w:hAnsi="微软雅黑" w:hint="eastAsia"/>
          <w:strike/>
          <w:color w:val="B2B2B2"/>
        </w:rPr>
        <w:t>64，</w:t>
      </w:r>
      <w:r>
        <w:rPr>
          <w:rFonts w:ascii="微软雅黑" w:eastAsia="微软雅黑" w:hAnsi="微软雅黑"/>
          <w:strike/>
          <w:color w:val="B2B2B2"/>
        </w:rPr>
        <w:t>不可更改。</w:t>
      </w:r>
    </w:p>
    <w:p w14:paraId="669EBCA4" w14:textId="77777777" w:rsidR="0076630D" w:rsidRDefault="00D7272D">
      <w:pPr>
        <w:pStyle w:val="af2"/>
        <w:ind w:left="840"/>
      </w:pPr>
      <w:r>
        <w:rPr>
          <w:rFonts w:hint="eastAsia"/>
          <w:color w:val="FF0000"/>
        </w:rPr>
        <w:t>注：</w:t>
      </w:r>
      <w:r>
        <w:rPr>
          <w:rFonts w:hint="eastAsia"/>
        </w:rPr>
        <w:t>（</w:t>
      </w:r>
      <w:r>
        <w:rPr>
          <w:rFonts w:hint="eastAsia"/>
        </w:rPr>
        <w:t>1</w:t>
      </w:r>
      <w:r>
        <w:rPr>
          <w:rFonts w:hint="eastAsia"/>
        </w:rPr>
        <w:t>）</w:t>
      </w:r>
      <w:r>
        <w:rPr>
          <w:rFonts w:hint="eastAsia"/>
        </w:rPr>
        <w:t>IPv6</w:t>
      </w:r>
      <w:r>
        <w:t>地址冲突</w:t>
      </w:r>
      <w:r>
        <w:rPr>
          <w:rFonts w:hint="eastAsia"/>
        </w:rPr>
        <w:t>检测：</w:t>
      </w:r>
      <w:r>
        <w:t>各</w:t>
      </w:r>
      <w:r>
        <w:t>VLAN</w:t>
      </w:r>
      <w:r>
        <w:t>接口的</w:t>
      </w:r>
      <w:r>
        <w:t>IPv6</w:t>
      </w:r>
      <w:r>
        <w:t>地址不能</w:t>
      </w:r>
      <w:r>
        <w:rPr>
          <w:rFonts w:hint="eastAsia"/>
        </w:rPr>
        <w:t>位于</w:t>
      </w:r>
      <w:r>
        <w:t>相同的子网</w:t>
      </w:r>
      <w:r>
        <w:rPr>
          <w:rFonts w:hint="eastAsia"/>
        </w:rPr>
        <w:t>也不能</w:t>
      </w:r>
      <w:r>
        <w:t>存在包含关系，即</w:t>
      </w:r>
      <w:r>
        <w:t>IPv6</w:t>
      </w:r>
      <w:r>
        <w:t>网段</w:t>
      </w:r>
      <w:r>
        <w:rPr>
          <w:rFonts w:hint="eastAsia"/>
        </w:rPr>
        <w:t>不能</w:t>
      </w:r>
      <w:r>
        <w:t>冲突，否则需要报错提示</w:t>
      </w:r>
      <w:r>
        <w:t>“</w:t>
      </w:r>
      <w:r>
        <w:rPr>
          <w:rFonts w:hint="eastAsia"/>
        </w:rPr>
        <w:t>IP</w:t>
      </w:r>
      <w:r>
        <w:t>v6</w:t>
      </w:r>
      <w:r>
        <w:t>地址网段已被</w:t>
      </w:r>
      <w:r>
        <w:rPr>
          <w:rFonts w:hint="eastAsia"/>
        </w:rPr>
        <w:t>使用</w:t>
      </w:r>
      <w:r>
        <w:t>，请重新</w:t>
      </w:r>
      <w:r>
        <w:rPr>
          <w:rFonts w:hint="eastAsia"/>
        </w:rPr>
        <w:t>输入</w:t>
      </w:r>
      <w:r>
        <w:t>”</w:t>
      </w:r>
      <w:r>
        <w:rPr>
          <w:rFonts w:hint="eastAsia"/>
        </w:rPr>
        <w:t>。——</w:t>
      </w:r>
      <w:r>
        <w:t>底层</w:t>
      </w:r>
      <w:r>
        <w:rPr>
          <w:rFonts w:hint="eastAsia"/>
        </w:rPr>
        <w:t>已支持</w:t>
      </w:r>
      <w:r>
        <w:t>，采用错误码形式上报显示</w:t>
      </w:r>
      <w:r>
        <w:rPr>
          <w:rFonts w:hint="eastAsia"/>
        </w:rPr>
        <w:t>；</w:t>
      </w:r>
      <w:r>
        <w:t>IP</w:t>
      </w:r>
      <w:r>
        <w:t>地址冲突检测</w:t>
      </w:r>
      <w:r>
        <w:rPr>
          <w:rFonts w:hint="eastAsia"/>
        </w:rPr>
        <w:t>，当</w:t>
      </w:r>
      <w:r>
        <w:t>接口</w:t>
      </w:r>
      <w:r>
        <w:t>IP</w:t>
      </w:r>
      <w:r>
        <w:t>地址与其他设备的</w:t>
      </w:r>
      <w:r>
        <w:t>IP</w:t>
      </w:r>
      <w:r>
        <w:t>地址冲突时，</w:t>
      </w:r>
      <w:r>
        <w:rPr>
          <w:rFonts w:hint="eastAsia"/>
        </w:rPr>
        <w:t>需要产生一条</w:t>
      </w:r>
      <w:r>
        <w:rPr>
          <w:rFonts w:hint="eastAsia"/>
        </w:rPr>
        <w:t>Alert</w:t>
      </w:r>
      <w:r>
        <w:t>等级的</w:t>
      </w:r>
      <w:r>
        <w:rPr>
          <w:rFonts w:hint="eastAsia"/>
        </w:rPr>
        <w:t>告警</w:t>
      </w:r>
      <w:r>
        <w:t>。</w:t>
      </w:r>
    </w:p>
    <w:p w14:paraId="72B7D703" w14:textId="77777777" w:rsidR="0076630D" w:rsidRDefault="00D7272D">
      <w:pPr>
        <w:pStyle w:val="af2"/>
        <w:ind w:left="839"/>
      </w:pPr>
      <w:r>
        <w:rPr>
          <w:rFonts w:hint="eastAsia"/>
        </w:rPr>
        <w:t>（</w:t>
      </w:r>
      <w:r>
        <w:rPr>
          <w:rFonts w:hint="eastAsia"/>
        </w:rPr>
        <w:t>2</w:t>
      </w:r>
      <w:r>
        <w:rPr>
          <w:rFonts w:hint="eastAsia"/>
        </w:rPr>
        <w:t>）</w:t>
      </w:r>
      <w:r>
        <w:t>IPv6</w:t>
      </w:r>
      <w:r>
        <w:t>地址不做配置如下地址：（</w:t>
      </w:r>
      <w:r>
        <w:t>a</w:t>
      </w:r>
      <w:r>
        <w:t>）</w:t>
      </w:r>
      <w:r>
        <w:rPr>
          <w:rFonts w:hint="eastAsia"/>
        </w:rPr>
        <w:t>环回地址</w:t>
      </w:r>
      <w:r>
        <w:rPr>
          <w:rFonts w:hint="eastAsia"/>
          <w:strike/>
          <w:color w:val="B2B2B2"/>
        </w:rPr>
        <w:t>(</w:t>
      </w:r>
      <w:r>
        <w:rPr>
          <w:strike/>
          <w:color w:val="B2B2B2"/>
        </w:rPr>
        <w:t>::1/128</w:t>
      </w:r>
      <w:r>
        <w:rPr>
          <w:rFonts w:hint="eastAsia"/>
          <w:strike/>
          <w:color w:val="B2B2B2"/>
        </w:rPr>
        <w:t>)</w:t>
      </w:r>
      <w:r>
        <w:rPr>
          <w:rFonts w:hint="eastAsia"/>
        </w:rPr>
        <w:t>；（</w:t>
      </w:r>
      <w:r>
        <w:t>b</w:t>
      </w:r>
      <w:r>
        <w:rPr>
          <w:rFonts w:hint="eastAsia"/>
        </w:rPr>
        <w:t>）未指定</w:t>
      </w:r>
      <w:r>
        <w:t>地址</w:t>
      </w:r>
      <w:r>
        <w:rPr>
          <w:rFonts w:hint="eastAsia"/>
          <w:strike/>
          <w:color w:val="B2B2B2"/>
        </w:rPr>
        <w:t>(</w:t>
      </w:r>
      <w:r>
        <w:rPr>
          <w:strike/>
          <w:color w:val="B2B2B2"/>
        </w:rPr>
        <w:t>::/128</w:t>
      </w:r>
      <w:r>
        <w:rPr>
          <w:rFonts w:hint="eastAsia"/>
          <w:strike/>
          <w:color w:val="B2B2B2"/>
        </w:rPr>
        <w:t>)</w:t>
      </w:r>
      <w:r>
        <w:rPr>
          <w:rFonts w:hint="eastAsia"/>
        </w:rPr>
        <w:t>；（</w:t>
      </w:r>
      <w:r>
        <w:t>c</w:t>
      </w:r>
      <w:r>
        <w:rPr>
          <w:rFonts w:hint="eastAsia"/>
        </w:rPr>
        <w:t>）组播</w:t>
      </w:r>
      <w:r>
        <w:t>地址；</w:t>
      </w:r>
      <w:r>
        <w:rPr>
          <w:rFonts w:hint="eastAsia"/>
        </w:rPr>
        <w:t>——</w:t>
      </w:r>
      <w:r>
        <w:t>底层</w:t>
      </w:r>
      <w:r>
        <w:rPr>
          <w:rFonts w:hint="eastAsia"/>
        </w:rPr>
        <w:t>已支持</w:t>
      </w:r>
      <w:r>
        <w:t>，采用错误码形式上报显示</w:t>
      </w:r>
    </w:p>
    <w:p w14:paraId="11C07C76" w14:textId="77777777" w:rsidR="0076630D" w:rsidRDefault="00D7272D">
      <w:pPr>
        <w:pStyle w:val="af2"/>
        <w:ind w:left="839"/>
        <w:rPr>
          <w:strike/>
          <w:color w:val="B2B2B2"/>
        </w:rPr>
      </w:pPr>
      <w:r>
        <w:rPr>
          <w:rFonts w:hint="eastAsia"/>
        </w:rPr>
        <w:t>（</w:t>
      </w:r>
      <w:r>
        <w:rPr>
          <w:rFonts w:hint="eastAsia"/>
        </w:rPr>
        <w:t>3</w:t>
      </w:r>
      <w:r>
        <w:rPr>
          <w:rFonts w:hint="eastAsia"/>
        </w:rPr>
        <w:t>）无状态</w:t>
      </w:r>
      <w:r>
        <w:t>自动配置</w:t>
      </w:r>
      <w:r>
        <w:rPr>
          <w:rFonts w:hint="eastAsia"/>
        </w:rPr>
        <w:t>生成</w:t>
      </w:r>
      <w:r>
        <w:t>的</w:t>
      </w:r>
      <w:r>
        <w:t>IPv6</w:t>
      </w:r>
      <w:r>
        <w:t>全球单播地址，</w:t>
      </w:r>
      <w:r>
        <w:rPr>
          <w:rFonts w:hint="eastAsia"/>
        </w:rPr>
        <w:t>每个</w:t>
      </w:r>
      <w:r>
        <w:t>VLAN</w:t>
      </w:r>
      <w:r>
        <w:t>接口均支持</w:t>
      </w:r>
      <w:r>
        <w:rPr>
          <w:rFonts w:hint="eastAsia"/>
        </w:rPr>
        <w:t>。</w:t>
      </w:r>
      <w:r>
        <w:rPr>
          <w:strike/>
          <w:color w:val="B2B2B2"/>
        </w:rPr>
        <w:t>整个设备有且</w:t>
      </w:r>
      <w:r>
        <w:rPr>
          <w:rFonts w:hint="eastAsia"/>
          <w:strike/>
          <w:color w:val="B2B2B2"/>
        </w:rPr>
        <w:t>仅有</w:t>
      </w:r>
      <w:r>
        <w:rPr>
          <w:rFonts w:hint="eastAsia"/>
          <w:strike/>
          <w:color w:val="B2B2B2"/>
        </w:rPr>
        <w:t>1</w:t>
      </w:r>
      <w:r>
        <w:rPr>
          <w:rFonts w:hint="eastAsia"/>
          <w:strike/>
          <w:color w:val="B2B2B2"/>
        </w:rPr>
        <w:t>个，</w:t>
      </w:r>
      <w:r>
        <w:rPr>
          <w:strike/>
          <w:color w:val="B2B2B2"/>
        </w:rPr>
        <w:t>故只允许</w:t>
      </w:r>
      <w:r>
        <w:rPr>
          <w:rFonts w:hint="eastAsia"/>
          <w:strike/>
          <w:color w:val="B2B2B2"/>
        </w:rPr>
        <w:t>1</w:t>
      </w:r>
      <w:r>
        <w:rPr>
          <w:rFonts w:hint="eastAsia"/>
          <w:strike/>
          <w:color w:val="B2B2B2"/>
        </w:rPr>
        <w:t>个</w:t>
      </w:r>
      <w:r>
        <w:rPr>
          <w:strike/>
          <w:color w:val="B2B2B2"/>
        </w:rPr>
        <w:t>接口配置此类型地址。</w:t>
      </w:r>
    </w:p>
    <w:p w14:paraId="207383C6" w14:textId="77777777" w:rsidR="0076630D" w:rsidRDefault="0076630D">
      <w:pPr>
        <w:rPr>
          <w:rFonts w:ascii="微软雅黑" w:eastAsia="微软雅黑" w:hAnsi="微软雅黑"/>
        </w:rPr>
      </w:pPr>
    </w:p>
    <w:p w14:paraId="0A9312A8" w14:textId="77777777" w:rsidR="0076630D" w:rsidRDefault="00D7272D">
      <w:pPr>
        <w:rPr>
          <w:rFonts w:ascii="微软雅黑" w:eastAsia="微软雅黑" w:hAnsi="微软雅黑"/>
        </w:rPr>
      </w:pPr>
      <w:r>
        <w:rPr>
          <w:rFonts w:ascii="微软雅黑" w:eastAsia="微软雅黑" w:hAnsi="微软雅黑"/>
        </w:rPr>
        <w:t>IPv6接口列表：</w:t>
      </w:r>
    </w:p>
    <w:p w14:paraId="473F74B2" w14:textId="77777777" w:rsidR="0076630D" w:rsidRDefault="00D7272D" w:rsidP="00B10728">
      <w:pPr>
        <w:pStyle w:val="af2"/>
        <w:numPr>
          <w:ilvl w:val="0"/>
          <w:numId w:val="175"/>
        </w:numPr>
        <w:ind w:firstLineChars="0"/>
        <w:rPr>
          <w:rFonts w:ascii="微软雅黑" w:eastAsia="微软雅黑" w:hAnsi="微软雅黑"/>
        </w:rPr>
      </w:pPr>
      <w:r>
        <w:rPr>
          <w:rFonts w:ascii="微软雅黑" w:eastAsia="微软雅黑" w:hAnsi="微软雅黑" w:hint="eastAsia"/>
        </w:rPr>
        <w:t>列表显示VLAN</w:t>
      </w:r>
      <w:r>
        <w:rPr>
          <w:rFonts w:ascii="微软雅黑" w:eastAsia="微软雅黑" w:hAnsi="微软雅黑"/>
        </w:rPr>
        <w:t xml:space="preserve"> IPv6</w:t>
      </w:r>
      <w:r>
        <w:rPr>
          <w:rFonts w:ascii="微软雅黑" w:eastAsia="微软雅黑" w:hAnsi="微软雅黑" w:hint="eastAsia"/>
        </w:rPr>
        <w:t>接口名称</w:t>
      </w:r>
      <w:r>
        <w:rPr>
          <w:rFonts w:ascii="微软雅黑" w:eastAsia="微软雅黑" w:hAnsi="微软雅黑"/>
        </w:rPr>
        <w:t>、</w:t>
      </w:r>
      <w:r>
        <w:rPr>
          <w:rFonts w:ascii="微软雅黑" w:eastAsia="微软雅黑" w:hAnsi="微软雅黑" w:hint="eastAsia"/>
        </w:rPr>
        <w:t>状态（Up</w:t>
      </w:r>
      <w:r>
        <w:rPr>
          <w:rFonts w:ascii="微软雅黑" w:eastAsia="微软雅黑" w:hAnsi="微软雅黑"/>
        </w:rPr>
        <w:t xml:space="preserve"> | Down</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全球单播地址、链路本地地址</w:t>
      </w:r>
      <w:r>
        <w:rPr>
          <w:rFonts w:ascii="微软雅黑" w:eastAsia="微软雅黑" w:hAnsi="微软雅黑"/>
        </w:rPr>
        <w:t>、</w:t>
      </w:r>
      <w:r>
        <w:rPr>
          <w:rFonts w:ascii="微软雅黑" w:eastAsia="微软雅黑" w:hAnsi="微软雅黑" w:hint="eastAsia"/>
        </w:rPr>
        <w:t>已加入</w:t>
      </w:r>
      <w:r>
        <w:rPr>
          <w:rFonts w:ascii="微软雅黑" w:eastAsia="微软雅黑" w:hAnsi="微软雅黑"/>
        </w:rPr>
        <w:t>的</w:t>
      </w:r>
      <w:r>
        <w:rPr>
          <w:rFonts w:ascii="微软雅黑" w:eastAsia="微软雅黑" w:hAnsi="微软雅黑" w:hint="eastAsia"/>
        </w:rPr>
        <w:t>组</w:t>
      </w:r>
      <w:r>
        <w:rPr>
          <w:rFonts w:ascii="微软雅黑" w:eastAsia="微软雅黑" w:hAnsi="微软雅黑"/>
        </w:rPr>
        <w:t>地址</w:t>
      </w:r>
      <w:r>
        <w:rPr>
          <w:rFonts w:ascii="微软雅黑" w:eastAsia="微软雅黑" w:hAnsi="微软雅黑" w:hint="eastAsia"/>
        </w:rPr>
        <w:t>（动态生成</w:t>
      </w:r>
      <w:r>
        <w:rPr>
          <w:rFonts w:ascii="微软雅黑" w:eastAsia="微软雅黑" w:hAnsi="微软雅黑"/>
        </w:rPr>
        <w:t>，个数不定</w:t>
      </w:r>
      <w:r>
        <w:rPr>
          <w:rFonts w:ascii="微软雅黑" w:eastAsia="微软雅黑" w:hAnsi="微软雅黑" w:hint="eastAsia"/>
        </w:rPr>
        <w:t>；交互设计</w:t>
      </w:r>
      <w:r>
        <w:rPr>
          <w:rFonts w:ascii="微软雅黑" w:eastAsia="微软雅黑" w:hAnsi="微软雅黑"/>
        </w:rPr>
        <w:t>上可以</w:t>
      </w:r>
      <w:r>
        <w:rPr>
          <w:rFonts w:ascii="微软雅黑" w:eastAsia="微软雅黑" w:hAnsi="微软雅黑" w:hint="eastAsia"/>
        </w:rPr>
        <w:t>显示已加入</w:t>
      </w:r>
      <w:r>
        <w:rPr>
          <w:rFonts w:ascii="微软雅黑" w:eastAsia="微软雅黑" w:hAnsi="微软雅黑"/>
        </w:rPr>
        <w:t>的</w:t>
      </w:r>
      <w:r>
        <w:rPr>
          <w:rFonts w:ascii="微软雅黑" w:eastAsia="微软雅黑" w:hAnsi="微软雅黑" w:hint="eastAsia"/>
        </w:rPr>
        <w:t>组地址</w:t>
      </w:r>
      <w:r>
        <w:rPr>
          <w:rFonts w:ascii="微软雅黑" w:eastAsia="微软雅黑" w:hAnsi="微软雅黑"/>
        </w:rPr>
        <w:t>个数，点击查看详细信息</w:t>
      </w:r>
      <w:r>
        <w:rPr>
          <w:rFonts w:ascii="微软雅黑" w:eastAsia="微软雅黑" w:hAnsi="微软雅黑" w:hint="eastAsia"/>
        </w:rPr>
        <w:t>）</w:t>
      </w:r>
    </w:p>
    <w:p w14:paraId="686CBD4F" w14:textId="77777777" w:rsidR="0076630D" w:rsidRDefault="00D7272D" w:rsidP="00B10728">
      <w:pPr>
        <w:pStyle w:val="af2"/>
        <w:numPr>
          <w:ilvl w:val="0"/>
          <w:numId w:val="175"/>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支持删除和编辑</w:t>
      </w:r>
    </w:p>
    <w:p w14:paraId="2EA76813" w14:textId="77777777" w:rsidR="0076630D" w:rsidRDefault="00D7272D">
      <w:pPr>
        <w:ind w:left="419"/>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1.若使用此</w:t>
      </w:r>
      <w:r>
        <w:rPr>
          <w:rFonts w:ascii="微软雅黑" w:eastAsia="微软雅黑" w:hAnsi="微软雅黑"/>
        </w:rPr>
        <w:t>IPv6地址</w:t>
      </w:r>
      <w:r>
        <w:rPr>
          <w:rFonts w:ascii="微软雅黑" w:eastAsia="微软雅黑" w:hAnsi="微软雅黑" w:hint="eastAsia"/>
        </w:rPr>
        <w:t>登录</w:t>
      </w:r>
      <w:r>
        <w:rPr>
          <w:rFonts w:ascii="微软雅黑" w:eastAsia="微软雅黑" w:hAnsi="微软雅黑"/>
        </w:rPr>
        <w:t>，</w:t>
      </w:r>
      <w:r>
        <w:rPr>
          <w:rFonts w:ascii="微软雅黑" w:eastAsia="微软雅黑" w:hAnsi="微软雅黑" w:hint="eastAsia"/>
        </w:rPr>
        <w:t>修改/删除确认</w:t>
      </w:r>
      <w:r>
        <w:rPr>
          <w:rFonts w:ascii="微软雅黑" w:eastAsia="微软雅黑" w:hAnsi="微软雅黑"/>
        </w:rPr>
        <w:t>时，</w:t>
      </w:r>
      <w:r>
        <w:rPr>
          <w:rFonts w:ascii="微软雅黑" w:eastAsia="微软雅黑" w:hAnsi="微软雅黑" w:hint="eastAsia"/>
        </w:rPr>
        <w:t>需提示</w:t>
      </w:r>
      <w:r>
        <w:rPr>
          <w:rFonts w:ascii="微软雅黑" w:eastAsia="微软雅黑" w:hAnsi="微软雅黑"/>
        </w:rPr>
        <w:t>“IPv6地址</w:t>
      </w:r>
      <w:r>
        <w:rPr>
          <w:rFonts w:ascii="微软雅黑" w:eastAsia="微软雅黑" w:hAnsi="微软雅黑" w:hint="eastAsia"/>
        </w:rPr>
        <w:t>失效</w:t>
      </w:r>
      <w:r>
        <w:rPr>
          <w:rFonts w:ascii="微软雅黑" w:eastAsia="微软雅黑" w:hAnsi="微软雅黑"/>
        </w:rPr>
        <w:t>，</w:t>
      </w:r>
      <w:r>
        <w:rPr>
          <w:rFonts w:ascii="微软雅黑" w:eastAsia="微软雅黑" w:hAnsi="微软雅黑" w:hint="eastAsia"/>
        </w:rPr>
        <w:t>需要重新</w:t>
      </w:r>
      <w:r>
        <w:rPr>
          <w:rFonts w:ascii="微软雅黑" w:eastAsia="微软雅黑" w:hAnsi="微软雅黑"/>
        </w:rPr>
        <w:t>登录，确认修改？”</w:t>
      </w:r>
      <w:r>
        <w:rPr>
          <w:rFonts w:ascii="微软雅黑" w:eastAsia="微软雅黑" w:hAnsi="微软雅黑" w:hint="eastAsia"/>
        </w:rPr>
        <w:t>，</w:t>
      </w:r>
      <w:r>
        <w:rPr>
          <w:rFonts w:ascii="微软雅黑" w:eastAsia="微软雅黑" w:hAnsi="微软雅黑"/>
        </w:rPr>
        <w:t>点击</w:t>
      </w:r>
      <w:r>
        <w:rPr>
          <w:rFonts w:ascii="微软雅黑" w:eastAsia="微软雅黑" w:hAnsi="微软雅黑" w:hint="eastAsia"/>
        </w:rPr>
        <w:t>&lt;确定&gt;进行保存</w:t>
      </w:r>
      <w:r>
        <w:rPr>
          <w:rFonts w:ascii="微软雅黑" w:eastAsia="微软雅黑" w:hAnsi="微软雅黑"/>
        </w:rPr>
        <w:t>，并自动退出登录</w:t>
      </w:r>
      <w:r>
        <w:rPr>
          <w:rFonts w:ascii="微软雅黑" w:eastAsia="微软雅黑" w:hAnsi="微软雅黑" w:hint="eastAsia"/>
        </w:rPr>
        <w:t>，</w:t>
      </w:r>
      <w:r>
        <w:rPr>
          <w:rFonts w:ascii="微软雅黑" w:eastAsia="微软雅黑" w:hAnsi="微软雅黑"/>
        </w:rPr>
        <w:t>用户</w:t>
      </w:r>
      <w:r>
        <w:rPr>
          <w:rFonts w:ascii="微软雅黑" w:eastAsia="微软雅黑" w:hAnsi="微软雅黑" w:hint="eastAsia"/>
        </w:rPr>
        <w:t>需</w:t>
      </w:r>
      <w:r>
        <w:rPr>
          <w:rFonts w:ascii="微软雅黑" w:eastAsia="微软雅黑" w:hAnsi="微软雅黑"/>
        </w:rPr>
        <w:t>重新在浏览器输入新的IPv6地址进行访问。</w:t>
      </w:r>
      <w:r>
        <w:rPr>
          <w:rFonts w:ascii="微软雅黑" w:eastAsia="微软雅黑" w:hAnsi="微软雅黑" w:hint="eastAsia"/>
        </w:rPr>
        <w:t>若</w:t>
      </w:r>
      <w:r>
        <w:rPr>
          <w:rFonts w:ascii="微软雅黑" w:eastAsia="微软雅黑" w:hAnsi="微软雅黑"/>
        </w:rPr>
        <w:t>当前仅剩下</w:t>
      </w:r>
      <w:r>
        <w:rPr>
          <w:rFonts w:ascii="微软雅黑" w:eastAsia="微软雅黑" w:hAnsi="微软雅黑" w:hint="eastAsia"/>
        </w:rPr>
        <w:t>访问</w:t>
      </w:r>
      <w:r>
        <w:rPr>
          <w:rFonts w:ascii="微软雅黑" w:eastAsia="微软雅黑" w:hAnsi="微软雅黑"/>
        </w:rPr>
        <w:t>交换机IPv6地址</w:t>
      </w:r>
      <w:r>
        <w:rPr>
          <w:rFonts w:ascii="微软雅黑" w:eastAsia="微软雅黑" w:hAnsi="微软雅黑" w:hint="eastAsia"/>
        </w:rPr>
        <w:t>所使用</w:t>
      </w:r>
      <w:r>
        <w:rPr>
          <w:rFonts w:ascii="微软雅黑" w:eastAsia="微软雅黑" w:hAnsi="微软雅黑"/>
        </w:rPr>
        <w:t>的VLAN IP</w:t>
      </w:r>
      <w:r>
        <w:rPr>
          <w:rFonts w:ascii="微软雅黑" w:eastAsia="微软雅黑" w:hAnsi="微软雅黑" w:hint="eastAsia"/>
        </w:rPr>
        <w:t>v</w:t>
      </w:r>
      <w:r>
        <w:rPr>
          <w:rFonts w:ascii="微软雅黑" w:eastAsia="微软雅黑" w:hAnsi="微软雅黑"/>
        </w:rPr>
        <w:t>6</w:t>
      </w:r>
      <w:r>
        <w:rPr>
          <w:rFonts w:ascii="微软雅黑" w:eastAsia="微软雅黑" w:hAnsi="微软雅黑" w:hint="eastAsia"/>
        </w:rPr>
        <w:t>接口这一条</w:t>
      </w:r>
      <w:r>
        <w:rPr>
          <w:rFonts w:ascii="微软雅黑" w:eastAsia="微软雅黑" w:hAnsi="微软雅黑"/>
        </w:rPr>
        <w:t>，则不能删除。</w:t>
      </w:r>
      <w:r>
        <w:rPr>
          <w:rFonts w:ascii="微软雅黑" w:eastAsia="微软雅黑" w:hAnsi="微软雅黑" w:hint="eastAsia"/>
        </w:rPr>
        <w:t>当使用</w:t>
      </w:r>
      <w:r>
        <w:rPr>
          <w:rFonts w:ascii="微软雅黑" w:eastAsia="微软雅黑" w:hAnsi="微软雅黑"/>
        </w:rPr>
        <w:t>IPv4</w:t>
      </w:r>
      <w:r>
        <w:rPr>
          <w:rFonts w:ascii="微软雅黑" w:eastAsia="微软雅黑" w:hAnsi="微软雅黑" w:hint="eastAsia"/>
        </w:rPr>
        <w:t>地址</w:t>
      </w:r>
      <w:r>
        <w:rPr>
          <w:rFonts w:ascii="微软雅黑" w:eastAsia="微软雅黑" w:hAnsi="微软雅黑"/>
        </w:rPr>
        <w:t>访问交换机时，允许</w:t>
      </w:r>
      <w:r>
        <w:rPr>
          <w:rFonts w:ascii="微软雅黑" w:eastAsia="微软雅黑" w:hAnsi="微软雅黑" w:hint="eastAsia"/>
        </w:rPr>
        <w:t>删除</w:t>
      </w:r>
      <w:r>
        <w:rPr>
          <w:rFonts w:ascii="微软雅黑" w:eastAsia="微软雅黑" w:hAnsi="微软雅黑"/>
        </w:rPr>
        <w:t>全部VLAN IPv6</w:t>
      </w: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除</w:t>
      </w:r>
      <w:r>
        <w:rPr>
          <w:rFonts w:ascii="微软雅黑" w:eastAsia="微软雅黑" w:hAnsi="微软雅黑"/>
        </w:rPr>
        <w:t>loopback接口</w:t>
      </w:r>
      <w:r>
        <w:rPr>
          <w:rFonts w:ascii="微软雅黑" w:eastAsia="微软雅黑" w:hAnsi="微软雅黑" w:hint="eastAsia"/>
        </w:rPr>
        <w:t>和</w:t>
      </w:r>
      <w:r>
        <w:rPr>
          <w:rFonts w:ascii="微软雅黑" w:eastAsia="微软雅黑" w:hAnsi="微软雅黑"/>
        </w:rPr>
        <w:t>管理VLAN IPv6接口外）</w:t>
      </w:r>
      <w:r>
        <w:rPr>
          <w:rFonts w:ascii="微软雅黑" w:eastAsia="微软雅黑" w:hAnsi="微软雅黑" w:hint="eastAsia"/>
        </w:rPr>
        <w:t>。</w:t>
      </w:r>
    </w:p>
    <w:p w14:paraId="67507BB7" w14:textId="77777777" w:rsidR="0076630D" w:rsidRDefault="00D7272D">
      <w:pPr>
        <w:ind w:left="419" w:firstLineChars="200" w:firstLine="420"/>
        <w:rPr>
          <w:rFonts w:ascii="微软雅黑" w:eastAsia="微软雅黑" w:hAnsi="微软雅黑"/>
        </w:rPr>
      </w:pPr>
      <w:r>
        <w:rPr>
          <w:rFonts w:ascii="微软雅黑" w:eastAsia="微软雅黑" w:hAnsi="微软雅黑" w:hint="eastAsia"/>
        </w:rPr>
        <w:t>2. 若</w:t>
      </w:r>
      <w:r>
        <w:rPr>
          <w:rFonts w:ascii="微软雅黑" w:eastAsia="微软雅黑" w:hAnsi="微软雅黑"/>
        </w:rPr>
        <w:t>VLAN接口用</w:t>
      </w:r>
      <w:r>
        <w:rPr>
          <w:rFonts w:ascii="微软雅黑" w:eastAsia="微软雅黑" w:hAnsi="微软雅黑" w:hint="eastAsia"/>
        </w:rPr>
        <w:t>于</w:t>
      </w:r>
      <w:r>
        <w:rPr>
          <w:rFonts w:ascii="微软雅黑" w:eastAsia="微软雅黑" w:hAnsi="微软雅黑"/>
        </w:rPr>
        <w:t>DHCP服务器的接口地址池</w:t>
      </w:r>
      <w:r>
        <w:rPr>
          <w:rFonts w:ascii="微软雅黑" w:eastAsia="微软雅黑" w:hAnsi="微软雅黑" w:hint="eastAsia"/>
        </w:rPr>
        <w:t>/</w:t>
      </w:r>
      <w:r>
        <w:rPr>
          <w:rFonts w:ascii="微软雅黑" w:eastAsia="微软雅黑" w:hAnsi="微软雅黑"/>
        </w:rPr>
        <w:t>DHCP中继，则</w:t>
      </w:r>
      <w:r>
        <w:rPr>
          <w:rFonts w:ascii="微软雅黑" w:eastAsia="微软雅黑" w:hAnsi="微软雅黑" w:hint="eastAsia"/>
        </w:rPr>
        <w:t>禁止</w:t>
      </w:r>
      <w:r>
        <w:rPr>
          <w:rFonts w:ascii="微软雅黑" w:eastAsia="微软雅黑" w:hAnsi="微软雅黑"/>
        </w:rPr>
        <w:t>编辑</w:t>
      </w:r>
      <w:r>
        <w:rPr>
          <w:rFonts w:ascii="微软雅黑" w:eastAsia="微软雅黑" w:hAnsi="微软雅黑" w:hint="eastAsia"/>
        </w:rPr>
        <w:t>和</w:t>
      </w:r>
      <w:r>
        <w:rPr>
          <w:rFonts w:ascii="微软雅黑" w:eastAsia="微软雅黑" w:hAnsi="微软雅黑"/>
        </w:rPr>
        <w:t>删除</w:t>
      </w:r>
    </w:p>
    <w:p w14:paraId="2E4B17A1" w14:textId="65A893CA" w:rsidR="00AD7E49" w:rsidRDefault="00AD7E49">
      <w:pPr>
        <w:ind w:left="419" w:firstLineChars="200" w:firstLine="420"/>
        <w:rPr>
          <w:rFonts w:ascii="微软雅黑" w:eastAsia="微软雅黑" w:hAnsi="微软雅黑"/>
        </w:rPr>
      </w:pPr>
      <w:r>
        <w:rPr>
          <w:rFonts w:ascii="微软雅黑" w:eastAsia="微软雅黑" w:hAnsi="微软雅黑" w:hint="eastAsia"/>
        </w:rPr>
        <w:t>3.当删除</w:t>
      </w:r>
      <w:r>
        <w:rPr>
          <w:rFonts w:ascii="微软雅黑" w:eastAsia="微软雅黑" w:hAnsi="微软雅黑"/>
        </w:rPr>
        <w:t>VLAN接口时，其对应的所有静态和动态邻居表项也会同步删除</w:t>
      </w:r>
    </w:p>
    <w:p w14:paraId="15A6FB04" w14:textId="77777777" w:rsidR="0076630D" w:rsidRDefault="00D7272D" w:rsidP="00B10728">
      <w:pPr>
        <w:pStyle w:val="af2"/>
        <w:numPr>
          <w:ilvl w:val="0"/>
          <w:numId w:val="175"/>
        </w:numPr>
        <w:ind w:firstLineChars="0"/>
        <w:rPr>
          <w:rFonts w:ascii="微软雅黑" w:eastAsia="微软雅黑" w:hAnsi="微软雅黑"/>
        </w:rPr>
      </w:pPr>
      <w:r>
        <w:rPr>
          <w:rFonts w:ascii="微软雅黑" w:eastAsia="微软雅黑" w:hAnsi="微软雅黑" w:hint="eastAsia"/>
        </w:rPr>
        <w:t>列表支持分页显示</w:t>
      </w:r>
    </w:p>
    <w:p w14:paraId="41F892A2" w14:textId="77777777" w:rsidR="0076630D" w:rsidRDefault="00D7272D" w:rsidP="00B10728">
      <w:pPr>
        <w:pStyle w:val="af2"/>
        <w:numPr>
          <w:ilvl w:val="0"/>
          <w:numId w:val="175"/>
        </w:numPr>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按</w:t>
      </w:r>
      <w:r>
        <w:rPr>
          <w:rFonts w:ascii="微软雅黑" w:eastAsia="微软雅黑" w:hAnsi="微软雅黑" w:hint="eastAsia"/>
        </w:rPr>
        <w:t>IPv</w:t>
      </w:r>
      <w:r>
        <w:rPr>
          <w:rFonts w:ascii="微软雅黑" w:eastAsia="微软雅黑" w:hAnsi="微软雅黑"/>
        </w:rPr>
        <w:t>6</w:t>
      </w:r>
      <w:r>
        <w:rPr>
          <w:rFonts w:ascii="微软雅黑" w:eastAsia="微软雅黑" w:hAnsi="微软雅黑" w:hint="eastAsia"/>
        </w:rPr>
        <w:t>接口</w:t>
      </w:r>
      <w:r>
        <w:rPr>
          <w:rFonts w:ascii="微软雅黑" w:eastAsia="微软雅黑" w:hAnsi="微软雅黑"/>
        </w:rPr>
        <w:t>、状态进行筛选，按</w:t>
      </w:r>
      <w:r>
        <w:rPr>
          <w:rFonts w:ascii="微软雅黑" w:eastAsia="微软雅黑" w:hAnsi="微软雅黑" w:hint="eastAsia"/>
        </w:rPr>
        <w:t>VLAN和</w:t>
      </w:r>
      <w:r>
        <w:rPr>
          <w:rFonts w:ascii="微软雅黑" w:eastAsia="微软雅黑" w:hAnsi="微软雅黑"/>
        </w:rPr>
        <w:t>IPv6地址进行搜索</w:t>
      </w:r>
    </w:p>
    <w:p w14:paraId="781E23F2" w14:textId="6F3767DA" w:rsidR="0076630D" w:rsidRDefault="00D7272D">
      <w:pPr>
        <w:ind w:left="419"/>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w:t>
      </w:r>
      <w:r>
        <w:rPr>
          <w:rFonts w:ascii="微软雅黑" w:eastAsia="微软雅黑" w:hAnsi="微软雅黑"/>
        </w:rPr>
        <w:t>系统</w:t>
      </w:r>
      <w:r>
        <w:rPr>
          <w:rFonts w:ascii="微软雅黑" w:eastAsia="微软雅黑" w:hAnsi="微软雅黑" w:hint="eastAsia"/>
        </w:rPr>
        <w:t>默认</w:t>
      </w:r>
      <w:r>
        <w:rPr>
          <w:rFonts w:ascii="微软雅黑" w:eastAsia="微软雅黑" w:hAnsi="微软雅黑"/>
        </w:rPr>
        <w:t>存在一条</w:t>
      </w:r>
      <w:r>
        <w:rPr>
          <w:rFonts w:ascii="微软雅黑" w:eastAsia="微软雅黑" w:hAnsi="微软雅黑" w:hint="eastAsia"/>
        </w:rPr>
        <w:t>loopback</w:t>
      </w:r>
      <w:r>
        <w:rPr>
          <w:rFonts w:ascii="微软雅黑" w:eastAsia="微软雅黑" w:hAnsi="微软雅黑"/>
        </w:rPr>
        <w:t>接口</w:t>
      </w:r>
      <w:r>
        <w:rPr>
          <w:rFonts w:ascii="微软雅黑" w:eastAsia="微软雅黑" w:hAnsi="微软雅黑" w:hint="eastAsia"/>
        </w:rPr>
        <w:t>（不算在</w:t>
      </w:r>
      <w:r>
        <w:rPr>
          <w:rFonts w:ascii="微软雅黑" w:eastAsia="微软雅黑" w:hAnsi="微软雅黑"/>
        </w:rPr>
        <w:t>VLAN接口数量限制内</w:t>
      </w:r>
      <w:r>
        <w:rPr>
          <w:rFonts w:ascii="微软雅黑" w:eastAsia="微软雅黑" w:hAnsi="微软雅黑" w:hint="eastAsia"/>
        </w:rPr>
        <w:t>）</w:t>
      </w:r>
      <w:r>
        <w:rPr>
          <w:rFonts w:ascii="微软雅黑" w:eastAsia="微软雅黑" w:hAnsi="微软雅黑"/>
        </w:rPr>
        <w:t>的IPv6</w:t>
      </w:r>
      <w:r>
        <w:rPr>
          <w:rFonts w:ascii="微软雅黑" w:eastAsia="微软雅黑" w:hAnsi="微软雅黑" w:hint="eastAsia"/>
        </w:rPr>
        <w:t>地址</w:t>
      </w:r>
      <w:r>
        <w:rPr>
          <w:rFonts w:ascii="微软雅黑" w:eastAsia="微软雅黑" w:hAnsi="微软雅黑"/>
        </w:rPr>
        <w:t>信息，</w:t>
      </w:r>
      <w:r w:rsidR="00D87742">
        <w:rPr>
          <w:rFonts w:ascii="微软雅黑" w:eastAsia="微软雅黑" w:hAnsi="微软雅黑" w:hint="eastAsia"/>
        </w:rPr>
        <w:t>状态默认</w:t>
      </w:r>
      <w:r w:rsidR="007F348C">
        <w:rPr>
          <w:rFonts w:ascii="微软雅黑" w:eastAsia="微软雅黑" w:hAnsi="微软雅黑"/>
        </w:rPr>
        <w:t>Up</w:t>
      </w:r>
      <w:r>
        <w:rPr>
          <w:rFonts w:ascii="微软雅黑" w:eastAsia="微软雅黑" w:hAnsi="微软雅黑"/>
        </w:rPr>
        <w:t>，</w:t>
      </w:r>
      <w:r w:rsidR="00FD6A58">
        <w:rPr>
          <w:rFonts w:ascii="微软雅黑" w:eastAsia="微软雅黑" w:hAnsi="微软雅黑" w:hint="eastAsia"/>
        </w:rPr>
        <w:t>IPv6</w:t>
      </w:r>
      <w:r w:rsidR="00FD6A58">
        <w:rPr>
          <w:rFonts w:ascii="微软雅黑" w:eastAsia="微软雅黑" w:hAnsi="微软雅黑"/>
        </w:rPr>
        <w:t>使能默认</w:t>
      </w:r>
      <w:r w:rsidR="00FD6A58">
        <w:rPr>
          <w:rFonts w:ascii="微软雅黑" w:eastAsia="微软雅黑" w:hAnsi="微软雅黑" w:hint="eastAsia"/>
        </w:rPr>
        <w:t>关闭</w:t>
      </w:r>
      <w:r w:rsidR="00FD6A58">
        <w:rPr>
          <w:rFonts w:ascii="微软雅黑" w:eastAsia="微软雅黑" w:hAnsi="微软雅黑"/>
        </w:rPr>
        <w:t>，</w:t>
      </w:r>
      <w:r>
        <w:rPr>
          <w:rFonts w:ascii="微软雅黑" w:eastAsia="微软雅黑" w:hAnsi="微软雅黑" w:hint="eastAsia"/>
        </w:rPr>
        <w:t>MTU默认</w:t>
      </w:r>
      <w:r>
        <w:rPr>
          <w:rFonts w:ascii="微软雅黑" w:eastAsia="微软雅黑" w:hAnsi="微软雅黑"/>
        </w:rPr>
        <w:t>1500</w:t>
      </w:r>
      <w:r>
        <w:rPr>
          <w:rFonts w:ascii="微软雅黑" w:eastAsia="微软雅黑" w:hAnsi="微软雅黑" w:hint="eastAsia"/>
        </w:rPr>
        <w:t>，</w:t>
      </w:r>
      <w:r>
        <w:rPr>
          <w:rFonts w:ascii="微软雅黑" w:eastAsia="微软雅黑" w:hAnsi="微软雅黑"/>
        </w:rPr>
        <w:t>地址信息</w:t>
      </w:r>
      <w:r>
        <w:rPr>
          <w:rFonts w:ascii="微软雅黑" w:eastAsia="微软雅黑" w:hAnsi="微软雅黑" w:hint="eastAsia"/>
        </w:rPr>
        <w:t>固定，支持</w:t>
      </w:r>
      <w:r>
        <w:rPr>
          <w:rFonts w:ascii="微软雅黑" w:eastAsia="微软雅黑" w:hAnsi="微软雅黑"/>
        </w:rPr>
        <w:t>编辑全球单播地址和</w:t>
      </w:r>
      <w:r>
        <w:rPr>
          <w:rFonts w:ascii="微软雅黑" w:eastAsia="微软雅黑" w:hAnsi="微软雅黑" w:hint="eastAsia"/>
        </w:rPr>
        <w:t>链路</w:t>
      </w:r>
      <w:r>
        <w:rPr>
          <w:rFonts w:ascii="微软雅黑" w:eastAsia="微软雅黑" w:hAnsi="微软雅黑"/>
        </w:rPr>
        <w:t>本地地址</w:t>
      </w:r>
      <w:r>
        <w:rPr>
          <w:rFonts w:ascii="微软雅黑" w:eastAsia="微软雅黑" w:hAnsi="微软雅黑" w:hint="eastAsia"/>
        </w:rPr>
        <w:t>（均仅支持</w:t>
      </w:r>
      <w:r>
        <w:rPr>
          <w:rFonts w:ascii="微软雅黑" w:eastAsia="微软雅黑" w:hAnsi="微软雅黑"/>
        </w:rPr>
        <w:t>手动配置</w:t>
      </w:r>
      <w:r>
        <w:rPr>
          <w:rFonts w:ascii="微软雅黑" w:eastAsia="微软雅黑" w:hAnsi="微软雅黑" w:hint="eastAsia"/>
        </w:rPr>
        <w:t>,</w:t>
      </w:r>
      <w:r>
        <w:rPr>
          <w:rFonts w:ascii="微软雅黑" w:eastAsia="微软雅黑" w:hAnsi="微软雅黑"/>
        </w:rPr>
        <w:t xml:space="preserve"> </w:t>
      </w:r>
      <w:r>
        <w:rPr>
          <w:rFonts w:ascii="微软雅黑" w:eastAsia="微软雅黑" w:hAnsi="微软雅黑" w:hint="eastAsia"/>
        </w:rPr>
        <w:t>前缀长度</w:t>
      </w:r>
      <w:r>
        <w:rPr>
          <w:rFonts w:ascii="微软雅黑" w:eastAsia="微软雅黑" w:hAnsi="微软雅黑"/>
        </w:rPr>
        <w:t>支持</w:t>
      </w:r>
      <w:r>
        <w:rPr>
          <w:rFonts w:ascii="微软雅黑" w:eastAsia="微软雅黑" w:hAnsi="微软雅黑" w:hint="eastAsia"/>
        </w:rPr>
        <w:t>1-128）。</w:t>
      </w:r>
    </w:p>
    <w:p w14:paraId="3755E59D" w14:textId="77777777" w:rsidR="0076630D" w:rsidRDefault="00D7272D">
      <w:pPr>
        <w:ind w:left="419" w:firstLineChars="200" w:firstLine="420"/>
        <w:rPr>
          <w:rFonts w:ascii="微软雅黑" w:eastAsia="微软雅黑" w:hAnsi="微软雅黑"/>
        </w:rPr>
      </w:pPr>
      <w:r>
        <w:rPr>
          <w:rFonts w:ascii="微软雅黑" w:eastAsia="微软雅黑" w:hAnsi="微软雅黑" w:hint="eastAsia"/>
        </w:rPr>
        <w:t>（2）系统</w:t>
      </w:r>
      <w:r>
        <w:rPr>
          <w:rFonts w:ascii="微软雅黑" w:eastAsia="微软雅黑" w:hAnsi="微软雅黑"/>
        </w:rPr>
        <w:t>默认</w:t>
      </w:r>
      <w:r>
        <w:rPr>
          <w:rFonts w:ascii="微软雅黑" w:eastAsia="微软雅黑" w:hAnsi="微软雅黑" w:hint="eastAsia"/>
        </w:rPr>
        <w:t>存在</w:t>
      </w:r>
      <w:r>
        <w:rPr>
          <w:rFonts w:ascii="微软雅黑" w:eastAsia="微软雅黑" w:hAnsi="微软雅黑"/>
        </w:rPr>
        <w:t>一条</w:t>
      </w:r>
      <w:r>
        <w:rPr>
          <w:rFonts w:ascii="微软雅黑" w:eastAsia="微软雅黑" w:hAnsi="微软雅黑" w:hint="eastAsia"/>
        </w:rPr>
        <w:t>缺省</w:t>
      </w:r>
      <w:r>
        <w:rPr>
          <w:rFonts w:ascii="微软雅黑" w:eastAsia="微软雅黑" w:hAnsi="微软雅黑"/>
        </w:rPr>
        <w:t>VLAN 1</w:t>
      </w:r>
      <w:r>
        <w:rPr>
          <w:rFonts w:ascii="微软雅黑" w:eastAsia="微软雅黑" w:hAnsi="微软雅黑" w:hint="eastAsia"/>
        </w:rPr>
        <w:t>（初始</w:t>
      </w:r>
      <w:r>
        <w:rPr>
          <w:rFonts w:ascii="微软雅黑" w:eastAsia="微软雅黑" w:hAnsi="微软雅黑"/>
        </w:rPr>
        <w:t>管理VLAN</w:t>
      </w:r>
      <w:r>
        <w:rPr>
          <w:rFonts w:ascii="微软雅黑" w:eastAsia="微软雅黑" w:hAnsi="微软雅黑" w:hint="eastAsia"/>
        </w:rPr>
        <w:t>）IPv</w:t>
      </w:r>
      <w:r>
        <w:rPr>
          <w:rFonts w:ascii="微软雅黑" w:eastAsia="微软雅黑" w:hAnsi="微软雅黑"/>
        </w:rPr>
        <w:t>6</w:t>
      </w:r>
      <w:r>
        <w:rPr>
          <w:rFonts w:ascii="微软雅黑" w:eastAsia="微软雅黑" w:hAnsi="微软雅黑" w:hint="eastAsia"/>
        </w:rPr>
        <w:t>接口，</w:t>
      </w:r>
      <w:r>
        <w:rPr>
          <w:rFonts w:ascii="微软雅黑" w:eastAsia="微软雅黑" w:hAnsi="微软雅黑"/>
        </w:rPr>
        <w:t>其状态Up</w:t>
      </w:r>
      <w:r>
        <w:rPr>
          <w:rFonts w:ascii="微软雅黑" w:eastAsia="微软雅黑" w:hAnsi="微软雅黑" w:hint="eastAsia"/>
        </w:rPr>
        <w:t>，</w:t>
      </w:r>
      <w:r>
        <w:rPr>
          <w:rFonts w:ascii="微软雅黑" w:eastAsia="微软雅黑" w:hAnsi="微软雅黑"/>
        </w:rPr>
        <w:t>接口未使能</w:t>
      </w:r>
      <w:r>
        <w:rPr>
          <w:rFonts w:ascii="微软雅黑" w:eastAsia="微软雅黑" w:hAnsi="微软雅黑" w:hint="eastAsia"/>
        </w:rPr>
        <w:t>故</w:t>
      </w:r>
      <w:r>
        <w:rPr>
          <w:rFonts w:ascii="微软雅黑" w:eastAsia="微软雅黑" w:hAnsi="微软雅黑"/>
        </w:rPr>
        <w:t>无</w:t>
      </w:r>
      <w:r>
        <w:rPr>
          <w:rFonts w:ascii="微软雅黑" w:eastAsia="微软雅黑" w:hAnsi="微软雅黑" w:hint="eastAsia"/>
        </w:rPr>
        <w:t>相应</w:t>
      </w:r>
      <w:r>
        <w:rPr>
          <w:rFonts w:ascii="微软雅黑" w:eastAsia="微软雅黑" w:hAnsi="微软雅黑"/>
        </w:rPr>
        <w:t>IPv6地址</w:t>
      </w:r>
      <w:r>
        <w:rPr>
          <w:rFonts w:ascii="微软雅黑" w:eastAsia="微软雅黑" w:hAnsi="微软雅黑" w:hint="eastAsia"/>
        </w:rPr>
        <w:t>，</w:t>
      </w:r>
      <w:r>
        <w:rPr>
          <w:rFonts w:ascii="微软雅黑" w:eastAsia="微软雅黑" w:hAnsi="微软雅黑"/>
        </w:rPr>
        <w:t>可以编辑也可以删除</w:t>
      </w:r>
      <w:r>
        <w:rPr>
          <w:rFonts w:ascii="微软雅黑" w:eastAsia="微软雅黑" w:hAnsi="微软雅黑" w:hint="eastAsia"/>
        </w:rPr>
        <w:t>（当且仅当存在其他IPv</w:t>
      </w:r>
      <w:r>
        <w:rPr>
          <w:rFonts w:ascii="微软雅黑" w:eastAsia="微软雅黑" w:hAnsi="微软雅黑"/>
        </w:rPr>
        <w:t>6</w:t>
      </w:r>
      <w:r>
        <w:rPr>
          <w:rFonts w:ascii="微软雅黑" w:eastAsia="微软雅黑" w:hAnsi="微软雅黑" w:hint="eastAsia"/>
        </w:rPr>
        <w:t>接口且不作为管理VLAN时支持删除）。默认</w:t>
      </w:r>
      <w:r>
        <w:rPr>
          <w:rFonts w:ascii="微软雅黑" w:eastAsia="微软雅黑" w:hAnsi="微软雅黑"/>
        </w:rPr>
        <w:t>具体显示信息如下：</w:t>
      </w:r>
    </w:p>
    <w:tbl>
      <w:tblPr>
        <w:tblStyle w:val="4-51"/>
        <w:tblW w:w="5003" w:type="pct"/>
        <w:tblInd w:w="-5" w:type="dxa"/>
        <w:tblLook w:val="04A0" w:firstRow="1" w:lastRow="0" w:firstColumn="1" w:lastColumn="0" w:noHBand="0" w:noVBand="1"/>
      </w:tblPr>
      <w:tblGrid>
        <w:gridCol w:w="1129"/>
        <w:gridCol w:w="613"/>
        <w:gridCol w:w="951"/>
        <w:gridCol w:w="742"/>
        <w:gridCol w:w="1527"/>
        <w:gridCol w:w="2014"/>
        <w:gridCol w:w="1325"/>
      </w:tblGrid>
      <w:tr w:rsidR="0076630D" w14:paraId="7713E820" w14:textId="77777777" w:rsidTr="004D5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pct"/>
          </w:tcPr>
          <w:p w14:paraId="755684AF" w14:textId="77777777" w:rsidR="0076630D" w:rsidRDefault="00D7272D">
            <w:pPr>
              <w:jc w:val="center"/>
              <w:rPr>
                <w:rFonts w:asciiTheme="minorEastAsia" w:hAnsiTheme="minorEastAsia"/>
                <w:b w:val="0"/>
              </w:rPr>
            </w:pPr>
            <w:r>
              <w:rPr>
                <w:rFonts w:asciiTheme="minorEastAsia" w:hAnsiTheme="minorEastAsia"/>
                <w:bCs w:val="0"/>
              </w:rPr>
              <w:t>IPv6</w:t>
            </w:r>
            <w:r>
              <w:rPr>
                <w:rFonts w:asciiTheme="minorEastAsia" w:hAnsiTheme="minorEastAsia" w:hint="eastAsia"/>
                <w:bCs w:val="0"/>
              </w:rPr>
              <w:t>接口</w:t>
            </w:r>
          </w:p>
        </w:tc>
        <w:tc>
          <w:tcPr>
            <w:tcW w:w="369" w:type="pct"/>
          </w:tcPr>
          <w:p w14:paraId="132D26D0"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b w:val="0"/>
              </w:rPr>
            </w:pPr>
            <w:r>
              <w:rPr>
                <w:rFonts w:asciiTheme="minorEastAsia" w:hAnsiTheme="minorEastAsia" w:hint="eastAsia"/>
                <w:bCs w:val="0"/>
              </w:rPr>
              <w:t>状态</w:t>
            </w:r>
          </w:p>
        </w:tc>
        <w:tc>
          <w:tcPr>
            <w:tcW w:w="573" w:type="pct"/>
          </w:tcPr>
          <w:p w14:paraId="4636A924"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b w:val="0"/>
              </w:rPr>
            </w:pPr>
            <w:r>
              <w:rPr>
                <w:rFonts w:asciiTheme="minorEastAsia" w:hAnsiTheme="minorEastAsia" w:hint="eastAsia"/>
                <w:bCs w:val="0"/>
              </w:rPr>
              <w:t>接口使能</w:t>
            </w:r>
            <w:r>
              <w:rPr>
                <w:rFonts w:asciiTheme="minorEastAsia" w:hAnsiTheme="minorEastAsia"/>
                <w:bCs w:val="0"/>
              </w:rPr>
              <w:t>状态</w:t>
            </w:r>
          </w:p>
        </w:tc>
        <w:tc>
          <w:tcPr>
            <w:tcW w:w="447" w:type="pct"/>
          </w:tcPr>
          <w:p w14:paraId="3A03B108"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b w:val="0"/>
              </w:rPr>
            </w:pPr>
            <w:r>
              <w:rPr>
                <w:rFonts w:asciiTheme="minorEastAsia" w:hAnsiTheme="minorEastAsia" w:hint="eastAsia"/>
                <w:bCs w:val="0"/>
              </w:rPr>
              <w:t>MTU</w:t>
            </w:r>
          </w:p>
        </w:tc>
        <w:tc>
          <w:tcPr>
            <w:tcW w:w="920" w:type="pct"/>
          </w:tcPr>
          <w:p w14:paraId="3AAB4969"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b w:val="0"/>
              </w:rPr>
            </w:pPr>
            <w:r>
              <w:rPr>
                <w:rFonts w:asciiTheme="minorEastAsia" w:hAnsiTheme="minorEastAsia" w:hint="eastAsia"/>
                <w:bCs w:val="0"/>
              </w:rPr>
              <w:t>全球单播地址</w:t>
            </w:r>
          </w:p>
        </w:tc>
        <w:tc>
          <w:tcPr>
            <w:tcW w:w="1213" w:type="pct"/>
          </w:tcPr>
          <w:p w14:paraId="582C2240" w14:textId="03DAB1EA"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b w:val="0"/>
              </w:rPr>
            </w:pPr>
            <w:r>
              <w:rPr>
                <w:rFonts w:asciiTheme="minorEastAsia" w:hAnsiTheme="minorEastAsia" w:hint="eastAsia"/>
                <w:bCs w:val="0"/>
              </w:rPr>
              <w:t>链路本地地址</w:t>
            </w:r>
            <w:r w:rsidR="004D52BF">
              <w:rPr>
                <w:rFonts w:asciiTheme="minorEastAsia" w:hAnsiTheme="minorEastAsia" w:hint="eastAsia"/>
                <w:bCs w:val="0"/>
              </w:rPr>
              <w:t>（不显示</w:t>
            </w:r>
            <w:r w:rsidR="004D52BF">
              <w:rPr>
                <w:rFonts w:asciiTheme="minorEastAsia" w:hAnsiTheme="minorEastAsia"/>
                <w:bCs w:val="0"/>
              </w:rPr>
              <w:t>前缀长度</w:t>
            </w:r>
            <w:r w:rsidR="004D52BF">
              <w:rPr>
                <w:rFonts w:asciiTheme="minorEastAsia" w:hAnsiTheme="minorEastAsia" w:hint="eastAsia"/>
                <w:bCs w:val="0"/>
              </w:rPr>
              <w:t>）</w:t>
            </w:r>
          </w:p>
        </w:tc>
        <w:tc>
          <w:tcPr>
            <w:tcW w:w="799" w:type="pct"/>
          </w:tcPr>
          <w:p w14:paraId="302ADAAD" w14:textId="77777777" w:rsidR="0076630D" w:rsidRDefault="00D7272D">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b w:val="0"/>
              </w:rPr>
            </w:pPr>
            <w:r>
              <w:rPr>
                <w:rFonts w:asciiTheme="minorEastAsia" w:hAnsiTheme="minorEastAsia" w:hint="eastAsia"/>
                <w:bCs w:val="0"/>
              </w:rPr>
              <w:t>已加入</w:t>
            </w:r>
            <w:r>
              <w:rPr>
                <w:rFonts w:asciiTheme="minorEastAsia" w:hAnsiTheme="minorEastAsia"/>
                <w:bCs w:val="0"/>
              </w:rPr>
              <w:t>的</w:t>
            </w:r>
            <w:r>
              <w:rPr>
                <w:rFonts w:asciiTheme="minorEastAsia" w:hAnsiTheme="minorEastAsia" w:hint="eastAsia"/>
                <w:bCs w:val="0"/>
              </w:rPr>
              <w:t>组地址</w:t>
            </w:r>
          </w:p>
        </w:tc>
      </w:tr>
      <w:tr w:rsidR="0076630D" w14:paraId="63811855" w14:textId="77777777" w:rsidTr="004D52BF">
        <w:tc>
          <w:tcPr>
            <w:cnfStyle w:val="001000000000" w:firstRow="0" w:lastRow="0" w:firstColumn="1" w:lastColumn="0" w:oddVBand="0" w:evenVBand="0" w:oddHBand="0" w:evenHBand="0" w:firstRowFirstColumn="0" w:firstRowLastColumn="0" w:lastRowFirstColumn="0" w:lastRowLastColumn="0"/>
            <w:tcW w:w="680" w:type="pct"/>
            <w:shd w:val="clear" w:color="auto" w:fill="DAEEF3" w:themeFill="accent5" w:themeFillTint="33"/>
          </w:tcPr>
          <w:p w14:paraId="51BD0631" w14:textId="77777777" w:rsidR="0076630D" w:rsidRDefault="00D7272D">
            <w:pPr>
              <w:jc w:val="center"/>
              <w:rPr>
                <w:rFonts w:asciiTheme="minorEastAsia" w:hAnsiTheme="minorEastAsia"/>
                <w:b w:val="0"/>
                <w:bCs w:val="0"/>
              </w:rPr>
            </w:pPr>
            <w:r>
              <w:rPr>
                <w:rFonts w:asciiTheme="minorEastAsia" w:hAnsiTheme="minorEastAsia" w:hint="eastAsia"/>
              </w:rPr>
              <w:t>loopback</w:t>
            </w:r>
          </w:p>
        </w:tc>
        <w:tc>
          <w:tcPr>
            <w:tcW w:w="369" w:type="pct"/>
            <w:shd w:val="clear" w:color="auto" w:fill="DAEEF3" w:themeFill="accent5" w:themeFillTint="33"/>
          </w:tcPr>
          <w:p w14:paraId="5BA3554C" w14:textId="50F9E2E8" w:rsidR="0076630D" w:rsidRDefault="007F348C">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rPr>
              <w:t>Up</w:t>
            </w:r>
          </w:p>
        </w:tc>
        <w:tc>
          <w:tcPr>
            <w:tcW w:w="573" w:type="pct"/>
            <w:shd w:val="clear" w:color="auto" w:fill="DAEEF3" w:themeFill="accent5" w:themeFillTint="33"/>
          </w:tcPr>
          <w:p w14:paraId="240C3A19" w14:textId="51EDCD6D" w:rsidR="0076630D" w:rsidRDefault="00FD6A58">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rPr>
              <w:t>Disable</w:t>
            </w:r>
          </w:p>
        </w:tc>
        <w:tc>
          <w:tcPr>
            <w:tcW w:w="447" w:type="pct"/>
            <w:shd w:val="clear" w:color="auto" w:fill="DAEEF3" w:themeFill="accent5" w:themeFillTint="33"/>
          </w:tcPr>
          <w:p w14:paraId="041DA3BB"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1500</w:t>
            </w:r>
          </w:p>
        </w:tc>
        <w:tc>
          <w:tcPr>
            <w:tcW w:w="920" w:type="pct"/>
            <w:shd w:val="clear" w:color="auto" w:fill="DAEEF3" w:themeFill="accent5" w:themeFillTint="33"/>
          </w:tcPr>
          <w:p w14:paraId="001EFDD3" w14:textId="15BB1511" w:rsidR="0076630D" w:rsidRDefault="00CF78BC">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w:t>
            </w:r>
            <w:r>
              <w:rPr>
                <w:rFonts w:asciiTheme="minorEastAsia" w:hAnsiTheme="minorEastAsia"/>
              </w:rPr>
              <w:t>-</w:t>
            </w:r>
          </w:p>
        </w:tc>
        <w:tc>
          <w:tcPr>
            <w:tcW w:w="1213" w:type="pct"/>
            <w:shd w:val="clear" w:color="auto" w:fill="DAEEF3" w:themeFill="accent5" w:themeFillTint="33"/>
          </w:tcPr>
          <w:p w14:paraId="3FFC46AB" w14:textId="0D348F6B" w:rsidR="0076630D" w:rsidRDefault="00CF78BC">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w:t>
            </w:r>
            <w:r>
              <w:rPr>
                <w:rFonts w:asciiTheme="minorEastAsia" w:hAnsiTheme="minorEastAsia"/>
              </w:rPr>
              <w:t>-</w:t>
            </w:r>
          </w:p>
        </w:tc>
        <w:tc>
          <w:tcPr>
            <w:tcW w:w="799" w:type="pct"/>
            <w:shd w:val="clear" w:color="auto" w:fill="DAEEF3" w:themeFill="accent5" w:themeFillTint="33"/>
          </w:tcPr>
          <w:p w14:paraId="4C2FDEBF"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具体</w:t>
            </w:r>
            <w:r>
              <w:rPr>
                <w:rFonts w:asciiTheme="minorEastAsia" w:hAnsiTheme="minorEastAsia"/>
              </w:rPr>
              <w:t>根据实际系统上报显示</w:t>
            </w:r>
          </w:p>
        </w:tc>
      </w:tr>
      <w:tr w:rsidR="0076630D" w14:paraId="17AC12B5" w14:textId="77777777" w:rsidTr="004D52BF">
        <w:tc>
          <w:tcPr>
            <w:cnfStyle w:val="001000000000" w:firstRow="0" w:lastRow="0" w:firstColumn="1" w:lastColumn="0" w:oddVBand="0" w:evenVBand="0" w:oddHBand="0" w:evenHBand="0" w:firstRowFirstColumn="0" w:firstRowLastColumn="0" w:lastRowFirstColumn="0" w:lastRowLastColumn="0"/>
            <w:tcW w:w="680" w:type="pct"/>
            <w:shd w:val="clear" w:color="auto" w:fill="DAEEF3" w:themeFill="accent5" w:themeFillTint="33"/>
          </w:tcPr>
          <w:p w14:paraId="6A8F51A3" w14:textId="77777777" w:rsidR="0076630D" w:rsidRDefault="00D7272D">
            <w:pPr>
              <w:jc w:val="center"/>
              <w:rPr>
                <w:rFonts w:asciiTheme="minorEastAsia" w:hAnsiTheme="minorEastAsia"/>
                <w:bCs w:val="0"/>
              </w:rPr>
            </w:pPr>
            <w:r>
              <w:rPr>
                <w:rFonts w:asciiTheme="minorEastAsia" w:hAnsiTheme="minorEastAsia" w:hint="eastAsia"/>
                <w:b w:val="0"/>
              </w:rPr>
              <w:t xml:space="preserve">* </w:t>
            </w:r>
            <w:r>
              <w:rPr>
                <w:rFonts w:asciiTheme="minorEastAsia" w:hAnsiTheme="minorEastAsia"/>
                <w:b w:val="0"/>
              </w:rPr>
              <w:t>VLAN 1</w:t>
            </w:r>
          </w:p>
        </w:tc>
        <w:tc>
          <w:tcPr>
            <w:tcW w:w="369" w:type="pct"/>
            <w:shd w:val="clear" w:color="auto" w:fill="DAEEF3" w:themeFill="accent5" w:themeFillTint="33"/>
          </w:tcPr>
          <w:p w14:paraId="173BD57A"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Up</w:t>
            </w:r>
          </w:p>
        </w:tc>
        <w:tc>
          <w:tcPr>
            <w:tcW w:w="573" w:type="pct"/>
            <w:shd w:val="clear" w:color="auto" w:fill="DAEEF3" w:themeFill="accent5" w:themeFillTint="33"/>
          </w:tcPr>
          <w:p w14:paraId="6D795513"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Disable</w:t>
            </w:r>
          </w:p>
        </w:tc>
        <w:tc>
          <w:tcPr>
            <w:tcW w:w="447" w:type="pct"/>
            <w:shd w:val="clear" w:color="auto" w:fill="DAEEF3" w:themeFill="accent5" w:themeFillTint="33"/>
          </w:tcPr>
          <w:p w14:paraId="62C1BD1A"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1500</w:t>
            </w:r>
          </w:p>
        </w:tc>
        <w:tc>
          <w:tcPr>
            <w:tcW w:w="920" w:type="pct"/>
            <w:shd w:val="clear" w:color="auto" w:fill="DAEEF3" w:themeFill="accent5" w:themeFillTint="33"/>
          </w:tcPr>
          <w:p w14:paraId="3D806A62"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w:t>
            </w:r>
          </w:p>
        </w:tc>
        <w:tc>
          <w:tcPr>
            <w:tcW w:w="1213" w:type="pct"/>
            <w:shd w:val="clear" w:color="auto" w:fill="DAEEF3" w:themeFill="accent5" w:themeFillTint="33"/>
          </w:tcPr>
          <w:p w14:paraId="027E0693"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w:t>
            </w:r>
          </w:p>
        </w:tc>
        <w:tc>
          <w:tcPr>
            <w:tcW w:w="799" w:type="pct"/>
            <w:shd w:val="clear" w:color="auto" w:fill="DAEEF3" w:themeFill="accent5" w:themeFillTint="33"/>
          </w:tcPr>
          <w:p w14:paraId="37CEE821" w14:textId="77777777" w:rsidR="0076630D" w:rsidRDefault="00D7272D">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w:t>
            </w:r>
          </w:p>
        </w:tc>
      </w:tr>
    </w:tbl>
    <w:p w14:paraId="3F5676A1" w14:textId="77777777" w:rsidR="0076630D" w:rsidRDefault="00D7272D">
      <w:r>
        <w:rPr>
          <w:rFonts w:hint="eastAsia"/>
        </w:rPr>
        <w:t xml:space="preserve">  </w:t>
      </w:r>
      <w:r>
        <w:t xml:space="preserve">  </w:t>
      </w:r>
      <w:r>
        <w:rPr>
          <w:rFonts w:hint="eastAsia"/>
          <w:color w:val="FF0000"/>
        </w:rPr>
        <w:t>注</w:t>
      </w:r>
      <w:r>
        <w:rPr>
          <w:color w:val="FF0000"/>
        </w:rPr>
        <w:t>：</w:t>
      </w:r>
      <w:r>
        <w:rPr>
          <w:rFonts w:hint="eastAsia"/>
        </w:rPr>
        <w:t>loopback</w:t>
      </w:r>
      <w:r>
        <w:t>接口能力默认关闭，只有当</w:t>
      </w:r>
      <w:r>
        <w:t>VLAN IPv6</w:t>
      </w:r>
      <w:r>
        <w:t>接口</w:t>
      </w:r>
      <w:r>
        <w:rPr>
          <w:rFonts w:hint="eastAsia"/>
        </w:rPr>
        <w:t>使能</w:t>
      </w:r>
      <w:r>
        <w:t>后，才会</w:t>
      </w:r>
      <w:r>
        <w:rPr>
          <w:rFonts w:hint="eastAsia"/>
        </w:rPr>
        <w:t>开启</w:t>
      </w:r>
      <w:r>
        <w:t>。</w:t>
      </w:r>
    </w:p>
    <w:p w14:paraId="7311E643" w14:textId="77777777" w:rsidR="0076630D" w:rsidRDefault="00D7272D">
      <w:pPr>
        <w:ind w:firstLineChars="200" w:firstLine="420"/>
        <w:rPr>
          <w:rFonts w:ascii="微软雅黑" w:eastAsia="微软雅黑" w:hAnsi="微软雅黑"/>
        </w:rPr>
      </w:pPr>
      <w:r>
        <w:rPr>
          <w:rFonts w:ascii="微软雅黑" w:eastAsia="微软雅黑" w:hAnsi="微软雅黑"/>
        </w:rPr>
        <w:t>loopback接口和VLAN接口状态的判断依据</w:t>
      </w:r>
      <w:r>
        <w:rPr>
          <w:rFonts w:ascii="微软雅黑" w:eastAsia="微软雅黑" w:hAnsi="微软雅黑" w:hint="eastAsia"/>
        </w:rPr>
        <w:t>分别</w:t>
      </w:r>
      <w:r>
        <w:rPr>
          <w:rFonts w:ascii="微软雅黑" w:eastAsia="微软雅黑" w:hAnsi="微软雅黑"/>
        </w:rPr>
        <w:t>为：</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和</w:t>
      </w:r>
      <w:r>
        <w:rPr>
          <w:rFonts w:ascii="微软雅黑" w:eastAsia="微软雅黑" w:hAnsi="微软雅黑"/>
        </w:rPr>
        <w:t>IPv6任一满足即可</w:t>
      </w:r>
      <w:r>
        <w:rPr>
          <w:rFonts w:ascii="微软雅黑" w:eastAsia="微软雅黑" w:hAnsi="微软雅黑" w:hint="eastAsia"/>
        </w:rPr>
        <w:t>）</w:t>
      </w:r>
    </w:p>
    <w:p w14:paraId="10BB8823" w14:textId="77777777" w:rsidR="0076630D" w:rsidRDefault="00D7272D">
      <w:pPr>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（1）loopback接口</w:t>
      </w:r>
      <w:r>
        <w:rPr>
          <w:rFonts w:ascii="微软雅黑" w:eastAsia="微软雅黑" w:hAnsi="微软雅黑"/>
        </w:rPr>
        <w:t>有IP地址时，</w:t>
      </w:r>
      <w:r>
        <w:rPr>
          <w:rFonts w:ascii="微软雅黑" w:eastAsia="微软雅黑" w:hAnsi="微软雅黑" w:hint="eastAsia"/>
        </w:rPr>
        <w:t>状态始终</w:t>
      </w:r>
      <w:r>
        <w:rPr>
          <w:rFonts w:ascii="微软雅黑" w:eastAsia="微软雅黑" w:hAnsi="微软雅黑"/>
        </w:rPr>
        <w:t>为Up；若无IP地址，则始终为Down；</w:t>
      </w:r>
    </w:p>
    <w:p w14:paraId="05625A7F" w14:textId="77777777" w:rsidR="0076630D" w:rsidRDefault="00D7272D">
      <w:pPr>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（2）VLAN</w:t>
      </w:r>
      <w:r>
        <w:rPr>
          <w:rFonts w:ascii="微软雅黑" w:eastAsia="微软雅黑" w:hAnsi="微软雅黑"/>
        </w:rPr>
        <w:t>接口状态为Up需</w:t>
      </w:r>
      <w:r>
        <w:rPr>
          <w:rFonts w:ascii="微软雅黑" w:eastAsia="微软雅黑" w:hAnsi="微软雅黑" w:hint="eastAsia"/>
        </w:rPr>
        <w:t>同时</w:t>
      </w:r>
      <w:r>
        <w:rPr>
          <w:rFonts w:ascii="微软雅黑" w:eastAsia="微软雅黑" w:hAnsi="微软雅黑"/>
        </w:rPr>
        <w:t>满足2</w:t>
      </w:r>
      <w:r>
        <w:rPr>
          <w:rFonts w:ascii="微软雅黑" w:eastAsia="微软雅黑" w:hAnsi="微软雅黑" w:hint="eastAsia"/>
        </w:rPr>
        <w:t>个</w:t>
      </w:r>
      <w:r>
        <w:rPr>
          <w:rFonts w:ascii="微软雅黑" w:eastAsia="微软雅黑" w:hAnsi="微软雅黑"/>
        </w:rPr>
        <w:t>条件：a.VL</w:t>
      </w:r>
      <w:r>
        <w:rPr>
          <w:rFonts w:ascii="微软雅黑" w:eastAsia="微软雅黑" w:hAnsi="微软雅黑" w:hint="eastAsia"/>
        </w:rPr>
        <w:t>AN</w:t>
      </w:r>
      <w:r>
        <w:rPr>
          <w:rFonts w:ascii="微软雅黑" w:eastAsia="微软雅黑" w:hAnsi="微软雅黑"/>
        </w:rPr>
        <w:t>接口</w:t>
      </w:r>
      <w:r>
        <w:rPr>
          <w:rFonts w:ascii="微软雅黑" w:eastAsia="微软雅黑" w:hAnsi="微软雅黑" w:hint="eastAsia"/>
        </w:rPr>
        <w:t>内</w:t>
      </w:r>
      <w:r>
        <w:rPr>
          <w:rFonts w:ascii="微软雅黑" w:eastAsia="微软雅黑" w:hAnsi="微软雅黑"/>
        </w:rPr>
        <w:t>的端口</w:t>
      </w:r>
      <w:r>
        <w:rPr>
          <w:rFonts w:ascii="微软雅黑" w:eastAsia="微软雅黑" w:hAnsi="微软雅黑" w:hint="eastAsia"/>
        </w:rPr>
        <w:t>只要有一个U</w:t>
      </w:r>
      <w:r>
        <w:rPr>
          <w:rFonts w:ascii="微软雅黑" w:eastAsia="微软雅黑" w:hAnsi="微软雅黑"/>
        </w:rPr>
        <w:t>p</w:t>
      </w:r>
      <w:r>
        <w:rPr>
          <w:rFonts w:ascii="微软雅黑" w:eastAsia="微软雅黑" w:hAnsi="微软雅黑" w:hint="eastAsia"/>
        </w:rPr>
        <w:t>即可</w:t>
      </w:r>
      <w:r>
        <w:rPr>
          <w:rFonts w:ascii="微软雅黑" w:eastAsia="微软雅黑" w:hAnsi="微软雅黑"/>
        </w:rPr>
        <w:t>；</w:t>
      </w:r>
      <w:r>
        <w:rPr>
          <w:rFonts w:ascii="微软雅黑" w:eastAsia="微软雅黑" w:hAnsi="微软雅黑" w:hint="eastAsia"/>
        </w:rPr>
        <w:t>b.</w:t>
      </w:r>
      <w:r>
        <w:rPr>
          <w:rFonts w:ascii="微软雅黑" w:eastAsia="微软雅黑" w:hAnsi="微软雅黑"/>
        </w:rPr>
        <w:t>VLAN接口必须具有IP地址。</w:t>
      </w:r>
    </w:p>
    <w:p w14:paraId="29365AF5" w14:textId="77777777" w:rsidR="0076630D" w:rsidRDefault="0076630D">
      <w:pPr>
        <w:rPr>
          <w:rFonts w:ascii="微软雅黑" w:eastAsia="微软雅黑" w:hAnsi="微软雅黑"/>
        </w:rPr>
      </w:pPr>
    </w:p>
    <w:p w14:paraId="254C31E9" w14:textId="77777777" w:rsidR="0076630D" w:rsidRDefault="00D7272D">
      <w:pPr>
        <w:rPr>
          <w:rFonts w:ascii="微软雅黑" w:eastAsia="微软雅黑" w:hAnsi="微软雅黑"/>
          <w:b/>
        </w:rPr>
      </w:pPr>
      <w:r>
        <w:rPr>
          <w:rFonts w:ascii="微软雅黑" w:eastAsia="微软雅黑" w:hAnsi="微软雅黑" w:hint="eastAsia"/>
          <w:b/>
        </w:rPr>
        <w:t>IPv6 ND</w:t>
      </w:r>
      <w:r>
        <w:rPr>
          <w:rFonts w:ascii="微软雅黑" w:eastAsia="微软雅黑" w:hAnsi="微软雅黑"/>
          <w:b/>
        </w:rPr>
        <w:t xml:space="preserve"> RA功能：</w:t>
      </w:r>
    </w:p>
    <w:p w14:paraId="7723875D"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定期发送路由</w:t>
      </w:r>
      <w:r>
        <w:rPr>
          <w:rFonts w:ascii="微软雅黑" w:eastAsia="微软雅黑" w:hAnsi="微软雅黑" w:hint="eastAsia"/>
        </w:rPr>
        <w:t>器</w:t>
      </w:r>
      <w:r>
        <w:rPr>
          <w:rFonts w:ascii="微软雅黑" w:eastAsia="微软雅黑" w:hAnsi="微软雅黑"/>
        </w:rPr>
        <w:t>公告报文给下级设备所有节点</w:t>
      </w:r>
      <w:r>
        <w:rPr>
          <w:rFonts w:ascii="微软雅黑" w:eastAsia="微软雅黑" w:hAnsi="微软雅黑" w:hint="eastAsia"/>
        </w:rPr>
        <w:t>。</w:t>
      </w:r>
    </w:p>
    <w:p w14:paraId="290D052E" w14:textId="77777777" w:rsidR="0076630D" w:rsidRDefault="00D7272D">
      <w:pPr>
        <w:jc w:val="center"/>
        <w:rPr>
          <w:rFonts w:ascii="微软雅黑" w:eastAsia="微软雅黑" w:hAnsi="微软雅黑"/>
        </w:rPr>
      </w:pPr>
      <w:r>
        <w:rPr>
          <w:noProof/>
        </w:rPr>
        <w:drawing>
          <wp:inline distT="0" distB="0" distL="0" distR="0">
            <wp:extent cx="2609850" cy="1562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2609850" cy="1562100"/>
                    </a:xfrm>
                    <a:prstGeom prst="rect">
                      <a:avLst/>
                    </a:prstGeom>
                  </pic:spPr>
                </pic:pic>
              </a:graphicData>
            </a:graphic>
          </wp:inline>
        </w:drawing>
      </w:r>
    </w:p>
    <w:p w14:paraId="738C7C11"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路由器公告报文</w:t>
      </w:r>
      <w:r>
        <w:rPr>
          <w:rFonts w:ascii="微软雅黑" w:eastAsia="微软雅黑" w:hAnsi="微软雅黑"/>
        </w:rPr>
        <w:t>中通常包含如下内容：</w:t>
      </w:r>
    </w:p>
    <w:p w14:paraId="6F808784" w14:textId="77777777" w:rsidR="0076630D" w:rsidRDefault="00D7272D" w:rsidP="00B10728">
      <w:pPr>
        <w:pStyle w:val="af2"/>
        <w:numPr>
          <w:ilvl w:val="0"/>
          <w:numId w:val="176"/>
        </w:numPr>
        <w:ind w:firstLineChars="0"/>
        <w:rPr>
          <w:rFonts w:ascii="微软雅黑" w:eastAsia="微软雅黑" w:hAnsi="微软雅黑"/>
        </w:rPr>
      </w:pPr>
      <w:r>
        <w:rPr>
          <w:rFonts w:ascii="微软雅黑" w:eastAsia="微软雅黑" w:hAnsi="微软雅黑" w:hint="eastAsia"/>
        </w:rPr>
        <w:t>一个</w:t>
      </w:r>
      <w:r>
        <w:rPr>
          <w:rFonts w:ascii="微软雅黑" w:eastAsia="微软雅黑" w:hAnsi="微软雅黑"/>
        </w:rPr>
        <w:t>或多个IPv6</w:t>
      </w:r>
      <w:r>
        <w:rPr>
          <w:rFonts w:ascii="微软雅黑" w:eastAsia="微软雅黑" w:hAnsi="微软雅黑" w:hint="eastAsia"/>
        </w:rPr>
        <w:t>地址</w:t>
      </w:r>
      <w:r>
        <w:rPr>
          <w:rFonts w:ascii="微软雅黑" w:eastAsia="微软雅黑" w:hAnsi="微软雅黑"/>
        </w:rPr>
        <w:t>前缀（</w:t>
      </w:r>
      <w:r>
        <w:rPr>
          <w:rFonts w:ascii="微软雅黑" w:eastAsia="微软雅黑" w:hAnsi="微软雅黑" w:hint="eastAsia"/>
        </w:rPr>
        <w:t>用于on-link</w:t>
      </w:r>
      <w:r>
        <w:rPr>
          <w:rFonts w:ascii="微软雅黑" w:eastAsia="微软雅黑" w:hAnsi="微软雅黑"/>
        </w:rPr>
        <w:t>确定或无状态地址自动配置）</w:t>
      </w:r>
    </w:p>
    <w:p w14:paraId="30DBD029" w14:textId="77777777" w:rsidR="0076630D" w:rsidRDefault="00D7272D" w:rsidP="00B10728">
      <w:pPr>
        <w:pStyle w:val="af2"/>
        <w:numPr>
          <w:ilvl w:val="0"/>
          <w:numId w:val="176"/>
        </w:numPr>
        <w:ind w:firstLineChars="0"/>
        <w:rPr>
          <w:rFonts w:ascii="微软雅黑" w:eastAsia="微软雅黑" w:hAnsi="微软雅黑"/>
        </w:rPr>
      </w:pPr>
      <w:r>
        <w:rPr>
          <w:rFonts w:ascii="微软雅黑" w:eastAsia="微软雅黑" w:hAnsi="微软雅黑" w:hint="eastAsia"/>
        </w:rPr>
        <w:t>IPv6</w:t>
      </w:r>
      <w:r>
        <w:rPr>
          <w:rFonts w:ascii="微软雅黑" w:eastAsia="微软雅黑" w:hAnsi="微软雅黑"/>
        </w:rPr>
        <w:t>地址前缀的有效期</w:t>
      </w:r>
    </w:p>
    <w:p w14:paraId="7BCD7C73" w14:textId="77777777" w:rsidR="0076630D" w:rsidRDefault="00D7272D" w:rsidP="00B10728">
      <w:pPr>
        <w:pStyle w:val="af2"/>
        <w:numPr>
          <w:ilvl w:val="0"/>
          <w:numId w:val="176"/>
        </w:numPr>
        <w:ind w:firstLineChars="0"/>
        <w:rPr>
          <w:rFonts w:ascii="微软雅黑" w:eastAsia="微软雅黑" w:hAnsi="微软雅黑"/>
        </w:rPr>
      </w:pPr>
      <w:r>
        <w:rPr>
          <w:rFonts w:ascii="微软雅黑" w:eastAsia="微软雅黑" w:hAnsi="微软雅黑" w:hint="eastAsia"/>
        </w:rPr>
        <w:t>主机</w:t>
      </w:r>
      <w:r>
        <w:rPr>
          <w:rFonts w:ascii="微软雅黑" w:eastAsia="微软雅黑" w:hAnsi="微软雅黑"/>
        </w:rPr>
        <w:t>自动配置使用的方式（</w:t>
      </w:r>
      <w:r>
        <w:rPr>
          <w:rFonts w:ascii="微软雅黑" w:eastAsia="微软雅黑" w:hAnsi="微软雅黑" w:hint="eastAsia"/>
        </w:rPr>
        <w:t>有状态</w:t>
      </w:r>
      <w:r>
        <w:rPr>
          <w:rFonts w:ascii="微软雅黑" w:eastAsia="微软雅黑" w:hAnsi="微软雅黑"/>
        </w:rPr>
        <w:t>还是无状态）</w:t>
      </w:r>
    </w:p>
    <w:p w14:paraId="152C3387" w14:textId="77777777" w:rsidR="0076630D" w:rsidRDefault="00D7272D" w:rsidP="00B10728">
      <w:pPr>
        <w:pStyle w:val="af2"/>
        <w:numPr>
          <w:ilvl w:val="0"/>
          <w:numId w:val="176"/>
        </w:numPr>
        <w:ind w:firstLineChars="0"/>
        <w:rPr>
          <w:rFonts w:ascii="微软雅黑" w:eastAsia="微软雅黑" w:hAnsi="微软雅黑"/>
        </w:rPr>
      </w:pPr>
      <w:r>
        <w:rPr>
          <w:rFonts w:ascii="微软雅黑" w:eastAsia="微软雅黑" w:hAnsi="微软雅黑" w:hint="eastAsia"/>
        </w:rPr>
        <w:t>作为</w:t>
      </w:r>
      <w:r>
        <w:rPr>
          <w:rFonts w:ascii="微软雅黑" w:eastAsia="微软雅黑" w:hAnsi="微软雅黑"/>
        </w:rPr>
        <w:t>缺省设备的信息（</w:t>
      </w:r>
      <w:r>
        <w:rPr>
          <w:rFonts w:ascii="微软雅黑" w:eastAsia="微软雅黑" w:hAnsi="微软雅黑" w:hint="eastAsia"/>
        </w:rPr>
        <w:t>即</w:t>
      </w:r>
      <w:r>
        <w:rPr>
          <w:rFonts w:ascii="微软雅黑" w:eastAsia="微软雅黑" w:hAnsi="微软雅黑"/>
        </w:rPr>
        <w:t>决定本设备是否要作为缺省设备，如果是</w:t>
      </w:r>
      <w:r>
        <w:rPr>
          <w:rFonts w:ascii="微软雅黑" w:eastAsia="微软雅黑" w:hAnsi="微软雅黑" w:hint="eastAsia"/>
        </w:rPr>
        <w:t>那么</w:t>
      </w:r>
      <w:r>
        <w:rPr>
          <w:rFonts w:ascii="微软雅黑" w:eastAsia="微软雅黑" w:hAnsi="微软雅黑"/>
        </w:rPr>
        <w:t>还宣布自己充当缺省设备的时间）</w:t>
      </w:r>
    </w:p>
    <w:p w14:paraId="5BC17D4F" w14:textId="77777777" w:rsidR="0076630D" w:rsidRDefault="00D7272D" w:rsidP="00B10728">
      <w:pPr>
        <w:pStyle w:val="af2"/>
        <w:numPr>
          <w:ilvl w:val="0"/>
          <w:numId w:val="176"/>
        </w:numPr>
        <w:ind w:firstLineChars="0"/>
        <w:rPr>
          <w:rFonts w:ascii="微软雅黑" w:eastAsia="微软雅黑" w:hAnsi="微软雅黑"/>
        </w:rPr>
      </w:pPr>
      <w:r>
        <w:rPr>
          <w:rFonts w:ascii="微软雅黑" w:eastAsia="微软雅黑" w:hAnsi="微软雅黑" w:hint="eastAsia"/>
        </w:rPr>
        <w:t>提供</w:t>
      </w:r>
      <w:r>
        <w:rPr>
          <w:rFonts w:ascii="微软雅黑" w:eastAsia="微软雅黑" w:hAnsi="微软雅黑"/>
        </w:rPr>
        <w:t>给主机配置的一些其它信息如跳数限制、MTU、邻居请求重传间隔时间等</w:t>
      </w:r>
    </w:p>
    <w:p w14:paraId="28F1338A" w14:textId="77777777" w:rsidR="0076630D" w:rsidRDefault="00D7272D">
      <w:pPr>
        <w:ind w:firstLine="420"/>
        <w:rPr>
          <w:rFonts w:ascii="微软雅黑" w:eastAsia="微软雅黑" w:hAnsi="微软雅黑"/>
        </w:rPr>
      </w:pPr>
      <w:r>
        <w:rPr>
          <w:rFonts w:ascii="微软雅黑" w:eastAsia="微软雅黑" w:hAnsi="微软雅黑" w:hint="eastAsia"/>
        </w:rPr>
        <w:t>路由器</w:t>
      </w:r>
      <w:r>
        <w:rPr>
          <w:rFonts w:ascii="微软雅黑" w:eastAsia="微软雅黑" w:hAnsi="微软雅黑"/>
        </w:rPr>
        <w:t>公告</w:t>
      </w:r>
      <w:r>
        <w:rPr>
          <w:rFonts w:ascii="微软雅黑" w:eastAsia="微软雅黑" w:hAnsi="微软雅黑" w:hint="eastAsia"/>
        </w:rPr>
        <w:t>报文同时</w:t>
      </w:r>
      <w:r>
        <w:rPr>
          <w:rFonts w:ascii="微软雅黑" w:eastAsia="微软雅黑" w:hAnsi="微软雅黑"/>
        </w:rPr>
        <w:t>也用来应答主机发出的路由器请求（</w:t>
      </w:r>
      <w:r>
        <w:rPr>
          <w:rFonts w:ascii="微软雅黑" w:eastAsia="微软雅黑" w:hAnsi="微软雅黑" w:hint="eastAsia"/>
        </w:rPr>
        <w:t>RS</w:t>
      </w:r>
      <w:r>
        <w:rPr>
          <w:rFonts w:ascii="微软雅黑" w:eastAsia="微软雅黑" w:hAnsi="微软雅黑"/>
        </w:rPr>
        <w:t>）</w:t>
      </w:r>
      <w:r>
        <w:rPr>
          <w:rFonts w:ascii="微软雅黑" w:eastAsia="微软雅黑" w:hAnsi="微软雅黑" w:hint="eastAsia"/>
        </w:rPr>
        <w:t>报文</w:t>
      </w:r>
      <w:r>
        <w:rPr>
          <w:rFonts w:ascii="微软雅黑" w:eastAsia="微软雅黑" w:hAnsi="微软雅黑"/>
        </w:rPr>
        <w:t>，路由器请求报文允许主机</w:t>
      </w:r>
      <w:r>
        <w:rPr>
          <w:rFonts w:ascii="微软雅黑" w:eastAsia="微软雅黑" w:hAnsi="微软雅黑" w:hint="eastAsia"/>
        </w:rPr>
        <w:t>一旦启动</w:t>
      </w:r>
      <w:r>
        <w:rPr>
          <w:rFonts w:ascii="微软雅黑" w:eastAsia="微软雅黑" w:hAnsi="微软雅黑"/>
        </w:rPr>
        <w:t>后可以立即获得自动配置的信息而无需等待设备发出的路由器公告报文</w:t>
      </w:r>
      <w:r>
        <w:rPr>
          <w:rFonts w:ascii="微软雅黑" w:eastAsia="微软雅黑" w:hAnsi="微软雅黑" w:hint="eastAsia"/>
        </w:rPr>
        <w:t>（RA）。</w:t>
      </w:r>
      <w:r>
        <w:rPr>
          <w:rFonts w:ascii="微软雅黑" w:eastAsia="微软雅黑" w:hAnsi="微软雅黑"/>
        </w:rPr>
        <w:t>当主机刚启动时如果</w:t>
      </w:r>
      <w:r>
        <w:rPr>
          <w:rFonts w:ascii="微软雅黑" w:eastAsia="微软雅黑" w:hAnsi="微软雅黑" w:hint="eastAsia"/>
        </w:rPr>
        <w:t>没有</w:t>
      </w:r>
      <w:r>
        <w:rPr>
          <w:rFonts w:ascii="微软雅黑" w:eastAsia="微软雅黑" w:hAnsi="微软雅黑"/>
        </w:rPr>
        <w:t>单播</w:t>
      </w:r>
      <w:r>
        <w:rPr>
          <w:rFonts w:ascii="微软雅黑" w:eastAsia="微软雅黑" w:hAnsi="微软雅黑" w:hint="eastAsia"/>
        </w:rPr>
        <w:t>地址</w:t>
      </w:r>
      <w:r>
        <w:rPr>
          <w:rFonts w:ascii="微软雅黑" w:eastAsia="微软雅黑" w:hAnsi="微软雅黑"/>
        </w:rPr>
        <w:t>，</w:t>
      </w:r>
      <w:r>
        <w:rPr>
          <w:rFonts w:ascii="微软雅黑" w:eastAsia="微软雅黑" w:hAnsi="微软雅黑" w:hint="eastAsia"/>
        </w:rPr>
        <w:t>那么</w:t>
      </w:r>
      <w:r>
        <w:rPr>
          <w:rFonts w:ascii="微软雅黑" w:eastAsia="微软雅黑" w:hAnsi="微软雅黑"/>
        </w:rPr>
        <w:t>主机发出的路由器请求报文将使用未指定地址（</w:t>
      </w:r>
      <w:r>
        <w:rPr>
          <w:rFonts w:ascii="微软雅黑" w:eastAsia="微软雅黑" w:hAnsi="微软雅黑" w:hint="eastAsia"/>
        </w:rPr>
        <w:t>0:0:0:0:0:0:0</w:t>
      </w:r>
      <w:r>
        <w:rPr>
          <w:rFonts w:ascii="微软雅黑" w:eastAsia="微软雅黑" w:hAnsi="微软雅黑"/>
        </w:rPr>
        <w:t>:0）</w:t>
      </w:r>
      <w:r>
        <w:rPr>
          <w:rFonts w:ascii="微软雅黑" w:eastAsia="微软雅黑" w:hAnsi="微软雅黑" w:hint="eastAsia"/>
        </w:rPr>
        <w:t>作为</w:t>
      </w:r>
      <w:r>
        <w:rPr>
          <w:rFonts w:ascii="微软雅黑" w:eastAsia="微软雅黑" w:hAnsi="微软雅黑"/>
        </w:rPr>
        <w:t>请求报文的源地址，否则使用已有的单播地址作为源地址，路由器请求报文使用本地链路所有</w:t>
      </w:r>
      <w:r>
        <w:rPr>
          <w:rFonts w:ascii="微软雅黑" w:eastAsia="微软雅黑" w:hAnsi="微软雅黑" w:hint="eastAsia"/>
        </w:rPr>
        <w:t>设备</w:t>
      </w:r>
      <w:r>
        <w:rPr>
          <w:rFonts w:ascii="微软雅黑" w:eastAsia="微软雅黑" w:hAnsi="微软雅黑"/>
        </w:rPr>
        <w:t>组播地址（</w:t>
      </w:r>
      <w:r>
        <w:rPr>
          <w:rFonts w:ascii="微软雅黑" w:eastAsia="微软雅黑" w:hAnsi="微软雅黑" w:hint="eastAsia"/>
        </w:rPr>
        <w:t>FF02::2</w:t>
      </w:r>
      <w:r>
        <w:rPr>
          <w:rFonts w:ascii="微软雅黑" w:eastAsia="微软雅黑" w:hAnsi="微软雅黑"/>
        </w:rPr>
        <w:t>）</w:t>
      </w:r>
      <w:r>
        <w:rPr>
          <w:rFonts w:ascii="微软雅黑" w:eastAsia="微软雅黑" w:hAnsi="微软雅黑" w:hint="eastAsia"/>
        </w:rPr>
        <w:t>作为</w:t>
      </w:r>
      <w:r>
        <w:rPr>
          <w:rFonts w:ascii="微软雅黑" w:eastAsia="微软雅黑" w:hAnsi="微软雅黑"/>
        </w:rPr>
        <w:t>目的地址</w:t>
      </w:r>
      <w:r>
        <w:rPr>
          <w:rFonts w:ascii="微软雅黑" w:eastAsia="微软雅黑" w:hAnsi="微软雅黑" w:hint="eastAsia"/>
        </w:rPr>
        <w:t>。</w:t>
      </w:r>
      <w:r>
        <w:rPr>
          <w:rFonts w:ascii="微软雅黑" w:eastAsia="微软雅黑" w:hAnsi="微软雅黑"/>
        </w:rPr>
        <w:t>作为</w:t>
      </w:r>
      <w:r>
        <w:rPr>
          <w:rFonts w:ascii="微软雅黑" w:eastAsia="微软雅黑" w:hAnsi="微软雅黑" w:hint="eastAsia"/>
        </w:rPr>
        <w:t>应答</w:t>
      </w:r>
      <w:r>
        <w:rPr>
          <w:rFonts w:ascii="微软雅黑" w:eastAsia="微软雅黑" w:hAnsi="微软雅黑"/>
        </w:rPr>
        <w:t>路由器请求（</w:t>
      </w:r>
      <w:r>
        <w:rPr>
          <w:rFonts w:ascii="微软雅黑" w:eastAsia="微软雅黑" w:hAnsi="微软雅黑" w:hint="eastAsia"/>
        </w:rPr>
        <w:t>RS</w:t>
      </w:r>
      <w:r>
        <w:rPr>
          <w:rFonts w:ascii="微软雅黑" w:eastAsia="微软雅黑" w:hAnsi="微软雅黑"/>
        </w:rPr>
        <w:t>）</w:t>
      </w:r>
      <w:r>
        <w:rPr>
          <w:rFonts w:ascii="微软雅黑" w:eastAsia="微软雅黑" w:hAnsi="微软雅黑" w:hint="eastAsia"/>
        </w:rPr>
        <w:t>报文</w:t>
      </w:r>
      <w:r>
        <w:rPr>
          <w:rFonts w:ascii="微软雅黑" w:eastAsia="微软雅黑" w:hAnsi="微软雅黑"/>
        </w:rPr>
        <w:t>的路由器公告（</w:t>
      </w:r>
      <w:r>
        <w:rPr>
          <w:rFonts w:ascii="微软雅黑" w:eastAsia="微软雅黑" w:hAnsi="微软雅黑" w:hint="eastAsia"/>
        </w:rPr>
        <w:t>RA</w:t>
      </w:r>
      <w:r>
        <w:rPr>
          <w:rFonts w:ascii="微软雅黑" w:eastAsia="微软雅黑" w:hAnsi="微软雅黑"/>
        </w:rPr>
        <w:t>）</w:t>
      </w:r>
      <w:r>
        <w:rPr>
          <w:rFonts w:ascii="微软雅黑" w:eastAsia="微软雅黑" w:hAnsi="微软雅黑" w:hint="eastAsia"/>
        </w:rPr>
        <w:t>报文</w:t>
      </w:r>
      <w:r>
        <w:rPr>
          <w:rFonts w:ascii="微软雅黑" w:eastAsia="微软雅黑" w:hAnsi="微软雅黑"/>
        </w:rPr>
        <w:t>将使用请求报文的源地址作为目的</w:t>
      </w:r>
      <w:r>
        <w:rPr>
          <w:rFonts w:ascii="微软雅黑" w:eastAsia="微软雅黑" w:hAnsi="微软雅黑" w:hint="eastAsia"/>
        </w:rPr>
        <w:t>地址</w:t>
      </w:r>
      <w:r>
        <w:rPr>
          <w:rFonts w:ascii="微软雅黑" w:eastAsia="微软雅黑" w:hAnsi="微软雅黑"/>
        </w:rPr>
        <w:t>（</w:t>
      </w:r>
      <w:r>
        <w:rPr>
          <w:rFonts w:ascii="微软雅黑" w:eastAsia="微软雅黑" w:hAnsi="微软雅黑" w:hint="eastAsia"/>
        </w:rPr>
        <w:t>如果</w:t>
      </w:r>
      <w:r>
        <w:rPr>
          <w:rFonts w:ascii="微软雅黑" w:eastAsia="微软雅黑" w:hAnsi="微软雅黑"/>
        </w:rPr>
        <w:t>源地址是未指定地址那么将使用本地链路所有节点组播地址FF02::1）</w:t>
      </w:r>
      <w:r>
        <w:rPr>
          <w:rFonts w:ascii="微软雅黑" w:eastAsia="微软雅黑" w:hAnsi="微软雅黑" w:hint="eastAsia"/>
        </w:rPr>
        <w:t>。</w:t>
      </w:r>
    </w:p>
    <w:p w14:paraId="485307EE" w14:textId="77777777" w:rsidR="0076630D" w:rsidRDefault="00D7272D">
      <w:pPr>
        <w:ind w:firstLine="420"/>
        <w:rPr>
          <w:rFonts w:ascii="微软雅黑" w:eastAsia="微软雅黑" w:hAnsi="微软雅黑"/>
        </w:rPr>
      </w:pPr>
      <w:r>
        <w:rPr>
          <w:rFonts w:ascii="微软雅黑" w:eastAsia="微软雅黑" w:hAnsi="微软雅黑" w:hint="eastAsia"/>
        </w:rPr>
        <w:t>在</w:t>
      </w:r>
      <w:r>
        <w:rPr>
          <w:rFonts w:ascii="微软雅黑" w:eastAsia="微软雅黑" w:hAnsi="微软雅黑"/>
        </w:rPr>
        <w:t>路由器公告报文中下列参数是可</w:t>
      </w:r>
      <w:r>
        <w:rPr>
          <w:rFonts w:ascii="微软雅黑" w:eastAsia="微软雅黑" w:hAnsi="微软雅黑" w:hint="eastAsia"/>
        </w:rPr>
        <w:t>被</w:t>
      </w:r>
      <w:r>
        <w:rPr>
          <w:rFonts w:ascii="微软雅黑" w:eastAsia="微软雅黑" w:hAnsi="微软雅黑"/>
        </w:rPr>
        <w:t>配置的：</w:t>
      </w:r>
    </w:p>
    <w:p w14:paraId="34640449" w14:textId="77777777" w:rsidR="0076630D" w:rsidRDefault="00D7272D" w:rsidP="00B10728">
      <w:pPr>
        <w:pStyle w:val="af2"/>
        <w:numPr>
          <w:ilvl w:val="0"/>
          <w:numId w:val="177"/>
        </w:numPr>
        <w:ind w:firstLineChars="0"/>
        <w:rPr>
          <w:rFonts w:ascii="微软雅黑" w:eastAsia="微软雅黑" w:hAnsi="微软雅黑"/>
        </w:rPr>
      </w:pPr>
      <w:r>
        <w:rPr>
          <w:rFonts w:ascii="微软雅黑" w:eastAsia="微软雅黑" w:hAnsi="微软雅黑"/>
        </w:rPr>
        <w:t>Ra</w:t>
      </w:r>
      <w:r>
        <w:rPr>
          <w:rFonts w:ascii="微软雅黑" w:eastAsia="微软雅黑" w:hAnsi="微软雅黑" w:hint="eastAsia"/>
        </w:rPr>
        <w:t>-interval：</w:t>
      </w:r>
      <w:r>
        <w:rPr>
          <w:rFonts w:ascii="微软雅黑" w:eastAsia="微软雅黑" w:hAnsi="微软雅黑"/>
        </w:rPr>
        <w:t>路由器公告报文的发送间隔</w:t>
      </w:r>
    </w:p>
    <w:p w14:paraId="7C0541A7" w14:textId="77777777" w:rsidR="0076630D" w:rsidRDefault="00D7272D" w:rsidP="00B10728">
      <w:pPr>
        <w:pStyle w:val="af2"/>
        <w:numPr>
          <w:ilvl w:val="0"/>
          <w:numId w:val="177"/>
        </w:numPr>
        <w:ind w:firstLineChars="0"/>
        <w:rPr>
          <w:rFonts w:ascii="微软雅黑" w:eastAsia="微软雅黑" w:hAnsi="微软雅黑"/>
        </w:rPr>
      </w:pPr>
      <w:r>
        <w:rPr>
          <w:rFonts w:ascii="微软雅黑" w:eastAsia="微软雅黑" w:hAnsi="微软雅黑"/>
        </w:rPr>
        <w:t>R</w:t>
      </w:r>
      <w:r>
        <w:rPr>
          <w:rFonts w:ascii="微软雅黑" w:eastAsia="微软雅黑" w:hAnsi="微软雅黑" w:hint="eastAsia"/>
        </w:rPr>
        <w:t>a-lifetime</w:t>
      </w:r>
      <w:r>
        <w:rPr>
          <w:rFonts w:ascii="微软雅黑" w:eastAsia="微软雅黑" w:hAnsi="微软雅黑"/>
        </w:rPr>
        <w:t>：路由器生存期，即设备是否充当本地链路的缺省路由器以及充当该角色的时间</w:t>
      </w:r>
    </w:p>
    <w:p w14:paraId="70B49B67" w14:textId="77777777" w:rsidR="0076630D" w:rsidRDefault="00D7272D" w:rsidP="00B10728">
      <w:pPr>
        <w:pStyle w:val="af2"/>
        <w:numPr>
          <w:ilvl w:val="0"/>
          <w:numId w:val="177"/>
        </w:numPr>
        <w:ind w:firstLineChars="0"/>
        <w:rPr>
          <w:rFonts w:ascii="微软雅黑" w:eastAsia="微软雅黑" w:hAnsi="微软雅黑"/>
        </w:rPr>
      </w:pPr>
      <w:r>
        <w:rPr>
          <w:rFonts w:ascii="微软雅黑" w:eastAsia="微软雅黑" w:hAnsi="微软雅黑" w:hint="eastAsia"/>
        </w:rPr>
        <w:t>Prefix</w:t>
      </w:r>
      <w:r>
        <w:rPr>
          <w:rFonts w:ascii="微软雅黑" w:eastAsia="微软雅黑" w:hAnsi="微软雅黑"/>
        </w:rPr>
        <w:t>：本地链路的IPv6地址前缀，用于on-link确定</w:t>
      </w:r>
      <w:r>
        <w:rPr>
          <w:rFonts w:ascii="微软雅黑" w:eastAsia="微软雅黑" w:hAnsi="微软雅黑" w:hint="eastAsia"/>
        </w:rPr>
        <w:t>或</w:t>
      </w:r>
      <w:r>
        <w:rPr>
          <w:rFonts w:ascii="微软雅黑" w:eastAsia="微软雅黑" w:hAnsi="微软雅黑"/>
        </w:rPr>
        <w:t>无状态地址自动配置，包括前缀的其他参数配置</w:t>
      </w:r>
    </w:p>
    <w:p w14:paraId="5BBAA272" w14:textId="77777777" w:rsidR="0076630D" w:rsidRDefault="00D7272D" w:rsidP="00B10728">
      <w:pPr>
        <w:pStyle w:val="af2"/>
        <w:numPr>
          <w:ilvl w:val="0"/>
          <w:numId w:val="177"/>
        </w:numPr>
        <w:ind w:firstLineChars="0"/>
        <w:rPr>
          <w:rFonts w:ascii="微软雅黑" w:eastAsia="微软雅黑" w:hAnsi="微软雅黑"/>
        </w:rPr>
      </w:pPr>
      <w:r>
        <w:rPr>
          <w:rFonts w:ascii="微软雅黑" w:eastAsia="微软雅黑" w:hAnsi="微软雅黑"/>
        </w:rPr>
        <w:t>Ns-interval：邻居请求报文重传的时间间隔</w:t>
      </w:r>
    </w:p>
    <w:p w14:paraId="21F6DC23" w14:textId="77777777" w:rsidR="0076630D" w:rsidRDefault="00D7272D" w:rsidP="00B10728">
      <w:pPr>
        <w:pStyle w:val="af2"/>
        <w:numPr>
          <w:ilvl w:val="0"/>
          <w:numId w:val="177"/>
        </w:numPr>
        <w:ind w:firstLineChars="0"/>
        <w:rPr>
          <w:rFonts w:ascii="微软雅黑" w:eastAsia="微软雅黑" w:hAnsi="微软雅黑"/>
        </w:rPr>
      </w:pPr>
      <w:r>
        <w:rPr>
          <w:rFonts w:ascii="微软雅黑" w:eastAsia="微软雅黑" w:hAnsi="微软雅黑"/>
        </w:rPr>
        <w:t>R</w:t>
      </w:r>
      <w:r>
        <w:rPr>
          <w:rFonts w:ascii="微软雅黑" w:eastAsia="微软雅黑" w:hAnsi="微软雅黑" w:hint="eastAsia"/>
        </w:rPr>
        <w:t>eachabletime</w:t>
      </w:r>
      <w:r>
        <w:rPr>
          <w:rFonts w:ascii="微软雅黑" w:eastAsia="微软雅黑" w:hAnsi="微软雅黑"/>
        </w:rPr>
        <w:t>：</w:t>
      </w:r>
      <w:r>
        <w:rPr>
          <w:rFonts w:ascii="微软雅黑" w:eastAsia="微软雅黑" w:hAnsi="微软雅黑" w:hint="eastAsia"/>
        </w:rPr>
        <w:t>检测到</w:t>
      </w:r>
      <w:r>
        <w:rPr>
          <w:rFonts w:ascii="微软雅黑" w:eastAsia="微软雅黑" w:hAnsi="微软雅黑"/>
        </w:rPr>
        <w:t>邻居可到达事件后认为邻居</w:t>
      </w:r>
      <w:r>
        <w:rPr>
          <w:rFonts w:ascii="微软雅黑" w:eastAsia="微软雅黑" w:hAnsi="微软雅黑" w:hint="eastAsia"/>
        </w:rPr>
        <w:t>时</w:t>
      </w:r>
      <w:r>
        <w:rPr>
          <w:rFonts w:ascii="微软雅黑" w:eastAsia="微软雅黑" w:hAnsi="微软雅黑"/>
        </w:rPr>
        <w:t>可到达的所</w:t>
      </w:r>
      <w:r>
        <w:rPr>
          <w:rFonts w:ascii="微软雅黑" w:eastAsia="微软雅黑" w:hAnsi="微软雅黑" w:hint="eastAsia"/>
        </w:rPr>
        <w:t>维持</w:t>
      </w:r>
      <w:r>
        <w:rPr>
          <w:rFonts w:ascii="微软雅黑" w:eastAsia="微软雅黑" w:hAnsi="微软雅黑"/>
        </w:rPr>
        <w:t>的时间</w:t>
      </w:r>
    </w:p>
    <w:p w14:paraId="1667F3B3" w14:textId="77777777" w:rsidR="0076630D" w:rsidRDefault="00D7272D" w:rsidP="00B10728">
      <w:pPr>
        <w:pStyle w:val="af2"/>
        <w:numPr>
          <w:ilvl w:val="0"/>
          <w:numId w:val="177"/>
        </w:numPr>
        <w:ind w:firstLineChars="0"/>
        <w:rPr>
          <w:rFonts w:ascii="微软雅黑" w:eastAsia="微软雅黑" w:hAnsi="微软雅黑"/>
        </w:rPr>
      </w:pPr>
      <w:r>
        <w:rPr>
          <w:rFonts w:ascii="微软雅黑" w:eastAsia="微软雅黑" w:hAnsi="微软雅黑"/>
        </w:rPr>
        <w:lastRenderedPageBreak/>
        <w:t>Ra-hoplimit：路由器公告（</w:t>
      </w:r>
      <w:r>
        <w:rPr>
          <w:rFonts w:ascii="微软雅黑" w:eastAsia="微软雅黑" w:hAnsi="微软雅黑" w:hint="eastAsia"/>
        </w:rPr>
        <w:t>RA</w:t>
      </w:r>
      <w:r>
        <w:rPr>
          <w:rFonts w:ascii="微软雅黑" w:eastAsia="微软雅黑" w:hAnsi="微软雅黑"/>
        </w:rPr>
        <w:t>）</w:t>
      </w:r>
      <w:r>
        <w:rPr>
          <w:rFonts w:ascii="微软雅黑" w:eastAsia="微软雅黑" w:hAnsi="微软雅黑" w:hint="eastAsia"/>
        </w:rPr>
        <w:t>报文</w:t>
      </w:r>
      <w:r>
        <w:rPr>
          <w:rFonts w:ascii="微软雅黑" w:eastAsia="微软雅黑" w:hAnsi="微软雅黑"/>
        </w:rPr>
        <w:t>跳数的值，用于设置主机发送单播报文的hop-limit</w:t>
      </w:r>
    </w:p>
    <w:p w14:paraId="2CFCCA5C" w14:textId="77777777" w:rsidR="0076630D" w:rsidRDefault="00D7272D" w:rsidP="00B10728">
      <w:pPr>
        <w:pStyle w:val="af2"/>
        <w:numPr>
          <w:ilvl w:val="0"/>
          <w:numId w:val="177"/>
        </w:numPr>
        <w:ind w:firstLineChars="0"/>
        <w:rPr>
          <w:rFonts w:ascii="微软雅黑" w:eastAsia="微软雅黑" w:hAnsi="微软雅黑"/>
        </w:rPr>
      </w:pPr>
      <w:r>
        <w:rPr>
          <w:rFonts w:ascii="微软雅黑" w:eastAsia="微软雅黑" w:hAnsi="微软雅黑"/>
        </w:rPr>
        <w:t>Ra-mtu：路由器公告（</w:t>
      </w:r>
      <w:r>
        <w:rPr>
          <w:rFonts w:ascii="微软雅黑" w:eastAsia="微软雅黑" w:hAnsi="微软雅黑" w:hint="eastAsia"/>
        </w:rPr>
        <w:t>RA</w:t>
      </w:r>
      <w:r>
        <w:rPr>
          <w:rFonts w:ascii="微软雅黑" w:eastAsia="微软雅黑" w:hAnsi="微软雅黑"/>
        </w:rPr>
        <w:t>）</w:t>
      </w:r>
      <w:r>
        <w:rPr>
          <w:rFonts w:ascii="微软雅黑" w:eastAsia="微软雅黑" w:hAnsi="微软雅黑" w:hint="eastAsia"/>
        </w:rPr>
        <w:t>报文</w:t>
      </w:r>
      <w:r>
        <w:rPr>
          <w:rFonts w:ascii="微软雅黑" w:eastAsia="微软雅黑" w:hAnsi="微软雅黑"/>
        </w:rPr>
        <w:t>的MTU字段的值</w:t>
      </w:r>
    </w:p>
    <w:p w14:paraId="78EBE4F7" w14:textId="77777777" w:rsidR="0076630D" w:rsidRDefault="00D7272D" w:rsidP="00B10728">
      <w:pPr>
        <w:pStyle w:val="af2"/>
        <w:numPr>
          <w:ilvl w:val="0"/>
          <w:numId w:val="177"/>
        </w:numPr>
        <w:ind w:firstLineChars="0"/>
        <w:rPr>
          <w:rFonts w:ascii="微软雅黑" w:eastAsia="微软雅黑" w:hAnsi="微软雅黑"/>
        </w:rPr>
      </w:pPr>
      <w:r>
        <w:rPr>
          <w:rFonts w:ascii="微软雅黑" w:eastAsia="微软雅黑" w:hAnsi="微软雅黑" w:hint="eastAsia"/>
        </w:rPr>
        <w:t>Managed-config-flag</w:t>
      </w:r>
      <w:r>
        <w:rPr>
          <w:rFonts w:ascii="微软雅黑" w:eastAsia="微软雅黑" w:hAnsi="微软雅黑"/>
        </w:rPr>
        <w:t>：</w:t>
      </w:r>
      <w:r>
        <w:rPr>
          <w:rFonts w:ascii="微软雅黑" w:eastAsia="微软雅黑" w:hAnsi="微软雅黑" w:hint="eastAsia"/>
        </w:rPr>
        <w:t>决定了</w:t>
      </w:r>
      <w:r>
        <w:rPr>
          <w:rFonts w:ascii="微软雅黑" w:eastAsia="微软雅黑" w:hAnsi="微软雅黑"/>
        </w:rPr>
        <w:t>收到该路由器公告的主机是否要使用全状态自动配置来获取地址</w:t>
      </w:r>
    </w:p>
    <w:p w14:paraId="0CBBC4C1" w14:textId="77777777" w:rsidR="0076630D" w:rsidRDefault="00D7272D" w:rsidP="00B10728">
      <w:pPr>
        <w:pStyle w:val="af2"/>
        <w:numPr>
          <w:ilvl w:val="0"/>
          <w:numId w:val="177"/>
        </w:numPr>
        <w:ind w:firstLineChars="0"/>
        <w:rPr>
          <w:rFonts w:ascii="微软雅黑" w:eastAsia="微软雅黑" w:hAnsi="微软雅黑"/>
        </w:rPr>
      </w:pPr>
      <w:r>
        <w:rPr>
          <w:rFonts w:ascii="微软雅黑" w:eastAsia="微软雅黑" w:hAnsi="微软雅黑"/>
        </w:rPr>
        <w:t>Other-config-flag：决定了收到该路由器公告的主机是否将使用DHCPv6来获取除IPv6地址以外的其他信息进行自动配置</w:t>
      </w:r>
    </w:p>
    <w:p w14:paraId="1A77DEAE" w14:textId="77777777" w:rsidR="0076630D" w:rsidRDefault="00D7272D">
      <w:pPr>
        <w:rPr>
          <w:rFonts w:ascii="微软雅黑" w:eastAsia="微软雅黑" w:hAnsi="微软雅黑"/>
        </w:rPr>
      </w:pPr>
      <w:r>
        <w:rPr>
          <w:rFonts w:ascii="微软雅黑" w:eastAsia="微软雅黑" w:hAnsi="微软雅黑" w:hint="eastAsia"/>
        </w:rPr>
        <w:t>【配置参数】</w:t>
      </w:r>
    </w:p>
    <w:p w14:paraId="03A68664" w14:textId="77777777" w:rsidR="0076630D" w:rsidRDefault="00D7272D" w:rsidP="00B10728">
      <w:pPr>
        <w:pStyle w:val="af2"/>
        <w:numPr>
          <w:ilvl w:val="0"/>
          <w:numId w:val="178"/>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接口：</w:t>
      </w:r>
      <w:r>
        <w:rPr>
          <w:rFonts w:ascii="微软雅黑" w:eastAsia="微软雅黑" w:hAnsi="微软雅黑" w:hint="eastAsia"/>
        </w:rPr>
        <w:t>选择</w:t>
      </w:r>
      <w:r>
        <w:rPr>
          <w:rFonts w:ascii="微软雅黑" w:eastAsia="微软雅黑" w:hAnsi="微软雅黑"/>
        </w:rPr>
        <w:t>已有的VLAN接口。</w:t>
      </w:r>
    </w:p>
    <w:p w14:paraId="267E6141" w14:textId="77777777" w:rsidR="0076630D" w:rsidRDefault="00D7272D" w:rsidP="00B10728">
      <w:pPr>
        <w:pStyle w:val="af2"/>
        <w:numPr>
          <w:ilvl w:val="0"/>
          <w:numId w:val="178"/>
        </w:numPr>
        <w:ind w:firstLineChars="0"/>
        <w:rPr>
          <w:rFonts w:ascii="微软雅黑" w:eastAsia="微软雅黑" w:hAnsi="微软雅黑"/>
        </w:rPr>
      </w:pPr>
      <w:r>
        <w:rPr>
          <w:rFonts w:ascii="微软雅黑" w:eastAsia="微软雅黑" w:hAnsi="微软雅黑" w:hint="eastAsia"/>
        </w:rPr>
        <w:t>接口使能</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在</w:t>
      </w:r>
      <w:r>
        <w:rPr>
          <w:rFonts w:ascii="微软雅黑" w:eastAsia="微软雅黑" w:hAnsi="微软雅黑"/>
        </w:rPr>
        <w:t>接口上</w:t>
      </w:r>
      <w:r>
        <w:rPr>
          <w:rFonts w:ascii="微软雅黑" w:eastAsia="微软雅黑" w:hAnsi="微软雅黑" w:hint="eastAsia"/>
        </w:rPr>
        <w:t>使能</w:t>
      </w:r>
      <w:r>
        <w:rPr>
          <w:rFonts w:ascii="微软雅黑" w:eastAsia="微软雅黑" w:hAnsi="微软雅黑"/>
        </w:rPr>
        <w:t>路由器公告报文的发送，默认</w:t>
      </w:r>
      <w:r>
        <w:rPr>
          <w:rFonts w:ascii="微软雅黑" w:eastAsia="微软雅黑" w:hAnsi="微软雅黑" w:hint="eastAsia"/>
        </w:rPr>
        <w:t>关闭</w:t>
      </w:r>
      <w:r>
        <w:rPr>
          <w:rFonts w:ascii="微软雅黑" w:eastAsia="微软雅黑" w:hAnsi="微软雅黑"/>
        </w:rPr>
        <w:t>，即</w:t>
      </w:r>
      <w:r>
        <w:rPr>
          <w:rFonts w:ascii="微软雅黑" w:eastAsia="微软雅黑" w:hAnsi="微软雅黑" w:hint="eastAsia"/>
        </w:rPr>
        <w:t>禁止路由器公告</w:t>
      </w:r>
      <w:r>
        <w:rPr>
          <w:rFonts w:ascii="微软雅黑" w:eastAsia="微软雅黑" w:hAnsi="微软雅黑"/>
        </w:rPr>
        <w:t>发送。</w:t>
      </w:r>
    </w:p>
    <w:p w14:paraId="5965B38F" w14:textId="77777777" w:rsidR="0076630D" w:rsidRDefault="00D7272D" w:rsidP="00B10728">
      <w:pPr>
        <w:pStyle w:val="af2"/>
        <w:numPr>
          <w:ilvl w:val="0"/>
          <w:numId w:val="178"/>
        </w:numPr>
        <w:ind w:firstLineChars="0"/>
        <w:rPr>
          <w:rFonts w:ascii="微软雅黑" w:eastAsia="微软雅黑" w:hAnsi="微软雅黑"/>
        </w:rPr>
      </w:pPr>
      <w:r>
        <w:rPr>
          <w:rFonts w:ascii="微软雅黑" w:eastAsia="微软雅黑" w:hAnsi="微软雅黑" w:hint="eastAsia"/>
        </w:rPr>
        <w:t>路由选项信息</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在</w:t>
      </w:r>
      <w:r>
        <w:rPr>
          <w:rFonts w:ascii="微软雅黑" w:eastAsia="微软雅黑" w:hAnsi="微软雅黑"/>
        </w:rPr>
        <w:t>RA报文中添加路由选项信息，默认关闭。</w:t>
      </w:r>
    </w:p>
    <w:p w14:paraId="2DA65097" w14:textId="77777777" w:rsidR="0076630D" w:rsidRDefault="00D7272D" w:rsidP="00B10728">
      <w:pPr>
        <w:pStyle w:val="af2"/>
        <w:numPr>
          <w:ilvl w:val="0"/>
          <w:numId w:val="178"/>
        </w:numPr>
        <w:ind w:firstLineChars="0"/>
        <w:rPr>
          <w:rFonts w:ascii="微软雅黑" w:eastAsia="微软雅黑" w:hAnsi="微软雅黑"/>
        </w:rPr>
      </w:pPr>
      <w:r>
        <w:rPr>
          <w:rFonts w:ascii="微软雅黑" w:eastAsia="微软雅黑" w:hAnsi="微软雅黑"/>
        </w:rPr>
        <w:t>时间间隔</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发送</w:t>
      </w:r>
      <w:r>
        <w:rPr>
          <w:rFonts w:ascii="微软雅黑" w:eastAsia="微软雅黑" w:hAnsi="微软雅黑" w:hint="eastAsia"/>
        </w:rPr>
        <w:t>RA</w:t>
      </w:r>
      <w:r>
        <w:rPr>
          <w:rFonts w:ascii="微软雅黑" w:eastAsia="微软雅黑" w:hAnsi="微软雅黑"/>
        </w:rPr>
        <w:t>报文的时间间隔，取值范围为</w:t>
      </w:r>
      <w:r>
        <w:rPr>
          <w:rFonts w:ascii="微软雅黑" w:eastAsia="微软雅黑" w:hAnsi="微软雅黑" w:hint="eastAsia"/>
        </w:rPr>
        <w:t>1-1800的</w:t>
      </w:r>
      <w:r>
        <w:rPr>
          <w:rFonts w:ascii="微软雅黑" w:eastAsia="微软雅黑" w:hAnsi="微软雅黑"/>
        </w:rPr>
        <w:t>整数，默认</w:t>
      </w:r>
      <w:r>
        <w:rPr>
          <w:rFonts w:ascii="微软雅黑" w:eastAsia="微软雅黑" w:hAnsi="微软雅黑" w:hint="eastAsia"/>
        </w:rPr>
        <w:t>600秒。</w:t>
      </w:r>
    </w:p>
    <w:p w14:paraId="606E69F3" w14:textId="77777777" w:rsidR="0076630D" w:rsidRDefault="00D7272D" w:rsidP="00B10728">
      <w:pPr>
        <w:pStyle w:val="af2"/>
        <w:numPr>
          <w:ilvl w:val="0"/>
          <w:numId w:val="178"/>
        </w:numPr>
        <w:ind w:firstLineChars="0"/>
        <w:rPr>
          <w:rFonts w:ascii="微软雅黑" w:eastAsia="微软雅黑" w:hAnsi="微软雅黑"/>
        </w:rPr>
      </w:pPr>
      <w:r>
        <w:rPr>
          <w:rFonts w:ascii="微软雅黑" w:eastAsia="微软雅黑" w:hAnsi="微软雅黑" w:hint="eastAsia"/>
        </w:rPr>
        <w:t>生存时间</w:t>
      </w:r>
      <w:r>
        <w:rPr>
          <w:rFonts w:ascii="微软雅黑" w:eastAsia="微软雅黑" w:hAnsi="微软雅黑"/>
        </w:rPr>
        <w:t xml:space="preserve"> (</w:t>
      </w:r>
      <w:r>
        <w:rPr>
          <w:rFonts w:ascii="微软雅黑" w:eastAsia="微软雅黑" w:hAnsi="微软雅黑" w:hint="eastAsia"/>
        </w:rPr>
        <w:t>秒</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RA报文的</w:t>
      </w:r>
      <w:r>
        <w:rPr>
          <w:rFonts w:ascii="微软雅黑" w:eastAsia="微软雅黑" w:hAnsi="微软雅黑" w:hint="eastAsia"/>
        </w:rPr>
        <w:t>存活</w:t>
      </w:r>
      <w:r>
        <w:rPr>
          <w:rFonts w:ascii="微软雅黑" w:eastAsia="微软雅黑" w:hAnsi="微软雅黑"/>
        </w:rPr>
        <w:t>时间，取值范围为</w:t>
      </w:r>
      <w:r>
        <w:rPr>
          <w:rFonts w:ascii="微软雅黑" w:eastAsia="微软雅黑" w:hAnsi="微软雅黑" w:hint="eastAsia"/>
        </w:rPr>
        <w:t>0-9000的</w:t>
      </w:r>
      <w:r>
        <w:rPr>
          <w:rFonts w:ascii="微软雅黑" w:eastAsia="微软雅黑" w:hAnsi="微软雅黑"/>
        </w:rPr>
        <w:t>整数，默认</w:t>
      </w:r>
      <w:r>
        <w:rPr>
          <w:rFonts w:ascii="微软雅黑" w:eastAsia="微软雅黑" w:hAnsi="微软雅黑" w:hint="eastAsia"/>
        </w:rPr>
        <w:t>1800秒。</w:t>
      </w:r>
      <w:r>
        <w:rPr>
          <w:rFonts w:ascii="微软雅黑" w:eastAsia="微软雅黑" w:hAnsi="微软雅黑"/>
        </w:rPr>
        <w:t>设置为</w:t>
      </w:r>
      <w:r>
        <w:rPr>
          <w:rFonts w:ascii="微软雅黑" w:eastAsia="微软雅黑" w:hAnsi="微软雅黑" w:hint="eastAsia"/>
        </w:rPr>
        <w:t>0代表下级设备</w:t>
      </w:r>
      <w:r>
        <w:rPr>
          <w:rFonts w:ascii="微软雅黑" w:eastAsia="微软雅黑" w:hAnsi="微软雅黑"/>
        </w:rPr>
        <w:t>不会</w:t>
      </w:r>
      <w:r>
        <w:rPr>
          <w:rFonts w:ascii="微软雅黑" w:eastAsia="微软雅黑" w:hAnsi="微软雅黑" w:hint="eastAsia"/>
        </w:rPr>
        <w:t>将</w:t>
      </w:r>
      <w:r>
        <w:rPr>
          <w:rFonts w:ascii="微软雅黑" w:eastAsia="微软雅黑" w:hAnsi="微软雅黑"/>
        </w:rPr>
        <w:t>交换机地址更新到</w:t>
      </w:r>
      <w:r>
        <w:rPr>
          <w:rFonts w:ascii="微软雅黑" w:eastAsia="微软雅黑" w:hAnsi="微软雅黑" w:hint="eastAsia"/>
        </w:rPr>
        <w:t>自己</w:t>
      </w:r>
      <w:r>
        <w:rPr>
          <w:rFonts w:ascii="微软雅黑" w:eastAsia="微软雅黑" w:hAnsi="微软雅黑"/>
        </w:rPr>
        <w:t>的默认路由表项中。</w:t>
      </w:r>
    </w:p>
    <w:p w14:paraId="06E378DB" w14:textId="77777777" w:rsidR="0076630D" w:rsidRDefault="00D7272D" w:rsidP="00B10728">
      <w:pPr>
        <w:pStyle w:val="af2"/>
        <w:numPr>
          <w:ilvl w:val="0"/>
          <w:numId w:val="178"/>
        </w:numPr>
        <w:ind w:firstLineChars="0"/>
        <w:rPr>
          <w:rFonts w:ascii="微软雅黑" w:eastAsia="微软雅黑" w:hAnsi="微软雅黑"/>
        </w:rPr>
      </w:pPr>
      <w:r>
        <w:rPr>
          <w:rFonts w:ascii="微软雅黑" w:eastAsia="微软雅黑" w:hAnsi="微软雅黑" w:hint="eastAsia"/>
        </w:rPr>
        <w:t>标志位</w:t>
      </w:r>
      <w:r>
        <w:rPr>
          <w:rFonts w:ascii="微软雅黑" w:eastAsia="微软雅黑" w:hAnsi="微软雅黑"/>
        </w:rPr>
        <w:t>：【</w:t>
      </w:r>
      <w:r>
        <w:rPr>
          <w:rFonts w:ascii="微软雅黑" w:eastAsia="微软雅黑" w:hAnsi="微软雅黑" w:hint="eastAsia"/>
        </w:rPr>
        <w:t>多选</w:t>
      </w:r>
      <w:r>
        <w:rPr>
          <w:rFonts w:ascii="微软雅黑" w:eastAsia="微软雅黑" w:hAnsi="微软雅黑"/>
        </w:rPr>
        <w:t>】</w:t>
      </w:r>
      <w:r>
        <w:rPr>
          <w:rFonts w:ascii="微软雅黑" w:eastAsia="微软雅黑" w:hAnsi="微软雅黑" w:hint="eastAsia"/>
        </w:rPr>
        <w:t>选项</w:t>
      </w:r>
      <w:r>
        <w:rPr>
          <w:rFonts w:ascii="微软雅黑" w:eastAsia="微软雅黑" w:hAnsi="微软雅黑"/>
        </w:rPr>
        <w:t>有{M Flag | O Flag}</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均</w:t>
      </w:r>
      <w:r>
        <w:rPr>
          <w:rFonts w:ascii="微软雅黑" w:eastAsia="微软雅黑" w:hAnsi="微软雅黑"/>
        </w:rPr>
        <w:t>不选。</w:t>
      </w:r>
    </w:p>
    <w:p w14:paraId="5FA01A69"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rPr>
        <w:t>M Flag：</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在</w:t>
      </w:r>
      <w:r>
        <w:rPr>
          <w:rFonts w:ascii="微软雅黑" w:eastAsia="微软雅黑" w:hAnsi="微软雅黑"/>
        </w:rPr>
        <w:t>RA报文中</w:t>
      </w:r>
      <w:r>
        <w:rPr>
          <w:rFonts w:ascii="微软雅黑" w:eastAsia="微软雅黑" w:hAnsi="微软雅黑" w:hint="eastAsia"/>
        </w:rPr>
        <w:t>添加</w:t>
      </w:r>
      <w:r>
        <w:rPr>
          <w:rFonts w:ascii="微软雅黑" w:eastAsia="微软雅黑" w:hAnsi="微软雅黑"/>
        </w:rPr>
        <w:t>有状态自动配置地址的标志位，默认关闭</w:t>
      </w:r>
      <w:r>
        <w:rPr>
          <w:rFonts w:ascii="微软雅黑" w:eastAsia="微软雅黑" w:hAnsi="微软雅黑" w:hint="eastAsia"/>
        </w:rPr>
        <w:t>，</w:t>
      </w:r>
      <w:r>
        <w:rPr>
          <w:rFonts w:ascii="微软雅黑" w:eastAsia="微软雅黑" w:hAnsi="微软雅黑"/>
        </w:rPr>
        <w:t>即下级主机通过无状态自动配置获取IPv6地址</w:t>
      </w:r>
      <w:r>
        <w:rPr>
          <w:rFonts w:ascii="微软雅黑" w:eastAsia="微软雅黑" w:hAnsi="微软雅黑" w:hint="eastAsia"/>
        </w:rPr>
        <w:t>（通过</w:t>
      </w:r>
      <w:r>
        <w:rPr>
          <w:rFonts w:ascii="微软雅黑" w:eastAsia="微软雅黑" w:hAnsi="微软雅黑"/>
        </w:rPr>
        <w:t>RA报文向主机发布IPv6地址前缀信息自动生成IPv6地址</w:t>
      </w:r>
      <w:r>
        <w:rPr>
          <w:rFonts w:ascii="微软雅黑" w:eastAsia="微软雅黑" w:hAnsi="微软雅黑" w:hint="eastAsia"/>
        </w:rPr>
        <w:t>）。</w:t>
      </w:r>
      <w:r>
        <w:rPr>
          <w:rFonts w:ascii="微软雅黑" w:eastAsia="微软雅黑" w:hAnsi="微软雅黑"/>
        </w:rPr>
        <w:t>若</w:t>
      </w:r>
      <w:r>
        <w:rPr>
          <w:rFonts w:ascii="微软雅黑" w:eastAsia="微软雅黑" w:hAnsi="微软雅黑" w:hint="eastAsia"/>
        </w:rPr>
        <w:t>开启</w:t>
      </w:r>
      <w:r>
        <w:rPr>
          <w:rFonts w:ascii="微软雅黑" w:eastAsia="微软雅黑" w:hAnsi="微软雅黑"/>
        </w:rPr>
        <w:t>，则下级主机通过有状态自动配置获取IPv6地址。</w:t>
      </w:r>
    </w:p>
    <w:p w14:paraId="1C221878" w14:textId="77777777" w:rsidR="0076630D" w:rsidRDefault="00D7272D" w:rsidP="00B10728">
      <w:pPr>
        <w:pStyle w:val="af2"/>
        <w:numPr>
          <w:ilvl w:val="0"/>
          <w:numId w:val="159"/>
        </w:numPr>
        <w:ind w:firstLineChars="0"/>
      </w:pPr>
      <w:r>
        <w:rPr>
          <w:rFonts w:ascii="微软雅黑" w:eastAsia="微软雅黑" w:hAnsi="微软雅黑" w:hint="eastAsia"/>
        </w:rPr>
        <w:lastRenderedPageBreak/>
        <w:t>O</w:t>
      </w:r>
      <w:r>
        <w:rPr>
          <w:rFonts w:ascii="微软雅黑" w:eastAsia="微软雅黑" w:hAnsi="微软雅黑"/>
        </w:rPr>
        <w:t xml:space="preserve"> Flag：</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在</w:t>
      </w:r>
      <w:r>
        <w:rPr>
          <w:rFonts w:ascii="微软雅黑" w:eastAsia="微软雅黑" w:hAnsi="微软雅黑"/>
        </w:rPr>
        <w:t>RA报文中添加</w:t>
      </w:r>
      <w:r>
        <w:rPr>
          <w:rFonts w:ascii="微软雅黑" w:eastAsia="微软雅黑" w:hAnsi="微软雅黑" w:hint="eastAsia"/>
        </w:rPr>
        <w:t>有状态</w:t>
      </w:r>
      <w:r>
        <w:rPr>
          <w:rFonts w:ascii="微软雅黑" w:eastAsia="微软雅黑" w:hAnsi="微软雅黑"/>
        </w:rPr>
        <w:t>自动配置其他信息的标志位，默认关闭</w:t>
      </w:r>
      <w:r>
        <w:rPr>
          <w:rFonts w:ascii="微软雅黑" w:eastAsia="微软雅黑" w:hAnsi="微软雅黑" w:hint="eastAsia"/>
        </w:rPr>
        <w:t>，</w:t>
      </w:r>
      <w:r>
        <w:rPr>
          <w:rFonts w:ascii="微软雅黑" w:eastAsia="微软雅黑" w:hAnsi="微软雅黑"/>
        </w:rPr>
        <w:t>即</w:t>
      </w:r>
      <w:r>
        <w:rPr>
          <w:rFonts w:ascii="微软雅黑" w:eastAsia="微软雅黑" w:hAnsi="微软雅黑" w:hint="eastAsia"/>
        </w:rPr>
        <w:t>下级</w:t>
      </w:r>
      <w:r>
        <w:rPr>
          <w:rFonts w:ascii="微软雅黑" w:eastAsia="微软雅黑" w:hAnsi="微软雅黑"/>
        </w:rPr>
        <w:t>主机</w:t>
      </w:r>
      <w:r>
        <w:rPr>
          <w:rFonts w:ascii="微软雅黑" w:eastAsia="微软雅黑" w:hAnsi="微软雅黑" w:hint="eastAsia"/>
        </w:rPr>
        <w:t>进行</w:t>
      </w:r>
      <w:r>
        <w:rPr>
          <w:rFonts w:ascii="微软雅黑" w:eastAsia="微软雅黑" w:hAnsi="微软雅黑"/>
        </w:rPr>
        <w:t>无状态自动配置</w:t>
      </w:r>
      <w:r>
        <w:rPr>
          <w:rFonts w:ascii="微软雅黑" w:eastAsia="微软雅黑" w:hAnsi="微软雅黑" w:hint="eastAsia"/>
        </w:rPr>
        <w:t>（通过</w:t>
      </w:r>
      <w:r>
        <w:rPr>
          <w:rFonts w:ascii="微软雅黑" w:eastAsia="微软雅黑" w:hAnsi="微软雅黑"/>
        </w:rPr>
        <w:t>RA报文</w:t>
      </w:r>
      <w:r>
        <w:rPr>
          <w:rFonts w:ascii="微软雅黑" w:eastAsia="微软雅黑" w:hAnsi="微软雅黑" w:hint="eastAsia"/>
        </w:rPr>
        <w:t>向</w:t>
      </w:r>
      <w:r>
        <w:rPr>
          <w:rFonts w:ascii="微软雅黑" w:eastAsia="微软雅黑" w:hAnsi="微软雅黑"/>
        </w:rPr>
        <w:t>主机发布除IPv6地址外的其他配置信息，包括生存时间、邻居可达时间</w:t>
      </w:r>
      <w:r>
        <w:rPr>
          <w:rFonts w:ascii="微软雅黑" w:eastAsia="微软雅黑" w:hAnsi="微软雅黑" w:hint="eastAsia"/>
        </w:rPr>
        <w:t>和</w:t>
      </w:r>
      <w:r>
        <w:rPr>
          <w:rFonts w:ascii="微软雅黑" w:eastAsia="微软雅黑" w:hAnsi="微软雅黑"/>
        </w:rPr>
        <w:t>重传时间、链路的MTU值等</w:t>
      </w:r>
      <w:r>
        <w:rPr>
          <w:rFonts w:ascii="微软雅黑" w:eastAsia="微软雅黑" w:hAnsi="微软雅黑" w:hint="eastAsia"/>
        </w:rPr>
        <w:t>）。</w:t>
      </w:r>
      <w:r>
        <w:rPr>
          <w:rFonts w:ascii="微软雅黑" w:eastAsia="微软雅黑" w:hAnsi="微软雅黑"/>
        </w:rPr>
        <w:t>若</w:t>
      </w:r>
      <w:r>
        <w:rPr>
          <w:rFonts w:ascii="微软雅黑" w:eastAsia="微软雅黑" w:hAnsi="微软雅黑" w:hint="eastAsia"/>
        </w:rPr>
        <w:t>开启</w:t>
      </w:r>
      <w:r>
        <w:rPr>
          <w:rFonts w:ascii="微软雅黑" w:eastAsia="微软雅黑" w:hAnsi="微软雅黑"/>
        </w:rPr>
        <w:t>，下级主机可通过有状态自动配置获取除IPv6地址外的其他配置信息。</w:t>
      </w:r>
    </w:p>
    <w:p w14:paraId="631183C4" w14:textId="4FDF8ECD" w:rsidR="0076630D" w:rsidRDefault="00D7272D" w:rsidP="00B10728">
      <w:pPr>
        <w:pStyle w:val="af2"/>
        <w:numPr>
          <w:ilvl w:val="0"/>
          <w:numId w:val="178"/>
        </w:numPr>
        <w:ind w:firstLineChars="0"/>
        <w:rPr>
          <w:rFonts w:ascii="微软雅黑" w:eastAsia="微软雅黑" w:hAnsi="微软雅黑"/>
        </w:rPr>
      </w:pPr>
      <w:r>
        <w:rPr>
          <w:rFonts w:ascii="微软雅黑" w:eastAsia="微软雅黑" w:hAnsi="微软雅黑" w:hint="eastAsia"/>
        </w:rPr>
        <w:t>IPv6</w:t>
      </w:r>
      <w:r>
        <w:rPr>
          <w:rFonts w:ascii="微软雅黑" w:eastAsia="微软雅黑" w:hAnsi="微软雅黑"/>
        </w:rPr>
        <w:t>地址</w:t>
      </w:r>
      <w:r>
        <w:rPr>
          <w:rFonts w:ascii="微软雅黑" w:eastAsia="微软雅黑" w:hAnsi="微软雅黑" w:hint="eastAsia"/>
        </w:rPr>
        <w:t>/前缀：设置RA</w:t>
      </w:r>
      <w:r>
        <w:rPr>
          <w:rFonts w:ascii="微软雅黑" w:eastAsia="微软雅黑" w:hAnsi="微软雅黑"/>
        </w:rPr>
        <w:t>报文中的前缀信息，以IPv6地址</w:t>
      </w:r>
      <w:r>
        <w:rPr>
          <w:rFonts w:ascii="微软雅黑" w:eastAsia="微软雅黑" w:hAnsi="微软雅黑" w:hint="eastAsia"/>
        </w:rPr>
        <w:t>/前缀长度</w:t>
      </w:r>
      <w:r>
        <w:rPr>
          <w:rFonts w:ascii="微软雅黑" w:eastAsia="微软雅黑" w:hAnsi="微软雅黑"/>
        </w:rPr>
        <w:t>的形式配置</w:t>
      </w:r>
      <w:r>
        <w:rPr>
          <w:rFonts w:ascii="微软雅黑" w:eastAsia="微软雅黑" w:hAnsi="微软雅黑" w:hint="eastAsia"/>
        </w:rPr>
        <w:t>。</w:t>
      </w:r>
      <w:r>
        <w:rPr>
          <w:rFonts w:ascii="微软雅黑" w:eastAsia="微软雅黑" w:hAnsi="微软雅黑"/>
        </w:rPr>
        <w:t>IPv6地址按IPv6</w:t>
      </w:r>
      <w:r>
        <w:rPr>
          <w:rFonts w:ascii="微软雅黑" w:eastAsia="微软雅黑" w:hAnsi="微软雅黑" w:hint="eastAsia"/>
        </w:rPr>
        <w:t>的</w:t>
      </w:r>
      <w:r>
        <w:rPr>
          <w:rFonts w:ascii="微软雅黑" w:eastAsia="微软雅黑" w:hAnsi="微软雅黑"/>
        </w:rPr>
        <w:t>冒号十六进制格式</w:t>
      </w:r>
      <w:r>
        <w:rPr>
          <w:rFonts w:ascii="微软雅黑" w:eastAsia="微软雅黑" w:hAnsi="微软雅黑" w:hint="eastAsia"/>
        </w:rPr>
        <w:t>(</w:t>
      </w:r>
      <w:r>
        <w:rPr>
          <w:rFonts w:ascii="微软雅黑" w:eastAsia="微软雅黑" w:hAnsi="微软雅黑"/>
        </w:rPr>
        <w:t>IPv6</w:t>
      </w:r>
      <w:r>
        <w:rPr>
          <w:rFonts w:ascii="微软雅黑" w:eastAsia="微软雅黑" w:hAnsi="微软雅黑" w:hint="eastAsia"/>
        </w:rPr>
        <w:t>地址</w:t>
      </w:r>
      <w:r>
        <w:rPr>
          <w:rFonts w:ascii="微软雅黑" w:eastAsia="微软雅黑" w:hAnsi="微软雅黑"/>
        </w:rPr>
        <w:t>共1</w:t>
      </w:r>
      <w:r>
        <w:rPr>
          <w:rFonts w:ascii="微软雅黑" w:eastAsia="微软雅黑" w:hAnsi="微软雅黑" w:hint="eastAsia"/>
        </w:rPr>
        <w:t>28</w:t>
      </w:r>
      <w:r>
        <w:rPr>
          <w:rFonts w:ascii="微软雅黑" w:eastAsia="微软雅黑" w:hAnsi="微软雅黑"/>
        </w:rPr>
        <w:t>bit</w:t>
      </w:r>
      <w:r>
        <w:rPr>
          <w:rFonts w:ascii="微软雅黑" w:eastAsia="微软雅黑" w:hAnsi="微软雅黑" w:hint="eastAsia"/>
        </w:rPr>
        <w:t>，每16</w:t>
      </w:r>
      <w:r>
        <w:rPr>
          <w:rFonts w:ascii="微软雅黑" w:eastAsia="微软雅黑" w:hAnsi="微软雅黑"/>
        </w:rPr>
        <w:t>bit为一段，段之间用“</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分隔)输入</w:t>
      </w:r>
      <w:r>
        <w:rPr>
          <w:rFonts w:ascii="微软雅黑" w:eastAsia="微软雅黑" w:hAnsi="微软雅黑"/>
        </w:rPr>
        <w:t>IPv6</w:t>
      </w:r>
      <w:r>
        <w:rPr>
          <w:rFonts w:ascii="微软雅黑" w:eastAsia="微软雅黑" w:hAnsi="微软雅黑" w:hint="eastAsia"/>
        </w:rPr>
        <w:t>地址</w:t>
      </w:r>
      <w:r>
        <w:rPr>
          <w:rFonts w:ascii="微软雅黑" w:eastAsia="微软雅黑" w:hAnsi="微软雅黑"/>
        </w:rPr>
        <w:t>，否则需要提示“</w:t>
      </w:r>
      <w:r>
        <w:rPr>
          <w:rFonts w:ascii="微软雅黑" w:eastAsia="微软雅黑" w:hAnsi="微软雅黑" w:hint="eastAsia"/>
        </w:rPr>
        <w:t>您输入</w:t>
      </w:r>
      <w:r>
        <w:rPr>
          <w:rFonts w:ascii="微软雅黑" w:eastAsia="微软雅黑" w:hAnsi="微软雅黑"/>
        </w:rPr>
        <w:t>的IP地址格式错误，请重新输入”</w:t>
      </w:r>
      <w:r>
        <w:rPr>
          <w:rFonts w:ascii="微软雅黑" w:eastAsia="微软雅黑" w:hAnsi="微软雅黑" w:hint="eastAsia"/>
        </w:rPr>
        <w:t>；前缀长度</w:t>
      </w:r>
      <w:r>
        <w:rPr>
          <w:rFonts w:ascii="微软雅黑" w:eastAsia="微软雅黑" w:hAnsi="微软雅黑"/>
        </w:rPr>
        <w:t>的输入范围为</w:t>
      </w:r>
      <w:r>
        <w:rPr>
          <w:rFonts w:ascii="微软雅黑" w:eastAsia="微软雅黑" w:hAnsi="微软雅黑" w:hint="eastAsia"/>
        </w:rPr>
        <w:t>1</w:t>
      </w:r>
      <w:r>
        <w:rPr>
          <w:rFonts w:ascii="微软雅黑" w:eastAsia="微软雅黑" w:hAnsi="微软雅黑"/>
        </w:rPr>
        <w:t>-12</w:t>
      </w:r>
      <w:r w:rsidR="00863B9F">
        <w:rPr>
          <w:rFonts w:ascii="微软雅黑" w:eastAsia="微软雅黑" w:hAnsi="微软雅黑"/>
        </w:rPr>
        <w:t>8</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。通过IPv6</w:t>
      </w:r>
      <w:r w:rsidR="00AA004E">
        <w:rPr>
          <w:rFonts w:ascii="微软雅黑" w:eastAsia="微软雅黑" w:hAnsi="微软雅黑"/>
        </w:rPr>
        <w:t>地址和前缀</w:t>
      </w:r>
      <w:r w:rsidR="00AA004E">
        <w:rPr>
          <w:rFonts w:ascii="微软雅黑" w:eastAsia="微软雅黑" w:hAnsi="微软雅黑" w:hint="eastAsia"/>
        </w:rPr>
        <w:t>长度</w:t>
      </w:r>
      <w:r>
        <w:rPr>
          <w:rFonts w:ascii="微软雅黑" w:eastAsia="微软雅黑" w:hAnsi="微软雅黑"/>
        </w:rPr>
        <w:t>固定，可以计算出RA</w:t>
      </w:r>
      <w:r>
        <w:rPr>
          <w:rFonts w:ascii="微软雅黑" w:eastAsia="微软雅黑" w:hAnsi="微软雅黑" w:hint="eastAsia"/>
        </w:rPr>
        <w:t>报文</w:t>
      </w:r>
      <w:r>
        <w:rPr>
          <w:rFonts w:ascii="微软雅黑" w:eastAsia="微软雅黑" w:hAnsi="微软雅黑"/>
        </w:rPr>
        <w:t>携带的IPv6前缀</w:t>
      </w:r>
      <w:r>
        <w:rPr>
          <w:rFonts w:ascii="微软雅黑" w:eastAsia="微软雅黑" w:hAnsi="微软雅黑" w:hint="eastAsia"/>
        </w:rPr>
        <w:t>。支持</w:t>
      </w:r>
      <w:r>
        <w:rPr>
          <w:rFonts w:ascii="微软雅黑" w:eastAsia="微软雅黑" w:hAnsi="微软雅黑"/>
        </w:rPr>
        <w:t>添加多个，至多</w:t>
      </w:r>
      <w:r>
        <w:rPr>
          <w:rFonts w:ascii="微软雅黑" w:eastAsia="微软雅黑" w:hAnsi="微软雅黑" w:hint="eastAsia"/>
        </w:rPr>
        <w:t>8个。</w:t>
      </w:r>
      <w:r>
        <w:rPr>
          <w:rFonts w:ascii="微软雅黑" w:eastAsia="微软雅黑" w:hAnsi="微软雅黑"/>
        </w:rPr>
        <w:t>每个前缀需配置如下信息：</w:t>
      </w:r>
    </w:p>
    <w:p w14:paraId="31F8DDAE" w14:textId="77777777" w:rsidR="0076630D" w:rsidRDefault="00D7272D" w:rsidP="00B10728">
      <w:pPr>
        <w:pStyle w:val="af2"/>
        <w:numPr>
          <w:ilvl w:val="0"/>
          <w:numId w:val="179"/>
        </w:numPr>
        <w:ind w:firstLineChars="0"/>
        <w:rPr>
          <w:rFonts w:ascii="微软雅黑" w:eastAsia="微软雅黑" w:hAnsi="微软雅黑"/>
        </w:rPr>
      </w:pPr>
      <w:r>
        <w:rPr>
          <w:rFonts w:ascii="微软雅黑" w:eastAsia="微软雅黑" w:hAnsi="微软雅黑" w:hint="eastAsia"/>
        </w:rPr>
        <w:t>有效存活时间 (秒)：【text文本框】设置</w:t>
      </w:r>
      <w:r>
        <w:rPr>
          <w:rFonts w:ascii="微软雅黑" w:eastAsia="微软雅黑" w:hAnsi="微软雅黑"/>
        </w:rPr>
        <w:t>前缀信息的有效存活时间，</w:t>
      </w:r>
      <w:r>
        <w:rPr>
          <w:rFonts w:ascii="微软雅黑" w:eastAsia="微软雅黑" w:hAnsi="微软雅黑" w:hint="eastAsia"/>
        </w:rPr>
        <w:t>用于</w:t>
      </w:r>
      <w:r>
        <w:rPr>
          <w:rFonts w:ascii="微软雅黑" w:eastAsia="微软雅黑" w:hAnsi="微软雅黑"/>
        </w:rPr>
        <w:t>确定前缀的on-link状态。取值范围为</w:t>
      </w:r>
      <w:r>
        <w:rPr>
          <w:rFonts w:ascii="微软雅黑" w:eastAsia="微软雅黑" w:hAnsi="微软雅黑" w:hint="eastAsia"/>
        </w:rPr>
        <w:t>0-4294967295的</w:t>
      </w:r>
      <w:r>
        <w:rPr>
          <w:rFonts w:ascii="微软雅黑" w:eastAsia="微软雅黑" w:hAnsi="微软雅黑"/>
        </w:rPr>
        <w:t>整数，默认</w:t>
      </w:r>
      <w:r>
        <w:rPr>
          <w:rFonts w:ascii="微软雅黑" w:eastAsia="微软雅黑" w:hAnsi="微软雅黑" w:hint="eastAsia"/>
        </w:rPr>
        <w:t>2592000秒</w:t>
      </w:r>
      <w:r>
        <w:rPr>
          <w:rFonts w:ascii="微软雅黑" w:eastAsia="微软雅黑" w:hAnsi="微软雅黑"/>
        </w:rPr>
        <w:t>。</w:t>
      </w:r>
    </w:p>
    <w:p w14:paraId="335D3022" w14:textId="77777777" w:rsidR="0076630D" w:rsidRDefault="00D7272D" w:rsidP="00B10728">
      <w:pPr>
        <w:pStyle w:val="af2"/>
        <w:numPr>
          <w:ilvl w:val="0"/>
          <w:numId w:val="179"/>
        </w:numPr>
        <w:ind w:firstLineChars="0"/>
        <w:rPr>
          <w:rFonts w:ascii="微软雅黑" w:eastAsia="微软雅黑" w:hAnsi="微软雅黑"/>
        </w:rPr>
      </w:pPr>
      <w:r>
        <w:rPr>
          <w:rFonts w:ascii="微软雅黑" w:eastAsia="微软雅黑" w:hAnsi="微软雅黑" w:hint="eastAsia"/>
        </w:rPr>
        <w:t>首选</w:t>
      </w:r>
      <w:r>
        <w:rPr>
          <w:rFonts w:ascii="微软雅黑" w:eastAsia="微软雅黑" w:hAnsi="微软雅黑"/>
        </w:rPr>
        <w:t>存活时间</w:t>
      </w:r>
      <w:r>
        <w:rPr>
          <w:rFonts w:ascii="微软雅黑" w:eastAsia="微软雅黑" w:hAnsi="微软雅黑" w:hint="eastAsia"/>
        </w:rPr>
        <w:t xml:space="preserve"> (秒)：【text文本框】设置</w:t>
      </w:r>
      <w:r>
        <w:rPr>
          <w:rFonts w:ascii="微软雅黑" w:eastAsia="微软雅黑" w:hAnsi="微软雅黑"/>
        </w:rPr>
        <w:t>前缀信息的首选存活时间，</w:t>
      </w:r>
      <w:r>
        <w:rPr>
          <w:rFonts w:ascii="微软雅黑" w:eastAsia="微软雅黑" w:hAnsi="微软雅黑" w:hint="eastAsia"/>
        </w:rPr>
        <w:t>不能大于</w:t>
      </w:r>
      <w:r>
        <w:rPr>
          <w:rFonts w:ascii="微软雅黑" w:eastAsia="微软雅黑" w:hAnsi="微软雅黑"/>
        </w:rPr>
        <w:t>有效</w:t>
      </w:r>
      <w:r>
        <w:rPr>
          <w:rFonts w:ascii="微软雅黑" w:eastAsia="微软雅黑" w:hAnsi="微软雅黑" w:hint="eastAsia"/>
        </w:rPr>
        <w:t>存活时间。</w:t>
      </w:r>
      <w:r>
        <w:rPr>
          <w:rFonts w:ascii="微软雅黑" w:eastAsia="微软雅黑" w:hAnsi="微软雅黑"/>
        </w:rPr>
        <w:t>取值范围为</w:t>
      </w:r>
      <w:r>
        <w:rPr>
          <w:rFonts w:ascii="微软雅黑" w:eastAsia="微软雅黑" w:hAnsi="微软雅黑" w:hint="eastAsia"/>
        </w:rPr>
        <w:t>0-4294967295的整数</w:t>
      </w:r>
      <w:r>
        <w:rPr>
          <w:rFonts w:ascii="微软雅黑" w:eastAsia="微软雅黑" w:hAnsi="微软雅黑"/>
        </w:rPr>
        <w:t>，默认</w:t>
      </w:r>
      <w:r>
        <w:rPr>
          <w:rFonts w:ascii="微软雅黑" w:eastAsia="微软雅黑" w:hAnsi="微软雅黑" w:hint="eastAsia"/>
        </w:rPr>
        <w:t>604800秒</w:t>
      </w:r>
      <w:r>
        <w:rPr>
          <w:rFonts w:ascii="微软雅黑" w:eastAsia="微软雅黑" w:hAnsi="微软雅黑"/>
        </w:rPr>
        <w:t>。</w:t>
      </w:r>
    </w:p>
    <w:p w14:paraId="190C4C9D" w14:textId="77777777" w:rsidR="0076630D" w:rsidRDefault="00D7272D" w:rsidP="00B10728">
      <w:pPr>
        <w:pStyle w:val="af2"/>
        <w:numPr>
          <w:ilvl w:val="0"/>
          <w:numId w:val="179"/>
        </w:numPr>
        <w:ind w:firstLineChars="0"/>
        <w:rPr>
          <w:rFonts w:ascii="微软雅黑" w:eastAsia="微软雅黑" w:hAnsi="微软雅黑"/>
        </w:rPr>
      </w:pPr>
      <w:r>
        <w:rPr>
          <w:rFonts w:ascii="微软雅黑" w:eastAsia="微软雅黑" w:hAnsi="微软雅黑" w:hint="eastAsia"/>
        </w:rPr>
        <w:t>标志位</w:t>
      </w:r>
      <w:r>
        <w:rPr>
          <w:rFonts w:ascii="微软雅黑" w:eastAsia="微软雅黑" w:hAnsi="微软雅黑"/>
        </w:rPr>
        <w:t>：【</w:t>
      </w:r>
      <w:r>
        <w:rPr>
          <w:rFonts w:ascii="微软雅黑" w:eastAsia="微软雅黑" w:hAnsi="微软雅黑" w:hint="eastAsia"/>
        </w:rPr>
        <w:t>多选</w:t>
      </w:r>
      <w:r>
        <w:rPr>
          <w:rFonts w:ascii="微软雅黑" w:eastAsia="微软雅黑" w:hAnsi="微软雅黑"/>
        </w:rPr>
        <w:t>】</w:t>
      </w:r>
      <w:r>
        <w:rPr>
          <w:rFonts w:ascii="微软雅黑" w:eastAsia="微软雅黑" w:hAnsi="微软雅黑" w:hint="eastAsia"/>
        </w:rPr>
        <w:t>选项</w:t>
      </w:r>
      <w:r>
        <w:rPr>
          <w:rFonts w:ascii="微软雅黑" w:eastAsia="微软雅黑" w:hAnsi="微软雅黑"/>
        </w:rPr>
        <w:t>有{A Flag | O Flag | R Flag}</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选中A</w:t>
      </w:r>
      <w:r>
        <w:rPr>
          <w:rFonts w:ascii="微软雅黑" w:eastAsia="微软雅黑" w:hAnsi="微软雅黑"/>
        </w:rPr>
        <w:t xml:space="preserve"> Flag。A Flag表示配置的前缀</w:t>
      </w:r>
      <w:r>
        <w:rPr>
          <w:rFonts w:ascii="微软雅黑" w:eastAsia="微软雅黑" w:hAnsi="微软雅黑" w:hint="eastAsia"/>
        </w:rPr>
        <w:t>可以</w:t>
      </w:r>
      <w:r>
        <w:rPr>
          <w:rFonts w:ascii="微软雅黑" w:eastAsia="微软雅黑" w:hAnsi="微软雅黑"/>
        </w:rPr>
        <w:t>用于无状态地址自动配置</w:t>
      </w:r>
      <w:r>
        <w:rPr>
          <w:rFonts w:ascii="微软雅黑" w:eastAsia="微软雅黑" w:hAnsi="微软雅黑" w:hint="eastAsia"/>
        </w:rPr>
        <w:t>，</w:t>
      </w:r>
      <w:r>
        <w:rPr>
          <w:rFonts w:ascii="微软雅黑" w:eastAsia="微软雅黑" w:hAnsi="微软雅黑"/>
        </w:rPr>
        <w:t>A Flag</w:t>
      </w:r>
      <w:r>
        <w:rPr>
          <w:rFonts w:ascii="微软雅黑" w:eastAsia="微软雅黑" w:hAnsi="微软雅黑" w:hint="eastAsia"/>
        </w:rPr>
        <w:t>标志位</w:t>
      </w:r>
      <w:r>
        <w:rPr>
          <w:rFonts w:ascii="微软雅黑" w:eastAsia="微软雅黑" w:hAnsi="微软雅黑"/>
        </w:rPr>
        <w:t>是RA报文前缀选项中的自治地址</w:t>
      </w:r>
      <w:r>
        <w:rPr>
          <w:rFonts w:ascii="微软雅黑" w:eastAsia="微软雅黑" w:hAnsi="微软雅黑" w:hint="eastAsia"/>
        </w:rPr>
        <w:t>配置标志位</w:t>
      </w:r>
      <w:r>
        <w:rPr>
          <w:rFonts w:ascii="微软雅黑" w:eastAsia="微软雅黑" w:hAnsi="微软雅黑"/>
        </w:rPr>
        <w:t>；O Flag表示本链路内的主机RA报文中的前缀不是分配给本地链路的；R Flag表示主机使用路由器的全局IP地址，而不是链路本地</w:t>
      </w:r>
      <w:r>
        <w:rPr>
          <w:rFonts w:ascii="微软雅黑" w:eastAsia="微软雅黑" w:hAnsi="微软雅黑" w:hint="eastAsia"/>
        </w:rPr>
        <w:t>地址</w:t>
      </w:r>
      <w:r>
        <w:rPr>
          <w:rFonts w:ascii="微软雅黑" w:eastAsia="微软雅黑" w:hAnsi="微软雅黑"/>
        </w:rPr>
        <w:t>。</w:t>
      </w:r>
    </w:p>
    <w:p w14:paraId="07E3E8B9" w14:textId="77777777" w:rsidR="0076630D" w:rsidRDefault="00D7272D" w:rsidP="00B10728">
      <w:pPr>
        <w:pStyle w:val="af2"/>
        <w:numPr>
          <w:ilvl w:val="0"/>
          <w:numId w:val="178"/>
        </w:numPr>
        <w:ind w:firstLineChars="0"/>
        <w:rPr>
          <w:rFonts w:ascii="微软雅黑" w:eastAsia="微软雅黑" w:hAnsi="微软雅黑"/>
        </w:rPr>
      </w:pPr>
      <w:r>
        <w:rPr>
          <w:rFonts w:ascii="微软雅黑" w:eastAsia="微软雅黑" w:hAnsi="微软雅黑" w:hint="eastAsia"/>
        </w:rPr>
        <w:t>默认路由优先级</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RA报文中的默认路由优先级，选项有{</w:t>
      </w:r>
      <w:r>
        <w:rPr>
          <w:rFonts w:ascii="微软雅黑" w:eastAsia="微软雅黑" w:hAnsi="微软雅黑" w:hint="eastAsia"/>
        </w:rPr>
        <w:t xml:space="preserve">低 </w:t>
      </w:r>
      <w:r>
        <w:rPr>
          <w:rFonts w:ascii="微软雅黑" w:eastAsia="微软雅黑" w:hAnsi="微软雅黑"/>
        </w:rPr>
        <w:t xml:space="preserve">| </w:t>
      </w:r>
      <w:r>
        <w:rPr>
          <w:rFonts w:ascii="微软雅黑" w:eastAsia="微软雅黑" w:hAnsi="微软雅黑" w:hint="eastAsia"/>
        </w:rPr>
        <w:t xml:space="preserve">中 </w:t>
      </w:r>
      <w:r>
        <w:rPr>
          <w:rFonts w:ascii="微软雅黑" w:eastAsia="微软雅黑" w:hAnsi="微软雅黑"/>
        </w:rPr>
        <w:t xml:space="preserve">| </w:t>
      </w:r>
      <w:r>
        <w:rPr>
          <w:rFonts w:ascii="微软雅黑" w:eastAsia="微软雅黑" w:hAnsi="微软雅黑" w:hint="eastAsia"/>
        </w:rPr>
        <w:t>高</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中</w:t>
      </w:r>
      <w:r>
        <w:rPr>
          <w:rFonts w:ascii="微软雅黑" w:eastAsia="微软雅黑" w:hAnsi="微软雅黑"/>
        </w:rPr>
        <w:t>。</w:t>
      </w:r>
    </w:p>
    <w:p w14:paraId="4D63B1D6" w14:textId="77777777" w:rsidR="0076630D" w:rsidRDefault="00D7272D">
      <w:pPr>
        <w:rPr>
          <w:rFonts w:ascii="微软雅黑" w:eastAsia="微软雅黑" w:hAnsi="微软雅黑"/>
        </w:rPr>
      </w:pPr>
      <w:r>
        <w:rPr>
          <w:rFonts w:ascii="微软雅黑" w:eastAsia="微软雅黑" w:hAnsi="微软雅黑" w:hint="eastAsia"/>
        </w:rPr>
        <w:lastRenderedPageBreak/>
        <w:t>IPv6</w:t>
      </w:r>
      <w:r>
        <w:rPr>
          <w:rFonts w:ascii="微软雅黑" w:eastAsia="微软雅黑" w:hAnsi="微软雅黑"/>
        </w:rPr>
        <w:t>路由通告列表：</w:t>
      </w:r>
    </w:p>
    <w:p w14:paraId="04AA342A" w14:textId="77777777" w:rsidR="0076630D" w:rsidRDefault="00D7272D" w:rsidP="00B10728">
      <w:pPr>
        <w:pStyle w:val="af2"/>
        <w:numPr>
          <w:ilvl w:val="0"/>
          <w:numId w:val="180"/>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显示VLAN接口名称、</w:t>
      </w:r>
      <w:r>
        <w:rPr>
          <w:rFonts w:ascii="微软雅黑" w:eastAsia="微软雅黑" w:hAnsi="微软雅黑" w:hint="eastAsia"/>
        </w:rPr>
        <w:t>接口使能、路由选项信息、时间间隔</w:t>
      </w:r>
      <w:r>
        <w:rPr>
          <w:rFonts w:ascii="微软雅黑" w:eastAsia="微软雅黑" w:hAnsi="微软雅黑"/>
        </w:rPr>
        <w:t>、生存时间、</w:t>
      </w:r>
      <w:r>
        <w:rPr>
          <w:rFonts w:ascii="微软雅黑" w:eastAsia="微软雅黑" w:hAnsi="微软雅黑" w:hint="eastAsia"/>
        </w:rPr>
        <w:t>标志位</w:t>
      </w:r>
      <w:r>
        <w:rPr>
          <w:rFonts w:ascii="微软雅黑" w:eastAsia="微软雅黑" w:hAnsi="微软雅黑"/>
        </w:rPr>
        <w:t>、</w:t>
      </w:r>
      <w:r>
        <w:rPr>
          <w:rFonts w:ascii="微软雅黑" w:eastAsia="微软雅黑" w:hAnsi="微软雅黑" w:hint="eastAsia"/>
        </w:rPr>
        <w:t>前缀信息</w:t>
      </w:r>
      <w:r>
        <w:rPr>
          <w:rFonts w:ascii="微软雅黑" w:eastAsia="微软雅黑" w:hAnsi="微软雅黑"/>
        </w:rPr>
        <w:t>、</w:t>
      </w:r>
      <w:r>
        <w:rPr>
          <w:rFonts w:ascii="微软雅黑" w:eastAsia="微软雅黑" w:hAnsi="微软雅黑" w:hint="eastAsia"/>
        </w:rPr>
        <w:t>默认</w:t>
      </w:r>
      <w:r>
        <w:rPr>
          <w:rFonts w:ascii="微软雅黑" w:eastAsia="微软雅黑" w:hAnsi="微软雅黑"/>
        </w:rPr>
        <w:t>路由优先级</w:t>
      </w:r>
    </w:p>
    <w:p w14:paraId="109FE56F" w14:textId="77777777" w:rsidR="0076630D" w:rsidRDefault="00D7272D" w:rsidP="00B10728">
      <w:pPr>
        <w:pStyle w:val="af2"/>
        <w:numPr>
          <w:ilvl w:val="0"/>
          <w:numId w:val="180"/>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61319350" w14:textId="77777777" w:rsidR="0076630D" w:rsidRDefault="0076630D">
      <w:pPr>
        <w:rPr>
          <w:rFonts w:ascii="微软雅黑" w:eastAsia="微软雅黑" w:hAnsi="微软雅黑"/>
        </w:rPr>
      </w:pPr>
    </w:p>
    <w:p w14:paraId="45ED428C" w14:textId="77777777" w:rsidR="0076630D" w:rsidRDefault="00D7272D">
      <w:pPr>
        <w:rPr>
          <w:rFonts w:ascii="微软雅黑" w:eastAsia="微软雅黑" w:hAnsi="微软雅黑"/>
          <w:b/>
        </w:rPr>
      </w:pPr>
      <w:r>
        <w:rPr>
          <w:rFonts w:ascii="微软雅黑" w:eastAsia="微软雅黑" w:hAnsi="微软雅黑" w:hint="eastAsia"/>
          <w:b/>
        </w:rPr>
        <w:t>（三）管理</w:t>
      </w:r>
      <w:r>
        <w:rPr>
          <w:rFonts w:ascii="微软雅黑" w:eastAsia="微软雅黑" w:hAnsi="微软雅黑"/>
          <w:b/>
        </w:rPr>
        <w:t>VLAN</w:t>
      </w:r>
    </w:p>
    <w:p w14:paraId="3A1ED093" w14:textId="77777777" w:rsidR="0076630D" w:rsidRDefault="00D7272D">
      <w:pPr>
        <w:ind w:firstLine="420"/>
        <w:rPr>
          <w:rFonts w:ascii="微软雅黑" w:eastAsia="微软雅黑" w:hAnsi="微软雅黑"/>
        </w:rPr>
      </w:pPr>
      <w:r>
        <w:rPr>
          <w:rFonts w:ascii="微软雅黑" w:eastAsia="微软雅黑" w:hAnsi="微软雅黑" w:hint="eastAsia"/>
        </w:rPr>
        <w:t>设置</w:t>
      </w:r>
      <w:r>
        <w:rPr>
          <w:rFonts w:ascii="微软雅黑" w:eastAsia="微软雅黑" w:hAnsi="微软雅黑"/>
        </w:rPr>
        <w:t>VLAN接口</w:t>
      </w:r>
      <w:r>
        <w:rPr>
          <w:rFonts w:ascii="微软雅黑" w:eastAsia="微软雅黑" w:hAnsi="微软雅黑" w:hint="eastAsia"/>
        </w:rPr>
        <w:t>作为</w:t>
      </w:r>
      <w:r>
        <w:rPr>
          <w:rFonts w:ascii="微软雅黑" w:eastAsia="微软雅黑" w:hAnsi="微软雅黑"/>
        </w:rPr>
        <w:t>交换机的管理VLAN，</w:t>
      </w:r>
      <w:r>
        <w:rPr>
          <w:rFonts w:ascii="微软雅黑" w:eastAsia="微软雅黑" w:hAnsi="微软雅黑" w:hint="eastAsia"/>
        </w:rPr>
        <w:t>默认</w:t>
      </w:r>
      <w:r>
        <w:rPr>
          <w:rFonts w:ascii="微软雅黑" w:eastAsia="微软雅黑" w:hAnsi="微软雅黑"/>
        </w:rPr>
        <w:t>为VLAN 1</w:t>
      </w:r>
      <w:r>
        <w:rPr>
          <w:rFonts w:ascii="微软雅黑" w:eastAsia="微软雅黑" w:hAnsi="微软雅黑" w:hint="eastAsia"/>
        </w:rPr>
        <w:t>。有且仅有</w:t>
      </w:r>
      <w:r>
        <w:rPr>
          <w:rFonts w:ascii="微软雅黑" w:eastAsia="微软雅黑" w:hAnsi="微软雅黑"/>
        </w:rPr>
        <w:t>管理VLAN具有</w:t>
      </w:r>
      <w:r>
        <w:rPr>
          <w:rFonts w:ascii="微软雅黑" w:eastAsia="微软雅黑" w:hAnsi="微软雅黑" w:hint="eastAsia"/>
        </w:rPr>
        <w:t>自动为交换机分配默认IP地址192.168.0.254，</w:t>
      </w:r>
      <w:r>
        <w:rPr>
          <w:rFonts w:ascii="微软雅黑" w:eastAsia="微软雅黑" w:hAnsi="微软雅黑"/>
        </w:rPr>
        <w:t>当DHCP获取到IP时自动</w:t>
      </w:r>
      <w:r>
        <w:rPr>
          <w:rFonts w:ascii="微软雅黑" w:eastAsia="微软雅黑" w:hAnsi="微软雅黑" w:hint="eastAsia"/>
        </w:rPr>
        <w:t>更新</w:t>
      </w:r>
      <w:r>
        <w:rPr>
          <w:rFonts w:ascii="微软雅黑" w:eastAsia="微软雅黑" w:hAnsi="微软雅黑"/>
        </w:rPr>
        <w:t>IP</w:t>
      </w:r>
      <w:r>
        <w:rPr>
          <w:rFonts w:ascii="微软雅黑" w:eastAsia="微软雅黑" w:hAnsi="微软雅黑" w:hint="eastAsia"/>
        </w:rPr>
        <w:t>的</w:t>
      </w:r>
      <w:r>
        <w:rPr>
          <w:rFonts w:ascii="微软雅黑" w:eastAsia="微软雅黑" w:hAnsi="微软雅黑"/>
        </w:rPr>
        <w:t>功能</w:t>
      </w:r>
      <w:r>
        <w:rPr>
          <w:rFonts w:ascii="微软雅黑" w:eastAsia="微软雅黑" w:hAnsi="微软雅黑" w:hint="eastAsia"/>
        </w:rPr>
        <w:t>，以便用户访问。</w:t>
      </w:r>
    </w:p>
    <w:p w14:paraId="4B345777" w14:textId="77777777" w:rsidR="0076630D" w:rsidRDefault="00D7272D">
      <w:pPr>
        <w:ind w:firstLine="420"/>
        <w:rPr>
          <w:rFonts w:ascii="微软雅黑" w:eastAsia="微软雅黑" w:hAnsi="微软雅黑"/>
        </w:rPr>
      </w:pPr>
      <w:r>
        <w:rPr>
          <w:rFonts w:ascii="微软雅黑" w:eastAsia="微软雅黑" w:hAnsi="微软雅黑" w:hint="eastAsia"/>
        </w:rPr>
        <w:t>当①</w:t>
      </w:r>
      <w:r>
        <w:rPr>
          <w:rFonts w:ascii="微软雅黑" w:eastAsia="微软雅黑" w:hAnsi="微软雅黑"/>
        </w:rPr>
        <w:t>交换机</w:t>
      </w:r>
      <w:r>
        <w:rPr>
          <w:rFonts w:ascii="微软雅黑" w:eastAsia="微软雅黑" w:hAnsi="微软雅黑" w:hint="eastAsia"/>
        </w:rPr>
        <w:t>断开与</w:t>
      </w:r>
      <w:r>
        <w:rPr>
          <w:rFonts w:ascii="微软雅黑" w:eastAsia="微软雅黑" w:hAnsi="微软雅黑"/>
        </w:rPr>
        <w:t>DHCP服务器</w:t>
      </w:r>
      <w:r>
        <w:rPr>
          <w:rFonts w:ascii="微软雅黑" w:eastAsia="微软雅黑" w:hAnsi="微软雅黑" w:hint="eastAsia"/>
        </w:rPr>
        <w:t xml:space="preserve">的连接 </w:t>
      </w:r>
      <w:r>
        <w:rPr>
          <w:rFonts w:ascii="微软雅黑" w:eastAsia="微软雅黑" w:hAnsi="微软雅黑"/>
        </w:rPr>
        <w:t>或</w:t>
      </w:r>
      <w:r>
        <w:rPr>
          <w:rFonts w:ascii="微软雅黑" w:eastAsia="微软雅黑" w:hAnsi="微软雅黑" w:hint="eastAsia"/>
        </w:rPr>
        <w:t xml:space="preserve"> ②</w:t>
      </w:r>
      <w:r>
        <w:rPr>
          <w:rFonts w:ascii="微软雅黑" w:eastAsia="微软雅黑" w:hAnsi="微软雅黑"/>
        </w:rPr>
        <w:t xml:space="preserve">无法从DHCP上获取IP </w:t>
      </w:r>
      <w:r>
        <w:rPr>
          <w:rFonts w:ascii="微软雅黑" w:eastAsia="微软雅黑" w:hAnsi="微软雅黑" w:hint="eastAsia"/>
        </w:rPr>
        <w:t>或 ③</w:t>
      </w:r>
      <w:r>
        <w:rPr>
          <w:rFonts w:ascii="微软雅黑" w:eastAsia="微软雅黑" w:hAnsi="微软雅黑"/>
        </w:rPr>
        <w:t>管理VLAN Down时</w:t>
      </w:r>
      <w:r>
        <w:rPr>
          <w:rFonts w:ascii="微软雅黑" w:eastAsia="微软雅黑" w:hAnsi="微软雅黑" w:hint="eastAsia"/>
        </w:rPr>
        <w:t>，</w:t>
      </w:r>
      <w:r>
        <w:rPr>
          <w:rFonts w:ascii="微软雅黑" w:eastAsia="微软雅黑" w:hAnsi="微软雅黑"/>
        </w:rPr>
        <w:t>会自动恢复为</w:t>
      </w:r>
      <w:r>
        <w:rPr>
          <w:rFonts w:ascii="微软雅黑" w:eastAsia="微软雅黑" w:hAnsi="微软雅黑" w:hint="eastAsia"/>
        </w:rPr>
        <w:t>192.168.0.254的</w:t>
      </w:r>
      <w:r>
        <w:rPr>
          <w:rFonts w:ascii="微软雅黑" w:eastAsia="微软雅黑" w:hAnsi="微软雅黑"/>
        </w:rPr>
        <w:t>地址，若此时与其他VLAN的IP地址有冲突，允许</w:t>
      </w:r>
      <w:r>
        <w:rPr>
          <w:rFonts w:ascii="微软雅黑" w:eastAsia="微软雅黑" w:hAnsi="微软雅黑" w:hint="eastAsia"/>
        </w:rPr>
        <w:t>系统</w:t>
      </w:r>
      <w:r>
        <w:rPr>
          <w:rFonts w:ascii="微软雅黑" w:eastAsia="微软雅黑" w:hAnsi="微软雅黑"/>
        </w:rPr>
        <w:t>强制设置</w:t>
      </w:r>
      <w:r>
        <w:rPr>
          <w:rFonts w:ascii="微软雅黑" w:eastAsia="微软雅黑" w:hAnsi="微软雅黑" w:hint="eastAsia"/>
        </w:rPr>
        <w:t>管理</w:t>
      </w:r>
      <w:r>
        <w:rPr>
          <w:rFonts w:ascii="微软雅黑" w:eastAsia="微软雅黑" w:hAnsi="微软雅黑"/>
        </w:rPr>
        <w:t>IPv4地址，但</w:t>
      </w:r>
      <w:r>
        <w:rPr>
          <w:rFonts w:ascii="微软雅黑" w:eastAsia="微软雅黑" w:hAnsi="微软雅黑" w:hint="eastAsia"/>
        </w:rPr>
        <w:t>需</w:t>
      </w:r>
      <w:r>
        <w:rPr>
          <w:rFonts w:ascii="微软雅黑" w:eastAsia="微软雅黑" w:hAnsi="微软雅黑"/>
        </w:rPr>
        <w:t>进行</w:t>
      </w:r>
      <w:r>
        <w:rPr>
          <w:rFonts w:ascii="微软雅黑" w:eastAsia="微软雅黑" w:hAnsi="微软雅黑" w:hint="eastAsia"/>
        </w:rPr>
        <w:t>“IP地址</w:t>
      </w:r>
      <w:r>
        <w:rPr>
          <w:rFonts w:ascii="微软雅黑" w:eastAsia="微软雅黑" w:hAnsi="微软雅黑"/>
        </w:rPr>
        <w:t>与其他VLAN（</w:t>
      </w:r>
      <w:r>
        <w:rPr>
          <w:rFonts w:ascii="微软雅黑" w:eastAsia="微软雅黑" w:hAnsi="微软雅黑" w:hint="eastAsia"/>
        </w:rPr>
        <w:t>建议最好</w:t>
      </w:r>
      <w:r>
        <w:rPr>
          <w:rFonts w:ascii="微软雅黑" w:eastAsia="微软雅黑" w:hAnsi="微软雅黑"/>
        </w:rPr>
        <w:t>指</w:t>
      </w:r>
      <w:r>
        <w:rPr>
          <w:rFonts w:ascii="微软雅黑" w:eastAsia="微软雅黑" w:hAnsi="微软雅黑" w:hint="eastAsia"/>
        </w:rPr>
        <w:t>明</w:t>
      </w:r>
      <w:r>
        <w:rPr>
          <w:rFonts w:ascii="微软雅黑" w:eastAsia="微软雅黑" w:hAnsi="微软雅黑"/>
        </w:rPr>
        <w:t>是哪个VLAN</w:t>
      </w:r>
      <w:r>
        <w:rPr>
          <w:rFonts w:ascii="微软雅黑" w:eastAsia="微软雅黑" w:hAnsi="微软雅黑" w:hint="eastAsia"/>
        </w:rPr>
        <w:t>或</w:t>
      </w:r>
      <w:r>
        <w:rPr>
          <w:rFonts w:ascii="微软雅黑" w:eastAsia="微软雅黑" w:hAnsi="微软雅黑"/>
        </w:rPr>
        <w:t>哪些VLAN）冲突</w:t>
      </w:r>
      <w:r>
        <w:rPr>
          <w:rFonts w:ascii="微软雅黑" w:eastAsia="微软雅黑" w:hAnsi="微软雅黑" w:hint="eastAsia"/>
        </w:rPr>
        <w:t>”的</w:t>
      </w:r>
      <w:r>
        <w:rPr>
          <w:rFonts w:ascii="微软雅黑" w:eastAsia="微软雅黑" w:hAnsi="微软雅黑"/>
        </w:rPr>
        <w:t>提示</w:t>
      </w:r>
      <w:r>
        <w:rPr>
          <w:rFonts w:ascii="微软雅黑" w:eastAsia="微软雅黑" w:hAnsi="微软雅黑" w:hint="eastAsia"/>
        </w:rPr>
        <w:t>，</w:t>
      </w:r>
      <w:r>
        <w:rPr>
          <w:rFonts w:ascii="微软雅黑" w:eastAsia="微软雅黑" w:hAnsi="微软雅黑"/>
        </w:rPr>
        <w:t>并建议用户</w:t>
      </w:r>
      <w:r>
        <w:rPr>
          <w:rFonts w:ascii="微软雅黑" w:eastAsia="微软雅黑" w:hAnsi="微软雅黑" w:hint="eastAsia"/>
        </w:rPr>
        <w:t>立即</w:t>
      </w:r>
      <w:r>
        <w:rPr>
          <w:rFonts w:ascii="微软雅黑" w:eastAsia="微软雅黑" w:hAnsi="微软雅黑"/>
        </w:rPr>
        <w:t>手动修改IP地址。</w:t>
      </w:r>
      <w:r>
        <w:rPr>
          <w:rFonts w:ascii="微软雅黑" w:eastAsia="微软雅黑" w:hAnsi="微软雅黑" w:hint="eastAsia"/>
        </w:rPr>
        <w:t>与之</w:t>
      </w:r>
      <w:r>
        <w:rPr>
          <w:rFonts w:ascii="微软雅黑" w:eastAsia="微软雅黑" w:hAnsi="微软雅黑"/>
        </w:rPr>
        <w:t>同时，需</w:t>
      </w:r>
      <w:r>
        <w:rPr>
          <w:rFonts w:ascii="微软雅黑" w:eastAsia="微软雅黑" w:hAnsi="微软雅黑" w:hint="eastAsia"/>
        </w:rPr>
        <w:t>辅助</w:t>
      </w:r>
      <w:r>
        <w:rPr>
          <w:rFonts w:ascii="微软雅黑" w:eastAsia="微软雅黑" w:hAnsi="微软雅黑"/>
        </w:rPr>
        <w:t>生成一条Warning的</w:t>
      </w:r>
      <w:r>
        <w:rPr>
          <w:rFonts w:ascii="微软雅黑" w:eastAsia="微软雅黑" w:hAnsi="微软雅黑" w:hint="eastAsia"/>
        </w:rPr>
        <w:t>syslog</w:t>
      </w:r>
      <w:r>
        <w:rPr>
          <w:rFonts w:ascii="微软雅黑" w:eastAsia="微软雅黑" w:hAnsi="微软雅黑"/>
        </w:rPr>
        <w:t>告警提示。</w:t>
      </w:r>
    </w:p>
    <w:p w14:paraId="320C55AF" w14:textId="77777777" w:rsidR="0076630D" w:rsidRDefault="0076630D">
      <w:pPr>
        <w:rPr>
          <w:rFonts w:ascii="微软雅黑" w:eastAsia="微软雅黑" w:hAnsi="微软雅黑"/>
        </w:rPr>
      </w:pPr>
    </w:p>
    <w:p w14:paraId="1E3FF22B" w14:textId="77777777" w:rsidR="0076630D" w:rsidRDefault="00D7272D" w:rsidP="00B10728">
      <w:pPr>
        <w:pStyle w:val="af2"/>
        <w:numPr>
          <w:ilvl w:val="0"/>
          <w:numId w:val="181"/>
        </w:numPr>
        <w:ind w:firstLineChars="0"/>
        <w:rPr>
          <w:rFonts w:ascii="微软雅黑" w:eastAsia="微软雅黑" w:hAnsi="微软雅黑"/>
        </w:rPr>
      </w:pPr>
      <w:r>
        <w:rPr>
          <w:rFonts w:ascii="微软雅黑" w:eastAsia="微软雅黑" w:hAnsi="微软雅黑" w:hint="eastAsia"/>
        </w:rPr>
        <w:t>管理</w:t>
      </w:r>
      <w:r>
        <w:rPr>
          <w:rFonts w:ascii="微软雅黑" w:eastAsia="微软雅黑" w:hAnsi="微软雅黑"/>
        </w:rPr>
        <w:t>VLAN：【</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指定的VLAN作为设备管理VLAN，默认选中VLAN 1</w:t>
      </w:r>
      <w:r>
        <w:rPr>
          <w:rFonts w:ascii="微软雅黑" w:eastAsia="微软雅黑" w:hAnsi="微软雅黑" w:hint="eastAsia"/>
        </w:rPr>
        <w:t>。</w:t>
      </w:r>
    </w:p>
    <w:p w14:paraId="163A1C10" w14:textId="77777777" w:rsidR="0076630D" w:rsidRDefault="00D7272D">
      <w:pPr>
        <w:pStyle w:val="af2"/>
        <w:ind w:left="841"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选中</w:t>
      </w:r>
      <w:r>
        <w:rPr>
          <w:rFonts w:ascii="微软雅黑" w:eastAsia="微软雅黑" w:hAnsi="微软雅黑"/>
        </w:rPr>
        <w:t>的</w:t>
      </w:r>
      <w:r>
        <w:rPr>
          <w:rFonts w:ascii="微软雅黑" w:eastAsia="微软雅黑" w:hAnsi="微软雅黑" w:hint="eastAsia"/>
        </w:rPr>
        <w:t>管理</w:t>
      </w:r>
      <w:r>
        <w:rPr>
          <w:rFonts w:ascii="微软雅黑" w:eastAsia="微软雅黑" w:hAnsi="微软雅黑"/>
        </w:rPr>
        <w:t>VLAN，在IPv4</w:t>
      </w:r>
      <w:r>
        <w:rPr>
          <w:rFonts w:ascii="微软雅黑" w:eastAsia="微软雅黑" w:hAnsi="微软雅黑" w:hint="eastAsia"/>
        </w:rPr>
        <w:t>接口</w:t>
      </w:r>
      <w:r>
        <w:rPr>
          <w:rFonts w:ascii="微软雅黑" w:eastAsia="微软雅黑" w:hAnsi="微软雅黑"/>
        </w:rPr>
        <w:t>列表和IPv6接口列表中会</w:t>
      </w:r>
      <w:r>
        <w:rPr>
          <w:rFonts w:ascii="微软雅黑" w:eastAsia="微软雅黑" w:hAnsi="微软雅黑" w:hint="eastAsia"/>
        </w:rPr>
        <w:t>标记出</w:t>
      </w:r>
      <w:r>
        <w:rPr>
          <w:rFonts w:ascii="微软雅黑" w:eastAsia="微软雅黑" w:hAnsi="微软雅黑"/>
        </w:rPr>
        <w:t>管理VLAN</w:t>
      </w:r>
      <w:r>
        <w:rPr>
          <w:rFonts w:ascii="微软雅黑" w:eastAsia="微软雅黑" w:hAnsi="微软雅黑" w:hint="eastAsia"/>
        </w:rPr>
        <w:t>（在表项</w:t>
      </w:r>
      <w:r>
        <w:rPr>
          <w:rFonts w:ascii="微软雅黑" w:eastAsia="微软雅黑" w:hAnsi="微软雅黑"/>
        </w:rPr>
        <w:t>的VLAN</w:t>
      </w:r>
      <w:r>
        <w:rPr>
          <w:rFonts w:ascii="微软雅黑" w:eastAsia="微软雅黑" w:hAnsi="微软雅黑" w:hint="eastAsia"/>
        </w:rPr>
        <w:t>接口名称</w:t>
      </w:r>
      <w:r>
        <w:rPr>
          <w:rFonts w:ascii="微软雅黑" w:eastAsia="微软雅黑" w:hAnsi="微软雅黑"/>
        </w:rPr>
        <w:t>前加“*”</w:t>
      </w:r>
      <w:r>
        <w:rPr>
          <w:rFonts w:ascii="微软雅黑" w:eastAsia="微软雅黑" w:hAnsi="微软雅黑" w:hint="eastAsia"/>
        </w:rPr>
        <w:t>进行标识）。</w:t>
      </w:r>
    </w:p>
    <w:p w14:paraId="4E534D61" w14:textId="7D7CD139" w:rsidR="0076630D" w:rsidRPr="00287AD9" w:rsidRDefault="00D7272D" w:rsidP="00B10728">
      <w:pPr>
        <w:pStyle w:val="af2"/>
        <w:numPr>
          <w:ilvl w:val="0"/>
          <w:numId w:val="181"/>
        </w:numPr>
        <w:ind w:firstLineChars="0"/>
        <w:rPr>
          <w:rFonts w:ascii="微软雅黑" w:eastAsia="微软雅黑" w:hAnsi="微软雅黑"/>
        </w:rPr>
      </w:pPr>
      <w:r w:rsidRPr="00287AD9">
        <w:rPr>
          <w:rFonts w:ascii="微软雅黑" w:eastAsia="微软雅黑" w:hAnsi="微软雅黑" w:hint="eastAsia"/>
        </w:rPr>
        <w:t>IPv</w:t>
      </w:r>
      <w:r w:rsidRPr="00287AD9">
        <w:rPr>
          <w:rFonts w:ascii="微软雅黑" w:eastAsia="微软雅黑" w:hAnsi="微软雅黑"/>
        </w:rPr>
        <w:t>4</w:t>
      </w:r>
      <w:r w:rsidRPr="00287AD9">
        <w:rPr>
          <w:rFonts w:ascii="微软雅黑" w:eastAsia="微软雅黑" w:hAnsi="微软雅黑" w:hint="eastAsia"/>
        </w:rPr>
        <w:t>默认网关</w:t>
      </w:r>
      <w:r w:rsidR="00287AD9" w:rsidRPr="00287AD9">
        <w:rPr>
          <w:rFonts w:ascii="微软雅黑" w:eastAsia="微软雅黑" w:hAnsi="微软雅黑" w:hint="eastAsia"/>
          <w:color w:val="FFFFFF"/>
          <w:highlight w:val="darkGreen"/>
        </w:rPr>
        <w:t>(</w:t>
      </w:r>
      <w:r w:rsidR="00287AD9" w:rsidRPr="00287AD9">
        <w:rPr>
          <w:rFonts w:ascii="微软雅黑" w:eastAsia="微软雅黑" w:hAnsi="微软雅黑"/>
          <w:color w:val="FFFFFF"/>
          <w:highlight w:val="darkGreen"/>
        </w:rPr>
        <w:t>FP2</w:t>
      </w:r>
      <w:r w:rsidR="00287AD9" w:rsidRPr="00287AD9">
        <w:rPr>
          <w:rFonts w:ascii="微软雅黑" w:eastAsia="微软雅黑" w:hAnsi="微软雅黑" w:hint="eastAsia"/>
          <w:color w:val="FFFFFF"/>
          <w:highlight w:val="darkGreen"/>
        </w:rPr>
        <w:t>)</w:t>
      </w:r>
      <w:r w:rsidRPr="00287AD9">
        <w:rPr>
          <w:rFonts w:ascii="微软雅黑" w:eastAsia="微软雅黑" w:hAnsi="微软雅黑"/>
        </w:rPr>
        <w:t>：</w:t>
      </w:r>
      <w:r w:rsidRPr="00287AD9">
        <w:rPr>
          <w:rFonts w:ascii="微软雅黑" w:eastAsia="微软雅黑" w:hAnsi="微软雅黑" w:hint="eastAsia"/>
        </w:rPr>
        <w:t>【text文本框】设置</w:t>
      </w:r>
      <w:r w:rsidRPr="00287AD9">
        <w:rPr>
          <w:rFonts w:ascii="微软雅黑" w:eastAsia="微软雅黑" w:hAnsi="微软雅黑"/>
        </w:rPr>
        <w:t>IPv4</w:t>
      </w:r>
      <w:r w:rsidRPr="00287AD9">
        <w:rPr>
          <w:rFonts w:ascii="微软雅黑" w:eastAsia="微软雅黑" w:hAnsi="微软雅黑" w:hint="eastAsia"/>
        </w:rPr>
        <w:t>协议</w:t>
      </w:r>
      <w:r w:rsidRPr="00287AD9">
        <w:rPr>
          <w:rFonts w:ascii="微软雅黑" w:eastAsia="微软雅黑" w:hAnsi="微软雅黑"/>
        </w:rPr>
        <w:t>栈的默认网关，</w:t>
      </w:r>
      <w:r w:rsidRPr="00287AD9">
        <w:rPr>
          <w:rFonts w:ascii="微软雅黑" w:eastAsia="微软雅黑" w:hAnsi="微软雅黑" w:hint="eastAsia"/>
        </w:rPr>
        <w:t>按照IPv4地址格式点分十进制输入</w:t>
      </w:r>
    </w:p>
    <w:p w14:paraId="6CCC6B96" w14:textId="6E919424" w:rsidR="0076630D" w:rsidRPr="00031253" w:rsidRDefault="00D7272D" w:rsidP="00031253">
      <w:pPr>
        <w:pStyle w:val="af2"/>
        <w:numPr>
          <w:ilvl w:val="0"/>
          <w:numId w:val="181"/>
        </w:numPr>
        <w:ind w:firstLineChars="0"/>
        <w:rPr>
          <w:rFonts w:ascii="微软雅黑" w:eastAsia="微软雅黑" w:hAnsi="微软雅黑"/>
        </w:rPr>
      </w:pPr>
      <w:r w:rsidRPr="00287AD9">
        <w:rPr>
          <w:rFonts w:ascii="微软雅黑" w:eastAsia="微软雅黑" w:hAnsi="微软雅黑"/>
        </w:rPr>
        <w:t>IPv6默认网关</w:t>
      </w:r>
      <w:r w:rsidR="00287AD9" w:rsidRPr="00287AD9">
        <w:rPr>
          <w:rFonts w:ascii="微软雅黑" w:eastAsia="微软雅黑" w:hAnsi="微软雅黑" w:hint="eastAsia"/>
          <w:color w:val="FFFFFF"/>
          <w:highlight w:val="darkGreen"/>
        </w:rPr>
        <w:t>(</w:t>
      </w:r>
      <w:r w:rsidR="00287AD9" w:rsidRPr="00287AD9">
        <w:rPr>
          <w:rFonts w:ascii="微软雅黑" w:eastAsia="微软雅黑" w:hAnsi="微软雅黑"/>
          <w:color w:val="FFFFFF"/>
          <w:highlight w:val="darkGreen"/>
        </w:rPr>
        <w:t>FP2</w:t>
      </w:r>
      <w:r w:rsidR="00287AD9" w:rsidRPr="00287AD9">
        <w:rPr>
          <w:rFonts w:ascii="微软雅黑" w:eastAsia="微软雅黑" w:hAnsi="微软雅黑" w:hint="eastAsia"/>
          <w:color w:val="FFFFFF"/>
          <w:highlight w:val="darkGreen"/>
        </w:rPr>
        <w:t>)</w:t>
      </w:r>
      <w:r w:rsidRPr="00287AD9">
        <w:rPr>
          <w:rFonts w:ascii="微软雅黑" w:eastAsia="微软雅黑" w:hAnsi="微软雅黑"/>
        </w:rPr>
        <w:t>：</w:t>
      </w:r>
      <w:r w:rsidRPr="00287AD9">
        <w:rPr>
          <w:rFonts w:ascii="微软雅黑" w:eastAsia="微软雅黑" w:hAnsi="微软雅黑" w:hint="eastAsia"/>
        </w:rPr>
        <w:t>【text文本框】设置</w:t>
      </w:r>
      <w:r w:rsidRPr="00287AD9">
        <w:rPr>
          <w:rFonts w:ascii="微软雅黑" w:eastAsia="微软雅黑" w:hAnsi="微软雅黑"/>
        </w:rPr>
        <w:t>IPv6协议栈的默认网关，</w:t>
      </w:r>
      <w:r w:rsidRPr="00287AD9">
        <w:rPr>
          <w:rFonts w:ascii="微软雅黑" w:eastAsia="微软雅黑" w:hAnsi="微软雅黑" w:hint="eastAsia"/>
        </w:rPr>
        <w:t>以IPv6地址</w:t>
      </w:r>
      <w:r w:rsidRPr="00287AD9">
        <w:rPr>
          <w:rFonts w:ascii="微软雅黑" w:eastAsia="微软雅黑" w:hAnsi="微软雅黑" w:hint="eastAsia"/>
        </w:rPr>
        <w:lastRenderedPageBreak/>
        <w:t>格式输入</w:t>
      </w:r>
      <w:r w:rsidR="00031253">
        <w:rPr>
          <w:rFonts w:ascii="微软雅黑" w:eastAsia="微软雅黑" w:hAnsi="微软雅黑" w:hint="eastAsia"/>
        </w:rPr>
        <w:t>。</w:t>
      </w:r>
      <w:r w:rsidR="00031253">
        <w:rPr>
          <w:rFonts w:ascii="微软雅黑" w:eastAsia="微软雅黑" w:hAnsi="微软雅黑"/>
        </w:rPr>
        <w:t>当输入链路本地地址时，还需选择出接口（</w:t>
      </w:r>
      <w:r w:rsidR="00031253">
        <w:rPr>
          <w:rFonts w:ascii="微软雅黑" w:eastAsia="微软雅黑" w:hAnsi="微软雅黑" w:hint="eastAsia"/>
        </w:rPr>
        <w:t>VLAN接口</w:t>
      </w:r>
      <w:r w:rsidR="00031253" w:rsidRPr="00031253">
        <w:rPr>
          <w:rFonts w:ascii="微软雅黑" w:eastAsia="微软雅黑" w:hAnsi="微软雅黑"/>
        </w:rPr>
        <w:t>）</w:t>
      </w:r>
    </w:p>
    <w:p w14:paraId="724DF284" w14:textId="67E95914" w:rsidR="00DA6554" w:rsidRDefault="00D7272D" w:rsidP="00287AD9">
      <w:pPr>
        <w:pStyle w:val="af2"/>
        <w:ind w:left="841" w:firstLineChars="0" w:firstLine="0"/>
        <w:rPr>
          <w:rFonts w:ascii="微软雅黑" w:eastAsia="微软雅黑" w:hAnsi="微软雅黑"/>
        </w:rPr>
      </w:pPr>
      <w:r w:rsidRPr="00287AD9">
        <w:rPr>
          <w:rFonts w:ascii="微软雅黑" w:eastAsia="微软雅黑" w:hAnsi="微软雅黑" w:hint="eastAsia"/>
          <w:color w:val="FF0000"/>
        </w:rPr>
        <w:t>注：</w:t>
      </w:r>
      <w:r w:rsidR="00DA6554">
        <w:rPr>
          <w:rFonts w:ascii="微软雅黑" w:eastAsia="微软雅黑" w:hAnsi="微软雅黑" w:hint="eastAsia"/>
        </w:rPr>
        <w:t>1.</w:t>
      </w:r>
      <w:r w:rsidR="00287AD9">
        <w:rPr>
          <w:rFonts w:ascii="微软雅黑" w:eastAsia="微软雅黑" w:hAnsi="微软雅黑" w:hint="eastAsia"/>
        </w:rPr>
        <w:t>IPv</w:t>
      </w:r>
      <w:r w:rsidR="00287AD9">
        <w:rPr>
          <w:rFonts w:ascii="微软雅黑" w:eastAsia="微软雅黑" w:hAnsi="微软雅黑"/>
        </w:rPr>
        <w:t>4</w:t>
      </w:r>
      <w:r w:rsidR="00287AD9">
        <w:rPr>
          <w:rFonts w:ascii="微软雅黑" w:eastAsia="微软雅黑" w:hAnsi="微软雅黑" w:hint="eastAsia"/>
        </w:rPr>
        <w:t>和</w:t>
      </w:r>
      <w:r w:rsidR="00287AD9">
        <w:rPr>
          <w:rFonts w:ascii="微软雅黑" w:eastAsia="微软雅黑" w:hAnsi="微软雅黑"/>
        </w:rPr>
        <w:t>IPv6</w:t>
      </w:r>
      <w:r w:rsidR="00287AD9">
        <w:rPr>
          <w:rFonts w:ascii="微软雅黑" w:eastAsia="微软雅黑" w:hAnsi="微软雅黑" w:hint="eastAsia"/>
        </w:rPr>
        <w:t>默认网关</w:t>
      </w:r>
      <w:r w:rsidR="00287AD9">
        <w:rPr>
          <w:rFonts w:ascii="微软雅黑" w:eastAsia="微软雅黑" w:hAnsi="微软雅黑"/>
        </w:rPr>
        <w:t>的配置，与静态路由添加的默认路由</w:t>
      </w:r>
      <w:r w:rsidR="00287AD9">
        <w:rPr>
          <w:rFonts w:ascii="微软雅黑" w:eastAsia="微软雅黑" w:hAnsi="微软雅黑" w:hint="eastAsia"/>
        </w:rPr>
        <w:t>里</w:t>
      </w:r>
      <w:r w:rsidR="00287AD9">
        <w:rPr>
          <w:rFonts w:ascii="微软雅黑" w:eastAsia="微软雅黑" w:hAnsi="微软雅黑"/>
        </w:rPr>
        <w:t>的</w:t>
      </w:r>
      <w:r w:rsidR="00287AD9">
        <w:rPr>
          <w:rFonts w:ascii="微软雅黑" w:eastAsia="微软雅黑" w:hAnsi="微软雅黑" w:hint="eastAsia"/>
        </w:rPr>
        <w:t>下一跳</w:t>
      </w:r>
      <w:r w:rsidR="00287AD9">
        <w:rPr>
          <w:rFonts w:ascii="微软雅黑" w:eastAsia="微软雅黑" w:hAnsi="微软雅黑"/>
        </w:rPr>
        <w:t>地址保持一致。当</w:t>
      </w:r>
      <w:r w:rsidR="00287AD9">
        <w:rPr>
          <w:rFonts w:ascii="微软雅黑" w:eastAsia="微软雅黑" w:hAnsi="微软雅黑" w:hint="eastAsia"/>
        </w:rPr>
        <w:t>设备</w:t>
      </w:r>
      <w:r w:rsidR="00287AD9">
        <w:rPr>
          <w:rFonts w:ascii="微软雅黑" w:eastAsia="微软雅黑" w:hAnsi="微软雅黑"/>
        </w:rPr>
        <w:t>尚未存在默认路由或仅存在DHCP的默认路由时，一旦配置了</w:t>
      </w:r>
      <w:r w:rsidR="00287AD9">
        <w:rPr>
          <w:rFonts w:ascii="微软雅黑" w:eastAsia="微软雅黑" w:hAnsi="微软雅黑" w:hint="eastAsia"/>
        </w:rPr>
        <w:t>此处</w:t>
      </w:r>
      <w:r w:rsidR="00287AD9">
        <w:rPr>
          <w:rFonts w:ascii="微软雅黑" w:eastAsia="微软雅黑" w:hAnsi="微软雅黑"/>
        </w:rPr>
        <w:t>的默认网关，则自动生成一条</w:t>
      </w:r>
      <w:r w:rsidR="00287AD9">
        <w:rPr>
          <w:rFonts w:ascii="微软雅黑" w:eastAsia="微软雅黑" w:hAnsi="微软雅黑" w:hint="eastAsia"/>
        </w:rPr>
        <w:t>下一跳地址</w:t>
      </w:r>
      <w:r w:rsidR="00287AD9">
        <w:rPr>
          <w:rFonts w:ascii="微软雅黑" w:eastAsia="微软雅黑" w:hAnsi="微软雅黑"/>
        </w:rPr>
        <w:t>为</w:t>
      </w:r>
      <w:r w:rsidR="00287AD9">
        <w:rPr>
          <w:rFonts w:ascii="微软雅黑" w:eastAsia="微软雅黑" w:hAnsi="微软雅黑" w:hint="eastAsia"/>
        </w:rPr>
        <w:t>该</w:t>
      </w:r>
      <w:r w:rsidR="00287AD9">
        <w:rPr>
          <w:rFonts w:ascii="微软雅黑" w:eastAsia="微软雅黑" w:hAnsi="微软雅黑"/>
        </w:rPr>
        <w:t>网关地址的默认路由</w:t>
      </w:r>
      <w:r w:rsidR="00A22262">
        <w:rPr>
          <w:rFonts w:ascii="微软雅黑" w:eastAsia="微软雅黑" w:hAnsi="微软雅黑" w:hint="eastAsia"/>
        </w:rPr>
        <w:t>，</w:t>
      </w:r>
      <w:r w:rsidR="00A22262">
        <w:rPr>
          <w:rFonts w:ascii="微软雅黑" w:eastAsia="微软雅黑" w:hAnsi="微软雅黑"/>
        </w:rPr>
        <w:t>后续若修改，则默认路由处自动同步更新</w:t>
      </w:r>
      <w:r w:rsidR="00287AD9">
        <w:rPr>
          <w:rFonts w:ascii="微软雅黑" w:eastAsia="微软雅黑" w:hAnsi="微软雅黑" w:hint="eastAsia"/>
        </w:rPr>
        <w:t>；</w:t>
      </w:r>
      <w:r w:rsidR="00A22262">
        <w:rPr>
          <w:rFonts w:ascii="微软雅黑" w:eastAsia="微软雅黑" w:hAnsi="微软雅黑" w:hint="eastAsia"/>
        </w:rPr>
        <w:t>若</w:t>
      </w:r>
      <w:r w:rsidR="00A22262">
        <w:rPr>
          <w:rFonts w:ascii="微软雅黑" w:eastAsia="微软雅黑" w:hAnsi="微软雅黑"/>
        </w:rPr>
        <w:t>默认</w:t>
      </w:r>
      <w:r w:rsidR="00A22262">
        <w:rPr>
          <w:rFonts w:ascii="微软雅黑" w:eastAsia="微软雅黑" w:hAnsi="微软雅黑" w:hint="eastAsia"/>
        </w:rPr>
        <w:t>路由</w:t>
      </w:r>
      <w:r w:rsidR="00A22262">
        <w:rPr>
          <w:rFonts w:ascii="微软雅黑" w:eastAsia="微软雅黑" w:hAnsi="微软雅黑"/>
        </w:rPr>
        <w:t>编辑</w:t>
      </w:r>
      <w:r w:rsidR="00A22262">
        <w:rPr>
          <w:rFonts w:ascii="微软雅黑" w:eastAsia="微软雅黑" w:hAnsi="微软雅黑" w:hint="eastAsia"/>
        </w:rPr>
        <w:t>下一跳</w:t>
      </w:r>
      <w:r w:rsidR="00A22262">
        <w:rPr>
          <w:rFonts w:ascii="微软雅黑" w:eastAsia="微软雅黑" w:hAnsi="微软雅黑"/>
        </w:rPr>
        <w:t>，此处的默认网关</w:t>
      </w:r>
      <w:r w:rsidR="00A22262">
        <w:rPr>
          <w:rFonts w:ascii="微软雅黑" w:eastAsia="微软雅黑" w:hAnsi="微软雅黑" w:hint="eastAsia"/>
        </w:rPr>
        <w:t>也</w:t>
      </w:r>
      <w:r w:rsidR="00A22262">
        <w:rPr>
          <w:rFonts w:ascii="微软雅黑" w:eastAsia="微软雅黑" w:hAnsi="微软雅黑"/>
        </w:rPr>
        <w:t>同步更新。</w:t>
      </w:r>
    </w:p>
    <w:p w14:paraId="21C438A9" w14:textId="475D789F" w:rsidR="00287AD9" w:rsidRPr="00287AD9" w:rsidRDefault="00DA6554" w:rsidP="00C732AC">
      <w:pPr>
        <w:pStyle w:val="af2"/>
        <w:ind w:left="841"/>
        <w:rPr>
          <w:rFonts w:ascii="微软雅黑" w:eastAsia="微软雅黑" w:hAnsi="微软雅黑"/>
        </w:rPr>
      </w:pPr>
      <w:r>
        <w:rPr>
          <w:rFonts w:ascii="微软雅黑" w:eastAsia="微软雅黑" w:hAnsi="微软雅黑" w:hint="eastAsia"/>
        </w:rPr>
        <w:t>2.当清空</w:t>
      </w:r>
      <w:r>
        <w:rPr>
          <w:rFonts w:ascii="微软雅黑" w:eastAsia="微软雅黑" w:hAnsi="微软雅黑"/>
        </w:rPr>
        <w:t>网关时，会同步删除默认路由，</w:t>
      </w:r>
      <w:r>
        <w:rPr>
          <w:rFonts w:ascii="微软雅黑" w:eastAsia="微软雅黑" w:hAnsi="微软雅黑" w:hint="eastAsia"/>
        </w:rPr>
        <w:t>确定时</w:t>
      </w:r>
      <w:r>
        <w:rPr>
          <w:rFonts w:ascii="微软雅黑" w:eastAsia="微软雅黑" w:hAnsi="微软雅黑"/>
        </w:rPr>
        <w:t>需提示可能会托管而无法远程访问，具体为</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默认网关</w:t>
      </w:r>
      <w:r>
        <w:rPr>
          <w:rFonts w:ascii="微软雅黑" w:eastAsia="微软雅黑" w:hAnsi="微软雅黑"/>
        </w:rPr>
        <w:t>：“</w:t>
      </w:r>
      <w:r>
        <w:rPr>
          <w:rFonts w:ascii="微软雅黑" w:eastAsia="微软雅黑" w:hAnsi="微软雅黑" w:hint="eastAsia"/>
        </w:rPr>
        <w:t>确定修改</w:t>
      </w:r>
      <w:r>
        <w:rPr>
          <w:rFonts w:ascii="微软雅黑" w:eastAsia="微软雅黑" w:hAnsi="微软雅黑"/>
        </w:rPr>
        <w:t>？IPv4</w:t>
      </w:r>
      <w:r>
        <w:rPr>
          <w:rFonts w:ascii="微软雅黑" w:eastAsia="微软雅黑" w:hAnsi="微软雅黑" w:hint="eastAsia"/>
        </w:rPr>
        <w:t>网关</w:t>
      </w:r>
      <w:r>
        <w:rPr>
          <w:rFonts w:ascii="微软雅黑" w:eastAsia="微软雅黑" w:hAnsi="微软雅黑"/>
        </w:rPr>
        <w:t>默认为空，</w:t>
      </w:r>
      <w:r>
        <w:rPr>
          <w:rFonts w:ascii="微软雅黑" w:eastAsia="微软雅黑" w:hAnsi="微软雅黑" w:hint="eastAsia"/>
        </w:rPr>
        <w:t>可能</w:t>
      </w:r>
      <w:r>
        <w:rPr>
          <w:rFonts w:ascii="微软雅黑" w:eastAsia="微软雅黑" w:hAnsi="微软雅黑"/>
        </w:rPr>
        <w:t>导致交换机托管而无法远程访问。”</w:t>
      </w:r>
      <w:r>
        <w:rPr>
          <w:rFonts w:ascii="微软雅黑" w:eastAsia="微软雅黑" w:hAnsi="微软雅黑" w:hint="eastAsia"/>
        </w:rPr>
        <w:t>；</w:t>
      </w:r>
      <w:r>
        <w:rPr>
          <w:rFonts w:ascii="微软雅黑" w:eastAsia="微软雅黑" w:hAnsi="微软雅黑"/>
        </w:rPr>
        <w:t>IPv6默认网关：“</w:t>
      </w:r>
      <w:r>
        <w:rPr>
          <w:rFonts w:ascii="微软雅黑" w:eastAsia="微软雅黑" w:hAnsi="微软雅黑" w:hint="eastAsia"/>
        </w:rPr>
        <w:t>确定修改</w:t>
      </w:r>
      <w:r>
        <w:rPr>
          <w:rFonts w:ascii="微软雅黑" w:eastAsia="微软雅黑" w:hAnsi="微软雅黑"/>
        </w:rPr>
        <w:t>？</w:t>
      </w:r>
      <w:r>
        <w:rPr>
          <w:rFonts w:ascii="微软雅黑" w:eastAsia="微软雅黑" w:hAnsi="微软雅黑" w:hint="eastAsia"/>
        </w:rPr>
        <w:t>IPv</w:t>
      </w:r>
      <w:r>
        <w:rPr>
          <w:rFonts w:ascii="微软雅黑" w:eastAsia="微软雅黑" w:hAnsi="微软雅黑"/>
        </w:rPr>
        <w:t>6</w:t>
      </w:r>
      <w:r>
        <w:rPr>
          <w:rFonts w:ascii="微软雅黑" w:eastAsia="微软雅黑" w:hAnsi="微软雅黑" w:hint="eastAsia"/>
        </w:rPr>
        <w:t>默认网关</w:t>
      </w:r>
      <w:r>
        <w:rPr>
          <w:rFonts w:ascii="微软雅黑" w:eastAsia="微软雅黑" w:hAnsi="微软雅黑"/>
        </w:rPr>
        <w:t>为空，可能导致</w:t>
      </w:r>
      <w:r>
        <w:rPr>
          <w:rFonts w:ascii="微软雅黑" w:eastAsia="微软雅黑" w:hAnsi="微软雅黑" w:hint="eastAsia"/>
        </w:rPr>
        <w:t>交换机</w:t>
      </w:r>
      <w:r>
        <w:rPr>
          <w:rFonts w:ascii="微软雅黑" w:eastAsia="微软雅黑" w:hAnsi="微软雅黑"/>
        </w:rPr>
        <w:t>托管而无法通过IPv6地址进行远程访问</w:t>
      </w:r>
      <w:r>
        <w:rPr>
          <w:rFonts w:ascii="微软雅黑" w:eastAsia="微软雅黑" w:hAnsi="微软雅黑" w:hint="eastAsia"/>
        </w:rPr>
        <w:t>。</w:t>
      </w:r>
      <w:r>
        <w:rPr>
          <w:rFonts w:ascii="微软雅黑" w:eastAsia="微软雅黑" w:hAnsi="微软雅黑"/>
        </w:rPr>
        <w:t>”</w:t>
      </w:r>
    </w:p>
    <w:p w14:paraId="641F3C04" w14:textId="77777777" w:rsidR="0076630D" w:rsidRDefault="0076630D">
      <w:pPr>
        <w:rPr>
          <w:rFonts w:ascii="微软雅黑" w:eastAsia="微软雅黑" w:hAnsi="微软雅黑"/>
        </w:rPr>
      </w:pPr>
    </w:p>
    <w:p w14:paraId="1D4E61E9" w14:textId="77777777" w:rsidR="0076630D" w:rsidRDefault="00D7272D">
      <w:pPr>
        <w:pStyle w:val="20"/>
        <w:numPr>
          <w:ilvl w:val="1"/>
          <w:numId w:val="1"/>
        </w:numPr>
        <w:rPr>
          <w:rFonts w:ascii="微软雅黑" w:eastAsia="微软雅黑" w:hAnsi="微软雅黑"/>
        </w:rPr>
      </w:pPr>
      <w:bookmarkStart w:id="342" w:name="_DHCP_(FP1D)"/>
      <w:bookmarkStart w:id="343" w:name="_Toc149138827"/>
      <w:bookmarkEnd w:id="342"/>
      <w:r>
        <w:rPr>
          <w:rFonts w:ascii="微软雅黑" w:eastAsia="微软雅黑" w:hAnsi="微软雅黑"/>
        </w:rPr>
        <w:t xml:space="preserve">DHCP </w:t>
      </w:r>
      <w:r>
        <w:rPr>
          <w:rFonts w:ascii="微软雅黑" w:eastAsia="微软雅黑" w:hAnsi="微软雅黑"/>
          <w:color w:val="EEECE1" w:themeColor="background2"/>
          <w:highlight w:val="blue"/>
        </w:rPr>
        <w:t>(FP1D)</w:t>
      </w:r>
      <w:bookmarkEnd w:id="343"/>
    </w:p>
    <w:p w14:paraId="630EF62B" w14:textId="77777777" w:rsidR="0076630D" w:rsidRDefault="00D7272D">
      <w:pPr>
        <w:rPr>
          <w:rFonts w:ascii="微软雅黑" w:eastAsia="微软雅黑" w:hAnsi="微软雅黑"/>
        </w:rPr>
      </w:pPr>
      <w:r>
        <w:rPr>
          <w:rFonts w:ascii="微软雅黑" w:eastAsia="微软雅黑" w:hAnsi="微软雅黑" w:hint="eastAsia"/>
        </w:rPr>
        <w:t>【功能概述】</w:t>
      </w:r>
    </w:p>
    <w:p w14:paraId="5006B73F" w14:textId="77777777" w:rsidR="0076630D" w:rsidRDefault="00D7272D">
      <w:pPr>
        <w:rPr>
          <w:rFonts w:ascii="微软雅黑" w:eastAsia="微软雅黑" w:hAnsi="微软雅黑"/>
          <w:b/>
        </w:rPr>
      </w:pPr>
      <w:r>
        <w:rPr>
          <w:rFonts w:ascii="微软雅黑" w:eastAsia="微软雅黑" w:hAnsi="微软雅黑" w:hint="eastAsia"/>
          <w:b/>
        </w:rPr>
        <w:t>DHCP：</w:t>
      </w:r>
    </w:p>
    <w:p w14:paraId="2CB0CDBF" w14:textId="77777777" w:rsidR="0076630D" w:rsidRDefault="00D7272D">
      <w:pPr>
        <w:ind w:firstLine="420"/>
        <w:rPr>
          <w:rFonts w:ascii="微软雅黑" w:eastAsia="微软雅黑" w:hAnsi="微软雅黑"/>
        </w:rPr>
      </w:pPr>
      <w:r>
        <w:rPr>
          <w:rFonts w:ascii="微软雅黑" w:eastAsia="微软雅黑" w:hAnsi="微软雅黑" w:hint="eastAsia"/>
        </w:rPr>
        <w:t>动态</w:t>
      </w:r>
      <w:r>
        <w:rPr>
          <w:rFonts w:ascii="微软雅黑" w:eastAsia="微软雅黑" w:hAnsi="微软雅黑"/>
        </w:rPr>
        <w:t>主机配置协议DHCP是一种用于集中对用户IP地址进行动态管理和配置的技术</w:t>
      </w:r>
      <w:r>
        <w:rPr>
          <w:rFonts w:ascii="微软雅黑" w:eastAsia="微软雅黑" w:hAnsi="微软雅黑" w:hint="eastAsia"/>
        </w:rPr>
        <w:t>。DHCP不仅</w:t>
      </w:r>
      <w:r>
        <w:rPr>
          <w:rFonts w:ascii="微软雅黑" w:eastAsia="微软雅黑" w:hAnsi="微软雅黑"/>
        </w:rPr>
        <w:t>允许计算机动态地获取IP地址，</w:t>
      </w:r>
      <w:r>
        <w:rPr>
          <w:rFonts w:ascii="微软雅黑" w:eastAsia="微软雅黑" w:hAnsi="微软雅黑" w:hint="eastAsia"/>
        </w:rPr>
        <w:t>而且</w:t>
      </w:r>
      <w:r>
        <w:rPr>
          <w:rFonts w:ascii="微软雅黑" w:eastAsia="微软雅黑" w:hAnsi="微软雅黑"/>
        </w:rPr>
        <w:t>能够分配其他</w:t>
      </w:r>
      <w:r>
        <w:rPr>
          <w:rFonts w:ascii="微软雅黑" w:eastAsia="微软雅黑" w:hAnsi="微软雅黑" w:hint="eastAsia"/>
        </w:rPr>
        <w:t>配置参数</w:t>
      </w:r>
      <w:r>
        <w:rPr>
          <w:rFonts w:ascii="微软雅黑" w:eastAsia="微软雅黑" w:hAnsi="微软雅黑"/>
        </w:rPr>
        <w:t>，例如客户端的启动配置文件，使客户端仅用一个消息就获取它所需要的所有配置信息。</w:t>
      </w:r>
    </w:p>
    <w:p w14:paraId="15D1D468" w14:textId="77777777" w:rsidR="0076630D" w:rsidRDefault="00D7272D">
      <w:pPr>
        <w:ind w:firstLine="420"/>
        <w:rPr>
          <w:rFonts w:ascii="微软雅黑" w:eastAsia="微软雅黑" w:hAnsi="微软雅黑"/>
        </w:rPr>
      </w:pPr>
      <w:r>
        <w:rPr>
          <w:rFonts w:ascii="微软雅黑" w:eastAsia="微软雅黑" w:hAnsi="微软雅黑" w:hint="eastAsia"/>
        </w:rPr>
        <w:t>DHCP</w:t>
      </w:r>
      <w:r>
        <w:rPr>
          <w:rFonts w:ascii="微软雅黑" w:eastAsia="微软雅黑" w:hAnsi="微软雅黑"/>
        </w:rPr>
        <w:t>协议采用客户端</w:t>
      </w:r>
      <w:r>
        <w:rPr>
          <w:rFonts w:ascii="微软雅黑" w:eastAsia="微软雅黑" w:hAnsi="微软雅黑" w:hint="eastAsia"/>
        </w:rPr>
        <w:t>/服务器</w:t>
      </w:r>
      <w:r>
        <w:rPr>
          <w:rFonts w:ascii="微软雅黑" w:eastAsia="微软雅黑" w:hAnsi="微软雅黑"/>
        </w:rPr>
        <w:t>通信模式，由客户端向服务器提出配置申请，</w:t>
      </w:r>
      <w:r>
        <w:rPr>
          <w:rFonts w:ascii="微软雅黑" w:eastAsia="微软雅黑" w:hAnsi="微软雅黑" w:hint="eastAsia"/>
        </w:rPr>
        <w:t>服务器</w:t>
      </w:r>
      <w:r>
        <w:rPr>
          <w:rFonts w:ascii="微软雅黑" w:eastAsia="微软雅黑" w:hAnsi="微软雅黑"/>
        </w:rPr>
        <w:t>返回为客户端分配的配置信息。DHCP</w:t>
      </w:r>
      <w:r>
        <w:rPr>
          <w:rFonts w:ascii="微软雅黑" w:eastAsia="微软雅黑" w:hAnsi="微软雅黑" w:hint="eastAsia"/>
        </w:rPr>
        <w:t>可以提供</w:t>
      </w:r>
      <w:r>
        <w:rPr>
          <w:rFonts w:ascii="微软雅黑" w:eastAsia="微软雅黑" w:hAnsi="微软雅黑"/>
        </w:rPr>
        <w:t>两种</w:t>
      </w:r>
      <w:r>
        <w:rPr>
          <w:rFonts w:ascii="微软雅黑" w:eastAsia="微软雅黑" w:hAnsi="微软雅黑" w:hint="eastAsia"/>
        </w:rPr>
        <w:t>地址</w:t>
      </w:r>
      <w:r>
        <w:rPr>
          <w:rFonts w:ascii="微软雅黑" w:eastAsia="微软雅黑" w:hAnsi="微软雅黑"/>
        </w:rPr>
        <w:t>分配机制，网络管理员可以根据网络需求为不同的主机选择不同</w:t>
      </w:r>
      <w:r>
        <w:rPr>
          <w:rFonts w:ascii="微软雅黑" w:eastAsia="微软雅黑" w:hAnsi="微软雅黑" w:hint="eastAsia"/>
        </w:rPr>
        <w:t>的</w:t>
      </w:r>
      <w:r>
        <w:rPr>
          <w:rFonts w:ascii="微软雅黑" w:eastAsia="微软雅黑" w:hAnsi="微软雅黑"/>
        </w:rPr>
        <w:t>分配策略。</w:t>
      </w:r>
    </w:p>
    <w:p w14:paraId="2DCE6037" w14:textId="77777777" w:rsidR="0076630D" w:rsidRDefault="00D7272D" w:rsidP="00B10728">
      <w:pPr>
        <w:pStyle w:val="af2"/>
        <w:numPr>
          <w:ilvl w:val="0"/>
          <w:numId w:val="182"/>
        </w:numPr>
        <w:ind w:firstLineChars="0"/>
        <w:rPr>
          <w:rFonts w:ascii="微软雅黑" w:eastAsia="微软雅黑" w:hAnsi="微软雅黑"/>
        </w:rPr>
      </w:pPr>
      <w:r>
        <w:rPr>
          <w:rFonts w:ascii="微软雅黑" w:eastAsia="微软雅黑" w:hAnsi="微软雅黑" w:hint="eastAsia"/>
        </w:rPr>
        <w:t>动态分配机制：</w:t>
      </w:r>
      <w:r>
        <w:rPr>
          <w:rFonts w:ascii="微软雅黑" w:eastAsia="微软雅黑" w:hAnsi="微软雅黑"/>
        </w:rPr>
        <w:t>通过DHCP为主机分配一个有使用期限（</w:t>
      </w:r>
      <w:r>
        <w:rPr>
          <w:rFonts w:ascii="微软雅黑" w:eastAsia="微软雅黑" w:hAnsi="微软雅黑" w:hint="eastAsia"/>
        </w:rPr>
        <w:t>即</w:t>
      </w:r>
      <w:r>
        <w:rPr>
          <w:rFonts w:ascii="微软雅黑" w:eastAsia="微软雅黑" w:hAnsi="微软雅黑"/>
        </w:rPr>
        <w:t>租期）</w:t>
      </w:r>
      <w:r>
        <w:rPr>
          <w:rFonts w:ascii="微软雅黑" w:eastAsia="微软雅黑" w:hAnsi="微软雅黑" w:hint="eastAsia"/>
        </w:rPr>
        <w:t>的</w:t>
      </w:r>
      <w:r>
        <w:rPr>
          <w:rFonts w:ascii="微软雅黑" w:eastAsia="微软雅黑" w:hAnsi="微软雅黑"/>
        </w:rPr>
        <w:t>IP地址</w:t>
      </w:r>
    </w:p>
    <w:p w14:paraId="614DEDED" w14:textId="77777777" w:rsidR="0076630D" w:rsidRDefault="00D7272D" w:rsidP="00B10728">
      <w:pPr>
        <w:pStyle w:val="af2"/>
        <w:numPr>
          <w:ilvl w:val="0"/>
          <w:numId w:val="182"/>
        </w:numPr>
        <w:ind w:firstLineChars="0"/>
        <w:rPr>
          <w:rFonts w:ascii="微软雅黑" w:eastAsia="微软雅黑" w:hAnsi="微软雅黑"/>
        </w:rPr>
      </w:pPr>
      <w:r>
        <w:rPr>
          <w:rFonts w:ascii="微软雅黑" w:eastAsia="微软雅黑" w:hAnsi="微软雅黑" w:hint="eastAsia"/>
        </w:rPr>
        <w:lastRenderedPageBreak/>
        <w:t>静态分配机制</w:t>
      </w:r>
      <w:r>
        <w:rPr>
          <w:rFonts w:ascii="微软雅黑" w:eastAsia="微软雅黑" w:hAnsi="微软雅黑"/>
        </w:rPr>
        <w:t>：网络管理员通过DHCP为指定的主机分配固定的IP</w:t>
      </w:r>
      <w:r>
        <w:rPr>
          <w:rFonts w:ascii="微软雅黑" w:eastAsia="微软雅黑" w:hAnsi="微软雅黑" w:hint="eastAsia"/>
        </w:rPr>
        <w:t>地址</w:t>
      </w:r>
    </w:p>
    <w:p w14:paraId="05AD9609" w14:textId="77777777" w:rsidR="0076630D" w:rsidRDefault="00D7272D">
      <w:pPr>
        <w:ind w:firstLine="420"/>
        <w:rPr>
          <w:rFonts w:ascii="微软雅黑" w:eastAsia="微软雅黑" w:hAnsi="微软雅黑"/>
        </w:rPr>
      </w:pPr>
      <w:r>
        <w:rPr>
          <w:rFonts w:ascii="微软雅黑" w:eastAsia="微软雅黑" w:hAnsi="微软雅黑" w:hint="eastAsia"/>
        </w:rPr>
        <w:t>DHCP</w:t>
      </w:r>
      <w:r>
        <w:rPr>
          <w:rFonts w:ascii="微软雅黑" w:eastAsia="微软雅黑" w:hAnsi="微软雅黑"/>
        </w:rPr>
        <w:t>组网</w:t>
      </w:r>
      <w:r>
        <w:rPr>
          <w:rFonts w:ascii="微软雅黑" w:eastAsia="微软雅黑" w:hAnsi="微软雅黑" w:hint="eastAsia"/>
        </w:rPr>
        <w:t>中</w:t>
      </w:r>
      <w:r>
        <w:rPr>
          <w:rFonts w:ascii="微软雅黑" w:eastAsia="微软雅黑" w:hAnsi="微软雅黑"/>
        </w:rPr>
        <w:t>，主要包括以下三个概念：</w:t>
      </w:r>
    </w:p>
    <w:p w14:paraId="6F619130" w14:textId="77777777" w:rsidR="0076630D" w:rsidRDefault="00D7272D" w:rsidP="00B10728">
      <w:pPr>
        <w:pStyle w:val="af2"/>
        <w:numPr>
          <w:ilvl w:val="0"/>
          <w:numId w:val="183"/>
        </w:numPr>
        <w:ind w:firstLineChars="0"/>
        <w:rPr>
          <w:rFonts w:ascii="微软雅黑" w:eastAsia="微软雅黑" w:hAnsi="微软雅黑"/>
        </w:rPr>
      </w:pPr>
      <w:r>
        <w:rPr>
          <w:rFonts w:ascii="微软雅黑" w:eastAsia="微软雅黑" w:hAnsi="微软雅黑" w:hint="eastAsia"/>
        </w:rPr>
        <w:t>DHCP</w:t>
      </w:r>
      <w:r>
        <w:rPr>
          <w:rFonts w:ascii="微软雅黑" w:eastAsia="微软雅黑" w:hAnsi="微软雅黑"/>
        </w:rPr>
        <w:t>服务器：</w:t>
      </w:r>
      <w:r>
        <w:rPr>
          <w:rFonts w:ascii="微软雅黑" w:eastAsia="微软雅黑" w:hAnsi="微软雅黑" w:hint="eastAsia"/>
        </w:rPr>
        <w:t>负责</w:t>
      </w:r>
      <w:r>
        <w:rPr>
          <w:rFonts w:ascii="微软雅黑" w:eastAsia="微软雅黑" w:hAnsi="微软雅黑"/>
        </w:rPr>
        <w:t>从地址池中选择IP地址分配至DHCP客户端，还可以为DHCP客户端提供其他网络参数，如默认网关地址</w:t>
      </w:r>
      <w:r>
        <w:rPr>
          <w:rFonts w:ascii="微软雅黑" w:eastAsia="微软雅黑" w:hAnsi="微软雅黑" w:hint="eastAsia"/>
        </w:rPr>
        <w:t>、</w:t>
      </w:r>
      <w:r>
        <w:rPr>
          <w:rFonts w:ascii="微软雅黑" w:eastAsia="微软雅黑" w:hAnsi="微软雅黑"/>
        </w:rPr>
        <w:t>DNS服务器地址和WINS服务器地址。DHCP</w:t>
      </w:r>
      <w:r>
        <w:rPr>
          <w:rFonts w:ascii="微软雅黑" w:eastAsia="微软雅黑" w:hAnsi="微软雅黑" w:hint="eastAsia"/>
        </w:rPr>
        <w:t>服务器</w:t>
      </w:r>
      <w:r>
        <w:rPr>
          <w:rFonts w:ascii="微软雅黑" w:eastAsia="微软雅黑" w:hAnsi="微软雅黑"/>
        </w:rPr>
        <w:t>可以</w:t>
      </w:r>
      <w:r>
        <w:rPr>
          <w:rFonts w:ascii="微软雅黑" w:eastAsia="微软雅黑" w:hAnsi="微软雅黑" w:hint="eastAsia"/>
        </w:rPr>
        <w:t>接收</w:t>
      </w:r>
      <w:r>
        <w:rPr>
          <w:rFonts w:ascii="微软雅黑" w:eastAsia="微软雅黑" w:hAnsi="微软雅黑"/>
        </w:rPr>
        <w:t>处理来自本网段或跨网段由DHCP中继转发的DHCP请求报文。</w:t>
      </w:r>
    </w:p>
    <w:p w14:paraId="0D0BC7F1" w14:textId="77777777" w:rsidR="0076630D" w:rsidRDefault="00D7272D" w:rsidP="00B10728">
      <w:pPr>
        <w:pStyle w:val="af2"/>
        <w:numPr>
          <w:ilvl w:val="0"/>
          <w:numId w:val="183"/>
        </w:numPr>
        <w:ind w:firstLineChars="0"/>
        <w:rPr>
          <w:rFonts w:ascii="微软雅黑" w:eastAsia="微软雅黑" w:hAnsi="微软雅黑"/>
        </w:rPr>
      </w:pPr>
      <w:r>
        <w:rPr>
          <w:rFonts w:ascii="微软雅黑" w:eastAsia="微软雅黑" w:hAnsi="微软雅黑"/>
        </w:rPr>
        <w:t>DHCP客户端：发送DHCP请求报文、通过BOOTP或DHCP协议请求获取IP地址等网络参数的设备。</w:t>
      </w:r>
    </w:p>
    <w:p w14:paraId="18021270" w14:textId="77777777" w:rsidR="0076630D" w:rsidRDefault="00D7272D" w:rsidP="00B10728">
      <w:pPr>
        <w:pStyle w:val="af2"/>
        <w:numPr>
          <w:ilvl w:val="0"/>
          <w:numId w:val="183"/>
        </w:numPr>
        <w:ind w:firstLineChars="0"/>
        <w:rPr>
          <w:rFonts w:ascii="微软雅黑" w:eastAsia="微软雅黑" w:hAnsi="微软雅黑"/>
        </w:rPr>
      </w:pPr>
      <w:r>
        <w:rPr>
          <w:rFonts w:ascii="微软雅黑" w:eastAsia="微软雅黑" w:hAnsi="微软雅黑"/>
        </w:rPr>
        <w:t>DHCP中继：负责</w:t>
      </w:r>
      <w:r>
        <w:rPr>
          <w:rFonts w:ascii="微软雅黑" w:eastAsia="微软雅黑" w:hAnsi="微软雅黑" w:hint="eastAsia"/>
        </w:rPr>
        <w:t>转发</w:t>
      </w:r>
      <w:r>
        <w:rPr>
          <w:rFonts w:ascii="微软雅黑" w:eastAsia="微软雅黑" w:hAnsi="微软雅黑"/>
        </w:rPr>
        <w:t>DHCP服务器和DHCP客户端之间的DHCP报文，协助DHCP服务器向DHCP客户端动态分配网络参数的设备。</w:t>
      </w:r>
    </w:p>
    <w:p w14:paraId="228A1AC5" w14:textId="77777777" w:rsidR="0076630D" w:rsidRDefault="00D7272D">
      <w:pPr>
        <w:ind w:firstLine="420"/>
        <w:rPr>
          <w:rFonts w:ascii="微软雅黑" w:eastAsia="微软雅黑" w:hAnsi="微软雅黑"/>
        </w:rPr>
      </w:pPr>
      <w:r>
        <w:rPr>
          <w:rFonts w:ascii="微软雅黑" w:eastAsia="微软雅黑" w:hAnsi="微软雅黑"/>
        </w:rPr>
        <w:t>DHCP客户端广播</w:t>
      </w:r>
      <w:r>
        <w:rPr>
          <w:rFonts w:ascii="微软雅黑" w:eastAsia="微软雅黑" w:hAnsi="微软雅黑" w:hint="eastAsia"/>
        </w:rPr>
        <w:t>发送</w:t>
      </w:r>
      <w:r>
        <w:rPr>
          <w:rFonts w:ascii="微软雅黑" w:eastAsia="微软雅黑" w:hAnsi="微软雅黑"/>
        </w:rPr>
        <w:t>请求报文</w:t>
      </w:r>
      <w:r>
        <w:rPr>
          <w:rFonts w:ascii="微软雅黑" w:eastAsia="微软雅黑" w:hAnsi="微软雅黑" w:hint="eastAsia"/>
        </w:rPr>
        <w:t>（即</w:t>
      </w:r>
      <w:r>
        <w:rPr>
          <w:rFonts w:ascii="微软雅黑" w:eastAsia="微软雅黑" w:hAnsi="微软雅黑"/>
        </w:rPr>
        <w:t>目的</w:t>
      </w:r>
      <w:r>
        <w:rPr>
          <w:rFonts w:ascii="微软雅黑" w:eastAsia="微软雅黑" w:hAnsi="微软雅黑" w:hint="eastAsia"/>
        </w:rPr>
        <w:t>IP</w:t>
      </w:r>
      <w:r>
        <w:rPr>
          <w:rFonts w:ascii="微软雅黑" w:eastAsia="微软雅黑" w:hAnsi="微软雅黑"/>
        </w:rPr>
        <w:t>地址为</w:t>
      </w:r>
      <w:r>
        <w:rPr>
          <w:rFonts w:ascii="微软雅黑" w:eastAsia="微软雅黑" w:hAnsi="微软雅黑" w:hint="eastAsia"/>
        </w:rPr>
        <w:t>255.255.255.255），</w:t>
      </w:r>
      <w:r>
        <w:rPr>
          <w:rFonts w:ascii="微软雅黑" w:eastAsia="微软雅黑" w:hAnsi="微软雅黑"/>
        </w:rPr>
        <w:t>位于同一网段内的DHCP服务器</w:t>
      </w:r>
      <w:r>
        <w:rPr>
          <w:rFonts w:ascii="微软雅黑" w:eastAsia="微软雅黑" w:hAnsi="微软雅黑" w:hint="eastAsia"/>
        </w:rPr>
        <w:t>能够</w:t>
      </w:r>
      <w:r>
        <w:rPr>
          <w:rFonts w:ascii="微软雅黑" w:eastAsia="微软雅黑" w:hAnsi="微软雅黑"/>
        </w:rPr>
        <w:t>接收</w:t>
      </w:r>
      <w:r>
        <w:rPr>
          <w:rFonts w:ascii="微软雅黑" w:eastAsia="微软雅黑" w:hAnsi="微软雅黑" w:hint="eastAsia"/>
        </w:rPr>
        <w:t>请求</w:t>
      </w:r>
      <w:r>
        <w:rPr>
          <w:rFonts w:ascii="微软雅黑" w:eastAsia="微软雅黑" w:hAnsi="微软雅黑"/>
        </w:rPr>
        <w:t>报文。如果DHCP客户端和DHCP</w:t>
      </w:r>
      <w:r>
        <w:rPr>
          <w:rFonts w:ascii="微软雅黑" w:eastAsia="微软雅黑" w:hAnsi="微软雅黑" w:hint="eastAsia"/>
        </w:rPr>
        <w:t>服务器不在</w:t>
      </w:r>
      <w:r>
        <w:rPr>
          <w:rFonts w:ascii="微软雅黑" w:eastAsia="微软雅黑" w:hAnsi="微软雅黑"/>
        </w:rPr>
        <w:t>同一网段，DHCP服务器无法接收来自客户端的请求报文，此时，需要通过DHCP中继来转发DHCP报文。不同于</w:t>
      </w:r>
      <w:r>
        <w:rPr>
          <w:rFonts w:ascii="微软雅黑" w:eastAsia="微软雅黑" w:hAnsi="微软雅黑" w:hint="eastAsia"/>
        </w:rPr>
        <w:t>传统</w:t>
      </w:r>
      <w:r>
        <w:rPr>
          <w:rFonts w:ascii="微软雅黑" w:eastAsia="微软雅黑" w:hAnsi="微软雅黑"/>
        </w:rPr>
        <w:t>的IP报文转发，DHCP中继接收到DHCP请求或应答报文后，会重新修改报文格式并生成一个新的DHCP报文再进行转发。</w:t>
      </w:r>
    </w:p>
    <w:p w14:paraId="2731C75E" w14:textId="77777777" w:rsidR="0076630D" w:rsidRDefault="00D7272D">
      <w:pPr>
        <w:ind w:firstLine="420"/>
        <w:rPr>
          <w:rFonts w:ascii="微软雅黑" w:eastAsia="微软雅黑" w:hAnsi="微软雅黑"/>
        </w:rPr>
      </w:pPr>
      <w:r>
        <w:rPr>
          <w:rFonts w:ascii="微软雅黑" w:eastAsia="微软雅黑" w:hAnsi="微软雅黑"/>
          <w:b/>
        </w:rPr>
        <w:t>DHCP租期：</w:t>
      </w:r>
      <w:r>
        <w:rPr>
          <w:rFonts w:ascii="微软雅黑" w:eastAsia="微软雅黑" w:hAnsi="微软雅黑" w:hint="eastAsia"/>
        </w:rPr>
        <w:t>DHCP服务器</w:t>
      </w:r>
      <w:r>
        <w:rPr>
          <w:rFonts w:ascii="微软雅黑" w:eastAsia="微软雅黑" w:hAnsi="微软雅黑"/>
        </w:rPr>
        <w:t>给</w:t>
      </w:r>
      <w:r>
        <w:rPr>
          <w:rFonts w:ascii="微软雅黑" w:eastAsia="微软雅黑" w:hAnsi="微软雅黑" w:hint="eastAsia"/>
        </w:rPr>
        <w:t>每个</w:t>
      </w:r>
      <w:r>
        <w:rPr>
          <w:rFonts w:ascii="微软雅黑" w:eastAsia="微软雅黑" w:hAnsi="微软雅黑"/>
        </w:rPr>
        <w:t>分配给客户端的IP地址定义一个使用期限，该使用期限被称为租期。在租期到期前，DHCP客户端如果仍需要</w:t>
      </w:r>
      <w:r>
        <w:rPr>
          <w:rFonts w:ascii="微软雅黑" w:eastAsia="微软雅黑" w:hAnsi="微软雅黑" w:hint="eastAsia"/>
        </w:rPr>
        <w:t>使用</w:t>
      </w:r>
      <w:r>
        <w:rPr>
          <w:rFonts w:ascii="微软雅黑" w:eastAsia="微软雅黑" w:hAnsi="微软雅黑"/>
        </w:rPr>
        <w:t>该IP地址，可以请求延长租期；如果不需要，可以主动释放该IP地址。在没有</w:t>
      </w:r>
      <w:r>
        <w:rPr>
          <w:rFonts w:ascii="微软雅黑" w:eastAsia="微软雅黑" w:hAnsi="微软雅黑" w:hint="eastAsia"/>
        </w:rPr>
        <w:t>其他</w:t>
      </w:r>
      <w:r>
        <w:rPr>
          <w:rFonts w:ascii="微软雅黑" w:eastAsia="微软雅黑" w:hAnsi="微软雅黑"/>
        </w:rPr>
        <w:t>空闲地址可用的情况下，DHCP服务器会把客户端主动释放的IP地址重新分配给其他客户端。</w:t>
      </w:r>
    </w:p>
    <w:p w14:paraId="3BBA25C9" w14:textId="77777777" w:rsidR="0076630D" w:rsidRDefault="00D7272D">
      <w:pPr>
        <w:ind w:firstLine="420"/>
        <w:rPr>
          <w:rFonts w:ascii="微软雅黑" w:eastAsia="微软雅黑" w:hAnsi="微软雅黑"/>
        </w:rPr>
      </w:pPr>
      <w:r>
        <w:rPr>
          <w:rFonts w:ascii="微软雅黑" w:eastAsia="微软雅黑" w:hAnsi="微软雅黑" w:hint="eastAsia"/>
        </w:rPr>
        <w:t>DHCP</w:t>
      </w:r>
      <w:r>
        <w:rPr>
          <w:rFonts w:ascii="微软雅黑" w:eastAsia="微软雅黑" w:hAnsi="微软雅黑"/>
        </w:rPr>
        <w:t>服务器动态分配的</w:t>
      </w:r>
      <w:r>
        <w:rPr>
          <w:rFonts w:ascii="微软雅黑" w:eastAsia="微软雅黑" w:hAnsi="微软雅黑" w:hint="eastAsia"/>
        </w:rPr>
        <w:t>所有</w:t>
      </w:r>
      <w:r>
        <w:rPr>
          <w:rFonts w:ascii="微软雅黑" w:eastAsia="微软雅黑" w:hAnsi="微软雅黑"/>
        </w:rPr>
        <w:t>IP地址都</w:t>
      </w:r>
      <w:r>
        <w:rPr>
          <w:rFonts w:ascii="微软雅黑" w:eastAsia="微软雅黑" w:hAnsi="微软雅黑" w:hint="eastAsia"/>
        </w:rPr>
        <w:t>受</w:t>
      </w:r>
      <w:r>
        <w:rPr>
          <w:rFonts w:ascii="微软雅黑" w:eastAsia="微软雅黑" w:hAnsi="微软雅黑"/>
        </w:rPr>
        <w:t>租期时长的限制，不同的DHCP服务器配置的租期</w:t>
      </w:r>
      <w:r>
        <w:rPr>
          <w:rFonts w:ascii="微软雅黑" w:eastAsia="微软雅黑" w:hAnsi="微软雅黑" w:hint="eastAsia"/>
        </w:rPr>
        <w:t>时长</w:t>
      </w:r>
      <w:r>
        <w:rPr>
          <w:rFonts w:ascii="微软雅黑" w:eastAsia="微软雅黑" w:hAnsi="微软雅黑"/>
        </w:rPr>
        <w:t>可以不同。静态分配的IP地址不受租期</w:t>
      </w:r>
      <w:r>
        <w:rPr>
          <w:rFonts w:ascii="微软雅黑" w:eastAsia="微软雅黑" w:hAnsi="微软雅黑" w:hint="eastAsia"/>
        </w:rPr>
        <w:t>时长</w:t>
      </w:r>
      <w:r>
        <w:rPr>
          <w:rFonts w:ascii="微软雅黑" w:eastAsia="微软雅黑" w:hAnsi="微软雅黑"/>
        </w:rPr>
        <w:t>的限制，使用期限为无限长。</w:t>
      </w:r>
    </w:p>
    <w:p w14:paraId="6F48522E" w14:textId="77777777" w:rsidR="0076630D" w:rsidRDefault="00D7272D">
      <w:pPr>
        <w:ind w:firstLine="420"/>
        <w:rPr>
          <w:rFonts w:ascii="微软雅黑" w:eastAsia="微软雅黑" w:hAnsi="微软雅黑"/>
        </w:rPr>
      </w:pPr>
      <w:r>
        <w:rPr>
          <w:rFonts w:ascii="微软雅黑" w:eastAsia="微软雅黑" w:hAnsi="微软雅黑"/>
        </w:rPr>
        <w:t>DHCP客户端不会等到租期到期后再申请IP地址，这样</w:t>
      </w:r>
      <w:r>
        <w:rPr>
          <w:rFonts w:ascii="微软雅黑" w:eastAsia="微软雅黑" w:hAnsi="微软雅黑" w:hint="eastAsia"/>
        </w:rPr>
        <w:t>会</w:t>
      </w:r>
      <w:r>
        <w:rPr>
          <w:rFonts w:ascii="微软雅黑" w:eastAsia="微软雅黑" w:hAnsi="微软雅黑"/>
        </w:rPr>
        <w:t>导致IP地址</w:t>
      </w:r>
      <w:r>
        <w:rPr>
          <w:rFonts w:ascii="微软雅黑" w:eastAsia="微软雅黑" w:hAnsi="微软雅黑" w:hint="eastAsia"/>
        </w:rPr>
        <w:t>被</w:t>
      </w:r>
      <w:r>
        <w:rPr>
          <w:rFonts w:ascii="微软雅黑" w:eastAsia="微软雅黑" w:hAnsi="微软雅黑"/>
        </w:rPr>
        <w:t>服务器回收，</w:t>
      </w:r>
      <w:r>
        <w:rPr>
          <w:rFonts w:ascii="微软雅黑" w:eastAsia="微软雅黑" w:hAnsi="微软雅黑"/>
        </w:rPr>
        <w:lastRenderedPageBreak/>
        <w:t>然后分配给其他客户端。为保证</w:t>
      </w:r>
      <w:r>
        <w:rPr>
          <w:rFonts w:ascii="微软雅黑" w:eastAsia="微软雅黑" w:hAnsi="微软雅黑" w:hint="eastAsia"/>
        </w:rPr>
        <w:t>能够</w:t>
      </w:r>
      <w:r>
        <w:rPr>
          <w:rFonts w:ascii="微软雅黑" w:eastAsia="微软雅黑" w:hAnsi="微软雅黑"/>
        </w:rPr>
        <w:t>使用原来的IP地址，客户端会在租期到期前的某个时间点就开始申请延长租期。</w:t>
      </w:r>
    </w:p>
    <w:p w14:paraId="44859776" w14:textId="77777777" w:rsidR="0076630D" w:rsidRDefault="00D7272D">
      <w:pPr>
        <w:ind w:firstLine="420"/>
        <w:rPr>
          <w:rFonts w:ascii="微软雅黑" w:eastAsia="微软雅黑" w:hAnsi="微软雅黑"/>
        </w:rPr>
      </w:pPr>
      <w:r>
        <w:rPr>
          <w:rFonts w:ascii="微软雅黑" w:eastAsia="微软雅黑" w:hAnsi="微软雅黑"/>
          <w:b/>
        </w:rPr>
        <w:t>DHCP地址池：</w:t>
      </w:r>
      <w:r>
        <w:rPr>
          <w:rFonts w:ascii="微软雅黑" w:eastAsia="微软雅黑" w:hAnsi="微软雅黑" w:hint="eastAsia"/>
        </w:rPr>
        <w:t>DHCP</w:t>
      </w:r>
      <w:r>
        <w:rPr>
          <w:rFonts w:ascii="微软雅黑" w:eastAsia="微软雅黑" w:hAnsi="微软雅黑"/>
        </w:rPr>
        <w:t>服务器</w:t>
      </w:r>
      <w:r>
        <w:rPr>
          <w:rFonts w:ascii="微软雅黑" w:eastAsia="微软雅黑" w:hAnsi="微软雅黑" w:hint="eastAsia"/>
        </w:rPr>
        <w:t>可以为</w:t>
      </w:r>
      <w:r>
        <w:rPr>
          <w:rFonts w:ascii="微软雅黑" w:eastAsia="微软雅黑" w:hAnsi="微软雅黑"/>
        </w:rPr>
        <w:t>客户端分配的所有IP地址的集合。除</w:t>
      </w:r>
      <w:r>
        <w:rPr>
          <w:rFonts w:ascii="微软雅黑" w:eastAsia="微软雅黑" w:hAnsi="微软雅黑" w:hint="eastAsia"/>
        </w:rPr>
        <w:t>IP</w:t>
      </w:r>
      <w:r>
        <w:rPr>
          <w:rFonts w:ascii="微软雅黑" w:eastAsia="微软雅黑" w:hAnsi="微软雅黑"/>
        </w:rPr>
        <w:t>地址外，地址池内还可以配置租期、子网掩码、默认网关等网络参数。</w:t>
      </w:r>
      <w:r>
        <w:rPr>
          <w:rFonts w:ascii="微软雅黑" w:eastAsia="微软雅黑" w:hAnsi="微软雅黑" w:hint="eastAsia"/>
        </w:rPr>
        <w:t>在</w:t>
      </w:r>
      <w:r>
        <w:rPr>
          <w:rFonts w:ascii="微软雅黑" w:eastAsia="微软雅黑" w:hAnsi="微软雅黑"/>
        </w:rPr>
        <w:t>DHCP</w:t>
      </w:r>
      <w:r>
        <w:rPr>
          <w:rFonts w:ascii="微软雅黑" w:eastAsia="微软雅黑" w:hAnsi="微软雅黑" w:hint="eastAsia"/>
        </w:rPr>
        <w:t>服务器</w:t>
      </w:r>
      <w:r>
        <w:rPr>
          <w:rFonts w:ascii="微软雅黑" w:eastAsia="微软雅黑" w:hAnsi="微软雅黑"/>
        </w:rPr>
        <w:t>为</w:t>
      </w:r>
      <w:r>
        <w:rPr>
          <w:rFonts w:ascii="微软雅黑" w:eastAsia="微软雅黑" w:hAnsi="微软雅黑" w:hint="eastAsia"/>
        </w:rPr>
        <w:t>客户端</w:t>
      </w:r>
      <w:r>
        <w:rPr>
          <w:rFonts w:ascii="微软雅黑" w:eastAsia="微软雅黑" w:hAnsi="微软雅黑"/>
        </w:rPr>
        <w:t>分配IP地址时，这些网络参数</w:t>
      </w:r>
      <w:r>
        <w:rPr>
          <w:rFonts w:ascii="微软雅黑" w:eastAsia="微软雅黑" w:hAnsi="微软雅黑" w:hint="eastAsia"/>
        </w:rPr>
        <w:t>也一并</w:t>
      </w:r>
      <w:r>
        <w:rPr>
          <w:rFonts w:ascii="微软雅黑" w:eastAsia="微软雅黑" w:hAnsi="微软雅黑"/>
        </w:rPr>
        <w:t>分配给客户端。根据创建方式的不同</w:t>
      </w:r>
      <w:r>
        <w:rPr>
          <w:rFonts w:ascii="微软雅黑" w:eastAsia="微软雅黑" w:hAnsi="微软雅黑" w:hint="eastAsia"/>
        </w:rPr>
        <w:t>，</w:t>
      </w:r>
      <w:r>
        <w:rPr>
          <w:rFonts w:ascii="微软雅黑" w:eastAsia="微软雅黑" w:hAnsi="微软雅黑"/>
        </w:rPr>
        <w:t>地址池可以分为基于接口方式的地址池和</w:t>
      </w:r>
      <w:r>
        <w:rPr>
          <w:rFonts w:ascii="微软雅黑" w:eastAsia="微软雅黑" w:hAnsi="微软雅黑" w:hint="eastAsia"/>
        </w:rPr>
        <w:t>基于</w:t>
      </w:r>
      <w:r>
        <w:rPr>
          <w:rFonts w:ascii="微软雅黑" w:eastAsia="微软雅黑" w:hAnsi="微软雅黑"/>
        </w:rPr>
        <w:t>全局方式的地址池。</w:t>
      </w:r>
    </w:p>
    <w:p w14:paraId="5410614F" w14:textId="77777777" w:rsidR="0076630D" w:rsidRDefault="00D7272D" w:rsidP="00B10728">
      <w:pPr>
        <w:pStyle w:val="af2"/>
        <w:numPr>
          <w:ilvl w:val="0"/>
          <w:numId w:val="184"/>
        </w:numPr>
        <w:ind w:firstLineChars="0"/>
        <w:rPr>
          <w:rFonts w:ascii="微软雅黑" w:eastAsia="微软雅黑" w:hAnsi="微软雅黑"/>
        </w:rPr>
      </w:pPr>
      <w:r>
        <w:rPr>
          <w:rFonts w:ascii="微软雅黑" w:eastAsia="微软雅黑" w:hAnsi="微软雅黑" w:hint="eastAsia"/>
        </w:rPr>
        <w:t>基于接口</w:t>
      </w:r>
      <w:r>
        <w:rPr>
          <w:rFonts w:ascii="微软雅黑" w:eastAsia="微软雅黑" w:hAnsi="微软雅黑"/>
        </w:rPr>
        <w:t>方式的地址池</w:t>
      </w:r>
      <w:r>
        <w:rPr>
          <w:rFonts w:ascii="微软雅黑" w:eastAsia="微软雅黑" w:hAnsi="微软雅黑" w:hint="eastAsia"/>
        </w:rPr>
        <w:t>：在DHCP</w:t>
      </w:r>
      <w:r>
        <w:rPr>
          <w:rFonts w:ascii="微软雅黑" w:eastAsia="微软雅黑" w:hAnsi="微软雅黑"/>
        </w:rPr>
        <w:t>服务器与客户端相连的接口上配置IP地址，地址池是跟此接口地址所属同一网段的IP地址</w:t>
      </w:r>
      <w:r>
        <w:rPr>
          <w:rFonts w:ascii="微软雅黑" w:eastAsia="微软雅黑" w:hAnsi="微软雅黑" w:hint="eastAsia"/>
        </w:rPr>
        <w:t>，</w:t>
      </w:r>
      <w:r>
        <w:rPr>
          <w:rFonts w:ascii="微软雅黑" w:eastAsia="微软雅黑" w:hAnsi="微软雅黑"/>
        </w:rPr>
        <w:t>且地址池中地址只能分配</w:t>
      </w:r>
      <w:r>
        <w:rPr>
          <w:rFonts w:ascii="微软雅黑" w:eastAsia="微软雅黑" w:hAnsi="微软雅黑" w:hint="eastAsia"/>
        </w:rPr>
        <w:t>给</w:t>
      </w:r>
      <w:r>
        <w:rPr>
          <w:rFonts w:ascii="微软雅黑" w:eastAsia="微软雅黑" w:hAnsi="微软雅黑"/>
        </w:rPr>
        <w:t>此接口下的客户端。</w:t>
      </w:r>
    </w:p>
    <w:p w14:paraId="1371EC91" w14:textId="77777777" w:rsidR="0076630D" w:rsidRDefault="00D7272D" w:rsidP="00B10728">
      <w:pPr>
        <w:pStyle w:val="af2"/>
        <w:numPr>
          <w:ilvl w:val="0"/>
          <w:numId w:val="184"/>
        </w:numPr>
        <w:ind w:firstLineChars="0"/>
        <w:rPr>
          <w:rFonts w:ascii="微软雅黑" w:eastAsia="微软雅黑" w:hAnsi="微软雅黑"/>
        </w:rPr>
      </w:pPr>
      <w:r>
        <w:rPr>
          <w:rFonts w:ascii="微软雅黑" w:eastAsia="微软雅黑" w:hAnsi="微软雅黑" w:hint="eastAsia"/>
        </w:rPr>
        <w:t>基于</w:t>
      </w:r>
      <w:r>
        <w:rPr>
          <w:rFonts w:ascii="微软雅黑" w:eastAsia="微软雅黑" w:hAnsi="微软雅黑"/>
        </w:rPr>
        <w:t>全局方式的地址池</w:t>
      </w:r>
      <w:r>
        <w:rPr>
          <w:rFonts w:ascii="微软雅黑" w:eastAsia="微软雅黑" w:hAnsi="微软雅黑" w:hint="eastAsia"/>
        </w:rPr>
        <w:t>：在</w:t>
      </w:r>
      <w:r>
        <w:rPr>
          <w:rFonts w:ascii="微软雅黑" w:eastAsia="微软雅黑" w:hAnsi="微软雅黑"/>
        </w:rPr>
        <w:t>全局创建指定网段的地址池，且地址池中地址可以分配给设备所有接口下的客户端。当</w:t>
      </w:r>
      <w:r>
        <w:rPr>
          <w:rFonts w:ascii="微软雅黑" w:eastAsia="微软雅黑" w:hAnsi="微软雅黑" w:hint="eastAsia"/>
        </w:rPr>
        <w:t>DHCP</w:t>
      </w:r>
      <w:r>
        <w:rPr>
          <w:rFonts w:ascii="微软雅黑" w:eastAsia="微软雅黑" w:hAnsi="微软雅黑"/>
        </w:rPr>
        <w:t>服务器与客户端不</w:t>
      </w:r>
      <w:r>
        <w:rPr>
          <w:rFonts w:ascii="微软雅黑" w:eastAsia="微软雅黑" w:hAnsi="微软雅黑" w:hint="eastAsia"/>
        </w:rPr>
        <w:t>在</w:t>
      </w:r>
      <w:r>
        <w:rPr>
          <w:rFonts w:ascii="微软雅黑" w:eastAsia="微软雅黑" w:hAnsi="微软雅黑"/>
        </w:rPr>
        <w:t>同一网段时，需要部署DHCP中继。</w:t>
      </w:r>
    </w:p>
    <w:p w14:paraId="148D3A7D" w14:textId="77777777" w:rsidR="0076630D" w:rsidRDefault="00D7272D">
      <w:pPr>
        <w:ind w:firstLine="420"/>
        <w:rPr>
          <w:rFonts w:ascii="微软雅黑" w:eastAsia="微软雅黑" w:hAnsi="微软雅黑"/>
        </w:rPr>
      </w:pPr>
      <w:r>
        <w:rPr>
          <w:rFonts w:ascii="微软雅黑" w:eastAsia="微软雅黑" w:hAnsi="微软雅黑"/>
        </w:rPr>
        <w:t>DHCP服务器依据是否部署DHCP中继来选择</w:t>
      </w:r>
      <w:r>
        <w:rPr>
          <w:rFonts w:ascii="微软雅黑" w:eastAsia="微软雅黑" w:hAnsi="微软雅黑" w:hint="eastAsia"/>
        </w:rPr>
        <w:t>地址池</w:t>
      </w:r>
      <w:r>
        <w:rPr>
          <w:rFonts w:ascii="微软雅黑" w:eastAsia="微软雅黑" w:hAnsi="微软雅黑"/>
        </w:rPr>
        <w:t>。无</w:t>
      </w:r>
      <w:r>
        <w:rPr>
          <w:rFonts w:ascii="微软雅黑" w:eastAsia="微软雅黑" w:hAnsi="微软雅黑" w:hint="eastAsia"/>
        </w:rPr>
        <w:t>DHCP</w:t>
      </w:r>
      <w:r>
        <w:rPr>
          <w:rFonts w:ascii="微软雅黑" w:eastAsia="微软雅黑" w:hAnsi="微软雅黑"/>
        </w:rPr>
        <w:t>中继</w:t>
      </w:r>
      <w:r>
        <w:rPr>
          <w:rFonts w:ascii="微软雅黑" w:eastAsia="微软雅黑" w:hAnsi="微软雅黑" w:hint="eastAsia"/>
        </w:rPr>
        <w:t>场景</w:t>
      </w:r>
      <w:r>
        <w:rPr>
          <w:rFonts w:ascii="微软雅黑" w:eastAsia="微软雅黑" w:hAnsi="微软雅黑"/>
        </w:rPr>
        <w:t>下，DHCP服务器选择与接收DHCP请求报文的接口IP地址处于同一网段的地址池。有</w:t>
      </w:r>
      <w:r>
        <w:rPr>
          <w:rFonts w:ascii="微软雅黑" w:eastAsia="微软雅黑" w:hAnsi="微软雅黑" w:hint="eastAsia"/>
        </w:rPr>
        <w:t>DHCP</w:t>
      </w:r>
      <w:r>
        <w:rPr>
          <w:rFonts w:ascii="微软雅黑" w:eastAsia="微软雅黑" w:hAnsi="微软雅黑"/>
        </w:rPr>
        <w:t>中继场景下，DHCP服务器选择与DHCP请求报文中</w:t>
      </w:r>
      <w:r>
        <w:rPr>
          <w:rFonts w:ascii="微软雅黑" w:eastAsia="微软雅黑" w:hAnsi="微软雅黑" w:hint="eastAsia"/>
        </w:rPr>
        <w:t>giaddr字段</w:t>
      </w:r>
      <w:r>
        <w:rPr>
          <w:rFonts w:ascii="微软雅黑" w:eastAsia="微软雅黑" w:hAnsi="微软雅黑"/>
        </w:rPr>
        <w:t>（</w:t>
      </w:r>
      <w:r>
        <w:rPr>
          <w:rFonts w:ascii="微软雅黑" w:eastAsia="微软雅黑" w:hAnsi="微软雅黑" w:hint="eastAsia"/>
        </w:rPr>
        <w:t>标识</w:t>
      </w:r>
      <w:r>
        <w:rPr>
          <w:rFonts w:ascii="微软雅黑" w:eastAsia="微软雅黑" w:hAnsi="微软雅黑"/>
        </w:rPr>
        <w:t>客户端所在网段）</w:t>
      </w:r>
      <w:r>
        <w:rPr>
          <w:rFonts w:ascii="微软雅黑" w:eastAsia="微软雅黑" w:hAnsi="微软雅黑" w:hint="eastAsia"/>
        </w:rPr>
        <w:t>位于</w:t>
      </w:r>
      <w:r>
        <w:rPr>
          <w:rFonts w:ascii="微软雅黑" w:eastAsia="微软雅黑" w:hAnsi="微软雅黑"/>
        </w:rPr>
        <w:t>同一网段的地址池。</w:t>
      </w:r>
    </w:p>
    <w:p w14:paraId="09098FA7" w14:textId="77777777" w:rsidR="0076630D" w:rsidRDefault="00D7272D">
      <w:pPr>
        <w:ind w:firstLine="420"/>
        <w:rPr>
          <w:rFonts w:ascii="微软雅黑" w:eastAsia="微软雅黑" w:hAnsi="微软雅黑"/>
        </w:rPr>
      </w:pPr>
      <w:r>
        <w:rPr>
          <w:rFonts w:ascii="微软雅黑" w:eastAsia="微软雅黑" w:hAnsi="微软雅黑" w:hint="eastAsia"/>
        </w:rPr>
        <w:t>根据</w:t>
      </w:r>
      <w:r>
        <w:rPr>
          <w:rFonts w:ascii="微软雅黑" w:eastAsia="微软雅黑" w:hAnsi="微软雅黑"/>
        </w:rPr>
        <w:t>客户端的</w:t>
      </w:r>
      <w:r>
        <w:rPr>
          <w:rFonts w:ascii="微软雅黑" w:eastAsia="微软雅黑" w:hAnsi="微软雅黑" w:hint="eastAsia"/>
        </w:rPr>
        <w:t>数量</w:t>
      </w:r>
      <w:r>
        <w:rPr>
          <w:rFonts w:ascii="微软雅黑" w:eastAsia="微软雅黑" w:hAnsi="微软雅黑"/>
        </w:rPr>
        <w:t>和接入</w:t>
      </w:r>
      <w:r>
        <w:rPr>
          <w:rFonts w:ascii="微软雅黑" w:eastAsia="微软雅黑" w:hAnsi="微软雅黑" w:hint="eastAsia"/>
        </w:rPr>
        <w:t>断开</w:t>
      </w:r>
      <w:r>
        <w:rPr>
          <w:rFonts w:ascii="微软雅黑" w:eastAsia="微软雅黑" w:hAnsi="微软雅黑"/>
        </w:rPr>
        <w:t>的时间、频率来确定地址池内需要部署的IP地址数量。根据</w:t>
      </w:r>
      <w:r>
        <w:rPr>
          <w:rFonts w:ascii="微软雅黑" w:eastAsia="微软雅黑" w:hAnsi="微软雅黑" w:hint="eastAsia"/>
        </w:rPr>
        <w:t>IP</w:t>
      </w:r>
      <w:r>
        <w:rPr>
          <w:rFonts w:ascii="微软雅黑" w:eastAsia="微软雅黑" w:hAnsi="微软雅黑"/>
        </w:rPr>
        <w:t>地址的使用情况，地址池内的IP地址可以分为多种状态，包括：</w:t>
      </w:r>
    </w:p>
    <w:p w14:paraId="4ED89CA9" w14:textId="77777777" w:rsidR="0076630D" w:rsidRDefault="00D7272D" w:rsidP="00B10728">
      <w:pPr>
        <w:pStyle w:val="af2"/>
        <w:numPr>
          <w:ilvl w:val="0"/>
          <w:numId w:val="185"/>
        </w:numPr>
        <w:ind w:firstLineChars="0"/>
        <w:rPr>
          <w:rFonts w:ascii="微软雅黑" w:eastAsia="微软雅黑" w:hAnsi="微软雅黑"/>
        </w:rPr>
      </w:pPr>
      <w:r>
        <w:rPr>
          <w:rFonts w:ascii="微软雅黑" w:eastAsia="微软雅黑" w:hAnsi="微软雅黑" w:hint="eastAsia"/>
        </w:rPr>
        <w:t>Used</w:t>
      </w:r>
      <w:r>
        <w:rPr>
          <w:rFonts w:ascii="微软雅黑" w:eastAsia="微软雅黑" w:hAnsi="微软雅黑"/>
        </w:rPr>
        <w:t>：</w:t>
      </w:r>
      <w:r>
        <w:rPr>
          <w:rFonts w:ascii="微软雅黑" w:eastAsia="微软雅黑" w:hAnsi="微软雅黑" w:hint="eastAsia"/>
        </w:rPr>
        <w:t>此</w:t>
      </w:r>
      <w:r>
        <w:rPr>
          <w:rFonts w:ascii="微软雅黑" w:eastAsia="微软雅黑" w:hAnsi="微软雅黑"/>
        </w:rPr>
        <w:t>IP地址已使用</w:t>
      </w:r>
    </w:p>
    <w:p w14:paraId="66FED290" w14:textId="77777777" w:rsidR="0076630D" w:rsidRDefault="00D7272D" w:rsidP="00B10728">
      <w:pPr>
        <w:pStyle w:val="af2"/>
        <w:numPr>
          <w:ilvl w:val="0"/>
          <w:numId w:val="185"/>
        </w:numPr>
        <w:ind w:firstLineChars="0"/>
        <w:rPr>
          <w:rFonts w:ascii="微软雅黑" w:eastAsia="微软雅黑" w:hAnsi="微软雅黑"/>
        </w:rPr>
      </w:pPr>
      <w:r>
        <w:rPr>
          <w:rFonts w:ascii="微软雅黑" w:eastAsia="微软雅黑" w:hAnsi="微软雅黑"/>
        </w:rPr>
        <w:t>Idle：此IP地址处于空闲状态</w:t>
      </w:r>
    </w:p>
    <w:p w14:paraId="58E0CFFA" w14:textId="77777777" w:rsidR="0076630D" w:rsidRDefault="00D7272D" w:rsidP="00B10728">
      <w:pPr>
        <w:pStyle w:val="af2"/>
        <w:numPr>
          <w:ilvl w:val="0"/>
          <w:numId w:val="185"/>
        </w:numPr>
        <w:ind w:firstLineChars="0"/>
        <w:rPr>
          <w:rFonts w:ascii="微软雅黑" w:eastAsia="微软雅黑" w:hAnsi="微软雅黑"/>
        </w:rPr>
      </w:pPr>
      <w:r>
        <w:rPr>
          <w:rFonts w:ascii="微软雅黑" w:eastAsia="微软雅黑" w:hAnsi="微软雅黑"/>
        </w:rPr>
        <w:t>Static-bind：此IP地址已绑定MAC地址且</w:t>
      </w:r>
      <w:r>
        <w:rPr>
          <w:rFonts w:ascii="微软雅黑" w:eastAsia="微软雅黑" w:hAnsi="微软雅黑" w:hint="eastAsia"/>
        </w:rPr>
        <w:t>未使用</w:t>
      </w:r>
    </w:p>
    <w:p w14:paraId="439798B7" w14:textId="77777777" w:rsidR="0076630D" w:rsidRDefault="00D7272D" w:rsidP="00B10728">
      <w:pPr>
        <w:pStyle w:val="af2"/>
        <w:numPr>
          <w:ilvl w:val="0"/>
          <w:numId w:val="185"/>
        </w:numPr>
        <w:ind w:firstLineChars="0"/>
        <w:rPr>
          <w:rFonts w:ascii="微软雅黑" w:eastAsia="微软雅黑" w:hAnsi="微软雅黑"/>
        </w:rPr>
      </w:pPr>
      <w:r>
        <w:rPr>
          <w:rFonts w:ascii="微软雅黑" w:eastAsia="微软雅黑" w:hAnsi="微软雅黑" w:hint="eastAsia"/>
        </w:rPr>
        <w:t>Static-bind</w:t>
      </w:r>
      <w:r>
        <w:rPr>
          <w:rFonts w:ascii="微软雅黑" w:eastAsia="微软雅黑" w:hAnsi="微软雅黑"/>
        </w:rPr>
        <w:t xml:space="preserve"> used：此IP地址与MAC地址绑定且已使用</w:t>
      </w:r>
    </w:p>
    <w:p w14:paraId="29CA77BA" w14:textId="77777777" w:rsidR="0076630D" w:rsidRDefault="00D7272D" w:rsidP="00B10728">
      <w:pPr>
        <w:pStyle w:val="af2"/>
        <w:numPr>
          <w:ilvl w:val="0"/>
          <w:numId w:val="185"/>
        </w:numPr>
        <w:ind w:firstLineChars="0"/>
        <w:rPr>
          <w:rFonts w:ascii="微软雅黑" w:eastAsia="微软雅黑" w:hAnsi="微软雅黑"/>
        </w:rPr>
      </w:pPr>
      <w:r>
        <w:rPr>
          <w:rFonts w:ascii="微软雅黑" w:eastAsia="微软雅黑" w:hAnsi="微软雅黑" w:hint="eastAsia"/>
        </w:rPr>
        <w:lastRenderedPageBreak/>
        <w:t>Disable</w:t>
      </w:r>
      <w:r>
        <w:rPr>
          <w:rFonts w:ascii="微软雅黑" w:eastAsia="微软雅黑" w:hAnsi="微软雅黑"/>
        </w:rPr>
        <w:t>：此IP地址无法使用</w:t>
      </w:r>
    </w:p>
    <w:p w14:paraId="575FECD7" w14:textId="77777777" w:rsidR="0076630D" w:rsidRDefault="00D7272D" w:rsidP="00B10728">
      <w:pPr>
        <w:pStyle w:val="af2"/>
        <w:numPr>
          <w:ilvl w:val="0"/>
          <w:numId w:val="185"/>
        </w:numPr>
        <w:ind w:firstLineChars="0"/>
        <w:rPr>
          <w:rFonts w:ascii="微软雅黑" w:eastAsia="微软雅黑" w:hAnsi="微软雅黑"/>
        </w:rPr>
      </w:pPr>
      <w:r>
        <w:rPr>
          <w:rFonts w:ascii="微软雅黑" w:eastAsia="微软雅黑" w:hAnsi="微软雅黑" w:hint="eastAsia"/>
        </w:rPr>
        <w:t>Expired</w:t>
      </w:r>
      <w:r>
        <w:rPr>
          <w:rFonts w:ascii="微软雅黑" w:eastAsia="微软雅黑" w:hAnsi="微软雅黑"/>
        </w:rPr>
        <w:t>：此IP地址租期已过，处于空闲状态</w:t>
      </w:r>
      <w:r>
        <w:rPr>
          <w:rFonts w:ascii="微软雅黑" w:eastAsia="微软雅黑" w:hAnsi="微软雅黑" w:hint="eastAsia"/>
        </w:rPr>
        <w:t>。</w:t>
      </w:r>
      <w:r>
        <w:rPr>
          <w:rFonts w:ascii="微软雅黑" w:eastAsia="微软雅黑" w:hAnsi="微软雅黑"/>
        </w:rPr>
        <w:t>地址池</w:t>
      </w:r>
      <w:r>
        <w:rPr>
          <w:rFonts w:ascii="微软雅黑" w:eastAsia="微软雅黑" w:hAnsi="微软雅黑" w:hint="eastAsia"/>
        </w:rPr>
        <w:t>中</w:t>
      </w:r>
      <w:r>
        <w:rPr>
          <w:rFonts w:ascii="微软雅黑" w:eastAsia="微软雅黑" w:hAnsi="微软雅黑"/>
        </w:rPr>
        <w:t>IP地址到期后是Expired状态。地址池内保留Expired状态IP</w:t>
      </w:r>
      <w:r>
        <w:rPr>
          <w:rFonts w:ascii="微软雅黑" w:eastAsia="微软雅黑" w:hAnsi="微软雅黑" w:hint="eastAsia"/>
        </w:rPr>
        <w:t>地址</w:t>
      </w:r>
      <w:r>
        <w:rPr>
          <w:rFonts w:ascii="微软雅黑" w:eastAsia="微软雅黑" w:hAnsi="微软雅黑"/>
        </w:rPr>
        <w:t>的分配记录，目的是当用户重新关联请求IP地址时，分配原来使用过的IP地址给</w:t>
      </w:r>
      <w:r>
        <w:rPr>
          <w:rFonts w:ascii="微软雅黑" w:eastAsia="微软雅黑" w:hAnsi="微软雅黑" w:hint="eastAsia"/>
        </w:rPr>
        <w:t>用户</w:t>
      </w:r>
      <w:r>
        <w:rPr>
          <w:rFonts w:ascii="微软雅黑" w:eastAsia="微软雅黑" w:hAnsi="微软雅黑"/>
        </w:rPr>
        <w:t>，保持用户IP地址的稳定性。当</w:t>
      </w:r>
      <w:r>
        <w:rPr>
          <w:rFonts w:ascii="微软雅黑" w:eastAsia="微软雅黑" w:hAnsi="微软雅黑" w:hint="eastAsia"/>
        </w:rPr>
        <w:t>地址池</w:t>
      </w:r>
      <w:r>
        <w:rPr>
          <w:rFonts w:ascii="微软雅黑" w:eastAsia="微软雅黑" w:hAnsi="微软雅黑"/>
        </w:rPr>
        <w:t>中Idle状态的IP地址耗尽时，地址池内会自动回收Expired</w:t>
      </w:r>
      <w:r>
        <w:rPr>
          <w:rFonts w:ascii="微软雅黑" w:eastAsia="微软雅黑" w:hAnsi="微软雅黑" w:hint="eastAsia"/>
        </w:rPr>
        <w:t>状态</w:t>
      </w:r>
      <w:r>
        <w:rPr>
          <w:rFonts w:ascii="微软雅黑" w:eastAsia="微软雅黑" w:hAnsi="微软雅黑"/>
        </w:rPr>
        <w:t>的IP地址，然后分配给新用户，无需手动清理。</w:t>
      </w:r>
    </w:p>
    <w:p w14:paraId="160DDEE2" w14:textId="77777777" w:rsidR="0076630D" w:rsidRDefault="00D7272D" w:rsidP="00B10728">
      <w:pPr>
        <w:pStyle w:val="af2"/>
        <w:numPr>
          <w:ilvl w:val="0"/>
          <w:numId w:val="185"/>
        </w:numPr>
        <w:ind w:firstLineChars="0"/>
        <w:rPr>
          <w:rFonts w:ascii="微软雅黑" w:eastAsia="微软雅黑" w:hAnsi="微软雅黑"/>
        </w:rPr>
      </w:pPr>
      <w:r>
        <w:rPr>
          <w:rFonts w:ascii="微软雅黑" w:eastAsia="微软雅黑" w:hAnsi="微软雅黑"/>
        </w:rPr>
        <w:t>Conflict：</w:t>
      </w:r>
      <w:r>
        <w:rPr>
          <w:rFonts w:ascii="微软雅黑" w:eastAsia="微软雅黑" w:hAnsi="微软雅黑" w:hint="eastAsia"/>
        </w:rPr>
        <w:t>此</w:t>
      </w:r>
      <w:r>
        <w:rPr>
          <w:rFonts w:ascii="微软雅黑" w:eastAsia="微软雅黑" w:hAnsi="微软雅黑"/>
        </w:rPr>
        <w:t>IP地址与网络上其他地址冲突</w:t>
      </w:r>
      <w:r>
        <w:rPr>
          <w:rFonts w:ascii="微软雅黑" w:eastAsia="微软雅黑" w:hAnsi="微软雅黑" w:hint="eastAsia"/>
        </w:rPr>
        <w:t>。</w:t>
      </w:r>
      <w:r>
        <w:rPr>
          <w:rFonts w:ascii="微软雅黑" w:eastAsia="微软雅黑" w:hAnsi="微软雅黑"/>
        </w:rPr>
        <w:t>当地址池中Idle状态和Expired</w:t>
      </w:r>
      <w:r>
        <w:rPr>
          <w:rFonts w:ascii="微软雅黑" w:eastAsia="微软雅黑" w:hAnsi="微软雅黑" w:hint="eastAsia"/>
        </w:rPr>
        <w:t>状态</w:t>
      </w:r>
      <w:r>
        <w:rPr>
          <w:rFonts w:ascii="微软雅黑" w:eastAsia="微软雅黑" w:hAnsi="微软雅黑"/>
        </w:rPr>
        <w:t>的IP地址耗尽时，地址池会自动回收Conflict状态的IP地址，然后分配给其他用户，无需</w:t>
      </w:r>
      <w:r>
        <w:rPr>
          <w:rFonts w:ascii="微软雅黑" w:eastAsia="微软雅黑" w:hAnsi="微软雅黑" w:hint="eastAsia"/>
        </w:rPr>
        <w:t>手动</w:t>
      </w:r>
      <w:r>
        <w:rPr>
          <w:rFonts w:ascii="微软雅黑" w:eastAsia="微软雅黑" w:hAnsi="微软雅黑"/>
        </w:rPr>
        <w:t>清理。</w:t>
      </w:r>
    </w:p>
    <w:p w14:paraId="2D2C315C" w14:textId="77777777" w:rsidR="0076630D" w:rsidRDefault="0076630D">
      <w:pPr>
        <w:rPr>
          <w:rFonts w:ascii="微软雅黑" w:eastAsia="微软雅黑" w:hAnsi="微软雅黑"/>
        </w:rPr>
      </w:pPr>
    </w:p>
    <w:p w14:paraId="136E652D" w14:textId="77777777" w:rsidR="0076630D" w:rsidRDefault="00D7272D">
      <w:pPr>
        <w:rPr>
          <w:rFonts w:ascii="微软雅黑" w:eastAsia="微软雅黑" w:hAnsi="微软雅黑"/>
          <w:b/>
        </w:rPr>
      </w:pPr>
      <w:r>
        <w:rPr>
          <w:rFonts w:ascii="微软雅黑" w:eastAsia="微软雅黑" w:hAnsi="微软雅黑" w:hint="eastAsia"/>
          <w:b/>
        </w:rPr>
        <w:t>DH</w:t>
      </w:r>
      <w:r>
        <w:rPr>
          <w:rFonts w:ascii="微软雅黑" w:eastAsia="微软雅黑" w:hAnsi="微软雅黑"/>
          <w:b/>
        </w:rPr>
        <w:t>CP</w:t>
      </w:r>
      <w:r>
        <w:rPr>
          <w:rFonts w:ascii="微软雅黑" w:eastAsia="微软雅黑" w:hAnsi="微软雅黑" w:hint="eastAsia"/>
          <w:b/>
        </w:rPr>
        <w:t>v6</w:t>
      </w:r>
      <w:r>
        <w:rPr>
          <w:rFonts w:ascii="微软雅黑" w:eastAsia="微软雅黑" w:hAnsi="微软雅黑"/>
          <w:b/>
        </w:rPr>
        <w:t>：</w:t>
      </w:r>
    </w:p>
    <w:p w14:paraId="0D2C1F28" w14:textId="77777777" w:rsidR="0076630D" w:rsidRDefault="00D7272D">
      <w:pPr>
        <w:ind w:firstLine="420"/>
        <w:rPr>
          <w:rFonts w:ascii="微软雅黑" w:eastAsia="微软雅黑" w:hAnsi="微软雅黑"/>
        </w:rPr>
      </w:pPr>
      <w:r>
        <w:rPr>
          <w:rFonts w:ascii="微软雅黑" w:eastAsia="微软雅黑" w:hAnsi="微软雅黑"/>
        </w:rPr>
        <w:t>DHCPv6是针对IPv6</w:t>
      </w:r>
      <w:r>
        <w:rPr>
          <w:rFonts w:ascii="微软雅黑" w:eastAsia="微软雅黑" w:hAnsi="微软雅黑" w:hint="eastAsia"/>
        </w:rPr>
        <w:t>编址方案</w:t>
      </w:r>
      <w:r>
        <w:rPr>
          <w:rFonts w:ascii="微软雅黑" w:eastAsia="微软雅黑" w:hAnsi="微软雅黑"/>
        </w:rPr>
        <w:t>设计，</w:t>
      </w:r>
      <w:r>
        <w:rPr>
          <w:rFonts w:ascii="微软雅黑" w:eastAsia="微软雅黑" w:hAnsi="微软雅黑" w:hint="eastAsia"/>
        </w:rPr>
        <w:t>与</w:t>
      </w:r>
      <w:r>
        <w:rPr>
          <w:rFonts w:ascii="微软雅黑" w:eastAsia="微软雅黑" w:hAnsi="微软雅黑"/>
        </w:rPr>
        <w:t>其他IPv6地址分配方式（</w:t>
      </w:r>
      <w:r>
        <w:rPr>
          <w:rFonts w:ascii="微软雅黑" w:eastAsia="微软雅黑" w:hAnsi="微软雅黑" w:hint="eastAsia"/>
        </w:rPr>
        <w:t>手工配置</w:t>
      </w:r>
      <w:r>
        <w:rPr>
          <w:rFonts w:ascii="微软雅黑" w:eastAsia="微软雅黑" w:hAnsi="微软雅黑"/>
        </w:rPr>
        <w:t>、通过路由器通告消息中的网络前缀无状态自动配置）</w:t>
      </w:r>
      <w:r>
        <w:rPr>
          <w:rFonts w:ascii="微软雅黑" w:eastAsia="微软雅黑" w:hAnsi="微软雅黑" w:hint="eastAsia"/>
        </w:rPr>
        <w:t>相比</w:t>
      </w:r>
      <w:r>
        <w:rPr>
          <w:rFonts w:ascii="微软雅黑" w:eastAsia="微软雅黑" w:hAnsi="微软雅黑"/>
        </w:rPr>
        <w:t>，具有如下特点：（</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更好</w:t>
      </w:r>
      <w:r>
        <w:rPr>
          <w:rFonts w:ascii="微软雅黑" w:eastAsia="微软雅黑" w:hAnsi="微软雅黑"/>
        </w:rPr>
        <w:t>地控制IPv6地址的分配，DHCPv6方式不仅可以</w:t>
      </w:r>
      <w:r>
        <w:rPr>
          <w:rFonts w:ascii="微软雅黑" w:eastAsia="微软雅黑" w:hAnsi="微软雅黑" w:hint="eastAsia"/>
        </w:rPr>
        <w:t>记录</w:t>
      </w:r>
      <w:r>
        <w:rPr>
          <w:rFonts w:ascii="微软雅黑" w:eastAsia="微软雅黑" w:hAnsi="微软雅黑"/>
        </w:rPr>
        <w:t>为IPv6主机分配的地址，还可以为特定的IPv6主机分配特定的地址，以便于网络管理</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为网络设备分配IPv6前缀，便于全网络的</w:t>
      </w:r>
      <w:r>
        <w:rPr>
          <w:rFonts w:ascii="微软雅黑" w:eastAsia="微软雅黑" w:hAnsi="微软雅黑" w:hint="eastAsia"/>
        </w:rPr>
        <w:t>自动配置</w:t>
      </w:r>
      <w:r>
        <w:rPr>
          <w:rFonts w:ascii="微软雅黑" w:eastAsia="微软雅黑" w:hAnsi="微软雅黑"/>
        </w:rPr>
        <w:t>和网络层次性管理；（</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除了</w:t>
      </w:r>
      <w:r>
        <w:rPr>
          <w:rFonts w:ascii="微软雅黑" w:eastAsia="微软雅黑" w:hAnsi="微软雅黑"/>
        </w:rPr>
        <w:t>为IPv6主机分配IPv6地址</w:t>
      </w:r>
      <w:r>
        <w:rPr>
          <w:rFonts w:ascii="微软雅黑" w:eastAsia="微软雅黑" w:hAnsi="微软雅黑" w:hint="eastAsia"/>
        </w:rPr>
        <w:t>/前缀</w:t>
      </w:r>
      <w:r>
        <w:rPr>
          <w:rFonts w:ascii="微软雅黑" w:eastAsia="微软雅黑" w:hAnsi="微软雅黑"/>
        </w:rPr>
        <w:t>外，还可以</w:t>
      </w:r>
      <w:r>
        <w:rPr>
          <w:rFonts w:ascii="微软雅黑" w:eastAsia="微软雅黑" w:hAnsi="微软雅黑" w:hint="eastAsia"/>
        </w:rPr>
        <w:t>分配</w:t>
      </w:r>
      <w:r>
        <w:rPr>
          <w:rFonts w:ascii="微软雅黑" w:eastAsia="微软雅黑" w:hAnsi="微软雅黑"/>
        </w:rPr>
        <w:t>DNS服务器IPv6地址等网络配置参数。</w:t>
      </w:r>
    </w:p>
    <w:p w14:paraId="70B3F0A9" w14:textId="77777777" w:rsidR="0076630D" w:rsidRDefault="00D7272D">
      <w:pPr>
        <w:ind w:firstLine="420"/>
        <w:rPr>
          <w:rFonts w:ascii="微软雅黑" w:eastAsia="微软雅黑" w:hAnsi="微软雅黑"/>
        </w:rPr>
      </w:pPr>
      <w:r>
        <w:rPr>
          <w:rFonts w:ascii="微软雅黑" w:eastAsia="微软雅黑" w:hAnsi="微软雅黑" w:hint="eastAsia"/>
        </w:rPr>
        <w:t>DHCPv6</w:t>
      </w:r>
      <w:r>
        <w:rPr>
          <w:rFonts w:ascii="微软雅黑" w:eastAsia="微软雅黑" w:hAnsi="微软雅黑"/>
        </w:rPr>
        <w:t>是一种运行在客户端和服务器之间的协议，与</w:t>
      </w:r>
      <w:r>
        <w:rPr>
          <w:rFonts w:ascii="微软雅黑" w:eastAsia="微软雅黑" w:hAnsi="微软雅黑" w:hint="eastAsia"/>
        </w:rPr>
        <w:t>DHCP一样</w:t>
      </w:r>
      <w:r>
        <w:rPr>
          <w:rFonts w:ascii="微软雅黑" w:eastAsia="微软雅黑" w:hAnsi="微软雅黑"/>
        </w:rPr>
        <w:t>，所有的协议报文都是基于UDP的</w:t>
      </w:r>
      <w:r>
        <w:rPr>
          <w:rFonts w:ascii="微软雅黑" w:eastAsia="微软雅黑" w:hAnsi="微软雅黑" w:hint="eastAsia"/>
        </w:rPr>
        <w:t>。</w:t>
      </w:r>
      <w:r>
        <w:rPr>
          <w:rFonts w:ascii="微软雅黑" w:eastAsia="微软雅黑" w:hAnsi="微软雅黑"/>
        </w:rPr>
        <w:t>但是由于在IPv6中没有广播报文，因此DHCPv6使用组播报文，客户端也无需配置服务器的IPv6地址。</w:t>
      </w:r>
    </w:p>
    <w:p w14:paraId="422466E6" w14:textId="77777777" w:rsidR="0076630D" w:rsidRDefault="00D7272D">
      <w:pPr>
        <w:ind w:firstLine="420"/>
        <w:rPr>
          <w:rFonts w:ascii="微软雅黑" w:eastAsia="微软雅黑" w:hAnsi="微软雅黑"/>
          <w:b/>
        </w:rPr>
      </w:pPr>
      <w:r>
        <w:rPr>
          <w:rFonts w:ascii="微软雅黑" w:eastAsia="微软雅黑" w:hAnsi="微软雅黑" w:hint="eastAsia"/>
          <w:b/>
        </w:rPr>
        <w:t>IPv6</w:t>
      </w:r>
      <w:r>
        <w:rPr>
          <w:rFonts w:ascii="微软雅黑" w:eastAsia="微软雅黑" w:hAnsi="微软雅黑"/>
          <w:b/>
        </w:rPr>
        <w:t>地址分配类型：</w:t>
      </w:r>
    </w:p>
    <w:p w14:paraId="098C67CA" w14:textId="77777777" w:rsidR="0076630D" w:rsidRDefault="00D7272D" w:rsidP="00B10728">
      <w:pPr>
        <w:pStyle w:val="af2"/>
        <w:numPr>
          <w:ilvl w:val="0"/>
          <w:numId w:val="186"/>
        </w:numPr>
        <w:ind w:firstLineChars="0"/>
        <w:rPr>
          <w:rFonts w:ascii="微软雅黑" w:eastAsia="微软雅黑" w:hAnsi="微软雅黑"/>
        </w:rPr>
      </w:pPr>
      <w:r>
        <w:rPr>
          <w:rFonts w:ascii="微软雅黑" w:eastAsia="微软雅黑" w:hAnsi="微软雅黑" w:hint="eastAsia"/>
        </w:rPr>
        <w:t>手动配置</w:t>
      </w:r>
      <w:r>
        <w:rPr>
          <w:rFonts w:ascii="微软雅黑" w:eastAsia="微软雅黑" w:hAnsi="微软雅黑"/>
        </w:rPr>
        <w:t>：</w:t>
      </w:r>
      <w:r>
        <w:rPr>
          <w:rFonts w:ascii="微软雅黑" w:eastAsia="微软雅黑" w:hAnsi="微软雅黑" w:hint="eastAsia"/>
        </w:rPr>
        <w:t>手动配置</w:t>
      </w:r>
      <w:r>
        <w:rPr>
          <w:rFonts w:ascii="微软雅黑" w:eastAsia="微软雅黑" w:hAnsi="微软雅黑"/>
        </w:rPr>
        <w:t>IPv6地址</w:t>
      </w:r>
      <w:r>
        <w:rPr>
          <w:rFonts w:ascii="微软雅黑" w:eastAsia="微软雅黑" w:hAnsi="微软雅黑" w:hint="eastAsia"/>
        </w:rPr>
        <w:t>/前缀</w:t>
      </w:r>
      <w:r>
        <w:rPr>
          <w:rFonts w:ascii="微软雅黑" w:eastAsia="微软雅黑" w:hAnsi="微软雅黑"/>
        </w:rPr>
        <w:t>及其他网络配置参数（</w:t>
      </w:r>
      <w:r>
        <w:rPr>
          <w:rFonts w:ascii="微软雅黑" w:eastAsia="微软雅黑" w:hAnsi="微软雅黑" w:hint="eastAsia"/>
        </w:rPr>
        <w:t>DNS</w:t>
      </w:r>
      <w:r>
        <w:rPr>
          <w:rFonts w:ascii="微软雅黑" w:eastAsia="微软雅黑" w:hAnsi="微软雅黑"/>
        </w:rPr>
        <w:t>、NIS、SNTP</w:t>
      </w:r>
      <w:r>
        <w:rPr>
          <w:rFonts w:ascii="微软雅黑" w:eastAsia="微软雅黑" w:hAnsi="微软雅黑" w:hint="eastAsia"/>
        </w:rPr>
        <w:t>服</w:t>
      </w:r>
      <w:r>
        <w:rPr>
          <w:rFonts w:ascii="微软雅黑" w:eastAsia="微软雅黑" w:hAnsi="微软雅黑" w:hint="eastAsia"/>
        </w:rPr>
        <w:lastRenderedPageBreak/>
        <w:t>务器</w:t>
      </w:r>
      <w:r>
        <w:rPr>
          <w:rFonts w:ascii="微软雅黑" w:eastAsia="微软雅黑" w:hAnsi="微软雅黑"/>
        </w:rPr>
        <w:t>地址等参数）</w:t>
      </w:r>
      <w:r>
        <w:rPr>
          <w:rFonts w:ascii="微软雅黑" w:eastAsia="微软雅黑" w:hAnsi="微软雅黑" w:hint="eastAsia"/>
        </w:rPr>
        <w:t>。</w:t>
      </w:r>
    </w:p>
    <w:p w14:paraId="6A7668E0" w14:textId="77777777" w:rsidR="0076630D" w:rsidRDefault="00D7272D" w:rsidP="00B10728">
      <w:pPr>
        <w:pStyle w:val="af2"/>
        <w:numPr>
          <w:ilvl w:val="0"/>
          <w:numId w:val="186"/>
        </w:numPr>
        <w:ind w:firstLineChars="0"/>
        <w:rPr>
          <w:rFonts w:ascii="微软雅黑" w:eastAsia="微软雅黑" w:hAnsi="微软雅黑"/>
        </w:rPr>
      </w:pPr>
      <w:r>
        <w:rPr>
          <w:rFonts w:ascii="微软雅黑" w:eastAsia="微软雅黑" w:hAnsi="微软雅黑" w:hint="eastAsia"/>
        </w:rPr>
        <w:t>无状态自动地址分配</w:t>
      </w:r>
      <w:r>
        <w:rPr>
          <w:rFonts w:ascii="微软雅黑" w:eastAsia="微软雅黑" w:hAnsi="微软雅黑"/>
        </w:rPr>
        <w:t>：</w:t>
      </w:r>
      <w:r>
        <w:rPr>
          <w:rFonts w:ascii="微软雅黑" w:eastAsia="微软雅黑" w:hAnsi="微软雅黑" w:hint="eastAsia"/>
        </w:rPr>
        <w:t>由</w:t>
      </w:r>
      <w:r>
        <w:rPr>
          <w:rFonts w:ascii="微软雅黑" w:eastAsia="微软雅黑" w:hAnsi="微软雅黑"/>
        </w:rPr>
        <w:t>接口ID</w:t>
      </w:r>
      <w:r>
        <w:rPr>
          <w:rFonts w:ascii="微软雅黑" w:eastAsia="微软雅黑" w:hAnsi="微软雅黑" w:hint="eastAsia"/>
        </w:rPr>
        <w:t>生成</w:t>
      </w:r>
      <w:r>
        <w:rPr>
          <w:rFonts w:ascii="微软雅黑" w:eastAsia="微软雅黑" w:hAnsi="微软雅黑"/>
        </w:rPr>
        <w:t>链路本地地址，再根据路由通告报文RA包含的前缀信息自动配置本机地址。</w:t>
      </w:r>
    </w:p>
    <w:p w14:paraId="5BA257ED" w14:textId="77777777" w:rsidR="0076630D" w:rsidRDefault="00D7272D" w:rsidP="00B10728">
      <w:pPr>
        <w:pStyle w:val="af2"/>
        <w:numPr>
          <w:ilvl w:val="0"/>
          <w:numId w:val="186"/>
        </w:numPr>
        <w:ind w:firstLineChars="0"/>
        <w:rPr>
          <w:rFonts w:ascii="微软雅黑" w:eastAsia="微软雅黑" w:hAnsi="微软雅黑"/>
        </w:rPr>
      </w:pPr>
      <w:r>
        <w:rPr>
          <w:rFonts w:ascii="微软雅黑" w:eastAsia="微软雅黑" w:hAnsi="微软雅黑" w:hint="eastAsia"/>
        </w:rPr>
        <w:t>有状态</w:t>
      </w:r>
      <w:r>
        <w:rPr>
          <w:rFonts w:ascii="微软雅黑" w:eastAsia="微软雅黑" w:hAnsi="微软雅黑"/>
        </w:rPr>
        <w:t>自动地址分配：</w:t>
      </w:r>
      <w:r>
        <w:rPr>
          <w:rFonts w:ascii="微软雅黑" w:eastAsia="微软雅黑" w:hAnsi="微软雅黑" w:hint="eastAsia"/>
        </w:rPr>
        <w:t>即</w:t>
      </w:r>
      <w:r>
        <w:rPr>
          <w:rFonts w:ascii="微软雅黑" w:eastAsia="微软雅黑" w:hAnsi="微软雅黑"/>
        </w:rPr>
        <w:t>DHCPv6方式。DHCPv6</w:t>
      </w:r>
      <w:r>
        <w:rPr>
          <w:rFonts w:ascii="微软雅黑" w:eastAsia="微软雅黑" w:hAnsi="微软雅黑" w:hint="eastAsia"/>
        </w:rPr>
        <w:t>又</w:t>
      </w:r>
      <w:r>
        <w:rPr>
          <w:rFonts w:ascii="微软雅黑" w:eastAsia="微软雅黑" w:hAnsi="微软雅黑"/>
        </w:rPr>
        <w:t>分为两种：</w:t>
      </w:r>
    </w:p>
    <w:p w14:paraId="7E141747" w14:textId="77777777" w:rsidR="0076630D" w:rsidRDefault="00D7272D" w:rsidP="00B10728">
      <w:pPr>
        <w:pStyle w:val="af2"/>
        <w:numPr>
          <w:ilvl w:val="0"/>
          <w:numId w:val="187"/>
        </w:numPr>
        <w:ind w:firstLineChars="0"/>
        <w:rPr>
          <w:rFonts w:ascii="微软雅黑" w:eastAsia="微软雅黑" w:hAnsi="微软雅黑"/>
        </w:rPr>
      </w:pPr>
      <w:r>
        <w:rPr>
          <w:rFonts w:ascii="微软雅黑" w:eastAsia="微软雅黑" w:hAnsi="微软雅黑" w:hint="eastAsia"/>
        </w:rPr>
        <w:t>DHCPv6</w:t>
      </w:r>
      <w:r>
        <w:rPr>
          <w:rFonts w:ascii="微软雅黑" w:eastAsia="微软雅黑" w:hAnsi="微软雅黑"/>
        </w:rPr>
        <w:t>有状态自动分配。DHCPv6服务器自动分配IPv6地址</w:t>
      </w:r>
      <w:r>
        <w:rPr>
          <w:rFonts w:ascii="微软雅黑" w:eastAsia="微软雅黑" w:hAnsi="微软雅黑" w:hint="eastAsia"/>
        </w:rPr>
        <w:t>/</w:t>
      </w:r>
      <w:r>
        <w:rPr>
          <w:rFonts w:ascii="微软雅黑" w:eastAsia="微软雅黑" w:hAnsi="微软雅黑"/>
        </w:rPr>
        <w:t>PD前缀及其他网络配置参数（</w:t>
      </w:r>
      <w:r>
        <w:rPr>
          <w:rFonts w:ascii="微软雅黑" w:eastAsia="微软雅黑" w:hAnsi="微软雅黑" w:hint="eastAsia"/>
        </w:rPr>
        <w:t>DNS</w:t>
      </w:r>
      <w:r>
        <w:rPr>
          <w:rFonts w:ascii="微软雅黑" w:eastAsia="微软雅黑" w:hAnsi="微软雅黑"/>
        </w:rPr>
        <w:t>、NIS、SNTP服务器地址等参数）</w:t>
      </w:r>
    </w:p>
    <w:p w14:paraId="63CE0C7B" w14:textId="77777777" w:rsidR="0076630D" w:rsidRDefault="00D7272D" w:rsidP="00B10728">
      <w:pPr>
        <w:pStyle w:val="af2"/>
        <w:numPr>
          <w:ilvl w:val="0"/>
          <w:numId w:val="187"/>
        </w:numPr>
        <w:ind w:firstLineChars="0"/>
        <w:rPr>
          <w:rFonts w:ascii="微软雅黑" w:eastAsia="微软雅黑" w:hAnsi="微软雅黑"/>
        </w:rPr>
      </w:pPr>
      <w:r>
        <w:rPr>
          <w:rFonts w:ascii="微软雅黑" w:eastAsia="微软雅黑" w:hAnsi="微软雅黑" w:hint="eastAsia"/>
        </w:rPr>
        <w:t>DHCPv6</w:t>
      </w:r>
      <w:r>
        <w:rPr>
          <w:rFonts w:ascii="微软雅黑" w:eastAsia="微软雅黑" w:hAnsi="微软雅黑"/>
        </w:rPr>
        <w:t>无状态自动分配。主机</w:t>
      </w:r>
      <w:r>
        <w:rPr>
          <w:rFonts w:ascii="微软雅黑" w:eastAsia="微软雅黑" w:hAnsi="微软雅黑" w:hint="eastAsia"/>
        </w:rPr>
        <w:t>IPv6</w:t>
      </w:r>
      <w:r>
        <w:rPr>
          <w:rFonts w:ascii="微软雅黑" w:eastAsia="微软雅黑" w:hAnsi="微软雅黑"/>
        </w:rPr>
        <w:t>地址仍然通过路由通告方式自动生成，DHCPv6服务器只分配除IPv6地址以外的配置参数，</w:t>
      </w:r>
      <w:r>
        <w:rPr>
          <w:rFonts w:ascii="微软雅黑" w:eastAsia="微软雅黑" w:hAnsi="微软雅黑" w:hint="eastAsia"/>
        </w:rPr>
        <w:t>包括</w:t>
      </w:r>
      <w:r>
        <w:rPr>
          <w:rFonts w:ascii="微软雅黑" w:eastAsia="微软雅黑" w:hAnsi="微软雅黑"/>
        </w:rPr>
        <w:t>DNS、NIS、SNTP服务器等参数</w:t>
      </w:r>
    </w:p>
    <w:p w14:paraId="72C1B71A" w14:textId="77777777" w:rsidR="0076630D" w:rsidRDefault="00D7272D">
      <w:pPr>
        <w:ind w:firstLine="420"/>
        <w:rPr>
          <w:rFonts w:ascii="微软雅黑" w:eastAsia="微软雅黑" w:hAnsi="微软雅黑"/>
        </w:rPr>
      </w:pPr>
      <w:r>
        <w:rPr>
          <w:rFonts w:ascii="微软雅黑" w:eastAsia="微软雅黑" w:hAnsi="微软雅黑" w:hint="eastAsia"/>
        </w:rPr>
        <w:t>DHCPv6</w:t>
      </w:r>
      <w:r>
        <w:rPr>
          <w:rFonts w:ascii="微软雅黑" w:eastAsia="微软雅黑" w:hAnsi="微软雅黑"/>
        </w:rPr>
        <w:t>基本协议架构中，主要包括以下三种角色：</w:t>
      </w:r>
    </w:p>
    <w:p w14:paraId="0C9A5A48" w14:textId="77777777" w:rsidR="0076630D" w:rsidRDefault="00D7272D" w:rsidP="00B10728">
      <w:pPr>
        <w:pStyle w:val="af2"/>
        <w:numPr>
          <w:ilvl w:val="0"/>
          <w:numId w:val="188"/>
        </w:numPr>
        <w:ind w:firstLineChars="0"/>
        <w:rPr>
          <w:rFonts w:ascii="微软雅黑" w:eastAsia="微软雅黑" w:hAnsi="微软雅黑"/>
        </w:rPr>
      </w:pPr>
      <w:r>
        <w:rPr>
          <w:rFonts w:ascii="微软雅黑" w:eastAsia="微软雅黑" w:hAnsi="微软雅黑" w:hint="eastAsia"/>
        </w:rPr>
        <w:t>DHCPv6客户端</w:t>
      </w:r>
      <w:r>
        <w:rPr>
          <w:rFonts w:ascii="微软雅黑" w:eastAsia="微软雅黑" w:hAnsi="微软雅黑"/>
        </w:rPr>
        <w:t>，通过与DHCPv6服务器进行交互，获取IPv6地址</w:t>
      </w:r>
      <w:r>
        <w:rPr>
          <w:rFonts w:ascii="微软雅黑" w:eastAsia="微软雅黑" w:hAnsi="微软雅黑" w:hint="eastAsia"/>
        </w:rPr>
        <w:t>/前缀</w:t>
      </w:r>
      <w:r>
        <w:rPr>
          <w:rFonts w:ascii="微软雅黑" w:eastAsia="微软雅黑" w:hAnsi="微软雅黑"/>
        </w:rPr>
        <w:t>和网络配置信息，完成自身的地址配置功能。</w:t>
      </w:r>
    </w:p>
    <w:p w14:paraId="18863D1F" w14:textId="77777777" w:rsidR="0076630D" w:rsidRDefault="00D7272D" w:rsidP="00B10728">
      <w:pPr>
        <w:pStyle w:val="af2"/>
        <w:numPr>
          <w:ilvl w:val="0"/>
          <w:numId w:val="188"/>
        </w:numPr>
        <w:ind w:firstLineChars="0"/>
        <w:rPr>
          <w:rFonts w:ascii="微软雅黑" w:eastAsia="微软雅黑" w:hAnsi="微软雅黑"/>
        </w:rPr>
      </w:pPr>
      <w:r>
        <w:rPr>
          <w:rFonts w:ascii="微软雅黑" w:eastAsia="微软雅黑" w:hAnsi="微软雅黑"/>
        </w:rPr>
        <w:t>DHCPv6中继代理，负责转发来自客户端方向或服务器方向的DHCPv6报文，协助DHCPv6客户端和DHCPv6服务器完成地址配置功能。一般情况下</w:t>
      </w:r>
      <w:r>
        <w:rPr>
          <w:rFonts w:ascii="微软雅黑" w:eastAsia="微软雅黑" w:hAnsi="微软雅黑" w:hint="eastAsia"/>
        </w:rPr>
        <w:t>，</w:t>
      </w:r>
      <w:r>
        <w:rPr>
          <w:rFonts w:ascii="微软雅黑" w:eastAsia="微软雅黑" w:hAnsi="微软雅黑"/>
        </w:rPr>
        <w:t>DHCPv6客户端通过本地链路范围的组播地址与DHCPv6服务器通信，以获取IPv6地址</w:t>
      </w:r>
      <w:r>
        <w:rPr>
          <w:rFonts w:ascii="微软雅黑" w:eastAsia="微软雅黑" w:hAnsi="微软雅黑" w:hint="eastAsia"/>
        </w:rPr>
        <w:t>/前缀</w:t>
      </w:r>
      <w:r>
        <w:rPr>
          <w:rFonts w:ascii="微软雅黑" w:eastAsia="微软雅黑" w:hAnsi="微软雅黑"/>
        </w:rPr>
        <w:t>和其他网络配置参数。如果服务器</w:t>
      </w:r>
      <w:r>
        <w:rPr>
          <w:rFonts w:ascii="微软雅黑" w:eastAsia="微软雅黑" w:hAnsi="微软雅黑" w:hint="eastAsia"/>
        </w:rPr>
        <w:t>和</w:t>
      </w:r>
      <w:r>
        <w:rPr>
          <w:rFonts w:ascii="微软雅黑" w:eastAsia="微软雅黑" w:hAnsi="微软雅黑"/>
        </w:rPr>
        <w:t>客户端不在同一个链路范围内，则需要通过DHCPv6中继代理来转发报文，这样可以</w:t>
      </w:r>
      <w:r>
        <w:rPr>
          <w:rFonts w:ascii="微软雅黑" w:eastAsia="微软雅黑" w:hAnsi="微软雅黑" w:hint="eastAsia"/>
        </w:rPr>
        <w:t>避免</w:t>
      </w:r>
      <w:r>
        <w:rPr>
          <w:rFonts w:ascii="微软雅黑" w:eastAsia="微软雅黑" w:hAnsi="微软雅黑"/>
        </w:rPr>
        <w:t>在每个链路范围内都部署DHCPv6服务器，既节省了成本，又便于</w:t>
      </w:r>
      <w:r>
        <w:rPr>
          <w:rFonts w:ascii="微软雅黑" w:eastAsia="微软雅黑" w:hAnsi="微软雅黑" w:hint="eastAsia"/>
        </w:rPr>
        <w:t>进行集中管理</w:t>
      </w:r>
      <w:r>
        <w:rPr>
          <w:rFonts w:ascii="微软雅黑" w:eastAsia="微软雅黑" w:hAnsi="微软雅黑"/>
        </w:rPr>
        <w:t>。</w:t>
      </w:r>
    </w:p>
    <w:p w14:paraId="70E3943E" w14:textId="77777777" w:rsidR="0076630D" w:rsidRDefault="00D7272D" w:rsidP="00B10728">
      <w:pPr>
        <w:pStyle w:val="af2"/>
        <w:numPr>
          <w:ilvl w:val="0"/>
          <w:numId w:val="188"/>
        </w:numPr>
        <w:ind w:firstLineChars="0"/>
        <w:rPr>
          <w:rFonts w:ascii="微软雅黑" w:eastAsia="微软雅黑" w:hAnsi="微软雅黑"/>
        </w:rPr>
      </w:pPr>
      <w:r>
        <w:rPr>
          <w:rFonts w:ascii="微软雅黑" w:eastAsia="微软雅黑" w:hAnsi="微软雅黑" w:hint="eastAsia"/>
        </w:rPr>
        <w:t>DHCPv6</w:t>
      </w:r>
      <w:r>
        <w:rPr>
          <w:rFonts w:ascii="微软雅黑" w:eastAsia="微软雅黑" w:hAnsi="微软雅黑"/>
        </w:rPr>
        <w:t>服务器，负责处理来自客户端或中继代理的地址分配、地址续租、地址释放等请求，为客户端分配IPv6地址</w:t>
      </w:r>
      <w:r>
        <w:rPr>
          <w:rFonts w:ascii="微软雅黑" w:eastAsia="微软雅黑" w:hAnsi="微软雅黑" w:hint="eastAsia"/>
        </w:rPr>
        <w:t>/前缀</w:t>
      </w:r>
      <w:r>
        <w:rPr>
          <w:rFonts w:ascii="微软雅黑" w:eastAsia="微软雅黑" w:hAnsi="微软雅黑"/>
        </w:rPr>
        <w:t>和其他网络配置信息。</w:t>
      </w:r>
    </w:p>
    <w:p w14:paraId="65BB0163" w14:textId="77777777" w:rsidR="0076630D" w:rsidRDefault="00D7272D">
      <w:pPr>
        <w:ind w:firstLine="420"/>
        <w:rPr>
          <w:rFonts w:ascii="微软雅黑" w:eastAsia="微软雅黑" w:hAnsi="微软雅黑"/>
          <w:b/>
        </w:rPr>
      </w:pPr>
      <w:r>
        <w:rPr>
          <w:rFonts w:ascii="微软雅黑" w:eastAsia="微软雅黑" w:hAnsi="微软雅黑"/>
          <w:b/>
        </w:rPr>
        <w:t>DHCPv6基本概念：</w:t>
      </w:r>
    </w:p>
    <w:p w14:paraId="52311E56" w14:textId="77777777" w:rsidR="0076630D" w:rsidRDefault="00D7272D" w:rsidP="00B10728">
      <w:pPr>
        <w:pStyle w:val="af2"/>
        <w:numPr>
          <w:ilvl w:val="0"/>
          <w:numId w:val="189"/>
        </w:numPr>
        <w:ind w:firstLineChars="0"/>
        <w:rPr>
          <w:rFonts w:ascii="微软雅黑" w:eastAsia="微软雅黑" w:hAnsi="微软雅黑"/>
        </w:rPr>
      </w:pPr>
      <w:r>
        <w:rPr>
          <w:rFonts w:ascii="微软雅黑" w:eastAsia="微软雅黑" w:hAnsi="微软雅黑" w:hint="eastAsia"/>
        </w:rPr>
        <w:t>组播地址</w:t>
      </w:r>
    </w:p>
    <w:p w14:paraId="4165AE3F" w14:textId="77777777" w:rsidR="0076630D" w:rsidRDefault="00D7272D" w:rsidP="00B10728">
      <w:pPr>
        <w:pStyle w:val="af2"/>
        <w:numPr>
          <w:ilvl w:val="0"/>
          <w:numId w:val="190"/>
        </w:numPr>
        <w:ind w:firstLineChars="0"/>
        <w:rPr>
          <w:rFonts w:ascii="微软雅黑" w:eastAsia="微软雅黑" w:hAnsi="微软雅黑"/>
        </w:rPr>
      </w:pPr>
      <w:r>
        <w:rPr>
          <w:rFonts w:ascii="微软雅黑" w:eastAsia="微软雅黑" w:hAnsi="微软雅黑" w:hint="eastAsia"/>
        </w:rPr>
        <w:lastRenderedPageBreak/>
        <w:t>在</w:t>
      </w:r>
      <w:r>
        <w:rPr>
          <w:rFonts w:ascii="微软雅黑" w:eastAsia="微软雅黑" w:hAnsi="微软雅黑"/>
        </w:rPr>
        <w:t>DHCPv6协议中，客户端不用配置DHCPv6 server的IPv6地址，而是发送目的</w:t>
      </w:r>
      <w:r>
        <w:rPr>
          <w:rFonts w:ascii="微软雅黑" w:eastAsia="微软雅黑" w:hAnsi="微软雅黑" w:hint="eastAsia"/>
        </w:rPr>
        <w:t>地址</w:t>
      </w:r>
      <w:r>
        <w:rPr>
          <w:rFonts w:ascii="微软雅黑" w:eastAsia="微软雅黑" w:hAnsi="微软雅黑"/>
        </w:rPr>
        <w:t>为组播地址的Solicit报文来定位DHCPv6服务器。</w:t>
      </w:r>
    </w:p>
    <w:p w14:paraId="74DA7B07" w14:textId="77777777" w:rsidR="0076630D" w:rsidRDefault="00D7272D" w:rsidP="00B10728">
      <w:pPr>
        <w:pStyle w:val="af2"/>
        <w:numPr>
          <w:ilvl w:val="0"/>
          <w:numId w:val="190"/>
        </w:numPr>
        <w:ind w:firstLineChars="0"/>
        <w:rPr>
          <w:rFonts w:ascii="微软雅黑" w:eastAsia="微软雅黑" w:hAnsi="微软雅黑"/>
        </w:rPr>
      </w:pPr>
      <w:r>
        <w:rPr>
          <w:rFonts w:ascii="微软雅黑" w:eastAsia="微软雅黑" w:hAnsi="微软雅黑" w:hint="eastAsia"/>
        </w:rPr>
        <w:t>在</w:t>
      </w:r>
      <w:r>
        <w:rPr>
          <w:rFonts w:ascii="微软雅黑" w:eastAsia="微软雅黑" w:hAnsi="微软雅黑"/>
        </w:rPr>
        <w:t>DHCP协议中，客户端发送广播报文</w:t>
      </w:r>
      <w:r>
        <w:rPr>
          <w:rFonts w:ascii="微软雅黑" w:eastAsia="微软雅黑" w:hAnsi="微软雅黑" w:hint="eastAsia"/>
        </w:rPr>
        <w:t>来</w:t>
      </w:r>
      <w:r>
        <w:rPr>
          <w:rFonts w:ascii="微软雅黑" w:eastAsia="微软雅黑" w:hAnsi="微软雅黑"/>
        </w:rPr>
        <w:t>定位服务器。为避免</w:t>
      </w:r>
      <w:r>
        <w:rPr>
          <w:rFonts w:ascii="微软雅黑" w:eastAsia="微软雅黑" w:hAnsi="微软雅黑" w:hint="eastAsia"/>
        </w:rPr>
        <w:t>广播风暴</w:t>
      </w:r>
      <w:r>
        <w:rPr>
          <w:rFonts w:ascii="微软雅黑" w:eastAsia="微软雅黑" w:hAnsi="微软雅黑"/>
        </w:rPr>
        <w:t>，在IPv6中，已经没有了广播类型的报文，而是采用组播报文。在</w:t>
      </w:r>
      <w:r>
        <w:rPr>
          <w:rFonts w:ascii="微软雅黑" w:eastAsia="微软雅黑" w:hAnsi="微软雅黑" w:hint="eastAsia"/>
        </w:rPr>
        <w:t>DHCPv6</w:t>
      </w:r>
      <w:r>
        <w:rPr>
          <w:rFonts w:ascii="微软雅黑" w:eastAsia="微软雅黑" w:hAnsi="微软雅黑"/>
        </w:rPr>
        <w:t>用到的组播地址有两个：（</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FF02</w:t>
      </w:r>
      <w:r>
        <w:rPr>
          <w:rFonts w:ascii="微软雅黑" w:eastAsia="微软雅黑" w:hAnsi="微软雅黑"/>
        </w:rPr>
        <w:t>::1:2(All DHPC Reay Agents and Servers)</w:t>
      </w:r>
      <w:r>
        <w:rPr>
          <w:rFonts w:ascii="微软雅黑" w:eastAsia="微软雅黑" w:hAnsi="微软雅黑" w:hint="eastAsia"/>
        </w:rPr>
        <w:t>，</w:t>
      </w:r>
      <w:r>
        <w:rPr>
          <w:rFonts w:ascii="微软雅黑" w:eastAsia="微软雅黑" w:hAnsi="微软雅黑"/>
        </w:rPr>
        <w:t>所有DHCPv6服务器和中继代理的组播地址，这个地址</w:t>
      </w:r>
      <w:r>
        <w:rPr>
          <w:rFonts w:ascii="微软雅黑" w:eastAsia="微软雅黑" w:hAnsi="微软雅黑" w:hint="eastAsia"/>
        </w:rPr>
        <w:t>是</w:t>
      </w:r>
      <w:r>
        <w:rPr>
          <w:rFonts w:ascii="微软雅黑" w:eastAsia="微软雅黑" w:hAnsi="微软雅黑"/>
        </w:rPr>
        <w:t>链路范围的，用于客户端和相邻的服务器及中继代理之间</w:t>
      </w:r>
      <w:r>
        <w:rPr>
          <w:rFonts w:ascii="微软雅黑" w:eastAsia="微软雅黑" w:hAnsi="微软雅黑" w:hint="eastAsia"/>
        </w:rPr>
        <w:t>通信；</w:t>
      </w:r>
      <w:r>
        <w:rPr>
          <w:rFonts w:ascii="微软雅黑" w:eastAsia="微软雅黑" w:hAnsi="微软雅黑"/>
        </w:rPr>
        <w:t>（</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FF05::1:3(</w:t>
      </w:r>
      <w:r>
        <w:rPr>
          <w:rFonts w:ascii="微软雅黑" w:eastAsia="微软雅黑" w:hAnsi="微软雅黑"/>
        </w:rPr>
        <w:t>All DHCP Servers</w:t>
      </w:r>
      <w:r>
        <w:rPr>
          <w:rFonts w:ascii="微软雅黑" w:eastAsia="微软雅黑" w:hAnsi="微软雅黑" w:hint="eastAsia"/>
        </w:rPr>
        <w:t>)，</w:t>
      </w:r>
      <w:r>
        <w:rPr>
          <w:rFonts w:ascii="微软雅黑" w:eastAsia="微软雅黑" w:hAnsi="微软雅黑"/>
        </w:rPr>
        <w:t>所有DHCPv6服务器</w:t>
      </w:r>
      <w:r>
        <w:rPr>
          <w:rFonts w:ascii="微软雅黑" w:eastAsia="微软雅黑" w:hAnsi="微软雅黑" w:hint="eastAsia"/>
        </w:rPr>
        <w:t>组播</w:t>
      </w:r>
      <w:r>
        <w:rPr>
          <w:rFonts w:ascii="微软雅黑" w:eastAsia="微软雅黑" w:hAnsi="微软雅黑"/>
        </w:rPr>
        <w:t>地址，这个地址</w:t>
      </w:r>
      <w:r>
        <w:rPr>
          <w:rFonts w:ascii="微软雅黑" w:eastAsia="微软雅黑" w:hAnsi="微软雅黑" w:hint="eastAsia"/>
        </w:rPr>
        <w:t>是</w:t>
      </w:r>
      <w:r>
        <w:rPr>
          <w:rFonts w:ascii="微软雅黑" w:eastAsia="微软雅黑" w:hAnsi="微软雅黑"/>
        </w:rPr>
        <w:t>站点范围的，用于中继代理和服务器之间的通信，站点内的所有DHCPv6服务器都是此组的成员。</w:t>
      </w:r>
    </w:p>
    <w:p w14:paraId="7CAEBB11" w14:textId="77777777" w:rsidR="0076630D" w:rsidRDefault="00D7272D" w:rsidP="00B10728">
      <w:pPr>
        <w:pStyle w:val="af2"/>
        <w:numPr>
          <w:ilvl w:val="0"/>
          <w:numId w:val="189"/>
        </w:numPr>
        <w:ind w:firstLineChars="0"/>
        <w:rPr>
          <w:rFonts w:ascii="微软雅黑" w:eastAsia="微软雅黑" w:hAnsi="微软雅黑"/>
        </w:rPr>
      </w:pPr>
      <w:r>
        <w:rPr>
          <w:rFonts w:ascii="微软雅黑" w:eastAsia="微软雅黑" w:hAnsi="微软雅黑" w:hint="eastAsia"/>
        </w:rPr>
        <w:t>UDP</w:t>
      </w:r>
      <w:r>
        <w:rPr>
          <w:rFonts w:ascii="微软雅黑" w:eastAsia="微软雅黑" w:hAnsi="微软雅黑"/>
        </w:rPr>
        <w:t>端口号：</w:t>
      </w:r>
      <w:r>
        <w:rPr>
          <w:rFonts w:ascii="微软雅黑" w:eastAsia="微软雅黑" w:hAnsi="微软雅黑" w:hint="eastAsia"/>
        </w:rPr>
        <w:t>DHCPv6</w:t>
      </w:r>
      <w:r>
        <w:rPr>
          <w:rFonts w:ascii="微软雅黑" w:eastAsia="微软雅黑" w:hAnsi="微软雅黑"/>
        </w:rPr>
        <w:t>报文承载</w:t>
      </w:r>
      <w:r>
        <w:rPr>
          <w:rFonts w:ascii="微软雅黑" w:eastAsia="微软雅黑" w:hAnsi="微软雅黑" w:hint="eastAsia"/>
        </w:rPr>
        <w:t>在</w:t>
      </w:r>
      <w:r>
        <w:rPr>
          <w:rFonts w:ascii="微软雅黑" w:eastAsia="微软雅黑" w:hAnsi="微软雅黑"/>
        </w:rPr>
        <w:t>UDPv6</w:t>
      </w:r>
      <w:r>
        <w:rPr>
          <w:rFonts w:ascii="微软雅黑" w:eastAsia="微软雅黑" w:hAnsi="微软雅黑" w:hint="eastAsia"/>
        </w:rPr>
        <w:t>上</w:t>
      </w:r>
      <w:r>
        <w:rPr>
          <w:rFonts w:ascii="微软雅黑" w:eastAsia="微软雅黑" w:hAnsi="微软雅黑"/>
        </w:rPr>
        <w:t>，客户端侦听的</w:t>
      </w:r>
      <w:r>
        <w:rPr>
          <w:rFonts w:ascii="微软雅黑" w:eastAsia="微软雅黑" w:hAnsi="微软雅黑" w:hint="eastAsia"/>
        </w:rPr>
        <w:t>目的端口号</w:t>
      </w:r>
      <w:r>
        <w:rPr>
          <w:rFonts w:ascii="微软雅黑" w:eastAsia="微软雅黑" w:hAnsi="微软雅黑"/>
        </w:rPr>
        <w:t>是</w:t>
      </w:r>
      <w:r>
        <w:rPr>
          <w:rFonts w:ascii="微软雅黑" w:eastAsia="微软雅黑" w:hAnsi="微软雅黑" w:hint="eastAsia"/>
        </w:rPr>
        <w:t>546，</w:t>
      </w:r>
      <w:r>
        <w:rPr>
          <w:rFonts w:ascii="微软雅黑" w:eastAsia="微软雅黑" w:hAnsi="微软雅黑"/>
        </w:rPr>
        <w:t>服务器和中继代理侦听的端口号是</w:t>
      </w:r>
      <w:r>
        <w:rPr>
          <w:rFonts w:ascii="微软雅黑" w:eastAsia="微软雅黑" w:hAnsi="微软雅黑" w:hint="eastAsia"/>
        </w:rPr>
        <w:t>547。</w:t>
      </w:r>
    </w:p>
    <w:p w14:paraId="564B815F" w14:textId="77777777" w:rsidR="0076630D" w:rsidRDefault="00D7272D" w:rsidP="00B10728">
      <w:pPr>
        <w:pStyle w:val="af2"/>
        <w:numPr>
          <w:ilvl w:val="0"/>
          <w:numId w:val="189"/>
        </w:numPr>
        <w:ind w:firstLineChars="0"/>
        <w:rPr>
          <w:rFonts w:ascii="微软雅黑" w:eastAsia="微软雅黑" w:hAnsi="微软雅黑"/>
        </w:rPr>
      </w:pPr>
      <w:r>
        <w:rPr>
          <w:rFonts w:ascii="微软雅黑" w:eastAsia="微软雅黑" w:hAnsi="微软雅黑"/>
        </w:rPr>
        <w:t>DHCP唯一标识符（</w:t>
      </w:r>
      <w:r>
        <w:rPr>
          <w:rFonts w:ascii="微软雅黑" w:eastAsia="微软雅黑" w:hAnsi="微软雅黑" w:hint="eastAsia"/>
        </w:rPr>
        <w:t>DUID</w:t>
      </w:r>
      <w:r>
        <w:rPr>
          <w:rFonts w:ascii="微软雅黑" w:eastAsia="微软雅黑" w:hAnsi="微软雅黑"/>
        </w:rPr>
        <w:t>）</w:t>
      </w:r>
      <w:r>
        <w:rPr>
          <w:rFonts w:ascii="微软雅黑" w:eastAsia="微软雅黑" w:hAnsi="微软雅黑" w:hint="eastAsia"/>
        </w:rPr>
        <w:t>：每个服务器</w:t>
      </w:r>
      <w:r>
        <w:rPr>
          <w:rFonts w:ascii="微软雅黑" w:eastAsia="微软雅黑" w:hAnsi="微软雅黑"/>
        </w:rPr>
        <w:t>或客户端有且只有一个唯一标识符，服务器使用DUID来</w:t>
      </w:r>
      <w:r>
        <w:rPr>
          <w:rFonts w:ascii="微软雅黑" w:eastAsia="微软雅黑" w:hAnsi="微软雅黑" w:hint="eastAsia"/>
        </w:rPr>
        <w:t>识别</w:t>
      </w:r>
      <w:r>
        <w:rPr>
          <w:rFonts w:ascii="微软雅黑" w:eastAsia="微软雅黑" w:hAnsi="微软雅黑"/>
        </w:rPr>
        <w:t>不同的客户端，客户端则使用DUID来</w:t>
      </w:r>
      <w:r>
        <w:rPr>
          <w:rFonts w:ascii="微软雅黑" w:eastAsia="微软雅黑" w:hAnsi="微软雅黑" w:hint="eastAsia"/>
        </w:rPr>
        <w:t>识别</w:t>
      </w:r>
      <w:r>
        <w:rPr>
          <w:rFonts w:ascii="微软雅黑" w:eastAsia="微软雅黑" w:hAnsi="微软雅黑"/>
        </w:rPr>
        <w:t>服务器。客户端</w:t>
      </w:r>
      <w:r>
        <w:rPr>
          <w:rFonts w:ascii="微软雅黑" w:eastAsia="微软雅黑" w:hAnsi="微软雅黑" w:hint="eastAsia"/>
        </w:rPr>
        <w:t>和</w:t>
      </w:r>
      <w:r>
        <w:rPr>
          <w:rFonts w:ascii="微软雅黑" w:eastAsia="微软雅黑" w:hAnsi="微软雅黑"/>
        </w:rPr>
        <w:t>服务器DUID的内容分别通</w:t>
      </w:r>
      <w:r>
        <w:rPr>
          <w:rFonts w:ascii="微软雅黑" w:eastAsia="微软雅黑" w:hAnsi="微软雅黑" w:hint="eastAsia"/>
        </w:rPr>
        <w:t>过</w:t>
      </w:r>
      <w:r>
        <w:rPr>
          <w:rFonts w:ascii="微软雅黑" w:eastAsia="微软雅黑" w:hAnsi="微软雅黑"/>
        </w:rPr>
        <w:t>DHCPv6报文中的Client Identifier和Server Identifier选项来携带。两种选项</w:t>
      </w:r>
      <w:r>
        <w:rPr>
          <w:rFonts w:ascii="微软雅黑" w:eastAsia="微软雅黑" w:hAnsi="微软雅黑" w:hint="eastAsia"/>
        </w:rPr>
        <w:t>的</w:t>
      </w:r>
      <w:r>
        <w:rPr>
          <w:rFonts w:ascii="微软雅黑" w:eastAsia="微软雅黑" w:hAnsi="微软雅黑"/>
        </w:rPr>
        <w:t>格式一样，通过option-code字段的取值来区分是Client Identifier还是Server Identifier选项。</w:t>
      </w:r>
    </w:p>
    <w:p w14:paraId="29AEFFA4" w14:textId="77777777" w:rsidR="0076630D" w:rsidRDefault="00D7272D" w:rsidP="00B10728">
      <w:pPr>
        <w:pStyle w:val="af2"/>
        <w:numPr>
          <w:ilvl w:val="0"/>
          <w:numId w:val="189"/>
        </w:numPr>
        <w:ind w:firstLineChars="0"/>
        <w:rPr>
          <w:rFonts w:ascii="微软雅黑" w:eastAsia="微软雅黑" w:hAnsi="微软雅黑"/>
        </w:rPr>
      </w:pPr>
      <w:r>
        <w:rPr>
          <w:rFonts w:ascii="微软雅黑" w:eastAsia="微软雅黑" w:hAnsi="微软雅黑" w:hint="eastAsia"/>
        </w:rPr>
        <w:t>身份联盟</w:t>
      </w:r>
      <w:r>
        <w:rPr>
          <w:rFonts w:ascii="微软雅黑" w:eastAsia="微软雅黑" w:hAnsi="微软雅黑"/>
        </w:rPr>
        <w:t>（</w:t>
      </w:r>
      <w:r>
        <w:rPr>
          <w:rFonts w:ascii="微软雅黑" w:eastAsia="微软雅黑" w:hAnsi="微软雅黑" w:hint="eastAsia"/>
        </w:rPr>
        <w:t>IA</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使服务器和客户端能够识别、分组和管理一系列</w:t>
      </w:r>
      <w:r>
        <w:rPr>
          <w:rFonts w:ascii="微软雅黑" w:eastAsia="微软雅黑" w:hAnsi="微软雅黑" w:hint="eastAsia"/>
        </w:rPr>
        <w:t>相关</w:t>
      </w:r>
      <w:r>
        <w:rPr>
          <w:rFonts w:ascii="微软雅黑" w:eastAsia="微软雅黑" w:hAnsi="微软雅黑"/>
        </w:rPr>
        <w:t>IPv6地址的结构。每个</w:t>
      </w:r>
      <w:r>
        <w:rPr>
          <w:rFonts w:ascii="微软雅黑" w:eastAsia="微软雅黑" w:hAnsi="微软雅黑" w:hint="eastAsia"/>
        </w:rPr>
        <w:t>IA</w:t>
      </w:r>
      <w:r>
        <w:rPr>
          <w:rFonts w:ascii="微软雅黑" w:eastAsia="微软雅黑" w:hAnsi="微软雅黑"/>
        </w:rPr>
        <w:t>包括一个IAID和</w:t>
      </w:r>
      <w:r>
        <w:rPr>
          <w:rFonts w:ascii="微软雅黑" w:eastAsia="微软雅黑" w:hAnsi="微软雅黑" w:hint="eastAsia"/>
        </w:rPr>
        <w:t>相关联</w:t>
      </w:r>
      <w:r>
        <w:rPr>
          <w:rFonts w:ascii="微软雅黑" w:eastAsia="微软雅黑" w:hAnsi="微软雅黑"/>
        </w:rPr>
        <w:t>的配置信息。客户端</w:t>
      </w:r>
      <w:r>
        <w:rPr>
          <w:rFonts w:ascii="微软雅黑" w:eastAsia="微软雅黑" w:hAnsi="微软雅黑" w:hint="eastAsia"/>
        </w:rPr>
        <w:t>必须</w:t>
      </w:r>
      <w:r>
        <w:rPr>
          <w:rFonts w:ascii="微软雅黑" w:eastAsia="微软雅黑" w:hAnsi="微软雅黑"/>
        </w:rPr>
        <w:t>为它的每一个要通过服务器获取IPv6地址的接口关联至少一个IA。客户端</w:t>
      </w:r>
      <w:r>
        <w:rPr>
          <w:rFonts w:ascii="微软雅黑" w:eastAsia="微软雅黑" w:hAnsi="微软雅黑" w:hint="eastAsia"/>
        </w:rPr>
        <w:t>用</w:t>
      </w:r>
      <w:r>
        <w:rPr>
          <w:rFonts w:ascii="微软雅黑" w:eastAsia="微软雅黑" w:hAnsi="微软雅黑"/>
        </w:rPr>
        <w:t>给接口关联的IA来从服务器获取配置信息，</w:t>
      </w:r>
      <w:r>
        <w:rPr>
          <w:rFonts w:ascii="微软雅黑" w:eastAsia="微软雅黑" w:hAnsi="微软雅黑" w:hint="eastAsia"/>
        </w:rPr>
        <w:t>每个</w:t>
      </w:r>
      <w:r>
        <w:rPr>
          <w:rFonts w:ascii="微软雅黑" w:eastAsia="微软雅黑" w:hAnsi="微软雅黑"/>
        </w:rPr>
        <w:t>IA必须明确关联到一个</w:t>
      </w: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IA的</w:t>
      </w:r>
      <w:r>
        <w:rPr>
          <w:rFonts w:ascii="微软雅黑" w:eastAsia="微软雅黑" w:hAnsi="微软雅黑"/>
        </w:rPr>
        <w:t>身份由IAID唯一确定，同一个客户端的IAID不能</w:t>
      </w:r>
      <w:r>
        <w:rPr>
          <w:rFonts w:ascii="微软雅黑" w:eastAsia="微软雅黑" w:hAnsi="微软雅黑" w:hint="eastAsia"/>
        </w:rPr>
        <w:t>重复</w:t>
      </w:r>
      <w:r>
        <w:rPr>
          <w:rFonts w:ascii="微软雅黑" w:eastAsia="微软雅黑" w:hAnsi="微软雅黑"/>
        </w:rPr>
        <w:t>出现，IAID不应</w:t>
      </w:r>
      <w:r>
        <w:rPr>
          <w:rFonts w:ascii="微软雅黑" w:eastAsia="微软雅黑" w:hAnsi="微软雅黑" w:hint="eastAsia"/>
        </w:rPr>
        <w:t>因</w:t>
      </w:r>
      <w:r>
        <w:rPr>
          <w:rFonts w:ascii="微软雅黑" w:eastAsia="微软雅黑" w:hAnsi="微软雅黑"/>
        </w:rPr>
        <w:t>设备</w:t>
      </w:r>
      <w:r>
        <w:rPr>
          <w:rFonts w:ascii="微软雅黑" w:eastAsia="微软雅黑" w:hAnsi="微软雅黑" w:hint="eastAsia"/>
        </w:rPr>
        <w:t>重启</w:t>
      </w:r>
      <w:r>
        <w:rPr>
          <w:rFonts w:ascii="微软雅黑" w:eastAsia="微软雅黑" w:hAnsi="微软雅黑"/>
        </w:rPr>
        <w:t>等因素而发生丢失或改变。IA</w:t>
      </w:r>
      <w:r>
        <w:rPr>
          <w:rFonts w:ascii="微软雅黑" w:eastAsia="微软雅黑" w:hAnsi="微软雅黑" w:hint="eastAsia"/>
        </w:rPr>
        <w:t>中</w:t>
      </w:r>
      <w:r>
        <w:rPr>
          <w:rFonts w:ascii="微软雅黑" w:eastAsia="微软雅黑" w:hAnsi="微软雅黑"/>
        </w:rPr>
        <w:t>的配置信息由一个或多个IPv6地址以及T1</w:t>
      </w:r>
      <w:r>
        <w:rPr>
          <w:rFonts w:ascii="微软雅黑" w:eastAsia="微软雅黑" w:hAnsi="微软雅黑" w:hint="eastAsia"/>
        </w:rPr>
        <w:t>和</w:t>
      </w:r>
      <w:r>
        <w:rPr>
          <w:rFonts w:ascii="微软雅黑" w:eastAsia="微软雅黑" w:hAnsi="微软雅黑"/>
        </w:rPr>
        <w:t>T2</w:t>
      </w:r>
      <w:r>
        <w:rPr>
          <w:rFonts w:ascii="微软雅黑" w:eastAsia="微软雅黑" w:hAnsi="微软雅黑" w:hint="eastAsia"/>
        </w:rPr>
        <w:t>生存期</w:t>
      </w:r>
      <w:r>
        <w:rPr>
          <w:rFonts w:ascii="微软雅黑" w:eastAsia="微软雅黑" w:hAnsi="微软雅黑"/>
        </w:rPr>
        <w:t>组成，</w:t>
      </w:r>
      <w:r>
        <w:rPr>
          <w:rFonts w:ascii="微软雅黑" w:eastAsia="微软雅黑" w:hAnsi="微软雅黑"/>
        </w:rPr>
        <w:lastRenderedPageBreak/>
        <w:t>IA中的每个地址都有首选生存期和有效生存期。</w:t>
      </w:r>
      <w:r>
        <w:rPr>
          <w:rFonts w:ascii="微软雅黑" w:eastAsia="微软雅黑" w:hAnsi="微软雅黑" w:hint="eastAsia"/>
        </w:rPr>
        <w:t>一个</w:t>
      </w:r>
      <w:r>
        <w:rPr>
          <w:rFonts w:ascii="微软雅黑" w:eastAsia="微软雅黑" w:hAnsi="微软雅黑"/>
        </w:rPr>
        <w:t>接口至少关联一个IA，一个IA可以包含一个或多个地址信息。</w:t>
      </w:r>
    </w:p>
    <w:p w14:paraId="39920029" w14:textId="77777777" w:rsidR="0076630D" w:rsidRDefault="00D7272D">
      <w:pPr>
        <w:ind w:firstLine="420"/>
        <w:rPr>
          <w:rFonts w:ascii="微软雅黑" w:eastAsia="微软雅黑" w:hAnsi="微软雅黑"/>
        </w:rPr>
      </w:pPr>
      <w:r>
        <w:rPr>
          <w:rFonts w:ascii="微软雅黑" w:eastAsia="微软雅黑" w:hAnsi="微软雅黑"/>
          <w:b/>
        </w:rPr>
        <w:t>DHCPv6 PD工作原理：</w:t>
      </w:r>
      <w:r>
        <w:rPr>
          <w:rFonts w:ascii="微软雅黑" w:eastAsia="微软雅黑" w:hAnsi="微软雅黑" w:hint="eastAsia"/>
        </w:rPr>
        <w:t>DHCPv6</w:t>
      </w:r>
      <w:r>
        <w:rPr>
          <w:rFonts w:ascii="微软雅黑" w:eastAsia="微软雅黑" w:hAnsi="微软雅黑"/>
        </w:rPr>
        <w:t xml:space="preserve"> PD是一种</w:t>
      </w:r>
      <w:r>
        <w:rPr>
          <w:rFonts w:ascii="微软雅黑" w:eastAsia="微软雅黑" w:hAnsi="微软雅黑" w:hint="eastAsia"/>
        </w:rPr>
        <w:t>前缀分配机制，</w:t>
      </w:r>
      <w:r>
        <w:rPr>
          <w:rFonts w:ascii="微软雅黑" w:eastAsia="微软雅黑" w:hAnsi="微软雅黑"/>
        </w:rPr>
        <w:t>下游</w:t>
      </w:r>
      <w:r>
        <w:rPr>
          <w:rFonts w:ascii="微软雅黑" w:eastAsia="微软雅黑" w:hAnsi="微软雅黑" w:hint="eastAsia"/>
        </w:rPr>
        <w:t>网络</w:t>
      </w:r>
      <w:r>
        <w:rPr>
          <w:rFonts w:ascii="微软雅黑" w:eastAsia="微软雅黑" w:hAnsi="微软雅黑"/>
        </w:rPr>
        <w:t>设备不需要</w:t>
      </w:r>
      <w:r>
        <w:rPr>
          <w:rFonts w:ascii="微软雅黑" w:eastAsia="微软雅黑" w:hAnsi="微软雅黑" w:hint="eastAsia"/>
        </w:rPr>
        <w:t>再</w:t>
      </w:r>
      <w:r>
        <w:rPr>
          <w:rFonts w:ascii="微软雅黑" w:eastAsia="微软雅黑" w:hAnsi="微软雅黑"/>
        </w:rPr>
        <w:t>手工指定用户侧链路的IPv6</w:t>
      </w:r>
      <w:r>
        <w:rPr>
          <w:rFonts w:ascii="微软雅黑" w:eastAsia="微软雅黑" w:hAnsi="微软雅黑" w:hint="eastAsia"/>
        </w:rPr>
        <w:t>地址</w:t>
      </w:r>
      <w:r>
        <w:rPr>
          <w:rFonts w:ascii="微软雅黑" w:eastAsia="微软雅黑" w:hAnsi="微软雅黑"/>
        </w:rPr>
        <w:t>前缀，只需要向上游网络设备提出前缀</w:t>
      </w:r>
      <w:r>
        <w:rPr>
          <w:rFonts w:ascii="微软雅黑" w:eastAsia="微软雅黑" w:hAnsi="微软雅黑" w:hint="eastAsia"/>
        </w:rPr>
        <w:t>分配</w:t>
      </w:r>
      <w:r>
        <w:rPr>
          <w:rFonts w:ascii="微软雅黑" w:eastAsia="微软雅黑" w:hAnsi="微软雅黑"/>
        </w:rPr>
        <w:t>申请，上游网络设备便可以分配合适的地址前缀给下游设备，下游设备把获得的前缀（</w:t>
      </w:r>
      <w:r>
        <w:rPr>
          <w:rFonts w:ascii="微软雅黑" w:eastAsia="微软雅黑" w:hAnsi="微软雅黑" w:hint="eastAsia"/>
        </w:rPr>
        <w:t>一般</w:t>
      </w:r>
      <w:r>
        <w:rPr>
          <w:rFonts w:ascii="微软雅黑" w:eastAsia="微软雅黑" w:hAnsi="微软雅黑"/>
        </w:rPr>
        <w:t>前缀长度小于</w:t>
      </w:r>
      <w:r>
        <w:rPr>
          <w:rFonts w:ascii="微软雅黑" w:eastAsia="微软雅黑" w:hAnsi="微软雅黑" w:hint="eastAsia"/>
        </w:rPr>
        <w:t>64</w:t>
      </w:r>
      <w:r>
        <w:rPr>
          <w:rFonts w:ascii="微软雅黑" w:eastAsia="微软雅黑" w:hAnsi="微软雅黑"/>
        </w:rPr>
        <w:t>）</w:t>
      </w:r>
      <w:r>
        <w:rPr>
          <w:rFonts w:ascii="微软雅黑" w:eastAsia="微软雅黑" w:hAnsi="微软雅黑" w:hint="eastAsia"/>
        </w:rPr>
        <w:t>进一步</w:t>
      </w:r>
      <w:r>
        <w:rPr>
          <w:rFonts w:ascii="微软雅黑" w:eastAsia="微软雅黑" w:hAnsi="微软雅黑"/>
        </w:rPr>
        <w:t>自动细分成</w:t>
      </w:r>
      <w:r>
        <w:rPr>
          <w:rFonts w:ascii="微软雅黑" w:eastAsia="微软雅黑" w:hAnsi="微软雅黑" w:hint="eastAsia"/>
        </w:rPr>
        <w:t>64前缀长度</w:t>
      </w:r>
      <w:r>
        <w:rPr>
          <w:rFonts w:ascii="微软雅黑" w:eastAsia="微软雅黑" w:hAnsi="微软雅黑"/>
        </w:rPr>
        <w:t>的子网网段，把细分的地址前缀再通过路由通告（</w:t>
      </w:r>
      <w:r>
        <w:rPr>
          <w:rFonts w:ascii="微软雅黑" w:eastAsia="微软雅黑" w:hAnsi="微软雅黑" w:hint="eastAsia"/>
        </w:rPr>
        <w:t>RA</w:t>
      </w:r>
      <w:r>
        <w:rPr>
          <w:rFonts w:ascii="微软雅黑" w:eastAsia="微软雅黑" w:hAnsi="微软雅黑"/>
        </w:rPr>
        <w:t>）</w:t>
      </w:r>
      <w:r>
        <w:rPr>
          <w:rFonts w:ascii="微软雅黑" w:eastAsia="微软雅黑" w:hAnsi="微软雅黑" w:hint="eastAsia"/>
        </w:rPr>
        <w:t>至</w:t>
      </w:r>
      <w:r>
        <w:rPr>
          <w:rFonts w:ascii="微软雅黑" w:eastAsia="微软雅黑" w:hAnsi="微软雅黑"/>
        </w:rPr>
        <w:t>与IPv6主机直连的用户链路上，</w:t>
      </w:r>
      <w:r>
        <w:rPr>
          <w:rFonts w:ascii="微软雅黑" w:eastAsia="微软雅黑" w:hAnsi="微软雅黑" w:hint="eastAsia"/>
        </w:rPr>
        <w:t>实现</w:t>
      </w:r>
      <w:r>
        <w:rPr>
          <w:rFonts w:ascii="微软雅黑" w:eastAsia="微软雅黑" w:hAnsi="微软雅黑"/>
        </w:rPr>
        <w:t>IPv6</w:t>
      </w:r>
      <w:r>
        <w:rPr>
          <w:rFonts w:ascii="微软雅黑" w:eastAsia="微软雅黑" w:hAnsi="微软雅黑" w:hint="eastAsia"/>
        </w:rPr>
        <w:t>主机</w:t>
      </w:r>
      <w:r>
        <w:rPr>
          <w:rFonts w:ascii="微软雅黑" w:eastAsia="微软雅黑" w:hAnsi="微软雅黑"/>
        </w:rPr>
        <w:t>的地址自动配置，完成整个系统层次的地址布局。</w:t>
      </w:r>
    </w:p>
    <w:p w14:paraId="311CE69C" w14:textId="77777777" w:rsidR="0076630D" w:rsidRDefault="00D7272D">
      <w:pPr>
        <w:ind w:firstLine="420"/>
        <w:rPr>
          <w:rFonts w:ascii="微软雅黑" w:eastAsia="微软雅黑" w:hAnsi="微软雅黑"/>
          <w:b/>
        </w:rPr>
      </w:pPr>
      <w:r>
        <w:rPr>
          <w:rFonts w:ascii="微软雅黑" w:eastAsia="微软雅黑" w:hAnsi="微软雅黑"/>
          <w:b/>
        </w:rPr>
        <w:t>DHCPv6中继工作原理</w:t>
      </w:r>
      <w:r>
        <w:rPr>
          <w:rFonts w:ascii="微软雅黑" w:eastAsia="微软雅黑" w:hAnsi="微软雅黑" w:hint="eastAsia"/>
          <w:b/>
        </w:rPr>
        <w:t>：</w:t>
      </w:r>
    </w:p>
    <w:p w14:paraId="3CC7AD9D" w14:textId="77777777" w:rsidR="0076630D" w:rsidRDefault="00D7272D" w:rsidP="00B10728">
      <w:pPr>
        <w:pStyle w:val="af2"/>
        <w:numPr>
          <w:ilvl w:val="0"/>
          <w:numId w:val="191"/>
        </w:numPr>
        <w:ind w:firstLineChars="0"/>
        <w:rPr>
          <w:rFonts w:ascii="微软雅黑" w:eastAsia="微软雅黑" w:hAnsi="微软雅黑"/>
        </w:rPr>
      </w:pPr>
      <w:r>
        <w:rPr>
          <w:rFonts w:ascii="微软雅黑" w:eastAsia="微软雅黑" w:hAnsi="微软雅黑" w:hint="eastAsia"/>
        </w:rPr>
        <w:t>DHCPv6客户端</w:t>
      </w:r>
      <w:r>
        <w:rPr>
          <w:rFonts w:ascii="微软雅黑" w:eastAsia="微软雅黑" w:hAnsi="微软雅黑"/>
        </w:rPr>
        <w:t>向所有DHCPv6服务器和DHCPv6中继发送目的地址为FF02::1:2（</w:t>
      </w:r>
      <w:r>
        <w:rPr>
          <w:rFonts w:ascii="微软雅黑" w:eastAsia="微软雅黑" w:hAnsi="微软雅黑" w:hint="eastAsia"/>
        </w:rPr>
        <w:t>组播地址</w:t>
      </w:r>
      <w:r>
        <w:rPr>
          <w:rFonts w:ascii="微软雅黑" w:eastAsia="微软雅黑" w:hAnsi="微软雅黑"/>
        </w:rPr>
        <w:t>）</w:t>
      </w:r>
      <w:r>
        <w:rPr>
          <w:rFonts w:ascii="微软雅黑" w:eastAsia="微软雅黑" w:hAnsi="微软雅黑" w:hint="eastAsia"/>
        </w:rPr>
        <w:t>的</w:t>
      </w:r>
      <w:r>
        <w:rPr>
          <w:rFonts w:ascii="微软雅黑" w:eastAsia="微软雅黑" w:hAnsi="微软雅黑"/>
        </w:rPr>
        <w:t>请求报文。</w:t>
      </w:r>
    </w:p>
    <w:p w14:paraId="535C29B0" w14:textId="77777777" w:rsidR="0076630D" w:rsidRDefault="00D7272D" w:rsidP="00B10728">
      <w:pPr>
        <w:pStyle w:val="af2"/>
        <w:numPr>
          <w:ilvl w:val="0"/>
          <w:numId w:val="191"/>
        </w:numPr>
        <w:ind w:firstLineChars="0"/>
        <w:rPr>
          <w:rFonts w:ascii="微软雅黑" w:eastAsia="微软雅黑" w:hAnsi="微软雅黑"/>
        </w:rPr>
      </w:pPr>
      <w:r>
        <w:rPr>
          <w:rFonts w:ascii="微软雅黑" w:eastAsia="微软雅黑" w:hAnsi="微软雅黑" w:hint="eastAsia"/>
        </w:rPr>
        <w:t>根据</w:t>
      </w:r>
      <w:r>
        <w:rPr>
          <w:rFonts w:ascii="微软雅黑" w:eastAsia="微软雅黑" w:hAnsi="微软雅黑"/>
        </w:rPr>
        <w:t>DHCPv6中继转发报文有如下两种情况：</w:t>
      </w:r>
    </w:p>
    <w:p w14:paraId="11B833FC" w14:textId="77777777" w:rsidR="0076630D" w:rsidRDefault="00D7272D" w:rsidP="00B10728">
      <w:pPr>
        <w:pStyle w:val="af2"/>
        <w:numPr>
          <w:ilvl w:val="0"/>
          <w:numId w:val="192"/>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DHCPv6中继和DHCPv6客户端位于同一个链路上，即DHCPv6中继为DHCPv6客户端的第一跳中继，中继转发直接来自客户端的报文，此时DHCPv6中继实质上也是客户端的IPv6</w:t>
      </w:r>
      <w:r>
        <w:rPr>
          <w:rFonts w:ascii="微软雅黑" w:eastAsia="微软雅黑" w:hAnsi="微软雅黑" w:hint="eastAsia"/>
        </w:rPr>
        <w:t>网关</w:t>
      </w:r>
      <w:r>
        <w:rPr>
          <w:rFonts w:ascii="微软雅黑" w:eastAsia="微软雅黑" w:hAnsi="微软雅黑"/>
        </w:rPr>
        <w:t>设备。DHCPv6中继收到客户端的报文后，将其封装在Relay-Forward报文的中继消息选项（</w:t>
      </w:r>
      <w:r>
        <w:rPr>
          <w:rFonts w:ascii="微软雅黑" w:eastAsia="微软雅黑" w:hAnsi="微软雅黑" w:hint="eastAsia"/>
        </w:rPr>
        <w:t>Relay</w:t>
      </w:r>
      <w:r>
        <w:rPr>
          <w:rFonts w:ascii="微软雅黑" w:eastAsia="微软雅黑" w:hAnsi="微软雅黑"/>
        </w:rPr>
        <w:t xml:space="preserve"> Message Option）</w:t>
      </w:r>
      <w:r>
        <w:rPr>
          <w:rFonts w:ascii="微软雅黑" w:eastAsia="微软雅黑" w:hAnsi="微软雅黑" w:hint="eastAsia"/>
        </w:rPr>
        <w:t>中</w:t>
      </w:r>
      <w:r>
        <w:rPr>
          <w:rFonts w:ascii="微软雅黑" w:eastAsia="微软雅黑" w:hAnsi="微软雅黑"/>
        </w:rPr>
        <w:t>，并将Relay-Forward报文发送给DHCPv6服务器或下一跳中继。</w:t>
      </w:r>
    </w:p>
    <w:p w14:paraId="62AF055D" w14:textId="77777777" w:rsidR="0076630D" w:rsidRDefault="00D7272D" w:rsidP="00B10728">
      <w:pPr>
        <w:pStyle w:val="af2"/>
        <w:numPr>
          <w:ilvl w:val="0"/>
          <w:numId w:val="192"/>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DHCPv6中继和DHCPv6客户端不在同一个链路上，中继收到的报文是来自其他中继的Relay-Forward报文。中继构造一个新的R</w:t>
      </w:r>
      <w:r>
        <w:rPr>
          <w:rFonts w:ascii="微软雅黑" w:eastAsia="微软雅黑" w:hAnsi="微软雅黑" w:hint="eastAsia"/>
        </w:rPr>
        <w:t>elay-Forward报文</w:t>
      </w:r>
      <w:r>
        <w:rPr>
          <w:rFonts w:ascii="微软雅黑" w:eastAsia="微软雅黑" w:hAnsi="微软雅黑"/>
        </w:rPr>
        <w:t>，并将Relay-Forward报文发送给DHCPv6服务器或下一跳中继。</w:t>
      </w:r>
    </w:p>
    <w:p w14:paraId="6F6DB12D" w14:textId="77777777" w:rsidR="0076630D" w:rsidRDefault="00D7272D" w:rsidP="00B10728">
      <w:pPr>
        <w:pStyle w:val="af2"/>
        <w:numPr>
          <w:ilvl w:val="0"/>
          <w:numId w:val="191"/>
        </w:numPr>
        <w:ind w:firstLineChars="0"/>
        <w:rPr>
          <w:rFonts w:ascii="微软雅黑" w:eastAsia="微软雅黑" w:hAnsi="微软雅黑"/>
        </w:rPr>
      </w:pPr>
      <w:r>
        <w:rPr>
          <w:rFonts w:ascii="微软雅黑" w:eastAsia="微软雅黑" w:hAnsi="微软雅黑" w:hint="eastAsia"/>
        </w:rPr>
        <w:t>DHCPv6</w:t>
      </w:r>
      <w:r>
        <w:rPr>
          <w:rFonts w:ascii="微软雅黑" w:eastAsia="微软雅黑" w:hAnsi="微软雅黑"/>
        </w:rPr>
        <w:t>服务器从Relay-Forward报文中解析出DHCPv6客户端的请求，为</w:t>
      </w:r>
      <w:r>
        <w:rPr>
          <w:rFonts w:ascii="微软雅黑" w:eastAsia="微软雅黑" w:hAnsi="微软雅黑"/>
        </w:rPr>
        <w:lastRenderedPageBreak/>
        <w:t>DHCOv6客户端选取IPv6地址和其他配置参数，构造应答消息，将应答消息封装在Relay-Reply</w:t>
      </w:r>
      <w:r>
        <w:rPr>
          <w:rFonts w:ascii="微软雅黑" w:eastAsia="微软雅黑" w:hAnsi="微软雅黑" w:hint="eastAsia"/>
        </w:rPr>
        <w:t>报文</w:t>
      </w:r>
      <w:r>
        <w:rPr>
          <w:rFonts w:ascii="微软雅黑" w:eastAsia="微软雅黑" w:hAnsi="微软雅黑"/>
        </w:rPr>
        <w:t>的中继消息选项中，并将Relay-Reply报文发送给DHCPv6中继。</w:t>
      </w:r>
    </w:p>
    <w:p w14:paraId="5E32F6DE" w14:textId="77777777" w:rsidR="0076630D" w:rsidRDefault="00D7272D" w:rsidP="00B10728">
      <w:pPr>
        <w:pStyle w:val="af2"/>
        <w:numPr>
          <w:ilvl w:val="0"/>
          <w:numId w:val="191"/>
        </w:numPr>
        <w:ind w:firstLineChars="0"/>
        <w:rPr>
          <w:rFonts w:ascii="微软雅黑" w:eastAsia="微软雅黑" w:hAnsi="微软雅黑"/>
        </w:rPr>
      </w:pPr>
      <w:r>
        <w:rPr>
          <w:rFonts w:ascii="微软雅黑" w:eastAsia="微软雅黑" w:hAnsi="微软雅黑"/>
        </w:rPr>
        <w:t>DHCPv6中继从Relay-Reply报文中解析出DHCPv6服务器的应答，转发给DHCPv6客户端</w:t>
      </w:r>
      <w:r>
        <w:rPr>
          <w:rFonts w:ascii="微软雅黑" w:eastAsia="微软雅黑" w:hAnsi="微软雅黑" w:hint="eastAsia"/>
        </w:rPr>
        <w:t>。</w:t>
      </w:r>
      <w:r>
        <w:rPr>
          <w:rFonts w:ascii="微软雅黑" w:eastAsia="微软雅黑" w:hAnsi="微软雅黑"/>
        </w:rPr>
        <w:t>如果</w:t>
      </w:r>
      <w:r>
        <w:rPr>
          <w:rFonts w:ascii="微软雅黑" w:eastAsia="微软雅黑" w:hAnsi="微软雅黑" w:hint="eastAsia"/>
        </w:rPr>
        <w:t>DHCPv6</w:t>
      </w:r>
      <w:r>
        <w:rPr>
          <w:rFonts w:ascii="微软雅黑" w:eastAsia="微软雅黑" w:hAnsi="微软雅黑"/>
        </w:rPr>
        <w:t>客户端接收到多个DHCPv6服务器的应答，则根据报文中的服务器优先级选择</w:t>
      </w:r>
      <w:r>
        <w:rPr>
          <w:rFonts w:ascii="微软雅黑" w:eastAsia="微软雅黑" w:hAnsi="微软雅黑" w:hint="eastAsia"/>
        </w:rPr>
        <w:t>一个</w:t>
      </w:r>
      <w:r>
        <w:rPr>
          <w:rFonts w:ascii="微软雅黑" w:eastAsia="微软雅黑" w:hAnsi="微软雅黑"/>
        </w:rPr>
        <w:t>DHCPv6服务器，后续从该DHCPv6服务器获取IPv6地址和其他</w:t>
      </w:r>
      <w:r>
        <w:rPr>
          <w:rFonts w:ascii="微软雅黑" w:eastAsia="微软雅黑" w:hAnsi="微软雅黑" w:hint="eastAsia"/>
        </w:rPr>
        <w:t>网络</w:t>
      </w:r>
      <w:r>
        <w:rPr>
          <w:rFonts w:ascii="微软雅黑" w:eastAsia="微软雅黑" w:hAnsi="微软雅黑"/>
        </w:rPr>
        <w:t>配置参数。</w:t>
      </w:r>
    </w:p>
    <w:p w14:paraId="643595A9" w14:textId="77777777" w:rsidR="0076630D" w:rsidRDefault="00D7272D">
      <w:pPr>
        <w:rPr>
          <w:rFonts w:ascii="微软雅黑" w:eastAsia="微软雅黑" w:hAnsi="微软雅黑"/>
          <w:b/>
        </w:rPr>
      </w:pPr>
      <w:r>
        <w:rPr>
          <w:rFonts w:ascii="微软雅黑" w:eastAsia="微软雅黑" w:hAnsi="微软雅黑" w:hint="eastAsia"/>
        </w:rPr>
        <w:t xml:space="preserve">    </w:t>
      </w:r>
      <w:r>
        <w:rPr>
          <w:rFonts w:ascii="微软雅黑" w:eastAsia="微软雅黑" w:hAnsi="微软雅黑"/>
          <w:b/>
        </w:rPr>
        <w:t>IPv6地址</w:t>
      </w:r>
      <w:r>
        <w:rPr>
          <w:rFonts w:ascii="微软雅黑" w:eastAsia="微软雅黑" w:hAnsi="微软雅黑" w:hint="eastAsia"/>
          <w:b/>
        </w:rPr>
        <w:t>/前缀</w:t>
      </w:r>
      <w:r>
        <w:rPr>
          <w:rFonts w:ascii="微软雅黑" w:eastAsia="微软雅黑" w:hAnsi="微软雅黑"/>
          <w:b/>
        </w:rPr>
        <w:t>的分配与更新原则</w:t>
      </w:r>
    </w:p>
    <w:p w14:paraId="76BB6DA0" w14:textId="77777777" w:rsidR="0076630D" w:rsidRDefault="00D7272D">
      <w:pPr>
        <w:ind w:firstLine="420"/>
        <w:rPr>
          <w:rFonts w:ascii="微软雅黑" w:eastAsia="微软雅黑" w:hAnsi="微软雅黑"/>
        </w:rPr>
      </w:pPr>
      <w:r>
        <w:rPr>
          <w:rFonts w:ascii="微软雅黑" w:eastAsia="微软雅黑" w:hAnsi="微软雅黑"/>
        </w:rPr>
        <w:t>IPv6地址分配的优先次序：</w:t>
      </w:r>
    </w:p>
    <w:p w14:paraId="0F698F49" w14:textId="77777777" w:rsidR="0076630D" w:rsidRDefault="00D7272D" w:rsidP="00B10728">
      <w:pPr>
        <w:pStyle w:val="af2"/>
        <w:numPr>
          <w:ilvl w:val="0"/>
          <w:numId w:val="193"/>
        </w:numPr>
        <w:ind w:firstLineChars="0"/>
        <w:rPr>
          <w:rFonts w:ascii="微软雅黑" w:eastAsia="微软雅黑" w:hAnsi="微软雅黑"/>
        </w:rPr>
      </w:pPr>
      <w:r>
        <w:rPr>
          <w:rFonts w:ascii="微软雅黑" w:eastAsia="微软雅黑" w:hAnsi="微软雅黑" w:hint="eastAsia"/>
        </w:rPr>
        <w:t>选择</w:t>
      </w:r>
      <w:r>
        <w:rPr>
          <w:rFonts w:ascii="微软雅黑" w:eastAsia="微软雅黑" w:hAnsi="微软雅黑"/>
        </w:rPr>
        <w:t>IPv6地址池：DHCPv6服务器的接口可以绑定IPv6地址</w:t>
      </w:r>
      <w:r>
        <w:rPr>
          <w:rFonts w:ascii="微软雅黑" w:eastAsia="微软雅黑" w:hAnsi="微软雅黑" w:hint="eastAsia"/>
        </w:rPr>
        <w:t>池</w:t>
      </w:r>
      <w:r>
        <w:rPr>
          <w:rFonts w:ascii="微软雅黑" w:eastAsia="微软雅黑" w:hAnsi="微软雅黑"/>
        </w:rPr>
        <w:t>，DHCPv6服务器将</w:t>
      </w:r>
      <w:r>
        <w:rPr>
          <w:rFonts w:ascii="微软雅黑" w:eastAsia="微软雅黑" w:hAnsi="微软雅黑" w:hint="eastAsia"/>
        </w:rPr>
        <w:t>选择</w:t>
      </w:r>
      <w:r>
        <w:rPr>
          <w:rFonts w:ascii="微软雅黑" w:eastAsia="微软雅黑" w:hAnsi="微软雅黑"/>
        </w:rPr>
        <w:t>该</w:t>
      </w:r>
      <w:r>
        <w:rPr>
          <w:rFonts w:ascii="微软雅黑" w:eastAsia="微软雅黑" w:hAnsi="微软雅黑" w:hint="eastAsia"/>
        </w:rPr>
        <w:t>IPv6地址池</w:t>
      </w:r>
      <w:r>
        <w:rPr>
          <w:rFonts w:ascii="微软雅黑" w:eastAsia="微软雅黑" w:hAnsi="微软雅黑"/>
        </w:rPr>
        <w:t>为接口下的DHCPv6客户端分配地址</w:t>
      </w:r>
      <w:r>
        <w:rPr>
          <w:rFonts w:ascii="微软雅黑" w:eastAsia="微软雅黑" w:hAnsi="微软雅黑" w:hint="eastAsia"/>
        </w:rPr>
        <w:t>/前缀</w:t>
      </w:r>
      <w:r>
        <w:rPr>
          <w:rFonts w:ascii="微软雅黑" w:eastAsia="微软雅黑" w:hAnsi="微软雅黑"/>
        </w:rPr>
        <w:t>。对于存在中继的场景，DHCPv6服务器的接口可以不绑定IPv6地址池，而是根据报文中第一个</w:t>
      </w:r>
      <w:r>
        <w:rPr>
          <w:rFonts w:ascii="微软雅黑" w:eastAsia="微软雅黑" w:hAnsi="微软雅黑" w:hint="eastAsia"/>
        </w:rPr>
        <w:t>不为0的</w:t>
      </w:r>
      <w:r>
        <w:rPr>
          <w:rFonts w:ascii="微软雅黑" w:eastAsia="微软雅黑" w:hAnsi="微软雅黑"/>
        </w:rPr>
        <w:t>“link-address”</w:t>
      </w:r>
      <w:r>
        <w:rPr>
          <w:rFonts w:ascii="微软雅黑" w:eastAsia="微软雅黑" w:hAnsi="微软雅黑" w:hint="eastAsia"/>
        </w:rPr>
        <w:t>字段</w:t>
      </w:r>
      <w:r>
        <w:rPr>
          <w:rFonts w:ascii="微软雅黑" w:eastAsia="微软雅黑" w:hAnsi="微软雅黑"/>
        </w:rPr>
        <w:t>（</w:t>
      </w:r>
      <w:r>
        <w:rPr>
          <w:rFonts w:ascii="微软雅黑" w:eastAsia="微软雅黑" w:hAnsi="微软雅黑" w:hint="eastAsia"/>
        </w:rPr>
        <w:t>标识</w:t>
      </w:r>
      <w:r>
        <w:rPr>
          <w:rFonts w:ascii="微软雅黑" w:eastAsia="微软雅黑" w:hAnsi="微软雅黑"/>
        </w:rPr>
        <w:t>DHCPv6客户端所在链路范围）</w:t>
      </w:r>
      <w:r>
        <w:rPr>
          <w:rFonts w:ascii="微软雅黑" w:eastAsia="微软雅黑" w:hAnsi="微软雅黑" w:hint="eastAsia"/>
        </w:rPr>
        <w:t>，</w:t>
      </w:r>
      <w:r>
        <w:rPr>
          <w:rFonts w:ascii="微软雅黑" w:eastAsia="微软雅黑" w:hAnsi="微软雅黑"/>
        </w:rPr>
        <w:t>选择与地址池中已配置的网络</w:t>
      </w:r>
      <w:r>
        <w:rPr>
          <w:rFonts w:ascii="微软雅黑" w:eastAsia="微软雅黑" w:hAnsi="微软雅黑" w:hint="eastAsia"/>
        </w:rPr>
        <w:t>前缀</w:t>
      </w:r>
      <w:r>
        <w:rPr>
          <w:rFonts w:ascii="微软雅黑" w:eastAsia="微软雅黑" w:hAnsi="微软雅黑"/>
        </w:rPr>
        <w:t>或IPv6</w:t>
      </w:r>
      <w:r>
        <w:rPr>
          <w:rFonts w:ascii="微软雅黑" w:eastAsia="微软雅黑" w:hAnsi="微软雅黑" w:hint="eastAsia"/>
        </w:rPr>
        <w:t>地址前缀</w:t>
      </w:r>
      <w:r>
        <w:rPr>
          <w:rFonts w:ascii="微软雅黑" w:eastAsia="微软雅黑" w:hAnsi="微软雅黑"/>
        </w:rPr>
        <w:t>属于统一链路范围的地址池。</w:t>
      </w:r>
    </w:p>
    <w:p w14:paraId="5FAA963F" w14:textId="77777777" w:rsidR="0076630D" w:rsidRDefault="00D7272D" w:rsidP="00B10728">
      <w:pPr>
        <w:pStyle w:val="af2"/>
        <w:numPr>
          <w:ilvl w:val="0"/>
          <w:numId w:val="193"/>
        </w:numPr>
        <w:ind w:firstLineChars="0"/>
        <w:rPr>
          <w:rFonts w:ascii="微软雅黑" w:eastAsia="微软雅黑" w:hAnsi="微软雅黑"/>
        </w:rPr>
      </w:pPr>
      <w:r>
        <w:rPr>
          <w:rFonts w:ascii="微软雅黑" w:eastAsia="微软雅黑" w:hAnsi="微软雅黑" w:hint="eastAsia"/>
        </w:rPr>
        <w:t>选择</w:t>
      </w:r>
      <w:r>
        <w:rPr>
          <w:rFonts w:ascii="微软雅黑" w:eastAsia="微软雅黑" w:hAnsi="微软雅黑"/>
        </w:rPr>
        <w:t>IPv6地址</w:t>
      </w:r>
      <w:r>
        <w:rPr>
          <w:rFonts w:ascii="微软雅黑" w:eastAsia="微软雅黑" w:hAnsi="微软雅黑" w:hint="eastAsia"/>
        </w:rPr>
        <w:t>/前缀</w:t>
      </w:r>
      <w:r>
        <w:rPr>
          <w:rFonts w:ascii="微软雅黑" w:eastAsia="微软雅黑" w:hAnsi="微软雅黑"/>
        </w:rPr>
        <w:t>：确定地址池后，DHCPv6服务器</w:t>
      </w:r>
      <w:r>
        <w:rPr>
          <w:rFonts w:ascii="微软雅黑" w:eastAsia="微软雅黑" w:hAnsi="微软雅黑" w:hint="eastAsia"/>
        </w:rPr>
        <w:t>将按照</w:t>
      </w:r>
      <w:r>
        <w:rPr>
          <w:rFonts w:ascii="微软雅黑" w:eastAsia="微软雅黑" w:hAnsi="微软雅黑"/>
        </w:rPr>
        <w:t>下面部照为DHCPv6客户端分配IPv6地址</w:t>
      </w:r>
      <w:r>
        <w:rPr>
          <w:rFonts w:ascii="微软雅黑" w:eastAsia="微软雅黑" w:hAnsi="微软雅黑" w:hint="eastAsia"/>
        </w:rPr>
        <w:t>/前缀</w:t>
      </w:r>
      <w:r>
        <w:rPr>
          <w:rFonts w:ascii="微软雅黑" w:eastAsia="微软雅黑" w:hAnsi="微软雅黑"/>
        </w:rPr>
        <w:t>。</w:t>
      </w:r>
    </w:p>
    <w:p w14:paraId="2E52C79A" w14:textId="77777777" w:rsidR="0076630D" w:rsidRDefault="00D7272D" w:rsidP="00B10728">
      <w:pPr>
        <w:pStyle w:val="af2"/>
        <w:numPr>
          <w:ilvl w:val="0"/>
          <w:numId w:val="194"/>
        </w:numPr>
        <w:ind w:firstLineChars="0"/>
        <w:rPr>
          <w:rFonts w:ascii="微软雅黑" w:eastAsia="微软雅黑" w:hAnsi="微软雅黑"/>
        </w:rPr>
      </w:pPr>
      <w:r>
        <w:rPr>
          <w:rFonts w:ascii="微软雅黑" w:eastAsia="微软雅黑" w:hAnsi="微软雅黑" w:hint="eastAsia"/>
        </w:rPr>
        <w:t>如果地址池</w:t>
      </w:r>
      <w:r>
        <w:rPr>
          <w:rFonts w:ascii="微软雅黑" w:eastAsia="微软雅黑" w:hAnsi="微软雅黑"/>
        </w:rPr>
        <w:t>中为客户端</w:t>
      </w:r>
      <w:r>
        <w:rPr>
          <w:rFonts w:ascii="微软雅黑" w:eastAsia="微软雅黑" w:hAnsi="微软雅黑" w:hint="eastAsia"/>
        </w:rPr>
        <w:t>指定了</w:t>
      </w:r>
      <w:r>
        <w:rPr>
          <w:rFonts w:ascii="微软雅黑" w:eastAsia="微软雅黑" w:hAnsi="微软雅黑"/>
        </w:rPr>
        <w:t>地址</w:t>
      </w:r>
      <w:r>
        <w:rPr>
          <w:rFonts w:ascii="微软雅黑" w:eastAsia="微软雅黑" w:hAnsi="微软雅黑" w:hint="eastAsia"/>
        </w:rPr>
        <w:t>/前缀</w:t>
      </w:r>
      <w:r>
        <w:rPr>
          <w:rFonts w:ascii="微软雅黑" w:eastAsia="微软雅黑" w:hAnsi="微软雅黑"/>
        </w:rPr>
        <w:t>，优先</w:t>
      </w:r>
      <w:r>
        <w:rPr>
          <w:rFonts w:ascii="微软雅黑" w:eastAsia="微软雅黑" w:hAnsi="微软雅黑" w:hint="eastAsia"/>
        </w:rPr>
        <w:t>从</w:t>
      </w:r>
      <w:r>
        <w:rPr>
          <w:rFonts w:ascii="微软雅黑" w:eastAsia="微软雅黑" w:hAnsi="微软雅黑"/>
        </w:rPr>
        <w:t>地址池中选择与客户端DUID匹配的地址</w:t>
      </w:r>
      <w:r>
        <w:rPr>
          <w:rFonts w:ascii="微软雅黑" w:eastAsia="微软雅黑" w:hAnsi="微软雅黑" w:hint="eastAsia"/>
        </w:rPr>
        <w:t>/前缀</w:t>
      </w:r>
      <w:r>
        <w:rPr>
          <w:rFonts w:ascii="微软雅黑" w:eastAsia="微软雅黑" w:hAnsi="微软雅黑"/>
        </w:rPr>
        <w:t>分配给客户端。</w:t>
      </w:r>
    </w:p>
    <w:p w14:paraId="38C03B2F" w14:textId="77777777" w:rsidR="0076630D" w:rsidRDefault="00D7272D" w:rsidP="00B10728">
      <w:pPr>
        <w:pStyle w:val="af2"/>
        <w:numPr>
          <w:ilvl w:val="0"/>
          <w:numId w:val="194"/>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客户端报文中的IA选项携带了有效的地址</w:t>
      </w:r>
      <w:r>
        <w:rPr>
          <w:rFonts w:ascii="微软雅黑" w:eastAsia="微软雅黑" w:hAnsi="微软雅黑" w:hint="eastAsia"/>
        </w:rPr>
        <w:t>/前缀</w:t>
      </w:r>
      <w:r>
        <w:rPr>
          <w:rFonts w:ascii="微软雅黑" w:eastAsia="微软雅黑" w:hAnsi="微软雅黑"/>
        </w:rPr>
        <w:t>，优先从地址池中选择该地址</w:t>
      </w:r>
      <w:r>
        <w:rPr>
          <w:rFonts w:ascii="微软雅黑" w:eastAsia="微软雅黑" w:hAnsi="微软雅黑" w:hint="eastAsia"/>
        </w:rPr>
        <w:t>/前缀</w:t>
      </w:r>
      <w:r>
        <w:rPr>
          <w:rFonts w:ascii="微软雅黑" w:eastAsia="微软雅黑" w:hAnsi="微软雅黑"/>
        </w:rPr>
        <w:t>分配给客户端。</w:t>
      </w:r>
      <w:r>
        <w:rPr>
          <w:rFonts w:ascii="微软雅黑" w:eastAsia="微软雅黑" w:hAnsi="微软雅黑" w:hint="eastAsia"/>
        </w:rPr>
        <w:t>如果</w:t>
      </w:r>
      <w:r>
        <w:rPr>
          <w:rFonts w:ascii="微软雅黑" w:eastAsia="微软雅黑" w:hAnsi="微软雅黑"/>
        </w:rPr>
        <w:t>该地址</w:t>
      </w:r>
      <w:r>
        <w:rPr>
          <w:rFonts w:ascii="微软雅黑" w:eastAsia="微软雅黑" w:hAnsi="微软雅黑" w:hint="eastAsia"/>
        </w:rPr>
        <w:t>/前缀</w:t>
      </w:r>
      <w:r>
        <w:rPr>
          <w:rFonts w:ascii="微软雅黑" w:eastAsia="微软雅黑" w:hAnsi="微软雅黑"/>
        </w:rPr>
        <w:t>在地址池中不可用，则另外分配一个空闲地址</w:t>
      </w:r>
      <w:r>
        <w:rPr>
          <w:rFonts w:ascii="微软雅黑" w:eastAsia="微软雅黑" w:hAnsi="微软雅黑" w:hint="eastAsia"/>
        </w:rPr>
        <w:t>/前缀</w:t>
      </w:r>
      <w:r>
        <w:rPr>
          <w:rFonts w:ascii="微软雅黑" w:eastAsia="微软雅黑" w:hAnsi="微软雅黑"/>
        </w:rPr>
        <w:t>给客户端</w:t>
      </w:r>
      <w:r>
        <w:rPr>
          <w:rFonts w:ascii="微软雅黑" w:eastAsia="微软雅黑" w:hAnsi="微软雅黑" w:hint="eastAsia"/>
        </w:rPr>
        <w:t>。</w:t>
      </w:r>
      <w:r>
        <w:rPr>
          <w:rFonts w:ascii="微软雅黑" w:eastAsia="微软雅黑" w:hAnsi="微软雅黑"/>
        </w:rPr>
        <w:t>如果</w:t>
      </w:r>
      <w:r>
        <w:rPr>
          <w:rFonts w:ascii="微软雅黑" w:eastAsia="微软雅黑" w:hAnsi="微软雅黑" w:hint="eastAsia"/>
        </w:rPr>
        <w:t>IPv6</w:t>
      </w:r>
      <w:r>
        <w:rPr>
          <w:rFonts w:ascii="微软雅黑" w:eastAsia="微软雅黑" w:hAnsi="微软雅黑"/>
        </w:rPr>
        <w:t>前缀长度比指定分配长度达，则按指定分配长度来分配。</w:t>
      </w:r>
    </w:p>
    <w:p w14:paraId="41AB448E" w14:textId="77777777" w:rsidR="0076630D" w:rsidRDefault="00D7272D" w:rsidP="00B10728">
      <w:pPr>
        <w:pStyle w:val="af2"/>
        <w:numPr>
          <w:ilvl w:val="0"/>
          <w:numId w:val="194"/>
        </w:numPr>
        <w:ind w:firstLineChars="0"/>
        <w:rPr>
          <w:rFonts w:ascii="微软雅黑" w:eastAsia="微软雅黑" w:hAnsi="微软雅黑"/>
        </w:rPr>
      </w:pPr>
      <w:r>
        <w:rPr>
          <w:rFonts w:ascii="微软雅黑" w:eastAsia="微软雅黑" w:hAnsi="微软雅黑" w:hint="eastAsia"/>
        </w:rPr>
        <w:lastRenderedPageBreak/>
        <w:t>从</w:t>
      </w:r>
      <w:r>
        <w:rPr>
          <w:rFonts w:ascii="微软雅黑" w:eastAsia="微软雅黑" w:hAnsi="微软雅黑"/>
        </w:rPr>
        <w:t>地址池中选择空闲地址</w:t>
      </w:r>
      <w:r>
        <w:rPr>
          <w:rFonts w:ascii="微软雅黑" w:eastAsia="微软雅黑" w:hAnsi="微软雅黑" w:hint="eastAsia"/>
        </w:rPr>
        <w:t>/前缀</w:t>
      </w:r>
      <w:r>
        <w:rPr>
          <w:rFonts w:ascii="微软雅黑" w:eastAsia="微软雅黑" w:hAnsi="微软雅黑"/>
        </w:rPr>
        <w:t>分配给客户端，保留地址、冲突地址和已被分配的地址不能再分配给客户端。其中</w:t>
      </w:r>
      <w:r>
        <w:rPr>
          <w:rFonts w:ascii="微软雅黑" w:eastAsia="微软雅黑" w:hAnsi="微软雅黑" w:hint="eastAsia"/>
        </w:rPr>
        <w:t>，保留地址</w:t>
      </w:r>
      <w:r>
        <w:rPr>
          <w:rFonts w:ascii="微软雅黑" w:eastAsia="微软雅黑" w:hAnsi="微软雅黑"/>
        </w:rPr>
        <w:t>包括</w:t>
      </w:r>
      <w:r>
        <w:rPr>
          <w:rFonts w:ascii="微软雅黑" w:eastAsia="微软雅黑" w:hAnsi="微软雅黑" w:hint="eastAsia"/>
        </w:rPr>
        <w:t>未指定</w:t>
      </w:r>
      <w:r>
        <w:rPr>
          <w:rFonts w:ascii="微软雅黑" w:eastAsia="微软雅黑" w:hAnsi="微软雅黑"/>
        </w:rPr>
        <w:t>地址、组播地址、环回地址、链路本地地址、NSAP和任播地址等。</w:t>
      </w:r>
    </w:p>
    <w:p w14:paraId="6271C431" w14:textId="77777777" w:rsidR="0076630D" w:rsidRDefault="00D7272D" w:rsidP="00B10728">
      <w:pPr>
        <w:pStyle w:val="af2"/>
        <w:numPr>
          <w:ilvl w:val="0"/>
          <w:numId w:val="194"/>
        </w:numPr>
        <w:ind w:firstLineChars="0"/>
        <w:rPr>
          <w:rFonts w:ascii="微软雅黑" w:eastAsia="微软雅黑" w:hAnsi="微软雅黑"/>
        </w:rPr>
      </w:pPr>
      <w:r>
        <w:rPr>
          <w:rFonts w:ascii="微软雅黑" w:eastAsia="微软雅黑" w:hAnsi="微软雅黑" w:hint="eastAsia"/>
        </w:rPr>
        <w:t>如果没有</w:t>
      </w:r>
      <w:r>
        <w:rPr>
          <w:rFonts w:ascii="微软雅黑" w:eastAsia="微软雅黑" w:hAnsi="微软雅黑"/>
        </w:rPr>
        <w:t>合适的IPv6地址</w:t>
      </w:r>
      <w:r>
        <w:rPr>
          <w:rFonts w:ascii="微软雅黑" w:eastAsia="微软雅黑" w:hAnsi="微软雅黑" w:hint="eastAsia"/>
        </w:rPr>
        <w:t>/前缀</w:t>
      </w:r>
      <w:r>
        <w:rPr>
          <w:rFonts w:ascii="微软雅黑" w:eastAsia="微软雅黑" w:hAnsi="微软雅黑"/>
        </w:rPr>
        <w:t>可以分配，则分配失败。</w:t>
      </w:r>
    </w:p>
    <w:p w14:paraId="41806604" w14:textId="77777777" w:rsidR="0076630D" w:rsidRDefault="00D7272D">
      <w:pPr>
        <w:ind w:firstLine="420"/>
        <w:rPr>
          <w:rFonts w:ascii="微软雅黑" w:eastAsia="微软雅黑" w:hAnsi="微软雅黑"/>
        </w:rPr>
      </w:pPr>
      <w:r>
        <w:rPr>
          <w:rFonts w:ascii="微软雅黑" w:eastAsia="微软雅黑" w:hAnsi="微软雅黑"/>
        </w:rPr>
        <w:t>DHCPv6地址租约更新：DHCPv6服务器为DHCPv6客户端分配的地址是有租约的，租约由生命期（</w:t>
      </w:r>
      <w:r>
        <w:rPr>
          <w:rFonts w:ascii="微软雅黑" w:eastAsia="微软雅黑" w:hAnsi="微软雅黑" w:hint="eastAsia"/>
        </w:rPr>
        <w:t>包括</w:t>
      </w:r>
      <w:r>
        <w:rPr>
          <w:rFonts w:ascii="微软雅黑" w:eastAsia="微软雅黑" w:hAnsi="微软雅黑"/>
        </w:rPr>
        <w:t>地址的首选生命期和</w:t>
      </w:r>
      <w:r>
        <w:rPr>
          <w:rFonts w:ascii="微软雅黑" w:eastAsia="微软雅黑" w:hAnsi="微软雅黑" w:hint="eastAsia"/>
        </w:rPr>
        <w:t>有效</w:t>
      </w:r>
      <w:r>
        <w:rPr>
          <w:rFonts w:ascii="微软雅黑" w:eastAsia="微软雅黑" w:hAnsi="微软雅黑"/>
        </w:rPr>
        <w:t>生命期构成）</w:t>
      </w:r>
      <w:r>
        <w:rPr>
          <w:rFonts w:ascii="微软雅黑" w:eastAsia="微软雅黑" w:hAnsi="微软雅黑" w:hint="eastAsia"/>
        </w:rPr>
        <w:t>和</w:t>
      </w:r>
      <w:r>
        <w:rPr>
          <w:rFonts w:ascii="微软雅黑" w:eastAsia="微软雅黑" w:hAnsi="微软雅黑"/>
        </w:rPr>
        <w:t>续租时间点（</w:t>
      </w:r>
      <w:r>
        <w:rPr>
          <w:rFonts w:ascii="微软雅黑" w:eastAsia="微软雅黑" w:hAnsi="微软雅黑" w:hint="eastAsia"/>
        </w:rPr>
        <w:t>IA</w:t>
      </w:r>
      <w:r>
        <w:rPr>
          <w:rFonts w:ascii="微软雅黑" w:eastAsia="微软雅黑" w:hAnsi="微软雅黑"/>
        </w:rPr>
        <w:t>的T1、T2）</w:t>
      </w:r>
      <w:r>
        <w:rPr>
          <w:rFonts w:ascii="微软雅黑" w:eastAsia="微软雅黑" w:hAnsi="微软雅黑" w:hint="eastAsia"/>
        </w:rPr>
        <w:t>构成。</w:t>
      </w:r>
      <w:r>
        <w:rPr>
          <w:rFonts w:ascii="微软雅黑" w:eastAsia="微软雅黑" w:hAnsi="微软雅黑"/>
        </w:rPr>
        <w:t>地址</w:t>
      </w:r>
      <w:r>
        <w:rPr>
          <w:rFonts w:ascii="微软雅黑" w:eastAsia="微软雅黑" w:hAnsi="微软雅黑" w:hint="eastAsia"/>
        </w:rPr>
        <w:t>有效</w:t>
      </w:r>
      <w:r>
        <w:rPr>
          <w:rFonts w:ascii="微软雅黑" w:eastAsia="微软雅黑" w:hAnsi="微软雅黑"/>
        </w:rPr>
        <w:t>生命期结束后，DHCPv6</w:t>
      </w:r>
      <w:r>
        <w:rPr>
          <w:rFonts w:ascii="微软雅黑" w:eastAsia="微软雅黑" w:hAnsi="微软雅黑" w:hint="eastAsia"/>
        </w:rPr>
        <w:t>客户端</w:t>
      </w:r>
      <w:r>
        <w:rPr>
          <w:rFonts w:ascii="微软雅黑" w:eastAsia="微软雅黑" w:hAnsi="微软雅黑"/>
        </w:rPr>
        <w:t>不能再使用该地址。在</w:t>
      </w:r>
      <w:r>
        <w:rPr>
          <w:rFonts w:ascii="微软雅黑" w:eastAsia="微软雅黑" w:hAnsi="微软雅黑" w:hint="eastAsia"/>
        </w:rPr>
        <w:t>有效生命期</w:t>
      </w:r>
      <w:r>
        <w:rPr>
          <w:rFonts w:ascii="微软雅黑" w:eastAsia="微软雅黑" w:hAnsi="微软雅黑"/>
        </w:rPr>
        <w:t>到达之前，如果DHCPv6客户端希望继续使用该地址，则需要更新地址租约。DHCPv6</w:t>
      </w:r>
      <w:r>
        <w:rPr>
          <w:rFonts w:ascii="微软雅黑" w:eastAsia="微软雅黑" w:hAnsi="微软雅黑" w:hint="eastAsia"/>
        </w:rPr>
        <w:t>客户端</w:t>
      </w:r>
      <w:r>
        <w:rPr>
          <w:rFonts w:ascii="微软雅黑" w:eastAsia="微软雅黑" w:hAnsi="微软雅黑"/>
        </w:rPr>
        <w:t>为了延长其与IA关联</w:t>
      </w:r>
      <w:r>
        <w:rPr>
          <w:rFonts w:ascii="微软雅黑" w:eastAsia="微软雅黑" w:hAnsi="微软雅黑" w:hint="eastAsia"/>
        </w:rPr>
        <w:t>的</w:t>
      </w:r>
      <w:r>
        <w:rPr>
          <w:rFonts w:ascii="微软雅黑" w:eastAsia="微软雅黑" w:hAnsi="微软雅黑"/>
        </w:rPr>
        <w:t>地址的</w:t>
      </w:r>
      <w:r>
        <w:rPr>
          <w:rFonts w:ascii="微软雅黑" w:eastAsia="微软雅黑" w:hAnsi="微软雅黑" w:hint="eastAsia"/>
        </w:rPr>
        <w:t>有效</w:t>
      </w:r>
      <w:r>
        <w:rPr>
          <w:rFonts w:ascii="微软雅黑" w:eastAsia="微软雅黑" w:hAnsi="微软雅黑"/>
        </w:rPr>
        <w:t>生命期和首选生命期。在</w:t>
      </w:r>
      <w:r>
        <w:rPr>
          <w:rFonts w:ascii="微软雅黑" w:eastAsia="微软雅黑" w:hAnsi="微软雅黑" w:hint="eastAsia"/>
        </w:rPr>
        <w:t>T</w:t>
      </w:r>
      <w:r>
        <w:rPr>
          <w:rFonts w:ascii="微软雅黑" w:eastAsia="微软雅黑" w:hAnsi="微软雅黑"/>
        </w:rPr>
        <w:t>1</w:t>
      </w:r>
      <w:r>
        <w:rPr>
          <w:rFonts w:ascii="微软雅黑" w:eastAsia="微软雅黑" w:hAnsi="微软雅黑" w:hint="eastAsia"/>
        </w:rPr>
        <w:t>时刻</w:t>
      </w:r>
      <w:r>
        <w:rPr>
          <w:rFonts w:ascii="微软雅黑" w:eastAsia="微软雅黑" w:hAnsi="微软雅黑"/>
        </w:rPr>
        <w:t>，发送包含IA先选挂的Renew报文给服务器，其中IA选项中携带需要续租的IA地址选项。如果</w:t>
      </w:r>
      <w:r>
        <w:rPr>
          <w:rFonts w:ascii="微软雅黑" w:eastAsia="微软雅黑" w:hAnsi="微软雅黑" w:hint="eastAsia"/>
        </w:rPr>
        <w:t>DHCPv6</w:t>
      </w:r>
      <w:r>
        <w:rPr>
          <w:rFonts w:ascii="微软雅黑" w:eastAsia="微软雅黑" w:hAnsi="微软雅黑"/>
        </w:rPr>
        <w:t>客户端一直</w:t>
      </w:r>
      <w:r>
        <w:rPr>
          <w:rFonts w:ascii="微软雅黑" w:eastAsia="微软雅黑" w:hAnsi="微软雅黑" w:hint="eastAsia"/>
        </w:rPr>
        <w:t>没有</w:t>
      </w:r>
      <w:r>
        <w:rPr>
          <w:rFonts w:ascii="微软雅黑" w:eastAsia="微软雅黑" w:hAnsi="微软雅黑"/>
        </w:rPr>
        <w:t>收到T1</w:t>
      </w:r>
      <w:r>
        <w:rPr>
          <w:rFonts w:ascii="微软雅黑" w:eastAsia="微软雅黑" w:hAnsi="微软雅黑" w:hint="eastAsia"/>
        </w:rPr>
        <w:t>时刻</w:t>
      </w:r>
      <w:r>
        <w:rPr>
          <w:rFonts w:ascii="微软雅黑" w:eastAsia="微软雅黑" w:hAnsi="微软雅黑"/>
        </w:rPr>
        <w:t>续租报文的回应报文，那么在T2</w:t>
      </w:r>
      <w:r>
        <w:rPr>
          <w:rFonts w:ascii="微软雅黑" w:eastAsia="微软雅黑" w:hAnsi="微软雅黑" w:hint="eastAsia"/>
        </w:rPr>
        <w:t>时刻</w:t>
      </w:r>
      <w:r>
        <w:rPr>
          <w:rFonts w:ascii="微软雅黑" w:eastAsia="微软雅黑" w:hAnsi="微软雅黑"/>
        </w:rPr>
        <w:t>，DHCPv6客户端通过Rebind报文向DHCPv6服务器继续续租地址。</w:t>
      </w:r>
    </w:p>
    <w:p w14:paraId="75D6759A" w14:textId="77777777" w:rsidR="0076630D" w:rsidRDefault="00D7272D">
      <w:pPr>
        <w:ind w:firstLine="420"/>
        <w:rPr>
          <w:rFonts w:ascii="微软雅黑" w:eastAsia="微软雅黑" w:hAnsi="微软雅黑"/>
        </w:rPr>
      </w:pPr>
      <w:r>
        <w:rPr>
          <w:rFonts w:ascii="微软雅黑" w:eastAsia="微软雅黑" w:hAnsi="微软雅黑" w:hint="eastAsia"/>
        </w:rPr>
        <w:t>IP</w:t>
      </w:r>
      <w:r>
        <w:rPr>
          <w:rFonts w:ascii="微软雅黑" w:eastAsia="微软雅黑" w:hAnsi="微软雅黑"/>
        </w:rPr>
        <w:t>地址</w:t>
      </w:r>
      <w:r>
        <w:rPr>
          <w:rFonts w:ascii="微软雅黑" w:eastAsia="微软雅黑" w:hAnsi="微软雅黑" w:hint="eastAsia"/>
        </w:rPr>
        <w:t>预留</w:t>
      </w:r>
      <w:r>
        <w:rPr>
          <w:rFonts w:ascii="微软雅黑" w:eastAsia="微软雅黑" w:hAnsi="微软雅黑"/>
        </w:rPr>
        <w:t>：DHCPv6服务器支持预留IPv6地址，即保留部分IPv6地址不参与动态分配，比如预留的IPv6地址可作为DNS服务器的IPv6地址。</w:t>
      </w:r>
    </w:p>
    <w:p w14:paraId="3F6A8018" w14:textId="77777777" w:rsidR="0076630D" w:rsidRDefault="0076630D">
      <w:pPr>
        <w:rPr>
          <w:rFonts w:ascii="微软雅黑" w:eastAsia="微软雅黑" w:hAnsi="微软雅黑"/>
        </w:rPr>
      </w:pPr>
    </w:p>
    <w:p w14:paraId="73C0E8F7" w14:textId="77777777" w:rsidR="0076630D" w:rsidRDefault="00D7272D">
      <w:pPr>
        <w:pStyle w:val="3"/>
        <w:numPr>
          <w:ilvl w:val="2"/>
          <w:numId w:val="1"/>
        </w:numPr>
      </w:pPr>
      <w:bookmarkStart w:id="344" w:name="_DHCP服务器/DHCP_Server"/>
      <w:bookmarkStart w:id="345" w:name="_Toc149138828"/>
      <w:bookmarkEnd w:id="344"/>
      <w:r>
        <w:t>DHCP</w:t>
      </w:r>
      <w:r>
        <w:t>服务器</w:t>
      </w:r>
      <w:r>
        <w:rPr>
          <w:rFonts w:hint="eastAsia"/>
        </w:rPr>
        <w:t>/</w:t>
      </w:r>
      <w:r>
        <w:t>DHCP Server</w:t>
      </w:r>
      <w:bookmarkEnd w:id="345"/>
    </w:p>
    <w:p w14:paraId="4AB63A2D" w14:textId="6C683F18" w:rsidR="0076630D" w:rsidRDefault="00D7272D">
      <w:pPr>
        <w:ind w:firstLine="420"/>
        <w:rPr>
          <w:rFonts w:ascii="微软雅黑" w:eastAsia="微软雅黑" w:hAnsi="微软雅黑"/>
        </w:rPr>
      </w:pPr>
      <w:r>
        <w:rPr>
          <w:rFonts w:ascii="微软雅黑" w:eastAsia="微软雅黑" w:hAnsi="微软雅黑" w:hint="eastAsia"/>
        </w:rPr>
        <w:t>GWN78</w:t>
      </w:r>
      <w:r w:rsidR="0053183F">
        <w:rPr>
          <w:rFonts w:ascii="微软雅黑" w:eastAsia="微软雅黑" w:hAnsi="微软雅黑"/>
        </w:rPr>
        <w:t>XX</w:t>
      </w:r>
      <w:r>
        <w:rPr>
          <w:rFonts w:ascii="微软雅黑" w:eastAsia="微软雅黑" w:hAnsi="微软雅黑"/>
        </w:rPr>
        <w:t>交换机</w:t>
      </w:r>
      <w:r>
        <w:rPr>
          <w:rFonts w:ascii="微软雅黑" w:eastAsia="微软雅黑" w:hAnsi="微软雅黑" w:hint="eastAsia"/>
        </w:rPr>
        <w:t>要求</w:t>
      </w:r>
      <w:r>
        <w:rPr>
          <w:rFonts w:ascii="微软雅黑" w:eastAsia="微软雅黑" w:hAnsi="微软雅黑"/>
        </w:rPr>
        <w:t>支持：</w:t>
      </w:r>
    </w:p>
    <w:p w14:paraId="4BE2A04C" w14:textId="77777777" w:rsidR="0076630D" w:rsidRDefault="00D7272D">
      <w:pPr>
        <w:ind w:firstLine="420"/>
        <w:rPr>
          <w:rFonts w:ascii="微软雅黑" w:eastAsia="微软雅黑" w:hAnsi="微软雅黑"/>
        </w:rPr>
      </w:pPr>
      <w:r>
        <w:rPr>
          <w:rFonts w:ascii="微软雅黑" w:eastAsia="微软雅黑" w:hAnsi="微软雅黑"/>
        </w:rPr>
        <w:t>DHCP服务器功能支持如下功能：</w:t>
      </w:r>
    </w:p>
    <w:p w14:paraId="502C562E" w14:textId="77777777" w:rsidR="0076630D" w:rsidRDefault="00D7272D" w:rsidP="00B10728">
      <w:pPr>
        <w:pStyle w:val="af2"/>
        <w:numPr>
          <w:ilvl w:val="0"/>
          <w:numId w:val="195"/>
        </w:numPr>
        <w:ind w:firstLineChars="0"/>
        <w:rPr>
          <w:rFonts w:ascii="微软雅黑" w:eastAsia="微软雅黑" w:hAnsi="微软雅黑"/>
        </w:rPr>
      </w:pPr>
      <w:r>
        <w:rPr>
          <w:rFonts w:ascii="微软雅黑" w:eastAsia="微软雅黑" w:hAnsi="微软雅黑" w:hint="eastAsia"/>
        </w:rPr>
        <w:t>为</w:t>
      </w:r>
      <w:r>
        <w:rPr>
          <w:rFonts w:ascii="微软雅黑" w:eastAsia="微软雅黑" w:hAnsi="微软雅黑"/>
        </w:rPr>
        <w:t>网络中的多个VLAN指定特定的地址池，实现不同VLAN的设备获得不同网段的IP地址。</w:t>
      </w:r>
    </w:p>
    <w:p w14:paraId="4FF302FE" w14:textId="77777777" w:rsidR="0076630D" w:rsidRDefault="00D7272D" w:rsidP="00B10728">
      <w:pPr>
        <w:pStyle w:val="af2"/>
        <w:numPr>
          <w:ilvl w:val="0"/>
          <w:numId w:val="195"/>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客户端向交换机申请IP地址时，交换机判断接收请求报文的端口所属的默认</w:t>
      </w:r>
      <w:r>
        <w:rPr>
          <w:rFonts w:ascii="微软雅黑" w:eastAsia="微软雅黑" w:hAnsi="微软雅黑"/>
        </w:rPr>
        <w:lastRenderedPageBreak/>
        <w:t>VLAN</w:t>
      </w:r>
      <w:r>
        <w:rPr>
          <w:rFonts w:ascii="微软雅黑" w:eastAsia="微软雅黑" w:hAnsi="微软雅黑" w:hint="eastAsia"/>
        </w:rPr>
        <w:t>，从该</w:t>
      </w:r>
      <w:r>
        <w:rPr>
          <w:rFonts w:ascii="微软雅黑" w:eastAsia="微软雅黑" w:hAnsi="微软雅黑"/>
        </w:rPr>
        <w:t>VLAN接口IP所属的地址池中选取合适的地址分配给客户端。</w:t>
      </w:r>
    </w:p>
    <w:p w14:paraId="38C6B3C6" w14:textId="77777777" w:rsidR="0076630D" w:rsidRDefault="00D7272D" w:rsidP="00B10728">
      <w:pPr>
        <w:pStyle w:val="af2"/>
        <w:numPr>
          <w:ilvl w:val="0"/>
          <w:numId w:val="195"/>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服务器和客户端</w:t>
      </w:r>
      <w:r>
        <w:rPr>
          <w:rFonts w:ascii="微软雅黑" w:eastAsia="微软雅黑" w:hAnsi="微软雅黑" w:hint="eastAsia"/>
        </w:rPr>
        <w:t>之间</w:t>
      </w:r>
      <w:r>
        <w:rPr>
          <w:rFonts w:ascii="微软雅黑" w:eastAsia="微软雅黑" w:hAnsi="微软雅黑"/>
        </w:rPr>
        <w:t>搭建了DHCP中继设备，DHCP请求报文经过DHCP中继设备时报文中的giaddr字段将被填入中继设备上客户端连接的接口IP地址，服务器将在此IP网段地址池中选择合适的IP地址分配给客户端</w:t>
      </w:r>
      <w:r>
        <w:rPr>
          <w:rFonts w:ascii="微软雅黑" w:eastAsia="微软雅黑" w:hAnsi="微软雅黑" w:hint="eastAsia"/>
        </w:rPr>
        <w:t>。</w:t>
      </w:r>
      <w:r>
        <w:rPr>
          <w:rFonts w:ascii="微软雅黑" w:eastAsia="微软雅黑" w:hAnsi="微软雅黑"/>
        </w:rPr>
        <w:t>如果</w:t>
      </w:r>
      <w:r>
        <w:rPr>
          <w:rFonts w:ascii="微软雅黑" w:eastAsia="微软雅黑" w:hAnsi="微软雅黑" w:hint="eastAsia"/>
        </w:rPr>
        <w:t>DHCP</w:t>
      </w:r>
      <w:r>
        <w:rPr>
          <w:rFonts w:ascii="微软雅黑" w:eastAsia="微软雅黑" w:hAnsi="微软雅黑"/>
        </w:rPr>
        <w:t>服务器上没有创建中继设备IP地址段的地址池，客户端将无法获得IP地址。</w:t>
      </w:r>
    </w:p>
    <w:p w14:paraId="39EB832E" w14:textId="6976E960" w:rsidR="0076630D" w:rsidRDefault="00D7272D" w:rsidP="00B10728">
      <w:pPr>
        <w:pStyle w:val="af2"/>
        <w:numPr>
          <w:ilvl w:val="0"/>
          <w:numId w:val="195"/>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地址重复分配检测功能，避免因同一地址重复分配而造成的网络中IP冲突。</w:t>
      </w:r>
      <w:r>
        <w:rPr>
          <w:rFonts w:ascii="微软雅黑" w:eastAsia="微软雅黑" w:hAnsi="微软雅黑" w:hint="eastAsia"/>
        </w:rPr>
        <w:t>采用免费</w:t>
      </w:r>
      <w:r>
        <w:rPr>
          <w:rFonts w:ascii="微软雅黑" w:eastAsia="微软雅黑" w:hAnsi="微软雅黑"/>
        </w:rPr>
        <w:t>ARP进行检测。</w:t>
      </w:r>
    </w:p>
    <w:p w14:paraId="1B1443CB" w14:textId="77777777" w:rsidR="0076630D" w:rsidRDefault="00D7272D">
      <w:pPr>
        <w:ind w:firstLine="420"/>
        <w:rPr>
          <w:rFonts w:ascii="微软雅黑" w:eastAsia="微软雅黑" w:hAnsi="微软雅黑"/>
        </w:rPr>
      </w:pPr>
      <w:r>
        <w:rPr>
          <w:rFonts w:ascii="微软雅黑" w:eastAsia="微软雅黑" w:hAnsi="微软雅黑" w:hint="eastAsia"/>
        </w:rPr>
        <w:t>分配</w:t>
      </w:r>
      <w:r>
        <w:rPr>
          <w:rFonts w:ascii="微软雅黑" w:eastAsia="微软雅黑" w:hAnsi="微软雅黑"/>
        </w:rPr>
        <w:t>IP地址的</w:t>
      </w:r>
      <w:r>
        <w:rPr>
          <w:rFonts w:ascii="微软雅黑" w:eastAsia="微软雅黑" w:hAnsi="微软雅黑" w:hint="eastAsia"/>
        </w:rPr>
        <w:t>优先次序</w:t>
      </w:r>
      <w:r>
        <w:rPr>
          <w:rFonts w:ascii="微软雅黑" w:eastAsia="微软雅黑" w:hAnsi="微软雅黑"/>
        </w:rPr>
        <w:t>：</w:t>
      </w:r>
    </w:p>
    <w:p w14:paraId="7379928B" w14:textId="77777777" w:rsidR="0076630D" w:rsidRDefault="00D7272D" w:rsidP="00B10728">
      <w:pPr>
        <w:pStyle w:val="af2"/>
        <w:numPr>
          <w:ilvl w:val="0"/>
          <w:numId w:val="196"/>
        </w:numPr>
        <w:ind w:firstLineChars="0"/>
        <w:rPr>
          <w:rFonts w:ascii="微软雅黑" w:eastAsia="微软雅黑" w:hAnsi="微软雅黑"/>
        </w:rPr>
      </w:pPr>
      <w:r>
        <w:rPr>
          <w:rFonts w:ascii="微软雅黑" w:eastAsia="微软雅黑" w:hAnsi="微软雅黑" w:hint="eastAsia"/>
        </w:rPr>
        <w:t>DHCP</w:t>
      </w:r>
      <w:r>
        <w:rPr>
          <w:rFonts w:ascii="微软雅黑" w:eastAsia="微软雅黑" w:hAnsi="微软雅黑"/>
        </w:rPr>
        <w:t>服务器中与客户端MAC地址手动绑定的IP地址</w:t>
      </w:r>
    </w:p>
    <w:p w14:paraId="19F7C97F" w14:textId="77777777" w:rsidR="0076630D" w:rsidRDefault="00D7272D" w:rsidP="00B10728">
      <w:pPr>
        <w:pStyle w:val="af2"/>
        <w:numPr>
          <w:ilvl w:val="0"/>
          <w:numId w:val="196"/>
        </w:numPr>
        <w:ind w:firstLineChars="0"/>
        <w:rPr>
          <w:rFonts w:ascii="微软雅黑" w:eastAsia="微软雅黑" w:hAnsi="微软雅黑"/>
        </w:rPr>
      </w:pPr>
      <w:r>
        <w:rPr>
          <w:rFonts w:ascii="微软雅黑" w:eastAsia="微软雅黑" w:hAnsi="微软雅黑"/>
        </w:rPr>
        <w:t>DHCP服务器曾经分配给客户端的IP地址</w:t>
      </w:r>
    </w:p>
    <w:p w14:paraId="51F9CF4C" w14:textId="77777777" w:rsidR="0076630D" w:rsidRDefault="00D7272D" w:rsidP="00B10728">
      <w:pPr>
        <w:pStyle w:val="af2"/>
        <w:numPr>
          <w:ilvl w:val="0"/>
          <w:numId w:val="196"/>
        </w:numPr>
        <w:ind w:firstLineChars="0"/>
        <w:rPr>
          <w:rFonts w:ascii="微软雅黑" w:eastAsia="微软雅黑" w:hAnsi="微软雅黑"/>
        </w:rPr>
      </w:pPr>
      <w:r>
        <w:rPr>
          <w:rFonts w:ascii="微软雅黑" w:eastAsia="微软雅黑" w:hAnsi="微软雅黑" w:hint="eastAsia"/>
        </w:rPr>
        <w:t>客户端</w:t>
      </w:r>
      <w:r>
        <w:rPr>
          <w:rFonts w:ascii="微软雅黑" w:eastAsia="微软雅黑" w:hAnsi="微软雅黑"/>
        </w:rPr>
        <w:t>发送的DHCP-DISCOVER报文中指定的IP地址</w:t>
      </w:r>
    </w:p>
    <w:p w14:paraId="77927F5B" w14:textId="77777777" w:rsidR="0076630D" w:rsidRDefault="00D7272D" w:rsidP="00B10728">
      <w:pPr>
        <w:pStyle w:val="af2"/>
        <w:numPr>
          <w:ilvl w:val="0"/>
          <w:numId w:val="196"/>
        </w:numPr>
        <w:ind w:firstLineChars="0"/>
        <w:rPr>
          <w:rFonts w:ascii="微软雅黑" w:eastAsia="微软雅黑" w:hAnsi="微软雅黑"/>
        </w:rPr>
      </w:pPr>
      <w:r>
        <w:rPr>
          <w:rFonts w:ascii="微软雅黑" w:eastAsia="微软雅黑" w:hAnsi="微软雅黑" w:hint="eastAsia"/>
        </w:rPr>
        <w:t>选择</w:t>
      </w:r>
      <w:r>
        <w:rPr>
          <w:rFonts w:ascii="微软雅黑" w:eastAsia="微软雅黑" w:hAnsi="微软雅黑"/>
        </w:rPr>
        <w:t>合适的地址池，从中顺序查找可供</w:t>
      </w:r>
      <w:r>
        <w:rPr>
          <w:rFonts w:ascii="微软雅黑" w:eastAsia="微软雅黑" w:hAnsi="微软雅黑" w:hint="eastAsia"/>
        </w:rPr>
        <w:t>分配</w:t>
      </w:r>
      <w:r>
        <w:rPr>
          <w:rFonts w:ascii="微软雅黑" w:eastAsia="微软雅黑" w:hAnsi="微软雅黑"/>
        </w:rPr>
        <w:t>的第一个IP地址</w:t>
      </w:r>
    </w:p>
    <w:p w14:paraId="4A2CC3B7" w14:textId="77777777" w:rsidR="0076630D" w:rsidRDefault="00D7272D">
      <w:pPr>
        <w:ind w:firstLine="420"/>
        <w:rPr>
          <w:rFonts w:ascii="微软雅黑" w:eastAsia="微软雅黑" w:hAnsi="微软雅黑"/>
        </w:rPr>
      </w:pPr>
      <w:r>
        <w:rPr>
          <w:rFonts w:ascii="微软雅黑" w:eastAsia="微软雅黑" w:hAnsi="微软雅黑"/>
        </w:rPr>
        <w:t>DHCP服务器在交换机上的配置</w:t>
      </w:r>
      <w:r>
        <w:rPr>
          <w:rFonts w:ascii="微软雅黑" w:eastAsia="微软雅黑" w:hAnsi="微软雅黑" w:hint="eastAsia"/>
        </w:rPr>
        <w:t>要点</w:t>
      </w:r>
      <w:r>
        <w:rPr>
          <w:rFonts w:ascii="微软雅黑" w:eastAsia="微软雅黑" w:hAnsi="微软雅黑"/>
        </w:rPr>
        <w:t>：</w:t>
      </w:r>
    </w:p>
    <w:p w14:paraId="325D0E7C" w14:textId="77777777" w:rsidR="0076630D" w:rsidRDefault="00D7272D" w:rsidP="00B10728">
      <w:pPr>
        <w:pStyle w:val="af2"/>
        <w:numPr>
          <w:ilvl w:val="0"/>
          <w:numId w:val="197"/>
        </w:numPr>
        <w:ind w:firstLineChars="0"/>
        <w:rPr>
          <w:rFonts w:ascii="微软雅黑" w:eastAsia="微软雅黑" w:hAnsi="微软雅黑"/>
          <w:strike/>
          <w:color w:val="B2B2B2"/>
        </w:rPr>
      </w:pPr>
      <w:r>
        <w:rPr>
          <w:rFonts w:ascii="微软雅黑" w:eastAsia="微软雅黑" w:hAnsi="微软雅黑" w:hint="eastAsia"/>
          <w:strike/>
          <w:color w:val="B2B2B2"/>
        </w:rPr>
        <w:t>为</w:t>
      </w:r>
      <w:r>
        <w:rPr>
          <w:rFonts w:ascii="微软雅黑" w:eastAsia="微软雅黑" w:hAnsi="微软雅黑"/>
          <w:strike/>
          <w:color w:val="B2B2B2"/>
        </w:rPr>
        <w:t>每个网段保留特定的IP地址不做</w:t>
      </w:r>
      <w:r>
        <w:rPr>
          <w:rFonts w:ascii="微软雅黑" w:eastAsia="微软雅黑" w:hAnsi="微软雅黑" w:hint="eastAsia"/>
          <w:strike/>
          <w:color w:val="B2B2B2"/>
        </w:rPr>
        <w:t>分配</w:t>
      </w:r>
      <w:r>
        <w:rPr>
          <w:rFonts w:ascii="微软雅黑" w:eastAsia="微软雅黑" w:hAnsi="微软雅黑"/>
          <w:strike/>
          <w:color w:val="B2B2B2"/>
        </w:rPr>
        <w:t>，如网关地址、网段广播地址、服务器地址等</w:t>
      </w:r>
    </w:p>
    <w:p w14:paraId="37017E11" w14:textId="77777777" w:rsidR="0076630D" w:rsidRDefault="00D7272D" w:rsidP="00B10728">
      <w:pPr>
        <w:pStyle w:val="af2"/>
        <w:numPr>
          <w:ilvl w:val="0"/>
          <w:numId w:val="19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全局地址池和接口地址池，接口地址池用于</w:t>
      </w:r>
      <w:r>
        <w:rPr>
          <w:rFonts w:ascii="微软雅黑" w:eastAsia="微软雅黑" w:hAnsi="微软雅黑" w:hint="eastAsia"/>
        </w:rPr>
        <w:t>交换机</w:t>
      </w:r>
      <w:r>
        <w:rPr>
          <w:rFonts w:ascii="微软雅黑" w:eastAsia="微软雅黑" w:hAnsi="微软雅黑"/>
        </w:rPr>
        <w:t>直接</w:t>
      </w:r>
      <w:r>
        <w:rPr>
          <w:rFonts w:ascii="微软雅黑" w:eastAsia="微软雅黑" w:hAnsi="微软雅黑" w:hint="eastAsia"/>
        </w:rPr>
        <w:t>分配给</w:t>
      </w:r>
      <w:r>
        <w:rPr>
          <w:rFonts w:ascii="微软雅黑" w:eastAsia="微软雅黑" w:hAnsi="微软雅黑"/>
        </w:rPr>
        <w:t>其下级客户端IP地址，全局</w:t>
      </w:r>
      <w:r>
        <w:rPr>
          <w:rFonts w:ascii="微软雅黑" w:eastAsia="微软雅黑" w:hAnsi="微软雅黑" w:hint="eastAsia"/>
        </w:rPr>
        <w:t>地址池</w:t>
      </w:r>
      <w:r>
        <w:rPr>
          <w:rFonts w:ascii="微软雅黑" w:eastAsia="微软雅黑" w:hAnsi="微软雅黑"/>
        </w:rPr>
        <w:t>支持用于</w:t>
      </w:r>
      <w:r>
        <w:rPr>
          <w:rFonts w:ascii="微软雅黑" w:eastAsia="微软雅黑" w:hAnsi="微软雅黑" w:hint="eastAsia"/>
        </w:rPr>
        <w:t>提供</w:t>
      </w:r>
      <w:r>
        <w:rPr>
          <w:rFonts w:ascii="微软雅黑" w:eastAsia="微软雅黑" w:hAnsi="微软雅黑"/>
        </w:rPr>
        <w:t>给中继</w:t>
      </w:r>
      <w:r>
        <w:rPr>
          <w:rFonts w:ascii="微软雅黑" w:eastAsia="微软雅黑" w:hAnsi="微软雅黑" w:hint="eastAsia"/>
        </w:rPr>
        <w:t>服务器</w:t>
      </w:r>
      <w:r>
        <w:rPr>
          <w:rFonts w:ascii="微软雅黑" w:eastAsia="微软雅黑" w:hAnsi="微软雅黑"/>
        </w:rPr>
        <w:t>进行IP地址分配使用</w:t>
      </w:r>
      <w:r>
        <w:rPr>
          <w:rFonts w:ascii="微软雅黑" w:eastAsia="微软雅黑" w:hAnsi="微软雅黑" w:hint="eastAsia"/>
        </w:rPr>
        <w:t>。</w:t>
      </w:r>
      <w:r>
        <w:rPr>
          <w:rFonts w:ascii="微软雅黑" w:eastAsia="微软雅黑" w:hAnsi="微软雅黑"/>
          <w:strike/>
          <w:color w:val="B2B2B2"/>
        </w:rPr>
        <w:t>当接口地址池分配完后，可以使用全局</w:t>
      </w:r>
      <w:r>
        <w:rPr>
          <w:rFonts w:ascii="微软雅黑" w:eastAsia="微软雅黑" w:hAnsi="微软雅黑" w:hint="eastAsia"/>
          <w:strike/>
          <w:color w:val="B2B2B2"/>
        </w:rPr>
        <w:t>地址池</w:t>
      </w:r>
      <w:r>
        <w:rPr>
          <w:rFonts w:ascii="微软雅黑" w:eastAsia="微软雅黑" w:hAnsi="微软雅黑"/>
          <w:strike/>
          <w:color w:val="B2B2B2"/>
        </w:rPr>
        <w:t>给接口下的客户端分配IP地址。</w:t>
      </w:r>
    </w:p>
    <w:p w14:paraId="4F4E35E8" w14:textId="77777777" w:rsidR="0076630D" w:rsidRDefault="00D7272D" w:rsidP="00B10728">
      <w:pPr>
        <w:pStyle w:val="af2"/>
        <w:numPr>
          <w:ilvl w:val="0"/>
          <w:numId w:val="197"/>
        </w:numPr>
        <w:ind w:firstLineChars="0"/>
        <w:rPr>
          <w:rFonts w:ascii="微软雅黑" w:eastAsia="微软雅黑" w:hAnsi="微软雅黑"/>
        </w:rPr>
      </w:pPr>
      <w:r>
        <w:rPr>
          <w:rFonts w:ascii="微软雅黑" w:eastAsia="微软雅黑" w:hAnsi="微软雅黑" w:hint="eastAsia"/>
        </w:rPr>
        <w:t>为</w:t>
      </w:r>
      <w:r>
        <w:rPr>
          <w:rFonts w:ascii="微软雅黑" w:eastAsia="微软雅黑" w:hAnsi="微软雅黑"/>
        </w:rPr>
        <w:t>特殊用户群手动绑定静态IP，当收到</w:t>
      </w:r>
      <w:r>
        <w:rPr>
          <w:rFonts w:ascii="微软雅黑" w:eastAsia="微软雅黑" w:hAnsi="微软雅黑" w:hint="eastAsia"/>
        </w:rPr>
        <w:t>特殊</w:t>
      </w:r>
      <w:r>
        <w:rPr>
          <w:rFonts w:ascii="微软雅黑" w:eastAsia="微软雅黑" w:hAnsi="微软雅黑"/>
        </w:rPr>
        <w:t>用户群的IP申请时，交换机</w:t>
      </w:r>
      <w:r>
        <w:rPr>
          <w:rFonts w:ascii="微软雅黑" w:eastAsia="微软雅黑" w:hAnsi="微软雅黑" w:hint="eastAsia"/>
        </w:rPr>
        <w:t>将</w:t>
      </w:r>
      <w:r>
        <w:rPr>
          <w:rFonts w:ascii="微软雅黑" w:eastAsia="微软雅黑" w:hAnsi="微软雅黑"/>
        </w:rPr>
        <w:t>为</w:t>
      </w:r>
      <w:r>
        <w:rPr>
          <w:rFonts w:ascii="微软雅黑" w:eastAsia="微软雅黑" w:hAnsi="微软雅黑" w:hint="eastAsia"/>
        </w:rPr>
        <w:t>客户端</w:t>
      </w:r>
      <w:r>
        <w:rPr>
          <w:rFonts w:ascii="微软雅黑" w:eastAsia="微软雅黑" w:hAnsi="微软雅黑"/>
        </w:rPr>
        <w:t>分配租期为无限长的固定IP地址</w:t>
      </w:r>
    </w:p>
    <w:p w14:paraId="0676D60F" w14:textId="77777777" w:rsidR="0076630D" w:rsidRDefault="00D7272D" w:rsidP="00B10728">
      <w:pPr>
        <w:pStyle w:val="af2"/>
        <w:numPr>
          <w:ilvl w:val="0"/>
          <w:numId w:val="197"/>
        </w:numPr>
        <w:ind w:firstLineChars="0"/>
        <w:rPr>
          <w:rFonts w:ascii="微软雅黑" w:eastAsia="微软雅黑" w:hAnsi="微软雅黑"/>
        </w:rPr>
      </w:pPr>
      <w:r>
        <w:rPr>
          <w:rFonts w:ascii="微软雅黑" w:eastAsia="微软雅黑" w:hAnsi="微软雅黑" w:hint="eastAsia"/>
        </w:rPr>
        <w:t>创建</w:t>
      </w:r>
      <w:r>
        <w:rPr>
          <w:rFonts w:ascii="微软雅黑" w:eastAsia="微软雅黑" w:hAnsi="微软雅黑"/>
        </w:rPr>
        <w:t>动态分配地址池，网络中的设备申请IP地址时，可以获得相应接口地址池中的空闲地址</w:t>
      </w:r>
    </w:p>
    <w:p w14:paraId="17FEA996" w14:textId="77777777" w:rsidR="0076630D" w:rsidRDefault="00D7272D">
      <w:pPr>
        <w:ind w:firstLine="420"/>
        <w:rPr>
          <w:rFonts w:ascii="微软雅黑" w:eastAsia="微软雅黑" w:hAnsi="微软雅黑"/>
        </w:rPr>
      </w:pPr>
      <w:r>
        <w:rPr>
          <w:rFonts w:ascii="微软雅黑" w:eastAsia="微软雅黑" w:hAnsi="微软雅黑"/>
        </w:rPr>
        <w:lastRenderedPageBreak/>
        <w:t>DHCPv6服务器在交换机上的配置</w:t>
      </w:r>
      <w:r>
        <w:rPr>
          <w:rFonts w:ascii="微软雅黑" w:eastAsia="微软雅黑" w:hAnsi="微软雅黑" w:hint="eastAsia"/>
        </w:rPr>
        <w:t>要点</w:t>
      </w:r>
      <w:r>
        <w:rPr>
          <w:rFonts w:ascii="微软雅黑" w:eastAsia="微软雅黑" w:hAnsi="微软雅黑"/>
        </w:rPr>
        <w:t>：</w:t>
      </w:r>
    </w:p>
    <w:p w14:paraId="1FBC9272" w14:textId="77777777" w:rsidR="0076630D" w:rsidRDefault="00D7272D" w:rsidP="00B10728">
      <w:pPr>
        <w:pStyle w:val="af2"/>
        <w:numPr>
          <w:ilvl w:val="0"/>
          <w:numId w:val="197"/>
        </w:numPr>
        <w:ind w:firstLineChars="0"/>
        <w:rPr>
          <w:rFonts w:ascii="微软雅黑" w:eastAsia="微软雅黑" w:hAnsi="微软雅黑"/>
          <w:strike/>
          <w:color w:val="B2B2B2"/>
        </w:rPr>
      </w:pPr>
      <w:r>
        <w:rPr>
          <w:rFonts w:ascii="微软雅黑" w:eastAsia="微软雅黑" w:hAnsi="微软雅黑" w:hint="eastAsia"/>
          <w:strike/>
          <w:color w:val="B2B2B2"/>
        </w:rPr>
        <w:t>为</w:t>
      </w:r>
      <w:r>
        <w:rPr>
          <w:rFonts w:ascii="微软雅黑" w:eastAsia="微软雅黑" w:hAnsi="微软雅黑"/>
          <w:strike/>
          <w:color w:val="B2B2B2"/>
        </w:rPr>
        <w:t>每个网段保留特定的IPv6地址不做</w:t>
      </w:r>
      <w:r>
        <w:rPr>
          <w:rFonts w:ascii="微软雅黑" w:eastAsia="微软雅黑" w:hAnsi="微软雅黑" w:hint="eastAsia"/>
          <w:strike/>
          <w:color w:val="B2B2B2"/>
        </w:rPr>
        <w:t>分配</w:t>
      </w:r>
      <w:r>
        <w:rPr>
          <w:rFonts w:ascii="微软雅黑" w:eastAsia="微软雅黑" w:hAnsi="微软雅黑"/>
          <w:strike/>
          <w:color w:val="B2B2B2"/>
        </w:rPr>
        <w:t>，如网关地址、</w:t>
      </w:r>
      <w:r>
        <w:rPr>
          <w:rFonts w:ascii="微软雅黑" w:eastAsia="微软雅黑" w:hAnsi="微软雅黑" w:hint="eastAsia"/>
          <w:strike/>
          <w:color w:val="B2B2B2"/>
        </w:rPr>
        <w:t>组</w:t>
      </w:r>
      <w:r>
        <w:rPr>
          <w:rFonts w:ascii="微软雅黑" w:eastAsia="微软雅黑" w:hAnsi="微软雅黑"/>
          <w:strike/>
          <w:color w:val="B2B2B2"/>
        </w:rPr>
        <w:t>播地址、服务器地址等</w:t>
      </w:r>
    </w:p>
    <w:p w14:paraId="204AE6AC" w14:textId="77777777" w:rsidR="0076630D" w:rsidRDefault="00D7272D" w:rsidP="00B10728">
      <w:pPr>
        <w:pStyle w:val="af2"/>
        <w:numPr>
          <w:ilvl w:val="0"/>
          <w:numId w:val="197"/>
        </w:numPr>
        <w:ind w:firstLineChars="0"/>
        <w:rPr>
          <w:rFonts w:ascii="微软雅黑" w:eastAsia="微软雅黑" w:hAnsi="微软雅黑"/>
        </w:rPr>
      </w:pPr>
      <w:r>
        <w:rPr>
          <w:rFonts w:ascii="微软雅黑" w:eastAsia="微软雅黑" w:hAnsi="微软雅黑" w:hint="eastAsia"/>
        </w:rPr>
        <w:t>为</w:t>
      </w:r>
      <w:r>
        <w:rPr>
          <w:rFonts w:ascii="微软雅黑" w:eastAsia="微软雅黑" w:hAnsi="微软雅黑"/>
        </w:rPr>
        <w:t>特殊用户群手动绑定静态IPv6，当收到</w:t>
      </w:r>
      <w:r>
        <w:rPr>
          <w:rFonts w:ascii="微软雅黑" w:eastAsia="微软雅黑" w:hAnsi="微软雅黑" w:hint="eastAsia"/>
        </w:rPr>
        <w:t>特殊</w:t>
      </w:r>
      <w:r>
        <w:rPr>
          <w:rFonts w:ascii="微软雅黑" w:eastAsia="微软雅黑" w:hAnsi="微软雅黑"/>
        </w:rPr>
        <w:t>用户群的IPv6申请时，交换机</w:t>
      </w:r>
      <w:r>
        <w:rPr>
          <w:rFonts w:ascii="微软雅黑" w:eastAsia="微软雅黑" w:hAnsi="微软雅黑" w:hint="eastAsia"/>
        </w:rPr>
        <w:t>将</w:t>
      </w:r>
      <w:r>
        <w:rPr>
          <w:rFonts w:ascii="微软雅黑" w:eastAsia="微软雅黑" w:hAnsi="微软雅黑"/>
        </w:rPr>
        <w:t>为</w:t>
      </w:r>
      <w:r>
        <w:rPr>
          <w:rFonts w:ascii="微软雅黑" w:eastAsia="微软雅黑" w:hAnsi="微软雅黑" w:hint="eastAsia"/>
        </w:rPr>
        <w:t>客户端</w:t>
      </w:r>
      <w:r>
        <w:rPr>
          <w:rFonts w:ascii="微软雅黑" w:eastAsia="微软雅黑" w:hAnsi="微软雅黑"/>
        </w:rPr>
        <w:t>分配租期为无限长的固定IPv6地址</w:t>
      </w:r>
    </w:p>
    <w:p w14:paraId="7480245B" w14:textId="77777777" w:rsidR="0076630D" w:rsidRDefault="00D7272D" w:rsidP="00B10728">
      <w:pPr>
        <w:pStyle w:val="af2"/>
        <w:numPr>
          <w:ilvl w:val="0"/>
          <w:numId w:val="197"/>
        </w:numPr>
        <w:ind w:firstLineChars="0"/>
        <w:rPr>
          <w:rFonts w:ascii="微软雅黑" w:eastAsia="微软雅黑" w:hAnsi="微软雅黑"/>
        </w:rPr>
      </w:pPr>
      <w:r>
        <w:rPr>
          <w:rFonts w:ascii="微软雅黑" w:eastAsia="微软雅黑" w:hAnsi="微软雅黑" w:hint="eastAsia"/>
        </w:rPr>
        <w:t>创建</w:t>
      </w:r>
      <w:r>
        <w:rPr>
          <w:rFonts w:ascii="微软雅黑" w:eastAsia="微软雅黑" w:hAnsi="微软雅黑"/>
        </w:rPr>
        <w:t>动态分配地址池，网络中的设备申请IPv6地址时，可以获得相应接口地址池中的空闲地址</w:t>
      </w:r>
    </w:p>
    <w:p w14:paraId="72FFA906" w14:textId="77777777" w:rsidR="0076630D" w:rsidRDefault="0076630D">
      <w:pPr>
        <w:rPr>
          <w:rFonts w:ascii="微软雅黑" w:eastAsia="微软雅黑" w:hAnsi="微软雅黑"/>
        </w:rPr>
      </w:pPr>
    </w:p>
    <w:p w14:paraId="55042FA8" w14:textId="77777777" w:rsidR="0076630D" w:rsidRDefault="00D7272D">
      <w:pPr>
        <w:rPr>
          <w:rFonts w:ascii="微软雅黑" w:eastAsia="微软雅黑" w:hAnsi="微软雅黑"/>
        </w:rPr>
      </w:pPr>
      <w:r>
        <w:rPr>
          <w:rFonts w:ascii="微软雅黑" w:eastAsia="微软雅黑" w:hAnsi="微软雅黑" w:hint="eastAsia"/>
        </w:rPr>
        <w:t>FP1</w:t>
      </w:r>
      <w:r>
        <w:rPr>
          <w:rFonts w:ascii="微软雅黑" w:eastAsia="微软雅黑" w:hAnsi="微软雅黑"/>
        </w:rPr>
        <w:t>阶段暂不支持DHCPv6 Server功能。</w:t>
      </w:r>
    </w:p>
    <w:p w14:paraId="1CA53034" w14:textId="77777777" w:rsidR="0076630D" w:rsidRDefault="00D7272D">
      <w:pPr>
        <w:rPr>
          <w:rFonts w:ascii="微软雅黑" w:eastAsia="微软雅黑" w:hAnsi="微软雅黑"/>
        </w:rPr>
      </w:pPr>
      <w:r>
        <w:rPr>
          <w:rFonts w:ascii="微软雅黑" w:eastAsia="微软雅黑" w:hAnsi="微软雅黑" w:hint="eastAsia"/>
        </w:rPr>
        <w:t>【配置参数】</w:t>
      </w:r>
    </w:p>
    <w:p w14:paraId="0836EB26" w14:textId="77777777" w:rsidR="0076630D" w:rsidRDefault="00D7272D">
      <w:pPr>
        <w:rPr>
          <w:rFonts w:ascii="微软雅黑" w:eastAsia="微软雅黑" w:hAnsi="微软雅黑"/>
          <w:b/>
        </w:rPr>
      </w:pPr>
      <w:r>
        <w:rPr>
          <w:rFonts w:ascii="微软雅黑" w:eastAsia="微软雅黑" w:hAnsi="微软雅黑" w:hint="eastAsia"/>
          <w:b/>
        </w:rPr>
        <w:t>（一）DHCP：</w:t>
      </w:r>
    </w:p>
    <w:p w14:paraId="3DE7C362" w14:textId="77777777" w:rsidR="0076630D" w:rsidRDefault="00D7272D">
      <w:pPr>
        <w:rPr>
          <w:rFonts w:ascii="微软雅黑" w:eastAsia="微软雅黑" w:hAnsi="微软雅黑"/>
          <w:b/>
        </w:rPr>
      </w:pPr>
      <w:r>
        <w:rPr>
          <w:rFonts w:ascii="微软雅黑" w:eastAsia="微软雅黑" w:hAnsi="微软雅黑" w:hint="eastAsia"/>
          <w:b/>
        </w:rPr>
        <w:t>全局设置：</w:t>
      </w:r>
    </w:p>
    <w:p w14:paraId="7F3F5160" w14:textId="77777777" w:rsidR="0076630D" w:rsidRDefault="00D7272D" w:rsidP="00B10728">
      <w:pPr>
        <w:pStyle w:val="af2"/>
        <w:numPr>
          <w:ilvl w:val="0"/>
          <w:numId w:val="198"/>
        </w:numPr>
        <w:ind w:firstLineChars="0"/>
        <w:rPr>
          <w:rFonts w:ascii="微软雅黑" w:eastAsia="微软雅黑" w:hAnsi="微软雅黑"/>
        </w:rPr>
      </w:pPr>
      <w:r>
        <w:rPr>
          <w:rFonts w:ascii="微软雅黑" w:eastAsia="微软雅黑" w:hAnsi="微软雅黑" w:hint="eastAsia"/>
        </w:rPr>
        <w:t>DHCP</w:t>
      </w:r>
      <w:r>
        <w:rPr>
          <w:rFonts w:ascii="微软雅黑" w:eastAsia="微软雅黑" w:hAnsi="微软雅黑"/>
        </w:rPr>
        <w:t>服务：【</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是否开启全局DHCP服务，默认关闭。</w:t>
      </w:r>
    </w:p>
    <w:p w14:paraId="3B21DAB8" w14:textId="77777777" w:rsidR="0076630D" w:rsidRDefault="0076630D">
      <w:pPr>
        <w:rPr>
          <w:rFonts w:ascii="微软雅黑" w:eastAsia="微软雅黑" w:hAnsi="微软雅黑"/>
        </w:rPr>
      </w:pPr>
    </w:p>
    <w:p w14:paraId="1CD08EA7" w14:textId="77777777" w:rsidR="0076630D" w:rsidRDefault="00D7272D">
      <w:pPr>
        <w:rPr>
          <w:rFonts w:ascii="微软雅黑" w:eastAsia="微软雅黑" w:hAnsi="微软雅黑"/>
          <w:b/>
        </w:rPr>
      </w:pPr>
      <w:r>
        <w:rPr>
          <w:rFonts w:ascii="微软雅黑" w:eastAsia="微软雅黑" w:hAnsi="微软雅黑"/>
          <w:b/>
        </w:rPr>
        <w:t>地址池</w:t>
      </w:r>
      <w:r>
        <w:rPr>
          <w:rFonts w:ascii="微软雅黑" w:eastAsia="微软雅黑" w:hAnsi="微软雅黑" w:hint="eastAsia"/>
          <w:b/>
        </w:rPr>
        <w:t>设置</w:t>
      </w:r>
      <w:r>
        <w:rPr>
          <w:rFonts w:ascii="微软雅黑" w:eastAsia="微软雅黑" w:hAnsi="微软雅黑"/>
          <w:b/>
        </w:rPr>
        <w:t>：</w:t>
      </w:r>
    </w:p>
    <w:p w14:paraId="07FD4CED" w14:textId="04C910BB"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w:t>
      </w:r>
      <w:r>
        <w:rPr>
          <w:rFonts w:ascii="微软雅黑" w:eastAsia="微软雅黑" w:hAnsi="微软雅黑" w:hint="eastAsia"/>
        </w:rPr>
        <w:t>至多</w:t>
      </w:r>
      <w:r>
        <w:rPr>
          <w:rFonts w:ascii="微软雅黑" w:eastAsia="微软雅黑" w:hAnsi="微软雅黑"/>
        </w:rPr>
        <w:t>添加</w:t>
      </w:r>
      <w:r w:rsidR="002D0657">
        <w:rPr>
          <w:rFonts w:ascii="微软雅黑" w:eastAsia="微软雅黑" w:hAnsi="微软雅黑"/>
        </w:rPr>
        <w:t>128</w:t>
      </w:r>
      <w:r>
        <w:rPr>
          <w:rFonts w:ascii="微软雅黑" w:eastAsia="微软雅黑" w:hAnsi="微软雅黑" w:hint="eastAsia"/>
        </w:rPr>
        <w:t>个</w:t>
      </w:r>
    </w:p>
    <w:p w14:paraId="1B7CD2AD"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rPr>
        <w:t>地址池</w:t>
      </w:r>
      <w:r>
        <w:rPr>
          <w:rFonts w:ascii="微软雅黑" w:eastAsia="微软雅黑" w:hAnsi="微软雅黑"/>
        </w:rPr>
        <w:t>类型</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设置DHCP</w:t>
      </w:r>
      <w:r>
        <w:rPr>
          <w:rFonts w:ascii="微软雅黑" w:eastAsia="微软雅黑" w:hAnsi="微软雅黑"/>
        </w:rPr>
        <w:t>地址池类型，选项有{</w:t>
      </w:r>
      <w:r>
        <w:rPr>
          <w:rFonts w:ascii="微软雅黑" w:eastAsia="微软雅黑" w:hAnsi="微软雅黑" w:hint="eastAsia"/>
        </w:rPr>
        <w:t xml:space="preserve">全局地址池 </w:t>
      </w:r>
      <w:r>
        <w:rPr>
          <w:rFonts w:ascii="微软雅黑" w:eastAsia="微软雅黑" w:hAnsi="微软雅黑"/>
        </w:rPr>
        <w:t>| 接口地址池}</w:t>
      </w:r>
      <w:r>
        <w:rPr>
          <w:rFonts w:ascii="微软雅黑" w:eastAsia="微软雅黑" w:hAnsi="微软雅黑" w:hint="eastAsia"/>
        </w:rPr>
        <w:t>。</w:t>
      </w:r>
    </w:p>
    <w:p w14:paraId="1EAB01A1" w14:textId="5D148A69"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rPr>
        <w:t>地址池名称：</w:t>
      </w:r>
      <w:r>
        <w:rPr>
          <w:rFonts w:ascii="微软雅黑" w:eastAsia="微软雅黑" w:hAnsi="微软雅黑" w:hint="eastAsia"/>
        </w:rPr>
        <w:t>【text文本框】设置DHCP服务器</w:t>
      </w:r>
      <w:r>
        <w:rPr>
          <w:rFonts w:ascii="微软雅黑" w:eastAsia="微软雅黑" w:hAnsi="微软雅黑"/>
        </w:rPr>
        <w:t>地址池名称，</w:t>
      </w:r>
      <w:r>
        <w:rPr>
          <w:rFonts w:ascii="微软雅黑" w:eastAsia="微软雅黑" w:hAnsi="微软雅黑" w:hint="eastAsia"/>
        </w:rPr>
        <w:t>名称唯一</w:t>
      </w:r>
      <w:r>
        <w:rPr>
          <w:rFonts w:ascii="微软雅黑" w:eastAsia="微软雅黑" w:hAnsi="微软雅黑"/>
        </w:rPr>
        <w:t>，最多</w:t>
      </w:r>
      <w:r>
        <w:rPr>
          <w:rFonts w:ascii="微软雅黑" w:eastAsia="微软雅黑" w:hAnsi="微软雅黑" w:hint="eastAsia"/>
        </w:rPr>
        <w:t>输入64字符</w:t>
      </w:r>
      <w:r>
        <w:rPr>
          <w:rFonts w:ascii="微软雅黑" w:eastAsia="微软雅黑" w:hAnsi="微软雅黑"/>
        </w:rPr>
        <w:t>，</w:t>
      </w:r>
      <w:r w:rsidR="00200172">
        <w:rPr>
          <w:rFonts w:ascii="微软雅黑" w:eastAsia="微软雅黑" w:hAnsi="微软雅黑" w:hint="eastAsia"/>
        </w:rPr>
        <w:t>支持的字符</w:t>
      </w:r>
      <w:r w:rsidR="00200172"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200172" w:rsidRPr="00200172">
        <w:rPr>
          <w:rFonts w:ascii="微软雅黑" w:eastAsia="微软雅黑" w:hAnsi="微软雅黑" w:hint="eastAsia"/>
        </w:rPr>
        <w:t>这</w:t>
      </w:r>
      <w:r w:rsidR="00987DC8">
        <w:rPr>
          <w:rFonts w:ascii="微软雅黑" w:eastAsia="微软雅黑" w:hAnsi="微软雅黑"/>
        </w:rPr>
        <w:t>5</w:t>
      </w:r>
      <w:r w:rsidR="00200172" w:rsidRPr="00200172">
        <w:rPr>
          <w:rFonts w:ascii="微软雅黑" w:eastAsia="微软雅黑" w:hAnsi="微软雅黑" w:hint="eastAsia"/>
        </w:rPr>
        <w:t>项</w:t>
      </w:r>
      <w:r w:rsidR="00200172">
        <w:rPr>
          <w:rFonts w:ascii="微软雅黑" w:eastAsia="微软雅黑" w:hAnsi="微软雅黑" w:hint="eastAsia"/>
        </w:rPr>
        <w:t>，</w:t>
      </w:r>
      <w:r w:rsidR="00200172">
        <w:rPr>
          <w:rFonts w:ascii="微软雅黑" w:eastAsia="微软雅黑" w:hAnsi="微软雅黑"/>
        </w:rPr>
        <w:t>不支持</w:t>
      </w:r>
      <w:r w:rsidR="00200172">
        <w:rPr>
          <w:rFonts w:ascii="微软雅黑" w:eastAsia="微软雅黑" w:hAnsi="微软雅黑" w:hint="eastAsia"/>
        </w:rPr>
        <w:t>字符</w:t>
      </w:r>
      <w:r w:rsidR="00200172">
        <w:rPr>
          <w:rFonts w:ascii="微软雅黑" w:eastAsia="微软雅黑" w:hAnsi="微软雅黑"/>
        </w:rPr>
        <w:t>以报错形式提示</w:t>
      </w:r>
    </w:p>
    <w:p w14:paraId="216A3B9B"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当</w:t>
      </w:r>
      <w:r>
        <w:rPr>
          <w:rFonts w:ascii="微软雅黑" w:eastAsia="微软雅黑" w:hAnsi="微软雅黑"/>
        </w:rPr>
        <w:t>地址池类型为“</w:t>
      </w:r>
      <w:r>
        <w:rPr>
          <w:rFonts w:ascii="微软雅黑" w:eastAsia="微软雅黑" w:hAnsi="微软雅黑" w:hint="eastAsia"/>
        </w:rPr>
        <w:t>全局</w:t>
      </w:r>
      <w:r>
        <w:rPr>
          <w:rFonts w:ascii="微软雅黑" w:eastAsia="微软雅黑" w:hAnsi="微软雅黑"/>
        </w:rPr>
        <w:t>地址池”</w:t>
      </w:r>
      <w:r>
        <w:rPr>
          <w:rFonts w:ascii="微软雅黑" w:eastAsia="微软雅黑" w:hAnsi="微软雅黑" w:hint="eastAsia"/>
        </w:rPr>
        <w:t>时</w:t>
      </w:r>
      <w:r>
        <w:rPr>
          <w:rFonts w:ascii="微软雅黑" w:eastAsia="微软雅黑" w:hAnsi="微软雅黑"/>
        </w:rPr>
        <w:t>：</w:t>
      </w:r>
    </w:p>
    <w:p w14:paraId="037D730B"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hint="eastAsia"/>
        </w:rPr>
        <w:t>IP地址池子网地址</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全局</w:t>
      </w:r>
      <w:r>
        <w:rPr>
          <w:rFonts w:ascii="微软雅黑" w:eastAsia="微软雅黑" w:hAnsi="微软雅黑" w:hint="eastAsia"/>
        </w:rPr>
        <w:t>地址池</w:t>
      </w:r>
      <w:r>
        <w:rPr>
          <w:rFonts w:ascii="微软雅黑" w:eastAsia="微软雅黑" w:hAnsi="微软雅黑"/>
        </w:rPr>
        <w:t>可分配的网段地址。</w:t>
      </w:r>
    </w:p>
    <w:p w14:paraId="7EB31647"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hint="eastAsia"/>
        </w:rPr>
        <w:lastRenderedPageBreak/>
        <w:t>子网掩码：</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分配给DHCP客户端的IP地址的子网掩码。</w:t>
      </w:r>
    </w:p>
    <w:p w14:paraId="376AA538"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hint="eastAsia"/>
        </w:rPr>
        <w:t>网关地址</w:t>
      </w:r>
      <w:r>
        <w:rPr>
          <w:rFonts w:ascii="微软雅黑" w:eastAsia="微软雅黑" w:hAnsi="微软雅黑"/>
        </w:rPr>
        <w:t>：</w:t>
      </w:r>
      <w:r>
        <w:rPr>
          <w:rFonts w:ascii="微软雅黑" w:eastAsia="微软雅黑" w:hAnsi="微软雅黑" w:hint="eastAsia"/>
        </w:rPr>
        <w:t>【text文本框】设置全局地址池</w:t>
      </w:r>
      <w:r>
        <w:rPr>
          <w:rFonts w:ascii="微软雅黑" w:eastAsia="微软雅黑" w:hAnsi="微软雅黑"/>
        </w:rPr>
        <w:t>的出口网关地址</w:t>
      </w:r>
      <w:r>
        <w:rPr>
          <w:rFonts w:ascii="微软雅黑" w:eastAsia="微软雅黑" w:hAnsi="微软雅黑" w:hint="eastAsia"/>
        </w:rPr>
        <w:t>。</w:t>
      </w:r>
      <w:r>
        <w:rPr>
          <w:rFonts w:ascii="微软雅黑" w:eastAsia="微软雅黑" w:hAnsi="微软雅黑"/>
        </w:rPr>
        <w:t>可添加多个</w:t>
      </w:r>
      <w:r>
        <w:rPr>
          <w:rFonts w:ascii="微软雅黑" w:eastAsia="微软雅黑" w:hAnsi="微软雅黑" w:hint="eastAsia"/>
        </w:rPr>
        <w:t>，</w:t>
      </w:r>
      <w:r>
        <w:rPr>
          <w:rFonts w:ascii="微软雅黑" w:eastAsia="微软雅黑" w:hAnsi="微软雅黑"/>
        </w:rPr>
        <w:t>至多</w:t>
      </w:r>
      <w:r>
        <w:rPr>
          <w:rFonts w:ascii="微软雅黑" w:eastAsia="微软雅黑" w:hAnsi="微软雅黑" w:hint="eastAsia"/>
        </w:rPr>
        <w:t>8个</w:t>
      </w:r>
      <w:r>
        <w:rPr>
          <w:rFonts w:ascii="微软雅黑" w:eastAsia="微软雅黑" w:hAnsi="微软雅黑"/>
        </w:rPr>
        <w:t>。</w:t>
      </w:r>
    </w:p>
    <w:p w14:paraId="11511FE7"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当</w:t>
      </w:r>
      <w:r>
        <w:rPr>
          <w:rFonts w:ascii="微软雅黑" w:eastAsia="微软雅黑" w:hAnsi="微软雅黑"/>
        </w:rPr>
        <w:t>地址池类型为“</w:t>
      </w:r>
      <w:r>
        <w:rPr>
          <w:rFonts w:ascii="微软雅黑" w:eastAsia="微软雅黑" w:hAnsi="微软雅黑" w:hint="eastAsia"/>
        </w:rPr>
        <w:t>接口地址池</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w:t>
      </w:r>
    </w:p>
    <w:p w14:paraId="70418A20"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】从已有的VLAN IPv4接口</w:t>
      </w:r>
      <w:r>
        <w:rPr>
          <w:rFonts w:ascii="微软雅黑" w:eastAsia="微软雅黑" w:hAnsi="微软雅黑" w:hint="eastAsia"/>
        </w:rPr>
        <w:t>（仅支持</w:t>
      </w:r>
      <w:r>
        <w:rPr>
          <w:rFonts w:ascii="微软雅黑" w:eastAsia="微软雅黑" w:hAnsi="微软雅黑"/>
        </w:rPr>
        <w:t>静态IP配置的VLAN接口</w:t>
      </w:r>
      <w:r>
        <w:rPr>
          <w:rFonts w:ascii="微软雅黑" w:eastAsia="微软雅黑" w:hAnsi="微软雅黑" w:hint="eastAsia"/>
        </w:rPr>
        <w:t>）中选择</w:t>
      </w:r>
      <w:r>
        <w:rPr>
          <w:rFonts w:ascii="微软雅黑" w:eastAsia="微软雅黑" w:hAnsi="微软雅黑"/>
        </w:rPr>
        <w:t>，以VLAN IPv4接口名称为基准显示</w:t>
      </w:r>
      <w:r>
        <w:rPr>
          <w:rFonts w:ascii="微软雅黑" w:eastAsia="微软雅黑" w:hAnsi="微软雅黑" w:hint="eastAsia"/>
        </w:rPr>
        <w:t>，</w:t>
      </w:r>
      <w:r>
        <w:rPr>
          <w:rFonts w:ascii="微软雅黑" w:eastAsia="微软雅黑" w:hAnsi="微软雅黑"/>
        </w:rPr>
        <w:t>并</w:t>
      </w:r>
      <w:r>
        <w:rPr>
          <w:rFonts w:ascii="微软雅黑" w:eastAsia="微软雅黑" w:hAnsi="微软雅黑" w:hint="eastAsia"/>
        </w:rPr>
        <w:t>以接口</w:t>
      </w:r>
      <w:r>
        <w:rPr>
          <w:rFonts w:ascii="微软雅黑" w:eastAsia="微软雅黑" w:hAnsi="微软雅黑"/>
        </w:rPr>
        <w:t>IPv4</w:t>
      </w:r>
      <w:r>
        <w:rPr>
          <w:rFonts w:ascii="微软雅黑" w:eastAsia="微软雅黑" w:hAnsi="微软雅黑" w:hint="eastAsia"/>
        </w:rPr>
        <w:t>地址和子网掩码</w:t>
      </w:r>
      <w:r>
        <w:rPr>
          <w:rFonts w:ascii="微软雅黑" w:eastAsia="微软雅黑" w:hAnsi="微软雅黑"/>
        </w:rPr>
        <w:t>作为DHCP客户端的网关地址</w:t>
      </w:r>
      <w:r>
        <w:rPr>
          <w:rFonts w:ascii="微软雅黑" w:eastAsia="微软雅黑" w:hAnsi="微软雅黑" w:hint="eastAsia"/>
        </w:rPr>
        <w:t>和</w:t>
      </w:r>
      <w:r>
        <w:rPr>
          <w:rFonts w:ascii="微软雅黑" w:eastAsia="微软雅黑" w:hAnsi="微软雅黑"/>
        </w:rPr>
        <w:t>子网掩码。</w:t>
      </w:r>
    </w:p>
    <w:p w14:paraId="1D5CEA15" w14:textId="77777777" w:rsidR="0076630D" w:rsidRDefault="00D7272D">
      <w:pPr>
        <w:pStyle w:val="af2"/>
        <w:ind w:left="125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一旦使用静态IP的VLAN接口创建接口地址池</w:t>
      </w:r>
      <w:r>
        <w:rPr>
          <w:rFonts w:ascii="微软雅黑" w:eastAsia="微软雅黑" w:hAnsi="微软雅黑" w:hint="eastAsia"/>
        </w:rPr>
        <w:t>或</w:t>
      </w:r>
      <w:r>
        <w:rPr>
          <w:rFonts w:ascii="微软雅黑" w:eastAsia="微软雅黑" w:hAnsi="微软雅黑"/>
        </w:rPr>
        <w:t>中继服务器后，VLAN接口处</w:t>
      </w:r>
      <w:r>
        <w:rPr>
          <w:rFonts w:ascii="微软雅黑" w:eastAsia="微软雅黑" w:hAnsi="微软雅黑" w:hint="eastAsia"/>
        </w:rPr>
        <w:t>禁止</w:t>
      </w:r>
      <w:r>
        <w:rPr>
          <w:rFonts w:ascii="微软雅黑" w:eastAsia="微软雅黑" w:hAnsi="微软雅黑"/>
        </w:rPr>
        <w:t>编辑</w:t>
      </w:r>
      <w:r>
        <w:rPr>
          <w:rFonts w:ascii="微软雅黑" w:eastAsia="微软雅黑" w:hAnsi="微软雅黑" w:hint="eastAsia"/>
        </w:rPr>
        <w:t>和删除</w:t>
      </w:r>
    </w:p>
    <w:p w14:paraId="108CF63B"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hint="eastAsia"/>
        </w:rPr>
        <w:t>地址池</w:t>
      </w:r>
      <w:r>
        <w:rPr>
          <w:rFonts w:ascii="微软雅黑" w:eastAsia="微软雅黑" w:hAnsi="微软雅黑"/>
        </w:rPr>
        <w:t>：【</w:t>
      </w:r>
      <w:r>
        <w:rPr>
          <w:rFonts w:ascii="微软雅黑" w:eastAsia="微软雅黑" w:hAnsi="微软雅黑" w:hint="eastAsia"/>
        </w:rPr>
        <w:t>IP</w:t>
      </w:r>
      <w:r>
        <w:rPr>
          <w:rFonts w:ascii="微软雅黑" w:eastAsia="微软雅黑" w:hAnsi="微软雅黑"/>
        </w:rPr>
        <w:t>地址范围】</w:t>
      </w:r>
      <w:r>
        <w:rPr>
          <w:rFonts w:ascii="微软雅黑" w:eastAsia="微软雅黑" w:hAnsi="微软雅黑" w:hint="eastAsia"/>
        </w:rPr>
        <w:t>设置</w:t>
      </w:r>
      <w:r>
        <w:rPr>
          <w:rFonts w:ascii="微软雅黑" w:eastAsia="微软雅黑" w:hAnsi="微软雅黑"/>
        </w:rPr>
        <w:t>动态分配的IP地址范围</w:t>
      </w:r>
      <w:r>
        <w:rPr>
          <w:rFonts w:ascii="微软雅黑" w:eastAsia="微软雅黑" w:hAnsi="微软雅黑" w:hint="eastAsia"/>
        </w:rPr>
        <w:t>，</w:t>
      </w:r>
      <w:r>
        <w:rPr>
          <w:rFonts w:ascii="微软雅黑" w:eastAsia="微软雅黑" w:hAnsi="微软雅黑"/>
        </w:rPr>
        <w:t>包括开始地址和结束地址</w:t>
      </w:r>
      <w:r>
        <w:rPr>
          <w:rFonts w:ascii="微软雅黑" w:eastAsia="微软雅黑" w:hAnsi="微软雅黑" w:hint="eastAsia"/>
        </w:rPr>
        <w:t>。其中</w:t>
      </w:r>
      <w:r>
        <w:rPr>
          <w:rFonts w:ascii="微软雅黑" w:eastAsia="微软雅黑" w:hAnsi="微软雅黑"/>
        </w:rPr>
        <w:t>，</w:t>
      </w:r>
      <w:r>
        <w:rPr>
          <w:rFonts w:ascii="微软雅黑" w:eastAsia="微软雅黑" w:hAnsi="微软雅黑" w:hint="eastAsia"/>
        </w:rPr>
        <w:t>可配置</w:t>
      </w:r>
      <w:r>
        <w:rPr>
          <w:rFonts w:ascii="微软雅黑" w:eastAsia="微软雅黑" w:hAnsi="微软雅黑"/>
        </w:rPr>
        <w:t>的地址网段以VLAN IPv4接口内的网段为准，必须在VLAN IPv4接口的网段内</w:t>
      </w:r>
      <w:r>
        <w:rPr>
          <w:rFonts w:ascii="微软雅黑" w:eastAsia="微软雅黑" w:hAnsi="微软雅黑" w:hint="eastAsia"/>
        </w:rPr>
        <w:t>，</w:t>
      </w:r>
      <w:r>
        <w:rPr>
          <w:rFonts w:ascii="微软雅黑" w:eastAsia="微软雅黑" w:hAnsi="微软雅黑"/>
        </w:rPr>
        <w:t>否则</w:t>
      </w:r>
      <w:r>
        <w:rPr>
          <w:rFonts w:ascii="微软雅黑" w:eastAsia="微软雅黑" w:hAnsi="微软雅黑" w:hint="eastAsia"/>
        </w:rPr>
        <w:t>需</w:t>
      </w:r>
      <w:r>
        <w:rPr>
          <w:rFonts w:ascii="微软雅黑" w:eastAsia="微软雅黑" w:hAnsi="微软雅黑"/>
        </w:rPr>
        <w:t>报错提示</w:t>
      </w:r>
      <w:r>
        <w:rPr>
          <w:rFonts w:ascii="微软雅黑" w:eastAsia="微软雅黑" w:hAnsi="微软雅黑" w:hint="eastAsia"/>
        </w:rPr>
        <w:t>“输入</w:t>
      </w:r>
      <w:r>
        <w:rPr>
          <w:rFonts w:ascii="微软雅黑" w:eastAsia="微软雅黑" w:hAnsi="微软雅黑"/>
        </w:rPr>
        <w:t>的</w:t>
      </w:r>
      <w:r>
        <w:rPr>
          <w:rFonts w:ascii="微软雅黑" w:eastAsia="微软雅黑" w:hAnsi="微软雅黑" w:hint="eastAsia"/>
        </w:rPr>
        <w:t>IP</w:t>
      </w:r>
      <w:r>
        <w:rPr>
          <w:rFonts w:ascii="微软雅黑" w:eastAsia="微软雅黑" w:hAnsi="微软雅黑"/>
        </w:rPr>
        <w:t>网段不合法，请重新输入</w:t>
      </w:r>
      <w:r>
        <w:rPr>
          <w:rFonts w:ascii="微软雅黑" w:eastAsia="微软雅黑" w:hAnsi="微软雅黑" w:hint="eastAsia"/>
        </w:rPr>
        <w:t>”。</w:t>
      </w:r>
    </w:p>
    <w:p w14:paraId="0ACEFDAB"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租期 (分钟)：【text文本框】设置</w:t>
      </w:r>
      <w:r>
        <w:rPr>
          <w:rFonts w:ascii="微软雅黑" w:eastAsia="微软雅黑" w:hAnsi="微软雅黑"/>
        </w:rPr>
        <w:t>地址池中分配的IP地址使用有效期，取值为</w:t>
      </w:r>
      <w:r>
        <w:rPr>
          <w:rFonts w:ascii="微软雅黑" w:eastAsia="微软雅黑" w:hAnsi="微软雅黑" w:hint="eastAsia"/>
        </w:rPr>
        <w:t>60</w:t>
      </w:r>
      <w:r>
        <w:rPr>
          <w:rFonts w:ascii="微软雅黑" w:eastAsia="微软雅黑" w:hAnsi="微软雅黑"/>
        </w:rPr>
        <w:t>-2880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120分钟</w:t>
      </w:r>
      <w:r>
        <w:rPr>
          <w:rFonts w:ascii="微软雅黑" w:eastAsia="微软雅黑" w:hAnsi="微软雅黑"/>
        </w:rPr>
        <w:t>。</w:t>
      </w:r>
    </w:p>
    <w:p w14:paraId="41E6407E"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rPr>
        <w:t>DNS服务器</w:t>
      </w:r>
      <w:r>
        <w:rPr>
          <w:rFonts w:ascii="微软雅黑" w:eastAsia="微软雅黑" w:hAnsi="微软雅黑" w:hint="eastAsia"/>
        </w:rPr>
        <w:t>：【text文本框】设置此</w:t>
      </w:r>
      <w:r>
        <w:rPr>
          <w:rFonts w:ascii="微软雅黑" w:eastAsia="微软雅黑" w:hAnsi="微软雅黑"/>
        </w:rPr>
        <w:t>地址池的</w:t>
      </w:r>
      <w:r>
        <w:rPr>
          <w:rFonts w:ascii="微软雅黑" w:eastAsia="微软雅黑" w:hAnsi="微软雅黑" w:hint="eastAsia"/>
        </w:rPr>
        <w:t>DNS</w:t>
      </w:r>
      <w:r>
        <w:rPr>
          <w:rFonts w:ascii="微软雅黑" w:eastAsia="微软雅黑" w:hAnsi="微软雅黑"/>
        </w:rPr>
        <w:t>服务器</w:t>
      </w:r>
      <w:r>
        <w:rPr>
          <w:rFonts w:ascii="微软雅黑" w:eastAsia="微软雅黑" w:hAnsi="微软雅黑" w:hint="eastAsia"/>
        </w:rPr>
        <w:t>地址</w:t>
      </w:r>
      <w:r>
        <w:rPr>
          <w:rFonts w:ascii="微软雅黑" w:eastAsia="微软雅黑" w:hAnsi="微软雅黑"/>
        </w:rPr>
        <w:t>，</w:t>
      </w:r>
      <w:r>
        <w:rPr>
          <w:rFonts w:ascii="微软雅黑" w:eastAsia="微软雅黑" w:hAnsi="微软雅黑" w:hint="eastAsia"/>
        </w:rPr>
        <w:t>使</w:t>
      </w:r>
      <w:r>
        <w:rPr>
          <w:rFonts w:ascii="微软雅黑" w:eastAsia="微软雅黑" w:hAnsi="微软雅黑"/>
        </w:rPr>
        <w:t>DHCP客户端能够通过域名访问Internet上的主机</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使用</w:t>
      </w:r>
      <w:r>
        <w:rPr>
          <w:rFonts w:ascii="微软雅黑" w:eastAsia="微软雅黑" w:hAnsi="微软雅黑"/>
        </w:rPr>
        <w:t>VLAN接口IP地址作为DNS服务器。</w:t>
      </w:r>
      <w:r>
        <w:rPr>
          <w:rFonts w:ascii="微软雅黑" w:eastAsia="微软雅黑" w:hAnsi="微软雅黑" w:hint="eastAsia"/>
        </w:rPr>
        <w:t>可添加多个</w:t>
      </w:r>
      <w:r>
        <w:rPr>
          <w:rFonts w:ascii="微软雅黑" w:eastAsia="微软雅黑" w:hAnsi="微软雅黑"/>
        </w:rPr>
        <w:t>，</w:t>
      </w:r>
      <w:r>
        <w:rPr>
          <w:rFonts w:ascii="微软雅黑" w:eastAsia="微软雅黑" w:hAnsi="微软雅黑" w:hint="eastAsia"/>
        </w:rPr>
        <w:t>至多</w:t>
      </w:r>
      <w:r>
        <w:rPr>
          <w:rFonts w:ascii="微软雅黑" w:eastAsia="微软雅黑" w:hAnsi="微软雅黑"/>
        </w:rPr>
        <w:t>8个</w:t>
      </w:r>
    </w:p>
    <w:p w14:paraId="39450488"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rPr>
        <w:t>WINS</w:t>
      </w:r>
      <w:r>
        <w:rPr>
          <w:rFonts w:ascii="微软雅黑" w:eastAsia="微软雅黑" w:hAnsi="微软雅黑"/>
        </w:rPr>
        <w:t>服务器：</w:t>
      </w:r>
      <w:r>
        <w:rPr>
          <w:rFonts w:ascii="微软雅黑" w:eastAsia="微软雅黑" w:hAnsi="微软雅黑" w:hint="eastAsia"/>
        </w:rPr>
        <w:t>【text文本框】设置</w:t>
      </w:r>
      <w:r>
        <w:rPr>
          <w:rFonts w:ascii="微软雅黑" w:eastAsia="微软雅黑" w:hAnsi="微软雅黑"/>
        </w:rPr>
        <w:t>配给</w:t>
      </w:r>
      <w:r>
        <w:rPr>
          <w:rFonts w:ascii="微软雅黑" w:eastAsia="微软雅黑" w:hAnsi="微软雅黑" w:hint="eastAsia"/>
        </w:rPr>
        <w:t>客户端</w:t>
      </w:r>
      <w:r>
        <w:rPr>
          <w:rFonts w:ascii="微软雅黑" w:eastAsia="微软雅黑" w:hAnsi="微软雅黑"/>
        </w:rPr>
        <w:t>的WINS服务器</w:t>
      </w:r>
      <w:r>
        <w:rPr>
          <w:rFonts w:ascii="微软雅黑" w:eastAsia="微软雅黑" w:hAnsi="微软雅黑" w:hint="eastAsia"/>
        </w:rPr>
        <w:t>地址，实现</w:t>
      </w:r>
      <w:r>
        <w:rPr>
          <w:rFonts w:ascii="微软雅黑" w:eastAsia="微软雅黑" w:hAnsi="微软雅黑"/>
        </w:rPr>
        <w:t>DHCP客户端主机名</w:t>
      </w:r>
      <w:r>
        <w:rPr>
          <w:rFonts w:ascii="微软雅黑" w:eastAsia="微软雅黑" w:hAnsi="微软雅黑" w:hint="eastAsia"/>
        </w:rPr>
        <w:t>到</w:t>
      </w:r>
      <w:r>
        <w:rPr>
          <w:rFonts w:ascii="微软雅黑" w:eastAsia="微软雅黑" w:hAnsi="微软雅黑"/>
        </w:rPr>
        <w:t>IP地址的解析</w:t>
      </w:r>
      <w:r>
        <w:rPr>
          <w:rFonts w:ascii="微软雅黑" w:eastAsia="微软雅黑" w:hAnsi="微软雅黑" w:hint="eastAsia"/>
        </w:rPr>
        <w:t>。</w:t>
      </w:r>
      <w:r>
        <w:rPr>
          <w:rFonts w:ascii="微软雅黑" w:eastAsia="微软雅黑" w:hAnsi="微软雅黑"/>
        </w:rPr>
        <w:t>可添加多个</w:t>
      </w:r>
      <w:r>
        <w:rPr>
          <w:rFonts w:ascii="微软雅黑" w:eastAsia="微软雅黑" w:hAnsi="微软雅黑" w:hint="eastAsia"/>
        </w:rPr>
        <w:t>，</w:t>
      </w:r>
      <w:r>
        <w:rPr>
          <w:rFonts w:ascii="微软雅黑" w:eastAsia="微软雅黑" w:hAnsi="微软雅黑"/>
        </w:rPr>
        <w:t>至多</w:t>
      </w:r>
      <w:r>
        <w:rPr>
          <w:rFonts w:ascii="微软雅黑" w:eastAsia="微软雅黑" w:hAnsi="微软雅黑" w:hint="eastAsia"/>
        </w:rPr>
        <w:t>8个</w:t>
      </w:r>
      <w:r>
        <w:rPr>
          <w:rFonts w:ascii="微软雅黑" w:eastAsia="微软雅黑" w:hAnsi="微软雅黑"/>
        </w:rPr>
        <w:t>。</w:t>
      </w:r>
    </w:p>
    <w:p w14:paraId="27CB9852"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rPr>
        <w:t>Net</w:t>
      </w:r>
      <w:r>
        <w:rPr>
          <w:rFonts w:ascii="微软雅黑" w:eastAsia="微软雅黑" w:hAnsi="微软雅黑"/>
        </w:rPr>
        <w:t>bios</w:t>
      </w:r>
      <w:r>
        <w:rPr>
          <w:rFonts w:ascii="微软雅黑" w:eastAsia="微软雅黑" w:hAnsi="微软雅黑" w:hint="eastAsia"/>
        </w:rPr>
        <w:t>节点</w:t>
      </w:r>
      <w:r>
        <w:rPr>
          <w:rFonts w:ascii="微软雅黑" w:eastAsia="微软雅黑" w:hAnsi="微软雅黑"/>
        </w:rPr>
        <w:t>类型：</w:t>
      </w:r>
      <w:r>
        <w:rPr>
          <w:rFonts w:ascii="微软雅黑" w:eastAsia="微软雅黑" w:hAnsi="微软雅黑" w:hint="eastAsia"/>
        </w:rPr>
        <w:t>【下拉框】设置</w:t>
      </w:r>
      <w:r>
        <w:rPr>
          <w:rFonts w:ascii="微软雅黑" w:eastAsia="微软雅黑" w:hAnsi="微软雅黑"/>
        </w:rPr>
        <w:t>DHCP客户端在网络上使用NetBIOS协议通信时，</w:t>
      </w:r>
      <w:r>
        <w:rPr>
          <w:rFonts w:ascii="微软雅黑" w:eastAsia="微软雅黑" w:hAnsi="微软雅黑" w:hint="eastAsia"/>
        </w:rPr>
        <w:t>需要在</w:t>
      </w:r>
      <w:r>
        <w:rPr>
          <w:rFonts w:ascii="微软雅黑" w:eastAsia="微软雅黑" w:hAnsi="微软雅黑"/>
        </w:rPr>
        <w:t>主机名和IP地址之间建立映射关系。根据</w:t>
      </w:r>
      <w:r>
        <w:rPr>
          <w:rFonts w:ascii="微软雅黑" w:eastAsia="微软雅黑" w:hAnsi="微软雅黑" w:hint="eastAsia"/>
        </w:rPr>
        <w:t>获取</w:t>
      </w:r>
      <w:r>
        <w:rPr>
          <w:rFonts w:ascii="微软雅黑" w:eastAsia="微软雅黑" w:hAnsi="微软雅黑"/>
        </w:rPr>
        <w:t>映射关系方式的不同</w:t>
      </w:r>
      <w:r>
        <w:rPr>
          <w:rFonts w:ascii="微软雅黑" w:eastAsia="微软雅黑" w:hAnsi="微软雅黑" w:hint="eastAsia"/>
        </w:rPr>
        <w:t>，</w:t>
      </w:r>
      <w:r>
        <w:rPr>
          <w:rFonts w:ascii="微软雅黑" w:eastAsia="微软雅黑" w:hAnsi="微软雅黑" w:hint="eastAsia"/>
        </w:rPr>
        <w:lastRenderedPageBreak/>
        <w:t>NetBIOS</w:t>
      </w:r>
      <w:r>
        <w:rPr>
          <w:rFonts w:ascii="微软雅黑" w:eastAsia="微软雅黑" w:hAnsi="微软雅黑"/>
        </w:rPr>
        <w:t>节点分为</w:t>
      </w:r>
      <w:r>
        <w:rPr>
          <w:rFonts w:ascii="微软雅黑" w:eastAsia="微软雅黑" w:hAnsi="微软雅黑" w:hint="eastAsia"/>
        </w:rPr>
        <w:t>4种</w:t>
      </w:r>
      <w:r>
        <w:rPr>
          <w:rFonts w:ascii="微软雅黑" w:eastAsia="微软雅黑" w:hAnsi="微软雅黑"/>
        </w:rPr>
        <w:t>，选项为{b类节点</w:t>
      </w:r>
      <w:r>
        <w:rPr>
          <w:rFonts w:ascii="微软雅黑" w:eastAsia="微软雅黑" w:hAnsi="微软雅黑" w:hint="eastAsia"/>
        </w:rPr>
        <w:t>（广播模式</w:t>
      </w:r>
      <w:r>
        <w:rPr>
          <w:rFonts w:ascii="微软雅黑" w:eastAsia="微软雅黑" w:hAnsi="微软雅黑"/>
        </w:rPr>
        <w:t>节点</w:t>
      </w:r>
      <w:r>
        <w:rPr>
          <w:rFonts w:ascii="微软雅黑" w:eastAsia="微软雅黑" w:hAnsi="微软雅黑" w:hint="eastAsia"/>
        </w:rPr>
        <w:t xml:space="preserve">） </w:t>
      </w:r>
      <w:r>
        <w:rPr>
          <w:rFonts w:ascii="微软雅黑" w:eastAsia="微软雅黑" w:hAnsi="微软雅黑"/>
        </w:rPr>
        <w:t>| p类节点</w:t>
      </w:r>
      <w:r>
        <w:rPr>
          <w:rFonts w:ascii="微软雅黑" w:eastAsia="微软雅黑" w:hAnsi="微软雅黑" w:hint="eastAsia"/>
        </w:rPr>
        <w:t>（混合</w:t>
      </w:r>
      <w:r>
        <w:rPr>
          <w:rFonts w:ascii="微软雅黑" w:eastAsia="微软雅黑" w:hAnsi="微软雅黑"/>
        </w:rPr>
        <w:t>h模式</w:t>
      </w:r>
      <w:r>
        <w:rPr>
          <w:rFonts w:ascii="微软雅黑" w:eastAsia="微软雅黑" w:hAnsi="微软雅黑" w:hint="eastAsia"/>
        </w:rPr>
        <w:t xml:space="preserve">节点） </w:t>
      </w:r>
      <w:r>
        <w:rPr>
          <w:rFonts w:ascii="微软雅黑" w:eastAsia="微软雅黑" w:hAnsi="微软雅黑"/>
        </w:rPr>
        <w:t>| m类节点</w:t>
      </w:r>
      <w:r>
        <w:rPr>
          <w:rFonts w:ascii="微软雅黑" w:eastAsia="微软雅黑" w:hAnsi="微软雅黑" w:hint="eastAsia"/>
        </w:rPr>
        <w:t>（混合</w:t>
      </w:r>
      <w:r>
        <w:rPr>
          <w:rFonts w:ascii="微软雅黑" w:eastAsia="微软雅黑" w:hAnsi="微软雅黑"/>
        </w:rPr>
        <w:t>m</w:t>
      </w:r>
      <w:r>
        <w:rPr>
          <w:rFonts w:ascii="微软雅黑" w:eastAsia="微软雅黑" w:hAnsi="微软雅黑" w:hint="eastAsia"/>
        </w:rPr>
        <w:t>模式</w:t>
      </w:r>
      <w:r>
        <w:rPr>
          <w:rFonts w:ascii="微软雅黑" w:eastAsia="微软雅黑" w:hAnsi="微软雅黑"/>
        </w:rPr>
        <w:t>节点</w:t>
      </w:r>
      <w:r>
        <w:rPr>
          <w:rFonts w:ascii="微软雅黑" w:eastAsia="微软雅黑" w:hAnsi="微软雅黑" w:hint="eastAsia"/>
        </w:rPr>
        <w:t xml:space="preserve">） </w:t>
      </w:r>
      <w:r>
        <w:rPr>
          <w:rFonts w:ascii="微软雅黑" w:eastAsia="微软雅黑" w:hAnsi="微软雅黑"/>
        </w:rPr>
        <w:t>| h类节点</w:t>
      </w:r>
      <w:r>
        <w:rPr>
          <w:rFonts w:ascii="微软雅黑" w:eastAsia="微软雅黑" w:hAnsi="微软雅黑" w:hint="eastAsia"/>
        </w:rPr>
        <w:t>（端到端</w:t>
      </w:r>
      <w:r>
        <w:rPr>
          <w:rFonts w:ascii="微软雅黑" w:eastAsia="微软雅黑" w:hAnsi="微软雅黑"/>
        </w:rPr>
        <w:t>模式节点</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默认为空。</w:t>
      </w:r>
    </w:p>
    <w:p w14:paraId="489F3D22" w14:textId="76191002"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rPr>
        <w:t>DHCP</w:t>
      </w:r>
      <w:r>
        <w:rPr>
          <w:rFonts w:ascii="微软雅黑" w:eastAsia="微软雅黑" w:hAnsi="微软雅黑"/>
        </w:rPr>
        <w:t>选项：</w:t>
      </w:r>
      <w:r>
        <w:rPr>
          <w:rFonts w:ascii="微软雅黑" w:eastAsia="微软雅黑" w:hAnsi="微软雅黑" w:hint="eastAsia"/>
        </w:rPr>
        <w:t>主要</w:t>
      </w:r>
      <w:r>
        <w:rPr>
          <w:rFonts w:ascii="微软雅黑" w:eastAsia="微软雅黑" w:hAnsi="微软雅黑"/>
        </w:rPr>
        <w:t>包含三类，分别如下：</w:t>
      </w:r>
      <w:r w:rsidR="0031136C">
        <w:rPr>
          <w:rFonts w:ascii="微软雅黑" w:eastAsia="微软雅黑" w:hAnsi="微软雅黑" w:hint="eastAsia"/>
        </w:rPr>
        <w:t>DHCP</w:t>
      </w:r>
      <w:r w:rsidR="0031136C">
        <w:rPr>
          <w:rFonts w:ascii="微软雅黑" w:eastAsia="微软雅黑" w:hAnsi="微软雅黑"/>
        </w:rPr>
        <w:t>选项</w:t>
      </w:r>
      <w:r w:rsidR="0031136C">
        <w:rPr>
          <w:rFonts w:ascii="微软雅黑" w:eastAsia="微软雅黑" w:hAnsi="微软雅黑" w:hint="eastAsia"/>
        </w:rPr>
        <w:t>支持添加多个</w:t>
      </w:r>
      <w:r w:rsidR="0031136C">
        <w:rPr>
          <w:rFonts w:ascii="微软雅黑" w:eastAsia="微软雅黑" w:hAnsi="微软雅黑"/>
        </w:rPr>
        <w:t>，至多</w:t>
      </w:r>
      <w:r w:rsidR="0031136C">
        <w:rPr>
          <w:rFonts w:ascii="微软雅黑" w:eastAsia="微软雅黑" w:hAnsi="微软雅黑" w:hint="eastAsia"/>
        </w:rPr>
        <w:t>8个，Option</w:t>
      </w:r>
      <w:r w:rsidR="0031136C">
        <w:rPr>
          <w:rFonts w:ascii="微软雅黑" w:eastAsia="微软雅黑" w:hAnsi="微软雅黑"/>
        </w:rPr>
        <w:t>43</w:t>
      </w:r>
      <w:r w:rsidR="0031136C">
        <w:rPr>
          <w:rFonts w:ascii="微软雅黑" w:eastAsia="微软雅黑" w:hAnsi="微软雅黑" w:hint="eastAsia"/>
        </w:rPr>
        <w:t>可以根据</w:t>
      </w:r>
      <w:r w:rsidR="0031136C">
        <w:rPr>
          <w:rFonts w:ascii="微软雅黑" w:eastAsia="微软雅黑" w:hAnsi="微软雅黑"/>
        </w:rPr>
        <w:t>业务不同添加多个，除Option43</w:t>
      </w:r>
      <w:r w:rsidR="0031136C">
        <w:rPr>
          <w:rFonts w:ascii="微软雅黑" w:eastAsia="微软雅黑" w:hAnsi="微软雅黑" w:hint="eastAsia"/>
        </w:rPr>
        <w:t>外</w:t>
      </w:r>
      <w:r w:rsidR="0031136C">
        <w:rPr>
          <w:rFonts w:ascii="微软雅黑" w:eastAsia="微软雅黑" w:hAnsi="微软雅黑"/>
        </w:rPr>
        <w:t>的option</w:t>
      </w:r>
      <w:r w:rsidR="0031136C">
        <w:rPr>
          <w:rFonts w:ascii="微软雅黑" w:eastAsia="微软雅黑" w:hAnsi="微软雅黑" w:hint="eastAsia"/>
        </w:rPr>
        <w:t>均</w:t>
      </w:r>
      <w:r w:rsidR="0031136C">
        <w:rPr>
          <w:rFonts w:ascii="微软雅黑" w:eastAsia="微软雅黑" w:hAnsi="微软雅黑"/>
        </w:rPr>
        <w:t>只能添加一个</w:t>
      </w:r>
    </w:p>
    <w:p w14:paraId="1FF915CC" w14:textId="77777777" w:rsidR="0076630D" w:rsidRDefault="00D7272D" w:rsidP="00B10728">
      <w:pPr>
        <w:pStyle w:val="af2"/>
        <w:numPr>
          <w:ilvl w:val="0"/>
          <w:numId w:val="200"/>
        </w:numPr>
        <w:ind w:firstLineChars="0"/>
        <w:rPr>
          <w:rFonts w:ascii="微软雅黑" w:eastAsia="微软雅黑" w:hAnsi="微软雅黑"/>
        </w:rPr>
      </w:pPr>
      <w:r>
        <w:rPr>
          <w:rFonts w:ascii="微软雅黑" w:eastAsia="微软雅黑" w:hAnsi="微软雅黑" w:hint="eastAsia"/>
        </w:rPr>
        <w:t>DHCP</w:t>
      </w:r>
      <w:r>
        <w:rPr>
          <w:rFonts w:ascii="微软雅黑" w:eastAsia="微软雅黑" w:hAnsi="微软雅黑"/>
        </w:rPr>
        <w:t>选项：【</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DHCP选项，</w:t>
      </w:r>
      <w:r>
        <w:rPr>
          <w:rFonts w:ascii="微软雅黑" w:eastAsia="微软雅黑" w:hAnsi="微软雅黑" w:hint="eastAsia"/>
        </w:rPr>
        <w:t>取值</w:t>
      </w:r>
      <w:r>
        <w:rPr>
          <w:rFonts w:ascii="微软雅黑" w:eastAsia="微软雅黑" w:hAnsi="微软雅黑"/>
        </w:rPr>
        <w:t>为</w:t>
      </w:r>
      <w:r>
        <w:rPr>
          <w:rFonts w:ascii="微软雅黑" w:eastAsia="微软雅黑" w:hAnsi="微软雅黑" w:hint="eastAsia"/>
        </w:rPr>
        <w:t>2</w:t>
      </w:r>
      <w:r>
        <w:rPr>
          <w:rFonts w:ascii="微软雅黑" w:eastAsia="微软雅黑" w:hAnsi="微软雅黑"/>
        </w:rPr>
        <w:t>-254</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不包括</w:t>
      </w:r>
      <w:commentRangeStart w:id="346"/>
      <w:r>
        <w:rPr>
          <w:rFonts w:ascii="微软雅黑" w:eastAsia="微软雅黑" w:hAnsi="微软雅黑" w:hint="eastAsia"/>
        </w:rPr>
        <w:t>50-54,56,58,59,61和82</w:t>
      </w:r>
      <w:commentRangeEnd w:id="346"/>
      <w:r>
        <w:rPr>
          <w:rStyle w:val="af0"/>
        </w:rPr>
        <w:commentReference w:id="346"/>
      </w:r>
      <w:r>
        <w:rPr>
          <w:rFonts w:ascii="微软雅黑" w:eastAsia="微软雅黑" w:hAnsi="微软雅黑" w:hint="eastAsia"/>
        </w:rPr>
        <w:t>。</w:t>
      </w:r>
    </w:p>
    <w:p w14:paraId="143F4B39" w14:textId="77777777" w:rsidR="0076630D" w:rsidRDefault="00D7272D" w:rsidP="00B10728">
      <w:pPr>
        <w:pStyle w:val="af2"/>
        <w:numPr>
          <w:ilvl w:val="0"/>
          <w:numId w:val="200"/>
        </w:numPr>
        <w:ind w:firstLineChars="0"/>
        <w:rPr>
          <w:rFonts w:ascii="微软雅黑" w:eastAsia="微软雅黑" w:hAnsi="微软雅黑"/>
        </w:rPr>
      </w:pPr>
      <w:commentRangeStart w:id="347"/>
      <w:r>
        <w:rPr>
          <w:rFonts w:ascii="微软雅黑" w:eastAsia="微软雅黑" w:hAnsi="微软雅黑" w:hint="eastAsia"/>
        </w:rPr>
        <w:t>类型</w:t>
      </w:r>
      <w:commentRangeEnd w:id="347"/>
      <w:r w:rsidR="003A243F">
        <w:rPr>
          <w:rStyle w:val="af0"/>
        </w:rPr>
        <w:commentReference w:id="347"/>
      </w:r>
      <w:r>
        <w:rPr>
          <w:rFonts w:ascii="微软雅黑" w:eastAsia="微软雅黑" w:hAnsi="微软雅黑"/>
        </w:rPr>
        <w:t>：</w:t>
      </w:r>
      <w:r>
        <w:rPr>
          <w:rFonts w:ascii="微软雅黑" w:eastAsia="微软雅黑" w:hAnsi="微软雅黑" w:hint="eastAsia"/>
        </w:rPr>
        <w:t>【下拉框】设置</w:t>
      </w:r>
      <w:r>
        <w:rPr>
          <w:rFonts w:ascii="微软雅黑" w:eastAsia="微软雅黑" w:hAnsi="微软雅黑"/>
        </w:rPr>
        <w:t>选项内容的类型，有{</w:t>
      </w:r>
      <w:r>
        <w:rPr>
          <w:rFonts w:ascii="微软雅黑" w:eastAsia="微软雅黑" w:hAnsi="微软雅黑" w:hint="eastAsia"/>
        </w:rPr>
        <w:t>十六进制</w:t>
      </w:r>
      <w:r>
        <w:rPr>
          <w:rFonts w:ascii="微软雅黑" w:eastAsia="微软雅黑" w:hAnsi="微软雅黑"/>
        </w:rPr>
        <w:t>数串</w:t>
      </w:r>
      <w:r>
        <w:rPr>
          <w:rFonts w:ascii="微软雅黑" w:eastAsia="微软雅黑" w:hAnsi="微软雅黑" w:hint="eastAsia"/>
        </w:rPr>
        <w:t xml:space="preserve"> </w:t>
      </w:r>
      <w:r>
        <w:rPr>
          <w:rFonts w:ascii="微软雅黑" w:eastAsia="微软雅黑" w:hAnsi="微软雅黑"/>
        </w:rPr>
        <w:t>| ASCII字符串</w:t>
      </w:r>
      <w:r>
        <w:rPr>
          <w:rFonts w:ascii="微软雅黑" w:eastAsia="微软雅黑" w:hAnsi="微软雅黑" w:hint="eastAsia"/>
        </w:rPr>
        <w:t xml:space="preserve"> </w:t>
      </w:r>
      <w:r>
        <w:rPr>
          <w:rFonts w:ascii="微软雅黑" w:eastAsia="微软雅黑" w:hAnsi="微软雅黑"/>
        </w:rPr>
        <w:t>| IP地址}</w:t>
      </w:r>
      <w:r>
        <w:rPr>
          <w:rFonts w:ascii="微软雅黑" w:eastAsia="微软雅黑" w:hAnsi="微软雅黑" w:hint="eastAsia"/>
        </w:rPr>
        <w:t>，</w:t>
      </w:r>
      <w:r>
        <w:rPr>
          <w:rFonts w:ascii="微软雅黑" w:eastAsia="微软雅黑" w:hAnsi="微软雅黑"/>
        </w:rPr>
        <w:t>默认十六进制数</w:t>
      </w:r>
      <w:r>
        <w:rPr>
          <w:rFonts w:ascii="微软雅黑" w:eastAsia="微软雅黑" w:hAnsi="微软雅黑" w:hint="eastAsia"/>
        </w:rPr>
        <w:t>串</w:t>
      </w:r>
      <w:r>
        <w:rPr>
          <w:rFonts w:ascii="微软雅黑" w:eastAsia="微软雅黑" w:hAnsi="微软雅黑"/>
        </w:rPr>
        <w:t>。</w:t>
      </w:r>
    </w:p>
    <w:p w14:paraId="564D889B" w14:textId="718F7691" w:rsidR="00586A09" w:rsidRDefault="002B7DC4" w:rsidP="00586A09">
      <w:pPr>
        <w:pStyle w:val="af2"/>
        <w:numPr>
          <w:ilvl w:val="0"/>
          <w:numId w:val="200"/>
        </w:numPr>
        <w:ind w:firstLineChars="0"/>
        <w:rPr>
          <w:rFonts w:ascii="微软雅黑" w:eastAsia="微软雅黑" w:hAnsi="微软雅黑"/>
        </w:rPr>
      </w:pPr>
      <w:r>
        <w:rPr>
          <w:rFonts w:ascii="微软雅黑" w:eastAsia="微软雅黑" w:hAnsi="微软雅黑" w:hint="eastAsia"/>
        </w:rPr>
        <w:t>业务</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DHCP选项为</w:t>
      </w:r>
      <w:r>
        <w:rPr>
          <w:rFonts w:ascii="微软雅黑" w:eastAsia="微软雅黑" w:hAnsi="微软雅黑" w:hint="eastAsia"/>
        </w:rPr>
        <w:t>43</w:t>
      </w:r>
      <w:r w:rsidR="00586A09">
        <w:rPr>
          <w:rFonts w:ascii="微软雅黑" w:eastAsia="微软雅黑" w:hAnsi="微软雅黑"/>
        </w:rPr>
        <w:t xml:space="preserve"> </w:t>
      </w:r>
      <w:r w:rsidR="00586A09">
        <w:rPr>
          <w:rFonts w:ascii="微软雅黑" w:eastAsia="微软雅黑" w:hAnsi="微软雅黑" w:hint="eastAsia"/>
        </w:rPr>
        <w:t>且 类型</w:t>
      </w:r>
      <w:r w:rsidR="00586A09">
        <w:rPr>
          <w:rFonts w:ascii="微软雅黑" w:eastAsia="微软雅黑" w:hAnsi="微软雅黑"/>
        </w:rPr>
        <w:t>为ASCII</w:t>
      </w:r>
      <w:r>
        <w:rPr>
          <w:rFonts w:ascii="微软雅黑" w:eastAsia="微软雅黑" w:hAnsi="微软雅黑" w:hint="eastAsia"/>
        </w:rPr>
        <w:t>时</w:t>
      </w:r>
      <w:r>
        <w:rPr>
          <w:rFonts w:ascii="微软雅黑" w:eastAsia="微软雅黑" w:hAnsi="微软雅黑"/>
        </w:rPr>
        <w:t>，</w:t>
      </w:r>
      <w:r w:rsidR="00586A09">
        <w:rPr>
          <w:rFonts w:ascii="微软雅黑" w:eastAsia="微软雅黑" w:hAnsi="微软雅黑" w:hint="eastAsia"/>
        </w:rPr>
        <w:t>需</w:t>
      </w:r>
      <w:r w:rsidR="00586A09">
        <w:rPr>
          <w:rFonts w:ascii="微软雅黑" w:eastAsia="微软雅黑" w:hAnsi="微软雅黑"/>
        </w:rPr>
        <w:t>支持GS的业务，</w:t>
      </w:r>
      <w:r w:rsidR="00586A09">
        <w:rPr>
          <w:rFonts w:ascii="微软雅黑" w:eastAsia="微软雅黑" w:hAnsi="微软雅黑" w:hint="eastAsia"/>
        </w:rPr>
        <w:t>包括</w:t>
      </w:r>
      <w:r w:rsidR="00586A09">
        <w:rPr>
          <w:rFonts w:ascii="微软雅黑" w:eastAsia="微软雅黑" w:hAnsi="微软雅黑"/>
        </w:rPr>
        <w:t>VoIP线和数通平台线，</w:t>
      </w:r>
      <w:r w:rsidR="00586A09">
        <w:rPr>
          <w:rFonts w:ascii="微软雅黑" w:eastAsia="微软雅黑" w:hAnsi="微软雅黑" w:hint="eastAsia"/>
        </w:rPr>
        <w:t>业务</w:t>
      </w:r>
      <w:r w:rsidR="00586A09">
        <w:rPr>
          <w:rFonts w:ascii="微软雅黑" w:eastAsia="微软雅黑" w:hAnsi="微软雅黑"/>
        </w:rPr>
        <w:t>支持具体详见下方表格，默认自定义</w:t>
      </w:r>
    </w:p>
    <w:tbl>
      <w:tblPr>
        <w:tblStyle w:val="ac"/>
        <w:tblW w:w="0" w:type="auto"/>
        <w:tblInd w:w="1271" w:type="dxa"/>
        <w:tblLook w:val="04A0" w:firstRow="1" w:lastRow="0" w:firstColumn="1" w:lastColumn="0" w:noHBand="0" w:noVBand="1"/>
      </w:tblPr>
      <w:tblGrid>
        <w:gridCol w:w="2877"/>
        <w:gridCol w:w="2651"/>
      </w:tblGrid>
      <w:tr w:rsidR="00586A09" w:rsidRPr="00586A09" w14:paraId="54D4E34D" w14:textId="77777777" w:rsidTr="00586A09">
        <w:tc>
          <w:tcPr>
            <w:tcW w:w="2877" w:type="dxa"/>
          </w:tcPr>
          <w:p w14:paraId="31D7C2AB" w14:textId="79557BC6" w:rsidR="00586A09" w:rsidRPr="00586A09" w:rsidRDefault="00586A09" w:rsidP="00586A09">
            <w:pPr>
              <w:jc w:val="center"/>
              <w:rPr>
                <w:rFonts w:asciiTheme="minorEastAsia" w:hAnsiTheme="minorEastAsia"/>
                <w:b/>
              </w:rPr>
            </w:pPr>
            <w:r w:rsidRPr="00586A09">
              <w:rPr>
                <w:rFonts w:asciiTheme="minorEastAsia" w:hAnsiTheme="minorEastAsia" w:hint="eastAsia"/>
                <w:b/>
              </w:rPr>
              <w:t>子选项</w:t>
            </w:r>
          </w:p>
        </w:tc>
        <w:tc>
          <w:tcPr>
            <w:tcW w:w="2651" w:type="dxa"/>
          </w:tcPr>
          <w:p w14:paraId="3D53D9BC" w14:textId="5F7A65C5" w:rsidR="00586A09" w:rsidRPr="00586A09" w:rsidRDefault="00586A09" w:rsidP="00586A09">
            <w:pPr>
              <w:jc w:val="center"/>
              <w:rPr>
                <w:rFonts w:asciiTheme="minorEastAsia" w:hAnsiTheme="minorEastAsia"/>
                <w:b/>
              </w:rPr>
            </w:pPr>
            <w:r w:rsidRPr="00586A09">
              <w:rPr>
                <w:rFonts w:asciiTheme="minorEastAsia" w:hAnsiTheme="minorEastAsia" w:hint="eastAsia"/>
                <w:b/>
              </w:rPr>
              <w:t>业务</w:t>
            </w:r>
          </w:p>
        </w:tc>
      </w:tr>
      <w:tr w:rsidR="00586A09" w:rsidRPr="00586A09" w14:paraId="72E00162" w14:textId="77777777" w:rsidTr="00586A09">
        <w:tc>
          <w:tcPr>
            <w:tcW w:w="2877" w:type="dxa"/>
          </w:tcPr>
          <w:p w14:paraId="0620F14B" w14:textId="71EFDD48" w:rsidR="00586A09" w:rsidRPr="00586A09" w:rsidRDefault="00586A09" w:rsidP="00586A09">
            <w:pPr>
              <w:rPr>
                <w:rFonts w:asciiTheme="minorEastAsia" w:hAnsiTheme="minorEastAsia"/>
              </w:rPr>
            </w:pPr>
            <w:r>
              <w:rPr>
                <w:rFonts w:asciiTheme="minorEastAsia" w:hAnsiTheme="minorEastAsia" w:hint="eastAsia"/>
              </w:rPr>
              <w:t>/</w:t>
            </w:r>
          </w:p>
        </w:tc>
        <w:tc>
          <w:tcPr>
            <w:tcW w:w="2651" w:type="dxa"/>
          </w:tcPr>
          <w:p w14:paraId="38D58870" w14:textId="1A090640" w:rsidR="00586A09" w:rsidRPr="00586A09" w:rsidRDefault="00586A09" w:rsidP="00586A09">
            <w:pPr>
              <w:rPr>
                <w:rFonts w:asciiTheme="minorEastAsia" w:hAnsiTheme="minorEastAsia"/>
              </w:rPr>
            </w:pPr>
            <w:r>
              <w:rPr>
                <w:rFonts w:asciiTheme="minorEastAsia" w:hAnsiTheme="minorEastAsia" w:hint="eastAsia"/>
              </w:rPr>
              <w:t>自定义</w:t>
            </w:r>
          </w:p>
        </w:tc>
      </w:tr>
      <w:tr w:rsidR="00586A09" w:rsidRPr="00586A09" w14:paraId="0BADAF81" w14:textId="77777777" w:rsidTr="00586A09">
        <w:tc>
          <w:tcPr>
            <w:tcW w:w="2877" w:type="dxa"/>
          </w:tcPr>
          <w:p w14:paraId="16A1FE7F" w14:textId="674178B9" w:rsidR="00586A09" w:rsidRPr="00586A09" w:rsidRDefault="00586A09" w:rsidP="00586A09">
            <w:pPr>
              <w:rPr>
                <w:rFonts w:asciiTheme="minorEastAsia" w:hAnsiTheme="minorEastAsia"/>
              </w:rPr>
            </w:pPr>
            <w:r>
              <w:rPr>
                <w:rFonts w:asciiTheme="minorEastAsia" w:hAnsiTheme="minorEastAsia" w:hint="eastAsia"/>
              </w:rPr>
              <w:t>1</w:t>
            </w:r>
          </w:p>
        </w:tc>
        <w:tc>
          <w:tcPr>
            <w:tcW w:w="2651" w:type="dxa"/>
          </w:tcPr>
          <w:p w14:paraId="5FAD0535" w14:textId="3A13E73C" w:rsidR="00586A09" w:rsidRPr="00586A09" w:rsidRDefault="00586A09" w:rsidP="00586A09">
            <w:pPr>
              <w:rPr>
                <w:rFonts w:asciiTheme="minorEastAsia" w:hAnsiTheme="minorEastAsia"/>
              </w:rPr>
            </w:pPr>
            <w:r>
              <w:rPr>
                <w:rFonts w:asciiTheme="minorEastAsia" w:hAnsiTheme="minorEastAsia" w:hint="eastAsia"/>
              </w:rPr>
              <w:t>ACS</w:t>
            </w:r>
            <w:r>
              <w:rPr>
                <w:rFonts w:asciiTheme="minorEastAsia" w:hAnsiTheme="minorEastAsia"/>
              </w:rPr>
              <w:t xml:space="preserve"> URL</w:t>
            </w:r>
          </w:p>
        </w:tc>
      </w:tr>
      <w:tr w:rsidR="00586A09" w:rsidRPr="00586A09" w14:paraId="3A21BBBC" w14:textId="77777777" w:rsidTr="00586A09">
        <w:tc>
          <w:tcPr>
            <w:tcW w:w="2877" w:type="dxa"/>
          </w:tcPr>
          <w:p w14:paraId="153E0014" w14:textId="3B2BFEF4" w:rsidR="00586A09" w:rsidRDefault="00586A09" w:rsidP="00586A09">
            <w:pPr>
              <w:rPr>
                <w:rFonts w:asciiTheme="minorEastAsia" w:hAnsiTheme="minorEastAsia"/>
              </w:rPr>
            </w:pPr>
            <w:r>
              <w:rPr>
                <w:rFonts w:asciiTheme="minorEastAsia" w:hAnsiTheme="minorEastAsia" w:hint="eastAsia"/>
              </w:rPr>
              <w:t>2</w:t>
            </w:r>
          </w:p>
        </w:tc>
        <w:tc>
          <w:tcPr>
            <w:tcW w:w="2651" w:type="dxa"/>
          </w:tcPr>
          <w:p w14:paraId="0695C135" w14:textId="21E0A072" w:rsidR="00586A09" w:rsidRDefault="00586A09" w:rsidP="00586A09">
            <w:pPr>
              <w:rPr>
                <w:rFonts w:asciiTheme="minorEastAsia" w:hAnsiTheme="minorEastAsia"/>
              </w:rPr>
            </w:pPr>
            <w:r>
              <w:rPr>
                <w:rFonts w:asciiTheme="minorEastAsia" w:hAnsiTheme="minorEastAsia" w:hint="eastAsia"/>
              </w:rPr>
              <w:t>ProvisioningCode</w:t>
            </w:r>
          </w:p>
        </w:tc>
      </w:tr>
      <w:tr w:rsidR="00586A09" w:rsidRPr="00586A09" w14:paraId="20F9E9D8" w14:textId="77777777" w:rsidTr="00586A09">
        <w:tc>
          <w:tcPr>
            <w:tcW w:w="2877" w:type="dxa"/>
          </w:tcPr>
          <w:p w14:paraId="0F9C56C7" w14:textId="41780C08" w:rsidR="00586A09" w:rsidRDefault="00586A09" w:rsidP="00586A09">
            <w:pPr>
              <w:rPr>
                <w:rFonts w:asciiTheme="minorEastAsia" w:hAnsiTheme="minorEastAsia"/>
              </w:rPr>
            </w:pPr>
            <w:r>
              <w:rPr>
                <w:rFonts w:asciiTheme="minorEastAsia" w:hAnsiTheme="minorEastAsia" w:hint="eastAsia"/>
              </w:rPr>
              <w:t>66</w:t>
            </w:r>
          </w:p>
        </w:tc>
        <w:tc>
          <w:tcPr>
            <w:tcW w:w="2651" w:type="dxa"/>
          </w:tcPr>
          <w:p w14:paraId="7BB9C650" w14:textId="0106BA9D" w:rsidR="00586A09" w:rsidRDefault="00586A09" w:rsidP="00586A09">
            <w:pPr>
              <w:rPr>
                <w:rFonts w:asciiTheme="minorEastAsia" w:hAnsiTheme="minorEastAsia"/>
              </w:rPr>
            </w:pPr>
            <w:r>
              <w:rPr>
                <w:rFonts w:asciiTheme="minorEastAsia" w:hAnsiTheme="minorEastAsia" w:hint="eastAsia"/>
              </w:rPr>
              <w:t>固件服务器</w:t>
            </w:r>
            <w:r>
              <w:rPr>
                <w:rFonts w:asciiTheme="minorEastAsia" w:hAnsiTheme="minorEastAsia"/>
              </w:rPr>
              <w:t>升级路径</w:t>
            </w:r>
          </w:p>
        </w:tc>
      </w:tr>
      <w:tr w:rsidR="00586A09" w:rsidRPr="00586A09" w14:paraId="7972F690" w14:textId="77777777" w:rsidTr="00586A09">
        <w:tc>
          <w:tcPr>
            <w:tcW w:w="2877" w:type="dxa"/>
          </w:tcPr>
          <w:p w14:paraId="0D9E7F1F" w14:textId="7A31D726" w:rsidR="00586A09" w:rsidRDefault="00586A09" w:rsidP="00586A09">
            <w:pPr>
              <w:rPr>
                <w:rFonts w:asciiTheme="minorEastAsia" w:hAnsiTheme="minorEastAsia"/>
              </w:rPr>
            </w:pPr>
            <w:r>
              <w:rPr>
                <w:rFonts w:asciiTheme="minorEastAsia" w:hAnsiTheme="minorEastAsia" w:hint="eastAsia"/>
              </w:rPr>
              <w:t>132</w:t>
            </w:r>
          </w:p>
        </w:tc>
        <w:tc>
          <w:tcPr>
            <w:tcW w:w="2651" w:type="dxa"/>
          </w:tcPr>
          <w:p w14:paraId="147F79DE" w14:textId="2AF4BB09" w:rsidR="00586A09" w:rsidRDefault="00586A09" w:rsidP="00586A09">
            <w:pPr>
              <w:rPr>
                <w:rFonts w:asciiTheme="minorEastAsia" w:hAnsiTheme="minorEastAsia"/>
              </w:rPr>
            </w:pPr>
            <w:r>
              <w:rPr>
                <w:rFonts w:asciiTheme="minorEastAsia" w:hAnsiTheme="minorEastAsia" w:hint="eastAsia"/>
              </w:rPr>
              <w:t>VLAN</w:t>
            </w:r>
            <w:r>
              <w:rPr>
                <w:rFonts w:asciiTheme="minorEastAsia" w:hAnsiTheme="minorEastAsia"/>
              </w:rPr>
              <w:t xml:space="preserve"> ID</w:t>
            </w:r>
          </w:p>
        </w:tc>
      </w:tr>
      <w:tr w:rsidR="00586A09" w:rsidRPr="00586A09" w14:paraId="2FBFF5EF" w14:textId="77777777" w:rsidTr="00586A09">
        <w:tc>
          <w:tcPr>
            <w:tcW w:w="2877" w:type="dxa"/>
          </w:tcPr>
          <w:p w14:paraId="5924ABFE" w14:textId="09B82436" w:rsidR="00586A09" w:rsidRDefault="00586A09" w:rsidP="00586A09">
            <w:pPr>
              <w:rPr>
                <w:rFonts w:asciiTheme="minorEastAsia" w:hAnsiTheme="minorEastAsia"/>
              </w:rPr>
            </w:pPr>
            <w:r>
              <w:rPr>
                <w:rFonts w:asciiTheme="minorEastAsia" w:hAnsiTheme="minorEastAsia" w:hint="eastAsia"/>
              </w:rPr>
              <w:t>133</w:t>
            </w:r>
          </w:p>
        </w:tc>
        <w:tc>
          <w:tcPr>
            <w:tcW w:w="2651" w:type="dxa"/>
          </w:tcPr>
          <w:p w14:paraId="6EE70537" w14:textId="2AD88BE7" w:rsidR="00586A09" w:rsidRDefault="00586A09" w:rsidP="00586A09">
            <w:pPr>
              <w:rPr>
                <w:rFonts w:asciiTheme="minorEastAsia" w:hAnsiTheme="minorEastAsia"/>
              </w:rPr>
            </w:pPr>
            <w:r>
              <w:rPr>
                <w:rFonts w:asciiTheme="minorEastAsia" w:hAnsiTheme="minorEastAsia" w:hint="eastAsia"/>
              </w:rPr>
              <w:t>VLAN</w:t>
            </w:r>
            <w:r>
              <w:rPr>
                <w:rFonts w:asciiTheme="minorEastAsia" w:hAnsiTheme="minorEastAsia"/>
              </w:rPr>
              <w:t xml:space="preserve"> </w:t>
            </w:r>
            <w:r>
              <w:rPr>
                <w:rFonts w:asciiTheme="minorEastAsia" w:hAnsiTheme="minorEastAsia" w:hint="eastAsia"/>
              </w:rPr>
              <w:t>优先级</w:t>
            </w:r>
          </w:p>
        </w:tc>
      </w:tr>
      <w:tr w:rsidR="00586A09" w:rsidRPr="00586A09" w14:paraId="3217085B" w14:textId="77777777" w:rsidTr="00586A09">
        <w:tc>
          <w:tcPr>
            <w:tcW w:w="2877" w:type="dxa"/>
          </w:tcPr>
          <w:p w14:paraId="3DAF743C" w14:textId="507BD9D6" w:rsidR="00586A09" w:rsidRDefault="00586A09" w:rsidP="00586A09">
            <w:pPr>
              <w:rPr>
                <w:rFonts w:asciiTheme="minorEastAsia" w:hAnsiTheme="minorEastAsia"/>
              </w:rPr>
            </w:pPr>
            <w:r>
              <w:rPr>
                <w:rFonts w:asciiTheme="minorEastAsia" w:hAnsiTheme="minorEastAsia" w:hint="eastAsia"/>
              </w:rPr>
              <w:t>223</w:t>
            </w:r>
          </w:p>
        </w:tc>
        <w:tc>
          <w:tcPr>
            <w:tcW w:w="2651" w:type="dxa"/>
          </w:tcPr>
          <w:p w14:paraId="0F0AF2F3" w14:textId="53569AEB" w:rsidR="00586A09" w:rsidRDefault="00586A09" w:rsidP="00586A09">
            <w:pPr>
              <w:rPr>
                <w:rFonts w:asciiTheme="minorEastAsia" w:hAnsiTheme="minorEastAsia"/>
              </w:rPr>
            </w:pPr>
            <w:r>
              <w:rPr>
                <w:rFonts w:asciiTheme="minorEastAsia" w:hAnsiTheme="minorEastAsia" w:hint="eastAsia"/>
              </w:rPr>
              <w:t>Manager服务器</w:t>
            </w:r>
            <w:r>
              <w:rPr>
                <w:rFonts w:asciiTheme="minorEastAsia" w:hAnsiTheme="minorEastAsia"/>
              </w:rPr>
              <w:t>地址</w:t>
            </w:r>
            <w:r>
              <w:rPr>
                <w:rFonts w:asciiTheme="minorEastAsia" w:hAnsiTheme="minorEastAsia" w:hint="eastAsia"/>
              </w:rPr>
              <w:t>(</w:t>
            </w:r>
            <w:r>
              <w:rPr>
                <w:rFonts w:asciiTheme="minorEastAsia" w:hAnsiTheme="minorEastAsia"/>
              </w:rPr>
              <w:t>Switch/Router</w:t>
            </w:r>
            <w:r>
              <w:rPr>
                <w:rFonts w:asciiTheme="minorEastAsia" w:hAnsiTheme="minorEastAsia" w:hint="eastAsia"/>
              </w:rPr>
              <w:t>)</w:t>
            </w:r>
          </w:p>
        </w:tc>
      </w:tr>
      <w:tr w:rsidR="00586A09" w:rsidRPr="00586A09" w14:paraId="1ABEA167" w14:textId="77777777" w:rsidTr="00586A09">
        <w:tc>
          <w:tcPr>
            <w:tcW w:w="2877" w:type="dxa"/>
          </w:tcPr>
          <w:p w14:paraId="63F0F268" w14:textId="75EC0591" w:rsidR="00586A09" w:rsidRDefault="00586A09" w:rsidP="00586A09">
            <w:pPr>
              <w:rPr>
                <w:rFonts w:asciiTheme="minorEastAsia" w:hAnsiTheme="minorEastAsia"/>
              </w:rPr>
            </w:pPr>
            <w:r>
              <w:rPr>
                <w:rFonts w:asciiTheme="minorEastAsia" w:hAnsiTheme="minorEastAsia" w:hint="eastAsia"/>
              </w:rPr>
              <w:t>224</w:t>
            </w:r>
          </w:p>
        </w:tc>
        <w:tc>
          <w:tcPr>
            <w:tcW w:w="2651" w:type="dxa"/>
          </w:tcPr>
          <w:p w14:paraId="2D907AAA" w14:textId="62F7B138" w:rsidR="00586A09" w:rsidRDefault="00586A09" w:rsidP="00586A09">
            <w:pPr>
              <w:rPr>
                <w:rFonts w:asciiTheme="minorEastAsia" w:hAnsiTheme="minorEastAsia"/>
              </w:rPr>
            </w:pPr>
            <w:r>
              <w:rPr>
                <w:rFonts w:asciiTheme="minorEastAsia" w:hAnsiTheme="minorEastAsia" w:hint="eastAsia"/>
              </w:rPr>
              <w:t>Manager</w:t>
            </w:r>
            <w:r>
              <w:rPr>
                <w:rFonts w:asciiTheme="minorEastAsia" w:hAnsiTheme="minorEastAsia"/>
              </w:rPr>
              <w:t>服务器地址</w:t>
            </w:r>
            <w:r>
              <w:rPr>
                <w:rFonts w:asciiTheme="minorEastAsia" w:hAnsiTheme="minorEastAsia" w:hint="eastAsia"/>
              </w:rPr>
              <w:t>(</w:t>
            </w:r>
            <w:r>
              <w:rPr>
                <w:rFonts w:asciiTheme="minorEastAsia" w:hAnsiTheme="minorEastAsia"/>
              </w:rPr>
              <w:t>AP</w:t>
            </w:r>
            <w:r>
              <w:rPr>
                <w:rFonts w:asciiTheme="minorEastAsia" w:hAnsiTheme="minorEastAsia" w:hint="eastAsia"/>
              </w:rPr>
              <w:t>)</w:t>
            </w:r>
          </w:p>
        </w:tc>
      </w:tr>
      <w:tr w:rsidR="00D83CA8" w:rsidRPr="00586A09" w14:paraId="446CC9F4" w14:textId="77777777" w:rsidTr="00586A09">
        <w:tc>
          <w:tcPr>
            <w:tcW w:w="2877" w:type="dxa"/>
          </w:tcPr>
          <w:p w14:paraId="3F2F1981" w14:textId="09E4F4D8" w:rsidR="00D83CA8" w:rsidRDefault="00D83CA8" w:rsidP="00586A09">
            <w:pPr>
              <w:rPr>
                <w:rFonts w:asciiTheme="minorEastAsia" w:hAnsiTheme="minorEastAsia"/>
              </w:rPr>
            </w:pPr>
            <w:r>
              <w:rPr>
                <w:rFonts w:asciiTheme="minorEastAsia" w:hAnsiTheme="minorEastAsia" w:hint="eastAsia"/>
              </w:rPr>
              <w:t>24</w:t>
            </w:r>
            <w:r>
              <w:rPr>
                <w:rFonts w:asciiTheme="minorEastAsia" w:hAnsiTheme="minorEastAsia"/>
              </w:rPr>
              <w:t>5</w:t>
            </w:r>
          </w:p>
        </w:tc>
        <w:tc>
          <w:tcPr>
            <w:tcW w:w="2651" w:type="dxa"/>
          </w:tcPr>
          <w:p w14:paraId="0CF23F23" w14:textId="417A743B" w:rsidR="00D83CA8" w:rsidRDefault="00D83CA8" w:rsidP="00586A09">
            <w:pPr>
              <w:rPr>
                <w:rFonts w:asciiTheme="minorEastAsia" w:hAnsiTheme="minorEastAsia"/>
              </w:rPr>
            </w:pPr>
            <w:r>
              <w:rPr>
                <w:rFonts w:asciiTheme="minorEastAsia" w:hAnsiTheme="minorEastAsia" w:hint="eastAsia"/>
              </w:rPr>
              <w:t>A</w:t>
            </w:r>
            <w:r>
              <w:rPr>
                <w:rFonts w:asciiTheme="minorEastAsia" w:hAnsiTheme="minorEastAsia"/>
              </w:rPr>
              <w:t>P的管理VLAN</w:t>
            </w:r>
          </w:p>
        </w:tc>
      </w:tr>
      <w:tr w:rsidR="00D83CA8" w:rsidRPr="00586A09" w14:paraId="592CDE4B" w14:textId="77777777" w:rsidTr="00586A09">
        <w:tc>
          <w:tcPr>
            <w:tcW w:w="2877" w:type="dxa"/>
          </w:tcPr>
          <w:p w14:paraId="44B7EABA" w14:textId="0962F685" w:rsidR="00D83CA8" w:rsidRDefault="00D83CA8" w:rsidP="00586A09">
            <w:pPr>
              <w:rPr>
                <w:rFonts w:asciiTheme="minorEastAsia" w:hAnsiTheme="minorEastAsia"/>
              </w:rPr>
            </w:pPr>
            <w:r>
              <w:rPr>
                <w:rFonts w:asciiTheme="minorEastAsia" w:hAnsiTheme="minorEastAsia" w:hint="eastAsia"/>
              </w:rPr>
              <w:t>25</w:t>
            </w:r>
            <w:r>
              <w:rPr>
                <w:rFonts w:asciiTheme="minorEastAsia" w:hAnsiTheme="minorEastAsia"/>
              </w:rPr>
              <w:t>6</w:t>
            </w:r>
          </w:p>
        </w:tc>
        <w:tc>
          <w:tcPr>
            <w:tcW w:w="2651" w:type="dxa"/>
          </w:tcPr>
          <w:p w14:paraId="5EB4CD17" w14:textId="09A7E269" w:rsidR="00D83CA8" w:rsidRDefault="00D83CA8" w:rsidP="00586A09">
            <w:pPr>
              <w:rPr>
                <w:rFonts w:asciiTheme="minorEastAsia" w:hAnsiTheme="minorEastAsia"/>
              </w:rPr>
            </w:pPr>
            <w:r>
              <w:rPr>
                <w:rFonts w:asciiTheme="minorEastAsia" w:hAnsiTheme="minorEastAsia" w:hint="eastAsia"/>
              </w:rPr>
              <w:t>路由器</w:t>
            </w:r>
            <w:r>
              <w:rPr>
                <w:rFonts w:asciiTheme="minorEastAsia" w:hAnsiTheme="minorEastAsia"/>
              </w:rPr>
              <w:t>的</w:t>
            </w:r>
            <w:r>
              <w:rPr>
                <w:rFonts w:asciiTheme="minorEastAsia" w:hAnsiTheme="minorEastAsia" w:hint="eastAsia"/>
              </w:rPr>
              <w:t>AP</w:t>
            </w:r>
            <w:r>
              <w:rPr>
                <w:rFonts w:asciiTheme="minorEastAsia" w:hAnsiTheme="minorEastAsia"/>
              </w:rPr>
              <w:t>模式</w:t>
            </w:r>
          </w:p>
        </w:tc>
      </w:tr>
    </w:tbl>
    <w:p w14:paraId="2E07A623" w14:textId="41C4239A" w:rsidR="0076630D" w:rsidRDefault="00D7272D" w:rsidP="00B10728">
      <w:pPr>
        <w:pStyle w:val="af2"/>
        <w:numPr>
          <w:ilvl w:val="0"/>
          <w:numId w:val="200"/>
        </w:numPr>
        <w:ind w:firstLineChars="0"/>
        <w:rPr>
          <w:rFonts w:ascii="微软雅黑" w:eastAsia="微软雅黑" w:hAnsi="微软雅黑"/>
        </w:rPr>
      </w:pPr>
      <w:r>
        <w:rPr>
          <w:rFonts w:ascii="微软雅黑" w:eastAsia="微软雅黑" w:hAnsi="微软雅黑" w:hint="eastAsia"/>
        </w:rPr>
        <w:t>选项</w:t>
      </w:r>
      <w:r>
        <w:rPr>
          <w:rFonts w:ascii="微软雅黑" w:eastAsia="微软雅黑" w:hAnsi="微软雅黑"/>
        </w:rPr>
        <w:t>内容：</w:t>
      </w:r>
      <w:r>
        <w:rPr>
          <w:rFonts w:ascii="微软雅黑" w:eastAsia="微软雅黑" w:hAnsi="微软雅黑" w:hint="eastAsia"/>
        </w:rPr>
        <w:t>【text文本框】 根据</w:t>
      </w:r>
      <w:r>
        <w:rPr>
          <w:rFonts w:ascii="微软雅黑" w:eastAsia="微软雅黑" w:hAnsi="微软雅黑"/>
        </w:rPr>
        <w:t>类型</w:t>
      </w:r>
      <w:r>
        <w:rPr>
          <w:rFonts w:ascii="微软雅黑" w:eastAsia="微软雅黑" w:hAnsi="微软雅黑" w:hint="eastAsia"/>
        </w:rPr>
        <w:t>，</w:t>
      </w:r>
      <w:r>
        <w:rPr>
          <w:rFonts w:ascii="微软雅黑" w:eastAsia="微软雅黑" w:hAnsi="微软雅黑"/>
        </w:rPr>
        <w:t>选项内容设置有不同的要求。</w:t>
      </w:r>
    </w:p>
    <w:p w14:paraId="767D4C1A" w14:textId="024BCAC0" w:rsidR="0076630D" w:rsidRDefault="00D7272D" w:rsidP="00B10728">
      <w:pPr>
        <w:pStyle w:val="af2"/>
        <w:numPr>
          <w:ilvl w:val="2"/>
          <w:numId w:val="201"/>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类型为“</w:t>
      </w:r>
      <w:r>
        <w:rPr>
          <w:rFonts w:ascii="微软雅黑" w:eastAsia="微软雅黑" w:hAnsi="微软雅黑" w:hint="eastAsia"/>
        </w:rPr>
        <w:t>十六进制</w:t>
      </w:r>
      <w:r>
        <w:rPr>
          <w:rFonts w:ascii="微软雅黑" w:eastAsia="微软雅黑" w:hAnsi="微软雅黑"/>
        </w:rPr>
        <w:t>数串”</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选项</w:t>
      </w:r>
      <w:r>
        <w:rPr>
          <w:rFonts w:ascii="微软雅黑" w:eastAsia="微软雅黑" w:hAnsi="微软雅黑"/>
        </w:rPr>
        <w:t>内容为0-256</w:t>
      </w:r>
      <w:r>
        <w:rPr>
          <w:rFonts w:ascii="微软雅黑" w:eastAsia="微软雅黑" w:hAnsi="微软雅黑" w:hint="eastAsia"/>
        </w:rPr>
        <w:t>个</w:t>
      </w:r>
      <w:r>
        <w:rPr>
          <w:rFonts w:ascii="微软雅黑" w:eastAsia="微软雅黑" w:hAnsi="微软雅黑"/>
        </w:rPr>
        <w:t>字符，</w:t>
      </w:r>
      <w:r w:rsidR="001829A8">
        <w:rPr>
          <w:rFonts w:ascii="微软雅黑" w:eastAsia="微软雅黑" w:hAnsi="微软雅黑"/>
        </w:rPr>
        <w:t>且位数必须为偶数</w:t>
      </w:r>
    </w:p>
    <w:p w14:paraId="3FDD74E9" w14:textId="77777777" w:rsidR="0076630D" w:rsidRDefault="00D7272D" w:rsidP="00B10728">
      <w:pPr>
        <w:pStyle w:val="af2"/>
        <w:numPr>
          <w:ilvl w:val="2"/>
          <w:numId w:val="201"/>
        </w:numPr>
        <w:ind w:firstLineChars="0"/>
        <w:rPr>
          <w:rFonts w:ascii="微软雅黑" w:eastAsia="微软雅黑" w:hAnsi="微软雅黑"/>
        </w:rPr>
      </w:pPr>
      <w:r>
        <w:rPr>
          <w:rFonts w:ascii="微软雅黑" w:eastAsia="微软雅黑" w:hAnsi="微软雅黑" w:hint="eastAsia"/>
        </w:rPr>
        <w:lastRenderedPageBreak/>
        <w:t>当</w:t>
      </w:r>
      <w:r>
        <w:rPr>
          <w:rFonts w:ascii="微软雅黑" w:eastAsia="微软雅黑" w:hAnsi="微软雅黑"/>
        </w:rPr>
        <w:t>类型为</w:t>
      </w:r>
      <w:r>
        <w:rPr>
          <w:rFonts w:ascii="微软雅黑" w:eastAsia="微软雅黑" w:hAnsi="微软雅黑" w:hint="eastAsia"/>
        </w:rPr>
        <w:t>“ASCII</w:t>
      </w:r>
      <w:r>
        <w:rPr>
          <w:rFonts w:ascii="微软雅黑" w:eastAsia="微软雅黑" w:hAnsi="微软雅黑"/>
        </w:rPr>
        <w:t>字符串</w:t>
      </w:r>
      <w:r>
        <w:rPr>
          <w:rFonts w:ascii="微软雅黑" w:eastAsia="微软雅黑" w:hAnsi="微软雅黑" w:hint="eastAsia"/>
        </w:rPr>
        <w:t>”时</w:t>
      </w:r>
      <w:r>
        <w:rPr>
          <w:rFonts w:ascii="微软雅黑" w:eastAsia="微软雅黑" w:hAnsi="微软雅黑"/>
        </w:rPr>
        <w:t>，选项内容为0-255</w:t>
      </w:r>
      <w:r>
        <w:rPr>
          <w:rFonts w:ascii="微软雅黑" w:eastAsia="微软雅黑" w:hAnsi="微软雅黑" w:hint="eastAsia"/>
        </w:rPr>
        <w:t>个</w:t>
      </w:r>
      <w:r>
        <w:rPr>
          <w:rFonts w:ascii="微软雅黑" w:eastAsia="微软雅黑" w:hAnsi="微软雅黑"/>
        </w:rPr>
        <w:t>字符串</w:t>
      </w:r>
    </w:p>
    <w:p w14:paraId="2DDAE50A" w14:textId="77777777" w:rsidR="0076630D" w:rsidRDefault="00D7272D" w:rsidP="00B10728">
      <w:pPr>
        <w:pStyle w:val="af2"/>
        <w:numPr>
          <w:ilvl w:val="2"/>
          <w:numId w:val="201"/>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类型为“IP地址”</w:t>
      </w:r>
      <w:r>
        <w:rPr>
          <w:rFonts w:ascii="微软雅黑" w:eastAsia="微软雅黑" w:hAnsi="微软雅黑" w:hint="eastAsia"/>
        </w:rPr>
        <w:t>时</w:t>
      </w:r>
      <w:r>
        <w:rPr>
          <w:rFonts w:ascii="微软雅黑" w:eastAsia="微软雅黑" w:hAnsi="微软雅黑"/>
        </w:rPr>
        <w:t>，选项内容为</w:t>
      </w:r>
      <w:r>
        <w:rPr>
          <w:rFonts w:ascii="微软雅黑" w:eastAsia="微软雅黑" w:hAnsi="微软雅黑" w:hint="eastAsia"/>
        </w:rPr>
        <w:t>IP</w:t>
      </w:r>
      <w:r>
        <w:rPr>
          <w:rFonts w:ascii="微软雅黑" w:eastAsia="微软雅黑" w:hAnsi="微软雅黑"/>
        </w:rPr>
        <w:t>地址，</w:t>
      </w:r>
      <w:r>
        <w:rPr>
          <w:rFonts w:ascii="微软雅黑" w:eastAsia="微软雅黑" w:hAnsi="微软雅黑" w:hint="eastAsia"/>
        </w:rPr>
        <w:t>需满足</w:t>
      </w:r>
      <w:r>
        <w:rPr>
          <w:rFonts w:ascii="微软雅黑" w:eastAsia="微软雅黑" w:hAnsi="微软雅黑"/>
        </w:rPr>
        <w:t>IPv4地址格式要求，</w:t>
      </w:r>
      <w:r>
        <w:rPr>
          <w:rFonts w:ascii="微软雅黑" w:eastAsia="微软雅黑" w:hAnsi="微软雅黑" w:hint="eastAsia"/>
        </w:rPr>
        <w:t>否则报错提示</w:t>
      </w:r>
      <w:r>
        <w:rPr>
          <w:rFonts w:ascii="微软雅黑" w:eastAsia="微软雅黑" w:hAnsi="微软雅黑"/>
        </w:rPr>
        <w:t>。</w:t>
      </w:r>
      <w:r>
        <w:rPr>
          <w:rFonts w:ascii="微软雅黑" w:eastAsia="微软雅黑" w:hAnsi="微软雅黑" w:hint="eastAsia"/>
        </w:rPr>
        <w:t>至多</w:t>
      </w:r>
      <w:r>
        <w:rPr>
          <w:rFonts w:ascii="微软雅黑" w:eastAsia="微软雅黑" w:hAnsi="微软雅黑"/>
        </w:rPr>
        <w:t>输入</w:t>
      </w:r>
      <w:r>
        <w:rPr>
          <w:rFonts w:ascii="微软雅黑" w:eastAsia="微软雅黑" w:hAnsi="微软雅黑" w:hint="eastAsia"/>
        </w:rPr>
        <w:t>8个</w:t>
      </w:r>
    </w:p>
    <w:p w14:paraId="419174AB" w14:textId="77777777" w:rsidR="0076630D" w:rsidRDefault="00D7272D">
      <w:pPr>
        <w:rPr>
          <w:rFonts w:ascii="微软雅黑" w:eastAsia="微软雅黑" w:hAnsi="微软雅黑"/>
        </w:rPr>
      </w:pPr>
      <w:r>
        <w:rPr>
          <w:rFonts w:ascii="微软雅黑" w:eastAsia="微软雅黑" w:hAnsi="微软雅黑" w:hint="eastAsia"/>
        </w:rPr>
        <w:t>列表</w:t>
      </w:r>
      <w:r>
        <w:rPr>
          <w:rFonts w:ascii="微软雅黑" w:eastAsia="微软雅黑" w:hAnsi="微软雅黑"/>
        </w:rPr>
        <w:t>：</w:t>
      </w:r>
    </w:p>
    <w:p w14:paraId="04359B44" w14:textId="77777777" w:rsidR="0076630D" w:rsidRDefault="00D7272D" w:rsidP="00B10728">
      <w:pPr>
        <w:pStyle w:val="af2"/>
        <w:numPr>
          <w:ilvl w:val="0"/>
          <w:numId w:val="202"/>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显示地址池名称、</w:t>
      </w:r>
      <w:r>
        <w:rPr>
          <w:rFonts w:ascii="微软雅黑" w:eastAsia="微软雅黑" w:hAnsi="微软雅黑" w:hint="eastAsia"/>
        </w:rPr>
        <w:t>地址池类型</w:t>
      </w:r>
      <w:r>
        <w:rPr>
          <w:rFonts w:ascii="微软雅黑" w:eastAsia="微软雅黑" w:hAnsi="微软雅黑"/>
        </w:rPr>
        <w:t>、</w:t>
      </w:r>
      <w:r>
        <w:rPr>
          <w:rFonts w:ascii="微软雅黑" w:eastAsia="微软雅黑" w:hAnsi="微软雅黑" w:hint="eastAsia"/>
        </w:rPr>
        <w:t>VLAN</w:t>
      </w:r>
      <w:r>
        <w:rPr>
          <w:rFonts w:ascii="微软雅黑" w:eastAsia="微软雅黑" w:hAnsi="微软雅黑"/>
        </w:rPr>
        <w:t xml:space="preserve"> IPv4</w:t>
      </w:r>
      <w:r>
        <w:rPr>
          <w:rFonts w:ascii="微软雅黑" w:eastAsia="微软雅黑" w:hAnsi="微软雅黑" w:hint="eastAsia"/>
        </w:rPr>
        <w:t>接口（仅接口地址池</w:t>
      </w:r>
      <w:r>
        <w:rPr>
          <w:rFonts w:ascii="微软雅黑" w:eastAsia="微软雅黑" w:hAnsi="微软雅黑"/>
        </w:rPr>
        <w:t>显示，否则为--</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子网地址/掩码(全局地址池)</w:t>
      </w:r>
      <w:r>
        <w:rPr>
          <w:rFonts w:ascii="微软雅黑" w:eastAsia="微软雅黑" w:hAnsi="微软雅黑"/>
        </w:rPr>
        <w:t>或</w:t>
      </w:r>
      <w:r>
        <w:rPr>
          <w:rFonts w:ascii="微软雅黑" w:eastAsia="微软雅黑" w:hAnsi="微软雅黑" w:hint="eastAsia"/>
        </w:rPr>
        <w:t>地址池(接口地址池)</w:t>
      </w:r>
    </w:p>
    <w:p w14:paraId="17923CB3" w14:textId="77777777" w:rsidR="0076630D" w:rsidRDefault="00D7272D" w:rsidP="00B10728">
      <w:pPr>
        <w:pStyle w:val="af2"/>
        <w:numPr>
          <w:ilvl w:val="0"/>
          <w:numId w:val="20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w:t>
      </w:r>
      <w:r>
        <w:rPr>
          <w:rFonts w:ascii="微软雅黑" w:eastAsia="微软雅黑" w:hAnsi="微软雅黑"/>
        </w:rPr>
        <w:t>以地址池类型和名称</w:t>
      </w:r>
      <w:r>
        <w:rPr>
          <w:rFonts w:ascii="微软雅黑" w:eastAsia="微软雅黑" w:hAnsi="微软雅黑" w:hint="eastAsia"/>
        </w:rPr>
        <w:t>为</w:t>
      </w:r>
      <w:r>
        <w:rPr>
          <w:rFonts w:ascii="微软雅黑" w:eastAsia="微软雅黑" w:hAnsi="微软雅黑"/>
        </w:rPr>
        <w:t>索引</w:t>
      </w:r>
    </w:p>
    <w:p w14:paraId="602F4CF5" w14:textId="77777777" w:rsidR="0076630D" w:rsidRDefault="00D7272D" w:rsidP="00B10728">
      <w:pPr>
        <w:pStyle w:val="af2"/>
        <w:numPr>
          <w:ilvl w:val="0"/>
          <w:numId w:val="20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p>
    <w:p w14:paraId="11A83A1C" w14:textId="77777777" w:rsidR="0076630D" w:rsidRDefault="00D7272D" w:rsidP="00B10728">
      <w:pPr>
        <w:pStyle w:val="af2"/>
        <w:numPr>
          <w:ilvl w:val="0"/>
          <w:numId w:val="20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分页</w:t>
      </w:r>
    </w:p>
    <w:p w14:paraId="7DC9F53F" w14:textId="77777777" w:rsidR="0076630D" w:rsidRDefault="0076630D">
      <w:pPr>
        <w:rPr>
          <w:rFonts w:ascii="微软雅黑" w:eastAsia="微软雅黑" w:hAnsi="微软雅黑"/>
        </w:rPr>
      </w:pPr>
    </w:p>
    <w:p w14:paraId="47D2711D" w14:textId="77777777" w:rsidR="0076630D" w:rsidRDefault="00D7272D">
      <w:pPr>
        <w:rPr>
          <w:rFonts w:ascii="微软雅黑" w:eastAsia="微软雅黑" w:hAnsi="微软雅黑"/>
          <w:b/>
        </w:rPr>
      </w:pPr>
      <w:r>
        <w:rPr>
          <w:rFonts w:ascii="微软雅黑" w:eastAsia="微软雅黑" w:hAnsi="微软雅黑" w:hint="eastAsia"/>
          <w:b/>
        </w:rPr>
        <w:t>绑定表</w:t>
      </w:r>
      <w:r>
        <w:rPr>
          <w:rFonts w:ascii="微软雅黑" w:eastAsia="微软雅黑" w:hAnsi="微软雅黑"/>
          <w:b/>
        </w:rPr>
        <w:t>：</w:t>
      </w:r>
      <w:r>
        <w:rPr>
          <w:rFonts w:ascii="微软雅黑" w:eastAsia="微软雅黑" w:hAnsi="微软雅黑" w:hint="eastAsia"/>
        </w:rPr>
        <w:t>显示</w:t>
      </w:r>
      <w:r>
        <w:rPr>
          <w:rFonts w:ascii="微软雅黑" w:eastAsia="微软雅黑" w:hAnsi="微软雅黑"/>
        </w:rPr>
        <w:t>已分配的IP地址</w:t>
      </w:r>
    </w:p>
    <w:p w14:paraId="6F4A4FDB" w14:textId="77777777" w:rsidR="0076630D" w:rsidRDefault="00D7272D">
      <w:pPr>
        <w:rPr>
          <w:rFonts w:ascii="微软雅黑" w:eastAsia="微软雅黑" w:hAnsi="微软雅黑"/>
        </w:rPr>
      </w:pPr>
      <w:r>
        <w:rPr>
          <w:rFonts w:ascii="微软雅黑" w:eastAsia="微软雅黑" w:hAnsi="微软雅黑" w:hint="eastAsia"/>
        </w:rPr>
        <w:t>添加静态</w:t>
      </w:r>
      <w:r>
        <w:rPr>
          <w:rFonts w:ascii="微软雅黑" w:eastAsia="微软雅黑" w:hAnsi="微软雅黑"/>
        </w:rPr>
        <w:t>绑定IP：</w:t>
      </w:r>
      <w:r>
        <w:rPr>
          <w:rFonts w:ascii="微软雅黑" w:eastAsia="微软雅黑" w:hAnsi="微软雅黑" w:hint="eastAsia"/>
        </w:rPr>
        <w:t>至多添加</w:t>
      </w:r>
      <w:r>
        <w:rPr>
          <w:rFonts w:ascii="微软雅黑" w:eastAsia="微软雅黑" w:hAnsi="微软雅黑"/>
        </w:rPr>
        <w:t>2048</w:t>
      </w:r>
      <w:r>
        <w:rPr>
          <w:rFonts w:ascii="微软雅黑" w:eastAsia="微软雅黑" w:hAnsi="微软雅黑" w:hint="eastAsia"/>
        </w:rPr>
        <w:t>个</w:t>
      </w:r>
    </w:p>
    <w:p w14:paraId="10E67B19" w14:textId="77777777"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hint="eastAsia"/>
        </w:rPr>
        <w:t>地址</w:t>
      </w:r>
      <w:r>
        <w:rPr>
          <w:rFonts w:ascii="微软雅黑" w:eastAsia="微软雅黑" w:hAnsi="微软雅黑"/>
        </w:rPr>
        <w:t>池名称：【</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已有的地址池中选择某一个作为客户端IP绑定的</w:t>
      </w:r>
      <w:r>
        <w:rPr>
          <w:rFonts w:ascii="微软雅黑" w:eastAsia="微软雅黑" w:hAnsi="微软雅黑" w:hint="eastAsia"/>
        </w:rPr>
        <w:t>来源</w:t>
      </w:r>
      <w:r>
        <w:rPr>
          <w:rFonts w:ascii="微软雅黑" w:eastAsia="微软雅黑" w:hAnsi="微软雅黑"/>
        </w:rPr>
        <w:t>。</w:t>
      </w:r>
    </w:p>
    <w:p w14:paraId="750D2F57" w14:textId="77777777"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rPr>
        <w:t>IPv4地址：</w:t>
      </w:r>
      <w:r>
        <w:rPr>
          <w:rFonts w:ascii="微软雅黑" w:eastAsia="微软雅黑" w:hAnsi="微软雅黑" w:hint="eastAsia"/>
        </w:rPr>
        <w:t>【text文本框】设置</w:t>
      </w:r>
      <w:r>
        <w:rPr>
          <w:rFonts w:ascii="微软雅黑" w:eastAsia="微软雅黑" w:hAnsi="微软雅黑"/>
        </w:rPr>
        <w:t>在地址池内的某个IPv4地址</w:t>
      </w:r>
      <w:r>
        <w:rPr>
          <w:rFonts w:ascii="微软雅黑" w:eastAsia="微软雅黑" w:hAnsi="微软雅黑" w:hint="eastAsia"/>
        </w:rPr>
        <w:t>作为</w:t>
      </w:r>
      <w:r>
        <w:rPr>
          <w:rFonts w:ascii="微软雅黑" w:eastAsia="微软雅黑" w:hAnsi="微软雅黑"/>
        </w:rPr>
        <w:t>某一客户端指定的</w:t>
      </w:r>
      <w:r>
        <w:rPr>
          <w:rFonts w:ascii="微软雅黑" w:eastAsia="微软雅黑" w:hAnsi="微软雅黑" w:hint="eastAsia"/>
        </w:rPr>
        <w:t>IP</w:t>
      </w:r>
      <w:r>
        <w:rPr>
          <w:rFonts w:ascii="微软雅黑" w:eastAsia="微软雅黑" w:hAnsi="微软雅黑"/>
        </w:rPr>
        <w:t>v4</w:t>
      </w:r>
      <w:r>
        <w:rPr>
          <w:rFonts w:ascii="微软雅黑" w:eastAsia="微软雅黑" w:hAnsi="微软雅黑" w:hint="eastAsia"/>
        </w:rPr>
        <w:t>地址</w:t>
      </w:r>
      <w:r>
        <w:rPr>
          <w:rFonts w:ascii="微软雅黑" w:eastAsia="微软雅黑" w:hAnsi="微软雅黑"/>
        </w:rPr>
        <w:t>。输入</w:t>
      </w:r>
      <w:r>
        <w:rPr>
          <w:rFonts w:ascii="微软雅黑" w:eastAsia="微软雅黑" w:hAnsi="微软雅黑" w:hint="eastAsia"/>
        </w:rPr>
        <w:t>需满足</w:t>
      </w:r>
      <w:r>
        <w:rPr>
          <w:rFonts w:ascii="微软雅黑" w:eastAsia="微软雅黑" w:hAnsi="微软雅黑"/>
        </w:rPr>
        <w:t>IPv4地址格式</w:t>
      </w:r>
      <w:r>
        <w:rPr>
          <w:rFonts w:ascii="微软雅黑" w:eastAsia="微软雅黑" w:hAnsi="微软雅黑" w:hint="eastAsia"/>
        </w:rPr>
        <w:t>，</w:t>
      </w:r>
      <w:r>
        <w:rPr>
          <w:rFonts w:ascii="微软雅黑" w:eastAsia="微软雅黑" w:hAnsi="微软雅黑"/>
        </w:rPr>
        <w:t>否则报错提示；若不在</w:t>
      </w:r>
      <w:r>
        <w:rPr>
          <w:rFonts w:ascii="微软雅黑" w:eastAsia="微软雅黑" w:hAnsi="微软雅黑" w:hint="eastAsia"/>
        </w:rPr>
        <w:t>地址池</w:t>
      </w:r>
      <w:r>
        <w:rPr>
          <w:rFonts w:ascii="微软雅黑" w:eastAsia="微软雅黑" w:hAnsi="微软雅黑"/>
        </w:rPr>
        <w:t>范围内，也需报错提示。</w:t>
      </w:r>
    </w:p>
    <w:p w14:paraId="15DE24D4" w14:textId="02274EF7"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hint="eastAsia"/>
        </w:rPr>
        <w:t>客户端</w:t>
      </w:r>
      <w:r>
        <w:rPr>
          <w:rFonts w:ascii="微软雅黑" w:eastAsia="微软雅黑" w:hAnsi="微软雅黑"/>
        </w:rPr>
        <w:t>名称：【</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客户端的名称</w:t>
      </w:r>
      <w:r>
        <w:rPr>
          <w:rFonts w:ascii="微软雅黑" w:eastAsia="微软雅黑" w:hAnsi="微软雅黑" w:hint="eastAsia"/>
        </w:rPr>
        <w:t>，</w:t>
      </w:r>
      <w:r>
        <w:rPr>
          <w:rFonts w:ascii="微软雅黑" w:eastAsia="微软雅黑" w:hAnsi="微软雅黑"/>
        </w:rPr>
        <w:t>最长</w:t>
      </w:r>
      <w:r>
        <w:rPr>
          <w:rFonts w:ascii="微软雅黑" w:eastAsia="微软雅黑" w:hAnsi="微软雅黑" w:hint="eastAsia"/>
        </w:rPr>
        <w:t>64字符</w:t>
      </w:r>
      <w:r>
        <w:rPr>
          <w:rFonts w:ascii="微软雅黑" w:eastAsia="微软雅黑" w:hAnsi="微软雅黑"/>
        </w:rPr>
        <w:t>，</w:t>
      </w:r>
      <w:r w:rsidR="00200172">
        <w:rPr>
          <w:rFonts w:ascii="微软雅黑" w:eastAsia="微软雅黑" w:hAnsi="微软雅黑" w:hint="eastAsia"/>
        </w:rPr>
        <w:t>支持的字符</w:t>
      </w:r>
      <w:r w:rsidR="00200172"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200172" w:rsidRPr="00200172">
        <w:rPr>
          <w:rFonts w:ascii="微软雅黑" w:eastAsia="微软雅黑" w:hAnsi="微软雅黑" w:hint="eastAsia"/>
        </w:rPr>
        <w:t>这</w:t>
      </w:r>
      <w:r w:rsidR="00987DC8">
        <w:rPr>
          <w:rFonts w:ascii="微软雅黑" w:eastAsia="微软雅黑" w:hAnsi="微软雅黑"/>
        </w:rPr>
        <w:t>5</w:t>
      </w:r>
      <w:r w:rsidR="00200172" w:rsidRPr="00200172">
        <w:rPr>
          <w:rFonts w:ascii="微软雅黑" w:eastAsia="微软雅黑" w:hAnsi="微软雅黑" w:hint="eastAsia"/>
        </w:rPr>
        <w:t>项</w:t>
      </w:r>
      <w:r w:rsidR="00200172">
        <w:rPr>
          <w:rFonts w:ascii="微软雅黑" w:eastAsia="微软雅黑" w:hAnsi="微软雅黑" w:hint="eastAsia"/>
        </w:rPr>
        <w:t>，</w:t>
      </w:r>
      <w:r w:rsidR="00200172">
        <w:rPr>
          <w:rFonts w:ascii="微软雅黑" w:eastAsia="微软雅黑" w:hAnsi="微软雅黑"/>
        </w:rPr>
        <w:t>不支持</w:t>
      </w:r>
      <w:r w:rsidR="00200172">
        <w:rPr>
          <w:rFonts w:ascii="微软雅黑" w:eastAsia="微软雅黑" w:hAnsi="微软雅黑" w:hint="eastAsia"/>
        </w:rPr>
        <w:t>字符</w:t>
      </w:r>
      <w:r w:rsidR="00200172">
        <w:rPr>
          <w:rFonts w:ascii="微软雅黑" w:eastAsia="微软雅黑" w:hAnsi="微软雅黑"/>
        </w:rPr>
        <w:t>以报错形式提示</w:t>
      </w:r>
    </w:p>
    <w:p w14:paraId="06379530" w14:textId="77777777"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hint="eastAsia"/>
        </w:rPr>
        <w:t>客户端MAC地址</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客户端的</w:t>
      </w:r>
      <w:r>
        <w:rPr>
          <w:rFonts w:ascii="微软雅黑" w:eastAsia="微软雅黑" w:hAnsi="微软雅黑" w:hint="eastAsia"/>
        </w:rPr>
        <w:t>MAC</w:t>
      </w:r>
      <w:r>
        <w:rPr>
          <w:rFonts w:ascii="微软雅黑" w:eastAsia="微软雅黑" w:hAnsi="微软雅黑"/>
        </w:rPr>
        <w:t>地址，输入格式为HH:HH:HH:HH:HH:HH(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r>
        <w:rPr>
          <w:rFonts w:ascii="微软雅黑" w:eastAsia="微软雅黑" w:hAnsi="微软雅黑" w:hint="eastAsia"/>
        </w:rPr>
        <w:t>，形如00:10:DC:28:A4:E9</w:t>
      </w:r>
    </w:p>
    <w:p w14:paraId="1D630072" w14:textId="486F96FC"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hint="eastAsia"/>
        </w:rPr>
        <w:t>硬件地址</w:t>
      </w:r>
      <w:r>
        <w:rPr>
          <w:rFonts w:ascii="微软雅黑" w:eastAsia="微软雅黑" w:hAnsi="微软雅黑"/>
        </w:rPr>
        <w:t>类型：</w:t>
      </w:r>
      <w:r>
        <w:rPr>
          <w:rFonts w:ascii="微软雅黑" w:eastAsia="微软雅黑" w:hAnsi="微软雅黑" w:hint="eastAsia"/>
        </w:rPr>
        <w:t>【下拉框】设置客户端</w:t>
      </w:r>
      <w:r>
        <w:rPr>
          <w:rFonts w:ascii="微软雅黑" w:eastAsia="微软雅黑" w:hAnsi="微软雅黑"/>
        </w:rPr>
        <w:t>的硬件地址类型，选项有</w:t>
      </w:r>
      <w:r>
        <w:rPr>
          <w:rFonts w:ascii="微软雅黑" w:eastAsia="微软雅黑" w:hAnsi="微软雅黑" w:hint="eastAsia"/>
        </w:rPr>
        <w:t>{</w:t>
      </w:r>
      <w:r>
        <w:rPr>
          <w:rFonts w:ascii="微软雅黑" w:eastAsia="微软雅黑" w:hAnsi="微软雅黑"/>
        </w:rPr>
        <w:t>Ethernet</w:t>
      </w:r>
      <w:r w:rsidR="007037EF">
        <w:rPr>
          <w:rFonts w:ascii="微软雅黑" w:eastAsia="微软雅黑" w:hAnsi="微软雅黑"/>
        </w:rPr>
        <w:t xml:space="preserve"> II</w:t>
      </w:r>
      <w:r>
        <w:rPr>
          <w:rFonts w:ascii="微软雅黑" w:eastAsia="微软雅黑" w:hAnsi="微软雅黑"/>
        </w:rPr>
        <w:t xml:space="preserve"> | IEEE</w:t>
      </w:r>
      <w:r w:rsidR="007037EF">
        <w:rPr>
          <w:rFonts w:ascii="微软雅黑" w:eastAsia="微软雅黑" w:hAnsi="微软雅黑"/>
        </w:rPr>
        <w:t xml:space="preserve"> </w:t>
      </w:r>
      <w:r>
        <w:rPr>
          <w:rFonts w:ascii="微软雅黑" w:eastAsia="微软雅黑" w:hAnsi="微软雅黑"/>
        </w:rPr>
        <w:lastRenderedPageBreak/>
        <w:t>802</w:t>
      </w:r>
      <w:r w:rsidR="007037EF">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默认Ethernet</w:t>
      </w:r>
      <w:r w:rsidR="00C72EF0">
        <w:rPr>
          <w:rFonts w:ascii="微软雅黑" w:eastAsia="微软雅黑" w:hAnsi="微软雅黑"/>
        </w:rPr>
        <w:t xml:space="preserve"> II</w:t>
      </w:r>
      <w:r>
        <w:rPr>
          <w:rFonts w:ascii="微软雅黑" w:eastAsia="微软雅黑" w:hAnsi="微软雅黑"/>
        </w:rPr>
        <w:t>。</w:t>
      </w:r>
    </w:p>
    <w:p w14:paraId="7A14DD1E" w14:textId="77777777"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hint="eastAsia"/>
        </w:rPr>
        <w:t>客户端</w:t>
      </w:r>
      <w:r>
        <w:rPr>
          <w:rFonts w:ascii="微软雅黑" w:eastAsia="微软雅黑" w:hAnsi="微软雅黑"/>
        </w:rPr>
        <w:t>ID：</w:t>
      </w:r>
      <w:r>
        <w:rPr>
          <w:rFonts w:ascii="微软雅黑" w:eastAsia="微软雅黑" w:hAnsi="微软雅黑" w:hint="eastAsia"/>
        </w:rPr>
        <w:t>【text文本框】设置</w:t>
      </w:r>
      <w:r>
        <w:rPr>
          <w:rFonts w:ascii="微软雅黑" w:eastAsia="微软雅黑" w:hAnsi="微软雅黑"/>
        </w:rPr>
        <w:t>绑定的客户端ID</w:t>
      </w:r>
      <w:r>
        <w:rPr>
          <w:rFonts w:ascii="微软雅黑" w:eastAsia="微软雅黑" w:hAnsi="微软雅黑" w:hint="eastAsia"/>
        </w:rPr>
        <w:t>，以</w:t>
      </w:r>
      <w:r>
        <w:rPr>
          <w:rFonts w:ascii="微软雅黑" w:eastAsia="微软雅黑" w:hAnsi="微软雅黑"/>
        </w:rPr>
        <w:t>十六进制格式输入，</w:t>
      </w:r>
      <w:r>
        <w:rPr>
          <w:rFonts w:ascii="微软雅黑" w:eastAsia="微软雅黑" w:hAnsi="微软雅黑" w:hint="eastAsia"/>
        </w:rPr>
        <w:t>4</w:t>
      </w:r>
      <w:r>
        <w:rPr>
          <w:rFonts w:ascii="微软雅黑" w:eastAsia="微软雅黑" w:hAnsi="微软雅黑"/>
        </w:rPr>
        <w:t>-200</w:t>
      </w:r>
      <w:r>
        <w:rPr>
          <w:rFonts w:ascii="微软雅黑" w:eastAsia="微软雅黑" w:hAnsi="微软雅黑" w:hint="eastAsia"/>
        </w:rPr>
        <w:t>字符且必须</w:t>
      </w:r>
      <w:r>
        <w:rPr>
          <w:rFonts w:ascii="微软雅黑" w:eastAsia="微软雅黑" w:hAnsi="微软雅黑"/>
        </w:rPr>
        <w:t>为偶数个</w:t>
      </w:r>
    </w:p>
    <w:p w14:paraId="0D73C196" w14:textId="77777777" w:rsidR="0076630D" w:rsidRDefault="00D7272D">
      <w:pPr>
        <w:rPr>
          <w:rFonts w:ascii="微软雅黑" w:eastAsia="微软雅黑" w:hAnsi="微软雅黑"/>
        </w:rPr>
      </w:pPr>
      <w:r>
        <w:rPr>
          <w:rFonts w:ascii="微软雅黑" w:eastAsia="微软雅黑" w:hAnsi="微软雅黑" w:hint="eastAsia"/>
        </w:rPr>
        <w:t>列表</w:t>
      </w:r>
      <w:r>
        <w:rPr>
          <w:rFonts w:ascii="微软雅黑" w:eastAsia="微软雅黑" w:hAnsi="微软雅黑"/>
        </w:rPr>
        <w:t>：</w:t>
      </w:r>
    </w:p>
    <w:p w14:paraId="2CD64A5F" w14:textId="77777777" w:rsidR="0076630D" w:rsidRDefault="00D7272D" w:rsidP="00B10728">
      <w:pPr>
        <w:pStyle w:val="af2"/>
        <w:numPr>
          <w:ilvl w:val="0"/>
          <w:numId w:val="204"/>
        </w:numPr>
        <w:ind w:firstLineChars="0"/>
        <w:rPr>
          <w:rFonts w:ascii="微软雅黑" w:eastAsia="微软雅黑" w:hAnsi="微软雅黑"/>
        </w:rPr>
      </w:pPr>
      <w:r>
        <w:rPr>
          <w:rFonts w:ascii="微软雅黑" w:eastAsia="微软雅黑" w:hAnsi="微软雅黑" w:hint="eastAsia"/>
        </w:rPr>
        <w:t>列表显示客户端名称/</w:t>
      </w:r>
      <w:r>
        <w:rPr>
          <w:rFonts w:ascii="微软雅黑" w:eastAsia="微软雅黑" w:hAnsi="微软雅黑"/>
        </w:rPr>
        <w:t>MAC地址</w:t>
      </w:r>
      <w:r>
        <w:rPr>
          <w:rFonts w:ascii="微软雅黑" w:eastAsia="微软雅黑" w:hAnsi="微软雅黑" w:hint="eastAsia"/>
        </w:rPr>
        <w:t>、</w:t>
      </w:r>
      <w:r>
        <w:rPr>
          <w:rFonts w:ascii="微软雅黑" w:eastAsia="微软雅黑" w:hAnsi="微软雅黑"/>
        </w:rPr>
        <w:t>IP</w:t>
      </w:r>
      <w:r>
        <w:rPr>
          <w:rFonts w:ascii="微软雅黑" w:eastAsia="微软雅黑" w:hAnsi="微软雅黑" w:hint="eastAsia"/>
        </w:rPr>
        <w:t>地址、类型（动态</w:t>
      </w:r>
      <w:r>
        <w:rPr>
          <w:rFonts w:ascii="微软雅黑" w:eastAsia="微软雅黑" w:hAnsi="微软雅黑"/>
        </w:rPr>
        <w:t>|静态</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剩余</w:t>
      </w:r>
      <w:r>
        <w:rPr>
          <w:rFonts w:ascii="微软雅黑" w:eastAsia="微软雅黑" w:hAnsi="微软雅黑"/>
        </w:rPr>
        <w:t>租约有效期</w:t>
      </w:r>
      <w:r>
        <w:rPr>
          <w:rFonts w:ascii="微软雅黑" w:eastAsia="微软雅黑" w:hAnsi="微软雅黑" w:hint="eastAsia"/>
        </w:rPr>
        <w:t>（仅</w:t>
      </w:r>
      <w:r>
        <w:rPr>
          <w:rFonts w:ascii="微软雅黑" w:eastAsia="微软雅黑" w:hAnsi="微软雅黑"/>
        </w:rPr>
        <w:t>动态有</w:t>
      </w:r>
      <w:r>
        <w:rPr>
          <w:rFonts w:ascii="微软雅黑" w:eastAsia="微软雅黑" w:hAnsi="微软雅黑" w:hint="eastAsia"/>
        </w:rPr>
        <w:t>）</w:t>
      </w:r>
    </w:p>
    <w:p w14:paraId="33EFDECD"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静态</w:t>
      </w:r>
      <w:r>
        <w:rPr>
          <w:rFonts w:ascii="微软雅黑" w:eastAsia="微软雅黑" w:hAnsi="微软雅黑"/>
        </w:rPr>
        <w:t>IP绑定</w:t>
      </w:r>
      <w:r>
        <w:rPr>
          <w:rFonts w:ascii="微软雅黑" w:eastAsia="微软雅黑" w:hAnsi="微软雅黑" w:hint="eastAsia"/>
        </w:rPr>
        <w:t>表项，只允许</w:t>
      </w:r>
      <w:r>
        <w:rPr>
          <w:rFonts w:ascii="微软雅黑" w:eastAsia="微软雅黑" w:hAnsi="微软雅黑"/>
        </w:rPr>
        <w:t>修改地址池名称</w:t>
      </w:r>
      <w:r>
        <w:rPr>
          <w:rFonts w:ascii="微软雅黑" w:eastAsia="微软雅黑" w:hAnsi="微软雅黑" w:hint="eastAsia"/>
        </w:rPr>
        <w:t>、IP</w:t>
      </w:r>
      <w:r>
        <w:rPr>
          <w:rFonts w:ascii="微软雅黑" w:eastAsia="微软雅黑" w:hAnsi="微软雅黑"/>
        </w:rPr>
        <w:t>v4地址</w:t>
      </w:r>
      <w:r>
        <w:rPr>
          <w:rFonts w:ascii="微软雅黑" w:eastAsia="微软雅黑" w:hAnsi="微软雅黑" w:hint="eastAsia"/>
        </w:rPr>
        <w:t>和</w:t>
      </w:r>
      <w:r>
        <w:rPr>
          <w:rFonts w:ascii="微软雅黑" w:eastAsia="微软雅黑" w:hAnsi="微软雅黑"/>
        </w:rPr>
        <w:t>客户端名称</w:t>
      </w:r>
    </w:p>
    <w:p w14:paraId="14433278"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Pr>
          <w:rFonts w:ascii="微软雅黑" w:eastAsia="微软雅黑" w:hAnsi="微软雅黑" w:hint="eastAsia"/>
        </w:rPr>
        <w:t>静态IP</w:t>
      </w:r>
      <w:r>
        <w:rPr>
          <w:rFonts w:ascii="微软雅黑" w:eastAsia="微软雅黑" w:hAnsi="微软雅黑"/>
        </w:rPr>
        <w:t>绑定表项</w:t>
      </w:r>
    </w:p>
    <w:p w14:paraId="70F3F0D2"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一键绑定动态IP</w:t>
      </w:r>
      <w:r>
        <w:rPr>
          <w:rFonts w:ascii="微软雅黑" w:eastAsia="微软雅黑" w:hAnsi="微软雅黑" w:hint="eastAsia"/>
        </w:rPr>
        <w:t>表项</w:t>
      </w:r>
      <w:r>
        <w:rPr>
          <w:rFonts w:ascii="微软雅黑" w:eastAsia="微软雅黑" w:hAnsi="微软雅黑"/>
        </w:rPr>
        <w:t>为静态</w:t>
      </w:r>
      <w:r>
        <w:rPr>
          <w:rFonts w:ascii="微软雅黑" w:eastAsia="微软雅黑" w:hAnsi="微软雅黑" w:hint="eastAsia"/>
        </w:rPr>
        <w:t>表项</w:t>
      </w:r>
    </w:p>
    <w:p w14:paraId="596A9037"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分页</w:t>
      </w:r>
    </w:p>
    <w:p w14:paraId="682B656B"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t>支持刷新</w:t>
      </w:r>
    </w:p>
    <w:p w14:paraId="63DEB919"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按IP地址、客户端</w:t>
      </w:r>
      <w:r>
        <w:rPr>
          <w:rFonts w:ascii="微软雅黑" w:eastAsia="微软雅黑" w:hAnsi="微软雅黑" w:hint="eastAsia"/>
        </w:rPr>
        <w:t>名称</w:t>
      </w:r>
      <w:r>
        <w:rPr>
          <w:rFonts w:ascii="微软雅黑" w:eastAsia="微软雅黑" w:hAnsi="微软雅黑"/>
        </w:rPr>
        <w:t>、客户端MAC地址进行搜索匹配</w:t>
      </w:r>
    </w:p>
    <w:p w14:paraId="726FDE41" w14:textId="77777777" w:rsidR="0076630D" w:rsidRDefault="0076630D">
      <w:pPr>
        <w:rPr>
          <w:rFonts w:ascii="微软雅黑" w:eastAsia="微软雅黑" w:hAnsi="微软雅黑"/>
        </w:rPr>
      </w:pPr>
    </w:p>
    <w:p w14:paraId="48AE4C37" w14:textId="77777777" w:rsidR="0076630D" w:rsidRDefault="00D7272D">
      <w:pPr>
        <w:rPr>
          <w:rFonts w:ascii="微软雅黑" w:eastAsia="微软雅黑" w:hAnsi="微软雅黑"/>
          <w:b/>
        </w:rPr>
      </w:pPr>
      <w:r>
        <w:rPr>
          <w:rFonts w:ascii="微软雅黑" w:eastAsia="微软雅黑" w:hAnsi="微软雅黑" w:hint="eastAsia"/>
          <w:b/>
        </w:rPr>
        <w:t>（二）DHCPv6</w:t>
      </w:r>
      <w:r>
        <w:rPr>
          <w:rFonts w:ascii="微软雅黑" w:eastAsia="微软雅黑" w:hAnsi="微软雅黑" w:hint="eastAsia"/>
          <w:color w:val="E36C0A" w:themeColor="accent6" w:themeShade="BF"/>
        </w:rPr>
        <w:t>【FP</w:t>
      </w:r>
      <w:r>
        <w:rPr>
          <w:rFonts w:ascii="微软雅黑" w:eastAsia="微软雅黑" w:hAnsi="微软雅黑"/>
          <w:color w:val="E36C0A" w:themeColor="accent6" w:themeShade="BF"/>
        </w:rPr>
        <w:t>1</w:t>
      </w:r>
      <w:r>
        <w:rPr>
          <w:rFonts w:ascii="微软雅黑" w:eastAsia="微软雅黑" w:hAnsi="微软雅黑" w:hint="eastAsia"/>
          <w:color w:val="E36C0A" w:themeColor="accent6" w:themeShade="BF"/>
        </w:rPr>
        <w:t>暂</w:t>
      </w:r>
      <w:r>
        <w:rPr>
          <w:rFonts w:ascii="微软雅黑" w:eastAsia="微软雅黑" w:hAnsi="微软雅黑"/>
          <w:color w:val="E36C0A" w:themeColor="accent6" w:themeShade="BF"/>
        </w:rPr>
        <w:t>不支持</w:t>
      </w:r>
      <w:r>
        <w:rPr>
          <w:rFonts w:ascii="微软雅黑" w:eastAsia="微软雅黑" w:hAnsi="微软雅黑" w:hint="eastAsia"/>
          <w:color w:val="E36C0A" w:themeColor="accent6" w:themeShade="BF"/>
        </w:rPr>
        <w:t>】</w:t>
      </w:r>
    </w:p>
    <w:p w14:paraId="61AEA355" w14:textId="77777777" w:rsidR="0076630D" w:rsidRDefault="00D7272D">
      <w:pPr>
        <w:rPr>
          <w:rFonts w:ascii="微软雅黑" w:eastAsia="微软雅黑" w:hAnsi="微软雅黑"/>
          <w:b/>
        </w:rPr>
      </w:pPr>
      <w:r>
        <w:rPr>
          <w:rFonts w:ascii="微软雅黑" w:eastAsia="微软雅黑" w:hAnsi="微软雅黑" w:hint="eastAsia"/>
          <w:b/>
        </w:rPr>
        <w:t>全局配置</w:t>
      </w:r>
      <w:r>
        <w:rPr>
          <w:rFonts w:ascii="微软雅黑" w:eastAsia="微软雅黑" w:hAnsi="微软雅黑"/>
          <w:b/>
        </w:rPr>
        <w:t>：</w:t>
      </w:r>
    </w:p>
    <w:p w14:paraId="03BCED6B" w14:textId="77777777" w:rsidR="0076630D" w:rsidRDefault="00D7272D">
      <w:pPr>
        <w:ind w:left="426"/>
        <w:rPr>
          <w:rFonts w:ascii="微软雅黑" w:eastAsia="微软雅黑" w:hAnsi="微软雅黑"/>
        </w:rPr>
      </w:pPr>
      <w:r>
        <w:rPr>
          <w:rFonts w:ascii="微软雅黑" w:eastAsia="微软雅黑" w:hAnsi="微软雅黑" w:hint="eastAsia"/>
        </w:rPr>
        <w:t>DHCPv6</w:t>
      </w:r>
      <w:r>
        <w:rPr>
          <w:rFonts w:ascii="微软雅黑" w:eastAsia="微软雅黑" w:hAnsi="微软雅黑"/>
        </w:rPr>
        <w:t>：</w:t>
      </w:r>
    </w:p>
    <w:p w14:paraId="01ECC6D1" w14:textId="77777777" w:rsidR="0076630D" w:rsidRDefault="00D7272D" w:rsidP="00B10728">
      <w:pPr>
        <w:pStyle w:val="af2"/>
        <w:numPr>
          <w:ilvl w:val="0"/>
          <w:numId w:val="206"/>
        </w:numPr>
        <w:ind w:firstLineChars="0"/>
        <w:rPr>
          <w:rFonts w:ascii="微软雅黑" w:eastAsia="微软雅黑" w:hAnsi="微软雅黑"/>
        </w:rPr>
      </w:pPr>
      <w:r>
        <w:rPr>
          <w:rFonts w:ascii="微软雅黑" w:eastAsia="微软雅黑" w:hAnsi="微软雅黑" w:hint="eastAsia"/>
        </w:rPr>
        <w:t>DHCPv6</w:t>
      </w:r>
      <w:r>
        <w:rPr>
          <w:rFonts w:ascii="微软雅黑" w:eastAsia="微软雅黑" w:hAnsi="微软雅黑"/>
        </w:rPr>
        <w:t>服务：【</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是否开启全局DHCPv6服务，默认关闭。</w:t>
      </w:r>
    </w:p>
    <w:p w14:paraId="7393E217" w14:textId="77777777" w:rsidR="0076630D" w:rsidRDefault="00D7272D" w:rsidP="00B10728">
      <w:pPr>
        <w:pStyle w:val="af2"/>
        <w:numPr>
          <w:ilvl w:val="0"/>
          <w:numId w:val="206"/>
        </w:numPr>
        <w:ind w:firstLineChars="0"/>
        <w:rPr>
          <w:rFonts w:ascii="微软雅黑" w:eastAsia="微软雅黑" w:hAnsi="微软雅黑"/>
        </w:rPr>
      </w:pPr>
      <w:r>
        <w:rPr>
          <w:rFonts w:ascii="微软雅黑" w:eastAsia="微软雅黑" w:hAnsi="微软雅黑"/>
        </w:rPr>
        <w:t>DUID：【</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DHCPv6服务器的DUID，</w:t>
      </w:r>
      <w:r>
        <w:rPr>
          <w:rFonts w:ascii="微软雅黑" w:eastAsia="微软雅黑" w:hAnsi="微软雅黑" w:hint="eastAsia"/>
        </w:rPr>
        <w:t>选项</w:t>
      </w:r>
      <w:r>
        <w:rPr>
          <w:rFonts w:ascii="微软雅黑" w:eastAsia="微软雅黑" w:hAnsi="微软雅黑"/>
        </w:rPr>
        <w:t>有{ ll | llt }</w:t>
      </w:r>
      <w:r>
        <w:rPr>
          <w:rFonts w:ascii="微软雅黑" w:eastAsia="微软雅黑" w:hAnsi="微软雅黑" w:hint="eastAsia"/>
        </w:rPr>
        <w:t>，默认</w:t>
      </w:r>
      <w:r>
        <w:rPr>
          <w:rFonts w:ascii="微软雅黑" w:eastAsia="微软雅黑" w:hAnsi="微软雅黑"/>
        </w:rPr>
        <w:t>设备</w:t>
      </w:r>
      <w:r>
        <w:rPr>
          <w:rFonts w:ascii="微软雅黑" w:eastAsia="微软雅黑" w:hAnsi="微软雅黑" w:hint="eastAsia"/>
        </w:rPr>
        <w:t>以</w:t>
      </w:r>
      <w:r>
        <w:rPr>
          <w:rFonts w:ascii="微软雅黑" w:eastAsia="微软雅黑" w:hAnsi="微软雅黑"/>
        </w:rPr>
        <w:t>ll方式</w:t>
      </w:r>
      <w:r>
        <w:rPr>
          <w:rFonts w:ascii="微软雅黑" w:eastAsia="微软雅黑" w:hAnsi="微软雅黑" w:hint="eastAsia"/>
        </w:rPr>
        <w:t>自动</w:t>
      </w:r>
      <w:r>
        <w:rPr>
          <w:rFonts w:ascii="微软雅黑" w:eastAsia="微软雅黑" w:hAnsi="微软雅黑"/>
        </w:rPr>
        <w:t>生成DUID，并</w:t>
      </w:r>
      <w:r>
        <w:rPr>
          <w:rFonts w:ascii="微软雅黑" w:eastAsia="微软雅黑" w:hAnsi="微软雅黑" w:hint="eastAsia"/>
        </w:rPr>
        <w:t>要求</w:t>
      </w:r>
      <w:r>
        <w:rPr>
          <w:rFonts w:ascii="微软雅黑" w:eastAsia="微软雅黑" w:hAnsi="微软雅黑"/>
        </w:rPr>
        <w:t>显示实际的DUID值。</w:t>
      </w:r>
    </w:p>
    <w:p w14:paraId="0B5585F8" w14:textId="77777777" w:rsidR="0076630D" w:rsidRDefault="0076630D">
      <w:pPr>
        <w:rPr>
          <w:rFonts w:ascii="微软雅黑" w:eastAsia="微软雅黑" w:hAnsi="微软雅黑"/>
        </w:rPr>
      </w:pPr>
    </w:p>
    <w:p w14:paraId="6B013E01" w14:textId="77777777" w:rsidR="0076630D" w:rsidRDefault="00D7272D">
      <w:pPr>
        <w:rPr>
          <w:rFonts w:ascii="微软雅黑" w:eastAsia="微软雅黑" w:hAnsi="微软雅黑"/>
          <w:b/>
        </w:rPr>
      </w:pPr>
      <w:r>
        <w:rPr>
          <w:rFonts w:ascii="微软雅黑" w:eastAsia="微软雅黑" w:hAnsi="微软雅黑" w:hint="eastAsia"/>
          <w:b/>
        </w:rPr>
        <w:t>IPv6 PD地址池：</w:t>
      </w:r>
      <w:r>
        <w:rPr>
          <w:rFonts w:ascii="微软雅黑" w:eastAsia="微软雅黑" w:hAnsi="微软雅黑" w:hint="eastAsia"/>
        </w:rPr>
        <w:t>至多</w:t>
      </w:r>
      <w:r>
        <w:rPr>
          <w:rFonts w:ascii="微软雅黑" w:eastAsia="微软雅黑" w:hAnsi="微软雅黑"/>
        </w:rPr>
        <w:t>添加256</w:t>
      </w:r>
      <w:r>
        <w:rPr>
          <w:rFonts w:ascii="微软雅黑" w:eastAsia="微软雅黑" w:hAnsi="微软雅黑" w:hint="eastAsia"/>
        </w:rPr>
        <w:t>个</w:t>
      </w:r>
    </w:p>
    <w:p w14:paraId="29B48E12" w14:textId="77777777" w:rsidR="0076630D" w:rsidRDefault="00D7272D" w:rsidP="00B10728">
      <w:pPr>
        <w:pStyle w:val="af2"/>
        <w:numPr>
          <w:ilvl w:val="0"/>
          <w:numId w:val="207"/>
        </w:numPr>
        <w:ind w:firstLineChars="0"/>
        <w:rPr>
          <w:rFonts w:ascii="微软雅黑" w:eastAsia="微软雅黑" w:hAnsi="微软雅黑"/>
        </w:rPr>
      </w:pPr>
      <w:r>
        <w:rPr>
          <w:rFonts w:ascii="微软雅黑" w:eastAsia="微软雅黑" w:hAnsi="微软雅黑" w:hint="eastAsia"/>
        </w:rPr>
        <w:t>PD</w:t>
      </w:r>
      <w:r>
        <w:rPr>
          <w:rFonts w:ascii="微软雅黑" w:eastAsia="微软雅黑" w:hAnsi="微软雅黑"/>
        </w:rPr>
        <w:t>地址池名称：</w:t>
      </w:r>
      <w:r>
        <w:rPr>
          <w:rFonts w:ascii="微软雅黑" w:eastAsia="微软雅黑" w:hAnsi="微软雅黑" w:hint="eastAsia"/>
        </w:rPr>
        <w:t>【text文本框】设置IPv6</w:t>
      </w:r>
      <w:r>
        <w:rPr>
          <w:rFonts w:ascii="微软雅黑" w:eastAsia="微软雅黑" w:hAnsi="微软雅黑"/>
        </w:rPr>
        <w:t xml:space="preserve"> PD地址池名称，</w:t>
      </w:r>
      <w:r>
        <w:rPr>
          <w:rFonts w:ascii="微软雅黑" w:eastAsia="微软雅黑" w:hAnsi="微软雅黑" w:hint="eastAsia"/>
        </w:rPr>
        <w:t>名称唯一</w:t>
      </w:r>
      <w:r>
        <w:rPr>
          <w:rFonts w:ascii="微软雅黑" w:eastAsia="微软雅黑" w:hAnsi="微软雅黑"/>
        </w:rPr>
        <w:t>，最多</w:t>
      </w:r>
      <w:r>
        <w:rPr>
          <w:rFonts w:ascii="微软雅黑" w:eastAsia="微软雅黑" w:hAnsi="微软雅黑" w:hint="eastAsia"/>
        </w:rPr>
        <w:t>输入</w:t>
      </w:r>
      <w:r>
        <w:rPr>
          <w:rFonts w:ascii="微软雅黑" w:eastAsia="微软雅黑" w:hAnsi="微软雅黑" w:hint="eastAsia"/>
        </w:rPr>
        <w:lastRenderedPageBreak/>
        <w:t>64字符</w:t>
      </w:r>
      <w:r>
        <w:rPr>
          <w:rFonts w:ascii="微软雅黑" w:eastAsia="微软雅黑" w:hAnsi="微软雅黑"/>
        </w:rPr>
        <w:t>，</w:t>
      </w:r>
      <w:r>
        <w:rPr>
          <w:rFonts w:ascii="微软雅黑" w:eastAsia="微软雅黑" w:hAnsi="微软雅黑" w:hint="eastAsia"/>
        </w:rPr>
        <w:t>允许</w:t>
      </w:r>
      <w:r>
        <w:rPr>
          <w:rFonts w:ascii="微软雅黑" w:eastAsia="微软雅黑" w:hAnsi="微软雅黑"/>
        </w:rPr>
        <w:t>输入的字符有数字</w:t>
      </w:r>
      <w:r>
        <w:rPr>
          <w:rFonts w:ascii="微软雅黑" w:eastAsia="微软雅黑" w:hAnsi="微软雅黑" w:hint="eastAsia"/>
        </w:rPr>
        <w:t>0</w:t>
      </w:r>
      <w:r>
        <w:rPr>
          <w:rFonts w:ascii="微软雅黑" w:eastAsia="微软雅黑" w:hAnsi="微软雅黑"/>
        </w:rPr>
        <w:t>-9</w:t>
      </w:r>
      <w:r>
        <w:rPr>
          <w:rFonts w:ascii="微软雅黑" w:eastAsia="微软雅黑" w:hAnsi="微软雅黑" w:hint="eastAsia"/>
        </w:rPr>
        <w:t>、</w:t>
      </w:r>
      <w:r>
        <w:rPr>
          <w:rFonts w:ascii="微软雅黑" w:eastAsia="微软雅黑" w:hAnsi="微软雅黑"/>
        </w:rPr>
        <w:t>字母a-z</w:t>
      </w:r>
      <w:r>
        <w:rPr>
          <w:rFonts w:ascii="微软雅黑" w:eastAsia="微软雅黑" w:hAnsi="微软雅黑" w:hint="eastAsia"/>
        </w:rPr>
        <w:t>/</w:t>
      </w:r>
      <w:r>
        <w:rPr>
          <w:rFonts w:ascii="微软雅黑" w:eastAsia="微软雅黑" w:hAnsi="微软雅黑"/>
        </w:rPr>
        <w:t>A-Z</w:t>
      </w:r>
      <w:r>
        <w:rPr>
          <w:rFonts w:ascii="微软雅黑" w:eastAsia="微软雅黑" w:hAnsi="微软雅黑" w:hint="eastAsia"/>
        </w:rPr>
        <w:t>和</w:t>
      </w:r>
      <w:r>
        <w:rPr>
          <w:rFonts w:ascii="微软雅黑" w:eastAsia="微软雅黑" w:hAnsi="微软雅黑"/>
        </w:rPr>
        <w:t>特殊字符</w:t>
      </w:r>
      <w:r>
        <w:rPr>
          <w:rFonts w:ascii="微软雅黑" w:eastAsia="微软雅黑" w:hAnsi="微软雅黑" w:hint="eastAsia"/>
        </w:rPr>
        <w:t>._</w:t>
      </w:r>
      <w:r>
        <w:rPr>
          <w:rFonts w:ascii="微软雅黑" w:eastAsia="微软雅黑" w:hAnsi="微软雅黑"/>
        </w:rPr>
        <w:t>@</w:t>
      </w:r>
      <w:r>
        <w:rPr>
          <w:rFonts w:ascii="微软雅黑" w:eastAsia="微软雅黑" w:hAnsi="微软雅黑" w:hint="eastAsia"/>
        </w:rPr>
        <w:t xml:space="preserve"> 和</w:t>
      </w:r>
      <w:r>
        <w:rPr>
          <w:rFonts w:ascii="微软雅黑" w:eastAsia="微软雅黑" w:hAnsi="微软雅黑"/>
        </w:rPr>
        <w:t>空格（</w:t>
      </w:r>
      <w:r>
        <w:rPr>
          <w:rFonts w:ascii="微软雅黑" w:eastAsia="微软雅黑" w:hAnsi="微软雅黑" w:hint="eastAsia"/>
        </w:rPr>
        <w:t>仅</w:t>
      </w:r>
      <w:r>
        <w:rPr>
          <w:rFonts w:ascii="微软雅黑" w:eastAsia="微软雅黑" w:hAnsi="微软雅黑"/>
        </w:rPr>
        <w:t>允许</w:t>
      </w:r>
      <w:r>
        <w:rPr>
          <w:rFonts w:ascii="微软雅黑" w:eastAsia="微软雅黑" w:hAnsi="微软雅黑" w:hint="eastAsia"/>
        </w:rPr>
        <w:t>空格</w:t>
      </w:r>
      <w:r>
        <w:rPr>
          <w:rFonts w:ascii="微软雅黑" w:eastAsia="微软雅黑" w:hAnsi="微软雅黑"/>
        </w:rPr>
        <w:t>在字符中间）</w:t>
      </w:r>
    </w:p>
    <w:p w14:paraId="0EBB1CFD" w14:textId="77777777" w:rsidR="0076630D" w:rsidRDefault="00D7272D" w:rsidP="00B10728">
      <w:pPr>
        <w:pStyle w:val="af2"/>
        <w:numPr>
          <w:ilvl w:val="0"/>
          <w:numId w:val="207"/>
        </w:numPr>
        <w:ind w:firstLineChars="0"/>
        <w:rPr>
          <w:rFonts w:ascii="微软雅黑" w:eastAsia="微软雅黑" w:hAnsi="微软雅黑"/>
        </w:rPr>
      </w:pPr>
      <w:r>
        <w:rPr>
          <w:rFonts w:ascii="微软雅黑" w:eastAsia="微软雅黑" w:hAnsi="微软雅黑" w:hint="eastAsia"/>
        </w:rPr>
        <w:t>地址</w:t>
      </w:r>
      <w:r>
        <w:rPr>
          <w:rFonts w:ascii="微软雅黑" w:eastAsia="微软雅黑" w:hAnsi="微软雅黑"/>
        </w:rPr>
        <w:t>前缀</w:t>
      </w:r>
      <w:r>
        <w:rPr>
          <w:rFonts w:ascii="微软雅黑" w:eastAsia="微软雅黑" w:hAnsi="微软雅黑" w:hint="eastAsia"/>
        </w:rPr>
        <w:t>/前缀长度：【text文本框】设置</w:t>
      </w:r>
      <w:r>
        <w:rPr>
          <w:rFonts w:ascii="微软雅黑" w:eastAsia="微软雅黑" w:hAnsi="微软雅黑"/>
        </w:rPr>
        <w:t>IPv6 PD地址</w:t>
      </w:r>
      <w:r>
        <w:rPr>
          <w:rFonts w:ascii="微软雅黑" w:eastAsia="微软雅黑" w:hAnsi="微软雅黑" w:hint="eastAsia"/>
        </w:rPr>
        <w:t>池</w:t>
      </w:r>
      <w:r>
        <w:rPr>
          <w:rFonts w:ascii="微软雅黑" w:eastAsia="微软雅黑" w:hAnsi="微软雅黑"/>
        </w:rPr>
        <w:t>前缀</w:t>
      </w:r>
      <w:r>
        <w:rPr>
          <w:rFonts w:ascii="微软雅黑" w:eastAsia="微软雅黑" w:hAnsi="微软雅黑" w:hint="eastAsia"/>
        </w:rPr>
        <w:t>和前缀长度</w:t>
      </w:r>
      <w:r>
        <w:rPr>
          <w:rFonts w:ascii="微软雅黑" w:eastAsia="微软雅黑" w:hAnsi="微软雅黑"/>
        </w:rPr>
        <w:t>，</w:t>
      </w:r>
      <w:r>
        <w:rPr>
          <w:rFonts w:ascii="微软雅黑" w:eastAsia="微软雅黑" w:hAnsi="微软雅黑" w:hint="eastAsia"/>
        </w:rPr>
        <w:t>前缀长度</w:t>
      </w:r>
      <w:r>
        <w:rPr>
          <w:rFonts w:ascii="微软雅黑" w:eastAsia="微软雅黑" w:hAnsi="微软雅黑"/>
        </w:rPr>
        <w:t>最大</w:t>
      </w:r>
      <w:r>
        <w:rPr>
          <w:rFonts w:ascii="微软雅黑" w:eastAsia="微软雅黑" w:hAnsi="微软雅黑" w:hint="eastAsia"/>
        </w:rPr>
        <w:t>6</w:t>
      </w:r>
      <w:r>
        <w:rPr>
          <w:rFonts w:ascii="微软雅黑" w:eastAsia="微软雅黑" w:hAnsi="微软雅黑"/>
        </w:rPr>
        <w:t>3</w:t>
      </w:r>
      <w:r>
        <w:rPr>
          <w:rFonts w:ascii="微软雅黑" w:eastAsia="微软雅黑" w:hAnsi="微软雅黑" w:hint="eastAsia"/>
        </w:rPr>
        <w:t>，</w:t>
      </w:r>
      <w:r>
        <w:rPr>
          <w:rFonts w:ascii="微软雅黑" w:eastAsia="微软雅黑" w:hAnsi="微软雅黑"/>
        </w:rPr>
        <w:t>根据前缀与前缀长度相匹配原则进行修改</w:t>
      </w:r>
      <w:r>
        <w:rPr>
          <w:rFonts w:ascii="微软雅黑" w:eastAsia="微软雅黑" w:hAnsi="微软雅黑" w:hint="eastAsia"/>
        </w:rPr>
        <w:t>。</w:t>
      </w:r>
    </w:p>
    <w:p w14:paraId="3B53BE39" w14:textId="77777777" w:rsidR="0076630D" w:rsidRDefault="00D7272D" w:rsidP="00B10728">
      <w:pPr>
        <w:pStyle w:val="af2"/>
        <w:numPr>
          <w:ilvl w:val="0"/>
          <w:numId w:val="207"/>
        </w:numPr>
        <w:ind w:firstLineChars="0"/>
        <w:rPr>
          <w:rFonts w:ascii="微软雅黑" w:eastAsia="微软雅黑" w:hAnsi="微软雅黑"/>
        </w:rPr>
      </w:pPr>
      <w:r>
        <w:rPr>
          <w:rFonts w:ascii="微软雅黑" w:eastAsia="微软雅黑" w:hAnsi="微软雅黑" w:hint="eastAsia"/>
        </w:rPr>
        <w:t>有效生存期/</w:t>
      </w:r>
      <w:r>
        <w:rPr>
          <w:rFonts w:ascii="微软雅黑" w:eastAsia="微软雅黑" w:hAnsi="微软雅黑"/>
        </w:rPr>
        <w:t>Valid Lifetime (</w:t>
      </w:r>
      <w:r>
        <w:rPr>
          <w:rFonts w:ascii="微软雅黑" w:eastAsia="微软雅黑" w:hAnsi="微软雅黑" w:hint="eastAsia"/>
        </w:rPr>
        <w:t>秒</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前缀的有效生存期</w:t>
      </w:r>
      <w:r>
        <w:rPr>
          <w:rFonts w:ascii="微软雅黑" w:eastAsia="微软雅黑" w:hAnsi="微软雅黑" w:hint="eastAsia"/>
        </w:rPr>
        <w:t>，</w:t>
      </w:r>
      <w:r>
        <w:rPr>
          <w:rFonts w:ascii="微软雅黑" w:eastAsia="微软雅黑" w:hAnsi="微软雅黑"/>
        </w:rPr>
        <w:t>取值为</w:t>
      </w:r>
      <w:r>
        <w:rPr>
          <w:rFonts w:ascii="微软雅黑" w:eastAsia="微软雅黑" w:hAnsi="微软雅黑" w:hint="eastAsia"/>
        </w:rPr>
        <w:t>60</w:t>
      </w:r>
      <w:r>
        <w:rPr>
          <w:rFonts w:ascii="微软雅黑" w:eastAsia="微软雅黑" w:hAnsi="微软雅黑"/>
        </w:rPr>
        <w:t>-4294967295</w:t>
      </w:r>
      <w:r>
        <w:rPr>
          <w:rFonts w:ascii="微软雅黑" w:eastAsia="微软雅黑" w:hAnsi="微软雅黑" w:hint="eastAsia"/>
        </w:rPr>
        <w:t>的</w:t>
      </w:r>
      <w:r>
        <w:rPr>
          <w:rFonts w:ascii="微软雅黑" w:eastAsia="微软雅黑" w:hAnsi="微软雅黑"/>
        </w:rPr>
        <w:t>整数。</w:t>
      </w:r>
    </w:p>
    <w:p w14:paraId="16B55FE9" w14:textId="77777777" w:rsidR="0076630D" w:rsidRDefault="00D7272D" w:rsidP="00B10728">
      <w:pPr>
        <w:pStyle w:val="af2"/>
        <w:numPr>
          <w:ilvl w:val="0"/>
          <w:numId w:val="207"/>
        </w:numPr>
        <w:ind w:firstLineChars="0"/>
        <w:rPr>
          <w:rFonts w:ascii="微软雅黑" w:eastAsia="微软雅黑" w:hAnsi="微软雅黑"/>
        </w:rPr>
      </w:pPr>
      <w:r>
        <w:rPr>
          <w:rFonts w:ascii="微软雅黑" w:eastAsia="微软雅黑" w:hAnsi="微软雅黑" w:hint="eastAsia"/>
        </w:rPr>
        <w:t>首选生存期/</w:t>
      </w:r>
      <w:r>
        <w:rPr>
          <w:rFonts w:ascii="微软雅黑" w:eastAsia="微软雅黑" w:hAnsi="微软雅黑"/>
        </w:rPr>
        <w:t>Preferred Lifetime (</w:t>
      </w:r>
      <w:r>
        <w:rPr>
          <w:rFonts w:ascii="微软雅黑" w:eastAsia="微软雅黑" w:hAnsi="微软雅黑" w:hint="eastAsia"/>
        </w:rPr>
        <w:t>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前缀的</w:t>
      </w:r>
      <w:r>
        <w:rPr>
          <w:rFonts w:ascii="微软雅黑" w:eastAsia="微软雅黑" w:hAnsi="微软雅黑" w:hint="eastAsia"/>
        </w:rPr>
        <w:t>首选</w:t>
      </w:r>
      <w:r>
        <w:rPr>
          <w:rFonts w:ascii="微软雅黑" w:eastAsia="微软雅黑" w:hAnsi="微软雅黑"/>
        </w:rPr>
        <w:t>生存期</w:t>
      </w:r>
      <w:r>
        <w:rPr>
          <w:rFonts w:ascii="微软雅黑" w:eastAsia="微软雅黑" w:hAnsi="微软雅黑" w:hint="eastAsia"/>
        </w:rPr>
        <w:t>，</w:t>
      </w:r>
      <w:r>
        <w:rPr>
          <w:rFonts w:ascii="微软雅黑" w:eastAsia="微软雅黑" w:hAnsi="微软雅黑"/>
        </w:rPr>
        <w:t>取值为</w:t>
      </w:r>
      <w:r>
        <w:rPr>
          <w:rFonts w:ascii="微软雅黑" w:eastAsia="微软雅黑" w:hAnsi="微软雅黑" w:hint="eastAsia"/>
        </w:rPr>
        <w:t>60</w:t>
      </w:r>
      <w:r>
        <w:rPr>
          <w:rFonts w:ascii="微软雅黑" w:eastAsia="微软雅黑" w:hAnsi="微软雅黑"/>
        </w:rPr>
        <w:t>-4294967295</w:t>
      </w:r>
      <w:r>
        <w:rPr>
          <w:rFonts w:ascii="微软雅黑" w:eastAsia="微软雅黑" w:hAnsi="微软雅黑" w:hint="eastAsia"/>
        </w:rPr>
        <w:t>的</w:t>
      </w:r>
      <w:r>
        <w:rPr>
          <w:rFonts w:ascii="微软雅黑" w:eastAsia="微软雅黑" w:hAnsi="微软雅黑"/>
        </w:rPr>
        <w:t>整数</w:t>
      </w:r>
    </w:p>
    <w:p w14:paraId="472D20E5" w14:textId="77777777" w:rsidR="0076630D" w:rsidRDefault="00D7272D">
      <w:pPr>
        <w:rPr>
          <w:rFonts w:ascii="微软雅黑" w:eastAsia="微软雅黑" w:hAnsi="微软雅黑"/>
        </w:rPr>
      </w:pPr>
      <w:r>
        <w:rPr>
          <w:rFonts w:ascii="微软雅黑" w:eastAsia="微软雅黑" w:hAnsi="微软雅黑" w:hint="eastAsia"/>
        </w:rPr>
        <w:t>PD</w:t>
      </w:r>
      <w:r>
        <w:rPr>
          <w:rFonts w:ascii="微软雅黑" w:eastAsia="微软雅黑" w:hAnsi="微软雅黑"/>
        </w:rPr>
        <w:t>地址池列表：</w:t>
      </w:r>
    </w:p>
    <w:p w14:paraId="2953D453" w14:textId="77777777" w:rsidR="0076630D" w:rsidRDefault="00D7272D" w:rsidP="00B10728">
      <w:pPr>
        <w:pStyle w:val="af2"/>
        <w:numPr>
          <w:ilvl w:val="0"/>
          <w:numId w:val="208"/>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PD</w:t>
      </w:r>
      <w:r>
        <w:rPr>
          <w:rFonts w:ascii="微软雅黑" w:eastAsia="微软雅黑" w:hAnsi="微软雅黑" w:hint="eastAsia"/>
        </w:rPr>
        <w:t>地址池</w:t>
      </w:r>
      <w:r>
        <w:rPr>
          <w:rFonts w:ascii="微软雅黑" w:eastAsia="微软雅黑" w:hAnsi="微软雅黑"/>
        </w:rPr>
        <w:t>名称、</w:t>
      </w:r>
      <w:r>
        <w:rPr>
          <w:rFonts w:ascii="微软雅黑" w:eastAsia="微软雅黑" w:hAnsi="微软雅黑" w:hint="eastAsia"/>
        </w:rPr>
        <w:t>地址前缀/前缀长度</w:t>
      </w:r>
      <w:r>
        <w:rPr>
          <w:rFonts w:ascii="微软雅黑" w:eastAsia="微软雅黑" w:hAnsi="微软雅黑"/>
        </w:rPr>
        <w:t>、</w:t>
      </w:r>
      <w:r>
        <w:rPr>
          <w:rFonts w:ascii="微软雅黑" w:eastAsia="微软雅黑" w:hAnsi="微软雅黑" w:hint="eastAsia"/>
        </w:rPr>
        <w:t>有效生存期</w:t>
      </w:r>
      <w:r>
        <w:rPr>
          <w:rFonts w:ascii="微软雅黑" w:eastAsia="微软雅黑" w:hAnsi="微软雅黑"/>
        </w:rPr>
        <w:t>、首选生存期</w:t>
      </w:r>
    </w:p>
    <w:p w14:paraId="1005338C" w14:textId="77777777" w:rsidR="0076630D" w:rsidRDefault="00D7272D" w:rsidP="00B10728">
      <w:pPr>
        <w:pStyle w:val="af2"/>
        <w:numPr>
          <w:ilvl w:val="0"/>
          <w:numId w:val="20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w:t>
      </w:r>
      <w:r>
        <w:rPr>
          <w:rFonts w:ascii="微软雅黑" w:eastAsia="微软雅黑" w:hAnsi="微软雅黑"/>
        </w:rPr>
        <w:t>以PD地址池名称为索引</w:t>
      </w:r>
    </w:p>
    <w:p w14:paraId="32972899" w14:textId="77777777" w:rsidR="0076630D" w:rsidRDefault="00D7272D" w:rsidP="00B10728">
      <w:pPr>
        <w:pStyle w:val="af2"/>
        <w:numPr>
          <w:ilvl w:val="0"/>
          <w:numId w:val="20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p>
    <w:p w14:paraId="6BFD4BE6" w14:textId="77777777" w:rsidR="0076630D" w:rsidRDefault="00D7272D" w:rsidP="00B10728">
      <w:pPr>
        <w:pStyle w:val="af2"/>
        <w:numPr>
          <w:ilvl w:val="0"/>
          <w:numId w:val="208"/>
        </w:numPr>
        <w:ind w:firstLineChars="0"/>
        <w:rPr>
          <w:rFonts w:ascii="微软雅黑" w:eastAsia="微软雅黑" w:hAnsi="微软雅黑"/>
        </w:rPr>
      </w:pPr>
      <w:r>
        <w:rPr>
          <w:rFonts w:ascii="微软雅黑" w:eastAsia="微软雅黑" w:hAnsi="微软雅黑" w:hint="eastAsia"/>
        </w:rPr>
        <w:t>支持分页</w:t>
      </w:r>
    </w:p>
    <w:p w14:paraId="6F5599FB" w14:textId="77777777" w:rsidR="0076630D" w:rsidRDefault="0076630D">
      <w:pPr>
        <w:rPr>
          <w:rFonts w:ascii="微软雅黑" w:eastAsia="微软雅黑" w:hAnsi="微软雅黑"/>
        </w:rPr>
      </w:pPr>
    </w:p>
    <w:p w14:paraId="420133E2" w14:textId="77777777" w:rsidR="0076630D" w:rsidRDefault="00D7272D">
      <w:pPr>
        <w:rPr>
          <w:rFonts w:ascii="微软雅黑" w:eastAsia="微软雅黑" w:hAnsi="微软雅黑"/>
          <w:b/>
        </w:rPr>
      </w:pPr>
      <w:r>
        <w:rPr>
          <w:rFonts w:ascii="微软雅黑" w:eastAsia="微软雅黑" w:hAnsi="微软雅黑" w:hint="eastAsia"/>
          <w:b/>
        </w:rPr>
        <w:t>DHCPv6地址池设置</w:t>
      </w:r>
      <w:r>
        <w:rPr>
          <w:rFonts w:ascii="微软雅黑" w:eastAsia="微软雅黑" w:hAnsi="微软雅黑"/>
          <w:b/>
        </w:rPr>
        <w:t>：</w:t>
      </w:r>
    </w:p>
    <w:p w14:paraId="43304F20" w14:textId="77777777" w:rsidR="0076630D" w:rsidRDefault="00D7272D">
      <w:pPr>
        <w:rPr>
          <w:rFonts w:ascii="微软雅黑" w:eastAsia="微软雅黑" w:hAnsi="微软雅黑"/>
        </w:rPr>
      </w:pPr>
      <w:r>
        <w:rPr>
          <w:rFonts w:ascii="微软雅黑" w:eastAsia="微软雅黑" w:hAnsi="微软雅黑" w:hint="eastAsia"/>
        </w:rPr>
        <w:t>添加DHCPv6地址池</w:t>
      </w:r>
      <w:r>
        <w:rPr>
          <w:rFonts w:ascii="微软雅黑" w:eastAsia="微软雅黑" w:hAnsi="微软雅黑"/>
        </w:rPr>
        <w:t>：</w:t>
      </w:r>
      <w:r>
        <w:rPr>
          <w:rFonts w:ascii="微软雅黑" w:eastAsia="微软雅黑" w:hAnsi="微软雅黑" w:hint="eastAsia"/>
        </w:rPr>
        <w:t>至多添加256个</w:t>
      </w:r>
    </w:p>
    <w:p w14:paraId="2F58594A"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rPr>
        <w:t>地址池名称：</w:t>
      </w:r>
      <w:r>
        <w:rPr>
          <w:rFonts w:ascii="微软雅黑" w:eastAsia="微软雅黑" w:hAnsi="微软雅黑" w:hint="eastAsia"/>
        </w:rPr>
        <w:t>【text文本框】设置DHCP服务器</w:t>
      </w:r>
      <w:r>
        <w:rPr>
          <w:rFonts w:ascii="微软雅黑" w:eastAsia="微软雅黑" w:hAnsi="微软雅黑"/>
        </w:rPr>
        <w:t>地址池名称，</w:t>
      </w:r>
      <w:r>
        <w:rPr>
          <w:rFonts w:ascii="微软雅黑" w:eastAsia="微软雅黑" w:hAnsi="微软雅黑" w:hint="eastAsia"/>
        </w:rPr>
        <w:t>名称唯一</w:t>
      </w:r>
      <w:r>
        <w:rPr>
          <w:rFonts w:ascii="微软雅黑" w:eastAsia="微软雅黑" w:hAnsi="微软雅黑"/>
        </w:rPr>
        <w:t>，最多</w:t>
      </w:r>
      <w:r>
        <w:rPr>
          <w:rFonts w:ascii="微软雅黑" w:eastAsia="微软雅黑" w:hAnsi="微软雅黑" w:hint="eastAsia"/>
        </w:rPr>
        <w:t>输入64字符</w:t>
      </w:r>
      <w:r>
        <w:rPr>
          <w:rFonts w:ascii="微软雅黑" w:eastAsia="微软雅黑" w:hAnsi="微软雅黑"/>
        </w:rPr>
        <w:t>，</w:t>
      </w:r>
      <w:r>
        <w:rPr>
          <w:rFonts w:ascii="微软雅黑" w:eastAsia="微软雅黑" w:hAnsi="微软雅黑" w:hint="eastAsia"/>
        </w:rPr>
        <w:t>允许</w:t>
      </w:r>
      <w:r>
        <w:rPr>
          <w:rFonts w:ascii="微软雅黑" w:eastAsia="微软雅黑" w:hAnsi="微软雅黑"/>
        </w:rPr>
        <w:t>输入的字符有数字</w:t>
      </w:r>
      <w:r>
        <w:rPr>
          <w:rFonts w:ascii="微软雅黑" w:eastAsia="微软雅黑" w:hAnsi="微软雅黑" w:hint="eastAsia"/>
        </w:rPr>
        <w:t>0</w:t>
      </w:r>
      <w:r>
        <w:rPr>
          <w:rFonts w:ascii="微软雅黑" w:eastAsia="微软雅黑" w:hAnsi="微软雅黑"/>
        </w:rPr>
        <w:t>-9</w:t>
      </w:r>
      <w:r>
        <w:rPr>
          <w:rFonts w:ascii="微软雅黑" w:eastAsia="微软雅黑" w:hAnsi="微软雅黑" w:hint="eastAsia"/>
        </w:rPr>
        <w:t>、</w:t>
      </w:r>
      <w:r>
        <w:rPr>
          <w:rFonts w:ascii="微软雅黑" w:eastAsia="微软雅黑" w:hAnsi="微软雅黑"/>
        </w:rPr>
        <w:t>字母a-z</w:t>
      </w:r>
      <w:r>
        <w:rPr>
          <w:rFonts w:ascii="微软雅黑" w:eastAsia="微软雅黑" w:hAnsi="微软雅黑" w:hint="eastAsia"/>
        </w:rPr>
        <w:t>/</w:t>
      </w:r>
      <w:r>
        <w:rPr>
          <w:rFonts w:ascii="微软雅黑" w:eastAsia="微软雅黑" w:hAnsi="微软雅黑"/>
        </w:rPr>
        <w:t>A-Z</w:t>
      </w:r>
      <w:r>
        <w:rPr>
          <w:rFonts w:ascii="微软雅黑" w:eastAsia="微软雅黑" w:hAnsi="微软雅黑" w:hint="eastAsia"/>
        </w:rPr>
        <w:t>和</w:t>
      </w:r>
      <w:r>
        <w:rPr>
          <w:rFonts w:ascii="微软雅黑" w:eastAsia="微软雅黑" w:hAnsi="微软雅黑"/>
        </w:rPr>
        <w:t>特殊字符</w:t>
      </w:r>
      <w:r>
        <w:rPr>
          <w:rFonts w:ascii="微软雅黑" w:eastAsia="微软雅黑" w:hAnsi="微软雅黑" w:hint="eastAsia"/>
        </w:rPr>
        <w:t>._</w:t>
      </w:r>
      <w:r>
        <w:rPr>
          <w:rFonts w:ascii="微软雅黑" w:eastAsia="微软雅黑" w:hAnsi="微软雅黑"/>
        </w:rPr>
        <w:t>@</w:t>
      </w:r>
      <w:r>
        <w:rPr>
          <w:rFonts w:ascii="微软雅黑" w:eastAsia="微软雅黑" w:hAnsi="微软雅黑" w:hint="eastAsia"/>
        </w:rPr>
        <w:t xml:space="preserve"> 和</w:t>
      </w:r>
      <w:r>
        <w:rPr>
          <w:rFonts w:ascii="微软雅黑" w:eastAsia="微软雅黑" w:hAnsi="微软雅黑"/>
        </w:rPr>
        <w:t>空格（</w:t>
      </w:r>
      <w:r>
        <w:rPr>
          <w:rFonts w:ascii="微软雅黑" w:eastAsia="微软雅黑" w:hAnsi="微软雅黑" w:hint="eastAsia"/>
        </w:rPr>
        <w:t>仅</w:t>
      </w:r>
      <w:r>
        <w:rPr>
          <w:rFonts w:ascii="微软雅黑" w:eastAsia="微软雅黑" w:hAnsi="微软雅黑"/>
        </w:rPr>
        <w:t>允许</w:t>
      </w:r>
      <w:r>
        <w:rPr>
          <w:rFonts w:ascii="微软雅黑" w:eastAsia="微软雅黑" w:hAnsi="微软雅黑" w:hint="eastAsia"/>
        </w:rPr>
        <w:t>空格</w:t>
      </w:r>
      <w:r>
        <w:rPr>
          <w:rFonts w:ascii="微软雅黑" w:eastAsia="微软雅黑" w:hAnsi="微软雅黑"/>
        </w:rPr>
        <w:t>在字符中间）</w:t>
      </w:r>
    </w:p>
    <w:p w14:paraId="6B663D7A"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rPr>
        <w:t>IPv6</w:t>
      </w:r>
      <w:r>
        <w:rPr>
          <w:rFonts w:ascii="微软雅黑" w:eastAsia="微软雅黑" w:hAnsi="微软雅黑"/>
        </w:rPr>
        <w:t>地址分配方式</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设置客户端</w:t>
      </w:r>
      <w:r>
        <w:rPr>
          <w:rFonts w:ascii="微软雅黑" w:eastAsia="微软雅黑" w:hAnsi="微软雅黑"/>
        </w:rPr>
        <w:t>IPv6地址分配方式，选项有{</w:t>
      </w:r>
      <w:r>
        <w:rPr>
          <w:rFonts w:ascii="微软雅黑" w:eastAsia="微软雅黑" w:hAnsi="微软雅黑" w:hint="eastAsia"/>
        </w:rPr>
        <w:t>无状态</w:t>
      </w:r>
      <w:r>
        <w:rPr>
          <w:rFonts w:ascii="微软雅黑" w:eastAsia="微软雅黑" w:hAnsi="微软雅黑"/>
        </w:rPr>
        <w:t xml:space="preserve">DHCPv6 | </w:t>
      </w:r>
      <w:r>
        <w:rPr>
          <w:rFonts w:ascii="微软雅黑" w:eastAsia="微软雅黑" w:hAnsi="微软雅黑" w:hint="eastAsia"/>
        </w:rPr>
        <w:t>有状态</w:t>
      </w:r>
      <w:r>
        <w:rPr>
          <w:rFonts w:ascii="微软雅黑" w:eastAsia="微软雅黑" w:hAnsi="微软雅黑"/>
        </w:rPr>
        <w:t>DHCPv6}</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有状态</w:t>
      </w:r>
      <w:r>
        <w:rPr>
          <w:rFonts w:ascii="微软雅黑" w:eastAsia="微软雅黑" w:hAnsi="微软雅黑"/>
        </w:rPr>
        <w:t>DHCPv6。有状态DHCPv6除了分配IPv6</w:t>
      </w:r>
      <w:r>
        <w:rPr>
          <w:rFonts w:ascii="微软雅黑" w:eastAsia="微软雅黑" w:hAnsi="微软雅黑" w:hint="eastAsia"/>
        </w:rPr>
        <w:t>地址</w:t>
      </w:r>
      <w:r>
        <w:rPr>
          <w:rFonts w:ascii="微软雅黑" w:eastAsia="微软雅黑" w:hAnsi="微软雅黑"/>
        </w:rPr>
        <w:t>外，</w:t>
      </w:r>
      <w:r>
        <w:rPr>
          <w:rFonts w:ascii="微软雅黑" w:eastAsia="微软雅黑" w:hAnsi="微软雅黑" w:hint="eastAsia"/>
        </w:rPr>
        <w:t>还</w:t>
      </w:r>
      <w:r>
        <w:rPr>
          <w:rFonts w:ascii="微软雅黑" w:eastAsia="微软雅黑" w:hAnsi="微软雅黑"/>
        </w:rPr>
        <w:t>分配</w:t>
      </w:r>
      <w:r>
        <w:rPr>
          <w:rFonts w:ascii="微软雅黑" w:eastAsia="微软雅黑" w:hAnsi="微软雅黑" w:hint="eastAsia"/>
        </w:rPr>
        <w:t>前缀</w:t>
      </w:r>
      <w:r>
        <w:rPr>
          <w:rFonts w:ascii="微软雅黑" w:eastAsia="微软雅黑" w:hAnsi="微软雅黑"/>
        </w:rPr>
        <w:t>和其他网络配置参数，而无状态DHCPv6仅</w:t>
      </w:r>
      <w:r>
        <w:rPr>
          <w:rFonts w:ascii="微软雅黑" w:eastAsia="微软雅黑" w:hAnsi="微软雅黑" w:hint="eastAsia"/>
        </w:rPr>
        <w:t>分配</w:t>
      </w:r>
      <w:r>
        <w:rPr>
          <w:rFonts w:ascii="微软雅黑" w:eastAsia="微软雅黑" w:hAnsi="微软雅黑"/>
        </w:rPr>
        <w:t>IPv6地</w:t>
      </w:r>
      <w:r>
        <w:rPr>
          <w:rFonts w:ascii="微软雅黑" w:eastAsia="微软雅黑" w:hAnsi="微软雅黑"/>
        </w:rPr>
        <w:lastRenderedPageBreak/>
        <w:t>址，其余的需通过路由通告来自动生成</w:t>
      </w:r>
      <w:r>
        <w:rPr>
          <w:rFonts w:ascii="微软雅黑" w:eastAsia="微软雅黑" w:hAnsi="微软雅黑" w:hint="eastAsia"/>
        </w:rPr>
        <w:t>。</w:t>
      </w:r>
    </w:p>
    <w:p w14:paraId="4C516A1B"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rPr>
        <w:t>前缀/前缀长度</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】从已有的IPv6 PD地址池</w:t>
      </w:r>
      <w:r>
        <w:rPr>
          <w:rFonts w:ascii="微软雅黑" w:eastAsia="微软雅黑" w:hAnsi="微软雅黑" w:hint="eastAsia"/>
        </w:rPr>
        <w:t>中选择</w:t>
      </w:r>
      <w:r>
        <w:rPr>
          <w:rFonts w:ascii="微软雅黑" w:eastAsia="微软雅黑" w:hAnsi="微软雅黑"/>
        </w:rPr>
        <w:t>，以</w:t>
      </w:r>
      <w:r>
        <w:rPr>
          <w:rFonts w:ascii="微软雅黑" w:eastAsia="微软雅黑" w:hAnsi="微软雅黑" w:hint="eastAsia"/>
        </w:rPr>
        <w:t>PD</w:t>
      </w:r>
      <w:r>
        <w:rPr>
          <w:rFonts w:ascii="微软雅黑" w:eastAsia="微软雅黑" w:hAnsi="微软雅黑"/>
        </w:rPr>
        <w:t>地址池名称为基准显示</w:t>
      </w:r>
      <w:r>
        <w:rPr>
          <w:rFonts w:ascii="微软雅黑" w:eastAsia="微软雅黑" w:hAnsi="微软雅黑" w:hint="eastAsia"/>
        </w:rPr>
        <w:t>，</w:t>
      </w:r>
      <w:r>
        <w:rPr>
          <w:rFonts w:ascii="微软雅黑" w:eastAsia="微软雅黑" w:hAnsi="微软雅黑"/>
        </w:rPr>
        <w:t>选择后</w:t>
      </w:r>
      <w:r>
        <w:rPr>
          <w:rFonts w:ascii="微软雅黑" w:eastAsia="微软雅黑" w:hAnsi="微软雅黑" w:hint="eastAsia"/>
        </w:rPr>
        <w:t>在下方</w:t>
      </w:r>
      <w:r>
        <w:rPr>
          <w:rFonts w:ascii="微软雅黑" w:eastAsia="微软雅黑" w:hAnsi="微软雅黑"/>
        </w:rPr>
        <w:t>显示</w:t>
      </w:r>
      <w:r>
        <w:rPr>
          <w:rFonts w:ascii="微软雅黑" w:eastAsia="微软雅黑" w:hAnsi="微软雅黑" w:hint="eastAsia"/>
        </w:rPr>
        <w:t>指定PD</w:t>
      </w:r>
      <w:r>
        <w:rPr>
          <w:rFonts w:ascii="微软雅黑" w:eastAsia="微软雅黑" w:hAnsi="微软雅黑"/>
        </w:rPr>
        <w:t>地址池</w:t>
      </w:r>
      <w:r>
        <w:rPr>
          <w:rFonts w:ascii="微软雅黑" w:eastAsia="微软雅黑" w:hAnsi="微软雅黑" w:hint="eastAsia"/>
        </w:rPr>
        <w:t>相应</w:t>
      </w:r>
      <w:r>
        <w:rPr>
          <w:rFonts w:ascii="微软雅黑" w:eastAsia="微软雅黑" w:hAnsi="微软雅黑"/>
        </w:rPr>
        <w:t>的前缀</w:t>
      </w:r>
      <w:r>
        <w:rPr>
          <w:rFonts w:ascii="微软雅黑" w:eastAsia="微软雅黑" w:hAnsi="微软雅黑" w:hint="eastAsia"/>
        </w:rPr>
        <w:t>/前缀长度（不可编辑）</w:t>
      </w:r>
      <w:r>
        <w:rPr>
          <w:rFonts w:ascii="微软雅黑" w:eastAsia="微软雅黑" w:hAnsi="微软雅黑"/>
        </w:rPr>
        <w:t>。</w:t>
      </w:r>
    </w:p>
    <w:p w14:paraId="6A606027"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rPr>
        <w:t>DNS</w:t>
      </w:r>
      <w:r>
        <w:rPr>
          <w:rFonts w:ascii="微软雅黑" w:eastAsia="微软雅黑" w:hAnsi="微软雅黑"/>
        </w:rPr>
        <w:t>服务器：</w:t>
      </w:r>
      <w:r>
        <w:rPr>
          <w:rFonts w:ascii="微软雅黑" w:eastAsia="微软雅黑" w:hAnsi="微软雅黑" w:hint="eastAsia"/>
        </w:rPr>
        <w:t>【text文本框】设置此</w:t>
      </w:r>
      <w:r>
        <w:rPr>
          <w:rFonts w:ascii="微软雅黑" w:eastAsia="微软雅黑" w:hAnsi="微软雅黑"/>
        </w:rPr>
        <w:t>地址池的</w:t>
      </w:r>
      <w:r>
        <w:rPr>
          <w:rFonts w:ascii="微软雅黑" w:eastAsia="微软雅黑" w:hAnsi="微软雅黑" w:hint="eastAsia"/>
        </w:rPr>
        <w:t>DNS</w:t>
      </w:r>
      <w:r>
        <w:rPr>
          <w:rFonts w:ascii="微软雅黑" w:eastAsia="微软雅黑" w:hAnsi="微软雅黑"/>
        </w:rPr>
        <w:t>服务器</w:t>
      </w:r>
      <w:r>
        <w:rPr>
          <w:rFonts w:ascii="微软雅黑" w:eastAsia="微软雅黑" w:hAnsi="微软雅黑" w:hint="eastAsia"/>
        </w:rPr>
        <w:t>地址</w:t>
      </w:r>
      <w:r>
        <w:rPr>
          <w:rFonts w:ascii="微软雅黑" w:eastAsia="微软雅黑" w:hAnsi="微软雅黑"/>
        </w:rPr>
        <w:t>，</w:t>
      </w:r>
      <w:r>
        <w:rPr>
          <w:rFonts w:ascii="微软雅黑" w:eastAsia="微软雅黑" w:hAnsi="微软雅黑" w:hint="eastAsia"/>
        </w:rPr>
        <w:t>使</w:t>
      </w:r>
      <w:r>
        <w:rPr>
          <w:rFonts w:ascii="微软雅黑" w:eastAsia="微软雅黑" w:hAnsi="微软雅黑"/>
        </w:rPr>
        <w:t>DHCPv6客户端能够通过域名访问Internet上的主机</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使用</w:t>
      </w:r>
      <w:r>
        <w:rPr>
          <w:rFonts w:ascii="微软雅黑" w:eastAsia="微软雅黑" w:hAnsi="微软雅黑"/>
        </w:rPr>
        <w:t>VLAN接口IPv6地址作为DNS服务器。</w:t>
      </w:r>
      <w:r>
        <w:rPr>
          <w:rFonts w:ascii="微软雅黑" w:eastAsia="微软雅黑" w:hAnsi="微软雅黑" w:hint="eastAsia"/>
        </w:rPr>
        <w:t>可添加多个</w:t>
      </w:r>
      <w:r>
        <w:rPr>
          <w:rFonts w:ascii="微软雅黑" w:eastAsia="微软雅黑" w:hAnsi="微软雅黑"/>
        </w:rPr>
        <w:t>，</w:t>
      </w:r>
      <w:r>
        <w:rPr>
          <w:rFonts w:ascii="微软雅黑" w:eastAsia="微软雅黑" w:hAnsi="微软雅黑" w:hint="eastAsia"/>
        </w:rPr>
        <w:t>至多8</w:t>
      </w:r>
      <w:r>
        <w:rPr>
          <w:rFonts w:ascii="微软雅黑" w:eastAsia="微软雅黑" w:hAnsi="微软雅黑"/>
        </w:rPr>
        <w:t>个</w:t>
      </w:r>
    </w:p>
    <w:p w14:paraId="0E55A9EA"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rPr>
        <w:t>SIP服务器</w:t>
      </w:r>
      <w:r>
        <w:rPr>
          <w:rFonts w:ascii="微软雅黑" w:eastAsia="微软雅黑" w:hAnsi="微软雅黑" w:hint="eastAsia"/>
        </w:rPr>
        <w:t>：【text文本框】设置</w:t>
      </w:r>
      <w:r>
        <w:rPr>
          <w:rFonts w:ascii="微软雅黑" w:eastAsia="微软雅黑" w:hAnsi="微软雅黑"/>
        </w:rPr>
        <w:t>DHCPv6服务器为客户端分配的SIP</w:t>
      </w:r>
      <w:r>
        <w:rPr>
          <w:rFonts w:ascii="微软雅黑" w:eastAsia="微软雅黑" w:hAnsi="微软雅黑" w:hint="eastAsia"/>
        </w:rPr>
        <w:t>服务器</w:t>
      </w:r>
      <w:r>
        <w:rPr>
          <w:rFonts w:ascii="微软雅黑" w:eastAsia="微软雅黑" w:hAnsi="微软雅黑"/>
        </w:rPr>
        <w:t>地址。</w:t>
      </w:r>
      <w:r>
        <w:rPr>
          <w:rFonts w:ascii="微软雅黑" w:eastAsia="微软雅黑" w:hAnsi="微软雅黑" w:hint="eastAsia"/>
        </w:rPr>
        <w:t>可添加多个</w:t>
      </w:r>
      <w:r>
        <w:rPr>
          <w:rFonts w:ascii="微软雅黑" w:eastAsia="微软雅黑" w:hAnsi="微软雅黑"/>
        </w:rPr>
        <w:t>，</w:t>
      </w:r>
      <w:r>
        <w:rPr>
          <w:rFonts w:ascii="微软雅黑" w:eastAsia="微软雅黑" w:hAnsi="微软雅黑" w:hint="eastAsia"/>
        </w:rPr>
        <w:t>至多8</w:t>
      </w:r>
      <w:r>
        <w:rPr>
          <w:rFonts w:ascii="微软雅黑" w:eastAsia="微软雅黑" w:hAnsi="微软雅黑"/>
        </w:rPr>
        <w:t>个</w:t>
      </w:r>
    </w:p>
    <w:p w14:paraId="07641F26"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rPr>
        <w:t>NIS</w:t>
      </w:r>
      <w:r>
        <w:rPr>
          <w:rFonts w:ascii="微软雅黑" w:eastAsia="微软雅黑" w:hAnsi="微软雅黑"/>
        </w:rPr>
        <w:t>服务器</w:t>
      </w:r>
      <w:r>
        <w:rPr>
          <w:rFonts w:ascii="微软雅黑" w:eastAsia="微软雅黑" w:hAnsi="微软雅黑" w:hint="eastAsia"/>
        </w:rPr>
        <w:t>：【text文本框】设置</w:t>
      </w:r>
      <w:r>
        <w:rPr>
          <w:rFonts w:ascii="微软雅黑" w:eastAsia="微软雅黑" w:hAnsi="微软雅黑"/>
        </w:rPr>
        <w:t>DHCPv6服务器为客户端分配的NIS</w:t>
      </w:r>
      <w:r>
        <w:rPr>
          <w:rFonts w:ascii="微软雅黑" w:eastAsia="微软雅黑" w:hAnsi="微软雅黑" w:hint="eastAsia"/>
        </w:rPr>
        <w:t>服务器</w:t>
      </w:r>
      <w:r>
        <w:rPr>
          <w:rFonts w:ascii="微软雅黑" w:eastAsia="微软雅黑" w:hAnsi="微软雅黑"/>
        </w:rPr>
        <w:t>地址。</w:t>
      </w:r>
      <w:r>
        <w:rPr>
          <w:rFonts w:ascii="微软雅黑" w:eastAsia="微软雅黑" w:hAnsi="微软雅黑" w:hint="eastAsia"/>
        </w:rPr>
        <w:t>可添加多个</w:t>
      </w:r>
      <w:r>
        <w:rPr>
          <w:rFonts w:ascii="微软雅黑" w:eastAsia="微软雅黑" w:hAnsi="微软雅黑"/>
        </w:rPr>
        <w:t>，</w:t>
      </w:r>
      <w:r>
        <w:rPr>
          <w:rFonts w:ascii="微软雅黑" w:eastAsia="微软雅黑" w:hAnsi="微软雅黑" w:hint="eastAsia"/>
        </w:rPr>
        <w:t>至多8</w:t>
      </w:r>
      <w:r>
        <w:rPr>
          <w:rFonts w:ascii="微软雅黑" w:eastAsia="微软雅黑" w:hAnsi="微软雅黑"/>
        </w:rPr>
        <w:t>个</w:t>
      </w:r>
    </w:p>
    <w:p w14:paraId="270B9D91"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rPr>
        <w:t>NISP</w:t>
      </w:r>
      <w:r>
        <w:rPr>
          <w:rFonts w:ascii="微软雅黑" w:eastAsia="微软雅黑" w:hAnsi="微软雅黑" w:hint="eastAsia"/>
        </w:rPr>
        <w:t>服务器</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DHCPv6服务器为客户端分配的NISP服务器地址。可添加</w:t>
      </w:r>
      <w:r>
        <w:rPr>
          <w:rFonts w:ascii="微软雅黑" w:eastAsia="微软雅黑" w:hAnsi="微软雅黑" w:hint="eastAsia"/>
        </w:rPr>
        <w:t>多个</w:t>
      </w:r>
      <w:r>
        <w:rPr>
          <w:rFonts w:ascii="微软雅黑" w:eastAsia="微软雅黑" w:hAnsi="微软雅黑"/>
        </w:rPr>
        <w:t>，至多</w:t>
      </w:r>
      <w:r>
        <w:rPr>
          <w:rFonts w:ascii="微软雅黑" w:eastAsia="微软雅黑" w:hAnsi="微软雅黑" w:hint="eastAsia"/>
        </w:rPr>
        <w:t>8个</w:t>
      </w:r>
    </w:p>
    <w:p w14:paraId="03A89653" w14:textId="77777777" w:rsidR="0076630D" w:rsidRDefault="00D7272D" w:rsidP="00B10728">
      <w:pPr>
        <w:pStyle w:val="af2"/>
        <w:numPr>
          <w:ilvl w:val="0"/>
          <w:numId w:val="199"/>
        </w:numPr>
        <w:ind w:firstLineChars="0"/>
        <w:rPr>
          <w:rFonts w:ascii="微软雅黑" w:eastAsia="微软雅黑" w:hAnsi="微软雅黑"/>
        </w:rPr>
      </w:pPr>
      <w:r>
        <w:rPr>
          <w:rFonts w:ascii="微软雅黑" w:eastAsia="微软雅黑" w:hAnsi="微软雅黑" w:hint="eastAsia"/>
        </w:rPr>
        <w:t>SNTP</w:t>
      </w:r>
      <w:r>
        <w:rPr>
          <w:rFonts w:ascii="微软雅黑" w:eastAsia="微软雅黑" w:hAnsi="微软雅黑"/>
        </w:rPr>
        <w:t>服务器：【</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DHCPv6</w:t>
      </w:r>
      <w:r>
        <w:rPr>
          <w:rFonts w:ascii="微软雅黑" w:eastAsia="微软雅黑" w:hAnsi="微软雅黑" w:hint="eastAsia"/>
        </w:rPr>
        <w:t>为</w:t>
      </w:r>
      <w:r>
        <w:rPr>
          <w:rFonts w:ascii="微软雅黑" w:eastAsia="微软雅黑" w:hAnsi="微软雅黑"/>
        </w:rPr>
        <w:t>客户端分配的SNTP服务器地址。可</w:t>
      </w:r>
      <w:r>
        <w:rPr>
          <w:rFonts w:ascii="微软雅黑" w:eastAsia="微软雅黑" w:hAnsi="微软雅黑" w:hint="eastAsia"/>
        </w:rPr>
        <w:t>添加</w:t>
      </w:r>
      <w:r>
        <w:rPr>
          <w:rFonts w:ascii="微软雅黑" w:eastAsia="微软雅黑" w:hAnsi="微软雅黑"/>
        </w:rPr>
        <w:t>多个</w:t>
      </w:r>
      <w:r>
        <w:rPr>
          <w:rFonts w:ascii="微软雅黑" w:eastAsia="微软雅黑" w:hAnsi="微软雅黑" w:hint="eastAsia"/>
        </w:rPr>
        <w:t>，</w:t>
      </w:r>
      <w:r>
        <w:rPr>
          <w:rFonts w:ascii="微软雅黑" w:eastAsia="微软雅黑" w:hAnsi="微软雅黑"/>
        </w:rPr>
        <w:t>至多</w:t>
      </w:r>
      <w:r>
        <w:rPr>
          <w:rFonts w:ascii="微软雅黑" w:eastAsia="微软雅黑" w:hAnsi="微软雅黑" w:hint="eastAsia"/>
        </w:rPr>
        <w:t>8个</w:t>
      </w:r>
    </w:p>
    <w:p w14:paraId="759BAF0A" w14:textId="77777777" w:rsidR="0076630D" w:rsidRDefault="00D7272D">
      <w:pPr>
        <w:rPr>
          <w:rFonts w:ascii="微软雅黑" w:eastAsia="微软雅黑" w:hAnsi="微软雅黑"/>
        </w:rPr>
      </w:pPr>
      <w:r>
        <w:rPr>
          <w:rFonts w:ascii="微软雅黑" w:eastAsia="微软雅黑" w:hAnsi="微软雅黑" w:hint="eastAsia"/>
        </w:rPr>
        <w:t>DHCPv6地址池</w:t>
      </w:r>
      <w:r>
        <w:rPr>
          <w:rFonts w:ascii="微软雅黑" w:eastAsia="微软雅黑" w:hAnsi="微软雅黑"/>
        </w:rPr>
        <w:t>列表：</w:t>
      </w:r>
    </w:p>
    <w:p w14:paraId="7096F802" w14:textId="77777777" w:rsidR="0076630D" w:rsidRDefault="00D7272D" w:rsidP="00B10728">
      <w:pPr>
        <w:pStyle w:val="af2"/>
        <w:numPr>
          <w:ilvl w:val="0"/>
          <w:numId w:val="209"/>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地址池名称、</w:t>
      </w:r>
      <w:r>
        <w:rPr>
          <w:rFonts w:ascii="微软雅黑" w:eastAsia="微软雅黑" w:hAnsi="微软雅黑" w:hint="eastAsia"/>
        </w:rPr>
        <w:t>地址前缀/前缀长度</w:t>
      </w:r>
    </w:p>
    <w:p w14:paraId="6AB55BC9" w14:textId="77777777" w:rsidR="0076630D" w:rsidRDefault="00D7272D" w:rsidP="00B10728">
      <w:pPr>
        <w:pStyle w:val="af2"/>
        <w:numPr>
          <w:ilvl w:val="0"/>
          <w:numId w:val="20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4A8F1FFC" w14:textId="77777777" w:rsidR="0076630D" w:rsidRDefault="00D7272D" w:rsidP="00B10728">
      <w:pPr>
        <w:pStyle w:val="af2"/>
        <w:numPr>
          <w:ilvl w:val="0"/>
          <w:numId w:val="20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p>
    <w:p w14:paraId="6FCAEAF3" w14:textId="77777777" w:rsidR="0076630D" w:rsidRDefault="00D7272D" w:rsidP="00B10728">
      <w:pPr>
        <w:pStyle w:val="af2"/>
        <w:numPr>
          <w:ilvl w:val="0"/>
          <w:numId w:val="209"/>
        </w:numPr>
        <w:ind w:firstLineChars="0"/>
        <w:rPr>
          <w:rFonts w:ascii="微软雅黑" w:eastAsia="微软雅黑" w:hAnsi="微软雅黑"/>
        </w:rPr>
      </w:pPr>
      <w:r>
        <w:rPr>
          <w:rFonts w:ascii="微软雅黑" w:eastAsia="微软雅黑" w:hAnsi="微软雅黑" w:hint="eastAsia"/>
        </w:rPr>
        <w:t>支持分页</w:t>
      </w:r>
    </w:p>
    <w:p w14:paraId="56A45567" w14:textId="77777777" w:rsidR="0076630D" w:rsidRDefault="0076630D">
      <w:pPr>
        <w:rPr>
          <w:rFonts w:ascii="微软雅黑" w:eastAsia="微软雅黑" w:hAnsi="微软雅黑"/>
        </w:rPr>
      </w:pPr>
    </w:p>
    <w:p w14:paraId="796D2442" w14:textId="77777777" w:rsidR="0076630D" w:rsidRDefault="00D7272D">
      <w:pPr>
        <w:rPr>
          <w:rFonts w:ascii="微软雅黑" w:eastAsia="微软雅黑" w:hAnsi="微软雅黑"/>
          <w:b/>
        </w:rPr>
      </w:pPr>
      <w:r>
        <w:rPr>
          <w:rFonts w:ascii="微软雅黑" w:eastAsia="微软雅黑" w:hAnsi="微软雅黑" w:hint="eastAsia"/>
          <w:b/>
        </w:rPr>
        <w:t>绑定表</w:t>
      </w:r>
      <w:r>
        <w:rPr>
          <w:rFonts w:ascii="微软雅黑" w:eastAsia="微软雅黑" w:hAnsi="微软雅黑"/>
          <w:b/>
        </w:rPr>
        <w:t>：</w:t>
      </w:r>
      <w:r>
        <w:rPr>
          <w:rFonts w:ascii="微软雅黑" w:eastAsia="微软雅黑" w:hAnsi="微软雅黑" w:hint="eastAsia"/>
        </w:rPr>
        <w:t>显示</w:t>
      </w:r>
      <w:r>
        <w:rPr>
          <w:rFonts w:ascii="微软雅黑" w:eastAsia="微软雅黑" w:hAnsi="微软雅黑"/>
        </w:rPr>
        <w:t>已分配的IPv6地址</w:t>
      </w:r>
    </w:p>
    <w:p w14:paraId="6B1501FE" w14:textId="77777777" w:rsidR="0076630D" w:rsidRDefault="00D7272D">
      <w:pPr>
        <w:rPr>
          <w:rFonts w:ascii="微软雅黑" w:eastAsia="微软雅黑" w:hAnsi="微软雅黑"/>
        </w:rPr>
      </w:pPr>
      <w:r>
        <w:rPr>
          <w:rFonts w:ascii="微软雅黑" w:eastAsia="微软雅黑" w:hAnsi="微软雅黑" w:hint="eastAsia"/>
        </w:rPr>
        <w:t>添加静态</w:t>
      </w:r>
      <w:r>
        <w:rPr>
          <w:rFonts w:ascii="微软雅黑" w:eastAsia="微软雅黑" w:hAnsi="微软雅黑"/>
        </w:rPr>
        <w:t>绑定IPv6：</w:t>
      </w:r>
      <w:r>
        <w:rPr>
          <w:rFonts w:ascii="微软雅黑" w:eastAsia="微软雅黑" w:hAnsi="微软雅黑" w:hint="eastAsia"/>
        </w:rPr>
        <w:t>至多添加</w:t>
      </w:r>
      <w:r>
        <w:rPr>
          <w:rFonts w:ascii="微软雅黑" w:eastAsia="微软雅黑" w:hAnsi="微软雅黑"/>
        </w:rPr>
        <w:t>2048</w:t>
      </w:r>
      <w:r>
        <w:rPr>
          <w:rFonts w:ascii="微软雅黑" w:eastAsia="微软雅黑" w:hAnsi="微软雅黑" w:hint="eastAsia"/>
        </w:rPr>
        <w:t>个</w:t>
      </w:r>
    </w:p>
    <w:p w14:paraId="1FFA5D98" w14:textId="77777777"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hint="eastAsia"/>
        </w:rPr>
        <w:lastRenderedPageBreak/>
        <w:t>地址</w:t>
      </w:r>
      <w:r>
        <w:rPr>
          <w:rFonts w:ascii="微软雅黑" w:eastAsia="微软雅黑" w:hAnsi="微软雅黑"/>
        </w:rPr>
        <w:t>池名称：【</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已有的地址池中选择某一个作为客户端IPv6绑定的</w:t>
      </w:r>
      <w:r>
        <w:rPr>
          <w:rFonts w:ascii="微软雅黑" w:eastAsia="微软雅黑" w:hAnsi="微软雅黑" w:hint="eastAsia"/>
        </w:rPr>
        <w:t>来源</w:t>
      </w:r>
      <w:r>
        <w:rPr>
          <w:rFonts w:ascii="微软雅黑" w:eastAsia="微软雅黑" w:hAnsi="微软雅黑"/>
        </w:rPr>
        <w:t>。</w:t>
      </w:r>
    </w:p>
    <w:p w14:paraId="62E54E7B" w14:textId="77777777"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hint="eastAsia"/>
        </w:rPr>
        <w:t>IPv6</w:t>
      </w:r>
      <w:r>
        <w:rPr>
          <w:rFonts w:ascii="微软雅黑" w:eastAsia="微软雅黑" w:hAnsi="微软雅黑"/>
        </w:rPr>
        <w:t>地址</w:t>
      </w:r>
      <w:r>
        <w:rPr>
          <w:rFonts w:ascii="微软雅黑" w:eastAsia="微软雅黑" w:hAnsi="微软雅黑" w:hint="eastAsia"/>
        </w:rPr>
        <w:t>前缀/前缀长度</w:t>
      </w:r>
      <w:r>
        <w:rPr>
          <w:rFonts w:ascii="微软雅黑" w:eastAsia="微软雅黑" w:hAnsi="微软雅黑"/>
        </w:rPr>
        <w:t>：</w:t>
      </w:r>
      <w:r>
        <w:rPr>
          <w:rFonts w:ascii="微软雅黑" w:eastAsia="微软雅黑" w:hAnsi="微软雅黑" w:hint="eastAsia"/>
        </w:rPr>
        <w:t>【text文本框】显示</w:t>
      </w:r>
      <w:r>
        <w:rPr>
          <w:rFonts w:ascii="微软雅黑" w:eastAsia="微软雅黑" w:hAnsi="微软雅黑"/>
        </w:rPr>
        <w:t>地址池内IPv6地址前缀</w:t>
      </w:r>
      <w:r>
        <w:rPr>
          <w:rFonts w:ascii="微软雅黑" w:eastAsia="微软雅黑" w:hAnsi="微软雅黑" w:hint="eastAsia"/>
        </w:rPr>
        <w:t>/前缀长度</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编辑，前缀长度最大</w:t>
      </w:r>
      <w:r>
        <w:rPr>
          <w:rFonts w:ascii="微软雅黑" w:eastAsia="微软雅黑" w:hAnsi="微软雅黑" w:hint="eastAsia"/>
        </w:rPr>
        <w:t>64，根据</w:t>
      </w:r>
      <w:r>
        <w:rPr>
          <w:rFonts w:ascii="微软雅黑" w:eastAsia="微软雅黑" w:hAnsi="微软雅黑"/>
        </w:rPr>
        <w:t>前缀与前缀</w:t>
      </w:r>
      <w:r>
        <w:rPr>
          <w:rFonts w:ascii="微软雅黑" w:eastAsia="微软雅黑" w:hAnsi="微软雅黑" w:hint="eastAsia"/>
        </w:rPr>
        <w:t>长度</w:t>
      </w:r>
      <w:r>
        <w:rPr>
          <w:rFonts w:ascii="微软雅黑" w:eastAsia="微软雅黑" w:hAnsi="微软雅黑"/>
        </w:rPr>
        <w:t>相匹配原则进行修改，且需判断修改是否有效，否则均需报错。</w:t>
      </w:r>
    </w:p>
    <w:p w14:paraId="1200C2B7"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color w:val="FF0000"/>
        </w:rPr>
        <w:t>注</w:t>
      </w:r>
      <w:r>
        <w:rPr>
          <w:rFonts w:ascii="微软雅黑" w:eastAsia="微软雅黑" w:hAnsi="微软雅黑" w:hint="eastAsia"/>
          <w:color w:val="FF0000"/>
        </w:rPr>
        <w:t>：</w:t>
      </w:r>
      <w:r>
        <w:rPr>
          <w:rFonts w:ascii="微软雅黑" w:eastAsia="微软雅黑" w:hAnsi="微软雅黑"/>
        </w:rPr>
        <w:t>从地址池内</w:t>
      </w:r>
      <w:r>
        <w:rPr>
          <w:rFonts w:ascii="微软雅黑" w:eastAsia="微软雅黑" w:hAnsi="微软雅黑" w:hint="eastAsia"/>
        </w:rPr>
        <w:t>继承</w:t>
      </w:r>
      <w:r>
        <w:rPr>
          <w:rFonts w:ascii="微软雅黑" w:eastAsia="微软雅黑" w:hAnsi="微软雅黑"/>
        </w:rPr>
        <w:t>的前缀固定不能修改。</w:t>
      </w:r>
    </w:p>
    <w:p w14:paraId="423AADE3" w14:textId="77777777"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hint="eastAsia"/>
        </w:rPr>
        <w:t>客户端</w:t>
      </w:r>
      <w:r>
        <w:rPr>
          <w:rFonts w:ascii="微软雅黑" w:eastAsia="微软雅黑" w:hAnsi="微软雅黑"/>
        </w:rPr>
        <w:t>名称：【</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客户端的名称</w:t>
      </w:r>
      <w:r>
        <w:rPr>
          <w:rFonts w:ascii="微软雅黑" w:eastAsia="微软雅黑" w:hAnsi="微软雅黑" w:hint="eastAsia"/>
        </w:rPr>
        <w:t>，</w:t>
      </w:r>
      <w:r>
        <w:rPr>
          <w:rFonts w:ascii="微软雅黑" w:eastAsia="微软雅黑" w:hAnsi="微软雅黑"/>
        </w:rPr>
        <w:t>最长</w:t>
      </w:r>
      <w:r>
        <w:rPr>
          <w:rFonts w:ascii="微软雅黑" w:eastAsia="微软雅黑" w:hAnsi="微软雅黑" w:hint="eastAsia"/>
        </w:rPr>
        <w:t>64字符</w:t>
      </w:r>
      <w:r>
        <w:rPr>
          <w:rFonts w:ascii="微软雅黑" w:eastAsia="微软雅黑" w:hAnsi="微软雅黑"/>
        </w:rPr>
        <w:t>，</w:t>
      </w:r>
      <w:r>
        <w:rPr>
          <w:rFonts w:ascii="微软雅黑" w:eastAsia="微软雅黑" w:hAnsi="微软雅黑" w:hint="eastAsia"/>
        </w:rPr>
        <w:t>允许</w:t>
      </w:r>
      <w:r>
        <w:rPr>
          <w:rFonts w:ascii="微软雅黑" w:eastAsia="微软雅黑" w:hAnsi="微软雅黑"/>
        </w:rPr>
        <w:t>输入的字符有数字</w:t>
      </w:r>
      <w:r>
        <w:rPr>
          <w:rFonts w:ascii="微软雅黑" w:eastAsia="微软雅黑" w:hAnsi="微软雅黑" w:hint="eastAsia"/>
        </w:rPr>
        <w:t>0</w:t>
      </w:r>
      <w:r>
        <w:rPr>
          <w:rFonts w:ascii="微软雅黑" w:eastAsia="微软雅黑" w:hAnsi="微软雅黑"/>
        </w:rPr>
        <w:t>-9</w:t>
      </w:r>
      <w:r>
        <w:rPr>
          <w:rFonts w:ascii="微软雅黑" w:eastAsia="微软雅黑" w:hAnsi="微软雅黑" w:hint="eastAsia"/>
        </w:rPr>
        <w:t>、</w:t>
      </w:r>
      <w:r>
        <w:rPr>
          <w:rFonts w:ascii="微软雅黑" w:eastAsia="微软雅黑" w:hAnsi="微软雅黑"/>
        </w:rPr>
        <w:t>字母a-z</w:t>
      </w:r>
      <w:r>
        <w:rPr>
          <w:rFonts w:ascii="微软雅黑" w:eastAsia="微软雅黑" w:hAnsi="微软雅黑" w:hint="eastAsia"/>
        </w:rPr>
        <w:t>/</w:t>
      </w:r>
      <w:r>
        <w:rPr>
          <w:rFonts w:ascii="微软雅黑" w:eastAsia="微软雅黑" w:hAnsi="微软雅黑"/>
        </w:rPr>
        <w:t>A-Z</w:t>
      </w:r>
      <w:r>
        <w:rPr>
          <w:rFonts w:ascii="微软雅黑" w:eastAsia="微软雅黑" w:hAnsi="微软雅黑" w:hint="eastAsia"/>
        </w:rPr>
        <w:t>和</w:t>
      </w:r>
      <w:r>
        <w:rPr>
          <w:rFonts w:ascii="微软雅黑" w:eastAsia="微软雅黑" w:hAnsi="微软雅黑"/>
        </w:rPr>
        <w:t>特殊字符</w:t>
      </w:r>
      <w:r>
        <w:rPr>
          <w:rFonts w:ascii="微软雅黑" w:eastAsia="微软雅黑" w:hAnsi="微软雅黑" w:hint="eastAsia"/>
        </w:rPr>
        <w:t>._</w:t>
      </w:r>
      <w:r>
        <w:rPr>
          <w:rFonts w:ascii="微软雅黑" w:eastAsia="微软雅黑" w:hAnsi="微软雅黑"/>
        </w:rPr>
        <w:t>@-</w:t>
      </w:r>
      <w:r>
        <w:rPr>
          <w:rFonts w:ascii="微软雅黑" w:eastAsia="微软雅黑" w:hAnsi="微软雅黑" w:hint="eastAsia"/>
        </w:rPr>
        <w:t xml:space="preserve"> 和</w:t>
      </w:r>
      <w:r>
        <w:rPr>
          <w:rFonts w:ascii="微软雅黑" w:eastAsia="微软雅黑" w:hAnsi="微软雅黑"/>
        </w:rPr>
        <w:t>空格（</w:t>
      </w:r>
      <w:r>
        <w:rPr>
          <w:rFonts w:ascii="微软雅黑" w:eastAsia="微软雅黑" w:hAnsi="微软雅黑" w:hint="eastAsia"/>
        </w:rPr>
        <w:t>仅</w:t>
      </w:r>
      <w:r>
        <w:rPr>
          <w:rFonts w:ascii="微软雅黑" w:eastAsia="微软雅黑" w:hAnsi="微软雅黑"/>
        </w:rPr>
        <w:t>允许</w:t>
      </w:r>
      <w:r>
        <w:rPr>
          <w:rFonts w:ascii="微软雅黑" w:eastAsia="微软雅黑" w:hAnsi="微软雅黑" w:hint="eastAsia"/>
        </w:rPr>
        <w:t>空格</w:t>
      </w:r>
      <w:r>
        <w:rPr>
          <w:rFonts w:ascii="微软雅黑" w:eastAsia="微软雅黑" w:hAnsi="微软雅黑"/>
        </w:rPr>
        <w:t>在字符中间）</w:t>
      </w:r>
    </w:p>
    <w:p w14:paraId="602DBB46" w14:textId="77777777"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hint="eastAsia"/>
        </w:rPr>
        <w:t>客户端MAC地址</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客户端的</w:t>
      </w:r>
      <w:r>
        <w:rPr>
          <w:rFonts w:ascii="微软雅黑" w:eastAsia="微软雅黑" w:hAnsi="微软雅黑" w:hint="eastAsia"/>
        </w:rPr>
        <w:t>MAC</w:t>
      </w:r>
      <w:r>
        <w:rPr>
          <w:rFonts w:ascii="微软雅黑" w:eastAsia="微软雅黑" w:hAnsi="微软雅黑"/>
        </w:rPr>
        <w:t>地址，输入格式为HH:HH:HH:HH:HH:HH(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r>
        <w:rPr>
          <w:rFonts w:ascii="微软雅黑" w:eastAsia="微软雅黑" w:hAnsi="微软雅黑" w:hint="eastAsia"/>
        </w:rPr>
        <w:t>，形如00:10:DC:28:A4:E9</w:t>
      </w:r>
    </w:p>
    <w:p w14:paraId="55765627" w14:textId="77777777"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hint="eastAsia"/>
        </w:rPr>
        <w:t>硬件地址</w:t>
      </w:r>
      <w:r>
        <w:rPr>
          <w:rFonts w:ascii="微软雅黑" w:eastAsia="微软雅黑" w:hAnsi="微软雅黑"/>
        </w:rPr>
        <w:t>类型：</w:t>
      </w:r>
      <w:r>
        <w:rPr>
          <w:rFonts w:ascii="微软雅黑" w:eastAsia="微软雅黑" w:hAnsi="微软雅黑" w:hint="eastAsia"/>
        </w:rPr>
        <w:t>【下拉框】设置客户端</w:t>
      </w:r>
      <w:r>
        <w:rPr>
          <w:rFonts w:ascii="微软雅黑" w:eastAsia="微软雅黑" w:hAnsi="微软雅黑"/>
        </w:rPr>
        <w:t>的硬件地址类型，选项有</w:t>
      </w:r>
      <w:r>
        <w:rPr>
          <w:rFonts w:ascii="微软雅黑" w:eastAsia="微软雅黑" w:hAnsi="微软雅黑" w:hint="eastAsia"/>
        </w:rPr>
        <w:t>{</w:t>
      </w:r>
      <w:r>
        <w:rPr>
          <w:rFonts w:ascii="微软雅黑" w:eastAsia="微软雅黑" w:hAnsi="微软雅黑"/>
        </w:rPr>
        <w:t>Ethernet | IEEE802}</w:t>
      </w:r>
      <w:r>
        <w:rPr>
          <w:rFonts w:ascii="微软雅黑" w:eastAsia="微软雅黑" w:hAnsi="微软雅黑" w:hint="eastAsia"/>
        </w:rPr>
        <w:t>，</w:t>
      </w:r>
      <w:r>
        <w:rPr>
          <w:rFonts w:ascii="微软雅黑" w:eastAsia="微软雅黑" w:hAnsi="微软雅黑"/>
        </w:rPr>
        <w:t>默认Ethernet。</w:t>
      </w:r>
    </w:p>
    <w:p w14:paraId="37D3FB52" w14:textId="77777777" w:rsidR="0076630D" w:rsidRDefault="00D7272D" w:rsidP="00B10728">
      <w:pPr>
        <w:pStyle w:val="af2"/>
        <w:numPr>
          <w:ilvl w:val="0"/>
          <w:numId w:val="203"/>
        </w:numPr>
        <w:ind w:firstLineChars="0"/>
        <w:rPr>
          <w:rFonts w:ascii="微软雅黑" w:eastAsia="微软雅黑" w:hAnsi="微软雅黑"/>
        </w:rPr>
      </w:pPr>
      <w:r>
        <w:rPr>
          <w:rFonts w:ascii="微软雅黑" w:eastAsia="微软雅黑" w:hAnsi="微软雅黑" w:hint="eastAsia"/>
        </w:rPr>
        <w:t>客户端DU</w:t>
      </w:r>
      <w:r>
        <w:rPr>
          <w:rFonts w:ascii="微软雅黑" w:eastAsia="微软雅黑" w:hAnsi="微软雅黑"/>
        </w:rPr>
        <w:t>ID：</w:t>
      </w:r>
      <w:r>
        <w:rPr>
          <w:rFonts w:ascii="微软雅黑" w:eastAsia="微软雅黑" w:hAnsi="微软雅黑" w:hint="eastAsia"/>
        </w:rPr>
        <w:t>【text文本框】设置</w:t>
      </w:r>
      <w:r>
        <w:rPr>
          <w:rFonts w:ascii="微软雅黑" w:eastAsia="微软雅黑" w:hAnsi="微软雅黑"/>
        </w:rPr>
        <w:t>绑定的客户端</w:t>
      </w:r>
      <w:r>
        <w:rPr>
          <w:rFonts w:ascii="微软雅黑" w:eastAsia="微软雅黑" w:hAnsi="微软雅黑" w:hint="eastAsia"/>
        </w:rPr>
        <w:t>DU</w:t>
      </w:r>
      <w:r>
        <w:rPr>
          <w:rFonts w:ascii="微软雅黑" w:eastAsia="微软雅黑" w:hAnsi="微软雅黑"/>
        </w:rPr>
        <w:t>ID</w:t>
      </w:r>
      <w:r>
        <w:rPr>
          <w:rFonts w:ascii="微软雅黑" w:eastAsia="微软雅黑" w:hAnsi="微软雅黑" w:hint="eastAsia"/>
        </w:rPr>
        <w:t>，以</w:t>
      </w:r>
      <w:r>
        <w:rPr>
          <w:rFonts w:ascii="微软雅黑" w:eastAsia="微软雅黑" w:hAnsi="微软雅黑"/>
        </w:rPr>
        <w:t>十六进制格式输入，</w:t>
      </w:r>
      <w:r>
        <w:rPr>
          <w:rFonts w:ascii="微软雅黑" w:eastAsia="微软雅黑" w:hAnsi="微软雅黑" w:hint="eastAsia"/>
        </w:rPr>
        <w:t>4</w:t>
      </w:r>
      <w:r>
        <w:rPr>
          <w:rFonts w:ascii="微软雅黑" w:eastAsia="微软雅黑" w:hAnsi="微软雅黑"/>
        </w:rPr>
        <w:t>-200</w:t>
      </w:r>
      <w:r>
        <w:rPr>
          <w:rFonts w:ascii="微软雅黑" w:eastAsia="微软雅黑" w:hAnsi="微软雅黑" w:hint="eastAsia"/>
        </w:rPr>
        <w:t>字符且必须</w:t>
      </w:r>
      <w:r>
        <w:rPr>
          <w:rFonts w:ascii="微软雅黑" w:eastAsia="微软雅黑" w:hAnsi="微软雅黑"/>
        </w:rPr>
        <w:t>为偶数个</w:t>
      </w:r>
    </w:p>
    <w:p w14:paraId="5A5D5ADE" w14:textId="77777777" w:rsidR="0076630D" w:rsidRDefault="00D7272D">
      <w:pPr>
        <w:rPr>
          <w:rFonts w:ascii="微软雅黑" w:eastAsia="微软雅黑" w:hAnsi="微软雅黑"/>
        </w:rPr>
      </w:pPr>
      <w:r>
        <w:rPr>
          <w:rFonts w:ascii="微软雅黑" w:eastAsia="微软雅黑" w:hAnsi="微软雅黑" w:hint="eastAsia"/>
        </w:rPr>
        <w:t>列表</w:t>
      </w:r>
      <w:r>
        <w:rPr>
          <w:rFonts w:ascii="微软雅黑" w:eastAsia="微软雅黑" w:hAnsi="微软雅黑"/>
        </w:rPr>
        <w:t>：</w:t>
      </w:r>
    </w:p>
    <w:p w14:paraId="4A73EDEF" w14:textId="77777777" w:rsidR="0076630D" w:rsidRDefault="00D7272D" w:rsidP="00B10728">
      <w:pPr>
        <w:pStyle w:val="af2"/>
        <w:numPr>
          <w:ilvl w:val="0"/>
          <w:numId w:val="204"/>
        </w:numPr>
        <w:ind w:firstLineChars="0"/>
        <w:rPr>
          <w:rFonts w:ascii="微软雅黑" w:eastAsia="微软雅黑" w:hAnsi="微软雅黑"/>
        </w:rPr>
      </w:pPr>
      <w:r>
        <w:rPr>
          <w:rFonts w:ascii="微软雅黑" w:eastAsia="微软雅黑" w:hAnsi="微软雅黑" w:hint="eastAsia"/>
        </w:rPr>
        <w:t>列表显示客户端名称、</w:t>
      </w:r>
      <w:r>
        <w:rPr>
          <w:rFonts w:ascii="微软雅黑" w:eastAsia="微软雅黑" w:hAnsi="微软雅黑"/>
        </w:rPr>
        <w:t>IPv6</w:t>
      </w:r>
      <w:r>
        <w:rPr>
          <w:rFonts w:ascii="微软雅黑" w:eastAsia="微软雅黑" w:hAnsi="微软雅黑" w:hint="eastAsia"/>
        </w:rPr>
        <w:t>地址/前缀长度</w:t>
      </w:r>
      <w:r>
        <w:rPr>
          <w:rFonts w:ascii="微软雅黑" w:eastAsia="微软雅黑" w:hAnsi="微软雅黑"/>
        </w:rPr>
        <w:t>、</w:t>
      </w:r>
      <w:r>
        <w:rPr>
          <w:rFonts w:ascii="微软雅黑" w:eastAsia="微软雅黑" w:hAnsi="微软雅黑" w:hint="eastAsia"/>
        </w:rPr>
        <w:t>类型</w:t>
      </w:r>
      <w:r>
        <w:rPr>
          <w:rFonts w:ascii="微软雅黑" w:eastAsia="微软雅黑" w:hAnsi="微软雅黑"/>
        </w:rPr>
        <w:t>（</w:t>
      </w:r>
      <w:r>
        <w:rPr>
          <w:rFonts w:ascii="微软雅黑" w:eastAsia="微软雅黑" w:hAnsi="微软雅黑" w:hint="eastAsia"/>
        </w:rPr>
        <w:t>动态</w:t>
      </w:r>
      <w:r>
        <w:rPr>
          <w:rFonts w:ascii="微软雅黑" w:eastAsia="微软雅黑" w:hAnsi="微软雅黑"/>
        </w:rPr>
        <w:t>|静态）</w:t>
      </w:r>
      <w:r>
        <w:rPr>
          <w:rFonts w:ascii="微软雅黑" w:eastAsia="微软雅黑" w:hAnsi="微软雅黑" w:hint="eastAsia"/>
        </w:rPr>
        <w:t>、剩余</w:t>
      </w:r>
      <w:r>
        <w:rPr>
          <w:rFonts w:ascii="微软雅黑" w:eastAsia="微软雅黑" w:hAnsi="微软雅黑"/>
        </w:rPr>
        <w:t>租约有效期</w:t>
      </w:r>
      <w:r>
        <w:rPr>
          <w:rFonts w:ascii="微软雅黑" w:eastAsia="微软雅黑" w:hAnsi="微软雅黑" w:hint="eastAsia"/>
        </w:rPr>
        <w:t>（仅</w:t>
      </w:r>
      <w:r>
        <w:rPr>
          <w:rFonts w:ascii="微软雅黑" w:eastAsia="微软雅黑" w:hAnsi="微软雅黑"/>
        </w:rPr>
        <w:t>动态有</w:t>
      </w:r>
      <w:r>
        <w:rPr>
          <w:rFonts w:ascii="微软雅黑" w:eastAsia="微软雅黑" w:hAnsi="微软雅黑" w:hint="eastAsia"/>
        </w:rPr>
        <w:t>）</w:t>
      </w:r>
    </w:p>
    <w:p w14:paraId="5C7BCA41"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静态</w:t>
      </w:r>
      <w:r>
        <w:rPr>
          <w:rFonts w:ascii="微软雅黑" w:eastAsia="微软雅黑" w:hAnsi="微软雅黑"/>
        </w:rPr>
        <w:t>IPv6绑定</w:t>
      </w:r>
      <w:r>
        <w:rPr>
          <w:rFonts w:ascii="微软雅黑" w:eastAsia="微软雅黑" w:hAnsi="微软雅黑" w:hint="eastAsia"/>
        </w:rPr>
        <w:t>表项</w:t>
      </w:r>
    </w:p>
    <w:p w14:paraId="140B170D"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Pr>
          <w:rFonts w:ascii="微软雅黑" w:eastAsia="微软雅黑" w:hAnsi="微软雅黑" w:hint="eastAsia"/>
        </w:rPr>
        <w:t>静态IP</w:t>
      </w:r>
      <w:r>
        <w:rPr>
          <w:rFonts w:ascii="微软雅黑" w:eastAsia="微软雅黑" w:hAnsi="微软雅黑"/>
        </w:rPr>
        <w:t>v6绑定表项</w:t>
      </w:r>
    </w:p>
    <w:p w14:paraId="088015BC"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一键绑定动态IPv6</w:t>
      </w:r>
      <w:r>
        <w:rPr>
          <w:rFonts w:ascii="微软雅黑" w:eastAsia="微软雅黑" w:hAnsi="微软雅黑" w:hint="eastAsia"/>
        </w:rPr>
        <w:t>表项</w:t>
      </w:r>
      <w:r>
        <w:rPr>
          <w:rFonts w:ascii="微软雅黑" w:eastAsia="微软雅黑" w:hAnsi="微软雅黑"/>
        </w:rPr>
        <w:t>为静态</w:t>
      </w:r>
      <w:r>
        <w:rPr>
          <w:rFonts w:ascii="微软雅黑" w:eastAsia="微软雅黑" w:hAnsi="微软雅黑" w:hint="eastAsia"/>
        </w:rPr>
        <w:t>表项</w:t>
      </w:r>
    </w:p>
    <w:p w14:paraId="34CE6FC4"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分页</w:t>
      </w:r>
    </w:p>
    <w:p w14:paraId="6EA27AF5"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lastRenderedPageBreak/>
        <w:t>支持刷新</w:t>
      </w:r>
    </w:p>
    <w:p w14:paraId="6A53F127" w14:textId="77777777" w:rsidR="0076630D" w:rsidRDefault="00D7272D" w:rsidP="00B10728">
      <w:pPr>
        <w:pStyle w:val="af2"/>
        <w:numPr>
          <w:ilvl w:val="0"/>
          <w:numId w:val="20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按IPv6地址、客户端</w:t>
      </w:r>
      <w:r>
        <w:rPr>
          <w:rFonts w:ascii="微软雅黑" w:eastAsia="微软雅黑" w:hAnsi="微软雅黑" w:hint="eastAsia"/>
        </w:rPr>
        <w:t>名称</w:t>
      </w:r>
      <w:r>
        <w:rPr>
          <w:rFonts w:ascii="微软雅黑" w:eastAsia="微软雅黑" w:hAnsi="微软雅黑"/>
        </w:rPr>
        <w:t>进行搜索匹配</w:t>
      </w:r>
    </w:p>
    <w:p w14:paraId="31575197" w14:textId="77777777" w:rsidR="0076630D" w:rsidRDefault="0076630D">
      <w:pPr>
        <w:rPr>
          <w:rFonts w:ascii="微软雅黑" w:eastAsia="微软雅黑" w:hAnsi="微软雅黑"/>
        </w:rPr>
      </w:pPr>
    </w:p>
    <w:p w14:paraId="7DE1E152" w14:textId="77777777" w:rsidR="0076630D" w:rsidRDefault="0076630D">
      <w:pPr>
        <w:rPr>
          <w:rFonts w:ascii="微软雅黑" w:eastAsia="微软雅黑" w:hAnsi="微软雅黑"/>
        </w:rPr>
      </w:pPr>
    </w:p>
    <w:p w14:paraId="5D8E1454" w14:textId="77777777" w:rsidR="0076630D" w:rsidRDefault="0076630D">
      <w:pPr>
        <w:rPr>
          <w:rFonts w:ascii="微软雅黑" w:eastAsia="微软雅黑" w:hAnsi="微软雅黑"/>
        </w:rPr>
      </w:pPr>
    </w:p>
    <w:p w14:paraId="2EAEB900" w14:textId="77777777" w:rsidR="0076630D" w:rsidRDefault="0076630D">
      <w:pPr>
        <w:rPr>
          <w:rFonts w:ascii="微软雅黑" w:eastAsia="微软雅黑" w:hAnsi="微软雅黑"/>
        </w:rPr>
      </w:pPr>
    </w:p>
    <w:p w14:paraId="7FFC10B5" w14:textId="77777777" w:rsidR="0076630D" w:rsidRDefault="00D7272D">
      <w:pPr>
        <w:pStyle w:val="3"/>
        <w:numPr>
          <w:ilvl w:val="2"/>
          <w:numId w:val="1"/>
        </w:numPr>
      </w:pPr>
      <w:bookmarkStart w:id="348" w:name="_Toc149138829"/>
      <w:r>
        <w:t>DHCP</w:t>
      </w:r>
      <w:r>
        <w:t>中继</w:t>
      </w:r>
      <w:r>
        <w:rPr>
          <w:rFonts w:hint="eastAsia"/>
        </w:rPr>
        <w:t>/</w:t>
      </w:r>
      <w:r>
        <w:t>DHCP Relay</w:t>
      </w:r>
      <w:bookmarkEnd w:id="348"/>
    </w:p>
    <w:p w14:paraId="0419FC8C" w14:textId="77777777" w:rsidR="0076630D" w:rsidRDefault="00D7272D">
      <w:pPr>
        <w:ind w:firstLine="420"/>
        <w:rPr>
          <w:rFonts w:ascii="微软雅黑" w:eastAsia="微软雅黑" w:hAnsi="微软雅黑"/>
        </w:rPr>
      </w:pPr>
      <w:r>
        <w:rPr>
          <w:rFonts w:ascii="微软雅黑" w:eastAsia="微软雅黑" w:hAnsi="微软雅黑" w:hint="eastAsia"/>
        </w:rPr>
        <w:t>设备</w:t>
      </w:r>
      <w:r>
        <w:rPr>
          <w:rFonts w:ascii="微软雅黑" w:eastAsia="微软雅黑" w:hAnsi="微软雅黑"/>
        </w:rPr>
        <w:t>作为DHCP中继时，需要配置DHCP中继代理的DHCP服务器的IP地址，以实现中继转发DHCP客户端和服务器之间的DHCP报文。配置</w:t>
      </w:r>
      <w:r>
        <w:rPr>
          <w:rFonts w:ascii="微软雅黑" w:eastAsia="微软雅黑" w:hAnsi="微软雅黑" w:hint="eastAsia"/>
        </w:rPr>
        <w:t>DHCP</w:t>
      </w:r>
      <w:r>
        <w:rPr>
          <w:rFonts w:ascii="微软雅黑" w:eastAsia="微软雅黑" w:hAnsi="微软雅黑"/>
        </w:rPr>
        <w:t>服务器的IP</w:t>
      </w:r>
      <w:r>
        <w:rPr>
          <w:rFonts w:ascii="微软雅黑" w:eastAsia="微软雅黑" w:hAnsi="微软雅黑" w:hint="eastAsia"/>
        </w:rPr>
        <w:t>地址</w:t>
      </w:r>
      <w:r>
        <w:rPr>
          <w:rFonts w:ascii="微软雅黑" w:eastAsia="微软雅黑" w:hAnsi="微软雅黑"/>
        </w:rPr>
        <w:t>方法有两种：</w:t>
      </w:r>
      <w:r>
        <w:rPr>
          <w:rFonts w:ascii="微软雅黑" w:eastAsia="微软雅黑" w:hAnsi="微软雅黑" w:hint="eastAsia"/>
        </w:rPr>
        <w:t>（1）在</w:t>
      </w:r>
      <w:r>
        <w:rPr>
          <w:rFonts w:ascii="微软雅黑" w:eastAsia="微软雅黑" w:hAnsi="微软雅黑"/>
        </w:rPr>
        <w:t>接口下配置；（</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在</w:t>
      </w:r>
      <w:r>
        <w:rPr>
          <w:rFonts w:ascii="微软雅黑" w:eastAsia="微软雅黑" w:hAnsi="微软雅黑"/>
        </w:rPr>
        <w:t>DHCP服务器组下配置。</w:t>
      </w:r>
    </w:p>
    <w:p w14:paraId="73FA4605" w14:textId="77777777" w:rsidR="0076630D" w:rsidRDefault="00D7272D">
      <w:pPr>
        <w:ind w:firstLine="420"/>
        <w:rPr>
          <w:rFonts w:ascii="微软雅黑" w:eastAsia="微软雅黑" w:hAnsi="微软雅黑"/>
        </w:rPr>
      </w:pPr>
      <w:r>
        <w:rPr>
          <w:rFonts w:ascii="微软雅黑" w:eastAsia="微软雅黑" w:hAnsi="微软雅黑" w:hint="eastAsia"/>
        </w:rPr>
        <w:t>配置</w:t>
      </w:r>
      <w:r>
        <w:rPr>
          <w:rFonts w:ascii="微软雅黑" w:eastAsia="微软雅黑" w:hAnsi="微软雅黑"/>
        </w:rPr>
        <w:t>DHCPv6中继功能时，</w:t>
      </w:r>
      <w:r>
        <w:rPr>
          <w:rFonts w:ascii="微软雅黑" w:eastAsia="微软雅黑" w:hAnsi="微软雅黑" w:hint="eastAsia"/>
        </w:rPr>
        <w:t>一般</w:t>
      </w:r>
      <w:r>
        <w:rPr>
          <w:rFonts w:ascii="微软雅黑" w:eastAsia="微软雅黑" w:hAnsi="微软雅黑"/>
        </w:rPr>
        <w:t>支持两种</w:t>
      </w:r>
      <w:r>
        <w:rPr>
          <w:rFonts w:ascii="微软雅黑" w:eastAsia="微软雅黑" w:hAnsi="微软雅黑" w:hint="eastAsia"/>
        </w:rPr>
        <w:t>配置方式</w:t>
      </w:r>
      <w:r>
        <w:rPr>
          <w:rFonts w:ascii="微软雅黑" w:eastAsia="微软雅黑" w:hAnsi="微软雅黑"/>
        </w:rPr>
        <w:t>：</w:t>
      </w:r>
    </w:p>
    <w:p w14:paraId="635D32BD" w14:textId="77777777" w:rsidR="0076630D" w:rsidRDefault="00D7272D">
      <w:pPr>
        <w:ind w:firstLine="420"/>
        <w:rPr>
          <w:rFonts w:ascii="微软雅黑" w:eastAsia="微软雅黑" w:hAnsi="微软雅黑"/>
        </w:rPr>
      </w:pPr>
      <w:r>
        <w:rPr>
          <w:rFonts w:ascii="微软雅黑" w:eastAsia="微软雅黑" w:hAnsi="微软雅黑" w:hint="eastAsia"/>
        </w:rPr>
        <w:t>（1）直接在</w:t>
      </w:r>
      <w:r>
        <w:rPr>
          <w:rFonts w:ascii="微软雅黑" w:eastAsia="微软雅黑" w:hAnsi="微软雅黑"/>
        </w:rPr>
        <w:t>接口上配置DHCPv6服务器或下一跳中继的IPv6地址：适用于DHCPv6中继对端连接一个DHCPv6服务器或下一跳中继的场景。</w:t>
      </w:r>
    </w:p>
    <w:p w14:paraId="09705F7F" w14:textId="77777777" w:rsidR="0076630D" w:rsidRDefault="00D7272D">
      <w:pPr>
        <w:ind w:firstLine="420"/>
        <w:rPr>
          <w:rFonts w:ascii="微软雅黑" w:eastAsia="微软雅黑" w:hAnsi="微软雅黑"/>
        </w:rPr>
      </w:pPr>
      <w:r>
        <w:rPr>
          <w:rFonts w:ascii="微软雅黑" w:eastAsia="微软雅黑" w:hAnsi="微软雅黑" w:hint="eastAsia"/>
        </w:rPr>
        <w:t>（2）在</w:t>
      </w:r>
      <w:r>
        <w:rPr>
          <w:rFonts w:ascii="微软雅黑" w:eastAsia="微软雅黑" w:hAnsi="微软雅黑"/>
        </w:rPr>
        <w:t>接口上绑定DHCPv6服务器组</w:t>
      </w:r>
      <w:r>
        <w:rPr>
          <w:rFonts w:ascii="微软雅黑" w:eastAsia="微软雅黑" w:hAnsi="微软雅黑" w:hint="eastAsia"/>
        </w:rPr>
        <w:t>：先</w:t>
      </w:r>
      <w:r>
        <w:rPr>
          <w:rFonts w:ascii="微软雅黑" w:eastAsia="微软雅黑" w:hAnsi="微软雅黑"/>
        </w:rPr>
        <w:t>在</w:t>
      </w:r>
      <w:r>
        <w:rPr>
          <w:rFonts w:ascii="微软雅黑" w:eastAsia="微软雅黑" w:hAnsi="微软雅黑" w:hint="eastAsia"/>
        </w:rPr>
        <w:t>全局</w:t>
      </w:r>
      <w:r>
        <w:rPr>
          <w:rFonts w:ascii="微软雅黑" w:eastAsia="微软雅黑" w:hAnsi="微软雅黑"/>
        </w:rPr>
        <w:t>创建DHCPv6</w:t>
      </w:r>
      <w:r>
        <w:rPr>
          <w:rFonts w:ascii="微软雅黑" w:eastAsia="微软雅黑" w:hAnsi="微软雅黑" w:hint="eastAsia"/>
        </w:rPr>
        <w:t>服务器</w:t>
      </w:r>
      <w:r>
        <w:rPr>
          <w:rFonts w:ascii="微软雅黑" w:eastAsia="微软雅黑" w:hAnsi="微软雅黑"/>
        </w:rPr>
        <w:t>组，可以配置向DHCPv6服务器组添加多个DHCPv6服务器或下一跳中继的IPv6地址，然后</w:t>
      </w:r>
      <w:r>
        <w:rPr>
          <w:rFonts w:ascii="微软雅黑" w:eastAsia="微软雅黑" w:hAnsi="微软雅黑" w:hint="eastAsia"/>
        </w:rPr>
        <w:t>在</w:t>
      </w:r>
      <w:r>
        <w:rPr>
          <w:rFonts w:ascii="微软雅黑" w:eastAsia="微软雅黑" w:hAnsi="微软雅黑"/>
        </w:rPr>
        <w:t>接口上配置DHCPv6中继所对应的DHCPv6服务器组，</w:t>
      </w:r>
      <w:r>
        <w:rPr>
          <w:rFonts w:ascii="微软雅黑" w:eastAsia="微软雅黑" w:hAnsi="微软雅黑" w:hint="eastAsia"/>
        </w:rPr>
        <w:t>适用于</w:t>
      </w:r>
      <w:r>
        <w:rPr>
          <w:rFonts w:ascii="微软雅黑" w:eastAsia="微软雅黑" w:hAnsi="微软雅黑"/>
        </w:rPr>
        <w:t>DHCPv6中继对端连接多个DHCPv6服务器组</w:t>
      </w:r>
      <w:r>
        <w:rPr>
          <w:rFonts w:ascii="微软雅黑" w:eastAsia="微软雅黑" w:hAnsi="微软雅黑" w:hint="eastAsia"/>
        </w:rPr>
        <w:t>或</w:t>
      </w:r>
      <w:r>
        <w:rPr>
          <w:rFonts w:ascii="微软雅黑" w:eastAsia="微软雅黑" w:hAnsi="微软雅黑"/>
        </w:rPr>
        <w:t>下一跳中继的</w:t>
      </w:r>
      <w:r>
        <w:rPr>
          <w:rFonts w:ascii="微软雅黑" w:eastAsia="微软雅黑" w:hAnsi="微软雅黑" w:hint="eastAsia"/>
        </w:rPr>
        <w:t>场景</w:t>
      </w:r>
      <w:r>
        <w:rPr>
          <w:rFonts w:ascii="微软雅黑" w:eastAsia="微软雅黑" w:hAnsi="微软雅黑"/>
        </w:rPr>
        <w:t>，从而实现DHCPv6中继对DHCPv6服务器或</w:t>
      </w:r>
      <w:r>
        <w:rPr>
          <w:rFonts w:ascii="微软雅黑" w:eastAsia="微软雅黑" w:hAnsi="微软雅黑" w:hint="eastAsia"/>
        </w:rPr>
        <w:t>下一跳中继</w:t>
      </w:r>
      <w:r>
        <w:rPr>
          <w:rFonts w:ascii="微软雅黑" w:eastAsia="微软雅黑" w:hAnsi="微软雅黑"/>
        </w:rPr>
        <w:t>的灵活选择和统一管理。</w:t>
      </w:r>
    </w:p>
    <w:p w14:paraId="370C2EA7" w14:textId="77777777" w:rsidR="0076630D" w:rsidRDefault="00D7272D">
      <w:pPr>
        <w:ind w:firstLine="420"/>
        <w:rPr>
          <w:rFonts w:ascii="微软雅黑" w:eastAsia="微软雅黑" w:hAnsi="微软雅黑"/>
        </w:rPr>
      </w:pPr>
      <w:r>
        <w:rPr>
          <w:rFonts w:ascii="微软雅黑" w:eastAsia="微软雅黑" w:hAnsi="微软雅黑"/>
        </w:rPr>
        <w:t>DHCPv6客户端和DHCPv6</w:t>
      </w:r>
      <w:r>
        <w:rPr>
          <w:rFonts w:ascii="微软雅黑" w:eastAsia="微软雅黑" w:hAnsi="微软雅黑" w:hint="eastAsia"/>
        </w:rPr>
        <w:t>服务器</w:t>
      </w:r>
      <w:r>
        <w:rPr>
          <w:rFonts w:ascii="微软雅黑" w:eastAsia="微软雅黑" w:hAnsi="微软雅黑"/>
        </w:rPr>
        <w:t>之间</w:t>
      </w:r>
      <w:r>
        <w:rPr>
          <w:rFonts w:ascii="微软雅黑" w:eastAsia="微软雅黑" w:hAnsi="微软雅黑" w:hint="eastAsia"/>
        </w:rPr>
        <w:t>可以</w:t>
      </w:r>
      <w:r>
        <w:rPr>
          <w:rFonts w:ascii="微软雅黑" w:eastAsia="微软雅黑" w:hAnsi="微软雅黑"/>
        </w:rPr>
        <w:t>连接多个DHCPv6</w:t>
      </w:r>
      <w:r>
        <w:rPr>
          <w:rFonts w:ascii="微软雅黑" w:eastAsia="微软雅黑" w:hAnsi="微软雅黑" w:hint="eastAsia"/>
        </w:rPr>
        <w:t>中继</w:t>
      </w:r>
      <w:r>
        <w:rPr>
          <w:rFonts w:ascii="微软雅黑" w:eastAsia="微软雅黑" w:hAnsi="微软雅黑"/>
        </w:rPr>
        <w:t>，当设备作为DHCPv6中继时，如果对端连接的是DHCPv6服务器，使能DHCPv6中继是需要</w:t>
      </w:r>
      <w:r>
        <w:rPr>
          <w:rFonts w:ascii="微软雅黑" w:eastAsia="微软雅黑" w:hAnsi="微软雅黑" w:hint="eastAsia"/>
        </w:rPr>
        <w:t>指定</w:t>
      </w:r>
      <w:r>
        <w:rPr>
          <w:rFonts w:ascii="微软雅黑" w:eastAsia="微软雅黑" w:hAnsi="微软雅黑"/>
        </w:rPr>
        <w:t>DHCPv6服务器的IPv6地址；如果</w:t>
      </w:r>
      <w:r>
        <w:rPr>
          <w:rFonts w:ascii="微软雅黑" w:eastAsia="微软雅黑" w:hAnsi="微软雅黑" w:hint="eastAsia"/>
        </w:rPr>
        <w:t>对端</w:t>
      </w:r>
      <w:r>
        <w:rPr>
          <w:rFonts w:ascii="微软雅黑" w:eastAsia="微软雅黑" w:hAnsi="微软雅黑"/>
        </w:rPr>
        <w:t>连接的是下一跳</w:t>
      </w:r>
      <w:r>
        <w:rPr>
          <w:rFonts w:ascii="微软雅黑" w:eastAsia="微软雅黑" w:hAnsi="微软雅黑" w:hint="eastAsia"/>
        </w:rPr>
        <w:t>中继</w:t>
      </w:r>
      <w:r>
        <w:rPr>
          <w:rFonts w:ascii="微软雅黑" w:eastAsia="微软雅黑" w:hAnsi="微软雅黑"/>
        </w:rPr>
        <w:t>，则需要指定下一跳中继的</w:t>
      </w:r>
      <w:r>
        <w:rPr>
          <w:rFonts w:ascii="微软雅黑" w:eastAsia="微软雅黑" w:hAnsi="微软雅黑"/>
        </w:rPr>
        <w:lastRenderedPageBreak/>
        <w:t>IPv6地址，并在下一跳中继上指定对端DHCPv6服务器或下一跳</w:t>
      </w:r>
      <w:r>
        <w:rPr>
          <w:rFonts w:ascii="微软雅黑" w:eastAsia="微软雅黑" w:hAnsi="微软雅黑" w:hint="eastAsia"/>
        </w:rPr>
        <w:t>中继的</w:t>
      </w:r>
      <w:r>
        <w:rPr>
          <w:rFonts w:ascii="微软雅黑" w:eastAsia="微软雅黑" w:hAnsi="微软雅黑"/>
        </w:rPr>
        <w:t>IPv6地址。</w:t>
      </w:r>
    </w:p>
    <w:p w14:paraId="69669A40" w14:textId="77777777" w:rsidR="0076630D" w:rsidRDefault="0076630D">
      <w:pPr>
        <w:rPr>
          <w:rFonts w:ascii="微软雅黑" w:eastAsia="微软雅黑" w:hAnsi="微软雅黑"/>
        </w:rPr>
      </w:pPr>
    </w:p>
    <w:p w14:paraId="2038846F" w14:textId="77777777" w:rsidR="0076630D" w:rsidRDefault="00D7272D">
      <w:pPr>
        <w:rPr>
          <w:rFonts w:ascii="微软雅黑" w:eastAsia="微软雅黑" w:hAnsi="微软雅黑"/>
        </w:rPr>
      </w:pPr>
      <w:r>
        <w:rPr>
          <w:rFonts w:ascii="微软雅黑" w:eastAsia="微软雅黑" w:hAnsi="微软雅黑"/>
        </w:rPr>
        <w:t>GWN78xx系列支持在接口下配置。</w:t>
      </w:r>
    </w:p>
    <w:p w14:paraId="333D617A" w14:textId="77777777" w:rsidR="0076630D" w:rsidRDefault="00D7272D">
      <w:pPr>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若在</w:t>
      </w:r>
      <w:r>
        <w:rPr>
          <w:rFonts w:ascii="微软雅黑" w:eastAsia="微软雅黑" w:hAnsi="微软雅黑" w:hint="eastAsia"/>
        </w:rPr>
        <w:t>同一</w:t>
      </w:r>
      <w:r>
        <w:rPr>
          <w:rFonts w:ascii="微软雅黑" w:eastAsia="微软雅黑" w:hAnsi="微软雅黑"/>
        </w:rPr>
        <w:t>VLAN接口上</w:t>
      </w:r>
      <w:r>
        <w:rPr>
          <w:rFonts w:ascii="微软雅黑" w:eastAsia="微软雅黑" w:hAnsi="微软雅黑" w:hint="eastAsia"/>
        </w:rPr>
        <w:t>同时</w:t>
      </w:r>
      <w:r>
        <w:rPr>
          <w:rFonts w:ascii="微软雅黑" w:eastAsia="微软雅黑" w:hAnsi="微软雅黑"/>
        </w:rPr>
        <w:t>开启了DHCP服务和DHCP中继，</w:t>
      </w:r>
      <w:r>
        <w:rPr>
          <w:rFonts w:ascii="微软雅黑" w:eastAsia="微软雅黑" w:hAnsi="微软雅黑" w:hint="eastAsia"/>
        </w:rPr>
        <w:t>优先处理本地</w:t>
      </w:r>
      <w:r>
        <w:rPr>
          <w:rFonts w:ascii="微软雅黑" w:eastAsia="微软雅黑" w:hAnsi="微软雅黑"/>
        </w:rPr>
        <w:t xml:space="preserve">DHCP </w:t>
      </w:r>
      <w:r>
        <w:rPr>
          <w:rFonts w:ascii="微软雅黑" w:eastAsia="微软雅黑" w:hAnsi="微软雅黑" w:hint="eastAsia"/>
        </w:rPr>
        <w:t>服务器（接口地址池）的</w:t>
      </w:r>
      <w:r>
        <w:rPr>
          <w:rFonts w:ascii="微软雅黑" w:eastAsia="微软雅黑" w:hAnsi="微软雅黑"/>
        </w:rPr>
        <w:t>流程，即优先使用本地DHCP服务器</w:t>
      </w:r>
      <w:r>
        <w:rPr>
          <w:rFonts w:ascii="微软雅黑" w:eastAsia="微软雅黑" w:hAnsi="微软雅黑" w:hint="eastAsia"/>
        </w:rPr>
        <w:t>（接口地址池）</w:t>
      </w:r>
      <w:r>
        <w:rPr>
          <w:rFonts w:ascii="微软雅黑" w:eastAsia="微软雅黑" w:hAnsi="微软雅黑"/>
        </w:rPr>
        <w:t>分配IP地址。当</w:t>
      </w:r>
      <w:r>
        <w:rPr>
          <w:rFonts w:ascii="微软雅黑" w:eastAsia="微软雅黑" w:hAnsi="微软雅黑" w:hint="eastAsia"/>
        </w:rPr>
        <w:t>本地</w:t>
      </w:r>
      <w:r>
        <w:rPr>
          <w:rFonts w:ascii="微软雅黑" w:eastAsia="微软雅黑" w:hAnsi="微软雅黑"/>
        </w:rPr>
        <w:t>服务器无法分配IP地址</w:t>
      </w:r>
      <w:r>
        <w:rPr>
          <w:rFonts w:ascii="微软雅黑" w:eastAsia="微软雅黑" w:hAnsi="微软雅黑" w:hint="eastAsia"/>
        </w:rPr>
        <w:t>时</w:t>
      </w:r>
      <w:r>
        <w:rPr>
          <w:rFonts w:ascii="微软雅黑" w:eastAsia="微软雅黑" w:hAnsi="微软雅黑"/>
        </w:rPr>
        <w:t>，再通过DHCP中继使用远程服务器分配IP地址。</w:t>
      </w:r>
    </w:p>
    <w:p w14:paraId="54D16647" w14:textId="77777777" w:rsidR="0076630D" w:rsidRDefault="00D7272D">
      <w:pPr>
        <w:rPr>
          <w:rFonts w:ascii="微软雅黑" w:eastAsia="微软雅黑" w:hAnsi="微软雅黑"/>
        </w:rPr>
      </w:pPr>
      <w:r>
        <w:rPr>
          <w:rFonts w:ascii="微软雅黑" w:eastAsia="微软雅黑" w:hAnsi="微软雅黑" w:hint="eastAsia"/>
        </w:rPr>
        <w:t>【配置参数】</w:t>
      </w:r>
    </w:p>
    <w:p w14:paraId="004D8D49" w14:textId="77777777" w:rsidR="0076630D" w:rsidRDefault="00D7272D">
      <w:pPr>
        <w:rPr>
          <w:rFonts w:ascii="微软雅黑" w:eastAsia="微软雅黑" w:hAnsi="微软雅黑"/>
          <w:b/>
        </w:rPr>
      </w:pPr>
      <w:r>
        <w:rPr>
          <w:rFonts w:ascii="微软雅黑" w:eastAsia="微软雅黑" w:hAnsi="微软雅黑" w:hint="eastAsia"/>
          <w:b/>
        </w:rPr>
        <w:t>（一）DHCP</w:t>
      </w:r>
      <w:r>
        <w:rPr>
          <w:rFonts w:ascii="微软雅黑" w:eastAsia="微软雅黑" w:hAnsi="微软雅黑"/>
          <w:b/>
        </w:rPr>
        <w:t>中继</w:t>
      </w:r>
    </w:p>
    <w:p w14:paraId="3A31D4AE" w14:textId="77777777" w:rsidR="0076630D" w:rsidRDefault="00D7272D">
      <w:pPr>
        <w:rPr>
          <w:rFonts w:ascii="微软雅黑" w:eastAsia="微软雅黑" w:hAnsi="微软雅黑"/>
          <w:b/>
        </w:rPr>
      </w:pPr>
      <w:r>
        <w:rPr>
          <w:rFonts w:ascii="微软雅黑" w:eastAsia="微软雅黑" w:hAnsi="微软雅黑" w:hint="eastAsia"/>
          <w:b/>
        </w:rPr>
        <w:t>全局配置</w:t>
      </w:r>
      <w:r>
        <w:rPr>
          <w:rFonts w:ascii="微软雅黑" w:eastAsia="微软雅黑" w:hAnsi="微软雅黑"/>
          <w:b/>
        </w:rPr>
        <w:t>：</w:t>
      </w:r>
    </w:p>
    <w:p w14:paraId="24B8E2AB" w14:textId="77777777" w:rsidR="0076630D" w:rsidRDefault="00D7272D">
      <w:pPr>
        <w:rPr>
          <w:rFonts w:ascii="微软雅黑" w:eastAsia="微软雅黑" w:hAnsi="微软雅黑"/>
        </w:rPr>
      </w:pPr>
      <w:r>
        <w:rPr>
          <w:rFonts w:ascii="微软雅黑" w:eastAsia="微软雅黑" w:hAnsi="微软雅黑" w:hint="eastAsia"/>
        </w:rPr>
        <w:t>前提：</w:t>
      </w:r>
      <w:r>
        <w:rPr>
          <w:rFonts w:ascii="微软雅黑" w:eastAsia="微软雅黑" w:hAnsi="微软雅黑"/>
        </w:rPr>
        <w:t>开启DHCP中继功能之前，需开启DHCP功能。</w:t>
      </w:r>
    </w:p>
    <w:p w14:paraId="63DC789C" w14:textId="77777777" w:rsidR="0076630D" w:rsidRDefault="00D7272D" w:rsidP="00B10728">
      <w:pPr>
        <w:pStyle w:val="af2"/>
        <w:numPr>
          <w:ilvl w:val="0"/>
          <w:numId w:val="210"/>
        </w:numPr>
        <w:ind w:firstLineChars="0"/>
        <w:rPr>
          <w:rFonts w:ascii="微软雅黑" w:eastAsia="微软雅黑" w:hAnsi="微软雅黑"/>
        </w:rPr>
      </w:pPr>
      <w:r>
        <w:rPr>
          <w:rFonts w:ascii="微软雅黑" w:eastAsia="微软雅黑" w:hAnsi="微软雅黑" w:hint="eastAsia"/>
        </w:rPr>
        <w:t>DHCP</w:t>
      </w:r>
      <w:r>
        <w:rPr>
          <w:rFonts w:ascii="微软雅黑" w:eastAsia="微软雅黑" w:hAnsi="微软雅黑"/>
        </w:rPr>
        <w:t>中继：【</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是否开启全局DHCP中继功能</w:t>
      </w:r>
      <w:r>
        <w:rPr>
          <w:rFonts w:ascii="微软雅黑" w:eastAsia="微软雅黑" w:hAnsi="微软雅黑" w:hint="eastAsia"/>
        </w:rPr>
        <w:t>，</w:t>
      </w:r>
      <w:r>
        <w:rPr>
          <w:rFonts w:ascii="微软雅黑" w:eastAsia="微软雅黑" w:hAnsi="微软雅黑"/>
        </w:rPr>
        <w:t>默认关闭。</w:t>
      </w:r>
    </w:p>
    <w:p w14:paraId="1C0BE53F" w14:textId="77777777" w:rsidR="0076630D" w:rsidRDefault="00D7272D" w:rsidP="00B10728">
      <w:pPr>
        <w:pStyle w:val="af2"/>
        <w:numPr>
          <w:ilvl w:val="0"/>
          <w:numId w:val="210"/>
        </w:numPr>
        <w:ind w:firstLineChars="0"/>
        <w:rPr>
          <w:rFonts w:ascii="微软雅黑" w:eastAsia="微软雅黑" w:hAnsi="微软雅黑"/>
        </w:rPr>
      </w:pPr>
      <w:r>
        <w:rPr>
          <w:rFonts w:ascii="微软雅黑" w:eastAsia="微软雅黑" w:hAnsi="微软雅黑" w:hint="eastAsia"/>
        </w:rPr>
        <w:t>轮询</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w:t>
      </w:r>
      <w:r>
        <w:rPr>
          <w:rFonts w:ascii="微软雅黑" w:eastAsia="微软雅黑" w:hAnsi="微软雅黑" w:hint="eastAsia"/>
        </w:rPr>
        <w:t>DHCP</w:t>
      </w:r>
      <w:r>
        <w:rPr>
          <w:rFonts w:ascii="微软雅黑" w:eastAsia="微软雅黑" w:hAnsi="微软雅黑"/>
        </w:rPr>
        <w:t>中继的</w:t>
      </w:r>
      <w:r>
        <w:rPr>
          <w:rFonts w:ascii="微软雅黑" w:eastAsia="微软雅黑" w:hAnsi="微软雅黑" w:hint="eastAsia"/>
        </w:rPr>
        <w:t>轮询功能，</w:t>
      </w:r>
      <w:r>
        <w:rPr>
          <w:rFonts w:ascii="微软雅黑" w:eastAsia="微软雅黑" w:hAnsi="微软雅黑"/>
        </w:rPr>
        <w:t>默认关闭。</w:t>
      </w:r>
    </w:p>
    <w:p w14:paraId="0F665CEF" w14:textId="77777777" w:rsidR="0076630D" w:rsidRDefault="00D7272D" w:rsidP="00B10728">
      <w:pPr>
        <w:pStyle w:val="af2"/>
        <w:numPr>
          <w:ilvl w:val="0"/>
          <w:numId w:val="210"/>
        </w:numPr>
        <w:ind w:firstLineChars="0"/>
        <w:rPr>
          <w:rFonts w:ascii="微软雅黑" w:eastAsia="微软雅黑" w:hAnsi="微软雅黑"/>
        </w:rPr>
      </w:pPr>
      <w:r>
        <w:rPr>
          <w:rFonts w:ascii="微软雅黑" w:eastAsia="微软雅黑" w:hAnsi="微软雅黑" w:hint="eastAsia"/>
        </w:rPr>
        <w:t>TTL</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设置DHCP</w:t>
      </w:r>
      <w:r>
        <w:rPr>
          <w:rFonts w:ascii="微软雅黑" w:eastAsia="微软雅黑" w:hAnsi="微软雅黑"/>
        </w:rPr>
        <w:t>请求报文在经过DHCP中继三层转发之后的TTL值，取值为</w:t>
      </w:r>
      <w:r>
        <w:rPr>
          <w:rFonts w:ascii="微软雅黑" w:eastAsia="微软雅黑" w:hAnsi="微软雅黑" w:hint="eastAsia"/>
        </w:rPr>
        <w:t>1</w:t>
      </w:r>
      <w:r>
        <w:rPr>
          <w:rFonts w:ascii="微软雅黑" w:eastAsia="微软雅黑" w:hAnsi="微软雅黑"/>
        </w:rPr>
        <w:t>-16</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4</w:t>
      </w:r>
      <w:r>
        <w:rPr>
          <w:rFonts w:ascii="微软雅黑" w:eastAsia="微软雅黑" w:hAnsi="微软雅黑"/>
        </w:rPr>
        <w:t>。</w:t>
      </w:r>
    </w:p>
    <w:p w14:paraId="6507F565" w14:textId="77777777" w:rsidR="0076630D" w:rsidRDefault="0076630D">
      <w:pPr>
        <w:rPr>
          <w:rFonts w:ascii="微软雅黑" w:eastAsia="微软雅黑" w:hAnsi="微软雅黑"/>
        </w:rPr>
      </w:pPr>
    </w:p>
    <w:p w14:paraId="7D5E02D9" w14:textId="77777777" w:rsidR="0076630D" w:rsidRDefault="00D7272D">
      <w:pPr>
        <w:rPr>
          <w:rFonts w:ascii="微软雅黑" w:eastAsia="微软雅黑" w:hAnsi="微软雅黑"/>
          <w:b/>
        </w:rPr>
      </w:pPr>
      <w:r>
        <w:rPr>
          <w:rFonts w:ascii="微软雅黑" w:eastAsia="微软雅黑" w:hAnsi="微软雅黑" w:hint="eastAsia"/>
          <w:b/>
        </w:rPr>
        <w:t>D</w:t>
      </w:r>
      <w:r>
        <w:rPr>
          <w:rFonts w:ascii="微软雅黑" w:eastAsia="微软雅黑" w:hAnsi="微软雅黑"/>
          <w:b/>
        </w:rPr>
        <w:t>HCP服务器</w:t>
      </w:r>
      <w:r>
        <w:rPr>
          <w:rFonts w:ascii="微软雅黑" w:eastAsia="微软雅黑" w:hAnsi="微软雅黑" w:hint="eastAsia"/>
          <w:b/>
        </w:rPr>
        <w:t>：</w:t>
      </w:r>
    </w:p>
    <w:p w14:paraId="1AA032E6" w14:textId="77777777"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w:t>
      </w:r>
      <w:r>
        <w:rPr>
          <w:rFonts w:ascii="微软雅黑" w:eastAsia="微软雅黑" w:hAnsi="微软雅黑" w:hint="eastAsia"/>
        </w:rPr>
        <w:t>至多</w:t>
      </w:r>
      <w:r>
        <w:rPr>
          <w:rFonts w:ascii="微软雅黑" w:eastAsia="微软雅黑" w:hAnsi="微软雅黑"/>
        </w:rPr>
        <w:t>添加256</w:t>
      </w:r>
      <w:r>
        <w:rPr>
          <w:rFonts w:ascii="微软雅黑" w:eastAsia="微软雅黑" w:hAnsi="微软雅黑" w:hint="eastAsia"/>
        </w:rPr>
        <w:t>个</w:t>
      </w:r>
    </w:p>
    <w:p w14:paraId="0ECD62F8" w14:textId="77777777" w:rsidR="0076630D" w:rsidRDefault="00D7272D" w:rsidP="00B10728">
      <w:pPr>
        <w:pStyle w:val="af2"/>
        <w:numPr>
          <w:ilvl w:val="0"/>
          <w:numId w:val="211"/>
        </w:numPr>
        <w:ind w:firstLineChars="0"/>
        <w:rPr>
          <w:rFonts w:ascii="微软雅黑" w:eastAsia="微软雅黑" w:hAnsi="微软雅黑"/>
        </w:rPr>
      </w:pPr>
      <w:r>
        <w:rPr>
          <w:rFonts w:ascii="微软雅黑" w:eastAsia="微软雅黑" w:hAnsi="微软雅黑"/>
        </w:rPr>
        <w:t>接口</w:t>
      </w:r>
      <w:r>
        <w:rPr>
          <w:rFonts w:ascii="微软雅黑" w:eastAsia="微软雅黑" w:hAnsi="微软雅黑" w:hint="eastAsia"/>
        </w:rPr>
        <w:t>：【下拉框】</w:t>
      </w:r>
      <w:r>
        <w:rPr>
          <w:rFonts w:ascii="微软雅黑" w:eastAsia="微软雅黑" w:hAnsi="微软雅黑"/>
        </w:rPr>
        <w:t>从已有的VLAN接口</w:t>
      </w:r>
      <w:r>
        <w:rPr>
          <w:rFonts w:ascii="微软雅黑" w:eastAsia="微软雅黑" w:hAnsi="微软雅黑" w:hint="eastAsia"/>
        </w:rPr>
        <w:t>（仅支持</w:t>
      </w:r>
      <w:r>
        <w:rPr>
          <w:rFonts w:ascii="微软雅黑" w:eastAsia="微软雅黑" w:hAnsi="微软雅黑"/>
        </w:rPr>
        <w:t>静态IP配置的VLAN接口</w:t>
      </w:r>
      <w:r>
        <w:rPr>
          <w:rFonts w:ascii="微软雅黑" w:eastAsia="微软雅黑" w:hAnsi="微软雅黑" w:hint="eastAsia"/>
        </w:rPr>
        <w:t>）中选择</w:t>
      </w:r>
      <w:r>
        <w:rPr>
          <w:rFonts w:ascii="微软雅黑" w:eastAsia="微软雅黑" w:hAnsi="微软雅黑"/>
        </w:rPr>
        <w:t>，以VLAN接口名称为基准显示</w:t>
      </w:r>
      <w:r>
        <w:rPr>
          <w:rFonts w:ascii="微软雅黑" w:eastAsia="微软雅黑" w:hAnsi="微软雅黑" w:hint="eastAsia"/>
        </w:rPr>
        <w:t>。</w:t>
      </w:r>
    </w:p>
    <w:p w14:paraId="785A8D85"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一旦使用静态IP的VLAN接口创建接口地址池</w:t>
      </w:r>
      <w:r>
        <w:rPr>
          <w:rFonts w:ascii="微软雅黑" w:eastAsia="微软雅黑" w:hAnsi="微软雅黑" w:hint="eastAsia"/>
        </w:rPr>
        <w:t>或中继</w:t>
      </w:r>
      <w:r>
        <w:rPr>
          <w:rFonts w:ascii="微软雅黑" w:eastAsia="微软雅黑" w:hAnsi="微软雅黑"/>
        </w:rPr>
        <w:t>服务器后，VLAN接口处</w:t>
      </w:r>
      <w:r>
        <w:rPr>
          <w:rFonts w:ascii="微软雅黑" w:eastAsia="微软雅黑" w:hAnsi="微软雅黑" w:hint="eastAsia"/>
        </w:rPr>
        <w:t>禁止</w:t>
      </w:r>
      <w:r>
        <w:rPr>
          <w:rFonts w:ascii="微软雅黑" w:eastAsia="微软雅黑" w:hAnsi="微软雅黑"/>
        </w:rPr>
        <w:t>编辑</w:t>
      </w:r>
      <w:r>
        <w:rPr>
          <w:rFonts w:ascii="微软雅黑" w:eastAsia="微软雅黑" w:hAnsi="微软雅黑" w:hint="eastAsia"/>
        </w:rPr>
        <w:t>和</w:t>
      </w:r>
      <w:r>
        <w:rPr>
          <w:rFonts w:ascii="微软雅黑" w:eastAsia="微软雅黑" w:hAnsi="微软雅黑"/>
        </w:rPr>
        <w:t>删除</w:t>
      </w:r>
    </w:p>
    <w:p w14:paraId="44F427D2" w14:textId="77777777" w:rsidR="0076630D" w:rsidRDefault="00D7272D" w:rsidP="00B10728">
      <w:pPr>
        <w:pStyle w:val="af2"/>
        <w:numPr>
          <w:ilvl w:val="0"/>
          <w:numId w:val="211"/>
        </w:numPr>
        <w:ind w:firstLineChars="0"/>
        <w:rPr>
          <w:rFonts w:ascii="微软雅黑" w:eastAsia="微软雅黑" w:hAnsi="微软雅黑"/>
        </w:rPr>
      </w:pPr>
      <w:r>
        <w:rPr>
          <w:rFonts w:ascii="微软雅黑" w:eastAsia="微软雅黑" w:hAnsi="微软雅黑" w:hint="eastAsia"/>
        </w:rPr>
        <w:t>DHCP服务器</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设置DHCP</w:t>
      </w:r>
      <w:r>
        <w:rPr>
          <w:rFonts w:ascii="微软雅黑" w:eastAsia="微软雅黑" w:hAnsi="微软雅黑"/>
        </w:rPr>
        <w:t>服务器的地址，</w:t>
      </w:r>
      <w:r>
        <w:rPr>
          <w:rFonts w:ascii="微软雅黑" w:eastAsia="微软雅黑" w:hAnsi="微软雅黑" w:hint="eastAsia"/>
        </w:rPr>
        <w:t>需</w:t>
      </w:r>
      <w:r>
        <w:rPr>
          <w:rFonts w:ascii="微软雅黑" w:eastAsia="微软雅黑" w:hAnsi="微软雅黑"/>
        </w:rPr>
        <w:t>满足IPv4地址</w:t>
      </w:r>
      <w:r>
        <w:rPr>
          <w:rFonts w:ascii="微软雅黑" w:eastAsia="微软雅黑" w:hAnsi="微软雅黑"/>
        </w:rPr>
        <w:lastRenderedPageBreak/>
        <w:t>格式，</w:t>
      </w:r>
      <w:r>
        <w:rPr>
          <w:rFonts w:ascii="微软雅黑" w:eastAsia="微软雅黑" w:hAnsi="微软雅黑" w:hint="eastAsia"/>
        </w:rPr>
        <w:t>否则报错提示</w:t>
      </w:r>
      <w:r>
        <w:rPr>
          <w:rFonts w:ascii="微软雅黑" w:eastAsia="微软雅黑" w:hAnsi="微软雅黑"/>
        </w:rPr>
        <w:t>。支持</w:t>
      </w:r>
      <w:r>
        <w:rPr>
          <w:rFonts w:ascii="微软雅黑" w:eastAsia="微软雅黑" w:hAnsi="微软雅黑" w:hint="eastAsia"/>
        </w:rPr>
        <w:t>添加</w:t>
      </w:r>
      <w:r>
        <w:rPr>
          <w:rFonts w:ascii="微软雅黑" w:eastAsia="微软雅黑" w:hAnsi="微软雅黑"/>
        </w:rPr>
        <w:t>多个，最多</w:t>
      </w:r>
      <w:r>
        <w:rPr>
          <w:rFonts w:ascii="微软雅黑" w:eastAsia="微软雅黑" w:hAnsi="微软雅黑" w:hint="eastAsia"/>
        </w:rPr>
        <w:t>10个</w:t>
      </w:r>
    </w:p>
    <w:p w14:paraId="65A86A8B"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DHCP服务器地址不能是DHCP中继</w:t>
      </w:r>
      <w:r>
        <w:rPr>
          <w:rFonts w:ascii="微软雅黑" w:eastAsia="微软雅黑" w:hAnsi="微软雅黑" w:hint="eastAsia"/>
        </w:rPr>
        <w:t>网关</w:t>
      </w:r>
      <w:r>
        <w:rPr>
          <w:rFonts w:ascii="微软雅黑" w:eastAsia="微软雅黑" w:hAnsi="微软雅黑"/>
        </w:rPr>
        <w:t>的接口IP地址，否则会导致DHCP客户端无法获取IP地址。</w:t>
      </w:r>
    </w:p>
    <w:p w14:paraId="090C4CBD" w14:textId="77777777" w:rsidR="0076630D" w:rsidRDefault="00D7272D">
      <w:pPr>
        <w:rPr>
          <w:rFonts w:ascii="微软雅黑" w:eastAsia="微软雅黑" w:hAnsi="微软雅黑"/>
        </w:rPr>
      </w:pPr>
      <w:r>
        <w:rPr>
          <w:rFonts w:ascii="微软雅黑" w:eastAsia="微软雅黑" w:hAnsi="微软雅黑" w:hint="eastAsia"/>
        </w:rPr>
        <w:t>DHCP服务器</w:t>
      </w:r>
      <w:r>
        <w:rPr>
          <w:rFonts w:ascii="微软雅黑" w:eastAsia="微软雅黑" w:hAnsi="微软雅黑"/>
        </w:rPr>
        <w:t>列表：</w:t>
      </w:r>
    </w:p>
    <w:p w14:paraId="37E893E6" w14:textId="77777777" w:rsidR="0076630D" w:rsidRDefault="00D7272D" w:rsidP="00B10728">
      <w:pPr>
        <w:pStyle w:val="af2"/>
        <w:numPr>
          <w:ilvl w:val="0"/>
          <w:numId w:val="212"/>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w:t>
      </w:r>
      <w:r>
        <w:rPr>
          <w:rFonts w:ascii="微软雅黑" w:eastAsia="微软雅黑" w:hAnsi="微软雅黑" w:hint="eastAsia"/>
        </w:rPr>
        <w:t>DHCP</w:t>
      </w:r>
      <w:r>
        <w:rPr>
          <w:rFonts w:ascii="微软雅黑" w:eastAsia="微软雅黑" w:hAnsi="微软雅黑"/>
        </w:rPr>
        <w:t>服务器</w:t>
      </w:r>
      <w:r>
        <w:rPr>
          <w:rFonts w:ascii="微软雅黑" w:eastAsia="微软雅黑" w:hAnsi="微软雅黑" w:hint="eastAsia"/>
        </w:rPr>
        <w:t>地址</w:t>
      </w:r>
    </w:p>
    <w:p w14:paraId="707EC2F5" w14:textId="77777777" w:rsidR="0076630D" w:rsidRDefault="00D7272D" w:rsidP="00B10728">
      <w:pPr>
        <w:pStyle w:val="af2"/>
        <w:numPr>
          <w:ilvl w:val="0"/>
          <w:numId w:val="21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编辑，以接口为</w:t>
      </w:r>
      <w:r>
        <w:rPr>
          <w:rFonts w:ascii="微软雅黑" w:eastAsia="微软雅黑" w:hAnsi="微软雅黑" w:hint="eastAsia"/>
        </w:rPr>
        <w:t>索引</w:t>
      </w:r>
    </w:p>
    <w:p w14:paraId="4A0A1A21" w14:textId="77777777" w:rsidR="0076630D" w:rsidRDefault="00D7272D" w:rsidP="00B10728">
      <w:pPr>
        <w:pStyle w:val="af2"/>
        <w:numPr>
          <w:ilvl w:val="0"/>
          <w:numId w:val="21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p>
    <w:p w14:paraId="009937D6" w14:textId="77777777" w:rsidR="0076630D" w:rsidRDefault="00D7272D" w:rsidP="00B10728">
      <w:pPr>
        <w:pStyle w:val="af2"/>
        <w:numPr>
          <w:ilvl w:val="0"/>
          <w:numId w:val="21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分页</w:t>
      </w:r>
    </w:p>
    <w:p w14:paraId="10FFCA09" w14:textId="77777777" w:rsidR="0076630D" w:rsidRDefault="0076630D">
      <w:pPr>
        <w:rPr>
          <w:rFonts w:ascii="微软雅黑" w:eastAsia="微软雅黑" w:hAnsi="微软雅黑"/>
        </w:rPr>
      </w:pPr>
    </w:p>
    <w:p w14:paraId="3FF68513" w14:textId="77777777" w:rsidR="0076630D" w:rsidRDefault="00D7272D">
      <w:pPr>
        <w:rPr>
          <w:rFonts w:ascii="微软雅黑" w:eastAsia="微软雅黑" w:hAnsi="微软雅黑"/>
          <w:b/>
        </w:rPr>
      </w:pPr>
      <w:r>
        <w:rPr>
          <w:rFonts w:ascii="微软雅黑" w:eastAsia="微软雅黑" w:hAnsi="微软雅黑" w:hint="eastAsia"/>
          <w:b/>
        </w:rPr>
        <w:t>（二）DHCP</w:t>
      </w:r>
      <w:r>
        <w:rPr>
          <w:rFonts w:ascii="微软雅黑" w:eastAsia="微软雅黑" w:hAnsi="微软雅黑"/>
          <w:b/>
        </w:rPr>
        <w:t>v6中继</w:t>
      </w:r>
      <w:r>
        <w:rPr>
          <w:rFonts w:ascii="微软雅黑" w:eastAsia="微软雅黑" w:hAnsi="微软雅黑" w:hint="eastAsia"/>
          <w:color w:val="E36C0A" w:themeColor="accent6" w:themeShade="BF"/>
        </w:rPr>
        <w:t>【FP</w:t>
      </w:r>
      <w:r>
        <w:rPr>
          <w:rFonts w:ascii="微软雅黑" w:eastAsia="微软雅黑" w:hAnsi="微软雅黑"/>
          <w:color w:val="E36C0A" w:themeColor="accent6" w:themeShade="BF"/>
        </w:rPr>
        <w:t>1</w:t>
      </w:r>
      <w:r>
        <w:rPr>
          <w:rFonts w:ascii="微软雅黑" w:eastAsia="微软雅黑" w:hAnsi="微软雅黑" w:hint="eastAsia"/>
          <w:color w:val="E36C0A" w:themeColor="accent6" w:themeShade="BF"/>
        </w:rPr>
        <w:t>暂不支持】</w:t>
      </w:r>
    </w:p>
    <w:p w14:paraId="6F5C0C05" w14:textId="77777777" w:rsidR="0076630D" w:rsidRDefault="0076630D">
      <w:pPr>
        <w:rPr>
          <w:rFonts w:ascii="微软雅黑" w:eastAsia="微软雅黑" w:hAnsi="微软雅黑"/>
        </w:rPr>
      </w:pPr>
    </w:p>
    <w:p w14:paraId="3946035E" w14:textId="77777777" w:rsidR="0076630D" w:rsidRDefault="00D7272D" w:rsidP="00B10728">
      <w:pPr>
        <w:pStyle w:val="af2"/>
        <w:numPr>
          <w:ilvl w:val="0"/>
          <w:numId w:val="210"/>
        </w:numPr>
        <w:ind w:firstLineChars="0"/>
        <w:rPr>
          <w:rFonts w:ascii="微软雅黑" w:eastAsia="微软雅黑" w:hAnsi="微软雅黑"/>
        </w:rPr>
      </w:pPr>
      <w:r>
        <w:rPr>
          <w:rFonts w:ascii="微软雅黑" w:eastAsia="微软雅黑" w:hAnsi="微软雅黑" w:hint="eastAsia"/>
        </w:rPr>
        <w:t>DHCPv6</w:t>
      </w:r>
      <w:r>
        <w:rPr>
          <w:rFonts w:ascii="微软雅黑" w:eastAsia="微软雅黑" w:hAnsi="微软雅黑"/>
        </w:rPr>
        <w:t>中继：</w:t>
      </w:r>
      <w:r>
        <w:rPr>
          <w:rFonts w:ascii="微软雅黑" w:eastAsia="微软雅黑" w:hAnsi="微软雅黑" w:hint="eastAsia"/>
        </w:rPr>
        <w:t>【开关】设置是否</w:t>
      </w:r>
      <w:r>
        <w:rPr>
          <w:rFonts w:ascii="微软雅黑" w:eastAsia="微软雅黑" w:hAnsi="微软雅黑"/>
        </w:rPr>
        <w:t>开启</w:t>
      </w:r>
      <w:r>
        <w:rPr>
          <w:rFonts w:ascii="微软雅黑" w:eastAsia="微软雅黑" w:hAnsi="微软雅黑" w:hint="eastAsia"/>
        </w:rPr>
        <w:t>全局</w:t>
      </w:r>
      <w:r>
        <w:rPr>
          <w:rFonts w:ascii="微软雅黑" w:eastAsia="微软雅黑" w:hAnsi="微软雅黑"/>
        </w:rPr>
        <w:t>DHCPv6中继功能</w:t>
      </w:r>
      <w:r>
        <w:rPr>
          <w:rFonts w:ascii="微软雅黑" w:eastAsia="微软雅黑" w:hAnsi="微软雅黑" w:hint="eastAsia"/>
        </w:rPr>
        <w:t>，</w:t>
      </w:r>
      <w:r>
        <w:rPr>
          <w:rFonts w:ascii="微软雅黑" w:eastAsia="微软雅黑" w:hAnsi="微软雅黑"/>
        </w:rPr>
        <w:t>默认关闭。</w:t>
      </w:r>
    </w:p>
    <w:p w14:paraId="4DFC0830" w14:textId="77777777" w:rsidR="0076630D" w:rsidRDefault="0076630D">
      <w:pPr>
        <w:rPr>
          <w:rFonts w:ascii="微软雅黑" w:eastAsia="微软雅黑" w:hAnsi="微软雅黑"/>
        </w:rPr>
      </w:pPr>
    </w:p>
    <w:p w14:paraId="58D2E783" w14:textId="77777777" w:rsidR="0076630D" w:rsidRDefault="00D7272D" w:rsidP="00B10728">
      <w:pPr>
        <w:pStyle w:val="af2"/>
        <w:numPr>
          <w:ilvl w:val="0"/>
          <w:numId w:val="213"/>
        </w:numPr>
        <w:ind w:firstLineChars="0"/>
        <w:rPr>
          <w:rFonts w:ascii="微软雅黑" w:eastAsia="微软雅黑" w:hAnsi="微软雅黑"/>
        </w:rPr>
      </w:pPr>
      <w:r>
        <w:rPr>
          <w:rFonts w:ascii="微软雅黑" w:eastAsia="微软雅黑" w:hAnsi="微软雅黑"/>
        </w:rPr>
        <w:t>DHCPv6服务器：</w:t>
      </w:r>
    </w:p>
    <w:p w14:paraId="2E0870C5" w14:textId="77777777" w:rsidR="0076630D" w:rsidRDefault="00D7272D" w:rsidP="00B10728">
      <w:pPr>
        <w:pStyle w:val="af2"/>
        <w:numPr>
          <w:ilvl w:val="0"/>
          <w:numId w:val="211"/>
        </w:numPr>
        <w:ind w:firstLineChars="0"/>
        <w:rPr>
          <w:rFonts w:ascii="微软雅黑" w:eastAsia="微软雅黑" w:hAnsi="微软雅黑"/>
        </w:rPr>
      </w:pPr>
      <w:r>
        <w:rPr>
          <w:rFonts w:ascii="微软雅黑" w:eastAsia="微软雅黑" w:hAnsi="微软雅黑" w:hint="eastAsia"/>
        </w:rPr>
        <w:t>DHCPv6</w:t>
      </w:r>
      <w:r>
        <w:rPr>
          <w:rFonts w:ascii="微软雅黑" w:eastAsia="微软雅黑" w:hAnsi="微软雅黑"/>
        </w:rPr>
        <w:t>中继：</w:t>
      </w:r>
      <w:r>
        <w:rPr>
          <w:rFonts w:ascii="微软雅黑" w:eastAsia="微软雅黑" w:hAnsi="微软雅黑" w:hint="eastAsia"/>
        </w:rPr>
        <w:t>【开关】设置是否</w:t>
      </w:r>
      <w:r>
        <w:rPr>
          <w:rFonts w:ascii="微软雅黑" w:eastAsia="微软雅黑" w:hAnsi="微软雅黑"/>
        </w:rPr>
        <w:t>开启</w:t>
      </w:r>
      <w:r>
        <w:rPr>
          <w:rFonts w:ascii="微软雅黑" w:eastAsia="微软雅黑" w:hAnsi="微软雅黑" w:hint="eastAsia"/>
        </w:rPr>
        <w:t>接口</w:t>
      </w:r>
      <w:r>
        <w:rPr>
          <w:rFonts w:ascii="微软雅黑" w:eastAsia="微软雅黑" w:hAnsi="微软雅黑"/>
        </w:rPr>
        <w:t>的DHCPv6中继功能</w:t>
      </w:r>
      <w:r>
        <w:rPr>
          <w:rFonts w:ascii="微软雅黑" w:eastAsia="微软雅黑" w:hAnsi="微软雅黑" w:hint="eastAsia"/>
        </w:rPr>
        <w:t>，</w:t>
      </w:r>
      <w:r>
        <w:rPr>
          <w:rFonts w:ascii="微软雅黑" w:eastAsia="微软雅黑" w:hAnsi="微软雅黑"/>
        </w:rPr>
        <w:t>默认关闭。</w:t>
      </w:r>
    </w:p>
    <w:p w14:paraId="14DB09CA" w14:textId="77777777" w:rsidR="0076630D" w:rsidRDefault="00D7272D" w:rsidP="00B10728">
      <w:pPr>
        <w:pStyle w:val="af2"/>
        <w:numPr>
          <w:ilvl w:val="0"/>
          <w:numId w:val="211"/>
        </w:numPr>
        <w:ind w:firstLineChars="0"/>
        <w:rPr>
          <w:rFonts w:ascii="微软雅黑" w:eastAsia="微软雅黑" w:hAnsi="微软雅黑"/>
        </w:rPr>
      </w:pPr>
      <w:r>
        <w:rPr>
          <w:rFonts w:ascii="微软雅黑" w:eastAsia="微软雅黑" w:hAnsi="微软雅黑"/>
        </w:rPr>
        <w:t>IPv6</w:t>
      </w:r>
      <w:r>
        <w:rPr>
          <w:rFonts w:ascii="微软雅黑" w:eastAsia="微软雅黑" w:hAnsi="微软雅黑" w:hint="eastAsia"/>
        </w:rPr>
        <w:t>地址</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DHCPv6服务器或下一跳中继的IPv6地址。设备通过查找路由将中级报文发送</w:t>
      </w:r>
      <w:r>
        <w:rPr>
          <w:rFonts w:ascii="微软雅黑" w:eastAsia="微软雅黑" w:hAnsi="微软雅黑" w:hint="eastAsia"/>
        </w:rPr>
        <w:t>此</w:t>
      </w:r>
      <w:r>
        <w:rPr>
          <w:rFonts w:ascii="微软雅黑" w:eastAsia="微软雅黑" w:hAnsi="微软雅黑"/>
        </w:rPr>
        <w:t>IPv6地址。需满足</w:t>
      </w:r>
      <w:r>
        <w:rPr>
          <w:rFonts w:ascii="微软雅黑" w:eastAsia="微软雅黑" w:hAnsi="微软雅黑" w:hint="eastAsia"/>
        </w:rPr>
        <w:t>IPv6</w:t>
      </w:r>
      <w:r>
        <w:rPr>
          <w:rFonts w:ascii="微软雅黑" w:eastAsia="微软雅黑" w:hAnsi="微软雅黑"/>
        </w:rPr>
        <w:t>地址格式，否则报错提示。支持添加多个</w:t>
      </w:r>
      <w:r>
        <w:rPr>
          <w:rFonts w:ascii="微软雅黑" w:eastAsia="微软雅黑" w:hAnsi="微软雅黑" w:hint="eastAsia"/>
        </w:rPr>
        <w:t>，</w:t>
      </w:r>
      <w:r>
        <w:rPr>
          <w:rFonts w:ascii="微软雅黑" w:eastAsia="微软雅黑" w:hAnsi="微软雅黑"/>
        </w:rPr>
        <w:t>至多</w:t>
      </w:r>
      <w:r>
        <w:rPr>
          <w:rFonts w:ascii="微软雅黑" w:eastAsia="微软雅黑" w:hAnsi="微软雅黑" w:hint="eastAsia"/>
        </w:rPr>
        <w:t>8个</w:t>
      </w:r>
      <w:r>
        <w:rPr>
          <w:rFonts w:ascii="微软雅黑" w:eastAsia="微软雅黑" w:hAnsi="微软雅黑"/>
        </w:rPr>
        <w:t>。</w:t>
      </w:r>
    </w:p>
    <w:p w14:paraId="32134427" w14:textId="77777777" w:rsidR="0076630D" w:rsidRDefault="0076630D">
      <w:pPr>
        <w:rPr>
          <w:rFonts w:ascii="微软雅黑" w:eastAsia="微软雅黑" w:hAnsi="微软雅黑"/>
        </w:rPr>
      </w:pPr>
    </w:p>
    <w:p w14:paraId="282A67BB" w14:textId="77777777" w:rsidR="0076630D" w:rsidRDefault="0076630D">
      <w:pPr>
        <w:rPr>
          <w:rFonts w:ascii="微软雅黑" w:eastAsia="微软雅黑" w:hAnsi="微软雅黑"/>
        </w:rPr>
      </w:pPr>
    </w:p>
    <w:p w14:paraId="7DDA496C" w14:textId="77777777" w:rsidR="0076630D" w:rsidRDefault="0076630D">
      <w:pPr>
        <w:rPr>
          <w:rFonts w:ascii="微软雅黑" w:eastAsia="微软雅黑" w:hAnsi="微软雅黑"/>
        </w:rPr>
      </w:pPr>
    </w:p>
    <w:p w14:paraId="3A3FA1EE" w14:textId="77777777" w:rsidR="0076630D" w:rsidRDefault="00D7272D">
      <w:pPr>
        <w:pStyle w:val="20"/>
        <w:numPr>
          <w:ilvl w:val="1"/>
          <w:numId w:val="1"/>
        </w:numPr>
        <w:rPr>
          <w:rFonts w:ascii="微软雅黑" w:eastAsia="微软雅黑" w:hAnsi="微软雅黑"/>
        </w:rPr>
      </w:pPr>
      <w:bookmarkStart w:id="349" w:name="_ARP表/ARP_Table_(FP1D)"/>
      <w:bookmarkStart w:id="350" w:name="_Toc149138830"/>
      <w:bookmarkEnd w:id="349"/>
      <w:r>
        <w:rPr>
          <w:rFonts w:ascii="微软雅黑" w:eastAsia="微软雅黑" w:hAnsi="微软雅黑"/>
        </w:rPr>
        <w:lastRenderedPageBreak/>
        <w:t>ARP表</w:t>
      </w:r>
      <w:r>
        <w:rPr>
          <w:rFonts w:ascii="微软雅黑" w:eastAsia="微软雅黑" w:hAnsi="微软雅黑" w:hint="eastAsia"/>
        </w:rPr>
        <w:t>/</w:t>
      </w:r>
      <w:r>
        <w:rPr>
          <w:rFonts w:ascii="微软雅黑" w:eastAsia="微软雅黑" w:hAnsi="微软雅黑"/>
        </w:rPr>
        <w:t>ARP Table</w:t>
      </w:r>
      <w:r>
        <w:rPr>
          <w:rFonts w:ascii="微软雅黑" w:eastAsia="微软雅黑" w:hAnsi="微软雅黑"/>
          <w:color w:val="EEECE1" w:themeColor="background2"/>
          <w:highlight w:val="blue"/>
        </w:rPr>
        <w:t xml:space="preserve"> (FP1D)</w:t>
      </w:r>
      <w:bookmarkEnd w:id="350"/>
    </w:p>
    <w:p w14:paraId="3633FE4E" w14:textId="77777777" w:rsidR="0076630D" w:rsidRDefault="00D7272D">
      <w:pPr>
        <w:rPr>
          <w:rFonts w:ascii="微软雅黑" w:eastAsia="微软雅黑" w:hAnsi="微软雅黑"/>
        </w:rPr>
      </w:pPr>
      <w:r>
        <w:rPr>
          <w:rFonts w:ascii="微软雅黑" w:eastAsia="微软雅黑" w:hAnsi="微软雅黑" w:hint="eastAsia"/>
        </w:rPr>
        <w:t>【功能概述】</w:t>
      </w:r>
    </w:p>
    <w:p w14:paraId="03AFBDD2" w14:textId="77777777" w:rsidR="0076630D" w:rsidRDefault="00D7272D">
      <w:pPr>
        <w:ind w:firstLine="420"/>
        <w:rPr>
          <w:rFonts w:ascii="微软雅黑" w:eastAsia="微软雅黑" w:hAnsi="微软雅黑"/>
        </w:rPr>
      </w:pPr>
      <w:r>
        <w:rPr>
          <w:rFonts w:ascii="微软雅黑" w:eastAsia="微软雅黑" w:hAnsi="微软雅黑" w:hint="eastAsia"/>
        </w:rPr>
        <w:t>地址解析</w:t>
      </w:r>
      <w:r>
        <w:rPr>
          <w:rFonts w:ascii="微软雅黑" w:eastAsia="微软雅黑" w:hAnsi="微软雅黑"/>
        </w:rPr>
        <w:t>协议</w:t>
      </w:r>
      <w:r>
        <w:rPr>
          <w:rFonts w:ascii="微软雅黑" w:eastAsia="微软雅黑" w:hAnsi="微软雅黑" w:hint="eastAsia"/>
        </w:rPr>
        <w:t>ARP</w:t>
      </w:r>
      <w:r>
        <w:rPr>
          <w:rFonts w:ascii="微软雅黑" w:eastAsia="微软雅黑" w:hAnsi="微软雅黑"/>
        </w:rPr>
        <w:t>是用来将IP地址解析为MAC地址的协议。</w:t>
      </w:r>
      <w:r>
        <w:rPr>
          <w:rFonts w:ascii="微软雅黑" w:eastAsia="微软雅黑" w:hAnsi="微软雅黑" w:hint="eastAsia"/>
        </w:rPr>
        <w:t>在局域网</w:t>
      </w:r>
      <w:r>
        <w:rPr>
          <w:rFonts w:ascii="微软雅黑" w:eastAsia="微软雅黑" w:hAnsi="微软雅黑"/>
        </w:rPr>
        <w:t>中，当主机或其它三层网络设备有数据要发送给另一台主机或三层网络设备</w:t>
      </w:r>
      <w:r>
        <w:rPr>
          <w:rFonts w:ascii="微软雅黑" w:eastAsia="微软雅黑" w:hAnsi="微软雅黑" w:hint="eastAsia"/>
        </w:rPr>
        <w:t>时</w:t>
      </w:r>
      <w:r>
        <w:rPr>
          <w:rFonts w:ascii="微软雅黑" w:eastAsia="微软雅黑" w:hAnsi="微软雅黑"/>
        </w:rPr>
        <w:t>，需要知道对方的网络</w:t>
      </w:r>
      <w:r>
        <w:rPr>
          <w:rFonts w:ascii="微软雅黑" w:eastAsia="微软雅黑" w:hAnsi="微软雅黑" w:hint="eastAsia"/>
        </w:rPr>
        <w:t>层</w:t>
      </w:r>
      <w:r>
        <w:rPr>
          <w:rFonts w:ascii="微软雅黑" w:eastAsia="微软雅黑" w:hAnsi="微软雅黑"/>
        </w:rPr>
        <w:t>地址（</w:t>
      </w:r>
      <w:r>
        <w:rPr>
          <w:rFonts w:ascii="微软雅黑" w:eastAsia="微软雅黑" w:hAnsi="微软雅黑" w:hint="eastAsia"/>
        </w:rPr>
        <w:t>即</w:t>
      </w:r>
      <w:r>
        <w:rPr>
          <w:rFonts w:ascii="微软雅黑" w:eastAsia="微软雅黑" w:hAnsi="微软雅黑"/>
        </w:rPr>
        <w:t>IP地址）</w:t>
      </w:r>
      <w:r>
        <w:rPr>
          <w:rFonts w:ascii="微软雅黑" w:eastAsia="微软雅黑" w:hAnsi="微软雅黑" w:hint="eastAsia"/>
        </w:rPr>
        <w:t>。</w:t>
      </w:r>
      <w:r>
        <w:rPr>
          <w:rFonts w:ascii="微软雅黑" w:eastAsia="微软雅黑" w:hAnsi="微软雅黑"/>
        </w:rPr>
        <w:t>因为</w:t>
      </w:r>
      <w:r>
        <w:rPr>
          <w:rFonts w:ascii="微软雅黑" w:eastAsia="微软雅黑" w:hAnsi="微软雅黑" w:hint="eastAsia"/>
        </w:rPr>
        <w:t>IP</w:t>
      </w:r>
      <w:r>
        <w:rPr>
          <w:rFonts w:ascii="微软雅黑" w:eastAsia="微软雅黑" w:hAnsi="微软雅黑"/>
        </w:rPr>
        <w:t>地址必须封装成帧才能通过物理网络发送，因此发送方还需要知道接收方的实际物理地址（</w:t>
      </w:r>
      <w:r>
        <w:rPr>
          <w:rFonts w:ascii="微软雅黑" w:eastAsia="微软雅黑" w:hAnsi="微软雅黑" w:hint="eastAsia"/>
        </w:rPr>
        <w:t>即</w:t>
      </w:r>
      <w:r>
        <w:rPr>
          <w:rFonts w:ascii="微软雅黑" w:eastAsia="微软雅黑" w:hAnsi="微软雅黑"/>
        </w:rPr>
        <w:t>MAC地址）</w:t>
      </w:r>
      <w:r>
        <w:rPr>
          <w:rFonts w:ascii="微软雅黑" w:eastAsia="微软雅黑" w:hAnsi="微软雅黑" w:hint="eastAsia"/>
        </w:rPr>
        <w:t>，</w:t>
      </w:r>
      <w:r>
        <w:rPr>
          <w:rFonts w:ascii="微软雅黑" w:eastAsia="微软雅黑" w:hAnsi="微软雅黑"/>
        </w:rPr>
        <w:t>这就需要一个从IP到MAC地址的映射。ARP</w:t>
      </w:r>
      <w:r>
        <w:rPr>
          <w:rFonts w:ascii="微软雅黑" w:eastAsia="微软雅黑" w:hAnsi="微软雅黑" w:hint="eastAsia"/>
        </w:rPr>
        <w:t>即</w:t>
      </w:r>
      <w:r>
        <w:rPr>
          <w:rFonts w:ascii="微软雅黑" w:eastAsia="微软雅黑" w:hAnsi="微软雅黑"/>
        </w:rPr>
        <w:t>实现将IP地址解析为MAC地址</w:t>
      </w:r>
      <w:r>
        <w:rPr>
          <w:rFonts w:ascii="微软雅黑" w:eastAsia="微软雅黑" w:hAnsi="微软雅黑" w:hint="eastAsia"/>
        </w:rPr>
        <w:t>。</w:t>
      </w:r>
      <w:r>
        <w:rPr>
          <w:rFonts w:ascii="微软雅黑" w:eastAsia="微软雅黑" w:hAnsi="微软雅黑"/>
        </w:rPr>
        <w:t>主机或</w:t>
      </w:r>
      <w:r>
        <w:rPr>
          <w:rFonts w:ascii="微软雅黑" w:eastAsia="微软雅黑" w:hAnsi="微软雅黑" w:hint="eastAsia"/>
        </w:rPr>
        <w:t>三层</w:t>
      </w:r>
      <w:r>
        <w:rPr>
          <w:rFonts w:ascii="微软雅黑" w:eastAsia="微软雅黑" w:hAnsi="微软雅黑"/>
        </w:rPr>
        <w:t>网络设备上会维护一张ARP表，存储IP地址与MAC地址的关系。</w:t>
      </w:r>
    </w:p>
    <w:p w14:paraId="0811DFB5" w14:textId="77777777" w:rsidR="0076630D" w:rsidRDefault="00D7272D">
      <w:pPr>
        <w:ind w:firstLine="420"/>
        <w:rPr>
          <w:rFonts w:ascii="微软雅黑" w:eastAsia="微软雅黑" w:hAnsi="微软雅黑"/>
        </w:rPr>
      </w:pPr>
      <w:r>
        <w:rPr>
          <w:rFonts w:ascii="微软雅黑" w:eastAsia="微软雅黑" w:hAnsi="微软雅黑"/>
        </w:rPr>
        <w:t>ARP表</w:t>
      </w:r>
      <w:r>
        <w:rPr>
          <w:rFonts w:ascii="微软雅黑" w:eastAsia="微软雅黑" w:hAnsi="微软雅黑" w:hint="eastAsia"/>
        </w:rPr>
        <w:t>项</w:t>
      </w:r>
      <w:r>
        <w:rPr>
          <w:rFonts w:ascii="微软雅黑" w:eastAsia="微软雅黑" w:hAnsi="微软雅黑"/>
        </w:rPr>
        <w:t>包括</w:t>
      </w:r>
      <w:r>
        <w:rPr>
          <w:rFonts w:ascii="微软雅黑" w:eastAsia="微软雅黑" w:hAnsi="微软雅黑" w:hint="eastAsia"/>
        </w:rPr>
        <w:t>动态</w:t>
      </w:r>
      <w:r>
        <w:rPr>
          <w:rFonts w:ascii="微软雅黑" w:eastAsia="微软雅黑" w:hAnsi="微软雅黑"/>
        </w:rPr>
        <w:t>ARP表项和</w:t>
      </w:r>
      <w:r>
        <w:rPr>
          <w:rFonts w:ascii="微软雅黑" w:eastAsia="微软雅黑" w:hAnsi="微软雅黑" w:hint="eastAsia"/>
        </w:rPr>
        <w:t>静态</w:t>
      </w:r>
      <w:r>
        <w:rPr>
          <w:rFonts w:ascii="微软雅黑" w:eastAsia="微软雅黑" w:hAnsi="微软雅黑"/>
        </w:rPr>
        <w:t>ARP表项。</w:t>
      </w:r>
    </w:p>
    <w:p w14:paraId="30BFE1FF" w14:textId="77777777" w:rsidR="0076630D" w:rsidRDefault="00D7272D">
      <w:pPr>
        <w:ind w:firstLine="420"/>
        <w:rPr>
          <w:rFonts w:ascii="微软雅黑" w:eastAsia="微软雅黑" w:hAnsi="微软雅黑"/>
        </w:rPr>
      </w:pPr>
      <w:r>
        <w:rPr>
          <w:rFonts w:ascii="微软雅黑" w:eastAsia="微软雅黑" w:hAnsi="微软雅黑" w:hint="eastAsia"/>
          <w:b/>
        </w:rPr>
        <w:t>动态</w:t>
      </w:r>
      <w:r>
        <w:rPr>
          <w:rFonts w:ascii="微软雅黑" w:eastAsia="微软雅黑" w:hAnsi="微软雅黑"/>
          <w:b/>
        </w:rPr>
        <w:t>ARP</w:t>
      </w:r>
      <w:r>
        <w:rPr>
          <w:rFonts w:ascii="微软雅黑" w:eastAsia="微软雅黑" w:hAnsi="微软雅黑" w:hint="eastAsia"/>
          <w:b/>
        </w:rPr>
        <w:t>表项</w:t>
      </w:r>
      <w:r>
        <w:rPr>
          <w:rFonts w:ascii="微软雅黑" w:eastAsia="微软雅黑" w:hAnsi="微软雅黑"/>
          <w:b/>
        </w:rPr>
        <w:t>：</w:t>
      </w:r>
      <w:r>
        <w:rPr>
          <w:rFonts w:ascii="微软雅黑" w:eastAsia="微软雅黑" w:hAnsi="微软雅黑" w:hint="eastAsia"/>
        </w:rPr>
        <w:t>由</w:t>
      </w:r>
      <w:r>
        <w:rPr>
          <w:rFonts w:ascii="微软雅黑" w:eastAsia="微软雅黑" w:hAnsi="微软雅黑"/>
        </w:rPr>
        <w:t>ARP协议</w:t>
      </w:r>
      <w:r>
        <w:rPr>
          <w:rFonts w:ascii="微软雅黑" w:eastAsia="微软雅黑" w:hAnsi="微软雅黑" w:hint="eastAsia"/>
        </w:rPr>
        <w:t>通过</w:t>
      </w:r>
      <w:r>
        <w:rPr>
          <w:rFonts w:ascii="微软雅黑" w:eastAsia="微软雅黑" w:hAnsi="微软雅黑"/>
        </w:rPr>
        <w:t>ARP报文</w:t>
      </w:r>
      <w:r>
        <w:rPr>
          <w:rFonts w:ascii="微软雅黑" w:eastAsia="微软雅黑" w:hAnsi="微软雅黑" w:hint="eastAsia"/>
        </w:rPr>
        <w:t>自动生成</w:t>
      </w:r>
      <w:r>
        <w:rPr>
          <w:rFonts w:ascii="微软雅黑" w:eastAsia="微软雅黑" w:hAnsi="微软雅黑"/>
        </w:rPr>
        <w:t>和维护，可以被老化，可以被新的ARP报文更新，可以被静态ARP表项覆盖</w:t>
      </w:r>
      <w:r>
        <w:rPr>
          <w:rFonts w:ascii="微软雅黑" w:eastAsia="微软雅黑" w:hAnsi="微软雅黑" w:hint="eastAsia"/>
        </w:rPr>
        <w:t>。当到达</w:t>
      </w:r>
      <w:r>
        <w:rPr>
          <w:rFonts w:ascii="微软雅黑" w:eastAsia="微软雅黑" w:hAnsi="微软雅黑"/>
        </w:rPr>
        <w:t>老化时间</w:t>
      </w:r>
      <w:r>
        <w:rPr>
          <w:rFonts w:ascii="微软雅黑" w:eastAsia="微软雅黑" w:hAnsi="微软雅黑" w:hint="eastAsia"/>
        </w:rPr>
        <w:t>、</w:t>
      </w:r>
      <w:r>
        <w:rPr>
          <w:rFonts w:ascii="微软雅黑" w:eastAsia="微软雅黑" w:hAnsi="微软雅黑"/>
        </w:rPr>
        <w:t>接口down时，</w:t>
      </w:r>
      <w:r>
        <w:rPr>
          <w:rFonts w:ascii="微软雅黑" w:eastAsia="微软雅黑" w:hAnsi="微软雅黑" w:hint="eastAsia"/>
        </w:rPr>
        <w:t>设备</w:t>
      </w:r>
      <w:r>
        <w:rPr>
          <w:rFonts w:ascii="微软雅黑" w:eastAsia="微软雅黑" w:hAnsi="微软雅黑"/>
        </w:rPr>
        <w:t>会立即删除</w:t>
      </w:r>
      <w:r>
        <w:rPr>
          <w:rFonts w:ascii="微软雅黑" w:eastAsia="微软雅黑" w:hAnsi="微软雅黑" w:hint="eastAsia"/>
        </w:rPr>
        <w:t>响应</w:t>
      </w:r>
      <w:r>
        <w:rPr>
          <w:rFonts w:ascii="微软雅黑" w:eastAsia="微软雅黑" w:hAnsi="微软雅黑"/>
        </w:rPr>
        <w:t>的动态ARP表项。</w:t>
      </w:r>
    </w:p>
    <w:p w14:paraId="4C4DB2CD" w14:textId="77777777" w:rsidR="0076630D" w:rsidRDefault="00D7272D">
      <w:pPr>
        <w:ind w:firstLine="420"/>
        <w:rPr>
          <w:rFonts w:ascii="微软雅黑" w:eastAsia="微软雅黑" w:hAnsi="微软雅黑"/>
        </w:rPr>
      </w:pPr>
      <w:r>
        <w:rPr>
          <w:rFonts w:ascii="微软雅黑" w:eastAsia="微软雅黑" w:hAnsi="微软雅黑" w:hint="eastAsia"/>
          <w:b/>
        </w:rPr>
        <w:t>静态ARP</w:t>
      </w:r>
      <w:r>
        <w:rPr>
          <w:rFonts w:ascii="微软雅黑" w:eastAsia="微软雅黑" w:hAnsi="微软雅黑"/>
          <w:b/>
        </w:rPr>
        <w:t>表项：</w:t>
      </w:r>
      <w:r>
        <w:rPr>
          <w:rFonts w:ascii="微软雅黑" w:eastAsia="微软雅黑" w:hAnsi="微软雅黑" w:hint="eastAsia"/>
        </w:rPr>
        <w:t>由</w:t>
      </w:r>
      <w:r>
        <w:rPr>
          <w:rFonts w:ascii="微软雅黑" w:eastAsia="微软雅黑" w:hAnsi="微软雅黑"/>
        </w:rPr>
        <w:t>网络管理员手工建立的IP地址和MAC地址之间固定的映射关系</w:t>
      </w:r>
      <w:r>
        <w:rPr>
          <w:rFonts w:ascii="微软雅黑" w:eastAsia="微软雅黑" w:hAnsi="微软雅黑" w:hint="eastAsia"/>
        </w:rPr>
        <w:t>，</w:t>
      </w:r>
      <w:r>
        <w:rPr>
          <w:rFonts w:ascii="微软雅黑" w:eastAsia="微软雅黑" w:hAnsi="微软雅黑"/>
        </w:rPr>
        <w:t>不会被老化，不会被</w:t>
      </w:r>
      <w:r>
        <w:rPr>
          <w:rFonts w:ascii="微软雅黑" w:eastAsia="微软雅黑" w:hAnsi="微软雅黑" w:hint="eastAsia"/>
        </w:rPr>
        <w:t>动态</w:t>
      </w:r>
      <w:r>
        <w:rPr>
          <w:rFonts w:ascii="微软雅黑" w:eastAsia="微软雅黑" w:hAnsi="微软雅黑"/>
        </w:rPr>
        <w:t>ARP表项覆盖</w:t>
      </w:r>
      <w:r>
        <w:rPr>
          <w:rFonts w:ascii="微软雅黑" w:eastAsia="微软雅黑" w:hAnsi="微软雅黑" w:hint="eastAsia"/>
        </w:rPr>
        <w:t>，</w:t>
      </w:r>
      <w:r>
        <w:rPr>
          <w:rFonts w:ascii="微软雅黑" w:eastAsia="微软雅黑" w:hAnsi="微软雅黑"/>
        </w:rPr>
        <w:t>可以保证网络通信的安全性。</w:t>
      </w:r>
      <w:r>
        <w:rPr>
          <w:rFonts w:ascii="微软雅黑" w:eastAsia="微软雅黑" w:hAnsi="微软雅黑" w:hint="eastAsia"/>
        </w:rPr>
        <w:t>静态</w:t>
      </w:r>
      <w:r>
        <w:rPr>
          <w:rFonts w:ascii="微软雅黑" w:eastAsia="微软雅黑" w:hAnsi="微软雅黑"/>
        </w:rPr>
        <w:t>ARP表项可以限制本</w:t>
      </w:r>
      <w:r>
        <w:rPr>
          <w:rFonts w:ascii="微软雅黑" w:eastAsia="微软雅黑" w:hAnsi="微软雅黑" w:hint="eastAsia"/>
        </w:rPr>
        <w:t>端</w:t>
      </w:r>
      <w:r>
        <w:rPr>
          <w:rFonts w:ascii="微软雅黑" w:eastAsia="微软雅黑" w:hAnsi="微软雅黑"/>
        </w:rPr>
        <w:t>设备和指定IP地址的对端设备通信时只使用指定的MAC地址，此时攻击报文无法修改本</w:t>
      </w:r>
      <w:r>
        <w:rPr>
          <w:rFonts w:ascii="微软雅黑" w:eastAsia="微软雅黑" w:hAnsi="微软雅黑" w:hint="eastAsia"/>
        </w:rPr>
        <w:t>端</w:t>
      </w:r>
      <w:r>
        <w:rPr>
          <w:rFonts w:ascii="微软雅黑" w:eastAsia="微软雅黑" w:hAnsi="微软雅黑"/>
        </w:rPr>
        <w:t>设备的ARP表中IP地址和MAC地址的映射关系，从而保护了本</w:t>
      </w:r>
      <w:r>
        <w:rPr>
          <w:rFonts w:ascii="微软雅黑" w:eastAsia="微软雅黑" w:hAnsi="微软雅黑" w:hint="eastAsia"/>
        </w:rPr>
        <w:t>端</w:t>
      </w:r>
      <w:r>
        <w:rPr>
          <w:rFonts w:ascii="微软雅黑" w:eastAsia="微软雅黑" w:hAnsi="微软雅黑"/>
        </w:rPr>
        <w:t>设备和</w:t>
      </w:r>
      <w:r>
        <w:rPr>
          <w:rFonts w:ascii="微软雅黑" w:eastAsia="微软雅黑" w:hAnsi="微软雅黑" w:hint="eastAsia"/>
        </w:rPr>
        <w:t>对端</w:t>
      </w:r>
      <w:r>
        <w:rPr>
          <w:rFonts w:ascii="微软雅黑" w:eastAsia="微软雅黑" w:hAnsi="微软雅黑"/>
        </w:rPr>
        <w:t>设备间的正常通信。</w:t>
      </w:r>
      <w:r>
        <w:rPr>
          <w:rFonts w:ascii="微软雅黑" w:eastAsia="微软雅黑" w:hAnsi="微软雅黑" w:hint="eastAsia"/>
        </w:rPr>
        <w:t>可以分为</w:t>
      </w:r>
      <w:r>
        <w:rPr>
          <w:rFonts w:ascii="微软雅黑" w:eastAsia="微软雅黑" w:hAnsi="微软雅黑"/>
        </w:rPr>
        <w:t>短静态ARP表项和长静态ARP表项。</w:t>
      </w:r>
    </w:p>
    <w:p w14:paraId="5BD14108" w14:textId="77777777" w:rsidR="0076630D" w:rsidRDefault="00D7272D">
      <w:pPr>
        <w:ind w:firstLine="420"/>
        <w:rPr>
          <w:rFonts w:ascii="微软雅黑" w:eastAsia="微软雅黑" w:hAnsi="微软雅黑"/>
        </w:rPr>
      </w:pPr>
      <w:r>
        <w:rPr>
          <w:rFonts w:ascii="微软雅黑" w:eastAsia="微软雅黑" w:hAnsi="微软雅黑" w:hint="eastAsia"/>
        </w:rPr>
        <w:t>短</w:t>
      </w:r>
      <w:r>
        <w:rPr>
          <w:rFonts w:ascii="微软雅黑" w:eastAsia="微软雅黑" w:hAnsi="微软雅黑"/>
        </w:rPr>
        <w:t>静态ARP表项：手工建立IP地址和MAC地址之间固定的映射关系，未同时指定VLAN和出接口。</w:t>
      </w:r>
      <w:r>
        <w:rPr>
          <w:rFonts w:ascii="微软雅黑" w:eastAsia="微软雅黑" w:hAnsi="微软雅黑" w:hint="eastAsia"/>
        </w:rPr>
        <w:t>如果</w:t>
      </w:r>
      <w:r>
        <w:rPr>
          <w:rFonts w:ascii="微软雅黑" w:eastAsia="微软雅黑" w:hAnsi="微软雅黑"/>
        </w:rPr>
        <w:t>出接口是处于二层模式的以太网接口，短静态ARP表项不能直接用于报文转发。当</w:t>
      </w:r>
      <w:r>
        <w:rPr>
          <w:rFonts w:ascii="微软雅黑" w:eastAsia="微软雅黑" w:hAnsi="微软雅黑" w:hint="eastAsia"/>
        </w:rPr>
        <w:t>需要</w:t>
      </w:r>
      <w:r>
        <w:rPr>
          <w:rFonts w:ascii="微软雅黑" w:eastAsia="微软雅黑" w:hAnsi="微软雅黑"/>
        </w:rPr>
        <w:t>发送报文时，设备会先</w:t>
      </w:r>
      <w:r>
        <w:rPr>
          <w:rFonts w:ascii="微软雅黑" w:eastAsia="微软雅黑" w:hAnsi="微软雅黑" w:hint="eastAsia"/>
        </w:rPr>
        <w:t>发送</w:t>
      </w:r>
      <w:r>
        <w:rPr>
          <w:rFonts w:ascii="微软雅黑" w:eastAsia="微软雅黑" w:hAnsi="微软雅黑"/>
        </w:rPr>
        <w:t>ARP请求报文</w:t>
      </w:r>
      <w:r>
        <w:rPr>
          <w:rFonts w:ascii="微软雅黑" w:eastAsia="微软雅黑" w:hAnsi="微软雅黑" w:hint="eastAsia"/>
        </w:rPr>
        <w:t>，</w:t>
      </w:r>
      <w:r>
        <w:rPr>
          <w:rFonts w:ascii="微软雅黑" w:eastAsia="微软雅黑" w:hAnsi="微软雅黑"/>
        </w:rPr>
        <w:t>如果收到的ARP应答报文中的源IP地址和源MAC地址与所配置的IP地址和MAC地址相同，则将收到ARP应答</w:t>
      </w:r>
      <w:r>
        <w:rPr>
          <w:rFonts w:ascii="微软雅黑" w:eastAsia="微软雅黑" w:hAnsi="微软雅黑"/>
        </w:rPr>
        <w:lastRenderedPageBreak/>
        <w:t>报文的VLAN和接口加入该</w:t>
      </w:r>
      <w:r>
        <w:rPr>
          <w:rFonts w:ascii="微软雅黑" w:eastAsia="微软雅黑" w:hAnsi="微软雅黑" w:hint="eastAsia"/>
        </w:rPr>
        <w:t>静态</w:t>
      </w:r>
      <w:r>
        <w:rPr>
          <w:rFonts w:ascii="微软雅黑" w:eastAsia="微软雅黑" w:hAnsi="微软雅黑"/>
        </w:rPr>
        <w:t>ARP表项中，后续设备可以直接用该静态ARP表项转发报文。</w:t>
      </w:r>
    </w:p>
    <w:p w14:paraId="05B8B297" w14:textId="77777777" w:rsidR="0076630D" w:rsidRDefault="00D7272D">
      <w:pPr>
        <w:ind w:firstLine="420"/>
        <w:rPr>
          <w:rFonts w:ascii="微软雅黑" w:eastAsia="微软雅黑" w:hAnsi="微软雅黑"/>
        </w:rPr>
      </w:pPr>
      <w:r>
        <w:rPr>
          <w:rFonts w:ascii="微软雅黑" w:eastAsia="微软雅黑" w:hAnsi="微软雅黑" w:hint="eastAsia"/>
        </w:rPr>
        <w:t>长</w:t>
      </w:r>
      <w:r>
        <w:rPr>
          <w:rFonts w:ascii="微软雅黑" w:eastAsia="微软雅黑" w:hAnsi="微软雅黑"/>
        </w:rPr>
        <w:t>静态ARP表项</w:t>
      </w:r>
      <w:r>
        <w:rPr>
          <w:rFonts w:ascii="微软雅黑" w:eastAsia="微软雅黑" w:hAnsi="微软雅黑" w:hint="eastAsia"/>
        </w:rPr>
        <w:t>【GWN78XX</w:t>
      </w:r>
      <w:r>
        <w:rPr>
          <w:rFonts w:ascii="微软雅黑" w:eastAsia="微软雅黑" w:hAnsi="微软雅黑"/>
        </w:rPr>
        <w:t>不支持</w:t>
      </w:r>
      <w:r>
        <w:rPr>
          <w:rFonts w:ascii="微软雅黑" w:eastAsia="微软雅黑" w:hAnsi="微软雅黑" w:hint="eastAsia"/>
        </w:rPr>
        <w:t>】：</w:t>
      </w:r>
      <w:r>
        <w:rPr>
          <w:rFonts w:ascii="微软雅黑" w:eastAsia="微软雅黑" w:hAnsi="微软雅黑"/>
        </w:rPr>
        <w:t>手工建立IP地址和MAC地址之间固定的映射关系，并同时制定该ARP表项所在VLAN和出接口。长静态ARP表项可以直接用于报文转发。</w:t>
      </w:r>
    </w:p>
    <w:p w14:paraId="19A806CD" w14:textId="77777777" w:rsidR="0076630D" w:rsidRDefault="00D7272D">
      <w:pPr>
        <w:ind w:firstLine="420"/>
        <w:rPr>
          <w:rFonts w:ascii="微软雅黑" w:eastAsia="微软雅黑" w:hAnsi="微软雅黑"/>
        </w:rPr>
      </w:pPr>
      <w:r>
        <w:rPr>
          <w:rFonts w:ascii="微软雅黑" w:eastAsia="微软雅黑" w:hAnsi="微软雅黑" w:hint="eastAsia"/>
          <w:b/>
        </w:rPr>
        <w:t>免费</w:t>
      </w:r>
      <w:r>
        <w:rPr>
          <w:rFonts w:ascii="微软雅黑" w:eastAsia="微软雅黑" w:hAnsi="微软雅黑"/>
          <w:b/>
        </w:rPr>
        <w:t>ARP</w:t>
      </w:r>
      <w:r>
        <w:rPr>
          <w:rFonts w:ascii="微软雅黑" w:eastAsia="微软雅黑" w:hAnsi="微软雅黑" w:hint="eastAsia"/>
          <w:b/>
        </w:rPr>
        <w:t>：</w:t>
      </w:r>
      <w:r>
        <w:rPr>
          <w:rFonts w:ascii="微软雅黑" w:eastAsia="微软雅黑" w:hAnsi="微软雅黑" w:hint="eastAsia"/>
        </w:rPr>
        <w:t>设备</w:t>
      </w:r>
      <w:r>
        <w:rPr>
          <w:rFonts w:ascii="微软雅黑" w:eastAsia="微软雅黑" w:hAnsi="微软雅黑"/>
        </w:rPr>
        <w:t>主动使用自己的IP地址作为目的IP地址发送ARP请求</w:t>
      </w:r>
      <w:r>
        <w:rPr>
          <w:rFonts w:ascii="微软雅黑" w:eastAsia="微软雅黑" w:hAnsi="微软雅黑" w:hint="eastAsia"/>
        </w:rPr>
        <w:t>。其</w:t>
      </w:r>
      <w:r>
        <w:rPr>
          <w:rFonts w:ascii="微软雅黑" w:eastAsia="微软雅黑" w:hAnsi="微软雅黑"/>
        </w:rPr>
        <w:t>有如下作用：</w:t>
      </w:r>
    </w:p>
    <w:p w14:paraId="5E19A5EF" w14:textId="77777777" w:rsidR="0076630D" w:rsidRDefault="00D7272D" w:rsidP="00B10728">
      <w:pPr>
        <w:pStyle w:val="af2"/>
        <w:numPr>
          <w:ilvl w:val="0"/>
          <w:numId w:val="214"/>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地址冲突检测：当设备接口的协议</w:t>
      </w:r>
      <w:r>
        <w:rPr>
          <w:rFonts w:ascii="微软雅黑" w:eastAsia="微软雅黑" w:hAnsi="微软雅黑" w:hint="eastAsia"/>
        </w:rPr>
        <w:t>状态</w:t>
      </w:r>
      <w:r>
        <w:rPr>
          <w:rFonts w:ascii="微软雅黑" w:eastAsia="微软雅黑" w:hAnsi="微软雅黑"/>
        </w:rPr>
        <w:t>变为Up时，设备主动对外发送免费ARP报文。正常情况下</w:t>
      </w:r>
      <w:r>
        <w:rPr>
          <w:rFonts w:ascii="微软雅黑" w:eastAsia="微软雅黑" w:hAnsi="微软雅黑" w:hint="eastAsia"/>
        </w:rPr>
        <w:t>不会</w:t>
      </w:r>
      <w:r>
        <w:rPr>
          <w:rFonts w:ascii="微软雅黑" w:eastAsia="微软雅黑" w:hAnsi="微软雅黑"/>
        </w:rPr>
        <w:t>受到ARP应答，如果</w:t>
      </w:r>
      <w:r>
        <w:rPr>
          <w:rFonts w:ascii="微软雅黑" w:eastAsia="微软雅黑" w:hAnsi="微软雅黑" w:hint="eastAsia"/>
        </w:rPr>
        <w:t>收到</w:t>
      </w:r>
      <w:r>
        <w:rPr>
          <w:rFonts w:ascii="微软雅黑" w:eastAsia="微软雅黑" w:hAnsi="微软雅黑"/>
        </w:rPr>
        <w:t>，则表明</w:t>
      </w:r>
      <w:r>
        <w:rPr>
          <w:rFonts w:ascii="微软雅黑" w:eastAsia="微软雅黑" w:hAnsi="微软雅黑" w:hint="eastAsia"/>
        </w:rPr>
        <w:t>本</w:t>
      </w:r>
      <w:r>
        <w:rPr>
          <w:rFonts w:ascii="微软雅黑" w:eastAsia="微软雅黑" w:hAnsi="微软雅黑"/>
        </w:rPr>
        <w:t>网络中</w:t>
      </w:r>
      <w:r>
        <w:rPr>
          <w:rFonts w:ascii="微软雅黑" w:eastAsia="微软雅黑" w:hAnsi="微软雅黑" w:hint="eastAsia"/>
        </w:rPr>
        <w:t>存在与</w:t>
      </w:r>
      <w:r>
        <w:rPr>
          <w:rFonts w:ascii="微软雅黑" w:eastAsia="微软雅黑" w:hAnsi="微软雅黑"/>
        </w:rPr>
        <w:t>自身IP地址</w:t>
      </w:r>
      <w:r>
        <w:rPr>
          <w:rFonts w:ascii="微软雅黑" w:eastAsia="微软雅黑" w:hAnsi="微软雅黑" w:hint="eastAsia"/>
        </w:rPr>
        <w:t>重复</w:t>
      </w:r>
      <w:r>
        <w:rPr>
          <w:rFonts w:ascii="微软雅黑" w:eastAsia="微软雅黑" w:hAnsi="微软雅黑"/>
        </w:rPr>
        <w:t>的地址。如果检测</w:t>
      </w:r>
      <w:r>
        <w:rPr>
          <w:rFonts w:ascii="微软雅黑" w:eastAsia="微软雅黑" w:hAnsi="微软雅黑" w:hint="eastAsia"/>
        </w:rPr>
        <w:t>到</w:t>
      </w:r>
      <w:r>
        <w:rPr>
          <w:rFonts w:ascii="微软雅黑" w:eastAsia="微软雅黑" w:hAnsi="微软雅黑"/>
        </w:rPr>
        <w:t>IP地址冲突，设备会</w:t>
      </w:r>
      <w:r>
        <w:rPr>
          <w:rFonts w:ascii="微软雅黑" w:eastAsia="微软雅黑" w:hAnsi="微软雅黑" w:hint="eastAsia"/>
        </w:rPr>
        <w:t>周期性</w:t>
      </w:r>
      <w:r>
        <w:rPr>
          <w:rFonts w:ascii="微软雅黑" w:eastAsia="微软雅黑" w:hAnsi="微软雅黑"/>
        </w:rPr>
        <w:t>地广播发送免费ARP</w:t>
      </w:r>
      <w:r>
        <w:rPr>
          <w:rFonts w:ascii="微软雅黑" w:eastAsia="微软雅黑" w:hAnsi="微软雅黑" w:hint="eastAsia"/>
        </w:rPr>
        <w:t>应答</w:t>
      </w:r>
      <w:r>
        <w:rPr>
          <w:rFonts w:ascii="微软雅黑" w:eastAsia="微软雅黑" w:hAnsi="微软雅黑"/>
        </w:rPr>
        <w:t>报文，直到冲突解除。</w:t>
      </w:r>
    </w:p>
    <w:p w14:paraId="18FFBC42" w14:textId="77777777" w:rsidR="0076630D" w:rsidRDefault="00D7272D" w:rsidP="00B10728">
      <w:pPr>
        <w:pStyle w:val="af2"/>
        <w:numPr>
          <w:ilvl w:val="0"/>
          <w:numId w:val="214"/>
        </w:numPr>
        <w:ind w:firstLineChars="0"/>
        <w:rPr>
          <w:rFonts w:ascii="微软雅黑" w:eastAsia="微软雅黑" w:hAnsi="微软雅黑"/>
        </w:rPr>
      </w:pPr>
      <w:r>
        <w:rPr>
          <w:rFonts w:ascii="微软雅黑" w:eastAsia="微软雅黑" w:hAnsi="微软雅黑" w:hint="eastAsia"/>
        </w:rPr>
        <w:t>用于</w:t>
      </w:r>
      <w:r>
        <w:rPr>
          <w:rFonts w:ascii="微软雅黑" w:eastAsia="微软雅黑" w:hAnsi="微软雅黑"/>
        </w:rPr>
        <w:t>通告一个新的MAC地址：发送方更换了网卡，MAC地址变化了，为了能够在动态ARP表项老化前通告</w:t>
      </w:r>
      <w:r>
        <w:rPr>
          <w:rFonts w:ascii="微软雅黑" w:eastAsia="微软雅黑" w:hAnsi="微软雅黑" w:hint="eastAsia"/>
        </w:rPr>
        <w:t>网络</w:t>
      </w:r>
      <w:r>
        <w:rPr>
          <w:rFonts w:ascii="微软雅黑" w:eastAsia="微软雅黑" w:hAnsi="微软雅黑"/>
        </w:rPr>
        <w:t>中其他设备，发送方可以发送一个免费ARP。</w:t>
      </w:r>
    </w:p>
    <w:p w14:paraId="25E6022D" w14:textId="77777777" w:rsidR="0076630D" w:rsidRDefault="00D7272D">
      <w:pPr>
        <w:ind w:firstLine="420"/>
        <w:rPr>
          <w:rFonts w:ascii="微软雅黑" w:eastAsia="微软雅黑" w:hAnsi="微软雅黑"/>
        </w:rPr>
      </w:pPr>
      <w:r>
        <w:rPr>
          <w:rFonts w:ascii="微软雅黑" w:eastAsia="微软雅黑" w:hAnsi="微软雅黑" w:hint="eastAsia"/>
        </w:rPr>
        <w:t>设备收到</w:t>
      </w:r>
      <w:r>
        <w:rPr>
          <w:rFonts w:ascii="微软雅黑" w:eastAsia="微软雅黑" w:hAnsi="微软雅黑"/>
        </w:rPr>
        <w:t>免费ARP报文后，</w:t>
      </w:r>
    </w:p>
    <w:p w14:paraId="03EE35CB" w14:textId="77777777" w:rsidR="0076630D" w:rsidRDefault="00D7272D" w:rsidP="00B10728">
      <w:pPr>
        <w:pStyle w:val="af2"/>
        <w:numPr>
          <w:ilvl w:val="0"/>
          <w:numId w:val="215"/>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未使能ARP表项严格学习功能，设备会进行ARP学习；</w:t>
      </w:r>
    </w:p>
    <w:p w14:paraId="64925E1F" w14:textId="77777777" w:rsidR="0076630D" w:rsidRDefault="00D7272D" w:rsidP="00B10728">
      <w:pPr>
        <w:pStyle w:val="af2"/>
        <w:numPr>
          <w:ilvl w:val="0"/>
          <w:numId w:val="215"/>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使能了ARP表项严格学习功能，则进行如下判断：</w:t>
      </w:r>
    </w:p>
    <w:p w14:paraId="5E31C000"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hint="eastAsia"/>
        </w:rPr>
        <w:t>如果免费</w:t>
      </w:r>
      <w:r>
        <w:rPr>
          <w:rFonts w:ascii="微软雅黑" w:eastAsia="微软雅黑" w:hAnsi="微软雅黑"/>
        </w:rPr>
        <w:t>ARP报文中源IP地址和自己的IP地址相同，则周期性地广播发送免费ARP应答报文，告知此IP地址在网络中存在冲突，</w:t>
      </w:r>
      <w:r>
        <w:rPr>
          <w:rFonts w:ascii="微软雅黑" w:eastAsia="微软雅黑" w:hAnsi="微软雅黑" w:hint="eastAsia"/>
        </w:rPr>
        <w:t>直到</w:t>
      </w:r>
      <w:r>
        <w:rPr>
          <w:rFonts w:ascii="微软雅黑" w:eastAsia="微软雅黑" w:hAnsi="微软雅黑"/>
        </w:rPr>
        <w:t>冲突</w:t>
      </w:r>
      <w:r>
        <w:rPr>
          <w:rFonts w:ascii="微软雅黑" w:eastAsia="微软雅黑" w:hAnsi="微软雅黑" w:hint="eastAsia"/>
        </w:rPr>
        <w:t>解除</w:t>
      </w:r>
    </w:p>
    <w:p w14:paraId="359F99B1"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免费ARP报文中源IP地址和自己的IP地址不同，免费ARP报文是在VLAn接口收到的，并且设备上已经有免费ARP报文中源IP地址对应的动态ARP表项，则进行ARP学习，即根据收到的免费ARP报文更新该ARP表项，其余情况收到免费ARP报文后均不进行ARP学习。</w:t>
      </w:r>
    </w:p>
    <w:p w14:paraId="46D7DF09" w14:textId="77777777" w:rsidR="0076630D" w:rsidRDefault="00D7272D">
      <w:pPr>
        <w:ind w:firstLine="420"/>
        <w:rPr>
          <w:rFonts w:ascii="微软雅黑" w:eastAsia="微软雅黑" w:hAnsi="微软雅黑"/>
        </w:rPr>
      </w:pPr>
      <w:r>
        <w:rPr>
          <w:rFonts w:ascii="微软雅黑" w:eastAsia="微软雅黑" w:hAnsi="微软雅黑"/>
          <w:b/>
        </w:rPr>
        <w:lastRenderedPageBreak/>
        <w:t>ARP动态学习组播MAC：</w:t>
      </w:r>
      <w:r>
        <w:rPr>
          <w:rFonts w:ascii="微软雅黑" w:eastAsia="微软雅黑" w:hAnsi="微软雅黑" w:hint="eastAsia"/>
        </w:rPr>
        <w:t>默认情况下</w:t>
      </w:r>
      <w:r>
        <w:rPr>
          <w:rFonts w:ascii="微软雅黑" w:eastAsia="微软雅黑" w:hAnsi="微软雅黑"/>
        </w:rPr>
        <w:t>，设备收到源MAC地址为组播MAC地址的ARP报文时，</w:t>
      </w:r>
      <w:r>
        <w:rPr>
          <w:rFonts w:ascii="微软雅黑" w:eastAsia="微软雅黑" w:hAnsi="微软雅黑" w:hint="eastAsia"/>
        </w:rPr>
        <w:t>不会进行</w:t>
      </w:r>
      <w:r>
        <w:rPr>
          <w:rFonts w:ascii="微软雅黑" w:eastAsia="微软雅黑" w:hAnsi="微软雅黑"/>
        </w:rPr>
        <w:t>ARP学习。</w:t>
      </w:r>
    </w:p>
    <w:p w14:paraId="62943DE6" w14:textId="77777777" w:rsidR="0076630D" w:rsidRDefault="0076630D">
      <w:pPr>
        <w:rPr>
          <w:rFonts w:ascii="微软雅黑" w:eastAsia="微软雅黑" w:hAnsi="微软雅黑"/>
        </w:rPr>
      </w:pPr>
    </w:p>
    <w:p w14:paraId="59AD9320" w14:textId="45F1FEBF" w:rsidR="001E6EC3" w:rsidRDefault="00D7272D">
      <w:pPr>
        <w:tabs>
          <w:tab w:val="left" w:pos="90"/>
        </w:tabs>
        <w:rPr>
          <w:rFonts w:ascii="微软雅黑" w:eastAsia="微软雅黑" w:hAnsi="微软雅黑"/>
        </w:rPr>
      </w:pPr>
      <w:r>
        <w:rPr>
          <w:rFonts w:ascii="微软雅黑" w:eastAsia="微软雅黑" w:hAnsi="微软雅黑" w:hint="eastAsia"/>
        </w:rPr>
        <w:t>各</w:t>
      </w:r>
      <w:r>
        <w:rPr>
          <w:rFonts w:ascii="微软雅黑" w:eastAsia="微软雅黑" w:hAnsi="微软雅黑"/>
        </w:rPr>
        <w:t>型号设备</w:t>
      </w:r>
      <w:r>
        <w:rPr>
          <w:rFonts w:ascii="微软雅黑" w:eastAsia="微软雅黑" w:hAnsi="微软雅黑" w:hint="eastAsia"/>
        </w:rPr>
        <w:t>ARP</w:t>
      </w:r>
      <w:r>
        <w:rPr>
          <w:rFonts w:ascii="微软雅黑" w:eastAsia="微软雅黑" w:hAnsi="微软雅黑"/>
        </w:rPr>
        <w:t>数量上限具体如下：</w:t>
      </w:r>
      <w:r w:rsidR="001E6EC3">
        <w:rPr>
          <w:rFonts w:ascii="微软雅黑" w:eastAsia="微软雅黑" w:hAnsi="微软雅黑" w:hint="eastAsia"/>
        </w:rPr>
        <w:t>(ARP与</w:t>
      </w:r>
      <w:r w:rsidR="001E6EC3">
        <w:rPr>
          <w:rFonts w:ascii="微软雅黑" w:eastAsia="微软雅黑" w:hAnsi="微软雅黑"/>
        </w:rPr>
        <w:t>ND</w:t>
      </w:r>
      <w:r w:rsidR="00EC2498">
        <w:rPr>
          <w:rFonts w:ascii="微软雅黑" w:eastAsia="微软雅黑" w:hAnsi="微软雅黑"/>
        </w:rPr>
        <w:t>P</w:t>
      </w:r>
      <w:r w:rsidR="001E6EC3">
        <w:rPr>
          <w:rFonts w:ascii="微软雅黑" w:eastAsia="微软雅黑" w:hAnsi="微软雅黑"/>
        </w:rPr>
        <w:t>，邻居表共用</w:t>
      </w:r>
      <w:r w:rsidR="001E6EC3">
        <w:rPr>
          <w:rFonts w:ascii="微软雅黑" w:eastAsia="微软雅黑" w:hAnsi="微软雅黑" w:hint="eastAsia"/>
        </w:rPr>
        <w:t>)</w:t>
      </w:r>
    </w:p>
    <w:tbl>
      <w:tblPr>
        <w:tblStyle w:val="ac"/>
        <w:tblW w:w="5000" w:type="pct"/>
        <w:tblLook w:val="04A0" w:firstRow="1" w:lastRow="0" w:firstColumn="1" w:lastColumn="0" w:noHBand="0" w:noVBand="1"/>
      </w:tblPr>
      <w:tblGrid>
        <w:gridCol w:w="5361"/>
        <w:gridCol w:w="1476"/>
        <w:gridCol w:w="1459"/>
      </w:tblGrid>
      <w:tr w:rsidR="00574AB5" w14:paraId="3E7DE108" w14:textId="77777777" w:rsidTr="00574AB5">
        <w:tc>
          <w:tcPr>
            <w:tcW w:w="3168" w:type="pct"/>
          </w:tcPr>
          <w:p w14:paraId="0FC8A3C5" w14:textId="77777777" w:rsidR="00574AB5" w:rsidRDefault="00574AB5" w:rsidP="00546F75">
            <w:pPr>
              <w:jc w:val="center"/>
              <w:rPr>
                <w:rFonts w:asciiTheme="minorEastAsia" w:hAnsiTheme="minorEastAsia"/>
                <w:b/>
              </w:rPr>
            </w:pPr>
            <w:r>
              <w:rPr>
                <w:rFonts w:asciiTheme="minorEastAsia" w:hAnsiTheme="minorEastAsia" w:hint="eastAsia"/>
                <w:b/>
              </w:rPr>
              <w:t>型号</w:t>
            </w:r>
          </w:p>
        </w:tc>
        <w:tc>
          <w:tcPr>
            <w:tcW w:w="890" w:type="pct"/>
          </w:tcPr>
          <w:p w14:paraId="1F3F80C1" w14:textId="77777777" w:rsidR="00574AB5" w:rsidRDefault="00574AB5" w:rsidP="00546F75">
            <w:pPr>
              <w:jc w:val="center"/>
              <w:rPr>
                <w:rFonts w:asciiTheme="minorEastAsia" w:hAnsiTheme="minorEastAsia"/>
                <w:b/>
              </w:rPr>
            </w:pPr>
            <w:r>
              <w:rPr>
                <w:rFonts w:asciiTheme="minorEastAsia" w:hAnsiTheme="minorEastAsia" w:hint="eastAsia"/>
                <w:b/>
              </w:rPr>
              <w:t>芯片</w:t>
            </w:r>
          </w:p>
        </w:tc>
        <w:tc>
          <w:tcPr>
            <w:tcW w:w="942" w:type="pct"/>
          </w:tcPr>
          <w:p w14:paraId="12E6E222" w14:textId="0FA4B901" w:rsidR="00574AB5" w:rsidRDefault="00574AB5" w:rsidP="00546F75">
            <w:pPr>
              <w:jc w:val="center"/>
              <w:rPr>
                <w:rFonts w:asciiTheme="minorEastAsia" w:hAnsiTheme="minorEastAsia"/>
                <w:b/>
              </w:rPr>
            </w:pPr>
            <w:r>
              <w:rPr>
                <w:rFonts w:asciiTheme="minorEastAsia" w:hAnsiTheme="minorEastAsia" w:hint="eastAsia"/>
                <w:b/>
              </w:rPr>
              <w:t>ARP</w:t>
            </w:r>
            <w:r>
              <w:rPr>
                <w:rFonts w:asciiTheme="minorEastAsia" w:hAnsiTheme="minorEastAsia"/>
                <w:b/>
              </w:rPr>
              <w:t>数量上限</w:t>
            </w:r>
          </w:p>
        </w:tc>
      </w:tr>
      <w:tr w:rsidR="00574AB5" w14:paraId="0B7F1A27" w14:textId="77777777" w:rsidTr="00574AB5">
        <w:tc>
          <w:tcPr>
            <w:tcW w:w="3168" w:type="pct"/>
          </w:tcPr>
          <w:p w14:paraId="7E2ECFF6" w14:textId="53484339" w:rsidR="00574AB5" w:rsidRDefault="00574AB5" w:rsidP="001E6EC3">
            <w:pPr>
              <w:rPr>
                <w:rFonts w:asciiTheme="minorEastAsia" w:hAnsiTheme="minorEastAsia"/>
              </w:rPr>
            </w:pPr>
            <w:r>
              <w:rPr>
                <w:rFonts w:asciiTheme="minorEastAsia" w:hAnsiTheme="minorEastAsia" w:hint="eastAsia"/>
              </w:rPr>
              <w:t>GWN7801</w:t>
            </w:r>
            <w:r>
              <w:rPr>
                <w:rFonts w:asciiTheme="minorEastAsia" w:hAnsiTheme="minorEastAsia"/>
              </w:rPr>
              <w:t>(P)/02(P)/03(P)</w:t>
            </w:r>
          </w:p>
        </w:tc>
        <w:tc>
          <w:tcPr>
            <w:tcW w:w="890" w:type="pct"/>
          </w:tcPr>
          <w:p w14:paraId="64ED0B53" w14:textId="1647C06B" w:rsidR="00574AB5" w:rsidRDefault="00574AB5" w:rsidP="001E6EC3">
            <w:pPr>
              <w:jc w:val="center"/>
              <w:rPr>
                <w:rFonts w:asciiTheme="minorEastAsia" w:hAnsiTheme="minorEastAsia"/>
              </w:rPr>
            </w:pPr>
            <w:r>
              <w:rPr>
                <w:rFonts w:asciiTheme="minorEastAsia" w:hAnsiTheme="minorEastAsia" w:hint="eastAsia"/>
              </w:rPr>
              <w:t>RTL83XX</w:t>
            </w:r>
          </w:p>
        </w:tc>
        <w:tc>
          <w:tcPr>
            <w:tcW w:w="942" w:type="pct"/>
          </w:tcPr>
          <w:p w14:paraId="28E24508" w14:textId="0BDD07E3" w:rsidR="00574AB5" w:rsidRDefault="00C4590F" w:rsidP="00546F75">
            <w:pPr>
              <w:jc w:val="center"/>
              <w:rPr>
                <w:rFonts w:asciiTheme="minorEastAsia" w:hAnsiTheme="minorEastAsia"/>
              </w:rPr>
            </w:pPr>
            <w:r>
              <w:rPr>
                <w:rFonts w:asciiTheme="minorEastAsia" w:hAnsiTheme="minorEastAsia"/>
              </w:rPr>
              <w:t>256</w:t>
            </w:r>
          </w:p>
        </w:tc>
      </w:tr>
      <w:tr w:rsidR="00574AB5" w14:paraId="7F883751" w14:textId="77777777" w:rsidTr="00574AB5">
        <w:tc>
          <w:tcPr>
            <w:tcW w:w="3168" w:type="pct"/>
          </w:tcPr>
          <w:p w14:paraId="261B0045" w14:textId="7E38DCBD" w:rsidR="00574AB5" w:rsidRDefault="00574AB5" w:rsidP="00574AB5">
            <w:pPr>
              <w:rPr>
                <w:rFonts w:asciiTheme="minorEastAsia" w:hAnsiTheme="minorEastAsia"/>
              </w:rPr>
            </w:pPr>
            <w:r>
              <w:rPr>
                <w:rFonts w:asciiTheme="minorEastAsia" w:hAnsiTheme="minorEastAsia" w:hint="eastAsia"/>
              </w:rPr>
              <w:t>GWN</w:t>
            </w:r>
            <w:r>
              <w:rPr>
                <w:rFonts w:asciiTheme="minorEastAsia" w:hAnsiTheme="minorEastAsia"/>
              </w:rPr>
              <w:t>7806(P)</w:t>
            </w:r>
            <w:r w:rsidR="001E6EC3">
              <w:rPr>
                <w:rFonts w:asciiTheme="minorEastAsia" w:hAnsiTheme="minorEastAsia"/>
              </w:rPr>
              <w:t>/</w:t>
            </w:r>
            <w:r w:rsidR="001E6EC3">
              <w:rPr>
                <w:rFonts w:asciiTheme="minorEastAsia" w:hAnsiTheme="minorEastAsia" w:hint="eastAsia"/>
              </w:rPr>
              <w:t>11(P)/12P/13(P)/21P/30/31</w:t>
            </w:r>
            <w:r>
              <w:rPr>
                <w:rFonts w:asciiTheme="minorEastAsia" w:hAnsiTheme="minorEastAsia"/>
              </w:rPr>
              <w:t>/</w:t>
            </w:r>
            <w:r>
              <w:rPr>
                <w:rFonts w:asciiTheme="minorEastAsia" w:hAnsiTheme="minorEastAsia" w:hint="eastAsia"/>
              </w:rPr>
              <w:t>16(</w:t>
            </w:r>
            <w:r>
              <w:rPr>
                <w:rFonts w:asciiTheme="minorEastAsia" w:hAnsiTheme="minorEastAsia"/>
              </w:rPr>
              <w:t>P)/23P/32</w:t>
            </w:r>
          </w:p>
        </w:tc>
        <w:tc>
          <w:tcPr>
            <w:tcW w:w="890" w:type="pct"/>
          </w:tcPr>
          <w:p w14:paraId="74E61015" w14:textId="50CAEBFB" w:rsidR="00574AB5" w:rsidRDefault="00574AB5" w:rsidP="00546F75">
            <w:pPr>
              <w:jc w:val="center"/>
              <w:rPr>
                <w:rFonts w:asciiTheme="minorEastAsia" w:hAnsiTheme="minorEastAsia"/>
              </w:rPr>
            </w:pPr>
            <w:r>
              <w:rPr>
                <w:rFonts w:asciiTheme="minorEastAsia" w:hAnsiTheme="minorEastAsia" w:hint="eastAsia"/>
              </w:rPr>
              <w:t>RTL</w:t>
            </w:r>
            <w:r w:rsidR="001E6EC3">
              <w:rPr>
                <w:rFonts w:asciiTheme="minorEastAsia" w:hAnsiTheme="minorEastAsia"/>
              </w:rPr>
              <w:t>9300</w:t>
            </w:r>
            <w:r w:rsidR="001E6EC3">
              <w:rPr>
                <w:rFonts w:asciiTheme="minorEastAsia" w:hAnsiTheme="minorEastAsia" w:hint="eastAsia"/>
              </w:rPr>
              <w:t>/</w:t>
            </w:r>
            <w:r>
              <w:rPr>
                <w:rFonts w:asciiTheme="minorEastAsia" w:hAnsiTheme="minorEastAsia" w:hint="eastAsia"/>
              </w:rPr>
              <w:t>9310</w:t>
            </w:r>
          </w:p>
        </w:tc>
        <w:tc>
          <w:tcPr>
            <w:tcW w:w="942" w:type="pct"/>
          </w:tcPr>
          <w:p w14:paraId="694B0EEB" w14:textId="1E86F41B" w:rsidR="00574AB5" w:rsidRDefault="00574AB5" w:rsidP="00546F75">
            <w:pPr>
              <w:jc w:val="center"/>
              <w:rPr>
                <w:rFonts w:asciiTheme="minorEastAsia" w:hAnsiTheme="minorEastAsia"/>
              </w:rPr>
            </w:pPr>
            <w:r>
              <w:rPr>
                <w:rFonts w:asciiTheme="minorEastAsia" w:hAnsiTheme="minorEastAsia" w:hint="eastAsia"/>
              </w:rPr>
              <w:t>1024</w:t>
            </w:r>
          </w:p>
        </w:tc>
      </w:tr>
    </w:tbl>
    <w:p w14:paraId="33283517" w14:textId="77777777" w:rsidR="0076630D" w:rsidRDefault="0076630D">
      <w:pPr>
        <w:rPr>
          <w:rFonts w:ascii="微软雅黑" w:eastAsia="微软雅黑" w:hAnsi="微软雅黑"/>
        </w:rPr>
      </w:pPr>
    </w:p>
    <w:p w14:paraId="2889713F" w14:textId="77777777" w:rsidR="0076630D" w:rsidRDefault="00D7272D">
      <w:pPr>
        <w:rPr>
          <w:rFonts w:ascii="微软雅黑" w:eastAsia="微软雅黑" w:hAnsi="微软雅黑"/>
        </w:rPr>
      </w:pPr>
      <w:r>
        <w:rPr>
          <w:rFonts w:ascii="微软雅黑" w:eastAsia="微软雅黑" w:hAnsi="微软雅黑" w:hint="eastAsia"/>
        </w:rPr>
        <w:t>【配置参数】</w:t>
      </w:r>
    </w:p>
    <w:p w14:paraId="3BCA5913" w14:textId="77777777" w:rsidR="0076630D" w:rsidRDefault="00D7272D">
      <w:pPr>
        <w:rPr>
          <w:rFonts w:ascii="微软雅黑" w:eastAsia="微软雅黑" w:hAnsi="微软雅黑"/>
          <w:b/>
        </w:rPr>
      </w:pPr>
      <w:r>
        <w:rPr>
          <w:rFonts w:ascii="微软雅黑" w:eastAsia="微软雅黑" w:hAnsi="微软雅黑" w:hint="eastAsia"/>
          <w:b/>
        </w:rPr>
        <w:t>全局配置：</w:t>
      </w:r>
    </w:p>
    <w:p w14:paraId="5CC809EA" w14:textId="42823DFA" w:rsidR="0076630D" w:rsidRDefault="00D7272D" w:rsidP="00B10728">
      <w:pPr>
        <w:pStyle w:val="af2"/>
        <w:numPr>
          <w:ilvl w:val="0"/>
          <w:numId w:val="216"/>
        </w:numPr>
        <w:ind w:firstLineChars="0"/>
        <w:rPr>
          <w:rFonts w:ascii="微软雅黑" w:eastAsia="微软雅黑" w:hAnsi="微软雅黑"/>
        </w:rPr>
      </w:pPr>
      <w:r>
        <w:rPr>
          <w:rFonts w:ascii="微软雅黑" w:eastAsia="微软雅黑" w:hAnsi="微软雅黑" w:hint="eastAsia"/>
        </w:rPr>
        <w:t>老化时间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动态ARP表项的老化时间。到达</w:t>
      </w:r>
      <w:r>
        <w:rPr>
          <w:rFonts w:ascii="微软雅黑" w:eastAsia="微软雅黑" w:hAnsi="微软雅黑" w:hint="eastAsia"/>
        </w:rPr>
        <w:t>老化时间</w:t>
      </w:r>
      <w:r>
        <w:rPr>
          <w:rFonts w:ascii="微软雅黑" w:eastAsia="微软雅黑" w:hAnsi="微软雅黑"/>
        </w:rPr>
        <w:t>后，动态ARP</w:t>
      </w:r>
      <w:r>
        <w:rPr>
          <w:rFonts w:ascii="微软雅黑" w:eastAsia="微软雅黑" w:hAnsi="微软雅黑" w:hint="eastAsia"/>
        </w:rPr>
        <w:t>表项自动删除</w:t>
      </w:r>
      <w:r>
        <w:rPr>
          <w:rFonts w:ascii="微软雅黑" w:eastAsia="微软雅黑" w:hAnsi="微软雅黑"/>
        </w:rPr>
        <w:t>。取值范围为</w:t>
      </w:r>
      <w:r w:rsidR="00B24B84">
        <w:rPr>
          <w:rFonts w:ascii="微软雅黑" w:eastAsia="微软雅黑" w:hAnsi="微软雅黑"/>
        </w:rPr>
        <w:t>60</w:t>
      </w:r>
      <w:r>
        <w:rPr>
          <w:rFonts w:ascii="微软雅黑" w:eastAsia="微软雅黑" w:hAnsi="微软雅黑" w:hint="eastAsia"/>
        </w:rPr>
        <w:t>-21600的</w:t>
      </w:r>
      <w:r>
        <w:rPr>
          <w:rFonts w:ascii="微软雅黑" w:eastAsia="微软雅黑" w:hAnsi="微软雅黑"/>
        </w:rPr>
        <w:t>整数，默认</w:t>
      </w:r>
      <w:r>
        <w:rPr>
          <w:rFonts w:ascii="微软雅黑" w:eastAsia="微软雅黑" w:hAnsi="微软雅黑" w:hint="eastAsia"/>
        </w:rPr>
        <w:t>1200秒</w:t>
      </w:r>
      <w:r>
        <w:rPr>
          <w:rFonts w:ascii="微软雅黑" w:eastAsia="微软雅黑" w:hAnsi="微软雅黑"/>
        </w:rPr>
        <w:t>。</w:t>
      </w:r>
    </w:p>
    <w:p w14:paraId="013131F3" w14:textId="24DFE46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与</w:t>
      </w:r>
      <w:r>
        <w:rPr>
          <w:rFonts w:ascii="微软雅黑" w:eastAsia="微软雅黑" w:hAnsi="微软雅黑" w:hint="eastAsia"/>
        </w:rPr>
        <w:t>邻居</w:t>
      </w:r>
      <w:r w:rsidR="00C4590F">
        <w:rPr>
          <w:rFonts w:ascii="微软雅黑" w:eastAsia="微软雅黑" w:hAnsi="微软雅黑" w:hint="eastAsia"/>
        </w:rPr>
        <w:t>发现</w:t>
      </w:r>
      <w:r>
        <w:rPr>
          <w:rFonts w:ascii="微软雅黑" w:eastAsia="微软雅黑" w:hAnsi="微软雅黑"/>
        </w:rPr>
        <w:t>的老化时间为同一配置。</w:t>
      </w:r>
    </w:p>
    <w:p w14:paraId="5755E5E2" w14:textId="77777777" w:rsidR="0076630D" w:rsidRDefault="0076630D">
      <w:pPr>
        <w:rPr>
          <w:rFonts w:ascii="微软雅黑" w:eastAsia="微软雅黑" w:hAnsi="微软雅黑"/>
        </w:rPr>
      </w:pPr>
    </w:p>
    <w:p w14:paraId="1560E832" w14:textId="77777777" w:rsidR="0076630D" w:rsidRDefault="0076630D">
      <w:pPr>
        <w:rPr>
          <w:rFonts w:ascii="微软雅黑" w:eastAsia="微软雅黑" w:hAnsi="微软雅黑"/>
        </w:rPr>
      </w:pPr>
    </w:p>
    <w:p w14:paraId="41B883FB" w14:textId="77777777"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静态ARP表项：</w:t>
      </w:r>
    </w:p>
    <w:p w14:paraId="5EAC0867" w14:textId="77777777" w:rsidR="0076630D" w:rsidRDefault="00D7272D" w:rsidP="00B10728">
      <w:pPr>
        <w:pStyle w:val="af2"/>
        <w:numPr>
          <w:ilvl w:val="0"/>
          <w:numId w:val="217"/>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单选】</w:t>
      </w:r>
      <w:r>
        <w:rPr>
          <w:rFonts w:ascii="微软雅黑" w:eastAsia="微软雅黑" w:hAnsi="微软雅黑" w:hint="eastAsia"/>
        </w:rPr>
        <w:t>从</w:t>
      </w:r>
      <w:r>
        <w:rPr>
          <w:rFonts w:ascii="微软雅黑" w:eastAsia="微软雅黑" w:hAnsi="微软雅黑"/>
        </w:rPr>
        <w:t>已有的VLAN</w:t>
      </w:r>
      <w:r>
        <w:rPr>
          <w:rFonts w:ascii="微软雅黑" w:eastAsia="微软雅黑" w:hAnsi="微软雅黑" w:hint="eastAsia"/>
        </w:rPr>
        <w:t>接口</w:t>
      </w:r>
      <w:r>
        <w:rPr>
          <w:rFonts w:ascii="微软雅黑" w:eastAsia="微软雅黑" w:hAnsi="微软雅黑"/>
        </w:rPr>
        <w:t>中选择</w:t>
      </w:r>
      <w:r>
        <w:rPr>
          <w:rFonts w:ascii="微软雅黑" w:eastAsia="微软雅黑" w:hAnsi="微软雅黑" w:hint="eastAsia"/>
        </w:rPr>
        <w:t>。</w:t>
      </w:r>
    </w:p>
    <w:p w14:paraId="08CB378E" w14:textId="77777777" w:rsidR="0076630D" w:rsidRDefault="00D7272D" w:rsidP="00B10728">
      <w:pPr>
        <w:pStyle w:val="af2"/>
        <w:numPr>
          <w:ilvl w:val="0"/>
          <w:numId w:val="217"/>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hint="eastAsia"/>
        </w:rPr>
        <w:t>IP</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静态ARP表项的IPv4地址，需要</w:t>
      </w:r>
      <w:r>
        <w:rPr>
          <w:rFonts w:ascii="微软雅黑" w:eastAsia="微软雅黑" w:hAnsi="微软雅黑" w:hint="eastAsia"/>
        </w:rPr>
        <w:t>与</w:t>
      </w:r>
      <w:r>
        <w:rPr>
          <w:rFonts w:ascii="微软雅黑" w:eastAsia="微软雅黑" w:hAnsi="微软雅黑"/>
        </w:rPr>
        <w:t>VLAN接口的IPv4</w:t>
      </w:r>
      <w:r>
        <w:rPr>
          <w:rFonts w:ascii="微软雅黑" w:eastAsia="微软雅黑" w:hAnsi="微软雅黑" w:hint="eastAsia"/>
        </w:rPr>
        <w:t>地址</w:t>
      </w:r>
      <w:r>
        <w:rPr>
          <w:rFonts w:ascii="微软雅黑" w:eastAsia="微软雅黑" w:hAnsi="微软雅黑"/>
        </w:rPr>
        <w:t>同网段</w:t>
      </w:r>
      <w:r>
        <w:rPr>
          <w:rFonts w:ascii="微软雅黑" w:eastAsia="微软雅黑" w:hAnsi="微软雅黑" w:hint="eastAsia"/>
        </w:rPr>
        <w:t>，也需要</w:t>
      </w:r>
      <w:r>
        <w:rPr>
          <w:rFonts w:ascii="微软雅黑" w:eastAsia="微软雅黑" w:hAnsi="微软雅黑"/>
        </w:rPr>
        <w:t>满足IPv4地址格式，否则报错提示。</w:t>
      </w:r>
    </w:p>
    <w:p w14:paraId="771EF7C8" w14:textId="77777777" w:rsidR="0076630D" w:rsidRDefault="00D7272D" w:rsidP="00B10728">
      <w:pPr>
        <w:pStyle w:val="af2"/>
        <w:numPr>
          <w:ilvl w:val="0"/>
          <w:numId w:val="217"/>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rPr>
        <w:t>MAC地址</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静态ARP表项的MAC地址，</w:t>
      </w:r>
      <w:r>
        <w:rPr>
          <w:rFonts w:ascii="微软雅黑" w:eastAsia="微软雅黑" w:hAnsi="微软雅黑" w:hint="eastAsia"/>
        </w:rPr>
        <w:t>只能</w:t>
      </w:r>
      <w:r>
        <w:rPr>
          <w:rFonts w:ascii="微软雅黑" w:eastAsia="微软雅黑" w:hAnsi="微软雅黑"/>
        </w:rPr>
        <w:t>输入单播MAC地址，否则报错提示。</w:t>
      </w:r>
    </w:p>
    <w:p w14:paraId="7A14B282"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若VLAN和IPv4地址相同，MAC地址不同，则直接覆盖处理，即修改ARP的映射关系</w:t>
      </w:r>
      <w:r>
        <w:rPr>
          <w:rFonts w:ascii="微软雅黑" w:eastAsia="微软雅黑" w:hAnsi="微软雅黑" w:hint="eastAsia"/>
        </w:rPr>
        <w:t>。</w:t>
      </w:r>
    </w:p>
    <w:p w14:paraId="07111300" w14:textId="0F3AA4CC" w:rsidR="0076630D" w:rsidRDefault="00D7272D">
      <w:pPr>
        <w:rPr>
          <w:rFonts w:ascii="微软雅黑" w:eastAsia="微软雅黑" w:hAnsi="微软雅黑"/>
        </w:rPr>
      </w:pPr>
      <w:r>
        <w:rPr>
          <w:rFonts w:ascii="微软雅黑" w:eastAsia="微软雅黑" w:hAnsi="微软雅黑" w:hint="eastAsia"/>
        </w:rPr>
        <w:lastRenderedPageBreak/>
        <w:t>ARP</w:t>
      </w:r>
      <w:r>
        <w:rPr>
          <w:rFonts w:ascii="微软雅黑" w:eastAsia="微软雅黑" w:hAnsi="微软雅黑"/>
        </w:rPr>
        <w:t>表：</w:t>
      </w:r>
      <w:r w:rsidR="00AD7E49">
        <w:rPr>
          <w:rFonts w:ascii="微软雅黑" w:eastAsia="微软雅黑" w:hAnsi="微软雅黑" w:hint="eastAsia"/>
        </w:rPr>
        <w:t>当删除</w:t>
      </w:r>
      <w:r w:rsidR="00AD7E49">
        <w:rPr>
          <w:rFonts w:ascii="微软雅黑" w:eastAsia="微软雅黑" w:hAnsi="微软雅黑"/>
        </w:rPr>
        <w:t>VLAN接口时，其对应的所有静态和动态邻居表项也会同步删除</w:t>
      </w:r>
    </w:p>
    <w:p w14:paraId="35129E86" w14:textId="77777777"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VLAN、IP地址、MAC地址、</w:t>
      </w:r>
      <w:r>
        <w:rPr>
          <w:rFonts w:ascii="微软雅黑" w:eastAsia="微软雅黑" w:hAnsi="微软雅黑" w:hint="eastAsia"/>
        </w:rPr>
        <w:t>接口（交换机</w:t>
      </w:r>
      <w:r>
        <w:rPr>
          <w:rFonts w:ascii="微软雅黑" w:eastAsia="微软雅黑" w:hAnsi="微软雅黑"/>
        </w:rPr>
        <w:t>逻辑接口，包括电口、光口和聚合接口</w:t>
      </w:r>
      <w:r>
        <w:rPr>
          <w:rFonts w:ascii="微软雅黑" w:eastAsia="微软雅黑" w:hAnsi="微软雅黑" w:hint="eastAsia"/>
        </w:rPr>
        <w:t>，泛洪</w:t>
      </w:r>
      <w:r>
        <w:rPr>
          <w:rFonts w:ascii="微软雅黑" w:eastAsia="微软雅黑" w:hAnsi="微软雅黑"/>
        </w:rPr>
        <w:t>显示“--”</w:t>
      </w:r>
      <w:r>
        <w:rPr>
          <w:rFonts w:ascii="微软雅黑" w:eastAsia="微软雅黑" w:hAnsi="微软雅黑" w:hint="eastAsia"/>
        </w:rPr>
        <w:t>）</w:t>
      </w:r>
      <w:r>
        <w:rPr>
          <w:rFonts w:ascii="微软雅黑" w:eastAsia="微软雅黑" w:hAnsi="微软雅黑"/>
        </w:rPr>
        <w:t>、类型（</w:t>
      </w:r>
      <w:r>
        <w:rPr>
          <w:rFonts w:ascii="微软雅黑" w:eastAsia="微软雅黑" w:hAnsi="微软雅黑" w:hint="eastAsia"/>
        </w:rPr>
        <w:t>静态</w:t>
      </w:r>
      <w:r>
        <w:rPr>
          <w:rFonts w:ascii="微软雅黑" w:eastAsia="微软雅黑" w:hAnsi="微软雅黑"/>
        </w:rPr>
        <w:t>|动态）</w:t>
      </w:r>
      <w:r>
        <w:rPr>
          <w:rFonts w:ascii="微软雅黑" w:eastAsia="微软雅黑" w:hAnsi="微软雅黑" w:hint="eastAsia"/>
        </w:rPr>
        <w:t>、老化时间</w:t>
      </w:r>
      <w:r>
        <w:rPr>
          <w:rFonts w:ascii="微软雅黑" w:eastAsia="微软雅黑" w:hAnsi="微软雅黑"/>
        </w:rPr>
        <w:t>（</w:t>
      </w:r>
      <w:r>
        <w:rPr>
          <w:rFonts w:ascii="微软雅黑" w:eastAsia="微软雅黑" w:hAnsi="微软雅黑" w:hint="eastAsia"/>
        </w:rPr>
        <w:t>只有</w:t>
      </w:r>
      <w:r>
        <w:rPr>
          <w:rFonts w:ascii="微软雅黑" w:eastAsia="微软雅黑" w:hAnsi="微软雅黑"/>
        </w:rPr>
        <w:t>动态有）</w:t>
      </w:r>
    </w:p>
    <w:p w14:paraId="26584503" w14:textId="77777777"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编辑静态ARP表项，仅MAC地址可修改</w:t>
      </w:r>
    </w:p>
    <w:p w14:paraId="235C3EC3" w14:textId="77777777"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hint="eastAsia"/>
        </w:rPr>
        <w:t>支持一键</w:t>
      </w:r>
      <w:r>
        <w:rPr>
          <w:rFonts w:ascii="微软雅黑" w:eastAsia="微软雅黑" w:hAnsi="微软雅黑"/>
        </w:rPr>
        <w:t>将</w:t>
      </w:r>
      <w:r>
        <w:rPr>
          <w:rFonts w:ascii="微软雅黑" w:eastAsia="微软雅黑" w:hAnsi="微软雅黑" w:hint="eastAsia"/>
        </w:rPr>
        <w:t>动态</w:t>
      </w:r>
      <w:r>
        <w:rPr>
          <w:rFonts w:ascii="微软雅黑" w:eastAsia="微软雅黑" w:hAnsi="微软雅黑"/>
        </w:rPr>
        <w:t>ARP表项保存为静态ARP表项</w:t>
      </w:r>
    </w:p>
    <w:p w14:paraId="24E07AEF" w14:textId="77777777"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Pr>
          <w:rFonts w:ascii="微软雅黑" w:eastAsia="微软雅黑" w:hAnsi="微软雅黑" w:hint="eastAsia"/>
        </w:rPr>
        <w:t>静态</w:t>
      </w:r>
      <w:r>
        <w:rPr>
          <w:rFonts w:ascii="微软雅黑" w:eastAsia="微软雅黑" w:hAnsi="微软雅黑"/>
        </w:rPr>
        <w:t>ARP表项</w:t>
      </w:r>
    </w:p>
    <w:p w14:paraId="52D8F039" w14:textId="77777777" w:rsidR="0076630D" w:rsidRDefault="00D7272D" w:rsidP="00B10728">
      <w:pPr>
        <w:pStyle w:val="af2"/>
        <w:numPr>
          <w:ilvl w:val="0"/>
          <w:numId w:val="218"/>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一键</w:t>
      </w:r>
      <w:r>
        <w:rPr>
          <w:rFonts w:ascii="微软雅黑" w:eastAsia="微软雅黑" w:hAnsi="微软雅黑" w:hint="eastAsia"/>
          <w:strike/>
          <w:color w:val="B2B2B2"/>
        </w:rPr>
        <w:t>清空静态</w:t>
      </w:r>
      <w:r>
        <w:rPr>
          <w:rFonts w:ascii="微软雅黑" w:eastAsia="微软雅黑" w:hAnsi="微软雅黑"/>
          <w:strike/>
          <w:color w:val="B2B2B2"/>
        </w:rPr>
        <w:t>ARP表项</w:t>
      </w:r>
    </w:p>
    <w:p w14:paraId="6784ACE5" w14:textId="54211DCA"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搜索</w:t>
      </w:r>
      <w:r>
        <w:rPr>
          <w:rFonts w:ascii="微软雅黑" w:eastAsia="微软雅黑" w:hAnsi="微软雅黑" w:hint="eastAsia"/>
        </w:rPr>
        <w:t>过滤</w:t>
      </w:r>
      <w:r>
        <w:rPr>
          <w:rFonts w:ascii="微软雅黑" w:eastAsia="微软雅黑" w:hAnsi="微软雅黑"/>
        </w:rPr>
        <w:t>，</w:t>
      </w:r>
      <w:r>
        <w:rPr>
          <w:rFonts w:ascii="微软雅黑" w:eastAsia="微软雅黑" w:hAnsi="微软雅黑" w:hint="eastAsia"/>
        </w:rPr>
        <w:t>以</w:t>
      </w:r>
      <w:r w:rsidR="00F86858">
        <w:rPr>
          <w:rFonts w:ascii="微软雅黑" w:eastAsia="微软雅黑" w:hAnsi="微软雅黑" w:hint="eastAsia"/>
        </w:rPr>
        <w:t>VLAN</w:t>
      </w:r>
      <w:r w:rsidR="00F86858">
        <w:rPr>
          <w:rFonts w:ascii="微软雅黑" w:eastAsia="微软雅黑" w:hAnsi="微软雅黑"/>
        </w:rPr>
        <w:t>/</w:t>
      </w:r>
      <w:r>
        <w:rPr>
          <w:rFonts w:ascii="微软雅黑" w:eastAsia="微软雅黑" w:hAnsi="微软雅黑" w:hint="eastAsia"/>
        </w:rPr>
        <w:t>IP</w:t>
      </w:r>
      <w:r>
        <w:rPr>
          <w:rFonts w:ascii="微软雅黑" w:eastAsia="微软雅黑" w:hAnsi="微软雅黑"/>
        </w:rPr>
        <w:t>/MAC/</w:t>
      </w:r>
      <w:r>
        <w:rPr>
          <w:rFonts w:ascii="微软雅黑" w:eastAsia="微软雅黑" w:hAnsi="微软雅黑" w:hint="eastAsia"/>
        </w:rPr>
        <w:t>类型/状态</w:t>
      </w:r>
      <w:r>
        <w:rPr>
          <w:rFonts w:ascii="微软雅黑" w:eastAsia="微软雅黑" w:hAnsi="微软雅黑"/>
        </w:rPr>
        <w:t>进行过滤</w:t>
      </w:r>
    </w:p>
    <w:p w14:paraId="67E9C680" w14:textId="77777777"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0E70F944" w14:textId="77777777" w:rsidR="0076630D" w:rsidRDefault="0076630D">
      <w:pPr>
        <w:rPr>
          <w:rFonts w:ascii="微软雅黑" w:eastAsia="微软雅黑" w:hAnsi="微软雅黑"/>
        </w:rPr>
      </w:pPr>
    </w:p>
    <w:p w14:paraId="1F17543C" w14:textId="77777777" w:rsidR="0076630D" w:rsidRDefault="00D7272D">
      <w:pPr>
        <w:pStyle w:val="20"/>
        <w:numPr>
          <w:ilvl w:val="1"/>
          <w:numId w:val="1"/>
        </w:numPr>
        <w:rPr>
          <w:rFonts w:ascii="微软雅黑" w:eastAsia="微软雅黑" w:hAnsi="微软雅黑"/>
        </w:rPr>
      </w:pPr>
      <w:bookmarkStart w:id="351" w:name="_邻居发现/ND__(FP1D)"/>
      <w:bookmarkStart w:id="352" w:name="_Toc149138831"/>
      <w:bookmarkEnd w:id="351"/>
      <w:r>
        <w:rPr>
          <w:rFonts w:ascii="微软雅黑" w:eastAsia="微软雅黑" w:hAnsi="微软雅黑" w:hint="eastAsia"/>
        </w:rPr>
        <w:t>邻居发现/</w:t>
      </w:r>
      <w:r>
        <w:rPr>
          <w:rFonts w:ascii="微软雅黑" w:eastAsia="微软雅黑" w:hAnsi="微软雅黑"/>
        </w:rPr>
        <w:t xml:space="preserve">ND  </w:t>
      </w:r>
      <w:r>
        <w:rPr>
          <w:rFonts w:ascii="微软雅黑" w:eastAsia="微软雅黑" w:hAnsi="微软雅黑"/>
          <w:color w:val="EEECE1" w:themeColor="background2"/>
          <w:highlight w:val="blue"/>
        </w:rPr>
        <w:t>(FP1D)</w:t>
      </w:r>
      <w:bookmarkEnd w:id="352"/>
    </w:p>
    <w:p w14:paraId="5D0753EB" w14:textId="77777777" w:rsidR="0076630D" w:rsidRDefault="00D7272D">
      <w:pPr>
        <w:rPr>
          <w:rFonts w:ascii="微软雅黑" w:eastAsia="微软雅黑" w:hAnsi="微软雅黑"/>
        </w:rPr>
      </w:pPr>
      <w:r>
        <w:rPr>
          <w:rFonts w:ascii="微软雅黑" w:eastAsia="微软雅黑" w:hAnsi="微软雅黑" w:hint="eastAsia"/>
        </w:rPr>
        <w:t>【功能概述】</w:t>
      </w:r>
    </w:p>
    <w:p w14:paraId="7D2B3B34" w14:textId="77777777" w:rsidR="0076630D" w:rsidRDefault="00D7272D">
      <w:pPr>
        <w:ind w:firstLine="420"/>
        <w:rPr>
          <w:rFonts w:ascii="微软雅黑" w:eastAsia="微软雅黑" w:hAnsi="微软雅黑"/>
        </w:rPr>
      </w:pPr>
      <w:r>
        <w:rPr>
          <w:rFonts w:ascii="微软雅黑" w:eastAsia="微软雅黑" w:hAnsi="微软雅黑" w:hint="eastAsia"/>
        </w:rPr>
        <w:t>邻居发现协议</w:t>
      </w:r>
      <w:r>
        <w:rPr>
          <w:rFonts w:ascii="微软雅黑" w:eastAsia="微软雅黑" w:hAnsi="微软雅黑"/>
        </w:rPr>
        <w:t>NDP是IPv6协议体系中一个重要的基础协议</w:t>
      </w:r>
      <w:r>
        <w:rPr>
          <w:rFonts w:ascii="微软雅黑" w:eastAsia="微软雅黑" w:hAnsi="微软雅黑" w:hint="eastAsia"/>
        </w:rPr>
        <w:t>，</w:t>
      </w:r>
      <w:r>
        <w:rPr>
          <w:rFonts w:ascii="微软雅黑" w:eastAsia="微软雅黑" w:hAnsi="微软雅黑"/>
        </w:rPr>
        <w:t>替代了IPv4的ARP和ICMP路由器发现，定义了使用ICMPv6报文</w:t>
      </w:r>
      <w:r>
        <w:rPr>
          <w:rFonts w:ascii="微软雅黑" w:eastAsia="微软雅黑" w:hAnsi="微软雅黑" w:hint="eastAsia"/>
        </w:rPr>
        <w:t>实现</w:t>
      </w:r>
      <w:r>
        <w:rPr>
          <w:rFonts w:ascii="微软雅黑" w:eastAsia="微软雅黑" w:hAnsi="微软雅黑"/>
        </w:rPr>
        <w:t>地址解析，邻居不可达性检测、重复地址检测、路由器发现、重定向以及ND代理等功能。</w:t>
      </w:r>
    </w:p>
    <w:p w14:paraId="7E8B3C1D" w14:textId="77777777" w:rsidR="0076630D" w:rsidRDefault="00D7272D">
      <w:pPr>
        <w:ind w:firstLine="420"/>
        <w:rPr>
          <w:rFonts w:ascii="微软雅黑" w:eastAsia="微软雅黑" w:hAnsi="微软雅黑"/>
        </w:rPr>
      </w:pPr>
      <w:r>
        <w:rPr>
          <w:rFonts w:ascii="微软雅黑" w:eastAsia="微软雅黑" w:hAnsi="微软雅黑"/>
        </w:rPr>
        <w:t>ND本身基于ICMPv6实现，以太网协议类型为</w:t>
      </w:r>
      <w:r>
        <w:rPr>
          <w:rFonts w:ascii="微软雅黑" w:eastAsia="微软雅黑" w:hAnsi="微软雅黑" w:hint="eastAsia"/>
        </w:rPr>
        <w:t>0</w:t>
      </w:r>
      <w:r>
        <w:rPr>
          <w:rFonts w:ascii="微软雅黑" w:eastAsia="微软雅黑" w:hAnsi="微软雅黑"/>
        </w:rPr>
        <w:t>x86DD，即IPv6报文</w:t>
      </w:r>
      <w:r>
        <w:rPr>
          <w:rFonts w:ascii="微软雅黑" w:eastAsia="微软雅黑" w:hAnsi="微软雅黑" w:hint="eastAsia"/>
        </w:rPr>
        <w:t>，</w:t>
      </w:r>
      <w:r>
        <w:rPr>
          <w:rFonts w:ascii="微软雅黑" w:eastAsia="微软雅黑" w:hAnsi="微软雅黑"/>
        </w:rPr>
        <w:t>IPv6下一个报头字段值为</w:t>
      </w:r>
      <w:r>
        <w:rPr>
          <w:rFonts w:ascii="微软雅黑" w:eastAsia="微软雅黑" w:hAnsi="微软雅黑" w:hint="eastAsia"/>
        </w:rPr>
        <w:t>58，</w:t>
      </w:r>
      <w:r>
        <w:rPr>
          <w:rFonts w:ascii="微软雅黑" w:eastAsia="微软雅黑" w:hAnsi="微软雅黑"/>
        </w:rPr>
        <w:t>表示ICMPv6报文，由于ND协议使用的所有报文均封装在ICMPv6报文中。一般来说</w:t>
      </w:r>
      <w:r>
        <w:rPr>
          <w:rFonts w:ascii="微软雅黑" w:eastAsia="微软雅黑" w:hAnsi="微软雅黑" w:hint="eastAsia"/>
        </w:rPr>
        <w:t>，</w:t>
      </w:r>
      <w:r>
        <w:rPr>
          <w:rFonts w:ascii="微软雅黑" w:eastAsia="微软雅黑" w:hAnsi="微软雅黑"/>
        </w:rPr>
        <w:t>ND被看作是第</w:t>
      </w:r>
      <w:r>
        <w:rPr>
          <w:rFonts w:ascii="微软雅黑" w:eastAsia="微软雅黑" w:hAnsi="微软雅黑" w:hint="eastAsia"/>
        </w:rPr>
        <w:t>3层</w:t>
      </w:r>
      <w:r>
        <w:rPr>
          <w:rFonts w:ascii="微软雅黑" w:eastAsia="微软雅黑" w:hAnsi="微软雅黑"/>
        </w:rPr>
        <w:t>的协议。在三层完成地址解析，主要带来以下几个好处：（</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地址解析</w:t>
      </w:r>
      <w:r>
        <w:rPr>
          <w:rFonts w:ascii="微软雅黑" w:eastAsia="微软雅黑" w:hAnsi="微软雅黑"/>
        </w:rPr>
        <w:t>在三层完成，不</w:t>
      </w:r>
      <w:r>
        <w:rPr>
          <w:rFonts w:ascii="微软雅黑" w:eastAsia="微软雅黑" w:hAnsi="微软雅黑" w:hint="eastAsia"/>
        </w:rPr>
        <w:t>同</w:t>
      </w:r>
      <w:r>
        <w:rPr>
          <w:rFonts w:ascii="微软雅黑" w:eastAsia="微软雅黑" w:hAnsi="微软雅黑"/>
        </w:rPr>
        <w:t>的二层介质可以采用</w:t>
      </w:r>
      <w:r>
        <w:rPr>
          <w:rFonts w:ascii="微软雅黑" w:eastAsia="微软雅黑" w:hAnsi="微软雅黑" w:hint="eastAsia"/>
        </w:rPr>
        <w:t>相同</w:t>
      </w:r>
      <w:r>
        <w:rPr>
          <w:rFonts w:ascii="微软雅黑" w:eastAsia="微软雅黑" w:hAnsi="微软雅黑"/>
        </w:rPr>
        <w:t>的地址解析协议；（</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可以使用</w:t>
      </w:r>
      <w:r>
        <w:rPr>
          <w:rFonts w:ascii="微软雅黑" w:eastAsia="微软雅黑" w:hAnsi="微软雅黑"/>
        </w:rPr>
        <w:t>三层的安全机制避免地址解析攻击；（</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使用</w:t>
      </w:r>
      <w:r>
        <w:rPr>
          <w:rFonts w:ascii="微软雅黑" w:eastAsia="微软雅黑" w:hAnsi="微软雅黑"/>
        </w:rPr>
        <w:t>组播方式发送请求报文，减少了二层网络的性能压力。</w:t>
      </w:r>
    </w:p>
    <w:p w14:paraId="3E8E190D"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地址</w:t>
      </w:r>
      <w:r>
        <w:rPr>
          <w:rFonts w:ascii="微软雅黑" w:eastAsia="微软雅黑" w:hAnsi="微软雅黑"/>
        </w:rPr>
        <w:t>解析过程中使用了</w:t>
      </w:r>
      <w:r>
        <w:rPr>
          <w:rFonts w:ascii="微软雅黑" w:eastAsia="微软雅黑" w:hAnsi="微软雅黑" w:hint="eastAsia"/>
        </w:rPr>
        <w:t>两种</w:t>
      </w:r>
      <w:r>
        <w:rPr>
          <w:rFonts w:ascii="微软雅黑" w:eastAsia="微软雅黑" w:hAnsi="微软雅黑"/>
        </w:rPr>
        <w:t>ICMPv6报文：邻居请求报文NS和邻居通告报文NA。</w:t>
      </w:r>
    </w:p>
    <w:p w14:paraId="6C63CC94" w14:textId="77777777"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hint="eastAsia"/>
        </w:rPr>
        <w:t>NS</w:t>
      </w:r>
      <w:r>
        <w:rPr>
          <w:rFonts w:ascii="微软雅黑" w:eastAsia="微软雅黑" w:hAnsi="微软雅黑"/>
        </w:rPr>
        <w:t>报文</w:t>
      </w:r>
      <w:r>
        <w:rPr>
          <w:rFonts w:ascii="微软雅黑" w:eastAsia="微软雅黑" w:hAnsi="微软雅黑" w:hint="eastAsia"/>
        </w:rPr>
        <w:t>：</w:t>
      </w:r>
      <w:r>
        <w:rPr>
          <w:rFonts w:ascii="微软雅黑" w:eastAsia="微软雅黑" w:hAnsi="微软雅黑"/>
        </w:rPr>
        <w:t>Type字段值为</w:t>
      </w:r>
      <w:r>
        <w:rPr>
          <w:rFonts w:ascii="微软雅黑" w:eastAsia="微软雅黑" w:hAnsi="微软雅黑" w:hint="eastAsia"/>
        </w:rPr>
        <w:t>135，</w:t>
      </w:r>
      <w:r>
        <w:rPr>
          <w:rFonts w:ascii="微软雅黑" w:eastAsia="微软雅黑" w:hAnsi="微软雅黑"/>
        </w:rPr>
        <w:t>Code字段值为</w:t>
      </w:r>
      <w:r>
        <w:rPr>
          <w:rFonts w:ascii="微软雅黑" w:eastAsia="微软雅黑" w:hAnsi="微软雅黑" w:hint="eastAsia"/>
        </w:rPr>
        <w:t>0，</w:t>
      </w:r>
      <w:r>
        <w:rPr>
          <w:rFonts w:ascii="微软雅黑" w:eastAsia="微软雅黑" w:hAnsi="微软雅黑"/>
        </w:rPr>
        <w:t>在地址解析中的作用类似于IPv4中的ARP请求报文。</w:t>
      </w:r>
    </w:p>
    <w:p w14:paraId="4BAC4732" w14:textId="77777777"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rPr>
        <w:t>NA报文：Type字段值为</w:t>
      </w:r>
      <w:r>
        <w:rPr>
          <w:rFonts w:ascii="微软雅黑" w:eastAsia="微软雅黑" w:hAnsi="微软雅黑" w:hint="eastAsia"/>
        </w:rPr>
        <w:t>136，</w:t>
      </w:r>
      <w:r>
        <w:rPr>
          <w:rFonts w:ascii="微软雅黑" w:eastAsia="微软雅黑" w:hAnsi="微软雅黑"/>
        </w:rPr>
        <w:t>Code字段值为</w:t>
      </w:r>
      <w:r>
        <w:rPr>
          <w:rFonts w:ascii="微软雅黑" w:eastAsia="微软雅黑" w:hAnsi="微软雅黑" w:hint="eastAsia"/>
        </w:rPr>
        <w:t>0，</w:t>
      </w:r>
      <w:r>
        <w:rPr>
          <w:rFonts w:ascii="微软雅黑" w:eastAsia="微软雅黑" w:hAnsi="微软雅黑"/>
        </w:rPr>
        <w:t>在地址解析中的作用类似于IPv中的ARP应答报文。</w:t>
      </w:r>
    </w:p>
    <w:p w14:paraId="2B3425B4" w14:textId="77777777" w:rsidR="0076630D" w:rsidRDefault="00D7272D">
      <w:pPr>
        <w:ind w:firstLine="420"/>
        <w:rPr>
          <w:rFonts w:ascii="微软雅黑" w:eastAsia="微软雅黑" w:hAnsi="微软雅黑"/>
        </w:rPr>
      </w:pPr>
      <w:r>
        <w:rPr>
          <w:rFonts w:ascii="微软雅黑" w:eastAsia="微软雅黑" w:hAnsi="微软雅黑" w:hint="eastAsia"/>
          <w:b/>
        </w:rPr>
        <w:t>邻居不可达性</w:t>
      </w:r>
      <w:r>
        <w:rPr>
          <w:rFonts w:ascii="微软雅黑" w:eastAsia="微软雅黑" w:hAnsi="微软雅黑"/>
          <w:b/>
        </w:rPr>
        <w:t>检测</w:t>
      </w:r>
      <w:r>
        <w:rPr>
          <w:rFonts w:ascii="微软雅黑" w:eastAsia="微软雅黑" w:hAnsi="微软雅黑"/>
        </w:rPr>
        <w:t>：</w:t>
      </w:r>
      <w:r>
        <w:rPr>
          <w:rFonts w:ascii="微软雅黑" w:eastAsia="微软雅黑" w:hAnsi="微软雅黑" w:hint="eastAsia"/>
        </w:rPr>
        <w:t>通过</w:t>
      </w:r>
      <w:r>
        <w:rPr>
          <w:rFonts w:ascii="微软雅黑" w:eastAsia="微软雅黑" w:hAnsi="微软雅黑"/>
        </w:rPr>
        <w:t>邻居或到达邻居的通信，会因各种原因而中断，包括硬件故障等。</w:t>
      </w:r>
      <w:r>
        <w:rPr>
          <w:rFonts w:ascii="微软雅黑" w:eastAsia="微软雅黑" w:hAnsi="微软雅黑" w:hint="eastAsia"/>
        </w:rPr>
        <w:t>如果目的</w:t>
      </w:r>
      <w:r>
        <w:rPr>
          <w:rFonts w:ascii="微软雅黑" w:eastAsia="微软雅黑" w:hAnsi="微软雅黑"/>
        </w:rPr>
        <w:t>地失效，则恢复是不可能的，通信失败；如果路径失效，则恢复是可能的。因此</w:t>
      </w:r>
      <w:r>
        <w:rPr>
          <w:rFonts w:ascii="微软雅黑" w:eastAsia="微软雅黑" w:hAnsi="微软雅黑" w:hint="eastAsia"/>
        </w:rPr>
        <w:t>节点需要维护一张</w:t>
      </w:r>
      <w:r>
        <w:rPr>
          <w:rFonts w:ascii="微软雅黑" w:eastAsia="微软雅黑" w:hAnsi="微软雅黑"/>
        </w:rPr>
        <w:t>邻居表，每个邻居都有相应的状态，状态之间可以迁移。</w:t>
      </w:r>
    </w:p>
    <w:p w14:paraId="0A972A62" w14:textId="77777777" w:rsidR="0076630D" w:rsidRDefault="00D7272D">
      <w:pPr>
        <w:ind w:firstLine="420"/>
        <w:rPr>
          <w:rFonts w:ascii="微软雅黑" w:eastAsia="微软雅黑" w:hAnsi="微软雅黑"/>
        </w:rPr>
      </w:pPr>
      <w:r>
        <w:rPr>
          <w:rFonts w:ascii="微软雅黑" w:eastAsia="微软雅黑" w:hAnsi="微软雅黑" w:hint="eastAsia"/>
        </w:rPr>
        <w:t>邻居</w:t>
      </w:r>
      <w:r>
        <w:rPr>
          <w:rFonts w:ascii="微软雅黑" w:eastAsia="微软雅黑" w:hAnsi="微软雅黑"/>
        </w:rPr>
        <w:t>状态有</w:t>
      </w:r>
      <w:r>
        <w:rPr>
          <w:rFonts w:ascii="微软雅黑" w:eastAsia="微软雅黑" w:hAnsi="微软雅黑" w:hint="eastAsia"/>
        </w:rPr>
        <w:t>5种</w:t>
      </w:r>
      <w:r>
        <w:rPr>
          <w:rFonts w:ascii="微软雅黑" w:eastAsia="微软雅黑" w:hAnsi="微软雅黑"/>
        </w:rPr>
        <w:t>，分别为：未完成（</w:t>
      </w:r>
      <w:r>
        <w:rPr>
          <w:rFonts w:ascii="微软雅黑" w:eastAsia="微软雅黑" w:hAnsi="微软雅黑" w:hint="eastAsia"/>
        </w:rPr>
        <w:t>Incomplete</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可达（</w:t>
      </w:r>
      <w:r>
        <w:rPr>
          <w:rFonts w:ascii="微软雅黑" w:eastAsia="微软雅黑" w:hAnsi="微软雅黑" w:hint="eastAsia"/>
        </w:rPr>
        <w:t>Reachable</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陈旧（</w:t>
      </w:r>
      <w:r>
        <w:rPr>
          <w:rFonts w:ascii="微软雅黑" w:eastAsia="微软雅黑" w:hAnsi="微软雅黑" w:hint="eastAsia"/>
        </w:rPr>
        <w:t>Stable</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延迟（</w:t>
      </w:r>
      <w:r>
        <w:rPr>
          <w:rFonts w:ascii="微软雅黑" w:eastAsia="微软雅黑" w:hAnsi="微软雅黑" w:hint="eastAsia"/>
        </w:rPr>
        <w:t>Delay</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探查（</w:t>
      </w:r>
      <w:r>
        <w:rPr>
          <w:rFonts w:ascii="微软雅黑" w:eastAsia="微软雅黑" w:hAnsi="微软雅黑" w:hint="eastAsia"/>
        </w:rPr>
        <w:t>Probe</w:t>
      </w:r>
      <w:r>
        <w:rPr>
          <w:rFonts w:ascii="微软雅黑" w:eastAsia="微软雅黑" w:hAnsi="微软雅黑"/>
        </w:rPr>
        <w:t>）</w:t>
      </w:r>
      <w:r>
        <w:rPr>
          <w:rFonts w:ascii="微软雅黑" w:eastAsia="微软雅黑" w:hAnsi="微软雅黑" w:hint="eastAsia"/>
        </w:rPr>
        <w:t>。</w:t>
      </w:r>
    </w:p>
    <w:p w14:paraId="6441A9B9" w14:textId="77777777" w:rsidR="0076630D" w:rsidRDefault="00D7272D">
      <w:pPr>
        <w:ind w:firstLine="420"/>
        <w:rPr>
          <w:rFonts w:ascii="微软雅黑" w:eastAsia="微软雅黑" w:hAnsi="微软雅黑"/>
        </w:rPr>
      </w:pPr>
      <w:r>
        <w:rPr>
          <w:rFonts w:ascii="微软雅黑" w:eastAsia="微软雅黑" w:hAnsi="微软雅黑" w:hint="eastAsia"/>
          <w:b/>
        </w:rPr>
        <w:t>重复地址</w:t>
      </w:r>
      <w:r>
        <w:rPr>
          <w:rFonts w:ascii="微软雅黑" w:eastAsia="微软雅黑" w:hAnsi="微软雅黑"/>
          <w:b/>
        </w:rPr>
        <w:t>检测DAD</w:t>
      </w:r>
      <w:r>
        <w:rPr>
          <w:rFonts w:ascii="微软雅黑" w:eastAsia="微软雅黑" w:hAnsi="微软雅黑"/>
        </w:rPr>
        <w:t>是在接口使用某个IPv6</w:t>
      </w:r>
      <w:r>
        <w:rPr>
          <w:rFonts w:ascii="微软雅黑" w:eastAsia="微软雅黑" w:hAnsi="微软雅黑" w:hint="eastAsia"/>
        </w:rPr>
        <w:t>单播</w:t>
      </w:r>
      <w:r>
        <w:rPr>
          <w:rFonts w:ascii="微软雅黑" w:eastAsia="微软雅黑" w:hAnsi="微软雅黑"/>
        </w:rPr>
        <w:t>地址之前进行的，主要是为了探测是否有其它的节点使用了该地址。</w:t>
      </w:r>
      <w:r>
        <w:rPr>
          <w:rFonts w:ascii="微软雅黑" w:eastAsia="微软雅黑" w:hAnsi="微软雅黑" w:hint="eastAsia"/>
        </w:rPr>
        <w:t>尤其</w:t>
      </w:r>
      <w:r>
        <w:rPr>
          <w:rFonts w:ascii="微软雅黑" w:eastAsia="微软雅黑" w:hAnsi="微软雅黑"/>
        </w:rPr>
        <w:t>是在地址自动配置的时候，进行DAD检测</w:t>
      </w:r>
      <w:r>
        <w:rPr>
          <w:rFonts w:ascii="微软雅黑" w:eastAsia="微软雅黑" w:hAnsi="微软雅黑" w:hint="eastAsia"/>
        </w:rPr>
        <w:t>是</w:t>
      </w:r>
      <w:r>
        <w:rPr>
          <w:rFonts w:ascii="微软雅黑" w:eastAsia="微软雅黑" w:hAnsi="微软雅黑"/>
        </w:rPr>
        <w:t>很必要的。一个</w:t>
      </w:r>
      <w:r>
        <w:rPr>
          <w:rFonts w:ascii="微软雅黑" w:eastAsia="微软雅黑" w:hAnsi="微软雅黑" w:hint="eastAsia"/>
        </w:rPr>
        <w:t>IPv6</w:t>
      </w:r>
      <w:r>
        <w:rPr>
          <w:rFonts w:ascii="微软雅黑" w:eastAsia="微软雅黑" w:hAnsi="微软雅黑"/>
        </w:rPr>
        <w:t>单播地址在分配给一个接口</w:t>
      </w:r>
      <w:r>
        <w:rPr>
          <w:rFonts w:ascii="微软雅黑" w:eastAsia="微软雅黑" w:hAnsi="微软雅黑" w:hint="eastAsia"/>
        </w:rPr>
        <w:t>之后</w:t>
      </w:r>
      <w:r>
        <w:rPr>
          <w:rFonts w:ascii="微软雅黑" w:eastAsia="微软雅黑" w:hAnsi="微软雅黑"/>
        </w:rPr>
        <w:t>且通过重复地址检测之前称为试验地址。此时</w:t>
      </w:r>
      <w:r>
        <w:rPr>
          <w:rFonts w:ascii="微软雅黑" w:eastAsia="微软雅黑" w:hAnsi="微软雅黑" w:hint="eastAsia"/>
        </w:rPr>
        <w:t>该</w:t>
      </w:r>
      <w:r>
        <w:rPr>
          <w:rFonts w:ascii="微软雅黑" w:eastAsia="微软雅黑" w:hAnsi="微软雅黑"/>
        </w:rPr>
        <w:t>接口不能使用这个试验地址进行单播通信，但是仍然会加入</w:t>
      </w:r>
      <w:r>
        <w:rPr>
          <w:rFonts w:ascii="微软雅黑" w:eastAsia="微软雅黑" w:hAnsi="微软雅黑" w:hint="eastAsia"/>
        </w:rPr>
        <w:t>两个</w:t>
      </w:r>
      <w:r>
        <w:rPr>
          <w:rFonts w:ascii="微软雅黑" w:eastAsia="微软雅黑" w:hAnsi="微软雅黑"/>
        </w:rPr>
        <w:t>组播组：ALL-NODES组播组和试验地址所对应的Solicited-Node组播组。IPv6</w:t>
      </w:r>
      <w:r>
        <w:rPr>
          <w:rFonts w:ascii="微软雅黑" w:eastAsia="微软雅黑" w:hAnsi="微软雅黑" w:hint="eastAsia"/>
        </w:rPr>
        <w:t>重复地址</w:t>
      </w:r>
      <w:r>
        <w:rPr>
          <w:rFonts w:ascii="微软雅黑" w:eastAsia="微软雅黑" w:hAnsi="微软雅黑"/>
        </w:rPr>
        <w:t>检测技术和IPv4</w:t>
      </w:r>
      <w:r>
        <w:rPr>
          <w:rFonts w:ascii="微软雅黑" w:eastAsia="微软雅黑" w:hAnsi="微软雅黑" w:hint="eastAsia"/>
        </w:rPr>
        <w:t>中</w:t>
      </w:r>
      <w:r>
        <w:rPr>
          <w:rFonts w:ascii="微软雅黑" w:eastAsia="微软雅黑" w:hAnsi="微软雅黑"/>
        </w:rPr>
        <w:t>的免费ARP类似：</w:t>
      </w:r>
      <w:r>
        <w:rPr>
          <w:rFonts w:ascii="微软雅黑" w:eastAsia="微软雅黑" w:hAnsi="微软雅黑" w:hint="eastAsia"/>
        </w:rPr>
        <w:t>节点</w:t>
      </w:r>
      <w:r>
        <w:rPr>
          <w:rFonts w:ascii="微软雅黑" w:eastAsia="微软雅黑" w:hAnsi="微软雅黑"/>
        </w:rPr>
        <w:t>向试验地址所对应的Solicited-Node组播组发送NS报文。NS</w:t>
      </w:r>
      <w:r>
        <w:rPr>
          <w:rFonts w:ascii="微软雅黑" w:eastAsia="微软雅黑" w:hAnsi="微软雅黑" w:hint="eastAsia"/>
        </w:rPr>
        <w:t>报文中</w:t>
      </w:r>
      <w:r>
        <w:rPr>
          <w:rFonts w:ascii="微软雅黑" w:eastAsia="微软雅黑" w:hAnsi="微软雅黑"/>
        </w:rPr>
        <w:t>目标地址</w:t>
      </w:r>
      <w:r>
        <w:rPr>
          <w:rFonts w:ascii="微软雅黑" w:eastAsia="微软雅黑" w:hAnsi="微软雅黑" w:hint="eastAsia"/>
        </w:rPr>
        <w:t>即为该</w:t>
      </w:r>
      <w:r>
        <w:rPr>
          <w:rFonts w:ascii="微软雅黑" w:eastAsia="微软雅黑" w:hAnsi="微软雅黑"/>
        </w:rPr>
        <w:t>试验地址。如果收到某个其他站点回应的NA报文，就证明该地址已被网络上使用，节点将不能使用该试验地址通讯。</w:t>
      </w:r>
    </w:p>
    <w:p w14:paraId="4618F9EB" w14:textId="77777777" w:rsidR="0076630D" w:rsidRDefault="00D7272D">
      <w:pPr>
        <w:ind w:firstLine="420"/>
        <w:rPr>
          <w:rFonts w:ascii="微软雅黑" w:eastAsia="微软雅黑" w:hAnsi="微软雅黑"/>
        </w:rPr>
      </w:pPr>
      <w:r>
        <w:rPr>
          <w:rFonts w:ascii="微软雅黑" w:eastAsia="微软雅黑" w:hAnsi="微软雅黑" w:hint="eastAsia"/>
          <w:b/>
        </w:rPr>
        <w:t>路由器发现</w:t>
      </w:r>
      <w:r>
        <w:rPr>
          <w:rFonts w:ascii="微软雅黑" w:eastAsia="微软雅黑" w:hAnsi="微软雅黑"/>
          <w:b/>
        </w:rPr>
        <w:t>功能</w:t>
      </w:r>
      <w:r>
        <w:rPr>
          <w:rFonts w:ascii="微软雅黑" w:eastAsia="微软雅黑" w:hAnsi="微软雅黑"/>
        </w:rPr>
        <w:t>用来发现与本地链路相连的设备，并获取与地址自动配置相关的前缀和其他配置参数。在</w:t>
      </w:r>
      <w:r>
        <w:rPr>
          <w:rFonts w:ascii="微软雅黑" w:eastAsia="微软雅黑" w:hAnsi="微软雅黑" w:hint="eastAsia"/>
        </w:rPr>
        <w:t>IPv6</w:t>
      </w:r>
      <w:r>
        <w:rPr>
          <w:rFonts w:ascii="微软雅黑" w:eastAsia="微软雅黑" w:hAnsi="微软雅黑"/>
        </w:rPr>
        <w:t>中，IPv6</w:t>
      </w:r>
      <w:r>
        <w:rPr>
          <w:rFonts w:ascii="微软雅黑" w:eastAsia="微软雅黑" w:hAnsi="微软雅黑" w:hint="eastAsia"/>
        </w:rPr>
        <w:t>地址</w:t>
      </w:r>
      <w:r>
        <w:rPr>
          <w:rFonts w:ascii="微软雅黑" w:eastAsia="微软雅黑" w:hAnsi="微软雅黑"/>
        </w:rPr>
        <w:t>可以支持无状态自动配置，即主机通过某种机制获取网络前缀信息，然后主机自己生成地址的接口标识部分。路由器发现功能是IPv6地址自动配置功能的基础，主要通过以下两种报文实现：</w:t>
      </w:r>
    </w:p>
    <w:p w14:paraId="473892CC" w14:textId="77777777" w:rsidR="0076630D" w:rsidRDefault="00D7272D" w:rsidP="00B10728">
      <w:pPr>
        <w:pStyle w:val="af2"/>
        <w:numPr>
          <w:ilvl w:val="0"/>
          <w:numId w:val="219"/>
        </w:numPr>
        <w:ind w:firstLineChars="0"/>
        <w:rPr>
          <w:rFonts w:ascii="微软雅黑" w:eastAsia="微软雅黑" w:hAnsi="微软雅黑"/>
        </w:rPr>
      </w:pPr>
      <w:r>
        <w:rPr>
          <w:rFonts w:ascii="微软雅黑" w:eastAsia="微软雅黑" w:hAnsi="微软雅黑" w:hint="eastAsia"/>
        </w:rPr>
        <w:lastRenderedPageBreak/>
        <w:t>路由器</w:t>
      </w:r>
      <w:r>
        <w:rPr>
          <w:rFonts w:ascii="微软雅黑" w:eastAsia="微软雅黑" w:hAnsi="微软雅黑"/>
        </w:rPr>
        <w:t>通告RA报文：每台设备为了让二层网络上的主机和设备知道自己的存在，定时都会组播发送RA报文，RA报文中会</w:t>
      </w:r>
      <w:r>
        <w:rPr>
          <w:rFonts w:ascii="微软雅黑" w:eastAsia="微软雅黑" w:hAnsi="微软雅黑" w:hint="eastAsia"/>
        </w:rPr>
        <w:t>带有</w:t>
      </w:r>
      <w:r>
        <w:rPr>
          <w:rFonts w:ascii="微软雅黑" w:eastAsia="微软雅黑" w:hAnsi="微软雅黑"/>
        </w:rPr>
        <w:t>网络前缀信息，及其他一些标志位信息。RA</w:t>
      </w:r>
      <w:r>
        <w:rPr>
          <w:rFonts w:ascii="微软雅黑" w:eastAsia="微软雅黑" w:hAnsi="微软雅黑" w:hint="eastAsia"/>
        </w:rPr>
        <w:t>报文</w:t>
      </w:r>
      <w:r>
        <w:rPr>
          <w:rFonts w:ascii="微软雅黑" w:eastAsia="微软雅黑" w:hAnsi="微软雅黑"/>
        </w:rPr>
        <w:t>的Type字段值为</w:t>
      </w:r>
      <w:r>
        <w:rPr>
          <w:rFonts w:ascii="微软雅黑" w:eastAsia="微软雅黑" w:hAnsi="微软雅黑" w:hint="eastAsia"/>
        </w:rPr>
        <w:t>134。</w:t>
      </w:r>
    </w:p>
    <w:p w14:paraId="60648190" w14:textId="77777777" w:rsidR="0076630D" w:rsidRDefault="00D7272D" w:rsidP="00B10728">
      <w:pPr>
        <w:pStyle w:val="af2"/>
        <w:numPr>
          <w:ilvl w:val="0"/>
          <w:numId w:val="219"/>
        </w:numPr>
        <w:ind w:firstLineChars="0"/>
        <w:rPr>
          <w:rFonts w:ascii="微软雅黑" w:eastAsia="微软雅黑" w:hAnsi="微软雅黑"/>
        </w:rPr>
      </w:pPr>
      <w:r>
        <w:rPr>
          <w:rFonts w:ascii="微软雅黑" w:eastAsia="微软雅黑" w:hAnsi="微软雅黑" w:hint="eastAsia"/>
        </w:rPr>
        <w:t>路由器</w:t>
      </w:r>
      <w:r>
        <w:rPr>
          <w:rFonts w:ascii="微软雅黑" w:eastAsia="微软雅黑" w:hAnsi="微软雅黑"/>
        </w:rPr>
        <w:t>请求RS报文：很多情况下主机接入网络后希望</w:t>
      </w:r>
      <w:r>
        <w:rPr>
          <w:rFonts w:ascii="微软雅黑" w:eastAsia="微软雅黑" w:hAnsi="微软雅黑" w:hint="eastAsia"/>
        </w:rPr>
        <w:t>尽快</w:t>
      </w:r>
      <w:r>
        <w:rPr>
          <w:rFonts w:ascii="微软雅黑" w:eastAsia="微软雅黑" w:hAnsi="微软雅黑"/>
        </w:rPr>
        <w:t>获取网络前缀进行通信，此时主机可以立刻发送RS报文，网络上的设备将回应RA报文。RS</w:t>
      </w:r>
      <w:r>
        <w:rPr>
          <w:rFonts w:ascii="微软雅黑" w:eastAsia="微软雅黑" w:hAnsi="微软雅黑" w:hint="eastAsia"/>
        </w:rPr>
        <w:t>报文</w:t>
      </w:r>
      <w:r>
        <w:rPr>
          <w:rFonts w:ascii="微软雅黑" w:eastAsia="微软雅黑" w:hAnsi="微软雅黑"/>
        </w:rPr>
        <w:t>的Type</w:t>
      </w:r>
      <w:r>
        <w:rPr>
          <w:rFonts w:ascii="微软雅黑" w:eastAsia="微软雅黑" w:hAnsi="微软雅黑" w:hint="eastAsia"/>
        </w:rPr>
        <w:t>字段</w:t>
      </w:r>
      <w:r>
        <w:rPr>
          <w:rFonts w:ascii="微软雅黑" w:eastAsia="微软雅黑" w:hAnsi="微软雅黑"/>
        </w:rPr>
        <w:t>值为</w:t>
      </w:r>
      <w:r>
        <w:rPr>
          <w:rFonts w:ascii="微软雅黑" w:eastAsia="微软雅黑" w:hAnsi="微软雅黑" w:hint="eastAsia"/>
        </w:rPr>
        <w:t>133。</w:t>
      </w:r>
    </w:p>
    <w:p w14:paraId="0ACB48E8" w14:textId="77777777" w:rsidR="0076630D" w:rsidRDefault="00D7272D">
      <w:pPr>
        <w:ind w:firstLine="420"/>
        <w:rPr>
          <w:rFonts w:ascii="微软雅黑" w:eastAsia="微软雅黑" w:hAnsi="微软雅黑"/>
        </w:rPr>
      </w:pPr>
      <w:r>
        <w:rPr>
          <w:rFonts w:ascii="微软雅黑" w:eastAsia="微软雅黑" w:hAnsi="微软雅黑" w:hint="eastAsia"/>
        </w:rPr>
        <w:t>地址自动配置</w:t>
      </w:r>
      <w:r>
        <w:rPr>
          <w:rFonts w:ascii="微软雅黑" w:eastAsia="微软雅黑" w:hAnsi="微软雅黑"/>
        </w:rPr>
        <w:t>：</w:t>
      </w:r>
      <w:r>
        <w:rPr>
          <w:rFonts w:ascii="微软雅黑" w:eastAsia="微软雅黑" w:hAnsi="微软雅黑" w:hint="eastAsia"/>
        </w:rPr>
        <w:t>IPv6</w:t>
      </w:r>
      <w:r>
        <w:rPr>
          <w:rFonts w:ascii="微软雅黑" w:eastAsia="微软雅黑" w:hAnsi="微软雅黑"/>
        </w:rPr>
        <w:t>地址增长为</w:t>
      </w:r>
      <w:r>
        <w:rPr>
          <w:rFonts w:ascii="微软雅黑" w:eastAsia="微软雅黑" w:hAnsi="微软雅黑" w:hint="eastAsia"/>
        </w:rPr>
        <w:t>128位</w:t>
      </w:r>
      <w:r>
        <w:rPr>
          <w:rFonts w:ascii="微软雅黑" w:eastAsia="微软雅黑" w:hAnsi="微软雅黑"/>
        </w:rPr>
        <w:t>，且终端节点多，对于自动配置的要求更为迫切，除保留了DHCP作为有状态自动配置外，还增加了无状态自动配置。无状态</w:t>
      </w:r>
      <w:r>
        <w:rPr>
          <w:rFonts w:ascii="微软雅黑" w:eastAsia="微软雅黑" w:hAnsi="微软雅黑" w:hint="eastAsia"/>
        </w:rPr>
        <w:t>自动</w:t>
      </w:r>
      <w:r>
        <w:rPr>
          <w:rFonts w:ascii="微软雅黑" w:eastAsia="微软雅黑" w:hAnsi="微软雅黑"/>
        </w:rPr>
        <w:t>配置即</w:t>
      </w:r>
      <w:r>
        <w:rPr>
          <w:rFonts w:ascii="微软雅黑" w:eastAsia="微软雅黑" w:hAnsi="微软雅黑" w:hint="eastAsia"/>
        </w:rPr>
        <w:t>自动生成</w:t>
      </w:r>
      <w:r>
        <w:rPr>
          <w:rFonts w:ascii="微软雅黑" w:eastAsia="微软雅黑" w:hAnsi="微软雅黑"/>
        </w:rPr>
        <w:t>链路本地地址，主机根据RA报文的前缀信息，自动配置全球单播地址等，并获取其他相关信息。</w:t>
      </w:r>
    </w:p>
    <w:p w14:paraId="33B8ACB8" w14:textId="77777777" w:rsidR="0076630D" w:rsidRDefault="00D7272D">
      <w:pPr>
        <w:ind w:firstLine="420"/>
        <w:rPr>
          <w:rFonts w:ascii="微软雅黑" w:eastAsia="微软雅黑" w:hAnsi="微软雅黑"/>
        </w:rPr>
      </w:pPr>
      <w:r>
        <w:rPr>
          <w:rFonts w:ascii="微软雅黑" w:eastAsia="微软雅黑" w:hAnsi="微软雅黑" w:hint="eastAsia"/>
        </w:rPr>
        <w:t>默认</w:t>
      </w:r>
      <w:r>
        <w:rPr>
          <w:rFonts w:ascii="微软雅黑" w:eastAsia="微软雅黑" w:hAnsi="微软雅黑"/>
        </w:rPr>
        <w:t>路由器优先级和</w:t>
      </w:r>
      <w:r>
        <w:rPr>
          <w:rFonts w:ascii="微软雅黑" w:eastAsia="微软雅黑" w:hAnsi="微软雅黑" w:hint="eastAsia"/>
        </w:rPr>
        <w:t>路由</w:t>
      </w:r>
      <w:r>
        <w:rPr>
          <w:rFonts w:ascii="微软雅黑" w:eastAsia="微软雅黑" w:hAnsi="微软雅黑"/>
        </w:rPr>
        <w:t>信息发现：</w:t>
      </w:r>
      <w:r>
        <w:rPr>
          <w:rFonts w:ascii="微软雅黑" w:eastAsia="微软雅黑" w:hAnsi="微软雅黑" w:hint="eastAsia"/>
        </w:rPr>
        <w:t>当主机</w:t>
      </w:r>
      <w:r>
        <w:rPr>
          <w:rFonts w:ascii="微软雅黑" w:eastAsia="微软雅黑" w:hAnsi="微软雅黑"/>
        </w:rPr>
        <w:t>所在的链路中存在多个设备时，主机需要根据报文的目的地址选择转发设备。在这种情况下</w:t>
      </w:r>
      <w:r>
        <w:rPr>
          <w:rFonts w:ascii="微软雅黑" w:eastAsia="微软雅黑" w:hAnsi="微软雅黑" w:hint="eastAsia"/>
        </w:rPr>
        <w:t>，</w:t>
      </w:r>
      <w:r>
        <w:rPr>
          <w:rFonts w:ascii="微软雅黑" w:eastAsia="微软雅黑" w:hAnsi="微软雅黑"/>
        </w:rPr>
        <w:t>设备通过发布默认路由优先级和特定路由信息给主机，提高主机根据不同的目的地选择合适的转发设备的能力。在</w:t>
      </w:r>
      <w:r>
        <w:rPr>
          <w:rFonts w:ascii="微软雅黑" w:eastAsia="微软雅黑" w:hAnsi="微软雅黑" w:hint="eastAsia"/>
        </w:rPr>
        <w:t>RA</w:t>
      </w:r>
      <w:r>
        <w:rPr>
          <w:rFonts w:ascii="微软雅黑" w:eastAsia="微软雅黑" w:hAnsi="微软雅黑"/>
        </w:rPr>
        <w:t>报文中，定义了默认路由优先级和路由信息两个字段，帮助主机在发送报文时选择合适的转发设备。主机收到包含路由信息的RA报文后，会更新自己的路由表。当主机</w:t>
      </w:r>
      <w:r>
        <w:rPr>
          <w:rFonts w:ascii="微软雅黑" w:eastAsia="微软雅黑" w:hAnsi="微软雅黑" w:hint="eastAsia"/>
        </w:rPr>
        <w:t>向</w:t>
      </w:r>
      <w:r>
        <w:rPr>
          <w:rFonts w:ascii="微软雅黑" w:eastAsia="微软雅黑" w:hAnsi="微软雅黑"/>
        </w:rPr>
        <w:t>其他设备发送</w:t>
      </w:r>
      <w:r>
        <w:rPr>
          <w:rFonts w:ascii="微软雅黑" w:eastAsia="微软雅黑" w:hAnsi="微软雅黑" w:hint="eastAsia"/>
        </w:rPr>
        <w:t>报文</w:t>
      </w:r>
      <w:r>
        <w:rPr>
          <w:rFonts w:ascii="微软雅黑" w:eastAsia="微软雅黑" w:hAnsi="微软雅黑"/>
        </w:rPr>
        <w:t>时，通过查询该列表的路由信息，选择合适的路由发送报文。</w:t>
      </w:r>
      <w:r>
        <w:rPr>
          <w:rFonts w:ascii="微软雅黑" w:eastAsia="微软雅黑" w:hAnsi="微软雅黑" w:hint="eastAsia"/>
        </w:rPr>
        <w:t>主机收到</w:t>
      </w:r>
      <w:r>
        <w:rPr>
          <w:rFonts w:ascii="微软雅黑" w:eastAsia="微软雅黑" w:hAnsi="微软雅黑"/>
        </w:rPr>
        <w:t>包含默认设备优先级信息的RA报文后，会更新自己的默认路由列</w:t>
      </w:r>
      <w:r>
        <w:rPr>
          <w:rFonts w:ascii="微软雅黑" w:eastAsia="微软雅黑" w:hAnsi="微软雅黑" w:hint="eastAsia"/>
        </w:rPr>
        <w:t>。</w:t>
      </w:r>
      <w:r>
        <w:rPr>
          <w:rFonts w:ascii="微软雅黑" w:eastAsia="微软雅黑" w:hAnsi="微软雅黑"/>
        </w:rPr>
        <w:t>当主机</w:t>
      </w:r>
      <w:r>
        <w:rPr>
          <w:rFonts w:ascii="微软雅黑" w:eastAsia="微软雅黑" w:hAnsi="微软雅黑" w:hint="eastAsia"/>
        </w:rPr>
        <w:t>向</w:t>
      </w:r>
      <w:r>
        <w:rPr>
          <w:rFonts w:ascii="微软雅黑" w:eastAsia="微软雅黑" w:hAnsi="微软雅黑"/>
        </w:rPr>
        <w:t>其他设备发送报文时，如果没有</w:t>
      </w:r>
      <w:r>
        <w:rPr>
          <w:rFonts w:ascii="微软雅黑" w:eastAsia="微软雅黑" w:hAnsi="微软雅黑" w:hint="eastAsia"/>
        </w:rPr>
        <w:t>路由</w:t>
      </w:r>
      <w:r>
        <w:rPr>
          <w:rFonts w:ascii="微软雅黑" w:eastAsia="微软雅黑" w:hAnsi="微软雅黑"/>
        </w:rPr>
        <w:t>可选，则首先查询该列表，然后选择本链路内优先级最高的设备发送报文；如果</w:t>
      </w:r>
      <w:r>
        <w:rPr>
          <w:rFonts w:ascii="微软雅黑" w:eastAsia="微软雅黑" w:hAnsi="微软雅黑" w:hint="eastAsia"/>
        </w:rPr>
        <w:t>该</w:t>
      </w:r>
      <w:r>
        <w:rPr>
          <w:rFonts w:ascii="微软雅黑" w:eastAsia="微软雅黑" w:hAnsi="微软雅黑"/>
        </w:rPr>
        <w:t>设备故障，主机根据优先级从高到</w:t>
      </w:r>
      <w:r>
        <w:rPr>
          <w:rFonts w:ascii="微软雅黑" w:eastAsia="微软雅黑" w:hAnsi="微软雅黑" w:hint="eastAsia"/>
        </w:rPr>
        <w:t>低</w:t>
      </w:r>
      <w:r>
        <w:rPr>
          <w:rFonts w:ascii="微软雅黑" w:eastAsia="微软雅黑" w:hAnsi="微软雅黑"/>
        </w:rPr>
        <w:t>的顺序，</w:t>
      </w:r>
      <w:r>
        <w:rPr>
          <w:rFonts w:ascii="微软雅黑" w:eastAsia="微软雅黑" w:hAnsi="微软雅黑" w:hint="eastAsia"/>
        </w:rPr>
        <w:t>依次</w:t>
      </w:r>
      <w:r>
        <w:rPr>
          <w:rFonts w:ascii="微软雅黑" w:eastAsia="微软雅黑" w:hAnsi="微软雅黑"/>
        </w:rPr>
        <w:t>选择其他设备。</w:t>
      </w:r>
    </w:p>
    <w:p w14:paraId="4EC6F0C6" w14:textId="77777777" w:rsidR="0076630D" w:rsidRDefault="00D7272D">
      <w:pPr>
        <w:ind w:firstLine="420"/>
        <w:rPr>
          <w:rFonts w:ascii="微软雅黑" w:eastAsia="微软雅黑" w:hAnsi="微软雅黑"/>
        </w:rPr>
      </w:pPr>
      <w:r>
        <w:rPr>
          <w:rFonts w:ascii="微软雅黑" w:eastAsia="微软雅黑" w:hAnsi="微软雅黑" w:hint="eastAsia"/>
          <w:b/>
        </w:rPr>
        <w:t>重定向</w:t>
      </w:r>
      <w:r>
        <w:rPr>
          <w:rFonts w:ascii="微软雅黑" w:eastAsia="微软雅黑" w:hAnsi="微软雅黑"/>
        </w:rPr>
        <w:t>：当</w:t>
      </w:r>
      <w:r>
        <w:rPr>
          <w:rFonts w:ascii="微软雅黑" w:eastAsia="微软雅黑" w:hAnsi="微软雅黑" w:hint="eastAsia"/>
        </w:rPr>
        <w:t>网关</w:t>
      </w:r>
      <w:r>
        <w:rPr>
          <w:rFonts w:ascii="微软雅黑" w:eastAsia="微软雅黑" w:hAnsi="微软雅黑"/>
        </w:rPr>
        <w:t>设备发现报文从</w:t>
      </w:r>
      <w:r>
        <w:rPr>
          <w:rFonts w:ascii="微软雅黑" w:eastAsia="微软雅黑" w:hAnsi="微软雅黑" w:hint="eastAsia"/>
        </w:rPr>
        <w:t>其它</w:t>
      </w:r>
      <w:r>
        <w:rPr>
          <w:rFonts w:ascii="微软雅黑" w:eastAsia="微软雅黑" w:hAnsi="微软雅黑"/>
        </w:rPr>
        <w:t>网关设备转发更好，它就会发送重定向报文告知报文的发送者，让报文发送者选择另一个网关设备。重定向</w:t>
      </w:r>
      <w:r>
        <w:rPr>
          <w:rFonts w:ascii="微软雅黑" w:eastAsia="微软雅黑" w:hAnsi="微软雅黑" w:hint="eastAsia"/>
        </w:rPr>
        <w:t>报文</w:t>
      </w:r>
      <w:r>
        <w:rPr>
          <w:rFonts w:ascii="微软雅黑" w:eastAsia="微软雅黑" w:hAnsi="微软雅黑"/>
        </w:rPr>
        <w:t>也承载在ICMPv6报文中，其Type字段值为</w:t>
      </w:r>
      <w:r>
        <w:rPr>
          <w:rFonts w:ascii="微软雅黑" w:eastAsia="微软雅黑" w:hAnsi="微软雅黑" w:hint="eastAsia"/>
        </w:rPr>
        <w:t>137，</w:t>
      </w:r>
      <w:r>
        <w:rPr>
          <w:rFonts w:ascii="微软雅黑" w:eastAsia="微软雅黑" w:hAnsi="微软雅黑"/>
        </w:rPr>
        <w:t>报文中</w:t>
      </w:r>
      <w:r>
        <w:rPr>
          <w:rFonts w:ascii="微软雅黑" w:eastAsia="微软雅黑" w:hAnsi="微软雅黑" w:hint="eastAsia"/>
        </w:rPr>
        <w:t>会携带更好</w:t>
      </w:r>
      <w:r>
        <w:rPr>
          <w:rFonts w:ascii="微软雅黑" w:eastAsia="微软雅黑" w:hAnsi="微软雅黑"/>
        </w:rPr>
        <w:t>的路径下一跳地址和需要重定向转发的报文的目的</w:t>
      </w:r>
      <w:r>
        <w:rPr>
          <w:rFonts w:ascii="微软雅黑" w:eastAsia="微软雅黑" w:hAnsi="微软雅黑"/>
        </w:rPr>
        <w:lastRenderedPageBreak/>
        <w:t>地址等信息。</w:t>
      </w:r>
    </w:p>
    <w:p w14:paraId="410FC547" w14:textId="77777777" w:rsidR="0076630D" w:rsidRDefault="00D7272D">
      <w:pPr>
        <w:ind w:firstLine="420"/>
        <w:rPr>
          <w:rFonts w:ascii="微软雅黑" w:eastAsia="微软雅黑" w:hAnsi="微软雅黑"/>
        </w:rPr>
      </w:pPr>
      <w:r>
        <w:rPr>
          <w:rFonts w:ascii="微软雅黑" w:eastAsia="微软雅黑" w:hAnsi="微软雅黑" w:hint="eastAsia"/>
          <w:b/>
        </w:rPr>
        <w:t>ND</w:t>
      </w:r>
      <w:r>
        <w:rPr>
          <w:rFonts w:ascii="微软雅黑" w:eastAsia="微软雅黑" w:hAnsi="微软雅黑"/>
          <w:b/>
        </w:rPr>
        <w:t xml:space="preserve"> Proxy</w:t>
      </w:r>
      <w:r>
        <w:rPr>
          <w:rFonts w:ascii="微软雅黑" w:eastAsia="微软雅黑" w:hAnsi="微软雅黑"/>
        </w:rPr>
        <w:t>：为了</w:t>
      </w:r>
      <w:r>
        <w:rPr>
          <w:rFonts w:ascii="微软雅黑" w:eastAsia="微软雅黑" w:hAnsi="微软雅黑" w:hint="eastAsia"/>
        </w:rPr>
        <w:t>满足</w:t>
      </w:r>
      <w:r>
        <w:rPr>
          <w:rFonts w:ascii="微软雅黑" w:eastAsia="微软雅黑" w:hAnsi="微软雅黑"/>
        </w:rPr>
        <w:t>用户更安全、更灵活的组网需求，IPv6网络</w:t>
      </w:r>
      <w:r>
        <w:rPr>
          <w:rFonts w:ascii="微软雅黑" w:eastAsia="微软雅黑" w:hAnsi="微软雅黑" w:hint="eastAsia"/>
        </w:rPr>
        <w:t>通常</w:t>
      </w:r>
      <w:r>
        <w:rPr>
          <w:rFonts w:ascii="微软雅黑" w:eastAsia="微软雅黑" w:hAnsi="微软雅黑"/>
        </w:rPr>
        <w:t>被</w:t>
      </w:r>
      <w:r>
        <w:rPr>
          <w:rFonts w:ascii="微软雅黑" w:eastAsia="微软雅黑" w:hAnsi="微软雅黑" w:hint="eastAsia"/>
        </w:rPr>
        <w:t>划分为</w:t>
      </w:r>
      <w:r>
        <w:rPr>
          <w:rFonts w:ascii="微软雅黑" w:eastAsia="微软雅黑" w:hAnsi="微软雅黑"/>
        </w:rPr>
        <w:t>多个VLAN，VLAN内的主机间可以直接</w:t>
      </w:r>
      <w:r>
        <w:rPr>
          <w:rFonts w:ascii="微软雅黑" w:eastAsia="微软雅黑" w:hAnsi="微软雅黑" w:hint="eastAsia"/>
        </w:rPr>
        <w:t>通信</w:t>
      </w:r>
      <w:r>
        <w:rPr>
          <w:rFonts w:ascii="微软雅黑" w:eastAsia="微软雅黑" w:hAnsi="微软雅黑"/>
        </w:rPr>
        <w:t>，而VLAN间不能直接互通。同一</w:t>
      </w:r>
      <w:r>
        <w:rPr>
          <w:rFonts w:ascii="微软雅黑" w:eastAsia="微软雅黑" w:hAnsi="微软雅黑" w:hint="eastAsia"/>
        </w:rPr>
        <w:t>VLAN</w:t>
      </w:r>
      <w:r>
        <w:rPr>
          <w:rFonts w:ascii="微软雅黑" w:eastAsia="微软雅黑" w:hAnsi="微软雅黑"/>
        </w:rPr>
        <w:t>内还可以配置端口隔离，同一端口隔离组的端口之间互相二层隔离，但是</w:t>
      </w:r>
      <w:r>
        <w:rPr>
          <w:rFonts w:ascii="微软雅黑" w:eastAsia="微软雅黑" w:hAnsi="微软雅黑" w:hint="eastAsia"/>
        </w:rPr>
        <w:t>最终</w:t>
      </w:r>
      <w:r>
        <w:rPr>
          <w:rFonts w:ascii="微软雅黑" w:eastAsia="微软雅黑" w:hAnsi="微软雅黑"/>
        </w:rPr>
        <w:t>用户终端之间</w:t>
      </w:r>
      <w:r>
        <w:rPr>
          <w:rFonts w:ascii="微软雅黑" w:eastAsia="微软雅黑" w:hAnsi="微软雅黑" w:hint="eastAsia"/>
        </w:rPr>
        <w:t>总是有</w:t>
      </w:r>
      <w:r>
        <w:rPr>
          <w:rFonts w:ascii="微软雅黑" w:eastAsia="微软雅黑" w:hAnsi="微软雅黑"/>
        </w:rPr>
        <w:t>互通需求的，即不同VLAN间或同一端口隔离组的部分用户会有互通的需求。类似于</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网络</w:t>
      </w:r>
      <w:r>
        <w:rPr>
          <w:rFonts w:ascii="微软雅黑" w:eastAsia="微软雅黑" w:hAnsi="微软雅黑"/>
        </w:rPr>
        <w:t>的ARP代理，ND代理用于解决</w:t>
      </w:r>
      <w:r>
        <w:rPr>
          <w:rFonts w:ascii="微软雅黑" w:eastAsia="微软雅黑" w:hAnsi="微软雅黑" w:hint="eastAsia"/>
        </w:rPr>
        <w:t>上述</w:t>
      </w:r>
      <w:r>
        <w:rPr>
          <w:rFonts w:ascii="微软雅黑" w:eastAsia="微软雅黑" w:hAnsi="微软雅黑"/>
        </w:rPr>
        <w:t>IPv6网络互通问题。</w:t>
      </w:r>
    </w:p>
    <w:tbl>
      <w:tblPr>
        <w:tblStyle w:val="ac"/>
        <w:tblW w:w="0" w:type="auto"/>
        <w:tblLook w:val="04A0" w:firstRow="1" w:lastRow="0" w:firstColumn="1" w:lastColumn="0" w:noHBand="0" w:noVBand="1"/>
      </w:tblPr>
      <w:tblGrid>
        <w:gridCol w:w="2972"/>
        <w:gridCol w:w="5324"/>
      </w:tblGrid>
      <w:tr w:rsidR="0076630D" w14:paraId="19918A6C" w14:textId="77777777">
        <w:tc>
          <w:tcPr>
            <w:tcW w:w="2972" w:type="dxa"/>
          </w:tcPr>
          <w:p w14:paraId="15101D79" w14:textId="77777777" w:rsidR="0076630D" w:rsidRDefault="00D7272D">
            <w:pPr>
              <w:rPr>
                <w:rFonts w:asciiTheme="minorEastAsia" w:hAnsiTheme="minorEastAsia"/>
                <w:b/>
              </w:rPr>
            </w:pPr>
            <w:r>
              <w:rPr>
                <w:rFonts w:asciiTheme="minorEastAsia" w:hAnsiTheme="minorEastAsia" w:hint="eastAsia"/>
                <w:b/>
              </w:rPr>
              <w:t>ND</w:t>
            </w:r>
            <w:r>
              <w:rPr>
                <w:rFonts w:asciiTheme="minorEastAsia" w:hAnsiTheme="minorEastAsia"/>
                <w:b/>
              </w:rPr>
              <w:t>代理</w:t>
            </w:r>
            <w:r>
              <w:rPr>
                <w:rFonts w:asciiTheme="minorEastAsia" w:hAnsiTheme="minorEastAsia" w:hint="eastAsia"/>
                <w:b/>
              </w:rPr>
              <w:t>方式</w:t>
            </w:r>
          </w:p>
        </w:tc>
        <w:tc>
          <w:tcPr>
            <w:tcW w:w="5324" w:type="dxa"/>
          </w:tcPr>
          <w:p w14:paraId="264754EB" w14:textId="77777777" w:rsidR="0076630D" w:rsidRDefault="00D7272D">
            <w:pPr>
              <w:rPr>
                <w:rFonts w:asciiTheme="minorEastAsia" w:hAnsiTheme="minorEastAsia"/>
                <w:b/>
              </w:rPr>
            </w:pPr>
            <w:r>
              <w:rPr>
                <w:rFonts w:asciiTheme="minorEastAsia" w:hAnsiTheme="minorEastAsia" w:hint="eastAsia"/>
                <w:b/>
              </w:rPr>
              <w:t>适用场景</w:t>
            </w:r>
          </w:p>
        </w:tc>
      </w:tr>
      <w:tr w:rsidR="0076630D" w14:paraId="3B2C3888" w14:textId="77777777">
        <w:tc>
          <w:tcPr>
            <w:tcW w:w="2972" w:type="dxa"/>
          </w:tcPr>
          <w:p w14:paraId="7F781CE9" w14:textId="77777777" w:rsidR="0076630D" w:rsidRDefault="00D7272D">
            <w:pPr>
              <w:rPr>
                <w:rFonts w:asciiTheme="minorEastAsia" w:hAnsiTheme="minorEastAsia"/>
              </w:rPr>
            </w:pPr>
            <w:r>
              <w:rPr>
                <w:rFonts w:asciiTheme="minorEastAsia" w:hAnsiTheme="minorEastAsia" w:hint="eastAsia"/>
              </w:rPr>
              <w:t>VLAN</w:t>
            </w:r>
            <w:r>
              <w:rPr>
                <w:rFonts w:asciiTheme="minorEastAsia" w:hAnsiTheme="minorEastAsia"/>
              </w:rPr>
              <w:t>内ND Proxy</w:t>
            </w:r>
          </w:p>
        </w:tc>
        <w:tc>
          <w:tcPr>
            <w:tcW w:w="5324" w:type="dxa"/>
          </w:tcPr>
          <w:p w14:paraId="3DFA0204" w14:textId="77777777" w:rsidR="0076630D" w:rsidRDefault="00D7272D">
            <w:pPr>
              <w:rPr>
                <w:rFonts w:asciiTheme="minorEastAsia" w:hAnsiTheme="minorEastAsia"/>
              </w:rPr>
            </w:pPr>
            <w:r>
              <w:rPr>
                <w:rFonts w:asciiTheme="minorEastAsia" w:hAnsiTheme="minorEastAsia" w:hint="eastAsia"/>
              </w:rPr>
              <w:t>需要</w:t>
            </w:r>
            <w:r>
              <w:rPr>
                <w:rFonts w:asciiTheme="minorEastAsia" w:hAnsiTheme="minorEastAsia"/>
              </w:rPr>
              <w:t>互通的主机处于相同网段，并且属于相同VLAN，但是VLAN内配置了端口隔离的场景</w:t>
            </w:r>
          </w:p>
        </w:tc>
      </w:tr>
      <w:tr w:rsidR="0076630D" w14:paraId="48F4B47B" w14:textId="77777777">
        <w:tc>
          <w:tcPr>
            <w:tcW w:w="2972" w:type="dxa"/>
          </w:tcPr>
          <w:p w14:paraId="2A819485" w14:textId="77777777" w:rsidR="0076630D" w:rsidRDefault="00D7272D">
            <w:pPr>
              <w:rPr>
                <w:rFonts w:asciiTheme="minorEastAsia" w:hAnsiTheme="minorEastAsia"/>
              </w:rPr>
            </w:pPr>
            <w:r>
              <w:rPr>
                <w:rFonts w:asciiTheme="minorEastAsia" w:hAnsiTheme="minorEastAsia" w:hint="eastAsia"/>
              </w:rPr>
              <w:t>VLAN</w:t>
            </w:r>
            <w:r>
              <w:rPr>
                <w:rFonts w:asciiTheme="minorEastAsia" w:hAnsiTheme="minorEastAsia"/>
              </w:rPr>
              <w:t>间ND Proxy</w:t>
            </w:r>
          </w:p>
        </w:tc>
        <w:tc>
          <w:tcPr>
            <w:tcW w:w="5324" w:type="dxa"/>
          </w:tcPr>
          <w:p w14:paraId="482B875C" w14:textId="77777777" w:rsidR="0076630D" w:rsidRDefault="00D7272D">
            <w:pPr>
              <w:rPr>
                <w:rFonts w:asciiTheme="minorEastAsia" w:hAnsiTheme="minorEastAsia"/>
              </w:rPr>
            </w:pPr>
            <w:r>
              <w:rPr>
                <w:rFonts w:asciiTheme="minorEastAsia" w:hAnsiTheme="minorEastAsia" w:hint="eastAsia"/>
              </w:rPr>
              <w:t>需要</w:t>
            </w:r>
            <w:r>
              <w:rPr>
                <w:rFonts w:asciiTheme="minorEastAsia" w:hAnsiTheme="minorEastAsia"/>
              </w:rPr>
              <w:t>互通的主机处于相同网段，但属于不同VLAN的场景</w:t>
            </w:r>
          </w:p>
        </w:tc>
      </w:tr>
    </w:tbl>
    <w:p w14:paraId="6EBCA746" w14:textId="77777777" w:rsidR="0076630D" w:rsidRDefault="00D7272D" w:rsidP="00B10728">
      <w:pPr>
        <w:pStyle w:val="af2"/>
        <w:numPr>
          <w:ilvl w:val="0"/>
          <w:numId w:val="220"/>
        </w:numPr>
        <w:ind w:firstLineChars="0"/>
        <w:rPr>
          <w:rFonts w:ascii="微软雅黑" w:eastAsia="微软雅黑" w:hAnsi="微软雅黑"/>
        </w:rPr>
      </w:pPr>
      <w:r>
        <w:rPr>
          <w:rFonts w:ascii="微软雅黑" w:eastAsia="微软雅黑" w:hAnsi="微软雅黑" w:hint="eastAsia"/>
        </w:rPr>
        <w:t>V</w:t>
      </w:r>
      <w:r>
        <w:rPr>
          <w:rFonts w:ascii="微软雅黑" w:eastAsia="微软雅黑" w:hAnsi="微软雅黑"/>
        </w:rPr>
        <w:t>LAN内ND Proxy：当VLAN内配置了端口隔离时，属于相同VLAN的用户间无法实现互通。此时</w:t>
      </w:r>
      <w:r>
        <w:rPr>
          <w:rFonts w:ascii="微软雅黑" w:eastAsia="微软雅黑" w:hAnsi="微软雅黑" w:hint="eastAsia"/>
        </w:rPr>
        <w:t>，</w:t>
      </w:r>
      <w:r>
        <w:rPr>
          <w:rFonts w:ascii="微软雅黑" w:eastAsia="微软雅黑" w:hAnsi="微软雅黑"/>
        </w:rPr>
        <w:t>在关联了VLAN的接口上使能VLAN内ND Proxy功能，可以实现用户间三层互通。</w:t>
      </w:r>
    </w:p>
    <w:p w14:paraId="566A2B67" w14:textId="77777777" w:rsidR="0076630D" w:rsidRDefault="00D7272D" w:rsidP="00B10728">
      <w:pPr>
        <w:pStyle w:val="af2"/>
        <w:numPr>
          <w:ilvl w:val="0"/>
          <w:numId w:val="220"/>
        </w:numPr>
        <w:ind w:firstLineChars="0"/>
        <w:rPr>
          <w:rFonts w:ascii="微软雅黑" w:eastAsia="微软雅黑" w:hAnsi="微软雅黑"/>
        </w:rPr>
      </w:pPr>
      <w:r>
        <w:rPr>
          <w:rFonts w:ascii="微软雅黑" w:eastAsia="微软雅黑" w:hAnsi="微软雅黑"/>
        </w:rPr>
        <w:t>VLAN</w:t>
      </w:r>
      <w:r>
        <w:rPr>
          <w:rFonts w:ascii="微软雅黑" w:eastAsia="微软雅黑" w:hAnsi="微软雅黑" w:hint="eastAsia"/>
        </w:rPr>
        <w:t>间</w:t>
      </w:r>
      <w:r>
        <w:rPr>
          <w:rFonts w:ascii="微软雅黑" w:eastAsia="微软雅黑" w:hAnsi="微软雅黑"/>
        </w:rPr>
        <w:t>ND Proxy：</w:t>
      </w:r>
      <w:r>
        <w:rPr>
          <w:rFonts w:ascii="微软雅黑" w:eastAsia="微软雅黑" w:hAnsi="微软雅黑" w:hint="eastAsia"/>
        </w:rPr>
        <w:t>如果两台</w:t>
      </w:r>
      <w:r>
        <w:rPr>
          <w:rFonts w:ascii="微软雅黑" w:eastAsia="微软雅黑" w:hAnsi="微软雅黑"/>
        </w:rPr>
        <w:t>主机处于相同网段但属于不同的VLAN，用户间要进行三层互通，可以在关联了这些VLAN</w:t>
      </w:r>
      <w:r>
        <w:rPr>
          <w:rFonts w:ascii="微软雅黑" w:eastAsia="微软雅黑" w:hAnsi="微软雅黑" w:hint="eastAsia"/>
        </w:rPr>
        <w:t>的</w:t>
      </w:r>
      <w:r>
        <w:rPr>
          <w:rFonts w:ascii="微软雅黑" w:eastAsia="微软雅黑" w:hAnsi="微软雅黑"/>
        </w:rPr>
        <w:t>接口上使能VLAN间</w:t>
      </w:r>
      <w:r>
        <w:rPr>
          <w:rFonts w:ascii="微软雅黑" w:eastAsia="微软雅黑" w:hAnsi="微软雅黑" w:hint="eastAsia"/>
        </w:rPr>
        <w:t>ND</w:t>
      </w:r>
      <w:r>
        <w:rPr>
          <w:rFonts w:ascii="微软雅黑" w:eastAsia="微软雅黑" w:hAnsi="微软雅黑"/>
        </w:rPr>
        <w:t xml:space="preserve"> Proxy功能。VL</w:t>
      </w:r>
      <w:r>
        <w:rPr>
          <w:rFonts w:ascii="微软雅黑" w:eastAsia="微软雅黑" w:hAnsi="微软雅黑" w:hint="eastAsia"/>
        </w:rPr>
        <w:t>AN</w:t>
      </w:r>
      <w:r>
        <w:rPr>
          <w:rFonts w:ascii="微软雅黑" w:eastAsia="微软雅黑" w:hAnsi="微软雅黑"/>
        </w:rPr>
        <w:t>间ND Proxy</w:t>
      </w:r>
      <w:r>
        <w:rPr>
          <w:rFonts w:ascii="微软雅黑" w:eastAsia="微软雅黑" w:hAnsi="微软雅黑" w:hint="eastAsia"/>
        </w:rPr>
        <w:t>功能</w:t>
      </w:r>
      <w:r>
        <w:rPr>
          <w:rFonts w:ascii="微软雅黑" w:eastAsia="微软雅黑" w:hAnsi="微软雅黑"/>
        </w:rPr>
        <w:t>一般应用于IPv6网络的VLAN聚合场景。当</w:t>
      </w:r>
      <w:r>
        <w:rPr>
          <w:rFonts w:ascii="微软雅黑" w:eastAsia="微软雅黑" w:hAnsi="微软雅黑" w:hint="eastAsia"/>
        </w:rPr>
        <w:t>属于</w:t>
      </w:r>
      <w:r>
        <w:rPr>
          <w:rFonts w:ascii="微软雅黑" w:eastAsia="微软雅黑" w:hAnsi="微软雅黑"/>
        </w:rPr>
        <w:t>不同的Sub-VLAN的</w:t>
      </w:r>
      <w:r>
        <w:rPr>
          <w:rFonts w:ascii="微软雅黑" w:eastAsia="微软雅黑" w:hAnsi="微软雅黑" w:hint="eastAsia"/>
        </w:rPr>
        <w:t>主机间要</w:t>
      </w:r>
      <w:r>
        <w:rPr>
          <w:rFonts w:ascii="微软雅黑" w:eastAsia="微软雅黑" w:hAnsi="微软雅黑"/>
        </w:rPr>
        <w:t>实现</w:t>
      </w:r>
      <w:r>
        <w:rPr>
          <w:rFonts w:ascii="微软雅黑" w:eastAsia="微软雅黑" w:hAnsi="微软雅黑" w:hint="eastAsia"/>
        </w:rPr>
        <w:t>三层互通</w:t>
      </w:r>
      <w:r>
        <w:rPr>
          <w:rFonts w:ascii="微软雅黑" w:eastAsia="微软雅黑" w:hAnsi="微软雅黑"/>
        </w:rPr>
        <w:t>时，可以在Super-VLAn对应的VLANIF接口上使能VLAN间ND Proxy</w:t>
      </w:r>
      <w:r>
        <w:rPr>
          <w:rFonts w:ascii="微软雅黑" w:eastAsia="微软雅黑" w:hAnsi="微软雅黑" w:hint="eastAsia"/>
        </w:rPr>
        <w:t>功能</w:t>
      </w:r>
      <w:r>
        <w:rPr>
          <w:rFonts w:ascii="微软雅黑" w:eastAsia="微软雅黑" w:hAnsi="微软雅黑"/>
        </w:rPr>
        <w:t>，</w:t>
      </w:r>
      <w:r>
        <w:rPr>
          <w:rFonts w:ascii="微软雅黑" w:eastAsia="微软雅黑" w:hAnsi="微软雅黑" w:hint="eastAsia"/>
        </w:rPr>
        <w:t>使得</w:t>
      </w:r>
      <w:r>
        <w:rPr>
          <w:rFonts w:ascii="微软雅黑" w:eastAsia="微软雅黑" w:hAnsi="微软雅黑"/>
        </w:rPr>
        <w:t>该Super-VLAN下所有Sub-VLAN之间均可互相访问。</w:t>
      </w:r>
    </w:p>
    <w:p w14:paraId="420FFBBD" w14:textId="77777777" w:rsidR="0076630D" w:rsidRDefault="0076630D">
      <w:pPr>
        <w:rPr>
          <w:rFonts w:ascii="微软雅黑" w:eastAsia="微软雅黑" w:hAnsi="微软雅黑"/>
        </w:rPr>
      </w:pPr>
    </w:p>
    <w:p w14:paraId="7A395C05" w14:textId="77777777" w:rsidR="0076630D" w:rsidRDefault="00D7272D">
      <w:pPr>
        <w:rPr>
          <w:rFonts w:ascii="微软雅黑" w:eastAsia="微软雅黑" w:hAnsi="微软雅黑"/>
        </w:rPr>
      </w:pPr>
      <w:r>
        <w:rPr>
          <w:rFonts w:ascii="微软雅黑" w:eastAsia="微软雅黑" w:hAnsi="微软雅黑" w:hint="eastAsia"/>
        </w:rPr>
        <w:t>GWN78xx</w:t>
      </w:r>
      <w:r>
        <w:rPr>
          <w:rFonts w:ascii="微软雅黑" w:eastAsia="微软雅黑" w:hAnsi="微软雅黑"/>
        </w:rPr>
        <w:t>系列交换机暂仅支持</w:t>
      </w:r>
      <w:r>
        <w:rPr>
          <w:rFonts w:ascii="微软雅黑" w:eastAsia="微软雅黑" w:hAnsi="微软雅黑" w:hint="eastAsia"/>
        </w:rPr>
        <w:t>动静态</w:t>
      </w:r>
      <w:r>
        <w:rPr>
          <w:rFonts w:ascii="微软雅黑" w:eastAsia="微软雅黑" w:hAnsi="微软雅黑"/>
        </w:rPr>
        <w:t>ND表项。</w:t>
      </w:r>
    </w:p>
    <w:p w14:paraId="1AD5994E" w14:textId="12CFB8D2" w:rsidR="006C0F17" w:rsidRDefault="006C0F17" w:rsidP="006C0F17">
      <w:pPr>
        <w:tabs>
          <w:tab w:val="left" w:pos="90"/>
        </w:tabs>
        <w:rPr>
          <w:rFonts w:ascii="微软雅黑" w:eastAsia="微软雅黑" w:hAnsi="微软雅黑"/>
        </w:rPr>
      </w:pPr>
      <w:r>
        <w:rPr>
          <w:rFonts w:ascii="微软雅黑" w:eastAsia="微软雅黑" w:hAnsi="微软雅黑" w:hint="eastAsia"/>
        </w:rPr>
        <w:t>各</w:t>
      </w:r>
      <w:r>
        <w:rPr>
          <w:rFonts w:ascii="微软雅黑" w:eastAsia="微软雅黑" w:hAnsi="微软雅黑"/>
        </w:rPr>
        <w:t>型号设备ND数量上限具体如下：</w:t>
      </w:r>
      <w:r w:rsidR="001E6EC3">
        <w:rPr>
          <w:rFonts w:ascii="微软雅黑" w:eastAsia="微软雅黑" w:hAnsi="微软雅黑" w:hint="eastAsia"/>
        </w:rPr>
        <w:t>(ARP与</w:t>
      </w:r>
      <w:r w:rsidR="001E6EC3">
        <w:rPr>
          <w:rFonts w:ascii="微软雅黑" w:eastAsia="微软雅黑" w:hAnsi="微软雅黑"/>
        </w:rPr>
        <w:t>ND</w:t>
      </w:r>
      <w:r w:rsidR="00EC2498">
        <w:rPr>
          <w:rFonts w:ascii="微软雅黑" w:eastAsia="微软雅黑" w:hAnsi="微软雅黑"/>
        </w:rPr>
        <w:t>P</w:t>
      </w:r>
      <w:r w:rsidR="001E6EC3">
        <w:rPr>
          <w:rFonts w:ascii="微软雅黑" w:eastAsia="微软雅黑" w:hAnsi="微软雅黑"/>
        </w:rPr>
        <w:t>，邻居表共用</w:t>
      </w:r>
      <w:r w:rsidR="001E6EC3">
        <w:rPr>
          <w:rFonts w:ascii="微软雅黑" w:eastAsia="微软雅黑" w:hAnsi="微软雅黑" w:hint="eastAsia"/>
        </w:rPr>
        <w:t>)</w:t>
      </w:r>
    </w:p>
    <w:tbl>
      <w:tblPr>
        <w:tblStyle w:val="ac"/>
        <w:tblW w:w="5000" w:type="pct"/>
        <w:tblLook w:val="04A0" w:firstRow="1" w:lastRow="0" w:firstColumn="1" w:lastColumn="0" w:noHBand="0" w:noVBand="1"/>
      </w:tblPr>
      <w:tblGrid>
        <w:gridCol w:w="5361"/>
        <w:gridCol w:w="1476"/>
        <w:gridCol w:w="1459"/>
      </w:tblGrid>
      <w:tr w:rsidR="00574AB5" w14:paraId="299EB4CD" w14:textId="77777777" w:rsidTr="00546F75">
        <w:tc>
          <w:tcPr>
            <w:tcW w:w="3168" w:type="pct"/>
          </w:tcPr>
          <w:p w14:paraId="1A471CBB" w14:textId="77777777" w:rsidR="00574AB5" w:rsidRDefault="00574AB5" w:rsidP="00546F75">
            <w:pPr>
              <w:jc w:val="center"/>
              <w:rPr>
                <w:rFonts w:asciiTheme="minorEastAsia" w:hAnsiTheme="minorEastAsia"/>
                <w:b/>
              </w:rPr>
            </w:pPr>
            <w:r>
              <w:rPr>
                <w:rFonts w:asciiTheme="minorEastAsia" w:hAnsiTheme="minorEastAsia" w:hint="eastAsia"/>
                <w:b/>
              </w:rPr>
              <w:t>型号</w:t>
            </w:r>
          </w:p>
        </w:tc>
        <w:tc>
          <w:tcPr>
            <w:tcW w:w="890" w:type="pct"/>
          </w:tcPr>
          <w:p w14:paraId="3525E722" w14:textId="77777777" w:rsidR="00574AB5" w:rsidRDefault="00574AB5" w:rsidP="00546F75">
            <w:pPr>
              <w:jc w:val="center"/>
              <w:rPr>
                <w:rFonts w:asciiTheme="minorEastAsia" w:hAnsiTheme="minorEastAsia"/>
                <w:b/>
              </w:rPr>
            </w:pPr>
            <w:r>
              <w:rPr>
                <w:rFonts w:asciiTheme="minorEastAsia" w:hAnsiTheme="minorEastAsia" w:hint="eastAsia"/>
                <w:b/>
              </w:rPr>
              <w:t>芯片</w:t>
            </w:r>
          </w:p>
        </w:tc>
        <w:tc>
          <w:tcPr>
            <w:tcW w:w="942" w:type="pct"/>
          </w:tcPr>
          <w:p w14:paraId="0A20DBD8" w14:textId="44157F97" w:rsidR="00574AB5" w:rsidRDefault="00574AB5" w:rsidP="00574AB5">
            <w:pPr>
              <w:jc w:val="center"/>
              <w:rPr>
                <w:rFonts w:asciiTheme="minorEastAsia" w:hAnsiTheme="minorEastAsia"/>
                <w:b/>
              </w:rPr>
            </w:pPr>
            <w:r>
              <w:rPr>
                <w:rFonts w:asciiTheme="minorEastAsia" w:hAnsiTheme="minorEastAsia" w:hint="eastAsia"/>
                <w:b/>
              </w:rPr>
              <w:t>ND</w:t>
            </w:r>
            <w:r>
              <w:rPr>
                <w:rFonts w:asciiTheme="minorEastAsia" w:hAnsiTheme="minorEastAsia"/>
                <w:b/>
              </w:rPr>
              <w:t>数量上限</w:t>
            </w:r>
          </w:p>
        </w:tc>
      </w:tr>
      <w:tr w:rsidR="00574AB5" w14:paraId="1156030E" w14:textId="77777777" w:rsidTr="00546F75">
        <w:tc>
          <w:tcPr>
            <w:tcW w:w="3168" w:type="pct"/>
          </w:tcPr>
          <w:p w14:paraId="488AF350" w14:textId="55C89174" w:rsidR="00574AB5" w:rsidRDefault="00574AB5" w:rsidP="001E6EC3">
            <w:pPr>
              <w:rPr>
                <w:rFonts w:asciiTheme="minorEastAsia" w:hAnsiTheme="minorEastAsia"/>
              </w:rPr>
            </w:pPr>
            <w:r>
              <w:rPr>
                <w:rFonts w:asciiTheme="minorEastAsia" w:hAnsiTheme="minorEastAsia" w:hint="eastAsia"/>
              </w:rPr>
              <w:t>GWN7801</w:t>
            </w:r>
            <w:r>
              <w:rPr>
                <w:rFonts w:asciiTheme="minorEastAsia" w:hAnsiTheme="minorEastAsia"/>
              </w:rPr>
              <w:t>(P)/02(P)/03(P</w:t>
            </w:r>
            <w:r w:rsidR="00FD5381">
              <w:rPr>
                <w:rFonts w:asciiTheme="minorEastAsia" w:hAnsiTheme="minorEastAsia"/>
              </w:rPr>
              <w:t>)</w:t>
            </w:r>
          </w:p>
        </w:tc>
        <w:tc>
          <w:tcPr>
            <w:tcW w:w="890" w:type="pct"/>
          </w:tcPr>
          <w:p w14:paraId="15A531E9" w14:textId="3906BB4B" w:rsidR="00574AB5" w:rsidRDefault="00574AB5" w:rsidP="001E6EC3">
            <w:pPr>
              <w:jc w:val="center"/>
              <w:rPr>
                <w:rFonts w:asciiTheme="minorEastAsia" w:hAnsiTheme="minorEastAsia"/>
              </w:rPr>
            </w:pPr>
            <w:r>
              <w:rPr>
                <w:rFonts w:asciiTheme="minorEastAsia" w:hAnsiTheme="minorEastAsia" w:hint="eastAsia"/>
              </w:rPr>
              <w:t>RTL83XX</w:t>
            </w:r>
          </w:p>
        </w:tc>
        <w:tc>
          <w:tcPr>
            <w:tcW w:w="942" w:type="pct"/>
          </w:tcPr>
          <w:p w14:paraId="7D78760E" w14:textId="39843E39" w:rsidR="00574AB5" w:rsidRDefault="00C4590F" w:rsidP="00546F75">
            <w:pPr>
              <w:jc w:val="center"/>
              <w:rPr>
                <w:rFonts w:asciiTheme="minorEastAsia" w:hAnsiTheme="minorEastAsia"/>
              </w:rPr>
            </w:pPr>
            <w:r>
              <w:rPr>
                <w:rFonts w:asciiTheme="minorEastAsia" w:hAnsiTheme="minorEastAsia"/>
              </w:rPr>
              <w:t>256</w:t>
            </w:r>
          </w:p>
        </w:tc>
      </w:tr>
      <w:tr w:rsidR="00574AB5" w14:paraId="6CE60D1E" w14:textId="77777777" w:rsidTr="00546F75">
        <w:tc>
          <w:tcPr>
            <w:tcW w:w="3168" w:type="pct"/>
          </w:tcPr>
          <w:p w14:paraId="2BBFEF41" w14:textId="0A80EC0E" w:rsidR="00574AB5" w:rsidRDefault="00574AB5" w:rsidP="00FD5381">
            <w:pPr>
              <w:rPr>
                <w:rFonts w:asciiTheme="minorEastAsia" w:hAnsiTheme="minorEastAsia"/>
              </w:rPr>
            </w:pPr>
            <w:r>
              <w:rPr>
                <w:rFonts w:asciiTheme="minorEastAsia" w:hAnsiTheme="minorEastAsia" w:hint="eastAsia"/>
              </w:rPr>
              <w:t>GWN</w:t>
            </w:r>
            <w:r>
              <w:rPr>
                <w:rFonts w:asciiTheme="minorEastAsia" w:hAnsiTheme="minorEastAsia"/>
              </w:rPr>
              <w:t>7806(P)</w:t>
            </w:r>
            <w:r w:rsidR="001E6EC3">
              <w:rPr>
                <w:rFonts w:asciiTheme="minorEastAsia" w:hAnsiTheme="minorEastAsia"/>
              </w:rPr>
              <w:t>/</w:t>
            </w:r>
            <w:r w:rsidR="001E6EC3">
              <w:rPr>
                <w:rFonts w:asciiTheme="minorEastAsia" w:hAnsiTheme="minorEastAsia" w:hint="eastAsia"/>
              </w:rPr>
              <w:t>11(P)/12P/13(P)/21P/30/31</w:t>
            </w:r>
            <w:r>
              <w:rPr>
                <w:rFonts w:asciiTheme="minorEastAsia" w:hAnsiTheme="minorEastAsia"/>
              </w:rPr>
              <w:t>/</w:t>
            </w:r>
            <w:r>
              <w:rPr>
                <w:rFonts w:asciiTheme="minorEastAsia" w:hAnsiTheme="minorEastAsia" w:hint="eastAsia"/>
              </w:rPr>
              <w:t>16(</w:t>
            </w:r>
            <w:r>
              <w:rPr>
                <w:rFonts w:asciiTheme="minorEastAsia" w:hAnsiTheme="minorEastAsia"/>
              </w:rPr>
              <w:t>P)/23P/32</w:t>
            </w:r>
          </w:p>
        </w:tc>
        <w:tc>
          <w:tcPr>
            <w:tcW w:w="890" w:type="pct"/>
          </w:tcPr>
          <w:p w14:paraId="7D4A48CE" w14:textId="3ECF538A" w:rsidR="00574AB5" w:rsidRDefault="00574AB5" w:rsidP="00546F75">
            <w:pPr>
              <w:jc w:val="center"/>
              <w:rPr>
                <w:rFonts w:asciiTheme="minorEastAsia" w:hAnsiTheme="minorEastAsia"/>
              </w:rPr>
            </w:pPr>
            <w:r>
              <w:rPr>
                <w:rFonts w:asciiTheme="minorEastAsia" w:hAnsiTheme="minorEastAsia" w:hint="eastAsia"/>
              </w:rPr>
              <w:t>RTL</w:t>
            </w:r>
            <w:r w:rsidR="001E6EC3">
              <w:rPr>
                <w:rFonts w:asciiTheme="minorEastAsia" w:hAnsiTheme="minorEastAsia"/>
              </w:rPr>
              <w:t>9300/</w:t>
            </w:r>
            <w:r>
              <w:rPr>
                <w:rFonts w:asciiTheme="minorEastAsia" w:hAnsiTheme="minorEastAsia" w:hint="eastAsia"/>
              </w:rPr>
              <w:t>9310</w:t>
            </w:r>
          </w:p>
        </w:tc>
        <w:tc>
          <w:tcPr>
            <w:tcW w:w="942" w:type="pct"/>
          </w:tcPr>
          <w:p w14:paraId="25D80FE2" w14:textId="77777777" w:rsidR="00574AB5" w:rsidRDefault="00574AB5" w:rsidP="00546F75">
            <w:pPr>
              <w:jc w:val="center"/>
              <w:rPr>
                <w:rFonts w:asciiTheme="minorEastAsia" w:hAnsiTheme="minorEastAsia"/>
              </w:rPr>
            </w:pPr>
            <w:r>
              <w:rPr>
                <w:rFonts w:asciiTheme="minorEastAsia" w:hAnsiTheme="minorEastAsia" w:hint="eastAsia"/>
              </w:rPr>
              <w:t>1024</w:t>
            </w:r>
          </w:p>
        </w:tc>
      </w:tr>
    </w:tbl>
    <w:p w14:paraId="6989760C" w14:textId="77777777" w:rsidR="006C0F17" w:rsidRDefault="006C0F17">
      <w:pPr>
        <w:rPr>
          <w:rFonts w:ascii="微软雅黑" w:eastAsia="微软雅黑" w:hAnsi="微软雅黑"/>
        </w:rPr>
      </w:pPr>
    </w:p>
    <w:p w14:paraId="058C2E45" w14:textId="77777777" w:rsidR="0076630D" w:rsidRDefault="00D7272D">
      <w:pPr>
        <w:rPr>
          <w:rFonts w:ascii="微软雅黑" w:eastAsia="微软雅黑" w:hAnsi="微软雅黑"/>
        </w:rPr>
      </w:pPr>
      <w:r>
        <w:rPr>
          <w:rFonts w:ascii="微软雅黑" w:eastAsia="微软雅黑" w:hAnsi="微软雅黑" w:hint="eastAsia"/>
        </w:rPr>
        <w:t>【配置参数】</w:t>
      </w:r>
    </w:p>
    <w:p w14:paraId="6DD7C9AE" w14:textId="77777777" w:rsidR="0076630D" w:rsidRDefault="00D7272D">
      <w:pPr>
        <w:rPr>
          <w:rFonts w:ascii="微软雅黑" w:eastAsia="微软雅黑" w:hAnsi="微软雅黑"/>
          <w:b/>
        </w:rPr>
      </w:pPr>
      <w:r>
        <w:rPr>
          <w:rFonts w:ascii="微软雅黑" w:eastAsia="微软雅黑" w:hAnsi="微软雅黑" w:hint="eastAsia"/>
          <w:b/>
        </w:rPr>
        <w:t>全局配置</w:t>
      </w:r>
      <w:r>
        <w:rPr>
          <w:rFonts w:ascii="微软雅黑" w:eastAsia="微软雅黑" w:hAnsi="微软雅黑"/>
          <w:b/>
        </w:rPr>
        <w:t>：</w:t>
      </w:r>
    </w:p>
    <w:p w14:paraId="0A611665" w14:textId="1D75F038" w:rsidR="0076630D" w:rsidRDefault="00D7272D" w:rsidP="00B10728">
      <w:pPr>
        <w:pStyle w:val="af2"/>
        <w:numPr>
          <w:ilvl w:val="0"/>
          <w:numId w:val="216"/>
        </w:numPr>
        <w:ind w:firstLineChars="0"/>
        <w:rPr>
          <w:rFonts w:ascii="微软雅黑" w:eastAsia="微软雅黑" w:hAnsi="微软雅黑"/>
        </w:rPr>
      </w:pPr>
      <w:r>
        <w:rPr>
          <w:rFonts w:ascii="微软雅黑" w:eastAsia="微软雅黑" w:hAnsi="微软雅黑" w:hint="eastAsia"/>
        </w:rPr>
        <w:t>老化时间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动态</w:t>
      </w:r>
      <w:r>
        <w:rPr>
          <w:rFonts w:ascii="微软雅黑" w:eastAsia="微软雅黑" w:hAnsi="微软雅黑" w:hint="eastAsia"/>
        </w:rPr>
        <w:t>邻居</w:t>
      </w:r>
      <w:r>
        <w:rPr>
          <w:rFonts w:ascii="微软雅黑" w:eastAsia="微软雅黑" w:hAnsi="微软雅黑"/>
        </w:rPr>
        <w:t>表项的老化时间。到达</w:t>
      </w:r>
      <w:r>
        <w:rPr>
          <w:rFonts w:ascii="微软雅黑" w:eastAsia="微软雅黑" w:hAnsi="微软雅黑" w:hint="eastAsia"/>
        </w:rPr>
        <w:t>老化时间</w:t>
      </w:r>
      <w:r>
        <w:rPr>
          <w:rFonts w:ascii="微软雅黑" w:eastAsia="微软雅黑" w:hAnsi="微软雅黑"/>
        </w:rPr>
        <w:t>后，动态</w:t>
      </w:r>
      <w:r>
        <w:rPr>
          <w:rFonts w:ascii="微软雅黑" w:eastAsia="微软雅黑" w:hAnsi="微软雅黑" w:hint="eastAsia"/>
        </w:rPr>
        <w:t>邻居表项自动删除</w:t>
      </w:r>
      <w:r>
        <w:rPr>
          <w:rFonts w:ascii="微软雅黑" w:eastAsia="微软雅黑" w:hAnsi="微软雅黑"/>
        </w:rPr>
        <w:t>。取值范围为</w:t>
      </w:r>
      <w:r w:rsidR="00B24B84">
        <w:rPr>
          <w:rFonts w:ascii="微软雅黑" w:eastAsia="微软雅黑" w:hAnsi="微软雅黑"/>
        </w:rPr>
        <w:t>60</w:t>
      </w:r>
      <w:r>
        <w:rPr>
          <w:rFonts w:ascii="微软雅黑" w:eastAsia="微软雅黑" w:hAnsi="微软雅黑" w:hint="eastAsia"/>
        </w:rPr>
        <w:t>-21600的</w:t>
      </w:r>
      <w:r>
        <w:rPr>
          <w:rFonts w:ascii="微软雅黑" w:eastAsia="微软雅黑" w:hAnsi="微软雅黑"/>
        </w:rPr>
        <w:t>整数，默认</w:t>
      </w:r>
      <w:r>
        <w:rPr>
          <w:rFonts w:ascii="微软雅黑" w:eastAsia="微软雅黑" w:hAnsi="微软雅黑" w:hint="eastAsia"/>
        </w:rPr>
        <w:t>1200秒</w:t>
      </w:r>
      <w:r>
        <w:rPr>
          <w:rFonts w:ascii="微软雅黑" w:eastAsia="微软雅黑" w:hAnsi="微软雅黑"/>
        </w:rPr>
        <w:t>。</w:t>
      </w:r>
    </w:p>
    <w:p w14:paraId="49A4CFAC"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与ARP的老化时间为同一配置。</w:t>
      </w:r>
    </w:p>
    <w:p w14:paraId="52BFCF0D" w14:textId="77777777" w:rsidR="0076630D" w:rsidRDefault="0076630D">
      <w:pPr>
        <w:rPr>
          <w:rFonts w:ascii="微软雅黑" w:eastAsia="微软雅黑" w:hAnsi="微软雅黑"/>
          <w:b/>
        </w:rPr>
      </w:pPr>
    </w:p>
    <w:p w14:paraId="23771033" w14:textId="77777777" w:rsidR="0076630D" w:rsidRDefault="00D7272D">
      <w:pPr>
        <w:rPr>
          <w:rFonts w:ascii="微软雅黑" w:eastAsia="微软雅黑" w:hAnsi="微软雅黑"/>
        </w:rPr>
      </w:pPr>
      <w:r>
        <w:rPr>
          <w:rFonts w:ascii="微软雅黑" w:eastAsia="微软雅黑" w:hAnsi="微软雅黑" w:hint="eastAsia"/>
        </w:rPr>
        <w:t>添加静态邻居</w:t>
      </w:r>
      <w:r>
        <w:rPr>
          <w:rFonts w:ascii="微软雅黑" w:eastAsia="微软雅黑" w:hAnsi="微软雅黑"/>
        </w:rPr>
        <w:t>表项：</w:t>
      </w:r>
    </w:p>
    <w:p w14:paraId="29B52C47" w14:textId="77777777" w:rsidR="0076630D" w:rsidRDefault="00D7272D" w:rsidP="00B10728">
      <w:pPr>
        <w:pStyle w:val="af2"/>
        <w:numPr>
          <w:ilvl w:val="0"/>
          <w:numId w:val="221"/>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，单选】</w:t>
      </w:r>
      <w:r>
        <w:rPr>
          <w:rFonts w:ascii="微软雅黑" w:eastAsia="微软雅黑" w:hAnsi="微软雅黑" w:hint="eastAsia"/>
        </w:rPr>
        <w:t>从</w:t>
      </w:r>
      <w:r>
        <w:rPr>
          <w:rFonts w:ascii="微软雅黑" w:eastAsia="微软雅黑" w:hAnsi="微软雅黑"/>
        </w:rPr>
        <w:t>已有VLAN</w:t>
      </w:r>
      <w:r>
        <w:rPr>
          <w:rFonts w:ascii="微软雅黑" w:eastAsia="微软雅黑" w:hAnsi="微软雅黑" w:hint="eastAsia"/>
        </w:rPr>
        <w:t>接口</w:t>
      </w:r>
      <w:r>
        <w:rPr>
          <w:rFonts w:ascii="微软雅黑" w:eastAsia="微软雅黑" w:hAnsi="微软雅黑"/>
        </w:rPr>
        <w:t>中选择</w:t>
      </w:r>
      <w:r>
        <w:rPr>
          <w:rFonts w:ascii="微软雅黑" w:eastAsia="微软雅黑" w:hAnsi="微软雅黑" w:hint="eastAsia"/>
        </w:rPr>
        <w:t>。</w:t>
      </w:r>
    </w:p>
    <w:p w14:paraId="267058AA" w14:textId="77777777" w:rsidR="0076630D" w:rsidRDefault="00D7272D" w:rsidP="00B10728">
      <w:pPr>
        <w:pStyle w:val="af2"/>
        <w:numPr>
          <w:ilvl w:val="0"/>
          <w:numId w:val="221"/>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rPr>
        <w:t>IPv6地址：【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设置静态邻居</w:t>
      </w:r>
      <w:r>
        <w:rPr>
          <w:rFonts w:ascii="微软雅黑" w:eastAsia="微软雅黑" w:hAnsi="微软雅黑"/>
        </w:rPr>
        <w:t>表项的IPv6地址</w:t>
      </w:r>
      <w:r>
        <w:rPr>
          <w:rFonts w:ascii="微软雅黑" w:eastAsia="微软雅黑" w:hAnsi="微软雅黑" w:hint="eastAsia"/>
        </w:rPr>
        <w:t>，</w:t>
      </w:r>
      <w:r>
        <w:rPr>
          <w:rFonts w:ascii="微软雅黑" w:eastAsia="微软雅黑" w:hAnsi="微软雅黑"/>
        </w:rPr>
        <w:t>要</w:t>
      </w:r>
      <w:r>
        <w:rPr>
          <w:rFonts w:ascii="微软雅黑" w:eastAsia="微软雅黑" w:hAnsi="微软雅黑" w:hint="eastAsia"/>
        </w:rPr>
        <w:t>与</w:t>
      </w:r>
      <w:r>
        <w:rPr>
          <w:rFonts w:ascii="微软雅黑" w:eastAsia="微软雅黑" w:hAnsi="微软雅黑"/>
        </w:rPr>
        <w:t>VLAN接口的IPv6</w:t>
      </w:r>
      <w:r>
        <w:rPr>
          <w:rFonts w:ascii="微软雅黑" w:eastAsia="微软雅黑" w:hAnsi="微软雅黑" w:hint="eastAsia"/>
        </w:rPr>
        <w:t>地址</w:t>
      </w:r>
      <w:r>
        <w:rPr>
          <w:rFonts w:ascii="微软雅黑" w:eastAsia="微软雅黑" w:hAnsi="微软雅黑"/>
        </w:rPr>
        <w:t>同网段</w:t>
      </w:r>
      <w:r>
        <w:rPr>
          <w:rFonts w:ascii="微软雅黑" w:eastAsia="微软雅黑" w:hAnsi="微软雅黑" w:hint="eastAsia"/>
        </w:rPr>
        <w:t>，也</w:t>
      </w:r>
      <w:r>
        <w:rPr>
          <w:rFonts w:ascii="微软雅黑" w:eastAsia="微软雅黑" w:hAnsi="微软雅黑"/>
        </w:rPr>
        <w:t>需满足IPv6地址格式，否则报错提示</w:t>
      </w:r>
      <w:r>
        <w:rPr>
          <w:rFonts w:ascii="微软雅黑" w:eastAsia="微软雅黑" w:hAnsi="微软雅黑" w:hint="eastAsia"/>
        </w:rPr>
        <w:t>。</w:t>
      </w:r>
    </w:p>
    <w:p w14:paraId="3F06466D" w14:textId="77777777" w:rsidR="0076630D" w:rsidRDefault="00D7272D" w:rsidP="00B10728">
      <w:pPr>
        <w:pStyle w:val="af2"/>
        <w:numPr>
          <w:ilvl w:val="0"/>
          <w:numId w:val="221"/>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rPr>
        <w:t>MAC地址：【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静态</w:t>
      </w:r>
      <w:r>
        <w:rPr>
          <w:rFonts w:ascii="微软雅黑" w:eastAsia="微软雅黑" w:hAnsi="微软雅黑" w:hint="eastAsia"/>
        </w:rPr>
        <w:t>邻居</w:t>
      </w:r>
      <w:r>
        <w:rPr>
          <w:rFonts w:ascii="微软雅黑" w:eastAsia="微软雅黑" w:hAnsi="微软雅黑"/>
        </w:rPr>
        <w:t>表项的MAC地址，</w:t>
      </w:r>
      <w:r>
        <w:rPr>
          <w:rFonts w:ascii="微软雅黑" w:eastAsia="微软雅黑" w:hAnsi="微软雅黑" w:hint="eastAsia"/>
        </w:rPr>
        <w:t>只能</w:t>
      </w:r>
      <w:r>
        <w:rPr>
          <w:rFonts w:ascii="微软雅黑" w:eastAsia="微软雅黑" w:hAnsi="微软雅黑"/>
        </w:rPr>
        <w:t>输入单播MAC地址，否则报错提示。</w:t>
      </w:r>
    </w:p>
    <w:p w14:paraId="6EC8A72D"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添加时，当且仅当三者完全相同时，</w:t>
      </w:r>
      <w:r>
        <w:rPr>
          <w:rFonts w:ascii="微软雅黑" w:eastAsia="微软雅黑" w:hAnsi="微软雅黑" w:hint="eastAsia"/>
        </w:rPr>
        <w:t>直接</w:t>
      </w:r>
      <w:r>
        <w:rPr>
          <w:rFonts w:ascii="微软雅黑" w:eastAsia="微软雅黑" w:hAnsi="微软雅黑"/>
        </w:rPr>
        <w:t>覆盖处理，不做去重判断</w:t>
      </w:r>
      <w:r>
        <w:rPr>
          <w:rFonts w:ascii="微软雅黑" w:eastAsia="微软雅黑" w:hAnsi="微软雅黑" w:hint="eastAsia"/>
        </w:rPr>
        <w:t>；</w:t>
      </w:r>
      <w:r>
        <w:rPr>
          <w:rFonts w:ascii="微软雅黑" w:eastAsia="微软雅黑" w:hAnsi="微软雅黑"/>
        </w:rPr>
        <w:t>若VLAN和IPv6地址相同，MAC地址不同，则直接覆盖处理，即修改</w:t>
      </w:r>
      <w:r>
        <w:rPr>
          <w:rFonts w:ascii="微软雅黑" w:eastAsia="微软雅黑" w:hAnsi="微软雅黑" w:hint="eastAsia"/>
        </w:rPr>
        <w:t>ND</w:t>
      </w:r>
      <w:r>
        <w:rPr>
          <w:rFonts w:ascii="微软雅黑" w:eastAsia="微软雅黑" w:hAnsi="微软雅黑"/>
        </w:rPr>
        <w:t>的映射关系</w:t>
      </w:r>
      <w:r>
        <w:rPr>
          <w:rFonts w:ascii="微软雅黑" w:eastAsia="微软雅黑" w:hAnsi="微软雅黑" w:hint="eastAsia"/>
        </w:rPr>
        <w:t>。</w:t>
      </w:r>
    </w:p>
    <w:p w14:paraId="22C2528D" w14:textId="57D0D59D" w:rsidR="0076630D" w:rsidRDefault="00D7272D">
      <w:pPr>
        <w:rPr>
          <w:rFonts w:ascii="微软雅黑" w:eastAsia="微软雅黑" w:hAnsi="微软雅黑"/>
        </w:rPr>
      </w:pPr>
      <w:r>
        <w:rPr>
          <w:rFonts w:ascii="微软雅黑" w:eastAsia="微软雅黑" w:hAnsi="微软雅黑" w:hint="eastAsia"/>
        </w:rPr>
        <w:t>邻居</w:t>
      </w:r>
      <w:r>
        <w:rPr>
          <w:rFonts w:ascii="微软雅黑" w:eastAsia="微软雅黑" w:hAnsi="微软雅黑"/>
        </w:rPr>
        <w:t>表：</w:t>
      </w:r>
      <w:r w:rsidR="00AD7E49">
        <w:rPr>
          <w:rFonts w:ascii="微软雅黑" w:eastAsia="微软雅黑" w:hAnsi="微软雅黑" w:hint="eastAsia"/>
        </w:rPr>
        <w:t>当删除</w:t>
      </w:r>
      <w:r w:rsidR="00AD7E49">
        <w:rPr>
          <w:rFonts w:ascii="微软雅黑" w:eastAsia="微软雅黑" w:hAnsi="微软雅黑"/>
        </w:rPr>
        <w:t>VLAN接口时，其对应的所有静态和动态邻居表项也会同步删除</w:t>
      </w:r>
    </w:p>
    <w:p w14:paraId="13E59F9A" w14:textId="77777777"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VLAN、IPv6</w:t>
      </w:r>
      <w:r>
        <w:rPr>
          <w:rFonts w:ascii="微软雅黑" w:eastAsia="微软雅黑" w:hAnsi="微软雅黑" w:hint="eastAsia"/>
        </w:rPr>
        <w:t>地址</w:t>
      </w:r>
      <w:r>
        <w:rPr>
          <w:rFonts w:ascii="微软雅黑" w:eastAsia="微软雅黑" w:hAnsi="微软雅黑"/>
        </w:rPr>
        <w:t>、MAC地址、</w:t>
      </w:r>
      <w:r>
        <w:rPr>
          <w:rFonts w:ascii="微软雅黑" w:eastAsia="微软雅黑" w:hAnsi="微软雅黑" w:hint="eastAsia"/>
        </w:rPr>
        <w:t>接口（交换机</w:t>
      </w:r>
      <w:r>
        <w:rPr>
          <w:rFonts w:ascii="微软雅黑" w:eastAsia="微软雅黑" w:hAnsi="微软雅黑"/>
        </w:rPr>
        <w:t>逻辑接口，包括电口、光口和聚合接口</w:t>
      </w:r>
      <w:r>
        <w:rPr>
          <w:rFonts w:ascii="微软雅黑" w:eastAsia="微软雅黑" w:hAnsi="微软雅黑" w:hint="eastAsia"/>
        </w:rPr>
        <w:t>，泛洪</w:t>
      </w:r>
      <w:r>
        <w:rPr>
          <w:rFonts w:ascii="微软雅黑" w:eastAsia="微软雅黑" w:hAnsi="微软雅黑"/>
        </w:rPr>
        <w:t>显示“--”</w:t>
      </w:r>
      <w:r>
        <w:rPr>
          <w:rFonts w:ascii="微软雅黑" w:eastAsia="微软雅黑" w:hAnsi="微软雅黑" w:hint="eastAsia"/>
        </w:rPr>
        <w:t>）</w:t>
      </w:r>
      <w:r>
        <w:rPr>
          <w:rFonts w:ascii="微软雅黑" w:eastAsia="微软雅黑" w:hAnsi="微软雅黑"/>
        </w:rPr>
        <w:t>、类型（</w:t>
      </w:r>
      <w:r>
        <w:rPr>
          <w:rFonts w:ascii="微软雅黑" w:eastAsia="微软雅黑" w:hAnsi="微软雅黑" w:hint="eastAsia"/>
        </w:rPr>
        <w:t>静态</w:t>
      </w:r>
      <w:r>
        <w:rPr>
          <w:rFonts w:ascii="微软雅黑" w:eastAsia="微软雅黑" w:hAnsi="微软雅黑"/>
        </w:rPr>
        <w:t>|动态）</w:t>
      </w:r>
      <w:r>
        <w:rPr>
          <w:rFonts w:ascii="微软雅黑" w:eastAsia="微软雅黑" w:hAnsi="微软雅黑" w:hint="eastAsia"/>
        </w:rPr>
        <w:t>、老化时间</w:t>
      </w:r>
      <w:r>
        <w:rPr>
          <w:rFonts w:ascii="微软雅黑" w:eastAsia="微软雅黑" w:hAnsi="微软雅黑"/>
        </w:rPr>
        <w:t>（</w:t>
      </w:r>
      <w:r>
        <w:rPr>
          <w:rFonts w:ascii="微软雅黑" w:eastAsia="微软雅黑" w:hAnsi="微软雅黑" w:hint="eastAsia"/>
        </w:rPr>
        <w:t>只有</w:t>
      </w:r>
      <w:r>
        <w:rPr>
          <w:rFonts w:ascii="微软雅黑" w:eastAsia="微软雅黑" w:hAnsi="微软雅黑"/>
        </w:rPr>
        <w:t>动态有）</w:t>
      </w:r>
      <w:r>
        <w:rPr>
          <w:rFonts w:ascii="微软雅黑" w:eastAsia="微软雅黑" w:hAnsi="微软雅黑" w:hint="eastAsia"/>
        </w:rPr>
        <w:t>、</w:t>
      </w:r>
      <w:r>
        <w:rPr>
          <w:rFonts w:ascii="微软雅黑" w:eastAsia="微软雅黑" w:hAnsi="微软雅黑"/>
        </w:rPr>
        <w:t>Router(Yes|No)</w:t>
      </w:r>
      <w:r>
        <w:rPr>
          <w:rFonts w:ascii="微软雅黑" w:eastAsia="微软雅黑" w:hAnsi="微软雅黑" w:hint="eastAsia"/>
        </w:rPr>
        <w:t>、状态（主要有</w:t>
      </w:r>
      <w:r>
        <w:rPr>
          <w:rFonts w:ascii="微软雅黑" w:eastAsia="微软雅黑" w:hAnsi="微软雅黑"/>
        </w:rPr>
        <w:t>2类</w:t>
      </w:r>
      <w:r>
        <w:rPr>
          <w:rFonts w:ascii="微软雅黑" w:eastAsia="微软雅黑" w:hAnsi="微软雅黑" w:hint="eastAsia"/>
        </w:rPr>
        <w:t>：</w:t>
      </w:r>
      <w:r>
        <w:rPr>
          <w:rFonts w:ascii="微软雅黑" w:eastAsia="微软雅黑" w:hAnsi="微软雅黑" w:hint="eastAsia"/>
          <w:strike/>
          <w:color w:val="B2B2B2"/>
        </w:rPr>
        <w:t>"Incomplete"、</w:t>
      </w:r>
      <w:r>
        <w:rPr>
          <w:rFonts w:ascii="微软雅黑" w:eastAsia="微软雅黑" w:hAnsi="微软雅黑" w:hint="eastAsia"/>
        </w:rPr>
        <w:t xml:space="preserve"> "Reachable"、"Stale"</w:t>
      </w:r>
      <w:r>
        <w:rPr>
          <w:rFonts w:ascii="微软雅黑" w:eastAsia="微软雅黑" w:hAnsi="微软雅黑" w:hint="eastAsia"/>
          <w:strike/>
          <w:color w:val="B2B2B2"/>
        </w:rPr>
        <w:t>、 "Delay"、 "Probe"、"Failed"和"Permanent"</w:t>
      </w:r>
      <w:r>
        <w:rPr>
          <w:rFonts w:ascii="微软雅黑" w:eastAsia="微软雅黑" w:hAnsi="微软雅黑" w:hint="eastAsia"/>
        </w:rPr>
        <w:t>）</w:t>
      </w:r>
    </w:p>
    <w:p w14:paraId="6B288925" w14:textId="77777777"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编辑静态</w:t>
      </w:r>
      <w:r>
        <w:rPr>
          <w:rFonts w:ascii="微软雅黑" w:eastAsia="微软雅黑" w:hAnsi="微软雅黑" w:hint="eastAsia"/>
        </w:rPr>
        <w:t>邻居</w:t>
      </w:r>
      <w:r>
        <w:rPr>
          <w:rFonts w:ascii="微软雅黑" w:eastAsia="微软雅黑" w:hAnsi="微软雅黑"/>
        </w:rPr>
        <w:t>表项，仅MAC地址可修改</w:t>
      </w:r>
    </w:p>
    <w:p w14:paraId="0D22451C" w14:textId="77777777"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hint="eastAsia"/>
        </w:rPr>
        <w:t>支持一键</w:t>
      </w:r>
      <w:r>
        <w:rPr>
          <w:rFonts w:ascii="微软雅黑" w:eastAsia="微软雅黑" w:hAnsi="微软雅黑"/>
        </w:rPr>
        <w:t>将动态邻居表项</w:t>
      </w:r>
      <w:r>
        <w:rPr>
          <w:rFonts w:ascii="微软雅黑" w:eastAsia="微软雅黑" w:hAnsi="微软雅黑" w:hint="eastAsia"/>
        </w:rPr>
        <w:t>保存</w:t>
      </w:r>
      <w:r>
        <w:rPr>
          <w:rFonts w:ascii="微软雅黑" w:eastAsia="微软雅黑" w:hAnsi="微软雅黑"/>
        </w:rPr>
        <w:t>为静态邻居表项</w:t>
      </w:r>
    </w:p>
    <w:p w14:paraId="76C1EF9A" w14:textId="77777777" w:rsidR="0076630D" w:rsidRDefault="00D7272D" w:rsidP="00B10728">
      <w:pPr>
        <w:pStyle w:val="af2"/>
        <w:numPr>
          <w:ilvl w:val="0"/>
          <w:numId w:val="218"/>
        </w:numPr>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删除</w:t>
      </w:r>
      <w:r>
        <w:rPr>
          <w:rFonts w:ascii="微软雅黑" w:eastAsia="微软雅黑" w:hAnsi="微软雅黑" w:hint="eastAsia"/>
        </w:rPr>
        <w:t>静态邻居</w:t>
      </w:r>
      <w:r>
        <w:rPr>
          <w:rFonts w:ascii="微软雅黑" w:eastAsia="微软雅黑" w:hAnsi="微软雅黑"/>
        </w:rPr>
        <w:t>表项</w:t>
      </w:r>
    </w:p>
    <w:p w14:paraId="0911DC23" w14:textId="77777777" w:rsidR="0076630D" w:rsidRDefault="00D7272D" w:rsidP="00B10728">
      <w:pPr>
        <w:pStyle w:val="af2"/>
        <w:numPr>
          <w:ilvl w:val="0"/>
          <w:numId w:val="222"/>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一键</w:t>
      </w:r>
      <w:r>
        <w:rPr>
          <w:rFonts w:ascii="微软雅黑" w:eastAsia="微软雅黑" w:hAnsi="微软雅黑" w:hint="eastAsia"/>
          <w:strike/>
          <w:color w:val="B2B2B2"/>
        </w:rPr>
        <w:t>清空静态邻居</w:t>
      </w:r>
      <w:r>
        <w:rPr>
          <w:rFonts w:ascii="微软雅黑" w:eastAsia="微软雅黑" w:hAnsi="微软雅黑"/>
          <w:strike/>
          <w:color w:val="B2B2B2"/>
        </w:rPr>
        <w:t>表项</w:t>
      </w:r>
    </w:p>
    <w:p w14:paraId="0D36E17E" w14:textId="77777777" w:rsidR="0076630D" w:rsidRDefault="00D7272D" w:rsidP="00B10728">
      <w:pPr>
        <w:pStyle w:val="af2"/>
        <w:numPr>
          <w:ilvl w:val="0"/>
          <w:numId w:val="22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搜索</w:t>
      </w:r>
      <w:r>
        <w:rPr>
          <w:rFonts w:ascii="微软雅黑" w:eastAsia="微软雅黑" w:hAnsi="微软雅黑" w:hint="eastAsia"/>
        </w:rPr>
        <w:t>过滤</w:t>
      </w:r>
      <w:r>
        <w:rPr>
          <w:rFonts w:ascii="微软雅黑" w:eastAsia="微软雅黑" w:hAnsi="微软雅黑"/>
        </w:rPr>
        <w:t>，</w:t>
      </w:r>
      <w:r>
        <w:rPr>
          <w:rFonts w:ascii="微软雅黑" w:eastAsia="微软雅黑" w:hAnsi="微软雅黑" w:hint="eastAsia"/>
        </w:rPr>
        <w:t>以VLAN</w:t>
      </w:r>
      <w:r>
        <w:rPr>
          <w:rFonts w:ascii="微软雅黑" w:eastAsia="微软雅黑" w:hAnsi="微软雅黑"/>
        </w:rPr>
        <w:t>/</w:t>
      </w:r>
      <w:r>
        <w:rPr>
          <w:rFonts w:ascii="微软雅黑" w:eastAsia="微软雅黑" w:hAnsi="微软雅黑" w:hint="eastAsia"/>
        </w:rPr>
        <w:t>IP</w:t>
      </w:r>
      <w:r>
        <w:rPr>
          <w:rFonts w:ascii="微软雅黑" w:eastAsia="微软雅黑" w:hAnsi="微软雅黑"/>
        </w:rPr>
        <w:t>/MAC/</w:t>
      </w:r>
      <w:r>
        <w:rPr>
          <w:rFonts w:ascii="微软雅黑" w:eastAsia="微软雅黑" w:hAnsi="微软雅黑" w:hint="eastAsia"/>
        </w:rPr>
        <w:t>类型/</w:t>
      </w:r>
      <w:r>
        <w:rPr>
          <w:rFonts w:ascii="微软雅黑" w:eastAsia="微软雅黑" w:hAnsi="微软雅黑"/>
        </w:rPr>
        <w:t>Router/</w:t>
      </w:r>
      <w:r>
        <w:rPr>
          <w:rFonts w:ascii="微软雅黑" w:eastAsia="微软雅黑" w:hAnsi="微软雅黑" w:hint="eastAsia"/>
        </w:rPr>
        <w:t>状态</w:t>
      </w:r>
      <w:r>
        <w:rPr>
          <w:rFonts w:ascii="微软雅黑" w:eastAsia="微软雅黑" w:hAnsi="微软雅黑"/>
        </w:rPr>
        <w:t>进行过滤</w:t>
      </w:r>
    </w:p>
    <w:p w14:paraId="0D7549C9" w14:textId="77777777" w:rsidR="0076630D" w:rsidRDefault="00D7272D" w:rsidP="00B10728">
      <w:pPr>
        <w:pStyle w:val="af2"/>
        <w:numPr>
          <w:ilvl w:val="0"/>
          <w:numId w:val="22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679C6189" w14:textId="77777777" w:rsidR="0076630D" w:rsidRDefault="0076630D">
      <w:pPr>
        <w:rPr>
          <w:rFonts w:ascii="微软雅黑" w:eastAsia="微软雅黑" w:hAnsi="微软雅黑"/>
        </w:rPr>
      </w:pPr>
    </w:p>
    <w:p w14:paraId="7556A37A" w14:textId="77777777" w:rsidR="0076630D" w:rsidRDefault="00D7272D">
      <w:pPr>
        <w:pStyle w:val="20"/>
        <w:numPr>
          <w:ilvl w:val="1"/>
          <w:numId w:val="1"/>
        </w:numPr>
        <w:rPr>
          <w:rFonts w:ascii="微软雅黑" w:eastAsia="微软雅黑" w:hAnsi="微软雅黑"/>
        </w:rPr>
      </w:pPr>
      <w:bookmarkStart w:id="353" w:name="_域名系统/DNS__(FP1D)"/>
      <w:bookmarkStart w:id="354" w:name="_Toc149138832"/>
      <w:bookmarkEnd w:id="353"/>
      <w:r>
        <w:rPr>
          <w:rFonts w:ascii="微软雅黑" w:eastAsia="微软雅黑" w:hAnsi="微软雅黑" w:hint="eastAsia"/>
        </w:rPr>
        <w:t>域名系统</w:t>
      </w:r>
      <w:r>
        <w:rPr>
          <w:rFonts w:ascii="微软雅黑" w:eastAsia="微软雅黑" w:hAnsi="微软雅黑"/>
        </w:rPr>
        <w:t>/</w:t>
      </w:r>
      <w:r>
        <w:rPr>
          <w:rFonts w:ascii="微软雅黑" w:eastAsia="微软雅黑" w:hAnsi="微软雅黑" w:hint="eastAsia"/>
        </w:rPr>
        <w:t>DNS</w:t>
      </w:r>
      <w:r>
        <w:rPr>
          <w:rFonts w:ascii="微软雅黑" w:eastAsia="微软雅黑" w:hAnsi="微软雅黑"/>
        </w:rPr>
        <w:t xml:space="preserve">  </w:t>
      </w:r>
      <w:r>
        <w:rPr>
          <w:rFonts w:ascii="微软雅黑" w:eastAsia="微软雅黑" w:hAnsi="微软雅黑"/>
          <w:color w:val="EEECE1" w:themeColor="background2"/>
          <w:highlight w:val="blue"/>
        </w:rPr>
        <w:t>(FP1D)</w:t>
      </w:r>
      <w:bookmarkEnd w:id="354"/>
    </w:p>
    <w:p w14:paraId="17CA6FF1" w14:textId="77777777" w:rsidR="0076630D" w:rsidRDefault="00D7272D">
      <w:pPr>
        <w:rPr>
          <w:rFonts w:ascii="微软雅黑" w:eastAsia="微软雅黑" w:hAnsi="微软雅黑"/>
        </w:rPr>
      </w:pPr>
      <w:r>
        <w:rPr>
          <w:rFonts w:ascii="微软雅黑" w:eastAsia="微软雅黑" w:hAnsi="微软雅黑" w:hint="eastAsia"/>
        </w:rPr>
        <w:t>【功能</w:t>
      </w:r>
      <w:r>
        <w:rPr>
          <w:rFonts w:ascii="微软雅黑" w:eastAsia="微软雅黑" w:hAnsi="微软雅黑"/>
        </w:rPr>
        <w:t>概述</w:t>
      </w:r>
      <w:r>
        <w:rPr>
          <w:rFonts w:ascii="微软雅黑" w:eastAsia="微软雅黑" w:hAnsi="微软雅黑" w:hint="eastAsia"/>
        </w:rPr>
        <w:t>】</w:t>
      </w:r>
    </w:p>
    <w:p w14:paraId="4C352453" w14:textId="77777777" w:rsidR="0076630D" w:rsidRDefault="00D7272D">
      <w:pPr>
        <w:ind w:firstLine="420"/>
        <w:rPr>
          <w:rFonts w:ascii="微软雅黑" w:eastAsia="微软雅黑" w:hAnsi="微软雅黑"/>
        </w:rPr>
      </w:pPr>
      <w:r>
        <w:rPr>
          <w:rFonts w:ascii="微软雅黑" w:eastAsia="微软雅黑" w:hAnsi="微软雅黑" w:hint="eastAsia"/>
        </w:rPr>
        <w:t>域名系统</w:t>
      </w:r>
      <w:r>
        <w:rPr>
          <w:rFonts w:ascii="微软雅黑" w:eastAsia="微软雅黑" w:hAnsi="微软雅黑"/>
        </w:rPr>
        <w:t>DNS提供域名与IP地址之间的转换服务。</w:t>
      </w:r>
      <w:r>
        <w:rPr>
          <w:rFonts w:ascii="微软雅黑" w:eastAsia="微软雅黑" w:hAnsi="微软雅黑" w:hint="eastAsia"/>
        </w:rPr>
        <w:t>IPv</w:t>
      </w:r>
      <w:r>
        <w:rPr>
          <w:rFonts w:ascii="微软雅黑" w:eastAsia="微软雅黑" w:hAnsi="微软雅黑"/>
        </w:rPr>
        <w:t>4 DNS提供域名和IPv4</w:t>
      </w:r>
      <w:r>
        <w:rPr>
          <w:rFonts w:ascii="微软雅黑" w:eastAsia="微软雅黑" w:hAnsi="微软雅黑" w:hint="eastAsia"/>
        </w:rPr>
        <w:t>地址</w:t>
      </w:r>
      <w:r>
        <w:rPr>
          <w:rFonts w:ascii="微软雅黑" w:eastAsia="微软雅黑" w:hAnsi="微软雅黑"/>
        </w:rPr>
        <w:t>之间的转换，IPv6 DNS提供域名和IPv6地址之间的转换。</w:t>
      </w:r>
      <w:r>
        <w:rPr>
          <w:rFonts w:ascii="微软雅黑" w:eastAsia="微软雅黑" w:hAnsi="微软雅黑" w:hint="eastAsia"/>
        </w:rPr>
        <w:t>设备</w:t>
      </w:r>
      <w:r>
        <w:rPr>
          <w:rFonts w:ascii="微软雅黑" w:eastAsia="微软雅黑" w:hAnsi="微软雅黑"/>
        </w:rPr>
        <w:t>作为DNS客户端，当用户在设备上进行某些应用（</w:t>
      </w:r>
      <w:r>
        <w:rPr>
          <w:rFonts w:ascii="微软雅黑" w:eastAsia="微软雅黑" w:hAnsi="微软雅黑" w:hint="eastAsia"/>
        </w:rPr>
        <w:t>如</w:t>
      </w:r>
      <w:r>
        <w:rPr>
          <w:rFonts w:ascii="微软雅黑" w:eastAsia="微软雅黑" w:hAnsi="微软雅黑"/>
        </w:rPr>
        <w:t>Telnet到一</w:t>
      </w:r>
      <w:r>
        <w:rPr>
          <w:rFonts w:ascii="微软雅黑" w:eastAsia="微软雅黑" w:hAnsi="微软雅黑" w:hint="eastAsia"/>
        </w:rPr>
        <w:t>台</w:t>
      </w:r>
      <w:r>
        <w:rPr>
          <w:rFonts w:ascii="微软雅黑" w:eastAsia="微软雅黑" w:hAnsi="微软雅黑"/>
        </w:rPr>
        <w:t>设备或主机）</w:t>
      </w:r>
      <w:r>
        <w:rPr>
          <w:rFonts w:ascii="微软雅黑" w:eastAsia="微软雅黑" w:hAnsi="微软雅黑" w:hint="eastAsia"/>
        </w:rPr>
        <w:t>时</w:t>
      </w:r>
      <w:r>
        <w:rPr>
          <w:rFonts w:ascii="微软雅黑" w:eastAsia="微软雅黑" w:hAnsi="微软雅黑"/>
        </w:rPr>
        <w:t>，可以直接使用便于记忆的、有意义的域名，通过域名系统将域名解析为正确的地址。</w:t>
      </w:r>
    </w:p>
    <w:p w14:paraId="2DBF71B3" w14:textId="77777777" w:rsidR="0076630D" w:rsidRDefault="00D7272D">
      <w:pPr>
        <w:ind w:firstLine="420"/>
        <w:rPr>
          <w:rFonts w:ascii="微软雅黑" w:eastAsia="微软雅黑" w:hAnsi="微软雅黑"/>
        </w:rPr>
      </w:pPr>
      <w:r>
        <w:rPr>
          <w:rFonts w:ascii="微软雅黑" w:eastAsia="微软雅黑" w:hAnsi="微软雅黑"/>
        </w:rPr>
        <w:t>DNS域名解析分为静态域名解析和动态域名</w:t>
      </w:r>
      <w:r>
        <w:rPr>
          <w:rFonts w:ascii="微软雅黑" w:eastAsia="微软雅黑" w:hAnsi="微软雅黑" w:hint="eastAsia"/>
        </w:rPr>
        <w:t>解析</w:t>
      </w:r>
      <w:r>
        <w:rPr>
          <w:rFonts w:ascii="微软雅黑" w:eastAsia="微软雅黑" w:hAnsi="微软雅黑"/>
        </w:rPr>
        <w:t>，二者可以配合使用。在</w:t>
      </w:r>
      <w:r>
        <w:rPr>
          <w:rFonts w:ascii="微软雅黑" w:eastAsia="微软雅黑" w:hAnsi="微软雅黑" w:hint="eastAsia"/>
        </w:rPr>
        <w:t>解析</w:t>
      </w:r>
      <w:r>
        <w:rPr>
          <w:rFonts w:ascii="微软雅黑" w:eastAsia="微软雅黑" w:hAnsi="微软雅黑"/>
        </w:rPr>
        <w:t>域名时，首先采用静态域名解析（</w:t>
      </w:r>
      <w:r>
        <w:rPr>
          <w:rFonts w:ascii="微软雅黑" w:eastAsia="微软雅黑" w:hAnsi="微软雅黑" w:hint="eastAsia"/>
        </w:rPr>
        <w:t>查找</w:t>
      </w:r>
      <w:r>
        <w:rPr>
          <w:rFonts w:ascii="微软雅黑" w:eastAsia="微软雅黑" w:hAnsi="微软雅黑"/>
        </w:rPr>
        <w:t>静态域名解析表）</w:t>
      </w:r>
      <w:r>
        <w:rPr>
          <w:rFonts w:ascii="微软雅黑" w:eastAsia="微软雅黑" w:hAnsi="微软雅黑" w:hint="eastAsia"/>
        </w:rPr>
        <w:t>，</w:t>
      </w:r>
      <w:r>
        <w:rPr>
          <w:rFonts w:ascii="微软雅黑" w:eastAsia="微软雅黑" w:hAnsi="微软雅黑"/>
        </w:rPr>
        <w:t>如果静态域名解析不成功，再采用动态域名解析。由于动态域名解析可能会</w:t>
      </w:r>
      <w:r>
        <w:rPr>
          <w:rFonts w:ascii="微软雅黑" w:eastAsia="微软雅黑" w:hAnsi="微软雅黑" w:hint="eastAsia"/>
        </w:rPr>
        <w:t>花费</w:t>
      </w:r>
      <w:r>
        <w:rPr>
          <w:rFonts w:ascii="微软雅黑" w:eastAsia="微软雅黑" w:hAnsi="微软雅黑"/>
        </w:rPr>
        <w:t>一定的</w:t>
      </w:r>
      <w:r>
        <w:rPr>
          <w:rFonts w:ascii="微软雅黑" w:eastAsia="微软雅黑" w:hAnsi="微软雅黑" w:hint="eastAsia"/>
        </w:rPr>
        <w:t>时间</w:t>
      </w:r>
      <w:r>
        <w:rPr>
          <w:rFonts w:ascii="微软雅黑" w:eastAsia="微软雅黑" w:hAnsi="微软雅黑"/>
        </w:rPr>
        <w:t>，且需要域名服务器的配合，因而可以将一些常用的域名放入静态域名解析表中，这样可以大大提高域名解析效果。</w:t>
      </w:r>
    </w:p>
    <w:p w14:paraId="2479A8EF" w14:textId="77777777" w:rsidR="0076630D" w:rsidRDefault="00D7272D">
      <w:pPr>
        <w:ind w:firstLine="420"/>
        <w:rPr>
          <w:rFonts w:ascii="微软雅黑" w:eastAsia="微软雅黑" w:hAnsi="微软雅黑"/>
        </w:rPr>
      </w:pPr>
      <w:r>
        <w:rPr>
          <w:rFonts w:ascii="微软雅黑" w:eastAsia="微软雅黑" w:hAnsi="微软雅黑" w:hint="eastAsia"/>
          <w:b/>
        </w:rPr>
        <w:t>静态</w:t>
      </w:r>
      <w:r>
        <w:rPr>
          <w:rFonts w:ascii="微软雅黑" w:eastAsia="微软雅黑" w:hAnsi="微软雅黑"/>
          <w:b/>
        </w:rPr>
        <w:t>DNS：</w:t>
      </w:r>
      <w:r>
        <w:rPr>
          <w:rFonts w:ascii="微软雅黑" w:eastAsia="微软雅黑" w:hAnsi="微软雅黑" w:hint="eastAsia"/>
        </w:rPr>
        <w:t>静态域名</w:t>
      </w:r>
      <w:r>
        <w:rPr>
          <w:rFonts w:ascii="微软雅黑" w:eastAsia="微软雅黑" w:hAnsi="微软雅黑"/>
        </w:rPr>
        <w:t>解析通过</w:t>
      </w:r>
      <w:r>
        <w:rPr>
          <w:rFonts w:ascii="微软雅黑" w:eastAsia="微软雅黑" w:hAnsi="微软雅黑" w:hint="eastAsia"/>
        </w:rPr>
        <w:t>静态域名</w:t>
      </w:r>
      <w:r>
        <w:rPr>
          <w:rFonts w:ascii="微软雅黑" w:eastAsia="微软雅黑" w:hAnsi="微软雅黑"/>
        </w:rPr>
        <w:t>解析表进行，用户手动建立域名和IP地址之间的对应关系表，将一些常用的域名放入表中。当</w:t>
      </w:r>
      <w:r>
        <w:rPr>
          <w:rFonts w:ascii="微软雅黑" w:eastAsia="微软雅黑" w:hAnsi="微软雅黑" w:hint="eastAsia"/>
        </w:rPr>
        <w:t>客户端</w:t>
      </w:r>
      <w:r>
        <w:rPr>
          <w:rFonts w:ascii="微软雅黑" w:eastAsia="微软雅黑" w:hAnsi="微软雅黑"/>
        </w:rPr>
        <w:t>需要域名所对应的IP地址时，首先到静态域名解析表中查找指定的域名，从而获得所对应的IP地址，提高域名解析的效率。</w:t>
      </w:r>
    </w:p>
    <w:p w14:paraId="6A52A88C" w14:textId="77777777" w:rsidR="0076630D" w:rsidRDefault="00D7272D">
      <w:pPr>
        <w:ind w:firstLine="420"/>
        <w:rPr>
          <w:rFonts w:ascii="微软雅黑" w:eastAsia="微软雅黑" w:hAnsi="微软雅黑"/>
        </w:rPr>
      </w:pPr>
      <w:r>
        <w:rPr>
          <w:rFonts w:ascii="微软雅黑" w:eastAsia="微软雅黑" w:hAnsi="微软雅黑" w:hint="eastAsia"/>
          <w:b/>
        </w:rPr>
        <w:t>动态</w:t>
      </w:r>
      <w:r>
        <w:rPr>
          <w:rFonts w:ascii="微软雅黑" w:eastAsia="微软雅黑" w:hAnsi="微软雅黑"/>
          <w:b/>
        </w:rPr>
        <w:t>DNS：</w:t>
      </w:r>
      <w:r>
        <w:rPr>
          <w:rFonts w:ascii="微软雅黑" w:eastAsia="微软雅黑" w:hAnsi="微软雅黑" w:hint="eastAsia"/>
        </w:rPr>
        <w:t>使用动态</w:t>
      </w:r>
      <w:r>
        <w:rPr>
          <w:rFonts w:ascii="微软雅黑" w:eastAsia="微软雅黑" w:hAnsi="微软雅黑"/>
        </w:rPr>
        <w:t>域名解析时，需要手工指定域名服务器的地址。动态域名</w:t>
      </w:r>
      <w:r>
        <w:rPr>
          <w:rFonts w:ascii="微软雅黑" w:eastAsia="微软雅黑" w:hAnsi="微软雅黑" w:hint="eastAsia"/>
        </w:rPr>
        <w:t>解析</w:t>
      </w:r>
      <w:r>
        <w:rPr>
          <w:rFonts w:ascii="微软雅黑" w:eastAsia="微软雅黑" w:hAnsi="微软雅黑"/>
        </w:rPr>
        <w:t>通过向域名服务器</w:t>
      </w:r>
      <w:r>
        <w:rPr>
          <w:rFonts w:ascii="微软雅黑" w:eastAsia="微软雅黑" w:hAnsi="微软雅黑" w:hint="eastAsia"/>
        </w:rPr>
        <w:t>查询</w:t>
      </w:r>
      <w:r>
        <w:rPr>
          <w:rFonts w:ascii="微软雅黑" w:eastAsia="微软雅黑" w:hAnsi="微软雅黑"/>
        </w:rPr>
        <w:t>域名和地址之间的对应关系来实现将域名解析为地址。</w:t>
      </w:r>
    </w:p>
    <w:p w14:paraId="0018E6E5" w14:textId="77777777" w:rsidR="0076630D" w:rsidRDefault="00D7272D">
      <w:pPr>
        <w:ind w:firstLine="420"/>
        <w:rPr>
          <w:rFonts w:ascii="微软雅黑" w:eastAsia="微软雅黑" w:hAnsi="微软雅黑"/>
        </w:rPr>
      </w:pPr>
      <w:r>
        <w:rPr>
          <w:rFonts w:ascii="微软雅黑" w:eastAsia="微软雅黑" w:hAnsi="微软雅黑"/>
        </w:rPr>
        <w:t>动态</w:t>
      </w:r>
      <w:r>
        <w:rPr>
          <w:rFonts w:ascii="微软雅黑" w:eastAsia="微软雅黑" w:hAnsi="微软雅黑" w:hint="eastAsia"/>
        </w:rPr>
        <w:t>域名</w:t>
      </w:r>
      <w:r>
        <w:rPr>
          <w:rFonts w:ascii="微软雅黑" w:eastAsia="微软雅黑" w:hAnsi="微软雅黑"/>
        </w:rPr>
        <w:t>解析支持域名后缀列表功能。用户可以预先设置一些域名后缀，在域名解析的</w:t>
      </w:r>
      <w:r>
        <w:rPr>
          <w:rFonts w:ascii="微软雅黑" w:eastAsia="微软雅黑" w:hAnsi="微软雅黑"/>
        </w:rPr>
        <w:lastRenderedPageBreak/>
        <w:t>时候，</w:t>
      </w:r>
      <w:r>
        <w:rPr>
          <w:rFonts w:ascii="微软雅黑" w:eastAsia="微软雅黑" w:hAnsi="微软雅黑" w:hint="eastAsia"/>
        </w:rPr>
        <w:t>用户</w:t>
      </w:r>
      <w:r>
        <w:rPr>
          <w:rFonts w:ascii="微软雅黑" w:eastAsia="微软雅黑" w:hAnsi="微软雅黑"/>
        </w:rPr>
        <w:t>只需要输入域名的部分字段，系统会自动将输入的</w:t>
      </w:r>
      <w:r>
        <w:rPr>
          <w:rFonts w:ascii="微软雅黑" w:eastAsia="微软雅黑" w:hAnsi="微软雅黑" w:hint="eastAsia"/>
        </w:rPr>
        <w:t>域名</w:t>
      </w:r>
      <w:r>
        <w:rPr>
          <w:rFonts w:ascii="微软雅黑" w:eastAsia="微软雅黑" w:hAnsi="微软雅黑"/>
        </w:rPr>
        <w:t>加上不同的后缀进行解析。</w:t>
      </w:r>
      <w:r>
        <w:rPr>
          <w:rFonts w:ascii="微软雅黑" w:eastAsia="微软雅黑" w:hAnsi="微软雅黑" w:hint="eastAsia"/>
        </w:rPr>
        <w:t>如</w:t>
      </w:r>
      <w:r>
        <w:rPr>
          <w:rFonts w:ascii="微软雅黑" w:eastAsia="微软雅黑" w:hAnsi="微软雅黑"/>
        </w:rPr>
        <w:t>，用户</w:t>
      </w:r>
      <w:r>
        <w:rPr>
          <w:rFonts w:ascii="微软雅黑" w:eastAsia="微软雅黑" w:hAnsi="微软雅黑" w:hint="eastAsia"/>
        </w:rPr>
        <w:t>想</w:t>
      </w:r>
      <w:r>
        <w:rPr>
          <w:rFonts w:ascii="微软雅黑" w:eastAsia="微软雅黑" w:hAnsi="微软雅黑"/>
        </w:rPr>
        <w:t>查询域名grandstream.com，那么可以</w:t>
      </w:r>
      <w:r>
        <w:rPr>
          <w:rFonts w:ascii="微软雅黑" w:eastAsia="微软雅黑" w:hAnsi="微软雅黑" w:hint="eastAsia"/>
        </w:rPr>
        <w:t>先</w:t>
      </w:r>
      <w:r>
        <w:rPr>
          <w:rFonts w:ascii="微软雅黑" w:eastAsia="微软雅黑" w:hAnsi="微软雅黑"/>
        </w:rPr>
        <w:t>在后缀列表中配置com，然后输入grandstream</w:t>
      </w:r>
      <w:r>
        <w:rPr>
          <w:rFonts w:ascii="微软雅黑" w:eastAsia="微软雅黑" w:hAnsi="微软雅黑" w:hint="eastAsia"/>
        </w:rPr>
        <w:t>进行查询</w:t>
      </w:r>
      <w:r>
        <w:rPr>
          <w:rFonts w:ascii="微软雅黑" w:eastAsia="微软雅黑" w:hAnsi="微软雅黑"/>
        </w:rPr>
        <w:t>，</w:t>
      </w:r>
      <w:r>
        <w:rPr>
          <w:rFonts w:ascii="微软雅黑" w:eastAsia="微软雅黑" w:hAnsi="微软雅黑" w:hint="eastAsia"/>
        </w:rPr>
        <w:t>系统</w:t>
      </w:r>
      <w:r>
        <w:rPr>
          <w:rFonts w:ascii="微软雅黑" w:eastAsia="微软雅黑" w:hAnsi="微软雅黑"/>
        </w:rPr>
        <w:t>会自动将输入的域名与后缀连接成grandstream.com进行查询。使用</w:t>
      </w:r>
      <w:r>
        <w:rPr>
          <w:rFonts w:ascii="微软雅黑" w:eastAsia="微软雅黑" w:hAnsi="微软雅黑" w:hint="eastAsia"/>
        </w:rPr>
        <w:t>域名</w:t>
      </w:r>
      <w:r>
        <w:rPr>
          <w:rFonts w:ascii="微软雅黑" w:eastAsia="微软雅黑" w:hAnsi="微软雅黑"/>
        </w:rPr>
        <w:t>后缀的时候，根据用户输入域名方式的不同，查询方式分成以下几种情况：</w:t>
      </w:r>
    </w:p>
    <w:p w14:paraId="565E7F1C" w14:textId="77777777" w:rsidR="0076630D" w:rsidRDefault="00D7272D" w:rsidP="00B10728">
      <w:pPr>
        <w:pStyle w:val="af2"/>
        <w:numPr>
          <w:ilvl w:val="0"/>
          <w:numId w:val="223"/>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用户输入的域名中</w:t>
      </w:r>
      <w:r>
        <w:rPr>
          <w:rFonts w:ascii="微软雅黑" w:eastAsia="微软雅黑" w:hAnsi="微软雅黑" w:hint="eastAsia"/>
        </w:rPr>
        <w:t>没有</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比如grandstream，系统认为是一个主机名，会首先加上域名后缀进行查询，如果所有后缀的域名查询都失败，将使用最初输入的域名（</w:t>
      </w:r>
      <w:r>
        <w:rPr>
          <w:rFonts w:ascii="微软雅黑" w:eastAsia="微软雅黑" w:hAnsi="微软雅黑" w:hint="eastAsia"/>
        </w:rPr>
        <w:t>如</w:t>
      </w:r>
      <w:r>
        <w:rPr>
          <w:rFonts w:ascii="微软雅黑" w:eastAsia="微软雅黑" w:hAnsi="微软雅黑"/>
        </w:rPr>
        <w:t>grandstream）</w:t>
      </w:r>
      <w:r>
        <w:rPr>
          <w:rFonts w:ascii="微软雅黑" w:eastAsia="微软雅黑" w:hAnsi="微软雅黑" w:hint="eastAsia"/>
        </w:rPr>
        <w:t>进行查询</w:t>
      </w:r>
      <w:r>
        <w:rPr>
          <w:rFonts w:ascii="微软雅黑" w:eastAsia="微软雅黑" w:hAnsi="微软雅黑"/>
        </w:rPr>
        <w:t>。</w:t>
      </w:r>
    </w:p>
    <w:p w14:paraId="023F3D8D" w14:textId="6CB4353E" w:rsidR="0076630D" w:rsidRDefault="00D7272D" w:rsidP="00B10728">
      <w:pPr>
        <w:pStyle w:val="af2"/>
        <w:numPr>
          <w:ilvl w:val="0"/>
          <w:numId w:val="223"/>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用户输入的域名中间有“.”</w:t>
      </w:r>
      <w:r>
        <w:rPr>
          <w:rFonts w:ascii="微软雅黑" w:eastAsia="微软雅黑" w:hAnsi="微软雅黑" w:hint="eastAsia"/>
        </w:rPr>
        <w:t>，</w:t>
      </w:r>
      <w:r>
        <w:rPr>
          <w:rFonts w:ascii="微软雅黑" w:eastAsia="微软雅黑" w:hAnsi="微软雅黑"/>
        </w:rPr>
        <w:t>比如，系统</w:t>
      </w:r>
      <w:r>
        <w:rPr>
          <w:rFonts w:ascii="微软雅黑" w:eastAsia="微软雅黑" w:hAnsi="微软雅黑" w:hint="eastAsia"/>
        </w:rPr>
        <w:t>直接用它</w:t>
      </w:r>
      <w:r>
        <w:rPr>
          <w:rFonts w:ascii="微软雅黑" w:eastAsia="微软雅黑" w:hAnsi="微软雅黑"/>
        </w:rPr>
        <w:t>进行查询，如果查询</w:t>
      </w:r>
      <w:r>
        <w:rPr>
          <w:rFonts w:ascii="微软雅黑" w:eastAsia="微软雅黑" w:hAnsi="微软雅黑" w:hint="eastAsia"/>
        </w:rPr>
        <w:t>失败</w:t>
      </w:r>
      <w:r>
        <w:rPr>
          <w:rFonts w:ascii="微软雅黑" w:eastAsia="微软雅黑" w:hAnsi="微软雅黑"/>
        </w:rPr>
        <w:t>，再</w:t>
      </w:r>
      <w:r>
        <w:rPr>
          <w:rFonts w:ascii="微软雅黑" w:eastAsia="微软雅黑" w:hAnsi="微软雅黑" w:hint="eastAsia"/>
        </w:rPr>
        <w:t>依次</w:t>
      </w:r>
      <w:r>
        <w:rPr>
          <w:rFonts w:ascii="微软雅黑" w:eastAsia="微软雅黑" w:hAnsi="微软雅黑"/>
        </w:rPr>
        <w:t>加上各个域名后缀进行查询。</w:t>
      </w:r>
    </w:p>
    <w:p w14:paraId="4F290C4F" w14:textId="77777777" w:rsidR="0076630D" w:rsidRDefault="00D7272D" w:rsidP="00B10728">
      <w:pPr>
        <w:pStyle w:val="af2"/>
        <w:numPr>
          <w:ilvl w:val="0"/>
          <w:numId w:val="223"/>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用户输入的域名最后有“.”</w:t>
      </w:r>
      <w:r>
        <w:rPr>
          <w:rFonts w:ascii="微软雅黑" w:eastAsia="微软雅黑" w:hAnsi="微软雅黑" w:hint="eastAsia"/>
        </w:rPr>
        <w:t>，</w:t>
      </w:r>
      <w:r>
        <w:rPr>
          <w:rFonts w:ascii="微软雅黑" w:eastAsia="微软雅黑" w:hAnsi="微软雅黑"/>
        </w:rPr>
        <w:t>比如grandstream.com，表示不需要进行域名后缀添加，系统直接用输入的域名进行查询，不论成功与否都直接返回。</w:t>
      </w:r>
      <w:r>
        <w:rPr>
          <w:rFonts w:ascii="微软雅黑" w:eastAsia="微软雅黑" w:hAnsi="微软雅黑" w:hint="eastAsia"/>
        </w:rPr>
        <w:t>如果用户</w:t>
      </w:r>
      <w:r>
        <w:rPr>
          <w:rFonts w:ascii="微软雅黑" w:eastAsia="微软雅黑" w:hAnsi="微软雅黑"/>
        </w:rPr>
        <w:t>输入的字符</w:t>
      </w:r>
      <w:r>
        <w:rPr>
          <w:rFonts w:ascii="微软雅黑" w:eastAsia="微软雅黑" w:hAnsi="微软雅黑" w:hint="eastAsia"/>
        </w:rPr>
        <w:t>中</w:t>
      </w:r>
      <w:r>
        <w:rPr>
          <w:rFonts w:ascii="微软雅黑" w:eastAsia="微软雅黑" w:hAnsi="微软雅黑"/>
        </w:rPr>
        <w:t>最后一个字符为“</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就只根据用户输入的字符进行查找</w:t>
      </w:r>
      <w:r>
        <w:rPr>
          <w:rFonts w:ascii="微软雅黑" w:eastAsia="微软雅黑" w:hAnsi="微软雅黑" w:hint="eastAsia"/>
        </w:rPr>
        <w:t>，</w:t>
      </w:r>
      <w:r>
        <w:rPr>
          <w:rFonts w:ascii="微软雅黑" w:eastAsia="微软雅黑" w:hAnsi="微软雅黑"/>
        </w:rPr>
        <w:t>而不会去匹配用户预先设置的域名后缀，因此最后这个“.”</w:t>
      </w:r>
      <w:r>
        <w:rPr>
          <w:rFonts w:ascii="微软雅黑" w:eastAsia="微软雅黑" w:hAnsi="微软雅黑" w:hint="eastAsia"/>
        </w:rPr>
        <w:t>，</w:t>
      </w:r>
      <w:r>
        <w:rPr>
          <w:rFonts w:ascii="微软雅黑" w:eastAsia="微软雅黑" w:hAnsi="微软雅黑"/>
        </w:rPr>
        <w:t>也被称为查询</w:t>
      </w:r>
      <w:r>
        <w:rPr>
          <w:rFonts w:ascii="微软雅黑" w:eastAsia="微软雅黑" w:hAnsi="微软雅黑" w:hint="eastAsia"/>
        </w:rPr>
        <w:t>终止符</w:t>
      </w:r>
      <w:r>
        <w:rPr>
          <w:rFonts w:ascii="微软雅黑" w:eastAsia="微软雅黑" w:hAnsi="微软雅黑"/>
        </w:rPr>
        <w:t>。带有查询</w:t>
      </w:r>
      <w:r>
        <w:rPr>
          <w:rFonts w:ascii="微软雅黑" w:eastAsia="微软雅黑" w:hAnsi="微软雅黑" w:hint="eastAsia"/>
        </w:rPr>
        <w:t>终止符</w:t>
      </w:r>
      <w:r>
        <w:rPr>
          <w:rFonts w:ascii="微软雅黑" w:eastAsia="微软雅黑" w:hAnsi="微软雅黑"/>
        </w:rPr>
        <w:t>的域名，称为绝对域名或完全合格域名FQDN。</w:t>
      </w:r>
    </w:p>
    <w:p w14:paraId="74CA147B" w14:textId="77777777" w:rsidR="0076630D" w:rsidRDefault="0076630D">
      <w:pPr>
        <w:rPr>
          <w:rFonts w:ascii="微软雅黑" w:eastAsia="微软雅黑" w:hAnsi="微软雅黑"/>
        </w:rPr>
      </w:pPr>
    </w:p>
    <w:p w14:paraId="0780A51A" w14:textId="77777777" w:rsidR="0076630D" w:rsidRDefault="00D7272D">
      <w:pPr>
        <w:rPr>
          <w:rFonts w:ascii="微软雅黑" w:eastAsia="微软雅黑" w:hAnsi="微软雅黑"/>
          <w:color w:val="E36C0A" w:themeColor="accent6" w:themeShade="BF"/>
        </w:rPr>
      </w:pPr>
      <w:r>
        <w:rPr>
          <w:rFonts w:ascii="微软雅黑" w:eastAsia="微软雅黑" w:hAnsi="微软雅黑" w:hint="eastAsia"/>
          <w:color w:val="E36C0A" w:themeColor="accent6" w:themeShade="BF"/>
        </w:rPr>
        <w:t>FP1D暂不支持</w:t>
      </w:r>
      <w:r>
        <w:rPr>
          <w:rFonts w:ascii="微软雅黑" w:eastAsia="微软雅黑" w:hAnsi="微软雅黑"/>
          <w:color w:val="E36C0A" w:themeColor="accent6" w:themeShade="BF"/>
        </w:rPr>
        <w:t>IPv6相关业务。</w:t>
      </w:r>
    </w:p>
    <w:p w14:paraId="6D4A9801" w14:textId="77777777" w:rsidR="0076630D" w:rsidRDefault="00D7272D">
      <w:pPr>
        <w:rPr>
          <w:rFonts w:ascii="微软雅黑" w:eastAsia="微软雅黑" w:hAnsi="微软雅黑"/>
        </w:rPr>
      </w:pPr>
      <w:r>
        <w:rPr>
          <w:rFonts w:ascii="微软雅黑" w:eastAsia="微软雅黑" w:hAnsi="微软雅黑" w:hint="eastAsia"/>
        </w:rPr>
        <w:t>【配置参数】</w:t>
      </w:r>
    </w:p>
    <w:p w14:paraId="61B65C17" w14:textId="77777777" w:rsidR="0076630D" w:rsidRDefault="00D7272D">
      <w:pPr>
        <w:rPr>
          <w:rFonts w:ascii="微软雅黑" w:eastAsia="微软雅黑" w:hAnsi="微软雅黑"/>
          <w:b/>
        </w:rPr>
      </w:pPr>
      <w:r>
        <w:rPr>
          <w:rFonts w:ascii="微软雅黑" w:eastAsia="微软雅黑" w:hAnsi="微软雅黑" w:hint="eastAsia"/>
          <w:b/>
        </w:rPr>
        <w:t>全局配置</w:t>
      </w:r>
      <w:r>
        <w:rPr>
          <w:rFonts w:ascii="微软雅黑" w:eastAsia="微软雅黑" w:hAnsi="微软雅黑"/>
          <w:b/>
        </w:rPr>
        <w:t>：</w:t>
      </w:r>
    </w:p>
    <w:p w14:paraId="2BF7D6C4" w14:textId="77777777" w:rsidR="0076630D" w:rsidRDefault="00D7272D" w:rsidP="00B10728">
      <w:pPr>
        <w:pStyle w:val="af2"/>
        <w:numPr>
          <w:ilvl w:val="0"/>
          <w:numId w:val="224"/>
        </w:numPr>
        <w:ind w:firstLineChars="0"/>
        <w:rPr>
          <w:rFonts w:ascii="微软雅黑" w:eastAsia="微软雅黑" w:hAnsi="微软雅黑"/>
        </w:rPr>
      </w:pPr>
      <w:r>
        <w:rPr>
          <w:rFonts w:ascii="微软雅黑" w:eastAsia="微软雅黑" w:hAnsi="微软雅黑" w:hint="eastAsia"/>
        </w:rPr>
        <w:t>DNS</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将</w:t>
      </w:r>
      <w:r>
        <w:rPr>
          <w:rFonts w:ascii="微软雅黑" w:eastAsia="微软雅黑" w:hAnsi="微软雅黑"/>
        </w:rPr>
        <w:t>交换机指定为一个DNS客户端，来通过一个或对多个配置的DNS服务器将DNS名称解析为IP地址，默认开启。</w:t>
      </w:r>
    </w:p>
    <w:p w14:paraId="5DF6F312" w14:textId="73D9D7AB" w:rsidR="0076630D" w:rsidRDefault="00D7272D" w:rsidP="00B10728">
      <w:pPr>
        <w:pStyle w:val="af2"/>
        <w:numPr>
          <w:ilvl w:val="0"/>
          <w:numId w:val="224"/>
        </w:numPr>
        <w:ind w:firstLineChars="0"/>
        <w:rPr>
          <w:rFonts w:ascii="微软雅黑" w:eastAsia="微软雅黑" w:hAnsi="微软雅黑"/>
        </w:rPr>
      </w:pPr>
      <w:r>
        <w:rPr>
          <w:rFonts w:ascii="微软雅黑" w:eastAsia="微软雅黑" w:hAnsi="微软雅黑" w:hint="eastAsia"/>
        </w:rPr>
        <w:t>域名</w:t>
      </w:r>
      <w:r>
        <w:rPr>
          <w:rFonts w:ascii="微软雅黑" w:eastAsia="微软雅黑" w:hAnsi="微软雅黑"/>
        </w:rPr>
        <w:t>后缀：【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域名后缀</w:t>
      </w:r>
      <w:r>
        <w:rPr>
          <w:rFonts w:ascii="微软雅黑" w:eastAsia="微软雅黑" w:hAnsi="微软雅黑" w:hint="eastAsia"/>
        </w:rPr>
        <w:t>，交换机会对非完全限定的域名进行追加，并将其转换为FQDN</w:t>
      </w:r>
      <w:r>
        <w:rPr>
          <w:rFonts w:ascii="微软雅黑" w:eastAsia="微软雅黑" w:hAnsi="微软雅黑"/>
        </w:rPr>
        <w:t>，</w:t>
      </w:r>
      <w:r>
        <w:rPr>
          <w:rFonts w:ascii="微软雅黑" w:eastAsia="微软雅黑" w:hAnsi="微软雅黑" w:hint="eastAsia"/>
        </w:rPr>
        <w:t>最长</w:t>
      </w:r>
      <w:r>
        <w:rPr>
          <w:rFonts w:ascii="微软雅黑" w:eastAsia="微软雅黑" w:hAnsi="微软雅黑"/>
        </w:rPr>
        <w:t>64</w:t>
      </w:r>
      <w:r>
        <w:rPr>
          <w:rFonts w:ascii="微软雅黑" w:eastAsia="微软雅黑" w:hAnsi="微软雅黑" w:hint="eastAsia"/>
        </w:rPr>
        <w:t>字符</w:t>
      </w:r>
      <w:r>
        <w:rPr>
          <w:rFonts w:ascii="微软雅黑" w:eastAsia="微软雅黑" w:hAnsi="微软雅黑"/>
        </w:rPr>
        <w:t>，允许输入的</w:t>
      </w:r>
      <w:r>
        <w:rPr>
          <w:rFonts w:ascii="微软雅黑" w:eastAsia="微软雅黑" w:hAnsi="微软雅黑" w:hint="eastAsia"/>
        </w:rPr>
        <w:t>字符</w:t>
      </w:r>
      <w:r>
        <w:rPr>
          <w:rFonts w:ascii="微软雅黑" w:eastAsia="微软雅黑" w:hAnsi="微软雅黑"/>
        </w:rPr>
        <w:t>有字母、数字和特殊字符</w:t>
      </w:r>
      <w:r>
        <w:rPr>
          <w:rFonts w:ascii="微软雅黑" w:eastAsia="微软雅黑" w:hAnsi="微软雅黑" w:hint="eastAsia"/>
        </w:rPr>
        <w:t>._</w:t>
      </w:r>
      <w:r w:rsidR="005763D3">
        <w:rPr>
          <w:rFonts w:ascii="微软雅黑" w:eastAsia="微软雅黑" w:hAnsi="微软雅黑"/>
        </w:rPr>
        <w:t>-</w:t>
      </w:r>
      <w:r>
        <w:rPr>
          <w:rFonts w:ascii="微软雅黑" w:eastAsia="微软雅黑" w:hAnsi="微软雅黑"/>
        </w:rPr>
        <w:t xml:space="preserve"> </w:t>
      </w:r>
      <w:r>
        <w:rPr>
          <w:rFonts w:ascii="微软雅黑" w:eastAsia="微软雅黑" w:hAnsi="微软雅黑" w:hint="eastAsia"/>
        </w:rPr>
        <w:t>。</w:t>
      </w:r>
      <w:r>
        <w:rPr>
          <w:rFonts w:ascii="微软雅黑" w:eastAsia="微软雅黑" w:hAnsi="微软雅黑" w:hint="eastAsia"/>
        </w:rPr>
        <w:lastRenderedPageBreak/>
        <w:t>支持</w:t>
      </w:r>
      <w:r>
        <w:rPr>
          <w:rFonts w:ascii="微软雅黑" w:eastAsia="微软雅黑" w:hAnsi="微软雅黑"/>
        </w:rPr>
        <w:t>添加多个，至多</w:t>
      </w:r>
      <w:r>
        <w:rPr>
          <w:rFonts w:ascii="微软雅黑" w:eastAsia="微软雅黑" w:hAnsi="微软雅黑" w:hint="eastAsia"/>
        </w:rPr>
        <w:t>8个</w:t>
      </w:r>
    </w:p>
    <w:p w14:paraId="65D7D985" w14:textId="77777777" w:rsidR="0076630D" w:rsidRDefault="0076630D">
      <w:pPr>
        <w:rPr>
          <w:rFonts w:ascii="微软雅黑" w:eastAsia="微软雅黑" w:hAnsi="微软雅黑"/>
        </w:rPr>
      </w:pPr>
    </w:p>
    <w:p w14:paraId="24C0B74F" w14:textId="77777777" w:rsidR="0076630D" w:rsidRDefault="00D7272D">
      <w:pPr>
        <w:rPr>
          <w:rFonts w:ascii="微软雅黑" w:eastAsia="微软雅黑" w:hAnsi="微软雅黑"/>
          <w:b/>
        </w:rPr>
      </w:pPr>
      <w:r>
        <w:rPr>
          <w:rFonts w:ascii="微软雅黑" w:eastAsia="微软雅黑" w:hAnsi="微软雅黑" w:hint="eastAsia"/>
          <w:b/>
        </w:rPr>
        <w:t>DNS域名服务器</w:t>
      </w:r>
      <w:r>
        <w:rPr>
          <w:rFonts w:ascii="微软雅黑" w:eastAsia="微软雅黑" w:hAnsi="微软雅黑"/>
          <w:b/>
        </w:rPr>
        <w:t>：</w:t>
      </w:r>
    </w:p>
    <w:p w14:paraId="10450C12" w14:textId="77777777" w:rsidR="0076630D" w:rsidRDefault="00D7272D" w:rsidP="00B10728">
      <w:pPr>
        <w:pStyle w:val="af2"/>
        <w:numPr>
          <w:ilvl w:val="0"/>
          <w:numId w:val="225"/>
        </w:numPr>
        <w:ind w:firstLineChars="0"/>
        <w:rPr>
          <w:rFonts w:ascii="微软雅黑" w:eastAsia="微软雅黑" w:hAnsi="微软雅黑"/>
        </w:rPr>
      </w:pPr>
      <w:r>
        <w:rPr>
          <w:rFonts w:ascii="微软雅黑" w:eastAsia="微软雅黑" w:hAnsi="微软雅黑"/>
        </w:rPr>
        <w:t>DNS</w:t>
      </w:r>
      <w:r>
        <w:rPr>
          <w:rFonts w:ascii="微软雅黑" w:eastAsia="微软雅黑" w:hAnsi="微软雅黑" w:hint="eastAsia"/>
        </w:rPr>
        <w:t>域名服务器</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设置DNS域名</w:t>
      </w:r>
      <w:r>
        <w:rPr>
          <w:rFonts w:ascii="微软雅黑" w:eastAsia="微软雅黑" w:hAnsi="微软雅黑"/>
        </w:rPr>
        <w:t>服务器地址，</w:t>
      </w:r>
      <w:r>
        <w:rPr>
          <w:rFonts w:ascii="微软雅黑" w:eastAsia="微软雅黑" w:hAnsi="微软雅黑" w:hint="eastAsia"/>
        </w:rPr>
        <w:t>可以是</w:t>
      </w:r>
      <w:r>
        <w:rPr>
          <w:rFonts w:ascii="微软雅黑" w:eastAsia="微软雅黑" w:hAnsi="微软雅黑"/>
        </w:rPr>
        <w:t>IPv4</w:t>
      </w:r>
      <w:r>
        <w:rPr>
          <w:rFonts w:ascii="微软雅黑" w:eastAsia="微软雅黑" w:hAnsi="微软雅黑" w:hint="eastAsia"/>
        </w:rPr>
        <w:t>地址，</w:t>
      </w:r>
      <w:r>
        <w:rPr>
          <w:rFonts w:ascii="微软雅黑" w:eastAsia="微软雅黑" w:hAnsi="微软雅黑"/>
        </w:rPr>
        <w:t>也可以是IPv6地址</w:t>
      </w:r>
      <w:r>
        <w:rPr>
          <w:rFonts w:ascii="微软雅黑" w:eastAsia="微软雅黑" w:hAnsi="微软雅黑" w:hint="eastAsia"/>
          <w:color w:val="E36C0A" w:themeColor="accent6" w:themeShade="BF"/>
        </w:rPr>
        <w:t>【FP1D暂不支持】</w:t>
      </w:r>
      <w:r>
        <w:rPr>
          <w:rFonts w:ascii="微软雅黑" w:eastAsia="微软雅黑" w:hAnsi="微软雅黑"/>
        </w:rPr>
        <w:t>，</w:t>
      </w:r>
      <w:r>
        <w:rPr>
          <w:rFonts w:ascii="微软雅黑" w:eastAsia="微软雅黑" w:hAnsi="微软雅黑" w:hint="eastAsia"/>
        </w:rPr>
        <w:t>需满足</w:t>
      </w:r>
      <w:r>
        <w:rPr>
          <w:rFonts w:ascii="微软雅黑" w:eastAsia="微软雅黑" w:hAnsi="微软雅黑"/>
        </w:rPr>
        <w:t>IP地址格式，否则</w:t>
      </w:r>
      <w:r>
        <w:rPr>
          <w:rFonts w:ascii="微软雅黑" w:eastAsia="微软雅黑" w:hAnsi="微软雅黑" w:hint="eastAsia"/>
        </w:rPr>
        <w:t>报错</w:t>
      </w:r>
      <w:r>
        <w:rPr>
          <w:rFonts w:ascii="微软雅黑" w:eastAsia="微软雅黑" w:hAnsi="微软雅黑"/>
        </w:rPr>
        <w:t>提示。</w:t>
      </w:r>
    </w:p>
    <w:p w14:paraId="43ECD51F"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1.支持添加多个</w:t>
      </w:r>
      <w:r>
        <w:rPr>
          <w:rFonts w:ascii="微软雅黑" w:eastAsia="微软雅黑" w:hAnsi="微软雅黑"/>
        </w:rPr>
        <w:t>，至多8</w:t>
      </w:r>
      <w:r>
        <w:rPr>
          <w:rFonts w:ascii="微软雅黑" w:eastAsia="微软雅黑" w:hAnsi="微软雅黑" w:hint="eastAsia"/>
        </w:rPr>
        <w:t>个</w:t>
      </w:r>
    </w:p>
    <w:p w14:paraId="6FB8E425"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rPr>
        <w:t xml:space="preserve">    2.</w:t>
      </w:r>
      <w:r>
        <w:rPr>
          <w:rFonts w:ascii="微软雅黑" w:eastAsia="微软雅黑" w:hAnsi="微软雅黑" w:hint="eastAsia"/>
        </w:rPr>
        <w:t>DNS域名服务器默认按照添加</w:t>
      </w:r>
      <w:r>
        <w:rPr>
          <w:rFonts w:ascii="微软雅黑" w:eastAsia="微软雅黑" w:hAnsi="微软雅黑"/>
        </w:rPr>
        <w:t>顺序从远到近</w:t>
      </w:r>
      <w:r>
        <w:rPr>
          <w:rFonts w:ascii="微软雅黑" w:eastAsia="微软雅黑" w:hAnsi="微软雅黑" w:hint="eastAsia"/>
        </w:rPr>
        <w:t>排序</w:t>
      </w:r>
      <w:r>
        <w:rPr>
          <w:rFonts w:ascii="微软雅黑" w:eastAsia="微软雅黑" w:hAnsi="微软雅黑"/>
        </w:rPr>
        <w:t>，</w:t>
      </w:r>
      <w:r>
        <w:rPr>
          <w:rFonts w:ascii="微软雅黑" w:eastAsia="微软雅黑" w:hAnsi="微软雅黑" w:hint="eastAsia"/>
        </w:rPr>
        <w:t>优先级</w:t>
      </w:r>
      <w:r>
        <w:rPr>
          <w:rFonts w:ascii="微软雅黑" w:eastAsia="微软雅黑" w:hAnsi="微软雅黑"/>
        </w:rPr>
        <w:t>也是如此，即最早</w:t>
      </w:r>
      <w:r>
        <w:rPr>
          <w:rFonts w:ascii="微软雅黑" w:eastAsia="微软雅黑" w:hAnsi="微软雅黑" w:hint="eastAsia"/>
        </w:rPr>
        <w:t>添加</w:t>
      </w:r>
      <w:r>
        <w:rPr>
          <w:rFonts w:ascii="微软雅黑" w:eastAsia="微软雅黑" w:hAnsi="微软雅黑"/>
        </w:rPr>
        <w:t>的优先级最高。</w:t>
      </w:r>
    </w:p>
    <w:p w14:paraId="23155023"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 xml:space="preserve">    3.</w:t>
      </w:r>
      <w:r>
        <w:rPr>
          <w:rFonts w:ascii="微软雅黑" w:eastAsia="微软雅黑" w:hAnsi="微软雅黑"/>
        </w:rPr>
        <w:t>DNS</w:t>
      </w:r>
      <w:r>
        <w:rPr>
          <w:rFonts w:ascii="微软雅黑" w:eastAsia="微软雅黑" w:hAnsi="微软雅黑" w:hint="eastAsia"/>
        </w:rPr>
        <w:t>域名服务器</w:t>
      </w:r>
      <w:r>
        <w:rPr>
          <w:rFonts w:ascii="微软雅黑" w:eastAsia="微软雅黑" w:hAnsi="微软雅黑"/>
        </w:rPr>
        <w:t>地址还可以从DHCP或DHCPv6中获取，但优先级低于用户手动配置的。</w:t>
      </w:r>
    </w:p>
    <w:p w14:paraId="03B00963" w14:textId="77777777" w:rsidR="0076630D" w:rsidRDefault="0076630D">
      <w:pPr>
        <w:rPr>
          <w:rFonts w:ascii="微软雅黑" w:eastAsia="微软雅黑" w:hAnsi="微软雅黑"/>
        </w:rPr>
      </w:pPr>
    </w:p>
    <w:p w14:paraId="1364D70F" w14:textId="77777777" w:rsidR="0076630D" w:rsidRDefault="00D7272D">
      <w:pPr>
        <w:rPr>
          <w:rFonts w:ascii="微软雅黑" w:eastAsia="微软雅黑" w:hAnsi="微软雅黑"/>
          <w:b/>
        </w:rPr>
      </w:pPr>
      <w:r>
        <w:rPr>
          <w:rFonts w:ascii="微软雅黑" w:eastAsia="微软雅黑" w:hAnsi="微软雅黑" w:hint="eastAsia"/>
          <w:b/>
        </w:rPr>
        <w:t>静态</w:t>
      </w:r>
      <w:r>
        <w:rPr>
          <w:rFonts w:ascii="微软雅黑" w:eastAsia="微软雅黑" w:hAnsi="微软雅黑"/>
          <w:b/>
        </w:rPr>
        <w:t>域名：</w:t>
      </w:r>
    </w:p>
    <w:p w14:paraId="1E9B27DA" w14:textId="77777777"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：至多添加</w:t>
      </w:r>
      <w:r>
        <w:rPr>
          <w:rFonts w:ascii="微软雅黑" w:eastAsia="微软雅黑" w:hAnsi="微软雅黑" w:hint="eastAsia"/>
        </w:rPr>
        <w:t>32个</w:t>
      </w:r>
    </w:p>
    <w:p w14:paraId="4154A206" w14:textId="77777777" w:rsidR="0076630D" w:rsidRDefault="00D7272D" w:rsidP="00B10728">
      <w:pPr>
        <w:pStyle w:val="af2"/>
        <w:numPr>
          <w:ilvl w:val="0"/>
          <w:numId w:val="226"/>
        </w:numPr>
        <w:ind w:firstLineChars="0"/>
        <w:rPr>
          <w:rFonts w:ascii="微软雅黑" w:eastAsia="微软雅黑" w:hAnsi="微软雅黑"/>
        </w:rPr>
      </w:pPr>
      <w:r>
        <w:rPr>
          <w:rFonts w:ascii="微软雅黑" w:eastAsia="微软雅黑" w:hAnsi="微软雅黑" w:hint="eastAsia"/>
        </w:rPr>
        <w:t>主机名</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设置主机名</w:t>
      </w:r>
      <w:r>
        <w:rPr>
          <w:rFonts w:ascii="微软雅黑" w:eastAsia="微软雅黑" w:hAnsi="微软雅黑"/>
        </w:rPr>
        <w:t>，最长191</w:t>
      </w:r>
      <w:r>
        <w:rPr>
          <w:rFonts w:ascii="微软雅黑" w:eastAsia="微软雅黑" w:hAnsi="微软雅黑" w:hint="eastAsia"/>
        </w:rPr>
        <w:t>字符</w:t>
      </w:r>
      <w:r>
        <w:rPr>
          <w:rFonts w:ascii="微软雅黑" w:eastAsia="微软雅黑" w:hAnsi="微软雅黑"/>
        </w:rPr>
        <w:t>，允许输入的字符有</w:t>
      </w:r>
      <w:r>
        <w:rPr>
          <w:rFonts w:ascii="微软雅黑" w:eastAsia="微软雅黑" w:hAnsi="微软雅黑" w:hint="eastAsia"/>
        </w:rPr>
        <w:t>数字、</w:t>
      </w:r>
      <w:r>
        <w:rPr>
          <w:rFonts w:ascii="微软雅黑" w:eastAsia="微软雅黑" w:hAnsi="微软雅黑"/>
        </w:rPr>
        <w:t>字母和特殊字符</w:t>
      </w:r>
      <w:r>
        <w:rPr>
          <w:rFonts w:ascii="微软雅黑" w:eastAsia="微软雅黑" w:hAnsi="微软雅黑" w:hint="eastAsia"/>
        </w:rPr>
        <w:t>._</w:t>
      </w:r>
      <w:r>
        <w:rPr>
          <w:rFonts w:ascii="微软雅黑" w:eastAsia="微软雅黑" w:hAnsi="微软雅黑"/>
        </w:rPr>
        <w:t xml:space="preserve">- </w:t>
      </w:r>
      <w:r>
        <w:rPr>
          <w:rFonts w:ascii="微软雅黑" w:eastAsia="微软雅黑" w:hAnsi="微软雅黑" w:hint="eastAsia"/>
        </w:rPr>
        <w:t>主机名</w:t>
      </w:r>
      <w:r>
        <w:rPr>
          <w:rFonts w:ascii="微软雅黑" w:eastAsia="微软雅黑" w:hAnsi="微软雅黑"/>
        </w:rPr>
        <w:t>具有唯一性</w:t>
      </w:r>
    </w:p>
    <w:p w14:paraId="66D89320" w14:textId="77777777" w:rsidR="0076630D" w:rsidRDefault="00D7272D" w:rsidP="00B10728">
      <w:pPr>
        <w:pStyle w:val="af2"/>
        <w:numPr>
          <w:ilvl w:val="0"/>
          <w:numId w:val="226"/>
        </w:numPr>
        <w:ind w:firstLineChars="0"/>
        <w:rPr>
          <w:rFonts w:ascii="微软雅黑" w:eastAsia="微软雅黑" w:hAnsi="微软雅黑"/>
        </w:rPr>
      </w:pPr>
      <w:r>
        <w:rPr>
          <w:rFonts w:ascii="微软雅黑" w:eastAsia="微软雅黑" w:hAnsi="微软雅黑" w:hint="eastAsia"/>
        </w:rPr>
        <w:t>IP地址</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与域名绑定的IP地址，支持输入IPv4</w:t>
      </w:r>
      <w:r>
        <w:rPr>
          <w:rFonts w:ascii="微软雅黑" w:eastAsia="微软雅黑" w:hAnsi="微软雅黑" w:hint="eastAsia"/>
        </w:rPr>
        <w:t>地址</w:t>
      </w:r>
      <w:r>
        <w:rPr>
          <w:rFonts w:ascii="微软雅黑" w:eastAsia="微软雅黑" w:hAnsi="微软雅黑"/>
        </w:rPr>
        <w:t>，也支持输入IPv6地址</w:t>
      </w:r>
      <w:r>
        <w:rPr>
          <w:rFonts w:ascii="微软雅黑" w:eastAsia="微软雅黑" w:hAnsi="微软雅黑" w:hint="eastAsia"/>
          <w:color w:val="E36C0A" w:themeColor="accent6" w:themeShade="BF"/>
        </w:rPr>
        <w:t>【FP1D暂不支持】</w:t>
      </w:r>
      <w:r>
        <w:rPr>
          <w:rFonts w:ascii="微软雅黑" w:eastAsia="微软雅黑" w:hAnsi="微软雅黑"/>
        </w:rPr>
        <w:t>。需满足</w:t>
      </w:r>
      <w:r>
        <w:rPr>
          <w:rFonts w:ascii="微软雅黑" w:eastAsia="微软雅黑" w:hAnsi="微软雅黑" w:hint="eastAsia"/>
        </w:rPr>
        <w:t>IP</w:t>
      </w:r>
      <w:r>
        <w:rPr>
          <w:rFonts w:ascii="微软雅黑" w:eastAsia="微软雅黑" w:hAnsi="微软雅黑"/>
        </w:rPr>
        <w:t>地址格式，否则报错提示</w:t>
      </w:r>
    </w:p>
    <w:p w14:paraId="1D910F63"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主机名</w:t>
      </w:r>
      <w:r>
        <w:rPr>
          <w:rFonts w:ascii="微软雅黑" w:eastAsia="微软雅黑" w:hAnsi="微软雅黑"/>
        </w:rPr>
        <w:t>只能对应一个IPv4地址</w:t>
      </w:r>
      <w:r>
        <w:rPr>
          <w:rFonts w:ascii="微软雅黑" w:eastAsia="微软雅黑" w:hAnsi="微软雅黑" w:hint="eastAsia"/>
        </w:rPr>
        <w:t>或</w:t>
      </w:r>
      <w:r>
        <w:rPr>
          <w:rFonts w:ascii="微软雅黑" w:eastAsia="微软雅黑" w:hAnsi="微软雅黑"/>
        </w:rPr>
        <w:t>IPv6地址</w:t>
      </w:r>
      <w:r>
        <w:rPr>
          <w:rFonts w:ascii="微软雅黑" w:eastAsia="微软雅黑" w:hAnsi="微软雅黑" w:hint="eastAsia"/>
        </w:rPr>
        <w:t>，</w:t>
      </w:r>
      <w:r>
        <w:rPr>
          <w:rFonts w:ascii="微软雅黑" w:eastAsia="微软雅黑" w:hAnsi="微软雅黑"/>
        </w:rPr>
        <w:t>但允许多个主机名对应同一个IP地址</w:t>
      </w:r>
    </w:p>
    <w:p w14:paraId="61081DDB" w14:textId="77777777" w:rsidR="0076630D" w:rsidRDefault="00D7272D">
      <w:pPr>
        <w:rPr>
          <w:rFonts w:ascii="微软雅黑" w:eastAsia="微软雅黑" w:hAnsi="微软雅黑"/>
          <w:b/>
        </w:rPr>
      </w:pPr>
      <w:r>
        <w:rPr>
          <w:rFonts w:ascii="微软雅黑" w:eastAsia="微软雅黑" w:hAnsi="微软雅黑" w:hint="eastAsia"/>
          <w:b/>
        </w:rPr>
        <w:t>域名映射表</w:t>
      </w:r>
      <w:r>
        <w:rPr>
          <w:rFonts w:ascii="微软雅黑" w:eastAsia="微软雅黑" w:hAnsi="微软雅黑"/>
          <w:b/>
        </w:rPr>
        <w:t>：</w:t>
      </w:r>
    </w:p>
    <w:p w14:paraId="0F6E530C" w14:textId="77777777" w:rsidR="0076630D" w:rsidRDefault="00D7272D" w:rsidP="00B10728">
      <w:pPr>
        <w:pStyle w:val="af2"/>
        <w:numPr>
          <w:ilvl w:val="0"/>
          <w:numId w:val="227"/>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显示主机名、类型（</w:t>
      </w:r>
      <w:r>
        <w:rPr>
          <w:rFonts w:ascii="微软雅黑" w:eastAsia="微软雅黑" w:hAnsi="微软雅黑" w:hint="eastAsia"/>
        </w:rPr>
        <w:t>动态</w:t>
      </w:r>
      <w:r>
        <w:rPr>
          <w:rFonts w:ascii="微软雅黑" w:eastAsia="微软雅黑" w:hAnsi="微软雅黑"/>
        </w:rPr>
        <w:t>|静态）</w:t>
      </w:r>
      <w:r>
        <w:rPr>
          <w:rFonts w:ascii="微软雅黑" w:eastAsia="微软雅黑" w:hAnsi="微软雅黑" w:hint="eastAsia"/>
        </w:rPr>
        <w:t>、</w:t>
      </w:r>
      <w:r>
        <w:rPr>
          <w:rFonts w:ascii="微软雅黑" w:eastAsia="微软雅黑" w:hAnsi="微软雅黑"/>
        </w:rPr>
        <w:t>老化时间（</w:t>
      </w:r>
      <w:r>
        <w:rPr>
          <w:rFonts w:ascii="微软雅黑" w:eastAsia="微软雅黑" w:hAnsi="微软雅黑" w:hint="eastAsia"/>
        </w:rPr>
        <w:t>仅</w:t>
      </w:r>
      <w:r>
        <w:rPr>
          <w:rFonts w:ascii="微软雅黑" w:eastAsia="微软雅黑" w:hAnsi="微软雅黑"/>
        </w:rPr>
        <w:t>动态有）</w:t>
      </w:r>
      <w:r>
        <w:rPr>
          <w:rFonts w:ascii="微软雅黑" w:eastAsia="微软雅黑" w:hAnsi="微软雅黑" w:hint="eastAsia"/>
        </w:rPr>
        <w:t>、IP</w:t>
      </w:r>
      <w:r>
        <w:rPr>
          <w:rFonts w:ascii="微软雅黑" w:eastAsia="微软雅黑" w:hAnsi="微软雅黑"/>
        </w:rPr>
        <w:t>地址</w:t>
      </w:r>
    </w:p>
    <w:p w14:paraId="1674A9D6" w14:textId="77777777" w:rsidR="0076630D" w:rsidRDefault="00D7272D" w:rsidP="00B10728">
      <w:pPr>
        <w:pStyle w:val="af2"/>
        <w:numPr>
          <w:ilvl w:val="0"/>
          <w:numId w:val="227"/>
        </w:numPr>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清除</w:t>
      </w:r>
      <w:r>
        <w:rPr>
          <w:rFonts w:ascii="微软雅黑" w:eastAsia="微软雅黑" w:hAnsi="微软雅黑" w:hint="eastAsia"/>
        </w:rPr>
        <w:t>所有</w:t>
      </w:r>
      <w:r>
        <w:rPr>
          <w:rFonts w:ascii="微软雅黑" w:eastAsia="微软雅黑" w:hAnsi="微软雅黑"/>
        </w:rPr>
        <w:t>静态</w:t>
      </w:r>
      <w:r>
        <w:rPr>
          <w:rFonts w:ascii="微软雅黑" w:eastAsia="微软雅黑" w:hAnsi="微软雅黑" w:hint="eastAsia"/>
        </w:rPr>
        <w:t>映射</w:t>
      </w:r>
      <w:r>
        <w:rPr>
          <w:rFonts w:ascii="微软雅黑" w:eastAsia="微软雅黑" w:hAnsi="微软雅黑"/>
        </w:rPr>
        <w:t>关系</w:t>
      </w:r>
    </w:p>
    <w:p w14:paraId="14A42C3E" w14:textId="77777777" w:rsidR="0076630D" w:rsidRDefault="00D7272D" w:rsidP="00B10728">
      <w:pPr>
        <w:pStyle w:val="af2"/>
        <w:numPr>
          <w:ilvl w:val="0"/>
          <w:numId w:val="22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编辑静态映射关系</w:t>
      </w:r>
    </w:p>
    <w:p w14:paraId="79421485" w14:textId="77777777" w:rsidR="0076630D" w:rsidRDefault="00D7272D" w:rsidP="00B10728">
      <w:pPr>
        <w:pStyle w:val="af2"/>
        <w:numPr>
          <w:ilvl w:val="0"/>
          <w:numId w:val="22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771A35E3" w14:textId="77777777" w:rsidR="0076630D" w:rsidRDefault="0076630D">
      <w:pPr>
        <w:rPr>
          <w:rFonts w:ascii="微软雅黑" w:eastAsia="微软雅黑" w:hAnsi="微软雅黑"/>
        </w:rPr>
      </w:pPr>
    </w:p>
    <w:p w14:paraId="4392442B" w14:textId="77777777" w:rsidR="0076630D" w:rsidRDefault="00D7272D">
      <w:pPr>
        <w:rPr>
          <w:rFonts w:ascii="微软雅黑" w:eastAsia="微软雅黑" w:hAnsi="微软雅黑"/>
        </w:rPr>
      </w:pPr>
      <w:r>
        <w:rPr>
          <w:rFonts w:ascii="微软雅黑" w:eastAsia="微软雅黑" w:hAnsi="微软雅黑"/>
        </w:rPr>
        <w:br w:type="page"/>
      </w:r>
    </w:p>
    <w:p w14:paraId="5D4E0574" w14:textId="77777777" w:rsidR="0076630D" w:rsidRDefault="00D7272D">
      <w:pPr>
        <w:pStyle w:val="1"/>
        <w:rPr>
          <w:rFonts w:ascii="微软雅黑" w:eastAsia="微软雅黑" w:hAnsi="微软雅黑"/>
        </w:rPr>
      </w:pPr>
      <w:bookmarkStart w:id="355" w:name="_Toc149138833"/>
      <w:r>
        <w:rPr>
          <w:rFonts w:ascii="微软雅黑" w:eastAsia="微软雅黑" w:hAnsi="微软雅黑" w:hint="eastAsia"/>
        </w:rPr>
        <w:lastRenderedPageBreak/>
        <w:t>路由业务/</w:t>
      </w:r>
      <w:r>
        <w:rPr>
          <w:rFonts w:ascii="微软雅黑" w:eastAsia="微软雅黑" w:hAnsi="微软雅黑"/>
        </w:rPr>
        <w:t>Routing</w:t>
      </w:r>
      <w:bookmarkEnd w:id="355"/>
    </w:p>
    <w:p w14:paraId="15341932" w14:textId="77777777" w:rsidR="0076630D" w:rsidRDefault="00D7272D">
      <w:pPr>
        <w:ind w:firstLineChars="200" w:firstLine="420"/>
        <w:rPr>
          <w:rFonts w:ascii="微软雅黑" w:eastAsia="微软雅黑" w:hAnsi="微软雅黑"/>
        </w:rPr>
      </w:pPr>
      <w:r>
        <w:rPr>
          <w:rFonts w:ascii="微软雅黑" w:eastAsia="微软雅黑" w:hAnsi="微软雅黑" w:hint="eastAsia"/>
        </w:rPr>
        <w:t>路由</w:t>
      </w:r>
      <w:r>
        <w:rPr>
          <w:rFonts w:ascii="微软雅黑" w:eastAsia="微软雅黑" w:hAnsi="微软雅黑"/>
        </w:rPr>
        <w:t>是路由器根据收到的数据包的目的地址选择最优路径，并转发到通往目标网络的下一个网络节点的过程，而此</w:t>
      </w:r>
      <w:r>
        <w:rPr>
          <w:rFonts w:ascii="微软雅黑" w:eastAsia="微软雅黑" w:hAnsi="微软雅黑" w:hint="eastAsia"/>
        </w:rPr>
        <w:t>路径</w:t>
      </w:r>
      <w:r>
        <w:rPr>
          <w:rFonts w:ascii="微软雅黑" w:eastAsia="微软雅黑" w:hAnsi="微软雅黑"/>
        </w:rPr>
        <w:t>下的最后一个路由节点则将数据转发给目标主机。</w:t>
      </w:r>
      <w:r>
        <w:rPr>
          <w:rFonts w:ascii="微软雅黑" w:eastAsia="微软雅黑" w:hAnsi="微软雅黑" w:hint="eastAsia"/>
        </w:rPr>
        <w:t>（路由器</w:t>
      </w:r>
      <w:r>
        <w:rPr>
          <w:rFonts w:ascii="微软雅黑" w:eastAsia="微软雅黑" w:hAnsi="微软雅黑"/>
        </w:rPr>
        <w:t>既指传统意义上的</w:t>
      </w:r>
      <w:r>
        <w:rPr>
          <w:rFonts w:ascii="微软雅黑" w:eastAsia="微软雅黑" w:hAnsi="微软雅黑" w:hint="eastAsia"/>
        </w:rPr>
        <w:t>路由器</w:t>
      </w:r>
      <w:r>
        <w:rPr>
          <w:rFonts w:ascii="微软雅黑" w:eastAsia="微软雅黑" w:hAnsi="微软雅黑"/>
        </w:rPr>
        <w:t>，也</w:t>
      </w:r>
      <w:r>
        <w:rPr>
          <w:rFonts w:ascii="微软雅黑" w:eastAsia="微软雅黑" w:hAnsi="微软雅黑" w:hint="eastAsia"/>
        </w:rPr>
        <w:t>指</w:t>
      </w:r>
      <w:r>
        <w:rPr>
          <w:rFonts w:ascii="微软雅黑" w:eastAsia="微软雅黑" w:hAnsi="微软雅黑"/>
        </w:rPr>
        <w:t>运行了路由协议的以太网交换机</w:t>
      </w:r>
      <w:r>
        <w:rPr>
          <w:rFonts w:ascii="微软雅黑" w:eastAsia="微软雅黑" w:hAnsi="微软雅黑" w:hint="eastAsia"/>
        </w:rPr>
        <w:t>）</w:t>
      </w:r>
    </w:p>
    <w:p w14:paraId="0AB755C7" w14:textId="77777777" w:rsidR="0076630D" w:rsidRDefault="00D7272D">
      <w:pPr>
        <w:ind w:firstLineChars="200" w:firstLine="420"/>
        <w:rPr>
          <w:rFonts w:ascii="微软雅黑" w:eastAsia="微软雅黑" w:hAnsi="微软雅黑"/>
        </w:rPr>
      </w:pPr>
      <w:r>
        <w:rPr>
          <w:rFonts w:ascii="微软雅黑" w:eastAsia="微软雅黑" w:hAnsi="微软雅黑" w:hint="eastAsia"/>
        </w:rPr>
        <w:t>在一次路由过程中选择最优路径是路由器需要完成的最重要的工作。路由器通过维护一张路由表来记录网络中的路径信息，并根据一定的路由选择协议在路由表中选择一条最优路径进行数据转发。</w:t>
      </w:r>
      <w:r>
        <w:rPr>
          <w:rFonts w:ascii="微软雅黑" w:eastAsia="微软雅黑" w:hAnsi="微软雅黑"/>
        </w:rPr>
        <w:t>最佳路由</w:t>
      </w:r>
      <w:r>
        <w:rPr>
          <w:rFonts w:ascii="微软雅黑" w:eastAsia="微软雅黑" w:hAnsi="微软雅黑" w:hint="eastAsia"/>
        </w:rPr>
        <w:t>的</w:t>
      </w:r>
      <w:r>
        <w:rPr>
          <w:rFonts w:ascii="微软雅黑" w:eastAsia="微软雅黑" w:hAnsi="微软雅黑"/>
        </w:rPr>
        <w:t>选取与发现此路由的路由协议的优先级、路由的度量有关。当</w:t>
      </w:r>
      <w:r>
        <w:rPr>
          <w:rFonts w:ascii="微软雅黑" w:eastAsia="微软雅黑" w:hAnsi="微软雅黑" w:hint="eastAsia"/>
        </w:rPr>
        <w:t>多条</w:t>
      </w:r>
      <w:r>
        <w:rPr>
          <w:rFonts w:ascii="微软雅黑" w:eastAsia="微软雅黑" w:hAnsi="微软雅黑"/>
        </w:rPr>
        <w:t>路由的协议优先级与路由度量都相同时，可以实现负载分担，缓解网络</w:t>
      </w:r>
      <w:r>
        <w:rPr>
          <w:rFonts w:ascii="微软雅黑" w:eastAsia="微软雅黑" w:hAnsi="微软雅黑" w:hint="eastAsia"/>
        </w:rPr>
        <w:t>压力</w:t>
      </w:r>
      <w:r>
        <w:rPr>
          <w:rFonts w:ascii="微软雅黑" w:eastAsia="微软雅黑" w:hAnsi="微软雅黑"/>
        </w:rPr>
        <w:t>；当多条路由的协议</w:t>
      </w:r>
      <w:r>
        <w:rPr>
          <w:rFonts w:ascii="微软雅黑" w:eastAsia="微软雅黑" w:hAnsi="微软雅黑" w:hint="eastAsia"/>
        </w:rPr>
        <w:t>优先级</w:t>
      </w:r>
      <w:r>
        <w:rPr>
          <w:rFonts w:ascii="微软雅黑" w:eastAsia="微软雅黑" w:hAnsi="微软雅黑"/>
        </w:rPr>
        <w:t>与</w:t>
      </w:r>
      <w:r>
        <w:rPr>
          <w:rFonts w:ascii="微软雅黑" w:eastAsia="微软雅黑" w:hAnsi="微软雅黑" w:hint="eastAsia"/>
        </w:rPr>
        <w:t>路由</w:t>
      </w:r>
      <w:r>
        <w:rPr>
          <w:rFonts w:ascii="微软雅黑" w:eastAsia="微软雅黑" w:hAnsi="微软雅黑"/>
        </w:rPr>
        <w:t>度量不同时，可以构成路由备份，提高网络的可靠性。</w:t>
      </w:r>
    </w:p>
    <w:p w14:paraId="36627921" w14:textId="77777777" w:rsidR="0076630D" w:rsidRDefault="00D7272D">
      <w:pPr>
        <w:ind w:firstLineChars="200" w:firstLine="420"/>
        <w:rPr>
          <w:rFonts w:ascii="微软雅黑" w:eastAsia="微软雅黑" w:hAnsi="微软雅黑"/>
        </w:rPr>
      </w:pPr>
      <w:r>
        <w:rPr>
          <w:rFonts w:ascii="微软雅黑" w:eastAsia="微软雅黑" w:hAnsi="微软雅黑" w:hint="eastAsia"/>
        </w:rPr>
        <w:t>路由协议</w:t>
      </w:r>
      <w:r>
        <w:rPr>
          <w:rFonts w:ascii="微软雅黑" w:eastAsia="微软雅黑" w:hAnsi="微软雅黑"/>
        </w:rPr>
        <w:t>是路由器之间维护路由表的规则，用于发现路由，生成路由表，并指导报文转发。</w:t>
      </w:r>
      <w:r>
        <w:rPr>
          <w:rFonts w:ascii="微软雅黑" w:eastAsia="微软雅黑" w:hAnsi="微软雅黑" w:hint="eastAsia"/>
        </w:rPr>
        <w:t>常用</w:t>
      </w:r>
      <w:r>
        <w:rPr>
          <w:rFonts w:ascii="微软雅黑" w:eastAsia="微软雅黑" w:hAnsi="微软雅黑"/>
        </w:rPr>
        <w:t>的路由协议有RIP、OSPF等，不同的协议有不同的算法，对于发往同一目标网络的路径选择结果也可能不一样。路由表</w:t>
      </w:r>
      <w:r>
        <w:rPr>
          <w:rFonts w:ascii="微软雅黑" w:eastAsia="微软雅黑" w:hAnsi="微软雅黑" w:hint="eastAsia"/>
        </w:rPr>
        <w:t>中</w:t>
      </w:r>
      <w:r>
        <w:rPr>
          <w:rFonts w:ascii="微软雅黑" w:eastAsia="微软雅黑" w:hAnsi="微软雅黑"/>
        </w:rPr>
        <w:t>的每一个路由条目基本都</w:t>
      </w:r>
      <w:r>
        <w:rPr>
          <w:rFonts w:ascii="微软雅黑" w:eastAsia="微软雅黑" w:hAnsi="微软雅黑" w:hint="eastAsia"/>
        </w:rPr>
        <w:t>包含如下基本属性</w:t>
      </w:r>
      <w:r>
        <w:rPr>
          <w:rFonts w:ascii="微软雅黑" w:eastAsia="微软雅黑" w:hAnsi="微软雅黑"/>
        </w:rPr>
        <w:t>：</w:t>
      </w:r>
    </w:p>
    <w:p w14:paraId="7ACDA58D" w14:textId="77777777" w:rsidR="0076630D" w:rsidRDefault="00D7272D" w:rsidP="00B10728">
      <w:pPr>
        <w:pStyle w:val="af2"/>
        <w:numPr>
          <w:ilvl w:val="0"/>
          <w:numId w:val="222"/>
        </w:numPr>
        <w:ind w:firstLineChars="0"/>
        <w:rPr>
          <w:rFonts w:ascii="微软雅黑" w:eastAsia="微软雅黑" w:hAnsi="微软雅黑"/>
        </w:rPr>
      </w:pPr>
      <w:r>
        <w:rPr>
          <w:rFonts w:ascii="微软雅黑" w:eastAsia="微软雅黑" w:hAnsi="微软雅黑" w:hint="eastAsia"/>
        </w:rPr>
        <w:t>目标</w:t>
      </w:r>
      <w:r>
        <w:rPr>
          <w:rFonts w:ascii="微软雅黑" w:eastAsia="微软雅黑" w:hAnsi="微软雅黑"/>
        </w:rPr>
        <w:t>IP地址：用于标识该路由条目所指</w:t>
      </w:r>
      <w:r>
        <w:rPr>
          <w:rFonts w:ascii="微软雅黑" w:eastAsia="微软雅黑" w:hAnsi="微软雅黑" w:hint="eastAsia"/>
        </w:rPr>
        <w:t>向</w:t>
      </w:r>
      <w:r>
        <w:rPr>
          <w:rFonts w:ascii="微软雅黑" w:eastAsia="微软雅黑" w:hAnsi="微软雅黑"/>
        </w:rPr>
        <w:t>的目标网络</w:t>
      </w:r>
    </w:p>
    <w:p w14:paraId="3E5505C3" w14:textId="77777777" w:rsidR="0076630D" w:rsidRDefault="00D7272D" w:rsidP="00B10728">
      <w:pPr>
        <w:pStyle w:val="af2"/>
        <w:numPr>
          <w:ilvl w:val="0"/>
          <w:numId w:val="222"/>
        </w:numPr>
        <w:ind w:firstLineChars="0"/>
        <w:rPr>
          <w:rFonts w:ascii="微软雅黑" w:eastAsia="微软雅黑" w:hAnsi="微软雅黑"/>
        </w:rPr>
      </w:pPr>
      <w:r>
        <w:rPr>
          <w:rFonts w:ascii="微软雅黑" w:eastAsia="微软雅黑" w:hAnsi="微软雅黑" w:hint="eastAsia"/>
        </w:rPr>
        <w:t>子网掩码</w:t>
      </w:r>
      <w:r>
        <w:rPr>
          <w:rFonts w:ascii="微软雅黑" w:eastAsia="微软雅黑" w:hAnsi="微软雅黑"/>
        </w:rPr>
        <w:t>：用于标识目标网络的子网掩码</w:t>
      </w:r>
    </w:p>
    <w:p w14:paraId="5ECAE746" w14:textId="77777777" w:rsidR="0076630D" w:rsidRDefault="00D7272D" w:rsidP="00B10728">
      <w:pPr>
        <w:pStyle w:val="af2"/>
        <w:numPr>
          <w:ilvl w:val="0"/>
          <w:numId w:val="222"/>
        </w:numPr>
        <w:ind w:firstLineChars="0"/>
        <w:rPr>
          <w:rFonts w:ascii="微软雅黑" w:eastAsia="微软雅黑" w:hAnsi="微软雅黑"/>
        </w:rPr>
      </w:pPr>
      <w:r>
        <w:rPr>
          <w:rFonts w:ascii="微软雅黑" w:eastAsia="微软雅黑" w:hAnsi="微软雅黑" w:hint="eastAsia"/>
        </w:rPr>
        <w:t>下一跳</w:t>
      </w:r>
      <w:r>
        <w:rPr>
          <w:rFonts w:ascii="微软雅黑" w:eastAsia="微软雅黑" w:hAnsi="微软雅黑"/>
        </w:rPr>
        <w:t>：用于指定通往目标网络的下一跳路由节点，路由器将数据转发给下一跳路由节点后，由下一</w:t>
      </w:r>
      <w:r>
        <w:rPr>
          <w:rFonts w:ascii="微软雅黑" w:eastAsia="微软雅黑" w:hAnsi="微软雅黑" w:hint="eastAsia"/>
        </w:rPr>
        <w:t>跳</w:t>
      </w:r>
      <w:r>
        <w:rPr>
          <w:rFonts w:ascii="微软雅黑" w:eastAsia="微软雅黑" w:hAnsi="微软雅黑"/>
        </w:rPr>
        <w:t>路由节点将数据发往再下一跳路由节点或目标网络。下一跳</w:t>
      </w:r>
      <w:r>
        <w:rPr>
          <w:rFonts w:ascii="微软雅黑" w:eastAsia="微软雅黑" w:hAnsi="微软雅黑" w:hint="eastAsia"/>
        </w:rPr>
        <w:t>路由</w:t>
      </w:r>
      <w:r>
        <w:rPr>
          <w:rFonts w:ascii="微软雅黑" w:eastAsia="微软雅黑" w:hAnsi="微软雅黑"/>
        </w:rPr>
        <w:t>必须是本地可达的，配置路由条目时可以通过Ping工具测试是否可达</w:t>
      </w:r>
    </w:p>
    <w:p w14:paraId="291755AD" w14:textId="77777777" w:rsidR="0076630D" w:rsidRDefault="00D7272D" w:rsidP="00B10728">
      <w:pPr>
        <w:pStyle w:val="af2"/>
        <w:numPr>
          <w:ilvl w:val="0"/>
          <w:numId w:val="222"/>
        </w:numPr>
        <w:ind w:firstLineChars="0"/>
        <w:rPr>
          <w:rFonts w:ascii="微软雅黑" w:eastAsia="微软雅黑" w:hAnsi="微软雅黑"/>
        </w:rPr>
      </w:pPr>
      <w:r>
        <w:rPr>
          <w:rFonts w:ascii="微软雅黑" w:eastAsia="微软雅黑" w:hAnsi="微软雅黑" w:hint="eastAsia"/>
        </w:rPr>
        <w:t>出接口</w:t>
      </w:r>
      <w:r>
        <w:rPr>
          <w:rFonts w:ascii="微软雅黑" w:eastAsia="微软雅黑" w:hAnsi="微软雅黑"/>
        </w:rPr>
        <w:t>：用于标识数据从本地发出的出接口</w:t>
      </w:r>
    </w:p>
    <w:p w14:paraId="7F3EA13D" w14:textId="77777777" w:rsidR="0076630D" w:rsidRDefault="00D7272D">
      <w:pPr>
        <w:ind w:firstLineChars="200" w:firstLine="420"/>
        <w:rPr>
          <w:rFonts w:ascii="微软雅黑" w:eastAsia="微软雅黑" w:hAnsi="微软雅黑"/>
        </w:rPr>
      </w:pPr>
      <w:r>
        <w:rPr>
          <w:rFonts w:ascii="微软雅黑" w:eastAsia="微软雅黑" w:hAnsi="微软雅黑" w:hint="eastAsia"/>
        </w:rPr>
        <w:t>路由条目依据</w:t>
      </w:r>
      <w:r>
        <w:rPr>
          <w:rFonts w:ascii="微软雅黑" w:eastAsia="微软雅黑" w:hAnsi="微软雅黑"/>
        </w:rPr>
        <w:t>来源不同，可以分为三类：</w:t>
      </w:r>
    </w:p>
    <w:p w14:paraId="20BCA7BC" w14:textId="77777777" w:rsidR="0076630D" w:rsidRDefault="00D7272D" w:rsidP="00B10728">
      <w:pPr>
        <w:pStyle w:val="af2"/>
        <w:numPr>
          <w:ilvl w:val="0"/>
          <w:numId w:val="222"/>
        </w:numPr>
        <w:ind w:firstLineChars="0"/>
        <w:rPr>
          <w:rFonts w:ascii="微软雅黑" w:eastAsia="微软雅黑" w:hAnsi="微软雅黑"/>
        </w:rPr>
      </w:pPr>
      <w:r>
        <w:rPr>
          <w:rFonts w:ascii="微软雅黑" w:eastAsia="微软雅黑" w:hAnsi="微软雅黑" w:hint="eastAsia"/>
        </w:rPr>
        <w:t>通过</w:t>
      </w:r>
      <w:r>
        <w:rPr>
          <w:rFonts w:ascii="微软雅黑" w:eastAsia="微软雅黑" w:hAnsi="微软雅黑"/>
        </w:rPr>
        <w:t>链路层协议发现的</w:t>
      </w:r>
      <w:r>
        <w:rPr>
          <w:rFonts w:ascii="微软雅黑" w:eastAsia="微软雅黑" w:hAnsi="微软雅黑" w:hint="eastAsia"/>
        </w:rPr>
        <w:t>，</w:t>
      </w:r>
      <w:r>
        <w:rPr>
          <w:rFonts w:ascii="微软雅黑" w:eastAsia="微软雅黑" w:hAnsi="微软雅黑"/>
        </w:rPr>
        <w:t>通常与路由器直接连接的网络的路由称为直连路由</w:t>
      </w:r>
    </w:p>
    <w:p w14:paraId="007B9378" w14:textId="77777777" w:rsidR="0076630D" w:rsidRDefault="00D7272D" w:rsidP="00B10728">
      <w:pPr>
        <w:pStyle w:val="af2"/>
        <w:numPr>
          <w:ilvl w:val="0"/>
          <w:numId w:val="222"/>
        </w:numPr>
        <w:ind w:firstLineChars="0"/>
        <w:rPr>
          <w:rFonts w:ascii="微软雅黑" w:eastAsia="微软雅黑" w:hAnsi="微软雅黑"/>
        </w:rPr>
      </w:pPr>
      <w:r>
        <w:rPr>
          <w:rFonts w:ascii="微软雅黑" w:eastAsia="微软雅黑" w:hAnsi="微软雅黑" w:hint="eastAsia"/>
        </w:rPr>
        <w:t>通过</w:t>
      </w:r>
      <w:r>
        <w:rPr>
          <w:rFonts w:ascii="微软雅黑" w:eastAsia="微软雅黑" w:hAnsi="微软雅黑"/>
        </w:rPr>
        <w:t>网络管理员手动</w:t>
      </w:r>
      <w:r>
        <w:rPr>
          <w:rFonts w:ascii="微软雅黑" w:eastAsia="微软雅黑" w:hAnsi="微软雅黑" w:hint="eastAsia"/>
        </w:rPr>
        <w:t>配置</w:t>
      </w:r>
      <w:r>
        <w:rPr>
          <w:rFonts w:ascii="微软雅黑" w:eastAsia="微软雅黑" w:hAnsi="微软雅黑"/>
        </w:rPr>
        <w:t>的路由称为静态路由</w:t>
      </w:r>
      <w:r>
        <w:rPr>
          <w:rFonts w:ascii="微软雅黑" w:eastAsia="微软雅黑" w:hAnsi="微软雅黑" w:hint="eastAsia"/>
        </w:rPr>
        <w:t>，</w:t>
      </w:r>
      <w:r>
        <w:rPr>
          <w:rFonts w:ascii="微软雅黑" w:eastAsia="微软雅黑" w:hAnsi="微软雅黑"/>
        </w:rPr>
        <w:t>不随着网络拓扑的</w:t>
      </w:r>
      <w:r>
        <w:rPr>
          <w:rFonts w:ascii="微软雅黑" w:eastAsia="微软雅黑" w:hAnsi="微软雅黑" w:hint="eastAsia"/>
        </w:rPr>
        <w:t>改变而</w:t>
      </w:r>
      <w:r>
        <w:rPr>
          <w:rFonts w:ascii="微软雅黑" w:eastAsia="微软雅黑" w:hAnsi="微软雅黑"/>
        </w:rPr>
        <w:t>自动变化</w:t>
      </w:r>
    </w:p>
    <w:p w14:paraId="1FD5109A" w14:textId="77777777" w:rsidR="0076630D" w:rsidRDefault="00D7272D" w:rsidP="00B10728">
      <w:pPr>
        <w:pStyle w:val="af2"/>
        <w:numPr>
          <w:ilvl w:val="0"/>
          <w:numId w:val="222"/>
        </w:numPr>
        <w:ind w:firstLineChars="0"/>
        <w:rPr>
          <w:rFonts w:ascii="微软雅黑" w:eastAsia="微软雅黑" w:hAnsi="微软雅黑"/>
        </w:rPr>
      </w:pPr>
      <w:r>
        <w:rPr>
          <w:rFonts w:ascii="微软雅黑" w:eastAsia="微软雅黑" w:hAnsi="微软雅黑" w:hint="eastAsia"/>
        </w:rPr>
        <w:lastRenderedPageBreak/>
        <w:t>通过</w:t>
      </w:r>
      <w:r>
        <w:rPr>
          <w:rFonts w:ascii="微软雅黑" w:eastAsia="微软雅黑" w:hAnsi="微软雅黑"/>
        </w:rPr>
        <w:t>动态路由协议发现的路由称为动态路由</w:t>
      </w:r>
      <w:r>
        <w:rPr>
          <w:rFonts w:ascii="微软雅黑" w:eastAsia="微软雅黑" w:hAnsi="微软雅黑" w:hint="eastAsia"/>
        </w:rPr>
        <w:t>，</w:t>
      </w:r>
      <w:r>
        <w:rPr>
          <w:rFonts w:ascii="微软雅黑" w:eastAsia="微软雅黑" w:hAnsi="微软雅黑"/>
        </w:rPr>
        <w:t>可随着网络拓扑的改变而自动变化</w:t>
      </w:r>
    </w:p>
    <w:p w14:paraId="4BEAABA7" w14:textId="77777777" w:rsidR="0076630D" w:rsidRDefault="0076630D">
      <w:pPr>
        <w:rPr>
          <w:rFonts w:ascii="微软雅黑" w:eastAsia="微软雅黑" w:hAnsi="微软雅黑"/>
        </w:rPr>
      </w:pPr>
    </w:p>
    <w:p w14:paraId="04C8047E" w14:textId="77777777" w:rsidR="0076630D" w:rsidRDefault="00D7272D">
      <w:pPr>
        <w:pStyle w:val="20"/>
        <w:numPr>
          <w:ilvl w:val="1"/>
          <w:numId w:val="1"/>
        </w:numPr>
        <w:rPr>
          <w:rFonts w:ascii="微软雅黑" w:eastAsia="微软雅黑" w:hAnsi="微软雅黑"/>
        </w:rPr>
      </w:pPr>
      <w:bookmarkStart w:id="356" w:name="_路由表/Routing_Table_(FP1D)"/>
      <w:bookmarkStart w:id="357" w:name="_Toc149138834"/>
      <w:bookmarkEnd w:id="356"/>
      <w:r>
        <w:rPr>
          <w:rFonts w:ascii="微软雅黑" w:eastAsia="微软雅黑" w:hAnsi="微软雅黑" w:hint="eastAsia"/>
        </w:rPr>
        <w:t>路由表/</w:t>
      </w:r>
      <w:r>
        <w:rPr>
          <w:rFonts w:ascii="微软雅黑" w:eastAsia="微软雅黑" w:hAnsi="微软雅黑"/>
        </w:rPr>
        <w:t>Routing Table</w:t>
      </w:r>
      <w:r>
        <w:rPr>
          <w:rFonts w:ascii="微软雅黑" w:eastAsia="微软雅黑" w:hAnsi="微软雅黑"/>
          <w:color w:val="EEECE1" w:themeColor="background2"/>
          <w:highlight w:val="blue"/>
        </w:rPr>
        <w:t xml:space="preserve"> (FP1D)</w:t>
      </w:r>
      <w:bookmarkEnd w:id="357"/>
    </w:p>
    <w:p w14:paraId="08611744" w14:textId="77777777" w:rsidR="0076630D" w:rsidRDefault="00D7272D">
      <w:pPr>
        <w:rPr>
          <w:rFonts w:ascii="微软雅黑" w:eastAsia="微软雅黑" w:hAnsi="微软雅黑"/>
        </w:rPr>
      </w:pPr>
      <w:r>
        <w:rPr>
          <w:rFonts w:ascii="微软雅黑" w:eastAsia="微软雅黑" w:hAnsi="微软雅黑" w:hint="eastAsia"/>
        </w:rPr>
        <w:t>【功能概述】</w:t>
      </w:r>
    </w:p>
    <w:p w14:paraId="0FC635BE" w14:textId="77777777" w:rsidR="0076630D" w:rsidRDefault="00D7272D">
      <w:pPr>
        <w:ind w:firstLine="420"/>
        <w:rPr>
          <w:rFonts w:ascii="微软雅黑" w:eastAsia="微软雅黑" w:hAnsi="微软雅黑"/>
        </w:rPr>
      </w:pPr>
      <w:r>
        <w:rPr>
          <w:rFonts w:ascii="微软雅黑" w:eastAsia="微软雅黑" w:hAnsi="微软雅黑" w:hint="eastAsia"/>
        </w:rPr>
        <w:t>在一次路由</w:t>
      </w:r>
      <w:r>
        <w:rPr>
          <w:rFonts w:ascii="微软雅黑" w:eastAsia="微软雅黑" w:hAnsi="微软雅黑"/>
        </w:rPr>
        <w:t>过程中</w:t>
      </w:r>
      <w:r>
        <w:rPr>
          <w:rFonts w:ascii="微软雅黑" w:eastAsia="微软雅黑" w:hAnsi="微软雅黑" w:hint="eastAsia"/>
        </w:rPr>
        <w:t>选择</w:t>
      </w:r>
      <w:r>
        <w:rPr>
          <w:rFonts w:ascii="微软雅黑" w:eastAsia="微软雅黑" w:hAnsi="微软雅黑"/>
        </w:rPr>
        <w:t>最优路径是路由器</w:t>
      </w:r>
      <w:r>
        <w:rPr>
          <w:rFonts w:ascii="微软雅黑" w:eastAsia="微软雅黑" w:hAnsi="微软雅黑" w:hint="eastAsia"/>
        </w:rPr>
        <w:t>或</w:t>
      </w:r>
      <w:r>
        <w:rPr>
          <w:rFonts w:ascii="微软雅黑" w:eastAsia="微软雅黑" w:hAnsi="微软雅黑"/>
        </w:rPr>
        <w:t>运行了路由协议的</w:t>
      </w:r>
      <w:r>
        <w:rPr>
          <w:rFonts w:ascii="微软雅黑" w:eastAsia="微软雅黑" w:hAnsi="微软雅黑" w:hint="eastAsia"/>
        </w:rPr>
        <w:t>以太网</w:t>
      </w:r>
      <w:r>
        <w:rPr>
          <w:rFonts w:ascii="微软雅黑" w:eastAsia="微软雅黑" w:hAnsi="微软雅黑"/>
        </w:rPr>
        <w:t>交换机需要完成的最重要工作</w:t>
      </w:r>
      <w:r>
        <w:rPr>
          <w:rFonts w:ascii="微软雅黑" w:eastAsia="微软雅黑" w:hAnsi="微软雅黑" w:hint="eastAsia"/>
        </w:rPr>
        <w:t>。</w:t>
      </w:r>
      <w:r>
        <w:rPr>
          <w:rFonts w:ascii="微软雅黑" w:eastAsia="微软雅黑" w:hAnsi="微软雅黑"/>
        </w:rPr>
        <w:t>通过维护一张路由表来记录网络中的路径信息，并根据一定的路由选择协议在路由表中选择一条最优路径进行数据转发。</w:t>
      </w:r>
    </w:p>
    <w:p w14:paraId="420869AE" w14:textId="77777777" w:rsidR="0076630D" w:rsidRDefault="00D7272D">
      <w:pPr>
        <w:ind w:firstLine="420"/>
        <w:rPr>
          <w:rFonts w:ascii="微软雅黑" w:eastAsia="微软雅黑" w:hAnsi="微软雅黑"/>
        </w:rPr>
      </w:pPr>
      <w:r>
        <w:rPr>
          <w:rFonts w:ascii="微软雅黑" w:eastAsia="微软雅黑" w:hAnsi="微软雅黑" w:hint="eastAsia"/>
        </w:rPr>
        <w:t>分别</w:t>
      </w:r>
      <w:r>
        <w:rPr>
          <w:rFonts w:ascii="微软雅黑" w:eastAsia="微软雅黑" w:hAnsi="微软雅黑"/>
        </w:rPr>
        <w:t>显示</w:t>
      </w:r>
      <w:r>
        <w:rPr>
          <w:rFonts w:ascii="微软雅黑" w:eastAsia="微软雅黑" w:hAnsi="微软雅黑" w:hint="eastAsia"/>
        </w:rPr>
        <w:t>交换机有效</w:t>
      </w:r>
      <w:r>
        <w:rPr>
          <w:rFonts w:ascii="微软雅黑" w:eastAsia="微软雅黑" w:hAnsi="微软雅黑"/>
        </w:rPr>
        <w:t>的</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路由表</w:t>
      </w:r>
      <w:r>
        <w:rPr>
          <w:rFonts w:ascii="微软雅黑" w:eastAsia="微软雅黑" w:hAnsi="微软雅黑"/>
        </w:rPr>
        <w:t>和IPv6路由</w:t>
      </w:r>
      <w:r>
        <w:rPr>
          <w:rFonts w:ascii="微软雅黑" w:eastAsia="微软雅黑" w:hAnsi="微软雅黑" w:hint="eastAsia"/>
        </w:rPr>
        <w:t>表</w:t>
      </w:r>
      <w:r>
        <w:rPr>
          <w:rFonts w:ascii="微软雅黑" w:eastAsia="微软雅黑" w:hAnsi="微软雅黑"/>
        </w:rPr>
        <w:t>，路由条目包括：默认路由、直连路由、静态路由和动态路由。</w:t>
      </w:r>
    </w:p>
    <w:p w14:paraId="57CAFFC4" w14:textId="77777777" w:rsidR="0076630D" w:rsidRDefault="0076630D">
      <w:pPr>
        <w:rPr>
          <w:rFonts w:ascii="微软雅黑" w:eastAsia="微软雅黑" w:hAnsi="微软雅黑"/>
        </w:rPr>
      </w:pPr>
    </w:p>
    <w:p w14:paraId="21C2EDF4" w14:textId="77777777" w:rsidR="0076630D" w:rsidRDefault="00D7272D">
      <w:pPr>
        <w:rPr>
          <w:rFonts w:ascii="微软雅黑" w:eastAsia="微软雅黑" w:hAnsi="微软雅黑"/>
        </w:rPr>
      </w:pPr>
      <w:r>
        <w:rPr>
          <w:rFonts w:ascii="微软雅黑" w:eastAsia="微软雅黑" w:hAnsi="微软雅黑" w:hint="eastAsia"/>
        </w:rPr>
        <w:t>【配置参数】</w:t>
      </w:r>
    </w:p>
    <w:p w14:paraId="4E2F64C2" w14:textId="77777777" w:rsidR="0076630D" w:rsidRDefault="00D7272D">
      <w:pPr>
        <w:rPr>
          <w:rFonts w:ascii="微软雅黑" w:eastAsia="微软雅黑" w:hAnsi="微软雅黑"/>
          <w:b/>
        </w:rPr>
      </w:pPr>
      <w:r>
        <w:rPr>
          <w:rFonts w:ascii="微软雅黑" w:eastAsia="微软雅黑" w:hAnsi="微软雅黑" w:hint="eastAsia"/>
          <w:b/>
        </w:rPr>
        <w:t>（一）IPv</w:t>
      </w:r>
      <w:r>
        <w:rPr>
          <w:rFonts w:ascii="微软雅黑" w:eastAsia="微软雅黑" w:hAnsi="微软雅黑"/>
          <w:b/>
        </w:rPr>
        <w:t>4</w:t>
      </w:r>
      <w:r>
        <w:rPr>
          <w:rFonts w:ascii="微软雅黑" w:eastAsia="微软雅黑" w:hAnsi="微软雅黑" w:hint="eastAsia"/>
          <w:b/>
        </w:rPr>
        <w:t>路由表</w:t>
      </w:r>
    </w:p>
    <w:p w14:paraId="0B394C62"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全局配置</w:t>
      </w:r>
      <w:r>
        <w:rPr>
          <w:rFonts w:ascii="微软雅黑" w:eastAsia="微软雅黑" w:hAnsi="微软雅黑"/>
          <w:strike/>
          <w:color w:val="B2B2B2"/>
        </w:rPr>
        <w:t>：</w:t>
      </w:r>
    </w:p>
    <w:p w14:paraId="30340047" w14:textId="77777777" w:rsidR="0076630D" w:rsidRDefault="00D7272D" w:rsidP="00B10728">
      <w:pPr>
        <w:pStyle w:val="af2"/>
        <w:numPr>
          <w:ilvl w:val="0"/>
          <w:numId w:val="228"/>
        </w:numPr>
        <w:ind w:firstLineChars="0"/>
        <w:rPr>
          <w:rFonts w:ascii="微软雅黑" w:eastAsia="微软雅黑" w:hAnsi="微软雅黑"/>
          <w:strike/>
          <w:color w:val="B2B2B2"/>
        </w:rPr>
      </w:pPr>
      <w:r>
        <w:rPr>
          <w:rFonts w:ascii="微软雅黑" w:eastAsia="微软雅黑" w:hAnsi="微软雅黑" w:hint="eastAsia"/>
          <w:strike/>
          <w:color w:val="B2B2B2"/>
        </w:rPr>
        <w:t>路由转发</w:t>
      </w:r>
      <w:r>
        <w:rPr>
          <w:rFonts w:ascii="微软雅黑" w:eastAsia="微软雅黑" w:hAnsi="微软雅黑"/>
          <w:strike/>
          <w:color w:val="B2B2B2"/>
        </w:rPr>
        <w:t>：【</w:t>
      </w:r>
      <w:r>
        <w:rPr>
          <w:rFonts w:ascii="微软雅黑" w:eastAsia="微软雅黑" w:hAnsi="微软雅黑" w:hint="eastAsia"/>
          <w:strike/>
          <w:color w:val="B2B2B2"/>
        </w:rPr>
        <w:t>开关</w:t>
      </w:r>
      <w:r>
        <w:rPr>
          <w:rFonts w:ascii="微软雅黑" w:eastAsia="微软雅黑" w:hAnsi="微软雅黑"/>
          <w:strike/>
          <w:color w:val="B2B2B2"/>
        </w:rPr>
        <w:t>】</w:t>
      </w:r>
      <w:r>
        <w:rPr>
          <w:rFonts w:ascii="微软雅黑" w:eastAsia="微软雅黑" w:hAnsi="微软雅黑" w:hint="eastAsia"/>
          <w:strike/>
          <w:color w:val="B2B2B2"/>
        </w:rPr>
        <w:t>设置</w:t>
      </w:r>
      <w:r>
        <w:rPr>
          <w:rFonts w:ascii="微软雅黑" w:eastAsia="微软雅黑" w:hAnsi="微软雅黑"/>
          <w:strike/>
          <w:color w:val="B2B2B2"/>
        </w:rPr>
        <w:t>是否进行</w:t>
      </w:r>
      <w:r>
        <w:rPr>
          <w:rFonts w:ascii="微软雅黑" w:eastAsia="微软雅黑" w:hAnsi="微软雅黑" w:hint="eastAsia"/>
          <w:strike/>
          <w:color w:val="B2B2B2"/>
        </w:rPr>
        <w:t>IPv</w:t>
      </w:r>
      <w:r>
        <w:rPr>
          <w:rFonts w:ascii="微软雅黑" w:eastAsia="微软雅黑" w:hAnsi="微软雅黑"/>
          <w:strike/>
          <w:color w:val="B2B2B2"/>
        </w:rPr>
        <w:t>4</w:t>
      </w:r>
      <w:r>
        <w:rPr>
          <w:rFonts w:ascii="微软雅黑" w:eastAsia="微软雅黑" w:hAnsi="微软雅黑" w:hint="eastAsia"/>
          <w:strike/>
          <w:color w:val="B2B2B2"/>
        </w:rPr>
        <w:t>路由转发</w:t>
      </w:r>
      <w:r>
        <w:rPr>
          <w:rFonts w:ascii="微软雅黑" w:eastAsia="微软雅黑" w:hAnsi="微软雅黑"/>
          <w:strike/>
          <w:color w:val="B2B2B2"/>
        </w:rPr>
        <w:t>，默认</w:t>
      </w:r>
      <w:r>
        <w:rPr>
          <w:rFonts w:ascii="微软雅黑" w:eastAsia="微软雅黑" w:hAnsi="微软雅黑" w:hint="eastAsia"/>
          <w:strike/>
          <w:color w:val="B2B2B2"/>
        </w:rPr>
        <w:t>开启</w:t>
      </w:r>
      <w:r>
        <w:rPr>
          <w:rFonts w:ascii="微软雅黑" w:eastAsia="微软雅黑" w:hAnsi="微软雅黑"/>
          <w:strike/>
          <w:color w:val="B2B2B2"/>
        </w:rPr>
        <w:t>。</w:t>
      </w:r>
    </w:p>
    <w:p w14:paraId="55FB71DE" w14:textId="77777777" w:rsidR="0076630D" w:rsidRDefault="0076630D">
      <w:pPr>
        <w:rPr>
          <w:rFonts w:ascii="微软雅黑" w:eastAsia="微软雅黑" w:hAnsi="微软雅黑"/>
        </w:rPr>
      </w:pPr>
    </w:p>
    <w:p w14:paraId="2A4C35D4" w14:textId="77777777" w:rsidR="0076630D" w:rsidRDefault="00D7272D">
      <w:pPr>
        <w:rPr>
          <w:rFonts w:ascii="微软雅黑" w:eastAsia="微软雅黑" w:hAnsi="微软雅黑"/>
        </w:rPr>
      </w:pPr>
      <w:r>
        <w:rPr>
          <w:rFonts w:ascii="微软雅黑" w:eastAsia="微软雅黑" w:hAnsi="微软雅黑" w:hint="eastAsia"/>
        </w:rPr>
        <w:t>路由表</w:t>
      </w:r>
      <w:r>
        <w:rPr>
          <w:rFonts w:ascii="微软雅黑" w:eastAsia="微软雅黑" w:hAnsi="微软雅黑"/>
        </w:rPr>
        <w:t>：</w:t>
      </w:r>
    </w:p>
    <w:p w14:paraId="48B9DA3C" w14:textId="42FAF91D" w:rsidR="0076630D" w:rsidRDefault="00D7272D" w:rsidP="00B10728">
      <w:pPr>
        <w:pStyle w:val="af2"/>
        <w:numPr>
          <w:ilvl w:val="0"/>
          <w:numId w:val="229"/>
        </w:numPr>
        <w:ind w:firstLineChars="0"/>
        <w:rPr>
          <w:rFonts w:ascii="微软雅黑" w:eastAsia="微软雅黑" w:hAnsi="微软雅黑"/>
        </w:rPr>
      </w:pPr>
      <w:r>
        <w:rPr>
          <w:rFonts w:ascii="微软雅黑" w:eastAsia="微软雅黑" w:hAnsi="微软雅黑" w:hint="eastAsia"/>
        </w:rPr>
        <w:t>列表</w:t>
      </w:r>
      <w:r w:rsidR="00DC7706">
        <w:rPr>
          <w:rFonts w:ascii="微软雅黑" w:eastAsia="微软雅黑" w:hAnsi="微软雅黑"/>
        </w:rPr>
        <w:t>显示</w:t>
      </w:r>
      <w:r>
        <w:rPr>
          <w:rFonts w:ascii="微软雅黑" w:eastAsia="微软雅黑" w:hAnsi="微软雅黑" w:hint="eastAsia"/>
        </w:rPr>
        <w:t>协议</w:t>
      </w:r>
      <w:r w:rsidR="00DC7706">
        <w:rPr>
          <w:rFonts w:ascii="微软雅黑" w:eastAsia="微软雅黑" w:hAnsi="微软雅黑" w:hint="eastAsia"/>
        </w:rPr>
        <w:t>；</w:t>
      </w:r>
      <w:r w:rsidR="00DC7706">
        <w:rPr>
          <w:rFonts w:ascii="微软雅黑" w:eastAsia="微软雅黑" w:hAnsi="微软雅黑"/>
        </w:rPr>
        <w:t>类型</w:t>
      </w:r>
      <w:r>
        <w:rPr>
          <w:rFonts w:ascii="微软雅黑" w:eastAsia="微软雅黑" w:hAnsi="微软雅黑"/>
        </w:rPr>
        <w:t>（</w:t>
      </w:r>
      <w:r>
        <w:rPr>
          <w:rFonts w:ascii="微软雅黑" w:eastAsia="微软雅黑" w:hAnsi="微软雅黑" w:hint="eastAsia"/>
        </w:rPr>
        <w:t>默认路由，</w:t>
      </w:r>
      <w:r>
        <w:rPr>
          <w:rFonts w:ascii="微软雅黑" w:eastAsia="微软雅黑" w:hAnsi="微软雅黑"/>
        </w:rPr>
        <w:t>类型为DHCP或静态|</w:t>
      </w:r>
      <w:r>
        <w:rPr>
          <w:rFonts w:ascii="微软雅黑" w:eastAsia="微软雅黑" w:hAnsi="微软雅黑" w:hint="eastAsia"/>
        </w:rPr>
        <w:t>直连路由</w:t>
      </w:r>
      <w:r>
        <w:rPr>
          <w:rFonts w:ascii="微软雅黑" w:eastAsia="微软雅黑" w:hAnsi="微软雅黑"/>
        </w:rPr>
        <w:t>|静态路由</w:t>
      </w:r>
      <w:r>
        <w:rPr>
          <w:rFonts w:ascii="微软雅黑" w:eastAsia="微软雅黑" w:hAnsi="微软雅黑" w:hint="eastAsia"/>
        </w:rPr>
        <w:t>|</w:t>
      </w:r>
      <w:r>
        <w:rPr>
          <w:rFonts w:ascii="微软雅黑" w:eastAsia="微软雅黑" w:hAnsi="微软雅黑"/>
        </w:rPr>
        <w:t>RIP|OSPF）</w:t>
      </w:r>
      <w:r>
        <w:rPr>
          <w:rFonts w:ascii="微软雅黑" w:eastAsia="微软雅黑" w:hAnsi="微软雅黑" w:hint="eastAsia"/>
        </w:rPr>
        <w:t>、</w:t>
      </w:r>
      <w:r>
        <w:rPr>
          <w:rFonts w:ascii="微软雅黑" w:eastAsia="微软雅黑" w:hAnsi="微软雅黑"/>
        </w:rPr>
        <w:t>目的IP地址</w:t>
      </w:r>
      <w:r>
        <w:rPr>
          <w:rFonts w:ascii="微软雅黑" w:eastAsia="微软雅黑" w:hAnsi="微软雅黑" w:hint="eastAsia"/>
        </w:rPr>
        <w:t>、掩码</w:t>
      </w:r>
      <w:r>
        <w:rPr>
          <w:rFonts w:ascii="微软雅黑" w:eastAsia="微软雅黑" w:hAnsi="微软雅黑"/>
        </w:rPr>
        <w:t>、</w:t>
      </w:r>
      <w:r>
        <w:rPr>
          <w:rFonts w:ascii="微软雅黑" w:eastAsia="微软雅黑" w:hAnsi="微软雅黑" w:hint="eastAsia"/>
        </w:rPr>
        <w:t>优先级</w:t>
      </w:r>
      <w:r>
        <w:rPr>
          <w:rFonts w:ascii="微软雅黑" w:eastAsia="微软雅黑" w:hAnsi="微软雅黑"/>
        </w:rPr>
        <w:t>、下一跳、出接口</w:t>
      </w:r>
      <w:r>
        <w:rPr>
          <w:rFonts w:ascii="微软雅黑" w:eastAsia="微软雅黑" w:hAnsi="微软雅黑" w:hint="eastAsia"/>
        </w:rPr>
        <w:t>、Flag</w:t>
      </w:r>
      <w:r>
        <w:rPr>
          <w:rFonts w:ascii="微软雅黑" w:eastAsia="微软雅黑" w:hAnsi="微软雅黑"/>
        </w:rPr>
        <w:t>s</w:t>
      </w:r>
      <w:r>
        <w:rPr>
          <w:rFonts w:ascii="微软雅黑" w:eastAsia="微软雅黑" w:hAnsi="微软雅黑" w:hint="eastAsia"/>
          <w:strike/>
          <w:color w:val="B2B2B2"/>
        </w:rPr>
        <w:t>、</w:t>
      </w:r>
      <w:r>
        <w:rPr>
          <w:rFonts w:ascii="微软雅黑" w:eastAsia="微软雅黑" w:hAnsi="微软雅黑"/>
          <w:strike/>
          <w:color w:val="B2B2B2"/>
        </w:rPr>
        <w:t>老化时间（</w:t>
      </w:r>
      <w:r>
        <w:rPr>
          <w:rFonts w:ascii="微软雅黑" w:eastAsia="微软雅黑" w:hAnsi="微软雅黑" w:hint="eastAsia"/>
          <w:strike/>
          <w:color w:val="B2B2B2"/>
        </w:rPr>
        <w:t>仅</w:t>
      </w:r>
      <w:r>
        <w:rPr>
          <w:rFonts w:ascii="微软雅黑" w:eastAsia="微软雅黑" w:hAnsi="微软雅黑"/>
          <w:strike/>
          <w:color w:val="B2B2B2"/>
        </w:rPr>
        <w:t>动态路由有）</w:t>
      </w:r>
    </w:p>
    <w:p w14:paraId="1CF60FEF" w14:textId="3AEB2E22" w:rsidR="0076630D" w:rsidRDefault="00D7272D">
      <w:pPr>
        <w:pStyle w:val="af2"/>
        <w:ind w:left="835" w:firstLineChars="0" w:firstLine="0"/>
        <w:rPr>
          <w:rFonts w:ascii="微软雅黑" w:eastAsia="微软雅黑" w:hAnsi="微软雅黑"/>
        </w:rPr>
      </w:pPr>
      <w:r>
        <w:rPr>
          <w:rFonts w:ascii="微软雅黑" w:eastAsia="微软雅黑" w:hAnsi="微软雅黑" w:hint="eastAsia"/>
        </w:rPr>
        <w:t>Flags有S</w:t>
      </w:r>
      <w:r>
        <w:rPr>
          <w:rFonts w:ascii="微软雅黑" w:eastAsia="微软雅黑" w:hAnsi="微软雅黑"/>
        </w:rPr>
        <w:t>(select)</w:t>
      </w:r>
      <w:r>
        <w:rPr>
          <w:rFonts w:ascii="微软雅黑" w:eastAsia="微软雅黑" w:hAnsi="微软雅黑" w:hint="eastAsia"/>
        </w:rPr>
        <w:t>、</w:t>
      </w:r>
      <w:r>
        <w:rPr>
          <w:rFonts w:ascii="微软雅黑" w:eastAsia="微软雅黑" w:hAnsi="微软雅黑"/>
        </w:rPr>
        <w:t>R(reject)</w:t>
      </w:r>
      <w:r>
        <w:rPr>
          <w:rFonts w:ascii="微软雅黑" w:eastAsia="微软雅黑" w:hAnsi="微软雅黑" w:hint="eastAsia"/>
        </w:rPr>
        <w:t>、F(FIB)、</w:t>
      </w:r>
      <w:r>
        <w:rPr>
          <w:rFonts w:ascii="微软雅黑" w:eastAsia="微软雅黑" w:hAnsi="微软雅黑"/>
        </w:rPr>
        <w:t>A(active)、B(blackhole)</w:t>
      </w:r>
      <w:r>
        <w:rPr>
          <w:rFonts w:ascii="微软雅黑" w:eastAsia="微软雅黑" w:hAnsi="微软雅黑" w:hint="eastAsia"/>
        </w:rPr>
        <w:t>。</w:t>
      </w:r>
      <w:r w:rsidR="00C4590F" w:rsidRPr="00C4590F">
        <w:rPr>
          <w:rFonts w:ascii="微软雅黑" w:eastAsia="微软雅黑" w:hAnsi="微软雅黑" w:hint="eastAsia"/>
        </w:rPr>
        <w:t>S代表选中的路由；R代表被拒绝的路由；F代表该路由下发到转发表；A代表有效的下一跳；</w:t>
      </w:r>
      <w:r w:rsidR="00C4590F" w:rsidRPr="00C4590F">
        <w:rPr>
          <w:rFonts w:ascii="微软雅黑" w:eastAsia="微软雅黑" w:hAnsi="微软雅黑" w:hint="eastAsia"/>
        </w:rPr>
        <w:lastRenderedPageBreak/>
        <w:t>B代表黑洞路由</w:t>
      </w:r>
    </w:p>
    <w:p w14:paraId="26CDF906" w14:textId="77777777" w:rsidR="0076630D" w:rsidRDefault="00D7272D" w:rsidP="00B10728">
      <w:pPr>
        <w:pStyle w:val="af2"/>
        <w:numPr>
          <w:ilvl w:val="0"/>
          <w:numId w:val="230"/>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存有一条默认路由</w:t>
      </w:r>
    </w:p>
    <w:p w14:paraId="46D733AB" w14:textId="77777777" w:rsidR="0076630D" w:rsidRPr="004238E6" w:rsidRDefault="00D7272D" w:rsidP="00B10728">
      <w:pPr>
        <w:pStyle w:val="af2"/>
        <w:numPr>
          <w:ilvl w:val="0"/>
          <w:numId w:val="231"/>
        </w:numPr>
        <w:ind w:firstLineChars="0"/>
        <w:rPr>
          <w:rFonts w:ascii="微软雅黑" w:eastAsia="微软雅黑" w:hAnsi="微软雅黑"/>
          <w:strike/>
          <w:color w:val="B2B2B2"/>
        </w:rPr>
      </w:pPr>
      <w:r w:rsidRPr="004238E6">
        <w:rPr>
          <w:rFonts w:ascii="微软雅黑" w:eastAsia="微软雅黑" w:hAnsi="微软雅黑" w:hint="eastAsia"/>
          <w:strike/>
          <w:color w:val="B2B2B2"/>
        </w:rPr>
        <w:t>支持编辑，</w:t>
      </w:r>
      <w:r w:rsidRPr="004238E6">
        <w:rPr>
          <w:rFonts w:ascii="微软雅黑" w:eastAsia="微软雅黑" w:hAnsi="微软雅黑"/>
          <w:strike/>
          <w:color w:val="B2B2B2"/>
        </w:rPr>
        <w:t>仅</w:t>
      </w:r>
      <w:r w:rsidRPr="004238E6">
        <w:rPr>
          <w:rFonts w:ascii="微软雅黑" w:eastAsia="微软雅黑" w:hAnsi="微软雅黑" w:hint="eastAsia"/>
          <w:strike/>
          <w:color w:val="B2B2B2"/>
        </w:rPr>
        <w:t>支持编辑下一跳。</w:t>
      </w:r>
      <w:r w:rsidRPr="004238E6">
        <w:rPr>
          <w:rFonts w:ascii="微软雅黑" w:eastAsia="微软雅黑" w:hAnsi="微软雅黑"/>
          <w:strike/>
          <w:color w:val="B2B2B2"/>
        </w:rPr>
        <w:t>目的IP地址为</w:t>
      </w:r>
      <w:r w:rsidRPr="004238E6">
        <w:rPr>
          <w:rFonts w:ascii="微软雅黑" w:eastAsia="微软雅黑" w:hAnsi="微软雅黑" w:hint="eastAsia"/>
          <w:strike/>
          <w:color w:val="B2B2B2"/>
        </w:rPr>
        <w:t>0.0.0.0，路由类型</w:t>
      </w:r>
      <w:r w:rsidRPr="004238E6">
        <w:rPr>
          <w:rFonts w:ascii="微软雅黑" w:eastAsia="微软雅黑" w:hAnsi="微软雅黑"/>
          <w:strike/>
          <w:color w:val="B2B2B2"/>
        </w:rPr>
        <w:t>为Default，掩码为</w:t>
      </w:r>
      <w:r w:rsidRPr="004238E6">
        <w:rPr>
          <w:rFonts w:ascii="微软雅黑" w:eastAsia="微软雅黑" w:hAnsi="微软雅黑" w:hint="eastAsia"/>
          <w:strike/>
          <w:color w:val="B2B2B2"/>
        </w:rPr>
        <w:t>0</w:t>
      </w:r>
      <w:r w:rsidRPr="004238E6">
        <w:rPr>
          <w:rFonts w:ascii="微软雅黑" w:eastAsia="微软雅黑" w:hAnsi="微软雅黑"/>
          <w:strike/>
          <w:color w:val="B2B2B2"/>
        </w:rPr>
        <w:t>.0.0.0</w:t>
      </w:r>
      <w:r w:rsidRPr="004238E6">
        <w:rPr>
          <w:rFonts w:ascii="微软雅黑" w:eastAsia="微软雅黑" w:hAnsi="微软雅黑" w:hint="eastAsia"/>
          <w:strike/>
          <w:color w:val="B2B2B2"/>
        </w:rPr>
        <w:t>，</w:t>
      </w:r>
      <w:r w:rsidRPr="004238E6">
        <w:rPr>
          <w:rFonts w:ascii="微软雅黑" w:eastAsia="微软雅黑" w:hAnsi="微软雅黑"/>
          <w:strike/>
          <w:color w:val="B2B2B2"/>
        </w:rPr>
        <w:t>优先级为</w:t>
      </w:r>
      <w:r w:rsidRPr="004238E6">
        <w:rPr>
          <w:rFonts w:ascii="微软雅黑" w:eastAsia="微软雅黑" w:hAnsi="微软雅黑" w:hint="eastAsia"/>
          <w:strike/>
          <w:color w:val="B2B2B2"/>
        </w:rPr>
        <w:t>1，</w:t>
      </w:r>
      <w:r w:rsidRPr="004238E6">
        <w:rPr>
          <w:rFonts w:ascii="微软雅黑" w:eastAsia="微软雅黑" w:hAnsi="微软雅黑"/>
          <w:strike/>
          <w:color w:val="B2B2B2"/>
        </w:rPr>
        <w:t xml:space="preserve">下一跳地址为VLAN 1 </w:t>
      </w:r>
      <w:r w:rsidRPr="004238E6">
        <w:rPr>
          <w:rFonts w:ascii="微软雅黑" w:eastAsia="微软雅黑" w:hAnsi="微软雅黑" w:hint="eastAsia"/>
          <w:strike/>
          <w:color w:val="B2B2B2"/>
        </w:rPr>
        <w:t>的IPv</w:t>
      </w:r>
      <w:r w:rsidRPr="004238E6">
        <w:rPr>
          <w:rFonts w:ascii="微软雅黑" w:eastAsia="微软雅黑" w:hAnsi="微软雅黑"/>
          <w:strike/>
          <w:color w:val="B2B2B2"/>
        </w:rPr>
        <w:t>4</w:t>
      </w:r>
      <w:r w:rsidRPr="004238E6">
        <w:rPr>
          <w:rFonts w:ascii="微软雅黑" w:eastAsia="微软雅黑" w:hAnsi="微软雅黑" w:hint="eastAsia"/>
          <w:strike/>
          <w:color w:val="B2B2B2"/>
        </w:rPr>
        <w:t>地址</w:t>
      </w:r>
      <w:r w:rsidRPr="004238E6">
        <w:rPr>
          <w:rFonts w:ascii="微软雅黑" w:eastAsia="微软雅黑" w:hAnsi="微软雅黑"/>
          <w:strike/>
          <w:color w:val="B2B2B2"/>
        </w:rPr>
        <w:t>所在网段</w:t>
      </w:r>
      <w:r w:rsidRPr="004238E6">
        <w:rPr>
          <w:rFonts w:ascii="微软雅黑" w:eastAsia="微软雅黑" w:hAnsi="微软雅黑" w:hint="eastAsia"/>
          <w:strike/>
          <w:color w:val="B2B2B2"/>
        </w:rPr>
        <w:t>（后8 bit</w:t>
      </w:r>
      <w:r w:rsidRPr="004238E6">
        <w:rPr>
          <w:rFonts w:ascii="微软雅黑" w:eastAsia="微软雅黑" w:hAnsi="微软雅黑"/>
          <w:strike/>
          <w:color w:val="B2B2B2"/>
        </w:rPr>
        <w:t>为</w:t>
      </w:r>
      <w:r w:rsidRPr="004238E6">
        <w:rPr>
          <w:rFonts w:ascii="微软雅黑" w:eastAsia="微软雅黑" w:hAnsi="微软雅黑" w:hint="eastAsia"/>
          <w:strike/>
          <w:color w:val="B2B2B2"/>
        </w:rPr>
        <w:t>1）</w:t>
      </w:r>
      <w:r w:rsidRPr="004238E6">
        <w:rPr>
          <w:rFonts w:ascii="微软雅黑" w:eastAsia="微软雅黑" w:hAnsi="微软雅黑"/>
          <w:strike/>
          <w:color w:val="B2B2B2"/>
        </w:rPr>
        <w:t>，出接口为VLAN 1</w:t>
      </w:r>
    </w:p>
    <w:p w14:paraId="48E614D1" w14:textId="77777777" w:rsidR="0076630D" w:rsidRPr="004238E6" w:rsidRDefault="00D7272D" w:rsidP="00B10728">
      <w:pPr>
        <w:pStyle w:val="af2"/>
        <w:numPr>
          <w:ilvl w:val="0"/>
          <w:numId w:val="231"/>
        </w:numPr>
        <w:ind w:firstLineChars="0"/>
        <w:rPr>
          <w:rFonts w:ascii="微软雅黑" w:eastAsia="微软雅黑" w:hAnsi="微软雅黑"/>
          <w:strike/>
          <w:color w:val="B2B2B2"/>
        </w:rPr>
      </w:pPr>
      <w:r w:rsidRPr="004238E6">
        <w:rPr>
          <w:rFonts w:ascii="微软雅黑" w:eastAsia="微软雅黑" w:hAnsi="微软雅黑" w:hint="eastAsia"/>
          <w:strike/>
          <w:color w:val="B2B2B2"/>
        </w:rPr>
        <w:t>支持删除</w:t>
      </w:r>
      <w:r w:rsidRPr="004238E6">
        <w:rPr>
          <w:rFonts w:ascii="微软雅黑" w:eastAsia="微软雅黑" w:hAnsi="微软雅黑"/>
          <w:strike/>
          <w:color w:val="B2B2B2"/>
        </w:rPr>
        <w:t>，需进行二次确认，并提供风险说明</w:t>
      </w:r>
      <w:r w:rsidRPr="004238E6">
        <w:rPr>
          <w:rFonts w:ascii="微软雅黑" w:eastAsia="微软雅黑" w:hAnsi="微软雅黑" w:hint="eastAsia"/>
          <w:strike/>
          <w:color w:val="B2B2B2"/>
        </w:rPr>
        <w:t>“一旦删除</w:t>
      </w:r>
      <w:r w:rsidRPr="004238E6">
        <w:rPr>
          <w:rFonts w:ascii="微软雅黑" w:eastAsia="微软雅黑" w:hAnsi="微软雅黑"/>
          <w:strike/>
          <w:color w:val="B2B2B2"/>
        </w:rPr>
        <w:t>，可能导致交换机托管而无法远程访问</w:t>
      </w:r>
      <w:r w:rsidRPr="004238E6">
        <w:rPr>
          <w:rFonts w:ascii="微软雅黑" w:eastAsia="微软雅黑" w:hAnsi="微软雅黑" w:hint="eastAsia"/>
          <w:strike/>
          <w:color w:val="B2B2B2"/>
        </w:rPr>
        <w:t>”</w:t>
      </w:r>
    </w:p>
    <w:p w14:paraId="3DB96CC5" w14:textId="77777777" w:rsidR="0076630D" w:rsidRDefault="00D7272D" w:rsidP="00B10728">
      <w:pPr>
        <w:pStyle w:val="af2"/>
        <w:numPr>
          <w:ilvl w:val="0"/>
          <w:numId w:val="231"/>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在部分情况下，不存在默认路由，则支持添加</w:t>
      </w:r>
      <w:r>
        <w:rPr>
          <w:rFonts w:ascii="微软雅黑" w:eastAsia="微软雅黑" w:hAnsi="微软雅黑" w:hint="eastAsia"/>
        </w:rPr>
        <w:t>，</w:t>
      </w:r>
      <w:r>
        <w:rPr>
          <w:rFonts w:ascii="微软雅黑" w:eastAsia="微软雅黑" w:hAnsi="微软雅黑"/>
        </w:rPr>
        <w:t>需前往</w:t>
      </w:r>
      <w:hyperlink w:anchor="_静态路由/Static_Routing_(FP1D)" w:history="1">
        <w:r>
          <w:rPr>
            <w:rStyle w:val="af"/>
            <w:rFonts w:ascii="微软雅黑" w:eastAsia="微软雅黑" w:hAnsi="微软雅黑"/>
            <w:i/>
          </w:rPr>
          <w:t>IPv4</w:t>
        </w:r>
        <w:r>
          <w:rPr>
            <w:rStyle w:val="af"/>
            <w:rFonts w:ascii="微软雅黑" w:eastAsia="微软雅黑" w:hAnsi="微软雅黑" w:hint="eastAsia"/>
            <w:i/>
          </w:rPr>
          <w:t>静态路由</w:t>
        </w:r>
      </w:hyperlink>
      <w:r>
        <w:rPr>
          <w:rFonts w:ascii="微软雅黑" w:eastAsia="微软雅黑" w:hAnsi="微软雅黑" w:hint="eastAsia"/>
        </w:rPr>
        <w:t>配置页面</w:t>
      </w:r>
      <w:r>
        <w:rPr>
          <w:rFonts w:ascii="微软雅黑" w:eastAsia="微软雅黑" w:hAnsi="微软雅黑"/>
        </w:rPr>
        <w:t>。</w:t>
      </w:r>
    </w:p>
    <w:p w14:paraId="0D8E890D" w14:textId="77777777" w:rsidR="0076630D" w:rsidRDefault="00D7272D" w:rsidP="00B10728">
      <w:pPr>
        <w:pStyle w:val="af2"/>
        <w:numPr>
          <w:ilvl w:val="0"/>
          <w:numId w:val="230"/>
        </w:numPr>
        <w:ind w:firstLineChars="0"/>
        <w:rPr>
          <w:rFonts w:ascii="微软雅黑" w:eastAsia="微软雅黑" w:hAnsi="微软雅黑"/>
        </w:rPr>
      </w:pPr>
      <w:r>
        <w:rPr>
          <w:rFonts w:ascii="微软雅黑" w:eastAsia="微软雅黑" w:hAnsi="微软雅黑" w:hint="eastAsia"/>
        </w:rPr>
        <w:t>直连路由：跟随</w:t>
      </w:r>
      <w:r>
        <w:rPr>
          <w:rFonts w:ascii="微软雅黑" w:eastAsia="微软雅黑" w:hAnsi="微软雅黑"/>
        </w:rPr>
        <w:t>IPv4</w:t>
      </w:r>
      <w:r>
        <w:rPr>
          <w:rFonts w:ascii="微软雅黑" w:eastAsia="微软雅黑" w:hAnsi="微软雅黑" w:hint="eastAsia"/>
        </w:rPr>
        <w:t>接口</w:t>
      </w:r>
      <w:r>
        <w:rPr>
          <w:rFonts w:ascii="微软雅黑" w:eastAsia="微软雅黑" w:hAnsi="微软雅黑"/>
        </w:rPr>
        <w:t>自动</w:t>
      </w:r>
      <w:r>
        <w:rPr>
          <w:rFonts w:ascii="微软雅黑" w:eastAsia="微软雅黑" w:hAnsi="微软雅黑" w:hint="eastAsia"/>
        </w:rPr>
        <w:t>生成</w:t>
      </w:r>
      <w:r>
        <w:rPr>
          <w:rFonts w:ascii="微软雅黑" w:eastAsia="微软雅黑" w:hAnsi="微软雅黑"/>
        </w:rPr>
        <w:t>和</w:t>
      </w:r>
      <w:r>
        <w:rPr>
          <w:rFonts w:ascii="微软雅黑" w:eastAsia="微软雅黑" w:hAnsi="微软雅黑" w:hint="eastAsia"/>
        </w:rPr>
        <w:t>删除，</w:t>
      </w:r>
      <w:r>
        <w:rPr>
          <w:rFonts w:ascii="微软雅黑" w:eastAsia="微软雅黑" w:hAnsi="微软雅黑"/>
        </w:rPr>
        <w:t>不可编辑</w:t>
      </w:r>
      <w:r>
        <w:rPr>
          <w:rFonts w:ascii="微软雅黑" w:eastAsia="微软雅黑" w:hAnsi="微软雅黑" w:hint="eastAsia"/>
        </w:rPr>
        <w:t>。列表默认</w:t>
      </w:r>
      <w:r>
        <w:rPr>
          <w:rFonts w:ascii="微软雅黑" w:eastAsia="微软雅黑" w:hAnsi="微软雅黑"/>
        </w:rPr>
        <w:t>存有一条</w:t>
      </w:r>
      <w:r>
        <w:rPr>
          <w:rFonts w:ascii="微软雅黑" w:eastAsia="微软雅黑" w:hAnsi="微软雅黑" w:hint="eastAsia"/>
        </w:rPr>
        <w:t>VLAN</w:t>
      </w:r>
      <w:r>
        <w:rPr>
          <w:rFonts w:ascii="微软雅黑" w:eastAsia="微软雅黑" w:hAnsi="微软雅黑"/>
        </w:rPr>
        <w:t xml:space="preserve"> 1</w:t>
      </w:r>
      <w:r>
        <w:rPr>
          <w:rFonts w:ascii="微软雅黑" w:eastAsia="微软雅黑" w:hAnsi="微软雅黑" w:hint="eastAsia"/>
        </w:rPr>
        <w:t xml:space="preserve"> </w:t>
      </w:r>
      <w:r>
        <w:rPr>
          <w:rFonts w:ascii="微软雅黑" w:eastAsia="微软雅黑" w:hAnsi="微软雅黑"/>
        </w:rPr>
        <w:t>IPv4</w:t>
      </w:r>
      <w:r>
        <w:rPr>
          <w:rFonts w:ascii="微软雅黑" w:eastAsia="微软雅黑" w:hAnsi="微软雅黑" w:hint="eastAsia"/>
        </w:rPr>
        <w:t>接口的直连路由（不可编辑和</w:t>
      </w:r>
      <w:r>
        <w:rPr>
          <w:rFonts w:ascii="微软雅黑" w:eastAsia="微软雅黑" w:hAnsi="微软雅黑"/>
        </w:rPr>
        <w:t>删除</w:t>
      </w:r>
      <w:r>
        <w:rPr>
          <w:rFonts w:ascii="微软雅黑" w:eastAsia="微软雅黑" w:hAnsi="微软雅黑" w:hint="eastAsia"/>
        </w:rPr>
        <w:t>，删除</w:t>
      </w:r>
      <w:r>
        <w:rPr>
          <w:rFonts w:ascii="微软雅黑" w:eastAsia="微软雅黑" w:hAnsi="微软雅黑"/>
        </w:rPr>
        <w:t>会跟随</w:t>
      </w:r>
      <w:r>
        <w:rPr>
          <w:rFonts w:ascii="微软雅黑" w:eastAsia="微软雅黑" w:hAnsi="微软雅黑" w:hint="eastAsia"/>
        </w:rPr>
        <w:t>VLA</w:t>
      </w:r>
      <w:r>
        <w:rPr>
          <w:rFonts w:ascii="微软雅黑" w:eastAsia="微软雅黑" w:hAnsi="微软雅黑"/>
        </w:rPr>
        <w:t>N 1</w:t>
      </w:r>
      <w:r>
        <w:rPr>
          <w:rFonts w:ascii="微软雅黑" w:eastAsia="微软雅黑" w:hAnsi="微软雅黑" w:hint="eastAsia"/>
        </w:rPr>
        <w:t>的IPv</w:t>
      </w:r>
      <w:r>
        <w:rPr>
          <w:rFonts w:ascii="微软雅黑" w:eastAsia="微软雅黑" w:hAnsi="微软雅黑"/>
        </w:rPr>
        <w:t>4</w:t>
      </w:r>
      <w:r>
        <w:rPr>
          <w:rFonts w:ascii="微软雅黑" w:eastAsia="微软雅黑" w:hAnsi="微软雅黑" w:hint="eastAsia"/>
        </w:rPr>
        <w:t>接口删除进行</w:t>
      </w:r>
      <w:r>
        <w:rPr>
          <w:rFonts w:ascii="微软雅黑" w:eastAsia="微软雅黑" w:hAnsi="微软雅黑"/>
        </w:rPr>
        <w:t>自动</w:t>
      </w:r>
      <w:r>
        <w:rPr>
          <w:rFonts w:ascii="微软雅黑" w:eastAsia="微软雅黑" w:hAnsi="微软雅黑" w:hint="eastAsia"/>
        </w:rPr>
        <w:t>去除）</w:t>
      </w:r>
      <w:r>
        <w:rPr>
          <w:rFonts w:ascii="微软雅黑" w:eastAsia="微软雅黑" w:hAnsi="微软雅黑"/>
        </w:rPr>
        <w:t>，目的IP地址为VLAN 1</w:t>
      </w:r>
      <w:r>
        <w:rPr>
          <w:rFonts w:ascii="微软雅黑" w:eastAsia="微软雅黑" w:hAnsi="微软雅黑" w:hint="eastAsia"/>
        </w:rPr>
        <w:t>的IPv</w:t>
      </w:r>
      <w:r>
        <w:rPr>
          <w:rFonts w:ascii="微软雅黑" w:eastAsia="微软雅黑" w:hAnsi="微软雅黑"/>
        </w:rPr>
        <w:t>4</w:t>
      </w:r>
      <w:r>
        <w:rPr>
          <w:rFonts w:ascii="微软雅黑" w:eastAsia="微软雅黑" w:hAnsi="微软雅黑" w:hint="eastAsia"/>
        </w:rPr>
        <w:t>地址</w:t>
      </w:r>
      <w:r>
        <w:rPr>
          <w:rFonts w:ascii="微软雅黑" w:eastAsia="微软雅黑" w:hAnsi="微软雅黑"/>
        </w:rPr>
        <w:t>所在网段</w:t>
      </w:r>
      <w:r>
        <w:rPr>
          <w:rFonts w:ascii="微软雅黑" w:eastAsia="微软雅黑" w:hAnsi="微软雅黑" w:hint="eastAsia"/>
        </w:rPr>
        <w:t>（后8</w:t>
      </w:r>
      <w:r>
        <w:rPr>
          <w:rFonts w:ascii="微软雅黑" w:eastAsia="微软雅黑" w:hAnsi="微软雅黑"/>
        </w:rPr>
        <w:t>bit为</w:t>
      </w:r>
      <w:r>
        <w:rPr>
          <w:rFonts w:ascii="微软雅黑" w:eastAsia="微软雅黑" w:hAnsi="微软雅黑" w:hint="eastAsia"/>
        </w:rPr>
        <w:t>0），掩码</w:t>
      </w:r>
      <w:r>
        <w:rPr>
          <w:rFonts w:ascii="微软雅黑" w:eastAsia="微软雅黑" w:hAnsi="微软雅黑"/>
        </w:rPr>
        <w:t>长度</w:t>
      </w:r>
      <w:r>
        <w:rPr>
          <w:rFonts w:ascii="微软雅黑" w:eastAsia="微软雅黑" w:hAnsi="微软雅黑" w:hint="eastAsia"/>
        </w:rPr>
        <w:t>根据</w:t>
      </w:r>
      <w:r>
        <w:rPr>
          <w:rFonts w:ascii="微软雅黑" w:eastAsia="微软雅黑" w:hAnsi="微软雅黑"/>
        </w:rPr>
        <w:t>设备自动上报显示</w:t>
      </w:r>
      <w:r>
        <w:rPr>
          <w:rFonts w:ascii="微软雅黑" w:eastAsia="微软雅黑" w:hAnsi="微软雅黑" w:hint="eastAsia"/>
        </w:rPr>
        <w:t>，出接口</w:t>
      </w:r>
      <w:r>
        <w:rPr>
          <w:rFonts w:ascii="微软雅黑" w:eastAsia="微软雅黑" w:hAnsi="微软雅黑"/>
        </w:rPr>
        <w:t>为VLAN 1</w:t>
      </w:r>
      <w:r>
        <w:rPr>
          <w:rFonts w:ascii="微软雅黑" w:eastAsia="微软雅黑" w:hAnsi="微软雅黑" w:hint="eastAsia"/>
        </w:rPr>
        <w:t>，无</w:t>
      </w:r>
      <w:r>
        <w:rPr>
          <w:rFonts w:ascii="微软雅黑" w:eastAsia="微软雅黑" w:hAnsi="微软雅黑"/>
        </w:rPr>
        <w:t>下一跳地址</w:t>
      </w:r>
      <w:r>
        <w:rPr>
          <w:rFonts w:ascii="微软雅黑" w:eastAsia="微软雅黑" w:hAnsi="微软雅黑" w:hint="eastAsia"/>
        </w:rPr>
        <w:t>和</w:t>
      </w:r>
      <w:r>
        <w:rPr>
          <w:rFonts w:ascii="微软雅黑" w:eastAsia="微软雅黑" w:hAnsi="微软雅黑"/>
        </w:rPr>
        <w:t>优先级</w:t>
      </w:r>
    </w:p>
    <w:p w14:paraId="302C7624" w14:textId="77777777" w:rsidR="0076630D" w:rsidRDefault="00D7272D" w:rsidP="00B10728">
      <w:pPr>
        <w:pStyle w:val="af2"/>
        <w:numPr>
          <w:ilvl w:val="0"/>
          <w:numId w:val="230"/>
        </w:numPr>
        <w:ind w:firstLineChars="0"/>
        <w:rPr>
          <w:rFonts w:ascii="微软雅黑" w:eastAsia="微软雅黑" w:hAnsi="微软雅黑"/>
        </w:rPr>
      </w:pPr>
      <w:r>
        <w:rPr>
          <w:rFonts w:ascii="微软雅黑" w:eastAsia="微软雅黑" w:hAnsi="微软雅黑" w:hint="eastAsia"/>
        </w:rPr>
        <w:t>静态</w:t>
      </w:r>
      <w:r>
        <w:rPr>
          <w:rFonts w:ascii="微软雅黑" w:eastAsia="微软雅黑" w:hAnsi="微软雅黑"/>
        </w:rPr>
        <w:t>路由</w:t>
      </w:r>
      <w:r>
        <w:rPr>
          <w:rFonts w:ascii="微软雅黑" w:eastAsia="微软雅黑" w:hAnsi="微软雅黑" w:hint="eastAsia"/>
        </w:rPr>
        <w:t>与</w:t>
      </w:r>
      <w:r>
        <w:rPr>
          <w:rFonts w:ascii="微软雅黑" w:eastAsia="微软雅黑" w:hAnsi="微软雅黑"/>
        </w:rPr>
        <w:t>动态路由</w:t>
      </w:r>
      <w:r>
        <w:rPr>
          <w:rFonts w:ascii="微软雅黑" w:eastAsia="微软雅黑" w:hAnsi="微软雅黑" w:hint="eastAsia"/>
        </w:rPr>
        <w:t>同步</w:t>
      </w:r>
      <w:r>
        <w:rPr>
          <w:rFonts w:ascii="微软雅黑" w:eastAsia="微软雅黑" w:hAnsi="微软雅黑"/>
        </w:rPr>
        <w:t>各自</w:t>
      </w:r>
      <w:r>
        <w:rPr>
          <w:rFonts w:ascii="微软雅黑" w:eastAsia="微软雅黑" w:hAnsi="微软雅黑" w:hint="eastAsia"/>
        </w:rPr>
        <w:t>路由表</w:t>
      </w:r>
      <w:r>
        <w:rPr>
          <w:rFonts w:ascii="微软雅黑" w:eastAsia="微软雅黑" w:hAnsi="微软雅黑"/>
        </w:rPr>
        <w:t>里的显示</w:t>
      </w:r>
    </w:p>
    <w:p w14:paraId="34BD0252" w14:textId="77777777" w:rsidR="0076630D" w:rsidRDefault="00D7272D" w:rsidP="00B10728">
      <w:pPr>
        <w:pStyle w:val="af2"/>
        <w:numPr>
          <w:ilvl w:val="0"/>
          <w:numId w:val="22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搜索</w:t>
      </w:r>
      <w:r>
        <w:rPr>
          <w:rFonts w:ascii="微软雅黑" w:eastAsia="微软雅黑" w:hAnsi="微软雅黑" w:hint="eastAsia"/>
        </w:rPr>
        <w:t>过滤</w:t>
      </w:r>
      <w:r>
        <w:rPr>
          <w:rFonts w:ascii="微软雅黑" w:eastAsia="微软雅黑" w:hAnsi="微软雅黑"/>
        </w:rPr>
        <w:t>，</w:t>
      </w:r>
      <w:r>
        <w:rPr>
          <w:rFonts w:ascii="微软雅黑" w:eastAsia="微软雅黑" w:hAnsi="微软雅黑" w:hint="eastAsia"/>
        </w:rPr>
        <w:t>按</w:t>
      </w:r>
      <w:r>
        <w:rPr>
          <w:rFonts w:ascii="微软雅黑" w:eastAsia="微软雅黑" w:hAnsi="微软雅黑"/>
        </w:rPr>
        <w:t>路由协议</w:t>
      </w:r>
      <w:r>
        <w:rPr>
          <w:rFonts w:ascii="微软雅黑" w:eastAsia="微软雅黑" w:hAnsi="微软雅黑" w:hint="eastAsia"/>
        </w:rPr>
        <w:t>筛选</w:t>
      </w:r>
      <w:r>
        <w:rPr>
          <w:rFonts w:ascii="微软雅黑" w:eastAsia="微软雅黑" w:hAnsi="微软雅黑"/>
        </w:rPr>
        <w:t>，</w:t>
      </w:r>
      <w:r>
        <w:rPr>
          <w:rFonts w:ascii="微软雅黑" w:eastAsia="微软雅黑" w:hAnsi="微软雅黑" w:hint="eastAsia"/>
        </w:rPr>
        <w:t>按</w:t>
      </w:r>
      <w:r>
        <w:rPr>
          <w:rFonts w:ascii="微软雅黑" w:eastAsia="微软雅黑" w:hAnsi="微软雅黑"/>
        </w:rPr>
        <w:t>目的IP地址</w:t>
      </w:r>
      <w:r>
        <w:rPr>
          <w:rFonts w:ascii="微软雅黑" w:eastAsia="微软雅黑" w:hAnsi="微软雅黑" w:hint="eastAsia"/>
        </w:rPr>
        <w:t>/下一跳/出接口</w:t>
      </w:r>
      <w:r>
        <w:rPr>
          <w:rFonts w:ascii="微软雅黑" w:eastAsia="微软雅黑" w:hAnsi="微软雅黑"/>
        </w:rPr>
        <w:t>进行搜索过滤</w:t>
      </w:r>
    </w:p>
    <w:p w14:paraId="520EC2F4" w14:textId="77777777" w:rsidR="0076630D" w:rsidRDefault="00D7272D" w:rsidP="00B10728">
      <w:pPr>
        <w:pStyle w:val="af2"/>
        <w:numPr>
          <w:ilvl w:val="0"/>
          <w:numId w:val="229"/>
        </w:numPr>
        <w:ind w:firstLineChars="0"/>
        <w:rPr>
          <w:rFonts w:ascii="微软雅黑" w:eastAsia="微软雅黑" w:hAnsi="微软雅黑"/>
        </w:rPr>
      </w:pPr>
      <w:r>
        <w:rPr>
          <w:rFonts w:ascii="微软雅黑" w:eastAsia="微软雅黑" w:hAnsi="微软雅黑" w:hint="eastAsia"/>
        </w:rPr>
        <w:t>支持刷新</w:t>
      </w:r>
    </w:p>
    <w:p w14:paraId="1B59E934" w14:textId="77777777" w:rsidR="0076630D" w:rsidRDefault="00D7272D" w:rsidP="00B10728">
      <w:pPr>
        <w:pStyle w:val="af2"/>
        <w:numPr>
          <w:ilvl w:val="0"/>
          <w:numId w:val="22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分页</w:t>
      </w:r>
    </w:p>
    <w:p w14:paraId="63542C35" w14:textId="77777777" w:rsidR="0076630D" w:rsidRDefault="0076630D">
      <w:pPr>
        <w:rPr>
          <w:rFonts w:ascii="微软雅黑" w:eastAsia="微软雅黑" w:hAnsi="微软雅黑"/>
        </w:rPr>
      </w:pPr>
    </w:p>
    <w:p w14:paraId="2F30CF90" w14:textId="77777777" w:rsidR="0076630D" w:rsidRDefault="00D7272D">
      <w:pPr>
        <w:rPr>
          <w:rFonts w:ascii="微软雅黑" w:eastAsia="微软雅黑" w:hAnsi="微软雅黑"/>
          <w:b/>
        </w:rPr>
      </w:pPr>
      <w:r>
        <w:rPr>
          <w:rFonts w:ascii="微软雅黑" w:eastAsia="微软雅黑" w:hAnsi="微软雅黑" w:hint="eastAsia"/>
          <w:b/>
        </w:rPr>
        <w:t>（二）IPv</w:t>
      </w:r>
      <w:r>
        <w:rPr>
          <w:rFonts w:ascii="微软雅黑" w:eastAsia="微软雅黑" w:hAnsi="微软雅黑"/>
          <w:b/>
        </w:rPr>
        <w:t>6</w:t>
      </w:r>
      <w:r>
        <w:rPr>
          <w:rFonts w:ascii="微软雅黑" w:eastAsia="微软雅黑" w:hAnsi="微软雅黑" w:hint="eastAsia"/>
          <w:b/>
        </w:rPr>
        <w:t>路由表</w:t>
      </w:r>
    </w:p>
    <w:p w14:paraId="7E9786C6"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全局配置</w:t>
      </w:r>
      <w:r>
        <w:rPr>
          <w:rFonts w:ascii="微软雅黑" w:eastAsia="微软雅黑" w:hAnsi="微软雅黑"/>
          <w:strike/>
          <w:color w:val="B2B2B2"/>
        </w:rPr>
        <w:t>：</w:t>
      </w:r>
    </w:p>
    <w:p w14:paraId="161A545E" w14:textId="77777777" w:rsidR="0076630D" w:rsidRDefault="00D7272D" w:rsidP="00B10728">
      <w:pPr>
        <w:pStyle w:val="af2"/>
        <w:numPr>
          <w:ilvl w:val="0"/>
          <w:numId w:val="228"/>
        </w:numPr>
        <w:ind w:firstLineChars="0"/>
        <w:rPr>
          <w:rFonts w:ascii="微软雅黑" w:eastAsia="微软雅黑" w:hAnsi="微软雅黑"/>
          <w:strike/>
          <w:color w:val="B2B2B2"/>
        </w:rPr>
      </w:pPr>
      <w:r>
        <w:rPr>
          <w:rFonts w:ascii="微软雅黑" w:eastAsia="微软雅黑" w:hAnsi="微软雅黑" w:hint="eastAsia"/>
          <w:strike/>
          <w:color w:val="B2B2B2"/>
        </w:rPr>
        <w:t>路由转发</w:t>
      </w:r>
      <w:r>
        <w:rPr>
          <w:rFonts w:ascii="微软雅黑" w:eastAsia="微软雅黑" w:hAnsi="微软雅黑"/>
          <w:strike/>
          <w:color w:val="B2B2B2"/>
        </w:rPr>
        <w:t>：【</w:t>
      </w:r>
      <w:r>
        <w:rPr>
          <w:rFonts w:ascii="微软雅黑" w:eastAsia="微软雅黑" w:hAnsi="微软雅黑" w:hint="eastAsia"/>
          <w:strike/>
          <w:color w:val="B2B2B2"/>
        </w:rPr>
        <w:t>开关</w:t>
      </w:r>
      <w:r>
        <w:rPr>
          <w:rFonts w:ascii="微软雅黑" w:eastAsia="微软雅黑" w:hAnsi="微软雅黑"/>
          <w:strike/>
          <w:color w:val="B2B2B2"/>
        </w:rPr>
        <w:t>】</w:t>
      </w:r>
      <w:r>
        <w:rPr>
          <w:rFonts w:ascii="微软雅黑" w:eastAsia="微软雅黑" w:hAnsi="微软雅黑" w:hint="eastAsia"/>
          <w:strike/>
          <w:color w:val="B2B2B2"/>
        </w:rPr>
        <w:t>设置</w:t>
      </w:r>
      <w:r>
        <w:rPr>
          <w:rFonts w:ascii="微软雅黑" w:eastAsia="微软雅黑" w:hAnsi="微软雅黑"/>
          <w:strike/>
          <w:color w:val="B2B2B2"/>
        </w:rPr>
        <w:t>是否进行</w:t>
      </w:r>
      <w:r>
        <w:rPr>
          <w:rFonts w:ascii="微软雅黑" w:eastAsia="微软雅黑" w:hAnsi="微软雅黑" w:hint="eastAsia"/>
          <w:strike/>
          <w:color w:val="B2B2B2"/>
        </w:rPr>
        <w:t>IPv</w:t>
      </w:r>
      <w:r>
        <w:rPr>
          <w:rFonts w:ascii="微软雅黑" w:eastAsia="微软雅黑" w:hAnsi="微软雅黑"/>
          <w:strike/>
          <w:color w:val="B2B2B2"/>
        </w:rPr>
        <w:t>6</w:t>
      </w:r>
      <w:r>
        <w:rPr>
          <w:rFonts w:ascii="微软雅黑" w:eastAsia="微软雅黑" w:hAnsi="微软雅黑" w:hint="eastAsia"/>
          <w:strike/>
          <w:color w:val="B2B2B2"/>
        </w:rPr>
        <w:t>路由转发</w:t>
      </w:r>
      <w:r>
        <w:rPr>
          <w:rFonts w:ascii="微软雅黑" w:eastAsia="微软雅黑" w:hAnsi="微软雅黑"/>
          <w:strike/>
          <w:color w:val="B2B2B2"/>
        </w:rPr>
        <w:t>，默认</w:t>
      </w:r>
      <w:r>
        <w:rPr>
          <w:rFonts w:ascii="微软雅黑" w:eastAsia="微软雅黑" w:hAnsi="微软雅黑" w:hint="eastAsia"/>
          <w:strike/>
          <w:color w:val="B2B2B2"/>
        </w:rPr>
        <w:t>开启</w:t>
      </w:r>
      <w:r>
        <w:rPr>
          <w:rFonts w:ascii="微软雅黑" w:eastAsia="微软雅黑" w:hAnsi="微软雅黑"/>
          <w:strike/>
          <w:color w:val="B2B2B2"/>
        </w:rPr>
        <w:t>。</w:t>
      </w:r>
    </w:p>
    <w:p w14:paraId="0B234623" w14:textId="77777777" w:rsidR="0076630D" w:rsidRDefault="0076630D">
      <w:pPr>
        <w:rPr>
          <w:rFonts w:ascii="微软雅黑" w:eastAsia="微软雅黑" w:hAnsi="微软雅黑"/>
        </w:rPr>
      </w:pPr>
    </w:p>
    <w:p w14:paraId="634651BA" w14:textId="77777777" w:rsidR="0076630D" w:rsidRDefault="00D7272D">
      <w:pPr>
        <w:rPr>
          <w:rFonts w:ascii="微软雅黑" w:eastAsia="微软雅黑" w:hAnsi="微软雅黑"/>
        </w:rPr>
      </w:pPr>
      <w:r>
        <w:rPr>
          <w:rFonts w:ascii="微软雅黑" w:eastAsia="微软雅黑" w:hAnsi="微软雅黑"/>
        </w:rPr>
        <w:t>IPv6</w:t>
      </w:r>
      <w:r>
        <w:rPr>
          <w:rFonts w:ascii="微软雅黑" w:eastAsia="微软雅黑" w:hAnsi="微软雅黑" w:hint="eastAsia"/>
        </w:rPr>
        <w:t>路由表</w:t>
      </w:r>
      <w:r>
        <w:rPr>
          <w:rFonts w:ascii="微软雅黑" w:eastAsia="微软雅黑" w:hAnsi="微软雅黑"/>
        </w:rPr>
        <w:t>：</w:t>
      </w:r>
    </w:p>
    <w:p w14:paraId="1BBA426F" w14:textId="3C44F5BD" w:rsidR="0076630D" w:rsidRDefault="00D7272D" w:rsidP="00B10728">
      <w:pPr>
        <w:pStyle w:val="af2"/>
        <w:numPr>
          <w:ilvl w:val="0"/>
          <w:numId w:val="232"/>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协议</w:t>
      </w:r>
      <w:r w:rsidR="00DC7706">
        <w:rPr>
          <w:rFonts w:ascii="微软雅黑" w:eastAsia="微软雅黑" w:hAnsi="微软雅黑" w:hint="eastAsia"/>
        </w:rPr>
        <w:t>类型</w:t>
      </w:r>
      <w:r>
        <w:rPr>
          <w:rFonts w:ascii="微软雅黑" w:eastAsia="微软雅黑" w:hAnsi="微软雅黑"/>
        </w:rPr>
        <w:t>（</w:t>
      </w:r>
      <w:r w:rsidR="004D52BF">
        <w:rPr>
          <w:rFonts w:ascii="微软雅黑" w:eastAsia="微软雅黑" w:hAnsi="微软雅黑" w:hint="eastAsia"/>
        </w:rPr>
        <w:t>RA|</w:t>
      </w:r>
      <w:r>
        <w:rPr>
          <w:rFonts w:ascii="微软雅黑" w:eastAsia="微软雅黑" w:hAnsi="微软雅黑" w:hint="eastAsia"/>
        </w:rPr>
        <w:t>直连路由</w:t>
      </w:r>
      <w:r>
        <w:rPr>
          <w:rFonts w:ascii="微软雅黑" w:eastAsia="微软雅黑" w:hAnsi="微软雅黑"/>
        </w:rPr>
        <w:t>|静态路由</w:t>
      </w:r>
      <w:r>
        <w:rPr>
          <w:rFonts w:ascii="微软雅黑" w:eastAsia="微软雅黑" w:hAnsi="微软雅黑" w:hint="eastAsia"/>
        </w:rPr>
        <w:t>|</w:t>
      </w:r>
      <w:r>
        <w:rPr>
          <w:rFonts w:ascii="微软雅黑" w:eastAsia="微软雅黑" w:hAnsi="微软雅黑"/>
        </w:rPr>
        <w:t>RIPng|OSPFv3）、</w:t>
      </w:r>
      <w:r>
        <w:rPr>
          <w:rFonts w:ascii="微软雅黑" w:eastAsia="微软雅黑" w:hAnsi="微软雅黑" w:hint="eastAsia"/>
        </w:rPr>
        <w:t>目的</w:t>
      </w:r>
      <w:r>
        <w:rPr>
          <w:rFonts w:ascii="微软雅黑" w:eastAsia="微软雅黑" w:hAnsi="微软雅黑"/>
        </w:rPr>
        <w:t>IPv6地址</w:t>
      </w:r>
      <w:r>
        <w:rPr>
          <w:rFonts w:ascii="微软雅黑" w:eastAsia="微软雅黑" w:hAnsi="微软雅黑" w:hint="eastAsia"/>
        </w:rPr>
        <w:t>、前缀长度</w:t>
      </w:r>
      <w:r>
        <w:rPr>
          <w:rFonts w:ascii="微软雅黑" w:eastAsia="微软雅黑" w:hAnsi="微软雅黑"/>
        </w:rPr>
        <w:t>、优先级、下一跳、出接口</w:t>
      </w:r>
      <w:r>
        <w:rPr>
          <w:rFonts w:ascii="微软雅黑" w:eastAsia="微软雅黑" w:hAnsi="微软雅黑" w:hint="eastAsia"/>
        </w:rPr>
        <w:t>、Flag</w:t>
      </w:r>
      <w:r>
        <w:rPr>
          <w:rFonts w:ascii="微软雅黑" w:eastAsia="微软雅黑" w:hAnsi="微软雅黑"/>
        </w:rPr>
        <w:t>s</w:t>
      </w:r>
      <w:r>
        <w:rPr>
          <w:rFonts w:ascii="微软雅黑" w:eastAsia="微软雅黑" w:hAnsi="微软雅黑" w:hint="eastAsia"/>
          <w:strike/>
          <w:color w:val="B2B2B2"/>
        </w:rPr>
        <w:t>、</w:t>
      </w:r>
      <w:r>
        <w:rPr>
          <w:rFonts w:ascii="微软雅黑" w:eastAsia="微软雅黑" w:hAnsi="微软雅黑"/>
          <w:strike/>
          <w:color w:val="B2B2B2"/>
        </w:rPr>
        <w:t>老化时间（</w:t>
      </w:r>
      <w:r>
        <w:rPr>
          <w:rFonts w:ascii="微软雅黑" w:eastAsia="微软雅黑" w:hAnsi="微软雅黑" w:hint="eastAsia"/>
          <w:strike/>
          <w:color w:val="B2B2B2"/>
        </w:rPr>
        <w:t>仅</w:t>
      </w:r>
      <w:r>
        <w:rPr>
          <w:rFonts w:ascii="微软雅黑" w:eastAsia="微软雅黑" w:hAnsi="微软雅黑"/>
          <w:strike/>
          <w:color w:val="B2B2B2"/>
        </w:rPr>
        <w:t>动态路由有）</w:t>
      </w:r>
    </w:p>
    <w:p w14:paraId="53936B73" w14:textId="22588B33" w:rsidR="0076630D" w:rsidRDefault="00D7272D" w:rsidP="00B10728">
      <w:pPr>
        <w:pStyle w:val="af2"/>
        <w:numPr>
          <w:ilvl w:val="0"/>
          <w:numId w:val="233"/>
        </w:numPr>
        <w:ind w:firstLineChars="0"/>
        <w:rPr>
          <w:rFonts w:ascii="微软雅黑" w:eastAsia="微软雅黑" w:hAnsi="微软雅黑"/>
        </w:rPr>
      </w:pPr>
      <w:r>
        <w:rPr>
          <w:rFonts w:ascii="微软雅黑" w:eastAsia="微软雅黑" w:hAnsi="微软雅黑" w:hint="eastAsia"/>
        </w:rPr>
        <w:t>默认路由：</w:t>
      </w:r>
      <w:r>
        <w:rPr>
          <w:rFonts w:ascii="微软雅黑" w:eastAsia="微软雅黑" w:hAnsi="微软雅黑"/>
        </w:rPr>
        <w:t>默认无。当</w:t>
      </w:r>
      <w:r>
        <w:rPr>
          <w:rFonts w:ascii="微软雅黑" w:eastAsia="微软雅黑" w:hAnsi="微软雅黑" w:hint="eastAsia"/>
        </w:rPr>
        <w:t>使能</w:t>
      </w:r>
      <w:r>
        <w:rPr>
          <w:rFonts w:ascii="微软雅黑" w:eastAsia="微软雅黑" w:hAnsi="微软雅黑"/>
        </w:rPr>
        <w:t>IPv6功能后，才会显示。</w:t>
      </w:r>
      <w:r w:rsidRPr="004238E6">
        <w:rPr>
          <w:rFonts w:ascii="微软雅黑" w:eastAsia="微软雅黑" w:hAnsi="微软雅黑" w:hint="eastAsia"/>
          <w:strike/>
          <w:color w:val="B2B2B2"/>
        </w:rPr>
        <w:t>增删改</w:t>
      </w:r>
      <w:r w:rsidRPr="004238E6">
        <w:rPr>
          <w:rFonts w:ascii="微软雅黑" w:eastAsia="微软雅黑" w:hAnsi="微软雅黑"/>
          <w:strike/>
          <w:color w:val="B2B2B2"/>
        </w:rPr>
        <w:t>逻辑同IPv4默认路由。</w:t>
      </w:r>
      <w:r w:rsidRPr="004238E6">
        <w:rPr>
          <w:rFonts w:ascii="微软雅黑" w:eastAsia="微软雅黑" w:hAnsi="微软雅黑" w:hint="eastAsia"/>
          <w:strike/>
          <w:color w:val="B2B2B2"/>
        </w:rPr>
        <w:t>编辑时</w:t>
      </w:r>
      <w:r w:rsidRPr="004238E6">
        <w:rPr>
          <w:rFonts w:ascii="微软雅黑" w:eastAsia="微软雅黑" w:hAnsi="微软雅黑"/>
          <w:strike/>
          <w:color w:val="B2B2B2"/>
        </w:rPr>
        <w:t>仅能编辑</w:t>
      </w:r>
      <w:r w:rsidRPr="004238E6">
        <w:rPr>
          <w:rFonts w:ascii="微软雅黑" w:eastAsia="微软雅黑" w:hAnsi="微软雅黑" w:hint="eastAsia"/>
          <w:strike/>
          <w:color w:val="B2B2B2"/>
        </w:rPr>
        <w:t>下一跳</w:t>
      </w:r>
      <w:r w:rsidR="004F12AD" w:rsidRPr="004238E6">
        <w:rPr>
          <w:rFonts w:ascii="微软雅黑" w:eastAsia="微软雅黑" w:hAnsi="微软雅黑" w:hint="eastAsia"/>
          <w:strike/>
          <w:color w:val="B2B2B2"/>
        </w:rPr>
        <w:t>（若</w:t>
      </w:r>
      <w:r w:rsidR="004F12AD" w:rsidRPr="004238E6">
        <w:rPr>
          <w:rFonts w:ascii="微软雅黑" w:eastAsia="微软雅黑" w:hAnsi="微软雅黑"/>
          <w:strike/>
          <w:color w:val="B2B2B2"/>
        </w:rPr>
        <w:t>下一跳地址为链路本地地址，则同</w:t>
      </w:r>
      <w:r w:rsidR="004F12AD" w:rsidRPr="004238E6">
        <w:rPr>
          <w:rFonts w:ascii="微软雅黑" w:eastAsia="微软雅黑" w:hAnsi="微软雅黑" w:hint="eastAsia"/>
          <w:strike/>
          <w:color w:val="B2B2B2"/>
        </w:rPr>
        <w:t>时</w:t>
      </w:r>
      <w:r w:rsidR="004F12AD" w:rsidRPr="004238E6">
        <w:rPr>
          <w:rFonts w:ascii="微软雅黑" w:eastAsia="微软雅黑" w:hAnsi="微软雅黑"/>
          <w:strike/>
          <w:color w:val="B2B2B2"/>
        </w:rPr>
        <w:t>支持编辑下一跳和出接口</w:t>
      </w:r>
      <w:r w:rsidR="004F12AD" w:rsidRPr="004238E6">
        <w:rPr>
          <w:rFonts w:ascii="微软雅黑" w:eastAsia="微软雅黑" w:hAnsi="微软雅黑" w:hint="eastAsia"/>
          <w:strike/>
          <w:color w:val="B2B2B2"/>
        </w:rPr>
        <w:t>）</w:t>
      </w:r>
      <w:r w:rsidRPr="004238E6">
        <w:rPr>
          <w:rFonts w:ascii="微软雅黑" w:eastAsia="微软雅黑" w:hAnsi="微软雅黑" w:hint="eastAsia"/>
          <w:strike/>
          <w:color w:val="B2B2B2"/>
        </w:rPr>
        <w:t>；</w:t>
      </w:r>
      <w:r w:rsidRPr="004238E6">
        <w:rPr>
          <w:rFonts w:ascii="微软雅黑" w:eastAsia="微软雅黑" w:hAnsi="微软雅黑"/>
          <w:strike/>
          <w:color w:val="B2B2B2"/>
        </w:rPr>
        <w:t>删除时，若VLAN IPv6接口使能，</w:t>
      </w:r>
      <w:r w:rsidRPr="004238E6">
        <w:rPr>
          <w:rFonts w:ascii="微软雅黑" w:eastAsia="微软雅黑" w:hAnsi="微软雅黑" w:hint="eastAsia"/>
          <w:strike/>
          <w:color w:val="B2B2B2"/>
        </w:rPr>
        <w:t>需</w:t>
      </w:r>
      <w:r w:rsidRPr="004238E6">
        <w:rPr>
          <w:rFonts w:ascii="微软雅黑" w:eastAsia="微软雅黑" w:hAnsi="微软雅黑"/>
          <w:strike/>
          <w:color w:val="B2B2B2"/>
        </w:rPr>
        <w:t>二次确认</w:t>
      </w:r>
      <w:r w:rsidRPr="004238E6">
        <w:rPr>
          <w:rFonts w:ascii="微软雅黑" w:eastAsia="微软雅黑" w:hAnsi="微软雅黑" w:hint="eastAsia"/>
          <w:strike/>
          <w:color w:val="B2B2B2"/>
        </w:rPr>
        <w:t>，</w:t>
      </w:r>
      <w:r w:rsidRPr="004238E6">
        <w:rPr>
          <w:rFonts w:ascii="微软雅黑" w:eastAsia="微软雅黑" w:hAnsi="微软雅黑"/>
          <w:strike/>
          <w:color w:val="B2B2B2"/>
        </w:rPr>
        <w:t>并提供风险说明”</w:t>
      </w:r>
      <w:r w:rsidRPr="004238E6">
        <w:rPr>
          <w:rFonts w:ascii="微软雅黑" w:eastAsia="微软雅黑" w:hAnsi="微软雅黑" w:hint="eastAsia"/>
          <w:strike/>
          <w:color w:val="B2B2B2"/>
        </w:rPr>
        <w:t>一旦删除</w:t>
      </w:r>
      <w:r w:rsidRPr="004238E6">
        <w:rPr>
          <w:rFonts w:ascii="微软雅黑" w:eastAsia="微软雅黑" w:hAnsi="微软雅黑"/>
          <w:strike/>
          <w:color w:val="B2B2B2"/>
        </w:rPr>
        <w:t>，可能导致交换机</w:t>
      </w:r>
      <w:r w:rsidRPr="004238E6">
        <w:rPr>
          <w:rFonts w:ascii="微软雅黑" w:eastAsia="微软雅黑" w:hAnsi="微软雅黑" w:hint="eastAsia"/>
          <w:strike/>
          <w:color w:val="B2B2B2"/>
        </w:rPr>
        <w:t>托管</w:t>
      </w:r>
      <w:r w:rsidRPr="004238E6">
        <w:rPr>
          <w:rFonts w:ascii="微软雅黑" w:eastAsia="微软雅黑" w:hAnsi="微软雅黑"/>
          <w:strike/>
          <w:color w:val="B2B2B2"/>
        </w:rPr>
        <w:t>而无法</w:t>
      </w:r>
      <w:r w:rsidRPr="004238E6">
        <w:rPr>
          <w:rFonts w:ascii="微软雅黑" w:eastAsia="微软雅黑" w:hAnsi="微软雅黑" w:hint="eastAsia"/>
          <w:strike/>
          <w:color w:val="B2B2B2"/>
        </w:rPr>
        <w:t>通过</w:t>
      </w:r>
      <w:r w:rsidRPr="004238E6">
        <w:rPr>
          <w:rFonts w:ascii="微软雅黑" w:eastAsia="微软雅黑" w:hAnsi="微软雅黑"/>
          <w:strike/>
          <w:color w:val="B2B2B2"/>
        </w:rPr>
        <w:t>IPv6地址进行远程访问</w:t>
      </w:r>
      <w:r w:rsidRPr="004238E6">
        <w:rPr>
          <w:rFonts w:ascii="微软雅黑" w:eastAsia="微软雅黑" w:hAnsi="微软雅黑" w:hint="eastAsia"/>
          <w:strike/>
          <w:color w:val="B2B2B2"/>
        </w:rPr>
        <w:t>”。</w:t>
      </w:r>
    </w:p>
    <w:p w14:paraId="598DED6C" w14:textId="77777777" w:rsidR="0076630D" w:rsidRDefault="00D7272D" w:rsidP="00B10728">
      <w:pPr>
        <w:pStyle w:val="af2"/>
        <w:numPr>
          <w:ilvl w:val="0"/>
          <w:numId w:val="233"/>
        </w:numPr>
        <w:ind w:firstLineChars="0"/>
        <w:rPr>
          <w:rFonts w:ascii="微软雅黑" w:eastAsia="微软雅黑" w:hAnsi="微软雅黑"/>
        </w:rPr>
      </w:pPr>
      <w:r>
        <w:rPr>
          <w:rFonts w:ascii="微软雅黑" w:eastAsia="微软雅黑" w:hAnsi="微软雅黑" w:hint="eastAsia"/>
        </w:rPr>
        <w:t>直连路由：跟随</w:t>
      </w:r>
      <w:r>
        <w:rPr>
          <w:rFonts w:ascii="微软雅黑" w:eastAsia="微软雅黑" w:hAnsi="微软雅黑"/>
        </w:rPr>
        <w:t>IPv6</w:t>
      </w:r>
      <w:r>
        <w:rPr>
          <w:rFonts w:ascii="微软雅黑" w:eastAsia="微软雅黑" w:hAnsi="微软雅黑" w:hint="eastAsia"/>
        </w:rPr>
        <w:t>接口</w:t>
      </w:r>
      <w:r>
        <w:rPr>
          <w:rFonts w:ascii="微软雅黑" w:eastAsia="微软雅黑" w:hAnsi="微软雅黑"/>
        </w:rPr>
        <w:t>自动</w:t>
      </w:r>
      <w:r>
        <w:rPr>
          <w:rFonts w:ascii="微软雅黑" w:eastAsia="微软雅黑" w:hAnsi="微软雅黑" w:hint="eastAsia"/>
        </w:rPr>
        <w:t>生成</w:t>
      </w:r>
      <w:r>
        <w:rPr>
          <w:rFonts w:ascii="微软雅黑" w:eastAsia="微软雅黑" w:hAnsi="微软雅黑"/>
        </w:rPr>
        <w:t>和</w:t>
      </w:r>
      <w:r>
        <w:rPr>
          <w:rFonts w:ascii="微软雅黑" w:eastAsia="微软雅黑" w:hAnsi="微软雅黑" w:hint="eastAsia"/>
        </w:rPr>
        <w:t>删除，</w:t>
      </w:r>
      <w:r>
        <w:rPr>
          <w:rFonts w:ascii="微软雅黑" w:eastAsia="微软雅黑" w:hAnsi="微软雅黑"/>
        </w:rPr>
        <w:t>不可编辑</w:t>
      </w:r>
      <w:r>
        <w:rPr>
          <w:rFonts w:ascii="微软雅黑" w:eastAsia="微软雅黑" w:hAnsi="微软雅黑" w:hint="eastAsia"/>
        </w:rPr>
        <w:t>。列表默认无直连路由</w:t>
      </w:r>
    </w:p>
    <w:p w14:paraId="34DA2F7D" w14:textId="77777777" w:rsidR="0076630D" w:rsidRDefault="00D7272D" w:rsidP="00B10728">
      <w:pPr>
        <w:pStyle w:val="af2"/>
        <w:numPr>
          <w:ilvl w:val="0"/>
          <w:numId w:val="233"/>
        </w:numPr>
        <w:ind w:firstLineChars="0"/>
        <w:rPr>
          <w:rFonts w:ascii="微软雅黑" w:eastAsia="微软雅黑" w:hAnsi="微软雅黑"/>
        </w:rPr>
      </w:pPr>
      <w:r>
        <w:rPr>
          <w:rFonts w:ascii="微软雅黑" w:eastAsia="微软雅黑" w:hAnsi="微软雅黑" w:hint="eastAsia"/>
        </w:rPr>
        <w:t>静态路由与</w:t>
      </w:r>
      <w:r>
        <w:rPr>
          <w:rFonts w:ascii="微软雅黑" w:eastAsia="微软雅黑" w:hAnsi="微软雅黑"/>
        </w:rPr>
        <w:t>动态路由同步各自路由表</w:t>
      </w:r>
      <w:r>
        <w:rPr>
          <w:rFonts w:ascii="微软雅黑" w:eastAsia="微软雅黑" w:hAnsi="微软雅黑" w:hint="eastAsia"/>
        </w:rPr>
        <w:t>里</w:t>
      </w:r>
      <w:r>
        <w:rPr>
          <w:rFonts w:ascii="微软雅黑" w:eastAsia="微软雅黑" w:hAnsi="微软雅黑"/>
        </w:rPr>
        <w:t>的显示</w:t>
      </w:r>
    </w:p>
    <w:p w14:paraId="315C8D6D" w14:textId="77777777" w:rsidR="0076630D" w:rsidRDefault="00D7272D" w:rsidP="00B10728">
      <w:pPr>
        <w:pStyle w:val="af2"/>
        <w:numPr>
          <w:ilvl w:val="0"/>
          <w:numId w:val="23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搜索</w:t>
      </w:r>
      <w:r>
        <w:rPr>
          <w:rFonts w:ascii="微软雅黑" w:eastAsia="微软雅黑" w:hAnsi="微软雅黑" w:hint="eastAsia"/>
        </w:rPr>
        <w:t>过滤</w:t>
      </w:r>
      <w:r>
        <w:rPr>
          <w:rFonts w:ascii="微软雅黑" w:eastAsia="微软雅黑" w:hAnsi="微软雅黑"/>
        </w:rPr>
        <w:t>，</w:t>
      </w:r>
      <w:r>
        <w:rPr>
          <w:rFonts w:ascii="微软雅黑" w:eastAsia="微软雅黑" w:hAnsi="微软雅黑" w:hint="eastAsia"/>
        </w:rPr>
        <w:t>按</w:t>
      </w:r>
      <w:r>
        <w:rPr>
          <w:rFonts w:ascii="微软雅黑" w:eastAsia="微软雅黑" w:hAnsi="微软雅黑"/>
        </w:rPr>
        <w:t>路由协议</w:t>
      </w:r>
      <w:r>
        <w:rPr>
          <w:rFonts w:ascii="微软雅黑" w:eastAsia="微软雅黑" w:hAnsi="微软雅黑" w:hint="eastAsia"/>
        </w:rPr>
        <w:t>筛选</w:t>
      </w:r>
      <w:r>
        <w:rPr>
          <w:rFonts w:ascii="微软雅黑" w:eastAsia="微软雅黑" w:hAnsi="微软雅黑"/>
        </w:rPr>
        <w:t>，</w:t>
      </w:r>
      <w:r>
        <w:rPr>
          <w:rFonts w:ascii="微软雅黑" w:eastAsia="微软雅黑" w:hAnsi="微软雅黑" w:hint="eastAsia"/>
        </w:rPr>
        <w:t>按</w:t>
      </w:r>
      <w:r>
        <w:rPr>
          <w:rFonts w:ascii="微软雅黑" w:eastAsia="微软雅黑" w:hAnsi="微软雅黑"/>
        </w:rPr>
        <w:t>目的IP地址</w:t>
      </w:r>
      <w:r>
        <w:rPr>
          <w:rFonts w:ascii="微软雅黑" w:eastAsia="微软雅黑" w:hAnsi="微软雅黑" w:hint="eastAsia"/>
        </w:rPr>
        <w:t>/下一跳/出接口</w:t>
      </w:r>
      <w:r>
        <w:rPr>
          <w:rFonts w:ascii="微软雅黑" w:eastAsia="微软雅黑" w:hAnsi="微软雅黑"/>
        </w:rPr>
        <w:t>进行搜索过滤</w:t>
      </w:r>
    </w:p>
    <w:p w14:paraId="46AA5F38" w14:textId="77777777" w:rsidR="0076630D" w:rsidRDefault="00D7272D" w:rsidP="00B10728">
      <w:pPr>
        <w:pStyle w:val="af2"/>
        <w:numPr>
          <w:ilvl w:val="0"/>
          <w:numId w:val="232"/>
        </w:numPr>
        <w:ind w:firstLineChars="0"/>
        <w:rPr>
          <w:rFonts w:ascii="微软雅黑" w:eastAsia="微软雅黑" w:hAnsi="微软雅黑"/>
        </w:rPr>
      </w:pPr>
      <w:r>
        <w:rPr>
          <w:rFonts w:ascii="微软雅黑" w:eastAsia="微软雅黑" w:hAnsi="微软雅黑" w:hint="eastAsia"/>
        </w:rPr>
        <w:t>支持刷新</w:t>
      </w:r>
    </w:p>
    <w:p w14:paraId="1113D245" w14:textId="77777777" w:rsidR="0076630D" w:rsidRDefault="00D7272D" w:rsidP="00B10728">
      <w:pPr>
        <w:pStyle w:val="af2"/>
        <w:numPr>
          <w:ilvl w:val="0"/>
          <w:numId w:val="232"/>
        </w:numPr>
        <w:ind w:firstLineChars="0"/>
        <w:rPr>
          <w:rFonts w:ascii="微软雅黑" w:eastAsia="微软雅黑" w:hAnsi="微软雅黑"/>
        </w:rPr>
      </w:pPr>
      <w:r>
        <w:rPr>
          <w:rFonts w:ascii="微软雅黑" w:eastAsia="微软雅黑" w:hAnsi="微软雅黑" w:hint="eastAsia"/>
        </w:rPr>
        <w:t>支持分页</w:t>
      </w:r>
    </w:p>
    <w:p w14:paraId="40765C43" w14:textId="77777777" w:rsidR="0076630D" w:rsidRDefault="0076630D">
      <w:pPr>
        <w:rPr>
          <w:rFonts w:ascii="微软雅黑" w:eastAsia="微软雅黑" w:hAnsi="微软雅黑"/>
        </w:rPr>
      </w:pPr>
    </w:p>
    <w:p w14:paraId="17BE3CDA" w14:textId="77777777" w:rsidR="0076630D" w:rsidRDefault="0076630D">
      <w:pPr>
        <w:rPr>
          <w:rFonts w:ascii="微软雅黑" w:eastAsia="微软雅黑" w:hAnsi="微软雅黑"/>
        </w:rPr>
      </w:pPr>
    </w:p>
    <w:p w14:paraId="783127BF" w14:textId="77777777" w:rsidR="0076630D" w:rsidRDefault="00D7272D">
      <w:pPr>
        <w:pStyle w:val="20"/>
        <w:numPr>
          <w:ilvl w:val="1"/>
          <w:numId w:val="1"/>
        </w:numPr>
        <w:rPr>
          <w:rFonts w:ascii="微软雅黑" w:eastAsia="微软雅黑" w:hAnsi="微软雅黑"/>
        </w:rPr>
      </w:pPr>
      <w:bookmarkStart w:id="358" w:name="_静态路由/Static_Routing_(FP1D)"/>
      <w:bookmarkStart w:id="359" w:name="_Toc149138835"/>
      <w:bookmarkEnd w:id="358"/>
      <w:r>
        <w:rPr>
          <w:rFonts w:ascii="微软雅黑" w:eastAsia="微软雅黑" w:hAnsi="微软雅黑" w:hint="eastAsia"/>
        </w:rPr>
        <w:t>静态路由/</w:t>
      </w:r>
      <w:r>
        <w:rPr>
          <w:rFonts w:ascii="微软雅黑" w:eastAsia="微软雅黑" w:hAnsi="微软雅黑"/>
        </w:rPr>
        <w:t>Static Routing</w:t>
      </w:r>
      <w:r>
        <w:rPr>
          <w:rFonts w:ascii="微软雅黑" w:eastAsia="微软雅黑" w:hAnsi="微软雅黑"/>
          <w:color w:val="EEECE1" w:themeColor="background2"/>
          <w:highlight w:val="blue"/>
        </w:rPr>
        <w:t xml:space="preserve"> (FP1D)</w:t>
      </w:r>
      <w:bookmarkEnd w:id="359"/>
    </w:p>
    <w:p w14:paraId="10CEBF34" w14:textId="77777777" w:rsidR="0076630D" w:rsidRDefault="00D7272D">
      <w:pPr>
        <w:rPr>
          <w:rFonts w:ascii="微软雅黑" w:eastAsia="微软雅黑" w:hAnsi="微软雅黑"/>
        </w:rPr>
      </w:pPr>
      <w:r>
        <w:rPr>
          <w:rFonts w:ascii="微软雅黑" w:eastAsia="微软雅黑" w:hAnsi="微软雅黑" w:hint="eastAsia"/>
        </w:rPr>
        <w:t>【功能概述】</w:t>
      </w:r>
    </w:p>
    <w:p w14:paraId="6689E842" w14:textId="77777777" w:rsidR="0076630D" w:rsidRDefault="00D7272D">
      <w:pPr>
        <w:ind w:firstLine="420"/>
        <w:rPr>
          <w:rFonts w:ascii="微软雅黑" w:eastAsia="微软雅黑" w:hAnsi="微软雅黑"/>
        </w:rPr>
      </w:pPr>
      <w:r>
        <w:rPr>
          <w:rFonts w:ascii="微软雅黑" w:eastAsia="微软雅黑" w:hAnsi="微软雅黑" w:hint="eastAsia"/>
        </w:rPr>
        <w:t>一种</w:t>
      </w:r>
      <w:r>
        <w:rPr>
          <w:rFonts w:ascii="微软雅黑" w:eastAsia="微软雅黑" w:hAnsi="微软雅黑"/>
        </w:rPr>
        <w:t>需要管理员手动</w:t>
      </w:r>
      <w:r>
        <w:rPr>
          <w:rFonts w:ascii="微软雅黑" w:eastAsia="微软雅黑" w:hAnsi="微软雅黑" w:hint="eastAsia"/>
        </w:rPr>
        <w:t>配置</w:t>
      </w:r>
      <w:r>
        <w:rPr>
          <w:rFonts w:ascii="微软雅黑" w:eastAsia="微软雅黑" w:hAnsi="微软雅黑"/>
        </w:rPr>
        <w:t>的特殊路由</w:t>
      </w:r>
      <w:r>
        <w:rPr>
          <w:rFonts w:ascii="微软雅黑" w:eastAsia="微软雅黑" w:hAnsi="微软雅黑" w:hint="eastAsia"/>
        </w:rPr>
        <w:t>。</w:t>
      </w:r>
    </w:p>
    <w:p w14:paraId="53A018EC" w14:textId="77777777" w:rsidR="0076630D" w:rsidRDefault="00D7272D">
      <w:pPr>
        <w:ind w:firstLine="420"/>
        <w:rPr>
          <w:rFonts w:ascii="微软雅黑" w:eastAsia="微软雅黑" w:hAnsi="微软雅黑"/>
        </w:rPr>
      </w:pPr>
      <w:r>
        <w:rPr>
          <w:rFonts w:ascii="微软雅黑" w:eastAsia="微软雅黑" w:hAnsi="微软雅黑" w:hint="eastAsia"/>
        </w:rPr>
        <w:t>静态路由</w:t>
      </w:r>
      <w:r>
        <w:rPr>
          <w:rFonts w:ascii="微软雅黑" w:eastAsia="微软雅黑" w:hAnsi="微软雅黑"/>
        </w:rPr>
        <w:t>在不同网络环境中有不同的目的：</w:t>
      </w:r>
    </w:p>
    <w:p w14:paraId="3FE8F39F" w14:textId="77777777" w:rsidR="0076630D" w:rsidRDefault="00D7272D" w:rsidP="00B10728">
      <w:pPr>
        <w:pStyle w:val="af2"/>
        <w:numPr>
          <w:ilvl w:val="0"/>
          <w:numId w:val="234"/>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网络结构比较简单时，只需配置静态路由就可以使</w:t>
      </w:r>
      <w:r>
        <w:rPr>
          <w:rFonts w:ascii="微软雅黑" w:eastAsia="微软雅黑" w:hAnsi="微软雅黑" w:hint="eastAsia"/>
        </w:rPr>
        <w:t>网络</w:t>
      </w:r>
      <w:r>
        <w:rPr>
          <w:rFonts w:ascii="微软雅黑" w:eastAsia="微软雅黑" w:hAnsi="微软雅黑"/>
        </w:rPr>
        <w:t>正常工作</w:t>
      </w:r>
    </w:p>
    <w:p w14:paraId="66D6E517" w14:textId="77777777" w:rsidR="0076630D" w:rsidRDefault="00D7272D" w:rsidP="00B10728">
      <w:pPr>
        <w:pStyle w:val="af2"/>
        <w:numPr>
          <w:ilvl w:val="0"/>
          <w:numId w:val="234"/>
        </w:numPr>
        <w:ind w:firstLineChars="0"/>
        <w:rPr>
          <w:rFonts w:ascii="微软雅黑" w:eastAsia="微软雅黑" w:hAnsi="微软雅黑"/>
        </w:rPr>
      </w:pPr>
      <w:r>
        <w:rPr>
          <w:rFonts w:ascii="微软雅黑" w:eastAsia="微软雅黑" w:hAnsi="微软雅黑" w:hint="eastAsia"/>
        </w:rPr>
        <w:lastRenderedPageBreak/>
        <w:t>在</w:t>
      </w:r>
      <w:r>
        <w:rPr>
          <w:rFonts w:ascii="微软雅黑" w:eastAsia="微软雅黑" w:hAnsi="微软雅黑"/>
        </w:rPr>
        <w:t>复杂网络环境中，配置静态路由可以改进网络的性能，并</w:t>
      </w:r>
      <w:r>
        <w:rPr>
          <w:rFonts w:ascii="微软雅黑" w:eastAsia="微软雅黑" w:hAnsi="微软雅黑" w:hint="eastAsia"/>
        </w:rPr>
        <w:t>可</w:t>
      </w:r>
      <w:r>
        <w:rPr>
          <w:rFonts w:ascii="微软雅黑" w:eastAsia="微软雅黑" w:hAnsi="微软雅黑"/>
        </w:rPr>
        <w:t>为重要的应用保证带宽</w:t>
      </w:r>
    </w:p>
    <w:p w14:paraId="5D1F8463" w14:textId="77777777" w:rsidR="0076630D" w:rsidRDefault="00D7272D">
      <w:pPr>
        <w:ind w:firstLine="420"/>
        <w:rPr>
          <w:rFonts w:ascii="微软雅黑" w:eastAsia="微软雅黑" w:hAnsi="微软雅黑"/>
        </w:rPr>
      </w:pPr>
      <w:r>
        <w:rPr>
          <w:rFonts w:ascii="微软雅黑" w:eastAsia="微软雅黑" w:hAnsi="微软雅黑" w:hint="eastAsia"/>
        </w:rPr>
        <w:t>但</w:t>
      </w:r>
      <w:r>
        <w:rPr>
          <w:rFonts w:ascii="微软雅黑" w:eastAsia="微软雅黑" w:hAnsi="微软雅黑"/>
        </w:rPr>
        <w:t>当网络发生故障</w:t>
      </w:r>
      <w:r>
        <w:rPr>
          <w:rFonts w:ascii="微软雅黑" w:eastAsia="微软雅黑" w:hAnsi="微软雅黑" w:hint="eastAsia"/>
        </w:rPr>
        <w:t>或</w:t>
      </w:r>
      <w:r>
        <w:rPr>
          <w:rFonts w:ascii="微软雅黑" w:eastAsia="微软雅黑" w:hAnsi="微软雅黑"/>
        </w:rPr>
        <w:t>拓扑</w:t>
      </w:r>
      <w:r>
        <w:rPr>
          <w:rFonts w:ascii="微软雅黑" w:eastAsia="微软雅黑" w:hAnsi="微软雅黑" w:hint="eastAsia"/>
        </w:rPr>
        <w:t>发生</w:t>
      </w:r>
      <w:r>
        <w:rPr>
          <w:rFonts w:ascii="微软雅黑" w:eastAsia="微软雅黑" w:hAnsi="微软雅黑"/>
        </w:rPr>
        <w:t>变化时，</w:t>
      </w:r>
      <w:r>
        <w:rPr>
          <w:rFonts w:ascii="微软雅黑" w:eastAsia="微软雅黑" w:hAnsi="微软雅黑" w:hint="eastAsia"/>
        </w:rPr>
        <w:t>静态路由</w:t>
      </w:r>
      <w:r>
        <w:rPr>
          <w:rFonts w:ascii="微软雅黑" w:eastAsia="微软雅黑" w:hAnsi="微软雅黑"/>
        </w:rPr>
        <w:t>不会自动更新</w:t>
      </w:r>
      <w:r>
        <w:rPr>
          <w:rFonts w:ascii="微软雅黑" w:eastAsia="微软雅黑" w:hAnsi="微软雅黑" w:hint="eastAsia"/>
        </w:rPr>
        <w:t>，</w:t>
      </w:r>
      <w:r>
        <w:rPr>
          <w:rFonts w:ascii="微软雅黑" w:eastAsia="微软雅黑" w:hAnsi="微软雅黑"/>
        </w:rPr>
        <w:t>必须重新手动配置。</w:t>
      </w:r>
    </w:p>
    <w:p w14:paraId="1D26AC6C" w14:textId="77777777" w:rsidR="0076630D" w:rsidRDefault="00D7272D">
      <w:pPr>
        <w:ind w:firstLine="420"/>
        <w:rPr>
          <w:rFonts w:ascii="微软雅黑" w:eastAsia="微软雅黑" w:hAnsi="微软雅黑"/>
        </w:rPr>
      </w:pPr>
      <w:r>
        <w:rPr>
          <w:rFonts w:ascii="微软雅黑" w:eastAsia="微软雅黑" w:hAnsi="微软雅黑" w:hint="eastAsia"/>
        </w:rPr>
        <w:t>静态路由</w:t>
      </w:r>
      <w:r>
        <w:rPr>
          <w:rFonts w:ascii="微软雅黑" w:eastAsia="微软雅黑" w:hAnsi="微软雅黑"/>
        </w:rPr>
        <w:t>有五个主要的参数：</w:t>
      </w:r>
      <w:r>
        <w:rPr>
          <w:rFonts w:ascii="微软雅黑" w:eastAsia="微软雅黑" w:hAnsi="微软雅黑" w:hint="eastAsia"/>
        </w:rPr>
        <w:t>目的</w:t>
      </w:r>
      <w:r>
        <w:rPr>
          <w:rFonts w:ascii="微软雅黑" w:eastAsia="微软雅黑" w:hAnsi="微软雅黑"/>
        </w:rPr>
        <w:t>地址和掩码</w:t>
      </w:r>
      <w:r>
        <w:rPr>
          <w:rFonts w:ascii="微软雅黑" w:eastAsia="微软雅黑" w:hAnsi="微软雅黑" w:hint="eastAsia"/>
        </w:rPr>
        <w:t>、</w:t>
      </w:r>
      <w:r>
        <w:rPr>
          <w:rFonts w:ascii="微软雅黑" w:eastAsia="微软雅黑" w:hAnsi="微软雅黑"/>
        </w:rPr>
        <w:t>出接口和下一跳地址、优先级。</w:t>
      </w:r>
    </w:p>
    <w:p w14:paraId="6FB178A2" w14:textId="77777777" w:rsidR="0076630D" w:rsidRDefault="00D7272D">
      <w:pPr>
        <w:ind w:firstLine="420"/>
        <w:rPr>
          <w:rFonts w:ascii="微软雅黑" w:eastAsia="微软雅黑" w:hAnsi="微软雅黑"/>
        </w:rPr>
      </w:pPr>
      <w:r>
        <w:rPr>
          <w:rFonts w:ascii="微软雅黑" w:eastAsia="微软雅黑" w:hAnsi="微软雅黑" w:hint="eastAsia"/>
          <w:b/>
        </w:rPr>
        <w:t>目的地址</w:t>
      </w:r>
      <w:r>
        <w:rPr>
          <w:rFonts w:ascii="微软雅黑" w:eastAsia="微软雅黑" w:hAnsi="微软雅黑"/>
          <w:b/>
        </w:rPr>
        <w:t>和掩码：</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的</w:t>
      </w:r>
      <w:r>
        <w:rPr>
          <w:rFonts w:ascii="微软雅黑" w:eastAsia="微软雅黑" w:hAnsi="微软雅黑"/>
        </w:rPr>
        <w:t>目的地址为点分十进制格式，掩码可以用点分十进制表示，也可用</w:t>
      </w:r>
      <w:r>
        <w:rPr>
          <w:rFonts w:ascii="微软雅黑" w:eastAsia="微软雅黑" w:hAnsi="微软雅黑" w:hint="eastAsia"/>
        </w:rPr>
        <w:t>掩码</w:t>
      </w:r>
      <w:r>
        <w:rPr>
          <w:rFonts w:ascii="微软雅黑" w:eastAsia="微软雅黑" w:hAnsi="微软雅黑"/>
        </w:rPr>
        <w:t>长度表示。IPv6</w:t>
      </w:r>
      <w:r>
        <w:rPr>
          <w:rFonts w:ascii="微软雅黑" w:eastAsia="微软雅黑" w:hAnsi="微软雅黑" w:hint="eastAsia"/>
        </w:rPr>
        <w:t>的</w:t>
      </w:r>
      <w:r>
        <w:rPr>
          <w:rFonts w:ascii="微软雅黑" w:eastAsia="微软雅黑" w:hAnsi="微软雅黑"/>
        </w:rPr>
        <w:t>目的地址</w:t>
      </w:r>
      <w:r>
        <w:rPr>
          <w:rFonts w:ascii="微软雅黑" w:eastAsia="微软雅黑" w:hAnsi="微软雅黑" w:hint="eastAsia"/>
        </w:rPr>
        <w:t>为128</w:t>
      </w:r>
      <w:r>
        <w:rPr>
          <w:rFonts w:ascii="微软雅黑" w:eastAsia="微软雅黑" w:hAnsi="微软雅黑"/>
        </w:rPr>
        <w:t>bit</w:t>
      </w:r>
      <w:r>
        <w:rPr>
          <w:rFonts w:ascii="微软雅黑" w:eastAsia="微软雅黑" w:hAnsi="微软雅黑" w:hint="eastAsia"/>
        </w:rPr>
        <w:t>，</w:t>
      </w:r>
      <w:r>
        <w:rPr>
          <w:rFonts w:ascii="微软雅黑" w:eastAsia="微软雅黑" w:hAnsi="微软雅黑"/>
        </w:rPr>
        <w:t>通常为</w:t>
      </w:r>
      <w:r>
        <w:rPr>
          <w:rFonts w:ascii="微软雅黑" w:eastAsia="微软雅黑" w:hAnsi="微软雅黑" w:hint="eastAsia"/>
        </w:rPr>
        <w:t>8组</w:t>
      </w:r>
      <w:r>
        <w:rPr>
          <w:rFonts w:ascii="微软雅黑" w:eastAsia="微软雅黑" w:hAnsi="微软雅黑"/>
        </w:rPr>
        <w:t>，</w:t>
      </w:r>
      <w:r>
        <w:rPr>
          <w:rFonts w:ascii="微软雅黑" w:eastAsia="微软雅黑" w:hAnsi="微软雅黑" w:hint="eastAsia"/>
        </w:rPr>
        <w:t>每组4个</w:t>
      </w:r>
      <w:r>
        <w:rPr>
          <w:rFonts w:ascii="微软雅黑" w:eastAsia="微软雅黑" w:hAnsi="微软雅黑"/>
        </w:rPr>
        <w:t>十六进制数的形式，每组十六进制数</w:t>
      </w:r>
      <w:r>
        <w:rPr>
          <w:rFonts w:ascii="微软雅黑" w:eastAsia="微软雅黑" w:hAnsi="微软雅黑" w:hint="eastAsia"/>
        </w:rPr>
        <w:t>间</w:t>
      </w:r>
      <w:r>
        <w:rPr>
          <w:rFonts w:ascii="微软雅黑" w:eastAsia="微软雅黑" w:hAnsi="微软雅黑"/>
        </w:rPr>
        <w:t>用冒号分隔</w:t>
      </w:r>
      <w:r>
        <w:rPr>
          <w:rFonts w:ascii="微软雅黑" w:eastAsia="微软雅黑" w:hAnsi="微软雅黑" w:hint="eastAsia"/>
        </w:rPr>
        <w:t>，</w:t>
      </w:r>
      <w:r>
        <w:rPr>
          <w:rFonts w:ascii="微软雅黑" w:eastAsia="微软雅黑" w:hAnsi="微软雅黑"/>
        </w:rPr>
        <w:t>掩码一般用</w:t>
      </w:r>
      <w:r>
        <w:rPr>
          <w:rFonts w:ascii="微软雅黑" w:eastAsia="微软雅黑" w:hAnsi="微软雅黑" w:hint="eastAsia"/>
        </w:rPr>
        <w:t>掩码长度表示</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目的</w:t>
      </w:r>
      <w:r>
        <w:rPr>
          <w:rFonts w:ascii="微软雅黑" w:eastAsia="微软雅黑" w:hAnsi="微软雅黑" w:hint="eastAsia"/>
        </w:rPr>
        <w:t>地址</w:t>
      </w:r>
      <w:r>
        <w:rPr>
          <w:rFonts w:ascii="微软雅黑" w:eastAsia="微软雅黑" w:hAnsi="微软雅黑"/>
        </w:rPr>
        <w:t>和掩码都为零时，表示静态缺省路由。</w:t>
      </w:r>
    </w:p>
    <w:p w14:paraId="066DD10C" w14:textId="77777777" w:rsidR="0076630D" w:rsidRDefault="00D7272D">
      <w:pPr>
        <w:ind w:firstLine="420"/>
        <w:rPr>
          <w:rFonts w:ascii="微软雅黑" w:eastAsia="微软雅黑" w:hAnsi="微软雅黑"/>
        </w:rPr>
      </w:pPr>
      <w:r>
        <w:rPr>
          <w:rFonts w:ascii="微软雅黑" w:eastAsia="微软雅黑" w:hAnsi="微软雅黑" w:hint="eastAsia"/>
          <w:b/>
        </w:rPr>
        <w:t>出接口</w:t>
      </w:r>
      <w:r>
        <w:rPr>
          <w:rFonts w:ascii="微软雅黑" w:eastAsia="微软雅黑" w:hAnsi="微软雅黑"/>
          <w:b/>
        </w:rPr>
        <w:t>和</w:t>
      </w:r>
      <w:r>
        <w:rPr>
          <w:rFonts w:ascii="微软雅黑" w:eastAsia="微软雅黑" w:hAnsi="微软雅黑" w:hint="eastAsia"/>
          <w:b/>
        </w:rPr>
        <w:t>下</w:t>
      </w:r>
      <w:r>
        <w:rPr>
          <w:rFonts w:ascii="微软雅黑" w:eastAsia="微软雅黑" w:hAnsi="微软雅黑"/>
          <w:b/>
        </w:rPr>
        <w:t>一跳地址</w:t>
      </w:r>
      <w:r>
        <w:rPr>
          <w:rFonts w:ascii="微软雅黑" w:eastAsia="微软雅黑" w:hAnsi="微软雅黑" w:hint="eastAsia"/>
          <w:b/>
        </w:rPr>
        <w:t>：</w:t>
      </w:r>
      <w:r>
        <w:rPr>
          <w:rFonts w:ascii="微软雅黑" w:eastAsia="微软雅黑" w:hAnsi="微软雅黑" w:hint="eastAsia"/>
        </w:rPr>
        <w:t>在</w:t>
      </w:r>
      <w:r>
        <w:rPr>
          <w:rFonts w:ascii="微软雅黑" w:eastAsia="微软雅黑" w:hAnsi="微软雅黑"/>
        </w:rPr>
        <w:t>配置静态路由时，根据不同的出接口类型，指定出接口和</w:t>
      </w:r>
      <w:r>
        <w:rPr>
          <w:rFonts w:ascii="微软雅黑" w:eastAsia="微软雅黑" w:hAnsi="微软雅黑" w:hint="eastAsia"/>
        </w:rPr>
        <w:t>下一跳</w:t>
      </w:r>
      <w:r>
        <w:rPr>
          <w:rFonts w:ascii="微软雅黑" w:eastAsia="微软雅黑" w:hAnsi="微软雅黑"/>
        </w:rPr>
        <w:t>地址。</w:t>
      </w:r>
    </w:p>
    <w:p w14:paraId="3DF965F1" w14:textId="77777777" w:rsidR="0076630D" w:rsidRDefault="00D7272D" w:rsidP="00B10728">
      <w:pPr>
        <w:pStyle w:val="af2"/>
        <w:numPr>
          <w:ilvl w:val="0"/>
          <w:numId w:val="235"/>
        </w:numPr>
        <w:ind w:firstLineChars="0"/>
        <w:rPr>
          <w:rFonts w:ascii="微软雅黑" w:eastAsia="微软雅黑" w:hAnsi="微软雅黑"/>
        </w:rPr>
      </w:pPr>
      <w:r>
        <w:rPr>
          <w:rFonts w:ascii="微软雅黑" w:eastAsia="微软雅黑" w:hAnsi="微软雅黑" w:hint="eastAsia"/>
        </w:rPr>
        <w:t>对于点到点</w:t>
      </w:r>
      <w:r>
        <w:rPr>
          <w:rFonts w:ascii="微软雅黑" w:eastAsia="微软雅黑" w:hAnsi="微软雅黑"/>
        </w:rPr>
        <w:t>类型的接口，只需指定出接口</w:t>
      </w:r>
      <w:r>
        <w:rPr>
          <w:rFonts w:ascii="微软雅黑" w:eastAsia="微软雅黑" w:hAnsi="微软雅黑" w:hint="eastAsia"/>
        </w:rPr>
        <w:t>。</w:t>
      </w:r>
      <w:r>
        <w:rPr>
          <w:rFonts w:ascii="微软雅黑" w:eastAsia="微软雅黑" w:hAnsi="微软雅黑"/>
        </w:rPr>
        <w:t>因为指定发送接口即隐含指定了下一跳地址，这时认为与该接口相连的对端接口地址就是路由的下一跳地址。</w:t>
      </w:r>
    </w:p>
    <w:p w14:paraId="23C8AB50" w14:textId="77777777" w:rsidR="0076630D" w:rsidRDefault="00D7272D" w:rsidP="00B10728">
      <w:pPr>
        <w:pStyle w:val="af2"/>
        <w:numPr>
          <w:ilvl w:val="0"/>
          <w:numId w:val="235"/>
        </w:numPr>
        <w:ind w:firstLineChars="0"/>
        <w:rPr>
          <w:rFonts w:ascii="微软雅黑" w:eastAsia="微软雅黑" w:hAnsi="微软雅黑"/>
        </w:rPr>
      </w:pPr>
      <w:r>
        <w:rPr>
          <w:rFonts w:ascii="微软雅黑" w:eastAsia="微软雅黑" w:hAnsi="微软雅黑" w:hint="eastAsia"/>
        </w:rPr>
        <w:t>对于</w:t>
      </w:r>
      <w:r>
        <w:rPr>
          <w:rFonts w:ascii="微软雅黑" w:eastAsia="微软雅黑" w:hAnsi="微软雅黑"/>
        </w:rPr>
        <w:t>NBMA类型的接口，配置下一跳</w:t>
      </w:r>
      <w:r>
        <w:rPr>
          <w:rFonts w:ascii="微软雅黑" w:eastAsia="微软雅黑" w:hAnsi="微软雅黑" w:hint="eastAsia"/>
        </w:rPr>
        <w:t>IP</w:t>
      </w:r>
      <w:r>
        <w:rPr>
          <w:rFonts w:ascii="微软雅黑" w:eastAsia="微软雅黑" w:hAnsi="微软雅黑"/>
        </w:rPr>
        <w:t>地址。因为这类接口支持点到多点网络，除了配置静态路由外，还需在</w:t>
      </w:r>
      <w:r>
        <w:rPr>
          <w:rFonts w:ascii="微软雅黑" w:eastAsia="微软雅黑" w:hAnsi="微软雅黑" w:hint="eastAsia"/>
        </w:rPr>
        <w:t>链路层</w:t>
      </w:r>
      <w:r>
        <w:rPr>
          <w:rFonts w:ascii="微软雅黑" w:eastAsia="微软雅黑" w:hAnsi="微软雅黑"/>
        </w:rPr>
        <w:t>建立IP地址到链路层地址的映射，这种情况下，不需要指定出接口。</w:t>
      </w:r>
    </w:p>
    <w:p w14:paraId="6460F0F4" w14:textId="77777777" w:rsidR="0076630D" w:rsidRDefault="00D7272D" w:rsidP="00B10728">
      <w:pPr>
        <w:pStyle w:val="af2"/>
        <w:numPr>
          <w:ilvl w:val="0"/>
          <w:numId w:val="235"/>
        </w:numPr>
        <w:ind w:firstLineChars="0"/>
        <w:rPr>
          <w:rFonts w:ascii="微软雅黑" w:eastAsia="微软雅黑" w:hAnsi="微软雅黑"/>
        </w:rPr>
      </w:pPr>
      <w:r>
        <w:rPr>
          <w:rFonts w:ascii="微软雅黑" w:eastAsia="微软雅黑" w:hAnsi="微软雅黑" w:hint="eastAsia"/>
        </w:rPr>
        <w:t>对于</w:t>
      </w:r>
      <w:r>
        <w:rPr>
          <w:rFonts w:ascii="微软雅黑" w:eastAsia="微软雅黑" w:hAnsi="微软雅黑"/>
        </w:rPr>
        <w:t>广播类型的接口，</w:t>
      </w:r>
      <w:r>
        <w:rPr>
          <w:rFonts w:ascii="微软雅黑" w:eastAsia="微软雅黑" w:hAnsi="微软雅黑" w:hint="eastAsia"/>
        </w:rPr>
        <w:t>必须</w:t>
      </w:r>
      <w:r>
        <w:rPr>
          <w:rFonts w:ascii="微软雅黑" w:eastAsia="微软雅黑" w:hAnsi="微软雅黑"/>
        </w:rPr>
        <w:t>指定通过</w:t>
      </w:r>
      <w:r>
        <w:rPr>
          <w:rFonts w:ascii="微软雅黑" w:eastAsia="微软雅黑" w:hAnsi="微软雅黑" w:hint="eastAsia"/>
        </w:rPr>
        <w:t>该</w:t>
      </w:r>
      <w:r>
        <w:rPr>
          <w:rFonts w:ascii="微软雅黑" w:eastAsia="微软雅黑" w:hAnsi="微软雅黑"/>
        </w:rPr>
        <w:t>接口发送时对应的下一跳地址。因为</w:t>
      </w:r>
      <w:r>
        <w:rPr>
          <w:rFonts w:ascii="微软雅黑" w:eastAsia="微软雅黑" w:hAnsi="微软雅黑" w:hint="eastAsia"/>
        </w:rPr>
        <w:t>以太网</w:t>
      </w:r>
      <w:r>
        <w:rPr>
          <w:rFonts w:ascii="微软雅黑" w:eastAsia="微软雅黑" w:hAnsi="微软雅黑"/>
        </w:rPr>
        <w:t>接口是广播类型的接口，会导致出现多个下一跳</w:t>
      </w:r>
      <w:r>
        <w:rPr>
          <w:rFonts w:ascii="微软雅黑" w:eastAsia="微软雅黑" w:hAnsi="微软雅黑" w:hint="eastAsia"/>
        </w:rPr>
        <w:t>，</w:t>
      </w:r>
      <w:r>
        <w:rPr>
          <w:rFonts w:ascii="微软雅黑" w:eastAsia="微软雅黑" w:hAnsi="微软雅黑"/>
        </w:rPr>
        <w:t>无法</w:t>
      </w:r>
      <w:r>
        <w:rPr>
          <w:rFonts w:ascii="微软雅黑" w:eastAsia="微软雅黑" w:hAnsi="微软雅黑" w:hint="eastAsia"/>
        </w:rPr>
        <w:t>唯一</w:t>
      </w:r>
      <w:r>
        <w:rPr>
          <w:rFonts w:ascii="微软雅黑" w:eastAsia="微软雅黑" w:hAnsi="微软雅黑"/>
        </w:rPr>
        <w:t>确定下一跳。</w:t>
      </w:r>
    </w:p>
    <w:p w14:paraId="7608B91F" w14:textId="77777777" w:rsidR="0076630D" w:rsidRDefault="00D7272D">
      <w:pPr>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b/>
        </w:rPr>
        <w:t>优先级</w:t>
      </w:r>
      <w:r>
        <w:rPr>
          <w:rFonts w:ascii="微软雅黑" w:eastAsia="微软雅黑" w:hAnsi="微软雅黑"/>
          <w:b/>
        </w:rPr>
        <w:t>：</w:t>
      </w:r>
      <w:r>
        <w:rPr>
          <w:rFonts w:ascii="微软雅黑" w:eastAsia="微软雅黑" w:hAnsi="微软雅黑" w:hint="eastAsia"/>
        </w:rPr>
        <w:t>对于</w:t>
      </w:r>
      <w:r>
        <w:rPr>
          <w:rFonts w:ascii="微软雅黑" w:eastAsia="微软雅黑" w:hAnsi="微软雅黑"/>
        </w:rPr>
        <w:t>不同的静态路由，可以为</w:t>
      </w:r>
      <w:r>
        <w:rPr>
          <w:rFonts w:ascii="微软雅黑" w:eastAsia="微软雅黑" w:hAnsi="微软雅黑" w:hint="eastAsia"/>
        </w:rPr>
        <w:t>它们</w:t>
      </w:r>
      <w:r>
        <w:rPr>
          <w:rFonts w:ascii="微软雅黑" w:eastAsia="微软雅黑" w:hAnsi="微软雅黑"/>
        </w:rPr>
        <w:t>配置不同的优先级，优先级数字越小优先级越高。配置到达</w:t>
      </w:r>
      <w:r>
        <w:rPr>
          <w:rFonts w:ascii="微软雅黑" w:eastAsia="微软雅黑" w:hAnsi="微软雅黑" w:hint="eastAsia"/>
        </w:rPr>
        <w:t>相同</w:t>
      </w:r>
      <w:r>
        <w:rPr>
          <w:rFonts w:ascii="微软雅黑" w:eastAsia="微软雅黑" w:hAnsi="微软雅黑"/>
        </w:rPr>
        <w:t>目的地的多条</w:t>
      </w:r>
      <w:r>
        <w:rPr>
          <w:rFonts w:ascii="微软雅黑" w:eastAsia="微软雅黑" w:hAnsi="微软雅黑" w:hint="eastAsia"/>
        </w:rPr>
        <w:t>静态</w:t>
      </w:r>
      <w:r>
        <w:rPr>
          <w:rFonts w:ascii="微软雅黑" w:eastAsia="微软雅黑" w:hAnsi="微软雅黑"/>
        </w:rPr>
        <w:t>路由，</w:t>
      </w:r>
      <w:r>
        <w:rPr>
          <w:rFonts w:ascii="微软雅黑" w:eastAsia="微软雅黑" w:hAnsi="微软雅黑" w:hint="eastAsia"/>
        </w:rPr>
        <w:t>如果指定</w:t>
      </w:r>
      <w:r>
        <w:rPr>
          <w:rFonts w:ascii="微软雅黑" w:eastAsia="微软雅黑" w:hAnsi="微软雅黑"/>
        </w:rPr>
        <w:t>相同优先级，则可实现负载分担；如果指定不同优先级，则可实现路由备份。</w:t>
      </w:r>
    </w:p>
    <w:p w14:paraId="47B2DD76" w14:textId="77777777" w:rsidR="0076630D" w:rsidRDefault="0076630D">
      <w:pPr>
        <w:rPr>
          <w:rFonts w:ascii="微软雅黑" w:eastAsia="微软雅黑" w:hAnsi="微软雅黑"/>
        </w:rPr>
      </w:pPr>
    </w:p>
    <w:p w14:paraId="33E6D3CE" w14:textId="77777777" w:rsidR="0076630D" w:rsidRDefault="00D7272D">
      <w:pPr>
        <w:rPr>
          <w:rFonts w:ascii="微软雅黑" w:eastAsia="微软雅黑" w:hAnsi="微软雅黑"/>
        </w:rPr>
      </w:pPr>
      <w:r>
        <w:rPr>
          <w:rFonts w:ascii="微软雅黑" w:eastAsia="微软雅黑" w:hAnsi="微软雅黑" w:hint="eastAsia"/>
        </w:rPr>
        <w:t>GWN78</w:t>
      </w:r>
      <w:r>
        <w:rPr>
          <w:rFonts w:ascii="微软雅黑" w:eastAsia="微软雅黑" w:hAnsi="微软雅黑"/>
        </w:rPr>
        <w:t>XX系列交换机，静态路由</w:t>
      </w:r>
      <w:r>
        <w:rPr>
          <w:rFonts w:ascii="微软雅黑" w:eastAsia="微软雅黑" w:hAnsi="微软雅黑" w:hint="eastAsia"/>
        </w:rPr>
        <w:t>不支持</w:t>
      </w:r>
      <w:r>
        <w:rPr>
          <w:rFonts w:ascii="微软雅黑" w:eastAsia="微软雅黑" w:hAnsi="微软雅黑"/>
        </w:rPr>
        <w:t>指定出接口，根据下一跳地址所在网段，自动匹</w:t>
      </w:r>
      <w:r>
        <w:rPr>
          <w:rFonts w:ascii="微软雅黑" w:eastAsia="微软雅黑" w:hAnsi="微软雅黑"/>
        </w:rPr>
        <w:lastRenderedPageBreak/>
        <w:t>配到相应出接口。</w:t>
      </w:r>
    </w:p>
    <w:p w14:paraId="39585ACE" w14:textId="7BAF25BD" w:rsidR="0076630D" w:rsidRDefault="00CF57EF">
      <w:pPr>
        <w:rPr>
          <w:rFonts w:ascii="微软雅黑" w:eastAsia="微软雅黑" w:hAnsi="微软雅黑"/>
        </w:rPr>
      </w:pP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IPv6</w:t>
      </w:r>
      <w:r w:rsidR="00D7272D">
        <w:rPr>
          <w:rFonts w:ascii="微软雅黑" w:eastAsia="微软雅黑" w:hAnsi="微软雅黑" w:hint="eastAsia"/>
        </w:rPr>
        <w:t>静态路由</w:t>
      </w:r>
      <w:r w:rsidR="00D7272D">
        <w:rPr>
          <w:rFonts w:ascii="微软雅黑" w:eastAsia="微软雅黑" w:hAnsi="微软雅黑"/>
        </w:rPr>
        <w:t>限制：</w:t>
      </w:r>
    </w:p>
    <w:tbl>
      <w:tblPr>
        <w:tblStyle w:val="ac"/>
        <w:tblW w:w="8476" w:type="dxa"/>
        <w:tblLook w:val="04A0" w:firstRow="1" w:lastRow="0" w:firstColumn="1" w:lastColumn="0" w:noHBand="0" w:noVBand="1"/>
      </w:tblPr>
      <w:tblGrid>
        <w:gridCol w:w="3366"/>
        <w:gridCol w:w="1492"/>
        <w:gridCol w:w="1688"/>
        <w:gridCol w:w="1930"/>
      </w:tblGrid>
      <w:tr w:rsidR="00574AB5" w14:paraId="3E9A74BD" w14:textId="77777777" w:rsidTr="00574AB5">
        <w:tc>
          <w:tcPr>
            <w:tcW w:w="3366" w:type="dxa"/>
          </w:tcPr>
          <w:p w14:paraId="4B133A9E" w14:textId="77777777" w:rsidR="00574AB5" w:rsidRDefault="00574AB5" w:rsidP="00574AB5">
            <w:pPr>
              <w:jc w:val="center"/>
              <w:rPr>
                <w:rFonts w:asciiTheme="minorEastAsia" w:hAnsiTheme="minorEastAsia"/>
                <w:b/>
              </w:rPr>
            </w:pPr>
            <w:r>
              <w:rPr>
                <w:rFonts w:asciiTheme="minorEastAsia" w:hAnsiTheme="minorEastAsia" w:hint="eastAsia"/>
                <w:b/>
              </w:rPr>
              <w:t>型号</w:t>
            </w:r>
          </w:p>
        </w:tc>
        <w:tc>
          <w:tcPr>
            <w:tcW w:w="1492" w:type="dxa"/>
          </w:tcPr>
          <w:p w14:paraId="36D7FAD9" w14:textId="3CAF081A" w:rsidR="00574AB5" w:rsidRDefault="00574AB5" w:rsidP="00574AB5">
            <w:pPr>
              <w:jc w:val="center"/>
              <w:rPr>
                <w:rFonts w:asciiTheme="minorEastAsia" w:hAnsiTheme="minorEastAsia"/>
                <w:b/>
              </w:rPr>
            </w:pPr>
            <w:r>
              <w:rPr>
                <w:rFonts w:asciiTheme="minorEastAsia" w:hAnsiTheme="minorEastAsia" w:hint="eastAsia"/>
                <w:b/>
              </w:rPr>
              <w:t>芯片</w:t>
            </w:r>
          </w:p>
        </w:tc>
        <w:tc>
          <w:tcPr>
            <w:tcW w:w="1688" w:type="dxa"/>
          </w:tcPr>
          <w:p w14:paraId="3BBC97E4" w14:textId="7C3DE511" w:rsidR="00574AB5" w:rsidRDefault="00574AB5" w:rsidP="00574AB5">
            <w:pPr>
              <w:jc w:val="center"/>
              <w:rPr>
                <w:rFonts w:asciiTheme="minorEastAsia" w:hAnsiTheme="minorEastAsia"/>
                <w:b/>
              </w:rPr>
            </w:pPr>
            <w:r>
              <w:rPr>
                <w:rFonts w:asciiTheme="minorEastAsia" w:hAnsiTheme="minorEastAsia" w:hint="eastAsia"/>
                <w:b/>
              </w:rPr>
              <w:t>动态路由</w:t>
            </w:r>
            <w:r>
              <w:rPr>
                <w:rFonts w:asciiTheme="minorEastAsia" w:hAnsiTheme="minorEastAsia"/>
                <w:b/>
              </w:rPr>
              <w:t>支持</w:t>
            </w:r>
            <w:r>
              <w:rPr>
                <w:rFonts w:asciiTheme="minorEastAsia" w:hAnsiTheme="minorEastAsia" w:hint="eastAsia"/>
                <w:b/>
              </w:rPr>
              <w:t>与否</w:t>
            </w:r>
          </w:p>
        </w:tc>
        <w:tc>
          <w:tcPr>
            <w:tcW w:w="1930" w:type="dxa"/>
          </w:tcPr>
          <w:p w14:paraId="4D1BCD29" w14:textId="7807EA37" w:rsidR="00574AB5" w:rsidRDefault="00574AB5" w:rsidP="00574AB5">
            <w:pPr>
              <w:jc w:val="center"/>
              <w:rPr>
                <w:rFonts w:asciiTheme="minorEastAsia" w:hAnsiTheme="minorEastAsia"/>
                <w:b/>
              </w:rPr>
            </w:pPr>
            <w:r>
              <w:rPr>
                <w:rFonts w:asciiTheme="minorEastAsia" w:hAnsiTheme="minorEastAsia" w:hint="eastAsia"/>
                <w:b/>
              </w:rPr>
              <w:t>静态路由</w:t>
            </w:r>
            <w:r>
              <w:rPr>
                <w:rFonts w:asciiTheme="minorEastAsia" w:hAnsiTheme="minorEastAsia"/>
                <w:b/>
              </w:rPr>
              <w:t>数量上限</w:t>
            </w:r>
          </w:p>
        </w:tc>
      </w:tr>
      <w:tr w:rsidR="00574AB5" w14:paraId="4EFB0C6C" w14:textId="77777777" w:rsidTr="00574AB5">
        <w:tc>
          <w:tcPr>
            <w:tcW w:w="3366" w:type="dxa"/>
          </w:tcPr>
          <w:p w14:paraId="467D3E24" w14:textId="488B3A7D" w:rsidR="00574AB5" w:rsidRDefault="00574AB5" w:rsidP="00574AB5">
            <w:pPr>
              <w:rPr>
                <w:rFonts w:asciiTheme="minorEastAsia" w:hAnsiTheme="minorEastAsia"/>
              </w:rPr>
            </w:pPr>
            <w:r>
              <w:rPr>
                <w:rFonts w:asciiTheme="minorEastAsia" w:hAnsiTheme="minorEastAsia" w:hint="eastAsia"/>
              </w:rPr>
              <w:t>GWN7801</w:t>
            </w:r>
            <w:r>
              <w:rPr>
                <w:rFonts w:asciiTheme="minorEastAsia" w:hAnsiTheme="minorEastAsia"/>
              </w:rPr>
              <w:t>(P)/02(P)/03(P)</w:t>
            </w:r>
          </w:p>
        </w:tc>
        <w:tc>
          <w:tcPr>
            <w:tcW w:w="1492" w:type="dxa"/>
          </w:tcPr>
          <w:p w14:paraId="3D9EA078" w14:textId="21D69275" w:rsidR="00574AB5" w:rsidRDefault="00574AB5" w:rsidP="00574AB5">
            <w:pPr>
              <w:jc w:val="center"/>
              <w:rPr>
                <w:rFonts w:asciiTheme="minorEastAsia" w:hAnsiTheme="minorEastAsia"/>
              </w:rPr>
            </w:pPr>
            <w:r>
              <w:rPr>
                <w:rFonts w:asciiTheme="minorEastAsia" w:hAnsiTheme="minorEastAsia" w:hint="eastAsia"/>
              </w:rPr>
              <w:t>RTL83XX</w:t>
            </w:r>
          </w:p>
        </w:tc>
        <w:tc>
          <w:tcPr>
            <w:tcW w:w="1688" w:type="dxa"/>
          </w:tcPr>
          <w:p w14:paraId="4DC5CFDB" w14:textId="57868BBE" w:rsidR="00574AB5" w:rsidRDefault="00574AB5" w:rsidP="00574AB5">
            <w:pPr>
              <w:jc w:val="center"/>
              <w:rPr>
                <w:rFonts w:asciiTheme="minorEastAsia" w:hAnsiTheme="minorEastAsia"/>
              </w:rPr>
            </w:pPr>
            <w:r>
              <w:rPr>
                <w:rFonts w:asciiTheme="minorEastAsia" w:hAnsiTheme="minorEastAsia" w:hint="eastAsia"/>
              </w:rPr>
              <w:t>不支持</w:t>
            </w:r>
          </w:p>
        </w:tc>
        <w:tc>
          <w:tcPr>
            <w:tcW w:w="1930" w:type="dxa"/>
          </w:tcPr>
          <w:p w14:paraId="38C3EA2A" w14:textId="449911B3" w:rsidR="00574AB5" w:rsidRDefault="00574AB5" w:rsidP="00574AB5">
            <w:pPr>
              <w:jc w:val="center"/>
              <w:rPr>
                <w:rFonts w:asciiTheme="minorEastAsia" w:hAnsiTheme="minorEastAsia"/>
              </w:rPr>
            </w:pPr>
            <w:r>
              <w:rPr>
                <w:rFonts w:asciiTheme="minorEastAsia" w:hAnsiTheme="minorEastAsia"/>
              </w:rPr>
              <w:t>32</w:t>
            </w:r>
          </w:p>
        </w:tc>
      </w:tr>
      <w:tr w:rsidR="00574AB5" w14:paraId="5E387C3A" w14:textId="77777777" w:rsidTr="00574AB5">
        <w:tc>
          <w:tcPr>
            <w:tcW w:w="3366" w:type="dxa"/>
          </w:tcPr>
          <w:p w14:paraId="407CE31F" w14:textId="21DDACAA" w:rsidR="00574AB5" w:rsidRDefault="00574AB5" w:rsidP="00574AB5">
            <w:pPr>
              <w:rPr>
                <w:rFonts w:asciiTheme="minorEastAsia" w:hAnsiTheme="minorEastAsia"/>
              </w:rPr>
            </w:pPr>
            <w:r>
              <w:rPr>
                <w:rFonts w:asciiTheme="minorEastAsia" w:hAnsiTheme="minorEastAsia" w:hint="eastAsia"/>
              </w:rPr>
              <w:t>GWN</w:t>
            </w:r>
            <w:r>
              <w:rPr>
                <w:rFonts w:asciiTheme="minorEastAsia" w:hAnsiTheme="minorEastAsia"/>
              </w:rPr>
              <w:t>7806(P)</w:t>
            </w:r>
          </w:p>
        </w:tc>
        <w:tc>
          <w:tcPr>
            <w:tcW w:w="1492" w:type="dxa"/>
          </w:tcPr>
          <w:p w14:paraId="67A8A8D6" w14:textId="3E28C0F0" w:rsidR="00574AB5" w:rsidRDefault="00574AB5" w:rsidP="00574AB5">
            <w:pPr>
              <w:jc w:val="center"/>
              <w:rPr>
                <w:rFonts w:asciiTheme="minorEastAsia" w:hAnsiTheme="minorEastAsia"/>
              </w:rPr>
            </w:pPr>
            <w:r>
              <w:rPr>
                <w:rFonts w:asciiTheme="minorEastAsia" w:hAnsiTheme="minorEastAsia" w:hint="eastAsia"/>
              </w:rPr>
              <w:t>RTL9310</w:t>
            </w:r>
          </w:p>
        </w:tc>
        <w:tc>
          <w:tcPr>
            <w:tcW w:w="1688" w:type="dxa"/>
          </w:tcPr>
          <w:p w14:paraId="1221EAA4" w14:textId="5FABE98A" w:rsidR="00574AB5" w:rsidRDefault="00574AB5" w:rsidP="00574AB5">
            <w:pPr>
              <w:jc w:val="center"/>
              <w:rPr>
                <w:rFonts w:asciiTheme="minorEastAsia" w:hAnsiTheme="minorEastAsia"/>
              </w:rPr>
            </w:pPr>
            <w:r>
              <w:rPr>
                <w:rFonts w:asciiTheme="minorEastAsia" w:hAnsiTheme="minorEastAsia" w:hint="eastAsia"/>
              </w:rPr>
              <w:t>不支持</w:t>
            </w:r>
          </w:p>
        </w:tc>
        <w:tc>
          <w:tcPr>
            <w:tcW w:w="1930" w:type="dxa"/>
          </w:tcPr>
          <w:p w14:paraId="3A33545E" w14:textId="3F48EC73" w:rsidR="00574AB5" w:rsidRDefault="00574AB5" w:rsidP="00574AB5">
            <w:pPr>
              <w:jc w:val="center"/>
              <w:rPr>
                <w:rFonts w:asciiTheme="minorEastAsia" w:hAnsiTheme="minorEastAsia"/>
              </w:rPr>
            </w:pPr>
            <w:r>
              <w:rPr>
                <w:rFonts w:asciiTheme="minorEastAsia" w:hAnsiTheme="minorEastAsia" w:hint="eastAsia"/>
              </w:rPr>
              <w:t>512</w:t>
            </w:r>
          </w:p>
        </w:tc>
      </w:tr>
      <w:tr w:rsidR="00574AB5" w14:paraId="73AA4A48" w14:textId="77777777" w:rsidTr="00574AB5">
        <w:tc>
          <w:tcPr>
            <w:tcW w:w="3366" w:type="dxa"/>
          </w:tcPr>
          <w:p w14:paraId="377CAAB1" w14:textId="66F0A4DD" w:rsidR="00574AB5" w:rsidRDefault="00574AB5" w:rsidP="00574AB5">
            <w:pPr>
              <w:rPr>
                <w:rFonts w:asciiTheme="minorEastAsia" w:hAnsiTheme="minorEastAsia"/>
              </w:rPr>
            </w:pPr>
            <w:r>
              <w:rPr>
                <w:rFonts w:asciiTheme="minorEastAsia" w:hAnsiTheme="minorEastAsia" w:hint="eastAsia"/>
              </w:rPr>
              <w:t>GWN7811(P)/12P/13(P)/21P/30/31</w:t>
            </w:r>
          </w:p>
        </w:tc>
        <w:tc>
          <w:tcPr>
            <w:tcW w:w="1492" w:type="dxa"/>
          </w:tcPr>
          <w:p w14:paraId="44AD0BF6" w14:textId="38F1A41A" w:rsidR="00574AB5" w:rsidRDefault="00574AB5" w:rsidP="00574AB5">
            <w:pPr>
              <w:jc w:val="center"/>
              <w:rPr>
                <w:rFonts w:asciiTheme="minorEastAsia" w:hAnsiTheme="minorEastAsia"/>
              </w:rPr>
            </w:pPr>
            <w:r>
              <w:rPr>
                <w:rFonts w:asciiTheme="minorEastAsia" w:hAnsiTheme="minorEastAsia" w:hint="eastAsia"/>
              </w:rPr>
              <w:t>RTL9300</w:t>
            </w:r>
          </w:p>
        </w:tc>
        <w:tc>
          <w:tcPr>
            <w:tcW w:w="1688" w:type="dxa"/>
          </w:tcPr>
          <w:p w14:paraId="3DB0B708" w14:textId="523E1993" w:rsidR="00574AB5" w:rsidRDefault="00574AB5" w:rsidP="00574AB5">
            <w:pPr>
              <w:jc w:val="center"/>
              <w:rPr>
                <w:rFonts w:asciiTheme="minorEastAsia" w:hAnsiTheme="minorEastAsia"/>
              </w:rPr>
            </w:pPr>
            <w:r>
              <w:rPr>
                <w:rFonts w:asciiTheme="minorEastAsia" w:hAnsiTheme="minorEastAsia" w:hint="eastAsia"/>
              </w:rPr>
              <w:t>支持</w:t>
            </w:r>
          </w:p>
        </w:tc>
        <w:tc>
          <w:tcPr>
            <w:tcW w:w="1930" w:type="dxa"/>
          </w:tcPr>
          <w:p w14:paraId="3F6A7F81" w14:textId="33680C7F" w:rsidR="00574AB5" w:rsidRDefault="00574AB5" w:rsidP="00574AB5">
            <w:pPr>
              <w:jc w:val="center"/>
              <w:rPr>
                <w:rFonts w:asciiTheme="minorEastAsia" w:hAnsiTheme="minorEastAsia"/>
              </w:rPr>
            </w:pPr>
            <w:r>
              <w:rPr>
                <w:rFonts w:asciiTheme="minorEastAsia" w:hAnsiTheme="minorEastAsia" w:hint="eastAsia"/>
              </w:rPr>
              <w:t>32</w:t>
            </w:r>
          </w:p>
        </w:tc>
      </w:tr>
      <w:tr w:rsidR="00574AB5" w14:paraId="380EC9BF" w14:textId="77777777" w:rsidTr="00574AB5">
        <w:tc>
          <w:tcPr>
            <w:tcW w:w="3366" w:type="dxa"/>
          </w:tcPr>
          <w:p w14:paraId="101869CC" w14:textId="7E9B4AC9" w:rsidR="00574AB5" w:rsidRDefault="00574AB5" w:rsidP="00574AB5">
            <w:pPr>
              <w:rPr>
                <w:rFonts w:asciiTheme="minorEastAsia" w:hAnsiTheme="minorEastAsia"/>
              </w:rPr>
            </w:pPr>
            <w:r>
              <w:rPr>
                <w:rFonts w:asciiTheme="minorEastAsia" w:hAnsiTheme="minorEastAsia" w:hint="eastAsia"/>
              </w:rPr>
              <w:t>GWN7816(</w:t>
            </w:r>
            <w:r>
              <w:rPr>
                <w:rFonts w:asciiTheme="minorEastAsia" w:hAnsiTheme="minorEastAsia"/>
              </w:rPr>
              <w:t>P)/23P/32</w:t>
            </w:r>
          </w:p>
        </w:tc>
        <w:tc>
          <w:tcPr>
            <w:tcW w:w="1492" w:type="dxa"/>
          </w:tcPr>
          <w:p w14:paraId="69E931D3" w14:textId="256CC812" w:rsidR="00574AB5" w:rsidRDefault="00574AB5" w:rsidP="00574AB5">
            <w:pPr>
              <w:jc w:val="center"/>
              <w:rPr>
                <w:rFonts w:asciiTheme="minorEastAsia" w:hAnsiTheme="minorEastAsia"/>
              </w:rPr>
            </w:pPr>
            <w:r>
              <w:rPr>
                <w:rFonts w:asciiTheme="minorEastAsia" w:hAnsiTheme="minorEastAsia" w:hint="eastAsia"/>
              </w:rPr>
              <w:t>RTL93</w:t>
            </w:r>
            <w:r>
              <w:rPr>
                <w:rFonts w:asciiTheme="minorEastAsia" w:hAnsiTheme="minorEastAsia"/>
              </w:rPr>
              <w:t>10</w:t>
            </w:r>
          </w:p>
        </w:tc>
        <w:tc>
          <w:tcPr>
            <w:tcW w:w="1688" w:type="dxa"/>
          </w:tcPr>
          <w:p w14:paraId="139F736E" w14:textId="6DB467B9" w:rsidR="00574AB5" w:rsidRDefault="00574AB5" w:rsidP="00574AB5">
            <w:pPr>
              <w:jc w:val="center"/>
              <w:rPr>
                <w:rFonts w:asciiTheme="minorEastAsia" w:hAnsiTheme="minorEastAsia"/>
              </w:rPr>
            </w:pPr>
            <w:r>
              <w:rPr>
                <w:rFonts w:asciiTheme="minorEastAsia" w:hAnsiTheme="minorEastAsia" w:hint="eastAsia"/>
              </w:rPr>
              <w:t>支持</w:t>
            </w:r>
          </w:p>
        </w:tc>
        <w:tc>
          <w:tcPr>
            <w:tcW w:w="1930" w:type="dxa"/>
          </w:tcPr>
          <w:p w14:paraId="671BFEE7" w14:textId="77777777" w:rsidR="00574AB5" w:rsidRDefault="00574AB5" w:rsidP="00574AB5">
            <w:pPr>
              <w:jc w:val="center"/>
              <w:rPr>
                <w:rFonts w:asciiTheme="minorEastAsia" w:hAnsiTheme="minorEastAsia"/>
              </w:rPr>
            </w:pPr>
            <w:r>
              <w:rPr>
                <w:rFonts w:asciiTheme="minorEastAsia" w:hAnsiTheme="minorEastAsia"/>
              </w:rPr>
              <w:t>32</w:t>
            </w:r>
          </w:p>
        </w:tc>
      </w:tr>
    </w:tbl>
    <w:p w14:paraId="7CB875D5" w14:textId="77777777" w:rsidR="00CF57EF" w:rsidRDefault="00CF57EF">
      <w:pPr>
        <w:rPr>
          <w:rFonts w:ascii="微软雅黑" w:eastAsia="微软雅黑" w:hAnsi="微软雅黑"/>
        </w:rPr>
      </w:pPr>
    </w:p>
    <w:p w14:paraId="4B8D5C06" w14:textId="77777777" w:rsidR="00CF57EF" w:rsidRDefault="00CF57EF">
      <w:pPr>
        <w:rPr>
          <w:rFonts w:ascii="微软雅黑" w:eastAsia="微软雅黑" w:hAnsi="微软雅黑"/>
        </w:rPr>
      </w:pPr>
    </w:p>
    <w:p w14:paraId="63CD2619" w14:textId="77777777" w:rsidR="0076630D" w:rsidRDefault="00D7272D">
      <w:pPr>
        <w:rPr>
          <w:rFonts w:ascii="微软雅黑" w:eastAsia="微软雅黑" w:hAnsi="微软雅黑"/>
        </w:rPr>
      </w:pPr>
      <w:r>
        <w:rPr>
          <w:rFonts w:ascii="微软雅黑" w:eastAsia="微软雅黑" w:hAnsi="微软雅黑" w:hint="eastAsia"/>
        </w:rPr>
        <w:t>【配置参数】</w:t>
      </w:r>
    </w:p>
    <w:p w14:paraId="503B8198" w14:textId="77777777" w:rsidR="0076630D" w:rsidRDefault="00D7272D">
      <w:pPr>
        <w:rPr>
          <w:rFonts w:ascii="微软雅黑" w:eastAsia="微软雅黑" w:hAnsi="微软雅黑"/>
          <w:b/>
        </w:rPr>
      </w:pPr>
      <w:r>
        <w:rPr>
          <w:rFonts w:ascii="微软雅黑" w:eastAsia="微软雅黑" w:hAnsi="微软雅黑" w:hint="eastAsia"/>
          <w:b/>
        </w:rPr>
        <w:t>IPv</w:t>
      </w:r>
      <w:r>
        <w:rPr>
          <w:rFonts w:ascii="微软雅黑" w:eastAsia="微软雅黑" w:hAnsi="微软雅黑"/>
          <w:b/>
        </w:rPr>
        <w:t>4</w:t>
      </w:r>
      <w:r>
        <w:rPr>
          <w:rFonts w:ascii="微软雅黑" w:eastAsia="微软雅黑" w:hAnsi="微软雅黑" w:hint="eastAsia"/>
          <w:b/>
        </w:rPr>
        <w:t>静态路由</w:t>
      </w:r>
      <w:r>
        <w:rPr>
          <w:rFonts w:ascii="微软雅黑" w:eastAsia="微软雅黑" w:hAnsi="微软雅黑"/>
          <w:b/>
        </w:rPr>
        <w:t>：</w:t>
      </w:r>
    </w:p>
    <w:p w14:paraId="15E78F5E" w14:textId="77777777" w:rsidR="0076630D" w:rsidRDefault="00D7272D">
      <w:pPr>
        <w:rPr>
          <w:rFonts w:ascii="微软雅黑" w:eastAsia="微软雅黑" w:hAnsi="微软雅黑"/>
        </w:rPr>
      </w:pPr>
      <w:r>
        <w:rPr>
          <w:rFonts w:ascii="微软雅黑" w:eastAsia="微软雅黑" w:hAnsi="微软雅黑" w:hint="eastAsia"/>
        </w:rPr>
        <w:t>添加IPv</w:t>
      </w:r>
      <w:r>
        <w:rPr>
          <w:rFonts w:ascii="微软雅黑" w:eastAsia="微软雅黑" w:hAnsi="微软雅黑"/>
        </w:rPr>
        <w:t>4静态路由：</w:t>
      </w:r>
      <w:r>
        <w:rPr>
          <w:rFonts w:ascii="微软雅黑" w:eastAsia="微软雅黑" w:hAnsi="微软雅黑" w:hint="eastAsia"/>
        </w:rPr>
        <w:t>支持添加</w:t>
      </w:r>
      <w:r>
        <w:rPr>
          <w:rFonts w:ascii="微软雅黑" w:eastAsia="微软雅黑" w:hAnsi="微软雅黑"/>
        </w:rPr>
        <w:t>默认路由</w:t>
      </w:r>
    </w:p>
    <w:p w14:paraId="6F73D93F" w14:textId="77777777" w:rsidR="0076630D" w:rsidRDefault="00D7272D" w:rsidP="00B10728">
      <w:pPr>
        <w:pStyle w:val="af2"/>
        <w:numPr>
          <w:ilvl w:val="0"/>
          <w:numId w:val="236"/>
        </w:numPr>
        <w:ind w:firstLineChars="0"/>
        <w:rPr>
          <w:rFonts w:ascii="微软雅黑" w:eastAsia="微软雅黑" w:hAnsi="微软雅黑"/>
        </w:rPr>
      </w:pPr>
      <w:r>
        <w:rPr>
          <w:rFonts w:ascii="微软雅黑" w:eastAsia="微软雅黑" w:hAnsi="微软雅黑" w:hint="eastAsia"/>
        </w:rPr>
        <w:t>目的IP</w:t>
      </w:r>
      <w:r>
        <w:rPr>
          <w:rFonts w:ascii="微软雅黑" w:eastAsia="微软雅黑" w:hAnsi="微软雅黑"/>
        </w:rPr>
        <w:t>地址：</w:t>
      </w:r>
      <w:r>
        <w:rPr>
          <w:rFonts w:ascii="微软雅黑" w:eastAsia="微软雅黑" w:hAnsi="微软雅黑" w:hint="eastAsia"/>
        </w:rPr>
        <w:t>【text文本框】设置路由条目</w:t>
      </w:r>
      <w:r>
        <w:rPr>
          <w:rFonts w:ascii="微软雅黑" w:eastAsia="微软雅黑" w:hAnsi="微软雅黑"/>
        </w:rPr>
        <w:t>到达的目标网络地址。输入</w:t>
      </w:r>
      <w:r>
        <w:rPr>
          <w:rFonts w:ascii="微软雅黑" w:eastAsia="微软雅黑" w:hAnsi="微软雅黑" w:hint="eastAsia"/>
        </w:rPr>
        <w:t>格式</w:t>
      </w:r>
      <w:r>
        <w:rPr>
          <w:rFonts w:ascii="微软雅黑" w:eastAsia="微软雅黑" w:hAnsi="微软雅黑"/>
        </w:rPr>
        <w:t>为点分十进制，若格式错误则报错提示“</w:t>
      </w:r>
      <w:r>
        <w:rPr>
          <w:rFonts w:ascii="微软雅黑" w:eastAsia="微软雅黑" w:hAnsi="微软雅黑" w:hint="eastAsia"/>
        </w:rPr>
        <w:t>您输入</w:t>
      </w:r>
      <w:r>
        <w:rPr>
          <w:rFonts w:ascii="微软雅黑" w:eastAsia="微软雅黑" w:hAnsi="微软雅黑"/>
        </w:rPr>
        <w:t>的格式不正确，请重新输入”</w:t>
      </w:r>
      <w:r>
        <w:rPr>
          <w:rFonts w:ascii="微软雅黑" w:eastAsia="微软雅黑" w:hAnsi="微软雅黑" w:hint="eastAsia"/>
        </w:rPr>
        <w:t>。</w:t>
      </w:r>
    </w:p>
    <w:p w14:paraId="4A622665" w14:textId="77777777" w:rsidR="0076630D" w:rsidRDefault="00D7272D" w:rsidP="00B10728">
      <w:pPr>
        <w:pStyle w:val="af2"/>
        <w:numPr>
          <w:ilvl w:val="0"/>
          <w:numId w:val="236"/>
        </w:numPr>
        <w:ind w:firstLineChars="0"/>
        <w:rPr>
          <w:rFonts w:ascii="微软雅黑" w:eastAsia="微软雅黑" w:hAnsi="微软雅黑"/>
        </w:rPr>
      </w:pPr>
      <w:r>
        <w:rPr>
          <w:rFonts w:ascii="微软雅黑" w:eastAsia="微软雅黑" w:hAnsi="微软雅黑" w:hint="eastAsia"/>
        </w:rPr>
        <w:t>掩码：</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目的I</w:t>
      </w:r>
      <w:r>
        <w:rPr>
          <w:rFonts w:ascii="微软雅黑" w:eastAsia="微软雅黑" w:hAnsi="微软雅黑" w:hint="eastAsia"/>
        </w:rPr>
        <w:t>P</w:t>
      </w:r>
      <w:r>
        <w:rPr>
          <w:rFonts w:ascii="微软雅黑" w:eastAsia="微软雅黑" w:hAnsi="微软雅黑"/>
        </w:rPr>
        <w:t>地址的</w:t>
      </w:r>
      <w:r>
        <w:rPr>
          <w:rFonts w:ascii="微软雅黑" w:eastAsia="微软雅黑" w:hAnsi="微软雅黑" w:hint="eastAsia"/>
        </w:rPr>
        <w:t>掩码</w:t>
      </w:r>
      <w:r>
        <w:rPr>
          <w:rFonts w:ascii="微软雅黑" w:eastAsia="微软雅黑" w:hAnsi="微软雅黑"/>
        </w:rPr>
        <w:t>，可以</w:t>
      </w:r>
      <w:r>
        <w:rPr>
          <w:rFonts w:ascii="微软雅黑" w:eastAsia="微软雅黑" w:hAnsi="微软雅黑" w:hint="eastAsia"/>
        </w:rPr>
        <w:t>以点分十进制</w:t>
      </w:r>
      <w:r>
        <w:rPr>
          <w:rFonts w:ascii="微软雅黑" w:eastAsia="微软雅黑" w:hAnsi="微软雅黑"/>
        </w:rPr>
        <w:t>格式输入，也可以输入掩码长度</w:t>
      </w:r>
      <w:r>
        <w:rPr>
          <w:rFonts w:ascii="微软雅黑" w:eastAsia="微软雅黑" w:hAnsi="微软雅黑" w:hint="eastAsia"/>
        </w:rPr>
        <w:t>，</w:t>
      </w:r>
      <w:r>
        <w:rPr>
          <w:rFonts w:ascii="微软雅黑" w:eastAsia="微软雅黑" w:hAnsi="微软雅黑"/>
        </w:rPr>
        <w:t>取值为0-32。</w:t>
      </w:r>
    </w:p>
    <w:p w14:paraId="3267C8BC" w14:textId="77777777" w:rsidR="0076630D" w:rsidRDefault="00D7272D" w:rsidP="00B10728">
      <w:pPr>
        <w:pStyle w:val="af2"/>
        <w:numPr>
          <w:ilvl w:val="0"/>
          <w:numId w:val="236"/>
        </w:numPr>
        <w:ind w:firstLineChars="0"/>
        <w:rPr>
          <w:rFonts w:ascii="微软雅黑" w:eastAsia="微软雅黑" w:hAnsi="微软雅黑"/>
        </w:rPr>
      </w:pPr>
      <w:r>
        <w:rPr>
          <w:rFonts w:ascii="微软雅黑" w:eastAsia="微软雅黑" w:hAnsi="微软雅黑" w:hint="eastAsia"/>
        </w:rPr>
        <w:t>网关：</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选择配置</w:t>
      </w:r>
      <w:r>
        <w:rPr>
          <w:rFonts w:ascii="微软雅黑" w:eastAsia="微软雅黑" w:hAnsi="微软雅黑"/>
        </w:rPr>
        <w:t>网关接口，选项有{</w:t>
      </w:r>
      <w:r>
        <w:rPr>
          <w:rFonts w:ascii="微软雅黑" w:eastAsia="微软雅黑" w:hAnsi="微软雅黑" w:hint="eastAsia"/>
        </w:rPr>
        <w:t xml:space="preserve">下一跳 </w:t>
      </w:r>
      <w:r>
        <w:rPr>
          <w:rFonts w:ascii="微软雅黑" w:eastAsia="微软雅黑" w:hAnsi="微软雅黑"/>
        </w:rPr>
        <w:t xml:space="preserve">| </w:t>
      </w:r>
      <w:r>
        <w:rPr>
          <w:rFonts w:ascii="微软雅黑" w:eastAsia="微软雅黑" w:hAnsi="微软雅黑" w:hint="eastAsia"/>
        </w:rPr>
        <w:t>出接口</w:t>
      </w:r>
      <w:r>
        <w:rPr>
          <w:rFonts w:ascii="微软雅黑" w:eastAsia="微软雅黑" w:hAnsi="微软雅黑"/>
        </w:rPr>
        <w:t>}</w:t>
      </w:r>
      <w:r>
        <w:rPr>
          <w:rFonts w:ascii="微软雅黑" w:eastAsia="微软雅黑" w:hAnsi="微软雅黑" w:hint="eastAsia"/>
        </w:rPr>
        <w:t>。</w:t>
      </w:r>
    </w:p>
    <w:p w14:paraId="528C982E" w14:textId="77777777" w:rsidR="0076630D" w:rsidRDefault="00D7272D" w:rsidP="00B10728">
      <w:pPr>
        <w:pStyle w:val="af2"/>
        <w:numPr>
          <w:ilvl w:val="0"/>
          <w:numId w:val="237"/>
        </w:numPr>
        <w:ind w:firstLineChars="0"/>
        <w:rPr>
          <w:rFonts w:ascii="微软雅黑" w:eastAsia="微软雅黑" w:hAnsi="微软雅黑"/>
        </w:rPr>
      </w:pPr>
      <w:r>
        <w:rPr>
          <w:rFonts w:ascii="微软雅黑" w:eastAsia="微软雅黑" w:hAnsi="微软雅黑" w:hint="eastAsia"/>
        </w:rPr>
        <w:t>下一跳：</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设置通往</w:t>
      </w:r>
      <w:r>
        <w:rPr>
          <w:rFonts w:ascii="微软雅黑" w:eastAsia="微软雅黑" w:hAnsi="微软雅黑"/>
        </w:rPr>
        <w:t>目标IP地址的路由路径上下一个路由节点的IP地址</w:t>
      </w:r>
      <w:r>
        <w:rPr>
          <w:rFonts w:ascii="微软雅黑" w:eastAsia="微软雅黑" w:hAnsi="微软雅黑" w:hint="eastAsia"/>
        </w:rPr>
        <w:t>。</w:t>
      </w:r>
      <w:r>
        <w:rPr>
          <w:rFonts w:ascii="微软雅黑" w:eastAsia="微软雅黑" w:hAnsi="微软雅黑"/>
        </w:rPr>
        <w:t>输入</w:t>
      </w:r>
      <w:r>
        <w:rPr>
          <w:rFonts w:ascii="微软雅黑" w:eastAsia="微软雅黑" w:hAnsi="微软雅黑" w:hint="eastAsia"/>
        </w:rPr>
        <w:t>格式</w:t>
      </w:r>
      <w:r>
        <w:rPr>
          <w:rFonts w:ascii="微软雅黑" w:eastAsia="微软雅黑" w:hAnsi="微软雅黑"/>
        </w:rPr>
        <w:t>为点分十进制，若格式错误则报错提示“</w:t>
      </w:r>
      <w:r>
        <w:rPr>
          <w:rFonts w:ascii="微软雅黑" w:eastAsia="微软雅黑" w:hAnsi="微软雅黑" w:hint="eastAsia"/>
        </w:rPr>
        <w:t>您输入</w:t>
      </w:r>
      <w:r>
        <w:rPr>
          <w:rFonts w:ascii="微软雅黑" w:eastAsia="微软雅黑" w:hAnsi="微软雅黑"/>
        </w:rPr>
        <w:t>的格式不正确，请重新输入”</w:t>
      </w:r>
      <w:r>
        <w:rPr>
          <w:rFonts w:ascii="微软雅黑" w:eastAsia="微软雅黑" w:hAnsi="微软雅黑" w:hint="eastAsia"/>
        </w:rPr>
        <w:t>。</w:t>
      </w:r>
    </w:p>
    <w:p w14:paraId="76B70C47" w14:textId="77777777" w:rsidR="0076630D" w:rsidRDefault="00D7272D" w:rsidP="00B10728">
      <w:pPr>
        <w:pStyle w:val="af2"/>
        <w:numPr>
          <w:ilvl w:val="0"/>
          <w:numId w:val="237"/>
        </w:numPr>
        <w:ind w:firstLineChars="0"/>
        <w:rPr>
          <w:rFonts w:ascii="微软雅黑" w:eastAsia="微软雅黑" w:hAnsi="微软雅黑"/>
        </w:rPr>
      </w:pPr>
      <w:r>
        <w:rPr>
          <w:rFonts w:ascii="微软雅黑" w:eastAsia="微软雅黑" w:hAnsi="微软雅黑" w:hint="eastAsia"/>
        </w:rPr>
        <w:t>出接口：【下拉框】设置</w:t>
      </w:r>
      <w:r>
        <w:rPr>
          <w:rFonts w:ascii="微软雅黑" w:eastAsia="微软雅黑" w:hAnsi="微软雅黑"/>
        </w:rPr>
        <w:t>通往目标IP地址的路由路径</w:t>
      </w:r>
      <w:r>
        <w:rPr>
          <w:rFonts w:ascii="微软雅黑" w:eastAsia="微软雅黑" w:hAnsi="微软雅黑" w:hint="eastAsia"/>
        </w:rPr>
        <w:t>的下一跳</w:t>
      </w:r>
      <w:r>
        <w:rPr>
          <w:rFonts w:ascii="微软雅黑" w:eastAsia="微软雅黑" w:hAnsi="微软雅黑"/>
        </w:rPr>
        <w:t>出口</w:t>
      </w:r>
      <w:r>
        <w:rPr>
          <w:rFonts w:ascii="微软雅黑" w:eastAsia="微软雅黑" w:hAnsi="微软雅黑" w:hint="eastAsia"/>
        </w:rPr>
        <w:t>，</w:t>
      </w:r>
      <w:r>
        <w:rPr>
          <w:rFonts w:ascii="微软雅黑" w:eastAsia="微软雅黑" w:hAnsi="微软雅黑"/>
        </w:rPr>
        <w:t>选项有{VLAN接口</w:t>
      </w:r>
      <w:r>
        <w:rPr>
          <w:rFonts w:ascii="微软雅黑" w:eastAsia="微软雅黑" w:hAnsi="微软雅黑" w:hint="eastAsia"/>
        </w:rPr>
        <w:t xml:space="preserve"> </w:t>
      </w:r>
      <w:r>
        <w:rPr>
          <w:rFonts w:ascii="微软雅黑" w:eastAsia="微软雅黑" w:hAnsi="微软雅黑"/>
        </w:rPr>
        <w:t>| loopback | null}</w:t>
      </w:r>
      <w:r>
        <w:rPr>
          <w:rFonts w:ascii="微软雅黑" w:eastAsia="微软雅黑" w:hAnsi="微软雅黑" w:hint="eastAsia"/>
        </w:rPr>
        <w:t>，</w:t>
      </w:r>
      <w:r>
        <w:rPr>
          <w:rFonts w:ascii="微软雅黑" w:eastAsia="微软雅黑" w:hAnsi="微软雅黑"/>
        </w:rPr>
        <w:t>默认为</w:t>
      </w:r>
      <w:r>
        <w:rPr>
          <w:rFonts w:ascii="微软雅黑" w:eastAsia="微软雅黑" w:hAnsi="微软雅黑" w:hint="eastAsia"/>
        </w:rPr>
        <w:t>空</w:t>
      </w:r>
      <w:r>
        <w:rPr>
          <w:rFonts w:ascii="微软雅黑" w:eastAsia="微软雅黑" w:hAnsi="微软雅黑"/>
        </w:rPr>
        <w:t>。</w:t>
      </w:r>
    </w:p>
    <w:p w14:paraId="675EEB63"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1.目的</w:t>
      </w:r>
      <w:r>
        <w:rPr>
          <w:rFonts w:ascii="微软雅黑" w:eastAsia="微软雅黑" w:hAnsi="微软雅黑"/>
        </w:rPr>
        <w:t>IP地址必须与下一跳地址属于不同网段，否则报错提示；</w:t>
      </w:r>
    </w:p>
    <w:p w14:paraId="3F792EE0" w14:textId="5BC59018" w:rsidR="0076630D" w:rsidRDefault="00D7272D">
      <w:pPr>
        <w:pStyle w:val="af2"/>
        <w:ind w:left="835"/>
        <w:rPr>
          <w:rFonts w:ascii="微软雅黑" w:eastAsia="微软雅黑" w:hAnsi="微软雅黑"/>
        </w:rPr>
      </w:pPr>
      <w:r>
        <w:rPr>
          <w:rFonts w:ascii="微软雅黑" w:eastAsia="微软雅黑" w:hAnsi="微软雅黑"/>
        </w:rPr>
        <w:t>2.</w:t>
      </w:r>
      <w:r>
        <w:rPr>
          <w:rFonts w:ascii="微软雅黑" w:eastAsia="微软雅黑" w:hAnsi="微软雅黑" w:hint="eastAsia"/>
        </w:rPr>
        <w:t xml:space="preserve"> 下一跳</w:t>
      </w:r>
      <w:r>
        <w:rPr>
          <w:rFonts w:ascii="微软雅黑" w:eastAsia="微软雅黑" w:hAnsi="微软雅黑"/>
        </w:rPr>
        <w:t>和出接口必须</w:t>
      </w:r>
      <w:r w:rsidR="009D1F61">
        <w:rPr>
          <w:rFonts w:ascii="微软雅黑" w:eastAsia="微软雅黑" w:hAnsi="微软雅黑" w:hint="eastAsia"/>
        </w:rPr>
        <w:t>2选1进行</w:t>
      </w:r>
      <w:r w:rsidR="009D1F61">
        <w:rPr>
          <w:rFonts w:ascii="微软雅黑" w:eastAsia="微软雅黑" w:hAnsi="微软雅黑"/>
        </w:rPr>
        <w:t>配置</w:t>
      </w:r>
      <w:r>
        <w:rPr>
          <w:rFonts w:ascii="微软雅黑" w:eastAsia="微软雅黑" w:hAnsi="微软雅黑"/>
        </w:rPr>
        <w:t>。</w:t>
      </w:r>
    </w:p>
    <w:p w14:paraId="27080F28" w14:textId="5259979D" w:rsidR="0076630D" w:rsidRDefault="00D7272D" w:rsidP="00B10728">
      <w:pPr>
        <w:pStyle w:val="af2"/>
        <w:numPr>
          <w:ilvl w:val="0"/>
          <w:numId w:val="236"/>
        </w:numPr>
        <w:ind w:firstLineChars="0"/>
        <w:rPr>
          <w:rFonts w:ascii="微软雅黑" w:eastAsia="微软雅黑" w:hAnsi="微软雅黑"/>
        </w:rPr>
      </w:pPr>
      <w:r>
        <w:rPr>
          <w:rFonts w:ascii="微软雅黑" w:eastAsia="微软雅黑" w:hAnsi="微软雅黑" w:hint="eastAsia"/>
        </w:rPr>
        <w:lastRenderedPageBreak/>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静态路由</w:t>
      </w:r>
      <w:r>
        <w:rPr>
          <w:rFonts w:ascii="微软雅黑" w:eastAsia="微软雅黑" w:hAnsi="微软雅黑" w:hint="eastAsia"/>
        </w:rPr>
        <w:t>的</w:t>
      </w:r>
      <w:r>
        <w:rPr>
          <w:rFonts w:ascii="微软雅黑" w:eastAsia="微软雅黑" w:hAnsi="微软雅黑"/>
        </w:rPr>
        <w:t>优先级，数值越小优先级越高</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w:t>
      </w:r>
      <w:r>
        <w:rPr>
          <w:rFonts w:ascii="微软雅黑" w:eastAsia="微软雅黑" w:hAnsi="微软雅黑"/>
        </w:rPr>
        <w:t>默认1</w:t>
      </w:r>
      <w:r w:rsidR="00BC7D87">
        <w:rPr>
          <w:rFonts w:ascii="微软雅黑" w:eastAsia="微软雅黑" w:hAnsi="微软雅黑" w:hint="eastAsia"/>
        </w:rPr>
        <w:t>。</w:t>
      </w:r>
    </w:p>
    <w:p w14:paraId="7B3A4BD1" w14:textId="3ACF4724" w:rsidR="0076630D" w:rsidRDefault="00D7272D">
      <w:pPr>
        <w:rPr>
          <w:rFonts w:ascii="微软雅黑" w:eastAsia="微软雅黑" w:hAnsi="微软雅黑"/>
          <w:b/>
        </w:rPr>
      </w:pPr>
      <w:r>
        <w:rPr>
          <w:rFonts w:ascii="微软雅黑" w:eastAsia="微软雅黑" w:hAnsi="微软雅黑"/>
          <w:b/>
        </w:rPr>
        <w:t>IPv4</w:t>
      </w:r>
      <w:r>
        <w:rPr>
          <w:rFonts w:ascii="微软雅黑" w:eastAsia="微软雅黑" w:hAnsi="微软雅黑" w:hint="eastAsia"/>
          <w:b/>
        </w:rPr>
        <w:t>静态路由列表</w:t>
      </w:r>
      <w:r>
        <w:rPr>
          <w:rFonts w:ascii="微软雅黑" w:eastAsia="微软雅黑" w:hAnsi="微软雅黑"/>
          <w:b/>
        </w:rPr>
        <w:t>：</w:t>
      </w:r>
      <w:r>
        <w:rPr>
          <w:rFonts w:ascii="微软雅黑" w:eastAsia="微软雅黑" w:hAnsi="微软雅黑" w:hint="eastAsia"/>
        </w:rPr>
        <w:t>显示交换机上配置的IPv</w:t>
      </w:r>
      <w:r>
        <w:rPr>
          <w:rFonts w:ascii="微软雅黑" w:eastAsia="微软雅黑" w:hAnsi="微软雅黑"/>
        </w:rPr>
        <w:t>4静态</w:t>
      </w:r>
      <w:r>
        <w:rPr>
          <w:rFonts w:ascii="微软雅黑" w:eastAsia="微软雅黑" w:hAnsi="微软雅黑" w:hint="eastAsia"/>
        </w:rPr>
        <w:t>路由条目</w:t>
      </w:r>
      <w:r w:rsidR="00BC7D87">
        <w:rPr>
          <w:rFonts w:ascii="微软雅黑" w:eastAsia="微软雅黑" w:hAnsi="微软雅黑" w:hint="eastAsia"/>
        </w:rPr>
        <w:t>，</w:t>
      </w:r>
      <w:r w:rsidR="00BC7D87">
        <w:rPr>
          <w:rFonts w:ascii="微软雅黑" w:eastAsia="微软雅黑" w:hAnsi="微软雅黑"/>
        </w:rPr>
        <w:t>未必生效</w:t>
      </w:r>
    </w:p>
    <w:p w14:paraId="067B8C69" w14:textId="13DC3F11" w:rsidR="0076630D" w:rsidRDefault="00D7272D" w:rsidP="00B10728">
      <w:pPr>
        <w:pStyle w:val="af2"/>
        <w:numPr>
          <w:ilvl w:val="0"/>
          <w:numId w:val="229"/>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显示目的IP地址、</w:t>
      </w:r>
      <w:r>
        <w:rPr>
          <w:rFonts w:ascii="微软雅黑" w:eastAsia="微软雅黑" w:hAnsi="微软雅黑" w:hint="eastAsia"/>
        </w:rPr>
        <w:t>掩码、优先级</w:t>
      </w:r>
      <w:r>
        <w:rPr>
          <w:rFonts w:ascii="微软雅黑" w:eastAsia="微软雅黑" w:hAnsi="微软雅黑"/>
        </w:rPr>
        <w:t>、下一跳、出接口</w:t>
      </w:r>
    </w:p>
    <w:p w14:paraId="4CC658CF" w14:textId="77777777" w:rsidR="0076630D" w:rsidRDefault="00D7272D" w:rsidP="00B10728">
      <w:pPr>
        <w:pStyle w:val="af2"/>
        <w:numPr>
          <w:ilvl w:val="0"/>
          <w:numId w:val="230"/>
        </w:numPr>
        <w:ind w:firstLineChars="0"/>
        <w:rPr>
          <w:rFonts w:ascii="微软雅黑" w:eastAsia="微软雅黑" w:hAnsi="微软雅黑"/>
          <w:strike/>
          <w:color w:val="B2B2B2"/>
        </w:rPr>
      </w:pPr>
      <w:r>
        <w:rPr>
          <w:rFonts w:ascii="微软雅黑" w:eastAsia="微软雅黑" w:hAnsi="微软雅黑"/>
          <w:strike/>
          <w:color w:val="B2B2B2"/>
        </w:rPr>
        <w:t>下一跳配置IP地址</w:t>
      </w:r>
      <w:r>
        <w:rPr>
          <w:rFonts w:ascii="微软雅黑" w:eastAsia="微软雅黑" w:hAnsi="微软雅黑" w:hint="eastAsia"/>
          <w:strike/>
          <w:color w:val="B2B2B2"/>
        </w:rPr>
        <w:t>的</w:t>
      </w:r>
      <w:r>
        <w:rPr>
          <w:rFonts w:ascii="微软雅黑" w:eastAsia="微软雅黑" w:hAnsi="微软雅黑"/>
          <w:strike/>
          <w:color w:val="B2B2B2"/>
        </w:rPr>
        <w:t>情形下，</w:t>
      </w:r>
      <w:r>
        <w:rPr>
          <w:rFonts w:ascii="微软雅黑" w:eastAsia="微软雅黑" w:hAnsi="微软雅黑" w:hint="eastAsia"/>
          <w:strike/>
          <w:color w:val="B2B2B2"/>
        </w:rPr>
        <w:t>若</w:t>
      </w:r>
      <w:r>
        <w:rPr>
          <w:rFonts w:ascii="微软雅黑" w:eastAsia="微软雅黑" w:hAnsi="微软雅黑"/>
          <w:strike/>
          <w:color w:val="B2B2B2"/>
        </w:rPr>
        <w:t>配置</w:t>
      </w:r>
      <w:r>
        <w:rPr>
          <w:rFonts w:ascii="微软雅黑" w:eastAsia="微软雅黑" w:hAnsi="微软雅黑" w:hint="eastAsia"/>
          <w:strike/>
          <w:color w:val="B2B2B2"/>
        </w:rPr>
        <w:t>的静态路由</w:t>
      </w:r>
      <w:r>
        <w:rPr>
          <w:rFonts w:ascii="微软雅黑" w:eastAsia="微软雅黑" w:hAnsi="微软雅黑"/>
          <w:strike/>
          <w:color w:val="B2B2B2"/>
        </w:rPr>
        <w:t>生效，则会显示</w:t>
      </w:r>
      <w:r>
        <w:rPr>
          <w:rFonts w:ascii="微软雅黑" w:eastAsia="微软雅黑" w:hAnsi="微软雅黑" w:hint="eastAsia"/>
          <w:strike/>
          <w:color w:val="B2B2B2"/>
        </w:rPr>
        <w:t>出</w:t>
      </w:r>
      <w:r>
        <w:rPr>
          <w:rFonts w:ascii="微软雅黑" w:eastAsia="微软雅黑" w:hAnsi="微软雅黑"/>
          <w:strike/>
          <w:color w:val="B2B2B2"/>
        </w:rPr>
        <w:t>相应的出接口</w:t>
      </w:r>
      <w:r>
        <w:rPr>
          <w:rFonts w:ascii="微软雅黑" w:eastAsia="微软雅黑" w:hAnsi="微软雅黑" w:hint="eastAsia"/>
          <w:strike/>
          <w:color w:val="B2B2B2"/>
        </w:rPr>
        <w:t>（IPv</w:t>
      </w:r>
      <w:r>
        <w:rPr>
          <w:rFonts w:ascii="微软雅黑" w:eastAsia="微软雅黑" w:hAnsi="微软雅黑"/>
          <w:strike/>
          <w:color w:val="B2B2B2"/>
        </w:rPr>
        <w:t>4</w:t>
      </w:r>
      <w:r>
        <w:rPr>
          <w:rFonts w:ascii="微软雅黑" w:eastAsia="微软雅黑" w:hAnsi="微软雅黑" w:hint="eastAsia"/>
          <w:strike/>
          <w:color w:val="B2B2B2"/>
        </w:rPr>
        <w:t>接口），</w:t>
      </w:r>
      <w:r>
        <w:rPr>
          <w:rFonts w:ascii="微软雅黑" w:eastAsia="微软雅黑" w:hAnsi="微软雅黑"/>
          <w:strike/>
          <w:color w:val="B2B2B2"/>
        </w:rPr>
        <w:t>否则显示inactive状态</w:t>
      </w:r>
      <w:r>
        <w:rPr>
          <w:rFonts w:ascii="微软雅黑" w:eastAsia="微软雅黑" w:hAnsi="微软雅黑" w:hint="eastAsia"/>
          <w:strike/>
          <w:color w:val="B2B2B2"/>
        </w:rPr>
        <w:t>；</w:t>
      </w:r>
      <w:r>
        <w:rPr>
          <w:rFonts w:ascii="微软雅黑" w:eastAsia="微软雅黑" w:hAnsi="微软雅黑"/>
          <w:strike/>
          <w:color w:val="B2B2B2"/>
        </w:rPr>
        <w:t>下一跳配置接口的情形下，出接口根据</w:t>
      </w:r>
      <w:r>
        <w:rPr>
          <w:rFonts w:ascii="微软雅黑" w:eastAsia="微软雅黑" w:hAnsi="微软雅黑" w:hint="eastAsia"/>
          <w:strike/>
          <w:color w:val="B2B2B2"/>
        </w:rPr>
        <w:t>选择</w:t>
      </w:r>
      <w:r>
        <w:rPr>
          <w:rFonts w:ascii="微软雅黑" w:eastAsia="微软雅黑" w:hAnsi="微软雅黑"/>
          <w:strike/>
          <w:color w:val="B2B2B2"/>
        </w:rPr>
        <w:t>的接口显示，</w:t>
      </w:r>
      <w:r>
        <w:rPr>
          <w:rFonts w:ascii="微软雅黑" w:eastAsia="微软雅黑" w:hAnsi="微软雅黑" w:hint="eastAsia"/>
          <w:strike/>
          <w:color w:val="B2B2B2"/>
        </w:rPr>
        <w:t>出接口</w:t>
      </w:r>
      <w:r>
        <w:rPr>
          <w:rFonts w:ascii="微软雅黑" w:eastAsia="微软雅黑" w:hAnsi="微软雅黑"/>
          <w:strike/>
          <w:color w:val="B2B2B2"/>
        </w:rPr>
        <w:t>有IP则在下一跳</w:t>
      </w:r>
      <w:r>
        <w:rPr>
          <w:rFonts w:ascii="微软雅黑" w:eastAsia="微软雅黑" w:hAnsi="微软雅黑" w:hint="eastAsia"/>
          <w:strike/>
          <w:color w:val="B2B2B2"/>
        </w:rPr>
        <w:t>处</w:t>
      </w:r>
      <w:r>
        <w:rPr>
          <w:rFonts w:ascii="微软雅黑" w:eastAsia="微软雅黑" w:hAnsi="微软雅黑"/>
          <w:strike/>
          <w:color w:val="B2B2B2"/>
        </w:rPr>
        <w:t>显示，表明此路由生效，若无则显示“--”</w:t>
      </w:r>
    </w:p>
    <w:p w14:paraId="7049CDAB" w14:textId="77777777" w:rsidR="0076630D" w:rsidRDefault="00D7272D" w:rsidP="00B10728">
      <w:pPr>
        <w:pStyle w:val="af2"/>
        <w:numPr>
          <w:ilvl w:val="0"/>
          <w:numId w:val="230"/>
        </w:numPr>
        <w:ind w:firstLineChars="0"/>
        <w:rPr>
          <w:rFonts w:ascii="微软雅黑" w:eastAsia="微软雅黑" w:hAnsi="微软雅黑"/>
        </w:rPr>
      </w:pPr>
      <w:r>
        <w:rPr>
          <w:rFonts w:ascii="微软雅黑" w:eastAsia="微软雅黑" w:hAnsi="微软雅黑" w:hint="eastAsia"/>
        </w:rPr>
        <w:t>添加静态路由</w:t>
      </w:r>
      <w:r>
        <w:rPr>
          <w:rFonts w:ascii="微软雅黑" w:eastAsia="微软雅黑" w:hAnsi="微软雅黑"/>
        </w:rPr>
        <w:t>时，需判断</w:t>
      </w:r>
      <w:r>
        <w:rPr>
          <w:rFonts w:ascii="微软雅黑" w:eastAsia="微软雅黑" w:hAnsi="微软雅黑" w:hint="eastAsia"/>
        </w:rPr>
        <w:t>目的</w:t>
      </w:r>
      <w:r>
        <w:rPr>
          <w:rFonts w:ascii="微软雅黑" w:eastAsia="微软雅黑" w:hAnsi="微软雅黑"/>
        </w:rPr>
        <w:t>IP</w:t>
      </w:r>
      <w:r>
        <w:rPr>
          <w:rFonts w:ascii="微软雅黑" w:eastAsia="微软雅黑" w:hAnsi="微软雅黑" w:hint="eastAsia"/>
        </w:rPr>
        <w:t>地址</w:t>
      </w:r>
      <w:r>
        <w:rPr>
          <w:rFonts w:ascii="微软雅黑" w:eastAsia="微软雅黑" w:hAnsi="微软雅黑"/>
        </w:rPr>
        <w:t>网段、</w:t>
      </w:r>
      <w:r>
        <w:rPr>
          <w:rFonts w:ascii="微软雅黑" w:eastAsia="微软雅黑" w:hAnsi="微软雅黑" w:hint="eastAsia"/>
        </w:rPr>
        <w:t>下一跳</w:t>
      </w:r>
      <w:r>
        <w:rPr>
          <w:rFonts w:ascii="微软雅黑" w:eastAsia="微软雅黑" w:hAnsi="微软雅黑"/>
        </w:rPr>
        <w:t>和优先级：若</w:t>
      </w:r>
      <w:r>
        <w:rPr>
          <w:rFonts w:ascii="微软雅黑" w:eastAsia="微软雅黑" w:hAnsi="微软雅黑" w:hint="eastAsia"/>
        </w:rPr>
        <w:t>网段</w:t>
      </w:r>
      <w:r>
        <w:rPr>
          <w:rFonts w:ascii="微软雅黑" w:eastAsia="微软雅黑" w:hAnsi="微软雅黑"/>
        </w:rPr>
        <w:t>一样，下一跳不一样，优先级一样，</w:t>
      </w:r>
      <w:r>
        <w:rPr>
          <w:rFonts w:ascii="微软雅黑" w:eastAsia="微软雅黑" w:hAnsi="微软雅黑" w:hint="eastAsia"/>
        </w:rPr>
        <w:t>作为</w:t>
      </w:r>
      <w:r>
        <w:rPr>
          <w:rFonts w:ascii="微软雅黑" w:eastAsia="微软雅黑" w:hAnsi="微软雅黑"/>
        </w:rPr>
        <w:t>等价路由，</w:t>
      </w:r>
      <w:r>
        <w:rPr>
          <w:rFonts w:ascii="微软雅黑" w:eastAsia="微软雅黑" w:hAnsi="微软雅黑" w:hint="eastAsia"/>
        </w:rPr>
        <w:t>均支持</w:t>
      </w:r>
      <w:r>
        <w:rPr>
          <w:rFonts w:ascii="微软雅黑" w:eastAsia="微软雅黑" w:hAnsi="微软雅黑"/>
        </w:rPr>
        <w:t>添加；若网段一样，下一跳一样，优先级不一样，作为相同路由直接覆盖处理</w:t>
      </w:r>
      <w:r>
        <w:rPr>
          <w:rFonts w:ascii="微软雅黑" w:eastAsia="微软雅黑" w:hAnsi="微软雅黑" w:hint="eastAsia"/>
        </w:rPr>
        <w:t>。</w:t>
      </w:r>
    </w:p>
    <w:p w14:paraId="5A641C78" w14:textId="77777777" w:rsidR="0076630D" w:rsidRDefault="00D7272D" w:rsidP="00B10728">
      <w:pPr>
        <w:pStyle w:val="af2"/>
        <w:numPr>
          <w:ilvl w:val="0"/>
          <w:numId w:val="230"/>
        </w:numPr>
        <w:ind w:firstLineChars="0"/>
        <w:rPr>
          <w:rFonts w:ascii="微软雅黑" w:eastAsia="微软雅黑" w:hAnsi="微软雅黑"/>
        </w:rPr>
      </w:pPr>
      <w:r>
        <w:rPr>
          <w:rFonts w:ascii="微软雅黑" w:eastAsia="微软雅黑" w:hAnsi="微软雅黑" w:hint="eastAsia"/>
        </w:rPr>
        <w:t>添加目的</w:t>
      </w:r>
      <w:r>
        <w:rPr>
          <w:rFonts w:ascii="微软雅黑" w:eastAsia="微软雅黑" w:hAnsi="微软雅黑"/>
        </w:rPr>
        <w:t>IP地址为</w:t>
      </w:r>
      <w:r>
        <w:rPr>
          <w:rFonts w:ascii="微软雅黑" w:eastAsia="微软雅黑" w:hAnsi="微软雅黑" w:hint="eastAsia"/>
        </w:rPr>
        <w:t>0.0.0.0的</w:t>
      </w:r>
      <w:r>
        <w:rPr>
          <w:rFonts w:ascii="微软雅黑" w:eastAsia="微软雅黑" w:hAnsi="微软雅黑"/>
        </w:rPr>
        <w:t>默认路由</w:t>
      </w:r>
      <w:r>
        <w:rPr>
          <w:rFonts w:ascii="微软雅黑" w:eastAsia="微软雅黑" w:hAnsi="微软雅黑" w:hint="eastAsia"/>
        </w:rPr>
        <w:t>时</w:t>
      </w:r>
      <w:r>
        <w:rPr>
          <w:rFonts w:ascii="微软雅黑" w:eastAsia="微软雅黑" w:hAnsi="微软雅黑"/>
        </w:rPr>
        <w:t>，网关仅支持配置下一跳</w:t>
      </w:r>
    </w:p>
    <w:p w14:paraId="4DA51178" w14:textId="77777777" w:rsidR="0076630D" w:rsidRDefault="00D7272D" w:rsidP="00B10728">
      <w:pPr>
        <w:pStyle w:val="af2"/>
        <w:numPr>
          <w:ilvl w:val="0"/>
          <w:numId w:val="229"/>
        </w:numPr>
        <w:ind w:firstLineChars="0"/>
        <w:rPr>
          <w:rFonts w:ascii="微软雅黑" w:eastAsia="微软雅黑" w:hAnsi="微软雅黑"/>
        </w:rPr>
      </w:pPr>
      <w:r>
        <w:rPr>
          <w:rFonts w:ascii="微软雅黑" w:eastAsia="微软雅黑" w:hAnsi="微软雅黑" w:hint="eastAsia"/>
        </w:rPr>
        <w:t>支持编辑手动添加</w:t>
      </w:r>
      <w:r>
        <w:rPr>
          <w:rFonts w:ascii="微软雅黑" w:eastAsia="微软雅黑" w:hAnsi="微软雅黑"/>
        </w:rPr>
        <w:t>的静态路由</w:t>
      </w:r>
      <w:r>
        <w:rPr>
          <w:rFonts w:ascii="微软雅黑" w:eastAsia="微软雅黑" w:hAnsi="微软雅黑" w:hint="eastAsia"/>
        </w:rPr>
        <w:t>表项，</w:t>
      </w:r>
      <w:r>
        <w:rPr>
          <w:rFonts w:ascii="微软雅黑" w:eastAsia="微软雅黑" w:hAnsi="微软雅黑"/>
        </w:rPr>
        <w:t>仅能编辑目的IP地址和优先级</w:t>
      </w:r>
    </w:p>
    <w:p w14:paraId="509BF552" w14:textId="6777FA71" w:rsidR="0076630D" w:rsidRDefault="00D7272D" w:rsidP="00B10728">
      <w:pPr>
        <w:pStyle w:val="af2"/>
        <w:numPr>
          <w:ilvl w:val="0"/>
          <w:numId w:val="238"/>
        </w:numPr>
        <w:ind w:firstLineChars="0"/>
        <w:rPr>
          <w:rFonts w:ascii="微软雅黑" w:eastAsia="微软雅黑" w:hAnsi="微软雅黑"/>
        </w:rPr>
      </w:pPr>
      <w:r>
        <w:rPr>
          <w:rFonts w:ascii="微软雅黑" w:eastAsia="微软雅黑" w:hAnsi="微软雅黑" w:hint="eastAsia"/>
        </w:rPr>
        <w:t>默认</w:t>
      </w:r>
      <w:r>
        <w:rPr>
          <w:rFonts w:ascii="微软雅黑" w:eastAsia="微软雅黑" w:hAnsi="微软雅黑"/>
        </w:rPr>
        <w:t>路由，仅能编辑下一跳</w:t>
      </w:r>
    </w:p>
    <w:p w14:paraId="0A1F24A2" w14:textId="77777777" w:rsidR="0076630D" w:rsidRDefault="00D7272D" w:rsidP="00B10728">
      <w:pPr>
        <w:pStyle w:val="af2"/>
        <w:numPr>
          <w:ilvl w:val="0"/>
          <w:numId w:val="22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Pr>
          <w:rFonts w:ascii="微软雅黑" w:eastAsia="微软雅黑" w:hAnsi="微软雅黑" w:hint="eastAsia"/>
        </w:rPr>
        <w:t>单条/批量/全部</w:t>
      </w:r>
      <w:r>
        <w:rPr>
          <w:rFonts w:ascii="微软雅黑" w:eastAsia="微软雅黑" w:hAnsi="微软雅黑"/>
        </w:rPr>
        <w:t>IPv4静态路由</w:t>
      </w:r>
      <w:r>
        <w:rPr>
          <w:rFonts w:ascii="微软雅黑" w:eastAsia="微软雅黑" w:hAnsi="微软雅黑" w:hint="eastAsia"/>
        </w:rPr>
        <w:t>表项</w:t>
      </w:r>
    </w:p>
    <w:p w14:paraId="67CD0628" w14:textId="77777777" w:rsidR="0076630D" w:rsidRDefault="00D7272D" w:rsidP="00B10728">
      <w:pPr>
        <w:pStyle w:val="af2"/>
        <w:numPr>
          <w:ilvl w:val="0"/>
          <w:numId w:val="239"/>
        </w:numPr>
        <w:ind w:firstLineChars="0"/>
        <w:rPr>
          <w:rFonts w:ascii="微软雅黑" w:eastAsia="微软雅黑" w:hAnsi="微软雅黑"/>
        </w:rPr>
      </w:pPr>
      <w:r>
        <w:rPr>
          <w:rFonts w:ascii="微软雅黑" w:eastAsia="微软雅黑" w:hAnsi="微软雅黑" w:hint="eastAsia"/>
        </w:rPr>
        <w:t>删除</w:t>
      </w:r>
      <w:r>
        <w:rPr>
          <w:rFonts w:ascii="微软雅黑" w:eastAsia="微软雅黑" w:hAnsi="微软雅黑"/>
        </w:rPr>
        <w:t>默认路由时，需</w:t>
      </w:r>
      <w:r>
        <w:rPr>
          <w:rFonts w:ascii="微软雅黑" w:eastAsia="微软雅黑" w:hAnsi="微软雅黑" w:hint="eastAsia"/>
        </w:rPr>
        <w:t>进行二次确认</w:t>
      </w:r>
      <w:r>
        <w:rPr>
          <w:rFonts w:ascii="微软雅黑" w:eastAsia="微软雅黑" w:hAnsi="微软雅黑"/>
        </w:rPr>
        <w:t>，并提供风险说明</w:t>
      </w:r>
      <w:r>
        <w:rPr>
          <w:rFonts w:ascii="微软雅黑" w:eastAsia="微软雅黑" w:hAnsi="微软雅黑" w:hint="eastAsia"/>
        </w:rPr>
        <w:t>“一旦删除，可能导致交换机托管而无法远程访问”</w:t>
      </w:r>
    </w:p>
    <w:p w14:paraId="3F722C49" w14:textId="77777777" w:rsidR="0076630D" w:rsidRDefault="00D7272D" w:rsidP="00B10728">
      <w:pPr>
        <w:pStyle w:val="af2"/>
        <w:numPr>
          <w:ilvl w:val="0"/>
          <w:numId w:val="22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搜索</w:t>
      </w:r>
      <w:r>
        <w:rPr>
          <w:rFonts w:ascii="微软雅黑" w:eastAsia="微软雅黑" w:hAnsi="微软雅黑" w:hint="eastAsia"/>
        </w:rPr>
        <w:t>过滤</w:t>
      </w:r>
      <w:r>
        <w:rPr>
          <w:rFonts w:ascii="微软雅黑" w:eastAsia="微软雅黑" w:hAnsi="微软雅黑"/>
        </w:rPr>
        <w:t>，</w:t>
      </w:r>
      <w:r>
        <w:rPr>
          <w:rFonts w:ascii="微软雅黑" w:eastAsia="微软雅黑" w:hAnsi="微软雅黑" w:hint="eastAsia"/>
        </w:rPr>
        <w:t>按</w:t>
      </w:r>
      <w:r>
        <w:rPr>
          <w:rFonts w:ascii="微软雅黑" w:eastAsia="微软雅黑" w:hAnsi="微软雅黑"/>
        </w:rPr>
        <w:t>目的IP地址</w:t>
      </w:r>
      <w:r>
        <w:rPr>
          <w:rFonts w:ascii="微软雅黑" w:eastAsia="微软雅黑" w:hAnsi="微软雅黑" w:hint="eastAsia"/>
        </w:rPr>
        <w:t>/下一跳/出接口</w:t>
      </w:r>
      <w:r>
        <w:rPr>
          <w:rFonts w:ascii="微软雅黑" w:eastAsia="微软雅黑" w:hAnsi="微软雅黑"/>
        </w:rPr>
        <w:t>进行搜索过滤</w:t>
      </w:r>
    </w:p>
    <w:p w14:paraId="1A19BABF" w14:textId="77777777" w:rsidR="0076630D" w:rsidRDefault="00D7272D" w:rsidP="00B10728">
      <w:pPr>
        <w:pStyle w:val="af2"/>
        <w:numPr>
          <w:ilvl w:val="0"/>
          <w:numId w:val="22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分页</w:t>
      </w:r>
    </w:p>
    <w:p w14:paraId="681DFD23" w14:textId="77777777" w:rsidR="0076630D" w:rsidRDefault="0076630D">
      <w:pPr>
        <w:rPr>
          <w:rFonts w:ascii="微软雅黑" w:eastAsia="微软雅黑" w:hAnsi="微软雅黑"/>
        </w:rPr>
      </w:pPr>
    </w:p>
    <w:p w14:paraId="61851A0E" w14:textId="77777777" w:rsidR="0076630D" w:rsidRDefault="0076630D">
      <w:pPr>
        <w:rPr>
          <w:rFonts w:ascii="微软雅黑" w:eastAsia="微软雅黑" w:hAnsi="微软雅黑"/>
        </w:rPr>
      </w:pPr>
    </w:p>
    <w:p w14:paraId="4A456BF8" w14:textId="77777777" w:rsidR="0076630D" w:rsidRDefault="00D7272D">
      <w:pPr>
        <w:rPr>
          <w:rFonts w:ascii="微软雅黑" w:eastAsia="微软雅黑" w:hAnsi="微软雅黑"/>
          <w:b/>
        </w:rPr>
      </w:pPr>
      <w:r>
        <w:rPr>
          <w:rFonts w:ascii="微软雅黑" w:eastAsia="微软雅黑" w:hAnsi="微软雅黑" w:hint="eastAsia"/>
          <w:b/>
        </w:rPr>
        <w:t>IPv</w:t>
      </w:r>
      <w:r>
        <w:rPr>
          <w:rFonts w:ascii="微软雅黑" w:eastAsia="微软雅黑" w:hAnsi="微软雅黑"/>
          <w:b/>
        </w:rPr>
        <w:t>6</w:t>
      </w:r>
      <w:r>
        <w:rPr>
          <w:rFonts w:ascii="微软雅黑" w:eastAsia="微软雅黑" w:hAnsi="微软雅黑" w:hint="eastAsia"/>
          <w:b/>
        </w:rPr>
        <w:t>静态路由</w:t>
      </w:r>
      <w:r>
        <w:rPr>
          <w:rFonts w:ascii="微软雅黑" w:eastAsia="微软雅黑" w:hAnsi="微软雅黑"/>
          <w:b/>
        </w:rPr>
        <w:t>：</w:t>
      </w:r>
    </w:p>
    <w:p w14:paraId="644BDD9C" w14:textId="77777777" w:rsidR="0076630D" w:rsidRDefault="00D7272D">
      <w:pPr>
        <w:rPr>
          <w:rFonts w:ascii="微软雅黑" w:eastAsia="微软雅黑" w:hAnsi="微软雅黑"/>
        </w:rPr>
      </w:pPr>
      <w:r>
        <w:rPr>
          <w:rFonts w:ascii="微软雅黑" w:eastAsia="微软雅黑" w:hAnsi="微软雅黑" w:hint="eastAsia"/>
        </w:rPr>
        <w:lastRenderedPageBreak/>
        <w:t>添加IPv</w:t>
      </w:r>
      <w:r>
        <w:rPr>
          <w:rFonts w:ascii="微软雅黑" w:eastAsia="微软雅黑" w:hAnsi="微软雅黑"/>
        </w:rPr>
        <w:t>6静态路由：</w:t>
      </w:r>
    </w:p>
    <w:p w14:paraId="4D81A5AD" w14:textId="77777777" w:rsidR="0076630D" w:rsidRDefault="00D7272D" w:rsidP="00B10728">
      <w:pPr>
        <w:pStyle w:val="af2"/>
        <w:numPr>
          <w:ilvl w:val="0"/>
          <w:numId w:val="240"/>
        </w:numPr>
        <w:ind w:firstLineChars="0"/>
        <w:rPr>
          <w:rFonts w:ascii="微软雅黑" w:eastAsia="微软雅黑" w:hAnsi="微软雅黑"/>
        </w:rPr>
      </w:pPr>
      <w:r>
        <w:rPr>
          <w:rFonts w:ascii="微软雅黑" w:eastAsia="微软雅黑" w:hAnsi="微软雅黑" w:hint="eastAsia"/>
        </w:rPr>
        <w:t>目的IP</w:t>
      </w:r>
      <w:r>
        <w:rPr>
          <w:rFonts w:ascii="微软雅黑" w:eastAsia="微软雅黑" w:hAnsi="微软雅黑"/>
        </w:rPr>
        <w:t>v6地址：</w:t>
      </w:r>
      <w:r>
        <w:rPr>
          <w:rFonts w:ascii="微软雅黑" w:eastAsia="微软雅黑" w:hAnsi="微软雅黑" w:hint="eastAsia"/>
        </w:rPr>
        <w:t>【text文本框】设置路由条目</w:t>
      </w:r>
      <w:r>
        <w:rPr>
          <w:rFonts w:ascii="微软雅黑" w:eastAsia="微软雅黑" w:hAnsi="微软雅黑"/>
        </w:rPr>
        <w:t>到达的目标网络地址。</w:t>
      </w:r>
      <w:r>
        <w:rPr>
          <w:rFonts w:ascii="微软雅黑" w:eastAsia="微软雅黑" w:hAnsi="微软雅黑" w:hint="eastAsia"/>
        </w:rPr>
        <w:t>需</w:t>
      </w:r>
      <w:r>
        <w:rPr>
          <w:rFonts w:ascii="微软雅黑" w:eastAsia="微软雅黑" w:hAnsi="微软雅黑"/>
        </w:rPr>
        <w:t>为有效</w:t>
      </w:r>
      <w:r>
        <w:rPr>
          <w:rFonts w:ascii="微软雅黑" w:eastAsia="微软雅黑" w:hAnsi="微软雅黑" w:hint="eastAsia"/>
        </w:rPr>
        <w:t>单播</w:t>
      </w:r>
      <w:r>
        <w:rPr>
          <w:rFonts w:ascii="微软雅黑" w:eastAsia="微软雅黑" w:hAnsi="微软雅黑"/>
        </w:rPr>
        <w:t>地址，输入</w:t>
      </w:r>
      <w:r>
        <w:rPr>
          <w:rFonts w:ascii="微软雅黑" w:eastAsia="微软雅黑" w:hAnsi="微软雅黑" w:hint="eastAsia"/>
        </w:rPr>
        <w:t>格式</w:t>
      </w:r>
      <w:r>
        <w:rPr>
          <w:rFonts w:ascii="微软雅黑" w:eastAsia="微软雅黑" w:hAnsi="微软雅黑"/>
        </w:rPr>
        <w:t>为</w:t>
      </w:r>
      <w:r>
        <w:rPr>
          <w:rFonts w:ascii="微软雅黑" w:eastAsia="微软雅黑" w:hAnsi="微软雅黑" w:hint="eastAsia"/>
        </w:rPr>
        <w:t>冒号</w:t>
      </w:r>
      <w:r>
        <w:rPr>
          <w:rFonts w:ascii="微软雅黑" w:eastAsia="微软雅黑" w:hAnsi="微软雅黑"/>
        </w:rPr>
        <w:t>十六进制格式，</w:t>
      </w:r>
      <w:r>
        <w:rPr>
          <w:rFonts w:ascii="微软雅黑" w:eastAsia="微软雅黑" w:hAnsi="微软雅黑" w:hint="eastAsia"/>
        </w:rPr>
        <w:t>共128</w:t>
      </w:r>
      <w:r>
        <w:rPr>
          <w:rFonts w:ascii="微软雅黑" w:eastAsia="微软雅黑" w:hAnsi="微软雅黑"/>
        </w:rPr>
        <w:t>bits，</w:t>
      </w:r>
      <w:r>
        <w:rPr>
          <w:rFonts w:ascii="微软雅黑" w:eastAsia="微软雅黑" w:hAnsi="微软雅黑" w:hint="eastAsia"/>
        </w:rPr>
        <w:t>每16</w:t>
      </w:r>
      <w:r>
        <w:rPr>
          <w:rFonts w:ascii="微软雅黑" w:eastAsia="微软雅黑" w:hAnsi="微软雅黑"/>
        </w:rPr>
        <w:t>bit为一</w:t>
      </w:r>
      <w:r>
        <w:rPr>
          <w:rFonts w:ascii="微软雅黑" w:eastAsia="微软雅黑" w:hAnsi="微软雅黑" w:hint="eastAsia"/>
        </w:rPr>
        <w:t>段</w:t>
      </w:r>
      <w:r>
        <w:rPr>
          <w:rFonts w:ascii="微软雅黑" w:eastAsia="微软雅黑" w:hAnsi="微软雅黑"/>
        </w:rPr>
        <w:t>，段之间用“</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分隔</w:t>
      </w:r>
      <w:r>
        <w:rPr>
          <w:rFonts w:ascii="微软雅黑" w:eastAsia="微软雅黑" w:hAnsi="微软雅黑"/>
        </w:rPr>
        <w:t>，每段用十六进制表示。</w:t>
      </w:r>
      <w:r>
        <w:rPr>
          <w:rFonts w:ascii="微软雅黑" w:eastAsia="微软雅黑" w:hAnsi="微软雅黑" w:hint="eastAsia"/>
        </w:rPr>
        <w:t>若</w:t>
      </w:r>
      <w:r>
        <w:rPr>
          <w:rFonts w:ascii="微软雅黑" w:eastAsia="微软雅黑" w:hAnsi="微软雅黑"/>
        </w:rPr>
        <w:t>格式错误则报错提示“</w:t>
      </w:r>
      <w:r>
        <w:rPr>
          <w:rFonts w:ascii="微软雅黑" w:eastAsia="微软雅黑" w:hAnsi="微软雅黑" w:hint="eastAsia"/>
        </w:rPr>
        <w:t>您输入</w:t>
      </w:r>
      <w:r>
        <w:rPr>
          <w:rFonts w:ascii="微软雅黑" w:eastAsia="微软雅黑" w:hAnsi="微软雅黑"/>
        </w:rPr>
        <w:t>的格式不正确，请重新输入”</w:t>
      </w:r>
      <w:r>
        <w:rPr>
          <w:rFonts w:ascii="微软雅黑" w:eastAsia="微软雅黑" w:hAnsi="微软雅黑" w:hint="eastAsia"/>
        </w:rPr>
        <w:t>。</w:t>
      </w:r>
    </w:p>
    <w:p w14:paraId="01BDCF4B" w14:textId="0D0B0677" w:rsidR="0076630D" w:rsidRDefault="00D7272D" w:rsidP="00B10728">
      <w:pPr>
        <w:pStyle w:val="af2"/>
        <w:numPr>
          <w:ilvl w:val="0"/>
          <w:numId w:val="240"/>
        </w:numPr>
        <w:ind w:firstLineChars="0"/>
        <w:rPr>
          <w:rFonts w:ascii="微软雅黑" w:eastAsia="微软雅黑" w:hAnsi="微软雅黑"/>
        </w:rPr>
      </w:pPr>
      <w:r>
        <w:rPr>
          <w:rFonts w:ascii="微软雅黑" w:eastAsia="微软雅黑" w:hAnsi="微软雅黑" w:hint="eastAsia"/>
        </w:rPr>
        <w:t>前缀长度：</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目的I</w:t>
      </w:r>
      <w:r>
        <w:rPr>
          <w:rFonts w:ascii="微软雅黑" w:eastAsia="微软雅黑" w:hAnsi="微软雅黑" w:hint="eastAsia"/>
        </w:rPr>
        <w:t>P</w:t>
      </w:r>
      <w:r>
        <w:rPr>
          <w:rFonts w:ascii="微软雅黑" w:eastAsia="微软雅黑" w:hAnsi="微软雅黑"/>
        </w:rPr>
        <w:t>地址的</w:t>
      </w:r>
      <w:r>
        <w:rPr>
          <w:rFonts w:ascii="微软雅黑" w:eastAsia="微软雅黑" w:hAnsi="微软雅黑" w:hint="eastAsia"/>
        </w:rPr>
        <w:t>前缀长度，</w:t>
      </w:r>
      <w:r>
        <w:rPr>
          <w:rFonts w:ascii="微软雅黑" w:eastAsia="微软雅黑" w:hAnsi="微软雅黑"/>
        </w:rPr>
        <w:t>取值为</w:t>
      </w:r>
      <w:r w:rsidR="000C2F66">
        <w:rPr>
          <w:rFonts w:ascii="微软雅黑" w:eastAsia="微软雅黑" w:hAnsi="微软雅黑" w:hint="eastAsia"/>
        </w:rPr>
        <w:t>0</w:t>
      </w:r>
      <w:r>
        <w:rPr>
          <w:rFonts w:ascii="微软雅黑" w:eastAsia="微软雅黑" w:hAnsi="微软雅黑"/>
        </w:rPr>
        <w:t>-128</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64</w:t>
      </w:r>
      <w:r>
        <w:rPr>
          <w:rFonts w:ascii="微软雅黑" w:eastAsia="微软雅黑" w:hAnsi="微软雅黑"/>
        </w:rPr>
        <w:t>。</w:t>
      </w:r>
    </w:p>
    <w:p w14:paraId="69C623DF" w14:textId="77777777" w:rsidR="0076630D" w:rsidRDefault="00D7272D" w:rsidP="00B10728">
      <w:pPr>
        <w:pStyle w:val="af2"/>
        <w:numPr>
          <w:ilvl w:val="0"/>
          <w:numId w:val="240"/>
        </w:numPr>
        <w:ind w:firstLineChars="0"/>
        <w:rPr>
          <w:rFonts w:ascii="微软雅黑" w:eastAsia="微软雅黑" w:hAnsi="微软雅黑"/>
        </w:rPr>
      </w:pPr>
      <w:r>
        <w:rPr>
          <w:rFonts w:ascii="微软雅黑" w:eastAsia="微软雅黑" w:hAnsi="微软雅黑" w:hint="eastAsia"/>
        </w:rPr>
        <w:t>网关：</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选择配置</w:t>
      </w:r>
      <w:r>
        <w:rPr>
          <w:rFonts w:ascii="微软雅黑" w:eastAsia="微软雅黑" w:hAnsi="微软雅黑"/>
        </w:rPr>
        <w:t>网关接口，选项有{</w:t>
      </w:r>
      <w:r>
        <w:rPr>
          <w:rFonts w:ascii="微软雅黑" w:eastAsia="微软雅黑" w:hAnsi="微软雅黑" w:hint="eastAsia"/>
        </w:rPr>
        <w:t xml:space="preserve">下一跳 </w:t>
      </w:r>
      <w:r>
        <w:rPr>
          <w:rFonts w:ascii="微软雅黑" w:eastAsia="微软雅黑" w:hAnsi="微软雅黑"/>
        </w:rPr>
        <w:t xml:space="preserve">| </w:t>
      </w:r>
      <w:r>
        <w:rPr>
          <w:rFonts w:ascii="微软雅黑" w:eastAsia="微软雅黑" w:hAnsi="微软雅黑" w:hint="eastAsia"/>
        </w:rPr>
        <w:t>出接口</w:t>
      </w:r>
      <w:r>
        <w:rPr>
          <w:rFonts w:ascii="微软雅黑" w:eastAsia="微软雅黑" w:hAnsi="微软雅黑"/>
        </w:rPr>
        <w:t>}</w:t>
      </w:r>
      <w:r>
        <w:rPr>
          <w:rFonts w:ascii="微软雅黑" w:eastAsia="微软雅黑" w:hAnsi="微软雅黑" w:hint="eastAsia"/>
        </w:rPr>
        <w:t>。</w:t>
      </w:r>
    </w:p>
    <w:p w14:paraId="715B019F" w14:textId="77777777" w:rsidR="0076630D" w:rsidRDefault="00D7272D" w:rsidP="00B10728">
      <w:pPr>
        <w:pStyle w:val="af2"/>
        <w:numPr>
          <w:ilvl w:val="0"/>
          <w:numId w:val="239"/>
        </w:numPr>
        <w:ind w:firstLineChars="0"/>
        <w:rPr>
          <w:rFonts w:ascii="微软雅黑" w:eastAsia="微软雅黑" w:hAnsi="微软雅黑"/>
        </w:rPr>
      </w:pPr>
      <w:r>
        <w:rPr>
          <w:rFonts w:ascii="微软雅黑" w:eastAsia="微软雅黑" w:hAnsi="微软雅黑" w:hint="eastAsia"/>
        </w:rPr>
        <w:t>下一跳：</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设置通往</w:t>
      </w:r>
      <w:r>
        <w:rPr>
          <w:rFonts w:ascii="微软雅黑" w:eastAsia="微软雅黑" w:hAnsi="微软雅黑"/>
        </w:rPr>
        <w:t>目标IPv6地址的路由路径上下一个路由节点的IPv6地址</w:t>
      </w:r>
      <w:r>
        <w:rPr>
          <w:rFonts w:ascii="微软雅黑" w:eastAsia="微软雅黑" w:hAnsi="微软雅黑" w:hint="eastAsia"/>
        </w:rPr>
        <w:t>。需</w:t>
      </w:r>
      <w:r>
        <w:rPr>
          <w:rFonts w:ascii="微软雅黑" w:eastAsia="微软雅黑" w:hAnsi="微软雅黑"/>
        </w:rPr>
        <w:t>为</w:t>
      </w:r>
      <w:r>
        <w:rPr>
          <w:rFonts w:ascii="微软雅黑" w:eastAsia="微软雅黑" w:hAnsi="微软雅黑" w:hint="eastAsia"/>
        </w:rPr>
        <w:t>有效</w:t>
      </w:r>
      <w:r>
        <w:rPr>
          <w:rFonts w:ascii="微软雅黑" w:eastAsia="微软雅黑" w:hAnsi="微软雅黑"/>
        </w:rPr>
        <w:t>单播地址，输入</w:t>
      </w:r>
      <w:r>
        <w:rPr>
          <w:rFonts w:ascii="微软雅黑" w:eastAsia="微软雅黑" w:hAnsi="微软雅黑" w:hint="eastAsia"/>
        </w:rPr>
        <w:t>格式</w:t>
      </w:r>
      <w:r>
        <w:rPr>
          <w:rFonts w:ascii="微软雅黑" w:eastAsia="微软雅黑" w:hAnsi="微软雅黑"/>
        </w:rPr>
        <w:t>为</w:t>
      </w:r>
      <w:r>
        <w:rPr>
          <w:rFonts w:ascii="微软雅黑" w:eastAsia="微软雅黑" w:hAnsi="微软雅黑" w:hint="eastAsia"/>
        </w:rPr>
        <w:t>冒号</w:t>
      </w:r>
      <w:r>
        <w:rPr>
          <w:rFonts w:ascii="微软雅黑" w:eastAsia="微软雅黑" w:hAnsi="微软雅黑"/>
        </w:rPr>
        <w:t>十六进制，若格式错误则报错提示“</w:t>
      </w:r>
      <w:r>
        <w:rPr>
          <w:rFonts w:ascii="微软雅黑" w:eastAsia="微软雅黑" w:hAnsi="微软雅黑" w:hint="eastAsia"/>
        </w:rPr>
        <w:t>您输入</w:t>
      </w:r>
      <w:r>
        <w:rPr>
          <w:rFonts w:ascii="微软雅黑" w:eastAsia="微软雅黑" w:hAnsi="微软雅黑"/>
        </w:rPr>
        <w:t>的格式不正确，请重新输入”</w:t>
      </w:r>
      <w:r>
        <w:rPr>
          <w:rFonts w:ascii="微软雅黑" w:eastAsia="微软雅黑" w:hAnsi="微软雅黑" w:hint="eastAsia"/>
        </w:rPr>
        <w:t>。</w:t>
      </w:r>
    </w:p>
    <w:p w14:paraId="4B5A18E9" w14:textId="77777777" w:rsidR="0076630D" w:rsidRDefault="00D7272D" w:rsidP="00B10728">
      <w:pPr>
        <w:pStyle w:val="af2"/>
        <w:numPr>
          <w:ilvl w:val="0"/>
          <w:numId w:val="239"/>
        </w:numPr>
        <w:ind w:firstLineChars="0"/>
        <w:rPr>
          <w:rFonts w:ascii="微软雅黑" w:eastAsia="微软雅黑" w:hAnsi="微软雅黑"/>
        </w:rPr>
      </w:pPr>
      <w:r>
        <w:rPr>
          <w:rFonts w:ascii="微软雅黑" w:eastAsia="微软雅黑" w:hAnsi="微软雅黑" w:hint="eastAsia"/>
        </w:rPr>
        <w:t>出接口：</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通往目标IP地址的路由路径</w:t>
      </w:r>
      <w:r>
        <w:rPr>
          <w:rFonts w:ascii="微软雅黑" w:eastAsia="微软雅黑" w:hAnsi="微软雅黑" w:hint="eastAsia"/>
        </w:rPr>
        <w:t>的下一跳</w:t>
      </w:r>
      <w:r>
        <w:rPr>
          <w:rFonts w:ascii="微软雅黑" w:eastAsia="微软雅黑" w:hAnsi="微软雅黑"/>
        </w:rPr>
        <w:t>出口</w:t>
      </w:r>
      <w:r>
        <w:rPr>
          <w:rFonts w:ascii="微软雅黑" w:eastAsia="微软雅黑" w:hAnsi="微软雅黑" w:hint="eastAsia"/>
        </w:rPr>
        <w:t>，</w:t>
      </w:r>
      <w:r>
        <w:rPr>
          <w:rFonts w:ascii="微软雅黑" w:eastAsia="微软雅黑" w:hAnsi="微软雅黑"/>
        </w:rPr>
        <w:t>选项有{VLAN接口</w:t>
      </w:r>
      <w:r>
        <w:rPr>
          <w:rFonts w:ascii="微软雅黑" w:eastAsia="微软雅黑" w:hAnsi="微软雅黑" w:hint="eastAsia"/>
        </w:rPr>
        <w:t xml:space="preserve"> </w:t>
      </w:r>
      <w:r>
        <w:rPr>
          <w:rFonts w:ascii="微软雅黑" w:eastAsia="微软雅黑" w:hAnsi="微软雅黑"/>
        </w:rPr>
        <w:t>| loopback | null}</w:t>
      </w:r>
      <w:r>
        <w:rPr>
          <w:rFonts w:ascii="微软雅黑" w:eastAsia="微软雅黑" w:hAnsi="微软雅黑" w:hint="eastAsia"/>
        </w:rPr>
        <w:t>，</w:t>
      </w:r>
      <w:r>
        <w:rPr>
          <w:rFonts w:ascii="微软雅黑" w:eastAsia="微软雅黑" w:hAnsi="微软雅黑"/>
        </w:rPr>
        <w:t>默认为</w:t>
      </w:r>
      <w:r>
        <w:rPr>
          <w:rFonts w:ascii="微软雅黑" w:eastAsia="微软雅黑" w:hAnsi="微软雅黑" w:hint="eastAsia"/>
        </w:rPr>
        <w:t>空</w:t>
      </w:r>
      <w:r>
        <w:rPr>
          <w:rFonts w:ascii="微软雅黑" w:eastAsia="微软雅黑" w:hAnsi="微软雅黑"/>
        </w:rPr>
        <w:t>。</w:t>
      </w:r>
    </w:p>
    <w:p w14:paraId="5A7A8F11" w14:textId="504EEA8E"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w:t>
      </w:r>
      <w:r w:rsidR="002865A1">
        <w:rPr>
          <w:rFonts w:ascii="微软雅黑" w:eastAsia="微软雅黑" w:hAnsi="微软雅黑"/>
        </w:rPr>
        <w:t xml:space="preserve"> </w:t>
      </w:r>
      <w:r>
        <w:rPr>
          <w:rFonts w:ascii="微软雅黑" w:eastAsia="微软雅黑" w:hAnsi="微软雅黑" w:hint="eastAsia"/>
        </w:rPr>
        <w:t>目的</w:t>
      </w:r>
      <w:r>
        <w:rPr>
          <w:rFonts w:ascii="微软雅黑" w:eastAsia="微软雅黑" w:hAnsi="微软雅黑"/>
        </w:rPr>
        <w:t>IPv6地址必须与下一跳地址属于不同网段，否则报错提示；</w:t>
      </w:r>
    </w:p>
    <w:p w14:paraId="3AD61FFB" w14:textId="0E5972BB" w:rsidR="004F12AD" w:rsidRDefault="00D7272D" w:rsidP="004F12AD">
      <w:pPr>
        <w:pStyle w:val="af2"/>
        <w:ind w:left="835" w:firstLineChars="0"/>
        <w:rPr>
          <w:rFonts w:ascii="微软雅黑" w:eastAsia="微软雅黑" w:hAnsi="微软雅黑"/>
        </w:rPr>
      </w:pPr>
      <w:r>
        <w:rPr>
          <w:rFonts w:ascii="微软雅黑" w:eastAsia="微软雅黑" w:hAnsi="微软雅黑"/>
        </w:rPr>
        <w:t>2.</w:t>
      </w:r>
      <w:r>
        <w:rPr>
          <w:rFonts w:ascii="微软雅黑" w:eastAsia="微软雅黑" w:hAnsi="微软雅黑" w:hint="eastAsia"/>
        </w:rPr>
        <w:t xml:space="preserve"> </w:t>
      </w:r>
      <w:r w:rsidR="009572D9">
        <w:rPr>
          <w:rFonts w:ascii="微软雅黑" w:eastAsia="微软雅黑" w:hAnsi="微软雅黑" w:hint="eastAsia"/>
        </w:rPr>
        <w:t>若</w:t>
      </w:r>
      <w:r>
        <w:rPr>
          <w:rFonts w:ascii="微软雅黑" w:eastAsia="微软雅黑" w:hAnsi="微软雅黑" w:hint="eastAsia"/>
        </w:rPr>
        <w:t>下一跳</w:t>
      </w:r>
      <w:r w:rsidR="009572D9">
        <w:rPr>
          <w:rFonts w:ascii="微软雅黑" w:eastAsia="微软雅黑" w:hAnsi="微软雅黑" w:hint="eastAsia"/>
        </w:rPr>
        <w:t>地址为</w:t>
      </w:r>
      <w:r w:rsidR="009572D9">
        <w:rPr>
          <w:rFonts w:ascii="微软雅黑" w:eastAsia="微软雅黑" w:hAnsi="微软雅黑"/>
        </w:rPr>
        <w:t>全球单播地址，</w:t>
      </w:r>
      <w:r w:rsidR="009572D9">
        <w:rPr>
          <w:rFonts w:ascii="微软雅黑" w:eastAsia="微软雅黑" w:hAnsi="微软雅黑" w:hint="eastAsia"/>
        </w:rPr>
        <w:t>下一跳</w:t>
      </w:r>
      <w:r w:rsidR="009572D9">
        <w:rPr>
          <w:rFonts w:ascii="微软雅黑" w:eastAsia="微软雅黑" w:hAnsi="微软雅黑"/>
        </w:rPr>
        <w:t>和出接口</w:t>
      </w:r>
      <w:r w:rsidR="009572D9">
        <w:rPr>
          <w:rFonts w:ascii="微软雅黑" w:eastAsia="微软雅黑" w:hAnsi="微软雅黑" w:hint="eastAsia"/>
        </w:rPr>
        <w:t>必须2选1配置</w:t>
      </w:r>
      <w:r w:rsidR="009572D9">
        <w:rPr>
          <w:rFonts w:ascii="微软雅黑" w:eastAsia="微软雅黑" w:hAnsi="微软雅黑"/>
        </w:rPr>
        <w:t>；</w:t>
      </w:r>
    </w:p>
    <w:p w14:paraId="2ACF52A6" w14:textId="189337B8" w:rsidR="0076630D" w:rsidRDefault="004F12AD" w:rsidP="004F12AD">
      <w:pPr>
        <w:pStyle w:val="af2"/>
        <w:ind w:left="835" w:firstLineChars="0"/>
        <w:rPr>
          <w:rFonts w:ascii="微软雅黑" w:eastAsia="微软雅黑" w:hAnsi="微软雅黑"/>
        </w:rPr>
      </w:pPr>
      <w:r>
        <w:rPr>
          <w:rFonts w:ascii="微软雅黑" w:eastAsia="微软雅黑" w:hAnsi="微软雅黑" w:hint="eastAsia"/>
        </w:rPr>
        <w:t>3.</w:t>
      </w:r>
      <w:r w:rsidRPr="004F12AD">
        <w:rPr>
          <w:rFonts w:ascii="微软雅黑" w:eastAsia="微软雅黑" w:hAnsi="微软雅黑" w:hint="eastAsia"/>
        </w:rPr>
        <w:t xml:space="preserve"> </w:t>
      </w:r>
      <w:r>
        <w:rPr>
          <w:rFonts w:ascii="微软雅黑" w:eastAsia="微软雅黑" w:hAnsi="微软雅黑" w:hint="eastAsia"/>
        </w:rPr>
        <w:t>若</w:t>
      </w:r>
      <w:r>
        <w:rPr>
          <w:rFonts w:ascii="微软雅黑" w:eastAsia="微软雅黑" w:hAnsi="微软雅黑"/>
        </w:rPr>
        <w:t>下一跳地址为链路本地地址，则</w:t>
      </w:r>
      <w:r>
        <w:rPr>
          <w:rFonts w:ascii="微软雅黑" w:eastAsia="微软雅黑" w:hAnsi="微软雅黑" w:hint="eastAsia"/>
        </w:rPr>
        <w:t>必须</w:t>
      </w:r>
      <w:r>
        <w:rPr>
          <w:rFonts w:ascii="微软雅黑" w:eastAsia="微软雅黑" w:hAnsi="微软雅黑"/>
        </w:rPr>
        <w:t>同</w:t>
      </w:r>
      <w:r>
        <w:rPr>
          <w:rFonts w:ascii="微软雅黑" w:eastAsia="微软雅黑" w:hAnsi="微软雅黑" w:hint="eastAsia"/>
        </w:rPr>
        <w:t>时</w:t>
      </w:r>
      <w:r>
        <w:rPr>
          <w:rFonts w:ascii="微软雅黑" w:eastAsia="微软雅黑" w:hAnsi="微软雅黑"/>
        </w:rPr>
        <w:t>支持编辑下一跳和出接口</w:t>
      </w:r>
      <w:r w:rsidR="004E1CF2">
        <w:rPr>
          <w:rFonts w:ascii="微软雅黑" w:eastAsia="微软雅黑" w:hAnsi="微软雅黑" w:hint="eastAsia"/>
        </w:rPr>
        <w:t>，</w:t>
      </w:r>
      <w:r w:rsidR="004E1CF2">
        <w:rPr>
          <w:rFonts w:ascii="微软雅黑" w:eastAsia="微软雅黑" w:hAnsi="微软雅黑"/>
        </w:rPr>
        <w:t>出接口只能是VLAN接口</w:t>
      </w:r>
      <w:r w:rsidR="009572D9">
        <w:rPr>
          <w:rFonts w:ascii="微软雅黑" w:eastAsia="微软雅黑" w:hAnsi="微软雅黑" w:hint="eastAsia"/>
        </w:rPr>
        <w:t>。</w:t>
      </w:r>
    </w:p>
    <w:p w14:paraId="6EA26B1D" w14:textId="77777777" w:rsidR="0076630D" w:rsidRDefault="00D7272D" w:rsidP="00B10728">
      <w:pPr>
        <w:pStyle w:val="af2"/>
        <w:numPr>
          <w:ilvl w:val="0"/>
          <w:numId w:val="240"/>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静态路由</w:t>
      </w:r>
      <w:r>
        <w:rPr>
          <w:rFonts w:ascii="微软雅黑" w:eastAsia="微软雅黑" w:hAnsi="微软雅黑" w:hint="eastAsia"/>
        </w:rPr>
        <w:t>的</w:t>
      </w:r>
      <w:r>
        <w:rPr>
          <w:rFonts w:ascii="微软雅黑" w:eastAsia="微软雅黑" w:hAnsi="微软雅黑"/>
        </w:rPr>
        <w:t>优先级，数值越小优先级越高</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w:t>
      </w:r>
      <w:r>
        <w:rPr>
          <w:rFonts w:ascii="微软雅黑" w:eastAsia="微软雅黑" w:hAnsi="微软雅黑"/>
        </w:rPr>
        <w:t>默认1</w:t>
      </w:r>
      <w:r>
        <w:rPr>
          <w:rFonts w:ascii="微软雅黑" w:eastAsia="微软雅黑" w:hAnsi="微软雅黑" w:hint="eastAsia"/>
        </w:rPr>
        <w:t>。</w:t>
      </w:r>
    </w:p>
    <w:p w14:paraId="67F43C4E" w14:textId="443CEF17" w:rsidR="0076630D" w:rsidRDefault="00D7272D">
      <w:pPr>
        <w:rPr>
          <w:rFonts w:ascii="微软雅黑" w:eastAsia="微软雅黑" w:hAnsi="微软雅黑"/>
          <w:b/>
        </w:rPr>
      </w:pPr>
      <w:r>
        <w:rPr>
          <w:rFonts w:ascii="微软雅黑" w:eastAsia="微软雅黑" w:hAnsi="微软雅黑"/>
          <w:b/>
        </w:rPr>
        <w:t>IPv6</w:t>
      </w:r>
      <w:r>
        <w:rPr>
          <w:rFonts w:ascii="微软雅黑" w:eastAsia="微软雅黑" w:hAnsi="微软雅黑" w:hint="eastAsia"/>
          <w:b/>
        </w:rPr>
        <w:t>静态路由表</w:t>
      </w:r>
      <w:r>
        <w:rPr>
          <w:rFonts w:ascii="微软雅黑" w:eastAsia="微软雅黑" w:hAnsi="微软雅黑"/>
          <w:b/>
        </w:rPr>
        <w:t>：</w:t>
      </w:r>
      <w:r w:rsidR="00BC7D87">
        <w:rPr>
          <w:rFonts w:ascii="微软雅黑" w:eastAsia="微软雅黑" w:hAnsi="微软雅黑" w:hint="eastAsia"/>
        </w:rPr>
        <w:t>显示交换机上配置</w:t>
      </w:r>
      <w:r>
        <w:rPr>
          <w:rFonts w:ascii="微软雅黑" w:eastAsia="微软雅黑" w:hAnsi="微软雅黑" w:hint="eastAsia"/>
        </w:rPr>
        <w:t>的IPv</w:t>
      </w:r>
      <w:r>
        <w:rPr>
          <w:rFonts w:ascii="微软雅黑" w:eastAsia="微软雅黑" w:hAnsi="微软雅黑"/>
        </w:rPr>
        <w:t>6静态</w:t>
      </w:r>
      <w:r>
        <w:rPr>
          <w:rFonts w:ascii="微软雅黑" w:eastAsia="微软雅黑" w:hAnsi="微软雅黑" w:hint="eastAsia"/>
        </w:rPr>
        <w:t>路由条目</w:t>
      </w:r>
      <w:r w:rsidR="00BC7D87">
        <w:rPr>
          <w:rFonts w:ascii="微软雅黑" w:eastAsia="微软雅黑" w:hAnsi="微软雅黑" w:hint="eastAsia"/>
        </w:rPr>
        <w:t>，</w:t>
      </w:r>
      <w:r w:rsidR="00BC7D87">
        <w:rPr>
          <w:rFonts w:ascii="微软雅黑" w:eastAsia="微软雅黑" w:hAnsi="微软雅黑"/>
        </w:rPr>
        <w:t>未必生效</w:t>
      </w:r>
    </w:p>
    <w:p w14:paraId="1FBA7772" w14:textId="2E55098A" w:rsidR="0076630D" w:rsidRDefault="00D7272D" w:rsidP="00B10728">
      <w:pPr>
        <w:pStyle w:val="af2"/>
        <w:numPr>
          <w:ilvl w:val="0"/>
          <w:numId w:val="232"/>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目的</w:t>
      </w:r>
      <w:r>
        <w:rPr>
          <w:rFonts w:ascii="微软雅黑" w:eastAsia="微软雅黑" w:hAnsi="微软雅黑"/>
        </w:rPr>
        <w:t>IPv6地址</w:t>
      </w:r>
      <w:r>
        <w:rPr>
          <w:rFonts w:ascii="微软雅黑" w:eastAsia="微软雅黑" w:hAnsi="微软雅黑" w:hint="eastAsia"/>
        </w:rPr>
        <w:t>、前缀长度</w:t>
      </w:r>
      <w:r>
        <w:rPr>
          <w:rFonts w:ascii="微软雅黑" w:eastAsia="微软雅黑" w:hAnsi="微软雅黑"/>
        </w:rPr>
        <w:t>、优先级、下一跳、出接口</w:t>
      </w:r>
    </w:p>
    <w:p w14:paraId="4F851499" w14:textId="77777777" w:rsidR="0076630D" w:rsidRDefault="00D7272D" w:rsidP="00B10728">
      <w:pPr>
        <w:pStyle w:val="af2"/>
        <w:numPr>
          <w:ilvl w:val="0"/>
          <w:numId w:val="241"/>
        </w:numPr>
        <w:ind w:firstLineChars="0"/>
        <w:rPr>
          <w:rFonts w:ascii="微软雅黑" w:eastAsia="微软雅黑" w:hAnsi="微软雅黑"/>
        </w:rPr>
      </w:pPr>
      <w:r>
        <w:rPr>
          <w:rFonts w:ascii="微软雅黑" w:eastAsia="微软雅黑" w:hAnsi="微软雅黑"/>
          <w:strike/>
          <w:color w:val="B2B2B2"/>
        </w:rPr>
        <w:t>下一跳配置IP地址</w:t>
      </w:r>
      <w:r>
        <w:rPr>
          <w:rFonts w:ascii="微软雅黑" w:eastAsia="微软雅黑" w:hAnsi="微软雅黑" w:hint="eastAsia"/>
          <w:strike/>
          <w:color w:val="B2B2B2"/>
        </w:rPr>
        <w:t>的</w:t>
      </w:r>
      <w:r>
        <w:rPr>
          <w:rFonts w:ascii="微软雅黑" w:eastAsia="微软雅黑" w:hAnsi="微软雅黑"/>
          <w:strike/>
          <w:color w:val="B2B2B2"/>
        </w:rPr>
        <w:t>情形下，</w:t>
      </w:r>
      <w:r>
        <w:rPr>
          <w:rFonts w:ascii="微软雅黑" w:eastAsia="微软雅黑" w:hAnsi="微软雅黑" w:hint="eastAsia"/>
          <w:strike/>
          <w:color w:val="B2B2B2"/>
        </w:rPr>
        <w:t>若</w:t>
      </w:r>
      <w:r>
        <w:rPr>
          <w:rFonts w:ascii="微软雅黑" w:eastAsia="微软雅黑" w:hAnsi="微软雅黑"/>
          <w:strike/>
          <w:color w:val="B2B2B2"/>
        </w:rPr>
        <w:t>配置</w:t>
      </w:r>
      <w:r>
        <w:rPr>
          <w:rFonts w:ascii="微软雅黑" w:eastAsia="微软雅黑" w:hAnsi="微软雅黑" w:hint="eastAsia"/>
          <w:strike/>
          <w:color w:val="B2B2B2"/>
        </w:rPr>
        <w:t>的静态路由</w:t>
      </w:r>
      <w:r>
        <w:rPr>
          <w:rFonts w:ascii="微软雅黑" w:eastAsia="微软雅黑" w:hAnsi="微软雅黑"/>
          <w:strike/>
          <w:color w:val="B2B2B2"/>
        </w:rPr>
        <w:t>生效，则会显示</w:t>
      </w:r>
      <w:r>
        <w:rPr>
          <w:rFonts w:ascii="微软雅黑" w:eastAsia="微软雅黑" w:hAnsi="微软雅黑" w:hint="eastAsia"/>
          <w:strike/>
          <w:color w:val="B2B2B2"/>
        </w:rPr>
        <w:t>出</w:t>
      </w:r>
      <w:r>
        <w:rPr>
          <w:rFonts w:ascii="微软雅黑" w:eastAsia="微软雅黑" w:hAnsi="微软雅黑"/>
          <w:strike/>
          <w:color w:val="B2B2B2"/>
        </w:rPr>
        <w:t>相应的出接口</w:t>
      </w:r>
      <w:r>
        <w:rPr>
          <w:rFonts w:ascii="微软雅黑" w:eastAsia="微软雅黑" w:hAnsi="微软雅黑" w:hint="eastAsia"/>
          <w:strike/>
          <w:color w:val="B2B2B2"/>
        </w:rPr>
        <w:t>（IPv6</w:t>
      </w:r>
      <w:r>
        <w:rPr>
          <w:rFonts w:ascii="微软雅黑" w:eastAsia="微软雅黑" w:hAnsi="微软雅黑"/>
          <w:strike/>
          <w:color w:val="B2B2B2"/>
        </w:rPr>
        <w:t>接口</w:t>
      </w:r>
      <w:r>
        <w:rPr>
          <w:rFonts w:ascii="微软雅黑" w:eastAsia="微软雅黑" w:hAnsi="微软雅黑" w:hint="eastAsia"/>
          <w:strike/>
          <w:color w:val="B2B2B2"/>
        </w:rPr>
        <w:t>），</w:t>
      </w:r>
      <w:r>
        <w:rPr>
          <w:rFonts w:ascii="微软雅黑" w:eastAsia="微软雅黑" w:hAnsi="微软雅黑"/>
          <w:strike/>
          <w:color w:val="B2B2B2"/>
        </w:rPr>
        <w:t>否则显示inactive状态</w:t>
      </w:r>
      <w:r>
        <w:rPr>
          <w:rFonts w:ascii="微软雅黑" w:eastAsia="微软雅黑" w:hAnsi="微软雅黑" w:hint="eastAsia"/>
          <w:strike/>
          <w:color w:val="B2B2B2"/>
        </w:rPr>
        <w:t>；</w:t>
      </w:r>
      <w:r>
        <w:rPr>
          <w:rFonts w:ascii="微软雅黑" w:eastAsia="微软雅黑" w:hAnsi="微软雅黑"/>
          <w:strike/>
          <w:color w:val="B2B2B2"/>
        </w:rPr>
        <w:t>下一跳配置接口的情形下，出</w:t>
      </w:r>
      <w:r>
        <w:rPr>
          <w:rFonts w:ascii="微软雅黑" w:eastAsia="微软雅黑" w:hAnsi="微软雅黑"/>
          <w:strike/>
          <w:color w:val="B2B2B2"/>
        </w:rPr>
        <w:lastRenderedPageBreak/>
        <w:t>接口根据</w:t>
      </w:r>
      <w:r>
        <w:rPr>
          <w:rFonts w:ascii="微软雅黑" w:eastAsia="微软雅黑" w:hAnsi="微软雅黑" w:hint="eastAsia"/>
          <w:strike/>
          <w:color w:val="B2B2B2"/>
        </w:rPr>
        <w:t>选择</w:t>
      </w:r>
      <w:r>
        <w:rPr>
          <w:rFonts w:ascii="微软雅黑" w:eastAsia="微软雅黑" w:hAnsi="微软雅黑"/>
          <w:strike/>
          <w:color w:val="B2B2B2"/>
        </w:rPr>
        <w:t>的接口显示，</w:t>
      </w:r>
      <w:r>
        <w:rPr>
          <w:rFonts w:ascii="微软雅黑" w:eastAsia="微软雅黑" w:hAnsi="微软雅黑" w:hint="eastAsia"/>
          <w:strike/>
          <w:color w:val="B2B2B2"/>
        </w:rPr>
        <w:t>出接口</w:t>
      </w:r>
      <w:r>
        <w:rPr>
          <w:rFonts w:ascii="微软雅黑" w:eastAsia="微软雅黑" w:hAnsi="微软雅黑"/>
          <w:strike/>
          <w:color w:val="B2B2B2"/>
        </w:rPr>
        <w:t>有IP则在下一跳</w:t>
      </w:r>
      <w:r>
        <w:rPr>
          <w:rFonts w:ascii="微软雅黑" w:eastAsia="微软雅黑" w:hAnsi="微软雅黑" w:hint="eastAsia"/>
          <w:strike/>
          <w:color w:val="B2B2B2"/>
        </w:rPr>
        <w:t>处</w:t>
      </w:r>
      <w:r>
        <w:rPr>
          <w:rFonts w:ascii="微软雅黑" w:eastAsia="微软雅黑" w:hAnsi="微软雅黑"/>
          <w:strike/>
          <w:color w:val="B2B2B2"/>
        </w:rPr>
        <w:t>显示，表明此路由生效，若无则显示“--”</w:t>
      </w:r>
    </w:p>
    <w:p w14:paraId="3F7416A9" w14:textId="77777777" w:rsidR="0076630D" w:rsidRDefault="00D7272D" w:rsidP="00B10728">
      <w:pPr>
        <w:pStyle w:val="af2"/>
        <w:numPr>
          <w:ilvl w:val="0"/>
          <w:numId w:val="241"/>
        </w:numPr>
        <w:ind w:firstLineChars="0"/>
        <w:rPr>
          <w:rFonts w:ascii="微软雅黑" w:eastAsia="微软雅黑" w:hAnsi="微软雅黑"/>
        </w:rPr>
      </w:pPr>
      <w:r>
        <w:rPr>
          <w:rFonts w:ascii="微软雅黑" w:eastAsia="微软雅黑" w:hAnsi="微软雅黑" w:hint="eastAsia"/>
        </w:rPr>
        <w:t>添加静态路由</w:t>
      </w:r>
      <w:r>
        <w:rPr>
          <w:rFonts w:ascii="微软雅黑" w:eastAsia="微软雅黑" w:hAnsi="微软雅黑"/>
        </w:rPr>
        <w:t>时，需判断</w:t>
      </w:r>
      <w:r>
        <w:rPr>
          <w:rFonts w:ascii="微软雅黑" w:eastAsia="微软雅黑" w:hAnsi="微软雅黑" w:hint="eastAsia"/>
        </w:rPr>
        <w:t>目的</w:t>
      </w:r>
      <w:r>
        <w:rPr>
          <w:rFonts w:ascii="微软雅黑" w:eastAsia="微软雅黑" w:hAnsi="微软雅黑"/>
        </w:rPr>
        <w:t>IP</w:t>
      </w:r>
      <w:r>
        <w:rPr>
          <w:rFonts w:ascii="微软雅黑" w:eastAsia="微软雅黑" w:hAnsi="微软雅黑" w:hint="eastAsia"/>
        </w:rPr>
        <w:t>地址</w:t>
      </w:r>
      <w:r>
        <w:rPr>
          <w:rFonts w:ascii="微软雅黑" w:eastAsia="微软雅黑" w:hAnsi="微软雅黑"/>
        </w:rPr>
        <w:t>网段、</w:t>
      </w:r>
      <w:r>
        <w:rPr>
          <w:rFonts w:ascii="微软雅黑" w:eastAsia="微软雅黑" w:hAnsi="微软雅黑" w:hint="eastAsia"/>
        </w:rPr>
        <w:t>下一跳</w:t>
      </w:r>
      <w:r>
        <w:rPr>
          <w:rFonts w:ascii="微软雅黑" w:eastAsia="微软雅黑" w:hAnsi="微软雅黑"/>
        </w:rPr>
        <w:t>和优先级：若</w:t>
      </w:r>
      <w:r>
        <w:rPr>
          <w:rFonts w:ascii="微软雅黑" w:eastAsia="微软雅黑" w:hAnsi="微软雅黑" w:hint="eastAsia"/>
        </w:rPr>
        <w:t>网段</w:t>
      </w:r>
      <w:r>
        <w:rPr>
          <w:rFonts w:ascii="微软雅黑" w:eastAsia="微软雅黑" w:hAnsi="微软雅黑"/>
        </w:rPr>
        <w:t>一样，下一跳不一样，优先级一样，</w:t>
      </w:r>
      <w:r>
        <w:rPr>
          <w:rFonts w:ascii="微软雅黑" w:eastAsia="微软雅黑" w:hAnsi="微软雅黑" w:hint="eastAsia"/>
        </w:rPr>
        <w:t>作为</w:t>
      </w:r>
      <w:r>
        <w:rPr>
          <w:rFonts w:ascii="微软雅黑" w:eastAsia="微软雅黑" w:hAnsi="微软雅黑"/>
        </w:rPr>
        <w:t>等价路由，</w:t>
      </w:r>
      <w:r>
        <w:rPr>
          <w:rFonts w:ascii="微软雅黑" w:eastAsia="微软雅黑" w:hAnsi="微软雅黑" w:hint="eastAsia"/>
        </w:rPr>
        <w:t>均支持</w:t>
      </w:r>
      <w:r>
        <w:rPr>
          <w:rFonts w:ascii="微软雅黑" w:eastAsia="微软雅黑" w:hAnsi="微软雅黑"/>
        </w:rPr>
        <w:t>添加；若网段一样，下一跳一样，优先级不一样，作为相同路由直接覆盖处理</w:t>
      </w:r>
      <w:r>
        <w:rPr>
          <w:rFonts w:ascii="微软雅黑" w:eastAsia="微软雅黑" w:hAnsi="微软雅黑" w:hint="eastAsia"/>
        </w:rPr>
        <w:t>。</w:t>
      </w:r>
    </w:p>
    <w:p w14:paraId="63962C81" w14:textId="77777777" w:rsidR="0076630D" w:rsidRDefault="00D7272D" w:rsidP="00B10728">
      <w:pPr>
        <w:pStyle w:val="af2"/>
        <w:numPr>
          <w:ilvl w:val="0"/>
          <w:numId w:val="241"/>
        </w:numPr>
        <w:ind w:firstLineChars="0"/>
        <w:rPr>
          <w:rFonts w:ascii="微软雅黑" w:eastAsia="微软雅黑" w:hAnsi="微软雅黑"/>
        </w:rPr>
      </w:pPr>
      <w:r>
        <w:rPr>
          <w:rFonts w:ascii="微软雅黑" w:eastAsia="微软雅黑" w:hAnsi="微软雅黑" w:hint="eastAsia"/>
        </w:rPr>
        <w:t>添加目的</w:t>
      </w:r>
      <w:r>
        <w:rPr>
          <w:rFonts w:ascii="微软雅黑" w:eastAsia="微软雅黑" w:hAnsi="微软雅黑"/>
        </w:rPr>
        <w:t>IPv6地址为</w:t>
      </w:r>
      <w:r>
        <w:rPr>
          <w:rFonts w:ascii="微软雅黑" w:eastAsia="微软雅黑" w:hAnsi="微软雅黑" w:hint="eastAsia"/>
        </w:rPr>
        <w:t>全零的</w:t>
      </w:r>
      <w:r>
        <w:rPr>
          <w:rFonts w:ascii="微软雅黑" w:eastAsia="微软雅黑" w:hAnsi="微软雅黑"/>
        </w:rPr>
        <w:t>默认路由</w:t>
      </w:r>
      <w:r>
        <w:rPr>
          <w:rFonts w:ascii="微软雅黑" w:eastAsia="微软雅黑" w:hAnsi="微软雅黑" w:hint="eastAsia"/>
        </w:rPr>
        <w:t>时</w:t>
      </w:r>
      <w:r>
        <w:rPr>
          <w:rFonts w:ascii="微软雅黑" w:eastAsia="微软雅黑" w:hAnsi="微软雅黑"/>
        </w:rPr>
        <w:t>，网关仅支持配置下一跳</w:t>
      </w:r>
    </w:p>
    <w:p w14:paraId="13364C46" w14:textId="77777777" w:rsidR="0076630D" w:rsidRDefault="00D7272D" w:rsidP="00B10728">
      <w:pPr>
        <w:pStyle w:val="af2"/>
        <w:numPr>
          <w:ilvl w:val="0"/>
          <w:numId w:val="232"/>
        </w:numPr>
        <w:ind w:firstLineChars="0"/>
        <w:rPr>
          <w:rFonts w:ascii="微软雅黑" w:eastAsia="微软雅黑" w:hAnsi="微软雅黑"/>
        </w:rPr>
      </w:pPr>
      <w:r>
        <w:rPr>
          <w:rFonts w:ascii="微软雅黑" w:eastAsia="微软雅黑" w:hAnsi="微软雅黑" w:hint="eastAsia"/>
        </w:rPr>
        <w:t>支持编辑静态路由，</w:t>
      </w:r>
      <w:r>
        <w:rPr>
          <w:rFonts w:ascii="微软雅黑" w:eastAsia="微软雅黑" w:hAnsi="微软雅黑"/>
        </w:rPr>
        <w:t>仅能编辑目的IPv6地址和优先级</w:t>
      </w:r>
    </w:p>
    <w:p w14:paraId="2434835B" w14:textId="77777777" w:rsidR="003965F5" w:rsidRDefault="00D7272D" w:rsidP="00B10728">
      <w:pPr>
        <w:pStyle w:val="af2"/>
        <w:numPr>
          <w:ilvl w:val="0"/>
          <w:numId w:val="242"/>
        </w:numPr>
        <w:ind w:firstLineChars="0"/>
        <w:rPr>
          <w:rFonts w:ascii="微软雅黑" w:eastAsia="微软雅黑" w:hAnsi="微软雅黑"/>
        </w:rPr>
      </w:pPr>
      <w:r>
        <w:rPr>
          <w:rFonts w:ascii="微软雅黑" w:eastAsia="微软雅黑" w:hAnsi="微软雅黑" w:hint="eastAsia"/>
        </w:rPr>
        <w:t>默认路由</w:t>
      </w:r>
      <w:r>
        <w:rPr>
          <w:rFonts w:ascii="微软雅黑" w:eastAsia="微软雅黑" w:hAnsi="微软雅黑"/>
        </w:rPr>
        <w:t>，仅能编辑下一跳</w:t>
      </w:r>
    </w:p>
    <w:p w14:paraId="2518D320" w14:textId="0DA01121" w:rsidR="0076630D" w:rsidRDefault="0046750A" w:rsidP="00B10728">
      <w:pPr>
        <w:pStyle w:val="af2"/>
        <w:numPr>
          <w:ilvl w:val="0"/>
          <w:numId w:val="242"/>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下一跳地址为链路本地地址，则同</w:t>
      </w:r>
      <w:r>
        <w:rPr>
          <w:rFonts w:ascii="微软雅黑" w:eastAsia="微软雅黑" w:hAnsi="微软雅黑" w:hint="eastAsia"/>
        </w:rPr>
        <w:t>时</w:t>
      </w:r>
      <w:r>
        <w:rPr>
          <w:rFonts w:ascii="微软雅黑" w:eastAsia="微软雅黑" w:hAnsi="微软雅黑"/>
        </w:rPr>
        <w:t>支持编辑下一跳和出接口</w:t>
      </w:r>
      <w:r w:rsidR="004E1CF2">
        <w:rPr>
          <w:rFonts w:ascii="微软雅黑" w:eastAsia="微软雅黑" w:hAnsi="微软雅黑" w:hint="eastAsia"/>
        </w:rPr>
        <w:t>，</w:t>
      </w:r>
      <w:r w:rsidR="004E1CF2">
        <w:rPr>
          <w:rFonts w:ascii="微软雅黑" w:eastAsia="微软雅黑" w:hAnsi="微软雅黑"/>
        </w:rPr>
        <w:t>出接口只能是VLAN接口</w:t>
      </w:r>
    </w:p>
    <w:p w14:paraId="44684738" w14:textId="77777777" w:rsidR="0076630D" w:rsidRDefault="00D7272D" w:rsidP="00B10728">
      <w:pPr>
        <w:pStyle w:val="af2"/>
        <w:numPr>
          <w:ilvl w:val="0"/>
          <w:numId w:val="232"/>
        </w:numPr>
        <w:ind w:firstLineChars="0"/>
        <w:rPr>
          <w:rFonts w:ascii="微软雅黑" w:eastAsia="微软雅黑" w:hAnsi="微软雅黑"/>
        </w:rPr>
      </w:pPr>
      <w:r>
        <w:rPr>
          <w:rFonts w:ascii="微软雅黑" w:eastAsia="微软雅黑" w:hAnsi="微软雅黑" w:hint="eastAsia"/>
        </w:rPr>
        <w:t>支持删除单条/批量/全部</w:t>
      </w:r>
      <w:r>
        <w:rPr>
          <w:rFonts w:ascii="微软雅黑" w:eastAsia="微软雅黑" w:hAnsi="微软雅黑"/>
        </w:rPr>
        <w:t>IPv6</w:t>
      </w:r>
      <w:r>
        <w:rPr>
          <w:rFonts w:ascii="微软雅黑" w:eastAsia="微软雅黑" w:hAnsi="微软雅黑" w:hint="eastAsia"/>
        </w:rPr>
        <w:t>静态</w:t>
      </w:r>
      <w:r>
        <w:rPr>
          <w:rFonts w:ascii="微软雅黑" w:eastAsia="微软雅黑" w:hAnsi="微软雅黑"/>
        </w:rPr>
        <w:t>路由</w:t>
      </w:r>
      <w:r>
        <w:rPr>
          <w:rFonts w:ascii="微软雅黑" w:eastAsia="微软雅黑" w:hAnsi="微软雅黑" w:hint="eastAsia"/>
        </w:rPr>
        <w:t>表项</w:t>
      </w:r>
    </w:p>
    <w:p w14:paraId="6F810BF4" w14:textId="77777777" w:rsidR="0076630D" w:rsidRDefault="00D7272D" w:rsidP="00B10728">
      <w:pPr>
        <w:pStyle w:val="af2"/>
        <w:numPr>
          <w:ilvl w:val="0"/>
          <w:numId w:val="242"/>
        </w:numPr>
        <w:ind w:firstLineChars="0"/>
        <w:rPr>
          <w:rFonts w:ascii="微软雅黑" w:eastAsia="微软雅黑" w:hAnsi="微软雅黑"/>
        </w:rPr>
      </w:pPr>
      <w:r>
        <w:rPr>
          <w:rFonts w:ascii="微软雅黑" w:eastAsia="微软雅黑" w:hAnsi="微软雅黑" w:hint="eastAsia"/>
        </w:rPr>
        <w:t>删除默认路由</w:t>
      </w:r>
      <w:r>
        <w:rPr>
          <w:rFonts w:ascii="微软雅黑" w:eastAsia="微软雅黑" w:hAnsi="微软雅黑"/>
        </w:rPr>
        <w:t>时，需二次确认，并提供风险提示“</w:t>
      </w:r>
      <w:r>
        <w:rPr>
          <w:rFonts w:ascii="微软雅黑" w:eastAsia="微软雅黑" w:hAnsi="微软雅黑" w:hint="eastAsia"/>
        </w:rPr>
        <w:t>一旦删除，可能导致交换机托管而无法通过</w:t>
      </w:r>
      <w:r>
        <w:rPr>
          <w:rFonts w:ascii="微软雅黑" w:eastAsia="微软雅黑" w:hAnsi="微软雅黑"/>
        </w:rPr>
        <w:t>IPv6地址进行</w:t>
      </w:r>
      <w:r>
        <w:rPr>
          <w:rFonts w:ascii="微软雅黑" w:eastAsia="微软雅黑" w:hAnsi="微软雅黑" w:hint="eastAsia"/>
        </w:rPr>
        <w:t>远程访问”</w:t>
      </w:r>
    </w:p>
    <w:p w14:paraId="44B47CF6" w14:textId="77777777" w:rsidR="0076630D" w:rsidRDefault="00D7272D" w:rsidP="00B10728">
      <w:pPr>
        <w:pStyle w:val="af2"/>
        <w:numPr>
          <w:ilvl w:val="0"/>
          <w:numId w:val="23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搜索</w:t>
      </w:r>
      <w:r>
        <w:rPr>
          <w:rFonts w:ascii="微软雅黑" w:eastAsia="微软雅黑" w:hAnsi="微软雅黑" w:hint="eastAsia"/>
        </w:rPr>
        <w:t>过滤</w:t>
      </w:r>
      <w:r>
        <w:rPr>
          <w:rFonts w:ascii="微软雅黑" w:eastAsia="微软雅黑" w:hAnsi="微软雅黑"/>
        </w:rPr>
        <w:t>，</w:t>
      </w:r>
      <w:r>
        <w:rPr>
          <w:rFonts w:ascii="微软雅黑" w:eastAsia="微软雅黑" w:hAnsi="微软雅黑" w:hint="eastAsia"/>
        </w:rPr>
        <w:t>按</w:t>
      </w:r>
      <w:r>
        <w:rPr>
          <w:rFonts w:ascii="微软雅黑" w:eastAsia="微软雅黑" w:hAnsi="微软雅黑"/>
        </w:rPr>
        <w:t>目的IP地址</w:t>
      </w:r>
      <w:r>
        <w:rPr>
          <w:rFonts w:ascii="微软雅黑" w:eastAsia="微软雅黑" w:hAnsi="微软雅黑" w:hint="eastAsia"/>
        </w:rPr>
        <w:t>/下一跳/出接口</w:t>
      </w:r>
      <w:r>
        <w:rPr>
          <w:rFonts w:ascii="微软雅黑" w:eastAsia="微软雅黑" w:hAnsi="微软雅黑"/>
        </w:rPr>
        <w:t>进行搜索过滤</w:t>
      </w:r>
    </w:p>
    <w:p w14:paraId="5B2AC3CE" w14:textId="77777777" w:rsidR="0076630D" w:rsidRDefault="00D7272D" w:rsidP="00B10728">
      <w:pPr>
        <w:pStyle w:val="af2"/>
        <w:numPr>
          <w:ilvl w:val="0"/>
          <w:numId w:val="232"/>
        </w:numPr>
        <w:ind w:firstLineChars="0"/>
        <w:rPr>
          <w:rFonts w:ascii="微软雅黑" w:eastAsia="微软雅黑" w:hAnsi="微软雅黑"/>
        </w:rPr>
      </w:pPr>
      <w:r>
        <w:rPr>
          <w:rFonts w:ascii="微软雅黑" w:eastAsia="微软雅黑" w:hAnsi="微软雅黑" w:hint="eastAsia"/>
        </w:rPr>
        <w:t>支持分页</w:t>
      </w:r>
    </w:p>
    <w:p w14:paraId="12A698E5" w14:textId="77777777" w:rsidR="0076630D" w:rsidRDefault="0076630D">
      <w:pPr>
        <w:rPr>
          <w:rFonts w:ascii="微软雅黑" w:eastAsia="微软雅黑" w:hAnsi="微软雅黑"/>
        </w:rPr>
      </w:pPr>
    </w:p>
    <w:p w14:paraId="1C44419D" w14:textId="77777777" w:rsidR="0076630D" w:rsidRDefault="00D7272D">
      <w:pPr>
        <w:widowControl/>
        <w:jc w:val="left"/>
        <w:rPr>
          <w:rFonts w:ascii="微软雅黑" w:eastAsia="微软雅黑" w:hAnsi="微软雅黑"/>
        </w:rPr>
      </w:pPr>
      <w:r>
        <w:rPr>
          <w:rFonts w:ascii="微软雅黑" w:eastAsia="微软雅黑" w:hAnsi="微软雅黑"/>
        </w:rPr>
        <w:br w:type="page"/>
      </w:r>
    </w:p>
    <w:p w14:paraId="0195F543" w14:textId="77777777" w:rsidR="0076630D" w:rsidRDefault="00D7272D">
      <w:pPr>
        <w:pStyle w:val="20"/>
        <w:numPr>
          <w:ilvl w:val="1"/>
          <w:numId w:val="1"/>
        </w:numPr>
        <w:rPr>
          <w:rFonts w:ascii="微软雅黑" w:eastAsia="微软雅黑" w:hAnsi="微软雅黑"/>
        </w:rPr>
      </w:pPr>
      <w:bookmarkStart w:id="360" w:name="_动态路由/Dynamic_Routing(FP1D)"/>
      <w:bookmarkStart w:id="361" w:name="_Toc149138836"/>
      <w:bookmarkEnd w:id="360"/>
      <w:r>
        <w:rPr>
          <w:rFonts w:ascii="微软雅黑" w:eastAsia="微软雅黑" w:hAnsi="微软雅黑" w:hint="eastAsia"/>
        </w:rPr>
        <w:lastRenderedPageBreak/>
        <w:t>动态路由/</w:t>
      </w:r>
      <w:r>
        <w:rPr>
          <w:rFonts w:ascii="微软雅黑" w:eastAsia="微软雅黑" w:hAnsi="微软雅黑"/>
        </w:rPr>
        <w:t>Dynamic Routing</w:t>
      </w:r>
      <w:r>
        <w:rPr>
          <w:rFonts w:ascii="微软雅黑" w:eastAsia="微软雅黑" w:hAnsi="微软雅黑"/>
          <w:color w:val="EEECE1" w:themeColor="background2"/>
          <w:highlight w:val="blue"/>
        </w:rPr>
        <w:t>(FP1D)</w:t>
      </w:r>
      <w:bookmarkEnd w:id="361"/>
    </w:p>
    <w:p w14:paraId="70EEBAEB" w14:textId="77777777" w:rsidR="0076630D" w:rsidRDefault="00D7272D">
      <w:pPr>
        <w:rPr>
          <w:rFonts w:ascii="微软雅黑" w:eastAsia="微软雅黑" w:hAnsi="微软雅黑"/>
        </w:rPr>
      </w:pPr>
      <w:r>
        <w:rPr>
          <w:rFonts w:ascii="微软雅黑" w:eastAsia="微软雅黑" w:hAnsi="微软雅黑" w:hint="eastAsia"/>
          <w:highlight w:val="yellow"/>
        </w:rPr>
        <w:t>【仅GWN781X</w:t>
      </w:r>
      <w:r>
        <w:rPr>
          <w:rFonts w:ascii="微软雅黑" w:eastAsia="微软雅黑" w:hAnsi="微软雅黑"/>
          <w:highlight w:val="yellow"/>
        </w:rPr>
        <w:t>/2X/3X</w:t>
      </w:r>
      <w:r>
        <w:rPr>
          <w:rFonts w:ascii="微软雅黑" w:eastAsia="微软雅黑" w:hAnsi="微软雅黑" w:hint="eastAsia"/>
          <w:highlight w:val="yellow"/>
        </w:rPr>
        <w:t>系列L</w:t>
      </w:r>
      <w:r>
        <w:rPr>
          <w:rFonts w:ascii="微软雅黑" w:eastAsia="微软雅黑" w:hAnsi="微软雅黑"/>
          <w:highlight w:val="yellow"/>
        </w:rPr>
        <w:t>3</w:t>
      </w:r>
      <w:r>
        <w:rPr>
          <w:rFonts w:ascii="微软雅黑" w:eastAsia="微软雅黑" w:hAnsi="微软雅黑" w:hint="eastAsia"/>
          <w:highlight w:val="yellow"/>
        </w:rPr>
        <w:t>交换机</w:t>
      </w:r>
      <w:r>
        <w:rPr>
          <w:rFonts w:ascii="微软雅黑" w:eastAsia="微软雅黑" w:hAnsi="微软雅黑"/>
          <w:highlight w:val="yellow"/>
        </w:rPr>
        <w:t>支持</w:t>
      </w:r>
      <w:r>
        <w:rPr>
          <w:rFonts w:ascii="微软雅黑" w:eastAsia="微软雅黑" w:hAnsi="微软雅黑" w:hint="eastAsia"/>
          <w:highlight w:val="yellow"/>
        </w:rPr>
        <w:t>】</w:t>
      </w:r>
    </w:p>
    <w:p w14:paraId="1185B054" w14:textId="77777777" w:rsidR="0076630D" w:rsidRDefault="00D7272D">
      <w:pPr>
        <w:ind w:firstLine="420"/>
        <w:rPr>
          <w:rFonts w:ascii="微软雅黑" w:eastAsia="微软雅黑" w:hAnsi="微软雅黑"/>
        </w:rPr>
      </w:pPr>
      <w:r>
        <w:rPr>
          <w:rFonts w:ascii="微软雅黑" w:eastAsia="微软雅黑" w:hAnsi="微软雅黑" w:hint="eastAsia"/>
        </w:rPr>
        <w:t>对</w:t>
      </w:r>
      <w:r>
        <w:rPr>
          <w:rFonts w:ascii="微软雅黑" w:eastAsia="微软雅黑" w:hAnsi="微软雅黑"/>
        </w:rPr>
        <w:t>动态路由协议的分类可以采用以下不同标准：</w:t>
      </w:r>
    </w:p>
    <w:p w14:paraId="50CA3532" w14:textId="77777777" w:rsidR="0076630D" w:rsidRDefault="00D7272D">
      <w:pPr>
        <w:ind w:firstLine="420"/>
        <w:rPr>
          <w:rFonts w:ascii="微软雅黑" w:eastAsia="微软雅黑" w:hAnsi="微软雅黑"/>
        </w:rPr>
      </w:pPr>
      <w:r>
        <w:rPr>
          <w:rFonts w:ascii="微软雅黑" w:eastAsia="微软雅黑" w:hAnsi="微软雅黑" w:hint="eastAsia"/>
        </w:rPr>
        <w:t>根据</w:t>
      </w:r>
      <w:r>
        <w:rPr>
          <w:rFonts w:ascii="微软雅黑" w:eastAsia="微软雅黑" w:hAnsi="微软雅黑"/>
        </w:rPr>
        <w:t>作用范围不同，路由协议可分为：</w:t>
      </w:r>
    </w:p>
    <w:p w14:paraId="78679F38" w14:textId="77777777" w:rsidR="0076630D" w:rsidRDefault="00D7272D" w:rsidP="00B10728">
      <w:pPr>
        <w:pStyle w:val="af2"/>
        <w:numPr>
          <w:ilvl w:val="0"/>
          <w:numId w:val="243"/>
        </w:numPr>
        <w:ind w:firstLineChars="0"/>
        <w:rPr>
          <w:rFonts w:ascii="微软雅黑" w:eastAsia="微软雅黑" w:hAnsi="微软雅黑"/>
        </w:rPr>
      </w:pPr>
      <w:r>
        <w:rPr>
          <w:rFonts w:ascii="微软雅黑" w:eastAsia="微软雅黑" w:hAnsi="微软雅黑" w:hint="eastAsia"/>
        </w:rPr>
        <w:t>内部网关</w:t>
      </w:r>
      <w:r>
        <w:rPr>
          <w:rFonts w:ascii="微软雅黑" w:eastAsia="微软雅黑" w:hAnsi="微软雅黑"/>
        </w:rPr>
        <w:t>协议IGP：在一个自治系统内部运行。常见的IGP协议包括RIP、OSPF和IS-IS。</w:t>
      </w:r>
    </w:p>
    <w:p w14:paraId="3A54224D" w14:textId="77777777" w:rsidR="0076630D" w:rsidRDefault="00D7272D" w:rsidP="00B10728">
      <w:pPr>
        <w:pStyle w:val="af2"/>
        <w:numPr>
          <w:ilvl w:val="0"/>
          <w:numId w:val="243"/>
        </w:numPr>
        <w:ind w:firstLineChars="0"/>
        <w:rPr>
          <w:rFonts w:ascii="微软雅黑" w:eastAsia="微软雅黑" w:hAnsi="微软雅黑"/>
        </w:rPr>
      </w:pPr>
      <w:r>
        <w:rPr>
          <w:rFonts w:ascii="微软雅黑" w:eastAsia="微软雅黑" w:hAnsi="微软雅黑" w:hint="eastAsia"/>
        </w:rPr>
        <w:t>外部网关协议</w:t>
      </w:r>
      <w:r>
        <w:rPr>
          <w:rFonts w:ascii="微软雅黑" w:eastAsia="微软雅黑" w:hAnsi="微软雅黑"/>
        </w:rPr>
        <w:t>EGP：运行于不同自治系统之间。BGP</w:t>
      </w:r>
      <w:r>
        <w:rPr>
          <w:rFonts w:ascii="微软雅黑" w:eastAsia="微软雅黑" w:hAnsi="微软雅黑" w:hint="eastAsia"/>
        </w:rPr>
        <w:t>是</w:t>
      </w:r>
      <w:r>
        <w:rPr>
          <w:rFonts w:ascii="微软雅黑" w:eastAsia="微软雅黑" w:hAnsi="微软雅黑"/>
        </w:rPr>
        <w:t>目前最常用的EGP协议。</w:t>
      </w:r>
    </w:p>
    <w:p w14:paraId="48B4C0A9" w14:textId="77777777" w:rsidR="0076630D" w:rsidRDefault="00D7272D">
      <w:pPr>
        <w:ind w:firstLine="420"/>
        <w:rPr>
          <w:rFonts w:ascii="微软雅黑" w:eastAsia="微软雅黑" w:hAnsi="微软雅黑"/>
        </w:rPr>
      </w:pPr>
      <w:r>
        <w:rPr>
          <w:rFonts w:ascii="微软雅黑" w:eastAsia="微软雅黑" w:hAnsi="微软雅黑" w:hint="eastAsia"/>
        </w:rPr>
        <w:t>根据</w:t>
      </w:r>
      <w:r>
        <w:rPr>
          <w:rFonts w:ascii="微软雅黑" w:eastAsia="微软雅黑" w:hAnsi="微软雅黑"/>
        </w:rPr>
        <w:t>使用算法不同，路由</w:t>
      </w:r>
      <w:r>
        <w:rPr>
          <w:rFonts w:ascii="微软雅黑" w:eastAsia="微软雅黑" w:hAnsi="微软雅黑" w:hint="eastAsia"/>
        </w:rPr>
        <w:t>协议</w:t>
      </w:r>
      <w:r>
        <w:rPr>
          <w:rFonts w:ascii="微软雅黑" w:eastAsia="微软雅黑" w:hAnsi="微软雅黑"/>
        </w:rPr>
        <w:t>可分为：</w:t>
      </w:r>
    </w:p>
    <w:p w14:paraId="594FE152" w14:textId="77777777" w:rsidR="0076630D" w:rsidRDefault="00D7272D" w:rsidP="00B10728">
      <w:pPr>
        <w:pStyle w:val="af2"/>
        <w:numPr>
          <w:ilvl w:val="0"/>
          <w:numId w:val="244"/>
        </w:numPr>
        <w:ind w:firstLineChars="0"/>
        <w:rPr>
          <w:rFonts w:ascii="微软雅黑" w:eastAsia="微软雅黑" w:hAnsi="微软雅黑"/>
        </w:rPr>
      </w:pPr>
      <w:r>
        <w:rPr>
          <w:rFonts w:ascii="微软雅黑" w:eastAsia="微软雅黑" w:hAnsi="微软雅黑" w:hint="eastAsia"/>
        </w:rPr>
        <w:t>距离矢量协议</w:t>
      </w:r>
      <w:r>
        <w:rPr>
          <w:rFonts w:ascii="微软雅黑" w:eastAsia="微软雅黑" w:hAnsi="微软雅黑"/>
        </w:rPr>
        <w:t>：包括RIP和BGP。其中</w:t>
      </w:r>
      <w:r>
        <w:rPr>
          <w:rFonts w:ascii="微软雅黑" w:eastAsia="微软雅黑" w:hAnsi="微软雅黑" w:hint="eastAsia"/>
        </w:rPr>
        <w:t>，</w:t>
      </w:r>
      <w:r>
        <w:rPr>
          <w:rFonts w:ascii="微软雅黑" w:eastAsia="微软雅黑" w:hAnsi="微软雅黑"/>
        </w:rPr>
        <w:t>BGP也被称为路径</w:t>
      </w:r>
      <w:r>
        <w:rPr>
          <w:rFonts w:ascii="微软雅黑" w:eastAsia="微软雅黑" w:hAnsi="微软雅黑" w:hint="eastAsia"/>
        </w:rPr>
        <w:t>矢量</w:t>
      </w:r>
      <w:r>
        <w:rPr>
          <w:rFonts w:ascii="微软雅黑" w:eastAsia="微软雅黑" w:hAnsi="微软雅黑"/>
        </w:rPr>
        <w:t>协议。</w:t>
      </w:r>
    </w:p>
    <w:p w14:paraId="6883DD08" w14:textId="77777777" w:rsidR="0076630D" w:rsidRDefault="00D7272D" w:rsidP="00B10728">
      <w:pPr>
        <w:pStyle w:val="af2"/>
        <w:numPr>
          <w:ilvl w:val="0"/>
          <w:numId w:val="244"/>
        </w:numPr>
        <w:ind w:firstLineChars="0"/>
        <w:rPr>
          <w:rFonts w:ascii="微软雅黑" w:eastAsia="微软雅黑" w:hAnsi="微软雅黑"/>
        </w:rPr>
      </w:pPr>
      <w:r>
        <w:rPr>
          <w:rFonts w:ascii="微软雅黑" w:eastAsia="微软雅黑" w:hAnsi="微软雅黑" w:hint="eastAsia"/>
        </w:rPr>
        <w:t>链路状态</w:t>
      </w:r>
      <w:r>
        <w:rPr>
          <w:rFonts w:ascii="微软雅黑" w:eastAsia="微软雅黑" w:hAnsi="微软雅黑"/>
        </w:rPr>
        <w:t>协议：包括OSPF和IS-IS。</w:t>
      </w:r>
    </w:p>
    <w:p w14:paraId="25C3585F" w14:textId="77777777" w:rsidR="0076630D" w:rsidRDefault="00D7272D">
      <w:pPr>
        <w:ind w:left="420"/>
        <w:rPr>
          <w:rFonts w:ascii="微软雅黑" w:eastAsia="微软雅黑" w:hAnsi="微软雅黑"/>
        </w:rPr>
      </w:pPr>
      <w:r>
        <w:rPr>
          <w:rFonts w:ascii="微软雅黑" w:eastAsia="微软雅黑" w:hAnsi="微软雅黑" w:hint="eastAsia"/>
        </w:rPr>
        <w:t>以上</w:t>
      </w:r>
      <w:r>
        <w:rPr>
          <w:rFonts w:ascii="微软雅黑" w:eastAsia="微软雅黑" w:hAnsi="微软雅黑"/>
        </w:rPr>
        <w:t>两种算法的主要区别在于发现路由和计算路由的</w:t>
      </w:r>
      <w:r>
        <w:rPr>
          <w:rFonts w:ascii="微软雅黑" w:eastAsia="微软雅黑" w:hAnsi="微软雅黑" w:hint="eastAsia"/>
        </w:rPr>
        <w:t>方法</w:t>
      </w:r>
      <w:r>
        <w:rPr>
          <w:rFonts w:ascii="微软雅黑" w:eastAsia="微软雅黑" w:hAnsi="微软雅黑"/>
        </w:rPr>
        <w:t>不同。</w:t>
      </w:r>
    </w:p>
    <w:p w14:paraId="5221ED88" w14:textId="77777777" w:rsidR="0076630D" w:rsidRDefault="0076630D">
      <w:pPr>
        <w:rPr>
          <w:rFonts w:ascii="微软雅黑" w:eastAsia="微软雅黑" w:hAnsi="微软雅黑"/>
        </w:rPr>
      </w:pPr>
    </w:p>
    <w:p w14:paraId="7AA25D02" w14:textId="77777777" w:rsidR="0076630D" w:rsidRDefault="00D7272D">
      <w:pPr>
        <w:rPr>
          <w:rFonts w:ascii="微软雅黑" w:eastAsia="微软雅黑" w:hAnsi="微软雅黑"/>
        </w:rPr>
      </w:pPr>
      <w:r>
        <w:rPr>
          <w:rFonts w:ascii="微软雅黑" w:eastAsia="微软雅黑" w:hAnsi="微软雅黑" w:hint="eastAsia"/>
        </w:rPr>
        <w:t>GWN781X</w:t>
      </w:r>
      <w:r>
        <w:rPr>
          <w:rFonts w:ascii="微软雅黑" w:eastAsia="微软雅黑" w:hAnsi="微软雅黑"/>
        </w:rPr>
        <w:t>/2X/3X</w:t>
      </w:r>
      <w:r>
        <w:rPr>
          <w:rFonts w:ascii="微软雅黑" w:eastAsia="微软雅黑" w:hAnsi="微软雅黑" w:hint="eastAsia"/>
        </w:rPr>
        <w:t>系列</w:t>
      </w:r>
      <w:r>
        <w:rPr>
          <w:rFonts w:ascii="微软雅黑" w:eastAsia="微软雅黑" w:hAnsi="微软雅黑"/>
        </w:rPr>
        <w:t>交换机暂仅支持RIP/RIPng和OSPF/OSPFv3动态路由协议。</w:t>
      </w:r>
    </w:p>
    <w:p w14:paraId="41D7176D" w14:textId="77777777" w:rsidR="0076630D" w:rsidRDefault="0076630D">
      <w:pPr>
        <w:rPr>
          <w:rFonts w:ascii="微软雅黑" w:eastAsia="微软雅黑" w:hAnsi="微软雅黑"/>
        </w:rPr>
      </w:pPr>
    </w:p>
    <w:p w14:paraId="73AA9A9E" w14:textId="77777777" w:rsidR="0076630D" w:rsidRDefault="00D7272D">
      <w:pPr>
        <w:pStyle w:val="3"/>
        <w:numPr>
          <w:ilvl w:val="2"/>
          <w:numId w:val="1"/>
        </w:numPr>
      </w:pPr>
      <w:bookmarkStart w:id="362" w:name="_RIP"/>
      <w:bookmarkStart w:id="363" w:name="_Toc149138837"/>
      <w:bookmarkEnd w:id="362"/>
      <w:r>
        <w:t>RIP</w:t>
      </w:r>
      <w:bookmarkEnd w:id="363"/>
    </w:p>
    <w:p w14:paraId="72FAA06C" w14:textId="77777777" w:rsidR="0076630D" w:rsidRDefault="00D7272D">
      <w:pPr>
        <w:rPr>
          <w:rFonts w:ascii="微软雅黑" w:eastAsia="微软雅黑" w:hAnsi="微软雅黑"/>
        </w:rPr>
      </w:pPr>
      <w:r>
        <w:rPr>
          <w:rFonts w:ascii="微软雅黑" w:eastAsia="微软雅黑" w:hAnsi="微软雅黑" w:hint="eastAsia"/>
        </w:rPr>
        <w:t>【功能概述】</w:t>
      </w:r>
    </w:p>
    <w:p w14:paraId="13E94759" w14:textId="77777777" w:rsidR="0076630D" w:rsidRDefault="00D7272D">
      <w:pPr>
        <w:ind w:firstLine="420"/>
        <w:rPr>
          <w:rFonts w:ascii="微软雅黑" w:eastAsia="微软雅黑" w:hAnsi="微软雅黑"/>
        </w:rPr>
      </w:pPr>
      <w:r>
        <w:rPr>
          <w:rFonts w:ascii="微软雅黑" w:eastAsia="微软雅黑" w:hAnsi="微软雅黑"/>
        </w:rPr>
        <w:t>RIP（</w:t>
      </w:r>
      <w:r>
        <w:rPr>
          <w:rFonts w:ascii="微软雅黑" w:eastAsia="微软雅黑" w:hAnsi="微软雅黑" w:hint="eastAsia"/>
        </w:rPr>
        <w:t>Routing</w:t>
      </w:r>
      <w:r>
        <w:rPr>
          <w:rFonts w:ascii="微软雅黑" w:eastAsia="微软雅黑" w:hAnsi="微软雅黑"/>
        </w:rPr>
        <w:t xml:space="preserve"> Information Protocol，路由信息协议）</w:t>
      </w:r>
      <w:r>
        <w:rPr>
          <w:rFonts w:ascii="微软雅黑" w:eastAsia="微软雅黑" w:hAnsi="微软雅黑" w:hint="eastAsia"/>
        </w:rPr>
        <w:t>，</w:t>
      </w:r>
      <w:r>
        <w:rPr>
          <w:rFonts w:ascii="微软雅黑" w:eastAsia="微软雅黑" w:hAnsi="微软雅黑"/>
        </w:rPr>
        <w:t>是一种基于距离矢量算法的协议，使用跳数作为度量来衡量到达目的网络的距离。RIP</w:t>
      </w:r>
      <w:r>
        <w:rPr>
          <w:rFonts w:ascii="微软雅黑" w:eastAsia="微软雅黑" w:hAnsi="微软雅黑" w:hint="eastAsia"/>
        </w:rPr>
        <w:t>通过</w:t>
      </w:r>
      <w:r>
        <w:rPr>
          <w:rFonts w:ascii="微软雅黑" w:eastAsia="微软雅黑" w:hAnsi="微软雅黑"/>
        </w:rPr>
        <w:t>UDP报文进行路由信息的交换，使用的端口号为</w:t>
      </w:r>
      <w:r>
        <w:rPr>
          <w:rFonts w:ascii="微软雅黑" w:eastAsia="微软雅黑" w:hAnsi="微软雅黑" w:hint="eastAsia"/>
        </w:rPr>
        <w:t>520。</w:t>
      </w:r>
    </w:p>
    <w:p w14:paraId="7762DB66" w14:textId="77777777" w:rsidR="0076630D" w:rsidRDefault="00D7272D">
      <w:pPr>
        <w:ind w:firstLine="420"/>
        <w:rPr>
          <w:rFonts w:ascii="微软雅黑" w:eastAsia="微软雅黑" w:hAnsi="微软雅黑"/>
        </w:rPr>
      </w:pPr>
      <w:r>
        <w:rPr>
          <w:rFonts w:ascii="微软雅黑" w:eastAsia="微软雅黑" w:hAnsi="微软雅黑" w:hint="eastAsia"/>
        </w:rPr>
        <w:t>跳数最少</w:t>
      </w:r>
      <w:r>
        <w:rPr>
          <w:rFonts w:ascii="微软雅黑" w:eastAsia="微软雅黑" w:hAnsi="微软雅黑"/>
        </w:rPr>
        <w:t>的路径为最优路径，路由器到与它直接相连网络的跳数为</w:t>
      </w:r>
      <w:r>
        <w:rPr>
          <w:rFonts w:ascii="微软雅黑" w:eastAsia="微软雅黑" w:hAnsi="微软雅黑" w:hint="eastAsia"/>
        </w:rPr>
        <w:t>0，每</w:t>
      </w:r>
      <w:r>
        <w:rPr>
          <w:rFonts w:ascii="微软雅黑" w:eastAsia="微软雅黑" w:hAnsi="微软雅黑"/>
        </w:rPr>
        <w:t>经过一个路由</w:t>
      </w:r>
      <w:r>
        <w:rPr>
          <w:rFonts w:ascii="微软雅黑" w:eastAsia="微软雅黑" w:hAnsi="微软雅黑"/>
        </w:rPr>
        <w:lastRenderedPageBreak/>
        <w:t>器</w:t>
      </w:r>
      <w:r>
        <w:rPr>
          <w:rFonts w:ascii="微软雅黑" w:eastAsia="微软雅黑" w:hAnsi="微软雅黑" w:hint="eastAsia"/>
        </w:rPr>
        <w:t>，</w:t>
      </w:r>
      <w:r>
        <w:rPr>
          <w:rFonts w:ascii="微软雅黑" w:eastAsia="微软雅黑" w:hAnsi="微软雅黑"/>
        </w:rPr>
        <w:t>跳数就加</w:t>
      </w:r>
      <w:r>
        <w:rPr>
          <w:rFonts w:ascii="微软雅黑" w:eastAsia="微软雅黑" w:hAnsi="微软雅黑" w:hint="eastAsia"/>
        </w:rPr>
        <w:t>1，</w:t>
      </w:r>
      <w:r>
        <w:rPr>
          <w:rFonts w:ascii="微软雅黑" w:eastAsia="微软雅黑" w:hAnsi="微软雅黑"/>
        </w:rPr>
        <w:t>跳数被称为度量值。为限制</w:t>
      </w:r>
      <w:r>
        <w:rPr>
          <w:rFonts w:ascii="微软雅黑" w:eastAsia="微软雅黑" w:hAnsi="微软雅黑" w:hint="eastAsia"/>
        </w:rPr>
        <w:t>收敛时间</w:t>
      </w:r>
      <w:r>
        <w:rPr>
          <w:rFonts w:ascii="微软雅黑" w:eastAsia="微软雅黑" w:hAnsi="微软雅黑"/>
        </w:rPr>
        <w:t>，RIP规定度量值的取值范围为</w:t>
      </w:r>
      <w:r>
        <w:rPr>
          <w:rFonts w:ascii="微软雅黑" w:eastAsia="微软雅黑" w:hAnsi="微软雅黑" w:hint="eastAsia"/>
        </w:rPr>
        <w:t>0</w:t>
      </w:r>
      <w:r>
        <w:rPr>
          <w:rFonts w:ascii="微软雅黑" w:eastAsia="微软雅黑" w:hAnsi="微软雅黑"/>
        </w:rPr>
        <w:t>-15</w:t>
      </w:r>
      <w:r>
        <w:rPr>
          <w:rFonts w:ascii="微软雅黑" w:eastAsia="微软雅黑" w:hAnsi="微软雅黑" w:hint="eastAsia"/>
        </w:rPr>
        <w:t>的</w:t>
      </w:r>
      <w:r>
        <w:rPr>
          <w:rFonts w:ascii="微软雅黑" w:eastAsia="微软雅黑" w:hAnsi="微软雅黑"/>
        </w:rPr>
        <w:t>整数，数值</w:t>
      </w:r>
      <w:r>
        <w:rPr>
          <w:rFonts w:ascii="微软雅黑" w:eastAsia="微软雅黑" w:hAnsi="微软雅黑" w:hint="eastAsia"/>
        </w:rPr>
        <w:t>16表示</w:t>
      </w:r>
      <w:r>
        <w:rPr>
          <w:rFonts w:ascii="微软雅黑" w:eastAsia="微软雅黑" w:hAnsi="微软雅黑"/>
        </w:rPr>
        <w:t>无穷大，即目的网络不可达。</w:t>
      </w:r>
      <w:r>
        <w:rPr>
          <w:rFonts w:ascii="微软雅黑" w:eastAsia="微软雅黑" w:hAnsi="微软雅黑" w:hint="eastAsia"/>
        </w:rPr>
        <w:t>故</w:t>
      </w:r>
      <w:r>
        <w:rPr>
          <w:rFonts w:ascii="微软雅黑" w:eastAsia="微软雅黑" w:hAnsi="微软雅黑"/>
        </w:rPr>
        <w:t>，</w:t>
      </w:r>
      <w:r>
        <w:rPr>
          <w:rFonts w:ascii="微软雅黑" w:eastAsia="微软雅黑" w:hAnsi="微软雅黑" w:hint="eastAsia"/>
        </w:rPr>
        <w:t>其主要应用于规模较小</w:t>
      </w:r>
      <w:r>
        <w:rPr>
          <w:rFonts w:ascii="微软雅黑" w:eastAsia="微软雅黑" w:hAnsi="微软雅黑"/>
        </w:rPr>
        <w:t>的网络中，如校园网、结构较简单的地区性网络。</w:t>
      </w:r>
    </w:p>
    <w:p w14:paraId="2687CF7E" w14:textId="77777777" w:rsidR="0076630D" w:rsidRDefault="00D7272D">
      <w:pPr>
        <w:ind w:firstLine="420"/>
        <w:rPr>
          <w:rFonts w:ascii="微软雅黑" w:eastAsia="微软雅黑" w:hAnsi="微软雅黑"/>
        </w:rPr>
      </w:pPr>
      <w:r>
        <w:rPr>
          <w:rFonts w:ascii="微软雅黑" w:eastAsia="微软雅黑" w:hAnsi="微软雅黑"/>
          <w:b/>
        </w:rPr>
        <w:t>RIP特性</w:t>
      </w:r>
      <w:r>
        <w:rPr>
          <w:rFonts w:ascii="微软雅黑" w:eastAsia="微软雅黑" w:hAnsi="微软雅黑"/>
        </w:rPr>
        <w:t>：（</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设计单一</w:t>
      </w:r>
      <w:r>
        <w:rPr>
          <w:rFonts w:ascii="微软雅黑" w:eastAsia="微软雅黑" w:hAnsi="微软雅黑"/>
        </w:rPr>
        <w:t>。如果</w:t>
      </w:r>
      <w:r>
        <w:rPr>
          <w:rFonts w:ascii="微软雅黑" w:eastAsia="微软雅黑" w:hAnsi="微软雅黑" w:hint="eastAsia"/>
        </w:rPr>
        <w:t>到</w:t>
      </w:r>
      <w:r>
        <w:rPr>
          <w:rFonts w:ascii="微软雅黑" w:eastAsia="微软雅黑" w:hAnsi="微软雅黑"/>
        </w:rPr>
        <w:t>相同目的站点有</w:t>
      </w:r>
      <w:r>
        <w:rPr>
          <w:rFonts w:ascii="微软雅黑" w:eastAsia="微软雅黑" w:hAnsi="微软雅黑" w:hint="eastAsia"/>
        </w:rPr>
        <w:t>2条不同带宽</w:t>
      </w:r>
      <w:r>
        <w:rPr>
          <w:rFonts w:ascii="微软雅黑" w:eastAsia="微软雅黑" w:hAnsi="微软雅黑"/>
        </w:rPr>
        <w:t>的路径</w:t>
      </w:r>
      <w:r>
        <w:rPr>
          <w:rFonts w:ascii="微软雅黑" w:eastAsia="微软雅黑" w:hAnsi="微软雅黑" w:hint="eastAsia"/>
        </w:rPr>
        <w:t>，</w:t>
      </w:r>
      <w:r>
        <w:rPr>
          <w:rFonts w:ascii="微软雅黑" w:eastAsia="微软雅黑" w:hAnsi="微软雅黑"/>
        </w:rPr>
        <w:t>但跳数相同，RIP仍认为两条</w:t>
      </w:r>
      <w:r>
        <w:rPr>
          <w:rFonts w:ascii="微软雅黑" w:eastAsia="微软雅黑" w:hAnsi="微软雅黑" w:hint="eastAsia"/>
        </w:rPr>
        <w:t>路径</w:t>
      </w:r>
      <w:r>
        <w:rPr>
          <w:rFonts w:ascii="微软雅黑" w:eastAsia="微软雅黑" w:hAnsi="微软雅黑"/>
        </w:rPr>
        <w:t>是等距离的；（</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适用于</w:t>
      </w:r>
      <w:r>
        <w:rPr>
          <w:rFonts w:ascii="微软雅黑" w:eastAsia="微软雅黑" w:hAnsi="微软雅黑"/>
        </w:rPr>
        <w:t>规模较小的网络；（</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基于</w:t>
      </w:r>
      <w:r>
        <w:rPr>
          <w:rFonts w:ascii="微软雅黑" w:eastAsia="微软雅黑" w:hAnsi="微软雅黑"/>
        </w:rPr>
        <w:t>用户数据</w:t>
      </w:r>
      <w:r>
        <w:rPr>
          <w:rFonts w:ascii="微软雅黑" w:eastAsia="微软雅黑" w:hAnsi="微软雅黑" w:hint="eastAsia"/>
        </w:rPr>
        <w:t>报</w:t>
      </w:r>
      <w:r>
        <w:rPr>
          <w:rFonts w:ascii="微软雅黑" w:eastAsia="微软雅黑" w:hAnsi="微软雅黑"/>
        </w:rPr>
        <w:t>协议（</w:t>
      </w:r>
      <w:r>
        <w:rPr>
          <w:rFonts w:ascii="微软雅黑" w:eastAsia="微软雅黑" w:hAnsi="微软雅黑" w:hint="eastAsia"/>
        </w:rPr>
        <w:t>UDP</w:t>
      </w:r>
      <w:r>
        <w:rPr>
          <w:rFonts w:ascii="微软雅黑" w:eastAsia="微软雅黑" w:hAnsi="微软雅黑"/>
        </w:rPr>
        <w:t>）</w:t>
      </w:r>
      <w:r>
        <w:rPr>
          <w:rFonts w:ascii="微软雅黑" w:eastAsia="微软雅黑" w:hAnsi="微软雅黑" w:hint="eastAsia"/>
        </w:rPr>
        <w:t>的</w:t>
      </w:r>
      <w:r>
        <w:rPr>
          <w:rFonts w:ascii="微软雅黑" w:eastAsia="微软雅黑" w:hAnsi="微软雅黑"/>
        </w:rPr>
        <w:t>协议；（</w:t>
      </w:r>
      <w:r>
        <w:rPr>
          <w:rFonts w:ascii="微软雅黑" w:eastAsia="微软雅黑" w:hAnsi="微软雅黑" w:hint="eastAsia"/>
        </w:rPr>
        <w:t>4</w:t>
      </w:r>
      <w:r>
        <w:rPr>
          <w:rFonts w:ascii="微软雅黑" w:eastAsia="微软雅黑" w:hAnsi="微软雅黑"/>
        </w:rPr>
        <w:t>）</w:t>
      </w:r>
      <w:r>
        <w:rPr>
          <w:rFonts w:ascii="微软雅黑" w:eastAsia="微软雅黑" w:hAnsi="微软雅黑" w:hint="eastAsia"/>
        </w:rPr>
        <w:t>为提高性能</w:t>
      </w:r>
      <w:r>
        <w:rPr>
          <w:rFonts w:ascii="微软雅黑" w:eastAsia="微软雅黑" w:hAnsi="微软雅黑"/>
        </w:rPr>
        <w:t>，防止产生路由循环</w:t>
      </w:r>
      <w:r>
        <w:rPr>
          <w:rFonts w:ascii="微软雅黑" w:eastAsia="微软雅黑" w:hAnsi="微软雅黑" w:hint="eastAsia"/>
        </w:rPr>
        <w:t>，</w:t>
      </w:r>
      <w:r>
        <w:rPr>
          <w:rFonts w:ascii="微软雅黑" w:eastAsia="微软雅黑" w:hAnsi="微软雅黑"/>
        </w:rPr>
        <w:t>RIP</w:t>
      </w:r>
      <w:r>
        <w:rPr>
          <w:rFonts w:ascii="微软雅黑" w:eastAsia="微软雅黑" w:hAnsi="微软雅黑" w:hint="eastAsia"/>
        </w:rPr>
        <w:t>支持</w:t>
      </w:r>
      <w:r>
        <w:rPr>
          <w:rFonts w:ascii="微软雅黑" w:eastAsia="微软雅黑" w:hAnsi="微软雅黑"/>
        </w:rPr>
        <w:t>水平分割和毒性</w:t>
      </w:r>
      <w:r>
        <w:rPr>
          <w:rFonts w:ascii="微软雅黑" w:eastAsia="微软雅黑" w:hAnsi="微软雅黑" w:hint="eastAsia"/>
        </w:rPr>
        <w:t>反转</w:t>
      </w:r>
      <w:r>
        <w:rPr>
          <w:rFonts w:ascii="微软雅黑" w:eastAsia="微软雅黑" w:hAnsi="微软雅黑"/>
        </w:rPr>
        <w:t>功能。</w:t>
      </w:r>
    </w:p>
    <w:p w14:paraId="432FDCEE" w14:textId="77777777" w:rsidR="0076630D" w:rsidRDefault="00D7272D">
      <w:pPr>
        <w:ind w:firstLine="420"/>
        <w:rPr>
          <w:rFonts w:ascii="微软雅黑" w:eastAsia="微软雅黑" w:hAnsi="微软雅黑"/>
          <w:b/>
        </w:rPr>
      </w:pPr>
      <w:r>
        <w:rPr>
          <w:rFonts w:ascii="微软雅黑" w:eastAsia="微软雅黑" w:hAnsi="微软雅黑" w:hint="eastAsia"/>
          <w:b/>
        </w:rPr>
        <w:t>RIP</w:t>
      </w:r>
      <w:r>
        <w:rPr>
          <w:rFonts w:ascii="微软雅黑" w:eastAsia="微软雅黑" w:hAnsi="微软雅黑"/>
          <w:b/>
        </w:rPr>
        <w:t>的基本原理：</w:t>
      </w:r>
    </w:p>
    <w:p w14:paraId="1E3B6D3B" w14:textId="77777777" w:rsidR="0076630D" w:rsidRDefault="00D7272D">
      <w:pPr>
        <w:ind w:firstLine="420"/>
        <w:rPr>
          <w:rFonts w:ascii="微软雅黑" w:eastAsia="微软雅黑" w:hAnsi="微软雅黑"/>
        </w:rPr>
      </w:pPr>
      <w:r>
        <w:rPr>
          <w:rFonts w:ascii="微软雅黑" w:eastAsia="微软雅黑" w:hAnsi="微软雅黑" w:hint="eastAsia"/>
        </w:rPr>
        <w:t>R</w:t>
      </w:r>
      <w:r>
        <w:rPr>
          <w:rFonts w:ascii="微软雅黑" w:eastAsia="微软雅黑" w:hAnsi="微软雅黑"/>
        </w:rPr>
        <w:t>IP要求</w:t>
      </w:r>
      <w:r>
        <w:rPr>
          <w:rFonts w:ascii="微软雅黑" w:eastAsia="微软雅黑" w:hAnsi="微软雅黑" w:hint="eastAsia"/>
        </w:rPr>
        <w:t>交换机</w:t>
      </w:r>
      <w:r>
        <w:rPr>
          <w:rFonts w:ascii="微软雅黑" w:eastAsia="微软雅黑" w:hAnsi="微软雅黑"/>
        </w:rPr>
        <w:t>维护一个RIP路由表，该表记录了所有可达目的地的路由项。RIP定期以广播形式（RIPv2支持广播和组播两种方式）向所有邻居发送包含整个路由表的更新信息，并依赖邻居向它的邻居传递更新信息。其邻居</w:t>
      </w:r>
      <w:r>
        <w:rPr>
          <w:rFonts w:ascii="微软雅黑" w:eastAsia="微软雅黑" w:hAnsi="微软雅黑" w:hint="eastAsia"/>
        </w:rPr>
        <w:t>交换机</w:t>
      </w:r>
      <w:r>
        <w:rPr>
          <w:rFonts w:ascii="微软雅黑" w:eastAsia="微软雅黑" w:hAnsi="微软雅黑"/>
        </w:rPr>
        <w:t>接收到这些信息后进行路由计算，更新路由表。每条路由项都包含如下信息：</w:t>
      </w:r>
    </w:p>
    <w:p w14:paraId="68DA30F2" w14:textId="77777777" w:rsidR="0076630D" w:rsidRDefault="00D7272D" w:rsidP="00B10728">
      <w:pPr>
        <w:pStyle w:val="af2"/>
        <w:numPr>
          <w:ilvl w:val="0"/>
          <w:numId w:val="245"/>
        </w:numPr>
        <w:ind w:firstLineChars="0"/>
        <w:rPr>
          <w:rFonts w:ascii="微软雅黑" w:eastAsia="微软雅黑" w:hAnsi="微软雅黑"/>
        </w:rPr>
      </w:pPr>
      <w:r>
        <w:rPr>
          <w:rFonts w:ascii="微软雅黑" w:eastAsia="微软雅黑" w:hAnsi="微软雅黑"/>
        </w:rPr>
        <w:t>目的网络：目的网络的IP地址和子网掩码。该IP地址和子网掩码共同决定了一个网络，到达该网络的报文可通过此路由条目进行转发。</w:t>
      </w:r>
    </w:p>
    <w:p w14:paraId="15949CD1" w14:textId="77777777" w:rsidR="0076630D" w:rsidRDefault="00D7272D" w:rsidP="00B10728">
      <w:pPr>
        <w:pStyle w:val="af2"/>
        <w:numPr>
          <w:ilvl w:val="0"/>
          <w:numId w:val="245"/>
        </w:numPr>
        <w:ind w:firstLineChars="0"/>
        <w:rPr>
          <w:rFonts w:ascii="微软雅黑" w:eastAsia="微软雅黑" w:hAnsi="微软雅黑"/>
        </w:rPr>
      </w:pPr>
      <w:r>
        <w:rPr>
          <w:rFonts w:ascii="微软雅黑" w:eastAsia="微软雅黑" w:hAnsi="微软雅黑"/>
        </w:rPr>
        <w:t>下一跳地址：为到达目的网络，需要经过的相邻</w:t>
      </w:r>
      <w:r>
        <w:rPr>
          <w:rFonts w:ascii="微软雅黑" w:eastAsia="微软雅黑" w:hAnsi="微软雅黑" w:hint="eastAsia"/>
        </w:rPr>
        <w:t>交换机</w:t>
      </w:r>
      <w:r>
        <w:rPr>
          <w:rFonts w:ascii="微软雅黑" w:eastAsia="微软雅黑" w:hAnsi="微软雅黑"/>
        </w:rPr>
        <w:t>的接口IP地址。</w:t>
      </w:r>
    </w:p>
    <w:p w14:paraId="0150BCCB" w14:textId="77777777" w:rsidR="0076630D" w:rsidRDefault="00D7272D" w:rsidP="00B10728">
      <w:pPr>
        <w:pStyle w:val="af2"/>
        <w:numPr>
          <w:ilvl w:val="0"/>
          <w:numId w:val="245"/>
        </w:numPr>
        <w:ind w:firstLineChars="0"/>
        <w:rPr>
          <w:rFonts w:ascii="微软雅黑" w:eastAsia="微软雅黑" w:hAnsi="微软雅黑"/>
        </w:rPr>
      </w:pPr>
      <w:r>
        <w:rPr>
          <w:rFonts w:ascii="微软雅黑" w:eastAsia="微软雅黑" w:hAnsi="微软雅黑"/>
        </w:rPr>
        <w:t>度量值：到达目的网络所需要的跳数。</w:t>
      </w:r>
    </w:p>
    <w:p w14:paraId="11677A6F" w14:textId="77777777" w:rsidR="0076630D" w:rsidRDefault="00D7272D" w:rsidP="00B10728">
      <w:pPr>
        <w:pStyle w:val="af2"/>
        <w:numPr>
          <w:ilvl w:val="0"/>
          <w:numId w:val="245"/>
        </w:numPr>
        <w:ind w:firstLineChars="0"/>
        <w:rPr>
          <w:rFonts w:ascii="微软雅黑" w:eastAsia="微软雅黑" w:hAnsi="微软雅黑"/>
        </w:rPr>
      </w:pPr>
      <w:r>
        <w:rPr>
          <w:rFonts w:ascii="微软雅黑" w:eastAsia="微软雅黑" w:hAnsi="微软雅黑"/>
        </w:rPr>
        <w:t>接口名称：</w:t>
      </w:r>
      <w:r>
        <w:rPr>
          <w:rFonts w:ascii="微软雅黑" w:eastAsia="微软雅黑" w:hAnsi="微软雅黑" w:hint="eastAsia"/>
        </w:rPr>
        <w:t>交换机</w:t>
      </w:r>
      <w:r>
        <w:rPr>
          <w:rFonts w:ascii="微软雅黑" w:eastAsia="微软雅黑" w:hAnsi="微软雅黑"/>
        </w:rPr>
        <w:t>转发报文通过的出接口。</w:t>
      </w:r>
    </w:p>
    <w:p w14:paraId="49D0C120" w14:textId="77777777" w:rsidR="0076630D" w:rsidRDefault="00D7272D" w:rsidP="00B10728">
      <w:pPr>
        <w:pStyle w:val="af2"/>
        <w:numPr>
          <w:ilvl w:val="0"/>
          <w:numId w:val="245"/>
        </w:numPr>
        <w:ind w:firstLineChars="0"/>
        <w:rPr>
          <w:rFonts w:ascii="微软雅黑" w:eastAsia="微软雅黑" w:hAnsi="微软雅黑"/>
        </w:rPr>
      </w:pPr>
      <w:r>
        <w:rPr>
          <w:rFonts w:ascii="微软雅黑" w:eastAsia="微软雅黑" w:hAnsi="微软雅黑"/>
        </w:rPr>
        <w:t>老化时间：从路由条目最后一次被更新到现在所经过的时间。若该路由条目在超时计时器规定的时间内没有被更新，其跳数将被设为</w:t>
      </w:r>
      <w:r>
        <w:rPr>
          <w:rFonts w:ascii="微软雅黑" w:eastAsia="微软雅黑" w:hAnsi="微软雅黑" w:hint="eastAsia"/>
        </w:rPr>
        <w:t>1</w:t>
      </w:r>
      <w:r>
        <w:rPr>
          <w:rFonts w:ascii="微软雅黑" w:eastAsia="微软雅黑" w:hAnsi="微软雅黑"/>
        </w:rPr>
        <w:t>6，表示网络不可达。</w:t>
      </w:r>
    </w:p>
    <w:p w14:paraId="688DD4EF" w14:textId="77777777" w:rsidR="0076630D" w:rsidRDefault="00D7272D">
      <w:pPr>
        <w:ind w:firstLine="420"/>
        <w:rPr>
          <w:rFonts w:ascii="微软雅黑" w:eastAsia="微软雅黑" w:hAnsi="微软雅黑"/>
        </w:rPr>
      </w:pPr>
      <w:r>
        <w:rPr>
          <w:rFonts w:ascii="微软雅黑" w:eastAsia="微软雅黑" w:hAnsi="微软雅黑"/>
        </w:rPr>
        <w:t>RIP定义了两种报文类型：请求报文和响应报文</w:t>
      </w:r>
      <w:r>
        <w:rPr>
          <w:rFonts w:ascii="微软雅黑" w:eastAsia="微软雅黑" w:hAnsi="微软雅黑" w:hint="eastAsia"/>
        </w:rPr>
        <w:t>（或</w:t>
      </w:r>
      <w:r>
        <w:rPr>
          <w:rFonts w:ascii="微软雅黑" w:eastAsia="微软雅黑" w:hAnsi="微软雅黑"/>
        </w:rPr>
        <w:t>称为更新报文</w:t>
      </w:r>
      <w:r>
        <w:rPr>
          <w:rFonts w:ascii="微软雅黑" w:eastAsia="微软雅黑" w:hAnsi="微软雅黑" w:hint="eastAsia"/>
        </w:rPr>
        <w:t>）</w:t>
      </w:r>
      <w:r>
        <w:rPr>
          <w:rFonts w:ascii="微软雅黑" w:eastAsia="微软雅黑" w:hAnsi="微软雅黑"/>
        </w:rPr>
        <w:t>。</w:t>
      </w:r>
    </w:p>
    <w:p w14:paraId="242EB0FD" w14:textId="77777777" w:rsidR="0076630D" w:rsidRDefault="00D7272D" w:rsidP="00B10728">
      <w:pPr>
        <w:pStyle w:val="af2"/>
        <w:numPr>
          <w:ilvl w:val="0"/>
          <w:numId w:val="246"/>
        </w:numPr>
        <w:ind w:firstLineChars="0"/>
        <w:rPr>
          <w:rFonts w:ascii="微软雅黑" w:eastAsia="微软雅黑" w:hAnsi="微软雅黑"/>
        </w:rPr>
      </w:pPr>
      <w:r>
        <w:rPr>
          <w:rFonts w:ascii="微软雅黑" w:eastAsia="微软雅黑" w:hAnsi="微软雅黑"/>
        </w:rPr>
        <w:t>请求Request报文：</w:t>
      </w:r>
      <w:r>
        <w:rPr>
          <w:rFonts w:ascii="微软雅黑" w:eastAsia="微软雅黑" w:hAnsi="微软雅黑" w:hint="eastAsia"/>
        </w:rPr>
        <w:t>向</w:t>
      </w:r>
      <w:r>
        <w:rPr>
          <w:rFonts w:ascii="微软雅黑" w:eastAsia="微软雅黑" w:hAnsi="微软雅黑"/>
        </w:rPr>
        <w:t>邻居</w:t>
      </w:r>
      <w:r>
        <w:rPr>
          <w:rFonts w:ascii="微软雅黑" w:eastAsia="微软雅黑" w:hAnsi="微软雅黑" w:hint="eastAsia"/>
        </w:rPr>
        <w:t>交换机</w:t>
      </w:r>
      <w:r>
        <w:rPr>
          <w:rFonts w:ascii="微软雅黑" w:eastAsia="微软雅黑" w:hAnsi="微软雅黑"/>
        </w:rPr>
        <w:t>请求发送整个或部分路由表。</w:t>
      </w:r>
    </w:p>
    <w:p w14:paraId="2E489D6C" w14:textId="77777777" w:rsidR="0076630D" w:rsidRDefault="00D7272D" w:rsidP="00B10728">
      <w:pPr>
        <w:pStyle w:val="af2"/>
        <w:numPr>
          <w:ilvl w:val="0"/>
          <w:numId w:val="246"/>
        </w:numPr>
        <w:ind w:firstLineChars="0"/>
        <w:rPr>
          <w:rFonts w:ascii="微软雅黑" w:eastAsia="微软雅黑" w:hAnsi="微软雅黑"/>
        </w:rPr>
      </w:pPr>
      <w:r>
        <w:rPr>
          <w:rFonts w:ascii="微软雅黑" w:eastAsia="微软雅黑" w:hAnsi="微软雅黑"/>
        </w:rPr>
        <w:t>响应Response</w:t>
      </w:r>
      <w:r>
        <w:rPr>
          <w:rFonts w:ascii="微软雅黑" w:eastAsia="微软雅黑" w:hAnsi="微软雅黑" w:hint="eastAsia"/>
        </w:rPr>
        <w:t>报文（更新报文）</w:t>
      </w:r>
      <w:r>
        <w:rPr>
          <w:rFonts w:ascii="微软雅黑" w:eastAsia="微软雅黑" w:hAnsi="微软雅黑"/>
        </w:rPr>
        <w:t>：</w:t>
      </w:r>
      <w:r>
        <w:rPr>
          <w:rFonts w:ascii="微软雅黑" w:eastAsia="微软雅黑" w:hAnsi="微软雅黑" w:hint="eastAsia"/>
        </w:rPr>
        <w:t>可以是</w:t>
      </w:r>
      <w:r>
        <w:rPr>
          <w:rFonts w:ascii="微软雅黑" w:eastAsia="微软雅黑" w:hAnsi="微软雅黑"/>
        </w:rPr>
        <w:t>对邻居</w:t>
      </w:r>
      <w:r>
        <w:rPr>
          <w:rFonts w:ascii="微软雅黑" w:eastAsia="微软雅黑" w:hAnsi="微软雅黑" w:hint="eastAsia"/>
        </w:rPr>
        <w:t>交换机</w:t>
      </w:r>
      <w:r>
        <w:rPr>
          <w:rFonts w:ascii="微软雅黑" w:eastAsia="微软雅黑" w:hAnsi="微软雅黑"/>
        </w:rPr>
        <w:t>的</w:t>
      </w:r>
      <w:r>
        <w:rPr>
          <w:rFonts w:ascii="微软雅黑" w:eastAsia="微软雅黑" w:hAnsi="微软雅黑" w:hint="eastAsia"/>
        </w:rPr>
        <w:t>请求</w:t>
      </w:r>
      <w:r>
        <w:rPr>
          <w:rFonts w:ascii="微软雅黑" w:eastAsia="微软雅黑" w:hAnsi="微软雅黑"/>
        </w:rPr>
        <w:t>作出应答，也可以</w:t>
      </w:r>
      <w:r>
        <w:rPr>
          <w:rFonts w:ascii="微软雅黑" w:eastAsia="微软雅黑" w:hAnsi="微软雅黑"/>
        </w:rPr>
        <w:lastRenderedPageBreak/>
        <w:t>是主动向</w:t>
      </w:r>
      <w:r>
        <w:rPr>
          <w:rFonts w:ascii="微软雅黑" w:eastAsia="微软雅黑" w:hAnsi="微软雅黑" w:hint="eastAsia"/>
        </w:rPr>
        <w:t>邻居交换机</w:t>
      </w:r>
      <w:r>
        <w:rPr>
          <w:rFonts w:ascii="微软雅黑" w:eastAsia="微软雅黑" w:hAnsi="微软雅黑"/>
        </w:rPr>
        <w:t>发送更新。</w:t>
      </w:r>
    </w:p>
    <w:p w14:paraId="32CC04F6" w14:textId="77777777" w:rsidR="0076630D" w:rsidRDefault="00D7272D">
      <w:pPr>
        <w:ind w:firstLine="420"/>
        <w:rPr>
          <w:rFonts w:ascii="微软雅黑" w:eastAsia="微软雅黑" w:hAnsi="微软雅黑"/>
          <w:b/>
        </w:rPr>
      </w:pPr>
      <w:r>
        <w:rPr>
          <w:rFonts w:ascii="微软雅黑" w:eastAsia="微软雅黑" w:hAnsi="微软雅黑"/>
          <w:b/>
        </w:rPr>
        <w:t>RIP路由表的</w:t>
      </w:r>
      <w:r>
        <w:rPr>
          <w:rFonts w:ascii="微软雅黑" w:eastAsia="微软雅黑" w:hAnsi="微软雅黑" w:hint="eastAsia"/>
          <w:b/>
        </w:rPr>
        <w:t>形成</w:t>
      </w:r>
      <w:r>
        <w:rPr>
          <w:rFonts w:ascii="微软雅黑" w:eastAsia="微软雅黑" w:hAnsi="微软雅黑"/>
          <w:b/>
        </w:rPr>
        <w:t>：</w:t>
      </w:r>
    </w:p>
    <w:p w14:paraId="57E72B34" w14:textId="77777777" w:rsidR="0076630D" w:rsidRDefault="00D7272D">
      <w:pPr>
        <w:ind w:firstLine="420"/>
        <w:rPr>
          <w:rFonts w:ascii="微软雅黑" w:eastAsia="微软雅黑" w:hAnsi="微软雅黑"/>
        </w:rPr>
      </w:pPr>
      <w:r>
        <w:rPr>
          <w:rFonts w:ascii="微软雅黑" w:eastAsia="微软雅黑" w:hAnsi="微软雅黑" w:hint="eastAsia"/>
        </w:rPr>
        <w:t>RIP</w:t>
      </w:r>
      <w:r>
        <w:rPr>
          <w:rFonts w:ascii="微软雅黑" w:eastAsia="微软雅黑" w:hAnsi="微软雅黑"/>
        </w:rPr>
        <w:t>启动时</w:t>
      </w:r>
      <w:r>
        <w:rPr>
          <w:rFonts w:ascii="微软雅黑" w:eastAsia="微软雅黑" w:hAnsi="微软雅黑" w:hint="eastAsia"/>
        </w:rPr>
        <w:t>，</w:t>
      </w:r>
      <w:r>
        <w:rPr>
          <w:rFonts w:ascii="微软雅黑" w:eastAsia="微软雅黑" w:hAnsi="微软雅黑"/>
        </w:rPr>
        <w:t>初始</w:t>
      </w:r>
      <w:r>
        <w:rPr>
          <w:rFonts w:ascii="微软雅黑" w:eastAsia="微软雅黑" w:hAnsi="微软雅黑" w:hint="eastAsia"/>
        </w:rPr>
        <w:t>路由表</w:t>
      </w:r>
      <w:r>
        <w:rPr>
          <w:rFonts w:ascii="微软雅黑" w:eastAsia="微软雅黑" w:hAnsi="微软雅黑"/>
        </w:rPr>
        <w:t>仅包含</w:t>
      </w:r>
      <w:r>
        <w:rPr>
          <w:rFonts w:ascii="微软雅黑" w:eastAsia="微软雅黑" w:hAnsi="微软雅黑" w:hint="eastAsia"/>
        </w:rPr>
        <w:t>本</w:t>
      </w:r>
      <w:r>
        <w:rPr>
          <w:rFonts w:ascii="微软雅黑" w:eastAsia="微软雅黑" w:hAnsi="微软雅黑"/>
        </w:rPr>
        <w:t>设备的</w:t>
      </w:r>
      <w:r>
        <w:rPr>
          <w:rFonts w:ascii="微软雅黑" w:eastAsia="微软雅黑" w:hAnsi="微软雅黑" w:hint="eastAsia"/>
        </w:rPr>
        <w:t>一些</w:t>
      </w:r>
      <w:r>
        <w:rPr>
          <w:rFonts w:ascii="微软雅黑" w:eastAsia="微软雅黑" w:hAnsi="微软雅黑"/>
        </w:rPr>
        <w:t>直连接口路由</w:t>
      </w:r>
      <w:r>
        <w:rPr>
          <w:rFonts w:ascii="微软雅黑" w:eastAsia="微软雅黑" w:hAnsi="微软雅黑" w:hint="eastAsia"/>
        </w:rPr>
        <w:t>。</w:t>
      </w:r>
      <w:r>
        <w:rPr>
          <w:rFonts w:ascii="微软雅黑" w:eastAsia="微软雅黑" w:hAnsi="微软雅黑"/>
        </w:rPr>
        <w:t>通过</w:t>
      </w:r>
      <w:r>
        <w:rPr>
          <w:rFonts w:ascii="微软雅黑" w:eastAsia="微软雅黑" w:hAnsi="微软雅黑" w:hint="eastAsia"/>
        </w:rPr>
        <w:t>相邻</w:t>
      </w:r>
      <w:r>
        <w:rPr>
          <w:rFonts w:ascii="微软雅黑" w:eastAsia="微软雅黑" w:hAnsi="微软雅黑"/>
        </w:rPr>
        <w:t>设备互相学习路由表</w:t>
      </w:r>
      <w:r>
        <w:rPr>
          <w:rFonts w:ascii="微软雅黑" w:eastAsia="微软雅黑" w:hAnsi="微软雅黑" w:hint="eastAsia"/>
        </w:rPr>
        <w:t>项</w:t>
      </w:r>
      <w:r>
        <w:rPr>
          <w:rFonts w:ascii="微软雅黑" w:eastAsia="微软雅黑" w:hAnsi="微软雅黑"/>
        </w:rPr>
        <w:t>，才能实现各网段路由互通。</w:t>
      </w:r>
    </w:p>
    <w:p w14:paraId="5A7161ED" w14:textId="77777777" w:rsidR="0076630D" w:rsidRDefault="00D7272D">
      <w:pPr>
        <w:jc w:val="center"/>
        <w:rPr>
          <w:rFonts w:ascii="微软雅黑" w:eastAsia="微软雅黑" w:hAnsi="微软雅黑"/>
        </w:rPr>
      </w:pPr>
      <w:r>
        <w:rPr>
          <w:noProof/>
        </w:rPr>
        <w:drawing>
          <wp:inline distT="0" distB="0" distL="0" distR="0">
            <wp:extent cx="2305050" cy="1447800"/>
            <wp:effectExtent l="0" t="0" r="0" b="0"/>
            <wp:docPr id="11" name="图片 11" descr="https://support.huawei.com/hedex/api/pages/EDOC1100247312/AZL08257/02/resources/dc/images/fig_dc_feature_rip_00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support.huawei.com/hedex/api/pages/EDOC1100247312/AZL08257/02/resources/dc/images/fig_dc_feature_rip_0004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305050" cy="1447800"/>
                    </a:xfrm>
                    <a:prstGeom prst="rect">
                      <a:avLst/>
                    </a:prstGeom>
                    <a:noFill/>
                    <a:ln>
                      <a:noFill/>
                    </a:ln>
                  </pic:spPr>
                </pic:pic>
              </a:graphicData>
            </a:graphic>
          </wp:inline>
        </w:drawing>
      </w:r>
    </w:p>
    <w:p w14:paraId="4AC69A7D" w14:textId="77777777" w:rsidR="0076630D" w:rsidRDefault="00D7272D" w:rsidP="00B10728">
      <w:pPr>
        <w:pStyle w:val="af2"/>
        <w:numPr>
          <w:ilvl w:val="0"/>
          <w:numId w:val="247"/>
        </w:numPr>
        <w:ind w:firstLineChars="0"/>
        <w:rPr>
          <w:rFonts w:ascii="微软雅黑" w:eastAsia="微软雅黑" w:hAnsi="微软雅黑"/>
        </w:rPr>
      </w:pPr>
      <w:r>
        <w:rPr>
          <w:rFonts w:ascii="微软雅黑" w:eastAsia="微软雅黑" w:hAnsi="微软雅黑" w:hint="eastAsia"/>
        </w:rPr>
        <w:t>RIP</w:t>
      </w:r>
      <w:r>
        <w:rPr>
          <w:rFonts w:ascii="微软雅黑" w:eastAsia="微软雅黑" w:hAnsi="微软雅黑"/>
        </w:rPr>
        <w:t>初始化时，交换机</w:t>
      </w:r>
      <w:r>
        <w:rPr>
          <w:rFonts w:ascii="微软雅黑" w:eastAsia="微软雅黑" w:hAnsi="微软雅黑" w:hint="eastAsia"/>
        </w:rPr>
        <w:t>会</w:t>
      </w:r>
      <w:r>
        <w:rPr>
          <w:rFonts w:ascii="微软雅黑" w:eastAsia="微软雅黑" w:hAnsi="微软雅黑"/>
        </w:rPr>
        <w:t>从每个启动RIP</w:t>
      </w:r>
      <w:r>
        <w:rPr>
          <w:rFonts w:ascii="微软雅黑" w:eastAsia="微软雅黑" w:hAnsi="微软雅黑" w:hint="eastAsia"/>
        </w:rPr>
        <w:t>协议</w:t>
      </w:r>
      <w:r>
        <w:rPr>
          <w:rFonts w:ascii="微软雅黑" w:eastAsia="微软雅黑" w:hAnsi="微软雅黑"/>
        </w:rPr>
        <w:t>的接口广播请求报文。该</w:t>
      </w:r>
      <w:r>
        <w:rPr>
          <w:rFonts w:ascii="微软雅黑" w:eastAsia="微软雅黑" w:hAnsi="微软雅黑" w:hint="eastAsia"/>
        </w:rPr>
        <w:t>请求报文</w:t>
      </w:r>
      <w:r>
        <w:rPr>
          <w:rFonts w:ascii="微软雅黑" w:eastAsia="微软雅黑" w:hAnsi="微软雅黑"/>
        </w:rPr>
        <w:t>包含</w:t>
      </w:r>
      <w:r>
        <w:rPr>
          <w:rFonts w:ascii="微软雅黑" w:eastAsia="微软雅黑" w:hAnsi="微软雅黑" w:hint="eastAsia"/>
        </w:rPr>
        <w:t>当前</w:t>
      </w:r>
      <w:r>
        <w:rPr>
          <w:rFonts w:ascii="微软雅黑" w:eastAsia="微软雅黑" w:hAnsi="微软雅黑"/>
        </w:rPr>
        <w:t>交换机学习到的全部路由信息，即</w:t>
      </w:r>
      <w:r>
        <w:rPr>
          <w:rFonts w:ascii="微软雅黑" w:eastAsia="微软雅黑" w:hAnsi="微软雅黑" w:hint="eastAsia"/>
        </w:rPr>
        <w:t>整个</w:t>
      </w:r>
      <w:r>
        <w:rPr>
          <w:rFonts w:ascii="微软雅黑" w:eastAsia="微软雅黑" w:hAnsi="微软雅黑"/>
        </w:rPr>
        <w:t>路由表，并向相邻设备</w:t>
      </w:r>
      <w:r>
        <w:rPr>
          <w:rFonts w:ascii="微软雅黑" w:eastAsia="微软雅黑" w:hAnsi="微软雅黑" w:hint="eastAsia"/>
        </w:rPr>
        <w:t>请求</w:t>
      </w:r>
      <w:r>
        <w:rPr>
          <w:rFonts w:ascii="微软雅黑" w:eastAsia="微软雅黑" w:hAnsi="微软雅黑"/>
        </w:rPr>
        <w:t>完整的路由表。</w:t>
      </w:r>
    </w:p>
    <w:p w14:paraId="40217BA3" w14:textId="77777777" w:rsidR="0076630D" w:rsidRDefault="00D7272D" w:rsidP="00B10728">
      <w:pPr>
        <w:pStyle w:val="af2"/>
        <w:numPr>
          <w:ilvl w:val="0"/>
          <w:numId w:val="247"/>
        </w:numPr>
        <w:ind w:firstLineChars="0"/>
        <w:rPr>
          <w:rFonts w:ascii="微软雅黑" w:eastAsia="微软雅黑" w:hAnsi="微软雅黑"/>
        </w:rPr>
      </w:pPr>
      <w:r>
        <w:rPr>
          <w:rFonts w:ascii="微软雅黑" w:eastAsia="微软雅黑" w:hAnsi="微软雅黑" w:hint="eastAsia"/>
        </w:rPr>
        <w:t>之后</w:t>
      </w:r>
      <w:r>
        <w:rPr>
          <w:rFonts w:ascii="微软雅黑" w:eastAsia="微软雅黑" w:hAnsi="微软雅黑"/>
        </w:rPr>
        <w:t>，交换机不断地</w:t>
      </w:r>
      <w:r>
        <w:rPr>
          <w:rFonts w:ascii="微软雅黑" w:eastAsia="微软雅黑" w:hAnsi="微软雅黑" w:hint="eastAsia"/>
        </w:rPr>
        <w:t>侦听来自</w:t>
      </w:r>
      <w:r>
        <w:rPr>
          <w:rFonts w:ascii="微软雅黑" w:eastAsia="微软雅黑" w:hAnsi="微软雅黑"/>
        </w:rPr>
        <w:t>其他交换机的RIP</w:t>
      </w:r>
      <w:r>
        <w:rPr>
          <w:rFonts w:ascii="微软雅黑" w:eastAsia="微软雅黑" w:hAnsi="微软雅黑" w:hint="eastAsia"/>
        </w:rPr>
        <w:t>响应</w:t>
      </w:r>
      <w:r>
        <w:rPr>
          <w:rFonts w:ascii="微软雅黑" w:eastAsia="微软雅黑" w:hAnsi="微软雅黑"/>
        </w:rPr>
        <w:t>报文。接收到</w:t>
      </w:r>
      <w:r>
        <w:rPr>
          <w:rFonts w:ascii="微软雅黑" w:eastAsia="微软雅黑" w:hAnsi="微软雅黑" w:hint="eastAsia"/>
        </w:rPr>
        <w:t>请求报文</w:t>
      </w:r>
      <w:r>
        <w:rPr>
          <w:rFonts w:ascii="微软雅黑" w:eastAsia="微软雅黑" w:hAnsi="微软雅黑"/>
        </w:rPr>
        <w:t>且启用RIP协议的邻居交换机会回送包含它们的路由表的响应报文。不关心</w:t>
      </w:r>
      <w:r>
        <w:rPr>
          <w:rFonts w:ascii="微软雅黑" w:eastAsia="微软雅黑" w:hAnsi="微软雅黑" w:hint="eastAsia"/>
        </w:rPr>
        <w:t>路由更新信息</w:t>
      </w:r>
      <w:r>
        <w:rPr>
          <w:rFonts w:ascii="微软雅黑" w:eastAsia="微软雅黑" w:hAnsi="微软雅黑"/>
        </w:rPr>
        <w:t>的主机和其他设备则</w:t>
      </w:r>
      <w:r>
        <w:rPr>
          <w:rFonts w:ascii="微软雅黑" w:eastAsia="微软雅黑" w:hAnsi="微软雅黑" w:hint="eastAsia"/>
        </w:rPr>
        <w:t>丢弃</w:t>
      </w:r>
      <w:r>
        <w:rPr>
          <w:rFonts w:ascii="微软雅黑" w:eastAsia="微软雅黑" w:hAnsi="微软雅黑"/>
        </w:rPr>
        <w:t>该请求报文。</w:t>
      </w:r>
    </w:p>
    <w:p w14:paraId="5F90E7F7" w14:textId="77777777" w:rsidR="0076630D" w:rsidRDefault="00D7272D" w:rsidP="00B10728">
      <w:pPr>
        <w:pStyle w:val="af2"/>
        <w:numPr>
          <w:ilvl w:val="0"/>
          <w:numId w:val="247"/>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发出请求报文的路由器收到响应报文时，</w:t>
      </w:r>
      <w:r>
        <w:rPr>
          <w:rFonts w:ascii="微软雅黑" w:eastAsia="微软雅黑" w:hAnsi="微软雅黑" w:hint="eastAsia"/>
        </w:rPr>
        <w:t>它</w:t>
      </w:r>
      <w:r>
        <w:rPr>
          <w:rFonts w:ascii="微软雅黑" w:eastAsia="微软雅黑" w:hAnsi="微软雅黑"/>
        </w:rPr>
        <w:t>将开始处理附加在响应报文中的路由信息</w:t>
      </w:r>
      <w:r>
        <w:rPr>
          <w:rFonts w:ascii="微软雅黑" w:eastAsia="微软雅黑" w:hAnsi="微软雅黑" w:hint="eastAsia"/>
        </w:rPr>
        <w:t>。</w:t>
      </w:r>
      <w:r>
        <w:rPr>
          <w:rFonts w:ascii="微软雅黑" w:eastAsia="微软雅黑" w:hAnsi="微软雅黑"/>
        </w:rPr>
        <w:t>对</w:t>
      </w:r>
      <w:r>
        <w:rPr>
          <w:rFonts w:ascii="微软雅黑" w:eastAsia="微软雅黑" w:hAnsi="微软雅黑" w:hint="eastAsia"/>
        </w:rPr>
        <w:t>本地</w:t>
      </w:r>
      <w:r>
        <w:rPr>
          <w:rFonts w:ascii="微软雅黑" w:eastAsia="微软雅黑" w:hAnsi="微软雅黑"/>
        </w:rPr>
        <w:t>RIP路由表中尚未记录的路由表项，路由器直接将该路由信息添加到本地RIP路由表中</w:t>
      </w:r>
      <w:r>
        <w:rPr>
          <w:rFonts w:ascii="微软雅黑" w:eastAsia="微软雅黑" w:hAnsi="微软雅黑" w:hint="eastAsia"/>
        </w:rPr>
        <w:t>；</w:t>
      </w:r>
      <w:r>
        <w:rPr>
          <w:rFonts w:ascii="微软雅黑" w:eastAsia="微软雅黑" w:hAnsi="微软雅黑"/>
        </w:rPr>
        <w:t>对本地已记录的路由表项，则按如下规则处理：</w:t>
      </w:r>
    </w:p>
    <w:p w14:paraId="551FE112" w14:textId="77777777" w:rsidR="0076630D" w:rsidRDefault="00D7272D" w:rsidP="00B10728">
      <w:pPr>
        <w:pStyle w:val="af2"/>
        <w:numPr>
          <w:ilvl w:val="0"/>
          <w:numId w:val="248"/>
        </w:numPr>
        <w:ind w:firstLineChars="0"/>
        <w:rPr>
          <w:rFonts w:ascii="微软雅黑" w:eastAsia="微软雅黑" w:hAnsi="微软雅黑"/>
        </w:rPr>
      </w:pPr>
      <w:r>
        <w:rPr>
          <w:rFonts w:ascii="微软雅黑" w:eastAsia="微软雅黑" w:hAnsi="微软雅黑" w:hint="eastAsia"/>
        </w:rPr>
        <w:t>如果已有</w:t>
      </w:r>
      <w:r>
        <w:rPr>
          <w:rFonts w:ascii="微软雅黑" w:eastAsia="微软雅黑" w:hAnsi="微软雅黑"/>
        </w:rPr>
        <w:t>表项和新表项的来源接口相同，则无条件地根据最新路由信息更新本地路由表；</w:t>
      </w:r>
    </w:p>
    <w:p w14:paraId="430A506C" w14:textId="47DCD9EE" w:rsidR="0076630D" w:rsidRDefault="00D7272D" w:rsidP="00B10728">
      <w:pPr>
        <w:pStyle w:val="af2"/>
        <w:numPr>
          <w:ilvl w:val="0"/>
          <w:numId w:val="248"/>
        </w:numPr>
        <w:ind w:firstLineChars="0"/>
        <w:rPr>
          <w:rFonts w:ascii="微软雅黑" w:eastAsia="微软雅黑" w:hAnsi="微软雅黑"/>
        </w:rPr>
      </w:pPr>
      <w:r>
        <w:rPr>
          <w:rFonts w:ascii="微软雅黑" w:eastAsia="微软雅黑" w:hAnsi="微软雅黑" w:hint="eastAsia"/>
        </w:rPr>
        <w:t>如果</w:t>
      </w:r>
      <w:r w:rsidR="006921E1">
        <w:rPr>
          <w:rFonts w:ascii="微软雅黑" w:eastAsia="微软雅黑" w:hAnsi="微软雅黑"/>
        </w:rPr>
        <w:t>已有表项和新表</w:t>
      </w:r>
      <w:r w:rsidR="006921E1">
        <w:rPr>
          <w:rFonts w:ascii="微软雅黑" w:eastAsia="微软雅黑" w:hAnsi="微软雅黑" w:hint="eastAsia"/>
        </w:rPr>
        <w:t>项</w:t>
      </w:r>
      <w:r>
        <w:rPr>
          <w:rFonts w:ascii="微软雅黑" w:eastAsia="微软雅黑" w:hAnsi="微软雅黑"/>
        </w:rPr>
        <w:t>的来源</w:t>
      </w:r>
      <w:r>
        <w:rPr>
          <w:rFonts w:ascii="微软雅黑" w:eastAsia="微软雅黑" w:hAnsi="微软雅黑" w:hint="eastAsia"/>
        </w:rPr>
        <w:t>接口</w:t>
      </w:r>
      <w:r>
        <w:rPr>
          <w:rFonts w:ascii="微软雅黑" w:eastAsia="微软雅黑" w:hAnsi="微软雅黑"/>
        </w:rPr>
        <w:t>不同，则比较它们的度量值，将</w:t>
      </w:r>
      <w:r>
        <w:rPr>
          <w:rFonts w:ascii="微软雅黑" w:eastAsia="微软雅黑" w:hAnsi="微软雅黑" w:hint="eastAsia"/>
        </w:rPr>
        <w:t>度量值</w:t>
      </w:r>
      <w:r>
        <w:rPr>
          <w:rFonts w:ascii="微软雅黑" w:eastAsia="微软雅黑" w:hAnsi="微软雅黑"/>
        </w:rPr>
        <w:t>较小的作为自己的路由表项，如果度量值相同，则保留旧的表项。</w:t>
      </w:r>
    </w:p>
    <w:p w14:paraId="7DBC13C0" w14:textId="77777777" w:rsidR="0076630D" w:rsidRDefault="00D7272D">
      <w:pPr>
        <w:ind w:firstLine="420"/>
        <w:rPr>
          <w:rFonts w:ascii="微软雅黑" w:eastAsia="微软雅黑" w:hAnsi="微软雅黑"/>
        </w:rPr>
      </w:pPr>
      <w:r>
        <w:rPr>
          <w:rFonts w:ascii="微软雅黑" w:eastAsia="微软雅黑" w:hAnsi="微软雅黑" w:hint="eastAsia"/>
        </w:rPr>
        <w:t>这样</w:t>
      </w:r>
      <w:r>
        <w:rPr>
          <w:rFonts w:ascii="微软雅黑" w:eastAsia="微软雅黑" w:hAnsi="微软雅黑"/>
        </w:rPr>
        <w:t>，经过一段时间的路由信息</w:t>
      </w:r>
      <w:r>
        <w:rPr>
          <w:rFonts w:ascii="微软雅黑" w:eastAsia="微软雅黑" w:hAnsi="微软雅黑" w:hint="eastAsia"/>
        </w:rPr>
        <w:t>收集与</w:t>
      </w:r>
      <w:r>
        <w:rPr>
          <w:rFonts w:ascii="微软雅黑" w:eastAsia="微软雅黑" w:hAnsi="微软雅黑"/>
        </w:rPr>
        <w:t>更新，交换机就可以通过相邻设备收集</w:t>
      </w:r>
      <w:r>
        <w:rPr>
          <w:rFonts w:ascii="微软雅黑" w:eastAsia="微软雅黑" w:hAnsi="微软雅黑" w:hint="eastAsia"/>
        </w:rPr>
        <w:t>整个</w:t>
      </w:r>
      <w:r>
        <w:rPr>
          <w:rFonts w:ascii="微软雅黑" w:eastAsia="微软雅黑" w:hAnsi="微软雅黑"/>
        </w:rPr>
        <w:t>网络</w:t>
      </w:r>
      <w:r>
        <w:rPr>
          <w:rFonts w:ascii="微软雅黑" w:eastAsia="微软雅黑" w:hAnsi="微软雅黑"/>
        </w:rPr>
        <w:lastRenderedPageBreak/>
        <w:t>的全部信息，完成网络收敛。</w:t>
      </w:r>
    </w:p>
    <w:p w14:paraId="334EA8C2" w14:textId="77777777" w:rsidR="0076630D" w:rsidRDefault="00D7272D">
      <w:pPr>
        <w:ind w:firstLine="420"/>
        <w:rPr>
          <w:rFonts w:ascii="微软雅黑" w:eastAsia="微软雅黑" w:hAnsi="微软雅黑"/>
          <w:b/>
        </w:rPr>
      </w:pPr>
      <w:r>
        <w:rPr>
          <w:rFonts w:ascii="微软雅黑" w:eastAsia="微软雅黑" w:hAnsi="微软雅黑"/>
          <w:b/>
        </w:rPr>
        <w:t>RIP的更新与维护：</w:t>
      </w:r>
    </w:p>
    <w:p w14:paraId="6BACE5A1" w14:textId="77777777" w:rsidR="0076630D" w:rsidRDefault="00D7272D">
      <w:pPr>
        <w:ind w:firstLine="420"/>
        <w:rPr>
          <w:rFonts w:ascii="微软雅黑" w:eastAsia="微软雅黑" w:hAnsi="微软雅黑"/>
        </w:rPr>
      </w:pPr>
      <w:r>
        <w:rPr>
          <w:rFonts w:ascii="微软雅黑" w:eastAsia="微软雅黑" w:hAnsi="微软雅黑" w:hint="eastAsia"/>
        </w:rPr>
        <w:t>为</w:t>
      </w:r>
      <w:r>
        <w:rPr>
          <w:rFonts w:ascii="微软雅黑" w:eastAsia="微软雅黑" w:hAnsi="微软雅黑"/>
        </w:rPr>
        <w:t>应对网络拓扑变化</w:t>
      </w:r>
      <w:r>
        <w:rPr>
          <w:rFonts w:ascii="微软雅黑" w:eastAsia="微软雅黑" w:hAnsi="微软雅黑" w:hint="eastAsia"/>
        </w:rPr>
        <w:t>，</w:t>
      </w:r>
      <w:r>
        <w:rPr>
          <w:rFonts w:ascii="微软雅黑" w:eastAsia="微软雅黑" w:hAnsi="微软雅黑"/>
        </w:rPr>
        <w:t>RIP采用定期更新和老化机制来保证RIP路由表的实时性、有效性</w:t>
      </w:r>
      <w:r>
        <w:rPr>
          <w:rFonts w:ascii="微软雅黑" w:eastAsia="微软雅黑" w:hAnsi="微软雅黑" w:hint="eastAsia"/>
        </w:rPr>
        <w:t>和</w:t>
      </w:r>
      <w:r>
        <w:rPr>
          <w:rFonts w:ascii="微软雅黑" w:eastAsia="微软雅黑" w:hAnsi="微软雅黑"/>
        </w:rPr>
        <w:t>稳定性。RIP</w:t>
      </w:r>
      <w:r>
        <w:rPr>
          <w:rFonts w:ascii="微软雅黑" w:eastAsia="微软雅黑" w:hAnsi="微软雅黑" w:hint="eastAsia"/>
        </w:rPr>
        <w:t>协议</w:t>
      </w:r>
      <w:r>
        <w:rPr>
          <w:rFonts w:ascii="微软雅黑" w:eastAsia="微软雅黑" w:hAnsi="微软雅黑"/>
        </w:rPr>
        <w:t>在更新和维护路由信息时主要使用三个定时器：</w:t>
      </w:r>
    </w:p>
    <w:p w14:paraId="62F23272" w14:textId="77777777" w:rsidR="0076630D" w:rsidRDefault="00D7272D" w:rsidP="00B10728">
      <w:pPr>
        <w:pStyle w:val="af2"/>
        <w:numPr>
          <w:ilvl w:val="0"/>
          <w:numId w:val="249"/>
        </w:numPr>
        <w:ind w:firstLineChars="0"/>
        <w:rPr>
          <w:rFonts w:ascii="微软雅黑" w:eastAsia="微软雅黑" w:hAnsi="微软雅黑"/>
        </w:rPr>
      </w:pPr>
      <w:r>
        <w:rPr>
          <w:rFonts w:ascii="微软雅黑" w:eastAsia="微软雅黑" w:hAnsi="微软雅黑" w:hint="eastAsia"/>
        </w:rPr>
        <w:t>更新定时器</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此定时器超时时，立即发送</w:t>
      </w:r>
      <w:r>
        <w:rPr>
          <w:rFonts w:ascii="微软雅黑" w:eastAsia="微软雅黑" w:hAnsi="微软雅黑" w:hint="eastAsia"/>
        </w:rPr>
        <w:t>更新</w:t>
      </w:r>
      <w:r>
        <w:rPr>
          <w:rFonts w:ascii="微软雅黑" w:eastAsia="微软雅黑" w:hAnsi="微软雅黑"/>
        </w:rPr>
        <w:t>报文。</w:t>
      </w:r>
      <w:r>
        <w:rPr>
          <w:rFonts w:ascii="微软雅黑" w:eastAsia="微软雅黑" w:hAnsi="微软雅黑" w:hint="eastAsia"/>
        </w:rPr>
        <w:t>默认</w:t>
      </w:r>
      <w:r>
        <w:rPr>
          <w:rFonts w:ascii="微软雅黑" w:eastAsia="微软雅黑" w:hAnsi="微软雅黑"/>
        </w:rPr>
        <w:t>每</w:t>
      </w:r>
      <w:r>
        <w:rPr>
          <w:rFonts w:ascii="微软雅黑" w:eastAsia="微软雅黑" w:hAnsi="微软雅黑" w:hint="eastAsia"/>
        </w:rPr>
        <w:t>30秒</w:t>
      </w:r>
      <w:r>
        <w:rPr>
          <w:rFonts w:ascii="微软雅黑" w:eastAsia="微软雅黑" w:hAnsi="微软雅黑"/>
        </w:rPr>
        <w:t>发送一次。</w:t>
      </w:r>
    </w:p>
    <w:p w14:paraId="00861B0E" w14:textId="77777777" w:rsidR="0076630D" w:rsidRDefault="00D7272D" w:rsidP="00B10728">
      <w:pPr>
        <w:pStyle w:val="af2"/>
        <w:numPr>
          <w:ilvl w:val="0"/>
          <w:numId w:val="249"/>
        </w:numPr>
        <w:ind w:firstLineChars="0"/>
        <w:rPr>
          <w:rFonts w:ascii="微软雅黑" w:eastAsia="微软雅黑" w:hAnsi="微软雅黑"/>
        </w:rPr>
      </w:pPr>
      <w:r>
        <w:rPr>
          <w:rFonts w:ascii="微软雅黑" w:eastAsia="微软雅黑" w:hAnsi="微软雅黑" w:hint="eastAsia"/>
        </w:rPr>
        <w:t>老化定时器</w:t>
      </w:r>
      <w:r>
        <w:rPr>
          <w:rFonts w:ascii="微软雅黑" w:eastAsia="微软雅黑" w:hAnsi="微软雅黑"/>
        </w:rPr>
        <w:t>：</w:t>
      </w:r>
      <w:r>
        <w:rPr>
          <w:rFonts w:ascii="微软雅黑" w:eastAsia="微软雅黑" w:hAnsi="微软雅黑" w:hint="eastAsia"/>
        </w:rPr>
        <w:t>交换机</w:t>
      </w:r>
      <w:r>
        <w:rPr>
          <w:rFonts w:ascii="微软雅黑" w:eastAsia="微软雅黑" w:hAnsi="微软雅黑"/>
        </w:rPr>
        <w:t>会为每一条</w:t>
      </w:r>
      <w:r>
        <w:rPr>
          <w:rFonts w:ascii="微软雅黑" w:eastAsia="微软雅黑" w:hAnsi="微软雅黑" w:hint="eastAsia"/>
        </w:rPr>
        <w:t>新建</w:t>
      </w:r>
      <w:r>
        <w:rPr>
          <w:rFonts w:ascii="微软雅黑" w:eastAsia="微软雅黑" w:hAnsi="微软雅黑"/>
        </w:rPr>
        <w:t>的路由条目设置一个</w:t>
      </w:r>
      <w:r>
        <w:rPr>
          <w:rFonts w:ascii="微软雅黑" w:eastAsia="微软雅黑" w:hAnsi="微软雅黑" w:hint="eastAsia"/>
        </w:rPr>
        <w:t>老化时间</w:t>
      </w:r>
      <w:r>
        <w:rPr>
          <w:rFonts w:ascii="微软雅黑" w:eastAsia="微软雅黑" w:hAnsi="微软雅黑"/>
        </w:rPr>
        <w:t>，如果交换机在老化时间内接收到该条目的更新报文，则保持该路由条目并将超时计时器初始化，重新计时；</w:t>
      </w:r>
      <w:r>
        <w:rPr>
          <w:rFonts w:ascii="微软雅黑" w:eastAsia="微软雅黑" w:hAnsi="微软雅黑" w:hint="eastAsia"/>
        </w:rPr>
        <w:t>否则</w:t>
      </w:r>
      <w:r>
        <w:rPr>
          <w:rFonts w:ascii="微软雅黑" w:eastAsia="微软雅黑" w:hAnsi="微软雅黑"/>
        </w:rPr>
        <w:t>，该条目的</w:t>
      </w:r>
      <w:r>
        <w:rPr>
          <w:rFonts w:ascii="微软雅黑" w:eastAsia="微软雅黑" w:hAnsi="微软雅黑" w:hint="eastAsia"/>
        </w:rPr>
        <w:t>跳数</w:t>
      </w:r>
      <w:r>
        <w:rPr>
          <w:rFonts w:ascii="微软雅黑" w:eastAsia="微软雅黑" w:hAnsi="微软雅黑"/>
        </w:rPr>
        <w:t>将被设置为</w:t>
      </w:r>
      <w:r>
        <w:rPr>
          <w:rFonts w:ascii="微软雅黑" w:eastAsia="微软雅黑" w:hAnsi="微软雅黑" w:hint="eastAsia"/>
        </w:rPr>
        <w:t>16，</w:t>
      </w:r>
      <w:r>
        <w:rPr>
          <w:rFonts w:ascii="微软雅黑" w:eastAsia="微软雅黑" w:hAnsi="微软雅黑"/>
        </w:rPr>
        <w:t>即目的网络不可达</w:t>
      </w:r>
      <w:r>
        <w:rPr>
          <w:rFonts w:ascii="微软雅黑" w:eastAsia="微软雅黑" w:hAnsi="微软雅黑" w:hint="eastAsia"/>
        </w:rPr>
        <w:t>，</w:t>
      </w:r>
      <w:r>
        <w:rPr>
          <w:rFonts w:ascii="微软雅黑" w:eastAsia="微软雅黑" w:hAnsi="微软雅黑"/>
        </w:rPr>
        <w:t>并启动垃圾收集定时器</w:t>
      </w:r>
      <w:r>
        <w:rPr>
          <w:rFonts w:ascii="微软雅黑" w:eastAsia="微软雅黑" w:hAnsi="微软雅黑" w:hint="eastAsia"/>
        </w:rPr>
        <w:t>。默认1</w:t>
      </w:r>
      <w:r>
        <w:rPr>
          <w:rFonts w:ascii="微软雅黑" w:eastAsia="微软雅黑" w:hAnsi="微软雅黑"/>
        </w:rPr>
        <w:t>8</w:t>
      </w:r>
      <w:r>
        <w:rPr>
          <w:rFonts w:ascii="微软雅黑" w:eastAsia="微软雅黑" w:hAnsi="微软雅黑" w:hint="eastAsia"/>
        </w:rPr>
        <w:t>0秒老化</w:t>
      </w:r>
      <w:r>
        <w:rPr>
          <w:rFonts w:ascii="微软雅黑" w:eastAsia="微软雅黑" w:hAnsi="微软雅黑"/>
        </w:rPr>
        <w:t>。</w:t>
      </w:r>
    </w:p>
    <w:p w14:paraId="33C8A12F" w14:textId="77777777" w:rsidR="0076630D" w:rsidRDefault="00D7272D" w:rsidP="00B10728">
      <w:pPr>
        <w:pStyle w:val="af2"/>
        <w:numPr>
          <w:ilvl w:val="0"/>
          <w:numId w:val="249"/>
        </w:numPr>
        <w:ind w:firstLineChars="0"/>
        <w:rPr>
          <w:rFonts w:ascii="微软雅黑" w:eastAsia="微软雅黑" w:hAnsi="微软雅黑"/>
        </w:rPr>
      </w:pPr>
      <w:r>
        <w:rPr>
          <w:rFonts w:ascii="微软雅黑" w:eastAsia="微软雅黑" w:hAnsi="微软雅黑" w:hint="eastAsia"/>
        </w:rPr>
        <w:t>垃圾收集</w:t>
      </w:r>
      <w:r>
        <w:rPr>
          <w:rFonts w:ascii="微软雅黑" w:eastAsia="微软雅黑" w:hAnsi="微软雅黑"/>
        </w:rPr>
        <w:t>定时器：</w:t>
      </w:r>
      <w:r>
        <w:rPr>
          <w:rFonts w:ascii="微软雅黑" w:eastAsia="微软雅黑" w:hAnsi="微软雅黑" w:hint="eastAsia"/>
        </w:rPr>
        <w:t>如果</w:t>
      </w:r>
      <w:r>
        <w:rPr>
          <w:rFonts w:ascii="微软雅黑" w:eastAsia="微软雅黑" w:hAnsi="微软雅黑"/>
        </w:rPr>
        <w:t>垃圾收集</w:t>
      </w:r>
      <w:r>
        <w:rPr>
          <w:rFonts w:ascii="微软雅黑" w:eastAsia="微软雅黑" w:hAnsi="微软雅黑" w:hint="eastAsia"/>
        </w:rPr>
        <w:t>定时器超时</w:t>
      </w:r>
      <w:r>
        <w:rPr>
          <w:rFonts w:ascii="微软雅黑" w:eastAsia="微软雅黑" w:hAnsi="微软雅黑"/>
        </w:rPr>
        <w:t>，不可达路由没有</w:t>
      </w:r>
      <w:r>
        <w:rPr>
          <w:rFonts w:ascii="微软雅黑" w:eastAsia="微软雅黑" w:hAnsi="微软雅黑" w:hint="eastAsia"/>
        </w:rPr>
        <w:t>收</w:t>
      </w:r>
      <w:r>
        <w:rPr>
          <w:rFonts w:ascii="微软雅黑" w:eastAsia="微软雅黑" w:hAnsi="微软雅黑"/>
        </w:rPr>
        <w:t>到来自同一邻居的更新报文，则该路由将从RIP路由表</w:t>
      </w:r>
      <w:r>
        <w:rPr>
          <w:rFonts w:ascii="微软雅黑" w:eastAsia="微软雅黑" w:hAnsi="微软雅黑" w:hint="eastAsia"/>
        </w:rPr>
        <w:t>中</w:t>
      </w:r>
      <w:r>
        <w:rPr>
          <w:rFonts w:ascii="微软雅黑" w:eastAsia="微软雅黑" w:hAnsi="微软雅黑"/>
        </w:rPr>
        <w:t>彻底删除。</w:t>
      </w:r>
      <w:r>
        <w:rPr>
          <w:rFonts w:ascii="微软雅黑" w:eastAsia="微软雅黑" w:hAnsi="微软雅黑" w:hint="eastAsia"/>
        </w:rPr>
        <w:t>默认120秒</w:t>
      </w:r>
      <w:r>
        <w:rPr>
          <w:rFonts w:ascii="微软雅黑" w:eastAsia="微软雅黑" w:hAnsi="微软雅黑"/>
        </w:rPr>
        <w:t>。</w:t>
      </w:r>
    </w:p>
    <w:p w14:paraId="32DC4B4A" w14:textId="77777777" w:rsidR="0076630D" w:rsidRDefault="00D7272D">
      <w:pPr>
        <w:ind w:firstLine="420"/>
        <w:rPr>
          <w:rFonts w:ascii="微软雅黑" w:eastAsia="微软雅黑" w:hAnsi="微软雅黑"/>
          <w:b/>
        </w:rPr>
      </w:pPr>
      <w:r>
        <w:rPr>
          <w:rFonts w:ascii="微软雅黑" w:eastAsia="微软雅黑" w:hAnsi="微软雅黑" w:hint="eastAsia"/>
          <w:b/>
        </w:rPr>
        <w:t>防止环路</w:t>
      </w:r>
      <w:r>
        <w:rPr>
          <w:rFonts w:ascii="微软雅黑" w:eastAsia="微软雅黑" w:hAnsi="微软雅黑"/>
          <w:b/>
        </w:rPr>
        <w:t>机制：</w:t>
      </w:r>
    </w:p>
    <w:p w14:paraId="4841123D" w14:textId="77777777" w:rsidR="0076630D" w:rsidRDefault="00D7272D">
      <w:pPr>
        <w:ind w:firstLine="420"/>
        <w:rPr>
          <w:rFonts w:ascii="微软雅黑" w:eastAsia="微软雅黑" w:hAnsi="微软雅黑"/>
        </w:rPr>
      </w:pPr>
      <w:r>
        <w:rPr>
          <w:rFonts w:ascii="微软雅黑" w:eastAsia="微软雅黑" w:hAnsi="微软雅黑" w:hint="eastAsia"/>
        </w:rPr>
        <w:t>RIP</w:t>
      </w:r>
      <w:r>
        <w:rPr>
          <w:rFonts w:ascii="微软雅黑" w:eastAsia="微软雅黑" w:hAnsi="微软雅黑"/>
        </w:rPr>
        <w:t>是通过邻居之间相互通告自己的路由表来建立和维护RIP路由表的，</w:t>
      </w:r>
      <w:r>
        <w:rPr>
          <w:rFonts w:ascii="微软雅黑" w:eastAsia="微软雅黑" w:hAnsi="微软雅黑" w:hint="eastAsia"/>
        </w:rPr>
        <w:t>交换机</w:t>
      </w:r>
      <w:r>
        <w:rPr>
          <w:rFonts w:ascii="微软雅黑" w:eastAsia="微软雅黑" w:hAnsi="微软雅黑"/>
        </w:rPr>
        <w:t>并不知道网络的全局情况</w:t>
      </w:r>
      <w:r>
        <w:rPr>
          <w:rFonts w:ascii="微软雅黑" w:eastAsia="微软雅黑" w:hAnsi="微软雅黑" w:hint="eastAsia"/>
        </w:rPr>
        <w:t>，</w:t>
      </w:r>
      <w:r>
        <w:rPr>
          <w:rFonts w:ascii="微软雅黑" w:eastAsia="微软雅黑" w:hAnsi="微软雅黑"/>
        </w:rPr>
        <w:t>不仅收敛速度慢，还存在发生路由环路的可能</w:t>
      </w:r>
      <w:r>
        <w:rPr>
          <w:rFonts w:ascii="微软雅黑" w:eastAsia="微软雅黑" w:hAnsi="微软雅黑" w:hint="eastAsia"/>
        </w:rPr>
        <w:t>。</w:t>
      </w:r>
      <w:r>
        <w:rPr>
          <w:rFonts w:ascii="微软雅黑" w:eastAsia="微软雅黑" w:hAnsi="微软雅黑"/>
        </w:rPr>
        <w:t>为提高性能</w:t>
      </w:r>
      <w:r>
        <w:rPr>
          <w:rFonts w:ascii="微软雅黑" w:eastAsia="微软雅黑" w:hAnsi="微软雅黑" w:hint="eastAsia"/>
        </w:rPr>
        <w:t>，</w:t>
      </w:r>
      <w:r>
        <w:rPr>
          <w:rFonts w:ascii="微软雅黑" w:eastAsia="微软雅黑" w:hAnsi="微软雅黑"/>
        </w:rPr>
        <w:t>防止产生路由环路，RIP增加了如下特性来最大限度避免环路的产生。</w:t>
      </w:r>
    </w:p>
    <w:p w14:paraId="036580C6" w14:textId="77777777" w:rsidR="0076630D" w:rsidRDefault="00D7272D" w:rsidP="00B10728">
      <w:pPr>
        <w:pStyle w:val="af2"/>
        <w:numPr>
          <w:ilvl w:val="0"/>
          <w:numId w:val="250"/>
        </w:numPr>
        <w:ind w:firstLineChars="0"/>
        <w:rPr>
          <w:rFonts w:ascii="微软雅黑" w:eastAsia="微软雅黑" w:hAnsi="微软雅黑"/>
        </w:rPr>
      </w:pPr>
      <w:r>
        <w:rPr>
          <w:rFonts w:ascii="微软雅黑" w:eastAsia="微软雅黑" w:hAnsi="微软雅黑" w:hint="eastAsia"/>
        </w:rPr>
        <w:t>计数</w:t>
      </w:r>
      <w:r>
        <w:rPr>
          <w:rFonts w:ascii="微软雅黑" w:eastAsia="微软雅黑" w:hAnsi="微软雅黑"/>
        </w:rPr>
        <w:t>到无穷：</w:t>
      </w:r>
      <w:r>
        <w:rPr>
          <w:rFonts w:ascii="微软雅黑" w:eastAsia="微软雅黑" w:hAnsi="微软雅黑" w:hint="eastAsia"/>
        </w:rPr>
        <w:t>将度量值</w:t>
      </w:r>
      <w:r>
        <w:rPr>
          <w:rFonts w:ascii="微软雅黑" w:eastAsia="微软雅黑" w:hAnsi="微软雅黑"/>
        </w:rPr>
        <w:t>等于</w:t>
      </w:r>
      <w:r>
        <w:rPr>
          <w:rFonts w:ascii="微软雅黑" w:eastAsia="微软雅黑" w:hAnsi="微软雅黑" w:hint="eastAsia"/>
        </w:rPr>
        <w:t>16定义</w:t>
      </w:r>
      <w:r>
        <w:rPr>
          <w:rFonts w:ascii="微软雅黑" w:eastAsia="微软雅黑" w:hAnsi="微软雅黑"/>
        </w:rPr>
        <w:t>为无穷大，即网络不可达。当发生网络环路时，在环路中循环的路由条目的度量值增加到</w:t>
      </w:r>
      <w:r>
        <w:rPr>
          <w:rFonts w:ascii="微软雅黑" w:eastAsia="微软雅黑" w:hAnsi="微软雅黑" w:hint="eastAsia"/>
        </w:rPr>
        <w:t>16之后</w:t>
      </w:r>
      <w:r>
        <w:rPr>
          <w:rFonts w:ascii="微软雅黑" w:eastAsia="微软雅黑" w:hAnsi="微软雅黑"/>
        </w:rPr>
        <w:t>即被认为不可达，这样可以有效防止路由条目在环路中无休止地</w:t>
      </w:r>
      <w:r>
        <w:rPr>
          <w:rFonts w:ascii="微软雅黑" w:eastAsia="微软雅黑" w:hAnsi="微软雅黑" w:hint="eastAsia"/>
        </w:rPr>
        <w:t>传输</w:t>
      </w:r>
      <w:r>
        <w:rPr>
          <w:rFonts w:ascii="微软雅黑" w:eastAsia="微软雅黑" w:hAnsi="微软雅黑"/>
        </w:rPr>
        <w:t>。默认</w:t>
      </w:r>
      <w:r>
        <w:rPr>
          <w:rFonts w:ascii="微软雅黑" w:eastAsia="微软雅黑" w:hAnsi="微软雅黑" w:hint="eastAsia"/>
        </w:rPr>
        <w:t>使能</w:t>
      </w:r>
      <w:r>
        <w:rPr>
          <w:rFonts w:ascii="微软雅黑" w:eastAsia="微软雅黑" w:hAnsi="微软雅黑"/>
        </w:rPr>
        <w:t>该功能。</w:t>
      </w:r>
    </w:p>
    <w:p w14:paraId="6809D630" w14:textId="77777777" w:rsidR="0076630D" w:rsidRDefault="00D7272D" w:rsidP="00B10728">
      <w:pPr>
        <w:pStyle w:val="af2"/>
        <w:numPr>
          <w:ilvl w:val="0"/>
          <w:numId w:val="250"/>
        </w:numPr>
        <w:ind w:firstLineChars="0"/>
        <w:rPr>
          <w:rFonts w:ascii="微软雅黑" w:eastAsia="微软雅黑" w:hAnsi="微软雅黑"/>
        </w:rPr>
      </w:pPr>
      <w:r>
        <w:rPr>
          <w:rFonts w:ascii="微软雅黑" w:eastAsia="微软雅黑" w:hAnsi="微软雅黑" w:hint="eastAsia"/>
        </w:rPr>
        <w:t>水平分割</w:t>
      </w:r>
      <w:r>
        <w:rPr>
          <w:rFonts w:ascii="微软雅黑" w:eastAsia="微软雅黑" w:hAnsi="微软雅黑"/>
        </w:rPr>
        <w:t>：</w:t>
      </w:r>
      <w:r>
        <w:rPr>
          <w:rFonts w:ascii="微软雅黑" w:eastAsia="微软雅黑" w:hAnsi="微软雅黑" w:hint="eastAsia"/>
        </w:rPr>
        <w:t>交换机</w:t>
      </w:r>
      <w:r>
        <w:rPr>
          <w:rFonts w:ascii="微软雅黑" w:eastAsia="微软雅黑" w:hAnsi="微软雅黑"/>
        </w:rPr>
        <w:t>不会把从</w:t>
      </w:r>
      <w:r>
        <w:rPr>
          <w:rFonts w:ascii="微软雅黑" w:eastAsia="微软雅黑" w:hAnsi="微软雅黑" w:hint="eastAsia"/>
        </w:rPr>
        <w:t>某个</w:t>
      </w:r>
      <w:r>
        <w:rPr>
          <w:rFonts w:ascii="微软雅黑" w:eastAsia="微软雅黑" w:hAnsi="微软雅黑"/>
        </w:rPr>
        <w:t>接口学到的</w:t>
      </w:r>
      <w:r>
        <w:rPr>
          <w:rFonts w:ascii="微软雅黑" w:eastAsia="微软雅黑" w:hAnsi="微软雅黑" w:hint="eastAsia"/>
        </w:rPr>
        <w:t>路由</w:t>
      </w:r>
      <w:r>
        <w:rPr>
          <w:rFonts w:ascii="微软雅黑" w:eastAsia="微软雅黑" w:hAnsi="微软雅黑"/>
        </w:rPr>
        <w:t>信息再从该接口发</w:t>
      </w:r>
      <w:r>
        <w:rPr>
          <w:rFonts w:ascii="微软雅黑" w:eastAsia="微软雅黑" w:hAnsi="微软雅黑" w:hint="eastAsia"/>
        </w:rPr>
        <w:t>回</w:t>
      </w:r>
      <w:r>
        <w:rPr>
          <w:rFonts w:ascii="微软雅黑" w:eastAsia="微软雅黑" w:hAnsi="微软雅黑"/>
        </w:rPr>
        <w:t>给邻居设备，这样交换机就不会接收到</w:t>
      </w:r>
      <w:r>
        <w:rPr>
          <w:rFonts w:ascii="微软雅黑" w:eastAsia="微软雅黑" w:hAnsi="微软雅黑" w:hint="eastAsia"/>
        </w:rPr>
        <w:t>由</w:t>
      </w:r>
      <w:r>
        <w:rPr>
          <w:rFonts w:ascii="微软雅黑" w:eastAsia="微软雅黑" w:hAnsi="微软雅黑"/>
        </w:rPr>
        <w:t>自身传达出去的</w:t>
      </w:r>
      <w:r>
        <w:rPr>
          <w:rFonts w:ascii="微软雅黑" w:eastAsia="微软雅黑" w:hAnsi="微软雅黑" w:hint="eastAsia"/>
        </w:rPr>
        <w:t>路由</w:t>
      </w:r>
      <w:r>
        <w:rPr>
          <w:rFonts w:ascii="微软雅黑" w:eastAsia="微软雅黑" w:hAnsi="微软雅黑"/>
        </w:rPr>
        <w:t>信息，既减少了带宽消耗，又可以防止路由环路。</w:t>
      </w:r>
    </w:p>
    <w:p w14:paraId="5C6ADA5C" w14:textId="77777777" w:rsidR="0076630D" w:rsidRDefault="00D7272D" w:rsidP="00B10728">
      <w:pPr>
        <w:pStyle w:val="af2"/>
        <w:numPr>
          <w:ilvl w:val="0"/>
          <w:numId w:val="250"/>
        </w:numPr>
        <w:ind w:firstLineChars="0"/>
        <w:rPr>
          <w:rFonts w:ascii="微软雅黑" w:eastAsia="微软雅黑" w:hAnsi="微软雅黑"/>
        </w:rPr>
      </w:pPr>
      <w:r>
        <w:rPr>
          <w:rFonts w:ascii="微软雅黑" w:eastAsia="微软雅黑" w:hAnsi="微软雅黑" w:hint="eastAsia"/>
        </w:rPr>
        <w:t>毒性反转</w:t>
      </w:r>
      <w:r>
        <w:rPr>
          <w:rFonts w:ascii="微软雅黑" w:eastAsia="微软雅黑" w:hAnsi="微软雅黑"/>
        </w:rPr>
        <w:t>：</w:t>
      </w:r>
      <w:r>
        <w:rPr>
          <w:rFonts w:ascii="微软雅黑" w:eastAsia="微软雅黑" w:hAnsi="微软雅黑" w:hint="eastAsia"/>
        </w:rPr>
        <w:t>交换机</w:t>
      </w:r>
      <w:r>
        <w:rPr>
          <w:rFonts w:ascii="微软雅黑" w:eastAsia="微软雅黑" w:hAnsi="微软雅黑"/>
        </w:rPr>
        <w:t>从某个接口学到路由条目后，会将该路由条目的度量值设为</w:t>
      </w:r>
      <w:r>
        <w:rPr>
          <w:rFonts w:ascii="微软雅黑" w:eastAsia="微软雅黑" w:hAnsi="微软雅黑" w:hint="eastAsia"/>
        </w:rPr>
        <w:t>16</w:t>
      </w:r>
      <w:r>
        <w:rPr>
          <w:rFonts w:ascii="微软雅黑" w:eastAsia="微软雅黑" w:hAnsi="微软雅黑" w:hint="eastAsia"/>
        </w:rPr>
        <w:lastRenderedPageBreak/>
        <w:t>（即</w:t>
      </w:r>
      <w:r>
        <w:rPr>
          <w:rFonts w:ascii="微软雅黑" w:eastAsia="微软雅黑" w:hAnsi="微软雅黑"/>
        </w:rPr>
        <w:t>指明该路由不可达</w:t>
      </w:r>
      <w:r>
        <w:rPr>
          <w:rFonts w:ascii="微软雅黑" w:eastAsia="微软雅黑" w:hAnsi="微软雅黑" w:hint="eastAsia"/>
        </w:rPr>
        <w:t>），</w:t>
      </w:r>
      <w:r>
        <w:rPr>
          <w:rFonts w:ascii="微软雅黑" w:eastAsia="微软雅黑" w:hAnsi="微软雅黑"/>
        </w:rPr>
        <w:t>再从原来的接口发回</w:t>
      </w:r>
      <w:r>
        <w:rPr>
          <w:rFonts w:ascii="微软雅黑" w:eastAsia="微软雅黑" w:hAnsi="微软雅黑" w:hint="eastAsia"/>
        </w:rPr>
        <w:t>邻居</w:t>
      </w:r>
      <w:r>
        <w:rPr>
          <w:rFonts w:ascii="微软雅黑" w:eastAsia="微软雅黑" w:hAnsi="微软雅黑"/>
        </w:rPr>
        <w:t>设备，</w:t>
      </w:r>
      <w:r>
        <w:rPr>
          <w:rFonts w:ascii="微软雅黑" w:eastAsia="微软雅黑" w:hAnsi="微软雅黑" w:hint="eastAsia"/>
        </w:rPr>
        <w:t>可以清楚</w:t>
      </w:r>
      <w:r>
        <w:rPr>
          <w:rFonts w:ascii="微软雅黑" w:eastAsia="微软雅黑" w:hAnsi="微软雅黑"/>
        </w:rPr>
        <w:t>邻居路由表中的无用路由，收敛</w:t>
      </w:r>
      <w:r>
        <w:rPr>
          <w:rFonts w:ascii="微软雅黑" w:eastAsia="微软雅黑" w:hAnsi="微软雅黑" w:hint="eastAsia"/>
        </w:rPr>
        <w:t>速度</w:t>
      </w:r>
      <w:r>
        <w:rPr>
          <w:rFonts w:ascii="微软雅黑" w:eastAsia="微软雅黑" w:hAnsi="微软雅黑"/>
        </w:rPr>
        <w:t>比水平分割更快。当</w:t>
      </w:r>
      <w:r>
        <w:rPr>
          <w:rFonts w:ascii="微软雅黑" w:eastAsia="微软雅黑" w:hAnsi="微软雅黑" w:hint="eastAsia"/>
        </w:rPr>
        <w:t>同时</w:t>
      </w:r>
      <w:r>
        <w:rPr>
          <w:rFonts w:ascii="微软雅黑" w:eastAsia="微软雅黑" w:hAnsi="微软雅黑"/>
        </w:rPr>
        <w:t>启用水平</w:t>
      </w:r>
      <w:r>
        <w:rPr>
          <w:rFonts w:ascii="微软雅黑" w:eastAsia="微软雅黑" w:hAnsi="微软雅黑" w:hint="eastAsia"/>
        </w:rPr>
        <w:t>分割</w:t>
      </w:r>
      <w:r>
        <w:rPr>
          <w:rFonts w:ascii="微软雅黑" w:eastAsia="微软雅黑" w:hAnsi="微软雅黑"/>
        </w:rPr>
        <w:t>和毒性反转时，只有毒性反转功能生效。</w:t>
      </w:r>
    </w:p>
    <w:p w14:paraId="0A47DCFB" w14:textId="77777777" w:rsidR="0076630D" w:rsidRDefault="00D7272D" w:rsidP="00B10728">
      <w:pPr>
        <w:pStyle w:val="af2"/>
        <w:numPr>
          <w:ilvl w:val="0"/>
          <w:numId w:val="250"/>
        </w:numPr>
        <w:ind w:firstLineChars="0"/>
        <w:rPr>
          <w:rFonts w:ascii="微软雅黑" w:eastAsia="微软雅黑" w:hAnsi="微软雅黑"/>
        </w:rPr>
      </w:pPr>
      <w:r>
        <w:rPr>
          <w:rFonts w:ascii="微软雅黑" w:eastAsia="微软雅黑" w:hAnsi="微软雅黑" w:hint="eastAsia"/>
        </w:rPr>
        <w:t>触发更新</w:t>
      </w:r>
      <w:r>
        <w:rPr>
          <w:rFonts w:ascii="微软雅黑" w:eastAsia="微软雅黑" w:hAnsi="微软雅黑"/>
        </w:rPr>
        <w:t>：</w:t>
      </w:r>
      <w:r>
        <w:rPr>
          <w:rFonts w:ascii="微软雅黑" w:eastAsia="微软雅黑" w:hAnsi="微软雅黑" w:hint="eastAsia"/>
        </w:rPr>
        <w:t>一旦</w:t>
      </w:r>
      <w:r>
        <w:rPr>
          <w:rFonts w:ascii="微软雅黑" w:eastAsia="微软雅黑" w:hAnsi="微软雅黑"/>
        </w:rPr>
        <w:t>某条路由的度量值发生了变化，交换机就会立刻向邻居</w:t>
      </w:r>
      <w:r>
        <w:rPr>
          <w:rFonts w:ascii="微软雅黑" w:eastAsia="微软雅黑" w:hAnsi="微软雅黑" w:hint="eastAsia"/>
        </w:rPr>
        <w:t>设备</w:t>
      </w:r>
      <w:r>
        <w:rPr>
          <w:rFonts w:ascii="微软雅黑" w:eastAsia="微软雅黑" w:hAnsi="微软雅黑"/>
        </w:rPr>
        <w:t>发布更新报文，而不是等到</w:t>
      </w:r>
      <w:r>
        <w:rPr>
          <w:rFonts w:ascii="微软雅黑" w:eastAsia="微软雅黑" w:hAnsi="微软雅黑" w:hint="eastAsia"/>
        </w:rPr>
        <w:t>更新定时器</w:t>
      </w:r>
      <w:r>
        <w:rPr>
          <w:rFonts w:ascii="微软雅黑" w:eastAsia="微软雅黑" w:hAnsi="微软雅黑"/>
        </w:rPr>
        <w:t>超时</w:t>
      </w:r>
      <w:r>
        <w:rPr>
          <w:rFonts w:ascii="微软雅黑" w:eastAsia="微软雅黑" w:hAnsi="微软雅黑" w:hint="eastAsia"/>
        </w:rPr>
        <w:t>再</w:t>
      </w:r>
      <w:r>
        <w:rPr>
          <w:rFonts w:ascii="微软雅黑" w:eastAsia="微软雅黑" w:hAnsi="微软雅黑"/>
        </w:rPr>
        <w:t>发送。</w:t>
      </w:r>
      <w:r>
        <w:rPr>
          <w:rFonts w:ascii="微软雅黑" w:eastAsia="微软雅黑" w:hAnsi="微软雅黑" w:hint="eastAsia"/>
        </w:rPr>
        <w:t>触发更新</w:t>
      </w:r>
      <w:r>
        <w:rPr>
          <w:rFonts w:ascii="微软雅黑" w:eastAsia="微软雅黑" w:hAnsi="微软雅黑"/>
        </w:rPr>
        <w:t>机制可以避免在多个交换机之间形成路由环路，</w:t>
      </w:r>
      <w:r>
        <w:rPr>
          <w:rFonts w:ascii="微软雅黑" w:eastAsia="微软雅黑" w:hAnsi="微软雅黑" w:hint="eastAsia"/>
        </w:rPr>
        <w:t>同时</w:t>
      </w:r>
      <w:r>
        <w:rPr>
          <w:rFonts w:ascii="微软雅黑" w:eastAsia="微软雅黑" w:hAnsi="微软雅黑"/>
        </w:rPr>
        <w:t>也可以加速网络的收敛速度。</w:t>
      </w:r>
    </w:p>
    <w:p w14:paraId="01F54FB2" w14:textId="77777777" w:rsidR="0076630D" w:rsidRDefault="00D7272D">
      <w:pPr>
        <w:ind w:firstLine="420"/>
        <w:rPr>
          <w:rFonts w:ascii="微软雅黑" w:eastAsia="微软雅黑" w:hAnsi="微软雅黑"/>
          <w:b/>
        </w:rPr>
      </w:pPr>
      <w:r>
        <w:rPr>
          <w:rFonts w:ascii="微软雅黑" w:eastAsia="微软雅黑" w:hAnsi="微软雅黑"/>
          <w:b/>
        </w:rPr>
        <w:t>RIP版本：</w:t>
      </w:r>
    </w:p>
    <w:p w14:paraId="3AFF1038" w14:textId="77777777" w:rsidR="0076630D" w:rsidRDefault="00D7272D">
      <w:pPr>
        <w:ind w:firstLine="420"/>
        <w:rPr>
          <w:rFonts w:ascii="微软雅黑" w:eastAsia="微软雅黑" w:hAnsi="微软雅黑"/>
        </w:rPr>
      </w:pPr>
      <w:r>
        <w:rPr>
          <w:rFonts w:ascii="微软雅黑" w:eastAsia="微软雅黑" w:hAnsi="微软雅黑" w:hint="eastAsia"/>
        </w:rPr>
        <w:t>RIP</w:t>
      </w:r>
      <w:r>
        <w:rPr>
          <w:rFonts w:ascii="微软雅黑" w:eastAsia="微软雅黑" w:hAnsi="微软雅黑"/>
        </w:rPr>
        <w:t>包括RIPv1</w:t>
      </w:r>
      <w:r>
        <w:rPr>
          <w:rFonts w:ascii="微软雅黑" w:eastAsia="微软雅黑" w:hAnsi="微软雅黑" w:hint="eastAsia"/>
        </w:rPr>
        <w:t>和</w:t>
      </w:r>
      <w:r>
        <w:rPr>
          <w:rFonts w:ascii="微软雅黑" w:eastAsia="微软雅黑" w:hAnsi="微软雅黑"/>
        </w:rPr>
        <w:t>RIPv2</w:t>
      </w:r>
      <w:r>
        <w:rPr>
          <w:rFonts w:ascii="微软雅黑" w:eastAsia="微软雅黑" w:hAnsi="微软雅黑" w:hint="eastAsia"/>
        </w:rPr>
        <w:t>。</w:t>
      </w:r>
      <w:r>
        <w:rPr>
          <w:rFonts w:ascii="微软雅黑" w:eastAsia="微软雅黑" w:hAnsi="微软雅黑"/>
        </w:rPr>
        <w:t>RIPv2</w:t>
      </w:r>
      <w:r>
        <w:rPr>
          <w:rFonts w:ascii="微软雅黑" w:eastAsia="微软雅黑" w:hAnsi="微软雅黑" w:hint="eastAsia"/>
        </w:rPr>
        <w:t>在</w:t>
      </w:r>
      <w:r>
        <w:rPr>
          <w:rFonts w:ascii="微软雅黑" w:eastAsia="微软雅黑" w:hAnsi="微软雅黑"/>
        </w:rPr>
        <w:t>RIPv1</w:t>
      </w:r>
      <w:r>
        <w:rPr>
          <w:rFonts w:ascii="微软雅黑" w:eastAsia="微软雅黑" w:hAnsi="微软雅黑" w:hint="eastAsia"/>
        </w:rPr>
        <w:t>协议</w:t>
      </w:r>
      <w:r>
        <w:rPr>
          <w:rFonts w:ascii="微软雅黑" w:eastAsia="微软雅黑" w:hAnsi="微软雅黑"/>
        </w:rPr>
        <w:t>的基础上增加了一些扩展特性，应用更加灵活。</w:t>
      </w:r>
    </w:p>
    <w:p w14:paraId="661E02CB" w14:textId="77777777" w:rsidR="0076630D" w:rsidRDefault="00D7272D">
      <w:pPr>
        <w:ind w:firstLine="420"/>
        <w:rPr>
          <w:rFonts w:ascii="微软雅黑" w:eastAsia="微软雅黑" w:hAnsi="微软雅黑"/>
        </w:rPr>
      </w:pPr>
      <w:r>
        <w:rPr>
          <w:rFonts w:ascii="微软雅黑" w:eastAsia="微软雅黑" w:hAnsi="微软雅黑"/>
        </w:rPr>
        <w:t>RIPv1</w:t>
      </w:r>
      <w:r>
        <w:rPr>
          <w:rFonts w:ascii="微软雅黑" w:eastAsia="微软雅黑" w:hAnsi="微软雅黑" w:hint="eastAsia"/>
        </w:rPr>
        <w:t>：有类别</w:t>
      </w:r>
      <w:r>
        <w:rPr>
          <w:rFonts w:ascii="微软雅黑" w:eastAsia="微软雅黑" w:hAnsi="微软雅黑"/>
        </w:rPr>
        <w:t>路由协议，只支持以广播方式发布协议报文。RIPv1</w:t>
      </w:r>
      <w:r>
        <w:rPr>
          <w:rFonts w:ascii="微软雅黑" w:eastAsia="微软雅黑" w:hAnsi="微软雅黑" w:hint="eastAsia"/>
        </w:rPr>
        <w:t>的</w:t>
      </w:r>
      <w:r>
        <w:rPr>
          <w:rFonts w:ascii="微软雅黑" w:eastAsia="微软雅黑" w:hAnsi="微软雅黑"/>
        </w:rPr>
        <w:t>协议报文无法携带掩码信息，只能识别A</w:t>
      </w:r>
      <w:r>
        <w:rPr>
          <w:rFonts w:ascii="微软雅黑" w:eastAsia="微软雅黑" w:hAnsi="微软雅黑" w:hint="eastAsia"/>
        </w:rPr>
        <w:t>、</w:t>
      </w:r>
      <w:r>
        <w:rPr>
          <w:rFonts w:ascii="微软雅黑" w:eastAsia="微软雅黑" w:hAnsi="微软雅黑"/>
        </w:rPr>
        <w:t>B、C类自然网段的路由，</w:t>
      </w:r>
      <w:r>
        <w:rPr>
          <w:rFonts w:ascii="微软雅黑" w:eastAsia="微软雅黑" w:hAnsi="微软雅黑" w:hint="eastAsia"/>
        </w:rPr>
        <w:t>故无法支持</w:t>
      </w:r>
      <w:r>
        <w:rPr>
          <w:rFonts w:ascii="微软雅黑" w:eastAsia="微软雅黑" w:hAnsi="微软雅黑"/>
        </w:rPr>
        <w:t>路由聚合，也不支持不连续子网。</w:t>
      </w:r>
    </w:p>
    <w:p w14:paraId="285E1D69" w14:textId="77777777" w:rsidR="0076630D" w:rsidRDefault="00D7272D">
      <w:pPr>
        <w:ind w:firstLine="420"/>
        <w:rPr>
          <w:rFonts w:ascii="微软雅黑" w:eastAsia="微软雅黑" w:hAnsi="微软雅黑"/>
        </w:rPr>
      </w:pPr>
      <w:r>
        <w:rPr>
          <w:rFonts w:ascii="微软雅黑" w:eastAsia="微软雅黑" w:hAnsi="微软雅黑"/>
        </w:rPr>
        <w:t>RIPv2</w:t>
      </w:r>
      <w:r>
        <w:rPr>
          <w:rFonts w:ascii="微软雅黑" w:eastAsia="微软雅黑" w:hAnsi="微软雅黑" w:hint="eastAsia"/>
        </w:rPr>
        <w:t>：无分类</w:t>
      </w:r>
      <w:r>
        <w:rPr>
          <w:rFonts w:ascii="微软雅黑" w:eastAsia="微软雅黑" w:hAnsi="微软雅黑"/>
        </w:rPr>
        <w:t>路由协议，</w:t>
      </w:r>
      <w:r>
        <w:rPr>
          <w:rFonts w:ascii="微软雅黑" w:eastAsia="微软雅黑" w:hAnsi="微软雅黑" w:hint="eastAsia"/>
        </w:rPr>
        <w:t>支持</w:t>
      </w:r>
      <w:r>
        <w:rPr>
          <w:rFonts w:ascii="微软雅黑" w:eastAsia="微软雅黑" w:hAnsi="微软雅黑"/>
        </w:rPr>
        <w:t>可变长子网掩码、报文认证、无类域间路由、外部路由标记和组播</w:t>
      </w:r>
      <w:r>
        <w:rPr>
          <w:rFonts w:ascii="微软雅黑" w:eastAsia="微软雅黑" w:hAnsi="微软雅黑" w:hint="eastAsia"/>
        </w:rPr>
        <w:t>。与</w:t>
      </w:r>
      <w:r>
        <w:rPr>
          <w:rFonts w:ascii="微软雅黑" w:eastAsia="微软雅黑" w:hAnsi="微软雅黑"/>
        </w:rPr>
        <w:t>RIPv1</w:t>
      </w:r>
      <w:r>
        <w:rPr>
          <w:rFonts w:ascii="微软雅黑" w:eastAsia="微软雅黑" w:hAnsi="微软雅黑" w:hint="eastAsia"/>
        </w:rPr>
        <w:t>相比</w:t>
      </w:r>
      <w:r>
        <w:rPr>
          <w:rFonts w:ascii="微软雅黑" w:eastAsia="微软雅黑" w:hAnsi="微软雅黑"/>
        </w:rPr>
        <w:t>，具有优势：（</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外部路由</w:t>
      </w:r>
      <w:r>
        <w:rPr>
          <w:rFonts w:ascii="微软雅黑" w:eastAsia="微软雅黑" w:hAnsi="微软雅黑" w:hint="eastAsia"/>
        </w:rPr>
        <w:t>标记</w:t>
      </w:r>
      <w:r>
        <w:rPr>
          <w:rFonts w:ascii="微软雅黑" w:eastAsia="微软雅黑" w:hAnsi="微软雅黑"/>
        </w:rPr>
        <w:t>，可以在路由策略中根据Tag对路由进行灵活的控制；（</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报文中</w:t>
      </w:r>
      <w:r>
        <w:rPr>
          <w:rFonts w:ascii="微软雅黑" w:eastAsia="微软雅黑" w:hAnsi="微软雅黑"/>
        </w:rPr>
        <w:t>携带掩码信息，支持路由聚合和</w:t>
      </w:r>
      <w:r>
        <w:rPr>
          <w:rFonts w:ascii="微软雅黑" w:eastAsia="微软雅黑" w:hAnsi="微软雅黑" w:hint="eastAsia"/>
        </w:rPr>
        <w:t>无类域</w:t>
      </w:r>
      <w:r>
        <w:rPr>
          <w:rFonts w:ascii="微软雅黑" w:eastAsia="微软雅黑" w:hAnsi="微软雅黑"/>
        </w:rPr>
        <w:t>间路由；（</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指定下一跳，在广播网上可以选择到目的网段最优的下一跳地址；（</w:t>
      </w:r>
      <w:r>
        <w:rPr>
          <w:rFonts w:ascii="微软雅黑" w:eastAsia="微软雅黑" w:hAnsi="微软雅黑" w:hint="eastAsia"/>
        </w:rPr>
        <w:t>4</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以组播方式发送更新报文，</w:t>
      </w:r>
      <w:r>
        <w:rPr>
          <w:rFonts w:ascii="微软雅黑" w:eastAsia="微软雅黑" w:hAnsi="微软雅黑" w:hint="eastAsia"/>
        </w:rPr>
        <w:t>使用</w:t>
      </w:r>
      <w:r>
        <w:rPr>
          <w:rFonts w:ascii="微软雅黑" w:eastAsia="微软雅黑" w:hAnsi="微软雅黑"/>
        </w:rPr>
        <w:t>的组播地址是保留的D类地址</w:t>
      </w:r>
      <w:r>
        <w:rPr>
          <w:rFonts w:ascii="微软雅黑" w:eastAsia="微软雅黑" w:hAnsi="微软雅黑" w:hint="eastAsia"/>
        </w:rPr>
        <w:t>224.0.0.9，</w:t>
      </w:r>
      <w:r>
        <w:rPr>
          <w:rFonts w:ascii="微软雅黑" w:eastAsia="微软雅黑" w:hAnsi="微软雅黑"/>
        </w:rPr>
        <w:t>只有支持RIPv2</w:t>
      </w:r>
      <w:r>
        <w:rPr>
          <w:rFonts w:ascii="微软雅黑" w:eastAsia="微软雅黑" w:hAnsi="微软雅黑" w:hint="eastAsia"/>
        </w:rPr>
        <w:t>的设备</w:t>
      </w:r>
      <w:r>
        <w:rPr>
          <w:rFonts w:ascii="微软雅黑" w:eastAsia="微软雅黑" w:hAnsi="微软雅黑"/>
        </w:rPr>
        <w:t>才能</w:t>
      </w:r>
      <w:r>
        <w:rPr>
          <w:rFonts w:ascii="微软雅黑" w:eastAsia="微软雅黑" w:hAnsi="微软雅黑" w:hint="eastAsia"/>
        </w:rPr>
        <w:t>接收</w:t>
      </w:r>
      <w:r>
        <w:rPr>
          <w:rFonts w:ascii="微软雅黑" w:eastAsia="微软雅黑" w:hAnsi="微软雅黑"/>
        </w:rPr>
        <w:t>协议报文，减少资源消耗；（</w:t>
      </w:r>
      <w:r>
        <w:rPr>
          <w:rFonts w:ascii="微软雅黑" w:eastAsia="微软雅黑" w:hAnsi="微软雅黑" w:hint="eastAsia"/>
        </w:rPr>
        <w:t>5</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对协议报文进行验证，增强安全性。</w:t>
      </w:r>
    </w:p>
    <w:p w14:paraId="3D9AFBB1" w14:textId="77777777" w:rsidR="0076630D" w:rsidRDefault="00D7272D">
      <w:pPr>
        <w:ind w:firstLine="420"/>
        <w:rPr>
          <w:rFonts w:ascii="微软雅黑" w:eastAsia="微软雅黑" w:hAnsi="微软雅黑"/>
        </w:rPr>
      </w:pPr>
      <w:r>
        <w:rPr>
          <w:rFonts w:ascii="微软雅黑" w:eastAsia="微软雅黑" w:hAnsi="微软雅黑" w:hint="eastAsia"/>
        </w:rPr>
        <w:t>RIPv</w:t>
      </w:r>
      <w:r>
        <w:rPr>
          <w:rFonts w:ascii="微软雅黑" w:eastAsia="微软雅黑" w:hAnsi="微软雅黑"/>
        </w:rPr>
        <w:t>2</w:t>
      </w:r>
      <w:r>
        <w:rPr>
          <w:rFonts w:ascii="微软雅黑" w:eastAsia="微软雅黑" w:hAnsi="微软雅黑" w:hint="eastAsia"/>
        </w:rPr>
        <w:t>的</w:t>
      </w:r>
      <w:r>
        <w:rPr>
          <w:rFonts w:ascii="微软雅黑" w:eastAsia="微软雅黑" w:hAnsi="微软雅黑"/>
        </w:rPr>
        <w:t>路由聚合</w:t>
      </w:r>
      <w:r>
        <w:rPr>
          <w:rFonts w:ascii="微软雅黑" w:eastAsia="微软雅黑" w:hAnsi="微软雅黑" w:hint="eastAsia"/>
          <w:color w:val="E36C0A" w:themeColor="accent6" w:themeShade="BF"/>
        </w:rPr>
        <w:t>【FP1</w:t>
      </w:r>
      <w:r>
        <w:rPr>
          <w:rFonts w:ascii="微软雅黑" w:eastAsia="微软雅黑" w:hAnsi="微软雅黑"/>
          <w:color w:val="E36C0A" w:themeColor="accent6" w:themeShade="BF"/>
        </w:rPr>
        <w:t>D阶段暂不支持</w:t>
      </w:r>
      <w:r>
        <w:rPr>
          <w:rFonts w:ascii="微软雅黑" w:eastAsia="微软雅黑" w:hAnsi="微软雅黑" w:hint="eastAsia"/>
          <w:color w:val="E36C0A" w:themeColor="accent6" w:themeShade="BF"/>
        </w:rPr>
        <w:t>】</w:t>
      </w:r>
      <w:r>
        <w:rPr>
          <w:rFonts w:ascii="微软雅黑" w:eastAsia="微软雅黑" w:hAnsi="微软雅黑"/>
        </w:rPr>
        <w:t>：</w:t>
      </w:r>
      <w:r>
        <w:rPr>
          <w:rFonts w:ascii="微软雅黑" w:eastAsia="微软雅黑" w:hAnsi="微软雅黑" w:hint="eastAsia"/>
        </w:rPr>
        <w:t>同一个自然</w:t>
      </w:r>
      <w:r>
        <w:rPr>
          <w:rFonts w:ascii="微软雅黑" w:eastAsia="微软雅黑" w:hAnsi="微软雅黑"/>
        </w:rPr>
        <w:t>网段内的不同</w:t>
      </w:r>
      <w:r>
        <w:rPr>
          <w:rFonts w:ascii="微软雅黑" w:eastAsia="微软雅黑" w:hAnsi="微软雅黑" w:hint="eastAsia"/>
        </w:rPr>
        <w:t>子网</w:t>
      </w:r>
      <w:r>
        <w:rPr>
          <w:rFonts w:ascii="微软雅黑" w:eastAsia="微软雅黑" w:hAnsi="微软雅黑"/>
        </w:rPr>
        <w:t>的路由在向外（</w:t>
      </w:r>
      <w:r>
        <w:rPr>
          <w:rFonts w:ascii="微软雅黑" w:eastAsia="微软雅黑" w:hAnsi="微软雅黑" w:hint="eastAsia"/>
        </w:rPr>
        <w:t>其它网段</w:t>
      </w:r>
      <w:r>
        <w:rPr>
          <w:rFonts w:ascii="微软雅黑" w:eastAsia="微软雅黑" w:hAnsi="微软雅黑"/>
        </w:rPr>
        <w:t>）</w:t>
      </w:r>
      <w:r>
        <w:rPr>
          <w:rFonts w:ascii="微软雅黑" w:eastAsia="微软雅黑" w:hAnsi="微软雅黑" w:hint="eastAsia"/>
        </w:rPr>
        <w:t>发送时</w:t>
      </w:r>
      <w:r>
        <w:rPr>
          <w:rFonts w:ascii="微软雅黑" w:eastAsia="微软雅黑" w:hAnsi="微软雅黑"/>
        </w:rPr>
        <w:t>聚合成一个网段的路由发送</w:t>
      </w:r>
      <w:r>
        <w:rPr>
          <w:rFonts w:ascii="微软雅黑" w:eastAsia="微软雅黑" w:hAnsi="微软雅黑" w:hint="eastAsia"/>
        </w:rPr>
        <w:t>，</w:t>
      </w:r>
      <w:r>
        <w:rPr>
          <w:rFonts w:ascii="微软雅黑" w:eastAsia="微软雅黑" w:hAnsi="微软雅黑"/>
        </w:rPr>
        <w:t>可</w:t>
      </w:r>
      <w:r>
        <w:rPr>
          <w:rFonts w:ascii="微软雅黑" w:eastAsia="微软雅黑" w:hAnsi="微软雅黑" w:hint="eastAsia"/>
        </w:rPr>
        <w:t>提高大型网络</w:t>
      </w:r>
      <w:r>
        <w:rPr>
          <w:rFonts w:ascii="微软雅黑" w:eastAsia="微软雅黑" w:hAnsi="微软雅黑"/>
        </w:rPr>
        <w:t>的可扩展性和效率，缩减路由表。</w:t>
      </w:r>
    </w:p>
    <w:p w14:paraId="7DB69821" w14:textId="77777777" w:rsidR="0076630D" w:rsidRDefault="00D7272D">
      <w:pPr>
        <w:ind w:firstLine="420"/>
        <w:rPr>
          <w:rFonts w:ascii="微软雅黑" w:eastAsia="微软雅黑" w:hAnsi="微软雅黑"/>
        </w:rPr>
      </w:pPr>
      <w:r>
        <w:rPr>
          <w:rFonts w:ascii="微软雅黑" w:eastAsia="微软雅黑" w:hAnsi="微软雅黑" w:hint="eastAsia"/>
        </w:rPr>
        <w:t>GWN7810</w:t>
      </w:r>
      <w:r>
        <w:rPr>
          <w:rFonts w:ascii="微软雅黑" w:eastAsia="微软雅黑" w:hAnsi="微软雅黑"/>
        </w:rPr>
        <w:t>/20/30系列交换机</w:t>
      </w:r>
      <w:r>
        <w:rPr>
          <w:rFonts w:ascii="微软雅黑" w:eastAsia="微软雅黑" w:hAnsi="微软雅黑" w:hint="eastAsia"/>
        </w:rPr>
        <w:t>支持</w:t>
      </w:r>
      <w:r>
        <w:rPr>
          <w:rFonts w:ascii="微软雅黑" w:eastAsia="微软雅黑" w:hAnsi="微软雅黑"/>
        </w:rPr>
        <w:t>基于RIP进程的</w:t>
      </w:r>
      <w:r>
        <w:rPr>
          <w:rFonts w:ascii="微软雅黑" w:eastAsia="微软雅黑" w:hAnsi="微软雅黑" w:hint="eastAsia"/>
        </w:rPr>
        <w:t>有类</w:t>
      </w:r>
      <w:r>
        <w:rPr>
          <w:rFonts w:ascii="微软雅黑" w:eastAsia="微软雅黑" w:hAnsi="微软雅黑"/>
        </w:rPr>
        <w:t>聚合：聚合后的路由使用自然</w:t>
      </w:r>
      <w:r>
        <w:rPr>
          <w:rFonts w:ascii="微软雅黑" w:eastAsia="微软雅黑" w:hAnsi="微软雅黑"/>
        </w:rPr>
        <w:lastRenderedPageBreak/>
        <w:t>掩码的路由</w:t>
      </w:r>
      <w:r>
        <w:rPr>
          <w:rFonts w:ascii="微软雅黑" w:eastAsia="微软雅黑" w:hAnsi="微软雅黑" w:hint="eastAsia"/>
        </w:rPr>
        <w:t>形式</w:t>
      </w:r>
      <w:r>
        <w:rPr>
          <w:rFonts w:ascii="微软雅黑" w:eastAsia="微软雅黑" w:hAnsi="微软雅黑"/>
        </w:rPr>
        <w:t>发布，RIPv2</w:t>
      </w:r>
      <w:r>
        <w:rPr>
          <w:rFonts w:ascii="微软雅黑" w:eastAsia="微软雅黑" w:hAnsi="微软雅黑" w:hint="eastAsia"/>
        </w:rPr>
        <w:t>聚合</w:t>
      </w:r>
      <w:r>
        <w:rPr>
          <w:rFonts w:ascii="微软雅黑" w:eastAsia="微软雅黑" w:hAnsi="微软雅黑"/>
        </w:rPr>
        <w:t>是按类聚合的，聚合得到最优的度量值。</w:t>
      </w:r>
      <w:r>
        <w:rPr>
          <w:rFonts w:ascii="微软雅黑" w:eastAsia="微软雅黑" w:hAnsi="微软雅黑" w:hint="eastAsia"/>
        </w:rPr>
        <w:t>例如</w:t>
      </w:r>
      <w:r>
        <w:rPr>
          <w:rFonts w:ascii="微软雅黑" w:eastAsia="微软雅黑" w:hAnsi="微软雅黑"/>
        </w:rPr>
        <w:t>，对于</w:t>
      </w:r>
      <w:r>
        <w:rPr>
          <w:rFonts w:ascii="微软雅黑" w:eastAsia="微软雅黑" w:hAnsi="微软雅黑" w:hint="eastAsia"/>
        </w:rPr>
        <w:t>10.1.1.0/24（度量值</w:t>
      </w:r>
      <w:r>
        <w:rPr>
          <w:rFonts w:ascii="微软雅黑" w:eastAsia="微软雅黑" w:hAnsi="微软雅黑"/>
        </w:rPr>
        <w:t>为</w:t>
      </w:r>
      <w:r>
        <w:rPr>
          <w:rFonts w:ascii="微软雅黑" w:eastAsia="微软雅黑" w:hAnsi="微软雅黑" w:hint="eastAsia"/>
        </w:rPr>
        <w:t>2）和10.1.2.0/24（度量值</w:t>
      </w:r>
      <w:r>
        <w:rPr>
          <w:rFonts w:ascii="微软雅黑" w:eastAsia="微软雅黑" w:hAnsi="微软雅黑"/>
        </w:rPr>
        <w:t>为</w:t>
      </w:r>
      <w:r>
        <w:rPr>
          <w:rFonts w:ascii="微软雅黑" w:eastAsia="微软雅黑" w:hAnsi="微软雅黑" w:hint="eastAsia"/>
        </w:rPr>
        <w:t>3）两条</w:t>
      </w:r>
      <w:r>
        <w:rPr>
          <w:rFonts w:ascii="微软雅黑" w:eastAsia="微软雅黑" w:hAnsi="微软雅黑"/>
        </w:rPr>
        <w:t>路由，会聚合成</w:t>
      </w:r>
      <w:r>
        <w:rPr>
          <w:rFonts w:ascii="微软雅黑" w:eastAsia="微软雅黑" w:hAnsi="微软雅黑" w:hint="eastAsia"/>
        </w:rPr>
        <w:t>10.0.0.0/8（度量值</w:t>
      </w:r>
      <w:r>
        <w:rPr>
          <w:rFonts w:ascii="微软雅黑" w:eastAsia="微软雅黑" w:hAnsi="微软雅黑"/>
        </w:rPr>
        <w:t>为</w:t>
      </w:r>
      <w:r>
        <w:rPr>
          <w:rFonts w:ascii="微软雅黑" w:eastAsia="微软雅黑" w:hAnsi="微软雅黑" w:hint="eastAsia"/>
        </w:rPr>
        <w:t>2）。</w:t>
      </w:r>
      <w:r>
        <w:rPr>
          <w:rFonts w:ascii="微软雅黑" w:eastAsia="微软雅黑" w:hAnsi="微软雅黑"/>
        </w:rPr>
        <w:t>但在</w:t>
      </w:r>
      <w:r>
        <w:rPr>
          <w:rFonts w:ascii="微软雅黑" w:eastAsia="微软雅黑" w:hAnsi="微软雅黑" w:hint="eastAsia"/>
        </w:rPr>
        <w:t>启用了</w:t>
      </w:r>
      <w:r>
        <w:rPr>
          <w:rFonts w:ascii="微软雅黑" w:eastAsia="微软雅黑" w:hAnsi="微软雅黑"/>
        </w:rPr>
        <w:t>水平分割或毒性反转的情况下，有类聚合将失效，</w:t>
      </w:r>
      <w:r>
        <w:rPr>
          <w:rFonts w:ascii="微软雅黑" w:eastAsia="微软雅黑" w:hAnsi="微软雅黑" w:hint="eastAsia"/>
        </w:rPr>
        <w:t>因为</w:t>
      </w:r>
      <w:r>
        <w:rPr>
          <w:rFonts w:ascii="微软雅黑" w:eastAsia="微软雅黑" w:hAnsi="微软雅黑"/>
        </w:rPr>
        <w:t>水平分割或毒性反转将抑制一些</w:t>
      </w:r>
      <w:r>
        <w:rPr>
          <w:rFonts w:ascii="微软雅黑" w:eastAsia="微软雅黑" w:hAnsi="微软雅黑" w:hint="eastAsia"/>
        </w:rPr>
        <w:t>路由</w:t>
      </w:r>
      <w:r>
        <w:rPr>
          <w:rFonts w:ascii="微软雅黑" w:eastAsia="微软雅黑" w:hAnsi="微软雅黑"/>
        </w:rPr>
        <w:t>的发布，配置了有类聚合时一条</w:t>
      </w:r>
      <w:r>
        <w:rPr>
          <w:rFonts w:ascii="微软雅黑" w:eastAsia="微软雅黑" w:hAnsi="微软雅黑" w:hint="eastAsia"/>
        </w:rPr>
        <w:t>聚合</w:t>
      </w:r>
      <w:r>
        <w:rPr>
          <w:rFonts w:ascii="微软雅黑" w:eastAsia="微软雅黑" w:hAnsi="微软雅黑"/>
        </w:rPr>
        <w:t>路由</w:t>
      </w:r>
      <w:r>
        <w:rPr>
          <w:rFonts w:ascii="微软雅黑" w:eastAsia="微软雅黑" w:hAnsi="微软雅黑" w:hint="eastAsia"/>
        </w:rPr>
        <w:t>可能</w:t>
      </w:r>
      <w:r>
        <w:rPr>
          <w:rFonts w:ascii="微软雅黑" w:eastAsia="微软雅黑" w:hAnsi="微软雅黑"/>
        </w:rPr>
        <w:t>是聚合了从不同</w:t>
      </w:r>
      <w:r>
        <w:rPr>
          <w:rFonts w:ascii="微软雅黑" w:eastAsia="微软雅黑" w:hAnsi="微软雅黑" w:hint="eastAsia"/>
        </w:rPr>
        <w:t>的</w:t>
      </w:r>
      <w:r>
        <w:rPr>
          <w:rFonts w:ascii="微软雅黑" w:eastAsia="微软雅黑" w:hAnsi="微软雅黑"/>
        </w:rPr>
        <w:t>接口上学到的路由，这样在向外发布时就会产生冲突。</w:t>
      </w:r>
    </w:p>
    <w:p w14:paraId="60F71A3B" w14:textId="77777777" w:rsidR="0076630D" w:rsidRDefault="00D7272D">
      <w:pPr>
        <w:ind w:firstLine="420"/>
        <w:rPr>
          <w:rFonts w:ascii="微软雅黑" w:eastAsia="微软雅黑" w:hAnsi="微软雅黑"/>
        </w:rPr>
      </w:pPr>
      <w:r>
        <w:rPr>
          <w:rFonts w:ascii="微软雅黑" w:eastAsia="微软雅黑" w:hAnsi="微软雅黑" w:hint="eastAsia"/>
        </w:rPr>
        <w:t>引入外部路由</w:t>
      </w:r>
      <w:r>
        <w:rPr>
          <w:rFonts w:ascii="微软雅黑" w:eastAsia="微软雅黑" w:hAnsi="微软雅黑"/>
        </w:rPr>
        <w:t>：</w:t>
      </w:r>
      <w:r>
        <w:rPr>
          <w:rFonts w:ascii="微软雅黑" w:eastAsia="微软雅黑" w:hAnsi="微软雅黑" w:hint="eastAsia"/>
        </w:rPr>
        <w:t>RIP不仅</w:t>
      </w:r>
      <w:r>
        <w:rPr>
          <w:rFonts w:ascii="微软雅黑" w:eastAsia="微软雅黑" w:hAnsi="微软雅黑"/>
        </w:rPr>
        <w:t>可以通过与邻居交换</w:t>
      </w:r>
      <w:r>
        <w:rPr>
          <w:rFonts w:ascii="微软雅黑" w:eastAsia="微软雅黑" w:hAnsi="微软雅黑" w:hint="eastAsia"/>
        </w:rPr>
        <w:t>路由表</w:t>
      </w:r>
      <w:r>
        <w:rPr>
          <w:rFonts w:ascii="微软雅黑" w:eastAsia="微软雅黑" w:hAnsi="微软雅黑"/>
        </w:rPr>
        <w:t>学习路由信息，还可以引入其他进程或其它协议例如静态路由学到的</w:t>
      </w:r>
      <w:r>
        <w:rPr>
          <w:rFonts w:ascii="微软雅黑" w:eastAsia="微软雅黑" w:hAnsi="微软雅黑" w:hint="eastAsia"/>
        </w:rPr>
        <w:t>路由</w:t>
      </w:r>
      <w:r>
        <w:rPr>
          <w:rFonts w:ascii="微软雅黑" w:eastAsia="微软雅黑" w:hAnsi="微软雅黑"/>
        </w:rPr>
        <w:t>信息，从而丰富路由表项。</w:t>
      </w:r>
    </w:p>
    <w:p w14:paraId="02B6272C" w14:textId="77777777" w:rsidR="0076630D" w:rsidRDefault="00D7272D">
      <w:pPr>
        <w:ind w:firstLine="420"/>
        <w:rPr>
          <w:rFonts w:ascii="微软雅黑" w:eastAsia="微软雅黑" w:hAnsi="微软雅黑"/>
        </w:rPr>
      </w:pPr>
      <w:r>
        <w:rPr>
          <w:rFonts w:ascii="微软雅黑" w:eastAsia="微软雅黑" w:hAnsi="微软雅黑" w:hint="eastAsia"/>
        </w:rPr>
        <w:t>路由重新分配</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交换机使用路由选择协议</w:t>
      </w:r>
      <w:r>
        <w:rPr>
          <w:rFonts w:ascii="微软雅黑" w:eastAsia="微软雅黑" w:hAnsi="微软雅黑" w:hint="eastAsia"/>
        </w:rPr>
        <w:t>通告</w:t>
      </w:r>
      <w:r>
        <w:rPr>
          <w:rFonts w:ascii="微软雅黑" w:eastAsia="微软雅黑" w:hAnsi="微软雅黑"/>
        </w:rPr>
        <w:t>从其他方式</w:t>
      </w:r>
      <w:r>
        <w:rPr>
          <w:rFonts w:ascii="微软雅黑" w:eastAsia="微软雅黑" w:hAnsi="微软雅黑" w:hint="eastAsia"/>
        </w:rPr>
        <w:t>（如</w:t>
      </w:r>
      <w:r>
        <w:rPr>
          <w:rFonts w:ascii="微软雅黑" w:eastAsia="微软雅黑" w:hAnsi="微软雅黑"/>
        </w:rPr>
        <w:t>另一个路由选择协议</w:t>
      </w:r>
      <w:r>
        <w:rPr>
          <w:rFonts w:ascii="微软雅黑" w:eastAsia="微软雅黑" w:hAnsi="微软雅黑" w:hint="eastAsia"/>
        </w:rPr>
        <w:t>、</w:t>
      </w:r>
      <w:r>
        <w:rPr>
          <w:rFonts w:ascii="微软雅黑" w:eastAsia="微软雅黑" w:hAnsi="微软雅黑"/>
        </w:rPr>
        <w:t>静态路由或直连目标网络</w:t>
      </w:r>
      <w:r>
        <w:rPr>
          <w:rFonts w:ascii="微软雅黑" w:eastAsia="微软雅黑" w:hAnsi="微软雅黑" w:hint="eastAsia"/>
        </w:rPr>
        <w:t>）</w:t>
      </w:r>
      <w:r>
        <w:rPr>
          <w:rFonts w:ascii="微软雅黑" w:eastAsia="微软雅黑" w:hAnsi="微软雅黑"/>
        </w:rPr>
        <w:t>学习到的路由时，交换机将执行重新分配。</w:t>
      </w:r>
      <w:r>
        <w:rPr>
          <w:rFonts w:ascii="微软雅黑" w:eastAsia="微软雅黑" w:hAnsi="微软雅黑" w:hint="eastAsia"/>
        </w:rPr>
        <w:t>如果设置</w:t>
      </w:r>
      <w:r>
        <w:rPr>
          <w:rFonts w:ascii="微软雅黑" w:eastAsia="微软雅黑" w:hAnsi="微软雅黑"/>
        </w:rPr>
        <w:t>RIP进程</w:t>
      </w:r>
      <w:r>
        <w:rPr>
          <w:rFonts w:ascii="微软雅黑" w:eastAsia="微软雅黑" w:hAnsi="微软雅黑" w:hint="eastAsia"/>
        </w:rPr>
        <w:t>通告</w:t>
      </w:r>
      <w:r>
        <w:rPr>
          <w:rFonts w:ascii="微软雅黑" w:eastAsia="微软雅黑" w:hAnsi="微软雅黑"/>
        </w:rPr>
        <w:t>来自静态</w:t>
      </w:r>
      <w:r>
        <w:rPr>
          <w:rFonts w:ascii="微软雅黑" w:eastAsia="微软雅黑" w:hAnsi="微软雅黑" w:hint="eastAsia"/>
        </w:rPr>
        <w:t>路由</w:t>
      </w:r>
      <w:r>
        <w:rPr>
          <w:rFonts w:ascii="微软雅黑" w:eastAsia="微软雅黑" w:hAnsi="微软雅黑"/>
        </w:rPr>
        <w:t>进程的路由</w:t>
      </w:r>
      <w:r>
        <w:rPr>
          <w:rFonts w:ascii="微软雅黑" w:eastAsia="微软雅黑" w:hAnsi="微软雅黑" w:hint="eastAsia"/>
        </w:rPr>
        <w:t>，</w:t>
      </w:r>
      <w:r>
        <w:rPr>
          <w:rFonts w:ascii="微软雅黑" w:eastAsia="微软雅黑" w:hAnsi="微软雅黑"/>
        </w:rPr>
        <w:t>这就是重新分配静态路由。IP</w:t>
      </w:r>
      <w:r>
        <w:rPr>
          <w:rFonts w:ascii="微软雅黑" w:eastAsia="微软雅黑" w:hAnsi="微软雅黑" w:hint="eastAsia"/>
        </w:rPr>
        <w:t>路由</w:t>
      </w:r>
      <w:r>
        <w:rPr>
          <w:rFonts w:ascii="微软雅黑" w:eastAsia="微软雅黑" w:hAnsi="微软雅黑"/>
        </w:rPr>
        <w:t>选择协议的能力</w:t>
      </w:r>
      <w:r>
        <w:rPr>
          <w:rFonts w:ascii="微软雅黑" w:eastAsia="微软雅黑" w:hAnsi="微软雅黑" w:hint="eastAsia"/>
        </w:rPr>
        <w:t>相差</w:t>
      </w:r>
      <w:r>
        <w:rPr>
          <w:rFonts w:ascii="微软雅黑" w:eastAsia="微软雅黑" w:hAnsi="微软雅黑"/>
        </w:rPr>
        <w:t>非常大，对路由重新分配影响最大的协议特性是度量值和管理距离的差异性。</w:t>
      </w:r>
    </w:p>
    <w:p w14:paraId="21097F61" w14:textId="77777777" w:rsidR="0076630D" w:rsidRDefault="00D7272D" w:rsidP="00B10728">
      <w:pPr>
        <w:pStyle w:val="af2"/>
        <w:numPr>
          <w:ilvl w:val="0"/>
          <w:numId w:val="251"/>
        </w:numPr>
        <w:ind w:firstLineChars="0"/>
        <w:rPr>
          <w:rFonts w:ascii="微软雅黑" w:eastAsia="微软雅黑" w:hAnsi="微软雅黑"/>
        </w:rPr>
      </w:pPr>
      <w:r>
        <w:rPr>
          <w:rFonts w:ascii="微软雅黑" w:eastAsia="微软雅黑" w:hAnsi="微软雅黑" w:hint="eastAsia"/>
        </w:rPr>
        <w:t>RIP</w:t>
      </w:r>
      <w:r>
        <w:rPr>
          <w:rFonts w:ascii="微软雅黑" w:eastAsia="微软雅黑" w:hAnsi="微软雅黑"/>
        </w:rPr>
        <w:t>默认度量值：执行路由重新分配</w:t>
      </w:r>
      <w:r>
        <w:rPr>
          <w:rFonts w:ascii="微软雅黑" w:eastAsia="微软雅黑" w:hAnsi="微软雅黑" w:hint="eastAsia"/>
        </w:rPr>
        <w:t>的</w:t>
      </w:r>
      <w:r>
        <w:rPr>
          <w:rFonts w:ascii="微软雅黑" w:eastAsia="微软雅黑" w:hAnsi="微软雅黑"/>
        </w:rPr>
        <w:t>交换机将为被重新分配的路由</w:t>
      </w:r>
      <w:r>
        <w:rPr>
          <w:rFonts w:ascii="微软雅黑" w:eastAsia="微软雅黑" w:hAnsi="微软雅黑" w:hint="eastAsia"/>
        </w:rPr>
        <w:t>指派</w:t>
      </w:r>
      <w:r>
        <w:rPr>
          <w:rFonts w:ascii="微软雅黑" w:eastAsia="微软雅黑" w:hAnsi="微软雅黑"/>
        </w:rPr>
        <w:t>度量值。</w:t>
      </w:r>
      <w:r>
        <w:rPr>
          <w:rFonts w:ascii="微软雅黑" w:eastAsia="微软雅黑" w:hAnsi="微软雅黑" w:hint="eastAsia"/>
        </w:rPr>
        <w:t>例如</w:t>
      </w:r>
      <w:r>
        <w:rPr>
          <w:rFonts w:ascii="微软雅黑" w:eastAsia="微软雅黑" w:hAnsi="微软雅黑"/>
        </w:rPr>
        <w:t>，运行RIP协议的交换机引入外部静态路由，路由器会为静态路由重新分配度量值，然后向其他运行RIP的交换机通告这些路由。</w:t>
      </w:r>
      <w:r>
        <w:rPr>
          <w:rFonts w:ascii="微软雅黑" w:eastAsia="微软雅黑" w:hAnsi="微软雅黑" w:hint="eastAsia"/>
        </w:rPr>
        <w:t>RIP</w:t>
      </w:r>
      <w:r>
        <w:rPr>
          <w:rFonts w:ascii="微软雅黑" w:eastAsia="微软雅黑" w:hAnsi="微软雅黑"/>
        </w:rPr>
        <w:t>协议在引入外部路由时，为其重新分配的度量值默认为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w:t>
      </w:r>
    </w:p>
    <w:p w14:paraId="04686F28" w14:textId="77777777" w:rsidR="0076630D" w:rsidRDefault="00D7272D" w:rsidP="00B10728">
      <w:pPr>
        <w:pStyle w:val="af2"/>
        <w:numPr>
          <w:ilvl w:val="0"/>
          <w:numId w:val="251"/>
        </w:numPr>
        <w:ind w:firstLineChars="0"/>
        <w:rPr>
          <w:rFonts w:ascii="微软雅黑" w:eastAsia="微软雅黑" w:hAnsi="微软雅黑"/>
        </w:rPr>
      </w:pPr>
      <w:r>
        <w:rPr>
          <w:rFonts w:ascii="微软雅黑" w:eastAsia="微软雅黑" w:hAnsi="微软雅黑"/>
        </w:rPr>
        <w:t>RIP管理距离：</w:t>
      </w:r>
      <w:r>
        <w:rPr>
          <w:rFonts w:ascii="微软雅黑" w:eastAsia="微软雅黑" w:hAnsi="微软雅黑" w:hint="eastAsia"/>
        </w:rPr>
        <w:t>当交换机</w:t>
      </w:r>
      <w:r>
        <w:rPr>
          <w:rFonts w:ascii="微软雅黑" w:eastAsia="微软雅黑" w:hAnsi="微软雅黑"/>
        </w:rPr>
        <w:t>正在运行多个路由选择协议，并从每个协议都学习到一条到达相同目标网络的路由。由于</w:t>
      </w:r>
      <w:r>
        <w:rPr>
          <w:rFonts w:ascii="微软雅黑" w:eastAsia="微软雅黑" w:hAnsi="微软雅黑" w:hint="eastAsia"/>
        </w:rPr>
        <w:t>每一个</w:t>
      </w:r>
      <w:r>
        <w:rPr>
          <w:rFonts w:ascii="微软雅黑" w:eastAsia="微软雅黑" w:hAnsi="微软雅黑"/>
        </w:rPr>
        <w:t>路由选择协议均使用自己的度量</w:t>
      </w:r>
      <w:r>
        <w:rPr>
          <w:rFonts w:ascii="微软雅黑" w:eastAsia="微软雅黑" w:hAnsi="微软雅黑" w:hint="eastAsia"/>
        </w:rPr>
        <w:t>定义</w:t>
      </w:r>
      <w:r>
        <w:rPr>
          <w:rFonts w:ascii="微软雅黑" w:eastAsia="微软雅黑" w:hAnsi="微软雅黑"/>
        </w:rPr>
        <w:t>最优路径，例如RIP使用跳数</w:t>
      </w:r>
      <w:r>
        <w:rPr>
          <w:rFonts w:ascii="微软雅黑" w:eastAsia="微软雅黑" w:hAnsi="微软雅黑" w:hint="eastAsia"/>
        </w:rPr>
        <w:t>。</w:t>
      </w:r>
      <w:r>
        <w:rPr>
          <w:rFonts w:ascii="微软雅黑" w:eastAsia="微软雅黑" w:hAnsi="微软雅黑"/>
        </w:rPr>
        <w:t>为了判断最优路径，各路由协议都被赋予了一个管理距离。管理距离被看作是一个可信度测度</w:t>
      </w:r>
      <w:r>
        <w:rPr>
          <w:rFonts w:ascii="微软雅黑" w:eastAsia="微软雅黑" w:hAnsi="微软雅黑" w:hint="eastAsia"/>
        </w:rPr>
        <w:t>，</w:t>
      </w:r>
      <w:r>
        <w:rPr>
          <w:rFonts w:ascii="微软雅黑" w:eastAsia="微软雅黑" w:hAnsi="微软雅黑"/>
        </w:rPr>
        <w:t>管理距离的</w:t>
      </w:r>
      <w:r>
        <w:rPr>
          <w:rFonts w:ascii="微软雅黑" w:eastAsia="微软雅黑" w:hAnsi="微软雅黑" w:hint="eastAsia"/>
        </w:rPr>
        <w:t>数值</w:t>
      </w:r>
      <w:r>
        <w:rPr>
          <w:rFonts w:ascii="微软雅黑" w:eastAsia="微软雅黑" w:hAnsi="微软雅黑"/>
        </w:rPr>
        <w:t>越小，协议的可信度越高。</w:t>
      </w:r>
      <w:r>
        <w:rPr>
          <w:rFonts w:ascii="微软雅黑" w:eastAsia="微软雅黑" w:hAnsi="微软雅黑" w:hint="eastAsia"/>
        </w:rPr>
        <w:t>其中</w:t>
      </w:r>
      <w:r>
        <w:rPr>
          <w:rFonts w:ascii="微软雅黑" w:eastAsia="微软雅黑" w:hAnsi="微软雅黑"/>
        </w:rPr>
        <w:t>，</w:t>
      </w:r>
      <w:r>
        <w:rPr>
          <w:rFonts w:ascii="微软雅黑" w:eastAsia="微软雅黑" w:hAnsi="微软雅黑" w:hint="eastAsia"/>
        </w:rPr>
        <w:t>255表示</w:t>
      </w:r>
      <w:r>
        <w:rPr>
          <w:rFonts w:ascii="微软雅黑" w:eastAsia="微软雅黑" w:hAnsi="微软雅黑"/>
        </w:rPr>
        <w:t>任何来自不可信源端的路由。RIP</w:t>
      </w:r>
      <w:r>
        <w:rPr>
          <w:rFonts w:ascii="微软雅黑" w:eastAsia="微软雅黑" w:hAnsi="微软雅黑" w:hint="eastAsia"/>
        </w:rPr>
        <w:t>管理</w:t>
      </w:r>
      <w:r>
        <w:rPr>
          <w:rFonts w:ascii="微软雅黑" w:eastAsia="微软雅黑" w:hAnsi="微软雅黑"/>
        </w:rPr>
        <w:t>距离默认</w:t>
      </w:r>
      <w:r>
        <w:rPr>
          <w:rFonts w:ascii="微软雅黑" w:eastAsia="微软雅黑" w:hAnsi="微软雅黑" w:hint="eastAsia"/>
        </w:rPr>
        <w:t>120。</w:t>
      </w:r>
    </w:p>
    <w:p w14:paraId="357CFD84" w14:textId="77777777" w:rsidR="0076630D" w:rsidRDefault="0076630D">
      <w:pPr>
        <w:rPr>
          <w:rFonts w:ascii="微软雅黑" w:eastAsia="微软雅黑" w:hAnsi="微软雅黑"/>
        </w:rPr>
      </w:pPr>
    </w:p>
    <w:p w14:paraId="17167C55" w14:textId="77777777" w:rsidR="0076630D" w:rsidRDefault="00D7272D">
      <w:pPr>
        <w:rPr>
          <w:rFonts w:ascii="微软雅黑" w:eastAsia="微软雅黑" w:hAnsi="微软雅黑"/>
        </w:rPr>
      </w:pPr>
      <w:r>
        <w:rPr>
          <w:rFonts w:ascii="微软雅黑" w:eastAsia="微软雅黑" w:hAnsi="微软雅黑" w:hint="eastAsia"/>
        </w:rPr>
        <w:t>【配置参数】</w:t>
      </w:r>
    </w:p>
    <w:p w14:paraId="54AC9860" w14:textId="77777777" w:rsidR="0076630D" w:rsidRDefault="00D7272D">
      <w:pPr>
        <w:rPr>
          <w:rFonts w:ascii="微软雅黑" w:eastAsia="微软雅黑" w:hAnsi="微软雅黑"/>
          <w:b/>
        </w:rPr>
      </w:pPr>
      <w:r>
        <w:rPr>
          <w:rFonts w:ascii="微软雅黑" w:eastAsia="微软雅黑" w:hAnsi="微软雅黑" w:hint="eastAsia"/>
          <w:b/>
        </w:rPr>
        <w:lastRenderedPageBreak/>
        <w:t>全局配置</w:t>
      </w:r>
      <w:r>
        <w:rPr>
          <w:rFonts w:ascii="微软雅黑" w:eastAsia="微软雅黑" w:hAnsi="微软雅黑"/>
          <w:b/>
        </w:rPr>
        <w:t>：</w:t>
      </w:r>
    </w:p>
    <w:p w14:paraId="7C5E905C"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RIP</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开启</w:t>
      </w:r>
      <w:r>
        <w:rPr>
          <w:rFonts w:ascii="微软雅黑" w:eastAsia="微软雅黑" w:hAnsi="微软雅黑"/>
        </w:rPr>
        <w:t>交换机的RIP功能，默认关闭。</w:t>
      </w:r>
    </w:p>
    <w:p w14:paraId="52D5126E"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rPr>
        <w:t>RIP版本：【</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使用的RIP协议版本，</w:t>
      </w:r>
      <w:r>
        <w:rPr>
          <w:rFonts w:ascii="微软雅黑" w:eastAsia="微软雅黑" w:hAnsi="微软雅黑" w:hint="eastAsia"/>
        </w:rPr>
        <w:t>选项有{</w:t>
      </w:r>
      <w:r>
        <w:rPr>
          <w:rFonts w:ascii="微软雅黑" w:eastAsia="微软雅黑" w:hAnsi="微软雅黑"/>
        </w:rPr>
        <w:t xml:space="preserve"> RIPv1 | RIPv2</w:t>
      </w:r>
      <w:r>
        <w:rPr>
          <w:rFonts w:ascii="微软雅黑" w:eastAsia="微软雅黑" w:hAnsi="微软雅黑" w:hint="eastAsia"/>
        </w:rPr>
        <w:t>}，</w:t>
      </w:r>
      <w:r>
        <w:rPr>
          <w:rFonts w:ascii="微软雅黑" w:eastAsia="微软雅黑" w:hAnsi="微软雅黑"/>
        </w:rPr>
        <w:t>默认RIPv2</w:t>
      </w:r>
      <w:r>
        <w:rPr>
          <w:rFonts w:ascii="微软雅黑" w:eastAsia="微软雅黑" w:hAnsi="微软雅黑" w:hint="eastAsia"/>
        </w:rPr>
        <w:t>。选择</w:t>
      </w:r>
      <w:r>
        <w:rPr>
          <w:rFonts w:ascii="微软雅黑" w:eastAsia="微软雅黑" w:hAnsi="微软雅黑"/>
        </w:rPr>
        <w:t>“RIPv1”</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仅发送</w:t>
      </w:r>
      <w:r>
        <w:rPr>
          <w:rFonts w:ascii="微软雅黑" w:eastAsia="微软雅黑" w:hAnsi="微软雅黑"/>
        </w:rPr>
        <w:t>和接收RIPv1</w:t>
      </w:r>
      <w:r>
        <w:rPr>
          <w:rFonts w:ascii="微软雅黑" w:eastAsia="微软雅黑" w:hAnsi="微软雅黑" w:hint="eastAsia"/>
        </w:rPr>
        <w:t>报文</w:t>
      </w:r>
      <w:r>
        <w:rPr>
          <w:rFonts w:ascii="微软雅黑" w:eastAsia="微软雅黑" w:hAnsi="微软雅黑"/>
        </w:rPr>
        <w:t>，发送报文时采用广播方式；当选择“RIPv2”</w:t>
      </w:r>
      <w:r>
        <w:rPr>
          <w:rFonts w:ascii="微软雅黑" w:eastAsia="微软雅黑" w:hAnsi="微软雅黑" w:hint="eastAsia"/>
        </w:rPr>
        <w:t>时</w:t>
      </w:r>
      <w:r>
        <w:rPr>
          <w:rFonts w:ascii="微软雅黑" w:eastAsia="微软雅黑" w:hAnsi="微软雅黑"/>
        </w:rPr>
        <w:t>，仅发送</w:t>
      </w:r>
      <w:r>
        <w:rPr>
          <w:rFonts w:ascii="微软雅黑" w:eastAsia="微软雅黑" w:hAnsi="微软雅黑" w:hint="eastAsia"/>
        </w:rPr>
        <w:t>RI</w:t>
      </w:r>
      <w:r>
        <w:rPr>
          <w:rFonts w:ascii="微软雅黑" w:eastAsia="微软雅黑" w:hAnsi="微软雅黑"/>
        </w:rPr>
        <w:t>P</w:t>
      </w:r>
      <w:r>
        <w:rPr>
          <w:rFonts w:ascii="微软雅黑" w:eastAsia="微软雅黑" w:hAnsi="微软雅黑" w:hint="eastAsia"/>
        </w:rPr>
        <w:t>v</w:t>
      </w:r>
      <w:r>
        <w:rPr>
          <w:rFonts w:ascii="微软雅黑" w:eastAsia="微软雅黑" w:hAnsi="微软雅黑"/>
        </w:rPr>
        <w:t>2</w:t>
      </w:r>
      <w:r>
        <w:rPr>
          <w:rFonts w:ascii="微软雅黑" w:eastAsia="微软雅黑" w:hAnsi="微软雅黑" w:hint="eastAsia"/>
        </w:rPr>
        <w:t>报文</w:t>
      </w:r>
      <w:r>
        <w:rPr>
          <w:rFonts w:ascii="微软雅黑" w:eastAsia="微软雅黑" w:hAnsi="微软雅黑"/>
        </w:rPr>
        <w:t>，</w:t>
      </w:r>
      <w:r>
        <w:rPr>
          <w:rFonts w:ascii="微软雅黑" w:eastAsia="微软雅黑" w:hAnsi="微软雅黑" w:hint="eastAsia"/>
        </w:rPr>
        <w:t>接收RIPv</w:t>
      </w:r>
      <w:r>
        <w:rPr>
          <w:rFonts w:ascii="微软雅黑" w:eastAsia="微软雅黑" w:hAnsi="微软雅黑"/>
        </w:rPr>
        <w:t>1</w:t>
      </w:r>
      <w:r>
        <w:rPr>
          <w:rFonts w:ascii="微软雅黑" w:eastAsia="微软雅黑" w:hAnsi="微软雅黑" w:hint="eastAsia"/>
        </w:rPr>
        <w:t>和</w:t>
      </w:r>
      <w:r>
        <w:rPr>
          <w:rFonts w:ascii="微软雅黑" w:eastAsia="微软雅黑" w:hAnsi="微软雅黑"/>
        </w:rPr>
        <w:t>RIPv2</w:t>
      </w:r>
      <w:r>
        <w:rPr>
          <w:rFonts w:ascii="微软雅黑" w:eastAsia="微软雅黑" w:hAnsi="微软雅黑" w:hint="eastAsia"/>
        </w:rPr>
        <w:t>报文</w:t>
      </w:r>
      <w:r>
        <w:rPr>
          <w:rFonts w:ascii="微软雅黑" w:eastAsia="微软雅黑" w:hAnsi="微软雅黑"/>
        </w:rPr>
        <w:t>，</w:t>
      </w:r>
      <w:r>
        <w:rPr>
          <w:rFonts w:ascii="微软雅黑" w:eastAsia="微软雅黑" w:hAnsi="微软雅黑" w:hint="eastAsia"/>
        </w:rPr>
        <w:t>发送</w:t>
      </w:r>
      <w:r>
        <w:rPr>
          <w:rFonts w:ascii="微软雅黑" w:eastAsia="微软雅黑" w:hAnsi="微软雅黑"/>
        </w:rPr>
        <w:t>报文时采用组播方式。</w:t>
      </w:r>
    </w:p>
    <w:p w14:paraId="5330ED49"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RIP</w:t>
      </w:r>
      <w:r>
        <w:rPr>
          <w:rFonts w:ascii="微软雅黑" w:eastAsia="微软雅黑" w:hAnsi="微软雅黑"/>
        </w:rPr>
        <w:t>距离：</w:t>
      </w:r>
      <w:r>
        <w:rPr>
          <w:rFonts w:ascii="微软雅黑" w:eastAsia="微软雅黑" w:hAnsi="微软雅黑" w:hint="eastAsia"/>
        </w:rPr>
        <w:t>【text文本框】设置</w:t>
      </w:r>
      <w:r>
        <w:rPr>
          <w:rFonts w:ascii="微软雅黑" w:eastAsia="微软雅黑" w:hAnsi="微软雅黑"/>
        </w:rPr>
        <w:t>RIP协议的管理距离，取值范围为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120。</w:t>
      </w:r>
    </w:p>
    <w:p w14:paraId="170BF5DE"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自动路由聚合</w:t>
      </w:r>
      <w:r>
        <w:rPr>
          <w:rFonts w:ascii="微软雅黑" w:eastAsia="微软雅黑" w:hAnsi="微软雅黑" w:hint="eastAsia"/>
          <w:color w:val="E36C0A" w:themeColor="accent6" w:themeShade="BF"/>
        </w:rPr>
        <w:t>【FP1</w:t>
      </w:r>
      <w:r>
        <w:rPr>
          <w:rFonts w:ascii="微软雅黑" w:eastAsia="微软雅黑" w:hAnsi="微软雅黑"/>
          <w:color w:val="E36C0A" w:themeColor="accent6" w:themeShade="BF"/>
        </w:rPr>
        <w:t>D阶段暂不支持</w:t>
      </w:r>
      <w:r>
        <w:rPr>
          <w:rFonts w:ascii="微软雅黑" w:eastAsia="微软雅黑" w:hAnsi="微软雅黑" w:hint="eastAsia"/>
          <w:color w:val="E36C0A" w:themeColor="accent6" w:themeShade="BF"/>
        </w:rPr>
        <w:t>】</w:t>
      </w:r>
      <w:r>
        <w:rPr>
          <w:rFonts w:ascii="微软雅黑" w:eastAsia="微软雅黑" w:hAnsi="微软雅黑"/>
        </w:rPr>
        <w:t>：</w:t>
      </w:r>
      <w:r>
        <w:rPr>
          <w:rFonts w:ascii="微软雅黑" w:eastAsia="微软雅黑" w:hAnsi="微软雅黑" w:hint="eastAsia"/>
        </w:rPr>
        <w:t>【开关】当且仅当</w:t>
      </w:r>
      <w:r>
        <w:rPr>
          <w:rFonts w:ascii="微软雅黑" w:eastAsia="微软雅黑" w:hAnsi="微软雅黑"/>
        </w:rPr>
        <w:t>RIP版本选择“RIPv2”</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设置</w:t>
      </w:r>
      <w:r>
        <w:rPr>
          <w:rFonts w:ascii="微软雅黑" w:eastAsia="微软雅黑" w:hAnsi="微软雅黑"/>
        </w:rPr>
        <w:t>是否开启路由条目的</w:t>
      </w:r>
      <w:r>
        <w:rPr>
          <w:rFonts w:ascii="微软雅黑" w:eastAsia="微软雅黑" w:hAnsi="微软雅黑" w:hint="eastAsia"/>
        </w:rPr>
        <w:t>自动</w:t>
      </w:r>
      <w:r>
        <w:rPr>
          <w:rFonts w:ascii="微软雅黑" w:eastAsia="微软雅黑" w:hAnsi="微软雅黑"/>
        </w:rPr>
        <w:t>聚合功能。开启</w:t>
      </w:r>
      <w:r>
        <w:rPr>
          <w:rFonts w:ascii="微软雅黑" w:eastAsia="微软雅黑" w:hAnsi="微软雅黑" w:hint="eastAsia"/>
        </w:rPr>
        <w:t>后，</w:t>
      </w:r>
      <w:r>
        <w:rPr>
          <w:rFonts w:ascii="微软雅黑" w:eastAsia="微软雅黑" w:hAnsi="微软雅黑"/>
        </w:rPr>
        <w:t>多条路由</w:t>
      </w:r>
      <w:r>
        <w:rPr>
          <w:rFonts w:ascii="微软雅黑" w:eastAsia="微软雅黑" w:hAnsi="微软雅黑" w:hint="eastAsia"/>
        </w:rPr>
        <w:t>条目</w:t>
      </w:r>
      <w:r>
        <w:rPr>
          <w:rFonts w:ascii="微软雅黑" w:eastAsia="微软雅黑" w:hAnsi="微软雅黑"/>
        </w:rPr>
        <w:t>在网络边界可以汇聚成一条路由条目，起到减小</w:t>
      </w:r>
      <w:r>
        <w:rPr>
          <w:rFonts w:ascii="微软雅黑" w:eastAsia="微软雅黑" w:hAnsi="微软雅黑" w:hint="eastAsia"/>
        </w:rPr>
        <w:t>发送</w:t>
      </w:r>
      <w:r>
        <w:rPr>
          <w:rFonts w:ascii="微软雅黑" w:eastAsia="微软雅黑" w:hAnsi="微软雅黑"/>
        </w:rPr>
        <w:t>的路由条目的作用</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w:t>
      </w:r>
    </w:p>
    <w:p w14:paraId="40E41227"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引入</w:t>
      </w:r>
      <w:r>
        <w:rPr>
          <w:rFonts w:ascii="微软雅黑" w:eastAsia="微软雅黑" w:hAnsi="微软雅黑"/>
        </w:rPr>
        <w:t>外部路由：</w:t>
      </w:r>
      <w:r>
        <w:rPr>
          <w:rFonts w:ascii="微软雅黑" w:eastAsia="微软雅黑" w:hAnsi="微软雅黑" w:hint="eastAsia"/>
        </w:rPr>
        <w:t>【多选】选择</w:t>
      </w:r>
      <w:r>
        <w:rPr>
          <w:rFonts w:ascii="微软雅黑" w:eastAsia="微软雅黑" w:hAnsi="微软雅黑"/>
        </w:rPr>
        <w:t>引入的外部路由类型</w:t>
      </w:r>
      <w:r>
        <w:rPr>
          <w:rFonts w:ascii="微软雅黑" w:eastAsia="微软雅黑" w:hAnsi="微软雅黑" w:hint="eastAsia"/>
        </w:rPr>
        <w:t>，</w:t>
      </w:r>
      <w:r>
        <w:rPr>
          <w:rFonts w:ascii="微软雅黑" w:eastAsia="微软雅黑" w:hAnsi="微软雅黑"/>
        </w:rPr>
        <w:t>选项有{</w:t>
      </w:r>
      <w:r>
        <w:rPr>
          <w:rFonts w:ascii="微软雅黑" w:eastAsia="微软雅黑" w:hAnsi="微软雅黑" w:hint="eastAsia"/>
        </w:rPr>
        <w:t>直连</w:t>
      </w:r>
      <w:r>
        <w:rPr>
          <w:rFonts w:ascii="微软雅黑" w:eastAsia="微软雅黑" w:hAnsi="微软雅黑"/>
        </w:rPr>
        <w:t>路由|静态路由|OSPF}</w:t>
      </w:r>
      <w:r>
        <w:rPr>
          <w:rFonts w:ascii="微软雅黑" w:eastAsia="微软雅黑" w:hAnsi="微软雅黑" w:hint="eastAsia"/>
        </w:rPr>
        <w:t>。</w:t>
      </w:r>
    </w:p>
    <w:p w14:paraId="0899271B" w14:textId="0A87E6B1" w:rsidR="0076630D" w:rsidRDefault="00D7272D" w:rsidP="00B10728">
      <w:pPr>
        <w:pStyle w:val="af2"/>
        <w:numPr>
          <w:ilvl w:val="0"/>
          <w:numId w:val="253"/>
        </w:numPr>
        <w:ind w:firstLineChars="0"/>
        <w:rPr>
          <w:rFonts w:ascii="微软雅黑" w:eastAsia="微软雅黑" w:hAnsi="微软雅黑"/>
        </w:rPr>
      </w:pPr>
      <w:r>
        <w:rPr>
          <w:rFonts w:ascii="微软雅黑" w:eastAsia="微软雅黑" w:hAnsi="微软雅黑" w:hint="eastAsia"/>
        </w:rPr>
        <w:t>引入外部路由的度量值：</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在引入外部路由时</w:t>
      </w:r>
      <w:r>
        <w:rPr>
          <w:rFonts w:ascii="微软雅黑" w:eastAsia="微软雅黑" w:hAnsi="微软雅黑" w:hint="eastAsia"/>
        </w:rPr>
        <w:t>重新分配</w:t>
      </w:r>
      <w:r>
        <w:rPr>
          <w:rFonts w:ascii="微软雅黑" w:eastAsia="微软雅黑" w:hAnsi="微软雅黑"/>
        </w:rPr>
        <w:t>的度量值，取值范围为</w:t>
      </w:r>
      <w:r w:rsidR="009C3614">
        <w:rPr>
          <w:rFonts w:ascii="微软雅黑" w:eastAsia="微软雅黑" w:hAnsi="微软雅黑"/>
        </w:rPr>
        <w:t>1</w:t>
      </w:r>
      <w:r>
        <w:rPr>
          <w:rFonts w:ascii="微软雅黑" w:eastAsia="微软雅黑" w:hAnsi="微软雅黑"/>
        </w:rPr>
        <w:t>-16</w:t>
      </w:r>
      <w:r>
        <w:rPr>
          <w:rFonts w:ascii="微软雅黑" w:eastAsia="微软雅黑" w:hAnsi="微软雅黑" w:hint="eastAsia"/>
        </w:rPr>
        <w:t>，</w:t>
      </w:r>
      <w:r>
        <w:rPr>
          <w:rFonts w:ascii="微软雅黑" w:eastAsia="微软雅黑" w:hAnsi="微软雅黑"/>
        </w:rPr>
        <w:t>默认1</w:t>
      </w:r>
      <w:r>
        <w:rPr>
          <w:rFonts w:ascii="微软雅黑" w:eastAsia="微软雅黑" w:hAnsi="微软雅黑" w:hint="eastAsia"/>
        </w:rPr>
        <w:t>。</w:t>
      </w:r>
    </w:p>
    <w:p w14:paraId="767DEE7A" w14:textId="77777777" w:rsidR="0076630D" w:rsidRDefault="00D7272D">
      <w:pPr>
        <w:pStyle w:val="af2"/>
        <w:ind w:left="1260"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每个外部路由</w:t>
      </w:r>
      <w:r>
        <w:rPr>
          <w:rFonts w:ascii="微软雅黑" w:eastAsia="微软雅黑" w:hAnsi="微软雅黑"/>
        </w:rPr>
        <w:t>类型</w:t>
      </w:r>
      <w:r>
        <w:rPr>
          <w:rFonts w:ascii="微软雅黑" w:eastAsia="微软雅黑" w:hAnsi="微软雅黑" w:hint="eastAsia"/>
        </w:rPr>
        <w:t>单独设置</w:t>
      </w:r>
      <w:r>
        <w:rPr>
          <w:rFonts w:ascii="微软雅黑" w:eastAsia="微软雅黑" w:hAnsi="微软雅黑"/>
        </w:rPr>
        <w:t>度量值。</w:t>
      </w:r>
    </w:p>
    <w:p w14:paraId="5832BCF3"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定时器</w:t>
      </w:r>
      <w:r>
        <w:rPr>
          <w:rFonts w:ascii="微软雅黑" w:eastAsia="微软雅黑" w:hAnsi="微软雅黑"/>
        </w:rPr>
        <w:t>：</w:t>
      </w:r>
    </w:p>
    <w:p w14:paraId="2D878F38" w14:textId="77777777" w:rsidR="0076630D" w:rsidRDefault="00D7272D" w:rsidP="00B10728">
      <w:pPr>
        <w:pStyle w:val="af2"/>
        <w:numPr>
          <w:ilvl w:val="0"/>
          <w:numId w:val="254"/>
        </w:numPr>
        <w:ind w:firstLineChars="0"/>
        <w:rPr>
          <w:rFonts w:ascii="微软雅黑" w:eastAsia="微软雅黑" w:hAnsi="微软雅黑"/>
        </w:rPr>
      </w:pPr>
      <w:r>
        <w:rPr>
          <w:rFonts w:ascii="微软雅黑" w:eastAsia="微软雅黑" w:hAnsi="微软雅黑" w:hint="eastAsia"/>
        </w:rPr>
        <w:t>更新定时器 (秒)</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RIP发送更新报文的时间间隔，取值范围为5-2147483647</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30秒</w:t>
      </w:r>
      <w:r>
        <w:rPr>
          <w:rFonts w:ascii="微软雅黑" w:eastAsia="微软雅黑" w:hAnsi="微软雅黑"/>
        </w:rPr>
        <w:t>。</w:t>
      </w:r>
    </w:p>
    <w:p w14:paraId="448E221F" w14:textId="77777777" w:rsidR="0076630D" w:rsidRDefault="00D7272D" w:rsidP="00B10728">
      <w:pPr>
        <w:pStyle w:val="af2"/>
        <w:numPr>
          <w:ilvl w:val="0"/>
          <w:numId w:val="254"/>
        </w:numPr>
        <w:ind w:firstLineChars="0"/>
        <w:rPr>
          <w:rFonts w:ascii="微软雅黑" w:eastAsia="微软雅黑" w:hAnsi="微软雅黑"/>
        </w:rPr>
      </w:pPr>
      <w:r>
        <w:rPr>
          <w:rFonts w:ascii="微软雅黑" w:eastAsia="微软雅黑" w:hAnsi="微软雅黑" w:hint="eastAsia"/>
        </w:rPr>
        <w:t>老化定时器 (秒)：【text文本框】设置</w:t>
      </w:r>
      <w:r>
        <w:rPr>
          <w:rFonts w:ascii="微软雅黑" w:eastAsia="微软雅黑" w:hAnsi="微软雅黑"/>
        </w:rPr>
        <w:t>路由条目的有效期</w:t>
      </w:r>
      <w:r>
        <w:rPr>
          <w:rFonts w:ascii="微软雅黑" w:eastAsia="微软雅黑" w:hAnsi="微软雅黑" w:hint="eastAsia"/>
        </w:rPr>
        <w:t>。</w:t>
      </w:r>
      <w:r>
        <w:rPr>
          <w:rFonts w:ascii="微软雅黑" w:eastAsia="微软雅黑" w:hAnsi="微软雅黑"/>
        </w:rPr>
        <w:t>如果在</w:t>
      </w:r>
      <w:r>
        <w:rPr>
          <w:rFonts w:ascii="微软雅黑" w:eastAsia="微软雅黑" w:hAnsi="微软雅黑" w:hint="eastAsia"/>
        </w:rPr>
        <w:t>此</w:t>
      </w:r>
      <w:r>
        <w:rPr>
          <w:rFonts w:ascii="微软雅黑" w:eastAsia="微软雅黑" w:hAnsi="微软雅黑"/>
        </w:rPr>
        <w:t>时间段内该条目未被更新，</w:t>
      </w:r>
      <w:r>
        <w:rPr>
          <w:rFonts w:ascii="微软雅黑" w:eastAsia="微软雅黑" w:hAnsi="微软雅黑" w:hint="eastAsia"/>
        </w:rPr>
        <w:t>则</w:t>
      </w:r>
      <w:r>
        <w:rPr>
          <w:rFonts w:ascii="微软雅黑" w:eastAsia="微软雅黑" w:hAnsi="微软雅黑"/>
        </w:rPr>
        <w:t>该条目的</w:t>
      </w:r>
      <w:r>
        <w:rPr>
          <w:rFonts w:ascii="微软雅黑" w:eastAsia="微软雅黑" w:hAnsi="微软雅黑" w:hint="eastAsia"/>
        </w:rPr>
        <w:t>跳数</w:t>
      </w:r>
      <w:r>
        <w:rPr>
          <w:rFonts w:ascii="微软雅黑" w:eastAsia="微软雅黑" w:hAnsi="微软雅黑"/>
        </w:rPr>
        <w:t>将被设置为</w:t>
      </w:r>
      <w:r>
        <w:rPr>
          <w:rFonts w:ascii="微软雅黑" w:eastAsia="微软雅黑" w:hAnsi="微软雅黑" w:hint="eastAsia"/>
        </w:rPr>
        <w:t>16，</w:t>
      </w:r>
      <w:r>
        <w:rPr>
          <w:rFonts w:ascii="微软雅黑" w:eastAsia="微软雅黑" w:hAnsi="微软雅黑"/>
        </w:rPr>
        <w:t>即目的网络不可达</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5</w:t>
      </w:r>
      <w:r>
        <w:rPr>
          <w:rFonts w:ascii="微软雅黑" w:eastAsia="微软雅黑" w:hAnsi="微软雅黑"/>
        </w:rPr>
        <w:t>-2147483647</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180秒</w:t>
      </w:r>
      <w:r>
        <w:rPr>
          <w:rFonts w:ascii="微软雅黑" w:eastAsia="微软雅黑" w:hAnsi="微软雅黑"/>
        </w:rPr>
        <w:t>。</w:t>
      </w:r>
    </w:p>
    <w:p w14:paraId="1BBFE3BE" w14:textId="77777777" w:rsidR="0076630D" w:rsidRDefault="00D7272D" w:rsidP="00B10728">
      <w:pPr>
        <w:pStyle w:val="af2"/>
        <w:numPr>
          <w:ilvl w:val="0"/>
          <w:numId w:val="254"/>
        </w:numPr>
        <w:ind w:firstLineChars="0"/>
        <w:rPr>
          <w:rFonts w:ascii="微软雅黑" w:eastAsia="微软雅黑" w:hAnsi="微软雅黑"/>
        </w:rPr>
      </w:pPr>
      <w:r>
        <w:rPr>
          <w:rFonts w:ascii="微软雅黑" w:eastAsia="微软雅黑" w:hAnsi="微软雅黑" w:hint="eastAsia"/>
        </w:rPr>
        <w:lastRenderedPageBreak/>
        <w:t>垃圾收集定时器 (秒)：【text文本框】如果</w:t>
      </w:r>
      <w:r>
        <w:rPr>
          <w:rFonts w:ascii="微软雅黑" w:eastAsia="微软雅黑" w:hAnsi="微软雅黑"/>
        </w:rPr>
        <w:t>垃圾收集</w:t>
      </w:r>
      <w:r>
        <w:rPr>
          <w:rFonts w:ascii="微软雅黑" w:eastAsia="微软雅黑" w:hAnsi="微软雅黑" w:hint="eastAsia"/>
        </w:rPr>
        <w:t>定时器超时</w:t>
      </w:r>
      <w:r>
        <w:rPr>
          <w:rFonts w:ascii="微软雅黑" w:eastAsia="微软雅黑" w:hAnsi="微软雅黑"/>
        </w:rPr>
        <w:t>，不可达路由没有</w:t>
      </w:r>
      <w:r>
        <w:rPr>
          <w:rFonts w:ascii="微软雅黑" w:eastAsia="微软雅黑" w:hAnsi="微软雅黑" w:hint="eastAsia"/>
        </w:rPr>
        <w:t>收</w:t>
      </w:r>
      <w:r>
        <w:rPr>
          <w:rFonts w:ascii="微软雅黑" w:eastAsia="微软雅黑" w:hAnsi="微软雅黑"/>
        </w:rPr>
        <w:t>到来自同一邻居的更新报文，则该路由将从RIP路由表</w:t>
      </w:r>
      <w:r>
        <w:rPr>
          <w:rFonts w:ascii="微软雅黑" w:eastAsia="微软雅黑" w:hAnsi="微软雅黑" w:hint="eastAsia"/>
        </w:rPr>
        <w:t>中</w:t>
      </w:r>
      <w:r>
        <w:rPr>
          <w:rFonts w:ascii="微软雅黑" w:eastAsia="微软雅黑" w:hAnsi="微软雅黑"/>
        </w:rPr>
        <w:t>彻底删除。</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5-2147483647的</w:t>
      </w:r>
      <w:r>
        <w:rPr>
          <w:rFonts w:ascii="微软雅黑" w:eastAsia="微软雅黑" w:hAnsi="微软雅黑"/>
        </w:rPr>
        <w:t>整数，默认</w:t>
      </w:r>
      <w:r>
        <w:rPr>
          <w:rFonts w:ascii="微软雅黑" w:eastAsia="微软雅黑" w:hAnsi="微软雅黑" w:hint="eastAsia"/>
        </w:rPr>
        <w:t>120秒</w:t>
      </w:r>
      <w:r>
        <w:rPr>
          <w:rFonts w:ascii="微软雅黑" w:eastAsia="微软雅黑" w:hAnsi="微软雅黑"/>
        </w:rPr>
        <w:t>。</w:t>
      </w:r>
    </w:p>
    <w:p w14:paraId="2B90B9C1" w14:textId="77777777" w:rsidR="0076630D" w:rsidRDefault="0076630D">
      <w:pPr>
        <w:rPr>
          <w:rFonts w:ascii="微软雅黑" w:eastAsia="微软雅黑" w:hAnsi="微软雅黑"/>
        </w:rPr>
      </w:pPr>
    </w:p>
    <w:p w14:paraId="79FA59D2" w14:textId="512D16B4" w:rsidR="00FB3D3A" w:rsidRDefault="00FB3D3A">
      <w:pPr>
        <w:rPr>
          <w:rFonts w:ascii="微软雅黑" w:eastAsia="微软雅黑" w:hAnsi="微软雅黑"/>
        </w:rPr>
      </w:pPr>
      <w:r>
        <w:rPr>
          <w:rFonts w:ascii="微软雅黑" w:eastAsia="微软雅黑" w:hAnsi="微软雅黑" w:hint="eastAsia"/>
        </w:rPr>
        <w:t>全局</w:t>
      </w:r>
      <w:r>
        <w:rPr>
          <w:rFonts w:ascii="微软雅黑" w:eastAsia="微软雅黑" w:hAnsi="微软雅黑"/>
        </w:rPr>
        <w:t>RIP运行</w:t>
      </w:r>
      <w:r>
        <w:rPr>
          <w:rFonts w:ascii="微软雅黑" w:eastAsia="微软雅黑" w:hAnsi="微软雅黑" w:hint="eastAsia"/>
        </w:rPr>
        <w:t>状态：</w:t>
      </w:r>
      <w:r w:rsidR="0069782B">
        <w:rPr>
          <w:rFonts w:ascii="微软雅黑" w:eastAsia="微软雅黑" w:hAnsi="微软雅黑" w:hint="eastAsia"/>
        </w:rPr>
        <w:t>支持刷新</w:t>
      </w:r>
    </w:p>
    <w:p w14:paraId="3C3757EC" w14:textId="70E0C2A6" w:rsidR="00FB3D3A" w:rsidRPr="00FB3D3A" w:rsidRDefault="00FB3D3A" w:rsidP="006478EB">
      <w:pPr>
        <w:pStyle w:val="af2"/>
        <w:numPr>
          <w:ilvl w:val="0"/>
          <w:numId w:val="555"/>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RIP</w:t>
      </w:r>
      <w:r>
        <w:rPr>
          <w:rFonts w:ascii="微软雅黑" w:eastAsia="微软雅黑" w:hAnsi="微软雅黑" w:hint="eastAsia"/>
        </w:rPr>
        <w:t>运行</w:t>
      </w:r>
      <w:r>
        <w:rPr>
          <w:rFonts w:ascii="微软雅黑" w:eastAsia="微软雅黑" w:hAnsi="微软雅黑"/>
        </w:rPr>
        <w:t>信息，以大文本框显示，内容</w:t>
      </w:r>
      <w:r>
        <w:rPr>
          <w:rFonts w:ascii="微软雅黑" w:eastAsia="微软雅黑" w:hAnsi="微软雅黑" w:hint="eastAsia"/>
        </w:rPr>
        <w:t>直接</w:t>
      </w:r>
      <w:r>
        <w:rPr>
          <w:rFonts w:ascii="微软雅黑" w:eastAsia="微软雅黑" w:hAnsi="微软雅黑"/>
        </w:rPr>
        <w:t>由底层提供</w:t>
      </w:r>
      <w:r>
        <w:rPr>
          <w:rFonts w:ascii="微软雅黑" w:eastAsia="微软雅黑" w:hAnsi="微软雅黑" w:hint="eastAsia"/>
        </w:rPr>
        <w:t>，</w:t>
      </w:r>
      <w:r>
        <w:rPr>
          <w:rFonts w:ascii="微软雅黑" w:eastAsia="微软雅黑" w:hAnsi="微软雅黑"/>
        </w:rPr>
        <w:t>诸如：</w:t>
      </w:r>
    </w:p>
    <w:p w14:paraId="1454D968" w14:textId="62037F5C" w:rsidR="00FB3D3A" w:rsidRPr="00FB3D3A" w:rsidRDefault="00FB3D3A">
      <w:pPr>
        <w:rPr>
          <w:rFonts w:ascii="微软雅黑" w:eastAsia="微软雅黑" w:hAnsi="微软雅黑"/>
        </w:rPr>
      </w:pPr>
      <w:r w:rsidRPr="0062092F">
        <w:rPr>
          <w:rFonts w:ascii="微软雅黑" w:eastAsia="微软雅黑" w:hAnsi="微软雅黑"/>
          <w:noProof/>
        </w:rPr>
        <mc:AlternateContent>
          <mc:Choice Requires="wps">
            <w:drawing>
              <wp:anchor distT="0" distB="0" distL="114300" distR="114300" simplePos="0" relativeHeight="251661312" behindDoc="0" locked="0" layoutInCell="1" allowOverlap="1" wp14:anchorId="3B39C477" wp14:editId="6CD189B0">
                <wp:simplePos x="0" y="0"/>
                <wp:positionH relativeFrom="column">
                  <wp:posOffset>-17060</wp:posOffset>
                </wp:positionH>
                <wp:positionV relativeFrom="paragraph">
                  <wp:posOffset>106453</wp:posOffset>
                </wp:positionV>
                <wp:extent cx="5158854" cy="3289110"/>
                <wp:effectExtent l="0" t="0" r="22860" b="26035"/>
                <wp:wrapNone/>
                <wp:docPr id="7" name="矩形 7"/>
                <wp:cNvGraphicFramePr/>
                <a:graphic xmlns:a="http://schemas.openxmlformats.org/drawingml/2006/main">
                  <a:graphicData uri="http://schemas.microsoft.com/office/word/2010/wordprocessingShape">
                    <wps:wsp>
                      <wps:cNvSpPr/>
                      <wps:spPr>
                        <a:xfrm>
                          <a:off x="0" y="0"/>
                          <a:ext cx="5158854" cy="328911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B1CA1" w14:textId="77777777" w:rsidR="003B6945" w:rsidRPr="00153CDE" w:rsidRDefault="003B6945" w:rsidP="00FB3D3A">
                            <w:pPr>
                              <w:rPr>
                                <w:color w:val="0D0D0D" w:themeColor="text1" w:themeTint="F2"/>
                              </w:rPr>
                            </w:pPr>
                            <w:r w:rsidRPr="00153CDE">
                              <w:rPr>
                                <w:color w:val="0D0D0D" w:themeColor="text1" w:themeTint="F2"/>
                              </w:rPr>
                              <w:t>Routing Protocol is "rip"</w:t>
                            </w:r>
                          </w:p>
                          <w:p w14:paraId="68E623B4" w14:textId="77777777" w:rsidR="003B6945" w:rsidRPr="00153CDE" w:rsidRDefault="003B6945" w:rsidP="00FB3D3A">
                            <w:pPr>
                              <w:rPr>
                                <w:color w:val="0D0D0D" w:themeColor="text1" w:themeTint="F2"/>
                              </w:rPr>
                            </w:pPr>
                            <w:r w:rsidRPr="00153CDE">
                              <w:rPr>
                                <w:color w:val="0D0D0D" w:themeColor="text1" w:themeTint="F2"/>
                              </w:rPr>
                              <w:t xml:space="preserve">  Sending updates every 30 seconds with +/-50%, next due in 15 seconds</w:t>
                            </w:r>
                          </w:p>
                          <w:p w14:paraId="5FF49AB6" w14:textId="77777777" w:rsidR="003B6945" w:rsidRPr="00153CDE" w:rsidRDefault="003B6945" w:rsidP="00FB3D3A">
                            <w:pPr>
                              <w:rPr>
                                <w:color w:val="0D0D0D" w:themeColor="text1" w:themeTint="F2"/>
                              </w:rPr>
                            </w:pPr>
                            <w:r w:rsidRPr="00153CDE">
                              <w:rPr>
                                <w:color w:val="0D0D0D" w:themeColor="text1" w:themeTint="F2"/>
                              </w:rPr>
                              <w:t xml:space="preserve">  Timeout after 180 seconds, garbage collect after 120 seconds</w:t>
                            </w:r>
                          </w:p>
                          <w:p w14:paraId="45E02EA7" w14:textId="77777777" w:rsidR="003B6945" w:rsidRPr="00153CDE" w:rsidRDefault="003B6945" w:rsidP="00FB3D3A">
                            <w:pPr>
                              <w:rPr>
                                <w:color w:val="0D0D0D" w:themeColor="text1" w:themeTint="F2"/>
                              </w:rPr>
                            </w:pPr>
                            <w:r w:rsidRPr="00153CDE">
                              <w:rPr>
                                <w:color w:val="0D0D0D" w:themeColor="text1" w:themeTint="F2"/>
                              </w:rPr>
                              <w:t xml:space="preserve">  Outgoing update filter list for all interface is not set</w:t>
                            </w:r>
                          </w:p>
                          <w:p w14:paraId="446AA425" w14:textId="77777777" w:rsidR="003B6945" w:rsidRPr="00153CDE" w:rsidRDefault="003B6945" w:rsidP="00FB3D3A">
                            <w:pPr>
                              <w:rPr>
                                <w:color w:val="0D0D0D" w:themeColor="text1" w:themeTint="F2"/>
                              </w:rPr>
                            </w:pPr>
                            <w:r w:rsidRPr="00153CDE">
                              <w:rPr>
                                <w:color w:val="0D0D0D" w:themeColor="text1" w:themeTint="F2"/>
                              </w:rPr>
                              <w:t xml:space="preserve">  Incoming update filter list for all interface is not set</w:t>
                            </w:r>
                          </w:p>
                          <w:p w14:paraId="4A27F35C" w14:textId="77777777" w:rsidR="003B6945" w:rsidRPr="00153CDE" w:rsidRDefault="003B6945" w:rsidP="00FB3D3A">
                            <w:pPr>
                              <w:rPr>
                                <w:color w:val="0D0D0D" w:themeColor="text1" w:themeTint="F2"/>
                              </w:rPr>
                            </w:pPr>
                            <w:r w:rsidRPr="00153CDE">
                              <w:rPr>
                                <w:color w:val="0D0D0D" w:themeColor="text1" w:themeTint="F2"/>
                              </w:rPr>
                              <w:t xml:space="preserve">  Default redistribution metric is 1</w:t>
                            </w:r>
                          </w:p>
                          <w:p w14:paraId="79AFFB0B" w14:textId="77777777" w:rsidR="003B6945" w:rsidRPr="00153CDE" w:rsidRDefault="003B6945" w:rsidP="00FB3D3A">
                            <w:pPr>
                              <w:rPr>
                                <w:color w:val="0D0D0D" w:themeColor="text1" w:themeTint="F2"/>
                              </w:rPr>
                            </w:pPr>
                            <w:r w:rsidRPr="00153CDE">
                              <w:rPr>
                                <w:color w:val="0D0D0D" w:themeColor="text1" w:themeTint="F2"/>
                              </w:rPr>
                              <w:t xml:space="preserve">  Redistributing:</w:t>
                            </w:r>
                          </w:p>
                          <w:p w14:paraId="6F3EC10A" w14:textId="77777777" w:rsidR="003B6945" w:rsidRPr="00153CDE" w:rsidRDefault="003B6945" w:rsidP="00FB3D3A">
                            <w:pPr>
                              <w:rPr>
                                <w:color w:val="0D0D0D" w:themeColor="text1" w:themeTint="F2"/>
                              </w:rPr>
                            </w:pPr>
                            <w:r w:rsidRPr="00153CDE">
                              <w:rPr>
                                <w:color w:val="0D0D0D" w:themeColor="text1" w:themeTint="F2"/>
                              </w:rPr>
                              <w:t xml:space="preserve">  Default version control: send version 2, receive version 2 </w:t>
                            </w:r>
                          </w:p>
                          <w:p w14:paraId="55809A23" w14:textId="77777777" w:rsidR="003B6945" w:rsidRPr="00153CDE" w:rsidRDefault="003B6945" w:rsidP="00FB3D3A">
                            <w:pPr>
                              <w:rPr>
                                <w:color w:val="0D0D0D" w:themeColor="text1" w:themeTint="F2"/>
                              </w:rPr>
                            </w:pPr>
                            <w:r w:rsidRPr="00153CDE">
                              <w:rPr>
                                <w:color w:val="0D0D0D" w:themeColor="text1" w:themeTint="F2"/>
                              </w:rPr>
                              <w:t xml:space="preserve">    Interface        Send  Recv   Key-chain</w:t>
                            </w:r>
                          </w:p>
                          <w:p w14:paraId="41A61425" w14:textId="77777777" w:rsidR="003B6945" w:rsidRPr="00153CDE" w:rsidRDefault="003B6945" w:rsidP="00FB3D3A">
                            <w:pPr>
                              <w:rPr>
                                <w:color w:val="0D0D0D" w:themeColor="text1" w:themeTint="F2"/>
                              </w:rPr>
                            </w:pPr>
                            <w:r w:rsidRPr="00153CDE">
                              <w:rPr>
                                <w:color w:val="0D0D0D" w:themeColor="text1" w:themeTint="F2"/>
                              </w:rPr>
                              <w:t xml:space="preserve">    vlan200          2     2      </w:t>
                            </w:r>
                          </w:p>
                          <w:p w14:paraId="1B5FAAB5" w14:textId="77777777" w:rsidR="003B6945" w:rsidRPr="00153CDE" w:rsidRDefault="003B6945" w:rsidP="00FB3D3A">
                            <w:pPr>
                              <w:rPr>
                                <w:color w:val="0D0D0D" w:themeColor="text1" w:themeTint="F2"/>
                              </w:rPr>
                            </w:pPr>
                            <w:r w:rsidRPr="00153CDE">
                              <w:rPr>
                                <w:color w:val="0D0D0D" w:themeColor="text1" w:themeTint="F2"/>
                              </w:rPr>
                              <w:t xml:space="preserve">  Routing for Networks:</w:t>
                            </w:r>
                          </w:p>
                          <w:p w14:paraId="40249E5F" w14:textId="77777777" w:rsidR="003B6945" w:rsidRPr="00153CDE" w:rsidRDefault="003B6945" w:rsidP="00FB3D3A">
                            <w:pPr>
                              <w:rPr>
                                <w:color w:val="0D0D0D" w:themeColor="text1" w:themeTint="F2"/>
                              </w:rPr>
                            </w:pPr>
                            <w:r w:rsidRPr="00153CDE">
                              <w:rPr>
                                <w:color w:val="0D0D0D" w:themeColor="text1" w:themeTint="F2"/>
                              </w:rPr>
                              <w:t xml:space="preserve">    vlan200</w:t>
                            </w:r>
                          </w:p>
                          <w:p w14:paraId="57DC7A54" w14:textId="77777777" w:rsidR="003B6945" w:rsidRPr="00153CDE" w:rsidRDefault="003B6945" w:rsidP="00FB3D3A">
                            <w:pPr>
                              <w:rPr>
                                <w:color w:val="0D0D0D" w:themeColor="text1" w:themeTint="F2"/>
                              </w:rPr>
                            </w:pPr>
                            <w:r w:rsidRPr="00153CDE">
                              <w:rPr>
                                <w:color w:val="0D0D0D" w:themeColor="text1" w:themeTint="F2"/>
                              </w:rPr>
                              <w:t xml:space="preserve">  Routing Information Sources:</w:t>
                            </w:r>
                          </w:p>
                          <w:p w14:paraId="404DBDDC" w14:textId="77777777" w:rsidR="003B6945" w:rsidRPr="00153CDE" w:rsidRDefault="003B6945" w:rsidP="00FB3D3A">
                            <w:pPr>
                              <w:rPr>
                                <w:color w:val="0D0D0D" w:themeColor="text1" w:themeTint="F2"/>
                              </w:rPr>
                            </w:pPr>
                            <w:r w:rsidRPr="00153CDE">
                              <w:rPr>
                                <w:color w:val="0D0D0D" w:themeColor="text1" w:themeTint="F2"/>
                              </w:rPr>
                              <w:t xml:space="preserve">    Gateway          BadPackets BadRoutes  Distance Last Update</w:t>
                            </w:r>
                          </w:p>
                          <w:p w14:paraId="0179767E" w14:textId="77777777" w:rsidR="003B6945" w:rsidRPr="00153CDE" w:rsidRDefault="003B6945" w:rsidP="00FB3D3A">
                            <w:pPr>
                              <w:rPr>
                                <w:color w:val="0D0D0D" w:themeColor="text1" w:themeTint="F2"/>
                              </w:rPr>
                            </w:pPr>
                            <w:r w:rsidRPr="00153CDE">
                              <w:rPr>
                                <w:color w:val="0D0D0D" w:themeColor="text1" w:themeTint="F2"/>
                              </w:rPr>
                              <w:t xml:space="preserve">    78.11.78.11              0         0       120   00:00:06</w:t>
                            </w:r>
                          </w:p>
                          <w:p w14:paraId="21B6C42F" w14:textId="2BC383E3" w:rsidR="003B6945" w:rsidRPr="00153CDE" w:rsidRDefault="003B6945" w:rsidP="00FB3D3A">
                            <w:pPr>
                              <w:rPr>
                                <w:color w:val="0D0D0D" w:themeColor="text1" w:themeTint="F2"/>
                              </w:rPr>
                            </w:pPr>
                            <w:r w:rsidRPr="00153CDE">
                              <w:rPr>
                                <w:color w:val="0D0D0D" w:themeColor="text1" w:themeTint="F2"/>
                              </w:rPr>
                              <w:t xml:space="preserve">  Distance: (default is 120)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9C477" id="矩形 7" o:spid="_x0000_s1026" style="position:absolute;left:0;text-align:left;margin-left:-1.35pt;margin-top:8.4pt;width:406.2pt;height:25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" filled="f" strokecolor="black [3213]" strokeweight=".25pt">
                <v:textbox>
                  <w:txbxContent>
                    <w:p w14:paraId="58DB1CA1" w14:textId="77777777" w:rsidR="003B6945" w:rsidRPr="00153CDE" w:rsidRDefault="003B6945" w:rsidP="00FB3D3A">
                      <w:pPr>
                        <w:rPr>
                          <w:color w:val="0D0D0D" w:themeColor="text1" w:themeTint="F2"/>
                        </w:rPr>
                      </w:pPr>
                      <w:r w:rsidRPr="00153CDE">
                        <w:rPr>
                          <w:color w:val="0D0D0D" w:themeColor="text1" w:themeTint="F2"/>
                        </w:rPr>
                        <w:t>Routing Protocol is "rip"</w:t>
                      </w:r>
                    </w:p>
                    <w:p w14:paraId="68E623B4" w14:textId="77777777" w:rsidR="003B6945" w:rsidRPr="00153CDE" w:rsidRDefault="003B6945" w:rsidP="00FB3D3A">
                      <w:pPr>
                        <w:rPr>
                          <w:color w:val="0D0D0D" w:themeColor="text1" w:themeTint="F2"/>
                        </w:rPr>
                      </w:pPr>
                      <w:r w:rsidRPr="00153CDE">
                        <w:rPr>
                          <w:color w:val="0D0D0D" w:themeColor="text1" w:themeTint="F2"/>
                        </w:rPr>
                        <w:t xml:space="preserve">  Sending updates every 30 seconds with +/-50%, next due in 15 seconds</w:t>
                      </w:r>
                    </w:p>
                    <w:p w14:paraId="5FF49AB6" w14:textId="77777777" w:rsidR="003B6945" w:rsidRPr="00153CDE" w:rsidRDefault="003B6945" w:rsidP="00FB3D3A">
                      <w:pPr>
                        <w:rPr>
                          <w:color w:val="0D0D0D" w:themeColor="text1" w:themeTint="F2"/>
                        </w:rPr>
                      </w:pPr>
                      <w:r w:rsidRPr="00153CDE">
                        <w:rPr>
                          <w:color w:val="0D0D0D" w:themeColor="text1" w:themeTint="F2"/>
                        </w:rPr>
                        <w:t xml:space="preserve">  Timeout after 180 seconds, garbage collect after 120 seconds</w:t>
                      </w:r>
                    </w:p>
                    <w:p w14:paraId="45E02EA7" w14:textId="77777777" w:rsidR="003B6945" w:rsidRPr="00153CDE" w:rsidRDefault="003B6945" w:rsidP="00FB3D3A">
                      <w:pPr>
                        <w:rPr>
                          <w:color w:val="0D0D0D" w:themeColor="text1" w:themeTint="F2"/>
                        </w:rPr>
                      </w:pPr>
                      <w:r w:rsidRPr="00153CDE">
                        <w:rPr>
                          <w:color w:val="0D0D0D" w:themeColor="text1" w:themeTint="F2"/>
                        </w:rPr>
                        <w:t xml:space="preserve">  Outgoing update filter list for all interface is not set</w:t>
                      </w:r>
                    </w:p>
                    <w:p w14:paraId="446AA425" w14:textId="77777777" w:rsidR="003B6945" w:rsidRPr="00153CDE" w:rsidRDefault="003B6945" w:rsidP="00FB3D3A">
                      <w:pPr>
                        <w:rPr>
                          <w:color w:val="0D0D0D" w:themeColor="text1" w:themeTint="F2"/>
                        </w:rPr>
                      </w:pPr>
                      <w:r w:rsidRPr="00153CDE">
                        <w:rPr>
                          <w:color w:val="0D0D0D" w:themeColor="text1" w:themeTint="F2"/>
                        </w:rPr>
                        <w:t xml:space="preserve">  Incoming update filter list for all interface is not set</w:t>
                      </w:r>
                    </w:p>
                    <w:p w14:paraId="4A27F35C" w14:textId="77777777" w:rsidR="003B6945" w:rsidRPr="00153CDE" w:rsidRDefault="003B6945" w:rsidP="00FB3D3A">
                      <w:pPr>
                        <w:rPr>
                          <w:color w:val="0D0D0D" w:themeColor="text1" w:themeTint="F2"/>
                        </w:rPr>
                      </w:pPr>
                      <w:r w:rsidRPr="00153CDE">
                        <w:rPr>
                          <w:color w:val="0D0D0D" w:themeColor="text1" w:themeTint="F2"/>
                        </w:rPr>
                        <w:t xml:space="preserve">  Default redistribution metric is 1</w:t>
                      </w:r>
                    </w:p>
                    <w:p w14:paraId="79AFFB0B" w14:textId="77777777" w:rsidR="003B6945" w:rsidRPr="00153CDE" w:rsidRDefault="003B6945" w:rsidP="00FB3D3A">
                      <w:pPr>
                        <w:rPr>
                          <w:color w:val="0D0D0D" w:themeColor="text1" w:themeTint="F2"/>
                        </w:rPr>
                      </w:pPr>
                      <w:r w:rsidRPr="00153CDE">
                        <w:rPr>
                          <w:color w:val="0D0D0D" w:themeColor="text1" w:themeTint="F2"/>
                        </w:rPr>
                        <w:t xml:space="preserve">  Redistributing:</w:t>
                      </w:r>
                    </w:p>
                    <w:p w14:paraId="6F3EC10A" w14:textId="77777777" w:rsidR="003B6945" w:rsidRPr="00153CDE" w:rsidRDefault="003B6945" w:rsidP="00FB3D3A">
                      <w:pPr>
                        <w:rPr>
                          <w:color w:val="0D0D0D" w:themeColor="text1" w:themeTint="F2"/>
                        </w:rPr>
                      </w:pPr>
                      <w:r w:rsidRPr="00153CDE">
                        <w:rPr>
                          <w:color w:val="0D0D0D" w:themeColor="text1" w:themeTint="F2"/>
                        </w:rPr>
                        <w:t xml:space="preserve">  Default version control: send version 2, receive version 2 </w:t>
                      </w:r>
                    </w:p>
                    <w:p w14:paraId="55809A23" w14:textId="77777777" w:rsidR="003B6945" w:rsidRPr="00153CDE" w:rsidRDefault="003B6945" w:rsidP="00FB3D3A">
                      <w:pPr>
                        <w:rPr>
                          <w:color w:val="0D0D0D" w:themeColor="text1" w:themeTint="F2"/>
                        </w:rPr>
                      </w:pPr>
                      <w:r w:rsidRPr="00153CDE">
                        <w:rPr>
                          <w:color w:val="0D0D0D" w:themeColor="text1" w:themeTint="F2"/>
                        </w:rPr>
                        <w:t xml:space="preserve">    Interface        Send  Recv   Key-chain</w:t>
                      </w:r>
                    </w:p>
                    <w:p w14:paraId="41A61425" w14:textId="77777777" w:rsidR="003B6945" w:rsidRPr="00153CDE" w:rsidRDefault="003B6945" w:rsidP="00FB3D3A">
                      <w:pPr>
                        <w:rPr>
                          <w:color w:val="0D0D0D" w:themeColor="text1" w:themeTint="F2"/>
                        </w:rPr>
                      </w:pPr>
                      <w:r w:rsidRPr="00153CDE">
                        <w:rPr>
                          <w:color w:val="0D0D0D" w:themeColor="text1" w:themeTint="F2"/>
                        </w:rPr>
                        <w:t xml:space="preserve">    vlan200          2     2      </w:t>
                      </w:r>
                    </w:p>
                    <w:p w14:paraId="1B5FAAB5" w14:textId="77777777" w:rsidR="003B6945" w:rsidRPr="00153CDE" w:rsidRDefault="003B6945" w:rsidP="00FB3D3A">
                      <w:pPr>
                        <w:rPr>
                          <w:color w:val="0D0D0D" w:themeColor="text1" w:themeTint="F2"/>
                        </w:rPr>
                      </w:pPr>
                      <w:r w:rsidRPr="00153CDE">
                        <w:rPr>
                          <w:color w:val="0D0D0D" w:themeColor="text1" w:themeTint="F2"/>
                        </w:rPr>
                        <w:t xml:space="preserve">  Routing for Networks:</w:t>
                      </w:r>
                    </w:p>
                    <w:p w14:paraId="40249E5F" w14:textId="77777777" w:rsidR="003B6945" w:rsidRPr="00153CDE" w:rsidRDefault="003B6945" w:rsidP="00FB3D3A">
                      <w:pPr>
                        <w:rPr>
                          <w:color w:val="0D0D0D" w:themeColor="text1" w:themeTint="F2"/>
                        </w:rPr>
                      </w:pPr>
                      <w:r w:rsidRPr="00153CDE">
                        <w:rPr>
                          <w:color w:val="0D0D0D" w:themeColor="text1" w:themeTint="F2"/>
                        </w:rPr>
                        <w:t xml:space="preserve">    vlan200</w:t>
                      </w:r>
                    </w:p>
                    <w:p w14:paraId="57DC7A54" w14:textId="77777777" w:rsidR="003B6945" w:rsidRPr="00153CDE" w:rsidRDefault="003B6945" w:rsidP="00FB3D3A">
                      <w:pPr>
                        <w:rPr>
                          <w:color w:val="0D0D0D" w:themeColor="text1" w:themeTint="F2"/>
                        </w:rPr>
                      </w:pPr>
                      <w:r w:rsidRPr="00153CDE">
                        <w:rPr>
                          <w:color w:val="0D0D0D" w:themeColor="text1" w:themeTint="F2"/>
                        </w:rPr>
                        <w:t xml:space="preserve">  Routing Information Sources:</w:t>
                      </w:r>
                    </w:p>
                    <w:p w14:paraId="404DBDDC" w14:textId="77777777" w:rsidR="003B6945" w:rsidRPr="00153CDE" w:rsidRDefault="003B6945" w:rsidP="00FB3D3A">
                      <w:pPr>
                        <w:rPr>
                          <w:color w:val="0D0D0D" w:themeColor="text1" w:themeTint="F2"/>
                        </w:rPr>
                      </w:pPr>
                      <w:r w:rsidRPr="00153CDE">
                        <w:rPr>
                          <w:color w:val="0D0D0D" w:themeColor="text1" w:themeTint="F2"/>
                        </w:rPr>
                        <w:t xml:space="preserve">    Gateway          BadPackets BadRoutes  Distance Last Update</w:t>
                      </w:r>
                    </w:p>
                    <w:p w14:paraId="0179767E" w14:textId="77777777" w:rsidR="003B6945" w:rsidRPr="00153CDE" w:rsidRDefault="003B6945" w:rsidP="00FB3D3A">
                      <w:pPr>
                        <w:rPr>
                          <w:color w:val="0D0D0D" w:themeColor="text1" w:themeTint="F2"/>
                        </w:rPr>
                      </w:pPr>
                      <w:r w:rsidRPr="00153CDE">
                        <w:rPr>
                          <w:color w:val="0D0D0D" w:themeColor="text1" w:themeTint="F2"/>
                        </w:rPr>
                        <w:t xml:space="preserve">    78.11.78.11              0         0       120   00:00:06</w:t>
                      </w:r>
                    </w:p>
                    <w:p w14:paraId="21B6C42F" w14:textId="2BC383E3" w:rsidR="003B6945" w:rsidRPr="00153CDE" w:rsidRDefault="003B6945" w:rsidP="00FB3D3A">
                      <w:pPr>
                        <w:rPr>
                          <w:color w:val="0D0D0D" w:themeColor="text1" w:themeTint="F2"/>
                        </w:rPr>
                      </w:pPr>
                      <w:r w:rsidRPr="00153CDE">
                        <w:rPr>
                          <w:color w:val="0D0D0D" w:themeColor="text1" w:themeTint="F2"/>
                        </w:rPr>
                        <w:t xml:space="preserve">  Distance: (default is 120)</w:t>
                      </w:r>
                    </w:p>
                  </w:txbxContent>
                </v:textbox>
              </v:rect>
            </w:pict>
          </mc:Fallback>
        </mc:AlternateContent>
      </w:r>
    </w:p>
    <w:p w14:paraId="4DDC01B1" w14:textId="77777777" w:rsidR="00FB3D3A" w:rsidRDefault="00FB3D3A">
      <w:pPr>
        <w:rPr>
          <w:rFonts w:ascii="微软雅黑" w:eastAsia="微软雅黑" w:hAnsi="微软雅黑"/>
        </w:rPr>
      </w:pPr>
    </w:p>
    <w:p w14:paraId="1A656F48" w14:textId="77777777" w:rsidR="00FB3D3A" w:rsidRDefault="00FB3D3A">
      <w:pPr>
        <w:rPr>
          <w:rFonts w:ascii="微软雅黑" w:eastAsia="微软雅黑" w:hAnsi="微软雅黑"/>
        </w:rPr>
      </w:pPr>
    </w:p>
    <w:p w14:paraId="406AD115" w14:textId="77777777" w:rsidR="00FB3D3A" w:rsidRDefault="00FB3D3A">
      <w:pPr>
        <w:rPr>
          <w:rFonts w:ascii="微软雅黑" w:eastAsia="微软雅黑" w:hAnsi="微软雅黑"/>
        </w:rPr>
      </w:pPr>
    </w:p>
    <w:p w14:paraId="5CE3E7BF" w14:textId="77777777" w:rsidR="00FB3D3A" w:rsidRDefault="00FB3D3A">
      <w:pPr>
        <w:rPr>
          <w:rFonts w:ascii="微软雅黑" w:eastAsia="微软雅黑" w:hAnsi="微软雅黑"/>
        </w:rPr>
      </w:pPr>
    </w:p>
    <w:p w14:paraId="468A0243" w14:textId="77777777" w:rsidR="00FB3D3A" w:rsidRDefault="00FB3D3A">
      <w:pPr>
        <w:rPr>
          <w:rFonts w:ascii="微软雅黑" w:eastAsia="微软雅黑" w:hAnsi="微软雅黑"/>
        </w:rPr>
      </w:pPr>
    </w:p>
    <w:p w14:paraId="63F70FA3" w14:textId="77777777" w:rsidR="00FB3D3A" w:rsidRDefault="00FB3D3A">
      <w:pPr>
        <w:rPr>
          <w:rFonts w:ascii="微软雅黑" w:eastAsia="微软雅黑" w:hAnsi="微软雅黑"/>
        </w:rPr>
      </w:pPr>
    </w:p>
    <w:p w14:paraId="181FBA6E" w14:textId="77777777" w:rsidR="00FB3D3A" w:rsidRDefault="00FB3D3A">
      <w:pPr>
        <w:rPr>
          <w:rFonts w:ascii="微软雅黑" w:eastAsia="微软雅黑" w:hAnsi="微软雅黑"/>
        </w:rPr>
      </w:pPr>
    </w:p>
    <w:p w14:paraId="70EC0951" w14:textId="77777777" w:rsidR="00FB3D3A" w:rsidRDefault="00FB3D3A">
      <w:pPr>
        <w:rPr>
          <w:rFonts w:ascii="微软雅黑" w:eastAsia="微软雅黑" w:hAnsi="微软雅黑"/>
        </w:rPr>
      </w:pPr>
    </w:p>
    <w:p w14:paraId="37859CFB" w14:textId="77777777" w:rsidR="00FB3D3A" w:rsidRDefault="00FB3D3A">
      <w:pPr>
        <w:rPr>
          <w:rFonts w:ascii="微软雅黑" w:eastAsia="微软雅黑" w:hAnsi="微软雅黑"/>
        </w:rPr>
      </w:pPr>
    </w:p>
    <w:p w14:paraId="6A32F0C3" w14:textId="77777777" w:rsidR="0076630D" w:rsidRDefault="00D7272D">
      <w:pPr>
        <w:rPr>
          <w:rFonts w:ascii="微软雅黑" w:eastAsia="微软雅黑" w:hAnsi="微软雅黑"/>
          <w:b/>
        </w:rPr>
      </w:pPr>
      <w:r>
        <w:rPr>
          <w:rFonts w:ascii="微软雅黑" w:eastAsia="微软雅黑" w:hAnsi="微软雅黑" w:hint="eastAsia"/>
          <w:b/>
        </w:rPr>
        <w:t>接口配置</w:t>
      </w:r>
      <w:r>
        <w:rPr>
          <w:rFonts w:ascii="微软雅黑" w:eastAsia="微软雅黑" w:hAnsi="微软雅黑"/>
          <w:b/>
        </w:rPr>
        <w:t>：</w:t>
      </w:r>
    </w:p>
    <w:p w14:paraId="471BAC1B" w14:textId="433A8CAD" w:rsidR="00D90572" w:rsidRPr="00D90572" w:rsidRDefault="00D90572">
      <w:pPr>
        <w:rPr>
          <w:rFonts w:ascii="微软雅黑" w:eastAsia="微软雅黑" w:hAnsi="微软雅黑"/>
        </w:rPr>
      </w:pPr>
      <w:r>
        <w:rPr>
          <w:rFonts w:ascii="微软雅黑" w:eastAsia="微软雅黑" w:hAnsi="微软雅黑" w:hint="eastAsia"/>
        </w:rPr>
        <w:t>前提：</w:t>
      </w:r>
      <w:r>
        <w:rPr>
          <w:rFonts w:ascii="微软雅黑" w:eastAsia="微软雅黑" w:hAnsi="微软雅黑"/>
        </w:rPr>
        <w:t>全局RIP功能开启才可用</w:t>
      </w:r>
    </w:p>
    <w:p w14:paraId="3F4B45E7" w14:textId="2EFE95E0"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进行配置的VLAN IPv4</w:t>
      </w:r>
      <w:r>
        <w:rPr>
          <w:rFonts w:ascii="微软雅黑" w:eastAsia="微软雅黑" w:hAnsi="微软雅黑" w:hint="eastAsia"/>
        </w:rPr>
        <w:t>接口</w:t>
      </w:r>
      <w:r>
        <w:rPr>
          <w:rFonts w:ascii="微软雅黑" w:eastAsia="微软雅黑" w:hAnsi="微软雅黑"/>
        </w:rPr>
        <w:t>，可单选也可多选</w:t>
      </w:r>
      <w:r w:rsidR="00D90572">
        <w:rPr>
          <w:rFonts w:ascii="微软雅黑" w:eastAsia="微软雅黑" w:hAnsi="微软雅黑" w:hint="eastAsia"/>
        </w:rPr>
        <w:t>，</w:t>
      </w:r>
      <w:r w:rsidR="00D90572">
        <w:rPr>
          <w:rFonts w:ascii="微软雅黑" w:eastAsia="微软雅黑" w:hAnsi="微软雅黑"/>
        </w:rPr>
        <w:t>多选</w:t>
      </w:r>
      <w:r w:rsidR="00D90572">
        <w:rPr>
          <w:rFonts w:ascii="微软雅黑" w:eastAsia="微软雅黑" w:hAnsi="微软雅黑" w:hint="eastAsia"/>
        </w:rPr>
        <w:t>时</w:t>
      </w:r>
      <w:r w:rsidR="00D90572">
        <w:rPr>
          <w:rFonts w:ascii="微软雅黑" w:eastAsia="微软雅黑" w:hAnsi="微软雅黑"/>
        </w:rPr>
        <w:t>至多选择</w:t>
      </w:r>
      <w:r w:rsidR="00D90572">
        <w:rPr>
          <w:rFonts w:ascii="微软雅黑" w:eastAsia="微软雅黑" w:hAnsi="微软雅黑" w:hint="eastAsia"/>
        </w:rPr>
        <w:t>10个VLAN</w:t>
      </w:r>
      <w:r w:rsidR="00D90572">
        <w:rPr>
          <w:rFonts w:ascii="微软雅黑" w:eastAsia="微软雅黑" w:hAnsi="微软雅黑"/>
        </w:rPr>
        <w:t>接口</w:t>
      </w:r>
      <w:r>
        <w:rPr>
          <w:rFonts w:ascii="微软雅黑" w:eastAsia="微软雅黑" w:hAnsi="微软雅黑"/>
        </w:rPr>
        <w:t>。</w:t>
      </w:r>
    </w:p>
    <w:p w14:paraId="45C57952"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rPr>
        <w:t>RIP</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是否开启VLAN接口的RIP功能，默认关闭。</w:t>
      </w:r>
    </w:p>
    <w:p w14:paraId="43CC26CA"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rPr>
        <w:t>RIP</w:t>
      </w:r>
      <w:r>
        <w:rPr>
          <w:rFonts w:ascii="微软雅黑" w:eastAsia="微软雅黑" w:hAnsi="微软雅黑" w:hint="eastAsia"/>
        </w:rPr>
        <w:t>发送</w:t>
      </w:r>
      <w:r>
        <w:rPr>
          <w:rFonts w:ascii="微软雅黑" w:eastAsia="微软雅黑" w:hAnsi="微软雅黑"/>
        </w:rPr>
        <w:t>版本</w:t>
      </w:r>
      <w:r>
        <w:rPr>
          <w:rFonts w:ascii="微软雅黑" w:eastAsia="微软雅黑" w:hAnsi="微软雅黑" w:hint="eastAsia"/>
        </w:rPr>
        <w:t>：【单选】选择VLAN</w:t>
      </w:r>
      <w:r>
        <w:rPr>
          <w:rFonts w:ascii="微软雅黑" w:eastAsia="微软雅黑" w:hAnsi="微软雅黑"/>
        </w:rPr>
        <w:t>接口</w:t>
      </w:r>
      <w:r>
        <w:rPr>
          <w:rFonts w:ascii="微软雅黑" w:eastAsia="微软雅黑" w:hAnsi="微软雅黑" w:hint="eastAsia"/>
        </w:rPr>
        <w:t>使用</w:t>
      </w:r>
      <w:r>
        <w:rPr>
          <w:rFonts w:ascii="微软雅黑" w:eastAsia="微软雅黑" w:hAnsi="微软雅黑"/>
        </w:rPr>
        <w:t>的发送报文的RIP版本号，选项有</w:t>
      </w:r>
      <w:r>
        <w:rPr>
          <w:rFonts w:ascii="微软雅黑" w:eastAsia="微软雅黑" w:hAnsi="微软雅黑" w:hint="eastAsia"/>
        </w:rPr>
        <w:lastRenderedPageBreak/>
        <w:t xml:space="preserve">{默认 </w:t>
      </w:r>
      <w:r>
        <w:rPr>
          <w:rFonts w:ascii="微软雅黑" w:eastAsia="微软雅黑" w:hAnsi="微软雅黑"/>
        </w:rPr>
        <w:t>| RIPv1 | RIPv2 | RIPv1&amp;RIPv2</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默认</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即使用全局配置。</w:t>
      </w:r>
    </w:p>
    <w:p w14:paraId="09F8F1B9"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RIP</w:t>
      </w:r>
      <w:r>
        <w:rPr>
          <w:rFonts w:ascii="微软雅黑" w:eastAsia="微软雅黑" w:hAnsi="微软雅黑"/>
        </w:rPr>
        <w:t>接收版本：</w:t>
      </w:r>
      <w:r>
        <w:rPr>
          <w:rFonts w:ascii="微软雅黑" w:eastAsia="微软雅黑" w:hAnsi="微软雅黑" w:hint="eastAsia"/>
        </w:rPr>
        <w:t>【单选】选择</w:t>
      </w:r>
      <w:r>
        <w:rPr>
          <w:rFonts w:ascii="微软雅黑" w:eastAsia="微软雅黑" w:hAnsi="微软雅黑"/>
        </w:rPr>
        <w:t>VLAN接口使用的接收报文的RIP版本号，选项有</w:t>
      </w:r>
      <w:r>
        <w:rPr>
          <w:rFonts w:ascii="微软雅黑" w:eastAsia="微软雅黑" w:hAnsi="微软雅黑" w:hint="eastAsia"/>
        </w:rPr>
        <w:t xml:space="preserve">{默认 </w:t>
      </w:r>
      <w:r>
        <w:rPr>
          <w:rFonts w:ascii="微软雅黑" w:eastAsia="微软雅黑" w:hAnsi="微软雅黑"/>
        </w:rPr>
        <w:t>| RIPv1 | RIPv2 | RIPv1&amp;RIPv2</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默认</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即使用全局配置。</w:t>
      </w:r>
    </w:p>
    <w:p w14:paraId="2E5DED9F"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RIPv</w:t>
      </w:r>
      <w:r>
        <w:rPr>
          <w:rFonts w:ascii="微软雅黑" w:eastAsia="微软雅黑" w:hAnsi="微软雅黑"/>
        </w:rPr>
        <w:t>2</w:t>
      </w:r>
      <w:r>
        <w:rPr>
          <w:rFonts w:ascii="微软雅黑" w:eastAsia="微软雅黑" w:hAnsi="微软雅黑" w:hint="eastAsia"/>
        </w:rPr>
        <w:t>广播</w:t>
      </w:r>
      <w:r>
        <w:rPr>
          <w:rFonts w:ascii="微软雅黑" w:eastAsia="微软雅黑" w:hAnsi="微软雅黑"/>
        </w:rPr>
        <w:t>：</w:t>
      </w:r>
      <w:r>
        <w:rPr>
          <w:rFonts w:ascii="微软雅黑" w:eastAsia="微软雅黑" w:hAnsi="微软雅黑" w:hint="eastAsia"/>
        </w:rPr>
        <w:t>【开关】设置</w:t>
      </w:r>
      <w:r>
        <w:rPr>
          <w:rFonts w:ascii="微软雅黑" w:eastAsia="微软雅黑" w:hAnsi="微软雅黑"/>
        </w:rPr>
        <w:t>是否开启RIPv2</w:t>
      </w:r>
      <w:r>
        <w:rPr>
          <w:rFonts w:ascii="微软雅黑" w:eastAsia="微软雅黑" w:hAnsi="微软雅黑" w:hint="eastAsia"/>
        </w:rPr>
        <w:t>的</w:t>
      </w:r>
      <w:r>
        <w:rPr>
          <w:rFonts w:ascii="微软雅黑" w:eastAsia="微软雅黑" w:hAnsi="微软雅黑"/>
        </w:rPr>
        <w:t>广播特性。开启</w:t>
      </w:r>
      <w:r>
        <w:rPr>
          <w:rFonts w:ascii="微软雅黑" w:eastAsia="微软雅黑" w:hAnsi="微软雅黑" w:hint="eastAsia"/>
        </w:rPr>
        <w:t>后</w:t>
      </w:r>
      <w:r>
        <w:rPr>
          <w:rFonts w:ascii="微软雅黑" w:eastAsia="微软雅黑" w:hAnsi="微软雅黑"/>
        </w:rPr>
        <w:t>，借口将使用RIPv2</w:t>
      </w:r>
      <w:r>
        <w:rPr>
          <w:rFonts w:ascii="微软雅黑" w:eastAsia="微软雅黑" w:hAnsi="微软雅黑" w:hint="eastAsia"/>
        </w:rPr>
        <w:t>的</w:t>
      </w:r>
      <w:r>
        <w:rPr>
          <w:rFonts w:ascii="微软雅黑" w:eastAsia="微软雅黑" w:hAnsi="微软雅黑"/>
        </w:rPr>
        <w:t>报文格式，发送广播报文，接收广播和</w:t>
      </w:r>
      <w:r>
        <w:rPr>
          <w:rFonts w:ascii="微软雅黑" w:eastAsia="微软雅黑" w:hAnsi="微软雅黑" w:hint="eastAsia"/>
        </w:rPr>
        <w:t>组播</w:t>
      </w:r>
      <w:r>
        <w:rPr>
          <w:rFonts w:ascii="微软雅黑" w:eastAsia="微软雅黑" w:hAnsi="微软雅黑"/>
        </w:rPr>
        <w:t>报文。</w:t>
      </w:r>
    </w:p>
    <w:p w14:paraId="6471B511"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接口抑制</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是否禁用</w:t>
      </w:r>
      <w:r>
        <w:rPr>
          <w:rFonts w:ascii="微软雅黑" w:eastAsia="微软雅黑" w:hAnsi="微软雅黑" w:hint="eastAsia"/>
        </w:rPr>
        <w:t>VLAN</w:t>
      </w:r>
      <w:r>
        <w:rPr>
          <w:rFonts w:ascii="微软雅黑" w:eastAsia="微软雅黑" w:hAnsi="微软雅黑"/>
        </w:rPr>
        <w:t>接口上的路由更新功能</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w:t>
      </w:r>
      <w:r>
        <w:rPr>
          <w:rFonts w:ascii="微软雅黑" w:eastAsia="微软雅黑" w:hAnsi="微软雅黑"/>
        </w:rPr>
        <w:t>即允许接口上的路由</w:t>
      </w:r>
      <w:r>
        <w:rPr>
          <w:rFonts w:ascii="微软雅黑" w:eastAsia="微软雅黑" w:hAnsi="微软雅黑" w:hint="eastAsia"/>
        </w:rPr>
        <w:t>更新</w:t>
      </w:r>
      <w:r>
        <w:rPr>
          <w:rFonts w:ascii="微软雅黑" w:eastAsia="微软雅黑" w:hAnsi="微软雅黑"/>
        </w:rPr>
        <w:t>。</w:t>
      </w:r>
    </w:p>
    <w:p w14:paraId="793C31E0"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路由环路保护</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选择防</w:t>
      </w:r>
      <w:r>
        <w:rPr>
          <w:rFonts w:ascii="微软雅黑" w:eastAsia="微软雅黑" w:hAnsi="微软雅黑"/>
        </w:rPr>
        <w:t>路由环路的功能，选项有{</w:t>
      </w:r>
      <w:r>
        <w:rPr>
          <w:rFonts w:ascii="微软雅黑" w:eastAsia="微软雅黑" w:hAnsi="微软雅黑" w:hint="eastAsia"/>
        </w:rPr>
        <w:t xml:space="preserve">水平分割 </w:t>
      </w:r>
      <w:r>
        <w:rPr>
          <w:rFonts w:ascii="微软雅黑" w:eastAsia="微软雅黑" w:hAnsi="微软雅黑"/>
        </w:rPr>
        <w:t xml:space="preserve">| </w:t>
      </w:r>
      <w:r>
        <w:rPr>
          <w:rFonts w:ascii="微软雅黑" w:eastAsia="微软雅黑" w:hAnsi="微软雅黑" w:hint="eastAsia"/>
        </w:rPr>
        <w:t>毒性反转</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默认水平分割。</w:t>
      </w:r>
    </w:p>
    <w:p w14:paraId="15526360" w14:textId="77777777" w:rsidR="0076630D" w:rsidRDefault="00D7272D">
      <w:pPr>
        <w:pStyle w:val="af2"/>
        <w:ind w:left="840" w:firstLineChars="0" w:firstLine="0"/>
        <w:rPr>
          <w:rFonts w:ascii="微软雅黑" w:eastAsia="微软雅黑" w:hAnsi="微软雅黑"/>
        </w:rPr>
      </w:pPr>
      <w:r>
        <w:rPr>
          <w:rFonts w:ascii="微软雅黑" w:eastAsia="微软雅黑" w:hAnsi="微软雅黑" w:hint="eastAsia"/>
        </w:rPr>
        <w:t>当</w:t>
      </w:r>
      <w:r>
        <w:rPr>
          <w:rFonts w:ascii="微软雅黑" w:eastAsia="微软雅黑" w:hAnsi="微软雅黑"/>
        </w:rPr>
        <w:t>RIP</w:t>
      </w:r>
      <w:r>
        <w:rPr>
          <w:rFonts w:ascii="微软雅黑" w:eastAsia="微软雅黑" w:hAnsi="微软雅黑" w:hint="eastAsia"/>
        </w:rPr>
        <w:t>发送/接收</w:t>
      </w:r>
      <w:r>
        <w:rPr>
          <w:rFonts w:ascii="微软雅黑" w:eastAsia="微软雅黑" w:hAnsi="微软雅黑"/>
        </w:rPr>
        <w:t>版本</w:t>
      </w:r>
      <w:r>
        <w:rPr>
          <w:rFonts w:ascii="微软雅黑" w:eastAsia="微软雅黑" w:hAnsi="微软雅黑" w:hint="eastAsia"/>
        </w:rPr>
        <w:t>包含</w:t>
      </w:r>
      <w:r>
        <w:rPr>
          <w:rFonts w:ascii="微软雅黑" w:eastAsia="微软雅黑" w:hAnsi="微软雅黑"/>
        </w:rPr>
        <w:t>RIPv2</w:t>
      </w:r>
      <w:r>
        <w:rPr>
          <w:rFonts w:ascii="微软雅黑" w:eastAsia="微软雅黑" w:hAnsi="微软雅黑" w:hint="eastAsia"/>
        </w:rPr>
        <w:t>时</w:t>
      </w:r>
      <w:r>
        <w:rPr>
          <w:rFonts w:ascii="微软雅黑" w:eastAsia="微软雅黑" w:hAnsi="微软雅黑"/>
        </w:rPr>
        <w:t>，需要</w:t>
      </w:r>
      <w:r>
        <w:rPr>
          <w:rFonts w:ascii="微软雅黑" w:eastAsia="微软雅黑" w:hAnsi="微软雅黑" w:hint="eastAsia"/>
        </w:rPr>
        <w:t>支持RI</w:t>
      </w:r>
      <w:r>
        <w:rPr>
          <w:rFonts w:ascii="微软雅黑" w:eastAsia="微软雅黑" w:hAnsi="微软雅黑"/>
        </w:rPr>
        <w:t>P</w:t>
      </w:r>
      <w:r>
        <w:rPr>
          <w:rFonts w:ascii="微软雅黑" w:eastAsia="微软雅黑" w:hAnsi="微软雅黑" w:hint="eastAsia"/>
        </w:rPr>
        <w:t>v</w:t>
      </w:r>
      <w:r>
        <w:rPr>
          <w:rFonts w:ascii="微软雅黑" w:eastAsia="微软雅黑" w:hAnsi="微软雅黑"/>
        </w:rPr>
        <w:t>2</w:t>
      </w:r>
      <w:r>
        <w:rPr>
          <w:rFonts w:ascii="微软雅黑" w:eastAsia="微软雅黑" w:hAnsi="微软雅黑" w:hint="eastAsia"/>
        </w:rPr>
        <w:t>报文</w:t>
      </w:r>
      <w:r>
        <w:rPr>
          <w:rFonts w:ascii="微软雅黑" w:eastAsia="微软雅黑" w:hAnsi="微软雅黑"/>
        </w:rPr>
        <w:t>认证功能</w:t>
      </w:r>
      <w:r>
        <w:rPr>
          <w:rFonts w:ascii="微软雅黑" w:eastAsia="微软雅黑" w:hAnsi="微软雅黑" w:hint="eastAsia"/>
        </w:rPr>
        <w:t>，</w:t>
      </w:r>
      <w:r>
        <w:rPr>
          <w:rFonts w:ascii="微软雅黑" w:eastAsia="微软雅黑" w:hAnsi="微软雅黑"/>
        </w:rPr>
        <w:t>具体如下</w:t>
      </w:r>
      <w:r>
        <w:rPr>
          <w:rFonts w:ascii="微软雅黑" w:eastAsia="微软雅黑" w:hAnsi="微软雅黑" w:hint="eastAsia"/>
        </w:rPr>
        <w:t>：</w:t>
      </w:r>
    </w:p>
    <w:p w14:paraId="14BB1D3D"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认证方式</w:t>
      </w:r>
      <w:r>
        <w:rPr>
          <w:rFonts w:ascii="微软雅黑" w:eastAsia="微软雅黑" w:hAnsi="微软雅黑"/>
        </w:rPr>
        <w:t>：</w:t>
      </w:r>
      <w:r>
        <w:rPr>
          <w:rFonts w:ascii="微软雅黑" w:eastAsia="微软雅黑" w:hAnsi="微软雅黑" w:hint="eastAsia"/>
        </w:rPr>
        <w:t>【单选】设置</w:t>
      </w:r>
      <w:r>
        <w:rPr>
          <w:rFonts w:ascii="微软雅黑" w:eastAsia="微软雅黑" w:hAnsi="微软雅黑"/>
        </w:rPr>
        <w:t>接口所接收和发送的</w:t>
      </w:r>
      <w:r>
        <w:rPr>
          <w:rFonts w:ascii="微软雅黑" w:eastAsia="微软雅黑" w:hAnsi="微软雅黑" w:hint="eastAsia"/>
        </w:rPr>
        <w:t>报文</w:t>
      </w:r>
      <w:r>
        <w:rPr>
          <w:rFonts w:ascii="微软雅黑" w:eastAsia="微软雅黑" w:hAnsi="微软雅黑"/>
        </w:rPr>
        <w:t>使用的认证方式，选项有</w:t>
      </w:r>
      <w:r>
        <w:rPr>
          <w:rFonts w:ascii="微软雅黑" w:eastAsia="微软雅黑" w:hAnsi="微软雅黑" w:hint="eastAsia"/>
        </w:rPr>
        <w:t xml:space="preserve">{关闭 </w:t>
      </w:r>
      <w:r>
        <w:rPr>
          <w:rFonts w:ascii="微软雅黑" w:eastAsia="微软雅黑" w:hAnsi="微软雅黑"/>
        </w:rPr>
        <w:t xml:space="preserve">| </w:t>
      </w:r>
      <w:r>
        <w:rPr>
          <w:rFonts w:ascii="微软雅黑" w:eastAsia="微软雅黑" w:hAnsi="微软雅黑" w:hint="eastAsia"/>
        </w:rPr>
        <w:t xml:space="preserve">简单认证 </w:t>
      </w:r>
      <w:r>
        <w:rPr>
          <w:rFonts w:ascii="微软雅黑" w:eastAsia="微软雅黑" w:hAnsi="微软雅黑"/>
        </w:rPr>
        <w:t>| MD5</w:t>
      </w:r>
      <w:r>
        <w:rPr>
          <w:rFonts w:ascii="微软雅黑" w:eastAsia="微软雅黑" w:hAnsi="微软雅黑" w:hint="eastAsia"/>
        </w:rPr>
        <w:t>认证}，</w:t>
      </w:r>
      <w:r>
        <w:rPr>
          <w:rFonts w:ascii="微软雅黑" w:eastAsia="微软雅黑" w:hAnsi="微软雅黑"/>
        </w:rPr>
        <w:t>默认关闭，即不认证。</w:t>
      </w:r>
    </w:p>
    <w:p w14:paraId="695D6BF3" w14:textId="77777777" w:rsidR="0076630D" w:rsidRDefault="00D7272D" w:rsidP="00B10728">
      <w:pPr>
        <w:pStyle w:val="af2"/>
        <w:numPr>
          <w:ilvl w:val="0"/>
          <w:numId w:val="255"/>
        </w:numPr>
        <w:ind w:firstLineChars="0"/>
        <w:rPr>
          <w:rFonts w:ascii="微软雅黑" w:eastAsia="微软雅黑" w:hAnsi="微软雅黑"/>
        </w:rPr>
      </w:pPr>
      <w:r>
        <w:rPr>
          <w:rFonts w:ascii="微软雅黑" w:eastAsia="微软雅黑" w:hAnsi="微软雅黑" w:hint="eastAsia"/>
        </w:rPr>
        <w:t>当选择</w:t>
      </w:r>
      <w:r>
        <w:rPr>
          <w:rFonts w:ascii="微软雅黑" w:eastAsia="微软雅黑" w:hAnsi="微软雅黑"/>
        </w:rPr>
        <w:t>“</w:t>
      </w:r>
      <w:r>
        <w:rPr>
          <w:rFonts w:ascii="微软雅黑" w:eastAsia="微软雅黑" w:hAnsi="微软雅黑" w:hint="eastAsia"/>
        </w:rPr>
        <w:t>禁用</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，不进行报文认证功能。</w:t>
      </w:r>
    </w:p>
    <w:p w14:paraId="40032B5C" w14:textId="77777777" w:rsidR="0076630D" w:rsidRDefault="00D7272D" w:rsidP="00B10728">
      <w:pPr>
        <w:pStyle w:val="af2"/>
        <w:numPr>
          <w:ilvl w:val="0"/>
          <w:numId w:val="255"/>
        </w:numPr>
        <w:ind w:firstLineChars="0"/>
        <w:rPr>
          <w:rFonts w:ascii="微软雅黑" w:eastAsia="微软雅黑" w:hAnsi="微软雅黑"/>
        </w:rPr>
      </w:pPr>
      <w:r>
        <w:rPr>
          <w:rFonts w:ascii="微软雅黑" w:eastAsia="微软雅黑" w:hAnsi="微软雅黑" w:hint="eastAsia"/>
        </w:rPr>
        <w:t>当选择</w:t>
      </w:r>
      <w:r>
        <w:rPr>
          <w:rFonts w:ascii="微软雅黑" w:eastAsia="微软雅黑" w:hAnsi="微软雅黑"/>
        </w:rPr>
        <w:t>“</w:t>
      </w:r>
      <w:r>
        <w:rPr>
          <w:rFonts w:ascii="微软雅黑" w:eastAsia="微软雅黑" w:hAnsi="微软雅黑" w:hint="eastAsia"/>
        </w:rPr>
        <w:t>简单</w:t>
      </w:r>
      <w:r>
        <w:rPr>
          <w:rFonts w:ascii="微软雅黑" w:eastAsia="微软雅黑" w:hAnsi="微软雅黑"/>
        </w:rPr>
        <w:t>认证”</w:t>
      </w:r>
      <w:r>
        <w:rPr>
          <w:rFonts w:ascii="微软雅黑" w:eastAsia="微软雅黑" w:hAnsi="微软雅黑" w:hint="eastAsia"/>
        </w:rPr>
        <w:t>时</w:t>
      </w:r>
      <w:r>
        <w:rPr>
          <w:rFonts w:ascii="微软雅黑" w:eastAsia="微软雅黑" w:hAnsi="微软雅黑"/>
        </w:rPr>
        <w:t>，使用简单密码认证，需要配置</w:t>
      </w:r>
      <w:r>
        <w:rPr>
          <w:rFonts w:ascii="微软雅黑" w:eastAsia="微软雅黑" w:hAnsi="微软雅黑" w:hint="eastAsia"/>
        </w:rPr>
        <w:t>密钥</w:t>
      </w:r>
      <w:r>
        <w:rPr>
          <w:rFonts w:ascii="微软雅黑" w:eastAsia="微软雅黑" w:hAnsi="微软雅黑"/>
        </w:rPr>
        <w:t>。其</w:t>
      </w:r>
      <w:r>
        <w:rPr>
          <w:rFonts w:ascii="微软雅黑" w:eastAsia="微软雅黑" w:hAnsi="微软雅黑" w:hint="eastAsia"/>
        </w:rPr>
        <w:t>将被添加</w:t>
      </w:r>
      <w:r>
        <w:rPr>
          <w:rFonts w:ascii="微软雅黑" w:eastAsia="微软雅黑" w:hAnsi="微软雅黑"/>
        </w:rPr>
        <w:t>在RIP报文</w:t>
      </w:r>
      <w:r>
        <w:rPr>
          <w:rFonts w:ascii="微软雅黑" w:eastAsia="微软雅黑" w:hAnsi="微软雅黑" w:hint="eastAsia"/>
        </w:rPr>
        <w:t>头部</w:t>
      </w:r>
      <w:r>
        <w:rPr>
          <w:rFonts w:ascii="微软雅黑" w:eastAsia="微软雅黑" w:hAnsi="微软雅黑"/>
        </w:rPr>
        <w:t>，只有使用相同认证类型和密钥的设备才能互相通信。</w:t>
      </w:r>
    </w:p>
    <w:p w14:paraId="54A33958" w14:textId="77777777" w:rsidR="0076630D" w:rsidRDefault="00D7272D" w:rsidP="00B10728">
      <w:pPr>
        <w:pStyle w:val="af2"/>
        <w:numPr>
          <w:ilvl w:val="0"/>
          <w:numId w:val="255"/>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选择</w:t>
      </w:r>
      <w:r>
        <w:rPr>
          <w:rFonts w:ascii="微软雅黑" w:eastAsia="微软雅黑" w:hAnsi="微软雅黑" w:hint="eastAsia"/>
        </w:rPr>
        <w:t>“MD</w:t>
      </w:r>
      <w:r>
        <w:rPr>
          <w:rFonts w:ascii="微软雅黑" w:eastAsia="微软雅黑" w:hAnsi="微软雅黑"/>
        </w:rPr>
        <w:t>5</w:t>
      </w:r>
      <w:r>
        <w:rPr>
          <w:rFonts w:ascii="微软雅黑" w:eastAsia="微软雅黑" w:hAnsi="微软雅黑" w:hint="eastAsia"/>
        </w:rPr>
        <w:t>认证”时</w:t>
      </w:r>
      <w:r>
        <w:rPr>
          <w:rFonts w:ascii="微软雅黑" w:eastAsia="微软雅黑" w:hAnsi="微软雅黑"/>
        </w:rPr>
        <w:t>，</w:t>
      </w:r>
      <w:r>
        <w:rPr>
          <w:rFonts w:ascii="微软雅黑" w:eastAsia="微软雅黑" w:hAnsi="微软雅黑" w:hint="eastAsia"/>
        </w:rPr>
        <w:t>使用</w:t>
      </w:r>
      <w:r>
        <w:rPr>
          <w:rFonts w:ascii="微软雅黑" w:eastAsia="微软雅黑" w:hAnsi="微软雅黑"/>
        </w:rPr>
        <w:t>MD5</w:t>
      </w:r>
      <w:r>
        <w:rPr>
          <w:rFonts w:ascii="微软雅黑" w:eastAsia="微软雅黑" w:hAnsi="微软雅黑" w:hint="eastAsia"/>
        </w:rPr>
        <w:t>认证</w:t>
      </w:r>
      <w:r>
        <w:rPr>
          <w:rFonts w:ascii="微软雅黑" w:eastAsia="微软雅黑" w:hAnsi="微软雅黑"/>
        </w:rPr>
        <w:t>，需要配置密钥</w:t>
      </w:r>
      <w:r>
        <w:rPr>
          <w:rFonts w:ascii="微软雅黑" w:eastAsia="微软雅黑" w:hAnsi="微软雅黑" w:hint="eastAsia"/>
        </w:rPr>
        <w:t>，</w:t>
      </w:r>
      <w:r>
        <w:rPr>
          <w:rFonts w:ascii="微软雅黑" w:eastAsia="微软雅黑" w:hAnsi="微软雅黑"/>
        </w:rPr>
        <w:t>密钥ID</w:t>
      </w:r>
      <w:r>
        <w:rPr>
          <w:rFonts w:ascii="微软雅黑" w:eastAsia="微软雅黑" w:hAnsi="微软雅黑" w:hint="eastAsia"/>
        </w:rPr>
        <w:t>默认</w:t>
      </w:r>
      <w:r>
        <w:rPr>
          <w:rFonts w:ascii="微软雅黑" w:eastAsia="微软雅黑" w:hAnsi="微软雅黑"/>
        </w:rPr>
        <w:t>为</w:t>
      </w:r>
      <w:r>
        <w:rPr>
          <w:rFonts w:ascii="微软雅黑" w:eastAsia="微软雅黑" w:hAnsi="微软雅黑" w:hint="eastAsia"/>
        </w:rPr>
        <w:t>1且</w:t>
      </w:r>
      <w:r>
        <w:rPr>
          <w:rFonts w:ascii="微软雅黑" w:eastAsia="微软雅黑" w:hAnsi="微软雅黑"/>
        </w:rPr>
        <w:t>不可配置。</w:t>
      </w:r>
    </w:p>
    <w:p w14:paraId="14DBC568"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密钥</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接口认证时使用的密钥</w:t>
      </w:r>
      <w:r>
        <w:rPr>
          <w:rFonts w:ascii="微软雅黑" w:eastAsia="微软雅黑" w:hAnsi="微软雅黑" w:hint="eastAsia"/>
        </w:rPr>
        <w:t>，</w:t>
      </w:r>
      <w:r>
        <w:rPr>
          <w:rFonts w:ascii="微软雅黑" w:eastAsia="微软雅黑" w:hAnsi="微软雅黑"/>
        </w:rPr>
        <w:t>输入长度限制在</w:t>
      </w:r>
      <w:r>
        <w:rPr>
          <w:rFonts w:ascii="微软雅黑" w:eastAsia="微软雅黑" w:hAnsi="微软雅黑" w:hint="eastAsia"/>
        </w:rPr>
        <w:t>1-16字符。</w:t>
      </w:r>
    </w:p>
    <w:p w14:paraId="4E30D17D" w14:textId="77777777" w:rsidR="0076630D" w:rsidRDefault="00D7272D">
      <w:pPr>
        <w:rPr>
          <w:rFonts w:ascii="微软雅黑" w:eastAsia="微软雅黑" w:hAnsi="微软雅黑"/>
        </w:rPr>
      </w:pPr>
      <w:r>
        <w:rPr>
          <w:rFonts w:ascii="微软雅黑" w:eastAsia="微软雅黑" w:hAnsi="微软雅黑" w:hint="eastAsia"/>
        </w:rPr>
        <w:t>接口列表</w:t>
      </w:r>
      <w:r>
        <w:rPr>
          <w:rFonts w:ascii="微软雅黑" w:eastAsia="微软雅黑" w:hAnsi="微软雅黑"/>
        </w:rPr>
        <w:t>：</w:t>
      </w:r>
    </w:p>
    <w:p w14:paraId="41E196C8" w14:textId="1B7FE644" w:rsidR="0076630D" w:rsidRDefault="00D7272D" w:rsidP="00B10728">
      <w:pPr>
        <w:pStyle w:val="af2"/>
        <w:numPr>
          <w:ilvl w:val="0"/>
          <w:numId w:val="256"/>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接口、</w:t>
      </w:r>
      <w:r w:rsidR="000B5558">
        <w:rPr>
          <w:rFonts w:ascii="微软雅黑" w:eastAsia="微软雅黑" w:hAnsi="微软雅黑" w:hint="eastAsia"/>
        </w:rPr>
        <w:t>接口</w:t>
      </w:r>
      <w:r w:rsidR="000B5558">
        <w:rPr>
          <w:rFonts w:ascii="微软雅黑" w:eastAsia="微软雅黑" w:hAnsi="微软雅黑"/>
        </w:rPr>
        <w:t>地址</w:t>
      </w:r>
      <w:r w:rsidR="000B5558">
        <w:rPr>
          <w:rFonts w:ascii="微软雅黑" w:eastAsia="微软雅黑" w:hAnsi="微软雅黑" w:hint="eastAsia"/>
        </w:rPr>
        <w:t>（IP/掩码长度</w:t>
      </w:r>
      <w:r w:rsidR="000B5558">
        <w:rPr>
          <w:rFonts w:ascii="微软雅黑" w:eastAsia="微软雅黑" w:hAnsi="微软雅黑"/>
        </w:rPr>
        <w:t>的显示方式</w:t>
      </w:r>
      <w:r w:rsidR="000B5558">
        <w:rPr>
          <w:rFonts w:ascii="微软雅黑" w:eastAsia="微软雅黑" w:hAnsi="微软雅黑" w:hint="eastAsia"/>
        </w:rPr>
        <w:t>）</w:t>
      </w:r>
      <w:r w:rsidR="000B5558">
        <w:rPr>
          <w:rFonts w:ascii="微软雅黑" w:eastAsia="微软雅黑" w:hAnsi="微软雅黑"/>
        </w:rPr>
        <w:t>、</w:t>
      </w:r>
      <w:r>
        <w:rPr>
          <w:rFonts w:ascii="微软雅黑" w:eastAsia="微软雅黑" w:hAnsi="微软雅黑" w:hint="eastAsia"/>
        </w:rPr>
        <w:t>接口状态</w:t>
      </w:r>
      <w:r>
        <w:rPr>
          <w:rFonts w:ascii="微软雅黑" w:eastAsia="微软雅黑" w:hAnsi="微软雅黑"/>
        </w:rPr>
        <w:t>、</w:t>
      </w:r>
      <w:r>
        <w:rPr>
          <w:rFonts w:ascii="微软雅黑" w:eastAsia="微软雅黑" w:hAnsi="微软雅黑" w:hint="eastAsia"/>
        </w:rPr>
        <w:t>RIP</w:t>
      </w:r>
      <w:r>
        <w:rPr>
          <w:rFonts w:ascii="微软雅黑" w:eastAsia="微软雅黑" w:hAnsi="微软雅黑"/>
        </w:rPr>
        <w:t>发送版本、RIP接收版本、RIPv2广播、</w:t>
      </w:r>
      <w:r>
        <w:rPr>
          <w:rFonts w:ascii="微软雅黑" w:eastAsia="微软雅黑" w:hAnsi="微软雅黑" w:hint="eastAsia"/>
        </w:rPr>
        <w:t>接口抑制</w:t>
      </w:r>
      <w:r>
        <w:rPr>
          <w:rFonts w:ascii="微软雅黑" w:eastAsia="微软雅黑" w:hAnsi="微软雅黑"/>
        </w:rPr>
        <w:t>、</w:t>
      </w:r>
      <w:r>
        <w:rPr>
          <w:rFonts w:ascii="微软雅黑" w:eastAsia="微软雅黑" w:hAnsi="微软雅黑" w:hint="eastAsia"/>
        </w:rPr>
        <w:t>路由环路保护、</w:t>
      </w:r>
      <w:r>
        <w:rPr>
          <w:rFonts w:ascii="微软雅黑" w:eastAsia="微软雅黑" w:hAnsi="微软雅黑"/>
        </w:rPr>
        <w:t>认证类型</w:t>
      </w:r>
    </w:p>
    <w:p w14:paraId="3043EA08" w14:textId="1EA84A8E" w:rsidR="00846673" w:rsidRDefault="00846673" w:rsidP="00846673">
      <w:pPr>
        <w:pStyle w:val="af2"/>
        <w:ind w:left="840" w:firstLineChars="0" w:firstLine="0"/>
        <w:rPr>
          <w:rFonts w:ascii="微软雅黑" w:eastAsia="微软雅黑" w:hAnsi="微软雅黑"/>
        </w:rPr>
      </w:pPr>
      <w:r w:rsidRPr="00846673">
        <w:rPr>
          <w:rFonts w:ascii="微软雅黑" w:eastAsia="微软雅黑" w:hAnsi="微软雅黑" w:hint="eastAsia"/>
          <w:color w:val="FF0000"/>
        </w:rPr>
        <w:t>注</w:t>
      </w:r>
      <w:r w:rsidRPr="00846673">
        <w:rPr>
          <w:rFonts w:ascii="微软雅黑" w:eastAsia="微软雅黑" w:hAnsi="微软雅黑"/>
          <w:color w:val="FF0000"/>
        </w:rPr>
        <w:t>：</w:t>
      </w:r>
      <w:r>
        <w:rPr>
          <w:rFonts w:ascii="微软雅黑" w:eastAsia="微软雅黑" w:hAnsi="微软雅黑"/>
        </w:rPr>
        <w:t>当接口无接口地址时，禁止编辑</w:t>
      </w:r>
    </w:p>
    <w:p w14:paraId="06623F7E" w14:textId="323B03CF" w:rsidR="0076630D" w:rsidRDefault="00D7272D" w:rsidP="00B10728">
      <w:pPr>
        <w:pStyle w:val="af2"/>
        <w:numPr>
          <w:ilvl w:val="0"/>
          <w:numId w:val="256"/>
        </w:numPr>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编辑</w:t>
      </w:r>
    </w:p>
    <w:p w14:paraId="022A672B" w14:textId="77777777" w:rsidR="0076630D" w:rsidRDefault="0076630D">
      <w:pPr>
        <w:rPr>
          <w:rFonts w:ascii="微软雅黑" w:eastAsia="微软雅黑" w:hAnsi="微软雅黑"/>
        </w:rPr>
      </w:pPr>
    </w:p>
    <w:p w14:paraId="2FC49E69" w14:textId="77777777" w:rsidR="0076630D" w:rsidRDefault="00D7272D">
      <w:pPr>
        <w:rPr>
          <w:rFonts w:ascii="微软雅黑" w:eastAsia="微软雅黑" w:hAnsi="微软雅黑"/>
        </w:rPr>
      </w:pPr>
      <w:r>
        <w:rPr>
          <w:rFonts w:ascii="微软雅黑" w:eastAsia="微软雅黑" w:hAnsi="微软雅黑" w:hint="eastAsia"/>
          <w:b/>
        </w:rPr>
        <w:t>路由通告</w:t>
      </w:r>
      <w:r>
        <w:rPr>
          <w:rFonts w:ascii="微软雅黑" w:eastAsia="微软雅黑" w:hAnsi="微软雅黑"/>
          <w:b/>
        </w:rPr>
        <w:t>：</w:t>
      </w:r>
    </w:p>
    <w:p w14:paraId="24FDE80F" w14:textId="1577E92D" w:rsidR="0076630D" w:rsidRDefault="00D7272D" w:rsidP="00B10728">
      <w:pPr>
        <w:pStyle w:val="af2"/>
        <w:numPr>
          <w:ilvl w:val="0"/>
          <w:numId w:val="257"/>
        </w:numPr>
        <w:ind w:firstLineChars="0"/>
        <w:rPr>
          <w:rFonts w:ascii="微软雅黑" w:eastAsia="微软雅黑" w:hAnsi="微软雅黑"/>
        </w:rPr>
      </w:pPr>
      <w:r>
        <w:rPr>
          <w:rFonts w:ascii="微软雅黑" w:eastAsia="微软雅黑" w:hAnsi="微软雅黑" w:hint="eastAsia"/>
        </w:rPr>
        <w:t>目的地址/掩码</w:t>
      </w:r>
      <w:r>
        <w:rPr>
          <w:rFonts w:ascii="微软雅黑" w:eastAsia="微软雅黑" w:hAnsi="微软雅黑"/>
        </w:rPr>
        <w:t>：</w:t>
      </w:r>
      <w:r>
        <w:rPr>
          <w:rFonts w:ascii="微软雅黑" w:eastAsia="微软雅黑" w:hAnsi="微软雅黑" w:hint="eastAsia"/>
        </w:rPr>
        <w:t>设置目的</w:t>
      </w:r>
      <w:r>
        <w:rPr>
          <w:rFonts w:ascii="微软雅黑" w:eastAsia="微软雅黑" w:hAnsi="微软雅黑"/>
        </w:rPr>
        <w:t>地址和掩码长度</w:t>
      </w:r>
      <w:r>
        <w:rPr>
          <w:rFonts w:ascii="微软雅黑" w:eastAsia="微软雅黑" w:hAnsi="微软雅黑" w:hint="eastAsia"/>
        </w:rPr>
        <w:t>，</w:t>
      </w:r>
      <w:r>
        <w:rPr>
          <w:rFonts w:ascii="微软雅黑" w:eastAsia="微软雅黑" w:hAnsi="微软雅黑"/>
        </w:rPr>
        <w:t>掩码长度</w:t>
      </w:r>
      <w:r>
        <w:rPr>
          <w:rFonts w:ascii="微软雅黑" w:eastAsia="微软雅黑" w:hAnsi="微软雅黑" w:hint="eastAsia"/>
        </w:rPr>
        <w:t>取值范围</w:t>
      </w:r>
      <w:r>
        <w:rPr>
          <w:rFonts w:ascii="微软雅黑" w:eastAsia="微软雅黑" w:hAnsi="微软雅黑"/>
        </w:rPr>
        <w:t>为0-32</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当</w:t>
      </w:r>
      <w:r>
        <w:rPr>
          <w:rFonts w:ascii="微软雅黑" w:eastAsia="微软雅黑" w:hAnsi="微软雅黑"/>
        </w:rPr>
        <w:t>发送RIPv1</w:t>
      </w:r>
      <w:r>
        <w:rPr>
          <w:rFonts w:ascii="微软雅黑" w:eastAsia="微软雅黑" w:hAnsi="微软雅黑" w:hint="eastAsia"/>
        </w:rPr>
        <w:t>报文</w:t>
      </w:r>
      <w:r>
        <w:rPr>
          <w:rFonts w:ascii="微软雅黑" w:eastAsia="微软雅黑" w:hAnsi="微软雅黑"/>
        </w:rPr>
        <w:t>时，掩码长度</w:t>
      </w:r>
      <w:r>
        <w:rPr>
          <w:rFonts w:ascii="微软雅黑" w:eastAsia="微软雅黑" w:hAnsi="微软雅黑" w:hint="eastAsia"/>
        </w:rPr>
        <w:t>固定为0。</w:t>
      </w:r>
      <w:r>
        <w:rPr>
          <w:rFonts w:ascii="微软雅黑" w:eastAsia="微软雅黑" w:hAnsi="微软雅黑"/>
        </w:rPr>
        <w:t>允许</w:t>
      </w:r>
      <w:r>
        <w:rPr>
          <w:rFonts w:ascii="微软雅黑" w:eastAsia="微软雅黑" w:hAnsi="微软雅黑" w:hint="eastAsia"/>
        </w:rPr>
        <w:t>添加</w:t>
      </w:r>
      <w:r>
        <w:rPr>
          <w:rFonts w:ascii="微软雅黑" w:eastAsia="微软雅黑" w:hAnsi="微软雅黑"/>
        </w:rPr>
        <w:t>多个，至多</w:t>
      </w:r>
      <w:r w:rsidR="00D90572">
        <w:rPr>
          <w:rFonts w:ascii="微软雅黑" w:eastAsia="微软雅黑" w:hAnsi="微软雅黑"/>
        </w:rPr>
        <w:t>512</w:t>
      </w:r>
      <w:r>
        <w:rPr>
          <w:rFonts w:ascii="微软雅黑" w:eastAsia="微软雅黑" w:hAnsi="微软雅黑" w:hint="eastAsia"/>
        </w:rPr>
        <w:t>个</w:t>
      </w:r>
    </w:p>
    <w:p w14:paraId="299B32B3" w14:textId="1197B02C" w:rsidR="00BF76B4" w:rsidRDefault="00BF76B4" w:rsidP="00B10728">
      <w:pPr>
        <w:pStyle w:val="af2"/>
        <w:numPr>
          <w:ilvl w:val="0"/>
          <w:numId w:val="551"/>
        </w:numPr>
        <w:ind w:firstLineChars="0"/>
        <w:rPr>
          <w:rFonts w:ascii="微软雅黑" w:eastAsia="微软雅黑" w:hAnsi="微软雅黑"/>
        </w:rPr>
      </w:pPr>
      <w:r>
        <w:rPr>
          <w:rFonts w:ascii="微软雅黑" w:eastAsia="微软雅黑" w:hAnsi="微软雅黑" w:hint="eastAsia"/>
        </w:rPr>
        <w:t>批量添加/删除</w:t>
      </w:r>
      <w:r>
        <w:rPr>
          <w:rFonts w:ascii="微软雅黑" w:eastAsia="微软雅黑" w:hAnsi="微软雅黑"/>
        </w:rPr>
        <w:t>时，</w:t>
      </w:r>
      <w:r>
        <w:rPr>
          <w:rFonts w:ascii="微软雅黑" w:eastAsia="微软雅黑" w:hAnsi="微软雅黑" w:hint="eastAsia"/>
        </w:rPr>
        <w:t>每一批次</w:t>
      </w:r>
      <w:r>
        <w:rPr>
          <w:rFonts w:ascii="微软雅黑" w:eastAsia="微软雅黑" w:hAnsi="微软雅黑"/>
        </w:rPr>
        <w:t>支持至多</w:t>
      </w:r>
      <w:r>
        <w:rPr>
          <w:rFonts w:ascii="微软雅黑" w:eastAsia="微软雅黑" w:hAnsi="微软雅黑" w:hint="eastAsia"/>
        </w:rPr>
        <w:t>10个</w:t>
      </w:r>
    </w:p>
    <w:p w14:paraId="3BBC3D9F" w14:textId="77777777" w:rsidR="0076630D" w:rsidRDefault="0076630D">
      <w:pPr>
        <w:rPr>
          <w:rFonts w:ascii="微软雅黑" w:eastAsia="微软雅黑" w:hAnsi="微软雅黑"/>
        </w:rPr>
      </w:pPr>
    </w:p>
    <w:p w14:paraId="034E3F19" w14:textId="6F5FDDDA" w:rsidR="00BF76B4" w:rsidRPr="00BF76B4" w:rsidRDefault="00BF76B4">
      <w:pPr>
        <w:rPr>
          <w:rFonts w:ascii="微软雅黑" w:eastAsia="微软雅黑" w:hAnsi="微软雅黑"/>
          <w:b/>
        </w:rPr>
      </w:pPr>
      <w:r w:rsidRPr="00BF76B4">
        <w:rPr>
          <w:rFonts w:ascii="微软雅黑" w:eastAsia="微软雅黑" w:hAnsi="微软雅黑" w:hint="eastAsia"/>
          <w:b/>
        </w:rPr>
        <w:t>邻居信息</w:t>
      </w:r>
      <w:r w:rsidRPr="00BF76B4">
        <w:rPr>
          <w:rFonts w:ascii="微软雅黑" w:eastAsia="微软雅黑" w:hAnsi="微软雅黑"/>
          <w:b/>
        </w:rPr>
        <w:t>：</w:t>
      </w:r>
    </w:p>
    <w:p w14:paraId="3D22EB65" w14:textId="77777777" w:rsidR="00BF76B4" w:rsidRDefault="00BF76B4" w:rsidP="00B10728">
      <w:pPr>
        <w:pStyle w:val="af2"/>
        <w:numPr>
          <w:ilvl w:val="0"/>
          <w:numId w:val="553"/>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接口</w:t>
      </w:r>
      <w:r>
        <w:rPr>
          <w:rFonts w:ascii="微软雅黑" w:eastAsia="微软雅黑" w:hAnsi="微软雅黑"/>
        </w:rPr>
        <w:t>、RIP版本、默认距离、更新时间、邻居地址</w:t>
      </w:r>
    </w:p>
    <w:p w14:paraId="2A6B75CD" w14:textId="18EDCEE8" w:rsidR="00BF76B4" w:rsidRPr="00BF76B4" w:rsidRDefault="00BF76B4" w:rsidP="00B10728">
      <w:pPr>
        <w:pStyle w:val="af2"/>
        <w:numPr>
          <w:ilvl w:val="0"/>
          <w:numId w:val="55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6BD75944" w14:textId="77777777" w:rsidR="00BF76B4" w:rsidRPr="00D90572" w:rsidRDefault="00BF76B4">
      <w:pPr>
        <w:rPr>
          <w:rFonts w:ascii="微软雅黑" w:eastAsia="微软雅黑" w:hAnsi="微软雅黑"/>
        </w:rPr>
      </w:pPr>
    </w:p>
    <w:p w14:paraId="3F94E31D" w14:textId="77777777" w:rsidR="0076630D" w:rsidRPr="00BF76B4" w:rsidRDefault="00D7272D">
      <w:pPr>
        <w:rPr>
          <w:rFonts w:ascii="微软雅黑" w:eastAsia="微软雅黑" w:hAnsi="微软雅黑"/>
          <w:strike/>
          <w:color w:val="B2B2B2"/>
        </w:rPr>
      </w:pPr>
      <w:r w:rsidRPr="00BF76B4">
        <w:rPr>
          <w:rFonts w:ascii="微软雅黑" w:eastAsia="微软雅黑" w:hAnsi="微软雅黑" w:hint="eastAsia"/>
          <w:b/>
          <w:strike/>
          <w:color w:val="B2B2B2"/>
        </w:rPr>
        <w:t>路由表</w:t>
      </w:r>
      <w:r w:rsidRPr="00BF76B4">
        <w:rPr>
          <w:rFonts w:ascii="微软雅黑" w:eastAsia="微软雅黑" w:hAnsi="微软雅黑"/>
          <w:b/>
          <w:strike/>
          <w:color w:val="B2B2B2"/>
        </w:rPr>
        <w:t>：</w:t>
      </w:r>
      <w:r w:rsidRPr="00BF76B4">
        <w:rPr>
          <w:rFonts w:ascii="微软雅黑" w:eastAsia="微软雅黑" w:hAnsi="微软雅黑" w:hint="eastAsia"/>
          <w:strike/>
          <w:color w:val="B2B2B2"/>
        </w:rPr>
        <w:t>包含</w:t>
      </w:r>
      <w:r w:rsidRPr="00BF76B4">
        <w:rPr>
          <w:rFonts w:ascii="微软雅黑" w:eastAsia="微软雅黑" w:hAnsi="微软雅黑"/>
          <w:strike/>
          <w:color w:val="B2B2B2"/>
        </w:rPr>
        <w:t>生效和无效的</w:t>
      </w:r>
      <w:r w:rsidRPr="00BF76B4">
        <w:rPr>
          <w:rFonts w:ascii="微软雅黑" w:eastAsia="微软雅黑" w:hAnsi="微软雅黑" w:hint="eastAsia"/>
          <w:strike/>
          <w:color w:val="B2B2B2"/>
        </w:rPr>
        <w:t>表项</w:t>
      </w:r>
    </w:p>
    <w:p w14:paraId="4DD9AE05" w14:textId="77777777" w:rsidR="0076630D" w:rsidRPr="00BF76B4" w:rsidRDefault="00D7272D" w:rsidP="00B10728">
      <w:pPr>
        <w:pStyle w:val="af2"/>
        <w:numPr>
          <w:ilvl w:val="0"/>
          <w:numId w:val="258"/>
        </w:numPr>
        <w:ind w:firstLineChars="0"/>
        <w:rPr>
          <w:rFonts w:ascii="微软雅黑" w:eastAsia="微软雅黑" w:hAnsi="微软雅黑"/>
          <w:strike/>
          <w:color w:val="B2B2B2"/>
        </w:rPr>
      </w:pPr>
      <w:r w:rsidRPr="00BF76B4">
        <w:rPr>
          <w:rFonts w:ascii="微软雅黑" w:eastAsia="微软雅黑" w:hAnsi="微软雅黑" w:hint="eastAsia"/>
          <w:strike/>
          <w:color w:val="B2B2B2"/>
        </w:rPr>
        <w:t>列表</w:t>
      </w:r>
      <w:r w:rsidRPr="00BF76B4">
        <w:rPr>
          <w:rFonts w:ascii="微软雅黑" w:eastAsia="微软雅黑" w:hAnsi="微软雅黑"/>
          <w:strike/>
          <w:color w:val="B2B2B2"/>
        </w:rPr>
        <w:t>显示</w:t>
      </w:r>
      <w:r w:rsidRPr="00BF76B4">
        <w:rPr>
          <w:rFonts w:ascii="微软雅黑" w:eastAsia="微软雅黑" w:hAnsi="微软雅黑" w:hint="eastAsia"/>
          <w:strike/>
          <w:color w:val="B2B2B2"/>
        </w:rPr>
        <w:t>目的网络（目的IP地址/掩码）、</w:t>
      </w:r>
      <w:r w:rsidRPr="00BF76B4">
        <w:rPr>
          <w:rFonts w:ascii="微软雅黑" w:eastAsia="微软雅黑" w:hAnsi="微软雅黑"/>
          <w:strike/>
          <w:color w:val="B2B2B2"/>
        </w:rPr>
        <w:t>下一跳地址、度量值、出接口、老化时间</w:t>
      </w:r>
      <w:r w:rsidRPr="00BF76B4">
        <w:rPr>
          <w:rFonts w:ascii="微软雅黑" w:eastAsia="微软雅黑" w:hAnsi="微软雅黑" w:hint="eastAsia"/>
          <w:strike/>
          <w:color w:val="B2B2B2"/>
        </w:rPr>
        <w:t>、Flag</w:t>
      </w:r>
      <w:r w:rsidRPr="00BF76B4">
        <w:rPr>
          <w:rFonts w:ascii="微软雅黑" w:eastAsia="微软雅黑" w:hAnsi="微软雅黑"/>
          <w:strike/>
          <w:color w:val="B2B2B2"/>
        </w:rPr>
        <w:t>s</w:t>
      </w:r>
    </w:p>
    <w:p w14:paraId="32F5D188" w14:textId="77777777" w:rsidR="0076630D" w:rsidRPr="00BF76B4" w:rsidRDefault="00D7272D" w:rsidP="00B10728">
      <w:pPr>
        <w:pStyle w:val="af2"/>
        <w:numPr>
          <w:ilvl w:val="0"/>
          <w:numId w:val="258"/>
        </w:numPr>
        <w:ind w:firstLineChars="0"/>
        <w:rPr>
          <w:rFonts w:ascii="微软雅黑" w:eastAsia="微软雅黑" w:hAnsi="微软雅黑"/>
          <w:strike/>
          <w:color w:val="B2B2B2"/>
        </w:rPr>
      </w:pPr>
      <w:r w:rsidRPr="00BF76B4">
        <w:rPr>
          <w:rFonts w:ascii="微软雅黑" w:eastAsia="微软雅黑" w:hAnsi="微软雅黑" w:hint="eastAsia"/>
          <w:strike/>
          <w:color w:val="B2B2B2"/>
        </w:rPr>
        <w:t>支持刷新</w:t>
      </w:r>
    </w:p>
    <w:p w14:paraId="1B740E79" w14:textId="77777777" w:rsidR="0076630D" w:rsidRDefault="0076630D">
      <w:pPr>
        <w:rPr>
          <w:rFonts w:ascii="微软雅黑" w:eastAsia="微软雅黑" w:hAnsi="微软雅黑"/>
        </w:rPr>
      </w:pPr>
    </w:p>
    <w:p w14:paraId="4E5BF70C" w14:textId="77777777" w:rsidR="0076630D" w:rsidRDefault="00D7272D">
      <w:pPr>
        <w:pStyle w:val="3"/>
        <w:numPr>
          <w:ilvl w:val="2"/>
          <w:numId w:val="1"/>
        </w:numPr>
      </w:pPr>
      <w:bookmarkStart w:id="364" w:name="_RIPng"/>
      <w:bookmarkStart w:id="365" w:name="_Toc149138838"/>
      <w:bookmarkEnd w:id="364"/>
      <w:r>
        <w:t>RIPng</w:t>
      </w:r>
      <w:bookmarkEnd w:id="365"/>
    </w:p>
    <w:p w14:paraId="39215EF4" w14:textId="77777777" w:rsidR="0076630D" w:rsidRDefault="00D7272D">
      <w:pPr>
        <w:rPr>
          <w:rFonts w:ascii="微软雅黑" w:eastAsia="微软雅黑" w:hAnsi="微软雅黑"/>
        </w:rPr>
      </w:pPr>
      <w:r>
        <w:rPr>
          <w:rFonts w:ascii="微软雅黑" w:eastAsia="微软雅黑" w:hAnsi="微软雅黑" w:hint="eastAsia"/>
        </w:rPr>
        <w:t>【功能概述】</w:t>
      </w:r>
    </w:p>
    <w:p w14:paraId="50447714" w14:textId="77777777" w:rsidR="0076630D" w:rsidRDefault="00D7272D">
      <w:pPr>
        <w:ind w:firstLine="420"/>
        <w:rPr>
          <w:rFonts w:ascii="微软雅黑" w:eastAsia="微软雅黑" w:hAnsi="微软雅黑"/>
        </w:rPr>
      </w:pPr>
      <w:r>
        <w:rPr>
          <w:rFonts w:ascii="微软雅黑" w:eastAsia="微软雅黑" w:hAnsi="微软雅黑"/>
        </w:rPr>
        <w:t>RIPng是RIP在IPv6</w:t>
      </w:r>
      <w:r>
        <w:rPr>
          <w:rFonts w:ascii="微软雅黑" w:eastAsia="微软雅黑" w:hAnsi="微软雅黑" w:hint="eastAsia"/>
        </w:rPr>
        <w:t>网络中</w:t>
      </w:r>
      <w:r>
        <w:rPr>
          <w:rFonts w:ascii="微软雅黑" w:eastAsia="微软雅黑" w:hAnsi="微软雅黑"/>
        </w:rPr>
        <w:t>的应用</w:t>
      </w:r>
      <w:r>
        <w:rPr>
          <w:rFonts w:ascii="微软雅黑" w:eastAsia="微软雅黑" w:hAnsi="微软雅黑" w:hint="eastAsia"/>
        </w:rPr>
        <w:t>，</w:t>
      </w:r>
      <w:r>
        <w:rPr>
          <w:rFonts w:ascii="微软雅黑" w:eastAsia="微软雅黑" w:hAnsi="微软雅黑"/>
        </w:rPr>
        <w:t>主要在IPv6</w:t>
      </w:r>
      <w:r>
        <w:rPr>
          <w:rFonts w:ascii="微软雅黑" w:eastAsia="微软雅黑" w:hAnsi="微软雅黑" w:hint="eastAsia"/>
        </w:rPr>
        <w:t>网络中</w:t>
      </w:r>
      <w:r>
        <w:rPr>
          <w:rFonts w:ascii="微软雅黑" w:eastAsia="微软雅黑" w:hAnsi="微软雅黑"/>
        </w:rPr>
        <w:t>提供路由功能</w:t>
      </w:r>
      <w:r>
        <w:rPr>
          <w:rFonts w:ascii="微软雅黑" w:eastAsia="微软雅黑" w:hAnsi="微软雅黑" w:hint="eastAsia"/>
        </w:rPr>
        <w:t>。</w:t>
      </w:r>
    </w:p>
    <w:p w14:paraId="6D991C32" w14:textId="77777777" w:rsidR="0076630D" w:rsidRDefault="00D7272D">
      <w:pPr>
        <w:ind w:firstLine="420"/>
        <w:rPr>
          <w:rFonts w:ascii="微软雅黑" w:eastAsia="微软雅黑" w:hAnsi="微软雅黑"/>
        </w:rPr>
      </w:pPr>
      <w:r>
        <w:rPr>
          <w:rFonts w:ascii="微软雅黑" w:eastAsia="微软雅黑" w:hAnsi="微软雅黑" w:hint="eastAsia"/>
        </w:rPr>
        <w:t>RIPng</w:t>
      </w:r>
      <w:r>
        <w:rPr>
          <w:rFonts w:ascii="微软雅黑" w:eastAsia="微软雅黑" w:hAnsi="微软雅黑"/>
        </w:rPr>
        <w:t>和RIP的差异，具体如下：</w:t>
      </w:r>
    </w:p>
    <w:p w14:paraId="25DB9384"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RIPng</w:t>
      </w:r>
      <w:r>
        <w:rPr>
          <w:rFonts w:ascii="微软雅黑" w:eastAsia="微软雅黑" w:hAnsi="微软雅黑"/>
        </w:rPr>
        <w:t>使用UDP的</w:t>
      </w:r>
      <w:r>
        <w:rPr>
          <w:rFonts w:ascii="微软雅黑" w:eastAsia="微软雅黑" w:hAnsi="微软雅黑" w:hint="eastAsia"/>
        </w:rPr>
        <w:t>521端口</w:t>
      </w:r>
      <w:r>
        <w:rPr>
          <w:rFonts w:ascii="微软雅黑" w:eastAsia="微软雅黑" w:hAnsi="微软雅黑"/>
        </w:rPr>
        <w:t>发送和接收路由信息。</w:t>
      </w:r>
    </w:p>
    <w:p w14:paraId="73B6F169"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lastRenderedPageBreak/>
        <w:t>RIP</w:t>
      </w:r>
      <w:r>
        <w:rPr>
          <w:rFonts w:ascii="微软雅黑" w:eastAsia="微软雅黑" w:hAnsi="微软雅黑"/>
        </w:rPr>
        <w:t>ng的目的地址使用</w:t>
      </w:r>
      <w:r>
        <w:rPr>
          <w:rFonts w:ascii="微软雅黑" w:eastAsia="微软雅黑" w:hAnsi="微软雅黑" w:hint="eastAsia"/>
        </w:rPr>
        <w:t>128bits</w:t>
      </w:r>
      <w:r>
        <w:rPr>
          <w:rFonts w:ascii="微软雅黑" w:eastAsia="微软雅黑" w:hAnsi="微软雅黑"/>
        </w:rPr>
        <w:t>的前缀长度</w:t>
      </w:r>
      <w:r>
        <w:rPr>
          <w:rFonts w:ascii="微软雅黑" w:eastAsia="微软雅黑" w:hAnsi="微软雅黑" w:hint="eastAsia"/>
        </w:rPr>
        <w:t>。</w:t>
      </w:r>
    </w:p>
    <w:p w14:paraId="4C584DC4"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RIpng</w:t>
      </w:r>
      <w:r>
        <w:rPr>
          <w:rFonts w:ascii="微软雅黑" w:eastAsia="微软雅黑" w:hAnsi="微软雅黑"/>
        </w:rPr>
        <w:t>使用</w:t>
      </w:r>
      <w:r>
        <w:rPr>
          <w:rFonts w:ascii="微软雅黑" w:eastAsia="微软雅黑" w:hAnsi="微软雅黑" w:hint="eastAsia"/>
        </w:rPr>
        <w:t>128</w:t>
      </w:r>
      <w:r>
        <w:rPr>
          <w:rFonts w:ascii="微软雅黑" w:eastAsia="微软雅黑" w:hAnsi="微软雅黑"/>
        </w:rPr>
        <w:t>bits的IPv6地址作为下一跳地址。</w:t>
      </w:r>
    </w:p>
    <w:p w14:paraId="72AC4585"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RIPng</w:t>
      </w:r>
      <w:r>
        <w:rPr>
          <w:rFonts w:ascii="微软雅黑" w:eastAsia="微软雅黑" w:hAnsi="微软雅黑"/>
        </w:rPr>
        <w:t>使用链路本地地址fe80::/10作为</w:t>
      </w:r>
      <w:r>
        <w:rPr>
          <w:rFonts w:ascii="微软雅黑" w:eastAsia="微软雅黑" w:hAnsi="微软雅黑" w:hint="eastAsia"/>
        </w:rPr>
        <w:t>源地址</w:t>
      </w:r>
      <w:r>
        <w:rPr>
          <w:rFonts w:ascii="微软雅黑" w:eastAsia="微软雅黑" w:hAnsi="微软雅黑"/>
        </w:rPr>
        <w:t>发送RIPng</w:t>
      </w:r>
      <w:r>
        <w:rPr>
          <w:rFonts w:ascii="微软雅黑" w:eastAsia="微软雅黑" w:hAnsi="微软雅黑" w:hint="eastAsia"/>
        </w:rPr>
        <w:t>路由信息</w:t>
      </w:r>
      <w:r>
        <w:rPr>
          <w:rFonts w:ascii="微软雅黑" w:eastAsia="微软雅黑" w:hAnsi="微软雅黑"/>
        </w:rPr>
        <w:t>更新报文。</w:t>
      </w:r>
    </w:p>
    <w:p w14:paraId="55F4000B"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rPr>
        <w:t>RIPng使用组播方式周期性地发送路由信息，并使用FF02::9作为链路本地</w:t>
      </w:r>
      <w:r>
        <w:rPr>
          <w:rFonts w:ascii="微软雅黑" w:eastAsia="微软雅黑" w:hAnsi="微软雅黑" w:hint="eastAsia"/>
        </w:rPr>
        <w:t>范围</w:t>
      </w:r>
      <w:r>
        <w:rPr>
          <w:rFonts w:ascii="微软雅黑" w:eastAsia="微软雅黑" w:hAnsi="微软雅黑"/>
        </w:rPr>
        <w:t>内的路由器组播地址。</w:t>
      </w:r>
    </w:p>
    <w:p w14:paraId="0CB2823C"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rPr>
        <w:t>RIPng报文由头部</w:t>
      </w:r>
      <w:r>
        <w:rPr>
          <w:rFonts w:ascii="微软雅黑" w:eastAsia="微软雅黑" w:hAnsi="微软雅黑" w:hint="eastAsia"/>
        </w:rPr>
        <w:t>和</w:t>
      </w:r>
      <w:r>
        <w:rPr>
          <w:rFonts w:ascii="微软雅黑" w:eastAsia="微软雅黑" w:hAnsi="微软雅黑"/>
        </w:rPr>
        <w:t>多个路由表项</w:t>
      </w:r>
      <w:r>
        <w:rPr>
          <w:rFonts w:ascii="微软雅黑" w:eastAsia="微软雅黑" w:hAnsi="微软雅黑" w:hint="eastAsia"/>
        </w:rPr>
        <w:t>组成</w:t>
      </w:r>
      <w:r>
        <w:rPr>
          <w:rFonts w:ascii="微软雅黑" w:eastAsia="微软雅黑" w:hAnsi="微软雅黑"/>
        </w:rPr>
        <w:t>。在</w:t>
      </w:r>
      <w:r>
        <w:rPr>
          <w:rFonts w:ascii="微软雅黑" w:eastAsia="微软雅黑" w:hAnsi="微软雅黑" w:hint="eastAsia"/>
        </w:rPr>
        <w:t>同一个</w:t>
      </w:r>
      <w:r>
        <w:rPr>
          <w:rFonts w:ascii="微软雅黑" w:eastAsia="微软雅黑" w:hAnsi="微软雅黑"/>
        </w:rPr>
        <w:t>RIPng报文中，路由表项的最大数目根据接口的MTU值来确定。</w:t>
      </w:r>
    </w:p>
    <w:p w14:paraId="373B0247" w14:textId="77777777" w:rsidR="0076630D" w:rsidRDefault="0076630D">
      <w:pPr>
        <w:rPr>
          <w:rFonts w:ascii="微软雅黑" w:eastAsia="微软雅黑" w:hAnsi="微软雅黑"/>
        </w:rPr>
      </w:pPr>
    </w:p>
    <w:p w14:paraId="6DD32665" w14:textId="77777777" w:rsidR="0076630D" w:rsidRDefault="00D7272D">
      <w:pPr>
        <w:rPr>
          <w:rFonts w:ascii="微软雅黑" w:eastAsia="微软雅黑" w:hAnsi="微软雅黑"/>
        </w:rPr>
      </w:pPr>
      <w:r>
        <w:rPr>
          <w:rFonts w:ascii="微软雅黑" w:eastAsia="微软雅黑" w:hAnsi="微软雅黑" w:hint="eastAsia"/>
        </w:rPr>
        <w:t>【配置参数】</w:t>
      </w:r>
    </w:p>
    <w:p w14:paraId="5874F144" w14:textId="77777777" w:rsidR="0076630D" w:rsidRDefault="00D7272D">
      <w:pPr>
        <w:rPr>
          <w:rFonts w:ascii="微软雅黑" w:eastAsia="微软雅黑" w:hAnsi="微软雅黑"/>
          <w:b/>
        </w:rPr>
      </w:pPr>
      <w:r>
        <w:rPr>
          <w:rFonts w:ascii="微软雅黑" w:eastAsia="微软雅黑" w:hAnsi="微软雅黑" w:hint="eastAsia"/>
          <w:b/>
        </w:rPr>
        <w:t>全局配置</w:t>
      </w:r>
      <w:r>
        <w:rPr>
          <w:rFonts w:ascii="微软雅黑" w:eastAsia="微软雅黑" w:hAnsi="微软雅黑"/>
          <w:b/>
        </w:rPr>
        <w:t>：</w:t>
      </w:r>
    </w:p>
    <w:p w14:paraId="1958B238"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RIP</w:t>
      </w:r>
      <w:r>
        <w:rPr>
          <w:rFonts w:ascii="微软雅黑" w:eastAsia="微软雅黑" w:hAnsi="微软雅黑"/>
        </w:rPr>
        <w:t>ng：【</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开启</w:t>
      </w:r>
      <w:r>
        <w:rPr>
          <w:rFonts w:ascii="微软雅黑" w:eastAsia="微软雅黑" w:hAnsi="微软雅黑"/>
        </w:rPr>
        <w:t>交换机的RIPng功能，默认关闭。</w:t>
      </w:r>
    </w:p>
    <w:p w14:paraId="7AB9D320"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引入</w:t>
      </w:r>
      <w:r>
        <w:rPr>
          <w:rFonts w:ascii="微软雅黑" w:eastAsia="微软雅黑" w:hAnsi="微软雅黑"/>
        </w:rPr>
        <w:t>外部路由：</w:t>
      </w:r>
      <w:r>
        <w:rPr>
          <w:rFonts w:ascii="微软雅黑" w:eastAsia="微软雅黑" w:hAnsi="微软雅黑" w:hint="eastAsia"/>
        </w:rPr>
        <w:t>【多选】选择</w:t>
      </w:r>
      <w:r>
        <w:rPr>
          <w:rFonts w:ascii="微软雅黑" w:eastAsia="微软雅黑" w:hAnsi="微软雅黑"/>
        </w:rPr>
        <w:t>引入的外部路由类型</w:t>
      </w:r>
      <w:r>
        <w:rPr>
          <w:rFonts w:ascii="微软雅黑" w:eastAsia="微软雅黑" w:hAnsi="微软雅黑" w:hint="eastAsia"/>
        </w:rPr>
        <w:t>，</w:t>
      </w:r>
      <w:r>
        <w:rPr>
          <w:rFonts w:ascii="微软雅黑" w:eastAsia="微软雅黑" w:hAnsi="微软雅黑"/>
        </w:rPr>
        <w:t>选项有{</w:t>
      </w:r>
      <w:r>
        <w:rPr>
          <w:rFonts w:ascii="微软雅黑" w:eastAsia="微软雅黑" w:hAnsi="微软雅黑" w:hint="eastAsia"/>
        </w:rPr>
        <w:t>直连</w:t>
      </w:r>
      <w:r>
        <w:rPr>
          <w:rFonts w:ascii="微软雅黑" w:eastAsia="微软雅黑" w:hAnsi="微软雅黑"/>
        </w:rPr>
        <w:t>路由|静态路由|OSPFv3}</w:t>
      </w:r>
      <w:r>
        <w:rPr>
          <w:rFonts w:ascii="微软雅黑" w:eastAsia="微软雅黑" w:hAnsi="微软雅黑" w:hint="eastAsia"/>
        </w:rPr>
        <w:t>。</w:t>
      </w:r>
    </w:p>
    <w:p w14:paraId="45E56916" w14:textId="47A2BD87" w:rsidR="0076630D" w:rsidRDefault="00D7272D" w:rsidP="00B10728">
      <w:pPr>
        <w:pStyle w:val="af2"/>
        <w:numPr>
          <w:ilvl w:val="0"/>
          <w:numId w:val="253"/>
        </w:numPr>
        <w:ind w:firstLineChars="0"/>
        <w:rPr>
          <w:rFonts w:ascii="微软雅黑" w:eastAsia="微软雅黑" w:hAnsi="微软雅黑"/>
        </w:rPr>
      </w:pPr>
      <w:r>
        <w:rPr>
          <w:rFonts w:ascii="微软雅黑" w:eastAsia="微软雅黑" w:hAnsi="微软雅黑" w:hint="eastAsia"/>
        </w:rPr>
        <w:t>引入外部路由的度量值：</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在引入外部路由时</w:t>
      </w:r>
      <w:r>
        <w:rPr>
          <w:rFonts w:ascii="微软雅黑" w:eastAsia="微软雅黑" w:hAnsi="微软雅黑" w:hint="eastAsia"/>
        </w:rPr>
        <w:t>重新分配</w:t>
      </w:r>
      <w:r>
        <w:rPr>
          <w:rFonts w:ascii="微软雅黑" w:eastAsia="微软雅黑" w:hAnsi="微软雅黑"/>
        </w:rPr>
        <w:t>的度量值，取值范围为</w:t>
      </w:r>
      <w:r w:rsidR="009C3614">
        <w:rPr>
          <w:rFonts w:ascii="微软雅黑" w:eastAsia="微软雅黑" w:hAnsi="微软雅黑"/>
        </w:rPr>
        <w:t>1</w:t>
      </w:r>
      <w:r>
        <w:rPr>
          <w:rFonts w:ascii="微软雅黑" w:eastAsia="微软雅黑" w:hAnsi="微软雅黑"/>
        </w:rPr>
        <w:t>-16</w:t>
      </w:r>
      <w:r>
        <w:rPr>
          <w:rFonts w:ascii="微软雅黑" w:eastAsia="微软雅黑" w:hAnsi="微软雅黑" w:hint="eastAsia"/>
        </w:rPr>
        <w:t>，</w:t>
      </w:r>
      <w:r>
        <w:rPr>
          <w:rFonts w:ascii="微软雅黑" w:eastAsia="微软雅黑" w:hAnsi="微软雅黑"/>
        </w:rPr>
        <w:t>默认1</w:t>
      </w:r>
      <w:r>
        <w:rPr>
          <w:rFonts w:ascii="微软雅黑" w:eastAsia="微软雅黑" w:hAnsi="微软雅黑" w:hint="eastAsia"/>
        </w:rPr>
        <w:t>。</w:t>
      </w:r>
    </w:p>
    <w:p w14:paraId="0CFD5194" w14:textId="77777777" w:rsidR="0076630D" w:rsidRDefault="00D7272D">
      <w:pPr>
        <w:pStyle w:val="af2"/>
        <w:ind w:left="1260"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每个外部路由</w:t>
      </w:r>
      <w:r>
        <w:rPr>
          <w:rFonts w:ascii="微软雅黑" w:eastAsia="微软雅黑" w:hAnsi="微软雅黑"/>
        </w:rPr>
        <w:t>类型</w:t>
      </w:r>
      <w:r>
        <w:rPr>
          <w:rFonts w:ascii="微软雅黑" w:eastAsia="微软雅黑" w:hAnsi="微软雅黑" w:hint="eastAsia"/>
        </w:rPr>
        <w:t>单独设置</w:t>
      </w:r>
      <w:r>
        <w:rPr>
          <w:rFonts w:ascii="微软雅黑" w:eastAsia="微软雅黑" w:hAnsi="微软雅黑"/>
        </w:rPr>
        <w:t>度量值。</w:t>
      </w:r>
    </w:p>
    <w:p w14:paraId="6D2F5369"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定时器</w:t>
      </w:r>
      <w:r>
        <w:rPr>
          <w:rFonts w:ascii="微软雅黑" w:eastAsia="微软雅黑" w:hAnsi="微软雅黑"/>
        </w:rPr>
        <w:t>：</w:t>
      </w:r>
    </w:p>
    <w:p w14:paraId="4B9FC945" w14:textId="77777777" w:rsidR="0076630D" w:rsidRDefault="00D7272D" w:rsidP="00B10728">
      <w:pPr>
        <w:pStyle w:val="af2"/>
        <w:numPr>
          <w:ilvl w:val="0"/>
          <w:numId w:val="254"/>
        </w:numPr>
        <w:ind w:firstLineChars="0"/>
        <w:rPr>
          <w:rFonts w:ascii="微软雅黑" w:eastAsia="微软雅黑" w:hAnsi="微软雅黑"/>
        </w:rPr>
      </w:pPr>
      <w:r>
        <w:rPr>
          <w:rFonts w:ascii="微软雅黑" w:eastAsia="微软雅黑" w:hAnsi="微软雅黑" w:hint="eastAsia"/>
        </w:rPr>
        <w:t>更新定时器 (秒)</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RIP发送更新报文的时间间隔，取值范围为5-2147483647</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30秒</w:t>
      </w:r>
      <w:r>
        <w:rPr>
          <w:rFonts w:ascii="微软雅黑" w:eastAsia="微软雅黑" w:hAnsi="微软雅黑"/>
        </w:rPr>
        <w:t>。</w:t>
      </w:r>
    </w:p>
    <w:p w14:paraId="4BF94C15" w14:textId="77777777" w:rsidR="0076630D" w:rsidRDefault="00D7272D" w:rsidP="00B10728">
      <w:pPr>
        <w:pStyle w:val="af2"/>
        <w:numPr>
          <w:ilvl w:val="0"/>
          <w:numId w:val="254"/>
        </w:numPr>
        <w:ind w:firstLineChars="0"/>
        <w:rPr>
          <w:rFonts w:ascii="微软雅黑" w:eastAsia="微软雅黑" w:hAnsi="微软雅黑"/>
        </w:rPr>
      </w:pPr>
      <w:r>
        <w:rPr>
          <w:rFonts w:ascii="微软雅黑" w:eastAsia="微软雅黑" w:hAnsi="微软雅黑" w:hint="eastAsia"/>
        </w:rPr>
        <w:t>老化定时器 (秒)：【text文本框】设置</w:t>
      </w:r>
      <w:r>
        <w:rPr>
          <w:rFonts w:ascii="微软雅黑" w:eastAsia="微软雅黑" w:hAnsi="微软雅黑"/>
        </w:rPr>
        <w:t>路由条目的有效期</w:t>
      </w:r>
      <w:r>
        <w:rPr>
          <w:rFonts w:ascii="微软雅黑" w:eastAsia="微软雅黑" w:hAnsi="微软雅黑" w:hint="eastAsia"/>
        </w:rPr>
        <w:t>。</w:t>
      </w:r>
      <w:r>
        <w:rPr>
          <w:rFonts w:ascii="微软雅黑" w:eastAsia="微软雅黑" w:hAnsi="微软雅黑"/>
        </w:rPr>
        <w:t>如果在</w:t>
      </w:r>
      <w:r>
        <w:rPr>
          <w:rFonts w:ascii="微软雅黑" w:eastAsia="微软雅黑" w:hAnsi="微软雅黑" w:hint="eastAsia"/>
        </w:rPr>
        <w:t>此</w:t>
      </w:r>
      <w:r>
        <w:rPr>
          <w:rFonts w:ascii="微软雅黑" w:eastAsia="微软雅黑" w:hAnsi="微软雅黑"/>
        </w:rPr>
        <w:t>时间段内该条目未被更新，</w:t>
      </w:r>
      <w:r>
        <w:rPr>
          <w:rFonts w:ascii="微软雅黑" w:eastAsia="微软雅黑" w:hAnsi="微软雅黑" w:hint="eastAsia"/>
        </w:rPr>
        <w:t>则</w:t>
      </w:r>
      <w:r>
        <w:rPr>
          <w:rFonts w:ascii="微软雅黑" w:eastAsia="微软雅黑" w:hAnsi="微软雅黑"/>
        </w:rPr>
        <w:t>该条目的</w:t>
      </w:r>
      <w:r>
        <w:rPr>
          <w:rFonts w:ascii="微软雅黑" w:eastAsia="微软雅黑" w:hAnsi="微软雅黑" w:hint="eastAsia"/>
        </w:rPr>
        <w:t>跳数</w:t>
      </w:r>
      <w:r>
        <w:rPr>
          <w:rFonts w:ascii="微软雅黑" w:eastAsia="微软雅黑" w:hAnsi="微软雅黑"/>
        </w:rPr>
        <w:t>将被设置为</w:t>
      </w:r>
      <w:r>
        <w:rPr>
          <w:rFonts w:ascii="微软雅黑" w:eastAsia="微软雅黑" w:hAnsi="微软雅黑" w:hint="eastAsia"/>
        </w:rPr>
        <w:t>16，</w:t>
      </w:r>
      <w:r>
        <w:rPr>
          <w:rFonts w:ascii="微软雅黑" w:eastAsia="微软雅黑" w:hAnsi="微软雅黑"/>
        </w:rPr>
        <w:t>即目的网络不可达</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5</w:t>
      </w:r>
      <w:r>
        <w:rPr>
          <w:rFonts w:ascii="微软雅黑" w:eastAsia="微软雅黑" w:hAnsi="微软雅黑"/>
        </w:rPr>
        <w:t>-2147483647</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180秒</w:t>
      </w:r>
      <w:r>
        <w:rPr>
          <w:rFonts w:ascii="微软雅黑" w:eastAsia="微软雅黑" w:hAnsi="微软雅黑"/>
        </w:rPr>
        <w:t>。</w:t>
      </w:r>
    </w:p>
    <w:p w14:paraId="35E8B0AC" w14:textId="77777777" w:rsidR="0076630D" w:rsidRDefault="00D7272D" w:rsidP="00B10728">
      <w:pPr>
        <w:pStyle w:val="af2"/>
        <w:numPr>
          <w:ilvl w:val="0"/>
          <w:numId w:val="254"/>
        </w:numPr>
        <w:ind w:firstLineChars="0"/>
        <w:rPr>
          <w:rFonts w:ascii="微软雅黑" w:eastAsia="微软雅黑" w:hAnsi="微软雅黑"/>
        </w:rPr>
      </w:pPr>
      <w:r>
        <w:rPr>
          <w:rFonts w:ascii="微软雅黑" w:eastAsia="微软雅黑" w:hAnsi="微软雅黑" w:hint="eastAsia"/>
        </w:rPr>
        <w:lastRenderedPageBreak/>
        <w:t>垃圾收集定时器 (秒)：【text文本框】如果</w:t>
      </w:r>
      <w:r>
        <w:rPr>
          <w:rFonts w:ascii="微软雅黑" w:eastAsia="微软雅黑" w:hAnsi="微软雅黑"/>
        </w:rPr>
        <w:t>垃圾收集</w:t>
      </w:r>
      <w:r>
        <w:rPr>
          <w:rFonts w:ascii="微软雅黑" w:eastAsia="微软雅黑" w:hAnsi="微软雅黑" w:hint="eastAsia"/>
        </w:rPr>
        <w:t>定时器超时</w:t>
      </w:r>
      <w:r>
        <w:rPr>
          <w:rFonts w:ascii="微软雅黑" w:eastAsia="微软雅黑" w:hAnsi="微软雅黑"/>
        </w:rPr>
        <w:t>，不可达路由没有</w:t>
      </w:r>
      <w:r>
        <w:rPr>
          <w:rFonts w:ascii="微软雅黑" w:eastAsia="微软雅黑" w:hAnsi="微软雅黑" w:hint="eastAsia"/>
        </w:rPr>
        <w:t>收</w:t>
      </w:r>
      <w:r>
        <w:rPr>
          <w:rFonts w:ascii="微软雅黑" w:eastAsia="微软雅黑" w:hAnsi="微软雅黑"/>
        </w:rPr>
        <w:t>到来自同一邻居的更新报文，则该路由将从RIP路由表</w:t>
      </w:r>
      <w:r>
        <w:rPr>
          <w:rFonts w:ascii="微软雅黑" w:eastAsia="微软雅黑" w:hAnsi="微软雅黑" w:hint="eastAsia"/>
        </w:rPr>
        <w:t>中</w:t>
      </w:r>
      <w:r>
        <w:rPr>
          <w:rFonts w:ascii="微软雅黑" w:eastAsia="微软雅黑" w:hAnsi="微软雅黑"/>
        </w:rPr>
        <w:t>彻底删除。</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5-2147483647的</w:t>
      </w:r>
      <w:r>
        <w:rPr>
          <w:rFonts w:ascii="微软雅黑" w:eastAsia="微软雅黑" w:hAnsi="微软雅黑"/>
        </w:rPr>
        <w:t>整数，默认</w:t>
      </w:r>
      <w:r>
        <w:rPr>
          <w:rFonts w:ascii="微软雅黑" w:eastAsia="微软雅黑" w:hAnsi="微软雅黑" w:hint="eastAsia"/>
        </w:rPr>
        <w:t>120秒</w:t>
      </w:r>
      <w:r>
        <w:rPr>
          <w:rFonts w:ascii="微软雅黑" w:eastAsia="微软雅黑" w:hAnsi="微软雅黑"/>
        </w:rPr>
        <w:t>。</w:t>
      </w:r>
    </w:p>
    <w:p w14:paraId="3ACE97AB" w14:textId="77777777" w:rsidR="0076630D" w:rsidRDefault="0076630D">
      <w:pPr>
        <w:rPr>
          <w:rFonts w:ascii="微软雅黑" w:eastAsia="微软雅黑" w:hAnsi="微软雅黑"/>
        </w:rPr>
      </w:pPr>
    </w:p>
    <w:p w14:paraId="4757D878" w14:textId="50A36031" w:rsidR="00FB3D3A" w:rsidRDefault="00FB3D3A" w:rsidP="00FB3D3A">
      <w:pPr>
        <w:rPr>
          <w:rFonts w:ascii="微软雅黑" w:eastAsia="微软雅黑" w:hAnsi="微软雅黑"/>
        </w:rPr>
      </w:pPr>
      <w:r>
        <w:rPr>
          <w:rFonts w:ascii="微软雅黑" w:eastAsia="微软雅黑" w:hAnsi="微软雅黑" w:hint="eastAsia"/>
        </w:rPr>
        <w:t>全局</w:t>
      </w:r>
      <w:r>
        <w:rPr>
          <w:rFonts w:ascii="微软雅黑" w:eastAsia="微软雅黑" w:hAnsi="微软雅黑"/>
        </w:rPr>
        <w:t>RIPng运行</w:t>
      </w:r>
      <w:r>
        <w:rPr>
          <w:rFonts w:ascii="微软雅黑" w:eastAsia="微软雅黑" w:hAnsi="微软雅黑" w:hint="eastAsia"/>
        </w:rPr>
        <w:t>状态：</w:t>
      </w:r>
      <w:r w:rsidR="0069782B">
        <w:rPr>
          <w:rFonts w:ascii="微软雅黑" w:eastAsia="微软雅黑" w:hAnsi="微软雅黑" w:hint="eastAsia"/>
        </w:rPr>
        <w:t>支持刷新</w:t>
      </w:r>
    </w:p>
    <w:p w14:paraId="10185035" w14:textId="4B1299FB" w:rsidR="00FB3D3A" w:rsidRPr="00FB3D3A" w:rsidRDefault="00FB3D3A" w:rsidP="006478EB">
      <w:pPr>
        <w:pStyle w:val="af2"/>
        <w:numPr>
          <w:ilvl w:val="0"/>
          <w:numId w:val="555"/>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RIPng</w:t>
      </w:r>
      <w:r>
        <w:rPr>
          <w:rFonts w:ascii="微软雅黑" w:eastAsia="微软雅黑" w:hAnsi="微软雅黑" w:hint="eastAsia"/>
        </w:rPr>
        <w:t>运行</w:t>
      </w:r>
      <w:r>
        <w:rPr>
          <w:rFonts w:ascii="微软雅黑" w:eastAsia="微软雅黑" w:hAnsi="微软雅黑"/>
        </w:rPr>
        <w:t>信息，以大文本框显示，内容</w:t>
      </w:r>
      <w:r>
        <w:rPr>
          <w:rFonts w:ascii="微软雅黑" w:eastAsia="微软雅黑" w:hAnsi="微软雅黑" w:hint="eastAsia"/>
        </w:rPr>
        <w:t>直接</w:t>
      </w:r>
      <w:r>
        <w:rPr>
          <w:rFonts w:ascii="微软雅黑" w:eastAsia="微软雅黑" w:hAnsi="微软雅黑"/>
        </w:rPr>
        <w:t>由底层提供</w:t>
      </w:r>
      <w:r>
        <w:rPr>
          <w:rFonts w:ascii="微软雅黑" w:eastAsia="微软雅黑" w:hAnsi="微软雅黑" w:hint="eastAsia"/>
        </w:rPr>
        <w:t>，</w:t>
      </w:r>
      <w:r>
        <w:rPr>
          <w:rFonts w:ascii="微软雅黑" w:eastAsia="微软雅黑" w:hAnsi="微软雅黑"/>
        </w:rPr>
        <w:t>诸如：</w:t>
      </w:r>
    </w:p>
    <w:p w14:paraId="11AE7564" w14:textId="4DF24FF9" w:rsidR="00FB3D3A" w:rsidRPr="00FB3D3A" w:rsidRDefault="00FB3D3A">
      <w:pPr>
        <w:rPr>
          <w:rFonts w:ascii="微软雅黑" w:eastAsia="微软雅黑" w:hAnsi="微软雅黑"/>
        </w:rPr>
      </w:pPr>
      <w:r w:rsidRPr="0062092F">
        <w:rPr>
          <w:rFonts w:ascii="微软雅黑" w:eastAsia="微软雅黑" w:hAnsi="微软雅黑"/>
          <w:noProof/>
        </w:rPr>
        <mc:AlternateContent>
          <mc:Choice Requires="wps">
            <w:drawing>
              <wp:anchor distT="0" distB="0" distL="114300" distR="114300" simplePos="0" relativeHeight="251662336" behindDoc="0" locked="0" layoutInCell="1" allowOverlap="1" wp14:anchorId="63F2D44E" wp14:editId="3B86FE80">
                <wp:simplePos x="0" y="0"/>
                <wp:positionH relativeFrom="column">
                  <wp:posOffset>10236</wp:posOffset>
                </wp:positionH>
                <wp:positionV relativeFrom="paragraph">
                  <wp:posOffset>58685</wp:posOffset>
                </wp:positionV>
                <wp:extent cx="5377218" cy="3248168"/>
                <wp:effectExtent l="0" t="0" r="13970" b="28575"/>
                <wp:wrapNone/>
                <wp:docPr id="8" name="矩形 8"/>
                <wp:cNvGraphicFramePr/>
                <a:graphic xmlns:a="http://schemas.openxmlformats.org/drawingml/2006/main">
                  <a:graphicData uri="http://schemas.microsoft.com/office/word/2010/wordprocessingShape">
                    <wps:wsp>
                      <wps:cNvSpPr/>
                      <wps:spPr>
                        <a:xfrm>
                          <a:off x="0" y="0"/>
                          <a:ext cx="5377218" cy="324816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EBC8EE" w14:textId="77777777" w:rsidR="003B6945" w:rsidRPr="00153CDE" w:rsidRDefault="003B6945" w:rsidP="00FB3D3A">
                            <w:pPr>
                              <w:rPr>
                                <w:color w:val="0D0D0D" w:themeColor="text1" w:themeTint="F2"/>
                              </w:rPr>
                            </w:pPr>
                            <w:r w:rsidRPr="00153CDE">
                              <w:rPr>
                                <w:color w:val="0D0D0D" w:themeColor="text1" w:themeTint="F2"/>
                              </w:rPr>
                              <w:t>Routing Protocol is "RIPng"</w:t>
                            </w:r>
                          </w:p>
                          <w:p w14:paraId="6D880F60" w14:textId="77777777" w:rsidR="003B6945" w:rsidRPr="00153CDE" w:rsidRDefault="003B6945" w:rsidP="00FB3D3A">
                            <w:pPr>
                              <w:rPr>
                                <w:color w:val="0D0D0D" w:themeColor="text1" w:themeTint="F2"/>
                              </w:rPr>
                            </w:pPr>
                            <w:r w:rsidRPr="00153CDE">
                              <w:rPr>
                                <w:color w:val="0D0D0D" w:themeColor="text1" w:themeTint="F2"/>
                              </w:rPr>
                              <w:t xml:space="preserve">  Sending updates every 30 seconds with +/-50%, next due in 1 seconds</w:t>
                            </w:r>
                          </w:p>
                          <w:p w14:paraId="17C2C991" w14:textId="77777777" w:rsidR="003B6945" w:rsidRPr="00153CDE" w:rsidRDefault="003B6945" w:rsidP="00FB3D3A">
                            <w:pPr>
                              <w:rPr>
                                <w:color w:val="0D0D0D" w:themeColor="text1" w:themeTint="F2"/>
                              </w:rPr>
                            </w:pPr>
                            <w:r w:rsidRPr="00153CDE">
                              <w:rPr>
                                <w:color w:val="0D0D0D" w:themeColor="text1" w:themeTint="F2"/>
                              </w:rPr>
                              <w:t xml:space="preserve">  Timeout after 180 seconds, garbage collect after 120 seconds</w:t>
                            </w:r>
                          </w:p>
                          <w:p w14:paraId="26BB8489" w14:textId="77777777" w:rsidR="003B6945" w:rsidRPr="00153CDE" w:rsidRDefault="003B6945" w:rsidP="00FB3D3A">
                            <w:pPr>
                              <w:rPr>
                                <w:color w:val="0D0D0D" w:themeColor="text1" w:themeTint="F2"/>
                              </w:rPr>
                            </w:pPr>
                            <w:r w:rsidRPr="00153CDE">
                              <w:rPr>
                                <w:color w:val="0D0D0D" w:themeColor="text1" w:themeTint="F2"/>
                              </w:rPr>
                              <w:t xml:space="preserve">  Outgoing update filter list for all interface is not set</w:t>
                            </w:r>
                          </w:p>
                          <w:p w14:paraId="02D852D7" w14:textId="77777777" w:rsidR="003B6945" w:rsidRPr="00153CDE" w:rsidRDefault="003B6945" w:rsidP="00FB3D3A">
                            <w:pPr>
                              <w:rPr>
                                <w:color w:val="0D0D0D" w:themeColor="text1" w:themeTint="F2"/>
                              </w:rPr>
                            </w:pPr>
                            <w:r w:rsidRPr="00153CDE">
                              <w:rPr>
                                <w:color w:val="0D0D0D" w:themeColor="text1" w:themeTint="F2"/>
                              </w:rPr>
                              <w:t xml:space="preserve">  Incoming update filter list for all interface is not set</w:t>
                            </w:r>
                          </w:p>
                          <w:p w14:paraId="3FEEB821" w14:textId="77777777" w:rsidR="003B6945" w:rsidRPr="00153CDE" w:rsidRDefault="003B6945" w:rsidP="00FB3D3A">
                            <w:pPr>
                              <w:rPr>
                                <w:color w:val="0D0D0D" w:themeColor="text1" w:themeTint="F2"/>
                              </w:rPr>
                            </w:pPr>
                            <w:r w:rsidRPr="00153CDE">
                              <w:rPr>
                                <w:color w:val="0D0D0D" w:themeColor="text1" w:themeTint="F2"/>
                              </w:rPr>
                              <w:t xml:space="preserve">  Default redistribution metric is 1</w:t>
                            </w:r>
                          </w:p>
                          <w:p w14:paraId="441AA268" w14:textId="77777777" w:rsidR="003B6945" w:rsidRPr="00153CDE" w:rsidRDefault="003B6945" w:rsidP="00FB3D3A">
                            <w:pPr>
                              <w:rPr>
                                <w:color w:val="0D0D0D" w:themeColor="text1" w:themeTint="F2"/>
                              </w:rPr>
                            </w:pPr>
                            <w:r w:rsidRPr="00153CDE">
                              <w:rPr>
                                <w:color w:val="0D0D0D" w:themeColor="text1" w:themeTint="F2"/>
                              </w:rPr>
                              <w:t xml:space="preserve">  Redistributing:</w:t>
                            </w:r>
                          </w:p>
                          <w:p w14:paraId="4CD54726" w14:textId="77777777" w:rsidR="003B6945" w:rsidRPr="00153CDE" w:rsidRDefault="003B6945" w:rsidP="00FB3D3A">
                            <w:pPr>
                              <w:rPr>
                                <w:color w:val="0D0D0D" w:themeColor="text1" w:themeTint="F2"/>
                              </w:rPr>
                            </w:pPr>
                            <w:r w:rsidRPr="00153CDE">
                              <w:rPr>
                                <w:color w:val="0D0D0D" w:themeColor="text1" w:themeTint="F2"/>
                              </w:rPr>
                              <w:t xml:space="preserve">  Default version control: send version 1, receive version 1 </w:t>
                            </w:r>
                          </w:p>
                          <w:p w14:paraId="2D174EB4" w14:textId="77777777" w:rsidR="003B6945" w:rsidRPr="00153CDE" w:rsidRDefault="003B6945" w:rsidP="00FB3D3A">
                            <w:pPr>
                              <w:rPr>
                                <w:color w:val="0D0D0D" w:themeColor="text1" w:themeTint="F2"/>
                              </w:rPr>
                            </w:pPr>
                            <w:r w:rsidRPr="00153CDE">
                              <w:rPr>
                                <w:color w:val="0D0D0D" w:themeColor="text1" w:themeTint="F2"/>
                              </w:rPr>
                              <w:t xml:space="preserve">    Interface        Send  Recv</w:t>
                            </w:r>
                          </w:p>
                          <w:p w14:paraId="72331752" w14:textId="77777777" w:rsidR="003B6945" w:rsidRPr="00153CDE" w:rsidRDefault="003B6945" w:rsidP="00FB3D3A">
                            <w:pPr>
                              <w:rPr>
                                <w:color w:val="0D0D0D" w:themeColor="text1" w:themeTint="F2"/>
                              </w:rPr>
                            </w:pPr>
                            <w:r w:rsidRPr="00153CDE">
                              <w:rPr>
                                <w:color w:val="0D0D0D" w:themeColor="text1" w:themeTint="F2"/>
                              </w:rPr>
                              <w:t xml:space="preserve">    vlan200          1     1  </w:t>
                            </w:r>
                          </w:p>
                          <w:p w14:paraId="2D128D04" w14:textId="77777777" w:rsidR="003B6945" w:rsidRPr="00153CDE" w:rsidRDefault="003B6945" w:rsidP="00FB3D3A">
                            <w:pPr>
                              <w:rPr>
                                <w:color w:val="0D0D0D" w:themeColor="text1" w:themeTint="F2"/>
                              </w:rPr>
                            </w:pPr>
                            <w:r w:rsidRPr="00153CDE">
                              <w:rPr>
                                <w:color w:val="0D0D0D" w:themeColor="text1" w:themeTint="F2"/>
                              </w:rPr>
                              <w:t xml:space="preserve">  Routing for Networks:</w:t>
                            </w:r>
                          </w:p>
                          <w:p w14:paraId="3BB89F68" w14:textId="77777777" w:rsidR="003B6945" w:rsidRPr="00153CDE" w:rsidRDefault="003B6945" w:rsidP="00FB3D3A">
                            <w:pPr>
                              <w:rPr>
                                <w:color w:val="0D0D0D" w:themeColor="text1" w:themeTint="F2"/>
                              </w:rPr>
                            </w:pPr>
                            <w:r w:rsidRPr="00153CDE">
                              <w:rPr>
                                <w:color w:val="0D0D0D" w:themeColor="text1" w:themeTint="F2"/>
                              </w:rPr>
                              <w:t xml:space="preserve">    vlan200</w:t>
                            </w:r>
                          </w:p>
                          <w:p w14:paraId="34C8212A" w14:textId="77777777" w:rsidR="003B6945" w:rsidRPr="00153CDE" w:rsidRDefault="003B6945" w:rsidP="00FB3D3A">
                            <w:pPr>
                              <w:rPr>
                                <w:color w:val="0D0D0D" w:themeColor="text1" w:themeTint="F2"/>
                              </w:rPr>
                            </w:pPr>
                            <w:r w:rsidRPr="00153CDE">
                              <w:rPr>
                                <w:color w:val="0D0D0D" w:themeColor="text1" w:themeTint="F2"/>
                              </w:rPr>
                              <w:t xml:space="preserve">  Routing Information Sources:</w:t>
                            </w:r>
                          </w:p>
                          <w:p w14:paraId="7CAD0D90" w14:textId="77777777" w:rsidR="003B6945" w:rsidRPr="00153CDE" w:rsidRDefault="003B6945" w:rsidP="00FB3D3A">
                            <w:pPr>
                              <w:rPr>
                                <w:color w:val="0D0D0D" w:themeColor="text1" w:themeTint="F2"/>
                              </w:rPr>
                            </w:pPr>
                            <w:r w:rsidRPr="00153CDE">
                              <w:rPr>
                                <w:color w:val="0D0D0D" w:themeColor="text1" w:themeTint="F2"/>
                              </w:rPr>
                              <w:t xml:space="preserve">    Gateway          BadPackets BadRoutes  Distance Last Update</w:t>
                            </w:r>
                          </w:p>
                          <w:p w14:paraId="15EE4E31" w14:textId="77777777" w:rsidR="003B6945" w:rsidRPr="00153CDE" w:rsidRDefault="003B6945" w:rsidP="00FB3D3A">
                            <w:pPr>
                              <w:rPr>
                                <w:color w:val="0D0D0D" w:themeColor="text1" w:themeTint="F2"/>
                              </w:rPr>
                            </w:pPr>
                            <w:r w:rsidRPr="00153CDE">
                              <w:rPr>
                                <w:color w:val="0D0D0D" w:themeColor="text1" w:themeTint="F2"/>
                              </w:rPr>
                              <w:t xml:space="preserve">    fe80::200:ff:fe00:9999 </w:t>
                            </w:r>
                          </w:p>
                          <w:p w14:paraId="6B38DDCC" w14:textId="723A7175" w:rsidR="003B6945" w:rsidRPr="00153CDE" w:rsidRDefault="003B6945" w:rsidP="00FB3D3A">
                            <w:pPr>
                              <w:rPr>
                                <w:color w:val="0D0D0D" w:themeColor="text1" w:themeTint="F2"/>
                              </w:rPr>
                            </w:pPr>
                            <w:r w:rsidRPr="00153CDE">
                              <w:rPr>
                                <w:color w:val="0D0D0D" w:themeColor="text1" w:themeTint="F2"/>
                              </w:rPr>
                              <w:t xml:space="preserve">                        0          0        120      00:00:02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2D44E" id="矩形 8" o:spid="_x0000_s1027" style="position:absolute;left:0;text-align:left;margin-left:.8pt;margin-top:4.6pt;width:423.4pt;height:255.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" filled="f" strokecolor="black [3213]" strokeweight=".25pt">
                <v:textbox>
                  <w:txbxContent>
                    <w:p w14:paraId="21EBC8EE" w14:textId="77777777" w:rsidR="003B6945" w:rsidRPr="00153CDE" w:rsidRDefault="003B6945" w:rsidP="00FB3D3A">
                      <w:pPr>
                        <w:rPr>
                          <w:color w:val="0D0D0D" w:themeColor="text1" w:themeTint="F2"/>
                        </w:rPr>
                      </w:pPr>
                      <w:r w:rsidRPr="00153CDE">
                        <w:rPr>
                          <w:color w:val="0D0D0D" w:themeColor="text1" w:themeTint="F2"/>
                        </w:rPr>
                        <w:t>Routing Protocol is "RIPng"</w:t>
                      </w:r>
                    </w:p>
                    <w:p w14:paraId="6D880F60" w14:textId="77777777" w:rsidR="003B6945" w:rsidRPr="00153CDE" w:rsidRDefault="003B6945" w:rsidP="00FB3D3A">
                      <w:pPr>
                        <w:rPr>
                          <w:color w:val="0D0D0D" w:themeColor="text1" w:themeTint="F2"/>
                        </w:rPr>
                      </w:pPr>
                      <w:r w:rsidRPr="00153CDE">
                        <w:rPr>
                          <w:color w:val="0D0D0D" w:themeColor="text1" w:themeTint="F2"/>
                        </w:rPr>
                        <w:t xml:space="preserve">  Sending updates every 30 seconds with +/-50%, next due in 1 seconds</w:t>
                      </w:r>
                    </w:p>
                    <w:p w14:paraId="17C2C991" w14:textId="77777777" w:rsidR="003B6945" w:rsidRPr="00153CDE" w:rsidRDefault="003B6945" w:rsidP="00FB3D3A">
                      <w:pPr>
                        <w:rPr>
                          <w:color w:val="0D0D0D" w:themeColor="text1" w:themeTint="F2"/>
                        </w:rPr>
                      </w:pPr>
                      <w:r w:rsidRPr="00153CDE">
                        <w:rPr>
                          <w:color w:val="0D0D0D" w:themeColor="text1" w:themeTint="F2"/>
                        </w:rPr>
                        <w:t xml:space="preserve">  Timeout after 180 seconds, garbage collect after 120 seconds</w:t>
                      </w:r>
                    </w:p>
                    <w:p w14:paraId="26BB8489" w14:textId="77777777" w:rsidR="003B6945" w:rsidRPr="00153CDE" w:rsidRDefault="003B6945" w:rsidP="00FB3D3A">
                      <w:pPr>
                        <w:rPr>
                          <w:color w:val="0D0D0D" w:themeColor="text1" w:themeTint="F2"/>
                        </w:rPr>
                      </w:pPr>
                      <w:r w:rsidRPr="00153CDE">
                        <w:rPr>
                          <w:color w:val="0D0D0D" w:themeColor="text1" w:themeTint="F2"/>
                        </w:rPr>
                        <w:t xml:space="preserve">  Outgoing update filter list for all interface is not set</w:t>
                      </w:r>
                    </w:p>
                    <w:p w14:paraId="02D852D7" w14:textId="77777777" w:rsidR="003B6945" w:rsidRPr="00153CDE" w:rsidRDefault="003B6945" w:rsidP="00FB3D3A">
                      <w:pPr>
                        <w:rPr>
                          <w:color w:val="0D0D0D" w:themeColor="text1" w:themeTint="F2"/>
                        </w:rPr>
                      </w:pPr>
                      <w:r w:rsidRPr="00153CDE">
                        <w:rPr>
                          <w:color w:val="0D0D0D" w:themeColor="text1" w:themeTint="F2"/>
                        </w:rPr>
                        <w:t xml:space="preserve">  Incoming update filter list for all interface is not set</w:t>
                      </w:r>
                    </w:p>
                    <w:p w14:paraId="3FEEB821" w14:textId="77777777" w:rsidR="003B6945" w:rsidRPr="00153CDE" w:rsidRDefault="003B6945" w:rsidP="00FB3D3A">
                      <w:pPr>
                        <w:rPr>
                          <w:color w:val="0D0D0D" w:themeColor="text1" w:themeTint="F2"/>
                        </w:rPr>
                      </w:pPr>
                      <w:r w:rsidRPr="00153CDE">
                        <w:rPr>
                          <w:color w:val="0D0D0D" w:themeColor="text1" w:themeTint="F2"/>
                        </w:rPr>
                        <w:t xml:space="preserve">  Default redistribution metric is 1</w:t>
                      </w:r>
                    </w:p>
                    <w:p w14:paraId="441AA268" w14:textId="77777777" w:rsidR="003B6945" w:rsidRPr="00153CDE" w:rsidRDefault="003B6945" w:rsidP="00FB3D3A">
                      <w:pPr>
                        <w:rPr>
                          <w:color w:val="0D0D0D" w:themeColor="text1" w:themeTint="F2"/>
                        </w:rPr>
                      </w:pPr>
                      <w:r w:rsidRPr="00153CDE">
                        <w:rPr>
                          <w:color w:val="0D0D0D" w:themeColor="text1" w:themeTint="F2"/>
                        </w:rPr>
                        <w:t xml:space="preserve">  Redistributing:</w:t>
                      </w:r>
                    </w:p>
                    <w:p w14:paraId="4CD54726" w14:textId="77777777" w:rsidR="003B6945" w:rsidRPr="00153CDE" w:rsidRDefault="003B6945" w:rsidP="00FB3D3A">
                      <w:pPr>
                        <w:rPr>
                          <w:color w:val="0D0D0D" w:themeColor="text1" w:themeTint="F2"/>
                        </w:rPr>
                      </w:pPr>
                      <w:r w:rsidRPr="00153CDE">
                        <w:rPr>
                          <w:color w:val="0D0D0D" w:themeColor="text1" w:themeTint="F2"/>
                        </w:rPr>
                        <w:t xml:space="preserve">  Default version control: send version 1, receive version 1 </w:t>
                      </w:r>
                    </w:p>
                    <w:p w14:paraId="2D174EB4" w14:textId="77777777" w:rsidR="003B6945" w:rsidRPr="00153CDE" w:rsidRDefault="003B6945" w:rsidP="00FB3D3A">
                      <w:pPr>
                        <w:rPr>
                          <w:color w:val="0D0D0D" w:themeColor="text1" w:themeTint="F2"/>
                        </w:rPr>
                      </w:pPr>
                      <w:r w:rsidRPr="00153CDE">
                        <w:rPr>
                          <w:color w:val="0D0D0D" w:themeColor="text1" w:themeTint="F2"/>
                        </w:rPr>
                        <w:t xml:space="preserve">    Interface        Send  Recv</w:t>
                      </w:r>
                    </w:p>
                    <w:p w14:paraId="72331752" w14:textId="77777777" w:rsidR="003B6945" w:rsidRPr="00153CDE" w:rsidRDefault="003B6945" w:rsidP="00FB3D3A">
                      <w:pPr>
                        <w:rPr>
                          <w:color w:val="0D0D0D" w:themeColor="text1" w:themeTint="F2"/>
                        </w:rPr>
                      </w:pPr>
                      <w:r w:rsidRPr="00153CDE">
                        <w:rPr>
                          <w:color w:val="0D0D0D" w:themeColor="text1" w:themeTint="F2"/>
                        </w:rPr>
                        <w:t xml:space="preserve">    vlan200          1     1  </w:t>
                      </w:r>
                    </w:p>
                    <w:p w14:paraId="2D128D04" w14:textId="77777777" w:rsidR="003B6945" w:rsidRPr="00153CDE" w:rsidRDefault="003B6945" w:rsidP="00FB3D3A">
                      <w:pPr>
                        <w:rPr>
                          <w:color w:val="0D0D0D" w:themeColor="text1" w:themeTint="F2"/>
                        </w:rPr>
                      </w:pPr>
                      <w:r w:rsidRPr="00153CDE">
                        <w:rPr>
                          <w:color w:val="0D0D0D" w:themeColor="text1" w:themeTint="F2"/>
                        </w:rPr>
                        <w:t xml:space="preserve">  Routing for Networks:</w:t>
                      </w:r>
                    </w:p>
                    <w:p w14:paraId="3BB89F68" w14:textId="77777777" w:rsidR="003B6945" w:rsidRPr="00153CDE" w:rsidRDefault="003B6945" w:rsidP="00FB3D3A">
                      <w:pPr>
                        <w:rPr>
                          <w:color w:val="0D0D0D" w:themeColor="text1" w:themeTint="F2"/>
                        </w:rPr>
                      </w:pPr>
                      <w:r w:rsidRPr="00153CDE">
                        <w:rPr>
                          <w:color w:val="0D0D0D" w:themeColor="text1" w:themeTint="F2"/>
                        </w:rPr>
                        <w:t xml:space="preserve">    vlan200</w:t>
                      </w:r>
                    </w:p>
                    <w:p w14:paraId="34C8212A" w14:textId="77777777" w:rsidR="003B6945" w:rsidRPr="00153CDE" w:rsidRDefault="003B6945" w:rsidP="00FB3D3A">
                      <w:pPr>
                        <w:rPr>
                          <w:color w:val="0D0D0D" w:themeColor="text1" w:themeTint="F2"/>
                        </w:rPr>
                      </w:pPr>
                      <w:r w:rsidRPr="00153CDE">
                        <w:rPr>
                          <w:color w:val="0D0D0D" w:themeColor="text1" w:themeTint="F2"/>
                        </w:rPr>
                        <w:t xml:space="preserve">  Routing Information Sources:</w:t>
                      </w:r>
                    </w:p>
                    <w:p w14:paraId="7CAD0D90" w14:textId="77777777" w:rsidR="003B6945" w:rsidRPr="00153CDE" w:rsidRDefault="003B6945" w:rsidP="00FB3D3A">
                      <w:pPr>
                        <w:rPr>
                          <w:color w:val="0D0D0D" w:themeColor="text1" w:themeTint="F2"/>
                        </w:rPr>
                      </w:pPr>
                      <w:r w:rsidRPr="00153CDE">
                        <w:rPr>
                          <w:color w:val="0D0D0D" w:themeColor="text1" w:themeTint="F2"/>
                        </w:rPr>
                        <w:t xml:space="preserve">    Gateway          BadPackets BadRoutes  Distance Last Update</w:t>
                      </w:r>
                    </w:p>
                    <w:p w14:paraId="15EE4E31" w14:textId="77777777" w:rsidR="003B6945" w:rsidRPr="00153CDE" w:rsidRDefault="003B6945" w:rsidP="00FB3D3A">
                      <w:pPr>
                        <w:rPr>
                          <w:color w:val="0D0D0D" w:themeColor="text1" w:themeTint="F2"/>
                        </w:rPr>
                      </w:pPr>
                      <w:r w:rsidRPr="00153CDE">
                        <w:rPr>
                          <w:color w:val="0D0D0D" w:themeColor="text1" w:themeTint="F2"/>
                        </w:rPr>
                        <w:t xml:space="preserve">    fe80::200:ff:fe00:9999 </w:t>
                      </w:r>
                    </w:p>
                    <w:p w14:paraId="6B38DDCC" w14:textId="723A7175" w:rsidR="003B6945" w:rsidRPr="00153CDE" w:rsidRDefault="003B6945" w:rsidP="00FB3D3A">
                      <w:pPr>
                        <w:rPr>
                          <w:color w:val="0D0D0D" w:themeColor="text1" w:themeTint="F2"/>
                        </w:rPr>
                      </w:pPr>
                      <w:r w:rsidRPr="00153CDE">
                        <w:rPr>
                          <w:color w:val="0D0D0D" w:themeColor="text1" w:themeTint="F2"/>
                        </w:rPr>
                        <w:t xml:space="preserve">                        0          0        120      00:00:02</w:t>
                      </w:r>
                    </w:p>
                  </w:txbxContent>
                </v:textbox>
              </v:rect>
            </w:pict>
          </mc:Fallback>
        </mc:AlternateContent>
      </w:r>
    </w:p>
    <w:p w14:paraId="6CDA32F9" w14:textId="77777777" w:rsidR="00FB3D3A" w:rsidRDefault="00FB3D3A">
      <w:pPr>
        <w:rPr>
          <w:rFonts w:ascii="微软雅黑" w:eastAsia="微软雅黑" w:hAnsi="微软雅黑"/>
        </w:rPr>
      </w:pPr>
    </w:p>
    <w:p w14:paraId="09E27CC3" w14:textId="77777777" w:rsidR="00FB3D3A" w:rsidRDefault="00FB3D3A">
      <w:pPr>
        <w:rPr>
          <w:rFonts w:ascii="微软雅黑" w:eastAsia="微软雅黑" w:hAnsi="微软雅黑"/>
        </w:rPr>
      </w:pPr>
    </w:p>
    <w:p w14:paraId="50D8F385" w14:textId="77777777" w:rsidR="00FB3D3A" w:rsidRDefault="00FB3D3A">
      <w:pPr>
        <w:rPr>
          <w:rFonts w:ascii="微软雅黑" w:eastAsia="微软雅黑" w:hAnsi="微软雅黑"/>
        </w:rPr>
      </w:pPr>
    </w:p>
    <w:p w14:paraId="471F9688" w14:textId="77777777" w:rsidR="00FB3D3A" w:rsidRDefault="00FB3D3A">
      <w:pPr>
        <w:rPr>
          <w:rFonts w:ascii="微软雅黑" w:eastAsia="微软雅黑" w:hAnsi="微软雅黑"/>
        </w:rPr>
      </w:pPr>
    </w:p>
    <w:p w14:paraId="21DEB128" w14:textId="77777777" w:rsidR="00FB3D3A" w:rsidRDefault="00FB3D3A">
      <w:pPr>
        <w:rPr>
          <w:rFonts w:ascii="微软雅黑" w:eastAsia="微软雅黑" w:hAnsi="微软雅黑"/>
        </w:rPr>
      </w:pPr>
    </w:p>
    <w:p w14:paraId="773F0586" w14:textId="77777777" w:rsidR="00FB3D3A" w:rsidRDefault="00FB3D3A">
      <w:pPr>
        <w:rPr>
          <w:rFonts w:ascii="微软雅黑" w:eastAsia="微软雅黑" w:hAnsi="微软雅黑"/>
        </w:rPr>
      </w:pPr>
    </w:p>
    <w:p w14:paraId="47C3D626" w14:textId="77777777" w:rsidR="00FB3D3A" w:rsidRDefault="00FB3D3A">
      <w:pPr>
        <w:rPr>
          <w:rFonts w:ascii="微软雅黑" w:eastAsia="微软雅黑" w:hAnsi="微软雅黑"/>
        </w:rPr>
      </w:pPr>
    </w:p>
    <w:p w14:paraId="2E031560" w14:textId="77777777" w:rsidR="00FB3D3A" w:rsidRDefault="00FB3D3A">
      <w:pPr>
        <w:rPr>
          <w:rFonts w:ascii="微软雅黑" w:eastAsia="微软雅黑" w:hAnsi="微软雅黑"/>
        </w:rPr>
      </w:pPr>
    </w:p>
    <w:p w14:paraId="229D4527" w14:textId="77777777" w:rsidR="0076630D" w:rsidRDefault="00D7272D">
      <w:pPr>
        <w:rPr>
          <w:rFonts w:ascii="微软雅黑" w:eastAsia="微软雅黑" w:hAnsi="微软雅黑"/>
          <w:b/>
        </w:rPr>
      </w:pPr>
      <w:r>
        <w:rPr>
          <w:rFonts w:ascii="微软雅黑" w:eastAsia="微软雅黑" w:hAnsi="微软雅黑" w:hint="eastAsia"/>
          <w:b/>
        </w:rPr>
        <w:t>接口配置</w:t>
      </w:r>
      <w:r>
        <w:rPr>
          <w:rFonts w:ascii="微软雅黑" w:eastAsia="微软雅黑" w:hAnsi="微软雅黑"/>
          <w:b/>
        </w:rPr>
        <w:t>：</w:t>
      </w:r>
    </w:p>
    <w:p w14:paraId="26CA6051" w14:textId="7679CEF6" w:rsidR="009730D1" w:rsidRPr="009730D1" w:rsidRDefault="009730D1">
      <w:pPr>
        <w:rPr>
          <w:rFonts w:ascii="微软雅黑" w:eastAsia="微软雅黑" w:hAnsi="微软雅黑"/>
        </w:rPr>
      </w:pPr>
      <w:r>
        <w:rPr>
          <w:rFonts w:ascii="微软雅黑" w:eastAsia="微软雅黑" w:hAnsi="微软雅黑" w:hint="eastAsia"/>
        </w:rPr>
        <w:t>前提：</w:t>
      </w:r>
      <w:r>
        <w:rPr>
          <w:rFonts w:ascii="微软雅黑" w:eastAsia="微软雅黑" w:hAnsi="微软雅黑"/>
        </w:rPr>
        <w:t>全局RIPng</w:t>
      </w:r>
      <w:r>
        <w:rPr>
          <w:rFonts w:ascii="微软雅黑" w:eastAsia="微软雅黑" w:hAnsi="微软雅黑" w:hint="eastAsia"/>
        </w:rPr>
        <w:t>功能</w:t>
      </w:r>
      <w:r>
        <w:rPr>
          <w:rFonts w:ascii="微软雅黑" w:eastAsia="微软雅黑" w:hAnsi="微软雅黑"/>
        </w:rPr>
        <w:t>开启才可</w:t>
      </w:r>
      <w:r>
        <w:rPr>
          <w:rFonts w:ascii="微软雅黑" w:eastAsia="微软雅黑" w:hAnsi="微软雅黑" w:hint="eastAsia"/>
        </w:rPr>
        <w:t>用</w:t>
      </w:r>
    </w:p>
    <w:p w14:paraId="0672AE55" w14:textId="3D241021"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进行配置的VLAN IPv6</w:t>
      </w:r>
      <w:r>
        <w:rPr>
          <w:rFonts w:ascii="微软雅黑" w:eastAsia="微软雅黑" w:hAnsi="微软雅黑" w:hint="eastAsia"/>
        </w:rPr>
        <w:t>接口</w:t>
      </w:r>
      <w:r>
        <w:rPr>
          <w:rFonts w:ascii="微软雅黑" w:eastAsia="微软雅黑" w:hAnsi="微软雅黑"/>
        </w:rPr>
        <w:t>，可单选也可多选</w:t>
      </w:r>
      <w:r w:rsidR="009730D1">
        <w:rPr>
          <w:rFonts w:ascii="微软雅黑" w:eastAsia="微软雅黑" w:hAnsi="微软雅黑" w:hint="eastAsia"/>
        </w:rPr>
        <w:t>，</w:t>
      </w:r>
      <w:r w:rsidR="009730D1">
        <w:rPr>
          <w:rFonts w:ascii="微软雅黑" w:eastAsia="微软雅黑" w:hAnsi="微软雅黑"/>
        </w:rPr>
        <w:t>多选时至多选择</w:t>
      </w:r>
      <w:r w:rsidR="009730D1">
        <w:rPr>
          <w:rFonts w:ascii="微软雅黑" w:eastAsia="微软雅黑" w:hAnsi="微软雅黑" w:hint="eastAsia"/>
        </w:rPr>
        <w:t>10个</w:t>
      </w:r>
      <w:r w:rsidR="009730D1">
        <w:rPr>
          <w:rFonts w:ascii="微软雅黑" w:eastAsia="微软雅黑" w:hAnsi="微软雅黑"/>
        </w:rPr>
        <w:t>VLAN接口</w:t>
      </w:r>
      <w:r>
        <w:rPr>
          <w:rFonts w:ascii="微软雅黑" w:eastAsia="微软雅黑" w:hAnsi="微软雅黑"/>
        </w:rPr>
        <w:t>。</w:t>
      </w:r>
      <w:r w:rsidR="00EB689D">
        <w:rPr>
          <w:rFonts w:ascii="微软雅黑" w:eastAsia="微软雅黑" w:hAnsi="微软雅黑" w:hint="eastAsia"/>
        </w:rPr>
        <w:t>单选时</w:t>
      </w:r>
      <w:r w:rsidR="00EB689D">
        <w:rPr>
          <w:rFonts w:ascii="微软雅黑" w:eastAsia="微软雅黑" w:hAnsi="微软雅黑"/>
        </w:rPr>
        <w:t>，在VLAN接口下显示接口的</w:t>
      </w:r>
      <w:r w:rsidR="00BD653C">
        <w:rPr>
          <w:rFonts w:ascii="微软雅黑" w:eastAsia="微软雅黑" w:hAnsi="微软雅黑" w:hint="eastAsia"/>
        </w:rPr>
        <w:t>链路本地</w:t>
      </w:r>
      <w:r w:rsidR="00BD653C">
        <w:rPr>
          <w:rFonts w:ascii="微软雅黑" w:eastAsia="微软雅黑" w:hAnsi="微软雅黑"/>
        </w:rPr>
        <w:t>地址和</w:t>
      </w:r>
      <w:r w:rsidR="00EB689D">
        <w:rPr>
          <w:rFonts w:ascii="微软雅黑" w:eastAsia="微软雅黑" w:hAnsi="微软雅黑"/>
        </w:rPr>
        <w:t>全球单播地址。</w:t>
      </w:r>
    </w:p>
    <w:p w14:paraId="78969917"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rPr>
        <w:t>RIPng</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是否开启VLAN接口的RIPng功能，默认关闭。</w:t>
      </w:r>
    </w:p>
    <w:p w14:paraId="447BF99F"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接口抑制</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是否禁用</w:t>
      </w:r>
      <w:r>
        <w:rPr>
          <w:rFonts w:ascii="微软雅黑" w:eastAsia="微软雅黑" w:hAnsi="微软雅黑" w:hint="eastAsia"/>
        </w:rPr>
        <w:t>VLAN</w:t>
      </w:r>
      <w:r>
        <w:rPr>
          <w:rFonts w:ascii="微软雅黑" w:eastAsia="微软雅黑" w:hAnsi="微软雅黑"/>
        </w:rPr>
        <w:t>接口上的路由更新功能</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w:t>
      </w:r>
      <w:r>
        <w:rPr>
          <w:rFonts w:ascii="微软雅黑" w:eastAsia="微软雅黑" w:hAnsi="微软雅黑"/>
        </w:rPr>
        <w:t>即允</w:t>
      </w:r>
      <w:r>
        <w:rPr>
          <w:rFonts w:ascii="微软雅黑" w:eastAsia="微软雅黑" w:hAnsi="微软雅黑"/>
        </w:rPr>
        <w:lastRenderedPageBreak/>
        <w:t>许接口上的路由</w:t>
      </w:r>
      <w:r>
        <w:rPr>
          <w:rFonts w:ascii="微软雅黑" w:eastAsia="微软雅黑" w:hAnsi="微软雅黑" w:hint="eastAsia"/>
        </w:rPr>
        <w:t>更新</w:t>
      </w:r>
      <w:r>
        <w:rPr>
          <w:rFonts w:ascii="微软雅黑" w:eastAsia="微软雅黑" w:hAnsi="微软雅黑"/>
        </w:rPr>
        <w:t>。</w:t>
      </w:r>
    </w:p>
    <w:p w14:paraId="632422C0"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路由环路保护</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选择防</w:t>
      </w:r>
      <w:r>
        <w:rPr>
          <w:rFonts w:ascii="微软雅黑" w:eastAsia="微软雅黑" w:hAnsi="微软雅黑"/>
        </w:rPr>
        <w:t>路由环路的功能，选项有{</w:t>
      </w:r>
      <w:r>
        <w:rPr>
          <w:rFonts w:ascii="微软雅黑" w:eastAsia="微软雅黑" w:hAnsi="微软雅黑" w:hint="eastAsia"/>
        </w:rPr>
        <w:t xml:space="preserve">水平分割 </w:t>
      </w:r>
      <w:r>
        <w:rPr>
          <w:rFonts w:ascii="微软雅黑" w:eastAsia="微软雅黑" w:hAnsi="微软雅黑"/>
        </w:rPr>
        <w:t xml:space="preserve">| </w:t>
      </w:r>
      <w:r>
        <w:rPr>
          <w:rFonts w:ascii="微软雅黑" w:eastAsia="微软雅黑" w:hAnsi="微软雅黑" w:hint="eastAsia"/>
        </w:rPr>
        <w:t>毒性反转</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默认水平分割。</w:t>
      </w:r>
    </w:p>
    <w:p w14:paraId="7C55FF5B" w14:textId="77777777" w:rsidR="0076630D" w:rsidRDefault="00D7272D">
      <w:pPr>
        <w:rPr>
          <w:rFonts w:ascii="微软雅黑" w:eastAsia="微软雅黑" w:hAnsi="微软雅黑"/>
        </w:rPr>
      </w:pPr>
      <w:r>
        <w:rPr>
          <w:rFonts w:ascii="微软雅黑" w:eastAsia="微软雅黑" w:hAnsi="微软雅黑" w:hint="eastAsia"/>
        </w:rPr>
        <w:t>接口列表</w:t>
      </w:r>
      <w:r>
        <w:rPr>
          <w:rFonts w:ascii="微软雅黑" w:eastAsia="微软雅黑" w:hAnsi="微软雅黑"/>
        </w:rPr>
        <w:t>：</w:t>
      </w:r>
    </w:p>
    <w:p w14:paraId="0A323D93" w14:textId="1D023A57" w:rsidR="0076630D" w:rsidRDefault="00D7272D" w:rsidP="00B10728">
      <w:pPr>
        <w:pStyle w:val="af2"/>
        <w:numPr>
          <w:ilvl w:val="0"/>
          <w:numId w:val="256"/>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接口、</w:t>
      </w:r>
      <w:r w:rsidR="000B5558">
        <w:rPr>
          <w:rFonts w:ascii="微软雅黑" w:eastAsia="微软雅黑" w:hAnsi="微软雅黑" w:hint="eastAsia"/>
        </w:rPr>
        <w:t>接口</w:t>
      </w:r>
      <w:r w:rsidR="000B5558">
        <w:rPr>
          <w:rFonts w:ascii="微软雅黑" w:eastAsia="微软雅黑" w:hAnsi="微软雅黑"/>
        </w:rPr>
        <w:t>地址</w:t>
      </w:r>
      <w:r w:rsidR="000B5558">
        <w:rPr>
          <w:rFonts w:ascii="微软雅黑" w:eastAsia="微软雅黑" w:hAnsi="微软雅黑" w:hint="eastAsia"/>
        </w:rPr>
        <w:t>（链路本地地址</w:t>
      </w:r>
      <w:r w:rsidR="000B5558">
        <w:rPr>
          <w:rFonts w:ascii="微软雅黑" w:eastAsia="微软雅黑" w:hAnsi="微软雅黑"/>
        </w:rPr>
        <w:t>和全球单播地址均显示，以</w:t>
      </w:r>
      <w:r w:rsidR="000B5558">
        <w:rPr>
          <w:rFonts w:ascii="微软雅黑" w:eastAsia="微软雅黑" w:hAnsi="微软雅黑" w:hint="eastAsia"/>
        </w:rPr>
        <w:t>IP</w:t>
      </w:r>
      <w:r w:rsidR="000B5558">
        <w:rPr>
          <w:rFonts w:ascii="微软雅黑" w:eastAsia="微软雅黑" w:hAnsi="微软雅黑"/>
        </w:rPr>
        <w:t>v6</w:t>
      </w:r>
      <w:r w:rsidR="000B5558">
        <w:rPr>
          <w:rFonts w:ascii="微软雅黑" w:eastAsia="微软雅黑" w:hAnsi="微软雅黑" w:hint="eastAsia"/>
        </w:rPr>
        <w:t>地址/前缀</w:t>
      </w:r>
      <w:r w:rsidR="000B5558">
        <w:rPr>
          <w:rFonts w:ascii="微软雅黑" w:eastAsia="微软雅黑" w:hAnsi="微软雅黑"/>
        </w:rPr>
        <w:t>长度的显示方式</w:t>
      </w:r>
      <w:r w:rsidR="000B5558">
        <w:rPr>
          <w:rFonts w:ascii="微软雅黑" w:eastAsia="微软雅黑" w:hAnsi="微软雅黑" w:hint="eastAsia"/>
        </w:rPr>
        <w:t>）</w:t>
      </w:r>
      <w:r w:rsidR="000B5558">
        <w:rPr>
          <w:rFonts w:ascii="微软雅黑" w:eastAsia="微软雅黑" w:hAnsi="微软雅黑"/>
        </w:rPr>
        <w:t>、</w:t>
      </w:r>
      <w:r>
        <w:rPr>
          <w:rFonts w:ascii="微软雅黑" w:eastAsia="微软雅黑" w:hAnsi="微软雅黑" w:hint="eastAsia"/>
        </w:rPr>
        <w:t>接口状态</w:t>
      </w:r>
      <w:r>
        <w:rPr>
          <w:rFonts w:ascii="微软雅黑" w:eastAsia="微软雅黑" w:hAnsi="微软雅黑"/>
        </w:rPr>
        <w:t>、</w:t>
      </w:r>
      <w:r>
        <w:rPr>
          <w:rFonts w:ascii="微软雅黑" w:eastAsia="微软雅黑" w:hAnsi="微软雅黑" w:hint="eastAsia"/>
        </w:rPr>
        <w:t>接口抑制</w:t>
      </w:r>
      <w:r>
        <w:rPr>
          <w:rFonts w:ascii="微软雅黑" w:eastAsia="微软雅黑" w:hAnsi="微软雅黑"/>
        </w:rPr>
        <w:t>、</w:t>
      </w:r>
      <w:r>
        <w:rPr>
          <w:rFonts w:ascii="微软雅黑" w:eastAsia="微软雅黑" w:hAnsi="微软雅黑" w:hint="eastAsia"/>
        </w:rPr>
        <w:t>路由环路保护</w:t>
      </w:r>
    </w:p>
    <w:p w14:paraId="3940E54E" w14:textId="49AC2710" w:rsidR="00846673" w:rsidRDefault="00846673" w:rsidP="00846673">
      <w:pPr>
        <w:pStyle w:val="af2"/>
        <w:ind w:left="840" w:firstLineChars="0" w:firstLine="0"/>
        <w:rPr>
          <w:rFonts w:ascii="微软雅黑" w:eastAsia="微软雅黑" w:hAnsi="微软雅黑"/>
        </w:rPr>
      </w:pPr>
      <w:r w:rsidRPr="00846673">
        <w:rPr>
          <w:rFonts w:ascii="微软雅黑" w:eastAsia="微软雅黑" w:hAnsi="微软雅黑" w:hint="eastAsia"/>
          <w:color w:val="FF0000"/>
        </w:rPr>
        <w:t>注</w:t>
      </w:r>
      <w:r w:rsidRPr="00846673">
        <w:rPr>
          <w:rFonts w:ascii="微软雅黑" w:eastAsia="微软雅黑" w:hAnsi="微软雅黑"/>
          <w:color w:val="FF0000"/>
        </w:rPr>
        <w:t>：</w:t>
      </w:r>
      <w:r>
        <w:rPr>
          <w:rFonts w:ascii="微软雅黑" w:eastAsia="微软雅黑" w:hAnsi="微软雅黑"/>
        </w:rPr>
        <w:t>当接口无全球单播接口地址时，禁止编辑</w:t>
      </w:r>
    </w:p>
    <w:p w14:paraId="4470D917" w14:textId="77777777" w:rsidR="0076630D" w:rsidRDefault="00D7272D" w:rsidP="00B10728">
      <w:pPr>
        <w:pStyle w:val="af2"/>
        <w:numPr>
          <w:ilvl w:val="0"/>
          <w:numId w:val="25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38451309" w14:textId="77777777" w:rsidR="0076630D" w:rsidRDefault="0076630D">
      <w:pPr>
        <w:rPr>
          <w:rFonts w:ascii="微软雅黑" w:eastAsia="微软雅黑" w:hAnsi="微软雅黑"/>
        </w:rPr>
      </w:pPr>
    </w:p>
    <w:p w14:paraId="4CF80547" w14:textId="77777777" w:rsidR="0076630D" w:rsidRDefault="00D7272D">
      <w:pPr>
        <w:rPr>
          <w:rFonts w:ascii="微软雅黑" w:eastAsia="微软雅黑" w:hAnsi="微软雅黑"/>
        </w:rPr>
      </w:pPr>
      <w:r>
        <w:rPr>
          <w:rFonts w:ascii="微软雅黑" w:eastAsia="微软雅黑" w:hAnsi="微软雅黑" w:hint="eastAsia"/>
          <w:b/>
        </w:rPr>
        <w:t>路由通告</w:t>
      </w:r>
      <w:r>
        <w:rPr>
          <w:rFonts w:ascii="微软雅黑" w:eastAsia="微软雅黑" w:hAnsi="微软雅黑"/>
          <w:b/>
        </w:rPr>
        <w:t>：</w:t>
      </w:r>
    </w:p>
    <w:p w14:paraId="61EF59CB" w14:textId="1A5B8FBE" w:rsidR="0076630D" w:rsidRDefault="00D7272D" w:rsidP="00B10728">
      <w:pPr>
        <w:pStyle w:val="af2"/>
        <w:numPr>
          <w:ilvl w:val="0"/>
          <w:numId w:val="257"/>
        </w:numPr>
        <w:ind w:firstLineChars="0"/>
        <w:rPr>
          <w:rFonts w:ascii="微软雅黑" w:eastAsia="微软雅黑" w:hAnsi="微软雅黑"/>
        </w:rPr>
      </w:pPr>
      <w:r>
        <w:rPr>
          <w:rFonts w:ascii="微软雅黑" w:eastAsia="微软雅黑" w:hAnsi="微软雅黑" w:hint="eastAsia"/>
        </w:rPr>
        <w:t>目的IPv6地址/掩码</w:t>
      </w:r>
      <w:r>
        <w:rPr>
          <w:rFonts w:ascii="微软雅黑" w:eastAsia="微软雅黑" w:hAnsi="微软雅黑"/>
        </w:rPr>
        <w:t>：</w:t>
      </w:r>
      <w:r>
        <w:rPr>
          <w:rFonts w:ascii="微软雅黑" w:eastAsia="微软雅黑" w:hAnsi="微软雅黑" w:hint="eastAsia"/>
        </w:rPr>
        <w:t>设置目的</w:t>
      </w:r>
      <w:r>
        <w:rPr>
          <w:rFonts w:ascii="微软雅黑" w:eastAsia="微软雅黑" w:hAnsi="微软雅黑"/>
        </w:rPr>
        <w:t>地址和掩码长度</w:t>
      </w:r>
      <w:r>
        <w:rPr>
          <w:rFonts w:ascii="微软雅黑" w:eastAsia="微软雅黑" w:hAnsi="微软雅黑" w:hint="eastAsia"/>
        </w:rPr>
        <w:t>，</w:t>
      </w:r>
      <w:r>
        <w:rPr>
          <w:rFonts w:ascii="微软雅黑" w:eastAsia="微软雅黑" w:hAnsi="微软雅黑"/>
        </w:rPr>
        <w:t>掩码长度</w:t>
      </w:r>
      <w:r>
        <w:rPr>
          <w:rFonts w:ascii="微软雅黑" w:eastAsia="微软雅黑" w:hAnsi="微软雅黑" w:hint="eastAsia"/>
        </w:rPr>
        <w:t>取值范围</w:t>
      </w:r>
      <w:r>
        <w:rPr>
          <w:rFonts w:ascii="微软雅黑" w:eastAsia="微软雅黑" w:hAnsi="微软雅黑"/>
        </w:rPr>
        <w:t>为1-128</w:t>
      </w:r>
      <w:r>
        <w:rPr>
          <w:rFonts w:ascii="微软雅黑" w:eastAsia="微软雅黑" w:hAnsi="微软雅黑" w:hint="eastAsia"/>
        </w:rPr>
        <w:t>的</w:t>
      </w:r>
      <w:r>
        <w:rPr>
          <w:rFonts w:ascii="微软雅黑" w:eastAsia="微软雅黑" w:hAnsi="微软雅黑"/>
        </w:rPr>
        <w:t>整数。允许</w:t>
      </w:r>
      <w:r>
        <w:rPr>
          <w:rFonts w:ascii="微软雅黑" w:eastAsia="微软雅黑" w:hAnsi="微软雅黑" w:hint="eastAsia"/>
        </w:rPr>
        <w:t>添加</w:t>
      </w:r>
      <w:r>
        <w:rPr>
          <w:rFonts w:ascii="微软雅黑" w:eastAsia="微软雅黑" w:hAnsi="微软雅黑"/>
        </w:rPr>
        <w:t>多个，至多</w:t>
      </w:r>
      <w:r w:rsidR="009730D1">
        <w:rPr>
          <w:rFonts w:ascii="微软雅黑" w:eastAsia="微软雅黑" w:hAnsi="微软雅黑" w:hint="eastAsia"/>
        </w:rPr>
        <w:t>512</w:t>
      </w:r>
      <w:r>
        <w:rPr>
          <w:rFonts w:ascii="微软雅黑" w:eastAsia="微软雅黑" w:hAnsi="微软雅黑" w:hint="eastAsia"/>
        </w:rPr>
        <w:t>个</w:t>
      </w:r>
    </w:p>
    <w:p w14:paraId="45A61921" w14:textId="32E53630" w:rsidR="009730D1" w:rsidRDefault="009730D1" w:rsidP="00B10728">
      <w:pPr>
        <w:pStyle w:val="af2"/>
        <w:numPr>
          <w:ilvl w:val="0"/>
          <w:numId w:val="551"/>
        </w:numPr>
        <w:ind w:firstLineChars="0"/>
        <w:rPr>
          <w:rFonts w:ascii="微软雅黑" w:eastAsia="微软雅黑" w:hAnsi="微软雅黑"/>
        </w:rPr>
      </w:pPr>
      <w:r>
        <w:rPr>
          <w:rFonts w:ascii="微软雅黑" w:eastAsia="微软雅黑" w:hAnsi="微软雅黑" w:hint="eastAsia"/>
        </w:rPr>
        <w:t>批量添加/删除</w:t>
      </w:r>
      <w:r>
        <w:rPr>
          <w:rFonts w:ascii="微软雅黑" w:eastAsia="微软雅黑" w:hAnsi="微软雅黑"/>
        </w:rPr>
        <w:t>时，</w:t>
      </w:r>
      <w:r>
        <w:rPr>
          <w:rFonts w:ascii="微软雅黑" w:eastAsia="微软雅黑" w:hAnsi="微软雅黑" w:hint="eastAsia"/>
        </w:rPr>
        <w:t>每一批次</w:t>
      </w:r>
      <w:r>
        <w:rPr>
          <w:rFonts w:ascii="微软雅黑" w:eastAsia="微软雅黑" w:hAnsi="微软雅黑"/>
        </w:rPr>
        <w:t>支持至多</w:t>
      </w:r>
      <w:r>
        <w:rPr>
          <w:rFonts w:ascii="微软雅黑" w:eastAsia="微软雅黑" w:hAnsi="微软雅黑" w:hint="eastAsia"/>
        </w:rPr>
        <w:t>10个</w:t>
      </w:r>
    </w:p>
    <w:p w14:paraId="3654BB41" w14:textId="77777777" w:rsidR="0076630D" w:rsidRDefault="0076630D">
      <w:pPr>
        <w:rPr>
          <w:rFonts w:ascii="微软雅黑" w:eastAsia="微软雅黑" w:hAnsi="微软雅黑"/>
        </w:rPr>
      </w:pPr>
    </w:p>
    <w:p w14:paraId="4AE22831" w14:textId="7C4F95B8" w:rsidR="007350D2" w:rsidRPr="007350D2" w:rsidRDefault="007350D2">
      <w:pPr>
        <w:rPr>
          <w:rFonts w:ascii="微软雅黑" w:eastAsia="微软雅黑" w:hAnsi="微软雅黑"/>
          <w:b/>
        </w:rPr>
      </w:pPr>
      <w:r w:rsidRPr="007350D2">
        <w:rPr>
          <w:rFonts w:ascii="微软雅黑" w:eastAsia="微软雅黑" w:hAnsi="微软雅黑" w:hint="eastAsia"/>
          <w:b/>
        </w:rPr>
        <w:t>邻居信息</w:t>
      </w:r>
      <w:r w:rsidRPr="007350D2">
        <w:rPr>
          <w:rFonts w:ascii="微软雅黑" w:eastAsia="微软雅黑" w:hAnsi="微软雅黑"/>
          <w:b/>
        </w:rPr>
        <w:t>：</w:t>
      </w:r>
    </w:p>
    <w:p w14:paraId="4B10FEB1" w14:textId="77777777" w:rsidR="007350D2" w:rsidRDefault="007350D2" w:rsidP="00B10728">
      <w:pPr>
        <w:pStyle w:val="af2"/>
        <w:numPr>
          <w:ilvl w:val="0"/>
          <w:numId w:val="553"/>
        </w:numPr>
        <w:ind w:firstLineChars="0"/>
        <w:rPr>
          <w:rFonts w:ascii="微软雅黑" w:eastAsia="微软雅黑" w:hAnsi="微软雅黑"/>
        </w:rPr>
      </w:pPr>
      <w:r w:rsidRPr="007350D2">
        <w:rPr>
          <w:rFonts w:ascii="微软雅黑" w:eastAsia="微软雅黑" w:hAnsi="微软雅黑" w:hint="eastAsia"/>
        </w:rPr>
        <w:t>列表</w:t>
      </w:r>
      <w:r w:rsidRPr="007350D2">
        <w:rPr>
          <w:rFonts w:ascii="微软雅黑" w:eastAsia="微软雅黑" w:hAnsi="微软雅黑"/>
        </w:rPr>
        <w:t>显示接口、RIPng版本、默认距离、更新时间、邻居地址</w:t>
      </w:r>
    </w:p>
    <w:p w14:paraId="612CB764" w14:textId="58C4BD24" w:rsidR="007350D2" w:rsidRPr="007350D2" w:rsidRDefault="007350D2" w:rsidP="00B10728">
      <w:pPr>
        <w:pStyle w:val="af2"/>
        <w:numPr>
          <w:ilvl w:val="0"/>
          <w:numId w:val="553"/>
        </w:numPr>
        <w:ind w:firstLineChars="0"/>
        <w:rPr>
          <w:rFonts w:ascii="微软雅黑" w:eastAsia="微软雅黑" w:hAnsi="微软雅黑"/>
        </w:rPr>
      </w:pPr>
      <w:r w:rsidRPr="007350D2">
        <w:rPr>
          <w:rFonts w:ascii="微软雅黑" w:eastAsia="微软雅黑" w:hAnsi="微软雅黑" w:hint="eastAsia"/>
        </w:rPr>
        <w:t>支持</w:t>
      </w:r>
      <w:r w:rsidRPr="007350D2">
        <w:rPr>
          <w:rFonts w:ascii="微软雅黑" w:eastAsia="微软雅黑" w:hAnsi="微软雅黑"/>
        </w:rPr>
        <w:t>刷新</w:t>
      </w:r>
    </w:p>
    <w:p w14:paraId="0B845E22" w14:textId="77777777" w:rsidR="007350D2" w:rsidRDefault="007350D2">
      <w:pPr>
        <w:rPr>
          <w:rFonts w:ascii="微软雅黑" w:eastAsia="微软雅黑" w:hAnsi="微软雅黑"/>
        </w:rPr>
      </w:pPr>
    </w:p>
    <w:p w14:paraId="6BA085C7" w14:textId="77777777" w:rsidR="0076630D" w:rsidRPr="007350D2" w:rsidRDefault="00D7272D">
      <w:pPr>
        <w:rPr>
          <w:rFonts w:ascii="微软雅黑" w:eastAsia="微软雅黑" w:hAnsi="微软雅黑"/>
          <w:strike/>
          <w:color w:val="B2B2B2"/>
        </w:rPr>
      </w:pPr>
      <w:r w:rsidRPr="007350D2">
        <w:rPr>
          <w:rFonts w:ascii="微软雅黑" w:eastAsia="微软雅黑" w:hAnsi="微软雅黑" w:hint="eastAsia"/>
          <w:b/>
          <w:strike/>
          <w:color w:val="B2B2B2"/>
        </w:rPr>
        <w:t>路由表</w:t>
      </w:r>
      <w:r w:rsidRPr="007350D2">
        <w:rPr>
          <w:rFonts w:ascii="微软雅黑" w:eastAsia="微软雅黑" w:hAnsi="微软雅黑"/>
          <w:b/>
          <w:strike/>
          <w:color w:val="B2B2B2"/>
        </w:rPr>
        <w:t>：</w:t>
      </w:r>
      <w:r w:rsidRPr="007350D2">
        <w:rPr>
          <w:rFonts w:ascii="微软雅黑" w:eastAsia="微软雅黑" w:hAnsi="微软雅黑" w:hint="eastAsia"/>
          <w:strike/>
          <w:color w:val="B2B2B2"/>
        </w:rPr>
        <w:t>包含</w:t>
      </w:r>
      <w:r w:rsidRPr="007350D2">
        <w:rPr>
          <w:rFonts w:ascii="微软雅黑" w:eastAsia="微软雅黑" w:hAnsi="微软雅黑"/>
          <w:strike/>
          <w:color w:val="B2B2B2"/>
        </w:rPr>
        <w:t>生效和无效的</w:t>
      </w:r>
      <w:r w:rsidRPr="007350D2">
        <w:rPr>
          <w:rFonts w:ascii="微软雅黑" w:eastAsia="微软雅黑" w:hAnsi="微软雅黑" w:hint="eastAsia"/>
          <w:strike/>
          <w:color w:val="B2B2B2"/>
        </w:rPr>
        <w:t>表项</w:t>
      </w:r>
    </w:p>
    <w:p w14:paraId="083902FB" w14:textId="77777777" w:rsidR="0076630D" w:rsidRPr="007350D2" w:rsidRDefault="00D7272D" w:rsidP="00B10728">
      <w:pPr>
        <w:pStyle w:val="af2"/>
        <w:numPr>
          <w:ilvl w:val="0"/>
          <w:numId w:val="258"/>
        </w:numPr>
        <w:ind w:firstLineChars="0"/>
        <w:rPr>
          <w:rFonts w:ascii="微软雅黑" w:eastAsia="微软雅黑" w:hAnsi="微软雅黑"/>
          <w:strike/>
          <w:color w:val="B2B2B2"/>
        </w:rPr>
      </w:pPr>
      <w:r w:rsidRPr="007350D2">
        <w:rPr>
          <w:rFonts w:ascii="微软雅黑" w:eastAsia="微软雅黑" w:hAnsi="微软雅黑" w:hint="eastAsia"/>
          <w:strike/>
          <w:color w:val="B2B2B2"/>
        </w:rPr>
        <w:t>列表</w:t>
      </w:r>
      <w:r w:rsidRPr="007350D2">
        <w:rPr>
          <w:rFonts w:ascii="微软雅黑" w:eastAsia="微软雅黑" w:hAnsi="微软雅黑"/>
          <w:strike/>
          <w:color w:val="B2B2B2"/>
        </w:rPr>
        <w:t>显示</w:t>
      </w:r>
      <w:r w:rsidRPr="007350D2">
        <w:rPr>
          <w:rFonts w:ascii="微软雅黑" w:eastAsia="微软雅黑" w:hAnsi="微软雅黑" w:hint="eastAsia"/>
          <w:strike/>
          <w:color w:val="B2B2B2"/>
        </w:rPr>
        <w:t>目的网络（目的IPv6地址/掩码）、</w:t>
      </w:r>
      <w:r w:rsidRPr="007350D2">
        <w:rPr>
          <w:rFonts w:ascii="微软雅黑" w:eastAsia="微软雅黑" w:hAnsi="微软雅黑"/>
          <w:strike/>
          <w:color w:val="B2B2B2"/>
        </w:rPr>
        <w:t>下一跳地址、度量值、出接口、老化时间</w:t>
      </w:r>
      <w:r w:rsidRPr="007350D2">
        <w:rPr>
          <w:rFonts w:ascii="微软雅黑" w:eastAsia="微软雅黑" w:hAnsi="微软雅黑" w:hint="eastAsia"/>
          <w:strike/>
          <w:color w:val="B2B2B2"/>
        </w:rPr>
        <w:t>、Flag</w:t>
      </w:r>
      <w:r w:rsidRPr="007350D2">
        <w:rPr>
          <w:rFonts w:ascii="微软雅黑" w:eastAsia="微软雅黑" w:hAnsi="微软雅黑"/>
          <w:strike/>
          <w:color w:val="B2B2B2"/>
        </w:rPr>
        <w:t>s</w:t>
      </w:r>
    </w:p>
    <w:p w14:paraId="0E340904" w14:textId="77777777" w:rsidR="0076630D" w:rsidRPr="007350D2" w:rsidRDefault="00D7272D" w:rsidP="00B10728">
      <w:pPr>
        <w:pStyle w:val="af2"/>
        <w:numPr>
          <w:ilvl w:val="0"/>
          <w:numId w:val="258"/>
        </w:numPr>
        <w:ind w:firstLineChars="0"/>
        <w:rPr>
          <w:rFonts w:ascii="微软雅黑" w:eastAsia="微软雅黑" w:hAnsi="微软雅黑"/>
          <w:strike/>
          <w:color w:val="B2B2B2"/>
        </w:rPr>
      </w:pPr>
      <w:r w:rsidRPr="007350D2">
        <w:rPr>
          <w:rFonts w:ascii="微软雅黑" w:eastAsia="微软雅黑" w:hAnsi="微软雅黑" w:hint="eastAsia"/>
          <w:strike/>
          <w:color w:val="B2B2B2"/>
        </w:rPr>
        <w:t>支持刷新</w:t>
      </w:r>
    </w:p>
    <w:p w14:paraId="7D4A89E8" w14:textId="77777777" w:rsidR="0076630D" w:rsidRDefault="0076630D">
      <w:pPr>
        <w:rPr>
          <w:rFonts w:ascii="微软雅黑" w:eastAsia="微软雅黑" w:hAnsi="微软雅黑"/>
        </w:rPr>
      </w:pPr>
    </w:p>
    <w:p w14:paraId="2F9996F9" w14:textId="77777777" w:rsidR="0076630D" w:rsidRDefault="00D7272D">
      <w:pPr>
        <w:pStyle w:val="3"/>
        <w:numPr>
          <w:ilvl w:val="2"/>
          <w:numId w:val="1"/>
        </w:numPr>
      </w:pPr>
      <w:bookmarkStart w:id="366" w:name="_OSPF"/>
      <w:bookmarkStart w:id="367" w:name="_Toc149138839"/>
      <w:bookmarkEnd w:id="366"/>
      <w:r>
        <w:t>OSPF</w:t>
      </w:r>
      <w:bookmarkEnd w:id="367"/>
    </w:p>
    <w:p w14:paraId="32419484" w14:textId="77777777" w:rsidR="0076630D" w:rsidRDefault="00D7272D">
      <w:pPr>
        <w:rPr>
          <w:rFonts w:ascii="微软雅黑" w:eastAsia="微软雅黑" w:hAnsi="微软雅黑"/>
        </w:rPr>
      </w:pPr>
      <w:r>
        <w:rPr>
          <w:rFonts w:ascii="微软雅黑" w:eastAsia="微软雅黑" w:hAnsi="微软雅黑" w:hint="eastAsia"/>
        </w:rPr>
        <w:t>【功能概述】</w:t>
      </w:r>
    </w:p>
    <w:p w14:paraId="18EB5F6D" w14:textId="77777777" w:rsidR="0076630D" w:rsidRDefault="00D7272D">
      <w:pPr>
        <w:ind w:firstLine="420"/>
        <w:rPr>
          <w:rFonts w:ascii="微软雅黑" w:eastAsia="微软雅黑" w:hAnsi="微软雅黑"/>
        </w:rPr>
      </w:pPr>
      <w:r>
        <w:rPr>
          <w:rFonts w:ascii="微软雅黑" w:eastAsia="微软雅黑" w:hAnsi="微软雅黑" w:hint="eastAsia"/>
        </w:rPr>
        <w:t>开放式</w:t>
      </w:r>
      <w:r>
        <w:rPr>
          <w:rFonts w:ascii="微软雅黑" w:eastAsia="微软雅黑" w:hAnsi="微软雅黑"/>
        </w:rPr>
        <w:t>最短路径优先OSPF是一个</w:t>
      </w:r>
      <w:r>
        <w:rPr>
          <w:rFonts w:ascii="微软雅黑" w:eastAsia="微软雅黑" w:hAnsi="微软雅黑" w:hint="eastAsia"/>
        </w:rPr>
        <w:t>基于</w:t>
      </w:r>
      <w:r>
        <w:rPr>
          <w:rFonts w:ascii="微软雅黑" w:eastAsia="微软雅黑" w:hAnsi="微软雅黑"/>
        </w:rPr>
        <w:t>链路状态的内部网关协议。</w:t>
      </w:r>
      <w:r>
        <w:rPr>
          <w:rFonts w:ascii="微软雅黑" w:eastAsia="微软雅黑" w:hAnsi="微软雅黑" w:hint="eastAsia"/>
        </w:rPr>
        <w:t>其具备如下特点</w:t>
      </w:r>
      <w:r>
        <w:rPr>
          <w:rFonts w:ascii="微软雅黑" w:eastAsia="微软雅黑" w:hAnsi="微软雅黑"/>
        </w:rPr>
        <w:t>：</w:t>
      </w:r>
    </w:p>
    <w:p w14:paraId="18B8996A" w14:textId="77777777" w:rsidR="0076630D" w:rsidRDefault="00D7272D" w:rsidP="00B10728">
      <w:pPr>
        <w:pStyle w:val="af2"/>
        <w:numPr>
          <w:ilvl w:val="0"/>
          <w:numId w:val="257"/>
        </w:numPr>
        <w:ind w:firstLineChars="0"/>
        <w:rPr>
          <w:rFonts w:ascii="微软雅黑" w:eastAsia="微软雅黑" w:hAnsi="微软雅黑"/>
        </w:rPr>
      </w:pPr>
      <w:r>
        <w:rPr>
          <w:rFonts w:ascii="微软雅黑" w:eastAsia="微软雅黑" w:hAnsi="微软雅黑" w:hint="eastAsia"/>
        </w:rPr>
        <w:t>适用范围广</w:t>
      </w:r>
      <w:r>
        <w:rPr>
          <w:rFonts w:ascii="微软雅黑" w:eastAsia="微软雅黑" w:hAnsi="微软雅黑"/>
        </w:rPr>
        <w:t>：</w:t>
      </w:r>
      <w:r>
        <w:rPr>
          <w:rFonts w:ascii="微软雅黑" w:eastAsia="微软雅黑" w:hAnsi="微软雅黑" w:hint="eastAsia"/>
        </w:rPr>
        <w:t>适用于</w:t>
      </w:r>
      <w:r>
        <w:rPr>
          <w:rFonts w:ascii="微软雅黑" w:eastAsia="微软雅黑" w:hAnsi="微软雅黑"/>
        </w:rPr>
        <w:t>更大规模的</w:t>
      </w:r>
      <w:r>
        <w:rPr>
          <w:rFonts w:ascii="微软雅黑" w:eastAsia="微软雅黑" w:hAnsi="微软雅黑" w:hint="eastAsia"/>
        </w:rPr>
        <w:t>网络（最大</w:t>
      </w:r>
      <w:r>
        <w:rPr>
          <w:rFonts w:ascii="微软雅黑" w:eastAsia="微软雅黑" w:hAnsi="微软雅黑"/>
        </w:rPr>
        <w:t>可支持几百台设备</w:t>
      </w:r>
      <w:r>
        <w:rPr>
          <w:rFonts w:ascii="微软雅黑" w:eastAsia="微软雅黑" w:hAnsi="微软雅黑" w:hint="eastAsia"/>
        </w:rPr>
        <w:t>）；</w:t>
      </w:r>
    </w:p>
    <w:p w14:paraId="7CE22F8D" w14:textId="77777777" w:rsidR="0076630D" w:rsidRDefault="00D7272D" w:rsidP="00B10728">
      <w:pPr>
        <w:pStyle w:val="af2"/>
        <w:numPr>
          <w:ilvl w:val="0"/>
          <w:numId w:val="257"/>
        </w:numPr>
        <w:ind w:firstLineChars="0"/>
        <w:rPr>
          <w:rFonts w:ascii="微软雅黑" w:eastAsia="微软雅黑" w:hAnsi="微软雅黑"/>
        </w:rPr>
      </w:pPr>
      <w:r>
        <w:rPr>
          <w:rFonts w:ascii="微软雅黑" w:eastAsia="微软雅黑" w:hAnsi="微软雅黑" w:hint="eastAsia"/>
        </w:rPr>
        <w:t>快速收敛</w:t>
      </w:r>
      <w:r>
        <w:rPr>
          <w:rFonts w:ascii="微软雅黑" w:eastAsia="微软雅黑" w:hAnsi="微软雅黑"/>
        </w:rPr>
        <w:t>：一旦网络拓扑发生变化，交换机之间能够快速通告信息，更新路由；</w:t>
      </w:r>
    </w:p>
    <w:p w14:paraId="0C472F55" w14:textId="77777777" w:rsidR="0076630D" w:rsidRDefault="00D7272D" w:rsidP="00B10728">
      <w:pPr>
        <w:pStyle w:val="af2"/>
        <w:numPr>
          <w:ilvl w:val="0"/>
          <w:numId w:val="257"/>
        </w:numPr>
        <w:ind w:firstLineChars="0"/>
        <w:rPr>
          <w:rFonts w:ascii="微软雅黑" w:eastAsia="微软雅黑" w:hAnsi="微软雅黑"/>
        </w:rPr>
      </w:pPr>
      <w:r>
        <w:rPr>
          <w:rFonts w:ascii="微软雅黑" w:eastAsia="微软雅黑" w:hAnsi="微软雅黑" w:hint="eastAsia"/>
        </w:rPr>
        <w:t>无自环</w:t>
      </w:r>
      <w:r>
        <w:rPr>
          <w:rFonts w:ascii="微软雅黑" w:eastAsia="微软雅黑" w:hAnsi="微软雅黑"/>
        </w:rPr>
        <w:t>：</w:t>
      </w:r>
      <w:r>
        <w:rPr>
          <w:rFonts w:ascii="微软雅黑" w:eastAsia="微软雅黑" w:hAnsi="微软雅黑" w:hint="eastAsia"/>
        </w:rPr>
        <w:t>交换机</w:t>
      </w:r>
      <w:r>
        <w:rPr>
          <w:rFonts w:ascii="微软雅黑" w:eastAsia="微软雅黑" w:hAnsi="微软雅黑"/>
        </w:rPr>
        <w:t>之间仅同步</w:t>
      </w:r>
      <w:r>
        <w:rPr>
          <w:rFonts w:ascii="微软雅黑" w:eastAsia="微软雅黑" w:hAnsi="微软雅黑" w:hint="eastAsia"/>
        </w:rPr>
        <w:t>链路状态</w:t>
      </w:r>
      <w:r>
        <w:rPr>
          <w:rFonts w:ascii="微软雅黑" w:eastAsia="微软雅黑" w:hAnsi="微软雅黑"/>
        </w:rPr>
        <w:t>信息，每台交换机独立</w:t>
      </w:r>
      <w:r>
        <w:rPr>
          <w:rFonts w:ascii="微软雅黑" w:eastAsia="微软雅黑" w:hAnsi="微软雅黑" w:hint="eastAsia"/>
        </w:rPr>
        <w:t>计算</w:t>
      </w:r>
      <w:r>
        <w:rPr>
          <w:rFonts w:ascii="微软雅黑" w:eastAsia="微软雅黑" w:hAnsi="微软雅黑"/>
        </w:rPr>
        <w:t>路由，不会生成自环；</w:t>
      </w:r>
    </w:p>
    <w:p w14:paraId="21EF9424" w14:textId="77777777" w:rsidR="0076630D" w:rsidRDefault="00D7272D" w:rsidP="00B10728">
      <w:pPr>
        <w:pStyle w:val="af2"/>
        <w:numPr>
          <w:ilvl w:val="0"/>
          <w:numId w:val="257"/>
        </w:numPr>
        <w:ind w:firstLineChars="0"/>
        <w:rPr>
          <w:rFonts w:ascii="微软雅黑" w:eastAsia="微软雅黑" w:hAnsi="微软雅黑"/>
        </w:rPr>
      </w:pPr>
      <w:r>
        <w:rPr>
          <w:rFonts w:ascii="微软雅黑" w:eastAsia="微软雅黑" w:hAnsi="微软雅黑" w:hint="eastAsia"/>
        </w:rPr>
        <w:t>区域划分</w:t>
      </w:r>
      <w:r>
        <w:rPr>
          <w:rFonts w:ascii="微软雅黑" w:eastAsia="微软雅黑" w:hAnsi="微软雅黑"/>
        </w:rPr>
        <w:t>：</w:t>
      </w:r>
      <w:r>
        <w:rPr>
          <w:rFonts w:ascii="微软雅黑" w:eastAsia="微软雅黑" w:hAnsi="微软雅黑" w:hint="eastAsia"/>
        </w:rPr>
        <w:t>将</w:t>
      </w:r>
      <w:r>
        <w:rPr>
          <w:rFonts w:ascii="微软雅黑" w:eastAsia="微软雅黑" w:hAnsi="微软雅黑"/>
        </w:rPr>
        <w:t>一个大的路由域划分为多个较小的区域，可以节省系统资源和网络带宽，使路由稳定可靠；</w:t>
      </w:r>
    </w:p>
    <w:p w14:paraId="7F12EEC2" w14:textId="77777777" w:rsidR="0076630D" w:rsidRDefault="00D7272D" w:rsidP="00B10728">
      <w:pPr>
        <w:pStyle w:val="af2"/>
        <w:numPr>
          <w:ilvl w:val="0"/>
          <w:numId w:val="257"/>
        </w:numPr>
        <w:ind w:firstLineChars="0"/>
        <w:rPr>
          <w:rFonts w:ascii="微软雅黑" w:eastAsia="微软雅黑" w:hAnsi="微软雅黑"/>
        </w:rPr>
      </w:pPr>
      <w:r>
        <w:rPr>
          <w:rFonts w:ascii="微软雅黑" w:eastAsia="微软雅黑" w:hAnsi="微软雅黑" w:hint="eastAsia"/>
        </w:rPr>
        <w:t>路由分类</w:t>
      </w:r>
      <w:r>
        <w:rPr>
          <w:rFonts w:ascii="微软雅黑" w:eastAsia="微软雅黑" w:hAnsi="微软雅黑"/>
        </w:rPr>
        <w:t>：将路由分为多种类型区别对待，支持灵活的控制策略；</w:t>
      </w:r>
    </w:p>
    <w:p w14:paraId="145E85D6" w14:textId="77777777" w:rsidR="0076630D" w:rsidRDefault="00D7272D" w:rsidP="00B10728">
      <w:pPr>
        <w:pStyle w:val="af2"/>
        <w:numPr>
          <w:ilvl w:val="0"/>
          <w:numId w:val="257"/>
        </w:numPr>
        <w:ind w:firstLineChars="0"/>
        <w:rPr>
          <w:rFonts w:ascii="微软雅黑" w:eastAsia="微软雅黑" w:hAnsi="微软雅黑"/>
        </w:rPr>
      </w:pPr>
      <w:r>
        <w:rPr>
          <w:rFonts w:ascii="微软雅黑" w:eastAsia="微软雅黑" w:hAnsi="微软雅黑" w:hint="eastAsia"/>
        </w:rPr>
        <w:t>等价路由：</w:t>
      </w:r>
      <w:r>
        <w:rPr>
          <w:rFonts w:ascii="微软雅黑" w:eastAsia="微软雅黑" w:hAnsi="微软雅黑"/>
        </w:rPr>
        <w:t>支持等价路由</w:t>
      </w:r>
      <w:r>
        <w:rPr>
          <w:rFonts w:ascii="微软雅黑" w:eastAsia="微软雅黑" w:hAnsi="微软雅黑" w:hint="eastAsia"/>
        </w:rPr>
        <w:t>；</w:t>
      </w:r>
    </w:p>
    <w:p w14:paraId="094111E0" w14:textId="77777777" w:rsidR="0076630D" w:rsidRDefault="00D7272D" w:rsidP="00B10728">
      <w:pPr>
        <w:pStyle w:val="af2"/>
        <w:numPr>
          <w:ilvl w:val="0"/>
          <w:numId w:val="25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认证：</w:t>
      </w:r>
      <w:r>
        <w:rPr>
          <w:rFonts w:ascii="微软雅黑" w:eastAsia="微软雅黑" w:hAnsi="微软雅黑" w:hint="eastAsia"/>
        </w:rPr>
        <w:t>支持报文认证</w:t>
      </w:r>
      <w:r>
        <w:rPr>
          <w:rFonts w:ascii="微软雅黑" w:eastAsia="微软雅黑" w:hAnsi="微软雅黑"/>
        </w:rPr>
        <w:t>，保障协议交互过程的安全；</w:t>
      </w:r>
    </w:p>
    <w:p w14:paraId="20577B85" w14:textId="77777777" w:rsidR="0076630D" w:rsidRDefault="00D7272D" w:rsidP="00B10728">
      <w:pPr>
        <w:pStyle w:val="af2"/>
        <w:numPr>
          <w:ilvl w:val="0"/>
          <w:numId w:val="257"/>
        </w:numPr>
        <w:ind w:firstLineChars="0"/>
        <w:rPr>
          <w:rFonts w:ascii="微软雅黑" w:eastAsia="微软雅黑" w:hAnsi="微软雅黑"/>
        </w:rPr>
      </w:pPr>
      <w:r>
        <w:rPr>
          <w:rFonts w:ascii="微软雅黑" w:eastAsia="微软雅黑" w:hAnsi="微软雅黑" w:hint="eastAsia"/>
        </w:rPr>
        <w:t>组播发送</w:t>
      </w:r>
      <w:r>
        <w:rPr>
          <w:rFonts w:ascii="微软雅黑" w:eastAsia="微软雅黑" w:hAnsi="微软雅黑"/>
        </w:rPr>
        <w:t>：支持以组播地址发送协议报文，可以避免干扰无关者、节省系统资源</w:t>
      </w:r>
      <w:r>
        <w:rPr>
          <w:rFonts w:ascii="微软雅黑" w:eastAsia="微软雅黑" w:hAnsi="微软雅黑" w:hint="eastAsia"/>
        </w:rPr>
        <w:t>。</w:t>
      </w:r>
    </w:p>
    <w:p w14:paraId="572A592F" w14:textId="77777777" w:rsidR="0076630D" w:rsidRDefault="00D7272D">
      <w:pPr>
        <w:ind w:firstLine="420"/>
        <w:rPr>
          <w:rFonts w:ascii="微软雅黑" w:eastAsia="微软雅黑" w:hAnsi="微软雅黑"/>
        </w:rPr>
      </w:pPr>
      <w:r>
        <w:rPr>
          <w:rFonts w:ascii="微软雅黑" w:eastAsia="微软雅黑" w:hAnsi="微软雅黑"/>
        </w:rPr>
        <w:t>OSPF与RIP的对比：</w:t>
      </w:r>
    </w:p>
    <w:tbl>
      <w:tblPr>
        <w:tblStyle w:val="ac"/>
        <w:tblW w:w="0" w:type="auto"/>
        <w:tblLook w:val="04A0" w:firstRow="1" w:lastRow="0" w:firstColumn="1" w:lastColumn="0" w:noHBand="0" w:noVBand="1"/>
      </w:tblPr>
      <w:tblGrid>
        <w:gridCol w:w="4148"/>
        <w:gridCol w:w="4148"/>
      </w:tblGrid>
      <w:tr w:rsidR="0076630D" w14:paraId="25D37E47" w14:textId="77777777">
        <w:tc>
          <w:tcPr>
            <w:tcW w:w="4148" w:type="dxa"/>
          </w:tcPr>
          <w:p w14:paraId="0EAC3EF0" w14:textId="77777777" w:rsidR="0076630D" w:rsidRDefault="00D7272D">
            <w:pPr>
              <w:jc w:val="center"/>
              <w:rPr>
                <w:rFonts w:asciiTheme="minorEastAsia" w:hAnsiTheme="minorEastAsia"/>
                <w:b/>
              </w:rPr>
            </w:pPr>
            <w:r>
              <w:rPr>
                <w:rFonts w:asciiTheme="minorEastAsia" w:hAnsiTheme="minorEastAsia" w:hint="eastAsia"/>
                <w:b/>
              </w:rPr>
              <w:t>RIP</w:t>
            </w:r>
          </w:p>
        </w:tc>
        <w:tc>
          <w:tcPr>
            <w:tcW w:w="4148" w:type="dxa"/>
          </w:tcPr>
          <w:p w14:paraId="00F72F05" w14:textId="77777777" w:rsidR="0076630D" w:rsidRDefault="00D7272D">
            <w:pPr>
              <w:jc w:val="center"/>
              <w:rPr>
                <w:rFonts w:asciiTheme="minorEastAsia" w:hAnsiTheme="minorEastAsia"/>
                <w:b/>
              </w:rPr>
            </w:pPr>
            <w:r>
              <w:rPr>
                <w:rFonts w:asciiTheme="minorEastAsia" w:hAnsiTheme="minorEastAsia" w:hint="eastAsia"/>
                <w:b/>
              </w:rPr>
              <w:t>OSPF</w:t>
            </w:r>
          </w:p>
        </w:tc>
      </w:tr>
      <w:tr w:rsidR="0076630D" w14:paraId="28DE297B" w14:textId="77777777">
        <w:tc>
          <w:tcPr>
            <w:tcW w:w="4148" w:type="dxa"/>
          </w:tcPr>
          <w:p w14:paraId="3DA02AC2" w14:textId="77777777" w:rsidR="0076630D" w:rsidRDefault="00D7272D">
            <w:pPr>
              <w:rPr>
                <w:rFonts w:asciiTheme="minorEastAsia" w:hAnsiTheme="minorEastAsia"/>
              </w:rPr>
            </w:pPr>
            <w:r>
              <w:rPr>
                <w:rFonts w:asciiTheme="minorEastAsia" w:hAnsiTheme="minorEastAsia" w:hint="eastAsia"/>
              </w:rPr>
              <w:t>基于距离</w:t>
            </w:r>
            <w:r>
              <w:rPr>
                <w:rFonts w:asciiTheme="minorEastAsia" w:hAnsiTheme="minorEastAsia"/>
              </w:rPr>
              <w:t>矢量算法，以跳数作为度量方式，忽略带宽的影响</w:t>
            </w:r>
          </w:p>
        </w:tc>
        <w:tc>
          <w:tcPr>
            <w:tcW w:w="4148" w:type="dxa"/>
          </w:tcPr>
          <w:p w14:paraId="449525F6" w14:textId="77777777" w:rsidR="0076630D" w:rsidRDefault="00D7272D">
            <w:pPr>
              <w:rPr>
                <w:rFonts w:asciiTheme="minorEastAsia" w:hAnsiTheme="minorEastAsia"/>
              </w:rPr>
            </w:pPr>
            <w:r>
              <w:rPr>
                <w:rFonts w:asciiTheme="minorEastAsia" w:hAnsiTheme="minorEastAsia" w:hint="eastAsia"/>
              </w:rPr>
              <w:t>基于</w:t>
            </w:r>
            <w:r>
              <w:rPr>
                <w:rFonts w:asciiTheme="minorEastAsia" w:hAnsiTheme="minorEastAsia"/>
              </w:rPr>
              <w:t>链路</w:t>
            </w:r>
            <w:r>
              <w:rPr>
                <w:rFonts w:asciiTheme="minorEastAsia" w:hAnsiTheme="minorEastAsia" w:hint="eastAsia"/>
              </w:rPr>
              <w:t>状态</w:t>
            </w:r>
            <w:r>
              <w:rPr>
                <w:rFonts w:asciiTheme="minorEastAsia" w:hAnsiTheme="minorEastAsia"/>
              </w:rPr>
              <w:t>，以链路开销作为度量方式，并把带宽作为参考值，度量方式更科学</w:t>
            </w:r>
          </w:p>
        </w:tc>
      </w:tr>
      <w:tr w:rsidR="0076630D" w14:paraId="09ADC03C" w14:textId="77777777">
        <w:tc>
          <w:tcPr>
            <w:tcW w:w="4148" w:type="dxa"/>
          </w:tcPr>
          <w:p w14:paraId="6DEA28BA" w14:textId="77777777" w:rsidR="0076630D" w:rsidRDefault="00D7272D">
            <w:pPr>
              <w:rPr>
                <w:rFonts w:asciiTheme="minorEastAsia" w:hAnsiTheme="minorEastAsia"/>
              </w:rPr>
            </w:pPr>
            <w:r>
              <w:rPr>
                <w:rFonts w:asciiTheme="minorEastAsia" w:hAnsiTheme="minorEastAsia" w:hint="eastAsia"/>
              </w:rPr>
              <w:t>RIP</w:t>
            </w:r>
            <w:r>
              <w:rPr>
                <w:rFonts w:asciiTheme="minorEastAsia" w:hAnsiTheme="minorEastAsia"/>
              </w:rPr>
              <w:t>的跳数限制为</w:t>
            </w:r>
            <w:r>
              <w:rPr>
                <w:rFonts w:asciiTheme="minorEastAsia" w:hAnsiTheme="minorEastAsia" w:hint="eastAsia"/>
              </w:rPr>
              <w:t>15个</w:t>
            </w:r>
            <w:r>
              <w:rPr>
                <w:rFonts w:asciiTheme="minorEastAsia" w:hAnsiTheme="minorEastAsia"/>
              </w:rPr>
              <w:t>，限制了RIP的网络规模</w:t>
            </w:r>
          </w:p>
        </w:tc>
        <w:tc>
          <w:tcPr>
            <w:tcW w:w="4148" w:type="dxa"/>
          </w:tcPr>
          <w:p w14:paraId="4B2947A1" w14:textId="77777777" w:rsidR="0076630D" w:rsidRDefault="00D7272D">
            <w:pPr>
              <w:rPr>
                <w:rFonts w:asciiTheme="minorEastAsia" w:hAnsiTheme="minorEastAsia"/>
              </w:rPr>
            </w:pPr>
            <w:r>
              <w:rPr>
                <w:rFonts w:asciiTheme="minorEastAsia" w:hAnsiTheme="minorEastAsia" w:hint="eastAsia"/>
              </w:rPr>
              <w:t>没有跳数</w:t>
            </w:r>
            <w:r>
              <w:rPr>
                <w:rFonts w:asciiTheme="minorEastAsia" w:hAnsiTheme="minorEastAsia"/>
              </w:rPr>
              <w:t>限制，适用的网络规模更大</w:t>
            </w:r>
          </w:p>
        </w:tc>
      </w:tr>
      <w:tr w:rsidR="0076630D" w14:paraId="7CB26873" w14:textId="77777777">
        <w:tc>
          <w:tcPr>
            <w:tcW w:w="4148" w:type="dxa"/>
          </w:tcPr>
          <w:p w14:paraId="69B481FB" w14:textId="77777777" w:rsidR="0076630D" w:rsidRDefault="00D7272D">
            <w:pPr>
              <w:rPr>
                <w:rFonts w:asciiTheme="minorEastAsia" w:hAnsiTheme="minorEastAsia"/>
              </w:rPr>
            </w:pPr>
            <w:r>
              <w:rPr>
                <w:rFonts w:asciiTheme="minorEastAsia" w:hAnsiTheme="minorEastAsia" w:hint="eastAsia"/>
              </w:rPr>
              <w:t>按照</w:t>
            </w:r>
            <w:r>
              <w:rPr>
                <w:rFonts w:asciiTheme="minorEastAsia" w:hAnsiTheme="minorEastAsia"/>
              </w:rPr>
              <w:t>路由通告进行路由更新和选择，交换机不了解整个网络拓扑，容易产生路由环路</w:t>
            </w:r>
          </w:p>
        </w:tc>
        <w:tc>
          <w:tcPr>
            <w:tcW w:w="4148" w:type="dxa"/>
          </w:tcPr>
          <w:p w14:paraId="4CEB5F43" w14:textId="77777777" w:rsidR="0076630D" w:rsidRDefault="00D7272D">
            <w:pPr>
              <w:rPr>
                <w:rFonts w:asciiTheme="minorEastAsia" w:hAnsiTheme="minorEastAsia"/>
              </w:rPr>
            </w:pPr>
            <w:r>
              <w:rPr>
                <w:rFonts w:asciiTheme="minorEastAsia" w:hAnsiTheme="minorEastAsia" w:hint="eastAsia"/>
              </w:rPr>
              <w:t>每台交换机</w:t>
            </w:r>
            <w:r>
              <w:rPr>
                <w:rFonts w:asciiTheme="minorEastAsia" w:hAnsiTheme="minorEastAsia"/>
              </w:rPr>
              <w:t>都能够</w:t>
            </w:r>
            <w:r>
              <w:rPr>
                <w:rFonts w:asciiTheme="minorEastAsia" w:hAnsiTheme="minorEastAsia" w:hint="eastAsia"/>
              </w:rPr>
              <w:t>通过链路状态</w:t>
            </w:r>
            <w:r>
              <w:rPr>
                <w:rFonts w:asciiTheme="minorEastAsia" w:hAnsiTheme="minorEastAsia"/>
              </w:rPr>
              <w:t>数据库LSDB掌握全网拓扑，通过最短路径优先算法SPF计算路由，不会产生路由环路</w:t>
            </w:r>
          </w:p>
        </w:tc>
      </w:tr>
      <w:tr w:rsidR="0076630D" w14:paraId="114362D2" w14:textId="77777777">
        <w:tc>
          <w:tcPr>
            <w:tcW w:w="4148" w:type="dxa"/>
          </w:tcPr>
          <w:p w14:paraId="635DFF2F" w14:textId="77777777" w:rsidR="0076630D" w:rsidRDefault="00D7272D">
            <w:pPr>
              <w:rPr>
                <w:rFonts w:asciiTheme="minorEastAsia" w:hAnsiTheme="minorEastAsia"/>
              </w:rPr>
            </w:pPr>
            <w:r>
              <w:rPr>
                <w:rFonts w:asciiTheme="minorEastAsia" w:hAnsiTheme="minorEastAsia" w:hint="eastAsia"/>
              </w:rPr>
              <w:t>收敛速度慢</w:t>
            </w:r>
            <w:r>
              <w:rPr>
                <w:rFonts w:asciiTheme="minorEastAsia" w:hAnsiTheme="minorEastAsia"/>
              </w:rPr>
              <w:t>，路由更新会</w:t>
            </w:r>
            <w:r>
              <w:rPr>
                <w:rFonts w:asciiTheme="minorEastAsia" w:hAnsiTheme="minorEastAsia" w:hint="eastAsia"/>
              </w:rPr>
              <w:t>经历</w:t>
            </w:r>
            <w:r>
              <w:rPr>
                <w:rFonts w:asciiTheme="minorEastAsia" w:hAnsiTheme="minorEastAsia"/>
              </w:rPr>
              <w:t>一段</w:t>
            </w:r>
            <w:r>
              <w:rPr>
                <w:rFonts w:asciiTheme="minorEastAsia" w:hAnsiTheme="minorEastAsia" w:hint="eastAsia"/>
              </w:rPr>
              <w:t>抑制</w:t>
            </w:r>
            <w:r>
              <w:rPr>
                <w:rFonts w:asciiTheme="minorEastAsia" w:hAnsiTheme="minorEastAsia"/>
              </w:rPr>
              <w:t>和垃圾收集</w:t>
            </w:r>
            <w:r>
              <w:rPr>
                <w:rFonts w:asciiTheme="minorEastAsia" w:hAnsiTheme="minorEastAsia" w:hint="eastAsia"/>
              </w:rPr>
              <w:t>期</w:t>
            </w:r>
            <w:r>
              <w:rPr>
                <w:rFonts w:asciiTheme="minorEastAsia" w:hAnsiTheme="minorEastAsia"/>
              </w:rPr>
              <w:t>，容易导致路由器之间的路由不一致。</w:t>
            </w:r>
          </w:p>
        </w:tc>
        <w:tc>
          <w:tcPr>
            <w:tcW w:w="4148" w:type="dxa"/>
          </w:tcPr>
          <w:p w14:paraId="28138E36" w14:textId="77777777" w:rsidR="0076630D" w:rsidRDefault="00D7272D">
            <w:pPr>
              <w:rPr>
                <w:rFonts w:asciiTheme="minorEastAsia" w:hAnsiTheme="minorEastAsia"/>
              </w:rPr>
            </w:pPr>
            <w:r>
              <w:rPr>
                <w:rFonts w:asciiTheme="minorEastAsia" w:hAnsiTheme="minorEastAsia" w:hint="eastAsia"/>
              </w:rPr>
              <w:t>收敛速度快</w:t>
            </w:r>
            <w:r>
              <w:rPr>
                <w:rFonts w:asciiTheme="minorEastAsia" w:hAnsiTheme="minorEastAsia"/>
              </w:rPr>
              <w:t>，因为路由更新是及时的，并且能够快速</w:t>
            </w:r>
            <w:r>
              <w:rPr>
                <w:rFonts w:asciiTheme="minorEastAsia" w:hAnsiTheme="minorEastAsia" w:hint="eastAsia"/>
              </w:rPr>
              <w:t>传递到</w:t>
            </w:r>
            <w:r>
              <w:rPr>
                <w:rFonts w:asciiTheme="minorEastAsia" w:hAnsiTheme="minorEastAsia"/>
              </w:rPr>
              <w:t>整个网络。</w:t>
            </w:r>
          </w:p>
        </w:tc>
      </w:tr>
      <w:tr w:rsidR="0076630D" w14:paraId="42FC15BC" w14:textId="77777777">
        <w:tc>
          <w:tcPr>
            <w:tcW w:w="4148" w:type="dxa"/>
          </w:tcPr>
          <w:p w14:paraId="6132C46A" w14:textId="77777777" w:rsidR="0076630D" w:rsidRDefault="00D7272D">
            <w:pPr>
              <w:rPr>
                <w:rFonts w:asciiTheme="minorEastAsia" w:hAnsiTheme="minorEastAsia"/>
              </w:rPr>
            </w:pPr>
            <w:r>
              <w:rPr>
                <w:rFonts w:asciiTheme="minorEastAsia" w:hAnsiTheme="minorEastAsia" w:hint="eastAsia"/>
              </w:rPr>
              <w:t>不能</w:t>
            </w:r>
            <w:r>
              <w:rPr>
                <w:rFonts w:asciiTheme="minorEastAsia" w:hAnsiTheme="minorEastAsia"/>
              </w:rPr>
              <w:t>处理可变长子网掩码（</w:t>
            </w:r>
            <w:r>
              <w:rPr>
                <w:rFonts w:asciiTheme="minorEastAsia" w:hAnsiTheme="minorEastAsia" w:hint="eastAsia"/>
              </w:rPr>
              <w:t>VLSM</w:t>
            </w:r>
            <w:r>
              <w:rPr>
                <w:rFonts w:asciiTheme="minorEastAsia" w:hAnsiTheme="minorEastAsia"/>
              </w:rPr>
              <w:t>）</w:t>
            </w:r>
          </w:p>
        </w:tc>
        <w:tc>
          <w:tcPr>
            <w:tcW w:w="4148" w:type="dxa"/>
          </w:tcPr>
          <w:p w14:paraId="73A60433" w14:textId="77777777" w:rsidR="0076630D" w:rsidRDefault="00D7272D">
            <w:pPr>
              <w:rPr>
                <w:rFonts w:asciiTheme="minorEastAsia" w:hAnsiTheme="minorEastAsia"/>
              </w:rPr>
            </w:pPr>
            <w:r>
              <w:rPr>
                <w:rFonts w:asciiTheme="minorEastAsia" w:hAnsiTheme="minorEastAsia" w:hint="eastAsia"/>
              </w:rPr>
              <w:t>能够处理</w:t>
            </w:r>
            <w:r>
              <w:rPr>
                <w:rFonts w:asciiTheme="minorEastAsia" w:hAnsiTheme="minorEastAsia"/>
              </w:rPr>
              <w:t>VLSM，</w:t>
            </w:r>
            <w:r>
              <w:rPr>
                <w:rFonts w:asciiTheme="minorEastAsia" w:hAnsiTheme="minorEastAsia" w:hint="eastAsia"/>
              </w:rPr>
              <w:t>灵活</w:t>
            </w:r>
            <w:r>
              <w:rPr>
                <w:rFonts w:asciiTheme="minorEastAsia" w:hAnsiTheme="minorEastAsia"/>
              </w:rPr>
              <w:t>进行IP地址分配</w:t>
            </w:r>
          </w:p>
        </w:tc>
      </w:tr>
    </w:tbl>
    <w:p w14:paraId="5BDA94DA" w14:textId="77777777" w:rsidR="0076630D" w:rsidRDefault="00D7272D">
      <w:pPr>
        <w:ind w:firstLine="420"/>
        <w:rPr>
          <w:rFonts w:ascii="微软雅黑" w:eastAsia="微软雅黑" w:hAnsi="微软雅黑"/>
          <w:b/>
        </w:rPr>
      </w:pPr>
      <w:r>
        <w:rPr>
          <w:rFonts w:ascii="微软雅黑" w:eastAsia="微软雅黑" w:hAnsi="微软雅黑" w:hint="eastAsia"/>
          <w:b/>
        </w:rPr>
        <w:lastRenderedPageBreak/>
        <w:t>基本概念：</w:t>
      </w:r>
    </w:p>
    <w:p w14:paraId="6B8D5AF1" w14:textId="77777777" w:rsidR="0076630D" w:rsidRDefault="00D7272D" w:rsidP="00B10728">
      <w:pPr>
        <w:pStyle w:val="af2"/>
        <w:numPr>
          <w:ilvl w:val="0"/>
          <w:numId w:val="259"/>
        </w:numPr>
        <w:ind w:firstLineChars="0"/>
        <w:rPr>
          <w:rFonts w:ascii="微软雅黑" w:eastAsia="微软雅黑" w:hAnsi="微软雅黑"/>
        </w:rPr>
      </w:pPr>
      <w:r>
        <w:rPr>
          <w:rFonts w:ascii="微软雅黑" w:eastAsia="微软雅黑" w:hAnsi="微软雅黑" w:hint="eastAsia"/>
        </w:rPr>
        <w:t>路由</w:t>
      </w:r>
      <w:r>
        <w:rPr>
          <w:rFonts w:ascii="微软雅黑" w:eastAsia="微软雅黑" w:hAnsi="微软雅黑"/>
        </w:rPr>
        <w:t>域：</w:t>
      </w:r>
      <w:r>
        <w:rPr>
          <w:rFonts w:ascii="微软雅黑" w:eastAsia="微软雅黑" w:hAnsi="微软雅黑" w:hint="eastAsia"/>
        </w:rPr>
        <w:t>一个</w:t>
      </w:r>
      <w:r>
        <w:rPr>
          <w:rFonts w:ascii="微软雅黑" w:eastAsia="微软雅黑" w:hAnsi="微软雅黑"/>
        </w:rPr>
        <w:t>AS中的所有</w:t>
      </w:r>
      <w:r>
        <w:rPr>
          <w:rFonts w:ascii="微软雅黑" w:eastAsia="微软雅黑" w:hAnsi="微软雅黑" w:hint="eastAsia"/>
        </w:rPr>
        <w:t>设备</w:t>
      </w:r>
      <w:r>
        <w:rPr>
          <w:rFonts w:ascii="微软雅黑" w:eastAsia="微软雅黑" w:hAnsi="微软雅黑"/>
        </w:rPr>
        <w:t>必须相互连接，运行相同的路由协议。因为</w:t>
      </w:r>
      <w:r>
        <w:rPr>
          <w:rFonts w:ascii="微软雅黑" w:eastAsia="微软雅黑" w:hAnsi="微软雅黑" w:hint="eastAsia"/>
        </w:rPr>
        <w:t>，</w:t>
      </w:r>
      <w:r>
        <w:rPr>
          <w:rFonts w:ascii="微软雅黑" w:eastAsia="微软雅黑" w:hAnsi="微软雅黑"/>
        </w:rPr>
        <w:t>AS也被称为路由域。运行</w:t>
      </w:r>
      <w:r>
        <w:rPr>
          <w:rFonts w:ascii="微软雅黑" w:eastAsia="微软雅黑" w:hAnsi="微软雅黑" w:hint="eastAsia"/>
        </w:rPr>
        <w:t>OSPF</w:t>
      </w:r>
      <w:r>
        <w:rPr>
          <w:rFonts w:ascii="微软雅黑" w:eastAsia="微软雅黑" w:hAnsi="微软雅黑"/>
        </w:rPr>
        <w:t>的AS也被称为OSPF路由域，简称OSPF域。</w:t>
      </w:r>
    </w:p>
    <w:p w14:paraId="28E6B109" w14:textId="77777777" w:rsidR="0076630D" w:rsidRDefault="00D7272D" w:rsidP="00B10728">
      <w:pPr>
        <w:pStyle w:val="af2"/>
        <w:numPr>
          <w:ilvl w:val="0"/>
          <w:numId w:val="259"/>
        </w:numPr>
        <w:ind w:firstLineChars="0"/>
        <w:rPr>
          <w:rFonts w:ascii="微软雅黑" w:eastAsia="微软雅黑" w:hAnsi="微软雅黑"/>
        </w:rPr>
      </w:pPr>
      <w:r>
        <w:rPr>
          <w:rFonts w:ascii="微软雅黑" w:eastAsia="微软雅黑" w:hAnsi="微软雅黑"/>
        </w:rPr>
        <w:t>OSPF进程：</w:t>
      </w:r>
      <w:r>
        <w:rPr>
          <w:rFonts w:ascii="微软雅黑" w:eastAsia="微软雅黑" w:hAnsi="微软雅黑" w:hint="eastAsia"/>
        </w:rPr>
        <w:t>OSPF</w:t>
      </w:r>
      <w:r>
        <w:rPr>
          <w:rFonts w:ascii="微软雅黑" w:eastAsia="微软雅黑" w:hAnsi="微软雅黑"/>
        </w:rPr>
        <w:t>支持多实例，每个实例对应一个OSPF进程。一台</w:t>
      </w:r>
      <w:r>
        <w:rPr>
          <w:rFonts w:ascii="微软雅黑" w:eastAsia="微软雅黑" w:hAnsi="微软雅黑" w:hint="eastAsia"/>
        </w:rPr>
        <w:t>设备</w:t>
      </w:r>
      <w:r>
        <w:rPr>
          <w:rFonts w:ascii="微软雅黑" w:eastAsia="微软雅黑" w:hAnsi="微软雅黑"/>
        </w:rPr>
        <w:t>上可以启用一个OSPF进程，也可以启用多个OSPF进程。每个</w:t>
      </w:r>
      <w:r>
        <w:rPr>
          <w:rFonts w:ascii="微软雅黑" w:eastAsia="微软雅黑" w:hAnsi="微软雅黑" w:hint="eastAsia"/>
        </w:rPr>
        <w:t>OSPF</w:t>
      </w:r>
      <w:r>
        <w:rPr>
          <w:rFonts w:ascii="微软雅黑" w:eastAsia="微软雅黑" w:hAnsi="微软雅黑"/>
        </w:rPr>
        <w:t>进程独立执行OSPF协议，相互隔离。</w:t>
      </w:r>
      <w:r>
        <w:rPr>
          <w:rFonts w:ascii="微软雅黑" w:eastAsia="微软雅黑" w:hAnsi="微软雅黑" w:hint="eastAsia"/>
        </w:rPr>
        <w:t>Process</w:t>
      </w:r>
      <w:r>
        <w:rPr>
          <w:rFonts w:ascii="微软雅黑" w:eastAsia="微软雅黑" w:hAnsi="微软雅黑"/>
        </w:rPr>
        <w:t xml:space="preserve"> ID只有本地</w:t>
      </w:r>
      <w:r>
        <w:rPr>
          <w:rFonts w:ascii="微软雅黑" w:eastAsia="微软雅黑" w:hAnsi="微软雅黑" w:hint="eastAsia"/>
        </w:rPr>
        <w:t>意义</w:t>
      </w:r>
      <w:r>
        <w:rPr>
          <w:rFonts w:ascii="微软雅黑" w:eastAsia="微软雅黑" w:hAnsi="微软雅黑"/>
        </w:rPr>
        <w:t>，不影响</w:t>
      </w:r>
      <w:r>
        <w:rPr>
          <w:rFonts w:ascii="微软雅黑" w:eastAsia="微软雅黑" w:hAnsi="微软雅黑" w:hint="eastAsia"/>
        </w:rPr>
        <w:t>相邻</w:t>
      </w:r>
      <w:r>
        <w:rPr>
          <w:rFonts w:ascii="微软雅黑" w:eastAsia="微软雅黑" w:hAnsi="微软雅黑"/>
        </w:rPr>
        <w:t>接口上的OSPF报文交互。</w:t>
      </w: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GWN781X/2X/3X暂仅支持</w:t>
      </w:r>
      <w:r>
        <w:rPr>
          <w:rFonts w:ascii="微软雅黑" w:eastAsia="微软雅黑" w:hAnsi="微软雅黑" w:hint="eastAsia"/>
        </w:rPr>
        <w:t>1个OSPF</w:t>
      </w:r>
      <w:r>
        <w:rPr>
          <w:rFonts w:ascii="微软雅黑" w:eastAsia="微软雅黑" w:hAnsi="微软雅黑"/>
        </w:rPr>
        <w:t>进程。</w:t>
      </w:r>
    </w:p>
    <w:p w14:paraId="352265E2" w14:textId="77777777" w:rsidR="0076630D" w:rsidRDefault="00D7272D" w:rsidP="00B10728">
      <w:pPr>
        <w:pStyle w:val="af2"/>
        <w:numPr>
          <w:ilvl w:val="0"/>
          <w:numId w:val="259"/>
        </w:numPr>
        <w:ind w:firstLineChars="0"/>
        <w:rPr>
          <w:rFonts w:ascii="微软雅黑" w:eastAsia="微软雅黑" w:hAnsi="微软雅黑"/>
        </w:rPr>
      </w:pPr>
      <w:r>
        <w:rPr>
          <w:rFonts w:ascii="微软雅黑" w:eastAsia="微软雅黑" w:hAnsi="微软雅黑" w:hint="eastAsia"/>
        </w:rPr>
        <w:t>Router</w:t>
      </w:r>
      <w:r>
        <w:rPr>
          <w:rFonts w:ascii="微软雅黑" w:eastAsia="微软雅黑" w:hAnsi="微软雅黑"/>
        </w:rPr>
        <w:t xml:space="preserve"> ID：</w:t>
      </w:r>
      <w:r>
        <w:rPr>
          <w:rFonts w:ascii="微软雅黑" w:eastAsia="微软雅黑" w:hAnsi="微软雅黑" w:hint="eastAsia"/>
        </w:rPr>
        <w:t>OSPF</w:t>
      </w:r>
      <w:r>
        <w:rPr>
          <w:rFonts w:ascii="微软雅黑" w:eastAsia="微软雅黑" w:hAnsi="微软雅黑"/>
        </w:rPr>
        <w:t>支持多</w:t>
      </w:r>
      <w:r>
        <w:rPr>
          <w:rFonts w:ascii="微软雅黑" w:eastAsia="微软雅黑" w:hAnsi="微软雅黑" w:hint="eastAsia"/>
        </w:rPr>
        <w:t>区域</w:t>
      </w:r>
      <w:r>
        <w:rPr>
          <w:rFonts w:ascii="微软雅黑" w:eastAsia="微软雅黑" w:hAnsi="微软雅黑"/>
        </w:rPr>
        <w:t>。将一个OSPF</w:t>
      </w:r>
      <w:r>
        <w:rPr>
          <w:rFonts w:ascii="微软雅黑" w:eastAsia="微软雅黑" w:hAnsi="微软雅黑" w:hint="eastAsia"/>
        </w:rPr>
        <w:t>域</w:t>
      </w:r>
      <w:r>
        <w:rPr>
          <w:rFonts w:ascii="微软雅黑" w:eastAsia="微软雅黑" w:hAnsi="微软雅黑"/>
        </w:rPr>
        <w:t>划分为多个区域，有助于缓解大规模网络的计算压力。</w:t>
      </w:r>
      <w:r>
        <w:rPr>
          <w:rFonts w:ascii="微软雅黑" w:eastAsia="微软雅黑" w:hAnsi="微软雅黑" w:hint="eastAsia"/>
        </w:rPr>
        <w:t>区域是</w:t>
      </w:r>
      <w:r>
        <w:rPr>
          <w:rFonts w:ascii="微软雅黑" w:eastAsia="微软雅黑" w:hAnsi="微软雅黑"/>
        </w:rPr>
        <w:t>从</w:t>
      </w:r>
      <w:r>
        <w:rPr>
          <w:rFonts w:ascii="微软雅黑" w:eastAsia="微软雅黑" w:hAnsi="微软雅黑" w:hint="eastAsia"/>
        </w:rPr>
        <w:t>逻辑</w:t>
      </w:r>
      <w:r>
        <w:rPr>
          <w:rFonts w:ascii="微软雅黑" w:eastAsia="微软雅黑" w:hAnsi="微软雅黑"/>
        </w:rPr>
        <w:t>上将设备划分为不同的组，每个组用区域</w:t>
      </w:r>
      <w:r>
        <w:rPr>
          <w:rFonts w:ascii="微软雅黑" w:eastAsia="微软雅黑" w:hAnsi="微软雅黑" w:hint="eastAsia"/>
        </w:rPr>
        <w:t>号</w:t>
      </w:r>
      <w:r>
        <w:rPr>
          <w:rFonts w:ascii="微软雅黑" w:eastAsia="微软雅黑" w:hAnsi="微软雅黑"/>
        </w:rPr>
        <w:t>来标识</w:t>
      </w:r>
      <w:r>
        <w:rPr>
          <w:rFonts w:ascii="微软雅黑" w:eastAsia="微软雅黑" w:hAnsi="微软雅黑" w:hint="eastAsia"/>
        </w:rPr>
        <w:t>。</w:t>
      </w:r>
      <w:r>
        <w:rPr>
          <w:rFonts w:ascii="微软雅黑" w:eastAsia="微软雅黑" w:hAnsi="微软雅黑"/>
        </w:rPr>
        <w:t>区域</w:t>
      </w:r>
      <w:r>
        <w:rPr>
          <w:rFonts w:ascii="微软雅黑" w:eastAsia="微软雅黑" w:hAnsi="微软雅黑" w:hint="eastAsia"/>
        </w:rPr>
        <w:t>的边界</w:t>
      </w:r>
      <w:r>
        <w:rPr>
          <w:rFonts w:ascii="微软雅黑" w:eastAsia="微软雅黑" w:hAnsi="微软雅黑"/>
        </w:rPr>
        <w:t>是设备，一台设备可以只属于一个区域，也可以属于多个区域。一个网段（</w:t>
      </w:r>
      <w:r>
        <w:rPr>
          <w:rFonts w:ascii="微软雅黑" w:eastAsia="微软雅黑" w:hAnsi="微软雅黑" w:hint="eastAsia"/>
        </w:rPr>
        <w:t>链路</w:t>
      </w:r>
      <w:r>
        <w:rPr>
          <w:rFonts w:ascii="微软雅黑" w:eastAsia="微软雅黑" w:hAnsi="微软雅黑"/>
        </w:rPr>
        <w:t>）</w:t>
      </w:r>
      <w:r>
        <w:rPr>
          <w:rFonts w:ascii="微软雅黑" w:eastAsia="微软雅黑" w:hAnsi="微软雅黑" w:hint="eastAsia"/>
        </w:rPr>
        <w:t>只能</w:t>
      </w:r>
      <w:r>
        <w:rPr>
          <w:rFonts w:ascii="微软雅黑" w:eastAsia="微软雅黑" w:hAnsi="微软雅黑"/>
        </w:rPr>
        <w:t>属于一个区域，或者</w:t>
      </w:r>
      <w:r>
        <w:rPr>
          <w:rFonts w:ascii="微软雅黑" w:eastAsia="微软雅黑" w:hAnsi="微软雅黑" w:hint="eastAsia"/>
        </w:rPr>
        <w:t>说每个</w:t>
      </w:r>
      <w:r>
        <w:rPr>
          <w:rFonts w:ascii="微软雅黑" w:eastAsia="微软雅黑" w:hAnsi="微软雅黑"/>
        </w:rPr>
        <w:t>运行OSPF的接口必须指明属于哪一个区域。</w:t>
      </w:r>
    </w:p>
    <w:p w14:paraId="03AB711D" w14:textId="77777777" w:rsidR="0076630D" w:rsidRDefault="00D7272D" w:rsidP="00B10728">
      <w:pPr>
        <w:pStyle w:val="af2"/>
        <w:numPr>
          <w:ilvl w:val="0"/>
          <w:numId w:val="259"/>
        </w:numPr>
        <w:ind w:firstLineChars="0"/>
        <w:rPr>
          <w:rFonts w:ascii="微软雅黑" w:eastAsia="微软雅黑" w:hAnsi="微软雅黑"/>
        </w:rPr>
      </w:pPr>
      <w:r>
        <w:rPr>
          <w:rFonts w:ascii="微软雅黑" w:eastAsia="微软雅黑" w:hAnsi="微软雅黑" w:hint="eastAsia"/>
        </w:rPr>
        <w:t>OSPF</w:t>
      </w:r>
      <w:r>
        <w:rPr>
          <w:rFonts w:ascii="微软雅黑" w:eastAsia="微软雅黑" w:hAnsi="微软雅黑"/>
        </w:rPr>
        <w:t>路由器</w:t>
      </w:r>
      <w:r>
        <w:rPr>
          <w:rFonts w:ascii="微软雅黑" w:eastAsia="微软雅黑" w:hAnsi="微软雅黑" w:hint="eastAsia"/>
        </w:rPr>
        <w:t>：</w:t>
      </w:r>
      <w:r>
        <w:rPr>
          <w:rFonts w:ascii="微软雅黑" w:eastAsia="微软雅黑" w:hAnsi="微软雅黑"/>
        </w:rPr>
        <w:t>有（</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区域内</w:t>
      </w:r>
      <w:r>
        <w:rPr>
          <w:rFonts w:ascii="微软雅黑" w:eastAsia="微软雅黑" w:hAnsi="微软雅黑"/>
        </w:rPr>
        <w:t>路由器，该类路由器的所有接口都属于同一个OSPF区域；（</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区域边界</w:t>
      </w:r>
      <w:r>
        <w:rPr>
          <w:rFonts w:ascii="微软雅黑" w:eastAsia="微软雅黑" w:hAnsi="微软雅黑"/>
        </w:rPr>
        <w:t>路由器</w:t>
      </w:r>
      <w:r>
        <w:rPr>
          <w:rFonts w:ascii="微软雅黑" w:eastAsia="微软雅黑" w:hAnsi="微软雅黑" w:hint="eastAsia"/>
        </w:rPr>
        <w:t>（ABR）</w:t>
      </w:r>
      <w:r>
        <w:rPr>
          <w:rFonts w:ascii="微软雅黑" w:eastAsia="微软雅黑" w:hAnsi="微软雅黑"/>
        </w:rPr>
        <w:t>，用来连接骨干区域和常规区域</w:t>
      </w:r>
      <w:r>
        <w:rPr>
          <w:rFonts w:ascii="微软雅黑" w:eastAsia="微软雅黑" w:hAnsi="微软雅黑" w:hint="eastAsia"/>
        </w:rPr>
        <w:t>，</w:t>
      </w:r>
      <w:r>
        <w:rPr>
          <w:rFonts w:ascii="微软雅黑" w:eastAsia="微软雅黑" w:hAnsi="微软雅黑"/>
        </w:rPr>
        <w:t>ABR同事属于两个以上的区域，其中一个必须是骨干区域；</w:t>
      </w:r>
      <w:r>
        <w:rPr>
          <w:rFonts w:ascii="微软雅黑" w:eastAsia="微软雅黑" w:hAnsi="微软雅黑" w:hint="eastAsia"/>
        </w:rPr>
        <w:t>（3）骨干路由器，</w:t>
      </w:r>
      <w:r>
        <w:rPr>
          <w:rFonts w:ascii="微软雅黑" w:eastAsia="微软雅黑" w:hAnsi="微软雅黑"/>
        </w:rPr>
        <w:t>至少有一个接口属于骨干区域，所有的ABR和</w:t>
      </w:r>
      <w:r>
        <w:rPr>
          <w:rFonts w:ascii="微软雅黑" w:eastAsia="微软雅黑" w:hAnsi="微软雅黑" w:hint="eastAsia"/>
        </w:rPr>
        <w:t>骨干区域</w:t>
      </w:r>
      <w:r>
        <w:rPr>
          <w:rFonts w:ascii="微软雅黑" w:eastAsia="微软雅黑" w:hAnsi="微软雅黑"/>
        </w:rPr>
        <w:t>内的路由器都是骨干路由器</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4</w:t>
      </w:r>
      <w:r>
        <w:rPr>
          <w:rFonts w:ascii="微软雅黑" w:eastAsia="微软雅黑" w:hAnsi="微软雅黑"/>
        </w:rPr>
        <w:t>）</w:t>
      </w:r>
      <w:r>
        <w:rPr>
          <w:rFonts w:ascii="微软雅黑" w:eastAsia="微软雅黑" w:hAnsi="微软雅黑" w:hint="eastAsia"/>
        </w:rPr>
        <w:t>自治系统边界</w:t>
      </w:r>
      <w:r>
        <w:rPr>
          <w:rFonts w:ascii="微软雅黑" w:eastAsia="微软雅黑" w:hAnsi="微软雅黑"/>
        </w:rPr>
        <w:t>路由器（</w:t>
      </w:r>
      <w:r>
        <w:rPr>
          <w:rFonts w:ascii="微软雅黑" w:eastAsia="微软雅黑" w:hAnsi="微软雅黑" w:hint="eastAsia"/>
        </w:rPr>
        <w:t>ASBR</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用来与其他AS交换路由信息。</w:t>
      </w:r>
    </w:p>
    <w:p w14:paraId="631F0920" w14:textId="77777777" w:rsidR="0076630D" w:rsidRDefault="00D7272D" w:rsidP="00B10728">
      <w:pPr>
        <w:pStyle w:val="af2"/>
        <w:numPr>
          <w:ilvl w:val="0"/>
          <w:numId w:val="259"/>
        </w:numPr>
        <w:ind w:firstLineChars="0"/>
        <w:rPr>
          <w:rFonts w:ascii="微软雅黑" w:eastAsia="微软雅黑" w:hAnsi="微软雅黑"/>
        </w:rPr>
      </w:pPr>
      <w:r>
        <w:rPr>
          <w:rFonts w:ascii="微软雅黑" w:eastAsia="微软雅黑" w:hAnsi="微软雅黑" w:hint="eastAsia"/>
        </w:rPr>
        <w:t>虚链路</w:t>
      </w:r>
      <w:r>
        <w:rPr>
          <w:rFonts w:ascii="微软雅黑" w:eastAsia="微软雅黑" w:hAnsi="微软雅黑" w:hint="eastAsia"/>
          <w:color w:val="E36C0A" w:themeColor="accent6" w:themeShade="BF"/>
        </w:rPr>
        <w:t>【FP1</w:t>
      </w:r>
      <w:r>
        <w:rPr>
          <w:rFonts w:ascii="微软雅黑" w:eastAsia="微软雅黑" w:hAnsi="微软雅黑"/>
          <w:color w:val="E36C0A" w:themeColor="accent6" w:themeShade="BF"/>
        </w:rPr>
        <w:t>D阶段暂不支持</w:t>
      </w:r>
      <w:r>
        <w:rPr>
          <w:rFonts w:ascii="微软雅黑" w:eastAsia="微软雅黑" w:hAnsi="微软雅黑" w:hint="eastAsia"/>
          <w:color w:val="E36C0A" w:themeColor="accent6" w:themeShade="BF"/>
        </w:rPr>
        <w:t>】</w:t>
      </w:r>
      <w:r>
        <w:rPr>
          <w:rFonts w:ascii="微软雅黑" w:eastAsia="微软雅黑" w:hAnsi="微软雅黑"/>
        </w:rPr>
        <w:t>：</w:t>
      </w:r>
      <w:r>
        <w:rPr>
          <w:rFonts w:ascii="微软雅黑" w:eastAsia="微软雅黑" w:hAnsi="微软雅黑" w:hint="eastAsia"/>
        </w:rPr>
        <w:t>逻辑链路</w:t>
      </w:r>
      <w:r>
        <w:rPr>
          <w:rFonts w:ascii="微软雅黑" w:eastAsia="微软雅黑" w:hAnsi="微软雅黑"/>
        </w:rPr>
        <w:t>，属于骨干区域，用于解决在物理网络上骨干区域不连续或骨干区域与常规区域不能直接相连的问题。虚</w:t>
      </w:r>
      <w:r>
        <w:rPr>
          <w:rFonts w:ascii="微软雅黑" w:eastAsia="微软雅黑" w:hAnsi="微软雅黑" w:hint="eastAsia"/>
        </w:rPr>
        <w:t>链路</w:t>
      </w:r>
      <w:r>
        <w:rPr>
          <w:rFonts w:ascii="微软雅黑" w:eastAsia="微软雅黑" w:hAnsi="微软雅黑"/>
        </w:rPr>
        <w:t>只能穿越一个常规区域，该区域</w:t>
      </w:r>
      <w:r>
        <w:rPr>
          <w:rFonts w:ascii="微软雅黑" w:eastAsia="微软雅黑" w:hAnsi="微软雅黑" w:hint="eastAsia"/>
        </w:rPr>
        <w:t>称为</w:t>
      </w:r>
      <w:r>
        <w:rPr>
          <w:rFonts w:ascii="微软雅黑" w:eastAsia="微软雅黑" w:hAnsi="微软雅黑"/>
        </w:rPr>
        <w:t>传输区域。虚</w:t>
      </w:r>
      <w:r>
        <w:rPr>
          <w:rFonts w:ascii="微软雅黑" w:eastAsia="微软雅黑" w:hAnsi="微软雅黑" w:hint="eastAsia"/>
        </w:rPr>
        <w:t>链路两端</w:t>
      </w:r>
      <w:r>
        <w:rPr>
          <w:rFonts w:ascii="微软雅黑" w:eastAsia="微软雅黑" w:hAnsi="微软雅黑"/>
        </w:rPr>
        <w:t>的</w:t>
      </w:r>
      <w:r>
        <w:rPr>
          <w:rFonts w:ascii="微软雅黑" w:eastAsia="微软雅黑" w:hAnsi="微软雅黑" w:hint="eastAsia"/>
        </w:rPr>
        <w:t>设备</w:t>
      </w:r>
      <w:r>
        <w:rPr>
          <w:rFonts w:ascii="微软雅黑" w:eastAsia="微软雅黑" w:hAnsi="微软雅黑"/>
        </w:rPr>
        <w:t>均为ABR。</w:t>
      </w:r>
    </w:p>
    <w:p w14:paraId="38ADF52E" w14:textId="77777777" w:rsidR="0076630D" w:rsidRDefault="00D7272D">
      <w:pPr>
        <w:ind w:firstLine="420"/>
        <w:rPr>
          <w:rFonts w:ascii="微软雅黑" w:eastAsia="微软雅黑" w:hAnsi="微软雅黑"/>
        </w:rPr>
      </w:pPr>
      <w:r>
        <w:rPr>
          <w:rFonts w:ascii="微软雅黑" w:eastAsia="微软雅黑" w:hAnsi="微软雅黑"/>
          <w:b/>
        </w:rPr>
        <w:t>O</w:t>
      </w:r>
      <w:r>
        <w:rPr>
          <w:rFonts w:ascii="微软雅黑" w:eastAsia="微软雅黑" w:hAnsi="微软雅黑" w:hint="eastAsia"/>
          <w:b/>
        </w:rPr>
        <w:t>SPF</w:t>
      </w:r>
      <w:r>
        <w:rPr>
          <w:rFonts w:ascii="微软雅黑" w:eastAsia="微软雅黑" w:hAnsi="微软雅黑"/>
          <w:b/>
        </w:rPr>
        <w:t>报文</w:t>
      </w:r>
      <w:r>
        <w:rPr>
          <w:rFonts w:ascii="微软雅黑" w:eastAsia="微软雅黑" w:hAnsi="微软雅黑" w:hint="eastAsia"/>
          <w:b/>
        </w:rPr>
        <w:t>类型</w:t>
      </w:r>
      <w:r>
        <w:rPr>
          <w:rFonts w:ascii="微软雅黑" w:eastAsia="微软雅黑" w:hAnsi="微软雅黑" w:hint="eastAsia"/>
        </w:rPr>
        <w:t>共</w:t>
      </w:r>
      <w:r>
        <w:rPr>
          <w:rFonts w:ascii="微软雅黑" w:eastAsia="微软雅黑" w:hAnsi="微软雅黑"/>
        </w:rPr>
        <w:t>有</w:t>
      </w:r>
      <w:r>
        <w:rPr>
          <w:rFonts w:ascii="微软雅黑" w:eastAsia="微软雅黑" w:hAnsi="微软雅黑" w:hint="eastAsia"/>
        </w:rPr>
        <w:t>5种</w:t>
      </w:r>
      <w:r>
        <w:rPr>
          <w:rFonts w:ascii="微软雅黑" w:eastAsia="微软雅黑" w:hAnsi="微软雅黑"/>
        </w:rPr>
        <w:t>，分别如下：</w:t>
      </w:r>
    </w:p>
    <w:p w14:paraId="04A3B66A" w14:textId="77777777" w:rsidR="0076630D" w:rsidRDefault="00D7272D">
      <w:pPr>
        <w:ind w:firstLine="420"/>
        <w:rPr>
          <w:rFonts w:ascii="微软雅黑" w:eastAsia="微软雅黑" w:hAnsi="微软雅黑"/>
        </w:rPr>
      </w:pPr>
      <w:r>
        <w:rPr>
          <w:rFonts w:ascii="微软雅黑" w:eastAsia="微软雅黑" w:hAnsi="微软雅黑" w:hint="eastAsia"/>
        </w:rPr>
        <w:t>（1）Hello</w:t>
      </w:r>
      <w:r>
        <w:rPr>
          <w:rFonts w:ascii="微软雅黑" w:eastAsia="微软雅黑" w:hAnsi="微软雅黑"/>
        </w:rPr>
        <w:t>报文</w:t>
      </w:r>
    </w:p>
    <w:p w14:paraId="1799A5AD" w14:textId="77777777" w:rsidR="0076630D" w:rsidRDefault="00D7272D" w:rsidP="00B10728">
      <w:pPr>
        <w:pStyle w:val="af2"/>
        <w:numPr>
          <w:ilvl w:val="0"/>
          <w:numId w:val="260"/>
        </w:numPr>
        <w:ind w:firstLineChars="0"/>
        <w:rPr>
          <w:rFonts w:ascii="微软雅黑" w:eastAsia="微软雅黑" w:hAnsi="微软雅黑"/>
        </w:rPr>
      </w:pPr>
      <w:r>
        <w:rPr>
          <w:rFonts w:ascii="微软雅黑" w:eastAsia="微软雅黑" w:hAnsi="微软雅黑" w:hint="eastAsia"/>
        </w:rPr>
        <w:lastRenderedPageBreak/>
        <w:t>邻居发现</w:t>
      </w:r>
      <w:r>
        <w:rPr>
          <w:rFonts w:ascii="微软雅黑" w:eastAsia="微软雅黑" w:hAnsi="微软雅黑"/>
        </w:rPr>
        <w:t>：使能OSPF功能的接口会周期性地发送Hello报文，</w:t>
      </w:r>
      <w:r>
        <w:rPr>
          <w:rFonts w:ascii="微软雅黑" w:eastAsia="微软雅黑" w:hAnsi="微软雅黑" w:hint="eastAsia"/>
        </w:rPr>
        <w:t>与</w:t>
      </w:r>
      <w:r>
        <w:rPr>
          <w:rFonts w:ascii="微软雅黑" w:eastAsia="微软雅黑" w:hAnsi="微软雅黑"/>
        </w:rPr>
        <w:t>网络中其他收到Hello报文的交换机协商报文中的指定参数，决定是否建立邻居关系；</w:t>
      </w:r>
    </w:p>
    <w:p w14:paraId="7C7594EB" w14:textId="77777777" w:rsidR="0076630D" w:rsidRDefault="00D7272D" w:rsidP="00B10728">
      <w:pPr>
        <w:pStyle w:val="af2"/>
        <w:numPr>
          <w:ilvl w:val="0"/>
          <w:numId w:val="260"/>
        </w:numPr>
        <w:ind w:firstLineChars="0"/>
        <w:rPr>
          <w:rFonts w:ascii="微软雅黑" w:eastAsia="微软雅黑" w:hAnsi="微软雅黑"/>
        </w:rPr>
      </w:pPr>
      <w:r>
        <w:rPr>
          <w:rFonts w:ascii="微软雅黑" w:eastAsia="微软雅黑" w:hAnsi="微软雅黑" w:hint="eastAsia"/>
        </w:rPr>
        <w:t>建立</w:t>
      </w:r>
      <w:r>
        <w:rPr>
          <w:rFonts w:ascii="微软雅黑" w:eastAsia="微软雅黑" w:hAnsi="微软雅黑"/>
        </w:rPr>
        <w:t>双向通信：如果</w:t>
      </w:r>
      <w:r>
        <w:rPr>
          <w:rFonts w:ascii="微软雅黑" w:eastAsia="微软雅黑" w:hAnsi="微软雅黑" w:hint="eastAsia"/>
        </w:rPr>
        <w:t>交换机</w:t>
      </w:r>
      <w:r>
        <w:rPr>
          <w:rFonts w:ascii="微软雅黑" w:eastAsia="微软雅黑" w:hAnsi="微软雅黑"/>
        </w:rPr>
        <w:t>发现收到的Hello报文的邻居列表中有自己Router ID，则认为已经和对端建立了双向通信，邻居关系建立；</w:t>
      </w:r>
    </w:p>
    <w:p w14:paraId="45DEE89E" w14:textId="77777777" w:rsidR="0076630D" w:rsidRDefault="00D7272D" w:rsidP="00B10728">
      <w:pPr>
        <w:pStyle w:val="af2"/>
        <w:numPr>
          <w:ilvl w:val="0"/>
          <w:numId w:val="260"/>
        </w:numPr>
        <w:ind w:firstLineChars="0"/>
        <w:rPr>
          <w:rFonts w:ascii="微软雅黑" w:eastAsia="微软雅黑" w:hAnsi="微软雅黑"/>
        </w:rPr>
      </w:pPr>
      <w:r>
        <w:rPr>
          <w:rFonts w:ascii="微软雅黑" w:eastAsia="微软雅黑" w:hAnsi="微软雅黑" w:hint="eastAsia"/>
        </w:rPr>
        <w:t>指定</w:t>
      </w:r>
      <w:r>
        <w:rPr>
          <w:rFonts w:ascii="微软雅黑" w:eastAsia="微软雅黑" w:hAnsi="微软雅黑"/>
        </w:rPr>
        <w:t>DR和BDR：Hello报文包含DR优先级和Router ID等信息，每台交换机将自己选出的DR和BDR写入Hello报文的DR和BDR字段中，然后进行DR和BDR的选择</w:t>
      </w:r>
      <w:r>
        <w:rPr>
          <w:rFonts w:ascii="微软雅黑" w:eastAsia="微软雅黑" w:hAnsi="微软雅黑" w:hint="eastAsia"/>
        </w:rPr>
        <w:t>；</w:t>
      </w:r>
    </w:p>
    <w:p w14:paraId="138EC8F2" w14:textId="77777777" w:rsidR="0076630D" w:rsidRDefault="00D7272D" w:rsidP="00B10728">
      <w:pPr>
        <w:pStyle w:val="af2"/>
        <w:numPr>
          <w:ilvl w:val="0"/>
          <w:numId w:val="260"/>
        </w:numPr>
        <w:ind w:firstLineChars="0"/>
        <w:rPr>
          <w:rFonts w:ascii="微软雅黑" w:eastAsia="微软雅黑" w:hAnsi="微软雅黑"/>
        </w:rPr>
      </w:pPr>
      <w:r>
        <w:rPr>
          <w:rFonts w:ascii="微软雅黑" w:eastAsia="微软雅黑" w:hAnsi="微软雅黑" w:hint="eastAsia"/>
        </w:rPr>
        <w:t>保活</w:t>
      </w:r>
      <w:r>
        <w:rPr>
          <w:rFonts w:ascii="微软雅黑" w:eastAsia="微软雅黑" w:hAnsi="微软雅黑"/>
        </w:rPr>
        <w:t>：在</w:t>
      </w:r>
      <w:r>
        <w:rPr>
          <w:rFonts w:ascii="微软雅黑" w:eastAsia="微软雅黑" w:hAnsi="微软雅黑" w:hint="eastAsia"/>
        </w:rPr>
        <w:t>建立</w:t>
      </w:r>
      <w:r>
        <w:rPr>
          <w:rFonts w:ascii="微软雅黑" w:eastAsia="微软雅黑" w:hAnsi="微软雅黑"/>
        </w:rPr>
        <w:t>邻居关系后，使能OSPF功能的接口仍周期性地发送Hello报文维护</w:t>
      </w:r>
      <w:r>
        <w:rPr>
          <w:rFonts w:ascii="微软雅黑" w:eastAsia="微软雅黑" w:hAnsi="微软雅黑" w:hint="eastAsia"/>
        </w:rPr>
        <w:t>邻居关系</w:t>
      </w:r>
      <w:r>
        <w:rPr>
          <w:rFonts w:ascii="微软雅黑" w:eastAsia="微软雅黑" w:hAnsi="微软雅黑"/>
        </w:rPr>
        <w:t>，如果在一定的时间间隔内</w:t>
      </w:r>
      <w:r>
        <w:rPr>
          <w:rFonts w:ascii="微软雅黑" w:eastAsia="微软雅黑" w:hAnsi="微软雅黑" w:hint="eastAsia"/>
        </w:rPr>
        <w:t>没有</w:t>
      </w:r>
      <w:r>
        <w:rPr>
          <w:rFonts w:ascii="微软雅黑" w:eastAsia="微软雅黑" w:hAnsi="微软雅黑"/>
        </w:rPr>
        <w:t>收到邻居发来的Hello报文，则</w:t>
      </w:r>
      <w:r>
        <w:rPr>
          <w:rFonts w:ascii="微软雅黑" w:eastAsia="微软雅黑" w:hAnsi="微软雅黑" w:hint="eastAsia"/>
        </w:rPr>
        <w:t>中断</w:t>
      </w:r>
      <w:r>
        <w:rPr>
          <w:rFonts w:ascii="微软雅黑" w:eastAsia="微软雅黑" w:hAnsi="微软雅黑"/>
        </w:rPr>
        <w:t>邻居关系。</w:t>
      </w:r>
    </w:p>
    <w:p w14:paraId="67BFB3B1" w14:textId="77777777" w:rsidR="0076630D" w:rsidRDefault="00D7272D">
      <w:pPr>
        <w:ind w:left="420"/>
        <w:rPr>
          <w:rFonts w:ascii="微软雅黑" w:eastAsia="微软雅黑" w:hAnsi="微软雅黑"/>
        </w:rPr>
      </w:pPr>
      <w:r>
        <w:rPr>
          <w:rFonts w:ascii="微软雅黑" w:eastAsia="微软雅黑" w:hAnsi="微软雅黑" w:hint="eastAsia"/>
        </w:rPr>
        <w:t>（2）DD</w:t>
      </w:r>
      <w:r>
        <w:rPr>
          <w:rFonts w:ascii="微软雅黑" w:eastAsia="微软雅黑" w:hAnsi="微软雅黑"/>
        </w:rPr>
        <w:t>报文</w:t>
      </w:r>
      <w:r>
        <w:rPr>
          <w:rFonts w:ascii="微软雅黑" w:eastAsia="微软雅黑" w:hAnsi="微软雅黑" w:hint="eastAsia"/>
        </w:rPr>
        <w:t>：描述</w:t>
      </w:r>
      <w:r>
        <w:rPr>
          <w:rFonts w:ascii="微软雅黑" w:eastAsia="微软雅黑" w:hAnsi="微软雅黑"/>
        </w:rPr>
        <w:t>本地LSDB</w:t>
      </w:r>
      <w:r>
        <w:rPr>
          <w:rFonts w:ascii="微软雅黑" w:eastAsia="微软雅黑" w:hAnsi="微软雅黑" w:hint="eastAsia"/>
        </w:rPr>
        <w:t>的</w:t>
      </w:r>
      <w:r>
        <w:rPr>
          <w:rFonts w:ascii="微软雅黑" w:eastAsia="微软雅黑" w:hAnsi="微软雅黑"/>
        </w:rPr>
        <w:t>摘要信息，</w:t>
      </w:r>
      <w:r>
        <w:rPr>
          <w:rFonts w:ascii="微软雅黑" w:eastAsia="微软雅黑" w:hAnsi="微软雅黑" w:hint="eastAsia"/>
        </w:rPr>
        <w:t>用于</w:t>
      </w:r>
      <w:r>
        <w:rPr>
          <w:rFonts w:ascii="微软雅黑" w:eastAsia="微软雅黑" w:hAnsi="微软雅黑"/>
        </w:rPr>
        <w:t>在OSPF邻居之间进行数据库同步</w:t>
      </w:r>
    </w:p>
    <w:p w14:paraId="405D8DF4" w14:textId="77777777" w:rsidR="0076630D" w:rsidRDefault="00D7272D">
      <w:pPr>
        <w:ind w:left="420"/>
        <w:rPr>
          <w:rFonts w:ascii="微软雅黑" w:eastAsia="微软雅黑" w:hAnsi="微软雅黑"/>
        </w:rPr>
      </w:pPr>
      <w:r>
        <w:rPr>
          <w:rFonts w:ascii="微软雅黑" w:eastAsia="微软雅黑" w:hAnsi="微软雅黑" w:hint="eastAsia"/>
        </w:rPr>
        <w:t>（3）LSR</w:t>
      </w:r>
      <w:r>
        <w:rPr>
          <w:rFonts w:ascii="微软雅黑" w:eastAsia="微软雅黑" w:hAnsi="微软雅黑"/>
        </w:rPr>
        <w:t>报文：</w:t>
      </w:r>
      <w:r>
        <w:rPr>
          <w:rFonts w:ascii="微软雅黑" w:eastAsia="微软雅黑" w:hAnsi="微软雅黑" w:hint="eastAsia"/>
        </w:rPr>
        <w:t>用于</w:t>
      </w:r>
      <w:r>
        <w:rPr>
          <w:rFonts w:ascii="微软雅黑" w:eastAsia="微软雅黑" w:hAnsi="微软雅黑"/>
        </w:rPr>
        <w:t>向对方请求所需的LSA。只有</w:t>
      </w:r>
      <w:r>
        <w:rPr>
          <w:rFonts w:ascii="微软雅黑" w:eastAsia="微软雅黑" w:hAnsi="微软雅黑" w:hint="eastAsia"/>
        </w:rPr>
        <w:t>在</w:t>
      </w:r>
      <w:r>
        <w:rPr>
          <w:rFonts w:ascii="微软雅黑" w:eastAsia="微软雅黑" w:hAnsi="微软雅黑"/>
        </w:rPr>
        <w:t>OSFP邻居双方成功交换DD报文后，才会</w:t>
      </w:r>
      <w:r>
        <w:rPr>
          <w:rFonts w:ascii="微软雅黑" w:eastAsia="微软雅黑" w:hAnsi="微软雅黑" w:hint="eastAsia"/>
        </w:rPr>
        <w:t>向</w:t>
      </w:r>
      <w:r>
        <w:rPr>
          <w:rFonts w:ascii="微软雅黑" w:eastAsia="微软雅黑" w:hAnsi="微软雅黑"/>
        </w:rPr>
        <w:t>对方发出LSR报文</w:t>
      </w:r>
      <w:r>
        <w:rPr>
          <w:rFonts w:ascii="微软雅黑" w:eastAsia="微软雅黑" w:hAnsi="微软雅黑" w:hint="eastAsia"/>
        </w:rPr>
        <w:t>。</w:t>
      </w:r>
    </w:p>
    <w:p w14:paraId="601B9EC2" w14:textId="77777777" w:rsidR="0076630D" w:rsidRDefault="00D7272D">
      <w:pPr>
        <w:ind w:left="420"/>
        <w:rPr>
          <w:rFonts w:ascii="微软雅黑" w:eastAsia="微软雅黑" w:hAnsi="微软雅黑"/>
        </w:rPr>
      </w:pPr>
      <w:r>
        <w:rPr>
          <w:rFonts w:ascii="微软雅黑" w:eastAsia="微软雅黑" w:hAnsi="微软雅黑" w:hint="eastAsia"/>
        </w:rPr>
        <w:t>（4）LSU</w:t>
      </w:r>
      <w:r>
        <w:rPr>
          <w:rFonts w:ascii="微软雅黑" w:eastAsia="微软雅黑" w:hAnsi="微软雅黑"/>
        </w:rPr>
        <w:t>报文：</w:t>
      </w:r>
      <w:r>
        <w:rPr>
          <w:rFonts w:ascii="微软雅黑" w:eastAsia="微软雅黑" w:hAnsi="微软雅黑" w:hint="eastAsia"/>
        </w:rPr>
        <w:t>用来</w:t>
      </w:r>
      <w:r>
        <w:rPr>
          <w:rFonts w:ascii="微软雅黑" w:eastAsia="微软雅黑" w:hAnsi="微软雅黑"/>
        </w:rPr>
        <w:t>向对端</w:t>
      </w:r>
      <w:r>
        <w:rPr>
          <w:rFonts w:ascii="微软雅黑" w:eastAsia="微软雅黑" w:hAnsi="微软雅黑" w:hint="eastAsia"/>
        </w:rPr>
        <w:t>发送其</w:t>
      </w:r>
      <w:r>
        <w:rPr>
          <w:rFonts w:ascii="微软雅黑" w:eastAsia="微软雅黑" w:hAnsi="微软雅黑"/>
        </w:rPr>
        <w:t>所需要的LSA或泛洪本端更新的LSA，其报文内容</w:t>
      </w:r>
      <w:r>
        <w:rPr>
          <w:rFonts w:ascii="微软雅黑" w:eastAsia="微软雅黑" w:hAnsi="微软雅黑" w:hint="eastAsia"/>
        </w:rPr>
        <w:t>是多条完整</w:t>
      </w:r>
      <w:r>
        <w:rPr>
          <w:rFonts w:ascii="微软雅黑" w:eastAsia="微软雅黑" w:hAnsi="微软雅黑"/>
        </w:rPr>
        <w:t>的LSA集合。为了</w:t>
      </w:r>
      <w:r>
        <w:rPr>
          <w:rFonts w:ascii="微软雅黑" w:eastAsia="微软雅黑" w:hAnsi="微软雅黑" w:hint="eastAsia"/>
        </w:rPr>
        <w:t>实现</w:t>
      </w:r>
      <w:r>
        <w:rPr>
          <w:rFonts w:ascii="微软雅黑" w:eastAsia="微软雅黑" w:hAnsi="微软雅黑"/>
        </w:rPr>
        <w:t>泛洪的可靠性传输，需要LSAck报文对其</w:t>
      </w:r>
      <w:r>
        <w:rPr>
          <w:rFonts w:ascii="微软雅黑" w:eastAsia="微软雅黑" w:hAnsi="微软雅黑" w:hint="eastAsia"/>
        </w:rPr>
        <w:t>进行</w:t>
      </w:r>
      <w:r>
        <w:rPr>
          <w:rFonts w:ascii="微软雅黑" w:eastAsia="微软雅黑" w:hAnsi="微软雅黑"/>
        </w:rPr>
        <w:t>确认，对</w:t>
      </w:r>
      <w:r>
        <w:rPr>
          <w:rFonts w:ascii="微软雅黑" w:eastAsia="微软雅黑" w:hAnsi="微软雅黑" w:hint="eastAsia"/>
        </w:rPr>
        <w:t>没有</w:t>
      </w:r>
      <w:r>
        <w:rPr>
          <w:rFonts w:ascii="微软雅黑" w:eastAsia="微软雅黑" w:hAnsi="微软雅黑"/>
        </w:rPr>
        <w:t>收到确认报文的LSA</w:t>
      </w:r>
      <w:r>
        <w:rPr>
          <w:rFonts w:ascii="微软雅黑" w:eastAsia="微软雅黑" w:hAnsi="微软雅黑" w:hint="eastAsia"/>
        </w:rPr>
        <w:t>进行重传</w:t>
      </w:r>
      <w:r>
        <w:rPr>
          <w:rFonts w:ascii="微软雅黑" w:eastAsia="微软雅黑" w:hAnsi="微软雅黑"/>
        </w:rPr>
        <w:t>，重传的LSA是直接发送到邻居的。</w:t>
      </w:r>
    </w:p>
    <w:p w14:paraId="1EA65F81" w14:textId="77777777" w:rsidR="0076630D" w:rsidRDefault="00D7272D">
      <w:pPr>
        <w:ind w:left="420"/>
        <w:rPr>
          <w:rFonts w:ascii="微软雅黑" w:eastAsia="微软雅黑" w:hAnsi="微软雅黑"/>
        </w:rPr>
      </w:pPr>
      <w:r>
        <w:rPr>
          <w:rFonts w:ascii="微软雅黑" w:eastAsia="微软雅黑" w:hAnsi="微软雅黑" w:hint="eastAsia"/>
        </w:rPr>
        <w:t>（5）LSAck</w:t>
      </w:r>
      <w:r>
        <w:rPr>
          <w:rFonts w:ascii="微软雅黑" w:eastAsia="微软雅黑" w:hAnsi="微软雅黑"/>
        </w:rPr>
        <w:t>报文：用来对接收到的LSU报文进行确认，内容是需要确认的LSA的Header。一个</w:t>
      </w:r>
      <w:r>
        <w:rPr>
          <w:rFonts w:ascii="微软雅黑" w:eastAsia="微软雅黑" w:hAnsi="微软雅黑" w:hint="eastAsia"/>
        </w:rPr>
        <w:t>LSAck</w:t>
      </w:r>
      <w:r>
        <w:rPr>
          <w:rFonts w:ascii="微软雅黑" w:eastAsia="微软雅黑" w:hAnsi="微软雅黑"/>
        </w:rPr>
        <w:t>报文可对多个LSA</w:t>
      </w:r>
      <w:r>
        <w:rPr>
          <w:rFonts w:ascii="微软雅黑" w:eastAsia="微软雅黑" w:hAnsi="微软雅黑" w:hint="eastAsia"/>
        </w:rPr>
        <w:t>进行</w:t>
      </w:r>
      <w:r>
        <w:rPr>
          <w:rFonts w:ascii="微软雅黑" w:eastAsia="微软雅黑" w:hAnsi="微软雅黑"/>
        </w:rPr>
        <w:t>确认。</w:t>
      </w:r>
    </w:p>
    <w:p w14:paraId="6FAAA855" w14:textId="77777777" w:rsidR="0076630D" w:rsidRDefault="00D7272D">
      <w:pPr>
        <w:ind w:firstLine="420"/>
        <w:rPr>
          <w:rFonts w:ascii="微软雅黑" w:eastAsia="微软雅黑" w:hAnsi="微软雅黑"/>
        </w:rPr>
      </w:pPr>
      <w:r>
        <w:rPr>
          <w:rFonts w:ascii="微软雅黑" w:eastAsia="微软雅黑" w:hAnsi="微软雅黑" w:hint="eastAsia"/>
          <w:b/>
        </w:rPr>
        <w:t>OSPF</w:t>
      </w:r>
      <w:r>
        <w:rPr>
          <w:rFonts w:ascii="微软雅黑" w:eastAsia="微软雅黑" w:hAnsi="微软雅黑" w:hint="eastAsia"/>
        </w:rPr>
        <w:t>共支持4种</w:t>
      </w:r>
      <w:r>
        <w:rPr>
          <w:rFonts w:ascii="微软雅黑" w:eastAsia="微软雅黑" w:hAnsi="微软雅黑"/>
        </w:rPr>
        <w:t>网络类型，</w:t>
      </w:r>
      <w:r>
        <w:rPr>
          <w:rFonts w:ascii="微软雅黑" w:eastAsia="微软雅黑" w:hAnsi="微软雅黑" w:hint="eastAsia"/>
        </w:rPr>
        <w:t>分别</w:t>
      </w:r>
      <w:r>
        <w:rPr>
          <w:rFonts w:ascii="微软雅黑" w:eastAsia="微软雅黑" w:hAnsi="微软雅黑"/>
        </w:rPr>
        <w:t>如下：</w:t>
      </w:r>
    </w:p>
    <w:p w14:paraId="0108C83B" w14:textId="77777777" w:rsidR="0076630D" w:rsidRDefault="00D7272D">
      <w:pPr>
        <w:ind w:firstLine="420"/>
        <w:rPr>
          <w:rFonts w:ascii="微软雅黑" w:eastAsia="微软雅黑" w:hAnsi="微软雅黑"/>
        </w:rPr>
      </w:pPr>
      <w:r>
        <w:rPr>
          <w:rFonts w:ascii="微软雅黑" w:eastAsia="微软雅黑" w:hAnsi="微软雅黑" w:hint="eastAsia"/>
        </w:rPr>
        <w:t>（1）广播类型Broadcast</w:t>
      </w:r>
      <w:r>
        <w:rPr>
          <w:rFonts w:ascii="微软雅黑" w:eastAsia="微软雅黑" w:hAnsi="微软雅黑"/>
        </w:rPr>
        <w:t>：</w:t>
      </w:r>
      <w:r>
        <w:rPr>
          <w:rFonts w:ascii="微软雅黑" w:eastAsia="微软雅黑" w:hAnsi="微软雅黑" w:hint="eastAsia"/>
        </w:rPr>
        <w:t>当链路层</w:t>
      </w:r>
      <w:r>
        <w:rPr>
          <w:rFonts w:ascii="微软雅黑" w:eastAsia="微软雅黑" w:hAnsi="微软雅黑"/>
        </w:rPr>
        <w:t>协议是Ethernet或FDDI时，缺省情况下，OSPF认为网络类型是Broadcast。在该类型的网络中：a.</w:t>
      </w:r>
      <w:r>
        <w:rPr>
          <w:rFonts w:ascii="微软雅黑" w:eastAsia="微软雅黑" w:hAnsi="微软雅黑" w:hint="eastAsia"/>
        </w:rPr>
        <w:t>通常以</w:t>
      </w:r>
      <w:r>
        <w:rPr>
          <w:rFonts w:ascii="微软雅黑" w:eastAsia="微软雅黑" w:hAnsi="微软雅黑"/>
        </w:rPr>
        <w:t>组播形式发送Hello报文、LSU报文和LSAck报文。其中</w:t>
      </w:r>
      <w:r>
        <w:rPr>
          <w:rFonts w:ascii="微软雅黑" w:eastAsia="微软雅黑" w:hAnsi="微软雅黑" w:hint="eastAsia"/>
        </w:rPr>
        <w:t>，224.0.0.5的</w:t>
      </w:r>
      <w:r>
        <w:rPr>
          <w:rFonts w:ascii="微软雅黑" w:eastAsia="微软雅黑" w:hAnsi="微软雅黑"/>
        </w:rPr>
        <w:t>组播地址为OSPF设备的预留IP组播地址；</w:t>
      </w:r>
      <w:r>
        <w:rPr>
          <w:rFonts w:ascii="微软雅黑" w:eastAsia="微软雅黑" w:hAnsi="微软雅黑" w:hint="eastAsia"/>
        </w:rPr>
        <w:t>224.0.0.6</w:t>
      </w:r>
      <w:r>
        <w:rPr>
          <w:rFonts w:ascii="微软雅黑" w:eastAsia="微软雅黑" w:hAnsi="微软雅黑" w:hint="eastAsia"/>
        </w:rPr>
        <w:lastRenderedPageBreak/>
        <w:t>的</w:t>
      </w:r>
      <w:r>
        <w:rPr>
          <w:rFonts w:ascii="微软雅黑" w:eastAsia="微软雅黑" w:hAnsi="微软雅黑"/>
        </w:rPr>
        <w:t>组播地址为OSPF DR/BDR的预留IP组播地址</w:t>
      </w:r>
      <w:r>
        <w:rPr>
          <w:rFonts w:ascii="微软雅黑" w:eastAsia="微软雅黑" w:hAnsi="微软雅黑" w:hint="eastAsia"/>
        </w:rPr>
        <w:t>；b.以</w:t>
      </w:r>
      <w:r>
        <w:rPr>
          <w:rFonts w:ascii="微软雅黑" w:eastAsia="微软雅黑" w:hAnsi="微软雅黑"/>
        </w:rPr>
        <w:t>单播形式发送DD报文和LSR报文。</w:t>
      </w:r>
    </w:p>
    <w:p w14:paraId="48F642F2" w14:textId="77777777" w:rsidR="0076630D" w:rsidRDefault="00D7272D">
      <w:pPr>
        <w:ind w:firstLine="420"/>
        <w:rPr>
          <w:rFonts w:ascii="微软雅黑" w:eastAsia="微软雅黑" w:hAnsi="微软雅黑"/>
        </w:rPr>
      </w:pPr>
      <w:r>
        <w:rPr>
          <w:rFonts w:ascii="微软雅黑" w:eastAsia="微软雅黑" w:hAnsi="微软雅黑" w:hint="eastAsia"/>
        </w:rPr>
        <w:t>（2）NBMA</w:t>
      </w:r>
      <w:r>
        <w:rPr>
          <w:rFonts w:ascii="微软雅黑" w:eastAsia="微软雅黑" w:hAnsi="微软雅黑"/>
        </w:rPr>
        <w:t>类型</w:t>
      </w:r>
      <w:r>
        <w:rPr>
          <w:rFonts w:ascii="微软雅黑" w:eastAsia="微软雅黑" w:hAnsi="微软雅黑" w:hint="eastAsia"/>
        </w:rPr>
        <w:t>Non-Broadcast</w:t>
      </w:r>
      <w:r>
        <w:rPr>
          <w:rFonts w:ascii="微软雅黑" w:eastAsia="微软雅黑" w:hAnsi="微软雅黑"/>
        </w:rPr>
        <w:t xml:space="preserve"> Multi-Access：</w:t>
      </w:r>
      <w:r>
        <w:rPr>
          <w:rFonts w:ascii="微软雅黑" w:eastAsia="微软雅黑" w:hAnsi="微软雅黑" w:hint="eastAsia"/>
        </w:rPr>
        <w:t>当</w:t>
      </w:r>
      <w:r>
        <w:rPr>
          <w:rFonts w:ascii="微软雅黑" w:eastAsia="微软雅黑" w:hAnsi="微软雅黑"/>
        </w:rPr>
        <w:t>链路层协议是帧中继或X.25时，缺省情况下，OSPF认为网络类型</w:t>
      </w:r>
      <w:r>
        <w:rPr>
          <w:rFonts w:ascii="微软雅黑" w:eastAsia="微软雅黑" w:hAnsi="微软雅黑" w:hint="eastAsia"/>
        </w:rPr>
        <w:t>是</w:t>
      </w:r>
      <w:r>
        <w:rPr>
          <w:rFonts w:ascii="微软雅黑" w:eastAsia="微软雅黑" w:hAnsi="微软雅黑"/>
        </w:rPr>
        <w:t>NBMA。在该</w:t>
      </w:r>
      <w:r>
        <w:rPr>
          <w:rFonts w:ascii="微软雅黑" w:eastAsia="微软雅黑" w:hAnsi="微软雅黑" w:hint="eastAsia"/>
        </w:rPr>
        <w:t>类型</w:t>
      </w:r>
      <w:r>
        <w:rPr>
          <w:rFonts w:ascii="微软雅黑" w:eastAsia="微软雅黑" w:hAnsi="微软雅黑"/>
        </w:rPr>
        <w:t>的网络中，以淡泊形式发送协议报文（</w:t>
      </w:r>
      <w:r>
        <w:rPr>
          <w:rFonts w:ascii="微软雅黑" w:eastAsia="微软雅黑" w:hAnsi="微软雅黑" w:hint="eastAsia"/>
        </w:rPr>
        <w:t>Hello</w:t>
      </w:r>
      <w:r>
        <w:rPr>
          <w:rFonts w:ascii="微软雅黑" w:eastAsia="微软雅黑" w:hAnsi="微软雅黑"/>
        </w:rPr>
        <w:t>报文、DD报文、LSR报文、LSU报文和LSAck报文）</w:t>
      </w:r>
      <w:r>
        <w:rPr>
          <w:rFonts w:ascii="微软雅黑" w:eastAsia="微软雅黑" w:hAnsi="微软雅黑" w:hint="eastAsia"/>
        </w:rPr>
        <w:t>。</w:t>
      </w:r>
    </w:p>
    <w:p w14:paraId="2A730AA5" w14:textId="77777777" w:rsidR="0076630D" w:rsidRDefault="00D7272D">
      <w:pPr>
        <w:ind w:firstLine="420"/>
        <w:rPr>
          <w:rFonts w:ascii="微软雅黑" w:eastAsia="微软雅黑" w:hAnsi="微软雅黑"/>
        </w:rPr>
      </w:pPr>
      <w:r>
        <w:rPr>
          <w:rFonts w:ascii="微软雅黑" w:eastAsia="微软雅黑" w:hAnsi="微软雅黑" w:hint="eastAsia"/>
        </w:rPr>
        <w:t>（3）点到多点</w:t>
      </w:r>
      <w:r>
        <w:rPr>
          <w:rFonts w:ascii="微软雅黑" w:eastAsia="微软雅黑" w:hAnsi="微软雅黑"/>
        </w:rPr>
        <w:t>P2MP类型：</w:t>
      </w:r>
      <w:r>
        <w:rPr>
          <w:rFonts w:ascii="微软雅黑" w:eastAsia="微软雅黑" w:hAnsi="微软雅黑" w:hint="eastAsia"/>
        </w:rPr>
        <w:t>没有一种</w:t>
      </w:r>
      <w:r>
        <w:rPr>
          <w:rFonts w:ascii="微软雅黑" w:eastAsia="微软雅黑" w:hAnsi="微软雅黑"/>
        </w:rPr>
        <w:t>链路层协议会被缺省的认为是P2MP类型</w:t>
      </w:r>
      <w:r>
        <w:rPr>
          <w:rFonts w:ascii="微软雅黑" w:eastAsia="微软雅黑" w:hAnsi="微软雅黑" w:hint="eastAsia"/>
        </w:rPr>
        <w:t>。</w:t>
      </w:r>
      <w:r>
        <w:rPr>
          <w:rFonts w:ascii="微软雅黑" w:eastAsia="微软雅黑" w:hAnsi="微软雅黑"/>
        </w:rPr>
        <w:t>点到多点</w:t>
      </w:r>
      <w:r>
        <w:rPr>
          <w:rFonts w:ascii="微软雅黑" w:eastAsia="微软雅黑" w:hAnsi="微软雅黑" w:hint="eastAsia"/>
        </w:rPr>
        <w:t>必须是</w:t>
      </w:r>
      <w:r>
        <w:rPr>
          <w:rFonts w:ascii="微软雅黑" w:eastAsia="微软雅黑" w:hAnsi="微软雅黑"/>
        </w:rPr>
        <w:t>由其他的网络类型强制更改的</w:t>
      </w:r>
      <w:r>
        <w:rPr>
          <w:rFonts w:ascii="微软雅黑" w:eastAsia="微软雅黑" w:hAnsi="微软雅黑" w:hint="eastAsia"/>
        </w:rPr>
        <w:t>。</w:t>
      </w:r>
      <w:r>
        <w:rPr>
          <w:rFonts w:ascii="微软雅黑" w:eastAsia="微软雅黑" w:hAnsi="微软雅黑"/>
        </w:rPr>
        <w:t>常用做法是将非全连通的NBMA改为点到多点的网络。在该类型的网络中：</w:t>
      </w:r>
      <w:r>
        <w:rPr>
          <w:rFonts w:ascii="微软雅黑" w:eastAsia="微软雅黑" w:hAnsi="微软雅黑" w:hint="eastAsia"/>
        </w:rPr>
        <w:t>a.以</w:t>
      </w:r>
      <w:r>
        <w:rPr>
          <w:rFonts w:ascii="微软雅黑" w:eastAsia="微软雅黑" w:hAnsi="微软雅黑"/>
        </w:rPr>
        <w:t>组播形式（</w:t>
      </w:r>
      <w:r>
        <w:rPr>
          <w:rFonts w:ascii="微软雅黑" w:eastAsia="微软雅黑" w:hAnsi="微软雅黑" w:hint="eastAsia"/>
        </w:rPr>
        <w:t>224.0.0.5</w:t>
      </w:r>
      <w:r>
        <w:rPr>
          <w:rFonts w:ascii="微软雅黑" w:eastAsia="微软雅黑" w:hAnsi="微软雅黑"/>
        </w:rPr>
        <w:t>）</w:t>
      </w:r>
      <w:r>
        <w:rPr>
          <w:rFonts w:ascii="微软雅黑" w:eastAsia="微软雅黑" w:hAnsi="微软雅黑" w:hint="eastAsia"/>
        </w:rPr>
        <w:t>发送</w:t>
      </w:r>
      <w:r>
        <w:rPr>
          <w:rFonts w:ascii="微软雅黑" w:eastAsia="微软雅黑" w:hAnsi="微软雅黑"/>
        </w:rPr>
        <w:t>Hello报文；</w:t>
      </w:r>
      <w:r>
        <w:rPr>
          <w:rFonts w:ascii="微软雅黑" w:eastAsia="微软雅黑" w:hAnsi="微软雅黑" w:hint="eastAsia"/>
        </w:rPr>
        <w:t>b.以</w:t>
      </w:r>
      <w:r>
        <w:rPr>
          <w:rFonts w:ascii="微软雅黑" w:eastAsia="微软雅黑" w:hAnsi="微软雅黑"/>
        </w:rPr>
        <w:t>单播形式发送其他协议报文（</w:t>
      </w:r>
      <w:r>
        <w:rPr>
          <w:rFonts w:ascii="微软雅黑" w:eastAsia="微软雅黑" w:hAnsi="微软雅黑" w:hint="eastAsia"/>
        </w:rPr>
        <w:t>DD</w:t>
      </w:r>
      <w:r>
        <w:rPr>
          <w:rFonts w:ascii="微软雅黑" w:eastAsia="微软雅黑" w:hAnsi="微软雅黑"/>
        </w:rPr>
        <w:t>报文、LSR报文、LSU报文和LSAck报文）</w:t>
      </w:r>
      <w:r>
        <w:rPr>
          <w:rFonts w:ascii="微软雅黑" w:eastAsia="微软雅黑" w:hAnsi="微软雅黑" w:hint="eastAsia"/>
        </w:rPr>
        <w:t>。</w:t>
      </w:r>
    </w:p>
    <w:p w14:paraId="1A6C1AE2" w14:textId="77777777" w:rsidR="0076630D" w:rsidRDefault="00D7272D">
      <w:pPr>
        <w:ind w:firstLine="420"/>
        <w:rPr>
          <w:rFonts w:ascii="微软雅黑" w:eastAsia="微软雅黑" w:hAnsi="微软雅黑"/>
        </w:rPr>
      </w:pPr>
      <w:r>
        <w:rPr>
          <w:rFonts w:ascii="微软雅黑" w:eastAsia="微软雅黑" w:hAnsi="微软雅黑" w:hint="eastAsia"/>
        </w:rPr>
        <w:t>（4）点到点</w:t>
      </w:r>
      <w:r>
        <w:rPr>
          <w:rFonts w:ascii="微软雅黑" w:eastAsia="微软雅黑" w:hAnsi="微软雅黑"/>
        </w:rPr>
        <w:t>P2P类型：</w:t>
      </w:r>
      <w:r>
        <w:rPr>
          <w:rFonts w:ascii="微软雅黑" w:eastAsia="微软雅黑" w:hAnsi="微软雅黑" w:hint="eastAsia"/>
        </w:rPr>
        <w:t>当链路</w:t>
      </w:r>
      <w:r>
        <w:rPr>
          <w:rFonts w:ascii="微软雅黑" w:eastAsia="微软雅黑" w:hAnsi="微软雅黑"/>
        </w:rPr>
        <w:t>层协议是PPP、HDLC或LAPB时，缺省情况下，OSPF认为网络类型是P2P。在该类型的网络中，以组播形式（</w:t>
      </w:r>
      <w:r>
        <w:rPr>
          <w:rFonts w:ascii="微软雅黑" w:eastAsia="微软雅黑" w:hAnsi="微软雅黑" w:hint="eastAsia"/>
        </w:rPr>
        <w:t>224.0.0.5</w:t>
      </w:r>
      <w:r>
        <w:rPr>
          <w:rFonts w:ascii="微软雅黑" w:eastAsia="微软雅黑" w:hAnsi="微软雅黑"/>
        </w:rPr>
        <w:t>）</w:t>
      </w:r>
      <w:r>
        <w:rPr>
          <w:rFonts w:ascii="微软雅黑" w:eastAsia="微软雅黑" w:hAnsi="微软雅黑" w:hint="eastAsia"/>
        </w:rPr>
        <w:t>发送</w:t>
      </w:r>
      <w:r>
        <w:rPr>
          <w:rFonts w:ascii="微软雅黑" w:eastAsia="微软雅黑" w:hAnsi="微软雅黑"/>
        </w:rPr>
        <w:t>协议报文（</w:t>
      </w:r>
      <w:r>
        <w:rPr>
          <w:rFonts w:ascii="微软雅黑" w:eastAsia="微软雅黑" w:hAnsi="微软雅黑" w:hint="eastAsia"/>
        </w:rPr>
        <w:t>Hello</w:t>
      </w:r>
      <w:r>
        <w:rPr>
          <w:rFonts w:ascii="微软雅黑" w:eastAsia="微软雅黑" w:hAnsi="微软雅黑"/>
        </w:rPr>
        <w:t>报文、DD报文、LSR报文、LSU报文和LSAck报文）</w:t>
      </w:r>
      <w:r>
        <w:rPr>
          <w:rFonts w:ascii="微软雅黑" w:eastAsia="微软雅黑" w:hAnsi="微软雅黑" w:hint="eastAsia"/>
        </w:rPr>
        <w:t>。</w:t>
      </w:r>
    </w:p>
    <w:p w14:paraId="405019C2" w14:textId="77777777" w:rsidR="0076630D" w:rsidRDefault="00D7272D">
      <w:pPr>
        <w:ind w:firstLine="420"/>
        <w:rPr>
          <w:rFonts w:ascii="微软雅黑" w:eastAsia="微软雅黑" w:hAnsi="微软雅黑"/>
          <w:b/>
        </w:rPr>
      </w:pPr>
      <w:r>
        <w:rPr>
          <w:rFonts w:ascii="微软雅黑" w:eastAsia="微软雅黑" w:hAnsi="微软雅黑" w:hint="eastAsia"/>
          <w:b/>
        </w:rPr>
        <w:t>OSPF</w:t>
      </w:r>
      <w:r>
        <w:rPr>
          <w:rFonts w:ascii="微软雅黑" w:eastAsia="微软雅黑" w:hAnsi="微软雅黑"/>
          <w:b/>
        </w:rPr>
        <w:t>运行机制：</w:t>
      </w:r>
    </w:p>
    <w:p w14:paraId="5BF8F028" w14:textId="77777777" w:rsidR="0076630D" w:rsidRDefault="00D7272D">
      <w:pPr>
        <w:ind w:firstLine="420"/>
        <w:rPr>
          <w:rFonts w:ascii="微软雅黑" w:eastAsia="微软雅黑" w:hAnsi="微软雅黑"/>
        </w:rPr>
      </w:pPr>
      <w:r>
        <w:rPr>
          <w:rFonts w:ascii="微软雅黑" w:eastAsia="微软雅黑" w:hAnsi="微软雅黑" w:hint="eastAsia"/>
        </w:rPr>
        <w:t>（1）通过交互</w:t>
      </w:r>
      <w:r>
        <w:rPr>
          <w:rFonts w:ascii="微软雅黑" w:eastAsia="微软雅黑" w:hAnsi="微软雅黑"/>
        </w:rPr>
        <w:t>Hello报文</w:t>
      </w:r>
      <w:r>
        <w:rPr>
          <w:rFonts w:ascii="微软雅黑" w:eastAsia="微软雅黑" w:hAnsi="微软雅黑" w:hint="eastAsia"/>
        </w:rPr>
        <w:t>形成</w:t>
      </w:r>
      <w:r>
        <w:rPr>
          <w:rFonts w:ascii="微软雅黑" w:eastAsia="微软雅黑" w:hAnsi="微软雅黑"/>
        </w:rPr>
        <w:t>邻居关系</w:t>
      </w:r>
    </w:p>
    <w:p w14:paraId="78220FB6"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运行OSPF协议后，会从所有启动OSPF</w:t>
      </w:r>
      <w:r>
        <w:rPr>
          <w:rFonts w:ascii="微软雅黑" w:eastAsia="微软雅黑" w:hAnsi="微软雅黑" w:hint="eastAsia"/>
        </w:rPr>
        <w:t>协议</w:t>
      </w:r>
      <w:r>
        <w:rPr>
          <w:rFonts w:ascii="微软雅黑" w:eastAsia="微软雅黑" w:hAnsi="微软雅黑"/>
        </w:rPr>
        <w:t>的接口上发送Hello报文。如果</w:t>
      </w:r>
      <w:r>
        <w:rPr>
          <w:rFonts w:ascii="微软雅黑" w:eastAsia="微软雅黑" w:hAnsi="微软雅黑" w:hint="eastAsia"/>
        </w:rPr>
        <w:t>两台</w:t>
      </w:r>
      <w:r>
        <w:rPr>
          <w:rFonts w:ascii="微软雅黑" w:eastAsia="微软雅黑" w:hAnsi="微软雅黑"/>
        </w:rPr>
        <w:t>设备共享一条公共数据链路，并且能够成功协商各自Hello报文中所指定的某些参数，就能形成邻居关系。</w:t>
      </w:r>
      <w:r>
        <w:rPr>
          <w:rFonts w:ascii="微软雅黑" w:eastAsia="微软雅黑" w:hAnsi="微软雅黑" w:hint="eastAsia"/>
        </w:rPr>
        <w:t>当互为</w:t>
      </w:r>
      <w:r>
        <w:rPr>
          <w:rFonts w:ascii="微软雅黑" w:eastAsia="微软雅黑" w:hAnsi="微软雅黑"/>
        </w:rPr>
        <w:t>邻居的设备在彼此的Hello</w:t>
      </w:r>
      <w:r>
        <w:rPr>
          <w:rFonts w:ascii="微软雅黑" w:eastAsia="微软雅黑" w:hAnsi="微软雅黑" w:hint="eastAsia"/>
        </w:rPr>
        <w:t>报文</w:t>
      </w:r>
      <w:r>
        <w:rPr>
          <w:rFonts w:ascii="微软雅黑" w:eastAsia="微软雅黑" w:hAnsi="微软雅黑"/>
        </w:rPr>
        <w:t>中找到自己</w:t>
      </w:r>
      <w:r>
        <w:rPr>
          <w:rFonts w:ascii="微软雅黑" w:eastAsia="微软雅黑" w:hAnsi="微软雅黑" w:hint="eastAsia"/>
        </w:rPr>
        <w:t>的</w:t>
      </w:r>
      <w:r>
        <w:rPr>
          <w:rFonts w:ascii="微软雅黑" w:eastAsia="微软雅黑" w:hAnsi="微软雅黑"/>
        </w:rPr>
        <w:t>Router ID</w:t>
      </w:r>
      <w:r>
        <w:rPr>
          <w:rFonts w:ascii="微软雅黑" w:eastAsia="微软雅黑" w:hAnsi="微软雅黑" w:hint="eastAsia"/>
        </w:rPr>
        <w:t>时</w:t>
      </w:r>
      <w:r>
        <w:rPr>
          <w:rFonts w:ascii="微软雅黑" w:eastAsia="微软雅黑" w:hAnsi="微软雅黑"/>
        </w:rPr>
        <w:t>，双向通信就建立了。</w:t>
      </w:r>
    </w:p>
    <w:p w14:paraId="4DC1A982" w14:textId="77777777" w:rsidR="0076630D" w:rsidRDefault="00D7272D">
      <w:pPr>
        <w:ind w:firstLine="420"/>
        <w:rPr>
          <w:rFonts w:ascii="微软雅黑" w:eastAsia="微软雅黑" w:hAnsi="微软雅黑"/>
        </w:rPr>
      </w:pPr>
      <w:r>
        <w:rPr>
          <w:rFonts w:ascii="微软雅黑" w:eastAsia="微软雅黑" w:hAnsi="微软雅黑" w:hint="eastAsia"/>
        </w:rPr>
        <w:t>（2）通过</w:t>
      </w:r>
      <w:r>
        <w:rPr>
          <w:rFonts w:ascii="微软雅黑" w:eastAsia="微软雅黑" w:hAnsi="微软雅黑"/>
        </w:rPr>
        <w:t>泛洪LSA通告</w:t>
      </w:r>
      <w:r>
        <w:rPr>
          <w:rFonts w:ascii="微软雅黑" w:eastAsia="微软雅黑" w:hAnsi="微软雅黑" w:hint="eastAsia"/>
        </w:rPr>
        <w:t>链路</w:t>
      </w:r>
      <w:r>
        <w:rPr>
          <w:rFonts w:ascii="微软雅黑" w:eastAsia="微软雅黑" w:hAnsi="微软雅黑"/>
        </w:rPr>
        <w:t>状态信息</w:t>
      </w:r>
    </w:p>
    <w:p w14:paraId="1990CBC0" w14:textId="77777777" w:rsidR="0076630D" w:rsidRDefault="00D7272D">
      <w:pPr>
        <w:ind w:firstLine="420"/>
        <w:rPr>
          <w:rFonts w:ascii="微软雅黑" w:eastAsia="微软雅黑" w:hAnsi="微软雅黑"/>
        </w:rPr>
      </w:pPr>
      <w:r>
        <w:rPr>
          <w:rFonts w:ascii="微软雅黑" w:eastAsia="微软雅黑" w:hAnsi="微软雅黑" w:hint="eastAsia"/>
        </w:rPr>
        <w:t>形成</w:t>
      </w:r>
      <w:r>
        <w:rPr>
          <w:rFonts w:ascii="微软雅黑" w:eastAsia="微软雅黑" w:hAnsi="微软雅黑"/>
        </w:rPr>
        <w:t>邻居关系的交换机之间进一步交互LSA形成邻接关系。每台</w:t>
      </w:r>
      <w:r>
        <w:rPr>
          <w:rFonts w:ascii="微软雅黑" w:eastAsia="微软雅黑" w:hAnsi="微软雅黑" w:hint="eastAsia"/>
        </w:rPr>
        <w:t>交换机根据</w:t>
      </w:r>
      <w:r>
        <w:rPr>
          <w:rFonts w:ascii="微软雅黑" w:eastAsia="微软雅黑" w:hAnsi="微软雅黑"/>
        </w:rPr>
        <w:t>自己周围的网络拓扑结构生成LSA，LSA描述了交换机所有的链路、接口、邻居及链路状态等信息。交换机通过交互这些链路信息来了解整个网络的</w:t>
      </w:r>
      <w:r>
        <w:rPr>
          <w:rFonts w:ascii="微软雅黑" w:eastAsia="微软雅黑" w:hAnsi="微软雅黑" w:hint="eastAsia"/>
        </w:rPr>
        <w:t>拓扑</w:t>
      </w:r>
      <w:r>
        <w:rPr>
          <w:rFonts w:ascii="微软雅黑" w:eastAsia="微软雅黑" w:hAnsi="微软雅黑"/>
        </w:rPr>
        <w:t>信息。</w:t>
      </w:r>
    </w:p>
    <w:p w14:paraId="62E55153"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（3）通过</w:t>
      </w:r>
      <w:r>
        <w:rPr>
          <w:rFonts w:ascii="微软雅黑" w:eastAsia="微软雅黑" w:hAnsi="微软雅黑"/>
        </w:rPr>
        <w:t>组建LSDB形成带权有向图</w:t>
      </w:r>
    </w:p>
    <w:p w14:paraId="126DCF6C" w14:textId="77777777" w:rsidR="0076630D" w:rsidRDefault="00D7272D">
      <w:pPr>
        <w:ind w:firstLine="420"/>
        <w:rPr>
          <w:rFonts w:ascii="微软雅黑" w:eastAsia="微软雅黑" w:hAnsi="微软雅黑"/>
        </w:rPr>
      </w:pPr>
      <w:r>
        <w:rPr>
          <w:rFonts w:ascii="微软雅黑" w:eastAsia="微软雅黑" w:hAnsi="微软雅黑" w:hint="eastAsia"/>
        </w:rPr>
        <w:t>通过</w:t>
      </w:r>
      <w:r>
        <w:rPr>
          <w:rFonts w:ascii="微软雅黑" w:eastAsia="微软雅黑" w:hAnsi="微软雅黑"/>
        </w:rPr>
        <w:t>LSA的泛洪，交换机会把收到的LSA汇总记录在LSDB中。最终</w:t>
      </w:r>
      <w:r>
        <w:rPr>
          <w:rFonts w:ascii="微软雅黑" w:eastAsia="微软雅黑" w:hAnsi="微软雅黑" w:hint="eastAsia"/>
        </w:rPr>
        <w:t>，</w:t>
      </w:r>
      <w:r>
        <w:rPr>
          <w:rFonts w:ascii="微软雅黑" w:eastAsia="微软雅黑" w:hAnsi="微软雅黑"/>
        </w:rPr>
        <w:t>所有交换机都会形成同样的LSDB。LSA</w:t>
      </w:r>
      <w:r>
        <w:rPr>
          <w:rFonts w:ascii="微软雅黑" w:eastAsia="微软雅黑" w:hAnsi="微软雅黑" w:hint="eastAsia"/>
        </w:rPr>
        <w:t>是对</w:t>
      </w:r>
      <w:r>
        <w:rPr>
          <w:rFonts w:ascii="微软雅黑" w:eastAsia="微软雅黑" w:hAnsi="微软雅黑"/>
        </w:rPr>
        <w:t>交换机周围网络</w:t>
      </w:r>
      <w:r>
        <w:rPr>
          <w:rFonts w:ascii="微软雅黑" w:eastAsia="微软雅黑" w:hAnsi="微软雅黑" w:hint="eastAsia"/>
        </w:rPr>
        <w:t>拓扑</w:t>
      </w:r>
      <w:r>
        <w:rPr>
          <w:rFonts w:ascii="微软雅黑" w:eastAsia="微软雅黑" w:hAnsi="微软雅黑"/>
        </w:rPr>
        <w:t>结构的描述，而LSDB则是对整个自治系统的网络拓扑结构的描述，LSDB是LSA的汇总。</w:t>
      </w:r>
    </w:p>
    <w:p w14:paraId="19BB15CA" w14:textId="77777777" w:rsidR="0076630D" w:rsidRDefault="00D7272D">
      <w:pPr>
        <w:ind w:firstLine="420"/>
        <w:rPr>
          <w:rFonts w:ascii="微软雅黑" w:eastAsia="微软雅黑" w:hAnsi="微软雅黑"/>
        </w:rPr>
      </w:pPr>
      <w:r>
        <w:rPr>
          <w:rFonts w:ascii="微软雅黑" w:eastAsia="微软雅黑" w:hAnsi="微软雅黑" w:hint="eastAsia"/>
        </w:rPr>
        <w:t>（4）通过</w:t>
      </w:r>
      <w:r>
        <w:rPr>
          <w:rFonts w:ascii="微软雅黑" w:eastAsia="微软雅黑" w:hAnsi="微软雅黑"/>
        </w:rPr>
        <w:t>SPF算法计算并形成路由</w:t>
      </w:r>
    </w:p>
    <w:p w14:paraId="393F98A9" w14:textId="77777777" w:rsidR="0076630D" w:rsidRDefault="00D7272D">
      <w:pPr>
        <w:ind w:firstLine="420"/>
        <w:rPr>
          <w:rFonts w:ascii="微软雅黑" w:eastAsia="微软雅黑" w:hAnsi="微软雅黑"/>
        </w:rPr>
      </w:pPr>
      <w:r>
        <w:rPr>
          <w:rFonts w:ascii="微软雅黑" w:eastAsia="微软雅黑" w:hAnsi="微软雅黑" w:hint="eastAsia"/>
        </w:rPr>
        <w:t>当</w:t>
      </w:r>
      <w:r>
        <w:rPr>
          <w:rFonts w:ascii="微软雅黑" w:eastAsia="微软雅黑" w:hAnsi="微软雅黑"/>
        </w:rPr>
        <w:t>LSDB同步完成之后，每一台交换机都将以其自身为根，使用SPF算法来计算一个无环路的拓扑图来描述它所知道的到达每一个目的地</w:t>
      </w:r>
      <w:r>
        <w:rPr>
          <w:rFonts w:ascii="微软雅黑" w:eastAsia="微软雅黑" w:hAnsi="微软雅黑" w:hint="eastAsia"/>
        </w:rPr>
        <w:t>的</w:t>
      </w:r>
      <w:r>
        <w:rPr>
          <w:rFonts w:ascii="微软雅黑" w:eastAsia="微软雅黑" w:hAnsi="微软雅黑"/>
        </w:rPr>
        <w:t>最短路径（</w:t>
      </w:r>
      <w:r>
        <w:rPr>
          <w:rFonts w:ascii="微软雅黑" w:eastAsia="微软雅黑" w:hAnsi="微软雅黑" w:hint="eastAsia"/>
        </w:rPr>
        <w:t>最小的</w:t>
      </w:r>
      <w:r>
        <w:rPr>
          <w:rFonts w:ascii="微软雅黑" w:eastAsia="微软雅黑" w:hAnsi="微软雅黑"/>
        </w:rPr>
        <w:t>路径代价）</w:t>
      </w:r>
      <w:r>
        <w:rPr>
          <w:rFonts w:ascii="微软雅黑" w:eastAsia="微软雅黑" w:hAnsi="微软雅黑" w:hint="eastAsia"/>
        </w:rPr>
        <w:t>。</w:t>
      </w:r>
      <w:r>
        <w:rPr>
          <w:rFonts w:ascii="微软雅黑" w:eastAsia="微软雅黑" w:hAnsi="微软雅黑"/>
        </w:rPr>
        <w:t>这个拓扑图即最短路径树，</w:t>
      </w:r>
      <w:r>
        <w:rPr>
          <w:rFonts w:ascii="微软雅黑" w:eastAsia="微软雅黑" w:hAnsi="微软雅黑" w:hint="eastAsia"/>
        </w:rPr>
        <w:t>交换机</w:t>
      </w:r>
      <w:r>
        <w:rPr>
          <w:rFonts w:ascii="微软雅黑" w:eastAsia="微软雅黑" w:hAnsi="微软雅黑"/>
        </w:rPr>
        <w:t>可借此了解到达自治系统中各个节点的最优路径。</w:t>
      </w:r>
    </w:p>
    <w:p w14:paraId="57D060A9" w14:textId="77777777" w:rsidR="0076630D" w:rsidRDefault="00D7272D">
      <w:pPr>
        <w:ind w:firstLine="420"/>
        <w:rPr>
          <w:rFonts w:ascii="微软雅黑" w:eastAsia="微软雅黑" w:hAnsi="微软雅黑"/>
        </w:rPr>
      </w:pPr>
      <w:r>
        <w:rPr>
          <w:rFonts w:ascii="微软雅黑" w:eastAsia="微软雅黑" w:hAnsi="微软雅黑" w:hint="eastAsia"/>
        </w:rPr>
        <w:t>（5）维护</w:t>
      </w:r>
      <w:r>
        <w:rPr>
          <w:rFonts w:ascii="微软雅黑" w:eastAsia="微软雅黑" w:hAnsi="微软雅黑"/>
        </w:rPr>
        <w:t>和更新路由表</w:t>
      </w:r>
    </w:p>
    <w:p w14:paraId="7019285B" w14:textId="77777777" w:rsidR="0076630D" w:rsidRDefault="00D7272D">
      <w:pPr>
        <w:ind w:firstLine="420"/>
        <w:rPr>
          <w:rFonts w:ascii="微软雅黑" w:eastAsia="微软雅黑" w:hAnsi="微软雅黑"/>
        </w:rPr>
      </w:pPr>
      <w:r>
        <w:rPr>
          <w:rFonts w:ascii="微软雅黑" w:eastAsia="微软雅黑" w:hAnsi="微软雅黑" w:hint="eastAsia"/>
        </w:rPr>
        <w:t>根据</w:t>
      </w:r>
      <w:r>
        <w:rPr>
          <w:rFonts w:ascii="微软雅黑" w:eastAsia="微软雅黑" w:hAnsi="微软雅黑"/>
        </w:rPr>
        <w:t>SPF算法得出最短路径树后，每台交换机将计算得出的最短路径加载到OSPF路由表形成指导数据转发的路由表项。同时</w:t>
      </w:r>
      <w:r>
        <w:rPr>
          <w:rFonts w:ascii="微软雅黑" w:eastAsia="微软雅黑" w:hAnsi="微软雅黑" w:hint="eastAsia"/>
        </w:rPr>
        <w:t>，邻居之间</w:t>
      </w:r>
      <w:r>
        <w:rPr>
          <w:rFonts w:ascii="微软雅黑" w:eastAsia="微软雅黑" w:hAnsi="微软雅黑"/>
        </w:rPr>
        <w:t>交互Hello报文进行保活，维持邻居关系或邻接关系，并且周期性地重传LSA。</w:t>
      </w:r>
    </w:p>
    <w:p w14:paraId="102E19A8" w14:textId="77777777" w:rsidR="0076630D" w:rsidRDefault="00D7272D">
      <w:pPr>
        <w:ind w:firstLine="420"/>
        <w:rPr>
          <w:rFonts w:ascii="微软雅黑" w:eastAsia="微软雅黑" w:hAnsi="微软雅黑"/>
        </w:rPr>
      </w:pPr>
      <w:r>
        <w:rPr>
          <w:rFonts w:ascii="微软雅黑" w:eastAsia="微软雅黑" w:hAnsi="微软雅黑" w:hint="eastAsia"/>
          <w:b/>
        </w:rPr>
        <w:t>OSPF</w:t>
      </w:r>
      <w:r>
        <w:rPr>
          <w:rFonts w:ascii="微软雅黑" w:eastAsia="微软雅黑" w:hAnsi="微软雅黑"/>
          <w:b/>
        </w:rPr>
        <w:t>路由管理</w:t>
      </w:r>
      <w:r>
        <w:rPr>
          <w:rFonts w:ascii="微软雅黑" w:eastAsia="微软雅黑" w:hAnsi="微软雅黑" w:hint="eastAsia"/>
        </w:rPr>
        <w:t>：</w:t>
      </w:r>
      <w:r>
        <w:rPr>
          <w:rFonts w:ascii="微软雅黑" w:eastAsia="微软雅黑" w:hAnsi="微软雅黑"/>
        </w:rPr>
        <w:t>通过人为配置，可以合理规划或优化OSPF</w:t>
      </w:r>
      <w:r>
        <w:rPr>
          <w:rFonts w:ascii="微软雅黑" w:eastAsia="微软雅黑" w:hAnsi="微软雅黑" w:hint="eastAsia"/>
        </w:rPr>
        <w:t>路由</w:t>
      </w:r>
      <w:r>
        <w:rPr>
          <w:rFonts w:ascii="微软雅黑" w:eastAsia="微软雅黑" w:hAnsi="微软雅黑"/>
        </w:rPr>
        <w:t>，实现管理的目的。</w:t>
      </w:r>
    </w:p>
    <w:p w14:paraId="539AF967" w14:textId="77777777" w:rsidR="0076630D" w:rsidRDefault="00D7272D">
      <w:pPr>
        <w:ind w:firstLine="420"/>
        <w:rPr>
          <w:rFonts w:ascii="微软雅黑" w:eastAsia="微软雅黑" w:hAnsi="微软雅黑"/>
        </w:rPr>
      </w:pPr>
      <w:r>
        <w:rPr>
          <w:rFonts w:ascii="微软雅黑" w:eastAsia="微软雅黑" w:hAnsi="微软雅黑" w:hint="eastAsia"/>
          <w:b/>
        </w:rPr>
        <w:t>路由重新分配</w:t>
      </w:r>
      <w:r>
        <w:rPr>
          <w:rFonts w:ascii="微软雅黑" w:eastAsia="微软雅黑" w:hAnsi="微软雅黑"/>
        </w:rPr>
        <w:t>：</w:t>
      </w:r>
      <w:r>
        <w:rPr>
          <w:rFonts w:ascii="微软雅黑" w:eastAsia="微软雅黑" w:hAnsi="微软雅黑" w:hint="eastAsia"/>
        </w:rPr>
        <w:t>将设备上</w:t>
      </w:r>
      <w:r>
        <w:rPr>
          <w:rFonts w:ascii="微软雅黑" w:eastAsia="微软雅黑" w:hAnsi="微软雅黑"/>
        </w:rPr>
        <w:t>存在的“</w:t>
      </w:r>
      <w:r>
        <w:rPr>
          <w:rFonts w:ascii="微软雅黑" w:eastAsia="微软雅黑" w:hAnsi="微软雅黑" w:hint="eastAsia"/>
        </w:rPr>
        <w:t>其他</w:t>
      </w:r>
      <w:r>
        <w:rPr>
          <w:rFonts w:ascii="微软雅黑" w:eastAsia="微软雅黑" w:hAnsi="微软雅黑"/>
        </w:rPr>
        <w:t>路由协议的路由、其他OSPF进程的</w:t>
      </w:r>
      <w:r>
        <w:rPr>
          <w:rFonts w:ascii="微软雅黑" w:eastAsia="微软雅黑" w:hAnsi="微软雅黑" w:hint="eastAsia"/>
        </w:rPr>
        <w:t>路由</w:t>
      </w:r>
      <w:r>
        <w:rPr>
          <w:rFonts w:ascii="微软雅黑" w:eastAsia="微软雅黑" w:hAnsi="微软雅黑"/>
        </w:rPr>
        <w:t>、静态路由、</w:t>
      </w:r>
      <w:r>
        <w:rPr>
          <w:rFonts w:ascii="微软雅黑" w:eastAsia="微软雅黑" w:hAnsi="微软雅黑" w:hint="eastAsia"/>
        </w:rPr>
        <w:t>直连</w:t>
      </w:r>
      <w:r>
        <w:rPr>
          <w:rFonts w:ascii="微软雅黑" w:eastAsia="微软雅黑" w:hAnsi="微软雅黑"/>
        </w:rPr>
        <w:t>路由”</w:t>
      </w:r>
      <w:r>
        <w:rPr>
          <w:rFonts w:ascii="微软雅黑" w:eastAsia="微软雅黑" w:hAnsi="微软雅黑" w:hint="eastAsia"/>
        </w:rPr>
        <w:t>引入</w:t>
      </w:r>
      <w:r>
        <w:rPr>
          <w:rFonts w:ascii="微软雅黑" w:eastAsia="微软雅黑" w:hAnsi="微软雅黑"/>
        </w:rPr>
        <w:t>OSPF进程，以LSA Type5</w:t>
      </w:r>
      <w:r>
        <w:rPr>
          <w:rFonts w:ascii="微软雅黑" w:eastAsia="微软雅黑" w:hAnsi="微软雅黑" w:hint="eastAsia"/>
        </w:rPr>
        <w:t>、7的</w:t>
      </w:r>
      <w:r>
        <w:rPr>
          <w:rFonts w:ascii="微软雅黑" w:eastAsia="微软雅黑" w:hAnsi="微软雅黑"/>
        </w:rPr>
        <w:t>方式</w:t>
      </w:r>
      <w:r>
        <w:rPr>
          <w:rFonts w:ascii="微软雅黑" w:eastAsia="微软雅黑" w:hAnsi="微软雅黑" w:hint="eastAsia"/>
        </w:rPr>
        <w:t>发送给</w:t>
      </w:r>
      <w:r>
        <w:rPr>
          <w:rFonts w:ascii="微软雅黑" w:eastAsia="微软雅黑" w:hAnsi="微软雅黑"/>
        </w:rPr>
        <w:t>邻居。路由</w:t>
      </w:r>
      <w:r>
        <w:rPr>
          <w:rFonts w:ascii="微软雅黑" w:eastAsia="微软雅黑" w:hAnsi="微软雅黑" w:hint="eastAsia"/>
        </w:rPr>
        <w:t>重新分配</w:t>
      </w:r>
      <w:r>
        <w:rPr>
          <w:rFonts w:ascii="微软雅黑" w:eastAsia="微软雅黑" w:hAnsi="微软雅黑"/>
        </w:rPr>
        <w:t>不能引入缺省路由。其常用</w:t>
      </w:r>
      <w:r>
        <w:rPr>
          <w:rFonts w:ascii="微软雅黑" w:eastAsia="微软雅黑" w:hAnsi="微软雅黑" w:hint="eastAsia"/>
        </w:rPr>
        <w:t>于</w:t>
      </w:r>
      <w:r>
        <w:rPr>
          <w:rFonts w:ascii="微软雅黑" w:eastAsia="微软雅黑" w:hAnsi="微软雅黑"/>
        </w:rPr>
        <w:t>AS间</w:t>
      </w:r>
      <w:r>
        <w:rPr>
          <w:rFonts w:ascii="微软雅黑" w:eastAsia="微软雅黑" w:hAnsi="微软雅黑" w:hint="eastAsia"/>
        </w:rPr>
        <w:t>互联</w:t>
      </w:r>
      <w:r>
        <w:rPr>
          <w:rFonts w:ascii="微软雅黑" w:eastAsia="微软雅黑" w:hAnsi="微软雅黑"/>
        </w:rPr>
        <w:t>。通过</w:t>
      </w:r>
      <w:r>
        <w:rPr>
          <w:rFonts w:ascii="微软雅黑" w:eastAsia="微软雅黑" w:hAnsi="微软雅黑" w:hint="eastAsia"/>
        </w:rPr>
        <w:t>在</w:t>
      </w:r>
      <w:r>
        <w:rPr>
          <w:rFonts w:ascii="微软雅黑" w:eastAsia="微软雅黑" w:hAnsi="微软雅黑"/>
        </w:rPr>
        <w:t>ASBR上配置路由</w:t>
      </w:r>
      <w:r>
        <w:rPr>
          <w:rFonts w:ascii="微软雅黑" w:eastAsia="微软雅黑" w:hAnsi="微软雅黑" w:hint="eastAsia"/>
        </w:rPr>
        <w:t>重新分配</w:t>
      </w:r>
      <w:r>
        <w:rPr>
          <w:rFonts w:ascii="微软雅黑" w:eastAsia="微软雅黑" w:hAnsi="微软雅黑"/>
        </w:rPr>
        <w:t>，可以将AS外部的</w:t>
      </w:r>
      <w:r>
        <w:rPr>
          <w:rFonts w:ascii="微软雅黑" w:eastAsia="微软雅黑" w:hAnsi="微软雅黑" w:hint="eastAsia"/>
        </w:rPr>
        <w:t>路由</w:t>
      </w:r>
      <w:r>
        <w:rPr>
          <w:rFonts w:ascii="微软雅黑" w:eastAsia="微软雅黑" w:hAnsi="微软雅黑"/>
        </w:rPr>
        <w:t>信息传播到AS内部，也可以将AS内部的路由信息传播到AS</w:t>
      </w:r>
      <w:r>
        <w:rPr>
          <w:rFonts w:ascii="微软雅黑" w:eastAsia="微软雅黑" w:hAnsi="微软雅黑" w:hint="eastAsia"/>
        </w:rPr>
        <w:t>外部</w:t>
      </w:r>
      <w:r>
        <w:rPr>
          <w:rFonts w:ascii="微软雅黑" w:eastAsia="微软雅黑" w:hAnsi="微软雅黑"/>
        </w:rPr>
        <w:t>。</w:t>
      </w:r>
    </w:p>
    <w:p w14:paraId="7B5EC72C" w14:textId="77777777" w:rsidR="0076630D" w:rsidRDefault="00D7272D">
      <w:pPr>
        <w:ind w:firstLine="420"/>
        <w:rPr>
          <w:rFonts w:ascii="微软雅黑" w:eastAsia="微软雅黑" w:hAnsi="微软雅黑"/>
        </w:rPr>
      </w:pPr>
      <w:r>
        <w:rPr>
          <w:rFonts w:ascii="微软雅黑" w:eastAsia="微软雅黑" w:hAnsi="微软雅黑" w:hint="eastAsia"/>
          <w:b/>
        </w:rPr>
        <w:t>引入</w:t>
      </w:r>
      <w:r>
        <w:rPr>
          <w:rFonts w:ascii="微软雅黑" w:eastAsia="微软雅黑" w:hAnsi="微软雅黑"/>
          <w:b/>
        </w:rPr>
        <w:t>缺省路由</w:t>
      </w:r>
      <w:r>
        <w:rPr>
          <w:rFonts w:ascii="微软雅黑" w:eastAsia="微软雅黑" w:hAnsi="微软雅黑"/>
        </w:rPr>
        <w:t>：</w:t>
      </w:r>
      <w:r>
        <w:rPr>
          <w:rFonts w:ascii="微软雅黑" w:eastAsia="微软雅黑" w:hAnsi="微软雅黑" w:hint="eastAsia"/>
        </w:rPr>
        <w:t>通过</w:t>
      </w:r>
      <w:r>
        <w:rPr>
          <w:rFonts w:ascii="微软雅黑" w:eastAsia="微软雅黑" w:hAnsi="微软雅黑"/>
        </w:rPr>
        <w:t>在ASBR上配置命令，可以将一条缺省路由引入OSPF进程，以LSA Type5</w:t>
      </w:r>
      <w:r>
        <w:rPr>
          <w:rFonts w:ascii="微软雅黑" w:eastAsia="微软雅黑" w:hAnsi="微软雅黑" w:hint="eastAsia"/>
        </w:rPr>
        <w:t>、7的</w:t>
      </w:r>
      <w:r>
        <w:rPr>
          <w:rFonts w:ascii="微软雅黑" w:eastAsia="微软雅黑" w:hAnsi="微软雅黑"/>
        </w:rPr>
        <w:t>方式发送给邻居。</w:t>
      </w:r>
      <w:r>
        <w:rPr>
          <w:rFonts w:ascii="微软雅黑" w:eastAsia="微软雅黑" w:hAnsi="微软雅黑" w:hint="eastAsia"/>
        </w:rPr>
        <w:t>其</w:t>
      </w:r>
      <w:r>
        <w:rPr>
          <w:rFonts w:ascii="微软雅黑" w:eastAsia="微软雅黑" w:hAnsi="微软雅黑"/>
        </w:rPr>
        <w:t>常用于AS间互联，</w:t>
      </w:r>
      <w:r>
        <w:rPr>
          <w:rFonts w:ascii="微软雅黑" w:eastAsia="微软雅黑" w:hAnsi="微软雅黑" w:hint="eastAsia"/>
        </w:rPr>
        <w:t>以</w:t>
      </w:r>
      <w:r>
        <w:rPr>
          <w:rFonts w:ascii="微软雅黑" w:eastAsia="微软雅黑" w:hAnsi="微软雅黑"/>
        </w:rPr>
        <w:t>一条缺省路由代替所有AS外部的</w:t>
      </w:r>
      <w:r>
        <w:rPr>
          <w:rFonts w:ascii="微软雅黑" w:eastAsia="微软雅黑" w:hAnsi="微软雅黑" w:hint="eastAsia"/>
        </w:rPr>
        <w:t>路由</w:t>
      </w:r>
      <w:r>
        <w:rPr>
          <w:rFonts w:ascii="微软雅黑" w:eastAsia="微软雅黑" w:hAnsi="微软雅黑"/>
        </w:rPr>
        <w:t>信息。</w:t>
      </w:r>
    </w:p>
    <w:p w14:paraId="7E0BCC41" w14:textId="77777777" w:rsidR="0076630D" w:rsidRDefault="00D7272D">
      <w:pPr>
        <w:ind w:firstLine="420"/>
        <w:rPr>
          <w:rFonts w:ascii="微软雅黑" w:eastAsia="微软雅黑" w:hAnsi="微软雅黑"/>
        </w:rPr>
      </w:pPr>
      <w:r>
        <w:rPr>
          <w:rFonts w:ascii="微软雅黑" w:eastAsia="微软雅黑" w:hAnsi="微软雅黑" w:hint="eastAsia"/>
          <w:b/>
        </w:rPr>
        <w:t>路由聚合</w:t>
      </w:r>
      <w:r>
        <w:rPr>
          <w:rFonts w:ascii="微软雅黑" w:eastAsia="微软雅黑" w:hAnsi="微软雅黑" w:hint="eastAsia"/>
          <w:color w:val="E36C0A" w:themeColor="accent6" w:themeShade="BF"/>
        </w:rPr>
        <w:t>【FP1</w:t>
      </w:r>
      <w:r>
        <w:rPr>
          <w:rFonts w:ascii="微软雅黑" w:eastAsia="微软雅黑" w:hAnsi="微软雅黑"/>
          <w:color w:val="E36C0A" w:themeColor="accent6" w:themeShade="BF"/>
        </w:rPr>
        <w:t>D阶段暂不支持</w:t>
      </w:r>
      <w:r>
        <w:rPr>
          <w:rFonts w:ascii="微软雅黑" w:eastAsia="微软雅黑" w:hAnsi="微软雅黑" w:hint="eastAsia"/>
          <w:color w:val="E36C0A" w:themeColor="accent6" w:themeShade="BF"/>
        </w:rPr>
        <w:t>】</w:t>
      </w:r>
      <w:r>
        <w:rPr>
          <w:rFonts w:ascii="微软雅黑" w:eastAsia="微软雅黑" w:hAnsi="微软雅黑" w:hint="eastAsia"/>
        </w:rPr>
        <w:t>：ABR将</w:t>
      </w:r>
      <w:r>
        <w:rPr>
          <w:rFonts w:ascii="微软雅黑" w:eastAsia="微软雅黑" w:hAnsi="微软雅黑"/>
        </w:rPr>
        <w:t>具有相同前缀的</w:t>
      </w:r>
      <w:r>
        <w:rPr>
          <w:rFonts w:ascii="微软雅黑" w:eastAsia="微软雅黑" w:hAnsi="微软雅黑" w:hint="eastAsia"/>
        </w:rPr>
        <w:t>路由</w:t>
      </w:r>
      <w:r>
        <w:rPr>
          <w:rFonts w:ascii="微软雅黑" w:eastAsia="微软雅黑" w:hAnsi="微软雅黑"/>
        </w:rPr>
        <w:t>信息</w:t>
      </w:r>
      <w:r>
        <w:rPr>
          <w:rFonts w:ascii="微软雅黑" w:eastAsia="微软雅黑" w:hAnsi="微软雅黑" w:hint="eastAsia"/>
        </w:rPr>
        <w:t>聚合</w:t>
      </w:r>
      <w:r>
        <w:rPr>
          <w:rFonts w:ascii="微软雅黑" w:eastAsia="微软雅黑" w:hAnsi="微软雅黑"/>
        </w:rPr>
        <w:t>为一条路由</w:t>
      </w:r>
      <w:r>
        <w:rPr>
          <w:rFonts w:ascii="微软雅黑" w:eastAsia="微软雅黑" w:hAnsi="微软雅黑" w:hint="eastAsia"/>
        </w:rPr>
        <w:t>，</w:t>
      </w:r>
      <w:r>
        <w:rPr>
          <w:rFonts w:ascii="微软雅黑" w:eastAsia="微软雅黑" w:hAnsi="微软雅黑"/>
        </w:rPr>
        <w:t>并将聚合后的路由发布给邻居。路由聚合</w:t>
      </w:r>
      <w:r>
        <w:rPr>
          <w:rFonts w:ascii="微软雅黑" w:eastAsia="微软雅黑" w:hAnsi="微软雅黑" w:hint="eastAsia"/>
        </w:rPr>
        <w:t>有助于</w:t>
      </w:r>
      <w:r>
        <w:rPr>
          <w:rFonts w:ascii="微软雅黑" w:eastAsia="微软雅黑" w:hAnsi="微软雅黑"/>
        </w:rPr>
        <w:t>减轻协议交互负担、减小路由表的规模。</w:t>
      </w:r>
      <w:r>
        <w:rPr>
          <w:rFonts w:ascii="微软雅黑" w:eastAsia="微软雅黑" w:hAnsi="微软雅黑" w:hint="eastAsia"/>
        </w:rPr>
        <w:lastRenderedPageBreak/>
        <w:t>OSPF</w:t>
      </w:r>
      <w:r>
        <w:rPr>
          <w:rFonts w:ascii="微软雅黑" w:eastAsia="微软雅黑" w:hAnsi="微软雅黑"/>
        </w:rPr>
        <w:t>有</w:t>
      </w:r>
      <w:r>
        <w:rPr>
          <w:rFonts w:ascii="微软雅黑" w:eastAsia="微软雅黑" w:hAnsi="微软雅黑" w:hint="eastAsia"/>
        </w:rPr>
        <w:t>2种</w:t>
      </w:r>
      <w:r>
        <w:rPr>
          <w:rFonts w:ascii="微软雅黑" w:eastAsia="微软雅黑" w:hAnsi="微软雅黑"/>
        </w:rPr>
        <w:t>路由聚合方式。</w:t>
      </w:r>
    </w:p>
    <w:p w14:paraId="25A7E1C3" w14:textId="77777777" w:rsidR="0076630D" w:rsidRDefault="00D7272D" w:rsidP="00B10728">
      <w:pPr>
        <w:pStyle w:val="af2"/>
        <w:numPr>
          <w:ilvl w:val="0"/>
          <w:numId w:val="261"/>
        </w:numPr>
        <w:ind w:firstLineChars="0"/>
        <w:rPr>
          <w:rFonts w:ascii="微软雅黑" w:eastAsia="微软雅黑" w:hAnsi="微软雅黑"/>
        </w:rPr>
      </w:pPr>
      <w:r>
        <w:rPr>
          <w:rFonts w:ascii="微软雅黑" w:eastAsia="微软雅黑" w:hAnsi="微软雅黑" w:hint="eastAsia"/>
        </w:rPr>
        <w:t>区域间</w:t>
      </w:r>
      <w:r>
        <w:rPr>
          <w:rFonts w:ascii="微软雅黑" w:eastAsia="微软雅黑" w:hAnsi="微软雅黑"/>
        </w:rPr>
        <w:t>路由聚合：</w:t>
      </w:r>
      <w:r>
        <w:rPr>
          <w:rFonts w:ascii="微软雅黑" w:eastAsia="微软雅黑" w:hAnsi="微软雅黑" w:hint="eastAsia"/>
        </w:rPr>
        <w:t>区域间</w:t>
      </w:r>
      <w:r>
        <w:rPr>
          <w:rFonts w:ascii="微软雅黑" w:eastAsia="微软雅黑" w:hAnsi="微软雅黑"/>
        </w:rPr>
        <w:t>路由聚合在ABR上完成，主要用于聚合AS内区域之间的路由。ABR</w:t>
      </w:r>
      <w:r>
        <w:rPr>
          <w:rFonts w:ascii="微软雅黑" w:eastAsia="微软雅黑" w:hAnsi="微软雅黑" w:hint="eastAsia"/>
        </w:rPr>
        <w:t>向</w:t>
      </w:r>
      <w:r>
        <w:rPr>
          <w:rFonts w:ascii="微软雅黑" w:eastAsia="微软雅黑" w:hAnsi="微软雅黑"/>
        </w:rPr>
        <w:t>其他区域发送路由信息时</w:t>
      </w:r>
      <w:r>
        <w:rPr>
          <w:rFonts w:ascii="微软雅黑" w:eastAsia="微软雅黑" w:hAnsi="微软雅黑" w:hint="eastAsia"/>
        </w:rPr>
        <w:t>，</w:t>
      </w:r>
      <w:r>
        <w:rPr>
          <w:rFonts w:ascii="微软雅黑" w:eastAsia="微软雅黑" w:hAnsi="微软雅黑"/>
        </w:rPr>
        <w:t>以网段为单位发布LSA Type3</w:t>
      </w:r>
      <w:r>
        <w:rPr>
          <w:rFonts w:ascii="微软雅黑" w:eastAsia="微软雅黑" w:hAnsi="微软雅黑" w:hint="eastAsia"/>
        </w:rPr>
        <w:t>。</w:t>
      </w:r>
      <w:r>
        <w:rPr>
          <w:rFonts w:ascii="微软雅黑" w:eastAsia="微软雅黑" w:hAnsi="微软雅黑"/>
        </w:rPr>
        <w:t>如果</w:t>
      </w:r>
      <w:r>
        <w:rPr>
          <w:rFonts w:ascii="微软雅黑" w:eastAsia="微软雅黑" w:hAnsi="微软雅黑" w:hint="eastAsia"/>
        </w:rPr>
        <w:t>该区域</w:t>
      </w:r>
      <w:r>
        <w:rPr>
          <w:rFonts w:ascii="微软雅黑" w:eastAsia="微软雅黑" w:hAnsi="微软雅黑"/>
        </w:rPr>
        <w:t>中存在一些连续的网段，ABR可以将这些连续的网段聚合成一个网段，这样ABR只发送一条聚合后的LSA，所有属于命令指定的聚合网段范围的LSA将不会再被单独发送出去。</w:t>
      </w:r>
    </w:p>
    <w:p w14:paraId="348CAAF7" w14:textId="77777777" w:rsidR="0076630D" w:rsidRDefault="00D7272D" w:rsidP="00B10728">
      <w:pPr>
        <w:pStyle w:val="af2"/>
        <w:numPr>
          <w:ilvl w:val="0"/>
          <w:numId w:val="261"/>
        </w:numPr>
        <w:ind w:firstLineChars="0"/>
        <w:rPr>
          <w:rFonts w:ascii="微软雅黑" w:eastAsia="微软雅黑" w:hAnsi="微软雅黑"/>
        </w:rPr>
      </w:pPr>
      <w:r>
        <w:rPr>
          <w:rFonts w:ascii="微软雅黑" w:eastAsia="微软雅黑" w:hAnsi="微软雅黑" w:hint="eastAsia"/>
        </w:rPr>
        <w:t>外部</w:t>
      </w:r>
      <w:r>
        <w:rPr>
          <w:rFonts w:ascii="微软雅黑" w:eastAsia="微软雅黑" w:hAnsi="微软雅黑"/>
        </w:rPr>
        <w:t>路由聚合：</w:t>
      </w:r>
      <w:r>
        <w:rPr>
          <w:rFonts w:ascii="微软雅黑" w:eastAsia="微软雅黑" w:hAnsi="微软雅黑" w:hint="eastAsia"/>
        </w:rPr>
        <w:t>在</w:t>
      </w:r>
      <w:r>
        <w:rPr>
          <w:rFonts w:ascii="微软雅黑" w:eastAsia="微软雅黑" w:hAnsi="微软雅黑"/>
        </w:rPr>
        <w:t>ASBR上完成，主要用于聚合OSPF引入的外部路由。ASBR</w:t>
      </w:r>
      <w:r>
        <w:rPr>
          <w:rFonts w:ascii="微软雅黑" w:eastAsia="微软雅黑" w:hAnsi="微软雅黑" w:hint="eastAsia"/>
        </w:rPr>
        <w:t>将</w:t>
      </w:r>
      <w:r>
        <w:rPr>
          <w:rFonts w:ascii="微软雅黑" w:eastAsia="微软雅黑" w:hAnsi="微软雅黑"/>
        </w:rPr>
        <w:t>对引入的聚合地址范围内的LSA Type5</w:t>
      </w:r>
      <w:r>
        <w:rPr>
          <w:rFonts w:ascii="微软雅黑" w:eastAsia="微软雅黑" w:hAnsi="微软雅黑" w:hint="eastAsia"/>
        </w:rPr>
        <w:t>进行</w:t>
      </w:r>
      <w:r>
        <w:rPr>
          <w:rFonts w:ascii="微软雅黑" w:eastAsia="微软雅黑" w:hAnsi="微软雅黑"/>
        </w:rPr>
        <w:t>聚合。当</w:t>
      </w:r>
      <w:r>
        <w:rPr>
          <w:rFonts w:ascii="微软雅黑" w:eastAsia="微软雅黑" w:hAnsi="微软雅黑" w:hint="eastAsia"/>
        </w:rPr>
        <w:t>配置了</w:t>
      </w:r>
      <w:r>
        <w:rPr>
          <w:rFonts w:ascii="微软雅黑" w:eastAsia="微软雅黑" w:hAnsi="微软雅黑"/>
        </w:rPr>
        <w:t>NSSA区域时，</w:t>
      </w:r>
      <w:r>
        <w:rPr>
          <w:rFonts w:ascii="微软雅黑" w:eastAsia="微软雅黑" w:hAnsi="微软雅黑" w:hint="eastAsia"/>
        </w:rPr>
        <w:t>还要</w:t>
      </w:r>
      <w:r>
        <w:rPr>
          <w:rFonts w:ascii="微软雅黑" w:eastAsia="微软雅黑" w:hAnsi="微软雅黑"/>
        </w:rPr>
        <w:t>对引入的聚合地址范围内的</w:t>
      </w:r>
      <w:r>
        <w:rPr>
          <w:rFonts w:ascii="微软雅黑" w:eastAsia="微软雅黑" w:hAnsi="微软雅黑" w:hint="eastAsia"/>
        </w:rPr>
        <w:t>LSA</w:t>
      </w:r>
      <w:r>
        <w:rPr>
          <w:rFonts w:ascii="微软雅黑" w:eastAsia="微软雅黑" w:hAnsi="微软雅黑"/>
        </w:rPr>
        <w:t xml:space="preserve"> Type7</w:t>
      </w:r>
      <w:r>
        <w:rPr>
          <w:rFonts w:ascii="微软雅黑" w:eastAsia="微软雅黑" w:hAnsi="微软雅黑" w:hint="eastAsia"/>
        </w:rPr>
        <w:t>进行</w:t>
      </w:r>
      <w:r>
        <w:rPr>
          <w:rFonts w:ascii="微软雅黑" w:eastAsia="微软雅黑" w:hAnsi="微软雅黑"/>
        </w:rPr>
        <w:t>聚合</w:t>
      </w:r>
      <w:r>
        <w:rPr>
          <w:rFonts w:ascii="微软雅黑" w:eastAsia="微软雅黑" w:hAnsi="微软雅黑" w:hint="eastAsia"/>
        </w:rPr>
        <w:t>。</w:t>
      </w:r>
      <w:r>
        <w:rPr>
          <w:rFonts w:ascii="微软雅黑" w:eastAsia="微软雅黑" w:hAnsi="微软雅黑"/>
        </w:rPr>
        <w:t>如果</w:t>
      </w:r>
      <w:r>
        <w:rPr>
          <w:rFonts w:ascii="微软雅黑" w:eastAsia="微软雅黑" w:hAnsi="微软雅黑" w:hint="eastAsia"/>
        </w:rPr>
        <w:t>本地</w:t>
      </w:r>
      <w:r>
        <w:rPr>
          <w:rFonts w:ascii="微软雅黑" w:eastAsia="微软雅黑" w:hAnsi="微软雅黑"/>
        </w:rPr>
        <w:t>设备既是ASBR</w:t>
      </w:r>
      <w:r>
        <w:rPr>
          <w:rFonts w:ascii="微软雅黑" w:eastAsia="微软雅黑" w:hAnsi="微软雅黑" w:hint="eastAsia"/>
        </w:rPr>
        <w:t>又是</w:t>
      </w:r>
      <w:r>
        <w:rPr>
          <w:rFonts w:ascii="微软雅黑" w:eastAsia="微软雅黑" w:hAnsi="微软雅黑"/>
        </w:rPr>
        <w:t>ABR，则对由LSA Type7</w:t>
      </w:r>
      <w:r>
        <w:rPr>
          <w:rFonts w:ascii="微软雅黑" w:eastAsia="微软雅黑" w:hAnsi="微软雅黑" w:hint="eastAsia"/>
        </w:rPr>
        <w:t>转化成</w:t>
      </w:r>
      <w:r>
        <w:rPr>
          <w:rFonts w:ascii="微软雅黑" w:eastAsia="微软雅黑" w:hAnsi="微软雅黑"/>
        </w:rPr>
        <w:t>的</w:t>
      </w:r>
      <w:r>
        <w:rPr>
          <w:rFonts w:ascii="微软雅黑" w:eastAsia="微软雅黑" w:hAnsi="微软雅黑" w:hint="eastAsia"/>
        </w:rPr>
        <w:t>LSA</w:t>
      </w:r>
      <w:r>
        <w:rPr>
          <w:rFonts w:ascii="微软雅黑" w:eastAsia="微软雅黑" w:hAnsi="微软雅黑"/>
        </w:rPr>
        <w:t xml:space="preserve"> Type5</w:t>
      </w:r>
      <w:r>
        <w:rPr>
          <w:rFonts w:ascii="微软雅黑" w:eastAsia="微软雅黑" w:hAnsi="微软雅黑" w:hint="eastAsia"/>
        </w:rPr>
        <w:t>进行聚合处理</w:t>
      </w:r>
      <w:r>
        <w:rPr>
          <w:rFonts w:ascii="微软雅黑" w:eastAsia="微软雅黑" w:hAnsi="微软雅黑"/>
        </w:rPr>
        <w:t>。</w:t>
      </w:r>
    </w:p>
    <w:p w14:paraId="13879741" w14:textId="77777777" w:rsidR="0076630D" w:rsidRDefault="00D7272D">
      <w:pPr>
        <w:ind w:firstLine="420"/>
        <w:rPr>
          <w:rFonts w:ascii="微软雅黑" w:eastAsia="微软雅黑" w:hAnsi="微软雅黑"/>
        </w:rPr>
      </w:pPr>
      <w:r>
        <w:rPr>
          <w:rFonts w:ascii="微软雅黑" w:eastAsia="微软雅黑" w:hAnsi="微软雅黑" w:hint="eastAsia"/>
          <w:b/>
        </w:rPr>
        <w:t>路由过滤</w:t>
      </w:r>
      <w:r>
        <w:rPr>
          <w:rFonts w:ascii="微软雅黑" w:eastAsia="微软雅黑" w:hAnsi="微软雅黑" w:hint="eastAsia"/>
          <w:color w:val="E36C0A" w:themeColor="accent6" w:themeShade="BF"/>
        </w:rPr>
        <w:t>【FP1</w:t>
      </w:r>
      <w:r>
        <w:rPr>
          <w:rFonts w:ascii="微软雅黑" w:eastAsia="微软雅黑" w:hAnsi="微软雅黑"/>
          <w:color w:val="E36C0A" w:themeColor="accent6" w:themeShade="BF"/>
        </w:rPr>
        <w:t>D阶段暂不支持</w:t>
      </w:r>
      <w:r>
        <w:rPr>
          <w:rFonts w:ascii="微软雅黑" w:eastAsia="微软雅黑" w:hAnsi="微软雅黑" w:hint="eastAsia"/>
          <w:color w:val="E36C0A" w:themeColor="accent6" w:themeShade="BF"/>
        </w:rPr>
        <w:t>】</w:t>
      </w:r>
      <w:r>
        <w:rPr>
          <w:rFonts w:ascii="微软雅黑" w:eastAsia="微软雅黑" w:hAnsi="微软雅黑"/>
        </w:rPr>
        <w:t>：</w:t>
      </w:r>
      <w:r>
        <w:rPr>
          <w:rFonts w:ascii="微软雅黑" w:eastAsia="微软雅黑" w:hAnsi="微软雅黑" w:hint="eastAsia"/>
        </w:rPr>
        <w:t>OSPF支持</w:t>
      </w:r>
      <w:r>
        <w:rPr>
          <w:rFonts w:ascii="微软雅黑" w:eastAsia="微软雅黑" w:hAnsi="微软雅黑"/>
        </w:rPr>
        <w:t>使用</w:t>
      </w:r>
      <w:r>
        <w:rPr>
          <w:rFonts w:ascii="微软雅黑" w:eastAsia="微软雅黑" w:hAnsi="微软雅黑" w:hint="eastAsia"/>
        </w:rPr>
        <w:t>路由策略</w:t>
      </w:r>
      <w:r>
        <w:rPr>
          <w:rFonts w:ascii="微软雅黑" w:eastAsia="微软雅黑" w:hAnsi="微软雅黑"/>
        </w:rPr>
        <w:t>对路由信息进行过滤。</w:t>
      </w:r>
      <w:r>
        <w:rPr>
          <w:rFonts w:ascii="微软雅黑" w:eastAsia="微软雅黑" w:hAnsi="微软雅黑" w:hint="eastAsia"/>
        </w:rPr>
        <w:t>缺省情况</w:t>
      </w:r>
      <w:r>
        <w:rPr>
          <w:rFonts w:ascii="微软雅黑" w:eastAsia="微软雅黑" w:hAnsi="微软雅黑"/>
        </w:rPr>
        <w:t>下，OSPF不进行路由过滤。</w:t>
      </w:r>
      <w:r>
        <w:rPr>
          <w:rFonts w:ascii="微软雅黑" w:eastAsia="微软雅黑" w:hAnsi="微软雅黑" w:hint="eastAsia"/>
        </w:rPr>
        <w:t>其</w:t>
      </w:r>
      <w:r>
        <w:rPr>
          <w:rFonts w:ascii="微软雅黑" w:eastAsia="微软雅黑" w:hAnsi="微软雅黑"/>
        </w:rPr>
        <w:t>可应用于以下几方面：</w:t>
      </w:r>
    </w:p>
    <w:p w14:paraId="53C26411" w14:textId="77777777" w:rsidR="0076630D" w:rsidRDefault="00D7272D" w:rsidP="00B10728">
      <w:pPr>
        <w:pStyle w:val="af2"/>
        <w:numPr>
          <w:ilvl w:val="0"/>
          <w:numId w:val="262"/>
        </w:numPr>
        <w:ind w:firstLineChars="0"/>
        <w:rPr>
          <w:rFonts w:ascii="微软雅黑" w:eastAsia="微软雅黑" w:hAnsi="微软雅黑"/>
        </w:rPr>
      </w:pPr>
      <w:r>
        <w:rPr>
          <w:rFonts w:ascii="微软雅黑" w:eastAsia="微软雅黑" w:hAnsi="微软雅黑" w:hint="eastAsia"/>
        </w:rPr>
        <w:t>路由</w:t>
      </w:r>
      <w:r>
        <w:rPr>
          <w:rFonts w:ascii="微软雅黑" w:eastAsia="微软雅黑" w:hAnsi="微软雅黑"/>
        </w:rPr>
        <w:t>引入：OSPF可以引入</w:t>
      </w:r>
      <w:r>
        <w:rPr>
          <w:rFonts w:ascii="微软雅黑" w:eastAsia="微软雅黑" w:hAnsi="微软雅黑" w:hint="eastAsia"/>
        </w:rPr>
        <w:t>其他路由</w:t>
      </w:r>
      <w:r>
        <w:rPr>
          <w:rFonts w:ascii="微软雅黑" w:eastAsia="微软雅黑" w:hAnsi="微软雅黑"/>
        </w:rPr>
        <w:t>协议学习到的路由</w:t>
      </w:r>
      <w:r>
        <w:rPr>
          <w:rFonts w:ascii="微软雅黑" w:eastAsia="微软雅黑" w:hAnsi="微软雅黑" w:hint="eastAsia"/>
        </w:rPr>
        <w:t>。</w:t>
      </w:r>
      <w:r>
        <w:rPr>
          <w:rFonts w:ascii="微软雅黑" w:eastAsia="微软雅黑" w:hAnsi="微软雅黑"/>
        </w:rPr>
        <w:t>在引入</w:t>
      </w:r>
      <w:r>
        <w:rPr>
          <w:rFonts w:ascii="微软雅黑" w:eastAsia="微软雅黑" w:hAnsi="微软雅黑" w:hint="eastAsia"/>
        </w:rPr>
        <w:t>时</w:t>
      </w:r>
      <w:r>
        <w:rPr>
          <w:rFonts w:ascii="微软雅黑" w:eastAsia="微软雅黑" w:hAnsi="微软雅黑"/>
        </w:rPr>
        <w:t>可以通过配置路由策略来过滤路由，只引入满足条件的路由。</w:t>
      </w:r>
    </w:p>
    <w:p w14:paraId="6385B6A4" w14:textId="77777777" w:rsidR="0076630D" w:rsidRDefault="00D7272D" w:rsidP="00B10728">
      <w:pPr>
        <w:pStyle w:val="af2"/>
        <w:numPr>
          <w:ilvl w:val="0"/>
          <w:numId w:val="262"/>
        </w:numPr>
        <w:ind w:firstLineChars="0"/>
        <w:rPr>
          <w:rFonts w:ascii="微软雅黑" w:eastAsia="微软雅黑" w:hAnsi="微软雅黑"/>
        </w:rPr>
      </w:pPr>
      <w:r>
        <w:rPr>
          <w:rFonts w:ascii="微软雅黑" w:eastAsia="微软雅黑" w:hAnsi="微软雅黑" w:hint="eastAsia"/>
        </w:rPr>
        <w:t>引入</w:t>
      </w:r>
      <w:r>
        <w:rPr>
          <w:rFonts w:ascii="微软雅黑" w:eastAsia="微软雅黑" w:hAnsi="微软雅黑"/>
        </w:rPr>
        <w:t>路由发布：</w:t>
      </w:r>
      <w:r>
        <w:rPr>
          <w:rFonts w:ascii="微软雅黑" w:eastAsia="微软雅黑" w:hAnsi="微软雅黑" w:hint="eastAsia"/>
        </w:rPr>
        <w:t>OSPF</w:t>
      </w:r>
      <w:r>
        <w:rPr>
          <w:rFonts w:ascii="微软雅黑" w:eastAsia="微软雅黑" w:hAnsi="微软雅黑"/>
        </w:rPr>
        <w:t>引入了路由后会向其它邻居发布引入的路由信息</w:t>
      </w:r>
      <w:r>
        <w:rPr>
          <w:rFonts w:ascii="微软雅黑" w:eastAsia="微软雅黑" w:hAnsi="微软雅黑" w:hint="eastAsia"/>
        </w:rPr>
        <w:t>。</w:t>
      </w:r>
      <w:r>
        <w:rPr>
          <w:rFonts w:ascii="微软雅黑" w:eastAsia="微软雅黑" w:hAnsi="微软雅黑"/>
        </w:rPr>
        <w:t>可以通过配置</w:t>
      </w:r>
      <w:r>
        <w:rPr>
          <w:rFonts w:ascii="微软雅黑" w:eastAsia="微软雅黑" w:hAnsi="微软雅黑" w:hint="eastAsia"/>
        </w:rPr>
        <w:t>过滤</w:t>
      </w:r>
      <w:r>
        <w:rPr>
          <w:rFonts w:ascii="微软雅黑" w:eastAsia="微软雅黑" w:hAnsi="微软雅黑"/>
        </w:rPr>
        <w:t>规则来过滤向邻居</w:t>
      </w:r>
      <w:r>
        <w:rPr>
          <w:rFonts w:ascii="微软雅黑" w:eastAsia="微软雅黑" w:hAnsi="微软雅黑" w:hint="eastAsia"/>
        </w:rPr>
        <w:t>发布</w:t>
      </w:r>
      <w:r>
        <w:rPr>
          <w:rFonts w:ascii="微软雅黑" w:eastAsia="微软雅黑" w:hAnsi="微软雅黑"/>
        </w:rPr>
        <w:t>的</w:t>
      </w:r>
      <w:r>
        <w:rPr>
          <w:rFonts w:ascii="微软雅黑" w:eastAsia="微软雅黑" w:hAnsi="微软雅黑" w:hint="eastAsia"/>
        </w:rPr>
        <w:t>路由</w:t>
      </w:r>
      <w:r>
        <w:rPr>
          <w:rFonts w:ascii="微软雅黑" w:eastAsia="微软雅黑" w:hAnsi="微软雅黑"/>
        </w:rPr>
        <w:t>信息。该过滤</w:t>
      </w:r>
      <w:r>
        <w:rPr>
          <w:rFonts w:ascii="微软雅黑" w:eastAsia="微软雅黑" w:hAnsi="微软雅黑" w:hint="eastAsia"/>
        </w:rPr>
        <w:t>规则</w:t>
      </w:r>
      <w:r>
        <w:rPr>
          <w:rFonts w:ascii="微软雅黑" w:eastAsia="微软雅黑" w:hAnsi="微软雅黑"/>
        </w:rPr>
        <w:t>只在ASBR上配置才有效。</w:t>
      </w:r>
    </w:p>
    <w:p w14:paraId="1BBCA2F2" w14:textId="77777777" w:rsidR="0076630D" w:rsidRDefault="00D7272D" w:rsidP="00B10728">
      <w:pPr>
        <w:pStyle w:val="af2"/>
        <w:numPr>
          <w:ilvl w:val="0"/>
          <w:numId w:val="262"/>
        </w:numPr>
        <w:ind w:firstLineChars="0"/>
        <w:rPr>
          <w:rFonts w:ascii="微软雅黑" w:eastAsia="微软雅黑" w:hAnsi="微软雅黑"/>
        </w:rPr>
      </w:pPr>
      <w:r>
        <w:rPr>
          <w:rFonts w:ascii="微软雅黑" w:eastAsia="微软雅黑" w:hAnsi="微软雅黑" w:hint="eastAsia"/>
        </w:rPr>
        <w:t>路由学习</w:t>
      </w:r>
      <w:r>
        <w:rPr>
          <w:rFonts w:ascii="微软雅黑" w:eastAsia="微软雅黑" w:hAnsi="微软雅黑"/>
        </w:rPr>
        <w:t>：</w:t>
      </w:r>
      <w:r>
        <w:rPr>
          <w:rFonts w:ascii="微软雅黑" w:eastAsia="微软雅黑" w:hAnsi="微软雅黑" w:hint="eastAsia"/>
        </w:rPr>
        <w:t>通过配置</w:t>
      </w:r>
      <w:r>
        <w:rPr>
          <w:rFonts w:ascii="微软雅黑" w:eastAsia="微软雅黑" w:hAnsi="微软雅黑"/>
        </w:rPr>
        <w:t>过滤规则</w:t>
      </w:r>
      <w:r>
        <w:rPr>
          <w:rFonts w:ascii="微软雅黑" w:eastAsia="微软雅黑" w:hAnsi="微软雅黑" w:hint="eastAsia"/>
        </w:rPr>
        <w:t>，</w:t>
      </w:r>
      <w:r>
        <w:rPr>
          <w:rFonts w:ascii="微软雅黑" w:eastAsia="微软雅黑" w:hAnsi="微软雅黑"/>
        </w:rPr>
        <w:t>可以设置OSPF对接收到的区域内、区域间和自治系统外部的路由进行过滤。其</w:t>
      </w:r>
      <w:r>
        <w:rPr>
          <w:rFonts w:ascii="微软雅黑" w:eastAsia="微软雅黑" w:hAnsi="微软雅黑" w:hint="eastAsia"/>
        </w:rPr>
        <w:t>只</w:t>
      </w:r>
      <w:r>
        <w:rPr>
          <w:rFonts w:ascii="微软雅黑" w:eastAsia="微软雅黑" w:hAnsi="微软雅黑"/>
        </w:rPr>
        <w:t>作用于路由表项的添加</w:t>
      </w:r>
      <w:r>
        <w:rPr>
          <w:rFonts w:ascii="微软雅黑" w:eastAsia="微软雅黑" w:hAnsi="微软雅黑" w:hint="eastAsia"/>
        </w:rPr>
        <w:t>与否</w:t>
      </w:r>
      <w:r>
        <w:rPr>
          <w:rFonts w:ascii="微软雅黑" w:eastAsia="微软雅黑" w:hAnsi="微软雅黑"/>
        </w:rPr>
        <w:t>，即只有通过过滤的路由才被添加到本地路由表中，但</w:t>
      </w:r>
      <w:r>
        <w:rPr>
          <w:rFonts w:ascii="微软雅黑" w:eastAsia="微软雅黑" w:hAnsi="微软雅黑" w:hint="eastAsia"/>
        </w:rPr>
        <w:t>所有</w:t>
      </w:r>
      <w:r>
        <w:rPr>
          <w:rFonts w:ascii="微软雅黑" w:eastAsia="微软雅黑" w:hAnsi="微软雅黑"/>
        </w:rPr>
        <w:t>的路由仍可以在SOPF路由表中被发布出去。</w:t>
      </w:r>
    </w:p>
    <w:p w14:paraId="2EC3F0F0" w14:textId="77777777" w:rsidR="0076630D" w:rsidRDefault="00D7272D" w:rsidP="00B10728">
      <w:pPr>
        <w:pStyle w:val="af2"/>
        <w:numPr>
          <w:ilvl w:val="0"/>
          <w:numId w:val="262"/>
        </w:numPr>
        <w:ind w:firstLineChars="0"/>
        <w:rPr>
          <w:rFonts w:ascii="微软雅黑" w:eastAsia="微软雅黑" w:hAnsi="微软雅黑"/>
        </w:rPr>
      </w:pPr>
      <w:r>
        <w:rPr>
          <w:rFonts w:ascii="微软雅黑" w:eastAsia="微软雅黑" w:hAnsi="微软雅黑" w:hint="eastAsia"/>
        </w:rPr>
        <w:t>区域间</w:t>
      </w:r>
      <w:r>
        <w:rPr>
          <w:rFonts w:ascii="微软雅黑" w:eastAsia="微软雅黑" w:hAnsi="微软雅黑"/>
        </w:rPr>
        <w:t>LSA学习：通过命令可以在ABR上配置对进入本区域的Summary LSA进行过滤。该</w:t>
      </w:r>
      <w:r>
        <w:rPr>
          <w:rFonts w:ascii="微软雅黑" w:eastAsia="微软雅黑" w:hAnsi="微软雅黑" w:hint="eastAsia"/>
        </w:rPr>
        <w:t>配置</w:t>
      </w:r>
      <w:r>
        <w:rPr>
          <w:rFonts w:ascii="微软雅黑" w:eastAsia="微软雅黑" w:hAnsi="微软雅黑"/>
        </w:rPr>
        <w:t>只在ABR上有效（</w:t>
      </w:r>
      <w:r>
        <w:rPr>
          <w:rFonts w:ascii="微软雅黑" w:eastAsia="微软雅黑" w:hAnsi="微软雅黑" w:hint="eastAsia"/>
        </w:rPr>
        <w:t>只有</w:t>
      </w:r>
      <w:r>
        <w:rPr>
          <w:rFonts w:ascii="微软雅黑" w:eastAsia="微软雅黑" w:hAnsi="微软雅黑"/>
        </w:rPr>
        <w:t>ABR才能发布Summary LSA）</w:t>
      </w:r>
      <w:r>
        <w:rPr>
          <w:rFonts w:ascii="微软雅黑" w:eastAsia="微软雅黑" w:hAnsi="微软雅黑" w:hint="eastAsia"/>
        </w:rPr>
        <w:t>。</w:t>
      </w:r>
      <w:r>
        <w:rPr>
          <w:rFonts w:ascii="微软雅黑" w:eastAsia="微软雅黑" w:hAnsi="微软雅黑"/>
        </w:rPr>
        <w:t>区域间</w:t>
      </w:r>
      <w:r>
        <w:rPr>
          <w:rFonts w:ascii="微软雅黑" w:eastAsia="微软雅黑" w:hAnsi="微软雅黑" w:hint="eastAsia"/>
        </w:rPr>
        <w:lastRenderedPageBreak/>
        <w:t>LSA学习</w:t>
      </w:r>
      <w:r>
        <w:rPr>
          <w:rFonts w:ascii="微软雅黑" w:eastAsia="微软雅黑" w:hAnsi="微软雅黑"/>
        </w:rPr>
        <w:t>和路由学习之间的差异在于：区域间LSA学习直接怼进入区域的LSA进行过滤；路由学习不是对LSA进行过滤而是对LSA计算出来的路由是否添加本地路由表进行过滤，学习到的LSA是完整的。</w:t>
      </w:r>
    </w:p>
    <w:p w14:paraId="2DFEE48E" w14:textId="77777777" w:rsidR="0076630D" w:rsidRDefault="00D7272D" w:rsidP="00B10728">
      <w:pPr>
        <w:pStyle w:val="af2"/>
        <w:numPr>
          <w:ilvl w:val="0"/>
          <w:numId w:val="262"/>
        </w:numPr>
        <w:ind w:firstLineChars="0"/>
        <w:rPr>
          <w:rFonts w:ascii="微软雅黑" w:eastAsia="微软雅黑" w:hAnsi="微软雅黑"/>
        </w:rPr>
      </w:pPr>
      <w:r>
        <w:rPr>
          <w:rFonts w:ascii="微软雅黑" w:eastAsia="微软雅黑" w:hAnsi="微软雅黑" w:hint="eastAsia"/>
        </w:rPr>
        <w:t>区域间LSA</w:t>
      </w:r>
      <w:r>
        <w:rPr>
          <w:rFonts w:ascii="微软雅黑" w:eastAsia="微软雅黑" w:hAnsi="微软雅黑"/>
        </w:rPr>
        <w:t>发布：</w:t>
      </w:r>
      <w:r>
        <w:rPr>
          <w:rFonts w:ascii="微软雅黑" w:eastAsia="微软雅黑" w:hAnsi="微软雅黑" w:hint="eastAsia"/>
        </w:rPr>
        <w:t>通过</w:t>
      </w:r>
      <w:r>
        <w:rPr>
          <w:rFonts w:ascii="微软雅黑" w:eastAsia="微软雅黑" w:hAnsi="微软雅黑"/>
        </w:rPr>
        <w:t>命令可以在ABR上配置对本区域出方向的Summary LSA进行过滤。该配置</w:t>
      </w:r>
      <w:r>
        <w:rPr>
          <w:rFonts w:ascii="微软雅黑" w:eastAsia="微软雅黑" w:hAnsi="微软雅黑" w:hint="eastAsia"/>
        </w:rPr>
        <w:t>只</w:t>
      </w:r>
      <w:r>
        <w:rPr>
          <w:rFonts w:ascii="微软雅黑" w:eastAsia="微软雅黑" w:hAnsi="微软雅黑"/>
        </w:rPr>
        <w:t>在ABR上有效。</w:t>
      </w:r>
    </w:p>
    <w:p w14:paraId="2692EC5C" w14:textId="77777777" w:rsidR="0076630D" w:rsidRDefault="00D7272D">
      <w:pPr>
        <w:ind w:firstLine="420"/>
        <w:rPr>
          <w:rFonts w:ascii="微软雅黑" w:eastAsia="微软雅黑" w:hAnsi="微软雅黑"/>
        </w:rPr>
      </w:pPr>
      <w:r>
        <w:rPr>
          <w:rFonts w:ascii="微软雅黑" w:eastAsia="微软雅黑" w:hAnsi="微软雅黑" w:hint="eastAsia"/>
          <w:b/>
        </w:rPr>
        <w:t>路由</w:t>
      </w:r>
      <w:r>
        <w:rPr>
          <w:rFonts w:ascii="微软雅黑" w:eastAsia="微软雅黑" w:hAnsi="微软雅黑"/>
          <w:b/>
        </w:rPr>
        <w:t>代价</w:t>
      </w:r>
      <w:r>
        <w:rPr>
          <w:rFonts w:ascii="微软雅黑" w:eastAsia="微软雅黑" w:hAnsi="微软雅黑" w:hint="eastAsia"/>
          <w:b/>
        </w:rPr>
        <w:t>（包括跳数</w:t>
      </w:r>
      <w:r>
        <w:rPr>
          <w:rFonts w:ascii="微软雅黑" w:eastAsia="微软雅黑" w:hAnsi="微软雅黑"/>
          <w:b/>
        </w:rPr>
        <w:t>和</w:t>
      </w:r>
      <w:r>
        <w:rPr>
          <w:rFonts w:ascii="微软雅黑" w:eastAsia="微软雅黑" w:hAnsi="微软雅黑" w:hint="eastAsia"/>
          <w:b/>
        </w:rPr>
        <w:t>距离）</w:t>
      </w:r>
      <w:r>
        <w:rPr>
          <w:rFonts w:ascii="微软雅黑" w:eastAsia="微软雅黑" w:hAnsi="微软雅黑" w:hint="eastAsia"/>
        </w:rPr>
        <w:t>：</w:t>
      </w:r>
      <w:r>
        <w:rPr>
          <w:rFonts w:ascii="微软雅黑" w:eastAsia="微软雅黑" w:hAnsi="微软雅黑"/>
        </w:rPr>
        <w:t>如果网络中存在冗余链路或设备，则从本地到目的网络之间可能存在多条路径。OSPF</w:t>
      </w:r>
      <w:r>
        <w:rPr>
          <w:rFonts w:ascii="微软雅黑" w:eastAsia="微软雅黑" w:hAnsi="微软雅黑" w:hint="eastAsia"/>
        </w:rPr>
        <w:t>选择</w:t>
      </w:r>
      <w:r>
        <w:rPr>
          <w:rFonts w:ascii="微软雅黑" w:eastAsia="微软雅黑" w:hAnsi="微软雅黑"/>
        </w:rPr>
        <w:t>其中</w:t>
      </w:r>
      <w:r>
        <w:rPr>
          <w:rFonts w:ascii="微软雅黑" w:eastAsia="微软雅黑" w:hAnsi="微软雅黑" w:hint="eastAsia"/>
        </w:rPr>
        <w:t>总代价</w:t>
      </w:r>
      <w:r>
        <w:rPr>
          <w:rFonts w:ascii="微软雅黑" w:eastAsia="微软雅黑" w:hAnsi="微软雅黑"/>
        </w:rPr>
        <w:t>最小的路径形成OSPF路由。一条</w:t>
      </w:r>
      <w:r>
        <w:rPr>
          <w:rFonts w:ascii="微软雅黑" w:eastAsia="微软雅黑" w:hAnsi="微软雅黑" w:hint="eastAsia"/>
        </w:rPr>
        <w:t>路径</w:t>
      </w:r>
      <w:r>
        <w:rPr>
          <w:rFonts w:ascii="微软雅黑" w:eastAsia="微软雅黑" w:hAnsi="微软雅黑"/>
        </w:rPr>
        <w:t>的</w:t>
      </w:r>
      <w:r>
        <w:rPr>
          <w:rFonts w:ascii="微软雅黑" w:eastAsia="微软雅黑" w:hAnsi="微软雅黑" w:hint="eastAsia"/>
        </w:rPr>
        <w:t>总</w:t>
      </w:r>
      <w:r>
        <w:rPr>
          <w:rFonts w:ascii="微软雅黑" w:eastAsia="微软雅黑" w:hAnsi="微软雅黑"/>
        </w:rPr>
        <w:t>代价等于沿途链路上的代价之和。通过</w:t>
      </w:r>
      <w:r>
        <w:rPr>
          <w:rFonts w:ascii="微软雅黑" w:eastAsia="微软雅黑" w:hAnsi="微软雅黑" w:hint="eastAsia"/>
        </w:rPr>
        <w:t>修改</w:t>
      </w:r>
      <w:r>
        <w:rPr>
          <w:rFonts w:ascii="微软雅黑" w:eastAsia="微软雅黑" w:hAnsi="微软雅黑"/>
        </w:rPr>
        <w:t>沿途链路上的代价，使一条路径的总代价最小，即可使OSPF选择此路径形成路由。</w:t>
      </w:r>
    </w:p>
    <w:p w14:paraId="6D8257EA" w14:textId="77777777" w:rsidR="0076630D" w:rsidRDefault="00D7272D">
      <w:pPr>
        <w:ind w:firstLine="420"/>
        <w:rPr>
          <w:rFonts w:ascii="微软雅黑" w:eastAsia="微软雅黑" w:hAnsi="微软雅黑"/>
        </w:rPr>
      </w:pPr>
      <w:r>
        <w:rPr>
          <w:rFonts w:ascii="微软雅黑" w:eastAsia="微软雅黑" w:hAnsi="微软雅黑" w:hint="eastAsia"/>
          <w:b/>
        </w:rPr>
        <w:t>OSP</w:t>
      </w:r>
      <w:r>
        <w:rPr>
          <w:rFonts w:ascii="微软雅黑" w:eastAsia="微软雅黑" w:hAnsi="微软雅黑"/>
          <w:b/>
        </w:rPr>
        <w:t>F管理距离</w:t>
      </w:r>
      <w:r>
        <w:rPr>
          <w:rFonts w:ascii="微软雅黑" w:eastAsia="微软雅黑" w:hAnsi="微软雅黑" w:hint="eastAsia"/>
          <w:b/>
        </w:rPr>
        <w:t>（AD）</w:t>
      </w:r>
      <w:r>
        <w:rPr>
          <w:rFonts w:ascii="微软雅黑" w:eastAsia="微软雅黑" w:hAnsi="微软雅黑" w:hint="eastAsia"/>
        </w:rPr>
        <w:t>：用于</w:t>
      </w:r>
      <w:r>
        <w:rPr>
          <w:rFonts w:ascii="微软雅黑" w:eastAsia="微软雅黑" w:hAnsi="微软雅黑"/>
        </w:rPr>
        <w:t>评价路由的可信度，取值范围为</w:t>
      </w:r>
      <w:r>
        <w:rPr>
          <w:rFonts w:ascii="微软雅黑" w:eastAsia="微软雅黑" w:hAnsi="微软雅黑" w:hint="eastAsia"/>
        </w:rPr>
        <w:t>0</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整数。AD</w:t>
      </w:r>
      <w:r>
        <w:rPr>
          <w:rFonts w:ascii="微软雅黑" w:eastAsia="微软雅黑" w:hAnsi="微软雅黑" w:hint="eastAsia"/>
        </w:rPr>
        <w:t>值</w:t>
      </w:r>
      <w:r>
        <w:rPr>
          <w:rFonts w:ascii="微软雅黑" w:eastAsia="微软雅黑" w:hAnsi="微软雅黑"/>
        </w:rPr>
        <w:t>越小，则表示此路由更值得信任。到达</w:t>
      </w:r>
      <w:r>
        <w:rPr>
          <w:rFonts w:ascii="微软雅黑" w:eastAsia="微软雅黑" w:hAnsi="微软雅黑" w:hint="eastAsia"/>
        </w:rPr>
        <w:t>同一目的地</w:t>
      </w:r>
      <w:r>
        <w:rPr>
          <w:rFonts w:ascii="微软雅黑" w:eastAsia="微软雅黑" w:hAnsi="微软雅黑"/>
        </w:rPr>
        <w:t>存在多</w:t>
      </w:r>
      <w:r>
        <w:rPr>
          <w:rFonts w:ascii="微软雅黑" w:eastAsia="微软雅黑" w:hAnsi="微软雅黑" w:hint="eastAsia"/>
        </w:rPr>
        <w:t>条</w:t>
      </w:r>
      <w:r>
        <w:rPr>
          <w:rFonts w:ascii="微软雅黑" w:eastAsia="微软雅黑" w:hAnsi="微软雅黑"/>
        </w:rPr>
        <w:t>路由时，</w:t>
      </w:r>
      <w:r>
        <w:rPr>
          <w:rFonts w:ascii="微软雅黑" w:eastAsia="微软雅黑" w:hAnsi="微软雅黑" w:hint="eastAsia"/>
        </w:rPr>
        <w:t>设备</w:t>
      </w:r>
      <w:r>
        <w:rPr>
          <w:rFonts w:ascii="微软雅黑" w:eastAsia="微软雅黑" w:hAnsi="微软雅黑"/>
        </w:rPr>
        <w:t>优先选择AD值较小的路由。AD</w:t>
      </w:r>
      <w:r>
        <w:rPr>
          <w:rFonts w:ascii="微软雅黑" w:eastAsia="微软雅黑" w:hAnsi="微软雅黑" w:hint="eastAsia"/>
        </w:rPr>
        <w:t>值</w:t>
      </w:r>
      <w:r>
        <w:rPr>
          <w:rFonts w:ascii="微软雅黑" w:eastAsia="微软雅黑" w:hAnsi="微软雅黑"/>
        </w:rPr>
        <w:t>较大者，称为浮动路由（</w:t>
      </w:r>
      <w:r>
        <w:rPr>
          <w:rFonts w:ascii="微软雅黑" w:eastAsia="微软雅黑" w:hAnsi="微软雅黑" w:hint="eastAsia"/>
        </w:rPr>
        <w:t>作为</w:t>
      </w:r>
      <w:r>
        <w:rPr>
          <w:rFonts w:ascii="微软雅黑" w:eastAsia="微软雅黑" w:hAnsi="微软雅黑"/>
        </w:rPr>
        <w:t>最优路由的备份）</w:t>
      </w:r>
      <w:r>
        <w:rPr>
          <w:rFonts w:ascii="微软雅黑" w:eastAsia="微软雅黑" w:hAnsi="微软雅黑" w:hint="eastAsia"/>
        </w:rPr>
        <w:t>。</w:t>
      </w:r>
      <w:r>
        <w:rPr>
          <w:rFonts w:ascii="微软雅黑" w:eastAsia="微软雅黑" w:hAnsi="微软雅黑"/>
        </w:rPr>
        <w:t>缺省情况下</w:t>
      </w:r>
      <w:r>
        <w:rPr>
          <w:rFonts w:ascii="微软雅黑" w:eastAsia="微软雅黑" w:hAnsi="微软雅黑" w:hint="eastAsia"/>
        </w:rPr>
        <w:t>，</w:t>
      </w:r>
      <w:r>
        <w:rPr>
          <w:rFonts w:ascii="微软雅黑" w:eastAsia="微软雅黑" w:hAnsi="微软雅黑"/>
        </w:rPr>
        <w:t>每种来源的路由对应一个AD值</w:t>
      </w:r>
      <w:r>
        <w:rPr>
          <w:rFonts w:ascii="微软雅黑" w:eastAsia="微软雅黑" w:hAnsi="微软雅黑" w:hint="eastAsia"/>
        </w:rPr>
        <w:t>。</w:t>
      </w:r>
      <w:r>
        <w:rPr>
          <w:rFonts w:ascii="微软雅黑" w:eastAsia="微软雅黑" w:hAnsi="微软雅黑"/>
        </w:rPr>
        <w:t>AD值为本地概念，修改AD值</w:t>
      </w:r>
      <w:r>
        <w:rPr>
          <w:rFonts w:ascii="微软雅黑" w:eastAsia="微软雅黑" w:hAnsi="微软雅黑" w:hint="eastAsia"/>
        </w:rPr>
        <w:t>只会</w:t>
      </w:r>
      <w:r>
        <w:rPr>
          <w:rFonts w:ascii="微软雅黑" w:eastAsia="微软雅黑" w:hAnsi="微软雅黑"/>
        </w:rPr>
        <w:t>影响当前设备上的路由选择。</w:t>
      </w:r>
      <w:r>
        <w:rPr>
          <w:rFonts w:ascii="微软雅黑" w:eastAsia="微软雅黑" w:hAnsi="微软雅黑" w:hint="eastAsia"/>
        </w:rPr>
        <w:t>直连</w:t>
      </w:r>
      <w:r>
        <w:rPr>
          <w:rFonts w:ascii="微软雅黑" w:eastAsia="微软雅黑" w:hAnsi="微软雅黑"/>
        </w:rPr>
        <w:t>路由</w:t>
      </w:r>
      <w:r>
        <w:rPr>
          <w:rFonts w:ascii="微软雅黑" w:eastAsia="微软雅黑" w:hAnsi="微软雅黑" w:hint="eastAsia"/>
        </w:rPr>
        <w:t>缺省</w:t>
      </w:r>
      <w:r>
        <w:rPr>
          <w:rFonts w:ascii="微软雅黑" w:eastAsia="微软雅黑" w:hAnsi="微软雅黑"/>
        </w:rPr>
        <w:t>AD值为</w:t>
      </w:r>
      <w:r>
        <w:rPr>
          <w:rFonts w:ascii="微软雅黑" w:eastAsia="微软雅黑" w:hAnsi="微软雅黑" w:hint="eastAsia"/>
        </w:rPr>
        <w:t>0，静态路由</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OSPF路由为</w:t>
      </w:r>
      <w:r>
        <w:rPr>
          <w:rFonts w:ascii="微软雅黑" w:eastAsia="微软雅黑" w:hAnsi="微软雅黑" w:hint="eastAsia"/>
        </w:rPr>
        <w:t>110，</w:t>
      </w:r>
      <w:r>
        <w:rPr>
          <w:rFonts w:ascii="微软雅黑" w:eastAsia="微软雅黑" w:hAnsi="微软雅黑"/>
        </w:rPr>
        <w:t>RIP路由为</w:t>
      </w:r>
      <w:r>
        <w:rPr>
          <w:rFonts w:ascii="微软雅黑" w:eastAsia="微软雅黑" w:hAnsi="微软雅黑" w:hint="eastAsia"/>
        </w:rPr>
        <w:t>120，</w:t>
      </w:r>
      <w:r>
        <w:rPr>
          <w:rFonts w:ascii="微软雅黑" w:eastAsia="微软雅黑" w:hAnsi="微软雅黑"/>
        </w:rPr>
        <w:t>不可达路由为</w:t>
      </w:r>
      <w:r>
        <w:rPr>
          <w:rFonts w:ascii="微软雅黑" w:eastAsia="微软雅黑" w:hAnsi="微软雅黑" w:hint="eastAsia"/>
        </w:rPr>
        <w:t>255。</w:t>
      </w:r>
    </w:p>
    <w:p w14:paraId="3C73ABB0" w14:textId="77777777" w:rsidR="0076630D" w:rsidRDefault="00D7272D">
      <w:pPr>
        <w:ind w:firstLine="420"/>
        <w:rPr>
          <w:rFonts w:ascii="微软雅黑" w:eastAsia="微软雅黑" w:hAnsi="微软雅黑"/>
          <w:b/>
        </w:rPr>
      </w:pPr>
      <w:r>
        <w:rPr>
          <w:rFonts w:ascii="微软雅黑" w:eastAsia="微软雅黑" w:hAnsi="微软雅黑" w:hint="eastAsia"/>
          <w:b/>
        </w:rPr>
        <w:t>增强</w:t>
      </w:r>
      <w:r>
        <w:rPr>
          <w:rFonts w:ascii="微软雅黑" w:eastAsia="微软雅黑" w:hAnsi="微软雅黑"/>
          <w:b/>
        </w:rPr>
        <w:t>安全性</w:t>
      </w:r>
      <w:r>
        <w:rPr>
          <w:rFonts w:ascii="微软雅黑" w:eastAsia="微软雅黑" w:hAnsi="微软雅黑" w:hint="eastAsia"/>
          <w:b/>
        </w:rPr>
        <w:t>、</w:t>
      </w:r>
      <w:r>
        <w:rPr>
          <w:rFonts w:ascii="微软雅黑" w:eastAsia="微软雅黑" w:hAnsi="微软雅黑"/>
          <w:b/>
        </w:rPr>
        <w:t>可靠性</w:t>
      </w:r>
      <w:r>
        <w:rPr>
          <w:rFonts w:ascii="微软雅黑" w:eastAsia="微软雅黑" w:hAnsi="微软雅黑" w:hint="eastAsia"/>
          <w:b/>
        </w:rPr>
        <w:t>：</w:t>
      </w:r>
    </w:p>
    <w:p w14:paraId="3C8E4632" w14:textId="77777777" w:rsidR="0076630D" w:rsidRDefault="00D7272D">
      <w:pPr>
        <w:ind w:firstLine="420"/>
        <w:rPr>
          <w:rFonts w:ascii="微软雅黑" w:eastAsia="微软雅黑" w:hAnsi="微软雅黑"/>
        </w:rPr>
      </w:pPr>
      <w:r>
        <w:rPr>
          <w:rFonts w:ascii="微软雅黑" w:eastAsia="微软雅黑" w:hAnsi="微软雅黑" w:hint="eastAsia"/>
        </w:rPr>
        <w:t>认证</w:t>
      </w:r>
      <w:r>
        <w:rPr>
          <w:rFonts w:ascii="微软雅黑" w:eastAsia="微软雅黑" w:hAnsi="微软雅黑"/>
        </w:rPr>
        <w:t>是为了</w:t>
      </w:r>
      <w:r>
        <w:rPr>
          <w:rFonts w:ascii="微软雅黑" w:eastAsia="微软雅黑" w:hAnsi="微软雅黑" w:hint="eastAsia"/>
        </w:rPr>
        <w:t>阻止</w:t>
      </w:r>
      <w:r>
        <w:rPr>
          <w:rFonts w:ascii="微软雅黑" w:eastAsia="微软雅黑" w:hAnsi="微软雅黑"/>
        </w:rPr>
        <w:t>非法接入网络的路由器和伪造OSPF报文的主机参与OSPF协议过程。在</w:t>
      </w:r>
      <w:r>
        <w:rPr>
          <w:rFonts w:ascii="微软雅黑" w:eastAsia="微软雅黑" w:hAnsi="微软雅黑" w:hint="eastAsia"/>
        </w:rPr>
        <w:t>OSPF</w:t>
      </w:r>
      <w:r>
        <w:rPr>
          <w:rFonts w:ascii="微软雅黑" w:eastAsia="微软雅黑" w:hAnsi="微软雅黑"/>
        </w:rPr>
        <w:t>接口（</w:t>
      </w:r>
      <w:r>
        <w:rPr>
          <w:rFonts w:ascii="微软雅黑" w:eastAsia="微软雅黑" w:hAnsi="微软雅黑" w:hint="eastAsia"/>
        </w:rPr>
        <w:t>或虚</w:t>
      </w:r>
      <w:r>
        <w:rPr>
          <w:rFonts w:ascii="微软雅黑" w:eastAsia="微软雅黑" w:hAnsi="微软雅黑"/>
        </w:rPr>
        <w:t>链路两端）</w:t>
      </w:r>
      <w:r>
        <w:rPr>
          <w:rFonts w:ascii="微软雅黑" w:eastAsia="微软雅黑" w:hAnsi="微软雅黑" w:hint="eastAsia"/>
        </w:rPr>
        <w:t>对</w:t>
      </w:r>
      <w:r>
        <w:rPr>
          <w:rFonts w:ascii="微软雅黑" w:eastAsia="微软雅黑" w:hAnsi="微软雅黑"/>
        </w:rPr>
        <w:t>收到的OSPF报文进行认证。如果</w:t>
      </w:r>
      <w:r>
        <w:rPr>
          <w:rFonts w:ascii="微软雅黑" w:eastAsia="微软雅黑" w:hAnsi="微软雅黑" w:hint="eastAsia"/>
        </w:rPr>
        <w:t>认证</w:t>
      </w:r>
      <w:r>
        <w:rPr>
          <w:rFonts w:ascii="微软雅黑" w:eastAsia="微软雅黑" w:hAnsi="微软雅黑"/>
        </w:rPr>
        <w:t>失败，则丢弃报文，</w:t>
      </w:r>
      <w:r>
        <w:rPr>
          <w:rFonts w:ascii="微软雅黑" w:eastAsia="微软雅黑" w:hAnsi="微软雅黑" w:hint="eastAsia"/>
        </w:rPr>
        <w:t>邻接</w:t>
      </w:r>
      <w:r>
        <w:rPr>
          <w:rFonts w:ascii="微软雅黑" w:eastAsia="微软雅黑" w:hAnsi="微软雅黑"/>
        </w:rPr>
        <w:t>关系将不能被建立。</w:t>
      </w:r>
      <w:r>
        <w:rPr>
          <w:rFonts w:ascii="微软雅黑" w:eastAsia="微软雅黑" w:hAnsi="微软雅黑" w:hint="eastAsia"/>
        </w:rPr>
        <w:t>启动</w:t>
      </w:r>
      <w:r>
        <w:rPr>
          <w:rFonts w:ascii="微软雅黑" w:eastAsia="微软雅黑" w:hAnsi="微软雅黑"/>
        </w:rPr>
        <w:t>认证功能后</w:t>
      </w:r>
      <w:r>
        <w:rPr>
          <w:rFonts w:ascii="微软雅黑" w:eastAsia="微软雅黑" w:hAnsi="微软雅黑" w:hint="eastAsia"/>
        </w:rPr>
        <w:t>，</w:t>
      </w:r>
      <w:r>
        <w:rPr>
          <w:rFonts w:ascii="微软雅黑" w:eastAsia="微软雅黑" w:hAnsi="微软雅黑"/>
        </w:rPr>
        <w:t>可以避免学到非认证、无效路由，避免通告有效路由到非认证设备。在</w:t>
      </w:r>
      <w:r>
        <w:rPr>
          <w:rFonts w:ascii="微软雅黑" w:eastAsia="微软雅黑" w:hAnsi="微软雅黑" w:hint="eastAsia"/>
        </w:rPr>
        <w:t>广播</w:t>
      </w:r>
      <w:r>
        <w:rPr>
          <w:rFonts w:ascii="微软雅黑" w:eastAsia="微软雅黑" w:hAnsi="微软雅黑"/>
        </w:rPr>
        <w:t>类型网络中，认证还可以避免非认证设备成为指定设备的</w:t>
      </w:r>
      <w:r>
        <w:rPr>
          <w:rFonts w:ascii="微软雅黑" w:eastAsia="微软雅黑" w:hAnsi="微软雅黑" w:hint="eastAsia"/>
        </w:rPr>
        <w:t>可能性</w:t>
      </w:r>
      <w:r>
        <w:rPr>
          <w:rFonts w:ascii="微软雅黑" w:eastAsia="微软雅黑" w:hAnsi="微软雅黑"/>
        </w:rPr>
        <w:t>，保证了路由系统的稳定性和抗入侵性。</w:t>
      </w:r>
    </w:p>
    <w:p w14:paraId="3927BC0A" w14:textId="77777777" w:rsidR="0076630D" w:rsidRDefault="00D7272D">
      <w:pPr>
        <w:ind w:firstLine="420"/>
        <w:rPr>
          <w:rFonts w:ascii="微软雅黑" w:eastAsia="微软雅黑" w:hAnsi="微软雅黑"/>
        </w:rPr>
      </w:pPr>
      <w:r>
        <w:rPr>
          <w:rFonts w:ascii="微软雅黑" w:eastAsia="微软雅黑" w:hAnsi="微软雅黑" w:hint="eastAsia"/>
        </w:rPr>
        <w:t>MTU</w:t>
      </w:r>
      <w:r>
        <w:rPr>
          <w:rFonts w:ascii="微软雅黑" w:eastAsia="微软雅黑" w:hAnsi="微软雅黑"/>
        </w:rPr>
        <w:t>校验：</w:t>
      </w:r>
      <w:r>
        <w:rPr>
          <w:rFonts w:ascii="微软雅黑" w:eastAsia="微软雅黑" w:hAnsi="微软雅黑" w:hint="eastAsia"/>
        </w:rPr>
        <w:t>OSPF</w:t>
      </w:r>
      <w:r>
        <w:rPr>
          <w:rFonts w:ascii="微软雅黑" w:eastAsia="微软雅黑" w:hAnsi="微软雅黑"/>
        </w:rPr>
        <w:t>在收到</w:t>
      </w:r>
      <w:r>
        <w:rPr>
          <w:rFonts w:ascii="微软雅黑" w:eastAsia="微软雅黑" w:hAnsi="微软雅黑" w:hint="eastAsia"/>
        </w:rPr>
        <w:t>DD</w:t>
      </w:r>
      <w:r>
        <w:rPr>
          <w:rFonts w:ascii="微软雅黑" w:eastAsia="微软雅黑" w:hAnsi="微软雅黑"/>
        </w:rPr>
        <w:t>时会校验邻居接口</w:t>
      </w:r>
      <w:r>
        <w:rPr>
          <w:rFonts w:ascii="微软雅黑" w:eastAsia="微软雅黑" w:hAnsi="微软雅黑" w:hint="eastAsia"/>
        </w:rPr>
        <w:t>的</w:t>
      </w:r>
      <w:r>
        <w:rPr>
          <w:rFonts w:ascii="微软雅黑" w:eastAsia="微软雅黑" w:hAnsi="微软雅黑"/>
        </w:rPr>
        <w:t>MTU和自己接口</w:t>
      </w:r>
      <w:r>
        <w:rPr>
          <w:rFonts w:ascii="微软雅黑" w:eastAsia="微软雅黑" w:hAnsi="微软雅黑" w:hint="eastAsia"/>
        </w:rPr>
        <w:t>的</w:t>
      </w:r>
      <w:r>
        <w:rPr>
          <w:rFonts w:ascii="微软雅黑" w:eastAsia="微软雅黑" w:hAnsi="微软雅黑"/>
        </w:rPr>
        <w:t>MTU是否相</w:t>
      </w:r>
      <w:r>
        <w:rPr>
          <w:rFonts w:ascii="微软雅黑" w:eastAsia="微软雅黑" w:hAnsi="微软雅黑"/>
        </w:rPr>
        <w:lastRenderedPageBreak/>
        <w:t>同。如果收到</w:t>
      </w:r>
      <w:r>
        <w:rPr>
          <w:rFonts w:ascii="微软雅黑" w:eastAsia="微软雅黑" w:hAnsi="微软雅黑" w:hint="eastAsia"/>
        </w:rPr>
        <w:t>的</w:t>
      </w:r>
      <w:r>
        <w:rPr>
          <w:rFonts w:ascii="微软雅黑" w:eastAsia="微软雅黑" w:hAnsi="微软雅黑"/>
        </w:rPr>
        <w:t>DD报文中指示接口的MTU大于接收接口的MTU，则邻接关系将不能被建立。关闭</w:t>
      </w:r>
      <w:r>
        <w:rPr>
          <w:rFonts w:ascii="微软雅黑" w:eastAsia="微软雅黑" w:hAnsi="微软雅黑" w:hint="eastAsia"/>
        </w:rPr>
        <w:t>MTU</w:t>
      </w:r>
      <w:r>
        <w:rPr>
          <w:rFonts w:ascii="微软雅黑" w:eastAsia="微软雅黑" w:hAnsi="微软雅黑"/>
        </w:rPr>
        <w:t>的校验，可以避免此问题。</w:t>
      </w:r>
    </w:p>
    <w:p w14:paraId="4465973C" w14:textId="77777777" w:rsidR="0076630D" w:rsidRDefault="00D7272D">
      <w:pPr>
        <w:ind w:firstLine="420"/>
        <w:rPr>
          <w:rFonts w:ascii="微软雅黑" w:eastAsia="微软雅黑" w:hAnsi="微软雅黑"/>
        </w:rPr>
      </w:pPr>
      <w:r>
        <w:rPr>
          <w:rFonts w:ascii="微软雅黑" w:eastAsia="微软雅黑" w:hAnsi="微软雅黑" w:hint="eastAsia"/>
        </w:rPr>
        <w:t>源地址</w:t>
      </w:r>
      <w:r>
        <w:rPr>
          <w:rFonts w:ascii="微软雅黑" w:eastAsia="微软雅黑" w:hAnsi="微软雅黑"/>
        </w:rPr>
        <w:t>校验：通常情况下，OSPF收到报文的源地址</w:t>
      </w:r>
      <w:r>
        <w:rPr>
          <w:rFonts w:ascii="微软雅黑" w:eastAsia="微软雅黑" w:hAnsi="微软雅黑" w:hint="eastAsia"/>
        </w:rPr>
        <w:t>和</w:t>
      </w:r>
      <w:r>
        <w:rPr>
          <w:rFonts w:ascii="微软雅黑" w:eastAsia="微软雅黑" w:hAnsi="微软雅黑"/>
        </w:rPr>
        <w:t>接口</w:t>
      </w:r>
      <w:r>
        <w:rPr>
          <w:rFonts w:ascii="微软雅黑" w:eastAsia="微软雅黑" w:hAnsi="微软雅黑" w:hint="eastAsia"/>
        </w:rPr>
        <w:t>会在</w:t>
      </w:r>
      <w:r>
        <w:rPr>
          <w:rFonts w:ascii="微软雅黑" w:eastAsia="微软雅黑" w:hAnsi="微软雅黑"/>
        </w:rPr>
        <w:t>同一个网段</w:t>
      </w:r>
      <w:r>
        <w:rPr>
          <w:rFonts w:ascii="微软雅黑" w:eastAsia="微软雅黑" w:hAnsi="微软雅黑" w:hint="eastAsia"/>
        </w:rPr>
        <w:t>。</w:t>
      </w:r>
      <w:r>
        <w:rPr>
          <w:rFonts w:ascii="微软雅黑" w:eastAsia="微软雅黑" w:hAnsi="微软雅黑"/>
        </w:rPr>
        <w:t>不过</w:t>
      </w:r>
      <w:r>
        <w:rPr>
          <w:rFonts w:ascii="微软雅黑" w:eastAsia="微软雅黑" w:hAnsi="微软雅黑" w:hint="eastAsia"/>
        </w:rPr>
        <w:t>在</w:t>
      </w:r>
      <w:r>
        <w:rPr>
          <w:rFonts w:ascii="微软雅黑" w:eastAsia="微软雅黑" w:hAnsi="微软雅黑"/>
        </w:rPr>
        <w:t>点到点链路是哪个，链路两端的地址是独立设置的，</w:t>
      </w:r>
      <w:r>
        <w:rPr>
          <w:rFonts w:ascii="微软雅黑" w:eastAsia="微软雅黑" w:hAnsi="微软雅黑" w:hint="eastAsia"/>
        </w:rPr>
        <w:t>可以</w:t>
      </w:r>
      <w:r>
        <w:rPr>
          <w:rFonts w:ascii="微软雅黑" w:eastAsia="微软雅黑" w:hAnsi="微软雅黑"/>
        </w:rPr>
        <w:t>不要求在同一个网段，在</w:t>
      </w:r>
      <w:r>
        <w:rPr>
          <w:rFonts w:ascii="微软雅黑" w:eastAsia="微软雅黑" w:hAnsi="微软雅黑" w:hint="eastAsia"/>
        </w:rPr>
        <w:t>此</w:t>
      </w:r>
      <w:r>
        <w:rPr>
          <w:rFonts w:ascii="微软雅黑" w:eastAsia="微软雅黑" w:hAnsi="微软雅黑"/>
        </w:rPr>
        <w:t>场景下，由于点到点链路协商过程中会告知对端的地址信息，因此OSPF</w:t>
      </w:r>
      <w:r>
        <w:rPr>
          <w:rFonts w:ascii="微软雅黑" w:eastAsia="微软雅黑" w:hAnsi="微软雅黑" w:hint="eastAsia"/>
        </w:rPr>
        <w:t>会</w:t>
      </w:r>
      <w:r>
        <w:rPr>
          <w:rFonts w:ascii="微软雅黑" w:eastAsia="微软雅黑" w:hAnsi="微软雅黑"/>
        </w:rPr>
        <w:t>检查报文的源地址是否就是协商时对端通告的地址，若不是则认为</w:t>
      </w:r>
      <w:r>
        <w:rPr>
          <w:rFonts w:ascii="微软雅黑" w:eastAsia="微软雅黑" w:hAnsi="微软雅黑" w:hint="eastAsia"/>
        </w:rPr>
        <w:t>报文</w:t>
      </w:r>
      <w:r>
        <w:rPr>
          <w:rFonts w:ascii="微软雅黑" w:eastAsia="微软雅黑" w:hAnsi="微软雅黑"/>
        </w:rPr>
        <w:t>非法并丢弃该报文。特别地，对于unnumbered接口，OSPF始终不进行地址校验。</w:t>
      </w:r>
      <w:r>
        <w:rPr>
          <w:rFonts w:ascii="微软雅黑" w:eastAsia="微软雅黑" w:hAnsi="微软雅黑" w:hint="eastAsia"/>
        </w:rPr>
        <w:t>但在</w:t>
      </w:r>
      <w:r>
        <w:rPr>
          <w:rFonts w:ascii="微软雅黑" w:eastAsia="微软雅黑" w:hAnsi="微软雅黑"/>
        </w:rPr>
        <w:t>某些应用场景中，可能会出现源地址</w:t>
      </w:r>
      <w:r>
        <w:rPr>
          <w:rFonts w:ascii="微软雅黑" w:eastAsia="微软雅黑" w:hAnsi="微软雅黑" w:hint="eastAsia"/>
        </w:rPr>
        <w:t>不如</w:t>
      </w:r>
      <w:r>
        <w:rPr>
          <w:rFonts w:ascii="微软雅黑" w:eastAsia="微软雅黑" w:hAnsi="微软雅黑"/>
        </w:rPr>
        <w:t>上面所述，导致OSPF校验失败，比如点到点链路上，协商的对端地址无法获取。在这种</w:t>
      </w:r>
      <w:r>
        <w:rPr>
          <w:rFonts w:ascii="微软雅黑" w:eastAsia="微软雅黑" w:hAnsi="微软雅黑" w:hint="eastAsia"/>
        </w:rPr>
        <w:t>场景</w:t>
      </w:r>
      <w:r>
        <w:rPr>
          <w:rFonts w:ascii="微软雅黑" w:eastAsia="微软雅黑" w:hAnsi="微软雅黑"/>
        </w:rPr>
        <w:t>中，需要关闭源地址校验功能，以保证OSPF邻居正常建立。</w:t>
      </w:r>
    </w:p>
    <w:p w14:paraId="0867BD34" w14:textId="77777777" w:rsidR="0076630D" w:rsidRDefault="00D7272D">
      <w:pPr>
        <w:ind w:firstLine="420"/>
        <w:rPr>
          <w:rFonts w:ascii="微软雅黑" w:eastAsia="微软雅黑" w:hAnsi="微软雅黑"/>
        </w:rPr>
      </w:pPr>
      <w:r>
        <w:rPr>
          <w:rFonts w:ascii="微软雅黑" w:eastAsia="微软雅黑" w:hAnsi="微软雅黑" w:hint="eastAsia"/>
        </w:rPr>
        <w:t>双向</w:t>
      </w:r>
      <w:r>
        <w:rPr>
          <w:rFonts w:ascii="微软雅黑" w:eastAsia="微软雅黑" w:hAnsi="微软雅黑"/>
        </w:rPr>
        <w:t>维持：</w:t>
      </w:r>
      <w:r>
        <w:rPr>
          <w:rFonts w:ascii="微软雅黑" w:eastAsia="微软雅黑" w:hAnsi="微软雅黑" w:hint="eastAsia"/>
        </w:rPr>
        <w:t>OSPF</w:t>
      </w:r>
      <w:r>
        <w:rPr>
          <w:rFonts w:ascii="微软雅黑" w:eastAsia="微软雅黑" w:hAnsi="微软雅黑"/>
        </w:rPr>
        <w:t>设备之间通过周期性发送Hello报文来维持邻接关系。在</w:t>
      </w:r>
      <w:r>
        <w:rPr>
          <w:rFonts w:ascii="微软雅黑" w:eastAsia="微软雅黑" w:hAnsi="微软雅黑" w:hint="eastAsia"/>
        </w:rPr>
        <w:t>较大</w:t>
      </w:r>
      <w:r>
        <w:rPr>
          <w:rFonts w:ascii="微软雅黑" w:eastAsia="微软雅黑" w:hAnsi="微软雅黑"/>
        </w:rPr>
        <w:t>的网络中，可能会出现大量的报文收发，占用较高的CPU和内存资源，造成部分报文的延迟或丢弃。如果</w:t>
      </w:r>
      <w:r>
        <w:rPr>
          <w:rFonts w:ascii="微软雅黑" w:eastAsia="微软雅黑" w:hAnsi="微软雅黑" w:hint="eastAsia"/>
        </w:rPr>
        <w:t>Hello报文</w:t>
      </w:r>
      <w:r>
        <w:rPr>
          <w:rFonts w:ascii="微软雅黑" w:eastAsia="微软雅黑" w:hAnsi="微软雅黑"/>
        </w:rPr>
        <w:t>的处理超出了死亡间隔，将导致邻接关系断开。如果</w:t>
      </w:r>
      <w:r>
        <w:rPr>
          <w:rFonts w:ascii="微软雅黑" w:eastAsia="微软雅黑" w:hAnsi="微软雅黑" w:hint="eastAsia"/>
        </w:rPr>
        <w:t>启用</w:t>
      </w:r>
      <w:r>
        <w:rPr>
          <w:rFonts w:ascii="微软雅黑" w:eastAsia="微软雅黑" w:hAnsi="微软雅黑"/>
        </w:rPr>
        <w:t>双向维持功能，则除了Hello报文外，DD、LSU、LSR、LSAck报文也能用来维持邻居之间的双向通信，</w:t>
      </w:r>
      <w:r>
        <w:rPr>
          <w:rFonts w:ascii="微软雅黑" w:eastAsia="微软雅黑" w:hAnsi="微软雅黑" w:hint="eastAsia"/>
        </w:rPr>
        <w:t>从而</w:t>
      </w:r>
      <w:r>
        <w:rPr>
          <w:rFonts w:ascii="微软雅黑" w:eastAsia="微软雅黑" w:hAnsi="微软雅黑"/>
        </w:rPr>
        <w:t>使邻接关系更加稳定。</w:t>
      </w:r>
    </w:p>
    <w:p w14:paraId="0ED236A8" w14:textId="77777777" w:rsidR="0076630D" w:rsidRDefault="00D7272D">
      <w:pPr>
        <w:ind w:firstLine="420"/>
        <w:rPr>
          <w:rFonts w:ascii="微软雅黑" w:eastAsia="微软雅黑" w:hAnsi="微软雅黑"/>
        </w:rPr>
      </w:pPr>
      <w:r>
        <w:rPr>
          <w:rFonts w:ascii="微软雅黑" w:eastAsia="微软雅黑" w:hAnsi="微软雅黑" w:hint="eastAsia"/>
        </w:rPr>
        <w:t>并发邻居</w:t>
      </w:r>
      <w:r>
        <w:rPr>
          <w:rFonts w:ascii="微软雅黑" w:eastAsia="微软雅黑" w:hAnsi="微软雅黑"/>
        </w:rPr>
        <w:t>交互限制：当</w:t>
      </w:r>
      <w:r>
        <w:rPr>
          <w:rFonts w:ascii="微软雅黑" w:eastAsia="微软雅黑" w:hAnsi="微软雅黑" w:hint="eastAsia"/>
        </w:rPr>
        <w:t>设备</w:t>
      </w:r>
      <w:r>
        <w:rPr>
          <w:rFonts w:ascii="微软雅黑" w:eastAsia="微软雅黑" w:hAnsi="微软雅黑"/>
        </w:rPr>
        <w:t>同时与多个邻居交换数据时，其性能会收到影响。限制</w:t>
      </w:r>
      <w:r>
        <w:rPr>
          <w:rFonts w:ascii="微软雅黑" w:eastAsia="微软雅黑" w:hAnsi="微软雅黑" w:hint="eastAsia"/>
        </w:rPr>
        <w:t>OSPF</w:t>
      </w:r>
      <w:r>
        <w:rPr>
          <w:rFonts w:ascii="微软雅黑" w:eastAsia="微软雅黑" w:hAnsi="微软雅黑"/>
        </w:rPr>
        <w:t>进程可并发交互（</w:t>
      </w:r>
      <w:r>
        <w:rPr>
          <w:rFonts w:ascii="微软雅黑" w:eastAsia="微软雅黑" w:hAnsi="微软雅黑" w:hint="eastAsia"/>
        </w:rPr>
        <w:t>发起</w:t>
      </w:r>
      <w:r>
        <w:rPr>
          <w:rFonts w:ascii="微软雅黑" w:eastAsia="微软雅黑" w:hAnsi="微软雅黑"/>
        </w:rPr>
        <w:t>或接受）</w:t>
      </w:r>
      <w:r>
        <w:rPr>
          <w:rFonts w:ascii="微软雅黑" w:eastAsia="微软雅黑" w:hAnsi="微软雅黑" w:hint="eastAsia"/>
        </w:rPr>
        <w:t>的</w:t>
      </w:r>
      <w:r>
        <w:rPr>
          <w:rFonts w:ascii="微软雅黑" w:eastAsia="微软雅黑" w:hAnsi="微软雅黑"/>
        </w:rPr>
        <w:t>邻居最大数目，使设备可以分批与邻居进行交互，有助于保障数据转发或其它关键业务。</w:t>
      </w:r>
    </w:p>
    <w:p w14:paraId="31877870" w14:textId="77777777" w:rsidR="0076630D" w:rsidRDefault="00D7272D">
      <w:pPr>
        <w:ind w:firstLine="420"/>
        <w:rPr>
          <w:rFonts w:ascii="微软雅黑" w:eastAsia="微软雅黑" w:hAnsi="微软雅黑"/>
        </w:rPr>
      </w:pPr>
      <w:r>
        <w:rPr>
          <w:rFonts w:ascii="微软雅黑" w:eastAsia="微软雅黑" w:hAnsi="微软雅黑" w:hint="eastAsia"/>
        </w:rPr>
        <w:t>邻居</w:t>
      </w:r>
      <w:r>
        <w:rPr>
          <w:rFonts w:ascii="微软雅黑" w:eastAsia="微软雅黑" w:hAnsi="微软雅黑"/>
        </w:rPr>
        <w:t>震荡抑制：一种震荡抑制方式</w:t>
      </w:r>
      <w:r>
        <w:rPr>
          <w:rFonts w:ascii="微软雅黑" w:eastAsia="微软雅黑" w:hAnsi="微软雅黑" w:hint="eastAsia"/>
        </w:rPr>
        <w:t>，</w:t>
      </w:r>
      <w:r>
        <w:rPr>
          <w:rFonts w:ascii="微软雅黑" w:eastAsia="微软雅黑" w:hAnsi="微软雅黑"/>
        </w:rPr>
        <w:t>通过延迟邻居建立或调整链路开销为最大值的方法达到抑制震荡的目的</w:t>
      </w:r>
      <w:r>
        <w:rPr>
          <w:rFonts w:ascii="微软雅黑" w:eastAsia="微软雅黑" w:hAnsi="微软雅黑" w:hint="eastAsia"/>
        </w:rPr>
        <w:t>。在</w:t>
      </w:r>
      <w:r>
        <w:rPr>
          <w:rFonts w:ascii="微软雅黑" w:eastAsia="微软雅黑" w:hAnsi="微软雅黑"/>
        </w:rPr>
        <w:t>邻居频繁震荡时，启动震荡抑制，实现邻居延迟建立或实现业务流量延迟经过频繁</w:t>
      </w:r>
      <w:r>
        <w:rPr>
          <w:rFonts w:ascii="微软雅黑" w:eastAsia="微软雅黑" w:hAnsi="微软雅黑" w:hint="eastAsia"/>
        </w:rPr>
        <w:t>震荡</w:t>
      </w:r>
      <w:r>
        <w:rPr>
          <w:rFonts w:ascii="微软雅黑" w:eastAsia="微软雅黑" w:hAnsi="微软雅黑"/>
        </w:rPr>
        <w:t>的链路，达到</w:t>
      </w:r>
      <w:r>
        <w:rPr>
          <w:rFonts w:ascii="微软雅黑" w:eastAsia="微软雅黑" w:hAnsi="微软雅黑" w:hint="eastAsia"/>
        </w:rPr>
        <w:t>抑制</w:t>
      </w:r>
      <w:r>
        <w:rPr>
          <w:rFonts w:ascii="微软雅黑" w:eastAsia="微软雅黑" w:hAnsi="微软雅黑"/>
        </w:rPr>
        <w:t>震荡的目的。</w:t>
      </w:r>
    </w:p>
    <w:p w14:paraId="35243D60" w14:textId="77777777" w:rsidR="0076630D" w:rsidRDefault="00D7272D">
      <w:pPr>
        <w:ind w:firstLine="420"/>
        <w:rPr>
          <w:rFonts w:ascii="微软雅黑" w:eastAsia="微软雅黑" w:hAnsi="微软雅黑"/>
        </w:rPr>
      </w:pPr>
      <w:r>
        <w:rPr>
          <w:rFonts w:ascii="微软雅黑" w:eastAsia="微软雅黑" w:hAnsi="微软雅黑" w:hint="eastAsia"/>
        </w:rPr>
        <w:t>Overflow</w:t>
      </w:r>
      <w:r>
        <w:rPr>
          <w:rFonts w:ascii="微软雅黑" w:eastAsia="微软雅黑" w:hAnsi="微软雅黑" w:hint="eastAsia"/>
          <w:color w:val="E36C0A" w:themeColor="accent6" w:themeShade="BF"/>
        </w:rPr>
        <w:t>【FP1</w:t>
      </w:r>
      <w:r>
        <w:rPr>
          <w:rFonts w:ascii="微软雅黑" w:eastAsia="微软雅黑" w:hAnsi="微软雅黑"/>
          <w:color w:val="E36C0A" w:themeColor="accent6" w:themeShade="BF"/>
        </w:rPr>
        <w:t>D阶段暂不支持</w:t>
      </w:r>
      <w:r>
        <w:rPr>
          <w:rFonts w:ascii="微软雅黑" w:eastAsia="微软雅黑" w:hAnsi="微软雅黑" w:hint="eastAsia"/>
          <w:color w:val="E36C0A" w:themeColor="accent6" w:themeShade="BF"/>
        </w:rPr>
        <w:t>】</w:t>
      </w:r>
      <w:r>
        <w:rPr>
          <w:rFonts w:ascii="微软雅黑" w:eastAsia="微软雅黑" w:hAnsi="微软雅黑" w:hint="eastAsia"/>
        </w:rPr>
        <w:t>：</w:t>
      </w:r>
      <w:r>
        <w:rPr>
          <w:rFonts w:ascii="微软雅黑" w:eastAsia="微软雅黑" w:hAnsi="微软雅黑"/>
        </w:rPr>
        <w:t>OSPF要求同</w:t>
      </w:r>
      <w:r>
        <w:rPr>
          <w:rFonts w:ascii="微软雅黑" w:eastAsia="微软雅黑" w:hAnsi="微软雅黑" w:hint="eastAsia"/>
        </w:rPr>
        <w:t>一个</w:t>
      </w:r>
      <w:r>
        <w:rPr>
          <w:rFonts w:ascii="微软雅黑" w:eastAsia="微软雅黑" w:hAnsi="微软雅黑"/>
        </w:rPr>
        <w:t>区域中的路由器保存相同的LSDB。随着网络上路由数量不断增加，一些设备由于系统资源</w:t>
      </w:r>
      <w:r>
        <w:rPr>
          <w:rFonts w:ascii="微软雅黑" w:eastAsia="微软雅黑" w:hAnsi="微软雅黑" w:hint="eastAsia"/>
        </w:rPr>
        <w:t>有限</w:t>
      </w:r>
      <w:r>
        <w:rPr>
          <w:rFonts w:ascii="微软雅黑" w:eastAsia="微软雅黑" w:hAnsi="微软雅黑"/>
        </w:rPr>
        <w:t>，不能承载如此多的路由信息，</w:t>
      </w:r>
      <w:r>
        <w:rPr>
          <w:rFonts w:ascii="微软雅黑" w:eastAsia="微软雅黑" w:hAnsi="微软雅黑"/>
        </w:rPr>
        <w:lastRenderedPageBreak/>
        <w:t>有可能导致</w:t>
      </w:r>
      <w:r>
        <w:rPr>
          <w:rFonts w:ascii="微软雅黑" w:eastAsia="微软雅黑" w:hAnsi="微软雅黑" w:hint="eastAsia"/>
        </w:rPr>
        <w:t>设备</w:t>
      </w:r>
      <w:r>
        <w:rPr>
          <w:rFonts w:ascii="微软雅黑" w:eastAsia="微软雅黑" w:hAnsi="微软雅黑"/>
        </w:rPr>
        <w:t>系统资源耗尽而失效的故障</w:t>
      </w:r>
      <w:r>
        <w:rPr>
          <w:rFonts w:ascii="微软雅黑" w:eastAsia="微软雅黑" w:hAnsi="微软雅黑" w:hint="eastAsia"/>
        </w:rPr>
        <w:t>，</w:t>
      </w:r>
      <w:r>
        <w:rPr>
          <w:rFonts w:ascii="微软雅黑" w:eastAsia="微软雅黑" w:hAnsi="微软雅黑"/>
        </w:rPr>
        <w:t>这种</w:t>
      </w:r>
      <w:r>
        <w:rPr>
          <w:rFonts w:ascii="微软雅黑" w:eastAsia="微软雅黑" w:hAnsi="微软雅黑" w:hint="eastAsia"/>
        </w:rPr>
        <w:t>状态</w:t>
      </w:r>
      <w:r>
        <w:rPr>
          <w:rFonts w:ascii="微软雅黑" w:eastAsia="微软雅黑" w:hAnsi="微软雅黑"/>
        </w:rPr>
        <w:t>称为数据库超限。Overflow</w:t>
      </w:r>
      <w:r>
        <w:rPr>
          <w:rFonts w:ascii="微软雅黑" w:eastAsia="微软雅黑" w:hAnsi="微软雅黑" w:hint="eastAsia"/>
        </w:rPr>
        <w:t>是</w:t>
      </w:r>
      <w:r>
        <w:rPr>
          <w:rFonts w:ascii="微软雅黑" w:eastAsia="微软雅黑" w:hAnsi="微软雅黑"/>
        </w:rPr>
        <w:t>通过限制LSDB中外部</w:t>
      </w:r>
      <w:r>
        <w:rPr>
          <w:rFonts w:ascii="微软雅黑" w:eastAsia="微软雅黑" w:hAnsi="微软雅黑" w:hint="eastAsia"/>
        </w:rPr>
        <w:t>路由</w:t>
      </w:r>
      <w:r>
        <w:rPr>
          <w:rFonts w:ascii="微软雅黑" w:eastAsia="微软雅黑" w:hAnsi="微软雅黑"/>
        </w:rPr>
        <w:t>的数量，达到控制LSDB规模的目的。</w:t>
      </w:r>
      <w:r>
        <w:rPr>
          <w:rFonts w:ascii="微软雅黑" w:eastAsia="微软雅黑" w:hAnsi="微软雅黑" w:hint="eastAsia"/>
        </w:rPr>
        <w:t>当</w:t>
      </w:r>
      <w:r>
        <w:rPr>
          <w:rFonts w:ascii="微软雅黑" w:eastAsia="微软雅黑" w:hAnsi="微软雅黑"/>
        </w:rPr>
        <w:t>设备上的外部路由数量达到上限时，进入Overflow状态：删除LSDB中自己产生的外部路由、不产生新的外部路由、丢弃新收到的外部路由。Overflow</w:t>
      </w:r>
      <w:r>
        <w:rPr>
          <w:rFonts w:ascii="微软雅黑" w:eastAsia="微软雅黑" w:hAnsi="微软雅黑" w:hint="eastAsia"/>
        </w:rPr>
        <w:t>状态</w:t>
      </w:r>
      <w:r>
        <w:rPr>
          <w:rFonts w:ascii="微软雅黑" w:eastAsia="微软雅黑" w:hAnsi="微软雅黑"/>
        </w:rPr>
        <w:t>超时后，如果外部路由数量低于上限，则恢复正常状态。</w:t>
      </w:r>
    </w:p>
    <w:p w14:paraId="4A5359CD" w14:textId="77777777" w:rsidR="0076630D" w:rsidRDefault="00D7272D">
      <w:pPr>
        <w:ind w:firstLine="420"/>
        <w:rPr>
          <w:rFonts w:ascii="微软雅黑" w:eastAsia="微软雅黑" w:hAnsi="微软雅黑"/>
        </w:rPr>
      </w:pPr>
      <w:r>
        <w:rPr>
          <w:rFonts w:ascii="微软雅黑" w:eastAsia="微软雅黑" w:hAnsi="微软雅黑" w:hint="eastAsia"/>
        </w:rPr>
        <w:t>GR</w:t>
      </w:r>
      <w:r>
        <w:rPr>
          <w:rFonts w:ascii="微软雅黑" w:eastAsia="微软雅黑" w:hAnsi="微软雅黑" w:hint="eastAsia"/>
          <w:color w:val="E36C0A" w:themeColor="accent6" w:themeShade="BF"/>
        </w:rPr>
        <w:t>【FP1</w:t>
      </w:r>
      <w:r>
        <w:rPr>
          <w:rFonts w:ascii="微软雅黑" w:eastAsia="微软雅黑" w:hAnsi="微软雅黑"/>
          <w:color w:val="E36C0A" w:themeColor="accent6" w:themeShade="BF"/>
        </w:rPr>
        <w:t>D阶段暂不支持</w:t>
      </w:r>
      <w:r>
        <w:rPr>
          <w:rFonts w:ascii="微软雅黑" w:eastAsia="微软雅黑" w:hAnsi="微软雅黑" w:hint="eastAsia"/>
          <w:color w:val="E36C0A" w:themeColor="accent6" w:themeShade="BF"/>
        </w:rPr>
        <w:t>】</w:t>
      </w:r>
      <w:r>
        <w:rPr>
          <w:rFonts w:ascii="微软雅黑" w:eastAsia="微软雅黑" w:hAnsi="微软雅黑" w:hint="eastAsia"/>
        </w:rPr>
        <w:t>：</w:t>
      </w:r>
      <w:r>
        <w:rPr>
          <w:rFonts w:ascii="微软雅黑" w:eastAsia="微软雅黑" w:hAnsi="微软雅黑"/>
        </w:rPr>
        <w:t>设备普遍采用了控制和转发</w:t>
      </w:r>
      <w:r>
        <w:rPr>
          <w:rFonts w:ascii="微软雅黑" w:eastAsia="微软雅黑" w:hAnsi="微软雅黑" w:hint="eastAsia"/>
        </w:rPr>
        <w:t>分离</w:t>
      </w:r>
      <w:r>
        <w:rPr>
          <w:rFonts w:ascii="微软雅黑" w:eastAsia="微软雅黑" w:hAnsi="微软雅黑"/>
        </w:rPr>
        <w:t>的技术</w:t>
      </w:r>
      <w:r>
        <w:rPr>
          <w:rFonts w:ascii="微软雅黑" w:eastAsia="微软雅黑" w:hAnsi="微软雅黑" w:hint="eastAsia"/>
        </w:rPr>
        <w:t>。在</w:t>
      </w:r>
      <w:r>
        <w:rPr>
          <w:rFonts w:ascii="微软雅黑" w:eastAsia="微软雅黑" w:hAnsi="微软雅黑"/>
        </w:rPr>
        <w:t>网络拓扑保持稳定的情况下，启用GR</w:t>
      </w:r>
      <w:r>
        <w:rPr>
          <w:rFonts w:ascii="微软雅黑" w:eastAsia="微软雅黑" w:hAnsi="微软雅黑" w:hint="eastAsia"/>
        </w:rPr>
        <w:t>（平滑</w:t>
      </w:r>
      <w:r>
        <w:rPr>
          <w:rFonts w:ascii="微软雅黑" w:eastAsia="微软雅黑" w:hAnsi="微软雅黑"/>
        </w:rPr>
        <w:t>重启</w:t>
      </w:r>
      <w:r>
        <w:rPr>
          <w:rFonts w:ascii="微软雅黑" w:eastAsia="微软雅黑" w:hAnsi="微软雅黑" w:hint="eastAsia"/>
        </w:rPr>
        <w:t>）功能</w:t>
      </w:r>
      <w:r>
        <w:rPr>
          <w:rFonts w:ascii="微软雅黑" w:eastAsia="微软雅黑" w:hAnsi="微软雅黑"/>
        </w:rPr>
        <w:t>的设备在控制层面的重启过程中转发层面能够继续指导数据的转发</w:t>
      </w:r>
      <w:r>
        <w:rPr>
          <w:rFonts w:ascii="微软雅黑" w:eastAsia="微软雅黑" w:hAnsi="微软雅黑" w:hint="eastAsia"/>
        </w:rPr>
        <w:t>，</w:t>
      </w:r>
      <w:r>
        <w:rPr>
          <w:rFonts w:ascii="微软雅黑" w:eastAsia="微软雅黑" w:hAnsi="微软雅黑"/>
        </w:rPr>
        <w:t>同时控制层面邻居关系的重建以及路由计算等动作不会影响</w:t>
      </w:r>
      <w:r>
        <w:rPr>
          <w:rFonts w:ascii="微软雅黑" w:eastAsia="微软雅黑" w:hAnsi="微软雅黑" w:hint="eastAsia"/>
        </w:rPr>
        <w:t>转发层面</w:t>
      </w:r>
      <w:r>
        <w:rPr>
          <w:rFonts w:ascii="微软雅黑" w:eastAsia="微软雅黑" w:hAnsi="微软雅黑"/>
        </w:rPr>
        <w:t>的功能，从而避免了路由震荡引发的业务中断，提高了整网的可靠性。</w:t>
      </w:r>
      <w:r>
        <w:rPr>
          <w:rFonts w:ascii="微软雅黑" w:eastAsia="微软雅黑" w:hAnsi="微软雅黑" w:hint="eastAsia"/>
        </w:rPr>
        <w:t>目前</w:t>
      </w:r>
      <w:r>
        <w:rPr>
          <w:rFonts w:ascii="微软雅黑" w:eastAsia="微软雅黑" w:hAnsi="微软雅黑"/>
        </w:rPr>
        <w:t>，GR功能只在主备切换和系统升级过程中使用。</w:t>
      </w:r>
    </w:p>
    <w:p w14:paraId="7AA8E3B6" w14:textId="77777777" w:rsidR="0076630D" w:rsidRDefault="00D7272D">
      <w:pPr>
        <w:ind w:firstLine="420"/>
        <w:rPr>
          <w:rFonts w:ascii="微软雅黑" w:eastAsia="微软雅黑" w:hAnsi="微软雅黑"/>
        </w:rPr>
      </w:pPr>
      <w:r>
        <w:rPr>
          <w:rFonts w:ascii="微软雅黑" w:eastAsia="微软雅黑" w:hAnsi="微软雅黑"/>
        </w:rPr>
        <w:t>Fast Hello：当发生</w:t>
      </w:r>
      <w:r>
        <w:rPr>
          <w:rFonts w:ascii="微软雅黑" w:eastAsia="微软雅黑" w:hAnsi="微软雅黑" w:hint="eastAsia"/>
        </w:rPr>
        <w:t>链路故障</w:t>
      </w:r>
      <w:r>
        <w:rPr>
          <w:rFonts w:ascii="微软雅黑" w:eastAsia="微软雅黑" w:hAnsi="微软雅黑"/>
        </w:rPr>
        <w:t>后，OSPF需要一段时间（</w:t>
      </w:r>
      <w:r>
        <w:rPr>
          <w:rFonts w:ascii="微软雅黑" w:eastAsia="微软雅黑" w:hAnsi="微软雅黑" w:hint="eastAsia"/>
        </w:rPr>
        <w:t>约40秒</w:t>
      </w:r>
      <w:r>
        <w:rPr>
          <w:rFonts w:ascii="微软雅黑" w:eastAsia="微软雅黑" w:hAnsi="微软雅黑"/>
        </w:rPr>
        <w:t>）</w:t>
      </w:r>
      <w:r>
        <w:rPr>
          <w:rFonts w:ascii="微软雅黑" w:eastAsia="微软雅黑" w:hAnsi="微软雅黑" w:hint="eastAsia"/>
        </w:rPr>
        <w:t>才能</w:t>
      </w:r>
      <w:r>
        <w:rPr>
          <w:rFonts w:ascii="微软雅黑" w:eastAsia="微软雅黑" w:hAnsi="微软雅黑"/>
        </w:rPr>
        <w:t>感知</w:t>
      </w:r>
      <w:r>
        <w:rPr>
          <w:rFonts w:ascii="微软雅黑" w:eastAsia="微软雅黑" w:hAnsi="微软雅黑" w:hint="eastAsia"/>
        </w:rPr>
        <w:t>邻居</w:t>
      </w:r>
      <w:r>
        <w:rPr>
          <w:rFonts w:ascii="微软雅黑" w:eastAsia="微软雅黑" w:hAnsi="微软雅黑"/>
        </w:rPr>
        <w:t>私网。而后</w:t>
      </w:r>
      <w:r>
        <w:rPr>
          <w:rFonts w:ascii="微软雅黑" w:eastAsia="微软雅黑" w:hAnsi="微软雅黑" w:hint="eastAsia"/>
        </w:rPr>
        <w:t>再将</w:t>
      </w:r>
      <w:r>
        <w:rPr>
          <w:rFonts w:ascii="微软雅黑" w:eastAsia="微软雅黑" w:hAnsi="微软雅黑"/>
        </w:rPr>
        <w:t>此信息传播出去，并重新计算SPF。这期间</w:t>
      </w:r>
      <w:r>
        <w:rPr>
          <w:rFonts w:ascii="微软雅黑" w:eastAsia="微软雅黑" w:hAnsi="微软雅黑" w:hint="eastAsia"/>
        </w:rPr>
        <w:t>会</w:t>
      </w:r>
      <w:r>
        <w:rPr>
          <w:rFonts w:ascii="微软雅黑" w:eastAsia="微软雅黑" w:hAnsi="微软雅黑"/>
        </w:rPr>
        <w:t>发生流量中断</w:t>
      </w:r>
      <w:r>
        <w:rPr>
          <w:rFonts w:ascii="微软雅黑" w:eastAsia="微软雅黑" w:hAnsi="微软雅黑" w:hint="eastAsia"/>
        </w:rPr>
        <w:t>。启动</w:t>
      </w:r>
      <w:r>
        <w:rPr>
          <w:rFonts w:ascii="微软雅黑" w:eastAsia="微软雅黑" w:hAnsi="微软雅黑"/>
        </w:rPr>
        <w:t>Fast Hello功能（</w:t>
      </w:r>
      <w:r>
        <w:rPr>
          <w:rFonts w:ascii="微软雅黑" w:eastAsia="微软雅黑" w:hAnsi="微软雅黑" w:hint="eastAsia"/>
        </w:rPr>
        <w:t>即</w:t>
      </w:r>
      <w:r>
        <w:rPr>
          <w:rFonts w:ascii="微软雅黑" w:eastAsia="微软雅黑" w:hAnsi="微软雅黑"/>
        </w:rPr>
        <w:t>将邻居</w:t>
      </w:r>
      <w:r>
        <w:rPr>
          <w:rFonts w:ascii="微软雅黑" w:eastAsia="微软雅黑" w:hAnsi="微软雅黑" w:hint="eastAsia"/>
        </w:rPr>
        <w:t>死亡</w:t>
      </w:r>
      <w:r>
        <w:rPr>
          <w:rFonts w:ascii="微软雅黑" w:eastAsia="微软雅黑" w:hAnsi="微软雅黑"/>
        </w:rPr>
        <w:t>时间设置为</w:t>
      </w:r>
      <w:r>
        <w:rPr>
          <w:rFonts w:ascii="微软雅黑" w:eastAsia="微软雅黑" w:hAnsi="微软雅黑" w:hint="eastAsia"/>
        </w:rPr>
        <w:t>1秒</w:t>
      </w:r>
      <w:r>
        <w:rPr>
          <w:rFonts w:ascii="微软雅黑" w:eastAsia="微软雅黑" w:hAnsi="微软雅黑"/>
        </w:rPr>
        <w:t>）</w:t>
      </w:r>
      <w:r>
        <w:rPr>
          <w:rFonts w:ascii="微软雅黑" w:eastAsia="微软雅黑" w:hAnsi="微软雅黑" w:hint="eastAsia"/>
        </w:rPr>
        <w:t>后</w:t>
      </w:r>
      <w:r>
        <w:rPr>
          <w:rFonts w:ascii="微软雅黑" w:eastAsia="微软雅黑" w:hAnsi="微软雅黑"/>
        </w:rPr>
        <w:t>，一旦发生链路故障，OSPF可以在</w:t>
      </w:r>
      <w:r>
        <w:rPr>
          <w:rFonts w:ascii="微软雅黑" w:eastAsia="微软雅黑" w:hAnsi="微软雅黑" w:hint="eastAsia"/>
        </w:rPr>
        <w:t>1秒</w:t>
      </w:r>
      <w:r>
        <w:rPr>
          <w:rFonts w:ascii="微软雅黑" w:eastAsia="微软雅黑" w:hAnsi="微软雅黑"/>
        </w:rPr>
        <w:t>内感知到邻居私网，从而大大加快路由收敛，避免流量中断。</w:t>
      </w:r>
    </w:p>
    <w:p w14:paraId="3C34BFF1" w14:textId="77777777" w:rsidR="0076630D" w:rsidRDefault="00D7272D">
      <w:pPr>
        <w:ind w:firstLine="420"/>
        <w:rPr>
          <w:rFonts w:ascii="微软雅黑" w:eastAsia="微软雅黑" w:hAnsi="微软雅黑"/>
        </w:rPr>
      </w:pPr>
      <w:r>
        <w:rPr>
          <w:rFonts w:ascii="微软雅黑" w:eastAsia="微软雅黑" w:hAnsi="微软雅黑" w:hint="eastAsia"/>
          <w:b/>
        </w:rPr>
        <w:t>网管功能</w:t>
      </w:r>
      <w:r>
        <w:rPr>
          <w:rFonts w:ascii="微软雅黑" w:eastAsia="微软雅黑" w:hAnsi="微软雅黑"/>
          <w:b/>
        </w:rPr>
        <w:t>：</w:t>
      </w:r>
      <w:r>
        <w:rPr>
          <w:rFonts w:ascii="微软雅黑" w:eastAsia="微软雅黑" w:hAnsi="微软雅黑" w:hint="eastAsia"/>
        </w:rPr>
        <w:t>MIB</w:t>
      </w:r>
      <w:r>
        <w:rPr>
          <w:rFonts w:ascii="微软雅黑" w:eastAsia="微软雅黑" w:hAnsi="微软雅黑"/>
        </w:rPr>
        <w:t>、Syslog等使OSPF更易于管理。</w:t>
      </w:r>
    </w:p>
    <w:p w14:paraId="4EB46015" w14:textId="77777777" w:rsidR="0076630D" w:rsidRDefault="00D7272D">
      <w:pPr>
        <w:ind w:firstLine="420"/>
        <w:rPr>
          <w:rFonts w:ascii="微软雅黑" w:eastAsia="微软雅黑" w:hAnsi="微软雅黑"/>
        </w:rPr>
      </w:pPr>
      <w:r>
        <w:rPr>
          <w:rFonts w:ascii="微软雅黑" w:eastAsia="微软雅黑" w:hAnsi="微软雅黑" w:hint="eastAsia"/>
        </w:rPr>
        <w:t>MIB：</w:t>
      </w:r>
      <w:r>
        <w:rPr>
          <w:rFonts w:ascii="微软雅黑" w:eastAsia="微软雅黑" w:hAnsi="微软雅黑"/>
        </w:rPr>
        <w:t>设备端维护的设备状态信息集。管理程序</w:t>
      </w:r>
      <w:r>
        <w:rPr>
          <w:rFonts w:ascii="微软雅黑" w:eastAsia="微软雅黑" w:hAnsi="微软雅黑" w:hint="eastAsia"/>
        </w:rPr>
        <w:t>可以对</w:t>
      </w:r>
      <w:r>
        <w:rPr>
          <w:rFonts w:ascii="微软雅黑" w:eastAsia="微软雅黑" w:hAnsi="微软雅黑"/>
        </w:rPr>
        <w:t>MIB节点进行查阅和设置。设备</w:t>
      </w:r>
      <w:r>
        <w:rPr>
          <w:rFonts w:ascii="微软雅黑" w:eastAsia="微软雅黑" w:hAnsi="微软雅黑" w:hint="eastAsia"/>
        </w:rPr>
        <w:t>上</w:t>
      </w:r>
      <w:r>
        <w:rPr>
          <w:rFonts w:ascii="微软雅黑" w:eastAsia="微软雅黑" w:hAnsi="微软雅黑"/>
        </w:rPr>
        <w:t>可以同时启动多个OSPF进程，但OSPF MIB只能</w:t>
      </w:r>
      <w:r>
        <w:rPr>
          <w:rFonts w:ascii="微软雅黑" w:eastAsia="微软雅黑" w:hAnsi="微软雅黑" w:hint="eastAsia"/>
        </w:rPr>
        <w:t>与</w:t>
      </w:r>
      <w:r>
        <w:rPr>
          <w:rFonts w:ascii="微软雅黑" w:eastAsia="微软雅黑" w:hAnsi="微软雅黑"/>
        </w:rPr>
        <w:t>一个OSPF进程绑定。</w:t>
      </w:r>
    </w:p>
    <w:p w14:paraId="78D6F62B" w14:textId="77777777" w:rsidR="0076630D" w:rsidRDefault="00D7272D">
      <w:pPr>
        <w:ind w:firstLine="420"/>
        <w:rPr>
          <w:rFonts w:ascii="微软雅黑" w:eastAsia="微软雅黑" w:hAnsi="微软雅黑"/>
        </w:rPr>
      </w:pPr>
      <w:r>
        <w:rPr>
          <w:rFonts w:ascii="微软雅黑" w:eastAsia="微软雅黑" w:hAnsi="微软雅黑"/>
        </w:rPr>
        <w:t>Trap：系统检测到故障而产生的通知</w:t>
      </w:r>
      <w:r>
        <w:rPr>
          <w:rFonts w:ascii="微软雅黑" w:eastAsia="微软雅黑" w:hAnsi="微软雅黑" w:hint="eastAsia"/>
        </w:rPr>
        <w:t>，告警</w:t>
      </w:r>
      <w:r>
        <w:rPr>
          <w:rFonts w:ascii="微软雅黑" w:eastAsia="微软雅黑" w:hAnsi="微软雅黑"/>
        </w:rPr>
        <w:t>中携带对应的故障信息。启动</w:t>
      </w:r>
      <w:r>
        <w:rPr>
          <w:rFonts w:ascii="微软雅黑" w:eastAsia="微软雅黑" w:hAnsi="微软雅黑" w:hint="eastAsia"/>
        </w:rPr>
        <w:t>Trap</w:t>
      </w:r>
      <w:r>
        <w:rPr>
          <w:rFonts w:ascii="微软雅黑" w:eastAsia="微软雅黑" w:hAnsi="微软雅黑"/>
        </w:rPr>
        <w:t>功能，则设备可以主动将告警信息发送到网管设备。</w:t>
      </w:r>
    </w:p>
    <w:p w14:paraId="69AEC914" w14:textId="77777777" w:rsidR="0076630D" w:rsidRDefault="00D7272D">
      <w:pPr>
        <w:ind w:firstLine="420"/>
        <w:rPr>
          <w:rFonts w:ascii="微软雅黑" w:eastAsia="微软雅黑" w:hAnsi="微软雅黑"/>
        </w:rPr>
      </w:pPr>
      <w:r>
        <w:rPr>
          <w:rFonts w:ascii="微软雅黑" w:eastAsia="微软雅黑" w:hAnsi="微软雅黑"/>
        </w:rPr>
        <w:t>Syslog：</w:t>
      </w:r>
      <w:r>
        <w:rPr>
          <w:rFonts w:ascii="微软雅黑" w:eastAsia="微软雅黑" w:hAnsi="微软雅黑" w:hint="eastAsia"/>
        </w:rPr>
        <w:t>日志记录了</w:t>
      </w:r>
      <w:r>
        <w:rPr>
          <w:rFonts w:ascii="微软雅黑" w:eastAsia="微软雅黑" w:hAnsi="微软雅黑"/>
        </w:rPr>
        <w:t>用户对设备的</w:t>
      </w:r>
      <w:r>
        <w:rPr>
          <w:rFonts w:ascii="微软雅黑" w:eastAsia="微软雅黑" w:hAnsi="微软雅黑" w:hint="eastAsia"/>
        </w:rPr>
        <w:t>操作</w:t>
      </w:r>
      <w:r>
        <w:rPr>
          <w:rFonts w:ascii="微软雅黑" w:eastAsia="微软雅黑" w:hAnsi="微软雅黑"/>
        </w:rPr>
        <w:t>以及特定事件等信息。允许日志</w:t>
      </w:r>
      <w:r>
        <w:rPr>
          <w:rFonts w:ascii="微软雅黑" w:eastAsia="微软雅黑" w:hAnsi="微软雅黑" w:hint="eastAsia"/>
        </w:rPr>
        <w:t>记录</w:t>
      </w:r>
      <w:r>
        <w:rPr>
          <w:rFonts w:ascii="微软雅黑" w:eastAsia="微软雅黑" w:hAnsi="微软雅黑"/>
        </w:rPr>
        <w:t>邻接状态变化</w:t>
      </w:r>
      <w:r>
        <w:rPr>
          <w:rFonts w:ascii="微软雅黑" w:eastAsia="微软雅黑" w:hAnsi="微软雅黑" w:hint="eastAsia"/>
        </w:rPr>
        <w:t>。</w:t>
      </w:r>
    </w:p>
    <w:p w14:paraId="7164EF09" w14:textId="77777777" w:rsidR="0076630D" w:rsidRDefault="0076630D">
      <w:pPr>
        <w:rPr>
          <w:rFonts w:ascii="微软雅黑" w:eastAsia="微软雅黑" w:hAnsi="微软雅黑"/>
        </w:rPr>
      </w:pPr>
    </w:p>
    <w:p w14:paraId="48332641" w14:textId="77777777" w:rsidR="0076630D" w:rsidRDefault="00D7272D">
      <w:pPr>
        <w:rPr>
          <w:rFonts w:ascii="微软雅黑" w:eastAsia="微软雅黑" w:hAnsi="微软雅黑"/>
        </w:rPr>
      </w:pPr>
      <w:r>
        <w:rPr>
          <w:rFonts w:ascii="微软雅黑" w:eastAsia="微软雅黑" w:hAnsi="微软雅黑" w:hint="eastAsia"/>
        </w:rPr>
        <w:lastRenderedPageBreak/>
        <w:t>GWN781X/2X/3X</w:t>
      </w:r>
      <w:r>
        <w:rPr>
          <w:rFonts w:ascii="微软雅黑" w:eastAsia="微软雅黑" w:hAnsi="微软雅黑"/>
        </w:rPr>
        <w:t>只支持</w:t>
      </w:r>
      <w:r>
        <w:rPr>
          <w:rFonts w:ascii="微软雅黑" w:eastAsia="微软雅黑" w:hAnsi="微软雅黑" w:hint="eastAsia"/>
        </w:rPr>
        <w:t>1个</w:t>
      </w:r>
      <w:r>
        <w:rPr>
          <w:rFonts w:ascii="微软雅黑" w:eastAsia="微软雅黑" w:hAnsi="微软雅黑"/>
        </w:rPr>
        <w:t>进程。</w:t>
      </w:r>
    </w:p>
    <w:p w14:paraId="6D4F5A5C" w14:textId="77777777" w:rsidR="0076630D" w:rsidRDefault="00D7272D">
      <w:pPr>
        <w:rPr>
          <w:rFonts w:ascii="微软雅黑" w:eastAsia="微软雅黑" w:hAnsi="微软雅黑"/>
        </w:rPr>
      </w:pPr>
      <w:r>
        <w:rPr>
          <w:rFonts w:ascii="微软雅黑" w:eastAsia="微软雅黑" w:hAnsi="微软雅黑" w:hint="eastAsia"/>
        </w:rPr>
        <w:t>【配置参数】</w:t>
      </w:r>
    </w:p>
    <w:p w14:paraId="184A77F5" w14:textId="77777777" w:rsidR="0076630D" w:rsidRDefault="00D7272D">
      <w:pPr>
        <w:rPr>
          <w:rFonts w:ascii="微软雅黑" w:eastAsia="微软雅黑" w:hAnsi="微软雅黑"/>
          <w:b/>
        </w:rPr>
      </w:pPr>
      <w:r>
        <w:rPr>
          <w:rFonts w:ascii="微软雅黑" w:eastAsia="微软雅黑" w:hAnsi="微软雅黑" w:hint="eastAsia"/>
          <w:b/>
        </w:rPr>
        <w:t>全局配置</w:t>
      </w:r>
      <w:r>
        <w:rPr>
          <w:rFonts w:ascii="微软雅黑" w:eastAsia="微软雅黑" w:hAnsi="微软雅黑"/>
          <w:b/>
        </w:rPr>
        <w:t>：</w:t>
      </w:r>
    </w:p>
    <w:p w14:paraId="7BE8A148" w14:textId="77777777" w:rsidR="0076630D" w:rsidRDefault="00D7272D" w:rsidP="00B10728">
      <w:pPr>
        <w:pStyle w:val="af2"/>
        <w:numPr>
          <w:ilvl w:val="0"/>
          <w:numId w:val="263"/>
        </w:numPr>
        <w:ind w:firstLineChars="0"/>
        <w:rPr>
          <w:rFonts w:ascii="微软雅黑" w:eastAsia="微软雅黑" w:hAnsi="微软雅黑"/>
        </w:rPr>
      </w:pPr>
      <w:r>
        <w:rPr>
          <w:rFonts w:ascii="微软雅黑" w:eastAsia="微软雅黑" w:hAnsi="微软雅黑" w:hint="eastAsia"/>
        </w:rPr>
        <w:t>OSPF</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w:t>
      </w:r>
      <w:r>
        <w:rPr>
          <w:rFonts w:ascii="微软雅黑" w:eastAsia="微软雅黑" w:hAnsi="微软雅黑" w:hint="eastAsia"/>
        </w:rPr>
        <w:t>OSPF</w:t>
      </w:r>
      <w:r>
        <w:rPr>
          <w:rFonts w:ascii="微软雅黑" w:eastAsia="微软雅黑" w:hAnsi="微软雅黑"/>
        </w:rPr>
        <w:t>功能，默认关闭。</w:t>
      </w:r>
    </w:p>
    <w:p w14:paraId="26803899" w14:textId="14E40F84" w:rsidR="0076630D" w:rsidRDefault="00B93902" w:rsidP="00920227">
      <w:pPr>
        <w:pStyle w:val="af2"/>
        <w:numPr>
          <w:ilvl w:val="0"/>
          <w:numId w:val="263"/>
        </w:numPr>
        <w:ind w:firstLineChars="0"/>
        <w:rPr>
          <w:rFonts w:ascii="微软雅黑" w:eastAsia="微软雅黑" w:hAnsi="微软雅黑"/>
        </w:rPr>
      </w:pPr>
      <w:r w:rsidRPr="00B93902">
        <w:rPr>
          <w:rFonts w:ascii="微软雅黑" w:eastAsia="微软雅黑" w:hAnsi="微软雅黑" w:hint="eastAsia"/>
          <w:color w:val="FF0000"/>
        </w:rPr>
        <w:t>*</w:t>
      </w:r>
      <w:r w:rsidR="00D7272D">
        <w:rPr>
          <w:rFonts w:ascii="微软雅黑" w:eastAsia="微软雅黑" w:hAnsi="微软雅黑" w:hint="eastAsia"/>
        </w:rPr>
        <w:t>路由器</w:t>
      </w:r>
      <w:r w:rsidR="00D7272D">
        <w:rPr>
          <w:rFonts w:ascii="微软雅黑" w:eastAsia="微软雅黑" w:hAnsi="微软雅黑"/>
        </w:rPr>
        <w:t>ID</w:t>
      </w:r>
      <w:r w:rsidR="00D7272D">
        <w:rPr>
          <w:rFonts w:ascii="微软雅黑" w:eastAsia="微软雅黑" w:hAnsi="微软雅黑" w:hint="eastAsia"/>
        </w:rPr>
        <w:t>：【text文本框】设置</w:t>
      </w:r>
      <w:r w:rsidR="00D7272D">
        <w:rPr>
          <w:rFonts w:ascii="微软雅黑" w:eastAsia="微软雅黑" w:hAnsi="微软雅黑"/>
        </w:rPr>
        <w:t>交换机的Router ID，</w:t>
      </w:r>
      <w:r w:rsidR="00D7272D">
        <w:rPr>
          <w:rFonts w:ascii="微软雅黑" w:eastAsia="微软雅黑" w:hAnsi="微软雅黑" w:hint="eastAsia"/>
        </w:rPr>
        <w:t>是一个32</w:t>
      </w:r>
      <w:r w:rsidR="00D7272D">
        <w:rPr>
          <w:rFonts w:ascii="微软雅黑" w:eastAsia="微软雅黑" w:hAnsi="微软雅黑"/>
        </w:rPr>
        <w:t>bits的无符号整数，</w:t>
      </w:r>
      <w:r w:rsidR="00D7272D">
        <w:rPr>
          <w:rFonts w:ascii="微软雅黑" w:eastAsia="微软雅黑" w:hAnsi="微软雅黑" w:hint="eastAsia"/>
        </w:rPr>
        <w:t>以</w:t>
      </w:r>
      <w:r w:rsidR="00D7272D">
        <w:rPr>
          <w:rFonts w:ascii="微软雅黑" w:eastAsia="微软雅黑" w:hAnsi="微软雅黑"/>
        </w:rPr>
        <w:t>IP地址格式配置</w:t>
      </w:r>
      <w:r w:rsidR="00D7272D">
        <w:rPr>
          <w:rFonts w:ascii="微软雅黑" w:eastAsia="微软雅黑" w:hAnsi="微软雅黑" w:hint="eastAsia"/>
        </w:rPr>
        <w:t>。仅支持手动配置</w:t>
      </w:r>
      <w:r w:rsidR="00D7272D">
        <w:rPr>
          <w:rFonts w:ascii="微软雅黑" w:eastAsia="微软雅黑" w:hAnsi="微软雅黑"/>
        </w:rPr>
        <w:t>Router ID，</w:t>
      </w:r>
      <w:r w:rsidR="00D7272D">
        <w:rPr>
          <w:rFonts w:ascii="微软雅黑" w:eastAsia="微软雅黑" w:hAnsi="微软雅黑" w:hint="eastAsia"/>
        </w:rPr>
        <w:t>且</w:t>
      </w:r>
      <w:r w:rsidR="00D7272D">
        <w:rPr>
          <w:rFonts w:ascii="微软雅黑" w:eastAsia="微软雅黑" w:hAnsi="微软雅黑"/>
        </w:rPr>
        <w:t>需确保Router ID</w:t>
      </w:r>
      <w:r w:rsidR="00D7272D">
        <w:rPr>
          <w:rFonts w:ascii="微软雅黑" w:eastAsia="微软雅黑" w:hAnsi="微软雅黑" w:hint="eastAsia"/>
        </w:rPr>
        <w:t>具有唯一性</w:t>
      </w:r>
      <w:r w:rsidR="00D7272D">
        <w:rPr>
          <w:rFonts w:ascii="微软雅黑" w:eastAsia="微软雅黑" w:hAnsi="微软雅黑"/>
        </w:rPr>
        <w:t>。</w:t>
      </w:r>
      <w:r w:rsidR="00350CF9" w:rsidRPr="00350CF9">
        <w:rPr>
          <w:rFonts w:ascii="微软雅黑" w:eastAsia="微软雅黑" w:hAnsi="微软雅黑" w:hint="eastAsia"/>
          <w:color w:val="FF0000"/>
        </w:rPr>
        <w:t>注</w:t>
      </w:r>
      <w:r w:rsidR="00350CF9" w:rsidRPr="00350CF9">
        <w:rPr>
          <w:rFonts w:ascii="微软雅黑" w:eastAsia="微软雅黑" w:hAnsi="微软雅黑"/>
          <w:color w:val="FF0000"/>
        </w:rPr>
        <w:t>：</w:t>
      </w:r>
      <w:r w:rsidR="00920227">
        <w:rPr>
          <w:rFonts w:ascii="微软雅黑" w:eastAsia="微软雅黑" w:hAnsi="微软雅黑" w:hint="eastAsia"/>
        </w:rPr>
        <w:t>若</w:t>
      </w:r>
      <w:r w:rsidR="00920227">
        <w:rPr>
          <w:rFonts w:ascii="微软雅黑" w:eastAsia="微软雅黑" w:hAnsi="微软雅黑"/>
        </w:rPr>
        <w:t>OSPF</w:t>
      </w:r>
      <w:r w:rsidR="00920227" w:rsidRPr="00920227">
        <w:rPr>
          <w:rFonts w:ascii="微软雅黑" w:eastAsia="微软雅黑" w:hAnsi="微软雅黑" w:hint="eastAsia"/>
        </w:rPr>
        <w:t>已经建立了邻接关系，</w:t>
      </w:r>
      <w:r w:rsidR="00920227">
        <w:rPr>
          <w:rFonts w:ascii="微软雅黑" w:eastAsia="微软雅黑" w:hAnsi="微软雅黑" w:hint="eastAsia"/>
        </w:rPr>
        <w:t>路由器</w:t>
      </w:r>
      <w:r w:rsidR="00920227">
        <w:rPr>
          <w:rFonts w:ascii="微软雅黑" w:eastAsia="微软雅黑" w:hAnsi="微软雅黑"/>
        </w:rPr>
        <w:t>ID</w:t>
      </w:r>
      <w:r w:rsidR="00920227">
        <w:rPr>
          <w:rFonts w:ascii="微软雅黑" w:eastAsia="微软雅黑" w:hAnsi="微软雅黑" w:hint="eastAsia"/>
        </w:rPr>
        <w:t>要生效，需要</w:t>
      </w:r>
      <w:r w:rsidR="00920227" w:rsidRPr="00920227">
        <w:rPr>
          <w:rFonts w:ascii="微软雅黑" w:eastAsia="微软雅黑" w:hAnsi="微软雅黑" w:hint="eastAsia"/>
        </w:rPr>
        <w:t>重启</w:t>
      </w:r>
      <w:r w:rsidR="00920227">
        <w:rPr>
          <w:rFonts w:ascii="微软雅黑" w:eastAsia="微软雅黑" w:hAnsi="微软雅黑"/>
        </w:rPr>
        <w:t>OSPF</w:t>
      </w:r>
      <w:r w:rsidR="00920227" w:rsidRPr="00920227">
        <w:rPr>
          <w:rFonts w:ascii="微软雅黑" w:eastAsia="微软雅黑" w:hAnsi="微软雅黑" w:hint="eastAsia"/>
        </w:rPr>
        <w:t>进程。该</w:t>
      </w:r>
      <w:r w:rsidR="00920227">
        <w:rPr>
          <w:rFonts w:ascii="微软雅黑" w:eastAsia="微软雅黑" w:hAnsi="微软雅黑" w:hint="eastAsia"/>
        </w:rPr>
        <w:t>动作将</w:t>
      </w:r>
      <w:r w:rsidR="00920227" w:rsidRPr="00920227">
        <w:rPr>
          <w:rFonts w:ascii="微软雅黑" w:eastAsia="微软雅黑" w:hAnsi="微软雅黑" w:hint="eastAsia"/>
        </w:rPr>
        <w:t>会导致</w:t>
      </w:r>
      <w:r w:rsidR="00920227">
        <w:rPr>
          <w:rFonts w:ascii="微软雅黑" w:eastAsia="微软雅黑" w:hAnsi="微软雅黑" w:hint="eastAsia"/>
        </w:rPr>
        <w:t>OSPF路由失效进而</w:t>
      </w:r>
      <w:r w:rsidR="00920227" w:rsidRPr="00920227">
        <w:rPr>
          <w:rFonts w:ascii="微软雅黑" w:eastAsia="微软雅黑" w:hAnsi="微软雅黑" w:hint="eastAsia"/>
        </w:rPr>
        <w:t>重新计算，</w:t>
      </w:r>
      <w:r w:rsidR="00920227">
        <w:rPr>
          <w:rFonts w:ascii="微软雅黑" w:eastAsia="微软雅黑" w:hAnsi="微软雅黑" w:hint="eastAsia"/>
        </w:rPr>
        <w:t>请</w:t>
      </w:r>
      <w:r w:rsidR="00920227" w:rsidRPr="00920227">
        <w:rPr>
          <w:rFonts w:ascii="微软雅黑" w:eastAsia="微软雅黑" w:hAnsi="微软雅黑" w:hint="eastAsia"/>
        </w:rPr>
        <w:t>谨慎使用。</w:t>
      </w:r>
    </w:p>
    <w:p w14:paraId="20081FB9" w14:textId="77777777" w:rsidR="0076630D" w:rsidRDefault="00D7272D" w:rsidP="00B10728">
      <w:pPr>
        <w:pStyle w:val="af2"/>
        <w:numPr>
          <w:ilvl w:val="0"/>
          <w:numId w:val="263"/>
        </w:numPr>
        <w:ind w:firstLineChars="0"/>
        <w:rPr>
          <w:rFonts w:ascii="微软雅黑" w:eastAsia="微软雅黑" w:hAnsi="微软雅黑"/>
        </w:rPr>
      </w:pPr>
      <w:r>
        <w:rPr>
          <w:rFonts w:ascii="微软雅黑" w:eastAsia="微软雅黑" w:hAnsi="微软雅黑" w:hint="eastAsia"/>
        </w:rPr>
        <w:t>兼容RFC1583/</w:t>
      </w:r>
      <w:r>
        <w:rPr>
          <w:rFonts w:ascii="微软雅黑" w:eastAsia="微软雅黑" w:hAnsi="微软雅黑"/>
        </w:rPr>
        <w:t>Compatible RFC1583</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多条路径到达同一个AS外部目的地时，必须</w:t>
      </w:r>
      <w:r>
        <w:rPr>
          <w:rFonts w:ascii="微软雅黑" w:eastAsia="微软雅黑" w:hAnsi="微软雅黑" w:hint="eastAsia"/>
        </w:rPr>
        <w:t>确定</w:t>
      </w:r>
      <w:r>
        <w:rPr>
          <w:rFonts w:ascii="微软雅黑" w:eastAsia="微软雅黑" w:hAnsi="微软雅黑"/>
        </w:rPr>
        <w:t>最优路径。</w:t>
      </w:r>
      <w:r>
        <w:rPr>
          <w:rFonts w:ascii="微软雅黑" w:eastAsia="微软雅黑" w:hAnsi="微软雅黑" w:hint="eastAsia"/>
        </w:rPr>
        <w:t>设置是否确定</w:t>
      </w:r>
      <w:r>
        <w:rPr>
          <w:rFonts w:ascii="微软雅黑" w:eastAsia="微软雅黑" w:hAnsi="微软雅黑"/>
        </w:rPr>
        <w:t>采用RFC1583中</w:t>
      </w:r>
      <w:r>
        <w:rPr>
          <w:rFonts w:ascii="微软雅黑" w:eastAsia="微软雅黑" w:hAnsi="微软雅黑" w:hint="eastAsia"/>
        </w:rPr>
        <w:t>使用</w:t>
      </w:r>
      <w:r>
        <w:rPr>
          <w:rFonts w:ascii="微软雅黑" w:eastAsia="微软雅黑" w:hAnsi="微软雅黑"/>
        </w:rPr>
        <w:t>的优先规则</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关闭</w:t>
      </w:r>
      <w:r>
        <w:rPr>
          <w:rFonts w:ascii="微软雅黑" w:eastAsia="微软雅黑" w:hAnsi="微软雅黑"/>
        </w:rPr>
        <w:t>。</w:t>
      </w:r>
    </w:p>
    <w:p w14:paraId="72B5C363" w14:textId="77777777" w:rsidR="0076630D" w:rsidRDefault="00D7272D" w:rsidP="00B10728">
      <w:pPr>
        <w:pStyle w:val="af2"/>
        <w:numPr>
          <w:ilvl w:val="0"/>
          <w:numId w:val="263"/>
        </w:numPr>
        <w:ind w:firstLineChars="0"/>
        <w:rPr>
          <w:rFonts w:ascii="微软雅黑" w:eastAsia="微软雅黑" w:hAnsi="微软雅黑"/>
        </w:rPr>
      </w:pPr>
      <w:r>
        <w:rPr>
          <w:rFonts w:ascii="微软雅黑" w:eastAsia="微软雅黑" w:hAnsi="微软雅黑" w:hint="eastAsia"/>
        </w:rPr>
        <w:t>Opaque</w:t>
      </w:r>
      <w:r>
        <w:rPr>
          <w:rFonts w:ascii="微软雅黑" w:eastAsia="微软雅黑" w:hAnsi="微软雅黑"/>
        </w:rPr>
        <w:t xml:space="preserve"> LSA：</w:t>
      </w:r>
      <w:r>
        <w:rPr>
          <w:rFonts w:ascii="微软雅黑" w:eastAsia="微软雅黑" w:hAnsi="微软雅黑" w:hint="eastAsia"/>
        </w:rPr>
        <w:t>【开关】设置</w:t>
      </w:r>
      <w:r>
        <w:rPr>
          <w:rFonts w:ascii="微软雅黑" w:eastAsia="微软雅黑" w:hAnsi="微软雅黑"/>
        </w:rPr>
        <w:t>是否启用Opaqua LSA处理能力，默认</w:t>
      </w:r>
      <w:r>
        <w:rPr>
          <w:rFonts w:ascii="微软雅黑" w:eastAsia="微软雅黑" w:hAnsi="微软雅黑" w:hint="eastAsia"/>
        </w:rPr>
        <w:t>关闭</w:t>
      </w:r>
      <w:r>
        <w:rPr>
          <w:rFonts w:ascii="微软雅黑" w:eastAsia="微软雅黑" w:hAnsi="微软雅黑"/>
        </w:rPr>
        <w:t>。</w:t>
      </w:r>
    </w:p>
    <w:p w14:paraId="42159C3C"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SPF定时器</w:t>
      </w:r>
      <w:r>
        <w:rPr>
          <w:rFonts w:ascii="微软雅黑" w:eastAsia="微软雅黑" w:hAnsi="微软雅黑"/>
        </w:rPr>
        <w:t>：</w:t>
      </w:r>
    </w:p>
    <w:p w14:paraId="52177998" w14:textId="77777777" w:rsidR="0076630D" w:rsidRDefault="00D7272D" w:rsidP="00B10728">
      <w:pPr>
        <w:pStyle w:val="af2"/>
        <w:numPr>
          <w:ilvl w:val="0"/>
          <w:numId w:val="264"/>
        </w:numPr>
        <w:ind w:firstLineChars="0"/>
        <w:rPr>
          <w:rFonts w:ascii="微软雅黑" w:eastAsia="微软雅黑" w:hAnsi="微软雅黑"/>
        </w:rPr>
      </w:pPr>
      <w:r>
        <w:rPr>
          <w:rFonts w:ascii="微软雅黑" w:eastAsia="微软雅黑" w:hAnsi="微软雅黑" w:hint="eastAsia"/>
        </w:rPr>
        <w:t>等待时间 (毫秒)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定义</w:t>
      </w:r>
      <w:r>
        <w:rPr>
          <w:rFonts w:ascii="微软雅黑" w:eastAsia="微软雅黑" w:hAnsi="微软雅黑"/>
        </w:rPr>
        <w:t>SPF</w:t>
      </w:r>
      <w:r>
        <w:rPr>
          <w:rFonts w:ascii="微软雅黑" w:eastAsia="微软雅黑" w:hAnsi="微软雅黑" w:hint="eastAsia"/>
        </w:rPr>
        <w:t>定时器</w:t>
      </w:r>
      <w:r>
        <w:rPr>
          <w:rFonts w:ascii="微软雅黑" w:eastAsia="微软雅黑" w:hAnsi="微软雅黑"/>
        </w:rPr>
        <w:t>的等待时间，以毫秒为单位，取值范围为</w:t>
      </w:r>
      <w:r>
        <w:rPr>
          <w:rFonts w:ascii="微软雅黑" w:eastAsia="微软雅黑" w:hAnsi="微软雅黑" w:hint="eastAsia"/>
        </w:rPr>
        <w:t>0</w:t>
      </w:r>
      <w:r>
        <w:rPr>
          <w:rFonts w:ascii="微软雅黑" w:eastAsia="微软雅黑" w:hAnsi="微软雅黑"/>
        </w:rPr>
        <w:t>-600000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0。OSPF路由进程</w:t>
      </w:r>
      <w:r>
        <w:rPr>
          <w:rFonts w:ascii="微软雅黑" w:eastAsia="微软雅黑" w:hAnsi="微软雅黑"/>
        </w:rPr>
        <w:t>接收到拓扑变化，触发的SPF</w:t>
      </w:r>
      <w:r>
        <w:rPr>
          <w:rFonts w:ascii="微软雅黑" w:eastAsia="微软雅黑" w:hAnsi="微软雅黑" w:hint="eastAsia"/>
        </w:rPr>
        <w:t>定时器</w:t>
      </w:r>
      <w:r>
        <w:rPr>
          <w:rFonts w:ascii="微软雅黑" w:eastAsia="微软雅黑" w:hAnsi="微软雅黑"/>
        </w:rPr>
        <w:t>至少要在该</w:t>
      </w:r>
      <w:r>
        <w:rPr>
          <w:rFonts w:ascii="微软雅黑" w:eastAsia="微软雅黑" w:hAnsi="微软雅黑" w:hint="eastAsia"/>
        </w:rPr>
        <w:t>等待</w:t>
      </w:r>
      <w:r>
        <w:rPr>
          <w:rFonts w:ascii="微软雅黑" w:eastAsia="微软雅黑" w:hAnsi="微软雅黑"/>
        </w:rPr>
        <w:t>时间后执行。</w:t>
      </w:r>
    </w:p>
    <w:p w14:paraId="69A0A737" w14:textId="77777777" w:rsidR="0076630D" w:rsidRDefault="00D7272D" w:rsidP="00B10728">
      <w:pPr>
        <w:pStyle w:val="af2"/>
        <w:numPr>
          <w:ilvl w:val="0"/>
          <w:numId w:val="264"/>
        </w:numPr>
        <w:ind w:firstLineChars="0"/>
        <w:rPr>
          <w:rFonts w:ascii="微软雅黑" w:eastAsia="微软雅黑" w:hAnsi="微软雅黑"/>
        </w:rPr>
      </w:pPr>
      <w:r>
        <w:rPr>
          <w:rFonts w:ascii="微软雅黑" w:eastAsia="微软雅黑" w:hAnsi="微软雅黑" w:hint="eastAsia"/>
        </w:rPr>
        <w:t>最小间隔</w:t>
      </w:r>
      <w:r>
        <w:rPr>
          <w:rFonts w:ascii="微软雅黑" w:eastAsia="微软雅黑" w:hAnsi="微软雅黑"/>
        </w:rPr>
        <w:t>时间</w:t>
      </w:r>
      <w:r>
        <w:rPr>
          <w:rFonts w:ascii="微软雅黑" w:eastAsia="微软雅黑" w:hAnsi="微软雅黑" w:hint="eastAsia"/>
        </w:rPr>
        <w:t xml:space="preserve"> (毫秒)：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定义</w:t>
      </w:r>
      <w:r>
        <w:rPr>
          <w:rFonts w:ascii="微软雅黑" w:eastAsia="微软雅黑" w:hAnsi="微软雅黑"/>
        </w:rPr>
        <w:t>两次SPF</w:t>
      </w:r>
      <w:r>
        <w:rPr>
          <w:rFonts w:ascii="微软雅黑" w:eastAsia="微软雅黑" w:hAnsi="微软雅黑" w:hint="eastAsia"/>
        </w:rPr>
        <w:t>定时器</w:t>
      </w:r>
      <w:r>
        <w:rPr>
          <w:rFonts w:ascii="微软雅黑" w:eastAsia="微软雅黑" w:hAnsi="微软雅黑"/>
        </w:rPr>
        <w:t>之间的最小时间间隔，以毫秒为单位，取值范围为</w:t>
      </w:r>
      <w:r>
        <w:rPr>
          <w:rFonts w:ascii="微软雅黑" w:eastAsia="微软雅黑" w:hAnsi="微软雅黑" w:hint="eastAsia"/>
        </w:rPr>
        <w:t>0</w:t>
      </w:r>
      <w:r>
        <w:rPr>
          <w:rFonts w:ascii="微软雅黑" w:eastAsia="微软雅黑" w:hAnsi="微软雅黑"/>
        </w:rPr>
        <w:t>-600000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50毫秒</w:t>
      </w:r>
      <w:r>
        <w:rPr>
          <w:rFonts w:ascii="微软雅黑" w:eastAsia="微软雅黑" w:hAnsi="微软雅黑"/>
        </w:rPr>
        <w:t>。</w:t>
      </w:r>
    </w:p>
    <w:p w14:paraId="533BD181" w14:textId="77777777" w:rsidR="0076630D" w:rsidRDefault="00D7272D" w:rsidP="00B10728">
      <w:pPr>
        <w:pStyle w:val="af2"/>
        <w:numPr>
          <w:ilvl w:val="0"/>
          <w:numId w:val="264"/>
        </w:numPr>
        <w:ind w:firstLineChars="0"/>
        <w:rPr>
          <w:rFonts w:ascii="微软雅黑" w:eastAsia="微软雅黑" w:hAnsi="微软雅黑"/>
        </w:rPr>
      </w:pPr>
      <w:r>
        <w:rPr>
          <w:rFonts w:ascii="微软雅黑" w:eastAsia="微软雅黑" w:hAnsi="微软雅黑" w:hint="eastAsia"/>
        </w:rPr>
        <w:t>最长</w:t>
      </w:r>
      <w:r>
        <w:rPr>
          <w:rFonts w:ascii="微软雅黑" w:eastAsia="微软雅黑" w:hAnsi="微软雅黑"/>
        </w:rPr>
        <w:t>间隔时间</w:t>
      </w:r>
      <w:r>
        <w:rPr>
          <w:rFonts w:ascii="微软雅黑" w:eastAsia="微软雅黑" w:hAnsi="微软雅黑" w:hint="eastAsia"/>
        </w:rPr>
        <w:t xml:space="preserve"> (毫秒)：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定义</w:t>
      </w:r>
      <w:r>
        <w:rPr>
          <w:rFonts w:ascii="微软雅黑" w:eastAsia="微软雅黑" w:hAnsi="微软雅黑"/>
        </w:rPr>
        <w:t>两次SPF</w:t>
      </w:r>
      <w:r>
        <w:rPr>
          <w:rFonts w:ascii="微软雅黑" w:eastAsia="微软雅黑" w:hAnsi="微软雅黑" w:hint="eastAsia"/>
        </w:rPr>
        <w:t>定时器</w:t>
      </w:r>
      <w:r>
        <w:rPr>
          <w:rFonts w:ascii="微软雅黑" w:eastAsia="微软雅黑" w:hAnsi="微软雅黑"/>
        </w:rPr>
        <w:t>之间的最大时间间隔，以毫秒为单位，取值范围为</w:t>
      </w:r>
      <w:r>
        <w:rPr>
          <w:rFonts w:ascii="微软雅黑" w:eastAsia="微软雅黑" w:hAnsi="微软雅黑" w:hint="eastAsia"/>
        </w:rPr>
        <w:t>0</w:t>
      </w:r>
      <w:r>
        <w:rPr>
          <w:rFonts w:ascii="微软雅黑" w:eastAsia="微软雅黑" w:hAnsi="微软雅黑"/>
        </w:rPr>
        <w:t>-600000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5000毫秒</w:t>
      </w:r>
      <w:r>
        <w:rPr>
          <w:rFonts w:ascii="微软雅黑" w:eastAsia="微软雅黑" w:hAnsi="微软雅黑"/>
        </w:rPr>
        <w:t>。</w:t>
      </w:r>
    </w:p>
    <w:p w14:paraId="38E12A9D" w14:textId="5762CAB3"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LSA</w:t>
      </w:r>
      <w:r w:rsidR="00E7634C">
        <w:rPr>
          <w:rFonts w:ascii="微软雅黑" w:eastAsia="微软雅黑" w:hAnsi="微软雅黑" w:hint="eastAsia"/>
        </w:rPr>
        <w:t>控制参数</w:t>
      </w:r>
      <w:r>
        <w:rPr>
          <w:rFonts w:ascii="微软雅黑" w:eastAsia="微软雅黑" w:hAnsi="微软雅黑"/>
        </w:rPr>
        <w:t>：</w:t>
      </w:r>
    </w:p>
    <w:p w14:paraId="312CA054" w14:textId="657FF04F" w:rsidR="0076630D" w:rsidRDefault="00921715" w:rsidP="00B10728">
      <w:pPr>
        <w:pStyle w:val="af2"/>
        <w:numPr>
          <w:ilvl w:val="0"/>
          <w:numId w:val="265"/>
        </w:numPr>
        <w:ind w:firstLineChars="0"/>
        <w:rPr>
          <w:rFonts w:ascii="微软雅黑" w:eastAsia="微软雅黑" w:hAnsi="微软雅黑"/>
        </w:rPr>
      </w:pPr>
      <w:r>
        <w:rPr>
          <w:rFonts w:ascii="微软雅黑" w:eastAsia="微软雅黑" w:hAnsi="微软雅黑" w:hint="eastAsia"/>
        </w:rPr>
        <w:t>LSA</w:t>
      </w:r>
      <w:r>
        <w:rPr>
          <w:rFonts w:ascii="微软雅黑" w:eastAsia="微软雅黑" w:hAnsi="微软雅黑"/>
        </w:rPr>
        <w:t>传输延迟</w:t>
      </w:r>
      <w:r w:rsidR="00D7272D">
        <w:rPr>
          <w:rFonts w:ascii="微软雅黑" w:eastAsia="微软雅黑" w:hAnsi="微软雅黑" w:hint="eastAsia"/>
        </w:rPr>
        <w:t xml:space="preserve"> (毫秒)：</w:t>
      </w:r>
      <w:r w:rsidR="00D7272D">
        <w:rPr>
          <w:rFonts w:ascii="微软雅黑" w:eastAsia="微软雅黑" w:hAnsi="微软雅黑"/>
        </w:rPr>
        <w:t>【</w:t>
      </w:r>
      <w:r w:rsidR="00D7272D">
        <w:rPr>
          <w:rFonts w:ascii="微软雅黑" w:eastAsia="微软雅黑" w:hAnsi="微软雅黑" w:hint="eastAsia"/>
        </w:rPr>
        <w:t>text文本框</w:t>
      </w:r>
      <w:r w:rsidR="00D7272D">
        <w:rPr>
          <w:rFonts w:ascii="微软雅黑" w:eastAsia="微软雅黑" w:hAnsi="微软雅黑"/>
        </w:rPr>
        <w:t>】</w:t>
      </w:r>
      <w:r>
        <w:rPr>
          <w:rFonts w:ascii="微软雅黑" w:eastAsia="微软雅黑" w:hAnsi="微软雅黑" w:hint="eastAsia"/>
        </w:rPr>
        <w:t>设置收到新</w:t>
      </w:r>
      <w:r>
        <w:rPr>
          <w:rFonts w:ascii="微软雅黑" w:eastAsia="微软雅黑" w:hAnsi="微软雅黑"/>
        </w:rPr>
        <w:t>LSA的最小延迟时间，</w:t>
      </w:r>
      <w:r w:rsidR="00D7272D">
        <w:rPr>
          <w:rFonts w:ascii="微软雅黑" w:eastAsia="微软雅黑" w:hAnsi="微软雅黑"/>
        </w:rPr>
        <w:t>以</w:t>
      </w:r>
      <w:r w:rsidR="00D7272D">
        <w:rPr>
          <w:rFonts w:ascii="微软雅黑" w:eastAsia="微软雅黑" w:hAnsi="微软雅黑"/>
        </w:rPr>
        <w:lastRenderedPageBreak/>
        <w:t>毫秒为单位，取值范围为</w:t>
      </w:r>
      <w:r w:rsidR="00D7272D">
        <w:rPr>
          <w:rFonts w:ascii="微软雅黑" w:eastAsia="微软雅黑" w:hAnsi="微软雅黑" w:hint="eastAsia"/>
        </w:rPr>
        <w:t>0</w:t>
      </w:r>
      <w:r w:rsidR="00D7272D">
        <w:rPr>
          <w:rFonts w:ascii="微软雅黑" w:eastAsia="微软雅黑" w:hAnsi="微软雅黑"/>
        </w:rPr>
        <w:t>-5000</w:t>
      </w:r>
      <w:r w:rsidR="00D7272D">
        <w:rPr>
          <w:rFonts w:ascii="微软雅黑" w:eastAsia="微软雅黑" w:hAnsi="微软雅黑" w:hint="eastAsia"/>
        </w:rPr>
        <w:t>的</w:t>
      </w:r>
      <w:r w:rsidR="00D7272D">
        <w:rPr>
          <w:rFonts w:ascii="微软雅黑" w:eastAsia="微软雅黑" w:hAnsi="微软雅黑"/>
        </w:rPr>
        <w:t>整数，默认</w:t>
      </w:r>
      <w:r w:rsidR="00D7272D">
        <w:rPr>
          <w:rFonts w:ascii="微软雅黑" w:eastAsia="微软雅黑" w:hAnsi="微软雅黑" w:hint="eastAsia"/>
        </w:rPr>
        <w:t>5000毫秒</w:t>
      </w:r>
      <w:r w:rsidR="00D7272D">
        <w:rPr>
          <w:rFonts w:ascii="微软雅黑" w:eastAsia="微软雅黑" w:hAnsi="微软雅黑"/>
        </w:rPr>
        <w:t>。</w:t>
      </w:r>
    </w:p>
    <w:p w14:paraId="180F8172" w14:textId="56E1F181" w:rsidR="0076630D" w:rsidRDefault="00921715" w:rsidP="00B10728">
      <w:pPr>
        <w:pStyle w:val="af2"/>
        <w:numPr>
          <w:ilvl w:val="0"/>
          <w:numId w:val="265"/>
        </w:numPr>
        <w:ind w:firstLineChars="0"/>
        <w:rPr>
          <w:rFonts w:ascii="微软雅黑" w:eastAsia="微软雅黑" w:hAnsi="微软雅黑"/>
        </w:rPr>
      </w:pPr>
      <w:r>
        <w:rPr>
          <w:rFonts w:ascii="微软雅黑" w:eastAsia="微软雅黑" w:hAnsi="微软雅黑"/>
        </w:rPr>
        <w:t>LSA到达时间</w:t>
      </w:r>
      <w:r w:rsidR="00D7272D">
        <w:rPr>
          <w:rFonts w:ascii="微软雅黑" w:eastAsia="微软雅黑" w:hAnsi="微软雅黑" w:hint="eastAsia"/>
        </w:rPr>
        <w:t xml:space="preserve"> (毫秒)：</w:t>
      </w:r>
      <w:r w:rsidR="00D7272D">
        <w:rPr>
          <w:rFonts w:ascii="微软雅黑" w:eastAsia="微软雅黑" w:hAnsi="微软雅黑"/>
        </w:rPr>
        <w:t>【</w:t>
      </w:r>
      <w:r w:rsidR="00D7272D">
        <w:rPr>
          <w:rFonts w:ascii="微软雅黑" w:eastAsia="微软雅黑" w:hAnsi="微软雅黑" w:hint="eastAsia"/>
        </w:rPr>
        <w:t>text文本框</w:t>
      </w:r>
      <w:r w:rsidR="00D7272D">
        <w:rPr>
          <w:rFonts w:ascii="微软雅黑" w:eastAsia="微软雅黑" w:hAnsi="微软雅黑"/>
        </w:rPr>
        <w:t>】</w:t>
      </w:r>
      <w:r w:rsidR="00D7272D">
        <w:rPr>
          <w:rFonts w:ascii="微软雅黑" w:eastAsia="微软雅黑" w:hAnsi="微软雅黑" w:hint="eastAsia"/>
        </w:rPr>
        <w:t>设置</w:t>
      </w:r>
      <w:r w:rsidR="00D7272D">
        <w:rPr>
          <w:rFonts w:ascii="微软雅黑" w:eastAsia="微软雅黑" w:hAnsi="微软雅黑"/>
        </w:rPr>
        <w:t>LSA最小接收间隔，</w:t>
      </w:r>
      <w:r w:rsidR="00D7272D">
        <w:rPr>
          <w:rFonts w:ascii="微软雅黑" w:eastAsia="微软雅黑" w:hAnsi="微软雅黑" w:hint="eastAsia"/>
        </w:rPr>
        <w:t>以</w:t>
      </w:r>
      <w:r w:rsidR="00D7272D">
        <w:rPr>
          <w:rFonts w:ascii="微软雅黑" w:eastAsia="微软雅黑" w:hAnsi="微软雅黑"/>
        </w:rPr>
        <w:t>毫秒为单位，取值范围为</w:t>
      </w:r>
      <w:r w:rsidR="00D7272D">
        <w:rPr>
          <w:rFonts w:ascii="微软雅黑" w:eastAsia="微软雅黑" w:hAnsi="微软雅黑" w:hint="eastAsia"/>
        </w:rPr>
        <w:t>0</w:t>
      </w:r>
      <w:r w:rsidR="00D7272D">
        <w:rPr>
          <w:rFonts w:ascii="微软雅黑" w:eastAsia="微软雅黑" w:hAnsi="微软雅黑"/>
        </w:rPr>
        <w:t>-600000</w:t>
      </w:r>
      <w:r w:rsidR="00D7272D">
        <w:rPr>
          <w:rFonts w:ascii="微软雅黑" w:eastAsia="微软雅黑" w:hAnsi="微软雅黑" w:hint="eastAsia"/>
        </w:rPr>
        <w:t>的</w:t>
      </w:r>
      <w:r w:rsidR="00D7272D">
        <w:rPr>
          <w:rFonts w:ascii="微软雅黑" w:eastAsia="微软雅黑" w:hAnsi="微软雅黑"/>
        </w:rPr>
        <w:t>整数，默认</w:t>
      </w:r>
      <w:r w:rsidR="00D7272D">
        <w:rPr>
          <w:rFonts w:ascii="微软雅黑" w:eastAsia="微软雅黑" w:hAnsi="微软雅黑" w:hint="eastAsia"/>
        </w:rPr>
        <w:t>1000毫秒</w:t>
      </w:r>
      <w:r w:rsidR="00D7272D">
        <w:rPr>
          <w:rFonts w:ascii="微软雅黑" w:eastAsia="微软雅黑" w:hAnsi="微软雅黑"/>
        </w:rPr>
        <w:t>。</w:t>
      </w:r>
    </w:p>
    <w:p w14:paraId="25E5BE78" w14:textId="77777777" w:rsidR="0076630D" w:rsidRDefault="00D7272D" w:rsidP="00B10728">
      <w:pPr>
        <w:pStyle w:val="af2"/>
        <w:numPr>
          <w:ilvl w:val="0"/>
          <w:numId w:val="265"/>
        </w:numPr>
        <w:ind w:firstLineChars="0"/>
        <w:rPr>
          <w:rFonts w:ascii="微软雅黑" w:eastAsia="微软雅黑" w:hAnsi="微软雅黑"/>
          <w:strike/>
          <w:color w:val="B2B2B2"/>
        </w:rPr>
      </w:pPr>
      <w:r>
        <w:rPr>
          <w:rFonts w:ascii="微软雅黑" w:eastAsia="微软雅黑" w:hAnsi="微软雅黑" w:hint="eastAsia"/>
          <w:strike/>
          <w:color w:val="B2B2B2"/>
        </w:rPr>
        <w:t>更新</w:t>
      </w:r>
      <w:r>
        <w:rPr>
          <w:rFonts w:ascii="微软雅黑" w:eastAsia="微软雅黑" w:hAnsi="微软雅黑"/>
          <w:strike/>
          <w:color w:val="B2B2B2"/>
        </w:rPr>
        <w:t>间隔</w:t>
      </w:r>
      <w:r>
        <w:rPr>
          <w:rFonts w:ascii="微软雅黑" w:eastAsia="微软雅黑" w:hAnsi="微软雅黑" w:hint="eastAsia"/>
          <w:strike/>
          <w:color w:val="B2B2B2"/>
        </w:rPr>
        <w:t>时间 (秒)：</w:t>
      </w:r>
      <w:r>
        <w:rPr>
          <w:rFonts w:ascii="微软雅黑" w:eastAsia="微软雅黑" w:hAnsi="微软雅黑"/>
          <w:strike/>
          <w:color w:val="B2B2B2"/>
        </w:rPr>
        <w:t>【</w:t>
      </w:r>
      <w:r>
        <w:rPr>
          <w:rFonts w:ascii="微软雅黑" w:eastAsia="微软雅黑" w:hAnsi="微软雅黑" w:hint="eastAsia"/>
          <w:strike/>
          <w:color w:val="B2B2B2"/>
        </w:rPr>
        <w:t>text文本框</w:t>
      </w:r>
      <w:r>
        <w:rPr>
          <w:rFonts w:ascii="微软雅黑" w:eastAsia="微软雅黑" w:hAnsi="微软雅黑"/>
          <w:strike/>
          <w:color w:val="B2B2B2"/>
        </w:rPr>
        <w:t>】</w:t>
      </w:r>
      <w:r>
        <w:rPr>
          <w:rFonts w:ascii="微软雅黑" w:eastAsia="微软雅黑" w:hAnsi="微软雅黑" w:hint="eastAsia"/>
          <w:strike/>
          <w:color w:val="B2B2B2"/>
        </w:rPr>
        <w:t>设置</w:t>
      </w:r>
      <w:r>
        <w:rPr>
          <w:rFonts w:ascii="微软雅黑" w:eastAsia="微软雅黑" w:hAnsi="微软雅黑"/>
          <w:strike/>
          <w:color w:val="B2B2B2"/>
        </w:rPr>
        <w:t>LSA</w:t>
      </w:r>
      <w:r>
        <w:rPr>
          <w:rFonts w:ascii="微软雅黑" w:eastAsia="微软雅黑" w:hAnsi="微软雅黑" w:hint="eastAsia"/>
          <w:strike/>
          <w:color w:val="B2B2B2"/>
        </w:rPr>
        <w:t>更新</w:t>
      </w:r>
      <w:r>
        <w:rPr>
          <w:rFonts w:ascii="微软雅黑" w:eastAsia="微软雅黑" w:hAnsi="微软雅黑"/>
          <w:strike/>
          <w:color w:val="B2B2B2"/>
        </w:rPr>
        <w:t>间隔时间，以秒为单位，取值范围为</w:t>
      </w:r>
      <w:r>
        <w:rPr>
          <w:rFonts w:ascii="微软雅黑" w:eastAsia="微软雅黑" w:hAnsi="微软雅黑" w:hint="eastAsia"/>
          <w:strike/>
          <w:color w:val="B2B2B2"/>
        </w:rPr>
        <w:t>10</w:t>
      </w:r>
      <w:r>
        <w:rPr>
          <w:rFonts w:ascii="微软雅黑" w:eastAsia="微软雅黑" w:hAnsi="微软雅黑"/>
          <w:strike/>
          <w:color w:val="B2B2B2"/>
        </w:rPr>
        <w:t>-1800</w:t>
      </w:r>
      <w:r>
        <w:rPr>
          <w:rFonts w:ascii="微软雅黑" w:eastAsia="微软雅黑" w:hAnsi="微软雅黑" w:hint="eastAsia"/>
          <w:strike/>
          <w:color w:val="B2B2B2"/>
        </w:rPr>
        <w:t>的</w:t>
      </w:r>
      <w:r>
        <w:rPr>
          <w:rFonts w:ascii="微软雅黑" w:eastAsia="微软雅黑" w:hAnsi="微软雅黑"/>
          <w:strike/>
          <w:color w:val="B2B2B2"/>
        </w:rPr>
        <w:t>整数</w:t>
      </w:r>
      <w:r>
        <w:rPr>
          <w:rFonts w:ascii="微软雅黑" w:eastAsia="微软雅黑" w:hAnsi="微软雅黑" w:hint="eastAsia"/>
          <w:strike/>
          <w:color w:val="B2B2B2"/>
        </w:rPr>
        <w:t>，</w:t>
      </w:r>
      <w:r>
        <w:rPr>
          <w:rFonts w:ascii="微软雅黑" w:eastAsia="微软雅黑" w:hAnsi="微软雅黑"/>
          <w:strike/>
          <w:color w:val="B2B2B2"/>
        </w:rPr>
        <w:t>默认</w:t>
      </w:r>
      <w:r>
        <w:rPr>
          <w:rFonts w:ascii="微软雅黑" w:eastAsia="微软雅黑" w:hAnsi="微软雅黑" w:hint="eastAsia"/>
          <w:strike/>
          <w:color w:val="B2B2B2"/>
        </w:rPr>
        <w:t>10秒</w:t>
      </w:r>
      <w:r>
        <w:rPr>
          <w:rFonts w:ascii="微软雅黑" w:eastAsia="微软雅黑" w:hAnsi="微软雅黑"/>
          <w:strike/>
          <w:color w:val="B2B2B2"/>
        </w:rPr>
        <w:t>。</w:t>
      </w:r>
    </w:p>
    <w:p w14:paraId="79C8C314" w14:textId="5D408D21" w:rsidR="0076630D" w:rsidRDefault="00D7272D" w:rsidP="00920227">
      <w:pPr>
        <w:pStyle w:val="af2"/>
        <w:numPr>
          <w:ilvl w:val="0"/>
          <w:numId w:val="252"/>
        </w:numPr>
        <w:ind w:firstLineChars="0"/>
        <w:rPr>
          <w:rFonts w:ascii="微软雅黑" w:eastAsia="微软雅黑" w:hAnsi="微软雅黑"/>
        </w:rPr>
      </w:pPr>
      <w:r>
        <w:rPr>
          <w:rFonts w:ascii="微软雅黑" w:eastAsia="微软雅黑" w:hAnsi="微软雅黑" w:hint="eastAsia"/>
        </w:rPr>
        <w:t>通告最大度量</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设置运行</w:t>
      </w:r>
      <w:r>
        <w:rPr>
          <w:rFonts w:ascii="微软雅黑" w:eastAsia="微软雅黑" w:hAnsi="微软雅黑"/>
        </w:rPr>
        <w:t>OSPF协议的路由设备通告最大度量，以使其他路由设备在SPF计算中不优先将该设备作为传输节点。默认</w:t>
      </w:r>
      <w:r>
        <w:rPr>
          <w:rFonts w:ascii="微软雅黑" w:eastAsia="微软雅黑" w:hAnsi="微软雅黑" w:hint="eastAsia"/>
        </w:rPr>
        <w:t>关闭</w:t>
      </w:r>
      <w:r>
        <w:rPr>
          <w:rFonts w:ascii="微软雅黑" w:eastAsia="微软雅黑" w:hAnsi="微软雅黑"/>
        </w:rPr>
        <w:t>。</w:t>
      </w:r>
    </w:p>
    <w:p w14:paraId="25F0CD07" w14:textId="107320DB"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hint="eastAsia"/>
        </w:rPr>
        <w:t>路由度量值</w:t>
      </w:r>
      <w:r>
        <w:rPr>
          <w:rFonts w:ascii="微软雅黑" w:eastAsia="微软雅黑" w:hAnsi="微软雅黑"/>
        </w:rPr>
        <w:t>：</w:t>
      </w:r>
      <w:r>
        <w:rPr>
          <w:rFonts w:ascii="微软雅黑" w:eastAsia="微软雅黑" w:hAnsi="微软雅黑" w:hint="eastAsia"/>
        </w:rPr>
        <w:t>【开关】默认关闭</w:t>
      </w:r>
      <w:r>
        <w:rPr>
          <w:rFonts w:ascii="微软雅黑" w:eastAsia="微软雅黑" w:hAnsi="微软雅黑"/>
        </w:rPr>
        <w:t>。</w:t>
      </w:r>
      <w:r>
        <w:rPr>
          <w:rFonts w:ascii="微软雅黑" w:eastAsia="微软雅黑" w:hAnsi="微软雅黑" w:hint="eastAsia"/>
        </w:rPr>
        <w:t>开启</w:t>
      </w:r>
      <w:r>
        <w:rPr>
          <w:rFonts w:ascii="微软雅黑" w:eastAsia="微软雅黑" w:hAnsi="微软雅黑"/>
        </w:rPr>
        <w:t>后，</w:t>
      </w:r>
      <w:r>
        <w:rPr>
          <w:rFonts w:ascii="微软雅黑" w:eastAsia="微软雅黑" w:hAnsi="微软雅黑" w:hint="eastAsia"/>
        </w:rPr>
        <w:t>设置</w:t>
      </w:r>
      <w:r>
        <w:rPr>
          <w:rFonts w:ascii="微软雅黑" w:eastAsia="微软雅黑" w:hAnsi="微软雅黑"/>
        </w:rPr>
        <w:t>不同类型OSPF路由对应的度量值。</w:t>
      </w:r>
      <w:r w:rsidR="005C6B8D" w:rsidRPr="00350CF9">
        <w:rPr>
          <w:rFonts w:ascii="微软雅黑" w:eastAsia="微软雅黑" w:hAnsi="微软雅黑" w:hint="eastAsia"/>
          <w:color w:val="FF0000"/>
        </w:rPr>
        <w:t>注</w:t>
      </w:r>
      <w:r w:rsidR="005C6B8D" w:rsidRPr="00350CF9">
        <w:rPr>
          <w:rFonts w:ascii="微软雅黑" w:eastAsia="微软雅黑" w:hAnsi="微软雅黑"/>
          <w:color w:val="FF0000"/>
        </w:rPr>
        <w:t>：</w:t>
      </w:r>
      <w:r w:rsidR="005C6B8D">
        <w:rPr>
          <w:rFonts w:ascii="微软雅黑" w:eastAsia="微软雅黑" w:hAnsi="微软雅黑" w:hint="eastAsia"/>
        </w:rPr>
        <w:t>若</w:t>
      </w:r>
      <w:r w:rsidR="005C6B8D" w:rsidRPr="00920227">
        <w:rPr>
          <w:rFonts w:ascii="微软雅黑" w:eastAsia="微软雅黑" w:hAnsi="微软雅黑" w:hint="eastAsia"/>
        </w:rPr>
        <w:t>OSPF已经同步了LSDB</w:t>
      </w:r>
      <w:r w:rsidR="005C6B8D">
        <w:rPr>
          <w:rFonts w:ascii="微软雅黑" w:eastAsia="微软雅黑" w:hAnsi="微软雅黑" w:hint="eastAsia"/>
        </w:rPr>
        <w:t>，路由度量值要生效，需要</w:t>
      </w:r>
      <w:r w:rsidR="005C6B8D" w:rsidRPr="00920227">
        <w:rPr>
          <w:rFonts w:ascii="微软雅黑" w:eastAsia="微软雅黑" w:hAnsi="微软雅黑" w:hint="eastAsia"/>
        </w:rPr>
        <w:t>重启</w:t>
      </w:r>
      <w:r w:rsidR="005C6B8D">
        <w:rPr>
          <w:rFonts w:ascii="微软雅黑" w:eastAsia="微软雅黑" w:hAnsi="微软雅黑" w:hint="eastAsia"/>
        </w:rPr>
        <w:t>OSPF进程。该</w:t>
      </w:r>
      <w:r w:rsidR="005C6B8D">
        <w:rPr>
          <w:rFonts w:ascii="微软雅黑" w:eastAsia="微软雅黑" w:hAnsi="微软雅黑"/>
        </w:rPr>
        <w:t>动作</w:t>
      </w:r>
      <w:r w:rsidR="005C6B8D">
        <w:rPr>
          <w:rFonts w:ascii="微软雅黑" w:eastAsia="微软雅黑" w:hAnsi="微软雅黑" w:hint="eastAsia"/>
        </w:rPr>
        <w:t>将会导致路由失效进而</w:t>
      </w:r>
      <w:r w:rsidR="005C6B8D" w:rsidRPr="00920227">
        <w:rPr>
          <w:rFonts w:ascii="微软雅黑" w:eastAsia="微软雅黑" w:hAnsi="微软雅黑" w:hint="eastAsia"/>
        </w:rPr>
        <w:t>重新计算，</w:t>
      </w:r>
      <w:r w:rsidR="005C6B8D">
        <w:rPr>
          <w:rFonts w:ascii="微软雅黑" w:eastAsia="微软雅黑" w:hAnsi="微软雅黑" w:hint="eastAsia"/>
        </w:rPr>
        <w:t>请</w:t>
      </w:r>
      <w:r w:rsidR="005C6B8D" w:rsidRPr="00920227">
        <w:rPr>
          <w:rFonts w:ascii="微软雅黑" w:eastAsia="微软雅黑" w:hAnsi="微软雅黑" w:hint="eastAsia"/>
        </w:rPr>
        <w:t>谨慎使用。</w:t>
      </w:r>
    </w:p>
    <w:p w14:paraId="21F65BA3" w14:textId="77777777" w:rsidR="0076630D" w:rsidRDefault="00D7272D" w:rsidP="00B10728">
      <w:pPr>
        <w:pStyle w:val="af2"/>
        <w:numPr>
          <w:ilvl w:val="0"/>
          <w:numId w:val="266"/>
        </w:numPr>
        <w:ind w:firstLineChars="0"/>
        <w:rPr>
          <w:rFonts w:ascii="微软雅黑" w:eastAsia="微软雅黑" w:hAnsi="微软雅黑"/>
        </w:rPr>
      </w:pPr>
      <w:r>
        <w:rPr>
          <w:rFonts w:ascii="微软雅黑" w:eastAsia="微软雅黑" w:hAnsi="微软雅黑" w:hint="eastAsia"/>
        </w:rPr>
        <w:t>区域内路由</w:t>
      </w:r>
      <w:r>
        <w:rPr>
          <w:rFonts w:ascii="微软雅黑" w:eastAsia="微软雅黑" w:hAnsi="微软雅黑"/>
        </w:rPr>
        <w:t>度量值</w:t>
      </w:r>
      <w:r>
        <w:rPr>
          <w:rFonts w:ascii="微软雅黑" w:eastAsia="微软雅黑" w:hAnsi="微软雅黑" w:hint="eastAsia"/>
        </w:rPr>
        <w:t>：【text文本框】设置区域内</w:t>
      </w:r>
      <w:r>
        <w:rPr>
          <w:rFonts w:ascii="微软雅黑" w:eastAsia="微软雅黑" w:hAnsi="微软雅黑"/>
        </w:rPr>
        <w:t>的路由</w:t>
      </w:r>
      <w:r>
        <w:rPr>
          <w:rFonts w:ascii="微软雅黑" w:eastAsia="微软雅黑" w:hAnsi="微软雅黑" w:hint="eastAsia"/>
        </w:rPr>
        <w:t>度量值</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整数，默认为</w:t>
      </w:r>
      <w:r>
        <w:rPr>
          <w:rFonts w:ascii="微软雅黑" w:eastAsia="微软雅黑" w:hAnsi="微软雅黑" w:hint="eastAsia"/>
        </w:rPr>
        <w:t>1</w:t>
      </w:r>
      <w:r>
        <w:rPr>
          <w:rFonts w:ascii="微软雅黑" w:eastAsia="微软雅黑" w:hAnsi="微软雅黑"/>
        </w:rPr>
        <w:t>10。</w:t>
      </w:r>
    </w:p>
    <w:p w14:paraId="03264ABE" w14:textId="77777777" w:rsidR="0076630D" w:rsidRDefault="00D7272D" w:rsidP="00B10728">
      <w:pPr>
        <w:pStyle w:val="af2"/>
        <w:numPr>
          <w:ilvl w:val="0"/>
          <w:numId w:val="266"/>
        </w:numPr>
        <w:ind w:firstLineChars="0"/>
        <w:rPr>
          <w:rFonts w:ascii="微软雅黑" w:eastAsia="微软雅黑" w:hAnsi="微软雅黑"/>
        </w:rPr>
      </w:pPr>
      <w:r>
        <w:rPr>
          <w:rFonts w:ascii="微软雅黑" w:eastAsia="微软雅黑" w:hAnsi="微软雅黑" w:hint="eastAsia"/>
        </w:rPr>
        <w:t>区域间</w:t>
      </w:r>
      <w:r>
        <w:rPr>
          <w:rFonts w:ascii="微软雅黑" w:eastAsia="微软雅黑" w:hAnsi="微软雅黑"/>
        </w:rPr>
        <w:t>路由度量值：【</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区域间的路由度量值，取值范围为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整数，默认为</w:t>
      </w:r>
      <w:r>
        <w:rPr>
          <w:rFonts w:ascii="微软雅黑" w:eastAsia="微软雅黑" w:hAnsi="微软雅黑" w:hint="eastAsia"/>
        </w:rPr>
        <w:t>1</w:t>
      </w:r>
      <w:r>
        <w:rPr>
          <w:rFonts w:ascii="微软雅黑" w:eastAsia="微软雅黑" w:hAnsi="微软雅黑"/>
        </w:rPr>
        <w:t>10。</w:t>
      </w:r>
    </w:p>
    <w:p w14:paraId="6F0E1C49" w14:textId="77777777" w:rsidR="0076630D" w:rsidRDefault="00D7272D" w:rsidP="00B10728">
      <w:pPr>
        <w:pStyle w:val="af2"/>
        <w:numPr>
          <w:ilvl w:val="0"/>
          <w:numId w:val="266"/>
        </w:numPr>
        <w:ind w:firstLineChars="0"/>
        <w:rPr>
          <w:rFonts w:ascii="微软雅黑" w:eastAsia="微软雅黑" w:hAnsi="微软雅黑"/>
        </w:rPr>
      </w:pPr>
      <w:r>
        <w:rPr>
          <w:rFonts w:ascii="微软雅黑" w:eastAsia="微软雅黑" w:hAnsi="微软雅黑" w:hint="eastAsia"/>
        </w:rPr>
        <w:t>外部</w:t>
      </w:r>
      <w:r>
        <w:rPr>
          <w:rFonts w:ascii="微软雅黑" w:eastAsia="微软雅黑" w:hAnsi="微软雅黑"/>
        </w:rPr>
        <w:t>路由度量</w:t>
      </w:r>
      <w:r>
        <w:rPr>
          <w:rFonts w:ascii="微软雅黑" w:eastAsia="微软雅黑" w:hAnsi="微软雅黑" w:hint="eastAsia"/>
        </w:rPr>
        <w:t>值</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设置外部的</w:t>
      </w:r>
      <w:r>
        <w:rPr>
          <w:rFonts w:ascii="微软雅黑" w:eastAsia="微软雅黑" w:hAnsi="微软雅黑"/>
        </w:rPr>
        <w:t>路由</w:t>
      </w:r>
      <w:r>
        <w:rPr>
          <w:rFonts w:ascii="微软雅黑" w:eastAsia="微软雅黑" w:hAnsi="微软雅黑" w:hint="eastAsia"/>
        </w:rPr>
        <w:t>度量值</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整数，默认为</w:t>
      </w:r>
      <w:r>
        <w:rPr>
          <w:rFonts w:ascii="微软雅黑" w:eastAsia="微软雅黑" w:hAnsi="微软雅黑" w:hint="eastAsia"/>
        </w:rPr>
        <w:t>1</w:t>
      </w:r>
      <w:r>
        <w:rPr>
          <w:rFonts w:ascii="微软雅黑" w:eastAsia="微软雅黑" w:hAnsi="微软雅黑"/>
        </w:rPr>
        <w:t>10。</w:t>
      </w:r>
    </w:p>
    <w:p w14:paraId="7CAEA255" w14:textId="1261366E" w:rsidR="0076630D" w:rsidRDefault="00AA6EBA" w:rsidP="00B10728">
      <w:pPr>
        <w:pStyle w:val="af2"/>
        <w:numPr>
          <w:ilvl w:val="0"/>
          <w:numId w:val="267"/>
        </w:numPr>
        <w:ind w:firstLineChars="0"/>
        <w:rPr>
          <w:rFonts w:ascii="微软雅黑" w:eastAsia="微软雅黑" w:hAnsi="微软雅黑"/>
        </w:rPr>
      </w:pPr>
      <w:r>
        <w:rPr>
          <w:rFonts w:ascii="微软雅黑" w:eastAsia="微软雅黑" w:hAnsi="微软雅黑" w:hint="eastAsia"/>
        </w:rPr>
        <w:t>始终</w:t>
      </w:r>
      <w:r>
        <w:rPr>
          <w:rFonts w:ascii="微软雅黑" w:eastAsia="微软雅黑" w:hAnsi="微软雅黑"/>
        </w:rPr>
        <w:t>通告默认路由</w:t>
      </w:r>
      <w:r w:rsidR="00D7272D">
        <w:rPr>
          <w:rFonts w:ascii="微软雅黑" w:eastAsia="微软雅黑" w:hAnsi="微软雅黑"/>
        </w:rPr>
        <w:t>：【</w:t>
      </w:r>
      <w:r w:rsidR="00D7272D">
        <w:rPr>
          <w:rFonts w:ascii="微软雅黑" w:eastAsia="微软雅黑" w:hAnsi="微软雅黑" w:hint="eastAsia"/>
        </w:rPr>
        <w:t>开关</w:t>
      </w:r>
      <w:r w:rsidR="00D7272D">
        <w:rPr>
          <w:rFonts w:ascii="微软雅黑" w:eastAsia="微软雅黑" w:hAnsi="微软雅黑"/>
        </w:rPr>
        <w:t>】</w:t>
      </w:r>
      <w:r w:rsidR="00A871BB">
        <w:rPr>
          <w:rFonts w:ascii="微软雅黑" w:eastAsia="微软雅黑" w:hAnsi="微软雅黑" w:hint="eastAsia"/>
        </w:rPr>
        <w:t>设置OSPF</w:t>
      </w:r>
      <w:r w:rsidR="00A871BB">
        <w:rPr>
          <w:rFonts w:ascii="微软雅黑" w:eastAsia="微软雅黑" w:hAnsi="微软雅黑"/>
        </w:rPr>
        <w:t>是否无条件产生缺省路由</w:t>
      </w:r>
      <w:r w:rsidR="00A871BB">
        <w:rPr>
          <w:rFonts w:ascii="微软雅黑" w:eastAsia="微软雅黑" w:hAnsi="微软雅黑" w:hint="eastAsia"/>
        </w:rPr>
        <w:t>，不管本地是否存在缺省</w:t>
      </w:r>
      <w:r w:rsidR="00A871BB">
        <w:rPr>
          <w:rFonts w:ascii="微软雅黑" w:eastAsia="微软雅黑" w:hAnsi="微软雅黑"/>
        </w:rPr>
        <w:t>路由</w:t>
      </w:r>
      <w:r w:rsidR="00A871BB">
        <w:rPr>
          <w:rFonts w:ascii="微软雅黑" w:eastAsia="微软雅黑" w:hAnsi="微软雅黑" w:hint="eastAsia"/>
        </w:rPr>
        <w:t>。</w:t>
      </w:r>
      <w:r w:rsidR="00D7272D">
        <w:rPr>
          <w:rFonts w:ascii="微软雅黑" w:eastAsia="微软雅黑" w:hAnsi="微软雅黑" w:hint="eastAsia"/>
        </w:rPr>
        <w:t>默认关闭</w:t>
      </w:r>
      <w:r w:rsidR="00D7272D">
        <w:rPr>
          <w:rFonts w:ascii="微软雅黑" w:eastAsia="微软雅黑" w:hAnsi="微软雅黑"/>
        </w:rPr>
        <w:t>。开启后</w:t>
      </w:r>
      <w:r w:rsidR="00D7272D">
        <w:rPr>
          <w:rFonts w:ascii="微软雅黑" w:eastAsia="微软雅黑" w:hAnsi="微软雅黑" w:hint="eastAsia"/>
        </w:rPr>
        <w:t>，</w:t>
      </w:r>
      <w:r w:rsidR="00D7272D">
        <w:rPr>
          <w:rFonts w:ascii="微软雅黑" w:eastAsia="微软雅黑" w:hAnsi="微软雅黑"/>
        </w:rPr>
        <w:t>设置默认路由度量值</w:t>
      </w:r>
      <w:r w:rsidR="00D7272D">
        <w:rPr>
          <w:rFonts w:ascii="微软雅黑" w:eastAsia="微软雅黑" w:hAnsi="微软雅黑" w:hint="eastAsia"/>
        </w:rPr>
        <w:t>及其</w:t>
      </w:r>
      <w:r w:rsidR="00D7272D">
        <w:rPr>
          <w:rFonts w:ascii="微软雅黑" w:eastAsia="微软雅黑" w:hAnsi="微软雅黑"/>
        </w:rPr>
        <w:t>类型。</w:t>
      </w:r>
    </w:p>
    <w:p w14:paraId="52968193" w14:textId="77777777" w:rsidR="0076630D" w:rsidRDefault="00D7272D" w:rsidP="00B10728">
      <w:pPr>
        <w:pStyle w:val="af2"/>
        <w:numPr>
          <w:ilvl w:val="0"/>
          <w:numId w:val="268"/>
        </w:numPr>
        <w:ind w:firstLineChars="0"/>
        <w:rPr>
          <w:rFonts w:ascii="微软雅黑" w:eastAsia="微软雅黑" w:hAnsi="微软雅黑"/>
        </w:rPr>
      </w:pPr>
      <w:r>
        <w:rPr>
          <w:rFonts w:ascii="微软雅黑" w:eastAsia="微软雅黑" w:hAnsi="微软雅黑" w:hint="eastAsia"/>
        </w:rPr>
        <w:t>默认路由度量值</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缺省路由初始的度量值，取值范围为</w:t>
      </w:r>
      <w:r>
        <w:rPr>
          <w:rFonts w:ascii="微软雅黑" w:eastAsia="微软雅黑" w:hAnsi="微软雅黑" w:hint="eastAsia"/>
        </w:rPr>
        <w:t>1</w:t>
      </w:r>
      <w:r>
        <w:rPr>
          <w:rFonts w:ascii="微软雅黑" w:eastAsia="微软雅黑" w:hAnsi="微软雅黑"/>
        </w:rPr>
        <w:t>-16777214</w:t>
      </w:r>
      <w:r>
        <w:rPr>
          <w:rFonts w:ascii="微软雅黑" w:eastAsia="微软雅黑" w:hAnsi="微软雅黑" w:hint="eastAsia"/>
        </w:rPr>
        <w:t>的整数</w:t>
      </w:r>
      <w:r>
        <w:rPr>
          <w:rFonts w:ascii="微软雅黑" w:eastAsia="微软雅黑" w:hAnsi="微软雅黑"/>
        </w:rPr>
        <w:t>，</w:t>
      </w:r>
      <w:r>
        <w:rPr>
          <w:rFonts w:ascii="微软雅黑" w:eastAsia="微软雅黑" w:hAnsi="微软雅黑" w:hint="eastAsia"/>
        </w:rPr>
        <w:t>默认1。</w:t>
      </w:r>
    </w:p>
    <w:p w14:paraId="72F5D76A" w14:textId="77777777" w:rsidR="0076630D" w:rsidRDefault="00D7272D" w:rsidP="00B10728">
      <w:pPr>
        <w:pStyle w:val="af2"/>
        <w:numPr>
          <w:ilvl w:val="0"/>
          <w:numId w:val="268"/>
        </w:numPr>
        <w:ind w:firstLineChars="0"/>
        <w:rPr>
          <w:rFonts w:ascii="微软雅黑" w:eastAsia="微软雅黑" w:hAnsi="微软雅黑"/>
        </w:rPr>
      </w:pPr>
      <w:r>
        <w:rPr>
          <w:rFonts w:ascii="微软雅黑" w:eastAsia="微软雅黑" w:hAnsi="微软雅黑" w:hint="eastAsia"/>
        </w:rPr>
        <w:t>默认路由度量类型</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缺省路由的</w:t>
      </w:r>
      <w:r>
        <w:rPr>
          <w:rFonts w:ascii="微软雅黑" w:eastAsia="微软雅黑" w:hAnsi="微软雅黑" w:hint="eastAsia"/>
        </w:rPr>
        <w:t>类型</w:t>
      </w:r>
      <w:r>
        <w:rPr>
          <w:rFonts w:ascii="微软雅黑" w:eastAsia="微软雅黑" w:hAnsi="微软雅黑"/>
        </w:rPr>
        <w:t>。OSPF外部路由有</w:t>
      </w:r>
      <w:r>
        <w:rPr>
          <w:rFonts w:ascii="微软雅黑" w:eastAsia="微软雅黑" w:hAnsi="微软雅黑" w:hint="eastAsia"/>
        </w:rPr>
        <w:t>2种类型</w:t>
      </w:r>
      <w:r>
        <w:rPr>
          <w:rFonts w:ascii="微软雅黑" w:eastAsia="微软雅黑" w:hAnsi="微软雅黑"/>
        </w:rPr>
        <w:t>，{</w:t>
      </w:r>
      <w:r>
        <w:rPr>
          <w:rFonts w:ascii="微软雅黑" w:eastAsia="微软雅黑" w:hAnsi="微软雅黑" w:hint="eastAsia"/>
        </w:rPr>
        <w:t xml:space="preserve">类型1 </w:t>
      </w:r>
      <w:r>
        <w:rPr>
          <w:rFonts w:ascii="微软雅黑" w:eastAsia="微软雅黑" w:hAnsi="微软雅黑"/>
        </w:rPr>
        <w:t xml:space="preserve">| </w:t>
      </w:r>
      <w:r>
        <w:rPr>
          <w:rFonts w:ascii="微软雅黑" w:eastAsia="微软雅黑" w:hAnsi="微软雅黑" w:hint="eastAsia"/>
        </w:rPr>
        <w:t>类型2</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类型2。“类型1”，</w:t>
      </w:r>
      <w:r>
        <w:rPr>
          <w:rFonts w:ascii="微软雅黑" w:eastAsia="微软雅黑" w:hAnsi="微软雅黑"/>
        </w:rPr>
        <w:t>不同</w:t>
      </w:r>
      <w:r>
        <w:rPr>
          <w:rFonts w:ascii="微软雅黑" w:eastAsia="微软雅黑" w:hAnsi="微软雅黑" w:hint="eastAsia"/>
        </w:rPr>
        <w:t>路由设备</w:t>
      </w:r>
      <w:r>
        <w:rPr>
          <w:rFonts w:ascii="微软雅黑" w:eastAsia="微软雅黑" w:hAnsi="微软雅黑"/>
        </w:rPr>
        <w:t>上看到的度量</w:t>
      </w:r>
      <w:r>
        <w:rPr>
          <w:rFonts w:ascii="微软雅黑" w:eastAsia="微软雅黑" w:hAnsi="微软雅黑"/>
        </w:rPr>
        <w:lastRenderedPageBreak/>
        <w:t>值不一样</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类型2</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所有路由设备看到的度量值都一样。</w:t>
      </w:r>
    </w:p>
    <w:p w14:paraId="5C55F6BE" w14:textId="77777777" w:rsidR="0076630D" w:rsidRDefault="00D7272D" w:rsidP="00B10728">
      <w:pPr>
        <w:pStyle w:val="af2"/>
        <w:numPr>
          <w:ilvl w:val="0"/>
          <w:numId w:val="252"/>
        </w:numPr>
        <w:ind w:firstLineChars="0"/>
        <w:rPr>
          <w:rFonts w:ascii="微软雅黑" w:eastAsia="微软雅黑" w:hAnsi="微软雅黑"/>
        </w:rPr>
      </w:pPr>
      <w:r>
        <w:rPr>
          <w:rFonts w:ascii="微软雅黑" w:eastAsia="微软雅黑" w:hAnsi="微软雅黑"/>
        </w:rPr>
        <w:t>外部路由</w:t>
      </w:r>
      <w:r>
        <w:rPr>
          <w:rFonts w:ascii="微软雅黑" w:eastAsia="微软雅黑" w:hAnsi="微软雅黑" w:hint="eastAsia"/>
        </w:rPr>
        <w:t>引入</w:t>
      </w:r>
      <w:r>
        <w:rPr>
          <w:rFonts w:ascii="微软雅黑" w:eastAsia="微软雅黑" w:hAnsi="微软雅黑"/>
        </w:rPr>
        <w:t>：</w:t>
      </w:r>
      <w:r>
        <w:rPr>
          <w:rFonts w:ascii="微软雅黑" w:eastAsia="微软雅黑" w:hAnsi="微软雅黑" w:hint="eastAsia"/>
        </w:rPr>
        <w:t>【多选】选择</w:t>
      </w:r>
      <w:r>
        <w:rPr>
          <w:rFonts w:ascii="微软雅黑" w:eastAsia="微软雅黑" w:hAnsi="微软雅黑"/>
        </w:rPr>
        <w:t>引入的外部路由类型</w:t>
      </w:r>
      <w:r>
        <w:rPr>
          <w:rFonts w:ascii="微软雅黑" w:eastAsia="微软雅黑" w:hAnsi="微软雅黑" w:hint="eastAsia"/>
        </w:rPr>
        <w:t>，</w:t>
      </w:r>
      <w:r>
        <w:rPr>
          <w:rFonts w:ascii="微软雅黑" w:eastAsia="微软雅黑" w:hAnsi="微软雅黑"/>
        </w:rPr>
        <w:t>选项有{</w:t>
      </w:r>
      <w:r>
        <w:rPr>
          <w:rFonts w:ascii="微软雅黑" w:eastAsia="微软雅黑" w:hAnsi="微软雅黑" w:hint="eastAsia"/>
        </w:rPr>
        <w:t xml:space="preserve">直连 </w:t>
      </w:r>
      <w:r>
        <w:rPr>
          <w:rFonts w:ascii="微软雅黑" w:eastAsia="微软雅黑" w:hAnsi="微软雅黑"/>
        </w:rPr>
        <w:t>|静态</w:t>
      </w:r>
      <w:r>
        <w:rPr>
          <w:rFonts w:ascii="微软雅黑" w:eastAsia="微软雅黑" w:hAnsi="微软雅黑" w:hint="eastAsia"/>
        </w:rPr>
        <w:t xml:space="preserve"> </w:t>
      </w:r>
      <w:r>
        <w:rPr>
          <w:rFonts w:ascii="微软雅黑" w:eastAsia="微软雅黑" w:hAnsi="微软雅黑"/>
        </w:rPr>
        <w:t>|RIP}</w:t>
      </w:r>
      <w:r>
        <w:rPr>
          <w:rFonts w:ascii="微软雅黑" w:eastAsia="微软雅黑" w:hAnsi="微软雅黑" w:hint="eastAsia"/>
        </w:rPr>
        <w:t>。</w:t>
      </w:r>
    </w:p>
    <w:p w14:paraId="68E7ACF7" w14:textId="1DCA36AF" w:rsidR="0076630D" w:rsidRDefault="00D7272D" w:rsidP="00B10728">
      <w:pPr>
        <w:pStyle w:val="af2"/>
        <w:numPr>
          <w:ilvl w:val="0"/>
          <w:numId w:val="253"/>
        </w:numPr>
        <w:ind w:firstLineChars="0"/>
        <w:rPr>
          <w:rFonts w:ascii="微软雅黑" w:eastAsia="微软雅黑" w:hAnsi="微软雅黑"/>
        </w:rPr>
      </w:pPr>
      <w:r>
        <w:rPr>
          <w:rFonts w:ascii="微软雅黑" w:eastAsia="微软雅黑" w:hAnsi="微软雅黑" w:hint="eastAsia"/>
        </w:rPr>
        <w:t>引入外部路由的度量值：</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在引入外部路由时</w:t>
      </w:r>
      <w:r>
        <w:rPr>
          <w:rFonts w:ascii="微软雅黑" w:eastAsia="微软雅黑" w:hAnsi="微软雅黑" w:hint="eastAsia"/>
        </w:rPr>
        <w:t>重新分配</w:t>
      </w:r>
      <w:r>
        <w:rPr>
          <w:rFonts w:ascii="微软雅黑" w:eastAsia="微软雅黑" w:hAnsi="微软雅黑"/>
        </w:rPr>
        <w:t>的度量值，取值范围为</w:t>
      </w:r>
      <w:r>
        <w:rPr>
          <w:rFonts w:ascii="微软雅黑" w:eastAsia="微软雅黑" w:hAnsi="微软雅黑" w:hint="eastAsia"/>
        </w:rPr>
        <w:t>0</w:t>
      </w:r>
      <w:r>
        <w:rPr>
          <w:rFonts w:ascii="微软雅黑" w:eastAsia="微软雅黑" w:hAnsi="微软雅黑"/>
        </w:rPr>
        <w:t>-</w:t>
      </w:r>
      <w:r w:rsidR="000B52B6">
        <w:rPr>
          <w:rFonts w:ascii="微软雅黑" w:eastAsia="微软雅黑" w:hAnsi="微软雅黑"/>
        </w:rPr>
        <w:t>16777214</w:t>
      </w:r>
      <w:r>
        <w:rPr>
          <w:rFonts w:ascii="微软雅黑" w:eastAsia="微软雅黑" w:hAnsi="微软雅黑" w:hint="eastAsia"/>
        </w:rPr>
        <w:t>，</w:t>
      </w:r>
      <w:r>
        <w:rPr>
          <w:rFonts w:ascii="微软雅黑" w:eastAsia="微软雅黑" w:hAnsi="微软雅黑"/>
        </w:rPr>
        <w:t>默认1</w:t>
      </w:r>
      <w:r>
        <w:rPr>
          <w:rFonts w:ascii="微软雅黑" w:eastAsia="微软雅黑" w:hAnsi="微软雅黑" w:hint="eastAsia"/>
        </w:rPr>
        <w:t>。</w:t>
      </w:r>
    </w:p>
    <w:p w14:paraId="1AE366AF" w14:textId="77777777" w:rsidR="0076630D" w:rsidRDefault="00D7272D" w:rsidP="00B10728">
      <w:pPr>
        <w:pStyle w:val="af2"/>
        <w:numPr>
          <w:ilvl w:val="0"/>
          <w:numId w:val="253"/>
        </w:numPr>
        <w:ind w:firstLineChars="0"/>
        <w:rPr>
          <w:rFonts w:ascii="微软雅黑" w:eastAsia="微软雅黑" w:hAnsi="微软雅黑"/>
        </w:rPr>
      </w:pPr>
      <w:r>
        <w:rPr>
          <w:rFonts w:ascii="微软雅黑" w:eastAsia="微软雅黑" w:hAnsi="微软雅黑" w:hint="eastAsia"/>
        </w:rPr>
        <w:t>引入外部</w:t>
      </w:r>
      <w:r>
        <w:rPr>
          <w:rFonts w:ascii="微软雅黑" w:eastAsia="微软雅黑" w:hAnsi="微软雅黑"/>
        </w:rPr>
        <w:t>路由的度量类型：【</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设置引入</w:t>
      </w:r>
      <w:r>
        <w:rPr>
          <w:rFonts w:ascii="微软雅黑" w:eastAsia="微软雅黑" w:hAnsi="微软雅黑"/>
        </w:rPr>
        <w:t>的外部路由</w:t>
      </w:r>
      <w:r>
        <w:rPr>
          <w:rFonts w:ascii="微软雅黑" w:eastAsia="微软雅黑" w:hAnsi="微软雅黑" w:hint="eastAsia"/>
        </w:rPr>
        <w:t>类型，</w:t>
      </w:r>
      <w:r>
        <w:rPr>
          <w:rFonts w:ascii="微软雅黑" w:eastAsia="微软雅黑" w:hAnsi="微软雅黑"/>
        </w:rPr>
        <w:t>选项有{</w:t>
      </w:r>
      <w:r>
        <w:rPr>
          <w:rFonts w:ascii="微软雅黑" w:eastAsia="微软雅黑" w:hAnsi="微软雅黑" w:hint="eastAsia"/>
        </w:rPr>
        <w:t xml:space="preserve">类型1 </w:t>
      </w:r>
      <w:r>
        <w:rPr>
          <w:rFonts w:ascii="微软雅黑" w:eastAsia="微软雅黑" w:hAnsi="微软雅黑"/>
        </w:rPr>
        <w:t xml:space="preserve">| </w:t>
      </w:r>
      <w:r>
        <w:rPr>
          <w:rFonts w:ascii="微软雅黑" w:eastAsia="微软雅黑" w:hAnsi="微软雅黑" w:hint="eastAsia"/>
        </w:rPr>
        <w:t>类型2</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默认类型</w:t>
      </w:r>
      <w:r>
        <w:rPr>
          <w:rFonts w:ascii="微软雅黑" w:eastAsia="微软雅黑" w:hAnsi="微软雅黑" w:hint="eastAsia"/>
        </w:rPr>
        <w:t>2。</w:t>
      </w:r>
    </w:p>
    <w:p w14:paraId="20E71115" w14:textId="77777777" w:rsidR="0076630D" w:rsidRDefault="00D7272D">
      <w:pPr>
        <w:pStyle w:val="af2"/>
        <w:ind w:left="1260" w:firstLineChars="0" w:firstLine="0"/>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每个外部路由单独设置</w:t>
      </w:r>
      <w:r>
        <w:rPr>
          <w:rFonts w:ascii="微软雅黑" w:eastAsia="微软雅黑" w:hAnsi="微软雅黑"/>
        </w:rPr>
        <w:t>度量值</w:t>
      </w:r>
      <w:r>
        <w:rPr>
          <w:rFonts w:ascii="微软雅黑" w:eastAsia="微软雅黑" w:hAnsi="微软雅黑" w:hint="eastAsia"/>
        </w:rPr>
        <w:t>和</w:t>
      </w:r>
      <w:r>
        <w:rPr>
          <w:rFonts w:ascii="微软雅黑" w:eastAsia="微软雅黑" w:hAnsi="微软雅黑"/>
        </w:rPr>
        <w:t>类型。</w:t>
      </w:r>
    </w:p>
    <w:p w14:paraId="5B870D5F" w14:textId="77777777" w:rsidR="0076630D" w:rsidRDefault="0076630D">
      <w:pPr>
        <w:rPr>
          <w:rFonts w:ascii="微软雅黑" w:eastAsia="微软雅黑" w:hAnsi="微软雅黑"/>
        </w:rPr>
      </w:pPr>
    </w:p>
    <w:p w14:paraId="12082670" w14:textId="271EA164" w:rsidR="0061466D" w:rsidRPr="004E59E6" w:rsidRDefault="0061466D" w:rsidP="0061466D">
      <w:pPr>
        <w:pStyle w:val="af2"/>
        <w:numPr>
          <w:ilvl w:val="0"/>
          <w:numId w:val="263"/>
        </w:numPr>
        <w:ind w:firstLineChars="0"/>
        <w:rPr>
          <w:rFonts w:ascii="微软雅黑" w:eastAsia="微软雅黑" w:hAnsi="微软雅黑"/>
        </w:rPr>
      </w:pPr>
      <w:r w:rsidRPr="0061466D">
        <w:rPr>
          <w:rFonts w:ascii="微软雅黑" w:eastAsia="微软雅黑" w:hAnsi="微软雅黑" w:hint="eastAsia"/>
        </w:rPr>
        <w:t>&lt;重启进程&gt;</w:t>
      </w:r>
      <w:r w:rsidRPr="00EC4F22">
        <w:rPr>
          <w:rFonts w:ascii="微软雅黑" w:eastAsia="微软雅黑" w:hAnsi="微软雅黑" w:hint="eastAsia"/>
        </w:rPr>
        <w:t>按钮</w:t>
      </w:r>
      <w:r w:rsidRPr="0069782B">
        <w:rPr>
          <w:rFonts w:ascii="微软雅黑" w:eastAsia="微软雅黑" w:hAnsi="微软雅黑"/>
        </w:rPr>
        <w:t>：</w:t>
      </w:r>
      <w:r w:rsidRPr="0069782B">
        <w:rPr>
          <w:rFonts w:ascii="微软雅黑" w:eastAsia="微软雅黑" w:hAnsi="微软雅黑" w:hint="eastAsia"/>
        </w:rPr>
        <w:t>点击</w:t>
      </w:r>
      <w:r w:rsidRPr="0069782B">
        <w:rPr>
          <w:rFonts w:ascii="微软雅黑" w:eastAsia="微软雅黑" w:hAnsi="微软雅黑"/>
        </w:rPr>
        <w:t>后，二次确认是否重启OSPF进程。</w:t>
      </w:r>
      <w:r w:rsidRPr="00920227">
        <w:rPr>
          <w:rFonts w:ascii="微软雅黑" w:eastAsia="微软雅黑" w:hAnsi="微软雅黑" w:hint="eastAsia"/>
        </w:rPr>
        <w:t>一旦进程重启</w:t>
      </w:r>
      <w:r w:rsidRPr="00920227">
        <w:rPr>
          <w:rFonts w:ascii="微软雅黑" w:eastAsia="微软雅黑" w:hAnsi="微软雅黑"/>
        </w:rPr>
        <w:t>，</w:t>
      </w:r>
      <w:r w:rsidRPr="00920227">
        <w:rPr>
          <w:rFonts w:ascii="微软雅黑" w:eastAsia="微软雅黑" w:hAnsi="微软雅黑" w:hint="eastAsia"/>
        </w:rPr>
        <w:t>设备间</w:t>
      </w:r>
      <w:r w:rsidRPr="00920227">
        <w:rPr>
          <w:rFonts w:ascii="微软雅黑" w:eastAsia="微软雅黑" w:hAnsi="微软雅黑"/>
        </w:rPr>
        <w:t>已建立</w:t>
      </w:r>
      <w:r w:rsidRPr="00920227">
        <w:rPr>
          <w:rFonts w:ascii="微软雅黑" w:eastAsia="微软雅黑" w:hAnsi="微软雅黑" w:hint="eastAsia"/>
        </w:rPr>
        <w:t>的</w:t>
      </w:r>
      <w:r w:rsidRPr="00920227">
        <w:rPr>
          <w:rFonts w:ascii="微软雅黑" w:eastAsia="微软雅黑" w:hAnsi="微软雅黑"/>
        </w:rPr>
        <w:t>邻接关系</w:t>
      </w:r>
      <w:r w:rsidRPr="00D10E7E">
        <w:rPr>
          <w:rFonts w:ascii="微软雅黑" w:eastAsia="微软雅黑" w:hAnsi="微软雅黑" w:hint="eastAsia"/>
        </w:rPr>
        <w:t>将会重新协商</w:t>
      </w:r>
      <w:r w:rsidRPr="004E59E6">
        <w:rPr>
          <w:rFonts w:ascii="微软雅黑" w:eastAsia="微软雅黑" w:hAnsi="微软雅黑"/>
        </w:rPr>
        <w:t>。</w:t>
      </w:r>
    </w:p>
    <w:p w14:paraId="5DB76330" w14:textId="77777777" w:rsidR="0061466D" w:rsidRDefault="0061466D">
      <w:pPr>
        <w:rPr>
          <w:rFonts w:ascii="微软雅黑" w:eastAsia="微软雅黑" w:hAnsi="微软雅黑"/>
        </w:rPr>
      </w:pPr>
    </w:p>
    <w:p w14:paraId="329D39C0" w14:textId="788E7D19" w:rsidR="00FB3D3A" w:rsidRDefault="00FB3D3A" w:rsidP="00FB3D3A">
      <w:pPr>
        <w:rPr>
          <w:rFonts w:ascii="微软雅黑" w:eastAsia="微软雅黑" w:hAnsi="微软雅黑"/>
        </w:rPr>
      </w:pPr>
      <w:r>
        <w:rPr>
          <w:rFonts w:ascii="微软雅黑" w:eastAsia="微软雅黑" w:hAnsi="微软雅黑" w:hint="eastAsia"/>
        </w:rPr>
        <w:t>全局</w:t>
      </w:r>
      <w:r w:rsidR="00DB60EA">
        <w:rPr>
          <w:rFonts w:ascii="微软雅黑" w:eastAsia="微软雅黑" w:hAnsi="微软雅黑"/>
        </w:rPr>
        <w:t>OSPF</w:t>
      </w:r>
      <w:r>
        <w:rPr>
          <w:rFonts w:ascii="微软雅黑" w:eastAsia="微软雅黑" w:hAnsi="微软雅黑"/>
        </w:rPr>
        <w:t>运行</w:t>
      </w:r>
      <w:r>
        <w:rPr>
          <w:rFonts w:ascii="微软雅黑" w:eastAsia="微软雅黑" w:hAnsi="微软雅黑" w:hint="eastAsia"/>
        </w:rPr>
        <w:t>状态：</w:t>
      </w:r>
      <w:r w:rsidR="0069782B">
        <w:rPr>
          <w:rFonts w:ascii="微软雅黑" w:eastAsia="微软雅黑" w:hAnsi="微软雅黑" w:hint="eastAsia"/>
        </w:rPr>
        <w:t>支持</w:t>
      </w:r>
      <w:r w:rsidR="0069782B">
        <w:rPr>
          <w:rFonts w:ascii="微软雅黑" w:eastAsia="微软雅黑" w:hAnsi="微软雅黑"/>
        </w:rPr>
        <w:t>刷新</w:t>
      </w:r>
    </w:p>
    <w:p w14:paraId="54BD4E38" w14:textId="6AE283DB" w:rsidR="00FB3D3A" w:rsidRPr="00FB3D3A" w:rsidRDefault="00FB3D3A" w:rsidP="006478EB">
      <w:pPr>
        <w:pStyle w:val="af2"/>
        <w:numPr>
          <w:ilvl w:val="0"/>
          <w:numId w:val="555"/>
        </w:numPr>
        <w:ind w:firstLineChars="0"/>
        <w:rPr>
          <w:rFonts w:ascii="微软雅黑" w:eastAsia="微软雅黑" w:hAnsi="微软雅黑"/>
        </w:rPr>
      </w:pPr>
      <w:r>
        <w:rPr>
          <w:rFonts w:ascii="微软雅黑" w:eastAsia="微软雅黑" w:hAnsi="微软雅黑" w:hint="eastAsia"/>
        </w:rPr>
        <w:t>显示</w:t>
      </w:r>
      <w:r w:rsidR="00DB60EA">
        <w:rPr>
          <w:rFonts w:ascii="微软雅黑" w:eastAsia="微软雅黑" w:hAnsi="微软雅黑"/>
        </w:rPr>
        <w:t>OSPF</w:t>
      </w:r>
      <w:r>
        <w:rPr>
          <w:rFonts w:ascii="微软雅黑" w:eastAsia="微软雅黑" w:hAnsi="微软雅黑" w:hint="eastAsia"/>
        </w:rPr>
        <w:t>运行</w:t>
      </w:r>
      <w:r>
        <w:rPr>
          <w:rFonts w:ascii="微软雅黑" w:eastAsia="微软雅黑" w:hAnsi="微软雅黑"/>
        </w:rPr>
        <w:t>信息，以大文本框显示，内容</w:t>
      </w:r>
      <w:r>
        <w:rPr>
          <w:rFonts w:ascii="微软雅黑" w:eastAsia="微软雅黑" w:hAnsi="微软雅黑" w:hint="eastAsia"/>
        </w:rPr>
        <w:t>直接</w:t>
      </w:r>
      <w:r>
        <w:rPr>
          <w:rFonts w:ascii="微软雅黑" w:eastAsia="微软雅黑" w:hAnsi="微软雅黑"/>
        </w:rPr>
        <w:t>由底层提供</w:t>
      </w:r>
      <w:r>
        <w:rPr>
          <w:rFonts w:ascii="微软雅黑" w:eastAsia="微软雅黑" w:hAnsi="微软雅黑" w:hint="eastAsia"/>
        </w:rPr>
        <w:t>，</w:t>
      </w:r>
      <w:r>
        <w:rPr>
          <w:rFonts w:ascii="微软雅黑" w:eastAsia="微软雅黑" w:hAnsi="微软雅黑"/>
        </w:rPr>
        <w:t>诸如：</w:t>
      </w:r>
    </w:p>
    <w:p w14:paraId="7D6EA184" w14:textId="77777777" w:rsidR="00FB3D3A" w:rsidRPr="00FB3D3A" w:rsidRDefault="00FB3D3A" w:rsidP="00FB3D3A">
      <w:pPr>
        <w:rPr>
          <w:rFonts w:ascii="微软雅黑" w:eastAsia="微软雅黑" w:hAnsi="微软雅黑"/>
        </w:rPr>
      </w:pPr>
      <w:r w:rsidRPr="0062092F">
        <w:rPr>
          <w:rFonts w:ascii="微软雅黑" w:eastAsia="微软雅黑" w:hAnsi="微软雅黑"/>
          <w:noProof/>
        </w:rPr>
        <mc:AlternateContent>
          <mc:Choice Requires="wps">
            <w:drawing>
              <wp:anchor distT="0" distB="0" distL="114300" distR="114300" simplePos="0" relativeHeight="251664384" behindDoc="0" locked="0" layoutInCell="1" allowOverlap="1" wp14:anchorId="183749BB" wp14:editId="4453C07E">
                <wp:simplePos x="0" y="0"/>
                <wp:positionH relativeFrom="column">
                  <wp:posOffset>10236</wp:posOffset>
                </wp:positionH>
                <wp:positionV relativeFrom="paragraph">
                  <wp:posOffset>58230</wp:posOffset>
                </wp:positionV>
                <wp:extent cx="5377218" cy="6701051"/>
                <wp:effectExtent l="0" t="0" r="13970" b="24130"/>
                <wp:wrapNone/>
                <wp:docPr id="14" name="矩形 14"/>
                <wp:cNvGraphicFramePr/>
                <a:graphic xmlns:a="http://schemas.openxmlformats.org/drawingml/2006/main">
                  <a:graphicData uri="http://schemas.microsoft.com/office/word/2010/wordprocessingShape">
                    <wps:wsp>
                      <wps:cNvSpPr/>
                      <wps:spPr>
                        <a:xfrm>
                          <a:off x="0" y="0"/>
                          <a:ext cx="5377218" cy="6701051"/>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F1FD3A" w14:textId="77777777" w:rsidR="003B6945" w:rsidRPr="00153CDE" w:rsidRDefault="003B6945" w:rsidP="00DB60EA">
                            <w:pPr>
                              <w:rPr>
                                <w:color w:val="0D0D0D" w:themeColor="text1" w:themeTint="F2"/>
                              </w:rPr>
                            </w:pPr>
                            <w:r w:rsidRPr="00153CDE">
                              <w:rPr>
                                <w:color w:val="0D0D0D" w:themeColor="text1" w:themeTint="F2"/>
                              </w:rPr>
                              <w:t>OSPF Routing Process, Router ID: 91.91.91.91</w:t>
                            </w:r>
                          </w:p>
                          <w:p w14:paraId="3C8C9E3F" w14:textId="77777777" w:rsidR="003B6945" w:rsidRPr="00153CDE" w:rsidRDefault="003B6945" w:rsidP="00DB60EA">
                            <w:pPr>
                              <w:rPr>
                                <w:color w:val="0D0D0D" w:themeColor="text1" w:themeTint="F2"/>
                              </w:rPr>
                            </w:pPr>
                            <w:r w:rsidRPr="00153CDE">
                              <w:rPr>
                                <w:color w:val="0D0D0D" w:themeColor="text1" w:themeTint="F2"/>
                              </w:rPr>
                              <w:t xml:space="preserve"> Supports only single TOS (TOS0) routes</w:t>
                            </w:r>
                          </w:p>
                          <w:p w14:paraId="799F9A3E" w14:textId="77777777" w:rsidR="003B6945" w:rsidRPr="00153CDE" w:rsidRDefault="003B6945" w:rsidP="00DB60EA">
                            <w:pPr>
                              <w:rPr>
                                <w:color w:val="0D0D0D" w:themeColor="text1" w:themeTint="F2"/>
                              </w:rPr>
                            </w:pPr>
                            <w:r w:rsidRPr="00153CDE">
                              <w:rPr>
                                <w:color w:val="0D0D0D" w:themeColor="text1" w:themeTint="F2"/>
                              </w:rPr>
                              <w:t xml:space="preserve"> This implementation conforms to RFC2328</w:t>
                            </w:r>
                          </w:p>
                          <w:p w14:paraId="7AED4809" w14:textId="77777777" w:rsidR="003B6945" w:rsidRPr="00153CDE" w:rsidRDefault="003B6945" w:rsidP="00DB60EA">
                            <w:pPr>
                              <w:rPr>
                                <w:color w:val="0D0D0D" w:themeColor="text1" w:themeTint="F2"/>
                              </w:rPr>
                            </w:pPr>
                            <w:r w:rsidRPr="00153CDE">
                              <w:rPr>
                                <w:color w:val="0D0D0D" w:themeColor="text1" w:themeTint="F2"/>
                              </w:rPr>
                              <w:t xml:space="preserve"> RFC1583Compatibility flag is enabled</w:t>
                            </w:r>
                          </w:p>
                          <w:p w14:paraId="7BF189DC" w14:textId="77777777" w:rsidR="003B6945" w:rsidRPr="00153CDE" w:rsidRDefault="003B6945" w:rsidP="00DB60EA">
                            <w:pPr>
                              <w:rPr>
                                <w:color w:val="0D0D0D" w:themeColor="text1" w:themeTint="F2"/>
                              </w:rPr>
                            </w:pPr>
                            <w:r w:rsidRPr="00153CDE">
                              <w:rPr>
                                <w:color w:val="0D0D0D" w:themeColor="text1" w:themeTint="F2"/>
                              </w:rPr>
                              <w:t xml:space="preserve"> OpaqueCapability flag is disabled</w:t>
                            </w:r>
                          </w:p>
                          <w:p w14:paraId="7C42C237" w14:textId="77777777" w:rsidR="003B6945" w:rsidRPr="00153CDE" w:rsidRDefault="003B6945" w:rsidP="00DB60EA">
                            <w:pPr>
                              <w:rPr>
                                <w:color w:val="0D0D0D" w:themeColor="text1" w:themeTint="F2"/>
                              </w:rPr>
                            </w:pPr>
                            <w:r w:rsidRPr="00153CDE">
                              <w:rPr>
                                <w:color w:val="0D0D0D" w:themeColor="text1" w:themeTint="F2"/>
                              </w:rPr>
                              <w:t xml:space="preserve"> Initial SPF scheduling delay 0 millisec(s)</w:t>
                            </w:r>
                          </w:p>
                          <w:p w14:paraId="2821BD94" w14:textId="77777777" w:rsidR="003B6945" w:rsidRPr="00153CDE" w:rsidRDefault="003B6945" w:rsidP="00DB60EA">
                            <w:pPr>
                              <w:rPr>
                                <w:color w:val="0D0D0D" w:themeColor="text1" w:themeTint="F2"/>
                              </w:rPr>
                            </w:pPr>
                            <w:r w:rsidRPr="00153CDE">
                              <w:rPr>
                                <w:color w:val="0D0D0D" w:themeColor="text1" w:themeTint="F2"/>
                              </w:rPr>
                              <w:t xml:space="preserve"> Minimum hold time between consecutive SPFs 500 millisec(s)</w:t>
                            </w:r>
                          </w:p>
                          <w:p w14:paraId="3172AB83" w14:textId="77777777" w:rsidR="003B6945" w:rsidRPr="00153CDE" w:rsidRDefault="003B6945" w:rsidP="00DB60EA">
                            <w:pPr>
                              <w:rPr>
                                <w:color w:val="0D0D0D" w:themeColor="text1" w:themeTint="F2"/>
                              </w:rPr>
                            </w:pPr>
                            <w:r w:rsidRPr="00153CDE">
                              <w:rPr>
                                <w:color w:val="0D0D0D" w:themeColor="text1" w:themeTint="F2"/>
                              </w:rPr>
                              <w:t xml:space="preserve"> Maximum hold time between consecutive SPFs 5000 millisec(s)</w:t>
                            </w:r>
                          </w:p>
                          <w:p w14:paraId="172A84C7" w14:textId="77777777" w:rsidR="003B6945" w:rsidRPr="00153CDE" w:rsidRDefault="003B6945" w:rsidP="00DB60EA">
                            <w:pPr>
                              <w:rPr>
                                <w:color w:val="0D0D0D" w:themeColor="text1" w:themeTint="F2"/>
                              </w:rPr>
                            </w:pPr>
                            <w:r w:rsidRPr="00153CDE">
                              <w:rPr>
                                <w:color w:val="0D0D0D" w:themeColor="text1" w:themeTint="F2"/>
                              </w:rPr>
                              <w:t xml:space="preserve"> Hold time multiplier is currently 1</w:t>
                            </w:r>
                          </w:p>
                          <w:p w14:paraId="55348502" w14:textId="77777777" w:rsidR="003B6945" w:rsidRPr="00153CDE" w:rsidRDefault="003B6945" w:rsidP="00DB60EA">
                            <w:pPr>
                              <w:rPr>
                                <w:color w:val="0D0D0D" w:themeColor="text1" w:themeTint="F2"/>
                              </w:rPr>
                            </w:pPr>
                            <w:r w:rsidRPr="00153CDE">
                              <w:rPr>
                                <w:color w:val="0D0D0D" w:themeColor="text1" w:themeTint="F2"/>
                              </w:rPr>
                              <w:t xml:space="preserve"> SPF algorithm last executed 25m26s ago</w:t>
                            </w:r>
                          </w:p>
                          <w:p w14:paraId="5ADF78D7" w14:textId="77777777" w:rsidR="003B6945" w:rsidRPr="00153CDE" w:rsidRDefault="003B6945" w:rsidP="00DB60EA">
                            <w:pPr>
                              <w:rPr>
                                <w:color w:val="0D0D0D" w:themeColor="text1" w:themeTint="F2"/>
                              </w:rPr>
                            </w:pPr>
                            <w:r w:rsidRPr="00153CDE">
                              <w:rPr>
                                <w:color w:val="0D0D0D" w:themeColor="text1" w:themeTint="F2"/>
                              </w:rPr>
                              <w:t xml:space="preserve"> Last SPF duration 0 usecs</w:t>
                            </w:r>
                          </w:p>
                          <w:p w14:paraId="4A2BA526" w14:textId="77777777" w:rsidR="003B6945" w:rsidRPr="00153CDE" w:rsidRDefault="003B6945" w:rsidP="00DB60EA">
                            <w:pPr>
                              <w:rPr>
                                <w:color w:val="0D0D0D" w:themeColor="text1" w:themeTint="F2"/>
                              </w:rPr>
                            </w:pPr>
                            <w:r w:rsidRPr="00153CDE">
                              <w:rPr>
                                <w:color w:val="0D0D0D" w:themeColor="text1" w:themeTint="F2"/>
                              </w:rPr>
                              <w:t xml:space="preserve"> SPF timer is inactive</w:t>
                            </w:r>
                          </w:p>
                          <w:p w14:paraId="076B82DE" w14:textId="77777777" w:rsidR="003B6945" w:rsidRPr="00153CDE" w:rsidRDefault="003B6945" w:rsidP="00DB60EA">
                            <w:pPr>
                              <w:rPr>
                                <w:color w:val="0D0D0D" w:themeColor="text1" w:themeTint="F2"/>
                              </w:rPr>
                            </w:pPr>
                            <w:r w:rsidRPr="00153CDE">
                              <w:rPr>
                                <w:color w:val="0D0D0D" w:themeColor="text1" w:themeTint="F2"/>
                              </w:rPr>
                              <w:t xml:space="preserve"> LSA minimum interval 2500 msecs</w:t>
                            </w:r>
                          </w:p>
                          <w:p w14:paraId="42882CE1" w14:textId="77777777" w:rsidR="003B6945" w:rsidRPr="00153CDE" w:rsidRDefault="003B6945" w:rsidP="00DB60EA">
                            <w:pPr>
                              <w:rPr>
                                <w:color w:val="0D0D0D" w:themeColor="text1" w:themeTint="F2"/>
                              </w:rPr>
                            </w:pPr>
                            <w:r w:rsidRPr="00153CDE">
                              <w:rPr>
                                <w:color w:val="0D0D0D" w:themeColor="text1" w:themeTint="F2"/>
                              </w:rPr>
                              <w:t xml:space="preserve"> LSA minimum arrival 500 msecs</w:t>
                            </w:r>
                          </w:p>
                          <w:p w14:paraId="7D2E9059" w14:textId="77777777" w:rsidR="003B6945" w:rsidRPr="00153CDE" w:rsidRDefault="003B6945" w:rsidP="00DB60EA">
                            <w:pPr>
                              <w:rPr>
                                <w:color w:val="0D0D0D" w:themeColor="text1" w:themeTint="F2"/>
                              </w:rPr>
                            </w:pPr>
                            <w:r w:rsidRPr="00153CDE">
                              <w:rPr>
                                <w:color w:val="0D0D0D" w:themeColor="text1" w:themeTint="F2"/>
                              </w:rPr>
                              <w:t xml:space="preserve"> Write Multiplier set to 20 </w:t>
                            </w:r>
                          </w:p>
                          <w:p w14:paraId="7E6493A6" w14:textId="77777777" w:rsidR="003B6945" w:rsidRPr="00153CDE" w:rsidRDefault="003B6945" w:rsidP="00DB60EA">
                            <w:pPr>
                              <w:rPr>
                                <w:color w:val="0D0D0D" w:themeColor="text1" w:themeTint="F2"/>
                              </w:rPr>
                            </w:pPr>
                            <w:r w:rsidRPr="00153CDE">
                              <w:rPr>
                                <w:color w:val="0D0D0D" w:themeColor="text1" w:themeTint="F2"/>
                              </w:rPr>
                              <w:t xml:space="preserve"> Refresh timer 10 secs</w:t>
                            </w:r>
                          </w:p>
                          <w:p w14:paraId="7381481B" w14:textId="77777777" w:rsidR="003B6945" w:rsidRPr="00153CDE" w:rsidRDefault="003B6945" w:rsidP="00DB60EA">
                            <w:pPr>
                              <w:rPr>
                                <w:color w:val="0D0D0D" w:themeColor="text1" w:themeTint="F2"/>
                              </w:rPr>
                            </w:pPr>
                            <w:r w:rsidRPr="00153CDE">
                              <w:rPr>
                                <w:color w:val="0D0D0D" w:themeColor="text1" w:themeTint="F2"/>
                              </w:rPr>
                              <w:t xml:space="preserve"> This router is an ASBR (injecting external routing information)</w:t>
                            </w:r>
                          </w:p>
                          <w:p w14:paraId="41B816F0" w14:textId="77777777" w:rsidR="003B6945" w:rsidRPr="00153CDE" w:rsidRDefault="003B6945" w:rsidP="00DB60EA">
                            <w:pPr>
                              <w:rPr>
                                <w:color w:val="0D0D0D" w:themeColor="text1" w:themeTint="F2"/>
                              </w:rPr>
                            </w:pPr>
                            <w:r w:rsidRPr="00153CDE">
                              <w:rPr>
                                <w:color w:val="0D0D0D" w:themeColor="text1" w:themeTint="F2"/>
                              </w:rPr>
                              <w:t xml:space="preserve"> Number of external LSA 2. Checksum Sum 0x00010867</w:t>
                            </w:r>
                          </w:p>
                          <w:p w14:paraId="4E54DB04" w14:textId="77777777" w:rsidR="003B6945" w:rsidRPr="00153CDE" w:rsidRDefault="003B6945" w:rsidP="00DB60EA">
                            <w:pPr>
                              <w:rPr>
                                <w:color w:val="0D0D0D" w:themeColor="text1" w:themeTint="F2"/>
                              </w:rPr>
                            </w:pPr>
                            <w:r w:rsidRPr="00153CDE">
                              <w:rPr>
                                <w:color w:val="0D0D0D" w:themeColor="text1" w:themeTint="F2"/>
                              </w:rPr>
                              <w:t xml:space="preserve"> Number of opaque AS LSA 0. Checksum Sum 0x00000000</w:t>
                            </w:r>
                          </w:p>
                          <w:p w14:paraId="2862FC86" w14:textId="77777777" w:rsidR="003B6945" w:rsidRPr="00153CDE" w:rsidRDefault="003B6945" w:rsidP="00DB60EA">
                            <w:pPr>
                              <w:rPr>
                                <w:color w:val="0D0D0D" w:themeColor="text1" w:themeTint="F2"/>
                              </w:rPr>
                            </w:pPr>
                            <w:r w:rsidRPr="00153CDE">
                              <w:rPr>
                                <w:color w:val="0D0D0D" w:themeColor="text1" w:themeTint="F2"/>
                              </w:rPr>
                              <w:t xml:space="preserve"> Number of areas attached to this router: 1</w:t>
                            </w:r>
                          </w:p>
                          <w:p w14:paraId="787E72DF" w14:textId="77777777" w:rsidR="003B6945" w:rsidRPr="00153CDE" w:rsidRDefault="003B6945" w:rsidP="00DB60EA">
                            <w:pPr>
                              <w:rPr>
                                <w:color w:val="0D0D0D" w:themeColor="text1" w:themeTint="F2"/>
                              </w:rPr>
                            </w:pPr>
                            <w:r w:rsidRPr="00153CDE">
                              <w:rPr>
                                <w:color w:val="0D0D0D" w:themeColor="text1" w:themeTint="F2"/>
                              </w:rPr>
                              <w:t xml:space="preserve"> Area ID: 0.0.0.0 (Backbone)</w:t>
                            </w:r>
                          </w:p>
                          <w:p w14:paraId="2609DF2E" w14:textId="77777777" w:rsidR="003B6945" w:rsidRPr="00153CDE" w:rsidRDefault="003B6945" w:rsidP="00DB60EA">
                            <w:pPr>
                              <w:rPr>
                                <w:color w:val="0D0D0D" w:themeColor="text1" w:themeTint="F2"/>
                              </w:rPr>
                            </w:pPr>
                            <w:r w:rsidRPr="00153CDE">
                              <w:rPr>
                                <w:color w:val="0D0D0D" w:themeColor="text1" w:themeTint="F2"/>
                              </w:rPr>
                              <w:t xml:space="preserve">   Number of interfaces in this area: Total: 1, Active: 1</w:t>
                            </w:r>
                          </w:p>
                          <w:p w14:paraId="63C3BF73" w14:textId="77777777" w:rsidR="003B6945" w:rsidRPr="00153CDE" w:rsidRDefault="003B6945" w:rsidP="00DB60EA">
                            <w:pPr>
                              <w:rPr>
                                <w:color w:val="0D0D0D" w:themeColor="text1" w:themeTint="F2"/>
                              </w:rPr>
                            </w:pPr>
                            <w:r w:rsidRPr="00153CDE">
                              <w:rPr>
                                <w:color w:val="0D0D0D" w:themeColor="text1" w:themeTint="F2"/>
                              </w:rPr>
                              <w:t xml:space="preserve">   Number of fully adjacent neighbors in this area: 1</w:t>
                            </w:r>
                          </w:p>
                          <w:p w14:paraId="67949383" w14:textId="77777777" w:rsidR="003B6945" w:rsidRPr="00153CDE" w:rsidRDefault="003B6945" w:rsidP="00DB60EA">
                            <w:pPr>
                              <w:rPr>
                                <w:color w:val="0D0D0D" w:themeColor="text1" w:themeTint="F2"/>
                              </w:rPr>
                            </w:pPr>
                            <w:r w:rsidRPr="00153CDE">
                              <w:rPr>
                                <w:color w:val="0D0D0D" w:themeColor="text1" w:themeTint="F2"/>
                              </w:rPr>
                              <w:t xml:space="preserve">   Area has no authentication</w:t>
                            </w:r>
                          </w:p>
                          <w:p w14:paraId="49EC08A4" w14:textId="77777777" w:rsidR="003B6945" w:rsidRPr="00153CDE" w:rsidRDefault="003B6945" w:rsidP="00DB60EA">
                            <w:pPr>
                              <w:rPr>
                                <w:color w:val="0D0D0D" w:themeColor="text1" w:themeTint="F2"/>
                              </w:rPr>
                            </w:pPr>
                            <w:r w:rsidRPr="00153CDE">
                              <w:rPr>
                                <w:color w:val="0D0D0D" w:themeColor="text1" w:themeTint="F2"/>
                              </w:rPr>
                              <w:t xml:space="preserve">   SPF algorithm executed 29 times</w:t>
                            </w:r>
                          </w:p>
                          <w:p w14:paraId="7F1465AC" w14:textId="77777777" w:rsidR="003B6945" w:rsidRPr="00153CDE" w:rsidRDefault="003B6945" w:rsidP="00DB60EA">
                            <w:pPr>
                              <w:rPr>
                                <w:color w:val="0D0D0D" w:themeColor="text1" w:themeTint="F2"/>
                              </w:rPr>
                            </w:pPr>
                            <w:r w:rsidRPr="00153CDE">
                              <w:rPr>
                                <w:color w:val="0D0D0D" w:themeColor="text1" w:themeTint="F2"/>
                              </w:rPr>
                              <w:t xml:space="preserve">   Number of LSA 4</w:t>
                            </w:r>
                          </w:p>
                          <w:p w14:paraId="4C8D7F7B" w14:textId="77777777" w:rsidR="003B6945" w:rsidRPr="00153CDE" w:rsidRDefault="003B6945" w:rsidP="00DB60EA">
                            <w:pPr>
                              <w:rPr>
                                <w:color w:val="0D0D0D" w:themeColor="text1" w:themeTint="F2"/>
                              </w:rPr>
                            </w:pPr>
                            <w:r w:rsidRPr="00153CDE">
                              <w:rPr>
                                <w:color w:val="0D0D0D" w:themeColor="text1" w:themeTint="F2"/>
                              </w:rPr>
                              <w:t xml:space="preserve">   Number of router LSA 2. Checksum Sum 0x0000ba54</w:t>
                            </w:r>
                          </w:p>
                          <w:p w14:paraId="6B605F3B" w14:textId="77777777" w:rsidR="003B6945" w:rsidRPr="00153CDE" w:rsidRDefault="003B6945" w:rsidP="00DB60EA">
                            <w:pPr>
                              <w:rPr>
                                <w:color w:val="0D0D0D" w:themeColor="text1" w:themeTint="F2"/>
                              </w:rPr>
                            </w:pPr>
                            <w:r w:rsidRPr="00153CDE">
                              <w:rPr>
                                <w:color w:val="0D0D0D" w:themeColor="text1" w:themeTint="F2"/>
                              </w:rPr>
                              <w:t xml:space="preserve">   Number of network LSA 1. Checksum Sum 0x0000bf9b</w:t>
                            </w:r>
                          </w:p>
                          <w:p w14:paraId="6B325A8F" w14:textId="77777777" w:rsidR="003B6945" w:rsidRPr="00153CDE" w:rsidRDefault="003B6945" w:rsidP="00DB60EA">
                            <w:pPr>
                              <w:rPr>
                                <w:color w:val="0D0D0D" w:themeColor="text1" w:themeTint="F2"/>
                              </w:rPr>
                            </w:pPr>
                            <w:r w:rsidRPr="00153CDE">
                              <w:rPr>
                                <w:color w:val="0D0D0D" w:themeColor="text1" w:themeTint="F2"/>
                              </w:rPr>
                              <w:t xml:space="preserve">   Number of summary LSA 1. Checksum Sum 0x00000c5f</w:t>
                            </w:r>
                          </w:p>
                          <w:p w14:paraId="05C9112B" w14:textId="77777777" w:rsidR="003B6945" w:rsidRPr="00153CDE" w:rsidRDefault="003B6945" w:rsidP="00DB60EA">
                            <w:pPr>
                              <w:rPr>
                                <w:color w:val="0D0D0D" w:themeColor="text1" w:themeTint="F2"/>
                              </w:rPr>
                            </w:pPr>
                            <w:r w:rsidRPr="00153CDE">
                              <w:rPr>
                                <w:color w:val="0D0D0D" w:themeColor="text1" w:themeTint="F2"/>
                              </w:rPr>
                              <w:t xml:space="preserve">   Number of ASBR summary LSA 0. Checksum Sum 0x00000000</w:t>
                            </w:r>
                          </w:p>
                          <w:p w14:paraId="0DA463C9" w14:textId="77777777" w:rsidR="003B6945" w:rsidRPr="00153CDE" w:rsidRDefault="003B6945" w:rsidP="00DB60EA">
                            <w:pPr>
                              <w:rPr>
                                <w:color w:val="0D0D0D" w:themeColor="text1" w:themeTint="F2"/>
                              </w:rPr>
                            </w:pPr>
                            <w:r w:rsidRPr="00153CDE">
                              <w:rPr>
                                <w:color w:val="0D0D0D" w:themeColor="text1" w:themeTint="F2"/>
                              </w:rPr>
                              <w:t xml:space="preserve">   Number of NSSA LSA 0. Checksum Sum 0x00000000</w:t>
                            </w:r>
                          </w:p>
                          <w:p w14:paraId="7694BC3B" w14:textId="77777777" w:rsidR="003B6945" w:rsidRPr="00153CDE" w:rsidRDefault="003B6945" w:rsidP="00DB60EA">
                            <w:pPr>
                              <w:rPr>
                                <w:color w:val="0D0D0D" w:themeColor="text1" w:themeTint="F2"/>
                              </w:rPr>
                            </w:pPr>
                            <w:r w:rsidRPr="00153CDE">
                              <w:rPr>
                                <w:color w:val="0D0D0D" w:themeColor="text1" w:themeTint="F2"/>
                              </w:rPr>
                              <w:t xml:space="preserve">   Number of opaque link LSA 0. Checksum Sum 0x00000000</w:t>
                            </w:r>
                          </w:p>
                          <w:p w14:paraId="3430E435" w14:textId="430615B3" w:rsidR="003B6945" w:rsidRPr="00153CDE" w:rsidRDefault="003B6945" w:rsidP="00DB60EA">
                            <w:pPr>
                              <w:rPr>
                                <w:color w:val="0D0D0D" w:themeColor="text1" w:themeTint="F2"/>
                              </w:rPr>
                            </w:pPr>
                            <w:r w:rsidRPr="00153CDE">
                              <w:rPr>
                                <w:color w:val="0D0D0D" w:themeColor="text1" w:themeTint="F2"/>
                              </w:rPr>
                              <w:t xml:space="preserve">   Number of opaque area LSA 0. Checksum Sum 0x00000000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749BB" id="矩形 14" o:spid="_x0000_s1028" style="position:absolute;left:0;text-align:left;margin-left:.8pt;margin-top:4.6pt;width:423.4pt;height:527.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" filled="f" strokecolor="black [3213]" strokeweight=".25pt">
                <v:textbox>
                  <w:txbxContent>
                    <w:p w14:paraId="76F1FD3A" w14:textId="77777777" w:rsidR="003B6945" w:rsidRPr="00153CDE" w:rsidRDefault="003B6945" w:rsidP="00DB60EA">
                      <w:pPr>
                        <w:rPr>
                          <w:color w:val="0D0D0D" w:themeColor="text1" w:themeTint="F2"/>
                        </w:rPr>
                      </w:pPr>
                      <w:r w:rsidRPr="00153CDE">
                        <w:rPr>
                          <w:color w:val="0D0D0D" w:themeColor="text1" w:themeTint="F2"/>
                        </w:rPr>
                        <w:t>OSPF Routing Process, Router ID: 91.91.91.91</w:t>
                      </w:r>
                    </w:p>
                    <w:p w14:paraId="3C8C9E3F" w14:textId="77777777" w:rsidR="003B6945" w:rsidRPr="00153CDE" w:rsidRDefault="003B6945" w:rsidP="00DB60EA">
                      <w:pPr>
                        <w:rPr>
                          <w:color w:val="0D0D0D" w:themeColor="text1" w:themeTint="F2"/>
                        </w:rPr>
                      </w:pPr>
                      <w:r w:rsidRPr="00153CDE">
                        <w:rPr>
                          <w:color w:val="0D0D0D" w:themeColor="text1" w:themeTint="F2"/>
                        </w:rPr>
                        <w:t xml:space="preserve"> Supports only single TOS (TOS0) routes</w:t>
                      </w:r>
                    </w:p>
                    <w:p w14:paraId="799F9A3E" w14:textId="77777777" w:rsidR="003B6945" w:rsidRPr="00153CDE" w:rsidRDefault="003B6945" w:rsidP="00DB60EA">
                      <w:pPr>
                        <w:rPr>
                          <w:color w:val="0D0D0D" w:themeColor="text1" w:themeTint="F2"/>
                        </w:rPr>
                      </w:pPr>
                      <w:r w:rsidRPr="00153CDE">
                        <w:rPr>
                          <w:color w:val="0D0D0D" w:themeColor="text1" w:themeTint="F2"/>
                        </w:rPr>
                        <w:t xml:space="preserve"> This implementation conforms to RFC2328</w:t>
                      </w:r>
                    </w:p>
                    <w:p w14:paraId="7AED4809" w14:textId="77777777" w:rsidR="003B6945" w:rsidRPr="00153CDE" w:rsidRDefault="003B6945" w:rsidP="00DB60EA">
                      <w:pPr>
                        <w:rPr>
                          <w:color w:val="0D0D0D" w:themeColor="text1" w:themeTint="F2"/>
                        </w:rPr>
                      </w:pPr>
                      <w:r w:rsidRPr="00153CDE">
                        <w:rPr>
                          <w:color w:val="0D0D0D" w:themeColor="text1" w:themeTint="F2"/>
                        </w:rPr>
                        <w:t xml:space="preserve"> RFC1583Compatibility flag is enabled</w:t>
                      </w:r>
                    </w:p>
                    <w:p w14:paraId="7BF189DC" w14:textId="77777777" w:rsidR="003B6945" w:rsidRPr="00153CDE" w:rsidRDefault="003B6945" w:rsidP="00DB60EA">
                      <w:pPr>
                        <w:rPr>
                          <w:color w:val="0D0D0D" w:themeColor="text1" w:themeTint="F2"/>
                        </w:rPr>
                      </w:pPr>
                      <w:r w:rsidRPr="00153CDE">
                        <w:rPr>
                          <w:color w:val="0D0D0D" w:themeColor="text1" w:themeTint="F2"/>
                        </w:rPr>
                        <w:t xml:space="preserve"> OpaqueCapability flag is disabled</w:t>
                      </w:r>
                    </w:p>
                    <w:p w14:paraId="7C42C237" w14:textId="77777777" w:rsidR="003B6945" w:rsidRPr="00153CDE" w:rsidRDefault="003B6945" w:rsidP="00DB60EA">
                      <w:pPr>
                        <w:rPr>
                          <w:color w:val="0D0D0D" w:themeColor="text1" w:themeTint="F2"/>
                        </w:rPr>
                      </w:pPr>
                      <w:r w:rsidRPr="00153CDE">
                        <w:rPr>
                          <w:color w:val="0D0D0D" w:themeColor="text1" w:themeTint="F2"/>
                        </w:rPr>
                        <w:t xml:space="preserve"> Initial SPF scheduling delay 0 millisec(s)</w:t>
                      </w:r>
                    </w:p>
                    <w:p w14:paraId="2821BD94" w14:textId="77777777" w:rsidR="003B6945" w:rsidRPr="00153CDE" w:rsidRDefault="003B6945" w:rsidP="00DB60EA">
                      <w:pPr>
                        <w:rPr>
                          <w:color w:val="0D0D0D" w:themeColor="text1" w:themeTint="F2"/>
                        </w:rPr>
                      </w:pPr>
                      <w:r w:rsidRPr="00153CDE">
                        <w:rPr>
                          <w:color w:val="0D0D0D" w:themeColor="text1" w:themeTint="F2"/>
                        </w:rPr>
                        <w:t xml:space="preserve"> Minimum hold time between consecutive SPFs 500 millisec(s)</w:t>
                      </w:r>
                    </w:p>
                    <w:p w14:paraId="3172AB83" w14:textId="77777777" w:rsidR="003B6945" w:rsidRPr="00153CDE" w:rsidRDefault="003B6945" w:rsidP="00DB60EA">
                      <w:pPr>
                        <w:rPr>
                          <w:color w:val="0D0D0D" w:themeColor="text1" w:themeTint="F2"/>
                        </w:rPr>
                      </w:pPr>
                      <w:r w:rsidRPr="00153CDE">
                        <w:rPr>
                          <w:color w:val="0D0D0D" w:themeColor="text1" w:themeTint="F2"/>
                        </w:rPr>
                        <w:t xml:space="preserve"> Maximum hold time between consecutive SPFs 5000 millisec(s)</w:t>
                      </w:r>
                    </w:p>
                    <w:p w14:paraId="172A84C7" w14:textId="77777777" w:rsidR="003B6945" w:rsidRPr="00153CDE" w:rsidRDefault="003B6945" w:rsidP="00DB60EA">
                      <w:pPr>
                        <w:rPr>
                          <w:color w:val="0D0D0D" w:themeColor="text1" w:themeTint="F2"/>
                        </w:rPr>
                      </w:pPr>
                      <w:r w:rsidRPr="00153CDE">
                        <w:rPr>
                          <w:color w:val="0D0D0D" w:themeColor="text1" w:themeTint="F2"/>
                        </w:rPr>
                        <w:t xml:space="preserve"> Hold time multiplier is currently 1</w:t>
                      </w:r>
                    </w:p>
                    <w:p w14:paraId="55348502" w14:textId="77777777" w:rsidR="003B6945" w:rsidRPr="00153CDE" w:rsidRDefault="003B6945" w:rsidP="00DB60EA">
                      <w:pPr>
                        <w:rPr>
                          <w:color w:val="0D0D0D" w:themeColor="text1" w:themeTint="F2"/>
                        </w:rPr>
                      </w:pPr>
                      <w:r w:rsidRPr="00153CDE">
                        <w:rPr>
                          <w:color w:val="0D0D0D" w:themeColor="text1" w:themeTint="F2"/>
                        </w:rPr>
                        <w:t xml:space="preserve"> SPF algorithm last executed 25m26s ago</w:t>
                      </w:r>
                    </w:p>
                    <w:p w14:paraId="5ADF78D7" w14:textId="77777777" w:rsidR="003B6945" w:rsidRPr="00153CDE" w:rsidRDefault="003B6945" w:rsidP="00DB60EA">
                      <w:pPr>
                        <w:rPr>
                          <w:color w:val="0D0D0D" w:themeColor="text1" w:themeTint="F2"/>
                        </w:rPr>
                      </w:pPr>
                      <w:r w:rsidRPr="00153CDE">
                        <w:rPr>
                          <w:color w:val="0D0D0D" w:themeColor="text1" w:themeTint="F2"/>
                        </w:rPr>
                        <w:t xml:space="preserve"> Last SPF duration 0 usecs</w:t>
                      </w:r>
                    </w:p>
                    <w:p w14:paraId="4A2BA526" w14:textId="77777777" w:rsidR="003B6945" w:rsidRPr="00153CDE" w:rsidRDefault="003B6945" w:rsidP="00DB60EA">
                      <w:pPr>
                        <w:rPr>
                          <w:color w:val="0D0D0D" w:themeColor="text1" w:themeTint="F2"/>
                        </w:rPr>
                      </w:pPr>
                      <w:r w:rsidRPr="00153CDE">
                        <w:rPr>
                          <w:color w:val="0D0D0D" w:themeColor="text1" w:themeTint="F2"/>
                        </w:rPr>
                        <w:t xml:space="preserve"> SPF timer is inactive</w:t>
                      </w:r>
                    </w:p>
                    <w:p w14:paraId="076B82DE" w14:textId="77777777" w:rsidR="003B6945" w:rsidRPr="00153CDE" w:rsidRDefault="003B6945" w:rsidP="00DB60EA">
                      <w:pPr>
                        <w:rPr>
                          <w:color w:val="0D0D0D" w:themeColor="text1" w:themeTint="F2"/>
                        </w:rPr>
                      </w:pPr>
                      <w:r w:rsidRPr="00153CDE">
                        <w:rPr>
                          <w:color w:val="0D0D0D" w:themeColor="text1" w:themeTint="F2"/>
                        </w:rPr>
                        <w:t xml:space="preserve"> LSA minimum interval 2500 msecs</w:t>
                      </w:r>
                    </w:p>
                    <w:p w14:paraId="42882CE1" w14:textId="77777777" w:rsidR="003B6945" w:rsidRPr="00153CDE" w:rsidRDefault="003B6945" w:rsidP="00DB60EA">
                      <w:pPr>
                        <w:rPr>
                          <w:color w:val="0D0D0D" w:themeColor="text1" w:themeTint="F2"/>
                        </w:rPr>
                      </w:pPr>
                      <w:r w:rsidRPr="00153CDE">
                        <w:rPr>
                          <w:color w:val="0D0D0D" w:themeColor="text1" w:themeTint="F2"/>
                        </w:rPr>
                        <w:t xml:space="preserve"> LSA minimum arrival 500 msecs</w:t>
                      </w:r>
                    </w:p>
                    <w:p w14:paraId="7D2E9059" w14:textId="77777777" w:rsidR="003B6945" w:rsidRPr="00153CDE" w:rsidRDefault="003B6945" w:rsidP="00DB60EA">
                      <w:pPr>
                        <w:rPr>
                          <w:color w:val="0D0D0D" w:themeColor="text1" w:themeTint="F2"/>
                        </w:rPr>
                      </w:pPr>
                      <w:r w:rsidRPr="00153CDE">
                        <w:rPr>
                          <w:color w:val="0D0D0D" w:themeColor="text1" w:themeTint="F2"/>
                        </w:rPr>
                        <w:t xml:space="preserve"> Write Multiplier set to 20 </w:t>
                      </w:r>
                    </w:p>
                    <w:p w14:paraId="7E6493A6" w14:textId="77777777" w:rsidR="003B6945" w:rsidRPr="00153CDE" w:rsidRDefault="003B6945" w:rsidP="00DB60EA">
                      <w:pPr>
                        <w:rPr>
                          <w:color w:val="0D0D0D" w:themeColor="text1" w:themeTint="F2"/>
                        </w:rPr>
                      </w:pPr>
                      <w:r w:rsidRPr="00153CDE">
                        <w:rPr>
                          <w:color w:val="0D0D0D" w:themeColor="text1" w:themeTint="F2"/>
                        </w:rPr>
                        <w:t xml:space="preserve"> Refresh timer 10 secs</w:t>
                      </w:r>
                    </w:p>
                    <w:p w14:paraId="7381481B" w14:textId="77777777" w:rsidR="003B6945" w:rsidRPr="00153CDE" w:rsidRDefault="003B6945" w:rsidP="00DB60EA">
                      <w:pPr>
                        <w:rPr>
                          <w:color w:val="0D0D0D" w:themeColor="text1" w:themeTint="F2"/>
                        </w:rPr>
                      </w:pPr>
                      <w:r w:rsidRPr="00153CDE">
                        <w:rPr>
                          <w:color w:val="0D0D0D" w:themeColor="text1" w:themeTint="F2"/>
                        </w:rPr>
                        <w:t xml:space="preserve"> This router is an ASBR (injecting external routing information)</w:t>
                      </w:r>
                    </w:p>
                    <w:p w14:paraId="41B816F0" w14:textId="77777777" w:rsidR="003B6945" w:rsidRPr="00153CDE" w:rsidRDefault="003B6945" w:rsidP="00DB60EA">
                      <w:pPr>
                        <w:rPr>
                          <w:color w:val="0D0D0D" w:themeColor="text1" w:themeTint="F2"/>
                        </w:rPr>
                      </w:pPr>
                      <w:r w:rsidRPr="00153CDE">
                        <w:rPr>
                          <w:color w:val="0D0D0D" w:themeColor="text1" w:themeTint="F2"/>
                        </w:rPr>
                        <w:t xml:space="preserve"> Number of external LSA 2. Checksum Sum 0x00010867</w:t>
                      </w:r>
                    </w:p>
                    <w:p w14:paraId="4E54DB04" w14:textId="77777777" w:rsidR="003B6945" w:rsidRPr="00153CDE" w:rsidRDefault="003B6945" w:rsidP="00DB60EA">
                      <w:pPr>
                        <w:rPr>
                          <w:color w:val="0D0D0D" w:themeColor="text1" w:themeTint="F2"/>
                        </w:rPr>
                      </w:pPr>
                      <w:r w:rsidRPr="00153CDE">
                        <w:rPr>
                          <w:color w:val="0D0D0D" w:themeColor="text1" w:themeTint="F2"/>
                        </w:rPr>
                        <w:t xml:space="preserve"> Number of opaque AS LSA 0. Checksum Sum 0x00000000</w:t>
                      </w:r>
                    </w:p>
                    <w:p w14:paraId="2862FC86" w14:textId="77777777" w:rsidR="003B6945" w:rsidRPr="00153CDE" w:rsidRDefault="003B6945" w:rsidP="00DB60EA">
                      <w:pPr>
                        <w:rPr>
                          <w:color w:val="0D0D0D" w:themeColor="text1" w:themeTint="F2"/>
                        </w:rPr>
                      </w:pPr>
                      <w:r w:rsidRPr="00153CDE">
                        <w:rPr>
                          <w:color w:val="0D0D0D" w:themeColor="text1" w:themeTint="F2"/>
                        </w:rPr>
                        <w:t xml:space="preserve"> Number of areas attached to this router: 1</w:t>
                      </w:r>
                    </w:p>
                    <w:p w14:paraId="787E72DF" w14:textId="77777777" w:rsidR="003B6945" w:rsidRPr="00153CDE" w:rsidRDefault="003B6945" w:rsidP="00DB60EA">
                      <w:pPr>
                        <w:rPr>
                          <w:color w:val="0D0D0D" w:themeColor="text1" w:themeTint="F2"/>
                        </w:rPr>
                      </w:pPr>
                      <w:r w:rsidRPr="00153CDE">
                        <w:rPr>
                          <w:color w:val="0D0D0D" w:themeColor="text1" w:themeTint="F2"/>
                        </w:rPr>
                        <w:t xml:space="preserve"> Area ID: 0.0.0.0 (Backbone)</w:t>
                      </w:r>
                    </w:p>
                    <w:p w14:paraId="2609DF2E" w14:textId="77777777" w:rsidR="003B6945" w:rsidRPr="00153CDE" w:rsidRDefault="003B6945" w:rsidP="00DB60EA">
                      <w:pPr>
                        <w:rPr>
                          <w:color w:val="0D0D0D" w:themeColor="text1" w:themeTint="F2"/>
                        </w:rPr>
                      </w:pPr>
                      <w:r w:rsidRPr="00153CDE">
                        <w:rPr>
                          <w:color w:val="0D0D0D" w:themeColor="text1" w:themeTint="F2"/>
                        </w:rPr>
                        <w:t xml:space="preserve">   Number of interfaces in this area: Total: 1, Active: 1</w:t>
                      </w:r>
                    </w:p>
                    <w:p w14:paraId="63C3BF73" w14:textId="77777777" w:rsidR="003B6945" w:rsidRPr="00153CDE" w:rsidRDefault="003B6945" w:rsidP="00DB60EA">
                      <w:pPr>
                        <w:rPr>
                          <w:color w:val="0D0D0D" w:themeColor="text1" w:themeTint="F2"/>
                        </w:rPr>
                      </w:pPr>
                      <w:r w:rsidRPr="00153CDE">
                        <w:rPr>
                          <w:color w:val="0D0D0D" w:themeColor="text1" w:themeTint="F2"/>
                        </w:rPr>
                        <w:t xml:space="preserve">   Number of fully adjacent neighbors in this area: 1</w:t>
                      </w:r>
                    </w:p>
                    <w:p w14:paraId="67949383" w14:textId="77777777" w:rsidR="003B6945" w:rsidRPr="00153CDE" w:rsidRDefault="003B6945" w:rsidP="00DB60EA">
                      <w:pPr>
                        <w:rPr>
                          <w:color w:val="0D0D0D" w:themeColor="text1" w:themeTint="F2"/>
                        </w:rPr>
                      </w:pPr>
                      <w:r w:rsidRPr="00153CDE">
                        <w:rPr>
                          <w:color w:val="0D0D0D" w:themeColor="text1" w:themeTint="F2"/>
                        </w:rPr>
                        <w:t xml:space="preserve">   Area has no authentication</w:t>
                      </w:r>
                    </w:p>
                    <w:p w14:paraId="49EC08A4" w14:textId="77777777" w:rsidR="003B6945" w:rsidRPr="00153CDE" w:rsidRDefault="003B6945" w:rsidP="00DB60EA">
                      <w:pPr>
                        <w:rPr>
                          <w:color w:val="0D0D0D" w:themeColor="text1" w:themeTint="F2"/>
                        </w:rPr>
                      </w:pPr>
                      <w:r w:rsidRPr="00153CDE">
                        <w:rPr>
                          <w:color w:val="0D0D0D" w:themeColor="text1" w:themeTint="F2"/>
                        </w:rPr>
                        <w:t xml:space="preserve">   SPF algorithm executed 29 times</w:t>
                      </w:r>
                    </w:p>
                    <w:p w14:paraId="7F1465AC" w14:textId="77777777" w:rsidR="003B6945" w:rsidRPr="00153CDE" w:rsidRDefault="003B6945" w:rsidP="00DB60EA">
                      <w:pPr>
                        <w:rPr>
                          <w:color w:val="0D0D0D" w:themeColor="text1" w:themeTint="F2"/>
                        </w:rPr>
                      </w:pPr>
                      <w:r w:rsidRPr="00153CDE">
                        <w:rPr>
                          <w:color w:val="0D0D0D" w:themeColor="text1" w:themeTint="F2"/>
                        </w:rPr>
                        <w:t xml:space="preserve">   Number of LSA 4</w:t>
                      </w:r>
                    </w:p>
                    <w:p w14:paraId="4C8D7F7B" w14:textId="77777777" w:rsidR="003B6945" w:rsidRPr="00153CDE" w:rsidRDefault="003B6945" w:rsidP="00DB60EA">
                      <w:pPr>
                        <w:rPr>
                          <w:color w:val="0D0D0D" w:themeColor="text1" w:themeTint="F2"/>
                        </w:rPr>
                      </w:pPr>
                      <w:r w:rsidRPr="00153CDE">
                        <w:rPr>
                          <w:color w:val="0D0D0D" w:themeColor="text1" w:themeTint="F2"/>
                        </w:rPr>
                        <w:t xml:space="preserve">   Number of router LSA 2. Checksum Sum 0x0000ba54</w:t>
                      </w:r>
                    </w:p>
                    <w:p w14:paraId="6B605F3B" w14:textId="77777777" w:rsidR="003B6945" w:rsidRPr="00153CDE" w:rsidRDefault="003B6945" w:rsidP="00DB60EA">
                      <w:pPr>
                        <w:rPr>
                          <w:color w:val="0D0D0D" w:themeColor="text1" w:themeTint="F2"/>
                        </w:rPr>
                      </w:pPr>
                      <w:r w:rsidRPr="00153CDE">
                        <w:rPr>
                          <w:color w:val="0D0D0D" w:themeColor="text1" w:themeTint="F2"/>
                        </w:rPr>
                        <w:t xml:space="preserve">   Number of network LSA 1. Checksum Sum 0x0000bf9b</w:t>
                      </w:r>
                    </w:p>
                    <w:p w14:paraId="6B325A8F" w14:textId="77777777" w:rsidR="003B6945" w:rsidRPr="00153CDE" w:rsidRDefault="003B6945" w:rsidP="00DB60EA">
                      <w:pPr>
                        <w:rPr>
                          <w:color w:val="0D0D0D" w:themeColor="text1" w:themeTint="F2"/>
                        </w:rPr>
                      </w:pPr>
                      <w:r w:rsidRPr="00153CDE">
                        <w:rPr>
                          <w:color w:val="0D0D0D" w:themeColor="text1" w:themeTint="F2"/>
                        </w:rPr>
                        <w:t xml:space="preserve">   Number of summary LSA 1. Checksum Sum 0x00000c5f</w:t>
                      </w:r>
                    </w:p>
                    <w:p w14:paraId="05C9112B" w14:textId="77777777" w:rsidR="003B6945" w:rsidRPr="00153CDE" w:rsidRDefault="003B6945" w:rsidP="00DB60EA">
                      <w:pPr>
                        <w:rPr>
                          <w:color w:val="0D0D0D" w:themeColor="text1" w:themeTint="F2"/>
                        </w:rPr>
                      </w:pPr>
                      <w:r w:rsidRPr="00153CDE">
                        <w:rPr>
                          <w:color w:val="0D0D0D" w:themeColor="text1" w:themeTint="F2"/>
                        </w:rPr>
                        <w:t xml:space="preserve">   Number of ASBR summary LSA 0. Checksum Sum 0x00000000</w:t>
                      </w:r>
                    </w:p>
                    <w:p w14:paraId="0DA463C9" w14:textId="77777777" w:rsidR="003B6945" w:rsidRPr="00153CDE" w:rsidRDefault="003B6945" w:rsidP="00DB60EA">
                      <w:pPr>
                        <w:rPr>
                          <w:color w:val="0D0D0D" w:themeColor="text1" w:themeTint="F2"/>
                        </w:rPr>
                      </w:pPr>
                      <w:r w:rsidRPr="00153CDE">
                        <w:rPr>
                          <w:color w:val="0D0D0D" w:themeColor="text1" w:themeTint="F2"/>
                        </w:rPr>
                        <w:t xml:space="preserve">   Number of NSSA LSA 0. Checksum Sum 0x00000000</w:t>
                      </w:r>
                    </w:p>
                    <w:p w14:paraId="7694BC3B" w14:textId="77777777" w:rsidR="003B6945" w:rsidRPr="00153CDE" w:rsidRDefault="003B6945" w:rsidP="00DB60EA">
                      <w:pPr>
                        <w:rPr>
                          <w:color w:val="0D0D0D" w:themeColor="text1" w:themeTint="F2"/>
                        </w:rPr>
                      </w:pPr>
                      <w:r w:rsidRPr="00153CDE">
                        <w:rPr>
                          <w:color w:val="0D0D0D" w:themeColor="text1" w:themeTint="F2"/>
                        </w:rPr>
                        <w:t xml:space="preserve">   Number of opaque link LSA 0. Checksum Sum 0x00000000</w:t>
                      </w:r>
                    </w:p>
                    <w:p w14:paraId="3430E435" w14:textId="430615B3" w:rsidR="003B6945" w:rsidRPr="00153CDE" w:rsidRDefault="003B6945" w:rsidP="00DB60EA">
                      <w:pPr>
                        <w:rPr>
                          <w:color w:val="0D0D0D" w:themeColor="text1" w:themeTint="F2"/>
                        </w:rPr>
                      </w:pPr>
                      <w:r w:rsidRPr="00153CDE">
                        <w:rPr>
                          <w:color w:val="0D0D0D" w:themeColor="text1" w:themeTint="F2"/>
                        </w:rPr>
                        <w:t xml:space="preserve">   Number of opaque area LSA 0. Checksum Sum 0x00000000</w:t>
                      </w:r>
                    </w:p>
                  </w:txbxContent>
                </v:textbox>
              </v:rect>
            </w:pict>
          </mc:Fallback>
        </mc:AlternateContent>
      </w:r>
    </w:p>
    <w:p w14:paraId="44DE43A0" w14:textId="77777777" w:rsidR="00FB3D3A" w:rsidRPr="00FB3D3A" w:rsidRDefault="00FB3D3A">
      <w:pPr>
        <w:rPr>
          <w:rFonts w:ascii="微软雅黑" w:eastAsia="微软雅黑" w:hAnsi="微软雅黑"/>
        </w:rPr>
      </w:pPr>
    </w:p>
    <w:p w14:paraId="1DD523C6" w14:textId="77777777" w:rsidR="00FB3D3A" w:rsidRDefault="00FB3D3A">
      <w:pPr>
        <w:rPr>
          <w:rFonts w:ascii="微软雅黑" w:eastAsia="微软雅黑" w:hAnsi="微软雅黑"/>
        </w:rPr>
      </w:pPr>
    </w:p>
    <w:p w14:paraId="14CA23D2" w14:textId="77777777" w:rsidR="00FB3D3A" w:rsidRDefault="00FB3D3A">
      <w:pPr>
        <w:rPr>
          <w:rFonts w:ascii="微软雅黑" w:eastAsia="微软雅黑" w:hAnsi="微软雅黑"/>
        </w:rPr>
      </w:pPr>
    </w:p>
    <w:p w14:paraId="29CCEE4E" w14:textId="77777777" w:rsidR="00FB3D3A" w:rsidRDefault="00FB3D3A">
      <w:pPr>
        <w:rPr>
          <w:rFonts w:ascii="微软雅黑" w:eastAsia="微软雅黑" w:hAnsi="微软雅黑"/>
        </w:rPr>
      </w:pPr>
    </w:p>
    <w:p w14:paraId="3673F010" w14:textId="77777777" w:rsidR="00DB60EA" w:rsidRDefault="00DB60EA">
      <w:pPr>
        <w:rPr>
          <w:rFonts w:ascii="微软雅黑" w:eastAsia="微软雅黑" w:hAnsi="微软雅黑"/>
        </w:rPr>
      </w:pPr>
    </w:p>
    <w:p w14:paraId="18CD63AA" w14:textId="77777777" w:rsidR="00DB60EA" w:rsidRDefault="00DB60EA">
      <w:pPr>
        <w:rPr>
          <w:rFonts w:ascii="微软雅黑" w:eastAsia="微软雅黑" w:hAnsi="微软雅黑"/>
        </w:rPr>
      </w:pPr>
    </w:p>
    <w:p w14:paraId="1A754009" w14:textId="77777777" w:rsidR="00DB60EA" w:rsidRDefault="00DB60EA">
      <w:pPr>
        <w:rPr>
          <w:rFonts w:ascii="微软雅黑" w:eastAsia="微软雅黑" w:hAnsi="微软雅黑"/>
        </w:rPr>
      </w:pPr>
    </w:p>
    <w:p w14:paraId="1F26537E" w14:textId="77777777" w:rsidR="00DB60EA" w:rsidRDefault="00DB60EA">
      <w:pPr>
        <w:rPr>
          <w:rFonts w:ascii="微软雅黑" w:eastAsia="微软雅黑" w:hAnsi="微软雅黑"/>
        </w:rPr>
      </w:pPr>
    </w:p>
    <w:p w14:paraId="1C5DC16C" w14:textId="77777777" w:rsidR="00DB60EA" w:rsidRDefault="00DB60EA">
      <w:pPr>
        <w:rPr>
          <w:rFonts w:ascii="微软雅黑" w:eastAsia="微软雅黑" w:hAnsi="微软雅黑"/>
        </w:rPr>
      </w:pPr>
    </w:p>
    <w:p w14:paraId="53D20BFF" w14:textId="77777777" w:rsidR="00DB60EA" w:rsidRDefault="00DB60EA">
      <w:pPr>
        <w:rPr>
          <w:rFonts w:ascii="微软雅黑" w:eastAsia="微软雅黑" w:hAnsi="微软雅黑"/>
        </w:rPr>
      </w:pPr>
    </w:p>
    <w:p w14:paraId="3C232595" w14:textId="77777777" w:rsidR="00DB60EA" w:rsidRDefault="00DB60EA">
      <w:pPr>
        <w:rPr>
          <w:rFonts w:ascii="微软雅黑" w:eastAsia="微软雅黑" w:hAnsi="微软雅黑"/>
        </w:rPr>
      </w:pPr>
    </w:p>
    <w:p w14:paraId="2B6586D8" w14:textId="77777777" w:rsidR="00DB60EA" w:rsidRDefault="00DB60EA">
      <w:pPr>
        <w:rPr>
          <w:rFonts w:ascii="微软雅黑" w:eastAsia="微软雅黑" w:hAnsi="微软雅黑"/>
        </w:rPr>
      </w:pPr>
    </w:p>
    <w:p w14:paraId="70F2CB68" w14:textId="77777777" w:rsidR="00DB60EA" w:rsidRDefault="00DB60EA">
      <w:pPr>
        <w:rPr>
          <w:rFonts w:ascii="微软雅黑" w:eastAsia="微软雅黑" w:hAnsi="微软雅黑"/>
        </w:rPr>
      </w:pPr>
    </w:p>
    <w:p w14:paraId="2D7244CD" w14:textId="77777777" w:rsidR="00DB60EA" w:rsidRDefault="00DB60EA">
      <w:pPr>
        <w:rPr>
          <w:rFonts w:ascii="微软雅黑" w:eastAsia="微软雅黑" w:hAnsi="微软雅黑"/>
        </w:rPr>
      </w:pPr>
    </w:p>
    <w:p w14:paraId="531BE22F" w14:textId="77777777" w:rsidR="00DB60EA" w:rsidRDefault="00DB60EA">
      <w:pPr>
        <w:rPr>
          <w:rFonts w:ascii="微软雅黑" w:eastAsia="微软雅黑" w:hAnsi="微软雅黑"/>
        </w:rPr>
      </w:pPr>
    </w:p>
    <w:p w14:paraId="6718DEEF" w14:textId="77777777" w:rsidR="0076630D" w:rsidRDefault="00D7272D">
      <w:pPr>
        <w:rPr>
          <w:rFonts w:ascii="微软雅黑" w:eastAsia="微软雅黑" w:hAnsi="微软雅黑"/>
        </w:rPr>
      </w:pPr>
      <w:r>
        <w:rPr>
          <w:rFonts w:ascii="微软雅黑" w:eastAsia="微软雅黑" w:hAnsi="微软雅黑" w:hint="eastAsia"/>
          <w:b/>
        </w:rPr>
        <w:t>区域</w:t>
      </w:r>
      <w:r>
        <w:rPr>
          <w:rFonts w:ascii="微软雅黑" w:eastAsia="微软雅黑" w:hAnsi="微软雅黑"/>
          <w:b/>
        </w:rPr>
        <w:t>设置：</w:t>
      </w:r>
      <w:r>
        <w:rPr>
          <w:rFonts w:ascii="微软雅黑" w:eastAsia="微软雅黑" w:hAnsi="微软雅黑"/>
        </w:rPr>
        <w:t xml:space="preserve"> </w:t>
      </w:r>
    </w:p>
    <w:p w14:paraId="55701EF1" w14:textId="77777777" w:rsidR="007B4B66" w:rsidRDefault="007B4B66" w:rsidP="007B4B66">
      <w:pPr>
        <w:rPr>
          <w:rFonts w:ascii="微软雅黑" w:eastAsia="微软雅黑" w:hAnsi="微软雅黑"/>
        </w:rPr>
      </w:pPr>
      <w:r>
        <w:rPr>
          <w:rFonts w:ascii="微软雅黑" w:eastAsia="微软雅黑" w:hAnsi="微软雅黑" w:hint="eastAsia"/>
        </w:rPr>
        <w:t>区域</w:t>
      </w:r>
      <w:r>
        <w:rPr>
          <w:rFonts w:ascii="微软雅黑" w:eastAsia="微软雅黑" w:hAnsi="微软雅黑"/>
        </w:rPr>
        <w:t>列表：</w:t>
      </w:r>
    </w:p>
    <w:p w14:paraId="495FF6F1" w14:textId="417E62D5" w:rsidR="007B4B66" w:rsidRDefault="007B4B66" w:rsidP="00B10728">
      <w:pPr>
        <w:pStyle w:val="af2"/>
        <w:numPr>
          <w:ilvl w:val="0"/>
          <w:numId w:val="270"/>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区域ID</w:t>
      </w:r>
      <w:r>
        <w:rPr>
          <w:rFonts w:ascii="微软雅黑" w:eastAsia="微软雅黑" w:hAnsi="微软雅黑" w:hint="eastAsia"/>
        </w:rPr>
        <w:t>（以</w:t>
      </w:r>
      <w:r>
        <w:rPr>
          <w:rFonts w:ascii="微软雅黑" w:eastAsia="微软雅黑" w:hAnsi="微软雅黑"/>
        </w:rPr>
        <w:t>IPv4</w:t>
      </w:r>
      <w:r>
        <w:rPr>
          <w:rFonts w:ascii="微软雅黑" w:eastAsia="微软雅黑" w:hAnsi="微软雅黑" w:hint="eastAsia"/>
        </w:rPr>
        <w:t>地址</w:t>
      </w:r>
      <w:r>
        <w:rPr>
          <w:rFonts w:ascii="微软雅黑" w:eastAsia="微软雅黑" w:hAnsi="微软雅黑"/>
        </w:rPr>
        <w:t>格式显示</w:t>
      </w:r>
      <w:r>
        <w:rPr>
          <w:rFonts w:ascii="微软雅黑" w:eastAsia="微软雅黑" w:hAnsi="微软雅黑" w:hint="eastAsia"/>
        </w:rPr>
        <w:t>，</w:t>
      </w:r>
      <w:r>
        <w:rPr>
          <w:rFonts w:ascii="微软雅黑" w:eastAsia="微软雅黑" w:hAnsi="微软雅黑"/>
        </w:rPr>
        <w:t>由底层处理转换</w:t>
      </w:r>
      <w:r>
        <w:rPr>
          <w:rFonts w:ascii="微软雅黑" w:eastAsia="微软雅黑" w:hAnsi="微软雅黑" w:hint="eastAsia"/>
        </w:rPr>
        <w:t>）</w:t>
      </w:r>
      <w:r>
        <w:rPr>
          <w:rFonts w:ascii="微软雅黑" w:eastAsia="微软雅黑" w:hAnsi="微软雅黑"/>
        </w:rPr>
        <w:t>、</w:t>
      </w:r>
      <w:r w:rsidR="00C54B63">
        <w:rPr>
          <w:rFonts w:ascii="微软雅黑" w:eastAsia="微软雅黑" w:hAnsi="微软雅黑" w:hint="eastAsia"/>
        </w:rPr>
        <w:t>区域</w:t>
      </w:r>
      <w:r w:rsidR="00163D9D">
        <w:rPr>
          <w:rFonts w:ascii="微软雅黑" w:eastAsia="微软雅黑" w:hAnsi="微软雅黑" w:hint="eastAsia"/>
        </w:rPr>
        <w:t>类型</w:t>
      </w:r>
      <w:r>
        <w:rPr>
          <w:rFonts w:ascii="微软雅黑" w:eastAsia="微软雅黑" w:hAnsi="微软雅黑"/>
        </w:rPr>
        <w:t>、</w:t>
      </w:r>
      <w:r>
        <w:rPr>
          <w:rFonts w:ascii="微软雅黑" w:eastAsia="微软雅黑" w:hAnsi="微软雅黑" w:hint="eastAsia"/>
        </w:rPr>
        <w:t>Stub</w:t>
      </w:r>
      <w:r>
        <w:rPr>
          <w:rFonts w:ascii="微软雅黑" w:eastAsia="微软雅黑" w:hAnsi="微软雅黑"/>
        </w:rPr>
        <w:t>区域及No Summary的状态</w:t>
      </w:r>
      <w:r>
        <w:rPr>
          <w:rFonts w:ascii="微软雅黑" w:eastAsia="微软雅黑" w:hAnsi="微软雅黑" w:hint="eastAsia"/>
        </w:rPr>
        <w:t xml:space="preserve"> 或 </w:t>
      </w:r>
      <w:r>
        <w:rPr>
          <w:rFonts w:ascii="微软雅黑" w:eastAsia="微软雅黑" w:hAnsi="微软雅黑"/>
        </w:rPr>
        <w:t>NSSA区域及No Summary状态和转换类型</w:t>
      </w:r>
    </w:p>
    <w:p w14:paraId="0FC3665F" w14:textId="0D7CDBB2" w:rsidR="007B4B66" w:rsidRDefault="007B4B66" w:rsidP="00B10728">
      <w:pPr>
        <w:pStyle w:val="af2"/>
        <w:numPr>
          <w:ilvl w:val="0"/>
          <w:numId w:val="551"/>
        </w:numPr>
        <w:ind w:firstLineChars="0"/>
        <w:rPr>
          <w:rFonts w:ascii="微软雅黑" w:eastAsia="微软雅黑" w:hAnsi="微软雅黑"/>
        </w:rPr>
      </w:pPr>
      <w:r>
        <w:rPr>
          <w:rFonts w:ascii="微软雅黑" w:eastAsia="微软雅黑" w:hAnsi="微软雅黑" w:hint="eastAsia"/>
        </w:rPr>
        <w:t>开启</w:t>
      </w:r>
      <w:r w:rsidR="00163D9D">
        <w:rPr>
          <w:rFonts w:ascii="微软雅黑" w:eastAsia="微软雅黑" w:hAnsi="微软雅黑" w:hint="eastAsia"/>
        </w:rPr>
        <w:t>接口</w:t>
      </w:r>
      <w:r w:rsidR="00163D9D">
        <w:rPr>
          <w:rFonts w:ascii="微软雅黑" w:eastAsia="微软雅黑" w:hAnsi="微软雅黑"/>
        </w:rPr>
        <w:t>OS</w:t>
      </w:r>
      <w:r>
        <w:rPr>
          <w:rFonts w:ascii="微软雅黑" w:eastAsia="微软雅黑" w:hAnsi="微软雅黑"/>
        </w:rPr>
        <w:t>PF功能后，</w:t>
      </w:r>
      <w:r w:rsidR="00163D9D">
        <w:rPr>
          <w:rFonts w:ascii="微软雅黑" w:eastAsia="微软雅黑" w:hAnsi="微软雅黑" w:hint="eastAsia"/>
        </w:rPr>
        <w:t>即</w:t>
      </w:r>
      <w:r>
        <w:rPr>
          <w:rFonts w:ascii="微软雅黑" w:eastAsia="微软雅黑" w:hAnsi="微软雅黑" w:hint="eastAsia"/>
        </w:rPr>
        <w:t>存在</w:t>
      </w:r>
      <w:r>
        <w:rPr>
          <w:rFonts w:ascii="微软雅黑" w:eastAsia="微软雅黑" w:hAnsi="微软雅黑"/>
        </w:rPr>
        <w:t>一条区域</w:t>
      </w:r>
      <w:r>
        <w:rPr>
          <w:rFonts w:ascii="微软雅黑" w:eastAsia="微软雅黑" w:hAnsi="微软雅黑" w:hint="eastAsia"/>
        </w:rPr>
        <w:t>0.0.0.0的</w:t>
      </w:r>
      <w:r>
        <w:rPr>
          <w:rFonts w:ascii="微软雅黑" w:eastAsia="微软雅黑" w:hAnsi="微软雅黑"/>
        </w:rPr>
        <w:t>配置</w:t>
      </w:r>
    </w:p>
    <w:p w14:paraId="4EB0BAC0" w14:textId="1F2CFA6C" w:rsidR="00163D9D" w:rsidRDefault="00163D9D" w:rsidP="00B10728">
      <w:pPr>
        <w:pStyle w:val="af2"/>
        <w:numPr>
          <w:ilvl w:val="0"/>
          <w:numId w:val="551"/>
        </w:numPr>
        <w:ind w:firstLineChars="0"/>
        <w:rPr>
          <w:rFonts w:ascii="微软雅黑" w:eastAsia="微软雅黑" w:hAnsi="微软雅黑"/>
        </w:rPr>
      </w:pPr>
      <w:r>
        <w:rPr>
          <w:rFonts w:ascii="微软雅黑" w:eastAsia="微软雅黑" w:hAnsi="微软雅黑" w:hint="eastAsia"/>
        </w:rPr>
        <w:t>区域</w:t>
      </w:r>
      <w:r>
        <w:rPr>
          <w:rFonts w:ascii="微软雅黑" w:eastAsia="微软雅黑" w:hAnsi="微软雅黑"/>
        </w:rPr>
        <w:t>ID唯一。</w:t>
      </w:r>
      <w:r>
        <w:rPr>
          <w:rFonts w:ascii="微软雅黑" w:eastAsia="微软雅黑" w:hAnsi="微软雅黑" w:hint="eastAsia"/>
        </w:rPr>
        <w:t>若</w:t>
      </w:r>
      <w:r>
        <w:rPr>
          <w:rFonts w:ascii="微软雅黑" w:eastAsia="微软雅黑" w:hAnsi="微软雅黑"/>
        </w:rPr>
        <w:t>多个</w:t>
      </w:r>
      <w:r>
        <w:rPr>
          <w:rFonts w:ascii="微软雅黑" w:eastAsia="微软雅黑" w:hAnsi="微软雅黑" w:hint="eastAsia"/>
        </w:rPr>
        <w:t>接口绑定</w:t>
      </w:r>
      <w:r>
        <w:rPr>
          <w:rFonts w:ascii="微软雅黑" w:eastAsia="微软雅黑" w:hAnsi="微软雅黑"/>
        </w:rPr>
        <w:t>同一个区域，则列表</w:t>
      </w:r>
      <w:r>
        <w:rPr>
          <w:rFonts w:ascii="微软雅黑" w:eastAsia="微软雅黑" w:hAnsi="微软雅黑" w:hint="eastAsia"/>
        </w:rPr>
        <w:t>只</w:t>
      </w:r>
      <w:r>
        <w:rPr>
          <w:rFonts w:ascii="微软雅黑" w:eastAsia="微软雅黑" w:hAnsi="微软雅黑"/>
        </w:rPr>
        <w:t>显示1</w:t>
      </w:r>
      <w:r>
        <w:rPr>
          <w:rFonts w:ascii="微软雅黑" w:eastAsia="微软雅黑" w:hAnsi="微软雅黑" w:hint="eastAsia"/>
        </w:rPr>
        <w:t>个</w:t>
      </w:r>
    </w:p>
    <w:p w14:paraId="6E607AB9" w14:textId="622D93EE" w:rsidR="007B4B66" w:rsidRDefault="007B4B66" w:rsidP="00B10728">
      <w:pPr>
        <w:pStyle w:val="af2"/>
        <w:numPr>
          <w:ilvl w:val="0"/>
          <w:numId w:val="270"/>
        </w:numPr>
        <w:ind w:firstLineChars="0"/>
        <w:rPr>
          <w:rFonts w:ascii="微软雅黑" w:eastAsia="微软雅黑" w:hAnsi="微软雅黑"/>
        </w:rPr>
      </w:pPr>
      <w:r>
        <w:rPr>
          <w:rFonts w:ascii="微软雅黑" w:eastAsia="微软雅黑" w:hAnsi="微软雅黑" w:hint="eastAsia"/>
        </w:rPr>
        <w:t>区域</w:t>
      </w:r>
      <w:r w:rsidR="00163D9D">
        <w:rPr>
          <w:rFonts w:ascii="微软雅黑" w:eastAsia="微软雅黑" w:hAnsi="微软雅黑" w:hint="eastAsia"/>
        </w:rPr>
        <w:t>根据</w:t>
      </w:r>
      <w:r>
        <w:rPr>
          <w:rFonts w:ascii="微软雅黑" w:eastAsia="微软雅黑" w:hAnsi="微软雅黑"/>
        </w:rPr>
        <w:t>接口</w:t>
      </w:r>
      <w:r>
        <w:rPr>
          <w:rFonts w:ascii="微软雅黑" w:eastAsia="微软雅黑" w:hAnsi="微软雅黑" w:hint="eastAsia"/>
        </w:rPr>
        <w:t>设置</w:t>
      </w:r>
      <w:r>
        <w:rPr>
          <w:rFonts w:ascii="微软雅黑" w:eastAsia="微软雅黑" w:hAnsi="微软雅黑"/>
        </w:rPr>
        <w:t>处配置的</w:t>
      </w:r>
      <w:r>
        <w:rPr>
          <w:rFonts w:ascii="微软雅黑" w:eastAsia="微软雅黑" w:hAnsi="微软雅黑" w:hint="eastAsia"/>
        </w:rPr>
        <w:t>区域</w:t>
      </w:r>
      <w:r>
        <w:rPr>
          <w:rFonts w:ascii="微软雅黑" w:eastAsia="微软雅黑" w:hAnsi="微软雅黑"/>
        </w:rPr>
        <w:t>ID</w:t>
      </w:r>
      <w:r w:rsidR="00163D9D">
        <w:rPr>
          <w:rFonts w:ascii="微软雅黑" w:eastAsia="微软雅黑" w:hAnsi="微软雅黑" w:hint="eastAsia"/>
        </w:rPr>
        <w:t>自动</w:t>
      </w:r>
      <w:r w:rsidR="00163D9D">
        <w:rPr>
          <w:rFonts w:ascii="微软雅黑" w:eastAsia="微软雅黑" w:hAnsi="微软雅黑"/>
        </w:rPr>
        <w:t>生成和删除</w:t>
      </w:r>
      <w:r w:rsidR="005870BF">
        <w:rPr>
          <w:rFonts w:ascii="微软雅黑" w:eastAsia="微软雅黑" w:hAnsi="微软雅黑" w:hint="eastAsia"/>
        </w:rPr>
        <w:t>，</w:t>
      </w:r>
      <w:r w:rsidR="005870BF">
        <w:rPr>
          <w:rFonts w:ascii="微软雅黑" w:eastAsia="微软雅黑" w:hAnsi="微软雅黑"/>
        </w:rPr>
        <w:t>也随CLI</w:t>
      </w:r>
      <w:r w:rsidR="005870BF">
        <w:rPr>
          <w:rFonts w:ascii="微软雅黑" w:eastAsia="微软雅黑" w:hAnsi="微软雅黑" w:hint="eastAsia"/>
        </w:rPr>
        <w:t>创建</w:t>
      </w:r>
      <w:r w:rsidR="005870BF">
        <w:rPr>
          <w:rFonts w:ascii="微软雅黑" w:eastAsia="微软雅黑" w:hAnsi="微软雅黑"/>
        </w:rPr>
        <w:t>而</w:t>
      </w:r>
      <w:r w:rsidR="005870BF">
        <w:rPr>
          <w:rFonts w:ascii="微软雅黑" w:eastAsia="微软雅黑" w:hAnsi="微软雅黑" w:hint="eastAsia"/>
        </w:rPr>
        <w:t>显示</w:t>
      </w:r>
    </w:p>
    <w:p w14:paraId="01914AE7" w14:textId="6A2D4761" w:rsidR="007B4B66" w:rsidRDefault="007B4B66" w:rsidP="00B10728">
      <w:pPr>
        <w:pStyle w:val="af2"/>
        <w:numPr>
          <w:ilvl w:val="0"/>
          <w:numId w:val="270"/>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w:t>
      </w:r>
      <w:r>
        <w:rPr>
          <w:rFonts w:ascii="微软雅黑" w:eastAsia="微软雅黑" w:hAnsi="微软雅黑"/>
        </w:rPr>
        <w:t>以区域ID为索引</w:t>
      </w:r>
    </w:p>
    <w:p w14:paraId="3DF3411B" w14:textId="381583B3" w:rsidR="007B4B66" w:rsidRPr="007B4B66" w:rsidRDefault="007B4B66" w:rsidP="00B10728">
      <w:pPr>
        <w:pStyle w:val="af2"/>
        <w:numPr>
          <w:ilvl w:val="0"/>
          <w:numId w:val="270"/>
        </w:numPr>
        <w:ind w:firstLineChars="0"/>
        <w:rPr>
          <w:rFonts w:ascii="微软雅黑" w:eastAsia="微软雅黑" w:hAnsi="微软雅黑"/>
          <w:strike/>
          <w:color w:val="B2B2B2"/>
        </w:rPr>
      </w:pPr>
      <w:r w:rsidRPr="007B4B66">
        <w:rPr>
          <w:rFonts w:ascii="微软雅黑" w:eastAsia="微软雅黑" w:hAnsi="微软雅黑" w:hint="eastAsia"/>
          <w:strike/>
          <w:color w:val="B2B2B2"/>
        </w:rPr>
        <w:t>支持单个/批量</w:t>
      </w:r>
      <w:r w:rsidRPr="007B4B66">
        <w:rPr>
          <w:rFonts w:ascii="微软雅黑" w:eastAsia="微软雅黑" w:hAnsi="微软雅黑"/>
          <w:strike/>
          <w:color w:val="B2B2B2"/>
        </w:rPr>
        <w:t>删除</w:t>
      </w:r>
    </w:p>
    <w:p w14:paraId="230DA7CE" w14:textId="2234626D" w:rsidR="007B4B66" w:rsidRDefault="00C54B63">
      <w:pPr>
        <w:rPr>
          <w:rFonts w:ascii="微软雅黑" w:eastAsia="微软雅黑" w:hAnsi="微软雅黑"/>
        </w:rPr>
      </w:pPr>
      <w:r>
        <w:rPr>
          <w:rFonts w:ascii="微软雅黑" w:eastAsia="微软雅黑" w:hAnsi="微软雅黑" w:hint="eastAsia"/>
        </w:rPr>
        <w:t>编辑</w:t>
      </w:r>
      <w:r>
        <w:rPr>
          <w:rFonts w:ascii="微软雅黑" w:eastAsia="微软雅黑" w:hAnsi="微软雅黑"/>
        </w:rPr>
        <w:t>时，</w:t>
      </w:r>
      <w:r w:rsidR="00163D9D">
        <w:rPr>
          <w:rFonts w:ascii="微软雅黑" w:eastAsia="微软雅黑" w:hAnsi="微软雅黑" w:hint="eastAsia"/>
        </w:rPr>
        <w:t>仅支持</w:t>
      </w:r>
      <w:r w:rsidR="00163D9D">
        <w:rPr>
          <w:rFonts w:ascii="微软雅黑" w:eastAsia="微软雅黑" w:hAnsi="微软雅黑"/>
        </w:rPr>
        <w:t>编辑除区域ID外的其他属性，</w:t>
      </w:r>
      <w:r>
        <w:rPr>
          <w:rFonts w:ascii="微软雅黑" w:eastAsia="微软雅黑" w:hAnsi="微软雅黑"/>
        </w:rPr>
        <w:t>具体如下：</w:t>
      </w:r>
    </w:p>
    <w:p w14:paraId="402D6678" w14:textId="77777777" w:rsidR="0076630D" w:rsidRPr="00C54B63" w:rsidRDefault="00D7272D">
      <w:pPr>
        <w:rPr>
          <w:rFonts w:ascii="微软雅黑" w:eastAsia="微软雅黑" w:hAnsi="微软雅黑"/>
          <w:strike/>
          <w:color w:val="B2B2B2"/>
        </w:rPr>
      </w:pPr>
      <w:r w:rsidRPr="00C54B63">
        <w:rPr>
          <w:rFonts w:ascii="微软雅黑" w:eastAsia="微软雅黑" w:hAnsi="微软雅黑" w:hint="eastAsia"/>
          <w:strike/>
          <w:color w:val="B2B2B2"/>
        </w:rPr>
        <w:t>添加：至多添加</w:t>
      </w:r>
      <w:r w:rsidRPr="00C54B63">
        <w:rPr>
          <w:rFonts w:ascii="微软雅黑" w:eastAsia="微软雅黑" w:hAnsi="微软雅黑"/>
          <w:strike/>
          <w:color w:val="B2B2B2"/>
        </w:rPr>
        <w:t>256</w:t>
      </w:r>
      <w:r w:rsidRPr="00C54B63">
        <w:rPr>
          <w:rFonts w:ascii="微软雅黑" w:eastAsia="微软雅黑" w:hAnsi="微软雅黑" w:hint="eastAsia"/>
          <w:strike/>
          <w:color w:val="B2B2B2"/>
        </w:rPr>
        <w:t>个区域</w:t>
      </w:r>
    </w:p>
    <w:p w14:paraId="28C0D5CC" w14:textId="56188E59" w:rsidR="0076630D" w:rsidRDefault="00D7272D" w:rsidP="00B10728">
      <w:pPr>
        <w:pStyle w:val="af2"/>
        <w:numPr>
          <w:ilvl w:val="0"/>
          <w:numId w:val="267"/>
        </w:numPr>
        <w:ind w:firstLineChars="0"/>
        <w:rPr>
          <w:rFonts w:ascii="微软雅黑" w:eastAsia="微软雅黑" w:hAnsi="微软雅黑"/>
        </w:rPr>
      </w:pPr>
      <w:r>
        <w:rPr>
          <w:rFonts w:ascii="微软雅黑" w:eastAsia="微软雅黑" w:hAnsi="微软雅黑" w:hint="eastAsia"/>
        </w:rPr>
        <w:t>区域</w:t>
      </w:r>
      <w:r>
        <w:rPr>
          <w:rFonts w:ascii="微软雅黑" w:eastAsia="微软雅黑" w:hAnsi="微软雅黑"/>
        </w:rPr>
        <w:t>ID：【</w:t>
      </w:r>
      <w:r w:rsidR="00C54B63">
        <w:rPr>
          <w:rFonts w:ascii="微软雅黑" w:eastAsia="微软雅黑" w:hAnsi="微软雅黑" w:hint="eastAsia"/>
        </w:rPr>
        <w:t>仅显示</w:t>
      </w:r>
      <w:r>
        <w:rPr>
          <w:rFonts w:ascii="微软雅黑" w:eastAsia="微软雅黑" w:hAnsi="微软雅黑"/>
        </w:rPr>
        <w:t>】</w:t>
      </w:r>
      <w:r w:rsidR="00C54B63">
        <w:rPr>
          <w:rFonts w:ascii="微软雅黑" w:eastAsia="微软雅黑" w:hAnsi="微软雅黑" w:hint="eastAsia"/>
        </w:rPr>
        <w:t>显示</w:t>
      </w:r>
      <w:r w:rsidR="00C54B63">
        <w:rPr>
          <w:rFonts w:ascii="微软雅黑" w:eastAsia="微软雅黑" w:hAnsi="微软雅黑"/>
        </w:rPr>
        <w:t>选择的</w:t>
      </w:r>
      <w:r>
        <w:rPr>
          <w:rFonts w:ascii="微软雅黑" w:eastAsia="微软雅黑" w:hAnsi="微软雅黑"/>
        </w:rPr>
        <w:t>OSPF区域号，</w:t>
      </w:r>
      <w:r>
        <w:rPr>
          <w:rFonts w:ascii="微软雅黑" w:eastAsia="微软雅黑" w:hAnsi="微软雅黑" w:hint="eastAsia"/>
        </w:rPr>
        <w:t>以</w:t>
      </w:r>
      <w:r>
        <w:rPr>
          <w:rFonts w:ascii="微软雅黑" w:eastAsia="微软雅黑" w:hAnsi="微软雅黑"/>
        </w:rPr>
        <w:t>IP</w:t>
      </w:r>
      <w:r w:rsidR="00BD673F">
        <w:rPr>
          <w:rFonts w:ascii="微软雅黑" w:eastAsia="微软雅黑" w:hAnsi="微软雅黑"/>
        </w:rPr>
        <w:t>v4</w:t>
      </w:r>
      <w:r>
        <w:rPr>
          <w:rFonts w:ascii="微软雅黑" w:eastAsia="微软雅黑" w:hAnsi="微软雅黑"/>
        </w:rPr>
        <w:t>地址格式</w:t>
      </w:r>
      <w:r w:rsidR="00C54B63">
        <w:rPr>
          <w:rFonts w:ascii="微软雅黑" w:eastAsia="微软雅黑" w:hAnsi="微软雅黑" w:hint="eastAsia"/>
        </w:rPr>
        <w:t>显示</w:t>
      </w:r>
      <w:r>
        <w:rPr>
          <w:rFonts w:ascii="微软雅黑" w:eastAsia="微软雅黑" w:hAnsi="微软雅黑"/>
        </w:rPr>
        <w:t>。</w:t>
      </w:r>
    </w:p>
    <w:p w14:paraId="08D6C289" w14:textId="0719DF47" w:rsidR="0076630D" w:rsidRPr="00163D9D" w:rsidRDefault="00D7272D" w:rsidP="00B10728">
      <w:pPr>
        <w:pStyle w:val="af2"/>
        <w:numPr>
          <w:ilvl w:val="0"/>
          <w:numId w:val="267"/>
        </w:numPr>
        <w:ind w:firstLineChars="0"/>
        <w:rPr>
          <w:rFonts w:ascii="微软雅黑" w:eastAsia="微软雅黑" w:hAnsi="微软雅黑"/>
          <w:strike/>
          <w:color w:val="B2B2B2"/>
        </w:rPr>
      </w:pPr>
      <w:r w:rsidRPr="00163D9D">
        <w:rPr>
          <w:rFonts w:ascii="微软雅黑" w:eastAsia="微软雅黑" w:hAnsi="微软雅黑" w:hint="eastAsia"/>
          <w:strike/>
          <w:color w:val="B2B2B2"/>
        </w:rPr>
        <w:t>网络地址：</w:t>
      </w:r>
      <w:r w:rsidRPr="00163D9D">
        <w:rPr>
          <w:rFonts w:ascii="微软雅黑" w:eastAsia="微软雅黑" w:hAnsi="微软雅黑"/>
          <w:strike/>
          <w:color w:val="B2B2B2"/>
        </w:rPr>
        <w:t>【</w:t>
      </w:r>
      <w:r w:rsidRPr="00163D9D">
        <w:rPr>
          <w:rFonts w:ascii="微软雅黑" w:eastAsia="微软雅黑" w:hAnsi="微软雅黑" w:hint="eastAsia"/>
          <w:strike/>
          <w:color w:val="B2B2B2"/>
        </w:rPr>
        <w:t>text文本框</w:t>
      </w:r>
      <w:r w:rsidRPr="00163D9D">
        <w:rPr>
          <w:rFonts w:ascii="微软雅黑" w:eastAsia="微软雅黑" w:hAnsi="微软雅黑"/>
          <w:strike/>
          <w:color w:val="B2B2B2"/>
        </w:rPr>
        <w:t>】</w:t>
      </w:r>
      <w:r w:rsidRPr="00163D9D">
        <w:rPr>
          <w:rFonts w:ascii="微软雅黑" w:eastAsia="微软雅黑" w:hAnsi="微软雅黑" w:hint="eastAsia"/>
          <w:strike/>
          <w:color w:val="B2B2B2"/>
        </w:rPr>
        <w:t>设置OSPF区域</w:t>
      </w:r>
      <w:r w:rsidRPr="00163D9D">
        <w:rPr>
          <w:rFonts w:ascii="微软雅黑" w:eastAsia="微软雅黑" w:hAnsi="微软雅黑"/>
          <w:strike/>
          <w:color w:val="B2B2B2"/>
        </w:rPr>
        <w:t>的</w:t>
      </w:r>
      <w:r w:rsidRPr="00163D9D">
        <w:rPr>
          <w:rFonts w:ascii="微软雅黑" w:eastAsia="微软雅黑" w:hAnsi="微软雅黑" w:hint="eastAsia"/>
          <w:strike/>
          <w:color w:val="B2B2B2"/>
        </w:rPr>
        <w:t>子网</w:t>
      </w:r>
      <w:r w:rsidRPr="00163D9D">
        <w:rPr>
          <w:rFonts w:ascii="微软雅黑" w:eastAsia="微软雅黑" w:hAnsi="微软雅黑"/>
          <w:strike/>
          <w:color w:val="B2B2B2"/>
        </w:rPr>
        <w:t>地址。</w:t>
      </w:r>
    </w:p>
    <w:p w14:paraId="31F1C9ED" w14:textId="51A50053" w:rsidR="0076630D" w:rsidRPr="00163D9D" w:rsidRDefault="00D7272D" w:rsidP="00B10728">
      <w:pPr>
        <w:pStyle w:val="af2"/>
        <w:numPr>
          <w:ilvl w:val="0"/>
          <w:numId w:val="267"/>
        </w:numPr>
        <w:ind w:firstLineChars="0"/>
        <w:rPr>
          <w:rFonts w:ascii="微软雅黑" w:eastAsia="微软雅黑" w:hAnsi="微软雅黑"/>
          <w:strike/>
          <w:color w:val="B2B2B2"/>
        </w:rPr>
      </w:pPr>
      <w:r w:rsidRPr="00163D9D">
        <w:rPr>
          <w:rFonts w:ascii="微软雅黑" w:eastAsia="微软雅黑" w:hAnsi="微软雅黑" w:hint="eastAsia"/>
          <w:strike/>
          <w:color w:val="B2B2B2"/>
        </w:rPr>
        <w:t>掩码</w:t>
      </w:r>
      <w:r w:rsidRPr="00163D9D">
        <w:rPr>
          <w:rFonts w:ascii="微软雅黑" w:eastAsia="微软雅黑" w:hAnsi="微软雅黑"/>
          <w:strike/>
          <w:color w:val="B2B2B2"/>
        </w:rPr>
        <w:t>长度</w:t>
      </w:r>
      <w:r w:rsidRPr="00163D9D">
        <w:rPr>
          <w:rFonts w:ascii="微软雅黑" w:eastAsia="微软雅黑" w:hAnsi="微软雅黑" w:hint="eastAsia"/>
          <w:strike/>
          <w:color w:val="B2B2B2"/>
        </w:rPr>
        <w:t>：</w:t>
      </w:r>
      <w:r w:rsidRPr="00163D9D">
        <w:rPr>
          <w:rFonts w:ascii="微软雅黑" w:eastAsia="微软雅黑" w:hAnsi="微软雅黑"/>
          <w:strike/>
          <w:color w:val="B2B2B2"/>
        </w:rPr>
        <w:t>【</w:t>
      </w:r>
      <w:r w:rsidRPr="00163D9D">
        <w:rPr>
          <w:rFonts w:ascii="微软雅黑" w:eastAsia="微软雅黑" w:hAnsi="微软雅黑" w:hint="eastAsia"/>
          <w:strike/>
          <w:color w:val="B2B2B2"/>
        </w:rPr>
        <w:t>text文本框</w:t>
      </w:r>
      <w:r w:rsidRPr="00163D9D">
        <w:rPr>
          <w:rFonts w:ascii="微软雅黑" w:eastAsia="微软雅黑" w:hAnsi="微软雅黑"/>
          <w:strike/>
          <w:color w:val="B2B2B2"/>
        </w:rPr>
        <w:t>】</w:t>
      </w:r>
      <w:r w:rsidRPr="00163D9D">
        <w:rPr>
          <w:rFonts w:ascii="微软雅黑" w:eastAsia="微软雅黑" w:hAnsi="微软雅黑" w:hint="eastAsia"/>
          <w:strike/>
          <w:color w:val="B2B2B2"/>
        </w:rPr>
        <w:t>设置</w:t>
      </w:r>
      <w:r w:rsidRPr="00163D9D">
        <w:rPr>
          <w:rFonts w:ascii="微软雅黑" w:eastAsia="微软雅黑" w:hAnsi="微软雅黑"/>
          <w:strike/>
          <w:color w:val="B2B2B2"/>
        </w:rPr>
        <w:t>区域子网地址掩码长度，取值为</w:t>
      </w:r>
      <w:r w:rsidRPr="00163D9D">
        <w:rPr>
          <w:rFonts w:ascii="微软雅黑" w:eastAsia="微软雅黑" w:hAnsi="微软雅黑" w:hint="eastAsia"/>
          <w:strike/>
          <w:color w:val="B2B2B2"/>
        </w:rPr>
        <w:t>8</w:t>
      </w:r>
      <w:r w:rsidRPr="00163D9D">
        <w:rPr>
          <w:rFonts w:ascii="微软雅黑" w:eastAsia="微软雅黑" w:hAnsi="微软雅黑"/>
          <w:strike/>
          <w:color w:val="B2B2B2"/>
        </w:rPr>
        <w:t>-</w:t>
      </w:r>
      <w:r w:rsidR="00381397" w:rsidRPr="00163D9D">
        <w:rPr>
          <w:rFonts w:ascii="微软雅黑" w:eastAsia="微软雅黑" w:hAnsi="微软雅黑"/>
          <w:strike/>
          <w:color w:val="B2B2B2"/>
        </w:rPr>
        <w:t>30</w:t>
      </w:r>
      <w:r w:rsidRPr="00163D9D">
        <w:rPr>
          <w:rFonts w:ascii="微软雅黑" w:eastAsia="微软雅黑" w:hAnsi="微软雅黑" w:hint="eastAsia"/>
          <w:strike/>
          <w:color w:val="B2B2B2"/>
        </w:rPr>
        <w:t>的</w:t>
      </w:r>
      <w:r w:rsidRPr="00163D9D">
        <w:rPr>
          <w:rFonts w:ascii="微软雅黑" w:eastAsia="微软雅黑" w:hAnsi="微软雅黑"/>
          <w:strike/>
          <w:color w:val="B2B2B2"/>
        </w:rPr>
        <w:t>整数，默认</w:t>
      </w:r>
      <w:r w:rsidRPr="00163D9D">
        <w:rPr>
          <w:rFonts w:ascii="微软雅黑" w:eastAsia="微软雅黑" w:hAnsi="微软雅黑" w:hint="eastAsia"/>
          <w:strike/>
          <w:color w:val="B2B2B2"/>
        </w:rPr>
        <w:t>24。</w:t>
      </w:r>
    </w:p>
    <w:p w14:paraId="23DC5FDE" w14:textId="77777777" w:rsidR="0076630D" w:rsidRPr="00163D9D" w:rsidRDefault="00D7272D">
      <w:pPr>
        <w:pStyle w:val="af2"/>
        <w:ind w:left="840" w:firstLineChars="0" w:firstLine="0"/>
        <w:rPr>
          <w:rFonts w:ascii="微软雅黑" w:eastAsia="微软雅黑" w:hAnsi="微软雅黑"/>
          <w:strike/>
          <w:color w:val="B2B2B2"/>
        </w:rPr>
      </w:pPr>
      <w:r w:rsidRPr="00163D9D">
        <w:rPr>
          <w:rFonts w:ascii="微软雅黑" w:eastAsia="微软雅黑" w:hAnsi="微软雅黑" w:hint="eastAsia"/>
          <w:strike/>
          <w:color w:val="B2B2B2"/>
        </w:rPr>
        <w:lastRenderedPageBreak/>
        <w:t>注：</w:t>
      </w:r>
      <w:r w:rsidRPr="00163D9D">
        <w:rPr>
          <w:rFonts w:ascii="微软雅黑" w:eastAsia="微软雅黑" w:hAnsi="微软雅黑"/>
          <w:strike/>
          <w:color w:val="B2B2B2"/>
        </w:rPr>
        <w:t>需确保</w:t>
      </w:r>
      <w:r w:rsidRPr="00163D9D">
        <w:rPr>
          <w:rFonts w:ascii="微软雅黑" w:eastAsia="微软雅黑" w:hAnsi="微软雅黑" w:hint="eastAsia"/>
          <w:strike/>
          <w:color w:val="B2B2B2"/>
        </w:rPr>
        <w:t>配置</w:t>
      </w:r>
      <w:r w:rsidRPr="00163D9D">
        <w:rPr>
          <w:rFonts w:ascii="微软雅黑" w:eastAsia="微软雅黑" w:hAnsi="微软雅黑"/>
          <w:strike/>
          <w:color w:val="B2B2B2"/>
        </w:rPr>
        <w:t>的</w:t>
      </w:r>
      <w:r w:rsidRPr="00163D9D">
        <w:rPr>
          <w:rFonts w:ascii="微软雅黑" w:eastAsia="微软雅黑" w:hAnsi="微软雅黑" w:hint="eastAsia"/>
          <w:strike/>
          <w:color w:val="B2B2B2"/>
        </w:rPr>
        <w:t>区域地址</w:t>
      </w:r>
      <w:r w:rsidRPr="00163D9D">
        <w:rPr>
          <w:rFonts w:ascii="微软雅黑" w:eastAsia="微软雅黑" w:hAnsi="微软雅黑"/>
          <w:strike/>
          <w:color w:val="B2B2B2"/>
        </w:rPr>
        <w:t>与接口地址处于同一网段，才能</w:t>
      </w:r>
      <w:r w:rsidRPr="00163D9D">
        <w:rPr>
          <w:rFonts w:ascii="微软雅黑" w:eastAsia="微软雅黑" w:hAnsi="微软雅黑" w:hint="eastAsia"/>
          <w:strike/>
          <w:color w:val="B2B2B2"/>
        </w:rPr>
        <w:t>在接口</w:t>
      </w:r>
      <w:r w:rsidRPr="00163D9D">
        <w:rPr>
          <w:rFonts w:ascii="微软雅黑" w:eastAsia="微软雅黑" w:hAnsi="微软雅黑"/>
          <w:strike/>
          <w:color w:val="B2B2B2"/>
        </w:rPr>
        <w:t>上正常使能OSPF功能</w:t>
      </w:r>
      <w:r w:rsidRPr="00163D9D">
        <w:rPr>
          <w:rFonts w:ascii="微软雅黑" w:eastAsia="微软雅黑" w:hAnsi="微软雅黑" w:hint="eastAsia"/>
          <w:strike/>
          <w:color w:val="B2B2B2"/>
        </w:rPr>
        <w:t>。</w:t>
      </w:r>
    </w:p>
    <w:p w14:paraId="58568829" w14:textId="3C57A1F8" w:rsidR="0076630D" w:rsidRDefault="00D7272D" w:rsidP="00B10728">
      <w:pPr>
        <w:pStyle w:val="af2"/>
        <w:numPr>
          <w:ilvl w:val="0"/>
          <w:numId w:val="267"/>
        </w:numPr>
        <w:ind w:firstLineChars="0"/>
        <w:rPr>
          <w:rFonts w:ascii="微软雅黑" w:eastAsia="微软雅黑" w:hAnsi="微软雅黑"/>
        </w:rPr>
      </w:pPr>
      <w:r>
        <w:rPr>
          <w:rFonts w:ascii="微软雅黑" w:eastAsia="微软雅黑" w:hAnsi="微软雅黑" w:hint="eastAsia"/>
        </w:rPr>
        <w:t>区域</w:t>
      </w:r>
      <w:r>
        <w:rPr>
          <w:rFonts w:ascii="微软雅黑" w:eastAsia="微软雅黑" w:hAnsi="微软雅黑"/>
        </w:rPr>
        <w:t>类型：【</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将此区域设为Stub还是NSSA区域，选项有</w:t>
      </w:r>
      <w:r>
        <w:rPr>
          <w:rFonts w:ascii="微软雅黑" w:eastAsia="微软雅黑" w:hAnsi="微软雅黑" w:hint="eastAsia"/>
        </w:rPr>
        <w:t>{</w:t>
      </w:r>
      <w:r w:rsidR="00AA6EBA">
        <w:rPr>
          <w:rFonts w:ascii="微软雅黑" w:eastAsia="微软雅黑" w:hAnsi="微软雅黑"/>
        </w:rPr>
        <w:t xml:space="preserve">None| </w:t>
      </w:r>
      <w:r>
        <w:rPr>
          <w:rFonts w:ascii="微软雅黑" w:eastAsia="微软雅黑" w:hAnsi="微软雅黑"/>
        </w:rPr>
        <w:t>Stub区域</w:t>
      </w:r>
      <w:r>
        <w:rPr>
          <w:rFonts w:ascii="微软雅黑" w:eastAsia="微软雅黑" w:hAnsi="微软雅黑" w:hint="eastAsia"/>
        </w:rPr>
        <w:t xml:space="preserve"> </w:t>
      </w:r>
      <w:r>
        <w:rPr>
          <w:rFonts w:ascii="微软雅黑" w:eastAsia="微软雅黑" w:hAnsi="微软雅黑"/>
        </w:rPr>
        <w:t>| NSSA区域</w:t>
      </w:r>
      <w:r>
        <w:rPr>
          <w:rFonts w:ascii="微软雅黑" w:eastAsia="微软雅黑" w:hAnsi="微软雅黑" w:hint="eastAsia"/>
        </w:rPr>
        <w:t>}</w:t>
      </w:r>
      <w:r w:rsidR="00AA6EBA">
        <w:rPr>
          <w:rFonts w:ascii="微软雅黑" w:eastAsia="微软雅黑" w:hAnsi="微软雅黑" w:hint="eastAsia"/>
        </w:rPr>
        <w:t>，</w:t>
      </w:r>
      <w:r w:rsidR="00AA6EBA">
        <w:rPr>
          <w:rFonts w:ascii="微软雅黑" w:eastAsia="微软雅黑" w:hAnsi="微软雅黑"/>
        </w:rPr>
        <w:t>默认None</w:t>
      </w:r>
      <w:r>
        <w:rPr>
          <w:rFonts w:ascii="微软雅黑" w:eastAsia="微软雅黑" w:hAnsi="微软雅黑" w:hint="eastAsia"/>
        </w:rPr>
        <w:t>。当</w:t>
      </w:r>
      <w:r>
        <w:rPr>
          <w:rFonts w:ascii="微软雅黑" w:eastAsia="微软雅黑" w:hAnsi="微软雅黑"/>
        </w:rPr>
        <w:t>区域ID设置为</w:t>
      </w:r>
      <w:r>
        <w:rPr>
          <w:rFonts w:ascii="微软雅黑" w:eastAsia="微软雅黑" w:hAnsi="微软雅黑" w:hint="eastAsia"/>
        </w:rPr>
        <w:t>0.0.0.0时</w:t>
      </w:r>
      <w:r>
        <w:rPr>
          <w:rFonts w:ascii="微软雅黑" w:eastAsia="微软雅黑" w:hAnsi="微软雅黑"/>
        </w:rPr>
        <w:t>，不支持</w:t>
      </w:r>
      <w:r>
        <w:rPr>
          <w:rFonts w:ascii="微软雅黑" w:eastAsia="微软雅黑" w:hAnsi="微软雅黑" w:hint="eastAsia"/>
        </w:rPr>
        <w:t>区域</w:t>
      </w:r>
      <w:r>
        <w:rPr>
          <w:rFonts w:ascii="微软雅黑" w:eastAsia="微软雅黑" w:hAnsi="微软雅黑"/>
        </w:rPr>
        <w:t>类型设置。</w:t>
      </w:r>
    </w:p>
    <w:p w14:paraId="0AB275CC" w14:textId="77777777" w:rsidR="0076630D" w:rsidRDefault="00D7272D">
      <w:pPr>
        <w:pStyle w:val="af2"/>
        <w:ind w:left="840" w:firstLineChars="0" w:firstLine="0"/>
        <w:rPr>
          <w:rFonts w:ascii="微软雅黑" w:eastAsia="微软雅黑" w:hAnsi="微软雅黑"/>
        </w:rPr>
      </w:pPr>
      <w:r>
        <w:rPr>
          <w:rFonts w:ascii="微软雅黑" w:eastAsia="微软雅黑" w:hAnsi="微软雅黑" w:hint="eastAsia"/>
        </w:rPr>
        <w:t>当选择</w:t>
      </w:r>
      <w:r>
        <w:rPr>
          <w:rFonts w:ascii="微软雅黑" w:eastAsia="微软雅黑" w:hAnsi="微软雅黑"/>
        </w:rPr>
        <w:t>“Stub区域”</w:t>
      </w:r>
      <w:r>
        <w:rPr>
          <w:rFonts w:ascii="微软雅黑" w:eastAsia="微软雅黑" w:hAnsi="微软雅黑" w:hint="eastAsia"/>
        </w:rPr>
        <w:t>时</w:t>
      </w:r>
      <w:r>
        <w:rPr>
          <w:rFonts w:ascii="微软雅黑" w:eastAsia="微软雅黑" w:hAnsi="微软雅黑"/>
        </w:rPr>
        <w:t>，</w:t>
      </w:r>
    </w:p>
    <w:p w14:paraId="7B5DD1F9" w14:textId="73E05DAB" w:rsidR="0076630D" w:rsidRDefault="00D7272D" w:rsidP="00B10728">
      <w:pPr>
        <w:pStyle w:val="af2"/>
        <w:numPr>
          <w:ilvl w:val="0"/>
          <w:numId w:val="269"/>
        </w:numPr>
        <w:ind w:firstLineChars="0"/>
        <w:rPr>
          <w:rFonts w:ascii="微软雅黑" w:eastAsia="微软雅黑" w:hAnsi="微软雅黑"/>
        </w:rPr>
      </w:pPr>
      <w:r>
        <w:rPr>
          <w:rFonts w:ascii="微软雅黑" w:eastAsia="微软雅黑" w:hAnsi="微软雅黑" w:hint="eastAsia"/>
        </w:rPr>
        <w:t>No</w:t>
      </w:r>
      <w:r w:rsidR="00D1103E">
        <w:rPr>
          <w:rFonts w:ascii="微软雅黑" w:eastAsia="微软雅黑" w:hAnsi="微软雅黑"/>
        </w:rPr>
        <w:t xml:space="preserve"> </w:t>
      </w:r>
      <w:r>
        <w:rPr>
          <w:rFonts w:ascii="微软雅黑" w:eastAsia="微软雅黑" w:hAnsi="微软雅黑" w:hint="eastAsia"/>
        </w:rPr>
        <w:t>Summary</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禁止</w:t>
      </w:r>
      <w:r>
        <w:rPr>
          <w:rFonts w:ascii="微软雅黑" w:eastAsia="微软雅黑" w:hAnsi="微软雅黑"/>
        </w:rPr>
        <w:t>ABR向Stub区域内发送LSA type 3</w:t>
      </w:r>
      <w:r>
        <w:rPr>
          <w:rFonts w:ascii="微软雅黑" w:eastAsia="微软雅黑" w:hAnsi="微软雅黑" w:hint="eastAsia"/>
        </w:rPr>
        <w:t>（</w:t>
      </w:r>
      <w:r>
        <w:rPr>
          <w:rFonts w:ascii="微软雅黑" w:eastAsia="微软雅黑" w:hAnsi="微软雅黑"/>
        </w:rPr>
        <w:t>Summary LSA</w:t>
      </w:r>
      <w:r>
        <w:rPr>
          <w:rFonts w:ascii="微软雅黑" w:eastAsia="微软雅黑" w:hAnsi="微软雅黑" w:hint="eastAsia"/>
        </w:rPr>
        <w:t>），</w:t>
      </w:r>
      <w:r>
        <w:rPr>
          <w:rFonts w:ascii="微软雅黑" w:eastAsia="微软雅黑" w:hAnsi="微软雅黑"/>
        </w:rPr>
        <w:t>即将</w:t>
      </w:r>
      <w:r>
        <w:rPr>
          <w:rFonts w:ascii="微软雅黑" w:eastAsia="微软雅黑" w:hAnsi="微软雅黑" w:hint="eastAsia"/>
        </w:rPr>
        <w:t>此</w:t>
      </w:r>
      <w:r>
        <w:rPr>
          <w:rFonts w:ascii="微软雅黑" w:eastAsia="微软雅黑" w:hAnsi="微软雅黑"/>
        </w:rPr>
        <w:t>区域</w:t>
      </w:r>
      <w:r>
        <w:rPr>
          <w:rFonts w:ascii="微软雅黑" w:eastAsia="微软雅黑" w:hAnsi="微软雅黑" w:hint="eastAsia"/>
        </w:rPr>
        <w:t>配置为</w:t>
      </w:r>
      <w:r>
        <w:rPr>
          <w:rFonts w:ascii="微软雅黑" w:eastAsia="微软雅黑" w:hAnsi="微软雅黑"/>
        </w:rPr>
        <w:t>Totally Stub区域</w:t>
      </w:r>
      <w:r>
        <w:rPr>
          <w:rFonts w:ascii="微软雅黑" w:eastAsia="微软雅黑" w:hAnsi="微软雅黑" w:hint="eastAsia"/>
        </w:rPr>
        <w:t>。</w:t>
      </w:r>
    </w:p>
    <w:p w14:paraId="594D2681" w14:textId="77777777" w:rsidR="0076630D" w:rsidRDefault="00D7272D">
      <w:pPr>
        <w:ind w:left="841"/>
        <w:rPr>
          <w:rFonts w:ascii="微软雅黑" w:eastAsia="微软雅黑" w:hAnsi="微软雅黑"/>
        </w:rPr>
      </w:pPr>
      <w:r>
        <w:rPr>
          <w:rFonts w:ascii="微软雅黑" w:eastAsia="微软雅黑" w:hAnsi="微软雅黑" w:hint="eastAsia"/>
        </w:rPr>
        <w:t>当</w:t>
      </w:r>
      <w:r>
        <w:rPr>
          <w:rFonts w:ascii="微软雅黑" w:eastAsia="微软雅黑" w:hAnsi="微软雅黑"/>
        </w:rPr>
        <w:t>设置为“NSSA区域”</w:t>
      </w:r>
      <w:r>
        <w:rPr>
          <w:rFonts w:ascii="微软雅黑" w:eastAsia="微软雅黑" w:hAnsi="微软雅黑" w:hint="eastAsia"/>
        </w:rPr>
        <w:t>时</w:t>
      </w:r>
      <w:r>
        <w:rPr>
          <w:rFonts w:ascii="微软雅黑" w:eastAsia="微软雅黑" w:hAnsi="微软雅黑"/>
        </w:rPr>
        <w:t>，</w:t>
      </w:r>
    </w:p>
    <w:p w14:paraId="7FCB162D" w14:textId="77777777" w:rsidR="0076630D" w:rsidRDefault="00D7272D" w:rsidP="00B10728">
      <w:pPr>
        <w:pStyle w:val="af2"/>
        <w:numPr>
          <w:ilvl w:val="0"/>
          <w:numId w:val="269"/>
        </w:numPr>
        <w:ind w:firstLineChars="0"/>
        <w:rPr>
          <w:rFonts w:ascii="微软雅黑" w:eastAsia="微软雅黑" w:hAnsi="微软雅黑"/>
        </w:rPr>
      </w:pPr>
      <w:r>
        <w:rPr>
          <w:rFonts w:ascii="微软雅黑" w:eastAsia="微软雅黑" w:hAnsi="微软雅黑"/>
        </w:rPr>
        <w:t>N</w:t>
      </w:r>
      <w:r>
        <w:rPr>
          <w:rFonts w:ascii="微软雅黑" w:eastAsia="微软雅黑" w:hAnsi="微软雅黑" w:hint="eastAsia"/>
        </w:rPr>
        <w:t>o</w:t>
      </w:r>
      <w:r>
        <w:rPr>
          <w:rFonts w:ascii="微软雅黑" w:eastAsia="微软雅黑" w:hAnsi="微软雅黑"/>
        </w:rPr>
        <w:t xml:space="preserve"> Summary：【</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是否禁止ABR向区域内发送</w:t>
      </w:r>
      <w:r>
        <w:rPr>
          <w:rFonts w:ascii="微软雅黑" w:eastAsia="微软雅黑" w:hAnsi="微软雅黑" w:hint="eastAsia"/>
        </w:rPr>
        <w:t>LSA</w:t>
      </w:r>
      <w:r>
        <w:rPr>
          <w:rFonts w:ascii="微软雅黑" w:eastAsia="微软雅黑" w:hAnsi="微软雅黑"/>
        </w:rPr>
        <w:t xml:space="preserve"> Type3</w:t>
      </w:r>
      <w:r>
        <w:rPr>
          <w:rFonts w:ascii="微软雅黑" w:eastAsia="微软雅黑" w:hAnsi="微软雅黑" w:hint="eastAsia"/>
        </w:rPr>
        <w:t>（</w:t>
      </w:r>
      <w:r>
        <w:rPr>
          <w:rFonts w:ascii="微软雅黑" w:eastAsia="微软雅黑" w:hAnsi="微软雅黑"/>
        </w:rPr>
        <w:t>Summary LSA</w:t>
      </w:r>
      <w:r>
        <w:rPr>
          <w:rFonts w:ascii="微软雅黑" w:eastAsia="微软雅黑" w:hAnsi="微软雅黑" w:hint="eastAsia"/>
        </w:rPr>
        <w:t>），</w:t>
      </w:r>
      <w:r>
        <w:rPr>
          <w:rFonts w:ascii="微软雅黑" w:eastAsia="微软雅黑" w:hAnsi="微软雅黑"/>
        </w:rPr>
        <w:t>即将</w:t>
      </w:r>
      <w:r>
        <w:rPr>
          <w:rFonts w:ascii="微软雅黑" w:eastAsia="微软雅黑" w:hAnsi="微软雅黑" w:hint="eastAsia"/>
        </w:rPr>
        <w:t>此</w:t>
      </w:r>
      <w:r>
        <w:rPr>
          <w:rFonts w:ascii="微软雅黑" w:eastAsia="微软雅黑" w:hAnsi="微软雅黑"/>
        </w:rPr>
        <w:t>区域</w:t>
      </w:r>
      <w:r>
        <w:rPr>
          <w:rFonts w:ascii="微软雅黑" w:eastAsia="微软雅黑" w:hAnsi="微软雅黑" w:hint="eastAsia"/>
        </w:rPr>
        <w:t>配置</w:t>
      </w:r>
      <w:r>
        <w:rPr>
          <w:rFonts w:ascii="微软雅黑" w:eastAsia="微软雅黑" w:hAnsi="微软雅黑"/>
        </w:rPr>
        <w:t>为Totally NSSA区域。</w:t>
      </w:r>
    </w:p>
    <w:p w14:paraId="2D1EAB18" w14:textId="77777777" w:rsidR="0076630D" w:rsidRDefault="00D7272D" w:rsidP="00B10728">
      <w:pPr>
        <w:pStyle w:val="af2"/>
        <w:numPr>
          <w:ilvl w:val="0"/>
          <w:numId w:val="269"/>
        </w:numPr>
        <w:ind w:firstLineChars="0"/>
        <w:rPr>
          <w:rFonts w:ascii="微软雅黑" w:eastAsia="微软雅黑" w:hAnsi="微软雅黑"/>
        </w:rPr>
      </w:pPr>
      <w:r>
        <w:rPr>
          <w:rFonts w:ascii="微软雅黑" w:eastAsia="微软雅黑" w:hAnsi="微软雅黑" w:hint="eastAsia"/>
        </w:rPr>
        <w:t>转换</w:t>
      </w:r>
      <w:r>
        <w:rPr>
          <w:rFonts w:ascii="微软雅黑" w:eastAsia="微软雅黑" w:hAnsi="微软雅黑"/>
        </w:rPr>
        <w:t>类型：【</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NSSA区域中有多个ABR时，系统</w:t>
      </w:r>
      <w:r>
        <w:rPr>
          <w:rFonts w:ascii="微软雅黑" w:eastAsia="微软雅黑" w:hAnsi="微软雅黑" w:hint="eastAsia"/>
        </w:rPr>
        <w:t>会</w:t>
      </w:r>
      <w:r>
        <w:rPr>
          <w:rFonts w:ascii="微软雅黑" w:eastAsia="微软雅黑" w:hAnsi="微软雅黑"/>
        </w:rPr>
        <w:t>根据规则自动选择一个ABR作为转换器</w:t>
      </w:r>
      <w:r>
        <w:rPr>
          <w:rFonts w:ascii="微软雅黑" w:eastAsia="微软雅黑" w:hAnsi="微软雅黑" w:hint="eastAsia"/>
        </w:rPr>
        <w:t>（通常情况下</w:t>
      </w:r>
      <w:r>
        <w:rPr>
          <w:rFonts w:ascii="微软雅黑" w:eastAsia="微软雅黑" w:hAnsi="微软雅黑"/>
        </w:rPr>
        <w:t>NSSA区域选择Router ID最大的设备</w:t>
      </w:r>
      <w:r>
        <w:rPr>
          <w:rFonts w:ascii="微软雅黑" w:eastAsia="微软雅黑" w:hAnsi="微软雅黑" w:hint="eastAsia"/>
        </w:rPr>
        <w:t>），</w:t>
      </w:r>
      <w:r>
        <w:rPr>
          <w:rFonts w:ascii="微软雅黑" w:eastAsia="微软雅黑" w:hAnsi="微软雅黑"/>
        </w:rPr>
        <w:t>将LSA Type7</w:t>
      </w:r>
      <w:r>
        <w:rPr>
          <w:rFonts w:ascii="微软雅黑" w:eastAsia="微软雅黑" w:hAnsi="微软雅黑" w:hint="eastAsia"/>
        </w:rPr>
        <w:t>转换为</w:t>
      </w:r>
      <w:r>
        <w:rPr>
          <w:rFonts w:ascii="微软雅黑" w:eastAsia="微软雅黑" w:hAnsi="微软雅黑"/>
        </w:rPr>
        <w:t>LSA Type5</w:t>
      </w:r>
      <w:r>
        <w:rPr>
          <w:rFonts w:ascii="微软雅黑" w:eastAsia="微软雅黑" w:hAnsi="微软雅黑" w:hint="eastAsia"/>
        </w:rPr>
        <w:t>。设置转换类型</w:t>
      </w:r>
      <w:r>
        <w:rPr>
          <w:rFonts w:ascii="微软雅黑" w:eastAsia="微软雅黑" w:hAnsi="微软雅黑"/>
        </w:rPr>
        <w:t>，选项有{Never</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strike/>
          <w:color w:val="B2B2B2"/>
        </w:rPr>
        <w:t>Candidate</w:t>
      </w:r>
      <w:r>
        <w:rPr>
          <w:rFonts w:ascii="微软雅黑" w:eastAsia="微软雅黑" w:hAnsi="微软雅黑" w:hint="eastAsia"/>
          <w:strike/>
          <w:color w:val="B2B2B2"/>
        </w:rPr>
        <w:t xml:space="preserve"> </w:t>
      </w:r>
      <w:r>
        <w:rPr>
          <w:rFonts w:ascii="微软雅黑" w:eastAsia="微软雅黑" w:hAnsi="微软雅黑"/>
          <w:strike/>
          <w:color w:val="B2B2B2"/>
        </w:rPr>
        <w:t>|</w:t>
      </w:r>
      <w:r>
        <w:rPr>
          <w:rFonts w:ascii="微软雅黑" w:eastAsia="微软雅黑" w:hAnsi="微软雅黑"/>
        </w:rPr>
        <w:t xml:space="preserve"> Always}</w:t>
      </w:r>
      <w:r>
        <w:rPr>
          <w:rFonts w:ascii="微软雅黑" w:eastAsia="微软雅黑" w:hAnsi="微软雅黑" w:hint="eastAsia"/>
        </w:rPr>
        <w:t>，</w:t>
      </w:r>
      <w:r>
        <w:rPr>
          <w:rFonts w:ascii="微软雅黑" w:eastAsia="微软雅黑" w:hAnsi="微软雅黑"/>
        </w:rPr>
        <w:t>默认Never。</w:t>
      </w:r>
    </w:p>
    <w:p w14:paraId="524CD914" w14:textId="77777777" w:rsidR="0076630D" w:rsidRDefault="0076630D">
      <w:pPr>
        <w:rPr>
          <w:rFonts w:ascii="微软雅黑" w:eastAsia="微软雅黑" w:hAnsi="微软雅黑"/>
        </w:rPr>
      </w:pPr>
    </w:p>
    <w:p w14:paraId="6930A3D6" w14:textId="77777777" w:rsidR="0076630D" w:rsidRDefault="00D7272D">
      <w:pPr>
        <w:rPr>
          <w:rFonts w:ascii="微软雅黑" w:eastAsia="微软雅黑" w:hAnsi="微软雅黑"/>
          <w:b/>
        </w:rPr>
      </w:pPr>
      <w:r>
        <w:rPr>
          <w:rFonts w:ascii="微软雅黑" w:eastAsia="微软雅黑" w:hAnsi="微软雅黑" w:hint="eastAsia"/>
          <w:b/>
        </w:rPr>
        <w:t>接口</w:t>
      </w:r>
      <w:r>
        <w:rPr>
          <w:rFonts w:ascii="微软雅黑" w:eastAsia="微软雅黑" w:hAnsi="微软雅黑"/>
          <w:b/>
        </w:rPr>
        <w:t>设置：</w:t>
      </w:r>
    </w:p>
    <w:p w14:paraId="0A0A4534" w14:textId="46C3E033"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从已有</w:t>
      </w:r>
      <w:r>
        <w:rPr>
          <w:rFonts w:ascii="微软雅黑" w:eastAsia="微软雅黑" w:hAnsi="微软雅黑"/>
        </w:rPr>
        <w:t>的VLAN IPv4</w:t>
      </w:r>
      <w:r>
        <w:rPr>
          <w:rFonts w:ascii="微软雅黑" w:eastAsia="微软雅黑" w:hAnsi="微软雅黑" w:hint="eastAsia"/>
        </w:rPr>
        <w:t>接口</w:t>
      </w:r>
      <w:r>
        <w:rPr>
          <w:rFonts w:ascii="微软雅黑" w:eastAsia="微软雅黑" w:hAnsi="微软雅黑"/>
        </w:rPr>
        <w:t>中选择</w:t>
      </w:r>
      <w:r>
        <w:rPr>
          <w:rFonts w:ascii="微软雅黑" w:eastAsia="微软雅黑" w:hAnsi="微软雅黑" w:hint="eastAsia"/>
        </w:rPr>
        <w:t>，</w:t>
      </w:r>
      <w:r>
        <w:rPr>
          <w:rFonts w:ascii="微软雅黑" w:eastAsia="微软雅黑" w:hAnsi="微软雅黑"/>
        </w:rPr>
        <w:t>不包括loopback接口</w:t>
      </w:r>
      <w:r>
        <w:rPr>
          <w:rFonts w:ascii="微软雅黑" w:eastAsia="微软雅黑" w:hAnsi="微软雅黑" w:hint="eastAsia"/>
        </w:rPr>
        <w:t>。</w:t>
      </w:r>
      <w:r w:rsidR="00827906">
        <w:rPr>
          <w:rFonts w:ascii="微软雅黑" w:eastAsia="微软雅黑" w:hAnsi="微软雅黑" w:hint="eastAsia"/>
        </w:rPr>
        <w:t>选择</w:t>
      </w:r>
      <w:r w:rsidR="00827906">
        <w:rPr>
          <w:rFonts w:ascii="微软雅黑" w:eastAsia="微软雅黑" w:hAnsi="微软雅黑"/>
        </w:rPr>
        <w:t>VLAN接口后，在下方呈现接口的IPv4</w:t>
      </w:r>
      <w:r w:rsidR="00827906">
        <w:rPr>
          <w:rFonts w:ascii="微软雅黑" w:eastAsia="微软雅黑" w:hAnsi="微软雅黑" w:hint="eastAsia"/>
        </w:rPr>
        <w:t>地址/掩码</w:t>
      </w:r>
      <w:r w:rsidR="00827906">
        <w:rPr>
          <w:rFonts w:ascii="微软雅黑" w:eastAsia="微软雅黑" w:hAnsi="微软雅黑"/>
        </w:rPr>
        <w:t>长度信息</w:t>
      </w:r>
      <w:r w:rsidR="00827906">
        <w:rPr>
          <w:rFonts w:ascii="微软雅黑" w:eastAsia="微软雅黑" w:hAnsi="微软雅黑" w:hint="eastAsia"/>
        </w:rPr>
        <w:t>（只读）。</w:t>
      </w:r>
    </w:p>
    <w:p w14:paraId="7C266E05" w14:textId="18F72A54" w:rsidR="003E6A76" w:rsidRDefault="003E6A76"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OSPF</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sidR="00827906">
        <w:rPr>
          <w:rFonts w:ascii="微软雅黑" w:eastAsia="微软雅黑" w:hAnsi="微软雅黑" w:hint="eastAsia"/>
        </w:rPr>
        <w:t>设置</w:t>
      </w:r>
      <w:r w:rsidR="00827906">
        <w:rPr>
          <w:rFonts w:ascii="微软雅黑" w:eastAsia="微软雅黑" w:hAnsi="微软雅黑"/>
        </w:rPr>
        <w:t>是否</w:t>
      </w:r>
      <w:r w:rsidR="00827906">
        <w:rPr>
          <w:rFonts w:ascii="微软雅黑" w:eastAsia="微软雅黑" w:hAnsi="微软雅黑" w:hint="eastAsia"/>
        </w:rPr>
        <w:t>在</w:t>
      </w:r>
      <w:r w:rsidR="00827906">
        <w:rPr>
          <w:rFonts w:ascii="微软雅黑" w:eastAsia="微软雅黑" w:hAnsi="微软雅黑"/>
        </w:rPr>
        <w:t>接口上使能OSPF功能，默认关闭。</w:t>
      </w:r>
    </w:p>
    <w:p w14:paraId="026048B8" w14:textId="2345484E" w:rsidR="003E6A76" w:rsidRDefault="003E6A76"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区域ID：</w:t>
      </w:r>
      <w:r w:rsidR="00827906">
        <w:rPr>
          <w:rFonts w:ascii="微软雅黑" w:eastAsia="微软雅黑" w:hAnsi="微软雅黑" w:hint="eastAsia"/>
        </w:rPr>
        <w:t>【</w:t>
      </w:r>
      <w:r w:rsidR="007B4B66">
        <w:rPr>
          <w:rFonts w:ascii="微软雅黑" w:eastAsia="微软雅黑" w:hAnsi="微软雅黑" w:hint="eastAsia"/>
        </w:rPr>
        <w:t>text文本框】设置</w:t>
      </w:r>
      <w:r w:rsidR="00827906">
        <w:rPr>
          <w:rFonts w:ascii="微软雅黑" w:eastAsia="微软雅黑" w:hAnsi="微软雅黑"/>
        </w:rPr>
        <w:t>区域ID，</w:t>
      </w:r>
      <w:r w:rsidR="007B4B66">
        <w:rPr>
          <w:rFonts w:ascii="微软雅黑" w:eastAsia="微软雅黑" w:hAnsi="微软雅黑" w:hint="eastAsia"/>
        </w:rPr>
        <w:t>可以以</w:t>
      </w:r>
      <w:r w:rsidR="007B4B66">
        <w:rPr>
          <w:rFonts w:ascii="微软雅黑" w:eastAsia="微软雅黑" w:hAnsi="微软雅黑"/>
        </w:rPr>
        <w:t>IPv4地址格式配置</w:t>
      </w:r>
      <w:r w:rsidR="007B4B66">
        <w:rPr>
          <w:rFonts w:ascii="微软雅黑" w:eastAsia="微软雅黑" w:hAnsi="微软雅黑" w:hint="eastAsia"/>
        </w:rPr>
        <w:t>，</w:t>
      </w:r>
      <w:r w:rsidR="007B4B66">
        <w:rPr>
          <w:rFonts w:ascii="微软雅黑" w:eastAsia="微软雅黑" w:hAnsi="微软雅黑"/>
        </w:rPr>
        <w:t>也可以</w:t>
      </w:r>
      <w:r w:rsidR="007B4B66">
        <w:rPr>
          <w:rFonts w:ascii="微软雅黑" w:eastAsia="微软雅黑" w:hAnsi="微软雅黑" w:hint="eastAsia"/>
        </w:rPr>
        <w:t>输入0</w:t>
      </w:r>
      <w:r w:rsidR="007B4B66">
        <w:rPr>
          <w:rFonts w:ascii="微软雅黑" w:eastAsia="微软雅黑" w:hAnsi="微软雅黑"/>
        </w:rPr>
        <w:t>-4294967295</w:t>
      </w:r>
      <w:r w:rsidR="007B4B66">
        <w:rPr>
          <w:rFonts w:ascii="微软雅黑" w:eastAsia="微软雅黑" w:hAnsi="微软雅黑" w:hint="eastAsia"/>
        </w:rPr>
        <w:t>间</w:t>
      </w:r>
      <w:r w:rsidR="007B4B66">
        <w:rPr>
          <w:rFonts w:ascii="微软雅黑" w:eastAsia="微软雅黑" w:hAnsi="微软雅黑"/>
        </w:rPr>
        <w:t>的整数</w:t>
      </w:r>
      <w:r w:rsidR="007B4B66">
        <w:rPr>
          <w:rFonts w:ascii="微软雅黑" w:eastAsia="微软雅黑" w:hAnsi="微软雅黑" w:hint="eastAsia"/>
        </w:rPr>
        <w:t>，默认0.0.0.0</w:t>
      </w:r>
      <w:r w:rsidR="00827906">
        <w:rPr>
          <w:rFonts w:ascii="微软雅黑" w:eastAsia="微软雅黑" w:hAnsi="微软雅黑"/>
        </w:rPr>
        <w:t>。</w:t>
      </w:r>
      <w:r w:rsidRPr="00827906">
        <w:rPr>
          <w:rFonts w:ascii="微软雅黑" w:eastAsia="微软雅黑" w:hAnsi="微软雅黑" w:hint="eastAsia"/>
          <w:strike/>
          <w:color w:val="B2B2B2"/>
        </w:rPr>
        <w:t>【仅</w:t>
      </w:r>
      <w:r w:rsidRPr="00827906">
        <w:rPr>
          <w:rFonts w:ascii="微软雅黑" w:eastAsia="微软雅黑" w:hAnsi="微软雅黑"/>
          <w:strike/>
          <w:color w:val="B2B2B2"/>
        </w:rPr>
        <w:t>显示</w:t>
      </w:r>
      <w:r w:rsidRPr="00827906">
        <w:rPr>
          <w:rFonts w:ascii="微软雅黑" w:eastAsia="微软雅黑" w:hAnsi="微软雅黑" w:hint="eastAsia"/>
          <w:strike/>
          <w:color w:val="B2B2B2"/>
        </w:rPr>
        <w:t>，</w:t>
      </w:r>
      <w:r w:rsidRPr="00827906">
        <w:rPr>
          <w:rFonts w:ascii="微软雅黑" w:eastAsia="微软雅黑" w:hAnsi="微软雅黑"/>
          <w:strike/>
          <w:color w:val="B2B2B2"/>
        </w:rPr>
        <w:t>不支持配置</w:t>
      </w:r>
      <w:r w:rsidRPr="00827906">
        <w:rPr>
          <w:rFonts w:ascii="微软雅黑" w:eastAsia="微软雅黑" w:hAnsi="微软雅黑" w:hint="eastAsia"/>
          <w:strike/>
          <w:color w:val="B2B2B2"/>
        </w:rPr>
        <w:t>】显示使能</w:t>
      </w:r>
      <w:r w:rsidRPr="00827906">
        <w:rPr>
          <w:rFonts w:ascii="微软雅黑" w:eastAsia="微软雅黑" w:hAnsi="微软雅黑"/>
          <w:strike/>
          <w:color w:val="B2B2B2"/>
        </w:rPr>
        <w:t>后</w:t>
      </w:r>
      <w:r w:rsidRPr="00827906">
        <w:rPr>
          <w:rFonts w:ascii="微软雅黑" w:eastAsia="微软雅黑" w:hAnsi="微软雅黑" w:hint="eastAsia"/>
          <w:strike/>
          <w:color w:val="B2B2B2"/>
        </w:rPr>
        <w:t>加</w:t>
      </w:r>
      <w:r w:rsidRPr="00827906">
        <w:rPr>
          <w:rFonts w:ascii="微软雅黑" w:eastAsia="微软雅黑" w:hAnsi="微软雅黑" w:hint="eastAsia"/>
          <w:strike/>
          <w:color w:val="B2B2B2"/>
        </w:rPr>
        <w:lastRenderedPageBreak/>
        <w:t>入的</w:t>
      </w:r>
      <w:r w:rsidRPr="00827906">
        <w:rPr>
          <w:rFonts w:ascii="微软雅黑" w:eastAsia="微软雅黑" w:hAnsi="微软雅黑"/>
          <w:strike/>
          <w:color w:val="B2B2B2"/>
        </w:rPr>
        <w:t>区域。</w:t>
      </w:r>
    </w:p>
    <w:p w14:paraId="470D840D" w14:textId="524473F4"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网络类型：</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接口的网络类型，选项有{</w:t>
      </w:r>
      <w:r>
        <w:rPr>
          <w:rFonts w:ascii="微软雅黑" w:eastAsia="微软雅黑" w:hAnsi="微软雅黑" w:hint="eastAsia"/>
        </w:rPr>
        <w:t xml:space="preserve">点对点 | 广播 </w:t>
      </w:r>
      <w:r>
        <w:rPr>
          <w:rFonts w:ascii="微软雅黑" w:eastAsia="微软雅黑" w:hAnsi="微软雅黑"/>
        </w:rPr>
        <w:t xml:space="preserve">| </w:t>
      </w:r>
      <w:r>
        <w:rPr>
          <w:rFonts w:ascii="微软雅黑" w:eastAsia="微软雅黑" w:hAnsi="微软雅黑" w:hint="eastAsia"/>
        </w:rPr>
        <w:t xml:space="preserve">NBMA </w:t>
      </w:r>
      <w:r>
        <w:rPr>
          <w:rFonts w:ascii="微软雅黑" w:eastAsia="微软雅黑" w:hAnsi="微软雅黑"/>
        </w:rPr>
        <w:t xml:space="preserve">| </w:t>
      </w:r>
      <w:r>
        <w:rPr>
          <w:rFonts w:ascii="微软雅黑" w:eastAsia="微软雅黑" w:hAnsi="微软雅黑" w:hint="eastAsia"/>
        </w:rPr>
        <w:t>点对多点</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默认广播。</w:t>
      </w:r>
      <w:r>
        <w:rPr>
          <w:rFonts w:ascii="微软雅黑" w:eastAsia="微软雅黑" w:hAnsi="微软雅黑" w:hint="eastAsia"/>
        </w:rPr>
        <w:t>当</w:t>
      </w:r>
      <w:r>
        <w:rPr>
          <w:rFonts w:ascii="微软雅黑" w:eastAsia="微软雅黑" w:hAnsi="微软雅黑"/>
        </w:rPr>
        <w:t>网络类型</w:t>
      </w:r>
      <w:r>
        <w:rPr>
          <w:rFonts w:ascii="微软雅黑" w:eastAsia="微软雅黑" w:hAnsi="微软雅黑" w:hint="eastAsia"/>
        </w:rPr>
        <w:t>选择</w:t>
      </w:r>
      <w:r>
        <w:rPr>
          <w:rFonts w:ascii="微软雅黑" w:eastAsia="微软雅黑" w:hAnsi="微软雅黑"/>
        </w:rPr>
        <w:t>“NBMA”</w:t>
      </w:r>
      <w:r>
        <w:rPr>
          <w:rFonts w:ascii="微软雅黑" w:eastAsia="微软雅黑" w:hAnsi="微软雅黑" w:hint="eastAsia"/>
        </w:rPr>
        <w:t>时</w:t>
      </w:r>
      <w:r>
        <w:rPr>
          <w:rFonts w:ascii="微软雅黑" w:eastAsia="微软雅黑" w:hAnsi="微软雅黑"/>
        </w:rPr>
        <w:t>，需</w:t>
      </w:r>
      <w:r>
        <w:rPr>
          <w:rFonts w:ascii="微软雅黑" w:eastAsia="微软雅黑" w:hAnsi="微软雅黑" w:hint="eastAsia"/>
        </w:rPr>
        <w:t>提示</w:t>
      </w:r>
      <w:r>
        <w:rPr>
          <w:rFonts w:ascii="微软雅黑" w:eastAsia="微软雅黑" w:hAnsi="微软雅黑"/>
        </w:rPr>
        <w:t>“</w:t>
      </w:r>
      <w:r>
        <w:rPr>
          <w:rFonts w:ascii="微软雅黑" w:eastAsia="微软雅黑" w:hAnsi="微软雅黑" w:hint="eastAsia"/>
        </w:rPr>
        <w:t>邻居</w:t>
      </w:r>
      <w:r>
        <w:rPr>
          <w:rFonts w:ascii="微软雅黑" w:eastAsia="微软雅黑" w:hAnsi="微软雅黑"/>
        </w:rPr>
        <w:t>地址请前往</w:t>
      </w:r>
      <w:r w:rsidR="00B17C9F">
        <w:rPr>
          <w:rFonts w:ascii="微软雅黑" w:eastAsia="微软雅黑" w:hAnsi="微软雅黑" w:hint="eastAsia"/>
          <w:b/>
          <w:i/>
        </w:rPr>
        <w:t>NBMA</w:t>
      </w:r>
      <w:r>
        <w:rPr>
          <w:rFonts w:ascii="微软雅黑" w:eastAsia="微软雅黑" w:hAnsi="微软雅黑" w:hint="eastAsia"/>
          <w:b/>
          <w:i/>
        </w:rPr>
        <w:t>邻居</w:t>
      </w:r>
      <w:r>
        <w:rPr>
          <w:rFonts w:ascii="微软雅黑" w:eastAsia="微软雅黑" w:hAnsi="微软雅黑"/>
        </w:rPr>
        <w:t>进行设置”</w:t>
      </w:r>
      <w:r>
        <w:rPr>
          <w:rFonts w:ascii="微软雅黑" w:eastAsia="微软雅黑" w:hAnsi="微软雅黑" w:hint="eastAsia"/>
        </w:rPr>
        <w:t>。</w:t>
      </w:r>
    </w:p>
    <w:p w14:paraId="63EC0E30"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接口抑制</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是否禁用</w:t>
      </w:r>
      <w:r>
        <w:rPr>
          <w:rFonts w:ascii="微软雅黑" w:eastAsia="微软雅黑" w:hAnsi="微软雅黑" w:hint="eastAsia"/>
        </w:rPr>
        <w:t>VLAN</w:t>
      </w:r>
      <w:r>
        <w:rPr>
          <w:rFonts w:ascii="微软雅黑" w:eastAsia="微软雅黑" w:hAnsi="微软雅黑"/>
        </w:rPr>
        <w:t>接口上的路由更新功能</w:t>
      </w:r>
      <w:r>
        <w:rPr>
          <w:rFonts w:ascii="微软雅黑" w:eastAsia="微软雅黑" w:hAnsi="微软雅黑" w:hint="eastAsia"/>
        </w:rPr>
        <w:t>，</w:t>
      </w:r>
      <w:r>
        <w:rPr>
          <w:rFonts w:ascii="微软雅黑" w:eastAsia="微软雅黑" w:hAnsi="微软雅黑"/>
        </w:rPr>
        <w:t>即</w:t>
      </w:r>
      <w:r>
        <w:rPr>
          <w:rFonts w:ascii="微软雅黑" w:eastAsia="微软雅黑" w:hAnsi="微软雅黑" w:hint="eastAsia"/>
        </w:rPr>
        <w:t>抑制</w:t>
      </w:r>
      <w:r>
        <w:rPr>
          <w:rFonts w:ascii="微软雅黑" w:eastAsia="微软雅黑" w:hAnsi="微软雅黑"/>
        </w:rPr>
        <w:t>收发OSPF报文</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w:t>
      </w:r>
      <w:r>
        <w:rPr>
          <w:rFonts w:ascii="微软雅黑" w:eastAsia="微软雅黑" w:hAnsi="微软雅黑"/>
        </w:rPr>
        <w:t>即允许接口上的路由</w:t>
      </w:r>
      <w:r>
        <w:rPr>
          <w:rFonts w:ascii="微软雅黑" w:eastAsia="微软雅黑" w:hAnsi="微软雅黑" w:hint="eastAsia"/>
        </w:rPr>
        <w:t>更新</w:t>
      </w:r>
      <w:r>
        <w:rPr>
          <w:rFonts w:ascii="微软雅黑" w:eastAsia="微软雅黑" w:hAnsi="微软雅黑"/>
        </w:rPr>
        <w:t>。</w:t>
      </w:r>
    </w:p>
    <w:p w14:paraId="71E929F7"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忽略</w:t>
      </w:r>
      <w:r>
        <w:rPr>
          <w:rFonts w:ascii="微软雅黑" w:eastAsia="微软雅黑" w:hAnsi="微软雅黑"/>
        </w:rPr>
        <w:t>MTU</w:t>
      </w:r>
      <w:r>
        <w:rPr>
          <w:rFonts w:ascii="微软雅黑" w:eastAsia="微软雅黑" w:hAnsi="微软雅黑" w:hint="eastAsia"/>
        </w:rPr>
        <w:t>校验</w:t>
      </w:r>
      <w:r>
        <w:rPr>
          <w:rFonts w:ascii="微软雅黑" w:eastAsia="微软雅黑" w:hAnsi="微软雅黑"/>
        </w:rPr>
        <w:t>：</w:t>
      </w:r>
      <w:r>
        <w:rPr>
          <w:rFonts w:ascii="微软雅黑" w:eastAsia="微软雅黑" w:hAnsi="微软雅黑" w:hint="eastAsia"/>
        </w:rPr>
        <w:t>【开关】设置</w:t>
      </w:r>
      <w:r>
        <w:rPr>
          <w:rFonts w:ascii="微软雅黑" w:eastAsia="微软雅黑" w:hAnsi="微软雅黑"/>
        </w:rPr>
        <w:t>是否</w:t>
      </w:r>
      <w:r>
        <w:rPr>
          <w:rFonts w:ascii="微软雅黑" w:eastAsia="微软雅黑" w:hAnsi="微软雅黑" w:hint="eastAsia"/>
        </w:rPr>
        <w:t>对</w:t>
      </w:r>
      <w:r>
        <w:rPr>
          <w:rFonts w:ascii="微软雅黑" w:eastAsia="微软雅黑" w:hAnsi="微软雅黑"/>
        </w:rPr>
        <w:t>DD报文中的MTU字段不进行检查，默认关闭</w:t>
      </w:r>
      <w:r>
        <w:rPr>
          <w:rFonts w:ascii="微软雅黑" w:eastAsia="微软雅黑" w:hAnsi="微软雅黑" w:hint="eastAsia"/>
        </w:rPr>
        <w:t>，</w:t>
      </w:r>
      <w:r>
        <w:rPr>
          <w:rFonts w:ascii="微软雅黑" w:eastAsia="微软雅黑" w:hAnsi="微软雅黑"/>
        </w:rPr>
        <w:t>即</w:t>
      </w:r>
      <w:r>
        <w:rPr>
          <w:rFonts w:ascii="微软雅黑" w:eastAsia="微软雅黑" w:hAnsi="微软雅黑" w:hint="eastAsia"/>
        </w:rPr>
        <w:t>对</w:t>
      </w:r>
      <w:r>
        <w:rPr>
          <w:rFonts w:ascii="微软雅黑" w:eastAsia="微软雅黑" w:hAnsi="微软雅黑"/>
        </w:rPr>
        <w:t>DD报文中的MTU进行检查。</w:t>
      </w:r>
    </w:p>
    <w:p w14:paraId="18FBE377"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LSA</w:t>
      </w:r>
      <w:r>
        <w:rPr>
          <w:rFonts w:ascii="微软雅黑" w:eastAsia="微软雅黑" w:hAnsi="微软雅黑"/>
        </w:rPr>
        <w:t>重传时间间隔</w:t>
      </w:r>
      <w:r>
        <w:rPr>
          <w:rFonts w:ascii="微软雅黑" w:eastAsia="微软雅黑" w:hAnsi="微软雅黑" w:hint="eastAsia"/>
        </w:rPr>
        <w:t xml:space="preserve"> (秒)：【text文本框】当</w:t>
      </w:r>
      <w:r>
        <w:rPr>
          <w:rFonts w:ascii="微软雅黑" w:eastAsia="微软雅黑" w:hAnsi="微软雅黑"/>
        </w:rPr>
        <w:t>路由设备发送完一个LSA报文，该报文还</w:t>
      </w:r>
      <w:r>
        <w:rPr>
          <w:rFonts w:ascii="微软雅黑" w:eastAsia="微软雅黑" w:hAnsi="微软雅黑" w:hint="eastAsia"/>
        </w:rPr>
        <w:t>保留在</w:t>
      </w:r>
      <w:r>
        <w:rPr>
          <w:rFonts w:ascii="微软雅黑" w:eastAsia="微软雅黑" w:hAnsi="微软雅黑"/>
        </w:rPr>
        <w:t>发送缓冲队列中，如果在指定的时间间隔时间内，没有得到邻居的确认，则将重新发送</w:t>
      </w:r>
      <w:r>
        <w:rPr>
          <w:rFonts w:ascii="微软雅黑" w:eastAsia="微软雅黑" w:hAnsi="微软雅黑" w:hint="eastAsia"/>
        </w:rPr>
        <w:t>该</w:t>
      </w:r>
      <w:r>
        <w:rPr>
          <w:rFonts w:ascii="微软雅黑" w:eastAsia="微软雅黑" w:hAnsi="微软雅黑"/>
        </w:rPr>
        <w:t>报文</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3</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5秒</w:t>
      </w:r>
      <w:r>
        <w:rPr>
          <w:rFonts w:ascii="微软雅黑" w:eastAsia="微软雅黑" w:hAnsi="微软雅黑"/>
        </w:rPr>
        <w:t>。</w:t>
      </w:r>
    </w:p>
    <w:p w14:paraId="3FFEDC0D" w14:textId="19F4F438" w:rsidR="00EA3A01" w:rsidRDefault="00EA3A01" w:rsidP="00B10728">
      <w:pPr>
        <w:pStyle w:val="af2"/>
        <w:numPr>
          <w:ilvl w:val="0"/>
          <w:numId w:val="271"/>
        </w:numPr>
        <w:ind w:firstLineChars="0"/>
        <w:rPr>
          <w:rFonts w:ascii="微软雅黑" w:eastAsia="微软雅黑" w:hAnsi="微软雅黑"/>
        </w:rPr>
      </w:pPr>
      <w:r>
        <w:rPr>
          <w:rFonts w:ascii="微软雅黑" w:eastAsia="微软雅黑" w:hAnsi="微软雅黑"/>
        </w:rPr>
        <w:t>LSA传输延迟时间</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接口传输LSA报文的延迟时间，</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w:t>
      </w:r>
      <w:r w:rsidR="00675A78">
        <w:rPr>
          <w:rFonts w:ascii="微软雅黑" w:eastAsia="微软雅黑" w:hAnsi="微软雅黑"/>
        </w:rPr>
        <w:t>500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1秒</w:t>
      </w:r>
      <w:r>
        <w:rPr>
          <w:rFonts w:ascii="微软雅黑" w:eastAsia="微软雅黑" w:hAnsi="微软雅黑"/>
        </w:rPr>
        <w:t>。</w:t>
      </w:r>
    </w:p>
    <w:p w14:paraId="12521417" w14:textId="4B61C6FC"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Hello</w:t>
      </w:r>
      <w:r>
        <w:rPr>
          <w:rFonts w:ascii="微软雅黑" w:eastAsia="微软雅黑" w:hAnsi="微软雅黑"/>
        </w:rPr>
        <w:t>报文发送时间间隔</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sidR="00BE216B">
        <w:rPr>
          <w:rFonts w:ascii="微软雅黑" w:eastAsia="微软雅黑" w:hAnsi="微软雅黑" w:hint="eastAsia"/>
        </w:rPr>
        <w:t>当且仅当</w:t>
      </w:r>
      <w:r w:rsidR="00BE216B">
        <w:rPr>
          <w:rFonts w:ascii="微软雅黑" w:eastAsia="微软雅黑" w:hAnsi="微软雅黑"/>
        </w:rPr>
        <w:t>开启“Fast Hello”</w:t>
      </w:r>
      <w:r w:rsidR="00BE216B">
        <w:rPr>
          <w:rFonts w:ascii="微软雅黑" w:eastAsia="微软雅黑" w:hAnsi="微软雅黑" w:hint="eastAsia"/>
        </w:rPr>
        <w:t>功能时</w:t>
      </w:r>
      <w:r w:rsidR="00BE216B">
        <w:rPr>
          <w:rFonts w:ascii="微软雅黑" w:eastAsia="微软雅黑" w:hAnsi="微软雅黑"/>
        </w:rPr>
        <w:t>隐藏</w:t>
      </w:r>
      <w:r w:rsidR="00BE216B">
        <w:rPr>
          <w:rFonts w:ascii="微软雅黑" w:eastAsia="微软雅黑" w:hAnsi="微软雅黑" w:hint="eastAsia"/>
        </w:rPr>
        <w:t>，</w:t>
      </w:r>
      <w:r w:rsidR="00BE216B">
        <w:rPr>
          <w:rFonts w:ascii="微软雅黑" w:eastAsia="微软雅黑" w:hAnsi="微软雅黑"/>
        </w:rPr>
        <w:t>不可配置。</w:t>
      </w:r>
      <w:r>
        <w:rPr>
          <w:rFonts w:ascii="微软雅黑" w:eastAsia="微软雅黑" w:hAnsi="微软雅黑" w:hint="eastAsia"/>
        </w:rPr>
        <w:t>设置</w:t>
      </w:r>
      <w:r>
        <w:rPr>
          <w:rFonts w:ascii="微软雅黑" w:eastAsia="微软雅黑" w:hAnsi="微软雅黑"/>
        </w:rPr>
        <w:t>接口发送Hello报文</w:t>
      </w:r>
      <w:r>
        <w:rPr>
          <w:rFonts w:ascii="微软雅黑" w:eastAsia="微软雅黑" w:hAnsi="微软雅黑" w:hint="eastAsia"/>
        </w:rPr>
        <w:t>的</w:t>
      </w:r>
      <w:r>
        <w:rPr>
          <w:rFonts w:ascii="微软雅黑" w:eastAsia="微软雅黑" w:hAnsi="微软雅黑"/>
        </w:rPr>
        <w:t>时间间隔，取值范围为</w:t>
      </w:r>
      <w:r>
        <w:rPr>
          <w:rFonts w:ascii="微软雅黑" w:eastAsia="微软雅黑" w:hAnsi="微软雅黑" w:hint="eastAsia"/>
        </w:rPr>
        <w:t>1</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10秒</w:t>
      </w:r>
      <w:r>
        <w:rPr>
          <w:rFonts w:ascii="微软雅黑" w:eastAsia="微软雅黑" w:hAnsi="微软雅黑"/>
        </w:rPr>
        <w:t>。</w:t>
      </w:r>
    </w:p>
    <w:p w14:paraId="1F9498F7" w14:textId="53D44A8E" w:rsidR="00EA3A01" w:rsidRDefault="00EA3A01"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Fast</w:t>
      </w:r>
      <w:r>
        <w:rPr>
          <w:rFonts w:ascii="微软雅黑" w:eastAsia="微软雅黑" w:hAnsi="微软雅黑"/>
        </w:rPr>
        <w:t xml:space="preserve"> Hello：【</w:t>
      </w:r>
      <w:r>
        <w:rPr>
          <w:rFonts w:ascii="微软雅黑" w:eastAsia="微软雅黑" w:hAnsi="微软雅黑" w:hint="eastAsia"/>
        </w:rPr>
        <w:t>开关</w:t>
      </w:r>
      <w:r>
        <w:rPr>
          <w:rFonts w:ascii="微软雅黑" w:eastAsia="微软雅黑" w:hAnsi="微软雅黑"/>
        </w:rPr>
        <w:t>】</w:t>
      </w:r>
      <w:r w:rsidR="00BE216B">
        <w:rPr>
          <w:rFonts w:ascii="微软雅黑" w:eastAsia="微软雅黑" w:hAnsi="微软雅黑" w:hint="eastAsia"/>
        </w:rPr>
        <w:t>开启后</w:t>
      </w:r>
      <w:r w:rsidR="00BE216B">
        <w:rPr>
          <w:rFonts w:ascii="微软雅黑" w:eastAsia="微软雅黑" w:hAnsi="微软雅黑"/>
        </w:rPr>
        <w:t>，</w:t>
      </w:r>
      <w:r w:rsidR="00BE216B">
        <w:rPr>
          <w:rFonts w:ascii="微软雅黑" w:eastAsia="微软雅黑" w:hAnsi="微软雅黑" w:hint="eastAsia"/>
        </w:rPr>
        <w:t>一旦发生链路故障</w:t>
      </w:r>
      <w:r w:rsidR="00BE216B">
        <w:rPr>
          <w:rFonts w:ascii="微软雅黑" w:eastAsia="微软雅黑" w:hAnsi="微软雅黑"/>
        </w:rPr>
        <w:t>，OSPF可以在</w:t>
      </w:r>
      <w:r w:rsidR="00BE216B">
        <w:rPr>
          <w:rFonts w:ascii="微软雅黑" w:eastAsia="微软雅黑" w:hAnsi="微软雅黑" w:hint="eastAsia"/>
        </w:rPr>
        <w:t>1秒内</w:t>
      </w:r>
      <w:r w:rsidR="00BE216B">
        <w:rPr>
          <w:rFonts w:ascii="微软雅黑" w:eastAsia="微软雅黑" w:hAnsi="微软雅黑"/>
        </w:rPr>
        <w:t>感知到邻居私网，从而加快路由收敛。开启后</w:t>
      </w:r>
      <w:r w:rsidR="00BE216B">
        <w:rPr>
          <w:rFonts w:ascii="微软雅黑" w:eastAsia="微软雅黑" w:hAnsi="微软雅黑" w:hint="eastAsia"/>
        </w:rPr>
        <w:t>，“Hello</w:t>
      </w:r>
      <w:r w:rsidR="00BE216B">
        <w:rPr>
          <w:rFonts w:ascii="微软雅黑" w:eastAsia="微软雅黑" w:hAnsi="微软雅黑"/>
        </w:rPr>
        <w:t>报文发送时间间隔</w:t>
      </w:r>
      <w:r w:rsidR="00BE216B">
        <w:rPr>
          <w:rFonts w:ascii="微软雅黑" w:eastAsia="微软雅黑" w:hAnsi="微软雅黑" w:hint="eastAsia"/>
        </w:rPr>
        <w:t xml:space="preserve"> (秒)”隐藏，</w:t>
      </w:r>
      <w:r w:rsidR="00BE216B">
        <w:rPr>
          <w:rFonts w:ascii="微软雅黑" w:eastAsia="微软雅黑" w:hAnsi="微软雅黑"/>
        </w:rPr>
        <w:t>不支持配置</w:t>
      </w:r>
      <w:r w:rsidR="00BE216B">
        <w:rPr>
          <w:rFonts w:ascii="微软雅黑" w:eastAsia="微软雅黑" w:hAnsi="微软雅黑" w:hint="eastAsia"/>
        </w:rPr>
        <w:t>；</w:t>
      </w:r>
      <w:r w:rsidR="00BE216B">
        <w:rPr>
          <w:rFonts w:ascii="微软雅黑" w:eastAsia="微软雅黑" w:hAnsi="微软雅黑"/>
        </w:rPr>
        <w:t>“</w:t>
      </w:r>
      <w:r w:rsidR="00BE216B">
        <w:rPr>
          <w:rFonts w:ascii="微软雅黑" w:eastAsia="微软雅黑" w:hAnsi="微软雅黑" w:hint="eastAsia"/>
        </w:rPr>
        <w:t>邻居失效</w:t>
      </w:r>
      <w:r w:rsidR="00BE216B">
        <w:rPr>
          <w:rFonts w:ascii="微软雅黑" w:eastAsia="微软雅黑" w:hAnsi="微软雅黑"/>
        </w:rPr>
        <w:t>时间”</w:t>
      </w:r>
      <w:r w:rsidR="00BE216B">
        <w:rPr>
          <w:rFonts w:ascii="微软雅黑" w:eastAsia="微软雅黑" w:hAnsi="微软雅黑" w:hint="eastAsia"/>
        </w:rPr>
        <w:t>默认</w:t>
      </w:r>
      <w:r w:rsidR="00BE216B">
        <w:rPr>
          <w:rFonts w:ascii="微软雅黑" w:eastAsia="微软雅黑" w:hAnsi="微软雅黑"/>
        </w:rPr>
        <w:t>设置为</w:t>
      </w:r>
      <w:r w:rsidR="00BE216B">
        <w:rPr>
          <w:rFonts w:ascii="微软雅黑" w:eastAsia="微软雅黑" w:hAnsi="微软雅黑" w:hint="eastAsia"/>
        </w:rPr>
        <w:t>1，</w:t>
      </w:r>
      <w:r w:rsidR="00BE216B">
        <w:rPr>
          <w:rFonts w:ascii="微软雅黑" w:eastAsia="微软雅黑" w:hAnsi="微软雅黑"/>
        </w:rPr>
        <w:t>不可编辑；新增“Hello报文数</w:t>
      </w:r>
      <w:r w:rsidR="00BE216B">
        <w:rPr>
          <w:rFonts w:ascii="微软雅黑" w:eastAsia="微软雅黑" w:hAnsi="微软雅黑" w:hint="eastAsia"/>
        </w:rPr>
        <w:t>/秒</w:t>
      </w:r>
      <w:r w:rsidR="00BE216B">
        <w:rPr>
          <w:rFonts w:ascii="微软雅黑" w:eastAsia="微软雅黑" w:hAnsi="微软雅黑"/>
        </w:rPr>
        <w:t>”</w:t>
      </w:r>
      <w:r w:rsidR="00BE216B">
        <w:rPr>
          <w:rFonts w:ascii="微软雅黑" w:eastAsia="微软雅黑" w:hAnsi="微软雅黑" w:hint="eastAsia"/>
        </w:rPr>
        <w:t>配置</w:t>
      </w:r>
      <w:r w:rsidR="00BE216B">
        <w:rPr>
          <w:rFonts w:ascii="微软雅黑" w:eastAsia="微软雅黑" w:hAnsi="微软雅黑"/>
        </w:rPr>
        <w:t>。</w:t>
      </w:r>
    </w:p>
    <w:p w14:paraId="116A4738" w14:textId="0E1FB634" w:rsidR="00BE216B" w:rsidRDefault="00BE216B" w:rsidP="00B10728">
      <w:pPr>
        <w:pStyle w:val="af2"/>
        <w:numPr>
          <w:ilvl w:val="0"/>
          <w:numId w:val="551"/>
        </w:numPr>
        <w:ind w:firstLineChars="0"/>
        <w:rPr>
          <w:rFonts w:ascii="微软雅黑" w:eastAsia="微软雅黑" w:hAnsi="微软雅黑"/>
        </w:rPr>
      </w:pPr>
      <w:r>
        <w:rPr>
          <w:rFonts w:ascii="微软雅黑" w:eastAsia="微软雅黑" w:hAnsi="微软雅黑" w:hint="eastAsia"/>
        </w:rPr>
        <w:t>Hello</w:t>
      </w:r>
      <w:r>
        <w:rPr>
          <w:rFonts w:ascii="微软雅黑" w:eastAsia="微软雅黑" w:hAnsi="微软雅黑"/>
        </w:rPr>
        <w:t>报文数</w:t>
      </w:r>
      <w:r>
        <w:rPr>
          <w:rFonts w:ascii="微软雅黑" w:eastAsia="微软雅黑" w:hAnsi="微软雅黑" w:hint="eastAsia"/>
        </w:rPr>
        <w:t>/秒</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每秒发送的Hello报文数，取值范围为</w:t>
      </w:r>
      <w:r w:rsidR="009E4558">
        <w:rPr>
          <w:rFonts w:ascii="微软雅黑" w:eastAsia="微软雅黑" w:hAnsi="微软雅黑" w:hint="eastAsia"/>
        </w:rPr>
        <w:t>1</w:t>
      </w:r>
      <w:r w:rsidR="009E4558">
        <w:rPr>
          <w:rFonts w:ascii="微软雅黑" w:eastAsia="微软雅黑" w:hAnsi="微软雅黑"/>
        </w:rPr>
        <w:t>-10</w:t>
      </w:r>
      <w:r w:rsidR="009E4558">
        <w:rPr>
          <w:rFonts w:ascii="微软雅黑" w:eastAsia="微软雅黑" w:hAnsi="微软雅黑" w:hint="eastAsia"/>
        </w:rPr>
        <w:t>，</w:t>
      </w:r>
      <w:r w:rsidR="009E4558">
        <w:rPr>
          <w:rFonts w:ascii="微软雅黑" w:eastAsia="微软雅黑" w:hAnsi="微软雅黑"/>
        </w:rPr>
        <w:t>默认</w:t>
      </w:r>
      <w:r w:rsidR="009E4558">
        <w:rPr>
          <w:rFonts w:ascii="微软雅黑" w:eastAsia="微软雅黑" w:hAnsi="微软雅黑" w:hint="eastAsia"/>
        </w:rPr>
        <w:t>1。</w:t>
      </w:r>
    </w:p>
    <w:p w14:paraId="00D0D95E" w14:textId="1AEFAD6C" w:rsidR="0076630D" w:rsidRPr="00EA3A01" w:rsidRDefault="00D7272D" w:rsidP="00B10728">
      <w:pPr>
        <w:pStyle w:val="af2"/>
        <w:numPr>
          <w:ilvl w:val="0"/>
          <w:numId w:val="271"/>
        </w:numPr>
        <w:ind w:firstLineChars="0"/>
        <w:rPr>
          <w:rFonts w:ascii="微软雅黑" w:eastAsia="微软雅黑" w:hAnsi="微软雅黑"/>
        </w:rPr>
      </w:pPr>
      <w:r w:rsidRPr="00EA3A01">
        <w:rPr>
          <w:rFonts w:ascii="微软雅黑" w:eastAsia="微软雅黑" w:hAnsi="微软雅黑" w:hint="eastAsia"/>
        </w:rPr>
        <w:lastRenderedPageBreak/>
        <w:t>邻居失效时间</w:t>
      </w:r>
      <w:r w:rsidRPr="00EA3A01">
        <w:rPr>
          <w:rFonts w:ascii="微软雅黑" w:eastAsia="微软雅黑" w:hAnsi="微软雅黑"/>
        </w:rPr>
        <w:t xml:space="preserve"> (</w:t>
      </w:r>
      <w:r w:rsidRPr="00EA3A01">
        <w:rPr>
          <w:rFonts w:ascii="微软雅黑" w:eastAsia="微软雅黑" w:hAnsi="微软雅黑" w:hint="eastAsia"/>
        </w:rPr>
        <w:t>秒</w:t>
      </w:r>
      <w:r w:rsidRPr="00EA3A01">
        <w:rPr>
          <w:rFonts w:ascii="微软雅黑" w:eastAsia="微软雅黑" w:hAnsi="微软雅黑"/>
        </w:rPr>
        <w:t>)</w:t>
      </w:r>
      <w:r w:rsidRPr="00EA3A01">
        <w:rPr>
          <w:rFonts w:ascii="微软雅黑" w:eastAsia="微软雅黑" w:hAnsi="微软雅黑" w:hint="eastAsia"/>
        </w:rPr>
        <w:t>：</w:t>
      </w:r>
      <w:r w:rsidRPr="00EA3A01">
        <w:rPr>
          <w:rFonts w:ascii="微软雅黑" w:eastAsia="微软雅黑" w:hAnsi="微软雅黑"/>
        </w:rPr>
        <w:t>【</w:t>
      </w:r>
      <w:r w:rsidRPr="00EA3A01">
        <w:rPr>
          <w:rFonts w:ascii="微软雅黑" w:eastAsia="微软雅黑" w:hAnsi="微软雅黑" w:hint="eastAsia"/>
        </w:rPr>
        <w:t>text文本框</w:t>
      </w:r>
      <w:r w:rsidRPr="00EA3A01">
        <w:rPr>
          <w:rFonts w:ascii="微软雅黑" w:eastAsia="微软雅黑" w:hAnsi="微软雅黑"/>
        </w:rPr>
        <w:t>】</w:t>
      </w:r>
      <w:r w:rsidRPr="00EA3A01">
        <w:rPr>
          <w:rFonts w:ascii="微软雅黑" w:eastAsia="微软雅黑" w:hAnsi="微软雅黑" w:hint="eastAsia"/>
        </w:rPr>
        <w:t>设置</w:t>
      </w:r>
      <w:r w:rsidRPr="00EA3A01">
        <w:rPr>
          <w:rFonts w:ascii="微软雅黑" w:eastAsia="微软雅黑" w:hAnsi="微软雅黑"/>
        </w:rPr>
        <w:t>相邻邻居的</w:t>
      </w:r>
      <w:r w:rsidRPr="00EA3A01">
        <w:rPr>
          <w:rFonts w:ascii="微软雅黑" w:eastAsia="微软雅黑" w:hAnsi="微软雅黑" w:hint="eastAsia"/>
        </w:rPr>
        <w:t>失效时间</w:t>
      </w:r>
      <w:r w:rsidRPr="00EA3A01">
        <w:rPr>
          <w:rFonts w:ascii="微软雅黑" w:eastAsia="微软雅黑" w:hAnsi="微软雅黑"/>
        </w:rPr>
        <w:t>，取值范围为</w:t>
      </w:r>
      <w:r w:rsidRPr="00EA3A01">
        <w:rPr>
          <w:rFonts w:ascii="微软雅黑" w:eastAsia="微软雅黑" w:hAnsi="微软雅黑" w:hint="eastAsia"/>
        </w:rPr>
        <w:t>1</w:t>
      </w:r>
      <w:r w:rsidRPr="00EA3A01">
        <w:rPr>
          <w:rFonts w:ascii="微软雅黑" w:eastAsia="微软雅黑" w:hAnsi="微软雅黑"/>
        </w:rPr>
        <w:t>-65535</w:t>
      </w:r>
      <w:r w:rsidRPr="00EA3A01">
        <w:rPr>
          <w:rFonts w:ascii="微软雅黑" w:eastAsia="微软雅黑" w:hAnsi="微软雅黑" w:hint="eastAsia"/>
        </w:rPr>
        <w:t>的</w:t>
      </w:r>
      <w:r w:rsidRPr="00EA3A01">
        <w:rPr>
          <w:rFonts w:ascii="微软雅黑" w:eastAsia="微软雅黑" w:hAnsi="微软雅黑"/>
        </w:rPr>
        <w:t>整数，默认</w:t>
      </w:r>
      <w:r w:rsidRPr="00EA3A01">
        <w:rPr>
          <w:rFonts w:ascii="微软雅黑" w:eastAsia="微软雅黑" w:hAnsi="微软雅黑" w:hint="eastAsia"/>
        </w:rPr>
        <w:t>40秒。</w:t>
      </w:r>
      <w:r w:rsidR="00BE216B">
        <w:rPr>
          <w:rFonts w:ascii="微软雅黑" w:eastAsia="微软雅黑" w:hAnsi="微软雅黑" w:hint="eastAsia"/>
        </w:rPr>
        <w:t>当且仅当</w:t>
      </w:r>
      <w:r w:rsidR="00BE216B">
        <w:rPr>
          <w:rFonts w:ascii="微软雅黑" w:eastAsia="微软雅黑" w:hAnsi="微软雅黑"/>
        </w:rPr>
        <w:t>开启“Fast Hello”</w:t>
      </w:r>
      <w:r w:rsidR="00BE216B">
        <w:rPr>
          <w:rFonts w:ascii="微软雅黑" w:eastAsia="微软雅黑" w:hAnsi="微软雅黑" w:hint="eastAsia"/>
        </w:rPr>
        <w:t>功能</w:t>
      </w:r>
      <w:r w:rsidR="00BE216B">
        <w:rPr>
          <w:rFonts w:ascii="微软雅黑" w:eastAsia="微软雅黑" w:hAnsi="微软雅黑"/>
        </w:rPr>
        <w:t>时，默认设置为</w:t>
      </w:r>
      <w:r w:rsidR="00BE216B">
        <w:rPr>
          <w:rFonts w:ascii="微软雅黑" w:eastAsia="微软雅黑" w:hAnsi="微软雅黑" w:hint="eastAsia"/>
        </w:rPr>
        <w:t>1，</w:t>
      </w:r>
      <w:r w:rsidR="00BE216B">
        <w:rPr>
          <w:rFonts w:ascii="微软雅黑" w:eastAsia="微软雅黑" w:hAnsi="微软雅黑"/>
        </w:rPr>
        <w:t>不可编辑。</w:t>
      </w:r>
    </w:p>
    <w:p w14:paraId="28021C04" w14:textId="3EB79744"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开销值/Cost值</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设置接口</w:t>
      </w:r>
      <w:r>
        <w:rPr>
          <w:rFonts w:ascii="微软雅黑" w:eastAsia="微软雅黑" w:hAnsi="微软雅黑"/>
        </w:rPr>
        <w:t>的开销值，取值范围为</w:t>
      </w:r>
      <w:r w:rsidR="003B537A">
        <w:rPr>
          <w:rFonts w:ascii="微软雅黑" w:eastAsia="微软雅黑" w:hAnsi="微软雅黑"/>
        </w:rPr>
        <w:t>1</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默认10。</w:t>
      </w:r>
    </w:p>
    <w:p w14:paraId="73F99699"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接口选择DR时的优先级，</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-255</w:t>
      </w:r>
      <w:r>
        <w:rPr>
          <w:rFonts w:ascii="微软雅黑" w:eastAsia="微软雅黑" w:hAnsi="微软雅黑" w:hint="eastAsia"/>
        </w:rPr>
        <w:t>的整数</w:t>
      </w:r>
      <w:r>
        <w:rPr>
          <w:rFonts w:ascii="微软雅黑" w:eastAsia="微软雅黑" w:hAnsi="微软雅黑"/>
        </w:rPr>
        <w:t>，默认</w:t>
      </w:r>
      <w:r>
        <w:rPr>
          <w:rFonts w:ascii="微软雅黑" w:eastAsia="微软雅黑" w:hAnsi="微软雅黑" w:hint="eastAsia"/>
        </w:rPr>
        <w:t>1。</w:t>
      </w:r>
    </w:p>
    <w:p w14:paraId="491360EB"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认证方式</w:t>
      </w:r>
      <w:r>
        <w:rPr>
          <w:rFonts w:ascii="微软雅黑" w:eastAsia="微软雅黑" w:hAnsi="微软雅黑"/>
        </w:rPr>
        <w:t>：</w:t>
      </w:r>
      <w:r>
        <w:rPr>
          <w:rFonts w:ascii="微软雅黑" w:eastAsia="微软雅黑" w:hAnsi="微软雅黑" w:hint="eastAsia"/>
        </w:rPr>
        <w:t>【单选】设置</w:t>
      </w:r>
      <w:r>
        <w:rPr>
          <w:rFonts w:ascii="微软雅黑" w:eastAsia="微软雅黑" w:hAnsi="微软雅黑"/>
        </w:rPr>
        <w:t>接口所接收和发送的</w:t>
      </w:r>
      <w:r>
        <w:rPr>
          <w:rFonts w:ascii="微软雅黑" w:eastAsia="微软雅黑" w:hAnsi="微软雅黑" w:hint="eastAsia"/>
        </w:rPr>
        <w:t>报文</w:t>
      </w:r>
      <w:r>
        <w:rPr>
          <w:rFonts w:ascii="微软雅黑" w:eastAsia="微软雅黑" w:hAnsi="微软雅黑"/>
        </w:rPr>
        <w:t>使用的认证方式，选项有</w:t>
      </w:r>
      <w:r>
        <w:rPr>
          <w:rFonts w:ascii="微软雅黑" w:eastAsia="微软雅黑" w:hAnsi="微软雅黑" w:hint="eastAsia"/>
        </w:rPr>
        <w:t xml:space="preserve">{关闭 </w:t>
      </w:r>
      <w:r>
        <w:rPr>
          <w:rFonts w:ascii="微软雅黑" w:eastAsia="微软雅黑" w:hAnsi="微软雅黑"/>
        </w:rPr>
        <w:t xml:space="preserve">| </w:t>
      </w:r>
      <w:r>
        <w:rPr>
          <w:rFonts w:ascii="微软雅黑" w:eastAsia="微软雅黑" w:hAnsi="微软雅黑" w:hint="eastAsia"/>
        </w:rPr>
        <w:t xml:space="preserve">简单认证 </w:t>
      </w:r>
      <w:r>
        <w:rPr>
          <w:rFonts w:ascii="微软雅黑" w:eastAsia="微软雅黑" w:hAnsi="微软雅黑"/>
        </w:rPr>
        <w:t>| MD5</w:t>
      </w:r>
      <w:r>
        <w:rPr>
          <w:rFonts w:ascii="微软雅黑" w:eastAsia="微软雅黑" w:hAnsi="微软雅黑" w:hint="eastAsia"/>
        </w:rPr>
        <w:t>认证}，</w:t>
      </w:r>
      <w:r>
        <w:rPr>
          <w:rFonts w:ascii="微软雅黑" w:eastAsia="微软雅黑" w:hAnsi="微软雅黑"/>
        </w:rPr>
        <w:t>默认关闭，即不认证。</w:t>
      </w:r>
    </w:p>
    <w:p w14:paraId="077A0299" w14:textId="77777777" w:rsidR="0076630D" w:rsidRDefault="00D7272D" w:rsidP="00B10728">
      <w:pPr>
        <w:pStyle w:val="af2"/>
        <w:numPr>
          <w:ilvl w:val="0"/>
          <w:numId w:val="272"/>
        </w:numPr>
        <w:ind w:firstLineChars="0"/>
        <w:rPr>
          <w:rFonts w:ascii="微软雅黑" w:eastAsia="微软雅黑" w:hAnsi="微软雅黑"/>
        </w:rPr>
      </w:pPr>
      <w:r>
        <w:rPr>
          <w:rFonts w:ascii="微软雅黑" w:eastAsia="微软雅黑" w:hAnsi="微软雅黑" w:hint="eastAsia"/>
        </w:rPr>
        <w:t>当选择</w:t>
      </w:r>
      <w:r>
        <w:rPr>
          <w:rFonts w:ascii="微软雅黑" w:eastAsia="微软雅黑" w:hAnsi="微软雅黑"/>
        </w:rPr>
        <w:t>“</w:t>
      </w:r>
      <w:r>
        <w:rPr>
          <w:rFonts w:ascii="微软雅黑" w:eastAsia="微软雅黑" w:hAnsi="微软雅黑" w:hint="eastAsia"/>
        </w:rPr>
        <w:t>禁用</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，不进行报文认证功能。</w:t>
      </w:r>
    </w:p>
    <w:p w14:paraId="6EC25848" w14:textId="77777777" w:rsidR="0076630D" w:rsidRDefault="00D7272D" w:rsidP="00B10728">
      <w:pPr>
        <w:pStyle w:val="af2"/>
        <w:numPr>
          <w:ilvl w:val="0"/>
          <w:numId w:val="272"/>
        </w:numPr>
        <w:ind w:firstLineChars="0"/>
        <w:rPr>
          <w:rFonts w:ascii="微软雅黑" w:eastAsia="微软雅黑" w:hAnsi="微软雅黑"/>
        </w:rPr>
      </w:pPr>
      <w:r>
        <w:rPr>
          <w:rFonts w:ascii="微软雅黑" w:eastAsia="微软雅黑" w:hAnsi="微软雅黑" w:hint="eastAsia"/>
        </w:rPr>
        <w:t>当选择</w:t>
      </w:r>
      <w:r>
        <w:rPr>
          <w:rFonts w:ascii="微软雅黑" w:eastAsia="微软雅黑" w:hAnsi="微软雅黑"/>
        </w:rPr>
        <w:t>“</w:t>
      </w:r>
      <w:r>
        <w:rPr>
          <w:rFonts w:ascii="微软雅黑" w:eastAsia="微软雅黑" w:hAnsi="微软雅黑" w:hint="eastAsia"/>
        </w:rPr>
        <w:t>简单</w:t>
      </w:r>
      <w:r>
        <w:rPr>
          <w:rFonts w:ascii="微软雅黑" w:eastAsia="微软雅黑" w:hAnsi="微软雅黑"/>
        </w:rPr>
        <w:t>认证”</w:t>
      </w:r>
      <w:r>
        <w:rPr>
          <w:rFonts w:ascii="微软雅黑" w:eastAsia="微软雅黑" w:hAnsi="微软雅黑" w:hint="eastAsia"/>
        </w:rPr>
        <w:t>时</w:t>
      </w:r>
      <w:r>
        <w:rPr>
          <w:rFonts w:ascii="微软雅黑" w:eastAsia="微软雅黑" w:hAnsi="微软雅黑"/>
        </w:rPr>
        <w:t>，使用简单密码认证，需要配置</w:t>
      </w:r>
      <w:r>
        <w:rPr>
          <w:rFonts w:ascii="微软雅黑" w:eastAsia="微软雅黑" w:hAnsi="微软雅黑" w:hint="eastAsia"/>
        </w:rPr>
        <w:t>密钥</w:t>
      </w:r>
      <w:r>
        <w:rPr>
          <w:rFonts w:ascii="微软雅黑" w:eastAsia="微软雅黑" w:hAnsi="微软雅黑"/>
        </w:rPr>
        <w:t>。</w:t>
      </w:r>
    </w:p>
    <w:p w14:paraId="30C1C4E8" w14:textId="20E0BCD6" w:rsidR="0076630D" w:rsidRDefault="00D7272D" w:rsidP="00B10728">
      <w:pPr>
        <w:pStyle w:val="af2"/>
        <w:numPr>
          <w:ilvl w:val="0"/>
          <w:numId w:val="273"/>
        </w:numPr>
        <w:ind w:firstLineChars="0"/>
        <w:rPr>
          <w:rFonts w:ascii="微软雅黑" w:eastAsia="微软雅黑" w:hAnsi="微软雅黑"/>
        </w:rPr>
      </w:pPr>
      <w:r>
        <w:rPr>
          <w:rFonts w:ascii="微软雅黑" w:eastAsia="微软雅黑" w:hAnsi="微软雅黑" w:hint="eastAsia"/>
        </w:rPr>
        <w:t>密钥：【</w:t>
      </w:r>
      <w:r>
        <w:rPr>
          <w:rFonts w:ascii="微软雅黑" w:eastAsia="微软雅黑" w:hAnsi="微软雅黑"/>
        </w:rPr>
        <w:t>text</w:t>
      </w:r>
      <w:r>
        <w:rPr>
          <w:rFonts w:ascii="微软雅黑" w:eastAsia="微软雅黑" w:hAnsi="微软雅黑" w:hint="eastAsia"/>
        </w:rPr>
        <w:t>文本框】设置接口认证时使用的密钥，输入长度限制在</w:t>
      </w:r>
      <w:r>
        <w:rPr>
          <w:rFonts w:ascii="微软雅黑" w:eastAsia="微软雅黑" w:hAnsi="微软雅黑"/>
        </w:rPr>
        <w:t>1-</w:t>
      </w:r>
      <w:r w:rsidR="00305185">
        <w:rPr>
          <w:rFonts w:ascii="微软雅黑" w:eastAsia="微软雅黑" w:hAnsi="微软雅黑"/>
        </w:rPr>
        <w:t>8</w:t>
      </w:r>
      <w:r>
        <w:rPr>
          <w:rFonts w:ascii="微软雅黑" w:eastAsia="微软雅黑" w:hAnsi="微软雅黑" w:hint="eastAsia"/>
        </w:rPr>
        <w:t>字符。</w:t>
      </w:r>
      <w:r w:rsidR="00DA6554">
        <w:rPr>
          <w:rFonts w:ascii="微软雅黑" w:eastAsia="微软雅黑" w:hAnsi="微软雅黑" w:hint="eastAsia"/>
        </w:rPr>
        <w:t>支持的字符</w:t>
      </w:r>
      <w:r w:rsidR="00DA6554" w:rsidRPr="00200172">
        <w:rPr>
          <w:rFonts w:ascii="微软雅黑" w:eastAsia="微软雅黑" w:hAnsi="微软雅黑" w:hint="eastAsia"/>
        </w:rPr>
        <w:t>为ASCII 0x20~0x7E，但不包含"\</w:t>
      </w:r>
      <w:r w:rsidR="00DA6554">
        <w:rPr>
          <w:rFonts w:ascii="微软雅黑" w:eastAsia="微软雅黑" w:hAnsi="微软雅黑"/>
        </w:rPr>
        <w:t>?/,</w:t>
      </w:r>
      <w:r w:rsidR="00DA6554" w:rsidRPr="00200172">
        <w:rPr>
          <w:rFonts w:ascii="微软雅黑" w:eastAsia="微软雅黑" w:hAnsi="微软雅黑" w:hint="eastAsia"/>
        </w:rPr>
        <w:t>这</w:t>
      </w:r>
      <w:r w:rsidR="00DA6554">
        <w:rPr>
          <w:rFonts w:ascii="微软雅黑" w:eastAsia="微软雅黑" w:hAnsi="微软雅黑"/>
        </w:rPr>
        <w:t>5</w:t>
      </w:r>
      <w:r w:rsidR="00DA6554" w:rsidRPr="00200172">
        <w:rPr>
          <w:rFonts w:ascii="微软雅黑" w:eastAsia="微软雅黑" w:hAnsi="微软雅黑" w:hint="eastAsia"/>
        </w:rPr>
        <w:t>项</w:t>
      </w:r>
      <w:r w:rsidR="00DA6554">
        <w:rPr>
          <w:rFonts w:ascii="微软雅黑" w:eastAsia="微软雅黑" w:hAnsi="微软雅黑" w:hint="eastAsia"/>
        </w:rPr>
        <w:t>，</w:t>
      </w:r>
      <w:r w:rsidR="00DA6554">
        <w:rPr>
          <w:rFonts w:ascii="微软雅黑" w:eastAsia="微软雅黑" w:hAnsi="微软雅黑"/>
        </w:rPr>
        <w:t>不支持</w:t>
      </w:r>
      <w:r w:rsidR="00DA6554">
        <w:rPr>
          <w:rFonts w:ascii="微软雅黑" w:eastAsia="微软雅黑" w:hAnsi="微软雅黑" w:hint="eastAsia"/>
        </w:rPr>
        <w:t>字符</w:t>
      </w:r>
      <w:r w:rsidR="00DA6554">
        <w:rPr>
          <w:rFonts w:ascii="微软雅黑" w:eastAsia="微软雅黑" w:hAnsi="微软雅黑"/>
        </w:rPr>
        <w:t>以报错形式提示</w:t>
      </w:r>
    </w:p>
    <w:p w14:paraId="14ABD0C6" w14:textId="77777777" w:rsidR="0076630D" w:rsidRDefault="00D7272D" w:rsidP="00B10728">
      <w:pPr>
        <w:pStyle w:val="af2"/>
        <w:numPr>
          <w:ilvl w:val="0"/>
          <w:numId w:val="272"/>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选择</w:t>
      </w:r>
      <w:r>
        <w:rPr>
          <w:rFonts w:ascii="微软雅黑" w:eastAsia="微软雅黑" w:hAnsi="微软雅黑" w:hint="eastAsia"/>
        </w:rPr>
        <w:t>“MD</w:t>
      </w:r>
      <w:r>
        <w:rPr>
          <w:rFonts w:ascii="微软雅黑" w:eastAsia="微软雅黑" w:hAnsi="微软雅黑"/>
        </w:rPr>
        <w:t>5</w:t>
      </w:r>
      <w:r>
        <w:rPr>
          <w:rFonts w:ascii="微软雅黑" w:eastAsia="微软雅黑" w:hAnsi="微软雅黑" w:hint="eastAsia"/>
        </w:rPr>
        <w:t>认证”时</w:t>
      </w:r>
      <w:r>
        <w:rPr>
          <w:rFonts w:ascii="微软雅黑" w:eastAsia="微软雅黑" w:hAnsi="微软雅黑"/>
        </w:rPr>
        <w:t>，</w:t>
      </w:r>
      <w:r>
        <w:rPr>
          <w:rFonts w:ascii="微软雅黑" w:eastAsia="微软雅黑" w:hAnsi="微软雅黑" w:hint="eastAsia"/>
        </w:rPr>
        <w:t>使用</w:t>
      </w:r>
      <w:r>
        <w:rPr>
          <w:rFonts w:ascii="微软雅黑" w:eastAsia="微软雅黑" w:hAnsi="微软雅黑"/>
        </w:rPr>
        <w:t>MD5</w:t>
      </w:r>
      <w:r>
        <w:rPr>
          <w:rFonts w:ascii="微软雅黑" w:eastAsia="微软雅黑" w:hAnsi="微软雅黑" w:hint="eastAsia"/>
        </w:rPr>
        <w:t>认证</w:t>
      </w:r>
      <w:r>
        <w:rPr>
          <w:rFonts w:ascii="微软雅黑" w:eastAsia="微软雅黑" w:hAnsi="微软雅黑"/>
        </w:rPr>
        <w:t>，需要配置密钥</w:t>
      </w:r>
      <w:r>
        <w:rPr>
          <w:rFonts w:ascii="微软雅黑" w:eastAsia="微软雅黑" w:hAnsi="微软雅黑" w:hint="eastAsia"/>
        </w:rPr>
        <w:t>ID</w:t>
      </w:r>
      <w:r>
        <w:rPr>
          <w:rFonts w:ascii="微软雅黑" w:eastAsia="微软雅黑" w:hAnsi="微软雅黑"/>
        </w:rPr>
        <w:t>。</w:t>
      </w:r>
    </w:p>
    <w:p w14:paraId="1E750344" w14:textId="77777777" w:rsidR="0076630D" w:rsidRDefault="00D7272D" w:rsidP="00B10728">
      <w:pPr>
        <w:pStyle w:val="af2"/>
        <w:numPr>
          <w:ilvl w:val="0"/>
          <w:numId w:val="273"/>
        </w:numPr>
        <w:ind w:firstLineChars="0"/>
        <w:rPr>
          <w:rFonts w:ascii="微软雅黑" w:eastAsia="微软雅黑" w:hAnsi="微软雅黑"/>
        </w:rPr>
      </w:pPr>
      <w:r>
        <w:rPr>
          <w:rFonts w:ascii="微软雅黑" w:eastAsia="微软雅黑" w:hAnsi="微软雅黑" w:hint="eastAsia"/>
        </w:rPr>
        <w:t>密钥ID</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w:t>
      </w:r>
      <w:r>
        <w:rPr>
          <w:rFonts w:ascii="微软雅黑" w:eastAsia="微软雅黑" w:hAnsi="微软雅黑" w:hint="eastAsia"/>
        </w:rPr>
        <w:t>MD</w:t>
      </w:r>
      <w:r>
        <w:rPr>
          <w:rFonts w:ascii="微软雅黑" w:eastAsia="微软雅黑" w:hAnsi="微软雅黑"/>
        </w:rPr>
        <w:t>5认证时使用的密钥</w:t>
      </w:r>
      <w:r>
        <w:rPr>
          <w:rFonts w:ascii="微软雅黑" w:eastAsia="微软雅黑" w:hAnsi="微软雅黑" w:hint="eastAsia"/>
        </w:rPr>
        <w:t>ID，取值范围</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w:t>
      </w:r>
    </w:p>
    <w:p w14:paraId="0A0AF82F" w14:textId="68B91B08" w:rsidR="0076630D" w:rsidRDefault="00D7272D" w:rsidP="00B10728">
      <w:pPr>
        <w:pStyle w:val="af2"/>
        <w:numPr>
          <w:ilvl w:val="0"/>
          <w:numId w:val="273"/>
        </w:numPr>
        <w:ind w:firstLineChars="0"/>
        <w:rPr>
          <w:rFonts w:ascii="微软雅黑" w:eastAsia="微软雅黑" w:hAnsi="微软雅黑"/>
        </w:rPr>
      </w:pPr>
      <w:r>
        <w:rPr>
          <w:rFonts w:ascii="微软雅黑" w:eastAsia="微软雅黑" w:hAnsi="微软雅黑" w:hint="eastAsia"/>
        </w:rPr>
        <w:t>密钥</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接口MD5认证时使用的密钥</w:t>
      </w:r>
      <w:r>
        <w:rPr>
          <w:rFonts w:ascii="微软雅黑" w:eastAsia="微软雅黑" w:hAnsi="微软雅黑" w:hint="eastAsia"/>
        </w:rPr>
        <w:t>，</w:t>
      </w:r>
      <w:r>
        <w:rPr>
          <w:rFonts w:ascii="微软雅黑" w:eastAsia="微软雅黑" w:hAnsi="微软雅黑"/>
        </w:rPr>
        <w:t>输入长度限制在</w:t>
      </w:r>
      <w:r>
        <w:rPr>
          <w:rFonts w:ascii="微软雅黑" w:eastAsia="微软雅黑" w:hAnsi="微软雅黑" w:hint="eastAsia"/>
        </w:rPr>
        <w:t>1</w:t>
      </w:r>
      <w:r>
        <w:rPr>
          <w:rFonts w:ascii="微软雅黑" w:eastAsia="微软雅黑" w:hAnsi="微软雅黑"/>
        </w:rPr>
        <w:t>-16</w:t>
      </w:r>
      <w:r>
        <w:rPr>
          <w:rFonts w:ascii="微软雅黑" w:eastAsia="微软雅黑" w:hAnsi="微软雅黑" w:hint="eastAsia"/>
        </w:rPr>
        <w:t>字符</w:t>
      </w:r>
      <w:r>
        <w:rPr>
          <w:rFonts w:ascii="微软雅黑" w:eastAsia="微软雅黑" w:hAnsi="微软雅黑"/>
        </w:rPr>
        <w:t>。</w:t>
      </w:r>
      <w:r w:rsidR="00DA6554">
        <w:rPr>
          <w:rFonts w:ascii="微软雅黑" w:eastAsia="微软雅黑" w:hAnsi="微软雅黑" w:hint="eastAsia"/>
        </w:rPr>
        <w:t>支持的字符</w:t>
      </w:r>
      <w:r w:rsidR="00DA6554" w:rsidRPr="00200172">
        <w:rPr>
          <w:rFonts w:ascii="微软雅黑" w:eastAsia="微软雅黑" w:hAnsi="微软雅黑" w:hint="eastAsia"/>
        </w:rPr>
        <w:t>为ASCII 0x20~0x7E，但不包含"\</w:t>
      </w:r>
      <w:r w:rsidR="00DA6554">
        <w:rPr>
          <w:rFonts w:ascii="微软雅黑" w:eastAsia="微软雅黑" w:hAnsi="微软雅黑"/>
        </w:rPr>
        <w:t>?/,</w:t>
      </w:r>
      <w:r w:rsidR="00DA6554" w:rsidRPr="00200172">
        <w:rPr>
          <w:rFonts w:ascii="微软雅黑" w:eastAsia="微软雅黑" w:hAnsi="微软雅黑" w:hint="eastAsia"/>
        </w:rPr>
        <w:t>这</w:t>
      </w:r>
      <w:r w:rsidR="00DA6554">
        <w:rPr>
          <w:rFonts w:ascii="微软雅黑" w:eastAsia="微软雅黑" w:hAnsi="微软雅黑"/>
        </w:rPr>
        <w:t>5</w:t>
      </w:r>
      <w:r w:rsidR="00DA6554" w:rsidRPr="00200172">
        <w:rPr>
          <w:rFonts w:ascii="微软雅黑" w:eastAsia="微软雅黑" w:hAnsi="微软雅黑" w:hint="eastAsia"/>
        </w:rPr>
        <w:t>项</w:t>
      </w:r>
      <w:r w:rsidR="00DA6554">
        <w:rPr>
          <w:rFonts w:ascii="微软雅黑" w:eastAsia="微软雅黑" w:hAnsi="微软雅黑" w:hint="eastAsia"/>
        </w:rPr>
        <w:t>，</w:t>
      </w:r>
      <w:r w:rsidR="00DA6554">
        <w:rPr>
          <w:rFonts w:ascii="微软雅黑" w:eastAsia="微软雅黑" w:hAnsi="微软雅黑"/>
        </w:rPr>
        <w:t>不支持</w:t>
      </w:r>
      <w:r w:rsidR="00DA6554">
        <w:rPr>
          <w:rFonts w:ascii="微软雅黑" w:eastAsia="微软雅黑" w:hAnsi="微软雅黑" w:hint="eastAsia"/>
        </w:rPr>
        <w:t>字符</w:t>
      </w:r>
      <w:r w:rsidR="00DA6554">
        <w:rPr>
          <w:rFonts w:ascii="微软雅黑" w:eastAsia="微软雅黑" w:hAnsi="微软雅黑"/>
        </w:rPr>
        <w:t>以报错形式提示</w:t>
      </w:r>
    </w:p>
    <w:p w14:paraId="61DFEA8E" w14:textId="77777777" w:rsidR="0076630D" w:rsidRDefault="00D7272D">
      <w:pPr>
        <w:rPr>
          <w:rFonts w:ascii="微软雅黑" w:eastAsia="微软雅黑" w:hAnsi="微软雅黑"/>
        </w:rPr>
      </w:pPr>
      <w:r>
        <w:rPr>
          <w:rFonts w:ascii="微软雅黑" w:eastAsia="微软雅黑" w:hAnsi="微软雅黑" w:hint="eastAsia"/>
        </w:rPr>
        <w:t>接口列表</w:t>
      </w:r>
      <w:r>
        <w:rPr>
          <w:rFonts w:ascii="微软雅黑" w:eastAsia="微软雅黑" w:hAnsi="微软雅黑"/>
        </w:rPr>
        <w:t>：</w:t>
      </w:r>
    </w:p>
    <w:p w14:paraId="66362E5D" w14:textId="2368FD5D" w:rsidR="0076630D" w:rsidRDefault="00D7272D" w:rsidP="00B10728">
      <w:pPr>
        <w:pStyle w:val="af2"/>
        <w:numPr>
          <w:ilvl w:val="0"/>
          <w:numId w:val="274"/>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接口、</w:t>
      </w:r>
      <w:r w:rsidR="00827906">
        <w:rPr>
          <w:rFonts w:ascii="微软雅黑" w:eastAsia="微软雅黑" w:hAnsi="微软雅黑" w:hint="eastAsia"/>
        </w:rPr>
        <w:t>接口</w:t>
      </w:r>
      <w:r w:rsidR="00827906">
        <w:rPr>
          <w:rFonts w:ascii="微软雅黑" w:eastAsia="微软雅黑" w:hAnsi="微软雅黑"/>
        </w:rPr>
        <w:t>地址</w:t>
      </w:r>
      <w:r w:rsidR="00827906">
        <w:rPr>
          <w:rFonts w:ascii="微软雅黑" w:eastAsia="微软雅黑" w:hAnsi="微软雅黑" w:hint="eastAsia"/>
        </w:rPr>
        <w:t>（以</w:t>
      </w:r>
      <w:r w:rsidR="00827906">
        <w:rPr>
          <w:rFonts w:ascii="微软雅黑" w:eastAsia="微软雅黑" w:hAnsi="微软雅黑"/>
        </w:rPr>
        <w:t>IPv4</w:t>
      </w:r>
      <w:r w:rsidR="00827906">
        <w:rPr>
          <w:rFonts w:ascii="微软雅黑" w:eastAsia="微软雅黑" w:hAnsi="微软雅黑" w:hint="eastAsia"/>
        </w:rPr>
        <w:t>地址/掩码长度</w:t>
      </w:r>
      <w:r w:rsidR="00827906">
        <w:rPr>
          <w:rFonts w:ascii="微软雅黑" w:eastAsia="微软雅黑" w:hAnsi="微软雅黑"/>
        </w:rPr>
        <w:t>显示</w:t>
      </w:r>
      <w:r w:rsidR="00827906">
        <w:rPr>
          <w:rFonts w:ascii="微软雅黑" w:eastAsia="微软雅黑" w:hAnsi="微软雅黑" w:hint="eastAsia"/>
        </w:rPr>
        <w:t>）</w:t>
      </w:r>
      <w:r w:rsidR="00827906">
        <w:rPr>
          <w:rFonts w:ascii="微软雅黑" w:eastAsia="微软雅黑" w:hAnsi="微软雅黑"/>
        </w:rPr>
        <w:t>、状态、区域ID、</w:t>
      </w:r>
      <w:r>
        <w:rPr>
          <w:rFonts w:ascii="微软雅黑" w:eastAsia="微软雅黑" w:hAnsi="微软雅黑" w:hint="eastAsia"/>
        </w:rPr>
        <w:t>网络类型</w:t>
      </w:r>
      <w:r>
        <w:rPr>
          <w:rFonts w:ascii="微软雅黑" w:eastAsia="微软雅黑" w:hAnsi="微软雅黑"/>
        </w:rPr>
        <w:t>、</w:t>
      </w:r>
      <w:r>
        <w:rPr>
          <w:rFonts w:ascii="微软雅黑" w:eastAsia="微软雅黑" w:hAnsi="微软雅黑" w:hint="eastAsia"/>
        </w:rPr>
        <w:lastRenderedPageBreak/>
        <w:t>接口抑制</w:t>
      </w:r>
      <w:r>
        <w:rPr>
          <w:rFonts w:ascii="微软雅黑" w:eastAsia="微软雅黑" w:hAnsi="微软雅黑"/>
        </w:rPr>
        <w:t>、</w:t>
      </w:r>
      <w:r>
        <w:rPr>
          <w:rFonts w:ascii="微软雅黑" w:eastAsia="微软雅黑" w:hAnsi="微软雅黑" w:hint="eastAsia"/>
        </w:rPr>
        <w:t>忽略</w:t>
      </w:r>
      <w:r>
        <w:rPr>
          <w:rFonts w:ascii="微软雅黑" w:eastAsia="微软雅黑" w:hAnsi="微软雅黑"/>
        </w:rPr>
        <w:t>MTU校验、</w:t>
      </w:r>
      <w:r>
        <w:rPr>
          <w:rFonts w:ascii="微软雅黑" w:eastAsia="微软雅黑" w:hAnsi="微软雅黑" w:hint="eastAsia"/>
        </w:rPr>
        <w:t>LSA</w:t>
      </w:r>
      <w:r>
        <w:rPr>
          <w:rFonts w:ascii="微软雅黑" w:eastAsia="微软雅黑" w:hAnsi="微软雅黑"/>
        </w:rPr>
        <w:t>重传时间间隔、</w:t>
      </w:r>
      <w:r w:rsidR="007D2EF7">
        <w:rPr>
          <w:rFonts w:ascii="微软雅黑" w:eastAsia="微软雅黑" w:hAnsi="微软雅黑" w:hint="eastAsia"/>
        </w:rPr>
        <w:t>LSA</w:t>
      </w:r>
      <w:r w:rsidR="007D2EF7">
        <w:rPr>
          <w:rFonts w:ascii="微软雅黑" w:eastAsia="微软雅黑" w:hAnsi="微软雅黑"/>
        </w:rPr>
        <w:t>传输延迟时间、</w:t>
      </w:r>
      <w:r>
        <w:rPr>
          <w:rFonts w:ascii="微软雅黑" w:eastAsia="微软雅黑" w:hAnsi="微软雅黑" w:hint="eastAsia"/>
        </w:rPr>
        <w:t>Hello</w:t>
      </w:r>
      <w:r>
        <w:rPr>
          <w:rFonts w:ascii="微软雅黑" w:eastAsia="微软雅黑" w:hAnsi="微软雅黑"/>
        </w:rPr>
        <w:t>报文发送时间间隔、</w:t>
      </w:r>
      <w:r>
        <w:rPr>
          <w:rFonts w:ascii="微软雅黑" w:eastAsia="微软雅黑" w:hAnsi="微软雅黑" w:hint="eastAsia"/>
        </w:rPr>
        <w:t>邻居失效时间、开销值</w:t>
      </w:r>
      <w:r>
        <w:rPr>
          <w:rFonts w:ascii="微软雅黑" w:eastAsia="微软雅黑" w:hAnsi="微软雅黑"/>
        </w:rPr>
        <w:t>、优先级、</w:t>
      </w:r>
      <w:r>
        <w:rPr>
          <w:rFonts w:ascii="微软雅黑" w:eastAsia="微软雅黑" w:hAnsi="微软雅黑" w:hint="eastAsia"/>
        </w:rPr>
        <w:t>认证方式</w:t>
      </w:r>
    </w:p>
    <w:p w14:paraId="11F0B8B3" w14:textId="3831DDB5" w:rsidR="00FB3D3A" w:rsidRDefault="00FB3D3A" w:rsidP="00B10728">
      <w:pPr>
        <w:pStyle w:val="af2"/>
        <w:numPr>
          <w:ilvl w:val="0"/>
          <w:numId w:val="27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查看接口详情信息</w:t>
      </w:r>
    </w:p>
    <w:p w14:paraId="479D8B63" w14:textId="77777777" w:rsidR="0076630D" w:rsidRDefault="00D7272D" w:rsidP="00B10728">
      <w:pPr>
        <w:pStyle w:val="af2"/>
        <w:numPr>
          <w:ilvl w:val="0"/>
          <w:numId w:val="27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01F93A7F" w14:textId="77777777" w:rsidR="0076630D" w:rsidRDefault="0076630D">
      <w:pPr>
        <w:rPr>
          <w:rFonts w:ascii="微软雅黑" w:eastAsia="微软雅黑" w:hAnsi="微软雅黑"/>
        </w:rPr>
      </w:pPr>
    </w:p>
    <w:p w14:paraId="5E16542B" w14:textId="65D56C48" w:rsidR="0025433E" w:rsidRPr="0025433E" w:rsidRDefault="0025433E">
      <w:pPr>
        <w:rPr>
          <w:rFonts w:ascii="微软雅黑" w:eastAsia="微软雅黑" w:hAnsi="微软雅黑"/>
          <w:strike/>
          <w:color w:val="B2B2B2"/>
        </w:rPr>
      </w:pPr>
      <w:r w:rsidRPr="0025433E">
        <w:rPr>
          <w:rFonts w:ascii="微软雅黑" w:eastAsia="微软雅黑" w:hAnsi="微软雅黑" w:hint="eastAsia"/>
          <w:strike/>
          <w:color w:val="B2B2B2"/>
        </w:rPr>
        <w:t>网段设置</w:t>
      </w:r>
      <w:r w:rsidRPr="0025433E">
        <w:rPr>
          <w:rFonts w:ascii="微软雅黑" w:eastAsia="微软雅黑" w:hAnsi="微软雅黑"/>
          <w:strike/>
          <w:color w:val="B2B2B2"/>
        </w:rPr>
        <w:t>：</w:t>
      </w:r>
    </w:p>
    <w:p w14:paraId="67D21455" w14:textId="34F55638" w:rsidR="0025433E" w:rsidRPr="0025433E" w:rsidRDefault="0025433E" w:rsidP="006478EB">
      <w:pPr>
        <w:pStyle w:val="af2"/>
        <w:numPr>
          <w:ilvl w:val="0"/>
          <w:numId w:val="555"/>
        </w:numPr>
        <w:ind w:firstLineChars="0"/>
        <w:rPr>
          <w:rFonts w:ascii="微软雅黑" w:eastAsia="微软雅黑" w:hAnsi="微软雅黑"/>
          <w:strike/>
          <w:color w:val="B2B2B2"/>
        </w:rPr>
      </w:pPr>
      <w:r w:rsidRPr="0025433E">
        <w:rPr>
          <w:rFonts w:ascii="微软雅黑" w:eastAsia="微软雅黑" w:hAnsi="微软雅黑" w:hint="eastAsia"/>
          <w:strike/>
          <w:color w:val="B2B2B2"/>
        </w:rPr>
        <w:t>接口：</w:t>
      </w:r>
      <w:r w:rsidRPr="0025433E">
        <w:rPr>
          <w:rFonts w:ascii="微软雅黑" w:eastAsia="微软雅黑" w:hAnsi="微软雅黑"/>
          <w:strike/>
          <w:color w:val="B2B2B2"/>
        </w:rPr>
        <w:t>【</w:t>
      </w:r>
      <w:r w:rsidRPr="0025433E">
        <w:rPr>
          <w:rFonts w:ascii="微软雅黑" w:eastAsia="微软雅黑" w:hAnsi="微软雅黑" w:hint="eastAsia"/>
          <w:strike/>
          <w:color w:val="B2B2B2"/>
        </w:rPr>
        <w:t>下拉框</w:t>
      </w:r>
      <w:r w:rsidRPr="0025433E">
        <w:rPr>
          <w:rFonts w:ascii="微软雅黑" w:eastAsia="微软雅黑" w:hAnsi="微软雅黑"/>
          <w:strike/>
          <w:color w:val="B2B2B2"/>
        </w:rPr>
        <w:t>】</w:t>
      </w:r>
      <w:r w:rsidRPr="0025433E">
        <w:rPr>
          <w:rFonts w:ascii="微软雅黑" w:eastAsia="微软雅黑" w:hAnsi="微软雅黑" w:hint="eastAsia"/>
          <w:strike/>
          <w:color w:val="B2B2B2"/>
        </w:rPr>
        <w:t>选择</w:t>
      </w:r>
      <w:r w:rsidRPr="0025433E">
        <w:rPr>
          <w:rFonts w:ascii="微软雅黑" w:eastAsia="微软雅黑" w:hAnsi="微软雅黑"/>
          <w:strike/>
          <w:color w:val="B2B2B2"/>
        </w:rPr>
        <w:t>VLAN接口</w:t>
      </w:r>
      <w:r w:rsidRPr="0025433E">
        <w:rPr>
          <w:rFonts w:ascii="微软雅黑" w:eastAsia="微软雅黑" w:hAnsi="微软雅黑" w:hint="eastAsia"/>
          <w:strike/>
          <w:color w:val="B2B2B2"/>
        </w:rPr>
        <w:t>，</w:t>
      </w:r>
      <w:r w:rsidRPr="0025433E">
        <w:rPr>
          <w:rFonts w:ascii="微软雅黑" w:eastAsia="微软雅黑" w:hAnsi="微软雅黑"/>
          <w:strike/>
          <w:color w:val="B2B2B2"/>
        </w:rPr>
        <w:t>选择后显示接口地址</w:t>
      </w:r>
      <w:r w:rsidRPr="0025433E">
        <w:rPr>
          <w:rFonts w:ascii="微软雅黑" w:eastAsia="微软雅黑" w:hAnsi="微软雅黑" w:hint="eastAsia"/>
          <w:strike/>
          <w:color w:val="B2B2B2"/>
        </w:rPr>
        <w:t>/掩码</w:t>
      </w:r>
      <w:r w:rsidRPr="0025433E">
        <w:rPr>
          <w:rFonts w:ascii="微软雅黑" w:eastAsia="微软雅黑" w:hAnsi="微软雅黑"/>
          <w:strike/>
          <w:color w:val="B2B2B2"/>
        </w:rPr>
        <w:t>长度</w:t>
      </w:r>
    </w:p>
    <w:p w14:paraId="1F30FDB9" w14:textId="01FAB0CE" w:rsidR="0025433E" w:rsidRPr="0025433E" w:rsidRDefault="0025433E" w:rsidP="006478EB">
      <w:pPr>
        <w:pStyle w:val="af2"/>
        <w:numPr>
          <w:ilvl w:val="0"/>
          <w:numId w:val="555"/>
        </w:numPr>
        <w:ind w:firstLineChars="0"/>
        <w:rPr>
          <w:rFonts w:ascii="微软雅黑" w:eastAsia="微软雅黑" w:hAnsi="微软雅黑"/>
          <w:strike/>
          <w:color w:val="B2B2B2"/>
        </w:rPr>
      </w:pPr>
      <w:r w:rsidRPr="0025433E">
        <w:rPr>
          <w:rFonts w:ascii="微软雅黑" w:eastAsia="微软雅黑" w:hAnsi="微软雅黑" w:hint="eastAsia"/>
          <w:strike/>
          <w:color w:val="B2B2B2"/>
        </w:rPr>
        <w:t>区域</w:t>
      </w:r>
      <w:r w:rsidRPr="0025433E">
        <w:rPr>
          <w:rFonts w:ascii="微软雅黑" w:eastAsia="微软雅黑" w:hAnsi="微软雅黑"/>
          <w:strike/>
          <w:color w:val="B2B2B2"/>
        </w:rPr>
        <w:t>ID：【</w:t>
      </w:r>
      <w:r w:rsidRPr="0025433E">
        <w:rPr>
          <w:rFonts w:ascii="微软雅黑" w:eastAsia="微软雅黑" w:hAnsi="微软雅黑" w:hint="eastAsia"/>
          <w:strike/>
          <w:color w:val="B2B2B2"/>
        </w:rPr>
        <w:t>text文本框</w:t>
      </w:r>
      <w:r w:rsidRPr="0025433E">
        <w:rPr>
          <w:rFonts w:ascii="微软雅黑" w:eastAsia="微软雅黑" w:hAnsi="微软雅黑"/>
          <w:strike/>
          <w:color w:val="B2B2B2"/>
        </w:rPr>
        <w:t>】</w:t>
      </w:r>
      <w:r w:rsidRPr="0025433E">
        <w:rPr>
          <w:rFonts w:ascii="微软雅黑" w:eastAsia="微软雅黑" w:hAnsi="微软雅黑" w:hint="eastAsia"/>
          <w:strike/>
          <w:color w:val="B2B2B2"/>
        </w:rPr>
        <w:t>设置</w:t>
      </w:r>
      <w:r w:rsidRPr="0025433E">
        <w:rPr>
          <w:rFonts w:ascii="微软雅黑" w:eastAsia="微软雅黑" w:hAnsi="微软雅黑"/>
          <w:strike/>
          <w:color w:val="B2B2B2"/>
        </w:rPr>
        <w:t>区域ID，</w:t>
      </w:r>
      <w:r w:rsidRPr="0025433E">
        <w:rPr>
          <w:rFonts w:ascii="微软雅黑" w:eastAsia="微软雅黑" w:hAnsi="微软雅黑" w:hint="eastAsia"/>
          <w:strike/>
          <w:color w:val="B2B2B2"/>
        </w:rPr>
        <w:t>可以以</w:t>
      </w:r>
      <w:r w:rsidRPr="0025433E">
        <w:rPr>
          <w:rFonts w:ascii="微软雅黑" w:eastAsia="微软雅黑" w:hAnsi="微软雅黑"/>
          <w:strike/>
          <w:color w:val="B2B2B2"/>
        </w:rPr>
        <w:t>IPv4地址格式配置</w:t>
      </w:r>
      <w:r w:rsidRPr="0025433E">
        <w:rPr>
          <w:rFonts w:ascii="微软雅黑" w:eastAsia="微软雅黑" w:hAnsi="微软雅黑" w:hint="eastAsia"/>
          <w:strike/>
          <w:color w:val="B2B2B2"/>
        </w:rPr>
        <w:t>，</w:t>
      </w:r>
      <w:r w:rsidRPr="0025433E">
        <w:rPr>
          <w:rFonts w:ascii="微软雅黑" w:eastAsia="微软雅黑" w:hAnsi="微软雅黑"/>
          <w:strike/>
          <w:color w:val="B2B2B2"/>
        </w:rPr>
        <w:t>也可以</w:t>
      </w:r>
      <w:r w:rsidRPr="0025433E">
        <w:rPr>
          <w:rFonts w:ascii="微软雅黑" w:eastAsia="微软雅黑" w:hAnsi="微软雅黑" w:hint="eastAsia"/>
          <w:strike/>
          <w:color w:val="B2B2B2"/>
        </w:rPr>
        <w:t>输入0</w:t>
      </w:r>
      <w:r w:rsidRPr="0025433E">
        <w:rPr>
          <w:rFonts w:ascii="微软雅黑" w:eastAsia="微软雅黑" w:hAnsi="微软雅黑"/>
          <w:strike/>
          <w:color w:val="B2B2B2"/>
        </w:rPr>
        <w:t>-4294967295</w:t>
      </w:r>
      <w:r w:rsidRPr="0025433E">
        <w:rPr>
          <w:rFonts w:ascii="微软雅黑" w:eastAsia="微软雅黑" w:hAnsi="微软雅黑" w:hint="eastAsia"/>
          <w:strike/>
          <w:color w:val="B2B2B2"/>
        </w:rPr>
        <w:t>间</w:t>
      </w:r>
      <w:r w:rsidRPr="0025433E">
        <w:rPr>
          <w:rFonts w:ascii="微软雅黑" w:eastAsia="微软雅黑" w:hAnsi="微软雅黑"/>
          <w:strike/>
          <w:color w:val="B2B2B2"/>
        </w:rPr>
        <w:t>的整数</w:t>
      </w:r>
      <w:r w:rsidRPr="0025433E">
        <w:rPr>
          <w:rFonts w:ascii="微软雅黑" w:eastAsia="微软雅黑" w:hAnsi="微软雅黑" w:hint="eastAsia"/>
          <w:strike/>
          <w:color w:val="B2B2B2"/>
        </w:rPr>
        <w:t>，默认0.0.0.0</w:t>
      </w:r>
    </w:p>
    <w:p w14:paraId="19A7DB4D" w14:textId="77777777" w:rsidR="0025433E" w:rsidRDefault="0025433E">
      <w:pPr>
        <w:rPr>
          <w:rFonts w:ascii="微软雅黑" w:eastAsia="微软雅黑" w:hAnsi="微软雅黑"/>
        </w:rPr>
      </w:pPr>
    </w:p>
    <w:p w14:paraId="5794DF1B" w14:textId="77777777" w:rsidR="0025433E" w:rsidRDefault="0025433E">
      <w:pPr>
        <w:rPr>
          <w:rFonts w:ascii="微软雅黑" w:eastAsia="微软雅黑" w:hAnsi="微软雅黑"/>
        </w:rPr>
      </w:pPr>
    </w:p>
    <w:p w14:paraId="5145D255" w14:textId="77DCBD48" w:rsidR="0076630D" w:rsidRDefault="00D343EE">
      <w:pPr>
        <w:rPr>
          <w:rFonts w:ascii="微软雅黑" w:eastAsia="微软雅黑" w:hAnsi="微软雅黑"/>
          <w:b/>
        </w:rPr>
      </w:pPr>
      <w:r>
        <w:rPr>
          <w:rFonts w:ascii="微软雅黑" w:eastAsia="微软雅黑" w:hAnsi="微软雅黑" w:hint="eastAsia"/>
          <w:b/>
        </w:rPr>
        <w:t>NBMA</w:t>
      </w:r>
      <w:r w:rsidR="00D7272D">
        <w:rPr>
          <w:rFonts w:ascii="微软雅黑" w:eastAsia="微软雅黑" w:hAnsi="微软雅黑" w:hint="eastAsia"/>
          <w:b/>
        </w:rPr>
        <w:t>邻居</w:t>
      </w:r>
      <w:r w:rsidR="00D7272D">
        <w:rPr>
          <w:rFonts w:ascii="微软雅黑" w:eastAsia="微软雅黑" w:hAnsi="微软雅黑"/>
          <w:b/>
        </w:rPr>
        <w:t>：</w:t>
      </w:r>
    </w:p>
    <w:p w14:paraId="77302224" w14:textId="0E45EB25" w:rsidR="00960A58" w:rsidRPr="00960A58" w:rsidRDefault="00960A58">
      <w:pPr>
        <w:rPr>
          <w:rFonts w:ascii="微软雅黑" w:eastAsia="微软雅黑" w:hAnsi="微软雅黑"/>
        </w:rPr>
      </w:pPr>
      <w:r>
        <w:rPr>
          <w:rFonts w:ascii="微软雅黑" w:eastAsia="微软雅黑" w:hAnsi="微软雅黑" w:hint="eastAsia"/>
        </w:rPr>
        <w:t>添加邻居：支持添加多个邻居</w:t>
      </w:r>
      <w:r>
        <w:rPr>
          <w:rFonts w:ascii="微软雅黑" w:eastAsia="微软雅黑" w:hAnsi="微软雅黑"/>
        </w:rPr>
        <w:t>，</w:t>
      </w:r>
      <w:r w:rsidR="009A129F">
        <w:rPr>
          <w:rFonts w:ascii="微软雅黑" w:eastAsia="微软雅黑" w:hAnsi="微软雅黑" w:hint="eastAsia"/>
        </w:rPr>
        <w:t>至多256个</w:t>
      </w:r>
      <w:r w:rsidR="009A129F">
        <w:rPr>
          <w:rFonts w:ascii="微软雅黑" w:eastAsia="微软雅黑" w:hAnsi="微软雅黑"/>
        </w:rPr>
        <w:t>，</w:t>
      </w:r>
      <w:r w:rsidR="0091371E">
        <w:rPr>
          <w:rFonts w:ascii="微软雅黑" w:eastAsia="微软雅黑" w:hAnsi="微软雅黑" w:hint="eastAsia"/>
        </w:rPr>
        <w:t>每个</w:t>
      </w:r>
      <w:r w:rsidR="0091371E">
        <w:rPr>
          <w:rFonts w:ascii="微软雅黑" w:eastAsia="微软雅黑" w:hAnsi="微软雅黑"/>
        </w:rPr>
        <w:t>VLAN接口</w:t>
      </w:r>
      <w:r w:rsidR="0091371E">
        <w:rPr>
          <w:rFonts w:ascii="微软雅黑" w:eastAsia="微软雅黑" w:hAnsi="微软雅黑" w:hint="eastAsia"/>
        </w:rPr>
        <w:t>（不包含</w:t>
      </w:r>
      <w:r w:rsidR="0091371E">
        <w:rPr>
          <w:rFonts w:ascii="微软雅黑" w:eastAsia="微软雅黑" w:hAnsi="微软雅黑"/>
        </w:rPr>
        <w:t>loopback</w:t>
      </w:r>
      <w:r w:rsidR="0091371E">
        <w:rPr>
          <w:rFonts w:ascii="微软雅黑" w:eastAsia="微软雅黑" w:hAnsi="微软雅黑" w:hint="eastAsia"/>
        </w:rPr>
        <w:t>）</w:t>
      </w:r>
      <w:r w:rsidR="0091371E">
        <w:rPr>
          <w:rFonts w:ascii="微软雅黑" w:eastAsia="微软雅黑" w:hAnsi="微软雅黑"/>
        </w:rPr>
        <w:t>最多</w:t>
      </w:r>
      <w:r w:rsidR="0091371E">
        <w:rPr>
          <w:rFonts w:ascii="微软雅黑" w:eastAsia="微软雅黑" w:hAnsi="微软雅黑" w:hint="eastAsia"/>
        </w:rPr>
        <w:t>5个</w:t>
      </w:r>
      <w:r w:rsidR="0091371E">
        <w:rPr>
          <w:rFonts w:ascii="微软雅黑" w:eastAsia="微软雅黑" w:hAnsi="微软雅黑"/>
        </w:rPr>
        <w:t>邻居</w:t>
      </w:r>
      <w:r w:rsidR="009A129F">
        <w:rPr>
          <w:rFonts w:ascii="微软雅黑" w:eastAsia="微软雅黑" w:hAnsi="微软雅黑" w:hint="eastAsia"/>
        </w:rPr>
        <w:t>生效</w:t>
      </w:r>
    </w:p>
    <w:p w14:paraId="1D3F0677" w14:textId="486AAB84" w:rsidR="000C2D06" w:rsidRPr="000C2D06" w:rsidRDefault="00D7272D" w:rsidP="00B10728">
      <w:pPr>
        <w:pStyle w:val="af2"/>
        <w:numPr>
          <w:ilvl w:val="0"/>
          <w:numId w:val="276"/>
        </w:numPr>
        <w:ind w:firstLineChars="0"/>
        <w:rPr>
          <w:rFonts w:ascii="微软雅黑" w:eastAsia="微软雅黑" w:hAnsi="微软雅黑"/>
          <w:b/>
        </w:rPr>
      </w:pPr>
      <w:r>
        <w:rPr>
          <w:rFonts w:ascii="微软雅黑" w:eastAsia="微软雅黑" w:hAnsi="微软雅黑" w:hint="eastAsia"/>
        </w:rPr>
        <w:t>邻居：</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w:t>
      </w:r>
      <w:r>
        <w:rPr>
          <w:rFonts w:ascii="微软雅黑" w:eastAsia="微软雅黑" w:hAnsi="微软雅黑" w:hint="eastAsia"/>
          <w:i/>
          <w:color w:val="0070C0"/>
        </w:rPr>
        <w:t>[接口设置/</w:t>
      </w:r>
      <w:r>
        <w:rPr>
          <w:rFonts w:ascii="微软雅黑" w:eastAsia="微软雅黑" w:hAnsi="微软雅黑"/>
          <w:i/>
          <w:color w:val="0070C0"/>
        </w:rPr>
        <w:t>接口</w:t>
      </w:r>
      <w:r>
        <w:rPr>
          <w:rFonts w:ascii="微软雅黑" w:eastAsia="微软雅黑" w:hAnsi="微软雅黑" w:hint="eastAsia"/>
          <w:i/>
          <w:color w:val="0070C0"/>
        </w:rPr>
        <w:t>]</w:t>
      </w:r>
      <w:r>
        <w:rPr>
          <w:rFonts w:ascii="微软雅黑" w:eastAsia="微软雅黑" w:hAnsi="微软雅黑"/>
        </w:rPr>
        <w:t>的网络类型选择“NBMA”</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需要手动</w:t>
      </w:r>
      <w:r>
        <w:rPr>
          <w:rFonts w:ascii="微软雅黑" w:eastAsia="微软雅黑" w:hAnsi="微软雅黑"/>
        </w:rPr>
        <w:t>指定</w:t>
      </w:r>
      <w:r>
        <w:rPr>
          <w:rFonts w:ascii="微软雅黑" w:eastAsia="微软雅黑" w:hAnsi="微软雅黑" w:hint="eastAsia"/>
        </w:rPr>
        <w:t>邻居</w:t>
      </w:r>
      <w:r>
        <w:rPr>
          <w:rFonts w:ascii="微软雅黑" w:eastAsia="微软雅黑" w:hAnsi="微软雅黑"/>
        </w:rPr>
        <w:t>，</w:t>
      </w:r>
      <w:r>
        <w:rPr>
          <w:rFonts w:ascii="微软雅黑" w:eastAsia="微软雅黑" w:hAnsi="微软雅黑" w:hint="eastAsia"/>
        </w:rPr>
        <w:t>根据</w:t>
      </w:r>
      <w:r>
        <w:rPr>
          <w:rFonts w:ascii="微软雅黑" w:eastAsia="微软雅黑" w:hAnsi="微软雅黑"/>
        </w:rPr>
        <w:t>与</w:t>
      </w:r>
      <w:r>
        <w:rPr>
          <w:rFonts w:ascii="微软雅黑" w:eastAsia="微软雅黑" w:hAnsi="微软雅黑" w:hint="eastAsia"/>
        </w:rPr>
        <w:t>VLAN</w:t>
      </w:r>
      <w:r>
        <w:rPr>
          <w:rFonts w:ascii="微软雅黑" w:eastAsia="微软雅黑" w:hAnsi="微软雅黑"/>
        </w:rPr>
        <w:t>接口</w:t>
      </w:r>
      <w:r>
        <w:rPr>
          <w:rFonts w:ascii="微软雅黑" w:eastAsia="微软雅黑" w:hAnsi="微软雅黑" w:hint="eastAsia"/>
        </w:rPr>
        <w:t>同网段</w:t>
      </w:r>
      <w:r>
        <w:rPr>
          <w:rFonts w:ascii="微软雅黑" w:eastAsia="微软雅黑" w:hAnsi="微软雅黑"/>
        </w:rPr>
        <w:t>的来自动匹配。</w:t>
      </w:r>
      <w:r>
        <w:rPr>
          <w:rFonts w:ascii="微软雅黑" w:eastAsia="微软雅黑" w:hAnsi="微软雅黑" w:hint="eastAsia"/>
        </w:rPr>
        <w:t>以</w:t>
      </w:r>
      <w:r>
        <w:rPr>
          <w:rFonts w:ascii="微软雅黑" w:eastAsia="微软雅黑" w:hAnsi="微软雅黑"/>
        </w:rPr>
        <w:t>邻居IP地址的方式进行设置</w:t>
      </w:r>
    </w:p>
    <w:p w14:paraId="3F42B5EE" w14:textId="431F74B2" w:rsidR="000C2D06" w:rsidRDefault="000C2D06" w:rsidP="00B10728">
      <w:pPr>
        <w:pStyle w:val="af2"/>
        <w:numPr>
          <w:ilvl w:val="0"/>
          <w:numId w:val="276"/>
        </w:numPr>
        <w:ind w:firstLineChars="0"/>
        <w:rPr>
          <w:rFonts w:ascii="微软雅黑" w:eastAsia="微软雅黑" w:hAnsi="微软雅黑"/>
        </w:rPr>
      </w:pPr>
      <w:r w:rsidRPr="000C2D06">
        <w:rPr>
          <w:rFonts w:ascii="微软雅黑" w:eastAsia="微软雅黑" w:hAnsi="微软雅黑" w:hint="eastAsia"/>
        </w:rPr>
        <w:t>Hello</w:t>
      </w:r>
      <w:r w:rsidRPr="000C2D06">
        <w:rPr>
          <w:rFonts w:ascii="微软雅黑" w:eastAsia="微软雅黑" w:hAnsi="微软雅黑"/>
        </w:rPr>
        <w:t>报文</w:t>
      </w:r>
      <w:r>
        <w:rPr>
          <w:rFonts w:ascii="微软雅黑" w:eastAsia="微软雅黑" w:hAnsi="微软雅黑" w:hint="eastAsia"/>
        </w:rPr>
        <w:t>间隔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邻居发送Hello报文的时间间隔，取值范围为</w:t>
      </w:r>
      <w:r>
        <w:rPr>
          <w:rFonts w:ascii="微软雅黑" w:eastAsia="微软雅黑" w:hAnsi="微软雅黑" w:hint="eastAsia"/>
        </w:rPr>
        <w:t>1</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60</w:t>
      </w:r>
    </w:p>
    <w:p w14:paraId="0E8E92DA" w14:textId="3BAD130F" w:rsidR="004512EC" w:rsidRPr="00773387" w:rsidRDefault="000C2D06" w:rsidP="00B10728">
      <w:pPr>
        <w:pStyle w:val="af2"/>
        <w:numPr>
          <w:ilvl w:val="0"/>
          <w:numId w:val="276"/>
        </w:numPr>
        <w:ind w:firstLineChars="0"/>
        <w:rPr>
          <w:rFonts w:ascii="微软雅黑" w:eastAsia="微软雅黑" w:hAnsi="微软雅黑"/>
        </w:rPr>
      </w:pPr>
      <w:r w:rsidRPr="00960A58">
        <w:rPr>
          <w:rFonts w:ascii="微软雅黑" w:eastAsia="微软雅黑" w:hAnsi="微软雅黑" w:hint="eastAsia"/>
        </w:rPr>
        <w:t>优先级：</w:t>
      </w:r>
      <w:r w:rsidRPr="00960A58">
        <w:rPr>
          <w:rFonts w:ascii="微软雅黑" w:eastAsia="微软雅黑" w:hAnsi="微软雅黑"/>
        </w:rPr>
        <w:t>【</w:t>
      </w:r>
      <w:r w:rsidRPr="00960A58">
        <w:rPr>
          <w:rFonts w:ascii="微软雅黑" w:eastAsia="微软雅黑" w:hAnsi="微软雅黑" w:hint="eastAsia"/>
        </w:rPr>
        <w:t>text</w:t>
      </w:r>
      <w:r w:rsidRPr="005D0CBA">
        <w:rPr>
          <w:rFonts w:ascii="微软雅黑" w:eastAsia="微软雅黑" w:hAnsi="微软雅黑" w:hint="eastAsia"/>
        </w:rPr>
        <w:t>文本框</w:t>
      </w:r>
      <w:r w:rsidRPr="005D0CBA">
        <w:rPr>
          <w:rFonts w:ascii="微软雅黑" w:eastAsia="微软雅黑" w:hAnsi="微软雅黑"/>
        </w:rPr>
        <w:t>】</w:t>
      </w:r>
      <w:r w:rsidRPr="005D0CBA">
        <w:rPr>
          <w:rFonts w:ascii="微软雅黑" w:eastAsia="微软雅黑" w:hAnsi="微软雅黑" w:hint="eastAsia"/>
        </w:rPr>
        <w:t>设置</w:t>
      </w:r>
      <w:r w:rsidR="009252B3" w:rsidRPr="005D0CBA">
        <w:rPr>
          <w:rFonts w:ascii="微软雅黑" w:eastAsia="微软雅黑" w:hAnsi="微软雅黑" w:hint="eastAsia"/>
        </w:rPr>
        <w:t>参与</w:t>
      </w:r>
      <w:r w:rsidR="009252B3" w:rsidRPr="005D0CBA">
        <w:rPr>
          <w:rFonts w:ascii="微软雅黑" w:eastAsia="微软雅黑" w:hAnsi="微软雅黑"/>
        </w:rPr>
        <w:t>选举</w:t>
      </w:r>
      <w:r w:rsidR="009252B3" w:rsidRPr="005D0CBA">
        <w:rPr>
          <w:rFonts w:ascii="微软雅黑" w:eastAsia="微软雅黑" w:hAnsi="微软雅黑" w:hint="eastAsia"/>
        </w:rPr>
        <w:t>DR</w:t>
      </w:r>
      <w:r w:rsidR="009252B3" w:rsidRPr="005D0CBA">
        <w:rPr>
          <w:rFonts w:ascii="微软雅黑" w:eastAsia="微软雅黑" w:hAnsi="微软雅黑"/>
        </w:rPr>
        <w:t>时的优先级</w:t>
      </w:r>
      <w:r w:rsidR="009252B3" w:rsidRPr="005D0CBA">
        <w:rPr>
          <w:rFonts w:ascii="微软雅黑" w:eastAsia="微软雅黑" w:hAnsi="微软雅黑" w:hint="eastAsia"/>
        </w:rPr>
        <w:t>，</w:t>
      </w:r>
      <w:r w:rsidR="009252B3" w:rsidRPr="005D0CBA">
        <w:rPr>
          <w:rFonts w:ascii="微软雅黑" w:eastAsia="微软雅黑" w:hAnsi="微软雅黑"/>
        </w:rPr>
        <w:t>取值范围为</w:t>
      </w:r>
      <w:r w:rsidR="009252B3" w:rsidRPr="005D0CBA">
        <w:rPr>
          <w:rFonts w:ascii="微软雅黑" w:eastAsia="微软雅黑" w:hAnsi="微软雅黑" w:hint="eastAsia"/>
        </w:rPr>
        <w:t>0</w:t>
      </w:r>
      <w:r w:rsidR="009252B3" w:rsidRPr="005D0CBA">
        <w:rPr>
          <w:rFonts w:ascii="微软雅黑" w:eastAsia="微软雅黑" w:hAnsi="微软雅黑"/>
        </w:rPr>
        <w:t>-255</w:t>
      </w:r>
      <w:r w:rsidR="009252B3" w:rsidRPr="005D0CBA">
        <w:rPr>
          <w:rFonts w:ascii="微软雅黑" w:eastAsia="微软雅黑" w:hAnsi="微软雅黑" w:hint="eastAsia"/>
        </w:rPr>
        <w:t>的</w:t>
      </w:r>
      <w:r w:rsidR="009252B3" w:rsidRPr="00773387">
        <w:rPr>
          <w:rFonts w:ascii="微软雅黑" w:eastAsia="微软雅黑" w:hAnsi="微软雅黑"/>
        </w:rPr>
        <w:t>整数，默认为</w:t>
      </w:r>
      <w:r w:rsidR="009252B3" w:rsidRPr="00773387">
        <w:rPr>
          <w:rFonts w:ascii="微软雅黑" w:eastAsia="微软雅黑" w:hAnsi="微软雅黑" w:hint="eastAsia"/>
        </w:rPr>
        <w:t>0，即</w:t>
      </w:r>
      <w:r w:rsidR="009252B3" w:rsidRPr="00773387">
        <w:rPr>
          <w:rFonts w:ascii="微软雅黑" w:eastAsia="微软雅黑" w:hAnsi="微软雅黑"/>
        </w:rPr>
        <w:t>表示不参与选举</w:t>
      </w:r>
    </w:p>
    <w:p w14:paraId="361FF872" w14:textId="2B342E96" w:rsidR="00D343EE" w:rsidRPr="00D343EE" w:rsidRDefault="00D343EE" w:rsidP="00D343EE">
      <w:pPr>
        <w:rPr>
          <w:rFonts w:ascii="微软雅黑" w:eastAsia="微软雅黑" w:hAnsi="微软雅黑"/>
        </w:rPr>
      </w:pPr>
      <w:r>
        <w:rPr>
          <w:rFonts w:ascii="微软雅黑" w:eastAsia="微软雅黑" w:hAnsi="微软雅黑" w:hint="eastAsia"/>
        </w:rPr>
        <w:t>邻居</w:t>
      </w:r>
      <w:r>
        <w:rPr>
          <w:rFonts w:ascii="微软雅黑" w:eastAsia="微软雅黑" w:hAnsi="微软雅黑"/>
        </w:rPr>
        <w:t>列表</w:t>
      </w:r>
      <w:r>
        <w:rPr>
          <w:rFonts w:ascii="微软雅黑" w:eastAsia="微软雅黑" w:hAnsi="微软雅黑" w:hint="eastAsia"/>
        </w:rPr>
        <w:t>：</w:t>
      </w:r>
    </w:p>
    <w:p w14:paraId="71371F21" w14:textId="56753DF1" w:rsidR="00D343EE" w:rsidRDefault="00D343EE" w:rsidP="00B10728">
      <w:pPr>
        <w:pStyle w:val="af2"/>
        <w:numPr>
          <w:ilvl w:val="0"/>
          <w:numId w:val="276"/>
        </w:numPr>
        <w:ind w:firstLineChars="0"/>
        <w:rPr>
          <w:rFonts w:ascii="微软雅黑" w:eastAsia="微软雅黑" w:hAnsi="微软雅黑"/>
        </w:rPr>
      </w:pPr>
      <w:r>
        <w:rPr>
          <w:rFonts w:ascii="微软雅黑" w:eastAsia="微软雅黑" w:hAnsi="微软雅黑" w:hint="eastAsia"/>
        </w:rPr>
        <w:lastRenderedPageBreak/>
        <w:t>显示</w:t>
      </w:r>
      <w:r>
        <w:rPr>
          <w:rFonts w:ascii="微软雅黑" w:eastAsia="微软雅黑" w:hAnsi="微软雅黑"/>
        </w:rPr>
        <w:t>邻居、</w:t>
      </w:r>
      <w:r w:rsidR="009252B3">
        <w:rPr>
          <w:rFonts w:ascii="微软雅黑" w:eastAsia="微软雅黑" w:hAnsi="微软雅黑" w:hint="eastAsia"/>
        </w:rPr>
        <w:t>Hello</w:t>
      </w:r>
      <w:r w:rsidR="009252B3">
        <w:rPr>
          <w:rFonts w:ascii="微软雅黑" w:eastAsia="微软雅黑" w:hAnsi="微软雅黑"/>
        </w:rPr>
        <w:t>报文间隔、优先级、</w:t>
      </w:r>
      <w:r>
        <w:rPr>
          <w:rFonts w:ascii="微软雅黑" w:eastAsia="微软雅黑" w:hAnsi="微软雅黑"/>
        </w:rPr>
        <w:t>接口地址（</w:t>
      </w:r>
      <w:r>
        <w:rPr>
          <w:rFonts w:ascii="微软雅黑" w:eastAsia="微软雅黑" w:hAnsi="微软雅黑" w:hint="eastAsia"/>
        </w:rPr>
        <w:t>VLAN</w:t>
      </w:r>
      <w:r>
        <w:rPr>
          <w:rFonts w:ascii="微软雅黑" w:eastAsia="微软雅黑" w:hAnsi="微软雅黑"/>
        </w:rPr>
        <w:t xml:space="preserve"> ID+IP地址的格式显示，只读）</w:t>
      </w:r>
    </w:p>
    <w:p w14:paraId="713FEA0E" w14:textId="44A761B0" w:rsidR="005D0CBA" w:rsidRDefault="005D0CBA" w:rsidP="00B10728">
      <w:pPr>
        <w:pStyle w:val="af2"/>
        <w:numPr>
          <w:ilvl w:val="0"/>
          <w:numId w:val="27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编辑，以邻居为索引</w:t>
      </w:r>
    </w:p>
    <w:p w14:paraId="1D7003DB" w14:textId="35133A7A" w:rsidR="00960A58" w:rsidRPr="004512EC" w:rsidRDefault="00960A58" w:rsidP="00B10728">
      <w:pPr>
        <w:pStyle w:val="af2"/>
        <w:numPr>
          <w:ilvl w:val="0"/>
          <w:numId w:val="276"/>
        </w:numPr>
        <w:ind w:firstLineChars="0"/>
        <w:rPr>
          <w:rFonts w:ascii="微软雅黑" w:eastAsia="微软雅黑" w:hAnsi="微软雅黑"/>
        </w:rPr>
      </w:pPr>
      <w:r w:rsidRPr="004512EC">
        <w:rPr>
          <w:rFonts w:ascii="微软雅黑" w:eastAsia="微软雅黑" w:hAnsi="微软雅黑" w:hint="eastAsia"/>
        </w:rPr>
        <w:t>支持</w:t>
      </w:r>
      <w:r w:rsidRPr="004512EC">
        <w:rPr>
          <w:rFonts w:ascii="微软雅黑" w:eastAsia="微软雅黑" w:hAnsi="微软雅黑"/>
        </w:rPr>
        <w:t>批量</w:t>
      </w:r>
      <w:r w:rsidRPr="004512EC">
        <w:rPr>
          <w:rFonts w:ascii="微软雅黑" w:eastAsia="微软雅黑" w:hAnsi="微软雅黑" w:hint="eastAsia"/>
        </w:rPr>
        <w:t>删除</w:t>
      </w:r>
      <w:r>
        <w:rPr>
          <w:rFonts w:ascii="微软雅黑" w:eastAsia="微软雅黑" w:hAnsi="微软雅黑" w:hint="eastAsia"/>
        </w:rPr>
        <w:t>，</w:t>
      </w:r>
      <w:r>
        <w:rPr>
          <w:rFonts w:ascii="微软雅黑" w:eastAsia="微软雅黑" w:hAnsi="微软雅黑"/>
        </w:rPr>
        <w:t>每一批次</w:t>
      </w:r>
      <w:r>
        <w:rPr>
          <w:rFonts w:ascii="微软雅黑" w:eastAsia="微软雅黑" w:hAnsi="微软雅黑" w:hint="eastAsia"/>
        </w:rPr>
        <w:t>支持</w:t>
      </w:r>
      <w:r>
        <w:rPr>
          <w:rFonts w:ascii="微软雅黑" w:eastAsia="微软雅黑" w:hAnsi="微软雅黑"/>
        </w:rPr>
        <w:t>至多</w:t>
      </w:r>
      <w:r>
        <w:rPr>
          <w:rFonts w:ascii="微软雅黑" w:eastAsia="微软雅黑" w:hAnsi="微软雅黑" w:hint="eastAsia"/>
        </w:rPr>
        <w:t>10个</w:t>
      </w:r>
    </w:p>
    <w:p w14:paraId="4AE70C42" w14:textId="77777777" w:rsidR="0076630D" w:rsidRDefault="00D7272D">
      <w:pPr>
        <w:rPr>
          <w:rFonts w:ascii="微软雅黑" w:eastAsia="微软雅黑" w:hAnsi="微软雅黑"/>
          <w:b/>
          <w:strike/>
          <w:color w:val="B2B2B2"/>
        </w:rPr>
      </w:pPr>
      <w:r>
        <w:rPr>
          <w:rFonts w:ascii="微软雅黑" w:eastAsia="微软雅黑" w:hAnsi="微软雅黑" w:hint="eastAsia"/>
          <w:b/>
          <w:strike/>
          <w:color w:val="B2B2B2"/>
        </w:rPr>
        <w:t>接口统计信息</w:t>
      </w:r>
      <w:r>
        <w:rPr>
          <w:rFonts w:ascii="微软雅黑" w:eastAsia="微软雅黑" w:hAnsi="微软雅黑"/>
          <w:b/>
          <w:strike/>
          <w:color w:val="B2B2B2"/>
        </w:rPr>
        <w:t>：</w:t>
      </w:r>
    </w:p>
    <w:p w14:paraId="1CCE1CD1" w14:textId="77777777" w:rsidR="0076630D" w:rsidRDefault="00D7272D" w:rsidP="00B10728">
      <w:pPr>
        <w:pStyle w:val="af2"/>
        <w:numPr>
          <w:ilvl w:val="0"/>
          <w:numId w:val="277"/>
        </w:numPr>
        <w:ind w:firstLineChars="0"/>
        <w:rPr>
          <w:rFonts w:ascii="微软雅黑" w:eastAsia="微软雅黑" w:hAnsi="微软雅黑"/>
          <w:strike/>
          <w:color w:val="B2B2B2"/>
        </w:rPr>
      </w:pPr>
      <w:r>
        <w:rPr>
          <w:rFonts w:ascii="微软雅黑" w:eastAsia="微软雅黑" w:hAnsi="微软雅黑" w:hint="eastAsia"/>
          <w:strike/>
          <w:color w:val="B2B2B2"/>
        </w:rPr>
        <w:t>显示</w:t>
      </w:r>
      <w:r>
        <w:rPr>
          <w:rFonts w:ascii="微软雅黑" w:eastAsia="微软雅黑" w:hAnsi="微软雅黑"/>
          <w:strike/>
          <w:color w:val="B2B2B2"/>
        </w:rPr>
        <w:t>接口、</w:t>
      </w:r>
      <w:r>
        <w:rPr>
          <w:rFonts w:ascii="微软雅黑" w:eastAsia="微软雅黑" w:hAnsi="微软雅黑" w:hint="eastAsia"/>
          <w:strike/>
          <w:color w:val="B2B2B2"/>
        </w:rPr>
        <w:t>接收</w:t>
      </w:r>
      <w:r>
        <w:rPr>
          <w:rFonts w:ascii="微软雅黑" w:eastAsia="微软雅黑" w:hAnsi="微软雅黑"/>
          <w:strike/>
          <w:color w:val="B2B2B2"/>
        </w:rPr>
        <w:t>的Hello报文数、</w:t>
      </w:r>
      <w:r>
        <w:rPr>
          <w:rFonts w:ascii="微软雅黑" w:eastAsia="微软雅黑" w:hAnsi="微软雅黑" w:hint="eastAsia"/>
          <w:strike/>
          <w:color w:val="B2B2B2"/>
        </w:rPr>
        <w:t>发送</w:t>
      </w:r>
      <w:r>
        <w:rPr>
          <w:rFonts w:ascii="微软雅黑" w:eastAsia="微软雅黑" w:hAnsi="微软雅黑"/>
          <w:strike/>
          <w:color w:val="B2B2B2"/>
        </w:rPr>
        <w:t>的Hello报文数、</w:t>
      </w:r>
      <w:r>
        <w:rPr>
          <w:rFonts w:ascii="微软雅黑" w:eastAsia="微软雅黑" w:hAnsi="微软雅黑" w:hint="eastAsia"/>
          <w:strike/>
          <w:color w:val="B2B2B2"/>
        </w:rPr>
        <w:t>接收</w:t>
      </w:r>
      <w:r>
        <w:rPr>
          <w:rFonts w:ascii="微软雅黑" w:eastAsia="微软雅黑" w:hAnsi="微软雅黑"/>
          <w:strike/>
          <w:color w:val="B2B2B2"/>
        </w:rPr>
        <w:t>的DD报文数、</w:t>
      </w:r>
      <w:r>
        <w:rPr>
          <w:rFonts w:ascii="微软雅黑" w:eastAsia="微软雅黑" w:hAnsi="微软雅黑" w:hint="eastAsia"/>
          <w:strike/>
          <w:color w:val="B2B2B2"/>
        </w:rPr>
        <w:t>发送</w:t>
      </w:r>
      <w:r>
        <w:rPr>
          <w:rFonts w:ascii="微软雅黑" w:eastAsia="微软雅黑" w:hAnsi="微软雅黑"/>
          <w:strike/>
          <w:color w:val="B2B2B2"/>
        </w:rPr>
        <w:t>的DD报文</w:t>
      </w:r>
      <w:r>
        <w:rPr>
          <w:rFonts w:ascii="微软雅黑" w:eastAsia="微软雅黑" w:hAnsi="微软雅黑" w:hint="eastAsia"/>
          <w:strike/>
          <w:color w:val="B2B2B2"/>
        </w:rPr>
        <w:t>数</w:t>
      </w:r>
      <w:r>
        <w:rPr>
          <w:rFonts w:ascii="微软雅黑" w:eastAsia="微软雅黑" w:hAnsi="微软雅黑"/>
          <w:strike/>
          <w:color w:val="B2B2B2"/>
        </w:rPr>
        <w:t>、</w:t>
      </w:r>
      <w:r>
        <w:rPr>
          <w:rFonts w:ascii="微软雅黑" w:eastAsia="微软雅黑" w:hAnsi="微软雅黑" w:hint="eastAsia"/>
          <w:strike/>
          <w:color w:val="B2B2B2"/>
        </w:rPr>
        <w:t>接收</w:t>
      </w:r>
      <w:r>
        <w:rPr>
          <w:rFonts w:ascii="微软雅黑" w:eastAsia="微软雅黑" w:hAnsi="微软雅黑"/>
          <w:strike/>
          <w:color w:val="B2B2B2"/>
        </w:rPr>
        <w:t>的LSR报文</w:t>
      </w:r>
      <w:r>
        <w:rPr>
          <w:rFonts w:ascii="微软雅黑" w:eastAsia="微软雅黑" w:hAnsi="微软雅黑" w:hint="eastAsia"/>
          <w:strike/>
          <w:color w:val="B2B2B2"/>
        </w:rPr>
        <w:t>数</w:t>
      </w:r>
      <w:r>
        <w:rPr>
          <w:rFonts w:ascii="微软雅黑" w:eastAsia="微软雅黑" w:hAnsi="微软雅黑"/>
          <w:strike/>
          <w:color w:val="B2B2B2"/>
        </w:rPr>
        <w:t>、发送的LS</w:t>
      </w:r>
      <w:r>
        <w:rPr>
          <w:rFonts w:ascii="微软雅黑" w:eastAsia="微软雅黑" w:hAnsi="微软雅黑" w:hint="eastAsia"/>
          <w:strike/>
          <w:color w:val="B2B2B2"/>
        </w:rPr>
        <w:t>R</w:t>
      </w:r>
      <w:r>
        <w:rPr>
          <w:rFonts w:ascii="微软雅黑" w:eastAsia="微软雅黑" w:hAnsi="微软雅黑"/>
          <w:strike/>
          <w:color w:val="B2B2B2"/>
        </w:rPr>
        <w:t>报文数</w:t>
      </w:r>
      <w:r>
        <w:rPr>
          <w:rFonts w:ascii="微软雅黑" w:eastAsia="微软雅黑" w:hAnsi="微软雅黑" w:hint="eastAsia"/>
          <w:strike/>
          <w:color w:val="B2B2B2"/>
        </w:rPr>
        <w:t>、</w:t>
      </w:r>
      <w:r>
        <w:rPr>
          <w:rFonts w:ascii="微软雅黑" w:eastAsia="微软雅黑" w:hAnsi="微软雅黑"/>
          <w:strike/>
          <w:color w:val="B2B2B2"/>
        </w:rPr>
        <w:t>接收的LSU报文数、发送的LSU报文数、接收的LSAck报文数、发送的LSAck报文数</w:t>
      </w:r>
      <w:r>
        <w:rPr>
          <w:rFonts w:ascii="微软雅黑" w:eastAsia="微软雅黑" w:hAnsi="微软雅黑" w:hint="eastAsia"/>
          <w:strike/>
          <w:color w:val="B2B2B2"/>
        </w:rPr>
        <w:t>、</w:t>
      </w:r>
      <w:r>
        <w:rPr>
          <w:rFonts w:ascii="微软雅黑" w:eastAsia="微软雅黑" w:hAnsi="微软雅黑"/>
          <w:strike/>
          <w:color w:val="B2B2B2"/>
        </w:rPr>
        <w:t>接收的丢弃报文数、发送的丢弃报文数、状态改变次数、Full的</w:t>
      </w:r>
      <w:r>
        <w:rPr>
          <w:rFonts w:ascii="微软雅黑" w:eastAsia="微软雅黑" w:hAnsi="微软雅黑" w:hint="eastAsia"/>
          <w:strike/>
          <w:color w:val="B2B2B2"/>
        </w:rPr>
        <w:t>邻居数</w:t>
      </w:r>
    </w:p>
    <w:p w14:paraId="2A34336D" w14:textId="77777777" w:rsidR="0076630D" w:rsidRDefault="0076630D">
      <w:pPr>
        <w:rPr>
          <w:rFonts w:ascii="微软雅黑" w:eastAsia="微软雅黑" w:hAnsi="微软雅黑"/>
        </w:rPr>
      </w:pPr>
    </w:p>
    <w:p w14:paraId="2FA5AA99" w14:textId="77777777" w:rsidR="0076630D" w:rsidRDefault="00D7272D">
      <w:pPr>
        <w:rPr>
          <w:rFonts w:ascii="微软雅黑" w:eastAsia="微软雅黑" w:hAnsi="微软雅黑"/>
        </w:rPr>
      </w:pPr>
      <w:r>
        <w:rPr>
          <w:rFonts w:ascii="微软雅黑" w:eastAsia="微软雅黑" w:hAnsi="微软雅黑" w:hint="eastAsia"/>
          <w:b/>
        </w:rPr>
        <w:t>邻居信息：</w:t>
      </w:r>
      <w:r>
        <w:rPr>
          <w:rFonts w:ascii="微软雅黑" w:eastAsia="微软雅黑" w:hAnsi="微软雅黑" w:hint="eastAsia"/>
        </w:rPr>
        <w:t>显示</w:t>
      </w:r>
      <w:r>
        <w:rPr>
          <w:rFonts w:ascii="微软雅黑" w:eastAsia="微软雅黑" w:hAnsi="微软雅黑"/>
        </w:rPr>
        <w:t>当前进程下的</w:t>
      </w:r>
      <w:r>
        <w:rPr>
          <w:rFonts w:ascii="微软雅黑" w:eastAsia="微软雅黑" w:hAnsi="微软雅黑" w:hint="eastAsia"/>
        </w:rPr>
        <w:t>所有</w:t>
      </w:r>
      <w:r>
        <w:rPr>
          <w:rFonts w:ascii="微软雅黑" w:eastAsia="微软雅黑" w:hAnsi="微软雅黑"/>
        </w:rPr>
        <w:t>邻居信息</w:t>
      </w:r>
    </w:p>
    <w:p w14:paraId="018E8CCC" w14:textId="77777777" w:rsidR="0076630D" w:rsidRDefault="00D7272D" w:rsidP="00B10728">
      <w:pPr>
        <w:pStyle w:val="af2"/>
        <w:numPr>
          <w:ilvl w:val="0"/>
          <w:numId w:val="277"/>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邻居总数</w:t>
      </w:r>
    </w:p>
    <w:p w14:paraId="54BC2016" w14:textId="77777777" w:rsidR="0076630D" w:rsidRDefault="00D7272D" w:rsidP="00B10728">
      <w:pPr>
        <w:pStyle w:val="af2"/>
        <w:numPr>
          <w:ilvl w:val="0"/>
          <w:numId w:val="277"/>
        </w:numPr>
        <w:ind w:firstLineChars="0"/>
        <w:rPr>
          <w:rFonts w:ascii="微软雅黑" w:eastAsia="微软雅黑" w:hAnsi="微软雅黑"/>
        </w:rPr>
      </w:pPr>
      <w:r>
        <w:rPr>
          <w:rFonts w:ascii="微软雅黑" w:eastAsia="微软雅黑" w:hAnsi="微软雅黑" w:hint="eastAsia"/>
        </w:rPr>
        <w:t>每位邻居</w:t>
      </w:r>
      <w:r>
        <w:rPr>
          <w:rFonts w:ascii="微软雅黑" w:eastAsia="微软雅黑" w:hAnsi="微软雅黑"/>
        </w:rPr>
        <w:t>显示</w:t>
      </w:r>
      <w:r>
        <w:rPr>
          <w:rFonts w:ascii="微软雅黑" w:eastAsia="微软雅黑" w:hAnsi="微软雅黑" w:hint="eastAsia"/>
        </w:rPr>
        <w:t>邻居ID/Neighbor ID、优先级/Priority、状态/State、消亡时间/Dead Time、邻居地址/Neighbor IP Address、邻居接口/Neighbor Interface、</w:t>
      </w:r>
      <w:r w:rsidRPr="00F13246">
        <w:rPr>
          <w:rFonts w:ascii="微软雅黑" w:eastAsia="微软雅黑" w:hAnsi="微软雅黑" w:hint="eastAsia"/>
          <w:strike/>
          <w:color w:val="B2B2B2"/>
        </w:rPr>
        <w:t>重传计数/Retransmit Counter、请求计数Request Counter、数据库摘要计数/DB Summary Counter、</w:t>
      </w:r>
      <w:r>
        <w:rPr>
          <w:rFonts w:ascii="微软雅黑" w:eastAsia="微软雅黑" w:hAnsi="微软雅黑" w:hint="eastAsia"/>
        </w:rPr>
        <w:t>运行时间/Up Time</w:t>
      </w:r>
    </w:p>
    <w:p w14:paraId="5027CBC0" w14:textId="77777777" w:rsidR="0076630D" w:rsidRDefault="00D7272D" w:rsidP="00B10728">
      <w:pPr>
        <w:pStyle w:val="af2"/>
        <w:numPr>
          <w:ilvl w:val="0"/>
          <w:numId w:val="27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查看邻居详情信息</w:t>
      </w:r>
    </w:p>
    <w:p w14:paraId="21C06F4D" w14:textId="77777777" w:rsidR="0076630D" w:rsidRDefault="0076630D">
      <w:pPr>
        <w:rPr>
          <w:rFonts w:ascii="微软雅黑" w:eastAsia="微软雅黑" w:hAnsi="微软雅黑"/>
        </w:rPr>
      </w:pPr>
    </w:p>
    <w:p w14:paraId="6E7A9BAF" w14:textId="77777777" w:rsidR="0076630D" w:rsidRDefault="00D7272D">
      <w:pPr>
        <w:rPr>
          <w:rFonts w:ascii="微软雅黑" w:eastAsia="微软雅黑" w:hAnsi="微软雅黑"/>
          <w:b/>
        </w:rPr>
      </w:pPr>
      <w:r>
        <w:rPr>
          <w:rFonts w:ascii="微软雅黑" w:eastAsia="微软雅黑" w:hAnsi="微软雅黑"/>
          <w:b/>
        </w:rPr>
        <w:t>d</w:t>
      </w:r>
      <w:r>
        <w:rPr>
          <w:rFonts w:ascii="微软雅黑" w:eastAsia="微软雅黑" w:hAnsi="微软雅黑" w:hint="eastAsia"/>
          <w:b/>
        </w:rPr>
        <w:t>atabas</w:t>
      </w:r>
      <w:r>
        <w:rPr>
          <w:rFonts w:ascii="微软雅黑" w:eastAsia="微软雅黑" w:hAnsi="微软雅黑"/>
          <w:b/>
        </w:rPr>
        <w:t>e</w:t>
      </w:r>
      <w:r>
        <w:rPr>
          <w:rFonts w:ascii="微软雅黑" w:eastAsia="微软雅黑" w:hAnsi="微软雅黑" w:hint="eastAsia"/>
          <w:b/>
        </w:rPr>
        <w:t>信息</w:t>
      </w:r>
      <w:r>
        <w:rPr>
          <w:rFonts w:ascii="微软雅黑" w:eastAsia="微软雅黑" w:hAnsi="微软雅黑"/>
          <w:b/>
        </w:rPr>
        <w:t>：</w:t>
      </w:r>
    </w:p>
    <w:p w14:paraId="70B38A0C" w14:textId="77777777" w:rsidR="0076630D" w:rsidRDefault="00D7272D" w:rsidP="00B10728">
      <w:pPr>
        <w:pStyle w:val="af2"/>
        <w:numPr>
          <w:ilvl w:val="0"/>
          <w:numId w:val="278"/>
        </w:numPr>
        <w:ind w:firstLineChars="0"/>
        <w:rPr>
          <w:rFonts w:ascii="微软雅黑" w:eastAsia="微软雅黑" w:hAnsi="微软雅黑"/>
        </w:rPr>
      </w:pPr>
      <w:r>
        <w:rPr>
          <w:rFonts w:ascii="微软雅黑" w:eastAsia="微软雅黑" w:hAnsi="微软雅黑"/>
        </w:rPr>
        <w:t>D</w:t>
      </w:r>
      <w:r>
        <w:rPr>
          <w:rFonts w:ascii="微软雅黑" w:eastAsia="微软雅黑" w:hAnsi="微软雅黑" w:hint="eastAsia"/>
        </w:rPr>
        <w:t>atabase支持</w:t>
      </w:r>
      <w:r>
        <w:rPr>
          <w:rFonts w:ascii="微软雅黑" w:eastAsia="微软雅黑" w:hAnsi="微软雅黑"/>
        </w:rPr>
        <w:t>选择</w:t>
      </w:r>
      <w:r>
        <w:rPr>
          <w:rFonts w:ascii="微软雅黑" w:eastAsia="微软雅黑" w:hAnsi="微软雅黑" w:hint="eastAsia"/>
        </w:rPr>
        <w:t>10类中</w:t>
      </w:r>
      <w:r>
        <w:rPr>
          <w:rFonts w:ascii="微软雅黑" w:eastAsia="微软雅黑" w:hAnsi="微软雅黑"/>
        </w:rPr>
        <w:t>的一类信息</w:t>
      </w:r>
      <w:r>
        <w:rPr>
          <w:rFonts w:ascii="微软雅黑" w:eastAsia="微软雅黑" w:hAnsi="微软雅黑" w:hint="eastAsia"/>
        </w:rPr>
        <w:t>进行</w:t>
      </w:r>
      <w:r>
        <w:rPr>
          <w:rFonts w:ascii="微软雅黑" w:eastAsia="微软雅黑" w:hAnsi="微软雅黑"/>
        </w:rPr>
        <w:t>展示</w:t>
      </w:r>
      <w:r>
        <w:rPr>
          <w:rFonts w:ascii="微软雅黑" w:eastAsia="微软雅黑" w:hAnsi="微软雅黑" w:hint="eastAsia"/>
        </w:rPr>
        <w:t xml:space="preserve"> (具体信息以</w:t>
      </w:r>
      <w:r>
        <w:rPr>
          <w:rFonts w:ascii="微软雅黑" w:eastAsia="微软雅黑" w:hAnsi="微软雅黑"/>
        </w:rPr>
        <w:t>底层返回为准进行显示，建议使用大文本框</w:t>
      </w:r>
      <w:r>
        <w:rPr>
          <w:rFonts w:ascii="微软雅黑" w:eastAsia="微软雅黑" w:hAnsi="微软雅黑" w:hint="eastAsia"/>
        </w:rPr>
        <w:t>显示)</w:t>
      </w:r>
    </w:p>
    <w:p w14:paraId="32C3E9C4" w14:textId="0F426EBC" w:rsidR="0076630D" w:rsidRDefault="00D7272D" w:rsidP="00B10728">
      <w:pPr>
        <w:pStyle w:val="af2"/>
        <w:numPr>
          <w:ilvl w:val="0"/>
          <w:numId w:val="272"/>
        </w:numPr>
        <w:ind w:firstLineChars="0"/>
        <w:rPr>
          <w:rFonts w:ascii="微软雅黑" w:eastAsia="微软雅黑" w:hAnsi="微软雅黑"/>
        </w:rPr>
      </w:pPr>
      <w:r>
        <w:rPr>
          <w:rFonts w:ascii="微软雅黑" w:eastAsia="微软雅黑" w:hAnsi="微软雅黑" w:hint="eastAsia"/>
        </w:rPr>
        <w:t>类型选项有</w:t>
      </w:r>
      <w:r>
        <w:rPr>
          <w:rFonts w:ascii="微软雅黑" w:eastAsia="微软雅黑" w:hAnsi="微软雅黑"/>
        </w:rPr>
        <w:t xml:space="preserve">{database | asbr-summary | nssa-external | external | network </w:t>
      </w:r>
      <w:r>
        <w:rPr>
          <w:rFonts w:ascii="微软雅黑" w:eastAsia="微软雅黑" w:hAnsi="微软雅黑"/>
        </w:rPr>
        <w:lastRenderedPageBreak/>
        <w:t>| summary | router | opaque-link | opaque-area | opaque-as | max-a</w:t>
      </w:r>
      <w:r w:rsidR="00706D28">
        <w:rPr>
          <w:rFonts w:ascii="微软雅黑" w:eastAsia="微软雅黑" w:hAnsi="微软雅黑"/>
        </w:rPr>
        <w:t>ge</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默认均不</w:t>
      </w:r>
      <w:r>
        <w:rPr>
          <w:rFonts w:ascii="微软雅黑" w:eastAsia="微软雅黑" w:hAnsi="微软雅黑" w:hint="eastAsia"/>
        </w:rPr>
        <w:t>选</w:t>
      </w:r>
    </w:p>
    <w:p w14:paraId="20EBE457" w14:textId="77777777" w:rsidR="0076630D" w:rsidRDefault="00D7272D" w:rsidP="00B10728">
      <w:pPr>
        <w:pStyle w:val="af2"/>
        <w:numPr>
          <w:ilvl w:val="0"/>
          <w:numId w:val="272"/>
        </w:numPr>
        <w:ind w:firstLineChars="0"/>
        <w:rPr>
          <w:rFonts w:ascii="微软雅黑" w:eastAsia="微软雅黑" w:hAnsi="微软雅黑"/>
        </w:rPr>
      </w:pPr>
      <w:r>
        <w:rPr>
          <w:rFonts w:ascii="微软雅黑" w:eastAsia="微软雅黑" w:hAnsi="微软雅黑"/>
        </w:rPr>
        <w:t>Self-originate：支持</w:t>
      </w:r>
      <w:r>
        <w:rPr>
          <w:rFonts w:ascii="微软雅黑" w:eastAsia="微软雅黑" w:hAnsi="微软雅黑" w:hint="eastAsia"/>
        </w:rPr>
        <w:t>在10类</w:t>
      </w:r>
      <w:r>
        <w:rPr>
          <w:rFonts w:ascii="微软雅黑" w:eastAsia="微软雅黑" w:hAnsi="微软雅黑"/>
        </w:rPr>
        <w:t>信息中是否展示交换机自己生成的信息</w:t>
      </w:r>
    </w:p>
    <w:p w14:paraId="14A392CF" w14:textId="77777777" w:rsidR="0076630D" w:rsidRDefault="00D7272D" w:rsidP="00B10728">
      <w:pPr>
        <w:pStyle w:val="af2"/>
        <w:numPr>
          <w:ilvl w:val="0"/>
          <w:numId w:val="272"/>
        </w:numPr>
        <w:ind w:firstLineChars="0"/>
        <w:rPr>
          <w:rFonts w:ascii="微软雅黑" w:eastAsia="微软雅黑" w:hAnsi="微软雅黑"/>
        </w:rPr>
      </w:pPr>
      <w:r>
        <w:rPr>
          <w:rFonts w:ascii="微软雅黑" w:eastAsia="微软雅黑" w:hAnsi="微软雅黑" w:hint="eastAsia"/>
        </w:rPr>
        <w:t>具体</w:t>
      </w:r>
      <w:r>
        <w:rPr>
          <w:rFonts w:ascii="微软雅黑" w:eastAsia="微软雅黑" w:hAnsi="微软雅黑"/>
        </w:rPr>
        <w:t>的Database信息以底层返回为准，用大文本框显示</w:t>
      </w:r>
    </w:p>
    <w:p w14:paraId="6243C153" w14:textId="77777777" w:rsidR="0076630D" w:rsidRDefault="0076630D">
      <w:pPr>
        <w:rPr>
          <w:rFonts w:ascii="微软雅黑" w:eastAsia="微软雅黑" w:hAnsi="微软雅黑"/>
        </w:rPr>
      </w:pPr>
    </w:p>
    <w:p w14:paraId="5C5C7AD9" w14:textId="77777777" w:rsidR="0076630D" w:rsidRDefault="00D7272D">
      <w:pPr>
        <w:rPr>
          <w:rFonts w:ascii="微软雅黑" w:eastAsia="微软雅黑" w:hAnsi="微软雅黑"/>
          <w:strike/>
          <w:color w:val="B2B2B2"/>
        </w:rPr>
      </w:pPr>
      <w:r>
        <w:rPr>
          <w:rFonts w:ascii="微软雅黑" w:eastAsia="微软雅黑" w:hAnsi="微软雅黑" w:hint="eastAsia"/>
          <w:b/>
          <w:strike/>
          <w:color w:val="B2B2B2"/>
        </w:rPr>
        <w:t>路由表</w:t>
      </w:r>
      <w:r>
        <w:rPr>
          <w:rFonts w:ascii="微软雅黑" w:eastAsia="微软雅黑" w:hAnsi="微软雅黑"/>
          <w:b/>
          <w:strike/>
          <w:color w:val="B2B2B2"/>
        </w:rPr>
        <w:t>：</w:t>
      </w:r>
      <w:r>
        <w:rPr>
          <w:rFonts w:ascii="微软雅黑" w:eastAsia="微软雅黑" w:hAnsi="微软雅黑" w:hint="eastAsia"/>
          <w:strike/>
          <w:color w:val="B2B2B2"/>
        </w:rPr>
        <w:t>共有3张表</w:t>
      </w:r>
    </w:p>
    <w:p w14:paraId="62E1ADAC"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表1：network表</w:t>
      </w:r>
    </w:p>
    <w:p w14:paraId="06D08D55"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t>显示接口</w:t>
      </w:r>
      <w:r>
        <w:rPr>
          <w:rFonts w:ascii="微软雅黑" w:eastAsia="微软雅黑" w:hAnsi="微软雅黑"/>
          <w:strike/>
          <w:color w:val="B2B2B2"/>
        </w:rPr>
        <w:t>、目的IP</w:t>
      </w:r>
      <w:r>
        <w:rPr>
          <w:rFonts w:ascii="微软雅黑" w:eastAsia="微软雅黑" w:hAnsi="微软雅黑" w:hint="eastAsia"/>
          <w:strike/>
          <w:color w:val="B2B2B2"/>
        </w:rPr>
        <w:t>地址/掩码</w:t>
      </w:r>
      <w:r>
        <w:rPr>
          <w:rFonts w:ascii="微软雅黑" w:eastAsia="微软雅黑" w:hAnsi="微软雅黑"/>
          <w:strike/>
          <w:color w:val="B2B2B2"/>
        </w:rPr>
        <w:t>、</w:t>
      </w:r>
      <w:r>
        <w:rPr>
          <w:rFonts w:ascii="微软雅黑" w:eastAsia="微软雅黑" w:hAnsi="微软雅黑" w:hint="eastAsia"/>
          <w:strike/>
          <w:color w:val="B2B2B2"/>
        </w:rPr>
        <w:t>目的地址</w:t>
      </w:r>
      <w:r>
        <w:rPr>
          <w:rFonts w:ascii="微软雅黑" w:eastAsia="微软雅黑" w:hAnsi="微软雅黑"/>
          <w:strike/>
          <w:color w:val="B2B2B2"/>
        </w:rPr>
        <w:t>类型</w:t>
      </w:r>
      <w:r>
        <w:rPr>
          <w:rFonts w:ascii="微软雅黑" w:eastAsia="微软雅黑" w:hAnsi="微软雅黑" w:hint="eastAsia"/>
          <w:strike/>
          <w:color w:val="B2B2B2"/>
        </w:rPr>
        <w:t>（路由器</w:t>
      </w:r>
      <w:r>
        <w:rPr>
          <w:rFonts w:ascii="微软雅黑" w:eastAsia="微软雅黑" w:hAnsi="微软雅黑"/>
          <w:strike/>
          <w:color w:val="B2B2B2"/>
        </w:rPr>
        <w:t>|网络|丢弃</w:t>
      </w:r>
      <w:r>
        <w:rPr>
          <w:rFonts w:ascii="微软雅黑" w:eastAsia="微软雅黑" w:hAnsi="微软雅黑" w:hint="eastAsia"/>
          <w:strike/>
          <w:color w:val="B2B2B2"/>
        </w:rPr>
        <w:t>）</w:t>
      </w:r>
      <w:r>
        <w:rPr>
          <w:rFonts w:ascii="微软雅黑" w:eastAsia="微软雅黑" w:hAnsi="微软雅黑"/>
          <w:strike/>
          <w:color w:val="B2B2B2"/>
        </w:rPr>
        <w:t>、</w:t>
      </w:r>
      <w:r>
        <w:rPr>
          <w:rFonts w:ascii="微软雅黑" w:eastAsia="微软雅黑" w:hAnsi="微软雅黑" w:hint="eastAsia"/>
          <w:strike/>
          <w:color w:val="B2B2B2"/>
        </w:rPr>
        <w:t>路径开销</w:t>
      </w:r>
      <w:r>
        <w:rPr>
          <w:rFonts w:ascii="微软雅黑" w:eastAsia="微软雅黑" w:hAnsi="微软雅黑"/>
          <w:strike/>
          <w:color w:val="B2B2B2"/>
        </w:rPr>
        <w:t>、区域ID、</w:t>
      </w:r>
      <w:r>
        <w:rPr>
          <w:rFonts w:ascii="微软雅黑" w:eastAsia="微软雅黑" w:hAnsi="微软雅黑" w:hint="eastAsia"/>
          <w:strike/>
          <w:color w:val="B2B2B2"/>
        </w:rPr>
        <w:t>路由类型</w:t>
      </w:r>
      <w:r>
        <w:rPr>
          <w:rFonts w:ascii="微软雅黑" w:eastAsia="微软雅黑" w:hAnsi="微软雅黑"/>
          <w:strike/>
          <w:color w:val="B2B2B2"/>
        </w:rPr>
        <w:t>（</w:t>
      </w:r>
      <w:r>
        <w:rPr>
          <w:rFonts w:ascii="微软雅黑" w:eastAsia="微软雅黑" w:hAnsi="微软雅黑" w:hint="eastAsia"/>
          <w:strike/>
          <w:color w:val="B2B2B2"/>
        </w:rPr>
        <w:t>区域内</w:t>
      </w:r>
      <w:r>
        <w:rPr>
          <w:rFonts w:ascii="微软雅黑" w:eastAsia="微软雅黑" w:hAnsi="微软雅黑"/>
          <w:strike/>
          <w:color w:val="B2B2B2"/>
        </w:rPr>
        <w:t>|区域间</w:t>
      </w:r>
      <w:r>
        <w:rPr>
          <w:rFonts w:ascii="微软雅黑" w:eastAsia="微软雅黑" w:hAnsi="微软雅黑" w:hint="eastAsia"/>
          <w:strike/>
          <w:color w:val="B2B2B2"/>
        </w:rPr>
        <w:t>|</w:t>
      </w:r>
      <w:r>
        <w:rPr>
          <w:rFonts w:ascii="微软雅黑" w:eastAsia="微软雅黑" w:hAnsi="微软雅黑"/>
          <w:strike/>
          <w:color w:val="B2B2B2"/>
        </w:rPr>
        <w:t>Type1</w:t>
      </w:r>
      <w:r>
        <w:rPr>
          <w:rFonts w:ascii="微软雅黑" w:eastAsia="微软雅黑" w:hAnsi="微软雅黑" w:hint="eastAsia"/>
          <w:strike/>
          <w:color w:val="B2B2B2"/>
        </w:rPr>
        <w:t>的</w:t>
      </w:r>
      <w:r>
        <w:rPr>
          <w:rFonts w:ascii="微软雅黑" w:eastAsia="微软雅黑" w:hAnsi="微软雅黑"/>
          <w:strike/>
          <w:color w:val="B2B2B2"/>
        </w:rPr>
        <w:t>外部路由|Type2</w:t>
      </w:r>
      <w:r>
        <w:rPr>
          <w:rFonts w:ascii="微软雅黑" w:eastAsia="微软雅黑" w:hAnsi="微软雅黑" w:hint="eastAsia"/>
          <w:strike/>
          <w:color w:val="B2B2B2"/>
        </w:rPr>
        <w:t>的</w:t>
      </w:r>
      <w:r>
        <w:rPr>
          <w:rFonts w:ascii="微软雅黑" w:eastAsia="微软雅黑" w:hAnsi="微软雅黑"/>
          <w:strike/>
          <w:color w:val="B2B2B2"/>
        </w:rPr>
        <w:t>外部路由）</w:t>
      </w:r>
    </w:p>
    <w:p w14:paraId="09CAB44C"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分页</w:t>
      </w:r>
    </w:p>
    <w:p w14:paraId="407386D9"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表2：router</w:t>
      </w:r>
      <w:r>
        <w:rPr>
          <w:rFonts w:ascii="微软雅黑" w:eastAsia="微软雅黑" w:hAnsi="微软雅黑"/>
          <w:strike/>
          <w:color w:val="B2B2B2"/>
        </w:rPr>
        <w:t>表</w:t>
      </w:r>
    </w:p>
    <w:p w14:paraId="2B09185D"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t>显示接口</w:t>
      </w:r>
      <w:r>
        <w:rPr>
          <w:rFonts w:ascii="微软雅黑" w:eastAsia="微软雅黑" w:hAnsi="微软雅黑"/>
          <w:strike/>
          <w:color w:val="B2B2B2"/>
        </w:rPr>
        <w:t>、目的IP地址</w:t>
      </w:r>
      <w:r>
        <w:rPr>
          <w:rFonts w:ascii="微软雅黑" w:eastAsia="微软雅黑" w:hAnsi="微软雅黑" w:hint="eastAsia"/>
          <w:strike/>
          <w:color w:val="B2B2B2"/>
        </w:rPr>
        <w:t>/掩码</w:t>
      </w:r>
      <w:r>
        <w:rPr>
          <w:rFonts w:ascii="微软雅黑" w:eastAsia="微软雅黑" w:hAnsi="微软雅黑"/>
          <w:strike/>
          <w:color w:val="B2B2B2"/>
        </w:rPr>
        <w:t>、目的地址类型（</w:t>
      </w:r>
      <w:r>
        <w:rPr>
          <w:rFonts w:ascii="微软雅黑" w:eastAsia="微软雅黑" w:hAnsi="微软雅黑" w:hint="eastAsia"/>
          <w:strike/>
          <w:color w:val="B2B2B2"/>
        </w:rPr>
        <w:t>路由器</w:t>
      </w:r>
      <w:r>
        <w:rPr>
          <w:rFonts w:ascii="微软雅黑" w:eastAsia="微软雅黑" w:hAnsi="微软雅黑"/>
          <w:strike/>
          <w:color w:val="B2B2B2"/>
        </w:rPr>
        <w:t>|网络|丢弃）</w:t>
      </w:r>
      <w:r>
        <w:rPr>
          <w:rFonts w:ascii="微软雅黑" w:eastAsia="微软雅黑" w:hAnsi="微软雅黑" w:hint="eastAsia"/>
          <w:strike/>
          <w:color w:val="B2B2B2"/>
        </w:rPr>
        <w:t>、路径开销</w:t>
      </w:r>
      <w:r>
        <w:rPr>
          <w:rFonts w:ascii="微软雅黑" w:eastAsia="微软雅黑" w:hAnsi="微软雅黑"/>
          <w:strike/>
          <w:color w:val="B2B2B2"/>
        </w:rPr>
        <w:t>、flag（</w:t>
      </w:r>
      <w:r>
        <w:rPr>
          <w:rFonts w:ascii="微软雅黑" w:eastAsia="微软雅黑" w:hAnsi="微软雅黑" w:hint="eastAsia"/>
          <w:strike/>
          <w:color w:val="B2B2B2"/>
        </w:rPr>
        <w:t>AS</w:t>
      </w:r>
      <w:r>
        <w:rPr>
          <w:rFonts w:ascii="微软雅黑" w:eastAsia="微软雅黑" w:hAnsi="微软雅黑"/>
          <w:strike/>
          <w:color w:val="B2B2B2"/>
        </w:rPr>
        <w:t>B</w:t>
      </w:r>
      <w:r>
        <w:rPr>
          <w:rFonts w:ascii="微软雅黑" w:eastAsia="微软雅黑" w:hAnsi="微软雅黑" w:hint="eastAsia"/>
          <w:strike/>
          <w:color w:val="B2B2B2"/>
        </w:rPr>
        <w:t>R</w:t>
      </w:r>
      <w:r>
        <w:rPr>
          <w:rFonts w:ascii="微软雅黑" w:eastAsia="微软雅黑" w:hAnsi="微软雅黑"/>
          <w:strike/>
          <w:color w:val="B2B2B2"/>
        </w:rPr>
        <w:t>）</w:t>
      </w:r>
      <w:r>
        <w:rPr>
          <w:rFonts w:ascii="微软雅黑" w:eastAsia="微软雅黑" w:hAnsi="微软雅黑" w:hint="eastAsia"/>
          <w:strike/>
          <w:color w:val="B2B2B2"/>
        </w:rPr>
        <w:t>、下一跳</w:t>
      </w:r>
      <w:r>
        <w:rPr>
          <w:rFonts w:ascii="微软雅黑" w:eastAsia="微软雅黑" w:hAnsi="微软雅黑"/>
          <w:strike/>
          <w:color w:val="B2B2B2"/>
        </w:rPr>
        <w:t>、</w:t>
      </w:r>
      <w:r>
        <w:rPr>
          <w:rFonts w:ascii="微软雅黑" w:eastAsia="微软雅黑" w:hAnsi="微软雅黑" w:hint="eastAsia"/>
          <w:strike/>
          <w:color w:val="B2B2B2"/>
        </w:rPr>
        <w:t>区域</w:t>
      </w:r>
      <w:r>
        <w:rPr>
          <w:rFonts w:ascii="微软雅黑" w:eastAsia="微软雅黑" w:hAnsi="微软雅黑"/>
          <w:strike/>
          <w:color w:val="B2B2B2"/>
        </w:rPr>
        <w:t>ID、路由类型（</w:t>
      </w:r>
      <w:r>
        <w:rPr>
          <w:rFonts w:ascii="微软雅黑" w:eastAsia="微软雅黑" w:hAnsi="微软雅黑" w:hint="eastAsia"/>
          <w:strike/>
          <w:color w:val="B2B2B2"/>
        </w:rPr>
        <w:t>区域内</w:t>
      </w:r>
      <w:r>
        <w:rPr>
          <w:rFonts w:ascii="微软雅黑" w:eastAsia="微软雅黑" w:hAnsi="微软雅黑"/>
          <w:strike/>
          <w:color w:val="B2B2B2"/>
        </w:rPr>
        <w:t>|区域间</w:t>
      </w:r>
      <w:r>
        <w:rPr>
          <w:rFonts w:ascii="微软雅黑" w:eastAsia="微软雅黑" w:hAnsi="微软雅黑" w:hint="eastAsia"/>
          <w:strike/>
          <w:color w:val="B2B2B2"/>
        </w:rPr>
        <w:t>|</w:t>
      </w:r>
      <w:r>
        <w:rPr>
          <w:rFonts w:ascii="微软雅黑" w:eastAsia="微软雅黑" w:hAnsi="微软雅黑"/>
          <w:strike/>
          <w:color w:val="B2B2B2"/>
        </w:rPr>
        <w:t>Type1</w:t>
      </w:r>
      <w:r>
        <w:rPr>
          <w:rFonts w:ascii="微软雅黑" w:eastAsia="微软雅黑" w:hAnsi="微软雅黑" w:hint="eastAsia"/>
          <w:strike/>
          <w:color w:val="B2B2B2"/>
        </w:rPr>
        <w:t>的</w:t>
      </w:r>
      <w:r>
        <w:rPr>
          <w:rFonts w:ascii="微软雅黑" w:eastAsia="微软雅黑" w:hAnsi="微软雅黑"/>
          <w:strike/>
          <w:color w:val="B2B2B2"/>
        </w:rPr>
        <w:t>外部路由|Type2</w:t>
      </w:r>
      <w:r>
        <w:rPr>
          <w:rFonts w:ascii="微软雅黑" w:eastAsia="微软雅黑" w:hAnsi="微软雅黑" w:hint="eastAsia"/>
          <w:strike/>
          <w:color w:val="B2B2B2"/>
        </w:rPr>
        <w:t>的</w:t>
      </w:r>
      <w:r>
        <w:rPr>
          <w:rFonts w:ascii="微软雅黑" w:eastAsia="微软雅黑" w:hAnsi="微软雅黑"/>
          <w:strike/>
          <w:color w:val="B2B2B2"/>
        </w:rPr>
        <w:t>外部路由）</w:t>
      </w:r>
    </w:p>
    <w:p w14:paraId="16F85FFC"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分页</w:t>
      </w:r>
    </w:p>
    <w:p w14:paraId="518702DD"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表3：</w:t>
      </w:r>
      <w:r>
        <w:rPr>
          <w:rFonts w:ascii="微软雅黑" w:eastAsia="微软雅黑" w:hAnsi="微软雅黑"/>
          <w:strike/>
          <w:color w:val="B2B2B2"/>
        </w:rPr>
        <w:t>external表</w:t>
      </w:r>
    </w:p>
    <w:p w14:paraId="4385BA97"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t>显示接口</w:t>
      </w:r>
      <w:r>
        <w:rPr>
          <w:rFonts w:ascii="微软雅黑" w:eastAsia="微软雅黑" w:hAnsi="微软雅黑"/>
          <w:strike/>
          <w:color w:val="B2B2B2"/>
        </w:rPr>
        <w:t>、目的IP地址</w:t>
      </w:r>
      <w:r>
        <w:rPr>
          <w:rFonts w:ascii="微软雅黑" w:eastAsia="微软雅黑" w:hAnsi="微软雅黑" w:hint="eastAsia"/>
          <w:strike/>
          <w:color w:val="B2B2B2"/>
        </w:rPr>
        <w:t>/掩码</w:t>
      </w:r>
      <w:r>
        <w:rPr>
          <w:rFonts w:ascii="微软雅黑" w:eastAsia="微软雅黑" w:hAnsi="微软雅黑"/>
          <w:strike/>
          <w:color w:val="B2B2B2"/>
        </w:rPr>
        <w:t>、目的地址类型（</w:t>
      </w:r>
      <w:r>
        <w:rPr>
          <w:rFonts w:ascii="微软雅黑" w:eastAsia="微软雅黑" w:hAnsi="微软雅黑" w:hint="eastAsia"/>
          <w:strike/>
          <w:color w:val="B2B2B2"/>
        </w:rPr>
        <w:t>路由器</w:t>
      </w:r>
      <w:r>
        <w:rPr>
          <w:rFonts w:ascii="微软雅黑" w:eastAsia="微软雅黑" w:hAnsi="微软雅黑"/>
          <w:strike/>
          <w:color w:val="B2B2B2"/>
        </w:rPr>
        <w:t>|网络|丢弃）</w:t>
      </w:r>
      <w:r>
        <w:rPr>
          <w:rFonts w:ascii="微软雅黑" w:eastAsia="微软雅黑" w:hAnsi="微软雅黑" w:hint="eastAsia"/>
          <w:strike/>
          <w:color w:val="B2B2B2"/>
        </w:rPr>
        <w:t>、路径开销</w:t>
      </w:r>
      <w:r>
        <w:rPr>
          <w:rFonts w:ascii="微软雅黑" w:eastAsia="微软雅黑" w:hAnsi="微软雅黑"/>
          <w:strike/>
          <w:color w:val="B2B2B2"/>
        </w:rPr>
        <w:t>、</w:t>
      </w:r>
      <w:r>
        <w:rPr>
          <w:rFonts w:ascii="微软雅黑" w:eastAsia="微软雅黑" w:hAnsi="微软雅黑" w:hint="eastAsia"/>
          <w:strike/>
          <w:color w:val="B2B2B2"/>
        </w:rPr>
        <w:t>tag、下一跳</w:t>
      </w:r>
      <w:r>
        <w:rPr>
          <w:rFonts w:ascii="微软雅黑" w:eastAsia="微软雅黑" w:hAnsi="微软雅黑"/>
          <w:strike/>
          <w:color w:val="B2B2B2"/>
        </w:rPr>
        <w:t>、区域ID、路由类型（</w:t>
      </w:r>
      <w:r>
        <w:rPr>
          <w:rFonts w:ascii="微软雅黑" w:eastAsia="微软雅黑" w:hAnsi="微软雅黑" w:hint="eastAsia"/>
          <w:strike/>
          <w:color w:val="B2B2B2"/>
        </w:rPr>
        <w:t>区域内</w:t>
      </w:r>
      <w:r>
        <w:rPr>
          <w:rFonts w:ascii="微软雅黑" w:eastAsia="微软雅黑" w:hAnsi="微软雅黑"/>
          <w:strike/>
          <w:color w:val="B2B2B2"/>
        </w:rPr>
        <w:t>|区域间</w:t>
      </w:r>
      <w:r>
        <w:rPr>
          <w:rFonts w:ascii="微软雅黑" w:eastAsia="微软雅黑" w:hAnsi="微软雅黑" w:hint="eastAsia"/>
          <w:strike/>
          <w:color w:val="B2B2B2"/>
        </w:rPr>
        <w:t>|</w:t>
      </w:r>
      <w:r>
        <w:rPr>
          <w:rFonts w:ascii="微软雅黑" w:eastAsia="微软雅黑" w:hAnsi="微软雅黑"/>
          <w:strike/>
          <w:color w:val="B2B2B2"/>
        </w:rPr>
        <w:t>Type1</w:t>
      </w:r>
      <w:r>
        <w:rPr>
          <w:rFonts w:ascii="微软雅黑" w:eastAsia="微软雅黑" w:hAnsi="微软雅黑" w:hint="eastAsia"/>
          <w:strike/>
          <w:color w:val="B2B2B2"/>
        </w:rPr>
        <w:t>的</w:t>
      </w:r>
      <w:r>
        <w:rPr>
          <w:rFonts w:ascii="微软雅黑" w:eastAsia="微软雅黑" w:hAnsi="微软雅黑"/>
          <w:strike/>
          <w:color w:val="B2B2B2"/>
        </w:rPr>
        <w:t>外部路由|Type2</w:t>
      </w:r>
      <w:r>
        <w:rPr>
          <w:rFonts w:ascii="微软雅黑" w:eastAsia="微软雅黑" w:hAnsi="微软雅黑" w:hint="eastAsia"/>
          <w:strike/>
          <w:color w:val="B2B2B2"/>
        </w:rPr>
        <w:t>的</w:t>
      </w:r>
      <w:r>
        <w:rPr>
          <w:rFonts w:ascii="微软雅黑" w:eastAsia="微软雅黑" w:hAnsi="微软雅黑"/>
          <w:strike/>
          <w:color w:val="B2B2B2"/>
        </w:rPr>
        <w:t>外部路由）</w:t>
      </w:r>
    </w:p>
    <w:p w14:paraId="7C5418AE"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分页</w:t>
      </w:r>
    </w:p>
    <w:p w14:paraId="4143C5A5" w14:textId="77777777" w:rsidR="0076630D" w:rsidRDefault="0076630D">
      <w:pPr>
        <w:rPr>
          <w:rFonts w:ascii="微软雅黑" w:eastAsia="微软雅黑" w:hAnsi="微软雅黑"/>
          <w:strike/>
          <w:color w:val="B2B2B2"/>
        </w:rPr>
      </w:pPr>
    </w:p>
    <w:p w14:paraId="60021D49" w14:textId="77777777" w:rsidR="0076630D" w:rsidRDefault="00D7272D">
      <w:pPr>
        <w:pStyle w:val="3"/>
        <w:numPr>
          <w:ilvl w:val="2"/>
          <w:numId w:val="1"/>
        </w:numPr>
      </w:pPr>
      <w:bookmarkStart w:id="368" w:name="_OSPFv3"/>
      <w:bookmarkStart w:id="369" w:name="_Toc149138840"/>
      <w:bookmarkEnd w:id="368"/>
      <w:r>
        <w:lastRenderedPageBreak/>
        <w:t>OSPFv3</w:t>
      </w:r>
      <w:bookmarkEnd w:id="369"/>
    </w:p>
    <w:p w14:paraId="4C2A6B43" w14:textId="77777777" w:rsidR="0076630D" w:rsidRDefault="00D7272D">
      <w:pPr>
        <w:rPr>
          <w:rFonts w:ascii="微软雅黑" w:eastAsia="微软雅黑" w:hAnsi="微软雅黑"/>
        </w:rPr>
      </w:pPr>
      <w:r>
        <w:rPr>
          <w:rFonts w:ascii="微软雅黑" w:eastAsia="微软雅黑" w:hAnsi="微软雅黑" w:hint="eastAsia"/>
        </w:rPr>
        <w:t>【功能概览】</w:t>
      </w:r>
    </w:p>
    <w:p w14:paraId="1261B8D8"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OSPFv3</w:t>
      </w:r>
      <w:r>
        <w:rPr>
          <w:rFonts w:ascii="微软雅黑" w:eastAsia="微软雅黑" w:hAnsi="微软雅黑" w:hint="eastAsia"/>
        </w:rPr>
        <w:t>是</w:t>
      </w:r>
      <w:r>
        <w:rPr>
          <w:rFonts w:ascii="微软雅黑" w:eastAsia="微软雅黑" w:hAnsi="微软雅黑"/>
        </w:rPr>
        <w:t>运行于IPv6的OSPF路由协议，其在OSPFv2</w:t>
      </w:r>
      <w:r>
        <w:rPr>
          <w:rFonts w:ascii="微软雅黑" w:eastAsia="微软雅黑" w:hAnsi="微软雅黑" w:hint="eastAsia"/>
        </w:rPr>
        <w:t>的</w:t>
      </w:r>
      <w:r>
        <w:rPr>
          <w:rFonts w:ascii="微软雅黑" w:eastAsia="微软雅黑" w:hAnsi="微软雅黑"/>
        </w:rPr>
        <w:t>基础上做了</w:t>
      </w:r>
      <w:r>
        <w:rPr>
          <w:rFonts w:ascii="微软雅黑" w:eastAsia="微软雅黑" w:hAnsi="微软雅黑" w:hint="eastAsia"/>
        </w:rPr>
        <w:t>修改</w:t>
      </w:r>
      <w:r>
        <w:rPr>
          <w:rFonts w:ascii="微软雅黑" w:eastAsia="微软雅黑" w:hAnsi="微软雅黑"/>
        </w:rPr>
        <w:t>，是一个独立的路由协议。</w:t>
      </w:r>
    </w:p>
    <w:p w14:paraId="49FCDF3B" w14:textId="77777777" w:rsidR="0076630D" w:rsidRDefault="00D7272D">
      <w:pPr>
        <w:ind w:firstLine="420"/>
        <w:rPr>
          <w:rFonts w:ascii="微软雅黑" w:eastAsia="微软雅黑" w:hAnsi="微软雅黑"/>
        </w:rPr>
      </w:pPr>
      <w:r>
        <w:rPr>
          <w:rFonts w:ascii="微软雅黑" w:eastAsia="微软雅黑" w:hAnsi="微软雅黑"/>
        </w:rPr>
        <w:t>OSPFv3和</w:t>
      </w:r>
      <w:r>
        <w:rPr>
          <w:rFonts w:ascii="微软雅黑" w:eastAsia="微软雅黑" w:hAnsi="微软雅黑" w:hint="eastAsia"/>
        </w:rPr>
        <w:t>OSPF</w:t>
      </w:r>
      <w:r>
        <w:rPr>
          <w:rFonts w:ascii="微软雅黑" w:eastAsia="微软雅黑" w:hAnsi="微软雅黑"/>
        </w:rPr>
        <w:t>的差异，具体如下：</w:t>
      </w:r>
    </w:p>
    <w:p w14:paraId="050CAD15"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OSPFv</w:t>
      </w:r>
      <w:r>
        <w:rPr>
          <w:rFonts w:ascii="微软雅黑" w:eastAsia="微软雅黑" w:hAnsi="微软雅黑"/>
        </w:rPr>
        <w:t>3</w:t>
      </w:r>
      <w:r>
        <w:rPr>
          <w:rFonts w:ascii="微软雅黑" w:eastAsia="微软雅黑" w:hAnsi="微软雅黑" w:hint="eastAsia"/>
        </w:rPr>
        <w:t>不在</w:t>
      </w:r>
      <w:r>
        <w:rPr>
          <w:rFonts w:ascii="微软雅黑" w:eastAsia="微软雅黑" w:hAnsi="微软雅黑"/>
        </w:rPr>
        <w:t>位于数据包和</w:t>
      </w:r>
      <w:r>
        <w:rPr>
          <w:rFonts w:ascii="微软雅黑" w:eastAsia="微软雅黑" w:hAnsi="微软雅黑" w:hint="eastAsia"/>
        </w:rPr>
        <w:t>链路状态</w:t>
      </w:r>
      <w:r>
        <w:rPr>
          <w:rFonts w:ascii="微软雅黑" w:eastAsia="微软雅黑" w:hAnsi="微软雅黑"/>
        </w:rPr>
        <w:t>公告LSA起始位置的报文头部插入基于IP的数据；</w:t>
      </w:r>
    </w:p>
    <w:p w14:paraId="5258BF84"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rPr>
        <w:t>OSPFv3</w:t>
      </w:r>
      <w:r>
        <w:rPr>
          <w:rFonts w:ascii="微软雅黑" w:eastAsia="微软雅黑" w:hAnsi="微软雅黑" w:hint="eastAsia"/>
        </w:rPr>
        <w:t>利用</w:t>
      </w:r>
      <w:r>
        <w:rPr>
          <w:rFonts w:ascii="微软雅黑" w:eastAsia="微软雅黑" w:hAnsi="微软雅黑"/>
        </w:rPr>
        <w:t>独立于网络协议的</w:t>
      </w:r>
      <w:r>
        <w:rPr>
          <w:rFonts w:ascii="微软雅黑" w:eastAsia="微软雅黑" w:hAnsi="微软雅黑" w:hint="eastAsia"/>
        </w:rPr>
        <w:t>信息</w:t>
      </w:r>
      <w:r>
        <w:rPr>
          <w:rFonts w:ascii="微软雅黑" w:eastAsia="微软雅黑" w:hAnsi="微软雅黑"/>
        </w:rPr>
        <w:t>，来执行过去需要IP报文头部数据的关键任务，如识别发布路由数据的LSA。</w:t>
      </w:r>
    </w:p>
    <w:p w14:paraId="31B81055"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b/>
        </w:rPr>
        <w:t>OSPFv3</w:t>
      </w:r>
      <w:r>
        <w:rPr>
          <w:rFonts w:ascii="微软雅黑" w:eastAsia="微软雅黑" w:hAnsi="微软雅黑" w:hint="eastAsia"/>
          <w:b/>
        </w:rPr>
        <w:t>报文</w:t>
      </w:r>
      <w:r>
        <w:rPr>
          <w:rFonts w:ascii="微软雅黑" w:eastAsia="微软雅黑" w:hAnsi="微软雅黑"/>
        </w:rPr>
        <w:t>公有</w:t>
      </w:r>
      <w:r>
        <w:rPr>
          <w:rFonts w:ascii="微软雅黑" w:eastAsia="微软雅黑" w:hAnsi="微软雅黑" w:hint="eastAsia"/>
        </w:rPr>
        <w:t>5种</w:t>
      </w:r>
      <w:r>
        <w:rPr>
          <w:rFonts w:ascii="微软雅黑" w:eastAsia="微软雅黑" w:hAnsi="微软雅黑"/>
        </w:rPr>
        <w:t>，分别如下：</w:t>
      </w:r>
    </w:p>
    <w:p w14:paraId="7D575D80" w14:textId="77777777" w:rsidR="0076630D" w:rsidRDefault="00D7272D" w:rsidP="00B10728">
      <w:pPr>
        <w:pStyle w:val="af2"/>
        <w:numPr>
          <w:ilvl w:val="0"/>
          <w:numId w:val="280"/>
        </w:numPr>
        <w:ind w:firstLineChars="0"/>
        <w:rPr>
          <w:rFonts w:ascii="微软雅黑" w:eastAsia="微软雅黑" w:hAnsi="微软雅黑"/>
        </w:rPr>
      </w:pPr>
      <w:r>
        <w:rPr>
          <w:rFonts w:ascii="微软雅黑" w:eastAsia="微软雅黑" w:hAnsi="微软雅黑" w:hint="eastAsia"/>
        </w:rPr>
        <w:t>Hello</w:t>
      </w:r>
      <w:r>
        <w:rPr>
          <w:rFonts w:ascii="微软雅黑" w:eastAsia="微软雅黑" w:hAnsi="微软雅黑"/>
        </w:rPr>
        <w:t>：周期性发送，用来发现OSPF邻居，维持邻接关系</w:t>
      </w:r>
    </w:p>
    <w:p w14:paraId="1BAAE26D" w14:textId="77777777" w:rsidR="0076630D" w:rsidRDefault="00D7272D" w:rsidP="00B10728">
      <w:pPr>
        <w:pStyle w:val="af2"/>
        <w:numPr>
          <w:ilvl w:val="0"/>
          <w:numId w:val="280"/>
        </w:numPr>
        <w:ind w:firstLineChars="0"/>
        <w:rPr>
          <w:rFonts w:ascii="微软雅黑" w:eastAsia="微软雅黑" w:hAnsi="微软雅黑"/>
        </w:rPr>
      </w:pPr>
      <w:r>
        <w:rPr>
          <w:rFonts w:ascii="微软雅黑" w:eastAsia="微软雅黑" w:hAnsi="微软雅黑"/>
        </w:rPr>
        <w:t>DD：描述本地LSDB的</w:t>
      </w:r>
      <w:r>
        <w:rPr>
          <w:rFonts w:ascii="微软雅黑" w:eastAsia="微软雅黑" w:hAnsi="微软雅黑" w:hint="eastAsia"/>
        </w:rPr>
        <w:t>摘要信息</w:t>
      </w:r>
      <w:r>
        <w:rPr>
          <w:rFonts w:ascii="微软雅黑" w:eastAsia="微软雅黑" w:hAnsi="微软雅黑"/>
        </w:rPr>
        <w:t>，用于在OSPF邻居之间进行数据库同步</w:t>
      </w:r>
    </w:p>
    <w:p w14:paraId="05BD2ADF" w14:textId="77777777" w:rsidR="0076630D" w:rsidRDefault="00D7272D" w:rsidP="00B10728">
      <w:pPr>
        <w:pStyle w:val="af2"/>
        <w:numPr>
          <w:ilvl w:val="0"/>
          <w:numId w:val="280"/>
        </w:numPr>
        <w:ind w:firstLineChars="0"/>
        <w:rPr>
          <w:rFonts w:ascii="微软雅黑" w:eastAsia="微软雅黑" w:hAnsi="微软雅黑"/>
        </w:rPr>
      </w:pPr>
      <w:r>
        <w:rPr>
          <w:rFonts w:ascii="微软雅黑" w:eastAsia="微软雅黑" w:hAnsi="微软雅黑" w:hint="eastAsia"/>
        </w:rPr>
        <w:t>LSR：</w:t>
      </w:r>
      <w:r>
        <w:rPr>
          <w:rFonts w:ascii="微软雅黑" w:eastAsia="微软雅黑" w:hAnsi="微软雅黑"/>
        </w:rPr>
        <w:t>用于向对方请求所需的LSA。只有</w:t>
      </w:r>
      <w:r>
        <w:rPr>
          <w:rFonts w:ascii="微软雅黑" w:eastAsia="微软雅黑" w:hAnsi="微软雅黑" w:hint="eastAsia"/>
        </w:rPr>
        <w:t>在</w:t>
      </w:r>
      <w:r>
        <w:rPr>
          <w:rFonts w:ascii="微软雅黑" w:eastAsia="微软雅黑" w:hAnsi="微软雅黑"/>
        </w:rPr>
        <w:t>OSPF邻居双方成功交换DD报文后，才会向对方发出LSR报文。</w:t>
      </w:r>
    </w:p>
    <w:p w14:paraId="45225420" w14:textId="77777777" w:rsidR="0076630D" w:rsidRDefault="00D7272D" w:rsidP="00B10728">
      <w:pPr>
        <w:pStyle w:val="af2"/>
        <w:numPr>
          <w:ilvl w:val="0"/>
          <w:numId w:val="280"/>
        </w:numPr>
        <w:ind w:firstLineChars="0"/>
        <w:rPr>
          <w:rFonts w:ascii="微软雅黑" w:eastAsia="微软雅黑" w:hAnsi="微软雅黑"/>
        </w:rPr>
      </w:pPr>
      <w:r>
        <w:rPr>
          <w:rFonts w:ascii="微软雅黑" w:eastAsia="微软雅黑" w:hAnsi="微软雅黑"/>
        </w:rPr>
        <w:t>LSU：</w:t>
      </w:r>
      <w:r>
        <w:rPr>
          <w:rFonts w:ascii="微软雅黑" w:eastAsia="微软雅黑" w:hAnsi="微软雅黑" w:hint="eastAsia"/>
        </w:rPr>
        <w:t>用于</w:t>
      </w:r>
      <w:r>
        <w:rPr>
          <w:rFonts w:ascii="微软雅黑" w:eastAsia="微软雅黑" w:hAnsi="微软雅黑"/>
        </w:rPr>
        <w:t>向对方发送</w:t>
      </w:r>
      <w:r>
        <w:rPr>
          <w:rFonts w:ascii="微软雅黑" w:eastAsia="微软雅黑" w:hAnsi="微软雅黑" w:hint="eastAsia"/>
        </w:rPr>
        <w:t>其</w:t>
      </w:r>
      <w:r>
        <w:rPr>
          <w:rFonts w:ascii="微软雅黑" w:eastAsia="微软雅黑" w:hAnsi="微软雅黑"/>
        </w:rPr>
        <w:t>所需要的LSA。</w:t>
      </w:r>
    </w:p>
    <w:p w14:paraId="5102226C" w14:textId="77777777" w:rsidR="0076630D" w:rsidRDefault="00D7272D" w:rsidP="00B10728">
      <w:pPr>
        <w:pStyle w:val="af2"/>
        <w:numPr>
          <w:ilvl w:val="0"/>
          <w:numId w:val="280"/>
        </w:numPr>
        <w:ind w:firstLineChars="0"/>
        <w:rPr>
          <w:rFonts w:ascii="微软雅黑" w:eastAsia="微软雅黑" w:hAnsi="微软雅黑"/>
        </w:rPr>
      </w:pPr>
      <w:r>
        <w:rPr>
          <w:rFonts w:ascii="微软雅黑" w:eastAsia="微软雅黑" w:hAnsi="微软雅黑"/>
        </w:rPr>
        <w:t>LSAck：用来对收到的LSA进行确认。</w:t>
      </w:r>
    </w:p>
    <w:p w14:paraId="59EF580F" w14:textId="77777777" w:rsidR="0076630D" w:rsidRDefault="00D7272D">
      <w:pPr>
        <w:ind w:left="420"/>
        <w:rPr>
          <w:rFonts w:ascii="微软雅黑" w:eastAsia="微软雅黑" w:hAnsi="微软雅黑"/>
        </w:rPr>
      </w:pPr>
      <w:r>
        <w:rPr>
          <w:rFonts w:ascii="微软雅黑" w:eastAsia="微软雅黑" w:hAnsi="微软雅黑" w:hint="eastAsia"/>
          <w:b/>
        </w:rPr>
        <w:t>LSA</w:t>
      </w:r>
      <w:r>
        <w:rPr>
          <w:rFonts w:ascii="微软雅黑" w:eastAsia="微软雅黑" w:hAnsi="微软雅黑"/>
          <w:b/>
        </w:rPr>
        <w:t>类型</w:t>
      </w:r>
      <w:r>
        <w:rPr>
          <w:rFonts w:ascii="微软雅黑" w:eastAsia="微软雅黑" w:hAnsi="微软雅黑" w:hint="eastAsia"/>
        </w:rPr>
        <w:t>共有9种</w:t>
      </w:r>
      <w:r>
        <w:rPr>
          <w:rFonts w:ascii="微软雅黑" w:eastAsia="微软雅黑" w:hAnsi="微软雅黑"/>
        </w:rPr>
        <w:t>，分别如下：</w:t>
      </w:r>
    </w:p>
    <w:tbl>
      <w:tblPr>
        <w:tblStyle w:val="ac"/>
        <w:tblW w:w="0" w:type="auto"/>
        <w:tblLook w:val="04A0" w:firstRow="1" w:lastRow="0" w:firstColumn="1" w:lastColumn="0" w:noHBand="0" w:noVBand="1"/>
      </w:tblPr>
      <w:tblGrid>
        <w:gridCol w:w="2689"/>
        <w:gridCol w:w="5607"/>
      </w:tblGrid>
      <w:tr w:rsidR="0076630D" w14:paraId="4517F52A" w14:textId="77777777">
        <w:tc>
          <w:tcPr>
            <w:tcW w:w="2689" w:type="dxa"/>
          </w:tcPr>
          <w:p w14:paraId="4E121496" w14:textId="77777777" w:rsidR="0076630D" w:rsidRDefault="00D7272D">
            <w:pPr>
              <w:jc w:val="center"/>
              <w:rPr>
                <w:rFonts w:asciiTheme="minorEastAsia" w:hAnsiTheme="minorEastAsia"/>
                <w:b/>
              </w:rPr>
            </w:pPr>
            <w:r>
              <w:rPr>
                <w:rFonts w:asciiTheme="minorEastAsia" w:hAnsiTheme="minorEastAsia" w:hint="eastAsia"/>
                <w:b/>
              </w:rPr>
              <w:t>LSA</w:t>
            </w:r>
            <w:r>
              <w:rPr>
                <w:rFonts w:asciiTheme="minorEastAsia" w:hAnsiTheme="minorEastAsia"/>
                <w:b/>
              </w:rPr>
              <w:t>类型</w:t>
            </w:r>
          </w:p>
        </w:tc>
        <w:tc>
          <w:tcPr>
            <w:tcW w:w="5607" w:type="dxa"/>
          </w:tcPr>
          <w:p w14:paraId="26AC8FDE" w14:textId="77777777" w:rsidR="0076630D" w:rsidRDefault="00D7272D">
            <w:pPr>
              <w:jc w:val="center"/>
              <w:rPr>
                <w:rFonts w:asciiTheme="minorEastAsia" w:hAnsiTheme="minorEastAsia"/>
                <w:b/>
              </w:rPr>
            </w:pPr>
            <w:r>
              <w:rPr>
                <w:rFonts w:asciiTheme="minorEastAsia" w:hAnsiTheme="minorEastAsia" w:hint="eastAsia"/>
                <w:b/>
              </w:rPr>
              <w:t>说明</w:t>
            </w:r>
          </w:p>
        </w:tc>
      </w:tr>
      <w:tr w:rsidR="0076630D" w14:paraId="64A7CE65" w14:textId="77777777">
        <w:tc>
          <w:tcPr>
            <w:tcW w:w="2689" w:type="dxa"/>
          </w:tcPr>
          <w:p w14:paraId="43252AF8" w14:textId="77777777" w:rsidR="0076630D" w:rsidRDefault="00D7272D">
            <w:pPr>
              <w:rPr>
                <w:rFonts w:asciiTheme="minorEastAsia" w:hAnsiTheme="minorEastAsia"/>
              </w:rPr>
            </w:pPr>
            <w:r>
              <w:rPr>
                <w:rFonts w:asciiTheme="minorEastAsia" w:hAnsiTheme="minorEastAsia" w:hint="eastAsia"/>
              </w:rPr>
              <w:t>Router-LSA</w:t>
            </w:r>
            <w:r>
              <w:rPr>
                <w:rFonts w:asciiTheme="minorEastAsia" w:hAnsiTheme="minorEastAsia"/>
              </w:rPr>
              <w:t>（</w:t>
            </w:r>
            <w:r>
              <w:rPr>
                <w:rFonts w:asciiTheme="minorEastAsia" w:hAnsiTheme="minorEastAsia" w:hint="eastAsia"/>
              </w:rPr>
              <w:t>Type</w:t>
            </w:r>
            <w:r>
              <w:rPr>
                <w:rFonts w:asciiTheme="minorEastAsia" w:hAnsiTheme="minorEastAsia"/>
              </w:rPr>
              <w:t xml:space="preserve"> 1）</w:t>
            </w:r>
          </w:p>
        </w:tc>
        <w:tc>
          <w:tcPr>
            <w:tcW w:w="5607" w:type="dxa"/>
          </w:tcPr>
          <w:p w14:paraId="03EE365A" w14:textId="77777777" w:rsidR="0076630D" w:rsidRDefault="00D7272D">
            <w:pPr>
              <w:rPr>
                <w:rFonts w:asciiTheme="minorEastAsia" w:hAnsiTheme="minorEastAsia"/>
              </w:rPr>
            </w:pPr>
            <w:r>
              <w:rPr>
                <w:rFonts w:asciiTheme="minorEastAsia" w:hAnsiTheme="minorEastAsia" w:hint="eastAsia"/>
              </w:rPr>
              <w:t>由每个</w:t>
            </w:r>
            <w:r>
              <w:rPr>
                <w:rFonts w:asciiTheme="minorEastAsia" w:hAnsiTheme="minorEastAsia"/>
              </w:rPr>
              <w:t>设备始发，描述了设备的链路状态和代价，在始发设备所属区域内传播</w:t>
            </w:r>
          </w:p>
        </w:tc>
      </w:tr>
      <w:tr w:rsidR="0076630D" w14:paraId="6EAF9311" w14:textId="77777777">
        <w:tc>
          <w:tcPr>
            <w:tcW w:w="2689" w:type="dxa"/>
          </w:tcPr>
          <w:p w14:paraId="14A5DF45" w14:textId="77777777" w:rsidR="0076630D" w:rsidRDefault="00D7272D">
            <w:pPr>
              <w:rPr>
                <w:rFonts w:asciiTheme="minorEastAsia" w:hAnsiTheme="minorEastAsia"/>
              </w:rPr>
            </w:pPr>
            <w:r>
              <w:rPr>
                <w:rFonts w:asciiTheme="minorEastAsia" w:hAnsiTheme="minorEastAsia" w:hint="eastAsia"/>
              </w:rPr>
              <w:t>Network</w:t>
            </w:r>
            <w:r>
              <w:rPr>
                <w:rFonts w:asciiTheme="minorEastAsia" w:hAnsiTheme="minorEastAsia"/>
              </w:rPr>
              <w:t>-LSA（</w:t>
            </w:r>
            <w:r>
              <w:rPr>
                <w:rFonts w:asciiTheme="minorEastAsia" w:hAnsiTheme="minorEastAsia" w:hint="eastAsia"/>
              </w:rPr>
              <w:t>Type</w:t>
            </w:r>
            <w:r>
              <w:rPr>
                <w:rFonts w:asciiTheme="minorEastAsia" w:hAnsiTheme="minorEastAsia"/>
              </w:rPr>
              <w:t xml:space="preserve"> 2）</w:t>
            </w:r>
          </w:p>
        </w:tc>
        <w:tc>
          <w:tcPr>
            <w:tcW w:w="5607" w:type="dxa"/>
          </w:tcPr>
          <w:p w14:paraId="3A732718" w14:textId="77777777" w:rsidR="0076630D" w:rsidRDefault="00D7272D">
            <w:pPr>
              <w:rPr>
                <w:rFonts w:asciiTheme="minorEastAsia" w:hAnsiTheme="minorEastAsia"/>
              </w:rPr>
            </w:pPr>
            <w:r>
              <w:rPr>
                <w:rFonts w:asciiTheme="minorEastAsia" w:hAnsiTheme="minorEastAsia" w:hint="eastAsia"/>
              </w:rPr>
              <w:t>由</w:t>
            </w:r>
            <w:r>
              <w:rPr>
                <w:rFonts w:asciiTheme="minorEastAsia" w:hAnsiTheme="minorEastAsia"/>
              </w:rPr>
              <w:t>DR始发，描述本链路的链路状态，在DR所属区域内传播</w:t>
            </w:r>
          </w:p>
        </w:tc>
      </w:tr>
      <w:tr w:rsidR="0076630D" w14:paraId="75D9EABF" w14:textId="77777777">
        <w:tc>
          <w:tcPr>
            <w:tcW w:w="2689" w:type="dxa"/>
          </w:tcPr>
          <w:p w14:paraId="60A9DABA" w14:textId="77777777" w:rsidR="0076630D" w:rsidRDefault="00D7272D">
            <w:pPr>
              <w:rPr>
                <w:rFonts w:asciiTheme="minorEastAsia" w:hAnsiTheme="minorEastAsia"/>
              </w:rPr>
            </w:pPr>
            <w:r>
              <w:rPr>
                <w:rFonts w:asciiTheme="minorEastAsia" w:hAnsiTheme="minorEastAsia"/>
              </w:rPr>
              <w:t>Inter-Area-Prefix-LSA（</w:t>
            </w:r>
            <w:r>
              <w:rPr>
                <w:rFonts w:asciiTheme="minorEastAsia" w:hAnsiTheme="minorEastAsia" w:hint="eastAsia"/>
              </w:rPr>
              <w:t>Type</w:t>
            </w:r>
            <w:r>
              <w:rPr>
                <w:rFonts w:asciiTheme="minorEastAsia" w:hAnsiTheme="minorEastAsia"/>
              </w:rPr>
              <w:t xml:space="preserve"> 3）</w:t>
            </w:r>
          </w:p>
        </w:tc>
        <w:tc>
          <w:tcPr>
            <w:tcW w:w="5607" w:type="dxa"/>
          </w:tcPr>
          <w:p w14:paraId="6F38EC9B" w14:textId="77777777" w:rsidR="0076630D" w:rsidRDefault="00D7272D">
            <w:pPr>
              <w:rPr>
                <w:rFonts w:asciiTheme="minorEastAsia" w:hAnsiTheme="minorEastAsia"/>
              </w:rPr>
            </w:pPr>
            <w:r>
              <w:rPr>
                <w:rFonts w:asciiTheme="minorEastAsia" w:hAnsiTheme="minorEastAsia" w:hint="eastAsia"/>
              </w:rPr>
              <w:t>由</w:t>
            </w:r>
            <w:r>
              <w:rPr>
                <w:rFonts w:asciiTheme="minorEastAsia" w:hAnsiTheme="minorEastAsia"/>
              </w:rPr>
              <w:t>ABR始发，描述到其它区域的路由，通告给非Totally STUB、NSSA区域</w:t>
            </w:r>
          </w:p>
        </w:tc>
      </w:tr>
      <w:tr w:rsidR="0076630D" w14:paraId="14C0E7FB" w14:textId="77777777">
        <w:tc>
          <w:tcPr>
            <w:tcW w:w="2689" w:type="dxa"/>
          </w:tcPr>
          <w:p w14:paraId="440F85B7" w14:textId="77777777" w:rsidR="0076630D" w:rsidRDefault="00D7272D">
            <w:pPr>
              <w:rPr>
                <w:rFonts w:asciiTheme="minorEastAsia" w:hAnsiTheme="minorEastAsia"/>
              </w:rPr>
            </w:pPr>
            <w:r>
              <w:rPr>
                <w:rFonts w:asciiTheme="minorEastAsia" w:hAnsiTheme="minorEastAsia"/>
              </w:rPr>
              <w:t>Inter-Area-Router-LSA（</w:t>
            </w:r>
            <w:r>
              <w:rPr>
                <w:rFonts w:asciiTheme="minorEastAsia" w:hAnsiTheme="minorEastAsia" w:hint="eastAsia"/>
              </w:rPr>
              <w:t>Type</w:t>
            </w:r>
            <w:r>
              <w:rPr>
                <w:rFonts w:asciiTheme="minorEastAsia" w:hAnsiTheme="minorEastAsia"/>
              </w:rPr>
              <w:t xml:space="preserve"> 4）</w:t>
            </w:r>
          </w:p>
        </w:tc>
        <w:tc>
          <w:tcPr>
            <w:tcW w:w="5607" w:type="dxa"/>
          </w:tcPr>
          <w:p w14:paraId="22899FB7" w14:textId="77777777" w:rsidR="0076630D" w:rsidRDefault="00D7272D">
            <w:pPr>
              <w:rPr>
                <w:rFonts w:asciiTheme="minorEastAsia" w:hAnsiTheme="minorEastAsia"/>
              </w:rPr>
            </w:pPr>
            <w:r>
              <w:rPr>
                <w:rFonts w:asciiTheme="minorEastAsia" w:hAnsiTheme="minorEastAsia" w:hint="eastAsia"/>
              </w:rPr>
              <w:t>由</w:t>
            </w:r>
            <w:r>
              <w:rPr>
                <w:rFonts w:asciiTheme="minorEastAsia" w:hAnsiTheme="minorEastAsia"/>
              </w:rPr>
              <w:t>ABR始发，描述到ASBR的路由，通告给除ASBR所在区域的其他区域</w:t>
            </w:r>
          </w:p>
        </w:tc>
      </w:tr>
      <w:tr w:rsidR="0076630D" w14:paraId="58290FF8" w14:textId="77777777">
        <w:tc>
          <w:tcPr>
            <w:tcW w:w="2689" w:type="dxa"/>
          </w:tcPr>
          <w:p w14:paraId="47903A03" w14:textId="77777777" w:rsidR="0076630D" w:rsidRDefault="00D7272D">
            <w:pPr>
              <w:rPr>
                <w:rFonts w:asciiTheme="minorEastAsia" w:hAnsiTheme="minorEastAsia"/>
              </w:rPr>
            </w:pPr>
            <w:r>
              <w:rPr>
                <w:rFonts w:asciiTheme="minorEastAsia" w:hAnsiTheme="minorEastAsia"/>
              </w:rPr>
              <w:lastRenderedPageBreak/>
              <w:t>AS-external-LSA（</w:t>
            </w:r>
            <w:r>
              <w:rPr>
                <w:rFonts w:asciiTheme="minorEastAsia" w:hAnsiTheme="minorEastAsia" w:hint="eastAsia"/>
              </w:rPr>
              <w:t>Type</w:t>
            </w:r>
            <w:r>
              <w:rPr>
                <w:rFonts w:asciiTheme="minorEastAsia" w:hAnsiTheme="minorEastAsia"/>
              </w:rPr>
              <w:t xml:space="preserve"> 5）</w:t>
            </w:r>
          </w:p>
        </w:tc>
        <w:tc>
          <w:tcPr>
            <w:tcW w:w="5607" w:type="dxa"/>
          </w:tcPr>
          <w:p w14:paraId="030E56EA" w14:textId="77777777" w:rsidR="0076630D" w:rsidRDefault="00D7272D">
            <w:pPr>
              <w:rPr>
                <w:rFonts w:asciiTheme="minorEastAsia" w:hAnsiTheme="minorEastAsia"/>
              </w:rPr>
            </w:pPr>
            <w:r>
              <w:rPr>
                <w:rFonts w:asciiTheme="minorEastAsia" w:hAnsiTheme="minorEastAsia" w:hint="eastAsia"/>
              </w:rPr>
              <w:t>由</w:t>
            </w:r>
            <w:r>
              <w:rPr>
                <w:rFonts w:asciiTheme="minorEastAsia" w:hAnsiTheme="minorEastAsia"/>
              </w:rPr>
              <w:t>ASBR始发，描述到AS外部的路由，通告到所有区域（</w:t>
            </w:r>
            <w:r>
              <w:rPr>
                <w:rFonts w:asciiTheme="minorEastAsia" w:hAnsiTheme="minorEastAsia" w:hint="eastAsia"/>
              </w:rPr>
              <w:t>除了</w:t>
            </w:r>
            <w:r>
              <w:rPr>
                <w:rFonts w:asciiTheme="minorEastAsia" w:hAnsiTheme="minorEastAsia"/>
              </w:rPr>
              <w:t>STUB、NSSA区域）</w:t>
            </w:r>
          </w:p>
        </w:tc>
      </w:tr>
      <w:tr w:rsidR="0076630D" w14:paraId="4A3A04D1" w14:textId="77777777">
        <w:tc>
          <w:tcPr>
            <w:tcW w:w="2689" w:type="dxa"/>
          </w:tcPr>
          <w:p w14:paraId="3A568971" w14:textId="77777777" w:rsidR="0076630D" w:rsidRDefault="00D7272D">
            <w:pPr>
              <w:rPr>
                <w:rFonts w:asciiTheme="minorEastAsia" w:hAnsiTheme="minorEastAsia"/>
              </w:rPr>
            </w:pPr>
            <w:r>
              <w:rPr>
                <w:rFonts w:asciiTheme="minorEastAsia" w:hAnsiTheme="minorEastAsia"/>
              </w:rPr>
              <w:t>NSSA LSA（</w:t>
            </w:r>
            <w:r>
              <w:rPr>
                <w:rFonts w:asciiTheme="minorEastAsia" w:hAnsiTheme="minorEastAsia" w:hint="eastAsia"/>
              </w:rPr>
              <w:t>Type</w:t>
            </w:r>
            <w:r>
              <w:rPr>
                <w:rFonts w:asciiTheme="minorEastAsia" w:hAnsiTheme="minorEastAsia"/>
              </w:rPr>
              <w:t xml:space="preserve"> 7）</w:t>
            </w:r>
          </w:p>
        </w:tc>
        <w:tc>
          <w:tcPr>
            <w:tcW w:w="5607" w:type="dxa"/>
          </w:tcPr>
          <w:p w14:paraId="24E3978F" w14:textId="77777777" w:rsidR="0076630D" w:rsidRDefault="00D7272D">
            <w:pPr>
              <w:rPr>
                <w:rFonts w:asciiTheme="minorEastAsia" w:hAnsiTheme="minorEastAsia"/>
              </w:rPr>
            </w:pPr>
            <w:r>
              <w:rPr>
                <w:rFonts w:asciiTheme="minorEastAsia" w:hAnsiTheme="minorEastAsia" w:hint="eastAsia"/>
              </w:rPr>
              <w:t>由</w:t>
            </w:r>
            <w:r>
              <w:rPr>
                <w:rFonts w:asciiTheme="minorEastAsia" w:hAnsiTheme="minorEastAsia"/>
              </w:rPr>
              <w:t>ASBR始发，描述到AS外部的路由，仅在NSSA区域内传播</w:t>
            </w:r>
          </w:p>
        </w:tc>
      </w:tr>
      <w:tr w:rsidR="0076630D" w14:paraId="31BE6871" w14:textId="77777777">
        <w:tc>
          <w:tcPr>
            <w:tcW w:w="2689" w:type="dxa"/>
          </w:tcPr>
          <w:p w14:paraId="2ED7A4C9" w14:textId="77777777" w:rsidR="0076630D" w:rsidRDefault="00D7272D">
            <w:pPr>
              <w:rPr>
                <w:rFonts w:asciiTheme="minorEastAsia" w:hAnsiTheme="minorEastAsia"/>
              </w:rPr>
            </w:pPr>
            <w:r>
              <w:rPr>
                <w:rFonts w:asciiTheme="minorEastAsia" w:hAnsiTheme="minorEastAsia" w:hint="eastAsia"/>
              </w:rPr>
              <w:t>Link-LSA</w:t>
            </w:r>
            <w:r>
              <w:rPr>
                <w:rFonts w:asciiTheme="minorEastAsia" w:hAnsiTheme="minorEastAsia"/>
              </w:rPr>
              <w:t>（</w:t>
            </w:r>
            <w:r>
              <w:rPr>
                <w:rFonts w:asciiTheme="minorEastAsia" w:hAnsiTheme="minorEastAsia" w:hint="eastAsia"/>
              </w:rPr>
              <w:t>Type</w:t>
            </w:r>
            <w:r>
              <w:rPr>
                <w:rFonts w:asciiTheme="minorEastAsia" w:hAnsiTheme="minorEastAsia"/>
              </w:rPr>
              <w:t xml:space="preserve"> 8）</w:t>
            </w:r>
          </w:p>
        </w:tc>
        <w:tc>
          <w:tcPr>
            <w:tcW w:w="5607" w:type="dxa"/>
          </w:tcPr>
          <w:p w14:paraId="21D98B36" w14:textId="77777777" w:rsidR="0076630D" w:rsidRDefault="00D7272D">
            <w:pPr>
              <w:rPr>
                <w:rFonts w:asciiTheme="minorEastAsia" w:hAnsiTheme="minorEastAsia"/>
              </w:rPr>
            </w:pPr>
            <w:r>
              <w:rPr>
                <w:rFonts w:asciiTheme="minorEastAsia" w:hAnsiTheme="minorEastAsia" w:hint="eastAsia"/>
              </w:rPr>
              <w:t>由</w:t>
            </w:r>
            <w:r>
              <w:rPr>
                <w:rFonts w:asciiTheme="minorEastAsia" w:hAnsiTheme="minorEastAsia"/>
              </w:rPr>
              <w:t>每个设备始发，描述每个链路的link-local地址、</w:t>
            </w:r>
            <w:r>
              <w:rPr>
                <w:rFonts w:asciiTheme="minorEastAsia" w:hAnsiTheme="minorEastAsia" w:hint="eastAsia"/>
              </w:rPr>
              <w:t>IPv6</w:t>
            </w:r>
            <w:r>
              <w:rPr>
                <w:rFonts w:asciiTheme="minorEastAsia" w:hAnsiTheme="minorEastAsia"/>
              </w:rPr>
              <w:t>前缀地址</w:t>
            </w:r>
            <w:r>
              <w:rPr>
                <w:rFonts w:asciiTheme="minorEastAsia" w:hAnsiTheme="minorEastAsia" w:hint="eastAsia"/>
              </w:rPr>
              <w:t>，</w:t>
            </w:r>
            <w:r>
              <w:rPr>
                <w:rFonts w:asciiTheme="minorEastAsia" w:hAnsiTheme="minorEastAsia"/>
              </w:rPr>
              <w:t>并</w:t>
            </w:r>
            <w:r>
              <w:rPr>
                <w:rFonts w:asciiTheme="minorEastAsia" w:hAnsiTheme="minorEastAsia" w:hint="eastAsia"/>
              </w:rPr>
              <w:t>提供</w:t>
            </w:r>
            <w:r>
              <w:rPr>
                <w:rFonts w:asciiTheme="minorEastAsia" w:hAnsiTheme="minorEastAsia"/>
              </w:rPr>
              <w:t>将会在Network-LSA中</w:t>
            </w:r>
            <w:r>
              <w:rPr>
                <w:rFonts w:asciiTheme="minorEastAsia" w:hAnsiTheme="minorEastAsia" w:hint="eastAsia"/>
              </w:rPr>
              <w:t>设置</w:t>
            </w:r>
            <w:r>
              <w:rPr>
                <w:rFonts w:asciiTheme="minorEastAsia" w:hAnsiTheme="minorEastAsia"/>
              </w:rPr>
              <w:t>的链路选项，仅在此链路内传播</w:t>
            </w:r>
          </w:p>
        </w:tc>
      </w:tr>
      <w:tr w:rsidR="0076630D" w14:paraId="0394DA1E" w14:textId="77777777">
        <w:tc>
          <w:tcPr>
            <w:tcW w:w="2689" w:type="dxa"/>
          </w:tcPr>
          <w:p w14:paraId="70B97803" w14:textId="77777777" w:rsidR="0076630D" w:rsidRDefault="00D7272D">
            <w:pPr>
              <w:rPr>
                <w:rFonts w:asciiTheme="minorEastAsia" w:hAnsiTheme="minorEastAsia"/>
              </w:rPr>
            </w:pPr>
            <w:r>
              <w:rPr>
                <w:rFonts w:asciiTheme="minorEastAsia" w:hAnsiTheme="minorEastAsia"/>
              </w:rPr>
              <w:t>Intra-Area-Prefix-LSA（T</w:t>
            </w:r>
            <w:r>
              <w:rPr>
                <w:rFonts w:asciiTheme="minorEastAsia" w:hAnsiTheme="minorEastAsia" w:hint="eastAsia"/>
              </w:rPr>
              <w:t>ype</w:t>
            </w:r>
            <w:r>
              <w:rPr>
                <w:rFonts w:asciiTheme="minorEastAsia" w:hAnsiTheme="minorEastAsia"/>
              </w:rPr>
              <w:t xml:space="preserve"> 9）</w:t>
            </w:r>
          </w:p>
        </w:tc>
        <w:tc>
          <w:tcPr>
            <w:tcW w:w="5607" w:type="dxa"/>
          </w:tcPr>
          <w:p w14:paraId="163DF770" w14:textId="77777777" w:rsidR="0076630D" w:rsidRDefault="00D7272D">
            <w:pPr>
              <w:rPr>
                <w:rFonts w:asciiTheme="minorEastAsia" w:hAnsiTheme="minorEastAsia"/>
              </w:rPr>
            </w:pPr>
            <w:r>
              <w:rPr>
                <w:rFonts w:asciiTheme="minorEastAsia" w:hAnsiTheme="minorEastAsia" w:hint="eastAsia"/>
              </w:rPr>
              <w:t>每个</w:t>
            </w:r>
            <w:r>
              <w:rPr>
                <w:rFonts w:asciiTheme="minorEastAsia" w:hAnsiTheme="minorEastAsia"/>
              </w:rPr>
              <w:t>设备及DR都会产生一个或多个此类LSA，在所属的区域内传播。</w:t>
            </w:r>
          </w:p>
          <w:p w14:paraId="624A5056" w14:textId="77777777" w:rsidR="0076630D" w:rsidRDefault="00D7272D" w:rsidP="00B10728">
            <w:pPr>
              <w:pStyle w:val="af2"/>
              <w:numPr>
                <w:ilvl w:val="0"/>
                <w:numId w:val="281"/>
              </w:numPr>
              <w:ind w:firstLineChars="0"/>
              <w:rPr>
                <w:rFonts w:asciiTheme="minorEastAsia" w:hAnsiTheme="minorEastAsia"/>
              </w:rPr>
            </w:pPr>
            <w:r>
              <w:rPr>
                <w:rFonts w:asciiTheme="minorEastAsia" w:hAnsiTheme="minorEastAsia" w:hint="eastAsia"/>
              </w:rPr>
              <w:t>设备</w:t>
            </w:r>
            <w:r>
              <w:rPr>
                <w:rFonts w:asciiTheme="minorEastAsia" w:hAnsiTheme="minorEastAsia"/>
              </w:rPr>
              <w:t>产生的此类LSA，描述与Route-LSA相关联的IPv6前缀地址</w:t>
            </w:r>
          </w:p>
          <w:p w14:paraId="57F8EC7A" w14:textId="77777777" w:rsidR="0076630D" w:rsidRDefault="00D7272D" w:rsidP="00B10728">
            <w:pPr>
              <w:pStyle w:val="af2"/>
              <w:numPr>
                <w:ilvl w:val="0"/>
                <w:numId w:val="281"/>
              </w:numPr>
              <w:ind w:firstLineChars="0"/>
              <w:rPr>
                <w:rFonts w:asciiTheme="minorEastAsia" w:hAnsiTheme="minorEastAsia"/>
              </w:rPr>
            </w:pPr>
            <w:r>
              <w:rPr>
                <w:rFonts w:asciiTheme="minorEastAsia" w:hAnsiTheme="minorEastAsia"/>
              </w:rPr>
              <w:t>DR产生的此类LSA，描述与Network-LSA相关联的IPv6前缀地址</w:t>
            </w:r>
          </w:p>
        </w:tc>
      </w:tr>
    </w:tbl>
    <w:p w14:paraId="0080638E" w14:textId="77777777" w:rsidR="0076630D" w:rsidRDefault="00D7272D">
      <w:pPr>
        <w:ind w:firstLine="420"/>
        <w:rPr>
          <w:rFonts w:ascii="微软雅黑" w:eastAsia="微软雅黑" w:hAnsi="微软雅黑"/>
        </w:rPr>
      </w:pPr>
      <w:r>
        <w:rPr>
          <w:rFonts w:ascii="微软雅黑" w:eastAsia="微软雅黑" w:hAnsi="微软雅黑"/>
          <w:b/>
        </w:rPr>
        <w:t>OSPFv3</w:t>
      </w:r>
      <w:r>
        <w:rPr>
          <w:rFonts w:ascii="微软雅黑" w:eastAsia="微软雅黑" w:hAnsi="微软雅黑" w:hint="eastAsia"/>
          <w:b/>
        </w:rPr>
        <w:t>区域</w:t>
      </w:r>
      <w:r>
        <w:rPr>
          <w:rFonts w:ascii="微软雅黑" w:eastAsia="微软雅黑" w:hAnsi="微软雅黑"/>
          <w:b/>
        </w:rPr>
        <w:t>类型</w:t>
      </w:r>
      <w:r>
        <w:rPr>
          <w:rFonts w:ascii="微软雅黑" w:eastAsia="微软雅黑" w:hAnsi="微软雅黑" w:hint="eastAsia"/>
        </w:rPr>
        <w:t>公有3类</w:t>
      </w:r>
      <w:r>
        <w:rPr>
          <w:rFonts w:ascii="微软雅黑" w:eastAsia="微软雅黑" w:hAnsi="微软雅黑"/>
        </w:rPr>
        <w:t>，分别如下：</w:t>
      </w:r>
    </w:p>
    <w:tbl>
      <w:tblPr>
        <w:tblStyle w:val="ac"/>
        <w:tblW w:w="0" w:type="auto"/>
        <w:tblLook w:val="04A0" w:firstRow="1" w:lastRow="0" w:firstColumn="1" w:lastColumn="0" w:noHBand="0" w:noVBand="1"/>
      </w:tblPr>
      <w:tblGrid>
        <w:gridCol w:w="2547"/>
        <w:gridCol w:w="5749"/>
      </w:tblGrid>
      <w:tr w:rsidR="0076630D" w14:paraId="3DF2CAB6" w14:textId="77777777">
        <w:tc>
          <w:tcPr>
            <w:tcW w:w="2547" w:type="dxa"/>
          </w:tcPr>
          <w:p w14:paraId="5877E9F8" w14:textId="77777777" w:rsidR="0076630D" w:rsidRDefault="00D7272D">
            <w:pPr>
              <w:jc w:val="center"/>
              <w:rPr>
                <w:rFonts w:asciiTheme="minorEastAsia" w:hAnsiTheme="minorEastAsia"/>
                <w:b/>
              </w:rPr>
            </w:pPr>
            <w:r>
              <w:rPr>
                <w:rFonts w:asciiTheme="minorEastAsia" w:hAnsiTheme="minorEastAsia" w:hint="eastAsia"/>
                <w:b/>
              </w:rPr>
              <w:t>区域类型</w:t>
            </w:r>
          </w:p>
        </w:tc>
        <w:tc>
          <w:tcPr>
            <w:tcW w:w="5749" w:type="dxa"/>
          </w:tcPr>
          <w:p w14:paraId="0B57AF75" w14:textId="77777777" w:rsidR="0076630D" w:rsidRDefault="00D7272D">
            <w:pPr>
              <w:jc w:val="center"/>
              <w:rPr>
                <w:rFonts w:asciiTheme="minorEastAsia" w:hAnsiTheme="minorEastAsia"/>
                <w:b/>
              </w:rPr>
            </w:pPr>
            <w:r>
              <w:rPr>
                <w:rFonts w:asciiTheme="minorEastAsia" w:hAnsiTheme="minorEastAsia" w:hint="eastAsia"/>
                <w:b/>
              </w:rPr>
              <w:t>作用</w:t>
            </w:r>
          </w:p>
        </w:tc>
      </w:tr>
      <w:tr w:rsidR="0076630D" w14:paraId="5E8282F1" w14:textId="77777777">
        <w:tc>
          <w:tcPr>
            <w:tcW w:w="2547" w:type="dxa"/>
          </w:tcPr>
          <w:p w14:paraId="26576C3B" w14:textId="77777777" w:rsidR="0076630D" w:rsidRDefault="00D7272D">
            <w:pPr>
              <w:rPr>
                <w:rFonts w:asciiTheme="minorEastAsia" w:hAnsiTheme="minorEastAsia"/>
              </w:rPr>
            </w:pPr>
            <w:r>
              <w:rPr>
                <w:rFonts w:asciiTheme="minorEastAsia" w:hAnsiTheme="minorEastAsia" w:hint="eastAsia"/>
              </w:rPr>
              <w:t>Totally</w:t>
            </w:r>
            <w:r>
              <w:rPr>
                <w:rFonts w:asciiTheme="minorEastAsia" w:hAnsiTheme="minorEastAsia"/>
              </w:rPr>
              <w:t xml:space="preserve"> S</w:t>
            </w:r>
            <w:r>
              <w:rPr>
                <w:rFonts w:asciiTheme="minorEastAsia" w:hAnsiTheme="minorEastAsia" w:hint="eastAsia"/>
              </w:rPr>
              <w:t>tub</w:t>
            </w:r>
            <w:r>
              <w:rPr>
                <w:rFonts w:asciiTheme="minorEastAsia" w:hAnsiTheme="minorEastAsia"/>
              </w:rPr>
              <w:t xml:space="preserve"> Area</w:t>
            </w:r>
          </w:p>
        </w:tc>
        <w:tc>
          <w:tcPr>
            <w:tcW w:w="5749" w:type="dxa"/>
          </w:tcPr>
          <w:p w14:paraId="02DFCB2F" w14:textId="77777777" w:rsidR="0076630D" w:rsidRDefault="00D7272D">
            <w:pPr>
              <w:rPr>
                <w:rFonts w:asciiTheme="minorEastAsia" w:hAnsiTheme="minorEastAsia"/>
              </w:rPr>
            </w:pPr>
            <w:r>
              <w:rPr>
                <w:rFonts w:asciiTheme="minorEastAsia" w:hAnsiTheme="minorEastAsia" w:hint="eastAsia"/>
              </w:rPr>
              <w:t>允许</w:t>
            </w:r>
            <w:r>
              <w:rPr>
                <w:rFonts w:asciiTheme="minorEastAsia" w:hAnsiTheme="minorEastAsia"/>
              </w:rPr>
              <w:t>ABR发布Type3</w:t>
            </w:r>
            <w:r>
              <w:rPr>
                <w:rFonts w:asciiTheme="minorEastAsia" w:hAnsiTheme="minorEastAsia" w:hint="eastAsia"/>
              </w:rPr>
              <w:t>缺省</w:t>
            </w:r>
            <w:r>
              <w:rPr>
                <w:rFonts w:asciiTheme="minorEastAsia" w:hAnsiTheme="minorEastAsia"/>
              </w:rPr>
              <w:t>路由，不允许自治系统外部路由和区域间的</w:t>
            </w:r>
            <w:r>
              <w:rPr>
                <w:rFonts w:asciiTheme="minorEastAsia" w:hAnsiTheme="minorEastAsia" w:hint="eastAsia"/>
              </w:rPr>
              <w:t>路由</w:t>
            </w:r>
          </w:p>
        </w:tc>
      </w:tr>
      <w:tr w:rsidR="0076630D" w14:paraId="28EFDE40" w14:textId="77777777">
        <w:tc>
          <w:tcPr>
            <w:tcW w:w="2547" w:type="dxa"/>
          </w:tcPr>
          <w:p w14:paraId="4FE65296" w14:textId="77777777" w:rsidR="0076630D" w:rsidRDefault="00D7272D">
            <w:pPr>
              <w:rPr>
                <w:rFonts w:asciiTheme="minorEastAsia" w:hAnsiTheme="minorEastAsia"/>
              </w:rPr>
            </w:pPr>
            <w:r>
              <w:rPr>
                <w:rFonts w:asciiTheme="minorEastAsia" w:hAnsiTheme="minorEastAsia" w:hint="eastAsia"/>
              </w:rPr>
              <w:t>Stub Area</w:t>
            </w:r>
          </w:p>
        </w:tc>
        <w:tc>
          <w:tcPr>
            <w:tcW w:w="5749" w:type="dxa"/>
          </w:tcPr>
          <w:p w14:paraId="51FB18B6" w14:textId="77777777" w:rsidR="0076630D" w:rsidRDefault="00D7272D">
            <w:pPr>
              <w:rPr>
                <w:rFonts w:asciiTheme="minorEastAsia" w:hAnsiTheme="minorEastAsia"/>
              </w:rPr>
            </w:pPr>
            <w:r>
              <w:rPr>
                <w:rFonts w:asciiTheme="minorEastAsia" w:hAnsiTheme="minorEastAsia" w:hint="eastAsia"/>
              </w:rPr>
              <w:t>和</w:t>
            </w:r>
            <w:r>
              <w:rPr>
                <w:rFonts w:asciiTheme="minorEastAsia" w:hAnsiTheme="minorEastAsia"/>
              </w:rPr>
              <w:t>Totally Stub</w:t>
            </w:r>
            <w:r>
              <w:rPr>
                <w:rFonts w:asciiTheme="minorEastAsia" w:hAnsiTheme="minorEastAsia" w:hint="eastAsia"/>
              </w:rPr>
              <w:t>区域</w:t>
            </w:r>
            <w:r>
              <w:rPr>
                <w:rFonts w:asciiTheme="minorEastAsia" w:hAnsiTheme="minorEastAsia"/>
              </w:rPr>
              <w:t>的不同在于，</w:t>
            </w:r>
            <w:r>
              <w:rPr>
                <w:rFonts w:asciiTheme="minorEastAsia" w:hAnsiTheme="minorEastAsia" w:hint="eastAsia"/>
              </w:rPr>
              <w:t>该</w:t>
            </w:r>
            <w:r>
              <w:rPr>
                <w:rFonts w:asciiTheme="minorEastAsia" w:hAnsiTheme="minorEastAsia"/>
              </w:rPr>
              <w:t>区域允许区域间路由</w:t>
            </w:r>
          </w:p>
        </w:tc>
      </w:tr>
      <w:tr w:rsidR="0076630D" w14:paraId="138D2C6C" w14:textId="77777777">
        <w:tc>
          <w:tcPr>
            <w:tcW w:w="2547" w:type="dxa"/>
          </w:tcPr>
          <w:p w14:paraId="152E18D1" w14:textId="77777777" w:rsidR="0076630D" w:rsidRDefault="00D7272D">
            <w:pPr>
              <w:rPr>
                <w:rFonts w:asciiTheme="minorEastAsia" w:hAnsiTheme="minorEastAsia"/>
              </w:rPr>
            </w:pPr>
            <w:r>
              <w:rPr>
                <w:rFonts w:asciiTheme="minorEastAsia" w:hAnsiTheme="minorEastAsia" w:hint="eastAsia"/>
              </w:rPr>
              <w:t>NSSA Area</w:t>
            </w:r>
          </w:p>
        </w:tc>
        <w:tc>
          <w:tcPr>
            <w:tcW w:w="5749" w:type="dxa"/>
          </w:tcPr>
          <w:p w14:paraId="247ABC0E" w14:textId="77777777" w:rsidR="0076630D" w:rsidRDefault="00D7272D">
            <w:pPr>
              <w:rPr>
                <w:rFonts w:asciiTheme="minorEastAsia" w:hAnsiTheme="minorEastAsia"/>
              </w:rPr>
            </w:pPr>
            <w:r>
              <w:rPr>
                <w:rFonts w:asciiTheme="minorEastAsia" w:hAnsiTheme="minorEastAsia" w:hint="eastAsia"/>
              </w:rPr>
              <w:t>和</w:t>
            </w:r>
            <w:r>
              <w:rPr>
                <w:rFonts w:asciiTheme="minorEastAsia" w:hAnsiTheme="minorEastAsia"/>
              </w:rPr>
              <w:t>Stub区域的不同在于该区域允许自治系统外部路由的引入，由ASBR发布</w:t>
            </w:r>
            <w:r>
              <w:rPr>
                <w:rFonts w:asciiTheme="minorEastAsia" w:hAnsiTheme="minorEastAsia" w:hint="eastAsia"/>
              </w:rPr>
              <w:t xml:space="preserve">LSA </w:t>
            </w:r>
            <w:r>
              <w:rPr>
                <w:rFonts w:asciiTheme="minorEastAsia" w:hAnsiTheme="minorEastAsia"/>
              </w:rPr>
              <w:t>Type7</w:t>
            </w:r>
            <w:r>
              <w:rPr>
                <w:rFonts w:asciiTheme="minorEastAsia" w:hAnsiTheme="minorEastAsia" w:hint="eastAsia"/>
              </w:rPr>
              <w:t>通告</w:t>
            </w:r>
            <w:r>
              <w:rPr>
                <w:rFonts w:asciiTheme="minorEastAsia" w:hAnsiTheme="minorEastAsia"/>
              </w:rPr>
              <w:t>给本区域，这个LSA Type7</w:t>
            </w:r>
            <w:r>
              <w:rPr>
                <w:rFonts w:asciiTheme="minorEastAsia" w:hAnsiTheme="minorEastAsia" w:hint="eastAsia"/>
              </w:rPr>
              <w:t>在ABR</w:t>
            </w:r>
            <w:r>
              <w:rPr>
                <w:rFonts w:asciiTheme="minorEastAsia" w:hAnsiTheme="minorEastAsia"/>
              </w:rPr>
              <w:t>上转换成LSA Type5，并且泛洪到整个</w:t>
            </w:r>
            <w:r>
              <w:rPr>
                <w:rFonts w:asciiTheme="minorEastAsia" w:hAnsiTheme="minorEastAsia" w:hint="eastAsia"/>
              </w:rPr>
              <w:t>OSPFv</w:t>
            </w:r>
            <w:r>
              <w:rPr>
                <w:rFonts w:asciiTheme="minorEastAsia" w:hAnsiTheme="minorEastAsia"/>
              </w:rPr>
              <w:t>3</w:t>
            </w:r>
            <w:r>
              <w:rPr>
                <w:rFonts w:asciiTheme="minorEastAsia" w:hAnsiTheme="minorEastAsia" w:hint="eastAsia"/>
              </w:rPr>
              <w:t>域</w:t>
            </w:r>
            <w:r>
              <w:rPr>
                <w:rFonts w:asciiTheme="minorEastAsia" w:hAnsiTheme="minorEastAsia"/>
              </w:rPr>
              <w:t>中</w:t>
            </w:r>
          </w:p>
        </w:tc>
      </w:tr>
    </w:tbl>
    <w:p w14:paraId="29EDDBB7" w14:textId="77777777" w:rsidR="0076630D" w:rsidRDefault="0076630D">
      <w:pPr>
        <w:rPr>
          <w:rFonts w:ascii="微软雅黑" w:eastAsia="微软雅黑" w:hAnsi="微软雅黑"/>
        </w:rPr>
      </w:pPr>
    </w:p>
    <w:p w14:paraId="2512C2F7" w14:textId="77777777" w:rsidR="0076630D" w:rsidRDefault="00D7272D">
      <w:pPr>
        <w:ind w:firstLine="420"/>
        <w:rPr>
          <w:rFonts w:ascii="微软雅黑" w:eastAsia="微软雅黑" w:hAnsi="微软雅黑"/>
        </w:rPr>
      </w:pPr>
      <w:r>
        <w:rPr>
          <w:rFonts w:ascii="微软雅黑" w:eastAsia="微软雅黑" w:hAnsi="微软雅黑"/>
        </w:rPr>
        <w:t>OSPFv3</w:t>
      </w:r>
      <w:r>
        <w:rPr>
          <w:rFonts w:ascii="微软雅黑" w:eastAsia="微软雅黑" w:hAnsi="微软雅黑" w:hint="eastAsia"/>
        </w:rPr>
        <w:t>与</w:t>
      </w:r>
      <w:r>
        <w:rPr>
          <w:rFonts w:ascii="微软雅黑" w:eastAsia="微软雅黑" w:hAnsi="微软雅黑"/>
        </w:rPr>
        <w:t>OSPFv2</w:t>
      </w:r>
      <w:r>
        <w:rPr>
          <w:rFonts w:ascii="微软雅黑" w:eastAsia="微软雅黑" w:hAnsi="微软雅黑" w:hint="eastAsia"/>
        </w:rPr>
        <w:t>协议</w:t>
      </w:r>
      <w:r>
        <w:rPr>
          <w:rFonts w:ascii="微软雅黑" w:eastAsia="微软雅黑" w:hAnsi="微软雅黑"/>
        </w:rPr>
        <w:t>比较，具体如下表：</w:t>
      </w:r>
    </w:p>
    <w:tbl>
      <w:tblPr>
        <w:tblStyle w:val="ac"/>
        <w:tblW w:w="0" w:type="auto"/>
        <w:tblLook w:val="04A0" w:firstRow="1" w:lastRow="0" w:firstColumn="1" w:lastColumn="0" w:noHBand="0" w:noVBand="1"/>
      </w:tblPr>
      <w:tblGrid>
        <w:gridCol w:w="2689"/>
        <w:gridCol w:w="5607"/>
      </w:tblGrid>
      <w:tr w:rsidR="0076630D" w14:paraId="48C0B486" w14:textId="77777777">
        <w:tc>
          <w:tcPr>
            <w:tcW w:w="2689" w:type="dxa"/>
          </w:tcPr>
          <w:p w14:paraId="5BCE3C25" w14:textId="77777777" w:rsidR="0076630D" w:rsidRDefault="00D7272D">
            <w:pPr>
              <w:jc w:val="center"/>
              <w:rPr>
                <w:rFonts w:asciiTheme="minorEastAsia" w:hAnsiTheme="minorEastAsia"/>
                <w:b/>
              </w:rPr>
            </w:pPr>
            <w:r>
              <w:rPr>
                <w:rFonts w:asciiTheme="minorEastAsia" w:hAnsiTheme="minorEastAsia" w:hint="eastAsia"/>
                <w:b/>
              </w:rPr>
              <w:t>相同点</w:t>
            </w:r>
          </w:p>
        </w:tc>
        <w:tc>
          <w:tcPr>
            <w:tcW w:w="5607" w:type="dxa"/>
          </w:tcPr>
          <w:p w14:paraId="11E63D0C" w14:textId="77777777" w:rsidR="0076630D" w:rsidRDefault="00D7272D">
            <w:pPr>
              <w:jc w:val="center"/>
              <w:rPr>
                <w:rFonts w:asciiTheme="minorEastAsia" w:hAnsiTheme="minorEastAsia"/>
                <w:b/>
              </w:rPr>
            </w:pPr>
            <w:r>
              <w:rPr>
                <w:rFonts w:asciiTheme="minorEastAsia" w:hAnsiTheme="minorEastAsia" w:hint="eastAsia"/>
                <w:b/>
              </w:rPr>
              <w:t xml:space="preserve">不同点 </w:t>
            </w:r>
          </w:p>
        </w:tc>
      </w:tr>
      <w:tr w:rsidR="0076630D" w14:paraId="586CCD5F" w14:textId="77777777">
        <w:tc>
          <w:tcPr>
            <w:tcW w:w="2689" w:type="dxa"/>
          </w:tcPr>
          <w:p w14:paraId="23DA573E"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hint="eastAsia"/>
              </w:rPr>
              <w:t>网络类型</w:t>
            </w:r>
            <w:r>
              <w:rPr>
                <w:rFonts w:asciiTheme="minorEastAsia" w:hAnsiTheme="minorEastAsia"/>
              </w:rPr>
              <w:t>和接口类型</w:t>
            </w:r>
          </w:p>
          <w:p w14:paraId="0A51A1D8"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hint="eastAsia"/>
              </w:rPr>
              <w:t>接口状态</w:t>
            </w:r>
            <w:r>
              <w:rPr>
                <w:rFonts w:asciiTheme="minorEastAsia" w:hAnsiTheme="minorEastAsia"/>
              </w:rPr>
              <w:t>机和邻居状态机</w:t>
            </w:r>
          </w:p>
          <w:p w14:paraId="78BA9769"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hint="eastAsia"/>
              </w:rPr>
              <w:t>链路状态</w:t>
            </w:r>
            <w:r>
              <w:rPr>
                <w:rFonts w:asciiTheme="minorEastAsia" w:hAnsiTheme="minorEastAsia"/>
              </w:rPr>
              <w:t>数据库LSDB</w:t>
            </w:r>
          </w:p>
          <w:p w14:paraId="294F7CF9"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hint="eastAsia"/>
              </w:rPr>
              <w:t>泛洪机制</w:t>
            </w:r>
          </w:p>
          <w:p w14:paraId="697A3099"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hint="eastAsia"/>
              </w:rPr>
              <w:t>相同类型</w:t>
            </w:r>
            <w:r>
              <w:rPr>
                <w:rFonts w:asciiTheme="minorEastAsia" w:hAnsiTheme="minorEastAsia"/>
              </w:rPr>
              <w:t>的报文：Hello、DD、LSR、LSU、LSAck</w:t>
            </w:r>
          </w:p>
          <w:p w14:paraId="0FA75D1D"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hint="eastAsia"/>
              </w:rPr>
              <w:t>路由计算基本相同</w:t>
            </w:r>
          </w:p>
        </w:tc>
        <w:tc>
          <w:tcPr>
            <w:tcW w:w="5607" w:type="dxa"/>
          </w:tcPr>
          <w:p w14:paraId="22ABDADB"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hint="eastAsia"/>
              </w:rPr>
              <w:t>OSPFv</w:t>
            </w:r>
            <w:r>
              <w:rPr>
                <w:rFonts w:asciiTheme="minorEastAsia" w:hAnsiTheme="minorEastAsia"/>
              </w:rPr>
              <w:t>3</w:t>
            </w:r>
            <w:r>
              <w:rPr>
                <w:rFonts w:asciiTheme="minorEastAsia" w:hAnsiTheme="minorEastAsia" w:hint="eastAsia"/>
              </w:rPr>
              <w:t>基于</w:t>
            </w:r>
            <w:r>
              <w:rPr>
                <w:rFonts w:asciiTheme="minorEastAsia" w:hAnsiTheme="minorEastAsia"/>
              </w:rPr>
              <w:t>链路，而不是网段</w:t>
            </w:r>
            <w:r>
              <w:rPr>
                <w:rFonts w:asciiTheme="minorEastAsia" w:hAnsiTheme="minorEastAsia" w:hint="eastAsia"/>
              </w:rPr>
              <w:t>。</w:t>
            </w:r>
            <w:r>
              <w:rPr>
                <w:rFonts w:asciiTheme="minorEastAsia" w:hAnsiTheme="minorEastAsia"/>
              </w:rPr>
              <w:t>只要在同一</w:t>
            </w:r>
            <w:r>
              <w:rPr>
                <w:rFonts w:asciiTheme="minorEastAsia" w:hAnsiTheme="minorEastAsia" w:hint="eastAsia"/>
              </w:rPr>
              <w:t>链路</w:t>
            </w:r>
            <w:r>
              <w:rPr>
                <w:rFonts w:asciiTheme="minorEastAsia" w:hAnsiTheme="minorEastAsia"/>
              </w:rPr>
              <w:t>，就可以不配置IPv6</w:t>
            </w:r>
            <w:r>
              <w:rPr>
                <w:rFonts w:asciiTheme="minorEastAsia" w:hAnsiTheme="minorEastAsia" w:hint="eastAsia"/>
              </w:rPr>
              <w:t>全局</w:t>
            </w:r>
            <w:r>
              <w:rPr>
                <w:rFonts w:asciiTheme="minorEastAsia" w:hAnsiTheme="minorEastAsia"/>
              </w:rPr>
              <w:t>地址</w:t>
            </w:r>
            <w:r>
              <w:rPr>
                <w:rFonts w:asciiTheme="minorEastAsia" w:hAnsiTheme="minorEastAsia" w:hint="eastAsia"/>
              </w:rPr>
              <w:t>而</w:t>
            </w:r>
            <w:r>
              <w:rPr>
                <w:rFonts w:asciiTheme="minorEastAsia" w:hAnsiTheme="minorEastAsia"/>
              </w:rPr>
              <w:t>直接建立联系</w:t>
            </w:r>
            <w:r>
              <w:rPr>
                <w:rFonts w:asciiTheme="minorEastAsia" w:hAnsiTheme="minorEastAsia" w:hint="eastAsia"/>
              </w:rPr>
              <w:t>。</w:t>
            </w:r>
          </w:p>
          <w:p w14:paraId="35F7DBAD"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rPr>
              <w:t>OSPFv3</w:t>
            </w:r>
            <w:r>
              <w:rPr>
                <w:rFonts w:asciiTheme="minorEastAsia" w:hAnsiTheme="minorEastAsia" w:hint="eastAsia"/>
              </w:rPr>
              <w:t>上</w:t>
            </w:r>
            <w:r>
              <w:rPr>
                <w:rFonts w:asciiTheme="minorEastAsia" w:hAnsiTheme="minorEastAsia"/>
              </w:rPr>
              <w:t>移除了IP地址的意义。</w:t>
            </w:r>
            <w:r>
              <w:rPr>
                <w:rFonts w:asciiTheme="minorEastAsia" w:hAnsiTheme="minorEastAsia" w:hint="eastAsia"/>
              </w:rPr>
              <w:t>其</w:t>
            </w:r>
            <w:r>
              <w:rPr>
                <w:rFonts w:asciiTheme="minorEastAsia" w:hAnsiTheme="minorEastAsia"/>
              </w:rPr>
              <w:t>可以不依赖IPv6全局地址的配置来计算出OSPFv3</w:t>
            </w:r>
            <w:r>
              <w:rPr>
                <w:rFonts w:asciiTheme="minorEastAsia" w:hAnsiTheme="minorEastAsia" w:hint="eastAsia"/>
              </w:rPr>
              <w:t>的</w:t>
            </w:r>
            <w:r>
              <w:rPr>
                <w:rFonts w:asciiTheme="minorEastAsia" w:hAnsiTheme="minorEastAsia"/>
              </w:rPr>
              <w:t>拓扑结构</w:t>
            </w:r>
            <w:r>
              <w:rPr>
                <w:rFonts w:asciiTheme="minorEastAsia" w:hAnsiTheme="minorEastAsia" w:hint="eastAsia"/>
              </w:rPr>
              <w:t>。IPv6</w:t>
            </w:r>
            <w:r>
              <w:rPr>
                <w:rFonts w:asciiTheme="minorEastAsia" w:hAnsiTheme="minorEastAsia"/>
              </w:rPr>
              <w:t>地址仅用于Vlink接口及报文的转发。</w:t>
            </w:r>
          </w:p>
          <w:p w14:paraId="00B346B5"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hint="eastAsia"/>
              </w:rPr>
              <w:t>OSPFv</w:t>
            </w:r>
            <w:r>
              <w:rPr>
                <w:rFonts w:asciiTheme="minorEastAsia" w:hAnsiTheme="minorEastAsia"/>
              </w:rPr>
              <w:t>3</w:t>
            </w:r>
            <w:r>
              <w:rPr>
                <w:rFonts w:asciiTheme="minorEastAsia" w:hAnsiTheme="minorEastAsia" w:hint="eastAsia"/>
              </w:rPr>
              <w:t>的</w:t>
            </w:r>
            <w:r>
              <w:rPr>
                <w:rFonts w:asciiTheme="minorEastAsia" w:hAnsiTheme="minorEastAsia"/>
              </w:rPr>
              <w:t>报文即LSA格式发生</w:t>
            </w:r>
            <w:r>
              <w:rPr>
                <w:rFonts w:asciiTheme="minorEastAsia" w:hAnsiTheme="minorEastAsia" w:hint="eastAsia"/>
              </w:rPr>
              <w:t>改变。</w:t>
            </w:r>
          </w:p>
          <w:p w14:paraId="78AC2C79" w14:textId="77777777" w:rsidR="0076630D" w:rsidRDefault="00D7272D" w:rsidP="00B10728">
            <w:pPr>
              <w:pStyle w:val="af2"/>
              <w:numPr>
                <w:ilvl w:val="0"/>
                <w:numId w:val="283"/>
              </w:numPr>
              <w:ind w:firstLineChars="0"/>
              <w:rPr>
                <w:rFonts w:asciiTheme="minorEastAsia" w:hAnsiTheme="minorEastAsia"/>
              </w:rPr>
            </w:pPr>
            <w:r>
              <w:rPr>
                <w:rFonts w:asciiTheme="minorEastAsia" w:hAnsiTheme="minorEastAsia" w:hint="eastAsia"/>
              </w:rPr>
              <w:t>OSPFv</w:t>
            </w:r>
            <w:r>
              <w:rPr>
                <w:rFonts w:asciiTheme="minorEastAsia" w:hAnsiTheme="minorEastAsia"/>
              </w:rPr>
              <w:t>3</w:t>
            </w:r>
            <w:r>
              <w:rPr>
                <w:rFonts w:asciiTheme="minorEastAsia" w:hAnsiTheme="minorEastAsia" w:hint="eastAsia"/>
              </w:rPr>
              <w:t>报文</w:t>
            </w:r>
            <w:r>
              <w:rPr>
                <w:rFonts w:asciiTheme="minorEastAsia" w:hAnsiTheme="minorEastAsia"/>
              </w:rPr>
              <w:t>不包含IP地址</w:t>
            </w:r>
            <w:r>
              <w:rPr>
                <w:rFonts w:asciiTheme="minorEastAsia" w:hAnsiTheme="minorEastAsia" w:hint="eastAsia"/>
              </w:rPr>
              <w:t>；</w:t>
            </w:r>
          </w:p>
          <w:p w14:paraId="003309EF" w14:textId="77777777" w:rsidR="0076630D" w:rsidRDefault="00D7272D" w:rsidP="00B10728">
            <w:pPr>
              <w:pStyle w:val="af2"/>
              <w:numPr>
                <w:ilvl w:val="0"/>
                <w:numId w:val="283"/>
              </w:numPr>
              <w:ind w:firstLineChars="0"/>
              <w:rPr>
                <w:rFonts w:asciiTheme="minorEastAsia" w:hAnsiTheme="minorEastAsia"/>
              </w:rPr>
            </w:pPr>
            <w:r>
              <w:rPr>
                <w:rFonts w:asciiTheme="minorEastAsia" w:hAnsiTheme="minorEastAsia" w:hint="eastAsia"/>
              </w:rPr>
              <w:t>OSPFv</w:t>
            </w:r>
            <w:r>
              <w:rPr>
                <w:rFonts w:asciiTheme="minorEastAsia" w:hAnsiTheme="minorEastAsia"/>
              </w:rPr>
              <w:t>3</w:t>
            </w:r>
            <w:r>
              <w:rPr>
                <w:rFonts w:asciiTheme="minorEastAsia" w:hAnsiTheme="minorEastAsia" w:hint="eastAsia"/>
              </w:rPr>
              <w:t>的</w:t>
            </w:r>
            <w:r>
              <w:rPr>
                <w:rFonts w:asciiTheme="minorEastAsia" w:hAnsiTheme="minorEastAsia"/>
              </w:rPr>
              <w:t>Router LSA和Network LSA里不包含IP地址。IP</w:t>
            </w:r>
            <w:r>
              <w:rPr>
                <w:rFonts w:asciiTheme="minorEastAsia" w:hAnsiTheme="minorEastAsia" w:hint="eastAsia"/>
              </w:rPr>
              <w:t>地址</w:t>
            </w:r>
            <w:r>
              <w:rPr>
                <w:rFonts w:asciiTheme="minorEastAsia" w:hAnsiTheme="minorEastAsia"/>
              </w:rPr>
              <w:t>部分由新增的两类LSA宣告</w:t>
            </w:r>
          </w:p>
          <w:p w14:paraId="4110CB19" w14:textId="77777777" w:rsidR="0076630D" w:rsidRDefault="00D7272D" w:rsidP="00B10728">
            <w:pPr>
              <w:pStyle w:val="af2"/>
              <w:numPr>
                <w:ilvl w:val="0"/>
                <w:numId w:val="283"/>
              </w:numPr>
              <w:ind w:firstLineChars="0"/>
              <w:rPr>
                <w:rFonts w:asciiTheme="minorEastAsia" w:hAnsiTheme="minorEastAsia"/>
              </w:rPr>
            </w:pPr>
            <w:r>
              <w:rPr>
                <w:rFonts w:asciiTheme="minorEastAsia" w:hAnsiTheme="minorEastAsia"/>
              </w:rPr>
              <w:t>OSPFv3</w:t>
            </w:r>
            <w:r>
              <w:rPr>
                <w:rFonts w:asciiTheme="minorEastAsia" w:hAnsiTheme="minorEastAsia" w:hint="eastAsia"/>
              </w:rPr>
              <w:t>的</w:t>
            </w:r>
            <w:r>
              <w:rPr>
                <w:rFonts w:asciiTheme="minorEastAsia" w:hAnsiTheme="minorEastAsia"/>
              </w:rPr>
              <w:t>Router ID、Area ID和LSA State ID不再表示IP地址，但仍保留IPv4</w:t>
            </w:r>
            <w:r>
              <w:rPr>
                <w:rFonts w:asciiTheme="minorEastAsia" w:hAnsiTheme="minorEastAsia" w:hint="eastAsia"/>
              </w:rPr>
              <w:t>地址</w:t>
            </w:r>
            <w:r>
              <w:rPr>
                <w:rFonts w:asciiTheme="minorEastAsia" w:hAnsiTheme="minorEastAsia"/>
              </w:rPr>
              <w:t>格式。</w:t>
            </w:r>
          </w:p>
          <w:p w14:paraId="3C4C5D8B" w14:textId="77777777" w:rsidR="0076630D" w:rsidRDefault="00D7272D" w:rsidP="00B10728">
            <w:pPr>
              <w:pStyle w:val="af2"/>
              <w:numPr>
                <w:ilvl w:val="0"/>
                <w:numId w:val="283"/>
              </w:numPr>
              <w:ind w:firstLineChars="0"/>
              <w:rPr>
                <w:rFonts w:asciiTheme="minorEastAsia" w:hAnsiTheme="minorEastAsia"/>
              </w:rPr>
            </w:pPr>
            <w:r>
              <w:rPr>
                <w:rFonts w:asciiTheme="minorEastAsia" w:hAnsiTheme="minorEastAsia" w:hint="eastAsia"/>
              </w:rPr>
              <w:t>广播</w:t>
            </w:r>
            <w:r>
              <w:rPr>
                <w:rFonts w:asciiTheme="minorEastAsia" w:hAnsiTheme="minorEastAsia"/>
              </w:rPr>
              <w:t>、NBMA及P2MP网络中，邻居不再由IP地址</w:t>
            </w:r>
            <w:r>
              <w:rPr>
                <w:rFonts w:asciiTheme="minorEastAsia" w:hAnsiTheme="minorEastAsia" w:hint="eastAsia"/>
              </w:rPr>
              <w:t>标识</w:t>
            </w:r>
            <w:r>
              <w:rPr>
                <w:rFonts w:asciiTheme="minorEastAsia" w:hAnsiTheme="minorEastAsia"/>
              </w:rPr>
              <w:t>，只</w:t>
            </w:r>
            <w:r>
              <w:rPr>
                <w:rFonts w:asciiTheme="minorEastAsia" w:hAnsiTheme="minorEastAsia" w:hint="eastAsia"/>
              </w:rPr>
              <w:t>由</w:t>
            </w:r>
            <w:r>
              <w:rPr>
                <w:rFonts w:asciiTheme="minorEastAsia" w:hAnsiTheme="minorEastAsia"/>
              </w:rPr>
              <w:t>Router ID标识。</w:t>
            </w:r>
          </w:p>
          <w:p w14:paraId="58AD6F18"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rPr>
              <w:t>OSPFv3</w:t>
            </w:r>
            <w:r>
              <w:rPr>
                <w:rFonts w:asciiTheme="minorEastAsia" w:hAnsiTheme="minorEastAsia" w:hint="eastAsia"/>
              </w:rPr>
              <w:t>的</w:t>
            </w:r>
            <w:r>
              <w:rPr>
                <w:rFonts w:asciiTheme="minorEastAsia" w:hAnsiTheme="minorEastAsia"/>
              </w:rPr>
              <w:t>LSA报文里添加LSA的</w:t>
            </w:r>
            <w:r>
              <w:rPr>
                <w:rFonts w:asciiTheme="minorEastAsia" w:hAnsiTheme="minorEastAsia" w:hint="eastAsia"/>
              </w:rPr>
              <w:t>泛洪</w:t>
            </w:r>
            <w:r>
              <w:rPr>
                <w:rFonts w:asciiTheme="minorEastAsia" w:hAnsiTheme="minorEastAsia"/>
              </w:rPr>
              <w:t>范围。</w:t>
            </w:r>
          </w:p>
          <w:p w14:paraId="108BBE25" w14:textId="77777777" w:rsidR="0076630D" w:rsidRDefault="00D7272D" w:rsidP="00B10728">
            <w:pPr>
              <w:pStyle w:val="af2"/>
              <w:numPr>
                <w:ilvl w:val="0"/>
                <w:numId w:val="284"/>
              </w:numPr>
              <w:ind w:firstLineChars="0"/>
              <w:rPr>
                <w:rFonts w:asciiTheme="minorEastAsia" w:hAnsiTheme="minorEastAsia"/>
              </w:rPr>
            </w:pPr>
            <w:r>
              <w:rPr>
                <w:rFonts w:asciiTheme="minorEastAsia" w:hAnsiTheme="minorEastAsia" w:hint="eastAsia"/>
              </w:rPr>
              <w:t>OSPFv</w:t>
            </w:r>
            <w:r>
              <w:rPr>
                <w:rFonts w:asciiTheme="minorEastAsia" w:hAnsiTheme="minorEastAsia"/>
              </w:rPr>
              <w:t>3</w:t>
            </w:r>
            <w:r>
              <w:rPr>
                <w:rFonts w:asciiTheme="minorEastAsia" w:hAnsiTheme="minorEastAsia" w:hint="eastAsia"/>
              </w:rPr>
              <w:t>可存储</w:t>
            </w:r>
            <w:r>
              <w:rPr>
                <w:rFonts w:asciiTheme="minorEastAsia" w:hAnsiTheme="minorEastAsia"/>
              </w:rPr>
              <w:t>或泛洪不识别的报文，而OSPF只能简单丢弃</w:t>
            </w:r>
            <w:r>
              <w:rPr>
                <w:rFonts w:asciiTheme="minorEastAsia" w:hAnsiTheme="minorEastAsia" w:hint="eastAsia"/>
              </w:rPr>
              <w:t>不</w:t>
            </w:r>
            <w:r>
              <w:rPr>
                <w:rFonts w:asciiTheme="minorEastAsia" w:hAnsiTheme="minorEastAsia"/>
              </w:rPr>
              <w:t>识别的报文</w:t>
            </w:r>
            <w:r>
              <w:rPr>
                <w:rFonts w:asciiTheme="minorEastAsia" w:hAnsiTheme="minorEastAsia" w:hint="eastAsia"/>
              </w:rPr>
              <w:t>。</w:t>
            </w:r>
          </w:p>
          <w:p w14:paraId="5C0A3D6C" w14:textId="77777777" w:rsidR="0076630D" w:rsidRDefault="00D7272D" w:rsidP="00B10728">
            <w:pPr>
              <w:pStyle w:val="af2"/>
              <w:numPr>
                <w:ilvl w:val="0"/>
                <w:numId w:val="284"/>
              </w:numPr>
              <w:ind w:firstLineChars="0"/>
              <w:rPr>
                <w:rFonts w:asciiTheme="minorEastAsia" w:hAnsiTheme="minorEastAsia"/>
              </w:rPr>
            </w:pPr>
            <w:r>
              <w:rPr>
                <w:rFonts w:asciiTheme="minorEastAsia" w:hAnsiTheme="minorEastAsia"/>
              </w:rPr>
              <w:lastRenderedPageBreak/>
              <w:t>OSPFv3</w:t>
            </w:r>
            <w:r>
              <w:rPr>
                <w:rFonts w:asciiTheme="minorEastAsia" w:hAnsiTheme="minorEastAsia" w:hint="eastAsia"/>
              </w:rPr>
              <w:t>允许</w:t>
            </w:r>
            <w:r>
              <w:rPr>
                <w:rFonts w:asciiTheme="minorEastAsia" w:hAnsiTheme="minorEastAsia"/>
              </w:rPr>
              <w:t>泛洪范围为区域或链路本地，并且设置U位</w:t>
            </w:r>
            <w:r>
              <w:rPr>
                <w:rFonts w:asciiTheme="minorEastAsia" w:hAnsiTheme="minorEastAsia" w:hint="eastAsia"/>
              </w:rPr>
              <w:t>的</w:t>
            </w:r>
            <w:r>
              <w:rPr>
                <w:rFonts w:asciiTheme="minorEastAsia" w:hAnsiTheme="minorEastAsia"/>
              </w:rPr>
              <w:t>不识别报文存储或通过Stub区域。</w:t>
            </w:r>
          </w:p>
          <w:p w14:paraId="0FE349FB"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hint="eastAsia"/>
              </w:rPr>
              <w:t>OSPFv</w:t>
            </w:r>
            <w:r>
              <w:rPr>
                <w:rFonts w:asciiTheme="minorEastAsia" w:hAnsiTheme="minorEastAsia"/>
              </w:rPr>
              <w:t>3</w:t>
            </w:r>
            <w:r>
              <w:rPr>
                <w:rFonts w:asciiTheme="minorEastAsia" w:hAnsiTheme="minorEastAsia" w:hint="eastAsia"/>
              </w:rPr>
              <w:t>支持</w:t>
            </w:r>
            <w:r>
              <w:rPr>
                <w:rFonts w:asciiTheme="minorEastAsia" w:hAnsiTheme="minorEastAsia"/>
              </w:rPr>
              <w:t>一个链路上多个进程。</w:t>
            </w:r>
          </w:p>
          <w:p w14:paraId="1D99CB52"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rPr>
              <w:t>OSPFv3</w:t>
            </w:r>
            <w:r>
              <w:rPr>
                <w:rFonts w:asciiTheme="minorEastAsia" w:hAnsiTheme="minorEastAsia" w:hint="eastAsia"/>
              </w:rPr>
              <w:t>利用</w:t>
            </w:r>
            <w:r>
              <w:rPr>
                <w:rFonts w:asciiTheme="minorEastAsia" w:hAnsiTheme="minorEastAsia"/>
              </w:rPr>
              <w:t>IPv6链路本地地址</w:t>
            </w:r>
            <w:r>
              <w:rPr>
                <w:rFonts w:asciiTheme="minorEastAsia" w:hAnsiTheme="minorEastAsia" w:hint="eastAsia"/>
              </w:rPr>
              <w:t>在同一</w:t>
            </w:r>
            <w:r>
              <w:rPr>
                <w:rFonts w:asciiTheme="minorEastAsia" w:hAnsiTheme="minorEastAsia"/>
              </w:rPr>
              <w:t>链路上发现邻居及自动配置等。</w:t>
            </w:r>
            <w:r>
              <w:rPr>
                <w:rFonts w:asciiTheme="minorEastAsia" w:hAnsiTheme="minorEastAsia" w:hint="eastAsia"/>
              </w:rPr>
              <w:t>运行</w:t>
            </w:r>
            <w:r>
              <w:rPr>
                <w:rFonts w:asciiTheme="minorEastAsia" w:hAnsiTheme="minorEastAsia"/>
              </w:rPr>
              <w:t>IPv6</w:t>
            </w:r>
            <w:r>
              <w:rPr>
                <w:rFonts w:asciiTheme="minorEastAsia" w:hAnsiTheme="minorEastAsia" w:hint="eastAsia"/>
              </w:rPr>
              <w:t>的</w:t>
            </w:r>
            <w:r>
              <w:rPr>
                <w:rFonts w:asciiTheme="minorEastAsia" w:hAnsiTheme="minorEastAsia"/>
              </w:rPr>
              <w:t>设备不转发目的地址为链路本地地址的IPv6报文，此类</w:t>
            </w:r>
            <w:r>
              <w:rPr>
                <w:rFonts w:asciiTheme="minorEastAsia" w:hAnsiTheme="minorEastAsia" w:hint="eastAsia"/>
              </w:rPr>
              <w:t>报文</w:t>
            </w:r>
            <w:r>
              <w:rPr>
                <w:rFonts w:asciiTheme="minorEastAsia" w:hAnsiTheme="minorEastAsia"/>
              </w:rPr>
              <w:t>只在</w:t>
            </w:r>
            <w:r>
              <w:rPr>
                <w:rFonts w:asciiTheme="minorEastAsia" w:hAnsiTheme="minorEastAsia" w:hint="eastAsia"/>
              </w:rPr>
              <w:t>同一</w:t>
            </w:r>
            <w:r>
              <w:rPr>
                <w:rFonts w:asciiTheme="minorEastAsia" w:hAnsiTheme="minorEastAsia"/>
              </w:rPr>
              <w:t>链路有效。</w:t>
            </w:r>
            <w:r>
              <w:rPr>
                <w:rFonts w:asciiTheme="minorEastAsia" w:hAnsiTheme="minorEastAsia" w:hint="eastAsia"/>
              </w:rPr>
              <w:t>链路本地</w:t>
            </w:r>
            <w:r>
              <w:rPr>
                <w:rFonts w:asciiTheme="minorEastAsia" w:hAnsiTheme="minorEastAsia"/>
              </w:rPr>
              <w:t>单播地址从fe80::/10开始</w:t>
            </w:r>
            <w:r>
              <w:rPr>
                <w:rFonts w:asciiTheme="minorEastAsia" w:hAnsiTheme="minorEastAsia" w:hint="eastAsia"/>
              </w:rPr>
              <w:t>。</w:t>
            </w:r>
          </w:p>
          <w:p w14:paraId="3019D7EA"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hint="eastAsia"/>
              </w:rPr>
              <w:t>新增</w:t>
            </w:r>
            <w:r>
              <w:rPr>
                <w:rFonts w:asciiTheme="minorEastAsia" w:hAnsiTheme="minorEastAsia"/>
              </w:rPr>
              <w:t>两种LSA</w:t>
            </w:r>
          </w:p>
          <w:p w14:paraId="6A7CFEA7" w14:textId="77777777" w:rsidR="0076630D" w:rsidRDefault="00D7272D" w:rsidP="00B10728">
            <w:pPr>
              <w:pStyle w:val="af2"/>
              <w:numPr>
                <w:ilvl w:val="0"/>
                <w:numId w:val="285"/>
              </w:numPr>
              <w:ind w:firstLineChars="0"/>
              <w:rPr>
                <w:rFonts w:asciiTheme="minorEastAsia" w:hAnsiTheme="minorEastAsia"/>
              </w:rPr>
            </w:pPr>
            <w:r>
              <w:rPr>
                <w:rFonts w:asciiTheme="minorEastAsia" w:hAnsiTheme="minorEastAsia" w:hint="eastAsia"/>
              </w:rPr>
              <w:t>Link</w:t>
            </w:r>
            <w:r>
              <w:rPr>
                <w:rFonts w:asciiTheme="minorEastAsia" w:hAnsiTheme="minorEastAsia"/>
              </w:rPr>
              <w:t xml:space="preserve"> LSA：用于设备宣告各个链路是哪个对应的链路本地地址及其所配置的IPv6</w:t>
            </w:r>
            <w:r>
              <w:rPr>
                <w:rFonts w:asciiTheme="minorEastAsia" w:hAnsiTheme="minorEastAsia" w:hint="eastAsia"/>
              </w:rPr>
              <w:t>全局</w:t>
            </w:r>
            <w:r>
              <w:rPr>
                <w:rFonts w:asciiTheme="minorEastAsia" w:hAnsiTheme="minorEastAsia"/>
              </w:rPr>
              <w:t>地址，仅在链路内洪</w:t>
            </w:r>
            <w:r>
              <w:rPr>
                <w:rFonts w:asciiTheme="minorEastAsia" w:hAnsiTheme="minorEastAsia" w:hint="eastAsia"/>
              </w:rPr>
              <w:t>泛</w:t>
            </w:r>
          </w:p>
          <w:p w14:paraId="584233EB" w14:textId="77777777" w:rsidR="0076630D" w:rsidRDefault="00D7272D" w:rsidP="00B10728">
            <w:pPr>
              <w:pStyle w:val="af2"/>
              <w:numPr>
                <w:ilvl w:val="0"/>
                <w:numId w:val="285"/>
              </w:numPr>
              <w:ind w:firstLineChars="0"/>
              <w:rPr>
                <w:rFonts w:asciiTheme="minorEastAsia" w:hAnsiTheme="minorEastAsia"/>
              </w:rPr>
            </w:pPr>
            <w:r>
              <w:rPr>
                <w:rFonts w:asciiTheme="minorEastAsia" w:hAnsiTheme="minorEastAsia"/>
              </w:rPr>
              <w:t>Intra Area Prefix LSA</w:t>
            </w:r>
            <w:r>
              <w:rPr>
                <w:rFonts w:asciiTheme="minorEastAsia" w:hAnsiTheme="minorEastAsia" w:hint="eastAsia"/>
              </w:rPr>
              <w:t>：</w:t>
            </w:r>
            <w:r>
              <w:rPr>
                <w:rFonts w:asciiTheme="minorEastAsia" w:hAnsiTheme="minorEastAsia"/>
              </w:rPr>
              <w:t>用于向其他</w:t>
            </w:r>
            <w:r>
              <w:rPr>
                <w:rFonts w:asciiTheme="minorEastAsia" w:hAnsiTheme="minorEastAsia" w:hint="eastAsia"/>
              </w:rPr>
              <w:t>设备</w:t>
            </w:r>
            <w:r>
              <w:rPr>
                <w:rFonts w:asciiTheme="minorEastAsia" w:hAnsiTheme="minorEastAsia"/>
              </w:rPr>
              <w:t>宣告本设备或本网络（</w:t>
            </w:r>
            <w:r>
              <w:rPr>
                <w:rFonts w:asciiTheme="minorEastAsia" w:hAnsiTheme="minorEastAsia" w:hint="eastAsia"/>
              </w:rPr>
              <w:t>广播网及</w:t>
            </w:r>
            <w:r>
              <w:rPr>
                <w:rFonts w:asciiTheme="minorEastAsia" w:hAnsiTheme="minorEastAsia"/>
              </w:rPr>
              <w:t>NBMA）</w:t>
            </w:r>
            <w:r>
              <w:rPr>
                <w:rFonts w:asciiTheme="minorEastAsia" w:hAnsiTheme="minorEastAsia" w:hint="eastAsia"/>
              </w:rPr>
              <w:t>的</w:t>
            </w:r>
            <w:r>
              <w:rPr>
                <w:rFonts w:asciiTheme="minorEastAsia" w:hAnsiTheme="minorEastAsia"/>
              </w:rPr>
              <w:t>IPv6全局地址信息，在区域内洪泛</w:t>
            </w:r>
          </w:p>
          <w:p w14:paraId="7ECEA3BF" w14:textId="77777777" w:rsidR="0076630D" w:rsidRDefault="00D7272D" w:rsidP="00B10728">
            <w:pPr>
              <w:pStyle w:val="af2"/>
              <w:numPr>
                <w:ilvl w:val="0"/>
                <w:numId w:val="282"/>
              </w:numPr>
              <w:ind w:firstLineChars="0"/>
              <w:rPr>
                <w:rFonts w:asciiTheme="minorEastAsia" w:hAnsiTheme="minorEastAsia"/>
              </w:rPr>
            </w:pPr>
            <w:r>
              <w:rPr>
                <w:rFonts w:asciiTheme="minorEastAsia" w:hAnsiTheme="minorEastAsia" w:hint="eastAsia"/>
              </w:rPr>
              <w:t>OSPFv</w:t>
            </w:r>
            <w:r>
              <w:rPr>
                <w:rFonts w:asciiTheme="minorEastAsia" w:hAnsiTheme="minorEastAsia"/>
              </w:rPr>
              <w:t>3</w:t>
            </w:r>
            <w:r>
              <w:rPr>
                <w:rFonts w:asciiTheme="minorEastAsia" w:hAnsiTheme="minorEastAsia" w:hint="eastAsia"/>
              </w:rPr>
              <w:t>只</w:t>
            </w:r>
            <w:r>
              <w:rPr>
                <w:rFonts w:asciiTheme="minorEastAsia" w:hAnsiTheme="minorEastAsia"/>
              </w:rPr>
              <w:t>通过</w:t>
            </w:r>
            <w:r>
              <w:rPr>
                <w:rFonts w:asciiTheme="minorEastAsia" w:hAnsiTheme="minorEastAsia" w:hint="eastAsia"/>
              </w:rPr>
              <w:t>Router</w:t>
            </w:r>
            <w:r>
              <w:rPr>
                <w:rFonts w:asciiTheme="minorEastAsia" w:hAnsiTheme="minorEastAsia"/>
              </w:rPr>
              <w:t xml:space="preserve"> ID来标识邻居</w:t>
            </w:r>
            <w:r>
              <w:rPr>
                <w:rFonts w:asciiTheme="minorEastAsia" w:hAnsiTheme="minorEastAsia" w:hint="eastAsia"/>
              </w:rPr>
              <w:t>。</w:t>
            </w:r>
            <w:r>
              <w:rPr>
                <w:rFonts w:asciiTheme="minorEastAsia" w:hAnsiTheme="minorEastAsia"/>
              </w:rPr>
              <w:t>OSPF在广播、NBMA、P2P和P2MP网络中是通过IPv4</w:t>
            </w:r>
            <w:r>
              <w:rPr>
                <w:rFonts w:asciiTheme="minorEastAsia" w:hAnsiTheme="minorEastAsia" w:hint="eastAsia"/>
              </w:rPr>
              <w:t>接口</w:t>
            </w:r>
            <w:r>
              <w:rPr>
                <w:rFonts w:asciiTheme="minorEastAsia" w:hAnsiTheme="minorEastAsia"/>
              </w:rPr>
              <w:t>地址来标识的，而在vlink</w:t>
            </w:r>
            <w:r>
              <w:rPr>
                <w:rFonts w:asciiTheme="minorEastAsia" w:hAnsiTheme="minorEastAsia" w:hint="eastAsia"/>
              </w:rPr>
              <w:t>网络</w:t>
            </w:r>
            <w:r>
              <w:rPr>
                <w:rFonts w:asciiTheme="minorEastAsia" w:hAnsiTheme="minorEastAsia"/>
              </w:rPr>
              <w:t>中是通过Router ID来</w:t>
            </w:r>
            <w:r>
              <w:rPr>
                <w:rFonts w:asciiTheme="minorEastAsia" w:hAnsiTheme="minorEastAsia" w:hint="eastAsia"/>
              </w:rPr>
              <w:t>标识</w:t>
            </w:r>
            <w:r>
              <w:rPr>
                <w:rFonts w:asciiTheme="minorEastAsia" w:hAnsiTheme="minorEastAsia"/>
              </w:rPr>
              <w:t>。</w:t>
            </w:r>
          </w:p>
        </w:tc>
      </w:tr>
    </w:tbl>
    <w:p w14:paraId="610FA06F" w14:textId="77777777" w:rsidR="0076630D" w:rsidRDefault="0076630D">
      <w:pPr>
        <w:rPr>
          <w:rFonts w:ascii="微软雅黑" w:eastAsia="微软雅黑" w:hAnsi="微软雅黑"/>
        </w:rPr>
      </w:pPr>
    </w:p>
    <w:p w14:paraId="2F8AA3E2" w14:textId="77777777" w:rsidR="0076630D" w:rsidRDefault="00D7272D">
      <w:pPr>
        <w:rPr>
          <w:rFonts w:ascii="微软雅黑" w:eastAsia="微软雅黑" w:hAnsi="微软雅黑"/>
        </w:rPr>
      </w:pPr>
      <w:r>
        <w:rPr>
          <w:rFonts w:ascii="微软雅黑" w:eastAsia="微软雅黑" w:hAnsi="微软雅黑" w:hint="eastAsia"/>
        </w:rPr>
        <w:t>GWN781X/2X/3X</w:t>
      </w:r>
      <w:r>
        <w:rPr>
          <w:rFonts w:ascii="微软雅黑" w:eastAsia="微软雅黑" w:hAnsi="微软雅黑"/>
        </w:rPr>
        <w:t>仅支持1个进程。</w:t>
      </w:r>
    </w:p>
    <w:p w14:paraId="74BDDB9B" w14:textId="77777777" w:rsidR="0076630D" w:rsidRDefault="00D7272D">
      <w:pPr>
        <w:rPr>
          <w:rFonts w:ascii="微软雅黑" w:eastAsia="微软雅黑" w:hAnsi="微软雅黑"/>
        </w:rPr>
      </w:pPr>
      <w:r>
        <w:rPr>
          <w:rFonts w:ascii="微软雅黑" w:eastAsia="微软雅黑" w:hAnsi="微软雅黑" w:hint="eastAsia"/>
        </w:rPr>
        <w:t>【配置参数】</w:t>
      </w:r>
    </w:p>
    <w:p w14:paraId="329EC697" w14:textId="77777777" w:rsidR="0076630D" w:rsidRDefault="00D7272D">
      <w:pPr>
        <w:rPr>
          <w:rFonts w:ascii="微软雅黑" w:eastAsia="微软雅黑" w:hAnsi="微软雅黑"/>
          <w:b/>
        </w:rPr>
      </w:pPr>
      <w:r>
        <w:rPr>
          <w:rFonts w:ascii="微软雅黑" w:eastAsia="微软雅黑" w:hAnsi="微软雅黑" w:hint="eastAsia"/>
          <w:b/>
        </w:rPr>
        <w:t>全局配置</w:t>
      </w:r>
      <w:r>
        <w:rPr>
          <w:rFonts w:ascii="微软雅黑" w:eastAsia="微软雅黑" w:hAnsi="微软雅黑"/>
          <w:b/>
        </w:rPr>
        <w:t>：</w:t>
      </w:r>
    </w:p>
    <w:p w14:paraId="10355D4F" w14:textId="77777777" w:rsidR="0076630D" w:rsidRDefault="00D7272D" w:rsidP="00B10728">
      <w:pPr>
        <w:pStyle w:val="af2"/>
        <w:numPr>
          <w:ilvl w:val="0"/>
          <w:numId w:val="279"/>
        </w:numPr>
        <w:ind w:firstLineChars="0"/>
        <w:rPr>
          <w:rFonts w:ascii="微软雅黑" w:eastAsia="微软雅黑" w:hAnsi="微软雅黑"/>
        </w:rPr>
      </w:pPr>
      <w:r>
        <w:rPr>
          <w:rFonts w:ascii="微软雅黑" w:eastAsia="微软雅黑" w:hAnsi="微软雅黑" w:hint="eastAsia"/>
        </w:rPr>
        <w:t>OSPF</w:t>
      </w:r>
      <w:r>
        <w:rPr>
          <w:rFonts w:ascii="微软雅黑" w:eastAsia="微软雅黑" w:hAnsi="微软雅黑"/>
        </w:rPr>
        <w:t>v3：【</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w:t>
      </w:r>
      <w:r>
        <w:rPr>
          <w:rFonts w:ascii="微软雅黑" w:eastAsia="微软雅黑" w:hAnsi="微软雅黑" w:hint="eastAsia"/>
        </w:rPr>
        <w:t>OSPF</w:t>
      </w:r>
      <w:r>
        <w:rPr>
          <w:rFonts w:ascii="微软雅黑" w:eastAsia="微软雅黑" w:hAnsi="微软雅黑"/>
        </w:rPr>
        <w:t>v3功能，默认关闭。</w:t>
      </w:r>
    </w:p>
    <w:p w14:paraId="6A4959FE" w14:textId="5FE04B2B" w:rsidR="0076630D" w:rsidRDefault="00D7272D" w:rsidP="00B10728">
      <w:pPr>
        <w:pStyle w:val="af2"/>
        <w:numPr>
          <w:ilvl w:val="0"/>
          <w:numId w:val="279"/>
        </w:numPr>
        <w:ind w:firstLineChars="0"/>
        <w:rPr>
          <w:rFonts w:ascii="微软雅黑" w:eastAsia="微软雅黑" w:hAnsi="微软雅黑"/>
        </w:rPr>
      </w:pPr>
      <w:r>
        <w:rPr>
          <w:rFonts w:ascii="微软雅黑" w:eastAsia="微软雅黑" w:hAnsi="微软雅黑" w:hint="eastAsia"/>
        </w:rPr>
        <w:t>路由器ID</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交换机的Router ID，</w:t>
      </w:r>
      <w:r>
        <w:rPr>
          <w:rFonts w:ascii="微软雅黑" w:eastAsia="微软雅黑" w:hAnsi="微软雅黑" w:hint="eastAsia"/>
        </w:rPr>
        <w:t>是一个32</w:t>
      </w:r>
      <w:r>
        <w:rPr>
          <w:rFonts w:ascii="微软雅黑" w:eastAsia="微软雅黑" w:hAnsi="微软雅黑"/>
        </w:rPr>
        <w:t>bits的无符号整数，</w:t>
      </w:r>
      <w:r>
        <w:rPr>
          <w:rFonts w:ascii="微软雅黑" w:eastAsia="微软雅黑" w:hAnsi="微软雅黑" w:hint="eastAsia"/>
        </w:rPr>
        <w:t>以</w:t>
      </w:r>
      <w:r>
        <w:rPr>
          <w:rFonts w:ascii="微软雅黑" w:eastAsia="微软雅黑" w:hAnsi="微软雅黑"/>
        </w:rPr>
        <w:t>IPv4地址格式配置</w:t>
      </w:r>
      <w:r>
        <w:rPr>
          <w:rFonts w:ascii="微软雅黑" w:eastAsia="微软雅黑" w:hAnsi="微软雅黑" w:hint="eastAsia"/>
        </w:rPr>
        <w:t>。仅支持手动配置</w:t>
      </w:r>
      <w:r>
        <w:rPr>
          <w:rFonts w:ascii="微软雅黑" w:eastAsia="微软雅黑" w:hAnsi="微软雅黑"/>
        </w:rPr>
        <w:t>Router ID，</w:t>
      </w:r>
      <w:r>
        <w:rPr>
          <w:rFonts w:ascii="微软雅黑" w:eastAsia="微软雅黑" w:hAnsi="微软雅黑" w:hint="eastAsia"/>
        </w:rPr>
        <w:t>且</w:t>
      </w:r>
      <w:r>
        <w:rPr>
          <w:rFonts w:ascii="微软雅黑" w:eastAsia="微软雅黑" w:hAnsi="微软雅黑"/>
        </w:rPr>
        <w:t>需确保Router ID</w:t>
      </w:r>
      <w:r>
        <w:rPr>
          <w:rFonts w:ascii="微软雅黑" w:eastAsia="微软雅黑" w:hAnsi="微软雅黑" w:hint="eastAsia"/>
        </w:rPr>
        <w:t>具有唯一性</w:t>
      </w:r>
      <w:r>
        <w:rPr>
          <w:rFonts w:ascii="微软雅黑" w:eastAsia="微软雅黑" w:hAnsi="微软雅黑"/>
        </w:rPr>
        <w:t>。</w:t>
      </w:r>
      <w:r w:rsidR="00350CF9" w:rsidRPr="00350CF9">
        <w:rPr>
          <w:rFonts w:ascii="微软雅黑" w:eastAsia="微软雅黑" w:hAnsi="微软雅黑" w:hint="eastAsia"/>
          <w:color w:val="FF0000"/>
        </w:rPr>
        <w:t>注</w:t>
      </w:r>
      <w:r w:rsidR="00350CF9" w:rsidRPr="00350CF9">
        <w:rPr>
          <w:rFonts w:ascii="微软雅黑" w:eastAsia="微软雅黑" w:hAnsi="微软雅黑"/>
          <w:color w:val="FF0000"/>
        </w:rPr>
        <w:t>：</w:t>
      </w:r>
      <w:r w:rsidR="00350CF9">
        <w:rPr>
          <w:rFonts w:ascii="微软雅黑" w:eastAsia="微软雅黑" w:hAnsi="微软雅黑"/>
        </w:rPr>
        <w:t>若</w:t>
      </w:r>
      <w:r w:rsidR="00350CF9">
        <w:rPr>
          <w:rFonts w:ascii="微软雅黑" w:eastAsia="微软雅黑" w:hAnsi="微软雅黑" w:hint="eastAsia"/>
        </w:rPr>
        <w:t>与</w:t>
      </w:r>
      <w:r w:rsidR="00350CF9">
        <w:rPr>
          <w:rFonts w:ascii="微软雅黑" w:eastAsia="微软雅黑" w:hAnsi="微软雅黑"/>
        </w:rPr>
        <w:t>邻居建立完全连接，此时修改Router ID</w:t>
      </w:r>
      <w:r w:rsidR="00350CF9">
        <w:rPr>
          <w:rFonts w:ascii="微软雅黑" w:eastAsia="微软雅黑" w:hAnsi="微软雅黑" w:hint="eastAsia"/>
        </w:rPr>
        <w:t>则须</w:t>
      </w:r>
      <w:r w:rsidR="00350CF9">
        <w:rPr>
          <w:rFonts w:ascii="微软雅黑" w:eastAsia="微软雅黑" w:hAnsi="微软雅黑"/>
        </w:rPr>
        <w:t>重启OSPF进程才能生效。</w:t>
      </w:r>
    </w:p>
    <w:p w14:paraId="1B0E4B41" w14:textId="77777777" w:rsidR="0076630D" w:rsidRDefault="00D7272D" w:rsidP="00B10728">
      <w:pPr>
        <w:pStyle w:val="af2"/>
        <w:numPr>
          <w:ilvl w:val="0"/>
          <w:numId w:val="279"/>
        </w:numPr>
        <w:ind w:firstLineChars="0"/>
        <w:rPr>
          <w:rFonts w:ascii="微软雅黑" w:eastAsia="微软雅黑" w:hAnsi="微软雅黑"/>
        </w:rPr>
      </w:pPr>
      <w:r>
        <w:rPr>
          <w:rFonts w:ascii="微软雅黑" w:eastAsia="微软雅黑" w:hAnsi="微软雅黑" w:hint="eastAsia"/>
        </w:rPr>
        <w:t>SPF</w:t>
      </w:r>
      <w:r>
        <w:rPr>
          <w:rFonts w:ascii="微软雅黑" w:eastAsia="微软雅黑" w:hAnsi="微软雅黑"/>
        </w:rPr>
        <w:t>计算：</w:t>
      </w:r>
    </w:p>
    <w:p w14:paraId="0E69B842" w14:textId="77777777" w:rsidR="0076630D" w:rsidRDefault="00D7272D" w:rsidP="00B10728">
      <w:pPr>
        <w:pStyle w:val="af2"/>
        <w:numPr>
          <w:ilvl w:val="0"/>
          <w:numId w:val="286"/>
        </w:numPr>
        <w:ind w:firstLineChars="0"/>
        <w:rPr>
          <w:rFonts w:ascii="微软雅黑" w:eastAsia="微软雅黑" w:hAnsi="微软雅黑"/>
        </w:rPr>
      </w:pPr>
      <w:r>
        <w:rPr>
          <w:rFonts w:ascii="微软雅黑" w:eastAsia="微软雅黑" w:hAnsi="微软雅黑" w:hint="eastAsia"/>
        </w:rPr>
        <w:t>等待时间 (毫秒)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定义</w:t>
      </w:r>
      <w:r>
        <w:rPr>
          <w:rFonts w:ascii="微软雅黑" w:eastAsia="微软雅黑" w:hAnsi="微软雅黑"/>
        </w:rPr>
        <w:t>SPF计算的等待时间，以毫秒为单位，取值范围为</w:t>
      </w:r>
      <w:r>
        <w:rPr>
          <w:rFonts w:ascii="微软雅黑" w:eastAsia="微软雅黑" w:hAnsi="微软雅黑" w:hint="eastAsia"/>
        </w:rPr>
        <w:t>0</w:t>
      </w:r>
      <w:r>
        <w:rPr>
          <w:rFonts w:ascii="微软雅黑" w:eastAsia="微软雅黑" w:hAnsi="微软雅黑"/>
        </w:rPr>
        <w:t>-600000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0。OSPF</w:t>
      </w:r>
      <w:r>
        <w:rPr>
          <w:rFonts w:ascii="微软雅黑" w:eastAsia="微软雅黑" w:hAnsi="微软雅黑"/>
        </w:rPr>
        <w:t>v3</w:t>
      </w:r>
      <w:r>
        <w:rPr>
          <w:rFonts w:ascii="微软雅黑" w:eastAsia="微软雅黑" w:hAnsi="微软雅黑" w:hint="eastAsia"/>
        </w:rPr>
        <w:t>路由进程</w:t>
      </w:r>
      <w:r>
        <w:rPr>
          <w:rFonts w:ascii="微软雅黑" w:eastAsia="微软雅黑" w:hAnsi="微软雅黑"/>
        </w:rPr>
        <w:t>接收到拓扑变化，触发的SPF计算至少要在该</w:t>
      </w:r>
      <w:r>
        <w:rPr>
          <w:rFonts w:ascii="微软雅黑" w:eastAsia="微软雅黑" w:hAnsi="微软雅黑" w:hint="eastAsia"/>
        </w:rPr>
        <w:t>等待</w:t>
      </w:r>
      <w:r>
        <w:rPr>
          <w:rFonts w:ascii="微软雅黑" w:eastAsia="微软雅黑" w:hAnsi="微软雅黑"/>
        </w:rPr>
        <w:t>时间后执行。</w:t>
      </w:r>
    </w:p>
    <w:p w14:paraId="08CE85EF" w14:textId="77777777" w:rsidR="0076630D" w:rsidRDefault="00D7272D" w:rsidP="00B10728">
      <w:pPr>
        <w:pStyle w:val="af2"/>
        <w:numPr>
          <w:ilvl w:val="0"/>
          <w:numId w:val="286"/>
        </w:numPr>
        <w:ind w:firstLineChars="0"/>
        <w:rPr>
          <w:rFonts w:ascii="微软雅黑" w:eastAsia="微软雅黑" w:hAnsi="微软雅黑"/>
        </w:rPr>
      </w:pPr>
      <w:r>
        <w:rPr>
          <w:rFonts w:ascii="微软雅黑" w:eastAsia="微软雅黑" w:hAnsi="微软雅黑" w:hint="eastAsia"/>
        </w:rPr>
        <w:lastRenderedPageBreak/>
        <w:t>最小间隔</w:t>
      </w:r>
      <w:r>
        <w:rPr>
          <w:rFonts w:ascii="微软雅黑" w:eastAsia="微软雅黑" w:hAnsi="微软雅黑"/>
        </w:rPr>
        <w:t>时间</w:t>
      </w:r>
      <w:r>
        <w:rPr>
          <w:rFonts w:ascii="微软雅黑" w:eastAsia="微软雅黑" w:hAnsi="微软雅黑" w:hint="eastAsia"/>
        </w:rPr>
        <w:t xml:space="preserve"> (毫秒)：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定义</w:t>
      </w:r>
      <w:r>
        <w:rPr>
          <w:rFonts w:ascii="微软雅黑" w:eastAsia="微软雅黑" w:hAnsi="微软雅黑"/>
        </w:rPr>
        <w:t>两次SPF运算之间的最小时间间隔，以毫秒为单位，取值范围为</w:t>
      </w:r>
      <w:r>
        <w:rPr>
          <w:rFonts w:ascii="微软雅黑" w:eastAsia="微软雅黑" w:hAnsi="微软雅黑" w:hint="eastAsia"/>
        </w:rPr>
        <w:t>0</w:t>
      </w:r>
      <w:r>
        <w:rPr>
          <w:rFonts w:ascii="微软雅黑" w:eastAsia="微软雅黑" w:hAnsi="微软雅黑"/>
        </w:rPr>
        <w:t>-600000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50毫秒</w:t>
      </w:r>
      <w:r>
        <w:rPr>
          <w:rFonts w:ascii="微软雅黑" w:eastAsia="微软雅黑" w:hAnsi="微软雅黑"/>
        </w:rPr>
        <w:t>。</w:t>
      </w:r>
    </w:p>
    <w:p w14:paraId="75F4E003" w14:textId="77777777" w:rsidR="0076630D" w:rsidRDefault="00D7272D" w:rsidP="00B10728">
      <w:pPr>
        <w:pStyle w:val="af2"/>
        <w:numPr>
          <w:ilvl w:val="0"/>
          <w:numId w:val="286"/>
        </w:numPr>
        <w:ind w:firstLineChars="0"/>
        <w:rPr>
          <w:rFonts w:ascii="微软雅黑" w:eastAsia="微软雅黑" w:hAnsi="微软雅黑"/>
        </w:rPr>
      </w:pPr>
      <w:r>
        <w:rPr>
          <w:rFonts w:ascii="微软雅黑" w:eastAsia="微软雅黑" w:hAnsi="微软雅黑" w:hint="eastAsia"/>
        </w:rPr>
        <w:t>最长</w:t>
      </w:r>
      <w:r>
        <w:rPr>
          <w:rFonts w:ascii="微软雅黑" w:eastAsia="微软雅黑" w:hAnsi="微软雅黑"/>
        </w:rPr>
        <w:t>间隔时间</w:t>
      </w:r>
      <w:r>
        <w:rPr>
          <w:rFonts w:ascii="微软雅黑" w:eastAsia="微软雅黑" w:hAnsi="微软雅黑" w:hint="eastAsia"/>
        </w:rPr>
        <w:t xml:space="preserve"> (毫秒)：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定义</w:t>
      </w:r>
      <w:r>
        <w:rPr>
          <w:rFonts w:ascii="微软雅黑" w:eastAsia="微软雅黑" w:hAnsi="微软雅黑"/>
        </w:rPr>
        <w:t>两次SPF运算之间的最大时间间隔，以毫秒为单位，取值范围为</w:t>
      </w:r>
      <w:r>
        <w:rPr>
          <w:rFonts w:ascii="微软雅黑" w:eastAsia="微软雅黑" w:hAnsi="微软雅黑" w:hint="eastAsia"/>
        </w:rPr>
        <w:t>0</w:t>
      </w:r>
      <w:r>
        <w:rPr>
          <w:rFonts w:ascii="微软雅黑" w:eastAsia="微软雅黑" w:hAnsi="微软雅黑"/>
        </w:rPr>
        <w:t>-600000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5000毫秒</w:t>
      </w:r>
      <w:r>
        <w:rPr>
          <w:rFonts w:ascii="微软雅黑" w:eastAsia="微软雅黑" w:hAnsi="微软雅黑"/>
        </w:rPr>
        <w:t>。</w:t>
      </w:r>
    </w:p>
    <w:p w14:paraId="4E42CA26" w14:textId="3ADE4100" w:rsidR="0076630D" w:rsidRDefault="00D7272D" w:rsidP="00B10728">
      <w:pPr>
        <w:pStyle w:val="af2"/>
        <w:numPr>
          <w:ilvl w:val="0"/>
          <w:numId w:val="287"/>
        </w:numPr>
        <w:ind w:firstLineChars="0"/>
        <w:rPr>
          <w:rFonts w:ascii="微软雅黑" w:eastAsia="微软雅黑" w:hAnsi="微软雅黑"/>
        </w:rPr>
      </w:pPr>
      <w:r>
        <w:rPr>
          <w:rFonts w:ascii="微软雅黑" w:eastAsia="微软雅黑" w:hAnsi="微软雅黑" w:hint="eastAsia"/>
        </w:rPr>
        <w:t>LSA</w:t>
      </w:r>
      <w:ins w:id="370" w:author="Microsoft 帐户" w:date="2023-11-08T16:09:00Z">
        <w:r w:rsidR="00C63842">
          <w:rPr>
            <w:rFonts w:ascii="微软雅黑" w:eastAsia="微软雅黑" w:hAnsi="微软雅黑" w:hint="eastAsia"/>
          </w:rPr>
          <w:t>到达时间</w:t>
        </w:r>
      </w:ins>
      <w:r>
        <w:rPr>
          <w:rFonts w:ascii="微软雅黑" w:eastAsia="微软雅黑" w:hAnsi="微软雅黑" w:hint="eastAsia"/>
        </w:rPr>
        <w:t xml:space="preserve"> (毫秒)：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LSA接收间隔，</w:t>
      </w:r>
      <w:r>
        <w:rPr>
          <w:rFonts w:ascii="微软雅黑" w:eastAsia="微软雅黑" w:hAnsi="微软雅黑" w:hint="eastAsia"/>
        </w:rPr>
        <w:t>以</w:t>
      </w:r>
      <w:r>
        <w:rPr>
          <w:rFonts w:ascii="微软雅黑" w:eastAsia="微软雅黑" w:hAnsi="微软雅黑"/>
        </w:rPr>
        <w:t>毫秒为单位，取值范围为</w:t>
      </w:r>
      <w:r>
        <w:rPr>
          <w:rFonts w:ascii="微软雅黑" w:eastAsia="微软雅黑" w:hAnsi="微软雅黑" w:hint="eastAsia"/>
        </w:rPr>
        <w:t>0</w:t>
      </w:r>
      <w:r>
        <w:rPr>
          <w:rFonts w:ascii="微软雅黑" w:eastAsia="微软雅黑" w:hAnsi="微软雅黑"/>
        </w:rPr>
        <w:t>-600000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1000毫秒</w:t>
      </w:r>
      <w:r>
        <w:rPr>
          <w:rFonts w:ascii="微软雅黑" w:eastAsia="微软雅黑" w:hAnsi="微软雅黑"/>
        </w:rPr>
        <w:t>。</w:t>
      </w:r>
    </w:p>
    <w:p w14:paraId="735205C5" w14:textId="77777777" w:rsidR="0076630D" w:rsidRDefault="00D7272D" w:rsidP="00B10728">
      <w:pPr>
        <w:pStyle w:val="af2"/>
        <w:numPr>
          <w:ilvl w:val="0"/>
          <w:numId w:val="287"/>
        </w:numPr>
        <w:ind w:firstLineChars="0"/>
        <w:rPr>
          <w:rFonts w:ascii="微软雅黑" w:eastAsia="微软雅黑" w:hAnsi="微软雅黑"/>
        </w:rPr>
      </w:pPr>
      <w:r>
        <w:rPr>
          <w:rFonts w:ascii="微软雅黑" w:eastAsia="微软雅黑" w:hAnsi="微软雅黑" w:hint="eastAsia"/>
        </w:rPr>
        <w:t>路由度量值</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不同类型OSPF路由对应的度量值。</w:t>
      </w:r>
    </w:p>
    <w:p w14:paraId="2CB43AF9" w14:textId="77777777" w:rsidR="0076630D" w:rsidRDefault="00D7272D" w:rsidP="00B10728">
      <w:pPr>
        <w:pStyle w:val="af2"/>
        <w:numPr>
          <w:ilvl w:val="0"/>
          <w:numId w:val="288"/>
        </w:numPr>
        <w:ind w:firstLineChars="0"/>
        <w:rPr>
          <w:rFonts w:ascii="微软雅黑" w:eastAsia="微软雅黑" w:hAnsi="微软雅黑"/>
        </w:rPr>
      </w:pPr>
      <w:r>
        <w:rPr>
          <w:rFonts w:ascii="微软雅黑" w:eastAsia="微软雅黑" w:hAnsi="微软雅黑" w:hint="eastAsia"/>
        </w:rPr>
        <w:t>区域内路由</w:t>
      </w:r>
      <w:r>
        <w:rPr>
          <w:rFonts w:ascii="微软雅黑" w:eastAsia="微软雅黑" w:hAnsi="微软雅黑"/>
        </w:rPr>
        <w:t>度量值</w:t>
      </w:r>
      <w:r>
        <w:rPr>
          <w:rFonts w:ascii="微软雅黑" w:eastAsia="微软雅黑" w:hAnsi="微软雅黑" w:hint="eastAsia"/>
        </w:rPr>
        <w:t>：【text文本框】设置区域内</w:t>
      </w:r>
      <w:r>
        <w:rPr>
          <w:rFonts w:ascii="微软雅黑" w:eastAsia="微软雅黑" w:hAnsi="微软雅黑"/>
        </w:rPr>
        <w:t>的路由</w:t>
      </w:r>
      <w:r>
        <w:rPr>
          <w:rFonts w:ascii="微软雅黑" w:eastAsia="微软雅黑" w:hAnsi="微软雅黑" w:hint="eastAsia"/>
        </w:rPr>
        <w:t>度量值</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整数，默认为</w:t>
      </w:r>
      <w:r>
        <w:rPr>
          <w:rFonts w:ascii="微软雅黑" w:eastAsia="微软雅黑" w:hAnsi="微软雅黑" w:hint="eastAsia"/>
        </w:rPr>
        <w:t>1</w:t>
      </w:r>
      <w:r>
        <w:rPr>
          <w:rFonts w:ascii="微软雅黑" w:eastAsia="微软雅黑" w:hAnsi="微软雅黑"/>
        </w:rPr>
        <w:t>10。</w:t>
      </w:r>
    </w:p>
    <w:p w14:paraId="19472539" w14:textId="77777777" w:rsidR="0076630D" w:rsidRDefault="00D7272D" w:rsidP="00B10728">
      <w:pPr>
        <w:pStyle w:val="af2"/>
        <w:numPr>
          <w:ilvl w:val="0"/>
          <w:numId w:val="288"/>
        </w:numPr>
        <w:ind w:firstLineChars="0"/>
        <w:rPr>
          <w:rFonts w:ascii="微软雅黑" w:eastAsia="微软雅黑" w:hAnsi="微软雅黑"/>
        </w:rPr>
      </w:pPr>
      <w:r>
        <w:rPr>
          <w:rFonts w:ascii="微软雅黑" w:eastAsia="微软雅黑" w:hAnsi="微软雅黑" w:hint="eastAsia"/>
        </w:rPr>
        <w:t>区域间</w:t>
      </w:r>
      <w:r>
        <w:rPr>
          <w:rFonts w:ascii="微软雅黑" w:eastAsia="微软雅黑" w:hAnsi="微软雅黑"/>
        </w:rPr>
        <w:t>路由度量值：【</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区域间的路由度量值，取值范围为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整数，默认为</w:t>
      </w:r>
      <w:r>
        <w:rPr>
          <w:rFonts w:ascii="微软雅黑" w:eastAsia="微软雅黑" w:hAnsi="微软雅黑" w:hint="eastAsia"/>
        </w:rPr>
        <w:t>1</w:t>
      </w:r>
      <w:r>
        <w:rPr>
          <w:rFonts w:ascii="微软雅黑" w:eastAsia="微软雅黑" w:hAnsi="微软雅黑"/>
        </w:rPr>
        <w:t>10。</w:t>
      </w:r>
    </w:p>
    <w:p w14:paraId="596BA91D" w14:textId="77777777" w:rsidR="0076630D" w:rsidRDefault="00D7272D" w:rsidP="00B10728">
      <w:pPr>
        <w:pStyle w:val="af2"/>
        <w:numPr>
          <w:ilvl w:val="0"/>
          <w:numId w:val="288"/>
        </w:numPr>
        <w:ind w:firstLineChars="0"/>
        <w:rPr>
          <w:rFonts w:ascii="微软雅黑" w:eastAsia="微软雅黑" w:hAnsi="微软雅黑"/>
        </w:rPr>
      </w:pPr>
      <w:r>
        <w:rPr>
          <w:rFonts w:ascii="微软雅黑" w:eastAsia="微软雅黑" w:hAnsi="微软雅黑" w:hint="eastAsia"/>
        </w:rPr>
        <w:t>外部</w:t>
      </w:r>
      <w:r>
        <w:rPr>
          <w:rFonts w:ascii="微软雅黑" w:eastAsia="微软雅黑" w:hAnsi="微软雅黑"/>
        </w:rPr>
        <w:t>路由度量</w:t>
      </w:r>
      <w:r>
        <w:rPr>
          <w:rFonts w:ascii="微软雅黑" w:eastAsia="微软雅黑" w:hAnsi="微软雅黑" w:hint="eastAsia"/>
        </w:rPr>
        <w:t>值</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设置外部的</w:t>
      </w:r>
      <w:r>
        <w:rPr>
          <w:rFonts w:ascii="微软雅黑" w:eastAsia="微软雅黑" w:hAnsi="微软雅黑"/>
        </w:rPr>
        <w:t>路由</w:t>
      </w:r>
      <w:r>
        <w:rPr>
          <w:rFonts w:ascii="微软雅黑" w:eastAsia="微软雅黑" w:hAnsi="微软雅黑" w:hint="eastAsia"/>
        </w:rPr>
        <w:t>度量值</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整数，默认为</w:t>
      </w:r>
      <w:r>
        <w:rPr>
          <w:rFonts w:ascii="微软雅黑" w:eastAsia="微软雅黑" w:hAnsi="微软雅黑" w:hint="eastAsia"/>
        </w:rPr>
        <w:t>1</w:t>
      </w:r>
      <w:r>
        <w:rPr>
          <w:rFonts w:ascii="微软雅黑" w:eastAsia="微软雅黑" w:hAnsi="微软雅黑"/>
        </w:rPr>
        <w:t>10。</w:t>
      </w:r>
    </w:p>
    <w:p w14:paraId="12439A39" w14:textId="291A476F" w:rsidR="0076630D" w:rsidRDefault="00D7272D" w:rsidP="00B10728">
      <w:pPr>
        <w:pStyle w:val="af2"/>
        <w:numPr>
          <w:ilvl w:val="0"/>
          <w:numId w:val="287"/>
        </w:numPr>
        <w:ind w:firstLineChars="0"/>
        <w:rPr>
          <w:rFonts w:ascii="微软雅黑" w:eastAsia="微软雅黑" w:hAnsi="微软雅黑"/>
        </w:rPr>
      </w:pPr>
      <w:r>
        <w:rPr>
          <w:rFonts w:ascii="微软雅黑" w:eastAsia="微软雅黑" w:hAnsi="微软雅黑" w:hint="eastAsia"/>
        </w:rPr>
        <w:t>引入</w:t>
      </w:r>
      <w:r>
        <w:rPr>
          <w:rFonts w:ascii="微软雅黑" w:eastAsia="微软雅黑" w:hAnsi="微软雅黑"/>
        </w:rPr>
        <w:t>外部路由：</w:t>
      </w:r>
      <w:r>
        <w:rPr>
          <w:rFonts w:ascii="微软雅黑" w:eastAsia="微软雅黑" w:hAnsi="微软雅黑" w:hint="eastAsia"/>
        </w:rPr>
        <w:t>【多选】选择</w:t>
      </w:r>
      <w:r>
        <w:rPr>
          <w:rFonts w:ascii="微软雅黑" w:eastAsia="微软雅黑" w:hAnsi="微软雅黑"/>
        </w:rPr>
        <w:t>引入的外部路由类型</w:t>
      </w:r>
      <w:r>
        <w:rPr>
          <w:rFonts w:ascii="微软雅黑" w:eastAsia="微软雅黑" w:hAnsi="微软雅黑" w:hint="eastAsia"/>
        </w:rPr>
        <w:t>，</w:t>
      </w:r>
      <w:r>
        <w:rPr>
          <w:rFonts w:ascii="微软雅黑" w:eastAsia="微软雅黑" w:hAnsi="微软雅黑"/>
        </w:rPr>
        <w:t>选项有{</w:t>
      </w:r>
      <w:r>
        <w:rPr>
          <w:rFonts w:ascii="微软雅黑" w:eastAsia="微软雅黑" w:hAnsi="微软雅黑" w:hint="eastAsia"/>
        </w:rPr>
        <w:t>直连</w:t>
      </w:r>
      <w:r>
        <w:rPr>
          <w:rFonts w:ascii="微软雅黑" w:eastAsia="微软雅黑" w:hAnsi="微软雅黑"/>
        </w:rPr>
        <w:t>路由</w:t>
      </w:r>
      <w:r>
        <w:rPr>
          <w:rFonts w:ascii="微软雅黑" w:eastAsia="微软雅黑" w:hAnsi="微软雅黑" w:hint="eastAsia"/>
        </w:rPr>
        <w:t xml:space="preserve"> </w:t>
      </w:r>
      <w:r>
        <w:rPr>
          <w:rFonts w:ascii="微软雅黑" w:eastAsia="微软雅黑" w:hAnsi="微软雅黑"/>
        </w:rPr>
        <w:t>|静态路由</w:t>
      </w:r>
      <w:r>
        <w:rPr>
          <w:rFonts w:ascii="微软雅黑" w:eastAsia="微软雅黑" w:hAnsi="微软雅黑" w:hint="eastAsia"/>
        </w:rPr>
        <w:t xml:space="preserve"> </w:t>
      </w:r>
      <w:r>
        <w:rPr>
          <w:rFonts w:ascii="微软雅黑" w:eastAsia="微软雅黑" w:hAnsi="微软雅黑"/>
        </w:rPr>
        <w:t>|RIP</w:t>
      </w:r>
      <w:r w:rsidR="0021592A">
        <w:rPr>
          <w:rFonts w:ascii="微软雅黑" w:eastAsia="微软雅黑" w:hAnsi="微软雅黑"/>
        </w:rPr>
        <w:t>ng</w:t>
      </w:r>
      <w:r>
        <w:rPr>
          <w:rFonts w:ascii="微软雅黑" w:eastAsia="微软雅黑" w:hAnsi="微软雅黑"/>
        </w:rPr>
        <w:t>}</w:t>
      </w:r>
      <w:r>
        <w:rPr>
          <w:rFonts w:ascii="微软雅黑" w:eastAsia="微软雅黑" w:hAnsi="微软雅黑" w:hint="eastAsia"/>
        </w:rPr>
        <w:t>。</w:t>
      </w:r>
    </w:p>
    <w:p w14:paraId="46804AA2" w14:textId="171B89DB" w:rsidR="0076630D" w:rsidRDefault="00D7272D" w:rsidP="00B10728">
      <w:pPr>
        <w:pStyle w:val="af2"/>
        <w:numPr>
          <w:ilvl w:val="0"/>
          <w:numId w:val="288"/>
        </w:numPr>
        <w:ind w:firstLineChars="0"/>
        <w:rPr>
          <w:rFonts w:ascii="微软雅黑" w:eastAsia="微软雅黑" w:hAnsi="微软雅黑"/>
        </w:rPr>
      </w:pPr>
      <w:r>
        <w:rPr>
          <w:rFonts w:ascii="微软雅黑" w:eastAsia="微软雅黑" w:hAnsi="微软雅黑" w:hint="eastAsia"/>
        </w:rPr>
        <w:t>引入外部路由的度量值</w:t>
      </w:r>
      <w:r w:rsidR="0021592A" w:rsidRPr="0062092F">
        <w:rPr>
          <w:rFonts w:ascii="微软雅黑" w:eastAsia="微软雅黑" w:hAnsi="微软雅黑" w:hint="eastAsia"/>
          <w:color w:val="E36C0A" w:themeColor="accent6" w:themeShade="BF"/>
        </w:rPr>
        <w:t>【FP1D暂不支持】</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在引入外部路由时</w:t>
      </w:r>
      <w:r>
        <w:rPr>
          <w:rFonts w:ascii="微软雅黑" w:eastAsia="微软雅黑" w:hAnsi="微软雅黑" w:hint="eastAsia"/>
        </w:rPr>
        <w:t>重新分配</w:t>
      </w:r>
      <w:r>
        <w:rPr>
          <w:rFonts w:ascii="微软雅黑" w:eastAsia="微软雅黑" w:hAnsi="微软雅黑"/>
        </w:rPr>
        <w:t>的度量值，取值范围为</w:t>
      </w:r>
      <w:r>
        <w:rPr>
          <w:rFonts w:ascii="微软雅黑" w:eastAsia="微软雅黑" w:hAnsi="微软雅黑" w:hint="eastAsia"/>
        </w:rPr>
        <w:t>0</w:t>
      </w:r>
      <w:r>
        <w:rPr>
          <w:rFonts w:ascii="微软雅黑" w:eastAsia="微软雅黑" w:hAnsi="微软雅黑"/>
        </w:rPr>
        <w:t>-16777215</w:t>
      </w:r>
      <w:r>
        <w:rPr>
          <w:rFonts w:ascii="微软雅黑" w:eastAsia="微软雅黑" w:hAnsi="微软雅黑" w:hint="eastAsia"/>
        </w:rPr>
        <w:t>，</w:t>
      </w:r>
      <w:r>
        <w:rPr>
          <w:rFonts w:ascii="微软雅黑" w:eastAsia="微软雅黑" w:hAnsi="微软雅黑"/>
        </w:rPr>
        <w:t>默认1</w:t>
      </w:r>
      <w:r>
        <w:rPr>
          <w:rFonts w:ascii="微软雅黑" w:eastAsia="微软雅黑" w:hAnsi="微软雅黑" w:hint="eastAsia"/>
        </w:rPr>
        <w:t>。</w:t>
      </w:r>
    </w:p>
    <w:p w14:paraId="42BBFF18" w14:textId="168459C6" w:rsidR="0076630D" w:rsidRDefault="00D7272D" w:rsidP="00B10728">
      <w:pPr>
        <w:pStyle w:val="af2"/>
        <w:numPr>
          <w:ilvl w:val="0"/>
          <w:numId w:val="288"/>
        </w:numPr>
        <w:ind w:firstLineChars="0"/>
        <w:rPr>
          <w:rFonts w:ascii="微软雅黑" w:eastAsia="微软雅黑" w:hAnsi="微软雅黑"/>
        </w:rPr>
      </w:pPr>
      <w:r>
        <w:rPr>
          <w:rFonts w:ascii="微软雅黑" w:eastAsia="微软雅黑" w:hAnsi="微软雅黑" w:hint="eastAsia"/>
        </w:rPr>
        <w:t>引入外部</w:t>
      </w:r>
      <w:r>
        <w:rPr>
          <w:rFonts w:ascii="微软雅黑" w:eastAsia="微软雅黑" w:hAnsi="微软雅黑"/>
        </w:rPr>
        <w:t>路由的度量类型</w:t>
      </w:r>
      <w:r w:rsidR="0021592A" w:rsidRPr="0062092F">
        <w:rPr>
          <w:rFonts w:ascii="微软雅黑" w:eastAsia="微软雅黑" w:hAnsi="微软雅黑" w:hint="eastAsia"/>
          <w:color w:val="E36C0A" w:themeColor="accent6" w:themeShade="BF"/>
        </w:rPr>
        <w:t>【FP1D暂不支持】</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设置引入</w:t>
      </w:r>
      <w:r>
        <w:rPr>
          <w:rFonts w:ascii="微软雅黑" w:eastAsia="微软雅黑" w:hAnsi="微软雅黑"/>
        </w:rPr>
        <w:t>的外部路由</w:t>
      </w:r>
      <w:r>
        <w:rPr>
          <w:rFonts w:ascii="微软雅黑" w:eastAsia="微软雅黑" w:hAnsi="微软雅黑" w:hint="eastAsia"/>
        </w:rPr>
        <w:t>类型，</w:t>
      </w:r>
      <w:r>
        <w:rPr>
          <w:rFonts w:ascii="微软雅黑" w:eastAsia="微软雅黑" w:hAnsi="微软雅黑"/>
        </w:rPr>
        <w:t>选项有{</w:t>
      </w:r>
      <w:r>
        <w:rPr>
          <w:rFonts w:ascii="微软雅黑" w:eastAsia="微软雅黑" w:hAnsi="微软雅黑" w:hint="eastAsia"/>
        </w:rPr>
        <w:t xml:space="preserve">类型1 </w:t>
      </w:r>
      <w:r>
        <w:rPr>
          <w:rFonts w:ascii="微软雅黑" w:eastAsia="微软雅黑" w:hAnsi="微软雅黑"/>
        </w:rPr>
        <w:t xml:space="preserve">| </w:t>
      </w:r>
      <w:r>
        <w:rPr>
          <w:rFonts w:ascii="微软雅黑" w:eastAsia="微软雅黑" w:hAnsi="微软雅黑" w:hint="eastAsia"/>
        </w:rPr>
        <w:t>类型2</w:t>
      </w:r>
      <w:r>
        <w:rPr>
          <w:rFonts w:ascii="微软雅黑" w:eastAsia="微软雅黑" w:hAnsi="微软雅黑"/>
        </w:rPr>
        <w:t>}</w:t>
      </w:r>
      <w:r>
        <w:rPr>
          <w:rFonts w:ascii="微软雅黑" w:eastAsia="微软雅黑" w:hAnsi="微软雅黑" w:hint="eastAsia"/>
        </w:rPr>
        <w:t>。</w:t>
      </w:r>
    </w:p>
    <w:p w14:paraId="4136182E" w14:textId="77777777" w:rsidR="0076630D" w:rsidRDefault="00D7272D">
      <w:pPr>
        <w:pStyle w:val="af2"/>
        <w:ind w:left="1260"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每个外部路由单独设置</w:t>
      </w:r>
      <w:r>
        <w:rPr>
          <w:rFonts w:ascii="微软雅黑" w:eastAsia="微软雅黑" w:hAnsi="微软雅黑"/>
        </w:rPr>
        <w:t>度量值</w:t>
      </w:r>
      <w:r>
        <w:rPr>
          <w:rFonts w:ascii="微软雅黑" w:eastAsia="微软雅黑" w:hAnsi="微软雅黑" w:hint="eastAsia"/>
        </w:rPr>
        <w:t>和</w:t>
      </w:r>
      <w:r>
        <w:rPr>
          <w:rFonts w:ascii="微软雅黑" w:eastAsia="微软雅黑" w:hAnsi="微软雅黑"/>
        </w:rPr>
        <w:t>类型。</w:t>
      </w:r>
    </w:p>
    <w:p w14:paraId="534A7C18" w14:textId="77777777" w:rsidR="0076630D" w:rsidRDefault="0076630D">
      <w:pPr>
        <w:rPr>
          <w:rFonts w:ascii="微软雅黑" w:eastAsia="微软雅黑" w:hAnsi="微软雅黑"/>
        </w:rPr>
      </w:pPr>
    </w:p>
    <w:p w14:paraId="563C3E6F" w14:textId="6034193D" w:rsidR="001A6A18" w:rsidRDefault="001A6A18" w:rsidP="001A6A18">
      <w:pPr>
        <w:pStyle w:val="af2"/>
        <w:numPr>
          <w:ilvl w:val="0"/>
          <w:numId w:val="263"/>
        </w:numPr>
        <w:ind w:firstLineChars="0"/>
        <w:rPr>
          <w:rFonts w:ascii="微软雅黑" w:eastAsia="微软雅黑" w:hAnsi="微软雅黑"/>
        </w:rPr>
      </w:pPr>
      <w:r>
        <w:rPr>
          <w:rFonts w:ascii="微软雅黑" w:eastAsia="微软雅黑" w:hAnsi="微软雅黑" w:hint="eastAsia"/>
        </w:rPr>
        <w:t>&lt;重启进程&gt;按钮</w:t>
      </w:r>
      <w:r>
        <w:rPr>
          <w:rFonts w:ascii="微软雅黑" w:eastAsia="微软雅黑" w:hAnsi="微软雅黑"/>
        </w:rPr>
        <w:t>：</w:t>
      </w:r>
      <w:r>
        <w:rPr>
          <w:rFonts w:ascii="微软雅黑" w:eastAsia="微软雅黑" w:hAnsi="微软雅黑" w:hint="eastAsia"/>
        </w:rPr>
        <w:t>点击</w:t>
      </w:r>
      <w:r>
        <w:rPr>
          <w:rFonts w:ascii="微软雅黑" w:eastAsia="微软雅黑" w:hAnsi="微软雅黑"/>
        </w:rPr>
        <w:t>后，二次确认是否重启OSPFv3进程。</w:t>
      </w:r>
      <w:r>
        <w:rPr>
          <w:rFonts w:ascii="微软雅黑" w:eastAsia="微软雅黑" w:hAnsi="微软雅黑" w:hint="eastAsia"/>
        </w:rPr>
        <w:t>一旦进程重启</w:t>
      </w:r>
      <w:r>
        <w:rPr>
          <w:rFonts w:ascii="微软雅黑" w:eastAsia="微软雅黑" w:hAnsi="微软雅黑"/>
        </w:rPr>
        <w:t>，</w:t>
      </w:r>
      <w:r>
        <w:rPr>
          <w:rFonts w:ascii="微软雅黑" w:eastAsia="微软雅黑" w:hAnsi="微软雅黑" w:hint="eastAsia"/>
        </w:rPr>
        <w:t>设</w:t>
      </w:r>
      <w:r>
        <w:rPr>
          <w:rFonts w:ascii="微软雅黑" w:eastAsia="微软雅黑" w:hAnsi="微软雅黑" w:hint="eastAsia"/>
        </w:rPr>
        <w:lastRenderedPageBreak/>
        <w:t>备间</w:t>
      </w:r>
      <w:r>
        <w:rPr>
          <w:rFonts w:ascii="微软雅黑" w:eastAsia="微软雅黑" w:hAnsi="微软雅黑"/>
        </w:rPr>
        <w:t>已建立</w:t>
      </w:r>
      <w:r>
        <w:rPr>
          <w:rFonts w:ascii="微软雅黑" w:eastAsia="微软雅黑" w:hAnsi="微软雅黑" w:hint="eastAsia"/>
        </w:rPr>
        <w:t>的</w:t>
      </w:r>
      <w:r>
        <w:rPr>
          <w:rFonts w:ascii="微软雅黑" w:eastAsia="微软雅黑" w:hAnsi="微软雅黑"/>
        </w:rPr>
        <w:t>邻接关系</w:t>
      </w:r>
      <w:r>
        <w:rPr>
          <w:rFonts w:ascii="微软雅黑" w:eastAsia="微软雅黑" w:hAnsi="微软雅黑" w:hint="eastAsia"/>
        </w:rPr>
        <w:t>将会重新协商</w:t>
      </w:r>
      <w:r>
        <w:rPr>
          <w:rFonts w:ascii="微软雅黑" w:eastAsia="微软雅黑" w:hAnsi="微软雅黑"/>
        </w:rPr>
        <w:t>。</w:t>
      </w:r>
    </w:p>
    <w:p w14:paraId="491080CE" w14:textId="77777777" w:rsidR="001A6A18" w:rsidRPr="001A6A18" w:rsidRDefault="001A6A18">
      <w:pPr>
        <w:rPr>
          <w:rFonts w:ascii="微软雅黑" w:eastAsia="微软雅黑" w:hAnsi="微软雅黑"/>
        </w:rPr>
      </w:pPr>
    </w:p>
    <w:p w14:paraId="192A2D4A" w14:textId="77777777" w:rsidR="001A6A18" w:rsidRDefault="001A6A18">
      <w:pPr>
        <w:rPr>
          <w:rFonts w:ascii="微软雅黑" w:eastAsia="微软雅黑" w:hAnsi="微软雅黑"/>
        </w:rPr>
      </w:pPr>
    </w:p>
    <w:p w14:paraId="670EE595" w14:textId="26AE1FBA" w:rsidR="00DB60EA" w:rsidRDefault="00DB60EA" w:rsidP="00DB60EA">
      <w:pPr>
        <w:rPr>
          <w:rFonts w:ascii="微软雅黑" w:eastAsia="微软雅黑" w:hAnsi="微软雅黑"/>
        </w:rPr>
      </w:pPr>
      <w:r>
        <w:rPr>
          <w:rFonts w:ascii="微软雅黑" w:eastAsia="微软雅黑" w:hAnsi="微软雅黑" w:hint="eastAsia"/>
        </w:rPr>
        <w:t>全局</w:t>
      </w:r>
      <w:r>
        <w:rPr>
          <w:rFonts w:ascii="微软雅黑" w:eastAsia="微软雅黑" w:hAnsi="微软雅黑"/>
        </w:rPr>
        <w:t>OSPFv3运行</w:t>
      </w:r>
      <w:r>
        <w:rPr>
          <w:rFonts w:ascii="微软雅黑" w:eastAsia="微软雅黑" w:hAnsi="微软雅黑" w:hint="eastAsia"/>
        </w:rPr>
        <w:t>状态：</w:t>
      </w:r>
      <w:r w:rsidR="0069782B">
        <w:rPr>
          <w:rFonts w:ascii="微软雅黑" w:eastAsia="微软雅黑" w:hAnsi="微软雅黑" w:hint="eastAsia"/>
        </w:rPr>
        <w:t>支持刷新</w:t>
      </w:r>
    </w:p>
    <w:p w14:paraId="418A6F9A" w14:textId="5F359D08" w:rsidR="00DB60EA" w:rsidRPr="00FB3D3A" w:rsidRDefault="00DB60EA" w:rsidP="006478EB">
      <w:pPr>
        <w:pStyle w:val="af2"/>
        <w:numPr>
          <w:ilvl w:val="0"/>
          <w:numId w:val="555"/>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OSPFv3</w:t>
      </w:r>
      <w:r>
        <w:rPr>
          <w:rFonts w:ascii="微软雅黑" w:eastAsia="微软雅黑" w:hAnsi="微软雅黑" w:hint="eastAsia"/>
        </w:rPr>
        <w:t>运行</w:t>
      </w:r>
      <w:r>
        <w:rPr>
          <w:rFonts w:ascii="微软雅黑" w:eastAsia="微软雅黑" w:hAnsi="微软雅黑"/>
        </w:rPr>
        <w:t>信息，以大文本框显示，内容</w:t>
      </w:r>
      <w:r>
        <w:rPr>
          <w:rFonts w:ascii="微软雅黑" w:eastAsia="微软雅黑" w:hAnsi="微软雅黑" w:hint="eastAsia"/>
        </w:rPr>
        <w:t>直接</w:t>
      </w:r>
      <w:r>
        <w:rPr>
          <w:rFonts w:ascii="微软雅黑" w:eastAsia="微软雅黑" w:hAnsi="微软雅黑"/>
        </w:rPr>
        <w:t>由底层提供</w:t>
      </w:r>
      <w:r>
        <w:rPr>
          <w:rFonts w:ascii="微软雅黑" w:eastAsia="微软雅黑" w:hAnsi="微软雅黑" w:hint="eastAsia"/>
        </w:rPr>
        <w:t>，</w:t>
      </w:r>
      <w:r>
        <w:rPr>
          <w:rFonts w:ascii="微软雅黑" w:eastAsia="微软雅黑" w:hAnsi="微软雅黑"/>
        </w:rPr>
        <w:t>诸如：</w:t>
      </w:r>
    </w:p>
    <w:p w14:paraId="76E8450D" w14:textId="77777777" w:rsidR="00DB60EA" w:rsidRPr="00FB3D3A" w:rsidRDefault="00DB60EA" w:rsidP="00DB60EA">
      <w:pPr>
        <w:rPr>
          <w:rFonts w:ascii="微软雅黑" w:eastAsia="微软雅黑" w:hAnsi="微软雅黑"/>
        </w:rPr>
      </w:pPr>
      <w:r w:rsidRPr="0062092F">
        <w:rPr>
          <w:rFonts w:ascii="微软雅黑" w:eastAsia="微软雅黑" w:hAnsi="微软雅黑"/>
          <w:noProof/>
        </w:rPr>
        <mc:AlternateContent>
          <mc:Choice Requires="wps">
            <w:drawing>
              <wp:anchor distT="0" distB="0" distL="114300" distR="114300" simplePos="0" relativeHeight="251666432" behindDoc="0" locked="0" layoutInCell="1" allowOverlap="1" wp14:anchorId="47AE0952" wp14:editId="33E8CB01">
                <wp:simplePos x="0" y="0"/>
                <wp:positionH relativeFrom="column">
                  <wp:posOffset>10236</wp:posOffset>
                </wp:positionH>
                <wp:positionV relativeFrom="paragraph">
                  <wp:posOffset>54591</wp:posOffset>
                </wp:positionV>
                <wp:extent cx="5377218" cy="3425588"/>
                <wp:effectExtent l="0" t="0" r="13970" b="22860"/>
                <wp:wrapNone/>
                <wp:docPr id="15" name="矩形 15"/>
                <wp:cNvGraphicFramePr/>
                <a:graphic xmlns:a="http://schemas.openxmlformats.org/drawingml/2006/main">
                  <a:graphicData uri="http://schemas.microsoft.com/office/word/2010/wordprocessingShape">
                    <wps:wsp>
                      <wps:cNvSpPr/>
                      <wps:spPr>
                        <a:xfrm>
                          <a:off x="0" y="0"/>
                          <a:ext cx="5377218" cy="342558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66F6C8" w14:textId="77777777" w:rsidR="003B6945" w:rsidRPr="00153CDE" w:rsidRDefault="003B6945" w:rsidP="00DB60EA">
                            <w:pPr>
                              <w:rPr>
                                <w:color w:val="0D0D0D" w:themeColor="text1" w:themeTint="F2"/>
                              </w:rPr>
                            </w:pPr>
                            <w:r w:rsidRPr="00153CDE">
                              <w:rPr>
                                <w:color w:val="0D0D0D" w:themeColor="text1" w:themeTint="F2"/>
                              </w:rPr>
                              <w:t>OSPFv3 Routing Process (0) with Router-ID 0.0.0.0</w:t>
                            </w:r>
                          </w:p>
                          <w:p w14:paraId="03163EBC" w14:textId="77777777" w:rsidR="003B6945" w:rsidRPr="00153CDE" w:rsidRDefault="003B6945" w:rsidP="00DB60EA">
                            <w:pPr>
                              <w:rPr>
                                <w:color w:val="0D0D0D" w:themeColor="text1" w:themeTint="F2"/>
                              </w:rPr>
                            </w:pPr>
                            <w:r w:rsidRPr="00153CDE">
                              <w:rPr>
                                <w:color w:val="0D0D0D" w:themeColor="text1" w:themeTint="F2"/>
                              </w:rPr>
                              <w:t xml:space="preserve"> Running 02:50:02</w:t>
                            </w:r>
                          </w:p>
                          <w:p w14:paraId="0771713E" w14:textId="77777777" w:rsidR="003B6945" w:rsidRPr="00153CDE" w:rsidRDefault="003B6945" w:rsidP="00DB60EA">
                            <w:pPr>
                              <w:rPr>
                                <w:color w:val="0D0D0D" w:themeColor="text1" w:themeTint="F2"/>
                              </w:rPr>
                            </w:pPr>
                            <w:r w:rsidRPr="00153CDE">
                              <w:rPr>
                                <w:color w:val="0D0D0D" w:themeColor="text1" w:themeTint="F2"/>
                              </w:rPr>
                              <w:t xml:space="preserve"> LSA minimum arrival 1000 msecs</w:t>
                            </w:r>
                          </w:p>
                          <w:p w14:paraId="2611FAD2" w14:textId="77777777" w:rsidR="003B6945" w:rsidRPr="00153CDE" w:rsidRDefault="003B6945" w:rsidP="00DB60EA">
                            <w:pPr>
                              <w:rPr>
                                <w:color w:val="0D0D0D" w:themeColor="text1" w:themeTint="F2"/>
                              </w:rPr>
                            </w:pPr>
                            <w:r w:rsidRPr="00153CDE">
                              <w:rPr>
                                <w:color w:val="0D0D0D" w:themeColor="text1" w:themeTint="F2"/>
                              </w:rPr>
                              <w:t xml:space="preserve"> Initial SPF scheduling delay 0 millisec(s)</w:t>
                            </w:r>
                          </w:p>
                          <w:p w14:paraId="1AD0039A" w14:textId="77777777" w:rsidR="003B6945" w:rsidRPr="00153CDE" w:rsidRDefault="003B6945" w:rsidP="00DB60EA">
                            <w:pPr>
                              <w:rPr>
                                <w:color w:val="0D0D0D" w:themeColor="text1" w:themeTint="F2"/>
                              </w:rPr>
                            </w:pPr>
                            <w:r w:rsidRPr="00153CDE">
                              <w:rPr>
                                <w:color w:val="0D0D0D" w:themeColor="text1" w:themeTint="F2"/>
                              </w:rPr>
                              <w:t xml:space="preserve"> Minimum hold time between consecutive SPFs 50 millsecond(s)</w:t>
                            </w:r>
                          </w:p>
                          <w:p w14:paraId="3926F3D0" w14:textId="77777777" w:rsidR="003B6945" w:rsidRPr="00153CDE" w:rsidRDefault="003B6945" w:rsidP="00DB60EA">
                            <w:pPr>
                              <w:rPr>
                                <w:color w:val="0D0D0D" w:themeColor="text1" w:themeTint="F2"/>
                              </w:rPr>
                            </w:pPr>
                            <w:r w:rsidRPr="00153CDE">
                              <w:rPr>
                                <w:color w:val="0D0D0D" w:themeColor="text1" w:themeTint="F2"/>
                              </w:rPr>
                              <w:t xml:space="preserve"> Maximum hold time between consecutive SPFs 5000 millsecond(s)</w:t>
                            </w:r>
                          </w:p>
                          <w:p w14:paraId="266451FC" w14:textId="77777777" w:rsidR="003B6945" w:rsidRPr="00153CDE" w:rsidRDefault="003B6945" w:rsidP="00DB60EA">
                            <w:pPr>
                              <w:rPr>
                                <w:color w:val="0D0D0D" w:themeColor="text1" w:themeTint="F2"/>
                              </w:rPr>
                            </w:pPr>
                            <w:r w:rsidRPr="00153CDE">
                              <w:rPr>
                                <w:color w:val="0D0D0D" w:themeColor="text1" w:themeTint="F2"/>
                              </w:rPr>
                              <w:t xml:space="preserve"> Hold time multiplier is currently 1</w:t>
                            </w:r>
                          </w:p>
                          <w:p w14:paraId="71AA036A" w14:textId="77777777" w:rsidR="003B6945" w:rsidRPr="00153CDE" w:rsidRDefault="003B6945" w:rsidP="00DB60EA">
                            <w:pPr>
                              <w:rPr>
                                <w:color w:val="0D0D0D" w:themeColor="text1" w:themeTint="F2"/>
                              </w:rPr>
                            </w:pPr>
                            <w:r w:rsidRPr="00153CDE">
                              <w:rPr>
                                <w:color w:val="0D0D0D" w:themeColor="text1" w:themeTint="F2"/>
                              </w:rPr>
                              <w:t xml:space="preserve"> SPF algorithm has not been run$</w:t>
                            </w:r>
                          </w:p>
                          <w:p w14:paraId="2251F5AB" w14:textId="77777777" w:rsidR="003B6945" w:rsidRPr="00153CDE" w:rsidRDefault="003B6945" w:rsidP="00DB60EA">
                            <w:pPr>
                              <w:rPr>
                                <w:color w:val="0D0D0D" w:themeColor="text1" w:themeTint="F2"/>
                              </w:rPr>
                            </w:pPr>
                            <w:r w:rsidRPr="00153CDE">
                              <w:rPr>
                                <w:color w:val="0D0D0D" w:themeColor="text1" w:themeTint="F2"/>
                              </w:rPr>
                              <w:t xml:space="preserve"> SPF timer is inactive</w:t>
                            </w:r>
                          </w:p>
                          <w:p w14:paraId="3D4A53D9" w14:textId="77777777" w:rsidR="003B6945" w:rsidRPr="00153CDE" w:rsidRDefault="003B6945" w:rsidP="00DB60EA">
                            <w:pPr>
                              <w:rPr>
                                <w:color w:val="0D0D0D" w:themeColor="text1" w:themeTint="F2"/>
                              </w:rPr>
                            </w:pPr>
                            <w:r w:rsidRPr="00153CDE">
                              <w:rPr>
                                <w:color w:val="0D0D0D" w:themeColor="text1" w:themeTint="F2"/>
                              </w:rPr>
                              <w:t xml:space="preserve"> Number of AS scoped LSAs is 0</w:t>
                            </w:r>
                          </w:p>
                          <w:p w14:paraId="677F848C" w14:textId="77777777" w:rsidR="003B6945" w:rsidRPr="00153CDE" w:rsidRDefault="003B6945" w:rsidP="00DB60EA">
                            <w:pPr>
                              <w:rPr>
                                <w:color w:val="0D0D0D" w:themeColor="text1" w:themeTint="F2"/>
                              </w:rPr>
                            </w:pPr>
                            <w:r w:rsidRPr="00153CDE">
                              <w:rPr>
                                <w:color w:val="0D0D0D" w:themeColor="text1" w:themeTint="F2"/>
                              </w:rPr>
                              <w:t xml:space="preserve"> Number of areas in this router is 1</w:t>
                            </w:r>
                          </w:p>
                          <w:p w14:paraId="220CCB19" w14:textId="77777777" w:rsidR="003B6945" w:rsidRPr="00153CDE" w:rsidRDefault="003B6945" w:rsidP="00DB60EA">
                            <w:pPr>
                              <w:rPr>
                                <w:color w:val="0D0D0D" w:themeColor="text1" w:themeTint="F2"/>
                              </w:rPr>
                            </w:pPr>
                          </w:p>
                          <w:p w14:paraId="5FD8488F" w14:textId="77777777" w:rsidR="003B6945" w:rsidRPr="00153CDE" w:rsidRDefault="003B6945" w:rsidP="00DB60EA">
                            <w:pPr>
                              <w:rPr>
                                <w:color w:val="0D0D0D" w:themeColor="text1" w:themeTint="F2"/>
                              </w:rPr>
                            </w:pPr>
                            <w:r w:rsidRPr="00153CDE">
                              <w:rPr>
                                <w:color w:val="0D0D0D" w:themeColor="text1" w:themeTint="F2"/>
                              </w:rPr>
                              <w:t xml:space="preserve"> Area 0.0.0.0</w:t>
                            </w:r>
                          </w:p>
                          <w:p w14:paraId="076484EC" w14:textId="77777777" w:rsidR="003B6945" w:rsidRPr="00153CDE" w:rsidRDefault="003B6945" w:rsidP="00DB60EA">
                            <w:pPr>
                              <w:rPr>
                                <w:color w:val="0D0D0D" w:themeColor="text1" w:themeTint="F2"/>
                              </w:rPr>
                            </w:pPr>
                            <w:r w:rsidRPr="00153CDE">
                              <w:rPr>
                                <w:color w:val="0D0D0D" w:themeColor="text1" w:themeTint="F2"/>
                              </w:rPr>
                              <w:t xml:space="preserve">     Number of Area scoped LSAs is 2</w:t>
                            </w:r>
                          </w:p>
                          <w:p w14:paraId="364C0596" w14:textId="77777777" w:rsidR="003B6945" w:rsidRPr="00153CDE" w:rsidRDefault="003B6945" w:rsidP="00DB60EA">
                            <w:pPr>
                              <w:rPr>
                                <w:color w:val="0D0D0D" w:themeColor="text1" w:themeTint="F2"/>
                              </w:rPr>
                            </w:pPr>
                            <w:r w:rsidRPr="00153CDE">
                              <w:rPr>
                                <w:color w:val="0D0D0D" w:themeColor="text1" w:themeTint="F2"/>
                              </w:rPr>
                              <w:t xml:space="preserve">     Interface attached to this area: vlan200</w:t>
                            </w:r>
                          </w:p>
                          <w:p w14:paraId="0E581CAD" w14:textId="1D7F19A5" w:rsidR="003B6945" w:rsidRPr="00153CDE" w:rsidRDefault="003B6945" w:rsidP="00DB60EA">
                            <w:pPr>
                              <w:rPr>
                                <w:color w:val="0D0D0D" w:themeColor="text1" w:themeTint="F2"/>
                              </w:rPr>
                            </w:pPr>
                            <w:r w:rsidRPr="00153CDE">
                              <w:rPr>
                                <w:color w:val="0D0D0D" w:themeColor="text1" w:themeTint="F2"/>
                              </w:rPr>
                              <w:t>SPF has not been 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AE0952" id="矩形 15" o:spid="_x0000_s1029" style="position:absolute;left:0;text-align:left;margin-left:.8pt;margin-top:4.3pt;width:423.4pt;height:269.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" filled="f" strokecolor="black [3213]" strokeweight=".25pt">
                <v:textbox>
                  <w:txbxContent>
                    <w:p w14:paraId="4266F6C8" w14:textId="77777777" w:rsidR="003B6945" w:rsidRPr="00153CDE" w:rsidRDefault="003B6945" w:rsidP="00DB60EA">
                      <w:pPr>
                        <w:rPr>
                          <w:color w:val="0D0D0D" w:themeColor="text1" w:themeTint="F2"/>
                        </w:rPr>
                      </w:pPr>
                      <w:r w:rsidRPr="00153CDE">
                        <w:rPr>
                          <w:color w:val="0D0D0D" w:themeColor="text1" w:themeTint="F2"/>
                        </w:rPr>
                        <w:t>OSPFv3 Routing Process (0) with Router-ID 0.0.0.0</w:t>
                      </w:r>
                    </w:p>
                    <w:p w14:paraId="03163EBC" w14:textId="77777777" w:rsidR="003B6945" w:rsidRPr="00153CDE" w:rsidRDefault="003B6945" w:rsidP="00DB60EA">
                      <w:pPr>
                        <w:rPr>
                          <w:color w:val="0D0D0D" w:themeColor="text1" w:themeTint="F2"/>
                        </w:rPr>
                      </w:pPr>
                      <w:r w:rsidRPr="00153CDE">
                        <w:rPr>
                          <w:color w:val="0D0D0D" w:themeColor="text1" w:themeTint="F2"/>
                        </w:rPr>
                        <w:t xml:space="preserve"> Running 02:50:02</w:t>
                      </w:r>
                    </w:p>
                    <w:p w14:paraId="0771713E" w14:textId="77777777" w:rsidR="003B6945" w:rsidRPr="00153CDE" w:rsidRDefault="003B6945" w:rsidP="00DB60EA">
                      <w:pPr>
                        <w:rPr>
                          <w:color w:val="0D0D0D" w:themeColor="text1" w:themeTint="F2"/>
                        </w:rPr>
                      </w:pPr>
                      <w:r w:rsidRPr="00153CDE">
                        <w:rPr>
                          <w:color w:val="0D0D0D" w:themeColor="text1" w:themeTint="F2"/>
                        </w:rPr>
                        <w:t xml:space="preserve"> LSA minimum arrival 1000 msecs</w:t>
                      </w:r>
                    </w:p>
                    <w:p w14:paraId="2611FAD2" w14:textId="77777777" w:rsidR="003B6945" w:rsidRPr="00153CDE" w:rsidRDefault="003B6945" w:rsidP="00DB60EA">
                      <w:pPr>
                        <w:rPr>
                          <w:color w:val="0D0D0D" w:themeColor="text1" w:themeTint="F2"/>
                        </w:rPr>
                      </w:pPr>
                      <w:r w:rsidRPr="00153CDE">
                        <w:rPr>
                          <w:color w:val="0D0D0D" w:themeColor="text1" w:themeTint="F2"/>
                        </w:rPr>
                        <w:t xml:space="preserve"> Initial SPF scheduling delay 0 millisec(s)</w:t>
                      </w:r>
                    </w:p>
                    <w:p w14:paraId="1AD0039A" w14:textId="77777777" w:rsidR="003B6945" w:rsidRPr="00153CDE" w:rsidRDefault="003B6945" w:rsidP="00DB60EA">
                      <w:pPr>
                        <w:rPr>
                          <w:color w:val="0D0D0D" w:themeColor="text1" w:themeTint="F2"/>
                        </w:rPr>
                      </w:pPr>
                      <w:r w:rsidRPr="00153CDE">
                        <w:rPr>
                          <w:color w:val="0D0D0D" w:themeColor="text1" w:themeTint="F2"/>
                        </w:rPr>
                        <w:t xml:space="preserve"> Minimum hold time between consecutive SPFs 50 millsecond(s)</w:t>
                      </w:r>
                    </w:p>
                    <w:p w14:paraId="3926F3D0" w14:textId="77777777" w:rsidR="003B6945" w:rsidRPr="00153CDE" w:rsidRDefault="003B6945" w:rsidP="00DB60EA">
                      <w:pPr>
                        <w:rPr>
                          <w:color w:val="0D0D0D" w:themeColor="text1" w:themeTint="F2"/>
                        </w:rPr>
                      </w:pPr>
                      <w:r w:rsidRPr="00153CDE">
                        <w:rPr>
                          <w:color w:val="0D0D0D" w:themeColor="text1" w:themeTint="F2"/>
                        </w:rPr>
                        <w:t xml:space="preserve"> Maximum hold time between consecutive SPFs 5000 millsecond(s)</w:t>
                      </w:r>
                    </w:p>
                    <w:p w14:paraId="266451FC" w14:textId="77777777" w:rsidR="003B6945" w:rsidRPr="00153CDE" w:rsidRDefault="003B6945" w:rsidP="00DB60EA">
                      <w:pPr>
                        <w:rPr>
                          <w:color w:val="0D0D0D" w:themeColor="text1" w:themeTint="F2"/>
                        </w:rPr>
                      </w:pPr>
                      <w:r w:rsidRPr="00153CDE">
                        <w:rPr>
                          <w:color w:val="0D0D0D" w:themeColor="text1" w:themeTint="F2"/>
                        </w:rPr>
                        <w:t xml:space="preserve"> Hold time multiplier is currently 1</w:t>
                      </w:r>
                    </w:p>
                    <w:p w14:paraId="71AA036A" w14:textId="77777777" w:rsidR="003B6945" w:rsidRPr="00153CDE" w:rsidRDefault="003B6945" w:rsidP="00DB60EA">
                      <w:pPr>
                        <w:rPr>
                          <w:color w:val="0D0D0D" w:themeColor="text1" w:themeTint="F2"/>
                        </w:rPr>
                      </w:pPr>
                      <w:r w:rsidRPr="00153CDE">
                        <w:rPr>
                          <w:color w:val="0D0D0D" w:themeColor="text1" w:themeTint="F2"/>
                        </w:rPr>
                        <w:t xml:space="preserve"> SPF algorithm has not been run$</w:t>
                      </w:r>
                    </w:p>
                    <w:p w14:paraId="2251F5AB" w14:textId="77777777" w:rsidR="003B6945" w:rsidRPr="00153CDE" w:rsidRDefault="003B6945" w:rsidP="00DB60EA">
                      <w:pPr>
                        <w:rPr>
                          <w:color w:val="0D0D0D" w:themeColor="text1" w:themeTint="F2"/>
                        </w:rPr>
                      </w:pPr>
                      <w:r w:rsidRPr="00153CDE">
                        <w:rPr>
                          <w:color w:val="0D0D0D" w:themeColor="text1" w:themeTint="F2"/>
                        </w:rPr>
                        <w:t xml:space="preserve"> SPF timer is inactive</w:t>
                      </w:r>
                    </w:p>
                    <w:p w14:paraId="3D4A53D9" w14:textId="77777777" w:rsidR="003B6945" w:rsidRPr="00153CDE" w:rsidRDefault="003B6945" w:rsidP="00DB60EA">
                      <w:pPr>
                        <w:rPr>
                          <w:color w:val="0D0D0D" w:themeColor="text1" w:themeTint="F2"/>
                        </w:rPr>
                      </w:pPr>
                      <w:r w:rsidRPr="00153CDE">
                        <w:rPr>
                          <w:color w:val="0D0D0D" w:themeColor="text1" w:themeTint="F2"/>
                        </w:rPr>
                        <w:t xml:space="preserve"> Number of AS scoped LSAs is 0</w:t>
                      </w:r>
                    </w:p>
                    <w:p w14:paraId="677F848C" w14:textId="77777777" w:rsidR="003B6945" w:rsidRPr="00153CDE" w:rsidRDefault="003B6945" w:rsidP="00DB60EA">
                      <w:pPr>
                        <w:rPr>
                          <w:color w:val="0D0D0D" w:themeColor="text1" w:themeTint="F2"/>
                        </w:rPr>
                      </w:pPr>
                      <w:r w:rsidRPr="00153CDE">
                        <w:rPr>
                          <w:color w:val="0D0D0D" w:themeColor="text1" w:themeTint="F2"/>
                        </w:rPr>
                        <w:t xml:space="preserve"> Number of areas in this router is 1</w:t>
                      </w:r>
                    </w:p>
                    <w:p w14:paraId="220CCB19" w14:textId="77777777" w:rsidR="003B6945" w:rsidRPr="00153CDE" w:rsidRDefault="003B6945" w:rsidP="00DB60EA">
                      <w:pPr>
                        <w:rPr>
                          <w:color w:val="0D0D0D" w:themeColor="text1" w:themeTint="F2"/>
                        </w:rPr>
                      </w:pPr>
                    </w:p>
                    <w:p w14:paraId="5FD8488F" w14:textId="77777777" w:rsidR="003B6945" w:rsidRPr="00153CDE" w:rsidRDefault="003B6945" w:rsidP="00DB60EA">
                      <w:pPr>
                        <w:rPr>
                          <w:color w:val="0D0D0D" w:themeColor="text1" w:themeTint="F2"/>
                        </w:rPr>
                      </w:pPr>
                      <w:r w:rsidRPr="00153CDE">
                        <w:rPr>
                          <w:color w:val="0D0D0D" w:themeColor="text1" w:themeTint="F2"/>
                        </w:rPr>
                        <w:t xml:space="preserve"> Area 0.0.0.0</w:t>
                      </w:r>
                    </w:p>
                    <w:p w14:paraId="076484EC" w14:textId="77777777" w:rsidR="003B6945" w:rsidRPr="00153CDE" w:rsidRDefault="003B6945" w:rsidP="00DB60EA">
                      <w:pPr>
                        <w:rPr>
                          <w:color w:val="0D0D0D" w:themeColor="text1" w:themeTint="F2"/>
                        </w:rPr>
                      </w:pPr>
                      <w:r w:rsidRPr="00153CDE">
                        <w:rPr>
                          <w:color w:val="0D0D0D" w:themeColor="text1" w:themeTint="F2"/>
                        </w:rPr>
                        <w:t xml:space="preserve">     Number of Area scoped LSAs is 2</w:t>
                      </w:r>
                    </w:p>
                    <w:p w14:paraId="364C0596" w14:textId="77777777" w:rsidR="003B6945" w:rsidRPr="00153CDE" w:rsidRDefault="003B6945" w:rsidP="00DB60EA">
                      <w:pPr>
                        <w:rPr>
                          <w:color w:val="0D0D0D" w:themeColor="text1" w:themeTint="F2"/>
                        </w:rPr>
                      </w:pPr>
                      <w:r w:rsidRPr="00153CDE">
                        <w:rPr>
                          <w:color w:val="0D0D0D" w:themeColor="text1" w:themeTint="F2"/>
                        </w:rPr>
                        <w:t xml:space="preserve">     Interface attached to this area: vlan200</w:t>
                      </w:r>
                    </w:p>
                    <w:p w14:paraId="0E581CAD" w14:textId="1D7F19A5" w:rsidR="003B6945" w:rsidRPr="00153CDE" w:rsidRDefault="003B6945" w:rsidP="00DB60EA">
                      <w:pPr>
                        <w:rPr>
                          <w:color w:val="0D0D0D" w:themeColor="text1" w:themeTint="F2"/>
                        </w:rPr>
                      </w:pPr>
                      <w:r w:rsidRPr="00153CDE">
                        <w:rPr>
                          <w:color w:val="0D0D0D" w:themeColor="text1" w:themeTint="F2"/>
                        </w:rPr>
                        <w:t>SPF has not been run</w:t>
                      </w:r>
                    </w:p>
                  </w:txbxContent>
                </v:textbox>
              </v:rect>
            </w:pict>
          </mc:Fallback>
        </mc:AlternateContent>
      </w:r>
    </w:p>
    <w:p w14:paraId="0EE96637" w14:textId="77777777" w:rsidR="00DB60EA" w:rsidRPr="00DB60EA" w:rsidRDefault="00DB60EA">
      <w:pPr>
        <w:rPr>
          <w:rFonts w:ascii="微软雅黑" w:eastAsia="微软雅黑" w:hAnsi="微软雅黑"/>
        </w:rPr>
      </w:pPr>
    </w:p>
    <w:p w14:paraId="34F71A3C" w14:textId="77777777" w:rsidR="00DB60EA" w:rsidRDefault="00DB60EA">
      <w:pPr>
        <w:rPr>
          <w:rFonts w:ascii="微软雅黑" w:eastAsia="微软雅黑" w:hAnsi="微软雅黑"/>
        </w:rPr>
      </w:pPr>
    </w:p>
    <w:p w14:paraId="06B630B0" w14:textId="77777777" w:rsidR="00DB60EA" w:rsidRDefault="00DB60EA">
      <w:pPr>
        <w:rPr>
          <w:rFonts w:ascii="微软雅黑" w:eastAsia="微软雅黑" w:hAnsi="微软雅黑"/>
        </w:rPr>
      </w:pPr>
    </w:p>
    <w:p w14:paraId="16768EF4" w14:textId="77777777" w:rsidR="00DB60EA" w:rsidRDefault="00DB60EA">
      <w:pPr>
        <w:rPr>
          <w:rFonts w:ascii="微软雅黑" w:eastAsia="微软雅黑" w:hAnsi="微软雅黑"/>
        </w:rPr>
      </w:pPr>
    </w:p>
    <w:p w14:paraId="2B0316FC" w14:textId="77777777" w:rsidR="00DB60EA" w:rsidRDefault="00DB60EA">
      <w:pPr>
        <w:rPr>
          <w:rFonts w:ascii="微软雅黑" w:eastAsia="微软雅黑" w:hAnsi="微软雅黑"/>
        </w:rPr>
      </w:pPr>
    </w:p>
    <w:p w14:paraId="30959492" w14:textId="77777777" w:rsidR="00DB60EA" w:rsidRDefault="00DB60EA">
      <w:pPr>
        <w:rPr>
          <w:rFonts w:ascii="微软雅黑" w:eastAsia="微软雅黑" w:hAnsi="微软雅黑"/>
        </w:rPr>
      </w:pPr>
    </w:p>
    <w:p w14:paraId="75716267" w14:textId="77777777" w:rsidR="00DB60EA" w:rsidRDefault="00DB60EA">
      <w:pPr>
        <w:rPr>
          <w:rFonts w:ascii="微软雅黑" w:eastAsia="微软雅黑" w:hAnsi="微软雅黑"/>
        </w:rPr>
      </w:pPr>
    </w:p>
    <w:p w14:paraId="19D9008E" w14:textId="77777777" w:rsidR="00DB60EA" w:rsidRDefault="00DB60EA">
      <w:pPr>
        <w:rPr>
          <w:rFonts w:ascii="微软雅黑" w:eastAsia="微软雅黑" w:hAnsi="微软雅黑"/>
        </w:rPr>
      </w:pPr>
    </w:p>
    <w:p w14:paraId="714095C5" w14:textId="77777777" w:rsidR="00DB60EA" w:rsidRDefault="00DB60EA">
      <w:pPr>
        <w:rPr>
          <w:rFonts w:ascii="微软雅黑" w:eastAsia="微软雅黑" w:hAnsi="微软雅黑"/>
        </w:rPr>
      </w:pPr>
    </w:p>
    <w:p w14:paraId="6B878752" w14:textId="68636EA2" w:rsidR="0076630D" w:rsidRDefault="00D7272D">
      <w:pPr>
        <w:rPr>
          <w:rFonts w:ascii="微软雅黑" w:eastAsia="微软雅黑" w:hAnsi="微软雅黑"/>
        </w:rPr>
      </w:pPr>
      <w:r>
        <w:rPr>
          <w:rFonts w:ascii="微软雅黑" w:eastAsia="微软雅黑" w:hAnsi="微软雅黑" w:hint="eastAsia"/>
          <w:b/>
        </w:rPr>
        <w:t>区域</w:t>
      </w:r>
      <w:r>
        <w:rPr>
          <w:rFonts w:ascii="微软雅黑" w:eastAsia="微软雅黑" w:hAnsi="微软雅黑"/>
          <w:b/>
        </w:rPr>
        <w:t>设置：</w:t>
      </w:r>
    </w:p>
    <w:p w14:paraId="1B8FCD70" w14:textId="5F8B5624" w:rsidR="00163D9D" w:rsidRDefault="00163D9D">
      <w:pPr>
        <w:rPr>
          <w:rFonts w:ascii="微软雅黑" w:eastAsia="微软雅黑" w:hAnsi="微软雅黑"/>
        </w:rPr>
      </w:pPr>
      <w:r>
        <w:rPr>
          <w:rFonts w:ascii="微软雅黑" w:eastAsia="微软雅黑" w:hAnsi="微软雅黑" w:hint="eastAsia"/>
        </w:rPr>
        <w:t>区域列表</w:t>
      </w:r>
      <w:r>
        <w:rPr>
          <w:rFonts w:ascii="微软雅黑" w:eastAsia="微软雅黑" w:hAnsi="微软雅黑"/>
        </w:rPr>
        <w:t>：</w:t>
      </w:r>
    </w:p>
    <w:p w14:paraId="7F7490EB" w14:textId="3A96A787" w:rsidR="00163D9D" w:rsidRDefault="00163D9D" w:rsidP="006478EB">
      <w:pPr>
        <w:pStyle w:val="af2"/>
        <w:numPr>
          <w:ilvl w:val="0"/>
          <w:numId w:val="555"/>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区域</w:t>
      </w:r>
      <w:r>
        <w:rPr>
          <w:rFonts w:ascii="微软雅黑" w:eastAsia="微软雅黑" w:hAnsi="微软雅黑"/>
        </w:rPr>
        <w:t>ID</w:t>
      </w:r>
      <w:r w:rsidR="009A0ED8">
        <w:rPr>
          <w:rFonts w:ascii="微软雅黑" w:eastAsia="微软雅黑" w:hAnsi="微软雅黑" w:hint="eastAsia"/>
        </w:rPr>
        <w:t>（以</w:t>
      </w:r>
      <w:r w:rsidR="009A0ED8">
        <w:rPr>
          <w:rFonts w:ascii="微软雅黑" w:eastAsia="微软雅黑" w:hAnsi="微软雅黑"/>
        </w:rPr>
        <w:t>IPv4</w:t>
      </w:r>
      <w:r w:rsidR="009A0ED8">
        <w:rPr>
          <w:rFonts w:ascii="微软雅黑" w:eastAsia="微软雅黑" w:hAnsi="微软雅黑" w:hint="eastAsia"/>
        </w:rPr>
        <w:t>地址</w:t>
      </w:r>
      <w:r w:rsidR="009A0ED8">
        <w:rPr>
          <w:rFonts w:ascii="微软雅黑" w:eastAsia="微软雅黑" w:hAnsi="微软雅黑"/>
        </w:rPr>
        <w:t>格式显示</w:t>
      </w:r>
      <w:r w:rsidR="009A0ED8">
        <w:rPr>
          <w:rFonts w:ascii="微软雅黑" w:eastAsia="微软雅黑" w:hAnsi="微软雅黑" w:hint="eastAsia"/>
        </w:rPr>
        <w:t>，</w:t>
      </w:r>
      <w:r w:rsidR="009A0ED8">
        <w:rPr>
          <w:rFonts w:ascii="微软雅黑" w:eastAsia="微软雅黑" w:hAnsi="微软雅黑"/>
        </w:rPr>
        <w:t>由底层转换</w:t>
      </w:r>
      <w:r w:rsidR="009A0ED8">
        <w:rPr>
          <w:rFonts w:ascii="微软雅黑" w:eastAsia="微软雅黑" w:hAnsi="微软雅黑" w:hint="eastAsia"/>
        </w:rPr>
        <w:t>）</w:t>
      </w:r>
      <w:r>
        <w:rPr>
          <w:rFonts w:ascii="微软雅黑" w:eastAsia="微软雅黑" w:hAnsi="微软雅黑"/>
        </w:rPr>
        <w:t>、区域类型、Stub区域的No Summary开关状态</w:t>
      </w:r>
    </w:p>
    <w:p w14:paraId="0CA6EC24" w14:textId="62899067" w:rsidR="009A0ED8" w:rsidRDefault="009A0ED8" w:rsidP="00B10728">
      <w:pPr>
        <w:pStyle w:val="af2"/>
        <w:numPr>
          <w:ilvl w:val="0"/>
          <w:numId w:val="551"/>
        </w:numPr>
        <w:ind w:firstLineChars="0"/>
        <w:rPr>
          <w:rFonts w:ascii="微软雅黑" w:eastAsia="微软雅黑" w:hAnsi="微软雅黑"/>
        </w:rPr>
      </w:pPr>
      <w:r>
        <w:rPr>
          <w:rFonts w:ascii="微软雅黑" w:eastAsia="微软雅黑" w:hAnsi="微软雅黑" w:hint="eastAsia"/>
        </w:rPr>
        <w:t>开启</w:t>
      </w:r>
      <w:r>
        <w:rPr>
          <w:rFonts w:ascii="微软雅黑" w:eastAsia="微软雅黑" w:hAnsi="微软雅黑"/>
        </w:rPr>
        <w:t>接口OSPFv3</w:t>
      </w:r>
      <w:r>
        <w:rPr>
          <w:rFonts w:ascii="微软雅黑" w:eastAsia="微软雅黑" w:hAnsi="微软雅黑" w:hint="eastAsia"/>
        </w:rPr>
        <w:t>功能</w:t>
      </w:r>
      <w:r>
        <w:rPr>
          <w:rFonts w:ascii="微软雅黑" w:eastAsia="微软雅黑" w:hAnsi="微软雅黑"/>
        </w:rPr>
        <w:t>后，</w:t>
      </w:r>
      <w:r>
        <w:rPr>
          <w:rFonts w:ascii="微软雅黑" w:eastAsia="微软雅黑" w:hAnsi="微软雅黑" w:hint="eastAsia"/>
        </w:rPr>
        <w:t>即</w:t>
      </w:r>
      <w:r>
        <w:rPr>
          <w:rFonts w:ascii="微软雅黑" w:eastAsia="微软雅黑" w:hAnsi="微软雅黑"/>
        </w:rPr>
        <w:t>存在一条</w:t>
      </w:r>
      <w:r>
        <w:rPr>
          <w:rFonts w:ascii="微软雅黑" w:eastAsia="微软雅黑" w:hAnsi="微软雅黑" w:hint="eastAsia"/>
        </w:rPr>
        <w:t>区域0.0.0.0的</w:t>
      </w:r>
      <w:r>
        <w:rPr>
          <w:rFonts w:ascii="微软雅黑" w:eastAsia="微软雅黑" w:hAnsi="微软雅黑"/>
        </w:rPr>
        <w:t>配置</w:t>
      </w:r>
    </w:p>
    <w:p w14:paraId="5275B37B" w14:textId="1FC1D3FA" w:rsidR="009A0ED8" w:rsidRDefault="009A0ED8" w:rsidP="00B10728">
      <w:pPr>
        <w:pStyle w:val="af2"/>
        <w:numPr>
          <w:ilvl w:val="0"/>
          <w:numId w:val="551"/>
        </w:numPr>
        <w:ind w:firstLineChars="0"/>
        <w:rPr>
          <w:rFonts w:ascii="微软雅黑" w:eastAsia="微软雅黑" w:hAnsi="微软雅黑"/>
        </w:rPr>
      </w:pPr>
      <w:r>
        <w:rPr>
          <w:rFonts w:ascii="微软雅黑" w:eastAsia="微软雅黑" w:hAnsi="微软雅黑" w:hint="eastAsia"/>
        </w:rPr>
        <w:t>区域ID</w:t>
      </w:r>
      <w:r>
        <w:rPr>
          <w:rFonts w:ascii="微软雅黑" w:eastAsia="微软雅黑" w:hAnsi="微软雅黑"/>
        </w:rPr>
        <w:t>唯一。若多个接口绑定</w:t>
      </w:r>
      <w:r>
        <w:rPr>
          <w:rFonts w:ascii="微软雅黑" w:eastAsia="微软雅黑" w:hAnsi="微软雅黑" w:hint="eastAsia"/>
        </w:rPr>
        <w:t>同一个</w:t>
      </w:r>
      <w:r>
        <w:rPr>
          <w:rFonts w:ascii="微软雅黑" w:eastAsia="微软雅黑" w:hAnsi="微软雅黑"/>
        </w:rPr>
        <w:t>区域，则列表只显示</w:t>
      </w:r>
      <w:r>
        <w:rPr>
          <w:rFonts w:ascii="微软雅黑" w:eastAsia="微软雅黑" w:hAnsi="微软雅黑" w:hint="eastAsia"/>
        </w:rPr>
        <w:t>1个</w:t>
      </w:r>
    </w:p>
    <w:p w14:paraId="13C121B3" w14:textId="149C5A21" w:rsidR="00163D9D" w:rsidRDefault="009A0ED8" w:rsidP="006478EB">
      <w:pPr>
        <w:pStyle w:val="af2"/>
        <w:numPr>
          <w:ilvl w:val="0"/>
          <w:numId w:val="555"/>
        </w:numPr>
        <w:ind w:firstLineChars="0"/>
        <w:rPr>
          <w:rFonts w:ascii="微软雅黑" w:eastAsia="微软雅黑" w:hAnsi="微软雅黑"/>
        </w:rPr>
      </w:pPr>
      <w:r>
        <w:rPr>
          <w:rFonts w:ascii="微软雅黑" w:eastAsia="微软雅黑" w:hAnsi="微软雅黑" w:hint="eastAsia"/>
        </w:rPr>
        <w:t>区域</w:t>
      </w:r>
      <w:r>
        <w:rPr>
          <w:rFonts w:ascii="微软雅黑" w:eastAsia="微软雅黑" w:hAnsi="微软雅黑"/>
        </w:rPr>
        <w:t>根据接口</w:t>
      </w:r>
      <w:r>
        <w:rPr>
          <w:rFonts w:ascii="微软雅黑" w:eastAsia="微软雅黑" w:hAnsi="微软雅黑" w:hint="eastAsia"/>
        </w:rPr>
        <w:t>设置处</w:t>
      </w:r>
      <w:r>
        <w:rPr>
          <w:rFonts w:ascii="微软雅黑" w:eastAsia="微软雅黑" w:hAnsi="微软雅黑"/>
        </w:rPr>
        <w:t>设置的区域ID</w:t>
      </w:r>
      <w:r>
        <w:rPr>
          <w:rFonts w:ascii="微软雅黑" w:eastAsia="微软雅黑" w:hAnsi="微软雅黑" w:hint="eastAsia"/>
        </w:rPr>
        <w:t>自动生成</w:t>
      </w:r>
      <w:r>
        <w:rPr>
          <w:rFonts w:ascii="微软雅黑" w:eastAsia="微软雅黑" w:hAnsi="微软雅黑"/>
        </w:rPr>
        <w:t>和删除</w:t>
      </w:r>
      <w:r w:rsidR="005870BF">
        <w:rPr>
          <w:rFonts w:ascii="微软雅黑" w:eastAsia="微软雅黑" w:hAnsi="微软雅黑" w:hint="eastAsia"/>
        </w:rPr>
        <w:t>，</w:t>
      </w:r>
      <w:r w:rsidR="005870BF">
        <w:rPr>
          <w:rFonts w:ascii="微软雅黑" w:eastAsia="微软雅黑" w:hAnsi="微软雅黑"/>
        </w:rPr>
        <w:t>也随CLI创建而显示</w:t>
      </w:r>
    </w:p>
    <w:p w14:paraId="69EDECDE" w14:textId="709AD754" w:rsidR="009A0ED8" w:rsidRPr="00163D9D" w:rsidRDefault="009A0ED8" w:rsidP="006478EB">
      <w:pPr>
        <w:pStyle w:val="af2"/>
        <w:numPr>
          <w:ilvl w:val="0"/>
          <w:numId w:val="555"/>
        </w:numPr>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编辑，以区域ID为索引</w:t>
      </w:r>
    </w:p>
    <w:p w14:paraId="35E89284" w14:textId="5BE58464" w:rsidR="00163D9D" w:rsidRPr="009A0ED8" w:rsidRDefault="009A0ED8">
      <w:pPr>
        <w:rPr>
          <w:rFonts w:ascii="微软雅黑" w:eastAsia="微软雅黑" w:hAnsi="微软雅黑"/>
        </w:rPr>
      </w:pPr>
      <w:r>
        <w:rPr>
          <w:rFonts w:ascii="微软雅黑" w:eastAsia="微软雅黑" w:hAnsi="微软雅黑" w:hint="eastAsia"/>
        </w:rPr>
        <w:t>编辑</w:t>
      </w:r>
      <w:r>
        <w:rPr>
          <w:rFonts w:ascii="微软雅黑" w:eastAsia="微软雅黑" w:hAnsi="微软雅黑"/>
        </w:rPr>
        <w:t>时，仅支持编辑除区域ID外的其他属性，具体如下：</w:t>
      </w:r>
    </w:p>
    <w:p w14:paraId="495F567D" w14:textId="2C9C9112" w:rsidR="0076630D" w:rsidRDefault="00D7272D" w:rsidP="00B10728">
      <w:pPr>
        <w:pStyle w:val="af2"/>
        <w:numPr>
          <w:ilvl w:val="0"/>
          <w:numId w:val="287"/>
        </w:numPr>
        <w:ind w:firstLineChars="0"/>
        <w:rPr>
          <w:rFonts w:ascii="微软雅黑" w:eastAsia="微软雅黑" w:hAnsi="微软雅黑"/>
        </w:rPr>
      </w:pPr>
      <w:r>
        <w:rPr>
          <w:rFonts w:ascii="微软雅黑" w:eastAsia="微软雅黑" w:hAnsi="微软雅黑" w:hint="eastAsia"/>
        </w:rPr>
        <w:t>区域ID</w:t>
      </w:r>
      <w:r>
        <w:rPr>
          <w:rFonts w:ascii="微软雅黑" w:eastAsia="微软雅黑" w:hAnsi="微软雅黑"/>
        </w:rPr>
        <w:t>：【</w:t>
      </w:r>
      <w:r w:rsidR="009A0ED8">
        <w:rPr>
          <w:rFonts w:ascii="微软雅黑" w:eastAsia="微软雅黑" w:hAnsi="微软雅黑" w:hint="eastAsia"/>
        </w:rPr>
        <w:t>仅显示</w:t>
      </w:r>
      <w:r>
        <w:rPr>
          <w:rFonts w:ascii="微软雅黑" w:eastAsia="微软雅黑" w:hAnsi="微软雅黑"/>
        </w:rPr>
        <w:t>】</w:t>
      </w:r>
      <w:r w:rsidR="009A0ED8">
        <w:rPr>
          <w:rFonts w:ascii="微软雅黑" w:eastAsia="微软雅黑" w:hAnsi="微软雅黑" w:hint="eastAsia"/>
        </w:rPr>
        <w:t>显示选择的</w:t>
      </w:r>
      <w:r w:rsidR="009A0ED8">
        <w:rPr>
          <w:rFonts w:ascii="微软雅黑" w:eastAsia="微软雅黑" w:hAnsi="微软雅黑"/>
        </w:rPr>
        <w:t>区域ID</w:t>
      </w:r>
      <w:r>
        <w:rPr>
          <w:rFonts w:ascii="微软雅黑" w:eastAsia="微软雅黑" w:hAnsi="微软雅黑"/>
        </w:rPr>
        <w:t>。</w:t>
      </w:r>
    </w:p>
    <w:p w14:paraId="62A38899" w14:textId="34B32B9C" w:rsidR="00163D9D" w:rsidRDefault="00163D9D" w:rsidP="00B10728">
      <w:pPr>
        <w:pStyle w:val="af2"/>
        <w:numPr>
          <w:ilvl w:val="0"/>
          <w:numId w:val="287"/>
        </w:numPr>
        <w:ind w:firstLineChars="0"/>
        <w:rPr>
          <w:rFonts w:ascii="微软雅黑" w:eastAsia="微软雅黑" w:hAnsi="微软雅黑"/>
        </w:rPr>
      </w:pPr>
      <w:r>
        <w:rPr>
          <w:rFonts w:ascii="微软雅黑" w:eastAsia="微软雅黑" w:hAnsi="微软雅黑" w:hint="eastAsia"/>
        </w:rPr>
        <w:t>区域</w:t>
      </w:r>
      <w:r>
        <w:rPr>
          <w:rFonts w:ascii="微软雅黑" w:eastAsia="微软雅黑" w:hAnsi="微软雅黑"/>
        </w:rPr>
        <w:t>类型：【</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选项</w:t>
      </w:r>
      <w:r>
        <w:rPr>
          <w:rFonts w:ascii="微软雅黑" w:eastAsia="微软雅黑" w:hAnsi="微软雅黑"/>
        </w:rPr>
        <w:t>有{None | Stub}</w:t>
      </w:r>
      <w:r>
        <w:rPr>
          <w:rFonts w:ascii="微软雅黑" w:eastAsia="微软雅黑" w:hAnsi="微软雅黑" w:hint="eastAsia"/>
        </w:rPr>
        <w:t>，</w:t>
      </w:r>
      <w:r>
        <w:rPr>
          <w:rFonts w:ascii="微软雅黑" w:eastAsia="微软雅黑" w:hAnsi="微软雅黑"/>
        </w:rPr>
        <w:t>默认None。</w:t>
      </w:r>
      <w:ins w:id="371" w:author="Microsoft 帐户" w:date="2023-11-03T15:42:00Z">
        <w:r w:rsidR="00755AD4">
          <w:rPr>
            <w:rFonts w:ascii="微软雅黑" w:eastAsia="微软雅黑" w:hAnsi="微软雅黑" w:hint="eastAsia"/>
          </w:rPr>
          <w:t>当</w:t>
        </w:r>
        <w:r w:rsidR="00755AD4">
          <w:rPr>
            <w:rFonts w:ascii="微软雅黑" w:eastAsia="微软雅黑" w:hAnsi="微软雅黑"/>
          </w:rPr>
          <w:t>区域ID设置为</w:t>
        </w:r>
        <w:r w:rsidR="00755AD4">
          <w:rPr>
            <w:rFonts w:ascii="微软雅黑" w:eastAsia="微软雅黑" w:hAnsi="微软雅黑" w:hint="eastAsia"/>
          </w:rPr>
          <w:t>0.0.0.0时</w:t>
        </w:r>
        <w:r w:rsidR="00755AD4">
          <w:rPr>
            <w:rFonts w:ascii="微软雅黑" w:eastAsia="微软雅黑" w:hAnsi="微软雅黑"/>
          </w:rPr>
          <w:t>，不支持</w:t>
        </w:r>
        <w:r w:rsidR="00755AD4">
          <w:rPr>
            <w:rFonts w:ascii="微软雅黑" w:eastAsia="微软雅黑" w:hAnsi="微软雅黑" w:hint="eastAsia"/>
          </w:rPr>
          <w:t>区域</w:t>
        </w:r>
        <w:r w:rsidR="00755AD4">
          <w:rPr>
            <w:rFonts w:ascii="微软雅黑" w:eastAsia="微软雅黑" w:hAnsi="微软雅黑"/>
          </w:rPr>
          <w:t>类型设置。</w:t>
        </w:r>
      </w:ins>
    </w:p>
    <w:p w14:paraId="6985E36E" w14:textId="2121C039" w:rsidR="0076630D" w:rsidRDefault="00D7272D" w:rsidP="00B10728">
      <w:pPr>
        <w:pStyle w:val="af2"/>
        <w:numPr>
          <w:ilvl w:val="0"/>
          <w:numId w:val="287"/>
        </w:numPr>
        <w:ind w:firstLineChars="0"/>
        <w:rPr>
          <w:rFonts w:ascii="微软雅黑" w:eastAsia="微软雅黑" w:hAnsi="微软雅黑"/>
        </w:rPr>
      </w:pPr>
      <w:r>
        <w:rPr>
          <w:rFonts w:ascii="微软雅黑" w:eastAsia="微软雅黑" w:hAnsi="微软雅黑" w:hint="eastAsia"/>
        </w:rPr>
        <w:t>No</w:t>
      </w:r>
      <w:r>
        <w:rPr>
          <w:rFonts w:ascii="微软雅黑" w:eastAsia="微软雅黑" w:hAnsi="微软雅黑"/>
        </w:rPr>
        <w:t xml:space="preserve"> </w:t>
      </w:r>
      <w:r>
        <w:rPr>
          <w:rFonts w:ascii="微软雅黑" w:eastAsia="微软雅黑" w:hAnsi="微软雅黑" w:hint="eastAsia"/>
        </w:rPr>
        <w:t>Summary</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sidR="00163D9D">
        <w:rPr>
          <w:rFonts w:ascii="微软雅黑" w:eastAsia="微软雅黑" w:hAnsi="微软雅黑" w:hint="eastAsia"/>
        </w:rPr>
        <w:t>当且仅当</w:t>
      </w:r>
      <w:r w:rsidR="00163D9D">
        <w:rPr>
          <w:rFonts w:ascii="微软雅黑" w:eastAsia="微软雅黑" w:hAnsi="微软雅黑"/>
        </w:rPr>
        <w:t>区域类型</w:t>
      </w:r>
      <w:r w:rsidR="00163D9D">
        <w:rPr>
          <w:rFonts w:ascii="微软雅黑" w:eastAsia="微软雅黑" w:hAnsi="微软雅黑" w:hint="eastAsia"/>
        </w:rPr>
        <w:t>选择“Stub“时</w:t>
      </w:r>
      <w:r w:rsidR="00163D9D">
        <w:rPr>
          <w:rFonts w:ascii="微软雅黑" w:eastAsia="微软雅黑" w:hAnsi="微软雅黑"/>
        </w:rPr>
        <w:t>支持配置。</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允许</w:t>
      </w:r>
      <w:r>
        <w:rPr>
          <w:rFonts w:ascii="微软雅黑" w:eastAsia="微软雅黑" w:hAnsi="微软雅黑"/>
        </w:rPr>
        <w:t>ABR</w:t>
      </w:r>
      <w:r>
        <w:rPr>
          <w:rFonts w:ascii="微软雅黑" w:eastAsia="微软雅黑" w:hAnsi="微软雅黑" w:hint="eastAsia"/>
        </w:rPr>
        <w:t>只</w:t>
      </w:r>
      <w:r>
        <w:rPr>
          <w:rFonts w:ascii="微软雅黑" w:eastAsia="微软雅黑" w:hAnsi="微软雅黑"/>
        </w:rPr>
        <w:t>向Stub区域内发送</w:t>
      </w:r>
      <w:r>
        <w:rPr>
          <w:rFonts w:ascii="微软雅黑" w:eastAsia="微软雅黑" w:hAnsi="微软雅黑" w:hint="eastAsia"/>
        </w:rPr>
        <w:t>一条缺省</w:t>
      </w:r>
      <w:r>
        <w:rPr>
          <w:rFonts w:ascii="微软雅黑" w:eastAsia="微软雅黑" w:hAnsi="微软雅黑"/>
        </w:rPr>
        <w:t>路由的LSA type 3</w:t>
      </w:r>
      <w:r>
        <w:rPr>
          <w:rFonts w:ascii="微软雅黑" w:eastAsia="微软雅黑" w:hAnsi="微软雅黑" w:hint="eastAsia"/>
        </w:rPr>
        <w:t>（</w:t>
      </w:r>
      <w:r>
        <w:rPr>
          <w:rFonts w:ascii="微软雅黑" w:eastAsia="微软雅黑" w:hAnsi="微软雅黑"/>
        </w:rPr>
        <w:t>Summary LSA</w:t>
      </w:r>
      <w:r>
        <w:rPr>
          <w:rFonts w:ascii="微软雅黑" w:eastAsia="微软雅黑" w:hAnsi="微软雅黑" w:hint="eastAsia"/>
        </w:rPr>
        <w:t>），</w:t>
      </w:r>
      <w:r>
        <w:rPr>
          <w:rFonts w:ascii="微软雅黑" w:eastAsia="微软雅黑" w:hAnsi="微软雅黑"/>
        </w:rPr>
        <w:t>不生成</w:t>
      </w:r>
      <w:r>
        <w:rPr>
          <w:rFonts w:ascii="微软雅黑" w:eastAsia="微软雅黑" w:hAnsi="微软雅黑" w:hint="eastAsia"/>
        </w:rPr>
        <w:t>任何</w:t>
      </w:r>
      <w:r>
        <w:rPr>
          <w:rFonts w:ascii="微软雅黑" w:eastAsia="微软雅黑" w:hAnsi="微软雅黑"/>
        </w:rPr>
        <w:t>其它</w:t>
      </w:r>
      <w:r>
        <w:rPr>
          <w:rFonts w:ascii="微软雅黑" w:eastAsia="微软雅黑" w:hAnsi="微软雅黑" w:hint="eastAsia"/>
        </w:rPr>
        <w:t>Summary</w:t>
      </w:r>
      <w:r>
        <w:rPr>
          <w:rFonts w:ascii="微软雅黑" w:eastAsia="微软雅黑" w:hAnsi="微软雅黑"/>
        </w:rPr>
        <w:t xml:space="preserve"> LSA</w:t>
      </w:r>
      <w:r>
        <w:rPr>
          <w:rFonts w:ascii="微软雅黑" w:eastAsia="微软雅黑" w:hAnsi="微软雅黑" w:hint="eastAsia"/>
        </w:rPr>
        <w:t>，</w:t>
      </w:r>
      <w:r>
        <w:rPr>
          <w:rFonts w:ascii="微软雅黑" w:eastAsia="微软雅黑" w:hAnsi="微软雅黑"/>
        </w:rPr>
        <w:t>即将</w:t>
      </w:r>
      <w:r>
        <w:rPr>
          <w:rFonts w:ascii="微软雅黑" w:eastAsia="微软雅黑" w:hAnsi="微软雅黑" w:hint="eastAsia"/>
        </w:rPr>
        <w:t>此</w:t>
      </w:r>
      <w:r>
        <w:rPr>
          <w:rFonts w:ascii="微软雅黑" w:eastAsia="微软雅黑" w:hAnsi="微软雅黑"/>
        </w:rPr>
        <w:t>区域</w:t>
      </w:r>
      <w:r>
        <w:rPr>
          <w:rFonts w:ascii="微软雅黑" w:eastAsia="微软雅黑" w:hAnsi="微软雅黑" w:hint="eastAsia"/>
        </w:rPr>
        <w:t>配置为</w:t>
      </w:r>
      <w:r>
        <w:rPr>
          <w:rFonts w:ascii="微软雅黑" w:eastAsia="微软雅黑" w:hAnsi="微软雅黑"/>
        </w:rPr>
        <w:t>Totally Stub区域</w:t>
      </w:r>
      <w:r>
        <w:rPr>
          <w:rFonts w:ascii="微软雅黑" w:eastAsia="微软雅黑" w:hAnsi="微软雅黑" w:hint="eastAsia"/>
        </w:rPr>
        <w:t>。</w:t>
      </w:r>
    </w:p>
    <w:p w14:paraId="5072F3FD" w14:textId="0D7628D3" w:rsidR="0076630D" w:rsidRDefault="0076630D">
      <w:pPr>
        <w:rPr>
          <w:rFonts w:ascii="微软雅黑" w:eastAsia="微软雅黑" w:hAnsi="微软雅黑"/>
        </w:rPr>
      </w:pPr>
    </w:p>
    <w:p w14:paraId="65070281" w14:textId="77777777" w:rsidR="0076630D" w:rsidRDefault="00D7272D">
      <w:pPr>
        <w:rPr>
          <w:rFonts w:ascii="微软雅黑" w:eastAsia="微软雅黑" w:hAnsi="微软雅黑"/>
          <w:b/>
        </w:rPr>
      </w:pPr>
      <w:r>
        <w:rPr>
          <w:rFonts w:ascii="微软雅黑" w:eastAsia="微软雅黑" w:hAnsi="微软雅黑" w:hint="eastAsia"/>
          <w:b/>
        </w:rPr>
        <w:t>接口</w:t>
      </w:r>
      <w:r>
        <w:rPr>
          <w:rFonts w:ascii="微软雅黑" w:eastAsia="微软雅黑" w:hAnsi="微软雅黑"/>
          <w:b/>
        </w:rPr>
        <w:t>配置：</w:t>
      </w:r>
    </w:p>
    <w:p w14:paraId="58F807A6" w14:textId="2C73CF33" w:rsidR="0076630D" w:rsidRDefault="00D7272D" w:rsidP="00B10728">
      <w:pPr>
        <w:pStyle w:val="af2"/>
        <w:numPr>
          <w:ilvl w:val="0"/>
          <w:numId w:val="289"/>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从已有</w:t>
      </w:r>
      <w:r>
        <w:rPr>
          <w:rFonts w:ascii="微软雅黑" w:eastAsia="微软雅黑" w:hAnsi="微软雅黑"/>
        </w:rPr>
        <w:t>的VLAN IPv6</w:t>
      </w:r>
      <w:r>
        <w:rPr>
          <w:rFonts w:ascii="微软雅黑" w:eastAsia="微软雅黑" w:hAnsi="微软雅黑" w:hint="eastAsia"/>
        </w:rPr>
        <w:t>接口</w:t>
      </w:r>
      <w:r>
        <w:rPr>
          <w:rFonts w:ascii="微软雅黑" w:eastAsia="微软雅黑" w:hAnsi="微软雅黑"/>
        </w:rPr>
        <w:t>中选择</w:t>
      </w:r>
      <w:r>
        <w:rPr>
          <w:rFonts w:ascii="微软雅黑" w:eastAsia="微软雅黑" w:hAnsi="微软雅黑" w:hint="eastAsia"/>
        </w:rPr>
        <w:t>。</w:t>
      </w:r>
      <w:r w:rsidR="009A0ED8">
        <w:rPr>
          <w:rFonts w:ascii="微软雅黑" w:eastAsia="微软雅黑" w:hAnsi="微软雅黑" w:hint="eastAsia"/>
        </w:rPr>
        <w:t>选择</w:t>
      </w:r>
      <w:r w:rsidR="00BD673F">
        <w:rPr>
          <w:rFonts w:ascii="微软雅黑" w:eastAsia="微软雅黑" w:hAnsi="微软雅黑"/>
        </w:rPr>
        <w:t>接口后，</w:t>
      </w:r>
      <w:r w:rsidR="00BD673F">
        <w:rPr>
          <w:rFonts w:ascii="微软雅黑" w:eastAsia="微软雅黑" w:hAnsi="微软雅黑" w:hint="eastAsia"/>
        </w:rPr>
        <w:t>在接口</w:t>
      </w:r>
      <w:r w:rsidR="00BD673F">
        <w:rPr>
          <w:rFonts w:ascii="微软雅黑" w:eastAsia="微软雅黑" w:hAnsi="微软雅黑"/>
        </w:rPr>
        <w:t>下方显示接口的</w:t>
      </w:r>
      <w:r w:rsidR="00BD653C">
        <w:rPr>
          <w:rFonts w:ascii="微软雅黑" w:eastAsia="微软雅黑" w:hAnsi="微软雅黑" w:hint="eastAsia"/>
        </w:rPr>
        <w:t>链路本地地址</w:t>
      </w:r>
      <w:r w:rsidR="00BD653C">
        <w:rPr>
          <w:rFonts w:ascii="微软雅黑" w:eastAsia="微软雅黑" w:hAnsi="微软雅黑"/>
        </w:rPr>
        <w:t>和全球单播</w:t>
      </w:r>
      <w:r w:rsidR="00BD673F">
        <w:rPr>
          <w:rFonts w:ascii="微软雅黑" w:eastAsia="微软雅黑" w:hAnsi="微软雅黑"/>
        </w:rPr>
        <w:t>地址（</w:t>
      </w:r>
      <w:r w:rsidR="00BD673F">
        <w:rPr>
          <w:rFonts w:ascii="微软雅黑" w:eastAsia="微软雅黑" w:hAnsi="微软雅黑" w:hint="eastAsia"/>
        </w:rPr>
        <w:t>只读</w:t>
      </w:r>
      <w:r w:rsidR="00BD673F">
        <w:rPr>
          <w:rFonts w:ascii="微软雅黑" w:eastAsia="微软雅黑" w:hAnsi="微软雅黑"/>
        </w:rPr>
        <w:t>）</w:t>
      </w:r>
      <w:r w:rsidR="00BD673F">
        <w:rPr>
          <w:rFonts w:ascii="微软雅黑" w:eastAsia="微软雅黑" w:hAnsi="微软雅黑" w:hint="eastAsia"/>
        </w:rPr>
        <w:t>。</w:t>
      </w:r>
    </w:p>
    <w:p w14:paraId="7720E0F4" w14:textId="4D50BAF8" w:rsidR="009A0ED8" w:rsidRDefault="009A0ED8" w:rsidP="00B10728">
      <w:pPr>
        <w:pStyle w:val="af2"/>
        <w:numPr>
          <w:ilvl w:val="0"/>
          <w:numId w:val="289"/>
        </w:numPr>
        <w:ind w:firstLineChars="0"/>
        <w:rPr>
          <w:rFonts w:ascii="微软雅黑" w:eastAsia="微软雅黑" w:hAnsi="微软雅黑"/>
        </w:rPr>
      </w:pPr>
      <w:r>
        <w:rPr>
          <w:rFonts w:ascii="微软雅黑" w:eastAsia="微软雅黑" w:hAnsi="微软雅黑" w:hint="eastAsia"/>
        </w:rPr>
        <w:t>OSPFv</w:t>
      </w:r>
      <w:r>
        <w:rPr>
          <w:rFonts w:ascii="微软雅黑" w:eastAsia="微软雅黑" w:hAnsi="微软雅黑"/>
        </w:rPr>
        <w:t>3</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在</w:t>
      </w:r>
      <w:r>
        <w:rPr>
          <w:rFonts w:ascii="微软雅黑" w:eastAsia="微软雅黑" w:hAnsi="微软雅黑"/>
        </w:rPr>
        <w:t>接口上开启OSPFv3</w:t>
      </w:r>
      <w:r>
        <w:rPr>
          <w:rFonts w:ascii="微软雅黑" w:eastAsia="微软雅黑" w:hAnsi="微软雅黑" w:hint="eastAsia"/>
        </w:rPr>
        <w:t>功能</w:t>
      </w:r>
      <w:r>
        <w:rPr>
          <w:rFonts w:ascii="微软雅黑" w:eastAsia="微软雅黑" w:hAnsi="微软雅黑"/>
        </w:rPr>
        <w:t>。</w:t>
      </w:r>
    </w:p>
    <w:p w14:paraId="49B68459" w14:textId="6C20FAE1" w:rsidR="00BD653C" w:rsidRDefault="00BD653C" w:rsidP="00B10728">
      <w:pPr>
        <w:pStyle w:val="af2"/>
        <w:numPr>
          <w:ilvl w:val="0"/>
          <w:numId w:val="289"/>
        </w:numPr>
        <w:ind w:firstLineChars="0"/>
        <w:rPr>
          <w:rFonts w:ascii="微软雅黑" w:eastAsia="微软雅黑" w:hAnsi="微软雅黑"/>
        </w:rPr>
      </w:pPr>
      <w:r>
        <w:rPr>
          <w:rFonts w:ascii="微软雅黑" w:eastAsia="微软雅黑" w:hAnsi="微软雅黑" w:hint="eastAsia"/>
        </w:rPr>
        <w:t>区域ID：【text文本框】设置</w:t>
      </w:r>
      <w:r>
        <w:rPr>
          <w:rFonts w:ascii="微软雅黑" w:eastAsia="微软雅黑" w:hAnsi="微软雅黑"/>
        </w:rPr>
        <w:t>接口加入的区域ID，</w:t>
      </w:r>
      <w:r>
        <w:rPr>
          <w:rFonts w:ascii="微软雅黑" w:eastAsia="微软雅黑" w:hAnsi="微软雅黑" w:hint="eastAsia"/>
        </w:rPr>
        <w:t>可以</w:t>
      </w:r>
      <w:r>
        <w:rPr>
          <w:rFonts w:ascii="微软雅黑" w:eastAsia="微软雅黑" w:hAnsi="微软雅黑"/>
        </w:rPr>
        <w:t>以</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地址格式</w:t>
      </w:r>
      <w:r>
        <w:rPr>
          <w:rFonts w:ascii="微软雅黑" w:eastAsia="微软雅黑" w:hAnsi="微软雅黑"/>
        </w:rPr>
        <w:t>配置</w:t>
      </w:r>
      <w:r>
        <w:rPr>
          <w:rFonts w:ascii="微软雅黑" w:eastAsia="微软雅黑" w:hAnsi="微软雅黑" w:hint="eastAsia"/>
        </w:rPr>
        <w:t>，</w:t>
      </w:r>
      <w:r>
        <w:rPr>
          <w:rFonts w:ascii="微软雅黑" w:eastAsia="微软雅黑" w:hAnsi="微软雅黑"/>
        </w:rPr>
        <w:t>也可以输入</w:t>
      </w:r>
      <w:r>
        <w:rPr>
          <w:rFonts w:ascii="微软雅黑" w:eastAsia="微软雅黑" w:hAnsi="微软雅黑" w:hint="eastAsia"/>
        </w:rPr>
        <w:t>0</w:t>
      </w:r>
      <w:r>
        <w:rPr>
          <w:rFonts w:ascii="微软雅黑" w:eastAsia="微软雅黑" w:hAnsi="微软雅黑"/>
        </w:rPr>
        <w:t>-4294967295</w:t>
      </w:r>
      <w:r>
        <w:rPr>
          <w:rFonts w:ascii="微软雅黑" w:eastAsia="微软雅黑" w:hAnsi="微软雅黑" w:hint="eastAsia"/>
        </w:rPr>
        <w:t>间的</w:t>
      </w:r>
      <w:r>
        <w:rPr>
          <w:rFonts w:ascii="微软雅黑" w:eastAsia="微软雅黑" w:hAnsi="微软雅黑"/>
        </w:rPr>
        <w:t>整数</w:t>
      </w:r>
      <w:r w:rsidR="009A0ED8">
        <w:rPr>
          <w:rFonts w:ascii="微软雅黑" w:eastAsia="微软雅黑" w:hAnsi="微软雅黑" w:hint="eastAsia"/>
        </w:rPr>
        <w:t>，</w:t>
      </w:r>
      <w:r w:rsidR="009A0ED8">
        <w:rPr>
          <w:rFonts w:ascii="微软雅黑" w:eastAsia="微软雅黑" w:hAnsi="微软雅黑"/>
        </w:rPr>
        <w:t>默认</w:t>
      </w:r>
      <w:r w:rsidR="009A0ED8">
        <w:rPr>
          <w:rFonts w:ascii="微软雅黑" w:eastAsia="微软雅黑" w:hAnsi="微软雅黑" w:hint="eastAsia"/>
        </w:rPr>
        <w:t>0.0.0.0</w:t>
      </w:r>
      <w:r>
        <w:rPr>
          <w:rFonts w:ascii="微软雅黑" w:eastAsia="微软雅黑" w:hAnsi="微软雅黑"/>
        </w:rPr>
        <w:t>。</w:t>
      </w:r>
      <w:r w:rsidRPr="009A0ED8">
        <w:rPr>
          <w:rFonts w:ascii="微软雅黑" w:eastAsia="微软雅黑" w:hAnsi="微软雅黑" w:hint="eastAsia"/>
          <w:strike/>
          <w:color w:val="B2B2B2"/>
        </w:rPr>
        <w:t>一旦配置好</w:t>
      </w:r>
      <w:r w:rsidRPr="009A0ED8">
        <w:rPr>
          <w:rFonts w:ascii="微软雅黑" w:eastAsia="微软雅黑" w:hAnsi="微软雅黑"/>
          <w:strike/>
          <w:color w:val="B2B2B2"/>
        </w:rPr>
        <w:t>，即接口上开启OSPFv3</w:t>
      </w:r>
      <w:r w:rsidRPr="009A0ED8">
        <w:rPr>
          <w:rFonts w:ascii="微软雅黑" w:eastAsia="微软雅黑" w:hAnsi="微软雅黑" w:hint="eastAsia"/>
          <w:strike/>
          <w:color w:val="B2B2B2"/>
        </w:rPr>
        <w:t>功能</w:t>
      </w:r>
      <w:r w:rsidRPr="009A0ED8">
        <w:rPr>
          <w:rFonts w:ascii="微软雅黑" w:eastAsia="微软雅黑" w:hAnsi="微软雅黑"/>
          <w:strike/>
          <w:color w:val="B2B2B2"/>
        </w:rPr>
        <w:t>。</w:t>
      </w:r>
    </w:p>
    <w:p w14:paraId="3E4A3DA7" w14:textId="77777777" w:rsidR="0076630D" w:rsidRDefault="00D7272D" w:rsidP="00B10728">
      <w:pPr>
        <w:pStyle w:val="af2"/>
        <w:numPr>
          <w:ilvl w:val="0"/>
          <w:numId w:val="289"/>
        </w:numPr>
        <w:ind w:firstLineChars="0"/>
        <w:rPr>
          <w:rFonts w:ascii="微软雅黑" w:eastAsia="微软雅黑" w:hAnsi="微软雅黑"/>
        </w:rPr>
      </w:pPr>
      <w:r>
        <w:rPr>
          <w:rFonts w:ascii="微软雅黑" w:eastAsia="微软雅黑" w:hAnsi="微软雅黑" w:hint="eastAsia"/>
        </w:rPr>
        <w:t>网络类型：</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接口的网络类型，选项有{</w:t>
      </w:r>
      <w:r>
        <w:rPr>
          <w:rFonts w:ascii="微软雅黑" w:eastAsia="微软雅黑" w:hAnsi="微软雅黑" w:hint="eastAsia"/>
        </w:rPr>
        <w:t>点对点 | 广播</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默认广播。</w:t>
      </w:r>
    </w:p>
    <w:p w14:paraId="4F4ACADC"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接口抑制</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是否禁用</w:t>
      </w:r>
      <w:r>
        <w:rPr>
          <w:rFonts w:ascii="微软雅黑" w:eastAsia="微软雅黑" w:hAnsi="微软雅黑" w:hint="eastAsia"/>
        </w:rPr>
        <w:t>VLAN</w:t>
      </w:r>
      <w:r>
        <w:rPr>
          <w:rFonts w:ascii="微软雅黑" w:eastAsia="微软雅黑" w:hAnsi="微软雅黑"/>
        </w:rPr>
        <w:t>接口上的路由更新功能</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w:t>
      </w:r>
      <w:r>
        <w:rPr>
          <w:rFonts w:ascii="微软雅黑" w:eastAsia="微软雅黑" w:hAnsi="微软雅黑"/>
        </w:rPr>
        <w:t>即允许接口上的路由</w:t>
      </w:r>
      <w:r>
        <w:rPr>
          <w:rFonts w:ascii="微软雅黑" w:eastAsia="微软雅黑" w:hAnsi="微软雅黑" w:hint="eastAsia"/>
        </w:rPr>
        <w:t>更新</w:t>
      </w:r>
      <w:r>
        <w:rPr>
          <w:rFonts w:ascii="微软雅黑" w:eastAsia="微软雅黑" w:hAnsi="微软雅黑"/>
        </w:rPr>
        <w:t>。</w:t>
      </w:r>
    </w:p>
    <w:p w14:paraId="0355290D"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MTU</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接口上的MTU</w:t>
      </w:r>
      <w:r>
        <w:rPr>
          <w:rFonts w:ascii="微软雅黑" w:eastAsia="微软雅黑" w:hAnsi="微软雅黑" w:hint="eastAsia"/>
        </w:rPr>
        <w:t>（协议报文</w:t>
      </w:r>
      <w:r>
        <w:rPr>
          <w:rFonts w:ascii="微软雅黑" w:eastAsia="微软雅黑" w:hAnsi="微软雅黑"/>
        </w:rPr>
        <w:t>的MTU</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-65535</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1500。</w:t>
      </w:r>
    </w:p>
    <w:p w14:paraId="75148401"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忽略</w:t>
      </w:r>
      <w:r>
        <w:rPr>
          <w:rFonts w:ascii="微软雅黑" w:eastAsia="微软雅黑" w:hAnsi="微软雅黑"/>
        </w:rPr>
        <w:t>MTU</w:t>
      </w:r>
      <w:r>
        <w:rPr>
          <w:rFonts w:ascii="微软雅黑" w:eastAsia="微软雅黑" w:hAnsi="微软雅黑" w:hint="eastAsia"/>
        </w:rPr>
        <w:t>校验</w:t>
      </w:r>
      <w:r>
        <w:rPr>
          <w:rFonts w:ascii="微软雅黑" w:eastAsia="微软雅黑" w:hAnsi="微软雅黑"/>
        </w:rPr>
        <w:t>：</w:t>
      </w:r>
      <w:r>
        <w:rPr>
          <w:rFonts w:ascii="微软雅黑" w:eastAsia="微软雅黑" w:hAnsi="微软雅黑" w:hint="eastAsia"/>
        </w:rPr>
        <w:t>【开关】设置</w:t>
      </w:r>
      <w:r>
        <w:rPr>
          <w:rFonts w:ascii="微软雅黑" w:eastAsia="微软雅黑" w:hAnsi="微软雅黑"/>
        </w:rPr>
        <w:t>是否</w:t>
      </w:r>
      <w:r>
        <w:rPr>
          <w:rFonts w:ascii="微软雅黑" w:eastAsia="微软雅黑" w:hAnsi="微软雅黑" w:hint="eastAsia"/>
        </w:rPr>
        <w:t>对</w:t>
      </w:r>
      <w:r>
        <w:rPr>
          <w:rFonts w:ascii="微软雅黑" w:eastAsia="微软雅黑" w:hAnsi="微软雅黑"/>
        </w:rPr>
        <w:t>DD报文中的MTU字段不进行检查，默认</w:t>
      </w:r>
      <w:r>
        <w:rPr>
          <w:rFonts w:ascii="微软雅黑" w:eastAsia="微软雅黑" w:hAnsi="微软雅黑"/>
        </w:rPr>
        <w:lastRenderedPageBreak/>
        <w:t>关闭</w:t>
      </w:r>
      <w:r>
        <w:rPr>
          <w:rFonts w:ascii="微软雅黑" w:eastAsia="微软雅黑" w:hAnsi="微软雅黑" w:hint="eastAsia"/>
        </w:rPr>
        <w:t>，</w:t>
      </w:r>
      <w:r>
        <w:rPr>
          <w:rFonts w:ascii="微软雅黑" w:eastAsia="微软雅黑" w:hAnsi="微软雅黑"/>
        </w:rPr>
        <w:t>即</w:t>
      </w:r>
      <w:r>
        <w:rPr>
          <w:rFonts w:ascii="微软雅黑" w:eastAsia="微软雅黑" w:hAnsi="微软雅黑" w:hint="eastAsia"/>
        </w:rPr>
        <w:t>对</w:t>
      </w:r>
      <w:r>
        <w:rPr>
          <w:rFonts w:ascii="微软雅黑" w:eastAsia="微软雅黑" w:hAnsi="微软雅黑"/>
        </w:rPr>
        <w:t>DD报文中的MTU进行检查。</w:t>
      </w:r>
    </w:p>
    <w:p w14:paraId="2F19019E"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LSA</w:t>
      </w:r>
      <w:r>
        <w:rPr>
          <w:rFonts w:ascii="微软雅黑" w:eastAsia="微软雅黑" w:hAnsi="微软雅黑"/>
        </w:rPr>
        <w:t>重传时间间隔</w:t>
      </w:r>
      <w:r>
        <w:rPr>
          <w:rFonts w:ascii="微软雅黑" w:eastAsia="微软雅黑" w:hAnsi="微软雅黑" w:hint="eastAsia"/>
        </w:rPr>
        <w:t xml:space="preserve"> (秒)：【text文本框】当</w:t>
      </w:r>
      <w:r>
        <w:rPr>
          <w:rFonts w:ascii="微软雅黑" w:eastAsia="微软雅黑" w:hAnsi="微软雅黑"/>
        </w:rPr>
        <w:t>路由设备发送完一个LSA报文，该报文还</w:t>
      </w:r>
      <w:r>
        <w:rPr>
          <w:rFonts w:ascii="微软雅黑" w:eastAsia="微软雅黑" w:hAnsi="微软雅黑" w:hint="eastAsia"/>
        </w:rPr>
        <w:t>保留在</w:t>
      </w:r>
      <w:r>
        <w:rPr>
          <w:rFonts w:ascii="微软雅黑" w:eastAsia="微软雅黑" w:hAnsi="微软雅黑"/>
        </w:rPr>
        <w:t>发送缓冲队列中，如果在指定的时间间隔时间内，没有得到邻居的确认，则将重新发送</w:t>
      </w:r>
      <w:r>
        <w:rPr>
          <w:rFonts w:ascii="微软雅黑" w:eastAsia="微软雅黑" w:hAnsi="微软雅黑" w:hint="eastAsia"/>
        </w:rPr>
        <w:t>该</w:t>
      </w:r>
      <w:r>
        <w:rPr>
          <w:rFonts w:ascii="微软雅黑" w:eastAsia="微软雅黑" w:hAnsi="微软雅黑"/>
        </w:rPr>
        <w:t>报文</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3</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5秒</w:t>
      </w:r>
      <w:r>
        <w:rPr>
          <w:rFonts w:ascii="微软雅黑" w:eastAsia="微软雅黑" w:hAnsi="微软雅黑"/>
        </w:rPr>
        <w:t>。</w:t>
      </w:r>
    </w:p>
    <w:p w14:paraId="6D5FE07D"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Hello</w:t>
      </w:r>
      <w:r>
        <w:rPr>
          <w:rFonts w:ascii="微软雅黑" w:eastAsia="微软雅黑" w:hAnsi="微软雅黑"/>
        </w:rPr>
        <w:t>报文发送时间间隔</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接口发送Hello报文</w:t>
      </w:r>
      <w:r>
        <w:rPr>
          <w:rFonts w:ascii="微软雅黑" w:eastAsia="微软雅黑" w:hAnsi="微软雅黑" w:hint="eastAsia"/>
        </w:rPr>
        <w:t>的</w:t>
      </w:r>
      <w:r>
        <w:rPr>
          <w:rFonts w:ascii="微软雅黑" w:eastAsia="微软雅黑" w:hAnsi="微软雅黑"/>
        </w:rPr>
        <w:t>时间间隔，取值范围为</w:t>
      </w:r>
      <w:r>
        <w:rPr>
          <w:rFonts w:ascii="微软雅黑" w:eastAsia="微软雅黑" w:hAnsi="微软雅黑" w:hint="eastAsia"/>
        </w:rPr>
        <w:t>1</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10秒</w:t>
      </w:r>
      <w:r>
        <w:rPr>
          <w:rFonts w:ascii="微软雅黑" w:eastAsia="微软雅黑" w:hAnsi="微软雅黑"/>
        </w:rPr>
        <w:t>。</w:t>
      </w:r>
    </w:p>
    <w:p w14:paraId="1234104D" w14:textId="3232402B"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rPr>
        <w:t>LSA传输延迟时间</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接口传输LSA报文的延迟时间，</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w:t>
      </w:r>
      <w:r w:rsidR="00675A78">
        <w:rPr>
          <w:rFonts w:ascii="微软雅黑" w:eastAsia="微软雅黑" w:hAnsi="微软雅黑"/>
        </w:rPr>
        <w:t>800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1秒</w:t>
      </w:r>
      <w:r>
        <w:rPr>
          <w:rFonts w:ascii="微软雅黑" w:eastAsia="微软雅黑" w:hAnsi="微软雅黑"/>
        </w:rPr>
        <w:t>。</w:t>
      </w:r>
    </w:p>
    <w:p w14:paraId="38BBAEA7" w14:textId="77777777" w:rsidR="0076630D" w:rsidRDefault="00D7272D" w:rsidP="00B10728">
      <w:pPr>
        <w:pStyle w:val="af2"/>
        <w:numPr>
          <w:ilvl w:val="0"/>
          <w:numId w:val="271"/>
        </w:numPr>
        <w:ind w:firstLineChars="0"/>
        <w:rPr>
          <w:rFonts w:ascii="微软雅黑" w:eastAsia="微软雅黑" w:hAnsi="微软雅黑"/>
        </w:rPr>
      </w:pPr>
      <w:r>
        <w:rPr>
          <w:rFonts w:ascii="微软雅黑" w:eastAsia="微软雅黑" w:hAnsi="微软雅黑" w:hint="eastAsia"/>
        </w:rPr>
        <w:t>邻居失效时间</w:t>
      </w:r>
      <w:r>
        <w:rPr>
          <w:rFonts w:ascii="微软雅黑" w:eastAsia="微软雅黑" w:hAnsi="微软雅黑"/>
        </w:rPr>
        <w:t xml:space="preserve"> (</w:t>
      </w:r>
      <w:r>
        <w:rPr>
          <w:rFonts w:ascii="微软雅黑" w:eastAsia="微软雅黑" w:hAnsi="微软雅黑" w:hint="eastAsia"/>
        </w:rPr>
        <w:t>秒</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相邻邻居的</w:t>
      </w:r>
      <w:r>
        <w:rPr>
          <w:rFonts w:ascii="微软雅黑" w:eastAsia="微软雅黑" w:hAnsi="微软雅黑" w:hint="eastAsia"/>
        </w:rPr>
        <w:t>失效时间</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40秒。</w:t>
      </w:r>
    </w:p>
    <w:p w14:paraId="0541BBE7" w14:textId="5A71F92A" w:rsidR="0076630D" w:rsidRDefault="00D7272D" w:rsidP="00B10728">
      <w:pPr>
        <w:pStyle w:val="af2"/>
        <w:numPr>
          <w:ilvl w:val="0"/>
          <w:numId w:val="290"/>
        </w:numPr>
        <w:ind w:firstLineChars="0"/>
        <w:rPr>
          <w:rFonts w:ascii="微软雅黑" w:eastAsia="微软雅黑" w:hAnsi="微软雅黑"/>
        </w:rPr>
      </w:pPr>
      <w:r>
        <w:rPr>
          <w:rFonts w:ascii="微软雅黑" w:eastAsia="微软雅黑" w:hAnsi="微软雅黑" w:hint="eastAsia"/>
        </w:rPr>
        <w:t>开销值</w:t>
      </w:r>
      <w:r w:rsidR="00F13246">
        <w:rPr>
          <w:rFonts w:ascii="微软雅黑" w:eastAsia="微软雅黑" w:hAnsi="微软雅黑" w:hint="eastAsia"/>
        </w:rPr>
        <w:t>/Cost值</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设置接口</w:t>
      </w:r>
      <w:r>
        <w:rPr>
          <w:rFonts w:ascii="微软雅黑" w:eastAsia="微软雅黑" w:hAnsi="微软雅黑"/>
        </w:rPr>
        <w:t>的开销值，取值范围为1-65535</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默认10。</w:t>
      </w:r>
    </w:p>
    <w:p w14:paraId="45D22E43" w14:textId="77777777" w:rsidR="0076630D" w:rsidRDefault="00D7272D" w:rsidP="00B10728">
      <w:pPr>
        <w:pStyle w:val="af2"/>
        <w:numPr>
          <w:ilvl w:val="0"/>
          <w:numId w:val="290"/>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接口选择DR时的优先级，</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-255</w:t>
      </w:r>
      <w:r>
        <w:rPr>
          <w:rFonts w:ascii="微软雅黑" w:eastAsia="微软雅黑" w:hAnsi="微软雅黑" w:hint="eastAsia"/>
        </w:rPr>
        <w:t>的整数</w:t>
      </w:r>
      <w:r>
        <w:rPr>
          <w:rFonts w:ascii="微软雅黑" w:eastAsia="微软雅黑" w:hAnsi="微软雅黑"/>
        </w:rPr>
        <w:t>，默认</w:t>
      </w:r>
      <w:r>
        <w:rPr>
          <w:rFonts w:ascii="微软雅黑" w:eastAsia="微软雅黑" w:hAnsi="微软雅黑" w:hint="eastAsia"/>
        </w:rPr>
        <w:t>1。</w:t>
      </w:r>
    </w:p>
    <w:p w14:paraId="2B4593A9" w14:textId="77777777" w:rsidR="0076630D" w:rsidRDefault="00D7272D">
      <w:pPr>
        <w:rPr>
          <w:rFonts w:ascii="微软雅黑" w:eastAsia="微软雅黑" w:hAnsi="微软雅黑"/>
        </w:rPr>
      </w:pPr>
      <w:r>
        <w:rPr>
          <w:rFonts w:ascii="微软雅黑" w:eastAsia="微软雅黑" w:hAnsi="微软雅黑" w:hint="eastAsia"/>
        </w:rPr>
        <w:t>接口列表</w:t>
      </w:r>
      <w:r>
        <w:rPr>
          <w:rFonts w:ascii="微软雅黑" w:eastAsia="微软雅黑" w:hAnsi="微软雅黑"/>
        </w:rPr>
        <w:t>：</w:t>
      </w:r>
    </w:p>
    <w:p w14:paraId="273E93A3" w14:textId="72256DFF" w:rsidR="0076630D" w:rsidRDefault="00D7272D" w:rsidP="00B10728">
      <w:pPr>
        <w:pStyle w:val="af2"/>
        <w:numPr>
          <w:ilvl w:val="0"/>
          <w:numId w:val="291"/>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接口、</w:t>
      </w:r>
      <w:r w:rsidR="00BD673F">
        <w:rPr>
          <w:rFonts w:ascii="微软雅黑" w:eastAsia="微软雅黑" w:hAnsi="微软雅黑" w:hint="eastAsia"/>
        </w:rPr>
        <w:t>接口地址</w:t>
      </w:r>
      <w:r w:rsidR="00BD653C">
        <w:rPr>
          <w:rFonts w:ascii="微软雅黑" w:eastAsia="微软雅黑" w:hAnsi="微软雅黑" w:hint="eastAsia"/>
        </w:rPr>
        <w:t>（链路本地地址</w:t>
      </w:r>
      <w:r w:rsidR="00BD653C">
        <w:rPr>
          <w:rFonts w:ascii="微软雅黑" w:eastAsia="微软雅黑" w:hAnsi="微软雅黑"/>
        </w:rPr>
        <w:t>和全球单播地址均显示，以IPv6地址</w:t>
      </w:r>
      <w:r w:rsidR="00BD653C">
        <w:rPr>
          <w:rFonts w:ascii="微软雅黑" w:eastAsia="微软雅黑" w:hAnsi="微软雅黑" w:hint="eastAsia"/>
        </w:rPr>
        <w:t>/前缀长度的显示方式）</w:t>
      </w:r>
      <w:r w:rsidR="00BD673F">
        <w:rPr>
          <w:rFonts w:ascii="微软雅黑" w:eastAsia="微软雅黑" w:hAnsi="微软雅黑"/>
        </w:rPr>
        <w:t>、</w:t>
      </w:r>
      <w:r w:rsidR="00BD673F">
        <w:rPr>
          <w:rFonts w:ascii="微软雅黑" w:eastAsia="微软雅黑" w:hAnsi="微软雅黑" w:hint="eastAsia"/>
        </w:rPr>
        <w:t>状态</w:t>
      </w:r>
      <w:r w:rsidR="00BD673F">
        <w:rPr>
          <w:rFonts w:ascii="微软雅黑" w:eastAsia="微软雅黑" w:hAnsi="微软雅黑"/>
        </w:rPr>
        <w:t>、区域ID</w:t>
      </w:r>
      <w:r w:rsidR="00BD673F">
        <w:rPr>
          <w:rFonts w:ascii="微软雅黑" w:eastAsia="微软雅黑" w:hAnsi="微软雅黑" w:hint="eastAsia"/>
        </w:rPr>
        <w:t>（以</w:t>
      </w:r>
      <w:r w:rsidR="00BD673F">
        <w:rPr>
          <w:rFonts w:ascii="微软雅黑" w:eastAsia="微软雅黑" w:hAnsi="微软雅黑"/>
        </w:rPr>
        <w:t>IP</w:t>
      </w:r>
      <w:r w:rsidR="00CA2D81">
        <w:rPr>
          <w:rFonts w:ascii="微软雅黑" w:eastAsia="微软雅黑" w:hAnsi="微软雅黑"/>
        </w:rPr>
        <w:t>v4</w:t>
      </w:r>
      <w:r w:rsidR="00BD673F">
        <w:rPr>
          <w:rFonts w:ascii="微软雅黑" w:eastAsia="微软雅黑" w:hAnsi="微软雅黑"/>
        </w:rPr>
        <w:t>地址格式显示，由底层处理</w:t>
      </w:r>
      <w:r w:rsidR="00BD673F">
        <w:rPr>
          <w:rFonts w:ascii="微软雅黑" w:eastAsia="微软雅黑" w:hAnsi="微软雅黑" w:hint="eastAsia"/>
        </w:rPr>
        <w:t>）</w:t>
      </w:r>
      <w:r w:rsidR="00BD673F">
        <w:rPr>
          <w:rFonts w:ascii="微软雅黑" w:eastAsia="微软雅黑" w:hAnsi="微软雅黑"/>
        </w:rPr>
        <w:t>、</w:t>
      </w:r>
      <w:r>
        <w:rPr>
          <w:rFonts w:ascii="微软雅黑" w:eastAsia="微软雅黑" w:hAnsi="微软雅黑" w:hint="eastAsia"/>
        </w:rPr>
        <w:t>网络类型</w:t>
      </w:r>
      <w:r>
        <w:rPr>
          <w:rFonts w:ascii="微软雅黑" w:eastAsia="微软雅黑" w:hAnsi="微软雅黑"/>
        </w:rPr>
        <w:t>、</w:t>
      </w:r>
      <w:r>
        <w:rPr>
          <w:rFonts w:ascii="微软雅黑" w:eastAsia="微软雅黑" w:hAnsi="微软雅黑" w:hint="eastAsia"/>
        </w:rPr>
        <w:t>接口抑制</w:t>
      </w:r>
      <w:r>
        <w:rPr>
          <w:rFonts w:ascii="微软雅黑" w:eastAsia="微软雅黑" w:hAnsi="微软雅黑"/>
        </w:rPr>
        <w:t>、</w:t>
      </w:r>
      <w:r>
        <w:rPr>
          <w:rFonts w:ascii="微软雅黑" w:eastAsia="微软雅黑" w:hAnsi="微软雅黑" w:hint="eastAsia"/>
        </w:rPr>
        <w:t>MTU</w:t>
      </w:r>
      <w:r>
        <w:rPr>
          <w:rFonts w:ascii="微软雅黑" w:eastAsia="微软雅黑" w:hAnsi="微软雅黑"/>
        </w:rPr>
        <w:t>、</w:t>
      </w:r>
      <w:r>
        <w:rPr>
          <w:rFonts w:ascii="微软雅黑" w:eastAsia="微软雅黑" w:hAnsi="微软雅黑" w:hint="eastAsia"/>
        </w:rPr>
        <w:t>忽略</w:t>
      </w:r>
      <w:r>
        <w:rPr>
          <w:rFonts w:ascii="微软雅黑" w:eastAsia="微软雅黑" w:hAnsi="微软雅黑"/>
        </w:rPr>
        <w:t>MTU校验、</w:t>
      </w:r>
      <w:r>
        <w:rPr>
          <w:rFonts w:ascii="微软雅黑" w:eastAsia="微软雅黑" w:hAnsi="微软雅黑" w:hint="eastAsia"/>
        </w:rPr>
        <w:t>LSA</w:t>
      </w:r>
      <w:r>
        <w:rPr>
          <w:rFonts w:ascii="微软雅黑" w:eastAsia="微软雅黑" w:hAnsi="微软雅黑"/>
        </w:rPr>
        <w:t>重传时间间隔、</w:t>
      </w:r>
      <w:r>
        <w:rPr>
          <w:rFonts w:ascii="微软雅黑" w:eastAsia="微软雅黑" w:hAnsi="微软雅黑" w:hint="eastAsia"/>
        </w:rPr>
        <w:t>Hello</w:t>
      </w:r>
      <w:r>
        <w:rPr>
          <w:rFonts w:ascii="微软雅黑" w:eastAsia="微软雅黑" w:hAnsi="微软雅黑"/>
        </w:rPr>
        <w:t>报文发送时间间隔、</w:t>
      </w:r>
      <w:r>
        <w:rPr>
          <w:rFonts w:ascii="微软雅黑" w:eastAsia="微软雅黑" w:hAnsi="微软雅黑" w:hint="eastAsia"/>
        </w:rPr>
        <w:t>LSA</w:t>
      </w:r>
      <w:r>
        <w:rPr>
          <w:rFonts w:ascii="微软雅黑" w:eastAsia="微软雅黑" w:hAnsi="微软雅黑"/>
        </w:rPr>
        <w:t>传输延迟时间、</w:t>
      </w:r>
      <w:r>
        <w:rPr>
          <w:rFonts w:ascii="微软雅黑" w:eastAsia="微软雅黑" w:hAnsi="微软雅黑" w:hint="eastAsia"/>
        </w:rPr>
        <w:t>邻居失效时间</w:t>
      </w:r>
      <w:r>
        <w:rPr>
          <w:rFonts w:ascii="微软雅黑" w:eastAsia="微软雅黑" w:hAnsi="微软雅黑"/>
        </w:rPr>
        <w:t>或乘数</w:t>
      </w:r>
      <w:r>
        <w:rPr>
          <w:rFonts w:ascii="微软雅黑" w:eastAsia="微软雅黑" w:hAnsi="微软雅黑" w:hint="eastAsia"/>
        </w:rPr>
        <w:t>、开销值</w:t>
      </w:r>
      <w:r>
        <w:rPr>
          <w:rFonts w:ascii="微软雅黑" w:eastAsia="微软雅黑" w:hAnsi="微软雅黑"/>
        </w:rPr>
        <w:t>、优先级</w:t>
      </w:r>
    </w:p>
    <w:p w14:paraId="6C132BAA" w14:textId="612C425A" w:rsidR="00FB3D3A" w:rsidRDefault="00FB3D3A" w:rsidP="00B10728">
      <w:pPr>
        <w:pStyle w:val="af2"/>
        <w:numPr>
          <w:ilvl w:val="0"/>
          <w:numId w:val="29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查看接口详情信息</w:t>
      </w:r>
    </w:p>
    <w:p w14:paraId="26B29481" w14:textId="77777777" w:rsidR="0076630D" w:rsidRDefault="00D7272D" w:rsidP="00B10728">
      <w:pPr>
        <w:pStyle w:val="af2"/>
        <w:numPr>
          <w:ilvl w:val="0"/>
          <w:numId w:val="29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2BF7ECDC" w14:textId="77777777" w:rsidR="0076630D" w:rsidRDefault="0076630D">
      <w:pPr>
        <w:rPr>
          <w:rFonts w:ascii="微软雅黑" w:eastAsia="微软雅黑" w:hAnsi="微软雅黑"/>
        </w:rPr>
      </w:pPr>
    </w:p>
    <w:p w14:paraId="61467F26" w14:textId="72DF7C96" w:rsidR="0076630D" w:rsidRDefault="00D7272D">
      <w:pPr>
        <w:rPr>
          <w:rFonts w:ascii="微软雅黑" w:eastAsia="微软雅黑" w:hAnsi="微软雅黑"/>
        </w:rPr>
      </w:pPr>
      <w:r>
        <w:rPr>
          <w:rFonts w:ascii="微软雅黑" w:eastAsia="微软雅黑" w:hAnsi="微软雅黑" w:hint="eastAsia"/>
          <w:b/>
        </w:rPr>
        <w:lastRenderedPageBreak/>
        <w:t>邻居信息：</w:t>
      </w:r>
      <w:r>
        <w:rPr>
          <w:rFonts w:ascii="微软雅黑" w:eastAsia="微软雅黑" w:hAnsi="微软雅黑" w:hint="eastAsia"/>
        </w:rPr>
        <w:t>显示</w:t>
      </w:r>
      <w:r>
        <w:rPr>
          <w:rFonts w:ascii="微软雅黑" w:eastAsia="微软雅黑" w:hAnsi="微软雅黑"/>
        </w:rPr>
        <w:t>当前进程下的</w:t>
      </w:r>
      <w:r>
        <w:rPr>
          <w:rFonts w:ascii="微软雅黑" w:eastAsia="微软雅黑" w:hAnsi="微软雅黑" w:hint="eastAsia"/>
        </w:rPr>
        <w:t>所有</w:t>
      </w:r>
      <w:r>
        <w:rPr>
          <w:rFonts w:ascii="微软雅黑" w:eastAsia="微软雅黑" w:hAnsi="微软雅黑"/>
        </w:rPr>
        <w:t>邻居信息</w:t>
      </w:r>
      <w:r w:rsidR="004F5E29">
        <w:rPr>
          <w:rFonts w:ascii="微软雅黑" w:eastAsia="微软雅黑" w:hAnsi="微软雅黑" w:hint="eastAsia"/>
        </w:rPr>
        <w:t>，每个</w:t>
      </w:r>
      <w:r w:rsidR="004F5E29">
        <w:rPr>
          <w:rFonts w:ascii="微软雅黑" w:eastAsia="微软雅黑" w:hAnsi="微软雅黑"/>
        </w:rPr>
        <w:t>VLAN接口</w:t>
      </w:r>
      <w:r w:rsidR="004F5E29">
        <w:rPr>
          <w:rFonts w:ascii="微软雅黑" w:eastAsia="微软雅黑" w:hAnsi="微软雅黑" w:hint="eastAsia"/>
        </w:rPr>
        <w:t>（不包含</w:t>
      </w:r>
      <w:r w:rsidR="004F5E29">
        <w:rPr>
          <w:rFonts w:ascii="微软雅黑" w:eastAsia="微软雅黑" w:hAnsi="微软雅黑"/>
        </w:rPr>
        <w:t>loopback</w:t>
      </w:r>
      <w:r w:rsidR="004F5E29">
        <w:rPr>
          <w:rFonts w:ascii="微软雅黑" w:eastAsia="微软雅黑" w:hAnsi="微软雅黑" w:hint="eastAsia"/>
        </w:rPr>
        <w:t>）</w:t>
      </w:r>
      <w:r w:rsidR="004F5E29">
        <w:rPr>
          <w:rFonts w:ascii="微软雅黑" w:eastAsia="微软雅黑" w:hAnsi="微软雅黑"/>
        </w:rPr>
        <w:t>最多</w:t>
      </w:r>
      <w:r w:rsidR="004F5E29">
        <w:rPr>
          <w:rFonts w:ascii="微软雅黑" w:eastAsia="微软雅黑" w:hAnsi="微软雅黑" w:hint="eastAsia"/>
        </w:rPr>
        <w:t>5个</w:t>
      </w:r>
      <w:r w:rsidR="004F5E29">
        <w:rPr>
          <w:rFonts w:ascii="微软雅黑" w:eastAsia="微软雅黑" w:hAnsi="微软雅黑"/>
        </w:rPr>
        <w:t>邻居</w:t>
      </w:r>
      <w:r w:rsidR="009A129F">
        <w:rPr>
          <w:rFonts w:ascii="微软雅黑" w:eastAsia="微软雅黑" w:hAnsi="微软雅黑" w:hint="eastAsia"/>
        </w:rPr>
        <w:t>实际生效</w:t>
      </w:r>
    </w:p>
    <w:p w14:paraId="6888BCBA" w14:textId="77777777" w:rsidR="0076630D" w:rsidRDefault="00D7272D" w:rsidP="00B10728">
      <w:pPr>
        <w:pStyle w:val="af2"/>
        <w:numPr>
          <w:ilvl w:val="0"/>
          <w:numId w:val="277"/>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邻居总数</w:t>
      </w:r>
    </w:p>
    <w:p w14:paraId="60BD294C" w14:textId="278635EB" w:rsidR="0076630D" w:rsidRDefault="00D7272D" w:rsidP="00B10728">
      <w:pPr>
        <w:pStyle w:val="af2"/>
        <w:numPr>
          <w:ilvl w:val="0"/>
          <w:numId w:val="277"/>
        </w:numPr>
        <w:ind w:firstLineChars="0"/>
        <w:rPr>
          <w:rFonts w:ascii="微软雅黑" w:eastAsia="微软雅黑" w:hAnsi="微软雅黑"/>
        </w:rPr>
      </w:pPr>
      <w:r>
        <w:rPr>
          <w:rFonts w:ascii="微软雅黑" w:eastAsia="微软雅黑" w:hAnsi="微软雅黑" w:hint="eastAsia"/>
        </w:rPr>
        <w:t>每位邻居</w:t>
      </w:r>
      <w:r>
        <w:rPr>
          <w:rFonts w:ascii="微软雅黑" w:eastAsia="微软雅黑" w:hAnsi="微软雅黑"/>
        </w:rPr>
        <w:t>显示</w:t>
      </w:r>
      <w:r w:rsidR="00F13246">
        <w:rPr>
          <w:rFonts w:ascii="微软雅黑" w:eastAsia="微软雅黑" w:hAnsi="微软雅黑" w:hint="eastAsia"/>
        </w:rPr>
        <w:t>邻居</w:t>
      </w:r>
      <w:r w:rsidR="00F13246">
        <w:rPr>
          <w:rFonts w:ascii="微软雅黑" w:eastAsia="微软雅黑" w:hAnsi="微软雅黑"/>
        </w:rPr>
        <w:t>ID、优先级、状态、消亡时间、邻居地址、接口地址</w:t>
      </w:r>
      <w:r w:rsidR="005D4089">
        <w:rPr>
          <w:rFonts w:ascii="微软雅黑" w:eastAsia="微软雅黑" w:hAnsi="微软雅黑" w:hint="eastAsia"/>
        </w:rPr>
        <w:t>(</w:t>
      </w:r>
      <w:r w:rsidR="005D4089">
        <w:rPr>
          <w:rFonts w:ascii="微软雅黑" w:eastAsia="微软雅黑" w:hAnsi="微软雅黑"/>
        </w:rPr>
        <w:t>VLAN ID及其</w:t>
      </w:r>
      <w:r w:rsidR="005D4089">
        <w:rPr>
          <w:rFonts w:ascii="微软雅黑" w:eastAsia="微软雅黑" w:hAnsi="微软雅黑" w:hint="eastAsia"/>
        </w:rPr>
        <w:t>链路本地地址)</w:t>
      </w:r>
      <w:r w:rsidR="00F13246">
        <w:rPr>
          <w:rFonts w:ascii="微软雅黑" w:eastAsia="微软雅黑" w:hAnsi="微软雅黑"/>
        </w:rPr>
        <w:t>、运行时间</w:t>
      </w:r>
    </w:p>
    <w:p w14:paraId="4B3B9B41" w14:textId="4862A79F" w:rsidR="00F13246" w:rsidRDefault="00F13246" w:rsidP="00B10728">
      <w:pPr>
        <w:pStyle w:val="af2"/>
        <w:numPr>
          <w:ilvl w:val="0"/>
          <w:numId w:val="55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查看邻居详情，具体</w:t>
      </w:r>
      <w:r>
        <w:rPr>
          <w:rFonts w:ascii="微软雅黑" w:eastAsia="微软雅黑" w:hAnsi="微软雅黑" w:hint="eastAsia"/>
        </w:rPr>
        <w:t>详细</w:t>
      </w:r>
      <w:r>
        <w:rPr>
          <w:rFonts w:ascii="微软雅黑" w:eastAsia="微软雅黑" w:hAnsi="微软雅黑"/>
        </w:rPr>
        <w:t>信息</w:t>
      </w:r>
      <w:r>
        <w:rPr>
          <w:rFonts w:ascii="微软雅黑" w:eastAsia="微软雅黑" w:hAnsi="微软雅黑" w:hint="eastAsia"/>
        </w:rPr>
        <w:t>以</w:t>
      </w:r>
      <w:r>
        <w:rPr>
          <w:rFonts w:ascii="微软雅黑" w:eastAsia="微软雅黑" w:hAnsi="微软雅黑"/>
        </w:rPr>
        <w:t>后台返回为准</w:t>
      </w:r>
    </w:p>
    <w:p w14:paraId="734575F5" w14:textId="6F974DD3" w:rsidR="00F13246" w:rsidRDefault="00F13246" w:rsidP="00B10728">
      <w:pPr>
        <w:pStyle w:val="af2"/>
        <w:numPr>
          <w:ilvl w:val="0"/>
          <w:numId w:val="27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53E640DE" w14:textId="77777777" w:rsidR="0076630D" w:rsidRDefault="0076630D">
      <w:pPr>
        <w:rPr>
          <w:rFonts w:ascii="微软雅黑" w:eastAsia="微软雅黑" w:hAnsi="微软雅黑"/>
        </w:rPr>
      </w:pPr>
    </w:p>
    <w:p w14:paraId="435372F1" w14:textId="77777777" w:rsidR="0076630D" w:rsidRDefault="00D7272D">
      <w:pPr>
        <w:rPr>
          <w:rFonts w:ascii="微软雅黑" w:eastAsia="微软雅黑" w:hAnsi="微软雅黑"/>
          <w:b/>
        </w:rPr>
      </w:pPr>
      <w:r>
        <w:rPr>
          <w:rFonts w:ascii="微软雅黑" w:eastAsia="微软雅黑" w:hAnsi="微软雅黑"/>
          <w:b/>
        </w:rPr>
        <w:t>d</w:t>
      </w:r>
      <w:r>
        <w:rPr>
          <w:rFonts w:ascii="微软雅黑" w:eastAsia="微软雅黑" w:hAnsi="微软雅黑" w:hint="eastAsia"/>
          <w:b/>
        </w:rPr>
        <w:t>atabas</w:t>
      </w:r>
      <w:r>
        <w:rPr>
          <w:rFonts w:ascii="微软雅黑" w:eastAsia="微软雅黑" w:hAnsi="微软雅黑"/>
          <w:b/>
        </w:rPr>
        <w:t>e</w:t>
      </w:r>
      <w:r>
        <w:rPr>
          <w:rFonts w:ascii="微软雅黑" w:eastAsia="微软雅黑" w:hAnsi="微软雅黑" w:hint="eastAsia"/>
          <w:b/>
        </w:rPr>
        <w:t>信息</w:t>
      </w:r>
      <w:r>
        <w:rPr>
          <w:rFonts w:ascii="微软雅黑" w:eastAsia="微软雅黑" w:hAnsi="微软雅黑"/>
          <w:b/>
        </w:rPr>
        <w:t>：</w:t>
      </w:r>
    </w:p>
    <w:p w14:paraId="3272AFB8" w14:textId="77777777" w:rsidR="00384B1F" w:rsidRDefault="00384B1F" w:rsidP="00B10728">
      <w:pPr>
        <w:pStyle w:val="af2"/>
        <w:numPr>
          <w:ilvl w:val="0"/>
          <w:numId w:val="278"/>
        </w:numPr>
        <w:ind w:firstLineChars="0"/>
        <w:rPr>
          <w:rFonts w:ascii="微软雅黑" w:eastAsia="微软雅黑" w:hAnsi="微软雅黑"/>
        </w:rPr>
      </w:pPr>
      <w:r>
        <w:rPr>
          <w:rFonts w:ascii="微软雅黑" w:eastAsia="微软雅黑" w:hAnsi="微软雅黑"/>
        </w:rPr>
        <w:t>D</w:t>
      </w:r>
      <w:r>
        <w:rPr>
          <w:rFonts w:ascii="微软雅黑" w:eastAsia="微软雅黑" w:hAnsi="微软雅黑" w:hint="eastAsia"/>
        </w:rPr>
        <w:t>atabase支持</w:t>
      </w:r>
      <w:r>
        <w:rPr>
          <w:rFonts w:ascii="微软雅黑" w:eastAsia="微软雅黑" w:hAnsi="微软雅黑"/>
        </w:rPr>
        <w:t>选择</w:t>
      </w:r>
      <w:r>
        <w:rPr>
          <w:rFonts w:ascii="微软雅黑" w:eastAsia="微软雅黑" w:hAnsi="微软雅黑" w:hint="eastAsia"/>
        </w:rPr>
        <w:t>10类中</w:t>
      </w:r>
      <w:r>
        <w:rPr>
          <w:rFonts w:ascii="微软雅黑" w:eastAsia="微软雅黑" w:hAnsi="微软雅黑"/>
        </w:rPr>
        <w:t>的一类信息</w:t>
      </w:r>
      <w:r>
        <w:rPr>
          <w:rFonts w:ascii="微软雅黑" w:eastAsia="微软雅黑" w:hAnsi="微软雅黑" w:hint="eastAsia"/>
        </w:rPr>
        <w:t>进行</w:t>
      </w:r>
      <w:r>
        <w:rPr>
          <w:rFonts w:ascii="微软雅黑" w:eastAsia="微软雅黑" w:hAnsi="微软雅黑"/>
        </w:rPr>
        <w:t>展示</w:t>
      </w:r>
      <w:r>
        <w:rPr>
          <w:rFonts w:ascii="微软雅黑" w:eastAsia="微软雅黑" w:hAnsi="微软雅黑" w:hint="eastAsia"/>
        </w:rPr>
        <w:t xml:space="preserve"> (具体信息以</w:t>
      </w:r>
      <w:r>
        <w:rPr>
          <w:rFonts w:ascii="微软雅黑" w:eastAsia="微软雅黑" w:hAnsi="微软雅黑"/>
        </w:rPr>
        <w:t>底层返回为准进行显示，建议使用大文本框</w:t>
      </w:r>
      <w:r>
        <w:rPr>
          <w:rFonts w:ascii="微软雅黑" w:eastAsia="微软雅黑" w:hAnsi="微软雅黑" w:hint="eastAsia"/>
        </w:rPr>
        <w:t>显示)</w:t>
      </w:r>
    </w:p>
    <w:p w14:paraId="74CBEC59" w14:textId="4BBD45D2" w:rsidR="00384B1F" w:rsidRDefault="00384B1F" w:rsidP="00B10728">
      <w:pPr>
        <w:pStyle w:val="af2"/>
        <w:numPr>
          <w:ilvl w:val="0"/>
          <w:numId w:val="272"/>
        </w:numPr>
        <w:ind w:firstLineChars="0"/>
        <w:rPr>
          <w:rFonts w:ascii="微软雅黑" w:eastAsia="微软雅黑" w:hAnsi="微软雅黑"/>
        </w:rPr>
      </w:pPr>
      <w:r>
        <w:rPr>
          <w:rFonts w:ascii="微软雅黑" w:eastAsia="微软雅黑" w:hAnsi="微软雅黑" w:hint="eastAsia"/>
        </w:rPr>
        <w:t>类型选项有</w:t>
      </w:r>
      <w:r>
        <w:rPr>
          <w:rFonts w:ascii="微软雅黑" w:eastAsia="微软雅黑" w:hAnsi="微软雅黑"/>
        </w:rPr>
        <w:t xml:space="preserve">{database | router | network | inter-prefix | inter-router | group-membership | </w:t>
      </w:r>
      <w:r w:rsidR="000801F7">
        <w:rPr>
          <w:rFonts w:ascii="微软雅黑" w:eastAsia="微软雅黑" w:hAnsi="微软雅黑"/>
        </w:rPr>
        <w:t>type-7</w:t>
      </w:r>
      <w:r>
        <w:rPr>
          <w:rFonts w:ascii="微软雅黑" w:eastAsia="微软雅黑" w:hAnsi="微软雅黑"/>
        </w:rPr>
        <w:t xml:space="preserve"> | </w:t>
      </w:r>
      <w:r w:rsidR="000801F7">
        <w:rPr>
          <w:rFonts w:ascii="微软雅黑" w:eastAsia="微软雅黑" w:hAnsi="微软雅黑"/>
        </w:rPr>
        <w:t>link</w:t>
      </w:r>
      <w:r>
        <w:rPr>
          <w:rFonts w:ascii="微软雅黑" w:eastAsia="微软雅黑" w:hAnsi="微软雅黑"/>
        </w:rPr>
        <w:t xml:space="preserve"> | </w:t>
      </w:r>
      <w:r w:rsidR="000801F7">
        <w:rPr>
          <w:rFonts w:ascii="微软雅黑" w:eastAsia="微软雅黑" w:hAnsi="微软雅黑"/>
        </w:rPr>
        <w:t>intra-prefix</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sidR="00C81855">
        <w:rPr>
          <w:rFonts w:ascii="微软雅黑" w:eastAsia="微软雅黑" w:hAnsi="微软雅黑" w:hint="eastAsia"/>
        </w:rPr>
        <w:t>为第一个</w:t>
      </w:r>
      <w:r w:rsidR="00C81855">
        <w:rPr>
          <w:rFonts w:ascii="微软雅黑" w:eastAsia="微软雅黑" w:hAnsi="微软雅黑"/>
        </w:rPr>
        <w:t>选项</w:t>
      </w:r>
    </w:p>
    <w:p w14:paraId="4E370F9D" w14:textId="3CB52B71" w:rsidR="00384B1F" w:rsidRDefault="00384B1F" w:rsidP="00B10728">
      <w:pPr>
        <w:pStyle w:val="af2"/>
        <w:numPr>
          <w:ilvl w:val="0"/>
          <w:numId w:val="272"/>
        </w:numPr>
        <w:ind w:firstLineChars="0"/>
        <w:rPr>
          <w:rFonts w:ascii="微软雅黑" w:eastAsia="微软雅黑" w:hAnsi="微软雅黑"/>
        </w:rPr>
      </w:pPr>
      <w:r>
        <w:rPr>
          <w:rFonts w:ascii="微软雅黑" w:eastAsia="微软雅黑" w:hAnsi="微软雅黑"/>
        </w:rPr>
        <w:t>Self-originate：支持</w:t>
      </w:r>
      <w:r>
        <w:rPr>
          <w:rFonts w:ascii="微软雅黑" w:eastAsia="微软雅黑" w:hAnsi="微软雅黑" w:hint="eastAsia"/>
        </w:rPr>
        <w:t>在10类</w:t>
      </w:r>
      <w:r>
        <w:rPr>
          <w:rFonts w:ascii="微软雅黑" w:eastAsia="微软雅黑" w:hAnsi="微软雅黑"/>
        </w:rPr>
        <w:t>信息中是否展示交换机自己</w:t>
      </w:r>
      <w:r w:rsidR="000801F7">
        <w:rPr>
          <w:rFonts w:ascii="微软雅黑" w:eastAsia="微软雅黑" w:hAnsi="微软雅黑" w:hint="eastAsia"/>
        </w:rPr>
        <w:t>生成</w:t>
      </w:r>
      <w:r>
        <w:rPr>
          <w:rFonts w:ascii="微软雅黑" w:eastAsia="微软雅黑" w:hAnsi="微软雅黑"/>
        </w:rPr>
        <w:t>的信息</w:t>
      </w:r>
    </w:p>
    <w:p w14:paraId="1C3E1DB5" w14:textId="77777777" w:rsidR="00384B1F" w:rsidRDefault="00384B1F" w:rsidP="00384B1F">
      <w:pPr>
        <w:pStyle w:val="af2"/>
        <w:ind w:left="841" w:firstLineChars="0" w:firstLine="0"/>
        <w:rPr>
          <w:rFonts w:ascii="微软雅黑" w:eastAsia="微软雅黑" w:hAnsi="微软雅黑"/>
        </w:rPr>
      </w:pPr>
      <w:r>
        <w:rPr>
          <w:rFonts w:ascii="微软雅黑" w:eastAsia="微软雅黑" w:hAnsi="微软雅黑" w:hint="eastAsia"/>
        </w:rPr>
        <w:t>具体</w:t>
      </w:r>
      <w:r>
        <w:rPr>
          <w:rFonts w:ascii="微软雅黑" w:eastAsia="微软雅黑" w:hAnsi="微软雅黑"/>
        </w:rPr>
        <w:t>的Database信息以底层返回为准，用大文本框显示</w:t>
      </w:r>
    </w:p>
    <w:p w14:paraId="4142D361" w14:textId="77777777" w:rsidR="0076630D" w:rsidRDefault="0076630D">
      <w:pPr>
        <w:rPr>
          <w:rFonts w:ascii="微软雅黑" w:eastAsia="微软雅黑" w:hAnsi="微软雅黑"/>
        </w:rPr>
      </w:pPr>
    </w:p>
    <w:p w14:paraId="3BB3FE9D" w14:textId="77777777" w:rsidR="0076630D" w:rsidRDefault="00D7272D">
      <w:pPr>
        <w:rPr>
          <w:rFonts w:ascii="微软雅黑" w:eastAsia="微软雅黑" w:hAnsi="微软雅黑"/>
          <w:strike/>
          <w:color w:val="B2B2B2"/>
        </w:rPr>
      </w:pPr>
      <w:r>
        <w:rPr>
          <w:rFonts w:ascii="微软雅黑" w:eastAsia="微软雅黑" w:hAnsi="微软雅黑" w:hint="eastAsia"/>
          <w:b/>
          <w:strike/>
          <w:color w:val="B2B2B2"/>
        </w:rPr>
        <w:t>路由表</w:t>
      </w:r>
      <w:r>
        <w:rPr>
          <w:rFonts w:ascii="微软雅黑" w:eastAsia="微软雅黑" w:hAnsi="微软雅黑"/>
          <w:b/>
          <w:strike/>
          <w:color w:val="B2B2B2"/>
        </w:rPr>
        <w:t>：</w:t>
      </w:r>
      <w:r>
        <w:rPr>
          <w:rFonts w:ascii="微软雅黑" w:eastAsia="微软雅黑" w:hAnsi="微软雅黑" w:hint="eastAsia"/>
          <w:strike/>
          <w:color w:val="B2B2B2"/>
        </w:rPr>
        <w:t>共有3张表</w:t>
      </w:r>
    </w:p>
    <w:p w14:paraId="033BA6BA"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表1：network表</w:t>
      </w:r>
    </w:p>
    <w:p w14:paraId="2277F14F"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t>显示接口</w:t>
      </w:r>
      <w:r>
        <w:rPr>
          <w:rFonts w:ascii="微软雅黑" w:eastAsia="微软雅黑" w:hAnsi="微软雅黑"/>
          <w:strike/>
          <w:color w:val="B2B2B2"/>
        </w:rPr>
        <w:t>、目的IP</w:t>
      </w:r>
      <w:r>
        <w:rPr>
          <w:rFonts w:ascii="微软雅黑" w:eastAsia="微软雅黑" w:hAnsi="微软雅黑" w:hint="eastAsia"/>
          <w:strike/>
          <w:color w:val="B2B2B2"/>
        </w:rPr>
        <w:t>地址/掩码</w:t>
      </w:r>
      <w:r>
        <w:rPr>
          <w:rFonts w:ascii="微软雅黑" w:eastAsia="微软雅黑" w:hAnsi="微软雅黑"/>
          <w:strike/>
          <w:color w:val="B2B2B2"/>
        </w:rPr>
        <w:t>、</w:t>
      </w:r>
      <w:r>
        <w:rPr>
          <w:rFonts w:ascii="微软雅黑" w:eastAsia="微软雅黑" w:hAnsi="微软雅黑" w:hint="eastAsia"/>
          <w:strike/>
          <w:color w:val="B2B2B2"/>
        </w:rPr>
        <w:t>目的地址</w:t>
      </w:r>
      <w:r>
        <w:rPr>
          <w:rFonts w:ascii="微软雅黑" w:eastAsia="微软雅黑" w:hAnsi="微软雅黑"/>
          <w:strike/>
          <w:color w:val="B2B2B2"/>
        </w:rPr>
        <w:t>类型</w:t>
      </w:r>
      <w:r>
        <w:rPr>
          <w:rFonts w:ascii="微软雅黑" w:eastAsia="微软雅黑" w:hAnsi="微软雅黑" w:hint="eastAsia"/>
          <w:strike/>
          <w:color w:val="B2B2B2"/>
        </w:rPr>
        <w:t>（路由器</w:t>
      </w:r>
      <w:r>
        <w:rPr>
          <w:rFonts w:ascii="微软雅黑" w:eastAsia="微软雅黑" w:hAnsi="微软雅黑"/>
          <w:strike/>
          <w:color w:val="B2B2B2"/>
        </w:rPr>
        <w:t>|网络|丢弃</w:t>
      </w:r>
      <w:r>
        <w:rPr>
          <w:rFonts w:ascii="微软雅黑" w:eastAsia="微软雅黑" w:hAnsi="微软雅黑" w:hint="eastAsia"/>
          <w:strike/>
          <w:color w:val="B2B2B2"/>
        </w:rPr>
        <w:t>）</w:t>
      </w:r>
      <w:r>
        <w:rPr>
          <w:rFonts w:ascii="微软雅黑" w:eastAsia="微软雅黑" w:hAnsi="微软雅黑"/>
          <w:strike/>
          <w:color w:val="B2B2B2"/>
        </w:rPr>
        <w:t>、</w:t>
      </w:r>
      <w:r>
        <w:rPr>
          <w:rFonts w:ascii="微软雅黑" w:eastAsia="微软雅黑" w:hAnsi="微软雅黑" w:hint="eastAsia"/>
          <w:strike/>
          <w:color w:val="B2B2B2"/>
        </w:rPr>
        <w:t>路径开销</w:t>
      </w:r>
      <w:r>
        <w:rPr>
          <w:rFonts w:ascii="微软雅黑" w:eastAsia="微软雅黑" w:hAnsi="微软雅黑"/>
          <w:strike/>
          <w:color w:val="B2B2B2"/>
        </w:rPr>
        <w:t>、区域ID、</w:t>
      </w:r>
      <w:r>
        <w:rPr>
          <w:rFonts w:ascii="微软雅黑" w:eastAsia="微软雅黑" w:hAnsi="微软雅黑" w:hint="eastAsia"/>
          <w:strike/>
          <w:color w:val="B2B2B2"/>
        </w:rPr>
        <w:t>路由类型</w:t>
      </w:r>
      <w:r>
        <w:rPr>
          <w:rFonts w:ascii="微软雅黑" w:eastAsia="微软雅黑" w:hAnsi="微软雅黑"/>
          <w:strike/>
          <w:color w:val="B2B2B2"/>
        </w:rPr>
        <w:t>（</w:t>
      </w:r>
      <w:r>
        <w:rPr>
          <w:rFonts w:ascii="微软雅黑" w:eastAsia="微软雅黑" w:hAnsi="微软雅黑" w:hint="eastAsia"/>
          <w:strike/>
          <w:color w:val="B2B2B2"/>
        </w:rPr>
        <w:t>区域内</w:t>
      </w:r>
      <w:r>
        <w:rPr>
          <w:rFonts w:ascii="微软雅黑" w:eastAsia="微软雅黑" w:hAnsi="微软雅黑"/>
          <w:strike/>
          <w:color w:val="B2B2B2"/>
        </w:rPr>
        <w:t>|区域间</w:t>
      </w:r>
      <w:r>
        <w:rPr>
          <w:rFonts w:ascii="微软雅黑" w:eastAsia="微软雅黑" w:hAnsi="微软雅黑" w:hint="eastAsia"/>
          <w:strike/>
          <w:color w:val="B2B2B2"/>
        </w:rPr>
        <w:t>|</w:t>
      </w:r>
      <w:r>
        <w:rPr>
          <w:rFonts w:ascii="微软雅黑" w:eastAsia="微软雅黑" w:hAnsi="微软雅黑"/>
          <w:strike/>
          <w:color w:val="B2B2B2"/>
        </w:rPr>
        <w:t>Type1</w:t>
      </w:r>
      <w:r>
        <w:rPr>
          <w:rFonts w:ascii="微软雅黑" w:eastAsia="微软雅黑" w:hAnsi="微软雅黑" w:hint="eastAsia"/>
          <w:strike/>
          <w:color w:val="B2B2B2"/>
        </w:rPr>
        <w:t>的</w:t>
      </w:r>
      <w:r>
        <w:rPr>
          <w:rFonts w:ascii="微软雅黑" w:eastAsia="微软雅黑" w:hAnsi="微软雅黑"/>
          <w:strike/>
          <w:color w:val="B2B2B2"/>
        </w:rPr>
        <w:t>外部路由|Type2</w:t>
      </w:r>
      <w:r>
        <w:rPr>
          <w:rFonts w:ascii="微软雅黑" w:eastAsia="微软雅黑" w:hAnsi="微软雅黑" w:hint="eastAsia"/>
          <w:strike/>
          <w:color w:val="B2B2B2"/>
        </w:rPr>
        <w:t>的</w:t>
      </w:r>
      <w:r>
        <w:rPr>
          <w:rFonts w:ascii="微软雅黑" w:eastAsia="微软雅黑" w:hAnsi="微软雅黑"/>
          <w:strike/>
          <w:color w:val="B2B2B2"/>
        </w:rPr>
        <w:t>外部路由）</w:t>
      </w:r>
    </w:p>
    <w:p w14:paraId="6E711EF8"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分页</w:t>
      </w:r>
    </w:p>
    <w:p w14:paraId="04BDF494"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表2：router</w:t>
      </w:r>
      <w:r>
        <w:rPr>
          <w:rFonts w:ascii="微软雅黑" w:eastAsia="微软雅黑" w:hAnsi="微软雅黑"/>
          <w:strike/>
          <w:color w:val="B2B2B2"/>
        </w:rPr>
        <w:t>表</w:t>
      </w:r>
    </w:p>
    <w:p w14:paraId="065C7536"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lastRenderedPageBreak/>
        <w:t>显示接口</w:t>
      </w:r>
      <w:r>
        <w:rPr>
          <w:rFonts w:ascii="微软雅黑" w:eastAsia="微软雅黑" w:hAnsi="微软雅黑"/>
          <w:strike/>
          <w:color w:val="B2B2B2"/>
        </w:rPr>
        <w:t>、目的IP地址</w:t>
      </w:r>
      <w:r>
        <w:rPr>
          <w:rFonts w:ascii="微软雅黑" w:eastAsia="微软雅黑" w:hAnsi="微软雅黑" w:hint="eastAsia"/>
          <w:strike/>
          <w:color w:val="B2B2B2"/>
        </w:rPr>
        <w:t>/掩码</w:t>
      </w:r>
      <w:r>
        <w:rPr>
          <w:rFonts w:ascii="微软雅黑" w:eastAsia="微软雅黑" w:hAnsi="微软雅黑"/>
          <w:strike/>
          <w:color w:val="B2B2B2"/>
        </w:rPr>
        <w:t>、目的地址类型（</w:t>
      </w:r>
      <w:r>
        <w:rPr>
          <w:rFonts w:ascii="微软雅黑" w:eastAsia="微软雅黑" w:hAnsi="微软雅黑" w:hint="eastAsia"/>
          <w:strike/>
          <w:color w:val="B2B2B2"/>
        </w:rPr>
        <w:t>路由器</w:t>
      </w:r>
      <w:r>
        <w:rPr>
          <w:rFonts w:ascii="微软雅黑" w:eastAsia="微软雅黑" w:hAnsi="微软雅黑"/>
          <w:strike/>
          <w:color w:val="B2B2B2"/>
        </w:rPr>
        <w:t>|网络|丢弃）</w:t>
      </w:r>
      <w:r>
        <w:rPr>
          <w:rFonts w:ascii="微软雅黑" w:eastAsia="微软雅黑" w:hAnsi="微软雅黑" w:hint="eastAsia"/>
          <w:strike/>
          <w:color w:val="B2B2B2"/>
        </w:rPr>
        <w:t>、路径开销</w:t>
      </w:r>
      <w:r>
        <w:rPr>
          <w:rFonts w:ascii="微软雅黑" w:eastAsia="微软雅黑" w:hAnsi="微软雅黑"/>
          <w:strike/>
          <w:color w:val="B2B2B2"/>
        </w:rPr>
        <w:t>、flag（</w:t>
      </w:r>
      <w:r>
        <w:rPr>
          <w:rFonts w:ascii="微软雅黑" w:eastAsia="微软雅黑" w:hAnsi="微软雅黑" w:hint="eastAsia"/>
          <w:strike/>
          <w:color w:val="B2B2B2"/>
        </w:rPr>
        <w:t>AS</w:t>
      </w:r>
      <w:r>
        <w:rPr>
          <w:rFonts w:ascii="微软雅黑" w:eastAsia="微软雅黑" w:hAnsi="微软雅黑"/>
          <w:strike/>
          <w:color w:val="B2B2B2"/>
        </w:rPr>
        <w:t>B</w:t>
      </w:r>
      <w:r>
        <w:rPr>
          <w:rFonts w:ascii="微软雅黑" w:eastAsia="微软雅黑" w:hAnsi="微软雅黑" w:hint="eastAsia"/>
          <w:strike/>
          <w:color w:val="B2B2B2"/>
        </w:rPr>
        <w:t>R</w:t>
      </w:r>
      <w:r>
        <w:rPr>
          <w:rFonts w:ascii="微软雅黑" w:eastAsia="微软雅黑" w:hAnsi="微软雅黑"/>
          <w:strike/>
          <w:color w:val="B2B2B2"/>
        </w:rPr>
        <w:t>）</w:t>
      </w:r>
      <w:r>
        <w:rPr>
          <w:rFonts w:ascii="微软雅黑" w:eastAsia="微软雅黑" w:hAnsi="微软雅黑" w:hint="eastAsia"/>
          <w:strike/>
          <w:color w:val="B2B2B2"/>
        </w:rPr>
        <w:t>、下一跳</w:t>
      </w:r>
      <w:r>
        <w:rPr>
          <w:rFonts w:ascii="微软雅黑" w:eastAsia="微软雅黑" w:hAnsi="微软雅黑"/>
          <w:strike/>
          <w:color w:val="B2B2B2"/>
        </w:rPr>
        <w:t>、</w:t>
      </w:r>
      <w:r>
        <w:rPr>
          <w:rFonts w:ascii="微软雅黑" w:eastAsia="微软雅黑" w:hAnsi="微软雅黑" w:hint="eastAsia"/>
          <w:strike/>
          <w:color w:val="B2B2B2"/>
        </w:rPr>
        <w:t>区域</w:t>
      </w:r>
      <w:r>
        <w:rPr>
          <w:rFonts w:ascii="微软雅黑" w:eastAsia="微软雅黑" w:hAnsi="微软雅黑"/>
          <w:strike/>
          <w:color w:val="B2B2B2"/>
        </w:rPr>
        <w:t>ID、路由类型（</w:t>
      </w:r>
      <w:r>
        <w:rPr>
          <w:rFonts w:ascii="微软雅黑" w:eastAsia="微软雅黑" w:hAnsi="微软雅黑" w:hint="eastAsia"/>
          <w:strike/>
          <w:color w:val="B2B2B2"/>
        </w:rPr>
        <w:t>区域内</w:t>
      </w:r>
      <w:r>
        <w:rPr>
          <w:rFonts w:ascii="微软雅黑" w:eastAsia="微软雅黑" w:hAnsi="微软雅黑"/>
          <w:strike/>
          <w:color w:val="B2B2B2"/>
        </w:rPr>
        <w:t>|区域间</w:t>
      </w:r>
      <w:r>
        <w:rPr>
          <w:rFonts w:ascii="微软雅黑" w:eastAsia="微软雅黑" w:hAnsi="微软雅黑" w:hint="eastAsia"/>
          <w:strike/>
          <w:color w:val="B2B2B2"/>
        </w:rPr>
        <w:t>|</w:t>
      </w:r>
      <w:r>
        <w:rPr>
          <w:rFonts w:ascii="微软雅黑" w:eastAsia="微软雅黑" w:hAnsi="微软雅黑"/>
          <w:strike/>
          <w:color w:val="B2B2B2"/>
        </w:rPr>
        <w:t>Type1</w:t>
      </w:r>
      <w:r>
        <w:rPr>
          <w:rFonts w:ascii="微软雅黑" w:eastAsia="微软雅黑" w:hAnsi="微软雅黑" w:hint="eastAsia"/>
          <w:strike/>
          <w:color w:val="B2B2B2"/>
        </w:rPr>
        <w:t>的</w:t>
      </w:r>
      <w:r>
        <w:rPr>
          <w:rFonts w:ascii="微软雅黑" w:eastAsia="微软雅黑" w:hAnsi="微软雅黑"/>
          <w:strike/>
          <w:color w:val="B2B2B2"/>
        </w:rPr>
        <w:t>外部路由|Type2</w:t>
      </w:r>
      <w:r>
        <w:rPr>
          <w:rFonts w:ascii="微软雅黑" w:eastAsia="微软雅黑" w:hAnsi="微软雅黑" w:hint="eastAsia"/>
          <w:strike/>
          <w:color w:val="B2B2B2"/>
        </w:rPr>
        <w:t>的</w:t>
      </w:r>
      <w:r>
        <w:rPr>
          <w:rFonts w:ascii="微软雅黑" w:eastAsia="微软雅黑" w:hAnsi="微软雅黑"/>
          <w:strike/>
          <w:color w:val="B2B2B2"/>
        </w:rPr>
        <w:t>外部路由）</w:t>
      </w:r>
    </w:p>
    <w:p w14:paraId="240948DF"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分页</w:t>
      </w:r>
    </w:p>
    <w:p w14:paraId="133D6BF4"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表3：</w:t>
      </w:r>
      <w:r>
        <w:rPr>
          <w:rFonts w:ascii="微软雅黑" w:eastAsia="微软雅黑" w:hAnsi="微软雅黑"/>
          <w:strike/>
          <w:color w:val="B2B2B2"/>
        </w:rPr>
        <w:t>external表</w:t>
      </w:r>
    </w:p>
    <w:p w14:paraId="36633A6C"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t>显示接口</w:t>
      </w:r>
      <w:r>
        <w:rPr>
          <w:rFonts w:ascii="微软雅黑" w:eastAsia="微软雅黑" w:hAnsi="微软雅黑"/>
          <w:strike/>
          <w:color w:val="B2B2B2"/>
        </w:rPr>
        <w:t>、目的IP地址</w:t>
      </w:r>
      <w:r>
        <w:rPr>
          <w:rFonts w:ascii="微软雅黑" w:eastAsia="微软雅黑" w:hAnsi="微软雅黑" w:hint="eastAsia"/>
          <w:strike/>
          <w:color w:val="B2B2B2"/>
        </w:rPr>
        <w:t>/掩码</w:t>
      </w:r>
      <w:r>
        <w:rPr>
          <w:rFonts w:ascii="微软雅黑" w:eastAsia="微软雅黑" w:hAnsi="微软雅黑"/>
          <w:strike/>
          <w:color w:val="B2B2B2"/>
        </w:rPr>
        <w:t>、目的地址类型（</w:t>
      </w:r>
      <w:r>
        <w:rPr>
          <w:rFonts w:ascii="微软雅黑" w:eastAsia="微软雅黑" w:hAnsi="微软雅黑" w:hint="eastAsia"/>
          <w:strike/>
          <w:color w:val="B2B2B2"/>
        </w:rPr>
        <w:t>路由器</w:t>
      </w:r>
      <w:r>
        <w:rPr>
          <w:rFonts w:ascii="微软雅黑" w:eastAsia="微软雅黑" w:hAnsi="微软雅黑"/>
          <w:strike/>
          <w:color w:val="B2B2B2"/>
        </w:rPr>
        <w:t>|网络|丢弃）</w:t>
      </w:r>
      <w:r>
        <w:rPr>
          <w:rFonts w:ascii="微软雅黑" w:eastAsia="微软雅黑" w:hAnsi="微软雅黑" w:hint="eastAsia"/>
          <w:strike/>
          <w:color w:val="B2B2B2"/>
        </w:rPr>
        <w:t>、路径开销</w:t>
      </w:r>
      <w:r>
        <w:rPr>
          <w:rFonts w:ascii="微软雅黑" w:eastAsia="微软雅黑" w:hAnsi="微软雅黑"/>
          <w:strike/>
          <w:color w:val="B2B2B2"/>
        </w:rPr>
        <w:t>、</w:t>
      </w:r>
      <w:r>
        <w:rPr>
          <w:rFonts w:ascii="微软雅黑" w:eastAsia="微软雅黑" w:hAnsi="微软雅黑" w:hint="eastAsia"/>
          <w:strike/>
          <w:color w:val="B2B2B2"/>
        </w:rPr>
        <w:t>tag、下一跳</w:t>
      </w:r>
      <w:r>
        <w:rPr>
          <w:rFonts w:ascii="微软雅黑" w:eastAsia="微软雅黑" w:hAnsi="微软雅黑"/>
          <w:strike/>
          <w:color w:val="B2B2B2"/>
        </w:rPr>
        <w:t>、区域ID、路由类型（</w:t>
      </w:r>
      <w:r>
        <w:rPr>
          <w:rFonts w:ascii="微软雅黑" w:eastAsia="微软雅黑" w:hAnsi="微软雅黑" w:hint="eastAsia"/>
          <w:strike/>
          <w:color w:val="B2B2B2"/>
        </w:rPr>
        <w:t>区域内</w:t>
      </w:r>
      <w:r>
        <w:rPr>
          <w:rFonts w:ascii="微软雅黑" w:eastAsia="微软雅黑" w:hAnsi="微软雅黑"/>
          <w:strike/>
          <w:color w:val="B2B2B2"/>
        </w:rPr>
        <w:t>|区域间</w:t>
      </w:r>
      <w:r>
        <w:rPr>
          <w:rFonts w:ascii="微软雅黑" w:eastAsia="微软雅黑" w:hAnsi="微软雅黑" w:hint="eastAsia"/>
          <w:strike/>
          <w:color w:val="B2B2B2"/>
        </w:rPr>
        <w:t>|</w:t>
      </w:r>
      <w:r>
        <w:rPr>
          <w:rFonts w:ascii="微软雅黑" w:eastAsia="微软雅黑" w:hAnsi="微软雅黑"/>
          <w:strike/>
          <w:color w:val="B2B2B2"/>
        </w:rPr>
        <w:t>Type1</w:t>
      </w:r>
      <w:r>
        <w:rPr>
          <w:rFonts w:ascii="微软雅黑" w:eastAsia="微软雅黑" w:hAnsi="微软雅黑" w:hint="eastAsia"/>
          <w:strike/>
          <w:color w:val="B2B2B2"/>
        </w:rPr>
        <w:t>的</w:t>
      </w:r>
      <w:r>
        <w:rPr>
          <w:rFonts w:ascii="微软雅黑" w:eastAsia="微软雅黑" w:hAnsi="微软雅黑"/>
          <w:strike/>
          <w:color w:val="B2B2B2"/>
        </w:rPr>
        <w:t>外部路由|Type2</w:t>
      </w:r>
      <w:r>
        <w:rPr>
          <w:rFonts w:ascii="微软雅黑" w:eastAsia="微软雅黑" w:hAnsi="微软雅黑" w:hint="eastAsia"/>
          <w:strike/>
          <w:color w:val="B2B2B2"/>
        </w:rPr>
        <w:t>的</w:t>
      </w:r>
      <w:r>
        <w:rPr>
          <w:rFonts w:ascii="微软雅黑" w:eastAsia="微软雅黑" w:hAnsi="微软雅黑"/>
          <w:strike/>
          <w:color w:val="B2B2B2"/>
        </w:rPr>
        <w:t>外部路由）</w:t>
      </w:r>
    </w:p>
    <w:p w14:paraId="17C4FF5A" w14:textId="77777777" w:rsidR="0076630D" w:rsidRDefault="00D7272D" w:rsidP="00B10728">
      <w:pPr>
        <w:pStyle w:val="af2"/>
        <w:numPr>
          <w:ilvl w:val="0"/>
          <w:numId w:val="279"/>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分页</w:t>
      </w:r>
    </w:p>
    <w:p w14:paraId="7B84E96C" w14:textId="77777777" w:rsidR="0076630D" w:rsidRDefault="0076630D">
      <w:pPr>
        <w:rPr>
          <w:rFonts w:ascii="微软雅黑" w:eastAsia="微软雅黑" w:hAnsi="微软雅黑"/>
        </w:rPr>
      </w:pPr>
    </w:p>
    <w:p w14:paraId="34FBCA3F" w14:textId="48D0A73A" w:rsidR="0076630D" w:rsidRDefault="00D7272D">
      <w:pPr>
        <w:pStyle w:val="20"/>
        <w:numPr>
          <w:ilvl w:val="1"/>
          <w:numId w:val="1"/>
        </w:numPr>
        <w:rPr>
          <w:rFonts w:ascii="微软雅黑" w:eastAsia="微软雅黑" w:hAnsi="微软雅黑"/>
        </w:rPr>
      </w:pPr>
      <w:bookmarkStart w:id="372" w:name="_Toc149138841"/>
      <w:r>
        <w:rPr>
          <w:rFonts w:ascii="微软雅黑" w:eastAsia="微软雅黑" w:hAnsi="微软雅黑" w:hint="eastAsia"/>
        </w:rPr>
        <w:t>策略路由/</w:t>
      </w:r>
      <w:r>
        <w:rPr>
          <w:rFonts w:ascii="微软雅黑" w:eastAsia="微软雅黑" w:hAnsi="微软雅黑"/>
        </w:rPr>
        <w:t>Policy Routing</w:t>
      </w:r>
      <w:r w:rsidRPr="00DB406C">
        <w:rPr>
          <w:rFonts w:ascii="微软雅黑" w:eastAsia="微软雅黑" w:hAnsi="微软雅黑"/>
          <w:color w:val="EEECE1" w:themeColor="background2"/>
          <w:highlight w:val="cyan"/>
        </w:rPr>
        <w:t xml:space="preserve"> (FP</w:t>
      </w:r>
      <w:r w:rsidR="00DB406C" w:rsidRPr="00DB406C">
        <w:rPr>
          <w:rFonts w:ascii="微软雅黑" w:eastAsia="微软雅黑" w:hAnsi="微软雅黑"/>
          <w:color w:val="EEECE1" w:themeColor="background2"/>
          <w:highlight w:val="cyan"/>
        </w:rPr>
        <w:t>3</w:t>
      </w:r>
      <w:r w:rsidRPr="00DB406C">
        <w:rPr>
          <w:rFonts w:ascii="微软雅黑" w:eastAsia="微软雅黑" w:hAnsi="微软雅黑"/>
          <w:color w:val="EEECE1" w:themeColor="background2"/>
          <w:highlight w:val="cyan"/>
        </w:rPr>
        <w:t>)</w:t>
      </w:r>
      <w:bookmarkEnd w:id="372"/>
    </w:p>
    <w:p w14:paraId="3A8AB006" w14:textId="77777777" w:rsidR="0076630D" w:rsidRDefault="0076630D">
      <w:pPr>
        <w:rPr>
          <w:rFonts w:ascii="微软雅黑" w:eastAsia="微软雅黑" w:hAnsi="微软雅黑"/>
        </w:rPr>
      </w:pPr>
    </w:p>
    <w:p w14:paraId="758FA78D" w14:textId="77777777" w:rsidR="0076630D" w:rsidRDefault="0076630D">
      <w:pPr>
        <w:rPr>
          <w:rFonts w:ascii="微软雅黑" w:eastAsia="微软雅黑" w:hAnsi="微软雅黑"/>
        </w:rPr>
      </w:pPr>
    </w:p>
    <w:p w14:paraId="231BB01B" w14:textId="709B9909" w:rsidR="0076630D" w:rsidRDefault="00D7272D">
      <w:pPr>
        <w:pStyle w:val="20"/>
        <w:numPr>
          <w:ilvl w:val="1"/>
          <w:numId w:val="1"/>
        </w:numPr>
        <w:rPr>
          <w:rFonts w:ascii="微软雅黑" w:eastAsia="微软雅黑" w:hAnsi="微软雅黑"/>
        </w:rPr>
      </w:pPr>
      <w:bookmarkStart w:id="373" w:name="_Toc149138842"/>
      <w:r>
        <w:rPr>
          <w:rFonts w:ascii="微软雅黑" w:eastAsia="微软雅黑" w:hAnsi="微软雅黑" w:hint="eastAsia"/>
        </w:rPr>
        <w:t>VRRP</w:t>
      </w:r>
      <w:r w:rsidRPr="00DB406C">
        <w:rPr>
          <w:rFonts w:ascii="微软雅黑" w:eastAsia="微软雅黑" w:hAnsi="微软雅黑"/>
          <w:color w:val="EEECE1" w:themeColor="background2"/>
          <w:highlight w:val="cyan"/>
        </w:rPr>
        <w:t xml:space="preserve"> (FP</w:t>
      </w:r>
      <w:r w:rsidR="00DB406C" w:rsidRPr="00DB406C">
        <w:rPr>
          <w:rFonts w:ascii="微软雅黑" w:eastAsia="微软雅黑" w:hAnsi="微软雅黑"/>
          <w:color w:val="EEECE1" w:themeColor="background2"/>
          <w:highlight w:val="cyan"/>
        </w:rPr>
        <w:t>3</w:t>
      </w:r>
      <w:r w:rsidRPr="00DB406C">
        <w:rPr>
          <w:rFonts w:ascii="微软雅黑" w:eastAsia="微软雅黑" w:hAnsi="微软雅黑"/>
          <w:color w:val="EEECE1" w:themeColor="background2"/>
          <w:highlight w:val="cyan"/>
        </w:rPr>
        <w:t>)</w:t>
      </w:r>
      <w:r w:rsidR="003128D4" w:rsidRPr="00BC7B14">
        <w:rPr>
          <w:rFonts w:ascii="微软雅黑" w:eastAsia="微软雅黑" w:hAnsi="微软雅黑" w:hint="eastAsia"/>
          <w:color w:val="FF0000"/>
        </w:rPr>
        <w:t xml:space="preserve"> </w:t>
      </w:r>
      <w:r w:rsidR="003128D4" w:rsidRPr="00A23F2A">
        <w:rPr>
          <w:rFonts w:ascii="微软雅黑" w:eastAsia="微软雅黑" w:hAnsi="微软雅黑" w:hint="eastAsia"/>
          <w:color w:val="FF0000"/>
        </w:rPr>
        <w:t>【待评审】</w:t>
      </w:r>
      <w:bookmarkEnd w:id="373"/>
    </w:p>
    <w:p w14:paraId="783FB43A" w14:textId="6F7A8607" w:rsidR="0076630D" w:rsidRDefault="006F481B">
      <w:pPr>
        <w:rPr>
          <w:rFonts w:ascii="微软雅黑" w:eastAsia="微软雅黑" w:hAnsi="微软雅黑"/>
        </w:rPr>
      </w:pPr>
      <w:r>
        <w:rPr>
          <w:rFonts w:ascii="微软雅黑" w:eastAsia="微软雅黑" w:hAnsi="微软雅黑" w:hint="eastAsia"/>
        </w:rPr>
        <w:t>【功能概述】</w:t>
      </w:r>
    </w:p>
    <w:p w14:paraId="4A74A384" w14:textId="0F6CDDBF" w:rsidR="006F481B" w:rsidRDefault="006F481B" w:rsidP="006F481B">
      <w:pPr>
        <w:ind w:firstLine="420"/>
        <w:rPr>
          <w:rFonts w:ascii="微软雅黑" w:eastAsia="微软雅黑" w:hAnsi="微软雅黑"/>
        </w:rPr>
      </w:pPr>
      <w:r>
        <w:rPr>
          <w:rFonts w:ascii="微软雅黑" w:eastAsia="微软雅黑" w:hAnsi="微软雅黑" w:hint="eastAsia"/>
        </w:rPr>
        <w:t>虚拟</w:t>
      </w:r>
      <w:r>
        <w:rPr>
          <w:rFonts w:ascii="微软雅黑" w:eastAsia="微软雅黑" w:hAnsi="微软雅黑"/>
        </w:rPr>
        <w:t>路由冗余协议（</w:t>
      </w:r>
      <w:r>
        <w:rPr>
          <w:rFonts w:ascii="微软雅黑" w:eastAsia="微软雅黑" w:hAnsi="微软雅黑" w:hint="eastAsia"/>
        </w:rPr>
        <w:t>Virtual</w:t>
      </w:r>
      <w:r>
        <w:rPr>
          <w:rFonts w:ascii="微软雅黑" w:eastAsia="微软雅黑" w:hAnsi="微软雅黑"/>
        </w:rPr>
        <w:t xml:space="preserve"> Router Redundancy Protocol，VRRP）</w:t>
      </w:r>
      <w:r>
        <w:rPr>
          <w:rFonts w:ascii="微软雅黑" w:eastAsia="微软雅黑" w:hAnsi="微软雅黑" w:hint="eastAsia"/>
        </w:rPr>
        <w:t>通过</w:t>
      </w:r>
      <w:r>
        <w:rPr>
          <w:rFonts w:ascii="微软雅黑" w:eastAsia="微软雅黑" w:hAnsi="微软雅黑"/>
        </w:rPr>
        <w:t>把几台路由设备联合组成一台虚拟的路由设备，将虚拟</w:t>
      </w:r>
      <w:r>
        <w:rPr>
          <w:rFonts w:ascii="微软雅黑" w:eastAsia="微软雅黑" w:hAnsi="微软雅黑" w:hint="eastAsia"/>
        </w:rPr>
        <w:t>路由设备</w:t>
      </w:r>
      <w:r>
        <w:rPr>
          <w:rFonts w:ascii="微软雅黑" w:eastAsia="微软雅黑" w:hAnsi="微软雅黑"/>
        </w:rPr>
        <w:t>的IP地址作为用户的默认网关实现与外部网络通信。当网关设备发生故障时，VRRP机制能够选举新的网关设备承担数据流量，从而保障网络的可靠通信。</w:t>
      </w:r>
    </w:p>
    <w:p w14:paraId="40802734" w14:textId="3B30CA02" w:rsidR="006F481B" w:rsidRPr="005D62F6" w:rsidRDefault="005D62F6" w:rsidP="006F481B">
      <w:pPr>
        <w:ind w:firstLine="420"/>
        <w:rPr>
          <w:rFonts w:ascii="微软雅黑" w:eastAsia="微软雅黑" w:hAnsi="微软雅黑"/>
          <w:b/>
        </w:rPr>
      </w:pPr>
      <w:r>
        <w:rPr>
          <w:rFonts w:ascii="微软雅黑" w:eastAsia="微软雅黑" w:hAnsi="微软雅黑" w:hint="eastAsia"/>
          <w:b/>
        </w:rPr>
        <w:t>优点</w:t>
      </w:r>
    </w:p>
    <w:p w14:paraId="465ECDAD" w14:textId="26722329" w:rsidR="005D62F6" w:rsidRDefault="005D62F6" w:rsidP="006F481B">
      <w:pPr>
        <w:ind w:firstLine="420"/>
        <w:rPr>
          <w:rFonts w:ascii="微软雅黑" w:eastAsia="微软雅黑" w:hAnsi="微软雅黑"/>
        </w:rPr>
      </w:pPr>
      <w:r>
        <w:rPr>
          <w:rFonts w:ascii="微软雅黑" w:eastAsia="微软雅黑" w:hAnsi="微软雅黑" w:hint="eastAsia"/>
        </w:rPr>
        <w:lastRenderedPageBreak/>
        <w:t>（1）冗余备份</w:t>
      </w:r>
      <w:r>
        <w:rPr>
          <w:rFonts w:ascii="微软雅黑" w:eastAsia="微软雅黑" w:hAnsi="微软雅黑"/>
        </w:rPr>
        <w:t>：VRRP可以将多台路由设备</w:t>
      </w:r>
      <w:r w:rsidR="0063618F">
        <w:rPr>
          <w:rFonts w:ascii="微软雅黑" w:eastAsia="微软雅黑" w:hAnsi="微软雅黑" w:hint="eastAsia"/>
        </w:rPr>
        <w:t>配置为</w:t>
      </w:r>
      <w:r>
        <w:rPr>
          <w:rFonts w:ascii="微软雅黑" w:eastAsia="微软雅黑" w:hAnsi="微软雅黑"/>
        </w:rPr>
        <w:t>缺省网关路由器，当出现单点故障的时候通过备份链路进行业务传输，从而降低网络故障的可能性，保证用户的各种业务不中断传输。</w:t>
      </w:r>
    </w:p>
    <w:p w14:paraId="46C21333" w14:textId="21433FE9" w:rsidR="005D62F6" w:rsidRDefault="005D62F6" w:rsidP="006F481B">
      <w:pPr>
        <w:ind w:firstLine="420"/>
        <w:rPr>
          <w:rFonts w:ascii="微软雅黑" w:eastAsia="微软雅黑" w:hAnsi="微软雅黑"/>
        </w:rPr>
      </w:pPr>
      <w:r>
        <w:rPr>
          <w:rFonts w:ascii="微软雅黑" w:eastAsia="微软雅黑" w:hAnsi="微软雅黑" w:hint="eastAsia"/>
        </w:rPr>
        <w:t>（2）负载分担</w:t>
      </w:r>
      <w:r>
        <w:rPr>
          <w:rFonts w:ascii="微软雅黑" w:eastAsia="微软雅黑" w:hAnsi="微软雅黑"/>
        </w:rPr>
        <w:t>：VRRP可以实现多台设备同时承担业务流量，从而减轻主用设备上数据流量的承载压力，在路由设备之间更均衡地分担流量。</w:t>
      </w:r>
    </w:p>
    <w:p w14:paraId="2BF79893" w14:textId="636686F2" w:rsidR="005D62F6" w:rsidRDefault="005D62F6" w:rsidP="006F481B">
      <w:pPr>
        <w:ind w:firstLine="420"/>
        <w:rPr>
          <w:rFonts w:ascii="微软雅黑" w:eastAsia="微软雅黑" w:hAnsi="微软雅黑"/>
        </w:rPr>
      </w:pPr>
      <w:r>
        <w:rPr>
          <w:rFonts w:ascii="微软雅黑" w:eastAsia="微软雅黑" w:hAnsi="微软雅黑" w:hint="eastAsia"/>
        </w:rPr>
        <w:t>（3）联动功能</w:t>
      </w:r>
      <w:r>
        <w:rPr>
          <w:rFonts w:ascii="微软雅黑" w:eastAsia="微软雅黑" w:hAnsi="微软雅黑"/>
        </w:rPr>
        <w:t>：VRRP联动可以监视上行链路的故障。当上行接口或链路故障时，VRRP备份组的Master设备降低优先级，充为，确保Master路由器为最佳的VRRP路由设备，保证流量的正常转</w:t>
      </w:r>
      <w:r>
        <w:rPr>
          <w:rFonts w:ascii="微软雅黑" w:eastAsia="微软雅黑" w:hAnsi="微软雅黑" w:hint="eastAsia"/>
        </w:rPr>
        <w:t>发</w:t>
      </w:r>
      <w:r>
        <w:rPr>
          <w:rFonts w:ascii="微软雅黑" w:eastAsia="微软雅黑" w:hAnsi="微软雅黑"/>
        </w:rPr>
        <w:t>。</w:t>
      </w:r>
    </w:p>
    <w:p w14:paraId="6F53D20B" w14:textId="7DADF1EB" w:rsidR="005D62F6" w:rsidRPr="005D62F6" w:rsidRDefault="005D62F6" w:rsidP="006F481B">
      <w:pPr>
        <w:ind w:firstLine="420"/>
        <w:rPr>
          <w:rFonts w:ascii="微软雅黑" w:eastAsia="微软雅黑" w:hAnsi="微软雅黑"/>
          <w:b/>
        </w:rPr>
      </w:pPr>
      <w:r w:rsidRPr="005D62F6">
        <w:rPr>
          <w:rFonts w:ascii="微软雅黑" w:eastAsia="微软雅黑" w:hAnsi="微软雅黑"/>
          <w:b/>
        </w:rPr>
        <w:t>VRRP基本概念</w:t>
      </w:r>
    </w:p>
    <w:p w14:paraId="1526C361" w14:textId="2A21A7F7" w:rsidR="005D62F6" w:rsidRDefault="005D62F6" w:rsidP="006F481B">
      <w:pPr>
        <w:ind w:firstLine="420"/>
        <w:rPr>
          <w:rFonts w:ascii="微软雅黑" w:eastAsia="微软雅黑" w:hAnsi="微软雅黑"/>
        </w:rPr>
      </w:pPr>
      <w:r>
        <w:rPr>
          <w:rFonts w:ascii="微软雅黑" w:eastAsia="微软雅黑" w:hAnsi="微软雅黑" w:hint="eastAsia"/>
        </w:rPr>
        <w:t>1.</w:t>
      </w:r>
      <w:r>
        <w:rPr>
          <w:rFonts w:ascii="微软雅黑" w:eastAsia="微软雅黑" w:hAnsi="微软雅黑"/>
        </w:rPr>
        <w:t>VRRP路由器：运行VRRP</w:t>
      </w:r>
      <w:r>
        <w:rPr>
          <w:rFonts w:ascii="微软雅黑" w:eastAsia="微软雅黑" w:hAnsi="微软雅黑" w:hint="eastAsia"/>
        </w:rPr>
        <w:t>协议</w:t>
      </w:r>
      <w:r>
        <w:rPr>
          <w:rFonts w:ascii="微软雅黑" w:eastAsia="微软雅黑" w:hAnsi="微软雅黑"/>
        </w:rPr>
        <w:t>的设备。</w:t>
      </w:r>
    </w:p>
    <w:p w14:paraId="68357F6D" w14:textId="56B05044" w:rsidR="005D62F6" w:rsidRDefault="005D62F6" w:rsidP="006F481B">
      <w:pPr>
        <w:ind w:firstLine="420"/>
        <w:rPr>
          <w:rFonts w:ascii="微软雅黑" w:eastAsia="微软雅黑" w:hAnsi="微软雅黑"/>
        </w:rPr>
      </w:pPr>
      <w:r>
        <w:rPr>
          <w:rFonts w:ascii="微软雅黑" w:eastAsia="微软雅黑" w:hAnsi="微软雅黑"/>
        </w:rPr>
        <w:t>2.</w:t>
      </w:r>
      <w:r>
        <w:rPr>
          <w:rFonts w:ascii="微软雅黑" w:eastAsia="微软雅黑" w:hAnsi="微软雅黑" w:hint="eastAsia"/>
        </w:rPr>
        <w:t>虚拟路由器</w:t>
      </w:r>
      <w:r>
        <w:rPr>
          <w:rFonts w:ascii="微软雅黑" w:eastAsia="微软雅黑" w:hAnsi="微软雅黑"/>
        </w:rPr>
        <w:t>：又称VRRP备份组，由一个Master设备和多个Backup设备组成，</w:t>
      </w:r>
      <w:r>
        <w:rPr>
          <w:rFonts w:ascii="微软雅黑" w:eastAsia="微软雅黑" w:hAnsi="微软雅黑" w:hint="eastAsia"/>
        </w:rPr>
        <w:t>被</w:t>
      </w:r>
      <w:r>
        <w:rPr>
          <w:rFonts w:ascii="微软雅黑" w:eastAsia="微软雅黑" w:hAnsi="微软雅黑"/>
        </w:rPr>
        <w:t>当作一个共享局域网内主机的缺省网关。</w:t>
      </w:r>
    </w:p>
    <w:p w14:paraId="51C74FFE" w14:textId="2722946E" w:rsidR="005D62F6" w:rsidRDefault="005D62F6" w:rsidP="005D62F6">
      <w:pPr>
        <w:ind w:firstLine="420"/>
        <w:rPr>
          <w:rFonts w:ascii="微软雅黑" w:eastAsia="微软雅黑" w:hAnsi="微软雅黑"/>
        </w:rPr>
      </w:pPr>
      <w:r>
        <w:rPr>
          <w:rFonts w:ascii="微软雅黑" w:eastAsia="微软雅黑" w:hAnsi="微软雅黑"/>
        </w:rPr>
        <w:t>3.Master</w:t>
      </w:r>
      <w:r>
        <w:rPr>
          <w:rFonts w:ascii="微软雅黑" w:eastAsia="微软雅黑" w:hAnsi="微软雅黑" w:hint="eastAsia"/>
        </w:rPr>
        <w:t>路由器</w:t>
      </w:r>
      <w:r>
        <w:rPr>
          <w:rFonts w:ascii="微软雅黑" w:eastAsia="微软雅黑" w:hAnsi="微软雅黑"/>
        </w:rPr>
        <w:t>：承担转发报文任务的VRRP设备</w:t>
      </w:r>
      <w:r w:rsidR="00D158B6">
        <w:rPr>
          <w:rFonts w:ascii="微软雅黑" w:eastAsia="微软雅黑" w:hAnsi="微软雅黑" w:hint="eastAsia"/>
        </w:rPr>
        <w:t>，</w:t>
      </w:r>
      <w:r w:rsidR="00D158B6">
        <w:rPr>
          <w:rFonts w:ascii="微软雅黑" w:eastAsia="微软雅黑" w:hAnsi="微软雅黑"/>
        </w:rPr>
        <w:t>包括ARP响应和转发IP数据包。</w:t>
      </w:r>
    </w:p>
    <w:p w14:paraId="577ECE67" w14:textId="0ED9D8C6" w:rsidR="005D62F6" w:rsidRDefault="005D62F6" w:rsidP="005D62F6">
      <w:pPr>
        <w:ind w:firstLine="420"/>
        <w:rPr>
          <w:rFonts w:ascii="微软雅黑" w:eastAsia="微软雅黑" w:hAnsi="微软雅黑"/>
        </w:rPr>
      </w:pPr>
      <w:r>
        <w:rPr>
          <w:rFonts w:ascii="微软雅黑" w:eastAsia="微软雅黑" w:hAnsi="微软雅黑"/>
        </w:rPr>
        <w:t>4.Backup路由器：一组</w:t>
      </w:r>
      <w:r>
        <w:rPr>
          <w:rFonts w:ascii="微软雅黑" w:eastAsia="微软雅黑" w:hAnsi="微软雅黑" w:hint="eastAsia"/>
        </w:rPr>
        <w:t>不承担</w:t>
      </w:r>
      <w:r>
        <w:rPr>
          <w:rFonts w:ascii="微软雅黑" w:eastAsia="微软雅黑" w:hAnsi="微软雅黑"/>
        </w:rPr>
        <w:t>转发任务的VRRP设备，</w:t>
      </w:r>
      <w:r w:rsidR="00D158B6">
        <w:rPr>
          <w:rFonts w:ascii="微软雅黑" w:eastAsia="微软雅黑" w:hAnsi="微软雅黑" w:hint="eastAsia"/>
        </w:rPr>
        <w:t>只负责</w:t>
      </w:r>
      <w:r w:rsidR="00D158B6">
        <w:rPr>
          <w:rFonts w:ascii="微软雅黑" w:eastAsia="微软雅黑" w:hAnsi="微软雅黑"/>
        </w:rPr>
        <w:t>监听Master</w:t>
      </w:r>
      <w:r w:rsidR="00D158B6">
        <w:rPr>
          <w:rFonts w:ascii="微软雅黑" w:eastAsia="微软雅黑" w:hAnsi="微软雅黑" w:hint="eastAsia"/>
        </w:rPr>
        <w:t>路由器</w:t>
      </w:r>
      <w:r w:rsidR="00D158B6">
        <w:rPr>
          <w:rFonts w:ascii="微软雅黑" w:eastAsia="微软雅黑" w:hAnsi="微软雅黑"/>
        </w:rPr>
        <w:t>的状态。</w:t>
      </w:r>
      <w:r>
        <w:rPr>
          <w:rFonts w:ascii="微软雅黑" w:eastAsia="微软雅黑" w:hAnsi="微软雅黑" w:hint="eastAsia"/>
        </w:rPr>
        <w:t>当</w:t>
      </w:r>
      <w:r>
        <w:rPr>
          <w:rFonts w:ascii="微软雅黑" w:eastAsia="微软雅黑" w:hAnsi="微软雅黑"/>
        </w:rPr>
        <w:t>Master设备</w:t>
      </w:r>
      <w:r>
        <w:rPr>
          <w:rFonts w:ascii="微软雅黑" w:eastAsia="微软雅黑" w:hAnsi="微软雅黑" w:hint="eastAsia"/>
        </w:rPr>
        <w:t>出现</w:t>
      </w:r>
      <w:r>
        <w:rPr>
          <w:rFonts w:ascii="微软雅黑" w:eastAsia="微软雅黑" w:hAnsi="微软雅黑"/>
        </w:rPr>
        <w:t>故障时，</w:t>
      </w:r>
      <w:r>
        <w:rPr>
          <w:rFonts w:ascii="微软雅黑" w:eastAsia="微软雅黑" w:hAnsi="微软雅黑" w:hint="eastAsia"/>
        </w:rPr>
        <w:t>将</w:t>
      </w:r>
      <w:r>
        <w:rPr>
          <w:rFonts w:ascii="微软雅黑" w:eastAsia="微软雅黑" w:hAnsi="微软雅黑"/>
        </w:rPr>
        <w:t>通过竞选成为新的Master设备。</w:t>
      </w:r>
    </w:p>
    <w:p w14:paraId="5AD36548" w14:textId="0FF03607" w:rsidR="005D62F6" w:rsidRDefault="005D62F6" w:rsidP="005D62F6">
      <w:pPr>
        <w:ind w:firstLine="420"/>
        <w:rPr>
          <w:rFonts w:ascii="微软雅黑" w:eastAsia="微软雅黑" w:hAnsi="微软雅黑"/>
        </w:rPr>
      </w:pPr>
      <w:r>
        <w:rPr>
          <w:rFonts w:ascii="微软雅黑" w:eastAsia="微软雅黑" w:hAnsi="微软雅黑"/>
        </w:rPr>
        <w:t>5.</w:t>
      </w:r>
      <w:r w:rsidR="00681F21">
        <w:rPr>
          <w:rFonts w:ascii="微软雅黑" w:eastAsia="微软雅黑" w:hAnsi="微软雅黑"/>
        </w:rPr>
        <w:t>VRID：虚拟</w:t>
      </w:r>
      <w:r w:rsidR="00681F21">
        <w:rPr>
          <w:rFonts w:ascii="微软雅黑" w:eastAsia="微软雅黑" w:hAnsi="微软雅黑" w:hint="eastAsia"/>
        </w:rPr>
        <w:t>路由器</w:t>
      </w:r>
      <w:r w:rsidR="00681F21">
        <w:rPr>
          <w:rFonts w:ascii="微软雅黑" w:eastAsia="微软雅黑" w:hAnsi="微软雅黑"/>
        </w:rPr>
        <w:t>的标识。</w:t>
      </w:r>
    </w:p>
    <w:p w14:paraId="0D556E48" w14:textId="69FE49CB" w:rsidR="00681F21" w:rsidRDefault="00681F21" w:rsidP="005D62F6">
      <w:pPr>
        <w:ind w:firstLine="420"/>
        <w:rPr>
          <w:rFonts w:ascii="微软雅黑" w:eastAsia="微软雅黑" w:hAnsi="微软雅黑"/>
        </w:rPr>
      </w:pPr>
      <w:r>
        <w:rPr>
          <w:rFonts w:ascii="微软雅黑" w:eastAsia="微软雅黑" w:hAnsi="微软雅黑"/>
        </w:rPr>
        <w:t>6.</w:t>
      </w:r>
      <w:r w:rsidR="00627802">
        <w:rPr>
          <w:rFonts w:ascii="微软雅黑" w:eastAsia="微软雅黑" w:hAnsi="微软雅黑" w:hint="eastAsia"/>
        </w:rPr>
        <w:t>虚拟</w:t>
      </w:r>
      <w:r w:rsidR="00627802">
        <w:rPr>
          <w:rFonts w:ascii="微软雅黑" w:eastAsia="微软雅黑" w:hAnsi="微软雅黑"/>
        </w:rPr>
        <w:t>IP地址：虚拟路由器的IP地址，一个虚拟路由器可以有一个或多个IP地址，由用户配置。</w:t>
      </w:r>
    </w:p>
    <w:p w14:paraId="5B61EA0E" w14:textId="4AA240C4" w:rsidR="00627802" w:rsidRDefault="00627802" w:rsidP="005D62F6">
      <w:pPr>
        <w:ind w:firstLine="420"/>
        <w:rPr>
          <w:rFonts w:ascii="微软雅黑" w:eastAsia="微软雅黑" w:hAnsi="微软雅黑"/>
        </w:rPr>
      </w:pPr>
      <w:r>
        <w:rPr>
          <w:rFonts w:ascii="微软雅黑" w:eastAsia="微软雅黑" w:hAnsi="微软雅黑"/>
        </w:rPr>
        <w:t>7.IP地址拥有者：如果一个VRRP设备将虚拟路由器IP地址作为真实的接口地址，则该设备</w:t>
      </w:r>
      <w:r>
        <w:rPr>
          <w:rFonts w:ascii="微软雅黑" w:eastAsia="微软雅黑" w:hAnsi="微软雅黑" w:hint="eastAsia"/>
        </w:rPr>
        <w:t>称为</w:t>
      </w:r>
      <w:r>
        <w:rPr>
          <w:rFonts w:ascii="微软雅黑" w:eastAsia="微软雅黑" w:hAnsi="微软雅黑"/>
        </w:rPr>
        <w:t>IP地址拥有者</w:t>
      </w:r>
      <w:r w:rsidR="00D158B6">
        <w:rPr>
          <w:rFonts w:ascii="微软雅黑" w:eastAsia="微软雅黑" w:hAnsi="微软雅黑" w:hint="eastAsia"/>
        </w:rPr>
        <w:t>，</w:t>
      </w:r>
      <w:r w:rsidR="00D158B6">
        <w:rPr>
          <w:rFonts w:ascii="微软雅黑" w:eastAsia="微软雅黑" w:hAnsi="微软雅黑"/>
        </w:rPr>
        <w:t>此时此VRRP组的</w:t>
      </w:r>
      <w:r w:rsidR="00D158B6">
        <w:rPr>
          <w:rFonts w:ascii="微软雅黑" w:eastAsia="微软雅黑" w:hAnsi="微软雅黑" w:hint="eastAsia"/>
        </w:rPr>
        <w:t>优先级为255</w:t>
      </w:r>
      <w:r>
        <w:rPr>
          <w:rFonts w:ascii="微软雅黑" w:eastAsia="微软雅黑" w:hAnsi="微软雅黑"/>
        </w:rPr>
        <w:t>。如果</w:t>
      </w:r>
      <w:r>
        <w:rPr>
          <w:rFonts w:ascii="微软雅黑" w:eastAsia="微软雅黑" w:hAnsi="微软雅黑" w:hint="eastAsia"/>
        </w:rPr>
        <w:t>IP</w:t>
      </w:r>
      <w:r>
        <w:rPr>
          <w:rFonts w:ascii="微软雅黑" w:eastAsia="微软雅黑" w:hAnsi="微软雅黑"/>
        </w:rPr>
        <w:t>地址拥有者是可用的，通常它将称为Master，其接口的IP地址与虚拟路由器的IP地址相同</w:t>
      </w:r>
      <w:r w:rsidR="00D158B6">
        <w:rPr>
          <w:rFonts w:ascii="微软雅黑" w:eastAsia="微软雅黑" w:hAnsi="微软雅黑" w:hint="eastAsia"/>
        </w:rPr>
        <w:t>。IP地址拥有者</w:t>
      </w:r>
      <w:r w:rsidR="00D158B6">
        <w:rPr>
          <w:rFonts w:ascii="微软雅黑" w:eastAsia="微软雅黑" w:hAnsi="微软雅黑"/>
        </w:rPr>
        <w:t>接收处理目的IP地址为虚拟路由器的IP地址的报文</w:t>
      </w:r>
      <w:r>
        <w:rPr>
          <w:rFonts w:ascii="微软雅黑" w:eastAsia="微软雅黑" w:hAnsi="微软雅黑"/>
        </w:rPr>
        <w:t>。</w:t>
      </w:r>
    </w:p>
    <w:p w14:paraId="4D757200" w14:textId="3203B22C" w:rsidR="00627802" w:rsidRDefault="00627802" w:rsidP="005D62F6">
      <w:pPr>
        <w:ind w:firstLine="420"/>
        <w:rPr>
          <w:rFonts w:ascii="微软雅黑" w:eastAsia="微软雅黑" w:hAnsi="微软雅黑"/>
        </w:rPr>
      </w:pPr>
      <w:r>
        <w:rPr>
          <w:rFonts w:ascii="微软雅黑" w:eastAsia="微软雅黑" w:hAnsi="微软雅黑"/>
        </w:rPr>
        <w:lastRenderedPageBreak/>
        <w:t>8.</w:t>
      </w:r>
      <w:r>
        <w:rPr>
          <w:rFonts w:ascii="微软雅黑" w:eastAsia="微软雅黑" w:hAnsi="微软雅黑" w:hint="eastAsia"/>
        </w:rPr>
        <w:t>虚拟</w:t>
      </w:r>
      <w:r>
        <w:rPr>
          <w:rFonts w:ascii="微软雅黑" w:eastAsia="微软雅黑" w:hAnsi="微软雅黑"/>
        </w:rPr>
        <w:t>MAC地址：虚拟路由器根据VRID生成的MAC地址。一个虚拟</w:t>
      </w:r>
      <w:r>
        <w:rPr>
          <w:rFonts w:ascii="微软雅黑" w:eastAsia="微软雅黑" w:hAnsi="微软雅黑" w:hint="eastAsia"/>
        </w:rPr>
        <w:t>路由器</w:t>
      </w:r>
      <w:r>
        <w:rPr>
          <w:rFonts w:ascii="微软雅黑" w:eastAsia="微软雅黑" w:hAnsi="微软雅黑"/>
        </w:rPr>
        <w:t>拥有一个虚拟MAC地址，格式为</w:t>
      </w:r>
      <w:r>
        <w:rPr>
          <w:rFonts w:ascii="微软雅黑" w:eastAsia="微软雅黑" w:hAnsi="微软雅黑" w:hint="eastAsia"/>
        </w:rPr>
        <w:t>00</w:t>
      </w:r>
      <w:r>
        <w:rPr>
          <w:rFonts w:ascii="微软雅黑" w:eastAsia="微软雅黑" w:hAnsi="微软雅黑"/>
        </w:rPr>
        <w:t>-00-5E-00-01-(VRID)</w:t>
      </w:r>
      <w:r>
        <w:rPr>
          <w:rFonts w:ascii="微软雅黑" w:eastAsia="微软雅黑" w:hAnsi="微软雅黑" w:hint="eastAsia"/>
        </w:rPr>
        <w:t>（VRRP</w:t>
      </w:r>
      <w:r>
        <w:rPr>
          <w:rFonts w:ascii="微软雅黑" w:eastAsia="微软雅黑" w:hAnsi="微软雅黑"/>
        </w:rPr>
        <w:t xml:space="preserve"> for IPv4</w:t>
      </w:r>
      <w:r>
        <w:rPr>
          <w:rFonts w:ascii="微软雅黑" w:eastAsia="微软雅黑" w:hAnsi="微软雅黑" w:hint="eastAsia"/>
        </w:rPr>
        <w:t>）或00</w:t>
      </w:r>
      <w:r>
        <w:rPr>
          <w:rFonts w:ascii="微软雅黑" w:eastAsia="微软雅黑" w:hAnsi="微软雅黑"/>
        </w:rPr>
        <w:t>-00-5E-00-02-(VRID)</w:t>
      </w:r>
      <w:r>
        <w:rPr>
          <w:rFonts w:ascii="微软雅黑" w:eastAsia="微软雅黑" w:hAnsi="微软雅黑" w:hint="eastAsia"/>
        </w:rPr>
        <w:t>（VRRP</w:t>
      </w:r>
      <w:r>
        <w:rPr>
          <w:rFonts w:ascii="微软雅黑" w:eastAsia="微软雅黑" w:hAnsi="微软雅黑"/>
        </w:rPr>
        <w:t xml:space="preserve"> for IPv6</w:t>
      </w:r>
      <w:r>
        <w:rPr>
          <w:rFonts w:ascii="微软雅黑" w:eastAsia="微软雅黑" w:hAnsi="微软雅黑" w:hint="eastAsia"/>
        </w:rPr>
        <w:t>）。</w:t>
      </w:r>
      <w:r>
        <w:rPr>
          <w:rFonts w:ascii="微软雅黑" w:eastAsia="微软雅黑" w:hAnsi="微软雅黑"/>
        </w:rPr>
        <w:t>当虚拟路由器回应ARP请求时，使用虚拟MAC地址，而不是接口</w:t>
      </w:r>
      <w:r>
        <w:rPr>
          <w:rFonts w:ascii="微软雅黑" w:eastAsia="微软雅黑" w:hAnsi="微软雅黑" w:hint="eastAsia"/>
        </w:rPr>
        <w:t>真实</w:t>
      </w:r>
      <w:r>
        <w:rPr>
          <w:rFonts w:ascii="微软雅黑" w:eastAsia="微软雅黑" w:hAnsi="微软雅黑"/>
        </w:rPr>
        <w:t>的MAC地址。</w:t>
      </w:r>
    </w:p>
    <w:p w14:paraId="37B55DC9" w14:textId="43DBC142" w:rsidR="00E66E17" w:rsidRDefault="00E66E17" w:rsidP="005D62F6">
      <w:pPr>
        <w:ind w:firstLine="420"/>
        <w:rPr>
          <w:rFonts w:ascii="微软雅黑" w:eastAsia="微软雅黑" w:hAnsi="微软雅黑"/>
          <w:b/>
        </w:rPr>
      </w:pPr>
      <w:r>
        <w:rPr>
          <w:rFonts w:ascii="微软雅黑" w:eastAsia="微软雅黑" w:hAnsi="微软雅黑" w:hint="eastAsia"/>
          <w:b/>
        </w:rPr>
        <w:t>协议报文</w:t>
      </w:r>
    </w:p>
    <w:p w14:paraId="6091E7A0" w14:textId="7B7E8A41" w:rsidR="00E66E17" w:rsidRDefault="00E66E17" w:rsidP="005D62F6">
      <w:pPr>
        <w:ind w:firstLine="420"/>
        <w:rPr>
          <w:rFonts w:ascii="微软雅黑" w:eastAsia="微软雅黑" w:hAnsi="微软雅黑"/>
        </w:rPr>
      </w:pPr>
      <w:r>
        <w:rPr>
          <w:rFonts w:ascii="微软雅黑" w:eastAsia="微软雅黑" w:hAnsi="微软雅黑" w:hint="eastAsia"/>
        </w:rPr>
        <w:t>VRRP</w:t>
      </w:r>
      <w:r>
        <w:rPr>
          <w:rFonts w:ascii="微软雅黑" w:eastAsia="微软雅黑" w:hAnsi="微软雅黑"/>
        </w:rPr>
        <w:t>协议报文用来将Master</w:t>
      </w:r>
      <w:r>
        <w:rPr>
          <w:rFonts w:ascii="微软雅黑" w:eastAsia="微软雅黑" w:hAnsi="微软雅黑" w:hint="eastAsia"/>
        </w:rPr>
        <w:t>设备</w:t>
      </w:r>
      <w:r>
        <w:rPr>
          <w:rFonts w:ascii="微软雅黑" w:eastAsia="微软雅黑" w:hAnsi="微软雅黑"/>
        </w:rPr>
        <w:t>的优先级和状态通告给同</w:t>
      </w:r>
      <w:r>
        <w:rPr>
          <w:rFonts w:ascii="微软雅黑" w:eastAsia="微软雅黑" w:hAnsi="微软雅黑" w:hint="eastAsia"/>
        </w:rPr>
        <w:t>一</w:t>
      </w:r>
      <w:r>
        <w:rPr>
          <w:rFonts w:ascii="微软雅黑" w:eastAsia="微软雅黑" w:hAnsi="微软雅黑"/>
        </w:rPr>
        <w:t>备份组</w:t>
      </w:r>
      <w:r>
        <w:rPr>
          <w:rFonts w:ascii="微软雅黑" w:eastAsia="微软雅黑" w:hAnsi="微软雅黑" w:hint="eastAsia"/>
        </w:rPr>
        <w:t>的</w:t>
      </w:r>
      <w:r w:rsidR="00151EA6">
        <w:rPr>
          <w:rFonts w:ascii="微软雅黑" w:eastAsia="微软雅黑" w:hAnsi="微软雅黑" w:hint="eastAsia"/>
        </w:rPr>
        <w:t>所有</w:t>
      </w:r>
      <w:r>
        <w:rPr>
          <w:rFonts w:ascii="微软雅黑" w:eastAsia="微软雅黑" w:hAnsi="微软雅黑"/>
        </w:rPr>
        <w:t>Backup设备。其封装在IP报文中，拥有专门的VRRP组播地址。</w:t>
      </w:r>
      <w:r w:rsidR="00151EA6">
        <w:rPr>
          <w:rFonts w:ascii="微软雅黑" w:eastAsia="微软雅黑" w:hAnsi="微软雅黑" w:hint="eastAsia"/>
        </w:rPr>
        <w:t>在</w:t>
      </w:r>
      <w:r w:rsidR="00151EA6">
        <w:rPr>
          <w:rFonts w:ascii="微软雅黑" w:eastAsia="微软雅黑" w:hAnsi="微软雅黑"/>
        </w:rPr>
        <w:t>IP报文头中国，源地址为发送报文接口的主IP地址（</w:t>
      </w:r>
      <w:r w:rsidR="00151EA6">
        <w:rPr>
          <w:rFonts w:ascii="微软雅黑" w:eastAsia="微软雅黑" w:hAnsi="微软雅黑" w:hint="eastAsia"/>
        </w:rPr>
        <w:t>不是</w:t>
      </w:r>
      <w:r w:rsidR="00151EA6">
        <w:rPr>
          <w:rFonts w:ascii="微软雅黑" w:eastAsia="微软雅黑" w:hAnsi="微软雅黑"/>
        </w:rPr>
        <w:t>虚拟IP地址，接口真实IP地址中选出来得一个主用IP地址，</w:t>
      </w:r>
      <w:r w:rsidR="00151EA6">
        <w:rPr>
          <w:rFonts w:ascii="微软雅黑" w:eastAsia="微软雅黑" w:hAnsi="微软雅黑" w:hint="eastAsia"/>
        </w:rPr>
        <w:t>通常</w:t>
      </w:r>
      <w:r w:rsidR="00151EA6">
        <w:rPr>
          <w:rFonts w:ascii="微软雅黑" w:eastAsia="微软雅黑" w:hAnsi="微软雅黑"/>
        </w:rPr>
        <w:t>选择配置的第一个IP地址）</w:t>
      </w:r>
      <w:r w:rsidR="00151EA6">
        <w:rPr>
          <w:rFonts w:ascii="微软雅黑" w:eastAsia="微软雅黑" w:hAnsi="微软雅黑" w:hint="eastAsia"/>
        </w:rPr>
        <w:t>，</w:t>
      </w:r>
      <w:r w:rsidR="00151EA6">
        <w:rPr>
          <w:rFonts w:ascii="微软雅黑" w:eastAsia="微软雅黑" w:hAnsi="微软雅黑"/>
        </w:rPr>
        <w:t>目的地址是</w:t>
      </w:r>
      <w:r w:rsidR="00151EA6">
        <w:rPr>
          <w:rFonts w:ascii="微软雅黑" w:eastAsia="微软雅黑" w:hAnsi="微软雅黑" w:hint="eastAsia"/>
        </w:rPr>
        <w:t>224.0.0.18，</w:t>
      </w:r>
      <w:r w:rsidR="00151EA6">
        <w:rPr>
          <w:rFonts w:ascii="微软雅黑" w:eastAsia="微软雅黑" w:hAnsi="微软雅黑"/>
        </w:rPr>
        <w:t>TTL是</w:t>
      </w:r>
      <w:r w:rsidR="00151EA6">
        <w:rPr>
          <w:rFonts w:ascii="微软雅黑" w:eastAsia="微软雅黑" w:hAnsi="微软雅黑" w:hint="eastAsia"/>
        </w:rPr>
        <w:t>255，</w:t>
      </w:r>
      <w:r w:rsidR="00151EA6">
        <w:rPr>
          <w:rFonts w:ascii="微软雅黑" w:eastAsia="微软雅黑" w:hAnsi="微软雅黑"/>
        </w:rPr>
        <w:t>协议号是</w:t>
      </w:r>
      <w:r w:rsidR="00151EA6">
        <w:rPr>
          <w:rFonts w:ascii="微软雅黑" w:eastAsia="微软雅黑" w:hAnsi="微软雅黑" w:hint="eastAsia"/>
        </w:rPr>
        <w:t>112。</w:t>
      </w:r>
    </w:p>
    <w:p w14:paraId="408ADA92" w14:textId="26E1618B" w:rsidR="00151EA6" w:rsidRPr="00E66E17" w:rsidRDefault="00151EA6" w:rsidP="005D62F6">
      <w:pPr>
        <w:ind w:firstLine="420"/>
        <w:rPr>
          <w:rFonts w:ascii="微软雅黑" w:eastAsia="微软雅黑" w:hAnsi="微软雅黑"/>
        </w:rPr>
      </w:pPr>
      <w:r>
        <w:rPr>
          <w:rFonts w:ascii="微软雅黑" w:eastAsia="微软雅黑" w:hAnsi="微软雅黑" w:hint="eastAsia"/>
        </w:rPr>
        <w:t>VRRP</w:t>
      </w:r>
      <w:r>
        <w:rPr>
          <w:rFonts w:ascii="微软雅黑" w:eastAsia="微软雅黑" w:hAnsi="微软雅黑"/>
        </w:rPr>
        <w:t>协议包括</w:t>
      </w:r>
      <w:r>
        <w:rPr>
          <w:rFonts w:ascii="微软雅黑" w:eastAsia="微软雅黑" w:hAnsi="微软雅黑" w:hint="eastAsia"/>
        </w:rPr>
        <w:t>2个版本</w:t>
      </w:r>
      <w:r>
        <w:rPr>
          <w:rFonts w:ascii="微软雅黑" w:eastAsia="微软雅黑" w:hAnsi="微软雅黑"/>
        </w:rPr>
        <w:t>：VRRPv2</w:t>
      </w:r>
      <w:r>
        <w:rPr>
          <w:rFonts w:ascii="微软雅黑" w:eastAsia="微软雅黑" w:hAnsi="微软雅黑" w:hint="eastAsia"/>
        </w:rPr>
        <w:t>、</w:t>
      </w:r>
      <w:r>
        <w:rPr>
          <w:rFonts w:ascii="微软雅黑" w:eastAsia="微软雅黑" w:hAnsi="微软雅黑"/>
        </w:rPr>
        <w:t>VRRPv3</w:t>
      </w:r>
      <w:r>
        <w:rPr>
          <w:rFonts w:ascii="微软雅黑" w:eastAsia="微软雅黑" w:hAnsi="微软雅黑" w:hint="eastAsia"/>
        </w:rPr>
        <w:t>。</w:t>
      </w:r>
      <w:r>
        <w:rPr>
          <w:rFonts w:ascii="微软雅黑" w:eastAsia="微软雅黑" w:hAnsi="微软雅黑"/>
        </w:rPr>
        <w:t>VRRPv2</w:t>
      </w:r>
      <w:r>
        <w:rPr>
          <w:rFonts w:ascii="微软雅黑" w:eastAsia="微软雅黑" w:hAnsi="微软雅黑" w:hint="eastAsia"/>
        </w:rPr>
        <w:t>仅适用于</w:t>
      </w:r>
      <w:r>
        <w:rPr>
          <w:rFonts w:ascii="微软雅黑" w:eastAsia="微软雅黑" w:hAnsi="微软雅黑"/>
        </w:rPr>
        <w:t>IPv4</w:t>
      </w:r>
      <w:r>
        <w:rPr>
          <w:rFonts w:ascii="微软雅黑" w:eastAsia="微软雅黑" w:hAnsi="微软雅黑" w:hint="eastAsia"/>
        </w:rPr>
        <w:t>，</w:t>
      </w:r>
      <w:r>
        <w:rPr>
          <w:rFonts w:ascii="微软雅黑" w:eastAsia="微软雅黑" w:hAnsi="微软雅黑"/>
        </w:rPr>
        <w:t>VRRPv3</w:t>
      </w:r>
      <w:r>
        <w:rPr>
          <w:rFonts w:ascii="微软雅黑" w:eastAsia="微软雅黑" w:hAnsi="微软雅黑" w:hint="eastAsia"/>
        </w:rPr>
        <w:t>适用于</w:t>
      </w:r>
      <w:r>
        <w:rPr>
          <w:rFonts w:ascii="微软雅黑" w:eastAsia="微软雅黑" w:hAnsi="微软雅黑"/>
        </w:rPr>
        <w:t>IPv4</w:t>
      </w:r>
      <w:r>
        <w:rPr>
          <w:rFonts w:ascii="微软雅黑" w:eastAsia="微软雅黑" w:hAnsi="微软雅黑" w:hint="eastAsia"/>
        </w:rPr>
        <w:t>和</w:t>
      </w:r>
      <w:r>
        <w:rPr>
          <w:rFonts w:ascii="微软雅黑" w:eastAsia="微软雅黑" w:hAnsi="微软雅黑"/>
        </w:rPr>
        <w:t>IPv6。</w:t>
      </w:r>
    </w:p>
    <w:tbl>
      <w:tblPr>
        <w:tblStyle w:val="ac"/>
        <w:tblW w:w="0" w:type="auto"/>
        <w:tblLook w:val="04A0" w:firstRow="1" w:lastRow="0" w:firstColumn="1" w:lastColumn="0" w:noHBand="0" w:noVBand="1"/>
      </w:tblPr>
      <w:tblGrid>
        <w:gridCol w:w="1980"/>
        <w:gridCol w:w="2977"/>
        <w:gridCol w:w="3339"/>
      </w:tblGrid>
      <w:tr w:rsidR="00154B38" w14:paraId="3D87C02E" w14:textId="77777777" w:rsidTr="00154B38">
        <w:tc>
          <w:tcPr>
            <w:tcW w:w="1980" w:type="dxa"/>
          </w:tcPr>
          <w:p w14:paraId="734C8847" w14:textId="2F8DFAC0" w:rsidR="00154B38" w:rsidRDefault="00154B38" w:rsidP="00154B38">
            <w:pPr>
              <w:jc w:val="center"/>
              <w:rPr>
                <w:rFonts w:asciiTheme="minorEastAsia" w:hAnsiTheme="minorEastAsia"/>
              </w:rPr>
            </w:pPr>
            <w:r>
              <w:rPr>
                <w:rFonts w:asciiTheme="minorEastAsia" w:hAnsiTheme="minorEastAsia" w:hint="eastAsia"/>
              </w:rPr>
              <w:t>报文字段</w:t>
            </w:r>
          </w:p>
        </w:tc>
        <w:tc>
          <w:tcPr>
            <w:tcW w:w="2977" w:type="dxa"/>
          </w:tcPr>
          <w:p w14:paraId="5A1510A4" w14:textId="5166A7E0" w:rsidR="00154B38" w:rsidRDefault="00154B38" w:rsidP="00154B38">
            <w:pPr>
              <w:jc w:val="center"/>
              <w:rPr>
                <w:rFonts w:asciiTheme="minorEastAsia" w:hAnsiTheme="minorEastAsia"/>
              </w:rPr>
            </w:pPr>
            <w:r>
              <w:rPr>
                <w:rFonts w:asciiTheme="minorEastAsia" w:hAnsiTheme="minorEastAsia" w:hint="eastAsia"/>
              </w:rPr>
              <w:t>VRRPv</w:t>
            </w:r>
            <w:r>
              <w:rPr>
                <w:rFonts w:asciiTheme="minorEastAsia" w:hAnsiTheme="minorEastAsia"/>
              </w:rPr>
              <w:t>2</w:t>
            </w:r>
          </w:p>
        </w:tc>
        <w:tc>
          <w:tcPr>
            <w:tcW w:w="3339" w:type="dxa"/>
          </w:tcPr>
          <w:p w14:paraId="752C3F5D" w14:textId="2DA36C07" w:rsidR="00154B38" w:rsidRDefault="00154B38" w:rsidP="00154B38">
            <w:pPr>
              <w:jc w:val="center"/>
              <w:rPr>
                <w:rFonts w:asciiTheme="minorEastAsia" w:hAnsiTheme="minorEastAsia"/>
              </w:rPr>
            </w:pPr>
            <w:r>
              <w:rPr>
                <w:rFonts w:asciiTheme="minorEastAsia" w:hAnsiTheme="minorEastAsia" w:hint="eastAsia"/>
              </w:rPr>
              <w:t>VRRPv</w:t>
            </w:r>
            <w:r>
              <w:rPr>
                <w:rFonts w:asciiTheme="minorEastAsia" w:hAnsiTheme="minorEastAsia"/>
              </w:rPr>
              <w:t>3</w:t>
            </w:r>
          </w:p>
        </w:tc>
      </w:tr>
      <w:tr w:rsidR="00154B38" w14:paraId="188830A2" w14:textId="77777777" w:rsidTr="00154B38">
        <w:tc>
          <w:tcPr>
            <w:tcW w:w="1980" w:type="dxa"/>
          </w:tcPr>
          <w:p w14:paraId="1BE4860C" w14:textId="66A95D93" w:rsidR="00154B38" w:rsidRDefault="00154B38">
            <w:pPr>
              <w:rPr>
                <w:rFonts w:asciiTheme="minorEastAsia" w:hAnsiTheme="minorEastAsia"/>
              </w:rPr>
            </w:pPr>
            <w:r>
              <w:rPr>
                <w:rFonts w:asciiTheme="minorEastAsia" w:hAnsiTheme="minorEastAsia" w:hint="eastAsia"/>
              </w:rPr>
              <w:t>Version</w:t>
            </w:r>
          </w:p>
        </w:tc>
        <w:tc>
          <w:tcPr>
            <w:tcW w:w="2977" w:type="dxa"/>
          </w:tcPr>
          <w:p w14:paraId="28F72BF7" w14:textId="2888BE74" w:rsidR="00154B38" w:rsidRDefault="00154B38">
            <w:pPr>
              <w:rPr>
                <w:rFonts w:asciiTheme="minorEastAsia" w:hAnsiTheme="minorEastAsia"/>
              </w:rPr>
            </w:pPr>
            <w:r>
              <w:rPr>
                <w:rFonts w:asciiTheme="minorEastAsia" w:hAnsiTheme="minorEastAsia" w:hint="eastAsia"/>
              </w:rPr>
              <w:t>VRRP</w:t>
            </w:r>
            <w:r>
              <w:rPr>
                <w:rFonts w:asciiTheme="minorEastAsia" w:hAnsiTheme="minorEastAsia"/>
              </w:rPr>
              <w:t>协议版本</w:t>
            </w:r>
            <w:r>
              <w:rPr>
                <w:rFonts w:asciiTheme="minorEastAsia" w:hAnsiTheme="minorEastAsia" w:hint="eastAsia"/>
              </w:rPr>
              <w:t>号</w:t>
            </w:r>
            <w:r>
              <w:rPr>
                <w:rFonts w:asciiTheme="minorEastAsia" w:hAnsiTheme="minorEastAsia"/>
              </w:rPr>
              <w:t>，取值为</w:t>
            </w:r>
            <w:r>
              <w:rPr>
                <w:rFonts w:asciiTheme="minorEastAsia" w:hAnsiTheme="minorEastAsia" w:hint="eastAsia"/>
              </w:rPr>
              <w:t>2</w:t>
            </w:r>
          </w:p>
        </w:tc>
        <w:tc>
          <w:tcPr>
            <w:tcW w:w="3339" w:type="dxa"/>
          </w:tcPr>
          <w:p w14:paraId="2D5E5FA6" w14:textId="5C17377D" w:rsidR="00154B38" w:rsidRPr="00154B38" w:rsidRDefault="00154B38">
            <w:pPr>
              <w:rPr>
                <w:rFonts w:asciiTheme="minorEastAsia" w:hAnsiTheme="minorEastAsia"/>
              </w:rPr>
            </w:pPr>
            <w:r>
              <w:rPr>
                <w:rFonts w:asciiTheme="minorEastAsia" w:hAnsiTheme="minorEastAsia"/>
              </w:rPr>
              <w:t>VRRP协议版本号，取值为</w:t>
            </w:r>
            <w:r>
              <w:rPr>
                <w:rFonts w:asciiTheme="minorEastAsia" w:hAnsiTheme="minorEastAsia" w:hint="eastAsia"/>
              </w:rPr>
              <w:t>3</w:t>
            </w:r>
          </w:p>
        </w:tc>
      </w:tr>
      <w:tr w:rsidR="00154B38" w14:paraId="545B9E48" w14:textId="77777777" w:rsidTr="00154B38">
        <w:tc>
          <w:tcPr>
            <w:tcW w:w="1980" w:type="dxa"/>
          </w:tcPr>
          <w:p w14:paraId="3BBE7BB6" w14:textId="01B89772" w:rsidR="00154B38" w:rsidRDefault="00154B38">
            <w:pPr>
              <w:rPr>
                <w:rFonts w:asciiTheme="minorEastAsia" w:hAnsiTheme="minorEastAsia"/>
              </w:rPr>
            </w:pPr>
            <w:r>
              <w:rPr>
                <w:rFonts w:asciiTheme="minorEastAsia" w:hAnsiTheme="minorEastAsia" w:hint="eastAsia"/>
              </w:rPr>
              <w:t>Type</w:t>
            </w:r>
          </w:p>
        </w:tc>
        <w:tc>
          <w:tcPr>
            <w:tcW w:w="6316" w:type="dxa"/>
            <w:gridSpan w:val="2"/>
          </w:tcPr>
          <w:p w14:paraId="3B520376" w14:textId="654EEBB2" w:rsidR="00154B38" w:rsidRPr="00154B38" w:rsidRDefault="00154B38">
            <w:pPr>
              <w:rPr>
                <w:rFonts w:asciiTheme="minorEastAsia" w:hAnsiTheme="minorEastAsia"/>
              </w:rPr>
            </w:pPr>
            <w:r>
              <w:rPr>
                <w:rFonts w:asciiTheme="minorEastAsia" w:hAnsiTheme="minorEastAsia" w:hint="eastAsia"/>
              </w:rPr>
              <w:t>VRRP</w:t>
            </w:r>
            <w:r>
              <w:rPr>
                <w:rFonts w:asciiTheme="minorEastAsia" w:hAnsiTheme="minorEastAsia"/>
              </w:rPr>
              <w:t>通告报文的类型，取值为</w:t>
            </w:r>
            <w:r>
              <w:rPr>
                <w:rFonts w:asciiTheme="minorEastAsia" w:hAnsiTheme="minorEastAsia" w:hint="eastAsia"/>
              </w:rPr>
              <w:t>1，</w:t>
            </w:r>
            <w:r>
              <w:rPr>
                <w:rFonts w:asciiTheme="minorEastAsia" w:hAnsiTheme="minorEastAsia"/>
              </w:rPr>
              <w:t>表示Advertisement</w:t>
            </w:r>
          </w:p>
        </w:tc>
      </w:tr>
      <w:tr w:rsidR="00154B38" w14:paraId="27938875" w14:textId="77777777" w:rsidTr="00154B38">
        <w:tc>
          <w:tcPr>
            <w:tcW w:w="1980" w:type="dxa"/>
          </w:tcPr>
          <w:p w14:paraId="59D416E2" w14:textId="1FB5002E" w:rsidR="00154B38" w:rsidRDefault="00154B38">
            <w:pPr>
              <w:rPr>
                <w:rFonts w:asciiTheme="minorEastAsia" w:hAnsiTheme="minorEastAsia"/>
              </w:rPr>
            </w:pPr>
            <w:r>
              <w:rPr>
                <w:rFonts w:asciiTheme="minorEastAsia" w:hAnsiTheme="minorEastAsia" w:hint="eastAsia"/>
              </w:rPr>
              <w:t>VRID</w:t>
            </w:r>
          </w:p>
        </w:tc>
        <w:tc>
          <w:tcPr>
            <w:tcW w:w="6316" w:type="dxa"/>
            <w:gridSpan w:val="2"/>
          </w:tcPr>
          <w:p w14:paraId="7041CE48" w14:textId="41E6BE5A" w:rsidR="00154B38" w:rsidRDefault="00154B38">
            <w:pPr>
              <w:rPr>
                <w:rFonts w:asciiTheme="minorEastAsia" w:hAnsiTheme="minorEastAsia"/>
              </w:rPr>
            </w:pPr>
            <w:r>
              <w:rPr>
                <w:rFonts w:asciiTheme="minorEastAsia" w:hAnsiTheme="minorEastAsia" w:hint="eastAsia"/>
              </w:rPr>
              <w:t>虚拟路由器</w:t>
            </w:r>
            <w:r>
              <w:rPr>
                <w:rFonts w:asciiTheme="minorEastAsia" w:hAnsiTheme="minorEastAsia"/>
              </w:rPr>
              <w:t>ID，取值范围为</w:t>
            </w:r>
            <w:r>
              <w:rPr>
                <w:rFonts w:asciiTheme="minorEastAsia" w:hAnsiTheme="minorEastAsia" w:hint="eastAsia"/>
              </w:rPr>
              <w:t>1</w:t>
            </w:r>
            <w:r>
              <w:rPr>
                <w:rFonts w:asciiTheme="minorEastAsia" w:hAnsiTheme="minorEastAsia"/>
              </w:rPr>
              <w:t>-255</w:t>
            </w:r>
          </w:p>
        </w:tc>
      </w:tr>
      <w:tr w:rsidR="00154B38" w14:paraId="6C72DF2C" w14:textId="77777777" w:rsidTr="00154B38">
        <w:tc>
          <w:tcPr>
            <w:tcW w:w="1980" w:type="dxa"/>
          </w:tcPr>
          <w:p w14:paraId="61E6C459" w14:textId="39ACEAEC" w:rsidR="00154B38" w:rsidRPr="00154B38" w:rsidRDefault="00154B38">
            <w:pPr>
              <w:rPr>
                <w:rFonts w:asciiTheme="minorEastAsia" w:hAnsiTheme="minorEastAsia"/>
              </w:rPr>
            </w:pPr>
            <w:r>
              <w:rPr>
                <w:rFonts w:asciiTheme="minorEastAsia" w:hAnsiTheme="minorEastAsia" w:hint="eastAsia"/>
              </w:rPr>
              <w:t>Priority</w:t>
            </w:r>
          </w:p>
        </w:tc>
        <w:tc>
          <w:tcPr>
            <w:tcW w:w="6316" w:type="dxa"/>
            <w:gridSpan w:val="2"/>
          </w:tcPr>
          <w:p w14:paraId="51134CB7" w14:textId="664E5A90" w:rsidR="00154B38" w:rsidRDefault="00154B38">
            <w:pPr>
              <w:rPr>
                <w:rFonts w:asciiTheme="minorEastAsia" w:hAnsiTheme="minorEastAsia"/>
              </w:rPr>
            </w:pPr>
            <w:r>
              <w:rPr>
                <w:rFonts w:asciiTheme="minorEastAsia" w:hAnsiTheme="minorEastAsia"/>
              </w:rPr>
              <w:t>M</w:t>
            </w:r>
            <w:r>
              <w:rPr>
                <w:rFonts w:asciiTheme="minorEastAsia" w:hAnsiTheme="minorEastAsia" w:hint="eastAsia"/>
              </w:rPr>
              <w:t>aster设备</w:t>
            </w:r>
            <w:r>
              <w:rPr>
                <w:rFonts w:asciiTheme="minorEastAsia" w:hAnsiTheme="minorEastAsia"/>
              </w:rPr>
              <w:t>在备份组中的优先级，取值范围为</w:t>
            </w:r>
            <w:r>
              <w:rPr>
                <w:rFonts w:asciiTheme="minorEastAsia" w:hAnsiTheme="minorEastAsia" w:hint="eastAsia"/>
              </w:rPr>
              <w:t>0</w:t>
            </w:r>
            <w:r>
              <w:rPr>
                <w:rFonts w:asciiTheme="minorEastAsia" w:hAnsiTheme="minorEastAsia"/>
              </w:rPr>
              <w:t>-255</w:t>
            </w:r>
            <w:r>
              <w:rPr>
                <w:rFonts w:asciiTheme="minorEastAsia" w:hAnsiTheme="minorEastAsia" w:hint="eastAsia"/>
              </w:rPr>
              <w:t>。0表示</w:t>
            </w:r>
            <w:r>
              <w:rPr>
                <w:rFonts w:asciiTheme="minorEastAsia" w:hAnsiTheme="minorEastAsia"/>
              </w:rPr>
              <w:t>设备停止参与VRRP备份组，用来使</w:t>
            </w:r>
            <w:r>
              <w:rPr>
                <w:rFonts w:asciiTheme="minorEastAsia" w:hAnsiTheme="minorEastAsia" w:hint="eastAsia"/>
              </w:rPr>
              <w:t>Backup设备</w:t>
            </w:r>
            <w:r>
              <w:rPr>
                <w:rFonts w:asciiTheme="minorEastAsia" w:hAnsiTheme="minorEastAsia"/>
              </w:rPr>
              <w:t>尽快</w:t>
            </w:r>
            <w:r>
              <w:rPr>
                <w:rFonts w:asciiTheme="minorEastAsia" w:hAnsiTheme="minorEastAsia" w:hint="eastAsia"/>
              </w:rPr>
              <w:t>成为</w:t>
            </w:r>
            <w:r>
              <w:rPr>
                <w:rFonts w:asciiTheme="minorEastAsia" w:hAnsiTheme="minorEastAsia"/>
              </w:rPr>
              <w:t>Master设备，而不必等到计时器超时；</w:t>
            </w:r>
            <w:r>
              <w:rPr>
                <w:rFonts w:asciiTheme="minorEastAsia" w:hAnsiTheme="minorEastAsia" w:hint="eastAsia"/>
              </w:rPr>
              <w:t>255则</w:t>
            </w:r>
            <w:r>
              <w:rPr>
                <w:rFonts w:asciiTheme="minorEastAsia" w:hAnsiTheme="minorEastAsia"/>
              </w:rPr>
              <w:t>保留给IP</w:t>
            </w:r>
            <w:r>
              <w:rPr>
                <w:rFonts w:asciiTheme="minorEastAsia" w:hAnsiTheme="minorEastAsia" w:hint="eastAsia"/>
              </w:rPr>
              <w:t>地址</w:t>
            </w:r>
            <w:r>
              <w:rPr>
                <w:rFonts w:asciiTheme="minorEastAsia" w:hAnsiTheme="minorEastAsia"/>
              </w:rPr>
              <w:t>拥有者</w:t>
            </w:r>
            <w:r>
              <w:rPr>
                <w:rFonts w:asciiTheme="minorEastAsia" w:hAnsiTheme="minorEastAsia" w:hint="eastAsia"/>
              </w:rPr>
              <w:t>。缺省值</w:t>
            </w:r>
            <w:r>
              <w:rPr>
                <w:rFonts w:asciiTheme="minorEastAsia" w:hAnsiTheme="minorEastAsia"/>
              </w:rPr>
              <w:t>为</w:t>
            </w:r>
            <w:r>
              <w:rPr>
                <w:rFonts w:asciiTheme="minorEastAsia" w:hAnsiTheme="minorEastAsia" w:hint="eastAsia"/>
              </w:rPr>
              <w:t>100</w:t>
            </w:r>
          </w:p>
        </w:tc>
      </w:tr>
      <w:tr w:rsidR="00154B38" w14:paraId="700ABC25" w14:textId="77777777" w:rsidTr="00154B38">
        <w:tc>
          <w:tcPr>
            <w:tcW w:w="1980" w:type="dxa"/>
          </w:tcPr>
          <w:p w14:paraId="0DE87AE5" w14:textId="1823081D" w:rsidR="00154B38" w:rsidRDefault="00154B38">
            <w:pPr>
              <w:rPr>
                <w:rFonts w:asciiTheme="minorEastAsia" w:hAnsiTheme="minorEastAsia"/>
              </w:rPr>
            </w:pPr>
            <w:r>
              <w:rPr>
                <w:rFonts w:asciiTheme="minorEastAsia" w:hAnsiTheme="minorEastAsia" w:hint="eastAsia"/>
              </w:rPr>
              <w:t>Count</w:t>
            </w:r>
            <w:r>
              <w:rPr>
                <w:rFonts w:asciiTheme="minorEastAsia" w:hAnsiTheme="minorEastAsia"/>
              </w:rPr>
              <w:t xml:space="preserve"> IP Addrs/Count IPvX Addr</w:t>
            </w:r>
          </w:p>
        </w:tc>
        <w:tc>
          <w:tcPr>
            <w:tcW w:w="2977" w:type="dxa"/>
          </w:tcPr>
          <w:p w14:paraId="2ABF69DA" w14:textId="036CBDA1" w:rsidR="00154B38" w:rsidRPr="00154B38" w:rsidRDefault="00154B38">
            <w:pPr>
              <w:rPr>
                <w:rFonts w:asciiTheme="minorEastAsia" w:hAnsiTheme="minorEastAsia"/>
              </w:rPr>
            </w:pPr>
            <w:r>
              <w:rPr>
                <w:rFonts w:asciiTheme="minorEastAsia" w:hAnsiTheme="minorEastAsia" w:hint="eastAsia"/>
              </w:rPr>
              <w:t>备份组中</w:t>
            </w:r>
            <w:r>
              <w:rPr>
                <w:rFonts w:asciiTheme="minorEastAsia" w:hAnsiTheme="minorEastAsia"/>
              </w:rPr>
              <w:t>虚拟IPv4</w:t>
            </w:r>
            <w:r>
              <w:rPr>
                <w:rFonts w:asciiTheme="minorEastAsia" w:hAnsiTheme="minorEastAsia" w:hint="eastAsia"/>
              </w:rPr>
              <w:t>地址</w:t>
            </w:r>
            <w:r>
              <w:rPr>
                <w:rFonts w:asciiTheme="minorEastAsia" w:hAnsiTheme="minorEastAsia"/>
              </w:rPr>
              <w:t>的个数</w:t>
            </w:r>
          </w:p>
        </w:tc>
        <w:tc>
          <w:tcPr>
            <w:tcW w:w="3339" w:type="dxa"/>
          </w:tcPr>
          <w:p w14:paraId="0C4C8EB0" w14:textId="10791734" w:rsidR="00154B38" w:rsidRPr="00154B38" w:rsidRDefault="00154B38">
            <w:pPr>
              <w:rPr>
                <w:rFonts w:asciiTheme="minorEastAsia" w:hAnsiTheme="minorEastAsia"/>
              </w:rPr>
            </w:pPr>
            <w:r>
              <w:rPr>
                <w:rFonts w:asciiTheme="minorEastAsia" w:hAnsiTheme="minorEastAsia" w:hint="eastAsia"/>
              </w:rPr>
              <w:t>备份组中</w:t>
            </w:r>
            <w:r>
              <w:rPr>
                <w:rFonts w:asciiTheme="minorEastAsia" w:hAnsiTheme="minorEastAsia"/>
              </w:rPr>
              <w:t>虚拟IPv4</w:t>
            </w:r>
            <w:r>
              <w:rPr>
                <w:rFonts w:asciiTheme="minorEastAsia" w:hAnsiTheme="minorEastAsia" w:hint="eastAsia"/>
              </w:rPr>
              <w:t>或</w:t>
            </w:r>
            <w:r>
              <w:rPr>
                <w:rFonts w:asciiTheme="minorEastAsia" w:hAnsiTheme="minorEastAsia"/>
              </w:rPr>
              <w:t>虚拟IPv6</w:t>
            </w:r>
            <w:r>
              <w:rPr>
                <w:rFonts w:asciiTheme="minorEastAsia" w:hAnsiTheme="minorEastAsia" w:hint="eastAsia"/>
              </w:rPr>
              <w:t>地址</w:t>
            </w:r>
            <w:r>
              <w:rPr>
                <w:rFonts w:asciiTheme="minorEastAsia" w:hAnsiTheme="minorEastAsia"/>
              </w:rPr>
              <w:t>的个数</w:t>
            </w:r>
          </w:p>
        </w:tc>
      </w:tr>
      <w:tr w:rsidR="00154B38" w14:paraId="360B854C" w14:textId="77777777" w:rsidTr="00154B38">
        <w:tc>
          <w:tcPr>
            <w:tcW w:w="1980" w:type="dxa"/>
          </w:tcPr>
          <w:p w14:paraId="26593CFE" w14:textId="74EDF253" w:rsidR="00154B38" w:rsidRDefault="007B7E05">
            <w:pPr>
              <w:rPr>
                <w:rFonts w:asciiTheme="minorEastAsia" w:hAnsiTheme="minorEastAsia"/>
              </w:rPr>
            </w:pPr>
            <w:r>
              <w:rPr>
                <w:rFonts w:asciiTheme="minorEastAsia" w:hAnsiTheme="minorEastAsia" w:hint="eastAsia"/>
              </w:rPr>
              <w:t>Auth</w:t>
            </w:r>
            <w:r>
              <w:rPr>
                <w:rFonts w:asciiTheme="minorEastAsia" w:hAnsiTheme="minorEastAsia"/>
              </w:rPr>
              <w:t xml:space="preserve"> Type</w:t>
            </w:r>
          </w:p>
        </w:tc>
        <w:tc>
          <w:tcPr>
            <w:tcW w:w="2977" w:type="dxa"/>
          </w:tcPr>
          <w:p w14:paraId="3D497DAC" w14:textId="77777777" w:rsidR="00154B38" w:rsidRDefault="007B7E05">
            <w:pPr>
              <w:rPr>
                <w:rFonts w:asciiTheme="minorEastAsia" w:hAnsiTheme="minorEastAsia"/>
              </w:rPr>
            </w:pPr>
            <w:r>
              <w:rPr>
                <w:rFonts w:asciiTheme="minorEastAsia" w:hAnsiTheme="minorEastAsia" w:hint="eastAsia"/>
              </w:rPr>
              <w:t>VRRP报文</w:t>
            </w:r>
            <w:r>
              <w:rPr>
                <w:rFonts w:asciiTheme="minorEastAsia" w:hAnsiTheme="minorEastAsia"/>
              </w:rPr>
              <w:t>的认证类型，包括：</w:t>
            </w:r>
          </w:p>
          <w:p w14:paraId="2418FEC2" w14:textId="77777777" w:rsidR="007B7E05" w:rsidRDefault="007B7E05" w:rsidP="00FF3228">
            <w:pPr>
              <w:pStyle w:val="af2"/>
              <w:numPr>
                <w:ilvl w:val="0"/>
                <w:numId w:val="621"/>
              </w:numPr>
              <w:ind w:firstLineChars="0"/>
              <w:rPr>
                <w:rFonts w:asciiTheme="minorEastAsia" w:hAnsiTheme="minorEastAsia"/>
              </w:rPr>
            </w:pPr>
            <w:r>
              <w:rPr>
                <w:rFonts w:asciiTheme="minorEastAsia" w:hAnsiTheme="minorEastAsia" w:hint="eastAsia"/>
              </w:rPr>
              <w:t>无认证</w:t>
            </w:r>
          </w:p>
          <w:p w14:paraId="42EE954D" w14:textId="55B31C10" w:rsidR="007B7E05" w:rsidRDefault="007B7E05" w:rsidP="00FF3228">
            <w:pPr>
              <w:pStyle w:val="af2"/>
              <w:numPr>
                <w:ilvl w:val="0"/>
                <w:numId w:val="621"/>
              </w:numPr>
              <w:ind w:firstLineChars="0"/>
              <w:rPr>
                <w:rFonts w:asciiTheme="minorEastAsia" w:hAnsiTheme="minorEastAsia"/>
              </w:rPr>
            </w:pPr>
            <w:r>
              <w:rPr>
                <w:rFonts w:asciiTheme="minorEastAsia" w:hAnsiTheme="minorEastAsia" w:hint="eastAsia"/>
              </w:rPr>
              <w:t>简单</w:t>
            </w:r>
            <w:r>
              <w:rPr>
                <w:rFonts w:asciiTheme="minorEastAsia" w:hAnsiTheme="minorEastAsia"/>
              </w:rPr>
              <w:t>认证</w:t>
            </w:r>
          </w:p>
          <w:p w14:paraId="4885AC12" w14:textId="28BC2A65" w:rsidR="007B7E05" w:rsidRPr="007B7E05" w:rsidRDefault="007B7E05" w:rsidP="00FF3228">
            <w:pPr>
              <w:pStyle w:val="af2"/>
              <w:numPr>
                <w:ilvl w:val="0"/>
                <w:numId w:val="621"/>
              </w:numPr>
              <w:ind w:firstLineChars="0"/>
              <w:rPr>
                <w:rFonts w:asciiTheme="minorEastAsia" w:hAnsiTheme="minorEastAsia"/>
              </w:rPr>
            </w:pPr>
            <w:r>
              <w:rPr>
                <w:rFonts w:asciiTheme="minorEastAsia" w:hAnsiTheme="minorEastAsia" w:hint="eastAsia"/>
              </w:rPr>
              <w:t>MD5认证</w:t>
            </w:r>
          </w:p>
        </w:tc>
        <w:tc>
          <w:tcPr>
            <w:tcW w:w="3339" w:type="dxa"/>
          </w:tcPr>
          <w:p w14:paraId="4B271989" w14:textId="554B18EE" w:rsidR="00154B38" w:rsidRDefault="007B7E05">
            <w:pPr>
              <w:rPr>
                <w:rFonts w:asciiTheme="minorEastAsia" w:hAnsiTheme="minorEastAsia"/>
              </w:rPr>
            </w:pPr>
            <w:r>
              <w:rPr>
                <w:rFonts w:asciiTheme="minorEastAsia" w:hAnsiTheme="minorEastAsia" w:hint="eastAsia"/>
              </w:rPr>
              <w:t>-</w:t>
            </w:r>
            <w:r>
              <w:rPr>
                <w:rFonts w:asciiTheme="minorEastAsia" w:hAnsiTheme="minorEastAsia"/>
              </w:rPr>
              <w:t>-</w:t>
            </w:r>
          </w:p>
        </w:tc>
      </w:tr>
      <w:tr w:rsidR="00154B38" w14:paraId="390B1105" w14:textId="77777777" w:rsidTr="00154B38">
        <w:tc>
          <w:tcPr>
            <w:tcW w:w="1980" w:type="dxa"/>
          </w:tcPr>
          <w:p w14:paraId="670ACE19" w14:textId="21D015FE" w:rsidR="00154B38" w:rsidRDefault="007B7E05">
            <w:pPr>
              <w:rPr>
                <w:rFonts w:asciiTheme="minorEastAsia" w:hAnsiTheme="minorEastAsia"/>
              </w:rPr>
            </w:pPr>
            <w:r>
              <w:rPr>
                <w:rFonts w:asciiTheme="minorEastAsia" w:hAnsiTheme="minorEastAsia" w:hint="eastAsia"/>
              </w:rPr>
              <w:t>Adver</w:t>
            </w:r>
            <w:r>
              <w:rPr>
                <w:rFonts w:asciiTheme="minorEastAsia" w:hAnsiTheme="minorEastAsia"/>
              </w:rPr>
              <w:t xml:space="preserve"> Int/Max Adver Int</w:t>
            </w:r>
          </w:p>
        </w:tc>
        <w:tc>
          <w:tcPr>
            <w:tcW w:w="2977" w:type="dxa"/>
          </w:tcPr>
          <w:p w14:paraId="24917691" w14:textId="7BE61DBF" w:rsidR="00154B38" w:rsidRPr="007B7E05" w:rsidRDefault="007B7E05">
            <w:pPr>
              <w:rPr>
                <w:rFonts w:asciiTheme="minorEastAsia" w:hAnsiTheme="minorEastAsia"/>
              </w:rPr>
            </w:pPr>
            <w:r>
              <w:rPr>
                <w:rFonts w:asciiTheme="minorEastAsia" w:hAnsiTheme="minorEastAsia"/>
              </w:rPr>
              <w:t>VRRP</w:t>
            </w:r>
            <w:r>
              <w:rPr>
                <w:rFonts w:asciiTheme="minorEastAsia" w:hAnsiTheme="minorEastAsia" w:hint="eastAsia"/>
              </w:rPr>
              <w:t>通告报文</w:t>
            </w:r>
            <w:r>
              <w:rPr>
                <w:rFonts w:asciiTheme="minorEastAsia" w:hAnsiTheme="minorEastAsia"/>
              </w:rPr>
              <w:t>的</w:t>
            </w:r>
            <w:r>
              <w:rPr>
                <w:rFonts w:asciiTheme="minorEastAsia" w:hAnsiTheme="minorEastAsia" w:hint="eastAsia"/>
              </w:rPr>
              <w:t>发送</w:t>
            </w:r>
            <w:r>
              <w:rPr>
                <w:rFonts w:asciiTheme="minorEastAsia" w:hAnsiTheme="minorEastAsia"/>
              </w:rPr>
              <w:t>时间间隔，单位秒，缺省值为</w:t>
            </w:r>
            <w:r>
              <w:rPr>
                <w:rFonts w:asciiTheme="minorEastAsia" w:hAnsiTheme="minorEastAsia" w:hint="eastAsia"/>
              </w:rPr>
              <w:t>1秒</w:t>
            </w:r>
          </w:p>
        </w:tc>
        <w:tc>
          <w:tcPr>
            <w:tcW w:w="3339" w:type="dxa"/>
          </w:tcPr>
          <w:p w14:paraId="7B7E5836" w14:textId="78AC142A" w:rsidR="00154B38" w:rsidRPr="007B7E05" w:rsidRDefault="007B7E05">
            <w:pPr>
              <w:rPr>
                <w:rFonts w:asciiTheme="minorEastAsia" w:hAnsiTheme="minorEastAsia"/>
              </w:rPr>
            </w:pPr>
            <w:r>
              <w:rPr>
                <w:rFonts w:asciiTheme="minorEastAsia" w:hAnsiTheme="minorEastAsia"/>
              </w:rPr>
              <w:t>VRRP通告报文的发送时间间隔，单位厘秒，缺省值为</w:t>
            </w:r>
            <w:r>
              <w:rPr>
                <w:rFonts w:asciiTheme="minorEastAsia" w:hAnsiTheme="minorEastAsia" w:hint="eastAsia"/>
              </w:rPr>
              <w:t>100厘秒（1秒）</w:t>
            </w:r>
          </w:p>
        </w:tc>
      </w:tr>
      <w:tr w:rsidR="00154B38" w14:paraId="4F810489" w14:textId="77777777" w:rsidTr="00154B38">
        <w:tc>
          <w:tcPr>
            <w:tcW w:w="1980" w:type="dxa"/>
          </w:tcPr>
          <w:p w14:paraId="3649DA38" w14:textId="1B7DBCC5" w:rsidR="00154B38" w:rsidRDefault="009D129F">
            <w:pPr>
              <w:rPr>
                <w:rFonts w:asciiTheme="minorEastAsia" w:hAnsiTheme="minorEastAsia"/>
              </w:rPr>
            </w:pPr>
            <w:r>
              <w:rPr>
                <w:rFonts w:asciiTheme="minorEastAsia" w:hAnsiTheme="minorEastAsia" w:hint="eastAsia"/>
              </w:rPr>
              <w:t>IP</w:t>
            </w:r>
            <w:r>
              <w:rPr>
                <w:rFonts w:asciiTheme="minorEastAsia" w:hAnsiTheme="minorEastAsia"/>
              </w:rPr>
              <w:t xml:space="preserve"> Address/IPvX Address(es)</w:t>
            </w:r>
          </w:p>
        </w:tc>
        <w:tc>
          <w:tcPr>
            <w:tcW w:w="2977" w:type="dxa"/>
          </w:tcPr>
          <w:p w14:paraId="4A456146" w14:textId="143CB446" w:rsidR="00154B38" w:rsidRDefault="009D129F">
            <w:pPr>
              <w:rPr>
                <w:rFonts w:asciiTheme="minorEastAsia" w:hAnsiTheme="minorEastAsia"/>
              </w:rPr>
            </w:pPr>
            <w:r>
              <w:rPr>
                <w:rFonts w:asciiTheme="minorEastAsia" w:hAnsiTheme="minorEastAsia" w:hint="eastAsia"/>
              </w:rPr>
              <w:t>VRRP</w:t>
            </w:r>
            <w:r>
              <w:rPr>
                <w:rFonts w:asciiTheme="minorEastAsia" w:hAnsiTheme="minorEastAsia"/>
              </w:rPr>
              <w:t>备份组的虚拟IPv4</w:t>
            </w:r>
            <w:r>
              <w:rPr>
                <w:rFonts w:asciiTheme="minorEastAsia" w:hAnsiTheme="minorEastAsia" w:hint="eastAsia"/>
              </w:rPr>
              <w:t>地址</w:t>
            </w:r>
            <w:r>
              <w:rPr>
                <w:rFonts w:asciiTheme="minorEastAsia" w:hAnsiTheme="minorEastAsia"/>
              </w:rPr>
              <w:t>，所包含的地址数定义在Count IP Addrs字段</w:t>
            </w:r>
          </w:p>
        </w:tc>
        <w:tc>
          <w:tcPr>
            <w:tcW w:w="3339" w:type="dxa"/>
          </w:tcPr>
          <w:p w14:paraId="62B1867B" w14:textId="4F7EEB1D" w:rsidR="00154B38" w:rsidRPr="007B7E05" w:rsidRDefault="009D129F">
            <w:pPr>
              <w:rPr>
                <w:rFonts w:asciiTheme="minorEastAsia" w:hAnsiTheme="minorEastAsia"/>
              </w:rPr>
            </w:pPr>
            <w:r>
              <w:rPr>
                <w:rFonts w:asciiTheme="minorEastAsia" w:hAnsiTheme="minorEastAsia" w:hint="eastAsia"/>
              </w:rPr>
              <w:t>VRRP</w:t>
            </w:r>
            <w:r>
              <w:rPr>
                <w:rFonts w:asciiTheme="minorEastAsia" w:hAnsiTheme="minorEastAsia"/>
              </w:rPr>
              <w:t>备份组的虚拟IPv4</w:t>
            </w:r>
            <w:r>
              <w:rPr>
                <w:rFonts w:asciiTheme="minorEastAsia" w:hAnsiTheme="minorEastAsia" w:hint="eastAsia"/>
              </w:rPr>
              <w:t>地址</w:t>
            </w:r>
            <w:r>
              <w:rPr>
                <w:rFonts w:asciiTheme="minorEastAsia" w:hAnsiTheme="minorEastAsia"/>
              </w:rPr>
              <w:t>或虚拟IPv6</w:t>
            </w:r>
            <w:r>
              <w:rPr>
                <w:rFonts w:asciiTheme="minorEastAsia" w:hAnsiTheme="minorEastAsia" w:hint="eastAsia"/>
              </w:rPr>
              <w:t>地址</w:t>
            </w:r>
            <w:r>
              <w:rPr>
                <w:rFonts w:asciiTheme="minorEastAsia" w:hAnsiTheme="minorEastAsia"/>
              </w:rPr>
              <w:t>，所包含的地址数定义在Count IPvX Addrs字段</w:t>
            </w:r>
          </w:p>
        </w:tc>
      </w:tr>
      <w:tr w:rsidR="00154B38" w14:paraId="1DACB23D" w14:textId="77777777" w:rsidTr="00154B38">
        <w:tc>
          <w:tcPr>
            <w:tcW w:w="1980" w:type="dxa"/>
          </w:tcPr>
          <w:p w14:paraId="4FEB9883" w14:textId="53CB8638" w:rsidR="009D129F" w:rsidRDefault="009D129F">
            <w:pPr>
              <w:rPr>
                <w:rFonts w:asciiTheme="minorEastAsia" w:hAnsiTheme="minorEastAsia"/>
              </w:rPr>
            </w:pPr>
            <w:r>
              <w:rPr>
                <w:rFonts w:asciiTheme="minorEastAsia" w:hAnsiTheme="minorEastAsia" w:hint="eastAsia"/>
              </w:rPr>
              <w:t>Authentication</w:t>
            </w:r>
            <w:r>
              <w:rPr>
                <w:rFonts w:asciiTheme="minorEastAsia" w:hAnsiTheme="minorEastAsia"/>
              </w:rPr>
              <w:t xml:space="preserve"> Data</w:t>
            </w:r>
          </w:p>
        </w:tc>
        <w:tc>
          <w:tcPr>
            <w:tcW w:w="2977" w:type="dxa"/>
          </w:tcPr>
          <w:p w14:paraId="1C46A9D7" w14:textId="51256FEB" w:rsidR="009D129F" w:rsidRDefault="009D129F">
            <w:pPr>
              <w:rPr>
                <w:rFonts w:asciiTheme="minorEastAsia" w:hAnsiTheme="minorEastAsia"/>
              </w:rPr>
            </w:pPr>
            <w:r>
              <w:rPr>
                <w:rFonts w:asciiTheme="minorEastAsia" w:hAnsiTheme="minorEastAsia" w:hint="eastAsia"/>
              </w:rPr>
              <w:t>VRRP报文</w:t>
            </w:r>
            <w:r>
              <w:rPr>
                <w:rFonts w:asciiTheme="minorEastAsia" w:hAnsiTheme="minorEastAsia"/>
              </w:rPr>
              <w:t>的</w:t>
            </w:r>
            <w:r>
              <w:rPr>
                <w:rFonts w:asciiTheme="minorEastAsia" w:hAnsiTheme="minorEastAsia" w:hint="eastAsia"/>
              </w:rPr>
              <w:t>认证</w:t>
            </w:r>
            <w:r>
              <w:rPr>
                <w:rFonts w:asciiTheme="minorEastAsia" w:hAnsiTheme="minorEastAsia"/>
              </w:rPr>
              <w:t>字。目前</w:t>
            </w:r>
            <w:r>
              <w:rPr>
                <w:rFonts w:asciiTheme="minorEastAsia" w:hAnsiTheme="minorEastAsia" w:hint="eastAsia"/>
              </w:rPr>
              <w:t>仅明文</w:t>
            </w:r>
            <w:r>
              <w:rPr>
                <w:rFonts w:asciiTheme="minorEastAsia" w:hAnsiTheme="minorEastAsia"/>
              </w:rPr>
              <w:t>简单认证和MD5认证</w:t>
            </w:r>
            <w:r>
              <w:rPr>
                <w:rFonts w:asciiTheme="minorEastAsia" w:hAnsiTheme="minorEastAsia" w:hint="eastAsia"/>
              </w:rPr>
              <w:t>才用到</w:t>
            </w:r>
          </w:p>
        </w:tc>
        <w:tc>
          <w:tcPr>
            <w:tcW w:w="3339" w:type="dxa"/>
          </w:tcPr>
          <w:p w14:paraId="5DEE652F" w14:textId="71843AB1" w:rsidR="00154B38" w:rsidRPr="009D129F" w:rsidRDefault="009D129F">
            <w:pPr>
              <w:rPr>
                <w:rFonts w:asciiTheme="minorEastAsia" w:hAnsiTheme="minorEastAsia"/>
              </w:rPr>
            </w:pPr>
            <w:r>
              <w:rPr>
                <w:rFonts w:asciiTheme="minorEastAsia" w:hAnsiTheme="minorEastAsia"/>
              </w:rPr>
              <w:t>--</w:t>
            </w:r>
          </w:p>
        </w:tc>
      </w:tr>
      <w:tr w:rsidR="00154B38" w14:paraId="63DC4DB1" w14:textId="77777777" w:rsidTr="00154B38">
        <w:tc>
          <w:tcPr>
            <w:tcW w:w="1980" w:type="dxa"/>
          </w:tcPr>
          <w:p w14:paraId="3A85E102" w14:textId="66C5D48C" w:rsidR="00154B38" w:rsidRDefault="009D129F">
            <w:pPr>
              <w:rPr>
                <w:rFonts w:asciiTheme="minorEastAsia" w:hAnsiTheme="minorEastAsia"/>
              </w:rPr>
            </w:pPr>
            <w:r>
              <w:rPr>
                <w:rFonts w:asciiTheme="minorEastAsia" w:hAnsiTheme="minorEastAsia"/>
              </w:rPr>
              <w:lastRenderedPageBreak/>
              <w:t>r</w:t>
            </w:r>
            <w:r>
              <w:rPr>
                <w:rFonts w:asciiTheme="minorEastAsia" w:hAnsiTheme="minorEastAsia" w:hint="eastAsia"/>
              </w:rPr>
              <w:t>svd</w:t>
            </w:r>
          </w:p>
        </w:tc>
        <w:tc>
          <w:tcPr>
            <w:tcW w:w="2977" w:type="dxa"/>
          </w:tcPr>
          <w:p w14:paraId="3D15E703" w14:textId="6850AAB9" w:rsidR="00154B38" w:rsidRDefault="009D129F">
            <w:pPr>
              <w:rPr>
                <w:rFonts w:asciiTheme="minorEastAsia" w:hAnsiTheme="minorEastAsia"/>
              </w:rPr>
            </w:pPr>
            <w:r>
              <w:rPr>
                <w:rFonts w:asciiTheme="minorEastAsia" w:hAnsiTheme="minorEastAsia" w:hint="eastAsia"/>
              </w:rPr>
              <w:t>-</w:t>
            </w:r>
            <w:r>
              <w:rPr>
                <w:rFonts w:asciiTheme="minorEastAsia" w:hAnsiTheme="minorEastAsia"/>
              </w:rPr>
              <w:t>-</w:t>
            </w:r>
          </w:p>
        </w:tc>
        <w:tc>
          <w:tcPr>
            <w:tcW w:w="3339" w:type="dxa"/>
          </w:tcPr>
          <w:p w14:paraId="0C4C3D67" w14:textId="2A8DB244" w:rsidR="00154B38" w:rsidRDefault="009D129F">
            <w:pPr>
              <w:rPr>
                <w:rFonts w:asciiTheme="minorEastAsia" w:hAnsiTheme="minorEastAsia"/>
              </w:rPr>
            </w:pPr>
            <w:r>
              <w:rPr>
                <w:rFonts w:asciiTheme="minorEastAsia" w:hAnsiTheme="minorEastAsia" w:hint="eastAsia"/>
              </w:rPr>
              <w:t>VRRP</w:t>
            </w:r>
            <w:r>
              <w:rPr>
                <w:rFonts w:asciiTheme="minorEastAsia" w:hAnsiTheme="minorEastAsia"/>
              </w:rPr>
              <w:t>报文的保留字段，必须设置为</w:t>
            </w:r>
            <w:r>
              <w:rPr>
                <w:rFonts w:asciiTheme="minorEastAsia" w:hAnsiTheme="minorEastAsia" w:hint="eastAsia"/>
              </w:rPr>
              <w:t>0</w:t>
            </w:r>
          </w:p>
        </w:tc>
      </w:tr>
    </w:tbl>
    <w:p w14:paraId="42ECFD51" w14:textId="68757C1C" w:rsidR="006F481B" w:rsidRPr="009D129F" w:rsidRDefault="009D129F" w:rsidP="009D129F">
      <w:pPr>
        <w:ind w:firstLine="420"/>
        <w:rPr>
          <w:rFonts w:ascii="微软雅黑" w:eastAsia="微软雅黑" w:hAnsi="微软雅黑"/>
          <w:b/>
        </w:rPr>
      </w:pPr>
      <w:r w:rsidRPr="009D129F">
        <w:rPr>
          <w:rFonts w:ascii="微软雅黑" w:eastAsia="微软雅黑" w:hAnsi="微软雅黑"/>
          <w:b/>
        </w:rPr>
        <w:t>VRRP工作</w:t>
      </w:r>
      <w:r w:rsidRPr="009D129F">
        <w:rPr>
          <w:rFonts w:ascii="微软雅黑" w:eastAsia="微软雅黑" w:hAnsi="微软雅黑" w:hint="eastAsia"/>
          <w:b/>
        </w:rPr>
        <w:t>原理</w:t>
      </w:r>
    </w:p>
    <w:p w14:paraId="403AD572" w14:textId="1EFC4513" w:rsidR="009D129F" w:rsidRDefault="009D129F" w:rsidP="009D129F">
      <w:pPr>
        <w:ind w:firstLine="420"/>
        <w:rPr>
          <w:rFonts w:ascii="微软雅黑" w:eastAsia="微软雅黑" w:hAnsi="微软雅黑"/>
        </w:rPr>
      </w:pPr>
      <w:r>
        <w:rPr>
          <w:rFonts w:ascii="微软雅黑" w:eastAsia="微软雅黑" w:hAnsi="微软雅黑" w:hint="eastAsia"/>
        </w:rPr>
        <w:t>1.</w:t>
      </w:r>
      <w:r>
        <w:rPr>
          <w:rFonts w:ascii="微软雅黑" w:eastAsia="微软雅黑" w:hAnsi="微软雅黑"/>
        </w:rPr>
        <w:t>VRRP状态机</w:t>
      </w:r>
    </w:p>
    <w:p w14:paraId="1CEF1586" w14:textId="621CD335" w:rsidR="009D129F" w:rsidRDefault="009D129F" w:rsidP="009D129F">
      <w:pPr>
        <w:jc w:val="center"/>
        <w:rPr>
          <w:rFonts w:ascii="微软雅黑" w:eastAsia="微软雅黑" w:hAnsi="微软雅黑"/>
        </w:rPr>
      </w:pPr>
      <w:r>
        <w:rPr>
          <w:noProof/>
        </w:rPr>
        <w:drawing>
          <wp:inline distT="0" distB="0" distL="0" distR="0" wp14:anchorId="30C23BD7" wp14:editId="773963BB">
            <wp:extent cx="4001414" cy="2338352"/>
            <wp:effectExtent l="0" t="0" r="0" b="5080"/>
            <wp:docPr id="59" name="图片 59" descr="https://support.huawei.com/hedex/api/pages/EDOC1100247312/AZL08257/02/resources/dc/images/fig_dc_fd_vrrp_000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upport.huawei.com/hedex/api/pages/EDOC1100247312/AZL08257/02/resources/dc/images/fig_dc_fd_vrrp_0006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3399" cy="2345356"/>
                    </a:xfrm>
                    <a:prstGeom prst="rect">
                      <a:avLst/>
                    </a:prstGeom>
                    <a:noFill/>
                    <a:ln>
                      <a:noFill/>
                    </a:ln>
                  </pic:spPr>
                </pic:pic>
              </a:graphicData>
            </a:graphic>
          </wp:inline>
        </w:drawing>
      </w:r>
    </w:p>
    <w:p w14:paraId="1827DBD9" w14:textId="7A284B30" w:rsidR="009D129F" w:rsidRDefault="009D129F" w:rsidP="00FF3228">
      <w:pPr>
        <w:pStyle w:val="af2"/>
        <w:numPr>
          <w:ilvl w:val="0"/>
          <w:numId w:val="622"/>
        </w:numPr>
        <w:ind w:firstLineChars="0"/>
        <w:rPr>
          <w:rFonts w:ascii="微软雅黑" w:eastAsia="微软雅黑" w:hAnsi="微软雅黑"/>
        </w:rPr>
      </w:pPr>
      <w:r>
        <w:rPr>
          <w:rFonts w:ascii="微软雅黑" w:eastAsia="微软雅黑" w:hAnsi="微软雅黑" w:hint="eastAsia"/>
        </w:rPr>
        <w:t>Initialize</w:t>
      </w:r>
      <w:r>
        <w:rPr>
          <w:rFonts w:ascii="微软雅黑" w:eastAsia="微软雅黑" w:hAnsi="微软雅黑"/>
        </w:rPr>
        <w:t>：为VRRP不可用状态，在此状态</w:t>
      </w:r>
      <w:r>
        <w:rPr>
          <w:rFonts w:ascii="微软雅黑" w:eastAsia="微软雅黑" w:hAnsi="微软雅黑" w:hint="eastAsia"/>
        </w:rPr>
        <w:t>时</w:t>
      </w:r>
      <w:r>
        <w:rPr>
          <w:rFonts w:ascii="微软雅黑" w:eastAsia="微软雅黑" w:hAnsi="微软雅黑"/>
        </w:rPr>
        <w:t>设备不会对VRRP</w:t>
      </w:r>
      <w:r>
        <w:rPr>
          <w:rFonts w:ascii="微软雅黑" w:eastAsia="微软雅黑" w:hAnsi="微软雅黑" w:hint="eastAsia"/>
        </w:rPr>
        <w:t>报文</w:t>
      </w:r>
      <w:r>
        <w:rPr>
          <w:rFonts w:ascii="微软雅黑" w:eastAsia="微软雅黑" w:hAnsi="微软雅黑"/>
        </w:rPr>
        <w:t>做</w:t>
      </w:r>
      <w:r>
        <w:rPr>
          <w:rFonts w:ascii="微软雅黑" w:eastAsia="微软雅黑" w:hAnsi="微软雅黑" w:hint="eastAsia"/>
        </w:rPr>
        <w:t>任何</w:t>
      </w:r>
      <w:r>
        <w:rPr>
          <w:rFonts w:ascii="微软雅黑" w:eastAsia="微软雅黑" w:hAnsi="微软雅黑"/>
        </w:rPr>
        <w:t>处理。通常刚配置VRRP时或设备检测到</w:t>
      </w:r>
      <w:r>
        <w:rPr>
          <w:rFonts w:ascii="微软雅黑" w:eastAsia="微软雅黑" w:hAnsi="微软雅黑" w:hint="eastAsia"/>
        </w:rPr>
        <w:t>故障</w:t>
      </w:r>
      <w:r>
        <w:rPr>
          <w:rFonts w:ascii="微软雅黑" w:eastAsia="微软雅黑" w:hAnsi="微软雅黑"/>
        </w:rPr>
        <w:t>时会进入Initialize状态。收到</w:t>
      </w:r>
      <w:r>
        <w:rPr>
          <w:rFonts w:ascii="微软雅黑" w:eastAsia="微软雅黑" w:hAnsi="微软雅黑" w:hint="eastAsia"/>
        </w:rPr>
        <w:t>接口</w:t>
      </w:r>
      <w:r>
        <w:rPr>
          <w:rFonts w:ascii="微软雅黑" w:eastAsia="微软雅黑" w:hAnsi="微软雅黑"/>
        </w:rPr>
        <w:t>Up的消息后，如果</w:t>
      </w:r>
      <w:r>
        <w:rPr>
          <w:rFonts w:ascii="微软雅黑" w:eastAsia="微软雅黑" w:hAnsi="微软雅黑" w:hint="eastAsia"/>
        </w:rPr>
        <w:t>设备优先级</w:t>
      </w:r>
      <w:r>
        <w:rPr>
          <w:rFonts w:ascii="微软雅黑" w:eastAsia="微软雅黑" w:hAnsi="微软雅黑"/>
        </w:rPr>
        <w:t>为</w:t>
      </w:r>
      <w:r>
        <w:rPr>
          <w:rFonts w:ascii="微软雅黑" w:eastAsia="微软雅黑" w:hAnsi="微软雅黑" w:hint="eastAsia"/>
        </w:rPr>
        <w:t>255，</w:t>
      </w:r>
      <w:r>
        <w:rPr>
          <w:rFonts w:ascii="微软雅黑" w:eastAsia="微软雅黑" w:hAnsi="微软雅黑"/>
        </w:rPr>
        <w:t>则直接成为Master设备；如果优先级小于</w:t>
      </w:r>
      <w:r>
        <w:rPr>
          <w:rFonts w:ascii="微软雅黑" w:eastAsia="微软雅黑" w:hAnsi="微软雅黑" w:hint="eastAsia"/>
        </w:rPr>
        <w:t>255，</w:t>
      </w:r>
      <w:r>
        <w:rPr>
          <w:rFonts w:ascii="微软雅黑" w:eastAsia="微软雅黑" w:hAnsi="微软雅黑"/>
        </w:rPr>
        <w:t>则会先切换至Backup状态</w:t>
      </w:r>
    </w:p>
    <w:p w14:paraId="76D96C24" w14:textId="01439ECF" w:rsidR="009D129F" w:rsidRDefault="009D129F" w:rsidP="00FF3228">
      <w:pPr>
        <w:pStyle w:val="af2"/>
        <w:numPr>
          <w:ilvl w:val="0"/>
          <w:numId w:val="622"/>
        </w:numPr>
        <w:ind w:firstLineChars="0"/>
        <w:rPr>
          <w:rFonts w:ascii="微软雅黑" w:eastAsia="微软雅黑" w:hAnsi="微软雅黑"/>
        </w:rPr>
      </w:pPr>
      <w:r>
        <w:rPr>
          <w:rFonts w:ascii="微软雅黑" w:eastAsia="微软雅黑" w:hAnsi="微软雅黑"/>
        </w:rPr>
        <w:t>Master</w:t>
      </w:r>
      <w:r>
        <w:rPr>
          <w:rFonts w:ascii="微软雅黑" w:eastAsia="微软雅黑" w:hAnsi="微软雅黑" w:hint="eastAsia"/>
        </w:rPr>
        <w:t>：</w:t>
      </w:r>
      <w:r>
        <w:rPr>
          <w:rFonts w:ascii="微软雅黑" w:eastAsia="微软雅黑" w:hAnsi="微软雅黑"/>
        </w:rPr>
        <w:t>当VRRP设备处于Master状态时，</w:t>
      </w:r>
      <w:r>
        <w:rPr>
          <w:rFonts w:ascii="微软雅黑" w:eastAsia="微软雅黑" w:hAnsi="微软雅黑" w:hint="eastAsia"/>
        </w:rPr>
        <w:t>将</w:t>
      </w:r>
      <w:r>
        <w:rPr>
          <w:rFonts w:ascii="微软雅黑" w:eastAsia="微软雅黑" w:hAnsi="微软雅黑"/>
        </w:rPr>
        <w:t>进行：（</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定时(</w:t>
      </w:r>
      <w:r>
        <w:rPr>
          <w:rFonts w:ascii="微软雅黑" w:eastAsia="微软雅黑" w:hAnsi="微软雅黑"/>
        </w:rPr>
        <w:t>Advertisement Interval</w:t>
      </w:r>
      <w:r>
        <w:rPr>
          <w:rFonts w:ascii="微软雅黑" w:eastAsia="微软雅黑" w:hAnsi="微软雅黑" w:hint="eastAsia"/>
        </w:rPr>
        <w:t>)发送</w:t>
      </w:r>
      <w:r>
        <w:rPr>
          <w:rFonts w:ascii="微软雅黑" w:eastAsia="微软雅黑" w:hAnsi="微软雅黑"/>
        </w:rPr>
        <w:t>VRRP通告报文；（</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以虚拟</w:t>
      </w:r>
      <w:r>
        <w:rPr>
          <w:rFonts w:ascii="微软雅黑" w:eastAsia="微软雅黑" w:hAnsi="微软雅黑"/>
        </w:rPr>
        <w:t>MAC地址响应对虚拟IP地址的ARP请求；（</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转发</w:t>
      </w:r>
      <w:r>
        <w:rPr>
          <w:rFonts w:ascii="微软雅黑" w:eastAsia="微软雅黑" w:hAnsi="微软雅黑"/>
        </w:rPr>
        <w:t>目的MAC地址为虚拟MAC地址的IP报文；（</w:t>
      </w:r>
      <w:r>
        <w:rPr>
          <w:rFonts w:ascii="微软雅黑" w:eastAsia="微软雅黑" w:hAnsi="微软雅黑" w:hint="eastAsia"/>
        </w:rPr>
        <w:t>4</w:t>
      </w:r>
      <w:r>
        <w:rPr>
          <w:rFonts w:ascii="微软雅黑" w:eastAsia="微软雅黑" w:hAnsi="微软雅黑"/>
        </w:rPr>
        <w:t>）</w:t>
      </w:r>
      <w:r>
        <w:rPr>
          <w:rFonts w:ascii="微软雅黑" w:eastAsia="微软雅黑" w:hAnsi="微软雅黑" w:hint="eastAsia"/>
        </w:rPr>
        <w:t>如果</w:t>
      </w:r>
      <w:r>
        <w:rPr>
          <w:rFonts w:ascii="微软雅黑" w:eastAsia="微软雅黑" w:hAnsi="微软雅黑"/>
        </w:rPr>
        <w:t>是虚拟IP地址的拥有者，则接收目的IP地址为这个虚拟IP地址</w:t>
      </w:r>
      <w:r w:rsidR="006A149E">
        <w:rPr>
          <w:rFonts w:ascii="微软雅黑" w:eastAsia="微软雅黑" w:hAnsi="微软雅黑" w:hint="eastAsia"/>
        </w:rPr>
        <w:t>的</w:t>
      </w:r>
      <w:r w:rsidR="006A149E">
        <w:rPr>
          <w:rFonts w:ascii="微软雅黑" w:eastAsia="微软雅黑" w:hAnsi="微软雅黑"/>
        </w:rPr>
        <w:t>IP报文；（</w:t>
      </w:r>
      <w:r w:rsidR="006A149E">
        <w:rPr>
          <w:rFonts w:ascii="微软雅黑" w:eastAsia="微软雅黑" w:hAnsi="微软雅黑" w:hint="eastAsia"/>
        </w:rPr>
        <w:t>5</w:t>
      </w:r>
      <w:r w:rsidR="006A149E">
        <w:rPr>
          <w:rFonts w:ascii="微软雅黑" w:eastAsia="微软雅黑" w:hAnsi="微软雅黑"/>
        </w:rPr>
        <w:t>）</w:t>
      </w:r>
      <w:r w:rsidR="006A149E">
        <w:rPr>
          <w:rFonts w:ascii="微软雅黑" w:eastAsia="微软雅黑" w:hAnsi="微软雅黑" w:hint="eastAsia"/>
        </w:rPr>
        <w:t>如果</w:t>
      </w:r>
      <w:r w:rsidR="006A149E">
        <w:rPr>
          <w:rFonts w:ascii="微软雅黑" w:eastAsia="微软雅黑" w:hAnsi="微软雅黑"/>
        </w:rPr>
        <w:t>收到比自己优先级大的报文，立即</w:t>
      </w:r>
      <w:r w:rsidR="006A149E">
        <w:rPr>
          <w:rFonts w:ascii="微软雅黑" w:eastAsia="微软雅黑" w:hAnsi="微软雅黑" w:hint="eastAsia"/>
        </w:rPr>
        <w:t>成为</w:t>
      </w:r>
      <w:r w:rsidR="006A149E">
        <w:rPr>
          <w:rFonts w:ascii="微软雅黑" w:eastAsia="微软雅黑" w:hAnsi="微软雅黑"/>
        </w:rPr>
        <w:t>Backup；（</w:t>
      </w:r>
      <w:r w:rsidR="006A149E">
        <w:rPr>
          <w:rFonts w:ascii="微软雅黑" w:eastAsia="微软雅黑" w:hAnsi="微软雅黑" w:hint="eastAsia"/>
        </w:rPr>
        <w:t>6</w:t>
      </w:r>
      <w:r w:rsidR="006A149E">
        <w:rPr>
          <w:rFonts w:ascii="微软雅黑" w:eastAsia="微软雅黑" w:hAnsi="微软雅黑"/>
        </w:rPr>
        <w:t>）</w:t>
      </w:r>
      <w:r w:rsidR="006A149E">
        <w:rPr>
          <w:rFonts w:ascii="微软雅黑" w:eastAsia="微软雅黑" w:hAnsi="微软雅黑" w:hint="eastAsia"/>
        </w:rPr>
        <w:t>如果收到与</w:t>
      </w:r>
      <w:r w:rsidR="006A149E">
        <w:rPr>
          <w:rFonts w:ascii="微软雅黑" w:eastAsia="微软雅黑" w:hAnsi="微软雅黑"/>
        </w:rPr>
        <w:t>自己优先级相等的VRRP报文且本地接口IP地址小于对端接口IP</w:t>
      </w:r>
      <w:r w:rsidR="00E7384F">
        <w:rPr>
          <w:rFonts w:ascii="微软雅黑" w:eastAsia="微软雅黑" w:hAnsi="微软雅黑"/>
        </w:rPr>
        <w:t>，立即</w:t>
      </w:r>
      <w:r w:rsidR="00E7384F">
        <w:rPr>
          <w:rFonts w:ascii="微软雅黑" w:eastAsia="微软雅黑" w:hAnsi="微软雅黑" w:hint="eastAsia"/>
        </w:rPr>
        <w:t>成为</w:t>
      </w:r>
      <w:r w:rsidR="006A149E">
        <w:rPr>
          <w:rFonts w:ascii="微软雅黑" w:eastAsia="微软雅黑" w:hAnsi="微软雅黑"/>
        </w:rPr>
        <w:t>Backup；（</w:t>
      </w:r>
      <w:r w:rsidR="006A149E">
        <w:rPr>
          <w:rFonts w:ascii="微软雅黑" w:eastAsia="微软雅黑" w:hAnsi="微软雅黑" w:hint="eastAsia"/>
        </w:rPr>
        <w:t>7</w:t>
      </w:r>
      <w:r w:rsidR="006A149E">
        <w:rPr>
          <w:rFonts w:ascii="微软雅黑" w:eastAsia="微软雅黑" w:hAnsi="微软雅黑"/>
        </w:rPr>
        <w:t>）</w:t>
      </w:r>
      <w:r w:rsidR="006A149E">
        <w:rPr>
          <w:rFonts w:ascii="微软雅黑" w:eastAsia="微软雅黑" w:hAnsi="微软雅黑" w:hint="eastAsia"/>
        </w:rPr>
        <w:t>当</w:t>
      </w:r>
      <w:r w:rsidR="006A149E">
        <w:rPr>
          <w:rFonts w:ascii="微软雅黑" w:eastAsia="微软雅黑" w:hAnsi="微软雅黑"/>
        </w:rPr>
        <w:t>接收到接口的</w:t>
      </w:r>
      <w:r w:rsidR="006A149E">
        <w:rPr>
          <w:rFonts w:ascii="微软雅黑" w:eastAsia="微软雅黑" w:hAnsi="微软雅黑" w:hint="eastAsia"/>
        </w:rPr>
        <w:t>Shutdown事件</w:t>
      </w:r>
      <w:r w:rsidR="006A149E">
        <w:rPr>
          <w:rFonts w:ascii="微软雅黑" w:eastAsia="微软雅黑" w:hAnsi="微软雅黑"/>
        </w:rPr>
        <w:t>时，</w:t>
      </w:r>
      <w:r w:rsidR="00E7384F">
        <w:rPr>
          <w:rFonts w:ascii="微软雅黑" w:eastAsia="微软雅黑" w:hAnsi="微软雅黑" w:hint="eastAsia"/>
        </w:rPr>
        <w:t>转为</w:t>
      </w:r>
      <w:r w:rsidR="006A149E">
        <w:rPr>
          <w:rFonts w:ascii="微软雅黑" w:eastAsia="微软雅黑" w:hAnsi="微软雅黑"/>
        </w:rPr>
        <w:t>Initialize状态</w:t>
      </w:r>
    </w:p>
    <w:p w14:paraId="7D08FFD8" w14:textId="109CA16B" w:rsidR="006A149E" w:rsidRPr="006C60D1" w:rsidRDefault="006A149E" w:rsidP="00FF3228">
      <w:pPr>
        <w:pStyle w:val="af2"/>
        <w:numPr>
          <w:ilvl w:val="0"/>
          <w:numId w:val="622"/>
        </w:numPr>
        <w:ind w:firstLineChars="0"/>
        <w:rPr>
          <w:rFonts w:ascii="微软雅黑" w:eastAsia="微软雅黑" w:hAnsi="微软雅黑"/>
        </w:rPr>
      </w:pPr>
      <w:r>
        <w:rPr>
          <w:rFonts w:ascii="微软雅黑" w:eastAsia="微软雅黑" w:hAnsi="微软雅黑"/>
        </w:rPr>
        <w:t>Backup：当VRRP设备处于Backup状态时，将进行：（</w:t>
      </w:r>
      <w:r>
        <w:rPr>
          <w:rFonts w:ascii="微软雅黑" w:eastAsia="微软雅黑" w:hAnsi="微软雅黑" w:hint="eastAsia"/>
        </w:rPr>
        <w:t>1</w:t>
      </w:r>
      <w:r>
        <w:rPr>
          <w:rFonts w:ascii="微软雅黑" w:eastAsia="微软雅黑" w:hAnsi="微软雅黑"/>
        </w:rPr>
        <w:t>）</w:t>
      </w:r>
      <w:r w:rsidR="006C60D1">
        <w:rPr>
          <w:rFonts w:ascii="微软雅黑" w:eastAsia="微软雅黑" w:hAnsi="微软雅黑" w:hint="eastAsia"/>
        </w:rPr>
        <w:t>接收</w:t>
      </w:r>
      <w:r w:rsidR="006C60D1">
        <w:rPr>
          <w:rFonts w:ascii="微软雅黑" w:eastAsia="微软雅黑" w:hAnsi="微软雅黑"/>
        </w:rPr>
        <w:t>Master发送的VRRP通告报文，判断Master的状态是否正常；（</w:t>
      </w:r>
      <w:r w:rsidR="006C60D1">
        <w:rPr>
          <w:rFonts w:ascii="微软雅黑" w:eastAsia="微软雅黑" w:hAnsi="微软雅黑" w:hint="eastAsia"/>
        </w:rPr>
        <w:t>2</w:t>
      </w:r>
      <w:r w:rsidR="006C60D1">
        <w:rPr>
          <w:rFonts w:ascii="微软雅黑" w:eastAsia="微软雅黑" w:hAnsi="微软雅黑"/>
        </w:rPr>
        <w:t>）</w:t>
      </w:r>
      <w:r w:rsidR="006C60D1">
        <w:rPr>
          <w:rFonts w:ascii="微软雅黑" w:eastAsia="微软雅黑" w:hAnsi="微软雅黑" w:hint="eastAsia"/>
        </w:rPr>
        <w:t>对</w:t>
      </w:r>
      <w:r w:rsidR="006C60D1">
        <w:rPr>
          <w:rFonts w:ascii="微软雅黑" w:eastAsia="微软雅黑" w:hAnsi="微软雅黑"/>
        </w:rPr>
        <w:t>虚拟IP地址的ARP请</w:t>
      </w:r>
      <w:r w:rsidR="006C60D1">
        <w:rPr>
          <w:rFonts w:ascii="微软雅黑" w:eastAsia="微软雅黑" w:hAnsi="微软雅黑"/>
        </w:rPr>
        <w:lastRenderedPageBreak/>
        <w:t>求，不做</w:t>
      </w:r>
      <w:r w:rsidR="006C60D1">
        <w:rPr>
          <w:rFonts w:ascii="微软雅黑" w:eastAsia="微软雅黑" w:hAnsi="微软雅黑" w:hint="eastAsia"/>
        </w:rPr>
        <w:t>响应</w:t>
      </w:r>
      <w:r w:rsidR="006C60D1">
        <w:rPr>
          <w:rFonts w:ascii="微软雅黑" w:eastAsia="微软雅黑" w:hAnsi="微软雅黑"/>
        </w:rPr>
        <w:t>；（</w:t>
      </w:r>
      <w:r w:rsidR="006C60D1">
        <w:rPr>
          <w:rFonts w:ascii="微软雅黑" w:eastAsia="微软雅黑" w:hAnsi="微软雅黑" w:hint="eastAsia"/>
        </w:rPr>
        <w:t>3</w:t>
      </w:r>
      <w:r w:rsidR="006C60D1">
        <w:rPr>
          <w:rFonts w:ascii="微软雅黑" w:eastAsia="微软雅黑" w:hAnsi="微软雅黑"/>
        </w:rPr>
        <w:t>）</w:t>
      </w:r>
      <w:r w:rsidR="006C60D1">
        <w:rPr>
          <w:rFonts w:ascii="微软雅黑" w:eastAsia="微软雅黑" w:hAnsi="微软雅黑" w:hint="eastAsia"/>
        </w:rPr>
        <w:t>收到</w:t>
      </w:r>
      <w:r w:rsidR="006C60D1">
        <w:rPr>
          <w:rFonts w:ascii="微软雅黑" w:eastAsia="微软雅黑" w:hAnsi="微软雅黑"/>
        </w:rPr>
        <w:t>目的IP地址为虚拟IP地址的IP报文时按照正常二层转发流程进行处理；（</w:t>
      </w:r>
      <w:r w:rsidR="006C60D1">
        <w:rPr>
          <w:rFonts w:ascii="微软雅黑" w:eastAsia="微软雅黑" w:hAnsi="微软雅黑" w:hint="eastAsia"/>
        </w:rPr>
        <w:t>4</w:t>
      </w:r>
      <w:r w:rsidR="006C60D1">
        <w:rPr>
          <w:rFonts w:ascii="微软雅黑" w:eastAsia="微软雅黑" w:hAnsi="微软雅黑"/>
        </w:rPr>
        <w:t>）</w:t>
      </w:r>
      <w:r w:rsidR="006C60D1">
        <w:rPr>
          <w:rFonts w:ascii="微软雅黑" w:eastAsia="微软雅黑" w:hAnsi="微软雅黑" w:hint="eastAsia"/>
        </w:rPr>
        <w:t>如果收到</w:t>
      </w:r>
      <w:r w:rsidR="006C60D1">
        <w:rPr>
          <w:rFonts w:ascii="微软雅黑" w:eastAsia="微软雅黑" w:hAnsi="微软雅黑"/>
        </w:rPr>
        <w:t>比自己优先级小的报文时，默认立即升主，如果配置了不抢占，则重置定时器；如果配置了抢占延迟，则重置定时器，待抢占延迟到期再升主。收到</w:t>
      </w:r>
      <w:r w:rsidR="006C60D1">
        <w:rPr>
          <w:rFonts w:ascii="微软雅黑" w:eastAsia="微软雅黑" w:hAnsi="微软雅黑" w:hint="eastAsia"/>
        </w:rPr>
        <w:t>比</w:t>
      </w:r>
      <w:r w:rsidR="006C60D1">
        <w:rPr>
          <w:rFonts w:ascii="微软雅黑" w:eastAsia="微软雅黑" w:hAnsi="微软雅黑"/>
        </w:rPr>
        <w:t>自己优先级大的报文时，重置定时器。</w:t>
      </w:r>
      <w:r w:rsidR="006C60D1">
        <w:rPr>
          <w:rFonts w:ascii="微软雅黑" w:eastAsia="微软雅黑" w:hAnsi="微软雅黑" w:hint="eastAsia"/>
        </w:rPr>
        <w:t>如果</w:t>
      </w:r>
      <w:r w:rsidR="006C60D1">
        <w:rPr>
          <w:rFonts w:ascii="微软雅黑" w:eastAsia="微软雅黑" w:hAnsi="微软雅黑"/>
        </w:rPr>
        <w:t>收到</w:t>
      </w:r>
      <w:r w:rsidR="006C60D1">
        <w:rPr>
          <w:rFonts w:ascii="微软雅黑" w:eastAsia="微软雅黑" w:hAnsi="微软雅黑" w:hint="eastAsia"/>
        </w:rPr>
        <w:t>优先级</w:t>
      </w:r>
      <w:r w:rsidR="006C60D1">
        <w:rPr>
          <w:rFonts w:ascii="微软雅黑" w:eastAsia="微软雅黑" w:hAnsi="微软雅黑"/>
        </w:rPr>
        <w:t>和自己一样的报文，则重置定时器，不进一步比较IP地址</w:t>
      </w:r>
      <w:r w:rsidR="006C60D1">
        <w:rPr>
          <w:rFonts w:ascii="微软雅黑" w:eastAsia="微软雅黑" w:hAnsi="微软雅黑" w:hint="eastAsia"/>
        </w:rPr>
        <w:t>。</w:t>
      </w:r>
      <w:r w:rsidR="006C60D1">
        <w:rPr>
          <w:rFonts w:ascii="微软雅黑" w:eastAsia="微软雅黑" w:hAnsi="微软雅黑"/>
        </w:rPr>
        <w:t>Master_Down_Interval(=3*Advertisement_Interval+Skew_time)定时器，Backu</w:t>
      </w:r>
      <w:r w:rsidR="006C60D1">
        <w:rPr>
          <w:rFonts w:ascii="微软雅黑" w:eastAsia="微软雅黑" w:hAnsi="微软雅黑" w:hint="eastAsia"/>
        </w:rPr>
        <w:t>p</w:t>
      </w:r>
      <w:r w:rsidR="006C60D1">
        <w:rPr>
          <w:rFonts w:ascii="微软雅黑" w:eastAsia="微软雅黑" w:hAnsi="微软雅黑"/>
        </w:rPr>
        <w:t>设备在该定时器</w:t>
      </w:r>
      <w:r w:rsidR="006C60D1">
        <w:rPr>
          <w:rFonts w:ascii="微软雅黑" w:eastAsia="微软雅黑" w:hAnsi="微软雅黑" w:hint="eastAsia"/>
        </w:rPr>
        <w:t>超时</w:t>
      </w:r>
      <w:r w:rsidR="006C60D1">
        <w:rPr>
          <w:rFonts w:ascii="微软雅黑" w:eastAsia="微软雅黑" w:hAnsi="微软雅黑"/>
        </w:rPr>
        <w:t>后仍</w:t>
      </w:r>
      <w:r w:rsidR="006C60D1">
        <w:rPr>
          <w:rFonts w:ascii="微软雅黑" w:eastAsia="微软雅黑" w:hAnsi="微软雅黑" w:hint="eastAsia"/>
        </w:rPr>
        <w:t>未</w:t>
      </w:r>
      <w:r w:rsidR="006C60D1">
        <w:rPr>
          <w:rFonts w:ascii="微软雅黑" w:eastAsia="微软雅黑" w:hAnsi="微软雅黑"/>
        </w:rPr>
        <w:t>收到通告报文，则会转换为</w:t>
      </w:r>
      <w:r w:rsidR="006C60D1">
        <w:rPr>
          <w:rFonts w:ascii="微软雅黑" w:eastAsia="微软雅黑" w:hAnsi="微软雅黑" w:hint="eastAsia"/>
        </w:rPr>
        <w:t>Master状态</w:t>
      </w:r>
      <w:r w:rsidR="006C60D1" w:rsidRPr="006C60D1">
        <w:rPr>
          <w:rFonts w:ascii="微软雅黑" w:eastAsia="微软雅黑" w:hAnsi="微软雅黑"/>
        </w:rPr>
        <w:t>；（</w:t>
      </w:r>
      <w:r w:rsidR="006C60D1" w:rsidRPr="006C60D1">
        <w:rPr>
          <w:rFonts w:ascii="微软雅黑" w:eastAsia="微软雅黑" w:hAnsi="微软雅黑" w:hint="eastAsia"/>
        </w:rPr>
        <w:t>5</w:t>
      </w:r>
      <w:r w:rsidR="006C60D1" w:rsidRPr="006C60D1">
        <w:rPr>
          <w:rFonts w:ascii="微软雅黑" w:eastAsia="微软雅黑" w:hAnsi="微软雅黑"/>
        </w:rPr>
        <w:t>）</w:t>
      </w:r>
      <w:r w:rsidR="006C60D1">
        <w:rPr>
          <w:rFonts w:ascii="微软雅黑" w:eastAsia="微软雅黑" w:hAnsi="微软雅黑" w:hint="eastAsia"/>
        </w:rPr>
        <w:t>如果收到</w:t>
      </w:r>
      <w:r w:rsidR="006C60D1">
        <w:rPr>
          <w:rFonts w:ascii="微软雅黑" w:eastAsia="微软雅黑" w:hAnsi="微软雅黑"/>
        </w:rPr>
        <w:t>比自己优先级小的</w:t>
      </w:r>
      <w:r w:rsidR="006C60D1">
        <w:rPr>
          <w:rFonts w:ascii="微软雅黑" w:eastAsia="微软雅黑" w:hAnsi="微软雅黑" w:hint="eastAsia"/>
        </w:rPr>
        <w:t>报文</w:t>
      </w:r>
      <w:r w:rsidR="006C60D1">
        <w:rPr>
          <w:rFonts w:ascii="微软雅黑" w:eastAsia="微软雅黑" w:hAnsi="微软雅黑"/>
        </w:rPr>
        <w:t>且不是</w:t>
      </w:r>
      <w:r w:rsidR="006C60D1">
        <w:rPr>
          <w:rFonts w:ascii="微软雅黑" w:eastAsia="微软雅黑" w:hAnsi="微软雅黑" w:hint="eastAsia"/>
        </w:rPr>
        <w:t>0，</w:t>
      </w:r>
      <w:r w:rsidR="006C60D1">
        <w:rPr>
          <w:rFonts w:ascii="微软雅黑" w:eastAsia="微软雅黑" w:hAnsi="微软雅黑"/>
        </w:rPr>
        <w:t>丢弃报文，立即</w:t>
      </w:r>
      <w:r w:rsidR="006C60D1">
        <w:rPr>
          <w:rFonts w:ascii="微软雅黑" w:eastAsia="微软雅黑" w:hAnsi="微软雅黑" w:hint="eastAsia"/>
        </w:rPr>
        <w:t>成为</w:t>
      </w:r>
      <w:r w:rsidR="006C60D1">
        <w:rPr>
          <w:rFonts w:ascii="微软雅黑" w:eastAsia="微软雅黑" w:hAnsi="微软雅黑"/>
        </w:rPr>
        <w:t>Master；如果收到</w:t>
      </w:r>
      <w:r w:rsidR="006C60D1">
        <w:rPr>
          <w:rFonts w:ascii="微软雅黑" w:eastAsia="微软雅黑" w:hAnsi="微软雅黑" w:hint="eastAsia"/>
        </w:rPr>
        <w:t>报文</w:t>
      </w:r>
      <w:r w:rsidR="006C60D1">
        <w:rPr>
          <w:rFonts w:ascii="微软雅黑" w:eastAsia="微软雅黑" w:hAnsi="微软雅黑"/>
        </w:rPr>
        <w:t>优先级为</w:t>
      </w:r>
      <w:r w:rsidR="006C60D1">
        <w:rPr>
          <w:rFonts w:ascii="微软雅黑" w:eastAsia="微软雅黑" w:hAnsi="微软雅黑" w:hint="eastAsia"/>
        </w:rPr>
        <w:t>0，</w:t>
      </w:r>
      <w:r w:rsidR="006C60D1">
        <w:rPr>
          <w:rFonts w:ascii="微软雅黑" w:eastAsia="微软雅黑" w:hAnsi="微软雅黑"/>
        </w:rPr>
        <w:t>定时器时间设置为Skew_time（</w:t>
      </w:r>
      <w:r w:rsidR="006C60D1">
        <w:rPr>
          <w:rFonts w:ascii="微软雅黑" w:eastAsia="微软雅黑" w:hAnsi="微软雅黑" w:hint="eastAsia"/>
        </w:rPr>
        <w:t>偏移时间</w:t>
      </w:r>
      <w:r w:rsidR="006C60D1">
        <w:rPr>
          <w:rFonts w:ascii="微软雅黑" w:eastAsia="微软雅黑" w:hAnsi="微软雅黑"/>
        </w:rPr>
        <w:t>，=(256-Priority)/256）</w:t>
      </w:r>
      <w:r w:rsidR="006C60D1">
        <w:rPr>
          <w:rFonts w:ascii="微软雅黑" w:eastAsia="微软雅黑" w:hAnsi="微软雅黑" w:hint="eastAsia"/>
        </w:rPr>
        <w:t>：</w:t>
      </w:r>
      <w:r w:rsidR="006C60D1">
        <w:rPr>
          <w:rFonts w:ascii="微软雅黑" w:eastAsia="微软雅黑" w:hAnsi="微软雅黑"/>
        </w:rPr>
        <w:t>（</w:t>
      </w:r>
      <w:r w:rsidR="006C60D1">
        <w:rPr>
          <w:rFonts w:ascii="微软雅黑" w:eastAsia="微软雅黑" w:hAnsi="微软雅黑" w:hint="eastAsia"/>
        </w:rPr>
        <w:t>6</w:t>
      </w:r>
      <w:r w:rsidR="006C60D1">
        <w:rPr>
          <w:rFonts w:ascii="微软雅黑" w:eastAsia="微软雅黑" w:hAnsi="微软雅黑"/>
        </w:rPr>
        <w:t>）</w:t>
      </w:r>
      <w:r w:rsidR="006C60D1">
        <w:rPr>
          <w:rFonts w:ascii="微软雅黑" w:eastAsia="微软雅黑" w:hAnsi="微软雅黑" w:hint="eastAsia"/>
        </w:rPr>
        <w:t>当</w:t>
      </w:r>
      <w:r w:rsidR="006C60D1">
        <w:rPr>
          <w:rFonts w:ascii="微软雅黑" w:eastAsia="微软雅黑" w:hAnsi="微软雅黑"/>
        </w:rPr>
        <w:t>接收到Master_Down_Interval</w:t>
      </w:r>
      <w:r w:rsidR="006C60D1">
        <w:rPr>
          <w:rFonts w:ascii="微软雅黑" w:eastAsia="微软雅黑" w:hAnsi="微软雅黑" w:hint="eastAsia"/>
        </w:rPr>
        <w:t>定时器</w:t>
      </w:r>
      <w:r w:rsidR="006C60D1">
        <w:rPr>
          <w:rFonts w:ascii="微软雅黑" w:eastAsia="微软雅黑" w:hAnsi="微软雅黑"/>
        </w:rPr>
        <w:t>超时的消息时，Backup状态才会</w:t>
      </w:r>
      <w:r w:rsidR="006C60D1">
        <w:rPr>
          <w:rFonts w:ascii="微软雅黑" w:eastAsia="微软雅黑" w:hAnsi="微软雅黑" w:hint="eastAsia"/>
        </w:rPr>
        <w:t>转为</w:t>
      </w:r>
      <w:r w:rsidR="006C60D1">
        <w:rPr>
          <w:rFonts w:ascii="微软雅黑" w:eastAsia="微软雅黑" w:hAnsi="微软雅黑"/>
        </w:rPr>
        <w:t>Master状态；</w:t>
      </w:r>
      <w:r w:rsidR="006C60D1">
        <w:rPr>
          <w:rFonts w:ascii="微软雅黑" w:eastAsia="微软雅黑" w:hAnsi="微软雅黑" w:hint="eastAsia"/>
        </w:rPr>
        <w:t>（7）当</w:t>
      </w:r>
      <w:r w:rsidR="006C60D1">
        <w:rPr>
          <w:rFonts w:ascii="微软雅黑" w:eastAsia="微软雅黑" w:hAnsi="微软雅黑"/>
        </w:rPr>
        <w:t>接收到接口的Suhtdown消息时</w:t>
      </w:r>
      <w:r w:rsidR="006C60D1">
        <w:rPr>
          <w:rFonts w:ascii="微软雅黑" w:eastAsia="微软雅黑" w:hAnsi="微软雅黑" w:hint="eastAsia"/>
        </w:rPr>
        <w:t>，</w:t>
      </w:r>
      <w:r w:rsidR="006C60D1">
        <w:rPr>
          <w:rFonts w:ascii="微软雅黑" w:eastAsia="微软雅黑" w:hAnsi="微软雅黑"/>
        </w:rPr>
        <w:t>转为Initialize状态</w:t>
      </w:r>
    </w:p>
    <w:p w14:paraId="3EF20CA8" w14:textId="421FE7BA" w:rsidR="0076630D" w:rsidRDefault="000D77C9">
      <w:pPr>
        <w:rPr>
          <w:rFonts w:ascii="微软雅黑" w:eastAsia="微软雅黑" w:hAnsi="微软雅黑"/>
        </w:rPr>
      </w:pPr>
      <w:r>
        <w:rPr>
          <w:rFonts w:ascii="微软雅黑" w:eastAsia="微软雅黑" w:hAnsi="微软雅黑" w:hint="eastAsia"/>
        </w:rPr>
        <w:t xml:space="preserve">    2.工作过程</w:t>
      </w:r>
    </w:p>
    <w:p w14:paraId="5D099C8A" w14:textId="66E97E8B" w:rsidR="000D77C9" w:rsidRDefault="000D77C9" w:rsidP="00FF3228">
      <w:pPr>
        <w:pStyle w:val="af2"/>
        <w:numPr>
          <w:ilvl w:val="0"/>
          <w:numId w:val="623"/>
        </w:numPr>
        <w:ind w:firstLineChars="0"/>
        <w:rPr>
          <w:rFonts w:ascii="微软雅黑" w:eastAsia="微软雅黑" w:hAnsi="微软雅黑"/>
        </w:rPr>
      </w:pPr>
      <w:r>
        <w:rPr>
          <w:rFonts w:ascii="微软雅黑" w:eastAsia="微软雅黑" w:hAnsi="微软雅黑" w:hint="eastAsia"/>
        </w:rPr>
        <w:t>VRRP</w:t>
      </w:r>
      <w:r>
        <w:rPr>
          <w:rFonts w:ascii="微软雅黑" w:eastAsia="微软雅黑" w:hAnsi="微软雅黑"/>
        </w:rPr>
        <w:t>备份过程组中的设备根据优先级选举出Master。Master</w:t>
      </w:r>
      <w:r>
        <w:rPr>
          <w:rFonts w:ascii="微软雅黑" w:eastAsia="微软雅黑" w:hAnsi="微软雅黑" w:hint="eastAsia"/>
        </w:rPr>
        <w:t>设备</w:t>
      </w:r>
      <w:r>
        <w:rPr>
          <w:rFonts w:ascii="微软雅黑" w:eastAsia="微软雅黑" w:hAnsi="微软雅黑"/>
        </w:rPr>
        <w:t>通过发送免费ARP报文，将虚拟MAC地址通知给与它连接的设备或主机，从而承担报文转发任务</w:t>
      </w:r>
    </w:p>
    <w:p w14:paraId="26A880ED" w14:textId="5CE1F7B9" w:rsidR="000D77C9" w:rsidRDefault="000D77C9" w:rsidP="00FF3228">
      <w:pPr>
        <w:pStyle w:val="af2"/>
        <w:numPr>
          <w:ilvl w:val="0"/>
          <w:numId w:val="623"/>
        </w:numPr>
        <w:ind w:firstLineChars="0"/>
        <w:rPr>
          <w:rFonts w:ascii="微软雅黑" w:eastAsia="微软雅黑" w:hAnsi="微软雅黑"/>
        </w:rPr>
      </w:pPr>
      <w:r>
        <w:rPr>
          <w:rFonts w:ascii="微软雅黑" w:eastAsia="微软雅黑" w:hAnsi="微软雅黑"/>
        </w:rPr>
        <w:t>Master</w:t>
      </w:r>
      <w:r>
        <w:rPr>
          <w:rFonts w:ascii="微软雅黑" w:eastAsia="微软雅黑" w:hAnsi="微软雅黑" w:hint="eastAsia"/>
        </w:rPr>
        <w:t>设备</w:t>
      </w:r>
      <w:r>
        <w:rPr>
          <w:rFonts w:ascii="微软雅黑" w:eastAsia="微软雅黑" w:hAnsi="微软雅黑"/>
        </w:rPr>
        <w:t>周期性向备份组内所有Backup设备发送VRRP通告报文，以公布其配置信息（</w:t>
      </w:r>
      <w:r>
        <w:rPr>
          <w:rFonts w:ascii="微软雅黑" w:eastAsia="微软雅黑" w:hAnsi="微软雅黑" w:hint="eastAsia"/>
        </w:rPr>
        <w:t>优先级等</w:t>
      </w:r>
      <w:r>
        <w:rPr>
          <w:rFonts w:ascii="微软雅黑" w:eastAsia="微软雅黑" w:hAnsi="微软雅黑"/>
        </w:rPr>
        <w:t>）</w:t>
      </w:r>
      <w:r>
        <w:rPr>
          <w:rFonts w:ascii="微软雅黑" w:eastAsia="微软雅黑" w:hAnsi="微软雅黑" w:hint="eastAsia"/>
        </w:rPr>
        <w:t>和工作</w:t>
      </w:r>
      <w:r>
        <w:rPr>
          <w:rFonts w:ascii="微软雅黑" w:eastAsia="微软雅黑" w:hAnsi="微软雅黑"/>
        </w:rPr>
        <w:t>状态</w:t>
      </w:r>
    </w:p>
    <w:p w14:paraId="63E96A11" w14:textId="205C461D" w:rsidR="000D77C9" w:rsidRDefault="000D77C9" w:rsidP="00FF3228">
      <w:pPr>
        <w:pStyle w:val="af2"/>
        <w:numPr>
          <w:ilvl w:val="0"/>
          <w:numId w:val="623"/>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Master</w:t>
      </w:r>
      <w:r>
        <w:rPr>
          <w:rFonts w:ascii="微软雅黑" w:eastAsia="微软雅黑" w:hAnsi="微软雅黑" w:hint="eastAsia"/>
        </w:rPr>
        <w:t>设备</w:t>
      </w:r>
      <w:r>
        <w:rPr>
          <w:rFonts w:ascii="微软雅黑" w:eastAsia="微软雅黑" w:hAnsi="微软雅黑"/>
        </w:rPr>
        <w:t>出现故障，VRRP</w:t>
      </w:r>
      <w:r>
        <w:rPr>
          <w:rFonts w:ascii="微软雅黑" w:eastAsia="微软雅黑" w:hAnsi="微软雅黑" w:hint="eastAsia"/>
        </w:rPr>
        <w:t>备份组</w:t>
      </w:r>
      <w:r>
        <w:rPr>
          <w:rFonts w:ascii="微软雅黑" w:eastAsia="微软雅黑" w:hAnsi="微软雅黑"/>
        </w:rPr>
        <w:t>中的Backup设备将根据优先级重新选举新的Master</w:t>
      </w:r>
    </w:p>
    <w:p w14:paraId="0EFA8DCC" w14:textId="25189D95" w:rsidR="000D77C9" w:rsidRDefault="000D77C9" w:rsidP="00FF3228">
      <w:pPr>
        <w:pStyle w:val="af2"/>
        <w:numPr>
          <w:ilvl w:val="0"/>
          <w:numId w:val="623"/>
        </w:numPr>
        <w:ind w:firstLineChars="0"/>
        <w:rPr>
          <w:rFonts w:ascii="微软雅黑" w:eastAsia="微软雅黑" w:hAnsi="微软雅黑"/>
        </w:rPr>
      </w:pPr>
      <w:r>
        <w:rPr>
          <w:rFonts w:ascii="微软雅黑" w:eastAsia="微软雅黑" w:hAnsi="微软雅黑"/>
        </w:rPr>
        <w:t>VRRP备份组状态切换时，Master设备由一台设备切换为另一台设备，新的Master设备会立即发送携带虚拟路由器的虚拟MAC地址和虚拟IP地址信息的免</w:t>
      </w:r>
      <w:r>
        <w:rPr>
          <w:rFonts w:ascii="微软雅黑" w:eastAsia="微软雅黑" w:hAnsi="微软雅黑"/>
        </w:rPr>
        <w:lastRenderedPageBreak/>
        <w:t>费ARP报文，</w:t>
      </w:r>
      <w:r>
        <w:rPr>
          <w:rFonts w:ascii="微软雅黑" w:eastAsia="微软雅黑" w:hAnsi="微软雅黑" w:hint="eastAsia"/>
        </w:rPr>
        <w:t>刷新</w:t>
      </w:r>
      <w:r>
        <w:rPr>
          <w:rFonts w:ascii="微软雅黑" w:eastAsia="微软雅黑" w:hAnsi="微软雅黑"/>
        </w:rPr>
        <w:t>与它连接的主机或设备中的MAC</w:t>
      </w:r>
      <w:r>
        <w:rPr>
          <w:rFonts w:ascii="微软雅黑" w:eastAsia="微软雅黑" w:hAnsi="微软雅黑" w:hint="eastAsia"/>
        </w:rPr>
        <w:t>表项</w:t>
      </w:r>
      <w:r>
        <w:rPr>
          <w:rFonts w:ascii="微软雅黑" w:eastAsia="微软雅黑" w:hAnsi="微软雅黑"/>
        </w:rPr>
        <w:t>，从而把用户流量引</w:t>
      </w:r>
      <w:r>
        <w:rPr>
          <w:rFonts w:ascii="微软雅黑" w:eastAsia="微软雅黑" w:hAnsi="微软雅黑" w:hint="eastAsia"/>
        </w:rPr>
        <w:t>到</w:t>
      </w:r>
      <w:r>
        <w:rPr>
          <w:rFonts w:ascii="微软雅黑" w:eastAsia="微软雅黑" w:hAnsi="微软雅黑"/>
        </w:rPr>
        <w:t>新的Master设备上，整个过程对用户完全透明</w:t>
      </w:r>
    </w:p>
    <w:p w14:paraId="3C622669" w14:textId="5F5790B6" w:rsidR="000D77C9" w:rsidRPr="000D77C9" w:rsidRDefault="000D77C9" w:rsidP="00FF3228">
      <w:pPr>
        <w:pStyle w:val="af2"/>
        <w:numPr>
          <w:ilvl w:val="0"/>
          <w:numId w:val="623"/>
        </w:numPr>
        <w:ind w:firstLineChars="0"/>
        <w:rPr>
          <w:rFonts w:ascii="微软雅黑" w:eastAsia="微软雅黑" w:hAnsi="微软雅黑"/>
        </w:rPr>
      </w:pPr>
      <w:r>
        <w:rPr>
          <w:rFonts w:ascii="微软雅黑" w:eastAsia="微软雅黑" w:hAnsi="微软雅黑" w:hint="eastAsia"/>
        </w:rPr>
        <w:t>原</w:t>
      </w:r>
      <w:r>
        <w:rPr>
          <w:rFonts w:ascii="微软雅黑" w:eastAsia="微软雅黑" w:hAnsi="微软雅黑"/>
        </w:rPr>
        <w:t>Master设备故障恢复时，若该设备为IP地址拥有者（</w:t>
      </w:r>
      <w:r>
        <w:rPr>
          <w:rFonts w:ascii="微软雅黑" w:eastAsia="微软雅黑" w:hAnsi="微软雅黑" w:hint="eastAsia"/>
        </w:rPr>
        <w:t>优先级为255</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将直接切换至Master状态；否则，将首先切换至Backup状态，且其优先级恢复为故障前</w:t>
      </w:r>
      <w:r>
        <w:rPr>
          <w:rFonts w:ascii="微软雅黑" w:eastAsia="微软雅黑" w:hAnsi="微软雅黑" w:hint="eastAsia"/>
        </w:rPr>
        <w:t>配置的优先级</w:t>
      </w:r>
    </w:p>
    <w:p w14:paraId="2C1B5D24" w14:textId="6A689EA2" w:rsidR="009D129F" w:rsidRDefault="000D77C9" w:rsidP="000D77C9">
      <w:pPr>
        <w:ind w:firstLine="420"/>
        <w:rPr>
          <w:rFonts w:ascii="微软雅黑" w:eastAsia="微软雅黑" w:hAnsi="微软雅黑"/>
        </w:rPr>
      </w:pPr>
      <w:r>
        <w:rPr>
          <w:rFonts w:ascii="微软雅黑" w:eastAsia="微软雅黑" w:hAnsi="微软雅黑"/>
        </w:rPr>
        <w:t>3.VRRP优先级</w:t>
      </w:r>
    </w:p>
    <w:p w14:paraId="63AC7F2E" w14:textId="5311AC5A" w:rsidR="000D77C9" w:rsidRDefault="000D77C9" w:rsidP="000D77C9">
      <w:pPr>
        <w:ind w:firstLine="420"/>
        <w:rPr>
          <w:rFonts w:ascii="微软雅黑" w:eastAsia="微软雅黑" w:hAnsi="微软雅黑"/>
        </w:rPr>
      </w:pPr>
      <w:r>
        <w:rPr>
          <w:rFonts w:ascii="微软雅黑" w:eastAsia="微软雅黑" w:hAnsi="微软雅黑" w:hint="eastAsia"/>
        </w:rPr>
        <w:t>VRRP</w:t>
      </w:r>
      <w:r>
        <w:rPr>
          <w:rFonts w:ascii="微软雅黑" w:eastAsia="微软雅黑" w:hAnsi="微软雅黑"/>
        </w:rPr>
        <w:t>根据优先级来确定虚拟路由器中</w:t>
      </w:r>
      <w:r>
        <w:rPr>
          <w:rFonts w:ascii="微软雅黑" w:eastAsia="微软雅黑" w:hAnsi="微软雅黑" w:hint="eastAsia"/>
        </w:rPr>
        <w:t>每台</w:t>
      </w:r>
      <w:r>
        <w:rPr>
          <w:rFonts w:ascii="微软雅黑" w:eastAsia="微软雅黑" w:hAnsi="微软雅黑"/>
        </w:rPr>
        <w:t>设备的角色（</w:t>
      </w:r>
      <w:r>
        <w:rPr>
          <w:rFonts w:ascii="微软雅黑" w:eastAsia="微软雅黑" w:hAnsi="微软雅黑" w:hint="eastAsia"/>
        </w:rPr>
        <w:t>Master设备</w:t>
      </w:r>
      <w:r>
        <w:rPr>
          <w:rFonts w:ascii="微软雅黑" w:eastAsia="微软雅黑" w:hAnsi="微软雅黑"/>
        </w:rPr>
        <w:t>或Backup设备）</w:t>
      </w:r>
      <w:r>
        <w:rPr>
          <w:rFonts w:ascii="微软雅黑" w:eastAsia="微软雅黑" w:hAnsi="微软雅黑" w:hint="eastAsia"/>
        </w:rPr>
        <w:t>。</w:t>
      </w:r>
      <w:r>
        <w:rPr>
          <w:rFonts w:ascii="微软雅黑" w:eastAsia="微软雅黑" w:hAnsi="微软雅黑"/>
        </w:rPr>
        <w:t>优先级</w:t>
      </w:r>
      <w:r>
        <w:rPr>
          <w:rFonts w:ascii="微软雅黑" w:eastAsia="微软雅黑" w:hAnsi="微软雅黑" w:hint="eastAsia"/>
        </w:rPr>
        <w:t>越高</w:t>
      </w:r>
      <w:r>
        <w:rPr>
          <w:rFonts w:ascii="微软雅黑" w:eastAsia="微软雅黑" w:hAnsi="微软雅黑"/>
        </w:rPr>
        <w:t>，越有可能成为Master设备。</w:t>
      </w:r>
    </w:p>
    <w:p w14:paraId="191F9B41" w14:textId="46D77068" w:rsidR="005B0C60" w:rsidRDefault="005B0C60" w:rsidP="005B0C60">
      <w:pPr>
        <w:ind w:firstLine="420"/>
        <w:rPr>
          <w:rFonts w:ascii="微软雅黑" w:eastAsia="微软雅黑" w:hAnsi="微软雅黑"/>
        </w:rPr>
      </w:pPr>
      <w:r>
        <w:rPr>
          <w:rFonts w:ascii="微软雅黑" w:eastAsia="微软雅黑" w:hAnsi="微软雅黑" w:hint="eastAsia"/>
        </w:rPr>
        <w:t>初始创建</w:t>
      </w:r>
      <w:r>
        <w:rPr>
          <w:rFonts w:ascii="微软雅黑" w:eastAsia="微软雅黑" w:hAnsi="微软雅黑"/>
        </w:rPr>
        <w:t>的VRRP设备工作在</w:t>
      </w:r>
      <w:r>
        <w:rPr>
          <w:rFonts w:ascii="微软雅黑" w:eastAsia="微软雅黑" w:hAnsi="微软雅黑" w:hint="eastAsia"/>
        </w:rPr>
        <w:t>Initialize</w:t>
      </w:r>
      <w:r>
        <w:rPr>
          <w:rFonts w:ascii="微软雅黑" w:eastAsia="微软雅黑" w:hAnsi="微软雅黑"/>
        </w:rPr>
        <w:t>状态</w:t>
      </w:r>
      <w:r>
        <w:rPr>
          <w:rFonts w:ascii="微软雅黑" w:eastAsia="微软雅黑" w:hAnsi="微软雅黑" w:hint="eastAsia"/>
        </w:rPr>
        <w:t>，</w:t>
      </w:r>
      <w:r>
        <w:rPr>
          <w:rFonts w:ascii="微软雅黑" w:eastAsia="微软雅黑" w:hAnsi="微软雅黑"/>
        </w:rPr>
        <w:t>收到接口</w:t>
      </w:r>
      <w:r>
        <w:rPr>
          <w:rFonts w:ascii="微软雅黑" w:eastAsia="微软雅黑" w:hAnsi="微软雅黑" w:hint="eastAsia"/>
        </w:rPr>
        <w:t>Up</w:t>
      </w:r>
      <w:r>
        <w:rPr>
          <w:rFonts w:ascii="微软雅黑" w:eastAsia="微软雅黑" w:hAnsi="微软雅黑"/>
        </w:rPr>
        <w:t>的消息后，如果设备的优先级为</w:t>
      </w:r>
      <w:r>
        <w:rPr>
          <w:rFonts w:ascii="微软雅黑" w:eastAsia="微软雅黑" w:hAnsi="微软雅黑" w:hint="eastAsia"/>
        </w:rPr>
        <w:t>255，</w:t>
      </w:r>
      <w:r>
        <w:rPr>
          <w:rFonts w:ascii="微软雅黑" w:eastAsia="微软雅黑" w:hAnsi="微软雅黑"/>
        </w:rPr>
        <w:t>则直接成为Master设备；</w:t>
      </w:r>
      <w:r>
        <w:rPr>
          <w:rFonts w:ascii="微软雅黑" w:eastAsia="微软雅黑" w:hAnsi="微软雅黑" w:hint="eastAsia"/>
        </w:rPr>
        <w:t>如果</w:t>
      </w:r>
      <w:r>
        <w:rPr>
          <w:rFonts w:ascii="微软雅黑" w:eastAsia="微软雅黑" w:hAnsi="微软雅黑"/>
        </w:rPr>
        <w:t>小于</w:t>
      </w:r>
      <w:r>
        <w:rPr>
          <w:rFonts w:ascii="微软雅黑" w:eastAsia="微软雅黑" w:hAnsi="微软雅黑" w:hint="eastAsia"/>
        </w:rPr>
        <w:t>255，</w:t>
      </w:r>
      <w:r>
        <w:rPr>
          <w:rFonts w:ascii="微软雅黑" w:eastAsia="微软雅黑" w:hAnsi="微软雅黑"/>
        </w:rPr>
        <w:t>则会先切换至</w:t>
      </w:r>
      <w:r>
        <w:rPr>
          <w:rFonts w:ascii="微软雅黑" w:eastAsia="微软雅黑" w:hAnsi="微软雅黑" w:hint="eastAsia"/>
        </w:rPr>
        <w:t>B</w:t>
      </w:r>
      <w:r>
        <w:rPr>
          <w:rFonts w:ascii="微软雅黑" w:eastAsia="微软雅黑" w:hAnsi="微软雅黑"/>
        </w:rPr>
        <w:t>ackup状态，待Master_Down_Interval定时器超时后再切换至Master状态。首先切换</w:t>
      </w:r>
      <w:r>
        <w:rPr>
          <w:rFonts w:ascii="微软雅黑" w:eastAsia="微软雅黑" w:hAnsi="微软雅黑" w:hint="eastAsia"/>
        </w:rPr>
        <w:t>至</w:t>
      </w:r>
      <w:r>
        <w:rPr>
          <w:rFonts w:ascii="微软雅黑" w:eastAsia="微软雅黑" w:hAnsi="微软雅黑"/>
        </w:rPr>
        <w:t>Master状态的VRRP设备通过VRRP通告报文的交互获知虚拟设备中其他成员的优先级，进行Master的选举：</w:t>
      </w:r>
    </w:p>
    <w:p w14:paraId="520012F5" w14:textId="566FBF07" w:rsidR="005B0C60" w:rsidRDefault="005B0C60" w:rsidP="00FF3228">
      <w:pPr>
        <w:pStyle w:val="af2"/>
        <w:numPr>
          <w:ilvl w:val="0"/>
          <w:numId w:val="624"/>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VRRP报文中Master设备的优先级高于或等于自己的优先级，则Backup设备保持Backup状态</w:t>
      </w:r>
    </w:p>
    <w:p w14:paraId="1800585F" w14:textId="572E814C" w:rsidR="005B0C60" w:rsidRDefault="005B0C60" w:rsidP="00FF3228">
      <w:pPr>
        <w:pStyle w:val="af2"/>
        <w:numPr>
          <w:ilvl w:val="0"/>
          <w:numId w:val="624"/>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VRRP报文中Master设备的优先级低于自己的优先级，采用抢占</w:t>
      </w:r>
      <w:r>
        <w:rPr>
          <w:rFonts w:ascii="微软雅黑" w:eastAsia="微软雅黑" w:hAnsi="微软雅黑" w:hint="eastAsia"/>
        </w:rPr>
        <w:t>的</w:t>
      </w:r>
      <w:r>
        <w:rPr>
          <w:rFonts w:ascii="微软雅黑" w:eastAsia="微软雅黑" w:hAnsi="微软雅黑"/>
        </w:rPr>
        <w:t>方式Backup设备将切换至Master状态，采用非抢占的</w:t>
      </w:r>
      <w:r>
        <w:rPr>
          <w:rFonts w:ascii="微软雅黑" w:eastAsia="微软雅黑" w:hAnsi="微软雅黑" w:hint="eastAsia"/>
        </w:rPr>
        <w:t>方式</w:t>
      </w:r>
      <w:r>
        <w:rPr>
          <w:rFonts w:ascii="微软雅黑" w:eastAsia="微软雅黑" w:hAnsi="微软雅黑"/>
        </w:rPr>
        <w:t>Backup设备仍保持</w:t>
      </w:r>
      <w:r>
        <w:rPr>
          <w:rFonts w:ascii="微软雅黑" w:eastAsia="微软雅黑" w:hAnsi="微软雅黑" w:hint="eastAsia"/>
        </w:rPr>
        <w:t>Backu</w:t>
      </w:r>
      <w:r>
        <w:rPr>
          <w:rFonts w:ascii="微软雅黑" w:eastAsia="微软雅黑" w:hAnsi="微软雅黑"/>
        </w:rPr>
        <w:t>p状态</w:t>
      </w:r>
    </w:p>
    <w:p w14:paraId="2DB824E5" w14:textId="0D529B06" w:rsidR="005B0C60" w:rsidRDefault="005B0C60" w:rsidP="00FF3228">
      <w:pPr>
        <w:pStyle w:val="af2"/>
        <w:numPr>
          <w:ilvl w:val="0"/>
          <w:numId w:val="624"/>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多个VRRP设备同时切换到Master状态，通过VRRP通告报文的交互进行协商后，优先级较低的VRRP设备将切换Backup状态，优先级最高的VRRP设备</w:t>
      </w:r>
      <w:r>
        <w:rPr>
          <w:rFonts w:ascii="微软雅黑" w:eastAsia="微软雅黑" w:hAnsi="微软雅黑" w:hint="eastAsia"/>
        </w:rPr>
        <w:t>成为</w:t>
      </w:r>
      <w:r>
        <w:rPr>
          <w:rFonts w:ascii="微软雅黑" w:eastAsia="微软雅黑" w:hAnsi="微软雅黑"/>
        </w:rPr>
        <w:t>最终的</w:t>
      </w:r>
      <w:r>
        <w:rPr>
          <w:rFonts w:ascii="微软雅黑" w:eastAsia="微软雅黑" w:hAnsi="微软雅黑" w:hint="eastAsia"/>
        </w:rPr>
        <w:t>M</w:t>
      </w:r>
      <w:r>
        <w:rPr>
          <w:rFonts w:ascii="微软雅黑" w:eastAsia="微软雅黑" w:hAnsi="微软雅黑"/>
        </w:rPr>
        <w:t>aster设备；</w:t>
      </w:r>
      <w:r>
        <w:rPr>
          <w:rFonts w:ascii="微软雅黑" w:eastAsia="微软雅黑" w:hAnsi="微软雅黑" w:hint="eastAsia"/>
        </w:rPr>
        <w:t>优先级</w:t>
      </w:r>
      <w:r>
        <w:rPr>
          <w:rFonts w:ascii="微软雅黑" w:eastAsia="微软雅黑" w:hAnsi="微软雅黑"/>
        </w:rPr>
        <w:t>相同时，</w:t>
      </w:r>
      <w:r>
        <w:rPr>
          <w:rFonts w:ascii="微软雅黑" w:eastAsia="微软雅黑" w:hAnsi="微软雅黑" w:hint="eastAsia"/>
        </w:rPr>
        <w:t>VRRP设备</w:t>
      </w:r>
      <w:r>
        <w:rPr>
          <w:rFonts w:ascii="微软雅黑" w:eastAsia="微软雅黑" w:hAnsi="微软雅黑"/>
        </w:rPr>
        <w:t>上VRRP备份组所在接口主IP地址较大的</w:t>
      </w:r>
      <w:r>
        <w:rPr>
          <w:rFonts w:ascii="微软雅黑" w:eastAsia="微软雅黑" w:hAnsi="微软雅黑" w:hint="eastAsia"/>
        </w:rPr>
        <w:t>成为</w:t>
      </w:r>
      <w:r>
        <w:rPr>
          <w:rFonts w:ascii="微软雅黑" w:eastAsia="微软雅黑" w:hAnsi="微软雅黑"/>
        </w:rPr>
        <w:t>Master设备</w:t>
      </w:r>
    </w:p>
    <w:p w14:paraId="3511FCE3" w14:textId="2B4841AE" w:rsidR="005B0C60" w:rsidRPr="005B0C60" w:rsidRDefault="005B0C60" w:rsidP="00FF3228">
      <w:pPr>
        <w:pStyle w:val="af2"/>
        <w:numPr>
          <w:ilvl w:val="0"/>
          <w:numId w:val="624"/>
        </w:numPr>
        <w:ind w:firstLineChars="0"/>
        <w:rPr>
          <w:rFonts w:ascii="微软雅黑" w:eastAsia="微软雅黑" w:hAnsi="微软雅黑"/>
        </w:rPr>
      </w:pPr>
      <w:r>
        <w:rPr>
          <w:rFonts w:ascii="微软雅黑" w:eastAsia="微软雅黑" w:hAnsi="微软雅黑" w:hint="eastAsia"/>
        </w:rPr>
        <w:lastRenderedPageBreak/>
        <w:t>如果</w:t>
      </w:r>
      <w:r>
        <w:rPr>
          <w:rFonts w:ascii="微软雅黑" w:eastAsia="微软雅黑" w:hAnsi="微软雅黑"/>
        </w:rPr>
        <w:t>创建的VRRP设备为IP地址拥有者，收到接口Up消息后，</w:t>
      </w:r>
      <w:r w:rsidR="00C44669">
        <w:rPr>
          <w:rFonts w:ascii="微软雅黑" w:eastAsia="微软雅黑" w:hAnsi="微软雅黑" w:hint="eastAsia"/>
        </w:rPr>
        <w:t>将会</w:t>
      </w:r>
      <w:r w:rsidR="00C44669">
        <w:rPr>
          <w:rFonts w:ascii="微软雅黑" w:eastAsia="微软雅黑" w:hAnsi="微软雅黑"/>
        </w:rPr>
        <w:t>直接切换至Master状态</w:t>
      </w:r>
    </w:p>
    <w:p w14:paraId="30D1090B" w14:textId="1CE24C8A" w:rsidR="009D129F" w:rsidRDefault="00C44669">
      <w:pPr>
        <w:rPr>
          <w:rFonts w:ascii="微软雅黑" w:eastAsia="微软雅黑" w:hAnsi="微软雅黑"/>
        </w:rPr>
      </w:pPr>
      <w:r>
        <w:rPr>
          <w:rFonts w:ascii="微软雅黑" w:eastAsia="微软雅黑" w:hAnsi="微软雅黑"/>
        </w:rPr>
        <w:t xml:space="preserve">    4.VRRP抢占功能</w:t>
      </w:r>
    </w:p>
    <w:p w14:paraId="309F05A1" w14:textId="420D4638" w:rsidR="00C44669" w:rsidRDefault="00C44669" w:rsidP="00C44669">
      <w:pPr>
        <w:ind w:firstLine="420"/>
        <w:rPr>
          <w:rFonts w:ascii="微软雅黑" w:eastAsia="微软雅黑" w:hAnsi="微软雅黑"/>
        </w:rPr>
      </w:pPr>
      <w:r>
        <w:rPr>
          <w:rFonts w:ascii="微软雅黑" w:eastAsia="微软雅黑" w:hAnsi="微软雅黑"/>
        </w:rPr>
        <w:t>VRRP设备的工作方式有</w:t>
      </w:r>
      <w:r>
        <w:rPr>
          <w:rFonts w:ascii="微软雅黑" w:eastAsia="微软雅黑" w:hAnsi="微软雅黑" w:hint="eastAsia"/>
        </w:rPr>
        <w:t>2种</w:t>
      </w:r>
      <w:r>
        <w:rPr>
          <w:rFonts w:ascii="微软雅黑" w:eastAsia="微软雅黑" w:hAnsi="微软雅黑"/>
        </w:rPr>
        <w:t>：</w:t>
      </w:r>
    </w:p>
    <w:p w14:paraId="32820BD9" w14:textId="7D7BAF39" w:rsidR="00C44669" w:rsidRDefault="00C44669" w:rsidP="00FF3228">
      <w:pPr>
        <w:pStyle w:val="af2"/>
        <w:numPr>
          <w:ilvl w:val="0"/>
          <w:numId w:val="625"/>
        </w:numPr>
        <w:ind w:firstLineChars="0"/>
        <w:rPr>
          <w:rFonts w:ascii="微软雅黑" w:eastAsia="微软雅黑" w:hAnsi="微软雅黑"/>
        </w:rPr>
      </w:pPr>
      <w:r>
        <w:rPr>
          <w:rFonts w:ascii="微软雅黑" w:eastAsia="微软雅黑" w:hAnsi="微软雅黑" w:hint="eastAsia"/>
        </w:rPr>
        <w:t>抢占模式</w:t>
      </w:r>
      <w:r>
        <w:rPr>
          <w:rFonts w:ascii="微软雅黑" w:eastAsia="微软雅黑" w:hAnsi="微软雅黑"/>
        </w:rPr>
        <w:t>：</w:t>
      </w:r>
      <w:r>
        <w:rPr>
          <w:rFonts w:ascii="微软雅黑" w:eastAsia="微软雅黑" w:hAnsi="微软雅黑" w:hint="eastAsia"/>
        </w:rPr>
        <w:t>如果</w:t>
      </w:r>
      <w:r>
        <w:rPr>
          <w:rFonts w:ascii="微软雅黑" w:eastAsia="微软雅黑" w:hAnsi="微软雅黑"/>
        </w:rPr>
        <w:t>Backup设备的优先级高于当前Master设备，则主动将自己切换成Master</w:t>
      </w:r>
      <w:r>
        <w:rPr>
          <w:rFonts w:ascii="微软雅黑" w:eastAsia="微软雅黑" w:hAnsi="微软雅黑" w:hint="eastAsia"/>
        </w:rPr>
        <w:t>设备</w:t>
      </w:r>
      <w:r w:rsidR="003C6E72">
        <w:rPr>
          <w:rFonts w:ascii="微软雅黑" w:eastAsia="微软雅黑" w:hAnsi="微软雅黑" w:hint="eastAsia"/>
        </w:rPr>
        <w:t>。</w:t>
      </w:r>
      <w:r w:rsidR="003C6E72">
        <w:rPr>
          <w:rFonts w:ascii="微软雅黑" w:eastAsia="微软雅黑" w:hAnsi="微软雅黑"/>
        </w:rPr>
        <w:t>为防止</w:t>
      </w:r>
      <w:r w:rsidR="003C6E72">
        <w:rPr>
          <w:rFonts w:ascii="微软雅黑" w:eastAsia="微软雅黑" w:hAnsi="微软雅黑" w:hint="eastAsia"/>
        </w:rPr>
        <w:t>频繁</w:t>
      </w:r>
      <w:r w:rsidR="003C6E72">
        <w:rPr>
          <w:rFonts w:ascii="微软雅黑" w:eastAsia="微软雅黑" w:hAnsi="微软雅黑"/>
        </w:rPr>
        <w:t>切换，支持配置</w:t>
      </w:r>
      <w:r w:rsidR="003C6E72">
        <w:rPr>
          <w:rFonts w:ascii="微软雅黑" w:eastAsia="微软雅黑" w:hAnsi="微软雅黑" w:hint="eastAsia"/>
        </w:rPr>
        <w:t>抢占</w:t>
      </w:r>
      <w:r w:rsidR="003C6E72">
        <w:rPr>
          <w:rFonts w:ascii="微软雅黑" w:eastAsia="微软雅黑" w:hAnsi="微软雅黑"/>
        </w:rPr>
        <w:t>延时</w:t>
      </w:r>
    </w:p>
    <w:p w14:paraId="7E12F920" w14:textId="4B538EB4" w:rsidR="00C44669" w:rsidRPr="00C44669" w:rsidRDefault="00C44669" w:rsidP="00FF3228">
      <w:pPr>
        <w:pStyle w:val="af2"/>
        <w:numPr>
          <w:ilvl w:val="0"/>
          <w:numId w:val="625"/>
        </w:numPr>
        <w:ind w:firstLineChars="0"/>
        <w:rPr>
          <w:rFonts w:ascii="微软雅黑" w:eastAsia="微软雅黑" w:hAnsi="微软雅黑"/>
        </w:rPr>
      </w:pPr>
      <w:r>
        <w:rPr>
          <w:rFonts w:ascii="微软雅黑" w:eastAsia="微软雅黑" w:hAnsi="微软雅黑" w:hint="eastAsia"/>
        </w:rPr>
        <w:t>非</w:t>
      </w:r>
      <w:r>
        <w:rPr>
          <w:rFonts w:ascii="微软雅黑" w:eastAsia="微软雅黑" w:hAnsi="微软雅黑"/>
        </w:rPr>
        <w:t>抢占模式：</w:t>
      </w:r>
      <w:r>
        <w:rPr>
          <w:rFonts w:ascii="微软雅黑" w:eastAsia="微软雅黑" w:hAnsi="微软雅黑" w:hint="eastAsia"/>
        </w:rPr>
        <w:t>只要</w:t>
      </w:r>
      <w:r>
        <w:rPr>
          <w:rFonts w:ascii="微软雅黑" w:eastAsia="微软雅黑" w:hAnsi="微软雅黑"/>
        </w:rPr>
        <w:t>Master设备没有出现故障，Backup设备</w:t>
      </w:r>
      <w:r>
        <w:rPr>
          <w:rFonts w:ascii="微软雅黑" w:eastAsia="微软雅黑" w:hAnsi="微软雅黑" w:hint="eastAsia"/>
        </w:rPr>
        <w:t>即使</w:t>
      </w:r>
      <w:r>
        <w:rPr>
          <w:rFonts w:ascii="微软雅黑" w:eastAsia="微软雅黑" w:hAnsi="微软雅黑"/>
        </w:rPr>
        <w:t>随后被配置了更高优先级也不会成为Master设备</w:t>
      </w:r>
    </w:p>
    <w:p w14:paraId="5E54B21A" w14:textId="1EEEF724" w:rsidR="009D129F" w:rsidRDefault="00C44669">
      <w:pPr>
        <w:rPr>
          <w:rFonts w:ascii="微软雅黑" w:eastAsia="微软雅黑" w:hAnsi="微软雅黑"/>
        </w:rPr>
      </w:pPr>
      <w:r>
        <w:rPr>
          <w:rFonts w:ascii="微软雅黑" w:eastAsia="微软雅黑" w:hAnsi="微软雅黑" w:hint="eastAsia"/>
        </w:rPr>
        <w:t xml:space="preserve">    5.</w:t>
      </w:r>
      <w:r w:rsidR="003B54BF">
        <w:rPr>
          <w:rFonts w:ascii="微软雅黑" w:eastAsia="微软雅黑" w:hAnsi="微软雅黑"/>
        </w:rPr>
        <w:t>VRRP路由器状态的</w:t>
      </w:r>
      <w:r w:rsidR="003B54BF">
        <w:rPr>
          <w:rFonts w:ascii="微软雅黑" w:eastAsia="微软雅黑" w:hAnsi="微软雅黑" w:hint="eastAsia"/>
        </w:rPr>
        <w:t>通告</w:t>
      </w:r>
    </w:p>
    <w:p w14:paraId="508BDF9E" w14:textId="431124D4" w:rsidR="003B54BF" w:rsidRDefault="003B54BF" w:rsidP="00FF3228">
      <w:pPr>
        <w:pStyle w:val="af2"/>
        <w:numPr>
          <w:ilvl w:val="0"/>
          <w:numId w:val="626"/>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Master设备主动放弃Master地址（</w:t>
      </w:r>
      <w:r>
        <w:rPr>
          <w:rFonts w:ascii="微软雅黑" w:eastAsia="微软雅黑" w:hAnsi="微软雅黑" w:hint="eastAsia"/>
        </w:rPr>
        <w:t>如</w:t>
      </w:r>
      <w:r>
        <w:rPr>
          <w:rFonts w:ascii="微软雅黑" w:eastAsia="微软雅黑" w:hAnsi="微软雅黑"/>
        </w:rPr>
        <w:t>退出备份组）</w:t>
      </w:r>
      <w:r>
        <w:rPr>
          <w:rFonts w:ascii="微软雅黑" w:eastAsia="微软雅黑" w:hAnsi="微软雅黑" w:hint="eastAsia"/>
        </w:rPr>
        <w:t>时</w:t>
      </w:r>
      <w:r>
        <w:rPr>
          <w:rFonts w:ascii="微软雅黑" w:eastAsia="微软雅黑" w:hAnsi="微软雅黑"/>
        </w:rPr>
        <w:t>，会</w:t>
      </w:r>
      <w:r>
        <w:rPr>
          <w:rFonts w:ascii="微软雅黑" w:eastAsia="微软雅黑" w:hAnsi="微软雅黑" w:hint="eastAsia"/>
        </w:rPr>
        <w:t>发送</w:t>
      </w:r>
      <w:r>
        <w:rPr>
          <w:rFonts w:ascii="微软雅黑" w:eastAsia="微软雅黑" w:hAnsi="微软雅黑"/>
        </w:rPr>
        <w:t>优先级为</w:t>
      </w:r>
      <w:r>
        <w:rPr>
          <w:rFonts w:ascii="微软雅黑" w:eastAsia="微软雅黑" w:hAnsi="微软雅黑" w:hint="eastAsia"/>
        </w:rPr>
        <w:t>0的</w:t>
      </w:r>
      <w:r>
        <w:rPr>
          <w:rFonts w:ascii="微软雅黑" w:eastAsia="微软雅黑" w:hAnsi="微软雅黑"/>
        </w:rPr>
        <w:t>通告报文，用来使Backup设备快速切换成Master设备，而不用等到Master_Down_Interval定时器超时。这个</w:t>
      </w:r>
      <w:r>
        <w:rPr>
          <w:rFonts w:ascii="微软雅黑" w:eastAsia="微软雅黑" w:hAnsi="微软雅黑" w:hint="eastAsia"/>
        </w:rPr>
        <w:t>切换时间称为</w:t>
      </w:r>
      <w:r>
        <w:rPr>
          <w:rFonts w:ascii="微软雅黑" w:eastAsia="微软雅黑" w:hAnsi="微软雅黑"/>
        </w:rPr>
        <w:t>Skew_time，计算方式为（</w:t>
      </w:r>
      <w:r>
        <w:rPr>
          <w:rFonts w:ascii="微软雅黑" w:eastAsia="微软雅黑" w:hAnsi="微软雅黑" w:hint="eastAsia"/>
        </w:rPr>
        <w:t>256</w:t>
      </w:r>
      <w:r>
        <w:rPr>
          <w:rFonts w:ascii="微软雅黑" w:eastAsia="微软雅黑" w:hAnsi="微软雅黑"/>
        </w:rPr>
        <w:t>-Backup设备优先级）</w:t>
      </w:r>
      <w:r>
        <w:rPr>
          <w:rFonts w:ascii="微软雅黑" w:eastAsia="微软雅黑" w:hAnsi="微软雅黑" w:hint="eastAsia"/>
        </w:rPr>
        <w:t>/256，</w:t>
      </w:r>
      <w:r>
        <w:rPr>
          <w:rFonts w:ascii="微软雅黑" w:eastAsia="微软雅黑" w:hAnsi="微软雅黑"/>
        </w:rPr>
        <w:t>单位秒</w:t>
      </w:r>
    </w:p>
    <w:p w14:paraId="03BEA96B" w14:textId="29B46FD6" w:rsidR="003B54BF" w:rsidRDefault="003B54BF" w:rsidP="00FF3228">
      <w:pPr>
        <w:pStyle w:val="af2"/>
        <w:numPr>
          <w:ilvl w:val="0"/>
          <w:numId w:val="626"/>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Master设备发生故障</w:t>
      </w:r>
      <w:r>
        <w:rPr>
          <w:rFonts w:ascii="微软雅黑" w:eastAsia="微软雅黑" w:hAnsi="微软雅黑" w:hint="eastAsia"/>
        </w:rPr>
        <w:t>而</w:t>
      </w:r>
      <w:r>
        <w:rPr>
          <w:rFonts w:ascii="微软雅黑" w:eastAsia="微软雅黑" w:hAnsi="微软雅黑"/>
        </w:rPr>
        <w:t>不能</w:t>
      </w:r>
      <w:r>
        <w:rPr>
          <w:rFonts w:ascii="微软雅黑" w:eastAsia="微软雅黑" w:hAnsi="微软雅黑" w:hint="eastAsia"/>
        </w:rPr>
        <w:t>发送通告</w:t>
      </w:r>
      <w:r>
        <w:rPr>
          <w:rFonts w:ascii="微软雅黑" w:eastAsia="微软雅黑" w:hAnsi="微软雅黑"/>
        </w:rPr>
        <w:t>报文时，Backup设备无法立即知晓其工作状态。等到</w:t>
      </w:r>
      <w:r>
        <w:rPr>
          <w:rFonts w:ascii="微软雅黑" w:eastAsia="微软雅黑" w:hAnsi="微软雅黑" w:hint="eastAsia"/>
        </w:rPr>
        <w:t>Master_Dow</w:t>
      </w:r>
      <w:r>
        <w:rPr>
          <w:rFonts w:ascii="微软雅黑" w:eastAsia="微软雅黑" w:hAnsi="微软雅黑"/>
        </w:rPr>
        <w:t>n_Interval定时器超时后，才会认为Master设备无法正常工作，从而</w:t>
      </w:r>
      <w:r>
        <w:rPr>
          <w:rFonts w:ascii="微软雅黑" w:eastAsia="微软雅黑" w:hAnsi="微软雅黑" w:hint="eastAsia"/>
        </w:rPr>
        <w:t>将状态</w:t>
      </w:r>
      <w:r>
        <w:rPr>
          <w:rFonts w:ascii="微软雅黑" w:eastAsia="微软雅黑" w:hAnsi="微软雅黑"/>
        </w:rPr>
        <w:t>切换为Master。</w:t>
      </w:r>
      <w:r w:rsidR="003C6E72">
        <w:rPr>
          <w:rFonts w:ascii="微软雅黑" w:eastAsia="微软雅黑" w:hAnsi="微软雅黑" w:hint="eastAsia"/>
        </w:rPr>
        <w:t>Master_Down_Interval</w:t>
      </w:r>
      <w:r w:rsidR="003C6E72">
        <w:rPr>
          <w:rFonts w:ascii="微软雅黑" w:eastAsia="微软雅黑" w:hAnsi="微软雅黑"/>
        </w:rPr>
        <w:t>定时器计算方式为</w:t>
      </w:r>
      <w:r w:rsidR="003C6E72">
        <w:rPr>
          <w:rFonts w:ascii="微软雅黑" w:eastAsia="微软雅黑" w:hAnsi="微软雅黑" w:hint="eastAsia"/>
        </w:rPr>
        <w:t>3</w:t>
      </w:r>
      <w:r w:rsidR="003C6E72">
        <w:rPr>
          <w:rFonts w:ascii="微软雅黑" w:eastAsia="微软雅黑" w:hAnsi="微软雅黑"/>
        </w:rPr>
        <w:t>*Advertisement_Interval+Skew_time</w:t>
      </w:r>
      <w:r w:rsidR="003C6E72">
        <w:rPr>
          <w:rFonts w:ascii="微软雅黑" w:eastAsia="微软雅黑" w:hAnsi="微软雅黑" w:hint="eastAsia"/>
        </w:rPr>
        <w:t>，</w:t>
      </w:r>
      <w:r w:rsidR="003C6E72">
        <w:rPr>
          <w:rFonts w:ascii="微软雅黑" w:eastAsia="微软雅黑" w:hAnsi="微软雅黑"/>
        </w:rPr>
        <w:t>单位秒</w:t>
      </w:r>
    </w:p>
    <w:p w14:paraId="2D9A1E57" w14:textId="59CA7649" w:rsidR="00740481" w:rsidRDefault="00740481" w:rsidP="00740481">
      <w:pPr>
        <w:ind w:left="415"/>
        <w:rPr>
          <w:rFonts w:ascii="微软雅黑" w:eastAsia="微软雅黑" w:hAnsi="微软雅黑"/>
        </w:rPr>
      </w:pPr>
      <w:r>
        <w:rPr>
          <w:rFonts w:ascii="微软雅黑" w:eastAsia="微软雅黑" w:hAnsi="微软雅黑" w:hint="eastAsia"/>
        </w:rPr>
        <w:t>6</w:t>
      </w:r>
      <w:r>
        <w:rPr>
          <w:rFonts w:ascii="微软雅黑" w:eastAsia="微软雅黑" w:hAnsi="微软雅黑"/>
        </w:rPr>
        <w:t>.</w:t>
      </w:r>
      <w:r>
        <w:rPr>
          <w:rFonts w:ascii="微软雅黑" w:eastAsia="微软雅黑" w:hAnsi="微软雅黑" w:hint="eastAsia"/>
        </w:rPr>
        <w:t>安全认证</w:t>
      </w:r>
    </w:p>
    <w:p w14:paraId="4728BD90" w14:textId="770919AA" w:rsidR="00740481" w:rsidRPr="00740481" w:rsidRDefault="00740481" w:rsidP="00740481">
      <w:pPr>
        <w:ind w:firstLine="415"/>
        <w:rPr>
          <w:rFonts w:ascii="微软雅黑" w:eastAsia="微软雅黑" w:hAnsi="微软雅黑"/>
        </w:rPr>
      </w:pPr>
      <w:r>
        <w:rPr>
          <w:rFonts w:ascii="微软雅黑" w:eastAsia="微软雅黑" w:hAnsi="微软雅黑" w:hint="eastAsia"/>
        </w:rPr>
        <w:t>VRRPv</w:t>
      </w:r>
      <w:r>
        <w:rPr>
          <w:rFonts w:ascii="微软雅黑" w:eastAsia="微软雅黑" w:hAnsi="微软雅黑"/>
        </w:rPr>
        <w:t>2</w:t>
      </w:r>
      <w:r>
        <w:rPr>
          <w:rFonts w:ascii="微软雅黑" w:eastAsia="微软雅黑" w:hAnsi="微软雅黑" w:hint="eastAsia"/>
        </w:rPr>
        <w:t>在通告</w:t>
      </w:r>
      <w:r>
        <w:rPr>
          <w:rFonts w:ascii="微软雅黑" w:eastAsia="微软雅黑" w:hAnsi="微软雅黑"/>
        </w:rPr>
        <w:t>报文中支持的认证方式包括不认证、简单认证和MD5</w:t>
      </w:r>
      <w:r>
        <w:rPr>
          <w:rFonts w:ascii="微软雅黑" w:eastAsia="微软雅黑" w:hAnsi="微软雅黑" w:hint="eastAsia"/>
        </w:rPr>
        <w:t>认证</w:t>
      </w:r>
      <w:r>
        <w:rPr>
          <w:rFonts w:ascii="微软雅黑" w:eastAsia="微软雅黑" w:hAnsi="微软雅黑"/>
        </w:rPr>
        <w:t>。同一</w:t>
      </w:r>
      <w:r>
        <w:rPr>
          <w:rFonts w:ascii="微软雅黑" w:eastAsia="微软雅黑" w:hAnsi="微软雅黑" w:hint="eastAsia"/>
        </w:rPr>
        <w:t>VRRP</w:t>
      </w:r>
      <w:r>
        <w:rPr>
          <w:rFonts w:ascii="微软雅黑" w:eastAsia="微软雅黑" w:hAnsi="微软雅黑"/>
        </w:rPr>
        <w:t>备份组的认证方式</w:t>
      </w:r>
      <w:r>
        <w:rPr>
          <w:rFonts w:ascii="微软雅黑" w:eastAsia="微软雅黑" w:hAnsi="微软雅黑" w:hint="eastAsia"/>
        </w:rPr>
        <w:t>和</w:t>
      </w:r>
      <w:r>
        <w:rPr>
          <w:rFonts w:ascii="微软雅黑" w:eastAsia="微软雅黑" w:hAnsi="微软雅黑"/>
        </w:rPr>
        <w:t>认证</w:t>
      </w:r>
      <w:r>
        <w:rPr>
          <w:rFonts w:ascii="微软雅黑" w:eastAsia="微软雅黑" w:hAnsi="微软雅黑" w:hint="eastAsia"/>
        </w:rPr>
        <w:t>字</w:t>
      </w:r>
      <w:r>
        <w:rPr>
          <w:rFonts w:ascii="微软雅黑" w:eastAsia="微软雅黑" w:hAnsi="微软雅黑"/>
        </w:rPr>
        <w:t>必须相同，否则Master设备和Backup设备无法协商成功。</w:t>
      </w:r>
    </w:p>
    <w:p w14:paraId="28C2C8EF" w14:textId="3B2D7C58" w:rsidR="00C44669" w:rsidRPr="003C6E72" w:rsidRDefault="003C6E72">
      <w:pPr>
        <w:rPr>
          <w:rFonts w:ascii="微软雅黑" w:eastAsia="微软雅黑" w:hAnsi="微软雅黑"/>
          <w:b/>
        </w:rPr>
      </w:pPr>
      <w:r w:rsidRPr="003C6E72">
        <w:rPr>
          <w:rFonts w:ascii="微软雅黑" w:eastAsia="微软雅黑" w:hAnsi="微软雅黑" w:hint="eastAsia"/>
          <w:b/>
        </w:rPr>
        <w:t xml:space="preserve">    冗余备份</w:t>
      </w:r>
      <w:r w:rsidRPr="003C6E72">
        <w:rPr>
          <w:rFonts w:ascii="微软雅黑" w:eastAsia="微软雅黑" w:hAnsi="微软雅黑"/>
          <w:b/>
        </w:rPr>
        <w:t>：</w:t>
      </w:r>
      <w:r>
        <w:rPr>
          <w:rFonts w:ascii="微软雅黑" w:eastAsia="微软雅黑" w:hAnsi="微软雅黑" w:hint="eastAsia"/>
          <w:b/>
        </w:rPr>
        <w:t>局域网中</w:t>
      </w:r>
      <w:r>
        <w:rPr>
          <w:rFonts w:ascii="微软雅黑" w:eastAsia="微软雅黑" w:hAnsi="微软雅黑"/>
          <w:b/>
        </w:rPr>
        <w:t>路由设备配置单备份组实现简单的路由冗余</w:t>
      </w:r>
    </w:p>
    <w:p w14:paraId="53A346D3" w14:textId="733084E2" w:rsidR="00C44669" w:rsidRPr="003C6E72" w:rsidRDefault="003C6E72">
      <w:pPr>
        <w:rPr>
          <w:rFonts w:ascii="微软雅黑" w:eastAsia="微软雅黑" w:hAnsi="微软雅黑"/>
          <w:b/>
        </w:rPr>
      </w:pPr>
      <w:r>
        <w:rPr>
          <w:rFonts w:ascii="微软雅黑" w:eastAsia="微软雅黑" w:hAnsi="微软雅黑"/>
        </w:rPr>
        <w:t xml:space="preserve">    </w:t>
      </w:r>
      <w:r>
        <w:rPr>
          <w:rFonts w:ascii="微软雅黑" w:eastAsia="微软雅黑" w:hAnsi="微软雅黑" w:hint="eastAsia"/>
          <w:b/>
        </w:rPr>
        <w:t>负载分担：</w:t>
      </w:r>
      <w:r>
        <w:rPr>
          <w:rFonts w:ascii="微软雅黑" w:eastAsia="微软雅黑" w:hAnsi="微软雅黑"/>
          <w:b/>
        </w:rPr>
        <w:t>局域网中路由设备配置多备份组实现</w:t>
      </w:r>
      <w:r>
        <w:rPr>
          <w:rFonts w:ascii="微软雅黑" w:eastAsia="微软雅黑" w:hAnsi="微软雅黑" w:hint="eastAsia"/>
          <w:b/>
        </w:rPr>
        <w:t>流量</w:t>
      </w:r>
      <w:r>
        <w:rPr>
          <w:rFonts w:ascii="微软雅黑" w:eastAsia="微软雅黑" w:hAnsi="微软雅黑"/>
          <w:b/>
        </w:rPr>
        <w:t>的负载</w:t>
      </w:r>
      <w:r>
        <w:rPr>
          <w:rFonts w:ascii="微软雅黑" w:eastAsia="微软雅黑" w:hAnsi="微软雅黑" w:hint="eastAsia"/>
          <w:b/>
        </w:rPr>
        <w:t>均衡</w:t>
      </w:r>
    </w:p>
    <w:p w14:paraId="39E0E9DD" w14:textId="7F424D3D" w:rsidR="00C44669" w:rsidRDefault="003C6E72">
      <w:pPr>
        <w:rPr>
          <w:rFonts w:ascii="微软雅黑" w:eastAsia="微软雅黑" w:hAnsi="微软雅黑"/>
        </w:rPr>
      </w:pPr>
      <w:r>
        <w:rPr>
          <w:rFonts w:ascii="微软雅黑" w:eastAsia="微软雅黑" w:hAnsi="微软雅黑" w:hint="eastAsia"/>
        </w:rPr>
        <w:lastRenderedPageBreak/>
        <w:t xml:space="preserve">    </w:t>
      </w:r>
      <w:r w:rsidR="00740481">
        <w:rPr>
          <w:rFonts w:ascii="微软雅黑" w:eastAsia="微软雅黑" w:hAnsi="微软雅黑" w:hint="eastAsia"/>
        </w:rPr>
        <w:t>负载分担</w:t>
      </w:r>
      <w:r w:rsidR="00740481">
        <w:rPr>
          <w:rFonts w:ascii="微软雅黑" w:eastAsia="微软雅黑" w:hAnsi="微软雅黑"/>
        </w:rPr>
        <w:t>与冗余备份的不同点在于：（</w:t>
      </w:r>
      <w:r w:rsidR="00740481">
        <w:rPr>
          <w:rFonts w:ascii="微软雅黑" w:eastAsia="微软雅黑" w:hAnsi="微软雅黑" w:hint="eastAsia"/>
        </w:rPr>
        <w:t>1</w:t>
      </w:r>
      <w:r w:rsidR="00740481">
        <w:rPr>
          <w:rFonts w:ascii="微软雅黑" w:eastAsia="微软雅黑" w:hAnsi="微软雅黑"/>
        </w:rPr>
        <w:t>）</w:t>
      </w:r>
      <w:r w:rsidR="00740481">
        <w:rPr>
          <w:rFonts w:ascii="微软雅黑" w:eastAsia="微软雅黑" w:hAnsi="微软雅黑" w:hint="eastAsia"/>
        </w:rPr>
        <w:t>负载分担</w:t>
      </w:r>
      <w:r w:rsidR="00740481">
        <w:rPr>
          <w:rFonts w:ascii="微软雅黑" w:eastAsia="微软雅黑" w:hAnsi="微软雅黑"/>
        </w:rPr>
        <w:t>方式需要加入多个VRRP备份组，各备份组的Master设备可以不同；（</w:t>
      </w:r>
      <w:r w:rsidR="00740481">
        <w:rPr>
          <w:rFonts w:ascii="微软雅黑" w:eastAsia="微软雅黑" w:hAnsi="微软雅黑" w:hint="eastAsia"/>
        </w:rPr>
        <w:t>2</w:t>
      </w:r>
      <w:r w:rsidR="00740481">
        <w:rPr>
          <w:rFonts w:ascii="微软雅黑" w:eastAsia="微软雅黑" w:hAnsi="微软雅黑"/>
        </w:rPr>
        <w:t>）</w:t>
      </w:r>
      <w:r w:rsidR="00740481">
        <w:rPr>
          <w:rFonts w:ascii="微软雅黑" w:eastAsia="微软雅黑" w:hAnsi="微软雅黑" w:hint="eastAsia"/>
        </w:rPr>
        <w:t>同一台</w:t>
      </w:r>
      <w:r w:rsidR="00740481">
        <w:rPr>
          <w:rFonts w:ascii="微软雅黑" w:eastAsia="微软雅黑" w:hAnsi="微软雅黑"/>
        </w:rPr>
        <w:t>VRRP</w:t>
      </w:r>
      <w:r w:rsidR="00740481">
        <w:rPr>
          <w:rFonts w:ascii="微软雅黑" w:eastAsia="微软雅黑" w:hAnsi="微软雅黑" w:hint="eastAsia"/>
        </w:rPr>
        <w:t>设备</w:t>
      </w:r>
      <w:r w:rsidR="00740481">
        <w:rPr>
          <w:rFonts w:ascii="微软雅黑" w:eastAsia="微软雅黑" w:hAnsi="微软雅黑"/>
        </w:rPr>
        <w:t>可以加入多个备份组，在不同的备份组中具有不同的优先级。</w:t>
      </w:r>
    </w:p>
    <w:p w14:paraId="04789BA1" w14:textId="42FBCF3C" w:rsidR="00C44669" w:rsidRDefault="00FE7CB4" w:rsidP="00FE7CB4">
      <w:pPr>
        <w:ind w:firstLine="420"/>
        <w:rPr>
          <w:rFonts w:ascii="微软雅黑" w:eastAsia="微软雅黑" w:hAnsi="微软雅黑"/>
          <w:b/>
        </w:rPr>
      </w:pPr>
      <w:r>
        <w:rPr>
          <w:rFonts w:ascii="微软雅黑" w:eastAsia="微软雅黑" w:hAnsi="微软雅黑" w:hint="eastAsia"/>
          <w:b/>
        </w:rPr>
        <w:t>管理</w:t>
      </w:r>
      <w:r>
        <w:rPr>
          <w:rFonts w:ascii="微软雅黑" w:eastAsia="微软雅黑" w:hAnsi="微软雅黑"/>
          <w:b/>
        </w:rPr>
        <w:t>VRRP</w:t>
      </w:r>
    </w:p>
    <w:p w14:paraId="22C44470" w14:textId="77777777" w:rsidR="00FE7CB4" w:rsidRDefault="00FE7CB4" w:rsidP="00FE7CB4">
      <w:pPr>
        <w:ind w:firstLine="420"/>
        <w:rPr>
          <w:rFonts w:ascii="微软雅黑" w:eastAsia="微软雅黑" w:hAnsi="微软雅黑"/>
        </w:rPr>
      </w:pPr>
      <w:r>
        <w:rPr>
          <w:rFonts w:ascii="微软雅黑" w:eastAsia="微软雅黑" w:hAnsi="微软雅黑" w:hint="eastAsia"/>
        </w:rPr>
        <w:t>当设备</w:t>
      </w:r>
      <w:r>
        <w:rPr>
          <w:rFonts w:ascii="微软雅黑" w:eastAsia="微软雅黑" w:hAnsi="微软雅黑"/>
        </w:rPr>
        <w:t>运行多个VRRP备份组时，每个VRRP备份组都需要维护自己的状态机，</w:t>
      </w:r>
      <w:r>
        <w:rPr>
          <w:rFonts w:ascii="微软雅黑" w:eastAsia="微软雅黑" w:hAnsi="微软雅黑" w:hint="eastAsia"/>
        </w:rPr>
        <w:t>设备之间会</w:t>
      </w:r>
      <w:r>
        <w:rPr>
          <w:rFonts w:ascii="微软雅黑" w:eastAsia="微软雅黑" w:hAnsi="微软雅黑"/>
        </w:rPr>
        <w:t>产生大量的VRRP协议报文。为</w:t>
      </w:r>
      <w:r>
        <w:rPr>
          <w:rFonts w:ascii="微软雅黑" w:eastAsia="微软雅黑" w:hAnsi="微软雅黑" w:hint="eastAsia"/>
        </w:rPr>
        <w:t>减少</w:t>
      </w:r>
      <w:r>
        <w:rPr>
          <w:rFonts w:ascii="微软雅黑" w:eastAsia="微软雅黑" w:hAnsi="微软雅黑"/>
        </w:rPr>
        <w:t>协议报文对带宽</w:t>
      </w:r>
      <w:r>
        <w:rPr>
          <w:rFonts w:ascii="微软雅黑" w:eastAsia="微软雅黑" w:hAnsi="微软雅黑" w:hint="eastAsia"/>
        </w:rPr>
        <w:t>的</w:t>
      </w:r>
      <w:r>
        <w:rPr>
          <w:rFonts w:ascii="微软雅黑" w:eastAsia="微软雅黑" w:hAnsi="微软雅黑"/>
        </w:rPr>
        <w:t>占用和CPU资源消耗，可以将其中一个VRRP备份组配置为管理VRRP备份组（</w:t>
      </w:r>
      <w:r>
        <w:rPr>
          <w:rFonts w:ascii="微软雅黑" w:eastAsia="微软雅黑" w:hAnsi="微软雅黑" w:hint="eastAsia"/>
        </w:rPr>
        <w:t>mVRRP</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其余业务VRRP备份组与管理VRRP备份组进行绑定。</w:t>
      </w:r>
    </w:p>
    <w:p w14:paraId="476F7F89" w14:textId="2121A48D" w:rsidR="00FE7CB4" w:rsidRDefault="00FE7CB4" w:rsidP="00FF3228">
      <w:pPr>
        <w:pStyle w:val="af2"/>
        <w:numPr>
          <w:ilvl w:val="0"/>
          <w:numId w:val="627"/>
        </w:numPr>
        <w:ind w:firstLineChars="0"/>
        <w:rPr>
          <w:rFonts w:ascii="微软雅黑" w:eastAsia="微软雅黑" w:hAnsi="微软雅黑"/>
        </w:rPr>
      </w:pPr>
      <w:r>
        <w:rPr>
          <w:rFonts w:ascii="微软雅黑" w:eastAsia="微软雅黑" w:hAnsi="微软雅黑" w:hint="eastAsia"/>
        </w:rPr>
        <w:t>管理</w:t>
      </w:r>
      <w:r>
        <w:rPr>
          <w:rFonts w:ascii="微软雅黑" w:eastAsia="微软雅黑" w:hAnsi="微软雅黑"/>
        </w:rPr>
        <w:t>VRR备份组</w:t>
      </w:r>
      <w:r>
        <w:rPr>
          <w:rFonts w:ascii="微软雅黑" w:eastAsia="微软雅黑" w:hAnsi="微软雅黑" w:hint="eastAsia"/>
        </w:rPr>
        <w:t>：</w:t>
      </w:r>
      <w:r>
        <w:rPr>
          <w:rFonts w:ascii="微软雅黑" w:eastAsia="微软雅黑" w:hAnsi="微软雅黑"/>
        </w:rPr>
        <w:t>与</w:t>
      </w:r>
      <w:r>
        <w:rPr>
          <w:rFonts w:ascii="微软雅黑" w:eastAsia="微软雅黑" w:hAnsi="微软雅黑" w:hint="eastAsia"/>
        </w:rPr>
        <w:t>普通</w:t>
      </w:r>
      <w:r>
        <w:rPr>
          <w:rFonts w:ascii="微软雅黑" w:eastAsia="微软雅黑" w:hAnsi="微软雅黑"/>
        </w:rPr>
        <w:t>VRRP备份组一样，通过VRRP协议报文协商VRRP设备的主备状态。</w:t>
      </w:r>
      <w:r>
        <w:rPr>
          <w:rFonts w:ascii="微软雅黑" w:eastAsia="微软雅黑" w:hAnsi="微软雅黑" w:hint="eastAsia"/>
        </w:rPr>
        <w:t>部署位置</w:t>
      </w:r>
      <w:r>
        <w:rPr>
          <w:rFonts w:ascii="微软雅黑" w:eastAsia="微软雅黑" w:hAnsi="微软雅黑"/>
        </w:rPr>
        <w:t>有</w:t>
      </w:r>
      <w:r>
        <w:rPr>
          <w:rFonts w:ascii="微软雅黑" w:eastAsia="微软雅黑" w:hAnsi="微软雅黑" w:hint="eastAsia"/>
        </w:rPr>
        <w:t>2种情况</w:t>
      </w:r>
      <w:r>
        <w:rPr>
          <w:rFonts w:ascii="微软雅黑" w:eastAsia="微软雅黑" w:hAnsi="微软雅黑"/>
        </w:rPr>
        <w:t>：</w:t>
      </w:r>
    </w:p>
    <w:p w14:paraId="22B27BE2" w14:textId="709F40B6" w:rsidR="00FE7CB4" w:rsidRDefault="00FE7CB4" w:rsidP="00FE7CB4">
      <w:pPr>
        <w:pStyle w:val="af2"/>
        <w:numPr>
          <w:ilvl w:val="0"/>
          <w:numId w:val="551"/>
        </w:numPr>
        <w:ind w:firstLineChars="0"/>
        <w:rPr>
          <w:rFonts w:ascii="微软雅黑" w:eastAsia="微软雅黑" w:hAnsi="微软雅黑"/>
        </w:rPr>
      </w:pPr>
      <w:r>
        <w:rPr>
          <w:rFonts w:ascii="微软雅黑" w:eastAsia="微软雅黑" w:hAnsi="微软雅黑" w:hint="eastAsia"/>
        </w:rPr>
        <w:t>管理</w:t>
      </w:r>
      <w:r>
        <w:rPr>
          <w:rFonts w:ascii="微软雅黑" w:eastAsia="微软雅黑" w:hAnsi="微软雅黑"/>
        </w:rPr>
        <w:t>VRRP与业务VRRP在同一侧。此时</w:t>
      </w:r>
      <w:r>
        <w:rPr>
          <w:rFonts w:ascii="微软雅黑" w:eastAsia="微软雅黑" w:hAnsi="微软雅黑" w:hint="eastAsia"/>
        </w:rPr>
        <w:t>管理</w:t>
      </w:r>
      <w:r>
        <w:rPr>
          <w:rFonts w:ascii="微软雅黑" w:eastAsia="微软雅黑" w:hAnsi="微软雅黑"/>
        </w:rPr>
        <w:t>VRRP备份组作为网管使用，</w:t>
      </w:r>
      <w:r>
        <w:rPr>
          <w:rFonts w:ascii="微软雅黑" w:eastAsia="微软雅黑" w:hAnsi="微软雅黑" w:hint="eastAsia"/>
        </w:rPr>
        <w:t>既</w:t>
      </w:r>
      <w:r>
        <w:rPr>
          <w:rFonts w:ascii="微软雅黑" w:eastAsia="微软雅黑" w:hAnsi="微软雅黑"/>
        </w:rPr>
        <w:t>负责协商设备的主备状态，也承担业务流量。</w:t>
      </w:r>
      <w:r w:rsidR="0087020A">
        <w:rPr>
          <w:rFonts w:ascii="微软雅黑" w:eastAsia="微软雅黑" w:hAnsi="微软雅黑" w:hint="eastAsia"/>
        </w:rPr>
        <w:t>此时</w:t>
      </w:r>
      <w:r w:rsidR="0087020A">
        <w:rPr>
          <w:rFonts w:ascii="微软雅黑" w:eastAsia="微软雅黑" w:hAnsi="微软雅黑"/>
        </w:rPr>
        <w:t>在配置管理VRRP之前必须先创建普通VRRP备份组并配置虚拟IP地址，该虚拟IP地址即为用户设置的网关地址。</w:t>
      </w:r>
    </w:p>
    <w:p w14:paraId="288273AA" w14:textId="18A6CA93" w:rsidR="0087020A" w:rsidRDefault="0087020A" w:rsidP="00FE7CB4">
      <w:pPr>
        <w:pStyle w:val="af2"/>
        <w:numPr>
          <w:ilvl w:val="0"/>
          <w:numId w:val="551"/>
        </w:numPr>
        <w:ind w:firstLineChars="0"/>
        <w:rPr>
          <w:rFonts w:ascii="微软雅黑" w:eastAsia="微软雅黑" w:hAnsi="微软雅黑"/>
        </w:rPr>
      </w:pPr>
      <w:r>
        <w:rPr>
          <w:rFonts w:ascii="微软雅黑" w:eastAsia="微软雅黑" w:hAnsi="微软雅黑" w:hint="eastAsia"/>
        </w:rPr>
        <w:t>管理VRRP</w:t>
      </w:r>
      <w:r>
        <w:rPr>
          <w:rFonts w:ascii="微软雅黑" w:eastAsia="微软雅黑" w:hAnsi="微软雅黑"/>
        </w:rPr>
        <w:t>部署在Master和Backup之间的直连链路上。此时管理VRRP备份组不作为网管使用，仅负责协商设备的主备状态，不承担业务流量。因此，</w:t>
      </w:r>
      <w:r>
        <w:rPr>
          <w:rFonts w:ascii="微软雅黑" w:eastAsia="微软雅黑" w:hAnsi="微软雅黑" w:hint="eastAsia"/>
        </w:rPr>
        <w:t>管理</w:t>
      </w:r>
      <w:r>
        <w:rPr>
          <w:rFonts w:ascii="微软雅黑" w:eastAsia="微软雅黑" w:hAnsi="微软雅黑"/>
        </w:rPr>
        <w:t>VRRP不需要具有虚拟IP地址，用户可以直接在接口上创建管理VRRP备份组。</w:t>
      </w:r>
    </w:p>
    <w:p w14:paraId="44BBC68E" w14:textId="2AB91483" w:rsidR="00FE7CB4" w:rsidRPr="00FE7CB4" w:rsidRDefault="00FE7CB4" w:rsidP="00FF3228">
      <w:pPr>
        <w:pStyle w:val="af2"/>
        <w:numPr>
          <w:ilvl w:val="0"/>
          <w:numId w:val="627"/>
        </w:numPr>
        <w:ind w:firstLineChars="0"/>
        <w:rPr>
          <w:rFonts w:ascii="微软雅黑" w:eastAsia="微软雅黑" w:hAnsi="微软雅黑"/>
        </w:rPr>
      </w:pPr>
      <w:r>
        <w:rPr>
          <w:rFonts w:ascii="微软雅黑" w:eastAsia="微软雅黑" w:hAnsi="微软雅黑" w:hint="eastAsia"/>
        </w:rPr>
        <w:t>业务VRRP</w:t>
      </w:r>
      <w:r>
        <w:rPr>
          <w:rFonts w:ascii="微软雅黑" w:eastAsia="微软雅黑" w:hAnsi="微软雅黑"/>
        </w:rPr>
        <w:t>备份组：</w:t>
      </w:r>
      <w:r w:rsidR="0087020A">
        <w:rPr>
          <w:rFonts w:ascii="微软雅黑" w:eastAsia="微软雅黑" w:hAnsi="微软雅黑" w:hint="eastAsia"/>
        </w:rPr>
        <w:t>普通</w:t>
      </w:r>
      <w:r w:rsidR="0087020A">
        <w:rPr>
          <w:rFonts w:ascii="微软雅黑" w:eastAsia="微软雅黑" w:hAnsi="微软雅黑"/>
        </w:rPr>
        <w:t>VRRP备份组与管理VRRP备份组绑定后</w:t>
      </w:r>
      <w:r w:rsidR="0087020A">
        <w:rPr>
          <w:rFonts w:ascii="微软雅黑" w:eastAsia="微软雅黑" w:hAnsi="微软雅黑" w:hint="eastAsia"/>
        </w:rPr>
        <w:t>成为业务</w:t>
      </w:r>
      <w:r w:rsidR="0087020A">
        <w:rPr>
          <w:rFonts w:ascii="微软雅黑" w:eastAsia="微软雅黑" w:hAnsi="微软雅黑"/>
        </w:rPr>
        <w:t>VRRP</w:t>
      </w:r>
      <w:r w:rsidR="0087020A">
        <w:rPr>
          <w:rFonts w:ascii="微软雅黑" w:eastAsia="微软雅黑" w:hAnsi="微软雅黑" w:hint="eastAsia"/>
        </w:rPr>
        <w:t>备份组</w:t>
      </w:r>
      <w:r w:rsidR="0087020A">
        <w:rPr>
          <w:rFonts w:ascii="微软雅黑" w:eastAsia="微软雅黑" w:hAnsi="微软雅黑"/>
        </w:rPr>
        <w:t>（</w:t>
      </w:r>
      <w:r w:rsidR="0087020A">
        <w:rPr>
          <w:rFonts w:ascii="微软雅黑" w:eastAsia="微软雅黑" w:hAnsi="微软雅黑" w:hint="eastAsia"/>
        </w:rPr>
        <w:t>也称为</w:t>
      </w:r>
      <w:r w:rsidR="0087020A">
        <w:rPr>
          <w:rFonts w:ascii="微软雅黑" w:eastAsia="微软雅黑" w:hAnsi="微软雅黑"/>
        </w:rPr>
        <w:t>成员VRRP备份组）</w:t>
      </w:r>
      <w:r w:rsidR="0087020A">
        <w:rPr>
          <w:rFonts w:ascii="微软雅黑" w:eastAsia="微软雅黑" w:hAnsi="微软雅黑" w:hint="eastAsia"/>
        </w:rPr>
        <w:t>。</w:t>
      </w:r>
      <w:r w:rsidR="0087020A">
        <w:rPr>
          <w:rFonts w:ascii="微软雅黑" w:eastAsia="微软雅黑" w:hAnsi="微软雅黑"/>
        </w:rPr>
        <w:t>业务</w:t>
      </w:r>
      <w:r w:rsidR="0087020A">
        <w:rPr>
          <w:rFonts w:ascii="微软雅黑" w:eastAsia="微软雅黑" w:hAnsi="微软雅黑" w:hint="eastAsia"/>
        </w:rPr>
        <w:t>VRRP</w:t>
      </w:r>
      <w:r w:rsidR="0087020A">
        <w:rPr>
          <w:rFonts w:ascii="微软雅黑" w:eastAsia="微软雅黑" w:hAnsi="微软雅黑"/>
        </w:rPr>
        <w:t>备份组不发送VRRP协议报文，状态由所在接口状态及与其绑定的管理VRRP备份组的状态共同决定。</w:t>
      </w:r>
    </w:p>
    <w:p w14:paraId="18FCBDB8" w14:textId="65111367" w:rsidR="00E1049C" w:rsidRPr="00E1049C" w:rsidRDefault="00E1049C" w:rsidP="00E1049C">
      <w:pPr>
        <w:ind w:left="420"/>
        <w:rPr>
          <w:rFonts w:ascii="微软雅黑" w:eastAsia="微软雅黑" w:hAnsi="微软雅黑"/>
          <w:b/>
        </w:rPr>
      </w:pPr>
      <w:r>
        <w:rPr>
          <w:rFonts w:ascii="微软雅黑" w:eastAsia="微软雅黑" w:hAnsi="微软雅黑" w:hint="eastAsia"/>
          <w:b/>
        </w:rPr>
        <w:t>VRRP</w:t>
      </w:r>
      <w:r>
        <w:rPr>
          <w:rFonts w:ascii="微软雅黑" w:eastAsia="微软雅黑" w:hAnsi="微软雅黑"/>
          <w:b/>
        </w:rPr>
        <w:t>与接口状态联动</w:t>
      </w:r>
    </w:p>
    <w:p w14:paraId="4A5CFD3E" w14:textId="695DD38B" w:rsidR="00E1049C" w:rsidRPr="00E1049C" w:rsidRDefault="00E1049C" w:rsidP="00E1049C">
      <w:pPr>
        <w:ind w:firstLineChars="200" w:firstLine="420"/>
        <w:rPr>
          <w:rFonts w:ascii="微软雅黑" w:eastAsia="微软雅黑" w:hAnsi="微软雅黑"/>
        </w:rPr>
      </w:pPr>
      <w:r>
        <w:rPr>
          <w:rFonts w:ascii="微软雅黑" w:eastAsia="微软雅黑" w:hAnsi="微软雅黑" w:hint="eastAsia"/>
        </w:rPr>
        <w:lastRenderedPageBreak/>
        <w:t>当Master设备</w:t>
      </w:r>
      <w:r>
        <w:rPr>
          <w:rFonts w:ascii="微软雅黑" w:eastAsia="微软雅黑" w:hAnsi="微软雅黑"/>
        </w:rPr>
        <w:t>上行接口故障时，由于VRRP无法感知</w:t>
      </w:r>
      <w:r>
        <w:rPr>
          <w:rFonts w:ascii="微软雅黑" w:eastAsia="微软雅黑" w:hAnsi="微软雅黑" w:hint="eastAsia"/>
        </w:rPr>
        <w:t>非</w:t>
      </w:r>
      <w:r>
        <w:rPr>
          <w:rFonts w:ascii="微软雅黑" w:eastAsia="微软雅黑" w:hAnsi="微软雅黑"/>
        </w:rPr>
        <w:t>备份组内接口的状态变化，可能会导致业务中断。通过</w:t>
      </w:r>
      <w:r>
        <w:rPr>
          <w:rFonts w:ascii="微软雅黑" w:eastAsia="微软雅黑" w:hAnsi="微软雅黑" w:hint="eastAsia"/>
        </w:rPr>
        <w:t>联动</w:t>
      </w:r>
      <w:r>
        <w:rPr>
          <w:rFonts w:ascii="微软雅黑" w:eastAsia="微软雅黑" w:hAnsi="微软雅黑"/>
        </w:rPr>
        <w:t>接口状态，配置VRRP监视上行接口，当被监视的接口故障时，</w:t>
      </w:r>
      <w:r>
        <w:rPr>
          <w:rFonts w:ascii="微软雅黑" w:eastAsia="微软雅黑" w:hAnsi="微软雅黑" w:hint="eastAsia"/>
        </w:rPr>
        <w:t>调整</w:t>
      </w:r>
      <w:r>
        <w:rPr>
          <w:rFonts w:ascii="微软雅黑" w:eastAsia="微软雅黑" w:hAnsi="微软雅黑"/>
        </w:rPr>
        <w:t>Master设备优先级，触发VRRP主备切换，减小接口故障对业务转发的影响。</w:t>
      </w:r>
    </w:p>
    <w:p w14:paraId="0E20BCEE" w14:textId="77777777" w:rsidR="00E1049C" w:rsidRDefault="00E1049C">
      <w:pPr>
        <w:rPr>
          <w:rFonts w:ascii="微软雅黑" w:eastAsia="微软雅黑" w:hAnsi="微软雅黑"/>
        </w:rPr>
      </w:pPr>
    </w:p>
    <w:p w14:paraId="74DF4713" w14:textId="1C33EAF0" w:rsidR="00034089" w:rsidRDefault="00034089">
      <w:pPr>
        <w:rPr>
          <w:rFonts w:ascii="微软雅黑" w:eastAsia="微软雅黑" w:hAnsi="微软雅黑"/>
        </w:rPr>
      </w:pPr>
      <w:r>
        <w:rPr>
          <w:rFonts w:ascii="微软雅黑" w:eastAsia="微软雅黑" w:hAnsi="微软雅黑" w:hint="eastAsia"/>
        </w:rPr>
        <w:t>IPv</w:t>
      </w:r>
      <w:r>
        <w:rPr>
          <w:rFonts w:ascii="微软雅黑" w:eastAsia="微软雅黑" w:hAnsi="微软雅黑"/>
        </w:rPr>
        <w:t>4 VRRP</w:t>
      </w:r>
      <w:r>
        <w:rPr>
          <w:rFonts w:ascii="微软雅黑" w:eastAsia="微软雅黑" w:hAnsi="微软雅黑" w:hint="eastAsia"/>
        </w:rPr>
        <w:t>配置</w:t>
      </w:r>
      <w:r>
        <w:rPr>
          <w:rFonts w:ascii="微软雅黑" w:eastAsia="微软雅黑" w:hAnsi="微软雅黑"/>
        </w:rPr>
        <w:t>：</w:t>
      </w:r>
    </w:p>
    <w:p w14:paraId="08607ABB" w14:textId="528D97B7" w:rsidR="00E1049C" w:rsidRDefault="00E1049C" w:rsidP="00FF3228">
      <w:pPr>
        <w:pStyle w:val="af2"/>
        <w:numPr>
          <w:ilvl w:val="0"/>
          <w:numId w:val="627"/>
        </w:numPr>
        <w:ind w:firstLineChars="0"/>
        <w:rPr>
          <w:rFonts w:ascii="微软雅黑" w:eastAsia="微软雅黑" w:hAnsi="微软雅黑"/>
        </w:rPr>
      </w:pPr>
      <w:r>
        <w:rPr>
          <w:rFonts w:ascii="微软雅黑" w:eastAsia="微软雅黑" w:hAnsi="微软雅黑" w:hint="eastAsia"/>
        </w:rPr>
        <w:t>配置</w:t>
      </w:r>
      <w:r>
        <w:rPr>
          <w:rFonts w:ascii="微软雅黑" w:eastAsia="微软雅黑" w:hAnsi="微软雅黑"/>
        </w:rPr>
        <w:t>单备份组时，通过</w:t>
      </w:r>
      <w:r>
        <w:rPr>
          <w:rFonts w:ascii="微软雅黑" w:eastAsia="微软雅黑" w:hAnsi="微软雅黑" w:hint="eastAsia"/>
        </w:rPr>
        <w:t>设置</w:t>
      </w:r>
      <w:r>
        <w:rPr>
          <w:rFonts w:ascii="微软雅黑" w:eastAsia="微软雅黑" w:hAnsi="微软雅黑"/>
        </w:rPr>
        <w:t>备份组号和虚拟IP地址，可以在指定的局域网段上添加一个备份组，从而启动对应接口的VRRP单备份功能</w:t>
      </w:r>
    </w:p>
    <w:p w14:paraId="1D02363A" w14:textId="31D3BB97" w:rsidR="00E1049C" w:rsidRDefault="00E1049C" w:rsidP="00FF3228">
      <w:pPr>
        <w:pStyle w:val="af2"/>
        <w:numPr>
          <w:ilvl w:val="0"/>
          <w:numId w:val="627"/>
        </w:numPr>
        <w:ind w:firstLineChars="0"/>
        <w:rPr>
          <w:rFonts w:ascii="微软雅黑" w:eastAsia="微软雅黑" w:hAnsi="微软雅黑"/>
        </w:rPr>
      </w:pPr>
      <w:r>
        <w:rPr>
          <w:rFonts w:ascii="微软雅黑" w:eastAsia="微软雅黑" w:hAnsi="微软雅黑" w:hint="eastAsia"/>
        </w:rPr>
        <w:t>配置</w:t>
      </w:r>
      <w:r>
        <w:rPr>
          <w:rFonts w:ascii="微软雅黑" w:eastAsia="微软雅黑" w:hAnsi="微软雅黑"/>
        </w:rPr>
        <w:t>多备份组时，在同一个</w:t>
      </w:r>
      <w:r>
        <w:rPr>
          <w:rFonts w:ascii="微软雅黑" w:eastAsia="微软雅黑" w:hAnsi="微软雅黑" w:hint="eastAsia"/>
        </w:rPr>
        <w:t>接口</w:t>
      </w:r>
      <w:r>
        <w:rPr>
          <w:rFonts w:ascii="微软雅黑" w:eastAsia="微软雅黑" w:hAnsi="微软雅黑"/>
        </w:rPr>
        <w:t>上</w:t>
      </w:r>
      <w:r>
        <w:rPr>
          <w:rFonts w:ascii="微软雅黑" w:eastAsia="微软雅黑" w:hAnsi="微软雅黑" w:hint="eastAsia"/>
        </w:rPr>
        <w:t>配置</w:t>
      </w:r>
      <w:r>
        <w:rPr>
          <w:rFonts w:ascii="微软雅黑" w:eastAsia="微软雅黑" w:hAnsi="微软雅黑"/>
        </w:rPr>
        <w:t>多个VRRP备份组，可以实现负载均衡同时通过互相备份来提供更稳定可靠的网络服务</w:t>
      </w:r>
    </w:p>
    <w:p w14:paraId="22D053F8" w14:textId="0512DBCE" w:rsidR="00E1049C" w:rsidRPr="00E1049C" w:rsidRDefault="00E1049C" w:rsidP="00FF3228">
      <w:pPr>
        <w:pStyle w:val="af2"/>
        <w:numPr>
          <w:ilvl w:val="0"/>
          <w:numId w:val="627"/>
        </w:numPr>
        <w:ind w:firstLineChars="0"/>
        <w:rPr>
          <w:rFonts w:ascii="微软雅黑" w:eastAsia="微软雅黑" w:hAnsi="微软雅黑"/>
        </w:rPr>
      </w:pPr>
      <w:r>
        <w:rPr>
          <w:rFonts w:ascii="微软雅黑" w:eastAsia="微软雅黑" w:hAnsi="微软雅黑" w:hint="eastAsia"/>
        </w:rPr>
        <w:t>通过设置</w:t>
      </w:r>
      <w:r>
        <w:rPr>
          <w:rFonts w:ascii="微软雅黑" w:eastAsia="微软雅黑" w:hAnsi="微软雅黑"/>
        </w:rPr>
        <w:t>监视接口，动态的调整备份组的优先级，实现动态故障检测，实现备份组的状态切换</w:t>
      </w:r>
    </w:p>
    <w:p w14:paraId="1BAF21FA" w14:textId="237187A6" w:rsidR="00034089" w:rsidRDefault="002F0FAC">
      <w:pPr>
        <w:rPr>
          <w:rFonts w:ascii="微软雅黑" w:eastAsia="微软雅黑" w:hAnsi="微软雅黑"/>
        </w:rPr>
      </w:pPr>
      <w:r>
        <w:rPr>
          <w:rFonts w:ascii="微软雅黑" w:eastAsia="微软雅黑" w:hAnsi="微软雅黑" w:hint="eastAsia"/>
        </w:rPr>
        <w:t>IPv6</w:t>
      </w:r>
      <w:r>
        <w:rPr>
          <w:rFonts w:ascii="微软雅黑" w:eastAsia="微软雅黑" w:hAnsi="微软雅黑"/>
        </w:rPr>
        <w:t xml:space="preserve"> VRRP配置：</w:t>
      </w:r>
    </w:p>
    <w:p w14:paraId="556DAFA3" w14:textId="42395725" w:rsidR="002F0FAC" w:rsidRDefault="002F0FAC" w:rsidP="00FF3228">
      <w:pPr>
        <w:pStyle w:val="af2"/>
        <w:numPr>
          <w:ilvl w:val="0"/>
          <w:numId w:val="628"/>
        </w:numPr>
        <w:ind w:firstLineChars="0"/>
        <w:rPr>
          <w:rFonts w:ascii="微软雅黑" w:eastAsia="微软雅黑" w:hAnsi="微软雅黑"/>
        </w:rPr>
      </w:pPr>
      <w:r>
        <w:rPr>
          <w:rFonts w:ascii="微软雅黑" w:eastAsia="微软雅黑" w:hAnsi="微软雅黑" w:hint="eastAsia"/>
        </w:rPr>
        <w:t>配置</w:t>
      </w:r>
      <w:r>
        <w:rPr>
          <w:rFonts w:ascii="微软雅黑" w:eastAsia="微软雅黑" w:hAnsi="微软雅黑"/>
        </w:rPr>
        <w:t>IPv6 VRRP单备份组时，通过设置备份组号和虚拟IPv6地址</w:t>
      </w:r>
      <w:r>
        <w:rPr>
          <w:rFonts w:ascii="微软雅黑" w:eastAsia="微软雅黑" w:hAnsi="微软雅黑" w:hint="eastAsia"/>
        </w:rPr>
        <w:t>，</w:t>
      </w:r>
      <w:r>
        <w:rPr>
          <w:rFonts w:ascii="微软雅黑" w:eastAsia="微软雅黑" w:hAnsi="微软雅黑"/>
        </w:rPr>
        <w:t>可以在指定的局域</w:t>
      </w:r>
      <w:r>
        <w:rPr>
          <w:rFonts w:ascii="微软雅黑" w:eastAsia="微软雅黑" w:hAnsi="微软雅黑" w:hint="eastAsia"/>
        </w:rPr>
        <w:t>网段</w:t>
      </w:r>
      <w:r>
        <w:rPr>
          <w:rFonts w:ascii="微软雅黑" w:eastAsia="微软雅黑" w:hAnsi="微软雅黑"/>
        </w:rPr>
        <w:t>上添加一个备份组，从而启动对应接口的VRRP</w:t>
      </w:r>
      <w:r>
        <w:rPr>
          <w:rFonts w:ascii="微软雅黑" w:eastAsia="微软雅黑" w:hAnsi="微软雅黑" w:hint="eastAsia"/>
        </w:rPr>
        <w:t>单</w:t>
      </w:r>
      <w:r>
        <w:rPr>
          <w:rFonts w:ascii="微软雅黑" w:eastAsia="微软雅黑" w:hAnsi="微软雅黑"/>
        </w:rPr>
        <w:t>备份功能</w:t>
      </w:r>
    </w:p>
    <w:p w14:paraId="2CD1065A" w14:textId="3B325BEF" w:rsidR="002F0FAC" w:rsidRDefault="002F0FAC" w:rsidP="00FF3228">
      <w:pPr>
        <w:pStyle w:val="af2"/>
        <w:numPr>
          <w:ilvl w:val="0"/>
          <w:numId w:val="628"/>
        </w:numPr>
        <w:ind w:firstLineChars="0"/>
        <w:rPr>
          <w:rFonts w:ascii="微软雅黑" w:eastAsia="微软雅黑" w:hAnsi="微软雅黑"/>
        </w:rPr>
      </w:pPr>
      <w:r>
        <w:rPr>
          <w:rFonts w:ascii="微软雅黑" w:eastAsia="微软雅黑" w:hAnsi="微软雅黑" w:hint="eastAsia"/>
        </w:rPr>
        <w:t>配置</w:t>
      </w:r>
      <w:r>
        <w:rPr>
          <w:rFonts w:ascii="微软雅黑" w:eastAsia="微软雅黑" w:hAnsi="微软雅黑"/>
        </w:rPr>
        <w:t>IPv6 VRRP多备份组时，在同一个接口上配置多个IPv6 VRRP备份组，可以实现负载均衡同时通过互相备份来提供更稳定可靠的网络服务</w:t>
      </w:r>
    </w:p>
    <w:p w14:paraId="15FDA91B" w14:textId="68F0D3A8" w:rsidR="002F0FAC" w:rsidRPr="002F0FAC" w:rsidRDefault="002F0FAC" w:rsidP="00FF3228">
      <w:pPr>
        <w:pStyle w:val="af2"/>
        <w:numPr>
          <w:ilvl w:val="0"/>
          <w:numId w:val="628"/>
        </w:numPr>
        <w:ind w:firstLineChars="0"/>
        <w:rPr>
          <w:rFonts w:ascii="微软雅黑" w:eastAsia="微软雅黑" w:hAnsi="微软雅黑"/>
        </w:rPr>
      </w:pPr>
      <w:r>
        <w:rPr>
          <w:rFonts w:ascii="微软雅黑" w:eastAsia="微软雅黑" w:hAnsi="微软雅黑" w:hint="eastAsia"/>
        </w:rPr>
        <w:t>通过</w:t>
      </w:r>
      <w:r>
        <w:rPr>
          <w:rFonts w:ascii="微软雅黑" w:eastAsia="微软雅黑" w:hAnsi="微软雅黑"/>
        </w:rPr>
        <w:t>设置监视接口，动态调整备份组的优先级，实现动态故障监测，实现备份组的状态切换</w:t>
      </w:r>
    </w:p>
    <w:p w14:paraId="6B6F0DA6" w14:textId="0563C61F" w:rsidR="00034089" w:rsidRDefault="002F0FAC">
      <w:pPr>
        <w:rPr>
          <w:rFonts w:ascii="微软雅黑" w:eastAsia="微软雅黑" w:hAnsi="微软雅黑"/>
        </w:rPr>
      </w:pPr>
      <w:r>
        <w:rPr>
          <w:rFonts w:ascii="微软雅黑" w:eastAsia="微软雅黑" w:hAnsi="微软雅黑" w:hint="eastAsia"/>
        </w:rPr>
        <w:t>注意点</w:t>
      </w:r>
      <w:r>
        <w:rPr>
          <w:rFonts w:ascii="微软雅黑" w:eastAsia="微软雅黑" w:hAnsi="微软雅黑"/>
        </w:rPr>
        <w:t>：</w:t>
      </w:r>
    </w:p>
    <w:p w14:paraId="5FB44131" w14:textId="5838995C" w:rsidR="002F0FAC" w:rsidRDefault="002F0FAC" w:rsidP="00FF3228">
      <w:pPr>
        <w:pStyle w:val="af2"/>
        <w:numPr>
          <w:ilvl w:val="0"/>
          <w:numId w:val="629"/>
        </w:numPr>
        <w:ind w:firstLineChars="0"/>
        <w:rPr>
          <w:rFonts w:ascii="微软雅黑" w:eastAsia="微软雅黑" w:hAnsi="微软雅黑"/>
        </w:rPr>
      </w:pPr>
      <w:r>
        <w:rPr>
          <w:rFonts w:ascii="微软雅黑" w:eastAsia="微软雅黑" w:hAnsi="微软雅黑" w:hint="eastAsia"/>
        </w:rPr>
        <w:t>同一个</w:t>
      </w:r>
      <w:r>
        <w:rPr>
          <w:rFonts w:ascii="微软雅黑" w:eastAsia="微软雅黑" w:hAnsi="微软雅黑"/>
        </w:rPr>
        <w:t>VRRP备份组内路由设备上VRRP需要</w:t>
      </w:r>
      <w:r>
        <w:rPr>
          <w:rFonts w:ascii="微软雅黑" w:eastAsia="微软雅黑" w:hAnsi="微软雅黑" w:hint="eastAsia"/>
        </w:rPr>
        <w:t>配置</w:t>
      </w:r>
      <w:r>
        <w:rPr>
          <w:rFonts w:ascii="微软雅黑" w:eastAsia="微软雅黑" w:hAnsi="微软雅黑"/>
        </w:rPr>
        <w:t>相同的虚拟IPv4</w:t>
      </w:r>
      <w:r>
        <w:rPr>
          <w:rFonts w:ascii="微软雅黑" w:eastAsia="微软雅黑" w:hAnsi="微软雅黑" w:hint="eastAsia"/>
        </w:rPr>
        <w:t>地址</w:t>
      </w:r>
    </w:p>
    <w:p w14:paraId="0E604AC6" w14:textId="0BEE812C" w:rsidR="002F0FAC" w:rsidRDefault="002F0FAC" w:rsidP="00FF3228">
      <w:pPr>
        <w:pStyle w:val="af2"/>
        <w:numPr>
          <w:ilvl w:val="0"/>
          <w:numId w:val="629"/>
        </w:numPr>
        <w:ind w:firstLineChars="0"/>
        <w:rPr>
          <w:rFonts w:ascii="微软雅黑" w:eastAsia="微软雅黑" w:hAnsi="微软雅黑"/>
        </w:rPr>
      </w:pPr>
      <w:r>
        <w:rPr>
          <w:rFonts w:ascii="微软雅黑" w:eastAsia="微软雅黑" w:hAnsi="微软雅黑" w:hint="eastAsia"/>
        </w:rPr>
        <w:t>实现</w:t>
      </w:r>
      <w:r>
        <w:rPr>
          <w:rFonts w:ascii="微软雅黑" w:eastAsia="微软雅黑" w:hAnsi="微软雅黑"/>
        </w:rPr>
        <w:t>VRRP多备份组相互备份，需要</w:t>
      </w:r>
      <w:r>
        <w:rPr>
          <w:rFonts w:ascii="微软雅黑" w:eastAsia="微软雅黑" w:hAnsi="微软雅黑" w:hint="eastAsia"/>
        </w:rPr>
        <w:t>通过</w:t>
      </w:r>
      <w:r>
        <w:rPr>
          <w:rFonts w:ascii="微软雅黑" w:eastAsia="微软雅黑" w:hAnsi="微软雅黑"/>
        </w:rPr>
        <w:t>在接口上配置多个相同的VRRP备份组，且通过配置不同优先级等形式形成互为主备关系，从而实现VRRP多备份组功能</w:t>
      </w:r>
    </w:p>
    <w:p w14:paraId="57DE33B3" w14:textId="1FEF03C4" w:rsidR="002F0FAC" w:rsidRPr="002F0FAC" w:rsidRDefault="002F0FAC" w:rsidP="00FF3228">
      <w:pPr>
        <w:pStyle w:val="af2"/>
        <w:numPr>
          <w:ilvl w:val="0"/>
          <w:numId w:val="629"/>
        </w:numPr>
        <w:ind w:firstLineChars="0"/>
        <w:rPr>
          <w:rFonts w:ascii="微软雅黑" w:eastAsia="微软雅黑" w:hAnsi="微软雅黑"/>
        </w:rPr>
      </w:pPr>
      <w:r>
        <w:rPr>
          <w:rFonts w:ascii="微软雅黑" w:eastAsia="微软雅黑" w:hAnsi="微软雅黑" w:hint="eastAsia"/>
        </w:rPr>
        <w:lastRenderedPageBreak/>
        <w:t>启动</w:t>
      </w:r>
      <w:r>
        <w:rPr>
          <w:rFonts w:ascii="微软雅黑" w:eastAsia="微软雅黑" w:hAnsi="微软雅黑"/>
        </w:rPr>
        <w:t>VRRP需要在VLAN接口上配置</w:t>
      </w:r>
    </w:p>
    <w:p w14:paraId="3D42F8B7" w14:textId="77777777" w:rsidR="002F0FAC" w:rsidRDefault="002F0FAC">
      <w:pPr>
        <w:rPr>
          <w:rFonts w:ascii="微软雅黑" w:eastAsia="微软雅黑" w:hAnsi="微软雅黑"/>
        </w:rPr>
      </w:pPr>
    </w:p>
    <w:p w14:paraId="29104C30" w14:textId="0E459F0C" w:rsidR="00481C9B" w:rsidRDefault="00481C9B">
      <w:pPr>
        <w:rPr>
          <w:rFonts w:ascii="微软雅黑" w:eastAsia="微软雅黑" w:hAnsi="微软雅黑"/>
        </w:rPr>
      </w:pPr>
      <w:r>
        <w:rPr>
          <w:rFonts w:ascii="微软雅黑" w:eastAsia="微软雅黑" w:hAnsi="微软雅黑" w:hint="eastAsia"/>
        </w:rPr>
        <w:t>【配置参数】</w:t>
      </w:r>
    </w:p>
    <w:p w14:paraId="1FF356FE" w14:textId="10A054C7" w:rsidR="00481C9B" w:rsidRDefault="006F00EF">
      <w:pPr>
        <w:rPr>
          <w:rFonts w:ascii="微软雅黑" w:eastAsia="微软雅黑" w:hAnsi="微软雅黑"/>
        </w:rPr>
      </w:pPr>
      <w:r>
        <w:rPr>
          <w:rFonts w:ascii="微软雅黑" w:eastAsia="微软雅黑" w:hAnsi="微软雅黑" w:hint="eastAsia"/>
        </w:rPr>
        <w:t>先行</w:t>
      </w:r>
      <w:r>
        <w:rPr>
          <w:rFonts w:ascii="微软雅黑" w:eastAsia="微软雅黑" w:hAnsi="微软雅黑"/>
        </w:rPr>
        <w:t>在VLAN接口处设置好VLAN接口的IP地址，</w:t>
      </w:r>
      <w:r>
        <w:rPr>
          <w:rFonts w:ascii="微软雅黑" w:eastAsia="微软雅黑" w:hAnsi="微软雅黑" w:hint="eastAsia"/>
        </w:rPr>
        <w:t>包括</w:t>
      </w:r>
      <w:r>
        <w:rPr>
          <w:rFonts w:ascii="微软雅黑" w:eastAsia="微软雅黑" w:hAnsi="微软雅黑"/>
        </w:rPr>
        <w:t>IPv4</w:t>
      </w:r>
      <w:r>
        <w:rPr>
          <w:rFonts w:ascii="微软雅黑" w:eastAsia="微软雅黑" w:hAnsi="微软雅黑" w:hint="eastAsia"/>
        </w:rPr>
        <w:t>地址</w:t>
      </w:r>
      <w:r>
        <w:rPr>
          <w:rFonts w:ascii="微软雅黑" w:eastAsia="微软雅黑" w:hAnsi="微软雅黑"/>
        </w:rPr>
        <w:t>和IPv6</w:t>
      </w:r>
      <w:r>
        <w:rPr>
          <w:rFonts w:ascii="微软雅黑" w:eastAsia="微软雅黑" w:hAnsi="微软雅黑" w:hint="eastAsia"/>
        </w:rPr>
        <w:t>地址</w:t>
      </w:r>
      <w:r>
        <w:rPr>
          <w:rFonts w:ascii="微软雅黑" w:eastAsia="微软雅黑" w:hAnsi="微软雅黑"/>
        </w:rPr>
        <w:t>。</w:t>
      </w:r>
    </w:p>
    <w:p w14:paraId="71E0FE4D" w14:textId="77777777" w:rsidR="006F00EF" w:rsidRDefault="006F00EF">
      <w:pPr>
        <w:rPr>
          <w:rFonts w:ascii="微软雅黑" w:eastAsia="微软雅黑" w:hAnsi="微软雅黑"/>
        </w:rPr>
      </w:pPr>
    </w:p>
    <w:p w14:paraId="5F88D006" w14:textId="2FFA454C" w:rsidR="006F00EF" w:rsidRDefault="006F00EF">
      <w:pPr>
        <w:rPr>
          <w:rFonts w:ascii="微软雅黑" w:eastAsia="微软雅黑" w:hAnsi="微软雅黑"/>
        </w:rPr>
      </w:pPr>
      <w:r>
        <w:rPr>
          <w:rFonts w:ascii="微软雅黑" w:eastAsia="微软雅黑" w:hAnsi="微软雅黑" w:hint="eastAsia"/>
        </w:rPr>
        <w:t>全局设置</w:t>
      </w:r>
      <w:r>
        <w:rPr>
          <w:rFonts w:ascii="微软雅黑" w:eastAsia="微软雅黑" w:hAnsi="微软雅黑"/>
        </w:rPr>
        <w:t>：</w:t>
      </w:r>
    </w:p>
    <w:p w14:paraId="2F413DF7" w14:textId="3EC80173" w:rsidR="006F00EF" w:rsidRDefault="006F00EF"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VRRP</w:t>
      </w:r>
      <w:r>
        <w:rPr>
          <w:rFonts w:ascii="微软雅黑" w:eastAsia="微软雅黑" w:hAnsi="微软雅黑"/>
        </w:rPr>
        <w:t>：</w:t>
      </w:r>
      <w:r>
        <w:rPr>
          <w:rFonts w:ascii="微软雅黑" w:eastAsia="微软雅黑" w:hAnsi="微软雅黑" w:hint="eastAsia"/>
        </w:rPr>
        <w:t>【开关】设置</w:t>
      </w:r>
      <w:r>
        <w:rPr>
          <w:rFonts w:ascii="微软雅黑" w:eastAsia="微软雅黑" w:hAnsi="微软雅黑"/>
        </w:rPr>
        <w:t>是否</w:t>
      </w:r>
      <w:r>
        <w:rPr>
          <w:rFonts w:ascii="微软雅黑" w:eastAsia="微软雅黑" w:hAnsi="微软雅黑" w:hint="eastAsia"/>
        </w:rPr>
        <w:t>在</w:t>
      </w:r>
      <w:r>
        <w:rPr>
          <w:rFonts w:ascii="微软雅黑" w:eastAsia="微软雅黑" w:hAnsi="微软雅黑"/>
        </w:rPr>
        <w:t>交换机上开启VRRP功能，默认关闭</w:t>
      </w:r>
    </w:p>
    <w:p w14:paraId="3787813A" w14:textId="77777777" w:rsidR="00F30B3F" w:rsidRDefault="00F30B3F"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Master</w:t>
      </w:r>
      <w:r>
        <w:rPr>
          <w:rFonts w:ascii="微软雅黑" w:eastAsia="微软雅黑" w:hAnsi="微软雅黑"/>
        </w:rPr>
        <w:t>设备发送免费ARP报文时间间隔</w:t>
      </w:r>
      <w:r>
        <w:rPr>
          <w:rFonts w:ascii="微软雅黑" w:eastAsia="微软雅黑" w:hAnsi="微软雅黑" w:hint="eastAsia"/>
        </w:rPr>
        <w:t xml:space="preserve"> (秒)：【text文本框】设置</w:t>
      </w:r>
      <w:r>
        <w:rPr>
          <w:rFonts w:ascii="微软雅黑" w:eastAsia="微软雅黑" w:hAnsi="微软雅黑"/>
        </w:rPr>
        <w:t>Master设备定时发送免费ARP报文的时间间隔，用来刷新下游交换机上的MAC地址表项。取值范围为</w:t>
      </w:r>
      <w:r>
        <w:rPr>
          <w:rFonts w:ascii="微软雅黑" w:eastAsia="微软雅黑" w:hAnsi="微软雅黑" w:hint="eastAsia"/>
        </w:rPr>
        <w:t>30</w:t>
      </w:r>
      <w:r>
        <w:rPr>
          <w:rFonts w:ascii="微软雅黑" w:eastAsia="微软雅黑" w:hAnsi="微软雅黑"/>
        </w:rPr>
        <w:t>-1200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120秒</w:t>
      </w:r>
    </w:p>
    <w:p w14:paraId="25CC3006" w14:textId="58E2BD22" w:rsidR="00F30B3F" w:rsidRDefault="00F30B3F"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状态</w:t>
      </w:r>
      <w:r>
        <w:rPr>
          <w:rFonts w:ascii="微软雅黑" w:eastAsia="微软雅黑" w:hAnsi="微软雅黑"/>
        </w:rPr>
        <w:t>恢复延迟时间</w:t>
      </w:r>
      <w:r>
        <w:rPr>
          <w:rFonts w:ascii="微软雅黑" w:eastAsia="微软雅黑" w:hAnsi="微软雅黑" w:hint="eastAsia"/>
        </w:rPr>
        <w:t xml:space="preserve"> (秒)：【text文本框】设置VRRP</w:t>
      </w:r>
      <w:r>
        <w:rPr>
          <w:rFonts w:ascii="微软雅黑" w:eastAsia="微软雅黑" w:hAnsi="微软雅黑"/>
        </w:rPr>
        <w:t>备份组在接收到接口Up事件时不立刻响应，等到该延迟时间后再进行相应处理，防止因接口的频繁震荡而导致VRRP状态频繁</w:t>
      </w:r>
      <w:r>
        <w:rPr>
          <w:rFonts w:ascii="微软雅黑" w:eastAsia="微软雅黑" w:hAnsi="微软雅黑" w:hint="eastAsia"/>
        </w:rPr>
        <w:t>切换</w:t>
      </w:r>
      <w:r>
        <w:rPr>
          <w:rFonts w:ascii="微软雅黑" w:eastAsia="微软雅黑" w:hAnsi="微软雅黑"/>
        </w:rPr>
        <w:t>。取值范围为</w:t>
      </w:r>
      <w:r>
        <w:rPr>
          <w:rFonts w:ascii="微软雅黑" w:eastAsia="微软雅黑" w:hAnsi="微软雅黑" w:hint="eastAsia"/>
        </w:rPr>
        <w:t>0</w:t>
      </w:r>
      <w:r>
        <w:rPr>
          <w:rFonts w:ascii="微软雅黑" w:eastAsia="微软雅黑" w:hAnsi="微软雅黑"/>
        </w:rPr>
        <w:t>-60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0秒</w:t>
      </w:r>
    </w:p>
    <w:p w14:paraId="71479537" w14:textId="77777777" w:rsidR="00481C9B" w:rsidRDefault="00481C9B">
      <w:pPr>
        <w:rPr>
          <w:rFonts w:ascii="微软雅黑" w:eastAsia="微软雅黑" w:hAnsi="微软雅黑"/>
        </w:rPr>
      </w:pPr>
    </w:p>
    <w:p w14:paraId="19EC78B0" w14:textId="781F9893" w:rsidR="006F00EF" w:rsidRDefault="006F00EF">
      <w:pPr>
        <w:rPr>
          <w:rFonts w:ascii="微软雅黑" w:eastAsia="微软雅黑" w:hAnsi="微软雅黑"/>
        </w:rPr>
      </w:pPr>
      <w:r>
        <w:rPr>
          <w:rFonts w:ascii="微软雅黑" w:eastAsia="微软雅黑" w:hAnsi="微软雅黑"/>
        </w:rPr>
        <w:t>VRRP备份组设置：</w:t>
      </w:r>
    </w:p>
    <w:p w14:paraId="6F2D44B2" w14:textId="28B1BD07" w:rsidR="006F00EF" w:rsidRDefault="006F00EF">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VRRP备份组</w:t>
      </w:r>
      <w:r>
        <w:rPr>
          <w:rFonts w:ascii="微软雅黑" w:eastAsia="微软雅黑" w:hAnsi="微软雅黑" w:hint="eastAsia"/>
        </w:rPr>
        <w:t>：</w:t>
      </w:r>
    </w:p>
    <w:p w14:paraId="1608886E" w14:textId="2D42F9EF" w:rsidR="006F00EF" w:rsidRDefault="006F00EF"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VRID</w:t>
      </w:r>
      <w:r>
        <w:rPr>
          <w:rFonts w:ascii="微软雅黑" w:eastAsia="微软雅黑" w:hAnsi="微软雅黑"/>
        </w:rPr>
        <w:t>：</w:t>
      </w:r>
      <w:r>
        <w:rPr>
          <w:rFonts w:ascii="微软雅黑" w:eastAsia="微软雅黑" w:hAnsi="微软雅黑" w:hint="eastAsia"/>
        </w:rPr>
        <w:t>【text文本框】设置</w:t>
      </w:r>
      <w:r w:rsidR="0018786C">
        <w:rPr>
          <w:rFonts w:ascii="微软雅黑" w:eastAsia="微软雅黑" w:hAnsi="微软雅黑" w:hint="eastAsia"/>
        </w:rPr>
        <w:t>虚拟</w:t>
      </w:r>
      <w:r w:rsidR="0018786C">
        <w:rPr>
          <w:rFonts w:ascii="微软雅黑" w:eastAsia="微软雅黑" w:hAnsi="微软雅黑"/>
        </w:rPr>
        <w:t>路由器标识，取值范围为</w:t>
      </w:r>
      <w:r w:rsidR="0018786C">
        <w:rPr>
          <w:rFonts w:ascii="微软雅黑" w:eastAsia="微软雅黑" w:hAnsi="微软雅黑" w:hint="eastAsia"/>
        </w:rPr>
        <w:t>1</w:t>
      </w:r>
      <w:r w:rsidR="0018786C">
        <w:rPr>
          <w:rFonts w:ascii="微软雅黑" w:eastAsia="微软雅黑" w:hAnsi="微软雅黑"/>
        </w:rPr>
        <w:t>-255</w:t>
      </w:r>
      <w:r w:rsidR="0018786C">
        <w:rPr>
          <w:rFonts w:ascii="微软雅黑" w:eastAsia="微软雅黑" w:hAnsi="微软雅黑" w:hint="eastAsia"/>
        </w:rPr>
        <w:t>的</w:t>
      </w:r>
      <w:r w:rsidR="0018786C">
        <w:rPr>
          <w:rFonts w:ascii="微软雅黑" w:eastAsia="微软雅黑" w:hAnsi="微软雅黑"/>
        </w:rPr>
        <w:t>整数</w:t>
      </w:r>
      <w:r w:rsidR="00AD1412">
        <w:rPr>
          <w:rFonts w:ascii="微软雅黑" w:eastAsia="微软雅黑" w:hAnsi="微软雅黑" w:hint="eastAsia"/>
        </w:rPr>
        <w:t>，</w:t>
      </w:r>
      <w:r w:rsidR="00AD1412">
        <w:rPr>
          <w:rFonts w:ascii="微软雅黑" w:eastAsia="微软雅黑" w:hAnsi="微软雅黑"/>
        </w:rPr>
        <w:t>具有唯一性</w:t>
      </w:r>
    </w:p>
    <w:p w14:paraId="443CFC5F" w14:textId="12BDDE08" w:rsidR="00BF332A" w:rsidRDefault="00BF332A"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类型：</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该虚拟路由器的类型，</w:t>
      </w:r>
      <w:r>
        <w:rPr>
          <w:rFonts w:ascii="微软雅黑" w:eastAsia="微软雅黑" w:hAnsi="微软雅黑" w:hint="eastAsia"/>
        </w:rPr>
        <w:t>选项</w:t>
      </w:r>
      <w:r>
        <w:rPr>
          <w:rFonts w:ascii="微软雅黑" w:eastAsia="微软雅黑" w:hAnsi="微软雅黑"/>
        </w:rPr>
        <w:t>有{IPv4 VRRP| IPv6 VRRP}</w:t>
      </w:r>
    </w:p>
    <w:p w14:paraId="72D5B2B5" w14:textId="0C337585" w:rsidR="0018786C" w:rsidRDefault="0018786C"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该虚拟路由器绑定的VLAN接口，必须为</w:t>
      </w:r>
      <w:r w:rsidR="00AD1412">
        <w:rPr>
          <w:rFonts w:ascii="微软雅黑" w:eastAsia="微软雅黑" w:hAnsi="微软雅黑" w:hint="eastAsia"/>
        </w:rPr>
        <w:t>已</w:t>
      </w:r>
      <w:r>
        <w:rPr>
          <w:rFonts w:ascii="微软雅黑" w:eastAsia="微软雅黑" w:hAnsi="微软雅黑"/>
        </w:rPr>
        <w:t>存在IP地址的VLAN接口</w:t>
      </w:r>
      <w:r>
        <w:rPr>
          <w:rFonts w:ascii="微软雅黑" w:eastAsia="微软雅黑" w:hAnsi="微软雅黑" w:hint="eastAsia"/>
        </w:rPr>
        <w:t>。</w:t>
      </w:r>
      <w:r>
        <w:rPr>
          <w:rFonts w:ascii="微软雅黑" w:eastAsia="微软雅黑" w:hAnsi="微软雅黑"/>
        </w:rPr>
        <w:t>选择后，在</w:t>
      </w:r>
      <w:r>
        <w:rPr>
          <w:rFonts w:ascii="微软雅黑" w:eastAsia="微软雅黑" w:hAnsi="微软雅黑" w:hint="eastAsia"/>
        </w:rPr>
        <w:t>下方</w:t>
      </w:r>
      <w:r>
        <w:rPr>
          <w:rFonts w:ascii="微软雅黑" w:eastAsia="微软雅黑" w:hAnsi="微软雅黑"/>
        </w:rPr>
        <w:t>显示该VLAN接口</w:t>
      </w:r>
      <w:r>
        <w:rPr>
          <w:rFonts w:ascii="微软雅黑" w:eastAsia="微软雅黑" w:hAnsi="微软雅黑" w:hint="eastAsia"/>
        </w:rPr>
        <w:t>的</w:t>
      </w:r>
      <w:r>
        <w:rPr>
          <w:rFonts w:ascii="微软雅黑" w:eastAsia="微软雅黑" w:hAnsi="微软雅黑"/>
        </w:rPr>
        <w:t>IP地址</w:t>
      </w:r>
      <w:r w:rsidR="00BF332A">
        <w:rPr>
          <w:rFonts w:ascii="微软雅黑" w:eastAsia="微软雅黑" w:hAnsi="微软雅黑" w:hint="eastAsia"/>
        </w:rPr>
        <w:t>（根据</w:t>
      </w:r>
      <w:r w:rsidR="00BF332A">
        <w:rPr>
          <w:rFonts w:ascii="微软雅黑" w:eastAsia="微软雅黑" w:hAnsi="微软雅黑"/>
        </w:rPr>
        <w:t>类型的选择</w:t>
      </w:r>
      <w:r w:rsidR="00BF332A">
        <w:rPr>
          <w:rFonts w:ascii="微软雅黑" w:eastAsia="微软雅黑" w:hAnsi="微软雅黑" w:hint="eastAsia"/>
        </w:rPr>
        <w:t>设置</w:t>
      </w:r>
      <w:r w:rsidR="00BF332A">
        <w:rPr>
          <w:rFonts w:ascii="微软雅黑" w:eastAsia="微软雅黑" w:hAnsi="微软雅黑"/>
        </w:rPr>
        <w:t>相应</w:t>
      </w:r>
      <w:r w:rsidR="00BF332A">
        <w:rPr>
          <w:rFonts w:ascii="微软雅黑" w:eastAsia="微软雅黑" w:hAnsi="微软雅黑" w:hint="eastAsia"/>
        </w:rPr>
        <w:t>的</w:t>
      </w:r>
      <w:r w:rsidR="00BF332A">
        <w:rPr>
          <w:rFonts w:ascii="微软雅黑" w:eastAsia="微软雅黑" w:hAnsi="微软雅黑"/>
        </w:rPr>
        <w:t>IP地址</w:t>
      </w:r>
      <w:r w:rsidR="00BF332A">
        <w:rPr>
          <w:rFonts w:ascii="微软雅黑" w:eastAsia="微软雅黑" w:hAnsi="微软雅黑" w:hint="eastAsia"/>
        </w:rPr>
        <w:t>）</w:t>
      </w:r>
    </w:p>
    <w:p w14:paraId="5D1274E5" w14:textId="39B0AF11" w:rsidR="0018786C" w:rsidRDefault="0018786C" w:rsidP="00FF3228">
      <w:pPr>
        <w:pStyle w:val="af2"/>
        <w:numPr>
          <w:ilvl w:val="0"/>
          <w:numId w:val="630"/>
        </w:numPr>
        <w:ind w:firstLineChars="0"/>
        <w:rPr>
          <w:rFonts w:ascii="微软雅黑" w:eastAsia="微软雅黑" w:hAnsi="微软雅黑"/>
        </w:rPr>
      </w:pPr>
      <w:r>
        <w:rPr>
          <w:rFonts w:ascii="微软雅黑" w:eastAsia="微软雅黑" w:hAnsi="微软雅黑" w:hint="eastAsia"/>
        </w:rPr>
        <w:lastRenderedPageBreak/>
        <w:t>虚拟</w:t>
      </w:r>
      <w:r>
        <w:rPr>
          <w:rFonts w:ascii="微软雅黑" w:eastAsia="微软雅黑" w:hAnsi="微软雅黑"/>
        </w:rPr>
        <w:t>IP地址：</w:t>
      </w:r>
      <w:r>
        <w:rPr>
          <w:rFonts w:ascii="微软雅黑" w:eastAsia="微软雅黑" w:hAnsi="微软雅黑" w:hint="eastAsia"/>
        </w:rPr>
        <w:t>【</w:t>
      </w:r>
      <w:r>
        <w:rPr>
          <w:rFonts w:ascii="微软雅黑" w:eastAsia="微软雅黑" w:hAnsi="微软雅黑"/>
        </w:rPr>
        <w:t>text文本框</w:t>
      </w:r>
      <w:r>
        <w:rPr>
          <w:rFonts w:ascii="微软雅黑" w:eastAsia="微软雅黑" w:hAnsi="微软雅黑" w:hint="eastAsia"/>
        </w:rPr>
        <w:t>】</w:t>
      </w:r>
      <w:r w:rsidR="00BF332A">
        <w:rPr>
          <w:rFonts w:ascii="微软雅黑" w:eastAsia="微软雅黑" w:hAnsi="微软雅黑" w:hint="eastAsia"/>
        </w:rPr>
        <w:t>设置</w:t>
      </w:r>
      <w:r w:rsidR="00BF332A">
        <w:rPr>
          <w:rFonts w:ascii="微软雅黑" w:eastAsia="微软雅黑" w:hAnsi="微软雅黑"/>
        </w:rPr>
        <w:t>此虚拟路由器</w:t>
      </w:r>
      <w:r w:rsidR="00BF332A">
        <w:rPr>
          <w:rFonts w:ascii="微软雅黑" w:eastAsia="微软雅黑" w:hAnsi="微软雅黑" w:hint="eastAsia"/>
        </w:rPr>
        <w:t>VRRP</w:t>
      </w:r>
      <w:r w:rsidR="00BF332A">
        <w:rPr>
          <w:rFonts w:ascii="微软雅黑" w:eastAsia="微软雅黑" w:hAnsi="微软雅黑"/>
        </w:rPr>
        <w:t>备份组的虚拟IP地址，以IP地址格式输入</w:t>
      </w:r>
      <w:r w:rsidR="00BF332A">
        <w:rPr>
          <w:rFonts w:ascii="微软雅黑" w:eastAsia="微软雅黑" w:hAnsi="微软雅黑" w:hint="eastAsia"/>
        </w:rPr>
        <w:t>（根据</w:t>
      </w:r>
      <w:r w:rsidR="00BF332A">
        <w:rPr>
          <w:rFonts w:ascii="微软雅黑" w:eastAsia="微软雅黑" w:hAnsi="微软雅黑"/>
        </w:rPr>
        <w:t>类型的选择设置相应的IP地址</w:t>
      </w:r>
      <w:r w:rsidR="00BF332A">
        <w:rPr>
          <w:rFonts w:ascii="微软雅黑" w:eastAsia="微软雅黑" w:hAnsi="微软雅黑" w:hint="eastAsia"/>
        </w:rPr>
        <w:t>）</w:t>
      </w:r>
    </w:p>
    <w:p w14:paraId="71A28E01" w14:textId="77777777" w:rsidR="0029653A" w:rsidRPr="00715C65" w:rsidRDefault="0029653A" w:rsidP="0029653A">
      <w:pPr>
        <w:ind w:left="415"/>
        <w:rPr>
          <w:rFonts w:ascii="微软雅黑" w:eastAsia="微软雅黑" w:hAnsi="微软雅黑"/>
        </w:rPr>
      </w:pPr>
      <w:r>
        <w:rPr>
          <w:rFonts w:ascii="微软雅黑" w:eastAsia="微软雅黑" w:hAnsi="微软雅黑" w:hint="eastAsia"/>
        </w:rPr>
        <w:t>管理</w:t>
      </w:r>
      <w:r>
        <w:rPr>
          <w:rFonts w:ascii="微软雅黑" w:eastAsia="微软雅黑" w:hAnsi="微软雅黑"/>
        </w:rPr>
        <w:t>VRRP备份组</w:t>
      </w:r>
      <w:r>
        <w:rPr>
          <w:rFonts w:ascii="微软雅黑" w:eastAsia="微软雅黑" w:hAnsi="微软雅黑" w:hint="eastAsia"/>
        </w:rPr>
        <w:t>：</w:t>
      </w:r>
    </w:p>
    <w:p w14:paraId="042EB9CC" w14:textId="77777777" w:rsidR="0029653A" w:rsidRDefault="0029653A"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绑定</w:t>
      </w:r>
      <w:r>
        <w:rPr>
          <w:rFonts w:ascii="微软雅黑" w:eastAsia="微软雅黑" w:hAnsi="微软雅黑"/>
        </w:rPr>
        <w:t>管理VRRP备份组；【</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绑定</w:t>
      </w:r>
      <w:r>
        <w:rPr>
          <w:rFonts w:ascii="微软雅黑" w:eastAsia="微软雅黑" w:hAnsi="微软雅黑"/>
        </w:rPr>
        <w:t>管理VRRP</w:t>
      </w:r>
      <w:r>
        <w:rPr>
          <w:rFonts w:ascii="微软雅黑" w:eastAsia="微软雅黑" w:hAnsi="微软雅黑" w:hint="eastAsia"/>
        </w:rPr>
        <w:t>备份组，</w:t>
      </w:r>
      <w:r>
        <w:rPr>
          <w:rFonts w:ascii="微软雅黑" w:eastAsia="微软雅黑" w:hAnsi="微软雅黑"/>
        </w:rPr>
        <w:t>默认关闭。</w:t>
      </w:r>
    </w:p>
    <w:p w14:paraId="0F9A7D49" w14:textId="77777777" w:rsidR="0029653A" w:rsidRDefault="0029653A" w:rsidP="00FF3228">
      <w:pPr>
        <w:pStyle w:val="af2"/>
        <w:numPr>
          <w:ilvl w:val="0"/>
          <w:numId w:val="631"/>
        </w:numPr>
        <w:ind w:firstLineChars="0"/>
        <w:rPr>
          <w:rFonts w:ascii="微软雅黑" w:eastAsia="微软雅黑" w:hAnsi="微软雅黑"/>
        </w:rPr>
      </w:pPr>
      <w:r>
        <w:rPr>
          <w:rFonts w:ascii="微软雅黑" w:eastAsia="微软雅黑" w:hAnsi="微软雅黑" w:hint="eastAsia"/>
        </w:rPr>
        <w:t>管理</w:t>
      </w:r>
      <w:r>
        <w:rPr>
          <w:rFonts w:ascii="微软雅黑" w:eastAsia="微软雅黑" w:hAnsi="微软雅黑"/>
        </w:rPr>
        <w:t>VRRP备份组：【</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指定的VRRP备份组作为该业务VRRP备份组的管理VRRP备份组。绑定之后，</w:t>
      </w:r>
      <w:r>
        <w:rPr>
          <w:rFonts w:ascii="微软雅黑" w:eastAsia="微软雅黑" w:hAnsi="微软雅黑" w:hint="eastAsia"/>
        </w:rPr>
        <w:t>业务</w:t>
      </w:r>
      <w:r>
        <w:rPr>
          <w:rFonts w:ascii="微软雅黑" w:eastAsia="微软雅黑" w:hAnsi="微软雅黑"/>
        </w:rPr>
        <w:t>VRRP状态机就丧失了独立性，即会删除协议定时器，不再收发协议报文，通过</w:t>
      </w:r>
      <w:r>
        <w:rPr>
          <w:rFonts w:ascii="微软雅黑" w:eastAsia="微软雅黑" w:hAnsi="微软雅黑" w:hint="eastAsia"/>
        </w:rPr>
        <w:t>直接</w:t>
      </w:r>
      <w:r>
        <w:rPr>
          <w:rFonts w:ascii="微软雅黑" w:eastAsia="微软雅黑" w:hAnsi="微软雅黑"/>
        </w:rPr>
        <w:t>拷贝管理备份组的状态来实现自己的状态</w:t>
      </w:r>
      <w:r>
        <w:rPr>
          <w:rFonts w:ascii="微软雅黑" w:eastAsia="微软雅黑" w:hAnsi="微软雅黑" w:hint="eastAsia"/>
        </w:rPr>
        <w:t>机</w:t>
      </w:r>
      <w:r>
        <w:rPr>
          <w:rFonts w:ascii="微软雅黑" w:eastAsia="微软雅黑" w:hAnsi="微软雅黑"/>
        </w:rPr>
        <w:t>。</w:t>
      </w:r>
      <w:r w:rsidRPr="0029653A">
        <w:rPr>
          <w:rFonts w:ascii="微软雅黑" w:eastAsia="微软雅黑" w:hAnsi="微软雅黑" w:hint="eastAsia"/>
        </w:rPr>
        <w:t>成员VRRP备份组与管理VRRP备份组绑定之后不再周期发送VRRP通告报文，需要依赖免费ARP或网关回应的ARP应答刷新MAC。</w:t>
      </w:r>
    </w:p>
    <w:p w14:paraId="34C51982" w14:textId="77777777" w:rsidR="0029653A" w:rsidRDefault="0029653A" w:rsidP="0029653A">
      <w:pPr>
        <w:ind w:left="835"/>
        <w:rPr>
          <w:rFonts w:ascii="微软雅黑" w:eastAsia="微软雅黑" w:hAnsi="微软雅黑"/>
        </w:rPr>
      </w:pPr>
      <w:r w:rsidRPr="0029653A">
        <w:rPr>
          <w:rFonts w:ascii="微软雅黑" w:eastAsia="微软雅黑" w:hAnsi="微软雅黑" w:hint="eastAsia"/>
          <w:color w:val="FF0000"/>
        </w:rPr>
        <w:t>注</w:t>
      </w:r>
      <w:r w:rsidRPr="0029653A">
        <w:rPr>
          <w:rFonts w:ascii="微软雅黑" w:eastAsia="微软雅黑" w:hAnsi="微软雅黑"/>
          <w:color w:val="FF0000"/>
        </w:rPr>
        <w:t>：</w:t>
      </w:r>
      <w:r>
        <w:rPr>
          <w:rFonts w:ascii="微软雅黑" w:eastAsia="微软雅黑" w:hAnsi="微软雅黑" w:hint="eastAsia"/>
        </w:rPr>
        <w:t>1.双栈业务</w:t>
      </w:r>
      <w:r>
        <w:rPr>
          <w:rFonts w:ascii="微软雅黑" w:eastAsia="微软雅黑" w:hAnsi="微软雅黑"/>
        </w:rPr>
        <w:t>VRRP同时存在时，</w:t>
      </w:r>
      <w:r>
        <w:rPr>
          <w:rFonts w:ascii="微软雅黑" w:eastAsia="微软雅黑" w:hAnsi="微软雅黑" w:hint="eastAsia"/>
        </w:rPr>
        <w:t>业务</w:t>
      </w:r>
      <w:r>
        <w:rPr>
          <w:rFonts w:ascii="微软雅黑" w:eastAsia="微软雅黑" w:hAnsi="微软雅黑"/>
        </w:rPr>
        <w:t>VRRPv4</w:t>
      </w:r>
      <w:r>
        <w:rPr>
          <w:rFonts w:ascii="微软雅黑" w:eastAsia="微软雅黑" w:hAnsi="微软雅黑" w:hint="eastAsia"/>
        </w:rPr>
        <w:t>仅</w:t>
      </w:r>
      <w:r>
        <w:rPr>
          <w:rFonts w:ascii="微软雅黑" w:eastAsia="微软雅黑" w:hAnsi="微软雅黑"/>
        </w:rPr>
        <w:t>能与管理VRRPv4</w:t>
      </w:r>
      <w:r>
        <w:rPr>
          <w:rFonts w:ascii="微软雅黑" w:eastAsia="微软雅黑" w:hAnsi="微软雅黑" w:hint="eastAsia"/>
        </w:rPr>
        <w:t>绑定</w:t>
      </w:r>
      <w:r>
        <w:rPr>
          <w:rFonts w:ascii="微软雅黑" w:eastAsia="微软雅黑" w:hAnsi="微软雅黑"/>
        </w:rPr>
        <w:t>，业务VRRPv6</w:t>
      </w:r>
      <w:r>
        <w:rPr>
          <w:rFonts w:ascii="微软雅黑" w:eastAsia="微软雅黑" w:hAnsi="微软雅黑" w:hint="eastAsia"/>
        </w:rPr>
        <w:t>仅</w:t>
      </w:r>
      <w:r>
        <w:rPr>
          <w:rFonts w:ascii="微软雅黑" w:eastAsia="微软雅黑" w:hAnsi="微软雅黑"/>
        </w:rPr>
        <w:t>能与管理VRRPv6绑定；</w:t>
      </w:r>
    </w:p>
    <w:p w14:paraId="08706EB7" w14:textId="77777777" w:rsidR="0029653A" w:rsidRDefault="0029653A" w:rsidP="0029653A">
      <w:pPr>
        <w:ind w:left="835" w:firstLineChars="200" w:firstLine="420"/>
        <w:rPr>
          <w:rFonts w:ascii="微软雅黑" w:eastAsia="微软雅黑" w:hAnsi="微软雅黑"/>
        </w:rPr>
      </w:pPr>
      <w:r>
        <w:rPr>
          <w:rFonts w:ascii="微软雅黑" w:eastAsia="微软雅黑" w:hAnsi="微软雅黑" w:hint="eastAsia"/>
        </w:rPr>
        <w:t>2.一个接口</w:t>
      </w:r>
      <w:r>
        <w:rPr>
          <w:rFonts w:ascii="微软雅黑" w:eastAsia="微软雅黑" w:hAnsi="微软雅黑"/>
        </w:rPr>
        <w:t>上最多能够</w:t>
      </w:r>
      <w:r>
        <w:rPr>
          <w:rFonts w:ascii="微软雅黑" w:eastAsia="微软雅黑" w:hAnsi="微软雅黑" w:hint="eastAsia"/>
        </w:rPr>
        <w:t>配置</w:t>
      </w:r>
      <w:r>
        <w:rPr>
          <w:rFonts w:ascii="微软雅黑" w:eastAsia="微软雅黑" w:hAnsi="微软雅黑"/>
        </w:rPr>
        <w:t>一个业务VRRPv4</w:t>
      </w:r>
      <w:r>
        <w:rPr>
          <w:rFonts w:ascii="微软雅黑" w:eastAsia="微软雅黑" w:hAnsi="微软雅黑" w:hint="eastAsia"/>
        </w:rPr>
        <w:t>和</w:t>
      </w:r>
      <w:r>
        <w:rPr>
          <w:rFonts w:ascii="微软雅黑" w:eastAsia="微软雅黑" w:hAnsi="微软雅黑"/>
        </w:rPr>
        <w:t>一个业务VRRPv6</w:t>
      </w:r>
      <w:r>
        <w:rPr>
          <w:rFonts w:ascii="微软雅黑" w:eastAsia="微软雅黑" w:hAnsi="微软雅黑" w:hint="eastAsia"/>
        </w:rPr>
        <w:t>；</w:t>
      </w:r>
    </w:p>
    <w:p w14:paraId="5C5417D4" w14:textId="77777777" w:rsidR="0029653A" w:rsidRPr="0029653A" w:rsidRDefault="0029653A" w:rsidP="0029653A">
      <w:pPr>
        <w:ind w:left="835" w:firstLineChars="200" w:firstLine="420"/>
        <w:rPr>
          <w:rFonts w:ascii="微软雅黑" w:eastAsia="微软雅黑" w:hAnsi="微软雅黑"/>
        </w:rPr>
      </w:pPr>
      <w:r>
        <w:rPr>
          <w:rFonts w:ascii="微软雅黑" w:eastAsia="微软雅黑" w:hAnsi="微软雅黑"/>
        </w:rPr>
        <w:t>3.</w:t>
      </w:r>
      <w:r>
        <w:rPr>
          <w:rFonts w:ascii="微软雅黑" w:eastAsia="微软雅黑" w:hAnsi="微软雅黑" w:hint="eastAsia"/>
        </w:rPr>
        <w:t>一个接口</w:t>
      </w:r>
      <w:r>
        <w:rPr>
          <w:rFonts w:ascii="微软雅黑" w:eastAsia="微软雅黑" w:hAnsi="微软雅黑"/>
        </w:rPr>
        <w:t>下有多个业务VRRP，则只有一个业务VRRP</w:t>
      </w:r>
      <w:r>
        <w:rPr>
          <w:rFonts w:ascii="微软雅黑" w:eastAsia="微软雅黑" w:hAnsi="微软雅黑" w:hint="eastAsia"/>
        </w:rPr>
        <w:t>可以绑定</w:t>
      </w:r>
      <w:r>
        <w:rPr>
          <w:rFonts w:ascii="微软雅黑" w:eastAsia="微软雅黑" w:hAnsi="微软雅黑"/>
        </w:rPr>
        <w:t>管理VRRP。</w:t>
      </w:r>
    </w:p>
    <w:p w14:paraId="2EABD29C" w14:textId="3DDA12FF" w:rsidR="00AD1412" w:rsidRDefault="00AD1412"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sidR="0029653A">
        <w:rPr>
          <w:rFonts w:ascii="微软雅黑" w:eastAsia="微软雅黑" w:hAnsi="微软雅黑" w:hint="eastAsia"/>
        </w:rPr>
        <w:t>当且仅</w:t>
      </w:r>
      <w:r w:rsidR="0029653A">
        <w:rPr>
          <w:rFonts w:ascii="微软雅黑" w:eastAsia="微软雅黑" w:hAnsi="微软雅黑"/>
        </w:rPr>
        <w:t>当</w:t>
      </w:r>
      <w:r w:rsidR="0029653A">
        <w:rPr>
          <w:rFonts w:ascii="微软雅黑" w:eastAsia="微软雅黑" w:hAnsi="微软雅黑" w:hint="eastAsia"/>
        </w:rPr>
        <w:t>绑定</w:t>
      </w:r>
      <w:r w:rsidR="0029653A">
        <w:rPr>
          <w:rFonts w:ascii="微软雅黑" w:eastAsia="微软雅黑" w:hAnsi="微软雅黑"/>
        </w:rPr>
        <w:t>管理VRRP备份组开启后，不</w:t>
      </w:r>
      <w:r w:rsidR="0029653A">
        <w:rPr>
          <w:rFonts w:ascii="微软雅黑" w:eastAsia="微软雅黑" w:hAnsi="微软雅黑" w:hint="eastAsia"/>
        </w:rPr>
        <w:t>支持</w:t>
      </w:r>
      <w:r w:rsidR="0029653A">
        <w:rPr>
          <w:rFonts w:ascii="微软雅黑" w:eastAsia="微软雅黑" w:hAnsi="微软雅黑"/>
        </w:rPr>
        <w:t>配置。</w:t>
      </w:r>
      <w:r>
        <w:rPr>
          <w:rFonts w:ascii="微软雅黑" w:eastAsia="微软雅黑" w:hAnsi="微软雅黑" w:hint="eastAsia"/>
        </w:rPr>
        <w:t>设置</w:t>
      </w:r>
      <w:r>
        <w:rPr>
          <w:rFonts w:ascii="微软雅黑" w:eastAsia="微软雅黑" w:hAnsi="微软雅黑"/>
        </w:rPr>
        <w:t>交换机在VRRP备份组中的优先级，取值范围为</w:t>
      </w:r>
      <w:r>
        <w:rPr>
          <w:rFonts w:ascii="微软雅黑" w:eastAsia="微软雅黑" w:hAnsi="微软雅黑" w:hint="eastAsia"/>
        </w:rPr>
        <w:t>1</w:t>
      </w:r>
      <w:r>
        <w:rPr>
          <w:rFonts w:ascii="微软雅黑" w:eastAsia="微软雅黑" w:hAnsi="微软雅黑"/>
        </w:rPr>
        <w:t>-254</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100。</w:t>
      </w:r>
      <w:r>
        <w:rPr>
          <w:rFonts w:ascii="微软雅黑" w:eastAsia="微软雅黑" w:hAnsi="微软雅黑"/>
        </w:rPr>
        <w:t>数值越大，优先级越高。</w:t>
      </w:r>
    </w:p>
    <w:p w14:paraId="38C13ECD" w14:textId="10BB80D8" w:rsidR="00BF332A" w:rsidRDefault="00AD1412" w:rsidP="00AD1412">
      <w:pPr>
        <w:pStyle w:val="af2"/>
        <w:ind w:left="835" w:firstLineChars="0" w:firstLine="0"/>
        <w:rPr>
          <w:rFonts w:ascii="微软雅黑" w:eastAsia="微软雅黑" w:hAnsi="微软雅黑"/>
        </w:rPr>
      </w:pPr>
      <w:r w:rsidRPr="00AD1412">
        <w:rPr>
          <w:rFonts w:ascii="微软雅黑" w:eastAsia="微软雅黑" w:hAnsi="微软雅黑"/>
          <w:color w:val="FF0000"/>
        </w:rPr>
        <w:t>注</w:t>
      </w:r>
      <w:r w:rsidRPr="00AD1412">
        <w:rPr>
          <w:rFonts w:ascii="微软雅黑" w:eastAsia="微软雅黑" w:hAnsi="微软雅黑" w:hint="eastAsia"/>
          <w:color w:val="FF0000"/>
        </w:rPr>
        <w:t>：</w:t>
      </w:r>
      <w:r>
        <w:rPr>
          <w:rFonts w:ascii="微软雅黑" w:eastAsia="微软雅黑" w:hAnsi="微软雅黑"/>
        </w:rPr>
        <w:t>当虚拟IP地址设置得与VLAN接口IP地址一样时，优先级</w:t>
      </w:r>
      <w:r>
        <w:rPr>
          <w:rFonts w:ascii="微软雅黑" w:eastAsia="微软雅黑" w:hAnsi="微软雅黑" w:hint="eastAsia"/>
        </w:rPr>
        <w:t>固定</w:t>
      </w:r>
      <w:r>
        <w:rPr>
          <w:rFonts w:ascii="微软雅黑" w:eastAsia="微软雅黑" w:hAnsi="微软雅黑"/>
        </w:rPr>
        <w:t>为</w:t>
      </w:r>
      <w:r>
        <w:rPr>
          <w:rFonts w:ascii="微软雅黑" w:eastAsia="微软雅黑" w:hAnsi="微软雅黑" w:hint="eastAsia"/>
        </w:rPr>
        <w:t>255，</w:t>
      </w:r>
      <w:r>
        <w:rPr>
          <w:rFonts w:ascii="微软雅黑" w:eastAsia="微软雅黑" w:hAnsi="微软雅黑"/>
        </w:rPr>
        <w:t>此处配置可配但不生效</w:t>
      </w:r>
    </w:p>
    <w:p w14:paraId="45DF9D8C" w14:textId="00CB6C0F" w:rsidR="00AD1412" w:rsidRDefault="00AD1412"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VRRP</w:t>
      </w:r>
      <w:r>
        <w:rPr>
          <w:rFonts w:ascii="微软雅黑" w:eastAsia="微软雅黑" w:hAnsi="微软雅黑"/>
        </w:rPr>
        <w:t>版本：【</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类型选择</w:t>
      </w:r>
      <w:r>
        <w:rPr>
          <w:rFonts w:ascii="微软雅黑" w:eastAsia="微软雅黑" w:hAnsi="微软雅黑" w:hint="eastAsia"/>
        </w:rPr>
        <w:t>“IPv</w:t>
      </w:r>
      <w:r>
        <w:rPr>
          <w:rFonts w:ascii="微软雅黑" w:eastAsia="微软雅黑" w:hAnsi="微软雅黑"/>
        </w:rPr>
        <w:t>4 VRRP</w:t>
      </w:r>
      <w:r>
        <w:rPr>
          <w:rFonts w:ascii="微软雅黑" w:eastAsia="微软雅黑" w:hAnsi="微软雅黑" w:hint="eastAsia"/>
        </w:rPr>
        <w:t>”时</w:t>
      </w:r>
      <w:r>
        <w:rPr>
          <w:rFonts w:ascii="微软雅黑" w:eastAsia="微软雅黑" w:hAnsi="微软雅黑"/>
        </w:rPr>
        <w:t>支持</w:t>
      </w:r>
      <w:r>
        <w:rPr>
          <w:rFonts w:ascii="微软雅黑" w:eastAsia="微软雅黑" w:hAnsi="微软雅黑" w:hint="eastAsia"/>
        </w:rPr>
        <w:t>配置</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VRRP备份组的VRRP</w:t>
      </w:r>
      <w:r w:rsidR="00A72021">
        <w:rPr>
          <w:rFonts w:ascii="微软雅黑" w:eastAsia="微软雅黑" w:hAnsi="微软雅黑" w:hint="eastAsia"/>
        </w:rPr>
        <w:t>协议版本</w:t>
      </w:r>
      <w:r w:rsidR="00A72021">
        <w:rPr>
          <w:rFonts w:ascii="微软雅黑" w:eastAsia="微软雅黑" w:hAnsi="微软雅黑"/>
        </w:rPr>
        <w:t>号，选项有{VRRPv2 | VRRPv3}</w:t>
      </w:r>
      <w:r w:rsidR="00A72021">
        <w:rPr>
          <w:rFonts w:ascii="微软雅黑" w:eastAsia="微软雅黑" w:hAnsi="微软雅黑" w:hint="eastAsia"/>
        </w:rPr>
        <w:t>，</w:t>
      </w:r>
      <w:r w:rsidR="00A72021">
        <w:rPr>
          <w:rFonts w:ascii="微软雅黑" w:eastAsia="微软雅黑" w:hAnsi="微软雅黑"/>
        </w:rPr>
        <w:t>默认VRRPv2</w:t>
      </w:r>
      <w:r w:rsidR="00A72021">
        <w:rPr>
          <w:rFonts w:ascii="微软雅黑" w:eastAsia="微软雅黑" w:hAnsi="微软雅黑" w:hint="eastAsia"/>
        </w:rPr>
        <w:t>。</w:t>
      </w:r>
      <w:r w:rsidR="00A72021">
        <w:rPr>
          <w:rFonts w:ascii="微软雅黑" w:eastAsia="微软雅黑" w:hAnsi="微软雅黑"/>
        </w:rPr>
        <w:t>IPv6 VRRP默认使用VRRPv3</w:t>
      </w:r>
      <w:r w:rsidR="00A72021">
        <w:rPr>
          <w:rFonts w:ascii="微软雅黑" w:eastAsia="微软雅黑" w:hAnsi="微软雅黑" w:hint="eastAsia"/>
        </w:rPr>
        <w:t>协议</w:t>
      </w:r>
      <w:r w:rsidR="00A72021">
        <w:rPr>
          <w:rFonts w:ascii="微软雅黑" w:eastAsia="微软雅黑" w:hAnsi="微软雅黑"/>
        </w:rPr>
        <w:t>版本。</w:t>
      </w:r>
    </w:p>
    <w:p w14:paraId="16FD2E54" w14:textId="6A7AA551" w:rsidR="00A72021" w:rsidRDefault="00A72021" w:rsidP="00FF3228">
      <w:pPr>
        <w:pStyle w:val="af2"/>
        <w:numPr>
          <w:ilvl w:val="0"/>
          <w:numId w:val="633"/>
        </w:numPr>
        <w:ind w:firstLineChars="0"/>
        <w:rPr>
          <w:rFonts w:ascii="微软雅黑" w:eastAsia="微软雅黑" w:hAnsi="微软雅黑"/>
        </w:rPr>
      </w:pPr>
      <w:r>
        <w:rPr>
          <w:rFonts w:ascii="微软雅黑" w:eastAsia="微软雅黑" w:hAnsi="微软雅黑" w:hint="eastAsia"/>
        </w:rPr>
        <w:lastRenderedPageBreak/>
        <w:t>VRRPv</w:t>
      </w:r>
      <w:r>
        <w:rPr>
          <w:rFonts w:ascii="微软雅黑" w:eastAsia="微软雅黑" w:hAnsi="微软雅黑"/>
        </w:rPr>
        <w:t>3</w:t>
      </w:r>
      <w:r>
        <w:rPr>
          <w:rFonts w:ascii="微软雅黑" w:eastAsia="微软雅黑" w:hAnsi="微软雅黑" w:hint="eastAsia"/>
        </w:rPr>
        <w:t>通告报文</w:t>
      </w:r>
      <w:r>
        <w:rPr>
          <w:rFonts w:ascii="微软雅黑" w:eastAsia="微软雅黑" w:hAnsi="微软雅黑"/>
        </w:rPr>
        <w:t>发送模式：【</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当VRRP版本</w:t>
      </w:r>
      <w:r>
        <w:rPr>
          <w:rFonts w:ascii="微软雅黑" w:eastAsia="微软雅黑" w:hAnsi="微软雅黑"/>
        </w:rPr>
        <w:t>选择</w:t>
      </w:r>
      <w:r>
        <w:rPr>
          <w:rFonts w:ascii="微软雅黑" w:eastAsia="微软雅黑" w:hAnsi="微软雅黑" w:hint="eastAsia"/>
        </w:rPr>
        <w:t>“VRRPv</w:t>
      </w:r>
      <w:r>
        <w:rPr>
          <w:rFonts w:ascii="微软雅黑" w:eastAsia="微软雅黑" w:hAnsi="微软雅黑"/>
        </w:rPr>
        <w:t>3</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w:t>
      </w:r>
      <w:r>
        <w:rPr>
          <w:rFonts w:ascii="微软雅黑" w:eastAsia="微软雅黑" w:hAnsi="微软雅黑"/>
        </w:rPr>
        <w:t>选项有{</w:t>
      </w:r>
      <w:r>
        <w:rPr>
          <w:rFonts w:ascii="微软雅黑" w:eastAsia="微软雅黑" w:hAnsi="微软雅黑" w:hint="eastAsia"/>
        </w:rPr>
        <w:t>仅</w:t>
      </w:r>
      <w:r>
        <w:rPr>
          <w:rFonts w:ascii="微软雅黑" w:eastAsia="微软雅黑" w:hAnsi="微软雅黑"/>
        </w:rPr>
        <w:t xml:space="preserve">v2 | </w:t>
      </w:r>
      <w:r>
        <w:rPr>
          <w:rFonts w:ascii="微软雅黑" w:eastAsia="微软雅黑" w:hAnsi="微软雅黑" w:hint="eastAsia"/>
        </w:rPr>
        <w:t>仅</w:t>
      </w:r>
      <w:r>
        <w:rPr>
          <w:rFonts w:ascii="微软雅黑" w:eastAsia="微软雅黑" w:hAnsi="微软雅黑"/>
        </w:rPr>
        <w:t>v3| v2&amp;v3}</w:t>
      </w:r>
      <w:r>
        <w:rPr>
          <w:rFonts w:ascii="微软雅黑" w:eastAsia="微软雅黑" w:hAnsi="微软雅黑" w:hint="eastAsia"/>
        </w:rPr>
        <w:t>，</w:t>
      </w:r>
      <w:r>
        <w:rPr>
          <w:rFonts w:ascii="微软雅黑" w:eastAsia="微软雅黑" w:hAnsi="微软雅黑"/>
        </w:rPr>
        <w:t>默认仅v3</w:t>
      </w:r>
      <w:r>
        <w:rPr>
          <w:rFonts w:ascii="微软雅黑" w:eastAsia="微软雅黑" w:hAnsi="微软雅黑" w:hint="eastAsia"/>
        </w:rPr>
        <w:t>。</w:t>
      </w:r>
    </w:p>
    <w:p w14:paraId="7E250411" w14:textId="12C517A2" w:rsidR="00A72021" w:rsidRDefault="00A72021"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抢占</w:t>
      </w:r>
      <w:r>
        <w:rPr>
          <w:rFonts w:ascii="微软雅黑" w:eastAsia="微软雅黑" w:hAnsi="微软雅黑"/>
        </w:rPr>
        <w:t>方式：【</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交换机在VRRP备份组中的抢占模式，选项有{</w:t>
      </w:r>
      <w:r>
        <w:rPr>
          <w:rFonts w:ascii="微软雅黑" w:eastAsia="微软雅黑" w:hAnsi="微软雅黑" w:hint="eastAsia"/>
        </w:rPr>
        <w:t xml:space="preserve">立即抢占 </w:t>
      </w:r>
      <w:r>
        <w:rPr>
          <w:rFonts w:ascii="微软雅黑" w:eastAsia="微软雅黑" w:hAnsi="微软雅黑"/>
        </w:rPr>
        <w:t>|延迟抢占}</w:t>
      </w:r>
      <w:r>
        <w:rPr>
          <w:rFonts w:ascii="微软雅黑" w:eastAsia="微软雅黑" w:hAnsi="微软雅黑" w:hint="eastAsia"/>
        </w:rPr>
        <w:t>，</w:t>
      </w:r>
      <w:r>
        <w:rPr>
          <w:rFonts w:ascii="微软雅黑" w:eastAsia="微软雅黑" w:hAnsi="微软雅黑"/>
        </w:rPr>
        <w:t>默认立即抢占。</w:t>
      </w:r>
    </w:p>
    <w:p w14:paraId="2E285C39" w14:textId="3FCC7416" w:rsidR="00A72021" w:rsidRDefault="00A72021" w:rsidP="00FF3228">
      <w:pPr>
        <w:pStyle w:val="af2"/>
        <w:numPr>
          <w:ilvl w:val="0"/>
          <w:numId w:val="632"/>
        </w:numPr>
        <w:ind w:firstLineChars="0"/>
        <w:rPr>
          <w:rFonts w:ascii="微软雅黑" w:eastAsia="微软雅黑" w:hAnsi="微软雅黑"/>
        </w:rPr>
      </w:pPr>
      <w:r>
        <w:rPr>
          <w:rFonts w:ascii="微软雅黑" w:eastAsia="微软雅黑" w:hAnsi="微软雅黑" w:hint="eastAsia"/>
        </w:rPr>
        <w:t>抢占</w:t>
      </w:r>
      <w:r>
        <w:rPr>
          <w:rFonts w:ascii="微软雅黑" w:eastAsia="微软雅黑" w:hAnsi="微软雅黑"/>
        </w:rPr>
        <w:t>延时</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当抢占</w:t>
      </w:r>
      <w:r>
        <w:rPr>
          <w:rFonts w:ascii="微软雅黑" w:eastAsia="微软雅黑" w:hAnsi="微软雅黑"/>
        </w:rPr>
        <w:t>方式选择“</w:t>
      </w:r>
      <w:r>
        <w:rPr>
          <w:rFonts w:ascii="微软雅黑" w:eastAsia="微软雅黑" w:hAnsi="微软雅黑" w:hint="eastAsia"/>
        </w:rPr>
        <w:t>延迟抢占</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取值范围</w:t>
      </w:r>
      <w:r>
        <w:rPr>
          <w:rFonts w:ascii="微软雅黑" w:eastAsia="微软雅黑" w:hAnsi="微软雅黑"/>
        </w:rPr>
        <w:t>为1-3600</w:t>
      </w:r>
      <w:r>
        <w:rPr>
          <w:rFonts w:ascii="微软雅黑" w:eastAsia="微软雅黑" w:hAnsi="微软雅黑" w:hint="eastAsia"/>
        </w:rPr>
        <w:t>的</w:t>
      </w:r>
      <w:r>
        <w:rPr>
          <w:rFonts w:ascii="微软雅黑" w:eastAsia="微软雅黑" w:hAnsi="微软雅黑"/>
        </w:rPr>
        <w:t>整数</w:t>
      </w:r>
    </w:p>
    <w:p w14:paraId="218E4C02" w14:textId="46E7E26A" w:rsidR="00A72021" w:rsidRDefault="00F30B3F"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VRRP</w:t>
      </w:r>
      <w:r>
        <w:rPr>
          <w:rFonts w:ascii="微软雅黑" w:eastAsia="微软雅黑" w:hAnsi="微软雅黑"/>
        </w:rPr>
        <w:t>通告报文发送时间间隔</w:t>
      </w:r>
      <w:r>
        <w:rPr>
          <w:rFonts w:ascii="微软雅黑" w:eastAsia="微软雅黑" w:hAnsi="微软雅黑" w:hint="eastAsia"/>
        </w:rPr>
        <w:t xml:space="preserve"> (秒)：【text文本框】设置Master设备</w:t>
      </w:r>
      <w:r>
        <w:rPr>
          <w:rFonts w:ascii="微软雅黑" w:eastAsia="微软雅黑" w:hAnsi="微软雅黑"/>
        </w:rPr>
        <w:t>定时向组内</w:t>
      </w:r>
      <w:r>
        <w:rPr>
          <w:rFonts w:ascii="微软雅黑" w:eastAsia="微软雅黑" w:hAnsi="微软雅黑" w:hint="eastAsia"/>
        </w:rPr>
        <w:t>Backup</w:t>
      </w:r>
      <w:r>
        <w:rPr>
          <w:rFonts w:ascii="微软雅黑" w:eastAsia="微软雅黑" w:hAnsi="微软雅黑"/>
        </w:rPr>
        <w:t>设备发送VRRP通告报文的时间间隔。</w:t>
      </w:r>
      <w:r>
        <w:rPr>
          <w:rFonts w:ascii="微软雅黑" w:eastAsia="微软雅黑" w:hAnsi="微软雅黑" w:hint="eastAsia"/>
        </w:rPr>
        <w:t>当VRRP</w:t>
      </w:r>
      <w:r>
        <w:rPr>
          <w:rFonts w:ascii="微软雅黑" w:eastAsia="微软雅黑" w:hAnsi="微软雅黑"/>
        </w:rPr>
        <w:t>类型</w:t>
      </w:r>
      <w:r>
        <w:rPr>
          <w:rFonts w:ascii="微软雅黑" w:eastAsia="微软雅黑" w:hAnsi="微软雅黑" w:hint="eastAsia"/>
        </w:rPr>
        <w:t>为“</w:t>
      </w:r>
      <w:r>
        <w:rPr>
          <w:rFonts w:ascii="微软雅黑" w:eastAsia="微软雅黑" w:hAnsi="微软雅黑"/>
        </w:rPr>
        <w:t>VRRPv2</w:t>
      </w:r>
      <w:r>
        <w:rPr>
          <w:rFonts w:ascii="微软雅黑" w:eastAsia="微软雅黑" w:hAnsi="微软雅黑" w:hint="eastAsia"/>
        </w:rPr>
        <w:t>”时，</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当VRRP</w:t>
      </w:r>
      <w:r>
        <w:rPr>
          <w:rFonts w:ascii="微软雅黑" w:eastAsia="微软雅黑" w:hAnsi="微软雅黑" w:hint="eastAsia"/>
        </w:rPr>
        <w:t>类型</w:t>
      </w:r>
      <w:r>
        <w:rPr>
          <w:rFonts w:ascii="微软雅黑" w:eastAsia="微软雅黑" w:hAnsi="微软雅黑"/>
        </w:rPr>
        <w:t>为</w:t>
      </w:r>
      <w:r>
        <w:rPr>
          <w:rFonts w:ascii="微软雅黑" w:eastAsia="微软雅黑" w:hAnsi="微软雅黑" w:hint="eastAsia"/>
        </w:rPr>
        <w:t>“</w:t>
      </w:r>
      <w:r>
        <w:rPr>
          <w:rFonts w:ascii="微软雅黑" w:eastAsia="微软雅黑" w:hAnsi="微软雅黑"/>
        </w:rPr>
        <w:t>VRRPv3</w:t>
      </w:r>
      <w:r>
        <w:rPr>
          <w:rFonts w:ascii="微软雅黑" w:eastAsia="微软雅黑" w:hAnsi="微软雅黑" w:hint="eastAsia"/>
        </w:rPr>
        <w:t>”时</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-40</w:t>
      </w:r>
      <w:r>
        <w:rPr>
          <w:rFonts w:ascii="微软雅黑" w:eastAsia="微软雅黑" w:hAnsi="微软雅黑" w:hint="eastAsia"/>
        </w:rPr>
        <w:t>的</w:t>
      </w:r>
      <w:r>
        <w:rPr>
          <w:rFonts w:ascii="微软雅黑" w:eastAsia="微软雅黑" w:hAnsi="微软雅黑"/>
        </w:rPr>
        <w:t>整数，默认值均为</w:t>
      </w:r>
      <w:r>
        <w:rPr>
          <w:rFonts w:ascii="微软雅黑" w:eastAsia="微软雅黑" w:hAnsi="微软雅黑" w:hint="eastAsia"/>
        </w:rPr>
        <w:t>1秒</w:t>
      </w:r>
      <w:r>
        <w:rPr>
          <w:rFonts w:ascii="微软雅黑" w:eastAsia="微软雅黑" w:hAnsi="微软雅黑"/>
        </w:rPr>
        <w:t>。</w:t>
      </w:r>
    </w:p>
    <w:p w14:paraId="48E5D30D" w14:textId="0EB3F044" w:rsidR="00F30B3F" w:rsidRDefault="00F30B3F"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认证方式</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当且</w:t>
      </w:r>
      <w:r>
        <w:rPr>
          <w:rFonts w:ascii="微软雅黑" w:eastAsia="微软雅黑" w:hAnsi="微软雅黑"/>
        </w:rPr>
        <w:t>仅当</w:t>
      </w:r>
      <w:r>
        <w:rPr>
          <w:rFonts w:ascii="微软雅黑" w:eastAsia="微软雅黑" w:hAnsi="微软雅黑" w:hint="eastAsia"/>
        </w:rPr>
        <w:t>VRRP</w:t>
      </w:r>
      <w:r>
        <w:rPr>
          <w:rFonts w:ascii="微软雅黑" w:eastAsia="微软雅黑" w:hAnsi="微软雅黑"/>
        </w:rPr>
        <w:t>版本选择”VRRPv2“</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w:t>
      </w:r>
      <w:r>
        <w:rPr>
          <w:rFonts w:ascii="微软雅黑" w:eastAsia="微软雅黑" w:hAnsi="微软雅黑"/>
        </w:rPr>
        <w:t>选项有{</w:t>
      </w:r>
      <w:r>
        <w:rPr>
          <w:rFonts w:ascii="微软雅黑" w:eastAsia="微软雅黑" w:hAnsi="微软雅黑" w:hint="eastAsia"/>
        </w:rPr>
        <w:t>无</w:t>
      </w:r>
      <w:r>
        <w:rPr>
          <w:rFonts w:ascii="微软雅黑" w:eastAsia="微软雅黑" w:hAnsi="微软雅黑"/>
        </w:rPr>
        <w:t>|简单认证|MD认证}</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无。</w:t>
      </w:r>
    </w:p>
    <w:p w14:paraId="1C8D843D" w14:textId="77777777" w:rsidR="00EE446C" w:rsidRDefault="00965A0E" w:rsidP="00FF3228">
      <w:pPr>
        <w:pStyle w:val="af2"/>
        <w:numPr>
          <w:ilvl w:val="0"/>
          <w:numId w:val="631"/>
        </w:numPr>
        <w:ind w:firstLineChars="0"/>
        <w:rPr>
          <w:rFonts w:ascii="微软雅黑" w:eastAsia="微软雅黑" w:hAnsi="微软雅黑"/>
        </w:rPr>
      </w:pPr>
      <w:r w:rsidRPr="00965A0E">
        <w:rPr>
          <w:rFonts w:ascii="微软雅黑" w:eastAsia="微软雅黑" w:hAnsi="微软雅黑" w:hint="eastAsia"/>
          <w:color w:val="FF0000"/>
        </w:rPr>
        <w:t>*</w:t>
      </w:r>
      <w:r>
        <w:rPr>
          <w:rFonts w:ascii="微软雅黑" w:eastAsia="微软雅黑" w:hAnsi="微软雅黑" w:hint="eastAsia"/>
        </w:rPr>
        <w:t>密钥</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当选择</w:t>
      </w:r>
      <w:r>
        <w:rPr>
          <w:rFonts w:ascii="微软雅黑" w:eastAsia="微软雅黑" w:hAnsi="微软雅黑"/>
        </w:rPr>
        <w:t>“</w:t>
      </w:r>
      <w:r>
        <w:rPr>
          <w:rFonts w:ascii="微软雅黑" w:eastAsia="微软雅黑" w:hAnsi="微软雅黑" w:hint="eastAsia"/>
        </w:rPr>
        <w:t>简单认证</w:t>
      </w:r>
      <w:r>
        <w:rPr>
          <w:rFonts w:ascii="微软雅黑" w:eastAsia="微软雅黑" w:hAnsi="微软雅黑"/>
        </w:rPr>
        <w:t>”</w:t>
      </w:r>
      <w:r>
        <w:rPr>
          <w:rFonts w:ascii="微软雅黑" w:eastAsia="微软雅黑" w:hAnsi="微软雅黑" w:hint="eastAsia"/>
        </w:rPr>
        <w:t>或</w:t>
      </w:r>
      <w:r>
        <w:rPr>
          <w:rFonts w:ascii="微软雅黑" w:eastAsia="微软雅黑" w:hAnsi="微软雅黑"/>
        </w:rPr>
        <w:t>“MD5</w:t>
      </w:r>
      <w:r>
        <w:rPr>
          <w:rFonts w:ascii="微软雅黑" w:eastAsia="微软雅黑" w:hAnsi="微软雅黑" w:hint="eastAsia"/>
        </w:rPr>
        <w:t>认证</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，支持配置密钥</w:t>
      </w:r>
      <w:r>
        <w:rPr>
          <w:rFonts w:ascii="微软雅黑" w:eastAsia="微软雅黑" w:hAnsi="微软雅黑" w:hint="eastAsia"/>
        </w:rPr>
        <w:t>，长度</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-8</w:t>
      </w:r>
      <w:r>
        <w:rPr>
          <w:rFonts w:ascii="微软雅黑" w:eastAsia="微软雅黑" w:hAnsi="微软雅黑" w:hint="eastAsia"/>
        </w:rPr>
        <w:t>字符</w:t>
      </w:r>
    </w:p>
    <w:p w14:paraId="1396BE49" w14:textId="7C16D034" w:rsidR="00965A0E" w:rsidRPr="00EE446C" w:rsidRDefault="00EE446C" w:rsidP="00EE446C">
      <w:pPr>
        <w:ind w:firstLineChars="200" w:firstLine="420"/>
        <w:rPr>
          <w:rFonts w:ascii="微软雅黑" w:eastAsia="微软雅黑" w:hAnsi="微软雅黑"/>
        </w:rPr>
      </w:pPr>
      <w:r w:rsidRPr="00EE446C">
        <w:rPr>
          <w:rFonts w:ascii="微软雅黑" w:eastAsia="微软雅黑" w:hAnsi="微软雅黑" w:hint="eastAsia"/>
        </w:rPr>
        <w:t>平滑倒换</w:t>
      </w:r>
      <w:r w:rsidRPr="00EE446C">
        <w:rPr>
          <w:rFonts w:ascii="微软雅黑" w:eastAsia="微软雅黑" w:hAnsi="微软雅黑"/>
        </w:rPr>
        <w:t>：</w:t>
      </w:r>
    </w:p>
    <w:p w14:paraId="0907D1A7" w14:textId="7A7298A2" w:rsidR="00EE446C" w:rsidRDefault="004164F5"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VRRP</w:t>
      </w:r>
      <w:r>
        <w:rPr>
          <w:rFonts w:ascii="微软雅黑" w:eastAsia="微软雅黑" w:hAnsi="微软雅黑"/>
        </w:rPr>
        <w:t>协议</w:t>
      </w:r>
      <w:r>
        <w:rPr>
          <w:rFonts w:ascii="微软雅黑" w:eastAsia="微软雅黑" w:hAnsi="微软雅黑" w:hint="eastAsia"/>
        </w:rPr>
        <w:t>报文</w:t>
      </w:r>
      <w:r>
        <w:rPr>
          <w:rFonts w:ascii="微软雅黑" w:eastAsia="微软雅黑" w:hAnsi="微软雅黑"/>
        </w:rPr>
        <w:t>时间间隔学习功能：【</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使能</w:t>
      </w:r>
      <w:r>
        <w:rPr>
          <w:rFonts w:ascii="微软雅黑" w:eastAsia="微软雅黑" w:hAnsi="微软雅黑"/>
        </w:rPr>
        <w:t>VRRP协议报文时间间隔学习功能</w:t>
      </w:r>
      <w:r w:rsidR="004B0C41">
        <w:rPr>
          <w:rFonts w:ascii="微软雅黑" w:eastAsia="微软雅黑" w:hAnsi="微软雅黑" w:hint="eastAsia"/>
        </w:rPr>
        <w:t>，</w:t>
      </w:r>
      <w:r w:rsidR="004B0C41">
        <w:rPr>
          <w:rFonts w:ascii="微软雅黑" w:eastAsia="微软雅黑" w:hAnsi="微软雅黑"/>
        </w:rPr>
        <w:t>默认</w:t>
      </w:r>
      <w:r w:rsidR="004B0C41">
        <w:rPr>
          <w:rFonts w:ascii="微软雅黑" w:eastAsia="微软雅黑" w:hAnsi="微软雅黑" w:hint="eastAsia"/>
        </w:rPr>
        <w:t>开启</w:t>
      </w:r>
      <w:r w:rsidR="004B0C41">
        <w:rPr>
          <w:rFonts w:ascii="微软雅黑" w:eastAsia="微软雅黑" w:hAnsi="微软雅黑"/>
        </w:rPr>
        <w:t>。</w:t>
      </w:r>
      <w:r>
        <w:rPr>
          <w:rFonts w:ascii="微软雅黑" w:eastAsia="微软雅黑" w:hAnsi="微软雅黑"/>
        </w:rPr>
        <w:t>开启后，</w:t>
      </w:r>
      <w:r>
        <w:rPr>
          <w:rFonts w:ascii="微软雅黑" w:eastAsia="微软雅黑" w:hAnsi="微软雅黑" w:hint="eastAsia"/>
        </w:rPr>
        <w:t>设备上</w:t>
      </w:r>
      <w:r>
        <w:rPr>
          <w:rFonts w:ascii="微软雅黑" w:eastAsia="微软雅黑" w:hAnsi="微软雅黑"/>
        </w:rPr>
        <w:t>非Master状态的VRRP会进行通告报文时间间隔学习，调整自身定时器与对应Master发送通告报文的时间间隔保持同步。</w:t>
      </w:r>
    </w:p>
    <w:p w14:paraId="24872919" w14:textId="630F7CA0" w:rsidR="004164F5" w:rsidRDefault="004164F5"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平滑倒换：</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VRRP协议报文时间间隔学习功</w:t>
      </w:r>
      <w:r>
        <w:rPr>
          <w:rFonts w:ascii="微软雅黑" w:eastAsia="微软雅黑" w:hAnsi="微软雅黑" w:hint="eastAsia"/>
        </w:rPr>
        <w:t>能开启</w:t>
      </w:r>
      <w:r>
        <w:rPr>
          <w:rFonts w:ascii="微软雅黑" w:eastAsia="微软雅黑" w:hAnsi="微软雅黑"/>
        </w:rPr>
        <w:t>后，才支持配置</w:t>
      </w:r>
      <w:r w:rsidR="004B0C41">
        <w:rPr>
          <w:rFonts w:ascii="微软雅黑" w:eastAsia="微软雅黑" w:hAnsi="微软雅黑" w:hint="eastAsia"/>
        </w:rPr>
        <w:t>，</w:t>
      </w:r>
      <w:r w:rsidR="004B0C41">
        <w:rPr>
          <w:rFonts w:ascii="微软雅黑" w:eastAsia="微软雅黑" w:hAnsi="微软雅黑"/>
        </w:rPr>
        <w:t>默认开启</w:t>
      </w:r>
      <w:r>
        <w:rPr>
          <w:rFonts w:ascii="微软雅黑" w:eastAsia="微软雅黑" w:hAnsi="微软雅黑"/>
        </w:rPr>
        <w:t>。</w:t>
      </w:r>
      <w:r w:rsidR="004B0C41">
        <w:rPr>
          <w:rFonts w:ascii="微软雅黑" w:eastAsia="微软雅黑" w:hAnsi="微软雅黑" w:hint="eastAsia"/>
        </w:rPr>
        <w:t>开启平滑倒换</w:t>
      </w:r>
      <w:r w:rsidR="004B0C41">
        <w:rPr>
          <w:rFonts w:ascii="微软雅黑" w:eastAsia="微软雅黑" w:hAnsi="微软雅黑"/>
        </w:rPr>
        <w:t>功能后，Backup</w:t>
      </w:r>
      <w:r w:rsidR="004B0C41">
        <w:rPr>
          <w:rFonts w:ascii="微软雅黑" w:eastAsia="微软雅黑" w:hAnsi="微软雅黑" w:hint="eastAsia"/>
        </w:rPr>
        <w:t>备份组</w:t>
      </w:r>
      <w:r w:rsidR="004B0C41">
        <w:rPr>
          <w:rFonts w:ascii="微软雅黑" w:eastAsia="微软雅黑" w:hAnsi="微软雅黑"/>
        </w:rPr>
        <w:t>将学习平滑倒换时间，使VRRP在平滑倒换期间的超时时间延长，保证在此时间内VRRP状态不变。</w:t>
      </w:r>
    </w:p>
    <w:p w14:paraId="642CE009" w14:textId="0ADD1930" w:rsidR="004B0C41" w:rsidRDefault="00DD01E4" w:rsidP="00FF3228">
      <w:pPr>
        <w:pStyle w:val="af2"/>
        <w:numPr>
          <w:ilvl w:val="0"/>
          <w:numId w:val="631"/>
        </w:numPr>
        <w:ind w:firstLineChars="0"/>
        <w:rPr>
          <w:rFonts w:ascii="微软雅黑" w:eastAsia="微软雅黑" w:hAnsi="微软雅黑"/>
        </w:rPr>
      </w:pPr>
      <w:r>
        <w:rPr>
          <w:rFonts w:ascii="微软雅黑" w:eastAsia="微软雅黑" w:hAnsi="微软雅黑" w:hint="eastAsia"/>
        </w:rPr>
        <w:t>VRRP</w:t>
      </w:r>
      <w:r>
        <w:rPr>
          <w:rFonts w:ascii="微软雅黑" w:eastAsia="微软雅黑" w:hAnsi="微软雅黑"/>
        </w:rPr>
        <w:t>协议报文</w:t>
      </w:r>
      <w:r>
        <w:rPr>
          <w:rFonts w:ascii="微软雅黑" w:eastAsia="微软雅黑" w:hAnsi="微软雅黑" w:hint="eastAsia"/>
        </w:rPr>
        <w:t>发送</w:t>
      </w:r>
      <w:r>
        <w:rPr>
          <w:rFonts w:ascii="微软雅黑" w:eastAsia="微软雅黑" w:hAnsi="微软雅黑"/>
        </w:rPr>
        <w:t>时间间隔</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平滑倒换期间，VRRP</w:t>
      </w:r>
      <w:r>
        <w:rPr>
          <w:rFonts w:ascii="微软雅黑" w:eastAsia="微软雅黑" w:hAnsi="微软雅黑"/>
        </w:rPr>
        <w:lastRenderedPageBreak/>
        <w:t>协议报文发送时间间隔</w:t>
      </w:r>
      <w:r>
        <w:rPr>
          <w:rFonts w:ascii="微软雅黑" w:eastAsia="微软雅黑" w:hAnsi="微软雅黑" w:hint="eastAsia"/>
        </w:rPr>
        <w:t>。</w:t>
      </w:r>
      <w:r>
        <w:rPr>
          <w:rFonts w:ascii="微软雅黑" w:eastAsia="微软雅黑" w:hAnsi="微软雅黑"/>
        </w:rPr>
        <w:t>M</w:t>
      </w:r>
      <w:r>
        <w:rPr>
          <w:rFonts w:ascii="微软雅黑" w:eastAsia="微软雅黑" w:hAnsi="微软雅黑" w:hint="eastAsia"/>
        </w:rPr>
        <w:t>as</w:t>
      </w:r>
      <w:r>
        <w:rPr>
          <w:rFonts w:ascii="微软雅黑" w:eastAsia="微软雅黑" w:hAnsi="微软雅黑"/>
        </w:rPr>
        <w:t>ter</w:t>
      </w:r>
      <w:r>
        <w:rPr>
          <w:rFonts w:ascii="微软雅黑" w:eastAsia="微软雅黑" w:hAnsi="微软雅黑" w:hint="eastAsia"/>
        </w:rPr>
        <w:t>设备</w:t>
      </w:r>
      <w:r>
        <w:rPr>
          <w:rFonts w:ascii="微软雅黑" w:eastAsia="微软雅黑" w:hAnsi="微软雅黑"/>
        </w:rPr>
        <w:t>在使能了</w:t>
      </w:r>
      <w:r>
        <w:rPr>
          <w:rFonts w:ascii="微软雅黑" w:eastAsia="微软雅黑" w:hAnsi="微软雅黑" w:hint="eastAsia"/>
        </w:rPr>
        <w:t>平滑倒换</w:t>
      </w:r>
      <w:r>
        <w:rPr>
          <w:rFonts w:ascii="微软雅黑" w:eastAsia="微软雅黑" w:hAnsi="微软雅黑"/>
        </w:rPr>
        <w:t>功能后，主备倒换期间，以此时间间隔发送VRRP报文。</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秒</w:t>
      </w:r>
      <w:r>
        <w:rPr>
          <w:rFonts w:ascii="微软雅黑" w:eastAsia="微软雅黑" w:hAnsi="微软雅黑"/>
        </w:rPr>
        <w:t>，默认</w:t>
      </w:r>
      <w:r>
        <w:rPr>
          <w:rFonts w:ascii="微软雅黑" w:eastAsia="微软雅黑" w:hAnsi="微软雅黑" w:hint="eastAsia"/>
        </w:rPr>
        <w:t>100秒</w:t>
      </w:r>
    </w:p>
    <w:p w14:paraId="0C23BCB4" w14:textId="77777777" w:rsidR="00715C65" w:rsidRDefault="00DD01E4" w:rsidP="00DD01E4">
      <w:pPr>
        <w:ind w:left="420"/>
        <w:rPr>
          <w:rFonts w:ascii="微软雅黑" w:eastAsia="微软雅黑" w:hAnsi="微软雅黑"/>
        </w:rPr>
      </w:pPr>
      <w:r>
        <w:rPr>
          <w:rFonts w:ascii="微软雅黑" w:eastAsia="微软雅黑" w:hAnsi="微软雅黑" w:hint="eastAsia"/>
        </w:rPr>
        <w:t>与</w:t>
      </w:r>
      <w:r>
        <w:rPr>
          <w:rFonts w:ascii="微软雅黑" w:eastAsia="微软雅黑" w:hAnsi="微软雅黑"/>
        </w:rPr>
        <w:t>接口状态联动：</w:t>
      </w:r>
    </w:p>
    <w:p w14:paraId="289BB846" w14:textId="520AF6FE" w:rsidR="004B0C41" w:rsidRPr="00DD01E4" w:rsidRDefault="00715C65" w:rsidP="00DD01E4">
      <w:pPr>
        <w:ind w:left="420"/>
        <w:rPr>
          <w:rFonts w:ascii="微软雅黑" w:eastAsia="微软雅黑" w:hAnsi="微软雅黑"/>
        </w:rPr>
      </w:pPr>
      <w:r w:rsidRPr="00715C65">
        <w:rPr>
          <w:rFonts w:ascii="微软雅黑" w:eastAsia="微软雅黑" w:hAnsi="微软雅黑" w:hint="eastAsia"/>
          <w:color w:val="FF0000"/>
        </w:rPr>
        <w:t>注</w:t>
      </w:r>
      <w:r w:rsidRPr="00715C65">
        <w:rPr>
          <w:rFonts w:ascii="微软雅黑" w:eastAsia="微软雅黑" w:hAnsi="微软雅黑"/>
          <w:color w:val="FF0000"/>
        </w:rPr>
        <w:t>：</w:t>
      </w:r>
      <w:r>
        <w:rPr>
          <w:rFonts w:ascii="微软雅黑" w:eastAsia="微软雅黑" w:hAnsi="微软雅黑" w:hint="eastAsia"/>
        </w:rPr>
        <w:t>当</w:t>
      </w:r>
      <w:r>
        <w:rPr>
          <w:rFonts w:ascii="微软雅黑" w:eastAsia="微软雅黑" w:hAnsi="微软雅黑"/>
        </w:rPr>
        <w:t>设备为IP地址拥有者时，不允许</w:t>
      </w:r>
      <w:r>
        <w:rPr>
          <w:rFonts w:ascii="微软雅黑" w:eastAsia="微软雅黑" w:hAnsi="微软雅黑" w:hint="eastAsia"/>
        </w:rPr>
        <w:t>配置</w:t>
      </w:r>
      <w:r>
        <w:rPr>
          <w:rFonts w:ascii="微软雅黑" w:eastAsia="微软雅黑" w:hAnsi="微软雅黑"/>
        </w:rPr>
        <w:t>监视接口</w:t>
      </w:r>
    </w:p>
    <w:p w14:paraId="5F1BFCE9" w14:textId="5D24579D" w:rsidR="00DD01E4" w:rsidRDefault="00B27503"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监视接口</w:t>
      </w:r>
      <w:r>
        <w:rPr>
          <w:rFonts w:ascii="微软雅黑" w:eastAsia="微软雅黑" w:hAnsi="微软雅黑"/>
        </w:rPr>
        <w:t>：【</w:t>
      </w:r>
      <w:r>
        <w:rPr>
          <w:rFonts w:ascii="微软雅黑" w:eastAsia="微软雅黑" w:hAnsi="微软雅黑" w:hint="eastAsia"/>
        </w:rPr>
        <w:t>多选</w:t>
      </w:r>
      <w:r>
        <w:rPr>
          <w:rFonts w:ascii="微软雅黑" w:eastAsia="微软雅黑" w:hAnsi="微软雅黑"/>
        </w:rPr>
        <w:t>，至多</w:t>
      </w:r>
      <w:r>
        <w:rPr>
          <w:rFonts w:ascii="微软雅黑" w:eastAsia="微软雅黑" w:hAnsi="微软雅黑" w:hint="eastAsia"/>
        </w:rPr>
        <w:t>8个</w:t>
      </w:r>
      <w:r>
        <w:rPr>
          <w:rFonts w:ascii="微软雅黑" w:eastAsia="微软雅黑" w:hAnsi="微软雅黑"/>
        </w:rPr>
        <w:t>】</w:t>
      </w:r>
      <w:r>
        <w:rPr>
          <w:rFonts w:ascii="微软雅黑" w:eastAsia="微软雅黑" w:hAnsi="微软雅黑" w:hint="eastAsia"/>
        </w:rPr>
        <w:t>选择被</w:t>
      </w:r>
      <w:r>
        <w:rPr>
          <w:rFonts w:ascii="微软雅黑" w:eastAsia="微软雅黑" w:hAnsi="微软雅黑"/>
        </w:rPr>
        <w:t>监视</w:t>
      </w:r>
      <w:r>
        <w:rPr>
          <w:rFonts w:ascii="微软雅黑" w:eastAsia="微软雅黑" w:hAnsi="微软雅黑" w:hint="eastAsia"/>
        </w:rPr>
        <w:t>的</w:t>
      </w:r>
      <w:r>
        <w:rPr>
          <w:rFonts w:ascii="微软雅黑" w:eastAsia="微软雅黑" w:hAnsi="微软雅黑"/>
        </w:rPr>
        <w:t>上行接口</w:t>
      </w:r>
      <w:r>
        <w:rPr>
          <w:rFonts w:ascii="微软雅黑" w:eastAsia="微软雅黑" w:hAnsi="微软雅黑" w:hint="eastAsia"/>
        </w:rPr>
        <w:t>，</w:t>
      </w:r>
      <w:r w:rsidR="00715C65">
        <w:rPr>
          <w:rFonts w:ascii="微软雅黑" w:eastAsia="微软雅黑" w:hAnsi="微软雅黑"/>
        </w:rPr>
        <w:t>选项为VLAN接口</w:t>
      </w:r>
      <w:r w:rsidR="00715C65">
        <w:rPr>
          <w:rFonts w:ascii="微软雅黑" w:eastAsia="微软雅黑" w:hAnsi="微软雅黑" w:hint="eastAsia"/>
        </w:rPr>
        <w:t>，</w:t>
      </w:r>
      <w:r w:rsidR="00715C65">
        <w:rPr>
          <w:rFonts w:ascii="微软雅黑" w:eastAsia="微软雅黑" w:hAnsi="微软雅黑"/>
        </w:rPr>
        <w:t>必须为非备份组内的</w:t>
      </w:r>
      <w:r w:rsidR="00715C65">
        <w:rPr>
          <w:rFonts w:ascii="微软雅黑" w:eastAsia="微软雅黑" w:hAnsi="微软雅黑" w:hint="eastAsia"/>
        </w:rPr>
        <w:t>VLAN接口</w:t>
      </w:r>
      <w:r>
        <w:rPr>
          <w:rFonts w:ascii="微软雅黑" w:eastAsia="微软雅黑" w:hAnsi="微软雅黑"/>
        </w:rPr>
        <w:t>。当被监视的接口</w:t>
      </w:r>
      <w:r>
        <w:rPr>
          <w:rFonts w:ascii="微软雅黑" w:eastAsia="微软雅黑" w:hAnsi="微软雅黑" w:hint="eastAsia"/>
        </w:rPr>
        <w:t>down时</w:t>
      </w:r>
      <w:r>
        <w:rPr>
          <w:rFonts w:ascii="微软雅黑" w:eastAsia="微软雅黑" w:hAnsi="微软雅黑"/>
        </w:rPr>
        <w:t>，调整交换机的优先级，触发主备进行切换，实现业务正常转发；当被监视的接口状态恢复时，设备在备份组中的优先级将恢复至原来的值。</w:t>
      </w:r>
    </w:p>
    <w:p w14:paraId="5642193F" w14:textId="2FBC0BF0" w:rsidR="00715C65" w:rsidRDefault="00715C65"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增加值：</w:t>
      </w:r>
      <w:r>
        <w:rPr>
          <w:rFonts w:ascii="微软雅黑" w:eastAsia="微软雅黑" w:hAnsi="微软雅黑" w:hint="eastAsia"/>
        </w:rPr>
        <w:t>【text文本框】当</w:t>
      </w:r>
      <w:r>
        <w:rPr>
          <w:rFonts w:ascii="微软雅黑" w:eastAsia="微软雅黑" w:hAnsi="微软雅黑"/>
        </w:rPr>
        <w:t>被监视的接口状态变为Down时，优先级增加的</w:t>
      </w:r>
      <w:r>
        <w:rPr>
          <w:rFonts w:ascii="微软雅黑" w:eastAsia="微软雅黑" w:hAnsi="微软雅黑" w:hint="eastAsia"/>
        </w:rPr>
        <w:t>数值</w:t>
      </w:r>
      <w:r>
        <w:rPr>
          <w:rFonts w:ascii="微软雅黑" w:eastAsia="微软雅黑" w:hAnsi="微软雅黑"/>
        </w:rPr>
        <w:t>，增加后最高只能为</w:t>
      </w:r>
      <w:r>
        <w:rPr>
          <w:rFonts w:ascii="微软雅黑" w:eastAsia="微软雅黑" w:hAnsi="微软雅黑" w:hint="eastAsia"/>
        </w:rPr>
        <w:t>254。</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w:t>
      </w:r>
    </w:p>
    <w:p w14:paraId="3A75C5B7" w14:textId="17ADF847" w:rsidR="00715C65" w:rsidRDefault="00715C65" w:rsidP="00FF3228">
      <w:pPr>
        <w:pStyle w:val="af2"/>
        <w:numPr>
          <w:ilvl w:val="0"/>
          <w:numId w:val="630"/>
        </w:numPr>
        <w:ind w:firstLineChars="0"/>
        <w:rPr>
          <w:rFonts w:ascii="微软雅黑" w:eastAsia="微软雅黑" w:hAnsi="微软雅黑"/>
        </w:rPr>
      </w:pPr>
      <w:r>
        <w:rPr>
          <w:rFonts w:ascii="微软雅黑" w:eastAsia="微软雅黑" w:hAnsi="微软雅黑" w:hint="eastAsia"/>
        </w:rPr>
        <w:t>优先级降低</w:t>
      </w:r>
      <w:r>
        <w:rPr>
          <w:rFonts w:ascii="微软雅黑" w:eastAsia="微软雅黑" w:hAnsi="微软雅黑"/>
        </w:rPr>
        <w:t>值：</w:t>
      </w:r>
      <w:r>
        <w:rPr>
          <w:rFonts w:ascii="微软雅黑" w:eastAsia="微软雅黑" w:hAnsi="微软雅黑" w:hint="eastAsia"/>
        </w:rPr>
        <w:t>【text文本框】当</w:t>
      </w:r>
      <w:r>
        <w:rPr>
          <w:rFonts w:ascii="微软雅黑" w:eastAsia="微软雅黑" w:hAnsi="微软雅黑"/>
        </w:rPr>
        <w:t>被监视的接口状态变为Down时，优先级降低的数值，</w:t>
      </w:r>
      <w:r>
        <w:rPr>
          <w:rFonts w:ascii="微软雅黑" w:eastAsia="微软雅黑" w:hAnsi="微软雅黑" w:hint="eastAsia"/>
        </w:rPr>
        <w:t>降低后</w:t>
      </w:r>
      <w:r>
        <w:rPr>
          <w:rFonts w:ascii="微软雅黑" w:eastAsia="微软雅黑" w:hAnsi="微软雅黑"/>
        </w:rPr>
        <w:t>最低只能为</w:t>
      </w:r>
      <w:r>
        <w:rPr>
          <w:rFonts w:ascii="微软雅黑" w:eastAsia="微软雅黑" w:hAnsi="微软雅黑" w:hint="eastAsia"/>
        </w:rPr>
        <w:t>1。</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10</w:t>
      </w:r>
    </w:p>
    <w:p w14:paraId="549BAE3B" w14:textId="288AD31E" w:rsidR="009D129F" w:rsidRDefault="0029653A">
      <w:pPr>
        <w:rPr>
          <w:rFonts w:ascii="微软雅黑" w:eastAsia="微软雅黑" w:hAnsi="微软雅黑"/>
        </w:rPr>
      </w:pPr>
      <w:r>
        <w:rPr>
          <w:rFonts w:ascii="微软雅黑" w:eastAsia="微软雅黑" w:hAnsi="微软雅黑" w:hint="eastAsia"/>
        </w:rPr>
        <w:t>VRRP</w:t>
      </w:r>
      <w:r>
        <w:rPr>
          <w:rFonts w:ascii="微软雅黑" w:eastAsia="微软雅黑" w:hAnsi="微软雅黑"/>
        </w:rPr>
        <w:t>备份组列表：</w:t>
      </w:r>
    </w:p>
    <w:p w14:paraId="70D1F58B" w14:textId="20B0EA75" w:rsidR="0029653A" w:rsidRDefault="0029653A" w:rsidP="00FF3228">
      <w:pPr>
        <w:pStyle w:val="af2"/>
        <w:numPr>
          <w:ilvl w:val="0"/>
          <w:numId w:val="634"/>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VRID、</w:t>
      </w:r>
      <w:r>
        <w:rPr>
          <w:rFonts w:ascii="微软雅黑" w:eastAsia="微软雅黑" w:hAnsi="微软雅黑" w:hint="eastAsia"/>
        </w:rPr>
        <w:t>类型</w:t>
      </w:r>
      <w:r>
        <w:rPr>
          <w:rFonts w:ascii="微软雅黑" w:eastAsia="微软雅黑" w:hAnsi="微软雅黑"/>
        </w:rPr>
        <w:t>、VLAN接口/IP地址、虚拟IP地址、优先级（</w:t>
      </w:r>
      <w:r>
        <w:rPr>
          <w:rFonts w:ascii="微软雅黑" w:eastAsia="微软雅黑" w:hAnsi="微软雅黑" w:hint="eastAsia"/>
        </w:rPr>
        <w:t>若为</w:t>
      </w:r>
      <w:r>
        <w:rPr>
          <w:rFonts w:ascii="微软雅黑" w:eastAsia="微软雅黑" w:hAnsi="微软雅黑"/>
        </w:rPr>
        <w:t>业务VRRP备份组则显示“--”）</w:t>
      </w: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VRRP</w:t>
      </w:r>
      <w:r>
        <w:rPr>
          <w:rFonts w:ascii="微软雅黑" w:eastAsia="微软雅黑" w:hAnsi="微软雅黑"/>
        </w:rPr>
        <w:t>版本、抢占方式、</w:t>
      </w:r>
      <w:r w:rsidR="00F079E5">
        <w:rPr>
          <w:rFonts w:ascii="微软雅黑" w:eastAsia="微软雅黑" w:hAnsi="微软雅黑" w:hint="eastAsia"/>
        </w:rPr>
        <w:t>VRRP</w:t>
      </w:r>
      <w:r w:rsidR="00F079E5">
        <w:rPr>
          <w:rFonts w:ascii="微软雅黑" w:eastAsia="微软雅黑" w:hAnsi="微软雅黑"/>
        </w:rPr>
        <w:t>通告报文发送时间间隔</w:t>
      </w:r>
      <w:r w:rsidR="00F079E5">
        <w:rPr>
          <w:rFonts w:ascii="微软雅黑" w:eastAsia="微软雅黑" w:hAnsi="微软雅黑" w:hint="eastAsia"/>
        </w:rPr>
        <w:t>、</w:t>
      </w:r>
      <w:r w:rsidR="00F079E5">
        <w:rPr>
          <w:rFonts w:ascii="微软雅黑" w:eastAsia="微软雅黑" w:hAnsi="微软雅黑"/>
        </w:rPr>
        <w:t>认证方式、</w:t>
      </w:r>
      <w:r w:rsidR="00F079E5">
        <w:rPr>
          <w:rFonts w:ascii="微软雅黑" w:eastAsia="微软雅黑" w:hAnsi="微软雅黑" w:hint="eastAsia"/>
        </w:rPr>
        <w:t>平滑倒换</w:t>
      </w:r>
      <w:r w:rsidR="00F079E5">
        <w:rPr>
          <w:rFonts w:ascii="微软雅黑" w:eastAsia="微软雅黑" w:hAnsi="微软雅黑"/>
        </w:rPr>
        <w:t>、状态</w:t>
      </w:r>
    </w:p>
    <w:p w14:paraId="3E1F5881" w14:textId="0954BC70" w:rsidR="00F079E5" w:rsidRDefault="00F079E5" w:rsidP="00FF3228">
      <w:pPr>
        <w:pStyle w:val="af2"/>
        <w:numPr>
          <w:ilvl w:val="0"/>
          <w:numId w:val="634"/>
        </w:numPr>
        <w:ind w:firstLineChars="0"/>
        <w:rPr>
          <w:rFonts w:ascii="微软雅黑" w:eastAsia="微软雅黑" w:hAnsi="微软雅黑"/>
        </w:rPr>
      </w:pPr>
      <w:r>
        <w:rPr>
          <w:rFonts w:ascii="微软雅黑" w:eastAsia="微软雅黑" w:hAnsi="微软雅黑" w:hint="eastAsia"/>
        </w:rPr>
        <w:t>支持添加</w:t>
      </w:r>
      <w:r>
        <w:rPr>
          <w:rFonts w:ascii="微软雅黑" w:eastAsia="微软雅黑" w:hAnsi="微软雅黑"/>
        </w:rPr>
        <w:t>，至多</w:t>
      </w:r>
      <w:r>
        <w:rPr>
          <w:rFonts w:ascii="微软雅黑" w:eastAsia="微软雅黑" w:hAnsi="微软雅黑" w:hint="eastAsia"/>
        </w:rPr>
        <w:t>255个</w:t>
      </w:r>
    </w:p>
    <w:p w14:paraId="12CDD6C7" w14:textId="3E141AA3" w:rsidR="00F079E5" w:rsidRDefault="00F079E5" w:rsidP="00FF3228">
      <w:pPr>
        <w:pStyle w:val="af2"/>
        <w:numPr>
          <w:ilvl w:val="0"/>
          <w:numId w:val="63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编辑，以VRID为索引</w:t>
      </w:r>
    </w:p>
    <w:p w14:paraId="244EC1E6" w14:textId="2047B80A" w:rsidR="00F079E5" w:rsidRPr="0029653A" w:rsidRDefault="00F079E5" w:rsidP="00FF3228">
      <w:pPr>
        <w:pStyle w:val="af2"/>
        <w:numPr>
          <w:ilvl w:val="0"/>
          <w:numId w:val="634"/>
        </w:numPr>
        <w:ind w:firstLineChars="0"/>
        <w:rPr>
          <w:rFonts w:ascii="微软雅黑" w:eastAsia="微软雅黑" w:hAnsi="微软雅黑"/>
        </w:rPr>
      </w:pPr>
      <w:r>
        <w:rPr>
          <w:rFonts w:ascii="微软雅黑" w:eastAsia="微软雅黑" w:hAnsi="微软雅黑" w:hint="eastAsia"/>
        </w:rPr>
        <w:t>支持单个/批量/全部</w:t>
      </w:r>
      <w:r>
        <w:rPr>
          <w:rFonts w:ascii="微软雅黑" w:eastAsia="微软雅黑" w:hAnsi="微软雅黑"/>
        </w:rPr>
        <w:t>删除</w:t>
      </w:r>
    </w:p>
    <w:p w14:paraId="4EC58BB9" w14:textId="77777777" w:rsidR="00F30B3F" w:rsidRDefault="00F30B3F">
      <w:pPr>
        <w:rPr>
          <w:rFonts w:ascii="微软雅黑" w:eastAsia="微软雅黑" w:hAnsi="微软雅黑"/>
        </w:rPr>
      </w:pPr>
    </w:p>
    <w:p w14:paraId="0B8E08E9" w14:textId="348A6062" w:rsidR="00F30B3F" w:rsidRDefault="00F079E5">
      <w:pPr>
        <w:rPr>
          <w:rFonts w:ascii="微软雅黑" w:eastAsia="微软雅黑" w:hAnsi="微软雅黑"/>
        </w:rPr>
      </w:pPr>
      <w:r>
        <w:rPr>
          <w:rFonts w:ascii="微软雅黑" w:eastAsia="微软雅黑" w:hAnsi="微软雅黑" w:hint="eastAsia"/>
        </w:rPr>
        <w:t>数据统计</w:t>
      </w:r>
      <w:r>
        <w:rPr>
          <w:rFonts w:ascii="微软雅黑" w:eastAsia="微软雅黑" w:hAnsi="微软雅黑"/>
        </w:rPr>
        <w:t>：</w:t>
      </w:r>
      <w:r>
        <w:rPr>
          <w:rFonts w:ascii="微软雅黑" w:eastAsia="微软雅黑" w:hAnsi="微软雅黑" w:hint="eastAsia"/>
        </w:rPr>
        <w:t>显示</w:t>
      </w:r>
      <w:r>
        <w:rPr>
          <w:rFonts w:ascii="微软雅黑" w:eastAsia="微软雅黑" w:hAnsi="微软雅黑"/>
        </w:rPr>
        <w:t>VRRP备份组的</w:t>
      </w:r>
      <w:r>
        <w:rPr>
          <w:rFonts w:ascii="微软雅黑" w:eastAsia="微软雅黑" w:hAnsi="微软雅黑" w:hint="eastAsia"/>
        </w:rPr>
        <w:t>报文</w:t>
      </w:r>
      <w:r>
        <w:rPr>
          <w:rFonts w:ascii="微软雅黑" w:eastAsia="微软雅黑" w:hAnsi="微软雅黑"/>
        </w:rPr>
        <w:t>收发统计信息</w:t>
      </w:r>
    </w:p>
    <w:p w14:paraId="2D3481DC" w14:textId="4BDCABA6" w:rsidR="00F079E5" w:rsidRDefault="00F079E5" w:rsidP="00FF3228">
      <w:pPr>
        <w:pStyle w:val="af2"/>
        <w:numPr>
          <w:ilvl w:val="0"/>
          <w:numId w:val="635"/>
        </w:numPr>
        <w:ind w:firstLineChars="0"/>
        <w:rPr>
          <w:rFonts w:ascii="微软雅黑" w:eastAsia="微软雅黑" w:hAnsi="微软雅黑"/>
        </w:rPr>
      </w:pPr>
      <w:r>
        <w:rPr>
          <w:rFonts w:ascii="微软雅黑" w:eastAsia="微软雅黑" w:hAnsi="微软雅黑" w:hint="eastAsia"/>
        </w:rPr>
        <w:t>列表显示VRID</w:t>
      </w:r>
      <w:r>
        <w:rPr>
          <w:rFonts w:ascii="微软雅黑" w:eastAsia="微软雅黑" w:hAnsi="微软雅黑"/>
        </w:rPr>
        <w:t>、VLAN接口、</w:t>
      </w:r>
      <w:r w:rsidR="001577F0">
        <w:rPr>
          <w:rFonts w:ascii="微软雅黑" w:eastAsia="微软雅黑" w:hAnsi="微软雅黑" w:hint="eastAsia"/>
        </w:rPr>
        <w:t>切换至</w:t>
      </w:r>
      <w:r w:rsidR="001577F0">
        <w:rPr>
          <w:rFonts w:ascii="微软雅黑" w:eastAsia="微软雅黑" w:hAnsi="微软雅黑"/>
        </w:rPr>
        <w:t>Master</w:t>
      </w:r>
      <w:r w:rsidR="001577F0">
        <w:rPr>
          <w:rFonts w:ascii="微软雅黑" w:eastAsia="微软雅黑" w:hAnsi="微软雅黑" w:hint="eastAsia"/>
        </w:rPr>
        <w:t>状态</w:t>
      </w:r>
      <w:r w:rsidR="001577F0">
        <w:rPr>
          <w:rFonts w:ascii="微软雅黑" w:eastAsia="微软雅黑" w:hAnsi="微软雅黑"/>
        </w:rPr>
        <w:t>的次数、</w:t>
      </w:r>
      <w:r w:rsidR="001577F0">
        <w:rPr>
          <w:rFonts w:ascii="微软雅黑" w:eastAsia="微软雅黑" w:hAnsi="微软雅黑" w:hint="eastAsia"/>
        </w:rPr>
        <w:t>切换</w:t>
      </w:r>
      <w:r w:rsidR="001577F0">
        <w:rPr>
          <w:rFonts w:ascii="微软雅黑" w:eastAsia="微软雅黑" w:hAnsi="微软雅黑"/>
        </w:rPr>
        <w:t>至Backup</w:t>
      </w:r>
      <w:r w:rsidR="001577F0">
        <w:rPr>
          <w:rFonts w:ascii="微软雅黑" w:eastAsia="微软雅黑" w:hAnsi="微软雅黑" w:hint="eastAsia"/>
        </w:rPr>
        <w:t>状态</w:t>
      </w:r>
      <w:r w:rsidR="001577F0">
        <w:rPr>
          <w:rFonts w:ascii="微软雅黑" w:eastAsia="微软雅黑" w:hAnsi="微软雅黑"/>
        </w:rPr>
        <w:lastRenderedPageBreak/>
        <w:t>的次数、</w:t>
      </w:r>
      <w:r w:rsidR="001577F0">
        <w:rPr>
          <w:rFonts w:ascii="微软雅黑" w:eastAsia="微软雅黑" w:hAnsi="微软雅黑" w:hint="eastAsia"/>
        </w:rPr>
        <w:t>切换至</w:t>
      </w:r>
      <w:r w:rsidR="001577F0">
        <w:rPr>
          <w:rFonts w:ascii="微软雅黑" w:eastAsia="微软雅黑" w:hAnsi="微软雅黑"/>
        </w:rPr>
        <w:t>Initialize状态的次数、</w:t>
      </w:r>
      <w:r w:rsidR="001577F0">
        <w:rPr>
          <w:rFonts w:ascii="微软雅黑" w:eastAsia="微软雅黑" w:hAnsi="微软雅黑" w:hint="eastAsia"/>
        </w:rPr>
        <w:t>收到的</w:t>
      </w:r>
      <w:r w:rsidR="001577F0">
        <w:rPr>
          <w:rFonts w:ascii="微软雅黑" w:eastAsia="微软雅黑" w:hAnsi="微软雅黑"/>
        </w:rPr>
        <w:t>Advertisement</w:t>
      </w:r>
      <w:r w:rsidR="001577F0">
        <w:rPr>
          <w:rFonts w:ascii="微软雅黑" w:eastAsia="微软雅黑" w:hAnsi="微软雅黑" w:hint="eastAsia"/>
        </w:rPr>
        <w:t>报文数</w:t>
      </w:r>
      <w:r w:rsidR="001577F0">
        <w:rPr>
          <w:rFonts w:ascii="微软雅黑" w:eastAsia="微软雅黑" w:hAnsi="微软雅黑"/>
        </w:rPr>
        <w:t>、</w:t>
      </w:r>
      <w:r w:rsidR="001577F0">
        <w:rPr>
          <w:rFonts w:ascii="微软雅黑" w:eastAsia="微软雅黑" w:hAnsi="微软雅黑" w:hint="eastAsia"/>
        </w:rPr>
        <w:t>发送</w:t>
      </w:r>
      <w:r w:rsidR="001577F0">
        <w:rPr>
          <w:rFonts w:ascii="微软雅黑" w:eastAsia="微软雅黑" w:hAnsi="微软雅黑"/>
        </w:rPr>
        <w:t>的Advertisement报文数、</w:t>
      </w:r>
      <w:r w:rsidR="001577F0">
        <w:rPr>
          <w:rFonts w:ascii="微软雅黑" w:eastAsia="微软雅黑" w:hAnsi="微软雅黑" w:hint="eastAsia"/>
        </w:rPr>
        <w:t>Advertisement</w:t>
      </w:r>
      <w:r w:rsidR="001577F0">
        <w:rPr>
          <w:rFonts w:ascii="微软雅黑" w:eastAsia="微软雅黑" w:hAnsi="微软雅黑"/>
        </w:rPr>
        <w:t>时间间隔错误的次数、认证错误次数、</w:t>
      </w:r>
      <w:r w:rsidR="001577F0">
        <w:rPr>
          <w:rFonts w:ascii="微软雅黑" w:eastAsia="微软雅黑" w:hAnsi="微软雅黑" w:hint="eastAsia"/>
        </w:rPr>
        <w:t>TTL</w:t>
      </w:r>
      <w:r w:rsidR="001577F0">
        <w:rPr>
          <w:rFonts w:ascii="微软雅黑" w:eastAsia="微软雅黑" w:hAnsi="微软雅黑"/>
        </w:rPr>
        <w:t>错误次数、收到</w:t>
      </w:r>
      <w:r w:rsidR="001577F0">
        <w:rPr>
          <w:rFonts w:ascii="微软雅黑" w:eastAsia="微软雅黑" w:hAnsi="微软雅黑" w:hint="eastAsia"/>
        </w:rPr>
        <w:t>优先级</w:t>
      </w:r>
      <w:r w:rsidR="001577F0">
        <w:rPr>
          <w:rFonts w:ascii="微软雅黑" w:eastAsia="微软雅黑" w:hAnsi="微软雅黑"/>
        </w:rPr>
        <w:t>为</w:t>
      </w:r>
      <w:r w:rsidR="001577F0">
        <w:rPr>
          <w:rFonts w:ascii="微软雅黑" w:eastAsia="微软雅黑" w:hAnsi="微软雅黑" w:hint="eastAsia"/>
        </w:rPr>
        <w:t>0的</w:t>
      </w:r>
      <w:r w:rsidR="001577F0">
        <w:rPr>
          <w:rFonts w:ascii="微软雅黑" w:eastAsia="微软雅黑" w:hAnsi="微软雅黑"/>
        </w:rPr>
        <w:t>Advertisement报文数、</w:t>
      </w:r>
      <w:r w:rsidR="001577F0">
        <w:rPr>
          <w:rFonts w:ascii="微软雅黑" w:eastAsia="微软雅黑" w:hAnsi="微软雅黑" w:hint="eastAsia"/>
        </w:rPr>
        <w:t>发送</w:t>
      </w:r>
      <w:r w:rsidR="001577F0">
        <w:rPr>
          <w:rFonts w:ascii="微软雅黑" w:eastAsia="微软雅黑" w:hAnsi="微软雅黑"/>
        </w:rPr>
        <w:t>优先级为</w:t>
      </w:r>
      <w:r w:rsidR="001577F0">
        <w:rPr>
          <w:rFonts w:ascii="微软雅黑" w:eastAsia="微软雅黑" w:hAnsi="微软雅黑" w:hint="eastAsia"/>
        </w:rPr>
        <w:t>0的</w:t>
      </w:r>
      <w:r w:rsidR="001577F0">
        <w:rPr>
          <w:rFonts w:ascii="微软雅黑" w:eastAsia="微软雅黑" w:hAnsi="微软雅黑"/>
        </w:rPr>
        <w:t>Advertisement报文数、</w:t>
      </w:r>
      <w:r w:rsidR="001577F0">
        <w:rPr>
          <w:rFonts w:ascii="微软雅黑" w:eastAsia="微软雅黑" w:hAnsi="微软雅黑" w:hint="eastAsia"/>
        </w:rPr>
        <w:t>收到</w:t>
      </w:r>
      <w:r w:rsidR="001577F0">
        <w:rPr>
          <w:rFonts w:ascii="微软雅黑" w:eastAsia="微软雅黑" w:hAnsi="微软雅黑"/>
        </w:rPr>
        <w:t>的无效类型VRRP报文数、</w:t>
      </w:r>
      <w:r w:rsidR="001577F0">
        <w:rPr>
          <w:rFonts w:ascii="微软雅黑" w:eastAsia="微软雅黑" w:hAnsi="微软雅黑" w:hint="eastAsia"/>
        </w:rPr>
        <w:t>收到</w:t>
      </w:r>
      <w:r w:rsidR="001577F0">
        <w:rPr>
          <w:rFonts w:ascii="微软雅黑" w:eastAsia="微软雅黑" w:hAnsi="微软雅黑"/>
        </w:rPr>
        <w:t>虚拟IP地址列表错误次数、不能识别认证类别</w:t>
      </w:r>
      <w:r w:rsidR="00D251CF">
        <w:rPr>
          <w:rFonts w:ascii="微软雅黑" w:eastAsia="微软雅黑" w:hAnsi="微软雅黑" w:hint="eastAsia"/>
        </w:rPr>
        <w:t>的</w:t>
      </w:r>
      <w:r w:rsidR="001577F0">
        <w:rPr>
          <w:rFonts w:ascii="微软雅黑" w:eastAsia="微软雅黑" w:hAnsi="微软雅黑"/>
        </w:rPr>
        <w:t>报文数、不匹配认证的报文数、报文长度错误次数、</w:t>
      </w:r>
      <w:r w:rsidR="001577F0">
        <w:rPr>
          <w:rFonts w:ascii="微软雅黑" w:eastAsia="微软雅黑" w:hAnsi="微软雅黑" w:hint="eastAsia"/>
        </w:rPr>
        <w:t>业务</w:t>
      </w:r>
      <w:r w:rsidR="001577F0">
        <w:rPr>
          <w:rFonts w:ascii="微软雅黑" w:eastAsia="微软雅黑" w:hAnsi="微软雅黑"/>
        </w:rPr>
        <w:t>VRRP因绑定管理VRRP后所丢弃的接收报文数、</w:t>
      </w:r>
      <w:r w:rsidR="001577F0">
        <w:rPr>
          <w:rFonts w:ascii="微软雅黑" w:eastAsia="微软雅黑" w:hAnsi="微软雅黑" w:hint="eastAsia"/>
        </w:rPr>
        <w:t>收到</w:t>
      </w:r>
      <w:r w:rsidR="001577F0">
        <w:rPr>
          <w:rFonts w:ascii="微软雅黑" w:eastAsia="微软雅黑" w:hAnsi="微软雅黑"/>
        </w:rPr>
        <w:t>的攻击报文数</w:t>
      </w:r>
      <w:r w:rsidR="001577F0">
        <w:rPr>
          <w:rFonts w:ascii="微软雅黑" w:eastAsia="微软雅黑" w:hAnsi="微软雅黑" w:hint="eastAsia"/>
        </w:rPr>
        <w:t>、</w:t>
      </w:r>
      <w:r w:rsidR="001577F0">
        <w:rPr>
          <w:rFonts w:ascii="微软雅黑" w:eastAsia="微软雅黑" w:hAnsi="微软雅黑"/>
        </w:rPr>
        <w:t>自发自</w:t>
      </w:r>
      <w:r w:rsidR="001577F0">
        <w:rPr>
          <w:rFonts w:ascii="微软雅黑" w:eastAsia="微软雅黑" w:hAnsi="微软雅黑" w:hint="eastAsia"/>
        </w:rPr>
        <w:t>收</w:t>
      </w:r>
      <w:r w:rsidR="001577F0">
        <w:rPr>
          <w:rFonts w:ascii="微软雅黑" w:eastAsia="微软雅黑" w:hAnsi="微软雅黑"/>
        </w:rPr>
        <w:t>的报文数</w:t>
      </w:r>
    </w:p>
    <w:p w14:paraId="014A5A11" w14:textId="2531303F" w:rsidR="001577F0" w:rsidRPr="00F079E5" w:rsidRDefault="001577F0" w:rsidP="00FF3228">
      <w:pPr>
        <w:pStyle w:val="af2"/>
        <w:numPr>
          <w:ilvl w:val="0"/>
          <w:numId w:val="635"/>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筛选</w:t>
      </w:r>
      <w:r>
        <w:rPr>
          <w:rFonts w:ascii="微软雅黑" w:eastAsia="微软雅黑" w:hAnsi="微软雅黑" w:hint="eastAsia"/>
        </w:rPr>
        <w:t>指定</w:t>
      </w:r>
      <w:r>
        <w:rPr>
          <w:rFonts w:ascii="微软雅黑" w:eastAsia="微软雅黑" w:hAnsi="微软雅黑"/>
        </w:rPr>
        <w:t>VRID</w:t>
      </w:r>
      <w:r>
        <w:rPr>
          <w:rFonts w:ascii="微软雅黑" w:eastAsia="微软雅黑" w:hAnsi="微软雅黑" w:hint="eastAsia"/>
        </w:rPr>
        <w:t>或</w:t>
      </w:r>
      <w:r>
        <w:rPr>
          <w:rFonts w:ascii="微软雅黑" w:eastAsia="微软雅黑" w:hAnsi="微软雅黑"/>
        </w:rPr>
        <w:t>VLAN接口进行查看</w:t>
      </w:r>
    </w:p>
    <w:p w14:paraId="776D3BA0" w14:textId="77777777" w:rsidR="00F30B3F" w:rsidRPr="00F30B3F" w:rsidRDefault="00F30B3F">
      <w:pPr>
        <w:rPr>
          <w:rFonts w:ascii="微软雅黑" w:eastAsia="微软雅黑" w:hAnsi="微软雅黑"/>
        </w:rPr>
      </w:pPr>
    </w:p>
    <w:p w14:paraId="66DC5EF9" w14:textId="77777777" w:rsidR="0076630D" w:rsidRDefault="00D7272D">
      <w:pPr>
        <w:pStyle w:val="1"/>
        <w:rPr>
          <w:rFonts w:ascii="微软雅黑" w:eastAsia="微软雅黑" w:hAnsi="微软雅黑"/>
        </w:rPr>
      </w:pPr>
      <w:bookmarkStart w:id="374" w:name="_Toc149138843"/>
      <w:r>
        <w:rPr>
          <w:rFonts w:ascii="微软雅黑" w:eastAsia="微软雅黑" w:hAnsi="微软雅黑" w:hint="eastAsia"/>
        </w:rPr>
        <w:t>组播业务/</w:t>
      </w:r>
      <w:r>
        <w:rPr>
          <w:rFonts w:ascii="微软雅黑" w:eastAsia="微软雅黑" w:hAnsi="微软雅黑"/>
        </w:rPr>
        <w:t>Multicast</w:t>
      </w:r>
      <w:bookmarkEnd w:id="374"/>
    </w:p>
    <w:p w14:paraId="2F345D69" w14:textId="60706AEC" w:rsidR="0076630D" w:rsidRDefault="00345EEA">
      <w:pPr>
        <w:pStyle w:val="20"/>
        <w:numPr>
          <w:ilvl w:val="1"/>
          <w:numId w:val="1"/>
        </w:numPr>
        <w:rPr>
          <w:rFonts w:ascii="微软雅黑" w:eastAsia="微软雅黑" w:hAnsi="微软雅黑"/>
        </w:rPr>
      </w:pPr>
      <w:bookmarkStart w:id="375" w:name="_Toc149138844"/>
      <w:r>
        <w:rPr>
          <w:rFonts w:ascii="微软雅黑" w:eastAsia="微软雅黑" w:hAnsi="微软雅黑"/>
        </w:rPr>
        <w:t>IP组播</w:t>
      </w:r>
      <w:r w:rsidR="00D7272D" w:rsidRPr="00DB406C">
        <w:rPr>
          <w:rFonts w:ascii="微软雅黑" w:eastAsia="微软雅黑" w:hAnsi="微软雅黑"/>
          <w:color w:val="EEECE1" w:themeColor="background2"/>
          <w:highlight w:val="cyan"/>
        </w:rPr>
        <w:t xml:space="preserve"> (FP</w:t>
      </w:r>
      <w:r w:rsidR="00DB406C" w:rsidRPr="00DB406C">
        <w:rPr>
          <w:rFonts w:ascii="微软雅黑" w:eastAsia="微软雅黑" w:hAnsi="微软雅黑"/>
          <w:color w:val="EEECE1" w:themeColor="background2"/>
          <w:highlight w:val="cyan"/>
        </w:rPr>
        <w:t>3</w:t>
      </w:r>
      <w:r w:rsidR="00D7272D" w:rsidRPr="00DB406C">
        <w:rPr>
          <w:rFonts w:ascii="微软雅黑" w:eastAsia="微软雅黑" w:hAnsi="微软雅黑"/>
          <w:color w:val="EEECE1" w:themeColor="background2"/>
          <w:highlight w:val="cyan"/>
        </w:rPr>
        <w:t>)</w:t>
      </w:r>
      <w:bookmarkEnd w:id="375"/>
    </w:p>
    <w:p w14:paraId="06F04EA7" w14:textId="25EA5E3B" w:rsidR="0076630D" w:rsidRDefault="00345EEA">
      <w:pPr>
        <w:rPr>
          <w:rFonts w:ascii="微软雅黑" w:eastAsia="微软雅黑" w:hAnsi="微软雅黑"/>
        </w:rPr>
      </w:pPr>
      <w:r>
        <w:rPr>
          <w:rFonts w:ascii="微软雅黑" w:eastAsia="微软雅黑" w:hAnsi="微软雅黑" w:hint="eastAsia"/>
        </w:rPr>
        <w:t>【功能</w:t>
      </w:r>
      <w:r>
        <w:rPr>
          <w:rFonts w:ascii="微软雅黑" w:eastAsia="微软雅黑" w:hAnsi="微软雅黑"/>
        </w:rPr>
        <w:t>概述</w:t>
      </w:r>
      <w:r>
        <w:rPr>
          <w:rFonts w:ascii="微软雅黑" w:eastAsia="微软雅黑" w:hAnsi="微软雅黑" w:hint="eastAsia"/>
        </w:rPr>
        <w:t>】</w:t>
      </w:r>
    </w:p>
    <w:p w14:paraId="49B95139" w14:textId="374CEC11" w:rsidR="008F4C5D" w:rsidRDefault="008F4C5D" w:rsidP="009743D4">
      <w:pPr>
        <w:ind w:firstLine="420"/>
        <w:rPr>
          <w:rFonts w:ascii="微软雅黑" w:eastAsia="微软雅黑" w:hAnsi="微软雅黑"/>
        </w:rPr>
      </w:pPr>
      <w:r>
        <w:rPr>
          <w:rFonts w:ascii="微软雅黑" w:eastAsia="微软雅黑" w:hAnsi="微软雅黑" w:hint="eastAsia"/>
        </w:rPr>
        <w:t>IP</w:t>
      </w:r>
      <w:r>
        <w:rPr>
          <w:rFonts w:ascii="微软雅黑" w:eastAsia="微软雅黑" w:hAnsi="微软雅黑"/>
        </w:rPr>
        <w:t>组播（</w:t>
      </w:r>
      <w:r>
        <w:rPr>
          <w:rFonts w:ascii="微软雅黑" w:eastAsia="微软雅黑" w:hAnsi="微软雅黑" w:hint="eastAsia"/>
        </w:rPr>
        <w:t>IP</w:t>
      </w:r>
      <w:r>
        <w:rPr>
          <w:rFonts w:ascii="微软雅黑" w:eastAsia="微软雅黑" w:hAnsi="微软雅黑"/>
        </w:rPr>
        <w:t xml:space="preserve"> Multicasting）</w:t>
      </w:r>
      <w:r>
        <w:rPr>
          <w:rFonts w:ascii="微软雅黑" w:eastAsia="微软雅黑" w:hAnsi="微软雅黑" w:hint="eastAsia"/>
        </w:rPr>
        <w:t>是</w:t>
      </w:r>
      <w:r>
        <w:rPr>
          <w:rFonts w:ascii="微软雅黑" w:eastAsia="微软雅黑" w:hAnsi="微软雅黑"/>
        </w:rPr>
        <w:t>对硬件组播的抽象，是对标准IP网络层协议的扩展内组播路由协议。</w:t>
      </w:r>
    </w:p>
    <w:p w14:paraId="38A5715F" w14:textId="4C628E4C" w:rsidR="00345EEA" w:rsidRDefault="009743D4" w:rsidP="009743D4">
      <w:pPr>
        <w:ind w:firstLine="420"/>
        <w:rPr>
          <w:rFonts w:ascii="微软雅黑" w:eastAsia="微软雅黑" w:hAnsi="微软雅黑"/>
        </w:rPr>
      </w:pPr>
      <w:r>
        <w:rPr>
          <w:rFonts w:ascii="微软雅黑" w:eastAsia="微软雅黑" w:hAnsi="微软雅黑"/>
        </w:rPr>
        <w:t>IP</w:t>
      </w:r>
      <w:r>
        <w:rPr>
          <w:rFonts w:ascii="微软雅黑" w:eastAsia="微软雅黑" w:hAnsi="微软雅黑" w:hint="eastAsia"/>
        </w:rPr>
        <w:t>组播</w:t>
      </w:r>
      <w:r>
        <w:rPr>
          <w:rFonts w:ascii="微软雅黑" w:eastAsia="微软雅黑" w:hAnsi="微软雅黑"/>
        </w:rPr>
        <w:t>通信是IP报文从</w:t>
      </w:r>
      <w:r>
        <w:rPr>
          <w:rFonts w:ascii="微软雅黑" w:eastAsia="微软雅黑" w:hAnsi="微软雅黑" w:hint="eastAsia"/>
        </w:rPr>
        <w:t>一个源</w:t>
      </w:r>
      <w:r>
        <w:rPr>
          <w:rFonts w:ascii="微软雅黑" w:eastAsia="微软雅黑" w:hAnsi="微软雅黑"/>
        </w:rPr>
        <w:t>发出，被转发到一组特定的接收者。相对于单播和广播，IP组播可以有效地节约网络带宽、降低网络负载，避免广播堵塞带来的诸如摄像头花屏、视频马赛克等问题，被广泛应用于IPTV、实时数据传送和</w:t>
      </w:r>
      <w:r>
        <w:rPr>
          <w:rFonts w:ascii="微软雅黑" w:eastAsia="微软雅黑" w:hAnsi="微软雅黑" w:hint="eastAsia"/>
        </w:rPr>
        <w:t>多媒体会议</w:t>
      </w:r>
      <w:r>
        <w:rPr>
          <w:rFonts w:ascii="微软雅黑" w:eastAsia="微软雅黑" w:hAnsi="微软雅黑"/>
        </w:rPr>
        <w:t>等网络业务</w:t>
      </w:r>
      <w:r>
        <w:rPr>
          <w:rFonts w:ascii="微软雅黑" w:eastAsia="微软雅黑" w:hAnsi="微软雅黑" w:hint="eastAsia"/>
        </w:rPr>
        <w:t>。</w:t>
      </w:r>
    </w:p>
    <w:p w14:paraId="1B8EB280" w14:textId="7BF9E37B" w:rsidR="009743D4" w:rsidRPr="009743D4" w:rsidRDefault="009743D4" w:rsidP="009743D4">
      <w:pPr>
        <w:ind w:firstLine="420"/>
        <w:rPr>
          <w:rFonts w:ascii="微软雅黑" w:eastAsia="微软雅黑" w:hAnsi="微软雅黑"/>
          <w:b/>
        </w:rPr>
      </w:pPr>
      <w:r w:rsidRPr="009743D4">
        <w:rPr>
          <w:rFonts w:ascii="微软雅黑" w:eastAsia="微软雅黑" w:hAnsi="微软雅黑" w:hint="eastAsia"/>
          <w:b/>
        </w:rPr>
        <w:t>组播基本概念</w:t>
      </w:r>
    </w:p>
    <w:p w14:paraId="3C98D8C6" w14:textId="472FFDB8" w:rsidR="009743D4" w:rsidRDefault="009743D4" w:rsidP="009743D4">
      <w:pPr>
        <w:ind w:firstLine="420"/>
        <w:rPr>
          <w:rFonts w:ascii="微软雅黑" w:eastAsia="微软雅黑" w:hAnsi="微软雅黑"/>
        </w:rPr>
      </w:pPr>
      <w:r>
        <w:rPr>
          <w:rFonts w:ascii="微软雅黑" w:eastAsia="微软雅黑" w:hAnsi="微软雅黑" w:hint="eastAsia"/>
        </w:rPr>
        <w:t>1.组播组：</w:t>
      </w:r>
      <w:r>
        <w:rPr>
          <w:rFonts w:ascii="微软雅黑" w:eastAsia="微软雅黑" w:hAnsi="微软雅黑"/>
        </w:rPr>
        <w:t>用IP组播地址进行标识的一个集合。任何</w:t>
      </w:r>
      <w:r>
        <w:rPr>
          <w:rFonts w:ascii="微软雅黑" w:eastAsia="微软雅黑" w:hAnsi="微软雅黑" w:hint="eastAsia"/>
        </w:rPr>
        <w:t>用户</w:t>
      </w:r>
      <w:r>
        <w:rPr>
          <w:rFonts w:ascii="微软雅黑" w:eastAsia="微软雅黑" w:hAnsi="微软雅黑"/>
        </w:rPr>
        <w:t>主机</w:t>
      </w:r>
      <w:r>
        <w:rPr>
          <w:rFonts w:ascii="微软雅黑" w:eastAsia="微软雅黑" w:hAnsi="微软雅黑" w:hint="eastAsia"/>
        </w:rPr>
        <w:t>（或</w:t>
      </w:r>
      <w:r>
        <w:rPr>
          <w:rFonts w:ascii="微软雅黑" w:eastAsia="微软雅黑" w:hAnsi="微软雅黑"/>
        </w:rPr>
        <w:t>其他接收设备</w:t>
      </w:r>
      <w:r>
        <w:rPr>
          <w:rFonts w:ascii="微软雅黑" w:eastAsia="微软雅黑" w:hAnsi="微软雅黑" w:hint="eastAsia"/>
        </w:rPr>
        <w:t>），</w:t>
      </w:r>
      <w:r>
        <w:rPr>
          <w:rFonts w:ascii="微软雅黑" w:eastAsia="微软雅黑" w:hAnsi="微软雅黑"/>
        </w:rPr>
        <w:t>加入一个组播组，就成为了该组成员，可以识别并接收发往该组播组的组播数据。</w:t>
      </w:r>
    </w:p>
    <w:p w14:paraId="1725602D" w14:textId="3A117DB6" w:rsidR="009743D4" w:rsidRDefault="009743D4" w:rsidP="009743D4">
      <w:pPr>
        <w:ind w:firstLine="420"/>
        <w:rPr>
          <w:rFonts w:ascii="微软雅黑" w:eastAsia="微软雅黑" w:hAnsi="微软雅黑"/>
        </w:rPr>
      </w:pPr>
      <w:r>
        <w:rPr>
          <w:rFonts w:ascii="微软雅黑" w:eastAsia="微软雅黑" w:hAnsi="微软雅黑"/>
        </w:rPr>
        <w:lastRenderedPageBreak/>
        <w:t>2.</w:t>
      </w:r>
      <w:r>
        <w:rPr>
          <w:rFonts w:ascii="微软雅黑" w:eastAsia="微软雅黑" w:hAnsi="微软雅黑" w:hint="eastAsia"/>
        </w:rPr>
        <w:t>组播源</w:t>
      </w:r>
      <w:r>
        <w:rPr>
          <w:rFonts w:ascii="微软雅黑" w:eastAsia="微软雅黑" w:hAnsi="微软雅黑"/>
        </w:rPr>
        <w:t>：</w:t>
      </w:r>
      <w:r>
        <w:rPr>
          <w:rFonts w:ascii="微软雅黑" w:eastAsia="微软雅黑" w:hAnsi="微软雅黑" w:hint="eastAsia"/>
        </w:rPr>
        <w:t>信息的</w:t>
      </w:r>
      <w:r>
        <w:rPr>
          <w:rFonts w:ascii="微软雅黑" w:eastAsia="微软雅黑" w:hAnsi="微软雅黑"/>
        </w:rPr>
        <w:t>发送者，一个组播源可以同时向多个组播组发送数据，多个</w:t>
      </w:r>
      <w:r>
        <w:rPr>
          <w:rFonts w:ascii="微软雅黑" w:eastAsia="微软雅黑" w:hAnsi="微软雅黑" w:hint="eastAsia"/>
        </w:rPr>
        <w:t>组播源</w:t>
      </w:r>
      <w:r>
        <w:rPr>
          <w:rFonts w:ascii="微软雅黑" w:eastAsia="微软雅黑" w:hAnsi="微软雅黑"/>
        </w:rPr>
        <w:t>也可以同时向一个组播组发送报文。</w:t>
      </w:r>
    </w:p>
    <w:p w14:paraId="4C108D74" w14:textId="0F2034AF" w:rsidR="009743D4" w:rsidRDefault="009743D4" w:rsidP="009743D4">
      <w:pPr>
        <w:ind w:firstLine="420"/>
        <w:rPr>
          <w:rFonts w:ascii="微软雅黑" w:eastAsia="微软雅黑" w:hAnsi="微软雅黑"/>
        </w:rPr>
      </w:pPr>
      <w:r>
        <w:rPr>
          <w:rFonts w:ascii="微软雅黑" w:eastAsia="微软雅黑" w:hAnsi="微软雅黑"/>
        </w:rPr>
        <w:t>3.</w:t>
      </w:r>
      <w:r w:rsidR="00686285">
        <w:rPr>
          <w:rFonts w:ascii="微软雅黑" w:eastAsia="微软雅黑" w:hAnsi="微软雅黑" w:hint="eastAsia"/>
        </w:rPr>
        <w:t>组播组成员</w:t>
      </w:r>
      <w:r w:rsidR="00686285">
        <w:rPr>
          <w:rFonts w:ascii="微软雅黑" w:eastAsia="微软雅黑" w:hAnsi="微软雅黑"/>
        </w:rPr>
        <w:t>：所有加入某组播组的主机称为该组播组的成员。组播组中的成员是动态的，主机可以</w:t>
      </w:r>
      <w:r w:rsidR="00686285">
        <w:rPr>
          <w:rFonts w:ascii="微软雅黑" w:eastAsia="微软雅黑" w:hAnsi="微软雅黑" w:hint="eastAsia"/>
        </w:rPr>
        <w:t>在</w:t>
      </w:r>
      <w:r w:rsidR="00686285">
        <w:rPr>
          <w:rFonts w:ascii="微软雅黑" w:eastAsia="微软雅黑" w:hAnsi="微软雅黑"/>
        </w:rPr>
        <w:t>任何时刻加入或离开组播组。</w:t>
      </w:r>
    </w:p>
    <w:p w14:paraId="0435EE0C" w14:textId="1E5EB5D6" w:rsidR="00686285" w:rsidRDefault="00686285" w:rsidP="009743D4">
      <w:pPr>
        <w:ind w:firstLine="420"/>
        <w:rPr>
          <w:rFonts w:ascii="微软雅黑" w:eastAsia="微软雅黑" w:hAnsi="微软雅黑"/>
        </w:rPr>
      </w:pPr>
      <w:r>
        <w:rPr>
          <w:rFonts w:ascii="微软雅黑" w:eastAsia="微软雅黑" w:hAnsi="微软雅黑"/>
        </w:rPr>
        <w:t>4.</w:t>
      </w:r>
      <w:r>
        <w:rPr>
          <w:rFonts w:ascii="微软雅黑" w:eastAsia="微软雅黑" w:hAnsi="微软雅黑" w:hint="eastAsia"/>
        </w:rPr>
        <w:t>组播路由器</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三层组播功能的路由器或交换机。组播路由器不仅能够</w:t>
      </w:r>
      <w:r>
        <w:rPr>
          <w:rFonts w:ascii="微软雅黑" w:eastAsia="微软雅黑" w:hAnsi="微软雅黑" w:hint="eastAsia"/>
        </w:rPr>
        <w:t>提供</w:t>
      </w:r>
      <w:r>
        <w:rPr>
          <w:rFonts w:ascii="微软雅黑" w:eastAsia="微软雅黑" w:hAnsi="微软雅黑"/>
        </w:rPr>
        <w:t>组播路由功能，也能够在</w:t>
      </w:r>
      <w:r>
        <w:rPr>
          <w:rFonts w:ascii="微软雅黑" w:eastAsia="微软雅黑" w:hAnsi="微软雅黑" w:hint="eastAsia"/>
        </w:rPr>
        <w:t>与</w:t>
      </w:r>
      <w:r>
        <w:rPr>
          <w:rFonts w:ascii="微软雅黑" w:eastAsia="微软雅黑" w:hAnsi="微软雅黑"/>
        </w:rPr>
        <w:t>用户连接的末梢网段上提供组播组成员的管理功能。</w:t>
      </w:r>
    </w:p>
    <w:p w14:paraId="32729953" w14:textId="54FA7566" w:rsidR="00686285" w:rsidRDefault="008F4C5D" w:rsidP="009743D4">
      <w:pPr>
        <w:ind w:firstLine="420"/>
        <w:rPr>
          <w:rFonts w:ascii="微软雅黑" w:eastAsia="微软雅黑" w:hAnsi="微软雅黑"/>
        </w:rPr>
      </w:pPr>
      <w:r>
        <w:rPr>
          <w:rFonts w:ascii="微软雅黑" w:eastAsia="微软雅黑" w:hAnsi="微软雅黑" w:hint="eastAsia"/>
        </w:rPr>
        <w:t>配置</w:t>
      </w:r>
      <w:r>
        <w:rPr>
          <w:rFonts w:ascii="微软雅黑" w:eastAsia="微软雅黑" w:hAnsi="微软雅黑"/>
        </w:rPr>
        <w:t>组播流二层流向控制：通过配置组播</w:t>
      </w:r>
      <w:r w:rsidR="006C2B8D">
        <w:rPr>
          <w:rFonts w:ascii="微软雅黑" w:eastAsia="微软雅黑" w:hAnsi="微软雅黑" w:hint="eastAsia"/>
        </w:rPr>
        <w:t>允许</w:t>
      </w:r>
      <w:r w:rsidR="006C2B8D">
        <w:rPr>
          <w:rFonts w:ascii="微软雅黑" w:eastAsia="微软雅黑" w:hAnsi="微软雅黑"/>
        </w:rPr>
        <w:t>转发出口</w:t>
      </w:r>
      <w:r>
        <w:rPr>
          <w:rFonts w:ascii="微软雅黑" w:eastAsia="微软雅黑" w:hAnsi="微软雅黑"/>
        </w:rPr>
        <w:t>，确保组播流的报文仅</w:t>
      </w:r>
      <w:r>
        <w:rPr>
          <w:rFonts w:ascii="微软雅黑" w:eastAsia="微软雅黑" w:hAnsi="微软雅黑" w:hint="eastAsia"/>
        </w:rPr>
        <w:t>允许</w:t>
      </w:r>
      <w:r>
        <w:rPr>
          <w:rFonts w:ascii="微软雅黑" w:eastAsia="微软雅黑" w:hAnsi="微软雅黑"/>
        </w:rPr>
        <w:t>从这些端口转发。</w:t>
      </w:r>
      <w:r w:rsidR="00BB0228">
        <w:rPr>
          <w:rFonts w:ascii="微软雅黑" w:eastAsia="微软雅黑" w:hAnsi="微软雅黑" w:hint="eastAsia"/>
        </w:rPr>
        <w:t>只</w:t>
      </w:r>
      <w:r w:rsidR="00BB0228">
        <w:rPr>
          <w:rFonts w:ascii="微软雅黑" w:eastAsia="微软雅黑" w:hAnsi="微软雅黑"/>
        </w:rPr>
        <w:t>控制组播流</w:t>
      </w:r>
      <w:r w:rsidR="00BB0228">
        <w:rPr>
          <w:rFonts w:ascii="微软雅黑" w:eastAsia="微软雅黑" w:hAnsi="微软雅黑" w:hint="eastAsia"/>
        </w:rPr>
        <w:t>在</w:t>
      </w:r>
      <w:r w:rsidR="00BB0228">
        <w:rPr>
          <w:rFonts w:ascii="微软雅黑" w:eastAsia="微软雅黑" w:hAnsi="微软雅黑"/>
        </w:rPr>
        <w:t>端口上的转发行为，不直接影响组播协议对协议报文的处理。但是由于</w:t>
      </w:r>
      <w:r w:rsidR="00BB0228">
        <w:rPr>
          <w:rFonts w:ascii="微软雅黑" w:eastAsia="微软雅黑" w:hAnsi="微软雅黑" w:hint="eastAsia"/>
        </w:rPr>
        <w:t>组播协议</w:t>
      </w:r>
      <w:r w:rsidR="00BB0228">
        <w:rPr>
          <w:rFonts w:ascii="微软雅黑" w:eastAsia="微软雅黑" w:hAnsi="微软雅黑"/>
        </w:rPr>
        <w:t>（</w:t>
      </w:r>
      <w:r w:rsidR="00BB0228">
        <w:rPr>
          <w:rFonts w:ascii="微软雅黑" w:eastAsia="微软雅黑" w:hAnsi="微软雅黑" w:hint="eastAsia"/>
        </w:rPr>
        <w:t>如</w:t>
      </w:r>
      <w:r w:rsidR="00BB0228">
        <w:rPr>
          <w:rFonts w:ascii="微软雅黑" w:eastAsia="微软雅黑" w:hAnsi="微软雅黑"/>
        </w:rPr>
        <w:t>PIM-DM后PIM-SM）</w:t>
      </w:r>
      <w:r w:rsidR="00BB0228">
        <w:rPr>
          <w:rFonts w:ascii="微软雅黑" w:eastAsia="微软雅黑" w:hAnsi="微软雅黑" w:hint="eastAsia"/>
        </w:rPr>
        <w:t>的</w:t>
      </w:r>
      <w:r w:rsidR="00BB0228">
        <w:rPr>
          <w:rFonts w:ascii="微软雅黑" w:eastAsia="微软雅黑" w:hAnsi="微软雅黑"/>
        </w:rPr>
        <w:t>某些特性是</w:t>
      </w:r>
      <w:r w:rsidR="00BB0228">
        <w:rPr>
          <w:rFonts w:ascii="微软雅黑" w:eastAsia="微软雅黑" w:hAnsi="微软雅黑" w:hint="eastAsia"/>
        </w:rPr>
        <w:t>依赖</w:t>
      </w:r>
      <w:r w:rsidR="00BB0228">
        <w:rPr>
          <w:rFonts w:ascii="微软雅黑" w:eastAsia="微软雅黑" w:hAnsi="微软雅黑"/>
        </w:rPr>
        <w:t>组播数据流驱动的，所以组播路由协议的行为仍然可能被影响。</w:t>
      </w:r>
    </w:p>
    <w:p w14:paraId="63B82915" w14:textId="3B177FBF" w:rsidR="008F4C5D" w:rsidRDefault="008F4C5D" w:rsidP="009743D4">
      <w:pPr>
        <w:ind w:firstLine="420"/>
        <w:rPr>
          <w:rFonts w:ascii="微软雅黑" w:eastAsia="微软雅黑" w:hAnsi="微软雅黑"/>
        </w:rPr>
      </w:pPr>
      <w:r>
        <w:rPr>
          <w:rFonts w:ascii="微软雅黑" w:eastAsia="微软雅黑" w:hAnsi="微软雅黑" w:hint="eastAsia"/>
        </w:rPr>
        <w:t>配置</w:t>
      </w:r>
      <w:r>
        <w:rPr>
          <w:rFonts w:ascii="微软雅黑" w:eastAsia="微软雅黑" w:hAnsi="微软雅黑"/>
        </w:rPr>
        <w:t>组播不间断转发</w:t>
      </w:r>
      <w:r>
        <w:rPr>
          <w:rFonts w:ascii="微软雅黑" w:eastAsia="微软雅黑" w:hAnsi="微软雅黑" w:hint="eastAsia"/>
        </w:rPr>
        <w:t>参数</w:t>
      </w:r>
      <w:r>
        <w:rPr>
          <w:rFonts w:ascii="微软雅黑" w:eastAsia="微软雅黑" w:hAnsi="微软雅黑"/>
        </w:rPr>
        <w:t>：正常运行情况下，SSP将硬件组播转发表实时同步到从管理</w:t>
      </w:r>
      <w:r>
        <w:rPr>
          <w:rFonts w:ascii="微软雅黑" w:eastAsia="微软雅黑" w:hAnsi="微软雅黑" w:hint="eastAsia"/>
        </w:rPr>
        <w:t>板</w:t>
      </w:r>
      <w:r>
        <w:rPr>
          <w:rFonts w:ascii="微软雅黑" w:eastAsia="微软雅黑" w:hAnsi="微软雅黑"/>
        </w:rPr>
        <w:t>。当</w:t>
      </w:r>
      <w:r>
        <w:rPr>
          <w:rFonts w:ascii="微软雅黑" w:eastAsia="微软雅黑" w:hAnsi="微软雅黑" w:hint="eastAsia"/>
        </w:rPr>
        <w:t>管理板</w:t>
      </w:r>
      <w:r>
        <w:rPr>
          <w:rFonts w:ascii="微软雅黑" w:eastAsia="微软雅黑" w:hAnsi="微软雅黑"/>
        </w:rPr>
        <w:t>切换后</w:t>
      </w:r>
      <w:r>
        <w:rPr>
          <w:rFonts w:ascii="微软雅黑" w:eastAsia="微软雅黑" w:hAnsi="微软雅黑" w:hint="eastAsia"/>
        </w:rPr>
        <w:t>，原</w:t>
      </w:r>
      <w:r>
        <w:rPr>
          <w:rFonts w:ascii="微软雅黑" w:eastAsia="微软雅黑" w:hAnsi="微软雅黑"/>
        </w:rPr>
        <w:t>从管理板组播控制面</w:t>
      </w:r>
      <w:r>
        <w:rPr>
          <w:rFonts w:ascii="微软雅黑" w:eastAsia="微软雅黑" w:hAnsi="微软雅黑" w:hint="eastAsia"/>
        </w:rPr>
        <w:t>配置</w:t>
      </w:r>
      <w:r>
        <w:rPr>
          <w:rFonts w:ascii="微软雅黑" w:eastAsia="微软雅黑" w:hAnsi="微软雅黑"/>
        </w:rPr>
        <w:t>命令加载，组播协议（</w:t>
      </w:r>
      <w:r>
        <w:rPr>
          <w:rFonts w:ascii="微软雅黑" w:eastAsia="微软雅黑" w:hAnsi="微软雅黑" w:hint="eastAsia"/>
        </w:rPr>
        <w:t>IGMP</w:t>
      </w:r>
      <w:r>
        <w:rPr>
          <w:rFonts w:ascii="微软雅黑" w:eastAsia="微软雅黑" w:hAnsi="微软雅黑"/>
        </w:rPr>
        <w:t xml:space="preserve"> Snooping等）</w:t>
      </w:r>
      <w:r>
        <w:rPr>
          <w:rFonts w:ascii="微软雅黑" w:eastAsia="微软雅黑" w:hAnsi="微软雅黑" w:hint="eastAsia"/>
        </w:rPr>
        <w:t>重新收敛</w:t>
      </w:r>
      <w:r>
        <w:rPr>
          <w:rFonts w:ascii="微软雅黑" w:eastAsia="微软雅黑" w:hAnsi="微软雅黑"/>
        </w:rPr>
        <w:t>。组播不间断</w:t>
      </w:r>
      <w:r>
        <w:rPr>
          <w:rFonts w:ascii="微软雅黑" w:eastAsia="微软雅黑" w:hAnsi="微软雅黑" w:hint="eastAsia"/>
        </w:rPr>
        <w:t>转发</w:t>
      </w:r>
      <w:r>
        <w:rPr>
          <w:rFonts w:ascii="微软雅黑" w:eastAsia="微软雅黑" w:hAnsi="微软雅黑"/>
        </w:rPr>
        <w:t>（</w:t>
      </w:r>
      <w:r>
        <w:rPr>
          <w:rFonts w:ascii="微软雅黑" w:eastAsia="微软雅黑" w:hAnsi="微软雅黑" w:hint="eastAsia"/>
        </w:rPr>
        <w:t>Non-Stop</w:t>
      </w:r>
      <w:r>
        <w:rPr>
          <w:rFonts w:ascii="微软雅黑" w:eastAsia="微软雅黑" w:hAnsi="微软雅黑"/>
        </w:rPr>
        <w:t xml:space="preserve"> Forwarding）</w:t>
      </w:r>
      <w:r>
        <w:rPr>
          <w:rFonts w:ascii="微软雅黑" w:eastAsia="微软雅黑" w:hAnsi="微软雅黑" w:hint="eastAsia"/>
        </w:rPr>
        <w:t>功能</w:t>
      </w:r>
      <w:r>
        <w:rPr>
          <w:rFonts w:ascii="微软雅黑" w:eastAsia="微软雅黑" w:hAnsi="微软雅黑"/>
        </w:rPr>
        <w:t>保证在组播协议重新收敛的时间段内</w:t>
      </w:r>
      <w:r>
        <w:rPr>
          <w:rFonts w:ascii="微软雅黑" w:eastAsia="微软雅黑" w:hAnsi="微软雅黑" w:hint="eastAsia"/>
        </w:rPr>
        <w:t>，</w:t>
      </w:r>
      <w:r>
        <w:rPr>
          <w:rFonts w:ascii="微软雅黑" w:eastAsia="微软雅黑" w:hAnsi="微软雅黑"/>
        </w:rPr>
        <w:t>组播数据</w:t>
      </w:r>
      <w:r>
        <w:rPr>
          <w:rFonts w:ascii="微软雅黑" w:eastAsia="微软雅黑" w:hAnsi="微软雅黑" w:hint="eastAsia"/>
        </w:rPr>
        <w:t>流</w:t>
      </w:r>
      <w:r>
        <w:rPr>
          <w:rFonts w:ascii="微软雅黑" w:eastAsia="微软雅黑" w:hAnsi="微软雅黑"/>
        </w:rPr>
        <w:t>的转发不间断。</w:t>
      </w:r>
      <w:r w:rsidR="006C2B8D">
        <w:rPr>
          <w:rFonts w:ascii="微软雅黑" w:eastAsia="微软雅黑" w:hAnsi="微软雅黑" w:hint="eastAsia"/>
        </w:rPr>
        <w:t>当</w:t>
      </w:r>
      <w:r w:rsidR="006C2B8D">
        <w:rPr>
          <w:rFonts w:ascii="微软雅黑" w:eastAsia="微软雅黑" w:hAnsi="微软雅黑"/>
        </w:rPr>
        <w:t>设置的协议收敛时间超时后，在</w:t>
      </w:r>
      <w:r w:rsidR="006C2B8D">
        <w:rPr>
          <w:rFonts w:ascii="微软雅黑" w:eastAsia="微软雅黑" w:hAnsi="微软雅黑" w:hint="eastAsia"/>
        </w:rPr>
        <w:t>协议</w:t>
      </w:r>
      <w:r w:rsidR="006C2B8D">
        <w:rPr>
          <w:rFonts w:ascii="微软雅黑" w:eastAsia="微软雅黑" w:hAnsi="微软雅黑"/>
        </w:rPr>
        <w:t>收敛时间内未被更新过的所有组播转发表项将被删除。</w:t>
      </w:r>
    </w:p>
    <w:p w14:paraId="7D2C579A" w14:textId="5B36038E" w:rsidR="007C3549" w:rsidRDefault="007C3549" w:rsidP="009743D4">
      <w:pPr>
        <w:ind w:firstLine="420"/>
        <w:rPr>
          <w:rFonts w:ascii="微软雅黑" w:eastAsia="微软雅黑" w:hAnsi="微软雅黑"/>
        </w:rPr>
      </w:pPr>
      <w:r>
        <w:rPr>
          <w:rFonts w:ascii="微软雅黑" w:eastAsia="微软雅黑" w:hAnsi="微软雅黑" w:hint="eastAsia"/>
        </w:rPr>
        <w:t>配置</w:t>
      </w:r>
      <w:r>
        <w:rPr>
          <w:rFonts w:ascii="微软雅黑" w:eastAsia="微软雅黑" w:hAnsi="微软雅黑"/>
        </w:rPr>
        <w:t>组播硬件表</w:t>
      </w:r>
      <w:r>
        <w:rPr>
          <w:rFonts w:ascii="微软雅黑" w:eastAsia="微软雅黑" w:hAnsi="微软雅黑" w:hint="eastAsia"/>
        </w:rPr>
        <w:t>项</w:t>
      </w:r>
      <w:r>
        <w:rPr>
          <w:rFonts w:ascii="微软雅黑" w:eastAsia="微软雅黑" w:hAnsi="微软雅黑"/>
        </w:rPr>
        <w:t>溢出覆盖机制：</w:t>
      </w:r>
      <w:r w:rsidR="00E66836">
        <w:rPr>
          <w:rFonts w:ascii="微软雅黑" w:eastAsia="微软雅黑" w:hAnsi="微软雅黑" w:hint="eastAsia"/>
        </w:rPr>
        <w:t>创建</w:t>
      </w:r>
      <w:r w:rsidR="00E66836">
        <w:rPr>
          <w:rFonts w:ascii="微软雅黑" w:eastAsia="微软雅黑" w:hAnsi="微软雅黑"/>
        </w:rPr>
        <w:t>组播</w:t>
      </w:r>
      <w:r w:rsidR="00CB5D60">
        <w:rPr>
          <w:rFonts w:ascii="微软雅黑" w:eastAsia="微软雅黑" w:hAnsi="微软雅黑" w:hint="eastAsia"/>
        </w:rPr>
        <w:t>转发表项</w:t>
      </w:r>
      <w:r w:rsidR="00CB5D60">
        <w:rPr>
          <w:rFonts w:ascii="微软雅黑" w:eastAsia="微软雅黑" w:hAnsi="微软雅黑"/>
        </w:rPr>
        <w:t>时，如果硬件转发表项资源已满，将删除最早创建的硬件表项资源，添加新增的表项。</w:t>
      </w:r>
    </w:p>
    <w:p w14:paraId="03F63F50" w14:textId="250AD9E9" w:rsidR="008F4C5D" w:rsidRDefault="00D95544" w:rsidP="009743D4">
      <w:pPr>
        <w:ind w:firstLine="420"/>
        <w:rPr>
          <w:rFonts w:ascii="微软雅黑" w:eastAsia="微软雅黑" w:hAnsi="微软雅黑"/>
        </w:rPr>
      </w:pPr>
      <w:r>
        <w:rPr>
          <w:rFonts w:ascii="微软雅黑" w:eastAsia="微软雅黑" w:hAnsi="微软雅黑" w:hint="eastAsia"/>
        </w:rPr>
        <w:t>IP组播地址：</w:t>
      </w:r>
      <w:r>
        <w:rPr>
          <w:rFonts w:ascii="微软雅黑" w:eastAsia="微软雅黑" w:hAnsi="微软雅黑"/>
        </w:rPr>
        <w:t>IPv4中IP组播使用D类</w:t>
      </w:r>
      <w:r>
        <w:rPr>
          <w:rFonts w:ascii="微软雅黑" w:eastAsia="微软雅黑" w:hAnsi="微软雅黑" w:hint="eastAsia"/>
        </w:rPr>
        <w:t>地址格式</w:t>
      </w:r>
      <w:r>
        <w:rPr>
          <w:rFonts w:ascii="微软雅黑" w:eastAsia="微软雅黑" w:hAnsi="微软雅黑"/>
        </w:rPr>
        <w:t>，D类地址的前四位是</w:t>
      </w:r>
      <w:r>
        <w:rPr>
          <w:rFonts w:ascii="微软雅黑" w:eastAsia="微软雅黑" w:hAnsi="微软雅黑" w:hint="eastAsia"/>
        </w:rPr>
        <w:t>1110，</w:t>
      </w:r>
      <w:r>
        <w:rPr>
          <w:rFonts w:ascii="微软雅黑" w:eastAsia="微软雅黑" w:hAnsi="微软雅黑"/>
        </w:rPr>
        <w:t>因为D</w:t>
      </w:r>
      <w:r>
        <w:rPr>
          <w:rFonts w:ascii="微软雅黑" w:eastAsia="微软雅黑" w:hAnsi="微软雅黑" w:hint="eastAsia"/>
        </w:rPr>
        <w:t>类</w:t>
      </w:r>
      <w:r>
        <w:rPr>
          <w:rFonts w:ascii="微软雅黑" w:eastAsia="微软雅黑" w:hAnsi="微软雅黑"/>
        </w:rPr>
        <w:t>地址范围为</w:t>
      </w:r>
      <w:r>
        <w:rPr>
          <w:rFonts w:ascii="微软雅黑" w:eastAsia="微软雅黑" w:hAnsi="微软雅黑" w:hint="eastAsia"/>
        </w:rPr>
        <w:t>224.0.0.0</w:t>
      </w:r>
      <w:r>
        <w:rPr>
          <w:rFonts w:ascii="微软雅黑" w:eastAsia="微软雅黑" w:hAnsi="微软雅黑"/>
        </w:rPr>
        <w:t>-239.255.255.255</w:t>
      </w:r>
      <w:r>
        <w:rPr>
          <w:rFonts w:ascii="微软雅黑" w:eastAsia="微软雅黑" w:hAnsi="微软雅黑" w:hint="eastAsia"/>
        </w:rPr>
        <w:t>，</w:t>
      </w:r>
      <w:r>
        <w:rPr>
          <w:rFonts w:ascii="微软雅黑" w:eastAsia="微软雅黑" w:hAnsi="微软雅黑"/>
        </w:rPr>
        <w:t>每个D类</w:t>
      </w:r>
      <w:r>
        <w:rPr>
          <w:rFonts w:ascii="微软雅黑" w:eastAsia="微软雅黑" w:hAnsi="微软雅黑" w:hint="eastAsia"/>
        </w:rPr>
        <w:t>IP</w:t>
      </w:r>
      <w:r>
        <w:rPr>
          <w:rFonts w:ascii="微软雅黑" w:eastAsia="微软雅黑" w:hAnsi="微软雅黑"/>
        </w:rPr>
        <w:t>地址标志一个组播组。</w:t>
      </w:r>
    </w:p>
    <w:p w14:paraId="2C568B06" w14:textId="77777777" w:rsidR="00D95544" w:rsidRPr="00D95544" w:rsidRDefault="00D95544" w:rsidP="009743D4">
      <w:pPr>
        <w:ind w:firstLine="420"/>
        <w:rPr>
          <w:rFonts w:ascii="微软雅黑" w:eastAsia="微软雅黑" w:hAnsi="微软雅黑"/>
        </w:rPr>
      </w:pPr>
    </w:p>
    <w:p w14:paraId="3DFB2DD7" w14:textId="77777777" w:rsidR="00345EEA" w:rsidRDefault="00345EEA">
      <w:pPr>
        <w:rPr>
          <w:rFonts w:ascii="微软雅黑" w:eastAsia="微软雅黑" w:hAnsi="微软雅黑"/>
        </w:rPr>
      </w:pPr>
    </w:p>
    <w:p w14:paraId="681A7342" w14:textId="77777777" w:rsidR="00345EEA" w:rsidRDefault="00345EEA">
      <w:pPr>
        <w:rPr>
          <w:rFonts w:ascii="微软雅黑" w:eastAsia="微软雅黑" w:hAnsi="微软雅黑"/>
        </w:rPr>
      </w:pPr>
    </w:p>
    <w:p w14:paraId="59C4A93B" w14:textId="77777777" w:rsidR="00345EEA" w:rsidRDefault="00345EEA">
      <w:pPr>
        <w:rPr>
          <w:rFonts w:ascii="微软雅黑" w:eastAsia="微软雅黑" w:hAnsi="微软雅黑"/>
        </w:rPr>
      </w:pPr>
    </w:p>
    <w:p w14:paraId="0015F477" w14:textId="77777777" w:rsidR="00345EEA" w:rsidRDefault="00345EEA" w:rsidP="00345EEA">
      <w:pPr>
        <w:pStyle w:val="20"/>
        <w:numPr>
          <w:ilvl w:val="1"/>
          <w:numId w:val="1"/>
        </w:numPr>
        <w:rPr>
          <w:rFonts w:ascii="微软雅黑" w:eastAsia="微软雅黑" w:hAnsi="微软雅黑"/>
        </w:rPr>
      </w:pPr>
      <w:bookmarkStart w:id="376" w:name="_Toc149138845"/>
      <w:r>
        <w:rPr>
          <w:rFonts w:ascii="微软雅黑" w:eastAsia="微软雅黑" w:hAnsi="微软雅黑" w:hint="eastAsia"/>
        </w:rPr>
        <w:t>IGMP</w:t>
      </w:r>
      <w:r w:rsidRPr="00DB406C">
        <w:rPr>
          <w:rFonts w:ascii="微软雅黑" w:eastAsia="微软雅黑" w:hAnsi="微软雅黑"/>
          <w:color w:val="EEECE1" w:themeColor="background2"/>
          <w:highlight w:val="cyan"/>
        </w:rPr>
        <w:t xml:space="preserve"> (FP3)</w:t>
      </w:r>
      <w:bookmarkEnd w:id="376"/>
    </w:p>
    <w:p w14:paraId="4C061769" w14:textId="77777777" w:rsidR="0076630D" w:rsidRDefault="0076630D">
      <w:pPr>
        <w:rPr>
          <w:rFonts w:ascii="微软雅黑" w:eastAsia="微软雅黑" w:hAnsi="微软雅黑"/>
        </w:rPr>
      </w:pPr>
    </w:p>
    <w:p w14:paraId="20BD0092" w14:textId="77777777" w:rsidR="0076630D" w:rsidRDefault="0076630D">
      <w:pPr>
        <w:rPr>
          <w:rFonts w:ascii="微软雅黑" w:eastAsia="微软雅黑" w:hAnsi="微软雅黑"/>
        </w:rPr>
      </w:pPr>
    </w:p>
    <w:p w14:paraId="0DCBAA53" w14:textId="417D1534" w:rsidR="0076630D" w:rsidRDefault="00D7272D">
      <w:pPr>
        <w:pStyle w:val="20"/>
        <w:numPr>
          <w:ilvl w:val="1"/>
          <w:numId w:val="1"/>
        </w:numPr>
        <w:rPr>
          <w:rFonts w:ascii="微软雅黑" w:eastAsia="微软雅黑" w:hAnsi="微软雅黑"/>
        </w:rPr>
      </w:pPr>
      <w:bookmarkStart w:id="377" w:name="_Toc149138846"/>
      <w:r>
        <w:rPr>
          <w:rFonts w:ascii="微软雅黑" w:eastAsia="微软雅黑" w:hAnsi="微软雅黑" w:hint="eastAsia"/>
        </w:rPr>
        <w:t>MLD</w:t>
      </w:r>
      <w:r w:rsidRPr="00DB406C">
        <w:rPr>
          <w:rFonts w:ascii="微软雅黑" w:eastAsia="微软雅黑" w:hAnsi="微软雅黑"/>
          <w:color w:val="EEECE1" w:themeColor="background2"/>
          <w:highlight w:val="cyan"/>
        </w:rPr>
        <w:t xml:space="preserve"> (FP</w:t>
      </w:r>
      <w:r w:rsidR="00DB406C" w:rsidRPr="00DB406C">
        <w:rPr>
          <w:rFonts w:ascii="微软雅黑" w:eastAsia="微软雅黑" w:hAnsi="微软雅黑"/>
          <w:color w:val="EEECE1" w:themeColor="background2"/>
          <w:highlight w:val="cyan"/>
        </w:rPr>
        <w:t>3</w:t>
      </w:r>
      <w:r w:rsidRPr="00DB406C">
        <w:rPr>
          <w:rFonts w:ascii="微软雅黑" w:eastAsia="微软雅黑" w:hAnsi="微软雅黑"/>
          <w:color w:val="EEECE1" w:themeColor="background2"/>
          <w:highlight w:val="cyan"/>
        </w:rPr>
        <w:t>)</w:t>
      </w:r>
      <w:bookmarkEnd w:id="377"/>
    </w:p>
    <w:p w14:paraId="5951D7FD" w14:textId="77777777" w:rsidR="0076630D" w:rsidRDefault="0076630D">
      <w:pPr>
        <w:rPr>
          <w:rFonts w:ascii="微软雅黑" w:eastAsia="微软雅黑" w:hAnsi="微软雅黑"/>
        </w:rPr>
      </w:pPr>
    </w:p>
    <w:p w14:paraId="626672FD" w14:textId="77777777" w:rsidR="00C11B17" w:rsidRDefault="00C11B17">
      <w:pPr>
        <w:rPr>
          <w:rFonts w:ascii="微软雅黑" w:eastAsia="微软雅黑" w:hAnsi="微软雅黑" w:hint="eastAsia"/>
        </w:rPr>
      </w:pPr>
    </w:p>
    <w:p w14:paraId="33D7FAB3" w14:textId="77777777" w:rsidR="0076630D" w:rsidRDefault="00D7272D">
      <w:pPr>
        <w:pStyle w:val="20"/>
        <w:numPr>
          <w:ilvl w:val="1"/>
          <w:numId w:val="1"/>
        </w:numPr>
        <w:rPr>
          <w:rFonts w:ascii="微软雅黑" w:eastAsia="微软雅黑" w:hAnsi="微软雅黑"/>
        </w:rPr>
      </w:pPr>
      <w:bookmarkStart w:id="378" w:name="_IGMP_Snooping_(FP1C)"/>
      <w:bookmarkStart w:id="379" w:name="_Toc149138847"/>
      <w:bookmarkEnd w:id="378"/>
      <w:r>
        <w:rPr>
          <w:rFonts w:ascii="微软雅黑" w:eastAsia="微软雅黑" w:hAnsi="微软雅黑" w:hint="eastAsia"/>
        </w:rPr>
        <w:t>IGMP</w:t>
      </w:r>
      <w:r>
        <w:rPr>
          <w:rFonts w:ascii="微软雅黑" w:eastAsia="微软雅黑" w:hAnsi="微软雅黑"/>
        </w:rPr>
        <w:t xml:space="preserve"> Snooping</w:t>
      </w:r>
      <w:r>
        <w:rPr>
          <w:rFonts w:ascii="微软雅黑" w:eastAsia="微软雅黑" w:hAnsi="微软雅黑"/>
          <w:color w:val="EEECE1" w:themeColor="background2"/>
          <w:highlight w:val="darkYellow"/>
        </w:rPr>
        <w:t xml:space="preserve"> (FP1C)</w:t>
      </w:r>
      <w:bookmarkEnd w:id="379"/>
    </w:p>
    <w:p w14:paraId="7FB96D2E" w14:textId="77777777" w:rsidR="0076630D" w:rsidRDefault="00D7272D">
      <w:pPr>
        <w:rPr>
          <w:rFonts w:ascii="微软雅黑" w:eastAsia="微软雅黑" w:hAnsi="微软雅黑"/>
        </w:rPr>
      </w:pPr>
      <w:r>
        <w:rPr>
          <w:rFonts w:ascii="微软雅黑" w:eastAsia="微软雅黑" w:hAnsi="微软雅黑" w:hint="eastAsia"/>
        </w:rPr>
        <w:t>【功能概述】</w:t>
      </w:r>
    </w:p>
    <w:p w14:paraId="079E7AD8" w14:textId="77777777" w:rsidR="0076630D" w:rsidRDefault="00D7272D">
      <w:pPr>
        <w:ind w:firstLine="420"/>
        <w:rPr>
          <w:rFonts w:ascii="微软雅黑" w:eastAsia="微软雅黑" w:hAnsi="微软雅黑"/>
        </w:rPr>
      </w:pPr>
      <w:r>
        <w:rPr>
          <w:rFonts w:ascii="微软雅黑" w:eastAsia="微软雅黑" w:hAnsi="微软雅黑" w:hint="eastAsia"/>
        </w:rPr>
        <w:t>基本原理</w:t>
      </w:r>
      <w:r>
        <w:rPr>
          <w:rFonts w:ascii="微软雅黑" w:eastAsia="微软雅黑" w:hAnsi="微软雅黑"/>
        </w:rPr>
        <w:t>：</w:t>
      </w:r>
    </w:p>
    <w:p w14:paraId="65DB7121" w14:textId="77777777" w:rsidR="0076630D" w:rsidRDefault="00D7272D">
      <w:pPr>
        <w:ind w:firstLine="420"/>
        <w:rPr>
          <w:rFonts w:ascii="微软雅黑" w:eastAsia="微软雅黑" w:hAnsi="微软雅黑"/>
        </w:rPr>
      </w:pPr>
      <w:r>
        <w:rPr>
          <w:rFonts w:ascii="微软雅黑" w:eastAsia="微软雅黑" w:hAnsi="微软雅黑"/>
        </w:rPr>
        <w:t>IGMP Snooping作为一种IPv4</w:t>
      </w:r>
      <w:r>
        <w:rPr>
          <w:rFonts w:ascii="微软雅黑" w:eastAsia="微软雅黑" w:hAnsi="微软雅黑" w:hint="eastAsia"/>
        </w:rPr>
        <w:t>二层</w:t>
      </w:r>
      <w:r>
        <w:rPr>
          <w:rFonts w:ascii="微软雅黑" w:eastAsia="微软雅黑" w:hAnsi="微软雅黑"/>
        </w:rPr>
        <w:t>组播协议，</w:t>
      </w:r>
      <w:r>
        <w:rPr>
          <w:rFonts w:ascii="微软雅黑" w:eastAsia="微软雅黑" w:hAnsi="微软雅黑" w:hint="eastAsia"/>
        </w:rPr>
        <w:t>通过</w:t>
      </w:r>
      <w:r>
        <w:rPr>
          <w:rFonts w:ascii="微软雅黑" w:eastAsia="微软雅黑" w:hAnsi="微软雅黑"/>
        </w:rPr>
        <w:t>侦听三层组播设备和用户主机之间</w:t>
      </w:r>
      <w:r>
        <w:rPr>
          <w:rFonts w:ascii="微软雅黑" w:eastAsia="微软雅黑" w:hAnsi="微软雅黑" w:hint="eastAsia"/>
        </w:rPr>
        <w:t>发送</w:t>
      </w:r>
      <w:r>
        <w:rPr>
          <w:rFonts w:ascii="微软雅黑" w:eastAsia="微软雅黑" w:hAnsi="微软雅黑"/>
        </w:rPr>
        <w:t>的组播协议报文来维护组播报文的出接口信息，从而管理和控制组播数据报文在数据链路层</w:t>
      </w:r>
      <w:r>
        <w:rPr>
          <w:rFonts w:ascii="微软雅黑" w:eastAsia="微软雅黑" w:hAnsi="微软雅黑" w:hint="eastAsia"/>
        </w:rPr>
        <w:t>的</w:t>
      </w:r>
      <w:r>
        <w:rPr>
          <w:rFonts w:ascii="微软雅黑" w:eastAsia="微软雅黑" w:hAnsi="微软雅黑"/>
        </w:rPr>
        <w:t>转发。</w:t>
      </w:r>
      <w:r>
        <w:rPr>
          <w:rFonts w:ascii="微软雅黑" w:eastAsia="微软雅黑" w:hAnsi="微软雅黑" w:hint="eastAsia"/>
        </w:rPr>
        <w:t>当</w:t>
      </w:r>
      <w:r>
        <w:rPr>
          <w:rFonts w:ascii="微软雅黑" w:eastAsia="微软雅黑" w:hAnsi="微软雅黑"/>
        </w:rPr>
        <w:t>主机和上游三层设备之间传递的IGMP协议报文通过二层组播设备时，IGMP Snooping</w:t>
      </w:r>
      <w:r>
        <w:rPr>
          <w:rFonts w:ascii="微软雅黑" w:eastAsia="微软雅黑" w:hAnsi="微软雅黑" w:hint="eastAsia"/>
        </w:rPr>
        <w:t>分析</w:t>
      </w:r>
      <w:r>
        <w:rPr>
          <w:rFonts w:ascii="微软雅黑" w:eastAsia="微软雅黑" w:hAnsi="微软雅黑"/>
        </w:rPr>
        <w:t>报文携带的信息</w:t>
      </w:r>
      <w:r>
        <w:rPr>
          <w:rFonts w:ascii="微软雅黑" w:eastAsia="微软雅黑" w:hAnsi="微软雅黑" w:hint="eastAsia"/>
        </w:rPr>
        <w:t>（报文类型</w:t>
      </w:r>
      <w:r>
        <w:rPr>
          <w:rFonts w:ascii="微软雅黑" w:eastAsia="微软雅黑" w:hAnsi="微软雅黑"/>
        </w:rPr>
        <w:t>、组播组地址、接收报文的接口灯</w:t>
      </w:r>
      <w:r>
        <w:rPr>
          <w:rFonts w:ascii="微软雅黑" w:eastAsia="微软雅黑" w:hAnsi="微软雅黑" w:hint="eastAsia"/>
        </w:rPr>
        <w:t>）</w:t>
      </w:r>
      <w:r>
        <w:rPr>
          <w:rFonts w:ascii="微软雅黑" w:eastAsia="微软雅黑" w:hAnsi="微软雅黑"/>
        </w:rPr>
        <w:t>，根据这些信息建立和维护二层组播转发表，从而指导组播数据在数据链路层按需转发。</w:t>
      </w:r>
    </w:p>
    <w:p w14:paraId="2E8FF5D3" w14:textId="77777777" w:rsidR="0076630D" w:rsidRDefault="00D7272D">
      <w:pPr>
        <w:ind w:firstLine="420"/>
        <w:rPr>
          <w:rFonts w:ascii="微软雅黑" w:eastAsia="微软雅黑" w:hAnsi="微软雅黑"/>
        </w:rPr>
      </w:pPr>
      <w:r>
        <w:rPr>
          <w:rFonts w:ascii="微软雅黑" w:eastAsia="微软雅黑" w:hAnsi="微软雅黑" w:hint="eastAsia"/>
        </w:rPr>
        <w:t>基本概念</w:t>
      </w:r>
      <w:r>
        <w:rPr>
          <w:rFonts w:ascii="微软雅黑" w:eastAsia="微软雅黑" w:hAnsi="微软雅黑"/>
        </w:rPr>
        <w:t>：</w:t>
      </w:r>
    </w:p>
    <w:tbl>
      <w:tblPr>
        <w:tblStyle w:val="ac"/>
        <w:tblW w:w="9923" w:type="dxa"/>
        <w:tblInd w:w="-714" w:type="dxa"/>
        <w:tblLook w:val="04A0" w:firstRow="1" w:lastRow="0" w:firstColumn="1" w:lastColumn="0" w:noHBand="0" w:noVBand="1"/>
      </w:tblPr>
      <w:tblGrid>
        <w:gridCol w:w="2694"/>
        <w:gridCol w:w="2977"/>
        <w:gridCol w:w="4252"/>
      </w:tblGrid>
      <w:tr w:rsidR="0076630D" w14:paraId="6DA73393" w14:textId="77777777">
        <w:tc>
          <w:tcPr>
            <w:tcW w:w="2694" w:type="dxa"/>
          </w:tcPr>
          <w:p w14:paraId="63D67CA3" w14:textId="77777777" w:rsidR="0076630D" w:rsidRDefault="00D7272D">
            <w:pPr>
              <w:rPr>
                <w:rFonts w:asciiTheme="minorEastAsia" w:hAnsiTheme="minorEastAsia"/>
              </w:rPr>
            </w:pPr>
            <w:r>
              <w:rPr>
                <w:rFonts w:asciiTheme="minorEastAsia" w:hAnsiTheme="minorEastAsia" w:hint="eastAsia"/>
              </w:rPr>
              <w:t>端口角色</w:t>
            </w:r>
          </w:p>
        </w:tc>
        <w:tc>
          <w:tcPr>
            <w:tcW w:w="2977" w:type="dxa"/>
          </w:tcPr>
          <w:p w14:paraId="36786304" w14:textId="77777777" w:rsidR="0076630D" w:rsidRDefault="00D7272D">
            <w:pPr>
              <w:rPr>
                <w:rFonts w:asciiTheme="minorEastAsia" w:hAnsiTheme="minorEastAsia"/>
              </w:rPr>
            </w:pPr>
            <w:r>
              <w:rPr>
                <w:rFonts w:asciiTheme="minorEastAsia" w:hAnsiTheme="minorEastAsia" w:hint="eastAsia"/>
              </w:rPr>
              <w:t>作用</w:t>
            </w:r>
          </w:p>
        </w:tc>
        <w:tc>
          <w:tcPr>
            <w:tcW w:w="4252" w:type="dxa"/>
          </w:tcPr>
          <w:p w14:paraId="437B5636" w14:textId="77777777" w:rsidR="0076630D" w:rsidRDefault="00D7272D">
            <w:pPr>
              <w:rPr>
                <w:rFonts w:asciiTheme="minorEastAsia" w:hAnsiTheme="minorEastAsia"/>
              </w:rPr>
            </w:pPr>
            <w:r>
              <w:rPr>
                <w:rFonts w:asciiTheme="minorEastAsia" w:hAnsiTheme="minorEastAsia" w:hint="eastAsia"/>
              </w:rPr>
              <w:t>如何生成</w:t>
            </w:r>
          </w:p>
        </w:tc>
      </w:tr>
      <w:tr w:rsidR="0076630D" w14:paraId="1394DA8A" w14:textId="77777777">
        <w:tc>
          <w:tcPr>
            <w:tcW w:w="2694" w:type="dxa"/>
          </w:tcPr>
          <w:p w14:paraId="42728610" w14:textId="77777777" w:rsidR="0076630D" w:rsidRDefault="00D7272D">
            <w:pPr>
              <w:rPr>
                <w:rFonts w:asciiTheme="minorEastAsia" w:hAnsiTheme="minorEastAsia"/>
              </w:rPr>
            </w:pPr>
            <w:r>
              <w:rPr>
                <w:rFonts w:asciiTheme="minorEastAsia" w:hAnsiTheme="minorEastAsia" w:hint="eastAsia"/>
              </w:rPr>
              <w:t>路由器端口</w:t>
            </w:r>
            <w:r>
              <w:rPr>
                <w:rFonts w:asciiTheme="minorEastAsia" w:hAnsiTheme="minorEastAsia"/>
              </w:rPr>
              <w:t>（</w:t>
            </w:r>
            <w:r>
              <w:rPr>
                <w:rFonts w:asciiTheme="minorEastAsia" w:hAnsiTheme="minorEastAsia" w:hint="eastAsia"/>
              </w:rPr>
              <w:t>Router</w:t>
            </w:r>
            <w:r>
              <w:rPr>
                <w:rFonts w:asciiTheme="minorEastAsia" w:hAnsiTheme="minorEastAsia"/>
              </w:rPr>
              <w:t xml:space="preserve"> Port）</w:t>
            </w:r>
          </w:p>
          <w:p w14:paraId="3E8DF0CD" w14:textId="77777777" w:rsidR="0076630D" w:rsidRDefault="00D7272D">
            <w:pPr>
              <w:rPr>
                <w:rFonts w:asciiTheme="minorEastAsia" w:hAnsiTheme="minorEastAsia"/>
              </w:rPr>
            </w:pPr>
            <w:r>
              <w:rPr>
                <w:rFonts w:asciiTheme="minorEastAsia" w:hAnsiTheme="minorEastAsia" w:hint="eastAsia"/>
              </w:rPr>
              <w:t>注</w:t>
            </w:r>
            <w:r>
              <w:rPr>
                <w:rFonts w:asciiTheme="minorEastAsia" w:hAnsiTheme="minorEastAsia"/>
              </w:rPr>
              <w:t>：</w:t>
            </w:r>
            <w:r>
              <w:rPr>
                <w:rFonts w:asciiTheme="minorEastAsia" w:hAnsiTheme="minorEastAsia" w:hint="eastAsia"/>
              </w:rPr>
              <w:t>路由器</w:t>
            </w:r>
            <w:r>
              <w:rPr>
                <w:rFonts w:asciiTheme="minorEastAsia" w:hAnsiTheme="minorEastAsia"/>
              </w:rPr>
              <w:t>端口</w:t>
            </w:r>
            <w:r>
              <w:rPr>
                <w:rFonts w:asciiTheme="minorEastAsia" w:hAnsiTheme="minorEastAsia" w:hint="eastAsia"/>
              </w:rPr>
              <w:t>都是</w:t>
            </w:r>
            <w:r>
              <w:rPr>
                <w:rFonts w:asciiTheme="minorEastAsia" w:hAnsiTheme="minorEastAsia"/>
              </w:rPr>
              <w:t>指二层组播设备上朝向组播路由器的</w:t>
            </w:r>
            <w:r>
              <w:rPr>
                <w:rFonts w:asciiTheme="minorEastAsia" w:hAnsiTheme="minorEastAsia" w:hint="eastAsia"/>
              </w:rPr>
              <w:t>接口</w:t>
            </w:r>
          </w:p>
        </w:tc>
        <w:tc>
          <w:tcPr>
            <w:tcW w:w="2977" w:type="dxa"/>
          </w:tcPr>
          <w:p w14:paraId="665BABE8" w14:textId="77777777" w:rsidR="0076630D" w:rsidRDefault="00D7272D">
            <w:pPr>
              <w:rPr>
                <w:rFonts w:asciiTheme="minorEastAsia" w:hAnsiTheme="minorEastAsia"/>
              </w:rPr>
            </w:pPr>
            <w:r>
              <w:rPr>
                <w:rFonts w:asciiTheme="minorEastAsia" w:hAnsiTheme="minorEastAsia" w:hint="eastAsia"/>
              </w:rPr>
              <w:t>二层组播</w:t>
            </w:r>
            <w:r>
              <w:rPr>
                <w:rFonts w:asciiTheme="minorEastAsia" w:hAnsiTheme="minorEastAsia"/>
              </w:rPr>
              <w:t>设备上朝向三层组播设备（</w:t>
            </w:r>
            <w:r>
              <w:rPr>
                <w:rFonts w:asciiTheme="minorEastAsia" w:hAnsiTheme="minorEastAsia" w:hint="eastAsia"/>
              </w:rPr>
              <w:t>DR</w:t>
            </w:r>
            <w:r>
              <w:rPr>
                <w:rFonts w:asciiTheme="minorEastAsia" w:hAnsiTheme="minorEastAsia"/>
              </w:rPr>
              <w:t>或IGMP查询器）</w:t>
            </w:r>
            <w:r>
              <w:rPr>
                <w:rFonts w:asciiTheme="minorEastAsia" w:hAnsiTheme="minorEastAsia" w:hint="eastAsia"/>
              </w:rPr>
              <w:t>一侧</w:t>
            </w:r>
            <w:r>
              <w:rPr>
                <w:rFonts w:asciiTheme="minorEastAsia" w:hAnsiTheme="minorEastAsia"/>
              </w:rPr>
              <w:t>的接口，二层组播设备从此接口接收组播数据报文</w:t>
            </w:r>
          </w:p>
        </w:tc>
        <w:tc>
          <w:tcPr>
            <w:tcW w:w="4252" w:type="dxa"/>
          </w:tcPr>
          <w:p w14:paraId="65DECF67" w14:textId="77777777" w:rsidR="0076630D" w:rsidRDefault="00D7272D" w:rsidP="00B10728">
            <w:pPr>
              <w:pStyle w:val="af2"/>
              <w:numPr>
                <w:ilvl w:val="0"/>
                <w:numId w:val="292"/>
              </w:numPr>
              <w:ind w:firstLineChars="0"/>
              <w:rPr>
                <w:rFonts w:asciiTheme="minorEastAsia" w:hAnsiTheme="minorEastAsia"/>
              </w:rPr>
            </w:pPr>
            <w:r>
              <w:rPr>
                <w:rFonts w:asciiTheme="minorEastAsia" w:hAnsiTheme="minorEastAsia" w:hint="eastAsia"/>
              </w:rPr>
              <w:t>由</w:t>
            </w:r>
            <w:r>
              <w:rPr>
                <w:rFonts w:asciiTheme="minorEastAsia" w:hAnsiTheme="minorEastAsia"/>
              </w:rPr>
              <w:t>协议生成的路由器</w:t>
            </w:r>
            <w:r>
              <w:rPr>
                <w:rFonts w:asciiTheme="minorEastAsia" w:hAnsiTheme="minorEastAsia" w:hint="eastAsia"/>
              </w:rPr>
              <w:t>端口</w:t>
            </w:r>
            <w:r>
              <w:rPr>
                <w:rFonts w:asciiTheme="minorEastAsia" w:hAnsiTheme="minorEastAsia"/>
              </w:rPr>
              <w:t>叫做动态路由器端口。收到</w:t>
            </w:r>
            <w:r>
              <w:rPr>
                <w:rFonts w:asciiTheme="minorEastAsia" w:hAnsiTheme="minorEastAsia" w:hint="eastAsia"/>
              </w:rPr>
              <w:t>源</w:t>
            </w:r>
            <w:r>
              <w:rPr>
                <w:rFonts w:asciiTheme="minorEastAsia" w:hAnsiTheme="minorEastAsia"/>
              </w:rPr>
              <w:t>地址</w:t>
            </w:r>
            <w:r>
              <w:rPr>
                <w:rFonts w:asciiTheme="minorEastAsia" w:hAnsiTheme="minorEastAsia" w:hint="eastAsia"/>
              </w:rPr>
              <w:t>不为0.0.0.0的</w:t>
            </w:r>
            <w:r>
              <w:rPr>
                <w:rFonts w:asciiTheme="minorEastAsia" w:hAnsiTheme="minorEastAsia"/>
              </w:rPr>
              <w:t>IGMP普遍组查询报文或PIM Hello报文（</w:t>
            </w:r>
            <w:r>
              <w:rPr>
                <w:rFonts w:asciiTheme="minorEastAsia" w:hAnsiTheme="minorEastAsia" w:hint="eastAsia"/>
              </w:rPr>
              <w:t>三层</w:t>
            </w:r>
            <w:r>
              <w:rPr>
                <w:rFonts w:asciiTheme="minorEastAsia" w:hAnsiTheme="minorEastAsia"/>
              </w:rPr>
              <w:t>组播设备的PIM接口向外发送的用于发送并维持邻居关系的报文）</w:t>
            </w:r>
            <w:r>
              <w:rPr>
                <w:rFonts w:asciiTheme="minorEastAsia" w:hAnsiTheme="minorEastAsia" w:hint="eastAsia"/>
              </w:rPr>
              <w:t>的</w:t>
            </w:r>
            <w:r>
              <w:rPr>
                <w:rFonts w:asciiTheme="minorEastAsia" w:hAnsiTheme="minorEastAsia"/>
              </w:rPr>
              <w:t>接</w:t>
            </w:r>
            <w:r>
              <w:rPr>
                <w:rFonts w:asciiTheme="minorEastAsia" w:hAnsiTheme="minorEastAsia"/>
              </w:rPr>
              <w:lastRenderedPageBreak/>
              <w:t>口都将被视为动态路由器端口</w:t>
            </w:r>
          </w:p>
          <w:p w14:paraId="2FC78061" w14:textId="77777777" w:rsidR="0076630D" w:rsidRDefault="00D7272D" w:rsidP="00B10728">
            <w:pPr>
              <w:pStyle w:val="af2"/>
              <w:numPr>
                <w:ilvl w:val="0"/>
                <w:numId w:val="292"/>
              </w:numPr>
              <w:ind w:firstLineChars="0"/>
              <w:rPr>
                <w:rFonts w:asciiTheme="minorEastAsia" w:hAnsiTheme="minorEastAsia"/>
              </w:rPr>
            </w:pPr>
            <w:r>
              <w:rPr>
                <w:rFonts w:asciiTheme="minorEastAsia" w:hAnsiTheme="minorEastAsia" w:hint="eastAsia"/>
              </w:rPr>
              <w:t>手动配置</w:t>
            </w:r>
            <w:r>
              <w:rPr>
                <w:rFonts w:asciiTheme="minorEastAsia" w:hAnsiTheme="minorEastAsia"/>
              </w:rPr>
              <w:t>的路由器端口叫做静态路由器端口</w:t>
            </w:r>
          </w:p>
        </w:tc>
      </w:tr>
      <w:tr w:rsidR="0076630D" w14:paraId="03031331" w14:textId="77777777">
        <w:tc>
          <w:tcPr>
            <w:tcW w:w="2694" w:type="dxa"/>
          </w:tcPr>
          <w:p w14:paraId="509096AE" w14:textId="77777777" w:rsidR="0076630D" w:rsidRDefault="00D7272D">
            <w:pPr>
              <w:rPr>
                <w:rFonts w:asciiTheme="minorEastAsia" w:hAnsiTheme="minorEastAsia"/>
              </w:rPr>
            </w:pPr>
            <w:r>
              <w:rPr>
                <w:rFonts w:asciiTheme="minorEastAsia" w:hAnsiTheme="minorEastAsia" w:hint="eastAsia"/>
              </w:rPr>
              <w:lastRenderedPageBreak/>
              <w:t>成员端口</w:t>
            </w:r>
            <w:r>
              <w:rPr>
                <w:rFonts w:asciiTheme="minorEastAsia" w:hAnsiTheme="minorEastAsia"/>
              </w:rPr>
              <w:t>（</w:t>
            </w:r>
            <w:r>
              <w:rPr>
                <w:rFonts w:asciiTheme="minorEastAsia" w:hAnsiTheme="minorEastAsia" w:hint="eastAsia"/>
              </w:rPr>
              <w:t>Member</w:t>
            </w:r>
            <w:r>
              <w:rPr>
                <w:rFonts w:asciiTheme="minorEastAsia" w:hAnsiTheme="minorEastAsia"/>
              </w:rPr>
              <w:t xml:space="preserve"> Port）</w:t>
            </w:r>
          </w:p>
        </w:tc>
        <w:tc>
          <w:tcPr>
            <w:tcW w:w="2977" w:type="dxa"/>
          </w:tcPr>
          <w:p w14:paraId="55F1740A" w14:textId="77777777" w:rsidR="0076630D" w:rsidRDefault="00D7272D">
            <w:pPr>
              <w:rPr>
                <w:rFonts w:asciiTheme="minorEastAsia" w:hAnsiTheme="minorEastAsia"/>
              </w:rPr>
            </w:pPr>
            <w:r>
              <w:rPr>
                <w:rFonts w:asciiTheme="minorEastAsia" w:hAnsiTheme="minorEastAsia" w:hint="eastAsia"/>
              </w:rPr>
              <w:t>又</w:t>
            </w:r>
            <w:r>
              <w:rPr>
                <w:rFonts w:asciiTheme="minorEastAsia" w:hAnsiTheme="minorEastAsia"/>
              </w:rPr>
              <w:t>称组播组成员端口，表示</w:t>
            </w:r>
            <w:r>
              <w:rPr>
                <w:rFonts w:asciiTheme="minorEastAsia" w:hAnsiTheme="minorEastAsia" w:hint="eastAsia"/>
              </w:rPr>
              <w:t>二层</w:t>
            </w:r>
            <w:r>
              <w:rPr>
                <w:rFonts w:asciiTheme="minorEastAsia" w:hAnsiTheme="minorEastAsia"/>
              </w:rPr>
              <w:t>组播设备上朝向组播组成员一侧的端口，二层组播设备往此接口发送组播数据报文</w:t>
            </w:r>
          </w:p>
        </w:tc>
        <w:tc>
          <w:tcPr>
            <w:tcW w:w="4252" w:type="dxa"/>
          </w:tcPr>
          <w:p w14:paraId="2AFD93E1" w14:textId="77777777" w:rsidR="0076630D" w:rsidRDefault="00D7272D" w:rsidP="00B10728">
            <w:pPr>
              <w:pStyle w:val="af2"/>
              <w:numPr>
                <w:ilvl w:val="0"/>
                <w:numId w:val="293"/>
              </w:numPr>
              <w:ind w:firstLineChars="0"/>
              <w:rPr>
                <w:rFonts w:asciiTheme="minorEastAsia" w:hAnsiTheme="minorEastAsia"/>
              </w:rPr>
            </w:pPr>
            <w:r>
              <w:rPr>
                <w:rFonts w:asciiTheme="minorEastAsia" w:hAnsiTheme="minorEastAsia" w:hint="eastAsia"/>
              </w:rPr>
              <w:t>由</w:t>
            </w:r>
            <w:r>
              <w:rPr>
                <w:rFonts w:asciiTheme="minorEastAsia" w:hAnsiTheme="minorEastAsia"/>
              </w:rPr>
              <w:t>协议生成的成员端口叫做动态成员端口。收到</w:t>
            </w:r>
            <w:r>
              <w:rPr>
                <w:rFonts w:asciiTheme="minorEastAsia" w:hAnsiTheme="minorEastAsia" w:hint="eastAsia"/>
              </w:rPr>
              <w:t>IGMP</w:t>
            </w:r>
            <w:r>
              <w:rPr>
                <w:rFonts w:asciiTheme="minorEastAsia" w:hAnsiTheme="minorEastAsia"/>
              </w:rPr>
              <w:t xml:space="preserve"> Report报文的接口，二层组播设备会将其标识为动态成员端口</w:t>
            </w:r>
          </w:p>
          <w:p w14:paraId="5D1ED5F6" w14:textId="77777777" w:rsidR="0076630D" w:rsidRDefault="00D7272D" w:rsidP="00B10728">
            <w:pPr>
              <w:pStyle w:val="af2"/>
              <w:numPr>
                <w:ilvl w:val="0"/>
                <w:numId w:val="293"/>
              </w:numPr>
              <w:ind w:firstLineChars="0"/>
              <w:rPr>
                <w:rFonts w:asciiTheme="minorEastAsia" w:hAnsiTheme="minorEastAsia"/>
              </w:rPr>
            </w:pPr>
            <w:r>
              <w:rPr>
                <w:rFonts w:asciiTheme="minorEastAsia" w:hAnsiTheme="minorEastAsia" w:hint="eastAsia"/>
              </w:rPr>
              <w:t>手工</w:t>
            </w:r>
            <w:r>
              <w:rPr>
                <w:rFonts w:asciiTheme="minorEastAsia" w:hAnsiTheme="minorEastAsia"/>
              </w:rPr>
              <w:t>配置的成员端口叫做静态成员端口</w:t>
            </w:r>
          </w:p>
        </w:tc>
      </w:tr>
    </w:tbl>
    <w:p w14:paraId="2803E398" w14:textId="77777777" w:rsidR="0076630D" w:rsidRDefault="00D7272D">
      <w:pPr>
        <w:ind w:firstLine="420"/>
        <w:rPr>
          <w:rFonts w:ascii="微软雅黑" w:eastAsia="微软雅黑" w:hAnsi="微软雅黑"/>
        </w:rPr>
      </w:pPr>
      <w:r>
        <w:rPr>
          <w:rFonts w:ascii="微软雅黑" w:eastAsia="微软雅黑" w:hAnsi="微软雅黑" w:hint="eastAsia"/>
        </w:rPr>
        <w:t>路由器端口</w:t>
      </w:r>
      <w:r>
        <w:rPr>
          <w:rFonts w:ascii="微软雅黑" w:eastAsia="微软雅黑" w:hAnsi="微软雅黑"/>
        </w:rPr>
        <w:t>和成员端口，是二层组播转发表</w:t>
      </w:r>
      <w:r>
        <w:rPr>
          <w:rFonts w:ascii="微软雅黑" w:eastAsia="微软雅黑" w:hAnsi="微软雅黑" w:hint="eastAsia"/>
        </w:rPr>
        <w:t>项</w:t>
      </w:r>
      <w:r>
        <w:rPr>
          <w:rFonts w:ascii="微软雅黑" w:eastAsia="微软雅黑" w:hAnsi="微软雅黑"/>
        </w:rPr>
        <w:t>中的一个重要信息：出接口。</w:t>
      </w:r>
      <w:r>
        <w:rPr>
          <w:rFonts w:ascii="微软雅黑" w:eastAsia="微软雅黑" w:hAnsi="微软雅黑" w:hint="eastAsia"/>
        </w:rPr>
        <w:t>其中，</w:t>
      </w:r>
      <w:r>
        <w:rPr>
          <w:rFonts w:ascii="微软雅黑" w:eastAsia="微软雅黑" w:hAnsi="微软雅黑"/>
        </w:rPr>
        <w:t>路由器端口相当于上游接口，成员端口相当于下游接口</w:t>
      </w:r>
      <w:r>
        <w:rPr>
          <w:rFonts w:ascii="微软雅黑" w:eastAsia="微软雅黑" w:hAnsi="微软雅黑" w:hint="eastAsia"/>
        </w:rPr>
        <w:t>。</w:t>
      </w:r>
      <w:r>
        <w:rPr>
          <w:rFonts w:ascii="微软雅黑" w:eastAsia="微软雅黑" w:hAnsi="微软雅黑"/>
        </w:rPr>
        <w:t>通过</w:t>
      </w:r>
      <w:r>
        <w:rPr>
          <w:rFonts w:ascii="微软雅黑" w:eastAsia="微软雅黑" w:hAnsi="微软雅黑" w:hint="eastAsia"/>
        </w:rPr>
        <w:t>协议</w:t>
      </w:r>
      <w:r>
        <w:rPr>
          <w:rFonts w:ascii="微软雅黑" w:eastAsia="微软雅黑" w:hAnsi="微软雅黑"/>
        </w:rPr>
        <w:t>报文学习到的端口，对应的</w:t>
      </w:r>
      <w:r>
        <w:rPr>
          <w:rFonts w:ascii="微软雅黑" w:eastAsia="微软雅黑" w:hAnsi="微软雅黑" w:hint="eastAsia"/>
        </w:rPr>
        <w:t>为</w:t>
      </w:r>
      <w:r>
        <w:rPr>
          <w:rFonts w:ascii="微软雅黑" w:eastAsia="微软雅黑" w:hAnsi="微软雅黑"/>
        </w:rPr>
        <w:t>动态表项</w:t>
      </w:r>
      <w:r>
        <w:rPr>
          <w:rFonts w:ascii="微软雅黑" w:eastAsia="微软雅黑" w:hAnsi="微软雅黑" w:hint="eastAsia"/>
        </w:rPr>
        <w:t>；</w:t>
      </w:r>
      <w:r>
        <w:rPr>
          <w:rFonts w:ascii="微软雅黑" w:eastAsia="微软雅黑" w:hAnsi="微软雅黑"/>
        </w:rPr>
        <w:t>而手工配置的端口，对应的</w:t>
      </w:r>
      <w:r>
        <w:rPr>
          <w:rFonts w:ascii="微软雅黑" w:eastAsia="微软雅黑" w:hAnsi="微软雅黑" w:hint="eastAsia"/>
        </w:rPr>
        <w:t>为</w:t>
      </w:r>
      <w:r>
        <w:rPr>
          <w:rFonts w:ascii="微软雅黑" w:eastAsia="微软雅黑" w:hAnsi="微软雅黑"/>
        </w:rPr>
        <w:t>静态表项。</w:t>
      </w:r>
      <w:r>
        <w:rPr>
          <w:rFonts w:ascii="微软雅黑" w:eastAsia="微软雅黑" w:hAnsi="微软雅黑" w:hint="eastAsia"/>
        </w:rPr>
        <w:t>动态表项</w:t>
      </w:r>
      <w:r>
        <w:rPr>
          <w:rFonts w:ascii="微软雅黑" w:eastAsia="微软雅黑" w:hAnsi="微软雅黑"/>
        </w:rPr>
        <w:t>会定时老化</w:t>
      </w:r>
      <w:r>
        <w:rPr>
          <w:rFonts w:ascii="微软雅黑" w:eastAsia="微软雅黑" w:hAnsi="微软雅黑" w:hint="eastAsia"/>
        </w:rPr>
        <w:t>，</w:t>
      </w:r>
      <w:r>
        <w:rPr>
          <w:rFonts w:ascii="微软雅黑" w:eastAsia="微软雅黑" w:hAnsi="微软雅黑"/>
        </w:rPr>
        <w:t>当动态路由器端口</w:t>
      </w:r>
      <w:r>
        <w:rPr>
          <w:rFonts w:ascii="微软雅黑" w:eastAsia="微软雅黑" w:hAnsi="微软雅黑" w:hint="eastAsia"/>
        </w:rPr>
        <w:t>在</w:t>
      </w:r>
      <w:r>
        <w:rPr>
          <w:rFonts w:ascii="微软雅黑" w:eastAsia="微软雅黑" w:hAnsi="微软雅黑"/>
        </w:rPr>
        <w:t>其老化时间超时前没有受到IGMP Query</w:t>
      </w:r>
      <w:r>
        <w:rPr>
          <w:rFonts w:ascii="微软雅黑" w:eastAsia="微软雅黑" w:hAnsi="微软雅黑" w:hint="eastAsia"/>
        </w:rPr>
        <w:t>或</w:t>
      </w:r>
      <w:r>
        <w:rPr>
          <w:rFonts w:ascii="微软雅黑" w:eastAsia="微软雅黑" w:hAnsi="微软雅黑"/>
        </w:rPr>
        <w:t>PIM Hello报文，设备将把该接口从路由器端口列表中删除</w:t>
      </w:r>
      <w:r>
        <w:rPr>
          <w:rFonts w:ascii="微软雅黑" w:eastAsia="微软雅黑" w:hAnsi="微软雅黑" w:hint="eastAsia"/>
        </w:rPr>
        <w:t>，</w:t>
      </w:r>
      <w:r>
        <w:rPr>
          <w:rFonts w:ascii="微软雅黑" w:eastAsia="微软雅黑" w:hAnsi="微软雅黑"/>
        </w:rPr>
        <w:t>如果长期稳定转发IGMP Report或Leave报文到上游IGMP查询器，则配置</w:t>
      </w:r>
      <w:r>
        <w:rPr>
          <w:rFonts w:ascii="微软雅黑" w:eastAsia="微软雅黑" w:hAnsi="微软雅黑" w:hint="eastAsia"/>
        </w:rPr>
        <w:t>其</w:t>
      </w:r>
      <w:r>
        <w:rPr>
          <w:rFonts w:ascii="微软雅黑" w:eastAsia="微软雅黑" w:hAnsi="微软雅黑"/>
        </w:rPr>
        <w:t>为静态路由器端口；</w:t>
      </w:r>
      <w:r>
        <w:rPr>
          <w:rFonts w:ascii="微软雅黑" w:eastAsia="微软雅黑" w:hAnsi="微软雅黑" w:hint="eastAsia"/>
        </w:rPr>
        <w:t>动态</w:t>
      </w:r>
      <w:r>
        <w:rPr>
          <w:rFonts w:ascii="微软雅黑" w:eastAsia="微软雅黑" w:hAnsi="微软雅黑"/>
        </w:rPr>
        <w:t>成员端口亦如此，若需要固定</w:t>
      </w:r>
      <w:r>
        <w:rPr>
          <w:rFonts w:ascii="微软雅黑" w:eastAsia="微软雅黑" w:hAnsi="微软雅黑" w:hint="eastAsia"/>
        </w:rPr>
        <w:t>接收</w:t>
      </w:r>
      <w:r>
        <w:rPr>
          <w:rFonts w:ascii="微软雅黑" w:eastAsia="微软雅黑" w:hAnsi="微软雅黑"/>
        </w:rPr>
        <w:t>发往某组播组或组播源组的数据，可以配置其为静态成员端口。</w:t>
      </w:r>
    </w:p>
    <w:p w14:paraId="383EF8D1" w14:textId="77777777" w:rsidR="0076630D" w:rsidRDefault="00D7272D">
      <w:pPr>
        <w:ind w:firstLine="420"/>
        <w:rPr>
          <w:rFonts w:ascii="微软雅黑" w:eastAsia="微软雅黑" w:hAnsi="微软雅黑"/>
        </w:rPr>
      </w:pPr>
      <w:r>
        <w:rPr>
          <w:rFonts w:ascii="微软雅黑" w:eastAsia="微软雅黑" w:hAnsi="微软雅黑" w:hint="eastAsia"/>
        </w:rPr>
        <w:t>除了</w:t>
      </w:r>
      <w:r>
        <w:rPr>
          <w:rFonts w:ascii="微软雅黑" w:eastAsia="微软雅黑" w:hAnsi="微软雅黑"/>
        </w:rPr>
        <w:t>出接口外，每条表项还包括组播组地址和VLAN ID。</w:t>
      </w:r>
    </w:p>
    <w:p w14:paraId="62DC360D" w14:textId="77777777" w:rsidR="0076630D" w:rsidRDefault="00D7272D" w:rsidP="00B10728">
      <w:pPr>
        <w:pStyle w:val="af2"/>
        <w:numPr>
          <w:ilvl w:val="0"/>
          <w:numId w:val="294"/>
        </w:numPr>
        <w:ind w:firstLineChars="0"/>
        <w:rPr>
          <w:rFonts w:ascii="微软雅黑" w:eastAsia="微软雅黑" w:hAnsi="微软雅黑"/>
        </w:rPr>
      </w:pPr>
      <w:r>
        <w:rPr>
          <w:rFonts w:ascii="微软雅黑" w:eastAsia="微软雅黑" w:hAnsi="微软雅黑" w:hint="eastAsia"/>
        </w:rPr>
        <w:t>组播组</w:t>
      </w:r>
      <w:r>
        <w:rPr>
          <w:rFonts w:ascii="微软雅黑" w:eastAsia="微软雅黑" w:hAnsi="微软雅黑"/>
        </w:rPr>
        <w:t>地址，可以为组播IP</w:t>
      </w:r>
      <w:r>
        <w:rPr>
          <w:rFonts w:ascii="微软雅黑" w:eastAsia="微软雅黑" w:hAnsi="微软雅黑" w:hint="eastAsia"/>
        </w:rPr>
        <w:t>地址</w:t>
      </w:r>
      <w:r>
        <w:rPr>
          <w:rFonts w:ascii="微软雅黑" w:eastAsia="微软雅黑" w:hAnsi="微软雅黑"/>
        </w:rPr>
        <w:t>，也可以为组播IP地址映射后的组播MAC地址，按照IP地址转发的模式</w:t>
      </w:r>
      <w:r>
        <w:rPr>
          <w:rFonts w:ascii="微软雅黑" w:eastAsia="微软雅黑" w:hAnsi="微软雅黑" w:hint="eastAsia"/>
        </w:rPr>
        <w:t>可以</w:t>
      </w:r>
      <w:r>
        <w:rPr>
          <w:rFonts w:ascii="微软雅黑" w:eastAsia="微软雅黑" w:hAnsi="微软雅黑"/>
        </w:rPr>
        <w:t>避免MAC地址转发模式中的地址重复问题</w:t>
      </w:r>
      <w:r>
        <w:rPr>
          <w:rFonts w:ascii="微软雅黑" w:eastAsia="微软雅黑" w:hAnsi="微软雅黑" w:hint="eastAsia"/>
        </w:rPr>
        <w:t>。</w:t>
      </w:r>
    </w:p>
    <w:p w14:paraId="35127F8B" w14:textId="77777777" w:rsidR="0076630D" w:rsidRDefault="00D7272D" w:rsidP="00B10728">
      <w:pPr>
        <w:pStyle w:val="af2"/>
        <w:numPr>
          <w:ilvl w:val="0"/>
          <w:numId w:val="294"/>
        </w:numPr>
        <w:ind w:firstLineChars="0"/>
        <w:rPr>
          <w:rFonts w:ascii="微软雅黑" w:eastAsia="微软雅黑" w:hAnsi="微软雅黑"/>
        </w:rPr>
      </w:pPr>
      <w:r>
        <w:rPr>
          <w:rFonts w:ascii="微软雅黑" w:eastAsia="微软雅黑" w:hAnsi="微软雅黑"/>
        </w:rPr>
        <w:t>VLAN ID，</w:t>
      </w:r>
      <w:r>
        <w:rPr>
          <w:rFonts w:ascii="微软雅黑" w:eastAsia="微软雅黑" w:hAnsi="微软雅黑" w:hint="eastAsia"/>
        </w:rPr>
        <w:t>指定</w:t>
      </w:r>
      <w:r>
        <w:rPr>
          <w:rFonts w:ascii="微软雅黑" w:eastAsia="微软雅黑" w:hAnsi="微软雅黑"/>
        </w:rPr>
        <w:t>了二层广播域范围。如果使用了组播VLAN功能，入VLAN ID为组播VLAN ID，出VLAN ID为主机所在的用户VLAN ID，否则入VLAN ID和出VLAN ID均为主机所在VLAN ID。</w:t>
      </w:r>
    </w:p>
    <w:p w14:paraId="21B3C3C6" w14:textId="77777777" w:rsidR="0076630D" w:rsidRDefault="00D7272D">
      <w:pPr>
        <w:ind w:firstLine="420"/>
        <w:rPr>
          <w:rFonts w:ascii="微软雅黑" w:eastAsia="微软雅黑" w:hAnsi="微软雅黑"/>
        </w:rPr>
      </w:pPr>
      <w:r>
        <w:rPr>
          <w:rFonts w:ascii="微软雅黑" w:eastAsia="微软雅黑" w:hAnsi="微软雅黑" w:hint="eastAsia"/>
        </w:rPr>
        <w:t>工作机制</w:t>
      </w:r>
      <w:r>
        <w:rPr>
          <w:rFonts w:ascii="微软雅黑" w:eastAsia="微软雅黑" w:hAnsi="微软雅黑"/>
        </w:rPr>
        <w:t>：</w:t>
      </w:r>
    </w:p>
    <w:p w14:paraId="086A5953" w14:textId="77777777" w:rsidR="0076630D" w:rsidRDefault="00D7272D">
      <w:pPr>
        <w:ind w:firstLine="420"/>
        <w:rPr>
          <w:rFonts w:ascii="微软雅黑" w:eastAsia="微软雅黑" w:hAnsi="微软雅黑"/>
        </w:rPr>
      </w:pPr>
      <w:r>
        <w:rPr>
          <w:rFonts w:ascii="微软雅黑" w:eastAsia="微软雅黑" w:hAnsi="微软雅黑" w:hint="eastAsia"/>
        </w:rPr>
        <w:t>二层</w:t>
      </w:r>
      <w:r>
        <w:rPr>
          <w:rFonts w:ascii="微软雅黑" w:eastAsia="微软雅黑" w:hAnsi="微软雅黑"/>
        </w:rPr>
        <w:t>组播设备运行了IGMP Snooping后，收到不同的IGMP协议报文会进行不同的处理，并在此过程中建立起二层组播转发表项。</w:t>
      </w:r>
    </w:p>
    <w:tbl>
      <w:tblPr>
        <w:tblStyle w:val="ac"/>
        <w:tblW w:w="10065" w:type="dxa"/>
        <w:tblInd w:w="-856" w:type="dxa"/>
        <w:tblLook w:val="04A0" w:firstRow="1" w:lastRow="0" w:firstColumn="1" w:lastColumn="0" w:noHBand="0" w:noVBand="1"/>
      </w:tblPr>
      <w:tblGrid>
        <w:gridCol w:w="2836"/>
        <w:gridCol w:w="2693"/>
        <w:gridCol w:w="4536"/>
      </w:tblGrid>
      <w:tr w:rsidR="0076630D" w14:paraId="0CB97B6E" w14:textId="77777777">
        <w:tc>
          <w:tcPr>
            <w:tcW w:w="2836" w:type="dxa"/>
          </w:tcPr>
          <w:p w14:paraId="72F1892F" w14:textId="77777777" w:rsidR="0076630D" w:rsidRDefault="00D7272D">
            <w:pPr>
              <w:rPr>
                <w:rFonts w:asciiTheme="minorEastAsia" w:hAnsiTheme="minorEastAsia"/>
              </w:rPr>
            </w:pPr>
            <w:r>
              <w:rPr>
                <w:rFonts w:asciiTheme="minorEastAsia" w:hAnsiTheme="minorEastAsia" w:hint="eastAsia"/>
              </w:rPr>
              <w:t>IGMP</w:t>
            </w:r>
            <w:r>
              <w:rPr>
                <w:rFonts w:asciiTheme="minorEastAsia" w:hAnsiTheme="minorEastAsia"/>
              </w:rPr>
              <w:t>工作阶段</w:t>
            </w:r>
          </w:p>
        </w:tc>
        <w:tc>
          <w:tcPr>
            <w:tcW w:w="2693" w:type="dxa"/>
          </w:tcPr>
          <w:p w14:paraId="3728CD94" w14:textId="77777777" w:rsidR="0076630D" w:rsidRDefault="00D7272D">
            <w:pPr>
              <w:rPr>
                <w:rFonts w:asciiTheme="minorEastAsia" w:hAnsiTheme="minorEastAsia"/>
              </w:rPr>
            </w:pPr>
            <w:r>
              <w:rPr>
                <w:rFonts w:asciiTheme="minorEastAsia" w:hAnsiTheme="minorEastAsia" w:hint="eastAsia"/>
              </w:rPr>
              <w:t>二层组播</w:t>
            </w:r>
            <w:r>
              <w:rPr>
                <w:rFonts w:asciiTheme="minorEastAsia" w:hAnsiTheme="minorEastAsia"/>
              </w:rPr>
              <w:t>设备收到的报文类型</w:t>
            </w:r>
          </w:p>
        </w:tc>
        <w:tc>
          <w:tcPr>
            <w:tcW w:w="4536" w:type="dxa"/>
          </w:tcPr>
          <w:p w14:paraId="33638A32" w14:textId="77777777" w:rsidR="0076630D" w:rsidRDefault="00D7272D">
            <w:pPr>
              <w:rPr>
                <w:rFonts w:asciiTheme="minorEastAsia" w:hAnsiTheme="minorEastAsia"/>
              </w:rPr>
            </w:pPr>
            <w:r>
              <w:rPr>
                <w:rFonts w:asciiTheme="minorEastAsia" w:hAnsiTheme="minorEastAsia" w:hint="eastAsia"/>
              </w:rPr>
              <w:t>处理方式</w:t>
            </w:r>
          </w:p>
        </w:tc>
      </w:tr>
      <w:tr w:rsidR="0076630D" w14:paraId="60C963F8" w14:textId="77777777">
        <w:tc>
          <w:tcPr>
            <w:tcW w:w="2836" w:type="dxa"/>
          </w:tcPr>
          <w:p w14:paraId="42C0E794" w14:textId="77777777" w:rsidR="0076630D" w:rsidRDefault="00D7272D">
            <w:pPr>
              <w:rPr>
                <w:rFonts w:asciiTheme="minorEastAsia" w:hAnsiTheme="minorEastAsia"/>
              </w:rPr>
            </w:pPr>
            <w:r>
              <w:rPr>
                <w:rFonts w:asciiTheme="minorEastAsia" w:hAnsiTheme="minorEastAsia" w:hint="eastAsia"/>
              </w:rPr>
              <w:t>普遍组</w:t>
            </w:r>
            <w:r>
              <w:rPr>
                <w:rFonts w:asciiTheme="minorEastAsia" w:hAnsiTheme="minorEastAsia"/>
              </w:rPr>
              <w:t>查询</w:t>
            </w:r>
          </w:p>
          <w:p w14:paraId="7D80F094" w14:textId="77777777" w:rsidR="0076630D" w:rsidRDefault="00D7272D">
            <w:pPr>
              <w:rPr>
                <w:rFonts w:asciiTheme="minorEastAsia" w:hAnsiTheme="minorEastAsia"/>
              </w:rPr>
            </w:pPr>
            <w:r>
              <w:rPr>
                <w:rFonts w:asciiTheme="minorEastAsia" w:hAnsiTheme="minorEastAsia" w:hint="eastAsia"/>
              </w:rPr>
              <w:t>IGMP</w:t>
            </w:r>
            <w:r>
              <w:rPr>
                <w:rFonts w:asciiTheme="minorEastAsia" w:hAnsiTheme="minorEastAsia"/>
              </w:rPr>
              <w:t>查询器定期向本地网段</w:t>
            </w:r>
            <w:r>
              <w:rPr>
                <w:rFonts w:asciiTheme="minorEastAsia" w:hAnsiTheme="minorEastAsia"/>
              </w:rPr>
              <w:lastRenderedPageBreak/>
              <w:t>内的所有主机与路由器</w:t>
            </w:r>
            <w:r>
              <w:rPr>
                <w:rFonts w:asciiTheme="minorEastAsia" w:hAnsiTheme="minorEastAsia" w:hint="eastAsia"/>
              </w:rPr>
              <w:t>发送IGMP查询</w:t>
            </w:r>
            <w:r>
              <w:rPr>
                <w:rFonts w:asciiTheme="minorEastAsia" w:hAnsiTheme="minorEastAsia"/>
              </w:rPr>
              <w:t>组</w:t>
            </w:r>
            <w:r>
              <w:rPr>
                <w:rFonts w:asciiTheme="minorEastAsia" w:hAnsiTheme="minorEastAsia" w:hint="eastAsia"/>
              </w:rPr>
              <w:t>查询报文</w:t>
            </w:r>
            <w:r>
              <w:rPr>
                <w:rFonts w:asciiTheme="minorEastAsia" w:hAnsiTheme="minorEastAsia"/>
              </w:rPr>
              <w:t>，以查询该网段有哪些组播组的成员</w:t>
            </w:r>
          </w:p>
        </w:tc>
        <w:tc>
          <w:tcPr>
            <w:tcW w:w="2693" w:type="dxa"/>
          </w:tcPr>
          <w:p w14:paraId="569A5979" w14:textId="77777777" w:rsidR="0076630D" w:rsidRDefault="00D7272D">
            <w:pPr>
              <w:rPr>
                <w:rFonts w:asciiTheme="minorEastAsia" w:hAnsiTheme="minorEastAsia"/>
              </w:rPr>
            </w:pPr>
            <w:r>
              <w:rPr>
                <w:rFonts w:asciiTheme="minorEastAsia" w:hAnsiTheme="minorEastAsia"/>
              </w:rPr>
              <w:lastRenderedPageBreak/>
              <w:t>IGMP组播组查询报文</w:t>
            </w:r>
          </w:p>
        </w:tc>
        <w:tc>
          <w:tcPr>
            <w:tcW w:w="4536" w:type="dxa"/>
          </w:tcPr>
          <w:p w14:paraId="7A674C99" w14:textId="77777777" w:rsidR="0076630D" w:rsidRDefault="00D7272D">
            <w:pPr>
              <w:rPr>
                <w:rFonts w:asciiTheme="minorEastAsia" w:hAnsiTheme="minorEastAsia"/>
              </w:rPr>
            </w:pPr>
            <w:r>
              <w:rPr>
                <w:rFonts w:asciiTheme="minorEastAsia" w:hAnsiTheme="minorEastAsia" w:hint="eastAsia"/>
              </w:rPr>
              <w:t>向</w:t>
            </w:r>
            <w:r>
              <w:rPr>
                <w:rFonts w:asciiTheme="minorEastAsia" w:hAnsiTheme="minorEastAsia"/>
              </w:rPr>
              <w:t>VLAN内除</w:t>
            </w:r>
            <w:r>
              <w:rPr>
                <w:rFonts w:asciiTheme="minorEastAsia" w:hAnsiTheme="minorEastAsia" w:hint="eastAsia"/>
              </w:rPr>
              <w:t>接收</w:t>
            </w:r>
            <w:r>
              <w:rPr>
                <w:rFonts w:asciiTheme="minorEastAsia" w:hAnsiTheme="minorEastAsia"/>
              </w:rPr>
              <w:t>接口外的其他所有接口转发，并对</w:t>
            </w:r>
            <w:r>
              <w:rPr>
                <w:rFonts w:asciiTheme="minorEastAsia" w:hAnsiTheme="minorEastAsia" w:hint="eastAsia"/>
              </w:rPr>
              <w:t>接收</w:t>
            </w:r>
            <w:r>
              <w:rPr>
                <w:rFonts w:asciiTheme="minorEastAsia" w:hAnsiTheme="minorEastAsia"/>
              </w:rPr>
              <w:t>接口做如下处理：</w:t>
            </w:r>
          </w:p>
          <w:p w14:paraId="67F27B05" w14:textId="77777777" w:rsidR="0076630D" w:rsidRDefault="00D7272D" w:rsidP="00B10728">
            <w:pPr>
              <w:pStyle w:val="af2"/>
              <w:numPr>
                <w:ilvl w:val="0"/>
                <w:numId w:val="295"/>
              </w:numPr>
              <w:ind w:firstLineChars="0"/>
              <w:rPr>
                <w:rFonts w:asciiTheme="minorEastAsia" w:hAnsiTheme="minorEastAsia"/>
              </w:rPr>
            </w:pPr>
            <w:r>
              <w:rPr>
                <w:rFonts w:asciiTheme="minorEastAsia" w:hAnsiTheme="minorEastAsia" w:hint="eastAsia"/>
              </w:rPr>
              <w:lastRenderedPageBreak/>
              <w:t>如果</w:t>
            </w:r>
            <w:r>
              <w:rPr>
                <w:rFonts w:asciiTheme="minorEastAsia" w:hAnsiTheme="minorEastAsia"/>
              </w:rPr>
              <w:t>路由器端口列表中尚未包含该接口，则将其添加进去，并启动老化定时器</w:t>
            </w:r>
          </w:p>
          <w:p w14:paraId="5C666F51" w14:textId="77777777" w:rsidR="0076630D" w:rsidRDefault="00D7272D" w:rsidP="00B10728">
            <w:pPr>
              <w:pStyle w:val="af2"/>
              <w:numPr>
                <w:ilvl w:val="0"/>
                <w:numId w:val="295"/>
              </w:numPr>
              <w:ind w:firstLineChars="0"/>
              <w:rPr>
                <w:rFonts w:asciiTheme="minorEastAsia" w:hAnsiTheme="minorEastAsia"/>
              </w:rPr>
            </w:pPr>
            <w:r>
              <w:rPr>
                <w:rFonts w:asciiTheme="minorEastAsia" w:hAnsiTheme="minorEastAsia" w:hint="eastAsia"/>
              </w:rPr>
              <w:t>如果</w:t>
            </w:r>
            <w:r>
              <w:rPr>
                <w:rFonts w:asciiTheme="minorEastAsia" w:hAnsiTheme="minorEastAsia"/>
              </w:rPr>
              <w:t>路由器端口列表中已包含该动态路由器端口，则重置老化定时器</w:t>
            </w:r>
          </w:p>
        </w:tc>
      </w:tr>
      <w:tr w:rsidR="0076630D" w14:paraId="6594088F" w14:textId="77777777">
        <w:tc>
          <w:tcPr>
            <w:tcW w:w="2836" w:type="dxa"/>
          </w:tcPr>
          <w:p w14:paraId="290D105D" w14:textId="77777777" w:rsidR="0076630D" w:rsidRDefault="00D7272D">
            <w:pPr>
              <w:rPr>
                <w:rFonts w:asciiTheme="minorEastAsia" w:hAnsiTheme="minorEastAsia"/>
              </w:rPr>
            </w:pPr>
            <w:r>
              <w:rPr>
                <w:rFonts w:asciiTheme="minorEastAsia" w:hAnsiTheme="minorEastAsia" w:hint="eastAsia"/>
              </w:rPr>
              <w:lastRenderedPageBreak/>
              <w:t>成员报告</w:t>
            </w:r>
          </w:p>
          <w:p w14:paraId="75398F82" w14:textId="77777777" w:rsidR="0076630D" w:rsidRDefault="00D7272D">
            <w:pPr>
              <w:rPr>
                <w:rFonts w:asciiTheme="minorEastAsia" w:hAnsiTheme="minorEastAsia"/>
              </w:rPr>
            </w:pPr>
            <w:r>
              <w:rPr>
                <w:rFonts w:asciiTheme="minorEastAsia" w:hAnsiTheme="minorEastAsia" w:hint="eastAsia"/>
              </w:rPr>
              <w:t>有</w:t>
            </w:r>
            <w:r>
              <w:rPr>
                <w:rFonts w:asciiTheme="minorEastAsia" w:hAnsiTheme="minorEastAsia"/>
              </w:rPr>
              <w:t>两种情况：</w:t>
            </w:r>
          </w:p>
          <w:p w14:paraId="3C435242" w14:textId="77777777" w:rsidR="0076630D" w:rsidRDefault="00D7272D" w:rsidP="00B10728">
            <w:pPr>
              <w:pStyle w:val="af2"/>
              <w:numPr>
                <w:ilvl w:val="0"/>
                <w:numId w:val="296"/>
              </w:numPr>
              <w:ind w:firstLineChars="0"/>
              <w:rPr>
                <w:rFonts w:asciiTheme="minorEastAsia" w:hAnsiTheme="minorEastAsia"/>
              </w:rPr>
            </w:pPr>
            <w:r>
              <w:rPr>
                <w:rFonts w:asciiTheme="minorEastAsia" w:hAnsiTheme="minorEastAsia" w:hint="eastAsia"/>
              </w:rPr>
              <w:t>成员收到</w:t>
            </w:r>
            <w:r>
              <w:rPr>
                <w:rFonts w:asciiTheme="minorEastAsia" w:hAnsiTheme="minorEastAsia"/>
              </w:rPr>
              <w:t>IGMP</w:t>
            </w:r>
            <w:r>
              <w:rPr>
                <w:rFonts w:asciiTheme="minorEastAsia" w:hAnsiTheme="minorEastAsia" w:hint="eastAsia"/>
              </w:rPr>
              <w:t>普遍组</w:t>
            </w:r>
            <w:r>
              <w:rPr>
                <w:rFonts w:asciiTheme="minorEastAsia" w:hAnsiTheme="minorEastAsia"/>
              </w:rPr>
              <w:t>查询报文后，回应IGMP报告报文</w:t>
            </w:r>
          </w:p>
          <w:p w14:paraId="7DB77455" w14:textId="77777777" w:rsidR="0076630D" w:rsidRDefault="00D7272D" w:rsidP="00B10728">
            <w:pPr>
              <w:pStyle w:val="af2"/>
              <w:numPr>
                <w:ilvl w:val="0"/>
                <w:numId w:val="296"/>
              </w:numPr>
              <w:ind w:firstLineChars="0"/>
              <w:rPr>
                <w:rFonts w:asciiTheme="minorEastAsia" w:hAnsiTheme="minorEastAsia"/>
              </w:rPr>
            </w:pPr>
            <w:r>
              <w:rPr>
                <w:rFonts w:asciiTheme="minorEastAsia" w:hAnsiTheme="minorEastAsia" w:hint="eastAsia"/>
              </w:rPr>
              <w:t>成员</w:t>
            </w:r>
            <w:r>
              <w:rPr>
                <w:rFonts w:asciiTheme="minorEastAsia" w:hAnsiTheme="minorEastAsia"/>
              </w:rPr>
              <w:t>主动向IGMP查询器发送IGMP报告报文以</w:t>
            </w:r>
            <w:r>
              <w:rPr>
                <w:rFonts w:asciiTheme="minorEastAsia" w:hAnsiTheme="minorEastAsia" w:hint="eastAsia"/>
              </w:rPr>
              <w:t>声明</w:t>
            </w:r>
            <w:r>
              <w:rPr>
                <w:rFonts w:asciiTheme="minorEastAsia" w:hAnsiTheme="minorEastAsia"/>
              </w:rPr>
              <w:t>加入</w:t>
            </w:r>
            <w:r>
              <w:rPr>
                <w:rFonts w:asciiTheme="minorEastAsia" w:hAnsiTheme="minorEastAsia" w:hint="eastAsia"/>
              </w:rPr>
              <w:t>该</w:t>
            </w:r>
            <w:r>
              <w:rPr>
                <w:rFonts w:asciiTheme="minorEastAsia" w:hAnsiTheme="minorEastAsia"/>
              </w:rPr>
              <w:t>组播组</w:t>
            </w:r>
          </w:p>
        </w:tc>
        <w:tc>
          <w:tcPr>
            <w:tcW w:w="2693" w:type="dxa"/>
          </w:tcPr>
          <w:p w14:paraId="01F6D03A" w14:textId="77777777" w:rsidR="0076630D" w:rsidRDefault="00D7272D">
            <w:pPr>
              <w:rPr>
                <w:rFonts w:asciiTheme="minorEastAsia" w:hAnsiTheme="minorEastAsia"/>
              </w:rPr>
            </w:pPr>
            <w:r>
              <w:rPr>
                <w:rFonts w:asciiTheme="minorEastAsia" w:hAnsiTheme="minorEastAsia"/>
              </w:rPr>
              <w:t>IGMP报告报文</w:t>
            </w:r>
          </w:p>
        </w:tc>
        <w:tc>
          <w:tcPr>
            <w:tcW w:w="4536" w:type="dxa"/>
          </w:tcPr>
          <w:p w14:paraId="749EF18C" w14:textId="77777777" w:rsidR="0076630D" w:rsidRDefault="00D7272D">
            <w:pPr>
              <w:rPr>
                <w:rFonts w:asciiTheme="minorEastAsia" w:hAnsiTheme="minorEastAsia"/>
              </w:rPr>
            </w:pPr>
            <w:r>
              <w:rPr>
                <w:rFonts w:asciiTheme="minorEastAsia" w:hAnsiTheme="minorEastAsia" w:hint="eastAsia"/>
              </w:rPr>
              <w:t>向</w:t>
            </w:r>
            <w:r>
              <w:rPr>
                <w:rFonts w:asciiTheme="minorEastAsia" w:hAnsiTheme="minorEastAsia"/>
              </w:rPr>
              <w:t>VLAN内所有路由器端口转发。从</w:t>
            </w:r>
            <w:r>
              <w:rPr>
                <w:rFonts w:asciiTheme="minorEastAsia" w:hAnsiTheme="minorEastAsia" w:hint="eastAsia"/>
              </w:rPr>
              <w:t>报文</w:t>
            </w:r>
            <w:r>
              <w:rPr>
                <w:rFonts w:asciiTheme="minorEastAsia" w:hAnsiTheme="minorEastAsia"/>
              </w:rPr>
              <w:t>中解析出主机要加入的组播组地址，并对接收接口做如下处理：</w:t>
            </w:r>
          </w:p>
          <w:p w14:paraId="10A575B6" w14:textId="77777777" w:rsidR="0076630D" w:rsidRDefault="00D7272D" w:rsidP="00B10728">
            <w:pPr>
              <w:pStyle w:val="af2"/>
              <w:numPr>
                <w:ilvl w:val="0"/>
                <w:numId w:val="297"/>
              </w:numPr>
              <w:ind w:firstLineChars="0"/>
              <w:rPr>
                <w:rFonts w:asciiTheme="minorEastAsia" w:hAnsiTheme="minorEastAsia"/>
              </w:rPr>
            </w:pPr>
            <w:r>
              <w:rPr>
                <w:rFonts w:asciiTheme="minorEastAsia" w:hAnsiTheme="minorEastAsia" w:hint="eastAsia"/>
              </w:rPr>
              <w:t>如果不存在</w:t>
            </w:r>
            <w:r>
              <w:rPr>
                <w:rFonts w:asciiTheme="minorEastAsia" w:hAnsiTheme="minorEastAsia"/>
              </w:rPr>
              <w:t>该组对应的转发</w:t>
            </w:r>
            <w:r>
              <w:rPr>
                <w:rFonts w:asciiTheme="minorEastAsia" w:hAnsiTheme="minorEastAsia" w:hint="eastAsia"/>
              </w:rPr>
              <w:t>表项</w:t>
            </w:r>
            <w:r>
              <w:rPr>
                <w:rFonts w:asciiTheme="minorEastAsia" w:hAnsiTheme="minorEastAsia"/>
              </w:rPr>
              <w:t>，则创建转发表现，</w:t>
            </w:r>
            <w:r>
              <w:rPr>
                <w:rFonts w:asciiTheme="minorEastAsia" w:hAnsiTheme="minorEastAsia" w:hint="eastAsia"/>
              </w:rPr>
              <w:t>将</w:t>
            </w:r>
            <w:r>
              <w:rPr>
                <w:rFonts w:asciiTheme="minorEastAsia" w:hAnsiTheme="minorEastAsia"/>
              </w:rPr>
              <w:t>该接口作为动态成员端口添加到出接口列表中，并启动老化定时器</w:t>
            </w:r>
          </w:p>
          <w:p w14:paraId="36A1763F" w14:textId="77777777" w:rsidR="0076630D" w:rsidRDefault="00D7272D" w:rsidP="00B10728">
            <w:pPr>
              <w:pStyle w:val="af2"/>
              <w:numPr>
                <w:ilvl w:val="0"/>
                <w:numId w:val="297"/>
              </w:numPr>
              <w:ind w:firstLineChars="0"/>
              <w:rPr>
                <w:rFonts w:asciiTheme="minorEastAsia" w:hAnsiTheme="minorEastAsia"/>
              </w:rPr>
            </w:pPr>
            <w:r>
              <w:rPr>
                <w:rFonts w:asciiTheme="minorEastAsia" w:hAnsiTheme="minorEastAsia" w:hint="eastAsia"/>
              </w:rPr>
              <w:t>如果</w:t>
            </w:r>
            <w:r>
              <w:rPr>
                <w:rFonts w:asciiTheme="minorEastAsia" w:hAnsiTheme="minorEastAsia"/>
              </w:rPr>
              <w:t>已存在该组对应的转发表项，但出接口列表中未包含该接口，则将该接口作为动态成员端口添加到出接口列表，并启动老化定时器</w:t>
            </w:r>
          </w:p>
          <w:p w14:paraId="6B423264" w14:textId="77777777" w:rsidR="0076630D" w:rsidRDefault="00D7272D" w:rsidP="00B10728">
            <w:pPr>
              <w:pStyle w:val="af2"/>
              <w:numPr>
                <w:ilvl w:val="0"/>
                <w:numId w:val="297"/>
              </w:numPr>
              <w:ind w:firstLineChars="0"/>
              <w:rPr>
                <w:rFonts w:asciiTheme="minorEastAsia" w:hAnsiTheme="minorEastAsia"/>
              </w:rPr>
            </w:pPr>
            <w:r>
              <w:rPr>
                <w:rFonts w:asciiTheme="minorEastAsia" w:hAnsiTheme="minorEastAsia" w:hint="eastAsia"/>
              </w:rPr>
              <w:t>如果</w:t>
            </w:r>
            <w:r>
              <w:rPr>
                <w:rFonts w:asciiTheme="minorEastAsia" w:hAnsiTheme="minorEastAsia"/>
              </w:rPr>
              <w:t>已存在该组对应的转发表项，且出接口列表中已包含该动态成员端口，则重置其老化定时器</w:t>
            </w:r>
          </w:p>
        </w:tc>
      </w:tr>
      <w:tr w:rsidR="0076630D" w14:paraId="431A0FCF" w14:textId="77777777">
        <w:tc>
          <w:tcPr>
            <w:tcW w:w="2836" w:type="dxa"/>
            <w:vMerge w:val="restart"/>
          </w:tcPr>
          <w:p w14:paraId="7B1934E1" w14:textId="77777777" w:rsidR="0076630D" w:rsidRDefault="00D7272D">
            <w:pPr>
              <w:rPr>
                <w:rFonts w:asciiTheme="minorEastAsia" w:hAnsiTheme="minorEastAsia"/>
              </w:rPr>
            </w:pPr>
            <w:r>
              <w:rPr>
                <w:rFonts w:asciiTheme="minorEastAsia" w:hAnsiTheme="minorEastAsia" w:hint="eastAsia"/>
              </w:rPr>
              <w:t>成员</w:t>
            </w:r>
            <w:r>
              <w:rPr>
                <w:rFonts w:asciiTheme="minorEastAsia" w:hAnsiTheme="minorEastAsia"/>
              </w:rPr>
              <w:t>离开组播组</w:t>
            </w:r>
          </w:p>
          <w:p w14:paraId="110EA144" w14:textId="77777777" w:rsidR="0076630D" w:rsidRDefault="00D7272D">
            <w:pPr>
              <w:rPr>
                <w:rFonts w:asciiTheme="minorEastAsia" w:hAnsiTheme="minorEastAsia"/>
              </w:rPr>
            </w:pPr>
            <w:r>
              <w:rPr>
                <w:rFonts w:asciiTheme="minorEastAsia" w:hAnsiTheme="minorEastAsia" w:hint="eastAsia"/>
              </w:rPr>
              <w:t>有两个</w:t>
            </w:r>
            <w:r>
              <w:rPr>
                <w:rFonts w:asciiTheme="minorEastAsia" w:hAnsiTheme="minorEastAsia"/>
              </w:rPr>
              <w:t>阶段</w:t>
            </w:r>
            <w:r>
              <w:rPr>
                <w:rFonts w:asciiTheme="minorEastAsia" w:hAnsiTheme="minorEastAsia" w:hint="eastAsia"/>
              </w:rPr>
              <w:t>：</w:t>
            </w:r>
          </w:p>
          <w:p w14:paraId="794D5530" w14:textId="77777777" w:rsidR="0076630D" w:rsidRDefault="00D7272D" w:rsidP="00B10728">
            <w:pPr>
              <w:pStyle w:val="af2"/>
              <w:numPr>
                <w:ilvl w:val="0"/>
                <w:numId w:val="298"/>
              </w:numPr>
              <w:ind w:firstLineChars="0"/>
              <w:rPr>
                <w:rFonts w:asciiTheme="minorEastAsia" w:hAnsiTheme="minorEastAsia"/>
              </w:rPr>
            </w:pPr>
            <w:r>
              <w:rPr>
                <w:rFonts w:asciiTheme="minorEastAsia" w:hAnsiTheme="minorEastAsia" w:hint="eastAsia"/>
              </w:rPr>
              <w:t>运行</w:t>
            </w:r>
            <w:r>
              <w:rPr>
                <w:rFonts w:asciiTheme="minorEastAsia" w:hAnsiTheme="minorEastAsia"/>
              </w:rPr>
              <w:t>IGMPv2</w:t>
            </w:r>
            <w:r>
              <w:rPr>
                <w:rFonts w:asciiTheme="minorEastAsia" w:hAnsiTheme="minorEastAsia" w:hint="eastAsia"/>
              </w:rPr>
              <w:t>或</w:t>
            </w:r>
            <w:r>
              <w:rPr>
                <w:rFonts w:asciiTheme="minorEastAsia" w:hAnsiTheme="minorEastAsia"/>
              </w:rPr>
              <w:t>IGMPv3</w:t>
            </w:r>
            <w:r>
              <w:rPr>
                <w:rFonts w:asciiTheme="minorEastAsia" w:hAnsiTheme="minorEastAsia" w:hint="eastAsia"/>
              </w:rPr>
              <w:t>的</w:t>
            </w:r>
            <w:r>
              <w:rPr>
                <w:rFonts w:asciiTheme="minorEastAsia" w:hAnsiTheme="minorEastAsia"/>
              </w:rPr>
              <w:t>成员发送IGMP离开保温，以通知IGMP查询器自己离开了某个组播组</w:t>
            </w:r>
          </w:p>
          <w:p w14:paraId="26CA0814" w14:textId="77777777" w:rsidR="0076630D" w:rsidRDefault="00D7272D" w:rsidP="00B10728">
            <w:pPr>
              <w:pStyle w:val="af2"/>
              <w:numPr>
                <w:ilvl w:val="0"/>
                <w:numId w:val="298"/>
              </w:numPr>
              <w:ind w:firstLineChars="0"/>
              <w:rPr>
                <w:rFonts w:asciiTheme="minorEastAsia" w:hAnsiTheme="minorEastAsia"/>
              </w:rPr>
            </w:pPr>
            <w:r>
              <w:rPr>
                <w:rFonts w:asciiTheme="minorEastAsia" w:hAnsiTheme="minorEastAsia"/>
              </w:rPr>
              <w:t>IGMP查询器收到IGMP离开</w:t>
            </w:r>
            <w:r>
              <w:rPr>
                <w:rFonts w:asciiTheme="minorEastAsia" w:hAnsiTheme="minorEastAsia" w:hint="eastAsia"/>
              </w:rPr>
              <w:t>报文</w:t>
            </w:r>
            <w:r>
              <w:rPr>
                <w:rFonts w:asciiTheme="minorEastAsia" w:hAnsiTheme="minorEastAsia"/>
              </w:rPr>
              <w:t>后，从中解析出组播组</w:t>
            </w:r>
            <w:r>
              <w:rPr>
                <w:rFonts w:asciiTheme="minorEastAsia" w:hAnsiTheme="minorEastAsia" w:hint="eastAsia"/>
              </w:rPr>
              <w:t>地址</w:t>
            </w:r>
            <w:r>
              <w:rPr>
                <w:rFonts w:asciiTheme="minorEastAsia" w:hAnsiTheme="minorEastAsia"/>
              </w:rPr>
              <w:t>，并通过接收接口向该组播组发送IGMP</w:t>
            </w:r>
            <w:r>
              <w:rPr>
                <w:rFonts w:asciiTheme="minorEastAsia" w:hAnsiTheme="minorEastAsia" w:hint="eastAsia"/>
              </w:rPr>
              <w:t>特定</w:t>
            </w:r>
            <w:r>
              <w:rPr>
                <w:rFonts w:asciiTheme="minorEastAsia" w:hAnsiTheme="minorEastAsia"/>
              </w:rPr>
              <w:t>组查询报文</w:t>
            </w:r>
            <w:r>
              <w:rPr>
                <w:rFonts w:asciiTheme="minorEastAsia" w:hAnsiTheme="minorEastAsia" w:hint="eastAsia"/>
              </w:rPr>
              <w:t>/</w:t>
            </w:r>
            <w:r>
              <w:rPr>
                <w:rFonts w:asciiTheme="minorEastAsia" w:hAnsiTheme="minorEastAsia"/>
              </w:rPr>
              <w:t>IGMP</w:t>
            </w:r>
            <w:r>
              <w:rPr>
                <w:rFonts w:asciiTheme="minorEastAsia" w:hAnsiTheme="minorEastAsia" w:hint="eastAsia"/>
              </w:rPr>
              <w:t>特定源组</w:t>
            </w:r>
            <w:r>
              <w:rPr>
                <w:rFonts w:asciiTheme="minorEastAsia" w:hAnsiTheme="minorEastAsia"/>
              </w:rPr>
              <w:t>查询报文</w:t>
            </w:r>
          </w:p>
        </w:tc>
        <w:tc>
          <w:tcPr>
            <w:tcW w:w="2693" w:type="dxa"/>
          </w:tcPr>
          <w:p w14:paraId="2FA4A1A3" w14:textId="77777777" w:rsidR="0076630D" w:rsidRDefault="00D7272D">
            <w:pPr>
              <w:rPr>
                <w:rFonts w:asciiTheme="minorEastAsia" w:hAnsiTheme="minorEastAsia"/>
              </w:rPr>
            </w:pPr>
            <w:r>
              <w:rPr>
                <w:rFonts w:asciiTheme="minorEastAsia" w:hAnsiTheme="minorEastAsia"/>
              </w:rPr>
              <w:t>IGMP离开报文</w:t>
            </w:r>
          </w:p>
        </w:tc>
        <w:tc>
          <w:tcPr>
            <w:tcW w:w="4536" w:type="dxa"/>
          </w:tcPr>
          <w:p w14:paraId="59D9B0CC" w14:textId="77777777" w:rsidR="0076630D" w:rsidRDefault="00D7272D">
            <w:pPr>
              <w:rPr>
                <w:rFonts w:asciiTheme="minorEastAsia" w:hAnsiTheme="minorEastAsia"/>
              </w:rPr>
            </w:pPr>
            <w:r>
              <w:rPr>
                <w:rFonts w:asciiTheme="minorEastAsia" w:hAnsiTheme="minorEastAsia" w:hint="eastAsia"/>
              </w:rPr>
              <w:t>判断离开</w:t>
            </w:r>
            <w:r>
              <w:rPr>
                <w:rFonts w:asciiTheme="minorEastAsia" w:hAnsiTheme="minorEastAsia"/>
              </w:rPr>
              <w:t>的组是否存在对应的转发表项，以及转发表项出接口列表是否包含报文的</w:t>
            </w:r>
            <w:r>
              <w:rPr>
                <w:rFonts w:asciiTheme="minorEastAsia" w:hAnsiTheme="minorEastAsia" w:hint="eastAsia"/>
              </w:rPr>
              <w:t>接收</w:t>
            </w:r>
            <w:r>
              <w:rPr>
                <w:rFonts w:asciiTheme="minorEastAsia" w:hAnsiTheme="minorEastAsia"/>
              </w:rPr>
              <w:t>接口：</w:t>
            </w:r>
          </w:p>
          <w:p w14:paraId="0F605FFF" w14:textId="77777777" w:rsidR="0076630D" w:rsidRDefault="00D7272D" w:rsidP="00B10728">
            <w:pPr>
              <w:pStyle w:val="af2"/>
              <w:numPr>
                <w:ilvl w:val="0"/>
                <w:numId w:val="299"/>
              </w:numPr>
              <w:ind w:firstLineChars="0"/>
              <w:rPr>
                <w:rFonts w:asciiTheme="minorEastAsia" w:hAnsiTheme="minorEastAsia"/>
              </w:rPr>
            </w:pPr>
            <w:r>
              <w:rPr>
                <w:rFonts w:asciiTheme="minorEastAsia" w:hAnsiTheme="minorEastAsia" w:hint="eastAsia"/>
              </w:rPr>
              <w:t>如果不存在</w:t>
            </w:r>
            <w:r>
              <w:rPr>
                <w:rFonts w:asciiTheme="minorEastAsia" w:hAnsiTheme="minorEastAsia"/>
              </w:rPr>
              <w:t>该组对应的转发表项，或者该组对应转发表项的出接口列表中不包含接收接口，二层组播设备不转发该报文，将其直接丢弃</w:t>
            </w:r>
          </w:p>
          <w:p w14:paraId="7F4F83F6" w14:textId="77777777" w:rsidR="0076630D" w:rsidRDefault="00D7272D" w:rsidP="00B10728">
            <w:pPr>
              <w:pStyle w:val="af2"/>
              <w:numPr>
                <w:ilvl w:val="0"/>
                <w:numId w:val="299"/>
              </w:numPr>
              <w:ind w:firstLineChars="0"/>
              <w:rPr>
                <w:rFonts w:asciiTheme="minorEastAsia" w:hAnsiTheme="minorEastAsia"/>
              </w:rPr>
            </w:pPr>
            <w:r>
              <w:rPr>
                <w:rFonts w:asciiTheme="minorEastAsia" w:hAnsiTheme="minorEastAsia" w:hint="eastAsia"/>
              </w:rPr>
              <w:t>如果存在</w:t>
            </w:r>
            <w:r>
              <w:rPr>
                <w:rFonts w:asciiTheme="minorEastAsia" w:hAnsiTheme="minorEastAsia"/>
              </w:rPr>
              <w:t>该组对应的转发表项，且转发表项的出接口列表中包含该接口，二层组播设备会将报文向VLAN内所有路由器端口转发</w:t>
            </w:r>
          </w:p>
          <w:p w14:paraId="28867BC4" w14:textId="77777777" w:rsidR="0076630D" w:rsidRDefault="00D7272D">
            <w:pPr>
              <w:rPr>
                <w:rFonts w:asciiTheme="minorEastAsia" w:hAnsiTheme="minorEastAsia"/>
              </w:rPr>
            </w:pPr>
            <w:r>
              <w:rPr>
                <w:rFonts w:asciiTheme="minorEastAsia" w:hAnsiTheme="minorEastAsia" w:hint="eastAsia"/>
              </w:rPr>
              <w:t>对于</w:t>
            </w:r>
            <w:r>
              <w:rPr>
                <w:rFonts w:asciiTheme="minorEastAsia" w:hAnsiTheme="minorEastAsia"/>
              </w:rPr>
              <w:t>IGMP</w:t>
            </w:r>
            <w:r>
              <w:rPr>
                <w:rFonts w:asciiTheme="minorEastAsia" w:hAnsiTheme="minorEastAsia" w:hint="eastAsia"/>
              </w:rPr>
              <w:t>离开</w:t>
            </w:r>
            <w:r>
              <w:rPr>
                <w:rFonts w:asciiTheme="minorEastAsia" w:hAnsiTheme="minorEastAsia"/>
              </w:rPr>
              <w:t>报文的接收接口（</w:t>
            </w:r>
            <w:r>
              <w:rPr>
                <w:rFonts w:asciiTheme="minorEastAsia" w:hAnsiTheme="minorEastAsia" w:hint="eastAsia"/>
              </w:rPr>
              <w:t>假定</w:t>
            </w:r>
            <w:r>
              <w:rPr>
                <w:rFonts w:asciiTheme="minorEastAsia" w:hAnsiTheme="minorEastAsia"/>
              </w:rPr>
              <w:t>为动态成员端口）</w:t>
            </w:r>
            <w:r>
              <w:rPr>
                <w:rFonts w:asciiTheme="minorEastAsia" w:hAnsiTheme="minorEastAsia" w:hint="eastAsia"/>
              </w:rPr>
              <w:t>，</w:t>
            </w:r>
            <w:r>
              <w:rPr>
                <w:rFonts w:asciiTheme="minorEastAsia" w:hAnsiTheme="minorEastAsia"/>
              </w:rPr>
              <w:t>二层组播设备</w:t>
            </w:r>
            <w:r>
              <w:rPr>
                <w:rFonts w:asciiTheme="minorEastAsia" w:hAnsiTheme="minorEastAsia" w:hint="eastAsia"/>
              </w:rPr>
              <w:t>在</w:t>
            </w:r>
            <w:r>
              <w:rPr>
                <w:rFonts w:asciiTheme="minorEastAsia" w:hAnsiTheme="minorEastAsia"/>
              </w:rPr>
              <w:t>其老化时间内：</w:t>
            </w:r>
          </w:p>
          <w:p w14:paraId="4A46CA5F" w14:textId="77777777" w:rsidR="0076630D" w:rsidRDefault="00D7272D" w:rsidP="00B10728">
            <w:pPr>
              <w:pStyle w:val="af2"/>
              <w:numPr>
                <w:ilvl w:val="0"/>
                <w:numId w:val="300"/>
              </w:numPr>
              <w:ind w:firstLineChars="0"/>
              <w:rPr>
                <w:rFonts w:asciiTheme="minorEastAsia" w:hAnsiTheme="minorEastAsia"/>
              </w:rPr>
            </w:pPr>
            <w:r>
              <w:rPr>
                <w:rFonts w:asciiTheme="minorEastAsia" w:hAnsiTheme="minorEastAsia" w:hint="eastAsia"/>
              </w:rPr>
              <w:t>如果从该接口收到了主机响应IGMP特定组/源组查询的报告报文，表示接口下还有该组的成员，于是重置其老化定时器</w:t>
            </w:r>
          </w:p>
          <w:p w14:paraId="18CE72E2" w14:textId="77777777" w:rsidR="0076630D" w:rsidRDefault="00D7272D" w:rsidP="00B10728">
            <w:pPr>
              <w:pStyle w:val="af2"/>
              <w:numPr>
                <w:ilvl w:val="0"/>
                <w:numId w:val="300"/>
              </w:numPr>
              <w:ind w:firstLineChars="0"/>
              <w:rPr>
                <w:rFonts w:asciiTheme="minorEastAsia" w:hAnsiTheme="minorEastAsia"/>
              </w:rPr>
            </w:pPr>
            <w:r>
              <w:rPr>
                <w:rFonts w:asciiTheme="minorEastAsia" w:hAnsiTheme="minorEastAsia" w:hint="eastAsia"/>
              </w:rPr>
              <w:t>如果没有从该接口收到主机响应IGMP特定组/源组查询的报告报文，则表示接口下已没有该组成员，则在老化时间超时后，将接口从该组的转发表项出接口列表中删除</w:t>
            </w:r>
          </w:p>
        </w:tc>
      </w:tr>
      <w:tr w:rsidR="0076630D" w14:paraId="76E66427" w14:textId="77777777">
        <w:tc>
          <w:tcPr>
            <w:tcW w:w="2836" w:type="dxa"/>
            <w:vMerge/>
          </w:tcPr>
          <w:p w14:paraId="59DD4B85" w14:textId="77777777" w:rsidR="0076630D" w:rsidRDefault="0076630D">
            <w:pPr>
              <w:rPr>
                <w:rFonts w:asciiTheme="minorEastAsia" w:hAnsiTheme="minorEastAsia"/>
              </w:rPr>
            </w:pPr>
          </w:p>
        </w:tc>
        <w:tc>
          <w:tcPr>
            <w:tcW w:w="2693" w:type="dxa"/>
          </w:tcPr>
          <w:p w14:paraId="19A7068F" w14:textId="77777777" w:rsidR="0076630D" w:rsidRDefault="00D7272D">
            <w:pPr>
              <w:rPr>
                <w:rFonts w:asciiTheme="minorEastAsia" w:hAnsiTheme="minorEastAsia"/>
              </w:rPr>
            </w:pPr>
            <w:r>
              <w:rPr>
                <w:rFonts w:asciiTheme="minorEastAsia" w:hAnsiTheme="minorEastAsia" w:hint="eastAsia"/>
              </w:rPr>
              <w:t>IGMP</w:t>
            </w:r>
            <w:r>
              <w:rPr>
                <w:rFonts w:asciiTheme="minorEastAsia" w:hAnsiTheme="minorEastAsia"/>
              </w:rPr>
              <w:t>特定组查询报文</w:t>
            </w:r>
            <w:r>
              <w:rPr>
                <w:rFonts w:asciiTheme="minorEastAsia" w:hAnsiTheme="minorEastAsia" w:hint="eastAsia"/>
              </w:rPr>
              <w:t>/</w:t>
            </w:r>
            <w:r>
              <w:rPr>
                <w:rFonts w:asciiTheme="minorEastAsia" w:hAnsiTheme="minorEastAsia"/>
              </w:rPr>
              <w:t>IGMP特定源组查询报文</w:t>
            </w:r>
          </w:p>
        </w:tc>
        <w:tc>
          <w:tcPr>
            <w:tcW w:w="4536" w:type="dxa"/>
          </w:tcPr>
          <w:p w14:paraId="37B35C3D" w14:textId="77777777" w:rsidR="0076630D" w:rsidRDefault="00D7272D">
            <w:pPr>
              <w:rPr>
                <w:rFonts w:asciiTheme="minorEastAsia" w:hAnsiTheme="minorEastAsia"/>
              </w:rPr>
            </w:pPr>
            <w:r>
              <w:rPr>
                <w:rFonts w:asciiTheme="minorEastAsia" w:hAnsiTheme="minorEastAsia" w:hint="eastAsia"/>
              </w:rPr>
              <w:t>向</w:t>
            </w:r>
            <w:r>
              <w:rPr>
                <w:rFonts w:asciiTheme="minorEastAsia" w:hAnsiTheme="minorEastAsia"/>
              </w:rPr>
              <w:t>有</w:t>
            </w:r>
            <w:r>
              <w:rPr>
                <w:rFonts w:asciiTheme="minorEastAsia" w:hAnsiTheme="minorEastAsia" w:hint="eastAsia"/>
              </w:rPr>
              <w:t>特定组</w:t>
            </w:r>
            <w:r>
              <w:rPr>
                <w:rFonts w:asciiTheme="minorEastAsia" w:hAnsiTheme="minorEastAsia"/>
              </w:rPr>
              <w:t>成员的接口转发</w:t>
            </w:r>
          </w:p>
        </w:tc>
      </w:tr>
    </w:tbl>
    <w:p w14:paraId="7F9D1DC1" w14:textId="77777777" w:rsidR="0076630D" w:rsidRDefault="00D7272D">
      <w:pPr>
        <w:ind w:firstLine="420"/>
        <w:rPr>
          <w:rFonts w:ascii="微软雅黑" w:eastAsia="微软雅黑" w:hAnsi="微软雅黑"/>
        </w:rPr>
      </w:pPr>
      <w:r>
        <w:rPr>
          <w:rFonts w:ascii="微软雅黑" w:eastAsia="微软雅黑" w:hAnsi="微软雅黑" w:hint="eastAsia"/>
        </w:rPr>
        <w:t>此外</w:t>
      </w:r>
      <w:r>
        <w:rPr>
          <w:rFonts w:ascii="微软雅黑" w:eastAsia="微软雅黑" w:hAnsi="微软雅黑"/>
        </w:rPr>
        <w:t>，当二层组播设备收到PIM Hello报文时，向VLAN内除接收接口外的其他所有接口转发，并对接收接口做如下处理：</w:t>
      </w:r>
    </w:p>
    <w:p w14:paraId="498B8367" w14:textId="77777777" w:rsidR="0076630D" w:rsidRDefault="00D7272D" w:rsidP="00B10728">
      <w:pPr>
        <w:pStyle w:val="af2"/>
        <w:numPr>
          <w:ilvl w:val="0"/>
          <w:numId w:val="301"/>
        </w:numPr>
        <w:ind w:firstLineChars="0"/>
        <w:rPr>
          <w:rFonts w:ascii="微软雅黑" w:eastAsia="微软雅黑" w:hAnsi="微软雅黑"/>
        </w:rPr>
      </w:pPr>
      <w:r>
        <w:rPr>
          <w:rFonts w:ascii="微软雅黑" w:eastAsia="微软雅黑" w:hAnsi="微软雅黑"/>
        </w:rPr>
        <w:t>如果路由器端口列表中已包含该动态路由器端口，则重置老化定时器</w:t>
      </w:r>
    </w:p>
    <w:p w14:paraId="083CDDDD" w14:textId="77777777" w:rsidR="0076630D" w:rsidRDefault="00D7272D" w:rsidP="00B10728">
      <w:pPr>
        <w:pStyle w:val="af2"/>
        <w:numPr>
          <w:ilvl w:val="0"/>
          <w:numId w:val="301"/>
        </w:numPr>
        <w:ind w:firstLineChars="0"/>
        <w:rPr>
          <w:rFonts w:ascii="微软雅黑" w:eastAsia="微软雅黑" w:hAnsi="微软雅黑"/>
        </w:rPr>
      </w:pPr>
      <w:r>
        <w:rPr>
          <w:rFonts w:ascii="微软雅黑" w:eastAsia="微软雅黑" w:hAnsi="微软雅黑"/>
        </w:rPr>
        <w:lastRenderedPageBreak/>
        <w:t>如果路由器端口列表中尚未包含该接口，则将其添加进去，并启动老化定时器</w:t>
      </w:r>
    </w:p>
    <w:p w14:paraId="221819CA" w14:textId="77777777" w:rsidR="0076630D" w:rsidRDefault="00D7272D">
      <w:pPr>
        <w:ind w:firstLine="420"/>
        <w:rPr>
          <w:rFonts w:ascii="微软雅黑" w:eastAsia="微软雅黑" w:hAnsi="微软雅黑"/>
        </w:rPr>
      </w:pPr>
      <w:r>
        <w:rPr>
          <w:rFonts w:ascii="微软雅黑" w:eastAsia="微软雅黑" w:hAnsi="微软雅黑" w:hint="eastAsia"/>
        </w:rPr>
        <w:t>如果配置了静态路由器端口，二层组播设备收到IGMP报告和离开报文也会向静态路由器端口转发。如果配置了静态成员端口，则转发表项中会添加该接口为出接口。</w:t>
      </w:r>
    </w:p>
    <w:p w14:paraId="11A21E32" w14:textId="77777777" w:rsidR="0076630D" w:rsidRDefault="00D7272D">
      <w:pPr>
        <w:ind w:firstLine="420"/>
        <w:rPr>
          <w:rFonts w:ascii="微软雅黑" w:eastAsia="微软雅黑" w:hAnsi="微软雅黑"/>
        </w:rPr>
      </w:pPr>
      <w:r>
        <w:rPr>
          <w:rFonts w:ascii="微软雅黑" w:eastAsia="微软雅黑" w:hAnsi="微软雅黑" w:hint="eastAsia"/>
        </w:rPr>
        <w:t>当二层组播设备上建立了二层组播转发表项以后，二层组播设备接收到组播数据报文时，依据报文所属VLAN和报文的目的地址（即组播组地址）查找转发表项是否存在对应的“出接口信息”。如果存在，则将报文发送到相应的组播组成员端口和路由器端口；如果不存在，则丢弃该报文或将报文在VLAN内广播。</w:t>
      </w:r>
    </w:p>
    <w:p w14:paraId="136D2667" w14:textId="77777777" w:rsidR="0076630D" w:rsidRDefault="0076630D">
      <w:pPr>
        <w:rPr>
          <w:rFonts w:ascii="微软雅黑" w:eastAsia="微软雅黑" w:hAnsi="微软雅黑"/>
        </w:rPr>
      </w:pPr>
    </w:p>
    <w:p w14:paraId="5D6706C5" w14:textId="77777777" w:rsidR="0076630D" w:rsidRDefault="00D7272D">
      <w:pPr>
        <w:rPr>
          <w:rFonts w:ascii="微软雅黑" w:eastAsia="微软雅黑" w:hAnsi="微软雅黑"/>
        </w:rPr>
      </w:pPr>
      <w:r>
        <w:rPr>
          <w:rFonts w:ascii="微软雅黑" w:eastAsia="微软雅黑" w:hAnsi="微软雅黑"/>
        </w:rPr>
        <w:t>【配置参数】</w:t>
      </w:r>
    </w:p>
    <w:p w14:paraId="547BAD19" w14:textId="77777777" w:rsidR="0076630D" w:rsidRDefault="00D7272D">
      <w:pPr>
        <w:rPr>
          <w:rFonts w:ascii="微软雅黑" w:eastAsia="微软雅黑" w:hAnsi="微软雅黑"/>
          <w:b/>
        </w:rPr>
      </w:pPr>
      <w:r>
        <w:rPr>
          <w:rFonts w:ascii="微软雅黑" w:eastAsia="微软雅黑" w:hAnsi="微软雅黑" w:hint="eastAsia"/>
          <w:b/>
        </w:rPr>
        <w:t>IGMP</w:t>
      </w:r>
      <w:r>
        <w:rPr>
          <w:rFonts w:ascii="微软雅黑" w:eastAsia="微软雅黑" w:hAnsi="微软雅黑"/>
          <w:b/>
        </w:rPr>
        <w:t xml:space="preserve"> Snooping与MLD Snooping</w:t>
      </w:r>
      <w:r>
        <w:rPr>
          <w:rFonts w:ascii="微软雅黑" w:eastAsia="微软雅黑" w:hAnsi="微软雅黑" w:hint="eastAsia"/>
          <w:b/>
        </w:rPr>
        <w:t>的</w:t>
      </w:r>
      <w:r>
        <w:rPr>
          <w:rFonts w:ascii="微软雅黑" w:eastAsia="微软雅黑" w:hAnsi="微软雅黑"/>
          <w:b/>
        </w:rPr>
        <w:t>公共配置：</w:t>
      </w:r>
    </w:p>
    <w:p w14:paraId="27AC89C0" w14:textId="3754D0D9" w:rsidR="0076630D" w:rsidRDefault="00D7272D" w:rsidP="00B10728">
      <w:pPr>
        <w:pStyle w:val="af2"/>
        <w:numPr>
          <w:ilvl w:val="0"/>
          <w:numId w:val="302"/>
        </w:numPr>
        <w:ind w:firstLineChars="0"/>
        <w:rPr>
          <w:rFonts w:ascii="微软雅黑" w:eastAsia="微软雅黑" w:hAnsi="微软雅黑"/>
        </w:rPr>
      </w:pPr>
      <w:r>
        <w:rPr>
          <w:rFonts w:ascii="微软雅黑" w:eastAsia="微软雅黑" w:hAnsi="微软雅黑" w:hint="eastAsia"/>
        </w:rPr>
        <w:t>未知组播报文：</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设置交换机</w:t>
      </w:r>
      <w:r>
        <w:rPr>
          <w:rFonts w:ascii="微软雅黑" w:eastAsia="微软雅黑" w:hAnsi="微软雅黑"/>
        </w:rPr>
        <w:t>对未知组播报文的</w:t>
      </w:r>
      <w:r>
        <w:rPr>
          <w:rFonts w:ascii="微软雅黑" w:eastAsia="微软雅黑" w:hAnsi="微软雅黑" w:hint="eastAsia"/>
        </w:rPr>
        <w:t>处理方法</w:t>
      </w:r>
      <w:r>
        <w:rPr>
          <w:rFonts w:ascii="微软雅黑" w:eastAsia="微软雅黑" w:hAnsi="微软雅黑"/>
        </w:rPr>
        <w:t>，</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{泛洪</w:t>
      </w:r>
      <w:r>
        <w:rPr>
          <w:rFonts w:ascii="微软雅黑" w:eastAsia="微软雅黑" w:hAnsi="微软雅黑"/>
        </w:rPr>
        <w:t>|丢弃|转发至路由器端口</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泛洪</w:t>
      </w:r>
      <w:r>
        <w:rPr>
          <w:rFonts w:ascii="微软雅黑" w:eastAsia="微软雅黑" w:hAnsi="微软雅黑"/>
        </w:rPr>
        <w:t>。</w:t>
      </w:r>
      <w:r w:rsidR="007723CC">
        <w:rPr>
          <w:rFonts w:ascii="微软雅黑" w:eastAsia="微软雅黑" w:hAnsi="微软雅黑" w:hint="eastAsia"/>
        </w:rPr>
        <w:t>选项</w:t>
      </w:r>
      <w:r w:rsidR="007723CC">
        <w:rPr>
          <w:rFonts w:ascii="微软雅黑" w:eastAsia="微软雅黑" w:hAnsi="微软雅黑"/>
        </w:rPr>
        <w:t>“</w:t>
      </w:r>
      <w:r w:rsidR="007723CC">
        <w:rPr>
          <w:rFonts w:ascii="微软雅黑" w:eastAsia="微软雅黑" w:hAnsi="微软雅黑" w:hint="eastAsia"/>
        </w:rPr>
        <w:t>转发至</w:t>
      </w:r>
      <w:r w:rsidR="007723CC">
        <w:rPr>
          <w:rFonts w:ascii="微软雅黑" w:eastAsia="微软雅黑" w:hAnsi="微软雅黑"/>
        </w:rPr>
        <w:t>路由器端口”</w:t>
      </w:r>
      <w:r w:rsidR="007723CC">
        <w:rPr>
          <w:rFonts w:ascii="微软雅黑" w:eastAsia="微软雅黑" w:hAnsi="微软雅黑" w:hint="eastAsia"/>
        </w:rPr>
        <w:t>仅</w:t>
      </w:r>
      <w:r w:rsidR="007723CC">
        <w:rPr>
          <w:rFonts w:ascii="微软雅黑" w:eastAsia="微软雅黑" w:hAnsi="微软雅黑"/>
        </w:rPr>
        <w:t>限IGMP Snooping或MLD Snooping开启时才可配置。</w:t>
      </w:r>
    </w:p>
    <w:p w14:paraId="212D5348" w14:textId="77777777" w:rsidR="0076630D" w:rsidRDefault="00D7272D">
      <w:pPr>
        <w:rPr>
          <w:rFonts w:ascii="微软雅黑" w:eastAsia="微软雅黑" w:hAnsi="微软雅黑"/>
          <w:b/>
        </w:rPr>
      </w:pPr>
      <w:r>
        <w:rPr>
          <w:rFonts w:ascii="微软雅黑" w:eastAsia="微软雅黑" w:hAnsi="微软雅黑"/>
          <w:b/>
        </w:rPr>
        <w:t>全局配置：</w:t>
      </w:r>
    </w:p>
    <w:p w14:paraId="62E0C466" w14:textId="77777777" w:rsidR="0076630D" w:rsidRDefault="00D7272D" w:rsidP="00B10728">
      <w:pPr>
        <w:pStyle w:val="af2"/>
        <w:numPr>
          <w:ilvl w:val="0"/>
          <w:numId w:val="302"/>
        </w:numPr>
        <w:ind w:firstLineChars="0"/>
        <w:rPr>
          <w:rFonts w:ascii="微软雅黑" w:eastAsia="微软雅黑" w:hAnsi="微软雅黑"/>
        </w:rPr>
      </w:pPr>
      <w:r>
        <w:rPr>
          <w:rFonts w:ascii="微软雅黑" w:eastAsia="微软雅黑" w:hAnsi="微软雅黑"/>
        </w:rPr>
        <w:t>IGMP Snooping：【开关】设置是否开启IGMP Snooping功能，默认关闭。</w:t>
      </w:r>
    </w:p>
    <w:p w14:paraId="63DB75B0" w14:textId="77777777" w:rsidR="0076630D" w:rsidRDefault="00D7272D" w:rsidP="00B10728">
      <w:pPr>
        <w:pStyle w:val="af2"/>
        <w:numPr>
          <w:ilvl w:val="0"/>
          <w:numId w:val="302"/>
        </w:numPr>
        <w:ind w:firstLineChars="0"/>
        <w:rPr>
          <w:rFonts w:ascii="微软雅黑" w:eastAsia="微软雅黑" w:hAnsi="微软雅黑"/>
        </w:rPr>
      </w:pPr>
      <w:r>
        <w:rPr>
          <w:rFonts w:ascii="微软雅黑" w:eastAsia="微软雅黑" w:hAnsi="微软雅黑" w:hint="eastAsia"/>
        </w:rPr>
        <w:t>组播转发模式：</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设置VLAN</w:t>
      </w:r>
      <w:r>
        <w:rPr>
          <w:rFonts w:ascii="微软雅黑" w:eastAsia="微软雅黑" w:hAnsi="微软雅黑"/>
        </w:rPr>
        <w:t>内组播数据报文的转发</w:t>
      </w:r>
      <w:r>
        <w:rPr>
          <w:rFonts w:ascii="微软雅黑" w:eastAsia="微软雅黑" w:hAnsi="微软雅黑" w:hint="eastAsia"/>
        </w:rPr>
        <w:t>模式</w:t>
      </w:r>
      <w:r>
        <w:rPr>
          <w:rFonts w:ascii="微软雅黑" w:eastAsia="微软雅黑" w:hAnsi="微软雅黑"/>
        </w:rPr>
        <w:t>，选项有{</w:t>
      </w:r>
      <w:r>
        <w:rPr>
          <w:rFonts w:ascii="微软雅黑" w:eastAsia="微软雅黑" w:hAnsi="微软雅黑" w:hint="eastAsia"/>
        </w:rPr>
        <w:t>基于</w:t>
      </w:r>
      <w:r>
        <w:rPr>
          <w:rFonts w:ascii="微软雅黑" w:eastAsia="微软雅黑" w:hAnsi="微软雅黑"/>
        </w:rPr>
        <w:t xml:space="preserve">MAC| </w:t>
      </w:r>
      <w:r>
        <w:rPr>
          <w:rFonts w:ascii="微软雅黑" w:eastAsia="微软雅黑" w:hAnsi="微软雅黑" w:hint="eastAsia"/>
        </w:rPr>
        <w:t>基于</w:t>
      </w:r>
      <w:r>
        <w:rPr>
          <w:rFonts w:ascii="微软雅黑" w:eastAsia="微软雅黑" w:hAnsi="微软雅黑"/>
        </w:rPr>
        <w:t>IP}</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基于</w:t>
      </w:r>
      <w:r>
        <w:rPr>
          <w:rFonts w:ascii="微软雅黑" w:eastAsia="微软雅黑" w:hAnsi="微软雅黑"/>
        </w:rPr>
        <w:t>MAC。</w:t>
      </w:r>
    </w:p>
    <w:p w14:paraId="753ECBB5" w14:textId="77777777" w:rsidR="0076630D" w:rsidRDefault="00D7272D" w:rsidP="00B10728">
      <w:pPr>
        <w:pStyle w:val="af2"/>
        <w:numPr>
          <w:ilvl w:val="0"/>
          <w:numId w:val="302"/>
        </w:numPr>
        <w:ind w:firstLineChars="0"/>
        <w:rPr>
          <w:rFonts w:ascii="微软雅黑" w:eastAsia="微软雅黑" w:hAnsi="微软雅黑"/>
        </w:rPr>
      </w:pPr>
      <w:r>
        <w:rPr>
          <w:rFonts w:ascii="微软雅黑" w:eastAsia="微软雅黑" w:hAnsi="微软雅黑"/>
        </w:rPr>
        <w:t>IGMP版本：【单选</w:t>
      </w:r>
      <w:r>
        <w:rPr>
          <w:rFonts w:ascii="微软雅黑" w:eastAsia="微软雅黑" w:hAnsi="微软雅黑" w:hint="eastAsia"/>
        </w:rPr>
        <w:t>】</w:t>
      </w:r>
      <w:r>
        <w:rPr>
          <w:rFonts w:ascii="微软雅黑" w:eastAsia="微软雅黑" w:hAnsi="微软雅黑"/>
        </w:rPr>
        <w:t>设置</w:t>
      </w:r>
      <w:r>
        <w:rPr>
          <w:rFonts w:ascii="微软雅黑" w:eastAsia="微软雅黑" w:hAnsi="微软雅黑" w:hint="eastAsia"/>
        </w:rPr>
        <w:t>IGMP</w:t>
      </w:r>
      <w:r>
        <w:rPr>
          <w:rFonts w:ascii="微软雅黑" w:eastAsia="微软雅黑" w:hAnsi="微软雅黑"/>
        </w:rPr>
        <w:t>版本号，选项有{IGMPv2|IGMPv3}</w:t>
      </w:r>
      <w:r>
        <w:rPr>
          <w:rFonts w:ascii="微软雅黑" w:eastAsia="微软雅黑" w:hAnsi="微软雅黑" w:hint="eastAsia"/>
        </w:rPr>
        <w:t>，</w:t>
      </w:r>
      <w:r>
        <w:rPr>
          <w:rFonts w:ascii="微软雅黑" w:eastAsia="微软雅黑" w:hAnsi="微软雅黑"/>
        </w:rPr>
        <w:t>默认IGMPv2</w:t>
      </w:r>
      <w:r>
        <w:rPr>
          <w:rFonts w:ascii="微软雅黑" w:eastAsia="微软雅黑" w:hAnsi="微软雅黑" w:hint="eastAsia"/>
        </w:rPr>
        <w:t>。</w:t>
      </w:r>
    </w:p>
    <w:p w14:paraId="0519D8BE" w14:textId="77777777" w:rsidR="0076630D" w:rsidRDefault="00D7272D" w:rsidP="00B10728">
      <w:pPr>
        <w:pStyle w:val="af2"/>
        <w:numPr>
          <w:ilvl w:val="0"/>
          <w:numId w:val="302"/>
        </w:numPr>
        <w:ind w:firstLineChars="0"/>
        <w:rPr>
          <w:rFonts w:ascii="微软雅黑" w:eastAsia="微软雅黑" w:hAnsi="微软雅黑"/>
        </w:rPr>
      </w:pPr>
      <w:r>
        <w:rPr>
          <w:rFonts w:ascii="微软雅黑" w:eastAsia="微软雅黑" w:hAnsi="微软雅黑" w:hint="eastAsia"/>
        </w:rPr>
        <w:t>报文抑制</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当且仅当IGMP版本</w:t>
      </w:r>
      <w:r>
        <w:rPr>
          <w:rFonts w:ascii="微软雅黑" w:eastAsia="微软雅黑" w:hAnsi="微软雅黑"/>
        </w:rPr>
        <w:t>选择IGMPv2</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设置</w:t>
      </w:r>
      <w:r>
        <w:rPr>
          <w:rFonts w:ascii="微软雅黑" w:eastAsia="微软雅黑" w:hAnsi="微软雅黑"/>
        </w:rPr>
        <w:t>是否开启Report</w:t>
      </w:r>
      <w:r>
        <w:rPr>
          <w:rFonts w:ascii="微软雅黑" w:eastAsia="微软雅黑" w:hAnsi="微软雅黑" w:hint="eastAsia"/>
          <w:strike/>
          <w:color w:val="B2B2B2"/>
        </w:rPr>
        <w:t>和</w:t>
      </w:r>
      <w:r>
        <w:rPr>
          <w:rFonts w:ascii="微软雅黑" w:eastAsia="微软雅黑" w:hAnsi="微软雅黑"/>
          <w:strike/>
          <w:color w:val="B2B2B2"/>
        </w:rPr>
        <w:t>Leave</w:t>
      </w:r>
      <w:r>
        <w:rPr>
          <w:rFonts w:ascii="微软雅黑" w:eastAsia="微软雅黑" w:hAnsi="微软雅黑"/>
        </w:rPr>
        <w:t>报文抑制功能</w:t>
      </w:r>
      <w:r>
        <w:rPr>
          <w:rFonts w:ascii="微软雅黑" w:eastAsia="微软雅黑" w:hAnsi="微软雅黑" w:hint="eastAsia"/>
        </w:rPr>
        <w:t>，</w:t>
      </w:r>
      <w:r>
        <w:rPr>
          <w:rFonts w:ascii="微软雅黑" w:eastAsia="微软雅黑" w:hAnsi="微软雅黑"/>
        </w:rPr>
        <w:t>默认关闭。开启</w:t>
      </w:r>
      <w:r>
        <w:rPr>
          <w:rFonts w:ascii="微软雅黑" w:eastAsia="微软雅黑" w:hAnsi="微软雅黑" w:hint="eastAsia"/>
        </w:rPr>
        <w:t>后</w:t>
      </w:r>
      <w:r>
        <w:rPr>
          <w:rFonts w:ascii="微软雅黑" w:eastAsia="微软雅黑" w:hAnsi="微软雅黑"/>
        </w:rPr>
        <w:t>，</w:t>
      </w:r>
      <w:r>
        <w:rPr>
          <w:rFonts w:ascii="微软雅黑" w:eastAsia="微软雅黑" w:hAnsi="微软雅黑" w:hint="eastAsia"/>
        </w:rPr>
        <w:t>针对</w:t>
      </w:r>
      <w:r>
        <w:rPr>
          <w:rFonts w:ascii="微软雅黑" w:eastAsia="微软雅黑" w:hAnsi="微软雅黑"/>
        </w:rPr>
        <w:t>每一个组播组，交换机会在第一次有成员加入需要</w:t>
      </w:r>
      <w:r>
        <w:rPr>
          <w:rFonts w:ascii="微软雅黑" w:eastAsia="微软雅黑" w:hAnsi="微软雅黑" w:hint="eastAsia"/>
        </w:rPr>
        <w:t>建立</w:t>
      </w:r>
      <w:r>
        <w:rPr>
          <w:rFonts w:ascii="微软雅黑" w:eastAsia="微软雅黑" w:hAnsi="微软雅黑"/>
        </w:rPr>
        <w:t>组播表项，以及</w:t>
      </w:r>
      <w:r>
        <w:rPr>
          <w:rFonts w:ascii="微软雅黑" w:eastAsia="微软雅黑" w:hAnsi="微软雅黑" w:hint="eastAsia"/>
        </w:rPr>
        <w:t>响应</w:t>
      </w:r>
      <w:r>
        <w:rPr>
          <w:rFonts w:ascii="微软雅黑" w:eastAsia="微软雅黑" w:hAnsi="微软雅黑"/>
        </w:rPr>
        <w:t>IGMP查询报文时，向上游转发一份Report报文</w:t>
      </w:r>
      <w:r>
        <w:rPr>
          <w:rFonts w:ascii="微软雅黑" w:eastAsia="微软雅黑" w:hAnsi="微软雅黑"/>
          <w:strike/>
          <w:color w:val="B2B2B2"/>
        </w:rPr>
        <w:t>；在</w:t>
      </w:r>
      <w:r>
        <w:rPr>
          <w:rFonts w:ascii="微软雅黑" w:eastAsia="微软雅黑" w:hAnsi="微软雅黑" w:hint="eastAsia"/>
          <w:strike/>
          <w:color w:val="B2B2B2"/>
        </w:rPr>
        <w:t>最后一个组</w:t>
      </w:r>
      <w:r>
        <w:rPr>
          <w:rFonts w:ascii="微软雅黑" w:eastAsia="微软雅黑" w:hAnsi="微软雅黑"/>
          <w:strike/>
          <w:color w:val="B2B2B2"/>
        </w:rPr>
        <w:t>成员离开需要删除组播表项时，向上游转</w:t>
      </w:r>
      <w:r>
        <w:rPr>
          <w:rFonts w:ascii="微软雅黑" w:eastAsia="微软雅黑" w:hAnsi="微软雅黑"/>
          <w:strike/>
          <w:color w:val="B2B2B2"/>
        </w:rPr>
        <w:lastRenderedPageBreak/>
        <w:t>发一份Leave报文</w:t>
      </w:r>
      <w:r>
        <w:rPr>
          <w:rFonts w:ascii="微软雅黑" w:eastAsia="微软雅黑" w:hAnsi="微软雅黑"/>
        </w:rPr>
        <w:t>。</w:t>
      </w:r>
    </w:p>
    <w:p w14:paraId="4B9C9969" w14:textId="77777777" w:rsidR="0076630D" w:rsidRDefault="0076630D">
      <w:pPr>
        <w:rPr>
          <w:rFonts w:ascii="微软雅黑" w:eastAsia="微软雅黑" w:hAnsi="微软雅黑"/>
        </w:rPr>
      </w:pPr>
    </w:p>
    <w:p w14:paraId="51B62750" w14:textId="77777777" w:rsidR="0076630D" w:rsidRDefault="00D7272D">
      <w:pPr>
        <w:rPr>
          <w:rFonts w:ascii="微软雅黑" w:eastAsia="微软雅黑" w:hAnsi="微软雅黑"/>
          <w:b/>
        </w:rPr>
      </w:pPr>
      <w:r>
        <w:rPr>
          <w:rFonts w:ascii="微软雅黑" w:eastAsia="微软雅黑" w:hAnsi="微软雅黑" w:hint="eastAsia"/>
          <w:b/>
        </w:rPr>
        <w:t>基于VLAN的</w:t>
      </w:r>
      <w:r>
        <w:rPr>
          <w:rFonts w:ascii="微软雅黑" w:eastAsia="微软雅黑" w:hAnsi="微软雅黑"/>
          <w:b/>
        </w:rPr>
        <w:t>IGMP Snooping设置：</w:t>
      </w:r>
    </w:p>
    <w:p w14:paraId="540EFD8E"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需要配置IGMP Snooping的VLAN，可多选。</w:t>
      </w:r>
    </w:p>
    <w:p w14:paraId="5E221417"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IGMP</w:t>
      </w:r>
      <w:r>
        <w:rPr>
          <w:rFonts w:ascii="微软雅黑" w:eastAsia="微软雅黑" w:hAnsi="微软雅黑"/>
        </w:rPr>
        <w:t xml:space="preserve"> Snooping：【</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对</w:t>
      </w:r>
      <w:r>
        <w:rPr>
          <w:rFonts w:ascii="微软雅黑" w:eastAsia="微软雅黑" w:hAnsi="微软雅黑"/>
        </w:rPr>
        <w:t>VLAN开启IGMP Snooping功能，默认关闭。</w:t>
      </w:r>
    </w:p>
    <w:p w14:paraId="5C699896"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路由器</w:t>
      </w:r>
      <w:r>
        <w:rPr>
          <w:rFonts w:ascii="微软雅黑" w:eastAsia="微软雅黑" w:hAnsi="微软雅黑"/>
        </w:rPr>
        <w:t>端口自动学习：</w:t>
      </w:r>
      <w:r>
        <w:rPr>
          <w:rFonts w:ascii="微软雅黑" w:eastAsia="微软雅黑" w:hAnsi="微软雅黑" w:hint="eastAsia"/>
        </w:rPr>
        <w:t>【开关】设置</w:t>
      </w:r>
      <w:r>
        <w:rPr>
          <w:rFonts w:ascii="微软雅黑" w:eastAsia="微软雅黑" w:hAnsi="微软雅黑"/>
        </w:rPr>
        <w:t>VLAN内的</w:t>
      </w:r>
      <w:r>
        <w:rPr>
          <w:rFonts w:ascii="微软雅黑" w:eastAsia="微软雅黑" w:hAnsi="微软雅黑" w:hint="eastAsia"/>
        </w:rPr>
        <w:t>路由器</w:t>
      </w:r>
      <w:r>
        <w:rPr>
          <w:rFonts w:ascii="微软雅黑" w:eastAsia="微软雅黑" w:hAnsi="微软雅黑"/>
        </w:rPr>
        <w:t>端口自动学习功能，默认</w:t>
      </w:r>
      <w:r>
        <w:rPr>
          <w:rFonts w:ascii="微软雅黑" w:eastAsia="微软雅黑" w:hAnsi="微软雅黑" w:hint="eastAsia"/>
        </w:rPr>
        <w:t>开启</w:t>
      </w:r>
      <w:r>
        <w:rPr>
          <w:rFonts w:ascii="微软雅黑" w:eastAsia="微软雅黑" w:hAnsi="微软雅黑"/>
        </w:rPr>
        <w:t>。</w:t>
      </w:r>
    </w:p>
    <w:p w14:paraId="5A0F915A"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端口快速离开</w:t>
      </w:r>
      <w:r>
        <w:rPr>
          <w:rFonts w:ascii="微软雅黑" w:eastAsia="微软雅黑" w:hAnsi="微软雅黑"/>
        </w:rPr>
        <w:t>：</w:t>
      </w:r>
      <w:r>
        <w:rPr>
          <w:rFonts w:ascii="微软雅黑" w:eastAsia="微软雅黑" w:hAnsi="微软雅黑" w:hint="eastAsia"/>
        </w:rPr>
        <w:t>【开关】设置</w:t>
      </w:r>
      <w:r>
        <w:rPr>
          <w:rFonts w:ascii="微软雅黑" w:eastAsia="微软雅黑" w:hAnsi="微软雅黑"/>
        </w:rPr>
        <w:t>是否开启VLAN内端口快速离开功能</w:t>
      </w:r>
      <w:r>
        <w:rPr>
          <w:rFonts w:ascii="微软雅黑" w:eastAsia="微软雅黑" w:hAnsi="微软雅黑" w:hint="eastAsia"/>
        </w:rPr>
        <w:t>，</w:t>
      </w:r>
      <w:r>
        <w:rPr>
          <w:rFonts w:ascii="微软雅黑" w:eastAsia="微软雅黑" w:hAnsi="微软雅黑"/>
        </w:rPr>
        <w:t>默认关闭。</w:t>
      </w:r>
    </w:p>
    <w:p w14:paraId="224801E3"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查询</w:t>
      </w:r>
      <w:r>
        <w:rPr>
          <w:rFonts w:ascii="微软雅黑" w:eastAsia="微软雅黑" w:hAnsi="微软雅黑"/>
        </w:rPr>
        <w:t>健壮性：【</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color w:val="171A1D"/>
          <w:szCs w:val="21"/>
          <w:shd w:val="clear" w:color="auto" w:fill="FFFFFF"/>
        </w:rPr>
        <w:t>用于计算端口老化时间</w:t>
      </w:r>
      <w:r>
        <w:rPr>
          <w:rFonts w:ascii="微软雅黑" w:eastAsia="微软雅黑" w:hAnsi="微软雅黑"/>
        </w:rPr>
        <w:t>，用来指示当前VLAN内的IGMP</w:t>
      </w:r>
      <w:r>
        <w:rPr>
          <w:rFonts w:ascii="微软雅黑" w:eastAsia="微软雅黑" w:hAnsi="微软雅黑" w:hint="eastAsia"/>
        </w:rPr>
        <w:t>健壮</w:t>
      </w:r>
      <w:r>
        <w:rPr>
          <w:rFonts w:ascii="微软雅黑" w:eastAsia="微软雅黑" w:hAnsi="微软雅黑"/>
        </w:rPr>
        <w:t>系数</w:t>
      </w:r>
      <w:r>
        <w:rPr>
          <w:rFonts w:ascii="微软雅黑" w:eastAsia="微软雅黑" w:hAnsi="微软雅黑" w:hint="eastAsia"/>
        </w:rPr>
        <w:t>。</w:t>
      </w:r>
      <w:r>
        <w:rPr>
          <w:rFonts w:ascii="微软雅黑" w:eastAsia="微软雅黑" w:hAnsi="微软雅黑"/>
        </w:rPr>
        <w:t>取值为</w:t>
      </w:r>
      <w:r>
        <w:rPr>
          <w:rFonts w:ascii="微软雅黑" w:eastAsia="微软雅黑" w:hAnsi="微软雅黑" w:hint="eastAsia"/>
        </w:rPr>
        <w:t>1</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2。</w:t>
      </w:r>
    </w:p>
    <w:p w14:paraId="3F7D3349"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查询间隔 (秒)</w:t>
      </w:r>
      <w:r>
        <w:rPr>
          <w:rFonts w:ascii="微软雅黑" w:eastAsia="微软雅黑" w:hAnsi="微软雅黑"/>
        </w:rPr>
        <w:t>：</w:t>
      </w:r>
      <w:r>
        <w:rPr>
          <w:rFonts w:ascii="微软雅黑" w:eastAsia="微软雅黑" w:hAnsi="微软雅黑" w:hint="eastAsia"/>
        </w:rPr>
        <w:t>【text文本框】设置发送</w:t>
      </w:r>
      <w:r>
        <w:rPr>
          <w:rFonts w:ascii="微软雅黑" w:eastAsia="微软雅黑" w:hAnsi="微软雅黑"/>
        </w:rPr>
        <w:t>IGMP普遍组查询报文的时间间隔。取值</w:t>
      </w:r>
      <w:r>
        <w:rPr>
          <w:rFonts w:ascii="微软雅黑" w:eastAsia="微软雅黑" w:hAnsi="微软雅黑" w:hint="eastAsia"/>
        </w:rPr>
        <w:t>为30-18000的</w:t>
      </w:r>
      <w:r>
        <w:rPr>
          <w:rFonts w:ascii="微软雅黑" w:eastAsia="微软雅黑" w:hAnsi="微软雅黑"/>
        </w:rPr>
        <w:t>整数，默认</w:t>
      </w:r>
      <w:r>
        <w:rPr>
          <w:rFonts w:ascii="微软雅黑" w:eastAsia="微软雅黑" w:hAnsi="微软雅黑" w:hint="eastAsia"/>
        </w:rPr>
        <w:t>125秒</w:t>
      </w:r>
      <w:r>
        <w:rPr>
          <w:rFonts w:ascii="微软雅黑" w:eastAsia="微软雅黑" w:hAnsi="微软雅黑"/>
        </w:rPr>
        <w:t>。</w:t>
      </w:r>
    </w:p>
    <w:p w14:paraId="41255ED9"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查询</w:t>
      </w:r>
      <w:r>
        <w:rPr>
          <w:rFonts w:ascii="微软雅黑" w:eastAsia="微软雅黑" w:hAnsi="微软雅黑"/>
        </w:rPr>
        <w:t>最大响应</w:t>
      </w:r>
      <w:r>
        <w:rPr>
          <w:rFonts w:ascii="微软雅黑" w:eastAsia="微软雅黑" w:hAnsi="微软雅黑" w:hint="eastAsia"/>
        </w:rPr>
        <w:t>时间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VLAN里通用查询最大响应时间。取值为</w:t>
      </w:r>
      <w:r>
        <w:rPr>
          <w:rFonts w:ascii="微软雅黑" w:eastAsia="微软雅黑" w:hAnsi="微软雅黑" w:hint="eastAsia"/>
        </w:rPr>
        <w:t>5-20的</w:t>
      </w:r>
      <w:r>
        <w:rPr>
          <w:rFonts w:ascii="微软雅黑" w:eastAsia="微软雅黑" w:hAnsi="微软雅黑"/>
        </w:rPr>
        <w:t>整数，默认</w:t>
      </w:r>
      <w:r>
        <w:rPr>
          <w:rFonts w:ascii="微软雅黑" w:eastAsia="微软雅黑" w:hAnsi="微软雅黑" w:hint="eastAsia"/>
        </w:rPr>
        <w:t>10秒</w:t>
      </w:r>
      <w:r>
        <w:rPr>
          <w:rFonts w:ascii="微软雅黑" w:eastAsia="微软雅黑" w:hAnsi="微软雅黑"/>
        </w:rPr>
        <w:t>。</w:t>
      </w:r>
    </w:p>
    <w:p w14:paraId="51B470D0"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最后一个</w:t>
      </w:r>
      <w:r>
        <w:rPr>
          <w:rFonts w:ascii="微软雅黑" w:eastAsia="微软雅黑" w:hAnsi="微软雅黑"/>
        </w:rPr>
        <w:t>成员</w:t>
      </w:r>
      <w:r>
        <w:rPr>
          <w:rFonts w:ascii="微软雅黑" w:eastAsia="微软雅黑" w:hAnsi="微软雅黑" w:hint="eastAsia"/>
        </w:rPr>
        <w:t>查询次数</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发送特定查询报文的次数。取值</w:t>
      </w:r>
      <w:r>
        <w:rPr>
          <w:rFonts w:ascii="微软雅黑" w:eastAsia="微软雅黑" w:hAnsi="微软雅黑" w:hint="eastAsia"/>
        </w:rPr>
        <w:t>为1-7的</w:t>
      </w:r>
      <w:r>
        <w:rPr>
          <w:rFonts w:ascii="微软雅黑" w:eastAsia="微软雅黑" w:hAnsi="微软雅黑"/>
        </w:rPr>
        <w:t>整数，默认</w:t>
      </w:r>
      <w:r>
        <w:rPr>
          <w:rFonts w:ascii="微软雅黑" w:eastAsia="微软雅黑" w:hAnsi="微软雅黑" w:hint="eastAsia"/>
        </w:rPr>
        <w:t>2。</w:t>
      </w:r>
    </w:p>
    <w:p w14:paraId="1258CE6E"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最后一个</w:t>
      </w:r>
      <w:r>
        <w:rPr>
          <w:rFonts w:ascii="微软雅黑" w:eastAsia="微软雅黑" w:hAnsi="微软雅黑"/>
        </w:rPr>
        <w:t>成员查询间隔：</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最后一个成员查询</w:t>
      </w:r>
      <w:r>
        <w:rPr>
          <w:rFonts w:ascii="微软雅黑" w:eastAsia="微软雅黑" w:hAnsi="微软雅黑" w:hint="eastAsia"/>
        </w:rPr>
        <w:t>报文</w:t>
      </w:r>
      <w:r>
        <w:rPr>
          <w:rFonts w:ascii="微软雅黑" w:eastAsia="微软雅黑" w:hAnsi="微软雅黑"/>
        </w:rPr>
        <w:t>的时间间隔。取值为</w:t>
      </w:r>
      <w:r>
        <w:rPr>
          <w:rFonts w:ascii="微软雅黑" w:eastAsia="微软雅黑" w:hAnsi="微软雅黑" w:hint="eastAsia"/>
        </w:rPr>
        <w:t>1-25的</w:t>
      </w:r>
      <w:r>
        <w:rPr>
          <w:rFonts w:ascii="微软雅黑" w:eastAsia="微软雅黑" w:hAnsi="微软雅黑"/>
        </w:rPr>
        <w:t>整数，默认</w:t>
      </w:r>
      <w:r>
        <w:rPr>
          <w:rFonts w:ascii="微软雅黑" w:eastAsia="微软雅黑" w:hAnsi="微软雅黑" w:hint="eastAsia"/>
        </w:rPr>
        <w:t>1秒</w:t>
      </w:r>
      <w:r>
        <w:rPr>
          <w:rFonts w:ascii="微软雅黑" w:eastAsia="微软雅黑" w:hAnsi="微软雅黑"/>
        </w:rPr>
        <w:t>。</w:t>
      </w:r>
    </w:p>
    <w:p w14:paraId="73F416E4" w14:textId="77777777" w:rsidR="0076630D" w:rsidRDefault="00D7272D">
      <w:pPr>
        <w:rPr>
          <w:rFonts w:ascii="微软雅黑" w:eastAsia="微软雅黑" w:hAnsi="微软雅黑"/>
        </w:rPr>
      </w:pPr>
      <w:r>
        <w:rPr>
          <w:rFonts w:ascii="微软雅黑" w:eastAsia="微软雅黑" w:hAnsi="微软雅黑"/>
        </w:rPr>
        <w:t>VLAN列表：</w:t>
      </w:r>
    </w:p>
    <w:p w14:paraId="761F2D39"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显示VLAN、</w:t>
      </w:r>
      <w:r>
        <w:rPr>
          <w:rFonts w:ascii="微软雅黑" w:eastAsia="微软雅黑" w:hAnsi="微软雅黑" w:hint="eastAsia"/>
        </w:rPr>
        <w:t>IGMP</w:t>
      </w:r>
      <w:r>
        <w:rPr>
          <w:rFonts w:ascii="微软雅黑" w:eastAsia="微软雅黑" w:hAnsi="微软雅黑"/>
        </w:rPr>
        <w:t xml:space="preserve"> Snooping状态、路由器端口自动学习</w:t>
      </w:r>
      <w:r>
        <w:rPr>
          <w:rFonts w:ascii="微软雅黑" w:eastAsia="微软雅黑" w:hAnsi="微软雅黑" w:hint="eastAsia"/>
        </w:rPr>
        <w:t>、端口快速离开</w:t>
      </w:r>
      <w:r>
        <w:rPr>
          <w:rFonts w:ascii="微软雅黑" w:eastAsia="微软雅黑" w:hAnsi="微软雅黑"/>
        </w:rPr>
        <w:t>、查询健壮性、查询间隔、查询最大响应</w:t>
      </w:r>
      <w:r>
        <w:rPr>
          <w:rFonts w:ascii="微软雅黑" w:eastAsia="微软雅黑" w:hAnsi="微软雅黑" w:hint="eastAsia"/>
        </w:rPr>
        <w:t>间隔</w:t>
      </w:r>
      <w:r>
        <w:rPr>
          <w:rFonts w:ascii="微软雅黑" w:eastAsia="微软雅黑" w:hAnsi="微软雅黑"/>
        </w:rPr>
        <w:t>、</w:t>
      </w:r>
      <w:r>
        <w:rPr>
          <w:rFonts w:ascii="微软雅黑" w:eastAsia="微软雅黑" w:hAnsi="微软雅黑" w:hint="eastAsia"/>
        </w:rPr>
        <w:t>最后一个成员</w:t>
      </w:r>
      <w:r>
        <w:rPr>
          <w:rFonts w:ascii="微软雅黑" w:eastAsia="微软雅黑" w:hAnsi="微软雅黑"/>
        </w:rPr>
        <w:t>查询次数、最后一个成</w:t>
      </w:r>
      <w:r>
        <w:rPr>
          <w:rFonts w:ascii="微软雅黑" w:eastAsia="微软雅黑" w:hAnsi="微软雅黑"/>
        </w:rPr>
        <w:lastRenderedPageBreak/>
        <w:t>员查询间隔</w:t>
      </w:r>
    </w:p>
    <w:p w14:paraId="2516E26A"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79F8B5F9" w14:textId="77777777" w:rsidR="0076630D" w:rsidRDefault="0076630D">
      <w:pPr>
        <w:rPr>
          <w:rFonts w:ascii="微软雅黑" w:eastAsia="微软雅黑" w:hAnsi="微软雅黑"/>
        </w:rPr>
      </w:pPr>
    </w:p>
    <w:p w14:paraId="556A1DDF" w14:textId="77777777" w:rsidR="0076630D" w:rsidRPr="006102DB" w:rsidRDefault="00D7272D">
      <w:pPr>
        <w:rPr>
          <w:rFonts w:ascii="微软雅黑" w:eastAsia="微软雅黑" w:hAnsi="微软雅黑"/>
          <w:b/>
        </w:rPr>
      </w:pPr>
      <w:r w:rsidRPr="006102DB">
        <w:rPr>
          <w:rFonts w:ascii="微软雅黑" w:eastAsia="微软雅黑" w:hAnsi="微软雅黑" w:hint="eastAsia"/>
          <w:b/>
        </w:rPr>
        <w:t>IGMP</w:t>
      </w:r>
      <w:r w:rsidRPr="006102DB">
        <w:rPr>
          <w:rFonts w:ascii="微软雅黑" w:eastAsia="微软雅黑" w:hAnsi="微软雅黑"/>
          <w:b/>
        </w:rPr>
        <w:t xml:space="preserve"> Snooping</w:t>
      </w:r>
      <w:r w:rsidRPr="006102DB">
        <w:rPr>
          <w:rFonts w:ascii="微软雅黑" w:eastAsia="微软雅黑" w:hAnsi="微软雅黑" w:hint="eastAsia"/>
          <w:b/>
        </w:rPr>
        <w:t>查询器：</w:t>
      </w:r>
    </w:p>
    <w:p w14:paraId="6308DD22" w14:textId="77777777" w:rsidR="0076630D" w:rsidRDefault="00D7272D" w:rsidP="00B10728">
      <w:pPr>
        <w:pStyle w:val="af2"/>
        <w:numPr>
          <w:ilvl w:val="0"/>
          <w:numId w:val="305"/>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需要配置IGMP Snooping</w:t>
      </w:r>
      <w:r>
        <w:rPr>
          <w:rFonts w:ascii="微软雅黑" w:eastAsia="微软雅黑" w:hAnsi="微软雅黑" w:hint="eastAsia"/>
        </w:rPr>
        <w:t>查询器</w:t>
      </w:r>
      <w:r>
        <w:rPr>
          <w:rFonts w:ascii="微软雅黑" w:eastAsia="微软雅黑" w:hAnsi="微软雅黑"/>
        </w:rPr>
        <w:t>的VLAN，可多选。</w:t>
      </w:r>
    </w:p>
    <w:p w14:paraId="66185B7C"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IGMP</w:t>
      </w:r>
      <w:r>
        <w:rPr>
          <w:rFonts w:ascii="微软雅黑" w:eastAsia="微软雅黑" w:hAnsi="微软雅黑"/>
        </w:rPr>
        <w:t xml:space="preserve"> Snooping查询器：【</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是否开启VLAN上的IGMP Snooping查询器，默认</w:t>
      </w:r>
      <w:r>
        <w:rPr>
          <w:rFonts w:ascii="微软雅黑" w:eastAsia="微软雅黑" w:hAnsi="微软雅黑" w:hint="eastAsia"/>
        </w:rPr>
        <w:t>关闭</w:t>
      </w:r>
      <w:r>
        <w:rPr>
          <w:rFonts w:ascii="微软雅黑" w:eastAsia="微软雅黑" w:hAnsi="微软雅黑"/>
        </w:rPr>
        <w:t>。</w:t>
      </w:r>
    </w:p>
    <w:p w14:paraId="4F7A80BC"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IGMP</w:t>
      </w:r>
      <w:r>
        <w:rPr>
          <w:rFonts w:ascii="微软雅黑" w:eastAsia="微软雅黑" w:hAnsi="微软雅黑"/>
        </w:rPr>
        <w:t xml:space="preserve"> Snooping查询器运行版本：【</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IGMP Snooping查询器的运行版本，选项有{IGMPv2|IGMPv3}</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IGMPv</w:t>
      </w:r>
      <w:r>
        <w:rPr>
          <w:rFonts w:ascii="微软雅黑" w:eastAsia="微软雅黑" w:hAnsi="微软雅黑"/>
        </w:rPr>
        <w:t>2</w:t>
      </w:r>
      <w:r>
        <w:rPr>
          <w:rFonts w:ascii="微软雅黑" w:eastAsia="微软雅黑" w:hAnsi="微软雅黑" w:hint="eastAsia"/>
        </w:rPr>
        <w:t>。</w:t>
      </w:r>
    </w:p>
    <w:p w14:paraId="29A97A39"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地址</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非必填】</w:t>
      </w:r>
      <w:r>
        <w:rPr>
          <w:rFonts w:ascii="微软雅黑" w:eastAsia="微软雅黑" w:hAnsi="微软雅黑" w:hint="eastAsia"/>
        </w:rPr>
        <w:t>为空时</w:t>
      </w:r>
      <w:r>
        <w:rPr>
          <w:rFonts w:ascii="微软雅黑" w:eastAsia="微软雅黑" w:hAnsi="微软雅黑"/>
        </w:rPr>
        <w:t>即</w:t>
      </w:r>
      <w:r>
        <w:rPr>
          <w:rFonts w:ascii="微软雅黑" w:eastAsia="微软雅黑" w:hAnsi="微软雅黑" w:hint="eastAsia"/>
        </w:rPr>
        <w:t>使用</w:t>
      </w:r>
      <w:r>
        <w:rPr>
          <w:rFonts w:ascii="微软雅黑" w:eastAsia="微软雅黑" w:hAnsi="微软雅黑"/>
        </w:rPr>
        <w:t>VLAN IPv4地址</w:t>
      </w:r>
      <w:r>
        <w:rPr>
          <w:rFonts w:ascii="微软雅黑" w:eastAsia="微软雅黑" w:hAnsi="微软雅黑" w:hint="eastAsia"/>
        </w:rPr>
        <w:t>。</w:t>
      </w:r>
    </w:p>
    <w:p w14:paraId="5F21521E" w14:textId="5EAE9F81" w:rsidR="005A04A0" w:rsidRDefault="005A04A0" w:rsidP="005A04A0">
      <w:pPr>
        <w:pStyle w:val="af2"/>
        <w:ind w:left="840" w:firstLineChars="0" w:hanging="5"/>
        <w:rPr>
          <w:rFonts w:ascii="微软雅黑" w:eastAsia="微软雅黑" w:hAnsi="微软雅黑"/>
        </w:rPr>
      </w:pPr>
      <w:r w:rsidRPr="005A04A0">
        <w:rPr>
          <w:rFonts w:ascii="微软雅黑" w:eastAsia="微软雅黑" w:hAnsi="微软雅黑" w:hint="eastAsia"/>
          <w:color w:val="FF0000"/>
        </w:rPr>
        <w:t>注</w:t>
      </w:r>
      <w:r w:rsidRPr="005A04A0">
        <w:rPr>
          <w:rFonts w:ascii="微软雅黑" w:eastAsia="微软雅黑" w:hAnsi="微软雅黑"/>
          <w:color w:val="FF0000"/>
        </w:rPr>
        <w:t>：</w:t>
      </w:r>
      <w:r>
        <w:rPr>
          <w:rFonts w:ascii="微软雅黑" w:eastAsia="微软雅黑" w:hAnsi="微软雅黑"/>
        </w:rPr>
        <w:t>IP地址无法设置全</w:t>
      </w:r>
      <w:r>
        <w:rPr>
          <w:rFonts w:ascii="微软雅黑" w:eastAsia="微软雅黑" w:hAnsi="微软雅黑" w:hint="eastAsia"/>
        </w:rPr>
        <w:t>1、全0、</w:t>
      </w:r>
      <w:r>
        <w:rPr>
          <w:rFonts w:ascii="微软雅黑" w:eastAsia="微软雅黑" w:hAnsi="微软雅黑"/>
        </w:rPr>
        <w:t>组播和</w:t>
      </w:r>
      <w:r w:rsidRPr="005A04A0">
        <w:rPr>
          <w:rFonts w:ascii="微软雅黑" w:eastAsia="微软雅黑" w:hAnsi="微软雅黑"/>
        </w:rPr>
        <w:t>127.0.0.1</w:t>
      </w:r>
      <w:r>
        <w:rPr>
          <w:rFonts w:ascii="微软雅黑" w:eastAsia="微软雅黑" w:hAnsi="微软雅黑" w:hint="eastAsia"/>
        </w:rPr>
        <w:t>地址</w:t>
      </w:r>
      <w:r>
        <w:rPr>
          <w:rFonts w:ascii="微软雅黑" w:eastAsia="微软雅黑" w:hAnsi="微软雅黑"/>
        </w:rPr>
        <w:t>，否则以底层错误码</w:t>
      </w:r>
      <w:r>
        <w:rPr>
          <w:rFonts w:ascii="微软雅黑" w:eastAsia="微软雅黑" w:hAnsi="微软雅黑" w:hint="eastAsia"/>
        </w:rPr>
        <w:t>形式</w:t>
      </w:r>
      <w:r>
        <w:rPr>
          <w:rFonts w:ascii="微软雅黑" w:eastAsia="微软雅黑" w:hAnsi="微软雅黑"/>
        </w:rPr>
        <w:t>报错。</w:t>
      </w:r>
      <w:r>
        <w:rPr>
          <w:rFonts w:ascii="微软雅黑" w:eastAsia="微软雅黑" w:hAnsi="微软雅黑" w:hint="eastAsia"/>
        </w:rPr>
        <w:t>可以</w:t>
      </w:r>
      <w:r>
        <w:rPr>
          <w:rFonts w:ascii="微软雅黑" w:eastAsia="微软雅黑" w:hAnsi="微软雅黑"/>
        </w:rPr>
        <w:t>学习这些地址，但不支持手动</w:t>
      </w:r>
      <w:r>
        <w:rPr>
          <w:rFonts w:ascii="微软雅黑" w:eastAsia="微软雅黑" w:hAnsi="微软雅黑" w:hint="eastAsia"/>
        </w:rPr>
        <w:t>设置</w:t>
      </w:r>
      <w:r>
        <w:rPr>
          <w:rFonts w:ascii="微软雅黑" w:eastAsia="微软雅黑" w:hAnsi="微软雅黑"/>
        </w:rPr>
        <w:t>。</w:t>
      </w:r>
    </w:p>
    <w:p w14:paraId="65C2B2F3" w14:textId="77777777" w:rsidR="0076630D" w:rsidRDefault="00D7272D">
      <w:pPr>
        <w:rPr>
          <w:rFonts w:ascii="微软雅黑" w:eastAsia="微软雅黑" w:hAnsi="微软雅黑"/>
        </w:rPr>
      </w:pPr>
      <w:r>
        <w:rPr>
          <w:rFonts w:ascii="微软雅黑" w:eastAsia="微软雅黑" w:hAnsi="微软雅黑" w:hint="eastAsia"/>
        </w:rPr>
        <w:t>IGMP</w:t>
      </w:r>
      <w:r>
        <w:rPr>
          <w:rFonts w:ascii="微软雅黑" w:eastAsia="微软雅黑" w:hAnsi="微软雅黑"/>
        </w:rPr>
        <w:t xml:space="preserve"> Snooping查询器</w:t>
      </w:r>
      <w:r>
        <w:rPr>
          <w:rFonts w:ascii="微软雅黑" w:eastAsia="微软雅黑" w:hAnsi="微软雅黑" w:hint="eastAsia"/>
        </w:rPr>
        <w:t>列表：</w:t>
      </w:r>
    </w:p>
    <w:p w14:paraId="7957F0BC" w14:textId="77777777" w:rsidR="0076630D" w:rsidRDefault="00D7272D" w:rsidP="00B10728">
      <w:pPr>
        <w:pStyle w:val="af2"/>
        <w:numPr>
          <w:ilvl w:val="0"/>
          <w:numId w:val="305"/>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VLAN、</w:t>
      </w:r>
      <w:r>
        <w:rPr>
          <w:rFonts w:ascii="微软雅黑" w:eastAsia="微软雅黑" w:hAnsi="微软雅黑" w:hint="eastAsia"/>
        </w:rPr>
        <w:t>查询器</w:t>
      </w:r>
      <w:r>
        <w:rPr>
          <w:rFonts w:ascii="微软雅黑" w:eastAsia="微软雅黑" w:hAnsi="微软雅黑"/>
        </w:rPr>
        <w:t>开关、运行版本、</w:t>
      </w:r>
      <w:r>
        <w:rPr>
          <w:rFonts w:ascii="微软雅黑" w:eastAsia="微软雅黑" w:hAnsi="微软雅黑" w:hint="eastAsia"/>
        </w:rPr>
        <w:t>查询器状态</w:t>
      </w:r>
      <w:r>
        <w:rPr>
          <w:rFonts w:ascii="微软雅黑" w:eastAsia="微软雅黑" w:hAnsi="微软雅黑"/>
        </w:rPr>
        <w:t>和IP地址</w:t>
      </w:r>
    </w:p>
    <w:p w14:paraId="3DBB620B" w14:textId="77777777" w:rsidR="0076630D" w:rsidRDefault="00D7272D" w:rsidP="00B10728">
      <w:pPr>
        <w:pStyle w:val="af2"/>
        <w:numPr>
          <w:ilvl w:val="0"/>
          <w:numId w:val="305"/>
        </w:numPr>
        <w:ind w:firstLineChars="0"/>
        <w:rPr>
          <w:rFonts w:ascii="微软雅黑" w:eastAsia="微软雅黑" w:hAnsi="微软雅黑"/>
        </w:rPr>
      </w:pPr>
      <w:r>
        <w:rPr>
          <w:rFonts w:ascii="微软雅黑" w:eastAsia="微软雅黑" w:hAnsi="微软雅黑" w:hint="eastAsia"/>
        </w:rPr>
        <w:t>支持编辑</w:t>
      </w:r>
    </w:p>
    <w:p w14:paraId="58AD22AD" w14:textId="77777777" w:rsidR="0076630D" w:rsidRDefault="0076630D">
      <w:pPr>
        <w:rPr>
          <w:rFonts w:ascii="微软雅黑" w:eastAsia="微软雅黑" w:hAnsi="微软雅黑"/>
        </w:rPr>
      </w:pPr>
    </w:p>
    <w:p w14:paraId="05182928" w14:textId="77777777" w:rsidR="0076630D" w:rsidRPr="006102DB" w:rsidRDefault="00D7272D">
      <w:pPr>
        <w:rPr>
          <w:rFonts w:ascii="微软雅黑" w:eastAsia="微软雅黑" w:hAnsi="微软雅黑"/>
          <w:b/>
        </w:rPr>
      </w:pPr>
      <w:r w:rsidRPr="006102DB">
        <w:rPr>
          <w:rFonts w:ascii="微软雅黑" w:eastAsia="微软雅黑" w:hAnsi="微软雅黑" w:hint="eastAsia"/>
          <w:b/>
        </w:rPr>
        <w:t>路由器</w:t>
      </w:r>
      <w:r w:rsidRPr="006102DB">
        <w:rPr>
          <w:rFonts w:ascii="微软雅黑" w:eastAsia="微软雅黑" w:hAnsi="微软雅黑"/>
          <w:b/>
        </w:rPr>
        <w:t>端口：</w:t>
      </w:r>
    </w:p>
    <w:p w14:paraId="0AEFA300"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rPr>
        <w:t>VLAN</w:t>
      </w:r>
      <w:r>
        <w:rPr>
          <w:rFonts w:ascii="微软雅黑" w:eastAsia="微软雅黑" w:hAnsi="微软雅黑" w:hint="eastAsia"/>
        </w:rPr>
        <w:t>：</w:t>
      </w:r>
      <w:r>
        <w:rPr>
          <w:rFonts w:ascii="微软雅黑" w:eastAsia="微软雅黑" w:hAnsi="微软雅黑"/>
        </w:rPr>
        <w:t>选择</w:t>
      </w:r>
      <w:r>
        <w:rPr>
          <w:rFonts w:ascii="微软雅黑" w:eastAsia="微软雅黑" w:hAnsi="微软雅黑" w:hint="eastAsia"/>
        </w:rPr>
        <w:t>静态</w:t>
      </w:r>
      <w:r>
        <w:rPr>
          <w:rFonts w:ascii="微软雅黑" w:eastAsia="微软雅黑" w:hAnsi="微软雅黑"/>
        </w:rPr>
        <w:t>路由器端口的</w:t>
      </w:r>
      <w:r>
        <w:rPr>
          <w:rFonts w:ascii="微软雅黑" w:eastAsia="微软雅黑" w:hAnsi="微软雅黑" w:hint="eastAsia"/>
        </w:rPr>
        <w:t>关联</w:t>
      </w:r>
      <w:r>
        <w:rPr>
          <w:rFonts w:ascii="微软雅黑" w:eastAsia="微软雅黑" w:hAnsi="微软雅黑"/>
        </w:rPr>
        <w:t>VLAN</w:t>
      </w:r>
      <w:r>
        <w:rPr>
          <w:rFonts w:ascii="微软雅黑" w:eastAsia="微软雅黑" w:hAnsi="微软雅黑" w:hint="eastAsia"/>
        </w:rPr>
        <w:t>，从</w:t>
      </w:r>
      <w:r>
        <w:rPr>
          <w:rFonts w:ascii="微软雅黑" w:eastAsia="微软雅黑" w:hAnsi="微软雅黑"/>
        </w:rPr>
        <w:t>已有VLAN中选择，可多选</w:t>
      </w:r>
    </w:p>
    <w:p w14:paraId="264CE4B5"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静态端口/</w:t>
      </w:r>
      <w:r>
        <w:rPr>
          <w:rFonts w:ascii="微软雅黑" w:eastAsia="微软雅黑" w:hAnsi="微软雅黑"/>
        </w:rPr>
        <w:t>Static Port：选择</w:t>
      </w:r>
      <w:r>
        <w:rPr>
          <w:rFonts w:ascii="微软雅黑" w:eastAsia="微软雅黑" w:hAnsi="微软雅黑" w:hint="eastAsia"/>
        </w:rPr>
        <w:t>需要设置</w:t>
      </w:r>
      <w:r>
        <w:rPr>
          <w:rFonts w:ascii="微软雅黑" w:eastAsia="微软雅黑" w:hAnsi="微软雅黑"/>
        </w:rPr>
        <w:t>静态路由器端口的交换机端口，包括</w:t>
      </w:r>
      <w:r>
        <w:rPr>
          <w:rFonts w:ascii="微软雅黑" w:eastAsia="微软雅黑" w:hAnsi="微软雅黑" w:hint="eastAsia"/>
        </w:rPr>
        <w:t>电口</w:t>
      </w:r>
      <w:r>
        <w:rPr>
          <w:rFonts w:ascii="微软雅黑" w:eastAsia="微软雅黑" w:hAnsi="微软雅黑"/>
        </w:rPr>
        <w:t>、光口和聚合接口</w:t>
      </w:r>
      <w:r>
        <w:rPr>
          <w:rFonts w:ascii="微软雅黑" w:eastAsia="微软雅黑" w:hAnsi="微软雅黑" w:hint="eastAsia"/>
        </w:rPr>
        <w:t>。</w:t>
      </w:r>
      <w:r>
        <w:rPr>
          <w:rFonts w:ascii="微软雅黑" w:eastAsia="微软雅黑" w:hAnsi="微软雅黑"/>
        </w:rPr>
        <w:t>可多选</w:t>
      </w:r>
    </w:p>
    <w:p w14:paraId="6EEEC5F3"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禁用</w:t>
      </w:r>
      <w:r>
        <w:rPr>
          <w:rFonts w:ascii="微软雅黑" w:eastAsia="微软雅黑" w:hAnsi="微软雅黑"/>
        </w:rPr>
        <w:t>端口</w:t>
      </w:r>
      <w:r>
        <w:rPr>
          <w:rFonts w:ascii="微软雅黑" w:eastAsia="微软雅黑" w:hAnsi="微软雅黑" w:hint="eastAsia"/>
        </w:rPr>
        <w:t>/</w:t>
      </w:r>
      <w:r>
        <w:rPr>
          <w:rFonts w:ascii="微软雅黑" w:eastAsia="微软雅黑" w:hAnsi="微软雅黑"/>
        </w:rPr>
        <w:t>Forbidden Port：选择</w:t>
      </w:r>
      <w:r>
        <w:rPr>
          <w:rFonts w:ascii="微软雅黑" w:eastAsia="微软雅黑" w:hAnsi="微软雅黑" w:hint="eastAsia"/>
        </w:rPr>
        <w:t>不能</w:t>
      </w:r>
      <w:r>
        <w:rPr>
          <w:rFonts w:ascii="微软雅黑" w:eastAsia="微软雅黑" w:hAnsi="微软雅黑"/>
        </w:rPr>
        <w:t>用于组播路由</w:t>
      </w:r>
      <w:r>
        <w:rPr>
          <w:rFonts w:ascii="微软雅黑" w:eastAsia="微软雅黑" w:hAnsi="微软雅黑" w:hint="eastAsia"/>
        </w:rPr>
        <w:t>转发</w:t>
      </w:r>
      <w:r>
        <w:rPr>
          <w:rFonts w:ascii="微软雅黑" w:eastAsia="微软雅黑" w:hAnsi="微软雅黑"/>
        </w:rPr>
        <w:t>的交换机端口，包括电口、光口和聚合接口。可多选</w:t>
      </w:r>
    </w:p>
    <w:p w14:paraId="592CDF15"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lastRenderedPageBreak/>
        <w:t>注</w:t>
      </w:r>
      <w:r>
        <w:rPr>
          <w:rFonts w:ascii="微软雅黑" w:eastAsia="微软雅黑" w:hAnsi="微软雅黑"/>
          <w:color w:val="FF0000"/>
        </w:rPr>
        <w:t>：</w:t>
      </w:r>
      <w:r>
        <w:rPr>
          <w:rFonts w:ascii="微软雅黑" w:eastAsia="微软雅黑" w:hAnsi="微软雅黑" w:hint="eastAsia"/>
        </w:rPr>
        <w:t>禁用</w:t>
      </w:r>
      <w:r>
        <w:rPr>
          <w:rFonts w:ascii="微软雅黑" w:eastAsia="微软雅黑" w:hAnsi="微软雅黑"/>
        </w:rPr>
        <w:t>端口和静态端口互斥。</w:t>
      </w:r>
    </w:p>
    <w:p w14:paraId="2977005F" w14:textId="77777777" w:rsidR="0076630D" w:rsidRDefault="00D7272D">
      <w:pPr>
        <w:rPr>
          <w:rFonts w:ascii="微软雅黑" w:eastAsia="微软雅黑" w:hAnsi="微软雅黑"/>
        </w:rPr>
      </w:pPr>
      <w:r>
        <w:rPr>
          <w:rFonts w:ascii="微软雅黑" w:eastAsia="微软雅黑" w:hAnsi="微软雅黑" w:hint="eastAsia"/>
        </w:rPr>
        <w:t>路由器</w:t>
      </w:r>
      <w:r>
        <w:rPr>
          <w:rFonts w:ascii="微软雅黑" w:eastAsia="微软雅黑" w:hAnsi="微软雅黑"/>
        </w:rPr>
        <w:t>端口列表：</w:t>
      </w:r>
    </w:p>
    <w:p w14:paraId="55560AE3"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包含手动静态配置的路由器端口，也包含动态路由器端口</w:t>
      </w:r>
      <w:r>
        <w:rPr>
          <w:rFonts w:ascii="微软雅黑" w:eastAsia="微软雅黑" w:hAnsi="微软雅黑" w:hint="eastAsia"/>
        </w:rPr>
        <w:t>，</w:t>
      </w:r>
      <w:r>
        <w:rPr>
          <w:rFonts w:ascii="微软雅黑" w:eastAsia="微软雅黑" w:hAnsi="微软雅黑"/>
        </w:rPr>
        <w:t>还有禁用端口</w:t>
      </w:r>
    </w:p>
    <w:p w14:paraId="60EC8027"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显示VLAN、</w:t>
      </w:r>
      <w:r>
        <w:rPr>
          <w:rFonts w:ascii="微软雅黑" w:eastAsia="微软雅黑" w:hAnsi="微软雅黑" w:hint="eastAsia"/>
        </w:rPr>
        <w:t>路由器端口（上述</w:t>
      </w:r>
      <w:r>
        <w:rPr>
          <w:rFonts w:ascii="微软雅黑" w:eastAsia="微软雅黑" w:hAnsi="微软雅黑"/>
        </w:rPr>
        <w:t>三类</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老化时间</w:t>
      </w:r>
      <w:r>
        <w:rPr>
          <w:rFonts w:ascii="微软雅黑" w:eastAsia="微软雅黑" w:hAnsi="微软雅黑"/>
        </w:rPr>
        <w:t>（</w:t>
      </w:r>
      <w:r>
        <w:rPr>
          <w:rFonts w:ascii="微软雅黑" w:eastAsia="微软雅黑" w:hAnsi="微软雅黑" w:hint="eastAsia"/>
        </w:rPr>
        <w:t>只有</w:t>
      </w:r>
      <w:r>
        <w:rPr>
          <w:rFonts w:ascii="微软雅黑" w:eastAsia="微软雅黑" w:hAnsi="微软雅黑"/>
        </w:rPr>
        <w:t>动态路由器端口有）</w:t>
      </w:r>
    </w:p>
    <w:p w14:paraId="6BFD4244"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6DE40C55"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p>
    <w:p w14:paraId="60BA0CCB"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5C89A195" w14:textId="77777777" w:rsidR="0076630D" w:rsidRDefault="0076630D">
      <w:pPr>
        <w:rPr>
          <w:rFonts w:ascii="微软雅黑" w:eastAsia="微软雅黑" w:hAnsi="微软雅黑"/>
        </w:rPr>
      </w:pPr>
    </w:p>
    <w:p w14:paraId="2708C92A" w14:textId="77777777" w:rsidR="0076630D" w:rsidRDefault="00D7272D">
      <w:pPr>
        <w:rPr>
          <w:rFonts w:ascii="微软雅黑" w:eastAsia="微软雅黑" w:hAnsi="微软雅黑"/>
          <w:b/>
        </w:rPr>
      </w:pPr>
      <w:r>
        <w:rPr>
          <w:rFonts w:ascii="微软雅黑" w:eastAsia="微软雅黑" w:hAnsi="微软雅黑" w:hint="eastAsia"/>
          <w:b/>
        </w:rPr>
        <w:t>组播</w:t>
      </w:r>
      <w:r>
        <w:rPr>
          <w:rFonts w:ascii="微软雅黑" w:eastAsia="微软雅黑" w:hAnsi="微软雅黑"/>
          <w:b/>
        </w:rPr>
        <w:t>地址表：</w:t>
      </w:r>
    </w:p>
    <w:p w14:paraId="171A29A6" w14:textId="77777777" w:rsidR="0076630D" w:rsidRDefault="00D7272D">
      <w:pPr>
        <w:rPr>
          <w:rFonts w:ascii="微软雅黑" w:eastAsia="微软雅黑" w:hAnsi="微软雅黑"/>
        </w:rPr>
      </w:pPr>
      <w:r>
        <w:rPr>
          <w:rFonts w:ascii="微软雅黑" w:eastAsia="微软雅黑" w:hAnsi="微软雅黑" w:hint="eastAsia"/>
        </w:rPr>
        <w:t>支持</w:t>
      </w:r>
      <w:r>
        <w:rPr>
          <w:rFonts w:ascii="微软雅黑" w:eastAsia="微软雅黑" w:hAnsi="微软雅黑"/>
        </w:rPr>
        <w:t>添加静态组播地址表项：</w:t>
      </w:r>
    </w:p>
    <w:p w14:paraId="61BC9387" w14:textId="77777777" w:rsidR="0076630D" w:rsidRDefault="00D7272D" w:rsidP="00B10728">
      <w:pPr>
        <w:pStyle w:val="af2"/>
        <w:numPr>
          <w:ilvl w:val="0"/>
          <w:numId w:val="306"/>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组播MAC地址</w:t>
      </w:r>
      <w:r>
        <w:rPr>
          <w:rFonts w:ascii="微软雅黑" w:eastAsia="微软雅黑" w:hAnsi="微软雅黑" w:hint="eastAsia"/>
        </w:rPr>
        <w:t>表项</w:t>
      </w:r>
      <w:r>
        <w:rPr>
          <w:rFonts w:ascii="微软雅黑" w:eastAsia="微软雅黑" w:hAnsi="微软雅黑"/>
        </w:rPr>
        <w:t>所属的VLAN</w:t>
      </w:r>
      <w:r>
        <w:rPr>
          <w:rFonts w:ascii="微软雅黑" w:eastAsia="微软雅黑" w:hAnsi="微软雅黑" w:hint="eastAsia"/>
        </w:rPr>
        <w:t>。</w:t>
      </w:r>
    </w:p>
    <w:p w14:paraId="1A749429" w14:textId="77777777" w:rsidR="0076630D" w:rsidRDefault="00D7272D" w:rsidP="00B10728">
      <w:pPr>
        <w:pStyle w:val="af2"/>
        <w:numPr>
          <w:ilvl w:val="0"/>
          <w:numId w:val="306"/>
        </w:numPr>
        <w:ind w:firstLineChars="0"/>
        <w:rPr>
          <w:rFonts w:ascii="微软雅黑" w:eastAsia="微软雅黑" w:hAnsi="微软雅黑"/>
        </w:rPr>
      </w:pPr>
      <w:r>
        <w:rPr>
          <w:rFonts w:ascii="微软雅黑" w:eastAsia="微软雅黑" w:hAnsi="微软雅黑" w:hint="eastAsia"/>
        </w:rPr>
        <w:t>组播</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待添加的组播IPv4地址</w:t>
      </w:r>
      <w:r>
        <w:rPr>
          <w:rFonts w:ascii="微软雅黑" w:eastAsia="微软雅黑" w:hAnsi="微软雅黑" w:hint="eastAsia"/>
        </w:rPr>
        <w:t>。</w:t>
      </w:r>
      <w:r>
        <w:rPr>
          <w:rFonts w:ascii="微软雅黑" w:eastAsia="微软雅黑" w:hAnsi="微软雅黑"/>
        </w:rPr>
        <w:t>输入</w:t>
      </w:r>
      <w:r>
        <w:rPr>
          <w:rFonts w:ascii="微软雅黑" w:eastAsia="微软雅黑" w:hAnsi="微软雅黑" w:hint="eastAsia"/>
        </w:rPr>
        <w:t>格式</w:t>
      </w:r>
      <w:r>
        <w:rPr>
          <w:rFonts w:ascii="微软雅黑" w:eastAsia="微软雅黑" w:hAnsi="微软雅黑"/>
        </w:rPr>
        <w:t>要求满足IPv4</w:t>
      </w:r>
      <w:r>
        <w:rPr>
          <w:rFonts w:ascii="微软雅黑" w:eastAsia="微软雅黑" w:hAnsi="微软雅黑" w:hint="eastAsia"/>
        </w:rPr>
        <w:t>地址</w:t>
      </w:r>
      <w:r>
        <w:rPr>
          <w:rFonts w:ascii="微软雅黑" w:eastAsia="微软雅黑" w:hAnsi="微软雅黑"/>
        </w:rPr>
        <w:t>格式</w:t>
      </w:r>
      <w:r>
        <w:rPr>
          <w:rFonts w:ascii="微软雅黑" w:eastAsia="微软雅黑" w:hAnsi="微软雅黑" w:hint="eastAsia"/>
        </w:rPr>
        <w:t>。</w:t>
      </w:r>
    </w:p>
    <w:p w14:paraId="0564B4E0" w14:textId="77777777" w:rsidR="0076630D" w:rsidRDefault="00D7272D" w:rsidP="00B10728">
      <w:pPr>
        <w:pStyle w:val="af2"/>
        <w:numPr>
          <w:ilvl w:val="0"/>
          <w:numId w:val="306"/>
        </w:numPr>
        <w:ind w:firstLineChars="0"/>
        <w:rPr>
          <w:rFonts w:ascii="微软雅黑" w:eastAsia="微软雅黑" w:hAnsi="微软雅黑"/>
        </w:rPr>
      </w:pPr>
      <w:r>
        <w:rPr>
          <w:rFonts w:ascii="微软雅黑" w:eastAsia="微软雅黑" w:hAnsi="微软雅黑" w:hint="eastAsia"/>
        </w:rPr>
        <w:t>成员端口</w:t>
      </w:r>
      <w:r>
        <w:rPr>
          <w:rFonts w:ascii="微软雅黑" w:eastAsia="微软雅黑" w:hAnsi="微软雅黑"/>
        </w:rPr>
        <w:t>：</w:t>
      </w:r>
      <w:r>
        <w:rPr>
          <w:rFonts w:ascii="微软雅黑" w:eastAsia="微软雅黑" w:hAnsi="微软雅黑" w:hint="eastAsia"/>
        </w:rPr>
        <w:t>选择静态组播</w:t>
      </w:r>
      <w:r>
        <w:rPr>
          <w:rFonts w:ascii="微软雅黑" w:eastAsia="微软雅黑" w:hAnsi="微软雅黑"/>
        </w:rPr>
        <w:t>地址表项的成员端口，包括电口、光口和聚合接口</w:t>
      </w:r>
      <w:r>
        <w:rPr>
          <w:rFonts w:ascii="微软雅黑" w:eastAsia="微软雅黑" w:hAnsi="微软雅黑" w:hint="eastAsia"/>
        </w:rPr>
        <w:t>，</w:t>
      </w:r>
      <w:r>
        <w:rPr>
          <w:rFonts w:ascii="微软雅黑" w:eastAsia="微软雅黑" w:hAnsi="微软雅黑"/>
        </w:rPr>
        <w:t>可多选。</w:t>
      </w:r>
    </w:p>
    <w:p w14:paraId="037BAFE6" w14:textId="77777777" w:rsidR="0076630D" w:rsidRDefault="00D7272D">
      <w:pPr>
        <w:rPr>
          <w:rFonts w:ascii="微软雅黑" w:eastAsia="微软雅黑" w:hAnsi="微软雅黑"/>
        </w:rPr>
      </w:pPr>
      <w:r>
        <w:rPr>
          <w:rFonts w:ascii="微软雅黑" w:eastAsia="微软雅黑" w:hAnsi="微软雅黑" w:hint="eastAsia"/>
        </w:rPr>
        <w:t>组播</w:t>
      </w:r>
      <w:r>
        <w:rPr>
          <w:rFonts w:ascii="微软雅黑" w:eastAsia="微软雅黑" w:hAnsi="微软雅黑"/>
        </w:rPr>
        <w:t>地址</w:t>
      </w:r>
      <w:r>
        <w:rPr>
          <w:rFonts w:ascii="微软雅黑" w:eastAsia="微软雅黑" w:hAnsi="微软雅黑" w:hint="eastAsia"/>
        </w:rPr>
        <w:t>列表</w:t>
      </w:r>
      <w:r>
        <w:rPr>
          <w:rFonts w:ascii="微软雅黑" w:eastAsia="微软雅黑" w:hAnsi="微软雅黑"/>
        </w:rPr>
        <w:t>：</w:t>
      </w:r>
    </w:p>
    <w:p w14:paraId="3B17B8B6" w14:textId="77777777" w:rsidR="0076630D" w:rsidRDefault="00D7272D" w:rsidP="00B10728">
      <w:pPr>
        <w:pStyle w:val="af2"/>
        <w:numPr>
          <w:ilvl w:val="0"/>
          <w:numId w:val="307"/>
        </w:numPr>
        <w:ind w:firstLineChars="0"/>
        <w:rPr>
          <w:rFonts w:ascii="微软雅黑" w:eastAsia="微软雅黑" w:hAnsi="微软雅黑"/>
        </w:rPr>
      </w:pPr>
      <w:r>
        <w:rPr>
          <w:rFonts w:ascii="微软雅黑" w:eastAsia="微软雅黑" w:hAnsi="微软雅黑" w:hint="eastAsia"/>
        </w:rPr>
        <w:t>列表显示VLAN</w:t>
      </w:r>
      <w:r>
        <w:rPr>
          <w:rFonts w:ascii="微软雅黑" w:eastAsia="微软雅黑" w:hAnsi="微软雅黑"/>
        </w:rPr>
        <w:t>、组播地址、</w:t>
      </w:r>
      <w:r>
        <w:rPr>
          <w:rFonts w:ascii="微软雅黑" w:eastAsia="微软雅黑" w:hAnsi="微软雅黑" w:hint="eastAsia"/>
        </w:rPr>
        <w:t>源</w:t>
      </w:r>
      <w:r>
        <w:rPr>
          <w:rFonts w:ascii="微软雅黑" w:eastAsia="微软雅黑" w:hAnsi="微软雅黑"/>
        </w:rPr>
        <w:t>IP地址</w:t>
      </w:r>
      <w:r>
        <w:rPr>
          <w:rFonts w:ascii="微软雅黑" w:eastAsia="微软雅黑" w:hAnsi="微软雅黑" w:hint="eastAsia"/>
        </w:rPr>
        <w:t>（仅</w:t>
      </w:r>
      <w:r>
        <w:rPr>
          <w:rFonts w:ascii="微软雅黑" w:eastAsia="微软雅黑" w:hAnsi="微软雅黑"/>
        </w:rPr>
        <w:t>IGMPv3</w:t>
      </w:r>
      <w:r>
        <w:rPr>
          <w:rFonts w:ascii="微软雅黑" w:eastAsia="微软雅黑" w:hAnsi="微软雅黑" w:hint="eastAsia"/>
        </w:rPr>
        <w:t>支持</w:t>
      </w:r>
      <w:r>
        <w:rPr>
          <w:rFonts w:ascii="微软雅黑" w:eastAsia="微软雅黑" w:hAnsi="微软雅黑"/>
        </w:rPr>
        <w:t>，IGMPv2</w:t>
      </w:r>
      <w:r>
        <w:rPr>
          <w:rFonts w:ascii="微软雅黑" w:eastAsia="微软雅黑" w:hAnsi="微软雅黑" w:hint="eastAsia"/>
        </w:rPr>
        <w:t>显示</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、成员端口、地址类型</w:t>
      </w:r>
      <w:r>
        <w:rPr>
          <w:rFonts w:ascii="微软雅黑" w:eastAsia="微软雅黑" w:hAnsi="微软雅黑" w:hint="eastAsia"/>
        </w:rPr>
        <w:t>（静态</w:t>
      </w:r>
      <w:r>
        <w:rPr>
          <w:rFonts w:ascii="微软雅黑" w:eastAsia="微软雅黑" w:hAnsi="微软雅黑"/>
        </w:rPr>
        <w:t>|动态</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老化时间</w:t>
      </w:r>
      <w:r>
        <w:rPr>
          <w:rFonts w:ascii="微软雅黑" w:eastAsia="微软雅黑" w:hAnsi="微软雅黑"/>
        </w:rPr>
        <w:t>（</w:t>
      </w:r>
      <w:r>
        <w:rPr>
          <w:rFonts w:ascii="微软雅黑" w:eastAsia="微软雅黑" w:hAnsi="微软雅黑" w:hint="eastAsia"/>
        </w:rPr>
        <w:t>单位秒</w:t>
      </w:r>
      <w:r>
        <w:rPr>
          <w:rFonts w:ascii="微软雅黑" w:eastAsia="微软雅黑" w:hAnsi="微软雅黑"/>
        </w:rPr>
        <w:t>，只有动态组播地址有）</w:t>
      </w:r>
    </w:p>
    <w:p w14:paraId="1815F3C3" w14:textId="77777777" w:rsidR="0076630D" w:rsidRDefault="00D7272D" w:rsidP="00B10728">
      <w:pPr>
        <w:pStyle w:val="af2"/>
        <w:numPr>
          <w:ilvl w:val="0"/>
          <w:numId w:val="30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编辑静态组播地址</w:t>
      </w:r>
      <w:r>
        <w:rPr>
          <w:rFonts w:ascii="微软雅黑" w:eastAsia="微软雅黑" w:hAnsi="微软雅黑" w:hint="eastAsia"/>
        </w:rPr>
        <w:t>，</w:t>
      </w:r>
      <w:r>
        <w:rPr>
          <w:rFonts w:ascii="微软雅黑" w:eastAsia="微软雅黑" w:hAnsi="微软雅黑"/>
        </w:rPr>
        <w:t>仅支持编辑</w:t>
      </w:r>
      <w:r>
        <w:rPr>
          <w:rFonts w:ascii="微软雅黑" w:eastAsia="微软雅黑" w:hAnsi="微软雅黑" w:hint="eastAsia"/>
        </w:rPr>
        <w:t>成员</w:t>
      </w:r>
      <w:r>
        <w:rPr>
          <w:rFonts w:ascii="微软雅黑" w:eastAsia="微软雅黑" w:hAnsi="微软雅黑"/>
        </w:rPr>
        <w:t>端口</w:t>
      </w:r>
    </w:p>
    <w:p w14:paraId="1D354AEC" w14:textId="77777777" w:rsidR="0076630D" w:rsidRDefault="00D7272D" w:rsidP="00B10728">
      <w:pPr>
        <w:pStyle w:val="af2"/>
        <w:numPr>
          <w:ilvl w:val="0"/>
          <w:numId w:val="30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删除静态组播地址</w:t>
      </w:r>
    </w:p>
    <w:p w14:paraId="2087F35D" w14:textId="77777777" w:rsidR="0076630D" w:rsidRDefault="00D7272D" w:rsidP="00B10728">
      <w:pPr>
        <w:pStyle w:val="af2"/>
        <w:numPr>
          <w:ilvl w:val="0"/>
          <w:numId w:val="30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1A8FF008" w14:textId="77777777" w:rsidR="0076630D" w:rsidRDefault="0076630D">
      <w:pPr>
        <w:rPr>
          <w:rFonts w:ascii="微软雅黑" w:eastAsia="微软雅黑" w:hAnsi="微软雅黑"/>
        </w:rPr>
      </w:pPr>
    </w:p>
    <w:p w14:paraId="1EF8340E" w14:textId="77777777" w:rsidR="0076630D" w:rsidRDefault="00D7272D">
      <w:pPr>
        <w:rPr>
          <w:rFonts w:ascii="微软雅黑" w:eastAsia="微软雅黑" w:hAnsi="微软雅黑"/>
          <w:b/>
        </w:rPr>
      </w:pPr>
      <w:r>
        <w:rPr>
          <w:rFonts w:ascii="微软雅黑" w:eastAsia="微软雅黑" w:hAnsi="微软雅黑" w:hint="eastAsia"/>
          <w:b/>
        </w:rPr>
        <w:lastRenderedPageBreak/>
        <w:t>组播策略</w:t>
      </w:r>
      <w:r>
        <w:rPr>
          <w:rFonts w:ascii="微软雅黑" w:eastAsia="微软雅黑" w:hAnsi="微软雅黑"/>
          <w:b/>
        </w:rPr>
        <w:t>：</w:t>
      </w:r>
    </w:p>
    <w:p w14:paraId="32F1CC10" w14:textId="77777777"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组播策略：</w:t>
      </w:r>
      <w:r>
        <w:rPr>
          <w:rFonts w:ascii="微软雅黑" w:eastAsia="微软雅黑" w:hAnsi="微软雅黑" w:hint="eastAsia"/>
        </w:rPr>
        <w:t>最多</w:t>
      </w:r>
      <w:r>
        <w:rPr>
          <w:rFonts w:ascii="微软雅黑" w:eastAsia="微软雅黑" w:hAnsi="微软雅黑"/>
        </w:rPr>
        <w:t>添加</w:t>
      </w:r>
      <w:r>
        <w:rPr>
          <w:rFonts w:ascii="微软雅黑" w:eastAsia="微软雅黑" w:hAnsi="微软雅黑" w:hint="eastAsia"/>
        </w:rPr>
        <w:t>128条</w:t>
      </w:r>
    </w:p>
    <w:p w14:paraId="012E4687" w14:textId="77777777" w:rsidR="0076630D" w:rsidRDefault="00D7272D" w:rsidP="00B10728">
      <w:pPr>
        <w:pStyle w:val="af2"/>
        <w:numPr>
          <w:ilvl w:val="0"/>
          <w:numId w:val="308"/>
        </w:numPr>
        <w:ind w:firstLineChars="0"/>
        <w:rPr>
          <w:rFonts w:ascii="微软雅黑" w:eastAsia="微软雅黑" w:hAnsi="微软雅黑"/>
        </w:rPr>
      </w:pPr>
      <w:r>
        <w:rPr>
          <w:rFonts w:ascii="微软雅黑" w:eastAsia="微软雅黑" w:hAnsi="微软雅黑" w:hint="eastAsia"/>
        </w:rPr>
        <w:t>策略</w:t>
      </w:r>
      <w:r>
        <w:rPr>
          <w:rFonts w:ascii="微软雅黑" w:eastAsia="微软雅黑" w:hAnsi="微软雅黑"/>
        </w:rPr>
        <w:t>ID：</w:t>
      </w:r>
      <w:r>
        <w:rPr>
          <w:rFonts w:ascii="微软雅黑" w:eastAsia="微软雅黑" w:hAnsi="微软雅黑" w:hint="eastAsia"/>
        </w:rPr>
        <w:t>【text文本框】设置</w:t>
      </w:r>
      <w:r>
        <w:rPr>
          <w:rFonts w:ascii="微软雅黑" w:eastAsia="微软雅黑" w:hAnsi="微软雅黑"/>
        </w:rPr>
        <w:t>组播策略的ID，取值为</w:t>
      </w:r>
      <w:r>
        <w:rPr>
          <w:rFonts w:ascii="微软雅黑" w:eastAsia="微软雅黑" w:hAnsi="微软雅黑" w:hint="eastAsia"/>
        </w:rPr>
        <w:t>1</w:t>
      </w:r>
      <w:r>
        <w:rPr>
          <w:rFonts w:ascii="微软雅黑" w:eastAsia="微软雅黑" w:hAnsi="微软雅黑"/>
        </w:rPr>
        <w:t>-128</w:t>
      </w:r>
      <w:r>
        <w:rPr>
          <w:rFonts w:ascii="微软雅黑" w:eastAsia="微软雅黑" w:hAnsi="微软雅黑" w:hint="eastAsia"/>
        </w:rPr>
        <w:t>的</w:t>
      </w:r>
      <w:r>
        <w:rPr>
          <w:rFonts w:ascii="微软雅黑" w:eastAsia="微软雅黑" w:hAnsi="微软雅黑"/>
        </w:rPr>
        <w:t>整数</w:t>
      </w:r>
    </w:p>
    <w:p w14:paraId="67544BCF" w14:textId="77777777" w:rsidR="0076630D" w:rsidRDefault="00D7272D" w:rsidP="00B10728">
      <w:pPr>
        <w:pStyle w:val="af2"/>
        <w:numPr>
          <w:ilvl w:val="0"/>
          <w:numId w:val="308"/>
        </w:numPr>
        <w:ind w:firstLineChars="0"/>
        <w:rPr>
          <w:rFonts w:ascii="微软雅黑" w:eastAsia="微软雅黑" w:hAnsi="微软雅黑"/>
        </w:rPr>
      </w:pPr>
      <w:r>
        <w:rPr>
          <w:rFonts w:ascii="微软雅黑" w:eastAsia="微软雅黑" w:hAnsi="微软雅黑" w:hint="eastAsia"/>
        </w:rPr>
        <w:t>动作</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组播策略</w:t>
      </w:r>
      <w:r>
        <w:rPr>
          <w:rFonts w:ascii="微软雅黑" w:eastAsia="微软雅黑" w:hAnsi="微软雅黑" w:hint="eastAsia"/>
        </w:rPr>
        <w:t>对指定</w:t>
      </w:r>
      <w:r>
        <w:rPr>
          <w:rFonts w:ascii="微软雅黑" w:eastAsia="微软雅黑" w:hAnsi="微软雅黑"/>
        </w:rPr>
        <w:t>报文的动作，选项有{允许</w:t>
      </w:r>
      <w:r>
        <w:rPr>
          <w:rFonts w:ascii="微软雅黑" w:eastAsia="微软雅黑" w:hAnsi="微软雅黑" w:hint="eastAsia"/>
        </w:rPr>
        <w:t>|</w:t>
      </w:r>
      <w:r>
        <w:rPr>
          <w:rFonts w:ascii="微软雅黑" w:eastAsia="微软雅黑" w:hAnsi="微软雅黑"/>
        </w:rPr>
        <w:t>拒绝}</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允许</w:t>
      </w:r>
      <w:r>
        <w:rPr>
          <w:rFonts w:ascii="微软雅黑" w:eastAsia="微软雅黑" w:hAnsi="微软雅黑"/>
        </w:rPr>
        <w:t>。</w:t>
      </w:r>
    </w:p>
    <w:p w14:paraId="27ED28D5" w14:textId="77777777" w:rsidR="0076630D" w:rsidRDefault="00D7272D" w:rsidP="00B10728">
      <w:pPr>
        <w:pStyle w:val="af2"/>
        <w:numPr>
          <w:ilvl w:val="0"/>
          <w:numId w:val="308"/>
        </w:numPr>
        <w:ind w:firstLineChars="0"/>
        <w:rPr>
          <w:rFonts w:ascii="微软雅黑" w:eastAsia="微软雅黑" w:hAnsi="微软雅黑"/>
        </w:rPr>
      </w:pPr>
      <w:r>
        <w:rPr>
          <w:rFonts w:ascii="微软雅黑" w:eastAsia="微软雅黑" w:hAnsi="微软雅黑" w:hint="eastAsia"/>
        </w:rPr>
        <w:t>组播</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组播IPv4</w:t>
      </w:r>
      <w:r>
        <w:rPr>
          <w:rFonts w:ascii="微软雅黑" w:eastAsia="微软雅黑" w:hAnsi="微软雅黑" w:hint="eastAsia"/>
        </w:rPr>
        <w:t>地址</w:t>
      </w:r>
      <w:r>
        <w:rPr>
          <w:rFonts w:ascii="微软雅黑" w:eastAsia="微软雅黑" w:hAnsi="微软雅黑"/>
        </w:rPr>
        <w:t>，采用点分十进制</w:t>
      </w:r>
      <w:r>
        <w:rPr>
          <w:rFonts w:ascii="微软雅黑" w:eastAsia="微软雅黑" w:hAnsi="微软雅黑" w:hint="eastAsia"/>
        </w:rPr>
        <w:t>输入</w:t>
      </w:r>
      <w:r>
        <w:rPr>
          <w:rFonts w:ascii="微软雅黑" w:eastAsia="微软雅黑" w:hAnsi="微软雅黑"/>
        </w:rPr>
        <w:t>，需要校验格式，若输入不符合规范则报错提示。支持</w:t>
      </w:r>
      <w:r>
        <w:rPr>
          <w:rFonts w:ascii="微软雅黑" w:eastAsia="微软雅黑" w:hAnsi="微软雅黑" w:hint="eastAsia"/>
        </w:rPr>
        <w:t>输入</w:t>
      </w:r>
      <w:r>
        <w:rPr>
          <w:rFonts w:ascii="微软雅黑" w:eastAsia="微软雅黑" w:hAnsi="微软雅黑"/>
        </w:rPr>
        <w:t>IPv4</w:t>
      </w:r>
      <w:r>
        <w:rPr>
          <w:rFonts w:ascii="微软雅黑" w:eastAsia="微软雅黑" w:hAnsi="微软雅黑" w:hint="eastAsia"/>
        </w:rPr>
        <w:t>地址</w:t>
      </w:r>
      <w:r>
        <w:rPr>
          <w:rFonts w:ascii="微软雅黑" w:eastAsia="微软雅黑" w:hAnsi="微软雅黑"/>
        </w:rPr>
        <w:t>，也支持输入IPv4</w:t>
      </w:r>
      <w:r>
        <w:rPr>
          <w:rFonts w:ascii="微软雅黑" w:eastAsia="微软雅黑" w:hAnsi="微软雅黑" w:hint="eastAsia"/>
        </w:rPr>
        <w:t>地址范围</w:t>
      </w:r>
      <w:r>
        <w:rPr>
          <w:rFonts w:ascii="微软雅黑" w:eastAsia="微软雅黑" w:hAnsi="微软雅黑"/>
        </w:rPr>
        <w:t>。</w:t>
      </w:r>
    </w:p>
    <w:p w14:paraId="50443025" w14:textId="77777777" w:rsidR="0076630D" w:rsidRDefault="00D7272D">
      <w:pPr>
        <w:rPr>
          <w:rFonts w:ascii="微软雅黑" w:eastAsia="微软雅黑" w:hAnsi="微软雅黑"/>
        </w:rPr>
      </w:pPr>
      <w:r>
        <w:rPr>
          <w:rFonts w:ascii="微软雅黑" w:eastAsia="微软雅黑" w:hAnsi="微软雅黑" w:hint="eastAsia"/>
        </w:rPr>
        <w:t>组播策略</w:t>
      </w:r>
      <w:r>
        <w:rPr>
          <w:rFonts w:ascii="微软雅黑" w:eastAsia="微软雅黑" w:hAnsi="微软雅黑"/>
        </w:rPr>
        <w:t>列表：</w:t>
      </w:r>
    </w:p>
    <w:p w14:paraId="62F7E131" w14:textId="77777777" w:rsidR="0076630D" w:rsidRDefault="00D7272D" w:rsidP="00B10728">
      <w:pPr>
        <w:pStyle w:val="af2"/>
        <w:numPr>
          <w:ilvl w:val="0"/>
          <w:numId w:val="309"/>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策略</w:t>
      </w:r>
      <w:r>
        <w:rPr>
          <w:rFonts w:ascii="微软雅黑" w:eastAsia="微软雅黑" w:hAnsi="微软雅黑"/>
        </w:rPr>
        <w:t>ID、动作、组播地址</w:t>
      </w:r>
    </w:p>
    <w:p w14:paraId="5A870844" w14:textId="77777777" w:rsidR="0076630D" w:rsidRDefault="00D7272D" w:rsidP="00B10728">
      <w:pPr>
        <w:pStyle w:val="af2"/>
        <w:numPr>
          <w:ilvl w:val="0"/>
          <w:numId w:val="309"/>
        </w:numPr>
        <w:ind w:firstLineChars="0"/>
        <w:rPr>
          <w:rFonts w:ascii="微软雅黑" w:eastAsia="微软雅黑" w:hAnsi="微软雅黑"/>
        </w:rPr>
      </w:pPr>
      <w:r>
        <w:rPr>
          <w:rFonts w:ascii="微软雅黑" w:eastAsia="微软雅黑" w:hAnsi="微软雅黑" w:hint="eastAsia"/>
        </w:rPr>
        <w:t>支持编辑</w:t>
      </w:r>
      <w:r>
        <w:rPr>
          <w:rFonts w:ascii="微软雅黑" w:eastAsia="微软雅黑" w:hAnsi="微软雅黑"/>
        </w:rPr>
        <w:t>组播策略</w:t>
      </w:r>
    </w:p>
    <w:p w14:paraId="0954EF06" w14:textId="77777777" w:rsidR="0076630D" w:rsidRDefault="00D7272D" w:rsidP="00B10728">
      <w:pPr>
        <w:pStyle w:val="af2"/>
        <w:numPr>
          <w:ilvl w:val="0"/>
          <w:numId w:val="30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删除单</w:t>
      </w:r>
      <w:r>
        <w:rPr>
          <w:rFonts w:ascii="微软雅黑" w:eastAsia="微软雅黑" w:hAnsi="微软雅黑" w:hint="eastAsia"/>
        </w:rPr>
        <w:t>条/批量/全部</w:t>
      </w:r>
      <w:r>
        <w:rPr>
          <w:rFonts w:ascii="微软雅黑" w:eastAsia="微软雅黑" w:hAnsi="微软雅黑"/>
        </w:rPr>
        <w:t>组播策略</w:t>
      </w:r>
      <w:r>
        <w:rPr>
          <w:rFonts w:ascii="微软雅黑" w:eastAsia="微软雅黑" w:hAnsi="微软雅黑" w:hint="eastAsia"/>
        </w:rPr>
        <w:t>。</w:t>
      </w:r>
      <w:r>
        <w:rPr>
          <w:rFonts w:ascii="微软雅黑" w:eastAsia="微软雅黑" w:hAnsi="微软雅黑"/>
        </w:rPr>
        <w:t>若</w:t>
      </w:r>
      <w:r>
        <w:rPr>
          <w:rFonts w:ascii="微软雅黑" w:eastAsia="微软雅黑" w:hAnsi="微软雅黑" w:hint="eastAsia"/>
        </w:rPr>
        <w:t>组播策略</w:t>
      </w:r>
      <w:r>
        <w:rPr>
          <w:rFonts w:ascii="微软雅黑" w:eastAsia="微软雅黑" w:hAnsi="微软雅黑"/>
        </w:rPr>
        <w:t>已被端口引用，则无法删除，必须先</w:t>
      </w:r>
      <w:r>
        <w:rPr>
          <w:rFonts w:ascii="微软雅黑" w:eastAsia="微软雅黑" w:hAnsi="微软雅黑" w:hint="eastAsia"/>
        </w:rPr>
        <w:t>解除端口</w:t>
      </w:r>
      <w:r>
        <w:rPr>
          <w:rFonts w:ascii="微软雅黑" w:eastAsia="微软雅黑" w:hAnsi="微软雅黑"/>
        </w:rPr>
        <w:t>与组播策略的绑定</w:t>
      </w:r>
    </w:p>
    <w:p w14:paraId="1A627640" w14:textId="77777777" w:rsidR="0076630D" w:rsidRDefault="0076630D">
      <w:pPr>
        <w:rPr>
          <w:rFonts w:ascii="微软雅黑" w:eastAsia="微软雅黑" w:hAnsi="微软雅黑"/>
        </w:rPr>
      </w:pPr>
    </w:p>
    <w:p w14:paraId="4E5F2A26" w14:textId="77777777" w:rsidR="0076630D" w:rsidRDefault="00D7272D">
      <w:pPr>
        <w:rPr>
          <w:rFonts w:ascii="微软雅黑" w:eastAsia="微软雅黑" w:hAnsi="微软雅黑"/>
          <w:b/>
        </w:rPr>
      </w:pPr>
      <w:r>
        <w:rPr>
          <w:rFonts w:ascii="微软雅黑" w:eastAsia="微软雅黑" w:hAnsi="微软雅黑" w:hint="eastAsia"/>
          <w:b/>
        </w:rPr>
        <w:t>组播</w:t>
      </w:r>
      <w:r>
        <w:rPr>
          <w:rFonts w:ascii="微软雅黑" w:eastAsia="微软雅黑" w:hAnsi="微软雅黑"/>
          <w:b/>
        </w:rPr>
        <w:t>端口表：</w:t>
      </w:r>
    </w:p>
    <w:p w14:paraId="33E0D6C9" w14:textId="77777777" w:rsidR="0076630D" w:rsidRDefault="00D7272D" w:rsidP="00B10728">
      <w:pPr>
        <w:pStyle w:val="af2"/>
        <w:numPr>
          <w:ilvl w:val="0"/>
          <w:numId w:val="310"/>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：选择需要</w:t>
      </w:r>
      <w:r>
        <w:rPr>
          <w:rFonts w:ascii="微软雅黑" w:eastAsia="微软雅黑" w:hAnsi="微软雅黑" w:hint="eastAsia"/>
        </w:rPr>
        <w:t>配置</w:t>
      </w:r>
      <w:r>
        <w:rPr>
          <w:rFonts w:ascii="微软雅黑" w:eastAsia="微软雅黑" w:hAnsi="微软雅黑"/>
        </w:rPr>
        <w:t>的端口，包括电口、光口和聚合接口，可多选。</w:t>
      </w:r>
    </w:p>
    <w:p w14:paraId="539CB4D6" w14:textId="77777777" w:rsidR="0076630D" w:rsidRDefault="00D7272D" w:rsidP="00B10728">
      <w:pPr>
        <w:pStyle w:val="af2"/>
        <w:numPr>
          <w:ilvl w:val="0"/>
          <w:numId w:val="310"/>
        </w:numPr>
        <w:ind w:firstLineChars="0"/>
        <w:rPr>
          <w:rFonts w:ascii="微软雅黑" w:eastAsia="微软雅黑" w:hAnsi="微软雅黑"/>
        </w:rPr>
      </w:pPr>
      <w:r>
        <w:rPr>
          <w:rFonts w:ascii="微软雅黑" w:eastAsia="微软雅黑" w:hAnsi="微软雅黑" w:hint="eastAsia"/>
        </w:rPr>
        <w:t>最大组播</w:t>
      </w:r>
      <w:r>
        <w:rPr>
          <w:rFonts w:ascii="微软雅黑" w:eastAsia="微软雅黑" w:hAnsi="微软雅黑"/>
        </w:rPr>
        <w:t>组数：【</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设置允许端口</w:t>
      </w:r>
      <w:r>
        <w:rPr>
          <w:rFonts w:ascii="微软雅黑" w:eastAsia="微软雅黑" w:hAnsi="微软雅黑"/>
        </w:rPr>
        <w:t>加入的组播组最大数量，取值为</w:t>
      </w:r>
      <w:r>
        <w:rPr>
          <w:rFonts w:ascii="微软雅黑" w:eastAsia="微软雅黑" w:hAnsi="微软雅黑" w:hint="eastAsia"/>
        </w:rPr>
        <w:t>0-256的</w:t>
      </w:r>
      <w:r>
        <w:rPr>
          <w:rFonts w:ascii="微软雅黑" w:eastAsia="微软雅黑" w:hAnsi="微软雅黑"/>
        </w:rPr>
        <w:t>整数，默认</w:t>
      </w:r>
      <w:r>
        <w:rPr>
          <w:rFonts w:ascii="微软雅黑" w:eastAsia="微软雅黑" w:hAnsi="微软雅黑" w:hint="eastAsia"/>
        </w:rPr>
        <w:t>256。</w:t>
      </w:r>
      <w:r>
        <w:rPr>
          <w:rFonts w:ascii="微软雅黑" w:eastAsia="微软雅黑" w:hAnsi="微软雅黑"/>
        </w:rPr>
        <w:t>选择</w:t>
      </w:r>
      <w:r>
        <w:rPr>
          <w:rFonts w:ascii="微软雅黑" w:eastAsia="微软雅黑" w:hAnsi="微软雅黑" w:hint="eastAsia"/>
        </w:rPr>
        <w:t>0时</w:t>
      </w:r>
      <w:r>
        <w:rPr>
          <w:rFonts w:ascii="微软雅黑" w:eastAsia="微软雅黑" w:hAnsi="微软雅黑"/>
        </w:rPr>
        <w:t>，表示</w:t>
      </w:r>
      <w:r>
        <w:rPr>
          <w:rFonts w:ascii="微软雅黑" w:eastAsia="微软雅黑" w:hAnsi="微软雅黑" w:hint="eastAsia"/>
        </w:rPr>
        <w:t>不允许</w:t>
      </w:r>
      <w:r>
        <w:rPr>
          <w:rFonts w:ascii="微软雅黑" w:eastAsia="微软雅黑" w:hAnsi="微软雅黑"/>
        </w:rPr>
        <w:t>端口加入组播组。</w:t>
      </w:r>
    </w:p>
    <w:p w14:paraId="3DD24B16" w14:textId="77777777" w:rsidR="0076630D" w:rsidRDefault="00D7272D" w:rsidP="00B10728">
      <w:pPr>
        <w:pStyle w:val="af2"/>
        <w:numPr>
          <w:ilvl w:val="0"/>
          <w:numId w:val="310"/>
        </w:numPr>
        <w:ind w:firstLineChars="0"/>
        <w:rPr>
          <w:rFonts w:ascii="微软雅黑" w:eastAsia="微软雅黑" w:hAnsi="微软雅黑"/>
        </w:rPr>
      </w:pPr>
      <w:r>
        <w:rPr>
          <w:rFonts w:ascii="微软雅黑" w:eastAsia="微软雅黑" w:hAnsi="微软雅黑" w:hint="eastAsia"/>
        </w:rPr>
        <w:t>动作</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当</w:t>
      </w:r>
      <w:r>
        <w:rPr>
          <w:rFonts w:ascii="微软雅黑" w:eastAsia="微软雅黑" w:hAnsi="微软雅黑" w:hint="eastAsia"/>
        </w:rPr>
        <w:t>端口</w:t>
      </w:r>
      <w:r>
        <w:rPr>
          <w:rFonts w:ascii="微软雅黑" w:eastAsia="微软雅黑" w:hAnsi="微软雅黑"/>
        </w:rPr>
        <w:t>组播超过限制之后的动作，选项有{</w:t>
      </w:r>
      <w:r>
        <w:rPr>
          <w:rFonts w:ascii="微软雅黑" w:eastAsia="微软雅黑" w:hAnsi="微软雅黑" w:hint="eastAsia"/>
        </w:rPr>
        <w:t>拒绝</w:t>
      </w:r>
      <w:r>
        <w:rPr>
          <w:rFonts w:ascii="微软雅黑" w:eastAsia="微软雅黑" w:hAnsi="微软雅黑"/>
        </w:rPr>
        <w:t>|替换}</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拒绝</w:t>
      </w:r>
      <w:r>
        <w:rPr>
          <w:rFonts w:ascii="微软雅黑" w:eastAsia="微软雅黑" w:hAnsi="微软雅黑"/>
        </w:rPr>
        <w:t>。拒绝</w:t>
      </w:r>
      <w:r>
        <w:rPr>
          <w:rFonts w:ascii="微软雅黑" w:eastAsia="微软雅黑" w:hAnsi="微软雅黑" w:hint="eastAsia"/>
        </w:rPr>
        <w:t>表示</w:t>
      </w:r>
      <w:r>
        <w:rPr>
          <w:rFonts w:ascii="微软雅黑" w:eastAsia="微软雅黑" w:hAnsi="微软雅黑"/>
        </w:rPr>
        <w:t>不再学习IGMP Report报文创建新的转发表项，替换表示更新之前学习到的表项。</w:t>
      </w:r>
    </w:p>
    <w:p w14:paraId="4797608F" w14:textId="77777777" w:rsidR="0076630D" w:rsidRDefault="00D7272D" w:rsidP="00B10728">
      <w:pPr>
        <w:pStyle w:val="af2"/>
        <w:numPr>
          <w:ilvl w:val="0"/>
          <w:numId w:val="310"/>
        </w:numPr>
        <w:ind w:firstLineChars="0"/>
        <w:rPr>
          <w:rFonts w:ascii="微软雅黑" w:eastAsia="微软雅黑" w:hAnsi="微软雅黑"/>
        </w:rPr>
      </w:pPr>
      <w:r>
        <w:rPr>
          <w:rFonts w:ascii="微软雅黑" w:eastAsia="微软雅黑" w:hAnsi="微软雅黑" w:hint="eastAsia"/>
        </w:rPr>
        <w:t>组播策略</w:t>
      </w:r>
      <w:r>
        <w:rPr>
          <w:rFonts w:ascii="微软雅黑" w:eastAsia="微软雅黑" w:hAnsi="微软雅黑"/>
        </w:rPr>
        <w:t>：</w:t>
      </w:r>
      <w:r>
        <w:rPr>
          <w:rFonts w:ascii="微软雅黑" w:eastAsia="微软雅黑" w:hAnsi="微软雅黑" w:hint="eastAsia"/>
        </w:rPr>
        <w:t>【开关】默认关闭</w:t>
      </w:r>
      <w:r>
        <w:rPr>
          <w:rFonts w:ascii="微软雅黑" w:eastAsia="微软雅黑" w:hAnsi="微软雅黑"/>
        </w:rPr>
        <w:t>。</w:t>
      </w:r>
    </w:p>
    <w:p w14:paraId="1560386D" w14:textId="77777777" w:rsidR="0076630D" w:rsidRDefault="00D7272D" w:rsidP="00B10728">
      <w:pPr>
        <w:pStyle w:val="af2"/>
        <w:numPr>
          <w:ilvl w:val="0"/>
          <w:numId w:val="310"/>
        </w:numPr>
        <w:ind w:firstLineChars="0"/>
        <w:rPr>
          <w:rFonts w:ascii="微软雅黑" w:eastAsia="微软雅黑" w:hAnsi="微软雅黑"/>
        </w:rPr>
      </w:pPr>
      <w:r>
        <w:rPr>
          <w:rFonts w:ascii="微软雅黑" w:eastAsia="微软雅黑" w:hAnsi="微软雅黑" w:hint="eastAsia"/>
        </w:rPr>
        <w:t>策略</w:t>
      </w:r>
      <w:r>
        <w:rPr>
          <w:rFonts w:ascii="微软雅黑" w:eastAsia="微软雅黑" w:hAnsi="微软雅黑"/>
        </w:rPr>
        <w:t>ID：【</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端口使用的组播策略。</w:t>
      </w:r>
      <w:r>
        <w:rPr>
          <w:rFonts w:ascii="微软雅黑" w:eastAsia="微软雅黑" w:hAnsi="微软雅黑" w:hint="eastAsia"/>
        </w:rPr>
        <w:t>若</w:t>
      </w:r>
      <w:r>
        <w:rPr>
          <w:rFonts w:ascii="微软雅黑" w:eastAsia="微软雅黑" w:hAnsi="微软雅黑"/>
        </w:rPr>
        <w:t>无</w:t>
      </w:r>
    </w:p>
    <w:p w14:paraId="27616559" w14:textId="77777777" w:rsidR="0076630D" w:rsidRDefault="00D7272D">
      <w:pPr>
        <w:rPr>
          <w:rFonts w:ascii="微软雅黑" w:eastAsia="微软雅黑" w:hAnsi="微软雅黑"/>
        </w:rPr>
      </w:pPr>
      <w:r>
        <w:rPr>
          <w:rFonts w:ascii="微软雅黑" w:eastAsia="微软雅黑" w:hAnsi="微软雅黑" w:hint="eastAsia"/>
        </w:rPr>
        <w:lastRenderedPageBreak/>
        <w:t>组播端口列表</w:t>
      </w:r>
      <w:r>
        <w:rPr>
          <w:rFonts w:ascii="微软雅黑" w:eastAsia="微软雅黑" w:hAnsi="微软雅黑"/>
        </w:rPr>
        <w:t>：</w:t>
      </w:r>
    </w:p>
    <w:p w14:paraId="5E79C033" w14:textId="77777777" w:rsidR="0076630D" w:rsidRDefault="00D7272D" w:rsidP="00B10728">
      <w:pPr>
        <w:pStyle w:val="af2"/>
        <w:numPr>
          <w:ilvl w:val="0"/>
          <w:numId w:val="311"/>
        </w:numPr>
        <w:ind w:firstLineChars="0"/>
        <w:rPr>
          <w:rFonts w:ascii="微软雅黑" w:eastAsia="微软雅黑" w:hAnsi="微软雅黑"/>
        </w:rPr>
      </w:pPr>
      <w:r>
        <w:rPr>
          <w:rFonts w:ascii="微软雅黑" w:eastAsia="微软雅黑" w:hAnsi="微软雅黑" w:hint="eastAsia"/>
        </w:rPr>
        <w:t>列表显示端口</w:t>
      </w:r>
      <w:r>
        <w:rPr>
          <w:rFonts w:ascii="微软雅黑" w:eastAsia="微软雅黑" w:hAnsi="微软雅黑"/>
        </w:rPr>
        <w:t>、最大组播组</w:t>
      </w:r>
      <w:r>
        <w:rPr>
          <w:rFonts w:ascii="微软雅黑" w:eastAsia="微软雅黑" w:hAnsi="微软雅黑" w:hint="eastAsia"/>
        </w:rPr>
        <w:t>数</w:t>
      </w:r>
      <w:r>
        <w:rPr>
          <w:rFonts w:ascii="微软雅黑" w:eastAsia="微软雅黑" w:hAnsi="微软雅黑"/>
        </w:rPr>
        <w:t>、动作、组播策略</w:t>
      </w:r>
    </w:p>
    <w:p w14:paraId="7FCF5F8E" w14:textId="77777777" w:rsidR="0076630D" w:rsidRDefault="00D7272D" w:rsidP="00B10728">
      <w:pPr>
        <w:pStyle w:val="af2"/>
        <w:numPr>
          <w:ilvl w:val="0"/>
          <w:numId w:val="31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5191D487" w14:textId="77777777" w:rsidR="0076630D" w:rsidRDefault="0076630D">
      <w:pPr>
        <w:rPr>
          <w:rFonts w:ascii="微软雅黑" w:eastAsia="微软雅黑" w:hAnsi="微软雅黑"/>
        </w:rPr>
      </w:pPr>
    </w:p>
    <w:p w14:paraId="62932851" w14:textId="77777777" w:rsidR="0076630D" w:rsidRDefault="00D7272D">
      <w:pPr>
        <w:pStyle w:val="20"/>
        <w:numPr>
          <w:ilvl w:val="1"/>
          <w:numId w:val="1"/>
        </w:numPr>
        <w:rPr>
          <w:rFonts w:ascii="微软雅黑" w:eastAsia="微软雅黑" w:hAnsi="微软雅黑"/>
        </w:rPr>
      </w:pPr>
      <w:bookmarkStart w:id="380" w:name="_MLD_Snooping(FP1C)"/>
      <w:bookmarkStart w:id="381" w:name="_Toc149138848"/>
      <w:bookmarkEnd w:id="380"/>
      <w:r>
        <w:rPr>
          <w:rFonts w:ascii="微软雅黑" w:eastAsia="微软雅黑" w:hAnsi="微软雅黑" w:hint="eastAsia"/>
        </w:rPr>
        <w:t>MLD</w:t>
      </w:r>
      <w:r>
        <w:rPr>
          <w:rFonts w:ascii="微软雅黑" w:eastAsia="微软雅黑" w:hAnsi="微软雅黑"/>
        </w:rPr>
        <w:t xml:space="preserve"> Snooping</w:t>
      </w:r>
      <w:r>
        <w:rPr>
          <w:rFonts w:ascii="微软雅黑" w:eastAsia="微软雅黑" w:hAnsi="微软雅黑"/>
          <w:color w:val="EEECE1" w:themeColor="background2"/>
          <w:highlight w:val="darkYellow"/>
        </w:rPr>
        <w:t>(FP1C)</w:t>
      </w:r>
      <w:bookmarkEnd w:id="381"/>
    </w:p>
    <w:p w14:paraId="427E8D22" w14:textId="77777777" w:rsidR="0076630D" w:rsidRDefault="00D7272D">
      <w:pPr>
        <w:rPr>
          <w:rFonts w:ascii="微软雅黑" w:eastAsia="微软雅黑" w:hAnsi="微软雅黑"/>
        </w:rPr>
      </w:pPr>
      <w:r>
        <w:rPr>
          <w:rFonts w:ascii="微软雅黑" w:eastAsia="微软雅黑" w:hAnsi="微软雅黑" w:hint="eastAsia"/>
        </w:rPr>
        <w:t>【功能概述】</w:t>
      </w:r>
    </w:p>
    <w:p w14:paraId="0BF925CD" w14:textId="77777777" w:rsidR="0076630D" w:rsidRDefault="00D7272D">
      <w:pPr>
        <w:ind w:firstLine="420"/>
        <w:rPr>
          <w:rFonts w:ascii="微软雅黑" w:eastAsia="微软雅黑" w:hAnsi="微软雅黑"/>
        </w:rPr>
      </w:pPr>
      <w:r>
        <w:rPr>
          <w:rFonts w:ascii="微软雅黑" w:eastAsia="微软雅黑" w:hAnsi="微软雅黑" w:hint="eastAsia"/>
        </w:rPr>
        <w:t>基本原理</w:t>
      </w:r>
      <w:r>
        <w:rPr>
          <w:rFonts w:ascii="微软雅黑" w:eastAsia="微软雅黑" w:hAnsi="微软雅黑"/>
        </w:rPr>
        <w:t>：</w:t>
      </w:r>
    </w:p>
    <w:p w14:paraId="702BD1C8" w14:textId="77777777" w:rsidR="0076630D" w:rsidRDefault="00D7272D">
      <w:pPr>
        <w:ind w:firstLine="420"/>
        <w:rPr>
          <w:rFonts w:ascii="微软雅黑" w:eastAsia="微软雅黑" w:hAnsi="微软雅黑"/>
        </w:rPr>
      </w:pPr>
      <w:r>
        <w:rPr>
          <w:rFonts w:ascii="微软雅黑" w:eastAsia="微软雅黑" w:hAnsi="微软雅黑"/>
        </w:rPr>
        <w:t>MLD Snooping作为一种IPv6</w:t>
      </w:r>
      <w:r>
        <w:rPr>
          <w:rFonts w:ascii="微软雅黑" w:eastAsia="微软雅黑" w:hAnsi="微软雅黑" w:hint="eastAsia"/>
        </w:rPr>
        <w:t>二层</w:t>
      </w:r>
      <w:r>
        <w:rPr>
          <w:rFonts w:ascii="微软雅黑" w:eastAsia="微软雅黑" w:hAnsi="微软雅黑"/>
        </w:rPr>
        <w:t>组播协议，通过侦听三层组播设备和用户主机之间发送的组播协议报文来维护组播报文的出端口信息，从而管理</w:t>
      </w:r>
      <w:r>
        <w:rPr>
          <w:rFonts w:ascii="微软雅黑" w:eastAsia="微软雅黑" w:hAnsi="微软雅黑" w:hint="eastAsia"/>
        </w:rPr>
        <w:t>和</w:t>
      </w:r>
      <w:r>
        <w:rPr>
          <w:rFonts w:ascii="微软雅黑" w:eastAsia="微软雅黑" w:hAnsi="微软雅黑"/>
        </w:rPr>
        <w:t>控制组播数据报文在数据链路层的转发。</w:t>
      </w:r>
      <w:r>
        <w:rPr>
          <w:rFonts w:ascii="微软雅黑" w:eastAsia="微软雅黑" w:hAnsi="微软雅黑" w:hint="eastAsia"/>
        </w:rPr>
        <w:t>当主机和上游三层设备之间传递的MLD协议报文通过二层设备时，MLD Snooping分析报文携带的信息，根据这些信息建立和维护二层组播转发表，从而指导组播数据在数据链路层按需转发。</w:t>
      </w:r>
    </w:p>
    <w:p w14:paraId="5C1BDB38" w14:textId="77777777" w:rsidR="0076630D" w:rsidRDefault="00D7272D">
      <w:pPr>
        <w:ind w:firstLine="420"/>
        <w:rPr>
          <w:rFonts w:ascii="微软雅黑" w:eastAsia="微软雅黑" w:hAnsi="微软雅黑"/>
        </w:rPr>
      </w:pPr>
      <w:r>
        <w:rPr>
          <w:rFonts w:ascii="微软雅黑" w:eastAsia="微软雅黑" w:hAnsi="微软雅黑" w:hint="eastAsia"/>
        </w:rPr>
        <w:t>基本概念</w:t>
      </w:r>
      <w:r>
        <w:rPr>
          <w:rFonts w:ascii="微软雅黑" w:eastAsia="微软雅黑" w:hAnsi="微软雅黑"/>
        </w:rPr>
        <w:t>：</w:t>
      </w:r>
    </w:p>
    <w:tbl>
      <w:tblPr>
        <w:tblStyle w:val="ac"/>
        <w:tblW w:w="10065" w:type="dxa"/>
        <w:tblInd w:w="-856" w:type="dxa"/>
        <w:tblLook w:val="04A0" w:firstRow="1" w:lastRow="0" w:firstColumn="1" w:lastColumn="0" w:noHBand="0" w:noVBand="1"/>
      </w:tblPr>
      <w:tblGrid>
        <w:gridCol w:w="2978"/>
        <w:gridCol w:w="2835"/>
        <w:gridCol w:w="4252"/>
      </w:tblGrid>
      <w:tr w:rsidR="0076630D" w14:paraId="2C2B551D" w14:textId="77777777">
        <w:tc>
          <w:tcPr>
            <w:tcW w:w="2978" w:type="dxa"/>
          </w:tcPr>
          <w:p w14:paraId="33B5CD09" w14:textId="77777777" w:rsidR="0076630D" w:rsidRDefault="00D7272D">
            <w:pPr>
              <w:rPr>
                <w:rFonts w:asciiTheme="minorEastAsia" w:hAnsiTheme="minorEastAsia"/>
              </w:rPr>
            </w:pPr>
            <w:r>
              <w:rPr>
                <w:rFonts w:asciiTheme="minorEastAsia" w:hAnsiTheme="minorEastAsia" w:hint="eastAsia"/>
              </w:rPr>
              <w:t>端口角色</w:t>
            </w:r>
          </w:p>
        </w:tc>
        <w:tc>
          <w:tcPr>
            <w:tcW w:w="2835" w:type="dxa"/>
          </w:tcPr>
          <w:p w14:paraId="60879601" w14:textId="77777777" w:rsidR="0076630D" w:rsidRDefault="00D7272D">
            <w:pPr>
              <w:rPr>
                <w:rFonts w:asciiTheme="minorEastAsia" w:hAnsiTheme="minorEastAsia"/>
              </w:rPr>
            </w:pPr>
            <w:r>
              <w:rPr>
                <w:rFonts w:asciiTheme="minorEastAsia" w:hAnsiTheme="minorEastAsia" w:hint="eastAsia"/>
              </w:rPr>
              <w:t>作用</w:t>
            </w:r>
          </w:p>
        </w:tc>
        <w:tc>
          <w:tcPr>
            <w:tcW w:w="4252" w:type="dxa"/>
          </w:tcPr>
          <w:p w14:paraId="4C9285FF" w14:textId="77777777" w:rsidR="0076630D" w:rsidRDefault="00D7272D">
            <w:pPr>
              <w:rPr>
                <w:rFonts w:asciiTheme="minorEastAsia" w:hAnsiTheme="minorEastAsia"/>
              </w:rPr>
            </w:pPr>
            <w:r>
              <w:rPr>
                <w:rFonts w:asciiTheme="minorEastAsia" w:hAnsiTheme="minorEastAsia" w:hint="eastAsia"/>
              </w:rPr>
              <w:t>如何生成</w:t>
            </w:r>
          </w:p>
        </w:tc>
      </w:tr>
      <w:tr w:rsidR="0076630D" w14:paraId="4344D3AD" w14:textId="77777777">
        <w:tc>
          <w:tcPr>
            <w:tcW w:w="2978" w:type="dxa"/>
          </w:tcPr>
          <w:p w14:paraId="156D0C55" w14:textId="77777777" w:rsidR="0076630D" w:rsidRDefault="00D7272D">
            <w:pPr>
              <w:rPr>
                <w:rFonts w:asciiTheme="minorEastAsia" w:hAnsiTheme="minorEastAsia"/>
              </w:rPr>
            </w:pPr>
            <w:r>
              <w:rPr>
                <w:rFonts w:asciiTheme="minorEastAsia" w:hAnsiTheme="minorEastAsia" w:hint="eastAsia"/>
              </w:rPr>
              <w:t>路由器</w:t>
            </w:r>
            <w:r>
              <w:rPr>
                <w:rFonts w:asciiTheme="minorEastAsia" w:hAnsiTheme="minorEastAsia"/>
              </w:rPr>
              <w:t>端口（</w:t>
            </w:r>
            <w:r>
              <w:rPr>
                <w:rFonts w:asciiTheme="minorEastAsia" w:hAnsiTheme="minorEastAsia" w:hint="eastAsia"/>
              </w:rPr>
              <w:t>Router</w:t>
            </w:r>
            <w:r>
              <w:rPr>
                <w:rFonts w:asciiTheme="minorEastAsia" w:hAnsiTheme="minorEastAsia"/>
              </w:rPr>
              <w:t xml:space="preserve"> Port）</w:t>
            </w:r>
          </w:p>
          <w:p w14:paraId="137EE7B5" w14:textId="77777777" w:rsidR="0076630D" w:rsidRDefault="00D7272D">
            <w:pPr>
              <w:rPr>
                <w:rFonts w:asciiTheme="minorEastAsia" w:hAnsiTheme="minorEastAsia"/>
              </w:rPr>
            </w:pPr>
            <w:r>
              <w:rPr>
                <w:rFonts w:asciiTheme="minorEastAsia" w:hAnsiTheme="minorEastAsia" w:hint="eastAsia"/>
              </w:rPr>
              <w:t>注</w:t>
            </w:r>
            <w:r>
              <w:rPr>
                <w:rFonts w:asciiTheme="minorEastAsia" w:hAnsiTheme="minorEastAsia"/>
              </w:rPr>
              <w:t>：</w:t>
            </w:r>
            <w:r>
              <w:rPr>
                <w:rFonts w:asciiTheme="minorEastAsia" w:hAnsiTheme="minorEastAsia" w:hint="eastAsia"/>
              </w:rPr>
              <w:t>路由器端口都是指二层设备上朝向组播路由器的接口，而不是指路由器上的接口。</w:t>
            </w:r>
          </w:p>
        </w:tc>
        <w:tc>
          <w:tcPr>
            <w:tcW w:w="2835" w:type="dxa"/>
          </w:tcPr>
          <w:p w14:paraId="068BC188" w14:textId="77777777" w:rsidR="0076630D" w:rsidRDefault="00D7272D">
            <w:pPr>
              <w:rPr>
                <w:rFonts w:asciiTheme="minorEastAsia" w:hAnsiTheme="minorEastAsia"/>
              </w:rPr>
            </w:pPr>
            <w:r>
              <w:rPr>
                <w:rFonts w:asciiTheme="minorEastAsia" w:hAnsiTheme="minorEastAsia" w:hint="eastAsia"/>
              </w:rPr>
              <w:t>二层设备上朝向三层组播设备（DR或MLD查询器）一侧的接口，二层设备从此接口接收组播数据报文。</w:t>
            </w:r>
          </w:p>
        </w:tc>
        <w:tc>
          <w:tcPr>
            <w:tcW w:w="4252" w:type="dxa"/>
          </w:tcPr>
          <w:p w14:paraId="3A8C296A" w14:textId="77777777" w:rsidR="0076630D" w:rsidRDefault="00D7272D" w:rsidP="00B10728">
            <w:pPr>
              <w:pStyle w:val="af2"/>
              <w:numPr>
                <w:ilvl w:val="0"/>
                <w:numId w:val="312"/>
              </w:numPr>
              <w:ind w:firstLineChars="0"/>
              <w:rPr>
                <w:rFonts w:asciiTheme="minorEastAsia" w:hAnsiTheme="minorEastAsia"/>
              </w:rPr>
            </w:pPr>
            <w:r>
              <w:rPr>
                <w:rFonts w:asciiTheme="minorEastAsia" w:hAnsiTheme="minorEastAsia" w:hint="eastAsia"/>
              </w:rPr>
              <w:t>由协议生成的路由器端口叫做动态路由器端口。收到源地址不为0::0的MLD普遍组查询报文或IPv6 PIM Hello报文（三层组播设备PIM接口向外发送的用于发现并维持邻居关系的报文）的接口都将被视为动态路由器端口。</w:t>
            </w:r>
          </w:p>
          <w:p w14:paraId="2E1DAB63" w14:textId="77777777" w:rsidR="0076630D" w:rsidRDefault="00D7272D" w:rsidP="00B10728">
            <w:pPr>
              <w:pStyle w:val="af2"/>
              <w:numPr>
                <w:ilvl w:val="0"/>
                <w:numId w:val="312"/>
              </w:numPr>
              <w:ind w:firstLineChars="0"/>
              <w:rPr>
                <w:rFonts w:asciiTheme="minorEastAsia" w:hAnsiTheme="minorEastAsia"/>
              </w:rPr>
            </w:pPr>
            <w:r>
              <w:rPr>
                <w:rFonts w:asciiTheme="minorEastAsia" w:hAnsiTheme="minorEastAsia" w:hint="eastAsia"/>
              </w:rPr>
              <w:t>手工配置的路由器端口叫做静态路由端口。</w:t>
            </w:r>
          </w:p>
        </w:tc>
      </w:tr>
      <w:tr w:rsidR="0076630D" w14:paraId="6BE9AEA2" w14:textId="77777777">
        <w:tc>
          <w:tcPr>
            <w:tcW w:w="2978" w:type="dxa"/>
          </w:tcPr>
          <w:p w14:paraId="42795E1A" w14:textId="77777777" w:rsidR="0076630D" w:rsidRDefault="00D7272D">
            <w:pPr>
              <w:rPr>
                <w:rFonts w:asciiTheme="minorEastAsia" w:hAnsiTheme="minorEastAsia"/>
              </w:rPr>
            </w:pPr>
            <w:r>
              <w:rPr>
                <w:rFonts w:asciiTheme="minorEastAsia" w:hAnsiTheme="minorEastAsia" w:hint="eastAsia"/>
              </w:rPr>
              <w:t>成员端口</w:t>
            </w:r>
            <w:r>
              <w:rPr>
                <w:rFonts w:asciiTheme="minorEastAsia" w:hAnsiTheme="minorEastAsia"/>
              </w:rPr>
              <w:t>（</w:t>
            </w:r>
            <w:r>
              <w:rPr>
                <w:rFonts w:asciiTheme="minorEastAsia" w:hAnsiTheme="minorEastAsia" w:hint="eastAsia"/>
              </w:rPr>
              <w:t>Member</w:t>
            </w:r>
            <w:r>
              <w:rPr>
                <w:rFonts w:asciiTheme="minorEastAsia" w:hAnsiTheme="minorEastAsia"/>
              </w:rPr>
              <w:t xml:space="preserve"> Port）</w:t>
            </w:r>
          </w:p>
        </w:tc>
        <w:tc>
          <w:tcPr>
            <w:tcW w:w="2835" w:type="dxa"/>
          </w:tcPr>
          <w:p w14:paraId="451BE582" w14:textId="77777777" w:rsidR="0076630D" w:rsidRDefault="00D7272D">
            <w:pPr>
              <w:rPr>
                <w:rFonts w:asciiTheme="minorEastAsia" w:hAnsiTheme="minorEastAsia"/>
              </w:rPr>
            </w:pPr>
            <w:r>
              <w:rPr>
                <w:rFonts w:asciiTheme="minorEastAsia" w:hAnsiTheme="minorEastAsia" w:hint="eastAsia"/>
              </w:rPr>
              <w:t>又称</w:t>
            </w:r>
            <w:r>
              <w:rPr>
                <w:rFonts w:asciiTheme="minorEastAsia" w:hAnsiTheme="minorEastAsia"/>
              </w:rPr>
              <w:t>组播组成员端口，表示二层设备上朝向组播组成员一侧的</w:t>
            </w:r>
            <w:r>
              <w:rPr>
                <w:rFonts w:asciiTheme="minorEastAsia" w:hAnsiTheme="minorEastAsia" w:hint="eastAsia"/>
              </w:rPr>
              <w:t>端口</w:t>
            </w:r>
            <w:r>
              <w:rPr>
                <w:rFonts w:asciiTheme="minorEastAsia" w:hAnsiTheme="minorEastAsia"/>
              </w:rPr>
              <w:t>，二层设备往此接口发送组播组数据报文</w:t>
            </w:r>
          </w:p>
        </w:tc>
        <w:tc>
          <w:tcPr>
            <w:tcW w:w="4252" w:type="dxa"/>
          </w:tcPr>
          <w:p w14:paraId="5A4092CD" w14:textId="77777777" w:rsidR="0076630D" w:rsidRDefault="00D7272D" w:rsidP="00B10728">
            <w:pPr>
              <w:pStyle w:val="af2"/>
              <w:numPr>
                <w:ilvl w:val="0"/>
                <w:numId w:val="313"/>
              </w:numPr>
              <w:ind w:firstLineChars="0"/>
              <w:rPr>
                <w:rFonts w:asciiTheme="minorEastAsia" w:hAnsiTheme="minorEastAsia"/>
              </w:rPr>
            </w:pPr>
            <w:r>
              <w:rPr>
                <w:rFonts w:asciiTheme="minorEastAsia" w:hAnsiTheme="minorEastAsia" w:hint="eastAsia"/>
              </w:rPr>
              <w:t>由</w:t>
            </w:r>
            <w:r>
              <w:rPr>
                <w:rFonts w:asciiTheme="minorEastAsia" w:hAnsiTheme="minorEastAsia"/>
              </w:rPr>
              <w:t>协议生成的成员端口</w:t>
            </w:r>
            <w:r>
              <w:rPr>
                <w:rFonts w:asciiTheme="minorEastAsia" w:hAnsiTheme="minorEastAsia" w:hint="eastAsia"/>
              </w:rPr>
              <w:t>叫做</w:t>
            </w:r>
            <w:r>
              <w:rPr>
                <w:rFonts w:asciiTheme="minorEastAsia" w:hAnsiTheme="minorEastAsia"/>
              </w:rPr>
              <w:t>动态成员端口。收到</w:t>
            </w:r>
            <w:r>
              <w:rPr>
                <w:rFonts w:asciiTheme="minorEastAsia" w:hAnsiTheme="minorEastAsia" w:hint="eastAsia"/>
              </w:rPr>
              <w:t>MLD</w:t>
            </w:r>
            <w:r>
              <w:rPr>
                <w:rFonts w:asciiTheme="minorEastAsia" w:hAnsiTheme="minorEastAsia"/>
              </w:rPr>
              <w:t>报告报文的接口，二层设备会将其标识为动态成员端口</w:t>
            </w:r>
          </w:p>
          <w:p w14:paraId="7A4CB5DC" w14:textId="77777777" w:rsidR="0076630D" w:rsidRDefault="00D7272D" w:rsidP="00B10728">
            <w:pPr>
              <w:pStyle w:val="af2"/>
              <w:numPr>
                <w:ilvl w:val="0"/>
                <w:numId w:val="313"/>
              </w:numPr>
              <w:ind w:firstLineChars="0"/>
              <w:rPr>
                <w:rFonts w:asciiTheme="minorEastAsia" w:hAnsiTheme="minorEastAsia"/>
              </w:rPr>
            </w:pPr>
            <w:r>
              <w:rPr>
                <w:rFonts w:asciiTheme="minorEastAsia" w:hAnsiTheme="minorEastAsia" w:hint="eastAsia"/>
              </w:rPr>
              <w:t>由</w:t>
            </w:r>
            <w:r>
              <w:rPr>
                <w:rFonts w:asciiTheme="minorEastAsia" w:hAnsiTheme="minorEastAsia"/>
              </w:rPr>
              <w:t>手工配置的成员端口叫做静态成员端口</w:t>
            </w:r>
          </w:p>
        </w:tc>
      </w:tr>
    </w:tbl>
    <w:p w14:paraId="7EDD6479" w14:textId="77777777" w:rsidR="0076630D" w:rsidRDefault="00D7272D">
      <w:pPr>
        <w:ind w:firstLine="420"/>
        <w:rPr>
          <w:rFonts w:ascii="微软雅黑" w:eastAsia="微软雅黑" w:hAnsi="微软雅黑"/>
        </w:rPr>
      </w:pPr>
      <w:r>
        <w:rPr>
          <w:rFonts w:ascii="微软雅黑" w:eastAsia="微软雅黑" w:hAnsi="微软雅黑" w:hint="eastAsia"/>
        </w:rPr>
        <w:t>路由器端口和成员端口，是二层组播转发表项中的一个重要信息：出接口。其中路由器</w:t>
      </w:r>
      <w:r>
        <w:rPr>
          <w:rFonts w:ascii="微软雅黑" w:eastAsia="微软雅黑" w:hAnsi="微软雅黑" w:hint="eastAsia"/>
        </w:rPr>
        <w:lastRenderedPageBreak/>
        <w:t>端口相当于上游接口，成员端口相当于下游接口。通过协议报文学习到的端口，对应的为动态表项；而手工配置的端口，对应的为静态表项。除了</w:t>
      </w:r>
      <w:r>
        <w:rPr>
          <w:rFonts w:ascii="微软雅黑" w:eastAsia="微软雅黑" w:hAnsi="微软雅黑"/>
        </w:rPr>
        <w:t>出接口外，每条</w:t>
      </w:r>
      <w:r>
        <w:rPr>
          <w:rFonts w:ascii="微软雅黑" w:eastAsia="微软雅黑" w:hAnsi="微软雅黑" w:hint="eastAsia"/>
        </w:rPr>
        <w:t>表项</w:t>
      </w:r>
      <w:r>
        <w:rPr>
          <w:rFonts w:ascii="微软雅黑" w:eastAsia="微软雅黑" w:hAnsi="微软雅黑"/>
        </w:rPr>
        <w:t>包包括组播组地址和VLAN。</w:t>
      </w:r>
    </w:p>
    <w:p w14:paraId="0E647E41" w14:textId="77777777" w:rsidR="0076630D" w:rsidRDefault="00D7272D" w:rsidP="00B10728">
      <w:pPr>
        <w:pStyle w:val="af2"/>
        <w:numPr>
          <w:ilvl w:val="0"/>
          <w:numId w:val="314"/>
        </w:numPr>
        <w:ind w:firstLineChars="0"/>
        <w:rPr>
          <w:rFonts w:ascii="微软雅黑" w:eastAsia="微软雅黑" w:hAnsi="微软雅黑"/>
        </w:rPr>
      </w:pPr>
      <w:r>
        <w:rPr>
          <w:rFonts w:ascii="微软雅黑" w:eastAsia="微软雅黑" w:hAnsi="微软雅黑" w:hint="eastAsia"/>
        </w:rPr>
        <w:t>组播组地址，可以为组播IP地址，也可以为组播IP地址映射后的组播MAC地址。按照IP地址转发的模式可以避免MAC地址转发模式中的地址重复问题。</w:t>
      </w:r>
    </w:p>
    <w:p w14:paraId="404C46AD" w14:textId="77777777" w:rsidR="0076630D" w:rsidRDefault="00D7272D" w:rsidP="00B10728">
      <w:pPr>
        <w:pStyle w:val="af2"/>
        <w:numPr>
          <w:ilvl w:val="0"/>
          <w:numId w:val="314"/>
        </w:numPr>
        <w:ind w:firstLineChars="0"/>
        <w:rPr>
          <w:rFonts w:ascii="微软雅黑" w:eastAsia="微软雅黑" w:hAnsi="微软雅黑"/>
        </w:rPr>
      </w:pPr>
      <w:r>
        <w:rPr>
          <w:rFonts w:ascii="微软雅黑" w:eastAsia="微软雅黑" w:hAnsi="微软雅黑" w:hint="eastAsia"/>
        </w:rPr>
        <w:t xml:space="preserve">VLAN，指定了二层广播域范围。如果使用了组播VLAN功能，入VLAN </w:t>
      </w:r>
      <w:r>
        <w:rPr>
          <w:rFonts w:ascii="微软雅黑" w:eastAsia="微软雅黑" w:hAnsi="微软雅黑"/>
        </w:rPr>
        <w:t>ID</w:t>
      </w:r>
      <w:r>
        <w:rPr>
          <w:rFonts w:ascii="微软雅黑" w:eastAsia="微软雅黑" w:hAnsi="微软雅黑" w:hint="eastAsia"/>
        </w:rPr>
        <w:t xml:space="preserve">为组播VLAN ID，出VLAN </w:t>
      </w:r>
      <w:r>
        <w:rPr>
          <w:rFonts w:ascii="微软雅黑" w:eastAsia="微软雅黑" w:hAnsi="微软雅黑"/>
        </w:rPr>
        <w:t>ID</w:t>
      </w:r>
      <w:r>
        <w:rPr>
          <w:rFonts w:ascii="微软雅黑" w:eastAsia="微软雅黑" w:hAnsi="微软雅黑" w:hint="eastAsia"/>
        </w:rPr>
        <w:t>为主机所在的用户VLAN</w:t>
      </w:r>
      <w:r>
        <w:rPr>
          <w:rFonts w:ascii="微软雅黑" w:eastAsia="微软雅黑" w:hAnsi="微软雅黑"/>
        </w:rPr>
        <w:t xml:space="preserve"> ID</w:t>
      </w:r>
      <w:r>
        <w:rPr>
          <w:rFonts w:ascii="微软雅黑" w:eastAsia="微软雅黑" w:hAnsi="微软雅黑" w:hint="eastAsia"/>
        </w:rPr>
        <w:t>。否则入VLAN</w:t>
      </w:r>
      <w:r>
        <w:rPr>
          <w:rFonts w:ascii="微软雅黑" w:eastAsia="微软雅黑" w:hAnsi="微软雅黑"/>
        </w:rPr>
        <w:t xml:space="preserve"> ID</w:t>
      </w:r>
      <w:r>
        <w:rPr>
          <w:rFonts w:ascii="微软雅黑" w:eastAsia="微软雅黑" w:hAnsi="微软雅黑" w:hint="eastAsia"/>
        </w:rPr>
        <w:t>和出VLAN</w:t>
      </w:r>
      <w:r>
        <w:rPr>
          <w:rFonts w:ascii="微软雅黑" w:eastAsia="微软雅黑" w:hAnsi="微软雅黑"/>
        </w:rPr>
        <w:t xml:space="preserve"> ID</w:t>
      </w:r>
      <w:r>
        <w:rPr>
          <w:rFonts w:ascii="微软雅黑" w:eastAsia="微软雅黑" w:hAnsi="微软雅黑" w:hint="eastAsia"/>
        </w:rPr>
        <w:t>均为主机所在VLAN</w:t>
      </w:r>
      <w:r>
        <w:rPr>
          <w:rFonts w:ascii="微软雅黑" w:eastAsia="微软雅黑" w:hAnsi="微软雅黑"/>
        </w:rPr>
        <w:t xml:space="preserve"> ID</w:t>
      </w:r>
      <w:r>
        <w:rPr>
          <w:rFonts w:ascii="微软雅黑" w:eastAsia="微软雅黑" w:hAnsi="微软雅黑" w:hint="eastAsia"/>
        </w:rPr>
        <w:t>。</w:t>
      </w:r>
    </w:p>
    <w:p w14:paraId="49402421" w14:textId="77777777" w:rsidR="0076630D" w:rsidRDefault="00D7272D">
      <w:pPr>
        <w:ind w:firstLine="420"/>
        <w:rPr>
          <w:rFonts w:ascii="微软雅黑" w:eastAsia="微软雅黑" w:hAnsi="微软雅黑"/>
        </w:rPr>
      </w:pPr>
      <w:r>
        <w:rPr>
          <w:rFonts w:ascii="微软雅黑" w:eastAsia="微软雅黑" w:hAnsi="微软雅黑" w:hint="eastAsia"/>
        </w:rPr>
        <w:t>工作机制</w:t>
      </w:r>
      <w:r>
        <w:rPr>
          <w:rFonts w:ascii="微软雅黑" w:eastAsia="微软雅黑" w:hAnsi="微软雅黑"/>
        </w:rPr>
        <w:t>：</w:t>
      </w:r>
    </w:p>
    <w:p w14:paraId="3CB6D231" w14:textId="77777777" w:rsidR="0076630D" w:rsidRDefault="00D7272D">
      <w:pPr>
        <w:ind w:firstLine="420"/>
        <w:rPr>
          <w:rFonts w:ascii="微软雅黑" w:eastAsia="微软雅黑" w:hAnsi="微软雅黑"/>
        </w:rPr>
      </w:pPr>
      <w:r>
        <w:rPr>
          <w:rFonts w:ascii="微软雅黑" w:eastAsia="微软雅黑" w:hAnsi="微软雅黑" w:hint="eastAsia"/>
        </w:rPr>
        <w:t>二层</w:t>
      </w:r>
      <w:r>
        <w:rPr>
          <w:rFonts w:ascii="微软雅黑" w:eastAsia="微软雅黑" w:hAnsi="微软雅黑"/>
        </w:rPr>
        <w:t>设备运行了MLD Snooping后，收到不同的MLD协议报文会进行不同的处理，并在此过程中建立起二层组播转发表项。</w:t>
      </w:r>
    </w:p>
    <w:tbl>
      <w:tblPr>
        <w:tblStyle w:val="ac"/>
        <w:tblW w:w="10065" w:type="dxa"/>
        <w:tblInd w:w="-856" w:type="dxa"/>
        <w:tblLook w:val="04A0" w:firstRow="1" w:lastRow="0" w:firstColumn="1" w:lastColumn="0" w:noHBand="0" w:noVBand="1"/>
      </w:tblPr>
      <w:tblGrid>
        <w:gridCol w:w="2552"/>
        <w:gridCol w:w="3261"/>
        <w:gridCol w:w="4252"/>
      </w:tblGrid>
      <w:tr w:rsidR="0076630D" w14:paraId="53D6399E" w14:textId="77777777">
        <w:tc>
          <w:tcPr>
            <w:tcW w:w="2552" w:type="dxa"/>
          </w:tcPr>
          <w:p w14:paraId="4CAA7139" w14:textId="77777777" w:rsidR="0076630D" w:rsidRDefault="00D7272D">
            <w:pPr>
              <w:rPr>
                <w:rFonts w:asciiTheme="minorEastAsia" w:hAnsiTheme="minorEastAsia"/>
              </w:rPr>
            </w:pPr>
            <w:r>
              <w:rPr>
                <w:rFonts w:asciiTheme="minorEastAsia" w:hAnsiTheme="minorEastAsia" w:hint="eastAsia"/>
              </w:rPr>
              <w:t>二层设备</w:t>
            </w:r>
            <w:r>
              <w:rPr>
                <w:rFonts w:asciiTheme="minorEastAsia" w:hAnsiTheme="minorEastAsia"/>
              </w:rPr>
              <w:t>收到的报文类型</w:t>
            </w:r>
          </w:p>
        </w:tc>
        <w:tc>
          <w:tcPr>
            <w:tcW w:w="3261" w:type="dxa"/>
          </w:tcPr>
          <w:p w14:paraId="41C6863A" w14:textId="77777777" w:rsidR="0076630D" w:rsidRDefault="00D7272D">
            <w:pPr>
              <w:rPr>
                <w:rFonts w:asciiTheme="minorEastAsia" w:hAnsiTheme="minorEastAsia"/>
              </w:rPr>
            </w:pPr>
            <w:r>
              <w:rPr>
                <w:rFonts w:asciiTheme="minorEastAsia" w:hAnsiTheme="minorEastAsia"/>
              </w:rPr>
              <w:t>MLD工作阶段</w:t>
            </w:r>
          </w:p>
        </w:tc>
        <w:tc>
          <w:tcPr>
            <w:tcW w:w="4252" w:type="dxa"/>
          </w:tcPr>
          <w:p w14:paraId="781835D6" w14:textId="77777777" w:rsidR="0076630D" w:rsidRDefault="00D7272D">
            <w:pPr>
              <w:rPr>
                <w:rFonts w:asciiTheme="minorEastAsia" w:hAnsiTheme="minorEastAsia"/>
              </w:rPr>
            </w:pPr>
            <w:r>
              <w:rPr>
                <w:rFonts w:asciiTheme="minorEastAsia" w:hAnsiTheme="minorEastAsia" w:hint="eastAsia"/>
              </w:rPr>
              <w:t>处理方式</w:t>
            </w:r>
          </w:p>
        </w:tc>
      </w:tr>
      <w:tr w:rsidR="0076630D" w14:paraId="79801966" w14:textId="77777777">
        <w:tc>
          <w:tcPr>
            <w:tcW w:w="2552" w:type="dxa"/>
          </w:tcPr>
          <w:p w14:paraId="5C6D4B5F" w14:textId="77777777" w:rsidR="0076630D" w:rsidRDefault="00D7272D">
            <w:pPr>
              <w:rPr>
                <w:rFonts w:asciiTheme="minorEastAsia" w:hAnsiTheme="minorEastAsia"/>
              </w:rPr>
            </w:pPr>
            <w:r>
              <w:rPr>
                <w:rFonts w:asciiTheme="minorEastAsia" w:hAnsiTheme="minorEastAsia" w:hint="eastAsia"/>
              </w:rPr>
              <w:t>MLD</w:t>
            </w:r>
            <w:r>
              <w:rPr>
                <w:rFonts w:asciiTheme="minorEastAsia" w:hAnsiTheme="minorEastAsia"/>
              </w:rPr>
              <w:t>普遍组查询报文</w:t>
            </w:r>
          </w:p>
        </w:tc>
        <w:tc>
          <w:tcPr>
            <w:tcW w:w="3261" w:type="dxa"/>
          </w:tcPr>
          <w:p w14:paraId="67F167B5" w14:textId="77777777" w:rsidR="0076630D" w:rsidRDefault="00D7272D">
            <w:pPr>
              <w:rPr>
                <w:rFonts w:asciiTheme="minorEastAsia" w:hAnsiTheme="minorEastAsia"/>
              </w:rPr>
            </w:pPr>
            <w:r>
              <w:rPr>
                <w:rFonts w:asciiTheme="minorEastAsia" w:hAnsiTheme="minorEastAsia" w:hint="eastAsia"/>
              </w:rPr>
              <w:t>普遍组</w:t>
            </w:r>
            <w:r>
              <w:rPr>
                <w:rFonts w:asciiTheme="minorEastAsia" w:hAnsiTheme="minorEastAsia"/>
              </w:rPr>
              <w:t>查询</w:t>
            </w:r>
          </w:p>
          <w:p w14:paraId="33246FAF" w14:textId="77777777" w:rsidR="0076630D" w:rsidRDefault="00D7272D">
            <w:pPr>
              <w:rPr>
                <w:rFonts w:asciiTheme="minorEastAsia" w:hAnsiTheme="minorEastAsia"/>
              </w:rPr>
            </w:pPr>
            <w:r>
              <w:rPr>
                <w:rFonts w:asciiTheme="minorEastAsia" w:hAnsiTheme="minorEastAsia" w:hint="eastAsia"/>
              </w:rPr>
              <w:t>MLD</w:t>
            </w:r>
            <w:r>
              <w:rPr>
                <w:rFonts w:asciiTheme="minorEastAsia" w:hAnsiTheme="minorEastAsia"/>
              </w:rPr>
              <w:t>查询器定期向本地网段内的所有主机与路由器发送MLD普遍组查询报文，以查询该网段有哪些组播组的成员</w:t>
            </w:r>
          </w:p>
        </w:tc>
        <w:tc>
          <w:tcPr>
            <w:tcW w:w="4252" w:type="dxa"/>
          </w:tcPr>
          <w:p w14:paraId="17DD59C1" w14:textId="77777777" w:rsidR="0076630D" w:rsidRDefault="00D7272D">
            <w:pPr>
              <w:rPr>
                <w:rFonts w:asciiTheme="minorEastAsia" w:hAnsiTheme="minorEastAsia"/>
              </w:rPr>
            </w:pPr>
            <w:r>
              <w:rPr>
                <w:rFonts w:asciiTheme="minorEastAsia" w:hAnsiTheme="minorEastAsia" w:hint="eastAsia"/>
              </w:rPr>
              <w:t>向</w:t>
            </w:r>
            <w:r>
              <w:rPr>
                <w:rFonts w:asciiTheme="minorEastAsia" w:hAnsiTheme="minorEastAsia"/>
              </w:rPr>
              <w:t>VLAN内除接收接口外的其他所有接口转发，并对接收接口做如下处理：</w:t>
            </w:r>
          </w:p>
          <w:p w14:paraId="21C8F80A" w14:textId="77777777" w:rsidR="0076630D" w:rsidRDefault="00D7272D" w:rsidP="00B10728">
            <w:pPr>
              <w:pStyle w:val="af2"/>
              <w:numPr>
                <w:ilvl w:val="0"/>
                <w:numId w:val="315"/>
              </w:numPr>
              <w:ind w:firstLineChars="0"/>
              <w:rPr>
                <w:rFonts w:asciiTheme="minorEastAsia" w:hAnsiTheme="minorEastAsia"/>
              </w:rPr>
            </w:pPr>
            <w:r>
              <w:rPr>
                <w:rFonts w:asciiTheme="minorEastAsia" w:hAnsiTheme="minorEastAsia" w:hint="eastAsia"/>
              </w:rPr>
              <w:t>如果路由器端口列表中已包含该动态路由器端口，则重置老化定时器。</w:t>
            </w:r>
          </w:p>
          <w:p w14:paraId="35E05094" w14:textId="77777777" w:rsidR="0076630D" w:rsidRDefault="00D7272D" w:rsidP="00B10728">
            <w:pPr>
              <w:pStyle w:val="af2"/>
              <w:numPr>
                <w:ilvl w:val="0"/>
                <w:numId w:val="315"/>
              </w:numPr>
              <w:ind w:firstLineChars="0"/>
              <w:rPr>
                <w:rFonts w:asciiTheme="minorEastAsia" w:hAnsiTheme="minorEastAsia"/>
              </w:rPr>
            </w:pPr>
            <w:r>
              <w:rPr>
                <w:rFonts w:asciiTheme="minorEastAsia" w:hAnsiTheme="minorEastAsia" w:hint="eastAsia"/>
              </w:rPr>
              <w:t>如果路由器端口列表中尚未包含该接口，则将其添加进去，并启动老化定时器。</w:t>
            </w:r>
          </w:p>
        </w:tc>
      </w:tr>
      <w:tr w:rsidR="0076630D" w14:paraId="3D57285B" w14:textId="77777777">
        <w:tc>
          <w:tcPr>
            <w:tcW w:w="2552" w:type="dxa"/>
          </w:tcPr>
          <w:p w14:paraId="425B63E0" w14:textId="77777777" w:rsidR="0076630D" w:rsidRDefault="00D7272D">
            <w:pPr>
              <w:rPr>
                <w:rFonts w:asciiTheme="minorEastAsia" w:hAnsiTheme="minorEastAsia"/>
              </w:rPr>
            </w:pPr>
            <w:r>
              <w:rPr>
                <w:rFonts w:asciiTheme="minorEastAsia" w:hAnsiTheme="minorEastAsia" w:hint="eastAsia"/>
              </w:rPr>
              <w:t>MLD</w:t>
            </w:r>
            <w:r>
              <w:rPr>
                <w:rFonts w:asciiTheme="minorEastAsia" w:hAnsiTheme="minorEastAsia"/>
              </w:rPr>
              <w:t>报告报文</w:t>
            </w:r>
          </w:p>
        </w:tc>
        <w:tc>
          <w:tcPr>
            <w:tcW w:w="3261" w:type="dxa"/>
          </w:tcPr>
          <w:p w14:paraId="47137219" w14:textId="77777777" w:rsidR="0076630D" w:rsidRDefault="00D7272D">
            <w:pPr>
              <w:rPr>
                <w:rFonts w:asciiTheme="minorEastAsia" w:hAnsiTheme="minorEastAsia"/>
              </w:rPr>
            </w:pPr>
            <w:r>
              <w:rPr>
                <w:rFonts w:asciiTheme="minorEastAsia" w:hAnsiTheme="minorEastAsia" w:hint="eastAsia"/>
              </w:rPr>
              <w:t>成员报告关系</w:t>
            </w:r>
          </w:p>
          <w:p w14:paraId="500D0E3C" w14:textId="77777777" w:rsidR="0076630D" w:rsidRDefault="00D7272D" w:rsidP="00B10728">
            <w:pPr>
              <w:pStyle w:val="af2"/>
              <w:numPr>
                <w:ilvl w:val="0"/>
                <w:numId w:val="316"/>
              </w:numPr>
              <w:ind w:firstLineChars="0"/>
              <w:rPr>
                <w:rFonts w:asciiTheme="minorEastAsia" w:hAnsiTheme="minorEastAsia"/>
              </w:rPr>
            </w:pPr>
            <w:r>
              <w:rPr>
                <w:rFonts w:asciiTheme="minorEastAsia" w:hAnsiTheme="minorEastAsia" w:hint="eastAsia"/>
              </w:rPr>
              <w:t>有</w:t>
            </w:r>
            <w:r>
              <w:rPr>
                <w:rFonts w:asciiTheme="minorEastAsia" w:hAnsiTheme="minorEastAsia"/>
              </w:rPr>
              <w:t>两种情况：</w:t>
            </w:r>
            <w:r>
              <w:rPr>
                <w:rFonts w:asciiTheme="minorEastAsia" w:hAnsiTheme="minorEastAsia"/>
              </w:rPr>
              <w:br/>
            </w:r>
            <w:r>
              <w:rPr>
                <w:rFonts w:asciiTheme="minorEastAsia" w:hAnsiTheme="minorEastAsia" w:hint="eastAsia"/>
              </w:rPr>
              <w:t>成员收到</w:t>
            </w:r>
            <w:r>
              <w:rPr>
                <w:rFonts w:asciiTheme="minorEastAsia" w:hAnsiTheme="minorEastAsia"/>
              </w:rPr>
              <w:t>MLD普遍组查询报文后，回应MLD报告报文</w:t>
            </w:r>
          </w:p>
          <w:p w14:paraId="1FE7F5E1" w14:textId="77777777" w:rsidR="0076630D" w:rsidRDefault="00D7272D" w:rsidP="00B10728">
            <w:pPr>
              <w:pStyle w:val="af2"/>
              <w:numPr>
                <w:ilvl w:val="0"/>
                <w:numId w:val="316"/>
              </w:numPr>
              <w:ind w:firstLineChars="0"/>
              <w:rPr>
                <w:rFonts w:asciiTheme="minorEastAsia" w:hAnsiTheme="minorEastAsia"/>
              </w:rPr>
            </w:pPr>
            <w:r>
              <w:rPr>
                <w:rFonts w:asciiTheme="minorEastAsia" w:hAnsiTheme="minorEastAsia" w:hint="eastAsia"/>
              </w:rPr>
              <w:t>成员主动</w:t>
            </w:r>
            <w:r>
              <w:rPr>
                <w:rFonts w:asciiTheme="minorEastAsia" w:hAnsiTheme="minorEastAsia"/>
              </w:rPr>
              <w:t>向MLD查询器发送MLD报告报文以声明加入该组播组</w:t>
            </w:r>
          </w:p>
        </w:tc>
        <w:tc>
          <w:tcPr>
            <w:tcW w:w="4252" w:type="dxa"/>
          </w:tcPr>
          <w:p w14:paraId="20D089AA" w14:textId="77777777" w:rsidR="0076630D" w:rsidRDefault="00D7272D">
            <w:pPr>
              <w:rPr>
                <w:rFonts w:asciiTheme="minorEastAsia" w:hAnsiTheme="minorEastAsia"/>
              </w:rPr>
            </w:pPr>
            <w:r>
              <w:rPr>
                <w:rFonts w:asciiTheme="minorEastAsia" w:hAnsiTheme="minorEastAsia" w:hint="eastAsia"/>
              </w:rPr>
              <w:t>向</w:t>
            </w:r>
            <w:r>
              <w:rPr>
                <w:rFonts w:asciiTheme="minorEastAsia" w:hAnsiTheme="minorEastAsia"/>
              </w:rPr>
              <w:t>VLAN内</w:t>
            </w:r>
            <w:r>
              <w:rPr>
                <w:rFonts w:asciiTheme="minorEastAsia" w:hAnsiTheme="minorEastAsia" w:hint="eastAsia"/>
              </w:rPr>
              <w:t>所有</w:t>
            </w:r>
            <w:r>
              <w:rPr>
                <w:rFonts w:asciiTheme="minorEastAsia" w:hAnsiTheme="minorEastAsia"/>
              </w:rPr>
              <w:t>路由器端口转发。从报文</w:t>
            </w:r>
            <w:r>
              <w:rPr>
                <w:rFonts w:asciiTheme="minorEastAsia" w:hAnsiTheme="minorEastAsia" w:hint="eastAsia"/>
              </w:rPr>
              <w:t>中解析出</w:t>
            </w:r>
            <w:r>
              <w:rPr>
                <w:rFonts w:asciiTheme="minorEastAsia" w:hAnsiTheme="minorEastAsia"/>
              </w:rPr>
              <w:t>主机要加入的组播组地址，并对接收接口做如下处理：</w:t>
            </w:r>
          </w:p>
          <w:p w14:paraId="7B3DF8D3" w14:textId="77777777" w:rsidR="0076630D" w:rsidRDefault="00D7272D" w:rsidP="00B10728">
            <w:pPr>
              <w:pStyle w:val="af2"/>
              <w:numPr>
                <w:ilvl w:val="0"/>
                <w:numId w:val="317"/>
              </w:numPr>
              <w:ind w:firstLineChars="0"/>
              <w:rPr>
                <w:rFonts w:asciiTheme="minorEastAsia" w:hAnsiTheme="minorEastAsia"/>
              </w:rPr>
            </w:pPr>
            <w:r>
              <w:rPr>
                <w:rFonts w:asciiTheme="minorEastAsia" w:hAnsiTheme="minorEastAsia" w:hint="eastAsia"/>
              </w:rPr>
              <w:t>如果不存在</w:t>
            </w:r>
            <w:r>
              <w:rPr>
                <w:rFonts w:asciiTheme="minorEastAsia" w:hAnsiTheme="minorEastAsia"/>
              </w:rPr>
              <w:t>该组对应的转发表项，则创建转发表项，将该接口作为动态成员端口添加到出接口列表中，并启动老化定时器</w:t>
            </w:r>
          </w:p>
          <w:p w14:paraId="137FAE17" w14:textId="77777777" w:rsidR="0076630D" w:rsidRDefault="00D7272D" w:rsidP="00B10728">
            <w:pPr>
              <w:pStyle w:val="af2"/>
              <w:numPr>
                <w:ilvl w:val="0"/>
                <w:numId w:val="317"/>
              </w:numPr>
              <w:ind w:firstLineChars="0"/>
              <w:rPr>
                <w:rFonts w:asciiTheme="minorEastAsia" w:hAnsiTheme="minorEastAsia"/>
              </w:rPr>
            </w:pPr>
            <w:r>
              <w:rPr>
                <w:rFonts w:asciiTheme="minorEastAsia" w:hAnsiTheme="minorEastAsia" w:hint="eastAsia"/>
              </w:rPr>
              <w:t>如果已存在</w:t>
            </w:r>
            <w:r>
              <w:rPr>
                <w:rFonts w:asciiTheme="minorEastAsia" w:hAnsiTheme="minorEastAsia"/>
              </w:rPr>
              <w:t>该组对应的</w:t>
            </w:r>
            <w:r>
              <w:rPr>
                <w:rFonts w:asciiTheme="minorEastAsia" w:hAnsiTheme="minorEastAsia" w:hint="eastAsia"/>
              </w:rPr>
              <w:t>转发表项</w:t>
            </w:r>
            <w:r>
              <w:rPr>
                <w:rFonts w:asciiTheme="minorEastAsia" w:hAnsiTheme="minorEastAsia"/>
              </w:rPr>
              <w:t>，但出接口列表中未包含该接口，则将该接口作为动态成员端口添加到出接口列表，并启动老化定时器</w:t>
            </w:r>
          </w:p>
          <w:p w14:paraId="24467083" w14:textId="77777777" w:rsidR="0076630D" w:rsidRDefault="00D7272D" w:rsidP="00B10728">
            <w:pPr>
              <w:pStyle w:val="af2"/>
              <w:numPr>
                <w:ilvl w:val="0"/>
                <w:numId w:val="317"/>
              </w:numPr>
              <w:ind w:firstLineChars="0"/>
              <w:rPr>
                <w:rFonts w:asciiTheme="minorEastAsia" w:hAnsiTheme="minorEastAsia"/>
              </w:rPr>
            </w:pPr>
            <w:r>
              <w:rPr>
                <w:rFonts w:asciiTheme="minorEastAsia" w:hAnsiTheme="minorEastAsia" w:hint="eastAsia"/>
              </w:rPr>
              <w:t>如果已存在</w:t>
            </w:r>
            <w:r>
              <w:rPr>
                <w:rFonts w:asciiTheme="minorEastAsia" w:hAnsiTheme="minorEastAsia"/>
              </w:rPr>
              <w:t>该组所对应的转发表项，且出接口列表中已包含该动态成员端口，</w:t>
            </w:r>
            <w:r>
              <w:rPr>
                <w:rFonts w:asciiTheme="minorEastAsia" w:hAnsiTheme="minorEastAsia"/>
              </w:rPr>
              <w:lastRenderedPageBreak/>
              <w:t>则</w:t>
            </w:r>
            <w:r>
              <w:rPr>
                <w:rFonts w:asciiTheme="minorEastAsia" w:hAnsiTheme="minorEastAsia" w:hint="eastAsia"/>
              </w:rPr>
              <w:t>重置</w:t>
            </w:r>
            <w:r>
              <w:rPr>
                <w:rFonts w:asciiTheme="minorEastAsia" w:hAnsiTheme="minorEastAsia"/>
              </w:rPr>
              <w:t>其老化定时器</w:t>
            </w:r>
          </w:p>
        </w:tc>
      </w:tr>
      <w:tr w:rsidR="0076630D" w14:paraId="65B3D72A" w14:textId="77777777">
        <w:tc>
          <w:tcPr>
            <w:tcW w:w="2552" w:type="dxa"/>
          </w:tcPr>
          <w:p w14:paraId="53B411EF" w14:textId="77777777" w:rsidR="0076630D" w:rsidRDefault="00D7272D">
            <w:pPr>
              <w:rPr>
                <w:rFonts w:asciiTheme="minorEastAsia" w:hAnsiTheme="minorEastAsia"/>
              </w:rPr>
            </w:pPr>
            <w:r>
              <w:rPr>
                <w:rFonts w:asciiTheme="minorEastAsia" w:hAnsiTheme="minorEastAsia" w:hint="eastAsia"/>
              </w:rPr>
              <w:lastRenderedPageBreak/>
              <w:t>MLD</w:t>
            </w:r>
            <w:r>
              <w:rPr>
                <w:rFonts w:asciiTheme="minorEastAsia" w:hAnsiTheme="minorEastAsia"/>
              </w:rPr>
              <w:t>离开报文</w:t>
            </w:r>
          </w:p>
        </w:tc>
        <w:tc>
          <w:tcPr>
            <w:tcW w:w="3261" w:type="dxa"/>
            <w:vMerge w:val="restart"/>
          </w:tcPr>
          <w:p w14:paraId="3E20E6B9" w14:textId="77777777" w:rsidR="0076630D" w:rsidRDefault="00D7272D">
            <w:pPr>
              <w:rPr>
                <w:rFonts w:asciiTheme="minorEastAsia" w:hAnsiTheme="minorEastAsia"/>
              </w:rPr>
            </w:pPr>
            <w:r>
              <w:rPr>
                <w:rFonts w:asciiTheme="minorEastAsia" w:hAnsiTheme="minorEastAsia" w:hint="eastAsia"/>
              </w:rPr>
              <w:t>成员离开组播组</w:t>
            </w:r>
          </w:p>
          <w:p w14:paraId="0F402C70" w14:textId="77777777" w:rsidR="0076630D" w:rsidRDefault="00D7272D">
            <w:pPr>
              <w:rPr>
                <w:rFonts w:asciiTheme="minorEastAsia" w:hAnsiTheme="minorEastAsia"/>
              </w:rPr>
            </w:pPr>
            <w:r>
              <w:rPr>
                <w:rFonts w:asciiTheme="minorEastAsia" w:hAnsiTheme="minorEastAsia" w:hint="eastAsia"/>
              </w:rPr>
              <w:t>有</w:t>
            </w:r>
            <w:r>
              <w:rPr>
                <w:rFonts w:asciiTheme="minorEastAsia" w:hAnsiTheme="minorEastAsia"/>
              </w:rPr>
              <w:t>两个阶段：</w:t>
            </w:r>
          </w:p>
          <w:p w14:paraId="2BF58760" w14:textId="77777777" w:rsidR="0076630D" w:rsidRDefault="00D7272D" w:rsidP="00B10728">
            <w:pPr>
              <w:pStyle w:val="af2"/>
              <w:numPr>
                <w:ilvl w:val="0"/>
                <w:numId w:val="318"/>
              </w:numPr>
              <w:ind w:firstLineChars="0"/>
              <w:rPr>
                <w:rFonts w:asciiTheme="minorEastAsia" w:hAnsiTheme="minorEastAsia"/>
              </w:rPr>
            </w:pPr>
            <w:r>
              <w:rPr>
                <w:rFonts w:asciiTheme="minorEastAsia" w:hAnsiTheme="minorEastAsia" w:hint="eastAsia"/>
              </w:rPr>
              <w:t>成员发送</w:t>
            </w:r>
            <w:r>
              <w:rPr>
                <w:rFonts w:asciiTheme="minorEastAsia" w:hAnsiTheme="minorEastAsia"/>
              </w:rPr>
              <w:t>MLD离开报文，以通知组播路由器自己离开了某个组播组</w:t>
            </w:r>
          </w:p>
          <w:p w14:paraId="05573AAE" w14:textId="77777777" w:rsidR="0076630D" w:rsidRDefault="00D7272D" w:rsidP="00B10728">
            <w:pPr>
              <w:pStyle w:val="af2"/>
              <w:numPr>
                <w:ilvl w:val="0"/>
                <w:numId w:val="318"/>
              </w:numPr>
              <w:ind w:firstLineChars="0"/>
              <w:rPr>
                <w:rFonts w:asciiTheme="minorEastAsia" w:hAnsiTheme="minorEastAsia"/>
              </w:rPr>
            </w:pPr>
            <w:r>
              <w:rPr>
                <w:rFonts w:asciiTheme="minorEastAsia" w:hAnsiTheme="minorEastAsia"/>
              </w:rPr>
              <w:t>MLD查询器收到MLD离开报文后，从中解析出组播组地址，并通过</w:t>
            </w:r>
            <w:r>
              <w:rPr>
                <w:rFonts w:asciiTheme="minorEastAsia" w:hAnsiTheme="minorEastAsia" w:hint="eastAsia"/>
              </w:rPr>
              <w:t>接收</w:t>
            </w:r>
            <w:r>
              <w:rPr>
                <w:rFonts w:asciiTheme="minorEastAsia" w:hAnsiTheme="minorEastAsia"/>
              </w:rPr>
              <w:t>接口向该组播组发送MLD最后侦听</w:t>
            </w:r>
            <w:r>
              <w:rPr>
                <w:rFonts w:asciiTheme="minorEastAsia" w:hAnsiTheme="minorEastAsia" w:hint="eastAsia"/>
              </w:rPr>
              <w:t>者</w:t>
            </w:r>
            <w:r>
              <w:rPr>
                <w:rFonts w:asciiTheme="minorEastAsia" w:hAnsiTheme="minorEastAsia"/>
              </w:rPr>
              <w:t>查询报文</w:t>
            </w:r>
            <w:r>
              <w:rPr>
                <w:rFonts w:asciiTheme="minorEastAsia" w:hAnsiTheme="minorEastAsia" w:hint="eastAsia"/>
              </w:rPr>
              <w:t>/</w:t>
            </w:r>
            <w:r>
              <w:rPr>
                <w:rFonts w:asciiTheme="minorEastAsia" w:hAnsiTheme="minorEastAsia"/>
              </w:rPr>
              <w:t>MLD</w:t>
            </w:r>
            <w:r>
              <w:rPr>
                <w:rFonts w:asciiTheme="minorEastAsia" w:hAnsiTheme="minorEastAsia" w:hint="eastAsia"/>
              </w:rPr>
              <w:t>特定源组</w:t>
            </w:r>
            <w:r>
              <w:rPr>
                <w:rFonts w:asciiTheme="minorEastAsia" w:hAnsiTheme="minorEastAsia"/>
              </w:rPr>
              <w:t>查询报文</w:t>
            </w:r>
          </w:p>
        </w:tc>
        <w:tc>
          <w:tcPr>
            <w:tcW w:w="4252" w:type="dxa"/>
          </w:tcPr>
          <w:p w14:paraId="7E72DFA7" w14:textId="77777777" w:rsidR="0076630D" w:rsidRDefault="00D7272D">
            <w:pPr>
              <w:rPr>
                <w:rFonts w:asciiTheme="minorEastAsia" w:hAnsiTheme="minorEastAsia"/>
              </w:rPr>
            </w:pPr>
            <w:r>
              <w:rPr>
                <w:rFonts w:asciiTheme="minorEastAsia" w:hAnsiTheme="minorEastAsia" w:hint="eastAsia"/>
              </w:rPr>
              <w:t>判断</w:t>
            </w:r>
            <w:r>
              <w:rPr>
                <w:rFonts w:asciiTheme="minorEastAsia" w:hAnsiTheme="minorEastAsia"/>
              </w:rPr>
              <w:t>离开的组是否存在</w:t>
            </w:r>
            <w:r>
              <w:rPr>
                <w:rFonts w:asciiTheme="minorEastAsia" w:hAnsiTheme="minorEastAsia" w:hint="eastAsia"/>
              </w:rPr>
              <w:t>对应</w:t>
            </w:r>
            <w:r>
              <w:rPr>
                <w:rFonts w:asciiTheme="minorEastAsia" w:hAnsiTheme="minorEastAsia"/>
              </w:rPr>
              <w:t>的转发表项，以及转发表项出接口列表是否包含报文的接收接口：</w:t>
            </w:r>
          </w:p>
          <w:p w14:paraId="17FAFD96" w14:textId="77777777" w:rsidR="0076630D" w:rsidRDefault="00D7272D" w:rsidP="00B10728">
            <w:pPr>
              <w:pStyle w:val="af2"/>
              <w:numPr>
                <w:ilvl w:val="0"/>
                <w:numId w:val="319"/>
              </w:numPr>
              <w:ind w:firstLineChars="0"/>
              <w:rPr>
                <w:rFonts w:asciiTheme="minorEastAsia" w:hAnsiTheme="minorEastAsia"/>
              </w:rPr>
            </w:pPr>
            <w:r>
              <w:rPr>
                <w:rFonts w:asciiTheme="minorEastAsia" w:hAnsiTheme="minorEastAsia" w:hint="eastAsia"/>
              </w:rPr>
              <w:t>如果不存在该组对应的转发表项，或者该组对应转发表项的出接口列表中不包含接收接口，二层设备不转发该报文，将其直接丢弃</w:t>
            </w:r>
          </w:p>
          <w:p w14:paraId="12DF16F9" w14:textId="77777777" w:rsidR="0076630D" w:rsidRDefault="00D7272D" w:rsidP="00B10728">
            <w:pPr>
              <w:pStyle w:val="af2"/>
              <w:numPr>
                <w:ilvl w:val="0"/>
                <w:numId w:val="319"/>
              </w:numPr>
              <w:ind w:firstLineChars="0"/>
              <w:rPr>
                <w:rFonts w:asciiTheme="minorEastAsia" w:hAnsiTheme="minorEastAsia"/>
              </w:rPr>
            </w:pPr>
            <w:r>
              <w:rPr>
                <w:rFonts w:asciiTheme="minorEastAsia" w:hAnsiTheme="minorEastAsia" w:hint="eastAsia"/>
              </w:rPr>
              <w:t>如果存在该组对应的转发表项，且转发表项的出接口列表中包含该接口，二层设备会将报文向VLAN内所有路由器端口转发</w:t>
            </w:r>
          </w:p>
          <w:p w14:paraId="1380F9C5" w14:textId="77777777" w:rsidR="0076630D" w:rsidRDefault="00D7272D">
            <w:pPr>
              <w:rPr>
                <w:rFonts w:asciiTheme="minorEastAsia" w:hAnsiTheme="minorEastAsia"/>
              </w:rPr>
            </w:pPr>
            <w:r>
              <w:rPr>
                <w:rFonts w:asciiTheme="minorEastAsia" w:hAnsiTheme="minorEastAsia" w:hint="eastAsia"/>
              </w:rPr>
              <w:t>对于</w:t>
            </w:r>
            <w:r>
              <w:rPr>
                <w:rFonts w:asciiTheme="minorEastAsia" w:hAnsiTheme="minorEastAsia"/>
              </w:rPr>
              <w:t>MLD离开报文的接收接口（</w:t>
            </w:r>
            <w:r>
              <w:rPr>
                <w:rFonts w:asciiTheme="minorEastAsia" w:hAnsiTheme="minorEastAsia" w:hint="eastAsia"/>
              </w:rPr>
              <w:t>假定</w:t>
            </w:r>
            <w:r>
              <w:rPr>
                <w:rFonts w:asciiTheme="minorEastAsia" w:hAnsiTheme="minorEastAsia"/>
              </w:rPr>
              <w:t>为动态成员端口）</w:t>
            </w:r>
            <w:r>
              <w:rPr>
                <w:rFonts w:asciiTheme="minorEastAsia" w:hAnsiTheme="minorEastAsia" w:hint="eastAsia"/>
              </w:rPr>
              <w:t>，</w:t>
            </w:r>
            <w:r>
              <w:rPr>
                <w:rFonts w:asciiTheme="minorEastAsia" w:hAnsiTheme="minorEastAsia"/>
              </w:rPr>
              <w:t>二层设备在其老化时间内：</w:t>
            </w:r>
          </w:p>
          <w:p w14:paraId="55FAAD97" w14:textId="77777777" w:rsidR="0076630D" w:rsidRDefault="00D7272D" w:rsidP="00B10728">
            <w:pPr>
              <w:pStyle w:val="af2"/>
              <w:numPr>
                <w:ilvl w:val="0"/>
                <w:numId w:val="320"/>
              </w:numPr>
              <w:ind w:firstLineChars="0"/>
              <w:rPr>
                <w:rFonts w:asciiTheme="minorEastAsia" w:hAnsiTheme="minorEastAsia"/>
              </w:rPr>
            </w:pPr>
            <w:r>
              <w:rPr>
                <w:rFonts w:asciiTheme="minorEastAsia" w:hAnsiTheme="minorEastAsia" w:hint="eastAsia"/>
              </w:rPr>
              <w:t>如果从该接口收到了主机响应该特定组查询的MLD报告报文，表示接口下还有该组的成员，于是重置其老化定时器。</w:t>
            </w:r>
          </w:p>
          <w:p w14:paraId="0CE26E73" w14:textId="77777777" w:rsidR="0076630D" w:rsidRDefault="00D7272D" w:rsidP="00B10728">
            <w:pPr>
              <w:pStyle w:val="af2"/>
              <w:numPr>
                <w:ilvl w:val="0"/>
                <w:numId w:val="320"/>
              </w:numPr>
              <w:ind w:firstLineChars="0"/>
              <w:rPr>
                <w:rFonts w:asciiTheme="minorEastAsia" w:hAnsiTheme="minorEastAsia"/>
              </w:rPr>
            </w:pPr>
            <w:r>
              <w:rPr>
                <w:rFonts w:asciiTheme="minorEastAsia" w:hAnsiTheme="minorEastAsia" w:hint="eastAsia"/>
              </w:rPr>
              <w:t>如果没有从该接口收到主机响应特定组查询的MLD报告报文，则表示接口下已没有该组成员，则在老化时间超时后，将接口从该组的转发表项出接口列表中删除</w:t>
            </w:r>
          </w:p>
        </w:tc>
      </w:tr>
      <w:tr w:rsidR="0076630D" w14:paraId="0BF17666" w14:textId="77777777">
        <w:tc>
          <w:tcPr>
            <w:tcW w:w="2552" w:type="dxa"/>
          </w:tcPr>
          <w:p w14:paraId="3F525899" w14:textId="77777777" w:rsidR="0076630D" w:rsidRDefault="00D7272D">
            <w:pPr>
              <w:rPr>
                <w:rFonts w:asciiTheme="minorEastAsia" w:hAnsiTheme="minorEastAsia"/>
              </w:rPr>
            </w:pPr>
            <w:r>
              <w:rPr>
                <w:rFonts w:asciiTheme="minorEastAsia" w:hAnsiTheme="minorEastAsia" w:hint="eastAsia"/>
              </w:rPr>
              <w:t>MLD</w:t>
            </w:r>
            <w:r>
              <w:rPr>
                <w:rFonts w:asciiTheme="minorEastAsia" w:hAnsiTheme="minorEastAsia"/>
              </w:rPr>
              <w:t>最后侦听者查询报文</w:t>
            </w:r>
            <w:r>
              <w:rPr>
                <w:rFonts w:asciiTheme="minorEastAsia" w:hAnsiTheme="minorEastAsia" w:hint="eastAsia"/>
              </w:rPr>
              <w:t>/</w:t>
            </w:r>
            <w:r>
              <w:rPr>
                <w:rFonts w:asciiTheme="minorEastAsia" w:hAnsiTheme="minorEastAsia"/>
              </w:rPr>
              <w:t>MLD特定源组查询报文</w:t>
            </w:r>
          </w:p>
        </w:tc>
        <w:tc>
          <w:tcPr>
            <w:tcW w:w="3261" w:type="dxa"/>
            <w:vMerge/>
          </w:tcPr>
          <w:p w14:paraId="551DC677" w14:textId="77777777" w:rsidR="0076630D" w:rsidRDefault="0076630D">
            <w:pPr>
              <w:rPr>
                <w:rFonts w:asciiTheme="minorEastAsia" w:hAnsiTheme="minorEastAsia"/>
              </w:rPr>
            </w:pPr>
          </w:p>
        </w:tc>
        <w:tc>
          <w:tcPr>
            <w:tcW w:w="4252" w:type="dxa"/>
          </w:tcPr>
          <w:p w14:paraId="725397BF" w14:textId="77777777" w:rsidR="0076630D" w:rsidRDefault="00D7272D">
            <w:pPr>
              <w:rPr>
                <w:rFonts w:asciiTheme="minorEastAsia" w:hAnsiTheme="minorEastAsia"/>
              </w:rPr>
            </w:pPr>
            <w:r>
              <w:rPr>
                <w:rFonts w:asciiTheme="minorEastAsia" w:hAnsiTheme="minorEastAsia" w:hint="eastAsia"/>
              </w:rPr>
              <w:t>向</w:t>
            </w:r>
            <w:r>
              <w:rPr>
                <w:rFonts w:asciiTheme="minorEastAsia" w:hAnsiTheme="minorEastAsia"/>
              </w:rPr>
              <w:t>有特定组成员的接口转发</w:t>
            </w:r>
          </w:p>
        </w:tc>
      </w:tr>
    </w:tbl>
    <w:p w14:paraId="4957CBD8" w14:textId="77777777" w:rsidR="0076630D" w:rsidRDefault="00D7272D">
      <w:pPr>
        <w:ind w:firstLine="420"/>
        <w:rPr>
          <w:rFonts w:ascii="微软雅黑" w:eastAsia="微软雅黑" w:hAnsi="微软雅黑"/>
        </w:rPr>
      </w:pPr>
      <w:r>
        <w:rPr>
          <w:rFonts w:ascii="微软雅黑" w:eastAsia="微软雅黑" w:hAnsi="微软雅黑" w:hint="eastAsia"/>
        </w:rPr>
        <w:t>此外，当二层设备收到IPv6 PIM Hello报文时，向VLAN内除接收接口外的其他所有接口转发，并对接收接口做如下处理：</w:t>
      </w:r>
    </w:p>
    <w:p w14:paraId="4833FE6D" w14:textId="77777777" w:rsidR="0076630D" w:rsidRDefault="00D7272D" w:rsidP="00B10728">
      <w:pPr>
        <w:pStyle w:val="af2"/>
        <w:numPr>
          <w:ilvl w:val="0"/>
          <w:numId w:val="321"/>
        </w:numPr>
        <w:ind w:firstLineChars="0"/>
        <w:rPr>
          <w:rFonts w:ascii="微软雅黑" w:eastAsia="微软雅黑" w:hAnsi="微软雅黑"/>
        </w:rPr>
      </w:pPr>
      <w:r>
        <w:rPr>
          <w:rFonts w:ascii="微软雅黑" w:eastAsia="微软雅黑" w:hAnsi="微软雅黑" w:hint="eastAsia"/>
        </w:rPr>
        <w:t>如果路由器</w:t>
      </w:r>
      <w:r>
        <w:rPr>
          <w:rFonts w:ascii="微软雅黑" w:eastAsia="微软雅黑" w:hAnsi="微软雅黑"/>
        </w:rPr>
        <w:t>端口列表中已包含该动态路由器端口，则重置老化定时器</w:t>
      </w:r>
    </w:p>
    <w:p w14:paraId="0DB47717" w14:textId="77777777" w:rsidR="0076630D" w:rsidRDefault="00D7272D" w:rsidP="00B10728">
      <w:pPr>
        <w:pStyle w:val="af2"/>
        <w:numPr>
          <w:ilvl w:val="0"/>
          <w:numId w:val="321"/>
        </w:numPr>
        <w:ind w:firstLineChars="0"/>
        <w:rPr>
          <w:rFonts w:ascii="微软雅黑" w:eastAsia="微软雅黑" w:hAnsi="微软雅黑"/>
        </w:rPr>
      </w:pPr>
      <w:r>
        <w:rPr>
          <w:rFonts w:ascii="微软雅黑" w:eastAsia="微软雅黑" w:hAnsi="微软雅黑" w:hint="eastAsia"/>
        </w:rPr>
        <w:t>如果路由器</w:t>
      </w:r>
      <w:r>
        <w:rPr>
          <w:rFonts w:ascii="微软雅黑" w:eastAsia="微软雅黑" w:hAnsi="微软雅黑"/>
        </w:rPr>
        <w:t>端口列表中尚未包含该接口，则将其添加进去，并启动老化定时器</w:t>
      </w:r>
    </w:p>
    <w:p w14:paraId="5F495883" w14:textId="77777777" w:rsidR="0076630D" w:rsidRDefault="00D7272D">
      <w:pPr>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如果是静态配置路由器端口，二层设备收到MLD报告和离开报文也会向静态路由器端口转发。如果配置了静态成员端口，则转发表项中会添加该接口为出接口。当二层设备上建立了二层组播转发表项以后，二层设备接收到组播数据报文时，依据报文所属VLAN和报文的目的地址（即IPv6组播组地址）查找转发表项是否存在对应的“出接口信息”。如果存在，则将报文发送到所有组播组成员端口；如果不存在，则丢弃该报文或将报文在VLAN内广播。</w:t>
      </w:r>
    </w:p>
    <w:p w14:paraId="1BD58B69" w14:textId="77777777" w:rsidR="0076630D" w:rsidRDefault="0076630D">
      <w:pPr>
        <w:rPr>
          <w:rFonts w:ascii="微软雅黑" w:eastAsia="微软雅黑" w:hAnsi="微软雅黑"/>
        </w:rPr>
      </w:pPr>
    </w:p>
    <w:p w14:paraId="6A51EB3F" w14:textId="77777777" w:rsidR="0076630D" w:rsidRDefault="00D7272D">
      <w:pPr>
        <w:rPr>
          <w:rFonts w:ascii="微软雅黑" w:eastAsia="微软雅黑" w:hAnsi="微软雅黑"/>
        </w:rPr>
      </w:pPr>
      <w:r>
        <w:rPr>
          <w:rFonts w:ascii="微软雅黑" w:eastAsia="微软雅黑" w:hAnsi="微软雅黑"/>
        </w:rPr>
        <w:t>【配置参数】</w:t>
      </w:r>
    </w:p>
    <w:p w14:paraId="63BAC140" w14:textId="77777777" w:rsidR="0076630D" w:rsidRDefault="00D7272D">
      <w:pPr>
        <w:rPr>
          <w:rFonts w:ascii="微软雅黑" w:eastAsia="微软雅黑" w:hAnsi="微软雅黑"/>
          <w:b/>
        </w:rPr>
      </w:pPr>
      <w:r>
        <w:rPr>
          <w:rFonts w:ascii="微软雅黑" w:eastAsia="微软雅黑" w:hAnsi="微软雅黑" w:hint="eastAsia"/>
          <w:b/>
        </w:rPr>
        <w:t>IGMP</w:t>
      </w:r>
      <w:r>
        <w:rPr>
          <w:rFonts w:ascii="微软雅黑" w:eastAsia="微软雅黑" w:hAnsi="微软雅黑"/>
          <w:b/>
        </w:rPr>
        <w:t xml:space="preserve"> Snooping与MLD Snooping</w:t>
      </w:r>
      <w:r>
        <w:rPr>
          <w:rFonts w:ascii="微软雅黑" w:eastAsia="微软雅黑" w:hAnsi="微软雅黑" w:hint="eastAsia"/>
          <w:b/>
        </w:rPr>
        <w:t>的</w:t>
      </w:r>
      <w:r>
        <w:rPr>
          <w:rFonts w:ascii="微软雅黑" w:eastAsia="微软雅黑" w:hAnsi="微软雅黑"/>
          <w:b/>
        </w:rPr>
        <w:t>公共配置：</w:t>
      </w:r>
    </w:p>
    <w:p w14:paraId="0E94ADA3" w14:textId="1409DFEE" w:rsidR="0076630D" w:rsidRDefault="00D7272D" w:rsidP="00B10728">
      <w:pPr>
        <w:pStyle w:val="af2"/>
        <w:numPr>
          <w:ilvl w:val="0"/>
          <w:numId w:val="302"/>
        </w:numPr>
        <w:ind w:firstLineChars="0"/>
        <w:rPr>
          <w:rFonts w:ascii="微软雅黑" w:eastAsia="微软雅黑" w:hAnsi="微软雅黑"/>
        </w:rPr>
      </w:pPr>
      <w:r>
        <w:rPr>
          <w:rFonts w:ascii="微软雅黑" w:eastAsia="微软雅黑" w:hAnsi="微软雅黑" w:hint="eastAsia"/>
        </w:rPr>
        <w:t>未知组播报文：</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设置交换机</w:t>
      </w:r>
      <w:r>
        <w:rPr>
          <w:rFonts w:ascii="微软雅黑" w:eastAsia="微软雅黑" w:hAnsi="微软雅黑"/>
        </w:rPr>
        <w:t>对未知组播报文的</w:t>
      </w:r>
      <w:r>
        <w:rPr>
          <w:rFonts w:ascii="微软雅黑" w:eastAsia="微软雅黑" w:hAnsi="微软雅黑" w:hint="eastAsia"/>
        </w:rPr>
        <w:t>处理方法</w:t>
      </w:r>
      <w:r>
        <w:rPr>
          <w:rFonts w:ascii="微软雅黑" w:eastAsia="微软雅黑" w:hAnsi="微软雅黑"/>
        </w:rPr>
        <w:t>，</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{泛洪</w:t>
      </w:r>
      <w:r>
        <w:rPr>
          <w:rFonts w:ascii="微软雅黑" w:eastAsia="微软雅黑" w:hAnsi="微软雅黑"/>
        </w:rPr>
        <w:t>|丢弃|转发至路由器端口</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泛洪</w:t>
      </w:r>
      <w:r>
        <w:rPr>
          <w:rFonts w:ascii="微软雅黑" w:eastAsia="微软雅黑" w:hAnsi="微软雅黑"/>
        </w:rPr>
        <w:t>。</w:t>
      </w:r>
      <w:r w:rsidR="007723CC">
        <w:rPr>
          <w:rFonts w:ascii="微软雅黑" w:eastAsia="微软雅黑" w:hAnsi="微软雅黑" w:hint="eastAsia"/>
        </w:rPr>
        <w:t>选项</w:t>
      </w:r>
      <w:r w:rsidR="007723CC">
        <w:rPr>
          <w:rFonts w:ascii="微软雅黑" w:eastAsia="微软雅黑" w:hAnsi="微软雅黑"/>
        </w:rPr>
        <w:t>“</w:t>
      </w:r>
      <w:r w:rsidR="007723CC">
        <w:rPr>
          <w:rFonts w:ascii="微软雅黑" w:eastAsia="微软雅黑" w:hAnsi="微软雅黑" w:hint="eastAsia"/>
        </w:rPr>
        <w:t>转发至</w:t>
      </w:r>
      <w:r w:rsidR="007723CC">
        <w:rPr>
          <w:rFonts w:ascii="微软雅黑" w:eastAsia="微软雅黑" w:hAnsi="微软雅黑"/>
        </w:rPr>
        <w:t>路由器端口”</w:t>
      </w:r>
      <w:r w:rsidR="007723CC">
        <w:rPr>
          <w:rFonts w:ascii="微软雅黑" w:eastAsia="微软雅黑" w:hAnsi="微软雅黑" w:hint="eastAsia"/>
        </w:rPr>
        <w:t>仅</w:t>
      </w:r>
      <w:r w:rsidR="007723CC">
        <w:rPr>
          <w:rFonts w:ascii="微软雅黑" w:eastAsia="微软雅黑" w:hAnsi="微软雅黑"/>
        </w:rPr>
        <w:t>限IGMP Snooping或MLD Snooping开启时才可配置。</w:t>
      </w:r>
    </w:p>
    <w:p w14:paraId="78D60394" w14:textId="77777777" w:rsidR="0076630D" w:rsidRDefault="00D7272D">
      <w:pPr>
        <w:rPr>
          <w:rFonts w:ascii="微软雅黑" w:eastAsia="微软雅黑" w:hAnsi="微软雅黑"/>
          <w:b/>
        </w:rPr>
      </w:pPr>
      <w:r>
        <w:rPr>
          <w:rFonts w:ascii="微软雅黑" w:eastAsia="微软雅黑" w:hAnsi="微软雅黑"/>
          <w:b/>
        </w:rPr>
        <w:t>全局配置：</w:t>
      </w:r>
    </w:p>
    <w:p w14:paraId="45543BE7" w14:textId="77777777" w:rsidR="0076630D" w:rsidRDefault="00D7272D" w:rsidP="00B10728">
      <w:pPr>
        <w:pStyle w:val="af2"/>
        <w:numPr>
          <w:ilvl w:val="0"/>
          <w:numId w:val="302"/>
        </w:numPr>
        <w:ind w:firstLineChars="0"/>
        <w:rPr>
          <w:rFonts w:ascii="微软雅黑" w:eastAsia="微软雅黑" w:hAnsi="微软雅黑"/>
        </w:rPr>
      </w:pPr>
      <w:r>
        <w:rPr>
          <w:rFonts w:ascii="微软雅黑" w:eastAsia="微软雅黑" w:hAnsi="微软雅黑"/>
        </w:rPr>
        <w:t>MLD Snooping：【开关】设置是否开启MLD Snooping功能，默认关闭。</w:t>
      </w:r>
    </w:p>
    <w:p w14:paraId="4B8ADF90" w14:textId="77777777" w:rsidR="0076630D" w:rsidRDefault="00D7272D" w:rsidP="00B10728">
      <w:pPr>
        <w:pStyle w:val="af2"/>
        <w:numPr>
          <w:ilvl w:val="0"/>
          <w:numId w:val="302"/>
        </w:numPr>
        <w:ind w:firstLineChars="0"/>
        <w:rPr>
          <w:rFonts w:ascii="微软雅黑" w:eastAsia="微软雅黑" w:hAnsi="微软雅黑"/>
        </w:rPr>
      </w:pPr>
      <w:r>
        <w:rPr>
          <w:rFonts w:ascii="微软雅黑" w:eastAsia="微软雅黑" w:hAnsi="微软雅黑" w:hint="eastAsia"/>
        </w:rPr>
        <w:t>组播转发方式：</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组播数据报文的转发</w:t>
      </w:r>
      <w:r>
        <w:rPr>
          <w:rFonts w:ascii="微软雅黑" w:eastAsia="微软雅黑" w:hAnsi="微软雅黑" w:hint="eastAsia"/>
        </w:rPr>
        <w:t>方式</w:t>
      </w:r>
      <w:r>
        <w:rPr>
          <w:rFonts w:ascii="微软雅黑" w:eastAsia="微软雅黑" w:hAnsi="微软雅黑"/>
        </w:rPr>
        <w:t>，选项有{DMAC-VID | DIP-VID}</w:t>
      </w:r>
      <w:r>
        <w:rPr>
          <w:rFonts w:ascii="微软雅黑" w:eastAsia="微软雅黑" w:hAnsi="微软雅黑" w:hint="eastAsia"/>
        </w:rPr>
        <w:t>，</w:t>
      </w:r>
      <w:r>
        <w:rPr>
          <w:rFonts w:ascii="微软雅黑" w:eastAsia="微软雅黑" w:hAnsi="微软雅黑"/>
        </w:rPr>
        <w:t>默认DMAC-VID。</w:t>
      </w:r>
    </w:p>
    <w:p w14:paraId="29AF7E91" w14:textId="77777777" w:rsidR="0076630D" w:rsidRDefault="00D7272D" w:rsidP="00B10728">
      <w:pPr>
        <w:pStyle w:val="af2"/>
        <w:numPr>
          <w:ilvl w:val="0"/>
          <w:numId w:val="302"/>
        </w:numPr>
        <w:ind w:firstLineChars="0"/>
        <w:rPr>
          <w:rFonts w:ascii="微软雅黑" w:eastAsia="微软雅黑" w:hAnsi="微软雅黑"/>
        </w:rPr>
      </w:pPr>
      <w:r>
        <w:rPr>
          <w:rFonts w:ascii="微软雅黑" w:eastAsia="微软雅黑" w:hAnsi="微软雅黑"/>
        </w:rPr>
        <w:t>MLD版本：【单选</w:t>
      </w:r>
      <w:r>
        <w:rPr>
          <w:rFonts w:ascii="微软雅黑" w:eastAsia="微软雅黑" w:hAnsi="微软雅黑" w:hint="eastAsia"/>
        </w:rPr>
        <w:t>】</w:t>
      </w:r>
      <w:r>
        <w:rPr>
          <w:rFonts w:ascii="微软雅黑" w:eastAsia="微软雅黑" w:hAnsi="微软雅黑"/>
        </w:rPr>
        <w:t>设置</w:t>
      </w:r>
      <w:r>
        <w:rPr>
          <w:rFonts w:ascii="微软雅黑" w:eastAsia="微软雅黑" w:hAnsi="微软雅黑" w:hint="eastAsia"/>
        </w:rPr>
        <w:t>IGMP</w:t>
      </w:r>
      <w:r>
        <w:rPr>
          <w:rFonts w:ascii="微软雅黑" w:eastAsia="微软雅黑" w:hAnsi="微软雅黑"/>
        </w:rPr>
        <w:t>版本号，选项有{MLDv1|MLDv2}</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MLDv</w:t>
      </w:r>
      <w:r>
        <w:rPr>
          <w:rFonts w:ascii="微软雅黑" w:eastAsia="微软雅黑" w:hAnsi="微软雅黑"/>
        </w:rPr>
        <w:t>1</w:t>
      </w:r>
      <w:r>
        <w:rPr>
          <w:rFonts w:ascii="微软雅黑" w:eastAsia="微软雅黑" w:hAnsi="微软雅黑" w:hint="eastAsia"/>
        </w:rPr>
        <w:t>。</w:t>
      </w:r>
    </w:p>
    <w:p w14:paraId="4C973FB1" w14:textId="77777777" w:rsidR="0076630D" w:rsidRDefault="00D7272D" w:rsidP="00B10728">
      <w:pPr>
        <w:pStyle w:val="af2"/>
        <w:numPr>
          <w:ilvl w:val="0"/>
          <w:numId w:val="302"/>
        </w:numPr>
        <w:ind w:firstLineChars="0"/>
        <w:rPr>
          <w:rFonts w:ascii="微软雅黑" w:eastAsia="微软雅黑" w:hAnsi="微软雅黑"/>
        </w:rPr>
      </w:pPr>
      <w:r>
        <w:rPr>
          <w:rFonts w:ascii="微软雅黑" w:eastAsia="微软雅黑" w:hAnsi="微软雅黑" w:hint="eastAsia"/>
        </w:rPr>
        <w:t>报文抑制</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MLD版本选择“MLDv1”</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设置</w:t>
      </w:r>
      <w:r>
        <w:rPr>
          <w:rFonts w:ascii="微软雅黑" w:eastAsia="微软雅黑" w:hAnsi="微软雅黑"/>
        </w:rPr>
        <w:t>是否开启Report</w:t>
      </w:r>
      <w:r>
        <w:rPr>
          <w:rFonts w:ascii="微软雅黑" w:eastAsia="微软雅黑" w:hAnsi="微软雅黑" w:hint="eastAsia"/>
          <w:strike/>
          <w:color w:val="B2B2B2"/>
        </w:rPr>
        <w:t>和</w:t>
      </w:r>
      <w:r>
        <w:rPr>
          <w:rFonts w:ascii="微软雅黑" w:eastAsia="微软雅黑" w:hAnsi="微软雅黑"/>
          <w:strike/>
          <w:color w:val="B2B2B2"/>
        </w:rPr>
        <w:t>Leave</w:t>
      </w:r>
      <w:r>
        <w:rPr>
          <w:rFonts w:ascii="微软雅黑" w:eastAsia="微软雅黑" w:hAnsi="微软雅黑"/>
        </w:rPr>
        <w:t>报文抑制功能</w:t>
      </w:r>
      <w:r>
        <w:rPr>
          <w:rFonts w:ascii="微软雅黑" w:eastAsia="微软雅黑" w:hAnsi="微软雅黑" w:hint="eastAsia"/>
        </w:rPr>
        <w:t>，</w:t>
      </w:r>
      <w:r>
        <w:rPr>
          <w:rFonts w:ascii="微软雅黑" w:eastAsia="微软雅黑" w:hAnsi="微软雅黑"/>
        </w:rPr>
        <w:t>默认关闭。开启</w:t>
      </w:r>
      <w:r>
        <w:rPr>
          <w:rFonts w:ascii="微软雅黑" w:eastAsia="微软雅黑" w:hAnsi="微软雅黑" w:hint="eastAsia"/>
        </w:rPr>
        <w:t>后</w:t>
      </w:r>
      <w:r>
        <w:rPr>
          <w:rFonts w:ascii="微软雅黑" w:eastAsia="微软雅黑" w:hAnsi="微软雅黑"/>
        </w:rPr>
        <w:t>，</w:t>
      </w:r>
      <w:r>
        <w:rPr>
          <w:rFonts w:ascii="微软雅黑" w:eastAsia="微软雅黑" w:hAnsi="微软雅黑" w:hint="eastAsia"/>
        </w:rPr>
        <w:t>针对</w:t>
      </w:r>
      <w:r>
        <w:rPr>
          <w:rFonts w:ascii="微软雅黑" w:eastAsia="微软雅黑" w:hAnsi="微软雅黑"/>
        </w:rPr>
        <w:t>每一个组播组，交换机会在第一次有成员加入需要</w:t>
      </w:r>
      <w:r>
        <w:rPr>
          <w:rFonts w:ascii="微软雅黑" w:eastAsia="微软雅黑" w:hAnsi="微软雅黑" w:hint="eastAsia"/>
        </w:rPr>
        <w:t>建立</w:t>
      </w:r>
      <w:r>
        <w:rPr>
          <w:rFonts w:ascii="微软雅黑" w:eastAsia="微软雅黑" w:hAnsi="微软雅黑"/>
        </w:rPr>
        <w:t>组播表项，以及</w:t>
      </w:r>
      <w:r>
        <w:rPr>
          <w:rFonts w:ascii="微软雅黑" w:eastAsia="微软雅黑" w:hAnsi="微软雅黑" w:hint="eastAsia"/>
        </w:rPr>
        <w:t>响应</w:t>
      </w:r>
      <w:r>
        <w:rPr>
          <w:rFonts w:ascii="微软雅黑" w:eastAsia="微软雅黑" w:hAnsi="微软雅黑"/>
        </w:rPr>
        <w:t>MLD查询报文时，向上游转发一份Report报文</w:t>
      </w:r>
      <w:r>
        <w:rPr>
          <w:rFonts w:ascii="微软雅黑" w:eastAsia="微软雅黑" w:hAnsi="微软雅黑"/>
          <w:strike/>
          <w:color w:val="B2B2B2"/>
        </w:rPr>
        <w:t>；在</w:t>
      </w:r>
      <w:r>
        <w:rPr>
          <w:rFonts w:ascii="微软雅黑" w:eastAsia="微软雅黑" w:hAnsi="微软雅黑" w:hint="eastAsia"/>
          <w:strike/>
          <w:color w:val="B2B2B2"/>
        </w:rPr>
        <w:t>最后一个组</w:t>
      </w:r>
      <w:r>
        <w:rPr>
          <w:rFonts w:ascii="微软雅黑" w:eastAsia="微软雅黑" w:hAnsi="微软雅黑"/>
          <w:strike/>
          <w:color w:val="B2B2B2"/>
        </w:rPr>
        <w:t>成员离开需要删除组播表项时，向上游转发一份Leave报文</w:t>
      </w:r>
      <w:r>
        <w:rPr>
          <w:rFonts w:ascii="微软雅黑" w:eastAsia="微软雅黑" w:hAnsi="微软雅黑"/>
        </w:rPr>
        <w:t>。</w:t>
      </w:r>
    </w:p>
    <w:p w14:paraId="617339EC" w14:textId="77777777" w:rsidR="0076630D" w:rsidRDefault="0076630D">
      <w:pPr>
        <w:rPr>
          <w:rFonts w:ascii="微软雅黑" w:eastAsia="微软雅黑" w:hAnsi="微软雅黑"/>
        </w:rPr>
      </w:pPr>
    </w:p>
    <w:p w14:paraId="1C81FDA9" w14:textId="77777777" w:rsidR="0076630D" w:rsidRDefault="00D7272D">
      <w:pPr>
        <w:rPr>
          <w:rFonts w:ascii="微软雅黑" w:eastAsia="微软雅黑" w:hAnsi="微软雅黑"/>
          <w:b/>
        </w:rPr>
      </w:pPr>
      <w:r>
        <w:rPr>
          <w:rFonts w:ascii="微软雅黑" w:eastAsia="微软雅黑" w:hAnsi="微软雅黑" w:hint="eastAsia"/>
          <w:b/>
        </w:rPr>
        <w:t>VLAN</w:t>
      </w:r>
      <w:r>
        <w:rPr>
          <w:rFonts w:ascii="微软雅黑" w:eastAsia="微软雅黑" w:hAnsi="微软雅黑"/>
          <w:b/>
        </w:rPr>
        <w:t>设置：</w:t>
      </w:r>
    </w:p>
    <w:p w14:paraId="41ECF797"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需要配置MLD Snooping的VLAN，可多选。</w:t>
      </w:r>
    </w:p>
    <w:p w14:paraId="3AE3225D"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rPr>
        <w:t>MLD Snooping：【</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对</w:t>
      </w:r>
      <w:r>
        <w:rPr>
          <w:rFonts w:ascii="微软雅黑" w:eastAsia="微软雅黑" w:hAnsi="微软雅黑"/>
        </w:rPr>
        <w:t>VLAN开启MLD Snooping功能，默认关闭。</w:t>
      </w:r>
    </w:p>
    <w:p w14:paraId="36AA20B4"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路由器</w:t>
      </w:r>
      <w:r>
        <w:rPr>
          <w:rFonts w:ascii="微软雅黑" w:eastAsia="微软雅黑" w:hAnsi="微软雅黑"/>
        </w:rPr>
        <w:t>端口自动学习：</w:t>
      </w:r>
      <w:r>
        <w:rPr>
          <w:rFonts w:ascii="微软雅黑" w:eastAsia="微软雅黑" w:hAnsi="微软雅黑" w:hint="eastAsia"/>
        </w:rPr>
        <w:t>【开关】设置</w:t>
      </w:r>
      <w:r>
        <w:rPr>
          <w:rFonts w:ascii="微软雅黑" w:eastAsia="微软雅黑" w:hAnsi="微软雅黑"/>
        </w:rPr>
        <w:t>VLAN内的</w:t>
      </w:r>
      <w:r>
        <w:rPr>
          <w:rFonts w:ascii="微软雅黑" w:eastAsia="微软雅黑" w:hAnsi="微软雅黑" w:hint="eastAsia"/>
        </w:rPr>
        <w:t>路由器</w:t>
      </w:r>
      <w:r>
        <w:rPr>
          <w:rFonts w:ascii="微软雅黑" w:eastAsia="微软雅黑" w:hAnsi="微软雅黑"/>
        </w:rPr>
        <w:t>端口自动学习功能，默认</w:t>
      </w:r>
      <w:r>
        <w:rPr>
          <w:rFonts w:ascii="微软雅黑" w:eastAsia="微软雅黑" w:hAnsi="微软雅黑" w:hint="eastAsia"/>
        </w:rPr>
        <w:t>开</w:t>
      </w:r>
      <w:r>
        <w:rPr>
          <w:rFonts w:ascii="微软雅黑" w:eastAsia="微软雅黑" w:hAnsi="微软雅黑" w:hint="eastAsia"/>
        </w:rPr>
        <w:lastRenderedPageBreak/>
        <w:t>启</w:t>
      </w:r>
      <w:r>
        <w:rPr>
          <w:rFonts w:ascii="微软雅黑" w:eastAsia="微软雅黑" w:hAnsi="微软雅黑"/>
        </w:rPr>
        <w:t>。</w:t>
      </w:r>
    </w:p>
    <w:p w14:paraId="37B567D7"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端口快速离开</w:t>
      </w:r>
      <w:r>
        <w:rPr>
          <w:rFonts w:ascii="微软雅黑" w:eastAsia="微软雅黑" w:hAnsi="微软雅黑"/>
        </w:rPr>
        <w:t>：</w:t>
      </w:r>
      <w:r>
        <w:rPr>
          <w:rFonts w:ascii="微软雅黑" w:eastAsia="微软雅黑" w:hAnsi="微软雅黑" w:hint="eastAsia"/>
        </w:rPr>
        <w:t>【开关】设置</w:t>
      </w:r>
      <w:r>
        <w:rPr>
          <w:rFonts w:ascii="微软雅黑" w:eastAsia="微软雅黑" w:hAnsi="微软雅黑"/>
        </w:rPr>
        <w:t>是否开启VLAN内端口快速离开功能</w:t>
      </w:r>
      <w:r>
        <w:rPr>
          <w:rFonts w:ascii="微软雅黑" w:eastAsia="微软雅黑" w:hAnsi="微软雅黑" w:hint="eastAsia"/>
        </w:rPr>
        <w:t>，</w:t>
      </w:r>
      <w:r>
        <w:rPr>
          <w:rFonts w:ascii="微软雅黑" w:eastAsia="微软雅黑" w:hAnsi="微软雅黑"/>
        </w:rPr>
        <w:t>默认关闭。</w:t>
      </w:r>
    </w:p>
    <w:p w14:paraId="455D83C3"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查询</w:t>
      </w:r>
      <w:r>
        <w:rPr>
          <w:rFonts w:ascii="微软雅黑" w:eastAsia="微软雅黑" w:hAnsi="微软雅黑"/>
        </w:rPr>
        <w:t>健壮性：【</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color w:val="171A1D"/>
          <w:szCs w:val="21"/>
          <w:shd w:val="clear" w:color="auto" w:fill="FFFFFF"/>
        </w:rPr>
        <w:t>用于计算端口老化时间</w:t>
      </w:r>
      <w:r>
        <w:rPr>
          <w:rFonts w:ascii="微软雅黑" w:eastAsia="微软雅黑" w:hAnsi="微软雅黑"/>
        </w:rPr>
        <w:t>，用来指示当前VLAN内的MLD</w:t>
      </w:r>
      <w:r>
        <w:rPr>
          <w:rFonts w:ascii="微软雅黑" w:eastAsia="微软雅黑" w:hAnsi="微软雅黑" w:hint="eastAsia"/>
        </w:rPr>
        <w:t>健壮</w:t>
      </w:r>
      <w:r>
        <w:rPr>
          <w:rFonts w:ascii="微软雅黑" w:eastAsia="微软雅黑" w:hAnsi="微软雅黑"/>
        </w:rPr>
        <w:t>系数</w:t>
      </w:r>
      <w:r>
        <w:rPr>
          <w:rFonts w:ascii="微软雅黑" w:eastAsia="微软雅黑" w:hAnsi="微软雅黑" w:hint="eastAsia"/>
        </w:rPr>
        <w:t>。</w:t>
      </w:r>
      <w:r>
        <w:rPr>
          <w:rFonts w:ascii="微软雅黑" w:eastAsia="微软雅黑" w:hAnsi="微软雅黑"/>
        </w:rPr>
        <w:t>取值为</w:t>
      </w:r>
      <w:r>
        <w:rPr>
          <w:rFonts w:ascii="微软雅黑" w:eastAsia="微软雅黑" w:hAnsi="微软雅黑" w:hint="eastAsia"/>
        </w:rPr>
        <w:t>1</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2。</w:t>
      </w:r>
    </w:p>
    <w:p w14:paraId="2F94B5D2"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查询间隔 (秒)</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MLD普遍组查询报文的时间间隔。取值</w:t>
      </w:r>
      <w:r>
        <w:rPr>
          <w:rFonts w:ascii="微软雅黑" w:eastAsia="微软雅黑" w:hAnsi="微软雅黑" w:hint="eastAsia"/>
        </w:rPr>
        <w:t>为30-18000的</w:t>
      </w:r>
      <w:r>
        <w:rPr>
          <w:rFonts w:ascii="微软雅黑" w:eastAsia="微软雅黑" w:hAnsi="微软雅黑"/>
        </w:rPr>
        <w:t>整数，默认</w:t>
      </w:r>
      <w:r>
        <w:rPr>
          <w:rFonts w:ascii="微软雅黑" w:eastAsia="微软雅黑" w:hAnsi="微软雅黑" w:hint="eastAsia"/>
        </w:rPr>
        <w:t>125秒</w:t>
      </w:r>
      <w:r>
        <w:rPr>
          <w:rFonts w:ascii="微软雅黑" w:eastAsia="微软雅黑" w:hAnsi="微软雅黑"/>
        </w:rPr>
        <w:t>。</w:t>
      </w:r>
    </w:p>
    <w:p w14:paraId="770FF4EE"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查询</w:t>
      </w:r>
      <w:r>
        <w:rPr>
          <w:rFonts w:ascii="微软雅黑" w:eastAsia="微软雅黑" w:hAnsi="微软雅黑"/>
        </w:rPr>
        <w:t>最大响应</w:t>
      </w:r>
      <w:r>
        <w:rPr>
          <w:rFonts w:ascii="微软雅黑" w:eastAsia="微软雅黑" w:hAnsi="微软雅黑" w:hint="eastAsia"/>
        </w:rPr>
        <w:t>时间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VLAN里通用查询最大响应时间。取值为</w:t>
      </w:r>
      <w:r>
        <w:rPr>
          <w:rFonts w:ascii="微软雅黑" w:eastAsia="微软雅黑" w:hAnsi="微软雅黑" w:hint="eastAsia"/>
        </w:rPr>
        <w:t>5-20的</w:t>
      </w:r>
      <w:r>
        <w:rPr>
          <w:rFonts w:ascii="微软雅黑" w:eastAsia="微软雅黑" w:hAnsi="微软雅黑"/>
        </w:rPr>
        <w:t>整数，默认</w:t>
      </w:r>
      <w:r>
        <w:rPr>
          <w:rFonts w:ascii="微软雅黑" w:eastAsia="微软雅黑" w:hAnsi="微软雅黑" w:hint="eastAsia"/>
        </w:rPr>
        <w:t>10秒</w:t>
      </w:r>
      <w:r>
        <w:rPr>
          <w:rFonts w:ascii="微软雅黑" w:eastAsia="微软雅黑" w:hAnsi="微软雅黑"/>
        </w:rPr>
        <w:t>。</w:t>
      </w:r>
    </w:p>
    <w:p w14:paraId="3A343EC7"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最后一个</w:t>
      </w:r>
      <w:r>
        <w:rPr>
          <w:rFonts w:ascii="微软雅黑" w:eastAsia="微软雅黑" w:hAnsi="微软雅黑"/>
        </w:rPr>
        <w:t>成员</w:t>
      </w:r>
      <w:r>
        <w:rPr>
          <w:rFonts w:ascii="微软雅黑" w:eastAsia="微软雅黑" w:hAnsi="微软雅黑" w:hint="eastAsia"/>
        </w:rPr>
        <w:t>查询次数</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发送特定查询报文的次数。取值</w:t>
      </w:r>
      <w:r>
        <w:rPr>
          <w:rFonts w:ascii="微软雅黑" w:eastAsia="微软雅黑" w:hAnsi="微软雅黑" w:hint="eastAsia"/>
        </w:rPr>
        <w:t>为1-7的</w:t>
      </w:r>
      <w:r>
        <w:rPr>
          <w:rFonts w:ascii="微软雅黑" w:eastAsia="微软雅黑" w:hAnsi="微软雅黑"/>
        </w:rPr>
        <w:t>整数，默认</w:t>
      </w:r>
      <w:r>
        <w:rPr>
          <w:rFonts w:ascii="微软雅黑" w:eastAsia="微软雅黑" w:hAnsi="微软雅黑" w:hint="eastAsia"/>
        </w:rPr>
        <w:t>2。</w:t>
      </w:r>
    </w:p>
    <w:p w14:paraId="01593CED"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最后一个</w:t>
      </w:r>
      <w:r>
        <w:rPr>
          <w:rFonts w:ascii="微软雅黑" w:eastAsia="微软雅黑" w:hAnsi="微软雅黑"/>
        </w:rPr>
        <w:t>成员查询间隔：</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最后一个成员查询</w:t>
      </w:r>
      <w:r>
        <w:rPr>
          <w:rFonts w:ascii="微软雅黑" w:eastAsia="微软雅黑" w:hAnsi="微软雅黑" w:hint="eastAsia"/>
        </w:rPr>
        <w:t>报文</w:t>
      </w:r>
      <w:r>
        <w:rPr>
          <w:rFonts w:ascii="微软雅黑" w:eastAsia="微软雅黑" w:hAnsi="微软雅黑"/>
        </w:rPr>
        <w:t>的时间间隔。取值为</w:t>
      </w:r>
      <w:r>
        <w:rPr>
          <w:rFonts w:ascii="微软雅黑" w:eastAsia="微软雅黑" w:hAnsi="微软雅黑" w:hint="eastAsia"/>
        </w:rPr>
        <w:t>1-25的</w:t>
      </w:r>
      <w:r>
        <w:rPr>
          <w:rFonts w:ascii="微软雅黑" w:eastAsia="微软雅黑" w:hAnsi="微软雅黑"/>
        </w:rPr>
        <w:t>整数，默认</w:t>
      </w:r>
      <w:r>
        <w:rPr>
          <w:rFonts w:ascii="微软雅黑" w:eastAsia="微软雅黑" w:hAnsi="微软雅黑" w:hint="eastAsia"/>
        </w:rPr>
        <w:t>1秒</w:t>
      </w:r>
      <w:r>
        <w:rPr>
          <w:rFonts w:ascii="微软雅黑" w:eastAsia="微软雅黑" w:hAnsi="微软雅黑"/>
        </w:rPr>
        <w:t>。</w:t>
      </w:r>
    </w:p>
    <w:p w14:paraId="57830166" w14:textId="77777777" w:rsidR="0076630D" w:rsidRDefault="00D7272D">
      <w:pPr>
        <w:rPr>
          <w:rFonts w:ascii="微软雅黑" w:eastAsia="微软雅黑" w:hAnsi="微软雅黑"/>
        </w:rPr>
      </w:pPr>
      <w:r>
        <w:rPr>
          <w:rFonts w:ascii="微软雅黑" w:eastAsia="微软雅黑" w:hAnsi="微软雅黑"/>
        </w:rPr>
        <w:t>VLAN列表：</w:t>
      </w:r>
    </w:p>
    <w:p w14:paraId="57D993D3"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显示VLAN、MLD Snooping状态、路由器端口自动学习</w:t>
      </w:r>
      <w:r>
        <w:rPr>
          <w:rFonts w:ascii="微软雅黑" w:eastAsia="微软雅黑" w:hAnsi="微软雅黑" w:hint="eastAsia"/>
        </w:rPr>
        <w:t>、端口快速离开</w:t>
      </w:r>
      <w:r>
        <w:rPr>
          <w:rFonts w:ascii="微软雅黑" w:eastAsia="微软雅黑" w:hAnsi="微软雅黑"/>
        </w:rPr>
        <w:t>、查询健壮性、查询间隔、查询最大响应</w:t>
      </w:r>
      <w:r>
        <w:rPr>
          <w:rFonts w:ascii="微软雅黑" w:eastAsia="微软雅黑" w:hAnsi="微软雅黑" w:hint="eastAsia"/>
        </w:rPr>
        <w:t>间隔</w:t>
      </w:r>
      <w:r>
        <w:rPr>
          <w:rFonts w:ascii="微软雅黑" w:eastAsia="微软雅黑" w:hAnsi="微软雅黑"/>
        </w:rPr>
        <w:t>、</w:t>
      </w:r>
      <w:r>
        <w:rPr>
          <w:rFonts w:ascii="微软雅黑" w:eastAsia="微软雅黑" w:hAnsi="微软雅黑" w:hint="eastAsia"/>
        </w:rPr>
        <w:t>最后一个成员</w:t>
      </w:r>
      <w:r>
        <w:rPr>
          <w:rFonts w:ascii="微软雅黑" w:eastAsia="微软雅黑" w:hAnsi="微软雅黑"/>
        </w:rPr>
        <w:t>查询次数、最后一个成员查询间隔</w:t>
      </w:r>
    </w:p>
    <w:p w14:paraId="5108EEED"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5EC2DBCD" w14:textId="77777777" w:rsidR="0076630D" w:rsidRDefault="0076630D">
      <w:pPr>
        <w:rPr>
          <w:rFonts w:ascii="微软雅黑" w:eastAsia="微软雅黑" w:hAnsi="微软雅黑"/>
        </w:rPr>
      </w:pPr>
    </w:p>
    <w:p w14:paraId="74774247" w14:textId="77777777" w:rsidR="0076630D" w:rsidRDefault="00D7272D">
      <w:pPr>
        <w:rPr>
          <w:rFonts w:ascii="微软雅黑" w:eastAsia="微软雅黑" w:hAnsi="微软雅黑"/>
        </w:rPr>
      </w:pPr>
      <w:r>
        <w:rPr>
          <w:rFonts w:ascii="微软雅黑" w:eastAsia="微软雅黑" w:hAnsi="微软雅黑" w:hint="eastAsia"/>
        </w:rPr>
        <w:t>MLD</w:t>
      </w:r>
      <w:r>
        <w:rPr>
          <w:rFonts w:ascii="微软雅黑" w:eastAsia="微软雅黑" w:hAnsi="微软雅黑"/>
        </w:rPr>
        <w:t xml:space="preserve"> Snooping查询器设置：</w:t>
      </w:r>
    </w:p>
    <w:p w14:paraId="1E3692D5"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需要配置MLD Snooping的VLAN，可多选。</w:t>
      </w:r>
    </w:p>
    <w:p w14:paraId="2EABC4BB"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rPr>
        <w:t>MLD Snooping查询器：【</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是否开启VLAN上的MLD Snooping查询器，默认</w:t>
      </w:r>
      <w:r>
        <w:rPr>
          <w:rFonts w:ascii="微软雅黑" w:eastAsia="微软雅黑" w:hAnsi="微软雅黑" w:hint="eastAsia"/>
        </w:rPr>
        <w:t>关闭</w:t>
      </w:r>
      <w:r>
        <w:rPr>
          <w:rFonts w:ascii="微软雅黑" w:eastAsia="微软雅黑" w:hAnsi="微软雅黑"/>
        </w:rPr>
        <w:t>。</w:t>
      </w:r>
    </w:p>
    <w:p w14:paraId="0EA6FB20"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rPr>
        <w:lastRenderedPageBreak/>
        <w:t>MLD Snooping查询器运行版本：【</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MLD Snooping查询器的运行版本，选项有{MLDv1|MLDv2}</w:t>
      </w:r>
      <w:r>
        <w:rPr>
          <w:rFonts w:ascii="微软雅黑" w:eastAsia="微软雅黑" w:hAnsi="微软雅黑" w:hint="eastAsia"/>
        </w:rPr>
        <w:t>，</w:t>
      </w:r>
      <w:r>
        <w:rPr>
          <w:rFonts w:ascii="微软雅黑" w:eastAsia="微软雅黑" w:hAnsi="微软雅黑"/>
        </w:rPr>
        <w:t>默认MLD</w:t>
      </w:r>
      <w:r>
        <w:rPr>
          <w:rFonts w:ascii="微软雅黑" w:eastAsia="微软雅黑" w:hAnsi="微软雅黑" w:hint="eastAsia"/>
        </w:rPr>
        <w:t>v</w:t>
      </w:r>
      <w:r>
        <w:rPr>
          <w:rFonts w:ascii="微软雅黑" w:eastAsia="微软雅黑" w:hAnsi="微软雅黑"/>
        </w:rPr>
        <w:t>1</w:t>
      </w:r>
      <w:r>
        <w:rPr>
          <w:rFonts w:ascii="微软雅黑" w:eastAsia="微软雅黑" w:hAnsi="微软雅黑" w:hint="eastAsia"/>
        </w:rPr>
        <w:t>。</w:t>
      </w:r>
    </w:p>
    <w:p w14:paraId="36FCAF27" w14:textId="77777777" w:rsidR="0076630D" w:rsidRDefault="00D7272D" w:rsidP="00B10728">
      <w:pPr>
        <w:pStyle w:val="af2"/>
        <w:numPr>
          <w:ilvl w:val="0"/>
          <w:numId w:val="303"/>
        </w:numPr>
        <w:ind w:firstLineChars="0"/>
        <w:rPr>
          <w:rFonts w:ascii="微软雅黑" w:eastAsia="微软雅黑" w:hAnsi="微软雅黑"/>
        </w:rPr>
      </w:pPr>
      <w:r>
        <w:rPr>
          <w:rFonts w:ascii="微软雅黑" w:eastAsia="微软雅黑" w:hAnsi="微软雅黑"/>
        </w:rPr>
        <w:t>I</w:t>
      </w:r>
      <w:r>
        <w:rPr>
          <w:rFonts w:ascii="微软雅黑" w:eastAsia="微软雅黑" w:hAnsi="微软雅黑" w:hint="eastAsia"/>
        </w:rPr>
        <w:t>P</w:t>
      </w:r>
      <w:r>
        <w:rPr>
          <w:rFonts w:ascii="微软雅黑" w:eastAsia="微软雅黑" w:hAnsi="微软雅黑"/>
        </w:rPr>
        <w:t>v6地址</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非必填】</w:t>
      </w:r>
      <w:r>
        <w:rPr>
          <w:rFonts w:ascii="微软雅黑" w:eastAsia="微软雅黑" w:hAnsi="微软雅黑" w:hint="eastAsia"/>
        </w:rPr>
        <w:t>为空</w:t>
      </w:r>
      <w:r>
        <w:rPr>
          <w:rFonts w:ascii="微软雅黑" w:eastAsia="微软雅黑" w:hAnsi="微软雅黑"/>
        </w:rPr>
        <w:t>时</w:t>
      </w:r>
      <w:r>
        <w:rPr>
          <w:rFonts w:ascii="微软雅黑" w:eastAsia="微软雅黑" w:hAnsi="微软雅黑" w:hint="eastAsia"/>
        </w:rPr>
        <w:t>即</w:t>
      </w:r>
      <w:r>
        <w:rPr>
          <w:rFonts w:ascii="微软雅黑" w:eastAsia="微软雅黑" w:hAnsi="微软雅黑"/>
        </w:rPr>
        <w:t>使用VLAN IPv6地址</w:t>
      </w:r>
      <w:r>
        <w:rPr>
          <w:rFonts w:ascii="微软雅黑" w:eastAsia="微软雅黑" w:hAnsi="微软雅黑" w:hint="eastAsia"/>
        </w:rPr>
        <w:t>。</w:t>
      </w:r>
    </w:p>
    <w:p w14:paraId="75A39A24" w14:textId="4C965D50" w:rsidR="005A04A0" w:rsidRPr="005A04A0" w:rsidRDefault="005A04A0" w:rsidP="005A04A0">
      <w:pPr>
        <w:pStyle w:val="af2"/>
        <w:ind w:left="835" w:firstLineChars="0" w:firstLine="0"/>
        <w:rPr>
          <w:rFonts w:ascii="微软雅黑" w:eastAsia="微软雅黑" w:hAnsi="微软雅黑"/>
        </w:rPr>
      </w:pPr>
      <w:r w:rsidRPr="005A04A0">
        <w:rPr>
          <w:rFonts w:ascii="微软雅黑" w:eastAsia="微软雅黑" w:hAnsi="微软雅黑" w:hint="eastAsia"/>
          <w:color w:val="FF0000"/>
        </w:rPr>
        <w:t>注</w:t>
      </w:r>
      <w:r w:rsidRPr="005A04A0">
        <w:rPr>
          <w:rFonts w:ascii="微软雅黑" w:eastAsia="微软雅黑" w:hAnsi="微软雅黑"/>
          <w:color w:val="FF0000"/>
        </w:rPr>
        <w:t>：</w:t>
      </w:r>
      <w:r>
        <w:rPr>
          <w:rFonts w:ascii="微软雅黑" w:eastAsia="微软雅黑" w:hAnsi="微软雅黑"/>
        </w:rPr>
        <w:t>IPv6地址无法设置全</w:t>
      </w:r>
      <w:r>
        <w:rPr>
          <w:rFonts w:ascii="微软雅黑" w:eastAsia="微软雅黑" w:hAnsi="微软雅黑" w:hint="eastAsia"/>
        </w:rPr>
        <w:t>1、全0、</w:t>
      </w:r>
      <w:r>
        <w:rPr>
          <w:rFonts w:ascii="微软雅黑" w:eastAsia="微软雅黑" w:hAnsi="微软雅黑"/>
        </w:rPr>
        <w:t>组播和loopback</w:t>
      </w:r>
      <w:r>
        <w:rPr>
          <w:rFonts w:ascii="微软雅黑" w:eastAsia="微软雅黑" w:hAnsi="微软雅黑" w:hint="eastAsia"/>
        </w:rPr>
        <w:t>接口地址</w:t>
      </w:r>
      <w:r>
        <w:rPr>
          <w:rFonts w:ascii="微软雅黑" w:eastAsia="微软雅黑" w:hAnsi="微软雅黑"/>
        </w:rPr>
        <w:t>，否则以底层错误码</w:t>
      </w:r>
      <w:r>
        <w:rPr>
          <w:rFonts w:ascii="微软雅黑" w:eastAsia="微软雅黑" w:hAnsi="微软雅黑" w:hint="eastAsia"/>
        </w:rPr>
        <w:t>形式</w:t>
      </w:r>
      <w:r>
        <w:rPr>
          <w:rFonts w:ascii="微软雅黑" w:eastAsia="微软雅黑" w:hAnsi="微软雅黑"/>
        </w:rPr>
        <w:t>报错。</w:t>
      </w:r>
      <w:r>
        <w:rPr>
          <w:rFonts w:ascii="微软雅黑" w:eastAsia="微软雅黑" w:hAnsi="微软雅黑" w:hint="eastAsia"/>
        </w:rPr>
        <w:t>可以</w:t>
      </w:r>
      <w:r>
        <w:rPr>
          <w:rFonts w:ascii="微软雅黑" w:eastAsia="微软雅黑" w:hAnsi="微软雅黑"/>
        </w:rPr>
        <w:t>学习这些地址，但不支持手动</w:t>
      </w:r>
      <w:r>
        <w:rPr>
          <w:rFonts w:ascii="微软雅黑" w:eastAsia="微软雅黑" w:hAnsi="微软雅黑" w:hint="eastAsia"/>
        </w:rPr>
        <w:t>设置</w:t>
      </w:r>
      <w:r>
        <w:rPr>
          <w:rFonts w:ascii="微软雅黑" w:eastAsia="微软雅黑" w:hAnsi="微软雅黑"/>
        </w:rPr>
        <w:t>。</w:t>
      </w:r>
    </w:p>
    <w:p w14:paraId="16D82B4F" w14:textId="77777777" w:rsidR="0076630D" w:rsidRDefault="00D7272D">
      <w:pPr>
        <w:rPr>
          <w:rFonts w:ascii="微软雅黑" w:eastAsia="微软雅黑" w:hAnsi="微软雅黑"/>
        </w:rPr>
      </w:pPr>
      <w:r>
        <w:rPr>
          <w:rFonts w:ascii="微软雅黑" w:eastAsia="微软雅黑" w:hAnsi="微软雅黑" w:hint="eastAsia"/>
        </w:rPr>
        <w:t>MLD</w:t>
      </w:r>
      <w:r>
        <w:rPr>
          <w:rFonts w:ascii="微软雅黑" w:eastAsia="微软雅黑" w:hAnsi="微软雅黑"/>
        </w:rPr>
        <w:t xml:space="preserve"> Snooping查询器列表：</w:t>
      </w:r>
    </w:p>
    <w:p w14:paraId="7E023BC1" w14:textId="77777777" w:rsidR="0076630D" w:rsidRDefault="00D7272D" w:rsidP="00B10728">
      <w:pPr>
        <w:pStyle w:val="af2"/>
        <w:numPr>
          <w:ilvl w:val="0"/>
          <w:numId w:val="322"/>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显示VLAN、</w:t>
      </w:r>
      <w:r>
        <w:rPr>
          <w:rFonts w:ascii="微软雅黑" w:eastAsia="微软雅黑" w:hAnsi="微软雅黑" w:hint="eastAsia"/>
        </w:rPr>
        <w:t>查询器</w:t>
      </w:r>
      <w:r>
        <w:rPr>
          <w:rFonts w:ascii="微软雅黑" w:eastAsia="微软雅黑" w:hAnsi="微软雅黑"/>
        </w:rPr>
        <w:t>开关、运行版本、</w:t>
      </w:r>
      <w:r>
        <w:rPr>
          <w:rFonts w:ascii="微软雅黑" w:eastAsia="微软雅黑" w:hAnsi="微软雅黑" w:hint="eastAsia"/>
        </w:rPr>
        <w:t>查询器</w:t>
      </w:r>
      <w:r>
        <w:rPr>
          <w:rFonts w:ascii="微软雅黑" w:eastAsia="微软雅黑" w:hAnsi="微软雅黑"/>
        </w:rPr>
        <w:t>状态和IPv6地址</w:t>
      </w:r>
      <w:r>
        <w:rPr>
          <w:rFonts w:ascii="微软雅黑" w:eastAsia="微软雅黑" w:hAnsi="微软雅黑" w:hint="eastAsia"/>
        </w:rPr>
        <w:t>(默认</w:t>
      </w:r>
      <w:r>
        <w:rPr>
          <w:rFonts w:ascii="微软雅黑" w:eastAsia="微软雅黑" w:hAnsi="微软雅黑"/>
        </w:rPr>
        <w:t>VLAN IP，支持修改</w:t>
      </w:r>
      <w:r>
        <w:rPr>
          <w:rFonts w:ascii="微软雅黑" w:eastAsia="微软雅黑" w:hAnsi="微软雅黑" w:hint="eastAsia"/>
        </w:rPr>
        <w:t>)</w:t>
      </w:r>
    </w:p>
    <w:p w14:paraId="36BB54F3" w14:textId="77777777" w:rsidR="0076630D" w:rsidRDefault="00D7272D" w:rsidP="00B10728">
      <w:pPr>
        <w:pStyle w:val="af2"/>
        <w:numPr>
          <w:ilvl w:val="0"/>
          <w:numId w:val="32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4BB6AF3D" w14:textId="77777777" w:rsidR="0076630D" w:rsidRDefault="0076630D">
      <w:pPr>
        <w:rPr>
          <w:rFonts w:ascii="微软雅黑" w:eastAsia="微软雅黑" w:hAnsi="微软雅黑"/>
        </w:rPr>
      </w:pPr>
    </w:p>
    <w:p w14:paraId="3A6DA382" w14:textId="77777777" w:rsidR="0076630D" w:rsidRDefault="00D7272D">
      <w:pPr>
        <w:rPr>
          <w:rFonts w:ascii="微软雅黑" w:eastAsia="微软雅黑" w:hAnsi="微软雅黑"/>
        </w:rPr>
      </w:pPr>
      <w:r>
        <w:rPr>
          <w:rFonts w:ascii="微软雅黑" w:eastAsia="微软雅黑" w:hAnsi="微软雅黑" w:hint="eastAsia"/>
        </w:rPr>
        <w:t>路由器</w:t>
      </w:r>
      <w:r>
        <w:rPr>
          <w:rFonts w:ascii="微软雅黑" w:eastAsia="微软雅黑" w:hAnsi="微软雅黑"/>
        </w:rPr>
        <w:t>端口：</w:t>
      </w:r>
    </w:p>
    <w:p w14:paraId="1B267EBB"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rPr>
        <w:t>VLAN</w:t>
      </w:r>
      <w:r>
        <w:rPr>
          <w:rFonts w:ascii="微软雅黑" w:eastAsia="微软雅黑" w:hAnsi="微软雅黑" w:hint="eastAsia"/>
        </w:rPr>
        <w:t>：</w:t>
      </w:r>
      <w:r>
        <w:rPr>
          <w:rFonts w:ascii="微软雅黑" w:eastAsia="微软雅黑" w:hAnsi="微软雅黑"/>
        </w:rPr>
        <w:t>选择</w:t>
      </w:r>
      <w:r>
        <w:rPr>
          <w:rFonts w:ascii="微软雅黑" w:eastAsia="微软雅黑" w:hAnsi="微软雅黑" w:hint="eastAsia"/>
        </w:rPr>
        <w:t>静态</w:t>
      </w:r>
      <w:r>
        <w:rPr>
          <w:rFonts w:ascii="微软雅黑" w:eastAsia="微软雅黑" w:hAnsi="微软雅黑"/>
        </w:rPr>
        <w:t>路由器端口的</w:t>
      </w:r>
      <w:r>
        <w:rPr>
          <w:rFonts w:ascii="微软雅黑" w:eastAsia="微软雅黑" w:hAnsi="微软雅黑" w:hint="eastAsia"/>
        </w:rPr>
        <w:t>关联</w:t>
      </w:r>
      <w:r>
        <w:rPr>
          <w:rFonts w:ascii="微软雅黑" w:eastAsia="微软雅黑" w:hAnsi="微软雅黑"/>
        </w:rPr>
        <w:t>VLAN</w:t>
      </w:r>
      <w:r>
        <w:rPr>
          <w:rFonts w:ascii="微软雅黑" w:eastAsia="微软雅黑" w:hAnsi="微软雅黑" w:hint="eastAsia"/>
        </w:rPr>
        <w:t>，从</w:t>
      </w:r>
      <w:r>
        <w:rPr>
          <w:rFonts w:ascii="微软雅黑" w:eastAsia="微软雅黑" w:hAnsi="微软雅黑"/>
        </w:rPr>
        <w:t>已有VLAN中选择，可多选</w:t>
      </w:r>
    </w:p>
    <w:p w14:paraId="2ED890DE"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静态端口/</w:t>
      </w:r>
      <w:r>
        <w:rPr>
          <w:rFonts w:ascii="微软雅黑" w:eastAsia="微软雅黑" w:hAnsi="微软雅黑"/>
        </w:rPr>
        <w:t>Static Port：选择</w:t>
      </w:r>
      <w:r>
        <w:rPr>
          <w:rFonts w:ascii="微软雅黑" w:eastAsia="微软雅黑" w:hAnsi="微软雅黑" w:hint="eastAsia"/>
        </w:rPr>
        <w:t>需要设置</w:t>
      </w:r>
      <w:r>
        <w:rPr>
          <w:rFonts w:ascii="微软雅黑" w:eastAsia="微软雅黑" w:hAnsi="微软雅黑"/>
        </w:rPr>
        <w:t>静态路由器端口的交换机端口，包括</w:t>
      </w:r>
      <w:r>
        <w:rPr>
          <w:rFonts w:ascii="微软雅黑" w:eastAsia="微软雅黑" w:hAnsi="微软雅黑" w:hint="eastAsia"/>
        </w:rPr>
        <w:t>电口</w:t>
      </w:r>
      <w:r>
        <w:rPr>
          <w:rFonts w:ascii="微软雅黑" w:eastAsia="微软雅黑" w:hAnsi="微软雅黑"/>
        </w:rPr>
        <w:t>、光口和聚合接口</w:t>
      </w:r>
      <w:r>
        <w:rPr>
          <w:rFonts w:ascii="微软雅黑" w:eastAsia="微软雅黑" w:hAnsi="微软雅黑" w:hint="eastAsia"/>
        </w:rPr>
        <w:t>。</w:t>
      </w:r>
      <w:r>
        <w:rPr>
          <w:rFonts w:ascii="微软雅黑" w:eastAsia="微软雅黑" w:hAnsi="微软雅黑"/>
        </w:rPr>
        <w:t>可多选</w:t>
      </w:r>
    </w:p>
    <w:p w14:paraId="453A72AF"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禁用端口/</w:t>
      </w:r>
      <w:r>
        <w:rPr>
          <w:rFonts w:ascii="微软雅黑" w:eastAsia="微软雅黑" w:hAnsi="微软雅黑"/>
        </w:rPr>
        <w:t>Forbidden Port：选择</w:t>
      </w:r>
      <w:r>
        <w:rPr>
          <w:rFonts w:ascii="微软雅黑" w:eastAsia="微软雅黑" w:hAnsi="微软雅黑" w:hint="eastAsia"/>
        </w:rPr>
        <w:t>不能</w:t>
      </w:r>
      <w:r>
        <w:rPr>
          <w:rFonts w:ascii="微软雅黑" w:eastAsia="微软雅黑" w:hAnsi="微软雅黑"/>
        </w:rPr>
        <w:t>用于组播路由</w:t>
      </w:r>
      <w:r>
        <w:rPr>
          <w:rFonts w:ascii="微软雅黑" w:eastAsia="微软雅黑" w:hAnsi="微软雅黑" w:hint="eastAsia"/>
        </w:rPr>
        <w:t>转发</w:t>
      </w:r>
      <w:r>
        <w:rPr>
          <w:rFonts w:ascii="微软雅黑" w:eastAsia="微软雅黑" w:hAnsi="微软雅黑"/>
        </w:rPr>
        <w:t>的交换机端口，包括电口、光口和聚合接口。可多选</w:t>
      </w:r>
    </w:p>
    <w:p w14:paraId="6E4E7BD6"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禁用</w:t>
      </w:r>
      <w:r>
        <w:rPr>
          <w:rFonts w:ascii="微软雅黑" w:eastAsia="微软雅黑" w:hAnsi="微软雅黑"/>
        </w:rPr>
        <w:t>端口和静态端口互斥。</w:t>
      </w:r>
    </w:p>
    <w:p w14:paraId="53F1BFE5" w14:textId="77777777" w:rsidR="0076630D" w:rsidRDefault="00D7272D">
      <w:pPr>
        <w:rPr>
          <w:rFonts w:ascii="微软雅黑" w:eastAsia="微软雅黑" w:hAnsi="微软雅黑"/>
        </w:rPr>
      </w:pPr>
      <w:r>
        <w:rPr>
          <w:rFonts w:ascii="微软雅黑" w:eastAsia="微软雅黑" w:hAnsi="微软雅黑" w:hint="eastAsia"/>
        </w:rPr>
        <w:t>路由器</w:t>
      </w:r>
      <w:r>
        <w:rPr>
          <w:rFonts w:ascii="微软雅黑" w:eastAsia="微软雅黑" w:hAnsi="微软雅黑"/>
        </w:rPr>
        <w:t>端口列表：</w:t>
      </w:r>
    </w:p>
    <w:p w14:paraId="7C5B9778"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包含手动静态配置的路由器端口，也包含动态路由器端口</w:t>
      </w:r>
      <w:r>
        <w:rPr>
          <w:rFonts w:ascii="微软雅黑" w:eastAsia="微软雅黑" w:hAnsi="微软雅黑" w:hint="eastAsia"/>
        </w:rPr>
        <w:t>，</w:t>
      </w:r>
      <w:r>
        <w:rPr>
          <w:rFonts w:ascii="微软雅黑" w:eastAsia="微软雅黑" w:hAnsi="微软雅黑"/>
        </w:rPr>
        <w:t>还有</w:t>
      </w:r>
      <w:r>
        <w:rPr>
          <w:rFonts w:ascii="微软雅黑" w:eastAsia="微软雅黑" w:hAnsi="微软雅黑" w:hint="eastAsia"/>
        </w:rPr>
        <w:t>禁用端口</w:t>
      </w:r>
    </w:p>
    <w:p w14:paraId="60CECA48"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显示VLAN、</w:t>
      </w:r>
      <w:r>
        <w:rPr>
          <w:rFonts w:ascii="微软雅黑" w:eastAsia="微软雅黑" w:hAnsi="微软雅黑" w:hint="eastAsia"/>
        </w:rPr>
        <w:t>路由器端口（上述三类）</w:t>
      </w:r>
      <w:r>
        <w:rPr>
          <w:rFonts w:ascii="微软雅黑" w:eastAsia="微软雅黑" w:hAnsi="微软雅黑"/>
        </w:rPr>
        <w:t>、</w:t>
      </w:r>
      <w:r>
        <w:rPr>
          <w:rFonts w:ascii="微软雅黑" w:eastAsia="微软雅黑" w:hAnsi="微软雅黑" w:hint="eastAsia"/>
        </w:rPr>
        <w:t>老化时间</w:t>
      </w:r>
      <w:r>
        <w:rPr>
          <w:rFonts w:ascii="微软雅黑" w:eastAsia="微软雅黑" w:hAnsi="微软雅黑"/>
        </w:rPr>
        <w:t>（</w:t>
      </w:r>
      <w:r>
        <w:rPr>
          <w:rFonts w:ascii="微软雅黑" w:eastAsia="微软雅黑" w:hAnsi="微软雅黑" w:hint="eastAsia"/>
        </w:rPr>
        <w:t>只有</w:t>
      </w:r>
      <w:r>
        <w:rPr>
          <w:rFonts w:ascii="微软雅黑" w:eastAsia="微软雅黑" w:hAnsi="微软雅黑"/>
        </w:rPr>
        <w:t>动态路由器端口有）</w:t>
      </w:r>
    </w:p>
    <w:p w14:paraId="78331760"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5B14BB4E"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p>
    <w:p w14:paraId="45627BDF" w14:textId="77777777" w:rsidR="0076630D" w:rsidRDefault="00D7272D" w:rsidP="00B10728">
      <w:pPr>
        <w:pStyle w:val="af2"/>
        <w:numPr>
          <w:ilvl w:val="0"/>
          <w:numId w:val="304"/>
        </w:numPr>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刷新</w:t>
      </w:r>
    </w:p>
    <w:p w14:paraId="6E37005C" w14:textId="77777777" w:rsidR="0076630D" w:rsidRDefault="0076630D">
      <w:pPr>
        <w:rPr>
          <w:rFonts w:ascii="微软雅黑" w:eastAsia="微软雅黑" w:hAnsi="微软雅黑"/>
        </w:rPr>
      </w:pPr>
    </w:p>
    <w:p w14:paraId="4F15CE45" w14:textId="77777777" w:rsidR="0076630D" w:rsidRDefault="00D7272D">
      <w:pPr>
        <w:rPr>
          <w:rFonts w:ascii="微软雅黑" w:eastAsia="微软雅黑" w:hAnsi="微软雅黑"/>
          <w:b/>
        </w:rPr>
      </w:pPr>
      <w:r>
        <w:rPr>
          <w:rFonts w:ascii="微软雅黑" w:eastAsia="微软雅黑" w:hAnsi="微软雅黑" w:hint="eastAsia"/>
          <w:b/>
        </w:rPr>
        <w:t>组播</w:t>
      </w:r>
      <w:r>
        <w:rPr>
          <w:rFonts w:ascii="微软雅黑" w:eastAsia="微软雅黑" w:hAnsi="微软雅黑"/>
          <w:b/>
        </w:rPr>
        <w:t>地址表：</w:t>
      </w:r>
    </w:p>
    <w:p w14:paraId="129708DB" w14:textId="77777777" w:rsidR="0076630D" w:rsidRDefault="00D7272D">
      <w:pPr>
        <w:rPr>
          <w:rFonts w:ascii="微软雅黑" w:eastAsia="微软雅黑" w:hAnsi="微软雅黑"/>
        </w:rPr>
      </w:pPr>
      <w:r>
        <w:rPr>
          <w:rFonts w:ascii="微软雅黑" w:eastAsia="微软雅黑" w:hAnsi="微软雅黑" w:hint="eastAsia"/>
        </w:rPr>
        <w:t>支持</w:t>
      </w:r>
      <w:r>
        <w:rPr>
          <w:rFonts w:ascii="微软雅黑" w:eastAsia="微软雅黑" w:hAnsi="微软雅黑"/>
        </w:rPr>
        <w:t>添加静态组播地址表项：</w:t>
      </w:r>
    </w:p>
    <w:p w14:paraId="473B8097" w14:textId="77777777" w:rsidR="0076630D" w:rsidRDefault="00D7272D" w:rsidP="00B10728">
      <w:pPr>
        <w:pStyle w:val="af2"/>
        <w:numPr>
          <w:ilvl w:val="0"/>
          <w:numId w:val="306"/>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组播MAC地址</w:t>
      </w:r>
      <w:r>
        <w:rPr>
          <w:rFonts w:ascii="微软雅黑" w:eastAsia="微软雅黑" w:hAnsi="微软雅黑" w:hint="eastAsia"/>
        </w:rPr>
        <w:t>表项</w:t>
      </w:r>
      <w:r>
        <w:rPr>
          <w:rFonts w:ascii="微软雅黑" w:eastAsia="微软雅黑" w:hAnsi="微软雅黑"/>
        </w:rPr>
        <w:t>所属的VLAN</w:t>
      </w:r>
      <w:r>
        <w:rPr>
          <w:rFonts w:ascii="微软雅黑" w:eastAsia="微软雅黑" w:hAnsi="微软雅黑" w:hint="eastAsia"/>
        </w:rPr>
        <w:t>。</w:t>
      </w:r>
    </w:p>
    <w:p w14:paraId="50C10230" w14:textId="77777777" w:rsidR="0076630D" w:rsidRDefault="00D7272D" w:rsidP="00B10728">
      <w:pPr>
        <w:pStyle w:val="af2"/>
        <w:numPr>
          <w:ilvl w:val="0"/>
          <w:numId w:val="306"/>
        </w:numPr>
        <w:ind w:firstLineChars="0"/>
        <w:rPr>
          <w:rFonts w:ascii="微软雅黑" w:eastAsia="微软雅黑" w:hAnsi="微软雅黑"/>
        </w:rPr>
      </w:pPr>
      <w:r>
        <w:rPr>
          <w:rFonts w:ascii="微软雅黑" w:eastAsia="微软雅黑" w:hAnsi="微软雅黑" w:hint="eastAsia"/>
        </w:rPr>
        <w:t>组播</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待添加的组播IPv6地址</w:t>
      </w:r>
      <w:r>
        <w:rPr>
          <w:rFonts w:ascii="微软雅黑" w:eastAsia="微软雅黑" w:hAnsi="微软雅黑" w:hint="eastAsia"/>
        </w:rPr>
        <w:t>。</w:t>
      </w:r>
      <w:r>
        <w:rPr>
          <w:rFonts w:ascii="微软雅黑" w:eastAsia="微软雅黑" w:hAnsi="微软雅黑"/>
        </w:rPr>
        <w:t>输入</w:t>
      </w:r>
      <w:r>
        <w:rPr>
          <w:rFonts w:ascii="微软雅黑" w:eastAsia="微软雅黑" w:hAnsi="微软雅黑" w:hint="eastAsia"/>
        </w:rPr>
        <w:t>格式</w:t>
      </w:r>
      <w:r>
        <w:rPr>
          <w:rFonts w:ascii="微软雅黑" w:eastAsia="微软雅黑" w:hAnsi="微软雅黑"/>
        </w:rPr>
        <w:t>要求满足IPv6</w:t>
      </w:r>
      <w:r>
        <w:rPr>
          <w:rFonts w:ascii="微软雅黑" w:eastAsia="微软雅黑" w:hAnsi="微软雅黑" w:hint="eastAsia"/>
        </w:rPr>
        <w:t>地址</w:t>
      </w:r>
      <w:r>
        <w:rPr>
          <w:rFonts w:ascii="微软雅黑" w:eastAsia="微软雅黑" w:hAnsi="微软雅黑"/>
        </w:rPr>
        <w:t>格式</w:t>
      </w:r>
      <w:r>
        <w:rPr>
          <w:rFonts w:ascii="微软雅黑" w:eastAsia="微软雅黑" w:hAnsi="微软雅黑" w:hint="eastAsia"/>
        </w:rPr>
        <w:t>。</w:t>
      </w:r>
    </w:p>
    <w:p w14:paraId="177DC368" w14:textId="77777777" w:rsidR="0076630D" w:rsidRDefault="00D7272D" w:rsidP="00B10728">
      <w:pPr>
        <w:pStyle w:val="af2"/>
        <w:numPr>
          <w:ilvl w:val="0"/>
          <w:numId w:val="306"/>
        </w:numPr>
        <w:ind w:firstLineChars="0"/>
        <w:rPr>
          <w:rFonts w:ascii="微软雅黑" w:eastAsia="微软雅黑" w:hAnsi="微软雅黑"/>
        </w:rPr>
      </w:pPr>
      <w:r>
        <w:rPr>
          <w:rFonts w:ascii="微软雅黑" w:eastAsia="微软雅黑" w:hAnsi="微软雅黑" w:hint="eastAsia"/>
        </w:rPr>
        <w:t>成员端口</w:t>
      </w:r>
      <w:r>
        <w:rPr>
          <w:rFonts w:ascii="微软雅黑" w:eastAsia="微软雅黑" w:hAnsi="微软雅黑"/>
        </w:rPr>
        <w:t>：</w:t>
      </w:r>
      <w:r>
        <w:rPr>
          <w:rFonts w:ascii="微软雅黑" w:eastAsia="微软雅黑" w:hAnsi="微软雅黑" w:hint="eastAsia"/>
        </w:rPr>
        <w:t>选择静态组播</w:t>
      </w:r>
      <w:r>
        <w:rPr>
          <w:rFonts w:ascii="微软雅黑" w:eastAsia="微软雅黑" w:hAnsi="微软雅黑"/>
        </w:rPr>
        <w:t>地址表项的成员端口，包括电口、光口和聚合接口</w:t>
      </w:r>
      <w:r>
        <w:rPr>
          <w:rFonts w:ascii="微软雅黑" w:eastAsia="微软雅黑" w:hAnsi="微软雅黑" w:hint="eastAsia"/>
        </w:rPr>
        <w:t>，</w:t>
      </w:r>
      <w:r>
        <w:rPr>
          <w:rFonts w:ascii="微软雅黑" w:eastAsia="微软雅黑" w:hAnsi="微软雅黑"/>
        </w:rPr>
        <w:t>可多选。</w:t>
      </w:r>
    </w:p>
    <w:p w14:paraId="4EBE29B3" w14:textId="77777777" w:rsidR="0076630D" w:rsidRDefault="00D7272D">
      <w:pPr>
        <w:rPr>
          <w:rFonts w:ascii="微软雅黑" w:eastAsia="微软雅黑" w:hAnsi="微软雅黑"/>
        </w:rPr>
      </w:pPr>
      <w:r>
        <w:rPr>
          <w:rFonts w:ascii="微软雅黑" w:eastAsia="微软雅黑" w:hAnsi="微软雅黑" w:hint="eastAsia"/>
        </w:rPr>
        <w:t>组播</w:t>
      </w:r>
      <w:r>
        <w:rPr>
          <w:rFonts w:ascii="微软雅黑" w:eastAsia="微软雅黑" w:hAnsi="微软雅黑"/>
        </w:rPr>
        <w:t>地址</w:t>
      </w:r>
      <w:r>
        <w:rPr>
          <w:rFonts w:ascii="微软雅黑" w:eastAsia="微软雅黑" w:hAnsi="微软雅黑" w:hint="eastAsia"/>
        </w:rPr>
        <w:t>列表</w:t>
      </w:r>
      <w:r>
        <w:rPr>
          <w:rFonts w:ascii="微软雅黑" w:eastAsia="微软雅黑" w:hAnsi="微软雅黑"/>
        </w:rPr>
        <w:t>：</w:t>
      </w:r>
    </w:p>
    <w:p w14:paraId="7052855A" w14:textId="77777777" w:rsidR="0076630D" w:rsidRDefault="00D7272D" w:rsidP="00B10728">
      <w:pPr>
        <w:pStyle w:val="af2"/>
        <w:numPr>
          <w:ilvl w:val="0"/>
          <w:numId w:val="307"/>
        </w:numPr>
        <w:ind w:firstLineChars="0"/>
        <w:rPr>
          <w:rFonts w:ascii="微软雅黑" w:eastAsia="微软雅黑" w:hAnsi="微软雅黑"/>
        </w:rPr>
      </w:pPr>
      <w:r>
        <w:rPr>
          <w:rFonts w:ascii="微软雅黑" w:eastAsia="微软雅黑" w:hAnsi="微软雅黑" w:hint="eastAsia"/>
        </w:rPr>
        <w:t>列表显示VLAN</w:t>
      </w:r>
      <w:r>
        <w:rPr>
          <w:rFonts w:ascii="微软雅黑" w:eastAsia="微软雅黑" w:hAnsi="微软雅黑"/>
        </w:rPr>
        <w:t>、组播地址、</w:t>
      </w:r>
      <w:r>
        <w:rPr>
          <w:rFonts w:ascii="微软雅黑" w:eastAsia="微软雅黑" w:hAnsi="微软雅黑" w:hint="eastAsia"/>
        </w:rPr>
        <w:t>源</w:t>
      </w:r>
      <w:r>
        <w:rPr>
          <w:rFonts w:ascii="微软雅黑" w:eastAsia="微软雅黑" w:hAnsi="微软雅黑"/>
        </w:rPr>
        <w:t>IP地址（</w:t>
      </w:r>
      <w:r>
        <w:rPr>
          <w:rFonts w:ascii="微软雅黑" w:eastAsia="微软雅黑" w:hAnsi="微软雅黑" w:hint="eastAsia"/>
        </w:rPr>
        <w:t>仅</w:t>
      </w:r>
      <w:r>
        <w:rPr>
          <w:rFonts w:ascii="微软雅黑" w:eastAsia="微软雅黑" w:hAnsi="微软雅黑"/>
        </w:rPr>
        <w:t>MLDv2</w:t>
      </w:r>
      <w:r>
        <w:rPr>
          <w:rFonts w:ascii="微软雅黑" w:eastAsia="微软雅黑" w:hAnsi="微软雅黑" w:hint="eastAsia"/>
        </w:rPr>
        <w:t>支持</w:t>
      </w:r>
      <w:r>
        <w:rPr>
          <w:rFonts w:ascii="微软雅黑" w:eastAsia="微软雅黑" w:hAnsi="微软雅黑"/>
        </w:rPr>
        <w:t>，MLDv1</w:t>
      </w:r>
      <w:r>
        <w:rPr>
          <w:rFonts w:ascii="微软雅黑" w:eastAsia="微软雅黑" w:hAnsi="微软雅黑" w:hint="eastAsia"/>
        </w:rPr>
        <w:t>显示</w:t>
      </w:r>
      <w:r>
        <w:rPr>
          <w:rFonts w:ascii="微软雅黑" w:eastAsia="微软雅黑" w:hAnsi="微软雅黑"/>
        </w:rPr>
        <w:t>“--”）成员端口、地址类型</w:t>
      </w:r>
      <w:r>
        <w:rPr>
          <w:rFonts w:ascii="微软雅黑" w:eastAsia="微软雅黑" w:hAnsi="微软雅黑" w:hint="eastAsia"/>
        </w:rPr>
        <w:t>（静态</w:t>
      </w:r>
      <w:r>
        <w:rPr>
          <w:rFonts w:ascii="微软雅黑" w:eastAsia="微软雅黑" w:hAnsi="微软雅黑"/>
        </w:rPr>
        <w:t>|动态</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老化时间</w:t>
      </w:r>
      <w:r>
        <w:rPr>
          <w:rFonts w:ascii="微软雅黑" w:eastAsia="微软雅黑" w:hAnsi="微软雅黑"/>
        </w:rPr>
        <w:t>（</w:t>
      </w:r>
      <w:r>
        <w:rPr>
          <w:rFonts w:ascii="微软雅黑" w:eastAsia="微软雅黑" w:hAnsi="微软雅黑" w:hint="eastAsia"/>
        </w:rPr>
        <w:t>单位秒</w:t>
      </w:r>
      <w:r>
        <w:rPr>
          <w:rFonts w:ascii="微软雅黑" w:eastAsia="微软雅黑" w:hAnsi="微软雅黑"/>
        </w:rPr>
        <w:t>，只有动态组播地址有）</w:t>
      </w:r>
    </w:p>
    <w:p w14:paraId="28D2B8EB" w14:textId="77777777" w:rsidR="0076630D" w:rsidRDefault="00D7272D" w:rsidP="00B10728">
      <w:pPr>
        <w:pStyle w:val="af2"/>
        <w:numPr>
          <w:ilvl w:val="0"/>
          <w:numId w:val="30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编辑静态组播地址</w:t>
      </w:r>
    </w:p>
    <w:p w14:paraId="370CE683" w14:textId="77777777" w:rsidR="0076630D" w:rsidRDefault="00D7272D" w:rsidP="00B10728">
      <w:pPr>
        <w:pStyle w:val="af2"/>
        <w:numPr>
          <w:ilvl w:val="0"/>
          <w:numId w:val="30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删除静态组播地址</w:t>
      </w:r>
    </w:p>
    <w:p w14:paraId="04F412F3" w14:textId="77777777" w:rsidR="0076630D" w:rsidRDefault="00D7272D" w:rsidP="00B10728">
      <w:pPr>
        <w:pStyle w:val="af2"/>
        <w:numPr>
          <w:ilvl w:val="0"/>
          <w:numId w:val="30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2287A236" w14:textId="77777777" w:rsidR="0076630D" w:rsidRDefault="0076630D">
      <w:pPr>
        <w:rPr>
          <w:rFonts w:ascii="微软雅黑" w:eastAsia="微软雅黑" w:hAnsi="微软雅黑"/>
        </w:rPr>
      </w:pPr>
    </w:p>
    <w:p w14:paraId="4866B25B" w14:textId="77777777" w:rsidR="0076630D" w:rsidRDefault="00D7272D">
      <w:pPr>
        <w:rPr>
          <w:rFonts w:ascii="微软雅黑" w:eastAsia="微软雅黑" w:hAnsi="微软雅黑"/>
          <w:b/>
        </w:rPr>
      </w:pPr>
      <w:r>
        <w:rPr>
          <w:rFonts w:ascii="微软雅黑" w:eastAsia="微软雅黑" w:hAnsi="微软雅黑" w:hint="eastAsia"/>
          <w:b/>
        </w:rPr>
        <w:t>组播策略</w:t>
      </w:r>
      <w:r>
        <w:rPr>
          <w:rFonts w:ascii="微软雅黑" w:eastAsia="微软雅黑" w:hAnsi="微软雅黑"/>
          <w:b/>
        </w:rPr>
        <w:t>：</w:t>
      </w:r>
    </w:p>
    <w:p w14:paraId="26D52480" w14:textId="77777777"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组播策略：</w:t>
      </w:r>
      <w:r>
        <w:rPr>
          <w:rFonts w:ascii="微软雅黑" w:eastAsia="微软雅黑" w:hAnsi="微软雅黑" w:hint="eastAsia"/>
        </w:rPr>
        <w:t>最多</w:t>
      </w:r>
      <w:r>
        <w:rPr>
          <w:rFonts w:ascii="微软雅黑" w:eastAsia="微软雅黑" w:hAnsi="微软雅黑"/>
        </w:rPr>
        <w:t>添加</w:t>
      </w:r>
      <w:r>
        <w:rPr>
          <w:rFonts w:ascii="微软雅黑" w:eastAsia="微软雅黑" w:hAnsi="微软雅黑" w:hint="eastAsia"/>
        </w:rPr>
        <w:t>128条</w:t>
      </w:r>
    </w:p>
    <w:p w14:paraId="59E61B5D" w14:textId="77777777" w:rsidR="0076630D" w:rsidRDefault="00D7272D" w:rsidP="00B10728">
      <w:pPr>
        <w:pStyle w:val="af2"/>
        <w:numPr>
          <w:ilvl w:val="0"/>
          <w:numId w:val="308"/>
        </w:numPr>
        <w:ind w:firstLineChars="0"/>
        <w:rPr>
          <w:rFonts w:ascii="微软雅黑" w:eastAsia="微软雅黑" w:hAnsi="微软雅黑"/>
        </w:rPr>
      </w:pPr>
      <w:r>
        <w:rPr>
          <w:rFonts w:ascii="微软雅黑" w:eastAsia="微软雅黑" w:hAnsi="微软雅黑" w:hint="eastAsia"/>
        </w:rPr>
        <w:t>策略</w:t>
      </w:r>
      <w:r>
        <w:rPr>
          <w:rFonts w:ascii="微软雅黑" w:eastAsia="微软雅黑" w:hAnsi="微软雅黑"/>
        </w:rPr>
        <w:t>ID：</w:t>
      </w:r>
      <w:r>
        <w:rPr>
          <w:rFonts w:ascii="微软雅黑" w:eastAsia="微软雅黑" w:hAnsi="微软雅黑" w:hint="eastAsia"/>
        </w:rPr>
        <w:t>【text文本框】设置</w:t>
      </w:r>
      <w:r>
        <w:rPr>
          <w:rFonts w:ascii="微软雅黑" w:eastAsia="微软雅黑" w:hAnsi="微软雅黑"/>
        </w:rPr>
        <w:t>组播策略的ID，取值为</w:t>
      </w:r>
      <w:r>
        <w:rPr>
          <w:rFonts w:ascii="微软雅黑" w:eastAsia="微软雅黑" w:hAnsi="微软雅黑" w:hint="eastAsia"/>
        </w:rPr>
        <w:t>1</w:t>
      </w:r>
      <w:r>
        <w:rPr>
          <w:rFonts w:ascii="微软雅黑" w:eastAsia="微软雅黑" w:hAnsi="微软雅黑"/>
        </w:rPr>
        <w:t>-128</w:t>
      </w:r>
      <w:r>
        <w:rPr>
          <w:rFonts w:ascii="微软雅黑" w:eastAsia="微软雅黑" w:hAnsi="微软雅黑" w:hint="eastAsia"/>
        </w:rPr>
        <w:t>的</w:t>
      </w:r>
      <w:r>
        <w:rPr>
          <w:rFonts w:ascii="微软雅黑" w:eastAsia="微软雅黑" w:hAnsi="微软雅黑"/>
        </w:rPr>
        <w:t>整数</w:t>
      </w:r>
    </w:p>
    <w:p w14:paraId="6BB4A8F5" w14:textId="77777777" w:rsidR="0076630D" w:rsidRDefault="00D7272D" w:rsidP="00B10728">
      <w:pPr>
        <w:pStyle w:val="af2"/>
        <w:numPr>
          <w:ilvl w:val="0"/>
          <w:numId w:val="308"/>
        </w:numPr>
        <w:ind w:firstLineChars="0"/>
        <w:rPr>
          <w:rFonts w:ascii="微软雅黑" w:eastAsia="微软雅黑" w:hAnsi="微软雅黑"/>
        </w:rPr>
      </w:pPr>
      <w:r>
        <w:rPr>
          <w:rFonts w:ascii="微软雅黑" w:eastAsia="微软雅黑" w:hAnsi="微软雅黑" w:hint="eastAsia"/>
        </w:rPr>
        <w:t>动作</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组播策略</w:t>
      </w:r>
      <w:r>
        <w:rPr>
          <w:rFonts w:ascii="微软雅黑" w:eastAsia="微软雅黑" w:hAnsi="微软雅黑" w:hint="eastAsia"/>
        </w:rPr>
        <w:t>对指定</w:t>
      </w:r>
      <w:r>
        <w:rPr>
          <w:rFonts w:ascii="微软雅黑" w:eastAsia="微软雅黑" w:hAnsi="微软雅黑"/>
        </w:rPr>
        <w:t>报文的动作，选项有{允许</w:t>
      </w:r>
      <w:r>
        <w:rPr>
          <w:rFonts w:ascii="微软雅黑" w:eastAsia="微软雅黑" w:hAnsi="微软雅黑" w:hint="eastAsia"/>
        </w:rPr>
        <w:t>|</w:t>
      </w:r>
      <w:r>
        <w:rPr>
          <w:rFonts w:ascii="微软雅黑" w:eastAsia="微软雅黑" w:hAnsi="微软雅黑"/>
        </w:rPr>
        <w:t>拒绝}</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允许</w:t>
      </w:r>
      <w:r>
        <w:rPr>
          <w:rFonts w:ascii="微软雅黑" w:eastAsia="微软雅黑" w:hAnsi="微软雅黑"/>
        </w:rPr>
        <w:t>。</w:t>
      </w:r>
    </w:p>
    <w:p w14:paraId="0CC2A79B" w14:textId="77777777" w:rsidR="0076630D" w:rsidRDefault="00D7272D" w:rsidP="00B10728">
      <w:pPr>
        <w:pStyle w:val="af2"/>
        <w:numPr>
          <w:ilvl w:val="0"/>
          <w:numId w:val="308"/>
        </w:numPr>
        <w:ind w:firstLineChars="0"/>
        <w:rPr>
          <w:rFonts w:ascii="微软雅黑" w:eastAsia="微软雅黑" w:hAnsi="微软雅黑"/>
        </w:rPr>
      </w:pPr>
      <w:r>
        <w:rPr>
          <w:rFonts w:ascii="微软雅黑" w:eastAsia="微软雅黑" w:hAnsi="微软雅黑" w:hint="eastAsia"/>
        </w:rPr>
        <w:t>组播</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组播IPv6</w:t>
      </w:r>
      <w:r>
        <w:rPr>
          <w:rFonts w:ascii="微软雅黑" w:eastAsia="微软雅黑" w:hAnsi="微软雅黑" w:hint="eastAsia"/>
        </w:rPr>
        <w:t>地址</w:t>
      </w:r>
      <w:r>
        <w:rPr>
          <w:rFonts w:ascii="微软雅黑" w:eastAsia="微软雅黑" w:hAnsi="微软雅黑"/>
        </w:rPr>
        <w:t>，需要校验格式，若输入不符合规范则报错提示。支持</w:t>
      </w:r>
      <w:r>
        <w:rPr>
          <w:rFonts w:ascii="微软雅黑" w:eastAsia="微软雅黑" w:hAnsi="微软雅黑" w:hint="eastAsia"/>
        </w:rPr>
        <w:t>输入</w:t>
      </w:r>
      <w:r>
        <w:rPr>
          <w:rFonts w:ascii="微软雅黑" w:eastAsia="微软雅黑" w:hAnsi="微软雅黑"/>
        </w:rPr>
        <w:t>IPv6</w:t>
      </w:r>
      <w:r>
        <w:rPr>
          <w:rFonts w:ascii="微软雅黑" w:eastAsia="微软雅黑" w:hAnsi="微软雅黑" w:hint="eastAsia"/>
        </w:rPr>
        <w:t>地址</w:t>
      </w:r>
      <w:r>
        <w:rPr>
          <w:rFonts w:ascii="微软雅黑" w:eastAsia="微软雅黑" w:hAnsi="微软雅黑"/>
        </w:rPr>
        <w:t>，也支持输入IPv6</w:t>
      </w:r>
      <w:r>
        <w:rPr>
          <w:rFonts w:ascii="微软雅黑" w:eastAsia="微软雅黑" w:hAnsi="微软雅黑" w:hint="eastAsia"/>
        </w:rPr>
        <w:t>地址</w:t>
      </w:r>
      <w:r>
        <w:rPr>
          <w:rFonts w:ascii="微软雅黑" w:eastAsia="微软雅黑" w:hAnsi="微软雅黑"/>
        </w:rPr>
        <w:t>段。</w:t>
      </w:r>
    </w:p>
    <w:p w14:paraId="22A4AEAA" w14:textId="77777777" w:rsidR="0076630D" w:rsidRDefault="00D7272D">
      <w:pPr>
        <w:rPr>
          <w:rFonts w:ascii="微软雅黑" w:eastAsia="微软雅黑" w:hAnsi="微软雅黑"/>
        </w:rPr>
      </w:pPr>
      <w:r>
        <w:rPr>
          <w:rFonts w:ascii="微软雅黑" w:eastAsia="微软雅黑" w:hAnsi="微软雅黑" w:hint="eastAsia"/>
        </w:rPr>
        <w:lastRenderedPageBreak/>
        <w:t>组播策略</w:t>
      </w:r>
      <w:r>
        <w:rPr>
          <w:rFonts w:ascii="微软雅黑" w:eastAsia="微软雅黑" w:hAnsi="微软雅黑"/>
        </w:rPr>
        <w:t>列表：</w:t>
      </w:r>
    </w:p>
    <w:p w14:paraId="22CD82EE" w14:textId="77777777" w:rsidR="0076630D" w:rsidRDefault="00D7272D" w:rsidP="00B10728">
      <w:pPr>
        <w:pStyle w:val="af2"/>
        <w:numPr>
          <w:ilvl w:val="0"/>
          <w:numId w:val="309"/>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策略</w:t>
      </w:r>
      <w:r>
        <w:rPr>
          <w:rFonts w:ascii="微软雅黑" w:eastAsia="微软雅黑" w:hAnsi="微软雅黑"/>
        </w:rPr>
        <w:t>ID、动作、组播地址</w:t>
      </w:r>
    </w:p>
    <w:p w14:paraId="4124AFC4" w14:textId="77777777" w:rsidR="0076630D" w:rsidRDefault="00D7272D" w:rsidP="00B10728">
      <w:pPr>
        <w:pStyle w:val="af2"/>
        <w:numPr>
          <w:ilvl w:val="0"/>
          <w:numId w:val="309"/>
        </w:numPr>
        <w:ind w:firstLineChars="0"/>
        <w:rPr>
          <w:rFonts w:ascii="微软雅黑" w:eastAsia="微软雅黑" w:hAnsi="微软雅黑"/>
        </w:rPr>
      </w:pPr>
      <w:r>
        <w:rPr>
          <w:rFonts w:ascii="微软雅黑" w:eastAsia="微软雅黑" w:hAnsi="微软雅黑" w:hint="eastAsia"/>
        </w:rPr>
        <w:t>支持编辑</w:t>
      </w:r>
      <w:r>
        <w:rPr>
          <w:rFonts w:ascii="微软雅黑" w:eastAsia="微软雅黑" w:hAnsi="微软雅黑"/>
        </w:rPr>
        <w:t>组播策略</w:t>
      </w:r>
    </w:p>
    <w:p w14:paraId="3777BABC" w14:textId="77777777" w:rsidR="0076630D" w:rsidRDefault="00D7272D" w:rsidP="00B10728">
      <w:pPr>
        <w:pStyle w:val="af2"/>
        <w:numPr>
          <w:ilvl w:val="0"/>
          <w:numId w:val="30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删除单</w:t>
      </w:r>
      <w:r>
        <w:rPr>
          <w:rFonts w:ascii="微软雅黑" w:eastAsia="微软雅黑" w:hAnsi="微软雅黑" w:hint="eastAsia"/>
        </w:rPr>
        <w:t>条/批量/全部</w:t>
      </w:r>
      <w:r>
        <w:rPr>
          <w:rFonts w:ascii="微软雅黑" w:eastAsia="微软雅黑" w:hAnsi="微软雅黑"/>
        </w:rPr>
        <w:t>组播策略</w:t>
      </w:r>
      <w:r>
        <w:rPr>
          <w:rFonts w:ascii="微软雅黑" w:eastAsia="微软雅黑" w:hAnsi="微软雅黑" w:hint="eastAsia"/>
        </w:rPr>
        <w:t>。</w:t>
      </w:r>
      <w:r>
        <w:rPr>
          <w:rFonts w:ascii="微软雅黑" w:eastAsia="微软雅黑" w:hAnsi="微软雅黑"/>
        </w:rPr>
        <w:t>若</w:t>
      </w:r>
      <w:r>
        <w:rPr>
          <w:rFonts w:ascii="微软雅黑" w:eastAsia="微软雅黑" w:hAnsi="微软雅黑" w:hint="eastAsia"/>
        </w:rPr>
        <w:t>组播策略</w:t>
      </w:r>
      <w:r>
        <w:rPr>
          <w:rFonts w:ascii="微软雅黑" w:eastAsia="微软雅黑" w:hAnsi="微软雅黑"/>
        </w:rPr>
        <w:t>已被端口引用，则无法删除，必须先</w:t>
      </w:r>
      <w:r>
        <w:rPr>
          <w:rFonts w:ascii="微软雅黑" w:eastAsia="微软雅黑" w:hAnsi="微软雅黑" w:hint="eastAsia"/>
        </w:rPr>
        <w:t>解除端口</w:t>
      </w:r>
      <w:r>
        <w:rPr>
          <w:rFonts w:ascii="微软雅黑" w:eastAsia="微软雅黑" w:hAnsi="微软雅黑"/>
        </w:rPr>
        <w:t>与组播策略的绑定</w:t>
      </w:r>
    </w:p>
    <w:p w14:paraId="0743918C" w14:textId="77777777" w:rsidR="0076630D" w:rsidRDefault="0076630D">
      <w:pPr>
        <w:rPr>
          <w:rFonts w:ascii="微软雅黑" w:eastAsia="微软雅黑" w:hAnsi="微软雅黑"/>
        </w:rPr>
      </w:pPr>
    </w:p>
    <w:p w14:paraId="463353C4" w14:textId="77777777" w:rsidR="0076630D" w:rsidRDefault="00D7272D">
      <w:pPr>
        <w:rPr>
          <w:rFonts w:ascii="微软雅黑" w:eastAsia="微软雅黑" w:hAnsi="微软雅黑"/>
          <w:b/>
        </w:rPr>
      </w:pPr>
      <w:r>
        <w:rPr>
          <w:rFonts w:ascii="微软雅黑" w:eastAsia="微软雅黑" w:hAnsi="微软雅黑" w:hint="eastAsia"/>
          <w:b/>
        </w:rPr>
        <w:t>组播</w:t>
      </w:r>
      <w:r>
        <w:rPr>
          <w:rFonts w:ascii="微软雅黑" w:eastAsia="微软雅黑" w:hAnsi="微软雅黑"/>
          <w:b/>
        </w:rPr>
        <w:t>端口表：</w:t>
      </w:r>
    </w:p>
    <w:p w14:paraId="3A2170FA" w14:textId="77777777" w:rsidR="0076630D" w:rsidRDefault="00D7272D" w:rsidP="00B10728">
      <w:pPr>
        <w:pStyle w:val="af2"/>
        <w:numPr>
          <w:ilvl w:val="0"/>
          <w:numId w:val="310"/>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：选择需要</w:t>
      </w:r>
      <w:r>
        <w:rPr>
          <w:rFonts w:ascii="微软雅黑" w:eastAsia="微软雅黑" w:hAnsi="微软雅黑" w:hint="eastAsia"/>
        </w:rPr>
        <w:t>配置</w:t>
      </w:r>
      <w:r>
        <w:rPr>
          <w:rFonts w:ascii="微软雅黑" w:eastAsia="微软雅黑" w:hAnsi="微软雅黑"/>
        </w:rPr>
        <w:t>的端口，包括电口、光口和聚合接口，可多选。</w:t>
      </w:r>
    </w:p>
    <w:p w14:paraId="2FF7FA71" w14:textId="77777777" w:rsidR="0076630D" w:rsidRDefault="00D7272D" w:rsidP="00B10728">
      <w:pPr>
        <w:pStyle w:val="af2"/>
        <w:numPr>
          <w:ilvl w:val="0"/>
          <w:numId w:val="310"/>
        </w:numPr>
        <w:ind w:firstLineChars="0"/>
        <w:rPr>
          <w:rFonts w:ascii="微软雅黑" w:eastAsia="微软雅黑" w:hAnsi="微软雅黑"/>
        </w:rPr>
      </w:pPr>
      <w:r>
        <w:rPr>
          <w:rFonts w:ascii="微软雅黑" w:eastAsia="微软雅黑" w:hAnsi="微软雅黑" w:hint="eastAsia"/>
        </w:rPr>
        <w:t>最大组播</w:t>
      </w:r>
      <w:r>
        <w:rPr>
          <w:rFonts w:ascii="微软雅黑" w:eastAsia="微软雅黑" w:hAnsi="微软雅黑"/>
        </w:rPr>
        <w:t>组数：【</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设置允许端口</w:t>
      </w:r>
      <w:r>
        <w:rPr>
          <w:rFonts w:ascii="微软雅黑" w:eastAsia="微软雅黑" w:hAnsi="微软雅黑"/>
        </w:rPr>
        <w:t>加入的组播组最大数量，取值为</w:t>
      </w:r>
      <w:r>
        <w:rPr>
          <w:rFonts w:ascii="微软雅黑" w:eastAsia="微软雅黑" w:hAnsi="微软雅黑" w:hint="eastAsia"/>
        </w:rPr>
        <w:t>0-256的</w:t>
      </w:r>
      <w:r>
        <w:rPr>
          <w:rFonts w:ascii="微软雅黑" w:eastAsia="微软雅黑" w:hAnsi="微软雅黑"/>
        </w:rPr>
        <w:t>整数，默认</w:t>
      </w:r>
      <w:r>
        <w:rPr>
          <w:rFonts w:ascii="微软雅黑" w:eastAsia="微软雅黑" w:hAnsi="微软雅黑" w:hint="eastAsia"/>
        </w:rPr>
        <w:t>256。</w:t>
      </w:r>
      <w:r>
        <w:rPr>
          <w:rFonts w:ascii="微软雅黑" w:eastAsia="微软雅黑" w:hAnsi="微软雅黑"/>
        </w:rPr>
        <w:t>选择</w:t>
      </w:r>
      <w:r>
        <w:rPr>
          <w:rFonts w:ascii="微软雅黑" w:eastAsia="微软雅黑" w:hAnsi="微软雅黑" w:hint="eastAsia"/>
        </w:rPr>
        <w:t>0时</w:t>
      </w:r>
      <w:r>
        <w:rPr>
          <w:rFonts w:ascii="微软雅黑" w:eastAsia="微软雅黑" w:hAnsi="微软雅黑"/>
        </w:rPr>
        <w:t>，表示</w:t>
      </w:r>
      <w:r>
        <w:rPr>
          <w:rFonts w:ascii="微软雅黑" w:eastAsia="微软雅黑" w:hAnsi="微软雅黑" w:hint="eastAsia"/>
        </w:rPr>
        <w:t>不允许</w:t>
      </w:r>
      <w:r>
        <w:rPr>
          <w:rFonts w:ascii="微软雅黑" w:eastAsia="微软雅黑" w:hAnsi="微软雅黑"/>
        </w:rPr>
        <w:t>端口加入组播组。</w:t>
      </w:r>
    </w:p>
    <w:p w14:paraId="574F8FCD" w14:textId="77777777" w:rsidR="0076630D" w:rsidRDefault="00D7272D" w:rsidP="00B10728">
      <w:pPr>
        <w:pStyle w:val="af2"/>
        <w:numPr>
          <w:ilvl w:val="0"/>
          <w:numId w:val="310"/>
        </w:numPr>
        <w:ind w:firstLineChars="0"/>
        <w:rPr>
          <w:rFonts w:ascii="微软雅黑" w:eastAsia="微软雅黑" w:hAnsi="微软雅黑"/>
        </w:rPr>
      </w:pPr>
      <w:r>
        <w:rPr>
          <w:rFonts w:ascii="微软雅黑" w:eastAsia="微软雅黑" w:hAnsi="微软雅黑" w:hint="eastAsia"/>
        </w:rPr>
        <w:t>动作</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当</w:t>
      </w:r>
      <w:r>
        <w:rPr>
          <w:rFonts w:ascii="微软雅黑" w:eastAsia="微软雅黑" w:hAnsi="微软雅黑" w:hint="eastAsia"/>
        </w:rPr>
        <w:t>端口</w:t>
      </w:r>
      <w:r>
        <w:rPr>
          <w:rFonts w:ascii="微软雅黑" w:eastAsia="微软雅黑" w:hAnsi="微软雅黑"/>
        </w:rPr>
        <w:t>组播超过限制之后的动作，选项有{</w:t>
      </w:r>
      <w:r>
        <w:rPr>
          <w:rFonts w:ascii="微软雅黑" w:eastAsia="微软雅黑" w:hAnsi="微软雅黑" w:hint="eastAsia"/>
        </w:rPr>
        <w:t>拒绝</w:t>
      </w:r>
      <w:r>
        <w:rPr>
          <w:rFonts w:ascii="微软雅黑" w:eastAsia="微软雅黑" w:hAnsi="微软雅黑"/>
        </w:rPr>
        <w:t>|替换}</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拒绝</w:t>
      </w:r>
      <w:r>
        <w:rPr>
          <w:rFonts w:ascii="微软雅黑" w:eastAsia="微软雅黑" w:hAnsi="微软雅黑"/>
        </w:rPr>
        <w:t>。拒绝</w:t>
      </w:r>
      <w:r>
        <w:rPr>
          <w:rFonts w:ascii="微软雅黑" w:eastAsia="微软雅黑" w:hAnsi="微软雅黑" w:hint="eastAsia"/>
        </w:rPr>
        <w:t>表示</w:t>
      </w:r>
      <w:r>
        <w:rPr>
          <w:rFonts w:ascii="微软雅黑" w:eastAsia="微软雅黑" w:hAnsi="微软雅黑"/>
        </w:rPr>
        <w:t>不再学习MLD Report报文创建新的转发表项，替换表示更新之前学习到的表项。</w:t>
      </w:r>
    </w:p>
    <w:p w14:paraId="224C81A4" w14:textId="77777777" w:rsidR="0076630D" w:rsidRDefault="00D7272D" w:rsidP="00B10728">
      <w:pPr>
        <w:pStyle w:val="af2"/>
        <w:numPr>
          <w:ilvl w:val="0"/>
          <w:numId w:val="310"/>
        </w:numPr>
        <w:ind w:firstLineChars="0"/>
        <w:rPr>
          <w:rFonts w:ascii="微软雅黑" w:eastAsia="微软雅黑" w:hAnsi="微软雅黑"/>
        </w:rPr>
      </w:pPr>
      <w:r>
        <w:rPr>
          <w:rFonts w:ascii="微软雅黑" w:eastAsia="微软雅黑" w:hAnsi="微软雅黑" w:hint="eastAsia"/>
        </w:rPr>
        <w:t>组播策略</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端口使用的组播策略。</w:t>
      </w:r>
    </w:p>
    <w:p w14:paraId="6C164612" w14:textId="77777777" w:rsidR="0076630D" w:rsidRDefault="00D7272D">
      <w:pPr>
        <w:rPr>
          <w:rFonts w:ascii="微软雅黑" w:eastAsia="微软雅黑" w:hAnsi="微软雅黑"/>
        </w:rPr>
      </w:pPr>
      <w:r>
        <w:rPr>
          <w:rFonts w:ascii="微软雅黑" w:eastAsia="微软雅黑" w:hAnsi="微软雅黑" w:hint="eastAsia"/>
        </w:rPr>
        <w:t>组播端口列表</w:t>
      </w:r>
      <w:r>
        <w:rPr>
          <w:rFonts w:ascii="微软雅黑" w:eastAsia="微软雅黑" w:hAnsi="微软雅黑"/>
        </w:rPr>
        <w:t>：</w:t>
      </w:r>
    </w:p>
    <w:p w14:paraId="2D8B040C" w14:textId="77777777" w:rsidR="0076630D" w:rsidRDefault="00D7272D" w:rsidP="00B10728">
      <w:pPr>
        <w:pStyle w:val="af2"/>
        <w:numPr>
          <w:ilvl w:val="0"/>
          <w:numId w:val="311"/>
        </w:numPr>
        <w:ind w:firstLineChars="0"/>
        <w:rPr>
          <w:rFonts w:ascii="微软雅黑" w:eastAsia="微软雅黑" w:hAnsi="微软雅黑"/>
        </w:rPr>
      </w:pPr>
      <w:r>
        <w:rPr>
          <w:rFonts w:ascii="微软雅黑" w:eastAsia="微软雅黑" w:hAnsi="微软雅黑" w:hint="eastAsia"/>
        </w:rPr>
        <w:t>列表显示端口</w:t>
      </w:r>
      <w:r>
        <w:rPr>
          <w:rFonts w:ascii="微软雅黑" w:eastAsia="微软雅黑" w:hAnsi="微软雅黑"/>
        </w:rPr>
        <w:t>、最大组播组</w:t>
      </w:r>
      <w:r>
        <w:rPr>
          <w:rFonts w:ascii="微软雅黑" w:eastAsia="微软雅黑" w:hAnsi="微软雅黑" w:hint="eastAsia"/>
        </w:rPr>
        <w:t>数</w:t>
      </w:r>
      <w:r>
        <w:rPr>
          <w:rFonts w:ascii="微软雅黑" w:eastAsia="微软雅黑" w:hAnsi="微软雅黑"/>
        </w:rPr>
        <w:t>、动作、组播策略</w:t>
      </w:r>
    </w:p>
    <w:p w14:paraId="4926FC3A" w14:textId="77777777" w:rsidR="0076630D" w:rsidRDefault="00D7272D" w:rsidP="00B10728">
      <w:pPr>
        <w:pStyle w:val="af2"/>
        <w:numPr>
          <w:ilvl w:val="0"/>
          <w:numId w:val="31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77A71BED" w14:textId="77777777" w:rsidR="0076630D" w:rsidRDefault="0076630D">
      <w:pPr>
        <w:rPr>
          <w:rFonts w:ascii="微软雅黑" w:eastAsia="微软雅黑" w:hAnsi="微软雅黑"/>
        </w:rPr>
      </w:pPr>
    </w:p>
    <w:p w14:paraId="60E751A6" w14:textId="77777777" w:rsidR="0076630D" w:rsidRDefault="0076630D">
      <w:pPr>
        <w:rPr>
          <w:rFonts w:ascii="微软雅黑" w:eastAsia="微软雅黑" w:hAnsi="微软雅黑"/>
        </w:rPr>
      </w:pPr>
    </w:p>
    <w:p w14:paraId="25344591" w14:textId="3C754795" w:rsidR="0076630D" w:rsidRDefault="00D7272D">
      <w:pPr>
        <w:pStyle w:val="20"/>
        <w:numPr>
          <w:ilvl w:val="1"/>
          <w:numId w:val="1"/>
        </w:numPr>
        <w:rPr>
          <w:rFonts w:ascii="微软雅黑" w:eastAsia="微软雅黑" w:hAnsi="微软雅黑"/>
        </w:rPr>
      </w:pPr>
      <w:bookmarkStart w:id="382" w:name="_Toc149138849"/>
      <w:r>
        <w:rPr>
          <w:rFonts w:ascii="微软雅黑" w:eastAsia="微软雅黑" w:hAnsi="微软雅黑" w:hint="eastAsia"/>
        </w:rPr>
        <w:t>M</w:t>
      </w:r>
      <w:r>
        <w:rPr>
          <w:rFonts w:ascii="微软雅黑" w:eastAsia="微软雅黑" w:hAnsi="微软雅黑"/>
        </w:rPr>
        <w:t xml:space="preserve">VR </w:t>
      </w:r>
      <w:r w:rsidRPr="00761419">
        <w:rPr>
          <w:rFonts w:ascii="微软雅黑" w:eastAsia="微软雅黑" w:hAnsi="微软雅黑"/>
          <w:color w:val="EEECE1" w:themeColor="background2"/>
          <w:highlight w:val="cyan"/>
        </w:rPr>
        <w:t>(FP</w:t>
      </w:r>
      <w:r w:rsidR="00761419" w:rsidRPr="00761419">
        <w:rPr>
          <w:rFonts w:ascii="微软雅黑" w:eastAsia="微软雅黑" w:hAnsi="微软雅黑"/>
          <w:color w:val="EEECE1" w:themeColor="background2"/>
          <w:highlight w:val="cyan"/>
        </w:rPr>
        <w:t>3</w:t>
      </w:r>
      <w:r w:rsidRPr="00761419">
        <w:rPr>
          <w:rFonts w:ascii="微软雅黑" w:eastAsia="微软雅黑" w:hAnsi="微软雅黑"/>
          <w:color w:val="EEECE1" w:themeColor="background2"/>
          <w:highlight w:val="cyan"/>
        </w:rPr>
        <w:t>)</w:t>
      </w:r>
      <w:r w:rsidR="00BC7B14" w:rsidRPr="00BC7B14">
        <w:rPr>
          <w:rFonts w:ascii="微软雅黑" w:eastAsia="微软雅黑" w:hAnsi="微软雅黑" w:hint="eastAsia"/>
          <w:color w:val="FF0000"/>
        </w:rPr>
        <w:t xml:space="preserve"> </w:t>
      </w:r>
      <w:r w:rsidR="00BC7B14" w:rsidRPr="00A23F2A">
        <w:rPr>
          <w:rFonts w:ascii="微软雅黑" w:eastAsia="微软雅黑" w:hAnsi="微软雅黑" w:hint="eastAsia"/>
          <w:color w:val="FF0000"/>
        </w:rPr>
        <w:t>【待评审】</w:t>
      </w:r>
      <w:bookmarkEnd w:id="382"/>
    </w:p>
    <w:p w14:paraId="615D939B" w14:textId="1B815615" w:rsidR="0076630D" w:rsidRDefault="000137E7">
      <w:pPr>
        <w:rPr>
          <w:rFonts w:ascii="微软雅黑" w:eastAsia="微软雅黑" w:hAnsi="微软雅黑"/>
        </w:rPr>
      </w:pPr>
      <w:r>
        <w:rPr>
          <w:rFonts w:ascii="微软雅黑" w:eastAsia="微软雅黑" w:hAnsi="微软雅黑" w:hint="eastAsia"/>
        </w:rPr>
        <w:t>【功能概述】</w:t>
      </w:r>
    </w:p>
    <w:p w14:paraId="5FD3A0D2" w14:textId="37A7EE69" w:rsidR="00D10E94" w:rsidRDefault="000C245B" w:rsidP="00D10E94">
      <w:pPr>
        <w:ind w:firstLineChars="200" w:firstLine="420"/>
        <w:rPr>
          <w:rFonts w:ascii="微软雅黑" w:eastAsia="微软雅黑" w:hAnsi="微软雅黑"/>
        </w:rPr>
      </w:pPr>
      <w:r>
        <w:rPr>
          <w:rFonts w:ascii="微软雅黑" w:eastAsia="微软雅黑" w:hAnsi="微软雅黑" w:hint="eastAsia"/>
        </w:rPr>
        <w:lastRenderedPageBreak/>
        <w:t>Multicast</w:t>
      </w:r>
      <w:r>
        <w:rPr>
          <w:rFonts w:ascii="微软雅黑" w:eastAsia="微软雅黑" w:hAnsi="微软雅黑"/>
        </w:rPr>
        <w:t xml:space="preserve"> VLAN Registration</w:t>
      </w:r>
      <w:r>
        <w:rPr>
          <w:rFonts w:ascii="微软雅黑" w:eastAsia="微软雅黑" w:hAnsi="微软雅黑" w:hint="eastAsia"/>
        </w:rPr>
        <w:t>（</w:t>
      </w:r>
      <w:r w:rsidR="000137E7">
        <w:rPr>
          <w:rFonts w:ascii="微软雅黑" w:eastAsia="微软雅黑" w:hAnsi="微软雅黑" w:hint="eastAsia"/>
        </w:rPr>
        <w:t>组播</w:t>
      </w:r>
      <w:r w:rsidR="000137E7">
        <w:rPr>
          <w:rFonts w:ascii="微软雅黑" w:eastAsia="微软雅黑" w:hAnsi="微软雅黑"/>
        </w:rPr>
        <w:t>VLAN注册</w:t>
      </w:r>
      <w:r>
        <w:rPr>
          <w:rFonts w:ascii="微软雅黑" w:eastAsia="微软雅黑" w:hAnsi="微软雅黑" w:hint="eastAsia"/>
        </w:rPr>
        <w:t>）</w:t>
      </w:r>
      <w:r w:rsidR="00D10E94">
        <w:rPr>
          <w:rFonts w:ascii="微软雅黑" w:eastAsia="微软雅黑" w:hAnsi="微软雅黑" w:hint="eastAsia"/>
        </w:rPr>
        <w:t>，</w:t>
      </w:r>
      <w:r w:rsidR="00D10E94">
        <w:rPr>
          <w:rFonts w:ascii="微软雅黑" w:eastAsia="微软雅黑" w:hAnsi="微软雅黑"/>
        </w:rPr>
        <w:t>通过配置组播VLAN的方式，将交换机的原属于不同用户的VLAN的成员端口加入到组播VLAN内，并在使能了IGMP Snooping功能以后，使不同VLAN内的用户共用一个组播VLAN。这样</w:t>
      </w:r>
      <w:r w:rsidR="00D10E94">
        <w:rPr>
          <w:rFonts w:ascii="微软雅黑" w:eastAsia="微软雅黑" w:hAnsi="微软雅黑" w:hint="eastAsia"/>
        </w:rPr>
        <w:t>，</w:t>
      </w:r>
      <w:r w:rsidR="00D10E94">
        <w:rPr>
          <w:rFonts w:ascii="微软雅黑" w:eastAsia="微软雅黑" w:hAnsi="微软雅黑"/>
        </w:rPr>
        <w:t>组播流只在一个组播VLAN</w:t>
      </w:r>
      <w:r w:rsidR="00D10E94">
        <w:rPr>
          <w:rFonts w:ascii="微软雅黑" w:eastAsia="微软雅黑" w:hAnsi="微软雅黑" w:hint="eastAsia"/>
        </w:rPr>
        <w:t>内</w:t>
      </w:r>
      <w:r w:rsidR="00D10E94">
        <w:rPr>
          <w:rFonts w:ascii="微软雅黑" w:eastAsia="微软雅黑" w:hAnsi="微软雅黑"/>
        </w:rPr>
        <w:t>传输，从而节省了带宽。</w:t>
      </w:r>
    </w:p>
    <w:p w14:paraId="08B51A64" w14:textId="77777777" w:rsidR="00AD29F8" w:rsidRDefault="00AD29F8" w:rsidP="00D10E94">
      <w:pPr>
        <w:ind w:firstLineChars="200" w:firstLine="420"/>
        <w:rPr>
          <w:rFonts w:ascii="微软雅黑" w:eastAsia="微软雅黑" w:hAnsi="微软雅黑"/>
        </w:rPr>
      </w:pPr>
      <w:r>
        <w:rPr>
          <w:rFonts w:ascii="微软雅黑" w:eastAsia="微软雅黑" w:hAnsi="微软雅黑" w:hint="eastAsia"/>
        </w:rPr>
        <w:t>三层</w:t>
      </w:r>
      <w:r>
        <w:rPr>
          <w:rFonts w:ascii="微软雅黑" w:eastAsia="微软雅黑" w:hAnsi="微软雅黑"/>
        </w:rPr>
        <w:t>的</w:t>
      </w:r>
      <w:r>
        <w:rPr>
          <w:rFonts w:ascii="微软雅黑" w:eastAsia="微软雅黑" w:hAnsi="微软雅黑" w:hint="eastAsia"/>
        </w:rPr>
        <w:t>IGMP</w:t>
      </w:r>
      <w:r>
        <w:rPr>
          <w:rFonts w:ascii="微软雅黑" w:eastAsia="微软雅黑" w:hAnsi="微软雅黑"/>
        </w:rPr>
        <w:t>协议广泛用于IPv4</w:t>
      </w:r>
      <w:r>
        <w:rPr>
          <w:rFonts w:ascii="微软雅黑" w:eastAsia="微软雅黑" w:hAnsi="微软雅黑" w:hint="eastAsia"/>
        </w:rPr>
        <w:t>网络组播。</w:t>
      </w:r>
      <w:r>
        <w:rPr>
          <w:rFonts w:ascii="微软雅黑" w:eastAsia="微软雅黑" w:hAnsi="微软雅黑"/>
        </w:rPr>
        <w:t>在</w:t>
      </w:r>
      <w:r>
        <w:rPr>
          <w:rFonts w:ascii="微软雅黑" w:eastAsia="微软雅黑" w:hAnsi="微软雅黑" w:hint="eastAsia"/>
        </w:rPr>
        <w:t>二层网络中</w:t>
      </w:r>
      <w:r>
        <w:rPr>
          <w:rFonts w:ascii="微软雅黑" w:eastAsia="微软雅黑" w:hAnsi="微软雅黑"/>
        </w:rPr>
        <w:t>，IGMP协议使用资源</w:t>
      </w:r>
      <w:r>
        <w:rPr>
          <w:rFonts w:ascii="微软雅黑" w:eastAsia="微软雅黑" w:hAnsi="微软雅黑" w:hint="eastAsia"/>
        </w:rPr>
        <w:t>效率</w:t>
      </w:r>
      <w:r>
        <w:rPr>
          <w:rFonts w:ascii="微软雅黑" w:eastAsia="微软雅黑" w:hAnsi="微软雅黑"/>
        </w:rPr>
        <w:t>低下，例如：即使少数几个接收者（</w:t>
      </w:r>
      <w:r>
        <w:rPr>
          <w:rFonts w:ascii="微软雅黑" w:eastAsia="微软雅黑" w:hAnsi="微软雅黑" w:hint="eastAsia"/>
        </w:rPr>
        <w:t>receivers</w:t>
      </w:r>
      <w:r>
        <w:rPr>
          <w:rFonts w:ascii="微软雅黑" w:eastAsia="微软雅黑" w:hAnsi="微软雅黑"/>
        </w:rPr>
        <w:t>）</w:t>
      </w:r>
      <w:r>
        <w:rPr>
          <w:rFonts w:ascii="微软雅黑" w:eastAsia="微软雅黑" w:hAnsi="微软雅黑" w:hint="eastAsia"/>
        </w:rPr>
        <w:t>连接到</w:t>
      </w:r>
      <w:r>
        <w:rPr>
          <w:rFonts w:ascii="微软雅黑" w:eastAsia="微软雅黑" w:hAnsi="微软雅黑"/>
        </w:rPr>
        <w:t>交换机的几个端口，交换机仍然需要将组播流量泛洪到所有端口。</w:t>
      </w:r>
    </w:p>
    <w:p w14:paraId="5716DAD8" w14:textId="0FC3A5C0" w:rsidR="00AD29F8" w:rsidRDefault="0076696A" w:rsidP="00D10E94">
      <w:pPr>
        <w:ind w:firstLineChars="200" w:firstLine="420"/>
        <w:rPr>
          <w:rFonts w:ascii="微软雅黑" w:eastAsia="微软雅黑" w:hAnsi="微软雅黑"/>
        </w:rPr>
      </w:pPr>
      <w:r>
        <w:rPr>
          <w:rFonts w:ascii="微软雅黑" w:eastAsia="微软雅黑" w:hAnsi="微软雅黑"/>
        </w:rPr>
        <w:t>为了</w:t>
      </w:r>
      <w:r>
        <w:rPr>
          <w:rFonts w:ascii="微软雅黑" w:eastAsia="微软雅黑" w:hAnsi="微软雅黑" w:hint="eastAsia"/>
        </w:rPr>
        <w:t>解决</w:t>
      </w:r>
      <w:r>
        <w:rPr>
          <w:rFonts w:ascii="微软雅黑" w:eastAsia="微软雅黑" w:hAnsi="微软雅黑"/>
        </w:rPr>
        <w:t>这个</w:t>
      </w:r>
      <w:r w:rsidR="00AD29F8">
        <w:rPr>
          <w:rFonts w:ascii="微软雅黑" w:eastAsia="微软雅黑" w:hAnsi="微软雅黑"/>
        </w:rPr>
        <w:t>问题，</w:t>
      </w:r>
      <w:r w:rsidR="00AD29F8">
        <w:rPr>
          <w:rFonts w:ascii="微软雅黑" w:eastAsia="微软雅黑" w:hAnsi="微软雅黑" w:hint="eastAsia"/>
        </w:rPr>
        <w:t>人们提出了</w:t>
      </w:r>
      <w:r w:rsidR="00AD29F8">
        <w:rPr>
          <w:rFonts w:ascii="微软雅黑" w:eastAsia="微软雅黑" w:hAnsi="微软雅黑"/>
        </w:rPr>
        <w:t>IGMP Snooping协议，但当接收者（</w:t>
      </w:r>
      <w:r w:rsidR="00AD29F8">
        <w:rPr>
          <w:rFonts w:ascii="微软雅黑" w:eastAsia="微软雅黑" w:hAnsi="微软雅黑" w:hint="eastAsia"/>
        </w:rPr>
        <w:t>receivers</w:t>
      </w:r>
      <w:r w:rsidR="00AD29F8">
        <w:rPr>
          <w:rFonts w:ascii="微软雅黑" w:eastAsia="微软雅黑" w:hAnsi="微软雅黑"/>
        </w:rPr>
        <w:t>）</w:t>
      </w:r>
      <w:r>
        <w:rPr>
          <w:rFonts w:ascii="微软雅黑" w:eastAsia="微软雅黑" w:hAnsi="微软雅黑" w:hint="eastAsia"/>
        </w:rPr>
        <w:t>位于</w:t>
      </w:r>
      <w:r w:rsidR="00AD29F8">
        <w:rPr>
          <w:rFonts w:ascii="微软雅黑" w:eastAsia="微软雅黑" w:hAnsi="微软雅黑"/>
        </w:rPr>
        <w:t>不同VLAN时，IGMP Snooping</w:t>
      </w:r>
      <w:r>
        <w:rPr>
          <w:rFonts w:ascii="微软雅黑" w:eastAsia="微软雅黑" w:hAnsi="微软雅黑" w:hint="eastAsia"/>
        </w:rPr>
        <w:t>却</w:t>
      </w:r>
      <w:r w:rsidR="00AD29F8">
        <w:rPr>
          <w:rFonts w:ascii="微软雅黑" w:eastAsia="微软雅黑" w:hAnsi="微软雅黑"/>
        </w:rPr>
        <w:t>无能为力</w:t>
      </w:r>
      <w:r w:rsidR="00AD29F8">
        <w:rPr>
          <w:rFonts w:ascii="微软雅黑" w:eastAsia="微软雅黑" w:hAnsi="微软雅黑" w:hint="eastAsia"/>
        </w:rPr>
        <w:t>（IGMP</w:t>
      </w:r>
      <w:r w:rsidR="00AD29F8">
        <w:rPr>
          <w:rFonts w:ascii="微软雅黑" w:eastAsia="微软雅黑" w:hAnsi="微软雅黑"/>
        </w:rPr>
        <w:t xml:space="preserve"> Snooping通常只在单个VLAN中配置</w:t>
      </w:r>
      <w:r w:rsidR="00AD29F8">
        <w:rPr>
          <w:rFonts w:ascii="微软雅黑" w:eastAsia="微软雅黑" w:hAnsi="微软雅黑" w:hint="eastAsia"/>
        </w:rPr>
        <w:t>与</w:t>
      </w:r>
      <w:r w:rsidR="00AD29F8">
        <w:rPr>
          <w:rFonts w:ascii="微软雅黑" w:eastAsia="微软雅黑" w:hAnsi="微软雅黑"/>
        </w:rPr>
        <w:t>生效</w:t>
      </w:r>
      <w:r w:rsidR="00AD29F8">
        <w:rPr>
          <w:rFonts w:ascii="微软雅黑" w:eastAsia="微软雅黑" w:hAnsi="微软雅黑" w:hint="eastAsia"/>
        </w:rPr>
        <w:t>）。</w:t>
      </w:r>
      <w:r w:rsidR="00AD29F8">
        <w:rPr>
          <w:rFonts w:ascii="微软雅黑" w:eastAsia="微软雅黑" w:hAnsi="微软雅黑"/>
        </w:rPr>
        <w:t>组播</w:t>
      </w:r>
      <w:r w:rsidR="00B81D12">
        <w:rPr>
          <w:rFonts w:ascii="微软雅黑" w:eastAsia="微软雅黑" w:hAnsi="微软雅黑" w:hint="eastAsia"/>
        </w:rPr>
        <w:t>VLAN</w:t>
      </w:r>
      <w:r w:rsidR="00AD29F8">
        <w:rPr>
          <w:rFonts w:ascii="微软雅黑" w:eastAsia="微软雅黑" w:hAnsi="微软雅黑"/>
        </w:rPr>
        <w:t>注册（</w:t>
      </w:r>
      <w:r w:rsidR="00AD29F8">
        <w:rPr>
          <w:rFonts w:ascii="微软雅黑" w:eastAsia="微软雅黑" w:hAnsi="微软雅黑" w:hint="eastAsia"/>
        </w:rPr>
        <w:t>MVR</w:t>
      </w:r>
      <w:r w:rsidR="00AD29F8">
        <w:rPr>
          <w:rFonts w:ascii="微软雅黑" w:eastAsia="微软雅黑" w:hAnsi="微软雅黑"/>
        </w:rPr>
        <w:t>）</w:t>
      </w:r>
      <w:r w:rsidR="00B81D12">
        <w:rPr>
          <w:rFonts w:ascii="微软雅黑" w:eastAsia="微软雅黑" w:hAnsi="微软雅黑"/>
        </w:rPr>
        <w:t>旨在</w:t>
      </w:r>
      <w:r w:rsidR="00B81D12">
        <w:rPr>
          <w:rFonts w:ascii="微软雅黑" w:eastAsia="微软雅黑" w:hAnsi="微软雅黑" w:hint="eastAsia"/>
        </w:rPr>
        <w:t>解决</w:t>
      </w:r>
      <w:r w:rsidR="00AD29F8">
        <w:rPr>
          <w:rFonts w:ascii="微软雅黑" w:eastAsia="微软雅黑" w:hAnsi="微软雅黑"/>
        </w:rPr>
        <w:t>接收者处于不同VLAN</w:t>
      </w:r>
      <w:r w:rsidR="00AD29F8">
        <w:rPr>
          <w:rFonts w:ascii="微软雅黑" w:eastAsia="微软雅黑" w:hAnsi="微软雅黑" w:hint="eastAsia"/>
        </w:rPr>
        <w:t>时</w:t>
      </w:r>
      <w:r w:rsidR="00AD29F8">
        <w:rPr>
          <w:rFonts w:ascii="微软雅黑" w:eastAsia="微软雅黑" w:hAnsi="微软雅黑"/>
        </w:rPr>
        <w:t>的问题，它使用一个专用的、手工</w:t>
      </w:r>
      <w:r w:rsidR="00AD29F8">
        <w:rPr>
          <w:rFonts w:ascii="微软雅黑" w:eastAsia="微软雅黑" w:hAnsi="微软雅黑" w:hint="eastAsia"/>
        </w:rPr>
        <w:t>配置</w:t>
      </w:r>
      <w:r w:rsidR="00AD29F8">
        <w:rPr>
          <w:rFonts w:ascii="微软雅黑" w:eastAsia="微软雅黑" w:hAnsi="微软雅黑"/>
        </w:rPr>
        <w:t>的VLAN（</w:t>
      </w:r>
      <w:r w:rsidR="00AD29F8">
        <w:rPr>
          <w:rFonts w:ascii="微软雅黑" w:eastAsia="微软雅黑" w:hAnsi="微软雅黑" w:hint="eastAsia"/>
        </w:rPr>
        <w:t>组播</w:t>
      </w:r>
      <w:r w:rsidR="00AD29F8">
        <w:rPr>
          <w:rFonts w:ascii="微软雅黑" w:eastAsia="微软雅黑" w:hAnsi="微软雅黑"/>
        </w:rPr>
        <w:t>VLAN）在二层网络中转发组播流量，同时能与IGMP Snooping协同使用。</w:t>
      </w:r>
    </w:p>
    <w:p w14:paraId="44905F57" w14:textId="21153B8C" w:rsidR="00AD29F8" w:rsidRDefault="00AD29F8" w:rsidP="00D10E94">
      <w:pPr>
        <w:ind w:firstLineChars="200" w:firstLine="420"/>
        <w:rPr>
          <w:rFonts w:ascii="微软雅黑" w:eastAsia="微软雅黑" w:hAnsi="微软雅黑"/>
        </w:rPr>
      </w:pPr>
      <w:r>
        <w:rPr>
          <w:rFonts w:ascii="微软雅黑" w:eastAsia="微软雅黑" w:hAnsi="微软雅黑" w:hint="eastAsia"/>
        </w:rPr>
        <w:t>M</w:t>
      </w:r>
      <w:r>
        <w:rPr>
          <w:rFonts w:ascii="微软雅黑" w:eastAsia="微软雅黑" w:hAnsi="微软雅黑"/>
        </w:rPr>
        <w:t>VR像IGMP Snooping</w:t>
      </w:r>
      <w:r>
        <w:rPr>
          <w:rFonts w:ascii="微软雅黑" w:eastAsia="微软雅黑" w:hAnsi="微软雅黑" w:hint="eastAsia"/>
        </w:rPr>
        <w:t>协议</w:t>
      </w:r>
      <w:r>
        <w:rPr>
          <w:rFonts w:ascii="微软雅黑" w:eastAsia="微软雅黑" w:hAnsi="微软雅黑"/>
        </w:rPr>
        <w:t>一样，允许二层</w:t>
      </w:r>
      <w:r>
        <w:rPr>
          <w:rFonts w:ascii="微软雅黑" w:eastAsia="微软雅黑" w:hAnsi="微软雅黑" w:hint="eastAsia"/>
        </w:rPr>
        <w:t>交换机</w:t>
      </w:r>
      <w:r>
        <w:rPr>
          <w:rFonts w:ascii="微软雅黑" w:eastAsia="微软雅黑" w:hAnsi="微软雅黑"/>
        </w:rPr>
        <w:t>监听IGMP控制协议</w:t>
      </w:r>
      <w:r>
        <w:rPr>
          <w:rFonts w:ascii="微软雅黑" w:eastAsia="微软雅黑" w:hAnsi="微软雅黑" w:hint="eastAsia"/>
        </w:rPr>
        <w:t>。</w:t>
      </w:r>
      <w:r w:rsidR="00B81D12">
        <w:rPr>
          <w:rFonts w:ascii="微软雅黑" w:eastAsia="微软雅黑" w:hAnsi="微软雅黑" w:hint="eastAsia"/>
        </w:rPr>
        <w:t>两个</w:t>
      </w:r>
      <w:r w:rsidR="00591FEB">
        <w:rPr>
          <w:rFonts w:ascii="微软雅黑" w:eastAsia="微软雅黑" w:hAnsi="微软雅黑"/>
        </w:rPr>
        <w:t>协议彼此独立运作，可同时配置在交换机上。如果</w:t>
      </w:r>
      <w:r w:rsidR="00591FEB">
        <w:rPr>
          <w:rFonts w:ascii="微软雅黑" w:eastAsia="微软雅黑" w:hAnsi="微软雅黑" w:hint="eastAsia"/>
        </w:rPr>
        <w:t>同时</w:t>
      </w:r>
      <w:r w:rsidR="00591FEB">
        <w:rPr>
          <w:rFonts w:ascii="微软雅黑" w:eastAsia="微软雅黑" w:hAnsi="微软雅黑"/>
        </w:rPr>
        <w:t>开启</w:t>
      </w:r>
      <w:r w:rsidR="00B81D12">
        <w:rPr>
          <w:rFonts w:ascii="微软雅黑" w:eastAsia="微软雅黑" w:hAnsi="微软雅黑"/>
        </w:rPr>
        <w:t>两</w:t>
      </w:r>
      <w:r w:rsidR="00B81D12">
        <w:rPr>
          <w:rFonts w:ascii="微软雅黑" w:eastAsia="微软雅黑" w:hAnsi="微软雅黑" w:hint="eastAsia"/>
        </w:rPr>
        <w:t>个</w:t>
      </w:r>
      <w:r w:rsidR="00591FEB">
        <w:rPr>
          <w:rFonts w:ascii="微软雅黑" w:eastAsia="微软雅黑" w:hAnsi="微软雅黑"/>
        </w:rPr>
        <w:t>特性，MVR将只监听静态配置到其MVR功能上的组的John和Report消息，而其他组的</w:t>
      </w:r>
      <w:r w:rsidR="00591FEB">
        <w:rPr>
          <w:rFonts w:ascii="微软雅黑" w:eastAsia="微软雅黑" w:hAnsi="微软雅黑" w:hint="eastAsia"/>
        </w:rPr>
        <w:t>仍然</w:t>
      </w:r>
      <w:r w:rsidR="00591FEB">
        <w:rPr>
          <w:rFonts w:ascii="微软雅黑" w:eastAsia="微软雅黑" w:hAnsi="微软雅黑"/>
        </w:rPr>
        <w:t>由IGMP Snooping进行管理。</w:t>
      </w:r>
    </w:p>
    <w:p w14:paraId="3CA4C11C" w14:textId="10C197AA" w:rsidR="00591FEB" w:rsidRDefault="00E416F7" w:rsidP="00D10E94">
      <w:pPr>
        <w:ind w:firstLineChars="200" w:firstLine="420"/>
        <w:rPr>
          <w:rFonts w:ascii="微软雅黑" w:eastAsia="微软雅黑" w:hAnsi="微软雅黑"/>
        </w:rPr>
      </w:pPr>
      <w:r>
        <w:rPr>
          <w:rFonts w:ascii="微软雅黑" w:eastAsia="微软雅黑" w:hAnsi="微软雅黑" w:hint="eastAsia"/>
        </w:rPr>
        <w:t>配置</w:t>
      </w:r>
      <w:r>
        <w:rPr>
          <w:rFonts w:ascii="微软雅黑" w:eastAsia="微软雅黑" w:hAnsi="微软雅黑"/>
        </w:rPr>
        <w:t>MVR</w:t>
      </w:r>
      <w:r>
        <w:rPr>
          <w:rFonts w:ascii="微软雅黑" w:eastAsia="微软雅黑" w:hAnsi="微软雅黑" w:hint="eastAsia"/>
        </w:rPr>
        <w:t>功能</w:t>
      </w:r>
      <w:r>
        <w:rPr>
          <w:rFonts w:ascii="微软雅黑" w:eastAsia="微软雅黑" w:hAnsi="微软雅黑"/>
        </w:rPr>
        <w:t>时，有</w:t>
      </w:r>
      <w:r>
        <w:rPr>
          <w:rFonts w:ascii="微软雅黑" w:eastAsia="微软雅黑" w:hAnsi="微软雅黑" w:hint="eastAsia"/>
        </w:rPr>
        <w:t>两种</w:t>
      </w:r>
      <w:r>
        <w:rPr>
          <w:rFonts w:ascii="微软雅黑" w:eastAsia="微软雅黑" w:hAnsi="微软雅黑"/>
        </w:rPr>
        <w:t>类型的MVR端口：源端口和接收端口</w:t>
      </w:r>
    </w:p>
    <w:p w14:paraId="6DE40443" w14:textId="668684E7" w:rsidR="00E416F7" w:rsidRDefault="00836D9F" w:rsidP="00FF3228">
      <w:pPr>
        <w:pStyle w:val="af2"/>
        <w:numPr>
          <w:ilvl w:val="0"/>
          <w:numId w:val="615"/>
        </w:numPr>
        <w:ind w:firstLineChars="0"/>
        <w:rPr>
          <w:rFonts w:ascii="微软雅黑" w:eastAsia="微软雅黑" w:hAnsi="微软雅黑"/>
        </w:rPr>
      </w:pPr>
      <w:r>
        <w:rPr>
          <w:rFonts w:ascii="微软雅黑" w:eastAsia="微软雅黑" w:hAnsi="微软雅黑" w:hint="eastAsia"/>
        </w:rPr>
        <w:t>源</w:t>
      </w:r>
      <w:r>
        <w:rPr>
          <w:rFonts w:ascii="微软雅黑" w:eastAsia="微软雅黑" w:hAnsi="微软雅黑"/>
        </w:rPr>
        <w:t>端口：</w:t>
      </w:r>
      <w:r>
        <w:rPr>
          <w:rFonts w:ascii="微软雅黑" w:eastAsia="微软雅黑" w:hAnsi="微软雅黑" w:hint="eastAsia"/>
        </w:rPr>
        <w:t>组播</w:t>
      </w:r>
      <w:r>
        <w:rPr>
          <w:rFonts w:ascii="微软雅黑" w:eastAsia="微软雅黑" w:hAnsi="微软雅黑"/>
        </w:rPr>
        <w:t>VLAN</w:t>
      </w:r>
      <w:r>
        <w:rPr>
          <w:rFonts w:ascii="微软雅黑" w:eastAsia="微软雅黑" w:hAnsi="微软雅黑" w:hint="eastAsia"/>
        </w:rPr>
        <w:t>中</w:t>
      </w:r>
      <w:r>
        <w:rPr>
          <w:rFonts w:ascii="微软雅黑" w:eastAsia="微软雅黑" w:hAnsi="微软雅黑"/>
        </w:rPr>
        <w:t>的组播流经过的端口</w:t>
      </w:r>
    </w:p>
    <w:p w14:paraId="5DF48988" w14:textId="4B2F36CC" w:rsidR="0076630D" w:rsidRPr="00836D9F" w:rsidRDefault="00836D9F" w:rsidP="00FF3228">
      <w:pPr>
        <w:pStyle w:val="af2"/>
        <w:numPr>
          <w:ilvl w:val="0"/>
          <w:numId w:val="615"/>
        </w:numPr>
        <w:ind w:firstLineChars="0"/>
        <w:rPr>
          <w:rFonts w:ascii="微软雅黑" w:eastAsia="微软雅黑" w:hAnsi="微软雅黑"/>
        </w:rPr>
      </w:pPr>
      <w:r>
        <w:rPr>
          <w:rFonts w:ascii="微软雅黑" w:eastAsia="微软雅黑" w:hAnsi="微软雅黑" w:hint="eastAsia"/>
        </w:rPr>
        <w:t>接收</w:t>
      </w:r>
      <w:r>
        <w:rPr>
          <w:rFonts w:ascii="微软雅黑" w:eastAsia="微软雅黑" w:hAnsi="微软雅黑"/>
        </w:rPr>
        <w:t>端口：监听组播主机连接到交换机的端口</w:t>
      </w:r>
      <w:r>
        <w:rPr>
          <w:rFonts w:ascii="微软雅黑" w:eastAsia="微软雅黑" w:hAnsi="微软雅黑" w:hint="eastAsia"/>
        </w:rPr>
        <w:t>。</w:t>
      </w:r>
      <w:r>
        <w:rPr>
          <w:rFonts w:ascii="微软雅黑" w:eastAsia="微软雅黑" w:hAnsi="微软雅黑"/>
        </w:rPr>
        <w:t>它</w:t>
      </w:r>
      <w:r>
        <w:rPr>
          <w:rFonts w:ascii="微软雅黑" w:eastAsia="微软雅黑" w:hAnsi="微软雅黑" w:hint="eastAsia"/>
        </w:rPr>
        <w:t>可以</w:t>
      </w:r>
      <w:r w:rsidR="00133AB8">
        <w:rPr>
          <w:rFonts w:ascii="微软雅黑" w:eastAsia="微软雅黑" w:hAnsi="微软雅黑" w:hint="eastAsia"/>
        </w:rPr>
        <w:t>使用（或不使用）</w:t>
      </w:r>
      <w:r>
        <w:rPr>
          <w:rFonts w:ascii="微软雅黑" w:eastAsia="微软雅黑" w:hAnsi="微软雅黑"/>
        </w:rPr>
        <w:t>除组播VLAN外</w:t>
      </w:r>
      <w:r w:rsidR="00133AB8">
        <w:rPr>
          <w:rFonts w:ascii="微软雅黑" w:eastAsia="微软雅黑" w:hAnsi="微软雅黑" w:hint="eastAsia"/>
        </w:rPr>
        <w:t>的</w:t>
      </w:r>
      <w:r>
        <w:rPr>
          <w:rFonts w:ascii="微软雅黑" w:eastAsia="微软雅黑" w:hAnsi="微软雅黑"/>
        </w:rPr>
        <w:t>任何VLAN</w:t>
      </w:r>
      <w:r>
        <w:rPr>
          <w:rFonts w:ascii="微软雅黑" w:eastAsia="微软雅黑" w:hAnsi="微软雅黑" w:hint="eastAsia"/>
        </w:rPr>
        <w:t>。</w:t>
      </w:r>
      <w:r>
        <w:rPr>
          <w:rFonts w:ascii="微软雅黑" w:eastAsia="微软雅黑" w:hAnsi="微软雅黑"/>
        </w:rPr>
        <w:t>这</w:t>
      </w:r>
      <w:r>
        <w:rPr>
          <w:rFonts w:ascii="微软雅黑" w:eastAsia="微软雅黑" w:hAnsi="微软雅黑" w:hint="eastAsia"/>
        </w:rPr>
        <w:t>意味着，开启</w:t>
      </w:r>
      <w:r>
        <w:rPr>
          <w:rFonts w:ascii="微软雅黑" w:eastAsia="微软雅黑" w:hAnsi="微软雅黑"/>
        </w:rPr>
        <w:t>MVR功能的交换机</w:t>
      </w:r>
      <w:r w:rsidR="00133AB8">
        <w:rPr>
          <w:rFonts w:ascii="微软雅黑" w:eastAsia="微软雅黑" w:hAnsi="微软雅黑" w:hint="eastAsia"/>
        </w:rPr>
        <w:t>将组播</w:t>
      </w:r>
      <w:r w:rsidR="00133AB8">
        <w:rPr>
          <w:rFonts w:ascii="微软雅黑" w:eastAsia="微软雅黑" w:hAnsi="微软雅黑"/>
        </w:rPr>
        <w:t>VLAN源端口的VLAN tag替换为接收端口使用的VLAN tag。</w:t>
      </w:r>
    </w:p>
    <w:p w14:paraId="7153EEFD" w14:textId="59C5F2C0" w:rsidR="007531A1" w:rsidRDefault="00836D9F" w:rsidP="007531A1">
      <w:pPr>
        <w:ind w:firstLine="420"/>
        <w:rPr>
          <w:rFonts w:ascii="微软雅黑" w:eastAsia="微软雅黑" w:hAnsi="微软雅黑"/>
        </w:rPr>
      </w:pPr>
      <w:r>
        <w:rPr>
          <w:rFonts w:ascii="微软雅黑" w:eastAsia="微软雅黑" w:hAnsi="微软雅黑" w:hint="eastAsia"/>
        </w:rPr>
        <w:t>组播</w:t>
      </w:r>
      <w:r>
        <w:rPr>
          <w:rFonts w:ascii="微软雅黑" w:eastAsia="微软雅黑" w:hAnsi="微软雅黑"/>
        </w:rPr>
        <w:t>VLAN</w:t>
      </w:r>
      <w:r w:rsidR="00133AB8">
        <w:rPr>
          <w:rFonts w:ascii="微软雅黑" w:eastAsia="微软雅黑" w:hAnsi="微软雅黑"/>
        </w:rPr>
        <w:t>是</w:t>
      </w:r>
      <w:r w:rsidR="00133AB8">
        <w:rPr>
          <w:rFonts w:ascii="微软雅黑" w:eastAsia="微软雅黑" w:hAnsi="微软雅黑" w:hint="eastAsia"/>
        </w:rPr>
        <w:t>在</w:t>
      </w:r>
      <w:r w:rsidR="00133AB8">
        <w:rPr>
          <w:rFonts w:ascii="微软雅黑" w:eastAsia="微软雅黑" w:hAnsi="微软雅黑"/>
        </w:rPr>
        <w:t>特定网络中</w:t>
      </w:r>
      <w:r>
        <w:rPr>
          <w:rFonts w:ascii="微软雅黑" w:eastAsia="微软雅黑" w:hAnsi="微软雅黑"/>
        </w:rPr>
        <w:t>手动配置的、专用</w:t>
      </w:r>
      <w:r w:rsidR="007531A1">
        <w:rPr>
          <w:rFonts w:ascii="微软雅黑" w:eastAsia="微软雅黑" w:hAnsi="微软雅黑" w:hint="eastAsia"/>
        </w:rPr>
        <w:t>于</w:t>
      </w:r>
      <w:r w:rsidR="007531A1">
        <w:rPr>
          <w:rFonts w:ascii="微软雅黑" w:eastAsia="微软雅黑" w:hAnsi="微软雅黑"/>
        </w:rPr>
        <w:t>MVR</w:t>
      </w:r>
      <w:r>
        <w:rPr>
          <w:rFonts w:ascii="微软雅黑" w:eastAsia="微软雅黑" w:hAnsi="微软雅黑"/>
        </w:rPr>
        <w:t>的VLAN</w:t>
      </w:r>
      <w:r>
        <w:rPr>
          <w:rFonts w:ascii="微软雅黑" w:eastAsia="微软雅黑" w:hAnsi="微软雅黑" w:hint="eastAsia"/>
        </w:rPr>
        <w:t>。</w:t>
      </w:r>
      <w:r>
        <w:rPr>
          <w:rFonts w:ascii="微软雅黑" w:eastAsia="微软雅黑" w:hAnsi="微软雅黑"/>
        </w:rPr>
        <w:t>对于</w:t>
      </w:r>
      <w:r>
        <w:rPr>
          <w:rFonts w:ascii="微软雅黑" w:eastAsia="微软雅黑" w:hAnsi="微软雅黑" w:hint="eastAsia"/>
        </w:rPr>
        <w:t>所有的</w:t>
      </w:r>
      <w:r>
        <w:rPr>
          <w:rFonts w:ascii="微软雅黑" w:eastAsia="微软雅黑" w:hAnsi="微软雅黑"/>
        </w:rPr>
        <w:t>源端口，</w:t>
      </w:r>
      <w:r>
        <w:rPr>
          <w:rFonts w:ascii="微软雅黑" w:eastAsia="微软雅黑" w:hAnsi="微软雅黑"/>
        </w:rPr>
        <w:lastRenderedPageBreak/>
        <w:t>它需要被明确配置，常用</w:t>
      </w:r>
      <w:r>
        <w:rPr>
          <w:rFonts w:ascii="微软雅黑" w:eastAsia="微软雅黑" w:hAnsi="微软雅黑" w:hint="eastAsia"/>
        </w:rPr>
        <w:t>于</w:t>
      </w:r>
      <w:r>
        <w:rPr>
          <w:rFonts w:ascii="微软雅黑" w:eastAsia="微软雅黑" w:hAnsi="微软雅黑"/>
        </w:rPr>
        <w:t>在网络中传输组播流，同时避免组播流在不同VLAN中的重复。</w:t>
      </w:r>
    </w:p>
    <w:p w14:paraId="5A70BFB8" w14:textId="75ACDFFC" w:rsidR="007531A1" w:rsidRDefault="007531A1" w:rsidP="007531A1">
      <w:pPr>
        <w:jc w:val="center"/>
        <w:rPr>
          <w:rFonts w:ascii="微软雅黑" w:eastAsia="微软雅黑" w:hAnsi="微软雅黑"/>
        </w:rPr>
      </w:pPr>
      <w:r>
        <w:rPr>
          <w:noProof/>
        </w:rPr>
        <mc:AlternateContent>
          <mc:Choice Requires="wps">
            <w:drawing>
              <wp:anchor distT="0" distB="0" distL="114300" distR="114300" simplePos="0" relativeHeight="251675648" behindDoc="0" locked="0" layoutInCell="1" allowOverlap="1" wp14:anchorId="16AFD0A5" wp14:editId="4119DC3C">
                <wp:simplePos x="0" y="0"/>
                <wp:positionH relativeFrom="column">
                  <wp:posOffset>3053791</wp:posOffset>
                </wp:positionH>
                <wp:positionV relativeFrom="paragraph">
                  <wp:posOffset>2141195</wp:posOffset>
                </wp:positionV>
                <wp:extent cx="1009497" cy="321869"/>
                <wp:effectExtent l="0" t="0" r="0" b="2540"/>
                <wp:wrapNone/>
                <wp:docPr id="52" name="文本框 52"/>
                <wp:cNvGraphicFramePr/>
                <a:graphic xmlns:a="http://schemas.openxmlformats.org/drawingml/2006/main">
                  <a:graphicData uri="http://schemas.microsoft.com/office/word/2010/wordprocessingShape">
                    <wps:wsp>
                      <wps:cNvSpPr txBox="1"/>
                      <wps:spPr>
                        <a:xfrm>
                          <a:off x="0" y="0"/>
                          <a:ext cx="1009497"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EE5E6" w14:textId="0AF67F76" w:rsidR="003B6945" w:rsidRPr="007531A1" w:rsidRDefault="003B6945" w:rsidP="007531A1">
                            <w:r>
                              <w:t>RP(VLAN 1003)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FD0A5" id="_x0000_t202" coordsize="21600,21600" o:spt="202" path="m,l,21600r21600,l21600,xe">
                <v:stroke joinstyle="miter"/>
                <v:path gradientshapeok="t" o:connecttype="rect"/>
              </v:shapetype>
              <v:shape id="文本框 52" o:spid="_x0000_s1030" type="#_x0000_t202" style="position:absolute;left:0;text-align:left;margin-left:240.45pt;margin-top:168.6pt;width:79.5pt;height:25.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" filled="f" stroked="f" strokeweight=".5pt">
                <v:textbox>
                  <w:txbxContent>
                    <w:p w14:paraId="2F9EE5E6" w14:textId="0AF67F76" w:rsidR="003B6945" w:rsidRPr="007531A1" w:rsidRDefault="003B6945" w:rsidP="007531A1">
                      <w:r>
                        <w:t>RP(VLAN 1003)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7AC59B1" wp14:editId="69D393F7">
                <wp:simplePos x="0" y="0"/>
                <wp:positionH relativeFrom="column">
                  <wp:posOffset>2579015</wp:posOffset>
                </wp:positionH>
                <wp:positionV relativeFrom="paragraph">
                  <wp:posOffset>2412568</wp:posOffset>
                </wp:positionV>
                <wp:extent cx="1009497" cy="321869"/>
                <wp:effectExtent l="0" t="0" r="0" b="2540"/>
                <wp:wrapNone/>
                <wp:docPr id="58" name="文本框 58"/>
                <wp:cNvGraphicFramePr/>
                <a:graphic xmlns:a="http://schemas.openxmlformats.org/drawingml/2006/main">
                  <a:graphicData uri="http://schemas.microsoft.com/office/word/2010/wordprocessingShape">
                    <wps:wsp>
                      <wps:cNvSpPr txBox="1"/>
                      <wps:spPr>
                        <a:xfrm>
                          <a:off x="0" y="0"/>
                          <a:ext cx="1009497"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FE3AF4" w14:textId="6B13F78D" w:rsidR="003B6945" w:rsidRPr="007531A1" w:rsidRDefault="003B6945" w:rsidP="007531A1">
                            <w:r>
                              <w:t>RP(VLAN 1002)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59B1" id="文本框 58" o:spid="_x0000_s1031" type="#_x0000_t202" style="position:absolute;left:0;text-align:left;margin-left:203.05pt;margin-top:189.95pt;width:79.5pt;height:25.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" filled="f" stroked="f" strokeweight=".5pt">
                <v:textbox>
                  <w:txbxContent>
                    <w:p w14:paraId="1BFE3AF4" w14:textId="6B13F78D" w:rsidR="003B6945" w:rsidRPr="007531A1" w:rsidRDefault="003B6945" w:rsidP="007531A1">
                      <w:r>
                        <w:t>RP(VLAN 1002)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360F107" wp14:editId="406273B8">
                <wp:simplePos x="0" y="0"/>
                <wp:positionH relativeFrom="column">
                  <wp:posOffset>1168019</wp:posOffset>
                </wp:positionH>
                <wp:positionV relativeFrom="paragraph">
                  <wp:posOffset>2142388</wp:posOffset>
                </wp:positionV>
                <wp:extent cx="1009497" cy="321869"/>
                <wp:effectExtent l="0" t="0" r="0" b="2540"/>
                <wp:wrapNone/>
                <wp:docPr id="57" name="文本框 57"/>
                <wp:cNvGraphicFramePr/>
                <a:graphic xmlns:a="http://schemas.openxmlformats.org/drawingml/2006/main">
                  <a:graphicData uri="http://schemas.microsoft.com/office/word/2010/wordprocessingShape">
                    <wps:wsp>
                      <wps:cNvSpPr txBox="1"/>
                      <wps:spPr>
                        <a:xfrm>
                          <a:off x="0" y="0"/>
                          <a:ext cx="1009497"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C82688" w14:textId="0628B360" w:rsidR="003B6945" w:rsidRPr="007531A1" w:rsidRDefault="003B6945" w:rsidP="007531A1">
                            <w:r>
                              <w:t>RP(VLAN 1001)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F107" id="文本框 57" o:spid="_x0000_s1032" type="#_x0000_t202" style="position:absolute;left:0;text-align:left;margin-left:91.95pt;margin-top:168.7pt;width:79.5pt;height:25.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" filled="f" stroked="f" strokeweight=".5pt">
                <v:textbox>
                  <w:txbxContent>
                    <w:p w14:paraId="6EC82688" w14:textId="0628B360" w:rsidR="003B6945" w:rsidRPr="007531A1" w:rsidRDefault="003B6945" w:rsidP="007531A1">
                      <w:r>
                        <w:t>RP(VLAN 1001)</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46D0701C" wp14:editId="5F101FBD">
                <wp:simplePos x="0" y="0"/>
                <wp:positionH relativeFrom="column">
                  <wp:posOffset>501117</wp:posOffset>
                </wp:positionH>
                <wp:positionV relativeFrom="paragraph">
                  <wp:posOffset>2675687</wp:posOffset>
                </wp:positionV>
                <wp:extent cx="1009497" cy="321869"/>
                <wp:effectExtent l="0" t="0" r="0" b="2540"/>
                <wp:wrapNone/>
                <wp:docPr id="55" name="文本框 55"/>
                <wp:cNvGraphicFramePr/>
                <a:graphic xmlns:a="http://schemas.openxmlformats.org/drawingml/2006/main">
                  <a:graphicData uri="http://schemas.microsoft.com/office/word/2010/wordprocessingShape">
                    <wps:wsp>
                      <wps:cNvSpPr txBox="1"/>
                      <wps:spPr>
                        <a:xfrm>
                          <a:off x="0" y="0"/>
                          <a:ext cx="1009497"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88EEC8" w14:textId="77777777" w:rsidR="003B6945" w:rsidRPr="007531A1" w:rsidRDefault="003B6945" w:rsidP="007531A1">
                            <w:r>
                              <w:rPr>
                                <w:rFonts w:hint="eastAsia"/>
                              </w:rPr>
                              <w:t>组播</w:t>
                            </w:r>
                            <w:r>
                              <w:t>客户端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0701C" id="文本框 55" o:spid="_x0000_s1033" type="#_x0000_t202" style="position:absolute;left:0;text-align:left;margin-left:39.45pt;margin-top:210.7pt;width:79.5pt;height:2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" filled="f" stroked="f" strokeweight=".5pt">
                <v:textbox>
                  <w:txbxContent>
                    <w:p w14:paraId="0888EEC8" w14:textId="77777777" w:rsidR="003B6945" w:rsidRPr="007531A1" w:rsidRDefault="003B6945" w:rsidP="007531A1">
                      <w:r>
                        <w:rPr>
                          <w:rFonts w:hint="eastAsia"/>
                        </w:rPr>
                        <w:t>组播</w:t>
                      </w:r>
                      <w:r>
                        <w:t>客户端</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A2E435D" wp14:editId="50D4A348">
                <wp:simplePos x="0" y="0"/>
                <wp:positionH relativeFrom="column">
                  <wp:posOffset>2937637</wp:posOffset>
                </wp:positionH>
                <wp:positionV relativeFrom="paragraph">
                  <wp:posOffset>3188055</wp:posOffset>
                </wp:positionV>
                <wp:extent cx="1009497" cy="321869"/>
                <wp:effectExtent l="0" t="0" r="0" b="2540"/>
                <wp:wrapNone/>
                <wp:docPr id="54" name="文本框 54"/>
                <wp:cNvGraphicFramePr/>
                <a:graphic xmlns:a="http://schemas.openxmlformats.org/drawingml/2006/main">
                  <a:graphicData uri="http://schemas.microsoft.com/office/word/2010/wordprocessingShape">
                    <wps:wsp>
                      <wps:cNvSpPr txBox="1"/>
                      <wps:spPr>
                        <a:xfrm>
                          <a:off x="0" y="0"/>
                          <a:ext cx="1009497"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B90434" w14:textId="77777777" w:rsidR="003B6945" w:rsidRPr="007531A1" w:rsidRDefault="003B6945" w:rsidP="007531A1">
                            <w:r>
                              <w:rPr>
                                <w:rFonts w:hint="eastAsia"/>
                              </w:rPr>
                              <w:t>组播</w:t>
                            </w:r>
                            <w:r>
                              <w:t>客户端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E435D" id="文本框 54" o:spid="_x0000_s1034" type="#_x0000_t202" style="position:absolute;left:0;text-align:left;margin-left:231.3pt;margin-top:251.05pt;width:79.5pt;height:25.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" filled="f" stroked="f" strokeweight=".5pt">
                <v:textbox>
                  <w:txbxContent>
                    <w:p w14:paraId="13B90434" w14:textId="77777777" w:rsidR="003B6945" w:rsidRPr="007531A1" w:rsidRDefault="003B6945" w:rsidP="007531A1">
                      <w:r>
                        <w:rPr>
                          <w:rFonts w:hint="eastAsia"/>
                        </w:rPr>
                        <w:t>组播</w:t>
                      </w:r>
                      <w:r>
                        <w:t>客户端</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3867A54" wp14:editId="0419CE8C">
                <wp:simplePos x="0" y="0"/>
                <wp:positionH relativeFrom="column">
                  <wp:posOffset>3990340</wp:posOffset>
                </wp:positionH>
                <wp:positionV relativeFrom="paragraph">
                  <wp:posOffset>2616251</wp:posOffset>
                </wp:positionV>
                <wp:extent cx="1009497" cy="321869"/>
                <wp:effectExtent l="0" t="0" r="0" b="2540"/>
                <wp:wrapNone/>
                <wp:docPr id="53" name="文本框 53"/>
                <wp:cNvGraphicFramePr/>
                <a:graphic xmlns:a="http://schemas.openxmlformats.org/drawingml/2006/main">
                  <a:graphicData uri="http://schemas.microsoft.com/office/word/2010/wordprocessingShape">
                    <wps:wsp>
                      <wps:cNvSpPr txBox="1"/>
                      <wps:spPr>
                        <a:xfrm>
                          <a:off x="0" y="0"/>
                          <a:ext cx="1009497"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FF1F68" w14:textId="63C85FD9" w:rsidR="003B6945" w:rsidRPr="007531A1" w:rsidRDefault="003B6945" w:rsidP="007531A1">
                            <w:r>
                              <w:rPr>
                                <w:rFonts w:hint="eastAsia"/>
                              </w:rPr>
                              <w:t>组播</w:t>
                            </w:r>
                            <w:r>
                              <w:t>客户端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67A54" id="文本框 53" o:spid="_x0000_s1035" type="#_x0000_t202" style="position:absolute;left:0;text-align:left;margin-left:314.2pt;margin-top:206pt;width:79.5pt;height:25.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" filled="f" stroked="f" strokeweight=".5pt">
                <v:textbox>
                  <w:txbxContent>
                    <w:p w14:paraId="31FF1F68" w14:textId="63C85FD9" w:rsidR="003B6945" w:rsidRPr="007531A1" w:rsidRDefault="003B6945" w:rsidP="007531A1">
                      <w:r>
                        <w:rPr>
                          <w:rFonts w:hint="eastAsia"/>
                        </w:rPr>
                        <w:t>组播</w:t>
                      </w:r>
                      <w:r>
                        <w:t>客户端</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BDF2F1B" wp14:editId="75E8A092">
                <wp:simplePos x="0" y="0"/>
                <wp:positionH relativeFrom="column">
                  <wp:posOffset>2579039</wp:posOffset>
                </wp:positionH>
                <wp:positionV relativeFrom="paragraph">
                  <wp:posOffset>1688313</wp:posOffset>
                </wp:positionV>
                <wp:extent cx="1009497" cy="321869"/>
                <wp:effectExtent l="0" t="0" r="0" b="2540"/>
                <wp:wrapNone/>
                <wp:docPr id="51" name="文本框 51"/>
                <wp:cNvGraphicFramePr/>
                <a:graphic xmlns:a="http://schemas.openxmlformats.org/drawingml/2006/main">
                  <a:graphicData uri="http://schemas.microsoft.com/office/word/2010/wordprocessingShape">
                    <wps:wsp>
                      <wps:cNvSpPr txBox="1"/>
                      <wps:spPr>
                        <a:xfrm>
                          <a:off x="0" y="0"/>
                          <a:ext cx="1009497"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2D91D" w14:textId="5BDCDF99" w:rsidR="003B6945" w:rsidRPr="007531A1" w:rsidRDefault="003B6945" w:rsidP="007531A1">
                            <w:r>
                              <w:t>MVR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F2F1B" id="文本框 51" o:spid="_x0000_s1036" type="#_x0000_t202" style="position:absolute;left:0;text-align:left;margin-left:203.05pt;margin-top:132.95pt;width:79.5pt;height:25.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" filled="f" stroked="f" strokeweight=".5pt">
                <v:textbox>
                  <w:txbxContent>
                    <w:p w14:paraId="4592D91D" w14:textId="5BDCDF99" w:rsidR="003B6945" w:rsidRPr="007531A1" w:rsidRDefault="003B6945" w:rsidP="007531A1">
                      <w:r>
                        <w:t>MVR</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DF0B7E3" wp14:editId="59A00740">
                <wp:simplePos x="0" y="0"/>
                <wp:positionH relativeFrom="column">
                  <wp:posOffset>1702435</wp:posOffset>
                </wp:positionH>
                <wp:positionV relativeFrom="paragraph">
                  <wp:posOffset>1440815</wp:posOffset>
                </wp:positionV>
                <wp:extent cx="1009497" cy="321869"/>
                <wp:effectExtent l="0" t="0" r="0" b="2540"/>
                <wp:wrapNone/>
                <wp:docPr id="50" name="文本框 50"/>
                <wp:cNvGraphicFramePr/>
                <a:graphic xmlns:a="http://schemas.openxmlformats.org/drawingml/2006/main">
                  <a:graphicData uri="http://schemas.microsoft.com/office/word/2010/wordprocessingShape">
                    <wps:wsp>
                      <wps:cNvSpPr txBox="1"/>
                      <wps:spPr>
                        <a:xfrm>
                          <a:off x="0" y="0"/>
                          <a:ext cx="1009497"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7C820" w14:textId="44546176" w:rsidR="003B6945" w:rsidRPr="007531A1" w:rsidRDefault="003B6945" w:rsidP="007531A1">
                            <w:r>
                              <w:t>SP(VLAN 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B7E3" id="文本框 50" o:spid="_x0000_s1037" type="#_x0000_t202" style="position:absolute;left:0;text-align:left;margin-left:134.05pt;margin-top:113.45pt;width:79.5pt;height:25.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" filled="f" stroked="f" strokeweight=".5pt">
                <v:textbox>
                  <w:txbxContent>
                    <w:p w14:paraId="5877C820" w14:textId="44546176" w:rsidR="003B6945" w:rsidRPr="007531A1" w:rsidRDefault="003B6945" w:rsidP="007531A1">
                      <w:r>
                        <w:t>SP(VLAN 999)</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E3029B" wp14:editId="35184932">
                <wp:simplePos x="0" y="0"/>
                <wp:positionH relativeFrom="column">
                  <wp:posOffset>2645690</wp:posOffset>
                </wp:positionH>
                <wp:positionV relativeFrom="paragraph">
                  <wp:posOffset>965200</wp:posOffset>
                </wp:positionV>
                <wp:extent cx="760781" cy="321869"/>
                <wp:effectExtent l="0" t="0" r="0" b="2540"/>
                <wp:wrapNone/>
                <wp:docPr id="49" name="文本框 49"/>
                <wp:cNvGraphicFramePr/>
                <a:graphic xmlns:a="http://schemas.openxmlformats.org/drawingml/2006/main">
                  <a:graphicData uri="http://schemas.microsoft.com/office/word/2010/wordprocessingShape">
                    <wps:wsp>
                      <wps:cNvSpPr txBox="1"/>
                      <wps:spPr>
                        <a:xfrm>
                          <a:off x="0" y="0"/>
                          <a:ext cx="760781"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5F325" w14:textId="07B44C5D" w:rsidR="003B6945" w:rsidRPr="007531A1" w:rsidRDefault="003B6945" w:rsidP="007531A1">
                            <w:r>
                              <w:rPr>
                                <w:rFonts w:hint="eastAsia"/>
                              </w:rPr>
                              <w:t>IGMP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3029B" id="文本框 49" o:spid="_x0000_s1038" type="#_x0000_t202" style="position:absolute;left:0;text-align:left;margin-left:208.3pt;margin-top:76pt;width:59.9pt;height:25.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" filled="f" stroked="f" strokeweight=".5pt">
                <v:textbox>
                  <w:txbxContent>
                    <w:p w14:paraId="64B5F325" w14:textId="07B44C5D" w:rsidR="003B6945" w:rsidRPr="007531A1" w:rsidRDefault="003B6945" w:rsidP="007531A1">
                      <w:r>
                        <w:rPr>
                          <w:rFonts w:hint="eastAsia"/>
                        </w:rPr>
                        <w:t>IGMP</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5B69D75" wp14:editId="46F89D0D">
                <wp:simplePos x="0" y="0"/>
                <wp:positionH relativeFrom="column">
                  <wp:posOffset>2996946</wp:posOffset>
                </wp:positionH>
                <wp:positionV relativeFrom="paragraph">
                  <wp:posOffset>292201</wp:posOffset>
                </wp:positionV>
                <wp:extent cx="760781" cy="321869"/>
                <wp:effectExtent l="0" t="0" r="0" b="2540"/>
                <wp:wrapNone/>
                <wp:docPr id="48" name="文本框 48"/>
                <wp:cNvGraphicFramePr/>
                <a:graphic xmlns:a="http://schemas.openxmlformats.org/drawingml/2006/main">
                  <a:graphicData uri="http://schemas.microsoft.com/office/word/2010/wordprocessingShape">
                    <wps:wsp>
                      <wps:cNvSpPr txBox="1"/>
                      <wps:spPr>
                        <a:xfrm>
                          <a:off x="0" y="0"/>
                          <a:ext cx="760781"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13C990" w14:textId="743B0D50" w:rsidR="003B6945" w:rsidRPr="007531A1" w:rsidRDefault="003B6945">
                            <w:r w:rsidRPr="007531A1">
                              <w:rPr>
                                <w:rFonts w:hint="eastAsia"/>
                              </w:rPr>
                              <w:t>组播源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69D75" id="文本框 48" o:spid="_x0000_s1039" type="#_x0000_t202" style="position:absolute;left:0;text-align:left;margin-left:236pt;margin-top:23pt;width:59.9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" filled="f" stroked="f" strokeweight=".5pt">
                <v:textbox>
                  <w:txbxContent>
                    <w:p w14:paraId="6613C990" w14:textId="743B0D50" w:rsidR="003B6945" w:rsidRPr="007531A1" w:rsidRDefault="003B6945">
                      <w:r w:rsidRPr="007531A1">
                        <w:rPr>
                          <w:rFonts w:hint="eastAsia"/>
                        </w:rPr>
                        <w:t>组播源</w:t>
                      </w:r>
                    </w:p>
                  </w:txbxContent>
                </v:textbox>
              </v:shape>
            </w:pict>
          </mc:Fallback>
        </mc:AlternateContent>
      </w:r>
      <w:r>
        <w:rPr>
          <w:noProof/>
        </w:rPr>
        <w:drawing>
          <wp:inline distT="0" distB="0" distL="0" distR="0" wp14:anchorId="3C016D12" wp14:editId="4CC4A845">
            <wp:extent cx="4319131" cy="3460089"/>
            <wp:effectExtent l="0" t="0" r="571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6287" cy="3465822"/>
                    </a:xfrm>
                    <a:prstGeom prst="rect">
                      <a:avLst/>
                    </a:prstGeom>
                  </pic:spPr>
                </pic:pic>
              </a:graphicData>
            </a:graphic>
          </wp:inline>
        </w:drawing>
      </w:r>
    </w:p>
    <w:p w14:paraId="13142B1E" w14:textId="1DED3051" w:rsidR="00836D9F" w:rsidRDefault="00836D9F" w:rsidP="00836D9F">
      <w:pPr>
        <w:ind w:firstLine="420"/>
        <w:rPr>
          <w:rFonts w:ascii="微软雅黑" w:eastAsia="微软雅黑" w:hAnsi="微软雅黑"/>
        </w:rPr>
      </w:pPr>
      <w:r>
        <w:rPr>
          <w:rFonts w:ascii="微软雅黑" w:eastAsia="微软雅黑" w:hAnsi="微软雅黑"/>
        </w:rPr>
        <w:t>MVR特性被设计作为基于以太网的服务提供网络</w:t>
      </w:r>
      <w:r w:rsidR="007531A1">
        <w:rPr>
          <w:rFonts w:ascii="微软雅黑" w:eastAsia="微软雅黑" w:hAnsi="微软雅黑"/>
        </w:rPr>
        <w:t>中</w:t>
      </w:r>
      <w:r>
        <w:rPr>
          <w:rFonts w:ascii="微软雅黑" w:eastAsia="微软雅黑" w:hAnsi="微软雅黑"/>
        </w:rPr>
        <w:t>大范围展开组播应用，例如：服务提供</w:t>
      </w:r>
      <w:r>
        <w:rPr>
          <w:rFonts w:ascii="微软雅黑" w:eastAsia="微软雅黑" w:hAnsi="微软雅黑" w:hint="eastAsia"/>
        </w:rPr>
        <w:t>网络中</w:t>
      </w:r>
      <w:r>
        <w:rPr>
          <w:rFonts w:ascii="微软雅黑" w:eastAsia="微软雅黑" w:hAnsi="微软雅黑"/>
        </w:rPr>
        <w:t>使用组播协议的电视频道广播、终端为大屏幕电视或电脑。</w:t>
      </w:r>
    </w:p>
    <w:p w14:paraId="1661BA1D" w14:textId="6161744E" w:rsidR="00990814" w:rsidRDefault="00990814" w:rsidP="00990814">
      <w:pPr>
        <w:ind w:firstLine="420"/>
        <w:rPr>
          <w:rFonts w:ascii="微软雅黑" w:eastAsia="微软雅黑" w:hAnsi="微软雅黑"/>
        </w:rPr>
      </w:pPr>
      <w:r>
        <w:rPr>
          <w:rFonts w:ascii="微软雅黑" w:eastAsia="微软雅黑" w:hAnsi="微软雅黑" w:hint="eastAsia"/>
        </w:rPr>
        <w:t>MVR</w:t>
      </w:r>
      <w:r>
        <w:rPr>
          <w:rFonts w:ascii="微软雅黑" w:eastAsia="微软雅黑" w:hAnsi="微软雅黑"/>
        </w:rPr>
        <w:t>支持</w:t>
      </w:r>
      <w:r>
        <w:rPr>
          <w:rFonts w:ascii="微软雅黑" w:eastAsia="微软雅黑" w:hAnsi="微软雅黑" w:hint="eastAsia"/>
        </w:rPr>
        <w:t>2种</w:t>
      </w:r>
      <w:r>
        <w:rPr>
          <w:rFonts w:ascii="微软雅黑" w:eastAsia="微软雅黑" w:hAnsi="微软雅黑"/>
        </w:rPr>
        <w:t>模式：</w:t>
      </w:r>
    </w:p>
    <w:p w14:paraId="3C3C649B" w14:textId="5813D4B9" w:rsidR="00990814" w:rsidRPr="00990814" w:rsidRDefault="00990814" w:rsidP="00FF3228">
      <w:pPr>
        <w:pStyle w:val="af2"/>
        <w:numPr>
          <w:ilvl w:val="0"/>
          <w:numId w:val="616"/>
        </w:numPr>
        <w:ind w:firstLineChars="0"/>
        <w:rPr>
          <w:rFonts w:ascii="微软雅黑" w:eastAsia="微软雅黑" w:hAnsi="微软雅黑"/>
        </w:rPr>
      </w:pPr>
      <w:r w:rsidRPr="00990814">
        <w:rPr>
          <w:rFonts w:ascii="微软雅黑" w:eastAsia="微软雅黑" w:hAnsi="微软雅黑" w:hint="eastAsia"/>
        </w:rPr>
        <w:t>兼容模式</w:t>
      </w:r>
      <w:r w:rsidRPr="00990814">
        <w:rPr>
          <w:rFonts w:ascii="微软雅黑" w:eastAsia="微软雅黑" w:hAnsi="微软雅黑"/>
        </w:rPr>
        <w:t>：</w:t>
      </w:r>
      <w:r w:rsidRPr="00990814">
        <w:rPr>
          <w:rFonts w:ascii="微软雅黑" w:eastAsia="微软雅黑" w:hAnsi="微软雅黑" w:hint="eastAsia"/>
        </w:rPr>
        <w:t>MVR</w:t>
      </w:r>
      <w:r w:rsidRPr="00990814">
        <w:rPr>
          <w:rFonts w:ascii="微软雅黑" w:eastAsia="微软雅黑" w:hAnsi="微软雅黑"/>
        </w:rPr>
        <w:t>交换机不学习组播组</w:t>
      </w:r>
      <w:r w:rsidRPr="00990814">
        <w:rPr>
          <w:rFonts w:ascii="微软雅黑" w:eastAsia="微软雅黑" w:hAnsi="微软雅黑" w:hint="eastAsia"/>
        </w:rPr>
        <w:t>。</w:t>
      </w:r>
      <w:r w:rsidRPr="00990814">
        <w:rPr>
          <w:rFonts w:ascii="微软雅黑" w:eastAsia="微软雅黑" w:hAnsi="微软雅黑"/>
        </w:rPr>
        <w:t>由于</w:t>
      </w:r>
      <w:r w:rsidRPr="00990814">
        <w:rPr>
          <w:rFonts w:ascii="微软雅黑" w:eastAsia="微软雅黑" w:hAnsi="微软雅黑" w:hint="eastAsia"/>
        </w:rPr>
        <w:t>MVR</w:t>
      </w:r>
      <w:r w:rsidRPr="00990814">
        <w:rPr>
          <w:rFonts w:ascii="微软雅黑" w:eastAsia="微软雅黑" w:hAnsi="微软雅黑"/>
        </w:rPr>
        <w:t>不从主机（</w:t>
      </w:r>
      <w:r w:rsidRPr="00990814">
        <w:rPr>
          <w:rFonts w:ascii="微软雅黑" w:eastAsia="微软雅黑" w:hAnsi="微软雅黑" w:hint="eastAsia"/>
        </w:rPr>
        <w:t>RP</w:t>
      </w:r>
      <w:r w:rsidRPr="00990814">
        <w:rPr>
          <w:rFonts w:ascii="微软雅黑" w:eastAsia="微软雅黑" w:hAnsi="微软雅黑"/>
        </w:rPr>
        <w:t>端口）</w:t>
      </w:r>
      <w:r w:rsidRPr="00990814">
        <w:rPr>
          <w:rFonts w:ascii="微软雅黑" w:eastAsia="微软雅黑" w:hAnsi="微软雅黑" w:hint="eastAsia"/>
        </w:rPr>
        <w:t>转发IGMP</w:t>
      </w:r>
      <w:r w:rsidRPr="00990814">
        <w:rPr>
          <w:rFonts w:ascii="微软雅黑" w:eastAsia="微软雅黑" w:hAnsi="微软雅黑"/>
        </w:rPr>
        <w:t>报告到IGMP路由器（</w:t>
      </w:r>
      <w:r w:rsidRPr="00990814">
        <w:rPr>
          <w:rFonts w:ascii="微软雅黑" w:eastAsia="微软雅黑" w:hAnsi="微软雅黑" w:hint="eastAsia"/>
        </w:rPr>
        <w:t>SP</w:t>
      </w:r>
      <w:r w:rsidRPr="00990814">
        <w:rPr>
          <w:rFonts w:ascii="微软雅黑" w:eastAsia="微软雅黑" w:hAnsi="微软雅黑"/>
        </w:rPr>
        <w:t>端口）</w:t>
      </w:r>
      <w:r w:rsidRPr="00990814">
        <w:rPr>
          <w:rFonts w:ascii="微软雅黑" w:eastAsia="微软雅黑" w:hAnsi="微软雅黑" w:hint="eastAsia"/>
        </w:rPr>
        <w:t>，组播组</w:t>
      </w:r>
      <w:r w:rsidRPr="00990814">
        <w:rPr>
          <w:rFonts w:ascii="微软雅黑" w:eastAsia="微软雅黑" w:hAnsi="微软雅黑"/>
        </w:rPr>
        <w:t>需要手动配置。</w:t>
      </w:r>
      <w:r w:rsidRPr="00990814">
        <w:rPr>
          <w:rFonts w:ascii="微软雅黑" w:eastAsia="微软雅黑" w:hAnsi="微软雅黑" w:hint="eastAsia"/>
        </w:rPr>
        <w:t>使用</w:t>
      </w:r>
      <w:r w:rsidRPr="00990814">
        <w:rPr>
          <w:rFonts w:ascii="微软雅黑" w:eastAsia="微软雅黑" w:hAnsi="微软雅黑"/>
        </w:rPr>
        <w:t>该模式后，</w:t>
      </w:r>
      <w:r w:rsidRPr="00990814">
        <w:rPr>
          <w:rFonts w:ascii="微软雅黑" w:eastAsia="微软雅黑" w:hAnsi="微软雅黑" w:hint="eastAsia"/>
        </w:rPr>
        <w:t>需手动配置IGMP</w:t>
      </w:r>
      <w:r w:rsidRPr="00990814">
        <w:rPr>
          <w:rFonts w:ascii="微软雅黑" w:eastAsia="微软雅黑" w:hAnsi="微软雅黑"/>
        </w:rPr>
        <w:t>路由器传输所有的组播流到MVR交换机主机。</w:t>
      </w:r>
      <w:r>
        <w:rPr>
          <w:rFonts w:ascii="微软雅黑" w:eastAsia="微软雅黑" w:hAnsi="微软雅黑" w:hint="eastAsia"/>
        </w:rPr>
        <w:t>默认情况下</w:t>
      </w:r>
      <w:r>
        <w:rPr>
          <w:rFonts w:ascii="微软雅黑" w:eastAsia="微软雅黑" w:hAnsi="微软雅黑"/>
        </w:rPr>
        <w:t>，交换机使用兼容模式。</w:t>
      </w:r>
    </w:p>
    <w:p w14:paraId="4D84633F" w14:textId="6CEC74AB" w:rsidR="00990814" w:rsidRPr="00990814" w:rsidRDefault="00990814" w:rsidP="00FF3228">
      <w:pPr>
        <w:pStyle w:val="af2"/>
        <w:numPr>
          <w:ilvl w:val="0"/>
          <w:numId w:val="616"/>
        </w:numPr>
        <w:ind w:firstLineChars="0"/>
        <w:rPr>
          <w:rFonts w:ascii="微软雅黑" w:eastAsia="微软雅黑" w:hAnsi="微软雅黑"/>
        </w:rPr>
      </w:pPr>
      <w:r>
        <w:rPr>
          <w:rFonts w:ascii="微软雅黑" w:eastAsia="微软雅黑" w:hAnsi="微软雅黑" w:hint="eastAsia"/>
        </w:rPr>
        <w:t>动态模式</w:t>
      </w:r>
      <w:r>
        <w:rPr>
          <w:rFonts w:ascii="微软雅黑" w:eastAsia="微软雅黑" w:hAnsi="微软雅黑"/>
        </w:rPr>
        <w:t>：</w:t>
      </w:r>
      <w:r w:rsidR="00156E68">
        <w:rPr>
          <w:rFonts w:ascii="微软雅黑" w:eastAsia="微软雅黑" w:hAnsi="微软雅黑" w:hint="eastAsia"/>
        </w:rPr>
        <w:t>MVR</w:t>
      </w:r>
      <w:r w:rsidR="00156E68">
        <w:rPr>
          <w:rFonts w:ascii="微软雅黑" w:eastAsia="微软雅黑" w:hAnsi="微软雅黑"/>
        </w:rPr>
        <w:t>交换机</w:t>
      </w:r>
      <w:r w:rsidR="0081458B">
        <w:rPr>
          <w:rFonts w:ascii="微软雅黑" w:eastAsia="微软雅黑" w:hAnsi="微软雅黑" w:hint="eastAsia"/>
        </w:rPr>
        <w:t>监听</w:t>
      </w:r>
      <w:r w:rsidR="00156E68">
        <w:rPr>
          <w:rFonts w:ascii="微软雅黑" w:eastAsia="微软雅黑" w:hAnsi="微软雅黑"/>
        </w:rPr>
        <w:t>从源端口</w:t>
      </w:r>
      <w:r w:rsidR="0081458B">
        <w:rPr>
          <w:rFonts w:ascii="微软雅黑" w:eastAsia="微软雅黑" w:hAnsi="微软雅黑" w:hint="eastAsia"/>
        </w:rPr>
        <w:t>发出</w:t>
      </w:r>
      <w:r w:rsidR="0081458B">
        <w:rPr>
          <w:rFonts w:ascii="微软雅黑" w:eastAsia="微软雅黑" w:hAnsi="微软雅黑"/>
        </w:rPr>
        <w:t>的</w:t>
      </w:r>
      <w:r w:rsidR="0081458B">
        <w:rPr>
          <w:rFonts w:ascii="微软雅黑" w:eastAsia="微软雅黑" w:hAnsi="微软雅黑" w:hint="eastAsia"/>
        </w:rPr>
        <w:t>I</w:t>
      </w:r>
      <w:r w:rsidR="00156E68">
        <w:rPr>
          <w:rFonts w:ascii="微软雅黑" w:eastAsia="微软雅黑" w:hAnsi="微软雅黑"/>
        </w:rPr>
        <w:t>GMP</w:t>
      </w:r>
      <w:r w:rsidR="00156E68">
        <w:rPr>
          <w:rFonts w:ascii="微软雅黑" w:eastAsia="微软雅黑" w:hAnsi="微软雅黑" w:hint="eastAsia"/>
        </w:rPr>
        <w:t>查询</w:t>
      </w:r>
      <w:r w:rsidR="00156E68">
        <w:rPr>
          <w:rFonts w:ascii="微软雅黑" w:eastAsia="微软雅黑" w:hAnsi="微软雅黑"/>
        </w:rPr>
        <w:t>并将IGMP报告从主机转发到组播VLAN上的IGMP路由器来学习现有组播组</w:t>
      </w:r>
      <w:r w:rsidR="0081458B">
        <w:rPr>
          <w:rFonts w:ascii="微软雅黑" w:eastAsia="微软雅黑" w:hAnsi="微软雅黑" w:hint="eastAsia"/>
        </w:rPr>
        <w:t>（组播</w:t>
      </w:r>
      <w:r w:rsidR="0081458B">
        <w:rPr>
          <w:rFonts w:ascii="微软雅黑" w:eastAsia="微软雅黑" w:hAnsi="微软雅黑"/>
        </w:rPr>
        <w:t>VLAN带有</w:t>
      </w:r>
      <w:r w:rsidR="0081458B">
        <w:rPr>
          <w:rFonts w:ascii="微软雅黑" w:eastAsia="微软雅黑" w:hAnsi="微软雅黑" w:hint="eastAsia"/>
        </w:rPr>
        <w:t>恰当</w:t>
      </w:r>
      <w:r w:rsidR="0081458B">
        <w:rPr>
          <w:rFonts w:ascii="微软雅黑" w:eastAsia="微软雅黑" w:hAnsi="微软雅黑"/>
        </w:rPr>
        <w:t>的VLAN ID转换</w:t>
      </w:r>
      <w:r w:rsidR="0081458B">
        <w:rPr>
          <w:rFonts w:ascii="微软雅黑" w:eastAsia="微软雅黑" w:hAnsi="微软雅黑" w:hint="eastAsia"/>
        </w:rPr>
        <w:t>）</w:t>
      </w:r>
      <w:r w:rsidR="00156E68">
        <w:rPr>
          <w:rFonts w:ascii="微软雅黑" w:eastAsia="微软雅黑" w:hAnsi="微软雅黑"/>
        </w:rPr>
        <w:t>。</w:t>
      </w:r>
    </w:p>
    <w:p w14:paraId="095119F5" w14:textId="77777777" w:rsidR="00836D9F" w:rsidRDefault="00836D9F">
      <w:pPr>
        <w:rPr>
          <w:rFonts w:ascii="微软雅黑" w:eastAsia="微软雅黑" w:hAnsi="微软雅黑"/>
        </w:rPr>
      </w:pPr>
    </w:p>
    <w:p w14:paraId="4B284708" w14:textId="07F222E7" w:rsidR="000A5948" w:rsidRDefault="000A5948">
      <w:pPr>
        <w:rPr>
          <w:rFonts w:ascii="微软雅黑" w:eastAsia="微软雅黑" w:hAnsi="微软雅黑"/>
        </w:rPr>
      </w:pPr>
      <w:r>
        <w:rPr>
          <w:rFonts w:ascii="微软雅黑" w:eastAsia="微软雅黑" w:hAnsi="微软雅黑" w:hint="eastAsia"/>
        </w:rPr>
        <w:t>源端口</w:t>
      </w:r>
      <w:r>
        <w:rPr>
          <w:rFonts w:ascii="微软雅黑" w:eastAsia="微软雅黑" w:hAnsi="微软雅黑"/>
        </w:rPr>
        <w:t>：tagged组播VLAN</w:t>
      </w:r>
    </w:p>
    <w:p w14:paraId="6339DDE3" w14:textId="557B383A" w:rsidR="000A5948" w:rsidRDefault="000A5948">
      <w:pPr>
        <w:rPr>
          <w:rFonts w:ascii="微软雅黑" w:eastAsia="微软雅黑" w:hAnsi="微软雅黑"/>
        </w:rPr>
      </w:pPr>
      <w:r>
        <w:rPr>
          <w:rFonts w:ascii="微软雅黑" w:eastAsia="微软雅黑" w:hAnsi="微软雅黑" w:hint="eastAsia"/>
        </w:rPr>
        <w:lastRenderedPageBreak/>
        <w:t>接收端口</w:t>
      </w:r>
      <w:r>
        <w:rPr>
          <w:rFonts w:ascii="微软雅黑" w:eastAsia="微软雅黑" w:hAnsi="微软雅黑"/>
        </w:rPr>
        <w:t>：untagged</w:t>
      </w:r>
      <w:r>
        <w:rPr>
          <w:rFonts w:ascii="微软雅黑" w:eastAsia="微软雅黑" w:hAnsi="微软雅黑" w:hint="eastAsia"/>
        </w:rPr>
        <w:t>组播</w:t>
      </w:r>
      <w:r>
        <w:rPr>
          <w:rFonts w:ascii="微软雅黑" w:eastAsia="微软雅黑" w:hAnsi="微软雅黑"/>
        </w:rPr>
        <w:t>VLAN</w:t>
      </w:r>
    </w:p>
    <w:p w14:paraId="4644AD05" w14:textId="6826550B" w:rsidR="0081458B" w:rsidRDefault="0081458B">
      <w:pPr>
        <w:rPr>
          <w:rFonts w:ascii="微软雅黑" w:eastAsia="微软雅黑" w:hAnsi="微软雅黑"/>
        </w:rPr>
      </w:pPr>
      <w:r>
        <w:rPr>
          <w:rFonts w:ascii="微软雅黑" w:eastAsia="微软雅黑" w:hAnsi="微软雅黑" w:hint="eastAsia"/>
        </w:rPr>
        <w:t>【配置参数】</w:t>
      </w:r>
    </w:p>
    <w:p w14:paraId="21997A2A" w14:textId="7A6161F0" w:rsidR="0081458B" w:rsidRDefault="0081458B">
      <w:pPr>
        <w:rPr>
          <w:rFonts w:ascii="微软雅黑" w:eastAsia="微软雅黑" w:hAnsi="微软雅黑"/>
        </w:rPr>
      </w:pPr>
      <w:r>
        <w:rPr>
          <w:rFonts w:ascii="微软雅黑" w:eastAsia="微软雅黑" w:hAnsi="微软雅黑" w:hint="eastAsia"/>
        </w:rPr>
        <w:t>全局配置</w:t>
      </w:r>
      <w:r>
        <w:rPr>
          <w:rFonts w:ascii="微软雅黑" w:eastAsia="微软雅黑" w:hAnsi="微软雅黑"/>
        </w:rPr>
        <w:t>：</w:t>
      </w:r>
    </w:p>
    <w:p w14:paraId="04F73452" w14:textId="76A54C07" w:rsidR="0081458B" w:rsidRDefault="008A485E" w:rsidP="00FF3228">
      <w:pPr>
        <w:pStyle w:val="af2"/>
        <w:numPr>
          <w:ilvl w:val="0"/>
          <w:numId w:val="617"/>
        </w:numPr>
        <w:ind w:firstLineChars="0"/>
        <w:rPr>
          <w:rFonts w:ascii="微软雅黑" w:eastAsia="微软雅黑" w:hAnsi="微软雅黑"/>
        </w:rPr>
      </w:pPr>
      <w:r>
        <w:rPr>
          <w:rFonts w:ascii="微软雅黑" w:eastAsia="微软雅黑" w:hAnsi="微软雅黑" w:hint="eastAsia"/>
        </w:rPr>
        <w:t>MVR</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开启</w:t>
      </w:r>
      <w:r>
        <w:rPr>
          <w:rFonts w:ascii="微软雅黑" w:eastAsia="微软雅黑" w:hAnsi="微软雅黑"/>
        </w:rPr>
        <w:t>交换机MVR功能，默认关闭。</w:t>
      </w:r>
    </w:p>
    <w:p w14:paraId="1F74C148" w14:textId="3058E4A0" w:rsidR="008A485E" w:rsidRDefault="008A485E" w:rsidP="00FF3228">
      <w:pPr>
        <w:pStyle w:val="af2"/>
        <w:numPr>
          <w:ilvl w:val="0"/>
          <w:numId w:val="617"/>
        </w:numPr>
        <w:ind w:firstLineChars="0"/>
        <w:rPr>
          <w:rFonts w:ascii="微软雅黑" w:eastAsia="微软雅黑" w:hAnsi="微软雅黑"/>
        </w:rPr>
      </w:pPr>
      <w:r>
        <w:rPr>
          <w:rFonts w:ascii="微软雅黑" w:eastAsia="微软雅黑" w:hAnsi="微软雅黑" w:hint="eastAsia"/>
        </w:rPr>
        <w:t>组播</w:t>
      </w:r>
      <w:r>
        <w:rPr>
          <w:rFonts w:ascii="微软雅黑" w:eastAsia="微软雅黑" w:hAnsi="微软雅黑"/>
        </w:rPr>
        <w:t>VLAN：【</w:t>
      </w:r>
      <w:r>
        <w:rPr>
          <w:rFonts w:ascii="微软雅黑" w:eastAsia="微软雅黑" w:hAnsi="微软雅黑" w:hint="eastAsia"/>
        </w:rPr>
        <w:t>下拉框，</w:t>
      </w:r>
      <w:r>
        <w:rPr>
          <w:rFonts w:ascii="微软雅黑" w:eastAsia="微软雅黑" w:hAnsi="微软雅黑"/>
        </w:rPr>
        <w:t>单选】</w:t>
      </w:r>
      <w:r>
        <w:rPr>
          <w:rFonts w:ascii="微软雅黑" w:eastAsia="微软雅黑" w:hAnsi="微软雅黑" w:hint="eastAsia"/>
        </w:rPr>
        <w:t>从已有</w:t>
      </w:r>
      <w:r>
        <w:rPr>
          <w:rFonts w:ascii="微软雅黑" w:eastAsia="微软雅黑" w:hAnsi="微软雅黑"/>
        </w:rPr>
        <w:t>VLAN</w:t>
      </w:r>
      <w:r>
        <w:rPr>
          <w:rFonts w:ascii="微软雅黑" w:eastAsia="微软雅黑" w:hAnsi="微软雅黑" w:hint="eastAsia"/>
        </w:rPr>
        <w:t>中</w:t>
      </w:r>
      <w:r>
        <w:rPr>
          <w:rFonts w:ascii="微软雅黑" w:eastAsia="微软雅黑" w:hAnsi="微软雅黑"/>
        </w:rPr>
        <w:t>选择一个</w:t>
      </w:r>
      <w:r>
        <w:rPr>
          <w:rFonts w:ascii="微软雅黑" w:eastAsia="微软雅黑" w:hAnsi="微软雅黑" w:hint="eastAsia"/>
        </w:rPr>
        <w:t>作为</w:t>
      </w:r>
      <w:r>
        <w:rPr>
          <w:rFonts w:ascii="微软雅黑" w:eastAsia="微软雅黑" w:hAnsi="微软雅黑"/>
        </w:rPr>
        <w:t>组播VLAN</w:t>
      </w:r>
      <w:r w:rsidR="004E289C">
        <w:rPr>
          <w:rFonts w:ascii="微软雅黑" w:eastAsia="微软雅黑" w:hAnsi="微软雅黑" w:hint="eastAsia"/>
        </w:rPr>
        <w:t>，</w:t>
      </w:r>
      <w:r w:rsidR="004E289C">
        <w:rPr>
          <w:rFonts w:ascii="微软雅黑" w:eastAsia="微软雅黑" w:hAnsi="微软雅黑"/>
        </w:rPr>
        <w:t>默认VLAN 1</w:t>
      </w:r>
    </w:p>
    <w:p w14:paraId="79989EC7" w14:textId="5283446D" w:rsidR="008A485E" w:rsidRDefault="008A485E" w:rsidP="00FF3228">
      <w:pPr>
        <w:pStyle w:val="af2"/>
        <w:numPr>
          <w:ilvl w:val="0"/>
          <w:numId w:val="617"/>
        </w:numPr>
        <w:ind w:firstLineChars="0"/>
        <w:rPr>
          <w:rFonts w:ascii="微软雅黑" w:eastAsia="微软雅黑" w:hAnsi="微软雅黑"/>
        </w:rPr>
      </w:pPr>
      <w:r>
        <w:rPr>
          <w:rFonts w:ascii="微软雅黑" w:eastAsia="微软雅黑" w:hAnsi="微软雅黑"/>
        </w:rPr>
        <w:t>MVR模式</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sidR="00C16C1E">
        <w:rPr>
          <w:rFonts w:ascii="微软雅黑" w:eastAsia="微软雅黑" w:hAnsi="微软雅黑" w:hint="eastAsia"/>
        </w:rPr>
        <w:t>设置</w:t>
      </w:r>
      <w:r w:rsidR="00C16C1E">
        <w:rPr>
          <w:rFonts w:ascii="微软雅黑" w:eastAsia="微软雅黑" w:hAnsi="微软雅黑"/>
        </w:rPr>
        <w:t>MVR的模式，选项</w:t>
      </w:r>
      <w:r w:rsidR="00C16C1E">
        <w:rPr>
          <w:rFonts w:ascii="微软雅黑" w:eastAsia="微软雅黑" w:hAnsi="微软雅黑" w:hint="eastAsia"/>
        </w:rPr>
        <w:t>有</w:t>
      </w:r>
      <w:r w:rsidR="00C16C1E">
        <w:rPr>
          <w:rFonts w:ascii="微软雅黑" w:eastAsia="微软雅黑" w:hAnsi="微软雅黑"/>
        </w:rPr>
        <w:t>{</w:t>
      </w:r>
      <w:r w:rsidR="00C16C1E">
        <w:rPr>
          <w:rFonts w:ascii="微软雅黑" w:eastAsia="微软雅黑" w:hAnsi="微软雅黑" w:hint="eastAsia"/>
        </w:rPr>
        <w:t xml:space="preserve">兼容模式 </w:t>
      </w:r>
      <w:r w:rsidR="00C16C1E">
        <w:rPr>
          <w:rFonts w:ascii="微软雅黑" w:eastAsia="微软雅黑" w:hAnsi="微软雅黑"/>
        </w:rPr>
        <w:t xml:space="preserve">| </w:t>
      </w:r>
      <w:r w:rsidR="00C16C1E">
        <w:rPr>
          <w:rFonts w:ascii="微软雅黑" w:eastAsia="微软雅黑" w:hAnsi="微软雅黑" w:hint="eastAsia"/>
        </w:rPr>
        <w:t>动态模式</w:t>
      </w:r>
      <w:r w:rsidR="00C16C1E">
        <w:rPr>
          <w:rFonts w:ascii="微软雅黑" w:eastAsia="微软雅黑" w:hAnsi="微软雅黑"/>
        </w:rPr>
        <w:t>}</w:t>
      </w:r>
      <w:r w:rsidR="00C16C1E">
        <w:rPr>
          <w:rFonts w:ascii="微软雅黑" w:eastAsia="微软雅黑" w:hAnsi="微软雅黑" w:hint="eastAsia"/>
        </w:rPr>
        <w:t>，</w:t>
      </w:r>
      <w:r w:rsidR="00C16C1E">
        <w:rPr>
          <w:rFonts w:ascii="微软雅黑" w:eastAsia="微软雅黑" w:hAnsi="微软雅黑"/>
        </w:rPr>
        <w:t>默认兼容模式</w:t>
      </w:r>
    </w:p>
    <w:p w14:paraId="10E4E71D" w14:textId="5C845C4E" w:rsidR="00C16C1E" w:rsidRDefault="00C16C1E" w:rsidP="00FF3228">
      <w:pPr>
        <w:pStyle w:val="af2"/>
        <w:numPr>
          <w:ilvl w:val="0"/>
          <w:numId w:val="617"/>
        </w:numPr>
        <w:ind w:firstLineChars="0"/>
        <w:rPr>
          <w:rFonts w:ascii="微软雅黑" w:eastAsia="微软雅黑" w:hAnsi="微软雅黑"/>
        </w:rPr>
      </w:pPr>
      <w:r>
        <w:rPr>
          <w:rFonts w:ascii="微软雅黑" w:eastAsia="微软雅黑" w:hAnsi="微软雅黑"/>
        </w:rPr>
        <w:t>MVR</w:t>
      </w:r>
      <w:r>
        <w:rPr>
          <w:rFonts w:ascii="微软雅黑" w:eastAsia="微软雅黑" w:hAnsi="微软雅黑" w:hint="eastAsia"/>
        </w:rPr>
        <w:t>查询器</w:t>
      </w:r>
      <w:r>
        <w:rPr>
          <w:rFonts w:ascii="微软雅黑" w:eastAsia="微软雅黑" w:hAnsi="微软雅黑"/>
        </w:rPr>
        <w:t>响应时间</w:t>
      </w:r>
      <w:r w:rsidR="00B6767A">
        <w:rPr>
          <w:rFonts w:ascii="微软雅黑" w:eastAsia="微软雅黑" w:hAnsi="微软雅黑" w:hint="eastAsia"/>
        </w:rPr>
        <w:t xml:space="preserve"> (秒)</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sidR="00B6767A">
        <w:rPr>
          <w:rFonts w:ascii="微软雅黑" w:eastAsia="微软雅黑" w:hAnsi="微软雅黑" w:hint="eastAsia"/>
        </w:rPr>
        <w:t>查询器</w:t>
      </w:r>
      <w:r w:rsidR="00B6767A">
        <w:rPr>
          <w:rFonts w:ascii="微软雅黑" w:eastAsia="微软雅黑" w:hAnsi="微软雅黑"/>
        </w:rPr>
        <w:t>的响应时间，取值范围为</w:t>
      </w:r>
      <w:r w:rsidR="00B6767A">
        <w:rPr>
          <w:rFonts w:ascii="微软雅黑" w:eastAsia="微软雅黑" w:hAnsi="微软雅黑" w:hint="eastAsia"/>
        </w:rPr>
        <w:t>1</w:t>
      </w:r>
      <w:r w:rsidR="00B6767A">
        <w:rPr>
          <w:rFonts w:ascii="微软雅黑" w:eastAsia="微软雅黑" w:hAnsi="微软雅黑"/>
        </w:rPr>
        <w:t>-10</w:t>
      </w:r>
      <w:r w:rsidR="00B6767A">
        <w:rPr>
          <w:rFonts w:ascii="微软雅黑" w:eastAsia="微软雅黑" w:hAnsi="微软雅黑" w:hint="eastAsia"/>
        </w:rPr>
        <w:t>的</w:t>
      </w:r>
      <w:r w:rsidR="00B6767A">
        <w:rPr>
          <w:rFonts w:ascii="微软雅黑" w:eastAsia="微软雅黑" w:hAnsi="微软雅黑"/>
        </w:rPr>
        <w:t>整数，默认</w:t>
      </w:r>
      <w:r w:rsidR="00B6767A">
        <w:rPr>
          <w:rFonts w:ascii="微软雅黑" w:eastAsia="微软雅黑" w:hAnsi="微软雅黑" w:hint="eastAsia"/>
        </w:rPr>
        <w:t>1秒</w:t>
      </w:r>
    </w:p>
    <w:p w14:paraId="412912A0" w14:textId="355BA0FA" w:rsidR="00302FD5" w:rsidRDefault="00302FD5" w:rsidP="00FF3228">
      <w:pPr>
        <w:pStyle w:val="af2"/>
        <w:numPr>
          <w:ilvl w:val="0"/>
          <w:numId w:val="617"/>
        </w:numPr>
        <w:ind w:firstLineChars="0"/>
        <w:rPr>
          <w:rFonts w:ascii="微软雅黑" w:eastAsia="微软雅黑" w:hAnsi="微软雅黑"/>
        </w:rPr>
      </w:pPr>
      <w:r>
        <w:rPr>
          <w:rFonts w:ascii="微软雅黑" w:eastAsia="微软雅黑" w:hAnsi="微软雅黑" w:hint="eastAsia"/>
        </w:rPr>
        <w:t>组开始</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MVR</w:t>
      </w:r>
      <w:r w:rsidR="001C0E89">
        <w:rPr>
          <w:rFonts w:ascii="微软雅黑" w:eastAsia="微软雅黑" w:hAnsi="微软雅黑" w:hint="eastAsia"/>
        </w:rPr>
        <w:t>组播</w:t>
      </w:r>
      <w:r>
        <w:rPr>
          <w:rFonts w:ascii="微软雅黑" w:eastAsia="微软雅黑" w:hAnsi="微软雅黑"/>
        </w:rPr>
        <w:t>地址的开始</w:t>
      </w:r>
      <w:r>
        <w:rPr>
          <w:rFonts w:ascii="微软雅黑" w:eastAsia="微软雅黑" w:hAnsi="微软雅黑" w:hint="eastAsia"/>
        </w:rPr>
        <w:t>地址</w:t>
      </w:r>
      <w:r>
        <w:rPr>
          <w:rFonts w:ascii="微软雅黑" w:eastAsia="微软雅黑" w:hAnsi="微软雅黑"/>
        </w:rPr>
        <w:t>，IPv4</w:t>
      </w:r>
      <w:r>
        <w:rPr>
          <w:rFonts w:ascii="微软雅黑" w:eastAsia="微软雅黑" w:hAnsi="微软雅黑" w:hint="eastAsia"/>
        </w:rPr>
        <w:t>组播地址</w:t>
      </w:r>
      <w:r>
        <w:rPr>
          <w:rFonts w:ascii="微软雅黑" w:eastAsia="微软雅黑" w:hAnsi="微软雅黑"/>
        </w:rPr>
        <w:t>格式</w:t>
      </w:r>
    </w:p>
    <w:p w14:paraId="6C7F0AA1" w14:textId="60FA3349" w:rsidR="00302FD5" w:rsidRDefault="00302FD5" w:rsidP="00FF3228">
      <w:pPr>
        <w:pStyle w:val="af2"/>
        <w:numPr>
          <w:ilvl w:val="0"/>
          <w:numId w:val="617"/>
        </w:numPr>
        <w:ind w:firstLineChars="0"/>
        <w:rPr>
          <w:rFonts w:ascii="微软雅黑" w:eastAsia="微软雅黑" w:hAnsi="微软雅黑"/>
        </w:rPr>
      </w:pPr>
      <w:r>
        <w:rPr>
          <w:rFonts w:ascii="微软雅黑" w:eastAsia="微软雅黑" w:hAnsi="微软雅黑" w:hint="eastAsia"/>
        </w:rPr>
        <w:t>组数</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设置MVR组地址</w:t>
      </w:r>
      <w:r>
        <w:rPr>
          <w:rFonts w:ascii="微软雅黑" w:eastAsia="微软雅黑" w:hAnsi="微软雅黑"/>
        </w:rPr>
        <w:t>数量，取值范围为</w:t>
      </w:r>
      <w:r>
        <w:rPr>
          <w:rFonts w:ascii="微软雅黑" w:eastAsia="微软雅黑" w:hAnsi="微软雅黑" w:hint="eastAsia"/>
        </w:rPr>
        <w:t>1</w:t>
      </w:r>
      <w:r>
        <w:rPr>
          <w:rFonts w:ascii="微软雅黑" w:eastAsia="微软雅黑" w:hAnsi="微软雅黑"/>
        </w:rPr>
        <w:t>-128</w:t>
      </w:r>
      <w:r>
        <w:rPr>
          <w:rFonts w:ascii="微软雅黑" w:eastAsia="微软雅黑" w:hAnsi="微软雅黑" w:hint="eastAsia"/>
        </w:rPr>
        <w:t>的整数</w:t>
      </w:r>
      <w:r>
        <w:rPr>
          <w:rFonts w:ascii="微软雅黑" w:eastAsia="微软雅黑" w:hAnsi="微软雅黑"/>
        </w:rPr>
        <w:t>，默认</w:t>
      </w:r>
      <w:r>
        <w:rPr>
          <w:rFonts w:ascii="微软雅黑" w:eastAsia="微软雅黑" w:hAnsi="微软雅黑" w:hint="eastAsia"/>
        </w:rPr>
        <w:t>1。</w:t>
      </w:r>
      <w:r>
        <w:rPr>
          <w:rFonts w:ascii="微软雅黑" w:eastAsia="微软雅黑" w:hAnsi="微软雅黑"/>
        </w:rPr>
        <w:t>此处设置的个数为组地址添加的最大个数上限</w:t>
      </w:r>
    </w:p>
    <w:p w14:paraId="0D50653C" w14:textId="15E6B1B1" w:rsidR="00A96798" w:rsidRDefault="004E289C" w:rsidP="00FF3228">
      <w:pPr>
        <w:pStyle w:val="af2"/>
        <w:numPr>
          <w:ilvl w:val="0"/>
          <w:numId w:val="617"/>
        </w:numPr>
        <w:ind w:firstLineChars="0"/>
        <w:rPr>
          <w:rFonts w:ascii="微软雅黑" w:eastAsia="微软雅黑" w:hAnsi="微软雅黑"/>
        </w:rPr>
      </w:pPr>
      <w:r>
        <w:rPr>
          <w:rFonts w:ascii="微软雅黑" w:eastAsia="微软雅黑" w:hAnsi="微软雅黑" w:hint="eastAsia"/>
        </w:rPr>
        <w:t>MVR</w:t>
      </w:r>
      <w:r>
        <w:rPr>
          <w:rFonts w:ascii="微软雅黑" w:eastAsia="微软雅黑" w:hAnsi="微软雅黑"/>
        </w:rPr>
        <w:t>最大组播组</w:t>
      </w:r>
      <w:r>
        <w:rPr>
          <w:rFonts w:ascii="微软雅黑" w:eastAsia="微软雅黑" w:hAnsi="微软雅黑" w:hint="eastAsia"/>
        </w:rPr>
        <w:t>数</w:t>
      </w:r>
      <w:r>
        <w:rPr>
          <w:rFonts w:ascii="微软雅黑" w:eastAsia="微软雅黑" w:hAnsi="微软雅黑"/>
        </w:rPr>
        <w:t>：显示值</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128</w:t>
      </w:r>
    </w:p>
    <w:p w14:paraId="5C08AE13" w14:textId="327116EF" w:rsidR="004E289C" w:rsidRPr="0081458B" w:rsidRDefault="004E289C" w:rsidP="00FF3228">
      <w:pPr>
        <w:pStyle w:val="af2"/>
        <w:numPr>
          <w:ilvl w:val="0"/>
          <w:numId w:val="617"/>
        </w:numPr>
        <w:ind w:firstLineChars="0"/>
        <w:rPr>
          <w:rFonts w:ascii="微软雅黑" w:eastAsia="微软雅黑" w:hAnsi="微软雅黑"/>
        </w:rPr>
      </w:pPr>
      <w:r>
        <w:rPr>
          <w:rFonts w:ascii="微软雅黑" w:eastAsia="微软雅黑" w:hAnsi="微软雅黑"/>
        </w:rPr>
        <w:t>MVR当前组播组数：显示值</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0</w:t>
      </w:r>
    </w:p>
    <w:p w14:paraId="2A3534BE" w14:textId="77777777" w:rsidR="00836D9F" w:rsidRDefault="00836D9F">
      <w:pPr>
        <w:rPr>
          <w:rFonts w:ascii="微软雅黑" w:eastAsia="微软雅黑" w:hAnsi="微软雅黑"/>
        </w:rPr>
      </w:pPr>
    </w:p>
    <w:p w14:paraId="2EC8B38C" w14:textId="50552705" w:rsidR="001C0E89" w:rsidRDefault="001C0E89">
      <w:pPr>
        <w:rPr>
          <w:rFonts w:ascii="微软雅黑" w:eastAsia="微软雅黑" w:hAnsi="微软雅黑"/>
        </w:rPr>
      </w:pPr>
      <w:r>
        <w:rPr>
          <w:rFonts w:ascii="微软雅黑" w:eastAsia="微软雅黑" w:hAnsi="微软雅黑" w:hint="eastAsia"/>
        </w:rPr>
        <w:t>端口设置</w:t>
      </w:r>
      <w:r>
        <w:rPr>
          <w:rFonts w:ascii="微软雅黑" w:eastAsia="微软雅黑" w:hAnsi="微软雅黑"/>
        </w:rPr>
        <w:t>：</w:t>
      </w:r>
    </w:p>
    <w:p w14:paraId="649CC751" w14:textId="1A8CB95B" w:rsidR="001C0E89" w:rsidRDefault="001C0E89" w:rsidP="00FF3228">
      <w:pPr>
        <w:pStyle w:val="af2"/>
        <w:numPr>
          <w:ilvl w:val="0"/>
          <w:numId w:val="619"/>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选择交换机的接口，</w:t>
      </w:r>
      <w:r>
        <w:rPr>
          <w:rFonts w:ascii="微软雅黑" w:eastAsia="微软雅黑" w:hAnsi="微软雅黑" w:hint="eastAsia"/>
        </w:rPr>
        <w:t>包括</w:t>
      </w:r>
      <w:r>
        <w:rPr>
          <w:rFonts w:ascii="微软雅黑" w:eastAsia="微软雅黑" w:hAnsi="微软雅黑"/>
        </w:rPr>
        <w:t>电口、光口和聚合接口，可多选</w:t>
      </w:r>
    </w:p>
    <w:p w14:paraId="23AF961A" w14:textId="5377AA7C" w:rsidR="001C0E89" w:rsidRDefault="001C0E89" w:rsidP="00FF3228">
      <w:pPr>
        <w:pStyle w:val="af2"/>
        <w:numPr>
          <w:ilvl w:val="0"/>
          <w:numId w:val="619"/>
        </w:numPr>
        <w:ind w:firstLineChars="0"/>
        <w:rPr>
          <w:rFonts w:ascii="微软雅黑" w:eastAsia="微软雅黑" w:hAnsi="微软雅黑"/>
        </w:rPr>
      </w:pPr>
      <w:r>
        <w:rPr>
          <w:rFonts w:ascii="微软雅黑" w:eastAsia="微软雅黑" w:hAnsi="微软雅黑" w:hint="eastAsia"/>
        </w:rPr>
        <w:t>类型</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所选端口的</w:t>
      </w:r>
      <w:r>
        <w:rPr>
          <w:rFonts w:ascii="微软雅黑" w:eastAsia="微软雅黑" w:hAnsi="微软雅黑" w:hint="eastAsia"/>
        </w:rPr>
        <w:t>类型</w:t>
      </w:r>
      <w:r>
        <w:rPr>
          <w:rFonts w:ascii="微软雅黑" w:eastAsia="微软雅黑" w:hAnsi="微软雅黑"/>
        </w:rPr>
        <w:t>，选项有{</w:t>
      </w:r>
      <w:r>
        <w:rPr>
          <w:rFonts w:ascii="微软雅黑" w:eastAsia="微软雅黑" w:hAnsi="微软雅黑" w:hint="eastAsia"/>
        </w:rPr>
        <w:t>无</w:t>
      </w:r>
      <w:r>
        <w:rPr>
          <w:rFonts w:ascii="微软雅黑" w:eastAsia="微软雅黑" w:hAnsi="微软雅黑"/>
        </w:rPr>
        <w:t>| 源端口| 接收端口}</w:t>
      </w:r>
      <w:r>
        <w:rPr>
          <w:rFonts w:ascii="微软雅黑" w:eastAsia="微软雅黑" w:hAnsi="微软雅黑" w:hint="eastAsia"/>
        </w:rPr>
        <w:t>，</w:t>
      </w:r>
      <w:r>
        <w:rPr>
          <w:rFonts w:ascii="微软雅黑" w:eastAsia="微软雅黑" w:hAnsi="微软雅黑"/>
        </w:rPr>
        <w:t>默认无</w:t>
      </w:r>
    </w:p>
    <w:p w14:paraId="15E199BE" w14:textId="259930DE" w:rsidR="001C0E89" w:rsidRPr="001C0E89" w:rsidRDefault="001C0E89" w:rsidP="00FF3228">
      <w:pPr>
        <w:pStyle w:val="af2"/>
        <w:numPr>
          <w:ilvl w:val="0"/>
          <w:numId w:val="619"/>
        </w:numPr>
        <w:ind w:firstLineChars="0"/>
        <w:rPr>
          <w:rFonts w:ascii="微软雅黑" w:eastAsia="微软雅黑" w:hAnsi="微软雅黑"/>
        </w:rPr>
      </w:pPr>
      <w:r>
        <w:rPr>
          <w:rFonts w:ascii="微软雅黑" w:eastAsia="微软雅黑" w:hAnsi="微软雅黑" w:hint="eastAsia"/>
        </w:rPr>
        <w:t>立即</w:t>
      </w:r>
      <w:r>
        <w:rPr>
          <w:rFonts w:ascii="微软雅黑" w:eastAsia="微软雅黑" w:hAnsi="微软雅黑"/>
        </w:rPr>
        <w:t>离开：【</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是否开启所选端口的立即离开功能</w:t>
      </w:r>
      <w:r>
        <w:rPr>
          <w:rFonts w:ascii="微软雅黑" w:eastAsia="微软雅黑" w:hAnsi="微软雅黑" w:hint="eastAsia"/>
        </w:rPr>
        <w:t>，</w:t>
      </w:r>
      <w:r>
        <w:rPr>
          <w:rFonts w:ascii="微软雅黑" w:eastAsia="微软雅黑" w:hAnsi="微软雅黑"/>
        </w:rPr>
        <w:t>默认关闭。</w:t>
      </w:r>
    </w:p>
    <w:p w14:paraId="6D9756E0" w14:textId="1A9F96A1" w:rsidR="001C0E89" w:rsidRDefault="001C0E89">
      <w:pPr>
        <w:rPr>
          <w:rFonts w:ascii="微软雅黑" w:eastAsia="微软雅黑" w:hAnsi="微软雅黑"/>
        </w:rPr>
      </w:pPr>
      <w:r>
        <w:rPr>
          <w:rFonts w:ascii="微软雅黑" w:eastAsia="微软雅黑" w:hAnsi="微软雅黑" w:hint="eastAsia"/>
        </w:rPr>
        <w:t>端口列表</w:t>
      </w:r>
      <w:r>
        <w:rPr>
          <w:rFonts w:ascii="微软雅黑" w:eastAsia="微软雅黑" w:hAnsi="微软雅黑"/>
        </w:rPr>
        <w:t>：</w:t>
      </w:r>
    </w:p>
    <w:p w14:paraId="776253D6" w14:textId="5821FD9A" w:rsidR="001C0E89" w:rsidRDefault="001C0E89" w:rsidP="00FF3228">
      <w:pPr>
        <w:pStyle w:val="af2"/>
        <w:numPr>
          <w:ilvl w:val="0"/>
          <w:numId w:val="620"/>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端口、</w:t>
      </w:r>
      <w:r>
        <w:rPr>
          <w:rFonts w:ascii="微软雅黑" w:eastAsia="微软雅黑" w:hAnsi="微软雅黑" w:hint="eastAsia"/>
        </w:rPr>
        <w:t>类型</w:t>
      </w:r>
      <w:r>
        <w:rPr>
          <w:rFonts w:ascii="微软雅黑" w:eastAsia="微软雅黑" w:hAnsi="微软雅黑"/>
        </w:rPr>
        <w:t>、立即离开和状态</w:t>
      </w:r>
    </w:p>
    <w:p w14:paraId="68931360" w14:textId="5D8CC89B" w:rsidR="000A5948" w:rsidRPr="001C0E89" w:rsidRDefault="000A5948" w:rsidP="00FF3228">
      <w:pPr>
        <w:pStyle w:val="af2"/>
        <w:numPr>
          <w:ilvl w:val="0"/>
          <w:numId w:val="620"/>
        </w:numPr>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编辑</w:t>
      </w:r>
    </w:p>
    <w:p w14:paraId="00F48739" w14:textId="77777777" w:rsidR="001C0E89" w:rsidRPr="001C0E89" w:rsidRDefault="001C0E89">
      <w:pPr>
        <w:rPr>
          <w:rFonts w:ascii="微软雅黑" w:eastAsia="微软雅黑" w:hAnsi="微软雅黑"/>
        </w:rPr>
      </w:pPr>
    </w:p>
    <w:p w14:paraId="37898C91" w14:textId="1EF6DAE3" w:rsidR="004E289C" w:rsidRDefault="004E289C">
      <w:pPr>
        <w:rPr>
          <w:rFonts w:ascii="微软雅黑" w:eastAsia="微软雅黑" w:hAnsi="微软雅黑"/>
        </w:rPr>
      </w:pPr>
      <w:r>
        <w:rPr>
          <w:rFonts w:ascii="微软雅黑" w:eastAsia="微软雅黑" w:hAnsi="微软雅黑" w:hint="eastAsia"/>
        </w:rPr>
        <w:t>组地址</w:t>
      </w:r>
      <w:r>
        <w:rPr>
          <w:rFonts w:ascii="微软雅黑" w:eastAsia="微软雅黑" w:hAnsi="微软雅黑"/>
        </w:rPr>
        <w:t>设置：</w:t>
      </w:r>
    </w:p>
    <w:p w14:paraId="48652774" w14:textId="25B0EB63" w:rsidR="004E289C" w:rsidRDefault="004E289C">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组地址：</w:t>
      </w:r>
    </w:p>
    <w:p w14:paraId="7F37EC1C" w14:textId="7C026758" w:rsidR="004E289C" w:rsidRDefault="004E289C" w:rsidP="00FF3228">
      <w:pPr>
        <w:pStyle w:val="af2"/>
        <w:numPr>
          <w:ilvl w:val="0"/>
          <w:numId w:val="618"/>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显示</w:t>
      </w:r>
      <w:r>
        <w:rPr>
          <w:rFonts w:ascii="微软雅黑" w:eastAsia="微软雅黑" w:hAnsi="微软雅黑"/>
        </w:rPr>
        <w:t>组播VLAN</w:t>
      </w:r>
    </w:p>
    <w:p w14:paraId="71DADB2C" w14:textId="2EED0C9C" w:rsidR="004E289C" w:rsidRDefault="004E289C" w:rsidP="00FF3228">
      <w:pPr>
        <w:pStyle w:val="af2"/>
        <w:numPr>
          <w:ilvl w:val="0"/>
          <w:numId w:val="618"/>
        </w:numPr>
        <w:ind w:firstLineChars="0"/>
        <w:rPr>
          <w:rFonts w:ascii="微软雅黑" w:eastAsia="微软雅黑" w:hAnsi="微软雅黑"/>
        </w:rPr>
      </w:pPr>
      <w:r>
        <w:rPr>
          <w:rFonts w:ascii="微软雅黑" w:eastAsia="微软雅黑" w:hAnsi="微软雅黑" w:hint="eastAsia"/>
        </w:rPr>
        <w:t>组地址：</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组播</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地址</w:t>
      </w:r>
      <w:r>
        <w:rPr>
          <w:rFonts w:ascii="微软雅黑" w:eastAsia="微软雅黑" w:hAnsi="微软雅黑"/>
        </w:rPr>
        <w:t>，输入格式满足IPv4</w:t>
      </w:r>
      <w:r>
        <w:rPr>
          <w:rFonts w:ascii="微软雅黑" w:eastAsia="微软雅黑" w:hAnsi="微软雅黑" w:hint="eastAsia"/>
        </w:rPr>
        <w:t>地址</w:t>
      </w:r>
      <w:r>
        <w:rPr>
          <w:rFonts w:ascii="微软雅黑" w:eastAsia="微软雅黑" w:hAnsi="微软雅黑"/>
        </w:rPr>
        <w:t>格式</w:t>
      </w:r>
      <w:r w:rsidR="00302FD5">
        <w:rPr>
          <w:rFonts w:ascii="微软雅黑" w:eastAsia="微软雅黑" w:hAnsi="微软雅黑" w:hint="eastAsia"/>
        </w:rPr>
        <w:t>。</w:t>
      </w:r>
      <w:r w:rsidR="00302FD5">
        <w:rPr>
          <w:rFonts w:ascii="微软雅黑" w:eastAsia="微软雅黑" w:hAnsi="微软雅黑"/>
        </w:rPr>
        <w:t>输入范围为全局设置的组地址起始地址</w:t>
      </w:r>
      <w:r w:rsidR="00302FD5">
        <w:rPr>
          <w:rFonts w:ascii="微软雅黑" w:eastAsia="微软雅黑" w:hAnsi="微软雅黑" w:hint="eastAsia"/>
        </w:rPr>
        <w:t>-</w:t>
      </w:r>
      <w:r w:rsidR="00302FD5">
        <w:rPr>
          <w:rFonts w:ascii="微软雅黑" w:eastAsia="微软雅黑" w:hAnsi="微软雅黑"/>
        </w:rPr>
        <w:t>组数上限</w:t>
      </w:r>
      <w:r w:rsidR="00302FD5">
        <w:rPr>
          <w:rFonts w:ascii="微软雅黑" w:eastAsia="微软雅黑" w:hAnsi="微软雅黑" w:hint="eastAsia"/>
        </w:rPr>
        <w:t>的</w:t>
      </w:r>
      <w:r w:rsidR="00302FD5">
        <w:rPr>
          <w:rFonts w:ascii="微软雅黑" w:eastAsia="微软雅黑" w:hAnsi="微软雅黑"/>
        </w:rPr>
        <w:t>组地址结束地址</w:t>
      </w:r>
    </w:p>
    <w:p w14:paraId="23C7BE37" w14:textId="3E122CF2" w:rsidR="004E289C" w:rsidRPr="004E289C" w:rsidRDefault="004E289C" w:rsidP="00FF3228">
      <w:pPr>
        <w:pStyle w:val="af2"/>
        <w:numPr>
          <w:ilvl w:val="0"/>
          <w:numId w:val="618"/>
        </w:numPr>
        <w:ind w:firstLineChars="0"/>
        <w:rPr>
          <w:rFonts w:ascii="微软雅黑" w:eastAsia="微软雅黑" w:hAnsi="微软雅黑"/>
        </w:rPr>
      </w:pPr>
      <w:r>
        <w:rPr>
          <w:rFonts w:ascii="微软雅黑" w:eastAsia="微软雅黑" w:hAnsi="微软雅黑" w:hint="eastAsia"/>
        </w:rPr>
        <w:t>成员端口：</w:t>
      </w:r>
      <w:r w:rsidR="006F481B">
        <w:rPr>
          <w:rFonts w:ascii="微软雅黑" w:eastAsia="微软雅黑" w:hAnsi="微软雅黑" w:hint="eastAsia"/>
        </w:rPr>
        <w:t>当且仅当全局设置/MVR</w:t>
      </w:r>
      <w:r w:rsidR="006F481B">
        <w:rPr>
          <w:rFonts w:ascii="微软雅黑" w:eastAsia="微软雅黑" w:hAnsi="微软雅黑"/>
        </w:rPr>
        <w:t>模式选择“</w:t>
      </w:r>
      <w:r w:rsidR="006F481B">
        <w:rPr>
          <w:rFonts w:ascii="微软雅黑" w:eastAsia="微软雅黑" w:hAnsi="微软雅黑" w:hint="eastAsia"/>
        </w:rPr>
        <w:t>兼容模式</w:t>
      </w:r>
      <w:r w:rsidR="006F481B">
        <w:rPr>
          <w:rFonts w:ascii="微软雅黑" w:eastAsia="微软雅黑" w:hAnsi="微软雅黑"/>
        </w:rPr>
        <w:t>”</w:t>
      </w:r>
      <w:r w:rsidR="006F481B">
        <w:rPr>
          <w:rFonts w:ascii="微软雅黑" w:eastAsia="微软雅黑" w:hAnsi="微软雅黑" w:hint="eastAsia"/>
        </w:rPr>
        <w:t>时</w:t>
      </w:r>
      <w:r w:rsidR="006F481B">
        <w:rPr>
          <w:rFonts w:ascii="微软雅黑" w:eastAsia="微软雅黑" w:hAnsi="微软雅黑"/>
        </w:rPr>
        <w:t>配置有效。</w:t>
      </w:r>
      <w:r w:rsidR="001C0E89">
        <w:rPr>
          <w:rFonts w:ascii="微软雅黑" w:eastAsia="微软雅黑" w:hAnsi="微软雅黑" w:hint="eastAsia"/>
        </w:rPr>
        <w:t>选择</w:t>
      </w:r>
      <w:r w:rsidR="001C0E89">
        <w:rPr>
          <w:rFonts w:ascii="微软雅黑" w:eastAsia="微软雅黑" w:hAnsi="微软雅黑"/>
        </w:rPr>
        <w:t>静态组播地址</w:t>
      </w:r>
      <w:r w:rsidR="001C0E89">
        <w:rPr>
          <w:rFonts w:ascii="微软雅黑" w:eastAsia="微软雅黑" w:hAnsi="微软雅黑" w:hint="eastAsia"/>
        </w:rPr>
        <w:t>表项</w:t>
      </w:r>
      <w:r w:rsidR="001C0E89">
        <w:rPr>
          <w:rFonts w:ascii="微软雅黑" w:eastAsia="微软雅黑" w:hAnsi="微软雅黑"/>
        </w:rPr>
        <w:t>的成员端口，包括电口、光口和聚合接口，可多选</w:t>
      </w:r>
    </w:p>
    <w:p w14:paraId="7548C9A3" w14:textId="7AF7377B" w:rsidR="004E289C" w:rsidRDefault="001C0E89" w:rsidP="004E289C">
      <w:pPr>
        <w:rPr>
          <w:rFonts w:ascii="微软雅黑" w:eastAsia="微软雅黑" w:hAnsi="微软雅黑"/>
        </w:rPr>
      </w:pPr>
      <w:r>
        <w:rPr>
          <w:rFonts w:ascii="微软雅黑" w:eastAsia="微软雅黑" w:hAnsi="微软雅黑" w:hint="eastAsia"/>
        </w:rPr>
        <w:t>组</w:t>
      </w:r>
      <w:r w:rsidR="004E289C">
        <w:rPr>
          <w:rFonts w:ascii="微软雅黑" w:eastAsia="微软雅黑" w:hAnsi="微软雅黑"/>
        </w:rPr>
        <w:t>地址</w:t>
      </w:r>
      <w:r w:rsidR="004E289C">
        <w:rPr>
          <w:rFonts w:ascii="微软雅黑" w:eastAsia="微软雅黑" w:hAnsi="微软雅黑" w:hint="eastAsia"/>
        </w:rPr>
        <w:t>列表</w:t>
      </w:r>
      <w:r w:rsidR="004E289C">
        <w:rPr>
          <w:rFonts w:ascii="微软雅黑" w:eastAsia="微软雅黑" w:hAnsi="微软雅黑"/>
        </w:rPr>
        <w:t>：</w:t>
      </w:r>
    </w:p>
    <w:p w14:paraId="046C659C" w14:textId="4EDE8F32" w:rsidR="004E289C" w:rsidRDefault="004E289C" w:rsidP="004E289C">
      <w:pPr>
        <w:pStyle w:val="af2"/>
        <w:numPr>
          <w:ilvl w:val="0"/>
          <w:numId w:val="307"/>
        </w:numPr>
        <w:ind w:firstLineChars="0"/>
        <w:rPr>
          <w:rFonts w:ascii="微软雅黑" w:eastAsia="微软雅黑" w:hAnsi="微软雅黑"/>
        </w:rPr>
      </w:pPr>
      <w:r>
        <w:rPr>
          <w:rFonts w:ascii="微软雅黑" w:eastAsia="微软雅黑" w:hAnsi="微软雅黑" w:hint="eastAsia"/>
        </w:rPr>
        <w:t>列表显示VLAN</w:t>
      </w:r>
      <w:r w:rsidR="001C0E89">
        <w:rPr>
          <w:rFonts w:ascii="微软雅黑" w:eastAsia="微软雅黑" w:hAnsi="微软雅黑"/>
        </w:rPr>
        <w:t>、组</w:t>
      </w:r>
      <w:r>
        <w:rPr>
          <w:rFonts w:ascii="微软雅黑" w:eastAsia="微软雅黑" w:hAnsi="微软雅黑"/>
        </w:rPr>
        <w:t>地址、</w:t>
      </w:r>
      <w:r w:rsidR="000A5948">
        <w:rPr>
          <w:rFonts w:ascii="微软雅黑" w:eastAsia="微软雅黑" w:hAnsi="微软雅黑" w:hint="eastAsia"/>
        </w:rPr>
        <w:t>状态</w:t>
      </w:r>
      <w:r w:rsidR="000A5948">
        <w:rPr>
          <w:rFonts w:ascii="微软雅黑" w:eastAsia="微软雅黑" w:hAnsi="微软雅黑"/>
        </w:rPr>
        <w:t>、成员端口、</w:t>
      </w:r>
      <w:r w:rsidR="000A5948">
        <w:rPr>
          <w:rFonts w:ascii="微软雅黑" w:eastAsia="微软雅黑" w:hAnsi="微软雅黑" w:hint="eastAsia"/>
        </w:rPr>
        <w:t>成员</w:t>
      </w:r>
      <w:r>
        <w:rPr>
          <w:rFonts w:ascii="微软雅黑" w:eastAsia="微软雅黑" w:hAnsi="微软雅黑"/>
        </w:rPr>
        <w:t>类型</w:t>
      </w:r>
      <w:r>
        <w:rPr>
          <w:rFonts w:ascii="微软雅黑" w:eastAsia="微软雅黑" w:hAnsi="微软雅黑" w:hint="eastAsia"/>
        </w:rPr>
        <w:t>（静态</w:t>
      </w:r>
      <w:r>
        <w:rPr>
          <w:rFonts w:ascii="微软雅黑" w:eastAsia="微软雅黑" w:hAnsi="微软雅黑"/>
        </w:rPr>
        <w:t>|动态</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老化时间</w:t>
      </w:r>
      <w:r>
        <w:rPr>
          <w:rFonts w:ascii="微软雅黑" w:eastAsia="微软雅黑" w:hAnsi="微软雅黑"/>
        </w:rPr>
        <w:t>（</w:t>
      </w:r>
      <w:r>
        <w:rPr>
          <w:rFonts w:ascii="微软雅黑" w:eastAsia="微软雅黑" w:hAnsi="微软雅黑" w:hint="eastAsia"/>
        </w:rPr>
        <w:t>单位秒</w:t>
      </w:r>
      <w:r>
        <w:rPr>
          <w:rFonts w:ascii="微软雅黑" w:eastAsia="微软雅黑" w:hAnsi="微软雅黑"/>
        </w:rPr>
        <w:t>，只有动态</w:t>
      </w:r>
      <w:r w:rsidR="001C0E89">
        <w:rPr>
          <w:rFonts w:ascii="微软雅黑" w:eastAsia="微软雅黑" w:hAnsi="微软雅黑" w:hint="eastAsia"/>
        </w:rPr>
        <w:t>成员端口</w:t>
      </w:r>
      <w:r>
        <w:rPr>
          <w:rFonts w:ascii="微软雅黑" w:eastAsia="微软雅黑" w:hAnsi="微软雅黑"/>
        </w:rPr>
        <w:t>有）</w:t>
      </w:r>
    </w:p>
    <w:p w14:paraId="4D82BAA8" w14:textId="77777777" w:rsidR="004E289C" w:rsidRDefault="004E289C" w:rsidP="004E289C">
      <w:pPr>
        <w:pStyle w:val="af2"/>
        <w:numPr>
          <w:ilvl w:val="0"/>
          <w:numId w:val="30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编辑静态组播地址</w:t>
      </w:r>
      <w:r>
        <w:rPr>
          <w:rFonts w:ascii="微软雅黑" w:eastAsia="微软雅黑" w:hAnsi="微软雅黑" w:hint="eastAsia"/>
        </w:rPr>
        <w:t>，</w:t>
      </w:r>
      <w:r>
        <w:rPr>
          <w:rFonts w:ascii="微软雅黑" w:eastAsia="微软雅黑" w:hAnsi="微软雅黑"/>
        </w:rPr>
        <w:t>仅支持编辑</w:t>
      </w:r>
      <w:r>
        <w:rPr>
          <w:rFonts w:ascii="微软雅黑" w:eastAsia="微软雅黑" w:hAnsi="微软雅黑" w:hint="eastAsia"/>
        </w:rPr>
        <w:t>成员</w:t>
      </w:r>
      <w:r>
        <w:rPr>
          <w:rFonts w:ascii="微软雅黑" w:eastAsia="微软雅黑" w:hAnsi="微软雅黑"/>
        </w:rPr>
        <w:t>端口</w:t>
      </w:r>
    </w:p>
    <w:p w14:paraId="2B3FA695" w14:textId="77777777" w:rsidR="004E289C" w:rsidRDefault="004E289C" w:rsidP="004E289C">
      <w:pPr>
        <w:pStyle w:val="af2"/>
        <w:numPr>
          <w:ilvl w:val="0"/>
          <w:numId w:val="30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删除静态组播地址</w:t>
      </w:r>
    </w:p>
    <w:p w14:paraId="43E67D04" w14:textId="77777777" w:rsidR="004E289C" w:rsidRDefault="004E289C" w:rsidP="004E289C">
      <w:pPr>
        <w:pStyle w:val="af2"/>
        <w:numPr>
          <w:ilvl w:val="0"/>
          <w:numId w:val="30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51A937EA" w14:textId="77777777" w:rsidR="00836D9F" w:rsidRPr="00836D9F" w:rsidRDefault="00836D9F">
      <w:pPr>
        <w:rPr>
          <w:rFonts w:ascii="微软雅黑" w:eastAsia="微软雅黑" w:hAnsi="微软雅黑"/>
        </w:rPr>
      </w:pPr>
    </w:p>
    <w:p w14:paraId="09A80D4D" w14:textId="77777777" w:rsidR="0076630D" w:rsidRDefault="00D7272D">
      <w:pPr>
        <w:widowControl/>
        <w:jc w:val="left"/>
        <w:rPr>
          <w:rFonts w:ascii="微软雅黑" w:eastAsia="微软雅黑" w:hAnsi="微软雅黑"/>
        </w:rPr>
      </w:pPr>
      <w:r>
        <w:rPr>
          <w:rFonts w:ascii="微软雅黑" w:eastAsia="微软雅黑" w:hAnsi="微软雅黑"/>
        </w:rPr>
        <w:br w:type="page"/>
      </w:r>
    </w:p>
    <w:p w14:paraId="0F12EC7C" w14:textId="77777777" w:rsidR="0076630D" w:rsidRDefault="00D7272D">
      <w:pPr>
        <w:pStyle w:val="1"/>
        <w:rPr>
          <w:rFonts w:ascii="微软雅黑" w:eastAsia="微软雅黑" w:hAnsi="微软雅黑"/>
        </w:rPr>
      </w:pPr>
      <w:bookmarkStart w:id="383" w:name="_Toc149138850"/>
      <w:r>
        <w:rPr>
          <w:rFonts w:ascii="微软雅黑" w:eastAsia="微软雅黑" w:hAnsi="微软雅黑"/>
        </w:rPr>
        <w:lastRenderedPageBreak/>
        <w:t>QoS</w:t>
      </w:r>
      <w:r>
        <w:rPr>
          <w:rFonts w:ascii="微软雅黑" w:eastAsia="微软雅黑" w:hAnsi="微软雅黑"/>
          <w:color w:val="EEECE1" w:themeColor="background2"/>
          <w:highlight w:val="red"/>
        </w:rPr>
        <w:t>(FP1B)</w:t>
      </w:r>
      <w:bookmarkEnd w:id="383"/>
    </w:p>
    <w:p w14:paraId="64071CA6" w14:textId="77777777" w:rsidR="0076630D" w:rsidRDefault="00D7272D">
      <w:pPr>
        <w:rPr>
          <w:rFonts w:ascii="微软雅黑" w:eastAsia="微软雅黑" w:hAnsi="微软雅黑"/>
        </w:rPr>
      </w:pPr>
      <w:r>
        <w:rPr>
          <w:rFonts w:ascii="微软雅黑" w:eastAsia="微软雅黑" w:hAnsi="微软雅黑" w:hint="eastAsia"/>
        </w:rPr>
        <w:t>【功能概述】</w:t>
      </w:r>
    </w:p>
    <w:p w14:paraId="7FE2F0B4" w14:textId="77777777" w:rsidR="0076630D" w:rsidRDefault="00D7272D">
      <w:pPr>
        <w:rPr>
          <w:rFonts w:ascii="微软雅黑" w:eastAsia="微软雅黑" w:hAnsi="微软雅黑"/>
        </w:rPr>
      </w:pPr>
      <w:r>
        <w:rPr>
          <w:rFonts w:ascii="微软雅黑" w:eastAsia="微软雅黑" w:hAnsi="微软雅黑" w:hint="eastAsia"/>
        </w:rPr>
        <w:t xml:space="preserve">    网络的</w:t>
      </w:r>
      <w:r>
        <w:rPr>
          <w:rFonts w:ascii="微软雅黑" w:eastAsia="微软雅黑" w:hAnsi="微软雅黑"/>
        </w:rPr>
        <w:t>普及</w:t>
      </w:r>
      <w:r>
        <w:rPr>
          <w:rFonts w:ascii="微软雅黑" w:eastAsia="微软雅黑" w:hAnsi="微软雅黑" w:hint="eastAsia"/>
        </w:rPr>
        <w:t>和</w:t>
      </w:r>
      <w:r>
        <w:rPr>
          <w:rFonts w:ascii="微软雅黑" w:eastAsia="微软雅黑" w:hAnsi="微软雅黑"/>
        </w:rPr>
        <w:t>业务的多样化使得互联网流量激增，从而产生网络拥塞，增加转发时延，严重时还会产生丢包，导致业务质量下降</w:t>
      </w:r>
      <w:r>
        <w:rPr>
          <w:rFonts w:ascii="微软雅黑" w:eastAsia="微软雅黑" w:hAnsi="微软雅黑" w:hint="eastAsia"/>
        </w:rPr>
        <w:t>甚至</w:t>
      </w:r>
      <w:r>
        <w:rPr>
          <w:rFonts w:ascii="微软雅黑" w:eastAsia="微软雅黑" w:hAnsi="微软雅黑"/>
        </w:rPr>
        <w:t>不可用。所以</w:t>
      </w:r>
      <w:r>
        <w:rPr>
          <w:rFonts w:ascii="微软雅黑" w:eastAsia="微软雅黑" w:hAnsi="微软雅黑" w:hint="eastAsia"/>
        </w:rPr>
        <w:t>，</w:t>
      </w:r>
      <w:r>
        <w:rPr>
          <w:rFonts w:ascii="微软雅黑" w:eastAsia="微软雅黑" w:hAnsi="微软雅黑"/>
        </w:rPr>
        <w:t>要在网络上开展这些实时性业务，就必须解决网络拥塞</w:t>
      </w:r>
      <w:r>
        <w:rPr>
          <w:rFonts w:ascii="微软雅黑" w:eastAsia="微软雅黑" w:hAnsi="微软雅黑" w:hint="eastAsia"/>
        </w:rPr>
        <w:t>问题，</w:t>
      </w:r>
      <w:r>
        <w:rPr>
          <w:rFonts w:ascii="微软雅黑" w:eastAsia="微软雅黑" w:hAnsi="微软雅黑"/>
        </w:rPr>
        <w:t>最好的办法是增加网络的带宽，但从运营、维护</w:t>
      </w:r>
      <w:r>
        <w:rPr>
          <w:rFonts w:ascii="微软雅黑" w:eastAsia="微软雅黑" w:hAnsi="微软雅黑" w:hint="eastAsia"/>
        </w:rPr>
        <w:t>的</w:t>
      </w:r>
      <w:r>
        <w:rPr>
          <w:rFonts w:ascii="微软雅黑" w:eastAsia="微软雅黑" w:hAnsi="微软雅黑"/>
        </w:rPr>
        <w:t>成本考虑，这不现实</w:t>
      </w:r>
      <w:r>
        <w:rPr>
          <w:rFonts w:ascii="微软雅黑" w:eastAsia="微软雅黑" w:hAnsi="微软雅黑" w:hint="eastAsia"/>
        </w:rPr>
        <w:t>，</w:t>
      </w:r>
      <w:r>
        <w:rPr>
          <w:rFonts w:ascii="微软雅黑" w:eastAsia="微软雅黑" w:hAnsi="微软雅黑"/>
        </w:rPr>
        <w:t>最有效的解决方案是应用一个“</w:t>
      </w:r>
      <w:r>
        <w:rPr>
          <w:rFonts w:ascii="微软雅黑" w:eastAsia="微软雅黑" w:hAnsi="微软雅黑" w:hint="eastAsia"/>
        </w:rPr>
        <w:t>有保证</w:t>
      </w:r>
      <w:r>
        <w:rPr>
          <w:rFonts w:ascii="微软雅黑" w:eastAsia="微软雅黑" w:hAnsi="微软雅黑"/>
        </w:rPr>
        <w:t>”</w:t>
      </w:r>
      <w:r>
        <w:rPr>
          <w:rFonts w:ascii="微软雅黑" w:eastAsia="微软雅黑" w:hAnsi="微软雅黑" w:hint="eastAsia"/>
        </w:rPr>
        <w:t>的</w:t>
      </w:r>
      <w:r>
        <w:rPr>
          <w:rFonts w:ascii="微软雅黑" w:eastAsia="微软雅黑" w:hAnsi="微软雅黑"/>
        </w:rPr>
        <w:t>策略对网络流量进行管理。</w:t>
      </w:r>
      <w:r>
        <w:rPr>
          <w:rFonts w:ascii="微软雅黑" w:eastAsia="微软雅黑" w:hAnsi="微软雅黑" w:hint="eastAsia"/>
        </w:rPr>
        <w:t>Q</w:t>
      </w:r>
      <w:r>
        <w:rPr>
          <w:rFonts w:ascii="微软雅黑" w:eastAsia="微软雅黑" w:hAnsi="微软雅黑"/>
        </w:rPr>
        <w:t>oS</w:t>
      </w:r>
      <w:r>
        <w:rPr>
          <w:rFonts w:ascii="微软雅黑" w:eastAsia="微软雅黑" w:hAnsi="微软雅黑" w:hint="eastAsia"/>
        </w:rPr>
        <w:t>技术</w:t>
      </w:r>
      <w:r>
        <w:rPr>
          <w:rFonts w:ascii="微软雅黑" w:eastAsia="微软雅黑" w:hAnsi="微软雅黑"/>
        </w:rPr>
        <w:t>就是在这种背景下发展起来的</w:t>
      </w:r>
      <w:r>
        <w:rPr>
          <w:rFonts w:ascii="微软雅黑" w:eastAsia="微软雅黑" w:hAnsi="微软雅黑" w:hint="eastAsia"/>
        </w:rPr>
        <w:t>。Q</w:t>
      </w:r>
      <w:r>
        <w:rPr>
          <w:rFonts w:ascii="微软雅黑" w:eastAsia="微软雅黑" w:hAnsi="微软雅黑"/>
        </w:rPr>
        <w:t>oS即服务质量，其目的是针对各种业务的不同需求</w:t>
      </w:r>
      <w:r>
        <w:rPr>
          <w:rFonts w:ascii="微软雅黑" w:eastAsia="微软雅黑" w:hAnsi="微软雅黑" w:hint="eastAsia"/>
        </w:rPr>
        <w:t>，</w:t>
      </w:r>
      <w:r>
        <w:rPr>
          <w:rFonts w:ascii="微软雅黑" w:eastAsia="微软雅黑" w:hAnsi="微软雅黑"/>
        </w:rPr>
        <w:t>为其提供端到端的服务质量保证。</w:t>
      </w:r>
      <w:r>
        <w:rPr>
          <w:rFonts w:ascii="微软雅黑" w:eastAsia="微软雅黑" w:hAnsi="微软雅黑" w:hint="eastAsia"/>
        </w:rPr>
        <w:t>Q</w:t>
      </w:r>
      <w:r>
        <w:rPr>
          <w:rFonts w:ascii="微软雅黑" w:eastAsia="微软雅黑" w:hAnsi="微软雅黑"/>
        </w:rPr>
        <w:t>oS是有效利用网络资源的工具，它允许不同的流量不平等的竞争网络资源，语音、视频和重要的数据应用在网络设备中</w:t>
      </w:r>
      <w:r>
        <w:rPr>
          <w:rFonts w:ascii="微软雅黑" w:eastAsia="微软雅黑" w:hAnsi="微软雅黑" w:hint="eastAsia"/>
        </w:rPr>
        <w:t>可以</w:t>
      </w:r>
      <w:r>
        <w:rPr>
          <w:rFonts w:ascii="微软雅黑" w:eastAsia="微软雅黑" w:hAnsi="微软雅黑"/>
        </w:rPr>
        <w:t>优先得到服务。</w:t>
      </w:r>
    </w:p>
    <w:p w14:paraId="403938E1" w14:textId="77777777" w:rsidR="0076630D" w:rsidRDefault="00D7272D">
      <w:pPr>
        <w:ind w:firstLine="420"/>
        <w:rPr>
          <w:rFonts w:ascii="微软雅黑" w:eastAsia="微软雅黑" w:hAnsi="微软雅黑"/>
        </w:rPr>
      </w:pPr>
      <w:r>
        <w:rPr>
          <w:rFonts w:ascii="微软雅黑" w:eastAsia="微软雅黑" w:hAnsi="微软雅黑" w:hint="eastAsia"/>
        </w:rPr>
        <w:t>Q</w:t>
      </w:r>
      <w:r>
        <w:rPr>
          <w:rFonts w:ascii="微软雅黑" w:eastAsia="微软雅黑" w:hAnsi="微软雅黑"/>
        </w:rPr>
        <w:t>oS的服务</w:t>
      </w:r>
      <w:r>
        <w:rPr>
          <w:rFonts w:ascii="微软雅黑" w:eastAsia="微软雅黑" w:hAnsi="微软雅黑" w:hint="eastAsia"/>
        </w:rPr>
        <w:t>模型</w:t>
      </w:r>
      <w:r>
        <w:rPr>
          <w:rFonts w:ascii="微软雅黑" w:eastAsia="微软雅黑" w:hAnsi="微软雅黑"/>
        </w:rPr>
        <w:t>DiffServ，其基本原理是将网络中的流量分成多个类，每个类享受不同的处理，尤其是网络出现</w:t>
      </w:r>
      <w:r>
        <w:rPr>
          <w:rFonts w:ascii="微软雅黑" w:eastAsia="微软雅黑" w:hAnsi="微软雅黑" w:hint="eastAsia"/>
        </w:rPr>
        <w:t>拥塞</w:t>
      </w:r>
      <w:r>
        <w:rPr>
          <w:rFonts w:ascii="微软雅黑" w:eastAsia="微软雅黑" w:hAnsi="微软雅黑"/>
        </w:rPr>
        <w:t>时不同的</w:t>
      </w:r>
      <w:r>
        <w:rPr>
          <w:rFonts w:ascii="微软雅黑" w:eastAsia="微软雅黑" w:hAnsi="微软雅黑" w:hint="eastAsia"/>
        </w:rPr>
        <w:t>类</w:t>
      </w:r>
      <w:r>
        <w:rPr>
          <w:rFonts w:ascii="微软雅黑" w:eastAsia="微软雅黑" w:hAnsi="微软雅黑"/>
        </w:rPr>
        <w:t>会享受不同级别的处理，从而得到不同的丢包率、时延以及时延抖动。同一类</w:t>
      </w:r>
      <w:r>
        <w:rPr>
          <w:rFonts w:ascii="微软雅黑" w:eastAsia="微软雅黑" w:hAnsi="微软雅黑" w:hint="eastAsia"/>
        </w:rPr>
        <w:t>的</w:t>
      </w:r>
      <w:r>
        <w:rPr>
          <w:rFonts w:ascii="微软雅黑" w:eastAsia="微软雅黑" w:hAnsi="微软雅黑"/>
        </w:rPr>
        <w:t>业务在网络中会被聚合起来统一</w:t>
      </w:r>
      <w:r>
        <w:rPr>
          <w:rFonts w:ascii="微软雅黑" w:eastAsia="微软雅黑" w:hAnsi="微软雅黑" w:hint="eastAsia"/>
        </w:rPr>
        <w:t>发送</w:t>
      </w:r>
      <w:r>
        <w:rPr>
          <w:rFonts w:ascii="微软雅黑" w:eastAsia="微软雅黑" w:hAnsi="微软雅黑"/>
        </w:rPr>
        <w:t>，保证相同的时延、抖动、丢包率等</w:t>
      </w:r>
      <w:r>
        <w:rPr>
          <w:rFonts w:ascii="微软雅黑" w:eastAsia="微软雅黑" w:hAnsi="微软雅黑" w:hint="eastAsia"/>
        </w:rPr>
        <w:t>QoS指标</w:t>
      </w:r>
      <w:r>
        <w:rPr>
          <w:rFonts w:ascii="微软雅黑" w:eastAsia="微软雅黑" w:hAnsi="微软雅黑"/>
        </w:rPr>
        <w:t>。</w:t>
      </w:r>
      <w:r>
        <w:rPr>
          <w:rFonts w:ascii="微软雅黑" w:eastAsia="微软雅黑" w:hAnsi="微软雅黑" w:hint="eastAsia"/>
        </w:rPr>
        <w:t>在此</w:t>
      </w:r>
      <w:r>
        <w:rPr>
          <w:rFonts w:ascii="微软雅黑" w:eastAsia="微软雅黑" w:hAnsi="微软雅黑"/>
        </w:rPr>
        <w:t>模型中，业务流的分类和汇聚工作在网络边缘由</w:t>
      </w:r>
      <w:r>
        <w:rPr>
          <w:rFonts w:ascii="微软雅黑" w:eastAsia="微软雅黑" w:hAnsi="微软雅黑" w:hint="eastAsia"/>
        </w:rPr>
        <w:t>边界</w:t>
      </w:r>
      <w:r>
        <w:rPr>
          <w:rFonts w:ascii="微软雅黑" w:eastAsia="微软雅黑" w:hAnsi="微软雅黑"/>
        </w:rPr>
        <w:t>节点完成。边界</w:t>
      </w:r>
      <w:r>
        <w:rPr>
          <w:rFonts w:ascii="微软雅黑" w:eastAsia="微软雅黑" w:hAnsi="微软雅黑" w:hint="eastAsia"/>
        </w:rPr>
        <w:t>节点</w:t>
      </w:r>
      <w:r>
        <w:rPr>
          <w:rFonts w:ascii="微软雅黑" w:eastAsia="微软雅黑" w:hAnsi="微软雅黑"/>
        </w:rPr>
        <w:t>可以通过多种条件（</w:t>
      </w:r>
      <w:r>
        <w:rPr>
          <w:rFonts w:ascii="微软雅黑" w:eastAsia="微软雅黑" w:hAnsi="微软雅黑" w:hint="eastAsia"/>
        </w:rPr>
        <w:t>比如</w:t>
      </w:r>
      <w:r>
        <w:rPr>
          <w:rFonts w:ascii="微软雅黑" w:eastAsia="微软雅黑" w:hAnsi="微软雅黑"/>
        </w:rPr>
        <w:t>报文的源地址和目的地址、ToS域中的</w:t>
      </w:r>
      <w:r>
        <w:rPr>
          <w:rFonts w:ascii="微软雅黑" w:eastAsia="微软雅黑" w:hAnsi="微软雅黑" w:hint="eastAsia"/>
        </w:rPr>
        <w:t>优先级</w:t>
      </w:r>
      <w:r>
        <w:rPr>
          <w:rFonts w:ascii="微软雅黑" w:eastAsia="微软雅黑" w:hAnsi="微软雅黑"/>
        </w:rPr>
        <w:t>、协议类型等）</w:t>
      </w:r>
      <w:r>
        <w:rPr>
          <w:rFonts w:ascii="微软雅黑" w:eastAsia="微软雅黑" w:hAnsi="微软雅黑" w:hint="eastAsia"/>
        </w:rPr>
        <w:t>灵活地</w:t>
      </w:r>
      <w:r>
        <w:rPr>
          <w:rFonts w:ascii="微软雅黑" w:eastAsia="微软雅黑" w:hAnsi="微软雅黑"/>
        </w:rPr>
        <w:t>对报文进行分类，对不同的报文设置不同的表及字段，而其他节点只需要简单地识别报文中的这些标记，即可进行资源分配和流量控制。</w:t>
      </w:r>
    </w:p>
    <w:p w14:paraId="6E47E395" w14:textId="77777777" w:rsidR="0076630D" w:rsidRDefault="00D7272D">
      <w:pPr>
        <w:ind w:firstLine="420"/>
        <w:rPr>
          <w:rFonts w:ascii="微软雅黑" w:eastAsia="微软雅黑" w:hAnsi="微软雅黑"/>
        </w:rPr>
      </w:pPr>
      <w:r>
        <w:rPr>
          <w:rFonts w:ascii="微软雅黑" w:eastAsia="微软雅黑" w:hAnsi="微软雅黑" w:hint="eastAsia"/>
        </w:rPr>
        <w:t>在</w:t>
      </w:r>
      <w:r>
        <w:rPr>
          <w:rFonts w:ascii="微软雅黑" w:eastAsia="微软雅黑" w:hAnsi="微软雅黑"/>
        </w:rPr>
        <w:t>DiffServ模型中，应用程序发出报文前，不需要预先向网络提供</w:t>
      </w:r>
      <w:r>
        <w:rPr>
          <w:rFonts w:ascii="微软雅黑" w:eastAsia="微软雅黑" w:hAnsi="微软雅黑" w:hint="eastAsia"/>
        </w:rPr>
        <w:t>资源</w:t>
      </w:r>
      <w:r>
        <w:rPr>
          <w:rFonts w:ascii="微软雅黑" w:eastAsia="微软雅黑" w:hAnsi="微软雅黑"/>
        </w:rPr>
        <w:t>申请，而是通过</w:t>
      </w:r>
      <w:r>
        <w:rPr>
          <w:rFonts w:ascii="微软雅黑" w:eastAsia="微软雅黑" w:hAnsi="微软雅黑" w:hint="eastAsia"/>
        </w:rPr>
        <w:t>设置</w:t>
      </w:r>
      <w:r>
        <w:rPr>
          <w:rFonts w:ascii="微软雅黑" w:eastAsia="微软雅黑" w:hAnsi="微软雅黑"/>
        </w:rPr>
        <w:t>报文中</w:t>
      </w:r>
      <w:r>
        <w:rPr>
          <w:rFonts w:ascii="微软雅黑" w:eastAsia="微软雅黑" w:hAnsi="微软雅黑" w:hint="eastAsia"/>
        </w:rPr>
        <w:t>的Q</w:t>
      </w:r>
      <w:r>
        <w:rPr>
          <w:rFonts w:ascii="微软雅黑" w:eastAsia="微软雅黑" w:hAnsi="微软雅黑"/>
        </w:rPr>
        <w:t>oS参数信息，来告知网络节点它的</w:t>
      </w:r>
      <w:r>
        <w:rPr>
          <w:rFonts w:ascii="微软雅黑" w:eastAsia="微软雅黑" w:hAnsi="微软雅黑" w:hint="eastAsia"/>
        </w:rPr>
        <w:t>Q</w:t>
      </w:r>
      <w:r>
        <w:rPr>
          <w:rFonts w:ascii="微软雅黑" w:eastAsia="微软雅黑" w:hAnsi="微软雅黑"/>
        </w:rPr>
        <w:t>oS需求。网络</w:t>
      </w:r>
      <w:r>
        <w:rPr>
          <w:rFonts w:ascii="微软雅黑" w:eastAsia="微软雅黑" w:hAnsi="微软雅黑" w:hint="eastAsia"/>
        </w:rPr>
        <w:t>不需要为</w:t>
      </w:r>
      <w:r>
        <w:rPr>
          <w:rFonts w:ascii="微软雅黑" w:eastAsia="微软雅黑" w:hAnsi="微软雅黑"/>
        </w:rPr>
        <w:t>每个流维护状态，而是根据每个报文流指定的</w:t>
      </w:r>
      <w:r>
        <w:rPr>
          <w:rFonts w:ascii="微软雅黑" w:eastAsia="微软雅黑" w:hAnsi="微软雅黑" w:hint="eastAsia"/>
        </w:rPr>
        <w:t>Q</w:t>
      </w:r>
      <w:r>
        <w:rPr>
          <w:rFonts w:ascii="微软雅黑" w:eastAsia="微软雅黑" w:hAnsi="微软雅黑"/>
        </w:rPr>
        <w:t>oS参数信息来提供差分服务，即对报文的服务等级划分，有差别地进行流量控制和转发，提供端到端的</w:t>
      </w:r>
      <w:r>
        <w:rPr>
          <w:rFonts w:ascii="微软雅黑" w:eastAsia="微软雅黑" w:hAnsi="微软雅黑" w:hint="eastAsia"/>
        </w:rPr>
        <w:t>Q</w:t>
      </w:r>
      <w:r>
        <w:rPr>
          <w:rFonts w:ascii="微软雅黑" w:eastAsia="微软雅黑" w:hAnsi="微软雅黑"/>
        </w:rPr>
        <w:t>oS保证。DiffServ</w:t>
      </w:r>
      <w:r>
        <w:rPr>
          <w:rFonts w:ascii="微软雅黑" w:eastAsia="微软雅黑" w:hAnsi="微软雅黑" w:hint="eastAsia"/>
        </w:rPr>
        <w:t>模型</w:t>
      </w:r>
      <w:r>
        <w:rPr>
          <w:rFonts w:ascii="微软雅黑" w:eastAsia="微软雅黑" w:hAnsi="微软雅黑"/>
        </w:rPr>
        <w:t>充分考虑了IP网络本身灵活性、可扩展性强的特点，将复杂的服务质量保证通过</w:t>
      </w:r>
      <w:r>
        <w:rPr>
          <w:rFonts w:ascii="微软雅黑" w:eastAsia="微软雅黑" w:hAnsi="微软雅黑" w:hint="eastAsia"/>
        </w:rPr>
        <w:t>报文自身</w:t>
      </w:r>
      <w:r>
        <w:rPr>
          <w:rFonts w:ascii="微软雅黑" w:eastAsia="微软雅黑" w:hAnsi="微软雅黑"/>
        </w:rPr>
        <w:t>携带的信息</w:t>
      </w:r>
      <w:r>
        <w:rPr>
          <w:rFonts w:ascii="微软雅黑" w:eastAsia="微软雅黑" w:hAnsi="微软雅黑"/>
        </w:rPr>
        <w:lastRenderedPageBreak/>
        <w:t>转换为单</w:t>
      </w:r>
      <w:r>
        <w:rPr>
          <w:rFonts w:ascii="微软雅黑" w:eastAsia="微软雅黑" w:hAnsi="微软雅黑" w:hint="eastAsia"/>
        </w:rPr>
        <w:t>跳</w:t>
      </w:r>
      <w:r>
        <w:rPr>
          <w:rFonts w:ascii="微软雅黑" w:eastAsia="微软雅黑" w:hAnsi="微软雅黑"/>
        </w:rPr>
        <w:t>行为，从而大大减少了信令的工作，是当前网络中的主流服务模型。</w:t>
      </w:r>
    </w:p>
    <w:p w14:paraId="56F2AEC8" w14:textId="77777777" w:rsidR="0076630D" w:rsidRDefault="00D7272D">
      <w:pPr>
        <w:ind w:firstLine="420"/>
        <w:rPr>
          <w:rFonts w:ascii="微软雅黑" w:eastAsia="微软雅黑" w:hAnsi="微软雅黑"/>
        </w:rPr>
      </w:pPr>
      <w:r>
        <w:rPr>
          <w:rFonts w:ascii="微软雅黑" w:eastAsia="微软雅黑" w:hAnsi="微软雅黑" w:hint="eastAsia"/>
        </w:rPr>
        <w:t>基于</w:t>
      </w:r>
      <w:r>
        <w:rPr>
          <w:rFonts w:ascii="微软雅黑" w:eastAsia="微软雅黑" w:hAnsi="微软雅黑"/>
        </w:rPr>
        <w:t>DiffServ模型的</w:t>
      </w:r>
      <w:r>
        <w:rPr>
          <w:rFonts w:ascii="微软雅黑" w:eastAsia="微软雅黑" w:hAnsi="微软雅黑" w:hint="eastAsia"/>
        </w:rPr>
        <w:t>Q</w:t>
      </w:r>
      <w:r>
        <w:rPr>
          <w:rFonts w:ascii="微软雅黑" w:eastAsia="微软雅黑" w:hAnsi="微软雅黑"/>
        </w:rPr>
        <w:t>oS组成，主要分为以下几大类：</w:t>
      </w:r>
    </w:p>
    <w:p w14:paraId="37281EFA" w14:textId="77777777" w:rsidR="0076630D" w:rsidRDefault="00D7272D" w:rsidP="00B10728">
      <w:pPr>
        <w:pStyle w:val="af2"/>
        <w:numPr>
          <w:ilvl w:val="0"/>
          <w:numId w:val="323"/>
        </w:numPr>
        <w:ind w:firstLineChars="0"/>
        <w:rPr>
          <w:rFonts w:ascii="微软雅黑" w:eastAsia="微软雅黑" w:hAnsi="微软雅黑"/>
        </w:rPr>
      </w:pPr>
      <w:r>
        <w:rPr>
          <w:rFonts w:ascii="微软雅黑" w:eastAsia="微软雅黑" w:hAnsi="微软雅黑" w:hint="eastAsia"/>
        </w:rPr>
        <w:t>报文</w:t>
      </w:r>
      <w:r>
        <w:rPr>
          <w:rFonts w:ascii="微软雅黑" w:eastAsia="微软雅黑" w:hAnsi="微软雅黑"/>
        </w:rPr>
        <w:t>分类和标记</w:t>
      </w:r>
    </w:p>
    <w:p w14:paraId="19391B03"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要实现</w:t>
      </w:r>
      <w:r>
        <w:rPr>
          <w:rFonts w:ascii="微软雅黑" w:eastAsia="微软雅黑" w:hAnsi="微软雅黑"/>
        </w:rPr>
        <w:t>差分服务，需要首选将数据包分为不同的类别</w:t>
      </w:r>
      <w:r>
        <w:rPr>
          <w:rFonts w:ascii="微软雅黑" w:eastAsia="微软雅黑" w:hAnsi="微软雅黑" w:hint="eastAsia"/>
        </w:rPr>
        <w:t>或者设置</w:t>
      </w:r>
      <w:r>
        <w:rPr>
          <w:rFonts w:ascii="微软雅黑" w:eastAsia="微软雅黑" w:hAnsi="微软雅黑"/>
        </w:rPr>
        <w:t>为不同的优先级。报文</w:t>
      </w:r>
      <w:r>
        <w:rPr>
          <w:rFonts w:ascii="微软雅黑" w:eastAsia="微软雅黑" w:hAnsi="微软雅黑" w:hint="eastAsia"/>
        </w:rPr>
        <w:t>分类即</w:t>
      </w:r>
      <w:r>
        <w:rPr>
          <w:rFonts w:ascii="微软雅黑" w:eastAsia="微软雅黑" w:hAnsi="微软雅黑"/>
        </w:rPr>
        <w:t>把数据包分为不同的类别，可以通过</w:t>
      </w:r>
      <w:r>
        <w:rPr>
          <w:rFonts w:ascii="微软雅黑" w:eastAsia="微软雅黑" w:hAnsi="微软雅黑" w:hint="eastAsia"/>
        </w:rPr>
        <w:t>MQC配置</w:t>
      </w:r>
      <w:r>
        <w:rPr>
          <w:rFonts w:ascii="微软雅黑" w:eastAsia="微软雅黑" w:hAnsi="微软雅黑"/>
        </w:rPr>
        <w:t>中的流分类实现；报文标记即为</w:t>
      </w:r>
      <w:r>
        <w:rPr>
          <w:rFonts w:ascii="微软雅黑" w:eastAsia="微软雅黑" w:hAnsi="微软雅黑" w:hint="eastAsia"/>
        </w:rPr>
        <w:t>数据包</w:t>
      </w:r>
      <w:r>
        <w:rPr>
          <w:rFonts w:ascii="微软雅黑" w:eastAsia="微软雅黑" w:hAnsi="微软雅黑"/>
        </w:rPr>
        <w:t>设置不同的优先级，可以通过优先级映射和重标记优先级实现。</w:t>
      </w:r>
    </w:p>
    <w:p w14:paraId="3ECE12CA" w14:textId="77777777" w:rsidR="0076630D" w:rsidRDefault="00D7272D" w:rsidP="00B10728">
      <w:pPr>
        <w:pStyle w:val="af2"/>
        <w:numPr>
          <w:ilvl w:val="0"/>
          <w:numId w:val="323"/>
        </w:numPr>
        <w:ind w:firstLineChars="0"/>
        <w:rPr>
          <w:rFonts w:ascii="微软雅黑" w:eastAsia="微软雅黑" w:hAnsi="微软雅黑"/>
        </w:rPr>
      </w:pPr>
      <w:r>
        <w:rPr>
          <w:rFonts w:ascii="微软雅黑" w:eastAsia="微软雅黑" w:hAnsi="微软雅黑" w:hint="eastAsia"/>
        </w:rPr>
        <w:t>流量监管</w:t>
      </w:r>
      <w:r>
        <w:rPr>
          <w:rFonts w:ascii="微软雅黑" w:eastAsia="微软雅黑" w:hAnsi="微软雅黑"/>
        </w:rPr>
        <w:t>、流量整形和接口限速</w:t>
      </w:r>
    </w:p>
    <w:p w14:paraId="02B39AEA" w14:textId="77777777" w:rsidR="0076630D" w:rsidRDefault="00D7272D">
      <w:pPr>
        <w:rPr>
          <w:rFonts w:ascii="微软雅黑" w:eastAsia="微软雅黑" w:hAnsi="微软雅黑"/>
        </w:rPr>
      </w:pPr>
      <w:r>
        <w:rPr>
          <w:rFonts w:ascii="微软雅黑" w:eastAsia="微软雅黑" w:hAnsi="微软雅黑" w:hint="eastAsia"/>
        </w:rPr>
        <w:t xml:space="preserve">    流量监管</w:t>
      </w:r>
      <w:r>
        <w:rPr>
          <w:rFonts w:ascii="微软雅黑" w:eastAsia="微软雅黑" w:hAnsi="微软雅黑"/>
        </w:rPr>
        <w:t>和流量整形可以将业务流量限制在特定的带宽内，当业务流量超过额定</w:t>
      </w:r>
      <w:r>
        <w:rPr>
          <w:rFonts w:ascii="微软雅黑" w:eastAsia="微软雅黑" w:hAnsi="微软雅黑" w:hint="eastAsia"/>
        </w:rPr>
        <w:t>带宽</w:t>
      </w:r>
      <w:r>
        <w:rPr>
          <w:rFonts w:ascii="微软雅黑" w:eastAsia="微软雅黑" w:hAnsi="微软雅黑"/>
        </w:rPr>
        <w:t>时，超过的流量将被丢弃或缓存。其中</w:t>
      </w:r>
      <w:r>
        <w:rPr>
          <w:rFonts w:ascii="微软雅黑" w:eastAsia="微软雅黑" w:hAnsi="微软雅黑" w:hint="eastAsia"/>
        </w:rPr>
        <w:t>，</w:t>
      </w:r>
      <w:r>
        <w:rPr>
          <w:rFonts w:ascii="微软雅黑" w:eastAsia="微软雅黑" w:hAnsi="微软雅黑"/>
        </w:rPr>
        <w:t>将超过的流量丢弃的技术称为流量监管，将超过的流量缓存的技术称为流量整形。接口</w:t>
      </w:r>
      <w:r>
        <w:rPr>
          <w:rFonts w:ascii="微软雅黑" w:eastAsia="微软雅黑" w:hAnsi="微软雅黑" w:hint="eastAsia"/>
        </w:rPr>
        <w:t>限速</w:t>
      </w:r>
      <w:r>
        <w:rPr>
          <w:rFonts w:ascii="微软雅黑" w:eastAsia="微软雅黑" w:hAnsi="微软雅黑"/>
        </w:rPr>
        <w:t>分为基于接口的流量监管和基于接口的流量整形。</w:t>
      </w:r>
    </w:p>
    <w:p w14:paraId="3F4ABA15" w14:textId="77777777" w:rsidR="0076630D" w:rsidRDefault="00D7272D" w:rsidP="00B10728">
      <w:pPr>
        <w:pStyle w:val="af2"/>
        <w:numPr>
          <w:ilvl w:val="0"/>
          <w:numId w:val="323"/>
        </w:numPr>
        <w:ind w:firstLineChars="0"/>
        <w:rPr>
          <w:rFonts w:ascii="微软雅黑" w:eastAsia="微软雅黑" w:hAnsi="微软雅黑"/>
        </w:rPr>
      </w:pPr>
      <w:r>
        <w:rPr>
          <w:rFonts w:ascii="微软雅黑" w:eastAsia="微软雅黑" w:hAnsi="微软雅黑" w:hint="eastAsia"/>
        </w:rPr>
        <w:t>拥塞</w:t>
      </w:r>
      <w:r>
        <w:rPr>
          <w:rFonts w:ascii="微软雅黑" w:eastAsia="微软雅黑" w:hAnsi="微软雅黑"/>
        </w:rPr>
        <w:t>管理和拥塞避免</w:t>
      </w:r>
    </w:p>
    <w:p w14:paraId="30D17E84" w14:textId="77777777" w:rsidR="0076630D" w:rsidRDefault="00D7272D">
      <w:pPr>
        <w:ind w:firstLine="420"/>
        <w:rPr>
          <w:rFonts w:ascii="微软雅黑" w:eastAsia="微软雅黑" w:hAnsi="微软雅黑"/>
        </w:rPr>
      </w:pPr>
      <w:r>
        <w:rPr>
          <w:rFonts w:ascii="微软雅黑" w:eastAsia="微软雅黑" w:hAnsi="微软雅黑" w:hint="eastAsia"/>
        </w:rPr>
        <w:t>拥塞</w:t>
      </w:r>
      <w:r>
        <w:rPr>
          <w:rFonts w:ascii="微软雅黑" w:eastAsia="微软雅黑" w:hAnsi="微软雅黑"/>
        </w:rPr>
        <w:t>管理在网络发生拥塞时，将报文放入队列中缓存，并采取</w:t>
      </w:r>
      <w:r>
        <w:rPr>
          <w:rFonts w:ascii="微软雅黑" w:eastAsia="微软雅黑" w:hAnsi="微软雅黑" w:hint="eastAsia"/>
        </w:rPr>
        <w:t>某种</w:t>
      </w:r>
      <w:r>
        <w:rPr>
          <w:rFonts w:ascii="微软雅黑" w:eastAsia="微软雅黑" w:hAnsi="微软雅黑"/>
        </w:rPr>
        <w:t>调度算法安排报文的转发次序。而</w:t>
      </w:r>
      <w:r>
        <w:rPr>
          <w:rFonts w:ascii="微软雅黑" w:eastAsia="微软雅黑" w:hAnsi="微软雅黑" w:hint="eastAsia"/>
        </w:rPr>
        <w:t>拥塞</w:t>
      </w:r>
      <w:r>
        <w:rPr>
          <w:rFonts w:ascii="微软雅黑" w:eastAsia="微软雅黑" w:hAnsi="微软雅黑"/>
        </w:rPr>
        <w:t>避免可以</w:t>
      </w:r>
      <w:r>
        <w:rPr>
          <w:rFonts w:ascii="微软雅黑" w:eastAsia="微软雅黑" w:hAnsi="微软雅黑" w:hint="eastAsia"/>
        </w:rPr>
        <w:t>监管</w:t>
      </w:r>
      <w:r>
        <w:rPr>
          <w:rFonts w:ascii="微软雅黑" w:eastAsia="微软雅黑" w:hAnsi="微软雅黑"/>
        </w:rPr>
        <w:t>网络资源的使用情况，当发现拥塞有加剧的趋势时</w:t>
      </w:r>
      <w:r>
        <w:rPr>
          <w:rFonts w:ascii="微软雅黑" w:eastAsia="微软雅黑" w:hAnsi="微软雅黑" w:hint="eastAsia"/>
        </w:rPr>
        <w:t>采取</w:t>
      </w:r>
      <w:r>
        <w:rPr>
          <w:rFonts w:ascii="微软雅黑" w:eastAsia="微软雅黑" w:hAnsi="微软雅黑"/>
        </w:rPr>
        <w:t>主动丢弃报文的策略，通过调整流量来解决网络的过载。</w:t>
      </w:r>
    </w:p>
    <w:p w14:paraId="6FEF51FC" w14:textId="77777777" w:rsidR="0076630D" w:rsidRDefault="00D7272D">
      <w:pPr>
        <w:ind w:firstLine="420"/>
        <w:rPr>
          <w:rFonts w:ascii="微软雅黑" w:eastAsia="微软雅黑" w:hAnsi="微软雅黑"/>
        </w:rPr>
      </w:pPr>
      <w:r>
        <w:rPr>
          <w:rFonts w:ascii="微软雅黑" w:eastAsia="微软雅黑" w:hAnsi="微软雅黑" w:hint="eastAsia"/>
        </w:rPr>
        <w:t>其中</w:t>
      </w:r>
      <w:r>
        <w:rPr>
          <w:rFonts w:ascii="微软雅黑" w:eastAsia="微软雅黑" w:hAnsi="微软雅黑"/>
        </w:rPr>
        <w:t>，报文分类和标记是实现差分服务的前提和基础；流量监管、流量整形、接口限速、</w:t>
      </w:r>
      <w:r>
        <w:rPr>
          <w:rFonts w:ascii="微软雅黑" w:eastAsia="微软雅黑" w:hAnsi="微软雅黑" w:hint="eastAsia"/>
        </w:rPr>
        <w:t>拥塞</w:t>
      </w:r>
      <w:r>
        <w:rPr>
          <w:rFonts w:ascii="微软雅黑" w:eastAsia="微软雅黑" w:hAnsi="微软雅黑"/>
        </w:rPr>
        <w:t>管理和拥塞避免从不同方面对网络流量及其分配的资源实施控制，是提供差分服务的具体体现。</w:t>
      </w:r>
    </w:p>
    <w:p w14:paraId="4B292E0D" w14:textId="77777777" w:rsidR="0076630D" w:rsidRDefault="00D7272D">
      <w:pPr>
        <w:pStyle w:val="20"/>
        <w:numPr>
          <w:ilvl w:val="1"/>
          <w:numId w:val="1"/>
        </w:numPr>
        <w:rPr>
          <w:rFonts w:ascii="微软雅黑" w:eastAsia="微软雅黑" w:hAnsi="微软雅黑"/>
        </w:rPr>
      </w:pPr>
      <w:bookmarkStart w:id="384" w:name="_端口优先级/Port_Priority"/>
      <w:bookmarkStart w:id="385" w:name="_Toc149138851"/>
      <w:bookmarkEnd w:id="384"/>
      <w:r>
        <w:rPr>
          <w:rFonts w:ascii="微软雅黑" w:eastAsia="微软雅黑" w:hAnsi="微软雅黑" w:hint="eastAsia"/>
        </w:rPr>
        <w:t>端口优先级/</w:t>
      </w:r>
      <w:r>
        <w:rPr>
          <w:rFonts w:ascii="微软雅黑" w:eastAsia="微软雅黑" w:hAnsi="微软雅黑"/>
        </w:rPr>
        <w:t>Port Priority</w:t>
      </w:r>
      <w:bookmarkEnd w:id="385"/>
    </w:p>
    <w:p w14:paraId="05D88C28" w14:textId="77777777" w:rsidR="0076630D" w:rsidRDefault="00D7272D">
      <w:pPr>
        <w:rPr>
          <w:rFonts w:ascii="微软雅黑" w:eastAsia="微软雅黑" w:hAnsi="微软雅黑"/>
        </w:rPr>
      </w:pPr>
      <w:r>
        <w:rPr>
          <w:rFonts w:ascii="微软雅黑" w:eastAsia="微软雅黑" w:hAnsi="微软雅黑" w:hint="eastAsia"/>
        </w:rPr>
        <w:t>【配置参数】</w:t>
      </w:r>
    </w:p>
    <w:p w14:paraId="5F858F6E" w14:textId="77777777" w:rsidR="0076630D" w:rsidRDefault="00D7272D">
      <w:pPr>
        <w:rPr>
          <w:rFonts w:ascii="微软雅黑" w:eastAsia="微软雅黑" w:hAnsi="微软雅黑"/>
        </w:rPr>
      </w:pPr>
      <w:r>
        <w:rPr>
          <w:rFonts w:ascii="微软雅黑" w:eastAsia="微软雅黑" w:hAnsi="微软雅黑"/>
        </w:rPr>
        <w:t>GWN7800系列</w:t>
      </w:r>
      <w:r>
        <w:rPr>
          <w:rFonts w:ascii="微软雅黑" w:eastAsia="微软雅黑" w:hAnsi="微软雅黑" w:hint="eastAsia"/>
        </w:rPr>
        <w:t>L</w:t>
      </w:r>
      <w:r>
        <w:rPr>
          <w:rFonts w:ascii="微软雅黑" w:eastAsia="微软雅黑" w:hAnsi="微软雅黑"/>
        </w:rPr>
        <w:t>2+交换机和GWN7810/20/30系列</w:t>
      </w:r>
      <w:r>
        <w:rPr>
          <w:rFonts w:ascii="微软雅黑" w:eastAsia="微软雅黑" w:hAnsi="微软雅黑" w:hint="eastAsia"/>
        </w:rPr>
        <w:t>L</w:t>
      </w:r>
      <w:r>
        <w:rPr>
          <w:rFonts w:ascii="微软雅黑" w:eastAsia="微软雅黑" w:hAnsi="微软雅黑"/>
        </w:rPr>
        <w:t>3</w:t>
      </w:r>
      <w:r>
        <w:rPr>
          <w:rFonts w:ascii="微软雅黑" w:eastAsia="微软雅黑" w:hAnsi="微软雅黑" w:hint="eastAsia"/>
        </w:rPr>
        <w:t>交换机，均</w:t>
      </w:r>
      <w:r>
        <w:rPr>
          <w:rFonts w:ascii="微软雅黑" w:eastAsia="微软雅黑" w:hAnsi="微软雅黑"/>
        </w:rPr>
        <w:t>采用</w:t>
      </w:r>
      <w:r>
        <w:rPr>
          <w:rFonts w:ascii="微软雅黑" w:eastAsia="微软雅黑" w:hAnsi="微软雅黑" w:hint="eastAsia"/>
        </w:rPr>
        <w:t>基于</w:t>
      </w:r>
      <w:r>
        <w:rPr>
          <w:rFonts w:ascii="微软雅黑" w:eastAsia="微软雅黑" w:hAnsi="微软雅黑"/>
        </w:rPr>
        <w:t>接口配置，具体如下：</w:t>
      </w:r>
    </w:p>
    <w:p w14:paraId="21DC51F2" w14:textId="77777777" w:rsidR="0076630D" w:rsidRDefault="00D7272D" w:rsidP="00B10728">
      <w:pPr>
        <w:pStyle w:val="af2"/>
        <w:numPr>
          <w:ilvl w:val="0"/>
          <w:numId w:val="323"/>
        </w:numPr>
        <w:ind w:firstLineChars="0"/>
        <w:rPr>
          <w:rFonts w:ascii="微软雅黑" w:eastAsia="微软雅黑" w:hAnsi="微软雅黑"/>
        </w:rPr>
      </w:pPr>
      <w:r>
        <w:rPr>
          <w:rFonts w:ascii="微软雅黑" w:eastAsia="微软雅黑" w:hAnsi="微软雅黑" w:hint="eastAsia"/>
        </w:rPr>
        <w:lastRenderedPageBreak/>
        <w:t>接口</w:t>
      </w:r>
      <w:r>
        <w:rPr>
          <w:rFonts w:ascii="微软雅黑" w:eastAsia="微软雅黑" w:hAnsi="微软雅黑"/>
        </w:rPr>
        <w:t>：选择需要配置</w:t>
      </w:r>
      <w:r>
        <w:rPr>
          <w:rFonts w:ascii="微软雅黑" w:eastAsia="微软雅黑" w:hAnsi="微软雅黑" w:hint="eastAsia"/>
        </w:rPr>
        <w:t>优先级</w:t>
      </w:r>
      <w:r>
        <w:rPr>
          <w:rFonts w:ascii="微软雅黑" w:eastAsia="微软雅黑" w:hAnsi="微软雅黑"/>
        </w:rPr>
        <w:t>的交换机</w:t>
      </w:r>
      <w:r>
        <w:rPr>
          <w:rFonts w:ascii="微软雅黑" w:eastAsia="微软雅黑" w:hAnsi="微软雅黑" w:hint="eastAsia"/>
        </w:rPr>
        <w:t>接口</w:t>
      </w:r>
      <w:r>
        <w:rPr>
          <w:rFonts w:ascii="微软雅黑" w:eastAsia="微软雅黑" w:hAnsi="微软雅黑"/>
        </w:rPr>
        <w:t>，包括电口、光口和聚合接口。可多选</w:t>
      </w:r>
      <w:r>
        <w:rPr>
          <w:rFonts w:ascii="微软雅黑" w:eastAsia="微软雅黑" w:hAnsi="微软雅黑" w:hint="eastAsia"/>
        </w:rPr>
        <w:t>。</w:t>
      </w:r>
    </w:p>
    <w:p w14:paraId="52BC0646" w14:textId="296ADB2A" w:rsidR="0001519D" w:rsidRDefault="0001519D" w:rsidP="0001519D">
      <w:pPr>
        <w:pStyle w:val="af2"/>
        <w:ind w:left="840" w:firstLineChars="0" w:firstLine="0"/>
        <w:rPr>
          <w:rFonts w:ascii="微软雅黑" w:eastAsia="微软雅黑" w:hAnsi="微软雅黑"/>
        </w:rPr>
      </w:pPr>
      <w:r>
        <w:rPr>
          <w:rFonts w:ascii="微软雅黑" w:eastAsia="微软雅黑" w:hAnsi="微软雅黑" w:hint="eastAsia"/>
        </w:rPr>
        <w:t>入方向：</w:t>
      </w:r>
    </w:p>
    <w:p w14:paraId="1C40625F" w14:textId="77777777" w:rsidR="0076630D" w:rsidRDefault="00D7272D" w:rsidP="00B10728">
      <w:pPr>
        <w:pStyle w:val="af2"/>
        <w:numPr>
          <w:ilvl w:val="0"/>
          <w:numId w:val="323"/>
        </w:numPr>
        <w:ind w:firstLineChars="0"/>
        <w:rPr>
          <w:rFonts w:ascii="微软雅黑" w:eastAsia="微软雅黑" w:hAnsi="微软雅黑"/>
        </w:rPr>
      </w:pPr>
      <w:r>
        <w:rPr>
          <w:rFonts w:ascii="微软雅黑" w:eastAsia="微软雅黑" w:hAnsi="微软雅黑" w:hint="eastAsia"/>
        </w:rPr>
        <w:t>信任模式</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接口的信任模式，选项有{</w:t>
      </w:r>
      <w:r>
        <w:rPr>
          <w:rFonts w:ascii="微软雅黑" w:eastAsia="微软雅黑" w:hAnsi="微软雅黑" w:hint="eastAsia"/>
        </w:rPr>
        <w:t xml:space="preserve">None </w:t>
      </w:r>
      <w:r>
        <w:rPr>
          <w:rFonts w:ascii="微软雅黑" w:eastAsia="微软雅黑" w:hAnsi="微软雅黑"/>
        </w:rPr>
        <w:t>| 802.1p | DSCP | 802.1p-DSCP| IP优先级}</w:t>
      </w:r>
      <w:r>
        <w:rPr>
          <w:rFonts w:ascii="微软雅黑" w:eastAsia="微软雅黑" w:hAnsi="微软雅黑" w:hint="eastAsia"/>
        </w:rPr>
        <w:t>，</w:t>
      </w:r>
      <w:r>
        <w:rPr>
          <w:rFonts w:ascii="微软雅黑" w:eastAsia="微软雅黑" w:hAnsi="微软雅黑"/>
        </w:rPr>
        <w:t>默认None。</w:t>
      </w:r>
    </w:p>
    <w:p w14:paraId="6D0A857D" w14:textId="77777777" w:rsidR="0076630D" w:rsidRDefault="00D7272D" w:rsidP="00B10728">
      <w:pPr>
        <w:pStyle w:val="af2"/>
        <w:numPr>
          <w:ilvl w:val="0"/>
          <w:numId w:val="324"/>
        </w:numPr>
        <w:ind w:firstLineChars="0"/>
        <w:rPr>
          <w:rFonts w:ascii="微软雅黑" w:eastAsia="微软雅黑" w:hAnsi="微软雅黑"/>
        </w:rPr>
      </w:pPr>
      <w:r>
        <w:rPr>
          <w:rFonts w:ascii="微软雅黑" w:eastAsia="微软雅黑" w:hAnsi="微软雅黑" w:hint="eastAsia"/>
        </w:rPr>
        <w:t>当选择</w:t>
      </w:r>
      <w:r>
        <w:rPr>
          <w:rFonts w:ascii="微软雅黑" w:eastAsia="微软雅黑" w:hAnsi="微软雅黑"/>
        </w:rPr>
        <w:t>“</w:t>
      </w:r>
      <w:r>
        <w:rPr>
          <w:rFonts w:ascii="微软雅黑" w:eastAsia="微软雅黑" w:hAnsi="微软雅黑" w:hint="eastAsia"/>
        </w:rPr>
        <w:t>None</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即不信任</w:t>
      </w:r>
      <w:r>
        <w:rPr>
          <w:rFonts w:ascii="微软雅黑" w:eastAsia="微软雅黑" w:hAnsi="微软雅黑"/>
        </w:rPr>
        <w:t>任何</w:t>
      </w:r>
      <w:r>
        <w:rPr>
          <w:rFonts w:ascii="微软雅黑" w:eastAsia="微软雅黑" w:hAnsi="微软雅黑" w:hint="eastAsia"/>
        </w:rPr>
        <w:t>报文优先级</w:t>
      </w:r>
      <w:r>
        <w:rPr>
          <w:rFonts w:ascii="微软雅黑" w:eastAsia="微软雅黑" w:hAnsi="微软雅黑"/>
        </w:rPr>
        <w:t>，使用接口默认优先级</w:t>
      </w:r>
      <w:r>
        <w:rPr>
          <w:rFonts w:ascii="微软雅黑" w:eastAsia="微软雅黑" w:hAnsi="微软雅黑" w:hint="eastAsia"/>
        </w:rPr>
        <w:t>。</w:t>
      </w:r>
    </w:p>
    <w:p w14:paraId="47B00857" w14:textId="77777777" w:rsidR="0076630D" w:rsidRDefault="00D7272D" w:rsidP="00B10728">
      <w:pPr>
        <w:pStyle w:val="af2"/>
        <w:numPr>
          <w:ilvl w:val="0"/>
          <w:numId w:val="324"/>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选择“</w:t>
      </w:r>
      <w:r>
        <w:rPr>
          <w:rFonts w:ascii="微软雅黑" w:eastAsia="微软雅黑" w:hAnsi="微软雅黑" w:hint="eastAsia"/>
        </w:rPr>
        <w:t>802.1</w:t>
      </w:r>
      <w:r>
        <w:rPr>
          <w:rFonts w:ascii="微软雅黑" w:eastAsia="微软雅黑" w:hAnsi="微软雅黑"/>
        </w:rPr>
        <w:t>p”</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指定</w:t>
      </w:r>
      <w:r>
        <w:rPr>
          <w:rFonts w:ascii="微软雅黑" w:eastAsia="微软雅黑" w:hAnsi="微软雅黑"/>
        </w:rPr>
        <w:t>对</w:t>
      </w:r>
      <w:r>
        <w:rPr>
          <w:rFonts w:ascii="微软雅黑" w:eastAsia="微软雅黑" w:hAnsi="微软雅黑" w:hint="eastAsia"/>
        </w:rPr>
        <w:t>报文</w:t>
      </w:r>
      <w:r>
        <w:rPr>
          <w:rFonts w:ascii="微软雅黑" w:eastAsia="微软雅黑" w:hAnsi="微软雅黑"/>
        </w:rPr>
        <w:t>按照VLAN的</w:t>
      </w:r>
      <w:r>
        <w:rPr>
          <w:rFonts w:ascii="微软雅黑" w:eastAsia="微软雅黑" w:hAnsi="微软雅黑" w:hint="eastAsia"/>
        </w:rPr>
        <w:t>802.1</w:t>
      </w:r>
      <w:r>
        <w:rPr>
          <w:rFonts w:ascii="微软雅黑" w:eastAsia="微软雅黑" w:hAnsi="微软雅黑"/>
        </w:rPr>
        <w:t>p优先级进行映射，两层tag时用外层tag的优先级映射</w:t>
      </w:r>
      <w:r>
        <w:rPr>
          <w:rFonts w:ascii="微软雅黑" w:eastAsia="微软雅黑" w:hAnsi="微软雅黑" w:hint="eastAsia"/>
        </w:rPr>
        <w:t>。</w:t>
      </w:r>
    </w:p>
    <w:p w14:paraId="473CDC3A" w14:textId="77777777" w:rsidR="0076630D" w:rsidRDefault="00D7272D" w:rsidP="00B10728">
      <w:pPr>
        <w:pStyle w:val="af2"/>
        <w:numPr>
          <w:ilvl w:val="0"/>
          <w:numId w:val="324"/>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选择“DSCP”</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指定</w:t>
      </w:r>
      <w:r>
        <w:rPr>
          <w:rFonts w:ascii="微软雅黑" w:eastAsia="微软雅黑" w:hAnsi="微软雅黑"/>
        </w:rPr>
        <w:t>对</w:t>
      </w:r>
      <w:r>
        <w:rPr>
          <w:rFonts w:ascii="微软雅黑" w:eastAsia="微软雅黑" w:hAnsi="微软雅黑" w:hint="eastAsia"/>
        </w:rPr>
        <w:t>报文</w:t>
      </w:r>
      <w:r>
        <w:rPr>
          <w:rFonts w:ascii="微软雅黑" w:eastAsia="微软雅黑" w:hAnsi="微软雅黑"/>
        </w:rPr>
        <w:t>按照</w:t>
      </w:r>
      <w:r>
        <w:rPr>
          <w:rFonts w:ascii="微软雅黑" w:eastAsia="微软雅黑" w:hAnsi="微软雅黑" w:hint="eastAsia"/>
        </w:rPr>
        <w:t>DSCP</w:t>
      </w:r>
      <w:r>
        <w:rPr>
          <w:rFonts w:ascii="微软雅黑" w:eastAsia="微软雅黑" w:hAnsi="微软雅黑"/>
        </w:rPr>
        <w:t>优先级进行映射</w:t>
      </w:r>
      <w:r>
        <w:rPr>
          <w:rFonts w:ascii="微软雅黑" w:eastAsia="微软雅黑" w:hAnsi="微软雅黑" w:hint="eastAsia"/>
        </w:rPr>
        <w:t>。</w:t>
      </w:r>
    </w:p>
    <w:p w14:paraId="04D9891F" w14:textId="77777777" w:rsidR="0076630D" w:rsidRDefault="00D7272D" w:rsidP="00B10728">
      <w:pPr>
        <w:pStyle w:val="af2"/>
        <w:numPr>
          <w:ilvl w:val="0"/>
          <w:numId w:val="324"/>
        </w:numPr>
        <w:ind w:firstLineChars="0"/>
        <w:rPr>
          <w:rFonts w:ascii="微软雅黑" w:eastAsia="微软雅黑" w:hAnsi="微软雅黑"/>
        </w:rPr>
      </w:pPr>
      <w:r>
        <w:rPr>
          <w:rFonts w:ascii="微软雅黑" w:eastAsia="微软雅黑" w:hAnsi="微软雅黑" w:hint="eastAsia"/>
        </w:rPr>
        <w:t>当</w:t>
      </w:r>
      <w:r>
        <w:rPr>
          <w:rFonts w:ascii="微软雅黑" w:eastAsia="微软雅黑" w:hAnsi="微软雅黑"/>
        </w:rPr>
        <w:t>选择“802.1p-DSCP”</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指定</w:t>
      </w:r>
      <w:r>
        <w:rPr>
          <w:rFonts w:ascii="微软雅黑" w:eastAsia="微软雅黑" w:hAnsi="微软雅黑"/>
        </w:rPr>
        <w:t>对</w:t>
      </w:r>
      <w:r>
        <w:rPr>
          <w:rFonts w:ascii="微软雅黑" w:eastAsia="微软雅黑" w:hAnsi="微软雅黑" w:hint="eastAsia"/>
        </w:rPr>
        <w:t>报文优先</w:t>
      </w:r>
      <w:r>
        <w:rPr>
          <w:rFonts w:ascii="微软雅黑" w:eastAsia="微软雅黑" w:hAnsi="微软雅黑"/>
        </w:rPr>
        <w:t>按照</w:t>
      </w:r>
      <w:r>
        <w:rPr>
          <w:rFonts w:ascii="微软雅黑" w:eastAsia="微软雅黑" w:hAnsi="微软雅黑" w:hint="eastAsia"/>
        </w:rPr>
        <w:t>DSCP</w:t>
      </w:r>
      <w:r>
        <w:rPr>
          <w:rFonts w:ascii="微软雅黑" w:eastAsia="微软雅黑" w:hAnsi="微软雅黑"/>
        </w:rPr>
        <w:t>优先级进行映射</w:t>
      </w:r>
      <w:r>
        <w:rPr>
          <w:rFonts w:ascii="微软雅黑" w:eastAsia="微软雅黑" w:hAnsi="微软雅黑" w:hint="eastAsia"/>
        </w:rPr>
        <w:t>，</w:t>
      </w:r>
      <w:r>
        <w:rPr>
          <w:rFonts w:ascii="微软雅黑" w:eastAsia="微软雅黑" w:hAnsi="微软雅黑"/>
        </w:rPr>
        <w:t>当DSCP匹配不到时</w:t>
      </w:r>
      <w:r>
        <w:rPr>
          <w:rFonts w:ascii="微软雅黑" w:eastAsia="微软雅黑" w:hAnsi="微软雅黑" w:hint="eastAsia"/>
        </w:rPr>
        <w:t>使用</w:t>
      </w:r>
      <w:r>
        <w:rPr>
          <w:rFonts w:ascii="微软雅黑" w:eastAsia="微软雅黑" w:hAnsi="微软雅黑"/>
        </w:rPr>
        <w:t>VLAN</w:t>
      </w:r>
      <w:r>
        <w:rPr>
          <w:rFonts w:ascii="微软雅黑" w:eastAsia="微软雅黑" w:hAnsi="微软雅黑" w:hint="eastAsia"/>
        </w:rPr>
        <w:t>的802.1</w:t>
      </w:r>
      <w:r>
        <w:rPr>
          <w:rFonts w:ascii="微软雅黑" w:eastAsia="微软雅黑" w:hAnsi="微软雅黑"/>
        </w:rPr>
        <w:t>p优先级进行映射</w:t>
      </w:r>
      <w:r>
        <w:rPr>
          <w:rFonts w:ascii="微软雅黑" w:eastAsia="微软雅黑" w:hAnsi="微软雅黑" w:hint="eastAsia"/>
        </w:rPr>
        <w:t>。</w:t>
      </w:r>
    </w:p>
    <w:p w14:paraId="286E1AE4" w14:textId="77777777" w:rsidR="0076630D" w:rsidRDefault="00D7272D" w:rsidP="00B10728">
      <w:pPr>
        <w:pStyle w:val="af2"/>
        <w:numPr>
          <w:ilvl w:val="0"/>
          <w:numId w:val="324"/>
        </w:numPr>
        <w:ind w:firstLineChars="0"/>
        <w:rPr>
          <w:rFonts w:ascii="微软雅黑" w:eastAsia="微软雅黑" w:hAnsi="微软雅黑"/>
        </w:rPr>
      </w:pPr>
      <w:r>
        <w:rPr>
          <w:rFonts w:ascii="微软雅黑" w:eastAsia="微软雅黑" w:hAnsi="微软雅黑" w:hint="eastAsia"/>
        </w:rPr>
        <w:t>当选择</w:t>
      </w:r>
      <w:r>
        <w:rPr>
          <w:rFonts w:ascii="微软雅黑" w:eastAsia="微软雅黑" w:hAnsi="微软雅黑"/>
        </w:rPr>
        <w:t>“IP优先级”</w:t>
      </w:r>
      <w:r>
        <w:rPr>
          <w:rFonts w:ascii="微软雅黑" w:eastAsia="微软雅黑" w:hAnsi="微软雅黑" w:hint="eastAsia"/>
        </w:rPr>
        <w:t>时</w:t>
      </w:r>
      <w:r>
        <w:rPr>
          <w:rFonts w:ascii="微软雅黑" w:eastAsia="微软雅黑" w:hAnsi="微软雅黑"/>
        </w:rPr>
        <w:t>，指定</w:t>
      </w:r>
      <w:r>
        <w:rPr>
          <w:rFonts w:ascii="微软雅黑" w:eastAsia="微软雅黑" w:hAnsi="微软雅黑" w:hint="eastAsia"/>
        </w:rPr>
        <w:t>对</w:t>
      </w:r>
      <w:r>
        <w:rPr>
          <w:rFonts w:ascii="微软雅黑" w:eastAsia="微软雅黑" w:hAnsi="微软雅黑"/>
        </w:rPr>
        <w:t>报文</w:t>
      </w:r>
      <w:r>
        <w:rPr>
          <w:rFonts w:ascii="微软雅黑" w:eastAsia="微软雅黑" w:hAnsi="微软雅黑" w:hint="eastAsia"/>
        </w:rPr>
        <w:t>按照</w:t>
      </w:r>
      <w:r>
        <w:rPr>
          <w:rFonts w:ascii="微软雅黑" w:eastAsia="微软雅黑" w:hAnsi="微软雅黑"/>
        </w:rPr>
        <w:t>IP优先级</w:t>
      </w:r>
      <w:r>
        <w:rPr>
          <w:rFonts w:ascii="微软雅黑" w:eastAsia="微软雅黑" w:hAnsi="微软雅黑" w:hint="eastAsia"/>
        </w:rPr>
        <w:t>进行</w:t>
      </w:r>
      <w:r>
        <w:rPr>
          <w:rFonts w:ascii="微软雅黑" w:eastAsia="微软雅黑" w:hAnsi="微软雅黑"/>
        </w:rPr>
        <w:t>映射</w:t>
      </w:r>
      <w:r>
        <w:rPr>
          <w:rFonts w:ascii="微软雅黑" w:eastAsia="微软雅黑" w:hAnsi="微软雅黑" w:hint="eastAsia"/>
        </w:rPr>
        <w:t>。</w:t>
      </w:r>
    </w:p>
    <w:p w14:paraId="230A7240" w14:textId="77777777" w:rsidR="0076630D" w:rsidRDefault="00D7272D" w:rsidP="00B10728">
      <w:pPr>
        <w:pStyle w:val="af2"/>
        <w:numPr>
          <w:ilvl w:val="0"/>
          <w:numId w:val="323"/>
        </w:numPr>
        <w:ind w:firstLineChars="0"/>
        <w:rPr>
          <w:rFonts w:ascii="微软雅黑" w:eastAsia="微软雅黑" w:hAnsi="微软雅黑"/>
        </w:rPr>
      </w:pPr>
      <w:r>
        <w:rPr>
          <w:rFonts w:ascii="微软雅黑" w:eastAsia="微软雅黑" w:hAnsi="微软雅黑" w:hint="eastAsia"/>
        </w:rPr>
        <w:t>CoS：设置接口的CoS优先级，取值范围为0-7的整数，</w:t>
      </w:r>
      <w:r>
        <w:rPr>
          <w:rFonts w:ascii="微软雅黑" w:eastAsia="微软雅黑" w:hAnsi="微软雅黑"/>
        </w:rPr>
        <w:t>默认</w:t>
      </w:r>
      <w:r>
        <w:rPr>
          <w:rFonts w:ascii="微软雅黑" w:eastAsia="微软雅黑" w:hAnsi="微软雅黑" w:hint="eastAsia"/>
        </w:rPr>
        <w:t>0。</w:t>
      </w:r>
    </w:p>
    <w:p w14:paraId="03669442" w14:textId="1D2F9DF9" w:rsidR="0001519D" w:rsidRDefault="0001519D" w:rsidP="0001519D">
      <w:pPr>
        <w:pStyle w:val="af2"/>
        <w:ind w:left="839" w:firstLineChars="0" w:firstLine="0"/>
        <w:rPr>
          <w:rFonts w:ascii="微软雅黑" w:eastAsia="微软雅黑" w:hAnsi="微软雅黑"/>
        </w:rPr>
      </w:pPr>
      <w:r>
        <w:rPr>
          <w:rFonts w:ascii="微软雅黑" w:eastAsia="微软雅黑" w:hAnsi="微软雅黑" w:hint="eastAsia"/>
        </w:rPr>
        <w:t>出方向：</w:t>
      </w:r>
    </w:p>
    <w:p w14:paraId="62CDB76C" w14:textId="77777777" w:rsidR="0076630D" w:rsidRDefault="00D7272D" w:rsidP="00B10728">
      <w:pPr>
        <w:pStyle w:val="af2"/>
        <w:numPr>
          <w:ilvl w:val="0"/>
          <w:numId w:val="325"/>
        </w:numPr>
        <w:ind w:firstLineChars="0"/>
        <w:rPr>
          <w:rFonts w:ascii="微软雅黑" w:eastAsia="微软雅黑" w:hAnsi="微软雅黑"/>
        </w:rPr>
      </w:pPr>
      <w:r>
        <w:rPr>
          <w:rFonts w:ascii="微软雅黑" w:eastAsia="微软雅黑" w:hAnsi="微软雅黑" w:hint="eastAsia"/>
        </w:rPr>
        <w:t>重标记</w:t>
      </w:r>
      <w:r>
        <w:rPr>
          <w:rFonts w:ascii="微软雅黑" w:eastAsia="微软雅黑" w:hAnsi="微软雅黑"/>
        </w:rPr>
        <w:t>：设置</w:t>
      </w:r>
      <w:r>
        <w:rPr>
          <w:rFonts w:ascii="微软雅黑" w:eastAsia="微软雅黑" w:hAnsi="微软雅黑" w:hint="eastAsia"/>
        </w:rPr>
        <w:t>对出方向</w:t>
      </w:r>
      <w:r>
        <w:rPr>
          <w:rFonts w:ascii="微软雅黑" w:eastAsia="微软雅黑" w:hAnsi="微软雅黑"/>
        </w:rPr>
        <w:t>报文</w:t>
      </w:r>
      <w:r>
        <w:rPr>
          <w:rFonts w:ascii="微软雅黑" w:eastAsia="微软雅黑" w:hAnsi="微软雅黑" w:hint="eastAsia"/>
        </w:rPr>
        <w:t>进行优先级重标记</w:t>
      </w:r>
      <w:r>
        <w:rPr>
          <w:rFonts w:ascii="微软雅黑" w:eastAsia="微软雅黑" w:hAnsi="微软雅黑"/>
        </w:rPr>
        <w:t>。</w:t>
      </w:r>
    </w:p>
    <w:p w14:paraId="09029097" w14:textId="77777777" w:rsidR="0076630D" w:rsidRDefault="00D7272D" w:rsidP="00B10728">
      <w:pPr>
        <w:pStyle w:val="af2"/>
        <w:numPr>
          <w:ilvl w:val="0"/>
          <w:numId w:val="326"/>
        </w:numPr>
        <w:ind w:firstLineChars="0"/>
        <w:rPr>
          <w:rFonts w:ascii="微软雅黑" w:eastAsia="微软雅黑" w:hAnsi="微软雅黑"/>
        </w:rPr>
      </w:pPr>
      <w:r>
        <w:rPr>
          <w:rFonts w:ascii="微软雅黑" w:eastAsia="微软雅黑" w:hAnsi="微软雅黑" w:hint="eastAsia"/>
        </w:rPr>
        <w:t>重标记</w:t>
      </w:r>
      <w:r>
        <w:rPr>
          <w:rFonts w:ascii="微软雅黑" w:eastAsia="微软雅黑" w:hAnsi="微软雅黑"/>
        </w:rPr>
        <w:t>CoS：</w:t>
      </w:r>
      <w:r>
        <w:rPr>
          <w:rFonts w:ascii="微软雅黑" w:eastAsia="微软雅黑" w:hAnsi="微软雅黑" w:hint="eastAsia"/>
        </w:rPr>
        <w:t>【开关】设置是否开启出方向报文的PHB到802.1p的映射功能，默认关闭。</w:t>
      </w:r>
    </w:p>
    <w:p w14:paraId="4271A8FA" w14:textId="77777777" w:rsidR="0076630D" w:rsidRDefault="00D7272D" w:rsidP="00B10728">
      <w:pPr>
        <w:pStyle w:val="af2"/>
        <w:numPr>
          <w:ilvl w:val="0"/>
          <w:numId w:val="326"/>
        </w:numPr>
        <w:ind w:firstLineChars="0"/>
        <w:rPr>
          <w:rFonts w:ascii="微软雅黑" w:eastAsia="微软雅黑" w:hAnsi="微软雅黑"/>
        </w:rPr>
      </w:pPr>
      <w:r>
        <w:rPr>
          <w:rFonts w:ascii="微软雅黑" w:eastAsia="微软雅黑" w:hAnsi="微软雅黑" w:hint="eastAsia"/>
        </w:rPr>
        <w:t>重标记DSCP</w:t>
      </w:r>
      <w:r>
        <w:rPr>
          <w:rFonts w:ascii="微软雅黑" w:eastAsia="微软雅黑" w:hAnsi="微软雅黑"/>
        </w:rPr>
        <w:t>：</w:t>
      </w:r>
      <w:r>
        <w:rPr>
          <w:rFonts w:ascii="微软雅黑" w:eastAsia="微软雅黑" w:hAnsi="微软雅黑" w:hint="eastAsia"/>
        </w:rPr>
        <w:t>【开关】设置是否开启出方向报文的PHB到</w:t>
      </w:r>
      <w:r>
        <w:rPr>
          <w:rFonts w:ascii="微软雅黑" w:eastAsia="微软雅黑" w:hAnsi="微软雅黑"/>
        </w:rPr>
        <w:t>DSCP</w:t>
      </w:r>
      <w:r>
        <w:rPr>
          <w:rFonts w:ascii="微软雅黑" w:eastAsia="微软雅黑" w:hAnsi="微软雅黑" w:hint="eastAsia"/>
        </w:rPr>
        <w:t>的映射功能，默认关闭。</w:t>
      </w:r>
    </w:p>
    <w:p w14:paraId="1D6C5A89" w14:textId="77777777" w:rsidR="0076630D" w:rsidRDefault="00D7272D" w:rsidP="00B10728">
      <w:pPr>
        <w:pStyle w:val="af2"/>
        <w:numPr>
          <w:ilvl w:val="0"/>
          <w:numId w:val="326"/>
        </w:numPr>
        <w:ind w:firstLineChars="0"/>
        <w:rPr>
          <w:rFonts w:ascii="微软雅黑" w:eastAsia="微软雅黑" w:hAnsi="微软雅黑"/>
        </w:rPr>
      </w:pPr>
      <w:r>
        <w:rPr>
          <w:rFonts w:ascii="微软雅黑" w:eastAsia="微软雅黑" w:hAnsi="微软雅黑" w:hint="eastAsia"/>
        </w:rPr>
        <w:t>重标记</w:t>
      </w:r>
      <w:r>
        <w:rPr>
          <w:rFonts w:ascii="微软雅黑" w:eastAsia="微软雅黑" w:hAnsi="微软雅黑"/>
        </w:rPr>
        <w:t>IP优先级：</w:t>
      </w:r>
      <w:r>
        <w:rPr>
          <w:rFonts w:ascii="微软雅黑" w:eastAsia="微软雅黑" w:hAnsi="微软雅黑" w:hint="eastAsia"/>
        </w:rPr>
        <w:t>【开关】设置是否开启出方向报文的</w:t>
      </w:r>
      <w:r>
        <w:rPr>
          <w:rFonts w:ascii="微软雅黑" w:eastAsia="微软雅黑" w:hAnsi="微软雅黑"/>
        </w:rPr>
        <w:t>IP优先级映射功能，默认关闭。</w:t>
      </w:r>
    </w:p>
    <w:p w14:paraId="60D9F9D5" w14:textId="77777777" w:rsidR="0076630D" w:rsidRDefault="00D7272D">
      <w:pPr>
        <w:pStyle w:val="af2"/>
        <w:ind w:left="125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重标记</w:t>
      </w:r>
      <w:r>
        <w:rPr>
          <w:rFonts w:ascii="微软雅黑" w:eastAsia="微软雅黑" w:hAnsi="微软雅黑"/>
        </w:rPr>
        <w:t>DSCP和IP优先级重标记</w:t>
      </w:r>
      <w:r>
        <w:rPr>
          <w:rFonts w:ascii="微软雅黑" w:eastAsia="微软雅黑" w:hAnsi="微软雅黑" w:hint="eastAsia"/>
        </w:rPr>
        <w:t>二者</w:t>
      </w:r>
      <w:r>
        <w:rPr>
          <w:rFonts w:ascii="微软雅黑" w:eastAsia="微软雅黑" w:hAnsi="微软雅黑"/>
        </w:rPr>
        <w:t>只能选其一开启。</w:t>
      </w:r>
    </w:p>
    <w:p w14:paraId="255245D5" w14:textId="77777777" w:rsidR="0076630D" w:rsidRDefault="0076630D">
      <w:pPr>
        <w:rPr>
          <w:rFonts w:ascii="微软雅黑" w:eastAsia="微软雅黑" w:hAnsi="微软雅黑"/>
        </w:rPr>
      </w:pPr>
    </w:p>
    <w:p w14:paraId="604DD3F8" w14:textId="77777777" w:rsidR="0076630D" w:rsidRDefault="00D7272D">
      <w:pPr>
        <w:rPr>
          <w:rFonts w:ascii="微软雅黑" w:eastAsia="微软雅黑" w:hAnsi="微软雅黑"/>
        </w:rPr>
      </w:pPr>
      <w:r>
        <w:rPr>
          <w:rFonts w:ascii="微软雅黑" w:eastAsia="微软雅黑" w:hAnsi="微软雅黑" w:hint="eastAsia"/>
        </w:rPr>
        <w:lastRenderedPageBreak/>
        <w:t>接口优先级</w:t>
      </w:r>
      <w:r>
        <w:rPr>
          <w:rFonts w:ascii="微软雅黑" w:eastAsia="微软雅黑" w:hAnsi="微软雅黑"/>
        </w:rPr>
        <w:t>列表：</w:t>
      </w:r>
    </w:p>
    <w:p w14:paraId="24C9B7E6" w14:textId="3510F166" w:rsidR="0076630D" w:rsidRDefault="00D7272D" w:rsidP="00B10728">
      <w:pPr>
        <w:pStyle w:val="af2"/>
        <w:numPr>
          <w:ilvl w:val="0"/>
          <w:numId w:val="327"/>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显示接口名称、</w:t>
      </w:r>
      <w:r w:rsidR="0001519D">
        <w:rPr>
          <w:rFonts w:ascii="微软雅黑" w:eastAsia="微软雅黑" w:hAnsi="微软雅黑" w:hint="eastAsia"/>
        </w:rPr>
        <w:t>入方向</w:t>
      </w:r>
      <w:r w:rsidR="0001519D">
        <w:rPr>
          <w:rFonts w:ascii="微软雅黑" w:eastAsia="微软雅黑" w:hAnsi="微软雅黑"/>
        </w:rPr>
        <w:t>（</w:t>
      </w:r>
      <w:r>
        <w:rPr>
          <w:rFonts w:ascii="微软雅黑" w:eastAsia="微软雅黑" w:hAnsi="微软雅黑"/>
        </w:rPr>
        <w:t>信任模式、</w:t>
      </w:r>
      <w:r>
        <w:rPr>
          <w:rFonts w:ascii="微软雅黑" w:eastAsia="微软雅黑" w:hAnsi="微软雅黑" w:hint="eastAsia"/>
        </w:rPr>
        <w:t>CoS</w:t>
      </w:r>
      <w:r w:rsidR="0001519D">
        <w:rPr>
          <w:rFonts w:ascii="微软雅黑" w:eastAsia="微软雅黑" w:hAnsi="微软雅黑" w:hint="eastAsia"/>
        </w:rPr>
        <w:t>）</w:t>
      </w:r>
      <w:r>
        <w:rPr>
          <w:rFonts w:ascii="微软雅黑" w:eastAsia="微软雅黑" w:hAnsi="微软雅黑"/>
        </w:rPr>
        <w:t>、</w:t>
      </w:r>
      <w:r w:rsidR="0001519D">
        <w:rPr>
          <w:rFonts w:ascii="微软雅黑" w:eastAsia="微软雅黑" w:hAnsi="微软雅黑" w:hint="eastAsia"/>
        </w:rPr>
        <w:t>出方向</w:t>
      </w:r>
      <w:r w:rsidR="0001519D">
        <w:rPr>
          <w:rFonts w:ascii="微软雅黑" w:eastAsia="微软雅黑" w:hAnsi="微软雅黑"/>
        </w:rPr>
        <w:t>（</w:t>
      </w:r>
      <w:r>
        <w:rPr>
          <w:rFonts w:ascii="微软雅黑" w:eastAsia="微软雅黑" w:hAnsi="微软雅黑"/>
        </w:rPr>
        <w:t>重标记的CoS</w:t>
      </w:r>
      <w:r>
        <w:rPr>
          <w:rFonts w:ascii="微软雅黑" w:eastAsia="微软雅黑" w:hAnsi="微软雅黑" w:hint="eastAsia"/>
        </w:rPr>
        <w:t>/</w:t>
      </w:r>
      <w:r>
        <w:rPr>
          <w:rFonts w:ascii="微软雅黑" w:eastAsia="微软雅黑" w:hAnsi="微软雅黑"/>
        </w:rPr>
        <w:t>DSCP/IP</w:t>
      </w:r>
      <w:r>
        <w:rPr>
          <w:rFonts w:ascii="微软雅黑" w:eastAsia="微软雅黑" w:hAnsi="微软雅黑" w:hint="eastAsia"/>
        </w:rPr>
        <w:t>优先级</w:t>
      </w:r>
      <w:r>
        <w:rPr>
          <w:rFonts w:ascii="微软雅黑" w:eastAsia="微软雅黑" w:hAnsi="微软雅黑"/>
        </w:rPr>
        <w:t>的</w:t>
      </w:r>
      <w:r>
        <w:rPr>
          <w:rFonts w:ascii="微软雅黑" w:eastAsia="微软雅黑" w:hAnsi="微软雅黑" w:hint="eastAsia"/>
        </w:rPr>
        <w:t>状态</w:t>
      </w:r>
      <w:r w:rsidR="0001519D">
        <w:rPr>
          <w:rFonts w:ascii="微软雅黑" w:eastAsia="微软雅黑" w:hAnsi="微软雅黑" w:hint="eastAsia"/>
        </w:rPr>
        <w:t>）</w:t>
      </w:r>
    </w:p>
    <w:p w14:paraId="69A0AE1F" w14:textId="77777777" w:rsidR="0076630D" w:rsidRDefault="00D7272D" w:rsidP="00B10728">
      <w:pPr>
        <w:pStyle w:val="af2"/>
        <w:numPr>
          <w:ilvl w:val="0"/>
          <w:numId w:val="327"/>
        </w:numPr>
        <w:ind w:firstLineChars="0"/>
        <w:rPr>
          <w:rFonts w:ascii="微软雅黑" w:eastAsia="微软雅黑" w:hAnsi="微软雅黑"/>
        </w:rPr>
      </w:pPr>
      <w:r>
        <w:rPr>
          <w:rFonts w:ascii="微软雅黑" w:eastAsia="微软雅黑" w:hAnsi="微软雅黑"/>
        </w:rPr>
        <w:t>支持</w:t>
      </w:r>
      <w:r>
        <w:rPr>
          <w:rFonts w:ascii="微软雅黑" w:eastAsia="微软雅黑" w:hAnsi="微软雅黑" w:hint="eastAsia"/>
        </w:rPr>
        <w:t>编辑</w:t>
      </w:r>
      <w:r>
        <w:rPr>
          <w:rFonts w:ascii="微软雅黑" w:eastAsia="微软雅黑" w:hAnsi="微软雅黑"/>
        </w:rPr>
        <w:t>接口的优先级配置</w:t>
      </w:r>
    </w:p>
    <w:p w14:paraId="5444C49C" w14:textId="77777777" w:rsidR="0076630D" w:rsidRDefault="0076630D">
      <w:pPr>
        <w:rPr>
          <w:rFonts w:ascii="微软雅黑" w:eastAsia="微软雅黑" w:hAnsi="微软雅黑"/>
        </w:rPr>
      </w:pPr>
    </w:p>
    <w:p w14:paraId="6D377D58" w14:textId="77777777" w:rsidR="0076630D" w:rsidRDefault="00D7272D">
      <w:pPr>
        <w:pStyle w:val="20"/>
        <w:numPr>
          <w:ilvl w:val="1"/>
          <w:numId w:val="1"/>
        </w:numPr>
        <w:rPr>
          <w:rFonts w:ascii="微软雅黑" w:eastAsia="微软雅黑" w:hAnsi="微软雅黑"/>
        </w:rPr>
      </w:pPr>
      <w:bookmarkStart w:id="386" w:name="_优先级映射/Priority_Mapping"/>
      <w:bookmarkStart w:id="387" w:name="_Toc149138852"/>
      <w:bookmarkEnd w:id="386"/>
      <w:r>
        <w:rPr>
          <w:rFonts w:ascii="微软雅黑" w:eastAsia="微软雅黑" w:hAnsi="微软雅黑" w:hint="eastAsia"/>
        </w:rPr>
        <w:t>优先级</w:t>
      </w:r>
      <w:r>
        <w:rPr>
          <w:rFonts w:ascii="微软雅黑" w:eastAsia="微软雅黑" w:hAnsi="微软雅黑"/>
        </w:rPr>
        <w:t>映射</w:t>
      </w:r>
      <w:r>
        <w:rPr>
          <w:rFonts w:ascii="微软雅黑" w:eastAsia="微软雅黑" w:hAnsi="微软雅黑" w:hint="eastAsia"/>
        </w:rPr>
        <w:t>/</w:t>
      </w:r>
      <w:r>
        <w:rPr>
          <w:rFonts w:ascii="微软雅黑" w:eastAsia="微软雅黑" w:hAnsi="微软雅黑"/>
        </w:rPr>
        <w:t>Priority Mapping</w:t>
      </w:r>
      <w:bookmarkEnd w:id="387"/>
    </w:p>
    <w:p w14:paraId="04D08FA9" w14:textId="77777777" w:rsidR="0076630D" w:rsidRDefault="00D7272D">
      <w:pPr>
        <w:rPr>
          <w:rFonts w:ascii="微软雅黑" w:eastAsia="微软雅黑" w:hAnsi="微软雅黑"/>
        </w:rPr>
      </w:pPr>
      <w:r>
        <w:rPr>
          <w:rFonts w:ascii="微软雅黑" w:eastAsia="微软雅黑" w:hAnsi="微软雅黑" w:hint="eastAsia"/>
        </w:rPr>
        <w:t>【功能概述】</w:t>
      </w:r>
    </w:p>
    <w:p w14:paraId="5023EF14" w14:textId="77777777" w:rsidR="0076630D" w:rsidRDefault="00D7272D">
      <w:pPr>
        <w:ind w:firstLine="42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映射用来实现报文携带</w:t>
      </w:r>
      <w:r>
        <w:rPr>
          <w:rFonts w:ascii="微软雅黑" w:eastAsia="微软雅黑" w:hAnsi="微软雅黑" w:hint="eastAsia"/>
        </w:rPr>
        <w:t>的</w:t>
      </w:r>
      <w:r>
        <w:rPr>
          <w:rFonts w:ascii="微软雅黑" w:eastAsia="微软雅黑" w:hAnsi="微软雅黑"/>
        </w:rPr>
        <w:t>QoS优先级与设备内部优先级（</w:t>
      </w:r>
      <w:r>
        <w:rPr>
          <w:rFonts w:ascii="微软雅黑" w:eastAsia="微软雅黑" w:hAnsi="微软雅黑" w:hint="eastAsia"/>
        </w:rPr>
        <w:t>又称为</w:t>
      </w:r>
      <w:r>
        <w:rPr>
          <w:rFonts w:ascii="微软雅黑" w:eastAsia="微软雅黑" w:hAnsi="微软雅黑"/>
        </w:rPr>
        <w:t>本地优先级，是设备内部区分</w:t>
      </w:r>
      <w:r>
        <w:rPr>
          <w:rFonts w:ascii="微软雅黑" w:eastAsia="微软雅黑" w:hAnsi="微软雅黑" w:hint="eastAsia"/>
        </w:rPr>
        <w:t>报文</w:t>
      </w:r>
      <w:r>
        <w:rPr>
          <w:rFonts w:ascii="微软雅黑" w:eastAsia="微软雅黑" w:hAnsi="微软雅黑"/>
        </w:rPr>
        <w:t>服务等级</w:t>
      </w:r>
      <w:r>
        <w:rPr>
          <w:rFonts w:ascii="微软雅黑" w:eastAsia="微软雅黑" w:hAnsi="微软雅黑" w:hint="eastAsia"/>
        </w:rPr>
        <w:t>的</w:t>
      </w:r>
      <w:r>
        <w:rPr>
          <w:rFonts w:ascii="微软雅黑" w:eastAsia="微软雅黑" w:hAnsi="微软雅黑"/>
        </w:rPr>
        <w:t>优先级）</w:t>
      </w:r>
      <w:r>
        <w:rPr>
          <w:rFonts w:ascii="微软雅黑" w:eastAsia="微软雅黑" w:hAnsi="微软雅黑" w:hint="eastAsia"/>
        </w:rPr>
        <w:t>之间</w:t>
      </w:r>
      <w:r>
        <w:rPr>
          <w:rFonts w:ascii="微软雅黑" w:eastAsia="微软雅黑" w:hAnsi="微软雅黑"/>
        </w:rPr>
        <w:t>的转换，从而设备根据内部优先级提供有差别的</w:t>
      </w:r>
      <w:r>
        <w:rPr>
          <w:rFonts w:ascii="微软雅黑" w:eastAsia="微软雅黑" w:hAnsi="微软雅黑" w:hint="eastAsia"/>
        </w:rPr>
        <w:t>Q</w:t>
      </w:r>
      <w:r>
        <w:rPr>
          <w:rFonts w:ascii="微软雅黑" w:eastAsia="微软雅黑" w:hAnsi="微软雅黑"/>
        </w:rPr>
        <w:t>oS服务质量。</w:t>
      </w:r>
      <w:r>
        <w:rPr>
          <w:rFonts w:ascii="微软雅黑" w:eastAsia="微软雅黑" w:hAnsi="微软雅黑" w:hint="eastAsia"/>
        </w:rPr>
        <w:t>用户可以根据</w:t>
      </w:r>
      <w:r>
        <w:rPr>
          <w:rFonts w:ascii="微软雅黑" w:eastAsia="微软雅黑" w:hAnsi="微软雅黑"/>
        </w:rPr>
        <w:t>网络规划在不同网络中使用不同的</w:t>
      </w:r>
      <w:r>
        <w:rPr>
          <w:rFonts w:ascii="微软雅黑" w:eastAsia="微软雅黑" w:hAnsi="微软雅黑" w:hint="eastAsia"/>
        </w:rPr>
        <w:t>Q</w:t>
      </w:r>
      <w:r>
        <w:rPr>
          <w:rFonts w:ascii="微软雅黑" w:eastAsia="微软雅黑" w:hAnsi="微软雅黑"/>
        </w:rPr>
        <w:t>oS优先级字段，例如VLAN网络中使用</w:t>
      </w:r>
      <w:r>
        <w:rPr>
          <w:rFonts w:ascii="微软雅黑" w:eastAsia="微软雅黑" w:hAnsi="微软雅黑" w:hint="eastAsia"/>
        </w:rPr>
        <w:t>802.1</w:t>
      </w:r>
      <w:r>
        <w:rPr>
          <w:rFonts w:ascii="微软雅黑" w:eastAsia="微软雅黑" w:hAnsi="微软雅黑"/>
        </w:rPr>
        <w:t>p，IP</w:t>
      </w:r>
      <w:r>
        <w:rPr>
          <w:rFonts w:ascii="微软雅黑" w:eastAsia="微软雅黑" w:hAnsi="微软雅黑" w:hint="eastAsia"/>
        </w:rPr>
        <w:t>网络</w:t>
      </w:r>
      <w:r>
        <w:rPr>
          <w:rFonts w:ascii="微软雅黑" w:eastAsia="微软雅黑" w:hAnsi="微软雅黑"/>
        </w:rPr>
        <w:t>中使用DSCP。当</w:t>
      </w:r>
      <w:r>
        <w:rPr>
          <w:rFonts w:ascii="微软雅黑" w:eastAsia="微软雅黑" w:hAnsi="微软雅黑" w:hint="eastAsia"/>
        </w:rPr>
        <w:t>报文经过不同字段</w:t>
      </w:r>
      <w:r>
        <w:rPr>
          <w:rFonts w:ascii="微软雅黑" w:eastAsia="微软雅黑" w:hAnsi="微软雅黑"/>
        </w:rPr>
        <w:t>时，为了保持报文的优先级，需要在连接不同网络的设备上配置这些优先级字段的映射关系。当设备连接不同网络时，所有进入设备的报文，其外部</w:t>
      </w:r>
      <w:r>
        <w:rPr>
          <w:rFonts w:ascii="微软雅黑" w:eastAsia="微软雅黑" w:hAnsi="微软雅黑" w:hint="eastAsia"/>
        </w:rPr>
        <w:t>优先级</w:t>
      </w:r>
      <w:r>
        <w:rPr>
          <w:rFonts w:ascii="微软雅黑" w:eastAsia="微软雅黑" w:hAnsi="微软雅黑"/>
        </w:rPr>
        <w:t>字段（</w:t>
      </w:r>
      <w:r>
        <w:rPr>
          <w:rFonts w:ascii="微软雅黑" w:eastAsia="微软雅黑" w:hAnsi="微软雅黑" w:hint="eastAsia"/>
        </w:rPr>
        <w:t>包括</w:t>
      </w:r>
      <w:r>
        <w:rPr>
          <w:rFonts w:ascii="微软雅黑" w:eastAsia="微软雅黑" w:hAnsi="微软雅黑"/>
        </w:rPr>
        <w:t>DSCP</w:t>
      </w:r>
      <w:r>
        <w:rPr>
          <w:rFonts w:ascii="微软雅黑" w:eastAsia="微软雅黑" w:hAnsi="微软雅黑" w:hint="eastAsia"/>
        </w:rPr>
        <w:t>和</w:t>
      </w:r>
      <w:r>
        <w:rPr>
          <w:rFonts w:ascii="微软雅黑" w:eastAsia="微软雅黑" w:hAnsi="微软雅黑"/>
        </w:rPr>
        <w:t>IP）</w:t>
      </w:r>
      <w:r>
        <w:rPr>
          <w:rFonts w:ascii="微软雅黑" w:eastAsia="微软雅黑" w:hAnsi="微软雅黑" w:hint="eastAsia"/>
        </w:rPr>
        <w:t>都被</w:t>
      </w:r>
      <w:r>
        <w:rPr>
          <w:rFonts w:ascii="微软雅黑" w:eastAsia="微软雅黑" w:hAnsi="微软雅黑"/>
        </w:rPr>
        <w:t>映射为</w:t>
      </w:r>
      <w:r>
        <w:rPr>
          <w:rFonts w:ascii="微软雅黑" w:eastAsia="微软雅黑" w:hAnsi="微软雅黑" w:hint="eastAsia"/>
        </w:rPr>
        <w:t>802.1</w:t>
      </w:r>
      <w:r>
        <w:rPr>
          <w:rFonts w:ascii="微软雅黑" w:eastAsia="微软雅黑" w:hAnsi="微软雅黑"/>
        </w:rPr>
        <w:t>p优先级，再根据</w:t>
      </w:r>
      <w:r>
        <w:rPr>
          <w:rFonts w:ascii="微软雅黑" w:eastAsia="微软雅黑" w:hAnsi="微软雅黑" w:hint="eastAsia"/>
        </w:rPr>
        <w:t>802.1</w:t>
      </w:r>
      <w:r>
        <w:rPr>
          <w:rFonts w:ascii="微软雅黑" w:eastAsia="微软雅黑" w:hAnsi="微软雅黑"/>
        </w:rPr>
        <w:t>p优先级映射为内部优先级；</w:t>
      </w:r>
      <w:r>
        <w:rPr>
          <w:rFonts w:ascii="微软雅黑" w:eastAsia="微软雅黑" w:hAnsi="微软雅黑" w:hint="eastAsia"/>
        </w:rPr>
        <w:t>设备</w:t>
      </w:r>
      <w:r>
        <w:rPr>
          <w:rFonts w:ascii="微软雅黑" w:eastAsia="微软雅黑" w:hAnsi="微软雅黑"/>
        </w:rPr>
        <w:t>根据内部优先级进行队列调度的</w:t>
      </w:r>
      <w:r>
        <w:rPr>
          <w:rFonts w:ascii="微软雅黑" w:eastAsia="微软雅黑" w:hAnsi="微软雅黑" w:hint="eastAsia"/>
        </w:rPr>
        <w:t>Q</w:t>
      </w:r>
      <w:r>
        <w:rPr>
          <w:rFonts w:ascii="微软雅黑" w:eastAsia="微软雅黑" w:hAnsi="微软雅黑"/>
        </w:rPr>
        <w:t>oS处理。</w:t>
      </w:r>
    </w:p>
    <w:p w14:paraId="0D97C44F" w14:textId="77777777" w:rsidR="0076630D" w:rsidRDefault="00D7272D">
      <w:pPr>
        <w:ind w:firstLine="42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映射实现从DSCP到</w:t>
      </w:r>
      <w:r>
        <w:rPr>
          <w:rFonts w:ascii="微软雅黑" w:eastAsia="微软雅黑" w:hAnsi="微软雅黑" w:hint="eastAsia"/>
        </w:rPr>
        <w:t>802.1</w:t>
      </w:r>
      <w:r>
        <w:rPr>
          <w:rFonts w:ascii="微软雅黑" w:eastAsia="微软雅黑" w:hAnsi="微软雅黑"/>
        </w:rPr>
        <w:t>p、丢弃优先级、DSCP优先级的映射，其过程如下：</w:t>
      </w:r>
    </w:p>
    <w:p w14:paraId="1252CFB6" w14:textId="77777777" w:rsidR="0076630D" w:rsidRDefault="00D7272D">
      <w:pPr>
        <w:ind w:firstLine="420"/>
        <w:rPr>
          <w:rFonts w:ascii="微软雅黑" w:eastAsia="微软雅黑" w:hAnsi="微软雅黑"/>
        </w:rPr>
      </w:pPr>
      <w:r>
        <w:rPr>
          <w:rFonts w:ascii="微软雅黑" w:eastAsia="微软雅黑" w:hAnsi="微软雅黑"/>
        </w:rPr>
        <w:t>1.</w:t>
      </w:r>
      <w:r>
        <w:rPr>
          <w:rFonts w:ascii="微软雅黑" w:eastAsia="微软雅黑" w:hAnsi="微软雅黑" w:hint="eastAsia"/>
        </w:rPr>
        <w:t>在</w:t>
      </w:r>
      <w:r>
        <w:rPr>
          <w:rFonts w:ascii="微软雅黑" w:eastAsia="微软雅黑" w:hAnsi="微软雅黑"/>
        </w:rPr>
        <w:t>报文进入</w:t>
      </w:r>
      <w:r>
        <w:rPr>
          <w:rFonts w:ascii="微软雅黑" w:eastAsia="微软雅黑" w:hAnsi="微软雅黑" w:hint="eastAsia"/>
        </w:rPr>
        <w:t>设备</w:t>
      </w:r>
      <w:r>
        <w:rPr>
          <w:rFonts w:ascii="微软雅黑" w:eastAsia="微软雅黑" w:hAnsi="微软雅黑"/>
        </w:rPr>
        <w:t>时，在端口信任报文</w:t>
      </w:r>
      <w:r>
        <w:rPr>
          <w:rFonts w:ascii="微软雅黑" w:eastAsia="微软雅黑" w:hAnsi="微软雅黑" w:hint="eastAsia"/>
        </w:rPr>
        <w:t>携带</w:t>
      </w:r>
      <w:r>
        <w:rPr>
          <w:rFonts w:ascii="微软雅黑" w:eastAsia="微软雅黑" w:hAnsi="微软雅黑"/>
        </w:rPr>
        <w:t>的DSCP</w:t>
      </w:r>
      <w:r>
        <w:rPr>
          <w:rFonts w:ascii="微软雅黑" w:eastAsia="微软雅黑" w:hAnsi="微软雅黑" w:hint="eastAsia"/>
        </w:rPr>
        <w:t>优先级</w:t>
      </w:r>
      <w:r>
        <w:rPr>
          <w:rFonts w:ascii="微软雅黑" w:eastAsia="微软雅黑" w:hAnsi="微软雅黑"/>
        </w:rPr>
        <w:t>的情况下，DSCP根据MAT Table被映射为</w:t>
      </w:r>
      <w:r>
        <w:rPr>
          <w:rFonts w:ascii="微软雅黑" w:eastAsia="微软雅黑" w:hAnsi="微软雅黑" w:hint="eastAsia"/>
        </w:rPr>
        <w:t>802.1</w:t>
      </w:r>
      <w:r>
        <w:rPr>
          <w:rFonts w:ascii="微软雅黑" w:eastAsia="微软雅黑" w:hAnsi="微软雅黑"/>
        </w:rPr>
        <w:t>p优先级</w:t>
      </w:r>
      <w:r>
        <w:rPr>
          <w:rFonts w:ascii="微软雅黑" w:eastAsia="微软雅黑" w:hAnsi="微软雅黑" w:hint="eastAsia"/>
        </w:rPr>
        <w:t>；</w:t>
      </w:r>
    </w:p>
    <w:p w14:paraId="0DF737C3" w14:textId="77777777" w:rsidR="0076630D" w:rsidRDefault="00D7272D">
      <w:pPr>
        <w:ind w:firstLine="420"/>
        <w:rPr>
          <w:rFonts w:ascii="微软雅黑" w:eastAsia="微软雅黑" w:hAnsi="微软雅黑"/>
        </w:rPr>
      </w:pPr>
      <w:r>
        <w:rPr>
          <w:rFonts w:ascii="微软雅黑" w:eastAsia="微软雅黑" w:hAnsi="微软雅黑"/>
        </w:rPr>
        <w:t>2.</w:t>
      </w:r>
      <w:r>
        <w:rPr>
          <w:rFonts w:ascii="微软雅黑" w:eastAsia="微软雅黑" w:hAnsi="微软雅黑" w:hint="eastAsia"/>
        </w:rPr>
        <w:t>设备</w:t>
      </w:r>
      <w:r>
        <w:rPr>
          <w:rFonts w:ascii="微软雅黑" w:eastAsia="微软雅黑" w:hAnsi="微软雅黑"/>
        </w:rPr>
        <w:t>根据</w:t>
      </w:r>
      <w:r>
        <w:rPr>
          <w:rFonts w:ascii="微软雅黑" w:eastAsia="微软雅黑" w:hAnsi="微软雅黑" w:hint="eastAsia"/>
        </w:rPr>
        <w:t>802.1</w:t>
      </w:r>
      <w:r>
        <w:rPr>
          <w:rFonts w:ascii="微软雅黑" w:eastAsia="微软雅黑" w:hAnsi="微软雅黑"/>
        </w:rPr>
        <w:t>p与内部优先级（</w:t>
      </w:r>
      <w:r>
        <w:rPr>
          <w:rFonts w:ascii="微软雅黑" w:eastAsia="微软雅黑" w:hAnsi="微软雅黑" w:hint="eastAsia"/>
        </w:rPr>
        <w:t>也就是</w:t>
      </w:r>
      <w:r>
        <w:rPr>
          <w:rFonts w:ascii="微软雅黑" w:eastAsia="微软雅黑" w:hAnsi="微软雅黑"/>
        </w:rPr>
        <w:t>服务等级）</w:t>
      </w:r>
      <w:r>
        <w:rPr>
          <w:rFonts w:ascii="微软雅黑" w:eastAsia="微软雅黑" w:hAnsi="微软雅黑" w:hint="eastAsia"/>
        </w:rPr>
        <w:t>之间</w:t>
      </w:r>
      <w:r>
        <w:rPr>
          <w:rFonts w:ascii="微软雅黑" w:eastAsia="微软雅黑" w:hAnsi="微软雅黑"/>
        </w:rPr>
        <w:t>默认的映射关系确定报文进入的</w:t>
      </w:r>
      <w:r>
        <w:rPr>
          <w:rFonts w:ascii="微软雅黑" w:eastAsia="微软雅黑" w:hAnsi="微软雅黑" w:hint="eastAsia"/>
        </w:rPr>
        <w:t>队列</w:t>
      </w:r>
      <w:r>
        <w:rPr>
          <w:rFonts w:ascii="微软雅黑" w:eastAsia="微软雅黑" w:hAnsi="微软雅黑"/>
        </w:rPr>
        <w:t>，从而针对队列</w:t>
      </w:r>
      <w:r>
        <w:rPr>
          <w:rFonts w:ascii="微软雅黑" w:eastAsia="微软雅黑" w:hAnsi="微软雅黑" w:hint="eastAsia"/>
        </w:rPr>
        <w:t>进行</w:t>
      </w:r>
      <w:r>
        <w:rPr>
          <w:rFonts w:ascii="微软雅黑" w:eastAsia="微软雅黑" w:hAnsi="微软雅黑"/>
        </w:rPr>
        <w:t>流量整形、拥塞避免、队列调度等处理；</w:t>
      </w:r>
    </w:p>
    <w:p w14:paraId="6022E19F" w14:textId="77777777" w:rsidR="0076630D" w:rsidRDefault="00D7272D">
      <w:pPr>
        <w:ind w:firstLine="420"/>
        <w:rPr>
          <w:rFonts w:ascii="微软雅黑" w:eastAsia="微软雅黑" w:hAnsi="微软雅黑"/>
        </w:rPr>
      </w:pPr>
      <w:r>
        <w:rPr>
          <w:rFonts w:ascii="微软雅黑" w:eastAsia="微软雅黑" w:hAnsi="微软雅黑"/>
        </w:rPr>
        <w:t>3.</w:t>
      </w:r>
      <w:r>
        <w:rPr>
          <w:rFonts w:ascii="微软雅黑" w:eastAsia="微软雅黑" w:hAnsi="微软雅黑" w:hint="eastAsia"/>
        </w:rPr>
        <w:t>在报文</w:t>
      </w:r>
      <w:r>
        <w:rPr>
          <w:rFonts w:ascii="微软雅黑" w:eastAsia="微软雅黑" w:hAnsi="微软雅黑"/>
        </w:rPr>
        <w:t>离开设备时，设备修改报文发送出去时所携带的优先级，以便其他设备根据报</w:t>
      </w:r>
      <w:r>
        <w:rPr>
          <w:rFonts w:ascii="微软雅黑" w:eastAsia="微软雅黑" w:hAnsi="微软雅黑"/>
        </w:rPr>
        <w:lastRenderedPageBreak/>
        <w:t>文的优先级提供相应的</w:t>
      </w:r>
      <w:r>
        <w:rPr>
          <w:rFonts w:ascii="微软雅黑" w:eastAsia="微软雅黑" w:hAnsi="微软雅黑" w:hint="eastAsia"/>
        </w:rPr>
        <w:t>Q</w:t>
      </w:r>
      <w:r>
        <w:rPr>
          <w:rFonts w:ascii="微软雅黑" w:eastAsia="微软雅黑" w:hAnsi="微软雅黑"/>
        </w:rPr>
        <w:t>oS服务。</w:t>
      </w:r>
    </w:p>
    <w:p w14:paraId="353669ED" w14:textId="77777777" w:rsidR="0076630D" w:rsidRDefault="00D7272D">
      <w:pPr>
        <w:ind w:firstLine="420"/>
        <w:rPr>
          <w:rFonts w:ascii="微软雅黑" w:eastAsia="微软雅黑" w:hAnsi="微软雅黑"/>
        </w:rPr>
      </w:pPr>
      <w:r>
        <w:rPr>
          <w:rFonts w:ascii="微软雅黑" w:eastAsia="微软雅黑" w:hAnsi="微软雅黑" w:hint="eastAsia"/>
        </w:rPr>
        <w:t>服务等级</w:t>
      </w:r>
      <w:r>
        <w:rPr>
          <w:rFonts w:ascii="微软雅黑" w:eastAsia="微软雅黑" w:hAnsi="微软雅黑"/>
        </w:rPr>
        <w:t>是指报文在设备内部的服务质量，它决定了报文在设备内部所属的队列类型。服务等级</w:t>
      </w:r>
      <w:r>
        <w:rPr>
          <w:rFonts w:ascii="微软雅黑" w:eastAsia="微软雅黑" w:hAnsi="微软雅黑" w:hint="eastAsia"/>
        </w:rPr>
        <w:t>有8种</w:t>
      </w:r>
      <w:r>
        <w:rPr>
          <w:rFonts w:ascii="微软雅黑" w:eastAsia="微软雅黑" w:hAnsi="微软雅黑"/>
        </w:rPr>
        <w:t>取值，即</w:t>
      </w:r>
      <w:r>
        <w:rPr>
          <w:rFonts w:ascii="微软雅黑" w:eastAsia="微软雅黑" w:hAnsi="微软雅黑" w:hint="eastAsia"/>
        </w:rPr>
        <w:t>8种</w:t>
      </w:r>
      <w:r>
        <w:rPr>
          <w:rFonts w:ascii="微软雅黑" w:eastAsia="微软雅黑" w:hAnsi="微软雅黑"/>
        </w:rPr>
        <w:t>PHB，优先级从高到低依次为CS7、CS6、EF、AF4</w:t>
      </w:r>
      <w:r>
        <w:rPr>
          <w:rFonts w:ascii="微软雅黑" w:eastAsia="微软雅黑" w:hAnsi="微软雅黑" w:hint="eastAsia"/>
        </w:rPr>
        <w:t>、</w:t>
      </w:r>
      <w:r>
        <w:rPr>
          <w:rFonts w:ascii="微软雅黑" w:eastAsia="微软雅黑" w:hAnsi="微软雅黑"/>
        </w:rPr>
        <w:t>AF3</w:t>
      </w:r>
      <w:r>
        <w:rPr>
          <w:rFonts w:ascii="微软雅黑" w:eastAsia="微软雅黑" w:hAnsi="微软雅黑" w:hint="eastAsia"/>
        </w:rPr>
        <w:t>、</w:t>
      </w:r>
      <w:r>
        <w:rPr>
          <w:rFonts w:ascii="微软雅黑" w:eastAsia="微软雅黑" w:hAnsi="微软雅黑"/>
        </w:rPr>
        <w:t>AF2</w:t>
      </w:r>
      <w:r>
        <w:rPr>
          <w:rFonts w:ascii="微软雅黑" w:eastAsia="微软雅黑" w:hAnsi="微软雅黑" w:hint="eastAsia"/>
        </w:rPr>
        <w:t>、</w:t>
      </w:r>
      <w:r>
        <w:rPr>
          <w:rFonts w:ascii="微软雅黑" w:eastAsia="微软雅黑" w:hAnsi="微软雅黑"/>
        </w:rPr>
        <w:t>AF1、BE。</w:t>
      </w:r>
    </w:p>
    <w:p w14:paraId="038A88C9" w14:textId="77777777" w:rsidR="0076630D" w:rsidRDefault="00D7272D">
      <w:pPr>
        <w:rPr>
          <w:rFonts w:ascii="微软雅黑" w:eastAsia="微软雅黑" w:hAnsi="微软雅黑"/>
          <w:b/>
        </w:rPr>
      </w:pPr>
      <w:r>
        <w:rPr>
          <w:rFonts w:ascii="微软雅黑" w:eastAsia="微软雅黑" w:hAnsi="微软雅黑"/>
          <w:b/>
        </w:rPr>
        <w:t>QoS优先级字段：</w:t>
      </w:r>
    </w:p>
    <w:p w14:paraId="74AE38C5" w14:textId="77777777" w:rsidR="0076630D" w:rsidRDefault="00D7272D">
      <w:pPr>
        <w:ind w:firstLine="420"/>
        <w:rPr>
          <w:rFonts w:ascii="微软雅黑" w:eastAsia="微软雅黑" w:hAnsi="微软雅黑"/>
        </w:rPr>
      </w:pPr>
      <w:r>
        <w:rPr>
          <w:rFonts w:ascii="微软雅黑" w:eastAsia="微软雅黑" w:hAnsi="微软雅黑" w:hint="eastAsia"/>
        </w:rPr>
        <w:t>为了</w:t>
      </w:r>
      <w:r>
        <w:rPr>
          <w:rFonts w:ascii="微软雅黑" w:eastAsia="微软雅黑" w:hAnsi="微软雅黑"/>
        </w:rPr>
        <w:t>在Internet上针对不同的</w:t>
      </w:r>
      <w:r>
        <w:rPr>
          <w:rFonts w:ascii="微软雅黑" w:eastAsia="微软雅黑" w:hAnsi="微软雅黑" w:hint="eastAsia"/>
        </w:rPr>
        <w:t>业务</w:t>
      </w:r>
      <w:r>
        <w:rPr>
          <w:rFonts w:ascii="微软雅黑" w:eastAsia="微软雅黑" w:hAnsi="微软雅黑"/>
        </w:rPr>
        <w:t>提供有差别的</w:t>
      </w:r>
      <w:r>
        <w:rPr>
          <w:rFonts w:ascii="微软雅黑" w:eastAsia="微软雅黑" w:hAnsi="微软雅黑" w:hint="eastAsia"/>
        </w:rPr>
        <w:t>Q</w:t>
      </w:r>
      <w:r>
        <w:rPr>
          <w:rFonts w:ascii="微软雅黑" w:eastAsia="微软雅黑" w:hAnsi="微软雅黑"/>
        </w:rPr>
        <w:t>oS服务质量，人们根据报文头中的某些字段记录</w:t>
      </w:r>
      <w:r>
        <w:rPr>
          <w:rFonts w:ascii="微软雅黑" w:eastAsia="微软雅黑" w:hAnsi="微软雅黑" w:hint="eastAsia"/>
        </w:rPr>
        <w:t>Q</w:t>
      </w:r>
      <w:r>
        <w:rPr>
          <w:rFonts w:ascii="微软雅黑" w:eastAsia="微软雅黑" w:hAnsi="微软雅黑"/>
        </w:rPr>
        <w:t>oS信息，从而让网络中的</w:t>
      </w:r>
      <w:r>
        <w:rPr>
          <w:rFonts w:ascii="微软雅黑" w:eastAsia="微软雅黑" w:hAnsi="微软雅黑" w:hint="eastAsia"/>
        </w:rPr>
        <w:t>各</w:t>
      </w:r>
      <w:r>
        <w:rPr>
          <w:rFonts w:ascii="微软雅黑" w:eastAsia="微软雅黑" w:hAnsi="微软雅黑"/>
        </w:rPr>
        <w:t>设备根据</w:t>
      </w:r>
      <w:r>
        <w:rPr>
          <w:rFonts w:ascii="微软雅黑" w:eastAsia="微软雅黑" w:hAnsi="微软雅黑" w:hint="eastAsia"/>
        </w:rPr>
        <w:t>此</w:t>
      </w:r>
      <w:r>
        <w:rPr>
          <w:rFonts w:ascii="微软雅黑" w:eastAsia="微软雅黑" w:hAnsi="微软雅黑"/>
        </w:rPr>
        <w:t>信息提供</w:t>
      </w:r>
      <w:r>
        <w:rPr>
          <w:rFonts w:ascii="微软雅黑" w:eastAsia="微软雅黑" w:hAnsi="微软雅黑" w:hint="eastAsia"/>
        </w:rPr>
        <w:t>有差别</w:t>
      </w:r>
      <w:r>
        <w:rPr>
          <w:rFonts w:ascii="微软雅黑" w:eastAsia="微软雅黑" w:hAnsi="微软雅黑"/>
        </w:rPr>
        <w:t>的服务质量。这些</w:t>
      </w:r>
      <w:r>
        <w:rPr>
          <w:rFonts w:ascii="微软雅黑" w:eastAsia="微软雅黑" w:hAnsi="微软雅黑" w:hint="eastAsia"/>
        </w:rPr>
        <w:t>Q</w:t>
      </w:r>
      <w:r>
        <w:rPr>
          <w:rFonts w:ascii="微软雅黑" w:eastAsia="微软雅黑" w:hAnsi="微软雅黑"/>
        </w:rPr>
        <w:t>oS相关的报文字段包括：</w:t>
      </w:r>
      <w:r>
        <w:rPr>
          <w:rFonts w:ascii="微软雅黑" w:eastAsia="微软雅黑" w:hAnsi="微软雅黑" w:hint="eastAsia"/>
        </w:rPr>
        <w:t>Precedence</w:t>
      </w:r>
      <w:r>
        <w:rPr>
          <w:rFonts w:ascii="微软雅黑" w:eastAsia="微软雅黑" w:hAnsi="微软雅黑"/>
        </w:rPr>
        <w:t>字段</w:t>
      </w:r>
      <w:r>
        <w:rPr>
          <w:rFonts w:ascii="微软雅黑" w:eastAsia="微软雅黑" w:hAnsi="微软雅黑" w:hint="eastAsia"/>
        </w:rPr>
        <w:t>、</w:t>
      </w:r>
      <w:r>
        <w:rPr>
          <w:rFonts w:ascii="微软雅黑" w:eastAsia="微软雅黑" w:hAnsi="微软雅黑"/>
        </w:rPr>
        <w:t>DSCP字段</w:t>
      </w:r>
      <w:r>
        <w:rPr>
          <w:rFonts w:ascii="微软雅黑" w:eastAsia="微软雅黑" w:hAnsi="微软雅黑" w:hint="eastAsia"/>
        </w:rPr>
        <w:t>、VLAN帧</w:t>
      </w:r>
      <w:r>
        <w:rPr>
          <w:rFonts w:ascii="微软雅黑" w:eastAsia="微软雅黑" w:hAnsi="微软雅黑"/>
        </w:rPr>
        <w:t>头中的</w:t>
      </w:r>
      <w:r>
        <w:rPr>
          <w:rFonts w:ascii="微软雅黑" w:eastAsia="微软雅黑" w:hAnsi="微软雅黑" w:hint="eastAsia"/>
        </w:rPr>
        <w:t>802.1</w:t>
      </w:r>
      <w:r>
        <w:rPr>
          <w:rFonts w:ascii="微软雅黑" w:eastAsia="微软雅黑" w:hAnsi="微软雅黑"/>
        </w:rPr>
        <w:t>p优先级</w:t>
      </w:r>
      <w:r>
        <w:rPr>
          <w:rFonts w:ascii="微软雅黑" w:eastAsia="微软雅黑" w:hAnsi="微软雅黑" w:hint="eastAsia"/>
        </w:rPr>
        <w:t>（或称C</w:t>
      </w:r>
      <w:r>
        <w:rPr>
          <w:rFonts w:ascii="微软雅黑" w:eastAsia="微软雅黑" w:hAnsi="微软雅黑"/>
        </w:rPr>
        <w:t>oS</w:t>
      </w:r>
      <w:r>
        <w:rPr>
          <w:rFonts w:ascii="微软雅黑" w:eastAsia="微软雅黑" w:hAnsi="微软雅黑" w:hint="eastAsia"/>
        </w:rPr>
        <w:t>字段）。</w:t>
      </w:r>
    </w:p>
    <w:p w14:paraId="5AC4CEC8" w14:textId="77777777" w:rsidR="0076630D" w:rsidRDefault="00D7272D">
      <w:pPr>
        <w:ind w:firstLine="420"/>
        <w:rPr>
          <w:rFonts w:ascii="微软雅黑" w:eastAsia="微软雅黑" w:hAnsi="微软雅黑"/>
        </w:rPr>
      </w:pPr>
      <w:r>
        <w:rPr>
          <w:rFonts w:ascii="微软雅黑" w:eastAsia="微软雅黑" w:hAnsi="微软雅黑" w:hint="eastAsia"/>
        </w:rPr>
        <w:t>配置优先级</w:t>
      </w:r>
      <w:r>
        <w:rPr>
          <w:rFonts w:ascii="微软雅黑" w:eastAsia="微软雅黑" w:hAnsi="微软雅黑"/>
        </w:rPr>
        <w:t>后，设备将根据报文</w:t>
      </w:r>
      <w:r>
        <w:rPr>
          <w:rFonts w:ascii="微软雅黑" w:eastAsia="微软雅黑" w:hAnsi="微软雅黑" w:hint="eastAsia"/>
        </w:rPr>
        <w:t>携带</w:t>
      </w:r>
      <w:r>
        <w:rPr>
          <w:rFonts w:ascii="微软雅黑" w:eastAsia="微软雅黑" w:hAnsi="微软雅黑"/>
        </w:rPr>
        <w:t>的优先级或</w:t>
      </w:r>
      <w:r>
        <w:rPr>
          <w:rFonts w:ascii="微软雅黑" w:eastAsia="微软雅黑" w:hAnsi="微软雅黑" w:hint="eastAsia"/>
        </w:rPr>
        <w:t>接口</w:t>
      </w:r>
      <w:r>
        <w:rPr>
          <w:rFonts w:ascii="微软雅黑" w:eastAsia="微软雅黑" w:hAnsi="微软雅黑"/>
        </w:rPr>
        <w:t>优先级进行优先级映射，确定报文进入的队列和报文出设备时</w:t>
      </w:r>
      <w:r>
        <w:rPr>
          <w:rFonts w:ascii="微软雅黑" w:eastAsia="微软雅黑" w:hAnsi="微软雅黑" w:hint="eastAsia"/>
        </w:rPr>
        <w:t>携带</w:t>
      </w:r>
      <w:r>
        <w:rPr>
          <w:rFonts w:ascii="微软雅黑" w:eastAsia="微软雅黑" w:hAnsi="微软雅黑"/>
        </w:rPr>
        <w:t>的优先级，从而提供差异化的服务。</w:t>
      </w:r>
    </w:p>
    <w:p w14:paraId="4B3DBA2E" w14:textId="77777777" w:rsidR="0076630D" w:rsidRDefault="00D7272D">
      <w:pPr>
        <w:jc w:val="center"/>
        <w:rPr>
          <w:rFonts w:ascii="微软雅黑" w:eastAsia="微软雅黑" w:hAnsi="微软雅黑"/>
        </w:rPr>
      </w:pPr>
      <w:r>
        <w:rPr>
          <w:noProof/>
        </w:rPr>
        <w:drawing>
          <wp:inline distT="0" distB="0" distL="0" distR="0">
            <wp:extent cx="3073400" cy="16319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3082502" cy="1637000"/>
                    </a:xfrm>
                    <a:prstGeom prst="rect">
                      <a:avLst/>
                    </a:prstGeom>
                  </pic:spPr>
                </pic:pic>
              </a:graphicData>
            </a:graphic>
          </wp:inline>
        </w:drawing>
      </w:r>
    </w:p>
    <w:p w14:paraId="1A1C434A"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交换机</w:t>
      </w:r>
      <w:r>
        <w:rPr>
          <w:rFonts w:ascii="微软雅黑" w:eastAsia="微软雅黑" w:hAnsi="微软雅黑" w:hint="eastAsia"/>
        </w:rPr>
        <w:t>的</w:t>
      </w:r>
      <w:r>
        <w:rPr>
          <w:rFonts w:ascii="微软雅黑" w:eastAsia="微软雅黑" w:hAnsi="微软雅黑"/>
        </w:rPr>
        <w:t>CoS与队列优先级</w:t>
      </w:r>
      <w:r>
        <w:rPr>
          <w:rFonts w:ascii="微软雅黑" w:eastAsia="微软雅黑" w:hAnsi="微软雅黑" w:hint="eastAsia"/>
        </w:rPr>
        <w:t>相同</w:t>
      </w:r>
      <w:r>
        <w:rPr>
          <w:rFonts w:ascii="微软雅黑" w:eastAsia="微软雅黑" w:hAnsi="微软雅黑"/>
        </w:rPr>
        <w:t>。</w:t>
      </w:r>
    </w:p>
    <w:p w14:paraId="494E39C9" w14:textId="77777777" w:rsidR="0076630D" w:rsidRDefault="0076630D">
      <w:pPr>
        <w:rPr>
          <w:rFonts w:ascii="微软雅黑" w:eastAsia="微软雅黑" w:hAnsi="微软雅黑"/>
        </w:rPr>
      </w:pPr>
    </w:p>
    <w:p w14:paraId="590BADEF" w14:textId="77777777" w:rsidR="0076630D" w:rsidRDefault="00D7272D">
      <w:pPr>
        <w:rPr>
          <w:rFonts w:ascii="微软雅黑" w:eastAsia="微软雅黑" w:hAnsi="微软雅黑"/>
        </w:rPr>
      </w:pPr>
      <w:r>
        <w:rPr>
          <w:rFonts w:ascii="微软雅黑" w:eastAsia="微软雅黑" w:hAnsi="微软雅黑" w:hint="eastAsia"/>
        </w:rPr>
        <w:t>【配置参数】</w:t>
      </w:r>
    </w:p>
    <w:p w14:paraId="301C8277" w14:textId="77777777" w:rsidR="0076630D" w:rsidRDefault="00D7272D">
      <w:pPr>
        <w:rPr>
          <w:rFonts w:ascii="微软雅黑" w:eastAsia="微软雅黑" w:hAnsi="微软雅黑"/>
          <w:b/>
        </w:rPr>
      </w:pPr>
      <w:r>
        <w:rPr>
          <w:rFonts w:ascii="微软雅黑" w:eastAsia="微软雅黑" w:hAnsi="微软雅黑" w:hint="eastAsia"/>
          <w:b/>
        </w:rPr>
        <w:t>802.1</w:t>
      </w:r>
      <w:r>
        <w:rPr>
          <w:rFonts w:ascii="微软雅黑" w:eastAsia="微软雅黑" w:hAnsi="微软雅黑"/>
          <w:b/>
        </w:rPr>
        <w:t>p-</w:t>
      </w:r>
      <w:r>
        <w:rPr>
          <w:rFonts w:ascii="微软雅黑" w:eastAsia="微软雅黑" w:hAnsi="微软雅黑" w:hint="eastAsia"/>
          <w:b/>
        </w:rPr>
        <w:t>CoS的映射</w:t>
      </w:r>
      <w:r>
        <w:rPr>
          <w:rFonts w:ascii="微软雅黑" w:eastAsia="微软雅黑" w:hAnsi="微软雅黑"/>
          <w:b/>
        </w:rPr>
        <w:t>关系</w:t>
      </w:r>
      <w:r>
        <w:rPr>
          <w:rFonts w:ascii="微软雅黑" w:eastAsia="微软雅黑" w:hAnsi="微软雅黑" w:hint="eastAsia"/>
          <w:b/>
        </w:rPr>
        <w:t>表</w:t>
      </w:r>
      <w:r>
        <w:rPr>
          <w:rFonts w:ascii="微软雅黑" w:eastAsia="微软雅黑" w:hAnsi="微软雅黑"/>
          <w:b/>
        </w:rPr>
        <w:t>：</w:t>
      </w:r>
    </w:p>
    <w:p w14:paraId="50C5E480"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802.1p值与</w:t>
      </w:r>
      <w:r>
        <w:rPr>
          <w:rFonts w:ascii="微软雅黑" w:eastAsia="微软雅黑" w:hAnsi="微软雅黑" w:hint="eastAsia"/>
        </w:rPr>
        <w:t>CoS</w:t>
      </w:r>
      <w:r>
        <w:rPr>
          <w:rFonts w:ascii="微软雅黑" w:eastAsia="微软雅黑" w:hAnsi="微软雅黑"/>
        </w:rPr>
        <w:t>的优先级映射</w:t>
      </w:r>
      <w:r>
        <w:rPr>
          <w:rFonts w:ascii="微软雅黑" w:eastAsia="微软雅黑" w:hAnsi="微软雅黑" w:hint="eastAsia"/>
        </w:rPr>
        <w:t>关系</w:t>
      </w:r>
    </w:p>
    <w:p w14:paraId="52DBD119" w14:textId="77777777" w:rsidR="0076630D" w:rsidRDefault="00D7272D" w:rsidP="00B10728">
      <w:pPr>
        <w:pStyle w:val="af2"/>
        <w:numPr>
          <w:ilvl w:val="0"/>
          <w:numId w:val="329"/>
        </w:numPr>
        <w:ind w:firstLineChars="0"/>
        <w:rPr>
          <w:rFonts w:ascii="微软雅黑" w:eastAsia="微软雅黑" w:hAnsi="微软雅黑"/>
        </w:rPr>
      </w:pPr>
      <w:r>
        <w:rPr>
          <w:rFonts w:ascii="微软雅黑" w:eastAsia="微软雅黑" w:hAnsi="微软雅黑"/>
        </w:rPr>
        <w:t>802.1p：默认按照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顺序显示，不可更改</w:t>
      </w:r>
    </w:p>
    <w:p w14:paraId="55F19AAD" w14:textId="77777777" w:rsidR="0076630D" w:rsidRDefault="00D7272D" w:rsidP="00B10728">
      <w:pPr>
        <w:pStyle w:val="af2"/>
        <w:numPr>
          <w:ilvl w:val="0"/>
          <w:numId w:val="329"/>
        </w:numPr>
        <w:ind w:firstLineChars="0"/>
        <w:rPr>
          <w:rFonts w:ascii="微软雅黑" w:eastAsia="微软雅黑" w:hAnsi="微软雅黑"/>
        </w:rPr>
      </w:pPr>
      <w:r>
        <w:rPr>
          <w:rFonts w:ascii="微软雅黑" w:eastAsia="微软雅黑" w:hAnsi="微软雅黑" w:hint="eastAsia"/>
        </w:rPr>
        <w:lastRenderedPageBreak/>
        <w:t>CoS</w:t>
      </w:r>
      <w:r>
        <w:rPr>
          <w:rFonts w:ascii="微软雅黑" w:eastAsia="微软雅黑" w:hAnsi="微软雅黑"/>
        </w:rPr>
        <w:t>：</w:t>
      </w:r>
      <w:r>
        <w:rPr>
          <w:rFonts w:ascii="微软雅黑" w:eastAsia="微软雅黑" w:hAnsi="微软雅黑" w:hint="eastAsia"/>
        </w:rPr>
        <w:t>CoS取值0</w:t>
      </w:r>
      <w:r>
        <w:rPr>
          <w:rFonts w:ascii="微软雅黑" w:eastAsia="微软雅黑" w:hAnsi="微软雅黑"/>
        </w:rPr>
        <w:t>-7</w:t>
      </w:r>
      <w:r>
        <w:rPr>
          <w:rFonts w:ascii="微软雅黑" w:eastAsia="微软雅黑" w:hAnsi="微软雅黑" w:hint="eastAsia"/>
        </w:rPr>
        <w:t>，</w:t>
      </w:r>
      <w:r>
        <w:rPr>
          <w:rFonts w:ascii="微软雅黑" w:eastAsia="微软雅黑" w:hAnsi="微软雅黑"/>
        </w:rPr>
        <w:t>默认按照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顺序与802.1p值一一对应，支持修改</w:t>
      </w:r>
    </w:p>
    <w:p w14:paraId="30C7BC96"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一键重置802.1p-</w:t>
      </w:r>
      <w:r>
        <w:rPr>
          <w:rFonts w:ascii="微软雅黑" w:eastAsia="微软雅黑" w:hAnsi="微软雅黑" w:hint="eastAsia"/>
        </w:rPr>
        <w:t>CoS</w:t>
      </w:r>
      <w:r>
        <w:rPr>
          <w:rFonts w:ascii="微软雅黑" w:eastAsia="微软雅黑" w:hAnsi="微软雅黑"/>
        </w:rPr>
        <w:t>的优先级映射关系。</w:t>
      </w:r>
    </w:p>
    <w:p w14:paraId="799A82E2" w14:textId="77777777" w:rsidR="0076630D" w:rsidRDefault="0076630D">
      <w:pPr>
        <w:rPr>
          <w:rFonts w:ascii="微软雅黑" w:eastAsia="微软雅黑" w:hAnsi="微软雅黑"/>
        </w:rPr>
      </w:pPr>
    </w:p>
    <w:p w14:paraId="379C0160" w14:textId="77777777" w:rsidR="0076630D" w:rsidRDefault="00D7272D">
      <w:pPr>
        <w:rPr>
          <w:rFonts w:ascii="微软雅黑" w:eastAsia="微软雅黑" w:hAnsi="微软雅黑"/>
          <w:b/>
        </w:rPr>
      </w:pPr>
      <w:r>
        <w:rPr>
          <w:rFonts w:ascii="微软雅黑" w:eastAsia="微软雅黑" w:hAnsi="微软雅黑" w:hint="eastAsia"/>
          <w:b/>
        </w:rPr>
        <w:t>CoS</w:t>
      </w:r>
      <w:r>
        <w:rPr>
          <w:rFonts w:ascii="微软雅黑" w:eastAsia="微软雅黑" w:hAnsi="微软雅黑"/>
          <w:b/>
        </w:rPr>
        <w:t>-802.1p的重标记映射关系表：</w:t>
      </w:r>
    </w:p>
    <w:p w14:paraId="76EDA1A7"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列表显示CoS与</w:t>
      </w:r>
      <w:r>
        <w:rPr>
          <w:rFonts w:ascii="微软雅黑" w:eastAsia="微软雅黑" w:hAnsi="微软雅黑"/>
        </w:rPr>
        <w:t>802.1p的</w:t>
      </w:r>
      <w:r>
        <w:rPr>
          <w:rFonts w:ascii="微软雅黑" w:eastAsia="微软雅黑" w:hAnsi="微软雅黑" w:hint="eastAsia"/>
        </w:rPr>
        <w:t>重标记</w:t>
      </w:r>
      <w:r>
        <w:rPr>
          <w:rFonts w:ascii="微软雅黑" w:eastAsia="微软雅黑" w:hAnsi="微软雅黑"/>
        </w:rPr>
        <w:t>优先级映射</w:t>
      </w:r>
      <w:r>
        <w:rPr>
          <w:rFonts w:ascii="微软雅黑" w:eastAsia="微软雅黑" w:hAnsi="微软雅黑" w:hint="eastAsia"/>
        </w:rPr>
        <w:t>关系</w:t>
      </w:r>
    </w:p>
    <w:p w14:paraId="155F8572" w14:textId="77777777" w:rsidR="0076630D" w:rsidRDefault="00D7272D" w:rsidP="00B10728">
      <w:pPr>
        <w:pStyle w:val="af2"/>
        <w:numPr>
          <w:ilvl w:val="0"/>
          <w:numId w:val="329"/>
        </w:numPr>
        <w:ind w:firstLineChars="0"/>
        <w:rPr>
          <w:rFonts w:ascii="微软雅黑" w:eastAsia="微软雅黑" w:hAnsi="微软雅黑"/>
        </w:rPr>
      </w:pPr>
      <w:r>
        <w:rPr>
          <w:rFonts w:ascii="微软雅黑" w:eastAsia="微软雅黑" w:hAnsi="微软雅黑" w:hint="eastAsia"/>
        </w:rPr>
        <w:t>CoS</w:t>
      </w:r>
      <w:r>
        <w:rPr>
          <w:rFonts w:ascii="微软雅黑" w:eastAsia="微软雅黑" w:hAnsi="微软雅黑"/>
        </w:rPr>
        <w:t>：默认按照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w:t>
      </w:r>
      <w:r>
        <w:rPr>
          <w:rFonts w:ascii="微软雅黑" w:eastAsia="微软雅黑" w:hAnsi="微软雅黑" w:hint="eastAsia"/>
        </w:rPr>
        <w:t>显示</w:t>
      </w:r>
      <w:r>
        <w:rPr>
          <w:rFonts w:ascii="微软雅黑" w:eastAsia="微软雅黑" w:hAnsi="微软雅黑"/>
        </w:rPr>
        <w:t>，不可</w:t>
      </w:r>
      <w:r>
        <w:rPr>
          <w:rFonts w:ascii="微软雅黑" w:eastAsia="微软雅黑" w:hAnsi="微软雅黑" w:hint="eastAsia"/>
        </w:rPr>
        <w:t>更改</w:t>
      </w:r>
    </w:p>
    <w:p w14:paraId="0C8F30F9" w14:textId="77777777" w:rsidR="0076630D" w:rsidRDefault="00D7272D" w:rsidP="00B10728">
      <w:pPr>
        <w:pStyle w:val="af2"/>
        <w:numPr>
          <w:ilvl w:val="0"/>
          <w:numId w:val="329"/>
        </w:numPr>
        <w:ind w:firstLineChars="0"/>
        <w:rPr>
          <w:rFonts w:ascii="微软雅黑" w:eastAsia="微软雅黑" w:hAnsi="微软雅黑"/>
        </w:rPr>
      </w:pPr>
      <w:r>
        <w:rPr>
          <w:rFonts w:ascii="微软雅黑" w:eastAsia="微软雅黑" w:hAnsi="微软雅黑"/>
        </w:rPr>
        <w:t>802.1p：802.1p取值</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w:t>
      </w:r>
      <w:r>
        <w:rPr>
          <w:rFonts w:ascii="微软雅黑" w:eastAsia="微软雅黑" w:hAnsi="微软雅黑"/>
        </w:rPr>
        <w:t>默认按照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w:t>
      </w:r>
      <w:r>
        <w:rPr>
          <w:rFonts w:ascii="微软雅黑" w:eastAsia="微软雅黑" w:hAnsi="微软雅黑" w:hint="eastAsia"/>
        </w:rPr>
        <w:t>与CoS一一对应</w:t>
      </w:r>
      <w:r>
        <w:rPr>
          <w:rFonts w:ascii="微软雅黑" w:eastAsia="微软雅黑" w:hAnsi="微软雅黑"/>
        </w:rPr>
        <w:t>，</w:t>
      </w:r>
      <w:r>
        <w:rPr>
          <w:rFonts w:ascii="微软雅黑" w:eastAsia="微软雅黑" w:hAnsi="微软雅黑" w:hint="eastAsia"/>
        </w:rPr>
        <w:t>支持修改</w:t>
      </w:r>
    </w:p>
    <w:p w14:paraId="6C5669AA"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一键重置</w:t>
      </w:r>
      <w:r>
        <w:rPr>
          <w:rFonts w:ascii="微软雅黑" w:eastAsia="微软雅黑" w:hAnsi="微软雅黑" w:hint="eastAsia"/>
        </w:rPr>
        <w:t>CoS-</w:t>
      </w:r>
      <w:r>
        <w:rPr>
          <w:rFonts w:ascii="微软雅黑" w:eastAsia="微软雅黑" w:hAnsi="微软雅黑"/>
        </w:rPr>
        <w:t>802.1p的</w:t>
      </w:r>
      <w:r>
        <w:rPr>
          <w:rFonts w:ascii="微软雅黑" w:eastAsia="微软雅黑" w:hAnsi="微软雅黑" w:hint="eastAsia"/>
        </w:rPr>
        <w:t>重标记</w:t>
      </w:r>
      <w:r>
        <w:rPr>
          <w:rFonts w:ascii="微软雅黑" w:eastAsia="微软雅黑" w:hAnsi="微软雅黑"/>
        </w:rPr>
        <w:t>优先级映射关系。</w:t>
      </w:r>
    </w:p>
    <w:p w14:paraId="4A209B37" w14:textId="77777777" w:rsidR="0076630D" w:rsidRDefault="0076630D">
      <w:pPr>
        <w:rPr>
          <w:rFonts w:ascii="微软雅黑" w:eastAsia="微软雅黑" w:hAnsi="微软雅黑"/>
        </w:rPr>
      </w:pPr>
    </w:p>
    <w:p w14:paraId="5FEF5B94" w14:textId="77777777" w:rsidR="0076630D" w:rsidRDefault="00D7272D">
      <w:pPr>
        <w:rPr>
          <w:rFonts w:ascii="微软雅黑" w:eastAsia="微软雅黑" w:hAnsi="微软雅黑"/>
          <w:b/>
        </w:rPr>
      </w:pPr>
      <w:r>
        <w:rPr>
          <w:rFonts w:ascii="微软雅黑" w:eastAsia="微软雅黑" w:hAnsi="微软雅黑"/>
          <w:b/>
        </w:rPr>
        <w:t>DSCP-</w:t>
      </w:r>
      <w:r>
        <w:rPr>
          <w:rFonts w:ascii="微软雅黑" w:eastAsia="微软雅黑" w:hAnsi="微软雅黑" w:hint="eastAsia"/>
          <w:b/>
        </w:rPr>
        <w:t>CoS</w:t>
      </w:r>
      <w:r>
        <w:rPr>
          <w:rFonts w:ascii="微软雅黑" w:eastAsia="微软雅黑" w:hAnsi="微软雅黑"/>
          <w:b/>
        </w:rPr>
        <w:t>的</w:t>
      </w:r>
      <w:r>
        <w:rPr>
          <w:rFonts w:ascii="微软雅黑" w:eastAsia="微软雅黑" w:hAnsi="微软雅黑" w:hint="eastAsia"/>
          <w:b/>
        </w:rPr>
        <w:t>映射关系表</w:t>
      </w:r>
      <w:r>
        <w:rPr>
          <w:rFonts w:ascii="微软雅黑" w:eastAsia="微软雅黑" w:hAnsi="微软雅黑"/>
          <w:b/>
        </w:rPr>
        <w:t>：</w:t>
      </w:r>
    </w:p>
    <w:p w14:paraId="7C992B5B"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显示DSCP</w:t>
      </w:r>
      <w:r>
        <w:rPr>
          <w:rFonts w:ascii="微软雅黑" w:eastAsia="微软雅黑" w:hAnsi="微软雅黑" w:hint="eastAsia"/>
        </w:rPr>
        <w:t>值</w:t>
      </w:r>
      <w:r>
        <w:rPr>
          <w:rFonts w:ascii="微软雅黑" w:eastAsia="微软雅黑" w:hAnsi="微软雅黑"/>
        </w:rPr>
        <w:t>与</w:t>
      </w:r>
      <w:r>
        <w:rPr>
          <w:rFonts w:ascii="微软雅黑" w:eastAsia="微软雅黑" w:hAnsi="微软雅黑" w:hint="eastAsia"/>
        </w:rPr>
        <w:t>CoS</w:t>
      </w:r>
      <w:r>
        <w:rPr>
          <w:rFonts w:ascii="微软雅黑" w:eastAsia="微软雅黑" w:hAnsi="微软雅黑"/>
        </w:rPr>
        <w:t>的优先级映射关系</w:t>
      </w:r>
    </w:p>
    <w:p w14:paraId="1B214629" w14:textId="77777777" w:rsidR="0076630D" w:rsidRDefault="00D7272D" w:rsidP="00B10728">
      <w:pPr>
        <w:pStyle w:val="af2"/>
        <w:numPr>
          <w:ilvl w:val="0"/>
          <w:numId w:val="330"/>
        </w:numPr>
        <w:ind w:firstLineChars="0"/>
        <w:rPr>
          <w:rFonts w:ascii="微软雅黑" w:eastAsia="微软雅黑" w:hAnsi="微软雅黑"/>
        </w:rPr>
      </w:pPr>
      <w:r>
        <w:rPr>
          <w:rFonts w:ascii="微软雅黑" w:eastAsia="微软雅黑" w:hAnsi="微软雅黑" w:hint="eastAsia"/>
        </w:rPr>
        <w:t>DSCP</w:t>
      </w:r>
      <w:r>
        <w:rPr>
          <w:rFonts w:ascii="微软雅黑" w:eastAsia="微软雅黑" w:hAnsi="微软雅黑"/>
        </w:rPr>
        <w:t>：</w:t>
      </w:r>
      <w:r>
        <w:rPr>
          <w:rFonts w:ascii="微软雅黑" w:eastAsia="微软雅黑" w:hAnsi="微软雅黑" w:hint="eastAsia"/>
        </w:rPr>
        <w:t>默认</w:t>
      </w:r>
      <w:r>
        <w:rPr>
          <w:rFonts w:ascii="微软雅黑" w:eastAsia="微软雅黑" w:hAnsi="微软雅黑"/>
        </w:rPr>
        <w:t>按照</w:t>
      </w:r>
      <w:r>
        <w:rPr>
          <w:rFonts w:ascii="微软雅黑" w:eastAsia="微软雅黑" w:hAnsi="微软雅黑" w:hint="eastAsia"/>
        </w:rPr>
        <w:t>0</w:t>
      </w:r>
      <w:r>
        <w:rPr>
          <w:rFonts w:ascii="微软雅黑" w:eastAsia="微软雅黑" w:hAnsi="微软雅黑"/>
        </w:rPr>
        <w:t>-63</w:t>
      </w:r>
      <w:r>
        <w:rPr>
          <w:rFonts w:ascii="微软雅黑" w:eastAsia="微软雅黑" w:hAnsi="微软雅黑" w:hint="eastAsia"/>
        </w:rPr>
        <w:t>的</w:t>
      </w:r>
      <w:r>
        <w:rPr>
          <w:rFonts w:ascii="微软雅黑" w:eastAsia="微软雅黑" w:hAnsi="微软雅黑"/>
        </w:rPr>
        <w:t>顺序显示，不可更改</w:t>
      </w:r>
      <w:r>
        <w:rPr>
          <w:rFonts w:ascii="微软雅黑" w:eastAsia="微软雅黑" w:hAnsi="微软雅黑" w:hint="eastAsia"/>
        </w:rPr>
        <w:t>（DSCP</w:t>
      </w:r>
      <w:r>
        <w:rPr>
          <w:rFonts w:ascii="微软雅黑" w:eastAsia="微软雅黑" w:hAnsi="微软雅黑"/>
        </w:rPr>
        <w:t>值需显示对应的AF</w:t>
      </w:r>
      <w:r>
        <w:rPr>
          <w:rFonts w:ascii="微软雅黑" w:eastAsia="微软雅黑" w:hAnsi="微软雅黑" w:hint="eastAsia"/>
        </w:rPr>
        <w:t>xx</w:t>
      </w:r>
      <w:r>
        <w:rPr>
          <w:rFonts w:ascii="微软雅黑" w:eastAsia="微软雅黑" w:hAnsi="微软雅黑"/>
        </w:rPr>
        <w:t>、CS</w:t>
      </w:r>
      <w:r>
        <w:rPr>
          <w:rFonts w:ascii="微软雅黑" w:eastAsia="微软雅黑" w:hAnsi="微软雅黑" w:hint="eastAsia"/>
        </w:rPr>
        <w:t>x</w:t>
      </w:r>
      <w:r>
        <w:rPr>
          <w:rFonts w:ascii="微软雅黑" w:eastAsia="微软雅黑" w:hAnsi="微软雅黑"/>
        </w:rPr>
        <w:t>、EF等信息</w:t>
      </w:r>
      <w:r>
        <w:rPr>
          <w:rFonts w:ascii="微软雅黑" w:eastAsia="微软雅黑" w:hAnsi="微软雅黑" w:hint="eastAsia"/>
        </w:rPr>
        <w:t>）</w:t>
      </w:r>
    </w:p>
    <w:p w14:paraId="668D4F5C" w14:textId="77777777" w:rsidR="0076630D" w:rsidRDefault="00D7272D" w:rsidP="00B10728">
      <w:pPr>
        <w:pStyle w:val="af2"/>
        <w:numPr>
          <w:ilvl w:val="0"/>
          <w:numId w:val="330"/>
        </w:numPr>
        <w:ind w:firstLineChars="0"/>
        <w:rPr>
          <w:rFonts w:ascii="微软雅黑" w:eastAsia="微软雅黑" w:hAnsi="微软雅黑"/>
        </w:rPr>
      </w:pPr>
      <w:r>
        <w:rPr>
          <w:rFonts w:ascii="微软雅黑" w:eastAsia="微软雅黑" w:hAnsi="微软雅黑" w:hint="eastAsia"/>
        </w:rPr>
        <w:t>CoS：队列取值0</w:t>
      </w:r>
      <w:r>
        <w:rPr>
          <w:rFonts w:ascii="微软雅黑" w:eastAsia="微软雅黑" w:hAnsi="微软雅黑"/>
        </w:rPr>
        <w:t>-7</w:t>
      </w:r>
      <w:r>
        <w:rPr>
          <w:rFonts w:ascii="微软雅黑" w:eastAsia="微软雅黑" w:hAnsi="微软雅黑" w:hint="eastAsia"/>
        </w:rPr>
        <w:t>，默认</w:t>
      </w:r>
      <w:r>
        <w:rPr>
          <w:rFonts w:ascii="微软雅黑" w:eastAsia="微软雅黑" w:hAnsi="微软雅黑"/>
        </w:rPr>
        <w:t>按照DSCP 0-7</w:t>
      </w:r>
      <w:r>
        <w:rPr>
          <w:rFonts w:ascii="微软雅黑" w:eastAsia="微软雅黑" w:hAnsi="微软雅黑" w:hint="eastAsia"/>
        </w:rPr>
        <w:t xml:space="preserve">对应CoS </w:t>
      </w:r>
      <w:r>
        <w:rPr>
          <w:rFonts w:ascii="微软雅黑" w:eastAsia="微软雅黑" w:hAnsi="微软雅黑"/>
        </w:rPr>
        <w:t>0</w:t>
      </w:r>
      <w:r>
        <w:rPr>
          <w:rFonts w:ascii="微软雅黑" w:eastAsia="微软雅黑" w:hAnsi="微软雅黑" w:hint="eastAsia"/>
        </w:rPr>
        <w:t>、</w:t>
      </w:r>
      <w:r>
        <w:rPr>
          <w:rFonts w:ascii="微软雅黑" w:eastAsia="微软雅黑" w:hAnsi="微软雅黑"/>
        </w:rPr>
        <w:t>DSCP 8-15</w:t>
      </w:r>
      <w:r>
        <w:rPr>
          <w:rFonts w:ascii="微软雅黑" w:eastAsia="微软雅黑" w:hAnsi="微软雅黑" w:hint="eastAsia"/>
        </w:rPr>
        <w:t>对应CoS</w:t>
      </w:r>
      <w:r>
        <w:rPr>
          <w:rFonts w:ascii="微软雅黑" w:eastAsia="微软雅黑" w:hAnsi="微软雅黑"/>
        </w:rPr>
        <w:t xml:space="preserve"> 1</w:t>
      </w:r>
      <w:r>
        <w:rPr>
          <w:rFonts w:ascii="微软雅黑" w:eastAsia="微软雅黑" w:hAnsi="微软雅黑" w:hint="eastAsia"/>
        </w:rPr>
        <w:t>的</w:t>
      </w:r>
      <w:r>
        <w:rPr>
          <w:rFonts w:ascii="微软雅黑" w:eastAsia="微软雅黑" w:hAnsi="微软雅黑"/>
        </w:rPr>
        <w:t>顺序依次一一对应，支持修改</w:t>
      </w:r>
    </w:p>
    <w:p w14:paraId="562A6CAA"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一键重置DSCP-</w:t>
      </w:r>
      <w:r>
        <w:rPr>
          <w:rFonts w:ascii="微软雅黑" w:eastAsia="微软雅黑" w:hAnsi="微软雅黑" w:hint="eastAsia"/>
        </w:rPr>
        <w:t xml:space="preserve"> CoS</w:t>
      </w:r>
      <w:r>
        <w:rPr>
          <w:rFonts w:ascii="微软雅黑" w:eastAsia="微软雅黑" w:hAnsi="微软雅黑"/>
        </w:rPr>
        <w:t>的优先级映射关系</w:t>
      </w:r>
    </w:p>
    <w:p w14:paraId="34979358" w14:textId="77777777" w:rsidR="0076630D" w:rsidRDefault="0076630D">
      <w:pPr>
        <w:rPr>
          <w:rFonts w:ascii="微软雅黑" w:eastAsia="微软雅黑" w:hAnsi="微软雅黑"/>
        </w:rPr>
      </w:pPr>
    </w:p>
    <w:p w14:paraId="35FC6BCA" w14:textId="77777777" w:rsidR="0076630D" w:rsidRDefault="00D7272D">
      <w:pPr>
        <w:rPr>
          <w:rFonts w:ascii="微软雅黑" w:eastAsia="微软雅黑" w:hAnsi="微软雅黑"/>
          <w:b/>
        </w:rPr>
      </w:pPr>
      <w:r>
        <w:rPr>
          <w:rFonts w:ascii="微软雅黑" w:eastAsia="微软雅黑" w:hAnsi="微软雅黑" w:hint="eastAsia"/>
          <w:b/>
        </w:rPr>
        <w:t>CoS</w:t>
      </w:r>
      <w:r>
        <w:rPr>
          <w:rFonts w:ascii="微软雅黑" w:eastAsia="微软雅黑" w:hAnsi="微软雅黑"/>
          <w:b/>
        </w:rPr>
        <w:t xml:space="preserve"> </w:t>
      </w:r>
      <w:r>
        <w:rPr>
          <w:rFonts w:ascii="微软雅黑" w:eastAsia="微软雅黑" w:hAnsi="微软雅黑" w:hint="eastAsia"/>
          <w:b/>
        </w:rPr>
        <w:t>-</w:t>
      </w:r>
      <w:r>
        <w:rPr>
          <w:rFonts w:ascii="微软雅黑" w:eastAsia="微软雅黑" w:hAnsi="微软雅黑"/>
          <w:b/>
        </w:rPr>
        <w:t>DSCP的</w:t>
      </w:r>
      <w:r>
        <w:rPr>
          <w:rFonts w:ascii="微软雅黑" w:eastAsia="微软雅黑" w:hAnsi="微软雅黑" w:hint="eastAsia"/>
          <w:b/>
        </w:rPr>
        <w:t>重标记映射关系表</w:t>
      </w:r>
      <w:r>
        <w:rPr>
          <w:rFonts w:ascii="微软雅黑" w:eastAsia="微软雅黑" w:hAnsi="微软雅黑"/>
          <w:b/>
        </w:rPr>
        <w:t>：</w:t>
      </w:r>
    </w:p>
    <w:p w14:paraId="2FBFEF8A"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CoS与</w:t>
      </w:r>
      <w:r>
        <w:rPr>
          <w:rFonts w:ascii="微软雅黑" w:eastAsia="微软雅黑" w:hAnsi="微软雅黑"/>
        </w:rPr>
        <w:t>DSCP值的优先级映射关系</w:t>
      </w:r>
    </w:p>
    <w:p w14:paraId="71553BB9" w14:textId="77777777" w:rsidR="0076630D" w:rsidRDefault="00D7272D" w:rsidP="00B10728">
      <w:pPr>
        <w:pStyle w:val="af2"/>
        <w:numPr>
          <w:ilvl w:val="0"/>
          <w:numId w:val="330"/>
        </w:numPr>
        <w:ind w:firstLineChars="0"/>
        <w:rPr>
          <w:rFonts w:ascii="微软雅黑" w:eastAsia="微软雅黑" w:hAnsi="微软雅黑"/>
        </w:rPr>
      </w:pPr>
      <w:r>
        <w:rPr>
          <w:rFonts w:ascii="微软雅黑" w:eastAsia="微软雅黑" w:hAnsi="微软雅黑" w:hint="eastAsia"/>
        </w:rPr>
        <w:t>CoS：默认</w:t>
      </w:r>
      <w:r>
        <w:rPr>
          <w:rFonts w:ascii="微软雅黑" w:eastAsia="微软雅黑" w:hAnsi="微软雅黑"/>
        </w:rPr>
        <w:t>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顺序显示，不可更改</w:t>
      </w:r>
    </w:p>
    <w:p w14:paraId="6DE12A0E" w14:textId="77777777" w:rsidR="0076630D" w:rsidRDefault="00D7272D" w:rsidP="00B10728">
      <w:pPr>
        <w:pStyle w:val="af2"/>
        <w:numPr>
          <w:ilvl w:val="0"/>
          <w:numId w:val="330"/>
        </w:numPr>
        <w:ind w:firstLineChars="0"/>
        <w:rPr>
          <w:rFonts w:ascii="微软雅黑" w:eastAsia="微软雅黑" w:hAnsi="微软雅黑"/>
        </w:rPr>
      </w:pPr>
      <w:r>
        <w:rPr>
          <w:rFonts w:ascii="微软雅黑" w:eastAsia="微软雅黑" w:hAnsi="微软雅黑" w:hint="eastAsia"/>
        </w:rPr>
        <w:t>DSCP</w:t>
      </w:r>
      <w:r>
        <w:rPr>
          <w:rFonts w:ascii="微软雅黑" w:eastAsia="微软雅黑" w:hAnsi="微软雅黑"/>
        </w:rPr>
        <w:t>：</w:t>
      </w:r>
      <w:r>
        <w:rPr>
          <w:rFonts w:ascii="微软雅黑" w:eastAsia="微软雅黑" w:hAnsi="微软雅黑" w:hint="eastAsia"/>
        </w:rPr>
        <w:t>DSCP</w:t>
      </w:r>
      <w:r>
        <w:rPr>
          <w:rFonts w:ascii="微软雅黑" w:eastAsia="微软雅黑" w:hAnsi="微软雅黑"/>
        </w:rPr>
        <w:t>取值为</w:t>
      </w:r>
      <w:r>
        <w:rPr>
          <w:rFonts w:ascii="微软雅黑" w:eastAsia="微软雅黑" w:hAnsi="微软雅黑" w:hint="eastAsia"/>
        </w:rPr>
        <w:t>0</w:t>
      </w:r>
      <w:r>
        <w:rPr>
          <w:rFonts w:ascii="微软雅黑" w:eastAsia="微软雅黑" w:hAnsi="微软雅黑"/>
        </w:rPr>
        <w:t>-63</w:t>
      </w:r>
      <w:r>
        <w:rPr>
          <w:rFonts w:ascii="微软雅黑" w:eastAsia="微软雅黑" w:hAnsi="微软雅黑" w:hint="eastAsia"/>
        </w:rPr>
        <w:t>，默认</w:t>
      </w:r>
      <w:r>
        <w:rPr>
          <w:rFonts w:ascii="微软雅黑" w:eastAsia="微软雅黑" w:hAnsi="微软雅黑"/>
        </w:rPr>
        <w:t>按照</w:t>
      </w:r>
      <w:r>
        <w:rPr>
          <w:rFonts w:ascii="微软雅黑" w:eastAsia="微软雅黑" w:hAnsi="微软雅黑" w:hint="eastAsia"/>
        </w:rPr>
        <w:t>DSCP</w:t>
      </w:r>
      <w:r>
        <w:rPr>
          <w:rFonts w:ascii="微软雅黑" w:eastAsia="微软雅黑" w:hAnsi="微软雅黑"/>
        </w:rPr>
        <w:t xml:space="preserve"> 0</w:t>
      </w:r>
      <w:r>
        <w:rPr>
          <w:rFonts w:ascii="微软雅黑" w:eastAsia="微软雅黑" w:hAnsi="微软雅黑" w:hint="eastAsia"/>
        </w:rPr>
        <w:t>对应CoS 0、DSC</w:t>
      </w:r>
      <w:r>
        <w:rPr>
          <w:rFonts w:ascii="微软雅黑" w:eastAsia="微软雅黑" w:hAnsi="微软雅黑"/>
        </w:rPr>
        <w:t>P8</w:t>
      </w:r>
      <w:r>
        <w:rPr>
          <w:rFonts w:ascii="微软雅黑" w:eastAsia="微软雅黑" w:hAnsi="微软雅黑" w:hint="eastAsia"/>
        </w:rPr>
        <w:t>对应CoS</w:t>
      </w:r>
      <w:r>
        <w:rPr>
          <w:rFonts w:ascii="微软雅黑" w:eastAsia="微软雅黑" w:hAnsi="微软雅黑"/>
        </w:rPr>
        <w:t xml:space="preserve"> </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DSC</w:t>
      </w:r>
      <w:r>
        <w:rPr>
          <w:rFonts w:ascii="微软雅黑" w:eastAsia="微软雅黑" w:hAnsi="微软雅黑"/>
        </w:rPr>
        <w:t>P 16</w:t>
      </w:r>
      <w:r>
        <w:rPr>
          <w:rFonts w:ascii="微软雅黑" w:eastAsia="微软雅黑" w:hAnsi="微软雅黑" w:hint="eastAsia"/>
        </w:rPr>
        <w:t>对应CoS</w:t>
      </w:r>
      <w:r>
        <w:rPr>
          <w:rFonts w:ascii="微软雅黑" w:eastAsia="微软雅黑" w:hAnsi="微软雅黑"/>
        </w:rPr>
        <w:t xml:space="preserve"> 2</w:t>
      </w:r>
      <w:r>
        <w:rPr>
          <w:rFonts w:ascii="微软雅黑" w:eastAsia="微软雅黑" w:hAnsi="微软雅黑" w:hint="eastAsia"/>
        </w:rPr>
        <w:t>依次</w:t>
      </w:r>
      <w:r>
        <w:rPr>
          <w:rFonts w:ascii="微软雅黑" w:eastAsia="微软雅黑" w:hAnsi="微软雅黑"/>
        </w:rPr>
        <w:t>一一对应显示，</w:t>
      </w:r>
      <w:r>
        <w:rPr>
          <w:rFonts w:ascii="微软雅黑" w:eastAsia="微软雅黑" w:hAnsi="微软雅黑" w:hint="eastAsia"/>
        </w:rPr>
        <w:t>支持</w:t>
      </w:r>
      <w:r>
        <w:rPr>
          <w:rFonts w:ascii="微软雅黑" w:eastAsia="微软雅黑" w:hAnsi="微软雅黑"/>
        </w:rPr>
        <w:t>修改</w:t>
      </w:r>
      <w:r>
        <w:rPr>
          <w:rFonts w:ascii="微软雅黑" w:eastAsia="微软雅黑" w:hAnsi="微软雅黑" w:hint="eastAsia"/>
        </w:rPr>
        <w:t>（DSCP</w:t>
      </w:r>
      <w:r>
        <w:rPr>
          <w:rFonts w:ascii="微软雅黑" w:eastAsia="微软雅黑" w:hAnsi="微软雅黑"/>
        </w:rPr>
        <w:t>值需显示对应</w:t>
      </w:r>
      <w:r>
        <w:rPr>
          <w:rFonts w:ascii="微软雅黑" w:eastAsia="微软雅黑" w:hAnsi="微软雅黑"/>
        </w:rPr>
        <w:lastRenderedPageBreak/>
        <w:t>的AF</w:t>
      </w:r>
      <w:r>
        <w:rPr>
          <w:rFonts w:ascii="微软雅黑" w:eastAsia="微软雅黑" w:hAnsi="微软雅黑" w:hint="eastAsia"/>
        </w:rPr>
        <w:t>xx</w:t>
      </w:r>
      <w:r>
        <w:rPr>
          <w:rFonts w:ascii="微软雅黑" w:eastAsia="微软雅黑" w:hAnsi="微软雅黑"/>
        </w:rPr>
        <w:t>、CS</w:t>
      </w:r>
      <w:r>
        <w:rPr>
          <w:rFonts w:ascii="微软雅黑" w:eastAsia="微软雅黑" w:hAnsi="微软雅黑" w:hint="eastAsia"/>
        </w:rPr>
        <w:t>x</w:t>
      </w:r>
      <w:r>
        <w:rPr>
          <w:rFonts w:ascii="微软雅黑" w:eastAsia="微软雅黑" w:hAnsi="微软雅黑"/>
        </w:rPr>
        <w:t>、EF等信息</w:t>
      </w:r>
      <w:r>
        <w:rPr>
          <w:rFonts w:ascii="微软雅黑" w:eastAsia="微软雅黑" w:hAnsi="微软雅黑" w:hint="eastAsia"/>
        </w:rPr>
        <w:t>）</w:t>
      </w:r>
    </w:p>
    <w:p w14:paraId="7217530B"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一键重置</w:t>
      </w:r>
      <w:r>
        <w:rPr>
          <w:rFonts w:ascii="微软雅黑" w:eastAsia="微软雅黑" w:hAnsi="微软雅黑" w:hint="eastAsia"/>
        </w:rPr>
        <w:t xml:space="preserve"> CoS</w:t>
      </w:r>
      <w:r>
        <w:rPr>
          <w:rFonts w:ascii="微软雅黑" w:eastAsia="微软雅黑" w:hAnsi="微软雅黑"/>
        </w:rPr>
        <w:t>-DSCP的</w:t>
      </w:r>
      <w:r>
        <w:rPr>
          <w:rFonts w:ascii="微软雅黑" w:eastAsia="微软雅黑" w:hAnsi="微软雅黑" w:hint="eastAsia"/>
        </w:rPr>
        <w:t>重标记</w:t>
      </w:r>
      <w:r>
        <w:rPr>
          <w:rFonts w:ascii="微软雅黑" w:eastAsia="微软雅黑" w:hAnsi="微软雅黑"/>
        </w:rPr>
        <w:t>优先级映射关系</w:t>
      </w:r>
    </w:p>
    <w:p w14:paraId="03D9C5DC" w14:textId="77777777" w:rsidR="0076630D" w:rsidRDefault="0076630D">
      <w:pPr>
        <w:rPr>
          <w:rFonts w:ascii="微软雅黑" w:eastAsia="微软雅黑" w:hAnsi="微软雅黑"/>
        </w:rPr>
      </w:pPr>
    </w:p>
    <w:p w14:paraId="54883BF2" w14:textId="77777777" w:rsidR="0076630D" w:rsidRDefault="00D7272D">
      <w:pPr>
        <w:rPr>
          <w:rFonts w:ascii="微软雅黑" w:eastAsia="微软雅黑" w:hAnsi="微软雅黑"/>
          <w:b/>
        </w:rPr>
      </w:pPr>
      <w:r>
        <w:rPr>
          <w:rFonts w:ascii="微软雅黑" w:eastAsia="微软雅黑" w:hAnsi="微软雅黑"/>
          <w:b/>
        </w:rPr>
        <w:t>IP优先级</w:t>
      </w:r>
      <w:r>
        <w:rPr>
          <w:rFonts w:ascii="微软雅黑" w:eastAsia="微软雅黑" w:hAnsi="微软雅黑" w:hint="eastAsia"/>
          <w:b/>
        </w:rPr>
        <w:t>- CoS的映射</w:t>
      </w:r>
      <w:r>
        <w:rPr>
          <w:rFonts w:ascii="微软雅黑" w:eastAsia="微软雅黑" w:hAnsi="微软雅黑"/>
          <w:b/>
        </w:rPr>
        <w:t>关系</w:t>
      </w:r>
      <w:r>
        <w:rPr>
          <w:rFonts w:ascii="微软雅黑" w:eastAsia="微软雅黑" w:hAnsi="微软雅黑" w:hint="eastAsia"/>
          <w:b/>
        </w:rPr>
        <w:t>表</w:t>
      </w:r>
      <w:r>
        <w:rPr>
          <w:rFonts w:ascii="微软雅黑" w:eastAsia="微软雅黑" w:hAnsi="微软雅黑"/>
          <w:b/>
        </w:rPr>
        <w:t>：</w:t>
      </w:r>
    </w:p>
    <w:p w14:paraId="0970A782"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IP</w:t>
      </w:r>
      <w:r>
        <w:rPr>
          <w:rFonts w:ascii="微软雅黑" w:eastAsia="微软雅黑" w:hAnsi="微软雅黑"/>
        </w:rPr>
        <w:t>优先级</w:t>
      </w:r>
      <w:r>
        <w:rPr>
          <w:rFonts w:ascii="微软雅黑" w:eastAsia="微软雅黑" w:hAnsi="微软雅黑" w:hint="eastAsia"/>
        </w:rPr>
        <w:t>与CoS</w:t>
      </w:r>
      <w:r>
        <w:rPr>
          <w:rFonts w:ascii="微软雅黑" w:eastAsia="微软雅黑" w:hAnsi="微软雅黑"/>
        </w:rPr>
        <w:t>的</w:t>
      </w:r>
      <w:r>
        <w:rPr>
          <w:rFonts w:ascii="微软雅黑" w:eastAsia="微软雅黑" w:hAnsi="微软雅黑" w:hint="eastAsia"/>
        </w:rPr>
        <w:t>映射关系</w:t>
      </w:r>
    </w:p>
    <w:p w14:paraId="41D6CB9E"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优先级：</w:t>
      </w:r>
      <w:r>
        <w:rPr>
          <w:rFonts w:ascii="微软雅黑" w:eastAsia="微软雅黑" w:hAnsi="微软雅黑" w:hint="eastAsia"/>
        </w:rPr>
        <w:t>默认</w:t>
      </w:r>
      <w:r>
        <w:rPr>
          <w:rFonts w:ascii="微软雅黑" w:eastAsia="微软雅黑" w:hAnsi="微软雅黑"/>
        </w:rPr>
        <w:t>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顺序显示，不可更改</w:t>
      </w:r>
    </w:p>
    <w:p w14:paraId="684E3860" w14:textId="77777777" w:rsidR="0076630D" w:rsidRDefault="00D7272D" w:rsidP="00B10728">
      <w:pPr>
        <w:pStyle w:val="af2"/>
        <w:numPr>
          <w:ilvl w:val="0"/>
          <w:numId w:val="159"/>
        </w:numPr>
        <w:ind w:firstLineChars="0"/>
        <w:rPr>
          <w:rFonts w:ascii="微软雅黑" w:eastAsia="微软雅黑" w:hAnsi="微软雅黑"/>
        </w:rPr>
      </w:pPr>
      <w:r>
        <w:rPr>
          <w:rFonts w:ascii="微软雅黑" w:eastAsia="微软雅黑" w:hAnsi="微软雅黑" w:hint="eastAsia"/>
        </w:rPr>
        <w:t>CoS</w:t>
      </w:r>
      <w:r>
        <w:rPr>
          <w:rFonts w:ascii="微软雅黑" w:eastAsia="微软雅黑" w:hAnsi="微软雅黑"/>
        </w:rPr>
        <w:t>：</w:t>
      </w:r>
      <w:r>
        <w:rPr>
          <w:rFonts w:ascii="微软雅黑" w:eastAsia="微软雅黑" w:hAnsi="微软雅黑" w:hint="eastAsia"/>
        </w:rPr>
        <w:t>CoS取值0</w:t>
      </w:r>
      <w:r>
        <w:rPr>
          <w:rFonts w:ascii="微软雅黑" w:eastAsia="微软雅黑" w:hAnsi="微软雅黑"/>
        </w:rPr>
        <w:t>-7</w:t>
      </w:r>
      <w:r>
        <w:rPr>
          <w:rFonts w:ascii="微软雅黑" w:eastAsia="微软雅黑" w:hAnsi="微软雅黑" w:hint="eastAsia"/>
        </w:rPr>
        <w:t>，默认</w:t>
      </w:r>
      <w:r>
        <w:rPr>
          <w:rFonts w:ascii="微软雅黑" w:eastAsia="微软雅黑" w:hAnsi="微软雅黑"/>
        </w:rPr>
        <w:t>按照0</w:t>
      </w:r>
      <w:r>
        <w:rPr>
          <w:rFonts w:ascii="微软雅黑" w:eastAsia="微软雅黑" w:hAnsi="微软雅黑" w:hint="eastAsia"/>
        </w:rPr>
        <w:t xml:space="preserve">对应CoS </w:t>
      </w:r>
      <w:r>
        <w:rPr>
          <w:rFonts w:ascii="微软雅黑" w:eastAsia="微软雅黑" w:hAnsi="微软雅黑"/>
        </w:rPr>
        <w:t>0</w:t>
      </w:r>
      <w:r>
        <w:rPr>
          <w:rFonts w:ascii="微软雅黑" w:eastAsia="微软雅黑" w:hAnsi="微软雅黑" w:hint="eastAsia"/>
        </w:rPr>
        <w:t>、1对应CoS</w:t>
      </w:r>
      <w:r>
        <w:rPr>
          <w:rFonts w:ascii="微软雅黑" w:eastAsia="微软雅黑" w:hAnsi="微软雅黑"/>
        </w:rPr>
        <w:t xml:space="preserve"> 1</w:t>
      </w:r>
      <w:r>
        <w:rPr>
          <w:rFonts w:ascii="微软雅黑" w:eastAsia="微软雅黑" w:hAnsi="微软雅黑" w:hint="eastAsia"/>
        </w:rPr>
        <w:t>的</w:t>
      </w:r>
      <w:r>
        <w:rPr>
          <w:rFonts w:ascii="微软雅黑" w:eastAsia="微软雅黑" w:hAnsi="微软雅黑"/>
        </w:rPr>
        <w:t>顺序依次一一对应，支持修改</w:t>
      </w:r>
    </w:p>
    <w:p w14:paraId="1BD59BC3"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一键重置IP优先级-</w:t>
      </w:r>
      <w:r>
        <w:rPr>
          <w:rFonts w:ascii="微软雅黑" w:eastAsia="微软雅黑" w:hAnsi="微软雅黑" w:hint="eastAsia"/>
        </w:rPr>
        <w:t xml:space="preserve"> CoS</w:t>
      </w:r>
      <w:r>
        <w:rPr>
          <w:rFonts w:ascii="微软雅黑" w:eastAsia="微软雅黑" w:hAnsi="微软雅黑"/>
        </w:rPr>
        <w:t>的优先级映射关系</w:t>
      </w:r>
    </w:p>
    <w:p w14:paraId="6CC535FE" w14:textId="77777777" w:rsidR="0076630D" w:rsidRDefault="0076630D">
      <w:pPr>
        <w:rPr>
          <w:rFonts w:ascii="微软雅黑" w:eastAsia="微软雅黑" w:hAnsi="微软雅黑"/>
        </w:rPr>
      </w:pPr>
    </w:p>
    <w:p w14:paraId="64B54D47" w14:textId="77777777" w:rsidR="0076630D" w:rsidRDefault="00D7272D">
      <w:pPr>
        <w:rPr>
          <w:rFonts w:ascii="微软雅黑" w:eastAsia="微软雅黑" w:hAnsi="微软雅黑"/>
          <w:b/>
        </w:rPr>
      </w:pPr>
      <w:r>
        <w:rPr>
          <w:rFonts w:ascii="微软雅黑" w:eastAsia="微软雅黑" w:hAnsi="微软雅黑" w:hint="eastAsia"/>
          <w:b/>
        </w:rPr>
        <w:t>CoS-</w:t>
      </w:r>
      <w:r>
        <w:rPr>
          <w:rFonts w:ascii="微软雅黑" w:eastAsia="微软雅黑" w:hAnsi="微软雅黑"/>
          <w:b/>
        </w:rPr>
        <w:t>IP优先级的</w:t>
      </w:r>
      <w:r>
        <w:rPr>
          <w:rFonts w:ascii="微软雅黑" w:eastAsia="微软雅黑" w:hAnsi="微软雅黑" w:hint="eastAsia"/>
          <w:b/>
        </w:rPr>
        <w:t>重标记映射关系表</w:t>
      </w:r>
      <w:r>
        <w:rPr>
          <w:rFonts w:ascii="微软雅黑" w:eastAsia="微软雅黑" w:hAnsi="微软雅黑"/>
          <w:b/>
        </w:rPr>
        <w:t>：</w:t>
      </w:r>
    </w:p>
    <w:p w14:paraId="1A628E50"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列表显示CoS</w:t>
      </w:r>
      <w:r>
        <w:rPr>
          <w:rFonts w:ascii="微软雅黑" w:eastAsia="微软雅黑" w:hAnsi="微软雅黑"/>
        </w:rPr>
        <w:t>与IP优先级的重标记映射关系</w:t>
      </w:r>
    </w:p>
    <w:p w14:paraId="51FA4DA8" w14:textId="77777777" w:rsidR="0076630D" w:rsidRDefault="00D7272D" w:rsidP="00B10728">
      <w:pPr>
        <w:pStyle w:val="af2"/>
        <w:numPr>
          <w:ilvl w:val="0"/>
          <w:numId w:val="331"/>
        </w:numPr>
        <w:ind w:firstLineChars="0"/>
        <w:rPr>
          <w:rFonts w:ascii="微软雅黑" w:eastAsia="微软雅黑" w:hAnsi="微软雅黑"/>
        </w:rPr>
      </w:pPr>
      <w:r>
        <w:rPr>
          <w:rFonts w:ascii="微软雅黑" w:eastAsia="微软雅黑" w:hAnsi="微软雅黑" w:hint="eastAsia"/>
        </w:rPr>
        <w:t>CoS：默认</w:t>
      </w:r>
      <w:r>
        <w:rPr>
          <w:rFonts w:ascii="微软雅黑" w:eastAsia="微软雅黑" w:hAnsi="微软雅黑"/>
        </w:rPr>
        <w:t>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顺序显示，不可更改</w:t>
      </w:r>
    </w:p>
    <w:p w14:paraId="0A820186" w14:textId="77777777" w:rsidR="0076630D" w:rsidRDefault="00D7272D" w:rsidP="00B10728">
      <w:pPr>
        <w:pStyle w:val="af2"/>
        <w:numPr>
          <w:ilvl w:val="0"/>
          <w:numId w:val="331"/>
        </w:numPr>
        <w:ind w:firstLineChars="0"/>
        <w:rPr>
          <w:rFonts w:ascii="微软雅黑" w:eastAsia="微软雅黑" w:hAnsi="微软雅黑"/>
        </w:rPr>
      </w:pPr>
      <w:r>
        <w:rPr>
          <w:rFonts w:ascii="微软雅黑" w:eastAsia="微软雅黑" w:hAnsi="微软雅黑" w:hint="eastAsia"/>
        </w:rPr>
        <w:t>IP优先级</w:t>
      </w:r>
      <w:r>
        <w:rPr>
          <w:rFonts w:ascii="微软雅黑" w:eastAsia="微软雅黑" w:hAnsi="微软雅黑"/>
        </w:rPr>
        <w:t>：IP优先级取值</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w:t>
      </w:r>
      <w:r>
        <w:rPr>
          <w:rFonts w:ascii="微软雅黑" w:eastAsia="微软雅黑" w:hAnsi="微软雅黑"/>
        </w:rPr>
        <w:t>默认按照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w:t>
      </w:r>
      <w:r>
        <w:rPr>
          <w:rFonts w:ascii="微软雅黑" w:eastAsia="微软雅黑" w:hAnsi="微软雅黑" w:hint="eastAsia"/>
        </w:rPr>
        <w:t>与CoS一一对应</w:t>
      </w:r>
      <w:r>
        <w:rPr>
          <w:rFonts w:ascii="微软雅黑" w:eastAsia="微软雅黑" w:hAnsi="微软雅黑"/>
        </w:rPr>
        <w:t>，</w:t>
      </w:r>
      <w:r>
        <w:rPr>
          <w:rFonts w:ascii="微软雅黑" w:eastAsia="微软雅黑" w:hAnsi="微软雅黑" w:hint="eastAsia"/>
        </w:rPr>
        <w:t>支持修改</w:t>
      </w:r>
    </w:p>
    <w:p w14:paraId="38811CD7"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一键重置</w:t>
      </w:r>
      <w:r>
        <w:rPr>
          <w:rFonts w:ascii="微软雅黑" w:eastAsia="微软雅黑" w:hAnsi="微软雅黑" w:hint="eastAsia"/>
        </w:rPr>
        <w:t>CoS</w:t>
      </w:r>
      <w:r>
        <w:rPr>
          <w:rFonts w:ascii="微软雅黑" w:eastAsia="微软雅黑" w:hAnsi="微软雅黑"/>
        </w:rPr>
        <w:t xml:space="preserve"> -IP优先级的</w:t>
      </w:r>
      <w:r>
        <w:rPr>
          <w:rFonts w:ascii="微软雅黑" w:eastAsia="微软雅黑" w:hAnsi="微软雅黑" w:hint="eastAsia"/>
        </w:rPr>
        <w:t>重标记优先级</w:t>
      </w:r>
      <w:r>
        <w:rPr>
          <w:rFonts w:ascii="微软雅黑" w:eastAsia="微软雅黑" w:hAnsi="微软雅黑"/>
        </w:rPr>
        <w:t>映射</w:t>
      </w:r>
      <w:r>
        <w:rPr>
          <w:rFonts w:ascii="微软雅黑" w:eastAsia="微软雅黑" w:hAnsi="微软雅黑" w:hint="eastAsia"/>
        </w:rPr>
        <w:t>关系</w:t>
      </w:r>
    </w:p>
    <w:p w14:paraId="4C3C2F8F" w14:textId="77777777" w:rsidR="0076630D" w:rsidRDefault="0076630D">
      <w:pPr>
        <w:rPr>
          <w:rFonts w:ascii="微软雅黑" w:eastAsia="微软雅黑" w:hAnsi="微软雅黑"/>
        </w:rPr>
      </w:pPr>
    </w:p>
    <w:p w14:paraId="3BF9576B" w14:textId="77777777" w:rsidR="0076630D" w:rsidRDefault="00D7272D">
      <w:pPr>
        <w:pStyle w:val="20"/>
        <w:numPr>
          <w:ilvl w:val="1"/>
          <w:numId w:val="1"/>
        </w:numPr>
        <w:rPr>
          <w:rFonts w:ascii="微软雅黑" w:eastAsia="微软雅黑" w:hAnsi="微软雅黑"/>
        </w:rPr>
      </w:pPr>
      <w:bookmarkStart w:id="388" w:name="_队列调度/Queue_Scheduling"/>
      <w:bookmarkStart w:id="389" w:name="_Toc149138853"/>
      <w:bookmarkEnd w:id="388"/>
      <w:r>
        <w:rPr>
          <w:rFonts w:ascii="微软雅黑" w:eastAsia="微软雅黑" w:hAnsi="微软雅黑" w:hint="eastAsia"/>
        </w:rPr>
        <w:t>队列</w:t>
      </w:r>
      <w:r>
        <w:rPr>
          <w:rFonts w:ascii="微软雅黑" w:eastAsia="微软雅黑" w:hAnsi="微软雅黑"/>
        </w:rPr>
        <w:t>调度</w:t>
      </w:r>
      <w:r>
        <w:rPr>
          <w:rFonts w:ascii="微软雅黑" w:eastAsia="微软雅黑" w:hAnsi="微软雅黑" w:hint="eastAsia"/>
        </w:rPr>
        <w:t>/</w:t>
      </w:r>
      <w:r>
        <w:rPr>
          <w:rFonts w:ascii="微软雅黑" w:eastAsia="微软雅黑" w:hAnsi="微软雅黑"/>
        </w:rPr>
        <w:t>Queue Scheduling</w:t>
      </w:r>
      <w:bookmarkEnd w:id="389"/>
    </w:p>
    <w:p w14:paraId="679B6EDF" w14:textId="77777777" w:rsidR="0076630D" w:rsidRDefault="00D7272D">
      <w:pPr>
        <w:rPr>
          <w:rFonts w:ascii="微软雅黑" w:eastAsia="微软雅黑" w:hAnsi="微软雅黑"/>
        </w:rPr>
      </w:pPr>
      <w:r>
        <w:rPr>
          <w:rFonts w:ascii="微软雅黑" w:eastAsia="微软雅黑" w:hAnsi="微软雅黑" w:hint="eastAsia"/>
        </w:rPr>
        <w:t>【功能概述】</w:t>
      </w:r>
    </w:p>
    <w:p w14:paraId="50F95A65" w14:textId="77777777" w:rsidR="0076630D" w:rsidRDefault="00D7272D">
      <w:pPr>
        <w:ind w:firstLine="420"/>
        <w:rPr>
          <w:rFonts w:ascii="微软雅黑" w:eastAsia="微软雅黑" w:hAnsi="微软雅黑"/>
        </w:rPr>
      </w:pPr>
      <w:r>
        <w:rPr>
          <w:rFonts w:ascii="微软雅黑" w:eastAsia="微软雅黑" w:hAnsi="微软雅黑" w:hint="eastAsia"/>
        </w:rPr>
        <w:t>配置</w:t>
      </w:r>
      <w:r>
        <w:rPr>
          <w:rFonts w:ascii="微软雅黑" w:eastAsia="微软雅黑" w:hAnsi="微软雅黑"/>
        </w:rPr>
        <w:t>队列调度后，当网络中发生拥塞时，设备将按照指定的调度策略决定报文转发时的处理次序，以达到高优先级报文优先被调度的目的。</w:t>
      </w:r>
    </w:p>
    <w:p w14:paraId="090DB86D" w14:textId="77777777" w:rsidR="0076630D" w:rsidRDefault="00D7272D">
      <w:pPr>
        <w:rPr>
          <w:rFonts w:ascii="微软雅黑" w:eastAsia="微软雅黑" w:hAnsi="微软雅黑"/>
        </w:rPr>
      </w:pPr>
      <w:r>
        <w:rPr>
          <w:rFonts w:ascii="微软雅黑" w:eastAsia="微软雅黑" w:hAnsi="微软雅黑" w:hint="eastAsia"/>
          <w:b/>
        </w:rPr>
        <w:lastRenderedPageBreak/>
        <w:t>队列调度算法</w:t>
      </w:r>
      <w:r>
        <w:rPr>
          <w:rFonts w:ascii="微软雅黑" w:eastAsia="微软雅黑" w:hAnsi="微软雅黑"/>
          <w:b/>
        </w:rPr>
        <w:t>：</w:t>
      </w:r>
      <w:r>
        <w:rPr>
          <w:rFonts w:ascii="微软雅黑" w:eastAsia="微软雅黑" w:hAnsi="微软雅黑" w:hint="eastAsia"/>
        </w:rPr>
        <w:t>按照交换机</w:t>
      </w:r>
      <w:r>
        <w:rPr>
          <w:rFonts w:ascii="微软雅黑" w:eastAsia="微软雅黑" w:hAnsi="微软雅黑"/>
        </w:rPr>
        <w:t>接口进行队列调度</w:t>
      </w:r>
    </w:p>
    <w:p w14:paraId="6E68D801"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严格优先</w:t>
      </w:r>
      <w:r>
        <w:rPr>
          <w:rFonts w:ascii="微软雅黑" w:eastAsia="微软雅黑" w:hAnsi="微软雅黑"/>
        </w:rPr>
        <w:t>（</w:t>
      </w:r>
      <w:r>
        <w:rPr>
          <w:rFonts w:ascii="微软雅黑" w:eastAsia="微软雅黑" w:hAnsi="微软雅黑" w:hint="eastAsia"/>
        </w:rPr>
        <w:t>SP，</w:t>
      </w:r>
      <w:r>
        <w:rPr>
          <w:rFonts w:ascii="微软雅黑" w:eastAsia="微软雅黑" w:hAnsi="微软雅黑"/>
        </w:rPr>
        <w:t>Strict Priority）</w:t>
      </w:r>
      <w:r>
        <w:rPr>
          <w:rFonts w:ascii="微软雅黑" w:eastAsia="微软雅黑" w:hAnsi="微软雅黑" w:hint="eastAsia"/>
        </w:rPr>
        <w:t>调度：</w:t>
      </w:r>
      <w:r>
        <w:rPr>
          <w:rFonts w:ascii="微软雅黑" w:eastAsia="微软雅黑" w:hAnsi="微软雅黑"/>
        </w:rPr>
        <w:t>对优先级最高的流提供最先服务，</w:t>
      </w:r>
      <w:r>
        <w:rPr>
          <w:rFonts w:ascii="微软雅黑" w:eastAsia="微软雅黑" w:hAnsi="微软雅黑" w:hint="eastAsia"/>
        </w:rPr>
        <w:t>直到</w:t>
      </w:r>
      <w:r>
        <w:rPr>
          <w:rFonts w:ascii="微软雅黑" w:eastAsia="微软雅黑" w:hAnsi="微软雅黑"/>
        </w:rPr>
        <w:t>该优先级没有流为止才对次高优先级的流提供服务。交换机</w:t>
      </w:r>
      <w:r>
        <w:rPr>
          <w:rFonts w:ascii="微软雅黑" w:eastAsia="微软雅黑" w:hAnsi="微软雅黑" w:hint="eastAsia"/>
        </w:rPr>
        <w:t>每个</w:t>
      </w:r>
      <w:r>
        <w:rPr>
          <w:rFonts w:ascii="微软雅黑" w:eastAsia="微软雅黑" w:hAnsi="微软雅黑"/>
        </w:rPr>
        <w:t>接口支持</w:t>
      </w:r>
      <w:r>
        <w:rPr>
          <w:rFonts w:ascii="微软雅黑" w:eastAsia="微软雅黑" w:hAnsi="微软雅黑" w:hint="eastAsia"/>
        </w:rPr>
        <w:t>8个</w:t>
      </w:r>
      <w:r>
        <w:rPr>
          <w:rFonts w:ascii="微软雅黑" w:eastAsia="微软雅黑" w:hAnsi="微软雅黑"/>
        </w:rPr>
        <w:t>队列（</w:t>
      </w:r>
      <w:r>
        <w:rPr>
          <w:rFonts w:ascii="微软雅黑" w:eastAsia="微软雅黑" w:hAnsi="微软雅黑" w:hint="eastAsia"/>
        </w:rPr>
        <w:t>队列0</w:t>
      </w:r>
      <w:r>
        <w:rPr>
          <w:rFonts w:ascii="微软雅黑" w:eastAsia="微软雅黑" w:hAnsi="微软雅黑"/>
        </w:rPr>
        <w:t>-7</w:t>
      </w:r>
      <w:r>
        <w:rPr>
          <w:rFonts w:ascii="微软雅黑" w:eastAsia="微软雅黑" w:hAnsi="微软雅黑" w:hint="eastAsia"/>
        </w:rPr>
        <w:t>），</w:t>
      </w:r>
      <w:r>
        <w:rPr>
          <w:rFonts w:ascii="微软雅黑" w:eastAsia="微软雅黑" w:hAnsi="微软雅黑"/>
        </w:rPr>
        <w:t>队列</w:t>
      </w:r>
      <w:r>
        <w:rPr>
          <w:rFonts w:ascii="微软雅黑" w:eastAsia="微软雅黑" w:hAnsi="微软雅黑" w:hint="eastAsia"/>
        </w:rPr>
        <w:t>7为</w:t>
      </w:r>
      <w:r>
        <w:rPr>
          <w:rFonts w:ascii="微软雅黑" w:eastAsia="微软雅黑" w:hAnsi="微软雅黑"/>
        </w:rPr>
        <w:t>最高优先级队列，队列</w:t>
      </w:r>
      <w:r>
        <w:rPr>
          <w:rFonts w:ascii="微软雅黑" w:eastAsia="微软雅黑" w:hAnsi="微软雅黑" w:hint="eastAsia"/>
        </w:rPr>
        <w:t>0为</w:t>
      </w:r>
      <w:r>
        <w:rPr>
          <w:rFonts w:ascii="微软雅黑" w:eastAsia="微软雅黑" w:hAnsi="微软雅黑"/>
        </w:rPr>
        <w:t>最低优先级队列。弊端</w:t>
      </w:r>
      <w:r>
        <w:rPr>
          <w:rFonts w:ascii="微软雅黑" w:eastAsia="微软雅黑" w:hAnsi="微软雅黑" w:hint="eastAsia"/>
        </w:rPr>
        <w:t>：拥塞</w:t>
      </w:r>
      <w:r>
        <w:rPr>
          <w:rFonts w:ascii="微软雅黑" w:eastAsia="微软雅黑" w:hAnsi="微软雅黑"/>
        </w:rPr>
        <w:t>发生时，如果高优先级队列中长时间有报文存在，那么低优先级队列中的报文得不到调度机会，数据无法被传输。</w:t>
      </w:r>
    </w:p>
    <w:p w14:paraId="47339739"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加权轮询</w:t>
      </w:r>
      <w:r>
        <w:rPr>
          <w:rFonts w:ascii="微软雅黑" w:eastAsia="微软雅黑" w:hAnsi="微软雅黑"/>
        </w:rPr>
        <w:t>（</w:t>
      </w:r>
      <w:r>
        <w:rPr>
          <w:rFonts w:ascii="微软雅黑" w:eastAsia="微软雅黑" w:hAnsi="微软雅黑" w:hint="eastAsia"/>
        </w:rPr>
        <w:t>WRR，</w:t>
      </w:r>
      <w:r>
        <w:rPr>
          <w:rFonts w:ascii="微软雅黑" w:eastAsia="微软雅黑" w:hAnsi="微软雅黑"/>
        </w:rPr>
        <w:t>Weighted Round Robin）</w:t>
      </w:r>
      <w:r>
        <w:rPr>
          <w:rFonts w:ascii="微软雅黑" w:eastAsia="微软雅黑" w:hAnsi="微软雅黑" w:hint="eastAsia"/>
        </w:rPr>
        <w:t>调度</w:t>
      </w:r>
      <w:r>
        <w:rPr>
          <w:rFonts w:ascii="微软雅黑" w:eastAsia="微软雅黑" w:hAnsi="微软雅黑"/>
        </w:rPr>
        <w:t>：</w:t>
      </w:r>
      <w:r>
        <w:rPr>
          <w:rFonts w:ascii="微软雅黑" w:eastAsia="微软雅黑" w:hAnsi="微软雅黑" w:hint="eastAsia"/>
        </w:rPr>
        <w:t>每个</w:t>
      </w:r>
      <w:r>
        <w:rPr>
          <w:rFonts w:ascii="微软雅黑" w:eastAsia="微软雅黑" w:hAnsi="微软雅黑"/>
        </w:rPr>
        <w:t>优先级队列被分配一定的带宽，按优先级从高到低依次为各个优先级队列提供服务，当高优先级队列已经用完</w:t>
      </w:r>
      <w:r>
        <w:rPr>
          <w:rFonts w:ascii="微软雅黑" w:eastAsia="微软雅黑" w:hAnsi="微软雅黑" w:hint="eastAsia"/>
        </w:rPr>
        <w:t>分配</w:t>
      </w:r>
      <w:r>
        <w:rPr>
          <w:rFonts w:ascii="微软雅黑" w:eastAsia="微软雅黑" w:hAnsi="微软雅黑"/>
        </w:rPr>
        <w:t>的所有</w:t>
      </w:r>
      <w:r>
        <w:rPr>
          <w:rFonts w:ascii="微软雅黑" w:eastAsia="微软雅黑" w:hAnsi="微软雅黑" w:hint="eastAsia"/>
        </w:rPr>
        <w:t>带宽</w:t>
      </w:r>
      <w:r>
        <w:rPr>
          <w:rFonts w:ascii="微软雅黑" w:eastAsia="微软雅黑" w:hAnsi="微软雅黑"/>
        </w:rPr>
        <w:t>后，自动转向</w:t>
      </w:r>
      <w:r>
        <w:rPr>
          <w:rFonts w:ascii="微软雅黑" w:eastAsia="微软雅黑" w:hAnsi="微软雅黑" w:hint="eastAsia"/>
        </w:rPr>
        <w:t>次</w:t>
      </w:r>
      <w:r>
        <w:rPr>
          <w:rFonts w:ascii="微软雅黑" w:eastAsia="微软雅黑" w:hAnsi="微软雅黑"/>
        </w:rPr>
        <w:t>优先级的队列为其提供服务。</w:t>
      </w:r>
    </w:p>
    <w:p w14:paraId="213D3F19" w14:textId="77777777" w:rsidR="0076630D" w:rsidRDefault="00D7272D" w:rsidP="00B10728">
      <w:pPr>
        <w:pStyle w:val="af2"/>
        <w:numPr>
          <w:ilvl w:val="0"/>
          <w:numId w:val="332"/>
        </w:numPr>
        <w:ind w:firstLineChars="0"/>
        <w:rPr>
          <w:rFonts w:ascii="微软雅黑" w:eastAsia="微软雅黑" w:hAnsi="微软雅黑"/>
        </w:rPr>
      </w:pPr>
      <w:r>
        <w:rPr>
          <w:rFonts w:ascii="微软雅黑" w:eastAsia="微软雅黑" w:hAnsi="微软雅黑" w:hint="eastAsia"/>
        </w:rPr>
        <w:t>基本</w:t>
      </w:r>
      <w:r>
        <w:rPr>
          <w:rFonts w:ascii="微软雅黑" w:eastAsia="微软雅黑" w:hAnsi="微软雅黑"/>
        </w:rPr>
        <w:t>WRR队列</w:t>
      </w:r>
      <w:r>
        <w:rPr>
          <w:rFonts w:ascii="微软雅黑" w:eastAsia="微软雅黑" w:hAnsi="微软雅黑" w:hint="eastAsia"/>
        </w:rPr>
        <w:t>：</w:t>
      </w:r>
      <w:r>
        <w:rPr>
          <w:rFonts w:ascii="微软雅黑" w:eastAsia="微软雅黑" w:hAnsi="微软雅黑"/>
        </w:rPr>
        <w:t>基本WRR队列包含多个队列，用户可以定制各队列的权重，WRR按设定的参数进行加权轮询调度。</w:t>
      </w:r>
    </w:p>
    <w:p w14:paraId="45AA704F" w14:textId="77777777" w:rsidR="0076630D" w:rsidRDefault="00D7272D" w:rsidP="00B10728">
      <w:pPr>
        <w:pStyle w:val="af2"/>
        <w:numPr>
          <w:ilvl w:val="0"/>
          <w:numId w:val="332"/>
        </w:numPr>
        <w:ind w:firstLineChars="0"/>
        <w:rPr>
          <w:rFonts w:ascii="微软雅黑" w:eastAsia="微软雅黑" w:hAnsi="微软雅黑"/>
        </w:rPr>
      </w:pPr>
      <w:r>
        <w:rPr>
          <w:rFonts w:ascii="微软雅黑" w:eastAsia="微软雅黑" w:hAnsi="微软雅黑" w:hint="eastAsia"/>
        </w:rPr>
        <w:t>分组</w:t>
      </w:r>
      <w:r>
        <w:rPr>
          <w:rFonts w:ascii="微软雅黑" w:eastAsia="微软雅黑" w:hAnsi="微软雅黑"/>
        </w:rPr>
        <w:t>WRR队列：所有队列全部采用WRR调度，用户可根据需要将输出队列</w:t>
      </w:r>
      <w:r>
        <w:rPr>
          <w:rFonts w:ascii="微软雅黑" w:eastAsia="微软雅黑" w:hAnsi="微软雅黑" w:hint="eastAsia"/>
        </w:rPr>
        <w:t>划分</w:t>
      </w:r>
      <w:r>
        <w:rPr>
          <w:rFonts w:ascii="微软雅黑" w:eastAsia="微软雅黑" w:hAnsi="微软雅黑"/>
        </w:rPr>
        <w:t>为WRR优先级队列组</w:t>
      </w:r>
      <w:r>
        <w:rPr>
          <w:rFonts w:ascii="微软雅黑" w:eastAsia="微软雅黑" w:hAnsi="微软雅黑" w:hint="eastAsia"/>
        </w:rPr>
        <w:t>1和</w:t>
      </w:r>
      <w:r>
        <w:rPr>
          <w:rFonts w:ascii="微软雅黑" w:eastAsia="微软雅黑" w:hAnsi="微软雅黑"/>
        </w:rPr>
        <w:t>WRR优先级队列组</w:t>
      </w:r>
      <w:r>
        <w:rPr>
          <w:rFonts w:ascii="微软雅黑" w:eastAsia="微软雅黑" w:hAnsi="微软雅黑" w:hint="eastAsia"/>
        </w:rPr>
        <w:t>2。进行队列调度</w:t>
      </w:r>
      <w:r>
        <w:rPr>
          <w:rFonts w:ascii="微软雅黑" w:eastAsia="微软雅黑" w:hAnsi="微软雅黑"/>
        </w:rPr>
        <w:t>时，设备首先在优先级队列组</w:t>
      </w:r>
      <w:r>
        <w:rPr>
          <w:rFonts w:ascii="微软雅黑" w:eastAsia="微软雅黑" w:hAnsi="微软雅黑" w:hint="eastAsia"/>
        </w:rPr>
        <w:t>1中进行</w:t>
      </w:r>
      <w:r>
        <w:rPr>
          <w:rFonts w:ascii="微软雅黑" w:eastAsia="微软雅黑" w:hAnsi="微软雅黑"/>
        </w:rPr>
        <w:t>轮询调度，优先级队列组</w:t>
      </w:r>
      <w:r>
        <w:rPr>
          <w:rFonts w:ascii="微软雅黑" w:eastAsia="微软雅黑" w:hAnsi="微软雅黑" w:hint="eastAsia"/>
        </w:rPr>
        <w:t>1中</w:t>
      </w:r>
      <w:r>
        <w:rPr>
          <w:rFonts w:ascii="微软雅黑" w:eastAsia="微软雅黑" w:hAnsi="微软雅黑"/>
        </w:rPr>
        <w:t>没有报文发送时，设备才在优先级队列组</w:t>
      </w:r>
      <w:r>
        <w:rPr>
          <w:rFonts w:ascii="微软雅黑" w:eastAsia="微软雅黑" w:hAnsi="微软雅黑" w:hint="eastAsia"/>
        </w:rPr>
        <w:t>2中</w:t>
      </w:r>
      <w:r>
        <w:rPr>
          <w:rFonts w:ascii="微软雅黑" w:eastAsia="微软雅黑" w:hAnsi="微软雅黑"/>
        </w:rPr>
        <w:t>进行轮询调度。也可</w:t>
      </w:r>
      <w:r>
        <w:rPr>
          <w:rFonts w:ascii="微软雅黑" w:eastAsia="微软雅黑" w:hAnsi="微软雅黑" w:hint="eastAsia"/>
        </w:rPr>
        <w:t>配置</w:t>
      </w:r>
      <w:r>
        <w:rPr>
          <w:rFonts w:ascii="微软雅黑" w:eastAsia="微软雅黑" w:hAnsi="微软雅黑"/>
        </w:rPr>
        <w:t>队列加入SP分组，采用严格优先级调度算法，调度时先调度SP组，然后调度其他WRR优先组。</w:t>
      </w:r>
    </w:p>
    <w:p w14:paraId="36A35274"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加权公平队列</w:t>
      </w:r>
      <w:r>
        <w:rPr>
          <w:rFonts w:ascii="微软雅黑" w:eastAsia="微软雅黑" w:hAnsi="微软雅黑"/>
        </w:rPr>
        <w:t>（</w:t>
      </w:r>
      <w:r>
        <w:rPr>
          <w:rFonts w:ascii="微软雅黑" w:eastAsia="微软雅黑" w:hAnsi="微软雅黑" w:hint="eastAsia"/>
        </w:rPr>
        <w:t>WFQ，</w:t>
      </w:r>
      <w:r>
        <w:rPr>
          <w:rFonts w:ascii="微软雅黑" w:eastAsia="微软雅黑" w:hAnsi="微软雅黑"/>
        </w:rPr>
        <w:t>Weighted Fair Queue）</w:t>
      </w:r>
      <w:r>
        <w:rPr>
          <w:rFonts w:ascii="微软雅黑" w:eastAsia="微软雅黑" w:hAnsi="微软雅黑" w:hint="eastAsia"/>
        </w:rPr>
        <w:t>调度</w:t>
      </w:r>
      <w:r>
        <w:rPr>
          <w:rFonts w:ascii="微软雅黑" w:eastAsia="微软雅黑" w:hAnsi="微软雅黑"/>
        </w:rPr>
        <w:t>：</w:t>
      </w:r>
      <w:r>
        <w:rPr>
          <w:rFonts w:ascii="微软雅黑" w:eastAsia="微软雅黑" w:hAnsi="微软雅黑" w:hint="eastAsia"/>
        </w:rPr>
        <w:t>在尽可能保证</w:t>
      </w:r>
      <w:r>
        <w:rPr>
          <w:rFonts w:ascii="微软雅黑" w:eastAsia="微软雅黑" w:hAnsi="微软雅黑"/>
        </w:rPr>
        <w:t>公平（</w:t>
      </w:r>
      <w:r>
        <w:rPr>
          <w:rFonts w:ascii="微软雅黑" w:eastAsia="微软雅黑" w:hAnsi="微软雅黑" w:hint="eastAsia"/>
        </w:rPr>
        <w:t>带宽</w:t>
      </w:r>
      <w:r>
        <w:rPr>
          <w:rFonts w:ascii="微软雅黑" w:eastAsia="微软雅黑" w:hAnsi="微软雅黑"/>
        </w:rPr>
        <w:t>、延迟）</w:t>
      </w:r>
      <w:r>
        <w:rPr>
          <w:rFonts w:ascii="微软雅黑" w:eastAsia="微软雅黑" w:hAnsi="微软雅黑" w:hint="eastAsia"/>
        </w:rPr>
        <w:t>的</w:t>
      </w:r>
      <w:r>
        <w:rPr>
          <w:rFonts w:ascii="微软雅黑" w:eastAsia="微软雅黑" w:hAnsi="微软雅黑"/>
        </w:rPr>
        <w:t>基础上</w:t>
      </w:r>
      <w:r>
        <w:rPr>
          <w:rFonts w:ascii="微软雅黑" w:eastAsia="微软雅黑" w:hAnsi="微软雅黑" w:hint="eastAsia"/>
        </w:rPr>
        <w:t>增加</w:t>
      </w:r>
      <w:r>
        <w:rPr>
          <w:rFonts w:ascii="微软雅黑" w:eastAsia="微软雅黑" w:hAnsi="微软雅黑"/>
        </w:rPr>
        <w:t>优先权方面的考虑，使高优先</w:t>
      </w:r>
      <w:r>
        <w:rPr>
          <w:rFonts w:ascii="微软雅黑" w:eastAsia="微软雅黑" w:hAnsi="微软雅黑" w:hint="eastAsia"/>
        </w:rPr>
        <w:t>权</w:t>
      </w:r>
      <w:r>
        <w:rPr>
          <w:rFonts w:ascii="微软雅黑" w:eastAsia="微软雅黑" w:hAnsi="微软雅黑"/>
        </w:rPr>
        <w:t>的报文获得优先调度</w:t>
      </w:r>
      <w:r>
        <w:rPr>
          <w:rFonts w:ascii="微软雅黑" w:eastAsia="微软雅黑" w:hAnsi="微软雅黑" w:hint="eastAsia"/>
        </w:rPr>
        <w:t>的机会</w:t>
      </w:r>
      <w:r>
        <w:rPr>
          <w:rFonts w:ascii="微软雅黑" w:eastAsia="微软雅黑" w:hAnsi="微软雅黑"/>
        </w:rPr>
        <w:t>多</w:t>
      </w:r>
      <w:r>
        <w:rPr>
          <w:rFonts w:ascii="微软雅黑" w:eastAsia="微软雅黑" w:hAnsi="微软雅黑" w:hint="eastAsia"/>
        </w:rPr>
        <w:t>于</w:t>
      </w:r>
      <w:r>
        <w:rPr>
          <w:rFonts w:ascii="微软雅黑" w:eastAsia="微软雅黑" w:hAnsi="微软雅黑"/>
        </w:rPr>
        <w:t>低优先</w:t>
      </w:r>
      <w:r>
        <w:rPr>
          <w:rFonts w:ascii="微软雅黑" w:eastAsia="微软雅黑" w:hAnsi="微软雅黑" w:hint="eastAsia"/>
        </w:rPr>
        <w:t>权</w:t>
      </w:r>
      <w:r>
        <w:rPr>
          <w:rFonts w:ascii="微软雅黑" w:eastAsia="微软雅黑" w:hAnsi="微软雅黑"/>
        </w:rPr>
        <w:t>的报文。</w:t>
      </w:r>
      <w:r>
        <w:rPr>
          <w:rFonts w:ascii="微软雅黑" w:eastAsia="微软雅黑" w:hAnsi="微软雅黑" w:hint="eastAsia"/>
        </w:rPr>
        <w:t>WFQ</w:t>
      </w:r>
      <w:r>
        <w:rPr>
          <w:rFonts w:ascii="微软雅黑" w:eastAsia="微软雅黑" w:hAnsi="微软雅黑"/>
        </w:rPr>
        <w:t>能够按流的“</w:t>
      </w:r>
      <w:r>
        <w:rPr>
          <w:rFonts w:ascii="微软雅黑" w:eastAsia="微软雅黑" w:hAnsi="微软雅黑" w:hint="eastAsia"/>
        </w:rPr>
        <w:t>会话</w:t>
      </w:r>
      <w:r>
        <w:rPr>
          <w:rFonts w:ascii="微软雅黑" w:eastAsia="微软雅黑" w:hAnsi="微软雅黑"/>
        </w:rPr>
        <w:t>”</w:t>
      </w:r>
      <w:r>
        <w:rPr>
          <w:rFonts w:ascii="微软雅黑" w:eastAsia="微软雅黑" w:hAnsi="微软雅黑" w:hint="eastAsia"/>
        </w:rPr>
        <w:t>信息</w:t>
      </w:r>
      <w:r>
        <w:rPr>
          <w:rFonts w:ascii="微软雅黑" w:eastAsia="微软雅黑" w:hAnsi="微软雅黑"/>
        </w:rPr>
        <w:t>（</w:t>
      </w:r>
      <w:r>
        <w:rPr>
          <w:rFonts w:ascii="微软雅黑" w:eastAsia="微软雅黑" w:hAnsi="微软雅黑" w:hint="eastAsia"/>
        </w:rPr>
        <w:t>协议类型</w:t>
      </w:r>
      <w:r>
        <w:rPr>
          <w:rFonts w:ascii="微软雅黑" w:eastAsia="微软雅黑" w:hAnsi="微软雅黑"/>
        </w:rPr>
        <w:t>、源和目的IP地址</w:t>
      </w:r>
      <w:r>
        <w:rPr>
          <w:rFonts w:ascii="微软雅黑" w:eastAsia="微软雅黑" w:hAnsi="微软雅黑" w:hint="eastAsia"/>
        </w:rPr>
        <w:t>、</w:t>
      </w:r>
      <w:r>
        <w:rPr>
          <w:rFonts w:ascii="微软雅黑" w:eastAsia="微软雅黑" w:hAnsi="微软雅黑"/>
        </w:rPr>
        <w:t>源和目的TCP或UDP端口、</w:t>
      </w:r>
      <w:r>
        <w:rPr>
          <w:rFonts w:ascii="微软雅黑" w:eastAsia="微软雅黑" w:hAnsi="微软雅黑" w:hint="eastAsia"/>
        </w:rPr>
        <w:t>ToS</w:t>
      </w:r>
      <w:r>
        <w:rPr>
          <w:rFonts w:ascii="微软雅黑" w:eastAsia="微软雅黑" w:hAnsi="微软雅黑"/>
        </w:rPr>
        <w:t>域中的优先级</w:t>
      </w:r>
      <w:r>
        <w:rPr>
          <w:rFonts w:ascii="微软雅黑" w:eastAsia="微软雅黑" w:hAnsi="微软雅黑" w:hint="eastAsia"/>
        </w:rPr>
        <w:t>位</w:t>
      </w:r>
      <w:r>
        <w:rPr>
          <w:rFonts w:ascii="微软雅黑" w:eastAsia="微软雅黑" w:hAnsi="微软雅黑"/>
        </w:rPr>
        <w:t>等）</w:t>
      </w:r>
      <w:r>
        <w:rPr>
          <w:rFonts w:ascii="微软雅黑" w:eastAsia="微软雅黑" w:hAnsi="微软雅黑" w:hint="eastAsia"/>
        </w:rPr>
        <w:t>自动进行流分类</w:t>
      </w:r>
      <w:r>
        <w:rPr>
          <w:rFonts w:ascii="微软雅黑" w:eastAsia="微软雅黑" w:hAnsi="微软雅黑"/>
        </w:rPr>
        <w:t>，并且尽可能多地提供队列，以将每个流均匀地放入不同队列中，从而在总体上均衡各个流的延迟。在</w:t>
      </w:r>
      <w:r>
        <w:rPr>
          <w:rFonts w:ascii="微软雅黑" w:eastAsia="微软雅黑" w:hAnsi="微软雅黑" w:hint="eastAsia"/>
        </w:rPr>
        <w:t>出队</w:t>
      </w:r>
      <w:r>
        <w:rPr>
          <w:rFonts w:ascii="微软雅黑" w:eastAsia="微软雅黑" w:hAnsi="微软雅黑"/>
        </w:rPr>
        <w:t>的时候，WFQ按</w:t>
      </w:r>
      <w:r>
        <w:rPr>
          <w:rFonts w:ascii="微软雅黑" w:eastAsia="微软雅黑" w:hAnsi="微软雅黑" w:hint="eastAsia"/>
        </w:rPr>
        <w:t>流的</w:t>
      </w:r>
      <w:r>
        <w:rPr>
          <w:rFonts w:ascii="微软雅黑" w:eastAsia="微软雅黑" w:hAnsi="微软雅黑"/>
        </w:rPr>
        <w:t>优先级</w:t>
      </w:r>
      <w:r>
        <w:rPr>
          <w:rFonts w:ascii="微软雅黑" w:eastAsia="微软雅黑" w:hAnsi="微软雅黑" w:hint="eastAsia"/>
        </w:rPr>
        <w:t>（Precedence）来</w:t>
      </w:r>
      <w:r>
        <w:rPr>
          <w:rFonts w:ascii="微软雅黑" w:eastAsia="微软雅黑" w:hAnsi="微软雅黑"/>
        </w:rPr>
        <w:t>分配每个流应占</w:t>
      </w:r>
      <w:r>
        <w:rPr>
          <w:rFonts w:ascii="微软雅黑" w:eastAsia="微软雅黑" w:hAnsi="微软雅黑"/>
        </w:rPr>
        <w:lastRenderedPageBreak/>
        <w:t>有出口</w:t>
      </w:r>
      <w:r>
        <w:rPr>
          <w:rFonts w:ascii="微软雅黑" w:eastAsia="微软雅黑" w:hAnsi="微软雅黑" w:hint="eastAsia"/>
        </w:rPr>
        <w:t>的</w:t>
      </w:r>
      <w:r>
        <w:rPr>
          <w:rFonts w:ascii="微软雅黑" w:eastAsia="微软雅黑" w:hAnsi="微软雅黑"/>
        </w:rPr>
        <w:t>带宽</w:t>
      </w:r>
      <w:r>
        <w:rPr>
          <w:rFonts w:ascii="微软雅黑" w:eastAsia="微软雅黑" w:hAnsi="微软雅黑" w:hint="eastAsia"/>
        </w:rPr>
        <w:t>。</w:t>
      </w:r>
      <w:r>
        <w:rPr>
          <w:rFonts w:ascii="微软雅黑" w:eastAsia="微软雅黑" w:hAnsi="微软雅黑"/>
        </w:rPr>
        <w:t>优先级</w:t>
      </w:r>
      <w:r>
        <w:rPr>
          <w:rFonts w:ascii="微软雅黑" w:eastAsia="微软雅黑" w:hAnsi="微软雅黑" w:hint="eastAsia"/>
        </w:rPr>
        <w:t>的</w:t>
      </w:r>
      <w:r>
        <w:rPr>
          <w:rFonts w:ascii="微软雅黑" w:eastAsia="微软雅黑" w:hAnsi="微软雅黑"/>
        </w:rPr>
        <w:t>数值越小，所得的带宽越少</w:t>
      </w:r>
      <w:r>
        <w:rPr>
          <w:rFonts w:ascii="微软雅黑" w:eastAsia="微软雅黑" w:hAnsi="微软雅黑" w:hint="eastAsia"/>
        </w:rPr>
        <w:t>；</w:t>
      </w:r>
      <w:r>
        <w:rPr>
          <w:rFonts w:ascii="微软雅黑" w:eastAsia="微软雅黑" w:hAnsi="微软雅黑"/>
        </w:rPr>
        <w:t>反之，所得的带宽越多。</w:t>
      </w:r>
    </w:p>
    <w:p w14:paraId="329EF81E" w14:textId="77777777" w:rsidR="0076630D" w:rsidRDefault="00D7272D" w:rsidP="00B10728">
      <w:pPr>
        <w:pStyle w:val="af2"/>
        <w:numPr>
          <w:ilvl w:val="0"/>
          <w:numId w:val="333"/>
        </w:numPr>
        <w:ind w:firstLineChars="0"/>
        <w:rPr>
          <w:rFonts w:ascii="微软雅黑" w:eastAsia="微软雅黑" w:hAnsi="微软雅黑"/>
        </w:rPr>
      </w:pPr>
      <w:r>
        <w:rPr>
          <w:rFonts w:ascii="微软雅黑" w:eastAsia="微软雅黑" w:hAnsi="微软雅黑" w:hint="eastAsia"/>
        </w:rPr>
        <w:t>基本</w:t>
      </w:r>
      <w:r>
        <w:rPr>
          <w:rFonts w:ascii="微软雅黑" w:eastAsia="微软雅黑" w:hAnsi="微软雅黑"/>
        </w:rPr>
        <w:t>WFQ队列：</w:t>
      </w:r>
      <w:r>
        <w:rPr>
          <w:rFonts w:ascii="微软雅黑" w:eastAsia="微软雅黑" w:hAnsi="微软雅黑" w:hint="eastAsia"/>
        </w:rPr>
        <w:t>基本</w:t>
      </w:r>
      <w:r>
        <w:rPr>
          <w:rFonts w:ascii="微软雅黑" w:eastAsia="微软雅黑" w:hAnsi="微软雅黑"/>
        </w:rPr>
        <w:t>WFQ队列包含多个队列，用户可以定制各队列的权重，队内的流按照</w:t>
      </w:r>
      <w:r>
        <w:rPr>
          <w:rFonts w:ascii="微软雅黑" w:eastAsia="微软雅黑" w:hAnsi="微软雅黑" w:hint="eastAsia"/>
        </w:rPr>
        <w:t>流</w:t>
      </w:r>
      <w:r>
        <w:rPr>
          <w:rFonts w:ascii="微软雅黑" w:eastAsia="微软雅黑" w:hAnsi="微软雅黑"/>
        </w:rPr>
        <w:t>的优先级计算每个流的贷款比例，WFQ按设定的参数</w:t>
      </w:r>
      <w:r>
        <w:rPr>
          <w:rFonts w:ascii="微软雅黑" w:eastAsia="微软雅黑" w:hAnsi="微软雅黑" w:hint="eastAsia"/>
        </w:rPr>
        <w:t>进行</w:t>
      </w:r>
      <w:r>
        <w:rPr>
          <w:rFonts w:ascii="微软雅黑" w:eastAsia="微软雅黑" w:hAnsi="微软雅黑"/>
        </w:rPr>
        <w:t>加权公平调度。</w:t>
      </w:r>
    </w:p>
    <w:p w14:paraId="17A177C9" w14:textId="77777777" w:rsidR="0076630D" w:rsidRDefault="00D7272D" w:rsidP="00B10728">
      <w:pPr>
        <w:pStyle w:val="af2"/>
        <w:numPr>
          <w:ilvl w:val="0"/>
          <w:numId w:val="333"/>
        </w:numPr>
        <w:ind w:firstLineChars="0"/>
        <w:rPr>
          <w:rFonts w:ascii="微软雅黑" w:eastAsia="微软雅黑" w:hAnsi="微软雅黑"/>
        </w:rPr>
      </w:pPr>
      <w:r>
        <w:rPr>
          <w:rFonts w:ascii="微软雅黑" w:eastAsia="微软雅黑" w:hAnsi="微软雅黑" w:hint="eastAsia"/>
        </w:rPr>
        <w:t>分组</w:t>
      </w:r>
      <w:r>
        <w:rPr>
          <w:rFonts w:ascii="微软雅黑" w:eastAsia="微软雅黑" w:hAnsi="微软雅黑"/>
        </w:rPr>
        <w:t>WFQ队列：</w:t>
      </w:r>
      <w:r>
        <w:rPr>
          <w:rFonts w:ascii="微软雅黑" w:eastAsia="微软雅黑" w:hAnsi="微软雅黑" w:hint="eastAsia"/>
        </w:rPr>
        <w:t>所有队列全部采用</w:t>
      </w:r>
      <w:r>
        <w:rPr>
          <w:rFonts w:ascii="微软雅黑" w:eastAsia="微软雅黑" w:hAnsi="微软雅黑"/>
        </w:rPr>
        <w:t>WFQ调度，用户可</w:t>
      </w:r>
      <w:r>
        <w:rPr>
          <w:rFonts w:ascii="微软雅黑" w:eastAsia="微软雅黑" w:hAnsi="微软雅黑" w:hint="eastAsia"/>
        </w:rPr>
        <w:t>根据</w:t>
      </w:r>
      <w:r>
        <w:rPr>
          <w:rFonts w:ascii="微软雅黑" w:eastAsia="微软雅黑" w:hAnsi="微软雅黑"/>
        </w:rPr>
        <w:t>需要将输出队列划分为WFQ优先级队列组</w:t>
      </w:r>
      <w:r>
        <w:rPr>
          <w:rFonts w:ascii="微软雅黑" w:eastAsia="微软雅黑" w:hAnsi="微软雅黑" w:hint="eastAsia"/>
        </w:rPr>
        <w:t>1和</w:t>
      </w:r>
      <w:r>
        <w:rPr>
          <w:rFonts w:ascii="微软雅黑" w:eastAsia="微软雅黑" w:hAnsi="微软雅黑"/>
        </w:rPr>
        <w:t>WFQ优先级队列组</w:t>
      </w:r>
      <w:r>
        <w:rPr>
          <w:rFonts w:ascii="微软雅黑" w:eastAsia="微软雅黑" w:hAnsi="微软雅黑" w:hint="eastAsia"/>
        </w:rPr>
        <w:t>2。</w:t>
      </w:r>
      <w:r>
        <w:rPr>
          <w:rFonts w:ascii="微软雅黑" w:eastAsia="微软雅黑" w:hAnsi="微软雅黑"/>
        </w:rPr>
        <w:t>进行</w:t>
      </w:r>
      <w:r>
        <w:rPr>
          <w:rFonts w:ascii="微软雅黑" w:eastAsia="微软雅黑" w:hAnsi="微软雅黑" w:hint="eastAsia"/>
        </w:rPr>
        <w:t>队列调度</w:t>
      </w:r>
      <w:r>
        <w:rPr>
          <w:rFonts w:ascii="微软雅黑" w:eastAsia="微软雅黑" w:hAnsi="微软雅黑"/>
        </w:rPr>
        <w:t>时，设备首先在优先级队列组</w:t>
      </w:r>
      <w:r>
        <w:rPr>
          <w:rFonts w:ascii="微软雅黑" w:eastAsia="微软雅黑" w:hAnsi="微软雅黑" w:hint="eastAsia"/>
        </w:rPr>
        <w:t>1中</w:t>
      </w:r>
      <w:r>
        <w:rPr>
          <w:rFonts w:ascii="微软雅黑" w:eastAsia="微软雅黑" w:hAnsi="微软雅黑"/>
        </w:rPr>
        <w:t>进行加权</w:t>
      </w:r>
      <w:r>
        <w:rPr>
          <w:rFonts w:ascii="微软雅黑" w:eastAsia="微软雅黑" w:hAnsi="微软雅黑" w:hint="eastAsia"/>
        </w:rPr>
        <w:t>公平</w:t>
      </w:r>
      <w:r>
        <w:rPr>
          <w:rFonts w:ascii="微软雅黑" w:eastAsia="微软雅黑" w:hAnsi="微软雅黑"/>
        </w:rPr>
        <w:t>调度，优先级队列组</w:t>
      </w:r>
      <w:r>
        <w:rPr>
          <w:rFonts w:ascii="微软雅黑" w:eastAsia="微软雅黑" w:hAnsi="微软雅黑" w:hint="eastAsia"/>
        </w:rPr>
        <w:t>1中</w:t>
      </w:r>
      <w:r>
        <w:rPr>
          <w:rFonts w:ascii="微软雅黑" w:eastAsia="微软雅黑" w:hAnsi="微软雅黑"/>
        </w:rPr>
        <w:t>没有报文发送时，设备才在优先级队列组</w:t>
      </w:r>
      <w:r>
        <w:rPr>
          <w:rFonts w:ascii="微软雅黑" w:eastAsia="微软雅黑" w:hAnsi="微软雅黑" w:hint="eastAsia"/>
        </w:rPr>
        <w:t>2中</w:t>
      </w:r>
      <w:r>
        <w:rPr>
          <w:rFonts w:ascii="微软雅黑" w:eastAsia="微软雅黑" w:hAnsi="微软雅黑"/>
        </w:rPr>
        <w:t>进行加权公平调度。也可以配置</w:t>
      </w:r>
      <w:r>
        <w:rPr>
          <w:rFonts w:ascii="微软雅黑" w:eastAsia="微软雅黑" w:hAnsi="微软雅黑" w:hint="eastAsia"/>
        </w:rPr>
        <w:t>队列</w:t>
      </w:r>
      <w:r>
        <w:rPr>
          <w:rFonts w:ascii="微软雅黑" w:eastAsia="微软雅黑" w:hAnsi="微软雅黑"/>
        </w:rPr>
        <w:t>加入SP</w:t>
      </w:r>
      <w:r>
        <w:rPr>
          <w:rFonts w:ascii="微软雅黑" w:eastAsia="微软雅黑" w:hAnsi="微软雅黑" w:hint="eastAsia"/>
        </w:rPr>
        <w:t>分组</w:t>
      </w:r>
      <w:r>
        <w:rPr>
          <w:rFonts w:ascii="微软雅黑" w:eastAsia="微软雅黑" w:hAnsi="微软雅黑"/>
        </w:rPr>
        <w:t>，采用严格优先级调度算法</w:t>
      </w:r>
      <w:r>
        <w:rPr>
          <w:rFonts w:ascii="微软雅黑" w:eastAsia="微软雅黑" w:hAnsi="微软雅黑" w:hint="eastAsia"/>
        </w:rPr>
        <w:t>。</w:t>
      </w:r>
      <w:r>
        <w:rPr>
          <w:rFonts w:ascii="微软雅黑" w:eastAsia="微软雅黑" w:hAnsi="微软雅黑"/>
        </w:rPr>
        <w:t>调度</w:t>
      </w:r>
      <w:r>
        <w:rPr>
          <w:rFonts w:ascii="微软雅黑" w:eastAsia="微软雅黑" w:hAnsi="微软雅黑" w:hint="eastAsia"/>
        </w:rPr>
        <w:t>时先</w:t>
      </w:r>
      <w:r>
        <w:rPr>
          <w:rFonts w:ascii="微软雅黑" w:eastAsia="微软雅黑" w:hAnsi="微软雅黑"/>
        </w:rPr>
        <w:t>调度SP组</w:t>
      </w:r>
      <w:r>
        <w:rPr>
          <w:rFonts w:ascii="微软雅黑" w:eastAsia="微软雅黑" w:hAnsi="微软雅黑" w:hint="eastAsia"/>
        </w:rPr>
        <w:t>，</w:t>
      </w:r>
      <w:r>
        <w:rPr>
          <w:rFonts w:ascii="微软雅黑" w:eastAsia="微软雅黑" w:hAnsi="微软雅黑"/>
        </w:rPr>
        <w:t>然后调度其他WFQ优先组。</w:t>
      </w:r>
    </w:p>
    <w:p w14:paraId="287D082D" w14:textId="77777777" w:rsidR="0076630D" w:rsidRDefault="0076630D">
      <w:pPr>
        <w:rPr>
          <w:rFonts w:ascii="微软雅黑" w:eastAsia="微软雅黑" w:hAnsi="微软雅黑"/>
        </w:rPr>
      </w:pPr>
    </w:p>
    <w:p w14:paraId="5FAF7BFD" w14:textId="77777777" w:rsidR="0076630D" w:rsidRDefault="00D7272D">
      <w:pPr>
        <w:rPr>
          <w:rFonts w:ascii="微软雅黑" w:eastAsia="微软雅黑" w:hAnsi="微软雅黑"/>
        </w:rPr>
      </w:pPr>
      <w:r>
        <w:rPr>
          <w:rFonts w:ascii="微软雅黑" w:eastAsia="微软雅黑" w:hAnsi="微软雅黑" w:hint="eastAsia"/>
        </w:rPr>
        <w:t>【配置参数】</w:t>
      </w:r>
    </w:p>
    <w:p w14:paraId="6A348A59" w14:textId="77777777" w:rsidR="0076630D" w:rsidRDefault="00D7272D">
      <w:pPr>
        <w:rPr>
          <w:rFonts w:ascii="微软雅黑" w:eastAsia="微软雅黑" w:hAnsi="微软雅黑"/>
        </w:rPr>
      </w:pPr>
      <w:r>
        <w:rPr>
          <w:rFonts w:ascii="微软雅黑" w:eastAsia="微软雅黑" w:hAnsi="微软雅黑"/>
          <w:color w:val="EEECE1" w:themeColor="background2"/>
          <w:highlight w:val="blue"/>
        </w:rPr>
        <w:t>(FP1D)</w:t>
      </w:r>
      <w:r>
        <w:rPr>
          <w:rFonts w:ascii="微软雅黑" w:eastAsia="微软雅黑" w:hAnsi="微软雅黑" w:hint="eastAsia"/>
        </w:rPr>
        <w:t>优化</w:t>
      </w:r>
      <w:r>
        <w:rPr>
          <w:rFonts w:ascii="微软雅黑" w:eastAsia="微软雅黑" w:hAnsi="微软雅黑"/>
        </w:rPr>
        <w:t>：</w:t>
      </w:r>
    </w:p>
    <w:p w14:paraId="7CAC78AE" w14:textId="77777777" w:rsidR="0076630D" w:rsidRDefault="00D7272D">
      <w:pPr>
        <w:rPr>
          <w:rFonts w:ascii="微软雅黑" w:eastAsia="微软雅黑" w:hAnsi="微软雅黑"/>
        </w:rPr>
      </w:pPr>
      <w:r>
        <w:rPr>
          <w:rFonts w:ascii="微软雅黑" w:eastAsia="微软雅黑" w:hAnsi="微软雅黑"/>
        </w:rPr>
        <w:t>GWN780X</w:t>
      </w:r>
      <w:r>
        <w:rPr>
          <w:rFonts w:ascii="微软雅黑" w:eastAsia="微软雅黑" w:hAnsi="微软雅黑" w:hint="eastAsia"/>
        </w:rPr>
        <w:t>二层交换机</w:t>
      </w:r>
      <w:r>
        <w:rPr>
          <w:rFonts w:ascii="微软雅黑" w:eastAsia="微软雅黑" w:hAnsi="微软雅黑"/>
        </w:rPr>
        <w:t>和</w:t>
      </w:r>
      <w:r>
        <w:rPr>
          <w:rFonts w:ascii="微软雅黑" w:eastAsia="微软雅黑" w:hAnsi="微软雅黑" w:hint="eastAsia"/>
        </w:rPr>
        <w:t>GWN781</w:t>
      </w:r>
      <w:r>
        <w:rPr>
          <w:rFonts w:ascii="微软雅黑" w:eastAsia="微软雅黑" w:hAnsi="微软雅黑"/>
        </w:rPr>
        <w:t>X/2X/3X</w:t>
      </w:r>
      <w:r>
        <w:rPr>
          <w:rFonts w:ascii="微软雅黑" w:eastAsia="微软雅黑" w:hAnsi="微软雅黑" w:hint="eastAsia"/>
        </w:rPr>
        <w:t>三</w:t>
      </w:r>
      <w:r>
        <w:rPr>
          <w:rFonts w:ascii="微软雅黑" w:eastAsia="微软雅黑" w:hAnsi="微软雅黑"/>
        </w:rPr>
        <w:t>层交换机，</w:t>
      </w:r>
      <w:r>
        <w:rPr>
          <w:rFonts w:ascii="微软雅黑" w:eastAsia="微软雅黑" w:hAnsi="微软雅黑" w:hint="eastAsia"/>
        </w:rPr>
        <w:t>均</w:t>
      </w:r>
      <w:r>
        <w:rPr>
          <w:rFonts w:ascii="微软雅黑" w:eastAsia="微软雅黑" w:hAnsi="微软雅黑"/>
        </w:rPr>
        <w:t>采用</w:t>
      </w:r>
      <w:r>
        <w:rPr>
          <w:rFonts w:ascii="微软雅黑" w:eastAsia="微软雅黑" w:hAnsi="微软雅黑" w:hint="eastAsia"/>
        </w:rPr>
        <w:t>基于</w:t>
      </w:r>
      <w:r>
        <w:rPr>
          <w:rFonts w:ascii="微软雅黑" w:eastAsia="微软雅黑" w:hAnsi="微软雅黑"/>
        </w:rPr>
        <w:t>接口配置，具体如下：</w:t>
      </w:r>
    </w:p>
    <w:p w14:paraId="7F9EB12E"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：选择需要进行调度算法的</w:t>
      </w:r>
      <w:r>
        <w:rPr>
          <w:rFonts w:ascii="微软雅黑" w:eastAsia="微软雅黑" w:hAnsi="微软雅黑" w:hint="eastAsia"/>
        </w:rPr>
        <w:t>交换机</w:t>
      </w:r>
      <w:r>
        <w:rPr>
          <w:rFonts w:ascii="微软雅黑" w:eastAsia="微软雅黑" w:hAnsi="微软雅黑"/>
        </w:rPr>
        <w:t>接口，包括电口、光口和聚合接口。可多选</w:t>
      </w:r>
      <w:r>
        <w:rPr>
          <w:rFonts w:ascii="微软雅黑" w:eastAsia="微软雅黑" w:hAnsi="微软雅黑" w:hint="eastAsia"/>
        </w:rPr>
        <w:t>。</w:t>
      </w:r>
    </w:p>
    <w:p w14:paraId="0600293A" w14:textId="77777777" w:rsidR="0076630D" w:rsidRDefault="00D7272D" w:rsidP="00B10728">
      <w:pPr>
        <w:pStyle w:val="af2"/>
        <w:numPr>
          <w:ilvl w:val="0"/>
          <w:numId w:val="328"/>
        </w:numPr>
        <w:ind w:firstLineChars="0"/>
        <w:rPr>
          <w:rFonts w:ascii="微软雅黑" w:eastAsia="微软雅黑" w:hAnsi="微软雅黑"/>
        </w:rPr>
      </w:pPr>
      <w:r>
        <w:rPr>
          <w:rFonts w:ascii="微软雅黑" w:eastAsia="微软雅黑" w:hAnsi="微软雅黑" w:hint="eastAsia"/>
        </w:rPr>
        <w:t>调度</w:t>
      </w:r>
      <w:r>
        <w:rPr>
          <w:rFonts w:ascii="微软雅黑" w:eastAsia="微软雅黑" w:hAnsi="微软雅黑"/>
        </w:rPr>
        <w:t>算法：【</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严格</w:t>
      </w:r>
      <w:r>
        <w:rPr>
          <w:rFonts w:ascii="微软雅黑" w:eastAsia="微软雅黑" w:hAnsi="微软雅黑"/>
        </w:rPr>
        <w:t>优先级</w:t>
      </w:r>
      <w:r>
        <w:rPr>
          <w:rFonts w:ascii="微软雅黑" w:eastAsia="微软雅黑" w:hAnsi="微软雅黑" w:hint="eastAsia"/>
        </w:rPr>
        <w:t>(</w:t>
      </w:r>
      <w:r>
        <w:rPr>
          <w:rFonts w:ascii="微软雅黑" w:eastAsia="微软雅黑" w:hAnsi="微软雅黑"/>
        </w:rPr>
        <w:t>SP</w:t>
      </w:r>
      <w:r>
        <w:rPr>
          <w:rFonts w:ascii="微软雅黑" w:eastAsia="微软雅黑" w:hAnsi="微软雅黑" w:hint="eastAsia"/>
        </w:rPr>
        <w:t>)</w:t>
      </w:r>
      <w:r>
        <w:rPr>
          <w:rFonts w:ascii="微软雅黑" w:eastAsia="微软雅黑" w:hAnsi="微软雅黑"/>
        </w:rPr>
        <w:t xml:space="preserve"> | </w:t>
      </w:r>
      <w:r>
        <w:rPr>
          <w:rFonts w:ascii="微软雅黑" w:eastAsia="微软雅黑" w:hAnsi="微软雅黑" w:hint="eastAsia"/>
        </w:rPr>
        <w:t>加权轮询(</w:t>
      </w:r>
      <w:r>
        <w:rPr>
          <w:rFonts w:ascii="微软雅黑" w:eastAsia="微软雅黑" w:hAnsi="微软雅黑"/>
        </w:rPr>
        <w:t>WRR</w:t>
      </w:r>
      <w:r>
        <w:rPr>
          <w:rFonts w:ascii="微软雅黑" w:eastAsia="微软雅黑" w:hAnsi="微软雅黑" w:hint="eastAsia"/>
        </w:rPr>
        <w:t>)</w:t>
      </w:r>
      <w:r>
        <w:rPr>
          <w:rFonts w:ascii="微软雅黑" w:eastAsia="微软雅黑" w:hAnsi="微软雅黑"/>
        </w:rPr>
        <w:t xml:space="preserve"> | </w:t>
      </w:r>
      <w:r>
        <w:rPr>
          <w:rFonts w:ascii="微软雅黑" w:eastAsia="微软雅黑" w:hAnsi="微软雅黑" w:hint="eastAsia"/>
        </w:rPr>
        <w:t>加权公平队列(</w:t>
      </w:r>
      <w:r>
        <w:rPr>
          <w:rFonts w:ascii="微软雅黑" w:eastAsia="微软雅黑" w:hAnsi="微软雅黑"/>
        </w:rPr>
        <w:t>WFQ</w:t>
      </w:r>
      <w:r>
        <w:rPr>
          <w:rFonts w:ascii="微软雅黑" w:eastAsia="微软雅黑" w:hAnsi="微软雅黑" w:hint="eastAsia"/>
        </w:rPr>
        <w:t>)</w:t>
      </w:r>
      <w:r>
        <w:rPr>
          <w:rFonts w:ascii="微软雅黑" w:eastAsia="微软雅黑" w:hAnsi="微软雅黑"/>
        </w:rPr>
        <w:t xml:space="preserve"> | SP-WRR | SP-WFQ}</w:t>
      </w:r>
      <w:r>
        <w:rPr>
          <w:rFonts w:ascii="微软雅黑" w:eastAsia="微软雅黑" w:hAnsi="微软雅黑" w:hint="eastAsia"/>
        </w:rPr>
        <w:t>，</w:t>
      </w:r>
      <w:r>
        <w:rPr>
          <w:rFonts w:ascii="微软雅黑" w:eastAsia="微软雅黑" w:hAnsi="微软雅黑"/>
        </w:rPr>
        <w:t>默认严格优先级</w:t>
      </w:r>
      <w:r>
        <w:rPr>
          <w:rFonts w:ascii="微软雅黑" w:eastAsia="微软雅黑" w:hAnsi="微软雅黑" w:hint="eastAsia"/>
        </w:rPr>
        <w:t>(</w:t>
      </w:r>
      <w:r>
        <w:rPr>
          <w:rFonts w:ascii="微软雅黑" w:eastAsia="微软雅黑" w:hAnsi="微软雅黑"/>
        </w:rPr>
        <w:t>SP</w:t>
      </w:r>
      <w:r>
        <w:rPr>
          <w:rFonts w:ascii="微软雅黑" w:eastAsia="微软雅黑" w:hAnsi="微软雅黑" w:hint="eastAsia"/>
        </w:rPr>
        <w:t>)。</w:t>
      </w:r>
    </w:p>
    <w:p w14:paraId="4F3A3EC1" w14:textId="77777777" w:rsidR="0076630D" w:rsidRDefault="00D7272D" w:rsidP="00B10728">
      <w:pPr>
        <w:pStyle w:val="af2"/>
        <w:numPr>
          <w:ilvl w:val="0"/>
          <w:numId w:val="334"/>
        </w:numPr>
        <w:ind w:firstLineChars="0"/>
        <w:rPr>
          <w:rFonts w:ascii="微软雅黑" w:eastAsia="微软雅黑" w:hAnsi="微软雅黑"/>
        </w:rPr>
      </w:pPr>
      <w:r>
        <w:rPr>
          <w:rFonts w:ascii="微软雅黑" w:eastAsia="微软雅黑" w:hAnsi="微软雅黑" w:hint="eastAsia"/>
        </w:rPr>
        <w:t>严格</w:t>
      </w:r>
      <w:r>
        <w:rPr>
          <w:rFonts w:ascii="微软雅黑" w:eastAsia="微软雅黑" w:hAnsi="微软雅黑"/>
        </w:rPr>
        <w:t>优先级</w:t>
      </w:r>
      <w:r>
        <w:rPr>
          <w:rFonts w:ascii="微软雅黑" w:eastAsia="微软雅黑" w:hAnsi="微软雅黑" w:hint="eastAsia"/>
        </w:rPr>
        <w:t>(</w:t>
      </w:r>
      <w:r>
        <w:rPr>
          <w:rFonts w:ascii="微软雅黑" w:eastAsia="微软雅黑" w:hAnsi="微软雅黑"/>
        </w:rPr>
        <w:t>SP</w:t>
      </w:r>
      <w:r>
        <w:rPr>
          <w:rFonts w:ascii="微软雅黑" w:eastAsia="微软雅黑" w:hAnsi="微软雅黑" w:hint="eastAsia"/>
        </w:rPr>
        <w:t>)：严格</w:t>
      </w:r>
      <w:r>
        <w:rPr>
          <w:rFonts w:ascii="微软雅黑" w:eastAsia="微软雅黑" w:hAnsi="微软雅黑"/>
        </w:rPr>
        <w:t>按照优先级对队列进行调度。</w:t>
      </w:r>
    </w:p>
    <w:p w14:paraId="08866428" w14:textId="77777777" w:rsidR="0076630D" w:rsidRDefault="00D7272D" w:rsidP="00B10728">
      <w:pPr>
        <w:pStyle w:val="af2"/>
        <w:numPr>
          <w:ilvl w:val="0"/>
          <w:numId w:val="334"/>
        </w:numPr>
        <w:ind w:firstLineChars="0"/>
        <w:rPr>
          <w:rFonts w:ascii="微软雅黑" w:eastAsia="微软雅黑" w:hAnsi="微软雅黑"/>
        </w:rPr>
      </w:pPr>
      <w:r>
        <w:rPr>
          <w:rFonts w:ascii="微软雅黑" w:eastAsia="微软雅黑" w:hAnsi="微软雅黑" w:hint="eastAsia"/>
        </w:rPr>
        <w:t>加权</w:t>
      </w:r>
      <w:r>
        <w:rPr>
          <w:rFonts w:ascii="微软雅黑" w:eastAsia="微软雅黑" w:hAnsi="微软雅黑"/>
        </w:rPr>
        <w:t>轮询</w:t>
      </w:r>
      <w:r>
        <w:rPr>
          <w:rFonts w:ascii="微软雅黑" w:eastAsia="微软雅黑" w:hAnsi="微软雅黑" w:hint="eastAsia"/>
        </w:rPr>
        <w:t>(</w:t>
      </w:r>
      <w:r>
        <w:rPr>
          <w:rFonts w:ascii="微软雅黑" w:eastAsia="微软雅黑" w:hAnsi="微软雅黑"/>
        </w:rPr>
        <w:t>WRR</w:t>
      </w:r>
      <w:r>
        <w:rPr>
          <w:rFonts w:ascii="微软雅黑" w:eastAsia="微软雅黑" w:hAnsi="微软雅黑" w:hint="eastAsia"/>
        </w:rPr>
        <w:t>)：</w:t>
      </w:r>
      <w:r>
        <w:rPr>
          <w:rFonts w:ascii="微软雅黑" w:eastAsia="微软雅黑" w:hAnsi="微软雅黑"/>
        </w:rPr>
        <w:t>设置按照加权轮询对队列进行调度。</w:t>
      </w:r>
    </w:p>
    <w:p w14:paraId="26BD178B" w14:textId="77777777" w:rsidR="0076630D" w:rsidRDefault="00D7272D" w:rsidP="00B10728">
      <w:pPr>
        <w:pStyle w:val="af2"/>
        <w:numPr>
          <w:ilvl w:val="0"/>
          <w:numId w:val="335"/>
        </w:numPr>
        <w:ind w:firstLineChars="0"/>
        <w:rPr>
          <w:rFonts w:ascii="微软雅黑" w:eastAsia="微软雅黑" w:hAnsi="微软雅黑"/>
        </w:rPr>
      </w:pPr>
      <w:r>
        <w:rPr>
          <w:rFonts w:ascii="微软雅黑" w:eastAsia="微软雅黑" w:hAnsi="微软雅黑" w:hint="eastAsia"/>
        </w:rPr>
        <w:t>队列</w:t>
      </w:r>
      <w:r>
        <w:rPr>
          <w:rFonts w:ascii="微软雅黑" w:eastAsia="微软雅黑" w:hAnsi="微软雅黑"/>
        </w:rPr>
        <w:t>：</w:t>
      </w:r>
      <w:r>
        <w:rPr>
          <w:rFonts w:ascii="微软雅黑" w:eastAsia="微软雅黑" w:hAnsi="微软雅黑" w:hint="eastAsia"/>
        </w:rPr>
        <w:t>队列取值</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w:t>
      </w:r>
      <w:r>
        <w:rPr>
          <w:rFonts w:ascii="微软雅黑" w:eastAsia="微软雅黑" w:hAnsi="微软雅黑"/>
        </w:rPr>
        <w:t>默认按照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顺序显示，不可更改</w:t>
      </w:r>
    </w:p>
    <w:p w14:paraId="3F3CEE23" w14:textId="77777777" w:rsidR="0076630D" w:rsidRDefault="00D7272D" w:rsidP="00B10728">
      <w:pPr>
        <w:pStyle w:val="af2"/>
        <w:numPr>
          <w:ilvl w:val="0"/>
          <w:numId w:val="335"/>
        </w:numPr>
        <w:ind w:firstLineChars="0"/>
        <w:rPr>
          <w:rFonts w:ascii="微软雅黑" w:eastAsia="微软雅黑" w:hAnsi="微软雅黑"/>
        </w:rPr>
      </w:pPr>
      <w:r>
        <w:rPr>
          <w:rFonts w:ascii="微软雅黑" w:eastAsia="微软雅黑" w:hAnsi="微软雅黑" w:hint="eastAsia"/>
        </w:rPr>
        <w:t>权重</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每个队列的权重，按包进行设置，取值范围</w:t>
      </w:r>
      <w:r>
        <w:rPr>
          <w:rFonts w:ascii="微软雅黑" w:eastAsia="微软雅黑" w:hAnsi="微软雅黑" w:hint="eastAsia"/>
        </w:rPr>
        <w:t>为</w:t>
      </w:r>
      <w:r>
        <w:rPr>
          <w:rFonts w:ascii="微软雅黑" w:eastAsia="微软雅黑" w:hAnsi="微软雅黑" w:hint="eastAsia"/>
        </w:rPr>
        <w:lastRenderedPageBreak/>
        <w:t>1</w:t>
      </w:r>
      <w:r>
        <w:rPr>
          <w:rFonts w:ascii="微软雅黑" w:eastAsia="微软雅黑" w:hAnsi="微软雅黑"/>
        </w:rPr>
        <w:t>-127</w:t>
      </w:r>
      <w:r>
        <w:rPr>
          <w:rFonts w:ascii="微软雅黑" w:eastAsia="微软雅黑" w:hAnsi="微软雅黑" w:hint="eastAsia"/>
        </w:rPr>
        <w:t>的</w:t>
      </w:r>
      <w:r>
        <w:rPr>
          <w:rFonts w:ascii="微软雅黑" w:eastAsia="微软雅黑" w:hAnsi="微软雅黑"/>
        </w:rPr>
        <w:t>整数</w:t>
      </w:r>
    </w:p>
    <w:p w14:paraId="1F8888DD" w14:textId="77777777" w:rsidR="0076630D" w:rsidRDefault="00D7272D" w:rsidP="00B10728">
      <w:pPr>
        <w:pStyle w:val="af2"/>
        <w:numPr>
          <w:ilvl w:val="0"/>
          <w:numId w:val="334"/>
        </w:numPr>
        <w:ind w:firstLineChars="0"/>
        <w:rPr>
          <w:rFonts w:ascii="微软雅黑" w:eastAsia="微软雅黑" w:hAnsi="微软雅黑"/>
        </w:rPr>
      </w:pPr>
      <w:r>
        <w:rPr>
          <w:rFonts w:ascii="微软雅黑" w:eastAsia="微软雅黑" w:hAnsi="微软雅黑" w:hint="eastAsia"/>
        </w:rPr>
        <w:t>加权公平队列(</w:t>
      </w:r>
      <w:r>
        <w:rPr>
          <w:rFonts w:ascii="微软雅黑" w:eastAsia="微软雅黑" w:hAnsi="微软雅黑"/>
        </w:rPr>
        <w:t>WFQ</w:t>
      </w:r>
      <w:r>
        <w:rPr>
          <w:rFonts w:ascii="微软雅黑" w:eastAsia="微软雅黑" w:hAnsi="微软雅黑" w:hint="eastAsia"/>
        </w:rPr>
        <w:t>)：</w:t>
      </w:r>
      <w:r>
        <w:rPr>
          <w:rFonts w:ascii="微软雅黑" w:eastAsia="微软雅黑" w:hAnsi="微软雅黑"/>
        </w:rPr>
        <w:t>设置按照加权公平</w:t>
      </w:r>
      <w:r>
        <w:rPr>
          <w:rFonts w:ascii="微软雅黑" w:eastAsia="微软雅黑" w:hAnsi="微软雅黑" w:hint="eastAsia"/>
        </w:rPr>
        <w:t>队列</w:t>
      </w:r>
      <w:r>
        <w:rPr>
          <w:rFonts w:ascii="微软雅黑" w:eastAsia="微软雅黑" w:hAnsi="微软雅黑"/>
        </w:rPr>
        <w:t>进行调度。</w:t>
      </w:r>
    </w:p>
    <w:p w14:paraId="53F73916" w14:textId="77777777" w:rsidR="0076630D" w:rsidRDefault="00D7272D" w:rsidP="00B10728">
      <w:pPr>
        <w:pStyle w:val="af2"/>
        <w:numPr>
          <w:ilvl w:val="0"/>
          <w:numId w:val="336"/>
        </w:numPr>
        <w:ind w:firstLineChars="0"/>
        <w:rPr>
          <w:rFonts w:ascii="微软雅黑" w:eastAsia="微软雅黑" w:hAnsi="微软雅黑"/>
        </w:rPr>
      </w:pPr>
      <w:r>
        <w:rPr>
          <w:rFonts w:ascii="微软雅黑" w:eastAsia="微软雅黑" w:hAnsi="微软雅黑" w:hint="eastAsia"/>
        </w:rPr>
        <w:t>队列</w:t>
      </w:r>
      <w:r>
        <w:rPr>
          <w:rFonts w:ascii="微软雅黑" w:eastAsia="微软雅黑" w:hAnsi="微软雅黑"/>
        </w:rPr>
        <w:t>：队列取值为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w:t>
      </w:r>
      <w:r>
        <w:rPr>
          <w:rFonts w:ascii="微软雅黑" w:eastAsia="微软雅黑" w:hAnsi="微软雅黑"/>
        </w:rPr>
        <w:t>默认按照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顺序显示，不可更改</w:t>
      </w:r>
    </w:p>
    <w:p w14:paraId="4E55E0AD" w14:textId="77777777" w:rsidR="0076630D" w:rsidRDefault="00D7272D" w:rsidP="00B10728">
      <w:pPr>
        <w:pStyle w:val="af2"/>
        <w:numPr>
          <w:ilvl w:val="0"/>
          <w:numId w:val="336"/>
        </w:numPr>
        <w:ind w:firstLineChars="0"/>
        <w:rPr>
          <w:rFonts w:ascii="微软雅黑" w:eastAsia="微软雅黑" w:hAnsi="微软雅黑"/>
        </w:rPr>
      </w:pPr>
      <w:r>
        <w:rPr>
          <w:rFonts w:ascii="微软雅黑" w:eastAsia="微软雅黑" w:hAnsi="微软雅黑" w:hint="eastAsia"/>
        </w:rPr>
        <w:t>权重</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每个队列的权重，按字节</w:t>
      </w:r>
      <w:r>
        <w:rPr>
          <w:rFonts w:ascii="微软雅黑" w:eastAsia="微软雅黑" w:hAnsi="微软雅黑" w:hint="eastAsia"/>
        </w:rPr>
        <w:t>进行设置</w:t>
      </w:r>
      <w:r>
        <w:rPr>
          <w:rFonts w:ascii="微软雅黑" w:eastAsia="微软雅黑" w:hAnsi="微软雅黑"/>
        </w:rPr>
        <w:t>，</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1-127的整数</w:t>
      </w:r>
    </w:p>
    <w:p w14:paraId="4F9924F6" w14:textId="77777777" w:rsidR="0076630D" w:rsidRDefault="00D7272D" w:rsidP="00B10728">
      <w:pPr>
        <w:pStyle w:val="af2"/>
        <w:numPr>
          <w:ilvl w:val="0"/>
          <w:numId w:val="334"/>
        </w:numPr>
        <w:ind w:firstLineChars="0"/>
        <w:rPr>
          <w:rFonts w:ascii="微软雅黑" w:eastAsia="微软雅黑" w:hAnsi="微软雅黑"/>
        </w:rPr>
      </w:pPr>
      <w:r>
        <w:rPr>
          <w:rFonts w:ascii="微软雅黑" w:eastAsia="微软雅黑" w:hAnsi="微软雅黑" w:hint="eastAsia"/>
        </w:rPr>
        <w:t>SP-WRR</w:t>
      </w:r>
      <w:r>
        <w:rPr>
          <w:rFonts w:ascii="微软雅黑" w:eastAsia="微软雅黑" w:hAnsi="微软雅黑"/>
        </w:rPr>
        <w:t>：</w:t>
      </w:r>
      <w:r>
        <w:rPr>
          <w:rFonts w:ascii="微软雅黑" w:eastAsia="微软雅黑" w:hAnsi="微软雅黑" w:hint="eastAsia"/>
        </w:rPr>
        <w:t>先</w:t>
      </w:r>
      <w:r>
        <w:rPr>
          <w:rFonts w:ascii="微软雅黑" w:eastAsia="微软雅黑" w:hAnsi="微软雅黑"/>
        </w:rPr>
        <w:t>加入SP组，</w:t>
      </w:r>
      <w:r>
        <w:rPr>
          <w:rFonts w:ascii="微软雅黑" w:eastAsia="微软雅黑" w:hAnsi="微软雅黑" w:hint="eastAsia"/>
        </w:rPr>
        <w:t>采用</w:t>
      </w:r>
      <w:r>
        <w:rPr>
          <w:rFonts w:ascii="微软雅黑" w:eastAsia="微软雅黑" w:hAnsi="微软雅黑"/>
        </w:rPr>
        <w:t>严格优先级</w:t>
      </w:r>
      <w:r>
        <w:rPr>
          <w:rFonts w:ascii="微软雅黑" w:eastAsia="微软雅黑" w:hAnsi="微软雅黑" w:hint="eastAsia"/>
        </w:rPr>
        <w:t>调度</w:t>
      </w:r>
      <w:r>
        <w:rPr>
          <w:rFonts w:ascii="微软雅黑" w:eastAsia="微软雅黑" w:hAnsi="微软雅黑"/>
        </w:rPr>
        <w:t>，然后</w:t>
      </w:r>
      <w:r>
        <w:rPr>
          <w:rFonts w:ascii="微软雅黑" w:eastAsia="微软雅黑" w:hAnsi="微软雅黑" w:hint="eastAsia"/>
        </w:rPr>
        <w:t>再按照</w:t>
      </w:r>
      <w:r>
        <w:rPr>
          <w:rFonts w:ascii="微软雅黑" w:eastAsia="微软雅黑" w:hAnsi="微软雅黑"/>
        </w:rPr>
        <w:t>WRR</w:t>
      </w:r>
      <w:r>
        <w:rPr>
          <w:rFonts w:ascii="微软雅黑" w:eastAsia="微软雅黑" w:hAnsi="微软雅黑" w:hint="eastAsia"/>
        </w:rPr>
        <w:t>的</w:t>
      </w:r>
      <w:r>
        <w:rPr>
          <w:rFonts w:ascii="微软雅黑" w:eastAsia="微软雅黑" w:hAnsi="微软雅黑"/>
        </w:rPr>
        <w:t>权重进行调度</w:t>
      </w:r>
    </w:p>
    <w:p w14:paraId="412BE296" w14:textId="77777777" w:rsidR="0076630D" w:rsidRDefault="00D7272D" w:rsidP="00B10728">
      <w:pPr>
        <w:pStyle w:val="af2"/>
        <w:numPr>
          <w:ilvl w:val="0"/>
          <w:numId w:val="337"/>
        </w:numPr>
        <w:ind w:firstLineChars="0"/>
        <w:rPr>
          <w:rFonts w:ascii="微软雅黑" w:eastAsia="微软雅黑" w:hAnsi="微软雅黑"/>
        </w:rPr>
      </w:pPr>
      <w:r>
        <w:rPr>
          <w:rFonts w:ascii="微软雅黑" w:eastAsia="微软雅黑" w:hAnsi="微软雅黑" w:hint="eastAsia"/>
        </w:rPr>
        <w:t>队列</w:t>
      </w:r>
      <w:r>
        <w:rPr>
          <w:rFonts w:ascii="微软雅黑" w:eastAsia="微软雅黑" w:hAnsi="微软雅黑"/>
        </w:rPr>
        <w:t>：队列取值为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w:t>
      </w:r>
      <w:r>
        <w:rPr>
          <w:rFonts w:ascii="微软雅黑" w:eastAsia="微软雅黑" w:hAnsi="微软雅黑"/>
        </w:rPr>
        <w:t>默认按照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顺序显示，不可更改</w:t>
      </w:r>
    </w:p>
    <w:p w14:paraId="4BA05993" w14:textId="77777777" w:rsidR="0076630D" w:rsidRDefault="00D7272D" w:rsidP="00B10728">
      <w:pPr>
        <w:pStyle w:val="af2"/>
        <w:numPr>
          <w:ilvl w:val="0"/>
          <w:numId w:val="337"/>
        </w:numPr>
        <w:ind w:firstLineChars="0"/>
        <w:rPr>
          <w:rFonts w:ascii="微软雅黑" w:eastAsia="微软雅黑" w:hAnsi="微软雅黑"/>
        </w:rPr>
      </w:pPr>
      <w:r>
        <w:rPr>
          <w:rFonts w:ascii="微软雅黑" w:eastAsia="微软雅黑" w:hAnsi="微软雅黑" w:hint="eastAsia"/>
        </w:rPr>
        <w:t>权重</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每个队列的权重，按包进行设置，取值范围</w:t>
      </w:r>
      <w:r>
        <w:rPr>
          <w:rFonts w:ascii="微软雅黑" w:eastAsia="微软雅黑" w:hAnsi="微软雅黑" w:hint="eastAsia"/>
        </w:rPr>
        <w:t>为</w:t>
      </w:r>
      <w:r>
        <w:rPr>
          <w:rFonts w:ascii="微软雅黑" w:eastAsia="微软雅黑" w:hAnsi="微软雅黑"/>
        </w:rPr>
        <w:t>0-127</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，0代表</w:t>
      </w:r>
      <w:r>
        <w:rPr>
          <w:rFonts w:ascii="微软雅黑" w:eastAsia="微软雅黑" w:hAnsi="微软雅黑"/>
        </w:rPr>
        <w:t>SP</w:t>
      </w:r>
    </w:p>
    <w:p w14:paraId="6199485F" w14:textId="77777777" w:rsidR="0076630D" w:rsidRDefault="00D7272D" w:rsidP="00B10728">
      <w:pPr>
        <w:pStyle w:val="af2"/>
        <w:numPr>
          <w:ilvl w:val="0"/>
          <w:numId w:val="334"/>
        </w:numPr>
        <w:ind w:firstLineChars="0"/>
        <w:rPr>
          <w:rFonts w:ascii="微软雅黑" w:eastAsia="微软雅黑" w:hAnsi="微软雅黑"/>
        </w:rPr>
      </w:pPr>
      <w:r>
        <w:rPr>
          <w:rFonts w:ascii="微软雅黑" w:eastAsia="微软雅黑" w:hAnsi="微软雅黑" w:hint="eastAsia"/>
        </w:rPr>
        <w:t>SP-WFQ</w:t>
      </w:r>
      <w:r>
        <w:rPr>
          <w:rFonts w:ascii="微软雅黑" w:eastAsia="微软雅黑" w:hAnsi="微软雅黑"/>
        </w:rPr>
        <w:t>：</w:t>
      </w:r>
      <w:r>
        <w:rPr>
          <w:rFonts w:ascii="微软雅黑" w:eastAsia="微软雅黑" w:hAnsi="微软雅黑" w:hint="eastAsia"/>
        </w:rPr>
        <w:t>先</w:t>
      </w:r>
      <w:r>
        <w:rPr>
          <w:rFonts w:ascii="微软雅黑" w:eastAsia="微软雅黑" w:hAnsi="微软雅黑"/>
        </w:rPr>
        <w:t>加入SP组，</w:t>
      </w:r>
      <w:r>
        <w:rPr>
          <w:rFonts w:ascii="微软雅黑" w:eastAsia="微软雅黑" w:hAnsi="微软雅黑" w:hint="eastAsia"/>
        </w:rPr>
        <w:t>采用</w:t>
      </w:r>
      <w:r>
        <w:rPr>
          <w:rFonts w:ascii="微软雅黑" w:eastAsia="微软雅黑" w:hAnsi="微软雅黑"/>
        </w:rPr>
        <w:t>严格优先级</w:t>
      </w:r>
      <w:r>
        <w:rPr>
          <w:rFonts w:ascii="微软雅黑" w:eastAsia="微软雅黑" w:hAnsi="微软雅黑" w:hint="eastAsia"/>
        </w:rPr>
        <w:t>调度</w:t>
      </w:r>
      <w:r>
        <w:rPr>
          <w:rFonts w:ascii="微软雅黑" w:eastAsia="微软雅黑" w:hAnsi="微软雅黑"/>
        </w:rPr>
        <w:t>，然后</w:t>
      </w:r>
      <w:r>
        <w:rPr>
          <w:rFonts w:ascii="微软雅黑" w:eastAsia="微软雅黑" w:hAnsi="微软雅黑" w:hint="eastAsia"/>
        </w:rPr>
        <w:t>再按照</w:t>
      </w:r>
      <w:r>
        <w:rPr>
          <w:rFonts w:ascii="微软雅黑" w:eastAsia="微软雅黑" w:hAnsi="微软雅黑"/>
        </w:rPr>
        <w:t>WFQ</w:t>
      </w:r>
      <w:r>
        <w:rPr>
          <w:rFonts w:ascii="微软雅黑" w:eastAsia="微软雅黑" w:hAnsi="微软雅黑" w:hint="eastAsia"/>
        </w:rPr>
        <w:t>的</w:t>
      </w:r>
      <w:r>
        <w:rPr>
          <w:rFonts w:ascii="微软雅黑" w:eastAsia="微软雅黑" w:hAnsi="微软雅黑"/>
        </w:rPr>
        <w:t>权重进行调度</w:t>
      </w:r>
    </w:p>
    <w:p w14:paraId="507A5AE6" w14:textId="77777777" w:rsidR="0076630D" w:rsidRDefault="00D7272D" w:rsidP="00B10728">
      <w:pPr>
        <w:pStyle w:val="af2"/>
        <w:numPr>
          <w:ilvl w:val="0"/>
          <w:numId w:val="338"/>
        </w:numPr>
        <w:ind w:firstLineChars="0"/>
        <w:rPr>
          <w:rFonts w:ascii="微软雅黑" w:eastAsia="微软雅黑" w:hAnsi="微软雅黑"/>
        </w:rPr>
      </w:pPr>
      <w:r>
        <w:rPr>
          <w:rFonts w:ascii="微软雅黑" w:eastAsia="微软雅黑" w:hAnsi="微软雅黑" w:hint="eastAsia"/>
        </w:rPr>
        <w:t>队列</w:t>
      </w:r>
      <w:r>
        <w:rPr>
          <w:rFonts w:ascii="微软雅黑" w:eastAsia="微软雅黑" w:hAnsi="微软雅黑"/>
        </w:rPr>
        <w:t>：队列取值为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w:t>
      </w:r>
      <w:r>
        <w:rPr>
          <w:rFonts w:ascii="微软雅黑" w:eastAsia="微软雅黑" w:hAnsi="微软雅黑"/>
        </w:rPr>
        <w:t>默认按照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顺序显示，不可更改</w:t>
      </w:r>
    </w:p>
    <w:p w14:paraId="00FE0319" w14:textId="77777777" w:rsidR="0076630D" w:rsidRDefault="00D7272D" w:rsidP="00B10728">
      <w:pPr>
        <w:pStyle w:val="af2"/>
        <w:numPr>
          <w:ilvl w:val="0"/>
          <w:numId w:val="338"/>
        </w:numPr>
        <w:ind w:firstLineChars="0"/>
        <w:rPr>
          <w:rFonts w:ascii="微软雅黑" w:eastAsia="微软雅黑" w:hAnsi="微软雅黑"/>
        </w:rPr>
      </w:pPr>
      <w:r>
        <w:rPr>
          <w:rFonts w:ascii="微软雅黑" w:eastAsia="微软雅黑" w:hAnsi="微软雅黑" w:hint="eastAsia"/>
        </w:rPr>
        <w:t>权重</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每个队列的权重，按</w:t>
      </w:r>
      <w:r>
        <w:rPr>
          <w:rFonts w:ascii="微软雅黑" w:eastAsia="微软雅黑" w:hAnsi="微软雅黑" w:hint="eastAsia"/>
        </w:rPr>
        <w:t>字节</w:t>
      </w:r>
      <w:r>
        <w:rPr>
          <w:rFonts w:ascii="微软雅黑" w:eastAsia="微软雅黑" w:hAnsi="微软雅黑"/>
        </w:rPr>
        <w:t>进行设置，取值范围</w:t>
      </w:r>
      <w:r>
        <w:rPr>
          <w:rFonts w:ascii="微软雅黑" w:eastAsia="微软雅黑" w:hAnsi="微软雅黑" w:hint="eastAsia"/>
        </w:rPr>
        <w:t>为</w:t>
      </w:r>
      <w:r>
        <w:rPr>
          <w:rFonts w:ascii="微软雅黑" w:eastAsia="微软雅黑" w:hAnsi="微软雅黑"/>
        </w:rPr>
        <w:t>0-127</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，0代表</w:t>
      </w:r>
      <w:r>
        <w:rPr>
          <w:rFonts w:ascii="微软雅黑" w:eastAsia="微软雅黑" w:hAnsi="微软雅黑"/>
        </w:rPr>
        <w:t>SP</w:t>
      </w:r>
    </w:p>
    <w:p w14:paraId="2BC98BE2" w14:textId="77777777" w:rsidR="0076630D" w:rsidRDefault="00D7272D">
      <w:pPr>
        <w:rPr>
          <w:rFonts w:ascii="微软雅黑" w:eastAsia="微软雅黑" w:hAnsi="微软雅黑"/>
        </w:rPr>
      </w:pPr>
      <w:r>
        <w:rPr>
          <w:rFonts w:ascii="微软雅黑" w:eastAsia="微软雅黑" w:hAnsi="微软雅黑" w:hint="eastAsia"/>
        </w:rPr>
        <w:t>接口队列</w:t>
      </w:r>
      <w:r>
        <w:rPr>
          <w:rFonts w:ascii="微软雅黑" w:eastAsia="微软雅黑" w:hAnsi="微软雅黑"/>
        </w:rPr>
        <w:t>调度列表：</w:t>
      </w:r>
    </w:p>
    <w:p w14:paraId="6E08209C" w14:textId="77777777" w:rsidR="0076630D" w:rsidRDefault="00D7272D" w:rsidP="00B10728">
      <w:pPr>
        <w:pStyle w:val="af2"/>
        <w:numPr>
          <w:ilvl w:val="0"/>
          <w:numId w:val="339"/>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接口名称、调度算法、</w:t>
      </w:r>
      <w:r>
        <w:rPr>
          <w:rFonts w:ascii="微软雅黑" w:eastAsia="微软雅黑" w:hAnsi="微软雅黑" w:hint="eastAsia"/>
        </w:rPr>
        <w:t>8个</w:t>
      </w:r>
      <w:r>
        <w:rPr>
          <w:rFonts w:ascii="微软雅黑" w:eastAsia="微软雅黑" w:hAnsi="微软雅黑"/>
        </w:rPr>
        <w:t>队列</w:t>
      </w:r>
      <w:r>
        <w:rPr>
          <w:rFonts w:ascii="微软雅黑" w:eastAsia="微软雅黑" w:hAnsi="微软雅黑" w:hint="eastAsia"/>
        </w:rPr>
        <w:t>。</w:t>
      </w:r>
      <w:r>
        <w:rPr>
          <w:rFonts w:ascii="微软雅黑" w:eastAsia="微软雅黑" w:hAnsi="微软雅黑"/>
        </w:rPr>
        <w:t>支持查看</w:t>
      </w:r>
      <w:r>
        <w:rPr>
          <w:rFonts w:ascii="微软雅黑" w:eastAsia="微软雅黑" w:hAnsi="微软雅黑" w:hint="eastAsia"/>
        </w:rPr>
        <w:t>8个</w:t>
      </w:r>
      <w:r>
        <w:rPr>
          <w:rFonts w:ascii="微软雅黑" w:eastAsia="微软雅黑" w:hAnsi="微软雅黑"/>
        </w:rPr>
        <w:t>队列的详情，包括</w:t>
      </w:r>
      <w:r>
        <w:rPr>
          <w:rFonts w:ascii="微软雅黑" w:eastAsia="微软雅黑" w:hAnsi="微软雅黑" w:hint="eastAsia"/>
        </w:rPr>
        <w:t>每个</w:t>
      </w:r>
      <w:r>
        <w:rPr>
          <w:rFonts w:ascii="微软雅黑" w:eastAsia="微软雅黑" w:hAnsi="微软雅黑"/>
        </w:rPr>
        <w:t>队列及其权重。</w:t>
      </w:r>
    </w:p>
    <w:p w14:paraId="48D7FF43" w14:textId="77777777" w:rsidR="0076630D" w:rsidRDefault="00D7272D" w:rsidP="00B10728">
      <w:pPr>
        <w:pStyle w:val="af2"/>
        <w:numPr>
          <w:ilvl w:val="0"/>
          <w:numId w:val="33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编辑接口的队列调度配置</w:t>
      </w:r>
    </w:p>
    <w:p w14:paraId="216895DE" w14:textId="77777777" w:rsidR="0076630D" w:rsidRDefault="0076630D">
      <w:pPr>
        <w:rPr>
          <w:rFonts w:ascii="微软雅黑" w:eastAsia="微软雅黑" w:hAnsi="微软雅黑"/>
        </w:rPr>
      </w:pPr>
    </w:p>
    <w:p w14:paraId="444A2809" w14:textId="77777777" w:rsidR="0076630D" w:rsidRDefault="00D7272D">
      <w:pPr>
        <w:pStyle w:val="20"/>
        <w:numPr>
          <w:ilvl w:val="1"/>
          <w:numId w:val="1"/>
        </w:numPr>
        <w:rPr>
          <w:rFonts w:ascii="微软雅黑" w:eastAsia="微软雅黑" w:hAnsi="微软雅黑"/>
        </w:rPr>
      </w:pPr>
      <w:bookmarkStart w:id="390" w:name="_队列整形/Queue_Shaping"/>
      <w:bookmarkStart w:id="391" w:name="_Toc149138854"/>
      <w:bookmarkEnd w:id="390"/>
      <w:r>
        <w:rPr>
          <w:rFonts w:ascii="微软雅黑" w:eastAsia="微软雅黑" w:hAnsi="微软雅黑" w:hint="eastAsia"/>
        </w:rPr>
        <w:lastRenderedPageBreak/>
        <w:t>队列整形/</w:t>
      </w:r>
      <w:r>
        <w:rPr>
          <w:rFonts w:ascii="微软雅黑" w:eastAsia="微软雅黑" w:hAnsi="微软雅黑"/>
        </w:rPr>
        <w:t>Queue Shaping</w:t>
      </w:r>
      <w:bookmarkEnd w:id="391"/>
    </w:p>
    <w:p w14:paraId="6BEEB88F" w14:textId="77777777" w:rsidR="0076630D" w:rsidRDefault="00D7272D">
      <w:pPr>
        <w:rPr>
          <w:rFonts w:ascii="微软雅黑" w:eastAsia="微软雅黑" w:hAnsi="微软雅黑"/>
        </w:rPr>
      </w:pPr>
      <w:r>
        <w:rPr>
          <w:rFonts w:ascii="微软雅黑" w:eastAsia="微软雅黑" w:hAnsi="微软雅黑" w:hint="eastAsia"/>
        </w:rPr>
        <w:t>【功能概述】</w:t>
      </w:r>
    </w:p>
    <w:p w14:paraId="402B373E" w14:textId="77777777" w:rsidR="0076630D" w:rsidRDefault="00D7272D">
      <w:pPr>
        <w:ind w:firstLine="420"/>
        <w:rPr>
          <w:rFonts w:ascii="微软雅黑" w:eastAsia="微软雅黑" w:hAnsi="微软雅黑"/>
        </w:rPr>
      </w:pPr>
      <w:r>
        <w:rPr>
          <w:rFonts w:ascii="微软雅黑" w:eastAsia="微软雅黑" w:hAnsi="微软雅黑" w:hint="eastAsia"/>
        </w:rPr>
        <w:t>当</w:t>
      </w:r>
      <w:r>
        <w:rPr>
          <w:rFonts w:ascii="微软雅黑" w:eastAsia="微软雅黑" w:hAnsi="微软雅黑"/>
        </w:rPr>
        <w:t>报文的发送速率大于接收速率，或者下游设备的接口速率小于上游设备的接口速率时，可能会引起网络的拥塞。如果不限制</w:t>
      </w:r>
      <w:r>
        <w:rPr>
          <w:rFonts w:ascii="微软雅黑" w:eastAsia="微软雅黑" w:hAnsi="微软雅黑" w:hint="eastAsia"/>
        </w:rPr>
        <w:t>用户发送</w:t>
      </w:r>
      <w:r>
        <w:rPr>
          <w:rFonts w:ascii="微软雅黑" w:eastAsia="微软雅黑" w:hAnsi="微软雅黑"/>
        </w:rPr>
        <w:t>的业务流量大小，大量</w:t>
      </w:r>
      <w:r>
        <w:rPr>
          <w:rFonts w:ascii="微软雅黑" w:eastAsia="微软雅黑" w:hAnsi="微软雅黑" w:hint="eastAsia"/>
        </w:rPr>
        <w:t>用户不断</w:t>
      </w:r>
      <w:r>
        <w:rPr>
          <w:rFonts w:ascii="微软雅黑" w:eastAsia="微软雅黑" w:hAnsi="微软雅黑"/>
        </w:rPr>
        <w:t>突发的业务数据会</w:t>
      </w:r>
      <w:r>
        <w:rPr>
          <w:rFonts w:ascii="微软雅黑" w:eastAsia="微软雅黑" w:hAnsi="微软雅黑" w:hint="eastAsia"/>
        </w:rPr>
        <w:t>使</w:t>
      </w:r>
      <w:r>
        <w:rPr>
          <w:rFonts w:ascii="微软雅黑" w:eastAsia="微软雅黑" w:hAnsi="微软雅黑"/>
        </w:rPr>
        <w:t>网络更加拥挤。为了</w:t>
      </w:r>
      <w:r>
        <w:rPr>
          <w:rFonts w:ascii="微软雅黑" w:eastAsia="微软雅黑" w:hAnsi="微软雅黑" w:hint="eastAsia"/>
        </w:rPr>
        <w:t>使有限</w:t>
      </w:r>
      <w:r>
        <w:rPr>
          <w:rFonts w:ascii="微软雅黑" w:eastAsia="微软雅黑" w:hAnsi="微软雅黑"/>
        </w:rPr>
        <w:t>的网络资源更有效地为</w:t>
      </w:r>
      <w:r>
        <w:rPr>
          <w:rFonts w:ascii="微软雅黑" w:eastAsia="微软雅黑" w:hAnsi="微软雅黑" w:hint="eastAsia"/>
        </w:rPr>
        <w:t>用户</w:t>
      </w:r>
      <w:r>
        <w:rPr>
          <w:rFonts w:ascii="微软雅黑" w:eastAsia="微软雅黑" w:hAnsi="微软雅黑"/>
        </w:rPr>
        <w:t>服务，需要对用户</w:t>
      </w:r>
      <w:r>
        <w:rPr>
          <w:rFonts w:ascii="微软雅黑" w:eastAsia="微软雅黑" w:hAnsi="微软雅黑" w:hint="eastAsia"/>
        </w:rPr>
        <w:t>的</w:t>
      </w:r>
      <w:r>
        <w:rPr>
          <w:rFonts w:ascii="微软雅黑" w:eastAsia="微软雅黑" w:hAnsi="微软雅黑"/>
        </w:rPr>
        <w:t>业务流量加以限制。</w:t>
      </w:r>
    </w:p>
    <w:p w14:paraId="54F31193" w14:textId="77777777" w:rsidR="0076630D" w:rsidRDefault="00D7272D">
      <w:pPr>
        <w:ind w:firstLine="420"/>
        <w:rPr>
          <w:rFonts w:ascii="微软雅黑" w:eastAsia="微软雅黑" w:hAnsi="微软雅黑"/>
        </w:rPr>
      </w:pPr>
      <w:r>
        <w:rPr>
          <w:rFonts w:ascii="微软雅黑" w:eastAsia="微软雅黑" w:hAnsi="微软雅黑" w:hint="eastAsia"/>
        </w:rPr>
        <w:t>流量监管</w:t>
      </w:r>
      <w:r>
        <w:rPr>
          <w:rFonts w:ascii="微软雅黑" w:eastAsia="微软雅黑" w:hAnsi="微软雅黑"/>
        </w:rPr>
        <w:t>、</w:t>
      </w:r>
      <w:r>
        <w:rPr>
          <w:rFonts w:ascii="微软雅黑" w:eastAsia="微软雅黑" w:hAnsi="微软雅黑" w:hint="eastAsia"/>
        </w:rPr>
        <w:t>流量整形和</w:t>
      </w:r>
      <w:r>
        <w:rPr>
          <w:rFonts w:ascii="微软雅黑" w:eastAsia="微软雅黑" w:hAnsi="微软雅黑"/>
        </w:rPr>
        <w:t>接口限速就是一种通过</w:t>
      </w:r>
      <w:r>
        <w:rPr>
          <w:rFonts w:ascii="微软雅黑" w:eastAsia="微软雅黑" w:hAnsi="微软雅黑" w:hint="eastAsia"/>
        </w:rPr>
        <w:t>对</w:t>
      </w:r>
      <w:r>
        <w:rPr>
          <w:rFonts w:ascii="微软雅黑" w:eastAsia="微软雅黑" w:hAnsi="微软雅黑"/>
        </w:rPr>
        <w:t>流量规格进行监督，以限制流量</w:t>
      </w:r>
      <w:r>
        <w:rPr>
          <w:rFonts w:ascii="微软雅黑" w:eastAsia="微软雅黑" w:hAnsi="微软雅黑" w:hint="eastAsia"/>
        </w:rPr>
        <w:t>及其</w:t>
      </w:r>
      <w:r>
        <w:rPr>
          <w:rFonts w:ascii="微软雅黑" w:eastAsia="微软雅黑" w:hAnsi="微软雅黑"/>
        </w:rPr>
        <w:t>资源使用的</w:t>
      </w:r>
      <w:r>
        <w:rPr>
          <w:rFonts w:ascii="微软雅黑" w:eastAsia="微软雅黑" w:hAnsi="微软雅黑" w:hint="eastAsia"/>
        </w:rPr>
        <w:t>流控</w:t>
      </w:r>
      <w:r>
        <w:rPr>
          <w:rFonts w:ascii="微软雅黑" w:eastAsia="微软雅黑" w:hAnsi="微软雅黑"/>
        </w:rPr>
        <w:t>策略。</w:t>
      </w:r>
    </w:p>
    <w:p w14:paraId="0BF61C42" w14:textId="77777777" w:rsidR="0076630D" w:rsidRDefault="00D7272D">
      <w:pPr>
        <w:ind w:firstLine="420"/>
        <w:rPr>
          <w:rFonts w:ascii="微软雅黑" w:eastAsia="微软雅黑" w:hAnsi="微软雅黑"/>
        </w:rPr>
      </w:pPr>
      <w:r>
        <w:rPr>
          <w:rFonts w:ascii="微软雅黑" w:eastAsia="微软雅黑" w:hAnsi="微软雅黑" w:hint="eastAsia"/>
        </w:rPr>
        <w:t>流量整形是</w:t>
      </w:r>
      <w:r>
        <w:rPr>
          <w:rFonts w:ascii="微软雅黑" w:eastAsia="微软雅黑" w:hAnsi="微软雅黑"/>
        </w:rPr>
        <w:t>一种</w:t>
      </w:r>
      <w:r>
        <w:rPr>
          <w:rFonts w:ascii="微软雅黑" w:eastAsia="微软雅黑" w:hAnsi="微软雅黑" w:hint="eastAsia"/>
        </w:rPr>
        <w:t>主动</w:t>
      </w:r>
      <w:r>
        <w:rPr>
          <w:rFonts w:ascii="微软雅黑" w:eastAsia="微软雅黑" w:hAnsi="微软雅黑"/>
        </w:rPr>
        <w:t>调整</w:t>
      </w:r>
      <w:r>
        <w:rPr>
          <w:rFonts w:ascii="微软雅黑" w:eastAsia="微软雅黑" w:hAnsi="微软雅黑" w:hint="eastAsia"/>
        </w:rPr>
        <w:t>流量输出</w:t>
      </w:r>
      <w:r>
        <w:rPr>
          <w:rFonts w:ascii="微软雅黑" w:eastAsia="微软雅黑" w:hAnsi="微软雅黑"/>
        </w:rPr>
        <w:t>速率的措施，其作用是限制流量与突发，使</w:t>
      </w:r>
      <w:r>
        <w:rPr>
          <w:rFonts w:ascii="微软雅黑" w:eastAsia="微软雅黑" w:hAnsi="微软雅黑" w:hint="eastAsia"/>
        </w:rPr>
        <w:t>这类</w:t>
      </w:r>
      <w:r>
        <w:rPr>
          <w:rFonts w:ascii="微软雅黑" w:eastAsia="微软雅黑" w:hAnsi="微软雅黑"/>
        </w:rPr>
        <w:t>报文以比较均匀的速率向外发送。流量整形</w:t>
      </w:r>
      <w:r>
        <w:rPr>
          <w:rFonts w:ascii="微软雅黑" w:eastAsia="微软雅黑" w:hAnsi="微软雅黑" w:hint="eastAsia"/>
        </w:rPr>
        <w:t>通常使用</w:t>
      </w:r>
      <w:r>
        <w:rPr>
          <w:rFonts w:ascii="微软雅黑" w:eastAsia="微软雅黑" w:hAnsi="微软雅黑"/>
        </w:rPr>
        <w:t>缓冲区和令牌桶来完成，当报文的发送速率过快时，首先在缓冲区进行缓存，在令牌桶的控制下，再均匀地发送这些被缓冲的报文。</w:t>
      </w:r>
    </w:p>
    <w:p w14:paraId="7BA6BA02" w14:textId="77777777" w:rsidR="0076630D" w:rsidRDefault="0076630D">
      <w:pPr>
        <w:rPr>
          <w:rFonts w:ascii="微软雅黑" w:eastAsia="微软雅黑" w:hAnsi="微软雅黑"/>
        </w:rPr>
      </w:pPr>
    </w:p>
    <w:p w14:paraId="463ADB1C" w14:textId="77777777" w:rsidR="0076630D" w:rsidRDefault="00D7272D">
      <w:pPr>
        <w:rPr>
          <w:rFonts w:ascii="微软雅黑" w:eastAsia="微软雅黑" w:hAnsi="微软雅黑"/>
        </w:rPr>
      </w:pPr>
      <w:r>
        <w:rPr>
          <w:rFonts w:ascii="微软雅黑" w:eastAsia="微软雅黑" w:hAnsi="微软雅黑" w:hint="eastAsia"/>
        </w:rPr>
        <w:t>【配置参数】</w:t>
      </w:r>
    </w:p>
    <w:p w14:paraId="5AF488BA" w14:textId="77777777" w:rsidR="0076630D" w:rsidRDefault="00D7272D" w:rsidP="00B10728">
      <w:pPr>
        <w:pStyle w:val="af2"/>
        <w:numPr>
          <w:ilvl w:val="0"/>
          <w:numId w:val="340"/>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：选择需要队列整形的交换机接口，包括电口、光口。</w:t>
      </w:r>
    </w:p>
    <w:p w14:paraId="722E3351" w14:textId="77777777" w:rsidR="0076630D" w:rsidRDefault="00D7272D">
      <w:pPr>
        <w:ind w:left="419"/>
        <w:rPr>
          <w:rFonts w:ascii="微软雅黑" w:eastAsia="微软雅黑" w:hAnsi="微软雅黑"/>
        </w:rPr>
      </w:pPr>
      <w:r>
        <w:rPr>
          <w:rFonts w:ascii="微软雅黑" w:eastAsia="微软雅黑" w:hAnsi="微软雅黑" w:hint="eastAsia"/>
        </w:rPr>
        <w:t>配置</w:t>
      </w:r>
      <w:r>
        <w:rPr>
          <w:rFonts w:ascii="微软雅黑" w:eastAsia="微软雅黑" w:hAnsi="微软雅黑"/>
        </w:rPr>
        <w:t>接口出方向的</w:t>
      </w:r>
      <w:r>
        <w:rPr>
          <w:rFonts w:ascii="微软雅黑" w:eastAsia="微软雅黑" w:hAnsi="微软雅黑" w:hint="eastAsia"/>
        </w:rPr>
        <w:t>队列整形</w:t>
      </w:r>
      <w:r>
        <w:rPr>
          <w:rFonts w:ascii="微软雅黑" w:eastAsia="微软雅黑" w:hAnsi="微软雅黑"/>
        </w:rPr>
        <w:t>：</w:t>
      </w:r>
    </w:p>
    <w:p w14:paraId="71738BE8" w14:textId="77777777" w:rsidR="0076630D" w:rsidRDefault="00D7272D" w:rsidP="00B10728">
      <w:pPr>
        <w:pStyle w:val="af2"/>
        <w:numPr>
          <w:ilvl w:val="0"/>
          <w:numId w:val="340"/>
        </w:numPr>
        <w:ind w:firstLineChars="0"/>
        <w:rPr>
          <w:rFonts w:ascii="微软雅黑" w:eastAsia="微软雅黑" w:hAnsi="微软雅黑"/>
        </w:rPr>
      </w:pPr>
      <w:r>
        <w:rPr>
          <w:rFonts w:ascii="微软雅黑" w:eastAsia="微软雅黑" w:hAnsi="微软雅黑" w:hint="eastAsia"/>
        </w:rPr>
        <w:t>队列</w:t>
      </w:r>
      <w:r>
        <w:rPr>
          <w:rFonts w:ascii="微软雅黑" w:eastAsia="微软雅黑" w:hAnsi="微软雅黑"/>
        </w:rPr>
        <w:t>：队列取值为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w:t>
      </w:r>
      <w:r>
        <w:rPr>
          <w:rFonts w:ascii="微软雅黑" w:eastAsia="微软雅黑" w:hAnsi="微软雅黑"/>
        </w:rPr>
        <w:t>默认按照</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顺序显示，不可更改</w:t>
      </w:r>
    </w:p>
    <w:p w14:paraId="78CB2941" w14:textId="77777777" w:rsidR="0076630D" w:rsidRDefault="00D7272D" w:rsidP="00B10728">
      <w:pPr>
        <w:pStyle w:val="af2"/>
        <w:numPr>
          <w:ilvl w:val="0"/>
          <w:numId w:val="340"/>
        </w:numPr>
        <w:ind w:firstLineChars="0"/>
        <w:rPr>
          <w:rFonts w:ascii="微软雅黑" w:eastAsia="微软雅黑" w:hAnsi="微软雅黑"/>
        </w:rPr>
      </w:pPr>
      <w:r>
        <w:rPr>
          <w:rFonts w:ascii="微软雅黑" w:eastAsia="微软雅黑" w:hAnsi="微软雅黑" w:hint="eastAsia"/>
        </w:rPr>
        <w:t>队列整形</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w:t>
      </w:r>
      <w:r>
        <w:rPr>
          <w:rFonts w:ascii="微软雅黑" w:eastAsia="微软雅黑" w:hAnsi="微软雅黑" w:hint="eastAsia"/>
        </w:rPr>
        <w:t>指定</w:t>
      </w:r>
      <w:r>
        <w:rPr>
          <w:rFonts w:ascii="微软雅黑" w:eastAsia="微软雅黑" w:hAnsi="微软雅黑"/>
        </w:rPr>
        <w:t>队列的流量整形功能，默认关闭。开启</w:t>
      </w:r>
      <w:r>
        <w:rPr>
          <w:rFonts w:ascii="微软雅黑" w:eastAsia="微软雅黑" w:hAnsi="微软雅黑" w:hint="eastAsia"/>
        </w:rPr>
        <w:t>后</w:t>
      </w:r>
      <w:r>
        <w:rPr>
          <w:rFonts w:ascii="微软雅黑" w:eastAsia="微软雅黑" w:hAnsi="微软雅黑"/>
        </w:rPr>
        <w:t>，需</w:t>
      </w:r>
      <w:r>
        <w:rPr>
          <w:rFonts w:ascii="微软雅黑" w:eastAsia="微软雅黑" w:hAnsi="微软雅黑" w:hint="eastAsia"/>
        </w:rPr>
        <w:t>配置</w:t>
      </w:r>
      <w:r>
        <w:rPr>
          <w:rFonts w:ascii="微软雅黑" w:eastAsia="微软雅黑" w:hAnsi="微软雅黑"/>
        </w:rPr>
        <w:t>队列的最大整形速率和</w:t>
      </w:r>
      <w:r>
        <w:rPr>
          <w:rFonts w:ascii="微软雅黑" w:eastAsia="微软雅黑" w:hAnsi="微软雅黑" w:hint="eastAsia"/>
        </w:rPr>
        <w:t>瞬间</w:t>
      </w:r>
      <w:r>
        <w:rPr>
          <w:rFonts w:ascii="微软雅黑" w:eastAsia="微软雅黑" w:hAnsi="微软雅黑"/>
        </w:rPr>
        <w:t>能够通过的承诺突发流量。</w:t>
      </w:r>
    </w:p>
    <w:p w14:paraId="24FAAB0F" w14:textId="77777777" w:rsidR="0076630D" w:rsidRDefault="00D7272D" w:rsidP="00B10728">
      <w:pPr>
        <w:pStyle w:val="af2"/>
        <w:numPr>
          <w:ilvl w:val="0"/>
          <w:numId w:val="334"/>
        </w:numPr>
        <w:ind w:firstLineChars="0"/>
        <w:rPr>
          <w:rFonts w:ascii="微软雅黑" w:eastAsia="微软雅黑" w:hAnsi="微软雅黑"/>
        </w:rPr>
      </w:pPr>
      <w:r>
        <w:rPr>
          <w:rFonts w:ascii="微软雅黑" w:eastAsia="微软雅黑" w:hAnsi="微软雅黑" w:hint="eastAsia"/>
        </w:rPr>
        <w:t>最大速率/</w:t>
      </w:r>
      <w:r>
        <w:rPr>
          <w:rFonts w:ascii="微软雅黑" w:eastAsia="微软雅黑" w:hAnsi="微软雅黑"/>
        </w:rPr>
        <w:t>CIR</w:t>
      </w:r>
      <w:r>
        <w:rPr>
          <w:rFonts w:ascii="微软雅黑" w:eastAsia="微软雅黑" w:hAnsi="微软雅黑" w:hint="eastAsia"/>
        </w:rPr>
        <w:t xml:space="preserve"> (</w:t>
      </w:r>
      <w:r>
        <w:rPr>
          <w:rFonts w:ascii="微软雅黑" w:eastAsia="微软雅黑" w:hAnsi="微软雅黑"/>
        </w:rPr>
        <w:t>Kbps</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设置整形</w:t>
      </w:r>
      <w:r>
        <w:rPr>
          <w:rFonts w:ascii="微软雅黑" w:eastAsia="微软雅黑" w:hAnsi="微软雅黑"/>
        </w:rPr>
        <w:t>的最大速率，</w:t>
      </w:r>
      <w:r>
        <w:rPr>
          <w:rFonts w:ascii="微软雅黑" w:eastAsia="微软雅黑" w:hAnsi="微软雅黑" w:hint="eastAsia"/>
        </w:rPr>
        <w:t>默认</w:t>
      </w:r>
      <w:r>
        <w:rPr>
          <w:rFonts w:ascii="微软雅黑" w:eastAsia="微软雅黑" w:hAnsi="微软雅黑"/>
        </w:rPr>
        <w:t>的取值范围为</w:t>
      </w:r>
      <w:r>
        <w:rPr>
          <w:rFonts w:ascii="微软雅黑" w:eastAsia="微软雅黑" w:hAnsi="微软雅黑" w:hint="eastAsia"/>
        </w:rPr>
        <w:t>16-</w:t>
      </w:r>
      <w:r>
        <w:rPr>
          <w:rFonts w:ascii="微软雅黑" w:eastAsia="微软雅黑" w:hAnsi="微软雅黑"/>
        </w:rPr>
        <w:t>1000000Kbp</w:t>
      </w:r>
      <w:r>
        <w:rPr>
          <w:rFonts w:ascii="微软雅黑" w:eastAsia="微软雅黑" w:hAnsi="微软雅黑" w:hint="eastAsia"/>
        </w:rPr>
        <w:t>（千兆电口/光口）或16-2500000</w:t>
      </w:r>
      <w:r>
        <w:rPr>
          <w:rFonts w:ascii="微软雅黑" w:eastAsia="微软雅黑" w:hAnsi="微软雅黑"/>
        </w:rPr>
        <w:t>Kbps（</w:t>
      </w:r>
      <w:r>
        <w:rPr>
          <w:rFonts w:ascii="微软雅黑" w:eastAsia="微软雅黑" w:hAnsi="微软雅黑" w:hint="eastAsia"/>
        </w:rPr>
        <w:t>2.5</w:t>
      </w:r>
      <w:r>
        <w:rPr>
          <w:rFonts w:ascii="微软雅黑" w:eastAsia="微软雅黑" w:hAnsi="微软雅黑"/>
        </w:rPr>
        <w:t>G电口）</w:t>
      </w:r>
      <w:r>
        <w:rPr>
          <w:rFonts w:ascii="微软雅黑" w:eastAsia="微软雅黑" w:hAnsi="微软雅黑" w:hint="eastAsia"/>
        </w:rPr>
        <w:t>或16-10000000</w:t>
      </w:r>
      <w:r>
        <w:rPr>
          <w:rFonts w:ascii="微软雅黑" w:eastAsia="微软雅黑" w:hAnsi="微软雅黑"/>
        </w:rPr>
        <w:t>Kbps（</w:t>
      </w:r>
      <w:r>
        <w:rPr>
          <w:rFonts w:ascii="微软雅黑" w:eastAsia="微软雅黑" w:hAnsi="微软雅黑" w:hint="eastAsia"/>
        </w:rPr>
        <w:t>万兆</w:t>
      </w:r>
      <w:r>
        <w:rPr>
          <w:rFonts w:ascii="微软雅黑" w:eastAsia="微软雅黑" w:hAnsi="微软雅黑"/>
        </w:rPr>
        <w:t>光口），</w:t>
      </w:r>
      <w:r>
        <w:rPr>
          <w:rFonts w:ascii="微软雅黑" w:eastAsia="微软雅黑" w:hAnsi="微软雅黑" w:hint="eastAsia"/>
        </w:rPr>
        <w:t>必须为16的</w:t>
      </w:r>
      <w:r>
        <w:rPr>
          <w:rFonts w:ascii="微软雅黑" w:eastAsia="微软雅黑" w:hAnsi="微软雅黑"/>
        </w:rPr>
        <w:t>整数倍，默认为端口速率。</w:t>
      </w:r>
    </w:p>
    <w:p w14:paraId="3F812F72" w14:textId="77777777" w:rsidR="0076630D" w:rsidRDefault="00D7272D">
      <w:pPr>
        <w:pStyle w:val="af2"/>
        <w:ind w:left="1259" w:firstLineChars="0" w:firstLine="0"/>
        <w:rPr>
          <w:rFonts w:ascii="微软雅黑" w:eastAsia="微软雅黑" w:hAnsi="微软雅黑"/>
        </w:rPr>
      </w:pPr>
      <w:r>
        <w:rPr>
          <w:rFonts w:ascii="微软雅黑" w:eastAsia="微软雅黑" w:hAnsi="微软雅黑" w:hint="eastAsia"/>
          <w:color w:val="FF0000"/>
        </w:rPr>
        <w:lastRenderedPageBreak/>
        <w:t>注：</w:t>
      </w:r>
      <w:r>
        <w:rPr>
          <w:rFonts w:ascii="微软雅黑" w:eastAsia="微软雅黑" w:hAnsi="微软雅黑" w:hint="eastAsia"/>
        </w:rPr>
        <w:t>端口</w:t>
      </w:r>
      <w:r>
        <w:rPr>
          <w:rFonts w:ascii="微软雅黑" w:eastAsia="微软雅黑" w:hAnsi="微软雅黑"/>
        </w:rPr>
        <w:t>最大速率的</w:t>
      </w:r>
      <w:r>
        <w:rPr>
          <w:rFonts w:ascii="微软雅黑" w:eastAsia="微软雅黑" w:hAnsi="微软雅黑" w:hint="eastAsia"/>
        </w:rPr>
        <w:t>最大值</w:t>
      </w:r>
      <w:r>
        <w:rPr>
          <w:rFonts w:ascii="微软雅黑" w:eastAsia="微软雅黑" w:hAnsi="微软雅黑"/>
        </w:rPr>
        <w:t>和默认值</w:t>
      </w:r>
      <w:r>
        <w:rPr>
          <w:rFonts w:ascii="微软雅黑" w:eastAsia="微软雅黑" w:hAnsi="微软雅黑" w:hint="eastAsia"/>
        </w:rPr>
        <w:t>规则</w:t>
      </w:r>
      <w:r>
        <w:rPr>
          <w:rFonts w:ascii="微软雅黑" w:eastAsia="微软雅黑" w:hAnsi="微软雅黑"/>
        </w:rPr>
        <w:t>：</w:t>
      </w:r>
      <w:r>
        <w:rPr>
          <w:rFonts w:ascii="微软雅黑" w:eastAsia="微软雅黑" w:hAnsi="微软雅黑" w:hint="eastAsia"/>
        </w:rPr>
        <w:t>最大值和</w:t>
      </w:r>
      <w:r>
        <w:rPr>
          <w:rFonts w:ascii="微软雅黑" w:eastAsia="微软雅黑" w:hAnsi="微软雅黑"/>
        </w:rPr>
        <w:t>默认</w:t>
      </w:r>
      <w:r>
        <w:rPr>
          <w:rFonts w:ascii="微软雅黑" w:eastAsia="微软雅黑" w:hAnsi="微软雅黑" w:hint="eastAsia"/>
        </w:rPr>
        <w:t>值</w:t>
      </w:r>
      <w:r>
        <w:rPr>
          <w:rFonts w:ascii="微软雅黑" w:eastAsia="微软雅黑" w:hAnsi="微软雅黑"/>
        </w:rPr>
        <w:t>为端口基本配置处设置的速率值，若设置“</w:t>
      </w:r>
      <w:r>
        <w:rPr>
          <w:rFonts w:ascii="微软雅黑" w:eastAsia="微软雅黑" w:hAnsi="微软雅黑" w:hint="eastAsia"/>
        </w:rPr>
        <w:t>自协商</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则</w:t>
      </w:r>
      <w:r>
        <w:rPr>
          <w:rFonts w:ascii="微软雅黑" w:eastAsia="微软雅黑" w:hAnsi="微软雅黑" w:hint="eastAsia"/>
        </w:rPr>
        <w:t>为端口速率</w:t>
      </w:r>
      <w:r>
        <w:rPr>
          <w:rFonts w:ascii="微软雅黑" w:eastAsia="微软雅黑" w:hAnsi="微软雅黑"/>
        </w:rPr>
        <w:t>最大值</w:t>
      </w:r>
      <w:r>
        <w:rPr>
          <w:rFonts w:ascii="微软雅黑" w:eastAsia="微软雅黑" w:hAnsi="微软雅黑" w:hint="eastAsia"/>
        </w:rPr>
        <w:t>。</w:t>
      </w:r>
    </w:p>
    <w:p w14:paraId="5A060FD0" w14:textId="4F17A215" w:rsidR="0076630D" w:rsidRDefault="00D7272D" w:rsidP="00B10728">
      <w:pPr>
        <w:pStyle w:val="af2"/>
        <w:numPr>
          <w:ilvl w:val="0"/>
          <w:numId w:val="334"/>
        </w:numPr>
        <w:ind w:firstLineChars="0"/>
        <w:rPr>
          <w:rFonts w:ascii="微软雅黑" w:eastAsia="微软雅黑" w:hAnsi="微软雅黑"/>
        </w:rPr>
      </w:pPr>
      <w:r>
        <w:rPr>
          <w:rFonts w:ascii="微软雅黑" w:eastAsia="微软雅黑" w:hAnsi="微软雅黑" w:hint="eastAsia"/>
        </w:rPr>
        <w:t>承诺突发流量/</w:t>
      </w:r>
      <w:r>
        <w:rPr>
          <w:rFonts w:ascii="微软雅黑" w:eastAsia="微软雅黑" w:hAnsi="微软雅黑"/>
        </w:rPr>
        <w:t>CBS</w:t>
      </w:r>
      <w:r>
        <w:rPr>
          <w:rFonts w:ascii="微软雅黑" w:eastAsia="微软雅黑" w:hAnsi="微软雅黑" w:hint="eastAsia"/>
        </w:rPr>
        <w:t xml:space="preserve"> (</w:t>
      </w:r>
      <w:r>
        <w:rPr>
          <w:rFonts w:ascii="微软雅黑" w:eastAsia="微软雅黑" w:hAnsi="微软雅黑"/>
        </w:rPr>
        <w:t>Byte</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设置瞬间</w:t>
      </w:r>
      <w:r>
        <w:rPr>
          <w:rFonts w:ascii="微软雅黑" w:eastAsia="微软雅黑" w:hAnsi="微软雅黑"/>
        </w:rPr>
        <w:t>能够通过的承诺</w:t>
      </w:r>
      <w:r>
        <w:rPr>
          <w:rFonts w:ascii="微软雅黑" w:eastAsia="微软雅黑" w:hAnsi="微软雅黑" w:hint="eastAsia"/>
        </w:rPr>
        <w:t>突发流量</w:t>
      </w:r>
      <w:r>
        <w:rPr>
          <w:rFonts w:ascii="微软雅黑" w:eastAsia="微软雅黑" w:hAnsi="微软雅黑"/>
        </w:rPr>
        <w:t>，取值范围为678-53247Bytes</w:t>
      </w:r>
      <w:r w:rsidR="006D5BDA">
        <w:rPr>
          <w:rFonts w:ascii="微软雅黑" w:eastAsia="微软雅黑" w:hAnsi="微软雅黑" w:hint="eastAsia"/>
        </w:rPr>
        <w:t>（9300芯片平台）/</w:t>
      </w:r>
      <w:r w:rsidR="006D5BDA">
        <w:rPr>
          <w:rFonts w:ascii="微软雅黑" w:eastAsia="微软雅黑" w:hAnsi="微软雅黑"/>
        </w:rPr>
        <w:t>1368-532478Bytes</w:t>
      </w:r>
      <w:r w:rsidR="006D5BDA">
        <w:rPr>
          <w:rFonts w:ascii="微软雅黑" w:eastAsia="微软雅黑" w:hAnsi="微软雅黑" w:hint="eastAsia"/>
        </w:rPr>
        <w:t>（9310芯片平台）</w:t>
      </w:r>
      <w:r>
        <w:rPr>
          <w:rFonts w:ascii="微软雅黑" w:eastAsia="微软雅黑" w:hAnsi="微软雅黑"/>
        </w:rPr>
        <w:t>，默认为53247Bytes。</w:t>
      </w:r>
    </w:p>
    <w:p w14:paraId="359991E1" w14:textId="06F3E077" w:rsidR="0076630D" w:rsidRDefault="00D7272D">
      <w:pPr>
        <w:pStyle w:val="af2"/>
        <w:ind w:left="125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CBS L2</w:t>
      </w:r>
      <w:r w:rsidR="007B059A">
        <w:rPr>
          <w:rFonts w:ascii="微软雅黑" w:eastAsia="微软雅黑" w:hAnsi="微软雅黑"/>
        </w:rPr>
        <w:t xml:space="preserve"> 838X芯片平台</w:t>
      </w:r>
      <w:r>
        <w:rPr>
          <w:rFonts w:ascii="微软雅黑" w:eastAsia="微软雅黑" w:hAnsi="微软雅黑"/>
        </w:rPr>
        <w:t>交换机不支持，</w:t>
      </w:r>
      <w:r w:rsidR="007B059A">
        <w:rPr>
          <w:rFonts w:ascii="微软雅黑" w:eastAsia="微软雅黑" w:hAnsi="微软雅黑" w:hint="eastAsia"/>
        </w:rPr>
        <w:t>L</w:t>
      </w:r>
      <w:r w:rsidR="007B059A">
        <w:rPr>
          <w:rFonts w:ascii="微软雅黑" w:eastAsia="微软雅黑" w:hAnsi="微软雅黑"/>
        </w:rPr>
        <w:t>2 93XX芯片平台和</w:t>
      </w:r>
      <w:r>
        <w:rPr>
          <w:rFonts w:ascii="微软雅黑" w:eastAsia="微软雅黑" w:hAnsi="微软雅黑"/>
        </w:rPr>
        <w:t>L3</w:t>
      </w:r>
      <w:r>
        <w:rPr>
          <w:rFonts w:ascii="微软雅黑" w:eastAsia="微软雅黑" w:hAnsi="微软雅黑" w:hint="eastAsia"/>
        </w:rPr>
        <w:t>交换机</w:t>
      </w:r>
      <w:r>
        <w:rPr>
          <w:rFonts w:ascii="微软雅黑" w:eastAsia="微软雅黑" w:hAnsi="微软雅黑"/>
        </w:rPr>
        <w:t>支持。</w:t>
      </w:r>
    </w:p>
    <w:p w14:paraId="5F7E2D1E" w14:textId="77777777" w:rsidR="0076630D" w:rsidRDefault="00D7272D">
      <w:pPr>
        <w:rPr>
          <w:rFonts w:ascii="微软雅黑" w:eastAsia="微软雅黑" w:hAnsi="微软雅黑"/>
        </w:rPr>
      </w:pPr>
      <w:r>
        <w:rPr>
          <w:rFonts w:ascii="微软雅黑" w:eastAsia="微软雅黑" w:hAnsi="微软雅黑" w:hint="eastAsia"/>
        </w:rPr>
        <w:t>接口队列</w:t>
      </w:r>
      <w:r>
        <w:rPr>
          <w:rFonts w:ascii="微软雅黑" w:eastAsia="微软雅黑" w:hAnsi="微软雅黑"/>
        </w:rPr>
        <w:t>整形列表：</w:t>
      </w:r>
    </w:p>
    <w:p w14:paraId="0695C393" w14:textId="77777777" w:rsidR="0076630D" w:rsidRDefault="00D7272D" w:rsidP="00B10728">
      <w:pPr>
        <w:pStyle w:val="af2"/>
        <w:numPr>
          <w:ilvl w:val="0"/>
          <w:numId w:val="341"/>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显示接口名称、</w:t>
      </w:r>
      <w:r>
        <w:rPr>
          <w:rFonts w:ascii="微软雅黑" w:eastAsia="微软雅黑" w:hAnsi="微软雅黑" w:hint="eastAsia"/>
        </w:rPr>
        <w:t>8个队列</w:t>
      </w:r>
      <w:r>
        <w:rPr>
          <w:rFonts w:ascii="微软雅黑" w:eastAsia="微软雅黑" w:hAnsi="微软雅黑"/>
        </w:rPr>
        <w:t>整形</w:t>
      </w:r>
      <w:r>
        <w:rPr>
          <w:rFonts w:ascii="微软雅黑" w:eastAsia="微软雅黑" w:hAnsi="微软雅黑" w:hint="eastAsia"/>
        </w:rPr>
        <w:t>。</w:t>
      </w:r>
      <w:r>
        <w:rPr>
          <w:rFonts w:ascii="微软雅黑" w:eastAsia="微软雅黑" w:hAnsi="微软雅黑"/>
        </w:rPr>
        <w:t>支持</w:t>
      </w:r>
      <w:r>
        <w:rPr>
          <w:rFonts w:ascii="微软雅黑" w:eastAsia="微软雅黑" w:hAnsi="微软雅黑" w:hint="eastAsia"/>
        </w:rPr>
        <w:t>查看8个</w:t>
      </w:r>
      <w:r>
        <w:rPr>
          <w:rFonts w:ascii="微软雅黑" w:eastAsia="微软雅黑" w:hAnsi="微软雅黑"/>
        </w:rPr>
        <w:t>队列整形，包括整形</w:t>
      </w:r>
      <w:r>
        <w:rPr>
          <w:rFonts w:ascii="微软雅黑" w:eastAsia="微软雅黑" w:hAnsi="微软雅黑" w:hint="eastAsia"/>
        </w:rPr>
        <w:t>开关状态</w:t>
      </w:r>
      <w:r>
        <w:rPr>
          <w:rFonts w:ascii="微软雅黑" w:eastAsia="微软雅黑" w:hAnsi="微软雅黑"/>
        </w:rPr>
        <w:t>、</w:t>
      </w:r>
      <w:r>
        <w:rPr>
          <w:rFonts w:ascii="微软雅黑" w:eastAsia="微软雅黑" w:hAnsi="微软雅黑" w:hint="eastAsia"/>
        </w:rPr>
        <w:t>最大整形速率</w:t>
      </w:r>
      <w:r>
        <w:rPr>
          <w:rFonts w:ascii="微软雅黑" w:eastAsia="微软雅黑" w:hAnsi="微软雅黑"/>
        </w:rPr>
        <w:t>和承诺突发</w:t>
      </w:r>
      <w:r>
        <w:rPr>
          <w:rFonts w:ascii="微软雅黑" w:eastAsia="微软雅黑" w:hAnsi="微软雅黑" w:hint="eastAsia"/>
        </w:rPr>
        <w:t>流量</w:t>
      </w:r>
    </w:p>
    <w:p w14:paraId="3A7C928E" w14:textId="77777777" w:rsidR="0076630D" w:rsidRDefault="00D7272D" w:rsidP="00B10728">
      <w:pPr>
        <w:pStyle w:val="af2"/>
        <w:numPr>
          <w:ilvl w:val="0"/>
          <w:numId w:val="34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编辑接口的流量整形配置</w:t>
      </w:r>
    </w:p>
    <w:p w14:paraId="580F153F" w14:textId="77777777" w:rsidR="0076630D" w:rsidRDefault="0076630D">
      <w:pPr>
        <w:rPr>
          <w:rFonts w:ascii="微软雅黑" w:eastAsia="微软雅黑" w:hAnsi="微软雅黑"/>
        </w:rPr>
      </w:pPr>
    </w:p>
    <w:p w14:paraId="55AEEC8D" w14:textId="77777777" w:rsidR="0076630D" w:rsidRDefault="00D7272D">
      <w:pPr>
        <w:pStyle w:val="20"/>
        <w:numPr>
          <w:ilvl w:val="1"/>
          <w:numId w:val="1"/>
        </w:numPr>
        <w:rPr>
          <w:rFonts w:ascii="微软雅黑" w:eastAsia="微软雅黑" w:hAnsi="微软雅黑"/>
        </w:rPr>
      </w:pPr>
      <w:bookmarkStart w:id="392" w:name="_端口限速/Rate_Limit"/>
      <w:bookmarkStart w:id="393" w:name="_Toc149138855"/>
      <w:bookmarkEnd w:id="392"/>
      <w:r>
        <w:rPr>
          <w:rFonts w:ascii="微软雅黑" w:eastAsia="微软雅黑" w:hAnsi="微软雅黑" w:hint="eastAsia"/>
        </w:rPr>
        <w:t>端口限速/</w:t>
      </w:r>
      <w:r>
        <w:rPr>
          <w:rFonts w:ascii="微软雅黑" w:eastAsia="微软雅黑" w:hAnsi="微软雅黑"/>
        </w:rPr>
        <w:t>Rate Limit</w:t>
      </w:r>
      <w:bookmarkEnd w:id="393"/>
    </w:p>
    <w:p w14:paraId="32B5AED2" w14:textId="77777777" w:rsidR="0076630D" w:rsidRDefault="00D7272D">
      <w:pPr>
        <w:rPr>
          <w:rFonts w:ascii="微软雅黑" w:eastAsia="微软雅黑" w:hAnsi="微软雅黑"/>
        </w:rPr>
      </w:pPr>
      <w:r>
        <w:rPr>
          <w:rFonts w:ascii="微软雅黑" w:eastAsia="微软雅黑" w:hAnsi="微软雅黑" w:hint="eastAsia"/>
        </w:rPr>
        <w:t>【功能概述】</w:t>
      </w:r>
    </w:p>
    <w:p w14:paraId="7F0080B5" w14:textId="77777777" w:rsidR="0076630D" w:rsidRDefault="00D7272D">
      <w:pPr>
        <w:ind w:firstLine="420"/>
        <w:rPr>
          <w:rFonts w:ascii="微软雅黑" w:eastAsia="微软雅黑" w:hAnsi="微软雅黑"/>
        </w:rPr>
      </w:pPr>
      <w:r>
        <w:rPr>
          <w:rFonts w:ascii="微软雅黑" w:eastAsia="微软雅黑" w:hAnsi="微软雅黑" w:hint="eastAsia"/>
        </w:rPr>
        <w:t>接口限速</w:t>
      </w:r>
      <w:r>
        <w:rPr>
          <w:rFonts w:ascii="微软雅黑" w:eastAsia="微软雅黑" w:hAnsi="微软雅黑"/>
        </w:rPr>
        <w:t>可以对一个接口上发送或者接收全部报文的总速率进行限制</w:t>
      </w:r>
      <w:r>
        <w:rPr>
          <w:rFonts w:ascii="微软雅黑" w:eastAsia="微软雅黑" w:hAnsi="微软雅黑" w:hint="eastAsia"/>
        </w:rPr>
        <w:t>。接口限速</w:t>
      </w:r>
      <w:r>
        <w:rPr>
          <w:rFonts w:ascii="微软雅黑" w:eastAsia="微软雅黑" w:hAnsi="微软雅黑"/>
        </w:rPr>
        <w:t>也是采用令牌桶进行流量控制。如果</w:t>
      </w:r>
      <w:r>
        <w:rPr>
          <w:rFonts w:ascii="微软雅黑" w:eastAsia="微软雅黑" w:hAnsi="微软雅黑" w:hint="eastAsia"/>
        </w:rPr>
        <w:t>在</w:t>
      </w:r>
      <w:r>
        <w:rPr>
          <w:rFonts w:ascii="微软雅黑" w:eastAsia="微软雅黑" w:hAnsi="微软雅黑"/>
        </w:rPr>
        <w:t>设备的某个接口配置了接口限速，所有经由该接口发送的报文首先要经过接口限速的令牌桶进行处理</w:t>
      </w:r>
      <w:r>
        <w:rPr>
          <w:rFonts w:ascii="微软雅黑" w:eastAsia="微软雅黑" w:hAnsi="微软雅黑" w:hint="eastAsia"/>
        </w:rPr>
        <w:t>。</w:t>
      </w:r>
      <w:r>
        <w:rPr>
          <w:rFonts w:ascii="微软雅黑" w:eastAsia="微软雅黑" w:hAnsi="微软雅黑"/>
        </w:rPr>
        <w:t>如果令牌桶中有足够的</w:t>
      </w:r>
      <w:r>
        <w:rPr>
          <w:rFonts w:ascii="微软雅黑" w:eastAsia="微软雅黑" w:hAnsi="微软雅黑" w:hint="eastAsia"/>
        </w:rPr>
        <w:t>临牌</w:t>
      </w:r>
      <w:r>
        <w:rPr>
          <w:rFonts w:ascii="微软雅黑" w:eastAsia="微软雅黑" w:hAnsi="微软雅黑"/>
        </w:rPr>
        <w:t>，则报文可以发送；反之，报文将被丢弃</w:t>
      </w:r>
      <w:r>
        <w:rPr>
          <w:rFonts w:ascii="微软雅黑" w:eastAsia="微软雅黑" w:hAnsi="微软雅黑" w:hint="eastAsia"/>
        </w:rPr>
        <w:t>或者</w:t>
      </w:r>
      <w:r>
        <w:rPr>
          <w:rFonts w:ascii="微软雅黑" w:eastAsia="微软雅黑" w:hAnsi="微软雅黑"/>
        </w:rPr>
        <w:t>被缓存。</w:t>
      </w:r>
    </w:p>
    <w:p w14:paraId="51569876" w14:textId="77777777" w:rsidR="0076630D" w:rsidRDefault="0076630D">
      <w:pPr>
        <w:rPr>
          <w:rFonts w:ascii="微软雅黑" w:eastAsia="微软雅黑" w:hAnsi="微软雅黑"/>
        </w:rPr>
      </w:pPr>
    </w:p>
    <w:p w14:paraId="0223D8B0" w14:textId="77777777" w:rsidR="0076630D" w:rsidRDefault="00D7272D">
      <w:pPr>
        <w:rPr>
          <w:rFonts w:ascii="微软雅黑" w:eastAsia="微软雅黑" w:hAnsi="微软雅黑"/>
        </w:rPr>
      </w:pPr>
      <w:r>
        <w:rPr>
          <w:rFonts w:ascii="微软雅黑" w:eastAsia="微软雅黑" w:hAnsi="微软雅黑" w:hint="eastAsia"/>
        </w:rPr>
        <w:t>【配置参数】</w:t>
      </w:r>
    </w:p>
    <w:p w14:paraId="343C880B" w14:textId="77777777" w:rsidR="0076630D" w:rsidRDefault="00D7272D" w:rsidP="00B10728">
      <w:pPr>
        <w:pStyle w:val="af2"/>
        <w:numPr>
          <w:ilvl w:val="0"/>
          <w:numId w:val="340"/>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：选择需要</w:t>
      </w:r>
      <w:r>
        <w:rPr>
          <w:rFonts w:ascii="微软雅黑" w:eastAsia="微软雅黑" w:hAnsi="微软雅黑" w:hint="eastAsia"/>
        </w:rPr>
        <w:t>限速</w:t>
      </w:r>
      <w:r>
        <w:rPr>
          <w:rFonts w:ascii="微软雅黑" w:eastAsia="微软雅黑" w:hAnsi="微软雅黑"/>
        </w:rPr>
        <w:t>的交换机接口，包括电口、光口。</w:t>
      </w:r>
    </w:p>
    <w:p w14:paraId="113BD901" w14:textId="77777777" w:rsidR="0076630D" w:rsidRDefault="00D7272D">
      <w:pPr>
        <w:ind w:left="419"/>
        <w:rPr>
          <w:rFonts w:ascii="微软雅黑" w:eastAsia="微软雅黑" w:hAnsi="微软雅黑"/>
        </w:rPr>
      </w:pPr>
      <w:r>
        <w:rPr>
          <w:rFonts w:ascii="微软雅黑" w:eastAsia="微软雅黑" w:hAnsi="微软雅黑" w:hint="eastAsia"/>
        </w:rPr>
        <w:lastRenderedPageBreak/>
        <w:t>入方向</w:t>
      </w:r>
      <w:r>
        <w:rPr>
          <w:rFonts w:ascii="微软雅黑" w:eastAsia="微软雅黑" w:hAnsi="微软雅黑"/>
        </w:rPr>
        <w:t>限速：</w:t>
      </w:r>
    </w:p>
    <w:p w14:paraId="4000BF06" w14:textId="77777777" w:rsidR="0076630D" w:rsidRDefault="00D7272D" w:rsidP="00B10728">
      <w:pPr>
        <w:pStyle w:val="af2"/>
        <w:numPr>
          <w:ilvl w:val="0"/>
          <w:numId w:val="340"/>
        </w:numPr>
        <w:ind w:firstLineChars="0"/>
        <w:rPr>
          <w:rFonts w:ascii="微软雅黑" w:eastAsia="微软雅黑" w:hAnsi="微软雅黑"/>
        </w:rPr>
      </w:pPr>
      <w:r>
        <w:rPr>
          <w:rFonts w:ascii="微软雅黑" w:eastAsia="微软雅黑" w:hAnsi="微软雅黑" w:hint="eastAsia"/>
        </w:rPr>
        <w:t>入方向</w:t>
      </w:r>
      <w:r>
        <w:rPr>
          <w:rFonts w:ascii="微软雅黑" w:eastAsia="微软雅黑" w:hAnsi="微软雅黑"/>
        </w:rPr>
        <w:t>限速：【</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是否开启接口入方向的速率限制，默认关闭。</w:t>
      </w:r>
      <w:r>
        <w:rPr>
          <w:rFonts w:ascii="微软雅黑" w:eastAsia="微软雅黑" w:hAnsi="微软雅黑" w:hint="eastAsia"/>
        </w:rPr>
        <w:t>开启后</w:t>
      </w:r>
      <w:r>
        <w:rPr>
          <w:rFonts w:ascii="微软雅黑" w:eastAsia="微软雅黑" w:hAnsi="微软雅黑"/>
        </w:rPr>
        <w:t>，需配置</w:t>
      </w:r>
      <w:r>
        <w:rPr>
          <w:rFonts w:ascii="微软雅黑" w:eastAsia="微软雅黑" w:hAnsi="微软雅黑" w:hint="eastAsia"/>
        </w:rPr>
        <w:t>承诺</w:t>
      </w:r>
      <w:r>
        <w:rPr>
          <w:rFonts w:ascii="微软雅黑" w:eastAsia="微软雅黑" w:hAnsi="微软雅黑"/>
        </w:rPr>
        <w:t>信息速率。</w:t>
      </w:r>
    </w:p>
    <w:p w14:paraId="77AD23D7" w14:textId="77777777" w:rsidR="0076630D" w:rsidRDefault="00D7272D" w:rsidP="00B10728">
      <w:pPr>
        <w:pStyle w:val="af2"/>
        <w:numPr>
          <w:ilvl w:val="0"/>
          <w:numId w:val="342"/>
        </w:numPr>
        <w:ind w:firstLineChars="0"/>
        <w:rPr>
          <w:rFonts w:ascii="微软雅黑" w:eastAsia="微软雅黑" w:hAnsi="微软雅黑"/>
        </w:rPr>
      </w:pPr>
      <w:r>
        <w:rPr>
          <w:rFonts w:ascii="微软雅黑" w:eastAsia="微软雅黑" w:hAnsi="微软雅黑" w:hint="eastAsia"/>
        </w:rPr>
        <w:t>CIR</w:t>
      </w:r>
      <w:r>
        <w:rPr>
          <w:rFonts w:ascii="微软雅黑" w:eastAsia="微软雅黑" w:hAnsi="微软雅黑"/>
        </w:rPr>
        <w:t xml:space="preserve"> (Kbps)：【</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承诺信息速率，即流量</w:t>
      </w:r>
      <w:r>
        <w:rPr>
          <w:rFonts w:ascii="微软雅黑" w:eastAsia="微软雅黑" w:hAnsi="微软雅黑" w:hint="eastAsia"/>
        </w:rPr>
        <w:t>能够通过</w:t>
      </w:r>
      <w:r>
        <w:rPr>
          <w:rFonts w:ascii="微软雅黑" w:eastAsia="微软雅黑" w:hAnsi="微软雅黑"/>
        </w:rPr>
        <w:t>的平均速率</w:t>
      </w:r>
      <w:r>
        <w:rPr>
          <w:rFonts w:ascii="微软雅黑" w:eastAsia="微软雅黑" w:hAnsi="微软雅黑" w:hint="eastAsia"/>
        </w:rPr>
        <w:t>，默认</w:t>
      </w:r>
      <w:r>
        <w:rPr>
          <w:rFonts w:ascii="微软雅黑" w:eastAsia="微软雅黑" w:hAnsi="微软雅黑"/>
        </w:rPr>
        <w:t>的取值范围为</w:t>
      </w:r>
      <w:r>
        <w:rPr>
          <w:rFonts w:ascii="微软雅黑" w:eastAsia="微软雅黑" w:hAnsi="微软雅黑" w:hint="eastAsia"/>
        </w:rPr>
        <w:t>1</w:t>
      </w:r>
      <w:r>
        <w:rPr>
          <w:rFonts w:ascii="微软雅黑" w:eastAsia="微软雅黑" w:hAnsi="微软雅黑"/>
        </w:rPr>
        <w:t>-1000000Kbps(</w:t>
      </w:r>
      <w:r>
        <w:rPr>
          <w:rFonts w:ascii="微软雅黑" w:eastAsia="微软雅黑" w:hAnsi="微软雅黑" w:hint="eastAsia"/>
        </w:rPr>
        <w:t>千兆</w:t>
      </w:r>
      <w:r>
        <w:rPr>
          <w:rFonts w:ascii="微软雅黑" w:eastAsia="微软雅黑" w:hAnsi="微软雅黑"/>
        </w:rPr>
        <w:t>电口</w:t>
      </w:r>
      <w:r>
        <w:rPr>
          <w:rFonts w:ascii="微软雅黑" w:eastAsia="微软雅黑" w:hAnsi="微软雅黑" w:hint="eastAsia"/>
        </w:rPr>
        <w:t>和</w:t>
      </w:r>
      <w:r>
        <w:rPr>
          <w:rFonts w:ascii="微软雅黑" w:eastAsia="微软雅黑" w:hAnsi="微软雅黑"/>
        </w:rPr>
        <w:t>光口)</w:t>
      </w:r>
      <w:r>
        <w:rPr>
          <w:rFonts w:ascii="微软雅黑" w:eastAsia="微软雅黑" w:hAnsi="微软雅黑" w:hint="eastAsia"/>
        </w:rPr>
        <w:t>或1-2500000</w:t>
      </w:r>
      <w:r>
        <w:rPr>
          <w:rFonts w:ascii="微软雅黑" w:eastAsia="微软雅黑" w:hAnsi="微软雅黑"/>
        </w:rPr>
        <w:t>Kbps（</w:t>
      </w:r>
      <w:r>
        <w:rPr>
          <w:rFonts w:ascii="微软雅黑" w:eastAsia="微软雅黑" w:hAnsi="微软雅黑" w:hint="eastAsia"/>
        </w:rPr>
        <w:t>2.5</w:t>
      </w:r>
      <w:r>
        <w:rPr>
          <w:rFonts w:ascii="微软雅黑" w:eastAsia="微软雅黑" w:hAnsi="微软雅黑"/>
        </w:rPr>
        <w:t>G电口）</w:t>
      </w:r>
      <w:r>
        <w:rPr>
          <w:rFonts w:ascii="微软雅黑" w:eastAsia="微软雅黑" w:hAnsi="微软雅黑" w:hint="eastAsia"/>
        </w:rPr>
        <w:t>或1-10000000</w:t>
      </w:r>
      <w:r>
        <w:rPr>
          <w:rFonts w:ascii="微软雅黑" w:eastAsia="微软雅黑" w:hAnsi="微软雅黑"/>
        </w:rPr>
        <w:t>Kbps（</w:t>
      </w:r>
      <w:r>
        <w:rPr>
          <w:rFonts w:ascii="微软雅黑" w:eastAsia="微软雅黑" w:hAnsi="微软雅黑" w:hint="eastAsia"/>
        </w:rPr>
        <w:t>万兆</w:t>
      </w:r>
      <w:r>
        <w:rPr>
          <w:rFonts w:ascii="微软雅黑" w:eastAsia="微软雅黑" w:hAnsi="微软雅黑"/>
        </w:rPr>
        <w:t>光口），必须为</w:t>
      </w:r>
      <w:r>
        <w:rPr>
          <w:rFonts w:ascii="微软雅黑" w:eastAsia="微软雅黑" w:hAnsi="微软雅黑" w:hint="eastAsia"/>
        </w:rPr>
        <w:t>16的</w:t>
      </w:r>
      <w:r>
        <w:rPr>
          <w:rFonts w:ascii="微软雅黑" w:eastAsia="微软雅黑" w:hAnsi="微软雅黑"/>
        </w:rPr>
        <w:t>整数倍，</w:t>
      </w:r>
      <w:r>
        <w:rPr>
          <w:rFonts w:ascii="微软雅黑" w:eastAsia="微软雅黑" w:hAnsi="微软雅黑" w:hint="eastAsia"/>
        </w:rPr>
        <w:t>默认为</w:t>
      </w:r>
      <w:r>
        <w:rPr>
          <w:rFonts w:ascii="微软雅黑" w:eastAsia="微软雅黑" w:hAnsi="微软雅黑"/>
        </w:rPr>
        <w:t>端口速率。</w:t>
      </w:r>
    </w:p>
    <w:p w14:paraId="4844E711" w14:textId="77777777" w:rsidR="0076630D" w:rsidRDefault="00D7272D">
      <w:pPr>
        <w:pStyle w:val="af2"/>
        <w:ind w:left="125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端口</w:t>
      </w:r>
      <w:r>
        <w:rPr>
          <w:rFonts w:ascii="微软雅黑" w:eastAsia="微软雅黑" w:hAnsi="微软雅黑"/>
        </w:rPr>
        <w:t>最大速率的</w:t>
      </w:r>
      <w:r>
        <w:rPr>
          <w:rFonts w:ascii="微软雅黑" w:eastAsia="微软雅黑" w:hAnsi="微软雅黑" w:hint="eastAsia"/>
        </w:rPr>
        <w:t>最大值</w:t>
      </w:r>
      <w:r>
        <w:rPr>
          <w:rFonts w:ascii="微软雅黑" w:eastAsia="微软雅黑" w:hAnsi="微软雅黑"/>
        </w:rPr>
        <w:t>和默认值</w:t>
      </w:r>
      <w:r>
        <w:rPr>
          <w:rFonts w:ascii="微软雅黑" w:eastAsia="微软雅黑" w:hAnsi="微软雅黑" w:hint="eastAsia"/>
        </w:rPr>
        <w:t>规则</w:t>
      </w:r>
      <w:r>
        <w:rPr>
          <w:rFonts w:ascii="微软雅黑" w:eastAsia="微软雅黑" w:hAnsi="微软雅黑"/>
        </w:rPr>
        <w:t>：</w:t>
      </w:r>
      <w:r>
        <w:rPr>
          <w:rFonts w:ascii="微软雅黑" w:eastAsia="微软雅黑" w:hAnsi="微软雅黑" w:hint="eastAsia"/>
        </w:rPr>
        <w:t>最大值和</w:t>
      </w:r>
      <w:r>
        <w:rPr>
          <w:rFonts w:ascii="微软雅黑" w:eastAsia="微软雅黑" w:hAnsi="微软雅黑"/>
        </w:rPr>
        <w:t>默认</w:t>
      </w:r>
      <w:r>
        <w:rPr>
          <w:rFonts w:ascii="微软雅黑" w:eastAsia="微软雅黑" w:hAnsi="微软雅黑" w:hint="eastAsia"/>
        </w:rPr>
        <w:t>值</w:t>
      </w:r>
      <w:r>
        <w:rPr>
          <w:rFonts w:ascii="微软雅黑" w:eastAsia="微软雅黑" w:hAnsi="微软雅黑"/>
        </w:rPr>
        <w:t>为端口基本配置处设置的速率值，若设置“</w:t>
      </w:r>
      <w:r>
        <w:rPr>
          <w:rFonts w:ascii="微软雅黑" w:eastAsia="微软雅黑" w:hAnsi="微软雅黑" w:hint="eastAsia"/>
        </w:rPr>
        <w:t>自协商</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则</w:t>
      </w:r>
      <w:r>
        <w:rPr>
          <w:rFonts w:ascii="微软雅黑" w:eastAsia="微软雅黑" w:hAnsi="微软雅黑" w:hint="eastAsia"/>
        </w:rPr>
        <w:t>为端口速率</w:t>
      </w:r>
      <w:r>
        <w:rPr>
          <w:rFonts w:ascii="微软雅黑" w:eastAsia="微软雅黑" w:hAnsi="微软雅黑"/>
        </w:rPr>
        <w:t>最大值</w:t>
      </w:r>
      <w:r>
        <w:rPr>
          <w:rFonts w:ascii="微软雅黑" w:eastAsia="微软雅黑" w:hAnsi="微软雅黑" w:hint="eastAsia"/>
        </w:rPr>
        <w:t>。</w:t>
      </w:r>
    </w:p>
    <w:p w14:paraId="166149AD" w14:textId="6A508D06" w:rsidR="0076630D" w:rsidRDefault="00D7272D" w:rsidP="00B10728">
      <w:pPr>
        <w:pStyle w:val="af2"/>
        <w:numPr>
          <w:ilvl w:val="0"/>
          <w:numId w:val="342"/>
        </w:numPr>
        <w:ind w:firstLineChars="0"/>
        <w:rPr>
          <w:rFonts w:ascii="微软雅黑" w:eastAsia="微软雅黑" w:hAnsi="微软雅黑"/>
        </w:rPr>
      </w:pPr>
      <w:r>
        <w:rPr>
          <w:rFonts w:ascii="微软雅黑" w:eastAsia="微软雅黑" w:hAnsi="微软雅黑" w:hint="eastAsia"/>
        </w:rPr>
        <w:t>CBS</w:t>
      </w:r>
      <w:r>
        <w:rPr>
          <w:rFonts w:ascii="微软雅黑" w:eastAsia="微软雅黑" w:hAnsi="微软雅黑"/>
        </w:rPr>
        <w:t xml:space="preserve"> (Byte)</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设置瞬间</w:t>
      </w:r>
      <w:r>
        <w:rPr>
          <w:rFonts w:ascii="微软雅黑" w:eastAsia="微软雅黑" w:hAnsi="微软雅黑"/>
        </w:rPr>
        <w:t>能够通过的承诺</w:t>
      </w:r>
      <w:r>
        <w:rPr>
          <w:rFonts w:ascii="微软雅黑" w:eastAsia="微软雅黑" w:hAnsi="微软雅黑" w:hint="eastAsia"/>
        </w:rPr>
        <w:t>突发流量</w:t>
      </w:r>
      <w:r>
        <w:rPr>
          <w:rFonts w:ascii="微软雅黑" w:eastAsia="微软雅黑" w:hAnsi="微软雅黑"/>
        </w:rPr>
        <w:t>，取值范围为32768</w:t>
      </w:r>
      <w:r>
        <w:rPr>
          <w:rFonts w:ascii="微软雅黑" w:eastAsia="微软雅黑" w:hAnsi="微软雅黑" w:hint="eastAsia"/>
        </w:rPr>
        <w:t>-</w:t>
      </w:r>
      <w:r>
        <w:t xml:space="preserve"> </w:t>
      </w:r>
      <w:r>
        <w:rPr>
          <w:rFonts w:ascii="微软雅黑" w:eastAsia="微软雅黑" w:hAnsi="微软雅黑"/>
        </w:rPr>
        <w:t>2147483647 Bytes</w:t>
      </w:r>
      <w:r w:rsidR="007B059A">
        <w:rPr>
          <w:rFonts w:ascii="微软雅黑" w:eastAsia="微软雅黑" w:hAnsi="微软雅黑" w:hint="eastAsia"/>
        </w:rPr>
        <w:t>（9300芯片平台） / 32768</w:t>
      </w:r>
      <w:r w:rsidR="007B059A">
        <w:rPr>
          <w:rFonts w:ascii="微软雅黑" w:eastAsia="微软雅黑" w:hAnsi="微软雅黑"/>
        </w:rPr>
        <w:t>-65535 Bytes</w:t>
      </w:r>
      <w:r w:rsidR="007B059A">
        <w:rPr>
          <w:rFonts w:ascii="微软雅黑" w:eastAsia="微软雅黑" w:hAnsi="微软雅黑" w:hint="eastAsia"/>
        </w:rPr>
        <w:t>（9310芯片平台）</w:t>
      </w:r>
      <w:r>
        <w:rPr>
          <w:rFonts w:ascii="微软雅黑" w:eastAsia="微软雅黑" w:hAnsi="微软雅黑"/>
        </w:rPr>
        <w:t>。</w:t>
      </w:r>
    </w:p>
    <w:p w14:paraId="2D5424CD" w14:textId="4E023A63" w:rsidR="0076630D" w:rsidRDefault="00D7272D">
      <w:pPr>
        <w:pStyle w:val="af2"/>
        <w:ind w:left="125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CBS L2</w:t>
      </w:r>
      <w:r w:rsidR="007B059A">
        <w:rPr>
          <w:rFonts w:ascii="微软雅黑" w:eastAsia="微软雅黑" w:hAnsi="微软雅黑"/>
        </w:rPr>
        <w:t xml:space="preserve"> 838X芯片平台</w:t>
      </w:r>
      <w:r>
        <w:rPr>
          <w:rFonts w:ascii="微软雅黑" w:eastAsia="微软雅黑" w:hAnsi="微软雅黑"/>
        </w:rPr>
        <w:t>交换机不支持，</w:t>
      </w:r>
      <w:r w:rsidR="007B059A">
        <w:rPr>
          <w:rFonts w:ascii="微软雅黑" w:eastAsia="微软雅黑" w:hAnsi="微软雅黑" w:hint="eastAsia"/>
        </w:rPr>
        <w:t>L</w:t>
      </w:r>
      <w:r w:rsidR="007B059A">
        <w:rPr>
          <w:rFonts w:ascii="微软雅黑" w:eastAsia="微软雅黑" w:hAnsi="微软雅黑"/>
        </w:rPr>
        <w:t>2 93XX芯片平台和</w:t>
      </w:r>
      <w:r>
        <w:rPr>
          <w:rFonts w:ascii="微软雅黑" w:eastAsia="微软雅黑" w:hAnsi="微软雅黑"/>
        </w:rPr>
        <w:t>L3</w:t>
      </w:r>
      <w:r>
        <w:rPr>
          <w:rFonts w:ascii="微软雅黑" w:eastAsia="微软雅黑" w:hAnsi="微软雅黑" w:hint="eastAsia"/>
        </w:rPr>
        <w:t>交换机</w:t>
      </w:r>
      <w:r>
        <w:rPr>
          <w:rFonts w:ascii="微软雅黑" w:eastAsia="微软雅黑" w:hAnsi="微软雅黑"/>
        </w:rPr>
        <w:t>支持。</w:t>
      </w:r>
    </w:p>
    <w:p w14:paraId="101493BC" w14:textId="77777777" w:rsidR="0076630D" w:rsidRDefault="00D7272D">
      <w:pPr>
        <w:ind w:left="419"/>
        <w:rPr>
          <w:rFonts w:ascii="微软雅黑" w:eastAsia="微软雅黑" w:hAnsi="微软雅黑"/>
        </w:rPr>
      </w:pPr>
      <w:r>
        <w:rPr>
          <w:rFonts w:ascii="微软雅黑" w:eastAsia="微软雅黑" w:hAnsi="微软雅黑" w:hint="eastAsia"/>
        </w:rPr>
        <w:t>出方向</w:t>
      </w:r>
      <w:r>
        <w:rPr>
          <w:rFonts w:ascii="微软雅黑" w:eastAsia="微软雅黑" w:hAnsi="微软雅黑"/>
        </w:rPr>
        <w:t>限速：</w:t>
      </w:r>
    </w:p>
    <w:p w14:paraId="00743CD0" w14:textId="77777777" w:rsidR="0076630D" w:rsidRDefault="00D7272D" w:rsidP="00B10728">
      <w:pPr>
        <w:pStyle w:val="af2"/>
        <w:numPr>
          <w:ilvl w:val="0"/>
          <w:numId w:val="340"/>
        </w:numPr>
        <w:ind w:firstLineChars="0"/>
        <w:rPr>
          <w:rFonts w:ascii="微软雅黑" w:eastAsia="微软雅黑" w:hAnsi="微软雅黑"/>
        </w:rPr>
      </w:pPr>
      <w:r>
        <w:rPr>
          <w:rFonts w:ascii="微软雅黑" w:eastAsia="微软雅黑" w:hAnsi="微软雅黑" w:hint="eastAsia"/>
        </w:rPr>
        <w:t>出方向</w:t>
      </w:r>
      <w:r>
        <w:rPr>
          <w:rFonts w:ascii="微软雅黑" w:eastAsia="微软雅黑" w:hAnsi="微软雅黑"/>
        </w:rPr>
        <w:t>限速：【</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是否开启接口入方向的速率限制，默认关闭。</w:t>
      </w:r>
      <w:r>
        <w:rPr>
          <w:rFonts w:ascii="微软雅黑" w:eastAsia="微软雅黑" w:hAnsi="微软雅黑" w:hint="eastAsia"/>
        </w:rPr>
        <w:t>开启后</w:t>
      </w:r>
      <w:r>
        <w:rPr>
          <w:rFonts w:ascii="微软雅黑" w:eastAsia="微软雅黑" w:hAnsi="微软雅黑"/>
        </w:rPr>
        <w:t>，需配置</w:t>
      </w:r>
      <w:r>
        <w:rPr>
          <w:rFonts w:ascii="微软雅黑" w:eastAsia="微软雅黑" w:hAnsi="微软雅黑" w:hint="eastAsia"/>
        </w:rPr>
        <w:t>承诺</w:t>
      </w:r>
      <w:r>
        <w:rPr>
          <w:rFonts w:ascii="微软雅黑" w:eastAsia="微软雅黑" w:hAnsi="微软雅黑"/>
        </w:rPr>
        <w:t>信息速率。</w:t>
      </w:r>
    </w:p>
    <w:p w14:paraId="064D9CCE" w14:textId="77777777" w:rsidR="0076630D" w:rsidRDefault="00D7272D">
      <w:pPr>
        <w:pStyle w:val="af2"/>
        <w:ind w:left="1259" w:firstLineChars="0" w:firstLine="0"/>
        <w:rPr>
          <w:rFonts w:ascii="微软雅黑" w:eastAsia="微软雅黑" w:hAnsi="微软雅黑"/>
        </w:rPr>
      </w:pPr>
      <w:r>
        <w:rPr>
          <w:rFonts w:ascii="微软雅黑" w:eastAsia="微软雅黑" w:hAnsi="微软雅黑" w:hint="eastAsia"/>
        </w:rPr>
        <w:t>CIR</w:t>
      </w:r>
      <w:r>
        <w:rPr>
          <w:rFonts w:ascii="微软雅黑" w:eastAsia="微软雅黑" w:hAnsi="微软雅黑"/>
        </w:rPr>
        <w:t xml:space="preserve"> (Kbps)：【</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承诺信息速率，即流量</w:t>
      </w:r>
      <w:r>
        <w:rPr>
          <w:rFonts w:ascii="微软雅黑" w:eastAsia="微软雅黑" w:hAnsi="微软雅黑" w:hint="eastAsia"/>
        </w:rPr>
        <w:t>能够通过</w:t>
      </w:r>
      <w:r>
        <w:rPr>
          <w:rFonts w:ascii="微软雅黑" w:eastAsia="微软雅黑" w:hAnsi="微软雅黑"/>
        </w:rPr>
        <w:t>的平均速率</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-1000000Kbps(</w:t>
      </w:r>
      <w:r>
        <w:rPr>
          <w:rFonts w:ascii="微软雅黑" w:eastAsia="微软雅黑" w:hAnsi="微软雅黑" w:hint="eastAsia"/>
        </w:rPr>
        <w:t>千兆</w:t>
      </w:r>
      <w:r>
        <w:rPr>
          <w:rFonts w:ascii="微软雅黑" w:eastAsia="微软雅黑" w:hAnsi="微软雅黑"/>
        </w:rPr>
        <w:t>电口</w:t>
      </w:r>
      <w:r>
        <w:rPr>
          <w:rFonts w:ascii="微软雅黑" w:eastAsia="微软雅黑" w:hAnsi="微软雅黑" w:hint="eastAsia"/>
        </w:rPr>
        <w:t>和</w:t>
      </w:r>
      <w:r>
        <w:rPr>
          <w:rFonts w:ascii="微软雅黑" w:eastAsia="微软雅黑" w:hAnsi="微软雅黑"/>
        </w:rPr>
        <w:t>光口)</w:t>
      </w:r>
      <w:r>
        <w:rPr>
          <w:rFonts w:ascii="微软雅黑" w:eastAsia="微软雅黑" w:hAnsi="微软雅黑" w:hint="eastAsia"/>
        </w:rPr>
        <w:t>或1-2500000</w:t>
      </w:r>
      <w:r>
        <w:rPr>
          <w:rFonts w:ascii="微软雅黑" w:eastAsia="微软雅黑" w:hAnsi="微软雅黑"/>
        </w:rPr>
        <w:t>Kbps（</w:t>
      </w:r>
      <w:r>
        <w:rPr>
          <w:rFonts w:ascii="微软雅黑" w:eastAsia="微软雅黑" w:hAnsi="微软雅黑" w:hint="eastAsia"/>
        </w:rPr>
        <w:t>2.5</w:t>
      </w:r>
      <w:r>
        <w:rPr>
          <w:rFonts w:ascii="微软雅黑" w:eastAsia="微软雅黑" w:hAnsi="微软雅黑"/>
        </w:rPr>
        <w:t>G电口）</w:t>
      </w:r>
      <w:r>
        <w:rPr>
          <w:rFonts w:ascii="微软雅黑" w:eastAsia="微软雅黑" w:hAnsi="微软雅黑" w:hint="eastAsia"/>
        </w:rPr>
        <w:t>或1-10000000</w:t>
      </w:r>
      <w:r>
        <w:rPr>
          <w:rFonts w:ascii="微软雅黑" w:eastAsia="微软雅黑" w:hAnsi="微软雅黑"/>
        </w:rPr>
        <w:t>Kbps（</w:t>
      </w:r>
      <w:r>
        <w:rPr>
          <w:rFonts w:ascii="微软雅黑" w:eastAsia="微软雅黑" w:hAnsi="微软雅黑" w:hint="eastAsia"/>
        </w:rPr>
        <w:t>万兆</w:t>
      </w:r>
      <w:r>
        <w:rPr>
          <w:rFonts w:ascii="微软雅黑" w:eastAsia="微软雅黑" w:hAnsi="微软雅黑"/>
        </w:rPr>
        <w:t>光口），必须为</w:t>
      </w:r>
      <w:r>
        <w:rPr>
          <w:rFonts w:ascii="微软雅黑" w:eastAsia="微软雅黑" w:hAnsi="微软雅黑" w:hint="eastAsia"/>
        </w:rPr>
        <w:t>16的</w:t>
      </w:r>
      <w:r>
        <w:rPr>
          <w:rFonts w:ascii="微软雅黑" w:eastAsia="微软雅黑" w:hAnsi="微软雅黑"/>
        </w:rPr>
        <w:t>整数倍，</w:t>
      </w:r>
      <w:r>
        <w:rPr>
          <w:rFonts w:ascii="微软雅黑" w:eastAsia="微软雅黑" w:hAnsi="微软雅黑" w:hint="eastAsia"/>
        </w:rPr>
        <w:t>默认为</w:t>
      </w:r>
      <w:r>
        <w:rPr>
          <w:rFonts w:ascii="微软雅黑" w:eastAsia="微软雅黑" w:hAnsi="微软雅黑"/>
        </w:rPr>
        <w:t>端口速率。</w:t>
      </w:r>
    </w:p>
    <w:p w14:paraId="6A8548E0" w14:textId="77777777" w:rsidR="0076630D" w:rsidRDefault="00D7272D">
      <w:pPr>
        <w:pStyle w:val="af2"/>
        <w:ind w:left="125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端口</w:t>
      </w:r>
      <w:r>
        <w:rPr>
          <w:rFonts w:ascii="微软雅黑" w:eastAsia="微软雅黑" w:hAnsi="微软雅黑"/>
        </w:rPr>
        <w:t>最大速率的</w:t>
      </w:r>
      <w:r>
        <w:rPr>
          <w:rFonts w:ascii="微软雅黑" w:eastAsia="微软雅黑" w:hAnsi="微软雅黑" w:hint="eastAsia"/>
        </w:rPr>
        <w:t>最大值</w:t>
      </w:r>
      <w:r>
        <w:rPr>
          <w:rFonts w:ascii="微软雅黑" w:eastAsia="微软雅黑" w:hAnsi="微软雅黑"/>
        </w:rPr>
        <w:t>和默认值</w:t>
      </w:r>
      <w:r>
        <w:rPr>
          <w:rFonts w:ascii="微软雅黑" w:eastAsia="微软雅黑" w:hAnsi="微软雅黑" w:hint="eastAsia"/>
        </w:rPr>
        <w:t>规则</w:t>
      </w:r>
      <w:r>
        <w:rPr>
          <w:rFonts w:ascii="微软雅黑" w:eastAsia="微软雅黑" w:hAnsi="微软雅黑"/>
        </w:rPr>
        <w:t>：</w:t>
      </w:r>
      <w:r>
        <w:rPr>
          <w:rFonts w:ascii="微软雅黑" w:eastAsia="微软雅黑" w:hAnsi="微软雅黑" w:hint="eastAsia"/>
        </w:rPr>
        <w:t>最大值和</w:t>
      </w:r>
      <w:r>
        <w:rPr>
          <w:rFonts w:ascii="微软雅黑" w:eastAsia="微软雅黑" w:hAnsi="微软雅黑"/>
        </w:rPr>
        <w:t>默认</w:t>
      </w:r>
      <w:r>
        <w:rPr>
          <w:rFonts w:ascii="微软雅黑" w:eastAsia="微软雅黑" w:hAnsi="微软雅黑" w:hint="eastAsia"/>
        </w:rPr>
        <w:t>值</w:t>
      </w:r>
      <w:r>
        <w:rPr>
          <w:rFonts w:ascii="微软雅黑" w:eastAsia="微软雅黑" w:hAnsi="微软雅黑"/>
        </w:rPr>
        <w:t>为端口基本配置处</w:t>
      </w:r>
      <w:r>
        <w:rPr>
          <w:rFonts w:ascii="微软雅黑" w:eastAsia="微软雅黑" w:hAnsi="微软雅黑"/>
        </w:rPr>
        <w:lastRenderedPageBreak/>
        <w:t>设置的速率值，若设置“</w:t>
      </w:r>
      <w:r>
        <w:rPr>
          <w:rFonts w:ascii="微软雅黑" w:eastAsia="微软雅黑" w:hAnsi="微软雅黑" w:hint="eastAsia"/>
        </w:rPr>
        <w:t>自协商</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则</w:t>
      </w:r>
      <w:r>
        <w:rPr>
          <w:rFonts w:ascii="微软雅黑" w:eastAsia="微软雅黑" w:hAnsi="微软雅黑" w:hint="eastAsia"/>
        </w:rPr>
        <w:t>为端口速率</w:t>
      </w:r>
      <w:r>
        <w:rPr>
          <w:rFonts w:ascii="微软雅黑" w:eastAsia="微软雅黑" w:hAnsi="微软雅黑"/>
        </w:rPr>
        <w:t>最大值</w:t>
      </w:r>
      <w:r>
        <w:rPr>
          <w:rFonts w:ascii="微软雅黑" w:eastAsia="微软雅黑" w:hAnsi="微软雅黑" w:hint="eastAsia"/>
        </w:rPr>
        <w:t>。</w:t>
      </w:r>
    </w:p>
    <w:p w14:paraId="1649AE00" w14:textId="291CFFBF" w:rsidR="0076630D" w:rsidRDefault="00D7272D" w:rsidP="00B10728">
      <w:pPr>
        <w:pStyle w:val="af2"/>
        <w:numPr>
          <w:ilvl w:val="0"/>
          <w:numId w:val="342"/>
        </w:numPr>
        <w:ind w:firstLineChars="0"/>
        <w:rPr>
          <w:rFonts w:ascii="微软雅黑" w:eastAsia="微软雅黑" w:hAnsi="微软雅黑"/>
        </w:rPr>
      </w:pPr>
      <w:r>
        <w:rPr>
          <w:rFonts w:ascii="微软雅黑" w:eastAsia="微软雅黑" w:hAnsi="微软雅黑" w:hint="eastAsia"/>
        </w:rPr>
        <w:t>CBS</w:t>
      </w:r>
      <w:r>
        <w:rPr>
          <w:rFonts w:ascii="微软雅黑" w:eastAsia="微软雅黑" w:hAnsi="微软雅黑"/>
        </w:rPr>
        <w:t xml:space="preserve"> (Byte)：</w:t>
      </w:r>
      <w:r>
        <w:rPr>
          <w:rFonts w:ascii="微软雅黑" w:eastAsia="微软雅黑" w:hAnsi="微软雅黑" w:hint="eastAsia"/>
        </w:rPr>
        <w:t>【text文本框】设置瞬间</w:t>
      </w:r>
      <w:r>
        <w:rPr>
          <w:rFonts w:ascii="微软雅黑" w:eastAsia="微软雅黑" w:hAnsi="微软雅黑"/>
        </w:rPr>
        <w:t>能够通过的承诺</w:t>
      </w:r>
      <w:r>
        <w:rPr>
          <w:rFonts w:ascii="微软雅黑" w:eastAsia="微软雅黑" w:hAnsi="微软雅黑" w:hint="eastAsia"/>
        </w:rPr>
        <w:t>突发流量</w:t>
      </w:r>
      <w:r>
        <w:rPr>
          <w:rFonts w:ascii="微软雅黑" w:eastAsia="微软雅黑" w:hAnsi="微软雅黑"/>
        </w:rPr>
        <w:t>，取值范围为678-53247 Bytes</w:t>
      </w:r>
      <w:r w:rsidR="007B059A">
        <w:rPr>
          <w:rFonts w:ascii="微软雅黑" w:eastAsia="微软雅黑" w:hAnsi="微软雅黑" w:hint="eastAsia"/>
        </w:rPr>
        <w:t>（9300芯片</w:t>
      </w:r>
      <w:r w:rsidR="007B059A">
        <w:rPr>
          <w:rFonts w:ascii="微软雅黑" w:eastAsia="微软雅黑" w:hAnsi="微软雅黑"/>
        </w:rPr>
        <w:t>平台</w:t>
      </w:r>
      <w:r w:rsidR="007B059A">
        <w:rPr>
          <w:rFonts w:ascii="微软雅黑" w:eastAsia="微软雅黑" w:hAnsi="微软雅黑" w:hint="eastAsia"/>
        </w:rPr>
        <w:t>） / 1368</w:t>
      </w:r>
      <w:r w:rsidR="007B059A">
        <w:rPr>
          <w:rFonts w:ascii="微软雅黑" w:eastAsia="微软雅黑" w:hAnsi="微软雅黑"/>
        </w:rPr>
        <w:t>-53247 Bytes（</w:t>
      </w:r>
      <w:r w:rsidR="007B059A">
        <w:rPr>
          <w:rFonts w:ascii="微软雅黑" w:eastAsia="微软雅黑" w:hAnsi="微软雅黑" w:hint="eastAsia"/>
        </w:rPr>
        <w:t>9310芯片</w:t>
      </w:r>
      <w:r w:rsidR="007B059A">
        <w:rPr>
          <w:rFonts w:ascii="微软雅黑" w:eastAsia="微软雅黑" w:hAnsi="微软雅黑"/>
        </w:rPr>
        <w:t>平台）</w:t>
      </w:r>
      <w:r>
        <w:rPr>
          <w:rFonts w:ascii="微软雅黑" w:eastAsia="微软雅黑" w:hAnsi="微软雅黑"/>
        </w:rPr>
        <w:t>。</w:t>
      </w:r>
    </w:p>
    <w:p w14:paraId="23A4EA74" w14:textId="5A7234FB" w:rsidR="0076630D" w:rsidRDefault="00D7272D">
      <w:pPr>
        <w:pStyle w:val="af2"/>
        <w:ind w:left="125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CBS L2</w:t>
      </w:r>
      <w:r w:rsidR="007B059A">
        <w:rPr>
          <w:rFonts w:ascii="微软雅黑" w:eastAsia="微软雅黑" w:hAnsi="微软雅黑"/>
        </w:rPr>
        <w:t xml:space="preserve"> 838X芯片平台</w:t>
      </w:r>
      <w:r>
        <w:rPr>
          <w:rFonts w:ascii="微软雅黑" w:eastAsia="微软雅黑" w:hAnsi="微软雅黑"/>
        </w:rPr>
        <w:t>交换机不支持，</w:t>
      </w:r>
      <w:r w:rsidR="007B059A">
        <w:rPr>
          <w:rFonts w:ascii="微软雅黑" w:eastAsia="微软雅黑" w:hAnsi="微软雅黑" w:hint="eastAsia"/>
        </w:rPr>
        <w:t>L</w:t>
      </w:r>
      <w:r w:rsidR="007B059A">
        <w:rPr>
          <w:rFonts w:ascii="微软雅黑" w:eastAsia="微软雅黑" w:hAnsi="微软雅黑"/>
        </w:rPr>
        <w:t>2 93XX芯片平台和</w:t>
      </w:r>
      <w:r>
        <w:rPr>
          <w:rFonts w:ascii="微软雅黑" w:eastAsia="微软雅黑" w:hAnsi="微软雅黑"/>
        </w:rPr>
        <w:t>L3</w:t>
      </w:r>
      <w:r>
        <w:rPr>
          <w:rFonts w:ascii="微软雅黑" w:eastAsia="微软雅黑" w:hAnsi="微软雅黑" w:hint="eastAsia"/>
        </w:rPr>
        <w:t>交换机</w:t>
      </w:r>
      <w:r>
        <w:rPr>
          <w:rFonts w:ascii="微软雅黑" w:eastAsia="微软雅黑" w:hAnsi="微软雅黑"/>
        </w:rPr>
        <w:t>支持。</w:t>
      </w:r>
    </w:p>
    <w:p w14:paraId="08C31D51" w14:textId="77777777" w:rsidR="0076630D" w:rsidRDefault="0076630D">
      <w:pPr>
        <w:rPr>
          <w:rFonts w:ascii="微软雅黑" w:eastAsia="微软雅黑" w:hAnsi="微软雅黑"/>
        </w:rPr>
      </w:pPr>
    </w:p>
    <w:p w14:paraId="4048503E" w14:textId="77777777" w:rsidR="0076630D" w:rsidRDefault="00D7272D">
      <w:pPr>
        <w:rPr>
          <w:rFonts w:ascii="微软雅黑" w:eastAsia="微软雅黑" w:hAnsi="微软雅黑"/>
        </w:rPr>
      </w:pPr>
      <w:r>
        <w:rPr>
          <w:rFonts w:ascii="微软雅黑" w:eastAsia="微软雅黑" w:hAnsi="微软雅黑" w:hint="eastAsia"/>
        </w:rPr>
        <w:t>端口限速</w:t>
      </w:r>
      <w:r>
        <w:rPr>
          <w:rFonts w:ascii="微软雅黑" w:eastAsia="微软雅黑" w:hAnsi="微软雅黑"/>
        </w:rPr>
        <w:t>列表：</w:t>
      </w:r>
    </w:p>
    <w:p w14:paraId="313B2D9F" w14:textId="77777777" w:rsidR="0076630D" w:rsidRDefault="00D7272D" w:rsidP="00B10728">
      <w:pPr>
        <w:pStyle w:val="af2"/>
        <w:numPr>
          <w:ilvl w:val="0"/>
          <w:numId w:val="340"/>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显示接口名称、入方向限速开关状态及其CIR</w:t>
      </w:r>
      <w:r>
        <w:rPr>
          <w:rFonts w:ascii="微软雅黑" w:eastAsia="微软雅黑" w:hAnsi="微软雅黑" w:hint="eastAsia"/>
        </w:rPr>
        <w:t>和</w:t>
      </w:r>
      <w:r>
        <w:rPr>
          <w:rFonts w:ascii="微软雅黑" w:eastAsia="微软雅黑" w:hAnsi="微软雅黑"/>
        </w:rPr>
        <w:t>CBS、出方向限速开关状态及其CIR和CBS。</w:t>
      </w:r>
    </w:p>
    <w:p w14:paraId="4651F119" w14:textId="77777777" w:rsidR="0076630D" w:rsidRDefault="00D7272D" w:rsidP="00B10728">
      <w:pPr>
        <w:pStyle w:val="af2"/>
        <w:numPr>
          <w:ilvl w:val="0"/>
          <w:numId w:val="340"/>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编辑接口的限速配置</w:t>
      </w:r>
    </w:p>
    <w:p w14:paraId="509B18BC" w14:textId="77777777" w:rsidR="0076630D" w:rsidRDefault="0076630D">
      <w:pPr>
        <w:rPr>
          <w:rFonts w:ascii="微软雅黑" w:eastAsia="微软雅黑" w:hAnsi="微软雅黑"/>
        </w:rPr>
      </w:pPr>
    </w:p>
    <w:p w14:paraId="6910B72A" w14:textId="77777777" w:rsidR="0076630D" w:rsidRDefault="00D7272D">
      <w:pPr>
        <w:pStyle w:val="1"/>
        <w:rPr>
          <w:rFonts w:ascii="微软雅黑" w:eastAsia="微软雅黑" w:hAnsi="微软雅黑"/>
        </w:rPr>
      </w:pPr>
      <w:bookmarkStart w:id="394" w:name="_Toc149138856"/>
      <w:r>
        <w:commentReference w:id="395"/>
      </w:r>
      <w:r>
        <w:rPr>
          <w:rFonts w:ascii="微软雅黑" w:eastAsia="微软雅黑" w:hAnsi="微软雅黑" w:hint="eastAsia"/>
        </w:rPr>
        <w:t>安全</w:t>
      </w:r>
      <w:r>
        <w:rPr>
          <w:rFonts w:ascii="微软雅黑" w:eastAsia="微软雅黑" w:hAnsi="微软雅黑"/>
        </w:rPr>
        <w:t>业务</w:t>
      </w:r>
      <w:r>
        <w:rPr>
          <w:rFonts w:ascii="微软雅黑" w:eastAsia="微软雅黑" w:hAnsi="微软雅黑" w:hint="eastAsia"/>
        </w:rPr>
        <w:t>/</w:t>
      </w:r>
      <w:r>
        <w:rPr>
          <w:rFonts w:ascii="微软雅黑" w:eastAsia="微软雅黑" w:hAnsi="微软雅黑"/>
        </w:rPr>
        <w:t>Security</w:t>
      </w:r>
      <w:bookmarkEnd w:id="394"/>
    </w:p>
    <w:p w14:paraId="2BE23586" w14:textId="77777777" w:rsidR="0076630D" w:rsidRDefault="00D7272D">
      <w:pPr>
        <w:pStyle w:val="20"/>
        <w:numPr>
          <w:ilvl w:val="1"/>
          <w:numId w:val="1"/>
        </w:numPr>
        <w:rPr>
          <w:rFonts w:ascii="微软雅黑" w:eastAsia="微软雅黑" w:hAnsi="微软雅黑"/>
          <w:szCs w:val="24"/>
        </w:rPr>
      </w:pPr>
      <w:bookmarkStart w:id="396" w:name="_风暴控制/Storm_Control(FP1B)"/>
      <w:bookmarkStart w:id="397" w:name="_Toc149138857"/>
      <w:bookmarkEnd w:id="396"/>
      <w:r>
        <w:rPr>
          <w:rFonts w:ascii="微软雅黑" w:eastAsia="微软雅黑" w:hAnsi="微软雅黑" w:hint="eastAsia"/>
          <w:szCs w:val="24"/>
        </w:rPr>
        <w:t>风暴控制/</w:t>
      </w:r>
      <w:r>
        <w:rPr>
          <w:rFonts w:ascii="微软雅黑" w:eastAsia="微软雅黑" w:hAnsi="微软雅黑"/>
          <w:szCs w:val="24"/>
        </w:rPr>
        <w:t>Storm Control</w:t>
      </w:r>
      <w:r>
        <w:rPr>
          <w:rFonts w:ascii="微软雅黑" w:eastAsia="微软雅黑" w:hAnsi="微软雅黑"/>
          <w:color w:val="EEECE1" w:themeColor="background2"/>
          <w:highlight w:val="red"/>
        </w:rPr>
        <w:t>(FP1B)</w:t>
      </w:r>
      <w:bookmarkEnd w:id="397"/>
    </w:p>
    <w:p w14:paraId="202C276E" w14:textId="77777777" w:rsidR="0076630D" w:rsidRDefault="00D7272D">
      <w:pPr>
        <w:rPr>
          <w:rFonts w:ascii="微软雅黑" w:eastAsia="微软雅黑" w:hAnsi="微软雅黑"/>
        </w:rPr>
      </w:pPr>
      <w:r>
        <w:rPr>
          <w:rFonts w:ascii="微软雅黑" w:eastAsia="微软雅黑" w:hAnsi="微软雅黑" w:hint="eastAsia"/>
        </w:rPr>
        <w:t>【功能概述】</w:t>
      </w:r>
    </w:p>
    <w:p w14:paraId="58F160F4" w14:textId="77777777" w:rsidR="0076630D" w:rsidRDefault="00D7272D">
      <w:pPr>
        <w:ind w:firstLine="420"/>
        <w:rPr>
          <w:rFonts w:ascii="微软雅黑" w:eastAsia="微软雅黑" w:hAnsi="微软雅黑"/>
        </w:rPr>
      </w:pPr>
      <w:r>
        <w:rPr>
          <w:rFonts w:ascii="微软雅黑" w:eastAsia="微软雅黑" w:hAnsi="微软雅黑" w:hint="eastAsia"/>
        </w:rPr>
        <w:t>流量抑制</w:t>
      </w:r>
      <w:r>
        <w:rPr>
          <w:rFonts w:ascii="微软雅黑" w:eastAsia="微软雅黑" w:hAnsi="微软雅黑"/>
        </w:rPr>
        <w:t>可以通过配置阈值来限制广播、未知组播</w:t>
      </w:r>
      <w:r>
        <w:rPr>
          <w:rFonts w:ascii="微软雅黑" w:eastAsia="微软雅黑" w:hAnsi="微软雅黑" w:hint="eastAsia"/>
        </w:rPr>
        <w:t>、</w:t>
      </w:r>
      <w:r>
        <w:rPr>
          <w:rFonts w:ascii="微软雅黑" w:eastAsia="微软雅黑" w:hAnsi="微软雅黑"/>
        </w:rPr>
        <w:t>未知单播、已知组播和已知单播报文的速率，</w:t>
      </w:r>
      <w:r>
        <w:rPr>
          <w:rFonts w:ascii="微软雅黑" w:eastAsia="微软雅黑" w:hAnsi="微软雅黑" w:hint="eastAsia"/>
        </w:rPr>
        <w:t>防止</w:t>
      </w:r>
      <w:r>
        <w:rPr>
          <w:rFonts w:ascii="微软雅黑" w:eastAsia="微软雅黑" w:hAnsi="微软雅黑"/>
        </w:rPr>
        <w:t>广播、未知组播报文和未知单播报文产生广播风暴，防止已知组播报文和已知单播报文的大流量冲击。</w:t>
      </w:r>
    </w:p>
    <w:p w14:paraId="3F21611C" w14:textId="77777777" w:rsidR="0076630D" w:rsidRDefault="00D7272D">
      <w:pPr>
        <w:ind w:firstLine="420"/>
        <w:rPr>
          <w:rFonts w:ascii="微软雅黑" w:eastAsia="微软雅黑" w:hAnsi="微软雅黑"/>
        </w:rPr>
      </w:pPr>
      <w:r>
        <w:rPr>
          <w:rFonts w:ascii="微软雅黑" w:eastAsia="微软雅黑" w:hAnsi="微软雅黑" w:hint="eastAsia"/>
        </w:rPr>
        <w:t>风暴控制</w:t>
      </w:r>
      <w:r>
        <w:rPr>
          <w:rFonts w:ascii="微软雅黑" w:eastAsia="微软雅黑" w:hAnsi="微软雅黑"/>
        </w:rPr>
        <w:t>可以通过阻塞报文或关闭端口来阻断广播、未知组播和未知单播报文的流量</w:t>
      </w:r>
      <w:r>
        <w:rPr>
          <w:rFonts w:ascii="微软雅黑" w:eastAsia="微软雅黑" w:hAnsi="微软雅黑" w:hint="eastAsia"/>
        </w:rPr>
        <w:t>。设备</w:t>
      </w:r>
      <w:r>
        <w:rPr>
          <w:rFonts w:ascii="微软雅黑" w:eastAsia="微软雅黑" w:hAnsi="微软雅黑"/>
        </w:rPr>
        <w:t>支持对接口下的上述三类报文分别按包速率、字节速率、百分比进行风暴控制</w:t>
      </w:r>
      <w:r>
        <w:rPr>
          <w:rFonts w:ascii="微软雅黑" w:eastAsia="微软雅黑" w:hAnsi="微软雅黑" w:hint="eastAsia"/>
        </w:rPr>
        <w:t>。</w:t>
      </w:r>
      <w:r>
        <w:rPr>
          <w:rFonts w:ascii="微软雅黑" w:eastAsia="微软雅黑" w:hAnsi="微软雅黑"/>
        </w:rPr>
        <w:t>在</w:t>
      </w:r>
      <w:r>
        <w:rPr>
          <w:rFonts w:ascii="微软雅黑" w:eastAsia="微软雅黑" w:hAnsi="微软雅黑" w:hint="eastAsia"/>
        </w:rPr>
        <w:t>一个</w:t>
      </w:r>
      <w:r>
        <w:rPr>
          <w:rFonts w:ascii="微软雅黑" w:eastAsia="微软雅黑" w:hAnsi="微软雅黑"/>
        </w:rPr>
        <w:lastRenderedPageBreak/>
        <w:t>检测时间间隔内，设备监控接口下接收的三类报文的平均速率并和配置的最大阈值相比较，当报文速率大于配置的最大</w:t>
      </w:r>
      <w:r>
        <w:rPr>
          <w:rFonts w:ascii="微软雅黑" w:eastAsia="微软雅黑" w:hAnsi="微软雅黑" w:hint="eastAsia"/>
        </w:rPr>
        <w:t>阈值</w:t>
      </w:r>
      <w:r>
        <w:rPr>
          <w:rFonts w:ascii="微软雅黑" w:eastAsia="微软雅黑" w:hAnsi="微软雅黑"/>
        </w:rPr>
        <w:t>时，设备会对该接口进行风暴控制，执行配置好的风暴控制动作。风暴控制动作包括阻塞报文和关闭</w:t>
      </w:r>
      <w:r>
        <w:rPr>
          <w:rFonts w:ascii="微软雅黑" w:eastAsia="微软雅黑" w:hAnsi="微软雅黑" w:hint="eastAsia"/>
        </w:rPr>
        <w:t>/</w:t>
      </w:r>
      <w:r>
        <w:rPr>
          <w:rFonts w:ascii="微软雅黑" w:eastAsia="微软雅黑" w:hAnsi="微软雅黑"/>
        </w:rPr>
        <w:t>shutdown接口。</w:t>
      </w:r>
    </w:p>
    <w:p w14:paraId="7E973B4C"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对报文进行阻塞，当接口上</w:t>
      </w:r>
      <w:r>
        <w:rPr>
          <w:rFonts w:ascii="微软雅黑" w:eastAsia="微软雅黑" w:hAnsi="微软雅黑" w:hint="eastAsia"/>
        </w:rPr>
        <w:t>接收</w:t>
      </w:r>
      <w:r>
        <w:rPr>
          <w:rFonts w:ascii="微软雅黑" w:eastAsia="微软雅黑" w:hAnsi="微软雅黑"/>
        </w:rPr>
        <w:t>报文的平均速率小于指定的最小阈值时，</w:t>
      </w:r>
      <w:r>
        <w:rPr>
          <w:rFonts w:ascii="微软雅黑" w:eastAsia="微软雅黑" w:hAnsi="微软雅黑" w:hint="eastAsia"/>
        </w:rPr>
        <w:t>风暴</w:t>
      </w:r>
      <w:r>
        <w:rPr>
          <w:rFonts w:ascii="微软雅黑" w:eastAsia="微软雅黑" w:hAnsi="微软雅黑"/>
        </w:rPr>
        <w:t>控制会放开在接口上对该报文的阻塞。</w:t>
      </w:r>
    </w:p>
    <w:p w14:paraId="0ACAC16F"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如果</w:t>
      </w:r>
      <w:r>
        <w:rPr>
          <w:rFonts w:ascii="微软雅黑" w:eastAsia="微软雅黑" w:hAnsi="微软雅黑"/>
        </w:rPr>
        <w:t>动作为关闭</w:t>
      </w:r>
      <w:r>
        <w:rPr>
          <w:rFonts w:ascii="微软雅黑" w:eastAsia="微软雅黑" w:hAnsi="微软雅黑" w:hint="eastAsia"/>
        </w:rPr>
        <w:t>/</w:t>
      </w:r>
      <w:r>
        <w:rPr>
          <w:rFonts w:ascii="微软雅黑" w:eastAsia="微软雅黑" w:hAnsi="微软雅黑"/>
        </w:rPr>
        <w:t>shutdown接口，则需要手动执行命令来开启接口，或者使能接口状态自动恢复为UP功能。</w:t>
      </w:r>
    </w:p>
    <w:p w14:paraId="1F6B6551" w14:textId="77777777" w:rsidR="0076630D" w:rsidRDefault="0076630D">
      <w:pPr>
        <w:rPr>
          <w:rFonts w:ascii="微软雅黑" w:eastAsia="微软雅黑" w:hAnsi="微软雅黑"/>
        </w:rPr>
      </w:pPr>
    </w:p>
    <w:p w14:paraId="761A8B6C" w14:textId="77777777" w:rsidR="0076630D" w:rsidRDefault="00D7272D">
      <w:pPr>
        <w:rPr>
          <w:rFonts w:ascii="微软雅黑" w:eastAsia="微软雅黑" w:hAnsi="微软雅黑"/>
        </w:rPr>
      </w:pPr>
      <w:r>
        <w:rPr>
          <w:rFonts w:ascii="微软雅黑" w:eastAsia="微软雅黑" w:hAnsi="微软雅黑" w:hint="eastAsia"/>
        </w:rPr>
        <w:t>【配置参数】</w:t>
      </w:r>
    </w:p>
    <w:p w14:paraId="73639482" w14:textId="77777777" w:rsidR="0076630D" w:rsidRDefault="00D7272D">
      <w:pPr>
        <w:rPr>
          <w:rFonts w:ascii="微软雅黑" w:eastAsia="微软雅黑" w:hAnsi="微软雅黑"/>
        </w:rPr>
      </w:pPr>
      <w:r>
        <w:rPr>
          <w:rFonts w:ascii="微软雅黑" w:eastAsia="微软雅黑" w:hAnsi="微软雅黑" w:hint="eastAsia"/>
        </w:rPr>
        <w:t>全局配置</w:t>
      </w:r>
      <w:r>
        <w:rPr>
          <w:rFonts w:ascii="微软雅黑" w:eastAsia="微软雅黑" w:hAnsi="微软雅黑"/>
        </w:rPr>
        <w:t>：</w:t>
      </w:r>
    </w:p>
    <w:p w14:paraId="4E453D2E" w14:textId="77777777" w:rsidR="0076630D" w:rsidRDefault="00D7272D">
      <w:pPr>
        <w:ind w:firstLine="420"/>
        <w:rPr>
          <w:rFonts w:ascii="微软雅黑" w:eastAsia="微软雅黑" w:hAnsi="微软雅黑"/>
        </w:rPr>
      </w:pPr>
      <w:r>
        <w:rPr>
          <w:rFonts w:ascii="微软雅黑" w:eastAsia="微软雅黑" w:hAnsi="微软雅黑"/>
        </w:rPr>
        <w:t>IFG</w:t>
      </w:r>
      <w:r>
        <w:rPr>
          <w:rFonts w:ascii="微软雅黑" w:eastAsia="微软雅黑" w:hAnsi="微软雅黑" w:hint="eastAsia"/>
        </w:rPr>
        <w:t>即帧</w:t>
      </w:r>
      <w:r>
        <w:rPr>
          <w:rFonts w:ascii="微软雅黑" w:eastAsia="微软雅黑" w:hAnsi="微软雅黑"/>
        </w:rPr>
        <w:t>间隙</w:t>
      </w:r>
      <w:r>
        <w:rPr>
          <w:rFonts w:ascii="微软雅黑" w:eastAsia="微软雅黑" w:hAnsi="微软雅黑" w:hint="eastAsia"/>
        </w:rPr>
        <w:t>，</w:t>
      </w:r>
      <w:r>
        <w:rPr>
          <w:rFonts w:ascii="微软雅黑" w:eastAsia="微软雅黑" w:hAnsi="微软雅黑"/>
        </w:rPr>
        <w:t>设备在</w:t>
      </w:r>
      <w:r>
        <w:rPr>
          <w:rFonts w:ascii="微软雅黑" w:eastAsia="微软雅黑" w:hAnsi="微软雅黑" w:hint="eastAsia"/>
        </w:rPr>
        <w:t>流量</w:t>
      </w:r>
      <w:r>
        <w:rPr>
          <w:rFonts w:ascii="微软雅黑" w:eastAsia="微软雅黑" w:hAnsi="微软雅黑"/>
        </w:rPr>
        <w:t>控制时，缺省情况下是包括帧间隙的，即</w:t>
      </w:r>
      <w:r>
        <w:rPr>
          <w:rFonts w:ascii="微软雅黑" w:eastAsia="微软雅黑" w:hAnsi="微软雅黑" w:hint="eastAsia"/>
        </w:rPr>
        <w:t>统计</w:t>
      </w:r>
      <w:r>
        <w:rPr>
          <w:rFonts w:ascii="微软雅黑" w:eastAsia="微软雅黑" w:hAnsi="微软雅黑"/>
        </w:rPr>
        <w:t>的流量速率</w:t>
      </w:r>
      <w:r>
        <w:rPr>
          <w:rFonts w:ascii="微软雅黑" w:eastAsia="微软雅黑" w:hAnsi="微软雅黑" w:hint="eastAsia"/>
        </w:rPr>
        <w:t>包括帧间隙</w:t>
      </w:r>
      <w:r>
        <w:rPr>
          <w:rFonts w:ascii="微软雅黑" w:eastAsia="微软雅黑" w:hAnsi="微软雅黑"/>
        </w:rPr>
        <w:t>。</w:t>
      </w:r>
    </w:p>
    <w:p w14:paraId="5148F496" w14:textId="1D7809A8" w:rsidR="0076630D" w:rsidRDefault="00D7272D" w:rsidP="00B10728">
      <w:pPr>
        <w:pStyle w:val="af2"/>
        <w:numPr>
          <w:ilvl w:val="0"/>
          <w:numId w:val="344"/>
        </w:numPr>
        <w:ind w:firstLineChars="0"/>
        <w:rPr>
          <w:rFonts w:ascii="微软雅黑" w:eastAsia="微软雅黑" w:hAnsi="微软雅黑"/>
        </w:rPr>
      </w:pPr>
      <w:r>
        <w:rPr>
          <w:rFonts w:ascii="微软雅黑" w:eastAsia="微软雅黑" w:hAnsi="微软雅黑" w:hint="eastAsia"/>
        </w:rPr>
        <w:t>IFG</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ins w:id="398" w:author="Microsoft 帐户" w:date="2023-11-02T11:01:00Z">
        <w:r w:rsidR="004C20C6">
          <w:rPr>
            <w:rFonts w:ascii="微软雅黑" w:eastAsia="微软雅黑" w:hAnsi="微软雅黑" w:hint="eastAsia"/>
          </w:rPr>
          <w:t>当且仅当单位</w:t>
        </w:r>
        <w:r w:rsidR="004C20C6">
          <w:rPr>
            <w:rFonts w:ascii="微软雅黑" w:eastAsia="微软雅黑" w:hAnsi="微软雅黑"/>
          </w:rPr>
          <w:t>设置为</w:t>
        </w:r>
        <w:r w:rsidR="004C20C6">
          <w:rPr>
            <w:rFonts w:ascii="微软雅黑" w:eastAsia="微软雅黑" w:hAnsi="微软雅黑" w:hint="eastAsia"/>
          </w:rPr>
          <w:t>“Kbps”时</w:t>
        </w:r>
        <w:r w:rsidR="004C20C6">
          <w:rPr>
            <w:rFonts w:ascii="微软雅黑" w:eastAsia="微软雅黑" w:hAnsi="微软雅黑"/>
          </w:rPr>
          <w:t>支持配置。</w:t>
        </w:r>
      </w:ins>
      <w:r>
        <w:rPr>
          <w:rFonts w:ascii="微软雅黑" w:eastAsia="微软雅黑" w:hAnsi="微软雅黑" w:hint="eastAsia"/>
        </w:rPr>
        <w:t>设置报文</w:t>
      </w:r>
      <w:r>
        <w:rPr>
          <w:rFonts w:ascii="微软雅黑" w:eastAsia="微软雅黑" w:hAnsi="微软雅黑"/>
        </w:rPr>
        <w:t>数据统计是否包含帧间隙，默认包含</w:t>
      </w:r>
      <w:r>
        <w:rPr>
          <w:rFonts w:ascii="微软雅黑" w:eastAsia="微软雅黑" w:hAnsi="微软雅黑" w:hint="eastAsia"/>
        </w:rPr>
        <w:t>。</w:t>
      </w:r>
    </w:p>
    <w:p w14:paraId="76DC0764" w14:textId="77777777" w:rsidR="0076630D" w:rsidRDefault="0076630D">
      <w:pPr>
        <w:rPr>
          <w:rFonts w:ascii="微软雅黑" w:eastAsia="微软雅黑" w:hAnsi="微软雅黑"/>
        </w:rPr>
      </w:pPr>
    </w:p>
    <w:p w14:paraId="72146C8E" w14:textId="77777777" w:rsidR="0076630D" w:rsidRDefault="00D7272D">
      <w:pPr>
        <w:rPr>
          <w:rFonts w:ascii="微软雅黑" w:eastAsia="微软雅黑" w:hAnsi="微软雅黑"/>
        </w:rPr>
      </w:pPr>
      <w:r>
        <w:rPr>
          <w:rFonts w:ascii="微软雅黑" w:eastAsia="微软雅黑" w:hAnsi="微软雅黑" w:hint="eastAsia"/>
        </w:rPr>
        <w:t>接口配置：</w:t>
      </w:r>
    </w:p>
    <w:p w14:paraId="14956CB7"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接口：选择</w:t>
      </w:r>
      <w:r>
        <w:rPr>
          <w:rFonts w:ascii="微软雅黑" w:eastAsia="微软雅黑" w:hAnsi="微软雅黑"/>
        </w:rPr>
        <w:t>需要配置的交换机</w:t>
      </w:r>
      <w:r>
        <w:rPr>
          <w:rFonts w:ascii="微软雅黑" w:eastAsia="微软雅黑" w:hAnsi="微软雅黑" w:hint="eastAsia"/>
        </w:rPr>
        <w:t>接口，包括</w:t>
      </w:r>
      <w:r>
        <w:rPr>
          <w:rFonts w:ascii="微软雅黑" w:eastAsia="微软雅黑" w:hAnsi="微软雅黑"/>
        </w:rPr>
        <w:t>电口</w:t>
      </w:r>
      <w:r>
        <w:rPr>
          <w:rFonts w:ascii="微软雅黑" w:eastAsia="微软雅黑" w:hAnsi="微软雅黑" w:hint="eastAsia"/>
        </w:rPr>
        <w:t>和</w:t>
      </w:r>
      <w:r>
        <w:rPr>
          <w:rFonts w:ascii="微软雅黑" w:eastAsia="微软雅黑" w:hAnsi="微软雅黑"/>
        </w:rPr>
        <w:t>光口。</w:t>
      </w:r>
      <w:r>
        <w:rPr>
          <w:rFonts w:ascii="微软雅黑" w:eastAsia="微软雅黑" w:hAnsi="微软雅黑" w:hint="eastAsia"/>
        </w:rPr>
        <w:t>支持多选</w:t>
      </w:r>
      <w:r>
        <w:rPr>
          <w:rFonts w:ascii="微软雅黑" w:eastAsia="微软雅黑" w:hAnsi="微软雅黑"/>
        </w:rPr>
        <w:t>进行批量配置。</w:t>
      </w:r>
    </w:p>
    <w:p w14:paraId="437855F6" w14:textId="77777777" w:rsidR="0076630D" w:rsidRDefault="00D7272D">
      <w:pPr>
        <w:pStyle w:val="af2"/>
        <w:numPr>
          <w:ilvl w:val="0"/>
          <w:numId w:val="71"/>
        </w:numPr>
        <w:ind w:firstLineChars="0"/>
        <w:rPr>
          <w:rFonts w:ascii="微软雅黑" w:eastAsia="微软雅黑" w:hAnsi="微软雅黑"/>
        </w:rPr>
      </w:pPr>
      <w:r>
        <w:rPr>
          <w:rFonts w:ascii="微软雅黑" w:eastAsia="微软雅黑" w:hAnsi="微软雅黑" w:hint="eastAsia"/>
        </w:rPr>
        <w:t>风暴控制：</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开启</w:t>
      </w:r>
      <w:r>
        <w:rPr>
          <w:rFonts w:ascii="微软雅黑" w:eastAsia="微软雅黑" w:hAnsi="微软雅黑"/>
        </w:rPr>
        <w:t>接口的风暴</w:t>
      </w:r>
      <w:r>
        <w:rPr>
          <w:rFonts w:ascii="微软雅黑" w:eastAsia="微软雅黑" w:hAnsi="微软雅黑" w:hint="eastAsia"/>
        </w:rPr>
        <w:t>控制</w:t>
      </w:r>
      <w:r>
        <w:rPr>
          <w:rFonts w:ascii="微软雅黑" w:eastAsia="微软雅黑" w:hAnsi="微软雅黑"/>
        </w:rPr>
        <w:t>功能</w:t>
      </w:r>
      <w:r>
        <w:rPr>
          <w:rFonts w:ascii="微软雅黑" w:eastAsia="微软雅黑" w:hAnsi="微软雅黑" w:hint="eastAsia"/>
        </w:rPr>
        <w:t>，</w:t>
      </w:r>
      <w:r>
        <w:rPr>
          <w:rFonts w:ascii="微软雅黑" w:eastAsia="微软雅黑" w:hAnsi="微软雅黑"/>
        </w:rPr>
        <w:t>默认关闭。开启</w:t>
      </w:r>
      <w:r>
        <w:rPr>
          <w:rFonts w:ascii="微软雅黑" w:eastAsia="微软雅黑" w:hAnsi="微软雅黑" w:hint="eastAsia"/>
        </w:rPr>
        <w:t>后</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对广播</w:t>
      </w:r>
      <w:r>
        <w:rPr>
          <w:rFonts w:ascii="微软雅黑" w:eastAsia="微软雅黑" w:hAnsi="微软雅黑" w:hint="eastAsia"/>
        </w:rPr>
        <w:t>、未知组播、未知单播</w:t>
      </w:r>
      <w:r>
        <w:rPr>
          <w:rFonts w:ascii="微软雅黑" w:eastAsia="微软雅黑" w:hAnsi="微软雅黑"/>
        </w:rPr>
        <w:t>报文</w:t>
      </w:r>
      <w:r>
        <w:rPr>
          <w:rFonts w:ascii="微软雅黑" w:eastAsia="微软雅黑" w:hAnsi="微软雅黑" w:hint="eastAsia"/>
        </w:rPr>
        <w:t>进行</w:t>
      </w:r>
      <w:r>
        <w:rPr>
          <w:rFonts w:ascii="微软雅黑" w:eastAsia="微软雅黑" w:hAnsi="微软雅黑"/>
        </w:rPr>
        <w:t>风暴控制。</w:t>
      </w:r>
    </w:p>
    <w:p w14:paraId="7A86A205"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广播</w:t>
      </w:r>
      <w:r>
        <w:rPr>
          <w:rFonts w:ascii="微软雅黑" w:eastAsia="微软雅黑" w:hAnsi="微软雅黑"/>
        </w:rPr>
        <w:t>报文|未知组播报文|未知单播报文</w:t>
      </w:r>
      <w:r>
        <w:rPr>
          <w:rFonts w:ascii="微软雅黑" w:eastAsia="微软雅黑" w:hAnsi="微软雅黑" w:hint="eastAsia"/>
        </w:rPr>
        <w:t>设置（3类</w:t>
      </w:r>
      <w:r>
        <w:rPr>
          <w:rFonts w:ascii="微软雅黑" w:eastAsia="微软雅黑" w:hAnsi="微软雅黑"/>
        </w:rPr>
        <w:t>单独设置</w:t>
      </w:r>
      <w:r>
        <w:rPr>
          <w:rFonts w:ascii="微软雅黑" w:eastAsia="微软雅黑" w:hAnsi="微软雅黑" w:hint="eastAsia"/>
        </w:rPr>
        <w:t>）</w:t>
      </w:r>
      <w:r>
        <w:rPr>
          <w:rFonts w:ascii="微软雅黑" w:eastAsia="微软雅黑" w:hAnsi="微软雅黑"/>
        </w:rPr>
        <w:t>：</w:t>
      </w:r>
    </w:p>
    <w:p w14:paraId="1A0289FD" w14:textId="77777777" w:rsidR="0076630D" w:rsidRDefault="00D7272D" w:rsidP="00B10728">
      <w:pPr>
        <w:pStyle w:val="af2"/>
        <w:numPr>
          <w:ilvl w:val="0"/>
          <w:numId w:val="345"/>
        </w:numPr>
        <w:ind w:firstLineChars="0"/>
        <w:rPr>
          <w:rFonts w:ascii="微软雅黑" w:eastAsia="微软雅黑" w:hAnsi="微软雅黑"/>
        </w:rPr>
      </w:pPr>
      <w:r>
        <w:rPr>
          <w:rFonts w:ascii="微软雅黑" w:eastAsia="微软雅黑" w:hAnsi="微软雅黑" w:hint="eastAsia"/>
        </w:rPr>
        <w:t>开启</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是否开启广播报文</w:t>
      </w:r>
      <w:r>
        <w:rPr>
          <w:rFonts w:ascii="微软雅黑" w:eastAsia="微软雅黑" w:hAnsi="微软雅黑" w:hint="eastAsia"/>
        </w:rPr>
        <w:t>/未知组播报文/未知单播报文</w:t>
      </w:r>
      <w:r>
        <w:rPr>
          <w:rFonts w:ascii="微软雅黑" w:eastAsia="微软雅黑" w:hAnsi="微软雅黑"/>
        </w:rPr>
        <w:t>的风暴</w:t>
      </w:r>
      <w:r>
        <w:rPr>
          <w:rFonts w:ascii="微软雅黑" w:eastAsia="微软雅黑" w:hAnsi="微软雅黑" w:hint="eastAsia"/>
        </w:rPr>
        <w:t>阈值</w:t>
      </w:r>
      <w:r>
        <w:rPr>
          <w:rFonts w:ascii="微软雅黑" w:eastAsia="微软雅黑" w:hAnsi="微软雅黑"/>
        </w:rPr>
        <w:t>设置，默认关闭。</w:t>
      </w:r>
    </w:p>
    <w:p w14:paraId="6E745F3D" w14:textId="77777777" w:rsidR="0076630D" w:rsidRDefault="00D7272D" w:rsidP="00B10728">
      <w:pPr>
        <w:pStyle w:val="af2"/>
        <w:numPr>
          <w:ilvl w:val="0"/>
          <w:numId w:val="345"/>
        </w:numPr>
        <w:ind w:firstLineChars="0"/>
        <w:rPr>
          <w:rFonts w:ascii="微软雅黑" w:eastAsia="微软雅黑" w:hAnsi="微软雅黑"/>
        </w:rPr>
      </w:pPr>
      <w:r>
        <w:rPr>
          <w:rFonts w:ascii="微软雅黑" w:eastAsia="微软雅黑" w:hAnsi="微软雅黑" w:hint="eastAsia"/>
        </w:rPr>
        <w:lastRenderedPageBreak/>
        <w:t>控制阈值：【text文本框】设置</w:t>
      </w:r>
      <w:r>
        <w:rPr>
          <w:rFonts w:ascii="微软雅黑" w:eastAsia="微软雅黑" w:hAnsi="微软雅黑"/>
        </w:rPr>
        <w:t>风暴</w:t>
      </w:r>
      <w:r>
        <w:rPr>
          <w:rFonts w:ascii="微软雅黑" w:eastAsia="微软雅黑" w:hAnsi="微软雅黑" w:hint="eastAsia"/>
        </w:rPr>
        <w:t>控制的</w:t>
      </w:r>
      <w:r>
        <w:rPr>
          <w:rFonts w:ascii="微软雅黑" w:eastAsia="微软雅黑" w:hAnsi="微软雅黑"/>
        </w:rPr>
        <w:t>最大阈值</w:t>
      </w:r>
      <w:r>
        <w:rPr>
          <w:rFonts w:ascii="微软雅黑" w:eastAsia="微软雅黑" w:hAnsi="微软雅黑" w:hint="eastAsia"/>
        </w:rPr>
        <w:t>。</w:t>
      </w:r>
      <w:r>
        <w:rPr>
          <w:rFonts w:ascii="微软雅黑" w:eastAsia="微软雅黑" w:hAnsi="微软雅黑"/>
        </w:rPr>
        <w:t>根据不同单位设置不同的取值范围。Kbps</w:t>
      </w:r>
      <w:r>
        <w:rPr>
          <w:rFonts w:ascii="微软雅黑" w:eastAsia="微软雅黑" w:hAnsi="微软雅黑" w:hint="eastAsia"/>
        </w:rPr>
        <w:t>：16-1</w:t>
      </w:r>
      <w:r>
        <w:rPr>
          <w:rFonts w:ascii="微软雅黑" w:eastAsia="微软雅黑" w:hAnsi="微软雅黑"/>
        </w:rPr>
        <w:t>000000</w:t>
      </w:r>
      <w:r>
        <w:rPr>
          <w:rFonts w:ascii="微软雅黑" w:eastAsia="微软雅黑" w:hAnsi="微软雅黑" w:hint="eastAsia"/>
        </w:rPr>
        <w:t>（千兆电口/光口）或16-2500000</w:t>
      </w:r>
      <w:r>
        <w:rPr>
          <w:rFonts w:ascii="微软雅黑" w:eastAsia="微软雅黑" w:hAnsi="微软雅黑"/>
        </w:rPr>
        <w:t>Kbps（</w:t>
      </w:r>
      <w:r>
        <w:rPr>
          <w:rFonts w:ascii="微软雅黑" w:eastAsia="微软雅黑" w:hAnsi="微软雅黑" w:hint="eastAsia"/>
        </w:rPr>
        <w:t>2.5</w:t>
      </w:r>
      <w:r>
        <w:rPr>
          <w:rFonts w:ascii="微软雅黑" w:eastAsia="微软雅黑" w:hAnsi="微软雅黑"/>
        </w:rPr>
        <w:t>G电口）</w:t>
      </w:r>
      <w:r>
        <w:rPr>
          <w:rFonts w:ascii="微软雅黑" w:eastAsia="微软雅黑" w:hAnsi="微软雅黑" w:hint="eastAsia"/>
        </w:rPr>
        <w:t>或16-10000000</w:t>
      </w:r>
      <w:r>
        <w:rPr>
          <w:rFonts w:ascii="微软雅黑" w:eastAsia="微软雅黑" w:hAnsi="微软雅黑"/>
        </w:rPr>
        <w:t>Kbps（</w:t>
      </w:r>
      <w:r>
        <w:rPr>
          <w:rFonts w:ascii="微软雅黑" w:eastAsia="微软雅黑" w:hAnsi="微软雅黑" w:hint="eastAsia"/>
        </w:rPr>
        <w:t>万兆</w:t>
      </w:r>
      <w:r>
        <w:rPr>
          <w:rFonts w:ascii="微软雅黑" w:eastAsia="微软雅黑" w:hAnsi="微软雅黑"/>
        </w:rPr>
        <w:t>光口）</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必须为</w:t>
      </w:r>
      <w:r>
        <w:rPr>
          <w:rFonts w:ascii="微软雅黑" w:eastAsia="微软雅黑" w:hAnsi="微软雅黑" w:hint="eastAsia"/>
        </w:rPr>
        <w:t>16的</w:t>
      </w:r>
      <w:r>
        <w:rPr>
          <w:rFonts w:ascii="微软雅黑" w:eastAsia="微软雅黑" w:hAnsi="微软雅黑"/>
        </w:rPr>
        <w:t>整数倍</w:t>
      </w:r>
      <w:r>
        <w:rPr>
          <w:rFonts w:ascii="微软雅黑" w:eastAsia="微软雅黑" w:hAnsi="微软雅黑" w:hint="eastAsia"/>
        </w:rPr>
        <w:t>，</w:t>
      </w:r>
      <w:r>
        <w:rPr>
          <w:rFonts w:ascii="微软雅黑" w:eastAsia="微软雅黑" w:hAnsi="微软雅黑"/>
        </w:rPr>
        <w:t>；pps：</w:t>
      </w:r>
      <w:r>
        <w:rPr>
          <w:rFonts w:ascii="微软雅黑" w:eastAsia="微软雅黑" w:hAnsi="微软雅黑" w:hint="eastAsia"/>
        </w:rPr>
        <w:t>1-</w:t>
      </w:r>
      <w:r>
        <w:rPr>
          <w:rFonts w:ascii="微软雅黑" w:eastAsia="微软雅黑" w:hAnsi="微软雅黑"/>
        </w:rPr>
        <w:t>262143</w:t>
      </w:r>
      <w:r>
        <w:rPr>
          <w:rFonts w:ascii="微软雅黑" w:eastAsia="微软雅黑" w:hAnsi="微软雅黑" w:hint="eastAsia"/>
        </w:rPr>
        <w:t>（RTL83XX系列）或1-</w:t>
      </w:r>
      <w:r>
        <w:rPr>
          <w:rFonts w:ascii="微软雅黑" w:eastAsia="微软雅黑" w:hAnsi="微软雅黑"/>
        </w:rPr>
        <w:t>16777215</w:t>
      </w:r>
      <w:r>
        <w:rPr>
          <w:rFonts w:ascii="微软雅黑" w:eastAsia="微软雅黑" w:hAnsi="微软雅黑" w:hint="eastAsia"/>
        </w:rPr>
        <w:t>（RTL93</w:t>
      </w:r>
      <w:r>
        <w:rPr>
          <w:rFonts w:ascii="微软雅黑" w:eastAsia="微软雅黑" w:hAnsi="微软雅黑"/>
        </w:rPr>
        <w:t>XX</w:t>
      </w:r>
      <w:r>
        <w:rPr>
          <w:rFonts w:ascii="微软雅黑" w:eastAsia="微软雅黑" w:hAnsi="微软雅黑" w:hint="eastAsia"/>
        </w:rPr>
        <w:t>系列）的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1-10</w:t>
      </w:r>
      <w:r>
        <w:rPr>
          <w:rFonts w:ascii="微软雅黑" w:eastAsia="微软雅黑" w:hAnsi="微软雅黑"/>
        </w:rPr>
        <w:t>0</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FP1</w:t>
      </w:r>
      <w:r>
        <w:rPr>
          <w:rFonts w:ascii="微软雅黑" w:eastAsia="微软雅黑" w:hAnsi="微软雅黑" w:hint="eastAsia"/>
        </w:rPr>
        <w:t>阶段</w:t>
      </w:r>
      <w:r>
        <w:rPr>
          <w:rFonts w:ascii="微软雅黑" w:eastAsia="微软雅黑" w:hAnsi="微软雅黑"/>
        </w:rPr>
        <w:t>%暂不支持</w:t>
      </w:r>
      <w:r>
        <w:rPr>
          <w:rFonts w:ascii="微软雅黑" w:eastAsia="微软雅黑" w:hAnsi="微软雅黑" w:hint="eastAsia"/>
        </w:rPr>
        <w:t>）</w:t>
      </w:r>
      <w:r>
        <w:rPr>
          <w:rFonts w:ascii="微软雅黑" w:eastAsia="微软雅黑" w:hAnsi="微软雅黑"/>
        </w:rPr>
        <w:t>。</w:t>
      </w:r>
    </w:p>
    <w:p w14:paraId="01768713" w14:textId="77777777" w:rsidR="0076630D" w:rsidRDefault="00D7272D" w:rsidP="00B10728">
      <w:pPr>
        <w:pStyle w:val="af2"/>
        <w:numPr>
          <w:ilvl w:val="0"/>
          <w:numId w:val="345"/>
        </w:numPr>
        <w:ind w:firstLineChars="0"/>
        <w:rPr>
          <w:rFonts w:ascii="微软雅黑" w:eastAsia="微软雅黑" w:hAnsi="微软雅黑"/>
        </w:rPr>
      </w:pPr>
      <w:r>
        <w:rPr>
          <w:rFonts w:ascii="微软雅黑" w:eastAsia="微软雅黑" w:hAnsi="微软雅黑" w:hint="eastAsia"/>
        </w:rPr>
        <w:t>单位</w:t>
      </w:r>
      <w:r>
        <w:rPr>
          <w:rFonts w:ascii="微软雅黑" w:eastAsia="微软雅黑" w:hAnsi="微软雅黑"/>
        </w:rPr>
        <w:t>：</w:t>
      </w:r>
      <w:r>
        <w:rPr>
          <w:rFonts w:ascii="微软雅黑" w:eastAsia="微软雅黑" w:hAnsi="微软雅黑" w:hint="eastAsia"/>
        </w:rPr>
        <w:t>【下拉框】设置</w:t>
      </w:r>
      <w:r>
        <w:rPr>
          <w:rFonts w:ascii="微软雅黑" w:eastAsia="微软雅黑" w:hAnsi="微软雅黑"/>
        </w:rPr>
        <w:t>风暴</w:t>
      </w:r>
      <w:r>
        <w:rPr>
          <w:rFonts w:ascii="微软雅黑" w:eastAsia="微软雅黑" w:hAnsi="微软雅黑" w:hint="eastAsia"/>
        </w:rPr>
        <w:t>控制</w:t>
      </w:r>
      <w:r>
        <w:rPr>
          <w:rFonts w:ascii="微软雅黑" w:eastAsia="微软雅黑" w:hAnsi="微软雅黑"/>
        </w:rPr>
        <w:t>的</w:t>
      </w:r>
      <w:r>
        <w:rPr>
          <w:rFonts w:ascii="微软雅黑" w:eastAsia="微软雅黑" w:hAnsi="微软雅黑" w:hint="eastAsia"/>
        </w:rPr>
        <w:t>单位</w:t>
      </w:r>
      <w:r>
        <w:rPr>
          <w:rFonts w:ascii="微软雅黑" w:eastAsia="微软雅黑" w:hAnsi="微软雅黑"/>
        </w:rPr>
        <w:t>，选项有{Kbps|pps|%}</w:t>
      </w:r>
      <w:r>
        <w:rPr>
          <w:rFonts w:ascii="微软雅黑" w:eastAsia="微软雅黑" w:hAnsi="微软雅黑" w:hint="eastAsia"/>
        </w:rPr>
        <w:t>。</w:t>
      </w:r>
    </w:p>
    <w:p w14:paraId="3B288432" w14:textId="77777777" w:rsidR="0076630D" w:rsidRDefault="00D7272D">
      <w:pPr>
        <w:pStyle w:val="af2"/>
        <w:ind w:left="125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单位为全局设置。</w:t>
      </w:r>
      <w:r>
        <w:rPr>
          <w:rFonts w:ascii="微软雅黑" w:eastAsia="微软雅黑" w:hAnsi="微软雅黑" w:hint="eastAsia"/>
        </w:rPr>
        <w:t>当</w:t>
      </w:r>
      <w:r>
        <w:rPr>
          <w:rFonts w:ascii="微软雅黑" w:eastAsia="微软雅黑" w:hAnsi="微软雅黑"/>
        </w:rPr>
        <w:t>单位为Kbps时</w:t>
      </w:r>
      <w:r w:rsidRPr="00634764">
        <w:rPr>
          <w:rFonts w:ascii="微软雅黑" w:eastAsia="微软雅黑" w:hAnsi="微软雅黑"/>
        </w:rPr>
        <w:t>，</w:t>
      </w:r>
      <w:r w:rsidRPr="00634764">
        <w:rPr>
          <w:rFonts w:ascii="微软雅黑" w:eastAsia="微软雅黑" w:hAnsi="微软雅黑" w:hint="eastAsia"/>
        </w:rPr>
        <w:t>控制阈值</w:t>
      </w:r>
      <w:r>
        <w:rPr>
          <w:rFonts w:ascii="微软雅黑" w:eastAsia="微软雅黑" w:hAnsi="微软雅黑"/>
        </w:rPr>
        <w:t>的</w:t>
      </w:r>
      <w:r>
        <w:rPr>
          <w:rFonts w:ascii="微软雅黑" w:eastAsia="微软雅黑" w:hAnsi="微软雅黑" w:hint="eastAsia"/>
        </w:rPr>
        <w:t>最大值规则</w:t>
      </w:r>
      <w:r>
        <w:rPr>
          <w:rFonts w:ascii="微软雅黑" w:eastAsia="微软雅黑" w:hAnsi="微软雅黑"/>
        </w:rPr>
        <w:t>：</w:t>
      </w:r>
      <w:r>
        <w:rPr>
          <w:rFonts w:ascii="微软雅黑" w:eastAsia="微软雅黑" w:hAnsi="微软雅黑" w:hint="eastAsia"/>
        </w:rPr>
        <w:t>最大值</w:t>
      </w:r>
      <w:r>
        <w:rPr>
          <w:rFonts w:ascii="微软雅黑" w:eastAsia="微软雅黑" w:hAnsi="微软雅黑"/>
        </w:rPr>
        <w:t>为端口基本配置处设置的速率值，若设置“</w:t>
      </w:r>
      <w:r>
        <w:rPr>
          <w:rFonts w:ascii="微软雅黑" w:eastAsia="微软雅黑" w:hAnsi="微软雅黑" w:hint="eastAsia"/>
        </w:rPr>
        <w:t>自协商</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则</w:t>
      </w:r>
      <w:r>
        <w:rPr>
          <w:rFonts w:ascii="微软雅黑" w:eastAsia="微软雅黑" w:hAnsi="微软雅黑" w:hint="eastAsia"/>
        </w:rPr>
        <w:t>为端口速率</w:t>
      </w:r>
      <w:r>
        <w:rPr>
          <w:rFonts w:ascii="微软雅黑" w:eastAsia="微软雅黑" w:hAnsi="微软雅黑"/>
        </w:rPr>
        <w:t>最大值</w:t>
      </w:r>
      <w:r>
        <w:rPr>
          <w:rFonts w:ascii="微软雅黑" w:eastAsia="微软雅黑" w:hAnsi="微软雅黑" w:hint="eastAsia"/>
        </w:rPr>
        <w:t>。</w:t>
      </w:r>
    </w:p>
    <w:p w14:paraId="1C645705"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动作</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当接口对应报文超过风暴</w:t>
      </w:r>
      <w:r>
        <w:rPr>
          <w:rFonts w:ascii="微软雅黑" w:eastAsia="微软雅黑" w:hAnsi="微软雅黑" w:hint="eastAsia"/>
        </w:rPr>
        <w:t>控制</w:t>
      </w:r>
      <w:r>
        <w:rPr>
          <w:rFonts w:ascii="微软雅黑" w:eastAsia="微软雅黑" w:hAnsi="微软雅黑"/>
        </w:rPr>
        <w:t>后</w:t>
      </w:r>
      <w:r>
        <w:rPr>
          <w:rFonts w:ascii="微软雅黑" w:eastAsia="微软雅黑" w:hAnsi="微软雅黑" w:hint="eastAsia"/>
        </w:rPr>
        <w:t>的</w:t>
      </w:r>
      <w:r>
        <w:rPr>
          <w:rFonts w:ascii="微软雅黑" w:eastAsia="微软雅黑" w:hAnsi="微软雅黑"/>
        </w:rPr>
        <w:t>处理</w:t>
      </w:r>
      <w:r>
        <w:rPr>
          <w:rFonts w:ascii="微软雅黑" w:eastAsia="微软雅黑" w:hAnsi="微软雅黑" w:hint="eastAsia"/>
        </w:rPr>
        <w:t>动作</w:t>
      </w:r>
      <w:r>
        <w:rPr>
          <w:rFonts w:ascii="微软雅黑" w:eastAsia="微软雅黑" w:hAnsi="微软雅黑"/>
        </w:rPr>
        <w:t>，选项有{</w:t>
      </w:r>
      <w:r>
        <w:rPr>
          <w:rFonts w:ascii="微软雅黑" w:eastAsia="微软雅黑" w:hAnsi="微软雅黑" w:hint="eastAsia"/>
        </w:rPr>
        <w:t>丢弃</w:t>
      </w:r>
      <w:r>
        <w:rPr>
          <w:rFonts w:ascii="微软雅黑" w:eastAsia="微软雅黑" w:hAnsi="微软雅黑"/>
        </w:rPr>
        <w:t>|关闭}</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将超过</w:t>
      </w:r>
      <w:r>
        <w:rPr>
          <w:rFonts w:ascii="微软雅黑" w:eastAsia="微软雅黑" w:hAnsi="微软雅黑" w:hint="eastAsia"/>
        </w:rPr>
        <w:t>控制</w:t>
      </w:r>
      <w:r>
        <w:rPr>
          <w:rFonts w:ascii="微软雅黑" w:eastAsia="微软雅黑" w:hAnsi="微软雅黑"/>
        </w:rPr>
        <w:t>阈值的报文丢弃；“</w:t>
      </w:r>
      <w:r>
        <w:rPr>
          <w:rFonts w:ascii="微软雅黑" w:eastAsia="微软雅黑" w:hAnsi="微软雅黑" w:hint="eastAsia"/>
        </w:rPr>
        <w:t>关闭/</w:t>
      </w:r>
      <w:r>
        <w:rPr>
          <w:rFonts w:ascii="微软雅黑" w:eastAsia="微软雅黑" w:hAnsi="微软雅黑"/>
        </w:rPr>
        <w:t>shutdown”</w:t>
      </w:r>
      <w:r>
        <w:rPr>
          <w:rFonts w:ascii="微软雅黑" w:eastAsia="微软雅黑" w:hAnsi="微软雅黑" w:hint="eastAsia"/>
        </w:rPr>
        <w:t>即</w:t>
      </w:r>
      <w:r>
        <w:rPr>
          <w:rFonts w:ascii="微软雅黑" w:eastAsia="微软雅黑" w:hAnsi="微软雅黑"/>
        </w:rPr>
        <w:t>将超过</w:t>
      </w:r>
      <w:r>
        <w:rPr>
          <w:rFonts w:ascii="微软雅黑" w:eastAsia="微软雅黑" w:hAnsi="微软雅黑" w:hint="eastAsia"/>
        </w:rPr>
        <w:t>抑制阈值</w:t>
      </w:r>
      <w:r>
        <w:rPr>
          <w:rFonts w:ascii="微软雅黑" w:eastAsia="微软雅黑" w:hAnsi="微软雅黑"/>
        </w:rPr>
        <w:t>的接口关闭。</w:t>
      </w:r>
    </w:p>
    <w:p w14:paraId="506B2C7D" w14:textId="77777777" w:rsidR="0076630D" w:rsidRDefault="00D7272D">
      <w:pPr>
        <w:rPr>
          <w:rFonts w:ascii="微软雅黑" w:eastAsia="微软雅黑" w:hAnsi="微软雅黑"/>
        </w:rPr>
      </w:pPr>
      <w:r>
        <w:rPr>
          <w:rFonts w:ascii="微软雅黑" w:eastAsia="微软雅黑" w:hAnsi="微软雅黑" w:hint="eastAsia"/>
        </w:rPr>
        <w:t>风暴控制</w:t>
      </w:r>
      <w:r>
        <w:rPr>
          <w:rFonts w:ascii="微软雅黑" w:eastAsia="微软雅黑" w:hAnsi="微软雅黑"/>
        </w:rPr>
        <w:t>接口列表：</w:t>
      </w:r>
    </w:p>
    <w:p w14:paraId="3A9690CD"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显示接口名称、风暴控制开关状态、广播</w:t>
      </w:r>
      <w:r>
        <w:rPr>
          <w:rFonts w:ascii="微软雅黑" w:eastAsia="微软雅黑" w:hAnsi="微软雅黑" w:hint="eastAsia"/>
        </w:rPr>
        <w:t>阈值</w:t>
      </w:r>
      <w:r>
        <w:rPr>
          <w:rFonts w:ascii="微软雅黑" w:eastAsia="微软雅黑" w:hAnsi="微软雅黑"/>
        </w:rPr>
        <w:t>、未知</w:t>
      </w:r>
      <w:r>
        <w:rPr>
          <w:rFonts w:ascii="微软雅黑" w:eastAsia="微软雅黑" w:hAnsi="微软雅黑" w:hint="eastAsia"/>
        </w:rPr>
        <w:t>组播</w:t>
      </w:r>
      <w:r>
        <w:rPr>
          <w:rFonts w:ascii="微软雅黑" w:eastAsia="微软雅黑" w:hAnsi="微软雅黑"/>
        </w:rPr>
        <w:t>阈值、未知单播阈值</w:t>
      </w:r>
      <w:r>
        <w:rPr>
          <w:rFonts w:ascii="微软雅黑" w:eastAsia="微软雅黑" w:hAnsi="微软雅黑" w:hint="eastAsia"/>
        </w:rPr>
        <w:t>、</w:t>
      </w:r>
      <w:r>
        <w:rPr>
          <w:rFonts w:ascii="微软雅黑" w:eastAsia="微软雅黑" w:hAnsi="微软雅黑"/>
        </w:rPr>
        <w:t>动作</w:t>
      </w:r>
    </w:p>
    <w:p w14:paraId="3D3DD6B3"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单个/批量/全部</w:t>
      </w:r>
      <w:r>
        <w:rPr>
          <w:rFonts w:ascii="微软雅黑" w:eastAsia="微软雅黑" w:hAnsi="微软雅黑"/>
        </w:rPr>
        <w:t>接口风暴</w:t>
      </w:r>
      <w:r>
        <w:rPr>
          <w:rFonts w:ascii="微软雅黑" w:eastAsia="微软雅黑" w:hAnsi="微软雅黑" w:hint="eastAsia"/>
        </w:rPr>
        <w:t>控制</w:t>
      </w:r>
      <w:r>
        <w:rPr>
          <w:rFonts w:ascii="微软雅黑" w:eastAsia="微软雅黑" w:hAnsi="微软雅黑"/>
        </w:rPr>
        <w:t>配置</w:t>
      </w:r>
    </w:p>
    <w:p w14:paraId="08625CC9" w14:textId="77777777" w:rsidR="0076630D" w:rsidRDefault="0076630D">
      <w:pPr>
        <w:rPr>
          <w:rFonts w:ascii="微软雅黑" w:eastAsia="微软雅黑" w:hAnsi="微软雅黑"/>
        </w:rPr>
      </w:pPr>
    </w:p>
    <w:p w14:paraId="408E30A2" w14:textId="77777777" w:rsidR="0076630D" w:rsidRDefault="00D7272D">
      <w:pPr>
        <w:pStyle w:val="20"/>
        <w:numPr>
          <w:ilvl w:val="1"/>
          <w:numId w:val="1"/>
        </w:numPr>
        <w:rPr>
          <w:rFonts w:ascii="微软雅黑" w:eastAsia="微软雅黑" w:hAnsi="微软雅黑"/>
          <w:szCs w:val="24"/>
        </w:rPr>
      </w:pPr>
      <w:bookmarkStart w:id="399" w:name="_端口安全/Port_Security(FP1B)"/>
      <w:bookmarkStart w:id="400" w:name="_Toc149138858"/>
      <w:bookmarkEnd w:id="399"/>
      <w:r>
        <w:rPr>
          <w:rFonts w:ascii="微软雅黑" w:eastAsia="微软雅黑" w:hAnsi="微软雅黑" w:hint="eastAsia"/>
          <w:szCs w:val="24"/>
        </w:rPr>
        <w:t>端口</w:t>
      </w:r>
      <w:r>
        <w:rPr>
          <w:rFonts w:ascii="微软雅黑" w:eastAsia="微软雅黑" w:hAnsi="微软雅黑"/>
          <w:szCs w:val="24"/>
        </w:rPr>
        <w:t>安全</w:t>
      </w:r>
      <w:r>
        <w:rPr>
          <w:rFonts w:ascii="微软雅黑" w:eastAsia="微软雅黑" w:hAnsi="微软雅黑" w:hint="eastAsia"/>
          <w:szCs w:val="24"/>
        </w:rPr>
        <w:t>/</w:t>
      </w:r>
      <w:r>
        <w:rPr>
          <w:rFonts w:ascii="微软雅黑" w:eastAsia="微软雅黑" w:hAnsi="微软雅黑"/>
          <w:szCs w:val="24"/>
        </w:rPr>
        <w:t>Port Security</w:t>
      </w:r>
      <w:r>
        <w:rPr>
          <w:rFonts w:ascii="微软雅黑" w:eastAsia="微软雅黑" w:hAnsi="微软雅黑"/>
          <w:color w:val="EEECE1" w:themeColor="background2"/>
          <w:highlight w:val="red"/>
        </w:rPr>
        <w:t>(FP1B)</w:t>
      </w:r>
      <w:bookmarkEnd w:id="400"/>
    </w:p>
    <w:p w14:paraId="29EC97BC" w14:textId="77777777" w:rsidR="0076630D" w:rsidRDefault="00D7272D">
      <w:pPr>
        <w:rPr>
          <w:rFonts w:ascii="微软雅黑" w:eastAsia="微软雅黑" w:hAnsi="微软雅黑"/>
        </w:rPr>
      </w:pPr>
      <w:r>
        <w:rPr>
          <w:rFonts w:ascii="微软雅黑" w:eastAsia="微软雅黑" w:hAnsi="微软雅黑" w:hint="eastAsia"/>
        </w:rPr>
        <w:t>【功能概述】</w:t>
      </w:r>
    </w:p>
    <w:p w14:paraId="7485DBD0" w14:textId="77777777" w:rsidR="0076630D" w:rsidRDefault="00D7272D">
      <w:pPr>
        <w:ind w:firstLine="420"/>
        <w:rPr>
          <w:rFonts w:ascii="微软雅黑" w:eastAsia="微软雅黑" w:hAnsi="微软雅黑"/>
        </w:rPr>
      </w:pPr>
      <w:r>
        <w:rPr>
          <w:rFonts w:ascii="微软雅黑" w:eastAsia="微软雅黑" w:hAnsi="微软雅黑" w:hint="eastAsia"/>
        </w:rPr>
        <w:t>端口安全</w:t>
      </w:r>
      <w:r>
        <w:rPr>
          <w:rFonts w:ascii="微软雅黑" w:eastAsia="微软雅黑" w:hAnsi="微软雅黑"/>
        </w:rPr>
        <w:t>通过将接口学习到的MAC地址转换为安全MAC地址（</w:t>
      </w:r>
      <w:r>
        <w:rPr>
          <w:rFonts w:ascii="微软雅黑" w:eastAsia="微软雅黑" w:hAnsi="微软雅黑" w:hint="eastAsia"/>
        </w:rPr>
        <w:t>包括</w:t>
      </w:r>
      <w:r>
        <w:rPr>
          <w:rFonts w:ascii="微软雅黑" w:eastAsia="微软雅黑" w:hAnsi="微软雅黑"/>
        </w:rPr>
        <w:t>安全动态MAC地址、安全静态MAC地址和Sticky MAC）</w:t>
      </w:r>
      <w:r>
        <w:rPr>
          <w:rFonts w:ascii="微软雅黑" w:eastAsia="微软雅黑" w:hAnsi="微软雅黑" w:hint="eastAsia"/>
        </w:rPr>
        <w:t>，</w:t>
      </w:r>
      <w:r>
        <w:rPr>
          <w:rFonts w:ascii="微软雅黑" w:eastAsia="微软雅黑" w:hAnsi="微软雅黑"/>
        </w:rPr>
        <w:t>阻止非法用户通过本接口和交换机通信，从而</w:t>
      </w:r>
      <w:r>
        <w:rPr>
          <w:rFonts w:ascii="微软雅黑" w:eastAsia="微软雅黑" w:hAnsi="微软雅黑" w:hint="eastAsia"/>
        </w:rPr>
        <w:t>增强</w:t>
      </w:r>
      <w:r>
        <w:rPr>
          <w:rFonts w:ascii="微软雅黑" w:eastAsia="微软雅黑" w:hAnsi="微软雅黑"/>
        </w:rPr>
        <w:t>设备的安全性。</w:t>
      </w:r>
    </w:p>
    <w:p w14:paraId="4E4EB691"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安全</w:t>
      </w:r>
      <w:r>
        <w:rPr>
          <w:rFonts w:ascii="微软雅黑" w:eastAsia="微软雅黑" w:hAnsi="微软雅黑"/>
        </w:rPr>
        <w:t>MAC地址分为：安全动态MAC、安全静态MAC和Sticky MAC。</w:t>
      </w:r>
    </w:p>
    <w:tbl>
      <w:tblPr>
        <w:tblW w:w="1063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835"/>
        <w:gridCol w:w="5812"/>
      </w:tblGrid>
      <w:tr w:rsidR="0076630D" w14:paraId="665CD853" w14:textId="77777777">
        <w:tc>
          <w:tcPr>
            <w:tcW w:w="1985" w:type="dxa"/>
          </w:tcPr>
          <w:p w14:paraId="3CBECA31" w14:textId="77777777" w:rsidR="0076630D" w:rsidRDefault="00D7272D">
            <w:pPr>
              <w:rPr>
                <w:rFonts w:asciiTheme="minorEastAsia" w:hAnsiTheme="minorEastAsia"/>
              </w:rPr>
            </w:pPr>
            <w:r>
              <w:rPr>
                <w:rFonts w:asciiTheme="minorEastAsia" w:hAnsiTheme="minorEastAsia" w:hint="eastAsia"/>
              </w:rPr>
              <w:t>类型</w:t>
            </w:r>
          </w:p>
        </w:tc>
        <w:tc>
          <w:tcPr>
            <w:tcW w:w="2835" w:type="dxa"/>
          </w:tcPr>
          <w:p w14:paraId="7E5F9AC1" w14:textId="77777777" w:rsidR="0076630D" w:rsidRDefault="00D7272D">
            <w:pPr>
              <w:rPr>
                <w:rFonts w:asciiTheme="minorEastAsia" w:hAnsiTheme="minorEastAsia"/>
              </w:rPr>
            </w:pPr>
            <w:r>
              <w:rPr>
                <w:rFonts w:asciiTheme="minorEastAsia" w:hAnsiTheme="minorEastAsia" w:hint="eastAsia"/>
              </w:rPr>
              <w:t>定义</w:t>
            </w:r>
          </w:p>
        </w:tc>
        <w:tc>
          <w:tcPr>
            <w:tcW w:w="5812" w:type="dxa"/>
          </w:tcPr>
          <w:p w14:paraId="34C0DFF7" w14:textId="77777777" w:rsidR="0076630D" w:rsidRDefault="00D7272D">
            <w:pPr>
              <w:rPr>
                <w:rFonts w:asciiTheme="minorEastAsia" w:hAnsiTheme="minorEastAsia"/>
              </w:rPr>
            </w:pPr>
            <w:r>
              <w:rPr>
                <w:rFonts w:asciiTheme="minorEastAsia" w:hAnsiTheme="minorEastAsia" w:hint="eastAsia"/>
              </w:rPr>
              <w:t>特点</w:t>
            </w:r>
          </w:p>
        </w:tc>
      </w:tr>
      <w:tr w:rsidR="0076630D" w14:paraId="7812C2AF" w14:textId="77777777">
        <w:tc>
          <w:tcPr>
            <w:tcW w:w="1985" w:type="dxa"/>
          </w:tcPr>
          <w:p w14:paraId="12E3E0F1" w14:textId="77777777" w:rsidR="0076630D" w:rsidRDefault="00D7272D">
            <w:pPr>
              <w:rPr>
                <w:rFonts w:asciiTheme="minorEastAsia" w:hAnsiTheme="minorEastAsia"/>
              </w:rPr>
            </w:pPr>
            <w:r>
              <w:rPr>
                <w:rFonts w:asciiTheme="minorEastAsia" w:hAnsiTheme="minorEastAsia" w:hint="eastAsia"/>
              </w:rPr>
              <w:t>安全</w:t>
            </w:r>
            <w:r>
              <w:rPr>
                <w:rFonts w:asciiTheme="minorEastAsia" w:hAnsiTheme="minorEastAsia"/>
              </w:rPr>
              <w:t>动态MAC地址</w:t>
            </w:r>
          </w:p>
        </w:tc>
        <w:tc>
          <w:tcPr>
            <w:tcW w:w="2835" w:type="dxa"/>
          </w:tcPr>
          <w:p w14:paraId="4B392989" w14:textId="77777777" w:rsidR="0076630D" w:rsidRDefault="00D7272D">
            <w:pPr>
              <w:rPr>
                <w:rFonts w:asciiTheme="minorEastAsia" w:hAnsiTheme="minorEastAsia"/>
              </w:rPr>
            </w:pPr>
            <w:r>
              <w:rPr>
                <w:rFonts w:asciiTheme="minorEastAsia" w:hAnsiTheme="minorEastAsia" w:hint="eastAsia"/>
              </w:rPr>
              <w:t>使能</w:t>
            </w:r>
            <w:r>
              <w:rPr>
                <w:rFonts w:asciiTheme="minorEastAsia" w:hAnsiTheme="minorEastAsia"/>
              </w:rPr>
              <w:t>端口安全而未使能Sticky MAC功能时转换的MAC地址</w:t>
            </w:r>
          </w:p>
        </w:tc>
        <w:tc>
          <w:tcPr>
            <w:tcW w:w="5812" w:type="dxa"/>
          </w:tcPr>
          <w:p w14:paraId="6AFB3825" w14:textId="77777777" w:rsidR="0076630D" w:rsidRDefault="00D7272D">
            <w:pPr>
              <w:rPr>
                <w:rFonts w:asciiTheme="minorEastAsia" w:hAnsiTheme="minorEastAsia"/>
              </w:rPr>
            </w:pPr>
            <w:r>
              <w:rPr>
                <w:rFonts w:asciiTheme="minorEastAsia" w:hAnsiTheme="minorEastAsia" w:hint="eastAsia"/>
              </w:rPr>
              <w:t>设备</w:t>
            </w:r>
            <w:r>
              <w:rPr>
                <w:rFonts w:asciiTheme="minorEastAsia" w:hAnsiTheme="minorEastAsia"/>
              </w:rPr>
              <w:t>重启后表项会丢失，需要重新学习。</w:t>
            </w:r>
          </w:p>
          <w:p w14:paraId="42A5D94E" w14:textId="77777777" w:rsidR="0076630D" w:rsidRDefault="00D7272D">
            <w:pPr>
              <w:rPr>
                <w:rFonts w:asciiTheme="minorEastAsia" w:hAnsiTheme="minorEastAsia"/>
              </w:rPr>
            </w:pPr>
            <w:r>
              <w:rPr>
                <w:rFonts w:asciiTheme="minorEastAsia" w:hAnsiTheme="minorEastAsia" w:hint="eastAsia"/>
              </w:rPr>
              <w:t>默认</w:t>
            </w:r>
            <w:r>
              <w:rPr>
                <w:rFonts w:asciiTheme="minorEastAsia" w:hAnsiTheme="minorEastAsia"/>
              </w:rPr>
              <w:t>不会被老化，只有在配置安全MAC的老化时间后才可以被老化。</w:t>
            </w:r>
          </w:p>
          <w:p w14:paraId="6F8E5488" w14:textId="77777777" w:rsidR="0076630D" w:rsidRDefault="00D7272D">
            <w:pPr>
              <w:rPr>
                <w:rFonts w:asciiTheme="minorEastAsia" w:hAnsiTheme="minorEastAsia"/>
              </w:rPr>
            </w:pPr>
            <w:r>
              <w:rPr>
                <w:rFonts w:asciiTheme="minorEastAsia" w:hAnsiTheme="minorEastAsia" w:hint="eastAsia"/>
              </w:rPr>
              <w:t>安全</w:t>
            </w:r>
            <w:r>
              <w:rPr>
                <w:rFonts w:asciiTheme="minorEastAsia" w:hAnsiTheme="minorEastAsia"/>
              </w:rPr>
              <w:t>动态MAC地址的老化类型分为：绝对时间老化和相对时间老化</w:t>
            </w:r>
          </w:p>
          <w:p w14:paraId="424DE562" w14:textId="77777777" w:rsidR="0076630D" w:rsidRDefault="00D7272D" w:rsidP="00B10728">
            <w:pPr>
              <w:pStyle w:val="af2"/>
              <w:numPr>
                <w:ilvl w:val="0"/>
                <w:numId w:val="346"/>
              </w:numPr>
              <w:ind w:firstLineChars="0"/>
              <w:rPr>
                <w:rFonts w:asciiTheme="minorEastAsia" w:hAnsiTheme="minorEastAsia"/>
              </w:rPr>
            </w:pPr>
            <w:r>
              <w:rPr>
                <w:rFonts w:asciiTheme="minorEastAsia" w:hAnsiTheme="minorEastAsia" w:hint="eastAsia"/>
              </w:rPr>
              <w:t>如</w:t>
            </w:r>
            <w:r>
              <w:rPr>
                <w:rFonts w:asciiTheme="minorEastAsia" w:hAnsiTheme="minorEastAsia"/>
              </w:rPr>
              <w:t>设置绝对老化时间为</w:t>
            </w:r>
            <w:r>
              <w:rPr>
                <w:rFonts w:asciiTheme="minorEastAsia" w:hAnsiTheme="minorEastAsia" w:hint="eastAsia"/>
              </w:rPr>
              <w:t>5分钟</w:t>
            </w:r>
            <w:r>
              <w:rPr>
                <w:rFonts w:asciiTheme="minorEastAsia" w:hAnsiTheme="minorEastAsia"/>
              </w:rPr>
              <w:t>：系统每隔</w:t>
            </w:r>
            <w:r>
              <w:rPr>
                <w:rFonts w:asciiTheme="minorEastAsia" w:hAnsiTheme="minorEastAsia" w:hint="eastAsia"/>
              </w:rPr>
              <w:t>1分钟</w:t>
            </w:r>
            <w:r>
              <w:rPr>
                <w:rFonts w:asciiTheme="minorEastAsia" w:hAnsiTheme="minorEastAsia"/>
              </w:rPr>
              <w:t>计算一次每隔MAC地址的存在时间，若大于</w:t>
            </w:r>
            <w:r>
              <w:rPr>
                <w:rFonts w:asciiTheme="minorEastAsia" w:hAnsiTheme="minorEastAsia" w:hint="eastAsia"/>
              </w:rPr>
              <w:t>5分钟</w:t>
            </w:r>
            <w:r>
              <w:rPr>
                <w:rFonts w:asciiTheme="minorEastAsia" w:hAnsiTheme="minorEastAsia"/>
              </w:rPr>
              <w:t>，则激励将该安全动态MAC地址老化。否则</w:t>
            </w:r>
            <w:r>
              <w:rPr>
                <w:rFonts w:asciiTheme="minorEastAsia" w:hAnsiTheme="minorEastAsia" w:hint="eastAsia"/>
              </w:rPr>
              <w:t>，等待</w:t>
            </w:r>
            <w:r>
              <w:rPr>
                <w:rFonts w:asciiTheme="minorEastAsia" w:hAnsiTheme="minorEastAsia"/>
              </w:rPr>
              <w:t>下</w:t>
            </w:r>
            <w:r>
              <w:rPr>
                <w:rFonts w:asciiTheme="minorEastAsia" w:hAnsiTheme="minorEastAsia" w:hint="eastAsia"/>
              </w:rPr>
              <w:t>1分钟</w:t>
            </w:r>
            <w:r>
              <w:rPr>
                <w:rFonts w:asciiTheme="minorEastAsia" w:hAnsiTheme="minorEastAsia"/>
              </w:rPr>
              <w:t>再检测计算</w:t>
            </w:r>
          </w:p>
          <w:p w14:paraId="4165C3BB" w14:textId="77777777" w:rsidR="0076630D" w:rsidRDefault="00D7272D" w:rsidP="00B10728">
            <w:pPr>
              <w:pStyle w:val="af2"/>
              <w:numPr>
                <w:ilvl w:val="0"/>
                <w:numId w:val="346"/>
              </w:numPr>
              <w:ind w:firstLineChars="0"/>
              <w:rPr>
                <w:rFonts w:asciiTheme="minorEastAsia" w:hAnsiTheme="minorEastAsia"/>
              </w:rPr>
            </w:pPr>
            <w:r>
              <w:rPr>
                <w:rFonts w:asciiTheme="minorEastAsia" w:hAnsiTheme="minorEastAsia" w:hint="eastAsia"/>
              </w:rPr>
              <w:t>如</w:t>
            </w:r>
            <w:r>
              <w:rPr>
                <w:rFonts w:asciiTheme="minorEastAsia" w:hAnsiTheme="minorEastAsia"/>
              </w:rPr>
              <w:t>设置相对老化时间为</w:t>
            </w:r>
            <w:r>
              <w:rPr>
                <w:rFonts w:asciiTheme="minorEastAsia" w:hAnsiTheme="minorEastAsia" w:hint="eastAsia"/>
              </w:rPr>
              <w:t>5分钟</w:t>
            </w:r>
            <w:r>
              <w:rPr>
                <w:rFonts w:asciiTheme="minorEastAsia" w:hAnsiTheme="minorEastAsia"/>
              </w:rPr>
              <w:t>：系统每隔</w:t>
            </w:r>
            <w:r>
              <w:rPr>
                <w:rFonts w:asciiTheme="minorEastAsia" w:hAnsiTheme="minorEastAsia" w:hint="eastAsia"/>
              </w:rPr>
              <w:t>1分钟</w:t>
            </w:r>
            <w:r>
              <w:rPr>
                <w:rFonts w:asciiTheme="minorEastAsia" w:hAnsiTheme="minorEastAsia"/>
              </w:rPr>
              <w:t>检测一次是否有该MAC的流量。若</w:t>
            </w:r>
            <w:r>
              <w:rPr>
                <w:rFonts w:asciiTheme="minorEastAsia" w:hAnsiTheme="minorEastAsia" w:hint="eastAsia"/>
              </w:rPr>
              <w:t>没有</w:t>
            </w:r>
            <w:r>
              <w:rPr>
                <w:rFonts w:asciiTheme="minorEastAsia" w:hAnsiTheme="minorEastAsia"/>
              </w:rPr>
              <w:t>流量，则经过</w:t>
            </w:r>
            <w:r>
              <w:rPr>
                <w:rFonts w:asciiTheme="minorEastAsia" w:hAnsiTheme="minorEastAsia" w:hint="eastAsia"/>
              </w:rPr>
              <w:t>5分钟</w:t>
            </w:r>
            <w:r>
              <w:rPr>
                <w:rFonts w:asciiTheme="minorEastAsia" w:hAnsiTheme="minorEastAsia"/>
              </w:rPr>
              <w:t>后该安全动态MAC地址老化</w:t>
            </w:r>
          </w:p>
        </w:tc>
      </w:tr>
      <w:tr w:rsidR="0076630D" w14:paraId="43BEE8EF" w14:textId="77777777">
        <w:tc>
          <w:tcPr>
            <w:tcW w:w="1985" w:type="dxa"/>
          </w:tcPr>
          <w:p w14:paraId="02C3A70B" w14:textId="77777777" w:rsidR="0076630D" w:rsidRDefault="00D7272D">
            <w:pPr>
              <w:rPr>
                <w:rFonts w:asciiTheme="minorEastAsia" w:hAnsiTheme="minorEastAsia"/>
              </w:rPr>
            </w:pPr>
            <w:r>
              <w:rPr>
                <w:rFonts w:asciiTheme="minorEastAsia" w:hAnsiTheme="minorEastAsia" w:hint="eastAsia"/>
              </w:rPr>
              <w:t>安全</w:t>
            </w:r>
            <w:r>
              <w:rPr>
                <w:rFonts w:asciiTheme="minorEastAsia" w:hAnsiTheme="minorEastAsia"/>
              </w:rPr>
              <w:t>静态</w:t>
            </w:r>
            <w:r>
              <w:rPr>
                <w:rFonts w:asciiTheme="minorEastAsia" w:hAnsiTheme="minorEastAsia" w:hint="eastAsia"/>
              </w:rPr>
              <w:t>MAC</w:t>
            </w:r>
            <w:r>
              <w:rPr>
                <w:rFonts w:asciiTheme="minorEastAsia" w:hAnsiTheme="minorEastAsia"/>
              </w:rPr>
              <w:t>地址</w:t>
            </w:r>
          </w:p>
        </w:tc>
        <w:tc>
          <w:tcPr>
            <w:tcW w:w="2835" w:type="dxa"/>
          </w:tcPr>
          <w:p w14:paraId="26EC0107" w14:textId="77777777" w:rsidR="0076630D" w:rsidRDefault="00D7272D">
            <w:pPr>
              <w:rPr>
                <w:rFonts w:asciiTheme="minorEastAsia" w:hAnsiTheme="minorEastAsia"/>
              </w:rPr>
            </w:pPr>
            <w:r>
              <w:rPr>
                <w:rFonts w:asciiTheme="minorEastAsia" w:hAnsiTheme="minorEastAsia" w:hint="eastAsia"/>
              </w:rPr>
              <w:t>使能</w:t>
            </w:r>
            <w:r>
              <w:rPr>
                <w:rFonts w:asciiTheme="minorEastAsia" w:hAnsiTheme="minorEastAsia"/>
              </w:rPr>
              <w:t>端口安全时手动配置的静态MAC地址</w:t>
            </w:r>
          </w:p>
        </w:tc>
        <w:tc>
          <w:tcPr>
            <w:tcW w:w="5812" w:type="dxa"/>
          </w:tcPr>
          <w:p w14:paraId="46F02D95" w14:textId="77777777" w:rsidR="0076630D" w:rsidRDefault="00D7272D">
            <w:pPr>
              <w:rPr>
                <w:rFonts w:asciiTheme="minorEastAsia" w:hAnsiTheme="minorEastAsia"/>
              </w:rPr>
            </w:pPr>
            <w:r>
              <w:rPr>
                <w:rFonts w:asciiTheme="minorEastAsia" w:hAnsiTheme="minorEastAsia" w:hint="eastAsia"/>
              </w:rPr>
              <w:t>不会被</w:t>
            </w:r>
            <w:r>
              <w:rPr>
                <w:rFonts w:asciiTheme="minorEastAsia" w:hAnsiTheme="minorEastAsia"/>
              </w:rPr>
              <w:t>老化，手动保存配置后重启设备</w:t>
            </w:r>
            <w:r>
              <w:rPr>
                <w:rFonts w:asciiTheme="minorEastAsia" w:hAnsiTheme="minorEastAsia" w:hint="eastAsia"/>
              </w:rPr>
              <w:t>不会丢失</w:t>
            </w:r>
            <w:r>
              <w:commentReference w:id="401"/>
            </w:r>
          </w:p>
        </w:tc>
      </w:tr>
      <w:tr w:rsidR="0076630D" w14:paraId="53FF0C4C" w14:textId="77777777">
        <w:tc>
          <w:tcPr>
            <w:tcW w:w="1985" w:type="dxa"/>
          </w:tcPr>
          <w:p w14:paraId="0DFAEDF2" w14:textId="77777777" w:rsidR="0076630D" w:rsidRDefault="00D7272D">
            <w:pPr>
              <w:rPr>
                <w:rFonts w:asciiTheme="minorEastAsia" w:hAnsiTheme="minorEastAsia"/>
              </w:rPr>
            </w:pPr>
            <w:r>
              <w:rPr>
                <w:rFonts w:asciiTheme="minorEastAsia" w:hAnsiTheme="minorEastAsia" w:hint="eastAsia"/>
              </w:rPr>
              <w:t>Sticky</w:t>
            </w:r>
            <w:r>
              <w:rPr>
                <w:rFonts w:asciiTheme="minorEastAsia" w:hAnsiTheme="minorEastAsia"/>
              </w:rPr>
              <w:t xml:space="preserve"> MAC地址</w:t>
            </w:r>
          </w:p>
        </w:tc>
        <w:tc>
          <w:tcPr>
            <w:tcW w:w="2835" w:type="dxa"/>
          </w:tcPr>
          <w:p w14:paraId="6E871D93" w14:textId="77777777" w:rsidR="0076630D" w:rsidRDefault="00D7272D">
            <w:pPr>
              <w:rPr>
                <w:rFonts w:asciiTheme="minorEastAsia" w:hAnsiTheme="minorEastAsia"/>
              </w:rPr>
            </w:pPr>
            <w:r>
              <w:rPr>
                <w:rFonts w:asciiTheme="minorEastAsia" w:hAnsiTheme="minorEastAsia" w:hint="eastAsia"/>
              </w:rPr>
              <w:t>使能</w:t>
            </w:r>
            <w:r>
              <w:rPr>
                <w:rFonts w:asciiTheme="minorEastAsia" w:hAnsiTheme="minorEastAsia"/>
              </w:rPr>
              <w:t>端口安全后又同时使能Sticky MAC功能后转换的MAC地址</w:t>
            </w:r>
          </w:p>
        </w:tc>
        <w:tc>
          <w:tcPr>
            <w:tcW w:w="5812" w:type="dxa"/>
          </w:tcPr>
          <w:p w14:paraId="5086873D" w14:textId="77777777" w:rsidR="0076630D" w:rsidRDefault="00D7272D">
            <w:pPr>
              <w:rPr>
                <w:rFonts w:asciiTheme="minorEastAsia" w:hAnsiTheme="minorEastAsia"/>
              </w:rPr>
            </w:pPr>
            <w:r>
              <w:rPr>
                <w:rFonts w:asciiTheme="minorEastAsia" w:hAnsiTheme="minorEastAsia" w:hint="eastAsia"/>
              </w:rPr>
              <w:t>不会被老化</w:t>
            </w:r>
            <w:r>
              <w:rPr>
                <w:rFonts w:asciiTheme="minorEastAsia" w:hAnsiTheme="minorEastAsia"/>
              </w:rPr>
              <w:t>，手动保存配置后重启设备不会丢失</w:t>
            </w:r>
          </w:p>
        </w:tc>
      </w:tr>
    </w:tbl>
    <w:p w14:paraId="7A8790FA" w14:textId="77777777" w:rsidR="0076630D" w:rsidRDefault="00D7272D">
      <w:pPr>
        <w:ind w:firstLine="420"/>
        <w:rPr>
          <w:rFonts w:ascii="微软雅黑" w:eastAsia="微软雅黑" w:hAnsi="微软雅黑"/>
        </w:rPr>
      </w:pPr>
      <w:r>
        <w:rPr>
          <w:rFonts w:ascii="微软雅黑" w:eastAsia="微软雅黑" w:hAnsi="微软雅黑" w:hint="eastAsia"/>
        </w:rPr>
        <w:t>当</w:t>
      </w:r>
      <w:r>
        <w:rPr>
          <w:rFonts w:ascii="微软雅黑" w:eastAsia="微软雅黑" w:hAnsi="微软雅黑"/>
        </w:rPr>
        <w:t>端口安全功能或Sticky MAC功能开启</w:t>
      </w:r>
      <w:r>
        <w:rPr>
          <w:rFonts w:ascii="微软雅黑" w:eastAsia="微软雅黑" w:hAnsi="微软雅黑" w:hint="eastAsia"/>
        </w:rPr>
        <w:t>/关闭</w:t>
      </w:r>
      <w:r>
        <w:rPr>
          <w:rFonts w:ascii="微软雅黑" w:eastAsia="微软雅黑" w:hAnsi="微软雅黑"/>
        </w:rPr>
        <w:t>时，接口上的MAC地址会变化或被删除。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3544"/>
        <w:gridCol w:w="2914"/>
      </w:tblGrid>
      <w:tr w:rsidR="0076630D" w14:paraId="68ED33C7" w14:textId="77777777">
        <w:tc>
          <w:tcPr>
            <w:tcW w:w="1838" w:type="dxa"/>
          </w:tcPr>
          <w:p w14:paraId="3DD1D110" w14:textId="77777777" w:rsidR="0076630D" w:rsidRDefault="00D7272D">
            <w:pPr>
              <w:rPr>
                <w:rFonts w:asciiTheme="minorEastAsia" w:hAnsiTheme="minorEastAsia"/>
              </w:rPr>
            </w:pPr>
            <w:r>
              <w:rPr>
                <w:rFonts w:asciiTheme="minorEastAsia" w:hAnsiTheme="minorEastAsia" w:hint="eastAsia"/>
              </w:rPr>
              <w:t>功能</w:t>
            </w:r>
          </w:p>
        </w:tc>
        <w:tc>
          <w:tcPr>
            <w:tcW w:w="3544" w:type="dxa"/>
          </w:tcPr>
          <w:p w14:paraId="354E3199" w14:textId="77777777" w:rsidR="0076630D" w:rsidRDefault="00D7272D">
            <w:pPr>
              <w:rPr>
                <w:rFonts w:asciiTheme="minorEastAsia" w:hAnsiTheme="minorEastAsia"/>
              </w:rPr>
            </w:pPr>
            <w:r>
              <w:rPr>
                <w:rFonts w:asciiTheme="minorEastAsia" w:hAnsiTheme="minorEastAsia" w:hint="eastAsia"/>
              </w:rPr>
              <w:t>开启</w:t>
            </w:r>
          </w:p>
        </w:tc>
        <w:tc>
          <w:tcPr>
            <w:tcW w:w="2914" w:type="dxa"/>
          </w:tcPr>
          <w:p w14:paraId="13D18BCF" w14:textId="77777777" w:rsidR="0076630D" w:rsidRDefault="00D7272D">
            <w:pPr>
              <w:rPr>
                <w:rFonts w:asciiTheme="minorEastAsia" w:hAnsiTheme="minorEastAsia"/>
              </w:rPr>
            </w:pPr>
            <w:r>
              <w:rPr>
                <w:rFonts w:asciiTheme="minorEastAsia" w:hAnsiTheme="minorEastAsia" w:hint="eastAsia"/>
              </w:rPr>
              <w:t>关闭</w:t>
            </w:r>
          </w:p>
        </w:tc>
      </w:tr>
      <w:tr w:rsidR="0076630D" w14:paraId="66DC7E9E" w14:textId="77777777">
        <w:tc>
          <w:tcPr>
            <w:tcW w:w="1838" w:type="dxa"/>
          </w:tcPr>
          <w:p w14:paraId="6EE8403E" w14:textId="77777777" w:rsidR="0076630D" w:rsidRDefault="00D7272D">
            <w:pPr>
              <w:rPr>
                <w:rFonts w:asciiTheme="minorEastAsia" w:hAnsiTheme="minorEastAsia"/>
              </w:rPr>
            </w:pPr>
            <w:r>
              <w:rPr>
                <w:rFonts w:asciiTheme="minorEastAsia" w:hAnsiTheme="minorEastAsia" w:hint="eastAsia"/>
              </w:rPr>
              <w:t>端口安全功能</w:t>
            </w:r>
          </w:p>
        </w:tc>
        <w:tc>
          <w:tcPr>
            <w:tcW w:w="3544" w:type="dxa"/>
          </w:tcPr>
          <w:p w14:paraId="5EF57A64" w14:textId="77777777" w:rsidR="0076630D" w:rsidRDefault="00D7272D">
            <w:pPr>
              <w:rPr>
                <w:rFonts w:asciiTheme="minorEastAsia" w:hAnsiTheme="minorEastAsia"/>
              </w:rPr>
            </w:pPr>
            <w:r>
              <w:rPr>
                <w:rFonts w:asciiTheme="minorEastAsia" w:hAnsiTheme="minorEastAsia" w:hint="eastAsia"/>
              </w:rPr>
              <w:t>接口上</w:t>
            </w:r>
            <w:r>
              <w:rPr>
                <w:rFonts w:asciiTheme="minorEastAsia" w:hAnsiTheme="minorEastAsia"/>
              </w:rPr>
              <w:t>之前学习到的动态MAC地址表项将被删除，之后学习到的MAC地址将变为安全动态MAC地址</w:t>
            </w:r>
          </w:p>
        </w:tc>
        <w:tc>
          <w:tcPr>
            <w:tcW w:w="2914" w:type="dxa"/>
          </w:tcPr>
          <w:p w14:paraId="0A652F84" w14:textId="77777777" w:rsidR="0076630D" w:rsidRDefault="00D7272D">
            <w:pPr>
              <w:rPr>
                <w:rFonts w:asciiTheme="minorEastAsia" w:hAnsiTheme="minorEastAsia"/>
              </w:rPr>
            </w:pPr>
            <w:r>
              <w:rPr>
                <w:rFonts w:asciiTheme="minorEastAsia" w:hAnsiTheme="minorEastAsia" w:hint="eastAsia"/>
              </w:rPr>
              <w:t>接口</w:t>
            </w:r>
            <w:r>
              <w:rPr>
                <w:rFonts w:asciiTheme="minorEastAsia" w:hAnsiTheme="minorEastAsia"/>
              </w:rPr>
              <w:t>上的安全动态MAC地址将被删除，重新学习动态MAC地址</w:t>
            </w:r>
          </w:p>
        </w:tc>
      </w:tr>
      <w:tr w:rsidR="0076630D" w14:paraId="35E155B8" w14:textId="77777777">
        <w:tc>
          <w:tcPr>
            <w:tcW w:w="1838" w:type="dxa"/>
          </w:tcPr>
          <w:p w14:paraId="33F25EEC" w14:textId="77777777" w:rsidR="0076630D" w:rsidRDefault="00D7272D">
            <w:pPr>
              <w:rPr>
                <w:rFonts w:asciiTheme="minorEastAsia" w:hAnsiTheme="minorEastAsia"/>
              </w:rPr>
            </w:pPr>
            <w:r>
              <w:rPr>
                <w:rFonts w:asciiTheme="minorEastAsia" w:hAnsiTheme="minorEastAsia" w:hint="eastAsia"/>
              </w:rPr>
              <w:t>Sticky</w:t>
            </w:r>
            <w:r>
              <w:rPr>
                <w:rFonts w:asciiTheme="minorEastAsia" w:hAnsiTheme="minorEastAsia"/>
              </w:rPr>
              <w:t xml:space="preserve"> MAC功能</w:t>
            </w:r>
          </w:p>
        </w:tc>
        <w:tc>
          <w:tcPr>
            <w:tcW w:w="3544" w:type="dxa"/>
          </w:tcPr>
          <w:p w14:paraId="7430504F" w14:textId="77777777" w:rsidR="0076630D" w:rsidRDefault="00D7272D">
            <w:pPr>
              <w:rPr>
                <w:rFonts w:asciiTheme="minorEastAsia" w:hAnsiTheme="minorEastAsia"/>
              </w:rPr>
            </w:pPr>
            <w:r>
              <w:rPr>
                <w:rFonts w:asciiTheme="minorEastAsia" w:hAnsiTheme="minorEastAsia" w:hint="eastAsia"/>
              </w:rPr>
              <w:t>接口</w:t>
            </w:r>
            <w:r>
              <w:rPr>
                <w:rFonts w:asciiTheme="minorEastAsia" w:hAnsiTheme="minorEastAsia"/>
              </w:rPr>
              <w:t>上的安全动态MAC地址表项将</w:t>
            </w:r>
            <w:r>
              <w:rPr>
                <w:rFonts w:asciiTheme="minorEastAsia" w:hAnsiTheme="minorEastAsia" w:hint="eastAsia"/>
              </w:rPr>
              <w:t>转化为</w:t>
            </w:r>
            <w:r>
              <w:rPr>
                <w:rFonts w:asciiTheme="minorEastAsia" w:hAnsiTheme="minorEastAsia"/>
              </w:rPr>
              <w:t>Sticky MAC地址，之后学习到的MAC地址也变为Sticky MAC地址</w:t>
            </w:r>
          </w:p>
        </w:tc>
        <w:tc>
          <w:tcPr>
            <w:tcW w:w="2914" w:type="dxa"/>
          </w:tcPr>
          <w:p w14:paraId="7C85D8F6" w14:textId="77777777" w:rsidR="0076630D" w:rsidRDefault="00D7272D">
            <w:pPr>
              <w:rPr>
                <w:rFonts w:asciiTheme="minorEastAsia" w:hAnsiTheme="minorEastAsia"/>
              </w:rPr>
            </w:pPr>
            <w:r>
              <w:rPr>
                <w:rFonts w:asciiTheme="minorEastAsia" w:hAnsiTheme="minorEastAsia" w:hint="eastAsia"/>
              </w:rPr>
              <w:t>接口</w:t>
            </w:r>
            <w:r>
              <w:rPr>
                <w:rFonts w:asciiTheme="minorEastAsia" w:hAnsiTheme="minorEastAsia"/>
              </w:rPr>
              <w:t>上的Sticky MAC地址，会转换为安全动态MAC地址</w:t>
            </w:r>
          </w:p>
        </w:tc>
      </w:tr>
    </w:tbl>
    <w:p w14:paraId="20A25388" w14:textId="77777777" w:rsidR="0076630D" w:rsidRDefault="00D7272D">
      <w:pPr>
        <w:ind w:firstLine="420"/>
        <w:rPr>
          <w:rFonts w:ascii="微软雅黑" w:eastAsia="微软雅黑" w:hAnsi="微软雅黑"/>
        </w:rPr>
      </w:pPr>
      <w:r>
        <w:rPr>
          <w:rFonts w:ascii="微软雅黑" w:eastAsia="微软雅黑" w:hAnsi="微软雅黑" w:hint="eastAsia"/>
        </w:rPr>
        <w:t>接口</w:t>
      </w:r>
      <w:r>
        <w:rPr>
          <w:rFonts w:ascii="微软雅黑" w:eastAsia="微软雅黑" w:hAnsi="微软雅黑"/>
        </w:rPr>
        <w:t>上安全MAC地址数达到限制后，如果收到源MAC地址不存在</w:t>
      </w:r>
      <w:r>
        <w:rPr>
          <w:rFonts w:ascii="微软雅黑" w:eastAsia="微软雅黑" w:hAnsi="微软雅黑" w:hint="eastAsia"/>
        </w:rPr>
        <w:t>（即不在端口</w:t>
      </w:r>
      <w:r>
        <w:rPr>
          <w:rFonts w:ascii="微软雅黑" w:eastAsia="微软雅黑" w:hAnsi="微软雅黑"/>
        </w:rPr>
        <w:t>安全</w:t>
      </w:r>
      <w:r>
        <w:rPr>
          <w:rFonts w:ascii="微软雅黑" w:eastAsia="微软雅黑" w:hAnsi="微软雅黑" w:hint="eastAsia"/>
        </w:rPr>
        <w:t>MAC地址表中）</w:t>
      </w:r>
      <w:r>
        <w:rPr>
          <w:rFonts w:ascii="微软雅黑" w:eastAsia="微软雅黑" w:hAnsi="微软雅黑"/>
        </w:rPr>
        <w:t>的报文，无论目的MAC地址是否存在，交换机即认为有非法用户攻击，就会根据配置的动作对接口做保护处理。默认，</w:t>
      </w:r>
      <w:r>
        <w:rPr>
          <w:rFonts w:ascii="微软雅黑" w:eastAsia="微软雅黑" w:hAnsi="微软雅黑" w:hint="eastAsia"/>
        </w:rPr>
        <w:t>Restrict</w:t>
      </w:r>
      <w:r>
        <w:rPr>
          <w:rFonts w:ascii="微软雅黑" w:eastAsia="微软雅黑" w:hAnsi="微软雅黑"/>
        </w:rPr>
        <w:t>动作是</w:t>
      </w:r>
      <w:r>
        <w:rPr>
          <w:rFonts w:ascii="微软雅黑" w:eastAsia="微软雅黑" w:hAnsi="微软雅黑" w:hint="eastAsia"/>
        </w:rPr>
        <w:t>丢弃</w:t>
      </w:r>
      <w:r>
        <w:rPr>
          <w:rFonts w:ascii="微软雅黑" w:eastAsia="微软雅黑" w:hAnsi="微软雅黑"/>
        </w:rPr>
        <w:t>该报文并上报告警。</w:t>
      </w:r>
    </w:p>
    <w:p w14:paraId="0E6B3A29" w14:textId="77777777" w:rsidR="0076630D" w:rsidRDefault="00D7272D">
      <w:pPr>
        <w:ind w:firstLine="420"/>
        <w:rPr>
          <w:rFonts w:ascii="微软雅黑" w:eastAsia="微软雅黑" w:hAnsi="微软雅黑"/>
        </w:rPr>
      </w:pPr>
      <w:r>
        <w:rPr>
          <w:rFonts w:ascii="微软雅黑" w:eastAsia="微软雅黑" w:hAnsi="微软雅黑" w:hint="eastAsia"/>
        </w:rPr>
        <w:t>安全</w:t>
      </w:r>
      <w:r>
        <w:rPr>
          <w:rFonts w:ascii="微软雅黑" w:eastAsia="微软雅黑" w:hAnsi="微软雅黑"/>
        </w:rPr>
        <w:t>MAC地址也属于静态MAC地址，接口上配置静态MAC地址</w:t>
      </w:r>
      <w:r>
        <w:rPr>
          <w:rFonts w:ascii="微软雅黑" w:eastAsia="微软雅黑" w:hAnsi="微软雅黑" w:hint="eastAsia"/>
        </w:rPr>
        <w:t>漂移</w:t>
      </w:r>
      <w:r>
        <w:rPr>
          <w:rFonts w:ascii="微软雅黑" w:eastAsia="微软雅黑" w:hAnsi="微软雅黑"/>
        </w:rPr>
        <w:t>检测功能后，如果收到报文的源MAC</w:t>
      </w:r>
      <w:r>
        <w:rPr>
          <w:rFonts w:ascii="微软雅黑" w:eastAsia="微软雅黑" w:hAnsi="微软雅黑" w:hint="eastAsia"/>
        </w:rPr>
        <w:t>地址</w:t>
      </w:r>
      <w:r>
        <w:rPr>
          <w:rFonts w:ascii="微软雅黑" w:eastAsia="微软雅黑" w:hAnsi="微软雅黑"/>
        </w:rPr>
        <w:t>已经存在其他接口的静态MAC</w:t>
      </w:r>
      <w:r>
        <w:rPr>
          <w:rFonts w:ascii="微软雅黑" w:eastAsia="微软雅黑" w:hAnsi="微软雅黑" w:hint="eastAsia"/>
        </w:rPr>
        <w:t>中</w:t>
      </w:r>
      <w:r>
        <w:rPr>
          <w:rFonts w:ascii="微软雅黑" w:eastAsia="微软雅黑" w:hAnsi="微软雅黑"/>
        </w:rPr>
        <w:t>，交换机即认为</w:t>
      </w:r>
      <w:r>
        <w:rPr>
          <w:rFonts w:ascii="微软雅黑" w:eastAsia="微软雅黑" w:hAnsi="微软雅黑" w:hint="eastAsia"/>
        </w:rPr>
        <w:t>存在</w:t>
      </w:r>
      <w:r>
        <w:rPr>
          <w:rFonts w:ascii="微软雅黑" w:eastAsia="微软雅黑" w:hAnsi="微软雅黑"/>
        </w:rPr>
        <w:t>静态MAC</w:t>
      </w:r>
      <w:r>
        <w:rPr>
          <w:rFonts w:ascii="微软雅黑" w:eastAsia="微软雅黑" w:hAnsi="微软雅黑" w:hint="eastAsia"/>
        </w:rPr>
        <w:t>地址</w:t>
      </w:r>
      <w:r>
        <w:rPr>
          <w:rFonts w:ascii="微软雅黑" w:eastAsia="微软雅黑" w:hAnsi="微软雅黑"/>
        </w:rPr>
        <w:t>漂移，就会根据配置的动作对端口做保护处理。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033"/>
      </w:tblGrid>
      <w:tr w:rsidR="0076630D" w14:paraId="0C78C25B" w14:textId="77777777">
        <w:tc>
          <w:tcPr>
            <w:tcW w:w="2263" w:type="dxa"/>
          </w:tcPr>
          <w:p w14:paraId="42A301C0" w14:textId="77777777" w:rsidR="0076630D" w:rsidRDefault="00D7272D">
            <w:pPr>
              <w:rPr>
                <w:rFonts w:asciiTheme="minorEastAsia" w:hAnsiTheme="minorEastAsia"/>
              </w:rPr>
            </w:pPr>
            <w:r>
              <w:rPr>
                <w:rFonts w:asciiTheme="minorEastAsia" w:hAnsiTheme="minorEastAsia" w:hint="eastAsia"/>
              </w:rPr>
              <w:t>动作</w:t>
            </w:r>
          </w:p>
        </w:tc>
        <w:tc>
          <w:tcPr>
            <w:tcW w:w="6033" w:type="dxa"/>
          </w:tcPr>
          <w:p w14:paraId="0286E7D7" w14:textId="77777777" w:rsidR="0076630D" w:rsidRDefault="00D7272D">
            <w:pPr>
              <w:rPr>
                <w:rFonts w:asciiTheme="minorEastAsia" w:hAnsiTheme="minorEastAsia"/>
              </w:rPr>
            </w:pPr>
            <w:r>
              <w:rPr>
                <w:rFonts w:asciiTheme="minorEastAsia" w:hAnsiTheme="minorEastAsia" w:hint="eastAsia"/>
              </w:rPr>
              <w:t>说明</w:t>
            </w:r>
          </w:p>
        </w:tc>
      </w:tr>
      <w:tr w:rsidR="0076630D" w14:paraId="5DF25A16" w14:textId="77777777">
        <w:tc>
          <w:tcPr>
            <w:tcW w:w="2263" w:type="dxa"/>
          </w:tcPr>
          <w:p w14:paraId="0FC4C6B9" w14:textId="77777777" w:rsidR="0076630D" w:rsidRDefault="00D7272D">
            <w:pPr>
              <w:rPr>
                <w:rFonts w:asciiTheme="minorEastAsia" w:hAnsiTheme="minorEastAsia"/>
              </w:rPr>
            </w:pPr>
            <w:r>
              <w:rPr>
                <w:rFonts w:asciiTheme="minorEastAsia" w:hAnsiTheme="minorEastAsia"/>
              </w:rPr>
              <w:lastRenderedPageBreak/>
              <w:t>R</w:t>
            </w:r>
            <w:r>
              <w:rPr>
                <w:rFonts w:asciiTheme="minorEastAsia" w:hAnsiTheme="minorEastAsia" w:hint="eastAsia"/>
              </w:rPr>
              <w:t>estrict</w:t>
            </w:r>
          </w:p>
        </w:tc>
        <w:tc>
          <w:tcPr>
            <w:tcW w:w="6033" w:type="dxa"/>
          </w:tcPr>
          <w:p w14:paraId="0B087161" w14:textId="77777777" w:rsidR="0076630D" w:rsidRDefault="00D7272D">
            <w:pPr>
              <w:rPr>
                <w:rFonts w:asciiTheme="minorEastAsia" w:hAnsiTheme="minorEastAsia"/>
              </w:rPr>
            </w:pPr>
            <w:r>
              <w:rPr>
                <w:rFonts w:asciiTheme="minorEastAsia" w:hAnsiTheme="minorEastAsia" w:hint="eastAsia"/>
              </w:rPr>
              <w:t>丢弃</w:t>
            </w:r>
            <w:r>
              <w:rPr>
                <w:rFonts w:asciiTheme="minorEastAsia" w:hAnsiTheme="minorEastAsia"/>
              </w:rPr>
              <w:t>源MAC地址不存在的报文</w:t>
            </w:r>
            <w:r>
              <w:rPr>
                <w:rFonts w:asciiTheme="minorEastAsia" w:hAnsiTheme="minorEastAsia" w:hint="eastAsia"/>
              </w:rPr>
              <w:t>并上报</w:t>
            </w:r>
            <w:r>
              <w:rPr>
                <w:rFonts w:asciiTheme="minorEastAsia" w:hAnsiTheme="minorEastAsia"/>
              </w:rPr>
              <w:t>告警</w:t>
            </w:r>
          </w:p>
        </w:tc>
      </w:tr>
      <w:tr w:rsidR="0076630D" w14:paraId="5BF8886A" w14:textId="77777777">
        <w:tc>
          <w:tcPr>
            <w:tcW w:w="2263" w:type="dxa"/>
          </w:tcPr>
          <w:p w14:paraId="3576D6E5" w14:textId="77777777" w:rsidR="0076630D" w:rsidRDefault="00D7272D">
            <w:pPr>
              <w:rPr>
                <w:rFonts w:asciiTheme="minorEastAsia" w:hAnsiTheme="minorEastAsia"/>
              </w:rPr>
            </w:pPr>
            <w:r>
              <w:rPr>
                <w:rFonts w:asciiTheme="minorEastAsia" w:hAnsiTheme="minorEastAsia"/>
              </w:rPr>
              <w:t>P</w:t>
            </w:r>
            <w:r>
              <w:rPr>
                <w:rFonts w:asciiTheme="minorEastAsia" w:hAnsiTheme="minorEastAsia" w:hint="eastAsia"/>
              </w:rPr>
              <w:t>rotect</w:t>
            </w:r>
          </w:p>
        </w:tc>
        <w:tc>
          <w:tcPr>
            <w:tcW w:w="6033" w:type="dxa"/>
          </w:tcPr>
          <w:p w14:paraId="2B1EE9B5" w14:textId="77777777" w:rsidR="0076630D" w:rsidRDefault="00D7272D">
            <w:pPr>
              <w:rPr>
                <w:rFonts w:asciiTheme="minorEastAsia" w:hAnsiTheme="minorEastAsia"/>
              </w:rPr>
            </w:pPr>
            <w:r>
              <w:rPr>
                <w:rFonts w:asciiTheme="minorEastAsia" w:hAnsiTheme="minorEastAsia" w:hint="eastAsia"/>
              </w:rPr>
              <w:t>只丢弃</w:t>
            </w:r>
            <w:r>
              <w:rPr>
                <w:rFonts w:asciiTheme="minorEastAsia" w:hAnsiTheme="minorEastAsia"/>
              </w:rPr>
              <w:t>源MAC地址不存在的报文，不上报告警</w:t>
            </w:r>
          </w:p>
        </w:tc>
      </w:tr>
      <w:tr w:rsidR="0076630D" w14:paraId="44110B6B" w14:textId="77777777">
        <w:tc>
          <w:tcPr>
            <w:tcW w:w="2263" w:type="dxa"/>
          </w:tcPr>
          <w:p w14:paraId="6896252B" w14:textId="77777777" w:rsidR="0076630D" w:rsidRDefault="00D7272D">
            <w:pPr>
              <w:rPr>
                <w:rFonts w:asciiTheme="minorEastAsia" w:hAnsiTheme="minorEastAsia"/>
              </w:rPr>
            </w:pPr>
            <w:r>
              <w:rPr>
                <w:rFonts w:asciiTheme="minorEastAsia" w:hAnsiTheme="minorEastAsia" w:hint="eastAsia"/>
              </w:rPr>
              <w:t>关闭</w:t>
            </w:r>
          </w:p>
        </w:tc>
        <w:tc>
          <w:tcPr>
            <w:tcW w:w="6033" w:type="dxa"/>
          </w:tcPr>
          <w:p w14:paraId="631CDA94" w14:textId="77777777" w:rsidR="0076630D" w:rsidRDefault="00D7272D">
            <w:pPr>
              <w:rPr>
                <w:rFonts w:asciiTheme="minorEastAsia" w:hAnsiTheme="minorEastAsia"/>
              </w:rPr>
            </w:pPr>
            <w:r>
              <w:rPr>
                <w:rFonts w:asciiTheme="minorEastAsia" w:hAnsiTheme="minorEastAsia" w:hint="eastAsia"/>
              </w:rPr>
              <w:t>接口状态</w:t>
            </w:r>
            <w:r>
              <w:rPr>
                <w:rFonts w:asciiTheme="minorEastAsia" w:hAnsiTheme="minorEastAsia"/>
              </w:rPr>
              <w:t>被</w:t>
            </w:r>
            <w:r>
              <w:rPr>
                <w:rFonts w:asciiTheme="minorEastAsia" w:hAnsiTheme="minorEastAsia" w:hint="eastAsia"/>
              </w:rPr>
              <w:t>置为</w:t>
            </w:r>
            <w:r>
              <w:rPr>
                <w:rFonts w:asciiTheme="minorEastAsia" w:hAnsiTheme="minorEastAsia"/>
              </w:rPr>
              <w:t>error-down，并上报告警</w:t>
            </w:r>
            <w:r>
              <w:rPr>
                <w:rFonts w:asciiTheme="minorEastAsia" w:hAnsiTheme="minorEastAsia" w:hint="eastAsia"/>
              </w:rPr>
              <w:t>。</w:t>
            </w:r>
          </w:p>
          <w:p w14:paraId="64FA588C" w14:textId="77777777" w:rsidR="0076630D" w:rsidRDefault="00D7272D">
            <w:pPr>
              <w:rPr>
                <w:rFonts w:asciiTheme="minorEastAsia" w:hAnsiTheme="minorEastAsia"/>
              </w:rPr>
            </w:pPr>
            <w:r>
              <w:rPr>
                <w:rFonts w:asciiTheme="minorEastAsia" w:hAnsiTheme="minorEastAsia" w:hint="eastAsia"/>
              </w:rPr>
              <w:t>默认</w:t>
            </w:r>
            <w:r>
              <w:rPr>
                <w:rFonts w:asciiTheme="minorEastAsia" w:hAnsiTheme="minorEastAsia"/>
              </w:rPr>
              <w:t>情况下，接口关闭后</w:t>
            </w:r>
            <w:r>
              <w:rPr>
                <w:rFonts w:asciiTheme="minorEastAsia" w:hAnsiTheme="minorEastAsia" w:hint="eastAsia"/>
              </w:rPr>
              <w:t>不会自动恢复</w:t>
            </w:r>
            <w:r>
              <w:rPr>
                <w:rFonts w:asciiTheme="minorEastAsia" w:hAnsiTheme="minorEastAsia"/>
              </w:rPr>
              <w:t>，只能由网络管理员在接口下使能接口。</w:t>
            </w:r>
          </w:p>
          <w:p w14:paraId="7323EB91" w14:textId="77777777" w:rsidR="0076630D" w:rsidRDefault="00D7272D">
            <w:pPr>
              <w:rPr>
                <w:rFonts w:asciiTheme="minorEastAsia" w:hAnsiTheme="minorEastAsia"/>
              </w:rPr>
            </w:pPr>
            <w:r>
              <w:rPr>
                <w:rFonts w:asciiTheme="minorEastAsia" w:hAnsiTheme="minorEastAsia" w:hint="eastAsia"/>
              </w:rPr>
              <w:t>如果</w:t>
            </w:r>
            <w:r>
              <w:rPr>
                <w:rFonts w:asciiTheme="minorEastAsia" w:hAnsiTheme="minorEastAsia"/>
              </w:rPr>
              <w:t>希望被关闭的接口可以自动</w:t>
            </w:r>
            <w:r>
              <w:rPr>
                <w:rFonts w:asciiTheme="minorEastAsia" w:hAnsiTheme="minorEastAsia" w:hint="eastAsia"/>
              </w:rPr>
              <w:t>恢复</w:t>
            </w:r>
            <w:r>
              <w:rPr>
                <w:rFonts w:asciiTheme="minorEastAsia" w:hAnsiTheme="minorEastAsia"/>
              </w:rPr>
              <w:t>，可以在</w:t>
            </w:r>
            <w:hyperlink w:anchor="_端口自动恢复" w:history="1">
              <w:r>
                <w:rPr>
                  <w:rStyle w:val="af"/>
                  <w:rFonts w:asciiTheme="minorEastAsia" w:hAnsiTheme="minorEastAsia"/>
                  <w:b/>
                  <w:i/>
                </w:rPr>
                <w:t>端口自动</w:t>
              </w:r>
              <w:r>
                <w:rPr>
                  <w:rStyle w:val="af"/>
                  <w:rFonts w:asciiTheme="minorEastAsia" w:hAnsiTheme="minorEastAsia" w:hint="eastAsia"/>
                  <w:b/>
                  <w:i/>
                </w:rPr>
                <w:t>恢复</w:t>
              </w:r>
            </w:hyperlink>
            <w:r>
              <w:rPr>
                <w:rFonts w:asciiTheme="minorEastAsia" w:hAnsiTheme="minorEastAsia" w:hint="eastAsia"/>
              </w:rPr>
              <w:t>使能</w:t>
            </w:r>
            <w:r>
              <w:rPr>
                <w:rFonts w:asciiTheme="minorEastAsia" w:hAnsiTheme="minorEastAsia"/>
              </w:rPr>
              <w:t>接口状态自动恢复为Up的功能，并设置接口自动恢复</w:t>
            </w:r>
            <w:r>
              <w:rPr>
                <w:rFonts w:asciiTheme="minorEastAsia" w:hAnsiTheme="minorEastAsia" w:hint="eastAsia"/>
              </w:rPr>
              <w:t>为</w:t>
            </w:r>
            <w:r>
              <w:rPr>
                <w:rFonts w:asciiTheme="minorEastAsia" w:hAnsiTheme="minorEastAsia"/>
              </w:rPr>
              <w:t>Up的延时时间，使被关闭</w:t>
            </w:r>
            <w:r>
              <w:rPr>
                <w:rFonts w:asciiTheme="minorEastAsia" w:hAnsiTheme="minorEastAsia" w:hint="eastAsia"/>
              </w:rPr>
              <w:t>的</w:t>
            </w:r>
            <w:r>
              <w:rPr>
                <w:rFonts w:asciiTheme="minorEastAsia" w:hAnsiTheme="minorEastAsia"/>
              </w:rPr>
              <w:t>接口经过延时时间后能够自动恢复。</w:t>
            </w:r>
          </w:p>
        </w:tc>
      </w:tr>
    </w:tbl>
    <w:p w14:paraId="5CEFD785" w14:textId="77777777" w:rsidR="0076630D" w:rsidRDefault="0076630D">
      <w:pPr>
        <w:rPr>
          <w:rFonts w:ascii="微软雅黑" w:eastAsia="微软雅黑" w:hAnsi="微软雅黑"/>
        </w:rPr>
      </w:pPr>
    </w:p>
    <w:p w14:paraId="782BE660" w14:textId="77777777" w:rsidR="0076630D" w:rsidRDefault="00D7272D">
      <w:pPr>
        <w:rPr>
          <w:rFonts w:ascii="微软雅黑" w:eastAsia="微软雅黑" w:hAnsi="微软雅黑"/>
        </w:rPr>
      </w:pPr>
      <w:r>
        <w:rPr>
          <w:rFonts w:ascii="微软雅黑" w:eastAsia="微软雅黑" w:hAnsi="微软雅黑" w:hint="eastAsia"/>
        </w:rPr>
        <w:t>【配置参数】</w:t>
      </w:r>
    </w:p>
    <w:p w14:paraId="4731E1A4" w14:textId="77777777" w:rsidR="0076630D" w:rsidRDefault="00D7272D">
      <w:pPr>
        <w:rPr>
          <w:rFonts w:ascii="微软雅黑" w:eastAsia="微软雅黑" w:hAnsi="微软雅黑"/>
        </w:rPr>
      </w:pPr>
      <w:r>
        <w:rPr>
          <w:rFonts w:ascii="微软雅黑" w:eastAsia="微软雅黑" w:hAnsi="微软雅黑" w:hint="eastAsia"/>
        </w:rPr>
        <w:t>全局设置</w:t>
      </w:r>
      <w:r>
        <w:rPr>
          <w:rFonts w:ascii="微软雅黑" w:eastAsia="微软雅黑" w:hAnsi="微软雅黑"/>
        </w:rPr>
        <w:t>：</w:t>
      </w:r>
    </w:p>
    <w:p w14:paraId="5FAA38A7" w14:textId="77777777" w:rsidR="0076630D" w:rsidRDefault="00D7272D" w:rsidP="00B10728">
      <w:pPr>
        <w:pStyle w:val="af2"/>
        <w:numPr>
          <w:ilvl w:val="0"/>
          <w:numId w:val="347"/>
        </w:numPr>
        <w:ind w:firstLineChars="0"/>
        <w:rPr>
          <w:rFonts w:ascii="微软雅黑" w:eastAsia="微软雅黑" w:hAnsi="微软雅黑"/>
        </w:rPr>
      </w:pPr>
      <w:r>
        <w:rPr>
          <w:rFonts w:ascii="微软雅黑" w:eastAsia="微软雅黑" w:hAnsi="微软雅黑" w:hint="eastAsia"/>
        </w:rPr>
        <w:t>端口安全</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全局开启端口安全功能</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w:t>
      </w:r>
    </w:p>
    <w:p w14:paraId="204C43F9" w14:textId="58EA1BFA" w:rsidR="0076630D" w:rsidRDefault="00D7272D" w:rsidP="00B10728">
      <w:pPr>
        <w:pStyle w:val="af2"/>
        <w:numPr>
          <w:ilvl w:val="0"/>
          <w:numId w:val="347"/>
        </w:numPr>
        <w:ind w:firstLineChars="0"/>
        <w:rPr>
          <w:rFonts w:ascii="微软雅黑" w:eastAsia="微软雅黑" w:hAnsi="微软雅黑"/>
        </w:rPr>
      </w:pPr>
      <w:r>
        <w:rPr>
          <w:rFonts w:ascii="微软雅黑" w:eastAsia="微软雅黑" w:hAnsi="微软雅黑" w:hint="eastAsia"/>
        </w:rPr>
        <w:t>速率 (包/秒)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MAC地址学习</w:t>
      </w:r>
      <w:r w:rsidR="007960C8">
        <w:rPr>
          <w:rFonts w:ascii="微软雅黑" w:eastAsia="微软雅黑" w:hAnsi="微软雅黑" w:hint="eastAsia"/>
        </w:rPr>
        <w:t>达到</w:t>
      </w:r>
      <w:r w:rsidR="007960C8">
        <w:rPr>
          <w:rFonts w:ascii="微软雅黑" w:eastAsia="微软雅黑" w:hAnsi="微软雅黑"/>
        </w:rPr>
        <w:t>上限后上报给CPU的限速</w:t>
      </w:r>
      <w:r>
        <w:rPr>
          <w:rFonts w:ascii="微软雅黑" w:eastAsia="微软雅黑" w:hAnsi="微软雅黑"/>
        </w:rPr>
        <w:t>，取值</w:t>
      </w:r>
      <w:r>
        <w:rPr>
          <w:rFonts w:ascii="微软雅黑" w:eastAsia="微软雅黑" w:hAnsi="微软雅黑" w:hint="eastAsia"/>
        </w:rPr>
        <w:t>为1-600的</w:t>
      </w:r>
      <w:r>
        <w:rPr>
          <w:rFonts w:ascii="微软雅黑" w:eastAsia="微软雅黑" w:hAnsi="微软雅黑"/>
        </w:rPr>
        <w:t>整数，默认</w:t>
      </w:r>
      <w:r>
        <w:rPr>
          <w:rFonts w:ascii="微软雅黑" w:eastAsia="微软雅黑" w:hAnsi="微软雅黑" w:hint="eastAsia"/>
        </w:rPr>
        <w:t>100。</w:t>
      </w:r>
    </w:p>
    <w:p w14:paraId="28D8711D" w14:textId="77777777" w:rsidR="0076630D" w:rsidRDefault="00D7272D">
      <w:pPr>
        <w:rPr>
          <w:rFonts w:ascii="微软雅黑" w:eastAsia="微软雅黑" w:hAnsi="微软雅黑"/>
        </w:rPr>
      </w:pPr>
      <w:r>
        <w:rPr>
          <w:rFonts w:ascii="微软雅黑" w:eastAsia="微软雅黑" w:hAnsi="微软雅黑" w:hint="eastAsia"/>
        </w:rPr>
        <w:t>端口设置：</w:t>
      </w:r>
    </w:p>
    <w:p w14:paraId="12782E38" w14:textId="77777777" w:rsidR="0076630D" w:rsidRDefault="00D7272D" w:rsidP="00B10728">
      <w:pPr>
        <w:pStyle w:val="af2"/>
        <w:numPr>
          <w:ilvl w:val="0"/>
          <w:numId w:val="348"/>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需要配置的交换机</w:t>
      </w:r>
      <w:r>
        <w:rPr>
          <w:rFonts w:ascii="微软雅黑" w:eastAsia="微软雅黑" w:hAnsi="微软雅黑" w:hint="eastAsia"/>
        </w:rPr>
        <w:t>接口，</w:t>
      </w:r>
      <w:r>
        <w:rPr>
          <w:rFonts w:ascii="微软雅黑" w:eastAsia="微软雅黑" w:hAnsi="微软雅黑"/>
        </w:rPr>
        <w:t>包括电口</w:t>
      </w:r>
      <w:r>
        <w:rPr>
          <w:rFonts w:ascii="微软雅黑" w:eastAsia="微软雅黑" w:hAnsi="微软雅黑" w:hint="eastAsia"/>
        </w:rPr>
        <w:t>和光口</w:t>
      </w:r>
      <w:r>
        <w:rPr>
          <w:rFonts w:ascii="微软雅黑" w:eastAsia="微软雅黑" w:hAnsi="微软雅黑"/>
        </w:rPr>
        <w:t>。</w:t>
      </w:r>
      <w:r>
        <w:rPr>
          <w:rFonts w:ascii="微软雅黑" w:eastAsia="微软雅黑" w:hAnsi="微软雅黑" w:hint="eastAsia"/>
        </w:rPr>
        <w:t>可多选</w:t>
      </w:r>
      <w:r>
        <w:rPr>
          <w:rFonts w:ascii="微软雅黑" w:eastAsia="微软雅黑" w:hAnsi="微软雅黑"/>
        </w:rPr>
        <w:t>。</w:t>
      </w:r>
    </w:p>
    <w:p w14:paraId="2791D52A" w14:textId="77777777" w:rsidR="0076630D" w:rsidRDefault="00D7272D" w:rsidP="00B10728">
      <w:pPr>
        <w:pStyle w:val="af2"/>
        <w:numPr>
          <w:ilvl w:val="0"/>
          <w:numId w:val="348"/>
        </w:numPr>
        <w:ind w:firstLineChars="0"/>
        <w:rPr>
          <w:rFonts w:ascii="微软雅黑" w:eastAsia="微软雅黑" w:hAnsi="微软雅黑"/>
        </w:rPr>
      </w:pPr>
      <w:r>
        <w:rPr>
          <w:rFonts w:ascii="微软雅黑" w:eastAsia="微软雅黑" w:hAnsi="微软雅黑" w:hint="eastAsia"/>
        </w:rPr>
        <w:t>端口安全</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默认</w:t>
      </w:r>
      <w:r>
        <w:rPr>
          <w:rFonts w:ascii="微软雅黑" w:eastAsia="微软雅黑" w:hAnsi="微软雅黑"/>
        </w:rPr>
        <w:t>关闭。</w:t>
      </w:r>
      <w:r>
        <w:rPr>
          <w:rFonts w:ascii="微软雅黑" w:eastAsia="微软雅黑" w:hAnsi="微软雅黑" w:hint="eastAsia"/>
        </w:rPr>
        <w:t>开启</w:t>
      </w:r>
      <w:r>
        <w:rPr>
          <w:rFonts w:ascii="微软雅黑" w:eastAsia="微软雅黑" w:hAnsi="微软雅黑"/>
        </w:rPr>
        <w:t>后，进行</w:t>
      </w:r>
      <w:r>
        <w:rPr>
          <w:rFonts w:ascii="微软雅黑" w:eastAsia="微软雅黑" w:hAnsi="微软雅黑" w:hint="eastAsia"/>
        </w:rPr>
        <w:t>MAC</w:t>
      </w:r>
      <w:r>
        <w:rPr>
          <w:rFonts w:ascii="微软雅黑" w:eastAsia="微软雅黑" w:hAnsi="微软雅黑"/>
        </w:rPr>
        <w:t>地址学习</w:t>
      </w:r>
      <w:r>
        <w:rPr>
          <w:rFonts w:ascii="微软雅黑" w:eastAsia="微软雅黑" w:hAnsi="微软雅黑" w:hint="eastAsia"/>
        </w:rPr>
        <w:t>，</w:t>
      </w:r>
      <w:r>
        <w:rPr>
          <w:rFonts w:ascii="微软雅黑" w:eastAsia="微软雅黑" w:hAnsi="微软雅黑"/>
        </w:rPr>
        <w:t>包括动态MAC地址和静态MAC地址。</w:t>
      </w:r>
    </w:p>
    <w:p w14:paraId="20AB764A" w14:textId="77777777" w:rsidR="0076630D" w:rsidRDefault="00D7272D" w:rsidP="00B10728">
      <w:pPr>
        <w:pStyle w:val="af2"/>
        <w:numPr>
          <w:ilvl w:val="0"/>
          <w:numId w:val="348"/>
        </w:numPr>
        <w:ind w:firstLineChars="0"/>
        <w:rPr>
          <w:rFonts w:ascii="微软雅黑" w:eastAsia="微软雅黑" w:hAnsi="微软雅黑"/>
        </w:rPr>
      </w:pPr>
      <w:r>
        <w:rPr>
          <w:rFonts w:ascii="微软雅黑" w:eastAsia="微软雅黑" w:hAnsi="微软雅黑" w:hint="eastAsia"/>
        </w:rPr>
        <w:t>最大</w:t>
      </w:r>
      <w:r>
        <w:rPr>
          <w:rFonts w:ascii="微软雅黑" w:eastAsia="微软雅黑" w:hAnsi="微软雅黑"/>
        </w:rPr>
        <w:t>MAC数：【</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设置接口</w:t>
      </w:r>
      <w:r>
        <w:rPr>
          <w:rFonts w:ascii="微软雅黑" w:eastAsia="微软雅黑" w:hAnsi="微软雅黑"/>
        </w:rPr>
        <w:t>进行MAC地址学习的最大数量</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-256</w:t>
      </w:r>
      <w:r>
        <w:rPr>
          <w:rFonts w:ascii="微软雅黑" w:eastAsia="微软雅黑" w:hAnsi="微软雅黑" w:hint="eastAsia"/>
        </w:rPr>
        <w:t>的整数</w:t>
      </w:r>
      <w:r>
        <w:rPr>
          <w:rFonts w:ascii="微软雅黑" w:eastAsia="微软雅黑" w:hAnsi="微软雅黑"/>
        </w:rPr>
        <w:t>，默认为</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达到最大</w:t>
      </w:r>
      <w:r>
        <w:rPr>
          <w:rFonts w:ascii="微软雅黑" w:eastAsia="微软雅黑" w:hAnsi="微软雅黑"/>
        </w:rPr>
        <w:t>数量</w:t>
      </w:r>
      <w:r>
        <w:rPr>
          <w:rFonts w:ascii="微软雅黑" w:eastAsia="微软雅黑" w:hAnsi="微软雅黑" w:hint="eastAsia"/>
        </w:rPr>
        <w:t>后，</w:t>
      </w:r>
      <w:r>
        <w:rPr>
          <w:rFonts w:ascii="微软雅黑" w:eastAsia="微软雅黑" w:hAnsi="微软雅黑"/>
        </w:rPr>
        <w:t>如果收到源MAC地址不存在的报文，无论目的MAC地址是否存在，</w:t>
      </w:r>
      <w:r>
        <w:rPr>
          <w:rFonts w:ascii="微软雅黑" w:eastAsia="微软雅黑" w:hAnsi="微软雅黑" w:hint="eastAsia"/>
        </w:rPr>
        <w:t>交换机均认为</w:t>
      </w:r>
      <w:r>
        <w:rPr>
          <w:rFonts w:ascii="微软雅黑" w:eastAsia="微软雅黑" w:hAnsi="微软雅黑"/>
        </w:rPr>
        <w:t>有非法用户攻击，就会根据端口保护配置对接口进行保护处理。</w:t>
      </w:r>
    </w:p>
    <w:p w14:paraId="6CE5BA0A" w14:textId="77777777" w:rsidR="0076630D" w:rsidRDefault="00D7272D" w:rsidP="00B10728">
      <w:pPr>
        <w:pStyle w:val="af2"/>
        <w:numPr>
          <w:ilvl w:val="0"/>
          <w:numId w:val="348"/>
        </w:numPr>
        <w:ind w:firstLineChars="0"/>
        <w:rPr>
          <w:rFonts w:ascii="微软雅黑" w:eastAsia="微软雅黑" w:hAnsi="微软雅黑"/>
        </w:rPr>
      </w:pPr>
      <w:r>
        <w:rPr>
          <w:rFonts w:ascii="微软雅黑" w:eastAsia="微软雅黑" w:hAnsi="微软雅黑" w:hint="eastAsia"/>
        </w:rPr>
        <w:t>Sti</w:t>
      </w:r>
      <w:r>
        <w:rPr>
          <w:rFonts w:ascii="微软雅黑" w:eastAsia="微软雅黑" w:hAnsi="微软雅黑"/>
        </w:rPr>
        <w:t>c</w:t>
      </w:r>
      <w:r>
        <w:rPr>
          <w:rFonts w:ascii="微软雅黑" w:eastAsia="微软雅黑" w:hAnsi="微软雅黑" w:hint="eastAsia"/>
        </w:rPr>
        <w:t>ky</w:t>
      </w:r>
      <w:r>
        <w:rPr>
          <w:rFonts w:ascii="微软雅黑" w:eastAsia="微软雅黑" w:hAnsi="微软雅黑"/>
        </w:rPr>
        <w:t xml:space="preserve"> MAC：</w:t>
      </w:r>
      <w:r>
        <w:rPr>
          <w:rFonts w:ascii="微软雅黑" w:eastAsia="微软雅黑" w:hAnsi="微软雅黑" w:hint="eastAsia"/>
        </w:rPr>
        <w:t>【开关】当</w:t>
      </w:r>
      <w:r>
        <w:rPr>
          <w:rFonts w:ascii="微软雅黑" w:eastAsia="微软雅黑" w:hAnsi="微软雅黑"/>
        </w:rPr>
        <w:t>端口安全开启后，支持开启Sticky MAC功能。</w:t>
      </w:r>
      <w:r>
        <w:rPr>
          <w:rFonts w:ascii="微软雅黑" w:eastAsia="微软雅黑" w:hAnsi="微软雅黑" w:hint="eastAsia"/>
        </w:rPr>
        <w:t>默认</w:t>
      </w:r>
      <w:r>
        <w:rPr>
          <w:rFonts w:ascii="微软雅黑" w:eastAsia="微软雅黑" w:hAnsi="微软雅黑"/>
        </w:rPr>
        <w:t>关闭。开启后，接口会将学习到的安全动态MAC地址转化为Sticky MAC。如果</w:t>
      </w:r>
      <w:r>
        <w:rPr>
          <w:rFonts w:ascii="微软雅黑" w:eastAsia="微软雅黑" w:hAnsi="微软雅黑" w:hint="eastAsia"/>
        </w:rPr>
        <w:t>已经</w:t>
      </w:r>
      <w:r>
        <w:rPr>
          <w:rFonts w:ascii="微软雅黑" w:eastAsia="微软雅黑" w:hAnsi="微软雅黑"/>
        </w:rPr>
        <w:t>达到最大MAC数，将丢弃该接口学习到的非Sticky MAC</w:t>
      </w:r>
      <w:r>
        <w:rPr>
          <w:rFonts w:ascii="微软雅黑" w:eastAsia="微软雅黑" w:hAnsi="微软雅黑" w:hint="eastAsia"/>
        </w:rPr>
        <w:t>表项中</w:t>
      </w:r>
      <w:r>
        <w:rPr>
          <w:rFonts w:ascii="微软雅黑" w:eastAsia="微软雅黑" w:hAnsi="微软雅黑"/>
        </w:rPr>
        <w:t>的MAC地址，并根据接口保护模式的配置，决定是否上报Trap告警。</w:t>
      </w:r>
    </w:p>
    <w:p w14:paraId="441F0493" w14:textId="77777777" w:rsidR="0076630D" w:rsidRDefault="00D7272D" w:rsidP="00B10728">
      <w:pPr>
        <w:pStyle w:val="af2"/>
        <w:numPr>
          <w:ilvl w:val="0"/>
          <w:numId w:val="348"/>
        </w:numPr>
        <w:ind w:firstLineChars="0"/>
        <w:rPr>
          <w:rFonts w:ascii="微软雅黑" w:eastAsia="微软雅黑" w:hAnsi="微软雅黑"/>
        </w:rPr>
      </w:pPr>
      <w:r>
        <w:rPr>
          <w:rFonts w:ascii="微软雅黑" w:eastAsia="微软雅黑" w:hAnsi="微软雅黑" w:hint="eastAsia"/>
        </w:rPr>
        <w:lastRenderedPageBreak/>
        <w:t>端口</w:t>
      </w:r>
      <w:r>
        <w:rPr>
          <w:rFonts w:ascii="微软雅黑" w:eastAsia="微软雅黑" w:hAnsi="微软雅黑"/>
        </w:rPr>
        <w:t>保护：【</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当接口学习到的MAC地址达到最大数量</w:t>
      </w:r>
      <w:r>
        <w:rPr>
          <w:rFonts w:ascii="微软雅黑" w:eastAsia="微软雅黑" w:hAnsi="微软雅黑" w:hint="eastAsia"/>
        </w:rPr>
        <w:t>或</w:t>
      </w:r>
      <w:r>
        <w:rPr>
          <w:rFonts w:ascii="微软雅黑" w:eastAsia="微软雅黑" w:hAnsi="微软雅黑"/>
        </w:rPr>
        <w:t>出现静态MAC地址</w:t>
      </w:r>
      <w:r>
        <w:rPr>
          <w:rFonts w:ascii="微软雅黑" w:eastAsia="微软雅黑" w:hAnsi="微软雅黑" w:hint="eastAsia"/>
        </w:rPr>
        <w:t>漂移</w:t>
      </w:r>
      <w:r>
        <w:rPr>
          <w:rFonts w:ascii="微软雅黑" w:eastAsia="微软雅黑" w:hAnsi="微软雅黑"/>
        </w:rPr>
        <w:t>时</w:t>
      </w:r>
      <w:r>
        <w:rPr>
          <w:rFonts w:ascii="微软雅黑" w:eastAsia="微软雅黑" w:hAnsi="微软雅黑" w:hint="eastAsia"/>
        </w:rPr>
        <w:t>的</w:t>
      </w:r>
      <w:r>
        <w:rPr>
          <w:rFonts w:ascii="微软雅黑" w:eastAsia="微软雅黑" w:hAnsi="微软雅黑"/>
        </w:rPr>
        <w:t>保护</w:t>
      </w:r>
      <w:r>
        <w:rPr>
          <w:rFonts w:ascii="微软雅黑" w:eastAsia="微软雅黑" w:hAnsi="微软雅黑" w:hint="eastAsia"/>
        </w:rPr>
        <w:t>动作</w:t>
      </w:r>
      <w:r>
        <w:rPr>
          <w:rFonts w:ascii="微软雅黑" w:eastAsia="微软雅黑" w:hAnsi="微软雅黑"/>
        </w:rPr>
        <w:t>，</w:t>
      </w:r>
      <w:r>
        <w:rPr>
          <w:rFonts w:ascii="微软雅黑" w:eastAsia="微软雅黑" w:hAnsi="微软雅黑" w:hint="eastAsia"/>
        </w:rPr>
        <w:t>有</w:t>
      </w:r>
      <w:r>
        <w:rPr>
          <w:rFonts w:ascii="微软雅黑" w:eastAsia="微软雅黑" w:hAnsi="微软雅黑"/>
        </w:rPr>
        <w:t>{Restrict | Protect| Shutdown}</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Protect</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Restrict表示</w:t>
      </w:r>
      <w:r>
        <w:rPr>
          <w:rFonts w:ascii="微软雅黑" w:eastAsia="微软雅黑" w:hAnsi="微软雅黑" w:hint="eastAsia"/>
        </w:rPr>
        <w:t>丢弃源MAC地址不存在的报文并上报告警；</w:t>
      </w:r>
      <w:r>
        <w:rPr>
          <w:rFonts w:ascii="微软雅黑" w:eastAsia="微软雅黑" w:hAnsi="微软雅黑"/>
        </w:rPr>
        <w:t>选择Protect表示丢弃</w:t>
      </w:r>
      <w:r>
        <w:rPr>
          <w:rFonts w:ascii="微软雅黑" w:eastAsia="微软雅黑" w:hAnsi="微软雅黑" w:hint="eastAsia"/>
        </w:rPr>
        <w:t>源MAC地址不存在的报文，</w:t>
      </w:r>
      <w:r>
        <w:rPr>
          <w:rFonts w:ascii="微软雅黑" w:eastAsia="微软雅黑" w:hAnsi="微软雅黑"/>
        </w:rPr>
        <w:t>但不</w:t>
      </w:r>
      <w:r>
        <w:rPr>
          <w:rFonts w:ascii="微软雅黑" w:eastAsia="微软雅黑" w:hAnsi="微软雅黑" w:hint="eastAsia"/>
        </w:rPr>
        <w:t>上报告警；</w:t>
      </w:r>
      <w:r>
        <w:rPr>
          <w:rFonts w:ascii="微软雅黑" w:eastAsia="微软雅黑" w:hAnsi="微软雅黑"/>
        </w:rPr>
        <w:t>选择“Shutdown”</w:t>
      </w:r>
      <w:r>
        <w:rPr>
          <w:rFonts w:ascii="微软雅黑" w:eastAsia="微软雅黑" w:hAnsi="微软雅黑" w:hint="eastAsia"/>
        </w:rPr>
        <w:t>表示强制</w:t>
      </w:r>
      <w:r>
        <w:rPr>
          <w:rFonts w:ascii="微软雅黑" w:eastAsia="微软雅黑" w:hAnsi="微软雅黑"/>
        </w:rPr>
        <w:t>接口shutdown。</w:t>
      </w:r>
    </w:p>
    <w:p w14:paraId="74FF4774" w14:textId="77777777" w:rsidR="0076630D" w:rsidRDefault="0076630D">
      <w:pPr>
        <w:rPr>
          <w:rFonts w:ascii="微软雅黑" w:eastAsia="微软雅黑" w:hAnsi="微软雅黑"/>
        </w:rPr>
      </w:pPr>
    </w:p>
    <w:p w14:paraId="006514FF" w14:textId="77777777" w:rsidR="0076630D" w:rsidRDefault="00D7272D">
      <w:pPr>
        <w:rPr>
          <w:rFonts w:ascii="微软雅黑" w:eastAsia="微软雅黑" w:hAnsi="微软雅黑"/>
        </w:rPr>
      </w:pPr>
      <w:r>
        <w:rPr>
          <w:rFonts w:ascii="微软雅黑" w:eastAsia="微软雅黑" w:hAnsi="微软雅黑" w:hint="eastAsia"/>
        </w:rPr>
        <w:t>端口安全</w:t>
      </w:r>
      <w:r>
        <w:rPr>
          <w:rFonts w:ascii="微软雅黑" w:eastAsia="微软雅黑" w:hAnsi="微软雅黑"/>
        </w:rPr>
        <w:t>列表：</w:t>
      </w:r>
    </w:p>
    <w:p w14:paraId="40E324D2" w14:textId="77777777" w:rsidR="0076630D" w:rsidRDefault="00D7272D" w:rsidP="00B10728">
      <w:pPr>
        <w:pStyle w:val="af2"/>
        <w:numPr>
          <w:ilvl w:val="0"/>
          <w:numId w:val="349"/>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接口名称、</w:t>
      </w:r>
      <w:r>
        <w:rPr>
          <w:rFonts w:ascii="微软雅黑" w:eastAsia="微软雅黑" w:hAnsi="微软雅黑" w:hint="eastAsia"/>
        </w:rPr>
        <w:t>端口</w:t>
      </w:r>
      <w:r>
        <w:rPr>
          <w:rFonts w:ascii="微软雅黑" w:eastAsia="微软雅黑" w:hAnsi="微软雅黑"/>
        </w:rPr>
        <w:t>安全开关状态、</w:t>
      </w:r>
      <w:r>
        <w:rPr>
          <w:rFonts w:ascii="微软雅黑" w:eastAsia="微软雅黑" w:hAnsi="微软雅黑" w:hint="eastAsia"/>
        </w:rPr>
        <w:t>最大</w:t>
      </w:r>
      <w:r>
        <w:rPr>
          <w:rFonts w:ascii="微软雅黑" w:eastAsia="微软雅黑" w:hAnsi="微软雅黑"/>
        </w:rPr>
        <w:t>MAC</w:t>
      </w:r>
      <w:r>
        <w:rPr>
          <w:rFonts w:ascii="微软雅黑" w:eastAsia="微软雅黑" w:hAnsi="微软雅黑" w:hint="eastAsia"/>
        </w:rPr>
        <w:t>数</w:t>
      </w:r>
      <w:r>
        <w:rPr>
          <w:rFonts w:ascii="微软雅黑" w:eastAsia="微软雅黑" w:hAnsi="微软雅黑"/>
        </w:rPr>
        <w:t>、</w:t>
      </w:r>
      <w:r>
        <w:rPr>
          <w:rFonts w:ascii="微软雅黑" w:eastAsia="微软雅黑" w:hAnsi="微软雅黑" w:hint="eastAsia"/>
        </w:rPr>
        <w:t>实际</w:t>
      </w:r>
      <w:r>
        <w:rPr>
          <w:rFonts w:ascii="微软雅黑" w:eastAsia="微软雅黑" w:hAnsi="微软雅黑"/>
        </w:rPr>
        <w:t>MAC学习</w:t>
      </w:r>
      <w:r>
        <w:rPr>
          <w:rFonts w:ascii="微软雅黑" w:eastAsia="微软雅黑" w:hAnsi="微软雅黑" w:hint="eastAsia"/>
        </w:rPr>
        <w:t>数</w:t>
      </w:r>
      <w:r>
        <w:rPr>
          <w:rFonts w:ascii="微软雅黑" w:eastAsia="微软雅黑" w:hAnsi="微软雅黑"/>
        </w:rPr>
        <w:t>、</w:t>
      </w:r>
      <w:r>
        <w:rPr>
          <w:rFonts w:ascii="微软雅黑" w:eastAsia="微软雅黑" w:hAnsi="微软雅黑" w:hint="eastAsia"/>
        </w:rPr>
        <w:t>添加</w:t>
      </w:r>
      <w:r>
        <w:rPr>
          <w:rFonts w:ascii="微软雅黑" w:eastAsia="微软雅黑" w:hAnsi="微软雅黑"/>
        </w:rPr>
        <w:t>的</w:t>
      </w:r>
      <w:r>
        <w:rPr>
          <w:rFonts w:ascii="微软雅黑" w:eastAsia="微软雅黑" w:hAnsi="微软雅黑" w:hint="eastAsia"/>
        </w:rPr>
        <w:t>静态</w:t>
      </w:r>
      <w:r>
        <w:rPr>
          <w:rFonts w:ascii="微软雅黑" w:eastAsia="微软雅黑" w:hAnsi="微软雅黑"/>
        </w:rPr>
        <w:t>安全MAC地址数、Sticky MAC功能开启状态</w:t>
      </w:r>
      <w:r>
        <w:rPr>
          <w:rFonts w:ascii="微软雅黑" w:eastAsia="微软雅黑" w:hAnsi="微软雅黑" w:hint="eastAsia"/>
        </w:rPr>
        <w:t>、保护</w:t>
      </w:r>
      <w:r>
        <w:rPr>
          <w:rFonts w:ascii="微软雅黑" w:eastAsia="微软雅黑" w:hAnsi="微软雅黑"/>
        </w:rPr>
        <w:t>动作</w:t>
      </w:r>
      <w:r>
        <w:rPr>
          <w:rFonts w:ascii="微软雅黑" w:eastAsia="微软雅黑" w:hAnsi="微软雅黑" w:hint="eastAsia"/>
        </w:rPr>
        <w:t>/保护</w:t>
      </w:r>
      <w:r>
        <w:rPr>
          <w:rFonts w:ascii="微软雅黑" w:eastAsia="微软雅黑" w:hAnsi="微软雅黑"/>
        </w:rPr>
        <w:t>的</w:t>
      </w:r>
      <w:r>
        <w:rPr>
          <w:rFonts w:ascii="微软雅黑" w:eastAsia="微软雅黑" w:hAnsi="微软雅黑" w:hint="eastAsia"/>
        </w:rPr>
        <w:t>次</w:t>
      </w:r>
      <w:r>
        <w:rPr>
          <w:rFonts w:ascii="微软雅黑" w:eastAsia="微软雅黑" w:hAnsi="微软雅黑"/>
        </w:rPr>
        <w:t>数。</w:t>
      </w:r>
    </w:p>
    <w:p w14:paraId="6508703E" w14:textId="77777777" w:rsidR="0076630D" w:rsidRDefault="00D7272D" w:rsidP="00B10728">
      <w:pPr>
        <w:pStyle w:val="af2"/>
        <w:numPr>
          <w:ilvl w:val="0"/>
          <w:numId w:val="349"/>
        </w:numPr>
        <w:ind w:firstLineChars="0"/>
        <w:rPr>
          <w:rFonts w:ascii="微软雅黑" w:eastAsia="微软雅黑" w:hAnsi="微软雅黑"/>
        </w:rPr>
      </w:pPr>
      <w:r>
        <w:rPr>
          <w:rFonts w:ascii="微软雅黑" w:eastAsia="微软雅黑" w:hAnsi="微软雅黑" w:hint="eastAsia"/>
        </w:rPr>
        <w:t>支持编辑单个/批量/全部</w:t>
      </w:r>
      <w:r>
        <w:rPr>
          <w:rFonts w:ascii="微软雅黑" w:eastAsia="微软雅黑" w:hAnsi="微软雅黑"/>
        </w:rPr>
        <w:t>端口</w:t>
      </w:r>
      <w:r>
        <w:rPr>
          <w:rFonts w:ascii="微软雅黑" w:eastAsia="微软雅黑" w:hAnsi="微软雅黑" w:hint="eastAsia"/>
        </w:rPr>
        <w:t>安全</w:t>
      </w:r>
      <w:r>
        <w:rPr>
          <w:rFonts w:ascii="微软雅黑" w:eastAsia="微软雅黑" w:hAnsi="微软雅黑"/>
        </w:rPr>
        <w:t>配置。</w:t>
      </w:r>
    </w:p>
    <w:p w14:paraId="0FC6EE97" w14:textId="77777777" w:rsidR="0076630D" w:rsidRDefault="0076630D">
      <w:pPr>
        <w:rPr>
          <w:rFonts w:ascii="微软雅黑" w:eastAsia="微软雅黑" w:hAnsi="微软雅黑"/>
        </w:rPr>
      </w:pPr>
    </w:p>
    <w:p w14:paraId="5DBBD831" w14:textId="77777777" w:rsidR="0076630D" w:rsidRDefault="00D7272D">
      <w:pPr>
        <w:rPr>
          <w:rFonts w:ascii="微软雅黑" w:eastAsia="微软雅黑" w:hAnsi="微软雅黑"/>
          <w:b/>
        </w:rPr>
      </w:pPr>
      <w:r>
        <w:rPr>
          <w:rFonts w:ascii="微软雅黑" w:eastAsia="微软雅黑" w:hAnsi="微软雅黑" w:hint="eastAsia"/>
          <w:b/>
        </w:rPr>
        <w:t>安全</w:t>
      </w:r>
      <w:r>
        <w:rPr>
          <w:rFonts w:ascii="微软雅黑" w:eastAsia="微软雅黑" w:hAnsi="微软雅黑"/>
          <w:b/>
        </w:rPr>
        <w:t>MAC地址</w:t>
      </w:r>
    </w:p>
    <w:p w14:paraId="0A61B8A1" w14:textId="77777777" w:rsidR="0076630D" w:rsidRDefault="00D7272D">
      <w:pPr>
        <w:rPr>
          <w:rFonts w:ascii="微软雅黑" w:eastAsia="微软雅黑" w:hAnsi="微软雅黑"/>
        </w:rPr>
      </w:pPr>
      <w:r>
        <w:rPr>
          <w:rFonts w:ascii="微软雅黑" w:eastAsia="微软雅黑" w:hAnsi="微软雅黑" w:hint="eastAsia"/>
        </w:rPr>
        <w:t>添加静态</w:t>
      </w:r>
      <w:r>
        <w:rPr>
          <w:rFonts w:ascii="微软雅黑" w:eastAsia="微软雅黑" w:hAnsi="微软雅黑"/>
        </w:rPr>
        <w:t>安全MAC地址：</w:t>
      </w:r>
    </w:p>
    <w:p w14:paraId="61F4B062" w14:textId="77777777" w:rsidR="0076630D" w:rsidRDefault="00D7272D" w:rsidP="00B10728">
      <w:pPr>
        <w:pStyle w:val="af2"/>
        <w:numPr>
          <w:ilvl w:val="0"/>
          <w:numId w:val="350"/>
        </w:numPr>
        <w:ind w:firstLineChars="0"/>
        <w:rPr>
          <w:rFonts w:ascii="微软雅黑" w:eastAsia="微软雅黑" w:hAnsi="微软雅黑"/>
        </w:rPr>
      </w:pPr>
      <w:r>
        <w:rPr>
          <w:rFonts w:ascii="微软雅黑" w:eastAsia="微软雅黑" w:hAnsi="微软雅黑"/>
        </w:rPr>
        <w:t>MAC地址：</w:t>
      </w:r>
      <w:r>
        <w:rPr>
          <w:rFonts w:ascii="微软雅黑" w:eastAsia="微软雅黑" w:hAnsi="微软雅黑" w:hint="eastAsia"/>
        </w:rPr>
        <w:t>用于</w:t>
      </w:r>
      <w:r>
        <w:rPr>
          <w:rFonts w:ascii="微软雅黑" w:eastAsia="微软雅黑" w:hAnsi="微软雅黑"/>
        </w:rPr>
        <w:t>配置静态安全MAC地址，</w:t>
      </w:r>
      <w:r>
        <w:rPr>
          <w:rFonts w:ascii="微软雅黑" w:eastAsia="微软雅黑" w:hAnsi="微软雅黑" w:hint="eastAsia"/>
        </w:rPr>
        <w:t>格式</w:t>
      </w:r>
      <w:r>
        <w:rPr>
          <w:rFonts w:ascii="微软雅黑" w:eastAsia="微软雅黑" w:hAnsi="微软雅黑"/>
        </w:rPr>
        <w:t>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r>
        <w:rPr>
          <w:rFonts w:ascii="微软雅黑" w:eastAsia="微软雅黑" w:hAnsi="微软雅黑" w:hint="eastAsia"/>
        </w:rPr>
        <w:t>，必须为</w:t>
      </w:r>
      <w:r>
        <w:rPr>
          <w:rFonts w:ascii="微软雅黑" w:eastAsia="微软雅黑" w:hAnsi="微软雅黑"/>
        </w:rPr>
        <w:t>单播MAC</w:t>
      </w:r>
      <w:r>
        <w:rPr>
          <w:rFonts w:ascii="微软雅黑" w:eastAsia="微软雅黑" w:hAnsi="微软雅黑" w:hint="eastAsia"/>
        </w:rPr>
        <w:t>地址</w:t>
      </w:r>
      <w:r>
        <w:rPr>
          <w:rFonts w:ascii="微软雅黑" w:eastAsia="微软雅黑" w:hAnsi="微软雅黑"/>
        </w:rPr>
        <w:t>，不可设置为FFFF-FFFF-FFFF、组播地址和全零MAC地址。</w:t>
      </w:r>
    </w:p>
    <w:p w14:paraId="031F8CC7" w14:textId="77777777" w:rsidR="0076630D" w:rsidRDefault="00D7272D" w:rsidP="00B10728">
      <w:pPr>
        <w:pStyle w:val="af2"/>
        <w:numPr>
          <w:ilvl w:val="0"/>
          <w:numId w:val="350"/>
        </w:numPr>
        <w:ind w:firstLineChars="0"/>
        <w:rPr>
          <w:rFonts w:ascii="微软雅黑" w:eastAsia="微软雅黑" w:hAnsi="微软雅黑"/>
        </w:rPr>
      </w:pPr>
      <w:r>
        <w:rPr>
          <w:rFonts w:ascii="微软雅黑" w:eastAsia="微软雅黑" w:hAnsi="微软雅黑"/>
        </w:rPr>
        <w:t>VLAN</w:t>
      </w:r>
      <w:r>
        <w:rPr>
          <w:rFonts w:ascii="微软雅黑" w:eastAsia="微软雅黑" w:hAnsi="微软雅黑" w:hint="eastAsia"/>
        </w:rPr>
        <w:t>：【text文本框】</w:t>
      </w:r>
      <w:r>
        <w:rPr>
          <w:rFonts w:ascii="微软雅黑" w:eastAsia="微软雅黑" w:hAnsi="微软雅黑"/>
        </w:rPr>
        <w:t>配置</w:t>
      </w:r>
      <w:r>
        <w:rPr>
          <w:rFonts w:ascii="微软雅黑" w:eastAsia="微软雅黑" w:hAnsi="微软雅黑" w:hint="eastAsia"/>
        </w:rPr>
        <w:t>静态安全</w:t>
      </w:r>
      <w:r>
        <w:rPr>
          <w:rFonts w:ascii="微软雅黑" w:eastAsia="微软雅黑" w:hAnsi="微软雅黑"/>
        </w:rPr>
        <w:t>MAC地址所属于的VLAN域</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1-4094。</w:t>
      </w:r>
    </w:p>
    <w:p w14:paraId="6C68545B" w14:textId="77777777" w:rsidR="0076630D" w:rsidRDefault="00D7272D" w:rsidP="00B10728">
      <w:pPr>
        <w:pStyle w:val="af2"/>
        <w:numPr>
          <w:ilvl w:val="0"/>
          <w:numId w:val="350"/>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【单选】选择</w:t>
      </w:r>
      <w:r>
        <w:rPr>
          <w:rFonts w:ascii="微软雅黑" w:eastAsia="微软雅黑" w:hAnsi="微软雅黑"/>
        </w:rPr>
        <w:t>交换机接口进行</w:t>
      </w:r>
      <w:r>
        <w:rPr>
          <w:rFonts w:ascii="微软雅黑" w:eastAsia="微软雅黑" w:hAnsi="微软雅黑" w:hint="eastAsia"/>
        </w:rPr>
        <w:t>安全</w:t>
      </w:r>
      <w:r>
        <w:rPr>
          <w:rFonts w:ascii="微软雅黑" w:eastAsia="微软雅黑" w:hAnsi="微软雅黑"/>
        </w:rPr>
        <w:t>MAC配置，包括电口</w:t>
      </w:r>
      <w:r>
        <w:rPr>
          <w:rFonts w:ascii="微软雅黑" w:eastAsia="微软雅黑" w:hAnsi="微软雅黑" w:hint="eastAsia"/>
        </w:rPr>
        <w:t>和</w:t>
      </w:r>
      <w:r>
        <w:rPr>
          <w:rFonts w:ascii="微软雅黑" w:eastAsia="微软雅黑" w:hAnsi="微软雅黑"/>
        </w:rPr>
        <w:t>光口</w:t>
      </w:r>
      <w:r>
        <w:rPr>
          <w:rFonts w:ascii="微软雅黑" w:eastAsia="微软雅黑" w:hAnsi="微软雅黑" w:hint="eastAsia"/>
        </w:rPr>
        <w:t>。</w:t>
      </w:r>
    </w:p>
    <w:p w14:paraId="79790B63" w14:textId="77777777" w:rsidR="0076630D" w:rsidRDefault="00D7272D">
      <w:pPr>
        <w:ind w:firstLine="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（1）同一</w:t>
      </w:r>
      <w:r>
        <w:rPr>
          <w:rFonts w:ascii="微软雅黑" w:eastAsia="微软雅黑" w:hAnsi="微软雅黑"/>
        </w:rPr>
        <w:t>接口，不能配置相同的VLAN与MAC地址；</w:t>
      </w:r>
    </w:p>
    <w:p w14:paraId="33B6CE20" w14:textId="77777777" w:rsidR="0076630D" w:rsidRDefault="00D7272D">
      <w:pPr>
        <w:ind w:firstLine="42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（2）同一</w:t>
      </w:r>
      <w:r>
        <w:rPr>
          <w:rFonts w:ascii="微软雅黑" w:eastAsia="微软雅黑" w:hAnsi="微软雅黑"/>
        </w:rPr>
        <w:t>接口，可以</w:t>
      </w:r>
      <w:r>
        <w:rPr>
          <w:rFonts w:ascii="微软雅黑" w:eastAsia="微软雅黑" w:hAnsi="微软雅黑" w:hint="eastAsia"/>
        </w:rPr>
        <w:t>在</w:t>
      </w:r>
      <w:r>
        <w:rPr>
          <w:rFonts w:ascii="微软雅黑" w:eastAsia="微软雅黑" w:hAnsi="微软雅黑"/>
        </w:rPr>
        <w:t>不同VLAN</w:t>
      </w:r>
      <w:r>
        <w:rPr>
          <w:rFonts w:ascii="微软雅黑" w:eastAsia="微软雅黑" w:hAnsi="微软雅黑" w:hint="eastAsia"/>
        </w:rPr>
        <w:t>里</w:t>
      </w:r>
      <w:r>
        <w:rPr>
          <w:rFonts w:ascii="微软雅黑" w:eastAsia="微软雅黑" w:hAnsi="微软雅黑"/>
        </w:rPr>
        <w:t>配置相同的MAC地址</w:t>
      </w:r>
      <w:r>
        <w:rPr>
          <w:rFonts w:ascii="微软雅黑" w:eastAsia="微软雅黑" w:hAnsi="微软雅黑" w:hint="eastAsia"/>
        </w:rPr>
        <w:t>，</w:t>
      </w:r>
      <w:r>
        <w:rPr>
          <w:rFonts w:ascii="微软雅黑" w:eastAsia="微软雅黑" w:hAnsi="微软雅黑"/>
        </w:rPr>
        <w:t>但在同一VLAN里不能配置相同的MAC地址。</w:t>
      </w:r>
    </w:p>
    <w:p w14:paraId="070E7087"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 xml:space="preserve">    总结</w:t>
      </w:r>
      <w:r>
        <w:rPr>
          <w:rFonts w:ascii="微软雅黑" w:eastAsia="微软雅黑" w:hAnsi="微软雅黑"/>
        </w:rPr>
        <w:t>：接口</w:t>
      </w:r>
      <w:r>
        <w:rPr>
          <w:rFonts w:ascii="微软雅黑" w:eastAsia="微软雅黑" w:hAnsi="微软雅黑" w:hint="eastAsia"/>
        </w:rPr>
        <w:t>、</w:t>
      </w:r>
      <w:r>
        <w:rPr>
          <w:rFonts w:ascii="微软雅黑" w:eastAsia="微软雅黑" w:hAnsi="微软雅黑"/>
        </w:rPr>
        <w:t>VLAN和MAC不能</w:t>
      </w:r>
      <w:r>
        <w:rPr>
          <w:rFonts w:ascii="微软雅黑" w:eastAsia="微软雅黑" w:hAnsi="微软雅黑" w:hint="eastAsia"/>
        </w:rPr>
        <w:t>配置相同</w:t>
      </w:r>
      <w:r>
        <w:rPr>
          <w:rFonts w:ascii="微软雅黑" w:eastAsia="微软雅黑" w:hAnsi="微软雅黑"/>
        </w:rPr>
        <w:t>，</w:t>
      </w:r>
      <w:r>
        <w:rPr>
          <w:rFonts w:ascii="微软雅黑" w:eastAsia="微软雅黑" w:hAnsi="微软雅黑" w:hint="eastAsia"/>
        </w:rPr>
        <w:t>需</w:t>
      </w:r>
      <w:r>
        <w:rPr>
          <w:rFonts w:ascii="微软雅黑" w:eastAsia="微软雅黑" w:hAnsi="微软雅黑"/>
        </w:rPr>
        <w:t>做去重判断。</w:t>
      </w:r>
    </w:p>
    <w:p w14:paraId="4FFFA8C9" w14:textId="77777777" w:rsidR="0076630D" w:rsidRDefault="00D7272D">
      <w:pPr>
        <w:rPr>
          <w:rFonts w:ascii="微软雅黑" w:eastAsia="微软雅黑" w:hAnsi="微软雅黑"/>
        </w:rPr>
      </w:pPr>
      <w:r>
        <w:rPr>
          <w:rFonts w:ascii="微软雅黑" w:eastAsia="微软雅黑" w:hAnsi="微软雅黑" w:hint="eastAsia"/>
        </w:rPr>
        <w:t>安全</w:t>
      </w:r>
      <w:r>
        <w:rPr>
          <w:rFonts w:ascii="微软雅黑" w:eastAsia="微软雅黑" w:hAnsi="微软雅黑"/>
        </w:rPr>
        <w:t>MAC地址</w:t>
      </w:r>
      <w:r>
        <w:rPr>
          <w:rFonts w:ascii="微软雅黑" w:eastAsia="微软雅黑" w:hAnsi="微软雅黑" w:hint="eastAsia"/>
        </w:rPr>
        <w:t>列表</w:t>
      </w:r>
      <w:r>
        <w:rPr>
          <w:rFonts w:ascii="微软雅黑" w:eastAsia="微软雅黑" w:hAnsi="微软雅黑"/>
        </w:rPr>
        <w:t>：</w:t>
      </w:r>
    </w:p>
    <w:p w14:paraId="1DFAF446" w14:textId="77777777" w:rsidR="0076630D" w:rsidRDefault="00D7272D" w:rsidP="00B10728">
      <w:pPr>
        <w:pStyle w:val="af2"/>
        <w:numPr>
          <w:ilvl w:val="0"/>
          <w:numId w:val="351"/>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地址类型（静态</w:t>
      </w:r>
      <w:r>
        <w:rPr>
          <w:rFonts w:ascii="微软雅黑" w:eastAsia="微软雅黑" w:hAnsi="微软雅黑"/>
        </w:rPr>
        <w:t>|动态|Sticky</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接口</w:t>
      </w:r>
      <w:r>
        <w:rPr>
          <w:rFonts w:ascii="微软雅黑" w:eastAsia="微软雅黑" w:hAnsi="微软雅黑"/>
        </w:rPr>
        <w:t>名称、VLAN、MAC地址</w:t>
      </w:r>
    </w:p>
    <w:p w14:paraId="3F79DF52" w14:textId="77777777" w:rsidR="0076630D" w:rsidRDefault="00D7272D" w:rsidP="00B10728">
      <w:pPr>
        <w:pStyle w:val="af2"/>
        <w:numPr>
          <w:ilvl w:val="0"/>
          <w:numId w:val="352"/>
        </w:numPr>
        <w:ind w:firstLineChars="0"/>
        <w:rPr>
          <w:rFonts w:ascii="微软雅黑" w:eastAsia="微软雅黑" w:hAnsi="微软雅黑"/>
        </w:rPr>
      </w:pPr>
      <w:r>
        <w:rPr>
          <w:rFonts w:ascii="微软雅黑" w:eastAsia="微软雅黑" w:hAnsi="微软雅黑" w:hint="eastAsia"/>
        </w:rPr>
        <w:t>静态</w:t>
      </w:r>
      <w:r>
        <w:rPr>
          <w:rFonts w:ascii="微软雅黑" w:eastAsia="微软雅黑" w:hAnsi="微软雅黑"/>
        </w:rPr>
        <w:t>为手动配置的静态安全MAC地址</w:t>
      </w:r>
    </w:p>
    <w:p w14:paraId="417927FA" w14:textId="77777777" w:rsidR="0076630D" w:rsidRDefault="00D7272D" w:rsidP="00B10728">
      <w:pPr>
        <w:pStyle w:val="af2"/>
        <w:numPr>
          <w:ilvl w:val="0"/>
          <w:numId w:val="352"/>
        </w:numPr>
        <w:ind w:firstLineChars="0"/>
        <w:rPr>
          <w:rFonts w:ascii="微软雅黑" w:eastAsia="微软雅黑" w:hAnsi="微软雅黑"/>
        </w:rPr>
      </w:pPr>
      <w:r>
        <w:rPr>
          <w:rFonts w:ascii="微软雅黑" w:eastAsia="微软雅黑" w:hAnsi="微软雅黑" w:hint="eastAsia"/>
        </w:rPr>
        <w:t>动态</w:t>
      </w:r>
      <w:r>
        <w:rPr>
          <w:rFonts w:ascii="微软雅黑" w:eastAsia="微软雅黑" w:hAnsi="微软雅黑"/>
        </w:rPr>
        <w:t>为开启端口安全功能，自动学习</w:t>
      </w:r>
      <w:r>
        <w:rPr>
          <w:rFonts w:ascii="微软雅黑" w:eastAsia="微软雅黑" w:hAnsi="微软雅黑" w:hint="eastAsia"/>
        </w:rPr>
        <w:t>到</w:t>
      </w:r>
      <w:r>
        <w:rPr>
          <w:rFonts w:ascii="微软雅黑" w:eastAsia="微软雅黑" w:hAnsi="微软雅黑"/>
        </w:rPr>
        <w:t>的MAC地址</w:t>
      </w:r>
    </w:p>
    <w:p w14:paraId="5FFF7DD5" w14:textId="77777777" w:rsidR="0076630D" w:rsidRDefault="00D7272D" w:rsidP="00B10728">
      <w:pPr>
        <w:pStyle w:val="af2"/>
        <w:numPr>
          <w:ilvl w:val="0"/>
          <w:numId w:val="352"/>
        </w:numPr>
        <w:ind w:firstLineChars="0"/>
        <w:rPr>
          <w:rFonts w:ascii="微软雅黑" w:eastAsia="微软雅黑" w:hAnsi="微软雅黑"/>
        </w:rPr>
      </w:pPr>
      <w:r>
        <w:rPr>
          <w:rFonts w:ascii="微软雅黑" w:eastAsia="微软雅黑" w:hAnsi="微软雅黑" w:hint="eastAsia"/>
        </w:rPr>
        <w:t>Sticky</w:t>
      </w:r>
      <w:r>
        <w:rPr>
          <w:rFonts w:ascii="微软雅黑" w:eastAsia="微软雅黑" w:hAnsi="微软雅黑"/>
        </w:rPr>
        <w:t>为</w:t>
      </w:r>
      <w:r>
        <w:rPr>
          <w:rFonts w:ascii="微软雅黑" w:eastAsia="微软雅黑" w:hAnsi="微软雅黑" w:hint="eastAsia"/>
        </w:rPr>
        <w:t>开启</w:t>
      </w:r>
      <w:r>
        <w:rPr>
          <w:rFonts w:ascii="微软雅黑" w:eastAsia="微软雅黑" w:hAnsi="微软雅黑"/>
        </w:rPr>
        <w:t>Sticky安全后，将动态安全MAC地址转换为Sticky的MAC地址</w:t>
      </w:r>
    </w:p>
    <w:p w14:paraId="678B3050" w14:textId="77777777" w:rsidR="0076630D" w:rsidRDefault="00D7272D" w:rsidP="00B10728">
      <w:pPr>
        <w:pStyle w:val="af2"/>
        <w:numPr>
          <w:ilvl w:val="0"/>
          <w:numId w:val="351"/>
        </w:numPr>
        <w:ind w:firstLineChars="0"/>
        <w:rPr>
          <w:rFonts w:ascii="微软雅黑" w:eastAsia="微软雅黑" w:hAnsi="微软雅黑"/>
        </w:rPr>
      </w:pPr>
      <w:r>
        <w:rPr>
          <w:rFonts w:ascii="微软雅黑" w:eastAsia="微软雅黑" w:hAnsi="微软雅黑" w:hint="eastAsia"/>
        </w:rPr>
        <w:t>支持以</w:t>
      </w:r>
      <w:r>
        <w:rPr>
          <w:rFonts w:ascii="微软雅黑" w:eastAsia="微软雅黑" w:hAnsi="微软雅黑"/>
        </w:rPr>
        <w:t>MAC为索引，编辑</w:t>
      </w:r>
      <w:r>
        <w:rPr>
          <w:rFonts w:ascii="微软雅黑" w:eastAsia="微软雅黑" w:hAnsi="微软雅黑" w:hint="eastAsia"/>
        </w:rPr>
        <w:t>静态</w:t>
      </w:r>
      <w:r>
        <w:rPr>
          <w:rFonts w:ascii="微软雅黑" w:eastAsia="微软雅黑" w:hAnsi="微软雅黑"/>
        </w:rPr>
        <w:t>安全MAC地址</w:t>
      </w:r>
      <w:r>
        <w:rPr>
          <w:rFonts w:ascii="微软雅黑" w:eastAsia="微软雅黑" w:hAnsi="微软雅黑" w:hint="eastAsia"/>
        </w:rPr>
        <w:t>的</w:t>
      </w:r>
      <w:r>
        <w:rPr>
          <w:rFonts w:ascii="微软雅黑" w:eastAsia="微软雅黑" w:hAnsi="微软雅黑"/>
        </w:rPr>
        <w:t>所属VLAN和</w:t>
      </w:r>
      <w:r>
        <w:rPr>
          <w:rFonts w:ascii="微软雅黑" w:eastAsia="微软雅黑" w:hAnsi="微软雅黑" w:hint="eastAsia"/>
        </w:rPr>
        <w:t>接口</w:t>
      </w:r>
    </w:p>
    <w:p w14:paraId="61C96865" w14:textId="77777777" w:rsidR="0076630D" w:rsidRDefault="00D7272D" w:rsidP="00B10728">
      <w:pPr>
        <w:pStyle w:val="af2"/>
        <w:numPr>
          <w:ilvl w:val="0"/>
          <w:numId w:val="351"/>
        </w:numPr>
        <w:ind w:firstLineChars="0"/>
        <w:rPr>
          <w:rFonts w:ascii="微软雅黑" w:eastAsia="微软雅黑" w:hAnsi="微软雅黑"/>
        </w:rPr>
      </w:pPr>
      <w:r>
        <w:rPr>
          <w:rFonts w:ascii="微软雅黑" w:eastAsia="微软雅黑" w:hAnsi="微软雅黑" w:hint="eastAsia"/>
        </w:rPr>
        <w:t>支持删除</w:t>
      </w:r>
      <w:r>
        <w:rPr>
          <w:rFonts w:ascii="微软雅黑" w:eastAsia="微软雅黑" w:hAnsi="微软雅黑"/>
        </w:rPr>
        <w:t>单个</w:t>
      </w:r>
      <w:r>
        <w:rPr>
          <w:rFonts w:ascii="微软雅黑" w:eastAsia="微软雅黑" w:hAnsi="微软雅黑" w:hint="eastAsia"/>
        </w:rPr>
        <w:t>/批量/全部静态</w:t>
      </w:r>
      <w:r>
        <w:rPr>
          <w:rFonts w:ascii="微软雅黑" w:eastAsia="微软雅黑" w:hAnsi="微软雅黑"/>
        </w:rPr>
        <w:t>安全MAC地址</w:t>
      </w:r>
    </w:p>
    <w:p w14:paraId="06B6C3C9" w14:textId="77777777" w:rsidR="0076630D" w:rsidRDefault="0076630D">
      <w:pPr>
        <w:rPr>
          <w:rFonts w:ascii="微软雅黑" w:eastAsia="微软雅黑" w:hAnsi="微软雅黑"/>
        </w:rPr>
      </w:pPr>
    </w:p>
    <w:p w14:paraId="2C81A85F" w14:textId="77777777" w:rsidR="0076630D" w:rsidRDefault="00D7272D">
      <w:pPr>
        <w:pStyle w:val="20"/>
        <w:numPr>
          <w:ilvl w:val="1"/>
          <w:numId w:val="1"/>
        </w:numPr>
        <w:rPr>
          <w:rFonts w:ascii="微软雅黑" w:eastAsia="微软雅黑" w:hAnsi="微软雅黑"/>
          <w:szCs w:val="24"/>
        </w:rPr>
      </w:pPr>
      <w:bookmarkStart w:id="402" w:name="_Toc149138859"/>
      <w:r>
        <w:rPr>
          <w:rFonts w:ascii="微软雅黑" w:eastAsia="微软雅黑" w:hAnsi="微软雅黑" w:hint="eastAsia"/>
          <w:szCs w:val="24"/>
        </w:rPr>
        <w:t>端口隔离/</w:t>
      </w:r>
      <w:r>
        <w:rPr>
          <w:rFonts w:ascii="微软雅黑" w:eastAsia="微软雅黑" w:hAnsi="微软雅黑"/>
          <w:szCs w:val="24"/>
        </w:rPr>
        <w:t>Port Isolation</w:t>
      </w:r>
      <w:r>
        <w:rPr>
          <w:rFonts w:ascii="微软雅黑" w:eastAsia="微软雅黑" w:hAnsi="微软雅黑"/>
          <w:color w:val="EEECE1" w:themeColor="background2"/>
          <w:highlight w:val="darkYellow"/>
        </w:rPr>
        <w:t>(FP1C)</w:t>
      </w:r>
      <w:bookmarkEnd w:id="402"/>
    </w:p>
    <w:p w14:paraId="052520C1" w14:textId="77777777" w:rsidR="0076630D" w:rsidRDefault="00D7272D">
      <w:pPr>
        <w:rPr>
          <w:rFonts w:ascii="微软雅黑" w:eastAsia="微软雅黑" w:hAnsi="微软雅黑"/>
        </w:rPr>
      </w:pPr>
      <w:r>
        <w:rPr>
          <w:rFonts w:ascii="微软雅黑" w:eastAsia="微软雅黑" w:hAnsi="微软雅黑" w:hint="eastAsia"/>
        </w:rPr>
        <w:t>【功能概述】</w:t>
      </w:r>
    </w:p>
    <w:p w14:paraId="7C66303A" w14:textId="77777777" w:rsidR="0076630D" w:rsidRDefault="00D7272D">
      <w:pPr>
        <w:ind w:firstLine="420"/>
        <w:rPr>
          <w:rFonts w:ascii="微软雅黑" w:eastAsia="微软雅黑" w:hAnsi="微软雅黑"/>
        </w:rPr>
      </w:pPr>
      <w:r>
        <w:rPr>
          <w:rFonts w:ascii="微软雅黑" w:eastAsia="微软雅黑" w:hAnsi="微软雅黑" w:hint="eastAsia"/>
        </w:rPr>
        <w:t>采用端口隔离</w:t>
      </w:r>
      <w:r>
        <w:rPr>
          <w:rFonts w:ascii="微软雅黑" w:eastAsia="微软雅黑" w:hAnsi="微软雅黑"/>
        </w:rPr>
        <w:t>功能，可以实现</w:t>
      </w:r>
      <w:r>
        <w:rPr>
          <w:rFonts w:ascii="微软雅黑" w:eastAsia="微软雅黑" w:hAnsi="微软雅黑" w:hint="eastAsia"/>
        </w:rPr>
        <w:t>同一</w:t>
      </w:r>
      <w:r>
        <w:rPr>
          <w:rFonts w:ascii="微软雅黑" w:eastAsia="微软雅黑" w:hAnsi="微软雅黑"/>
        </w:rPr>
        <w:t>VLAN内端口之间的隔离。用户</w:t>
      </w:r>
      <w:r>
        <w:rPr>
          <w:rFonts w:ascii="微软雅黑" w:eastAsia="微软雅黑" w:hAnsi="微软雅黑" w:hint="eastAsia"/>
        </w:rPr>
        <w:t>只要</w:t>
      </w:r>
      <w:r>
        <w:rPr>
          <w:rFonts w:ascii="微软雅黑" w:eastAsia="微软雅黑" w:hAnsi="微软雅黑"/>
        </w:rPr>
        <w:t>将端口加入到隔离组中，就可以实现隔离组内端口之间二层数据的隔离。端口隔离</w:t>
      </w:r>
      <w:r>
        <w:rPr>
          <w:rFonts w:ascii="微软雅黑" w:eastAsia="微软雅黑" w:hAnsi="微软雅黑" w:hint="eastAsia"/>
        </w:rPr>
        <w:t>功能为</w:t>
      </w:r>
      <w:r>
        <w:rPr>
          <w:rFonts w:ascii="微软雅黑" w:eastAsia="微软雅黑" w:hAnsi="微软雅黑"/>
        </w:rPr>
        <w:t>用户提供了更安全、更灵活的组网方案。</w:t>
      </w:r>
    </w:p>
    <w:p w14:paraId="77551009" w14:textId="77777777" w:rsidR="0076630D" w:rsidRDefault="0076630D">
      <w:pPr>
        <w:rPr>
          <w:rFonts w:ascii="微软雅黑" w:eastAsia="微软雅黑" w:hAnsi="微软雅黑"/>
        </w:rPr>
      </w:pPr>
    </w:p>
    <w:p w14:paraId="155529ED" w14:textId="77777777" w:rsidR="0076630D" w:rsidRDefault="00D7272D">
      <w:pPr>
        <w:rPr>
          <w:rFonts w:ascii="微软雅黑" w:eastAsia="微软雅黑" w:hAnsi="微软雅黑"/>
        </w:rPr>
      </w:pPr>
      <w:r>
        <w:rPr>
          <w:rFonts w:ascii="微软雅黑" w:eastAsia="微软雅黑" w:hAnsi="微软雅黑" w:hint="eastAsia"/>
        </w:rPr>
        <w:t xml:space="preserve">    受软件</w:t>
      </w:r>
      <w:r>
        <w:rPr>
          <w:rFonts w:ascii="微软雅黑" w:eastAsia="微软雅黑" w:hAnsi="微软雅黑"/>
        </w:rPr>
        <w:t>限制，目前仅支持一个隔离组，默认</w:t>
      </w:r>
      <w:r>
        <w:rPr>
          <w:rFonts w:ascii="微软雅黑" w:eastAsia="微软雅黑" w:hAnsi="微软雅黑" w:hint="eastAsia"/>
        </w:rPr>
        <w:t>关闭</w:t>
      </w:r>
      <w:r>
        <w:rPr>
          <w:rFonts w:ascii="微软雅黑" w:eastAsia="微软雅黑" w:hAnsi="微软雅黑"/>
        </w:rPr>
        <w:t>端口隔离功能</w:t>
      </w:r>
      <w:r>
        <w:rPr>
          <w:rFonts w:ascii="微软雅黑" w:eastAsia="微软雅黑" w:hAnsi="微软雅黑" w:hint="eastAsia"/>
        </w:rPr>
        <w:t>，</w:t>
      </w:r>
      <w:r>
        <w:rPr>
          <w:rFonts w:ascii="微软雅黑" w:eastAsia="微软雅黑" w:hAnsi="微软雅黑"/>
        </w:rPr>
        <w:t>即</w:t>
      </w:r>
      <w:r>
        <w:rPr>
          <w:rFonts w:ascii="微软雅黑" w:eastAsia="微软雅黑" w:hAnsi="微软雅黑" w:hint="eastAsia"/>
        </w:rPr>
        <w:t>无</w:t>
      </w:r>
      <w:r>
        <w:rPr>
          <w:rFonts w:ascii="微软雅黑" w:eastAsia="微软雅黑" w:hAnsi="微软雅黑"/>
        </w:rPr>
        <w:t>端口加入到隔离组中</w:t>
      </w:r>
      <w:r>
        <w:rPr>
          <w:rFonts w:ascii="微软雅黑" w:eastAsia="微软雅黑" w:hAnsi="微软雅黑" w:hint="eastAsia"/>
        </w:rPr>
        <w:t>。加入</w:t>
      </w:r>
      <w:r>
        <w:rPr>
          <w:rFonts w:ascii="微软雅黑" w:eastAsia="微软雅黑" w:hAnsi="微软雅黑"/>
        </w:rPr>
        <w:t>后，</w:t>
      </w:r>
      <w:r>
        <w:rPr>
          <w:rFonts w:ascii="微软雅黑" w:eastAsia="微软雅黑" w:hAnsi="微软雅黑" w:hint="eastAsia"/>
        </w:rPr>
        <w:t>各</w:t>
      </w:r>
      <w:r>
        <w:rPr>
          <w:rFonts w:ascii="微软雅黑" w:eastAsia="微软雅黑" w:hAnsi="微软雅黑"/>
        </w:rPr>
        <w:t>端口之间进行双向隔离。</w:t>
      </w:r>
    </w:p>
    <w:p w14:paraId="7F3617ED" w14:textId="77777777" w:rsidR="0076630D" w:rsidRDefault="00D7272D">
      <w:pPr>
        <w:rPr>
          <w:rFonts w:ascii="微软雅黑" w:eastAsia="微软雅黑" w:hAnsi="微软雅黑"/>
        </w:rPr>
      </w:pPr>
      <w:r>
        <w:rPr>
          <w:rFonts w:ascii="微软雅黑" w:eastAsia="微软雅黑" w:hAnsi="微软雅黑" w:hint="eastAsia"/>
        </w:rPr>
        <w:t>【配置参数】</w:t>
      </w:r>
    </w:p>
    <w:p w14:paraId="5940CD17" w14:textId="77777777" w:rsidR="0076630D" w:rsidRDefault="00D7272D" w:rsidP="00B10728">
      <w:pPr>
        <w:pStyle w:val="af2"/>
        <w:numPr>
          <w:ilvl w:val="0"/>
          <w:numId w:val="347"/>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：选择需要配置端口隔离的</w:t>
      </w:r>
      <w:r>
        <w:rPr>
          <w:rFonts w:ascii="微软雅黑" w:eastAsia="微软雅黑" w:hAnsi="微软雅黑" w:hint="eastAsia"/>
        </w:rPr>
        <w:t>交换机</w:t>
      </w:r>
      <w:r>
        <w:rPr>
          <w:rFonts w:ascii="微软雅黑" w:eastAsia="微软雅黑" w:hAnsi="微软雅黑"/>
        </w:rPr>
        <w:t>接口，包括电口、光口和聚合接口，可多选。</w:t>
      </w:r>
    </w:p>
    <w:p w14:paraId="2608DE13" w14:textId="77777777" w:rsidR="0076630D" w:rsidRDefault="00D7272D" w:rsidP="00B10728">
      <w:pPr>
        <w:pStyle w:val="af2"/>
        <w:numPr>
          <w:ilvl w:val="0"/>
          <w:numId w:val="347"/>
        </w:numPr>
        <w:ind w:firstLineChars="0"/>
        <w:rPr>
          <w:rFonts w:ascii="微软雅黑" w:eastAsia="微软雅黑" w:hAnsi="微软雅黑"/>
        </w:rPr>
      </w:pPr>
      <w:r>
        <w:rPr>
          <w:rFonts w:ascii="微软雅黑" w:eastAsia="微软雅黑" w:hAnsi="微软雅黑" w:hint="eastAsia"/>
        </w:rPr>
        <w:t>端口隔离</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设置是否</w:t>
      </w:r>
      <w:r>
        <w:rPr>
          <w:rFonts w:ascii="微软雅黑" w:eastAsia="微软雅黑" w:hAnsi="微软雅黑"/>
        </w:rPr>
        <w:t>开启</w:t>
      </w:r>
      <w:r>
        <w:rPr>
          <w:rFonts w:ascii="微软雅黑" w:eastAsia="微软雅黑" w:hAnsi="微软雅黑" w:hint="eastAsia"/>
        </w:rPr>
        <w:t>端口</w:t>
      </w:r>
      <w:r>
        <w:rPr>
          <w:rFonts w:ascii="微软雅黑" w:eastAsia="微软雅黑" w:hAnsi="微软雅黑"/>
        </w:rPr>
        <w:t>的隔离功能，默认关闭。</w:t>
      </w:r>
    </w:p>
    <w:p w14:paraId="3D3C35E6" w14:textId="77777777" w:rsidR="0076630D" w:rsidRDefault="00D7272D">
      <w:pPr>
        <w:rPr>
          <w:rFonts w:ascii="微软雅黑" w:eastAsia="微软雅黑" w:hAnsi="微软雅黑"/>
        </w:rPr>
      </w:pPr>
      <w:r>
        <w:rPr>
          <w:rFonts w:ascii="微软雅黑" w:eastAsia="微软雅黑" w:hAnsi="微软雅黑" w:hint="eastAsia"/>
        </w:rPr>
        <w:lastRenderedPageBreak/>
        <w:t>端口</w:t>
      </w:r>
      <w:r>
        <w:rPr>
          <w:rFonts w:ascii="微软雅黑" w:eastAsia="微软雅黑" w:hAnsi="微软雅黑"/>
        </w:rPr>
        <w:t>列表：</w:t>
      </w:r>
    </w:p>
    <w:p w14:paraId="49EC9ED5" w14:textId="77777777" w:rsidR="0076630D" w:rsidRDefault="00D7272D" w:rsidP="00B10728">
      <w:pPr>
        <w:pStyle w:val="af2"/>
        <w:numPr>
          <w:ilvl w:val="0"/>
          <w:numId w:val="353"/>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显示接口、隔离状态</w:t>
      </w:r>
    </w:p>
    <w:p w14:paraId="159628E6" w14:textId="77777777" w:rsidR="0076630D" w:rsidRDefault="00D7272D" w:rsidP="00B10728">
      <w:pPr>
        <w:pStyle w:val="af2"/>
        <w:numPr>
          <w:ilvl w:val="0"/>
          <w:numId w:val="35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3CABB906" w14:textId="77777777" w:rsidR="0076630D" w:rsidRDefault="0076630D">
      <w:pPr>
        <w:rPr>
          <w:rFonts w:ascii="微软雅黑" w:eastAsia="微软雅黑" w:hAnsi="微软雅黑"/>
        </w:rPr>
      </w:pPr>
    </w:p>
    <w:p w14:paraId="22E6013C" w14:textId="77777777" w:rsidR="0076630D" w:rsidRDefault="00D7272D">
      <w:pPr>
        <w:pStyle w:val="20"/>
        <w:numPr>
          <w:ilvl w:val="1"/>
          <w:numId w:val="1"/>
        </w:numPr>
        <w:rPr>
          <w:rFonts w:ascii="微软雅黑" w:eastAsia="微软雅黑" w:hAnsi="微软雅黑"/>
          <w:szCs w:val="24"/>
        </w:rPr>
      </w:pPr>
      <w:bookmarkStart w:id="403" w:name="_ACL(FP1B)"/>
      <w:bookmarkStart w:id="404" w:name="_Toc149138860"/>
      <w:bookmarkEnd w:id="403"/>
      <w:r>
        <w:rPr>
          <w:rFonts w:ascii="微软雅黑" w:eastAsia="微软雅黑" w:hAnsi="微软雅黑"/>
          <w:szCs w:val="24"/>
        </w:rPr>
        <w:t>ACL</w:t>
      </w:r>
      <w:r>
        <w:rPr>
          <w:rFonts w:ascii="微软雅黑" w:eastAsia="微软雅黑" w:hAnsi="微软雅黑"/>
          <w:color w:val="EEECE1" w:themeColor="background2"/>
          <w:highlight w:val="red"/>
        </w:rPr>
        <w:t>(FP1B)</w:t>
      </w:r>
      <w:commentRangeStart w:id="405"/>
      <w:commentRangeStart w:id="406"/>
      <w:r>
        <w:commentReference w:id="405"/>
      </w:r>
      <w:commentRangeEnd w:id="405"/>
      <w:commentRangeEnd w:id="406"/>
      <w:r>
        <w:rPr>
          <w:rStyle w:val="af0"/>
          <w:rFonts w:asciiTheme="minorHAnsi" w:eastAsiaTheme="minorEastAsia" w:hAnsiTheme="minorHAnsi" w:cstheme="minorBidi"/>
          <w:b w:val="0"/>
          <w:bCs w:val="0"/>
        </w:rPr>
        <w:commentReference w:id="406"/>
      </w:r>
      <w:bookmarkEnd w:id="404"/>
    </w:p>
    <w:p w14:paraId="74CCFDBF" w14:textId="77777777" w:rsidR="0076630D" w:rsidRDefault="00D7272D">
      <w:pPr>
        <w:rPr>
          <w:rFonts w:ascii="微软雅黑" w:eastAsia="微软雅黑" w:hAnsi="微软雅黑"/>
        </w:rPr>
      </w:pPr>
      <w:r>
        <w:rPr>
          <w:rFonts w:ascii="微软雅黑" w:eastAsia="微软雅黑" w:hAnsi="微软雅黑" w:hint="eastAsia"/>
        </w:rPr>
        <w:t>【功能概述】</w:t>
      </w:r>
    </w:p>
    <w:p w14:paraId="772F7BEC" w14:textId="77777777" w:rsidR="0076630D" w:rsidRDefault="00D7272D">
      <w:pPr>
        <w:ind w:firstLine="420"/>
        <w:rPr>
          <w:rFonts w:ascii="微软雅黑" w:eastAsia="微软雅黑" w:hAnsi="微软雅黑"/>
          <w:szCs w:val="24"/>
        </w:rPr>
      </w:pPr>
      <w:r>
        <w:rPr>
          <w:rFonts w:ascii="微软雅黑" w:eastAsia="微软雅黑" w:hAnsi="微软雅黑" w:hint="eastAsia"/>
          <w:szCs w:val="24"/>
        </w:rPr>
        <w:t>访问控制</w:t>
      </w:r>
      <w:r>
        <w:rPr>
          <w:rFonts w:ascii="微软雅黑" w:eastAsia="微软雅黑" w:hAnsi="微软雅黑"/>
          <w:szCs w:val="24"/>
        </w:rPr>
        <w:t>列表ACL是由一条或多条规则组成的集合。规则</w:t>
      </w:r>
      <w:r>
        <w:rPr>
          <w:rFonts w:ascii="微软雅黑" w:eastAsia="微软雅黑" w:hAnsi="微软雅黑" w:hint="eastAsia"/>
          <w:szCs w:val="24"/>
        </w:rPr>
        <w:t>，</w:t>
      </w:r>
      <w:r>
        <w:rPr>
          <w:rFonts w:ascii="微软雅黑" w:eastAsia="微软雅黑" w:hAnsi="微软雅黑"/>
          <w:szCs w:val="24"/>
        </w:rPr>
        <w:t>是指描述报文匹配条件的判断语句，这些条件可以是报文的源地址、目的地址、端口号等。ACL</w:t>
      </w:r>
      <w:r>
        <w:rPr>
          <w:rFonts w:ascii="微软雅黑" w:eastAsia="微软雅黑" w:hAnsi="微软雅黑" w:hint="eastAsia"/>
          <w:szCs w:val="24"/>
        </w:rPr>
        <w:t>本质上</w:t>
      </w:r>
      <w:r>
        <w:rPr>
          <w:rFonts w:ascii="微软雅黑" w:eastAsia="微软雅黑" w:hAnsi="微软雅黑"/>
          <w:szCs w:val="24"/>
        </w:rPr>
        <w:t>是一种报文过滤器</w:t>
      </w:r>
      <w:r>
        <w:rPr>
          <w:rFonts w:ascii="微软雅黑" w:eastAsia="微软雅黑" w:hAnsi="微软雅黑" w:hint="eastAsia"/>
          <w:szCs w:val="24"/>
        </w:rPr>
        <w:t>，</w:t>
      </w:r>
      <w:r>
        <w:rPr>
          <w:rFonts w:ascii="微软雅黑" w:eastAsia="微软雅黑" w:hAnsi="微软雅黑"/>
          <w:szCs w:val="24"/>
        </w:rPr>
        <w:t>规则是过滤器的滤芯。设备</w:t>
      </w:r>
      <w:r>
        <w:rPr>
          <w:rFonts w:ascii="微软雅黑" w:eastAsia="微软雅黑" w:hAnsi="微软雅黑" w:hint="eastAsia"/>
          <w:szCs w:val="24"/>
        </w:rPr>
        <w:t>基于</w:t>
      </w:r>
      <w:r>
        <w:rPr>
          <w:rFonts w:ascii="微软雅黑" w:eastAsia="微软雅黑" w:hAnsi="微软雅黑"/>
          <w:szCs w:val="24"/>
        </w:rPr>
        <w:t>这些规则进行报文匹配，可以过滤出</w:t>
      </w:r>
      <w:r>
        <w:rPr>
          <w:rFonts w:ascii="微软雅黑" w:eastAsia="微软雅黑" w:hAnsi="微软雅黑" w:hint="eastAsia"/>
          <w:szCs w:val="24"/>
        </w:rPr>
        <w:t>特定的报文</w:t>
      </w:r>
      <w:r>
        <w:rPr>
          <w:rFonts w:ascii="微软雅黑" w:eastAsia="微软雅黑" w:hAnsi="微软雅黑"/>
          <w:szCs w:val="24"/>
        </w:rPr>
        <w:t>，并根据应用ACL的业务模块的处理策略来允许或组织该报文通过。</w:t>
      </w:r>
    </w:p>
    <w:p w14:paraId="73B21088" w14:textId="77777777" w:rsidR="0076630D" w:rsidRDefault="00D7272D">
      <w:pPr>
        <w:ind w:firstLine="420"/>
        <w:rPr>
          <w:rFonts w:ascii="微软雅黑" w:eastAsia="微软雅黑" w:hAnsi="微软雅黑"/>
          <w:szCs w:val="24"/>
        </w:rPr>
      </w:pPr>
      <w:r>
        <w:rPr>
          <w:rFonts w:ascii="微软雅黑" w:eastAsia="微软雅黑" w:hAnsi="微软雅黑" w:hint="eastAsia"/>
          <w:szCs w:val="24"/>
        </w:rPr>
        <w:t>交换机</w:t>
      </w:r>
      <w:r>
        <w:rPr>
          <w:rFonts w:ascii="微软雅黑" w:eastAsia="微软雅黑" w:hAnsi="微软雅黑"/>
          <w:szCs w:val="24"/>
        </w:rPr>
        <w:t>支持的ACL规则包括过滤IPv4</w:t>
      </w:r>
      <w:r>
        <w:rPr>
          <w:rFonts w:ascii="微软雅黑" w:eastAsia="微软雅黑" w:hAnsi="微软雅黑" w:hint="eastAsia"/>
          <w:szCs w:val="24"/>
        </w:rPr>
        <w:t>报文</w:t>
      </w:r>
      <w:r>
        <w:rPr>
          <w:rFonts w:ascii="微软雅黑" w:eastAsia="微软雅黑" w:hAnsi="微软雅黑"/>
          <w:szCs w:val="24"/>
        </w:rPr>
        <w:t>的ACL、过滤IPv6</w:t>
      </w:r>
      <w:r>
        <w:rPr>
          <w:rFonts w:ascii="微软雅黑" w:eastAsia="微软雅黑" w:hAnsi="微软雅黑" w:hint="eastAsia"/>
          <w:szCs w:val="24"/>
        </w:rPr>
        <w:t>报文</w:t>
      </w:r>
      <w:r>
        <w:rPr>
          <w:rFonts w:ascii="微软雅黑" w:eastAsia="微软雅黑" w:hAnsi="微软雅黑"/>
          <w:szCs w:val="24"/>
        </w:rPr>
        <w:t>的ACL、既支持</w:t>
      </w:r>
      <w:r>
        <w:rPr>
          <w:rFonts w:ascii="微软雅黑" w:eastAsia="微软雅黑" w:hAnsi="微软雅黑" w:hint="eastAsia"/>
          <w:szCs w:val="24"/>
        </w:rPr>
        <w:t>过滤</w:t>
      </w:r>
      <w:r>
        <w:rPr>
          <w:rFonts w:ascii="微软雅黑" w:eastAsia="微软雅黑" w:hAnsi="微软雅黑"/>
          <w:szCs w:val="24"/>
        </w:rPr>
        <w:t>IPv4</w:t>
      </w:r>
      <w:r>
        <w:rPr>
          <w:rFonts w:ascii="微软雅黑" w:eastAsia="微软雅黑" w:hAnsi="微软雅黑" w:hint="eastAsia"/>
          <w:szCs w:val="24"/>
        </w:rPr>
        <w:t>报文又</w:t>
      </w:r>
      <w:r>
        <w:rPr>
          <w:rFonts w:ascii="微软雅黑" w:eastAsia="微软雅黑" w:hAnsi="微软雅黑"/>
          <w:szCs w:val="24"/>
        </w:rPr>
        <w:t>过滤IPv6</w:t>
      </w:r>
      <w:r>
        <w:rPr>
          <w:rFonts w:ascii="微软雅黑" w:eastAsia="微软雅黑" w:hAnsi="微软雅黑" w:hint="eastAsia"/>
          <w:szCs w:val="24"/>
        </w:rPr>
        <w:t>报文的</w:t>
      </w:r>
      <w:r>
        <w:rPr>
          <w:rFonts w:ascii="微软雅黑" w:eastAsia="微软雅黑" w:hAnsi="微软雅黑"/>
          <w:szCs w:val="24"/>
        </w:rPr>
        <w:t>二层ACL和专家级ACL。</w:t>
      </w:r>
      <w:r>
        <w:rPr>
          <w:rFonts w:ascii="微软雅黑" w:eastAsia="微软雅黑" w:hAnsi="微软雅黑" w:hint="eastAsia"/>
        </w:rPr>
        <w:t>各类</w:t>
      </w:r>
      <w:r>
        <w:rPr>
          <w:rFonts w:ascii="微软雅黑" w:eastAsia="微软雅黑" w:hAnsi="微软雅黑"/>
        </w:rPr>
        <w:t>ACL优先级为：</w:t>
      </w:r>
      <w:r>
        <w:rPr>
          <w:rFonts w:ascii="微软雅黑" w:eastAsia="微软雅黑" w:hAnsi="微软雅黑" w:hint="eastAsia"/>
        </w:rPr>
        <w:t>基本</w:t>
      </w:r>
      <w:r>
        <w:rPr>
          <w:rFonts w:ascii="微软雅黑" w:eastAsia="微软雅黑" w:hAnsi="微软雅黑"/>
        </w:rPr>
        <w:t>IPv6 ACL=高级IPv6 ACL&gt;</w:t>
      </w:r>
      <w:r>
        <w:rPr>
          <w:rFonts w:ascii="微软雅黑" w:eastAsia="微软雅黑" w:hAnsi="微软雅黑" w:hint="eastAsia"/>
        </w:rPr>
        <w:t>链路层</w:t>
      </w:r>
      <w:r>
        <w:rPr>
          <w:rFonts w:ascii="微软雅黑" w:eastAsia="微软雅黑" w:hAnsi="微软雅黑"/>
        </w:rPr>
        <w:t>ACL&gt;</w:t>
      </w:r>
      <w:r>
        <w:rPr>
          <w:rFonts w:ascii="微软雅黑" w:eastAsia="微软雅黑" w:hAnsi="微软雅黑" w:hint="eastAsia"/>
        </w:rPr>
        <w:t>基本</w:t>
      </w:r>
      <w:r>
        <w:rPr>
          <w:rFonts w:ascii="微软雅黑" w:eastAsia="微软雅黑" w:hAnsi="微软雅黑"/>
        </w:rPr>
        <w:t>IPv4 ACL&gt;</w:t>
      </w:r>
      <w:r>
        <w:rPr>
          <w:rFonts w:ascii="微软雅黑" w:eastAsia="微软雅黑" w:hAnsi="微软雅黑" w:hint="eastAsia"/>
        </w:rPr>
        <w:t>高级</w:t>
      </w:r>
      <w:r>
        <w:rPr>
          <w:rFonts w:ascii="微软雅黑" w:eastAsia="微软雅黑" w:hAnsi="微软雅黑"/>
        </w:rPr>
        <w:t>IPv4 ACL&gt;</w:t>
      </w:r>
      <w:r>
        <w:rPr>
          <w:rFonts w:ascii="微软雅黑" w:eastAsia="微软雅黑" w:hAnsi="微软雅黑" w:hint="eastAsia"/>
        </w:rPr>
        <w:t>专家级</w:t>
      </w:r>
      <w:r>
        <w:rPr>
          <w:rFonts w:ascii="微软雅黑" w:eastAsia="微软雅黑" w:hAnsi="微软雅黑"/>
        </w:rPr>
        <w:t>ACL</w:t>
      </w:r>
    </w:p>
    <w:tbl>
      <w:tblPr>
        <w:tblW w:w="10349"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274"/>
        <w:gridCol w:w="1581"/>
        <w:gridCol w:w="6218"/>
      </w:tblGrid>
      <w:tr w:rsidR="0076630D" w14:paraId="12EBE247" w14:textId="77777777">
        <w:tc>
          <w:tcPr>
            <w:tcW w:w="1277" w:type="dxa"/>
          </w:tcPr>
          <w:p w14:paraId="11311EBB" w14:textId="77777777" w:rsidR="0076630D" w:rsidRDefault="00D7272D">
            <w:pPr>
              <w:rPr>
                <w:rFonts w:asciiTheme="minorEastAsia" w:hAnsiTheme="minorEastAsia"/>
                <w:szCs w:val="24"/>
              </w:rPr>
            </w:pPr>
            <w:r>
              <w:rPr>
                <w:rFonts w:asciiTheme="minorEastAsia" w:hAnsiTheme="minorEastAsia" w:hint="eastAsia"/>
                <w:szCs w:val="24"/>
              </w:rPr>
              <w:t>ACL</w:t>
            </w:r>
            <w:r>
              <w:rPr>
                <w:rFonts w:asciiTheme="minorEastAsia" w:hAnsiTheme="minorEastAsia"/>
                <w:szCs w:val="24"/>
              </w:rPr>
              <w:t>类型</w:t>
            </w:r>
          </w:p>
        </w:tc>
        <w:tc>
          <w:tcPr>
            <w:tcW w:w="1276" w:type="dxa"/>
          </w:tcPr>
          <w:p w14:paraId="2474A003" w14:textId="77777777" w:rsidR="0076630D" w:rsidRDefault="00D7272D">
            <w:pPr>
              <w:rPr>
                <w:rFonts w:asciiTheme="minorEastAsia" w:hAnsiTheme="minorEastAsia"/>
                <w:strike/>
                <w:color w:val="B2B2B2"/>
                <w:szCs w:val="24"/>
              </w:rPr>
            </w:pPr>
            <w:r>
              <w:rPr>
                <w:rFonts w:asciiTheme="minorEastAsia" w:hAnsiTheme="minorEastAsia" w:hint="eastAsia"/>
                <w:strike/>
                <w:color w:val="B2B2B2"/>
                <w:szCs w:val="24"/>
              </w:rPr>
              <w:t>编号范围</w:t>
            </w:r>
          </w:p>
        </w:tc>
        <w:tc>
          <w:tcPr>
            <w:tcW w:w="1559" w:type="dxa"/>
          </w:tcPr>
          <w:p w14:paraId="292B4FC9" w14:textId="77777777" w:rsidR="0076630D" w:rsidRDefault="00D7272D">
            <w:pPr>
              <w:rPr>
                <w:rFonts w:asciiTheme="minorEastAsia" w:hAnsiTheme="minorEastAsia"/>
                <w:szCs w:val="24"/>
              </w:rPr>
            </w:pPr>
            <w:r>
              <w:rPr>
                <w:rFonts w:asciiTheme="minorEastAsia" w:hAnsiTheme="minorEastAsia" w:hint="eastAsia"/>
                <w:szCs w:val="24"/>
              </w:rPr>
              <w:t>适用</w:t>
            </w:r>
            <w:r>
              <w:rPr>
                <w:rFonts w:asciiTheme="minorEastAsia" w:hAnsiTheme="minorEastAsia"/>
                <w:szCs w:val="24"/>
              </w:rPr>
              <w:t>的IP版本</w:t>
            </w:r>
          </w:p>
        </w:tc>
        <w:tc>
          <w:tcPr>
            <w:tcW w:w="6237" w:type="dxa"/>
          </w:tcPr>
          <w:p w14:paraId="7DA08A70" w14:textId="77777777" w:rsidR="0076630D" w:rsidRDefault="00D7272D">
            <w:pPr>
              <w:rPr>
                <w:rFonts w:asciiTheme="minorEastAsia" w:hAnsiTheme="minorEastAsia"/>
                <w:szCs w:val="24"/>
              </w:rPr>
            </w:pPr>
            <w:r>
              <w:rPr>
                <w:rFonts w:asciiTheme="minorEastAsia" w:hAnsiTheme="minorEastAsia" w:hint="eastAsia"/>
                <w:szCs w:val="24"/>
              </w:rPr>
              <w:t>规则</w:t>
            </w:r>
            <w:r>
              <w:rPr>
                <w:rFonts w:asciiTheme="minorEastAsia" w:hAnsiTheme="minorEastAsia"/>
                <w:szCs w:val="24"/>
              </w:rPr>
              <w:t>定义描述</w:t>
            </w:r>
          </w:p>
        </w:tc>
      </w:tr>
      <w:tr w:rsidR="0076630D" w14:paraId="03D89FA1" w14:textId="77777777">
        <w:tc>
          <w:tcPr>
            <w:tcW w:w="1277" w:type="dxa"/>
            <w:vMerge w:val="restart"/>
          </w:tcPr>
          <w:p w14:paraId="7E546D5E" w14:textId="77777777" w:rsidR="0076630D" w:rsidRDefault="00D7272D">
            <w:pPr>
              <w:rPr>
                <w:rFonts w:asciiTheme="minorEastAsia" w:hAnsiTheme="minorEastAsia"/>
                <w:szCs w:val="24"/>
              </w:rPr>
            </w:pPr>
            <w:r>
              <w:rPr>
                <w:rFonts w:asciiTheme="minorEastAsia" w:hAnsiTheme="minorEastAsia" w:hint="eastAsia"/>
                <w:szCs w:val="24"/>
              </w:rPr>
              <w:t>基本</w:t>
            </w:r>
            <w:r>
              <w:rPr>
                <w:rFonts w:asciiTheme="minorEastAsia" w:hAnsiTheme="minorEastAsia"/>
                <w:szCs w:val="24"/>
              </w:rPr>
              <w:t>ACL</w:t>
            </w:r>
          </w:p>
        </w:tc>
        <w:tc>
          <w:tcPr>
            <w:tcW w:w="1276" w:type="dxa"/>
          </w:tcPr>
          <w:p w14:paraId="07F4BC78" w14:textId="77777777" w:rsidR="0076630D" w:rsidRDefault="00D7272D">
            <w:pPr>
              <w:rPr>
                <w:rFonts w:asciiTheme="minorEastAsia" w:hAnsiTheme="minorEastAsia"/>
                <w:strike/>
                <w:color w:val="B2B2B2"/>
                <w:szCs w:val="24"/>
              </w:rPr>
            </w:pPr>
            <w:r>
              <w:rPr>
                <w:rFonts w:asciiTheme="minorEastAsia" w:hAnsiTheme="minorEastAsia" w:hint="eastAsia"/>
                <w:strike/>
                <w:color w:val="B2B2B2"/>
                <w:szCs w:val="24"/>
              </w:rPr>
              <w:t>2000</w:t>
            </w:r>
            <w:r>
              <w:rPr>
                <w:rFonts w:asciiTheme="minorEastAsia" w:hAnsiTheme="minorEastAsia"/>
                <w:strike/>
                <w:color w:val="B2B2B2"/>
                <w:szCs w:val="24"/>
              </w:rPr>
              <w:t>-2999</w:t>
            </w:r>
          </w:p>
        </w:tc>
        <w:tc>
          <w:tcPr>
            <w:tcW w:w="1559" w:type="dxa"/>
          </w:tcPr>
          <w:p w14:paraId="52EEEAE2" w14:textId="77777777" w:rsidR="0076630D" w:rsidRDefault="00D7272D">
            <w:pPr>
              <w:rPr>
                <w:rFonts w:asciiTheme="minorEastAsia" w:hAnsiTheme="minorEastAsia"/>
                <w:szCs w:val="24"/>
              </w:rPr>
            </w:pPr>
            <w:r>
              <w:rPr>
                <w:rFonts w:asciiTheme="minorEastAsia" w:hAnsiTheme="minorEastAsia" w:hint="eastAsia"/>
                <w:szCs w:val="24"/>
              </w:rPr>
              <w:t>IPv</w:t>
            </w:r>
            <w:r>
              <w:rPr>
                <w:rFonts w:asciiTheme="minorEastAsia" w:hAnsiTheme="minorEastAsia"/>
                <w:szCs w:val="24"/>
              </w:rPr>
              <w:t>4</w:t>
            </w:r>
          </w:p>
        </w:tc>
        <w:tc>
          <w:tcPr>
            <w:tcW w:w="6237" w:type="dxa"/>
          </w:tcPr>
          <w:p w14:paraId="32B5CF25" w14:textId="77777777" w:rsidR="0076630D" w:rsidRDefault="00D7272D">
            <w:pPr>
              <w:rPr>
                <w:rFonts w:asciiTheme="minorEastAsia" w:hAnsiTheme="minorEastAsia"/>
                <w:szCs w:val="24"/>
              </w:rPr>
            </w:pPr>
            <w:r>
              <w:rPr>
                <w:rFonts w:asciiTheme="minorEastAsia" w:hAnsiTheme="minorEastAsia" w:hint="eastAsia"/>
                <w:szCs w:val="24"/>
              </w:rPr>
              <w:t>仅使用</w:t>
            </w:r>
            <w:r>
              <w:rPr>
                <w:rFonts w:asciiTheme="minorEastAsia" w:hAnsiTheme="minorEastAsia"/>
                <w:szCs w:val="24"/>
              </w:rPr>
              <w:t>报文的源IP地址、分片信息和生效时间段来定义规则</w:t>
            </w:r>
          </w:p>
        </w:tc>
      </w:tr>
      <w:tr w:rsidR="0076630D" w14:paraId="7CD12C3B" w14:textId="77777777">
        <w:tc>
          <w:tcPr>
            <w:tcW w:w="1277" w:type="dxa"/>
            <w:vMerge/>
          </w:tcPr>
          <w:p w14:paraId="28708728" w14:textId="77777777" w:rsidR="0076630D" w:rsidRDefault="0076630D">
            <w:pPr>
              <w:rPr>
                <w:rFonts w:asciiTheme="minorEastAsia" w:hAnsiTheme="minorEastAsia"/>
                <w:szCs w:val="24"/>
              </w:rPr>
            </w:pPr>
          </w:p>
        </w:tc>
        <w:tc>
          <w:tcPr>
            <w:tcW w:w="1276" w:type="dxa"/>
          </w:tcPr>
          <w:p w14:paraId="7FFDCEB0" w14:textId="77777777" w:rsidR="0076630D" w:rsidRDefault="00D7272D">
            <w:pPr>
              <w:rPr>
                <w:rFonts w:asciiTheme="minorEastAsia" w:hAnsiTheme="minorEastAsia"/>
                <w:strike/>
                <w:color w:val="B2B2B2"/>
                <w:szCs w:val="24"/>
              </w:rPr>
            </w:pPr>
            <w:r>
              <w:rPr>
                <w:rFonts w:asciiTheme="minorEastAsia" w:hAnsiTheme="minorEastAsia" w:hint="eastAsia"/>
                <w:strike/>
                <w:color w:val="B2B2B2"/>
                <w:szCs w:val="24"/>
              </w:rPr>
              <w:t>4000-4999</w:t>
            </w:r>
          </w:p>
        </w:tc>
        <w:tc>
          <w:tcPr>
            <w:tcW w:w="1559" w:type="dxa"/>
          </w:tcPr>
          <w:p w14:paraId="46EF28E1" w14:textId="77777777" w:rsidR="0076630D" w:rsidRDefault="00D7272D">
            <w:pPr>
              <w:rPr>
                <w:rFonts w:asciiTheme="minorEastAsia" w:hAnsiTheme="minorEastAsia"/>
                <w:szCs w:val="24"/>
              </w:rPr>
            </w:pPr>
            <w:r>
              <w:rPr>
                <w:rFonts w:asciiTheme="minorEastAsia" w:hAnsiTheme="minorEastAsia" w:hint="eastAsia"/>
                <w:szCs w:val="24"/>
              </w:rPr>
              <w:t>IPv</w:t>
            </w:r>
            <w:r>
              <w:rPr>
                <w:rFonts w:asciiTheme="minorEastAsia" w:hAnsiTheme="minorEastAsia"/>
                <w:szCs w:val="24"/>
              </w:rPr>
              <w:t>6</w:t>
            </w:r>
          </w:p>
        </w:tc>
        <w:tc>
          <w:tcPr>
            <w:tcW w:w="6237" w:type="dxa"/>
          </w:tcPr>
          <w:p w14:paraId="60000BCA" w14:textId="77777777" w:rsidR="0076630D" w:rsidRDefault="00D7272D">
            <w:pPr>
              <w:rPr>
                <w:rFonts w:asciiTheme="minorEastAsia" w:hAnsiTheme="minorEastAsia"/>
                <w:szCs w:val="24"/>
              </w:rPr>
            </w:pPr>
            <w:r>
              <w:rPr>
                <w:rFonts w:asciiTheme="minorEastAsia" w:hAnsiTheme="minorEastAsia" w:hint="eastAsia"/>
                <w:szCs w:val="24"/>
              </w:rPr>
              <w:t>可使用</w:t>
            </w:r>
            <w:r>
              <w:rPr>
                <w:rFonts w:asciiTheme="minorEastAsia" w:hAnsiTheme="minorEastAsia"/>
                <w:szCs w:val="24"/>
              </w:rPr>
              <w:t>IPv6</w:t>
            </w:r>
            <w:r>
              <w:rPr>
                <w:rFonts w:asciiTheme="minorEastAsia" w:hAnsiTheme="minorEastAsia" w:hint="eastAsia"/>
                <w:szCs w:val="24"/>
              </w:rPr>
              <w:t>报文</w:t>
            </w:r>
            <w:r>
              <w:rPr>
                <w:rFonts w:asciiTheme="minorEastAsia" w:hAnsiTheme="minorEastAsia"/>
                <w:szCs w:val="24"/>
              </w:rPr>
              <w:t>的源IPv6</w:t>
            </w:r>
            <w:r>
              <w:rPr>
                <w:rFonts w:asciiTheme="minorEastAsia" w:hAnsiTheme="minorEastAsia" w:hint="eastAsia"/>
                <w:szCs w:val="24"/>
              </w:rPr>
              <w:t>地址</w:t>
            </w:r>
            <w:r>
              <w:rPr>
                <w:rFonts w:asciiTheme="minorEastAsia" w:hAnsiTheme="minorEastAsia"/>
                <w:szCs w:val="24"/>
              </w:rPr>
              <w:t>、</w:t>
            </w:r>
            <w:r>
              <w:rPr>
                <w:rFonts w:asciiTheme="minorEastAsia" w:hAnsiTheme="minorEastAsia" w:hint="eastAsia"/>
                <w:szCs w:val="24"/>
              </w:rPr>
              <w:t>分片</w:t>
            </w:r>
            <w:r>
              <w:rPr>
                <w:rFonts w:asciiTheme="minorEastAsia" w:hAnsiTheme="minorEastAsia"/>
                <w:szCs w:val="24"/>
              </w:rPr>
              <w:t>信息和生效时时间段来定义规则</w:t>
            </w:r>
          </w:p>
        </w:tc>
      </w:tr>
      <w:tr w:rsidR="0076630D" w14:paraId="552D453E" w14:textId="77777777">
        <w:tc>
          <w:tcPr>
            <w:tcW w:w="1277" w:type="dxa"/>
            <w:vMerge w:val="restart"/>
          </w:tcPr>
          <w:p w14:paraId="7F9ACA31" w14:textId="77777777" w:rsidR="0076630D" w:rsidRDefault="00D7272D">
            <w:pPr>
              <w:rPr>
                <w:rFonts w:asciiTheme="minorEastAsia" w:hAnsiTheme="minorEastAsia"/>
                <w:szCs w:val="24"/>
              </w:rPr>
            </w:pPr>
            <w:r>
              <w:rPr>
                <w:rFonts w:asciiTheme="minorEastAsia" w:hAnsiTheme="minorEastAsia" w:hint="eastAsia"/>
                <w:szCs w:val="24"/>
              </w:rPr>
              <w:t>高级</w:t>
            </w:r>
            <w:r>
              <w:rPr>
                <w:rFonts w:asciiTheme="minorEastAsia" w:hAnsiTheme="minorEastAsia"/>
                <w:szCs w:val="24"/>
              </w:rPr>
              <w:t>ACL</w:t>
            </w:r>
          </w:p>
        </w:tc>
        <w:tc>
          <w:tcPr>
            <w:tcW w:w="1276" w:type="dxa"/>
          </w:tcPr>
          <w:p w14:paraId="704BB641" w14:textId="77777777" w:rsidR="0076630D" w:rsidRDefault="00D7272D">
            <w:pPr>
              <w:rPr>
                <w:rFonts w:asciiTheme="minorEastAsia" w:hAnsiTheme="minorEastAsia"/>
                <w:strike/>
                <w:color w:val="B2B2B2"/>
                <w:szCs w:val="24"/>
              </w:rPr>
            </w:pPr>
            <w:r>
              <w:rPr>
                <w:rFonts w:asciiTheme="minorEastAsia" w:hAnsiTheme="minorEastAsia" w:hint="eastAsia"/>
                <w:strike/>
                <w:color w:val="B2B2B2"/>
                <w:szCs w:val="24"/>
              </w:rPr>
              <w:t>3000</w:t>
            </w:r>
            <w:r>
              <w:rPr>
                <w:rFonts w:asciiTheme="minorEastAsia" w:hAnsiTheme="minorEastAsia"/>
                <w:strike/>
                <w:color w:val="B2B2B2"/>
                <w:szCs w:val="24"/>
              </w:rPr>
              <w:t>-3999</w:t>
            </w:r>
          </w:p>
        </w:tc>
        <w:tc>
          <w:tcPr>
            <w:tcW w:w="1559" w:type="dxa"/>
          </w:tcPr>
          <w:p w14:paraId="239BD094" w14:textId="77777777" w:rsidR="0076630D" w:rsidRDefault="00D7272D">
            <w:pPr>
              <w:rPr>
                <w:rFonts w:asciiTheme="minorEastAsia" w:hAnsiTheme="minorEastAsia"/>
                <w:szCs w:val="24"/>
              </w:rPr>
            </w:pPr>
            <w:r>
              <w:rPr>
                <w:rFonts w:asciiTheme="minorEastAsia" w:hAnsiTheme="minorEastAsia" w:hint="eastAsia"/>
                <w:szCs w:val="24"/>
              </w:rPr>
              <w:t>IPv</w:t>
            </w:r>
            <w:r>
              <w:rPr>
                <w:rFonts w:asciiTheme="minorEastAsia" w:hAnsiTheme="minorEastAsia"/>
                <w:szCs w:val="24"/>
              </w:rPr>
              <w:t>4</w:t>
            </w:r>
          </w:p>
        </w:tc>
        <w:tc>
          <w:tcPr>
            <w:tcW w:w="6237" w:type="dxa"/>
          </w:tcPr>
          <w:p w14:paraId="2B9D8613" w14:textId="77777777" w:rsidR="0076630D" w:rsidRDefault="00D7272D">
            <w:pPr>
              <w:rPr>
                <w:rFonts w:asciiTheme="minorEastAsia" w:hAnsiTheme="minorEastAsia"/>
                <w:szCs w:val="24"/>
              </w:rPr>
            </w:pPr>
            <w:r>
              <w:rPr>
                <w:rFonts w:asciiTheme="minorEastAsia" w:hAnsiTheme="minorEastAsia" w:hint="eastAsia"/>
                <w:szCs w:val="24"/>
              </w:rPr>
              <w:t>既可使用</w:t>
            </w:r>
            <w:r>
              <w:rPr>
                <w:rFonts w:asciiTheme="minorEastAsia" w:hAnsiTheme="minorEastAsia"/>
                <w:szCs w:val="24"/>
              </w:rPr>
              <w:t>IPv4</w:t>
            </w:r>
            <w:r>
              <w:rPr>
                <w:rFonts w:asciiTheme="minorEastAsia" w:hAnsiTheme="minorEastAsia" w:hint="eastAsia"/>
                <w:szCs w:val="24"/>
              </w:rPr>
              <w:t>报文</w:t>
            </w:r>
            <w:r>
              <w:rPr>
                <w:rFonts w:asciiTheme="minorEastAsia" w:hAnsiTheme="minorEastAsia"/>
                <w:szCs w:val="24"/>
              </w:rPr>
              <w:t>的源IP地址，也可使用目的IP地址、IP协议类型、ICMP类型、TCP源</w:t>
            </w:r>
            <w:r>
              <w:rPr>
                <w:rFonts w:asciiTheme="minorEastAsia" w:hAnsiTheme="minorEastAsia" w:hint="eastAsia"/>
                <w:szCs w:val="24"/>
              </w:rPr>
              <w:t>/目的</w:t>
            </w:r>
            <w:r>
              <w:rPr>
                <w:rFonts w:asciiTheme="minorEastAsia" w:hAnsiTheme="minorEastAsia"/>
                <w:szCs w:val="24"/>
              </w:rPr>
              <w:t>端口、UDP源/</w:t>
            </w:r>
            <w:r>
              <w:rPr>
                <w:rFonts w:asciiTheme="minorEastAsia" w:hAnsiTheme="minorEastAsia" w:hint="eastAsia"/>
                <w:szCs w:val="24"/>
              </w:rPr>
              <w:t>目的</w:t>
            </w:r>
            <w:r>
              <w:rPr>
                <w:rFonts w:asciiTheme="minorEastAsia" w:hAnsiTheme="minorEastAsia"/>
                <w:szCs w:val="24"/>
              </w:rPr>
              <w:t>端口号、生效时间段等来定义规则</w:t>
            </w:r>
          </w:p>
        </w:tc>
      </w:tr>
      <w:tr w:rsidR="0076630D" w14:paraId="3FF4223D" w14:textId="77777777">
        <w:tc>
          <w:tcPr>
            <w:tcW w:w="1277" w:type="dxa"/>
            <w:vMerge/>
          </w:tcPr>
          <w:p w14:paraId="44C63A28" w14:textId="77777777" w:rsidR="0076630D" w:rsidRDefault="0076630D">
            <w:pPr>
              <w:rPr>
                <w:rFonts w:asciiTheme="minorEastAsia" w:hAnsiTheme="minorEastAsia"/>
                <w:szCs w:val="24"/>
              </w:rPr>
            </w:pPr>
          </w:p>
        </w:tc>
        <w:tc>
          <w:tcPr>
            <w:tcW w:w="1276" w:type="dxa"/>
          </w:tcPr>
          <w:p w14:paraId="03B1FA2F" w14:textId="77777777" w:rsidR="0076630D" w:rsidRDefault="00D7272D">
            <w:pPr>
              <w:rPr>
                <w:rFonts w:asciiTheme="minorEastAsia" w:hAnsiTheme="minorEastAsia"/>
                <w:strike/>
                <w:color w:val="B2B2B2"/>
                <w:szCs w:val="24"/>
              </w:rPr>
            </w:pPr>
            <w:r>
              <w:rPr>
                <w:rFonts w:asciiTheme="minorEastAsia" w:hAnsiTheme="minorEastAsia" w:hint="eastAsia"/>
                <w:strike/>
                <w:color w:val="B2B2B2"/>
                <w:szCs w:val="24"/>
              </w:rPr>
              <w:t>5000-5999</w:t>
            </w:r>
          </w:p>
        </w:tc>
        <w:tc>
          <w:tcPr>
            <w:tcW w:w="1559" w:type="dxa"/>
          </w:tcPr>
          <w:p w14:paraId="5DD794E5" w14:textId="77777777" w:rsidR="0076630D" w:rsidRDefault="00D7272D">
            <w:pPr>
              <w:rPr>
                <w:rFonts w:asciiTheme="minorEastAsia" w:hAnsiTheme="minorEastAsia"/>
                <w:szCs w:val="24"/>
              </w:rPr>
            </w:pPr>
            <w:r>
              <w:rPr>
                <w:rFonts w:asciiTheme="minorEastAsia" w:hAnsiTheme="minorEastAsia" w:hint="eastAsia"/>
                <w:szCs w:val="24"/>
              </w:rPr>
              <w:t>IPv</w:t>
            </w:r>
            <w:r>
              <w:rPr>
                <w:rFonts w:asciiTheme="minorEastAsia" w:hAnsiTheme="minorEastAsia"/>
                <w:szCs w:val="24"/>
              </w:rPr>
              <w:t>6</w:t>
            </w:r>
          </w:p>
        </w:tc>
        <w:tc>
          <w:tcPr>
            <w:tcW w:w="6237" w:type="dxa"/>
          </w:tcPr>
          <w:p w14:paraId="3277FB65" w14:textId="77777777" w:rsidR="0076630D" w:rsidRDefault="00D7272D">
            <w:pPr>
              <w:rPr>
                <w:rFonts w:asciiTheme="minorEastAsia" w:hAnsiTheme="minorEastAsia"/>
                <w:szCs w:val="24"/>
              </w:rPr>
            </w:pPr>
            <w:r>
              <w:rPr>
                <w:rFonts w:asciiTheme="minorEastAsia" w:hAnsiTheme="minorEastAsia" w:hint="eastAsia"/>
                <w:szCs w:val="24"/>
              </w:rPr>
              <w:t>可以使用</w:t>
            </w:r>
            <w:r>
              <w:rPr>
                <w:rFonts w:asciiTheme="minorEastAsia" w:hAnsiTheme="minorEastAsia"/>
                <w:szCs w:val="24"/>
              </w:rPr>
              <w:t>IPv6</w:t>
            </w:r>
            <w:r>
              <w:rPr>
                <w:rFonts w:asciiTheme="minorEastAsia" w:hAnsiTheme="minorEastAsia" w:hint="eastAsia"/>
                <w:szCs w:val="24"/>
              </w:rPr>
              <w:t>报文</w:t>
            </w:r>
            <w:r>
              <w:rPr>
                <w:rFonts w:asciiTheme="minorEastAsia" w:hAnsiTheme="minorEastAsia"/>
                <w:szCs w:val="24"/>
              </w:rPr>
              <w:t>的源IPv6</w:t>
            </w:r>
            <w:r>
              <w:rPr>
                <w:rFonts w:asciiTheme="minorEastAsia" w:hAnsiTheme="minorEastAsia" w:hint="eastAsia"/>
                <w:szCs w:val="24"/>
              </w:rPr>
              <w:t>地址</w:t>
            </w:r>
            <w:r>
              <w:rPr>
                <w:rFonts w:asciiTheme="minorEastAsia" w:hAnsiTheme="minorEastAsia"/>
                <w:szCs w:val="24"/>
              </w:rPr>
              <w:t>、目的IPv6</w:t>
            </w:r>
            <w:r>
              <w:rPr>
                <w:rFonts w:asciiTheme="minorEastAsia" w:hAnsiTheme="minorEastAsia" w:hint="eastAsia"/>
                <w:szCs w:val="24"/>
              </w:rPr>
              <w:t>地址</w:t>
            </w:r>
            <w:r>
              <w:rPr>
                <w:rFonts w:asciiTheme="minorEastAsia" w:hAnsiTheme="minorEastAsia"/>
                <w:szCs w:val="24"/>
              </w:rPr>
              <w:t>、IPv6</w:t>
            </w:r>
            <w:r>
              <w:rPr>
                <w:rFonts w:asciiTheme="minorEastAsia" w:hAnsiTheme="minorEastAsia" w:hint="eastAsia"/>
                <w:szCs w:val="24"/>
              </w:rPr>
              <w:t>协议类型</w:t>
            </w:r>
            <w:r>
              <w:rPr>
                <w:rFonts w:asciiTheme="minorEastAsia" w:hAnsiTheme="minorEastAsia"/>
                <w:szCs w:val="24"/>
              </w:rPr>
              <w:t>、ICMPv6</w:t>
            </w:r>
            <w:r>
              <w:rPr>
                <w:rFonts w:asciiTheme="minorEastAsia" w:hAnsiTheme="minorEastAsia" w:hint="eastAsia"/>
                <w:szCs w:val="24"/>
              </w:rPr>
              <w:t>类型</w:t>
            </w:r>
            <w:r>
              <w:rPr>
                <w:rFonts w:asciiTheme="minorEastAsia" w:hAnsiTheme="minorEastAsia"/>
                <w:szCs w:val="24"/>
              </w:rPr>
              <w:t>、TCP源</w:t>
            </w:r>
            <w:r>
              <w:rPr>
                <w:rFonts w:asciiTheme="minorEastAsia" w:hAnsiTheme="minorEastAsia" w:hint="eastAsia"/>
                <w:szCs w:val="24"/>
              </w:rPr>
              <w:t>/目的</w:t>
            </w:r>
            <w:r>
              <w:rPr>
                <w:rFonts w:asciiTheme="minorEastAsia" w:hAnsiTheme="minorEastAsia"/>
                <w:szCs w:val="24"/>
              </w:rPr>
              <w:t>端口、UDP源</w:t>
            </w:r>
            <w:r>
              <w:rPr>
                <w:rFonts w:asciiTheme="minorEastAsia" w:hAnsiTheme="minorEastAsia" w:hint="eastAsia"/>
                <w:szCs w:val="24"/>
              </w:rPr>
              <w:t>/目的</w:t>
            </w:r>
            <w:r>
              <w:rPr>
                <w:rFonts w:asciiTheme="minorEastAsia" w:hAnsiTheme="minorEastAsia"/>
                <w:szCs w:val="24"/>
              </w:rPr>
              <w:t>端口号、生效时间</w:t>
            </w:r>
            <w:r>
              <w:rPr>
                <w:rFonts w:asciiTheme="minorEastAsia" w:hAnsiTheme="minorEastAsia" w:hint="eastAsia"/>
                <w:szCs w:val="24"/>
              </w:rPr>
              <w:t>段</w:t>
            </w:r>
            <w:r>
              <w:rPr>
                <w:rFonts w:asciiTheme="minorEastAsia" w:hAnsiTheme="minorEastAsia"/>
                <w:szCs w:val="24"/>
              </w:rPr>
              <w:t>等来定义规则</w:t>
            </w:r>
          </w:p>
        </w:tc>
      </w:tr>
      <w:tr w:rsidR="0076630D" w14:paraId="6F47B983" w14:textId="77777777">
        <w:tc>
          <w:tcPr>
            <w:tcW w:w="1277" w:type="dxa"/>
          </w:tcPr>
          <w:p w14:paraId="13D2621E" w14:textId="77777777" w:rsidR="0076630D" w:rsidRDefault="00D7272D">
            <w:pPr>
              <w:rPr>
                <w:rFonts w:asciiTheme="minorEastAsia" w:hAnsiTheme="minorEastAsia"/>
                <w:szCs w:val="24"/>
              </w:rPr>
            </w:pPr>
            <w:r>
              <w:rPr>
                <w:rFonts w:asciiTheme="minorEastAsia" w:hAnsiTheme="minorEastAsia" w:hint="eastAsia"/>
                <w:szCs w:val="24"/>
              </w:rPr>
              <w:t>二层</w:t>
            </w:r>
            <w:r>
              <w:rPr>
                <w:rFonts w:asciiTheme="minorEastAsia" w:hAnsiTheme="minorEastAsia"/>
                <w:szCs w:val="24"/>
              </w:rPr>
              <w:t>ACL</w:t>
            </w:r>
          </w:p>
        </w:tc>
        <w:tc>
          <w:tcPr>
            <w:tcW w:w="1276" w:type="dxa"/>
          </w:tcPr>
          <w:p w14:paraId="090AD837" w14:textId="77777777" w:rsidR="0076630D" w:rsidRDefault="00D7272D">
            <w:pPr>
              <w:rPr>
                <w:rFonts w:asciiTheme="minorEastAsia" w:hAnsiTheme="minorEastAsia"/>
                <w:strike/>
                <w:color w:val="B2B2B2"/>
                <w:szCs w:val="24"/>
              </w:rPr>
            </w:pPr>
            <w:r>
              <w:rPr>
                <w:rFonts w:asciiTheme="minorEastAsia" w:hAnsiTheme="minorEastAsia" w:hint="eastAsia"/>
                <w:strike/>
                <w:color w:val="B2B2B2"/>
                <w:szCs w:val="24"/>
              </w:rPr>
              <w:t>6</w:t>
            </w:r>
            <w:r>
              <w:rPr>
                <w:rFonts w:asciiTheme="minorEastAsia" w:hAnsiTheme="minorEastAsia"/>
                <w:strike/>
                <w:color w:val="B2B2B2"/>
                <w:szCs w:val="24"/>
              </w:rPr>
              <w:t>000-6999</w:t>
            </w:r>
          </w:p>
        </w:tc>
        <w:tc>
          <w:tcPr>
            <w:tcW w:w="1559" w:type="dxa"/>
          </w:tcPr>
          <w:p w14:paraId="00157C1E" w14:textId="77777777" w:rsidR="0076630D" w:rsidRDefault="00D7272D">
            <w:pPr>
              <w:rPr>
                <w:rFonts w:asciiTheme="minorEastAsia" w:hAnsiTheme="minorEastAsia"/>
                <w:szCs w:val="24"/>
              </w:rPr>
            </w:pPr>
            <w:r>
              <w:rPr>
                <w:rFonts w:asciiTheme="minorEastAsia" w:hAnsiTheme="minorEastAsia" w:hint="eastAsia"/>
                <w:szCs w:val="24"/>
              </w:rPr>
              <w:t>IPv</w:t>
            </w:r>
            <w:r>
              <w:rPr>
                <w:rFonts w:asciiTheme="minorEastAsia" w:hAnsiTheme="minorEastAsia"/>
                <w:szCs w:val="24"/>
              </w:rPr>
              <w:t>4&amp;IPv6</w:t>
            </w:r>
          </w:p>
        </w:tc>
        <w:tc>
          <w:tcPr>
            <w:tcW w:w="6237" w:type="dxa"/>
          </w:tcPr>
          <w:p w14:paraId="53473EF9" w14:textId="77777777" w:rsidR="0076630D" w:rsidRDefault="00D7272D">
            <w:pPr>
              <w:rPr>
                <w:rFonts w:asciiTheme="minorEastAsia" w:hAnsiTheme="minorEastAsia"/>
                <w:szCs w:val="24"/>
              </w:rPr>
            </w:pPr>
            <w:r>
              <w:rPr>
                <w:rFonts w:asciiTheme="minorEastAsia" w:hAnsiTheme="minorEastAsia" w:hint="eastAsia"/>
                <w:szCs w:val="24"/>
              </w:rPr>
              <w:t>使用</w:t>
            </w:r>
            <w:r>
              <w:rPr>
                <w:rFonts w:asciiTheme="minorEastAsia" w:hAnsiTheme="minorEastAsia"/>
                <w:szCs w:val="24"/>
              </w:rPr>
              <w:t>报文的以太网帧头信息来定义规则，如根据源MAC地址、目的MAC地址、二层协议类型等</w:t>
            </w:r>
          </w:p>
        </w:tc>
      </w:tr>
      <w:tr w:rsidR="0076630D" w14:paraId="2AA18E38" w14:textId="77777777">
        <w:tc>
          <w:tcPr>
            <w:tcW w:w="1277" w:type="dxa"/>
          </w:tcPr>
          <w:p w14:paraId="2DA4C303" w14:textId="717E001F" w:rsidR="0076630D" w:rsidRDefault="00D7272D">
            <w:pPr>
              <w:rPr>
                <w:rFonts w:asciiTheme="minorEastAsia" w:hAnsiTheme="minorEastAsia"/>
                <w:szCs w:val="24"/>
              </w:rPr>
            </w:pPr>
            <w:r>
              <w:rPr>
                <w:rFonts w:asciiTheme="minorEastAsia" w:hAnsiTheme="minorEastAsia" w:hint="eastAsia"/>
                <w:szCs w:val="24"/>
              </w:rPr>
              <w:t>专家级</w:t>
            </w:r>
            <w:r>
              <w:rPr>
                <w:rFonts w:asciiTheme="minorEastAsia" w:hAnsiTheme="minorEastAsia"/>
                <w:szCs w:val="24"/>
              </w:rPr>
              <w:t>ACL</w:t>
            </w:r>
            <w:r w:rsidR="00DA7FD3" w:rsidRPr="00DA7FD3">
              <w:rPr>
                <w:rFonts w:asciiTheme="minorEastAsia" w:hAnsiTheme="minorEastAsia"/>
                <w:color w:val="EEECE1" w:themeColor="background2"/>
                <w:szCs w:val="24"/>
                <w:highlight w:val="cyan"/>
              </w:rPr>
              <w:t>(FP3</w:t>
            </w:r>
            <w:r w:rsidRPr="00DA7FD3">
              <w:rPr>
                <w:rFonts w:asciiTheme="minorEastAsia" w:hAnsiTheme="minorEastAsia"/>
                <w:color w:val="EEECE1" w:themeColor="background2"/>
                <w:szCs w:val="24"/>
                <w:highlight w:val="cyan"/>
              </w:rPr>
              <w:t>)</w:t>
            </w:r>
          </w:p>
        </w:tc>
        <w:tc>
          <w:tcPr>
            <w:tcW w:w="1276" w:type="dxa"/>
          </w:tcPr>
          <w:p w14:paraId="24DA1DA3" w14:textId="77777777" w:rsidR="0076630D" w:rsidRDefault="00D7272D">
            <w:pPr>
              <w:rPr>
                <w:rFonts w:asciiTheme="minorEastAsia" w:hAnsiTheme="minorEastAsia"/>
                <w:strike/>
                <w:color w:val="B2B2B2"/>
                <w:szCs w:val="24"/>
              </w:rPr>
            </w:pPr>
            <w:r>
              <w:rPr>
                <w:rFonts w:asciiTheme="minorEastAsia" w:hAnsiTheme="minorEastAsia" w:hint="eastAsia"/>
                <w:strike/>
                <w:color w:val="B2B2B2"/>
                <w:szCs w:val="24"/>
              </w:rPr>
              <w:t>7000</w:t>
            </w:r>
            <w:r>
              <w:rPr>
                <w:rFonts w:asciiTheme="minorEastAsia" w:hAnsiTheme="minorEastAsia"/>
                <w:strike/>
                <w:color w:val="B2B2B2"/>
                <w:szCs w:val="24"/>
              </w:rPr>
              <w:t>-7999</w:t>
            </w:r>
          </w:p>
        </w:tc>
        <w:tc>
          <w:tcPr>
            <w:tcW w:w="1559" w:type="dxa"/>
          </w:tcPr>
          <w:p w14:paraId="5EAFBDFF" w14:textId="122CE0D9" w:rsidR="0076630D" w:rsidRDefault="00DA7FD3">
            <w:pPr>
              <w:rPr>
                <w:rFonts w:asciiTheme="minorEastAsia" w:hAnsiTheme="minorEastAsia"/>
                <w:szCs w:val="24"/>
              </w:rPr>
            </w:pPr>
            <w:r>
              <w:rPr>
                <w:rFonts w:asciiTheme="minorEastAsia" w:hAnsiTheme="minorEastAsia" w:hint="eastAsia"/>
                <w:szCs w:val="24"/>
              </w:rPr>
              <w:t>IP</w:t>
            </w:r>
            <w:r>
              <w:rPr>
                <w:rFonts w:asciiTheme="minorEastAsia" w:hAnsiTheme="minorEastAsia"/>
                <w:szCs w:val="24"/>
              </w:rPr>
              <w:t>v4&amp;IPv6&amp;MAC</w:t>
            </w:r>
          </w:p>
        </w:tc>
        <w:tc>
          <w:tcPr>
            <w:tcW w:w="6237" w:type="dxa"/>
          </w:tcPr>
          <w:p w14:paraId="1718B9EE" w14:textId="0AC7FFE5" w:rsidR="0076630D" w:rsidRDefault="00DA7FD3">
            <w:pPr>
              <w:rPr>
                <w:rFonts w:asciiTheme="minorEastAsia" w:hAnsiTheme="minorEastAsia"/>
                <w:szCs w:val="24"/>
              </w:rPr>
            </w:pPr>
            <w:r>
              <w:rPr>
                <w:rFonts w:asciiTheme="minorEastAsia" w:hAnsiTheme="minorEastAsia" w:hint="eastAsia"/>
                <w:szCs w:val="24"/>
              </w:rPr>
              <w:t>IP</w:t>
            </w:r>
            <w:r>
              <w:rPr>
                <w:rFonts w:asciiTheme="minorEastAsia" w:hAnsiTheme="minorEastAsia"/>
                <w:szCs w:val="24"/>
              </w:rPr>
              <w:t xml:space="preserve"> ACL与MAC ACL的组合，实现在同一条规则中</w:t>
            </w:r>
            <w:r>
              <w:rPr>
                <w:rFonts w:asciiTheme="minorEastAsia" w:hAnsiTheme="minorEastAsia" w:hint="eastAsia"/>
                <w:szCs w:val="24"/>
              </w:rPr>
              <w:t>同时</w:t>
            </w:r>
            <w:r>
              <w:rPr>
                <w:rFonts w:asciiTheme="minorEastAsia" w:hAnsiTheme="minorEastAsia"/>
                <w:szCs w:val="24"/>
              </w:rPr>
              <w:t>根据报文的二层头部信息和报文三层或四层信息对进出设备的报文进行控制，以决定</w:t>
            </w:r>
            <w:r>
              <w:rPr>
                <w:rFonts w:asciiTheme="minorEastAsia" w:hAnsiTheme="minorEastAsia" w:hint="eastAsia"/>
                <w:szCs w:val="24"/>
              </w:rPr>
              <w:t>报文</w:t>
            </w:r>
            <w:r>
              <w:rPr>
                <w:rFonts w:asciiTheme="minorEastAsia" w:hAnsiTheme="minorEastAsia"/>
                <w:szCs w:val="24"/>
              </w:rPr>
              <w:t>处理</w:t>
            </w:r>
          </w:p>
        </w:tc>
      </w:tr>
      <w:tr w:rsidR="00552F18" w14:paraId="2D2850EE" w14:textId="77777777">
        <w:tc>
          <w:tcPr>
            <w:tcW w:w="1277" w:type="dxa"/>
          </w:tcPr>
          <w:p w14:paraId="25A40889" w14:textId="2B98D153" w:rsidR="00552F18" w:rsidRDefault="00552F18">
            <w:pPr>
              <w:rPr>
                <w:rFonts w:asciiTheme="minorEastAsia" w:hAnsiTheme="minorEastAsia"/>
                <w:szCs w:val="24"/>
              </w:rPr>
            </w:pPr>
            <w:r>
              <w:rPr>
                <w:rFonts w:asciiTheme="minorEastAsia" w:hAnsiTheme="minorEastAsia" w:hint="eastAsia"/>
                <w:szCs w:val="24"/>
              </w:rPr>
              <w:t>ACL</w:t>
            </w:r>
            <w:r>
              <w:rPr>
                <w:rFonts w:asciiTheme="minorEastAsia" w:hAnsiTheme="minorEastAsia"/>
                <w:szCs w:val="24"/>
              </w:rPr>
              <w:t>80</w:t>
            </w:r>
            <w:r>
              <w:rPr>
                <w:rFonts w:asciiTheme="minorEastAsia" w:hAnsiTheme="minorEastAsia" w:hint="eastAsia"/>
                <w:szCs w:val="24"/>
              </w:rPr>
              <w:lastRenderedPageBreak/>
              <w:t>（Expert</w:t>
            </w:r>
            <w:r>
              <w:rPr>
                <w:rFonts w:asciiTheme="minorEastAsia" w:hAnsiTheme="minorEastAsia"/>
                <w:szCs w:val="24"/>
              </w:rPr>
              <w:t>高级ACL，自定义ACL</w:t>
            </w:r>
            <w:r>
              <w:rPr>
                <w:rFonts w:asciiTheme="minorEastAsia" w:hAnsiTheme="minorEastAsia" w:hint="eastAsia"/>
                <w:szCs w:val="24"/>
              </w:rPr>
              <w:t>）</w:t>
            </w:r>
            <w:r w:rsidR="008D12FE" w:rsidRPr="00DA7FD3">
              <w:rPr>
                <w:rFonts w:asciiTheme="minorEastAsia" w:hAnsiTheme="minorEastAsia"/>
                <w:color w:val="EEECE1" w:themeColor="background2"/>
                <w:szCs w:val="24"/>
                <w:highlight w:val="cyan"/>
              </w:rPr>
              <w:t>(FP3)</w:t>
            </w:r>
          </w:p>
        </w:tc>
        <w:tc>
          <w:tcPr>
            <w:tcW w:w="1276" w:type="dxa"/>
          </w:tcPr>
          <w:p w14:paraId="20E8353C" w14:textId="77777777" w:rsidR="00552F18" w:rsidRDefault="00552F18">
            <w:pPr>
              <w:rPr>
                <w:rFonts w:asciiTheme="minorEastAsia" w:hAnsiTheme="minorEastAsia"/>
                <w:strike/>
                <w:color w:val="B2B2B2"/>
                <w:szCs w:val="24"/>
              </w:rPr>
            </w:pPr>
          </w:p>
        </w:tc>
        <w:tc>
          <w:tcPr>
            <w:tcW w:w="1559" w:type="dxa"/>
          </w:tcPr>
          <w:p w14:paraId="074EF187" w14:textId="1552D1CA" w:rsidR="00111DA6" w:rsidRDefault="00111DA6">
            <w:pPr>
              <w:rPr>
                <w:rFonts w:asciiTheme="minorEastAsia" w:hAnsiTheme="minorEastAsia"/>
                <w:szCs w:val="24"/>
              </w:rPr>
            </w:pPr>
            <w:r>
              <w:rPr>
                <w:rFonts w:asciiTheme="minorEastAsia" w:hAnsiTheme="minorEastAsia" w:hint="eastAsia"/>
                <w:szCs w:val="24"/>
              </w:rPr>
              <w:t>报文</w:t>
            </w:r>
            <w:r>
              <w:rPr>
                <w:rFonts w:asciiTheme="minorEastAsia" w:hAnsiTheme="minorEastAsia"/>
                <w:szCs w:val="24"/>
              </w:rPr>
              <w:t>前</w:t>
            </w:r>
            <w:r>
              <w:rPr>
                <w:rFonts w:asciiTheme="minorEastAsia" w:hAnsiTheme="minorEastAsia" w:hint="eastAsia"/>
                <w:szCs w:val="24"/>
              </w:rPr>
              <w:t>80字节</w:t>
            </w:r>
          </w:p>
        </w:tc>
        <w:tc>
          <w:tcPr>
            <w:tcW w:w="6237" w:type="dxa"/>
          </w:tcPr>
          <w:p w14:paraId="7A947A64" w14:textId="60F1E572" w:rsidR="00552F18" w:rsidRDefault="004A2F94">
            <w:pPr>
              <w:rPr>
                <w:rFonts w:asciiTheme="minorEastAsia" w:hAnsiTheme="minorEastAsia"/>
                <w:szCs w:val="24"/>
              </w:rPr>
            </w:pPr>
            <w:r>
              <w:rPr>
                <w:rFonts w:asciiTheme="minorEastAsia" w:hAnsiTheme="minorEastAsia" w:hint="eastAsia"/>
                <w:szCs w:val="24"/>
              </w:rPr>
              <w:t>针对</w:t>
            </w:r>
            <w:r>
              <w:rPr>
                <w:rFonts w:asciiTheme="minorEastAsia" w:hAnsiTheme="minorEastAsia"/>
                <w:szCs w:val="24"/>
              </w:rPr>
              <w:t>报文的前</w:t>
            </w:r>
            <w:r>
              <w:rPr>
                <w:rFonts w:asciiTheme="minorEastAsia" w:hAnsiTheme="minorEastAsia" w:hint="eastAsia"/>
                <w:szCs w:val="24"/>
              </w:rPr>
              <w:t>80个</w:t>
            </w:r>
            <w:r>
              <w:rPr>
                <w:rFonts w:asciiTheme="minorEastAsia" w:hAnsiTheme="minorEastAsia"/>
                <w:szCs w:val="24"/>
              </w:rPr>
              <w:t>字节进行匹配过滤。报文的SMAC/DMAC/SIP/DIP</w:t>
            </w:r>
            <w:r>
              <w:rPr>
                <w:rFonts w:asciiTheme="minorEastAsia" w:hAnsiTheme="minorEastAsia"/>
                <w:szCs w:val="24"/>
              </w:rPr>
              <w:lastRenderedPageBreak/>
              <w:t>不计算在任意指定的字段中，ACL80</w:t>
            </w:r>
            <w:r>
              <w:rPr>
                <w:rFonts w:asciiTheme="minorEastAsia" w:hAnsiTheme="minorEastAsia" w:hint="eastAsia"/>
                <w:szCs w:val="24"/>
              </w:rPr>
              <w:t>在</w:t>
            </w:r>
            <w:r>
              <w:rPr>
                <w:rFonts w:asciiTheme="minorEastAsia" w:hAnsiTheme="minorEastAsia"/>
                <w:szCs w:val="24"/>
              </w:rPr>
              <w:t>匹配</w:t>
            </w:r>
            <w:r>
              <w:rPr>
                <w:rFonts w:asciiTheme="minorEastAsia" w:hAnsiTheme="minorEastAsia" w:hint="eastAsia"/>
                <w:szCs w:val="24"/>
              </w:rPr>
              <w:t>报文</w:t>
            </w:r>
            <w:r>
              <w:rPr>
                <w:rFonts w:asciiTheme="minorEastAsia" w:hAnsiTheme="minorEastAsia"/>
                <w:szCs w:val="24"/>
              </w:rPr>
              <w:t>的以上这些字段后，还能再匹配额外指定的</w:t>
            </w:r>
            <w:r>
              <w:rPr>
                <w:rFonts w:asciiTheme="minorEastAsia" w:hAnsiTheme="minorEastAsia" w:hint="eastAsia"/>
                <w:szCs w:val="24"/>
              </w:rPr>
              <w:t>16个</w:t>
            </w:r>
            <w:r>
              <w:rPr>
                <w:rFonts w:asciiTheme="minorEastAsia" w:hAnsiTheme="minorEastAsia"/>
                <w:szCs w:val="24"/>
              </w:rPr>
              <w:t>字节内容</w:t>
            </w:r>
          </w:p>
        </w:tc>
      </w:tr>
    </w:tbl>
    <w:p w14:paraId="12D9BB03" w14:textId="77777777" w:rsidR="0076630D" w:rsidRDefault="00D7272D">
      <w:pPr>
        <w:rPr>
          <w:rFonts w:ascii="微软雅黑" w:eastAsia="微软雅黑" w:hAnsi="微软雅黑"/>
          <w:szCs w:val="24"/>
        </w:rPr>
      </w:pPr>
      <w:r>
        <w:rPr>
          <w:rFonts w:ascii="微软雅黑" w:eastAsia="微软雅黑" w:hAnsi="微软雅黑" w:hint="eastAsia"/>
          <w:b/>
          <w:szCs w:val="24"/>
        </w:rPr>
        <w:lastRenderedPageBreak/>
        <w:t>ACL</w:t>
      </w:r>
      <w:r>
        <w:rPr>
          <w:rFonts w:ascii="微软雅黑" w:eastAsia="微软雅黑" w:hAnsi="微软雅黑"/>
          <w:b/>
          <w:szCs w:val="24"/>
        </w:rPr>
        <w:t>的</w:t>
      </w:r>
      <w:r>
        <w:rPr>
          <w:rFonts w:ascii="微软雅黑" w:eastAsia="微软雅黑" w:hAnsi="微软雅黑" w:hint="eastAsia"/>
          <w:b/>
          <w:szCs w:val="24"/>
        </w:rPr>
        <w:t>匹配</w:t>
      </w:r>
      <w:r>
        <w:rPr>
          <w:rFonts w:ascii="微软雅黑" w:eastAsia="微软雅黑" w:hAnsi="微软雅黑"/>
          <w:b/>
          <w:szCs w:val="24"/>
        </w:rPr>
        <w:t>机制</w:t>
      </w:r>
      <w:r>
        <w:rPr>
          <w:rFonts w:ascii="微软雅黑" w:eastAsia="微软雅黑" w:hAnsi="微软雅黑"/>
          <w:szCs w:val="24"/>
        </w:rPr>
        <w:t>：</w:t>
      </w:r>
    </w:p>
    <w:p w14:paraId="45E80C33" w14:textId="77777777" w:rsidR="0076630D" w:rsidRDefault="00D7272D">
      <w:pPr>
        <w:ind w:firstLineChars="200" w:firstLine="420"/>
        <w:rPr>
          <w:rFonts w:ascii="微软雅黑" w:eastAsia="微软雅黑" w:hAnsi="微软雅黑"/>
          <w:szCs w:val="24"/>
        </w:rPr>
      </w:pPr>
      <w:r>
        <w:rPr>
          <w:rFonts w:ascii="微软雅黑" w:eastAsia="微软雅黑" w:hAnsi="微软雅黑" w:hint="eastAsia"/>
          <w:szCs w:val="24"/>
        </w:rPr>
        <w:t>设备</w:t>
      </w:r>
      <w:r>
        <w:rPr>
          <w:rFonts w:ascii="微软雅黑" w:eastAsia="微软雅黑" w:hAnsi="微软雅黑"/>
          <w:szCs w:val="24"/>
        </w:rPr>
        <w:t>将报文与ACL规则进行匹配时，遵循“</w:t>
      </w:r>
      <w:r>
        <w:rPr>
          <w:rFonts w:ascii="微软雅黑" w:eastAsia="微软雅黑" w:hAnsi="微软雅黑" w:hint="eastAsia"/>
          <w:szCs w:val="24"/>
        </w:rPr>
        <w:t>一旦命中</w:t>
      </w:r>
      <w:r>
        <w:rPr>
          <w:rFonts w:ascii="微软雅黑" w:eastAsia="微软雅黑" w:hAnsi="微软雅黑"/>
          <w:szCs w:val="24"/>
        </w:rPr>
        <w:t>即停止</w:t>
      </w:r>
      <w:r>
        <w:rPr>
          <w:rFonts w:ascii="微软雅黑" w:eastAsia="微软雅黑" w:hAnsi="微软雅黑" w:hint="eastAsia"/>
          <w:szCs w:val="24"/>
        </w:rPr>
        <w:t>匹配</w:t>
      </w:r>
      <w:r>
        <w:rPr>
          <w:rFonts w:ascii="微软雅黑" w:eastAsia="微软雅黑" w:hAnsi="微软雅黑"/>
          <w:szCs w:val="24"/>
        </w:rPr>
        <w:t>”</w:t>
      </w:r>
      <w:r>
        <w:rPr>
          <w:rFonts w:ascii="微软雅黑" w:eastAsia="微软雅黑" w:hAnsi="微软雅黑" w:hint="eastAsia"/>
          <w:szCs w:val="24"/>
        </w:rPr>
        <w:t>的</w:t>
      </w:r>
      <w:r>
        <w:rPr>
          <w:rFonts w:ascii="微软雅黑" w:eastAsia="微软雅黑" w:hAnsi="微软雅黑"/>
          <w:szCs w:val="24"/>
        </w:rPr>
        <w:t>规则。</w:t>
      </w:r>
    </w:p>
    <w:p w14:paraId="7228DD83" w14:textId="77777777" w:rsidR="0076630D" w:rsidRDefault="00D7272D">
      <w:pPr>
        <w:jc w:val="center"/>
        <w:rPr>
          <w:rFonts w:ascii="微软雅黑" w:eastAsia="微软雅黑" w:hAnsi="微软雅黑"/>
          <w:szCs w:val="24"/>
        </w:rPr>
      </w:pPr>
      <w:r>
        <w:rPr>
          <w:noProof/>
        </w:rPr>
        <w:drawing>
          <wp:inline distT="0" distB="0" distL="0" distR="0">
            <wp:extent cx="4702810" cy="5189220"/>
            <wp:effectExtent l="0" t="0" r="2540" b="0"/>
            <wp:docPr id="27" name="图片 27" descr="https://support.huawei.com/hedex/pages/EDOC1100247312AZL0513E/01/EDOC1100247312AZL0513E/01/resources/dc/images/fig_dc_cfg_acl_10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support.huawei.com/hedex/pages/EDOC1100247312AZL0513E/01/EDOC1100247312AZL0513E/01/resources/dc/images/fig_dc_cfg_acl_1004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702810" cy="5189220"/>
                    </a:xfrm>
                    <a:prstGeom prst="rect">
                      <a:avLst/>
                    </a:prstGeom>
                    <a:noFill/>
                    <a:ln>
                      <a:noFill/>
                    </a:ln>
                  </pic:spPr>
                </pic:pic>
              </a:graphicData>
            </a:graphic>
          </wp:inline>
        </w:drawing>
      </w:r>
    </w:p>
    <w:p w14:paraId="24C6D464" w14:textId="77777777" w:rsidR="0076630D" w:rsidRDefault="00D7272D">
      <w:pPr>
        <w:ind w:firstLine="420"/>
        <w:rPr>
          <w:rFonts w:ascii="微软雅黑" w:eastAsia="微软雅黑" w:hAnsi="微软雅黑"/>
        </w:rPr>
      </w:pPr>
      <w:r>
        <w:rPr>
          <w:rFonts w:ascii="微软雅黑" w:eastAsia="微软雅黑" w:hAnsi="微软雅黑" w:hint="eastAsia"/>
        </w:rPr>
        <w:t>一条</w:t>
      </w:r>
      <w:r>
        <w:rPr>
          <w:rFonts w:ascii="微软雅黑" w:eastAsia="微软雅黑" w:hAnsi="微软雅黑"/>
        </w:rPr>
        <w:t>ACL由多条规则组成，这些规则可能存在重复甚至矛盾的地方，</w:t>
      </w:r>
      <w:r>
        <w:rPr>
          <w:rFonts w:ascii="微软雅黑" w:eastAsia="微软雅黑" w:hAnsi="微软雅黑" w:hint="eastAsia"/>
        </w:rPr>
        <w:t>因此在将</w:t>
      </w:r>
      <w:r>
        <w:rPr>
          <w:rFonts w:ascii="微软雅黑" w:eastAsia="微软雅黑" w:hAnsi="微软雅黑"/>
        </w:rPr>
        <w:t>一个报文与ACL</w:t>
      </w:r>
      <w:r>
        <w:rPr>
          <w:rFonts w:ascii="微软雅黑" w:eastAsia="微软雅黑" w:hAnsi="微软雅黑" w:hint="eastAsia"/>
        </w:rPr>
        <w:t>的</w:t>
      </w:r>
      <w:r>
        <w:rPr>
          <w:rFonts w:ascii="微软雅黑" w:eastAsia="微软雅黑" w:hAnsi="微软雅黑"/>
        </w:rPr>
        <w:t>各条规则进行匹配时，需要</w:t>
      </w:r>
      <w:r>
        <w:rPr>
          <w:rFonts w:ascii="微软雅黑" w:eastAsia="微软雅黑" w:hAnsi="微软雅黑" w:hint="eastAsia"/>
        </w:rPr>
        <w:t>有</w:t>
      </w:r>
      <w:r>
        <w:rPr>
          <w:rFonts w:ascii="微软雅黑" w:eastAsia="微软雅黑" w:hAnsi="微软雅黑"/>
        </w:rPr>
        <w:t>明确的规则匹配顺序</w:t>
      </w:r>
      <w:r>
        <w:rPr>
          <w:rFonts w:ascii="微软雅黑" w:eastAsia="微软雅黑" w:hAnsi="微软雅黑" w:hint="eastAsia"/>
        </w:rPr>
        <w:t>来确定</w:t>
      </w:r>
      <w:r>
        <w:rPr>
          <w:rFonts w:ascii="微软雅黑" w:eastAsia="微软雅黑" w:hAnsi="微软雅黑"/>
        </w:rPr>
        <w:t>规则执行的优先级</w:t>
      </w:r>
      <w:r>
        <w:rPr>
          <w:rFonts w:ascii="微软雅黑" w:eastAsia="微软雅黑" w:hAnsi="微软雅黑" w:hint="eastAsia"/>
        </w:rPr>
        <w:t>。</w:t>
      </w:r>
      <w:r>
        <w:rPr>
          <w:rFonts w:ascii="微软雅黑" w:eastAsia="微软雅黑" w:hAnsi="微软雅黑"/>
        </w:rPr>
        <w:t>设备</w:t>
      </w:r>
      <w:r>
        <w:rPr>
          <w:rFonts w:ascii="微软雅黑" w:eastAsia="微软雅黑" w:hAnsi="微软雅黑" w:hint="eastAsia"/>
        </w:rPr>
        <w:t>支持</w:t>
      </w:r>
      <w:r>
        <w:rPr>
          <w:rFonts w:ascii="微软雅黑" w:eastAsia="微软雅黑" w:hAnsi="微软雅黑"/>
        </w:rPr>
        <w:t>的AC匹配</w:t>
      </w:r>
      <w:r>
        <w:rPr>
          <w:rFonts w:ascii="微软雅黑" w:eastAsia="微软雅黑" w:hAnsi="微软雅黑" w:hint="eastAsia"/>
        </w:rPr>
        <w:t>顺序</w:t>
      </w:r>
      <w:r>
        <w:rPr>
          <w:rFonts w:ascii="微软雅黑" w:eastAsia="微软雅黑" w:hAnsi="微软雅黑"/>
        </w:rPr>
        <w:t>是“</w:t>
      </w:r>
      <w:r>
        <w:rPr>
          <w:rFonts w:ascii="微软雅黑" w:eastAsia="微软雅黑" w:hAnsi="微软雅黑" w:hint="eastAsia"/>
        </w:rPr>
        <w:t>配置顺序</w:t>
      </w:r>
      <w:r>
        <w:rPr>
          <w:rFonts w:ascii="微软雅黑" w:eastAsia="微软雅黑" w:hAnsi="微软雅黑"/>
        </w:rPr>
        <w:t>”</w:t>
      </w:r>
      <w:r>
        <w:rPr>
          <w:rFonts w:ascii="微软雅黑" w:eastAsia="微软雅黑" w:hAnsi="微软雅黑" w:hint="eastAsia"/>
        </w:rPr>
        <w:t>模式</w:t>
      </w:r>
      <w:r>
        <w:rPr>
          <w:rFonts w:ascii="微软雅黑" w:eastAsia="微软雅黑" w:hAnsi="微软雅黑"/>
        </w:rPr>
        <w:t>，即按照ACL规则编号从小到大的顺序进行</w:t>
      </w:r>
      <w:r>
        <w:rPr>
          <w:rFonts w:ascii="微软雅黑" w:eastAsia="微软雅黑" w:hAnsi="微软雅黑" w:hint="eastAsia"/>
        </w:rPr>
        <w:t>报文</w:t>
      </w:r>
      <w:r>
        <w:rPr>
          <w:rFonts w:ascii="微软雅黑" w:eastAsia="微软雅黑" w:hAnsi="微软雅黑"/>
        </w:rPr>
        <w:t>匹配，编号越小</w:t>
      </w:r>
      <w:r>
        <w:rPr>
          <w:rFonts w:ascii="微软雅黑" w:eastAsia="微软雅黑" w:hAnsi="微软雅黑" w:hint="eastAsia"/>
        </w:rPr>
        <w:t>，</w:t>
      </w:r>
      <w:r>
        <w:rPr>
          <w:rFonts w:ascii="微软雅黑" w:eastAsia="微软雅黑" w:hAnsi="微软雅黑"/>
        </w:rPr>
        <w:t>优先级越高，优先被匹配。</w:t>
      </w:r>
    </w:p>
    <w:p w14:paraId="7ACEC615" w14:textId="77777777" w:rsidR="0076630D" w:rsidRDefault="00D7272D">
      <w:pPr>
        <w:rPr>
          <w:rFonts w:ascii="微软雅黑" w:eastAsia="微软雅黑" w:hAnsi="微软雅黑"/>
        </w:rPr>
      </w:pPr>
      <w:r>
        <w:rPr>
          <w:rFonts w:ascii="微软雅黑" w:eastAsia="微软雅黑" w:hAnsi="微软雅黑" w:hint="eastAsia"/>
          <w:b/>
        </w:rPr>
        <w:lastRenderedPageBreak/>
        <w:t>ACL</w:t>
      </w:r>
      <w:r>
        <w:rPr>
          <w:rFonts w:ascii="微软雅黑" w:eastAsia="微软雅黑" w:hAnsi="微软雅黑"/>
          <w:b/>
        </w:rPr>
        <w:t>的生效时间段</w:t>
      </w:r>
      <w:r>
        <w:rPr>
          <w:rFonts w:ascii="微软雅黑" w:eastAsia="微软雅黑" w:hAnsi="微软雅黑"/>
        </w:rPr>
        <w:t>：</w:t>
      </w:r>
    </w:p>
    <w:p w14:paraId="699217F3"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ACL的生效时间段</w:t>
      </w:r>
      <w:r>
        <w:rPr>
          <w:rFonts w:ascii="微软雅黑" w:eastAsia="微软雅黑" w:hAnsi="微软雅黑" w:hint="eastAsia"/>
        </w:rPr>
        <w:t>可以规定ACL</w:t>
      </w:r>
      <w:r>
        <w:rPr>
          <w:rFonts w:ascii="微软雅黑" w:eastAsia="微软雅黑" w:hAnsi="微软雅黑"/>
        </w:rPr>
        <w:t>规则在</w:t>
      </w:r>
      <w:r>
        <w:rPr>
          <w:rFonts w:ascii="微软雅黑" w:eastAsia="微软雅黑" w:hAnsi="微软雅黑" w:hint="eastAsia"/>
        </w:rPr>
        <w:t>何时段内生效</w:t>
      </w:r>
      <w:r>
        <w:rPr>
          <w:rFonts w:ascii="微软雅黑" w:eastAsia="微软雅黑" w:hAnsi="微软雅黑"/>
        </w:rPr>
        <w:t>，以达到网络优化的目的。</w:t>
      </w:r>
    </w:p>
    <w:p w14:paraId="24ADBD17" w14:textId="77777777" w:rsidR="0076630D" w:rsidRDefault="0076630D">
      <w:pPr>
        <w:rPr>
          <w:rFonts w:ascii="微软雅黑" w:eastAsia="微软雅黑" w:hAnsi="微软雅黑"/>
        </w:rPr>
      </w:pPr>
    </w:p>
    <w:p w14:paraId="36222D84" w14:textId="4C6D7A39" w:rsidR="000C4881" w:rsidRDefault="000C4881">
      <w:pPr>
        <w:rPr>
          <w:rFonts w:ascii="微软雅黑" w:eastAsia="微软雅黑" w:hAnsi="微软雅黑"/>
        </w:rPr>
      </w:pPr>
      <w:r w:rsidRPr="000C4881">
        <w:rPr>
          <w:rFonts w:ascii="微软雅黑" w:eastAsia="微软雅黑" w:hAnsi="微软雅黑" w:hint="eastAsia"/>
          <w:b/>
        </w:rPr>
        <w:t>基于</w:t>
      </w:r>
      <w:r w:rsidRPr="000C4881">
        <w:rPr>
          <w:rFonts w:ascii="微软雅黑" w:eastAsia="微软雅黑" w:hAnsi="微软雅黑"/>
          <w:b/>
        </w:rPr>
        <w:t>ACL的简化流策略</w:t>
      </w:r>
      <w:r w:rsidRPr="000C4881">
        <w:rPr>
          <w:rFonts w:ascii="微软雅黑" w:eastAsia="微软雅黑" w:hAnsi="微软雅黑" w:hint="eastAsia"/>
          <w:color w:val="CCE8CF" w:themeColor="background1"/>
          <w:highlight w:val="darkGreen"/>
        </w:rPr>
        <w:t>(</w:t>
      </w:r>
      <w:r w:rsidRPr="000C4881">
        <w:rPr>
          <w:rFonts w:ascii="微软雅黑" w:eastAsia="微软雅黑" w:hAnsi="微软雅黑"/>
          <w:color w:val="CCE8CF" w:themeColor="background1"/>
          <w:highlight w:val="darkGreen"/>
        </w:rPr>
        <w:t>FP2</w:t>
      </w:r>
      <w:r w:rsidRPr="000C4881">
        <w:rPr>
          <w:rFonts w:ascii="微软雅黑" w:eastAsia="微软雅黑" w:hAnsi="微软雅黑" w:hint="eastAsia"/>
          <w:color w:val="CCE8CF" w:themeColor="background1"/>
          <w:highlight w:val="darkGreen"/>
        </w:rPr>
        <w:t>)</w:t>
      </w:r>
    </w:p>
    <w:p w14:paraId="1966220C" w14:textId="27F402A4" w:rsidR="000C4881" w:rsidRDefault="000C4881" w:rsidP="000C4881">
      <w:pPr>
        <w:ind w:firstLine="420"/>
        <w:rPr>
          <w:rFonts w:ascii="微软雅黑" w:eastAsia="微软雅黑" w:hAnsi="微软雅黑"/>
        </w:rPr>
      </w:pPr>
      <w:r>
        <w:rPr>
          <w:rFonts w:ascii="微软雅黑" w:eastAsia="微软雅黑" w:hAnsi="微软雅黑" w:hint="eastAsia"/>
        </w:rPr>
        <w:t>基于</w:t>
      </w:r>
      <w:r>
        <w:rPr>
          <w:rFonts w:ascii="微软雅黑" w:eastAsia="微软雅黑" w:hAnsi="微软雅黑"/>
        </w:rPr>
        <w:t>ACL的简化流策略是指通过将报文信息与ACL规则进行匹配</w:t>
      </w:r>
      <w:r>
        <w:rPr>
          <w:rFonts w:ascii="微软雅黑" w:eastAsia="微软雅黑" w:hAnsi="微软雅黑" w:hint="eastAsia"/>
        </w:rPr>
        <w:t>，</w:t>
      </w:r>
      <w:r>
        <w:rPr>
          <w:rFonts w:ascii="微软雅黑" w:eastAsia="微软雅黑" w:hAnsi="微软雅黑"/>
        </w:rPr>
        <w:t>为符合相同ACL规则的报文</w:t>
      </w:r>
      <w:r>
        <w:rPr>
          <w:rFonts w:ascii="微软雅黑" w:eastAsia="微软雅黑" w:hAnsi="微软雅黑" w:hint="eastAsia"/>
        </w:rPr>
        <w:t>提供</w:t>
      </w:r>
      <w:r>
        <w:rPr>
          <w:rFonts w:ascii="微软雅黑" w:eastAsia="微软雅黑" w:hAnsi="微软雅黑"/>
        </w:rPr>
        <w:t>相同的QoS服务，实现对不同类型业务的</w:t>
      </w:r>
      <w:r>
        <w:rPr>
          <w:rFonts w:ascii="微软雅黑" w:eastAsia="微软雅黑" w:hAnsi="微软雅黑" w:hint="eastAsia"/>
        </w:rPr>
        <w:t>差分</w:t>
      </w:r>
      <w:r>
        <w:rPr>
          <w:rFonts w:ascii="微软雅黑" w:eastAsia="微软雅黑" w:hAnsi="微软雅黑"/>
        </w:rPr>
        <w:t>服务。</w:t>
      </w:r>
    </w:p>
    <w:p w14:paraId="624FBC34" w14:textId="1368B519" w:rsidR="000C4881" w:rsidRPr="000C4881" w:rsidRDefault="000C4881" w:rsidP="000C4881">
      <w:pPr>
        <w:ind w:firstLine="420"/>
        <w:rPr>
          <w:rFonts w:ascii="微软雅黑" w:eastAsia="微软雅黑" w:hAnsi="微软雅黑"/>
        </w:rPr>
      </w:pPr>
      <w:r>
        <w:rPr>
          <w:rFonts w:ascii="微软雅黑" w:eastAsia="微软雅黑" w:hAnsi="微软雅黑" w:hint="eastAsia"/>
        </w:rPr>
        <w:t>当</w:t>
      </w:r>
      <w:r>
        <w:rPr>
          <w:rFonts w:ascii="微软雅黑" w:eastAsia="微软雅黑" w:hAnsi="微软雅黑"/>
        </w:rPr>
        <w:t>用户希望对进入网络的流量进行控制时，可以</w:t>
      </w:r>
      <w:r>
        <w:rPr>
          <w:rFonts w:ascii="微软雅黑" w:eastAsia="微软雅黑" w:hAnsi="微软雅黑" w:hint="eastAsia"/>
        </w:rPr>
        <w:t>配置</w:t>
      </w:r>
      <w:r>
        <w:rPr>
          <w:rFonts w:ascii="微软雅黑" w:eastAsia="微软雅黑" w:hAnsi="微软雅黑"/>
        </w:rPr>
        <w:t>ACL规则根据报文的源IP地址、分片标记、目的IP地址、源端口号、</w:t>
      </w:r>
      <w:r>
        <w:rPr>
          <w:rFonts w:ascii="微软雅黑" w:eastAsia="微软雅黑" w:hAnsi="微软雅黑" w:hint="eastAsia"/>
        </w:rPr>
        <w:t>源</w:t>
      </w:r>
      <w:r>
        <w:rPr>
          <w:rFonts w:ascii="微软雅黑" w:eastAsia="微软雅黑" w:hAnsi="微软雅黑"/>
        </w:rPr>
        <w:t>MAC地址等信息对报文进行匹配，进而配置基于ACL的简化流策略实现对匹配ACL规则的报文过滤、流量监管、</w:t>
      </w:r>
      <w:r>
        <w:rPr>
          <w:rFonts w:ascii="微软雅黑" w:eastAsia="微软雅黑" w:hAnsi="微软雅黑" w:hint="eastAsia"/>
        </w:rPr>
        <w:t>流</w:t>
      </w:r>
      <w:r>
        <w:rPr>
          <w:rFonts w:ascii="微软雅黑" w:eastAsia="微软雅黑" w:hAnsi="微软雅黑"/>
        </w:rPr>
        <w:t>镜像、重定向、重标记或流量统计。</w:t>
      </w:r>
    </w:p>
    <w:p w14:paraId="5838E19D" w14:textId="77777777" w:rsidR="000C4881" w:rsidRDefault="000C4881">
      <w:pPr>
        <w:rPr>
          <w:rFonts w:ascii="微软雅黑" w:eastAsia="微软雅黑" w:hAnsi="微软雅黑"/>
        </w:rPr>
      </w:pPr>
    </w:p>
    <w:p w14:paraId="19343AE0" w14:textId="77777777" w:rsidR="000C4881" w:rsidRDefault="000C4881">
      <w:pPr>
        <w:rPr>
          <w:rFonts w:ascii="微软雅黑" w:eastAsia="微软雅黑" w:hAnsi="微软雅黑"/>
        </w:rPr>
      </w:pPr>
    </w:p>
    <w:p w14:paraId="383BDFD7" w14:textId="77777777" w:rsidR="0076630D" w:rsidRDefault="00D7272D">
      <w:pPr>
        <w:rPr>
          <w:rFonts w:ascii="微软雅黑" w:eastAsia="微软雅黑" w:hAnsi="微软雅黑"/>
        </w:rPr>
      </w:pPr>
      <w:r>
        <w:rPr>
          <w:rFonts w:ascii="微软雅黑" w:eastAsia="微软雅黑" w:hAnsi="微软雅黑" w:hint="eastAsia"/>
        </w:rPr>
        <w:t>【配置参数】</w:t>
      </w:r>
    </w:p>
    <w:p w14:paraId="6C0715B1" w14:textId="77777777" w:rsidR="0076630D" w:rsidRDefault="00D7272D">
      <w:pPr>
        <w:rPr>
          <w:rFonts w:ascii="微软雅黑" w:eastAsia="微软雅黑" w:hAnsi="微软雅黑"/>
        </w:rPr>
      </w:pPr>
      <w:r>
        <w:rPr>
          <w:rFonts w:ascii="微软雅黑" w:eastAsia="微软雅黑" w:hAnsi="微软雅黑" w:hint="eastAsia"/>
        </w:rPr>
        <w:t>根据ACL</w:t>
      </w:r>
      <w:r>
        <w:rPr>
          <w:rFonts w:ascii="微软雅黑" w:eastAsia="微软雅黑" w:hAnsi="微软雅黑"/>
        </w:rPr>
        <w:t>类型</w:t>
      </w:r>
      <w:r>
        <w:rPr>
          <w:rFonts w:ascii="微软雅黑" w:eastAsia="微软雅黑" w:hAnsi="微软雅黑" w:hint="eastAsia"/>
        </w:rPr>
        <w:t>，</w:t>
      </w:r>
      <w:r>
        <w:rPr>
          <w:rFonts w:ascii="微软雅黑" w:eastAsia="微软雅黑" w:hAnsi="微软雅黑"/>
        </w:rPr>
        <w:t>分开进行设置，</w:t>
      </w:r>
      <w:r>
        <w:rPr>
          <w:rFonts w:ascii="微软雅黑" w:eastAsia="微软雅黑" w:hAnsi="微软雅黑" w:hint="eastAsia"/>
        </w:rPr>
        <w:t>主要分为3类</w:t>
      </w:r>
      <w:r>
        <w:rPr>
          <w:rFonts w:ascii="微软雅黑" w:eastAsia="微软雅黑" w:hAnsi="微软雅黑"/>
        </w:rPr>
        <w:t>，IPv4 ACL、IPv6 ACL和</w:t>
      </w:r>
      <w:r>
        <w:rPr>
          <w:rFonts w:ascii="微软雅黑" w:eastAsia="微软雅黑" w:hAnsi="微软雅黑" w:hint="eastAsia"/>
        </w:rPr>
        <w:t>链路层</w:t>
      </w:r>
      <w:r>
        <w:rPr>
          <w:rFonts w:ascii="微软雅黑" w:eastAsia="微软雅黑" w:hAnsi="微软雅黑"/>
        </w:rPr>
        <w:t>ACL。</w:t>
      </w:r>
    </w:p>
    <w:p w14:paraId="66D8184A" w14:textId="77777777" w:rsidR="0076630D" w:rsidRDefault="00D7272D">
      <w:pPr>
        <w:rPr>
          <w:rFonts w:ascii="微软雅黑" w:eastAsia="微软雅黑" w:hAnsi="微软雅黑"/>
        </w:rPr>
      </w:pPr>
      <w:r>
        <w:rPr>
          <w:rFonts w:ascii="微软雅黑" w:eastAsia="微软雅黑" w:hAnsi="微软雅黑" w:hint="eastAsia"/>
        </w:rPr>
        <w:t>1. 链路层</w:t>
      </w:r>
      <w:r>
        <w:rPr>
          <w:rFonts w:ascii="微软雅黑" w:eastAsia="微软雅黑" w:hAnsi="微软雅黑"/>
        </w:rPr>
        <w:t>ACL</w:t>
      </w:r>
    </w:p>
    <w:p w14:paraId="0B28CBCB" w14:textId="77777777" w:rsidR="0076630D" w:rsidRDefault="00D7272D">
      <w:pPr>
        <w:rPr>
          <w:rFonts w:ascii="微软雅黑" w:eastAsia="微软雅黑" w:hAnsi="微软雅黑"/>
        </w:rPr>
      </w:pPr>
      <w:r>
        <w:rPr>
          <w:rFonts w:ascii="微软雅黑" w:eastAsia="微软雅黑" w:hAnsi="微软雅黑" w:hint="eastAsia"/>
        </w:rPr>
        <w:t>添加：</w:t>
      </w:r>
    </w:p>
    <w:p w14:paraId="371ED65B" w14:textId="7E75854A"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ACL</w:t>
      </w:r>
      <w:r>
        <w:rPr>
          <w:rFonts w:ascii="微软雅黑" w:eastAsia="微软雅黑" w:hAnsi="微软雅黑"/>
        </w:rPr>
        <w:t>名称：【</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设置链路层</w:t>
      </w:r>
      <w:r>
        <w:rPr>
          <w:rFonts w:ascii="微软雅黑" w:eastAsia="微软雅黑" w:hAnsi="微软雅黑"/>
        </w:rPr>
        <w:t>ACL的名称，便于记忆。最多</w:t>
      </w:r>
      <w:r>
        <w:rPr>
          <w:rFonts w:ascii="微软雅黑" w:eastAsia="微软雅黑" w:hAnsi="微软雅黑" w:hint="eastAsia"/>
        </w:rPr>
        <w:t>输入64字符</w:t>
      </w:r>
      <w:r>
        <w:rPr>
          <w:rFonts w:ascii="微软雅黑" w:eastAsia="微软雅黑" w:hAnsi="微软雅黑"/>
        </w:rPr>
        <w:t>，</w:t>
      </w:r>
      <w:r w:rsidR="00200172">
        <w:rPr>
          <w:rFonts w:ascii="微软雅黑" w:eastAsia="微软雅黑" w:hAnsi="微软雅黑" w:hint="eastAsia"/>
        </w:rPr>
        <w:t>支持的字符</w:t>
      </w:r>
      <w:r w:rsidR="00200172"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200172" w:rsidRPr="00200172">
        <w:rPr>
          <w:rFonts w:ascii="微软雅黑" w:eastAsia="微软雅黑" w:hAnsi="微软雅黑" w:hint="eastAsia"/>
        </w:rPr>
        <w:t>这</w:t>
      </w:r>
      <w:r w:rsidR="00987DC8">
        <w:rPr>
          <w:rFonts w:ascii="微软雅黑" w:eastAsia="微软雅黑" w:hAnsi="微软雅黑"/>
        </w:rPr>
        <w:t>5</w:t>
      </w:r>
      <w:r w:rsidR="00200172" w:rsidRPr="00200172">
        <w:rPr>
          <w:rFonts w:ascii="微软雅黑" w:eastAsia="微软雅黑" w:hAnsi="微软雅黑" w:hint="eastAsia"/>
        </w:rPr>
        <w:t>项</w:t>
      </w:r>
      <w:r w:rsidR="00200172">
        <w:rPr>
          <w:rFonts w:ascii="微软雅黑" w:eastAsia="微软雅黑" w:hAnsi="微软雅黑" w:hint="eastAsia"/>
        </w:rPr>
        <w:t>，</w:t>
      </w:r>
      <w:r w:rsidR="00200172">
        <w:rPr>
          <w:rFonts w:ascii="微软雅黑" w:eastAsia="微软雅黑" w:hAnsi="微软雅黑"/>
        </w:rPr>
        <w:t>不支持</w:t>
      </w:r>
      <w:r w:rsidR="00200172">
        <w:rPr>
          <w:rFonts w:ascii="微软雅黑" w:eastAsia="微软雅黑" w:hAnsi="微软雅黑" w:hint="eastAsia"/>
        </w:rPr>
        <w:t>字符</w:t>
      </w:r>
      <w:r w:rsidR="00200172">
        <w:rPr>
          <w:rFonts w:ascii="微软雅黑" w:eastAsia="微软雅黑" w:hAnsi="微软雅黑"/>
        </w:rPr>
        <w:t>以报错形式提示</w:t>
      </w:r>
    </w:p>
    <w:p w14:paraId="35122FF6" w14:textId="77777777" w:rsidR="0076630D" w:rsidRDefault="00D7272D">
      <w:pPr>
        <w:ind w:left="415"/>
        <w:rPr>
          <w:rFonts w:ascii="微软雅黑" w:eastAsia="微软雅黑" w:hAnsi="微软雅黑"/>
        </w:rPr>
      </w:pPr>
      <w:r>
        <w:rPr>
          <w:rFonts w:ascii="微软雅黑" w:eastAsia="微软雅黑" w:hAnsi="微软雅黑" w:hint="eastAsia"/>
        </w:rPr>
        <w:t>规则</w:t>
      </w:r>
      <w:r>
        <w:rPr>
          <w:rFonts w:ascii="微软雅黑" w:eastAsia="微软雅黑" w:hAnsi="微软雅黑"/>
        </w:rPr>
        <w:t>设置：</w:t>
      </w:r>
    </w:p>
    <w:p w14:paraId="15C6AE1C" w14:textId="2A4107A8" w:rsidR="0076630D" w:rsidRDefault="00D7272D">
      <w:pPr>
        <w:ind w:left="415"/>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w:t>
      </w:r>
      <w:r>
        <w:rPr>
          <w:rFonts w:ascii="微软雅黑" w:eastAsia="微软雅黑" w:hAnsi="微软雅黑"/>
        </w:rPr>
        <w:t>一个ACL</w:t>
      </w:r>
      <w:r>
        <w:rPr>
          <w:rFonts w:ascii="微软雅黑" w:eastAsia="微软雅黑" w:hAnsi="微软雅黑" w:hint="eastAsia"/>
        </w:rPr>
        <w:t>支持</w:t>
      </w:r>
      <w:r>
        <w:rPr>
          <w:rFonts w:ascii="微软雅黑" w:eastAsia="微软雅黑" w:hAnsi="微软雅黑"/>
        </w:rPr>
        <w:t>设置多条规则</w:t>
      </w:r>
      <w:r w:rsidR="00B94040">
        <w:rPr>
          <w:rFonts w:ascii="微软雅黑" w:eastAsia="微软雅黑" w:hAnsi="微软雅黑" w:hint="eastAsia"/>
        </w:rPr>
        <w:t>，</w:t>
      </w:r>
      <w:r w:rsidR="00B94040">
        <w:rPr>
          <w:rFonts w:ascii="微软雅黑" w:eastAsia="微软雅黑" w:hAnsi="微软雅黑"/>
        </w:rPr>
        <w:t>至多</w:t>
      </w:r>
      <w:r w:rsidR="00B94040">
        <w:rPr>
          <w:rFonts w:ascii="微软雅黑" w:eastAsia="微软雅黑" w:hAnsi="微软雅黑" w:hint="eastAsia"/>
        </w:rPr>
        <w:t>128</w:t>
      </w:r>
      <w:r>
        <w:rPr>
          <w:rFonts w:ascii="微软雅黑" w:eastAsia="微软雅黑" w:hAnsi="微软雅黑" w:hint="eastAsia"/>
        </w:rPr>
        <w:t>。</w:t>
      </w:r>
      <w:r>
        <w:rPr>
          <w:rFonts w:ascii="微软雅黑" w:eastAsia="微软雅黑" w:hAnsi="微软雅黑"/>
        </w:rPr>
        <w:t>当有</w:t>
      </w:r>
      <w:r>
        <w:rPr>
          <w:rFonts w:ascii="微软雅黑" w:eastAsia="微软雅黑" w:hAnsi="微软雅黑" w:hint="eastAsia"/>
        </w:rPr>
        <w:t>规则设置(除</w:t>
      </w:r>
      <w:r>
        <w:rPr>
          <w:rFonts w:ascii="微软雅黑" w:eastAsia="微软雅黑" w:hAnsi="微软雅黑"/>
        </w:rPr>
        <w:t>规则编号外</w:t>
      </w:r>
      <w:r>
        <w:rPr>
          <w:rFonts w:ascii="微软雅黑" w:eastAsia="微软雅黑" w:hAnsi="微软雅黑" w:hint="eastAsia"/>
        </w:rPr>
        <w:t>)</w:t>
      </w:r>
      <w:r>
        <w:rPr>
          <w:rFonts w:ascii="微软雅黑" w:eastAsia="微软雅黑" w:hAnsi="微软雅黑"/>
        </w:rPr>
        <w:t>完全相同时</w:t>
      </w:r>
      <w:r>
        <w:rPr>
          <w:rFonts w:ascii="微软雅黑" w:eastAsia="微软雅黑" w:hAnsi="微软雅黑" w:hint="eastAsia"/>
        </w:rPr>
        <w:t>，</w:t>
      </w:r>
      <w:r>
        <w:rPr>
          <w:rFonts w:ascii="微软雅黑" w:eastAsia="微软雅黑" w:hAnsi="微软雅黑"/>
        </w:rPr>
        <w:t>需提示“</w:t>
      </w:r>
      <w:r>
        <w:rPr>
          <w:rFonts w:ascii="微软雅黑" w:eastAsia="微软雅黑" w:hAnsi="微软雅黑" w:hint="eastAsia"/>
        </w:rPr>
        <w:t>此规则</w:t>
      </w:r>
      <w:r>
        <w:rPr>
          <w:rFonts w:ascii="微软雅黑" w:eastAsia="微软雅黑" w:hAnsi="微软雅黑"/>
        </w:rPr>
        <w:t>已存在”</w:t>
      </w:r>
      <w:r>
        <w:rPr>
          <w:rFonts w:ascii="微软雅黑" w:eastAsia="微软雅黑" w:hAnsi="微软雅黑" w:hint="eastAsia"/>
        </w:rPr>
        <w:t>。</w:t>
      </w:r>
    </w:p>
    <w:p w14:paraId="0212356D" w14:textId="77777777" w:rsidR="0076630D" w:rsidRDefault="00D7272D">
      <w:pPr>
        <w:ind w:left="415"/>
        <w:rPr>
          <w:rFonts w:ascii="微软雅黑" w:eastAsia="微软雅黑" w:hAnsi="微软雅黑"/>
        </w:rPr>
      </w:pPr>
      <w:r>
        <w:rPr>
          <w:rFonts w:ascii="微软雅黑" w:eastAsia="微软雅黑" w:hAnsi="微软雅黑" w:hint="eastAsia"/>
        </w:rPr>
        <w:lastRenderedPageBreak/>
        <w:t xml:space="preserve">    </w:t>
      </w:r>
      <w:r>
        <w:rPr>
          <w:rFonts w:ascii="微软雅黑" w:eastAsia="微软雅黑" w:hAnsi="微软雅黑"/>
        </w:rPr>
        <w:t>2.</w:t>
      </w:r>
      <w:r>
        <w:rPr>
          <w:rFonts w:ascii="微软雅黑" w:eastAsia="微软雅黑" w:hAnsi="微软雅黑" w:hint="eastAsia"/>
        </w:rPr>
        <w:t>若</w:t>
      </w:r>
      <w:r>
        <w:rPr>
          <w:rFonts w:ascii="微软雅黑" w:eastAsia="微软雅黑" w:hAnsi="微软雅黑"/>
        </w:rPr>
        <w:t>所有规则遍历完成后，没有匹配</w:t>
      </w:r>
      <w:r>
        <w:rPr>
          <w:rFonts w:ascii="微软雅黑" w:eastAsia="微软雅黑" w:hAnsi="微软雅黑" w:hint="eastAsia"/>
        </w:rPr>
        <w:t>的</w:t>
      </w:r>
      <w:r>
        <w:rPr>
          <w:rFonts w:ascii="微软雅黑" w:eastAsia="微软雅黑" w:hAnsi="微软雅黑"/>
        </w:rPr>
        <w:t>，则直接</w:t>
      </w:r>
      <w:r>
        <w:rPr>
          <w:rFonts w:ascii="微软雅黑" w:eastAsia="微软雅黑" w:hAnsi="微软雅黑" w:hint="eastAsia"/>
        </w:rPr>
        <w:t>Deny</w:t>
      </w:r>
      <w:r>
        <w:rPr>
          <w:rFonts w:ascii="微软雅黑" w:eastAsia="微软雅黑" w:hAnsi="微软雅黑"/>
        </w:rPr>
        <w:t>报文。</w:t>
      </w:r>
    </w:p>
    <w:p w14:paraId="06B60468" w14:textId="77777777" w:rsidR="00B94040" w:rsidRDefault="00B94040" w:rsidP="00B94040">
      <w:pPr>
        <w:ind w:left="415"/>
        <w:rPr>
          <w:rFonts w:ascii="微软雅黑" w:eastAsia="微软雅黑" w:hAnsi="微软雅黑"/>
        </w:rPr>
      </w:pPr>
      <w:r>
        <w:rPr>
          <w:rFonts w:ascii="微软雅黑" w:eastAsia="微软雅黑" w:hAnsi="微软雅黑" w:hint="eastAsia"/>
        </w:rPr>
        <w:t xml:space="preserve">    3.一旦</w:t>
      </w:r>
      <w:r>
        <w:rPr>
          <w:rFonts w:ascii="微软雅黑" w:eastAsia="微软雅黑" w:hAnsi="微软雅黑"/>
        </w:rPr>
        <w:t>ACL</w:t>
      </w:r>
      <w:r>
        <w:rPr>
          <w:rFonts w:ascii="微软雅黑" w:eastAsia="微软雅黑" w:hAnsi="微软雅黑" w:hint="eastAsia"/>
        </w:rPr>
        <w:t>添加</w:t>
      </w:r>
      <w:r>
        <w:rPr>
          <w:rFonts w:ascii="微软雅黑" w:eastAsia="微软雅黑" w:hAnsi="微软雅黑"/>
        </w:rPr>
        <w:t>规则后，</w:t>
      </w:r>
      <w:r>
        <w:rPr>
          <w:rFonts w:ascii="微软雅黑" w:eastAsia="微软雅黑" w:hAnsi="微软雅黑" w:hint="eastAsia"/>
        </w:rPr>
        <w:t>系统</w:t>
      </w:r>
      <w:r>
        <w:rPr>
          <w:rFonts w:ascii="微软雅黑" w:eastAsia="微软雅黑" w:hAnsi="微软雅黑"/>
        </w:rPr>
        <w:t>默认</w:t>
      </w:r>
      <w:r>
        <w:rPr>
          <w:rFonts w:ascii="微软雅黑" w:eastAsia="微软雅黑" w:hAnsi="微软雅黑" w:hint="eastAsia"/>
        </w:rPr>
        <w:t>生成</w:t>
      </w:r>
      <w:r>
        <w:rPr>
          <w:rFonts w:ascii="微软雅黑" w:eastAsia="微软雅黑" w:hAnsi="微软雅黑"/>
        </w:rPr>
        <w:t>一条默认规则，</w:t>
      </w:r>
      <w:r>
        <w:rPr>
          <w:rFonts w:ascii="微软雅黑" w:eastAsia="微软雅黑" w:hAnsi="微软雅黑" w:hint="eastAsia"/>
        </w:rPr>
        <w:t>行为</w:t>
      </w:r>
      <w:r>
        <w:rPr>
          <w:rFonts w:ascii="微软雅黑" w:eastAsia="微软雅黑" w:hAnsi="微软雅黑"/>
        </w:rPr>
        <w:t>丢弃，</w:t>
      </w:r>
      <w:r>
        <w:rPr>
          <w:rFonts w:ascii="微软雅黑" w:eastAsia="微软雅黑" w:hAnsi="微软雅黑" w:hint="eastAsia"/>
        </w:rPr>
        <w:t>优先级最低。</w:t>
      </w:r>
    </w:p>
    <w:p w14:paraId="0F98547E"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规则编号</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规则的编号，此决定了规则的匹配顺序，编号越小越</w:t>
      </w:r>
      <w:r>
        <w:rPr>
          <w:rFonts w:ascii="微软雅黑" w:eastAsia="微软雅黑" w:hAnsi="微软雅黑" w:hint="eastAsia"/>
        </w:rPr>
        <w:t>优先</w:t>
      </w:r>
      <w:r>
        <w:rPr>
          <w:rFonts w:ascii="微软雅黑" w:eastAsia="微软雅黑" w:hAnsi="微软雅黑"/>
        </w:rPr>
        <w:t>被匹配。取值范围为</w:t>
      </w:r>
      <w:r>
        <w:rPr>
          <w:rFonts w:ascii="微软雅黑" w:eastAsia="微软雅黑" w:hAnsi="微软雅黑" w:hint="eastAsia"/>
        </w:rPr>
        <w:t>1</w:t>
      </w:r>
      <w:r>
        <w:rPr>
          <w:rFonts w:ascii="微软雅黑" w:eastAsia="微软雅黑" w:hAnsi="微软雅黑"/>
        </w:rPr>
        <w:t>-2147483647</w:t>
      </w:r>
      <w:r>
        <w:rPr>
          <w:rFonts w:ascii="微软雅黑" w:eastAsia="微软雅黑" w:hAnsi="微软雅黑" w:hint="eastAsia"/>
        </w:rPr>
        <w:t>。</w:t>
      </w:r>
    </w:p>
    <w:p w14:paraId="61EE1A99" w14:textId="1BBFF372"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数据行为</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对匹配</w:t>
      </w:r>
      <w:r>
        <w:rPr>
          <w:rFonts w:ascii="微软雅黑" w:eastAsia="微软雅黑" w:hAnsi="微软雅黑" w:hint="eastAsia"/>
        </w:rPr>
        <w:t>该</w:t>
      </w:r>
      <w:r>
        <w:rPr>
          <w:rFonts w:ascii="微软雅黑" w:eastAsia="微软雅黑" w:hAnsi="微软雅黑"/>
        </w:rPr>
        <w:t>规则的报文</w:t>
      </w:r>
      <w:r>
        <w:rPr>
          <w:rFonts w:ascii="微软雅黑" w:eastAsia="微软雅黑" w:hAnsi="微软雅黑" w:hint="eastAsia"/>
        </w:rPr>
        <w:t>执行</w:t>
      </w:r>
      <w:r>
        <w:rPr>
          <w:rFonts w:ascii="微软雅黑" w:eastAsia="微软雅黑" w:hAnsi="微软雅黑"/>
        </w:rPr>
        <w:t>的</w:t>
      </w:r>
      <w:r>
        <w:rPr>
          <w:rFonts w:ascii="微软雅黑" w:eastAsia="微软雅黑" w:hAnsi="微软雅黑" w:hint="eastAsia"/>
        </w:rPr>
        <w:t>动作</w:t>
      </w:r>
      <w:r>
        <w:rPr>
          <w:rFonts w:ascii="微软雅黑" w:eastAsia="微软雅黑" w:hAnsi="微软雅黑"/>
        </w:rPr>
        <w:t>，选项有{</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放行|</w:t>
      </w:r>
      <w:r>
        <w:rPr>
          <w:rFonts w:ascii="微软雅黑" w:eastAsia="微软雅黑" w:hAnsi="微软雅黑"/>
        </w:rPr>
        <w:t>shutdown}</w:t>
      </w:r>
      <w:r w:rsidR="00FA057F">
        <w:rPr>
          <w:rFonts w:ascii="微软雅黑" w:eastAsia="微软雅黑" w:hAnsi="微软雅黑" w:hint="eastAsia"/>
        </w:rPr>
        <w:t>，</w:t>
      </w:r>
      <w:r w:rsidR="00FA057F">
        <w:rPr>
          <w:rFonts w:ascii="微软雅黑" w:eastAsia="微软雅黑" w:hAnsi="微软雅黑"/>
        </w:rPr>
        <w:t>默认放行</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即拒绝匹配</w:t>
      </w:r>
      <w:r>
        <w:rPr>
          <w:rFonts w:ascii="微软雅黑" w:eastAsia="微软雅黑" w:hAnsi="微软雅黑"/>
        </w:rPr>
        <w:t>的</w:t>
      </w:r>
      <w:r>
        <w:rPr>
          <w:rFonts w:ascii="微软雅黑" w:eastAsia="微软雅黑" w:hAnsi="微软雅黑" w:hint="eastAsia"/>
        </w:rPr>
        <w:t>报文</w:t>
      </w:r>
      <w:r>
        <w:rPr>
          <w:rFonts w:ascii="微软雅黑" w:eastAsia="微软雅黑" w:hAnsi="微软雅黑"/>
        </w:rPr>
        <w:t>通过，“</w:t>
      </w:r>
      <w:r>
        <w:rPr>
          <w:rFonts w:ascii="微软雅黑" w:eastAsia="微软雅黑" w:hAnsi="微软雅黑" w:hint="eastAsia"/>
        </w:rPr>
        <w:t>放行</w:t>
      </w:r>
      <w:r>
        <w:rPr>
          <w:rFonts w:ascii="微软雅黑" w:eastAsia="微软雅黑" w:hAnsi="微软雅黑"/>
        </w:rPr>
        <w:t>”</w:t>
      </w:r>
      <w:r>
        <w:rPr>
          <w:rFonts w:ascii="微软雅黑" w:eastAsia="微软雅黑" w:hAnsi="微软雅黑" w:hint="eastAsia"/>
        </w:rPr>
        <w:t>即允许</w:t>
      </w:r>
      <w:r>
        <w:rPr>
          <w:rFonts w:ascii="微软雅黑" w:eastAsia="微软雅黑" w:hAnsi="微软雅黑"/>
        </w:rPr>
        <w:t>匹配的报文通过</w:t>
      </w:r>
      <w:r>
        <w:rPr>
          <w:rFonts w:ascii="微软雅黑" w:eastAsia="微软雅黑" w:hAnsi="微软雅黑" w:hint="eastAsia"/>
        </w:rPr>
        <w:t>，</w:t>
      </w:r>
      <w:r>
        <w:rPr>
          <w:rFonts w:ascii="微软雅黑" w:eastAsia="微软雅黑" w:hAnsi="微软雅黑"/>
        </w:rPr>
        <w:t>“shutdown”</w:t>
      </w:r>
      <w:r>
        <w:rPr>
          <w:rFonts w:ascii="微软雅黑" w:eastAsia="微软雅黑" w:hAnsi="微软雅黑" w:hint="eastAsia"/>
        </w:rPr>
        <w:t>即</w:t>
      </w:r>
      <w:r>
        <w:rPr>
          <w:rFonts w:ascii="微软雅黑" w:eastAsia="微软雅黑" w:hAnsi="微软雅黑"/>
        </w:rPr>
        <w:t>表示自动将端口shutdown。</w:t>
      </w:r>
    </w:p>
    <w:p w14:paraId="067F529A" w14:textId="77777777" w:rsidR="0076630D" w:rsidRDefault="00D7272D" w:rsidP="00B10728">
      <w:pPr>
        <w:pStyle w:val="af2"/>
        <w:numPr>
          <w:ilvl w:val="0"/>
          <w:numId w:val="355"/>
        </w:numPr>
        <w:ind w:firstLineChars="0"/>
        <w:rPr>
          <w:rFonts w:ascii="微软雅黑" w:eastAsia="微软雅黑" w:hAnsi="微软雅黑"/>
        </w:rPr>
      </w:pPr>
      <w:r>
        <w:rPr>
          <w:rFonts w:ascii="微软雅黑" w:eastAsia="微软雅黑" w:hAnsi="微软雅黑" w:hint="eastAsia"/>
        </w:rPr>
        <w:t>源</w:t>
      </w:r>
      <w:r>
        <w:rPr>
          <w:rFonts w:ascii="微软雅黑" w:eastAsia="微软雅黑" w:hAnsi="微软雅黑"/>
        </w:rPr>
        <w:t>MAC地址</w:t>
      </w:r>
      <w:r>
        <w:rPr>
          <w:rFonts w:ascii="微软雅黑" w:eastAsia="微软雅黑" w:hAnsi="微软雅黑" w:hint="eastAsia"/>
        </w:rPr>
        <w:t>：【下拉框】设置源</w:t>
      </w:r>
      <w:r>
        <w:rPr>
          <w:rFonts w:ascii="微软雅黑" w:eastAsia="微软雅黑" w:hAnsi="微软雅黑"/>
        </w:rPr>
        <w:t>MAC地址，选项与{Any|自定义}</w:t>
      </w:r>
      <w:r>
        <w:rPr>
          <w:rFonts w:ascii="微软雅黑" w:eastAsia="微软雅黑" w:hAnsi="微软雅黑" w:hint="eastAsia"/>
        </w:rPr>
        <w:t>，默认Any</w:t>
      </w:r>
      <w:r>
        <w:rPr>
          <w:rFonts w:ascii="微软雅黑" w:eastAsia="微软雅黑" w:hAnsi="微软雅黑"/>
        </w:rPr>
        <w:t>，即</w:t>
      </w:r>
      <w:r>
        <w:rPr>
          <w:rFonts w:ascii="微软雅黑" w:eastAsia="微软雅黑" w:hAnsi="微软雅黑" w:hint="eastAsia"/>
        </w:rPr>
        <w:t>匹配</w:t>
      </w:r>
      <w:r>
        <w:rPr>
          <w:rFonts w:ascii="微软雅黑" w:eastAsia="微软雅黑" w:hAnsi="微软雅黑"/>
        </w:rPr>
        <w:t>任意源MAC地址。</w:t>
      </w:r>
      <w:r>
        <w:rPr>
          <w:rFonts w:ascii="微软雅黑" w:eastAsia="微软雅黑" w:hAnsi="微软雅黑" w:hint="eastAsia"/>
        </w:rPr>
        <w:t>设置</w:t>
      </w:r>
      <w:r>
        <w:rPr>
          <w:rFonts w:ascii="微软雅黑" w:eastAsia="微软雅黑" w:hAnsi="微软雅黑"/>
        </w:rPr>
        <w:t>为“</w:t>
      </w:r>
      <w:r>
        <w:rPr>
          <w:rFonts w:ascii="微软雅黑" w:eastAsia="微软雅黑" w:hAnsi="微软雅黑" w:hint="eastAsia"/>
        </w:rPr>
        <w:t>自定义</w:t>
      </w:r>
      <w:r>
        <w:rPr>
          <w:rFonts w:ascii="微软雅黑" w:eastAsia="微软雅黑" w:hAnsi="微软雅黑"/>
        </w:rPr>
        <w:t>”后，需要配置</w:t>
      </w:r>
      <w:r>
        <w:rPr>
          <w:rFonts w:ascii="微软雅黑" w:eastAsia="微软雅黑" w:hAnsi="微软雅黑" w:hint="eastAsia"/>
        </w:rPr>
        <w:t>匹配</w:t>
      </w:r>
      <w:r>
        <w:rPr>
          <w:rFonts w:ascii="微软雅黑" w:eastAsia="微软雅黑" w:hAnsi="微软雅黑"/>
        </w:rPr>
        <w:t>的源MAC地址及其掩码。</w:t>
      </w:r>
    </w:p>
    <w:p w14:paraId="5D908A74" w14:textId="77777777" w:rsidR="0076630D" w:rsidRDefault="00D7272D" w:rsidP="00B10728">
      <w:pPr>
        <w:pStyle w:val="af2"/>
        <w:numPr>
          <w:ilvl w:val="0"/>
          <w:numId w:val="356"/>
        </w:numPr>
        <w:ind w:firstLineChars="0"/>
        <w:rPr>
          <w:rFonts w:ascii="微软雅黑" w:eastAsia="微软雅黑" w:hAnsi="微软雅黑"/>
        </w:rPr>
      </w:pPr>
      <w:r>
        <w:rPr>
          <w:rFonts w:ascii="微软雅黑" w:eastAsia="微软雅黑" w:hAnsi="微软雅黑" w:hint="eastAsia"/>
        </w:rPr>
        <w:t>源</w:t>
      </w:r>
      <w:r>
        <w:rPr>
          <w:rFonts w:ascii="微软雅黑" w:eastAsia="微软雅黑" w:hAnsi="微软雅黑"/>
        </w:rPr>
        <w:t>MAC地址：</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w:t>
      </w:r>
      <w:r>
        <w:rPr>
          <w:rFonts w:ascii="微软雅黑" w:eastAsia="微软雅黑" w:hAnsi="微软雅黑"/>
        </w:rPr>
        <w:t>输入格式为HH:HH:HH:HH:HH:HH(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r>
        <w:rPr>
          <w:rFonts w:ascii="微软雅黑" w:eastAsia="微软雅黑" w:hAnsi="微软雅黑" w:hint="eastAsia"/>
        </w:rPr>
        <w:t>。</w:t>
      </w:r>
    </w:p>
    <w:p w14:paraId="0D1C59F0" w14:textId="77777777" w:rsidR="0076630D" w:rsidRDefault="00D7272D" w:rsidP="00B10728">
      <w:pPr>
        <w:pStyle w:val="af2"/>
        <w:numPr>
          <w:ilvl w:val="0"/>
          <w:numId w:val="356"/>
        </w:numPr>
        <w:ind w:firstLineChars="0"/>
        <w:rPr>
          <w:rFonts w:ascii="微软雅黑" w:eastAsia="微软雅黑" w:hAnsi="微软雅黑"/>
        </w:rPr>
      </w:pPr>
      <w:r>
        <w:rPr>
          <w:rFonts w:ascii="微软雅黑" w:eastAsia="微软雅黑" w:hAnsi="微软雅黑" w:hint="eastAsia"/>
        </w:rPr>
        <w:t>源</w:t>
      </w:r>
      <w:r>
        <w:rPr>
          <w:rFonts w:ascii="微软雅黑" w:eastAsia="微软雅黑" w:hAnsi="微软雅黑"/>
        </w:rPr>
        <w:t>MAC地址掩码</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w:t>
      </w:r>
      <w:r>
        <w:rPr>
          <w:rFonts w:ascii="微软雅黑" w:eastAsia="微软雅黑" w:hAnsi="微软雅黑"/>
        </w:rPr>
        <w:t>输入格式为HH:HH:HH:HH:HH:HH(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p>
    <w:p w14:paraId="13B2FED8" w14:textId="77777777" w:rsidR="0076630D" w:rsidRDefault="00D7272D" w:rsidP="00B10728">
      <w:pPr>
        <w:pStyle w:val="af2"/>
        <w:numPr>
          <w:ilvl w:val="0"/>
          <w:numId w:val="355"/>
        </w:numPr>
        <w:ind w:firstLineChars="0"/>
        <w:rPr>
          <w:rFonts w:ascii="微软雅黑" w:eastAsia="微软雅黑" w:hAnsi="微软雅黑"/>
        </w:rPr>
      </w:pPr>
      <w:r>
        <w:rPr>
          <w:rFonts w:ascii="微软雅黑" w:eastAsia="微软雅黑" w:hAnsi="微软雅黑" w:hint="eastAsia"/>
        </w:rPr>
        <w:t>目的</w:t>
      </w:r>
      <w:r>
        <w:rPr>
          <w:rFonts w:ascii="微软雅黑" w:eastAsia="微软雅黑" w:hAnsi="微软雅黑"/>
        </w:rPr>
        <w:t>MAC地址：</w:t>
      </w:r>
      <w:r>
        <w:rPr>
          <w:rFonts w:ascii="微软雅黑" w:eastAsia="微软雅黑" w:hAnsi="微软雅黑" w:hint="eastAsia"/>
        </w:rPr>
        <w:t>【下拉框】设置目的</w:t>
      </w:r>
      <w:r>
        <w:rPr>
          <w:rFonts w:ascii="微软雅黑" w:eastAsia="微软雅黑" w:hAnsi="微软雅黑"/>
        </w:rPr>
        <w:t>MAC地址，选项与{Any|自定义}</w:t>
      </w:r>
      <w:r>
        <w:rPr>
          <w:rFonts w:ascii="微软雅黑" w:eastAsia="微软雅黑" w:hAnsi="微软雅黑" w:hint="eastAsia"/>
        </w:rPr>
        <w:t>，默认Any</w:t>
      </w:r>
      <w:r>
        <w:rPr>
          <w:rFonts w:ascii="微软雅黑" w:eastAsia="微软雅黑" w:hAnsi="微软雅黑"/>
        </w:rPr>
        <w:t>，即</w:t>
      </w:r>
      <w:r>
        <w:rPr>
          <w:rFonts w:ascii="微软雅黑" w:eastAsia="微软雅黑" w:hAnsi="微软雅黑" w:hint="eastAsia"/>
        </w:rPr>
        <w:t>匹配</w:t>
      </w:r>
      <w:r>
        <w:rPr>
          <w:rFonts w:ascii="微软雅黑" w:eastAsia="微软雅黑" w:hAnsi="微软雅黑"/>
        </w:rPr>
        <w:t>任意目的MAC地址。</w:t>
      </w:r>
      <w:r>
        <w:rPr>
          <w:rFonts w:ascii="微软雅黑" w:eastAsia="微软雅黑" w:hAnsi="微软雅黑" w:hint="eastAsia"/>
        </w:rPr>
        <w:t>设置为</w:t>
      </w:r>
      <w:r>
        <w:rPr>
          <w:rFonts w:ascii="微软雅黑" w:eastAsia="微软雅黑" w:hAnsi="微软雅黑"/>
        </w:rPr>
        <w:t>“</w:t>
      </w:r>
      <w:r>
        <w:rPr>
          <w:rFonts w:ascii="微软雅黑" w:eastAsia="微软雅黑" w:hAnsi="微软雅黑" w:hint="eastAsia"/>
        </w:rPr>
        <w:t>自定义</w:t>
      </w:r>
      <w:r>
        <w:rPr>
          <w:rFonts w:ascii="微软雅黑" w:eastAsia="微软雅黑" w:hAnsi="微软雅黑"/>
        </w:rPr>
        <w:t>”</w:t>
      </w:r>
      <w:r>
        <w:rPr>
          <w:rFonts w:ascii="微软雅黑" w:eastAsia="微软雅黑" w:hAnsi="微软雅黑" w:hint="eastAsia"/>
        </w:rPr>
        <w:t>后</w:t>
      </w:r>
      <w:r>
        <w:rPr>
          <w:rFonts w:ascii="微软雅黑" w:eastAsia="微软雅黑" w:hAnsi="微软雅黑"/>
        </w:rPr>
        <w:t>，需配置匹配的</w:t>
      </w:r>
      <w:r>
        <w:rPr>
          <w:rFonts w:ascii="微软雅黑" w:eastAsia="微软雅黑" w:hAnsi="微软雅黑" w:hint="eastAsia"/>
        </w:rPr>
        <w:t>目的</w:t>
      </w:r>
      <w:r>
        <w:rPr>
          <w:rFonts w:ascii="微软雅黑" w:eastAsia="微软雅黑" w:hAnsi="微软雅黑"/>
        </w:rPr>
        <w:t>MAC地址及其掩码。</w:t>
      </w:r>
    </w:p>
    <w:p w14:paraId="54E74FDA" w14:textId="77777777" w:rsidR="0076630D" w:rsidRDefault="00D7272D" w:rsidP="00B10728">
      <w:pPr>
        <w:pStyle w:val="af2"/>
        <w:numPr>
          <w:ilvl w:val="0"/>
          <w:numId w:val="357"/>
        </w:numPr>
        <w:ind w:firstLineChars="0"/>
        <w:rPr>
          <w:rFonts w:ascii="微软雅黑" w:eastAsia="微软雅黑" w:hAnsi="微软雅黑"/>
        </w:rPr>
      </w:pPr>
      <w:r>
        <w:rPr>
          <w:rFonts w:ascii="微软雅黑" w:eastAsia="微软雅黑" w:hAnsi="微软雅黑" w:hint="eastAsia"/>
        </w:rPr>
        <w:t>目的</w:t>
      </w:r>
      <w:r>
        <w:rPr>
          <w:rFonts w:ascii="微软雅黑" w:eastAsia="微软雅黑" w:hAnsi="微软雅黑"/>
        </w:rPr>
        <w:t>MAC地址：</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w:t>
      </w:r>
      <w:r>
        <w:rPr>
          <w:rFonts w:ascii="微软雅黑" w:eastAsia="微软雅黑" w:hAnsi="微软雅黑"/>
        </w:rPr>
        <w:t>输入格式为HH:HH:HH:HH:HH:HH(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r>
        <w:rPr>
          <w:rFonts w:ascii="微软雅黑" w:eastAsia="微软雅黑" w:hAnsi="微软雅黑" w:hint="eastAsia"/>
        </w:rPr>
        <w:t xml:space="preserve"> 。</w:t>
      </w:r>
      <w:r>
        <w:rPr>
          <w:rFonts w:ascii="微软雅黑" w:eastAsia="微软雅黑" w:hAnsi="微软雅黑"/>
        </w:rPr>
        <w:t>默认为</w:t>
      </w:r>
      <w:r>
        <w:rPr>
          <w:rFonts w:ascii="微软雅黑" w:eastAsia="微软雅黑" w:hAnsi="微软雅黑" w:hint="eastAsia"/>
        </w:rPr>
        <w:t>空</w:t>
      </w:r>
      <w:r>
        <w:rPr>
          <w:rFonts w:ascii="微软雅黑" w:eastAsia="微软雅黑" w:hAnsi="微软雅黑"/>
        </w:rPr>
        <w:t>，表示匹配任意</w:t>
      </w:r>
      <w:r>
        <w:rPr>
          <w:rFonts w:ascii="微软雅黑" w:eastAsia="微软雅黑" w:hAnsi="微软雅黑" w:hint="eastAsia"/>
        </w:rPr>
        <w:t>目的</w:t>
      </w:r>
      <w:r>
        <w:rPr>
          <w:rFonts w:ascii="微软雅黑" w:eastAsia="微软雅黑" w:hAnsi="微软雅黑"/>
        </w:rPr>
        <w:t>MAC。</w:t>
      </w:r>
    </w:p>
    <w:p w14:paraId="48EF3E8E" w14:textId="77777777" w:rsidR="0076630D" w:rsidRDefault="00D7272D" w:rsidP="00B10728">
      <w:pPr>
        <w:pStyle w:val="af2"/>
        <w:numPr>
          <w:ilvl w:val="0"/>
          <w:numId w:val="357"/>
        </w:numPr>
        <w:ind w:firstLineChars="0"/>
        <w:rPr>
          <w:rFonts w:ascii="微软雅黑" w:eastAsia="微软雅黑" w:hAnsi="微软雅黑"/>
        </w:rPr>
      </w:pPr>
      <w:r>
        <w:rPr>
          <w:rFonts w:ascii="微软雅黑" w:eastAsia="微软雅黑" w:hAnsi="微软雅黑" w:hint="eastAsia"/>
        </w:rPr>
        <w:t>目的</w:t>
      </w:r>
      <w:r>
        <w:rPr>
          <w:rFonts w:ascii="微软雅黑" w:eastAsia="微软雅黑" w:hAnsi="微软雅黑"/>
        </w:rPr>
        <w:t>MAC地址掩码</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w:t>
      </w:r>
      <w:r>
        <w:rPr>
          <w:rFonts w:ascii="微软雅黑" w:eastAsia="微软雅黑" w:hAnsi="微软雅黑"/>
        </w:rPr>
        <w:t>输入格式为HH:HH:HH:HH:HH:HH(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p>
    <w:p w14:paraId="1D3F97B1" w14:textId="77777777" w:rsidR="0076630D" w:rsidRDefault="00D7272D" w:rsidP="00B10728">
      <w:pPr>
        <w:pStyle w:val="af2"/>
        <w:numPr>
          <w:ilvl w:val="0"/>
          <w:numId w:val="355"/>
        </w:numPr>
        <w:ind w:firstLineChars="0"/>
        <w:rPr>
          <w:rFonts w:ascii="微软雅黑" w:eastAsia="微软雅黑" w:hAnsi="微软雅黑"/>
        </w:rPr>
      </w:pPr>
      <w:r>
        <w:rPr>
          <w:rFonts w:ascii="微软雅黑" w:eastAsia="微软雅黑" w:hAnsi="微软雅黑" w:hint="eastAsia"/>
        </w:rPr>
        <w:t>协议</w:t>
      </w:r>
      <w:r>
        <w:rPr>
          <w:rFonts w:ascii="微软雅黑" w:eastAsia="微软雅黑" w:hAnsi="微软雅黑"/>
        </w:rPr>
        <w:t>类型：</w:t>
      </w:r>
      <w:r>
        <w:rPr>
          <w:rFonts w:ascii="微软雅黑" w:eastAsia="微软雅黑" w:hAnsi="微软雅黑" w:hint="eastAsia"/>
        </w:rPr>
        <w:t>【下拉框】设置</w:t>
      </w:r>
      <w:r>
        <w:rPr>
          <w:rFonts w:ascii="微软雅黑" w:eastAsia="微软雅黑" w:hAnsi="微软雅黑"/>
        </w:rPr>
        <w:t>匹配报文的类型，</w:t>
      </w:r>
      <w:r>
        <w:rPr>
          <w:rFonts w:ascii="微软雅黑" w:eastAsia="微软雅黑" w:hAnsi="微软雅黑" w:hint="eastAsia"/>
        </w:rPr>
        <w:t>选项</w:t>
      </w:r>
      <w:r>
        <w:rPr>
          <w:rFonts w:ascii="微软雅黑" w:eastAsia="微软雅黑" w:hAnsi="微软雅黑"/>
        </w:rPr>
        <w:t>有{Any|自定义}</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Any，</w:t>
      </w:r>
      <w:r>
        <w:rPr>
          <w:rFonts w:ascii="微软雅黑" w:eastAsia="微软雅黑" w:hAnsi="微软雅黑"/>
        </w:rPr>
        <w:t>表</w:t>
      </w:r>
      <w:r>
        <w:rPr>
          <w:rFonts w:ascii="微软雅黑" w:eastAsia="微软雅黑" w:hAnsi="微软雅黑"/>
        </w:rPr>
        <w:lastRenderedPageBreak/>
        <w:t>示任意类型</w:t>
      </w:r>
      <w:r>
        <w:rPr>
          <w:rFonts w:ascii="微软雅黑" w:eastAsia="微软雅黑" w:hAnsi="微软雅黑" w:hint="eastAsia"/>
        </w:rPr>
        <w:t>。选择“自定义”，</w:t>
      </w:r>
      <w:r>
        <w:rPr>
          <w:rFonts w:ascii="微软雅黑" w:eastAsia="微软雅黑" w:hAnsi="微软雅黑"/>
        </w:rPr>
        <w:t>则需</w:t>
      </w:r>
      <w:r>
        <w:rPr>
          <w:rFonts w:ascii="微软雅黑" w:eastAsia="微软雅黑" w:hAnsi="微软雅黑" w:hint="eastAsia"/>
        </w:rPr>
        <w:t>输入匹配</w:t>
      </w:r>
      <w:r>
        <w:rPr>
          <w:rFonts w:ascii="微软雅黑" w:eastAsia="微软雅黑" w:hAnsi="微软雅黑"/>
        </w:rPr>
        <w:t>的协议类型，</w:t>
      </w:r>
      <w:r>
        <w:rPr>
          <w:rFonts w:ascii="微软雅黑" w:eastAsia="微软雅黑" w:hAnsi="微软雅黑" w:hint="eastAsia"/>
        </w:rPr>
        <w:t>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x0000-0xFFFF。其中，</w:t>
      </w:r>
      <w:r>
        <w:rPr>
          <w:rFonts w:ascii="微软雅黑" w:eastAsia="微软雅黑" w:hAnsi="微软雅黑" w:hint="eastAsia"/>
        </w:rPr>
        <w:t>0</w:t>
      </w:r>
      <w:r>
        <w:rPr>
          <w:rFonts w:ascii="微软雅黑" w:eastAsia="微软雅黑" w:hAnsi="微软雅黑"/>
        </w:rPr>
        <w:t>x0806对应ARP，</w:t>
      </w:r>
      <w:r>
        <w:rPr>
          <w:rFonts w:ascii="微软雅黑" w:eastAsia="微软雅黑" w:hAnsi="微软雅黑" w:hint="eastAsia"/>
        </w:rPr>
        <w:t>0</w:t>
      </w:r>
      <w:r>
        <w:rPr>
          <w:rFonts w:ascii="微软雅黑" w:eastAsia="微软雅黑" w:hAnsi="微软雅黑"/>
        </w:rPr>
        <w:t>x0800对应IP，</w:t>
      </w:r>
      <w:r>
        <w:rPr>
          <w:rFonts w:ascii="微软雅黑" w:eastAsia="微软雅黑" w:hAnsi="微软雅黑" w:hint="eastAsia"/>
        </w:rPr>
        <w:t>0</w:t>
      </w:r>
      <w:r>
        <w:rPr>
          <w:rFonts w:ascii="微软雅黑" w:eastAsia="微软雅黑" w:hAnsi="微软雅黑"/>
        </w:rPr>
        <w:t>x86dd对应IPv6，</w:t>
      </w:r>
      <w:r>
        <w:rPr>
          <w:rFonts w:ascii="微软雅黑" w:eastAsia="微软雅黑" w:hAnsi="微软雅黑" w:hint="eastAsia"/>
        </w:rPr>
        <w:t>0</w:t>
      </w:r>
      <w:r>
        <w:rPr>
          <w:rFonts w:ascii="微软雅黑" w:eastAsia="微软雅黑" w:hAnsi="微软雅黑"/>
        </w:rPr>
        <w:t>x8847对应MPLS，</w:t>
      </w:r>
      <w:r>
        <w:rPr>
          <w:rFonts w:ascii="微软雅黑" w:eastAsia="微软雅黑" w:hAnsi="微软雅黑" w:hint="eastAsia"/>
        </w:rPr>
        <w:t>0</w:t>
      </w:r>
      <w:r>
        <w:rPr>
          <w:rFonts w:ascii="微软雅黑" w:eastAsia="微软雅黑" w:hAnsi="微软雅黑"/>
        </w:rPr>
        <w:t>x8035对应RARP。</w:t>
      </w:r>
    </w:p>
    <w:p w14:paraId="2BAB2D6E" w14:textId="77777777" w:rsidR="0076630D" w:rsidRDefault="00D7272D" w:rsidP="00B10728">
      <w:pPr>
        <w:pStyle w:val="af2"/>
        <w:numPr>
          <w:ilvl w:val="0"/>
          <w:numId w:val="355"/>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规则匹配报文</w:t>
      </w:r>
      <w:r>
        <w:rPr>
          <w:rFonts w:ascii="微软雅黑" w:eastAsia="微软雅黑" w:hAnsi="微软雅黑" w:hint="eastAsia"/>
        </w:rPr>
        <w:t>的</w:t>
      </w:r>
      <w:r>
        <w:rPr>
          <w:rFonts w:ascii="微软雅黑" w:eastAsia="微软雅黑" w:hAnsi="微软雅黑"/>
        </w:rPr>
        <w:t>VLAN，默认Any，匹配任意VLAN报文。</w:t>
      </w:r>
      <w:r>
        <w:rPr>
          <w:rFonts w:ascii="微软雅黑" w:eastAsia="微软雅黑" w:hAnsi="微软雅黑" w:hint="eastAsia"/>
        </w:rPr>
        <w:t>支持</w:t>
      </w:r>
      <w:r>
        <w:rPr>
          <w:rFonts w:ascii="微软雅黑" w:eastAsia="微软雅黑" w:hAnsi="微软雅黑"/>
        </w:rPr>
        <w:t>用户自定义</w:t>
      </w:r>
      <w:r>
        <w:rPr>
          <w:rFonts w:ascii="微软雅黑" w:eastAsia="微软雅黑" w:hAnsi="微软雅黑" w:hint="eastAsia"/>
        </w:rPr>
        <w:t>匹配</w:t>
      </w:r>
      <w:r>
        <w:rPr>
          <w:rFonts w:ascii="微软雅黑" w:eastAsia="微软雅黑" w:hAnsi="微软雅黑"/>
        </w:rPr>
        <w:t>报文的VLAN，</w:t>
      </w:r>
      <w:r>
        <w:rPr>
          <w:rFonts w:ascii="微软雅黑" w:eastAsia="微软雅黑" w:hAnsi="微软雅黑" w:hint="eastAsia"/>
        </w:rPr>
        <w:t>范围</w:t>
      </w:r>
      <w:r>
        <w:rPr>
          <w:rFonts w:ascii="微软雅黑" w:eastAsia="微软雅黑" w:hAnsi="微软雅黑"/>
        </w:rPr>
        <w:t>为0</w:t>
      </w:r>
      <w:r>
        <w:rPr>
          <w:rFonts w:ascii="微软雅黑" w:eastAsia="微软雅黑" w:hAnsi="微软雅黑" w:hint="eastAsia"/>
        </w:rPr>
        <w:t>-409</w:t>
      </w:r>
      <w:r>
        <w:rPr>
          <w:rFonts w:ascii="微软雅黑" w:eastAsia="微软雅黑" w:hAnsi="微软雅黑"/>
        </w:rPr>
        <w:t>5。</w:t>
      </w:r>
    </w:p>
    <w:p w14:paraId="60FA9D6A" w14:textId="5C4333F6" w:rsidR="0076630D" w:rsidRDefault="00D7272D" w:rsidP="00B10728">
      <w:pPr>
        <w:pStyle w:val="af2"/>
        <w:numPr>
          <w:ilvl w:val="0"/>
          <w:numId w:val="355"/>
        </w:numPr>
        <w:ind w:firstLineChars="0"/>
        <w:rPr>
          <w:rFonts w:ascii="微软雅黑" w:eastAsia="微软雅黑" w:hAnsi="微软雅黑"/>
        </w:rPr>
      </w:pPr>
      <w:r>
        <w:rPr>
          <w:rFonts w:ascii="微软雅黑" w:eastAsia="微软雅黑" w:hAnsi="微软雅黑"/>
        </w:rPr>
        <w:t>802.1p优先级：</w:t>
      </w:r>
      <w:r>
        <w:rPr>
          <w:rFonts w:ascii="微软雅黑" w:eastAsia="微软雅黑" w:hAnsi="微软雅黑" w:hint="eastAsia"/>
        </w:rPr>
        <w:t>【下拉框】设置</w:t>
      </w:r>
      <w:r>
        <w:rPr>
          <w:rFonts w:ascii="微软雅黑" w:eastAsia="微软雅黑" w:hAnsi="微软雅黑"/>
        </w:rPr>
        <w:t>规则匹配报文的</w:t>
      </w:r>
      <w:r>
        <w:rPr>
          <w:rFonts w:ascii="微软雅黑" w:eastAsia="微软雅黑" w:hAnsi="微软雅黑" w:hint="eastAsia"/>
        </w:rPr>
        <w:t>VLAN</w:t>
      </w:r>
      <w:r>
        <w:rPr>
          <w:rFonts w:ascii="微软雅黑" w:eastAsia="微软雅黑" w:hAnsi="微软雅黑"/>
        </w:rPr>
        <w:t>的优先级</w:t>
      </w:r>
      <w:r>
        <w:rPr>
          <w:rFonts w:ascii="微软雅黑" w:eastAsia="微软雅黑" w:hAnsi="微软雅黑" w:hint="eastAsia"/>
        </w:rPr>
        <w:t>，</w:t>
      </w:r>
      <w:r>
        <w:rPr>
          <w:rFonts w:ascii="微软雅黑" w:eastAsia="微软雅黑" w:hAnsi="微软雅黑"/>
        </w:rPr>
        <w:t>选项有{Any|0|1|2|3|4|5|6|7}</w:t>
      </w:r>
      <w:r>
        <w:rPr>
          <w:rFonts w:ascii="微软雅黑" w:eastAsia="微软雅黑" w:hAnsi="微软雅黑" w:hint="eastAsia"/>
        </w:rPr>
        <w:t>，默认</w:t>
      </w:r>
      <w:r>
        <w:rPr>
          <w:rFonts w:ascii="微软雅黑" w:eastAsia="微软雅黑" w:hAnsi="微软雅黑"/>
        </w:rPr>
        <w:t>Any。</w:t>
      </w:r>
      <w:r>
        <w:rPr>
          <w:rFonts w:ascii="微软雅黑" w:eastAsia="微软雅黑" w:hAnsi="微软雅黑" w:hint="eastAsia"/>
        </w:rPr>
        <w:t>其中，0对应</w:t>
      </w:r>
      <w:r w:rsidR="005B160A">
        <w:rPr>
          <w:rFonts w:ascii="微软雅黑" w:eastAsia="微软雅黑" w:hAnsi="微软雅黑"/>
        </w:rPr>
        <w:t>Best E</w:t>
      </w:r>
      <w:r>
        <w:rPr>
          <w:rFonts w:ascii="微软雅黑" w:eastAsia="微软雅黑" w:hAnsi="微软雅黑"/>
        </w:rPr>
        <w:t>ffort</w:t>
      </w:r>
      <w:r>
        <w:rPr>
          <w:rFonts w:ascii="微软雅黑" w:eastAsia="微软雅黑" w:hAnsi="微软雅黑" w:hint="eastAsia"/>
        </w:rPr>
        <w:t>，1对应</w:t>
      </w:r>
      <w:r w:rsidR="005B160A">
        <w:rPr>
          <w:rFonts w:ascii="微软雅黑" w:eastAsia="微软雅黑" w:hAnsi="微软雅黑"/>
        </w:rPr>
        <w:t>B</w:t>
      </w:r>
      <w:r>
        <w:rPr>
          <w:rFonts w:ascii="微软雅黑" w:eastAsia="微软雅黑" w:hAnsi="微软雅黑"/>
        </w:rPr>
        <w:t>ackground，</w:t>
      </w:r>
      <w:r w:rsidR="005B160A">
        <w:rPr>
          <w:rFonts w:ascii="微软雅黑" w:eastAsia="微软雅黑" w:hAnsi="微软雅黑" w:hint="eastAsia"/>
        </w:rPr>
        <w:t>2</w:t>
      </w:r>
      <w:r>
        <w:rPr>
          <w:rFonts w:ascii="微软雅黑" w:eastAsia="微软雅黑" w:hAnsi="微软雅黑" w:hint="eastAsia"/>
        </w:rPr>
        <w:t>对应</w:t>
      </w:r>
      <w:r w:rsidR="00E40D08">
        <w:rPr>
          <w:rFonts w:ascii="微软雅黑" w:eastAsia="微软雅黑" w:hAnsi="微软雅黑"/>
        </w:rPr>
        <w:t>Excellent E</w:t>
      </w:r>
      <w:r>
        <w:rPr>
          <w:rFonts w:ascii="微软雅黑" w:eastAsia="微软雅黑" w:hAnsi="微软雅黑"/>
        </w:rPr>
        <w:t>ffort，</w:t>
      </w:r>
      <w:r w:rsidR="005B160A">
        <w:rPr>
          <w:rFonts w:ascii="微软雅黑" w:eastAsia="微软雅黑" w:hAnsi="微软雅黑" w:hint="eastAsia"/>
        </w:rPr>
        <w:t>3对应</w:t>
      </w:r>
      <w:r w:rsidR="005B160A">
        <w:rPr>
          <w:rFonts w:ascii="微软雅黑" w:eastAsia="微软雅黑" w:hAnsi="微软雅黑"/>
        </w:rPr>
        <w:t>Critical Application，</w:t>
      </w:r>
      <w:r w:rsidR="005B160A">
        <w:rPr>
          <w:rFonts w:ascii="微软雅黑" w:eastAsia="微软雅黑" w:hAnsi="微软雅黑" w:hint="eastAsia"/>
        </w:rPr>
        <w:t>4</w:t>
      </w:r>
      <w:r>
        <w:rPr>
          <w:rFonts w:ascii="微软雅黑" w:eastAsia="微软雅黑" w:hAnsi="微软雅黑" w:hint="eastAsia"/>
        </w:rPr>
        <w:t>对应</w:t>
      </w:r>
      <w:r w:rsidR="005B160A">
        <w:rPr>
          <w:rFonts w:ascii="微软雅黑" w:eastAsia="微软雅黑" w:hAnsi="微软雅黑"/>
        </w:rPr>
        <w:t>V</w:t>
      </w:r>
      <w:r>
        <w:rPr>
          <w:rFonts w:ascii="微软雅黑" w:eastAsia="微软雅黑" w:hAnsi="微软雅黑"/>
        </w:rPr>
        <w:t>ideo，</w:t>
      </w:r>
      <w:r w:rsidR="005B160A">
        <w:rPr>
          <w:rFonts w:ascii="微软雅黑" w:eastAsia="微软雅黑" w:hAnsi="微软雅黑" w:hint="eastAsia"/>
        </w:rPr>
        <w:t>5</w:t>
      </w:r>
      <w:r>
        <w:rPr>
          <w:rFonts w:ascii="微软雅黑" w:eastAsia="微软雅黑" w:hAnsi="微软雅黑" w:hint="eastAsia"/>
        </w:rPr>
        <w:t>对应</w:t>
      </w:r>
      <w:r w:rsidR="005B160A">
        <w:rPr>
          <w:rFonts w:ascii="微软雅黑" w:eastAsia="微软雅黑" w:hAnsi="微软雅黑"/>
        </w:rPr>
        <w:t>V</w:t>
      </w:r>
      <w:r>
        <w:rPr>
          <w:rFonts w:ascii="微软雅黑" w:eastAsia="微软雅黑" w:hAnsi="微软雅黑"/>
        </w:rPr>
        <w:t>oice，</w:t>
      </w:r>
      <w:r w:rsidR="005B160A">
        <w:rPr>
          <w:rFonts w:ascii="微软雅黑" w:eastAsia="微软雅黑" w:hAnsi="微软雅黑" w:hint="eastAsia"/>
        </w:rPr>
        <w:t>6对应</w:t>
      </w:r>
      <w:r w:rsidR="005B160A">
        <w:rPr>
          <w:rFonts w:ascii="微软雅黑" w:eastAsia="微软雅黑" w:hAnsi="微软雅黑"/>
        </w:rPr>
        <w:t>Internetwork Control，</w:t>
      </w:r>
      <w:r>
        <w:rPr>
          <w:rFonts w:ascii="微软雅黑" w:eastAsia="微软雅黑" w:hAnsi="微软雅黑" w:hint="eastAsia"/>
        </w:rPr>
        <w:t>7对应</w:t>
      </w:r>
      <w:r w:rsidR="005B160A">
        <w:rPr>
          <w:rFonts w:ascii="微软雅黑" w:eastAsia="微软雅黑" w:hAnsi="微软雅黑"/>
        </w:rPr>
        <w:t>N</w:t>
      </w:r>
      <w:r>
        <w:rPr>
          <w:rFonts w:ascii="微软雅黑" w:eastAsia="微软雅黑" w:hAnsi="微软雅黑"/>
        </w:rPr>
        <w:t>etwork</w:t>
      </w:r>
      <w:r w:rsidR="005B160A">
        <w:rPr>
          <w:rFonts w:ascii="微软雅黑" w:eastAsia="微软雅黑" w:hAnsi="微软雅黑"/>
        </w:rPr>
        <w:t xml:space="preserve"> Control</w:t>
      </w:r>
      <w:r>
        <w:rPr>
          <w:rFonts w:ascii="微软雅黑" w:eastAsia="微软雅黑" w:hAnsi="微软雅黑"/>
        </w:rPr>
        <w:t>。</w:t>
      </w:r>
    </w:p>
    <w:p w14:paraId="50B36D18" w14:textId="76AB1F55" w:rsidR="00E610A4" w:rsidRPr="00783AA4" w:rsidRDefault="00D7272D" w:rsidP="00B10728">
      <w:pPr>
        <w:pStyle w:val="af2"/>
        <w:numPr>
          <w:ilvl w:val="0"/>
          <w:numId w:val="355"/>
        </w:numPr>
        <w:ind w:firstLineChars="0"/>
        <w:rPr>
          <w:rFonts w:ascii="微软雅黑" w:eastAsia="微软雅黑" w:hAnsi="微软雅黑"/>
        </w:rPr>
      </w:pPr>
      <w:r w:rsidRPr="00783AA4">
        <w:rPr>
          <w:rFonts w:ascii="微软雅黑" w:eastAsia="微软雅黑" w:hAnsi="微软雅黑" w:hint="eastAsia"/>
        </w:rPr>
        <w:t>时间策略</w:t>
      </w:r>
      <w:r w:rsidRPr="00783AA4">
        <w:rPr>
          <w:rFonts w:ascii="微软雅黑" w:eastAsia="微软雅黑" w:hAnsi="微软雅黑"/>
          <w:color w:val="EEECE1" w:themeColor="background2"/>
          <w:highlight w:val="blue"/>
        </w:rPr>
        <w:t>(FP1D)</w:t>
      </w:r>
      <w:r w:rsidRPr="00783AA4">
        <w:rPr>
          <w:rFonts w:ascii="微软雅黑" w:eastAsia="微软雅黑" w:hAnsi="微软雅黑"/>
        </w:rPr>
        <w:t>：</w:t>
      </w:r>
      <w:r w:rsidRPr="00783AA4">
        <w:rPr>
          <w:rFonts w:ascii="微软雅黑" w:eastAsia="微软雅黑" w:hAnsi="微软雅黑" w:hint="eastAsia"/>
        </w:rPr>
        <w:t>【下拉框】设置链路层ACL</w:t>
      </w:r>
      <w:r w:rsidRPr="00783AA4">
        <w:rPr>
          <w:rFonts w:ascii="微软雅黑" w:eastAsia="微软雅黑" w:hAnsi="微软雅黑"/>
        </w:rPr>
        <w:t>规则生效的时间段，选项为已存在的时间策略</w:t>
      </w:r>
      <w:r w:rsidRPr="00783AA4">
        <w:rPr>
          <w:rFonts w:ascii="微软雅黑" w:eastAsia="微软雅黑" w:hAnsi="微软雅黑" w:hint="eastAsia"/>
        </w:rPr>
        <w:t>，</w:t>
      </w:r>
      <w:r w:rsidRPr="00783AA4">
        <w:rPr>
          <w:rFonts w:ascii="微软雅黑" w:eastAsia="微软雅黑" w:hAnsi="微软雅黑"/>
        </w:rPr>
        <w:t>支持</w:t>
      </w:r>
      <w:r w:rsidRPr="00783AA4">
        <w:rPr>
          <w:rFonts w:ascii="微软雅黑" w:eastAsia="微软雅黑" w:hAnsi="微软雅黑" w:hint="eastAsia"/>
        </w:rPr>
        <w:t>弹窗</w:t>
      </w:r>
      <w:r w:rsidRPr="00783AA4">
        <w:rPr>
          <w:rFonts w:ascii="微软雅黑" w:eastAsia="微软雅黑" w:hAnsi="微软雅黑"/>
        </w:rPr>
        <w:t>新建时间策略，具体</w:t>
      </w:r>
      <w:r w:rsidRPr="00783AA4">
        <w:rPr>
          <w:rFonts w:ascii="微软雅黑" w:eastAsia="微软雅黑" w:hAnsi="微软雅黑" w:hint="eastAsia"/>
        </w:rPr>
        <w:t>配置</w:t>
      </w:r>
      <w:r w:rsidRPr="00783AA4">
        <w:rPr>
          <w:rFonts w:ascii="微软雅黑" w:eastAsia="微软雅黑" w:hAnsi="微软雅黑"/>
        </w:rPr>
        <w:t>详见</w:t>
      </w:r>
      <w:hyperlink w:anchor="_时间策略/Time_Policy" w:history="1">
        <w:r w:rsidRPr="00783AA4">
          <w:rPr>
            <w:rStyle w:val="af"/>
            <w:rFonts w:ascii="微软雅黑" w:eastAsia="微软雅黑" w:hAnsi="微软雅黑" w:hint="eastAsia"/>
            <w:i/>
            <w:color w:val="0070C0"/>
          </w:rPr>
          <w:t>系统→</w:t>
        </w:r>
        <w:r w:rsidRPr="00783AA4">
          <w:rPr>
            <w:rStyle w:val="af"/>
            <w:rFonts w:ascii="微软雅黑" w:eastAsia="微软雅黑" w:hAnsi="微软雅黑"/>
            <w:i/>
            <w:color w:val="0070C0"/>
          </w:rPr>
          <w:t>时间策略</w:t>
        </w:r>
      </w:hyperlink>
      <w:r w:rsidRPr="00783AA4">
        <w:rPr>
          <w:rFonts w:ascii="微软雅黑" w:eastAsia="微软雅黑" w:hAnsi="微软雅黑"/>
        </w:rPr>
        <w:t>。</w:t>
      </w:r>
    </w:p>
    <w:p w14:paraId="09D82E33" w14:textId="77777777" w:rsidR="0076630D" w:rsidRDefault="0076630D">
      <w:pPr>
        <w:pStyle w:val="af2"/>
        <w:ind w:left="835" w:firstLineChars="0" w:firstLine="0"/>
        <w:rPr>
          <w:rFonts w:ascii="微软雅黑" w:eastAsia="微软雅黑" w:hAnsi="微软雅黑"/>
        </w:rPr>
      </w:pPr>
    </w:p>
    <w:p w14:paraId="45711E90" w14:textId="77777777" w:rsidR="0076630D" w:rsidRDefault="00D7272D">
      <w:pPr>
        <w:rPr>
          <w:rFonts w:ascii="微软雅黑" w:eastAsia="微软雅黑" w:hAnsi="微软雅黑"/>
        </w:rPr>
      </w:pPr>
      <w:r>
        <w:rPr>
          <w:rFonts w:ascii="微软雅黑" w:eastAsia="微软雅黑" w:hAnsi="微软雅黑" w:hint="eastAsia"/>
        </w:rPr>
        <w:t>链路层</w:t>
      </w:r>
      <w:r>
        <w:rPr>
          <w:rFonts w:ascii="微软雅黑" w:eastAsia="微软雅黑" w:hAnsi="微软雅黑"/>
        </w:rPr>
        <w:t>ACL列表：</w:t>
      </w:r>
    </w:p>
    <w:p w14:paraId="1FAE5175" w14:textId="77777777" w:rsidR="0076630D" w:rsidRDefault="00D7272D" w:rsidP="00B10728">
      <w:pPr>
        <w:pStyle w:val="af2"/>
        <w:numPr>
          <w:ilvl w:val="0"/>
          <w:numId w:val="358"/>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显示ACL名称、</w:t>
      </w:r>
      <w:r>
        <w:rPr>
          <w:rFonts w:ascii="微软雅黑" w:eastAsia="微软雅黑" w:hAnsi="微软雅黑" w:hint="eastAsia"/>
        </w:rPr>
        <w:t>规则</w:t>
      </w:r>
      <w:r>
        <w:rPr>
          <w:rFonts w:ascii="微软雅黑" w:eastAsia="微软雅黑" w:hAnsi="微软雅黑"/>
        </w:rPr>
        <w:t>个数</w:t>
      </w:r>
    </w:p>
    <w:p w14:paraId="7D77B27E" w14:textId="7DE2CFF9" w:rsidR="0076630D" w:rsidRDefault="00D7272D" w:rsidP="00B10728">
      <w:pPr>
        <w:pStyle w:val="af2"/>
        <w:numPr>
          <w:ilvl w:val="0"/>
          <w:numId w:val="35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查看规则，规则显示</w:t>
      </w:r>
      <w:r>
        <w:rPr>
          <w:rFonts w:ascii="微软雅黑" w:eastAsia="微软雅黑" w:hAnsi="微软雅黑" w:hint="eastAsia"/>
        </w:rPr>
        <w:t>规则编号</w:t>
      </w:r>
      <w:r>
        <w:rPr>
          <w:rFonts w:ascii="微软雅黑" w:eastAsia="微软雅黑" w:hAnsi="微软雅黑"/>
        </w:rPr>
        <w:t>、</w:t>
      </w:r>
      <w:r>
        <w:rPr>
          <w:rFonts w:ascii="微软雅黑" w:eastAsia="微软雅黑" w:hAnsi="微软雅黑" w:hint="eastAsia"/>
        </w:rPr>
        <w:t>数据行为</w:t>
      </w:r>
      <w:r>
        <w:rPr>
          <w:rFonts w:ascii="微软雅黑" w:eastAsia="微软雅黑" w:hAnsi="微软雅黑"/>
        </w:rPr>
        <w:t>、</w:t>
      </w:r>
      <w:r>
        <w:rPr>
          <w:rFonts w:ascii="微软雅黑" w:eastAsia="微软雅黑" w:hAnsi="微软雅黑" w:hint="eastAsia"/>
        </w:rPr>
        <w:t>源</w:t>
      </w:r>
      <w:r>
        <w:rPr>
          <w:rFonts w:ascii="微软雅黑" w:eastAsia="微软雅黑" w:hAnsi="微软雅黑"/>
        </w:rPr>
        <w:t>MAC地址及其掩码、目的MAC地址及其掩码、协议类型、VLAN、</w:t>
      </w:r>
      <w:r>
        <w:rPr>
          <w:rFonts w:ascii="微软雅黑" w:eastAsia="微软雅黑" w:hAnsi="微软雅黑" w:hint="eastAsia"/>
        </w:rPr>
        <w:t>802.1</w:t>
      </w:r>
      <w:r>
        <w:rPr>
          <w:rFonts w:ascii="微软雅黑" w:eastAsia="微软雅黑" w:hAnsi="微软雅黑"/>
        </w:rPr>
        <w:t>p优先级及其掩码</w:t>
      </w:r>
      <w:r>
        <w:rPr>
          <w:rFonts w:ascii="微软雅黑" w:eastAsia="微软雅黑" w:hAnsi="微软雅黑" w:hint="eastAsia"/>
        </w:rPr>
        <w:t>和</w:t>
      </w:r>
      <w:r>
        <w:rPr>
          <w:rFonts w:ascii="微软雅黑" w:eastAsia="微软雅黑" w:hAnsi="微软雅黑"/>
        </w:rPr>
        <w:t>时间策略。</w:t>
      </w:r>
      <w:r>
        <w:rPr>
          <w:rFonts w:ascii="微软雅黑" w:eastAsia="微软雅黑" w:hAnsi="微软雅黑" w:hint="eastAsia"/>
        </w:rPr>
        <w:t>(当</w:t>
      </w:r>
      <w:r>
        <w:rPr>
          <w:rFonts w:ascii="微软雅黑" w:eastAsia="微软雅黑" w:hAnsi="微软雅黑"/>
        </w:rPr>
        <w:t>源MAC地址、目的MAC地址、协议类型、VLAN和</w:t>
      </w:r>
      <w:r>
        <w:rPr>
          <w:rFonts w:ascii="微软雅黑" w:eastAsia="微软雅黑" w:hAnsi="微软雅黑" w:hint="eastAsia"/>
        </w:rPr>
        <w:t>802.1</w:t>
      </w:r>
      <w:r>
        <w:rPr>
          <w:rFonts w:ascii="微软雅黑" w:eastAsia="微软雅黑" w:hAnsi="微软雅黑"/>
        </w:rPr>
        <w:t>p优先级为空时，其对应的掩码</w:t>
      </w:r>
      <w:r>
        <w:rPr>
          <w:rFonts w:ascii="微软雅黑" w:eastAsia="微软雅黑" w:hAnsi="微软雅黑" w:hint="eastAsia"/>
        </w:rPr>
        <w:t>无效)</w:t>
      </w:r>
      <w:r w:rsidR="008B0A61">
        <w:rPr>
          <w:rFonts w:ascii="微软雅黑" w:eastAsia="微软雅黑" w:hAnsi="微软雅黑" w:hint="eastAsia"/>
        </w:rPr>
        <w:t>、</w:t>
      </w:r>
      <w:r w:rsidR="008B0A61">
        <w:rPr>
          <w:rFonts w:ascii="微软雅黑" w:eastAsia="微软雅黑" w:hAnsi="微软雅黑"/>
        </w:rPr>
        <w:t>统计计数值（</w:t>
      </w:r>
      <w:r w:rsidR="008B0A61">
        <w:rPr>
          <w:rFonts w:ascii="微软雅黑" w:eastAsia="微软雅黑" w:hAnsi="微软雅黑" w:hint="eastAsia"/>
        </w:rPr>
        <w:t>若</w:t>
      </w:r>
      <w:r w:rsidR="008B0A61">
        <w:rPr>
          <w:rFonts w:ascii="微软雅黑" w:eastAsia="微软雅黑" w:hAnsi="微软雅黑"/>
        </w:rPr>
        <w:t>未开启则显示“</w:t>
      </w:r>
      <w:r w:rsidR="008B0A61">
        <w:rPr>
          <w:rFonts w:ascii="微软雅黑" w:eastAsia="微软雅黑" w:hAnsi="微软雅黑" w:hint="eastAsia"/>
        </w:rPr>
        <w:t>禁用</w:t>
      </w:r>
      <w:r w:rsidR="008B0A61">
        <w:rPr>
          <w:rFonts w:ascii="微软雅黑" w:eastAsia="微软雅黑" w:hAnsi="微软雅黑"/>
        </w:rPr>
        <w:t>”</w:t>
      </w:r>
      <w:r w:rsidR="008B0A61">
        <w:rPr>
          <w:rFonts w:ascii="微软雅黑" w:eastAsia="微软雅黑" w:hAnsi="微软雅黑" w:hint="eastAsia"/>
        </w:rPr>
        <w:t>，</w:t>
      </w:r>
      <w:r w:rsidR="008B0A61">
        <w:rPr>
          <w:rFonts w:ascii="微软雅黑" w:eastAsia="微软雅黑" w:hAnsi="微软雅黑"/>
        </w:rPr>
        <w:t>开启则显示实际的计数值</w:t>
      </w:r>
      <w:r w:rsidR="00783AA4">
        <w:rPr>
          <w:rFonts w:ascii="微软雅黑" w:eastAsia="微软雅黑" w:hAnsi="微软雅黑" w:hint="eastAsia"/>
        </w:rPr>
        <w:t>+</w:t>
      </w:r>
      <w:r w:rsidR="00783AA4">
        <w:rPr>
          <w:rFonts w:ascii="微软雅黑" w:eastAsia="微软雅黑" w:hAnsi="微软雅黑"/>
        </w:rPr>
        <w:t>单位</w:t>
      </w:r>
      <w:r w:rsidR="008B0A61">
        <w:rPr>
          <w:rFonts w:ascii="微软雅黑" w:eastAsia="微软雅黑" w:hAnsi="微软雅黑"/>
        </w:rPr>
        <w:t>）</w:t>
      </w:r>
      <w:r w:rsidR="008B0A61" w:rsidRPr="003128D4">
        <w:rPr>
          <w:rFonts w:ascii="微软雅黑" w:eastAsia="微软雅黑" w:hAnsi="微软雅黑" w:hint="eastAsia"/>
          <w:strike/>
          <w:color w:val="B2B2B2"/>
        </w:rPr>
        <w:t>、镜像（若</w:t>
      </w:r>
      <w:r w:rsidR="008B0A61" w:rsidRPr="003128D4">
        <w:rPr>
          <w:rFonts w:ascii="微软雅黑" w:eastAsia="微软雅黑" w:hAnsi="微软雅黑"/>
          <w:strike/>
          <w:color w:val="B2B2B2"/>
        </w:rPr>
        <w:t>未开启则显示“</w:t>
      </w:r>
      <w:r w:rsidR="008B0A61" w:rsidRPr="003128D4">
        <w:rPr>
          <w:rFonts w:ascii="微软雅黑" w:eastAsia="微软雅黑" w:hAnsi="微软雅黑" w:hint="eastAsia"/>
          <w:strike/>
          <w:color w:val="B2B2B2"/>
        </w:rPr>
        <w:t>禁用</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w:t>
      </w:r>
      <w:r w:rsidR="008B0A61" w:rsidRPr="003128D4">
        <w:rPr>
          <w:rFonts w:ascii="微软雅黑" w:eastAsia="微软雅黑" w:hAnsi="微软雅黑"/>
          <w:strike/>
          <w:color w:val="B2B2B2"/>
        </w:rPr>
        <w:t>开启则</w:t>
      </w:r>
      <w:r w:rsidR="008B0A61" w:rsidRPr="003128D4">
        <w:rPr>
          <w:rFonts w:ascii="微软雅黑" w:eastAsia="微软雅黑" w:hAnsi="微软雅黑" w:hint="eastAsia"/>
          <w:strike/>
          <w:color w:val="B2B2B2"/>
        </w:rPr>
        <w:t>以</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镜像组/类型</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方式显示）</w:t>
      </w:r>
      <w:r w:rsidR="008B0A61" w:rsidRPr="003128D4">
        <w:rPr>
          <w:rFonts w:ascii="微软雅黑" w:eastAsia="微软雅黑" w:hAnsi="微软雅黑"/>
          <w:strike/>
          <w:color w:val="B2B2B2"/>
        </w:rPr>
        <w:t>、优先级</w:t>
      </w:r>
      <w:r w:rsidR="009A129F" w:rsidRPr="003128D4">
        <w:rPr>
          <w:rFonts w:ascii="微软雅黑" w:eastAsia="微软雅黑" w:hAnsi="微软雅黑" w:hint="eastAsia"/>
          <w:strike/>
          <w:color w:val="B2B2B2"/>
        </w:rPr>
        <w:t>映射</w:t>
      </w:r>
      <w:r w:rsidR="008B0A61" w:rsidRPr="003128D4">
        <w:rPr>
          <w:rFonts w:ascii="微软雅黑" w:eastAsia="微软雅黑" w:hAnsi="微软雅黑" w:hint="eastAsia"/>
          <w:strike/>
          <w:color w:val="B2B2B2"/>
        </w:rPr>
        <w:t>（若未开启</w:t>
      </w:r>
      <w:r w:rsidR="008B0A61" w:rsidRPr="003128D4">
        <w:rPr>
          <w:rFonts w:ascii="微软雅黑" w:eastAsia="微软雅黑" w:hAnsi="微软雅黑"/>
          <w:strike/>
          <w:color w:val="B2B2B2"/>
        </w:rPr>
        <w:t>则显示“</w:t>
      </w:r>
      <w:r w:rsidR="008B0A61" w:rsidRPr="003128D4">
        <w:rPr>
          <w:rFonts w:ascii="微软雅黑" w:eastAsia="微软雅黑" w:hAnsi="微软雅黑" w:hint="eastAsia"/>
          <w:strike/>
          <w:color w:val="B2B2B2"/>
        </w:rPr>
        <w:t>禁用</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w:t>
      </w:r>
      <w:r w:rsidR="008B0A61" w:rsidRPr="003128D4">
        <w:rPr>
          <w:rFonts w:ascii="微软雅黑" w:eastAsia="微软雅黑" w:hAnsi="微软雅黑"/>
          <w:strike/>
          <w:color w:val="B2B2B2"/>
        </w:rPr>
        <w:t>开启则显示优先级值</w:t>
      </w:r>
      <w:r w:rsidR="008B0A61" w:rsidRPr="003128D4">
        <w:rPr>
          <w:rFonts w:ascii="微软雅黑" w:eastAsia="微软雅黑" w:hAnsi="微软雅黑" w:hint="eastAsia"/>
          <w:strike/>
          <w:color w:val="B2B2B2"/>
        </w:rPr>
        <w:t>）</w:t>
      </w:r>
      <w:r w:rsidR="006E36D2" w:rsidRPr="003128D4">
        <w:rPr>
          <w:rFonts w:ascii="微软雅黑" w:eastAsia="微软雅黑" w:hAnsi="微软雅黑" w:hint="eastAsia"/>
          <w:strike/>
          <w:color w:val="B2B2B2"/>
        </w:rPr>
        <w:t>（此3项</w:t>
      </w:r>
      <w:r w:rsidR="006E36D2" w:rsidRPr="003128D4">
        <w:rPr>
          <w:rFonts w:ascii="微软雅黑" w:eastAsia="微软雅黑" w:hAnsi="微软雅黑"/>
          <w:strike/>
          <w:color w:val="B2B2B2"/>
        </w:rPr>
        <w:t>均需设置高级设置</w:t>
      </w:r>
      <w:r w:rsidR="006E36D2" w:rsidRPr="003128D4">
        <w:rPr>
          <w:rFonts w:ascii="微软雅黑" w:eastAsia="微软雅黑" w:hAnsi="微软雅黑" w:hint="eastAsia"/>
          <w:strike/>
          <w:color w:val="B2B2B2"/>
        </w:rPr>
        <w:t>后</w:t>
      </w:r>
      <w:r w:rsidR="006E36D2" w:rsidRPr="003128D4">
        <w:rPr>
          <w:rFonts w:ascii="微软雅黑" w:eastAsia="微软雅黑" w:hAnsi="微软雅黑"/>
          <w:strike/>
          <w:color w:val="B2B2B2"/>
        </w:rPr>
        <w:t>才显示</w:t>
      </w:r>
      <w:r w:rsidR="006E36D2" w:rsidRPr="003128D4">
        <w:rPr>
          <w:rFonts w:ascii="微软雅黑" w:eastAsia="微软雅黑" w:hAnsi="微软雅黑" w:hint="eastAsia"/>
          <w:strike/>
          <w:color w:val="B2B2B2"/>
        </w:rPr>
        <w:t>）</w:t>
      </w:r>
    </w:p>
    <w:p w14:paraId="059F3A01" w14:textId="71C5A293" w:rsidR="00783AA4" w:rsidRPr="00783AA4" w:rsidRDefault="00783AA4" w:rsidP="00B10728">
      <w:pPr>
        <w:pStyle w:val="af2"/>
        <w:numPr>
          <w:ilvl w:val="0"/>
          <w:numId w:val="551"/>
        </w:numPr>
        <w:ind w:firstLineChars="0"/>
        <w:rPr>
          <w:rFonts w:ascii="微软雅黑" w:eastAsia="微软雅黑" w:hAnsi="微软雅黑"/>
        </w:rPr>
      </w:pPr>
      <w:r>
        <w:rPr>
          <w:rFonts w:ascii="微软雅黑" w:eastAsia="微软雅黑" w:hAnsi="微软雅黑" w:hint="eastAsia"/>
        </w:rPr>
        <w:t>ACL</w:t>
      </w:r>
      <w:r>
        <w:rPr>
          <w:rFonts w:ascii="微软雅黑" w:eastAsia="微软雅黑" w:hAnsi="微软雅黑"/>
        </w:rPr>
        <w:t>一旦与端口绑定后，支持</w:t>
      </w:r>
      <w:r>
        <w:rPr>
          <w:rFonts w:ascii="微软雅黑" w:eastAsia="微软雅黑" w:hAnsi="微软雅黑" w:hint="eastAsia"/>
        </w:rPr>
        <w:t>Mirror</w:t>
      </w:r>
      <w:r>
        <w:rPr>
          <w:rFonts w:ascii="微软雅黑" w:eastAsia="微软雅黑" w:hAnsi="微软雅黑"/>
        </w:rPr>
        <w:t>、Statistic和Priority Remapping</w:t>
      </w:r>
      <w:r w:rsidR="006E36D2">
        <w:rPr>
          <w:rFonts w:ascii="微软雅黑" w:eastAsia="微软雅黑" w:hAnsi="微软雅黑" w:hint="eastAsia"/>
        </w:rPr>
        <w:t>这3</w:t>
      </w:r>
      <w:r w:rsidR="006E36D2">
        <w:rPr>
          <w:rFonts w:ascii="微软雅黑" w:eastAsia="微软雅黑" w:hAnsi="微软雅黑" w:hint="eastAsia"/>
        </w:rPr>
        <w:lastRenderedPageBreak/>
        <w:t>个</w:t>
      </w:r>
      <w:r w:rsidR="006E36D2">
        <w:rPr>
          <w:rFonts w:ascii="微软雅黑" w:eastAsia="微软雅黑" w:hAnsi="微软雅黑"/>
        </w:rPr>
        <w:t>高级设置</w:t>
      </w:r>
      <w:r w:rsidRPr="006E5E48">
        <w:rPr>
          <w:rFonts w:ascii="微软雅黑" w:eastAsia="微软雅黑" w:hAnsi="微软雅黑" w:hint="eastAsia"/>
          <w:color w:val="CCE8CF" w:themeColor="background1"/>
          <w:highlight w:val="darkGreen"/>
        </w:rPr>
        <w:t>(</w:t>
      </w:r>
      <w:r w:rsidRPr="006E5E48">
        <w:rPr>
          <w:rFonts w:ascii="微软雅黑" w:eastAsia="微软雅黑" w:hAnsi="微软雅黑"/>
          <w:color w:val="CCE8CF" w:themeColor="background1"/>
          <w:highlight w:val="darkGreen"/>
        </w:rPr>
        <w:t>FP2</w:t>
      </w:r>
      <w:r w:rsidRPr="006E5E48">
        <w:rPr>
          <w:rFonts w:ascii="微软雅黑" w:eastAsia="微软雅黑" w:hAnsi="微软雅黑" w:hint="eastAsia"/>
          <w:color w:val="CCE8CF" w:themeColor="background1"/>
          <w:highlight w:val="darkGreen"/>
        </w:rPr>
        <w:t>)</w:t>
      </w:r>
    </w:p>
    <w:p w14:paraId="17976785" w14:textId="77777777" w:rsidR="00783AA4" w:rsidRDefault="00783AA4" w:rsidP="006478EB">
      <w:pPr>
        <w:pStyle w:val="af2"/>
        <w:numPr>
          <w:ilvl w:val="0"/>
          <w:numId w:val="564"/>
        </w:numPr>
        <w:ind w:firstLineChars="0"/>
        <w:rPr>
          <w:rFonts w:ascii="微软雅黑" w:eastAsia="微软雅黑" w:hAnsi="微软雅黑"/>
        </w:rPr>
      </w:pPr>
      <w:r w:rsidRPr="00783AA4">
        <w:rPr>
          <w:rFonts w:ascii="微软雅黑" w:eastAsia="微软雅黑" w:hAnsi="微软雅黑" w:hint="eastAsia"/>
        </w:rPr>
        <w:t>统计</w:t>
      </w:r>
      <w:commentRangeStart w:id="407"/>
      <w:r w:rsidRPr="00783AA4">
        <w:rPr>
          <w:rFonts w:ascii="微软雅黑" w:eastAsia="微软雅黑" w:hAnsi="微软雅黑" w:hint="eastAsia"/>
        </w:rPr>
        <w:t>计数</w:t>
      </w:r>
      <w:commentRangeEnd w:id="407"/>
      <w:r>
        <w:rPr>
          <w:rStyle w:val="af0"/>
        </w:rPr>
        <w:commentReference w:id="407"/>
      </w:r>
      <w:r w:rsidRPr="00783AA4">
        <w:rPr>
          <w:rFonts w:ascii="微软雅黑" w:eastAsia="微软雅黑" w:hAnsi="微软雅黑" w:hint="eastAsia"/>
        </w:rPr>
        <w:t>：【开关】设置</w:t>
      </w:r>
      <w:r w:rsidRPr="00783AA4">
        <w:rPr>
          <w:rFonts w:ascii="微软雅黑" w:eastAsia="微软雅黑" w:hAnsi="微软雅黑"/>
        </w:rPr>
        <w:t>规则命中后是否开启</w:t>
      </w:r>
      <w:r w:rsidRPr="00783AA4">
        <w:rPr>
          <w:rFonts w:ascii="微软雅黑" w:eastAsia="微软雅黑" w:hAnsi="微软雅黑" w:hint="eastAsia"/>
        </w:rPr>
        <w:t>报文命中统计</w:t>
      </w:r>
      <w:r w:rsidRPr="00783AA4">
        <w:rPr>
          <w:rFonts w:ascii="微软雅黑" w:eastAsia="微软雅黑" w:hAnsi="微软雅黑"/>
        </w:rPr>
        <w:t>，</w:t>
      </w:r>
      <w:r w:rsidRPr="00783AA4">
        <w:rPr>
          <w:rFonts w:ascii="微软雅黑" w:eastAsia="微软雅黑" w:hAnsi="微软雅黑" w:hint="eastAsia"/>
        </w:rPr>
        <w:t>默认关闭</w:t>
      </w:r>
      <w:r w:rsidRPr="00783AA4">
        <w:rPr>
          <w:rFonts w:ascii="微软雅黑" w:eastAsia="微软雅黑" w:hAnsi="微软雅黑"/>
        </w:rPr>
        <w:t>。开启</w:t>
      </w:r>
      <w:r w:rsidRPr="00783AA4">
        <w:rPr>
          <w:rFonts w:ascii="微软雅黑" w:eastAsia="微软雅黑" w:hAnsi="微软雅黑" w:hint="eastAsia"/>
        </w:rPr>
        <w:t>后</w:t>
      </w:r>
      <w:r w:rsidRPr="00783AA4">
        <w:rPr>
          <w:rFonts w:ascii="微软雅黑" w:eastAsia="微软雅黑" w:hAnsi="微软雅黑"/>
        </w:rPr>
        <w:t>，需要设置如下内容：</w:t>
      </w:r>
    </w:p>
    <w:p w14:paraId="6A2AAF96" w14:textId="7091828C" w:rsidR="00783AA4" w:rsidRDefault="00783AA4" w:rsidP="006478EB">
      <w:pPr>
        <w:pStyle w:val="af2"/>
        <w:numPr>
          <w:ilvl w:val="0"/>
          <w:numId w:val="565"/>
        </w:numPr>
        <w:ind w:firstLineChars="0"/>
        <w:rPr>
          <w:rFonts w:ascii="微软雅黑" w:eastAsia="微软雅黑" w:hAnsi="微软雅黑"/>
        </w:rPr>
      </w:pPr>
      <w:r w:rsidRPr="00783AA4">
        <w:rPr>
          <w:rFonts w:ascii="微软雅黑" w:eastAsia="微软雅黑" w:hAnsi="微软雅黑" w:hint="eastAsia"/>
          <w:color w:val="FF0000"/>
        </w:rPr>
        <w:t>*</w:t>
      </w:r>
      <w:r w:rsidRPr="00783AA4">
        <w:rPr>
          <w:rFonts w:ascii="微软雅黑" w:eastAsia="微软雅黑" w:hAnsi="微软雅黑" w:hint="eastAsia"/>
        </w:rPr>
        <w:t>统计</w:t>
      </w:r>
      <w:r w:rsidRPr="00783AA4">
        <w:rPr>
          <w:rFonts w:ascii="微软雅黑" w:eastAsia="微软雅黑" w:hAnsi="微软雅黑"/>
        </w:rPr>
        <w:t>ID：【</w:t>
      </w:r>
      <w:r w:rsidRPr="00783AA4">
        <w:rPr>
          <w:rFonts w:ascii="微软雅黑" w:eastAsia="微软雅黑" w:hAnsi="微软雅黑" w:hint="eastAsia"/>
        </w:rPr>
        <w:t>text文本框</w:t>
      </w:r>
      <w:r w:rsidRPr="00783AA4">
        <w:rPr>
          <w:rFonts w:ascii="微软雅黑" w:eastAsia="微软雅黑" w:hAnsi="微软雅黑"/>
        </w:rPr>
        <w:t>】</w:t>
      </w:r>
      <w:r w:rsidRPr="00783AA4">
        <w:rPr>
          <w:rFonts w:ascii="微软雅黑" w:eastAsia="微软雅黑" w:hAnsi="微软雅黑" w:hint="eastAsia"/>
        </w:rPr>
        <w:t>设置规则命中</w:t>
      </w:r>
      <w:r w:rsidRPr="00783AA4">
        <w:rPr>
          <w:rFonts w:ascii="微软雅黑" w:eastAsia="微软雅黑" w:hAnsi="微软雅黑"/>
        </w:rPr>
        <w:t>后的统计ID，取值范围为</w:t>
      </w:r>
      <w:r w:rsidRPr="00783AA4">
        <w:rPr>
          <w:rFonts w:ascii="微软雅黑" w:eastAsia="微软雅黑" w:hAnsi="微软雅黑" w:hint="eastAsia"/>
        </w:rPr>
        <w:t>1</w:t>
      </w:r>
      <w:r w:rsidRPr="00783AA4">
        <w:rPr>
          <w:rFonts w:ascii="微软雅黑" w:eastAsia="微软雅黑" w:hAnsi="微软雅黑"/>
        </w:rPr>
        <w:t>-32</w:t>
      </w:r>
      <w:r w:rsidRPr="00783AA4">
        <w:rPr>
          <w:rFonts w:ascii="微软雅黑" w:eastAsia="微软雅黑" w:hAnsi="微软雅黑" w:hint="eastAsia"/>
        </w:rPr>
        <w:t>的整数</w:t>
      </w:r>
    </w:p>
    <w:p w14:paraId="29DE5BE0" w14:textId="029F03A8" w:rsidR="00783AA4" w:rsidRPr="00783AA4" w:rsidRDefault="00783AA4" w:rsidP="006478EB">
      <w:pPr>
        <w:pStyle w:val="af2"/>
        <w:numPr>
          <w:ilvl w:val="0"/>
          <w:numId w:val="565"/>
        </w:numPr>
        <w:ind w:firstLineChars="0"/>
        <w:rPr>
          <w:rFonts w:ascii="微软雅黑" w:eastAsia="微软雅黑" w:hAnsi="微软雅黑"/>
        </w:rPr>
      </w:pPr>
      <w:r w:rsidRPr="00783AA4">
        <w:rPr>
          <w:rFonts w:ascii="微软雅黑" w:eastAsia="微软雅黑" w:hAnsi="微软雅黑" w:hint="eastAsia"/>
        </w:rPr>
        <w:t>统计单位</w:t>
      </w:r>
      <w:r w:rsidRPr="00783AA4">
        <w:rPr>
          <w:rFonts w:ascii="微软雅黑" w:eastAsia="微软雅黑" w:hAnsi="微软雅黑"/>
        </w:rPr>
        <w:t>：【</w:t>
      </w:r>
      <w:r w:rsidRPr="00783AA4">
        <w:rPr>
          <w:rFonts w:ascii="微软雅黑" w:eastAsia="微软雅黑" w:hAnsi="微软雅黑" w:hint="eastAsia"/>
        </w:rPr>
        <w:t>单选</w:t>
      </w:r>
      <w:r w:rsidRPr="00783AA4">
        <w:rPr>
          <w:rFonts w:ascii="微软雅黑" w:eastAsia="微软雅黑" w:hAnsi="微软雅黑"/>
        </w:rPr>
        <w:t>】</w:t>
      </w:r>
      <w:r w:rsidRPr="00783AA4">
        <w:rPr>
          <w:rFonts w:ascii="微软雅黑" w:eastAsia="微软雅黑" w:hAnsi="微软雅黑" w:hint="eastAsia"/>
        </w:rPr>
        <w:t>设置规则命中后</w:t>
      </w:r>
      <w:r w:rsidRPr="00783AA4">
        <w:rPr>
          <w:rFonts w:ascii="微软雅黑" w:eastAsia="微软雅黑" w:hAnsi="微软雅黑"/>
        </w:rPr>
        <w:t>的统计方式，选项有{</w:t>
      </w:r>
      <w:r w:rsidRPr="00783AA4">
        <w:rPr>
          <w:rFonts w:ascii="微软雅黑" w:eastAsia="微软雅黑" w:hAnsi="微软雅黑" w:hint="eastAsia"/>
        </w:rPr>
        <w:t xml:space="preserve">按包 </w:t>
      </w:r>
      <w:r w:rsidRPr="00783AA4">
        <w:rPr>
          <w:rFonts w:ascii="微软雅黑" w:eastAsia="微软雅黑" w:hAnsi="微软雅黑"/>
        </w:rPr>
        <w:t xml:space="preserve">| </w:t>
      </w:r>
      <w:r w:rsidRPr="00783AA4">
        <w:rPr>
          <w:rFonts w:ascii="微软雅黑" w:eastAsia="微软雅黑" w:hAnsi="微软雅黑" w:hint="eastAsia"/>
        </w:rPr>
        <w:t>按字节</w:t>
      </w:r>
      <w:r w:rsidRPr="00783AA4">
        <w:rPr>
          <w:rFonts w:ascii="微软雅黑" w:eastAsia="微软雅黑" w:hAnsi="微软雅黑"/>
        </w:rPr>
        <w:t>}</w:t>
      </w:r>
      <w:r w:rsidRPr="00783AA4">
        <w:rPr>
          <w:rFonts w:ascii="微软雅黑" w:eastAsia="微软雅黑" w:hAnsi="微软雅黑" w:hint="eastAsia"/>
        </w:rPr>
        <w:t>，</w:t>
      </w:r>
      <w:r w:rsidRPr="00783AA4">
        <w:rPr>
          <w:rFonts w:ascii="微软雅黑" w:eastAsia="微软雅黑" w:hAnsi="微软雅黑"/>
        </w:rPr>
        <w:t>默认</w:t>
      </w:r>
      <w:r w:rsidRPr="00783AA4">
        <w:rPr>
          <w:rFonts w:ascii="微软雅黑" w:eastAsia="微软雅黑" w:hAnsi="微软雅黑" w:hint="eastAsia"/>
        </w:rPr>
        <w:t>按</w:t>
      </w:r>
      <w:r w:rsidRPr="00783AA4">
        <w:rPr>
          <w:rFonts w:ascii="微软雅黑" w:eastAsia="微软雅黑" w:hAnsi="微软雅黑"/>
        </w:rPr>
        <w:t>包</w:t>
      </w:r>
      <w:r w:rsidRPr="00783AA4">
        <w:rPr>
          <w:rFonts w:ascii="微软雅黑" w:eastAsia="微软雅黑" w:hAnsi="微软雅黑" w:hint="eastAsia"/>
        </w:rPr>
        <w:t>统计</w:t>
      </w:r>
    </w:p>
    <w:p w14:paraId="79146B94" w14:textId="37F9CC15" w:rsidR="001305A7" w:rsidRPr="00B73CF1" w:rsidRDefault="00783AA4" w:rsidP="001305A7">
      <w:pPr>
        <w:pStyle w:val="af2"/>
        <w:ind w:left="1255" w:firstLineChars="0" w:firstLine="0"/>
        <w:rPr>
          <w:rFonts w:ascii="微软雅黑" w:eastAsia="微软雅黑" w:hAnsi="微软雅黑"/>
        </w:rPr>
      </w:pPr>
      <w:r w:rsidRPr="00686681">
        <w:rPr>
          <w:rFonts w:ascii="微软雅黑" w:eastAsia="微软雅黑" w:hAnsi="微软雅黑" w:hint="eastAsia"/>
          <w:color w:val="FF0000"/>
        </w:rPr>
        <w:t>注</w:t>
      </w:r>
      <w:r w:rsidRPr="00686681">
        <w:rPr>
          <w:rFonts w:ascii="微软雅黑" w:eastAsia="微软雅黑" w:hAnsi="微软雅黑"/>
          <w:color w:val="FF0000"/>
        </w:rPr>
        <w:t>：</w:t>
      </w:r>
      <w:r>
        <w:rPr>
          <w:rFonts w:ascii="微软雅黑" w:eastAsia="微软雅黑" w:hAnsi="微软雅黑"/>
        </w:rPr>
        <w:t>由于芯片差异，838X</w:t>
      </w:r>
      <w:r>
        <w:rPr>
          <w:rFonts w:ascii="微软雅黑" w:eastAsia="微软雅黑" w:hAnsi="微软雅黑" w:hint="eastAsia"/>
        </w:rPr>
        <w:t>芯片平台</w:t>
      </w:r>
      <w:r>
        <w:rPr>
          <w:rFonts w:ascii="微软雅黑" w:eastAsia="微软雅黑" w:hAnsi="微软雅黑"/>
        </w:rPr>
        <w:t>必须</w:t>
      </w:r>
      <w:r>
        <w:rPr>
          <w:rFonts w:ascii="微软雅黑" w:eastAsia="微软雅黑" w:hAnsi="微软雅黑" w:hint="eastAsia"/>
        </w:rPr>
        <w:t>包含</w:t>
      </w:r>
      <w:r>
        <w:rPr>
          <w:rFonts w:ascii="微软雅黑" w:eastAsia="微软雅黑" w:hAnsi="微软雅黑"/>
        </w:rPr>
        <w:t>统计计数开关、统计ID和统计单位</w:t>
      </w:r>
      <w:r>
        <w:rPr>
          <w:rFonts w:ascii="微软雅黑" w:eastAsia="微软雅黑" w:hAnsi="微软雅黑" w:hint="eastAsia"/>
        </w:rPr>
        <w:t>设置，93</w:t>
      </w:r>
      <w:r w:rsidR="001305A7">
        <w:rPr>
          <w:rFonts w:ascii="微软雅黑" w:eastAsia="微软雅黑" w:hAnsi="微软雅黑"/>
        </w:rPr>
        <w:t>00</w:t>
      </w:r>
      <w:r>
        <w:rPr>
          <w:rFonts w:ascii="微软雅黑" w:eastAsia="微软雅黑" w:hAnsi="微软雅黑"/>
        </w:rPr>
        <w:t>芯片平台统计计数默认开启</w:t>
      </w:r>
      <w:r>
        <w:rPr>
          <w:rFonts w:ascii="微软雅黑" w:eastAsia="微软雅黑" w:hAnsi="微软雅黑" w:hint="eastAsia"/>
        </w:rPr>
        <w:t>，只需</w:t>
      </w:r>
      <w:r>
        <w:rPr>
          <w:rFonts w:ascii="微软雅黑" w:eastAsia="微软雅黑" w:hAnsi="微软雅黑"/>
        </w:rPr>
        <w:t>设置统计单位即可</w:t>
      </w:r>
      <w:r w:rsidR="001305A7">
        <w:rPr>
          <w:rFonts w:ascii="微软雅黑" w:eastAsia="微软雅黑" w:hAnsi="微软雅黑" w:hint="eastAsia"/>
        </w:rPr>
        <w:t>，9310</w:t>
      </w:r>
      <w:r w:rsidR="001305A7" w:rsidRPr="00B73CF1">
        <w:rPr>
          <w:rFonts w:ascii="微软雅黑" w:eastAsia="微软雅黑" w:hAnsi="微软雅黑" w:hint="eastAsia"/>
        </w:rPr>
        <w:t>芯片</w:t>
      </w:r>
      <w:r w:rsidR="001305A7" w:rsidRPr="00B73CF1">
        <w:rPr>
          <w:rFonts w:ascii="微软雅黑" w:eastAsia="微软雅黑" w:hAnsi="微软雅黑"/>
        </w:rPr>
        <w:t>平台</w:t>
      </w:r>
      <w:r w:rsidR="001305A7" w:rsidRPr="00B73CF1">
        <w:rPr>
          <w:rFonts w:ascii="微软雅黑" w:eastAsia="微软雅黑" w:hAnsi="微软雅黑" w:hint="eastAsia"/>
        </w:rPr>
        <w:t>统计计数</w:t>
      </w:r>
      <w:r w:rsidR="001305A7" w:rsidRPr="00B73CF1">
        <w:rPr>
          <w:rFonts w:ascii="微软雅黑" w:eastAsia="微软雅黑" w:hAnsi="微软雅黑"/>
        </w:rPr>
        <w:t>默认开启，无需设备统计单位，其默认按包</w:t>
      </w:r>
      <w:r w:rsidR="001305A7" w:rsidRPr="00B73CF1">
        <w:rPr>
          <w:rFonts w:ascii="微软雅黑" w:eastAsia="微软雅黑" w:hAnsi="微软雅黑" w:hint="eastAsia"/>
        </w:rPr>
        <w:t>/字节</w:t>
      </w:r>
      <w:r w:rsidR="001305A7" w:rsidRPr="00B73CF1">
        <w:rPr>
          <w:rFonts w:ascii="微软雅黑" w:eastAsia="微软雅黑" w:hAnsi="微软雅黑"/>
        </w:rPr>
        <w:t>一起统计</w:t>
      </w:r>
    </w:p>
    <w:p w14:paraId="48A1AF4E" w14:textId="2D57AE31" w:rsidR="00783AA4" w:rsidRDefault="00783AA4" w:rsidP="006478EB">
      <w:pPr>
        <w:pStyle w:val="af2"/>
        <w:numPr>
          <w:ilvl w:val="0"/>
          <w:numId w:val="564"/>
        </w:numPr>
        <w:ind w:firstLineChars="0"/>
        <w:rPr>
          <w:rFonts w:ascii="微软雅黑" w:eastAsia="微软雅黑" w:hAnsi="微软雅黑"/>
        </w:rPr>
      </w:pPr>
      <w:r>
        <w:rPr>
          <w:rFonts w:ascii="微软雅黑" w:eastAsia="微软雅黑" w:hAnsi="微软雅黑" w:hint="eastAsia"/>
        </w:rPr>
        <w:t>镜像</w:t>
      </w:r>
      <w:r>
        <w:rPr>
          <w:rFonts w:ascii="微软雅黑" w:eastAsia="微软雅黑" w:hAnsi="微软雅黑"/>
        </w:rPr>
        <w:t>：【</w:t>
      </w:r>
      <w:ins w:id="408" w:author="Microsoft 帐户" w:date="2023-09-26T11:24:00Z">
        <w:r w:rsidR="00FF089A">
          <w:rPr>
            <w:rFonts w:ascii="微软雅黑" w:eastAsia="微软雅黑" w:hAnsi="微软雅黑" w:hint="eastAsia"/>
          </w:rPr>
          <w:t>单选</w:t>
        </w:r>
      </w:ins>
      <w:r w:rsidR="00F37E07" w:rsidRPr="00F37E07">
        <w:rPr>
          <w:rFonts w:ascii="微软雅黑" w:eastAsia="微软雅黑" w:hAnsi="微软雅黑" w:hint="eastAsia"/>
          <w:color w:val="FFFFFF"/>
          <w:highlight w:val="darkGreen"/>
        </w:rPr>
        <w:t>(</w:t>
      </w:r>
      <w:r w:rsidR="00F37E07" w:rsidRPr="00F37E07">
        <w:rPr>
          <w:rFonts w:ascii="微软雅黑" w:eastAsia="微软雅黑" w:hAnsi="微软雅黑"/>
          <w:color w:val="FFFFFF"/>
          <w:highlight w:val="darkGreen"/>
        </w:rPr>
        <w:t>FP2</w:t>
      </w:r>
      <w:r w:rsidR="00F37E07" w:rsidRPr="00F37E07">
        <w:rPr>
          <w:rFonts w:ascii="微软雅黑" w:eastAsia="微软雅黑" w:hAnsi="微软雅黑" w:hint="eastAsia"/>
          <w:color w:val="FFFFFF"/>
          <w:highlight w:val="darkGreen"/>
        </w:rPr>
        <w:t>)</w:t>
      </w:r>
      <w:r>
        <w:rPr>
          <w:rFonts w:ascii="微软雅黑" w:eastAsia="微软雅黑" w:hAnsi="微软雅黑"/>
        </w:rPr>
        <w:t>】</w:t>
      </w:r>
      <w:r>
        <w:rPr>
          <w:rFonts w:ascii="微软雅黑" w:eastAsia="微软雅黑" w:hAnsi="微软雅黑" w:hint="eastAsia"/>
        </w:rPr>
        <w:t>设置规则命中后是否</w:t>
      </w:r>
      <w:r>
        <w:rPr>
          <w:rFonts w:ascii="微软雅黑" w:eastAsia="微软雅黑" w:hAnsi="微软雅黑"/>
        </w:rPr>
        <w:t>加入镜像组</w:t>
      </w:r>
      <w:r>
        <w:rPr>
          <w:rFonts w:ascii="微软雅黑" w:eastAsia="微软雅黑" w:hAnsi="微软雅黑" w:hint="eastAsia"/>
        </w:rPr>
        <w:t>进行观察，</w:t>
      </w:r>
      <w:ins w:id="409" w:author="Microsoft 帐户" w:date="2023-09-26T11:25:00Z">
        <w:r w:rsidR="00FF089A">
          <w:rPr>
            <w:rFonts w:ascii="微软雅黑" w:eastAsia="微软雅黑" w:hAnsi="微软雅黑" w:hint="eastAsia"/>
          </w:rPr>
          <w:t>选项</w:t>
        </w:r>
        <w:r w:rsidR="00FF089A">
          <w:rPr>
            <w:rFonts w:ascii="微软雅黑" w:eastAsia="微软雅黑" w:hAnsi="微软雅黑"/>
          </w:rPr>
          <w:t>有{</w:t>
        </w:r>
        <w:r w:rsidR="00FF089A">
          <w:rPr>
            <w:rFonts w:ascii="微软雅黑" w:eastAsia="微软雅黑" w:hAnsi="微软雅黑" w:hint="eastAsia"/>
          </w:rPr>
          <w:t>禁用</w:t>
        </w:r>
        <w:r w:rsidR="00FF089A">
          <w:rPr>
            <w:rFonts w:ascii="微软雅黑" w:eastAsia="微软雅黑" w:hAnsi="微软雅黑"/>
          </w:rPr>
          <w:t>|SPAN|RSPAN}</w:t>
        </w:r>
        <w:r w:rsidR="00FF089A">
          <w:rPr>
            <w:rFonts w:ascii="微软雅黑" w:eastAsia="微软雅黑" w:hAnsi="微软雅黑" w:hint="eastAsia"/>
          </w:rPr>
          <w:t>，</w:t>
        </w:r>
      </w:ins>
      <w:r>
        <w:rPr>
          <w:rFonts w:ascii="微软雅黑" w:eastAsia="微软雅黑" w:hAnsi="微软雅黑"/>
        </w:rPr>
        <w:t>默认</w:t>
      </w:r>
      <w:ins w:id="410" w:author="Microsoft 帐户" w:date="2023-09-26T11:25:00Z">
        <w:r w:rsidR="00FF089A">
          <w:rPr>
            <w:rFonts w:ascii="微软雅黑" w:eastAsia="微软雅黑" w:hAnsi="微软雅黑" w:hint="eastAsia"/>
          </w:rPr>
          <w:t>禁用</w:t>
        </w:r>
      </w:ins>
      <w:r>
        <w:rPr>
          <w:rFonts w:ascii="微软雅黑" w:eastAsia="微软雅黑" w:hAnsi="微软雅黑"/>
        </w:rPr>
        <w:t>。开启后</w:t>
      </w:r>
      <w:r>
        <w:rPr>
          <w:rFonts w:ascii="微软雅黑" w:eastAsia="微软雅黑" w:hAnsi="微软雅黑" w:hint="eastAsia"/>
        </w:rPr>
        <w:t>，</w:t>
      </w:r>
      <w:r>
        <w:rPr>
          <w:rFonts w:ascii="微软雅黑" w:eastAsia="微软雅黑" w:hAnsi="微软雅黑"/>
        </w:rPr>
        <w:t>需要设置如下内容：</w:t>
      </w:r>
    </w:p>
    <w:p w14:paraId="647F7EFF" w14:textId="77777777" w:rsidR="00E07C01" w:rsidRDefault="00783AA4" w:rsidP="006478EB">
      <w:pPr>
        <w:pStyle w:val="af2"/>
        <w:numPr>
          <w:ilvl w:val="0"/>
          <w:numId w:val="565"/>
        </w:numPr>
        <w:ind w:firstLineChars="0"/>
        <w:rPr>
          <w:rFonts w:ascii="微软雅黑" w:eastAsia="微软雅黑" w:hAnsi="微软雅黑"/>
        </w:rPr>
      </w:pPr>
      <w:r>
        <w:rPr>
          <w:rFonts w:ascii="微软雅黑" w:eastAsia="微软雅黑" w:hAnsi="微软雅黑" w:hint="eastAsia"/>
        </w:rPr>
        <w:t>镜像组：</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选择规则</w:t>
      </w:r>
      <w:r>
        <w:rPr>
          <w:rFonts w:ascii="微软雅黑" w:eastAsia="微软雅黑" w:hAnsi="微软雅黑"/>
        </w:rPr>
        <w:t>命中后加入的镜像组，选项为</w:t>
      </w:r>
      <w:r>
        <w:rPr>
          <w:rFonts w:ascii="微软雅黑" w:eastAsia="微软雅黑" w:hAnsi="微软雅黑" w:hint="eastAsia"/>
        </w:rPr>
        <w:t xml:space="preserve">{镜像组1 </w:t>
      </w:r>
      <w:r>
        <w:rPr>
          <w:rFonts w:ascii="微软雅黑" w:eastAsia="微软雅黑" w:hAnsi="微软雅黑"/>
        </w:rPr>
        <w:t xml:space="preserve">| </w:t>
      </w:r>
      <w:r>
        <w:rPr>
          <w:rFonts w:ascii="微软雅黑" w:eastAsia="微软雅黑" w:hAnsi="微软雅黑" w:hint="eastAsia"/>
        </w:rPr>
        <w:t xml:space="preserve">镜像组2 | 镜像组3 </w:t>
      </w:r>
      <w:r>
        <w:rPr>
          <w:rFonts w:ascii="微软雅黑" w:eastAsia="微软雅黑" w:hAnsi="微软雅黑"/>
        </w:rPr>
        <w:t xml:space="preserve">| </w:t>
      </w:r>
      <w:r>
        <w:rPr>
          <w:rFonts w:ascii="微软雅黑" w:eastAsia="微软雅黑" w:hAnsi="微软雅黑" w:hint="eastAsia"/>
        </w:rPr>
        <w:t>镜像组4}</w:t>
      </w:r>
      <w:r w:rsidR="00E07C01">
        <w:rPr>
          <w:rFonts w:ascii="微软雅黑" w:eastAsia="微软雅黑" w:hAnsi="微软雅黑" w:hint="eastAsia"/>
        </w:rPr>
        <w:t>，</w:t>
      </w:r>
      <w:r w:rsidR="00E07C01">
        <w:rPr>
          <w:rFonts w:ascii="微软雅黑" w:eastAsia="微软雅黑" w:hAnsi="微软雅黑"/>
        </w:rPr>
        <w:t>镜像组只能选择空的镜像组，否则需提示“</w:t>
      </w:r>
      <w:r w:rsidR="00E07C01">
        <w:rPr>
          <w:rFonts w:ascii="微软雅黑" w:eastAsia="微软雅黑" w:hAnsi="微软雅黑" w:hint="eastAsia"/>
        </w:rPr>
        <w:t>镜像组</w:t>
      </w:r>
      <w:r w:rsidR="00E07C01">
        <w:rPr>
          <w:rFonts w:ascii="微软雅黑" w:eastAsia="微软雅黑" w:hAnsi="微软雅黑"/>
        </w:rPr>
        <w:t>已绑定端口”</w:t>
      </w:r>
      <w:r w:rsidR="00E07C01">
        <w:rPr>
          <w:rFonts w:ascii="微软雅黑" w:eastAsia="微软雅黑" w:hAnsi="微软雅黑" w:hint="eastAsia"/>
        </w:rPr>
        <w:t>。</w:t>
      </w:r>
    </w:p>
    <w:p w14:paraId="7DCF19A6" w14:textId="214652A7" w:rsidR="00783AA4" w:rsidRDefault="00E07C01" w:rsidP="00E07C01">
      <w:pPr>
        <w:pStyle w:val="af2"/>
        <w:ind w:left="2095" w:firstLineChars="0" w:firstLine="0"/>
        <w:rPr>
          <w:rFonts w:ascii="微软雅黑" w:eastAsia="微软雅黑" w:hAnsi="微软雅黑"/>
        </w:rPr>
      </w:pPr>
      <w:r w:rsidRPr="00E07C01">
        <w:rPr>
          <w:rFonts w:ascii="微软雅黑" w:eastAsia="微软雅黑" w:hAnsi="微软雅黑" w:hint="eastAsia"/>
          <w:color w:val="FF0000"/>
        </w:rPr>
        <w:t>注：</w:t>
      </w:r>
      <w:r>
        <w:rPr>
          <w:rFonts w:ascii="微软雅黑" w:eastAsia="微软雅黑" w:hAnsi="微软雅黑" w:hint="eastAsia"/>
        </w:rPr>
        <w:t>页面</w:t>
      </w:r>
      <w:r>
        <w:rPr>
          <w:rFonts w:ascii="微软雅黑" w:eastAsia="微软雅黑" w:hAnsi="微软雅黑"/>
        </w:rPr>
        <w:t>需提示“</w:t>
      </w:r>
      <w:r>
        <w:rPr>
          <w:rFonts w:ascii="微软雅黑" w:eastAsia="微软雅黑" w:hAnsi="微软雅黑" w:hint="eastAsia"/>
        </w:rPr>
        <w:t>镜像功能需要前往</w:t>
      </w:r>
      <w:r w:rsidRPr="00E07C01">
        <w:rPr>
          <w:rFonts w:ascii="微软雅黑" w:eastAsia="微软雅黑" w:hAnsi="微软雅黑" w:hint="eastAsia"/>
        </w:rPr>
        <w:t>维护</w:t>
      </w:r>
      <w:r>
        <w:rPr>
          <w:rFonts w:ascii="微软雅黑" w:eastAsia="微软雅黑" w:hAnsi="微软雅黑" w:hint="eastAsia"/>
        </w:rPr>
        <w:t>→</w:t>
      </w:r>
      <w:r w:rsidRPr="00E07C01">
        <w:rPr>
          <w:rFonts w:ascii="微软雅黑" w:eastAsia="微软雅黑" w:hAnsi="微软雅黑" w:hint="eastAsia"/>
        </w:rPr>
        <w:t>诊断</w:t>
      </w:r>
      <w:r>
        <w:rPr>
          <w:rFonts w:ascii="微软雅黑" w:eastAsia="微软雅黑" w:hAnsi="微软雅黑" w:hint="eastAsia"/>
        </w:rPr>
        <w:t>→镜像</w:t>
      </w:r>
      <w:r w:rsidRPr="00E07C01">
        <w:rPr>
          <w:rFonts w:ascii="微软雅黑" w:eastAsia="微软雅黑" w:hAnsi="微软雅黑" w:hint="eastAsia"/>
        </w:rPr>
        <w:t>配置</w:t>
      </w:r>
      <w:r w:rsidRPr="00FF089A">
        <w:rPr>
          <w:rFonts w:ascii="微软雅黑" w:eastAsia="微软雅黑" w:hAnsi="微软雅黑" w:hint="eastAsia"/>
          <w:strike/>
          <w:color w:val="B2B2B2"/>
        </w:rPr>
        <w:t>观察口</w:t>
      </w:r>
      <w:r w:rsidRPr="00E07C01">
        <w:rPr>
          <w:rFonts w:ascii="微软雅黑" w:eastAsia="微软雅黑" w:hAnsi="微软雅黑" w:hint="eastAsia"/>
        </w:rPr>
        <w:t>生效</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一旦</w:t>
      </w:r>
      <w:r>
        <w:rPr>
          <w:rFonts w:ascii="微软雅黑" w:eastAsia="微软雅黑" w:hAnsi="微软雅黑" w:hint="eastAsia"/>
        </w:rPr>
        <w:t>配置</w:t>
      </w:r>
      <w:r>
        <w:rPr>
          <w:rFonts w:ascii="微软雅黑" w:eastAsia="微软雅黑" w:hAnsi="微软雅黑"/>
        </w:rPr>
        <w:t>完成，</w:t>
      </w:r>
      <w:r>
        <w:rPr>
          <w:rFonts w:ascii="微软雅黑" w:eastAsia="微软雅黑" w:hAnsi="微软雅黑" w:hint="eastAsia"/>
        </w:rPr>
        <w:t>维护</w:t>
      </w:r>
      <w:r>
        <w:rPr>
          <w:rFonts w:ascii="微软雅黑" w:eastAsia="微软雅黑" w:hAnsi="微软雅黑"/>
        </w:rPr>
        <w:t>→诊断→镜像处</w:t>
      </w:r>
      <w:r>
        <w:rPr>
          <w:rFonts w:ascii="微软雅黑" w:eastAsia="微软雅黑" w:hAnsi="微软雅黑" w:hint="eastAsia"/>
        </w:rPr>
        <w:t>需</w:t>
      </w:r>
      <w:r>
        <w:rPr>
          <w:rFonts w:ascii="微软雅黑" w:eastAsia="微软雅黑" w:hAnsi="微软雅黑"/>
        </w:rPr>
        <w:t>显示ACL相关内容，详情见</w:t>
      </w:r>
      <w:hyperlink w:anchor="_13.2.5.1_端口镜像/Port_Mirroring(FP1B)" w:history="1">
        <w:r w:rsidRPr="00E07C01">
          <w:rPr>
            <w:rStyle w:val="af"/>
            <w:rFonts w:ascii="微软雅黑" w:eastAsia="微软雅黑" w:hAnsi="微软雅黑" w:hint="eastAsia"/>
            <w:i/>
          </w:rPr>
          <w:t>[维护</w:t>
        </w:r>
        <w:r w:rsidRPr="00E07C01">
          <w:rPr>
            <w:rStyle w:val="af"/>
            <w:rFonts w:ascii="微软雅黑" w:eastAsia="微软雅黑" w:hAnsi="微软雅黑"/>
            <w:i/>
          </w:rPr>
          <w:t>→诊断→镜像</w:t>
        </w:r>
        <w:r w:rsidRPr="00E07C01">
          <w:rPr>
            <w:rStyle w:val="af"/>
            <w:rFonts w:ascii="微软雅黑" w:eastAsia="微软雅黑" w:hAnsi="微软雅黑" w:hint="eastAsia"/>
            <w:i/>
          </w:rPr>
          <w:t>]</w:t>
        </w:r>
      </w:hyperlink>
      <w:r>
        <w:rPr>
          <w:rFonts w:ascii="微软雅黑" w:eastAsia="微软雅黑" w:hAnsi="微软雅黑" w:hint="eastAsia"/>
        </w:rPr>
        <w:t>处的</w:t>
      </w:r>
      <w:r>
        <w:rPr>
          <w:rFonts w:ascii="微软雅黑" w:eastAsia="微软雅黑" w:hAnsi="微软雅黑"/>
        </w:rPr>
        <w:t>说明</w:t>
      </w:r>
    </w:p>
    <w:p w14:paraId="0D17FF1A" w14:textId="77777777" w:rsidR="00783AA4" w:rsidRPr="00E07C01" w:rsidRDefault="00783AA4" w:rsidP="006478EB">
      <w:pPr>
        <w:pStyle w:val="af2"/>
        <w:numPr>
          <w:ilvl w:val="0"/>
          <w:numId w:val="565"/>
        </w:numPr>
        <w:ind w:firstLineChars="0"/>
        <w:rPr>
          <w:rFonts w:ascii="微软雅黑" w:eastAsia="微软雅黑" w:hAnsi="微软雅黑"/>
          <w:strike/>
          <w:color w:val="B2B2B2"/>
        </w:rPr>
      </w:pPr>
      <w:r w:rsidRPr="00E07C01">
        <w:rPr>
          <w:rFonts w:ascii="微软雅黑" w:eastAsia="微软雅黑" w:hAnsi="微软雅黑" w:hint="eastAsia"/>
          <w:strike/>
          <w:color w:val="B2B2B2"/>
        </w:rPr>
        <w:t>类型</w:t>
      </w:r>
      <w:r w:rsidRPr="00E07C01">
        <w:rPr>
          <w:rFonts w:ascii="微软雅黑" w:eastAsia="微软雅黑" w:hAnsi="微软雅黑"/>
          <w:strike/>
          <w:color w:val="B2B2B2"/>
        </w:rPr>
        <w:t>：【</w:t>
      </w:r>
      <w:r w:rsidRPr="00E07C01">
        <w:rPr>
          <w:rFonts w:ascii="微软雅黑" w:eastAsia="微软雅黑" w:hAnsi="微软雅黑" w:hint="eastAsia"/>
          <w:strike/>
          <w:color w:val="B2B2B2"/>
        </w:rPr>
        <w:t>单选</w:t>
      </w:r>
      <w:r w:rsidRPr="00E07C01">
        <w:rPr>
          <w:rFonts w:ascii="微软雅黑" w:eastAsia="微软雅黑" w:hAnsi="微软雅黑"/>
          <w:strike/>
          <w:color w:val="B2B2B2"/>
        </w:rPr>
        <w:t>】</w:t>
      </w:r>
      <w:r w:rsidRPr="00E07C01">
        <w:rPr>
          <w:rFonts w:ascii="微软雅黑" w:eastAsia="微软雅黑" w:hAnsi="微软雅黑" w:hint="eastAsia"/>
          <w:strike/>
          <w:color w:val="B2B2B2"/>
        </w:rPr>
        <w:t>设置</w:t>
      </w:r>
      <w:r w:rsidRPr="00E07C01">
        <w:rPr>
          <w:rFonts w:ascii="微软雅黑" w:eastAsia="微软雅黑" w:hAnsi="微软雅黑"/>
          <w:strike/>
          <w:color w:val="B2B2B2"/>
        </w:rPr>
        <w:t>镜像</w:t>
      </w:r>
      <w:r w:rsidRPr="00E07C01">
        <w:rPr>
          <w:rFonts w:ascii="微软雅黑" w:eastAsia="微软雅黑" w:hAnsi="微软雅黑" w:hint="eastAsia"/>
          <w:strike/>
          <w:color w:val="B2B2B2"/>
        </w:rPr>
        <w:t>抓</w:t>
      </w:r>
      <w:r w:rsidRPr="00E07C01">
        <w:rPr>
          <w:rFonts w:ascii="微软雅黑" w:eastAsia="微软雅黑" w:hAnsi="微软雅黑"/>
          <w:strike/>
          <w:color w:val="B2B2B2"/>
        </w:rPr>
        <w:t>的数据</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类型，选项有{</w:t>
      </w:r>
      <w:r w:rsidRPr="00E07C01">
        <w:rPr>
          <w:rFonts w:ascii="微软雅黑" w:eastAsia="微软雅黑" w:hAnsi="微软雅黑" w:hint="eastAsia"/>
          <w:strike/>
          <w:color w:val="B2B2B2"/>
        </w:rPr>
        <w:t xml:space="preserve">原始报文 </w:t>
      </w:r>
      <w:r w:rsidRPr="00E07C01">
        <w:rPr>
          <w:rFonts w:ascii="微软雅黑" w:eastAsia="微软雅黑" w:hAnsi="微软雅黑"/>
          <w:strike/>
          <w:color w:val="B2B2B2"/>
        </w:rPr>
        <w:t xml:space="preserve">| </w:t>
      </w:r>
      <w:r w:rsidRPr="00E07C01">
        <w:rPr>
          <w:rFonts w:ascii="微软雅黑" w:eastAsia="微软雅黑" w:hAnsi="微软雅黑" w:hint="eastAsia"/>
          <w:strike/>
          <w:color w:val="B2B2B2"/>
        </w:rPr>
        <w:t>修改后</w:t>
      </w:r>
      <w:r w:rsidRPr="00E07C01">
        <w:rPr>
          <w:rFonts w:ascii="微软雅黑" w:eastAsia="微软雅黑" w:hAnsi="微软雅黑"/>
          <w:strike/>
          <w:color w:val="B2B2B2"/>
        </w:rPr>
        <w:t>的</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w:t>
      </w:r>
      <w:r w:rsidRPr="00E07C01">
        <w:rPr>
          <w:rFonts w:ascii="微软雅黑" w:eastAsia="微软雅黑" w:hAnsi="微软雅黑" w:hint="eastAsia"/>
          <w:strike/>
          <w:color w:val="B2B2B2"/>
        </w:rPr>
        <w:t>，</w:t>
      </w:r>
      <w:r w:rsidRPr="00E07C01">
        <w:rPr>
          <w:rFonts w:ascii="微软雅黑" w:eastAsia="微软雅黑" w:hAnsi="微软雅黑"/>
          <w:strike/>
          <w:color w:val="B2B2B2"/>
        </w:rPr>
        <w:t>默认原始数据包</w:t>
      </w:r>
      <w:r w:rsidRPr="00E07C01">
        <w:rPr>
          <w:rFonts w:ascii="微软雅黑" w:eastAsia="微软雅黑" w:hAnsi="微软雅黑" w:hint="eastAsia"/>
          <w:strike/>
          <w:color w:val="B2B2B2"/>
        </w:rPr>
        <w:t>，</w:t>
      </w:r>
      <w:r w:rsidRPr="00E07C01">
        <w:rPr>
          <w:rFonts w:ascii="微软雅黑" w:eastAsia="微软雅黑" w:hAnsi="微软雅黑"/>
          <w:strike/>
          <w:color w:val="B2B2B2"/>
        </w:rPr>
        <w:t>即</w:t>
      </w:r>
      <w:r w:rsidRPr="00E07C01">
        <w:rPr>
          <w:rFonts w:ascii="微软雅黑" w:eastAsia="微软雅黑" w:hAnsi="微软雅黑" w:hint="eastAsia"/>
          <w:strike/>
          <w:color w:val="B2B2B2"/>
        </w:rPr>
        <w:t>抓原始</w:t>
      </w:r>
      <w:r w:rsidRPr="00E07C01">
        <w:rPr>
          <w:rFonts w:ascii="微软雅黑" w:eastAsia="微软雅黑" w:hAnsi="微软雅黑"/>
          <w:strike/>
          <w:color w:val="B2B2B2"/>
        </w:rPr>
        <w:t>进来的数据</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，而修改数据包则是抓</w:t>
      </w:r>
      <w:r w:rsidRPr="00E07C01">
        <w:rPr>
          <w:rFonts w:ascii="微软雅黑" w:eastAsia="微软雅黑" w:hAnsi="微软雅黑" w:hint="eastAsia"/>
          <w:strike/>
          <w:color w:val="B2B2B2"/>
        </w:rPr>
        <w:t>经</w:t>
      </w:r>
      <w:r w:rsidRPr="00E07C01">
        <w:rPr>
          <w:rFonts w:ascii="微软雅黑" w:eastAsia="微软雅黑" w:hAnsi="微软雅黑"/>
          <w:strike/>
          <w:color w:val="B2B2B2"/>
        </w:rPr>
        <w:t>ACL修改过的数据</w:t>
      </w:r>
      <w:r w:rsidRPr="00E07C01">
        <w:rPr>
          <w:rFonts w:ascii="微软雅黑" w:eastAsia="微软雅黑" w:hAnsi="微软雅黑" w:hint="eastAsia"/>
          <w:strike/>
          <w:color w:val="B2B2B2"/>
        </w:rPr>
        <w:t>报文</w:t>
      </w:r>
    </w:p>
    <w:p w14:paraId="3A217FA4" w14:textId="656CCBD6" w:rsidR="003D0569" w:rsidRPr="00E07C01" w:rsidRDefault="003D0569" w:rsidP="003D0569">
      <w:pPr>
        <w:pStyle w:val="af2"/>
        <w:ind w:left="2095" w:firstLineChars="0" w:firstLine="0"/>
        <w:rPr>
          <w:rFonts w:ascii="微软雅黑" w:eastAsia="微软雅黑" w:hAnsi="微软雅黑"/>
          <w:strike/>
          <w:color w:val="B2B2B2"/>
        </w:rPr>
      </w:pPr>
      <w:r w:rsidRPr="00E07C01">
        <w:rPr>
          <w:rFonts w:ascii="微软雅黑" w:eastAsia="微软雅黑" w:hAnsi="微软雅黑" w:hint="eastAsia"/>
          <w:strike/>
          <w:color w:val="B2B2B2"/>
        </w:rPr>
        <w:t>注：</w:t>
      </w:r>
      <w:r w:rsidRPr="00E07C01">
        <w:rPr>
          <w:rFonts w:ascii="微软雅黑" w:eastAsia="微软雅黑" w:hAnsi="微软雅黑"/>
          <w:strike/>
          <w:color w:val="B2B2B2"/>
        </w:rPr>
        <w:t>由于芯片差异，</w:t>
      </w:r>
      <w:r w:rsidRPr="00E07C01">
        <w:rPr>
          <w:rFonts w:ascii="微软雅黑" w:eastAsia="微软雅黑" w:hAnsi="微软雅黑" w:hint="eastAsia"/>
          <w:strike/>
          <w:color w:val="B2B2B2"/>
        </w:rPr>
        <w:t>838</w:t>
      </w:r>
      <w:r w:rsidRPr="00E07C01">
        <w:rPr>
          <w:rFonts w:ascii="微软雅黑" w:eastAsia="微软雅黑" w:hAnsi="微软雅黑"/>
          <w:strike/>
          <w:color w:val="B2B2B2"/>
        </w:rPr>
        <w:t>X</w:t>
      </w:r>
      <w:r w:rsidRPr="00E07C01">
        <w:rPr>
          <w:rFonts w:ascii="微软雅黑" w:eastAsia="微软雅黑" w:hAnsi="微软雅黑" w:hint="eastAsia"/>
          <w:strike/>
          <w:color w:val="B2B2B2"/>
        </w:rPr>
        <w:t>芯片平台支持</w:t>
      </w:r>
      <w:r w:rsidRPr="00E07C01">
        <w:rPr>
          <w:rFonts w:ascii="微软雅黑" w:eastAsia="微软雅黑" w:hAnsi="微软雅黑"/>
          <w:strike/>
          <w:color w:val="B2B2B2"/>
        </w:rPr>
        <w:t>原始</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和修改后报文的镜</w:t>
      </w:r>
      <w:r w:rsidRPr="00E07C01">
        <w:rPr>
          <w:rFonts w:ascii="微软雅黑" w:eastAsia="微软雅黑" w:hAnsi="微软雅黑"/>
          <w:strike/>
          <w:color w:val="B2B2B2"/>
        </w:rPr>
        <w:lastRenderedPageBreak/>
        <w:t>像抓取，</w:t>
      </w:r>
      <w:r w:rsidRPr="00E07C01">
        <w:rPr>
          <w:rFonts w:ascii="微软雅黑" w:eastAsia="微软雅黑" w:hAnsi="微软雅黑" w:hint="eastAsia"/>
          <w:strike/>
          <w:color w:val="B2B2B2"/>
        </w:rPr>
        <w:t>93</w:t>
      </w:r>
      <w:r w:rsidRPr="00E07C01">
        <w:rPr>
          <w:rFonts w:ascii="微软雅黑" w:eastAsia="微软雅黑" w:hAnsi="微软雅黑"/>
          <w:strike/>
          <w:color w:val="B2B2B2"/>
        </w:rPr>
        <w:t>XX芯片平台仅支持</w:t>
      </w:r>
      <w:r w:rsidRPr="00E07C01">
        <w:rPr>
          <w:rFonts w:ascii="微软雅黑" w:eastAsia="微软雅黑" w:hAnsi="微软雅黑" w:hint="eastAsia"/>
          <w:strike/>
          <w:color w:val="B2B2B2"/>
        </w:rPr>
        <w:t>原始</w:t>
      </w:r>
      <w:r w:rsidRPr="00E07C01">
        <w:rPr>
          <w:rFonts w:ascii="微软雅黑" w:eastAsia="微软雅黑" w:hAnsi="微软雅黑"/>
          <w:strike/>
          <w:color w:val="B2B2B2"/>
        </w:rPr>
        <w:t>报文的镜像抓取，故</w:t>
      </w:r>
      <w:r w:rsidRPr="00E07C01">
        <w:rPr>
          <w:rFonts w:ascii="微软雅黑" w:eastAsia="微软雅黑" w:hAnsi="微软雅黑" w:hint="eastAsia"/>
          <w:strike/>
          <w:color w:val="B2B2B2"/>
        </w:rPr>
        <w:t>配置项</w:t>
      </w:r>
      <w:r w:rsidRPr="00E07C01">
        <w:rPr>
          <w:rFonts w:ascii="微软雅黑" w:eastAsia="微软雅黑" w:hAnsi="微软雅黑"/>
          <w:strike/>
          <w:color w:val="B2B2B2"/>
        </w:rPr>
        <w:t>“</w:t>
      </w:r>
      <w:r w:rsidRPr="00E07C01">
        <w:rPr>
          <w:rFonts w:ascii="微软雅黑" w:eastAsia="微软雅黑" w:hAnsi="微软雅黑" w:hint="eastAsia"/>
          <w:strike/>
          <w:color w:val="B2B2B2"/>
        </w:rPr>
        <w:t>类型</w:t>
      </w:r>
      <w:r w:rsidRPr="00E07C01">
        <w:rPr>
          <w:rFonts w:ascii="微软雅黑" w:eastAsia="微软雅黑" w:hAnsi="微软雅黑"/>
          <w:strike/>
          <w:color w:val="B2B2B2"/>
        </w:rPr>
        <w:t>”</w:t>
      </w:r>
      <w:r w:rsidRPr="00E07C01">
        <w:rPr>
          <w:rFonts w:ascii="微软雅黑" w:eastAsia="微软雅黑" w:hAnsi="微软雅黑" w:hint="eastAsia"/>
          <w:strike/>
          <w:color w:val="B2B2B2"/>
        </w:rPr>
        <w:t>仅838</w:t>
      </w:r>
      <w:r w:rsidRPr="00E07C01">
        <w:rPr>
          <w:rFonts w:ascii="微软雅黑" w:eastAsia="微软雅黑" w:hAnsi="微软雅黑"/>
          <w:strike/>
          <w:color w:val="B2B2B2"/>
        </w:rPr>
        <w:t>X芯片平台支持，</w:t>
      </w:r>
      <w:r w:rsidRPr="00E07C01">
        <w:rPr>
          <w:rFonts w:ascii="微软雅黑" w:eastAsia="微软雅黑" w:hAnsi="微软雅黑" w:hint="eastAsia"/>
          <w:strike/>
          <w:color w:val="B2B2B2"/>
        </w:rPr>
        <w:t>93</w:t>
      </w:r>
      <w:r w:rsidRPr="00E07C01">
        <w:rPr>
          <w:rFonts w:ascii="微软雅黑" w:eastAsia="微软雅黑" w:hAnsi="微软雅黑"/>
          <w:strike/>
          <w:color w:val="B2B2B2"/>
        </w:rPr>
        <w:t>XX芯片平台默认使用</w:t>
      </w:r>
      <w:r w:rsidR="00950542" w:rsidRPr="00E07C01">
        <w:rPr>
          <w:rFonts w:ascii="微软雅黑" w:eastAsia="微软雅黑" w:hAnsi="微软雅黑"/>
          <w:strike/>
          <w:color w:val="B2B2B2"/>
        </w:rPr>
        <w:t>原始</w:t>
      </w:r>
      <w:r w:rsidR="00950542" w:rsidRPr="00E07C01">
        <w:rPr>
          <w:rFonts w:ascii="微软雅黑" w:eastAsia="微软雅黑" w:hAnsi="微软雅黑" w:hint="eastAsia"/>
          <w:strike/>
          <w:color w:val="B2B2B2"/>
        </w:rPr>
        <w:t>报文</w:t>
      </w:r>
      <w:r w:rsidRPr="00E07C01">
        <w:rPr>
          <w:rFonts w:ascii="微软雅黑" w:eastAsia="微软雅黑" w:hAnsi="微软雅黑"/>
          <w:strike/>
          <w:color w:val="B2B2B2"/>
        </w:rPr>
        <w:t>进行镜像抓取</w:t>
      </w:r>
    </w:p>
    <w:p w14:paraId="6CA23D6B" w14:textId="5019E605" w:rsidR="00783AA4" w:rsidRDefault="00783AA4" w:rsidP="006478EB">
      <w:pPr>
        <w:pStyle w:val="af2"/>
        <w:numPr>
          <w:ilvl w:val="0"/>
          <w:numId w:val="564"/>
        </w:numPr>
        <w:ind w:firstLineChars="0"/>
        <w:rPr>
          <w:rFonts w:ascii="微软雅黑" w:eastAsia="微软雅黑" w:hAnsi="微软雅黑"/>
        </w:rPr>
      </w:pPr>
      <w:r>
        <w:rPr>
          <w:rFonts w:ascii="微软雅黑" w:eastAsia="微软雅黑" w:hAnsi="微软雅黑" w:hint="eastAsia"/>
        </w:rPr>
        <w:t>优先级</w:t>
      </w:r>
      <w:r w:rsidR="001305A7">
        <w:rPr>
          <w:rFonts w:ascii="微软雅黑" w:eastAsia="微软雅黑" w:hAnsi="微软雅黑" w:hint="eastAsia"/>
        </w:rPr>
        <w:t>映射</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规则命中后</w:t>
      </w:r>
      <w:r>
        <w:rPr>
          <w:rFonts w:ascii="微软雅黑" w:eastAsia="微软雅黑" w:hAnsi="微软雅黑" w:hint="eastAsia"/>
        </w:rPr>
        <w:t>是否</w:t>
      </w:r>
      <w:r>
        <w:rPr>
          <w:rFonts w:ascii="微软雅黑" w:eastAsia="微软雅黑" w:hAnsi="微软雅黑"/>
        </w:rPr>
        <w:t>对报文</w:t>
      </w:r>
      <w:r>
        <w:rPr>
          <w:rFonts w:ascii="微软雅黑" w:eastAsia="微软雅黑" w:hAnsi="微软雅黑" w:hint="eastAsia"/>
        </w:rPr>
        <w:t>在</w:t>
      </w:r>
      <w:r>
        <w:rPr>
          <w:rFonts w:ascii="微软雅黑" w:eastAsia="微软雅黑" w:hAnsi="微软雅黑"/>
        </w:rPr>
        <w:t>交换机内部优先级进行</w:t>
      </w:r>
      <w:r w:rsidR="001305A7">
        <w:rPr>
          <w:rFonts w:ascii="微软雅黑" w:eastAsia="微软雅黑" w:hAnsi="微软雅黑" w:hint="eastAsia"/>
        </w:rPr>
        <w:t>映射</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开启</w:t>
      </w:r>
      <w:r>
        <w:rPr>
          <w:rFonts w:ascii="微软雅黑" w:eastAsia="微软雅黑" w:hAnsi="微软雅黑"/>
        </w:rPr>
        <w:t>后，需要设置如下内容：</w:t>
      </w:r>
    </w:p>
    <w:p w14:paraId="54FDCE05" w14:textId="0E541DE7" w:rsidR="00783AA4" w:rsidRDefault="00783AA4" w:rsidP="006478EB">
      <w:pPr>
        <w:pStyle w:val="af2"/>
        <w:numPr>
          <w:ilvl w:val="0"/>
          <w:numId w:val="565"/>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设置报文</w:t>
      </w:r>
      <w:r>
        <w:rPr>
          <w:rFonts w:ascii="微软雅黑" w:eastAsia="微软雅黑" w:hAnsi="微软雅黑"/>
        </w:rPr>
        <w:t>重映射后的优先级，取值范围为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整数</w:t>
      </w:r>
    </w:p>
    <w:p w14:paraId="32F83DD3" w14:textId="0B24A80F" w:rsidR="000C4881" w:rsidRPr="00973F66" w:rsidRDefault="008602E8" w:rsidP="000C4881">
      <w:pPr>
        <w:pStyle w:val="af2"/>
        <w:numPr>
          <w:ilvl w:val="0"/>
          <w:numId w:val="564"/>
        </w:numPr>
        <w:ind w:firstLineChars="0"/>
        <w:rPr>
          <w:rFonts w:ascii="微软雅黑" w:eastAsia="微软雅黑" w:hAnsi="微软雅黑"/>
          <w:strike/>
          <w:color w:val="B2B2B2"/>
        </w:rPr>
      </w:pPr>
      <w:r>
        <w:rPr>
          <w:rFonts w:ascii="微软雅黑" w:eastAsia="微软雅黑" w:hAnsi="微软雅黑" w:hint="eastAsia"/>
        </w:rPr>
        <w:t>限速：</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设置对</w:t>
      </w:r>
      <w:r>
        <w:rPr>
          <w:rFonts w:ascii="微软雅黑" w:eastAsia="微软雅黑" w:hAnsi="微软雅黑"/>
        </w:rPr>
        <w:t>匹配</w:t>
      </w:r>
      <w:r>
        <w:rPr>
          <w:rFonts w:ascii="微软雅黑" w:eastAsia="微软雅黑" w:hAnsi="微软雅黑" w:hint="eastAsia"/>
        </w:rPr>
        <w:t>ACL</w:t>
      </w:r>
      <w:r>
        <w:rPr>
          <w:rFonts w:ascii="微软雅黑" w:eastAsia="微软雅黑" w:hAnsi="微软雅黑"/>
        </w:rPr>
        <w:t>规则的</w:t>
      </w:r>
      <w:r>
        <w:rPr>
          <w:rFonts w:ascii="微软雅黑" w:eastAsia="微软雅黑" w:hAnsi="微软雅黑" w:hint="eastAsia"/>
        </w:rPr>
        <w:t>报文</w:t>
      </w:r>
      <w:r>
        <w:rPr>
          <w:rFonts w:ascii="微软雅黑" w:eastAsia="微软雅黑" w:hAnsi="微软雅黑"/>
        </w:rPr>
        <w:t>进行限速，</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禁用</w:t>
      </w:r>
      <w:r>
        <w:rPr>
          <w:rFonts w:ascii="微软雅黑" w:eastAsia="微软雅黑" w:hAnsi="微软雅黑"/>
        </w:rPr>
        <w:t xml:space="preserve">| </w:t>
      </w:r>
      <w:r>
        <w:rPr>
          <w:rFonts w:ascii="微软雅黑" w:eastAsia="微软雅黑" w:hAnsi="微软雅黑" w:hint="eastAsia"/>
        </w:rPr>
        <w:t>各个限速组ID</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禁用</w:t>
      </w:r>
      <w:r>
        <w:rPr>
          <w:rFonts w:ascii="微软雅黑" w:eastAsia="微软雅黑" w:hAnsi="微软雅黑"/>
        </w:rPr>
        <w:t>。</w:t>
      </w:r>
      <w:r w:rsidR="00F20992" w:rsidRPr="00973F66">
        <w:rPr>
          <w:rFonts w:ascii="微软雅黑" w:eastAsia="微软雅黑" w:hAnsi="微软雅黑"/>
          <w:strike/>
          <w:color w:val="B2B2B2"/>
        </w:rPr>
        <w:t>开启后，需设置如下内容：</w:t>
      </w:r>
    </w:p>
    <w:p w14:paraId="25949F36" w14:textId="21C3857F" w:rsidR="00F20992" w:rsidRPr="00973F66" w:rsidRDefault="00B04469" w:rsidP="00432884">
      <w:pPr>
        <w:pStyle w:val="af2"/>
        <w:numPr>
          <w:ilvl w:val="0"/>
          <w:numId w:val="565"/>
        </w:numPr>
        <w:ind w:firstLineChars="0"/>
        <w:rPr>
          <w:rFonts w:ascii="微软雅黑" w:eastAsia="微软雅黑" w:hAnsi="微软雅黑"/>
          <w:strike/>
          <w:color w:val="B2B2B2"/>
        </w:rPr>
      </w:pPr>
      <w:r w:rsidRPr="00973F66">
        <w:rPr>
          <w:rFonts w:ascii="微软雅黑" w:eastAsia="微软雅黑" w:hAnsi="微软雅黑" w:hint="eastAsia"/>
          <w:strike/>
          <w:color w:val="B2B2B2"/>
        </w:rPr>
        <w:t>CIR</w:t>
      </w:r>
      <w:r w:rsidRPr="00973F66">
        <w:rPr>
          <w:rFonts w:ascii="微软雅黑" w:eastAsia="微软雅黑" w:hAnsi="微软雅黑"/>
          <w:strike/>
          <w:color w:val="B2B2B2"/>
        </w:rPr>
        <w:t xml:space="preserve"> (Kbps)</w:t>
      </w:r>
      <w:r w:rsidRPr="00973F66">
        <w:rPr>
          <w:rFonts w:ascii="微软雅黑" w:eastAsia="微软雅黑" w:hAnsi="微软雅黑" w:hint="eastAsia"/>
          <w:strike/>
          <w:color w:val="B2B2B2"/>
        </w:rPr>
        <w:t>：</w:t>
      </w:r>
      <w:r w:rsidR="00432884" w:rsidRPr="00973F66">
        <w:rPr>
          <w:rFonts w:ascii="微软雅黑" w:eastAsia="微软雅黑" w:hAnsi="微软雅黑" w:hint="eastAsia"/>
          <w:strike/>
          <w:color w:val="B2B2B2"/>
        </w:rPr>
        <w:t>【text文本框】设置</w:t>
      </w:r>
      <w:r w:rsidR="00432884" w:rsidRPr="00973F66">
        <w:rPr>
          <w:rFonts w:ascii="微软雅黑" w:eastAsia="微软雅黑" w:hAnsi="微软雅黑"/>
          <w:strike/>
          <w:color w:val="B2B2B2"/>
        </w:rPr>
        <w:t>指定承诺</w:t>
      </w:r>
      <w:r w:rsidR="00432884" w:rsidRPr="00973F66">
        <w:rPr>
          <w:rFonts w:ascii="微软雅黑" w:eastAsia="微软雅黑" w:hAnsi="微软雅黑" w:hint="eastAsia"/>
          <w:strike/>
          <w:color w:val="B2B2B2"/>
        </w:rPr>
        <w:t>信息</w:t>
      </w:r>
      <w:r w:rsidR="00432884" w:rsidRPr="00973F66">
        <w:rPr>
          <w:rFonts w:ascii="微软雅黑" w:eastAsia="微软雅黑" w:hAnsi="微软雅黑"/>
          <w:strike/>
          <w:color w:val="B2B2B2"/>
        </w:rPr>
        <w:t>速率，</w:t>
      </w:r>
      <w:r w:rsidR="00432884" w:rsidRPr="00973F66">
        <w:rPr>
          <w:rFonts w:ascii="微软雅黑" w:eastAsia="微软雅黑" w:hAnsi="微软雅黑" w:hint="eastAsia"/>
          <w:strike/>
          <w:color w:val="B2B2B2"/>
        </w:rPr>
        <w:t>取值范围为1-10000000Kbps（万兆光口），必须为16的整数倍。</w:t>
      </w:r>
    </w:p>
    <w:p w14:paraId="0646A4AF" w14:textId="77777777" w:rsidR="00432884" w:rsidRPr="00973F66" w:rsidRDefault="00432884" w:rsidP="00432884">
      <w:pPr>
        <w:pStyle w:val="af2"/>
        <w:numPr>
          <w:ilvl w:val="0"/>
          <w:numId w:val="565"/>
        </w:numPr>
        <w:ind w:firstLineChars="0"/>
        <w:rPr>
          <w:rFonts w:ascii="微软雅黑" w:eastAsia="微软雅黑" w:hAnsi="微软雅黑"/>
          <w:strike/>
          <w:color w:val="B2B2B2"/>
        </w:rPr>
      </w:pPr>
      <w:r w:rsidRPr="00973F66">
        <w:rPr>
          <w:rFonts w:ascii="微软雅黑" w:eastAsia="微软雅黑" w:hAnsi="微软雅黑"/>
          <w:strike/>
          <w:color w:val="B2B2B2"/>
        </w:rPr>
        <w:t>CBS (Byte)：【</w:t>
      </w:r>
      <w:r w:rsidRPr="00973F66">
        <w:rPr>
          <w:rFonts w:ascii="微软雅黑" w:eastAsia="微软雅黑" w:hAnsi="微软雅黑" w:hint="eastAsia"/>
          <w:strike/>
          <w:color w:val="B2B2B2"/>
        </w:rPr>
        <w:t>text文本框</w:t>
      </w:r>
      <w:r w:rsidRPr="00973F66">
        <w:rPr>
          <w:rFonts w:ascii="微软雅黑" w:eastAsia="微软雅黑" w:hAnsi="微软雅黑"/>
          <w:strike/>
          <w:color w:val="B2B2B2"/>
        </w:rPr>
        <w:t>】</w:t>
      </w:r>
      <w:r w:rsidRPr="00973F66">
        <w:rPr>
          <w:rFonts w:ascii="微软雅黑" w:eastAsia="微软雅黑" w:hAnsi="微软雅黑" w:hint="eastAsia"/>
          <w:strike/>
          <w:color w:val="B2B2B2"/>
        </w:rPr>
        <w:t>设置</w:t>
      </w:r>
      <w:r w:rsidRPr="00973F66">
        <w:rPr>
          <w:rFonts w:ascii="微软雅黑" w:eastAsia="微软雅黑" w:hAnsi="微软雅黑"/>
          <w:strike/>
          <w:color w:val="B2B2B2"/>
        </w:rPr>
        <w:t>指定承诺突发尺寸，即瞬间能够通过的承诺突发流量，取值范围为</w:t>
      </w:r>
      <w:r w:rsidRPr="00973F66">
        <w:rPr>
          <w:rFonts w:ascii="微软雅黑" w:eastAsia="微软雅黑" w:hAnsi="微软雅黑" w:hint="eastAsia"/>
          <w:strike/>
          <w:color w:val="B2B2B2"/>
        </w:rPr>
        <w:t>678-53247 Bytes（9300芯片平台） / 1368-53247 Bytes（9310芯片平台）。</w:t>
      </w:r>
    </w:p>
    <w:p w14:paraId="64E50BA3" w14:textId="5F288A6A" w:rsidR="00432884" w:rsidRPr="00973F66" w:rsidRDefault="00432884" w:rsidP="00432884">
      <w:pPr>
        <w:pStyle w:val="af2"/>
        <w:ind w:left="2095" w:firstLineChars="0" w:firstLine="0"/>
        <w:rPr>
          <w:rFonts w:ascii="微软雅黑" w:eastAsia="微软雅黑" w:hAnsi="微软雅黑"/>
          <w:strike/>
          <w:color w:val="B2B2B2"/>
        </w:rPr>
      </w:pPr>
      <w:r w:rsidRPr="00973F66">
        <w:rPr>
          <w:rFonts w:ascii="微软雅黑" w:eastAsia="微软雅黑" w:hAnsi="微软雅黑" w:hint="eastAsia"/>
          <w:strike/>
          <w:color w:val="B2B2B2"/>
        </w:rPr>
        <w:t>注：CBS L2 838X芯片平台交换机不支持，L2 93XX芯片平台和L3交换机支持。</w:t>
      </w:r>
    </w:p>
    <w:p w14:paraId="3152F13B" w14:textId="3859162F" w:rsidR="00432884" w:rsidRDefault="00432884" w:rsidP="00432884">
      <w:pPr>
        <w:pStyle w:val="af2"/>
        <w:numPr>
          <w:ilvl w:val="0"/>
          <w:numId w:val="564"/>
        </w:numPr>
        <w:ind w:firstLineChars="0"/>
        <w:rPr>
          <w:rFonts w:ascii="微软雅黑" w:eastAsia="微软雅黑" w:hAnsi="微软雅黑"/>
        </w:rPr>
      </w:pPr>
      <w:r>
        <w:rPr>
          <w:rFonts w:ascii="微软雅黑" w:eastAsia="微软雅黑" w:hAnsi="微软雅黑" w:hint="eastAsia"/>
        </w:rPr>
        <w:t>重定向</w:t>
      </w:r>
      <w:r w:rsidRPr="00E435F6">
        <w:rPr>
          <w:rFonts w:ascii="微软雅黑" w:eastAsia="微软雅黑" w:hAnsi="微软雅黑" w:hint="eastAsia"/>
          <w:color w:val="FFFFFF"/>
          <w:highlight w:val="cyan"/>
        </w:rPr>
        <w:t>(</w:t>
      </w:r>
      <w:r w:rsidRPr="00E435F6">
        <w:rPr>
          <w:rFonts w:ascii="微软雅黑" w:eastAsia="微软雅黑" w:hAnsi="微软雅黑"/>
          <w:color w:val="FFFFFF"/>
          <w:highlight w:val="cyan"/>
        </w:rPr>
        <w:t>FP3</w:t>
      </w:r>
      <w:r w:rsidRPr="00E435F6">
        <w:rPr>
          <w:rFonts w:ascii="微软雅黑" w:eastAsia="微软雅黑" w:hAnsi="微软雅黑" w:hint="eastAsia"/>
          <w:color w:val="FFFFFF"/>
          <w:highlight w:val="cyan"/>
        </w:rPr>
        <w:t>)</w:t>
      </w:r>
      <w:r w:rsidR="00F37E07">
        <w:rPr>
          <w:rFonts w:ascii="微软雅黑" w:eastAsia="微软雅黑" w:hAnsi="微软雅黑"/>
          <w:color w:val="FFFFFF"/>
        </w:rPr>
        <w:t xml:space="preserve"> </w:t>
      </w:r>
      <w:r w:rsidR="00F37E07" w:rsidRPr="00F37E07">
        <w:rPr>
          <w:rFonts w:ascii="微软雅黑" w:eastAsia="微软雅黑" w:hAnsi="微软雅黑" w:hint="eastAsia"/>
          <w:color w:val="FF0000"/>
        </w:rPr>
        <w:t>【待评审</w:t>
      </w:r>
      <w:r w:rsidR="00F37E07">
        <w:rPr>
          <w:rFonts w:ascii="微软雅黑" w:eastAsia="微软雅黑" w:hAnsi="微软雅黑" w:hint="eastAsia"/>
          <w:color w:val="FF0000"/>
        </w:rPr>
        <w:t>】</w:t>
      </w:r>
      <w:r>
        <w:rPr>
          <w:rFonts w:ascii="微软雅黑" w:eastAsia="微软雅黑" w:hAnsi="微软雅黑"/>
        </w:rPr>
        <w:t>：</w:t>
      </w:r>
      <w:r>
        <w:rPr>
          <w:rFonts w:ascii="微软雅黑" w:eastAsia="微软雅黑" w:hAnsi="微软雅黑" w:hint="eastAsia"/>
        </w:rPr>
        <w:t>【</w:t>
      </w:r>
      <w:r w:rsidR="00B8223E">
        <w:rPr>
          <w:rFonts w:ascii="微软雅黑" w:eastAsia="微软雅黑" w:hAnsi="微软雅黑" w:hint="eastAsia"/>
        </w:rPr>
        <w:t>下拉框</w:t>
      </w:r>
      <w:r>
        <w:rPr>
          <w:rFonts w:ascii="微软雅黑" w:eastAsia="微软雅黑" w:hAnsi="微软雅黑" w:hint="eastAsia"/>
        </w:rPr>
        <w:t>】设置</w:t>
      </w:r>
      <w:r>
        <w:rPr>
          <w:rFonts w:ascii="微软雅黑" w:eastAsia="微软雅黑" w:hAnsi="微软雅黑"/>
        </w:rPr>
        <w:t>对匹配ACL规则的报文进行重定向，支持重定向到</w:t>
      </w:r>
      <w:r w:rsidR="005A68CF">
        <w:rPr>
          <w:rFonts w:ascii="微软雅黑" w:eastAsia="微软雅黑" w:hAnsi="微软雅黑" w:hint="eastAsia"/>
        </w:rPr>
        <w:t>CPU</w:t>
      </w:r>
      <w:r w:rsidR="005A68CF">
        <w:rPr>
          <w:rFonts w:ascii="微软雅黑" w:eastAsia="微软雅黑" w:hAnsi="微软雅黑"/>
        </w:rPr>
        <w:t>、指定接口或指定下一跳地址</w:t>
      </w:r>
      <w:r w:rsidR="005A68CF">
        <w:rPr>
          <w:rFonts w:ascii="微软雅黑" w:eastAsia="微软雅黑" w:hAnsi="微软雅黑" w:hint="eastAsia"/>
        </w:rPr>
        <w:t>，</w:t>
      </w:r>
      <w:r w:rsidR="00B8223E">
        <w:rPr>
          <w:rFonts w:ascii="微软雅黑" w:eastAsia="微软雅黑" w:hAnsi="微软雅黑" w:hint="eastAsia"/>
        </w:rPr>
        <w:t>选项有</w:t>
      </w:r>
      <w:r w:rsidR="00B8223E">
        <w:rPr>
          <w:rFonts w:ascii="微软雅黑" w:eastAsia="微软雅黑" w:hAnsi="微软雅黑"/>
        </w:rPr>
        <w:t>{</w:t>
      </w:r>
      <w:r w:rsidR="00B8223E">
        <w:rPr>
          <w:rFonts w:ascii="微软雅黑" w:eastAsia="微软雅黑" w:hAnsi="微软雅黑" w:hint="eastAsia"/>
        </w:rPr>
        <w:t xml:space="preserve">禁用 </w:t>
      </w:r>
      <w:r w:rsidR="00B8223E">
        <w:rPr>
          <w:rFonts w:ascii="微软雅黑" w:eastAsia="微软雅黑" w:hAnsi="微软雅黑"/>
        </w:rPr>
        <w:t xml:space="preserve">| </w:t>
      </w:r>
      <w:r w:rsidR="00B8223E">
        <w:rPr>
          <w:rFonts w:ascii="微软雅黑" w:eastAsia="微软雅黑" w:hAnsi="微软雅黑" w:hint="eastAsia"/>
        </w:rPr>
        <w:t>重定向</w:t>
      </w:r>
      <w:r w:rsidR="00B8223E">
        <w:rPr>
          <w:rFonts w:ascii="微软雅黑" w:eastAsia="微软雅黑" w:hAnsi="微软雅黑"/>
        </w:rPr>
        <w:t xml:space="preserve">至CPU| </w:t>
      </w:r>
      <w:r w:rsidR="00B8223E">
        <w:rPr>
          <w:rFonts w:ascii="微软雅黑" w:eastAsia="微软雅黑" w:hAnsi="微软雅黑" w:hint="eastAsia"/>
        </w:rPr>
        <w:t>重定向</w:t>
      </w:r>
      <w:r w:rsidR="00B8223E">
        <w:rPr>
          <w:rFonts w:ascii="微软雅黑" w:eastAsia="微软雅黑" w:hAnsi="微软雅黑"/>
        </w:rPr>
        <w:t xml:space="preserve">至接口| </w:t>
      </w:r>
      <w:r w:rsidR="00B8223E">
        <w:rPr>
          <w:rFonts w:ascii="微软雅黑" w:eastAsia="微软雅黑" w:hAnsi="微软雅黑" w:hint="eastAsia"/>
        </w:rPr>
        <w:t>重定向</w:t>
      </w:r>
      <w:r w:rsidR="00B8223E">
        <w:rPr>
          <w:rFonts w:ascii="微软雅黑" w:eastAsia="微软雅黑" w:hAnsi="微软雅黑"/>
        </w:rPr>
        <w:t>至下一跳}</w:t>
      </w:r>
      <w:r w:rsidR="00B8223E">
        <w:rPr>
          <w:rFonts w:ascii="微软雅黑" w:eastAsia="微软雅黑" w:hAnsi="微软雅黑" w:hint="eastAsia"/>
        </w:rPr>
        <w:t>，</w:t>
      </w:r>
      <w:r w:rsidR="00B8223E">
        <w:rPr>
          <w:rFonts w:ascii="微软雅黑" w:eastAsia="微软雅黑" w:hAnsi="微软雅黑"/>
        </w:rPr>
        <w:t>默认禁用。</w:t>
      </w:r>
    </w:p>
    <w:p w14:paraId="6049CFC1" w14:textId="682DBFBA" w:rsidR="005A68CF" w:rsidRDefault="005A68CF" w:rsidP="005A68CF">
      <w:pPr>
        <w:pStyle w:val="af2"/>
        <w:numPr>
          <w:ilvl w:val="0"/>
          <w:numId w:val="565"/>
        </w:numPr>
        <w:ind w:firstLineChars="0"/>
        <w:rPr>
          <w:rFonts w:ascii="微软雅黑" w:eastAsia="微软雅黑" w:hAnsi="微软雅黑"/>
        </w:rPr>
      </w:pPr>
      <w:r>
        <w:rPr>
          <w:rFonts w:ascii="微软雅黑" w:eastAsia="微软雅黑" w:hAnsi="微软雅黑" w:hint="eastAsia"/>
        </w:rPr>
        <w:t>重定向至</w:t>
      </w:r>
      <w:r w:rsidR="00B8223E">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【下拉框】</w:t>
      </w:r>
      <w:r w:rsidR="00B8223E">
        <w:rPr>
          <w:rFonts w:ascii="微软雅黑" w:eastAsia="微软雅黑" w:hAnsi="微软雅黑" w:hint="eastAsia"/>
        </w:rPr>
        <w:t>当且仅当</w:t>
      </w:r>
      <w:r w:rsidR="00B8223E">
        <w:rPr>
          <w:rFonts w:ascii="微软雅黑" w:eastAsia="微软雅黑" w:hAnsi="微软雅黑"/>
        </w:rPr>
        <w:t>重定向选择“</w:t>
      </w:r>
      <w:r w:rsidR="00B8223E">
        <w:rPr>
          <w:rFonts w:ascii="微软雅黑" w:eastAsia="微软雅黑" w:hAnsi="微软雅黑" w:hint="eastAsia"/>
        </w:rPr>
        <w:t>重定向至</w:t>
      </w:r>
      <w:r w:rsidR="00B8223E">
        <w:rPr>
          <w:rFonts w:ascii="微软雅黑" w:eastAsia="微软雅黑" w:hAnsi="微软雅黑"/>
        </w:rPr>
        <w:t>接口”</w:t>
      </w:r>
      <w:r w:rsidR="00B8223E">
        <w:rPr>
          <w:rFonts w:ascii="微软雅黑" w:eastAsia="微软雅黑" w:hAnsi="微软雅黑" w:hint="eastAsia"/>
        </w:rPr>
        <w:t>时支持</w:t>
      </w:r>
      <w:r w:rsidR="00B8223E">
        <w:rPr>
          <w:rFonts w:ascii="微软雅黑" w:eastAsia="微软雅黑" w:hAnsi="微软雅黑"/>
        </w:rPr>
        <w:t>配置，选项为</w:t>
      </w:r>
      <w:r w:rsidR="00B8223E">
        <w:rPr>
          <w:rFonts w:ascii="微软雅黑" w:eastAsia="微软雅黑" w:hAnsi="微软雅黑" w:hint="eastAsia"/>
        </w:rPr>
        <w:t>不包括ACL绑定</w:t>
      </w:r>
      <w:r w:rsidR="00B8223E">
        <w:rPr>
          <w:rFonts w:ascii="微软雅黑" w:eastAsia="微软雅黑" w:hAnsi="微软雅黑"/>
        </w:rPr>
        <w:t>接口的其他所有</w:t>
      </w:r>
      <w:r w:rsidR="00B8223E">
        <w:rPr>
          <w:rFonts w:ascii="微软雅黑" w:eastAsia="微软雅黑" w:hAnsi="微软雅黑" w:hint="eastAsia"/>
        </w:rPr>
        <w:t>物理</w:t>
      </w:r>
      <w:r w:rsidR="00B8223E">
        <w:rPr>
          <w:rFonts w:ascii="微软雅黑" w:eastAsia="微软雅黑" w:hAnsi="微软雅黑"/>
        </w:rPr>
        <w:t>接口和聚合接口</w:t>
      </w:r>
    </w:p>
    <w:p w14:paraId="3E213D9A" w14:textId="2D5E7FD7" w:rsidR="00B8223E" w:rsidRPr="00432884" w:rsidRDefault="00B8223E" w:rsidP="005A68CF">
      <w:pPr>
        <w:pStyle w:val="af2"/>
        <w:numPr>
          <w:ilvl w:val="0"/>
          <w:numId w:val="565"/>
        </w:numPr>
        <w:ind w:firstLineChars="0"/>
        <w:rPr>
          <w:rFonts w:ascii="微软雅黑" w:eastAsia="微软雅黑" w:hAnsi="微软雅黑"/>
        </w:rPr>
      </w:pPr>
      <w:r>
        <w:rPr>
          <w:rFonts w:ascii="微软雅黑" w:eastAsia="微软雅黑" w:hAnsi="微软雅黑" w:hint="eastAsia"/>
        </w:rPr>
        <w:lastRenderedPageBreak/>
        <w:t>下一跳地址</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重定向选择“</w:t>
      </w:r>
      <w:r>
        <w:rPr>
          <w:rFonts w:ascii="微软雅黑" w:eastAsia="微软雅黑" w:hAnsi="微软雅黑" w:hint="eastAsia"/>
        </w:rPr>
        <w:t>重定向</w:t>
      </w:r>
      <w:r>
        <w:rPr>
          <w:rFonts w:ascii="微软雅黑" w:eastAsia="微软雅黑" w:hAnsi="微软雅黑"/>
        </w:rPr>
        <w:t>至下一跳”</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w:t>
      </w:r>
      <w:r>
        <w:rPr>
          <w:rFonts w:ascii="微软雅黑" w:eastAsia="微软雅黑" w:hAnsi="微软雅黑"/>
        </w:rPr>
        <w:t>将报文重定向给非直连路由的下一跳，选项为</w:t>
      </w:r>
      <w:r w:rsidR="003128D4">
        <w:rPr>
          <w:rFonts w:ascii="微软雅黑" w:eastAsia="微软雅黑" w:hAnsi="微软雅黑" w:hint="eastAsia"/>
        </w:rPr>
        <w:t>路由表</w:t>
      </w:r>
      <w:r w:rsidR="003128D4">
        <w:rPr>
          <w:rFonts w:ascii="微软雅黑" w:eastAsia="微软雅黑" w:hAnsi="微软雅黑"/>
        </w:rPr>
        <w:t>中非直连路由的下一跳地址，包括IPv4</w:t>
      </w:r>
      <w:r w:rsidR="003128D4">
        <w:rPr>
          <w:rFonts w:ascii="微软雅黑" w:eastAsia="微软雅黑" w:hAnsi="微软雅黑" w:hint="eastAsia"/>
        </w:rPr>
        <w:t>和</w:t>
      </w:r>
      <w:r w:rsidR="003128D4">
        <w:rPr>
          <w:rFonts w:ascii="微软雅黑" w:eastAsia="微软雅黑" w:hAnsi="微软雅黑"/>
        </w:rPr>
        <w:t>IPv6地址</w:t>
      </w:r>
    </w:p>
    <w:p w14:paraId="7407866E" w14:textId="77777777" w:rsidR="0076630D" w:rsidRDefault="00D7272D" w:rsidP="00B10728">
      <w:pPr>
        <w:pStyle w:val="af2"/>
        <w:numPr>
          <w:ilvl w:val="0"/>
          <w:numId w:val="35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编辑链路层ACL</w:t>
      </w:r>
    </w:p>
    <w:p w14:paraId="5FBD1123" w14:textId="77777777" w:rsidR="0076630D" w:rsidRDefault="00D7272D" w:rsidP="00B10728">
      <w:pPr>
        <w:pStyle w:val="af2"/>
        <w:numPr>
          <w:ilvl w:val="0"/>
          <w:numId w:val="35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删除链路层ACL</w:t>
      </w:r>
    </w:p>
    <w:p w14:paraId="73474A32" w14:textId="77777777" w:rsidR="0076630D" w:rsidRDefault="0076630D">
      <w:pPr>
        <w:rPr>
          <w:rFonts w:ascii="微软雅黑" w:eastAsia="微软雅黑" w:hAnsi="微软雅黑"/>
        </w:rPr>
      </w:pPr>
    </w:p>
    <w:p w14:paraId="10F6623E" w14:textId="77777777" w:rsidR="0076630D" w:rsidRDefault="00D7272D">
      <w:pPr>
        <w:rPr>
          <w:rFonts w:ascii="微软雅黑" w:eastAsia="微软雅黑" w:hAnsi="微软雅黑"/>
        </w:rPr>
      </w:pPr>
      <w:r>
        <w:rPr>
          <w:rFonts w:ascii="微软雅黑" w:eastAsia="微软雅黑" w:hAnsi="微软雅黑" w:hint="eastAsia"/>
        </w:rPr>
        <w:t xml:space="preserve">2. </w:t>
      </w:r>
      <w:r>
        <w:rPr>
          <w:rFonts w:ascii="微软雅黑" w:eastAsia="微软雅黑" w:hAnsi="微软雅黑"/>
        </w:rPr>
        <w:t>IPv4 ACL</w:t>
      </w:r>
    </w:p>
    <w:p w14:paraId="5723A496" w14:textId="77777777" w:rsidR="0076630D" w:rsidRDefault="00D7272D">
      <w:pPr>
        <w:rPr>
          <w:rFonts w:ascii="微软雅黑" w:eastAsia="微软雅黑" w:hAnsi="微软雅黑"/>
        </w:rPr>
      </w:pPr>
      <w:r>
        <w:rPr>
          <w:rFonts w:ascii="微软雅黑" w:eastAsia="微软雅黑" w:hAnsi="微软雅黑" w:hint="eastAsia"/>
        </w:rPr>
        <w:t>添加：</w:t>
      </w:r>
    </w:p>
    <w:p w14:paraId="0D6DF3F3" w14:textId="696B7B58"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ACL</w:t>
      </w:r>
      <w:r>
        <w:rPr>
          <w:rFonts w:ascii="微软雅黑" w:eastAsia="微软雅黑" w:hAnsi="微软雅黑"/>
        </w:rPr>
        <w:t>名称：【</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设置IPv</w:t>
      </w:r>
      <w:r>
        <w:rPr>
          <w:rFonts w:ascii="微软雅黑" w:eastAsia="微软雅黑" w:hAnsi="微软雅黑"/>
        </w:rPr>
        <w:t>4 ACL的名称，便于记忆。最多</w:t>
      </w:r>
      <w:r>
        <w:rPr>
          <w:rFonts w:ascii="微软雅黑" w:eastAsia="微软雅黑" w:hAnsi="微软雅黑" w:hint="eastAsia"/>
        </w:rPr>
        <w:t>输入64字符</w:t>
      </w:r>
      <w:r>
        <w:rPr>
          <w:rFonts w:ascii="微软雅黑" w:eastAsia="微软雅黑" w:hAnsi="微软雅黑"/>
        </w:rPr>
        <w:t>，</w:t>
      </w:r>
      <w:r w:rsidR="00200172">
        <w:rPr>
          <w:rFonts w:ascii="微软雅黑" w:eastAsia="微软雅黑" w:hAnsi="微软雅黑" w:hint="eastAsia"/>
        </w:rPr>
        <w:t>支持的字符</w:t>
      </w:r>
      <w:r w:rsidR="00200172"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200172" w:rsidRPr="00200172">
        <w:rPr>
          <w:rFonts w:ascii="微软雅黑" w:eastAsia="微软雅黑" w:hAnsi="微软雅黑" w:hint="eastAsia"/>
        </w:rPr>
        <w:t>这</w:t>
      </w:r>
      <w:r w:rsidR="00987DC8">
        <w:rPr>
          <w:rFonts w:ascii="微软雅黑" w:eastAsia="微软雅黑" w:hAnsi="微软雅黑"/>
        </w:rPr>
        <w:t>5</w:t>
      </w:r>
      <w:r w:rsidR="00200172" w:rsidRPr="00200172">
        <w:rPr>
          <w:rFonts w:ascii="微软雅黑" w:eastAsia="微软雅黑" w:hAnsi="微软雅黑" w:hint="eastAsia"/>
        </w:rPr>
        <w:t>项</w:t>
      </w:r>
      <w:r w:rsidR="00200172">
        <w:rPr>
          <w:rFonts w:ascii="微软雅黑" w:eastAsia="微软雅黑" w:hAnsi="微软雅黑" w:hint="eastAsia"/>
        </w:rPr>
        <w:t>，</w:t>
      </w:r>
      <w:r w:rsidR="00200172">
        <w:rPr>
          <w:rFonts w:ascii="微软雅黑" w:eastAsia="微软雅黑" w:hAnsi="微软雅黑"/>
        </w:rPr>
        <w:t>不支持</w:t>
      </w:r>
      <w:r w:rsidR="00200172">
        <w:rPr>
          <w:rFonts w:ascii="微软雅黑" w:eastAsia="微软雅黑" w:hAnsi="微软雅黑" w:hint="eastAsia"/>
        </w:rPr>
        <w:t>字符</w:t>
      </w:r>
      <w:r w:rsidR="00200172">
        <w:rPr>
          <w:rFonts w:ascii="微软雅黑" w:eastAsia="微软雅黑" w:hAnsi="微软雅黑"/>
        </w:rPr>
        <w:t>以报错形式提示</w:t>
      </w:r>
    </w:p>
    <w:p w14:paraId="4E346281" w14:textId="77777777" w:rsidR="0076630D" w:rsidRDefault="00D7272D">
      <w:pPr>
        <w:ind w:left="415"/>
        <w:rPr>
          <w:rFonts w:ascii="微软雅黑" w:eastAsia="微软雅黑" w:hAnsi="微软雅黑"/>
        </w:rPr>
      </w:pPr>
      <w:r>
        <w:rPr>
          <w:rFonts w:ascii="微软雅黑" w:eastAsia="微软雅黑" w:hAnsi="微软雅黑" w:hint="eastAsia"/>
        </w:rPr>
        <w:t>规则</w:t>
      </w:r>
      <w:r>
        <w:rPr>
          <w:rFonts w:ascii="微软雅黑" w:eastAsia="微软雅黑" w:hAnsi="微软雅黑"/>
        </w:rPr>
        <w:t>设置：</w:t>
      </w:r>
    </w:p>
    <w:p w14:paraId="4AB3D5AA" w14:textId="19B4828B" w:rsidR="0076630D" w:rsidRDefault="00D7272D">
      <w:pPr>
        <w:ind w:left="415"/>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w:t>
      </w:r>
      <w:r>
        <w:rPr>
          <w:rFonts w:ascii="微软雅黑" w:eastAsia="微软雅黑" w:hAnsi="微软雅黑"/>
        </w:rPr>
        <w:t>一个ACL</w:t>
      </w:r>
      <w:r>
        <w:rPr>
          <w:rFonts w:ascii="微软雅黑" w:eastAsia="微软雅黑" w:hAnsi="微软雅黑" w:hint="eastAsia"/>
        </w:rPr>
        <w:t>支持</w:t>
      </w:r>
      <w:r>
        <w:rPr>
          <w:rFonts w:ascii="微软雅黑" w:eastAsia="微软雅黑" w:hAnsi="微软雅黑"/>
        </w:rPr>
        <w:t>设置多条规则</w:t>
      </w:r>
      <w:r w:rsidR="00B94040">
        <w:rPr>
          <w:rFonts w:ascii="微软雅黑" w:eastAsia="微软雅黑" w:hAnsi="微软雅黑" w:hint="eastAsia"/>
        </w:rPr>
        <w:t>，</w:t>
      </w:r>
      <w:r w:rsidR="00B94040">
        <w:rPr>
          <w:rFonts w:ascii="微软雅黑" w:eastAsia="微软雅黑" w:hAnsi="微软雅黑"/>
        </w:rPr>
        <w:t>至多</w:t>
      </w:r>
      <w:r w:rsidR="00B94040">
        <w:rPr>
          <w:rFonts w:ascii="微软雅黑" w:eastAsia="微软雅黑" w:hAnsi="微软雅黑" w:hint="eastAsia"/>
        </w:rPr>
        <w:t>128</w:t>
      </w:r>
      <w:r>
        <w:rPr>
          <w:rFonts w:ascii="微软雅黑" w:eastAsia="微软雅黑" w:hAnsi="微软雅黑" w:hint="eastAsia"/>
        </w:rPr>
        <w:t>。</w:t>
      </w:r>
      <w:r>
        <w:rPr>
          <w:rFonts w:ascii="微软雅黑" w:eastAsia="微软雅黑" w:hAnsi="微软雅黑"/>
        </w:rPr>
        <w:t>当有</w:t>
      </w:r>
      <w:r>
        <w:rPr>
          <w:rFonts w:ascii="微软雅黑" w:eastAsia="微软雅黑" w:hAnsi="微软雅黑" w:hint="eastAsia"/>
        </w:rPr>
        <w:t>规则设置(除</w:t>
      </w:r>
      <w:r>
        <w:rPr>
          <w:rFonts w:ascii="微软雅黑" w:eastAsia="微软雅黑" w:hAnsi="微软雅黑"/>
        </w:rPr>
        <w:t>规则编号外</w:t>
      </w:r>
      <w:r>
        <w:rPr>
          <w:rFonts w:ascii="微软雅黑" w:eastAsia="微软雅黑" w:hAnsi="微软雅黑" w:hint="eastAsia"/>
        </w:rPr>
        <w:t>)</w:t>
      </w:r>
      <w:r>
        <w:rPr>
          <w:rFonts w:ascii="微软雅黑" w:eastAsia="微软雅黑" w:hAnsi="微软雅黑"/>
        </w:rPr>
        <w:t>完全相同时</w:t>
      </w:r>
      <w:r>
        <w:rPr>
          <w:rFonts w:ascii="微软雅黑" w:eastAsia="微软雅黑" w:hAnsi="微软雅黑" w:hint="eastAsia"/>
        </w:rPr>
        <w:t>，</w:t>
      </w:r>
      <w:r>
        <w:rPr>
          <w:rFonts w:ascii="微软雅黑" w:eastAsia="微软雅黑" w:hAnsi="微软雅黑"/>
        </w:rPr>
        <w:t>需提示“</w:t>
      </w:r>
      <w:r>
        <w:rPr>
          <w:rFonts w:ascii="微软雅黑" w:eastAsia="微软雅黑" w:hAnsi="微软雅黑" w:hint="eastAsia"/>
        </w:rPr>
        <w:t>此规则</w:t>
      </w:r>
      <w:r>
        <w:rPr>
          <w:rFonts w:ascii="微软雅黑" w:eastAsia="微软雅黑" w:hAnsi="微软雅黑"/>
        </w:rPr>
        <w:t>已存在”</w:t>
      </w:r>
      <w:r>
        <w:rPr>
          <w:rFonts w:ascii="微软雅黑" w:eastAsia="微软雅黑" w:hAnsi="微软雅黑" w:hint="eastAsia"/>
        </w:rPr>
        <w:t>。</w:t>
      </w:r>
    </w:p>
    <w:p w14:paraId="7018BCB0" w14:textId="77777777" w:rsidR="0076630D" w:rsidRDefault="00D7272D">
      <w:pPr>
        <w:ind w:left="415"/>
        <w:rPr>
          <w:rFonts w:ascii="微软雅黑" w:eastAsia="微软雅黑" w:hAnsi="微软雅黑"/>
        </w:rPr>
      </w:pPr>
      <w:r>
        <w:rPr>
          <w:rFonts w:ascii="微软雅黑" w:eastAsia="微软雅黑" w:hAnsi="微软雅黑" w:hint="eastAsia"/>
        </w:rPr>
        <w:t xml:space="preserve">    2.若</w:t>
      </w:r>
      <w:r>
        <w:rPr>
          <w:rFonts w:ascii="微软雅黑" w:eastAsia="微软雅黑" w:hAnsi="微软雅黑"/>
        </w:rPr>
        <w:t>所有规则遍历完成后，没有匹配</w:t>
      </w:r>
      <w:r>
        <w:rPr>
          <w:rFonts w:ascii="微软雅黑" w:eastAsia="微软雅黑" w:hAnsi="微软雅黑" w:hint="eastAsia"/>
        </w:rPr>
        <w:t>的</w:t>
      </w:r>
      <w:r>
        <w:rPr>
          <w:rFonts w:ascii="微软雅黑" w:eastAsia="微软雅黑" w:hAnsi="微软雅黑"/>
        </w:rPr>
        <w:t>，则直接</w:t>
      </w:r>
      <w:r>
        <w:rPr>
          <w:rFonts w:ascii="微软雅黑" w:eastAsia="微软雅黑" w:hAnsi="微软雅黑" w:hint="eastAsia"/>
        </w:rPr>
        <w:t>Deny</w:t>
      </w:r>
      <w:r>
        <w:rPr>
          <w:rFonts w:ascii="微软雅黑" w:eastAsia="微软雅黑" w:hAnsi="微软雅黑"/>
        </w:rPr>
        <w:t>报文。</w:t>
      </w:r>
    </w:p>
    <w:p w14:paraId="054753AB" w14:textId="77777777" w:rsidR="00B94040" w:rsidRDefault="00B94040" w:rsidP="00B94040">
      <w:pPr>
        <w:ind w:left="415"/>
        <w:rPr>
          <w:rFonts w:ascii="微软雅黑" w:eastAsia="微软雅黑" w:hAnsi="微软雅黑"/>
        </w:rPr>
      </w:pPr>
      <w:r>
        <w:rPr>
          <w:rFonts w:ascii="微软雅黑" w:eastAsia="微软雅黑" w:hAnsi="微软雅黑" w:hint="eastAsia"/>
        </w:rPr>
        <w:t xml:space="preserve">    3.一旦</w:t>
      </w:r>
      <w:r>
        <w:rPr>
          <w:rFonts w:ascii="微软雅黑" w:eastAsia="微软雅黑" w:hAnsi="微软雅黑"/>
        </w:rPr>
        <w:t>ACL</w:t>
      </w:r>
      <w:r>
        <w:rPr>
          <w:rFonts w:ascii="微软雅黑" w:eastAsia="微软雅黑" w:hAnsi="微软雅黑" w:hint="eastAsia"/>
        </w:rPr>
        <w:t>添加</w:t>
      </w:r>
      <w:r>
        <w:rPr>
          <w:rFonts w:ascii="微软雅黑" w:eastAsia="微软雅黑" w:hAnsi="微软雅黑"/>
        </w:rPr>
        <w:t>规则后，</w:t>
      </w:r>
      <w:r>
        <w:rPr>
          <w:rFonts w:ascii="微软雅黑" w:eastAsia="微软雅黑" w:hAnsi="微软雅黑" w:hint="eastAsia"/>
        </w:rPr>
        <w:t>系统</w:t>
      </w:r>
      <w:r>
        <w:rPr>
          <w:rFonts w:ascii="微软雅黑" w:eastAsia="微软雅黑" w:hAnsi="微软雅黑"/>
        </w:rPr>
        <w:t>默认</w:t>
      </w:r>
      <w:r>
        <w:rPr>
          <w:rFonts w:ascii="微软雅黑" w:eastAsia="微软雅黑" w:hAnsi="微软雅黑" w:hint="eastAsia"/>
        </w:rPr>
        <w:t>生成</w:t>
      </w:r>
      <w:r>
        <w:rPr>
          <w:rFonts w:ascii="微软雅黑" w:eastAsia="微软雅黑" w:hAnsi="微软雅黑"/>
        </w:rPr>
        <w:t>一条默认规则，</w:t>
      </w:r>
      <w:r>
        <w:rPr>
          <w:rFonts w:ascii="微软雅黑" w:eastAsia="微软雅黑" w:hAnsi="微软雅黑" w:hint="eastAsia"/>
        </w:rPr>
        <w:t>行为</w:t>
      </w:r>
      <w:r>
        <w:rPr>
          <w:rFonts w:ascii="微软雅黑" w:eastAsia="微软雅黑" w:hAnsi="微软雅黑"/>
        </w:rPr>
        <w:t>丢弃，</w:t>
      </w:r>
      <w:r>
        <w:rPr>
          <w:rFonts w:ascii="微软雅黑" w:eastAsia="微软雅黑" w:hAnsi="微软雅黑" w:hint="eastAsia"/>
        </w:rPr>
        <w:t>优先级最低。</w:t>
      </w:r>
    </w:p>
    <w:p w14:paraId="000B954A"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规则编号</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规则的编号，此决定了规则的匹配顺序，编号越小越</w:t>
      </w:r>
      <w:r>
        <w:rPr>
          <w:rFonts w:ascii="微软雅黑" w:eastAsia="微软雅黑" w:hAnsi="微软雅黑" w:hint="eastAsia"/>
        </w:rPr>
        <w:t>优先</w:t>
      </w:r>
      <w:r>
        <w:rPr>
          <w:rFonts w:ascii="微软雅黑" w:eastAsia="微软雅黑" w:hAnsi="微软雅黑"/>
        </w:rPr>
        <w:t>被匹配。取值范围为</w:t>
      </w:r>
      <w:r>
        <w:rPr>
          <w:rFonts w:ascii="微软雅黑" w:eastAsia="微软雅黑" w:hAnsi="微软雅黑" w:hint="eastAsia"/>
        </w:rPr>
        <w:t>1</w:t>
      </w:r>
      <w:r>
        <w:rPr>
          <w:rFonts w:ascii="微软雅黑" w:eastAsia="微软雅黑" w:hAnsi="微软雅黑"/>
        </w:rPr>
        <w:t>-2147483647</w:t>
      </w:r>
      <w:r>
        <w:rPr>
          <w:rFonts w:ascii="微软雅黑" w:eastAsia="微软雅黑" w:hAnsi="微软雅黑" w:hint="eastAsia"/>
        </w:rPr>
        <w:t>。</w:t>
      </w:r>
    </w:p>
    <w:p w14:paraId="576AFA58" w14:textId="3114C9BD"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数据行为</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对匹配</w:t>
      </w:r>
      <w:r>
        <w:rPr>
          <w:rFonts w:ascii="微软雅黑" w:eastAsia="微软雅黑" w:hAnsi="微软雅黑" w:hint="eastAsia"/>
        </w:rPr>
        <w:t>该</w:t>
      </w:r>
      <w:r>
        <w:rPr>
          <w:rFonts w:ascii="微软雅黑" w:eastAsia="微软雅黑" w:hAnsi="微软雅黑"/>
        </w:rPr>
        <w:t>规则的报文</w:t>
      </w:r>
      <w:r>
        <w:rPr>
          <w:rFonts w:ascii="微软雅黑" w:eastAsia="微软雅黑" w:hAnsi="微软雅黑" w:hint="eastAsia"/>
        </w:rPr>
        <w:t>执行</w:t>
      </w:r>
      <w:r>
        <w:rPr>
          <w:rFonts w:ascii="微软雅黑" w:eastAsia="微软雅黑" w:hAnsi="微软雅黑"/>
        </w:rPr>
        <w:t>的</w:t>
      </w:r>
      <w:r>
        <w:rPr>
          <w:rFonts w:ascii="微软雅黑" w:eastAsia="微软雅黑" w:hAnsi="微软雅黑" w:hint="eastAsia"/>
        </w:rPr>
        <w:t>动作</w:t>
      </w:r>
      <w:r>
        <w:rPr>
          <w:rFonts w:ascii="微软雅黑" w:eastAsia="微软雅黑" w:hAnsi="微软雅黑"/>
        </w:rPr>
        <w:t>，选项有{</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放行|</w:t>
      </w:r>
      <w:r>
        <w:rPr>
          <w:rFonts w:ascii="微软雅黑" w:eastAsia="微软雅黑" w:hAnsi="微软雅黑"/>
        </w:rPr>
        <w:t>shutdown}</w:t>
      </w:r>
      <w:r w:rsidR="00FA057F">
        <w:rPr>
          <w:rFonts w:ascii="微软雅黑" w:eastAsia="微软雅黑" w:hAnsi="微软雅黑" w:hint="eastAsia"/>
        </w:rPr>
        <w:t>，</w:t>
      </w:r>
      <w:r w:rsidR="00FA057F">
        <w:rPr>
          <w:rFonts w:ascii="微软雅黑" w:eastAsia="微软雅黑" w:hAnsi="微软雅黑"/>
        </w:rPr>
        <w:t>默认放行</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即拒绝匹配</w:t>
      </w:r>
      <w:r>
        <w:rPr>
          <w:rFonts w:ascii="微软雅黑" w:eastAsia="微软雅黑" w:hAnsi="微软雅黑"/>
        </w:rPr>
        <w:t>的</w:t>
      </w:r>
      <w:r>
        <w:rPr>
          <w:rFonts w:ascii="微软雅黑" w:eastAsia="微软雅黑" w:hAnsi="微软雅黑" w:hint="eastAsia"/>
        </w:rPr>
        <w:t>报文</w:t>
      </w:r>
      <w:r>
        <w:rPr>
          <w:rFonts w:ascii="微软雅黑" w:eastAsia="微软雅黑" w:hAnsi="微软雅黑"/>
        </w:rPr>
        <w:t>通过，“</w:t>
      </w:r>
      <w:r>
        <w:rPr>
          <w:rFonts w:ascii="微软雅黑" w:eastAsia="微软雅黑" w:hAnsi="微软雅黑" w:hint="eastAsia"/>
        </w:rPr>
        <w:t>放行</w:t>
      </w:r>
      <w:r>
        <w:rPr>
          <w:rFonts w:ascii="微软雅黑" w:eastAsia="微软雅黑" w:hAnsi="微软雅黑"/>
        </w:rPr>
        <w:t>”</w:t>
      </w:r>
      <w:r>
        <w:rPr>
          <w:rFonts w:ascii="微软雅黑" w:eastAsia="微软雅黑" w:hAnsi="微软雅黑" w:hint="eastAsia"/>
        </w:rPr>
        <w:t>即允许</w:t>
      </w:r>
      <w:r>
        <w:rPr>
          <w:rFonts w:ascii="微软雅黑" w:eastAsia="微软雅黑" w:hAnsi="微软雅黑"/>
        </w:rPr>
        <w:t>匹配的报文通过</w:t>
      </w:r>
      <w:r>
        <w:rPr>
          <w:rFonts w:ascii="微软雅黑" w:eastAsia="微软雅黑" w:hAnsi="微软雅黑" w:hint="eastAsia"/>
        </w:rPr>
        <w:t>，</w:t>
      </w:r>
      <w:r>
        <w:rPr>
          <w:rFonts w:ascii="微软雅黑" w:eastAsia="微软雅黑" w:hAnsi="微软雅黑"/>
        </w:rPr>
        <w:t>“shutdown”</w:t>
      </w:r>
      <w:r>
        <w:rPr>
          <w:rFonts w:ascii="微软雅黑" w:eastAsia="微软雅黑" w:hAnsi="微软雅黑" w:hint="eastAsia"/>
        </w:rPr>
        <w:t>即</w:t>
      </w:r>
      <w:r>
        <w:rPr>
          <w:rFonts w:ascii="微软雅黑" w:eastAsia="微软雅黑" w:hAnsi="微软雅黑"/>
        </w:rPr>
        <w:t>表示自动将端口shutdown。</w:t>
      </w:r>
    </w:p>
    <w:p w14:paraId="3E12E03B" w14:textId="77777777" w:rsidR="0076630D" w:rsidRDefault="00D7272D" w:rsidP="00B10728">
      <w:pPr>
        <w:pStyle w:val="af2"/>
        <w:numPr>
          <w:ilvl w:val="0"/>
          <w:numId w:val="359"/>
        </w:numPr>
        <w:ind w:firstLineChars="0"/>
        <w:rPr>
          <w:rFonts w:ascii="微软雅黑" w:eastAsia="微软雅黑" w:hAnsi="微软雅黑"/>
        </w:rPr>
      </w:pPr>
      <w:r>
        <w:rPr>
          <w:rFonts w:ascii="微软雅黑" w:eastAsia="微软雅黑" w:hAnsi="微软雅黑" w:hint="eastAsia"/>
        </w:rPr>
        <w:t>协议类型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w:t>
      </w:r>
      <w:r>
        <w:rPr>
          <w:rFonts w:ascii="微软雅黑" w:eastAsia="微软雅黑" w:hAnsi="微软雅黑"/>
        </w:rPr>
        <w:t>显示</w:t>
      </w: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支持</w:t>
      </w:r>
      <w:r>
        <w:rPr>
          <w:rFonts w:ascii="微软雅黑" w:eastAsia="微软雅黑" w:hAnsi="微软雅黑"/>
        </w:rPr>
        <w:t>的不同</w:t>
      </w:r>
      <w:r>
        <w:rPr>
          <w:rFonts w:ascii="微软雅黑" w:eastAsia="微软雅黑" w:hAnsi="微软雅黑" w:hint="eastAsia"/>
        </w:rPr>
        <w:t>协议类型，支持</w:t>
      </w:r>
      <w:r>
        <w:rPr>
          <w:rFonts w:ascii="微软雅黑" w:eastAsia="微软雅黑" w:hAnsi="微软雅黑"/>
        </w:rPr>
        <w:t>任意协</w:t>
      </w:r>
      <w:r>
        <w:rPr>
          <w:rFonts w:ascii="微软雅黑" w:eastAsia="微软雅黑" w:hAnsi="微软雅黑"/>
        </w:rPr>
        <w:lastRenderedPageBreak/>
        <w:t>议类型，也</w:t>
      </w:r>
      <w:r>
        <w:rPr>
          <w:rFonts w:ascii="微软雅黑" w:eastAsia="微软雅黑" w:hAnsi="微软雅黑" w:hint="eastAsia"/>
        </w:rPr>
        <w:t>支持</w:t>
      </w:r>
      <w:r>
        <w:rPr>
          <w:rFonts w:ascii="微软雅黑" w:eastAsia="微软雅黑" w:hAnsi="微软雅黑"/>
        </w:rPr>
        <w:t>用户自定义</w:t>
      </w:r>
      <w:r>
        <w:rPr>
          <w:rFonts w:ascii="微软雅黑" w:eastAsia="微软雅黑" w:hAnsi="微软雅黑" w:hint="eastAsia"/>
        </w:rPr>
        <w:t>，</w:t>
      </w:r>
      <w:r>
        <w:rPr>
          <w:rFonts w:ascii="微软雅黑" w:eastAsia="微软雅黑" w:hAnsi="微软雅黑"/>
        </w:rPr>
        <w:t>自定义</w:t>
      </w:r>
      <w:r>
        <w:rPr>
          <w:rFonts w:ascii="微软雅黑" w:eastAsia="微软雅黑" w:hAnsi="微软雅黑" w:hint="eastAsia"/>
        </w:rPr>
        <w:t>时</w:t>
      </w:r>
      <w:r>
        <w:rPr>
          <w:rFonts w:ascii="微软雅黑" w:eastAsia="微软雅黑" w:hAnsi="微软雅黑"/>
        </w:rPr>
        <w:t>允许输入的范围为</w:t>
      </w:r>
      <w:r>
        <w:rPr>
          <w:rFonts w:ascii="微软雅黑" w:eastAsia="微软雅黑" w:hAnsi="微软雅黑" w:hint="eastAsia"/>
        </w:rPr>
        <w:t>0</w:t>
      </w:r>
      <w:r>
        <w:rPr>
          <w:rFonts w:ascii="微软雅黑" w:eastAsia="微软雅黑" w:hAnsi="微软雅黑"/>
        </w:rPr>
        <w:t>-255。</w:t>
      </w:r>
    </w:p>
    <w:p w14:paraId="75310BE0"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默认</w:t>
      </w:r>
      <w:r>
        <w:rPr>
          <w:rFonts w:ascii="微软雅黑" w:eastAsia="微软雅黑" w:hAnsi="微软雅黑"/>
        </w:rPr>
        <w:t>可供选择的选项有</w:t>
      </w:r>
      <w:r>
        <w:rPr>
          <w:rFonts w:ascii="微软雅黑" w:eastAsia="微软雅黑" w:hAnsi="微软雅黑" w:hint="eastAsia"/>
        </w:rPr>
        <w:t>{</w:t>
      </w:r>
      <w:r>
        <w:rPr>
          <w:rFonts w:ascii="微软雅黑" w:eastAsia="微软雅黑" w:hAnsi="微软雅黑"/>
        </w:rPr>
        <w:t xml:space="preserve">Any | ICMP(1) | IP in IP(4) | TCP(6) | EGP (8) | IGP (9) | UDP(17) | HMP(20) | RDP(27) | IPV6(41) | IPV6:ROUT(43) | IPV6:FRAG(44) | RSVP(46) | IPv6:ICMP(58) | OSPF(89) | PIM(103) | L2TP(115) | </w:t>
      </w:r>
      <w:r>
        <w:rPr>
          <w:rFonts w:ascii="微软雅黑" w:eastAsia="微软雅黑" w:hAnsi="微软雅黑" w:hint="eastAsia"/>
        </w:rPr>
        <w:t>自定义}。</w:t>
      </w:r>
    </w:p>
    <w:p w14:paraId="75A18569"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匹配条件：</w:t>
      </w:r>
    </w:p>
    <w:p w14:paraId="508802DB" w14:textId="77777777" w:rsidR="0076630D" w:rsidRDefault="00D7272D" w:rsidP="00B10728">
      <w:pPr>
        <w:pStyle w:val="af2"/>
        <w:numPr>
          <w:ilvl w:val="0"/>
          <w:numId w:val="359"/>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源</w:t>
      </w:r>
      <w:r>
        <w:rPr>
          <w:rFonts w:ascii="微软雅黑" w:eastAsia="微软雅黑" w:hAnsi="微软雅黑"/>
        </w:rPr>
        <w:t>IP地址：【</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源IP地址，选项有{Any|自定义}</w:t>
      </w:r>
      <w:r>
        <w:rPr>
          <w:rFonts w:ascii="微软雅黑" w:eastAsia="微软雅黑" w:hAnsi="微软雅黑" w:hint="eastAsia"/>
        </w:rPr>
        <w:t>，默认Any</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匹配任意源IP地址。</w:t>
      </w:r>
      <w:r>
        <w:rPr>
          <w:rFonts w:ascii="微软雅黑" w:eastAsia="微软雅黑" w:hAnsi="微软雅黑" w:hint="eastAsia"/>
        </w:rPr>
        <w:t>设置</w:t>
      </w:r>
      <w:r>
        <w:rPr>
          <w:rFonts w:ascii="微软雅黑" w:eastAsia="微软雅黑" w:hAnsi="微软雅黑"/>
        </w:rPr>
        <w:t>为“</w:t>
      </w:r>
      <w:r>
        <w:rPr>
          <w:rFonts w:ascii="微软雅黑" w:eastAsia="微软雅黑" w:hAnsi="微软雅黑" w:hint="eastAsia"/>
        </w:rPr>
        <w:t>自定义</w:t>
      </w:r>
      <w:r>
        <w:rPr>
          <w:rFonts w:ascii="微软雅黑" w:eastAsia="微软雅黑" w:hAnsi="微软雅黑"/>
        </w:rPr>
        <w:t>”</w:t>
      </w:r>
      <w:r>
        <w:rPr>
          <w:rFonts w:ascii="微软雅黑" w:eastAsia="微软雅黑" w:hAnsi="微软雅黑" w:hint="eastAsia"/>
        </w:rPr>
        <w:t>后</w:t>
      </w:r>
      <w:r>
        <w:rPr>
          <w:rFonts w:ascii="微软雅黑" w:eastAsia="微软雅黑" w:hAnsi="微软雅黑"/>
        </w:rPr>
        <w:t>，需配置源IP地址及其掩码。</w:t>
      </w:r>
    </w:p>
    <w:p w14:paraId="0CE27330" w14:textId="77777777" w:rsidR="0076630D" w:rsidRDefault="00D7272D" w:rsidP="00B10728">
      <w:pPr>
        <w:pStyle w:val="af2"/>
        <w:numPr>
          <w:ilvl w:val="0"/>
          <w:numId w:val="360"/>
        </w:numPr>
        <w:ind w:firstLineChars="0"/>
        <w:rPr>
          <w:rFonts w:ascii="微软雅黑" w:eastAsia="微软雅黑" w:hAnsi="微软雅黑"/>
        </w:rPr>
      </w:pPr>
      <w:r>
        <w:rPr>
          <w:rFonts w:ascii="微软雅黑" w:eastAsia="微软雅黑" w:hAnsi="微软雅黑" w:hint="eastAsia"/>
        </w:rPr>
        <w:t>源</w:t>
      </w:r>
      <w:r>
        <w:rPr>
          <w:rFonts w:ascii="微软雅黑" w:eastAsia="微软雅黑" w:hAnsi="微软雅黑"/>
        </w:rPr>
        <w:t>IP地址：</w:t>
      </w:r>
      <w:r>
        <w:rPr>
          <w:rFonts w:ascii="微软雅黑" w:eastAsia="微软雅黑" w:hAnsi="微软雅黑" w:hint="eastAsia"/>
        </w:rPr>
        <w:t>【text文本框】设置</w:t>
      </w:r>
      <w:r>
        <w:rPr>
          <w:rFonts w:ascii="微软雅黑" w:eastAsia="微软雅黑" w:hAnsi="微软雅黑"/>
        </w:rPr>
        <w:t>IP报文的源IP地址</w:t>
      </w:r>
      <w:r>
        <w:rPr>
          <w:rFonts w:ascii="微软雅黑" w:eastAsia="微软雅黑" w:hAnsi="微软雅黑" w:hint="eastAsia"/>
        </w:rPr>
        <w:t>。</w:t>
      </w:r>
      <w:r>
        <w:rPr>
          <w:rFonts w:ascii="微软雅黑" w:eastAsia="微软雅黑" w:hAnsi="微软雅黑"/>
        </w:rPr>
        <w:t>按IPv4</w:t>
      </w:r>
      <w:r>
        <w:rPr>
          <w:rFonts w:ascii="微软雅黑" w:eastAsia="微软雅黑" w:hAnsi="微软雅黑" w:hint="eastAsia"/>
        </w:rPr>
        <w:t>地址</w:t>
      </w:r>
      <w:r>
        <w:rPr>
          <w:rFonts w:ascii="微软雅黑" w:eastAsia="微软雅黑" w:hAnsi="微软雅黑"/>
        </w:rPr>
        <w:t>格式（</w:t>
      </w:r>
      <w:r>
        <w:rPr>
          <w:rFonts w:ascii="微软雅黑" w:eastAsia="微软雅黑" w:hAnsi="微软雅黑" w:hint="eastAsia"/>
        </w:rPr>
        <w:t>点分十进制</w:t>
      </w:r>
      <w:r>
        <w:rPr>
          <w:rFonts w:ascii="微软雅黑" w:eastAsia="微软雅黑" w:hAnsi="微软雅黑"/>
        </w:rPr>
        <w:t>）</w:t>
      </w:r>
      <w:r>
        <w:rPr>
          <w:rFonts w:ascii="微软雅黑" w:eastAsia="微软雅黑" w:hAnsi="微软雅黑" w:hint="eastAsia"/>
        </w:rPr>
        <w:t>进行输入</w:t>
      </w:r>
      <w:r>
        <w:rPr>
          <w:rFonts w:ascii="微软雅黑" w:eastAsia="微软雅黑" w:hAnsi="微软雅黑"/>
        </w:rPr>
        <w:t>，否则需</w:t>
      </w:r>
      <w:r>
        <w:rPr>
          <w:rFonts w:ascii="微软雅黑" w:eastAsia="微软雅黑" w:hAnsi="微软雅黑" w:hint="eastAsia"/>
        </w:rPr>
        <w:t>提示</w:t>
      </w:r>
      <w:r>
        <w:rPr>
          <w:rFonts w:ascii="微软雅黑" w:eastAsia="微软雅黑" w:hAnsi="微软雅黑"/>
        </w:rPr>
        <w:t>“</w:t>
      </w:r>
      <w:r>
        <w:rPr>
          <w:rFonts w:ascii="微软雅黑" w:eastAsia="微软雅黑" w:hAnsi="微软雅黑" w:hint="eastAsia"/>
        </w:rPr>
        <w:t>您输入</w:t>
      </w:r>
      <w:r>
        <w:rPr>
          <w:rFonts w:ascii="微软雅黑" w:eastAsia="微软雅黑" w:hAnsi="微软雅黑"/>
        </w:rPr>
        <w:t>的IPv4</w:t>
      </w:r>
      <w:r>
        <w:rPr>
          <w:rFonts w:ascii="微软雅黑" w:eastAsia="微软雅黑" w:hAnsi="微软雅黑" w:hint="eastAsia"/>
        </w:rPr>
        <w:t>地址</w:t>
      </w:r>
      <w:r>
        <w:rPr>
          <w:rFonts w:ascii="微软雅黑" w:eastAsia="微软雅黑" w:hAnsi="微软雅黑"/>
        </w:rPr>
        <w:t>格式不正确，请重新输入”</w:t>
      </w:r>
      <w:r>
        <w:rPr>
          <w:rFonts w:ascii="微软雅黑" w:eastAsia="微软雅黑" w:hAnsi="微软雅黑" w:hint="eastAsia"/>
        </w:rPr>
        <w:t>。</w:t>
      </w:r>
    </w:p>
    <w:p w14:paraId="6669B3EE" w14:textId="3302E075" w:rsidR="0076630D" w:rsidRDefault="00D7272D" w:rsidP="002E4BB2">
      <w:pPr>
        <w:pStyle w:val="af2"/>
        <w:numPr>
          <w:ilvl w:val="0"/>
          <w:numId w:val="360"/>
        </w:numPr>
        <w:ind w:firstLineChars="0"/>
        <w:rPr>
          <w:rFonts w:ascii="微软雅黑" w:eastAsia="微软雅黑" w:hAnsi="微软雅黑"/>
        </w:rPr>
      </w:pPr>
      <w:r>
        <w:rPr>
          <w:rFonts w:ascii="微软雅黑" w:eastAsia="微软雅黑" w:hAnsi="微软雅黑" w:hint="eastAsia"/>
        </w:rPr>
        <w:t>掩码</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IP报文的源IP地址</w:t>
      </w:r>
      <w:r>
        <w:rPr>
          <w:rFonts w:ascii="微软雅黑" w:eastAsia="微软雅黑" w:hAnsi="微软雅黑" w:hint="eastAsia"/>
        </w:rPr>
        <w:t>掩码</w:t>
      </w:r>
      <w:r w:rsidR="002E4BB2">
        <w:rPr>
          <w:rFonts w:ascii="微软雅黑" w:eastAsia="微软雅黑" w:hAnsi="微软雅黑" w:hint="eastAsia"/>
        </w:rPr>
        <w:t>，</w:t>
      </w:r>
      <w:r w:rsidR="002E4BB2" w:rsidRPr="002E4BB2">
        <w:rPr>
          <w:rFonts w:ascii="微软雅黑" w:eastAsia="微软雅黑" w:hAnsi="微软雅黑" w:hint="eastAsia"/>
        </w:rPr>
        <w:t>以点分十进制格式表示，换算成二进制后，0表示不关心，1表示匹配，与子网掩码相同。掩码中的0或1可以是不连续的，比如可以是0.255.0.255</w:t>
      </w:r>
      <w:r>
        <w:rPr>
          <w:rFonts w:ascii="微软雅黑" w:eastAsia="微软雅黑" w:hAnsi="微软雅黑"/>
        </w:rPr>
        <w:t>。按IPv4</w:t>
      </w:r>
      <w:r>
        <w:rPr>
          <w:rFonts w:ascii="微软雅黑" w:eastAsia="微软雅黑" w:hAnsi="微软雅黑" w:hint="eastAsia"/>
        </w:rPr>
        <w:t>地址</w:t>
      </w:r>
      <w:r>
        <w:rPr>
          <w:rFonts w:ascii="微软雅黑" w:eastAsia="微软雅黑" w:hAnsi="微软雅黑"/>
        </w:rPr>
        <w:t>格式（</w:t>
      </w:r>
      <w:r>
        <w:rPr>
          <w:rFonts w:ascii="微软雅黑" w:eastAsia="微软雅黑" w:hAnsi="微软雅黑" w:hint="eastAsia"/>
        </w:rPr>
        <w:t>点分十进制</w:t>
      </w:r>
      <w:r>
        <w:rPr>
          <w:rFonts w:ascii="微软雅黑" w:eastAsia="微软雅黑" w:hAnsi="微软雅黑"/>
        </w:rPr>
        <w:t>）</w:t>
      </w:r>
      <w:r>
        <w:rPr>
          <w:rFonts w:ascii="微软雅黑" w:eastAsia="微软雅黑" w:hAnsi="微软雅黑" w:hint="eastAsia"/>
        </w:rPr>
        <w:t>进行输入</w:t>
      </w:r>
      <w:r>
        <w:rPr>
          <w:rFonts w:ascii="微软雅黑" w:eastAsia="微软雅黑" w:hAnsi="微软雅黑"/>
        </w:rPr>
        <w:t>，否则需</w:t>
      </w:r>
      <w:r>
        <w:rPr>
          <w:rFonts w:ascii="微软雅黑" w:eastAsia="微软雅黑" w:hAnsi="微软雅黑" w:hint="eastAsia"/>
        </w:rPr>
        <w:t>提示</w:t>
      </w:r>
      <w:r>
        <w:rPr>
          <w:rFonts w:ascii="微软雅黑" w:eastAsia="微软雅黑" w:hAnsi="微软雅黑"/>
        </w:rPr>
        <w:t>“</w:t>
      </w:r>
      <w:r>
        <w:rPr>
          <w:rFonts w:ascii="微软雅黑" w:eastAsia="微软雅黑" w:hAnsi="微软雅黑" w:hint="eastAsia"/>
        </w:rPr>
        <w:t>您输入</w:t>
      </w:r>
      <w:r>
        <w:rPr>
          <w:rFonts w:ascii="微软雅黑" w:eastAsia="微软雅黑" w:hAnsi="微软雅黑"/>
        </w:rPr>
        <w:t>的</w:t>
      </w:r>
      <w:r>
        <w:rPr>
          <w:rFonts w:ascii="微软雅黑" w:eastAsia="微软雅黑" w:hAnsi="微软雅黑" w:hint="eastAsia"/>
        </w:rPr>
        <w:t>掩码格式</w:t>
      </w:r>
      <w:r>
        <w:rPr>
          <w:rFonts w:ascii="微软雅黑" w:eastAsia="微软雅黑" w:hAnsi="微软雅黑"/>
        </w:rPr>
        <w:t>不正确，请重新输入”</w:t>
      </w:r>
      <w:r>
        <w:rPr>
          <w:rFonts w:ascii="微软雅黑" w:eastAsia="微软雅黑" w:hAnsi="微软雅黑" w:hint="eastAsia"/>
        </w:rPr>
        <w:t>。</w:t>
      </w:r>
    </w:p>
    <w:p w14:paraId="002893D9" w14:textId="77777777" w:rsidR="0076630D" w:rsidRDefault="00D7272D" w:rsidP="00B10728">
      <w:pPr>
        <w:pStyle w:val="af2"/>
        <w:numPr>
          <w:ilvl w:val="0"/>
          <w:numId w:val="359"/>
        </w:numPr>
        <w:ind w:firstLineChars="0"/>
        <w:rPr>
          <w:rFonts w:ascii="微软雅黑" w:eastAsia="微软雅黑" w:hAnsi="微软雅黑"/>
        </w:rPr>
      </w:pPr>
      <w:r>
        <w:rPr>
          <w:rFonts w:ascii="微软雅黑" w:eastAsia="微软雅黑" w:hAnsi="微软雅黑" w:hint="eastAsia"/>
        </w:rPr>
        <w:t>目的</w:t>
      </w:r>
      <w:r>
        <w:rPr>
          <w:rFonts w:ascii="微软雅黑" w:eastAsia="微软雅黑" w:hAnsi="微软雅黑"/>
        </w:rPr>
        <w:t>IP地址：【</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目的IP地址，</w:t>
      </w:r>
      <w:r>
        <w:rPr>
          <w:rFonts w:ascii="微软雅黑" w:eastAsia="微软雅黑" w:hAnsi="微软雅黑" w:hint="eastAsia"/>
        </w:rPr>
        <w:t>选项</w:t>
      </w:r>
      <w:r>
        <w:rPr>
          <w:rFonts w:ascii="微软雅黑" w:eastAsia="微软雅黑" w:hAnsi="微软雅黑"/>
        </w:rPr>
        <w:t>有{Any|自定义}</w:t>
      </w:r>
      <w:r>
        <w:rPr>
          <w:rFonts w:ascii="微软雅黑" w:eastAsia="微软雅黑" w:hAnsi="微软雅黑" w:hint="eastAsia"/>
        </w:rPr>
        <w:t>，默认Any</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匹配任意</w:t>
      </w:r>
      <w:r>
        <w:rPr>
          <w:rFonts w:ascii="微软雅黑" w:eastAsia="微软雅黑" w:hAnsi="微软雅黑" w:hint="eastAsia"/>
        </w:rPr>
        <w:t>目的</w:t>
      </w:r>
      <w:r>
        <w:rPr>
          <w:rFonts w:ascii="微软雅黑" w:eastAsia="微软雅黑" w:hAnsi="微软雅黑"/>
        </w:rPr>
        <w:t>IP地址。</w:t>
      </w:r>
      <w:r>
        <w:rPr>
          <w:rFonts w:ascii="微软雅黑" w:eastAsia="微软雅黑" w:hAnsi="微软雅黑" w:hint="eastAsia"/>
        </w:rPr>
        <w:t>设置</w:t>
      </w:r>
      <w:r>
        <w:rPr>
          <w:rFonts w:ascii="微软雅黑" w:eastAsia="微软雅黑" w:hAnsi="微软雅黑"/>
        </w:rPr>
        <w:t>为“</w:t>
      </w:r>
      <w:r>
        <w:rPr>
          <w:rFonts w:ascii="微软雅黑" w:eastAsia="微软雅黑" w:hAnsi="微软雅黑" w:hint="eastAsia"/>
        </w:rPr>
        <w:t>自定义</w:t>
      </w:r>
      <w:r>
        <w:rPr>
          <w:rFonts w:ascii="微软雅黑" w:eastAsia="微软雅黑" w:hAnsi="微软雅黑"/>
        </w:rPr>
        <w:t>”</w:t>
      </w:r>
      <w:r>
        <w:rPr>
          <w:rFonts w:ascii="微软雅黑" w:eastAsia="微软雅黑" w:hAnsi="微软雅黑" w:hint="eastAsia"/>
        </w:rPr>
        <w:t>后</w:t>
      </w:r>
      <w:r>
        <w:rPr>
          <w:rFonts w:ascii="微软雅黑" w:eastAsia="微软雅黑" w:hAnsi="微软雅黑"/>
        </w:rPr>
        <w:t>，需配置</w:t>
      </w:r>
      <w:r>
        <w:rPr>
          <w:rFonts w:ascii="微软雅黑" w:eastAsia="微软雅黑" w:hAnsi="微软雅黑" w:hint="eastAsia"/>
        </w:rPr>
        <w:t>目的</w:t>
      </w:r>
      <w:r>
        <w:rPr>
          <w:rFonts w:ascii="微软雅黑" w:eastAsia="微软雅黑" w:hAnsi="微软雅黑"/>
        </w:rPr>
        <w:t>IP地址及其掩码。</w:t>
      </w:r>
    </w:p>
    <w:p w14:paraId="2FBC8BE7" w14:textId="77777777" w:rsidR="0076630D" w:rsidRDefault="00D7272D" w:rsidP="00B10728">
      <w:pPr>
        <w:pStyle w:val="af2"/>
        <w:numPr>
          <w:ilvl w:val="0"/>
          <w:numId w:val="360"/>
        </w:numPr>
        <w:ind w:firstLineChars="0"/>
        <w:rPr>
          <w:rFonts w:ascii="微软雅黑" w:eastAsia="微软雅黑" w:hAnsi="微软雅黑"/>
        </w:rPr>
      </w:pPr>
      <w:r>
        <w:rPr>
          <w:rFonts w:ascii="微软雅黑" w:eastAsia="微软雅黑" w:hAnsi="微软雅黑" w:hint="eastAsia"/>
        </w:rPr>
        <w:t>目的</w:t>
      </w:r>
      <w:r>
        <w:rPr>
          <w:rFonts w:ascii="微软雅黑" w:eastAsia="微软雅黑" w:hAnsi="微软雅黑"/>
        </w:rPr>
        <w:t>IP地址：</w:t>
      </w:r>
      <w:r>
        <w:rPr>
          <w:rFonts w:ascii="微软雅黑" w:eastAsia="微软雅黑" w:hAnsi="微软雅黑" w:hint="eastAsia"/>
        </w:rPr>
        <w:t>【text文本框】设置</w:t>
      </w:r>
      <w:r>
        <w:rPr>
          <w:rFonts w:ascii="微软雅黑" w:eastAsia="微软雅黑" w:hAnsi="微软雅黑"/>
        </w:rPr>
        <w:t>IP报文的</w:t>
      </w:r>
      <w:r>
        <w:rPr>
          <w:rFonts w:ascii="微软雅黑" w:eastAsia="微软雅黑" w:hAnsi="微软雅黑" w:hint="eastAsia"/>
        </w:rPr>
        <w:t>目的</w:t>
      </w:r>
      <w:r>
        <w:rPr>
          <w:rFonts w:ascii="微软雅黑" w:eastAsia="微软雅黑" w:hAnsi="微软雅黑"/>
        </w:rPr>
        <w:t>IP地址</w:t>
      </w:r>
      <w:r>
        <w:rPr>
          <w:rFonts w:ascii="微软雅黑" w:eastAsia="微软雅黑" w:hAnsi="微软雅黑" w:hint="eastAsia"/>
        </w:rPr>
        <w:t>。</w:t>
      </w:r>
      <w:r>
        <w:rPr>
          <w:rFonts w:ascii="微软雅黑" w:eastAsia="微软雅黑" w:hAnsi="微软雅黑"/>
        </w:rPr>
        <w:t>按IPv4</w:t>
      </w:r>
      <w:r>
        <w:rPr>
          <w:rFonts w:ascii="微软雅黑" w:eastAsia="微软雅黑" w:hAnsi="微软雅黑" w:hint="eastAsia"/>
        </w:rPr>
        <w:t>地址</w:t>
      </w:r>
      <w:r>
        <w:rPr>
          <w:rFonts w:ascii="微软雅黑" w:eastAsia="微软雅黑" w:hAnsi="微软雅黑"/>
        </w:rPr>
        <w:t>格式（</w:t>
      </w:r>
      <w:r>
        <w:rPr>
          <w:rFonts w:ascii="微软雅黑" w:eastAsia="微软雅黑" w:hAnsi="微软雅黑" w:hint="eastAsia"/>
        </w:rPr>
        <w:t>点分十进制</w:t>
      </w:r>
      <w:r>
        <w:rPr>
          <w:rFonts w:ascii="微软雅黑" w:eastAsia="微软雅黑" w:hAnsi="微软雅黑"/>
        </w:rPr>
        <w:t>）</w:t>
      </w:r>
      <w:r>
        <w:rPr>
          <w:rFonts w:ascii="微软雅黑" w:eastAsia="微软雅黑" w:hAnsi="微软雅黑" w:hint="eastAsia"/>
        </w:rPr>
        <w:t>进行输入</w:t>
      </w:r>
      <w:r>
        <w:rPr>
          <w:rFonts w:ascii="微软雅黑" w:eastAsia="微软雅黑" w:hAnsi="微软雅黑"/>
        </w:rPr>
        <w:t>，否则需</w:t>
      </w:r>
      <w:r>
        <w:rPr>
          <w:rFonts w:ascii="微软雅黑" w:eastAsia="微软雅黑" w:hAnsi="微软雅黑" w:hint="eastAsia"/>
        </w:rPr>
        <w:t>提示</w:t>
      </w:r>
      <w:r>
        <w:rPr>
          <w:rFonts w:ascii="微软雅黑" w:eastAsia="微软雅黑" w:hAnsi="微软雅黑"/>
        </w:rPr>
        <w:t>“</w:t>
      </w:r>
      <w:r>
        <w:rPr>
          <w:rFonts w:ascii="微软雅黑" w:eastAsia="微软雅黑" w:hAnsi="微软雅黑" w:hint="eastAsia"/>
        </w:rPr>
        <w:t>您输入</w:t>
      </w:r>
      <w:r>
        <w:rPr>
          <w:rFonts w:ascii="微软雅黑" w:eastAsia="微软雅黑" w:hAnsi="微软雅黑"/>
        </w:rPr>
        <w:t>的IPv4</w:t>
      </w:r>
      <w:r>
        <w:rPr>
          <w:rFonts w:ascii="微软雅黑" w:eastAsia="微软雅黑" w:hAnsi="微软雅黑" w:hint="eastAsia"/>
        </w:rPr>
        <w:t>地址</w:t>
      </w:r>
      <w:r>
        <w:rPr>
          <w:rFonts w:ascii="微软雅黑" w:eastAsia="微软雅黑" w:hAnsi="微软雅黑"/>
        </w:rPr>
        <w:t>格式不正确，请重新输入”</w:t>
      </w:r>
      <w:r>
        <w:rPr>
          <w:rFonts w:ascii="微软雅黑" w:eastAsia="微软雅黑" w:hAnsi="微软雅黑" w:hint="eastAsia"/>
        </w:rPr>
        <w:t>。</w:t>
      </w:r>
    </w:p>
    <w:p w14:paraId="6F4FECDE" w14:textId="4296CF8F" w:rsidR="0076630D" w:rsidRDefault="00D7272D" w:rsidP="00B10728">
      <w:pPr>
        <w:pStyle w:val="af2"/>
        <w:numPr>
          <w:ilvl w:val="0"/>
          <w:numId w:val="360"/>
        </w:numPr>
        <w:ind w:firstLineChars="0"/>
        <w:rPr>
          <w:rFonts w:ascii="微软雅黑" w:eastAsia="微软雅黑" w:hAnsi="微软雅黑"/>
        </w:rPr>
      </w:pPr>
      <w:r>
        <w:rPr>
          <w:rFonts w:ascii="微软雅黑" w:eastAsia="微软雅黑" w:hAnsi="微软雅黑" w:hint="eastAsia"/>
        </w:rPr>
        <w:t>掩码</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IP报文的</w:t>
      </w:r>
      <w:r>
        <w:rPr>
          <w:rFonts w:ascii="微软雅黑" w:eastAsia="微软雅黑" w:hAnsi="微软雅黑" w:hint="eastAsia"/>
        </w:rPr>
        <w:t>目的</w:t>
      </w:r>
      <w:r>
        <w:rPr>
          <w:rFonts w:ascii="微软雅黑" w:eastAsia="微软雅黑" w:hAnsi="微软雅黑"/>
        </w:rPr>
        <w:t>IP地址</w:t>
      </w:r>
      <w:r>
        <w:rPr>
          <w:rFonts w:ascii="微软雅黑" w:eastAsia="微软雅黑" w:hAnsi="微软雅黑" w:hint="eastAsia"/>
        </w:rPr>
        <w:t>掩码</w:t>
      </w:r>
      <w:r w:rsidR="002E4BB2">
        <w:rPr>
          <w:rFonts w:ascii="微软雅黑" w:eastAsia="微软雅黑" w:hAnsi="微软雅黑" w:hint="eastAsia"/>
        </w:rPr>
        <w:t>，</w:t>
      </w:r>
      <w:r w:rsidR="002E4BB2" w:rsidRPr="002E4BB2">
        <w:rPr>
          <w:rFonts w:ascii="微软雅黑" w:eastAsia="微软雅黑" w:hAnsi="微软雅黑" w:hint="eastAsia"/>
        </w:rPr>
        <w:t>以点分十进制格式表示，换算成二进制后，0表示不关心，1表示匹配，与子网掩码相同。掩码中的0或1可以是不连续的，比如可以是0.255.0.255</w:t>
      </w:r>
      <w:r>
        <w:rPr>
          <w:rFonts w:ascii="微软雅黑" w:eastAsia="微软雅黑" w:hAnsi="微软雅黑"/>
        </w:rPr>
        <w:t>。按IPv4</w:t>
      </w:r>
      <w:r>
        <w:rPr>
          <w:rFonts w:ascii="微软雅黑" w:eastAsia="微软雅黑" w:hAnsi="微软雅黑" w:hint="eastAsia"/>
        </w:rPr>
        <w:t>地址</w:t>
      </w:r>
      <w:r>
        <w:rPr>
          <w:rFonts w:ascii="微软雅黑" w:eastAsia="微软雅黑" w:hAnsi="微软雅黑"/>
        </w:rPr>
        <w:t>格式（</w:t>
      </w:r>
      <w:r>
        <w:rPr>
          <w:rFonts w:ascii="微软雅黑" w:eastAsia="微软雅黑" w:hAnsi="微软雅黑" w:hint="eastAsia"/>
        </w:rPr>
        <w:t>点</w:t>
      </w:r>
      <w:r>
        <w:rPr>
          <w:rFonts w:ascii="微软雅黑" w:eastAsia="微软雅黑" w:hAnsi="微软雅黑" w:hint="eastAsia"/>
        </w:rPr>
        <w:lastRenderedPageBreak/>
        <w:t>分十进制</w:t>
      </w:r>
      <w:r>
        <w:rPr>
          <w:rFonts w:ascii="微软雅黑" w:eastAsia="微软雅黑" w:hAnsi="微软雅黑"/>
        </w:rPr>
        <w:t>）</w:t>
      </w:r>
      <w:r>
        <w:rPr>
          <w:rFonts w:ascii="微软雅黑" w:eastAsia="微软雅黑" w:hAnsi="微软雅黑" w:hint="eastAsia"/>
        </w:rPr>
        <w:t>进行输入</w:t>
      </w:r>
      <w:r>
        <w:rPr>
          <w:rFonts w:ascii="微软雅黑" w:eastAsia="微软雅黑" w:hAnsi="微软雅黑"/>
        </w:rPr>
        <w:t>，否则需</w:t>
      </w:r>
      <w:r>
        <w:rPr>
          <w:rFonts w:ascii="微软雅黑" w:eastAsia="微软雅黑" w:hAnsi="微软雅黑" w:hint="eastAsia"/>
        </w:rPr>
        <w:t>提示</w:t>
      </w:r>
      <w:r>
        <w:rPr>
          <w:rFonts w:ascii="微软雅黑" w:eastAsia="微软雅黑" w:hAnsi="微软雅黑"/>
        </w:rPr>
        <w:t>“</w:t>
      </w:r>
      <w:r>
        <w:rPr>
          <w:rFonts w:ascii="微软雅黑" w:eastAsia="微软雅黑" w:hAnsi="微软雅黑" w:hint="eastAsia"/>
        </w:rPr>
        <w:t>您输入</w:t>
      </w:r>
      <w:r>
        <w:rPr>
          <w:rFonts w:ascii="微软雅黑" w:eastAsia="微软雅黑" w:hAnsi="微软雅黑"/>
        </w:rPr>
        <w:t>的</w:t>
      </w:r>
      <w:r>
        <w:rPr>
          <w:rFonts w:ascii="微软雅黑" w:eastAsia="微软雅黑" w:hAnsi="微软雅黑" w:hint="eastAsia"/>
        </w:rPr>
        <w:t>掩码格式</w:t>
      </w:r>
      <w:r>
        <w:rPr>
          <w:rFonts w:ascii="微软雅黑" w:eastAsia="微软雅黑" w:hAnsi="微软雅黑"/>
        </w:rPr>
        <w:t>不正确，请重新输入”</w:t>
      </w:r>
      <w:r>
        <w:rPr>
          <w:rFonts w:ascii="微软雅黑" w:eastAsia="微软雅黑" w:hAnsi="微软雅黑" w:hint="eastAsia"/>
        </w:rPr>
        <w:t>。</w:t>
      </w:r>
    </w:p>
    <w:p w14:paraId="683EE19B" w14:textId="77777777" w:rsidR="0076630D" w:rsidRDefault="00D7272D" w:rsidP="00B10728">
      <w:pPr>
        <w:pStyle w:val="af2"/>
        <w:numPr>
          <w:ilvl w:val="0"/>
          <w:numId w:val="361"/>
        </w:numPr>
        <w:ind w:firstLineChars="0"/>
        <w:rPr>
          <w:rFonts w:ascii="微软雅黑" w:eastAsia="微软雅黑" w:hAnsi="微软雅黑"/>
        </w:rPr>
      </w:pPr>
      <w:r>
        <w:rPr>
          <w:rFonts w:ascii="微软雅黑" w:eastAsia="微软雅黑" w:hAnsi="微软雅黑" w:hint="eastAsia"/>
        </w:rPr>
        <w:t>源</w:t>
      </w:r>
      <w:r>
        <w:rPr>
          <w:rFonts w:ascii="微软雅黑" w:eastAsia="微软雅黑" w:hAnsi="微软雅黑"/>
        </w:rPr>
        <w:t>端口</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当协议类型选择</w:t>
      </w:r>
      <w:r>
        <w:rPr>
          <w:rFonts w:ascii="微软雅黑" w:eastAsia="微软雅黑" w:hAnsi="微软雅黑"/>
        </w:rPr>
        <w:t>“TCP”</w:t>
      </w:r>
      <w:r>
        <w:rPr>
          <w:rFonts w:ascii="微软雅黑" w:eastAsia="微软雅黑" w:hAnsi="微软雅黑" w:hint="eastAsia"/>
        </w:rPr>
        <w:t>或</w:t>
      </w:r>
      <w:r>
        <w:rPr>
          <w:rFonts w:ascii="微软雅黑" w:eastAsia="微软雅黑" w:hAnsi="微软雅黑"/>
        </w:rPr>
        <w:t>“UDP”</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需要</w:t>
      </w:r>
      <w:r>
        <w:rPr>
          <w:rFonts w:ascii="微软雅黑" w:eastAsia="微软雅黑" w:hAnsi="微软雅黑"/>
        </w:rPr>
        <w:t>设置TCP/UDP</w:t>
      </w:r>
      <w:r>
        <w:rPr>
          <w:rFonts w:ascii="微软雅黑" w:eastAsia="微软雅黑" w:hAnsi="微软雅黑" w:hint="eastAsia"/>
        </w:rPr>
        <w:t>的</w:t>
      </w:r>
      <w:r>
        <w:rPr>
          <w:rFonts w:ascii="微软雅黑" w:eastAsia="微软雅黑" w:hAnsi="微软雅黑"/>
        </w:rPr>
        <w:t>目的端口</w:t>
      </w:r>
      <w:r>
        <w:rPr>
          <w:rFonts w:ascii="微软雅黑" w:eastAsia="微软雅黑" w:hAnsi="微软雅黑" w:hint="eastAsia"/>
        </w:rPr>
        <w:t>。设置匹配</w:t>
      </w:r>
      <w:r>
        <w:rPr>
          <w:rFonts w:ascii="微软雅黑" w:eastAsia="微软雅黑" w:hAnsi="微软雅黑"/>
        </w:rPr>
        <w:t>TCP/UDP</w:t>
      </w:r>
      <w:r>
        <w:rPr>
          <w:rFonts w:ascii="微软雅黑" w:eastAsia="微软雅黑" w:hAnsi="微软雅黑" w:hint="eastAsia"/>
        </w:rPr>
        <w:t>报文的</w:t>
      </w:r>
      <w:r>
        <w:rPr>
          <w:rFonts w:ascii="微软雅黑" w:eastAsia="微软雅黑" w:hAnsi="微软雅黑"/>
        </w:rPr>
        <w:t>源端口，</w:t>
      </w:r>
      <w:r>
        <w:rPr>
          <w:rFonts w:ascii="微软雅黑" w:eastAsia="微软雅黑" w:hAnsi="微软雅黑" w:hint="eastAsia"/>
        </w:rPr>
        <w:t>可以</w:t>
      </w:r>
      <w:r>
        <w:rPr>
          <w:rFonts w:ascii="微软雅黑" w:eastAsia="微软雅黑" w:hAnsi="微软雅黑"/>
        </w:rPr>
        <w:t>是任意端口，也可以为</w:t>
      </w:r>
      <w:r>
        <w:rPr>
          <w:rFonts w:ascii="微软雅黑" w:eastAsia="微软雅黑" w:hAnsi="微软雅黑" w:hint="eastAsia"/>
        </w:rPr>
        <w:t>单个端口</w:t>
      </w:r>
      <w:r>
        <w:rPr>
          <w:rFonts w:ascii="微软雅黑" w:eastAsia="微软雅黑" w:hAnsi="微软雅黑"/>
        </w:rPr>
        <w:t>，也可以为端口范围</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-65535</w:t>
      </w:r>
      <w:r>
        <w:rPr>
          <w:rFonts w:ascii="微软雅黑" w:eastAsia="微软雅黑" w:hAnsi="微软雅黑" w:hint="eastAsia"/>
        </w:rPr>
        <w:t>。</w:t>
      </w:r>
    </w:p>
    <w:p w14:paraId="4F61D2F2" w14:textId="77777777" w:rsidR="0076630D" w:rsidRDefault="00D7272D" w:rsidP="00B10728">
      <w:pPr>
        <w:pStyle w:val="af2"/>
        <w:numPr>
          <w:ilvl w:val="0"/>
          <w:numId w:val="361"/>
        </w:numPr>
        <w:ind w:firstLineChars="0"/>
        <w:rPr>
          <w:rFonts w:ascii="微软雅黑" w:eastAsia="微软雅黑" w:hAnsi="微软雅黑"/>
        </w:rPr>
      </w:pPr>
      <w:r>
        <w:rPr>
          <w:rFonts w:ascii="微软雅黑" w:eastAsia="微软雅黑" w:hAnsi="微软雅黑" w:hint="eastAsia"/>
        </w:rPr>
        <w:t>目的端口</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当协议类型选择</w:t>
      </w:r>
      <w:r>
        <w:rPr>
          <w:rFonts w:ascii="微软雅黑" w:eastAsia="微软雅黑" w:hAnsi="微软雅黑"/>
        </w:rPr>
        <w:t>“TCP”</w:t>
      </w:r>
      <w:r>
        <w:rPr>
          <w:rFonts w:ascii="微软雅黑" w:eastAsia="微软雅黑" w:hAnsi="微软雅黑" w:hint="eastAsia"/>
        </w:rPr>
        <w:t>或</w:t>
      </w:r>
      <w:r>
        <w:rPr>
          <w:rFonts w:ascii="微软雅黑" w:eastAsia="微软雅黑" w:hAnsi="微软雅黑"/>
        </w:rPr>
        <w:t>“UDP”</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需要</w:t>
      </w:r>
      <w:r>
        <w:rPr>
          <w:rFonts w:ascii="微软雅黑" w:eastAsia="微软雅黑" w:hAnsi="微软雅黑"/>
        </w:rPr>
        <w:t>设置TCP/UDP</w:t>
      </w:r>
      <w:r>
        <w:rPr>
          <w:rFonts w:ascii="微软雅黑" w:eastAsia="微软雅黑" w:hAnsi="微软雅黑" w:hint="eastAsia"/>
        </w:rPr>
        <w:t>的</w:t>
      </w:r>
      <w:r>
        <w:rPr>
          <w:rFonts w:ascii="微软雅黑" w:eastAsia="微软雅黑" w:hAnsi="微软雅黑"/>
        </w:rPr>
        <w:t>目的端口</w:t>
      </w:r>
      <w:r>
        <w:rPr>
          <w:rFonts w:ascii="微软雅黑" w:eastAsia="微软雅黑" w:hAnsi="微软雅黑" w:hint="eastAsia"/>
        </w:rPr>
        <w:t>。设置</w:t>
      </w:r>
      <w:r>
        <w:rPr>
          <w:rFonts w:ascii="微软雅黑" w:eastAsia="微软雅黑" w:hAnsi="微软雅黑"/>
        </w:rPr>
        <w:t>匹配TCP/UDP报文的目的端口，可以是任意端口，也可以为单个端口，也可以为端口范围，取值范围为</w:t>
      </w:r>
      <w:r>
        <w:rPr>
          <w:rFonts w:ascii="微软雅黑" w:eastAsia="微软雅黑" w:hAnsi="微软雅黑" w:hint="eastAsia"/>
        </w:rPr>
        <w:t>0</w:t>
      </w:r>
      <w:r>
        <w:rPr>
          <w:rFonts w:ascii="微软雅黑" w:eastAsia="微软雅黑" w:hAnsi="微软雅黑"/>
        </w:rPr>
        <w:t>-65535</w:t>
      </w:r>
      <w:r>
        <w:rPr>
          <w:rFonts w:ascii="微软雅黑" w:eastAsia="微软雅黑" w:hAnsi="微软雅黑" w:hint="eastAsia"/>
        </w:rPr>
        <w:t>。</w:t>
      </w:r>
    </w:p>
    <w:p w14:paraId="76E66D5F" w14:textId="77777777" w:rsidR="0076630D" w:rsidRDefault="00D7272D" w:rsidP="00B10728">
      <w:pPr>
        <w:pStyle w:val="af2"/>
        <w:numPr>
          <w:ilvl w:val="0"/>
          <w:numId w:val="361"/>
        </w:numPr>
        <w:ind w:firstLineChars="0"/>
        <w:rPr>
          <w:rFonts w:ascii="微软雅黑" w:eastAsia="微软雅黑" w:hAnsi="微软雅黑"/>
        </w:rPr>
      </w:pPr>
      <w:r>
        <w:rPr>
          <w:rFonts w:ascii="微软雅黑" w:eastAsia="微软雅黑" w:hAnsi="微软雅黑" w:hint="eastAsia"/>
        </w:rPr>
        <w:t>TCP标志位</w:t>
      </w:r>
      <w:r>
        <w:rPr>
          <w:rFonts w:ascii="微软雅黑" w:eastAsia="微软雅黑" w:hAnsi="微软雅黑"/>
        </w:rPr>
        <w:t>：</w:t>
      </w:r>
      <w:r>
        <w:rPr>
          <w:rFonts w:ascii="微软雅黑" w:eastAsia="微软雅黑" w:hAnsi="微软雅黑" w:hint="eastAsia"/>
        </w:rPr>
        <w:t>当协议类型选择</w:t>
      </w:r>
      <w:r>
        <w:rPr>
          <w:rFonts w:ascii="微软雅黑" w:eastAsia="微软雅黑" w:hAnsi="微软雅黑"/>
        </w:rPr>
        <w:t>“TCP”</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需要</w:t>
      </w:r>
      <w:r>
        <w:rPr>
          <w:rFonts w:ascii="微软雅黑" w:eastAsia="微软雅黑" w:hAnsi="微软雅黑"/>
        </w:rPr>
        <w:t>设置TCP</w:t>
      </w:r>
      <w:r>
        <w:rPr>
          <w:rFonts w:ascii="微软雅黑" w:eastAsia="微软雅黑" w:hAnsi="微软雅黑" w:hint="eastAsia"/>
        </w:rPr>
        <w:t>标志位</w:t>
      </w:r>
      <w:r>
        <w:rPr>
          <w:rFonts w:ascii="微软雅黑" w:eastAsia="微软雅黑" w:hAnsi="微软雅黑"/>
        </w:rPr>
        <w:t>。</w:t>
      </w:r>
    </w:p>
    <w:p w14:paraId="00FEBF17" w14:textId="77777777" w:rsidR="0076630D" w:rsidRDefault="00D7272D">
      <w:pPr>
        <w:pStyle w:val="af2"/>
        <w:ind w:left="840" w:firstLineChars="0" w:firstLine="0"/>
        <w:rPr>
          <w:rFonts w:ascii="微软雅黑" w:eastAsia="微软雅黑" w:hAnsi="微软雅黑"/>
        </w:rPr>
      </w:pPr>
      <w:r>
        <w:rPr>
          <w:rFonts w:ascii="微软雅黑" w:eastAsia="微软雅黑" w:hAnsi="微软雅黑" w:hint="eastAsia"/>
        </w:rPr>
        <w:t>TCP</w:t>
      </w:r>
      <w:r>
        <w:rPr>
          <w:rFonts w:ascii="微软雅黑" w:eastAsia="微软雅黑" w:hAnsi="微软雅黑"/>
        </w:rPr>
        <w:t>标志位有Urg、Ack、Psh、Rst、Syn、Fin</w:t>
      </w:r>
      <w:r>
        <w:rPr>
          <w:rFonts w:ascii="微软雅黑" w:eastAsia="微软雅黑" w:hAnsi="微软雅黑" w:hint="eastAsia"/>
        </w:rPr>
        <w:t>共6种</w:t>
      </w:r>
      <w:r>
        <w:rPr>
          <w:rFonts w:ascii="微软雅黑" w:eastAsia="微软雅黑" w:hAnsi="微软雅黑"/>
        </w:rPr>
        <w:t>，</w:t>
      </w:r>
      <w:r>
        <w:rPr>
          <w:rFonts w:ascii="微软雅黑" w:eastAsia="微软雅黑" w:hAnsi="微软雅黑" w:hint="eastAsia"/>
        </w:rPr>
        <w:t>每种</w:t>
      </w:r>
      <w:r>
        <w:rPr>
          <w:rFonts w:ascii="微软雅黑" w:eastAsia="微软雅黑" w:hAnsi="微软雅黑"/>
        </w:rPr>
        <w:t>有3</w:t>
      </w:r>
      <w:r>
        <w:rPr>
          <w:rFonts w:ascii="微软雅黑" w:eastAsia="微软雅黑" w:hAnsi="微软雅黑" w:hint="eastAsia"/>
        </w:rPr>
        <w:t>种设置</w:t>
      </w:r>
      <w:r>
        <w:rPr>
          <w:rFonts w:ascii="微软雅黑" w:eastAsia="微软雅黑" w:hAnsi="微软雅黑"/>
        </w:rPr>
        <w:t>方式，分别为</w:t>
      </w:r>
      <w:r>
        <w:rPr>
          <w:rFonts w:ascii="微软雅黑" w:eastAsia="微软雅黑" w:hAnsi="微软雅黑" w:hint="eastAsia"/>
        </w:rPr>
        <w:t>Set</w:t>
      </w:r>
      <w:r>
        <w:rPr>
          <w:rFonts w:ascii="微软雅黑" w:eastAsia="微软雅黑" w:hAnsi="微软雅黑"/>
        </w:rPr>
        <w:t>、Unset、Don’t care，默认Don’t Care。</w:t>
      </w:r>
    </w:p>
    <w:p w14:paraId="47F58649"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ICMP消息类型</w:t>
      </w:r>
      <w:r>
        <w:rPr>
          <w:rFonts w:ascii="微软雅黑" w:eastAsia="微软雅黑" w:hAnsi="微软雅黑"/>
        </w:rPr>
        <w:t>和消息</w:t>
      </w:r>
      <w:r>
        <w:rPr>
          <w:rFonts w:ascii="微软雅黑" w:eastAsia="微软雅黑" w:hAnsi="微软雅黑" w:hint="eastAsia"/>
        </w:rPr>
        <w:t>码</w:t>
      </w:r>
      <w:r>
        <w:rPr>
          <w:rFonts w:ascii="微软雅黑" w:eastAsia="微软雅黑" w:hAnsi="微软雅黑"/>
        </w:rPr>
        <w:t>：</w:t>
      </w:r>
      <w:r>
        <w:rPr>
          <w:rFonts w:ascii="微软雅黑" w:eastAsia="微软雅黑" w:hAnsi="微软雅黑" w:hint="eastAsia"/>
        </w:rPr>
        <w:t>当协议类型选择</w:t>
      </w:r>
      <w:r>
        <w:rPr>
          <w:rFonts w:ascii="微软雅黑" w:eastAsia="微软雅黑" w:hAnsi="微软雅黑"/>
        </w:rPr>
        <w:t>“ICMP”</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需要</w:t>
      </w:r>
      <w:r>
        <w:rPr>
          <w:rFonts w:ascii="微软雅黑" w:eastAsia="微软雅黑" w:hAnsi="微软雅黑"/>
        </w:rPr>
        <w:t>设置</w:t>
      </w:r>
      <w:r>
        <w:rPr>
          <w:rFonts w:ascii="微软雅黑" w:eastAsia="微软雅黑" w:hAnsi="微软雅黑" w:hint="eastAsia"/>
        </w:rPr>
        <w:t>匹配</w:t>
      </w:r>
      <w:r>
        <w:rPr>
          <w:rFonts w:ascii="微软雅黑" w:eastAsia="微软雅黑" w:hAnsi="微软雅黑"/>
        </w:rPr>
        <w:t>ICMP报文的消息类型和消息码。</w:t>
      </w:r>
    </w:p>
    <w:p w14:paraId="312D6973" w14:textId="77777777" w:rsidR="0076630D" w:rsidRDefault="00D7272D" w:rsidP="00B10728">
      <w:pPr>
        <w:pStyle w:val="af2"/>
        <w:numPr>
          <w:ilvl w:val="0"/>
          <w:numId w:val="362"/>
        </w:numPr>
        <w:ind w:firstLineChars="0"/>
        <w:rPr>
          <w:rFonts w:ascii="微软雅黑" w:eastAsia="微软雅黑" w:hAnsi="微软雅黑"/>
        </w:rPr>
      </w:pPr>
      <w:r>
        <w:rPr>
          <w:rFonts w:ascii="微软雅黑" w:eastAsia="微软雅黑" w:hAnsi="微软雅黑" w:hint="eastAsia"/>
        </w:rPr>
        <w:t>消息类型：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w:t>
      </w:r>
      <w:r>
        <w:rPr>
          <w:rFonts w:ascii="微软雅黑" w:eastAsia="微软雅黑" w:hAnsi="微软雅黑"/>
        </w:rPr>
        <w:t>设置</w:t>
      </w:r>
      <w:r>
        <w:rPr>
          <w:rFonts w:ascii="微软雅黑" w:eastAsia="微软雅黑" w:hAnsi="微软雅黑" w:hint="eastAsia"/>
        </w:rPr>
        <w:t>I</w:t>
      </w:r>
      <w:r>
        <w:rPr>
          <w:rFonts w:ascii="微软雅黑" w:eastAsia="微软雅黑" w:hAnsi="微软雅黑"/>
        </w:rPr>
        <w:t>CMP的</w:t>
      </w:r>
      <w:r>
        <w:rPr>
          <w:rFonts w:ascii="微软雅黑" w:eastAsia="微软雅黑" w:hAnsi="微软雅黑" w:hint="eastAsia"/>
        </w:rPr>
        <w:t>消息</w:t>
      </w:r>
      <w:r>
        <w:rPr>
          <w:rFonts w:ascii="微软雅黑" w:eastAsia="微软雅黑" w:hAnsi="微软雅黑"/>
        </w:rPr>
        <w:t>类型</w:t>
      </w:r>
      <w:r>
        <w:rPr>
          <w:rFonts w:ascii="微软雅黑" w:eastAsia="微软雅黑" w:hAnsi="微软雅黑" w:hint="eastAsia"/>
        </w:rPr>
        <w:t>，</w:t>
      </w:r>
      <w:r>
        <w:rPr>
          <w:rFonts w:ascii="微软雅黑" w:eastAsia="微软雅黑" w:hAnsi="微软雅黑"/>
        </w:rPr>
        <w:t>显示</w:t>
      </w:r>
      <w:r>
        <w:rPr>
          <w:rFonts w:ascii="微软雅黑" w:eastAsia="微软雅黑" w:hAnsi="微软雅黑" w:hint="eastAsia"/>
        </w:rPr>
        <w:t>IPv</w:t>
      </w:r>
      <w:r>
        <w:rPr>
          <w:rFonts w:ascii="微软雅黑" w:eastAsia="微软雅黑" w:hAnsi="微软雅黑"/>
        </w:rPr>
        <w:t>4不同的</w:t>
      </w:r>
      <w:r>
        <w:rPr>
          <w:rFonts w:ascii="微软雅黑" w:eastAsia="微软雅黑" w:hAnsi="微软雅黑" w:hint="eastAsia"/>
        </w:rPr>
        <w:t>消息类型，默认支持</w:t>
      </w:r>
      <w:r>
        <w:rPr>
          <w:rFonts w:ascii="微软雅黑" w:eastAsia="微软雅黑" w:hAnsi="微软雅黑"/>
        </w:rPr>
        <w:t>任意</w:t>
      </w:r>
      <w:r>
        <w:rPr>
          <w:rFonts w:ascii="微软雅黑" w:eastAsia="微软雅黑" w:hAnsi="微软雅黑" w:hint="eastAsia"/>
        </w:rPr>
        <w:t>类型</w:t>
      </w:r>
      <w:r>
        <w:rPr>
          <w:rFonts w:ascii="微软雅黑" w:eastAsia="微软雅黑" w:hAnsi="微软雅黑"/>
        </w:rPr>
        <w:t>，也</w:t>
      </w:r>
      <w:r>
        <w:rPr>
          <w:rFonts w:ascii="微软雅黑" w:eastAsia="微软雅黑" w:hAnsi="微软雅黑" w:hint="eastAsia"/>
        </w:rPr>
        <w:t>支持</w:t>
      </w:r>
      <w:r>
        <w:rPr>
          <w:rFonts w:ascii="微软雅黑" w:eastAsia="微软雅黑" w:hAnsi="微软雅黑"/>
        </w:rPr>
        <w:t>用户自定义</w:t>
      </w:r>
      <w:r>
        <w:rPr>
          <w:rFonts w:ascii="微软雅黑" w:eastAsia="微软雅黑" w:hAnsi="微软雅黑" w:hint="eastAsia"/>
        </w:rPr>
        <w:t>，</w:t>
      </w:r>
      <w:r>
        <w:rPr>
          <w:rFonts w:ascii="微软雅黑" w:eastAsia="微软雅黑" w:hAnsi="微软雅黑"/>
        </w:rPr>
        <w:t>自定义</w:t>
      </w:r>
      <w:r>
        <w:rPr>
          <w:rFonts w:ascii="微软雅黑" w:eastAsia="微软雅黑" w:hAnsi="微软雅黑" w:hint="eastAsia"/>
        </w:rPr>
        <w:t>时</w:t>
      </w:r>
      <w:r>
        <w:rPr>
          <w:rFonts w:ascii="微软雅黑" w:eastAsia="微软雅黑" w:hAnsi="微软雅黑"/>
        </w:rPr>
        <w:t>允许输入的范围为</w:t>
      </w:r>
      <w:r>
        <w:rPr>
          <w:rFonts w:ascii="微软雅黑" w:eastAsia="微软雅黑" w:hAnsi="微软雅黑" w:hint="eastAsia"/>
        </w:rPr>
        <w:t>0</w:t>
      </w:r>
      <w:r>
        <w:rPr>
          <w:rFonts w:ascii="微软雅黑" w:eastAsia="微软雅黑" w:hAnsi="微软雅黑"/>
        </w:rPr>
        <w:t>-255。</w:t>
      </w:r>
    </w:p>
    <w:p w14:paraId="3633384B" w14:textId="421ACD12" w:rsidR="0076630D" w:rsidRDefault="00D7272D">
      <w:pPr>
        <w:pStyle w:val="af2"/>
        <w:ind w:left="1259" w:firstLineChars="0" w:firstLine="0"/>
        <w:rPr>
          <w:rFonts w:ascii="微软雅黑" w:eastAsia="微软雅黑" w:hAnsi="微软雅黑"/>
        </w:rPr>
      </w:pPr>
      <w:r>
        <w:rPr>
          <w:rFonts w:ascii="微软雅黑" w:eastAsia="微软雅黑" w:hAnsi="微软雅黑" w:hint="eastAsia"/>
        </w:rPr>
        <w:t>默认</w:t>
      </w:r>
      <w:r>
        <w:rPr>
          <w:rFonts w:ascii="微软雅黑" w:eastAsia="微软雅黑" w:hAnsi="微软雅黑"/>
        </w:rPr>
        <w:t>可供选择的</w:t>
      </w:r>
      <w:r>
        <w:rPr>
          <w:rFonts w:ascii="微软雅黑" w:eastAsia="微软雅黑" w:hAnsi="微软雅黑" w:hint="eastAsia"/>
        </w:rPr>
        <w:t>选项</w:t>
      </w:r>
      <w:r>
        <w:rPr>
          <w:rFonts w:ascii="微软雅黑" w:eastAsia="微软雅黑" w:hAnsi="微软雅黑"/>
        </w:rPr>
        <w:t>有{Any | Echo Reply(0) | Destination Unreachable(3) | Source Quench(4) | Redirect(5) | Alternate Host Address(6) | Echo Request (8) | Router Advertisement(9) | Time Exceeded(11) | Timestamp</w:t>
      </w:r>
      <w:r w:rsidR="00527B76">
        <w:rPr>
          <w:rFonts w:ascii="微软雅黑" w:eastAsia="微软雅黑" w:hAnsi="微软雅黑"/>
        </w:rPr>
        <w:t xml:space="preserve"> Request</w:t>
      </w:r>
      <w:r>
        <w:rPr>
          <w:rFonts w:ascii="微软雅黑" w:eastAsia="微软雅黑" w:hAnsi="微软雅黑"/>
        </w:rPr>
        <w:t xml:space="preserve">(13) | Timestamp Reply(14) | Information Request(15) | Information Reply(16) | Address Mask Request(17) | Address Mask Reply(18) | Traceroute(30) | Datagram Conversion Error(31) | Mobile Host Redirect(32) | IPv6 Where Are You(33) | IPv6 I Am Here(34) | Mobile </w:t>
      </w:r>
      <w:r>
        <w:rPr>
          <w:rFonts w:ascii="微软雅黑" w:eastAsia="微软雅黑" w:hAnsi="微软雅黑"/>
        </w:rPr>
        <w:lastRenderedPageBreak/>
        <w:t>Registration Request(35</w:t>
      </w:r>
      <w:r>
        <w:rPr>
          <w:rFonts w:ascii="微软雅黑" w:eastAsia="微软雅黑" w:hAnsi="微软雅黑" w:hint="eastAsia"/>
        </w:rPr>
        <w:t>)</w:t>
      </w:r>
      <w:r>
        <w:rPr>
          <w:rFonts w:ascii="微软雅黑" w:eastAsia="微软雅黑" w:hAnsi="微软雅黑"/>
        </w:rPr>
        <w:t xml:space="preserve"> | Mobile Registration Reply(36) | Domain Name Request(37) | Domain Name Reply(38) | Skip(39) | </w:t>
      </w:r>
      <w:r>
        <w:rPr>
          <w:rFonts w:ascii="微软雅黑" w:eastAsia="微软雅黑" w:hAnsi="微软雅黑" w:hint="eastAsia"/>
        </w:rPr>
        <w:t>自定义</w:t>
      </w:r>
      <w:r>
        <w:rPr>
          <w:rFonts w:ascii="微软雅黑" w:eastAsia="微软雅黑" w:hAnsi="微软雅黑"/>
        </w:rPr>
        <w:t>}</w:t>
      </w:r>
      <w:r>
        <w:rPr>
          <w:rFonts w:ascii="微软雅黑" w:eastAsia="微软雅黑" w:hAnsi="微软雅黑" w:hint="eastAsia"/>
        </w:rPr>
        <w:t>。</w:t>
      </w:r>
    </w:p>
    <w:p w14:paraId="66037514" w14:textId="77777777" w:rsidR="0076630D" w:rsidRDefault="00D7272D" w:rsidP="00B10728">
      <w:pPr>
        <w:pStyle w:val="af2"/>
        <w:numPr>
          <w:ilvl w:val="0"/>
          <w:numId w:val="362"/>
        </w:numPr>
        <w:ind w:firstLineChars="0"/>
        <w:rPr>
          <w:rFonts w:ascii="微软雅黑" w:eastAsia="微软雅黑" w:hAnsi="微软雅黑"/>
        </w:rPr>
      </w:pPr>
      <w:r>
        <w:rPr>
          <w:rFonts w:ascii="微软雅黑" w:eastAsia="微软雅黑" w:hAnsi="微软雅黑" w:hint="eastAsia"/>
        </w:rPr>
        <w:t>消息码</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】设置</w:t>
      </w:r>
      <w:r>
        <w:rPr>
          <w:rFonts w:ascii="微软雅黑" w:eastAsia="微软雅黑" w:hAnsi="微软雅黑"/>
        </w:rPr>
        <w:t>ICMP的消息码，</w:t>
      </w:r>
      <w:r>
        <w:rPr>
          <w:rFonts w:ascii="微软雅黑" w:eastAsia="微软雅黑" w:hAnsi="微软雅黑" w:hint="eastAsia"/>
        </w:rPr>
        <w:t>支持</w:t>
      </w:r>
      <w:r>
        <w:rPr>
          <w:rFonts w:ascii="微软雅黑" w:eastAsia="微软雅黑" w:hAnsi="微软雅黑"/>
        </w:rPr>
        <w:t>任意</w:t>
      </w:r>
      <w:r>
        <w:rPr>
          <w:rFonts w:ascii="微软雅黑" w:eastAsia="微软雅黑" w:hAnsi="微软雅黑" w:hint="eastAsia"/>
        </w:rPr>
        <w:t>消息码</w:t>
      </w:r>
      <w:r>
        <w:rPr>
          <w:rFonts w:ascii="微软雅黑" w:eastAsia="微软雅黑" w:hAnsi="微软雅黑"/>
        </w:rPr>
        <w:t>，也</w:t>
      </w:r>
      <w:r>
        <w:rPr>
          <w:rFonts w:ascii="微软雅黑" w:eastAsia="微软雅黑" w:hAnsi="微软雅黑" w:hint="eastAsia"/>
        </w:rPr>
        <w:t>支持用户</w:t>
      </w:r>
      <w:r>
        <w:rPr>
          <w:rFonts w:ascii="微软雅黑" w:eastAsia="微软雅黑" w:hAnsi="微软雅黑"/>
        </w:rPr>
        <w:t>自定义</w:t>
      </w:r>
      <w:r>
        <w:rPr>
          <w:rFonts w:ascii="微软雅黑" w:eastAsia="微软雅黑" w:hAnsi="微软雅黑" w:hint="eastAsia"/>
        </w:rPr>
        <w:t>消息码，</w:t>
      </w:r>
      <w:r>
        <w:rPr>
          <w:rFonts w:ascii="微软雅黑" w:eastAsia="微软雅黑" w:hAnsi="微软雅黑"/>
        </w:rPr>
        <w:t>自定义</w:t>
      </w:r>
      <w:r>
        <w:rPr>
          <w:rFonts w:ascii="微软雅黑" w:eastAsia="微软雅黑" w:hAnsi="微软雅黑" w:hint="eastAsia"/>
        </w:rPr>
        <w:t>时</w:t>
      </w:r>
      <w:r>
        <w:rPr>
          <w:rFonts w:ascii="微软雅黑" w:eastAsia="微软雅黑" w:hAnsi="微软雅黑"/>
        </w:rPr>
        <w:t>允许输入的范围为</w:t>
      </w:r>
      <w:r>
        <w:rPr>
          <w:rFonts w:ascii="微软雅黑" w:eastAsia="微软雅黑" w:hAnsi="微软雅黑" w:hint="eastAsia"/>
        </w:rPr>
        <w:t>0</w:t>
      </w:r>
      <w:r>
        <w:rPr>
          <w:rFonts w:ascii="微软雅黑" w:eastAsia="微软雅黑" w:hAnsi="微软雅黑"/>
        </w:rPr>
        <w:t>-255。</w:t>
      </w:r>
    </w:p>
    <w:p w14:paraId="2DAF6652" w14:textId="77777777" w:rsidR="0076630D" w:rsidRDefault="00D7272D" w:rsidP="00B10728">
      <w:pPr>
        <w:pStyle w:val="af2"/>
        <w:numPr>
          <w:ilvl w:val="0"/>
          <w:numId w:val="359"/>
        </w:numPr>
        <w:ind w:firstLineChars="0"/>
        <w:rPr>
          <w:rFonts w:ascii="微软雅黑" w:eastAsia="微软雅黑" w:hAnsi="微软雅黑"/>
        </w:rPr>
      </w:pPr>
      <w:r>
        <w:rPr>
          <w:rFonts w:ascii="微软雅黑" w:eastAsia="微软雅黑" w:hAnsi="微软雅黑"/>
        </w:rPr>
        <w:t>T</w:t>
      </w:r>
      <w:r>
        <w:rPr>
          <w:rFonts w:ascii="微软雅黑" w:eastAsia="微软雅黑" w:hAnsi="微软雅黑" w:hint="eastAsia"/>
        </w:rPr>
        <w:t>oS类型：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匹配ToS</w:t>
      </w:r>
      <w:r>
        <w:rPr>
          <w:rFonts w:ascii="微软雅黑" w:eastAsia="微软雅黑" w:hAnsi="微软雅黑" w:hint="eastAsia"/>
        </w:rPr>
        <w:t>的</w:t>
      </w:r>
      <w:r>
        <w:rPr>
          <w:rFonts w:ascii="微软雅黑" w:eastAsia="微软雅黑" w:hAnsi="微软雅黑"/>
        </w:rPr>
        <w:t>类型</w:t>
      </w:r>
      <w:r>
        <w:rPr>
          <w:rFonts w:ascii="微软雅黑" w:eastAsia="微软雅黑" w:hAnsi="微软雅黑" w:hint="eastAsia"/>
        </w:rPr>
        <w:t>，</w:t>
      </w:r>
      <w:r>
        <w:rPr>
          <w:rFonts w:ascii="微软雅黑" w:eastAsia="微软雅黑" w:hAnsi="微软雅黑"/>
        </w:rPr>
        <w:t xml:space="preserve">选项有{Any | </w:t>
      </w:r>
      <w:r>
        <w:rPr>
          <w:rFonts w:ascii="微软雅黑" w:eastAsia="微软雅黑" w:hAnsi="微软雅黑" w:hint="eastAsia"/>
        </w:rPr>
        <w:t>匹配</w:t>
      </w:r>
      <w:r>
        <w:rPr>
          <w:rFonts w:ascii="微软雅黑" w:eastAsia="微软雅黑" w:hAnsi="微软雅黑"/>
        </w:rPr>
        <w:t xml:space="preserve">DSCP | </w:t>
      </w:r>
      <w:r>
        <w:rPr>
          <w:rFonts w:ascii="微软雅黑" w:eastAsia="微软雅黑" w:hAnsi="微软雅黑" w:hint="eastAsia"/>
        </w:rPr>
        <w:t>匹配</w:t>
      </w:r>
      <w:r>
        <w:rPr>
          <w:rFonts w:ascii="微软雅黑" w:eastAsia="微软雅黑" w:hAnsi="微软雅黑"/>
        </w:rPr>
        <w:t>IP优先级}</w:t>
      </w:r>
      <w:r>
        <w:rPr>
          <w:rFonts w:ascii="微软雅黑" w:eastAsia="微软雅黑" w:hAnsi="微软雅黑" w:hint="eastAsia"/>
        </w:rPr>
        <w:t>。</w:t>
      </w:r>
      <w:r>
        <w:rPr>
          <w:rFonts w:ascii="微软雅黑" w:eastAsia="微软雅黑" w:hAnsi="微软雅黑"/>
        </w:rPr>
        <w:t>当选择</w:t>
      </w:r>
      <w:r>
        <w:rPr>
          <w:rFonts w:ascii="微软雅黑" w:eastAsia="微软雅黑" w:hAnsi="微软雅黑" w:hint="eastAsia"/>
        </w:rPr>
        <w:t>“匹配DSCP”或</w:t>
      </w:r>
      <w:r>
        <w:rPr>
          <w:rFonts w:ascii="微软雅黑" w:eastAsia="微软雅黑" w:hAnsi="微软雅黑"/>
        </w:rPr>
        <w:t>“</w:t>
      </w:r>
      <w:r>
        <w:rPr>
          <w:rFonts w:ascii="微软雅黑" w:eastAsia="微软雅黑" w:hAnsi="微软雅黑" w:hint="eastAsia"/>
        </w:rPr>
        <w:t>匹配</w:t>
      </w:r>
      <w:r>
        <w:rPr>
          <w:rFonts w:ascii="微软雅黑" w:eastAsia="微软雅黑" w:hAnsi="微软雅黑"/>
        </w:rPr>
        <w:t>IP优先级”</w:t>
      </w:r>
      <w:r>
        <w:rPr>
          <w:rFonts w:ascii="微软雅黑" w:eastAsia="微软雅黑" w:hAnsi="微软雅黑" w:hint="eastAsia"/>
        </w:rPr>
        <w:t>，</w:t>
      </w:r>
      <w:r>
        <w:rPr>
          <w:rFonts w:ascii="微软雅黑" w:eastAsia="微软雅黑" w:hAnsi="微软雅黑"/>
        </w:rPr>
        <w:t>需要分别配置DSCP优先级和IP优先级。</w:t>
      </w:r>
    </w:p>
    <w:p w14:paraId="3CF51A67" w14:textId="77777777" w:rsidR="0076630D" w:rsidRDefault="00D7272D" w:rsidP="00B10728">
      <w:pPr>
        <w:pStyle w:val="af2"/>
        <w:numPr>
          <w:ilvl w:val="0"/>
          <w:numId w:val="363"/>
        </w:numPr>
        <w:ind w:firstLineChars="0"/>
        <w:rPr>
          <w:rFonts w:ascii="微软雅黑" w:eastAsia="微软雅黑" w:hAnsi="微软雅黑"/>
        </w:rPr>
      </w:pPr>
      <w:r>
        <w:rPr>
          <w:rFonts w:ascii="微软雅黑" w:eastAsia="微软雅黑" w:hAnsi="微软雅黑" w:hint="eastAsia"/>
        </w:rPr>
        <w:t>DSCP</w:t>
      </w:r>
      <w:r>
        <w:rPr>
          <w:rFonts w:ascii="微软雅黑" w:eastAsia="微软雅黑" w:hAnsi="微软雅黑"/>
        </w:rPr>
        <w:t>优先级：【</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设置DSCP</w:t>
      </w:r>
      <w:r>
        <w:rPr>
          <w:rFonts w:ascii="微软雅黑" w:eastAsia="微软雅黑" w:hAnsi="微软雅黑"/>
        </w:rPr>
        <w:t>优先级，取值范围为</w:t>
      </w:r>
      <w:r>
        <w:rPr>
          <w:rFonts w:ascii="微软雅黑" w:eastAsia="微软雅黑" w:hAnsi="微软雅黑" w:hint="eastAsia"/>
        </w:rPr>
        <w:t>0</w:t>
      </w:r>
      <w:r>
        <w:rPr>
          <w:rFonts w:ascii="微软雅黑" w:eastAsia="微软雅黑" w:hAnsi="微软雅黑"/>
        </w:rPr>
        <w:t>-63</w:t>
      </w:r>
      <w:r>
        <w:rPr>
          <w:rFonts w:ascii="微软雅黑" w:eastAsia="微软雅黑" w:hAnsi="微软雅黑" w:hint="eastAsia"/>
        </w:rPr>
        <w:t>。</w:t>
      </w:r>
    </w:p>
    <w:p w14:paraId="2202A741" w14:textId="77777777" w:rsidR="0076630D" w:rsidRDefault="00D7272D" w:rsidP="00B10728">
      <w:pPr>
        <w:pStyle w:val="af2"/>
        <w:numPr>
          <w:ilvl w:val="0"/>
          <w:numId w:val="363"/>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优先级：</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IP优先级，取值范围为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w:t>
      </w:r>
    </w:p>
    <w:p w14:paraId="5AD7272D" w14:textId="77777777" w:rsidR="0076630D" w:rsidRDefault="00D7272D" w:rsidP="00B10728">
      <w:pPr>
        <w:pStyle w:val="af2"/>
        <w:numPr>
          <w:ilvl w:val="0"/>
          <w:numId w:val="355"/>
        </w:numPr>
        <w:ind w:firstLineChars="0"/>
        <w:rPr>
          <w:rFonts w:ascii="微软雅黑" w:eastAsia="微软雅黑" w:hAnsi="微软雅黑"/>
        </w:rPr>
      </w:pPr>
      <w:r>
        <w:rPr>
          <w:rFonts w:ascii="微软雅黑" w:eastAsia="微软雅黑" w:hAnsi="微软雅黑" w:hint="eastAsia"/>
        </w:rPr>
        <w:t>时间策略</w:t>
      </w:r>
      <w:r>
        <w:rPr>
          <w:rFonts w:ascii="微软雅黑" w:eastAsia="微软雅黑" w:hAnsi="微软雅黑"/>
          <w:color w:val="EEECE1" w:themeColor="background2"/>
          <w:highlight w:val="blue"/>
        </w:rPr>
        <w:t>(FP1D)</w:t>
      </w:r>
      <w:r>
        <w:rPr>
          <w:rFonts w:ascii="微软雅黑" w:eastAsia="微软雅黑" w:hAnsi="微软雅黑"/>
        </w:rPr>
        <w:t>：</w:t>
      </w:r>
      <w:r>
        <w:rPr>
          <w:rFonts w:ascii="微软雅黑" w:eastAsia="微软雅黑" w:hAnsi="微软雅黑" w:hint="eastAsia"/>
        </w:rPr>
        <w:t>【下拉框】设置IPv</w:t>
      </w:r>
      <w:r>
        <w:rPr>
          <w:rFonts w:ascii="微软雅黑" w:eastAsia="微软雅黑" w:hAnsi="微软雅黑"/>
        </w:rPr>
        <w:t xml:space="preserve">4 </w:t>
      </w:r>
      <w:r>
        <w:rPr>
          <w:rFonts w:ascii="微软雅黑" w:eastAsia="微软雅黑" w:hAnsi="微软雅黑" w:hint="eastAsia"/>
        </w:rPr>
        <w:t>ACL</w:t>
      </w:r>
      <w:r>
        <w:rPr>
          <w:rFonts w:ascii="微软雅黑" w:eastAsia="微软雅黑" w:hAnsi="微软雅黑"/>
        </w:rPr>
        <w:t>规则生效的时间段，选项为已存在的时间策略</w:t>
      </w:r>
      <w:r>
        <w:rPr>
          <w:rFonts w:ascii="微软雅黑" w:eastAsia="微软雅黑" w:hAnsi="微软雅黑" w:hint="eastAsia"/>
        </w:rPr>
        <w:t>，</w:t>
      </w:r>
      <w:r>
        <w:rPr>
          <w:rFonts w:ascii="微软雅黑" w:eastAsia="微软雅黑" w:hAnsi="微软雅黑"/>
        </w:rPr>
        <w:t>支持</w:t>
      </w:r>
      <w:r>
        <w:rPr>
          <w:rFonts w:ascii="微软雅黑" w:eastAsia="微软雅黑" w:hAnsi="微软雅黑" w:hint="eastAsia"/>
        </w:rPr>
        <w:t>弹窗</w:t>
      </w:r>
      <w:r>
        <w:rPr>
          <w:rFonts w:ascii="微软雅黑" w:eastAsia="微软雅黑" w:hAnsi="微软雅黑"/>
        </w:rPr>
        <w:t>新建时间策略，具体</w:t>
      </w:r>
      <w:r>
        <w:rPr>
          <w:rFonts w:ascii="微软雅黑" w:eastAsia="微软雅黑" w:hAnsi="微软雅黑" w:hint="eastAsia"/>
        </w:rPr>
        <w:t>配置</w:t>
      </w:r>
      <w:r>
        <w:rPr>
          <w:rFonts w:ascii="微软雅黑" w:eastAsia="微软雅黑" w:hAnsi="微软雅黑"/>
        </w:rPr>
        <w:t>详见</w:t>
      </w:r>
      <w:hyperlink w:anchor="_时间策略/Time_Policy" w:history="1">
        <w:r>
          <w:rPr>
            <w:rStyle w:val="af"/>
            <w:rFonts w:ascii="微软雅黑" w:eastAsia="微软雅黑" w:hAnsi="微软雅黑" w:hint="eastAsia"/>
            <w:i/>
            <w:color w:val="auto"/>
          </w:rPr>
          <w:t>系统→</w:t>
        </w:r>
        <w:r>
          <w:rPr>
            <w:rStyle w:val="af"/>
            <w:rFonts w:ascii="微软雅黑" w:eastAsia="微软雅黑" w:hAnsi="微软雅黑"/>
            <w:i/>
            <w:color w:val="auto"/>
          </w:rPr>
          <w:t>时间策略</w:t>
        </w:r>
      </w:hyperlink>
      <w:r>
        <w:rPr>
          <w:rFonts w:ascii="微软雅黑" w:eastAsia="微软雅黑" w:hAnsi="微软雅黑"/>
        </w:rPr>
        <w:t>。</w:t>
      </w:r>
    </w:p>
    <w:p w14:paraId="5C1D080D" w14:textId="77777777" w:rsidR="008B0A61" w:rsidRDefault="008B0A61">
      <w:pPr>
        <w:rPr>
          <w:rFonts w:ascii="微软雅黑" w:eastAsia="微软雅黑" w:hAnsi="微软雅黑"/>
        </w:rPr>
      </w:pPr>
    </w:p>
    <w:p w14:paraId="2154CDC1" w14:textId="77777777" w:rsidR="0076630D" w:rsidRDefault="00D7272D">
      <w:pPr>
        <w:rPr>
          <w:rFonts w:ascii="微软雅黑" w:eastAsia="微软雅黑" w:hAnsi="微软雅黑"/>
        </w:rPr>
      </w:pPr>
      <w:r>
        <w:rPr>
          <w:rFonts w:ascii="微软雅黑" w:eastAsia="微软雅黑" w:hAnsi="微软雅黑"/>
        </w:rPr>
        <w:t>IPv4 ACL</w:t>
      </w:r>
      <w:r>
        <w:rPr>
          <w:rFonts w:ascii="微软雅黑" w:eastAsia="微软雅黑" w:hAnsi="微软雅黑" w:hint="eastAsia"/>
        </w:rPr>
        <w:t>列表</w:t>
      </w:r>
      <w:r>
        <w:rPr>
          <w:rFonts w:ascii="微软雅黑" w:eastAsia="微软雅黑" w:hAnsi="微软雅黑"/>
        </w:rPr>
        <w:t>：</w:t>
      </w:r>
    </w:p>
    <w:p w14:paraId="4D661E0F"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显示ACL名称、</w:t>
      </w:r>
      <w:r>
        <w:rPr>
          <w:rFonts w:ascii="微软雅黑" w:eastAsia="微软雅黑" w:hAnsi="微软雅黑" w:hint="eastAsia"/>
        </w:rPr>
        <w:t>规则</w:t>
      </w:r>
      <w:r>
        <w:rPr>
          <w:rFonts w:ascii="微软雅黑" w:eastAsia="微软雅黑" w:hAnsi="微软雅黑"/>
        </w:rPr>
        <w:t>个数</w:t>
      </w:r>
    </w:p>
    <w:p w14:paraId="3B977F8D" w14:textId="511F9853" w:rsidR="006E36D2" w:rsidRDefault="00D7272D" w:rsidP="00B10728">
      <w:pPr>
        <w:pStyle w:val="af2"/>
        <w:numPr>
          <w:ilvl w:val="0"/>
          <w:numId w:val="35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查看规则，规则显示</w:t>
      </w:r>
      <w:r>
        <w:rPr>
          <w:rFonts w:ascii="微软雅黑" w:eastAsia="微软雅黑" w:hAnsi="微软雅黑" w:hint="eastAsia"/>
        </w:rPr>
        <w:t>规则编号</w:t>
      </w:r>
      <w:r>
        <w:rPr>
          <w:rFonts w:ascii="微软雅黑" w:eastAsia="微软雅黑" w:hAnsi="微软雅黑"/>
        </w:rPr>
        <w:t>、</w:t>
      </w:r>
      <w:r>
        <w:rPr>
          <w:rFonts w:ascii="微软雅黑" w:eastAsia="微软雅黑" w:hAnsi="微软雅黑" w:hint="eastAsia"/>
        </w:rPr>
        <w:t>数据行为、协议类型</w:t>
      </w:r>
      <w:r>
        <w:rPr>
          <w:rFonts w:ascii="微软雅黑" w:eastAsia="微软雅黑" w:hAnsi="微软雅黑"/>
        </w:rPr>
        <w:t>、</w:t>
      </w:r>
      <w:r>
        <w:rPr>
          <w:rFonts w:ascii="微软雅黑" w:eastAsia="微软雅黑" w:hAnsi="微软雅黑" w:hint="eastAsia"/>
        </w:rPr>
        <w:t>源IP地址</w:t>
      </w:r>
      <w:r>
        <w:rPr>
          <w:rFonts w:ascii="微软雅黑" w:eastAsia="微软雅黑" w:hAnsi="微软雅黑"/>
        </w:rPr>
        <w:t>及其掩码/</w:t>
      </w:r>
      <w:r>
        <w:rPr>
          <w:rFonts w:ascii="微软雅黑" w:eastAsia="微软雅黑" w:hAnsi="微软雅黑" w:hint="eastAsia"/>
        </w:rPr>
        <w:t>前缀</w:t>
      </w:r>
      <w:r>
        <w:rPr>
          <w:rFonts w:ascii="微软雅黑" w:eastAsia="微软雅黑" w:hAnsi="微软雅黑"/>
        </w:rPr>
        <w:t>、目的</w:t>
      </w:r>
      <w:r>
        <w:rPr>
          <w:rFonts w:ascii="微软雅黑" w:eastAsia="微软雅黑" w:hAnsi="微软雅黑" w:hint="eastAsia"/>
        </w:rPr>
        <w:t>IP地址</w:t>
      </w:r>
      <w:r>
        <w:rPr>
          <w:rFonts w:ascii="微软雅黑" w:eastAsia="微软雅黑" w:hAnsi="微软雅黑"/>
        </w:rPr>
        <w:t>及其掩码</w:t>
      </w:r>
      <w:r>
        <w:rPr>
          <w:rFonts w:ascii="微软雅黑" w:eastAsia="微软雅黑" w:hAnsi="微软雅黑" w:hint="eastAsia"/>
        </w:rPr>
        <w:t>/前缀</w:t>
      </w:r>
      <w:r>
        <w:rPr>
          <w:rFonts w:ascii="微软雅黑" w:eastAsia="微软雅黑" w:hAnsi="微软雅黑"/>
        </w:rPr>
        <w:t>、TCP/UDP</w:t>
      </w:r>
      <w:r>
        <w:rPr>
          <w:rFonts w:ascii="微软雅黑" w:eastAsia="微软雅黑" w:hAnsi="微软雅黑" w:hint="eastAsia"/>
        </w:rPr>
        <w:t>源端口</w:t>
      </w:r>
      <w:r>
        <w:rPr>
          <w:rFonts w:ascii="微软雅黑" w:eastAsia="微软雅黑" w:hAnsi="微软雅黑"/>
        </w:rPr>
        <w:t>和目的端口（</w:t>
      </w:r>
      <w:r>
        <w:rPr>
          <w:rFonts w:ascii="微软雅黑" w:eastAsia="微软雅黑" w:hAnsi="微软雅黑" w:hint="eastAsia"/>
        </w:rPr>
        <w:t>协议类型</w:t>
      </w:r>
      <w:r>
        <w:rPr>
          <w:rFonts w:ascii="微软雅黑" w:eastAsia="微软雅黑" w:hAnsi="微软雅黑"/>
        </w:rPr>
        <w:t>选择TCP或UDP时显示）</w:t>
      </w:r>
      <w:r>
        <w:rPr>
          <w:rFonts w:ascii="微软雅黑" w:eastAsia="微软雅黑" w:hAnsi="微软雅黑" w:hint="eastAsia"/>
        </w:rPr>
        <w:t>、TCP</w:t>
      </w:r>
      <w:r>
        <w:rPr>
          <w:rFonts w:ascii="微软雅黑" w:eastAsia="微软雅黑" w:hAnsi="微软雅黑"/>
        </w:rPr>
        <w:t>标识</w:t>
      </w:r>
      <w:r>
        <w:rPr>
          <w:rFonts w:ascii="微软雅黑" w:eastAsia="微软雅黑" w:hAnsi="微软雅黑" w:hint="eastAsia"/>
        </w:rPr>
        <w:t>位（协议类型选择</w:t>
      </w:r>
      <w:r>
        <w:rPr>
          <w:rFonts w:ascii="微软雅黑" w:eastAsia="微软雅黑" w:hAnsi="微软雅黑"/>
        </w:rPr>
        <w:t>TCP时显示</w:t>
      </w:r>
      <w:r>
        <w:rPr>
          <w:rFonts w:ascii="微软雅黑" w:eastAsia="微软雅黑" w:hAnsi="微软雅黑" w:hint="eastAsia"/>
        </w:rPr>
        <w:t>）</w:t>
      </w:r>
      <w:r>
        <w:rPr>
          <w:rFonts w:ascii="微软雅黑" w:eastAsia="微软雅黑" w:hAnsi="微软雅黑"/>
        </w:rPr>
        <w:t>、ICMP消息</w:t>
      </w:r>
      <w:r>
        <w:rPr>
          <w:rFonts w:ascii="微软雅黑" w:eastAsia="微软雅黑" w:hAnsi="微软雅黑" w:hint="eastAsia"/>
        </w:rPr>
        <w:t>类型</w:t>
      </w:r>
      <w:r>
        <w:rPr>
          <w:rFonts w:ascii="微软雅黑" w:eastAsia="微软雅黑" w:hAnsi="微软雅黑"/>
        </w:rPr>
        <w:t>和消息码（</w:t>
      </w:r>
      <w:r>
        <w:rPr>
          <w:rFonts w:ascii="微软雅黑" w:eastAsia="微软雅黑" w:hAnsi="微软雅黑" w:hint="eastAsia"/>
        </w:rPr>
        <w:t>协议类型选择</w:t>
      </w:r>
      <w:r>
        <w:rPr>
          <w:rFonts w:ascii="微软雅黑" w:eastAsia="微软雅黑" w:hAnsi="微软雅黑"/>
        </w:rPr>
        <w:t>ICMP时显示）</w:t>
      </w:r>
      <w:r>
        <w:rPr>
          <w:rFonts w:ascii="微软雅黑" w:eastAsia="微软雅黑" w:hAnsi="微软雅黑" w:hint="eastAsia"/>
        </w:rPr>
        <w:t>、DSCP优先级或</w:t>
      </w:r>
      <w:r>
        <w:rPr>
          <w:rFonts w:ascii="微软雅黑" w:eastAsia="微软雅黑" w:hAnsi="微软雅黑"/>
        </w:rPr>
        <w:t>IP优先级</w:t>
      </w:r>
      <w:r>
        <w:rPr>
          <w:rFonts w:ascii="微软雅黑" w:eastAsia="微软雅黑" w:hAnsi="微软雅黑" w:hint="eastAsia"/>
        </w:rPr>
        <w:t>和</w:t>
      </w:r>
      <w:r>
        <w:rPr>
          <w:rFonts w:ascii="微软雅黑" w:eastAsia="微软雅黑" w:hAnsi="微软雅黑"/>
        </w:rPr>
        <w:t>时间策略</w:t>
      </w:r>
      <w:r w:rsidR="008B0A61">
        <w:rPr>
          <w:rFonts w:ascii="微软雅黑" w:eastAsia="微软雅黑" w:hAnsi="微软雅黑" w:hint="eastAsia"/>
        </w:rPr>
        <w:t>、</w:t>
      </w:r>
      <w:r w:rsidR="008B0A61">
        <w:rPr>
          <w:rFonts w:ascii="微软雅黑" w:eastAsia="微软雅黑" w:hAnsi="微软雅黑"/>
        </w:rPr>
        <w:t>统计计数值（</w:t>
      </w:r>
      <w:r w:rsidR="008B0A61">
        <w:rPr>
          <w:rFonts w:ascii="微软雅黑" w:eastAsia="微软雅黑" w:hAnsi="微软雅黑" w:hint="eastAsia"/>
        </w:rPr>
        <w:t>若</w:t>
      </w:r>
      <w:r w:rsidR="008B0A61">
        <w:rPr>
          <w:rFonts w:ascii="微软雅黑" w:eastAsia="微软雅黑" w:hAnsi="微软雅黑"/>
        </w:rPr>
        <w:t>未开启则显示“</w:t>
      </w:r>
      <w:r w:rsidR="008B0A61">
        <w:rPr>
          <w:rFonts w:ascii="微软雅黑" w:eastAsia="微软雅黑" w:hAnsi="微软雅黑" w:hint="eastAsia"/>
        </w:rPr>
        <w:t>禁用</w:t>
      </w:r>
      <w:r w:rsidR="008B0A61">
        <w:rPr>
          <w:rFonts w:ascii="微软雅黑" w:eastAsia="微软雅黑" w:hAnsi="微软雅黑"/>
        </w:rPr>
        <w:t>”</w:t>
      </w:r>
      <w:r w:rsidR="008B0A61">
        <w:rPr>
          <w:rFonts w:ascii="微软雅黑" w:eastAsia="微软雅黑" w:hAnsi="微软雅黑" w:hint="eastAsia"/>
        </w:rPr>
        <w:t>，</w:t>
      </w:r>
      <w:r w:rsidR="008B0A61">
        <w:rPr>
          <w:rFonts w:ascii="微软雅黑" w:eastAsia="微软雅黑" w:hAnsi="微软雅黑"/>
        </w:rPr>
        <w:t>开启则显示实际的计数值）</w:t>
      </w:r>
      <w:r w:rsidR="008B0A61" w:rsidRPr="003128D4">
        <w:rPr>
          <w:rFonts w:ascii="微软雅黑" w:eastAsia="微软雅黑" w:hAnsi="微软雅黑" w:hint="eastAsia"/>
          <w:strike/>
          <w:color w:val="B2B2B2"/>
        </w:rPr>
        <w:t>、镜像（若</w:t>
      </w:r>
      <w:r w:rsidR="008B0A61" w:rsidRPr="003128D4">
        <w:rPr>
          <w:rFonts w:ascii="微软雅黑" w:eastAsia="微软雅黑" w:hAnsi="微软雅黑"/>
          <w:strike/>
          <w:color w:val="B2B2B2"/>
        </w:rPr>
        <w:t>未开启则显示“</w:t>
      </w:r>
      <w:r w:rsidR="008B0A61" w:rsidRPr="003128D4">
        <w:rPr>
          <w:rFonts w:ascii="微软雅黑" w:eastAsia="微软雅黑" w:hAnsi="微软雅黑" w:hint="eastAsia"/>
          <w:strike/>
          <w:color w:val="B2B2B2"/>
        </w:rPr>
        <w:t>禁用</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w:t>
      </w:r>
      <w:r w:rsidR="008B0A61" w:rsidRPr="003128D4">
        <w:rPr>
          <w:rFonts w:ascii="微软雅黑" w:eastAsia="微软雅黑" w:hAnsi="微软雅黑"/>
          <w:strike/>
          <w:color w:val="B2B2B2"/>
        </w:rPr>
        <w:t>开启则</w:t>
      </w:r>
      <w:r w:rsidR="008B0A61" w:rsidRPr="003128D4">
        <w:rPr>
          <w:rFonts w:ascii="微软雅黑" w:eastAsia="微软雅黑" w:hAnsi="微软雅黑" w:hint="eastAsia"/>
          <w:strike/>
          <w:color w:val="B2B2B2"/>
        </w:rPr>
        <w:t>以</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镜像组/类型</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方式显示）</w:t>
      </w:r>
      <w:r w:rsidR="008B0A61" w:rsidRPr="003128D4">
        <w:rPr>
          <w:rFonts w:ascii="微软雅黑" w:eastAsia="微软雅黑" w:hAnsi="微软雅黑"/>
          <w:strike/>
          <w:color w:val="B2B2B2"/>
        </w:rPr>
        <w:t>、优先级</w:t>
      </w:r>
      <w:r w:rsidR="009A129F" w:rsidRPr="003128D4">
        <w:rPr>
          <w:rFonts w:ascii="微软雅黑" w:eastAsia="微软雅黑" w:hAnsi="微软雅黑" w:hint="eastAsia"/>
          <w:strike/>
          <w:color w:val="B2B2B2"/>
        </w:rPr>
        <w:t>映射</w:t>
      </w:r>
      <w:r w:rsidR="008B0A61" w:rsidRPr="003128D4">
        <w:rPr>
          <w:rFonts w:ascii="微软雅黑" w:eastAsia="微软雅黑" w:hAnsi="微软雅黑" w:hint="eastAsia"/>
          <w:strike/>
          <w:color w:val="B2B2B2"/>
        </w:rPr>
        <w:t>（若未开启</w:t>
      </w:r>
      <w:r w:rsidR="008B0A61" w:rsidRPr="003128D4">
        <w:rPr>
          <w:rFonts w:ascii="微软雅黑" w:eastAsia="微软雅黑" w:hAnsi="微软雅黑"/>
          <w:strike/>
          <w:color w:val="B2B2B2"/>
        </w:rPr>
        <w:t>则显示“</w:t>
      </w:r>
      <w:r w:rsidR="008B0A61" w:rsidRPr="003128D4">
        <w:rPr>
          <w:rFonts w:ascii="微软雅黑" w:eastAsia="微软雅黑" w:hAnsi="微软雅黑" w:hint="eastAsia"/>
          <w:strike/>
          <w:color w:val="B2B2B2"/>
        </w:rPr>
        <w:t>禁用</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w:t>
      </w:r>
      <w:r w:rsidR="008B0A61" w:rsidRPr="003128D4">
        <w:rPr>
          <w:rFonts w:ascii="微软雅黑" w:eastAsia="微软雅黑" w:hAnsi="微软雅黑"/>
          <w:strike/>
          <w:color w:val="B2B2B2"/>
        </w:rPr>
        <w:t>开启则显示优先级值</w:t>
      </w:r>
      <w:r w:rsidR="008B0A61" w:rsidRPr="003128D4">
        <w:rPr>
          <w:rFonts w:ascii="微软雅黑" w:eastAsia="微软雅黑" w:hAnsi="微软雅黑" w:hint="eastAsia"/>
          <w:strike/>
          <w:color w:val="B2B2B2"/>
        </w:rPr>
        <w:t>）</w:t>
      </w:r>
      <w:r w:rsidR="006E36D2" w:rsidRPr="003128D4">
        <w:rPr>
          <w:rFonts w:ascii="微软雅黑" w:eastAsia="微软雅黑" w:hAnsi="微软雅黑" w:hint="eastAsia"/>
          <w:strike/>
          <w:color w:val="B2B2B2"/>
        </w:rPr>
        <w:t>（此3项</w:t>
      </w:r>
      <w:r w:rsidR="006E36D2" w:rsidRPr="003128D4">
        <w:rPr>
          <w:rFonts w:ascii="微软雅黑" w:eastAsia="微软雅黑" w:hAnsi="微软雅黑"/>
          <w:strike/>
          <w:color w:val="B2B2B2"/>
        </w:rPr>
        <w:t>均需设置高级设置</w:t>
      </w:r>
      <w:r w:rsidR="006E36D2" w:rsidRPr="003128D4">
        <w:rPr>
          <w:rFonts w:ascii="微软雅黑" w:eastAsia="微软雅黑" w:hAnsi="微软雅黑" w:hint="eastAsia"/>
          <w:strike/>
          <w:color w:val="B2B2B2"/>
        </w:rPr>
        <w:t>后</w:t>
      </w:r>
      <w:r w:rsidR="006E36D2" w:rsidRPr="003128D4">
        <w:rPr>
          <w:rFonts w:ascii="微软雅黑" w:eastAsia="微软雅黑" w:hAnsi="微软雅黑"/>
          <w:strike/>
          <w:color w:val="B2B2B2"/>
        </w:rPr>
        <w:t>才显示</w:t>
      </w:r>
      <w:r w:rsidR="006E36D2" w:rsidRPr="003128D4">
        <w:rPr>
          <w:rFonts w:ascii="微软雅黑" w:eastAsia="微软雅黑" w:hAnsi="微软雅黑" w:hint="eastAsia"/>
          <w:strike/>
          <w:color w:val="B2B2B2"/>
        </w:rPr>
        <w:t>）</w:t>
      </w:r>
    </w:p>
    <w:p w14:paraId="3E050B7B" w14:textId="77777777" w:rsidR="006E36D2" w:rsidRPr="00783AA4" w:rsidRDefault="006E36D2" w:rsidP="00B10728">
      <w:pPr>
        <w:pStyle w:val="af2"/>
        <w:numPr>
          <w:ilvl w:val="0"/>
          <w:numId w:val="551"/>
        </w:numPr>
        <w:ind w:firstLineChars="0"/>
        <w:rPr>
          <w:rFonts w:ascii="微软雅黑" w:eastAsia="微软雅黑" w:hAnsi="微软雅黑"/>
        </w:rPr>
      </w:pPr>
      <w:r>
        <w:rPr>
          <w:rFonts w:ascii="微软雅黑" w:eastAsia="微软雅黑" w:hAnsi="微软雅黑" w:hint="eastAsia"/>
        </w:rPr>
        <w:lastRenderedPageBreak/>
        <w:t>ACL</w:t>
      </w:r>
      <w:r>
        <w:rPr>
          <w:rFonts w:ascii="微软雅黑" w:eastAsia="微软雅黑" w:hAnsi="微软雅黑"/>
        </w:rPr>
        <w:t>一旦与端口绑定后，支持</w:t>
      </w:r>
      <w:r>
        <w:rPr>
          <w:rFonts w:ascii="微软雅黑" w:eastAsia="微软雅黑" w:hAnsi="微软雅黑" w:hint="eastAsia"/>
        </w:rPr>
        <w:t>Mirror</w:t>
      </w:r>
      <w:r>
        <w:rPr>
          <w:rFonts w:ascii="微软雅黑" w:eastAsia="微软雅黑" w:hAnsi="微软雅黑"/>
        </w:rPr>
        <w:t>、Statistic和Priority Remapping</w:t>
      </w:r>
      <w:r>
        <w:rPr>
          <w:rFonts w:ascii="微软雅黑" w:eastAsia="微软雅黑" w:hAnsi="微软雅黑" w:hint="eastAsia"/>
        </w:rPr>
        <w:t>这3个</w:t>
      </w:r>
      <w:r>
        <w:rPr>
          <w:rFonts w:ascii="微软雅黑" w:eastAsia="微软雅黑" w:hAnsi="微软雅黑"/>
        </w:rPr>
        <w:t>高级设置</w:t>
      </w:r>
      <w:r w:rsidRPr="006E5E48">
        <w:rPr>
          <w:rFonts w:ascii="微软雅黑" w:eastAsia="微软雅黑" w:hAnsi="微软雅黑" w:hint="eastAsia"/>
          <w:color w:val="CCE8CF" w:themeColor="background1"/>
          <w:highlight w:val="darkGreen"/>
        </w:rPr>
        <w:t>(</w:t>
      </w:r>
      <w:r w:rsidRPr="006E5E48">
        <w:rPr>
          <w:rFonts w:ascii="微软雅黑" w:eastAsia="微软雅黑" w:hAnsi="微软雅黑"/>
          <w:color w:val="CCE8CF" w:themeColor="background1"/>
          <w:highlight w:val="darkGreen"/>
        </w:rPr>
        <w:t>FP2</w:t>
      </w:r>
      <w:r w:rsidRPr="006E5E48">
        <w:rPr>
          <w:rFonts w:ascii="微软雅黑" w:eastAsia="微软雅黑" w:hAnsi="微软雅黑" w:hint="eastAsia"/>
          <w:color w:val="CCE8CF" w:themeColor="background1"/>
          <w:highlight w:val="darkGreen"/>
        </w:rPr>
        <w:t>)</w:t>
      </w:r>
    </w:p>
    <w:p w14:paraId="62963D8E" w14:textId="77777777" w:rsidR="006E36D2" w:rsidRDefault="006E36D2" w:rsidP="006478EB">
      <w:pPr>
        <w:pStyle w:val="af2"/>
        <w:numPr>
          <w:ilvl w:val="0"/>
          <w:numId w:val="564"/>
        </w:numPr>
        <w:ind w:firstLineChars="0"/>
        <w:rPr>
          <w:rFonts w:ascii="微软雅黑" w:eastAsia="微软雅黑" w:hAnsi="微软雅黑"/>
        </w:rPr>
      </w:pPr>
      <w:r w:rsidRPr="00783AA4">
        <w:rPr>
          <w:rFonts w:ascii="微软雅黑" w:eastAsia="微软雅黑" w:hAnsi="微软雅黑" w:hint="eastAsia"/>
        </w:rPr>
        <w:t>统计</w:t>
      </w:r>
      <w:commentRangeStart w:id="411"/>
      <w:r w:rsidRPr="00783AA4">
        <w:rPr>
          <w:rFonts w:ascii="微软雅黑" w:eastAsia="微软雅黑" w:hAnsi="微软雅黑" w:hint="eastAsia"/>
        </w:rPr>
        <w:t>计数</w:t>
      </w:r>
      <w:commentRangeEnd w:id="411"/>
      <w:r>
        <w:rPr>
          <w:rStyle w:val="af0"/>
        </w:rPr>
        <w:commentReference w:id="411"/>
      </w:r>
      <w:r w:rsidRPr="00783AA4">
        <w:rPr>
          <w:rFonts w:ascii="微软雅黑" w:eastAsia="微软雅黑" w:hAnsi="微软雅黑" w:hint="eastAsia"/>
        </w:rPr>
        <w:t>：【开关】设置</w:t>
      </w:r>
      <w:r w:rsidRPr="00783AA4">
        <w:rPr>
          <w:rFonts w:ascii="微软雅黑" w:eastAsia="微软雅黑" w:hAnsi="微软雅黑"/>
        </w:rPr>
        <w:t>规则命中后是否开启</w:t>
      </w:r>
      <w:r w:rsidRPr="00783AA4">
        <w:rPr>
          <w:rFonts w:ascii="微软雅黑" w:eastAsia="微软雅黑" w:hAnsi="微软雅黑" w:hint="eastAsia"/>
        </w:rPr>
        <w:t>报文命中统计</w:t>
      </w:r>
      <w:r w:rsidRPr="00783AA4">
        <w:rPr>
          <w:rFonts w:ascii="微软雅黑" w:eastAsia="微软雅黑" w:hAnsi="微软雅黑"/>
        </w:rPr>
        <w:t>，</w:t>
      </w:r>
      <w:r w:rsidRPr="00783AA4">
        <w:rPr>
          <w:rFonts w:ascii="微软雅黑" w:eastAsia="微软雅黑" w:hAnsi="微软雅黑" w:hint="eastAsia"/>
        </w:rPr>
        <w:t>默认关闭</w:t>
      </w:r>
      <w:r w:rsidRPr="00783AA4">
        <w:rPr>
          <w:rFonts w:ascii="微软雅黑" w:eastAsia="微软雅黑" w:hAnsi="微软雅黑"/>
        </w:rPr>
        <w:t>。开启</w:t>
      </w:r>
      <w:r w:rsidRPr="00783AA4">
        <w:rPr>
          <w:rFonts w:ascii="微软雅黑" w:eastAsia="微软雅黑" w:hAnsi="微软雅黑" w:hint="eastAsia"/>
        </w:rPr>
        <w:t>后</w:t>
      </w:r>
      <w:r w:rsidRPr="00783AA4">
        <w:rPr>
          <w:rFonts w:ascii="微软雅黑" w:eastAsia="微软雅黑" w:hAnsi="微软雅黑"/>
        </w:rPr>
        <w:t>，需要设置如下内容：</w:t>
      </w:r>
    </w:p>
    <w:p w14:paraId="38C4628D" w14:textId="1063F437" w:rsidR="006E36D2" w:rsidRDefault="006E36D2" w:rsidP="006478EB">
      <w:pPr>
        <w:pStyle w:val="af2"/>
        <w:numPr>
          <w:ilvl w:val="0"/>
          <w:numId w:val="565"/>
        </w:numPr>
        <w:ind w:firstLineChars="0"/>
        <w:rPr>
          <w:rFonts w:ascii="微软雅黑" w:eastAsia="微软雅黑" w:hAnsi="微软雅黑"/>
        </w:rPr>
      </w:pPr>
      <w:r w:rsidRPr="00783AA4">
        <w:rPr>
          <w:rFonts w:ascii="微软雅黑" w:eastAsia="微软雅黑" w:hAnsi="微软雅黑" w:hint="eastAsia"/>
          <w:color w:val="FF0000"/>
        </w:rPr>
        <w:t>*</w:t>
      </w:r>
      <w:r w:rsidRPr="00783AA4">
        <w:rPr>
          <w:rFonts w:ascii="微软雅黑" w:eastAsia="微软雅黑" w:hAnsi="微软雅黑" w:hint="eastAsia"/>
        </w:rPr>
        <w:t>统计</w:t>
      </w:r>
      <w:r w:rsidRPr="00783AA4">
        <w:rPr>
          <w:rFonts w:ascii="微软雅黑" w:eastAsia="微软雅黑" w:hAnsi="微软雅黑"/>
        </w:rPr>
        <w:t>ID：【</w:t>
      </w:r>
      <w:r w:rsidRPr="00783AA4">
        <w:rPr>
          <w:rFonts w:ascii="微软雅黑" w:eastAsia="微软雅黑" w:hAnsi="微软雅黑" w:hint="eastAsia"/>
        </w:rPr>
        <w:t>text文本框</w:t>
      </w:r>
      <w:r w:rsidRPr="00783AA4">
        <w:rPr>
          <w:rFonts w:ascii="微软雅黑" w:eastAsia="微软雅黑" w:hAnsi="微软雅黑"/>
        </w:rPr>
        <w:t>】</w:t>
      </w:r>
      <w:r w:rsidRPr="00783AA4">
        <w:rPr>
          <w:rFonts w:ascii="微软雅黑" w:eastAsia="微软雅黑" w:hAnsi="微软雅黑" w:hint="eastAsia"/>
        </w:rPr>
        <w:t>设置规则命中</w:t>
      </w:r>
      <w:r w:rsidRPr="00783AA4">
        <w:rPr>
          <w:rFonts w:ascii="微软雅黑" w:eastAsia="微软雅黑" w:hAnsi="微软雅黑"/>
        </w:rPr>
        <w:t>后的统计ID，取值范围为</w:t>
      </w:r>
      <w:r w:rsidRPr="00783AA4">
        <w:rPr>
          <w:rFonts w:ascii="微软雅黑" w:eastAsia="微软雅黑" w:hAnsi="微软雅黑" w:hint="eastAsia"/>
        </w:rPr>
        <w:t>1</w:t>
      </w:r>
      <w:r w:rsidRPr="00783AA4">
        <w:rPr>
          <w:rFonts w:ascii="微软雅黑" w:eastAsia="微软雅黑" w:hAnsi="微软雅黑"/>
        </w:rPr>
        <w:t>-32</w:t>
      </w:r>
      <w:r w:rsidRPr="00783AA4">
        <w:rPr>
          <w:rFonts w:ascii="微软雅黑" w:eastAsia="微软雅黑" w:hAnsi="微软雅黑" w:hint="eastAsia"/>
        </w:rPr>
        <w:t>的整数</w:t>
      </w:r>
    </w:p>
    <w:p w14:paraId="61059FA0" w14:textId="77777777" w:rsidR="006E36D2" w:rsidRPr="00783AA4" w:rsidRDefault="006E36D2" w:rsidP="006478EB">
      <w:pPr>
        <w:pStyle w:val="af2"/>
        <w:numPr>
          <w:ilvl w:val="0"/>
          <w:numId w:val="565"/>
        </w:numPr>
        <w:ind w:firstLineChars="0"/>
        <w:rPr>
          <w:rFonts w:ascii="微软雅黑" w:eastAsia="微软雅黑" w:hAnsi="微软雅黑"/>
        </w:rPr>
      </w:pPr>
      <w:r w:rsidRPr="00783AA4">
        <w:rPr>
          <w:rFonts w:ascii="微软雅黑" w:eastAsia="微软雅黑" w:hAnsi="微软雅黑" w:hint="eastAsia"/>
        </w:rPr>
        <w:t>统计单位</w:t>
      </w:r>
      <w:r w:rsidRPr="00783AA4">
        <w:rPr>
          <w:rFonts w:ascii="微软雅黑" w:eastAsia="微软雅黑" w:hAnsi="微软雅黑"/>
        </w:rPr>
        <w:t>：【</w:t>
      </w:r>
      <w:r w:rsidRPr="00783AA4">
        <w:rPr>
          <w:rFonts w:ascii="微软雅黑" w:eastAsia="微软雅黑" w:hAnsi="微软雅黑" w:hint="eastAsia"/>
        </w:rPr>
        <w:t>单选</w:t>
      </w:r>
      <w:r w:rsidRPr="00783AA4">
        <w:rPr>
          <w:rFonts w:ascii="微软雅黑" w:eastAsia="微软雅黑" w:hAnsi="微软雅黑"/>
        </w:rPr>
        <w:t>】</w:t>
      </w:r>
      <w:r w:rsidRPr="00783AA4">
        <w:rPr>
          <w:rFonts w:ascii="微软雅黑" w:eastAsia="微软雅黑" w:hAnsi="微软雅黑" w:hint="eastAsia"/>
        </w:rPr>
        <w:t>设置规则命中后</w:t>
      </w:r>
      <w:r w:rsidRPr="00783AA4">
        <w:rPr>
          <w:rFonts w:ascii="微软雅黑" w:eastAsia="微软雅黑" w:hAnsi="微软雅黑"/>
        </w:rPr>
        <w:t>的统计方式，选项有{</w:t>
      </w:r>
      <w:r w:rsidRPr="00783AA4">
        <w:rPr>
          <w:rFonts w:ascii="微软雅黑" w:eastAsia="微软雅黑" w:hAnsi="微软雅黑" w:hint="eastAsia"/>
        </w:rPr>
        <w:t xml:space="preserve">按包 </w:t>
      </w:r>
      <w:r w:rsidRPr="00783AA4">
        <w:rPr>
          <w:rFonts w:ascii="微软雅黑" w:eastAsia="微软雅黑" w:hAnsi="微软雅黑"/>
        </w:rPr>
        <w:t xml:space="preserve">| </w:t>
      </w:r>
      <w:r w:rsidRPr="00783AA4">
        <w:rPr>
          <w:rFonts w:ascii="微软雅黑" w:eastAsia="微软雅黑" w:hAnsi="微软雅黑" w:hint="eastAsia"/>
        </w:rPr>
        <w:t>按字节</w:t>
      </w:r>
      <w:r w:rsidRPr="00783AA4">
        <w:rPr>
          <w:rFonts w:ascii="微软雅黑" w:eastAsia="微软雅黑" w:hAnsi="微软雅黑"/>
        </w:rPr>
        <w:t>}</w:t>
      </w:r>
      <w:r w:rsidRPr="00783AA4">
        <w:rPr>
          <w:rFonts w:ascii="微软雅黑" w:eastAsia="微软雅黑" w:hAnsi="微软雅黑" w:hint="eastAsia"/>
        </w:rPr>
        <w:t>，</w:t>
      </w:r>
      <w:r w:rsidRPr="00783AA4">
        <w:rPr>
          <w:rFonts w:ascii="微软雅黑" w:eastAsia="微软雅黑" w:hAnsi="微软雅黑"/>
        </w:rPr>
        <w:t>默认</w:t>
      </w:r>
      <w:r w:rsidRPr="00783AA4">
        <w:rPr>
          <w:rFonts w:ascii="微软雅黑" w:eastAsia="微软雅黑" w:hAnsi="微软雅黑" w:hint="eastAsia"/>
        </w:rPr>
        <w:t>按</w:t>
      </w:r>
      <w:r w:rsidRPr="00783AA4">
        <w:rPr>
          <w:rFonts w:ascii="微软雅黑" w:eastAsia="微软雅黑" w:hAnsi="微软雅黑"/>
        </w:rPr>
        <w:t>包</w:t>
      </w:r>
      <w:r w:rsidRPr="00783AA4">
        <w:rPr>
          <w:rFonts w:ascii="微软雅黑" w:eastAsia="微软雅黑" w:hAnsi="微软雅黑" w:hint="eastAsia"/>
        </w:rPr>
        <w:t>统计</w:t>
      </w:r>
    </w:p>
    <w:p w14:paraId="2FC9A640" w14:textId="72A9961A" w:rsidR="006E36D2" w:rsidRDefault="006E36D2" w:rsidP="006E36D2">
      <w:pPr>
        <w:pStyle w:val="af2"/>
        <w:ind w:left="1255" w:firstLineChars="0" w:firstLine="0"/>
        <w:rPr>
          <w:rFonts w:ascii="微软雅黑" w:eastAsia="微软雅黑" w:hAnsi="微软雅黑"/>
        </w:rPr>
      </w:pPr>
      <w:r w:rsidRPr="00686681">
        <w:rPr>
          <w:rFonts w:ascii="微软雅黑" w:eastAsia="微软雅黑" w:hAnsi="微软雅黑" w:hint="eastAsia"/>
          <w:color w:val="FF0000"/>
        </w:rPr>
        <w:t>注</w:t>
      </w:r>
      <w:r w:rsidRPr="00686681">
        <w:rPr>
          <w:rFonts w:ascii="微软雅黑" w:eastAsia="微软雅黑" w:hAnsi="微软雅黑"/>
          <w:color w:val="FF0000"/>
        </w:rPr>
        <w:t>：</w:t>
      </w:r>
      <w:r>
        <w:rPr>
          <w:rFonts w:ascii="微软雅黑" w:eastAsia="微软雅黑" w:hAnsi="微软雅黑"/>
        </w:rPr>
        <w:t>由于芯片差异，838X</w:t>
      </w:r>
      <w:r>
        <w:rPr>
          <w:rFonts w:ascii="微软雅黑" w:eastAsia="微软雅黑" w:hAnsi="微软雅黑" w:hint="eastAsia"/>
        </w:rPr>
        <w:t>芯片平台</w:t>
      </w:r>
      <w:r>
        <w:rPr>
          <w:rFonts w:ascii="微软雅黑" w:eastAsia="微软雅黑" w:hAnsi="微软雅黑"/>
        </w:rPr>
        <w:t>必须</w:t>
      </w:r>
      <w:r>
        <w:rPr>
          <w:rFonts w:ascii="微软雅黑" w:eastAsia="微软雅黑" w:hAnsi="微软雅黑" w:hint="eastAsia"/>
        </w:rPr>
        <w:t>包含</w:t>
      </w:r>
      <w:r>
        <w:rPr>
          <w:rFonts w:ascii="微软雅黑" w:eastAsia="微软雅黑" w:hAnsi="微软雅黑"/>
        </w:rPr>
        <w:t>统计计数开关、统计ID和统计单位</w:t>
      </w:r>
      <w:r>
        <w:rPr>
          <w:rFonts w:ascii="微软雅黑" w:eastAsia="微软雅黑" w:hAnsi="微软雅黑" w:hint="eastAsia"/>
        </w:rPr>
        <w:t>设置，</w:t>
      </w:r>
      <w:r w:rsidR="001305A7">
        <w:rPr>
          <w:rFonts w:ascii="微软雅黑" w:eastAsia="微软雅黑" w:hAnsi="微软雅黑" w:hint="eastAsia"/>
        </w:rPr>
        <w:t>93</w:t>
      </w:r>
      <w:r w:rsidR="001305A7">
        <w:rPr>
          <w:rFonts w:ascii="微软雅黑" w:eastAsia="微软雅黑" w:hAnsi="微软雅黑"/>
        </w:rPr>
        <w:t>00</w:t>
      </w:r>
      <w:r>
        <w:rPr>
          <w:rFonts w:ascii="微软雅黑" w:eastAsia="微软雅黑" w:hAnsi="微软雅黑"/>
        </w:rPr>
        <w:t>芯片平台统计计数默认开启</w:t>
      </w:r>
      <w:r>
        <w:rPr>
          <w:rFonts w:ascii="微软雅黑" w:eastAsia="微软雅黑" w:hAnsi="微软雅黑" w:hint="eastAsia"/>
        </w:rPr>
        <w:t>，只需</w:t>
      </w:r>
      <w:r>
        <w:rPr>
          <w:rFonts w:ascii="微软雅黑" w:eastAsia="微软雅黑" w:hAnsi="微软雅黑"/>
        </w:rPr>
        <w:t>设置统计单位即可</w:t>
      </w:r>
      <w:r w:rsidR="001305A7">
        <w:rPr>
          <w:rFonts w:ascii="微软雅黑" w:eastAsia="微软雅黑" w:hAnsi="微软雅黑" w:hint="eastAsia"/>
        </w:rPr>
        <w:t>，9310</w:t>
      </w:r>
      <w:r w:rsidR="001305A7" w:rsidRPr="009D56DB">
        <w:rPr>
          <w:rFonts w:ascii="微软雅黑" w:eastAsia="微软雅黑" w:hAnsi="微软雅黑" w:hint="eastAsia"/>
        </w:rPr>
        <w:t>芯片</w:t>
      </w:r>
      <w:r w:rsidR="001305A7" w:rsidRPr="009D56DB">
        <w:rPr>
          <w:rFonts w:ascii="微软雅黑" w:eastAsia="微软雅黑" w:hAnsi="微软雅黑"/>
        </w:rPr>
        <w:t>平台</w:t>
      </w:r>
      <w:r w:rsidR="001305A7" w:rsidRPr="009D56DB">
        <w:rPr>
          <w:rFonts w:ascii="微软雅黑" w:eastAsia="微软雅黑" w:hAnsi="微软雅黑" w:hint="eastAsia"/>
        </w:rPr>
        <w:t>统计计数</w:t>
      </w:r>
      <w:r w:rsidR="001305A7" w:rsidRPr="009D56DB">
        <w:rPr>
          <w:rFonts w:ascii="微软雅黑" w:eastAsia="微软雅黑" w:hAnsi="微软雅黑"/>
        </w:rPr>
        <w:t>默认开启，无需设备统计单位，其默认按包</w:t>
      </w:r>
      <w:r w:rsidR="001305A7" w:rsidRPr="009D56DB">
        <w:rPr>
          <w:rFonts w:ascii="微软雅黑" w:eastAsia="微软雅黑" w:hAnsi="微软雅黑" w:hint="eastAsia"/>
        </w:rPr>
        <w:t>/字节</w:t>
      </w:r>
      <w:r w:rsidR="001305A7" w:rsidRPr="009D56DB">
        <w:rPr>
          <w:rFonts w:ascii="微软雅黑" w:eastAsia="微软雅黑" w:hAnsi="微软雅黑"/>
        </w:rPr>
        <w:t>一起统计</w:t>
      </w:r>
    </w:p>
    <w:p w14:paraId="65FBB905" w14:textId="304F588E" w:rsidR="006E36D2" w:rsidRDefault="006E36D2" w:rsidP="006478EB">
      <w:pPr>
        <w:pStyle w:val="af2"/>
        <w:numPr>
          <w:ilvl w:val="0"/>
          <w:numId w:val="564"/>
        </w:numPr>
        <w:ind w:firstLineChars="0"/>
        <w:rPr>
          <w:rFonts w:ascii="微软雅黑" w:eastAsia="微软雅黑" w:hAnsi="微软雅黑"/>
        </w:rPr>
      </w:pPr>
      <w:r>
        <w:rPr>
          <w:rFonts w:ascii="微软雅黑" w:eastAsia="微软雅黑" w:hAnsi="微软雅黑" w:hint="eastAsia"/>
        </w:rPr>
        <w:t>镜像</w:t>
      </w:r>
      <w:r>
        <w:rPr>
          <w:rFonts w:ascii="微软雅黑" w:eastAsia="微软雅黑" w:hAnsi="微软雅黑"/>
        </w:rPr>
        <w:t>：【</w:t>
      </w:r>
      <w:ins w:id="412" w:author="Microsoft 帐户" w:date="2023-09-26T11:26:00Z">
        <w:r w:rsidR="00FF089A">
          <w:rPr>
            <w:rFonts w:ascii="微软雅黑" w:eastAsia="微软雅黑" w:hAnsi="微软雅黑" w:hint="eastAsia"/>
          </w:rPr>
          <w:t>单选</w:t>
        </w:r>
      </w:ins>
      <w:r w:rsidR="00F37E07" w:rsidRPr="00F37E07">
        <w:rPr>
          <w:rFonts w:ascii="微软雅黑" w:eastAsia="微软雅黑" w:hAnsi="微软雅黑" w:hint="eastAsia"/>
          <w:color w:val="FFFFFF"/>
          <w:highlight w:val="darkGreen"/>
        </w:rPr>
        <w:t>(</w:t>
      </w:r>
      <w:r w:rsidR="00F37E07" w:rsidRPr="00F37E07">
        <w:rPr>
          <w:rFonts w:ascii="微软雅黑" w:eastAsia="微软雅黑" w:hAnsi="微软雅黑"/>
          <w:color w:val="FFFFFF"/>
          <w:highlight w:val="darkGreen"/>
        </w:rPr>
        <w:t>FP2</w:t>
      </w:r>
      <w:r w:rsidR="00F37E07" w:rsidRPr="00F37E07">
        <w:rPr>
          <w:rFonts w:ascii="微软雅黑" w:eastAsia="微软雅黑" w:hAnsi="微软雅黑" w:hint="eastAsia"/>
          <w:color w:val="FFFFFF"/>
          <w:highlight w:val="darkGreen"/>
        </w:rPr>
        <w:t>)</w:t>
      </w:r>
      <w:r>
        <w:rPr>
          <w:rFonts w:ascii="微软雅黑" w:eastAsia="微软雅黑" w:hAnsi="微软雅黑"/>
        </w:rPr>
        <w:t>】</w:t>
      </w:r>
      <w:r>
        <w:rPr>
          <w:rFonts w:ascii="微软雅黑" w:eastAsia="微软雅黑" w:hAnsi="微软雅黑" w:hint="eastAsia"/>
        </w:rPr>
        <w:t>设置规则命中后是否</w:t>
      </w:r>
      <w:r>
        <w:rPr>
          <w:rFonts w:ascii="微软雅黑" w:eastAsia="微软雅黑" w:hAnsi="微软雅黑"/>
        </w:rPr>
        <w:t>加入镜像组</w:t>
      </w:r>
      <w:r>
        <w:rPr>
          <w:rFonts w:ascii="微软雅黑" w:eastAsia="微软雅黑" w:hAnsi="微软雅黑" w:hint="eastAsia"/>
        </w:rPr>
        <w:t>进行观察，</w:t>
      </w:r>
      <w:ins w:id="413" w:author="Microsoft 帐户" w:date="2023-09-26T11:26:00Z">
        <w:r w:rsidR="00FF089A">
          <w:rPr>
            <w:rFonts w:ascii="微软雅黑" w:eastAsia="微软雅黑" w:hAnsi="微软雅黑" w:hint="eastAsia"/>
          </w:rPr>
          <w:t>选项</w:t>
        </w:r>
        <w:r w:rsidR="00FF089A">
          <w:rPr>
            <w:rFonts w:ascii="微软雅黑" w:eastAsia="微软雅黑" w:hAnsi="微软雅黑"/>
          </w:rPr>
          <w:t>有{</w:t>
        </w:r>
        <w:r w:rsidR="00FF089A">
          <w:rPr>
            <w:rFonts w:ascii="微软雅黑" w:eastAsia="微软雅黑" w:hAnsi="微软雅黑" w:hint="eastAsia"/>
          </w:rPr>
          <w:t>禁用</w:t>
        </w:r>
        <w:r w:rsidR="00FF089A">
          <w:rPr>
            <w:rFonts w:ascii="微软雅黑" w:eastAsia="微软雅黑" w:hAnsi="微软雅黑"/>
          </w:rPr>
          <w:t>|SPAN|RSPAN}</w:t>
        </w:r>
        <w:r w:rsidR="00FF089A">
          <w:rPr>
            <w:rFonts w:ascii="微软雅黑" w:eastAsia="微软雅黑" w:hAnsi="微软雅黑" w:hint="eastAsia"/>
          </w:rPr>
          <w:t>，</w:t>
        </w:r>
      </w:ins>
      <w:r>
        <w:rPr>
          <w:rFonts w:ascii="微软雅黑" w:eastAsia="微软雅黑" w:hAnsi="微软雅黑"/>
        </w:rPr>
        <w:t>默认</w:t>
      </w:r>
      <w:ins w:id="414" w:author="Microsoft 帐户" w:date="2023-09-26T11:26:00Z">
        <w:r w:rsidR="00FF089A">
          <w:rPr>
            <w:rFonts w:ascii="微软雅黑" w:eastAsia="微软雅黑" w:hAnsi="微软雅黑" w:hint="eastAsia"/>
          </w:rPr>
          <w:t>禁用</w:t>
        </w:r>
      </w:ins>
      <w:r>
        <w:rPr>
          <w:rFonts w:ascii="微软雅黑" w:eastAsia="微软雅黑" w:hAnsi="微软雅黑"/>
        </w:rPr>
        <w:t>。开启后</w:t>
      </w:r>
      <w:r>
        <w:rPr>
          <w:rFonts w:ascii="微软雅黑" w:eastAsia="微软雅黑" w:hAnsi="微软雅黑" w:hint="eastAsia"/>
        </w:rPr>
        <w:t>，</w:t>
      </w:r>
      <w:r>
        <w:rPr>
          <w:rFonts w:ascii="微软雅黑" w:eastAsia="微软雅黑" w:hAnsi="微软雅黑"/>
        </w:rPr>
        <w:t>需要设置如下内容：</w:t>
      </w:r>
    </w:p>
    <w:p w14:paraId="30B2B7DB" w14:textId="77777777" w:rsidR="00E07C01" w:rsidRDefault="006E36D2" w:rsidP="006478EB">
      <w:pPr>
        <w:pStyle w:val="af2"/>
        <w:numPr>
          <w:ilvl w:val="0"/>
          <w:numId w:val="565"/>
        </w:numPr>
        <w:ind w:firstLineChars="0"/>
        <w:rPr>
          <w:rFonts w:ascii="微软雅黑" w:eastAsia="微软雅黑" w:hAnsi="微软雅黑"/>
        </w:rPr>
      </w:pPr>
      <w:r>
        <w:rPr>
          <w:rFonts w:ascii="微软雅黑" w:eastAsia="微软雅黑" w:hAnsi="微软雅黑" w:hint="eastAsia"/>
        </w:rPr>
        <w:t>镜像组：</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选择规则</w:t>
      </w:r>
      <w:r>
        <w:rPr>
          <w:rFonts w:ascii="微软雅黑" w:eastAsia="微软雅黑" w:hAnsi="微软雅黑"/>
        </w:rPr>
        <w:t>命中后加入的镜像组，选项为</w:t>
      </w:r>
      <w:r>
        <w:rPr>
          <w:rFonts w:ascii="微软雅黑" w:eastAsia="微软雅黑" w:hAnsi="微软雅黑" w:hint="eastAsia"/>
        </w:rPr>
        <w:t xml:space="preserve">{镜像组1 </w:t>
      </w:r>
      <w:r>
        <w:rPr>
          <w:rFonts w:ascii="微软雅黑" w:eastAsia="微软雅黑" w:hAnsi="微软雅黑"/>
        </w:rPr>
        <w:t xml:space="preserve">| </w:t>
      </w:r>
      <w:r>
        <w:rPr>
          <w:rFonts w:ascii="微软雅黑" w:eastAsia="微软雅黑" w:hAnsi="微软雅黑" w:hint="eastAsia"/>
        </w:rPr>
        <w:t xml:space="preserve">镜像组2 | 镜像组3 </w:t>
      </w:r>
      <w:r>
        <w:rPr>
          <w:rFonts w:ascii="微软雅黑" w:eastAsia="微软雅黑" w:hAnsi="微软雅黑"/>
        </w:rPr>
        <w:t xml:space="preserve">| </w:t>
      </w:r>
      <w:r>
        <w:rPr>
          <w:rFonts w:ascii="微软雅黑" w:eastAsia="微软雅黑" w:hAnsi="微软雅黑" w:hint="eastAsia"/>
        </w:rPr>
        <w:t>镜像组4}</w:t>
      </w:r>
      <w:r w:rsidR="00E07C01">
        <w:rPr>
          <w:rFonts w:ascii="微软雅黑" w:eastAsia="微软雅黑" w:hAnsi="微软雅黑" w:hint="eastAsia"/>
        </w:rPr>
        <w:t>，</w:t>
      </w:r>
      <w:r w:rsidR="00E07C01">
        <w:rPr>
          <w:rFonts w:ascii="微软雅黑" w:eastAsia="微软雅黑" w:hAnsi="微软雅黑"/>
        </w:rPr>
        <w:t>镜像组只能选择空的镜像组，否则需提示“</w:t>
      </w:r>
      <w:r w:rsidR="00E07C01">
        <w:rPr>
          <w:rFonts w:ascii="微软雅黑" w:eastAsia="微软雅黑" w:hAnsi="微软雅黑" w:hint="eastAsia"/>
        </w:rPr>
        <w:t>镜像组</w:t>
      </w:r>
      <w:r w:rsidR="00E07C01">
        <w:rPr>
          <w:rFonts w:ascii="微软雅黑" w:eastAsia="微软雅黑" w:hAnsi="微软雅黑"/>
        </w:rPr>
        <w:t>已绑定端口”</w:t>
      </w:r>
      <w:r w:rsidR="00E07C01">
        <w:rPr>
          <w:rFonts w:ascii="微软雅黑" w:eastAsia="微软雅黑" w:hAnsi="微软雅黑" w:hint="eastAsia"/>
        </w:rPr>
        <w:t>。</w:t>
      </w:r>
    </w:p>
    <w:p w14:paraId="04F5D182" w14:textId="534421C0" w:rsidR="006E36D2" w:rsidRDefault="00E07C01" w:rsidP="00E07C01">
      <w:pPr>
        <w:pStyle w:val="af2"/>
        <w:ind w:left="2095" w:firstLineChars="0" w:firstLine="0"/>
        <w:rPr>
          <w:rFonts w:ascii="微软雅黑" w:eastAsia="微软雅黑" w:hAnsi="微软雅黑"/>
        </w:rPr>
      </w:pPr>
      <w:r w:rsidRPr="00E07C01">
        <w:rPr>
          <w:rFonts w:ascii="微软雅黑" w:eastAsia="微软雅黑" w:hAnsi="微软雅黑" w:hint="eastAsia"/>
          <w:color w:val="FF0000"/>
        </w:rPr>
        <w:t>注：</w:t>
      </w:r>
      <w:r>
        <w:rPr>
          <w:rFonts w:ascii="微软雅黑" w:eastAsia="微软雅黑" w:hAnsi="微软雅黑" w:hint="eastAsia"/>
        </w:rPr>
        <w:t>页面</w:t>
      </w:r>
      <w:r>
        <w:rPr>
          <w:rFonts w:ascii="微软雅黑" w:eastAsia="微软雅黑" w:hAnsi="微软雅黑"/>
        </w:rPr>
        <w:t>需提示“</w:t>
      </w:r>
      <w:r>
        <w:rPr>
          <w:rFonts w:ascii="微软雅黑" w:eastAsia="微软雅黑" w:hAnsi="微软雅黑" w:hint="eastAsia"/>
        </w:rPr>
        <w:t>镜像功能需要前往</w:t>
      </w:r>
      <w:r w:rsidRPr="00E07C01">
        <w:rPr>
          <w:rFonts w:ascii="微软雅黑" w:eastAsia="微软雅黑" w:hAnsi="微软雅黑" w:hint="eastAsia"/>
        </w:rPr>
        <w:t>维护</w:t>
      </w:r>
      <w:r>
        <w:rPr>
          <w:rFonts w:ascii="微软雅黑" w:eastAsia="微软雅黑" w:hAnsi="微软雅黑" w:hint="eastAsia"/>
        </w:rPr>
        <w:t>→</w:t>
      </w:r>
      <w:r w:rsidRPr="00E07C01">
        <w:rPr>
          <w:rFonts w:ascii="微软雅黑" w:eastAsia="微软雅黑" w:hAnsi="微软雅黑" w:hint="eastAsia"/>
        </w:rPr>
        <w:t>诊断</w:t>
      </w:r>
      <w:r>
        <w:rPr>
          <w:rFonts w:ascii="微软雅黑" w:eastAsia="微软雅黑" w:hAnsi="微软雅黑" w:hint="eastAsia"/>
        </w:rPr>
        <w:t>→镜像</w:t>
      </w:r>
      <w:r w:rsidRPr="00E07C01">
        <w:rPr>
          <w:rFonts w:ascii="微软雅黑" w:eastAsia="微软雅黑" w:hAnsi="微软雅黑" w:hint="eastAsia"/>
        </w:rPr>
        <w:t>配置</w:t>
      </w:r>
      <w:r w:rsidRPr="00FF089A">
        <w:rPr>
          <w:rFonts w:ascii="微软雅黑" w:eastAsia="微软雅黑" w:hAnsi="微软雅黑" w:hint="eastAsia"/>
          <w:strike/>
          <w:color w:val="B2B2B2"/>
        </w:rPr>
        <w:t>观察口</w:t>
      </w:r>
      <w:r w:rsidRPr="00E07C01">
        <w:rPr>
          <w:rFonts w:ascii="微软雅黑" w:eastAsia="微软雅黑" w:hAnsi="微软雅黑" w:hint="eastAsia"/>
        </w:rPr>
        <w:t>生效</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一旦</w:t>
      </w:r>
      <w:r>
        <w:rPr>
          <w:rFonts w:ascii="微软雅黑" w:eastAsia="微软雅黑" w:hAnsi="微软雅黑" w:hint="eastAsia"/>
        </w:rPr>
        <w:t>配置</w:t>
      </w:r>
      <w:r>
        <w:rPr>
          <w:rFonts w:ascii="微软雅黑" w:eastAsia="微软雅黑" w:hAnsi="微软雅黑"/>
        </w:rPr>
        <w:t>完成，</w:t>
      </w:r>
      <w:r>
        <w:rPr>
          <w:rFonts w:ascii="微软雅黑" w:eastAsia="微软雅黑" w:hAnsi="微软雅黑" w:hint="eastAsia"/>
        </w:rPr>
        <w:t>维护</w:t>
      </w:r>
      <w:r>
        <w:rPr>
          <w:rFonts w:ascii="微软雅黑" w:eastAsia="微软雅黑" w:hAnsi="微软雅黑"/>
        </w:rPr>
        <w:t>→诊断→镜像处</w:t>
      </w:r>
      <w:r>
        <w:rPr>
          <w:rFonts w:ascii="微软雅黑" w:eastAsia="微软雅黑" w:hAnsi="微软雅黑" w:hint="eastAsia"/>
        </w:rPr>
        <w:t>需</w:t>
      </w:r>
      <w:r>
        <w:rPr>
          <w:rFonts w:ascii="微软雅黑" w:eastAsia="微软雅黑" w:hAnsi="微软雅黑"/>
        </w:rPr>
        <w:t>显示ACL相关内容，详情见</w:t>
      </w:r>
      <w:hyperlink w:anchor="_13.2.5.1_端口镜像/Port_Mirroring(FP1B)" w:history="1">
        <w:r w:rsidRPr="00E07C01">
          <w:rPr>
            <w:rStyle w:val="af"/>
            <w:rFonts w:ascii="微软雅黑" w:eastAsia="微软雅黑" w:hAnsi="微软雅黑" w:hint="eastAsia"/>
            <w:i/>
          </w:rPr>
          <w:t>[维护</w:t>
        </w:r>
        <w:r w:rsidRPr="00E07C01">
          <w:rPr>
            <w:rStyle w:val="af"/>
            <w:rFonts w:ascii="微软雅黑" w:eastAsia="微软雅黑" w:hAnsi="微软雅黑"/>
            <w:i/>
          </w:rPr>
          <w:t>→诊断→镜像</w:t>
        </w:r>
        <w:r w:rsidRPr="00E07C01">
          <w:rPr>
            <w:rStyle w:val="af"/>
            <w:rFonts w:ascii="微软雅黑" w:eastAsia="微软雅黑" w:hAnsi="微软雅黑" w:hint="eastAsia"/>
            <w:i/>
          </w:rPr>
          <w:t>]</w:t>
        </w:r>
      </w:hyperlink>
      <w:r>
        <w:rPr>
          <w:rFonts w:ascii="微软雅黑" w:eastAsia="微软雅黑" w:hAnsi="微软雅黑" w:hint="eastAsia"/>
        </w:rPr>
        <w:t>处的</w:t>
      </w:r>
      <w:r>
        <w:rPr>
          <w:rFonts w:ascii="微软雅黑" w:eastAsia="微软雅黑" w:hAnsi="微软雅黑"/>
        </w:rPr>
        <w:t>说明</w:t>
      </w:r>
    </w:p>
    <w:p w14:paraId="65730FC9" w14:textId="77777777" w:rsidR="006E36D2" w:rsidRPr="00E07C01" w:rsidRDefault="006E36D2" w:rsidP="006478EB">
      <w:pPr>
        <w:pStyle w:val="af2"/>
        <w:numPr>
          <w:ilvl w:val="0"/>
          <w:numId w:val="565"/>
        </w:numPr>
        <w:ind w:firstLineChars="0"/>
        <w:rPr>
          <w:rFonts w:ascii="微软雅黑" w:eastAsia="微软雅黑" w:hAnsi="微软雅黑"/>
          <w:strike/>
          <w:color w:val="B2B2B2"/>
        </w:rPr>
      </w:pPr>
      <w:r w:rsidRPr="00E07C01">
        <w:rPr>
          <w:rFonts w:ascii="微软雅黑" w:eastAsia="微软雅黑" w:hAnsi="微软雅黑" w:hint="eastAsia"/>
          <w:strike/>
          <w:color w:val="B2B2B2"/>
        </w:rPr>
        <w:t>类型</w:t>
      </w:r>
      <w:r w:rsidRPr="00E07C01">
        <w:rPr>
          <w:rFonts w:ascii="微软雅黑" w:eastAsia="微软雅黑" w:hAnsi="微软雅黑"/>
          <w:strike/>
          <w:color w:val="B2B2B2"/>
        </w:rPr>
        <w:t>：【</w:t>
      </w:r>
      <w:r w:rsidRPr="00E07C01">
        <w:rPr>
          <w:rFonts w:ascii="微软雅黑" w:eastAsia="微软雅黑" w:hAnsi="微软雅黑" w:hint="eastAsia"/>
          <w:strike/>
          <w:color w:val="B2B2B2"/>
        </w:rPr>
        <w:t>单选</w:t>
      </w:r>
      <w:r w:rsidRPr="00E07C01">
        <w:rPr>
          <w:rFonts w:ascii="微软雅黑" w:eastAsia="微软雅黑" w:hAnsi="微软雅黑"/>
          <w:strike/>
          <w:color w:val="B2B2B2"/>
        </w:rPr>
        <w:t>】</w:t>
      </w:r>
      <w:r w:rsidRPr="00E07C01">
        <w:rPr>
          <w:rFonts w:ascii="微软雅黑" w:eastAsia="微软雅黑" w:hAnsi="微软雅黑" w:hint="eastAsia"/>
          <w:strike/>
          <w:color w:val="B2B2B2"/>
        </w:rPr>
        <w:t>设置</w:t>
      </w:r>
      <w:r w:rsidRPr="00E07C01">
        <w:rPr>
          <w:rFonts w:ascii="微软雅黑" w:eastAsia="微软雅黑" w:hAnsi="微软雅黑"/>
          <w:strike/>
          <w:color w:val="B2B2B2"/>
        </w:rPr>
        <w:t>镜像</w:t>
      </w:r>
      <w:r w:rsidRPr="00E07C01">
        <w:rPr>
          <w:rFonts w:ascii="微软雅黑" w:eastAsia="微软雅黑" w:hAnsi="微软雅黑" w:hint="eastAsia"/>
          <w:strike/>
          <w:color w:val="B2B2B2"/>
        </w:rPr>
        <w:t>抓</w:t>
      </w:r>
      <w:r w:rsidRPr="00E07C01">
        <w:rPr>
          <w:rFonts w:ascii="微软雅黑" w:eastAsia="微软雅黑" w:hAnsi="微软雅黑"/>
          <w:strike/>
          <w:color w:val="B2B2B2"/>
        </w:rPr>
        <w:t>的数据</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类型，选项有{</w:t>
      </w:r>
      <w:r w:rsidRPr="00E07C01">
        <w:rPr>
          <w:rFonts w:ascii="微软雅黑" w:eastAsia="微软雅黑" w:hAnsi="微软雅黑" w:hint="eastAsia"/>
          <w:strike/>
          <w:color w:val="B2B2B2"/>
        </w:rPr>
        <w:t xml:space="preserve">原始报文 </w:t>
      </w:r>
      <w:r w:rsidRPr="00E07C01">
        <w:rPr>
          <w:rFonts w:ascii="微软雅黑" w:eastAsia="微软雅黑" w:hAnsi="微软雅黑"/>
          <w:strike/>
          <w:color w:val="B2B2B2"/>
        </w:rPr>
        <w:t xml:space="preserve">| </w:t>
      </w:r>
      <w:r w:rsidRPr="00E07C01">
        <w:rPr>
          <w:rFonts w:ascii="微软雅黑" w:eastAsia="微软雅黑" w:hAnsi="微软雅黑" w:hint="eastAsia"/>
          <w:strike/>
          <w:color w:val="B2B2B2"/>
        </w:rPr>
        <w:t>修改后</w:t>
      </w:r>
      <w:r w:rsidRPr="00E07C01">
        <w:rPr>
          <w:rFonts w:ascii="微软雅黑" w:eastAsia="微软雅黑" w:hAnsi="微软雅黑"/>
          <w:strike/>
          <w:color w:val="B2B2B2"/>
        </w:rPr>
        <w:t>的</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w:t>
      </w:r>
      <w:r w:rsidRPr="00E07C01">
        <w:rPr>
          <w:rFonts w:ascii="微软雅黑" w:eastAsia="微软雅黑" w:hAnsi="微软雅黑" w:hint="eastAsia"/>
          <w:strike/>
          <w:color w:val="B2B2B2"/>
        </w:rPr>
        <w:t>，</w:t>
      </w:r>
      <w:r w:rsidRPr="00E07C01">
        <w:rPr>
          <w:rFonts w:ascii="微软雅黑" w:eastAsia="微软雅黑" w:hAnsi="微软雅黑"/>
          <w:strike/>
          <w:color w:val="B2B2B2"/>
        </w:rPr>
        <w:t>默认原始数据包</w:t>
      </w:r>
      <w:r w:rsidRPr="00E07C01">
        <w:rPr>
          <w:rFonts w:ascii="微软雅黑" w:eastAsia="微软雅黑" w:hAnsi="微软雅黑" w:hint="eastAsia"/>
          <w:strike/>
          <w:color w:val="B2B2B2"/>
        </w:rPr>
        <w:t>，</w:t>
      </w:r>
      <w:r w:rsidRPr="00E07C01">
        <w:rPr>
          <w:rFonts w:ascii="微软雅黑" w:eastAsia="微软雅黑" w:hAnsi="微软雅黑"/>
          <w:strike/>
          <w:color w:val="B2B2B2"/>
        </w:rPr>
        <w:t>即</w:t>
      </w:r>
      <w:r w:rsidRPr="00E07C01">
        <w:rPr>
          <w:rFonts w:ascii="微软雅黑" w:eastAsia="微软雅黑" w:hAnsi="微软雅黑" w:hint="eastAsia"/>
          <w:strike/>
          <w:color w:val="B2B2B2"/>
        </w:rPr>
        <w:t>抓原始</w:t>
      </w:r>
      <w:r w:rsidRPr="00E07C01">
        <w:rPr>
          <w:rFonts w:ascii="微软雅黑" w:eastAsia="微软雅黑" w:hAnsi="微软雅黑"/>
          <w:strike/>
          <w:color w:val="B2B2B2"/>
        </w:rPr>
        <w:t>进来的数据</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，而修改数据包则是抓</w:t>
      </w:r>
      <w:r w:rsidRPr="00E07C01">
        <w:rPr>
          <w:rFonts w:ascii="微软雅黑" w:eastAsia="微软雅黑" w:hAnsi="微软雅黑" w:hint="eastAsia"/>
          <w:strike/>
          <w:color w:val="B2B2B2"/>
        </w:rPr>
        <w:t>经</w:t>
      </w:r>
      <w:r w:rsidRPr="00E07C01">
        <w:rPr>
          <w:rFonts w:ascii="微软雅黑" w:eastAsia="微软雅黑" w:hAnsi="微软雅黑"/>
          <w:strike/>
          <w:color w:val="B2B2B2"/>
        </w:rPr>
        <w:t>ACL修改过的数据</w:t>
      </w:r>
      <w:r w:rsidRPr="00E07C01">
        <w:rPr>
          <w:rFonts w:ascii="微软雅黑" w:eastAsia="微软雅黑" w:hAnsi="微软雅黑" w:hint="eastAsia"/>
          <w:strike/>
          <w:color w:val="B2B2B2"/>
        </w:rPr>
        <w:t>报文</w:t>
      </w:r>
    </w:p>
    <w:p w14:paraId="0AB300E9" w14:textId="61CB7895" w:rsidR="003D0569" w:rsidRPr="00E07C01" w:rsidRDefault="003D0569" w:rsidP="003D0569">
      <w:pPr>
        <w:pStyle w:val="af2"/>
        <w:ind w:left="2095" w:firstLineChars="0" w:firstLine="0"/>
        <w:rPr>
          <w:rFonts w:ascii="微软雅黑" w:eastAsia="微软雅黑" w:hAnsi="微软雅黑"/>
          <w:strike/>
          <w:color w:val="B2B2B2"/>
        </w:rPr>
      </w:pPr>
      <w:r w:rsidRPr="00E07C01">
        <w:rPr>
          <w:rFonts w:ascii="微软雅黑" w:eastAsia="微软雅黑" w:hAnsi="微软雅黑" w:hint="eastAsia"/>
          <w:strike/>
          <w:color w:val="B2B2B2"/>
        </w:rPr>
        <w:lastRenderedPageBreak/>
        <w:t>注：</w:t>
      </w:r>
      <w:r w:rsidRPr="00E07C01">
        <w:rPr>
          <w:rFonts w:ascii="微软雅黑" w:eastAsia="微软雅黑" w:hAnsi="微软雅黑"/>
          <w:strike/>
          <w:color w:val="B2B2B2"/>
        </w:rPr>
        <w:t>由于芯片差异，</w:t>
      </w:r>
      <w:r w:rsidRPr="00E07C01">
        <w:rPr>
          <w:rFonts w:ascii="微软雅黑" w:eastAsia="微软雅黑" w:hAnsi="微软雅黑" w:hint="eastAsia"/>
          <w:strike/>
          <w:color w:val="B2B2B2"/>
        </w:rPr>
        <w:t>838</w:t>
      </w:r>
      <w:r w:rsidRPr="00E07C01">
        <w:rPr>
          <w:rFonts w:ascii="微软雅黑" w:eastAsia="微软雅黑" w:hAnsi="微软雅黑"/>
          <w:strike/>
          <w:color w:val="B2B2B2"/>
        </w:rPr>
        <w:t>X</w:t>
      </w:r>
      <w:r w:rsidRPr="00E07C01">
        <w:rPr>
          <w:rFonts w:ascii="微软雅黑" w:eastAsia="微软雅黑" w:hAnsi="微软雅黑" w:hint="eastAsia"/>
          <w:strike/>
          <w:color w:val="B2B2B2"/>
        </w:rPr>
        <w:t>芯片平台支持</w:t>
      </w:r>
      <w:r w:rsidRPr="00E07C01">
        <w:rPr>
          <w:rFonts w:ascii="微软雅黑" w:eastAsia="微软雅黑" w:hAnsi="微软雅黑"/>
          <w:strike/>
          <w:color w:val="B2B2B2"/>
        </w:rPr>
        <w:t>原始</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和修改后报文的镜像抓取，</w:t>
      </w:r>
      <w:r w:rsidRPr="00E07C01">
        <w:rPr>
          <w:rFonts w:ascii="微软雅黑" w:eastAsia="微软雅黑" w:hAnsi="微软雅黑" w:hint="eastAsia"/>
          <w:strike/>
          <w:color w:val="B2B2B2"/>
        </w:rPr>
        <w:t>93</w:t>
      </w:r>
      <w:r w:rsidRPr="00E07C01">
        <w:rPr>
          <w:rFonts w:ascii="微软雅黑" w:eastAsia="微软雅黑" w:hAnsi="微软雅黑"/>
          <w:strike/>
          <w:color w:val="B2B2B2"/>
        </w:rPr>
        <w:t>XX芯片平台仅支持</w:t>
      </w:r>
      <w:r w:rsidRPr="00E07C01">
        <w:rPr>
          <w:rFonts w:ascii="微软雅黑" w:eastAsia="微软雅黑" w:hAnsi="微软雅黑" w:hint="eastAsia"/>
          <w:strike/>
          <w:color w:val="B2B2B2"/>
        </w:rPr>
        <w:t>原始</w:t>
      </w:r>
      <w:r w:rsidRPr="00E07C01">
        <w:rPr>
          <w:rFonts w:ascii="微软雅黑" w:eastAsia="微软雅黑" w:hAnsi="微软雅黑"/>
          <w:strike/>
          <w:color w:val="B2B2B2"/>
        </w:rPr>
        <w:t>报文的镜像抓取，故</w:t>
      </w:r>
      <w:r w:rsidRPr="00E07C01">
        <w:rPr>
          <w:rFonts w:ascii="微软雅黑" w:eastAsia="微软雅黑" w:hAnsi="微软雅黑" w:hint="eastAsia"/>
          <w:strike/>
          <w:color w:val="B2B2B2"/>
        </w:rPr>
        <w:t>配置项</w:t>
      </w:r>
      <w:r w:rsidRPr="00E07C01">
        <w:rPr>
          <w:rFonts w:ascii="微软雅黑" w:eastAsia="微软雅黑" w:hAnsi="微软雅黑"/>
          <w:strike/>
          <w:color w:val="B2B2B2"/>
        </w:rPr>
        <w:t>“</w:t>
      </w:r>
      <w:r w:rsidRPr="00E07C01">
        <w:rPr>
          <w:rFonts w:ascii="微软雅黑" w:eastAsia="微软雅黑" w:hAnsi="微软雅黑" w:hint="eastAsia"/>
          <w:strike/>
          <w:color w:val="B2B2B2"/>
        </w:rPr>
        <w:t>类型</w:t>
      </w:r>
      <w:r w:rsidRPr="00E07C01">
        <w:rPr>
          <w:rFonts w:ascii="微软雅黑" w:eastAsia="微软雅黑" w:hAnsi="微软雅黑"/>
          <w:strike/>
          <w:color w:val="B2B2B2"/>
        </w:rPr>
        <w:t>”</w:t>
      </w:r>
      <w:r w:rsidRPr="00E07C01">
        <w:rPr>
          <w:rFonts w:ascii="微软雅黑" w:eastAsia="微软雅黑" w:hAnsi="微软雅黑" w:hint="eastAsia"/>
          <w:strike/>
          <w:color w:val="B2B2B2"/>
        </w:rPr>
        <w:t>仅838</w:t>
      </w:r>
      <w:r w:rsidRPr="00E07C01">
        <w:rPr>
          <w:rFonts w:ascii="微软雅黑" w:eastAsia="微软雅黑" w:hAnsi="微软雅黑"/>
          <w:strike/>
          <w:color w:val="B2B2B2"/>
        </w:rPr>
        <w:t>X芯片平台支持，</w:t>
      </w:r>
      <w:r w:rsidRPr="00E07C01">
        <w:rPr>
          <w:rFonts w:ascii="微软雅黑" w:eastAsia="微软雅黑" w:hAnsi="微软雅黑" w:hint="eastAsia"/>
          <w:strike/>
          <w:color w:val="B2B2B2"/>
        </w:rPr>
        <w:t>93</w:t>
      </w:r>
      <w:r w:rsidRPr="00E07C01">
        <w:rPr>
          <w:rFonts w:ascii="微软雅黑" w:eastAsia="微软雅黑" w:hAnsi="微软雅黑"/>
          <w:strike/>
          <w:color w:val="B2B2B2"/>
        </w:rPr>
        <w:t>XX芯片平台默认使用</w:t>
      </w:r>
      <w:r w:rsidR="00950542" w:rsidRPr="00E07C01">
        <w:rPr>
          <w:rFonts w:ascii="微软雅黑" w:eastAsia="微软雅黑" w:hAnsi="微软雅黑"/>
          <w:strike/>
          <w:color w:val="B2B2B2"/>
        </w:rPr>
        <w:t>原始</w:t>
      </w:r>
      <w:r w:rsidR="00950542" w:rsidRPr="00E07C01">
        <w:rPr>
          <w:rFonts w:ascii="微软雅黑" w:eastAsia="微软雅黑" w:hAnsi="微软雅黑" w:hint="eastAsia"/>
          <w:strike/>
          <w:color w:val="B2B2B2"/>
        </w:rPr>
        <w:t>报文</w:t>
      </w:r>
      <w:r w:rsidRPr="00E07C01">
        <w:rPr>
          <w:rFonts w:ascii="微软雅黑" w:eastAsia="微软雅黑" w:hAnsi="微软雅黑"/>
          <w:strike/>
          <w:color w:val="B2B2B2"/>
        </w:rPr>
        <w:t>进行镜像抓取</w:t>
      </w:r>
    </w:p>
    <w:p w14:paraId="0A318EA1" w14:textId="0C557633" w:rsidR="006E36D2" w:rsidRDefault="006E36D2" w:rsidP="006478EB">
      <w:pPr>
        <w:pStyle w:val="af2"/>
        <w:numPr>
          <w:ilvl w:val="0"/>
          <w:numId w:val="564"/>
        </w:numPr>
        <w:ind w:firstLineChars="0"/>
        <w:rPr>
          <w:rFonts w:ascii="微软雅黑" w:eastAsia="微软雅黑" w:hAnsi="微软雅黑"/>
        </w:rPr>
      </w:pPr>
      <w:r>
        <w:rPr>
          <w:rFonts w:ascii="微软雅黑" w:eastAsia="微软雅黑" w:hAnsi="微软雅黑" w:hint="eastAsia"/>
        </w:rPr>
        <w:t>优先级</w:t>
      </w:r>
      <w:r w:rsidR="001305A7">
        <w:rPr>
          <w:rFonts w:ascii="微软雅黑" w:eastAsia="微软雅黑" w:hAnsi="微软雅黑" w:hint="eastAsia"/>
        </w:rPr>
        <w:t>映射</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规则命中后</w:t>
      </w:r>
      <w:r>
        <w:rPr>
          <w:rFonts w:ascii="微软雅黑" w:eastAsia="微软雅黑" w:hAnsi="微软雅黑" w:hint="eastAsia"/>
        </w:rPr>
        <w:t>是否</w:t>
      </w:r>
      <w:r>
        <w:rPr>
          <w:rFonts w:ascii="微软雅黑" w:eastAsia="微软雅黑" w:hAnsi="微软雅黑"/>
        </w:rPr>
        <w:t>对报文</w:t>
      </w:r>
      <w:r>
        <w:rPr>
          <w:rFonts w:ascii="微软雅黑" w:eastAsia="微软雅黑" w:hAnsi="微软雅黑" w:hint="eastAsia"/>
        </w:rPr>
        <w:t>在</w:t>
      </w:r>
      <w:r>
        <w:rPr>
          <w:rFonts w:ascii="微软雅黑" w:eastAsia="微软雅黑" w:hAnsi="微软雅黑"/>
        </w:rPr>
        <w:t>交换机内部优先级进行</w:t>
      </w:r>
      <w:r w:rsidR="001305A7">
        <w:rPr>
          <w:rFonts w:ascii="微软雅黑" w:eastAsia="微软雅黑" w:hAnsi="微软雅黑" w:hint="eastAsia"/>
        </w:rPr>
        <w:t>映射</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开启</w:t>
      </w:r>
      <w:r>
        <w:rPr>
          <w:rFonts w:ascii="微软雅黑" w:eastAsia="微软雅黑" w:hAnsi="微软雅黑"/>
        </w:rPr>
        <w:t>后，需要设置如下内容：</w:t>
      </w:r>
    </w:p>
    <w:p w14:paraId="2A396C97" w14:textId="77777777" w:rsidR="006E36D2" w:rsidRDefault="006E36D2" w:rsidP="006478EB">
      <w:pPr>
        <w:pStyle w:val="af2"/>
        <w:numPr>
          <w:ilvl w:val="0"/>
          <w:numId w:val="565"/>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设置报文</w:t>
      </w:r>
      <w:r>
        <w:rPr>
          <w:rFonts w:ascii="微软雅黑" w:eastAsia="微软雅黑" w:hAnsi="微软雅黑"/>
        </w:rPr>
        <w:t>重映射后的优先级，取值范围为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整数</w:t>
      </w:r>
    </w:p>
    <w:p w14:paraId="53A3E7EE" w14:textId="68F384A0" w:rsidR="003128D4" w:rsidRPr="00973F66" w:rsidRDefault="008602E8" w:rsidP="003128D4">
      <w:pPr>
        <w:pStyle w:val="af2"/>
        <w:numPr>
          <w:ilvl w:val="0"/>
          <w:numId w:val="564"/>
        </w:numPr>
        <w:ind w:firstLineChars="0"/>
        <w:rPr>
          <w:rFonts w:ascii="微软雅黑" w:eastAsia="微软雅黑" w:hAnsi="微软雅黑"/>
          <w:strike/>
          <w:color w:val="B2B2B2"/>
        </w:rPr>
      </w:pPr>
      <w:r>
        <w:rPr>
          <w:rFonts w:ascii="微软雅黑" w:eastAsia="微软雅黑" w:hAnsi="微软雅黑" w:hint="eastAsia"/>
        </w:rPr>
        <w:t>限速：</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设置对</w:t>
      </w:r>
      <w:r>
        <w:rPr>
          <w:rFonts w:ascii="微软雅黑" w:eastAsia="微软雅黑" w:hAnsi="微软雅黑"/>
        </w:rPr>
        <w:t>匹配</w:t>
      </w:r>
      <w:r>
        <w:rPr>
          <w:rFonts w:ascii="微软雅黑" w:eastAsia="微软雅黑" w:hAnsi="微软雅黑" w:hint="eastAsia"/>
        </w:rPr>
        <w:t>ACL</w:t>
      </w:r>
      <w:r>
        <w:rPr>
          <w:rFonts w:ascii="微软雅黑" w:eastAsia="微软雅黑" w:hAnsi="微软雅黑"/>
        </w:rPr>
        <w:t>规则的</w:t>
      </w:r>
      <w:r>
        <w:rPr>
          <w:rFonts w:ascii="微软雅黑" w:eastAsia="微软雅黑" w:hAnsi="微软雅黑" w:hint="eastAsia"/>
        </w:rPr>
        <w:t>报文</w:t>
      </w:r>
      <w:r>
        <w:rPr>
          <w:rFonts w:ascii="微软雅黑" w:eastAsia="微软雅黑" w:hAnsi="微软雅黑"/>
        </w:rPr>
        <w:t>进行限速，</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禁用</w:t>
      </w:r>
      <w:r>
        <w:rPr>
          <w:rFonts w:ascii="微软雅黑" w:eastAsia="微软雅黑" w:hAnsi="微软雅黑"/>
        </w:rPr>
        <w:t xml:space="preserve">| </w:t>
      </w:r>
      <w:r>
        <w:rPr>
          <w:rFonts w:ascii="微软雅黑" w:eastAsia="微软雅黑" w:hAnsi="微软雅黑" w:hint="eastAsia"/>
        </w:rPr>
        <w:t>各个限速组ID</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禁用</w:t>
      </w:r>
      <w:r>
        <w:rPr>
          <w:rFonts w:ascii="微软雅黑" w:eastAsia="微软雅黑" w:hAnsi="微软雅黑"/>
        </w:rPr>
        <w:t>。</w:t>
      </w:r>
      <w:r w:rsidR="003128D4" w:rsidRPr="00973F66">
        <w:rPr>
          <w:rFonts w:ascii="微软雅黑" w:eastAsia="微软雅黑" w:hAnsi="微软雅黑"/>
          <w:strike/>
          <w:color w:val="B2B2B2"/>
        </w:rPr>
        <w:t>开启后，需设置如下内容：</w:t>
      </w:r>
    </w:p>
    <w:p w14:paraId="52057478" w14:textId="77777777" w:rsidR="003128D4" w:rsidRPr="00973F66" w:rsidRDefault="003128D4" w:rsidP="003128D4">
      <w:pPr>
        <w:pStyle w:val="af2"/>
        <w:numPr>
          <w:ilvl w:val="0"/>
          <w:numId w:val="565"/>
        </w:numPr>
        <w:ind w:firstLineChars="0"/>
        <w:rPr>
          <w:rFonts w:ascii="微软雅黑" w:eastAsia="微软雅黑" w:hAnsi="微软雅黑"/>
          <w:strike/>
          <w:color w:val="B2B2B2"/>
        </w:rPr>
      </w:pPr>
      <w:r w:rsidRPr="00973F66">
        <w:rPr>
          <w:rFonts w:ascii="微软雅黑" w:eastAsia="微软雅黑" w:hAnsi="微软雅黑" w:hint="eastAsia"/>
          <w:strike/>
          <w:color w:val="B2B2B2"/>
        </w:rPr>
        <w:t>CIR</w:t>
      </w:r>
      <w:r w:rsidRPr="00973F66">
        <w:rPr>
          <w:rFonts w:ascii="微软雅黑" w:eastAsia="微软雅黑" w:hAnsi="微软雅黑"/>
          <w:strike/>
          <w:color w:val="B2B2B2"/>
        </w:rPr>
        <w:t xml:space="preserve"> (Kbps)</w:t>
      </w:r>
      <w:r w:rsidRPr="00973F66">
        <w:rPr>
          <w:rFonts w:ascii="微软雅黑" w:eastAsia="微软雅黑" w:hAnsi="微软雅黑" w:hint="eastAsia"/>
          <w:strike/>
          <w:color w:val="B2B2B2"/>
        </w:rPr>
        <w:t>：【text文本框】设置</w:t>
      </w:r>
      <w:r w:rsidRPr="00973F66">
        <w:rPr>
          <w:rFonts w:ascii="微软雅黑" w:eastAsia="微软雅黑" w:hAnsi="微软雅黑"/>
          <w:strike/>
          <w:color w:val="B2B2B2"/>
        </w:rPr>
        <w:t>指定承诺</w:t>
      </w:r>
      <w:r w:rsidRPr="00973F66">
        <w:rPr>
          <w:rFonts w:ascii="微软雅黑" w:eastAsia="微软雅黑" w:hAnsi="微软雅黑" w:hint="eastAsia"/>
          <w:strike/>
          <w:color w:val="B2B2B2"/>
        </w:rPr>
        <w:t>信息</w:t>
      </w:r>
      <w:r w:rsidRPr="00973F66">
        <w:rPr>
          <w:rFonts w:ascii="微软雅黑" w:eastAsia="微软雅黑" w:hAnsi="微软雅黑"/>
          <w:strike/>
          <w:color w:val="B2B2B2"/>
        </w:rPr>
        <w:t>速率，</w:t>
      </w:r>
      <w:r w:rsidRPr="00973F66">
        <w:rPr>
          <w:rFonts w:ascii="微软雅黑" w:eastAsia="微软雅黑" w:hAnsi="微软雅黑" w:hint="eastAsia"/>
          <w:strike/>
          <w:color w:val="B2B2B2"/>
        </w:rPr>
        <w:t>取值范围为1-10000000Kbps（万兆光口），必须为16的整数倍。</w:t>
      </w:r>
    </w:p>
    <w:p w14:paraId="365205B9" w14:textId="77777777" w:rsidR="003128D4" w:rsidRPr="00973F66" w:rsidRDefault="003128D4" w:rsidP="003128D4">
      <w:pPr>
        <w:pStyle w:val="af2"/>
        <w:numPr>
          <w:ilvl w:val="0"/>
          <w:numId w:val="565"/>
        </w:numPr>
        <w:ind w:firstLineChars="0"/>
        <w:rPr>
          <w:rFonts w:ascii="微软雅黑" w:eastAsia="微软雅黑" w:hAnsi="微软雅黑"/>
          <w:strike/>
          <w:color w:val="B2B2B2"/>
        </w:rPr>
      </w:pPr>
      <w:r w:rsidRPr="00973F66">
        <w:rPr>
          <w:rFonts w:ascii="微软雅黑" w:eastAsia="微软雅黑" w:hAnsi="微软雅黑"/>
          <w:strike/>
          <w:color w:val="B2B2B2"/>
        </w:rPr>
        <w:t>CBS (Byte)：【</w:t>
      </w:r>
      <w:r w:rsidRPr="00973F66">
        <w:rPr>
          <w:rFonts w:ascii="微软雅黑" w:eastAsia="微软雅黑" w:hAnsi="微软雅黑" w:hint="eastAsia"/>
          <w:strike/>
          <w:color w:val="B2B2B2"/>
        </w:rPr>
        <w:t>text文本框</w:t>
      </w:r>
      <w:r w:rsidRPr="00973F66">
        <w:rPr>
          <w:rFonts w:ascii="微软雅黑" w:eastAsia="微软雅黑" w:hAnsi="微软雅黑"/>
          <w:strike/>
          <w:color w:val="B2B2B2"/>
        </w:rPr>
        <w:t>】</w:t>
      </w:r>
      <w:r w:rsidRPr="00973F66">
        <w:rPr>
          <w:rFonts w:ascii="微软雅黑" w:eastAsia="微软雅黑" w:hAnsi="微软雅黑" w:hint="eastAsia"/>
          <w:strike/>
          <w:color w:val="B2B2B2"/>
        </w:rPr>
        <w:t>设置</w:t>
      </w:r>
      <w:r w:rsidRPr="00973F66">
        <w:rPr>
          <w:rFonts w:ascii="微软雅黑" w:eastAsia="微软雅黑" w:hAnsi="微软雅黑"/>
          <w:strike/>
          <w:color w:val="B2B2B2"/>
        </w:rPr>
        <w:t>指定承诺突发尺寸，即瞬间能够通过的承诺突发流量，取值范围为</w:t>
      </w:r>
      <w:r w:rsidRPr="00973F66">
        <w:rPr>
          <w:rFonts w:ascii="微软雅黑" w:eastAsia="微软雅黑" w:hAnsi="微软雅黑" w:hint="eastAsia"/>
          <w:strike/>
          <w:color w:val="B2B2B2"/>
        </w:rPr>
        <w:t>678-53247 Bytes（9300芯片平台） / 1368-53247 Bytes（9310芯片平台）。</w:t>
      </w:r>
    </w:p>
    <w:p w14:paraId="03B253CA" w14:textId="77777777" w:rsidR="003128D4" w:rsidRPr="00973F66" w:rsidRDefault="003128D4" w:rsidP="003128D4">
      <w:pPr>
        <w:pStyle w:val="af2"/>
        <w:ind w:left="2095" w:firstLineChars="0" w:firstLine="0"/>
        <w:rPr>
          <w:rFonts w:ascii="微软雅黑" w:eastAsia="微软雅黑" w:hAnsi="微软雅黑"/>
          <w:strike/>
          <w:color w:val="B2B2B2"/>
        </w:rPr>
      </w:pPr>
      <w:r w:rsidRPr="00973F66">
        <w:rPr>
          <w:rFonts w:ascii="微软雅黑" w:eastAsia="微软雅黑" w:hAnsi="微软雅黑" w:hint="eastAsia"/>
          <w:strike/>
          <w:color w:val="B2B2B2"/>
        </w:rPr>
        <w:t>注：CBS L2 838X芯片平台交换机不支持，L2 93XX芯片平台和L3交换机支持。</w:t>
      </w:r>
    </w:p>
    <w:p w14:paraId="6B452E18" w14:textId="65BED882" w:rsidR="003128D4" w:rsidRDefault="003128D4" w:rsidP="003128D4">
      <w:pPr>
        <w:pStyle w:val="af2"/>
        <w:numPr>
          <w:ilvl w:val="0"/>
          <w:numId w:val="564"/>
        </w:numPr>
        <w:ind w:firstLineChars="0"/>
        <w:rPr>
          <w:rFonts w:ascii="微软雅黑" w:eastAsia="微软雅黑" w:hAnsi="微软雅黑"/>
        </w:rPr>
      </w:pPr>
      <w:r>
        <w:rPr>
          <w:rFonts w:ascii="微软雅黑" w:eastAsia="微软雅黑" w:hAnsi="微软雅黑" w:hint="eastAsia"/>
        </w:rPr>
        <w:t>重定向</w:t>
      </w:r>
      <w:r w:rsidRPr="00E435F6">
        <w:rPr>
          <w:rFonts w:ascii="微软雅黑" w:eastAsia="微软雅黑" w:hAnsi="微软雅黑" w:hint="eastAsia"/>
          <w:color w:val="FFFFFF"/>
          <w:highlight w:val="cyan"/>
        </w:rPr>
        <w:t>(</w:t>
      </w:r>
      <w:r w:rsidRPr="00E435F6">
        <w:rPr>
          <w:rFonts w:ascii="微软雅黑" w:eastAsia="微软雅黑" w:hAnsi="微软雅黑"/>
          <w:color w:val="FFFFFF"/>
          <w:highlight w:val="cyan"/>
        </w:rPr>
        <w:t>FP3</w:t>
      </w:r>
      <w:r w:rsidRPr="00E435F6">
        <w:rPr>
          <w:rFonts w:ascii="微软雅黑" w:eastAsia="微软雅黑" w:hAnsi="微软雅黑" w:hint="eastAsia"/>
          <w:color w:val="FFFFFF"/>
          <w:highlight w:val="cyan"/>
        </w:rPr>
        <w:t>)</w:t>
      </w:r>
      <w:r w:rsidR="00F37E07">
        <w:rPr>
          <w:rFonts w:ascii="微软雅黑" w:eastAsia="微软雅黑" w:hAnsi="微软雅黑"/>
          <w:color w:val="FFFFFF"/>
        </w:rPr>
        <w:t xml:space="preserve"> </w:t>
      </w:r>
      <w:r w:rsidR="00F37E07" w:rsidRPr="00F37E07">
        <w:rPr>
          <w:rFonts w:ascii="微软雅黑" w:eastAsia="微软雅黑" w:hAnsi="微软雅黑" w:hint="eastAsia"/>
          <w:color w:val="FF0000"/>
        </w:rPr>
        <w:t>【待评审</w:t>
      </w:r>
      <w:r w:rsidR="00F37E07">
        <w:rPr>
          <w:rFonts w:ascii="微软雅黑" w:eastAsia="微软雅黑" w:hAnsi="微软雅黑" w:hint="eastAsia"/>
          <w:color w:val="FF0000"/>
        </w:rPr>
        <w:t>】</w:t>
      </w:r>
      <w:r>
        <w:rPr>
          <w:rFonts w:ascii="微软雅黑" w:eastAsia="微软雅黑" w:hAnsi="微软雅黑"/>
        </w:rPr>
        <w:t>：</w:t>
      </w:r>
      <w:r>
        <w:rPr>
          <w:rFonts w:ascii="微软雅黑" w:eastAsia="微软雅黑" w:hAnsi="微软雅黑" w:hint="eastAsia"/>
        </w:rPr>
        <w:t>【下拉框】设置</w:t>
      </w:r>
      <w:r>
        <w:rPr>
          <w:rFonts w:ascii="微软雅黑" w:eastAsia="微软雅黑" w:hAnsi="微软雅黑"/>
        </w:rPr>
        <w:t>对匹配ACL规则的报文进行重定向，支持重定向到</w:t>
      </w:r>
      <w:r>
        <w:rPr>
          <w:rFonts w:ascii="微软雅黑" w:eastAsia="微软雅黑" w:hAnsi="微软雅黑" w:hint="eastAsia"/>
        </w:rPr>
        <w:t>CPU</w:t>
      </w:r>
      <w:r>
        <w:rPr>
          <w:rFonts w:ascii="微软雅黑" w:eastAsia="微软雅黑" w:hAnsi="微软雅黑"/>
        </w:rPr>
        <w:t>、指定接口或指定下一跳地址</w:t>
      </w:r>
      <w:r>
        <w:rPr>
          <w:rFonts w:ascii="微软雅黑" w:eastAsia="微软雅黑" w:hAnsi="微软雅黑" w:hint="eastAsia"/>
        </w:rPr>
        <w:t>，选项有</w:t>
      </w:r>
      <w:r>
        <w:rPr>
          <w:rFonts w:ascii="微软雅黑" w:eastAsia="微软雅黑" w:hAnsi="微软雅黑"/>
        </w:rPr>
        <w:t>{</w:t>
      </w:r>
      <w:r>
        <w:rPr>
          <w:rFonts w:ascii="微软雅黑" w:eastAsia="微软雅黑" w:hAnsi="微软雅黑" w:hint="eastAsia"/>
        </w:rPr>
        <w:t xml:space="preserve">禁用 </w:t>
      </w:r>
      <w:r>
        <w:rPr>
          <w:rFonts w:ascii="微软雅黑" w:eastAsia="微软雅黑" w:hAnsi="微软雅黑"/>
        </w:rPr>
        <w:t xml:space="preserve">| </w:t>
      </w:r>
      <w:r>
        <w:rPr>
          <w:rFonts w:ascii="微软雅黑" w:eastAsia="微软雅黑" w:hAnsi="微软雅黑" w:hint="eastAsia"/>
        </w:rPr>
        <w:t>重定向</w:t>
      </w:r>
      <w:r>
        <w:rPr>
          <w:rFonts w:ascii="微软雅黑" w:eastAsia="微软雅黑" w:hAnsi="微软雅黑"/>
        </w:rPr>
        <w:t xml:space="preserve">至CPU| </w:t>
      </w:r>
      <w:r>
        <w:rPr>
          <w:rFonts w:ascii="微软雅黑" w:eastAsia="微软雅黑" w:hAnsi="微软雅黑" w:hint="eastAsia"/>
        </w:rPr>
        <w:t>重定向</w:t>
      </w:r>
      <w:r>
        <w:rPr>
          <w:rFonts w:ascii="微软雅黑" w:eastAsia="微软雅黑" w:hAnsi="微软雅黑"/>
        </w:rPr>
        <w:t xml:space="preserve">至接口| </w:t>
      </w:r>
      <w:r>
        <w:rPr>
          <w:rFonts w:ascii="微软雅黑" w:eastAsia="微软雅黑" w:hAnsi="微软雅黑" w:hint="eastAsia"/>
        </w:rPr>
        <w:t>重定向</w:t>
      </w:r>
      <w:r>
        <w:rPr>
          <w:rFonts w:ascii="微软雅黑" w:eastAsia="微软雅黑" w:hAnsi="微软雅黑"/>
        </w:rPr>
        <w:t>至下一跳}</w:t>
      </w:r>
      <w:r>
        <w:rPr>
          <w:rFonts w:ascii="微软雅黑" w:eastAsia="微软雅黑" w:hAnsi="微软雅黑" w:hint="eastAsia"/>
        </w:rPr>
        <w:t>，</w:t>
      </w:r>
      <w:r>
        <w:rPr>
          <w:rFonts w:ascii="微软雅黑" w:eastAsia="微软雅黑" w:hAnsi="微软雅黑"/>
        </w:rPr>
        <w:t>默认禁用。</w:t>
      </w:r>
    </w:p>
    <w:p w14:paraId="58063405" w14:textId="77777777" w:rsidR="003128D4" w:rsidRDefault="003128D4" w:rsidP="003128D4">
      <w:pPr>
        <w:pStyle w:val="af2"/>
        <w:numPr>
          <w:ilvl w:val="0"/>
          <w:numId w:val="565"/>
        </w:numPr>
        <w:ind w:firstLineChars="0"/>
        <w:rPr>
          <w:rFonts w:ascii="微软雅黑" w:eastAsia="微软雅黑" w:hAnsi="微软雅黑"/>
        </w:rPr>
      </w:pPr>
      <w:r>
        <w:rPr>
          <w:rFonts w:ascii="微软雅黑" w:eastAsia="微软雅黑" w:hAnsi="微软雅黑" w:hint="eastAsia"/>
        </w:rPr>
        <w:t>重定向至接口</w:t>
      </w:r>
      <w:r>
        <w:rPr>
          <w:rFonts w:ascii="微软雅黑" w:eastAsia="微软雅黑" w:hAnsi="微软雅黑"/>
        </w:rPr>
        <w:t>：</w:t>
      </w:r>
      <w:r>
        <w:rPr>
          <w:rFonts w:ascii="微软雅黑" w:eastAsia="微软雅黑" w:hAnsi="微软雅黑" w:hint="eastAsia"/>
        </w:rPr>
        <w:t>【下拉框】当且仅当</w:t>
      </w:r>
      <w:r>
        <w:rPr>
          <w:rFonts w:ascii="微软雅黑" w:eastAsia="微软雅黑" w:hAnsi="微软雅黑"/>
        </w:rPr>
        <w:t>重定向选择“</w:t>
      </w:r>
      <w:r>
        <w:rPr>
          <w:rFonts w:ascii="微软雅黑" w:eastAsia="微软雅黑" w:hAnsi="微软雅黑" w:hint="eastAsia"/>
        </w:rPr>
        <w:t>重定向至</w:t>
      </w:r>
      <w:r>
        <w:rPr>
          <w:rFonts w:ascii="微软雅黑" w:eastAsia="微软雅黑" w:hAnsi="微软雅黑"/>
        </w:rPr>
        <w:t>接口”</w:t>
      </w:r>
      <w:r>
        <w:rPr>
          <w:rFonts w:ascii="微软雅黑" w:eastAsia="微软雅黑" w:hAnsi="微软雅黑" w:hint="eastAsia"/>
        </w:rPr>
        <w:t>时支持</w:t>
      </w:r>
      <w:r>
        <w:rPr>
          <w:rFonts w:ascii="微软雅黑" w:eastAsia="微软雅黑" w:hAnsi="微软雅黑"/>
        </w:rPr>
        <w:t>配置，选项为</w:t>
      </w:r>
      <w:r>
        <w:rPr>
          <w:rFonts w:ascii="微软雅黑" w:eastAsia="微软雅黑" w:hAnsi="微软雅黑" w:hint="eastAsia"/>
        </w:rPr>
        <w:t>不包括ACL绑定</w:t>
      </w:r>
      <w:r>
        <w:rPr>
          <w:rFonts w:ascii="微软雅黑" w:eastAsia="微软雅黑" w:hAnsi="微软雅黑"/>
        </w:rPr>
        <w:t>接口的其他所有</w:t>
      </w:r>
      <w:r>
        <w:rPr>
          <w:rFonts w:ascii="微软雅黑" w:eastAsia="微软雅黑" w:hAnsi="微软雅黑" w:hint="eastAsia"/>
        </w:rPr>
        <w:t>物理</w:t>
      </w:r>
      <w:r>
        <w:rPr>
          <w:rFonts w:ascii="微软雅黑" w:eastAsia="微软雅黑" w:hAnsi="微软雅黑"/>
        </w:rPr>
        <w:t>接口和聚合</w:t>
      </w:r>
      <w:r>
        <w:rPr>
          <w:rFonts w:ascii="微软雅黑" w:eastAsia="微软雅黑" w:hAnsi="微软雅黑"/>
        </w:rPr>
        <w:lastRenderedPageBreak/>
        <w:t>接口</w:t>
      </w:r>
    </w:p>
    <w:p w14:paraId="5A1ADD2D" w14:textId="32D8B4DD" w:rsidR="003128D4" w:rsidRPr="003128D4" w:rsidRDefault="003128D4" w:rsidP="003128D4">
      <w:pPr>
        <w:pStyle w:val="af2"/>
        <w:numPr>
          <w:ilvl w:val="0"/>
          <w:numId w:val="565"/>
        </w:numPr>
        <w:ind w:firstLineChars="0"/>
        <w:rPr>
          <w:rFonts w:ascii="微软雅黑" w:eastAsia="微软雅黑" w:hAnsi="微软雅黑"/>
        </w:rPr>
      </w:pPr>
      <w:r>
        <w:rPr>
          <w:rFonts w:ascii="微软雅黑" w:eastAsia="微软雅黑" w:hAnsi="微软雅黑" w:hint="eastAsia"/>
        </w:rPr>
        <w:t>下一跳地址</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重定向选择“</w:t>
      </w:r>
      <w:r>
        <w:rPr>
          <w:rFonts w:ascii="微软雅黑" w:eastAsia="微软雅黑" w:hAnsi="微软雅黑" w:hint="eastAsia"/>
        </w:rPr>
        <w:t>重定向</w:t>
      </w:r>
      <w:r>
        <w:rPr>
          <w:rFonts w:ascii="微软雅黑" w:eastAsia="微软雅黑" w:hAnsi="微软雅黑"/>
        </w:rPr>
        <w:t>至下一跳”</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w:t>
      </w:r>
      <w:r>
        <w:rPr>
          <w:rFonts w:ascii="微软雅黑" w:eastAsia="微软雅黑" w:hAnsi="微软雅黑"/>
        </w:rPr>
        <w:t>将报文重定向给非直连路由的下一跳，选项为</w:t>
      </w:r>
      <w:r w:rsidR="00FB4DFB">
        <w:rPr>
          <w:rFonts w:ascii="微软雅黑" w:eastAsia="微软雅黑" w:hAnsi="微软雅黑" w:hint="eastAsia"/>
        </w:rPr>
        <w:t>IPv</w:t>
      </w:r>
      <w:r w:rsidR="00FB4DFB">
        <w:rPr>
          <w:rFonts w:ascii="微软雅黑" w:eastAsia="微软雅黑" w:hAnsi="微软雅黑"/>
        </w:rPr>
        <w:t>4</w:t>
      </w:r>
      <w:r>
        <w:rPr>
          <w:rFonts w:ascii="微软雅黑" w:eastAsia="微软雅黑" w:hAnsi="微软雅黑" w:hint="eastAsia"/>
        </w:rPr>
        <w:t>路由表</w:t>
      </w:r>
      <w:r>
        <w:rPr>
          <w:rFonts w:ascii="微软雅黑" w:eastAsia="微软雅黑" w:hAnsi="微软雅黑"/>
        </w:rPr>
        <w:t>中非直连路由的下一跳地址</w:t>
      </w:r>
    </w:p>
    <w:p w14:paraId="38E28874"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IPv</w:t>
      </w:r>
      <w:r>
        <w:rPr>
          <w:rFonts w:ascii="微软雅黑" w:eastAsia="微软雅黑" w:hAnsi="微软雅黑"/>
        </w:rPr>
        <w:t>4 ACL</w:t>
      </w:r>
    </w:p>
    <w:p w14:paraId="65998D59"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Pr>
          <w:rFonts w:ascii="微软雅黑" w:eastAsia="微软雅黑" w:hAnsi="微软雅黑" w:hint="eastAsia"/>
        </w:rPr>
        <w:t>IPv</w:t>
      </w:r>
      <w:r>
        <w:rPr>
          <w:rFonts w:ascii="微软雅黑" w:eastAsia="微软雅黑" w:hAnsi="微软雅黑"/>
        </w:rPr>
        <w:t>4 ACL</w:t>
      </w:r>
    </w:p>
    <w:p w14:paraId="4ED08CE9" w14:textId="77777777" w:rsidR="0076630D" w:rsidRDefault="0076630D">
      <w:pPr>
        <w:rPr>
          <w:rFonts w:ascii="微软雅黑" w:eastAsia="微软雅黑" w:hAnsi="微软雅黑"/>
        </w:rPr>
      </w:pPr>
    </w:p>
    <w:p w14:paraId="31BAB0F8" w14:textId="77777777" w:rsidR="0076630D" w:rsidRDefault="00D7272D">
      <w:pPr>
        <w:rPr>
          <w:rFonts w:ascii="微软雅黑" w:eastAsia="微软雅黑" w:hAnsi="微软雅黑"/>
        </w:rPr>
      </w:pPr>
      <w:r>
        <w:rPr>
          <w:rFonts w:ascii="微软雅黑" w:eastAsia="微软雅黑" w:hAnsi="微软雅黑" w:hint="eastAsia"/>
        </w:rPr>
        <w:t xml:space="preserve">3. </w:t>
      </w:r>
      <w:r>
        <w:rPr>
          <w:rFonts w:ascii="微软雅黑" w:eastAsia="微软雅黑" w:hAnsi="微软雅黑"/>
        </w:rPr>
        <w:t>IPv6 ACL</w:t>
      </w:r>
    </w:p>
    <w:p w14:paraId="6223EA44" w14:textId="77777777"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w:t>
      </w:r>
    </w:p>
    <w:p w14:paraId="16DF1A2F" w14:textId="02FD89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ACL</w:t>
      </w:r>
      <w:r>
        <w:rPr>
          <w:rFonts w:ascii="微软雅黑" w:eastAsia="微软雅黑" w:hAnsi="微软雅黑"/>
        </w:rPr>
        <w:t>名称：【</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设置IPv</w:t>
      </w:r>
      <w:r>
        <w:rPr>
          <w:rFonts w:ascii="微软雅黑" w:eastAsia="微软雅黑" w:hAnsi="微软雅黑"/>
        </w:rPr>
        <w:t>4 ACL的名称，便于记忆。最多</w:t>
      </w:r>
      <w:r>
        <w:rPr>
          <w:rFonts w:ascii="微软雅黑" w:eastAsia="微软雅黑" w:hAnsi="微软雅黑" w:hint="eastAsia"/>
        </w:rPr>
        <w:t>输入64字符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p>
    <w:p w14:paraId="07FC2AA2" w14:textId="77777777" w:rsidR="0076630D" w:rsidRDefault="00D7272D">
      <w:pPr>
        <w:ind w:left="415"/>
        <w:rPr>
          <w:rFonts w:ascii="微软雅黑" w:eastAsia="微软雅黑" w:hAnsi="微软雅黑"/>
        </w:rPr>
      </w:pPr>
      <w:r>
        <w:rPr>
          <w:rFonts w:ascii="微软雅黑" w:eastAsia="微软雅黑" w:hAnsi="微软雅黑" w:hint="eastAsia"/>
        </w:rPr>
        <w:t>规则</w:t>
      </w:r>
      <w:r>
        <w:rPr>
          <w:rFonts w:ascii="微软雅黑" w:eastAsia="微软雅黑" w:hAnsi="微软雅黑"/>
        </w:rPr>
        <w:t>设置：</w:t>
      </w:r>
    </w:p>
    <w:p w14:paraId="6FFC4D1C" w14:textId="3D00D694" w:rsidR="0076630D" w:rsidRDefault="00D7272D">
      <w:pPr>
        <w:ind w:left="415"/>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w:t>
      </w:r>
      <w:r>
        <w:rPr>
          <w:rFonts w:ascii="微软雅黑" w:eastAsia="微软雅黑" w:hAnsi="微软雅黑"/>
        </w:rPr>
        <w:t>一个ACL</w:t>
      </w:r>
      <w:r>
        <w:rPr>
          <w:rFonts w:ascii="微软雅黑" w:eastAsia="微软雅黑" w:hAnsi="微软雅黑" w:hint="eastAsia"/>
        </w:rPr>
        <w:t>支持</w:t>
      </w:r>
      <w:r>
        <w:rPr>
          <w:rFonts w:ascii="微软雅黑" w:eastAsia="微软雅黑" w:hAnsi="微软雅黑"/>
        </w:rPr>
        <w:t>设置多条规则</w:t>
      </w:r>
      <w:r w:rsidR="00B94040">
        <w:rPr>
          <w:rFonts w:ascii="微软雅黑" w:eastAsia="微软雅黑" w:hAnsi="微软雅黑" w:hint="eastAsia"/>
        </w:rPr>
        <w:t>，</w:t>
      </w:r>
      <w:r w:rsidR="00B94040">
        <w:rPr>
          <w:rFonts w:ascii="微软雅黑" w:eastAsia="微软雅黑" w:hAnsi="微软雅黑"/>
        </w:rPr>
        <w:t>至多</w:t>
      </w:r>
      <w:r w:rsidR="00B94040">
        <w:rPr>
          <w:rFonts w:ascii="微软雅黑" w:eastAsia="微软雅黑" w:hAnsi="微软雅黑" w:hint="eastAsia"/>
        </w:rPr>
        <w:t>128</w:t>
      </w:r>
      <w:r>
        <w:rPr>
          <w:rFonts w:ascii="微软雅黑" w:eastAsia="微软雅黑" w:hAnsi="微软雅黑" w:hint="eastAsia"/>
        </w:rPr>
        <w:t>。</w:t>
      </w:r>
      <w:r>
        <w:rPr>
          <w:rFonts w:ascii="微软雅黑" w:eastAsia="微软雅黑" w:hAnsi="微软雅黑"/>
        </w:rPr>
        <w:t>当有</w:t>
      </w:r>
      <w:r>
        <w:rPr>
          <w:rFonts w:ascii="微软雅黑" w:eastAsia="微软雅黑" w:hAnsi="微软雅黑" w:hint="eastAsia"/>
        </w:rPr>
        <w:t>规则设置(除</w:t>
      </w:r>
      <w:r>
        <w:rPr>
          <w:rFonts w:ascii="微软雅黑" w:eastAsia="微软雅黑" w:hAnsi="微软雅黑"/>
        </w:rPr>
        <w:t>规则编号外</w:t>
      </w:r>
      <w:r>
        <w:rPr>
          <w:rFonts w:ascii="微软雅黑" w:eastAsia="微软雅黑" w:hAnsi="微软雅黑" w:hint="eastAsia"/>
        </w:rPr>
        <w:t>)</w:t>
      </w:r>
      <w:r>
        <w:rPr>
          <w:rFonts w:ascii="微软雅黑" w:eastAsia="微软雅黑" w:hAnsi="微软雅黑"/>
        </w:rPr>
        <w:t>完全相同时</w:t>
      </w:r>
      <w:r>
        <w:rPr>
          <w:rFonts w:ascii="微软雅黑" w:eastAsia="微软雅黑" w:hAnsi="微软雅黑" w:hint="eastAsia"/>
        </w:rPr>
        <w:t>，</w:t>
      </w:r>
      <w:r>
        <w:rPr>
          <w:rFonts w:ascii="微软雅黑" w:eastAsia="微软雅黑" w:hAnsi="微软雅黑"/>
        </w:rPr>
        <w:t>需提示“</w:t>
      </w:r>
      <w:r>
        <w:rPr>
          <w:rFonts w:ascii="微软雅黑" w:eastAsia="微软雅黑" w:hAnsi="微软雅黑" w:hint="eastAsia"/>
        </w:rPr>
        <w:t>此规则</w:t>
      </w:r>
      <w:r>
        <w:rPr>
          <w:rFonts w:ascii="微软雅黑" w:eastAsia="微软雅黑" w:hAnsi="微软雅黑"/>
        </w:rPr>
        <w:t>已存在”</w:t>
      </w:r>
      <w:r>
        <w:rPr>
          <w:rFonts w:ascii="微软雅黑" w:eastAsia="微软雅黑" w:hAnsi="微软雅黑" w:hint="eastAsia"/>
        </w:rPr>
        <w:t>。</w:t>
      </w:r>
    </w:p>
    <w:p w14:paraId="3D271738" w14:textId="77777777" w:rsidR="0076630D" w:rsidRDefault="00D7272D">
      <w:pPr>
        <w:ind w:left="415"/>
        <w:rPr>
          <w:rFonts w:ascii="微软雅黑" w:eastAsia="微软雅黑" w:hAnsi="微软雅黑"/>
        </w:rPr>
      </w:pPr>
      <w:r>
        <w:rPr>
          <w:rFonts w:ascii="微软雅黑" w:eastAsia="微软雅黑" w:hAnsi="微软雅黑" w:hint="eastAsia"/>
        </w:rPr>
        <w:t xml:space="preserve">    2.若</w:t>
      </w:r>
      <w:r>
        <w:rPr>
          <w:rFonts w:ascii="微软雅黑" w:eastAsia="微软雅黑" w:hAnsi="微软雅黑"/>
        </w:rPr>
        <w:t>所有规则遍历完成后，没有匹配</w:t>
      </w:r>
      <w:r>
        <w:rPr>
          <w:rFonts w:ascii="微软雅黑" w:eastAsia="微软雅黑" w:hAnsi="微软雅黑" w:hint="eastAsia"/>
        </w:rPr>
        <w:t>的</w:t>
      </w:r>
      <w:r>
        <w:rPr>
          <w:rFonts w:ascii="微软雅黑" w:eastAsia="微软雅黑" w:hAnsi="微软雅黑"/>
        </w:rPr>
        <w:t>，则直接</w:t>
      </w:r>
      <w:r>
        <w:rPr>
          <w:rFonts w:ascii="微软雅黑" w:eastAsia="微软雅黑" w:hAnsi="微软雅黑" w:hint="eastAsia"/>
        </w:rPr>
        <w:t>Deny</w:t>
      </w:r>
      <w:r>
        <w:rPr>
          <w:rFonts w:ascii="微软雅黑" w:eastAsia="微软雅黑" w:hAnsi="微软雅黑"/>
        </w:rPr>
        <w:t>报文。</w:t>
      </w:r>
    </w:p>
    <w:p w14:paraId="625FE1CF" w14:textId="5DFA9213" w:rsidR="00B94040" w:rsidRDefault="00B94040">
      <w:pPr>
        <w:ind w:left="415"/>
        <w:rPr>
          <w:rFonts w:ascii="微软雅黑" w:eastAsia="微软雅黑" w:hAnsi="微软雅黑"/>
        </w:rPr>
      </w:pPr>
      <w:r>
        <w:rPr>
          <w:rFonts w:ascii="微软雅黑" w:eastAsia="微软雅黑" w:hAnsi="微软雅黑" w:hint="eastAsia"/>
        </w:rPr>
        <w:t xml:space="preserve">    3.一旦</w:t>
      </w:r>
      <w:r>
        <w:rPr>
          <w:rFonts w:ascii="微软雅黑" w:eastAsia="微软雅黑" w:hAnsi="微软雅黑"/>
        </w:rPr>
        <w:t>ACL</w:t>
      </w:r>
      <w:r>
        <w:rPr>
          <w:rFonts w:ascii="微软雅黑" w:eastAsia="微软雅黑" w:hAnsi="微软雅黑" w:hint="eastAsia"/>
        </w:rPr>
        <w:t>添加</w:t>
      </w:r>
      <w:r>
        <w:rPr>
          <w:rFonts w:ascii="微软雅黑" w:eastAsia="微软雅黑" w:hAnsi="微软雅黑"/>
        </w:rPr>
        <w:t>规则后，</w:t>
      </w:r>
      <w:r>
        <w:rPr>
          <w:rFonts w:ascii="微软雅黑" w:eastAsia="微软雅黑" w:hAnsi="微软雅黑" w:hint="eastAsia"/>
        </w:rPr>
        <w:t>系统</w:t>
      </w:r>
      <w:r>
        <w:rPr>
          <w:rFonts w:ascii="微软雅黑" w:eastAsia="微软雅黑" w:hAnsi="微软雅黑"/>
        </w:rPr>
        <w:t>默认</w:t>
      </w:r>
      <w:r>
        <w:rPr>
          <w:rFonts w:ascii="微软雅黑" w:eastAsia="微软雅黑" w:hAnsi="微软雅黑" w:hint="eastAsia"/>
        </w:rPr>
        <w:t>生成</w:t>
      </w:r>
      <w:r>
        <w:rPr>
          <w:rFonts w:ascii="微软雅黑" w:eastAsia="微软雅黑" w:hAnsi="微软雅黑"/>
        </w:rPr>
        <w:t>一条默认规则，</w:t>
      </w:r>
      <w:r>
        <w:rPr>
          <w:rFonts w:ascii="微软雅黑" w:eastAsia="微软雅黑" w:hAnsi="微软雅黑" w:hint="eastAsia"/>
        </w:rPr>
        <w:t>行为</w:t>
      </w:r>
      <w:r>
        <w:rPr>
          <w:rFonts w:ascii="微软雅黑" w:eastAsia="微软雅黑" w:hAnsi="微软雅黑"/>
        </w:rPr>
        <w:t>丢弃，</w:t>
      </w:r>
      <w:r>
        <w:rPr>
          <w:rFonts w:ascii="微软雅黑" w:eastAsia="微软雅黑" w:hAnsi="微软雅黑" w:hint="eastAsia"/>
        </w:rPr>
        <w:t>优先级最低。</w:t>
      </w:r>
    </w:p>
    <w:p w14:paraId="1FB2967D"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规则编号</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规则的编号，此决定了规则的匹配顺序，编号越小越</w:t>
      </w:r>
      <w:r>
        <w:rPr>
          <w:rFonts w:ascii="微软雅黑" w:eastAsia="微软雅黑" w:hAnsi="微软雅黑" w:hint="eastAsia"/>
        </w:rPr>
        <w:t>优先</w:t>
      </w:r>
      <w:r>
        <w:rPr>
          <w:rFonts w:ascii="微软雅黑" w:eastAsia="微软雅黑" w:hAnsi="微软雅黑"/>
        </w:rPr>
        <w:t>被匹配。取值范围为</w:t>
      </w:r>
      <w:r>
        <w:rPr>
          <w:rFonts w:ascii="微软雅黑" w:eastAsia="微软雅黑" w:hAnsi="微软雅黑" w:hint="eastAsia"/>
        </w:rPr>
        <w:t>1</w:t>
      </w:r>
      <w:r>
        <w:rPr>
          <w:rFonts w:ascii="微软雅黑" w:eastAsia="微软雅黑" w:hAnsi="微软雅黑"/>
        </w:rPr>
        <w:t>-2147483647</w:t>
      </w:r>
      <w:r>
        <w:rPr>
          <w:rFonts w:ascii="微软雅黑" w:eastAsia="微软雅黑" w:hAnsi="微软雅黑" w:hint="eastAsia"/>
        </w:rPr>
        <w:t>。</w:t>
      </w:r>
    </w:p>
    <w:p w14:paraId="2143F667" w14:textId="6C262642"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数据行为</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对匹配</w:t>
      </w:r>
      <w:r>
        <w:rPr>
          <w:rFonts w:ascii="微软雅黑" w:eastAsia="微软雅黑" w:hAnsi="微软雅黑" w:hint="eastAsia"/>
        </w:rPr>
        <w:t>该</w:t>
      </w:r>
      <w:r>
        <w:rPr>
          <w:rFonts w:ascii="微软雅黑" w:eastAsia="微软雅黑" w:hAnsi="微软雅黑"/>
        </w:rPr>
        <w:t>规则的报文</w:t>
      </w:r>
      <w:r>
        <w:rPr>
          <w:rFonts w:ascii="微软雅黑" w:eastAsia="微软雅黑" w:hAnsi="微软雅黑" w:hint="eastAsia"/>
        </w:rPr>
        <w:t>执行</w:t>
      </w:r>
      <w:r>
        <w:rPr>
          <w:rFonts w:ascii="微软雅黑" w:eastAsia="微软雅黑" w:hAnsi="微软雅黑"/>
        </w:rPr>
        <w:t>的</w:t>
      </w:r>
      <w:r>
        <w:rPr>
          <w:rFonts w:ascii="微软雅黑" w:eastAsia="微软雅黑" w:hAnsi="微软雅黑" w:hint="eastAsia"/>
        </w:rPr>
        <w:t>动作</w:t>
      </w:r>
      <w:r>
        <w:rPr>
          <w:rFonts w:ascii="微软雅黑" w:eastAsia="微软雅黑" w:hAnsi="微软雅黑"/>
        </w:rPr>
        <w:t>，选项有{</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放行|shutdown</w:t>
      </w:r>
      <w:r>
        <w:rPr>
          <w:rFonts w:ascii="微软雅黑" w:eastAsia="微软雅黑" w:hAnsi="微软雅黑"/>
        </w:rPr>
        <w:t>}</w:t>
      </w:r>
      <w:r w:rsidR="00FA057F">
        <w:rPr>
          <w:rFonts w:ascii="微软雅黑" w:eastAsia="微软雅黑" w:hAnsi="微软雅黑" w:hint="eastAsia"/>
        </w:rPr>
        <w:t>，</w:t>
      </w:r>
      <w:r w:rsidR="00FA057F">
        <w:rPr>
          <w:rFonts w:ascii="微软雅黑" w:eastAsia="微软雅黑" w:hAnsi="微软雅黑"/>
        </w:rPr>
        <w:t>默认放行</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即拒绝匹配</w:t>
      </w:r>
      <w:r>
        <w:rPr>
          <w:rFonts w:ascii="微软雅黑" w:eastAsia="微软雅黑" w:hAnsi="微软雅黑"/>
        </w:rPr>
        <w:t>的</w:t>
      </w:r>
      <w:r>
        <w:rPr>
          <w:rFonts w:ascii="微软雅黑" w:eastAsia="微软雅黑" w:hAnsi="微软雅黑" w:hint="eastAsia"/>
        </w:rPr>
        <w:t>报文</w:t>
      </w:r>
      <w:r>
        <w:rPr>
          <w:rFonts w:ascii="微软雅黑" w:eastAsia="微软雅黑" w:hAnsi="微软雅黑"/>
        </w:rPr>
        <w:t>拒绝通过，“</w:t>
      </w:r>
      <w:r>
        <w:rPr>
          <w:rFonts w:ascii="微软雅黑" w:eastAsia="微软雅黑" w:hAnsi="微软雅黑" w:hint="eastAsia"/>
        </w:rPr>
        <w:t>放行</w:t>
      </w:r>
      <w:r>
        <w:rPr>
          <w:rFonts w:ascii="微软雅黑" w:eastAsia="微软雅黑" w:hAnsi="微软雅黑"/>
        </w:rPr>
        <w:t>”</w:t>
      </w:r>
      <w:r>
        <w:rPr>
          <w:rFonts w:ascii="微软雅黑" w:eastAsia="微软雅黑" w:hAnsi="微软雅黑" w:hint="eastAsia"/>
        </w:rPr>
        <w:t>即允许</w:t>
      </w:r>
      <w:r>
        <w:rPr>
          <w:rFonts w:ascii="微软雅黑" w:eastAsia="微软雅黑" w:hAnsi="微软雅黑"/>
        </w:rPr>
        <w:t>匹配的报文通过</w:t>
      </w:r>
      <w:r>
        <w:rPr>
          <w:rFonts w:ascii="微软雅黑" w:eastAsia="微软雅黑" w:hAnsi="微软雅黑" w:hint="eastAsia"/>
        </w:rPr>
        <w:t>，</w:t>
      </w:r>
      <w:r>
        <w:rPr>
          <w:rFonts w:ascii="微软雅黑" w:eastAsia="微软雅黑" w:hAnsi="微软雅黑"/>
        </w:rPr>
        <w:t>“shutdown”</w:t>
      </w:r>
      <w:r>
        <w:rPr>
          <w:rFonts w:ascii="微软雅黑" w:eastAsia="微软雅黑" w:hAnsi="微软雅黑" w:hint="eastAsia"/>
        </w:rPr>
        <w:t>即</w:t>
      </w:r>
      <w:r>
        <w:rPr>
          <w:rFonts w:ascii="微软雅黑" w:eastAsia="微软雅黑" w:hAnsi="微软雅黑"/>
        </w:rPr>
        <w:t>表示自动将端口shutdown。</w:t>
      </w:r>
    </w:p>
    <w:p w14:paraId="4750A1B6" w14:textId="77777777" w:rsidR="0076630D" w:rsidRDefault="00D7272D" w:rsidP="00B10728">
      <w:pPr>
        <w:pStyle w:val="af2"/>
        <w:numPr>
          <w:ilvl w:val="0"/>
          <w:numId w:val="359"/>
        </w:numPr>
        <w:ind w:firstLineChars="0"/>
        <w:rPr>
          <w:rFonts w:ascii="微软雅黑" w:eastAsia="微软雅黑" w:hAnsi="微软雅黑"/>
        </w:rPr>
      </w:pPr>
      <w:r>
        <w:rPr>
          <w:rFonts w:ascii="微软雅黑" w:eastAsia="微软雅黑" w:hAnsi="微软雅黑" w:hint="eastAsia"/>
        </w:rPr>
        <w:lastRenderedPageBreak/>
        <w:t>协议类型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w:t>
      </w:r>
      <w:r>
        <w:rPr>
          <w:rFonts w:ascii="微软雅黑" w:eastAsia="微软雅黑" w:hAnsi="微软雅黑"/>
        </w:rPr>
        <w:t>显示</w:t>
      </w:r>
      <w:r>
        <w:rPr>
          <w:rFonts w:ascii="微软雅黑" w:eastAsia="微软雅黑" w:hAnsi="微软雅黑" w:hint="eastAsia"/>
        </w:rPr>
        <w:t>IPv</w:t>
      </w:r>
      <w:r>
        <w:rPr>
          <w:rFonts w:ascii="微软雅黑" w:eastAsia="微软雅黑" w:hAnsi="微软雅黑"/>
        </w:rPr>
        <w:t>6</w:t>
      </w:r>
      <w:r>
        <w:rPr>
          <w:rFonts w:ascii="微软雅黑" w:eastAsia="微软雅黑" w:hAnsi="微软雅黑" w:hint="eastAsia"/>
        </w:rPr>
        <w:t>支持</w:t>
      </w:r>
      <w:r>
        <w:rPr>
          <w:rFonts w:ascii="微软雅黑" w:eastAsia="微软雅黑" w:hAnsi="微软雅黑"/>
        </w:rPr>
        <w:t>的不同</w:t>
      </w:r>
      <w:r>
        <w:rPr>
          <w:rFonts w:ascii="微软雅黑" w:eastAsia="微软雅黑" w:hAnsi="微软雅黑" w:hint="eastAsia"/>
        </w:rPr>
        <w:t>协议类型，支持</w:t>
      </w:r>
      <w:r>
        <w:rPr>
          <w:rFonts w:ascii="微软雅黑" w:eastAsia="微软雅黑" w:hAnsi="微软雅黑"/>
        </w:rPr>
        <w:t>任意协议类型，也</w:t>
      </w:r>
      <w:r>
        <w:rPr>
          <w:rFonts w:ascii="微软雅黑" w:eastAsia="微软雅黑" w:hAnsi="微软雅黑" w:hint="eastAsia"/>
        </w:rPr>
        <w:t>支持</w:t>
      </w:r>
      <w:r>
        <w:rPr>
          <w:rFonts w:ascii="微软雅黑" w:eastAsia="微软雅黑" w:hAnsi="微软雅黑"/>
        </w:rPr>
        <w:t>用户自定义</w:t>
      </w:r>
      <w:r>
        <w:rPr>
          <w:rFonts w:ascii="微软雅黑" w:eastAsia="微软雅黑" w:hAnsi="微软雅黑" w:hint="eastAsia"/>
        </w:rPr>
        <w:t>，</w:t>
      </w:r>
      <w:r>
        <w:rPr>
          <w:rFonts w:ascii="微软雅黑" w:eastAsia="微软雅黑" w:hAnsi="微软雅黑"/>
        </w:rPr>
        <w:t>自定义</w:t>
      </w:r>
      <w:r>
        <w:rPr>
          <w:rFonts w:ascii="微软雅黑" w:eastAsia="微软雅黑" w:hAnsi="微软雅黑" w:hint="eastAsia"/>
        </w:rPr>
        <w:t>时</w:t>
      </w:r>
      <w:r>
        <w:rPr>
          <w:rFonts w:ascii="微软雅黑" w:eastAsia="微软雅黑" w:hAnsi="微软雅黑"/>
        </w:rPr>
        <w:t>允许输入的范围为</w:t>
      </w:r>
      <w:r>
        <w:rPr>
          <w:rFonts w:ascii="微软雅黑" w:eastAsia="微软雅黑" w:hAnsi="微软雅黑" w:hint="eastAsia"/>
        </w:rPr>
        <w:t>0</w:t>
      </w:r>
      <w:r>
        <w:rPr>
          <w:rFonts w:ascii="微软雅黑" w:eastAsia="微软雅黑" w:hAnsi="微软雅黑"/>
        </w:rPr>
        <w:t>-255。</w:t>
      </w:r>
    </w:p>
    <w:p w14:paraId="7B58AA37"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默认</w:t>
      </w:r>
      <w:r>
        <w:rPr>
          <w:rFonts w:ascii="微软雅黑" w:eastAsia="微软雅黑" w:hAnsi="微软雅黑"/>
        </w:rPr>
        <w:t>可供选择的选项有</w:t>
      </w:r>
      <w:r>
        <w:rPr>
          <w:rFonts w:ascii="微软雅黑" w:eastAsia="微软雅黑" w:hAnsi="微软雅黑" w:hint="eastAsia"/>
        </w:rPr>
        <w:t>{</w:t>
      </w:r>
      <w:r>
        <w:rPr>
          <w:rFonts w:ascii="微软雅黑" w:eastAsia="微软雅黑" w:hAnsi="微软雅黑"/>
        </w:rPr>
        <w:t xml:space="preserve"> Any | TCP(6) | UDP(17) | ICMP(58) | </w:t>
      </w:r>
      <w:r>
        <w:rPr>
          <w:rFonts w:ascii="微软雅黑" w:eastAsia="微软雅黑" w:hAnsi="微软雅黑" w:hint="eastAsia"/>
        </w:rPr>
        <w:t>自定义}。</w:t>
      </w:r>
    </w:p>
    <w:p w14:paraId="1386FDCA"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匹配条件：</w:t>
      </w:r>
    </w:p>
    <w:p w14:paraId="3CC2E0F6" w14:textId="77777777" w:rsidR="0076630D" w:rsidRDefault="00D7272D" w:rsidP="00B10728">
      <w:pPr>
        <w:pStyle w:val="af2"/>
        <w:numPr>
          <w:ilvl w:val="0"/>
          <w:numId w:val="359"/>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源</w:t>
      </w:r>
      <w:r>
        <w:rPr>
          <w:rFonts w:ascii="微软雅黑" w:eastAsia="微软雅黑" w:hAnsi="微软雅黑"/>
        </w:rPr>
        <w:t>IP地址：【</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源IP地址，选项有{Any|自定义}</w:t>
      </w:r>
      <w:r>
        <w:rPr>
          <w:rFonts w:ascii="微软雅黑" w:eastAsia="微软雅黑" w:hAnsi="微软雅黑" w:hint="eastAsia"/>
        </w:rPr>
        <w:t>，默认Any</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匹配任意源IP地址。</w:t>
      </w:r>
      <w:r>
        <w:rPr>
          <w:rFonts w:ascii="微软雅黑" w:eastAsia="微软雅黑" w:hAnsi="微软雅黑" w:hint="eastAsia"/>
        </w:rPr>
        <w:t>设置</w:t>
      </w:r>
      <w:r>
        <w:rPr>
          <w:rFonts w:ascii="微软雅黑" w:eastAsia="微软雅黑" w:hAnsi="微软雅黑"/>
        </w:rPr>
        <w:t>为“</w:t>
      </w:r>
      <w:r>
        <w:rPr>
          <w:rFonts w:ascii="微软雅黑" w:eastAsia="微软雅黑" w:hAnsi="微软雅黑" w:hint="eastAsia"/>
        </w:rPr>
        <w:t>自定义</w:t>
      </w:r>
      <w:r>
        <w:rPr>
          <w:rFonts w:ascii="微软雅黑" w:eastAsia="微软雅黑" w:hAnsi="微软雅黑"/>
        </w:rPr>
        <w:t>”</w:t>
      </w:r>
      <w:r>
        <w:rPr>
          <w:rFonts w:ascii="微软雅黑" w:eastAsia="微软雅黑" w:hAnsi="微软雅黑" w:hint="eastAsia"/>
        </w:rPr>
        <w:t>后</w:t>
      </w:r>
      <w:r>
        <w:rPr>
          <w:rFonts w:ascii="微软雅黑" w:eastAsia="微软雅黑" w:hAnsi="微软雅黑"/>
        </w:rPr>
        <w:t>，需配置源IP地址及其掩码。</w:t>
      </w:r>
    </w:p>
    <w:p w14:paraId="1B3D0826" w14:textId="77777777" w:rsidR="0076630D" w:rsidRDefault="00D7272D" w:rsidP="00B10728">
      <w:pPr>
        <w:pStyle w:val="af2"/>
        <w:numPr>
          <w:ilvl w:val="0"/>
          <w:numId w:val="360"/>
        </w:numPr>
        <w:ind w:firstLineChars="0"/>
        <w:rPr>
          <w:rFonts w:ascii="微软雅黑" w:eastAsia="微软雅黑" w:hAnsi="微软雅黑"/>
        </w:rPr>
      </w:pPr>
      <w:r>
        <w:rPr>
          <w:rFonts w:ascii="微软雅黑" w:eastAsia="微软雅黑" w:hAnsi="微软雅黑" w:hint="eastAsia"/>
        </w:rPr>
        <w:t>源</w:t>
      </w:r>
      <w:r>
        <w:rPr>
          <w:rFonts w:ascii="微软雅黑" w:eastAsia="微软雅黑" w:hAnsi="微软雅黑"/>
        </w:rPr>
        <w:t>IP地址：</w:t>
      </w:r>
      <w:r>
        <w:rPr>
          <w:rFonts w:ascii="微软雅黑" w:eastAsia="微软雅黑" w:hAnsi="微软雅黑" w:hint="eastAsia"/>
        </w:rPr>
        <w:t>【text文本框】设置</w:t>
      </w:r>
      <w:r>
        <w:rPr>
          <w:rFonts w:ascii="微软雅黑" w:eastAsia="微软雅黑" w:hAnsi="微软雅黑"/>
        </w:rPr>
        <w:t>IP报文的源IP地址</w:t>
      </w:r>
      <w:r>
        <w:rPr>
          <w:rFonts w:ascii="微软雅黑" w:eastAsia="微软雅黑" w:hAnsi="微软雅黑" w:hint="eastAsia"/>
        </w:rPr>
        <w:t>。</w:t>
      </w:r>
      <w:r>
        <w:rPr>
          <w:rFonts w:ascii="微软雅黑" w:eastAsia="微软雅黑" w:hAnsi="微软雅黑"/>
        </w:rPr>
        <w:t>按IPv6地址格式</w:t>
      </w:r>
      <w:r>
        <w:rPr>
          <w:rFonts w:ascii="微软雅黑" w:eastAsia="微软雅黑" w:hAnsi="微软雅黑" w:hint="eastAsia"/>
        </w:rPr>
        <w:t>（类似</w:t>
      </w:r>
      <w:r>
        <w:rPr>
          <w:rFonts w:ascii="微软雅黑" w:eastAsia="微软雅黑" w:hAnsi="微软雅黑"/>
        </w:rPr>
        <w:t>X:XX::X:X</w:t>
      </w:r>
      <w:r>
        <w:rPr>
          <w:rFonts w:ascii="微软雅黑" w:eastAsia="微软雅黑" w:hAnsi="微软雅黑" w:hint="eastAsia"/>
        </w:rPr>
        <w:t>（</w:t>
      </w:r>
      <w:r>
        <w:rPr>
          <w:rFonts w:ascii="微软雅黑" w:eastAsia="微软雅黑" w:hAnsi="微软雅黑"/>
        </w:rPr>
        <w:t>IPv6</w:t>
      </w:r>
      <w:r>
        <w:rPr>
          <w:rFonts w:ascii="微软雅黑" w:eastAsia="微软雅黑" w:hAnsi="微软雅黑" w:hint="eastAsia"/>
        </w:rPr>
        <w:t>地址</w:t>
      </w:r>
      <w:r>
        <w:rPr>
          <w:rFonts w:ascii="微软雅黑" w:eastAsia="微软雅黑" w:hAnsi="微软雅黑"/>
        </w:rPr>
        <w:t>共</w:t>
      </w:r>
      <w:r>
        <w:rPr>
          <w:rFonts w:ascii="微软雅黑" w:eastAsia="微软雅黑" w:hAnsi="微软雅黑" w:hint="eastAsia"/>
        </w:rPr>
        <w:t>128</w:t>
      </w:r>
      <w:r>
        <w:rPr>
          <w:rFonts w:ascii="微软雅黑" w:eastAsia="微软雅黑" w:hAnsi="微软雅黑"/>
        </w:rPr>
        <w:t>bits，</w:t>
      </w:r>
      <w:r>
        <w:rPr>
          <w:rFonts w:ascii="微软雅黑" w:eastAsia="微软雅黑" w:hAnsi="微软雅黑" w:hint="eastAsia"/>
        </w:rPr>
        <w:t>每16</w:t>
      </w:r>
      <w:r>
        <w:rPr>
          <w:rFonts w:ascii="微软雅黑" w:eastAsia="微软雅黑" w:hAnsi="微软雅黑"/>
        </w:rPr>
        <w:t>bits为一段，段之间用:</w:t>
      </w:r>
      <w:r>
        <w:rPr>
          <w:rFonts w:ascii="微软雅黑" w:eastAsia="微软雅黑" w:hAnsi="微软雅黑" w:hint="eastAsia"/>
        </w:rPr>
        <w:t>分隔）进行输入</w:t>
      </w:r>
      <w:r>
        <w:rPr>
          <w:rFonts w:ascii="微软雅黑" w:eastAsia="微软雅黑" w:hAnsi="微软雅黑"/>
        </w:rPr>
        <w:t>，否则需提示“</w:t>
      </w:r>
      <w:r>
        <w:rPr>
          <w:rFonts w:ascii="微软雅黑" w:eastAsia="微软雅黑" w:hAnsi="微软雅黑" w:hint="eastAsia"/>
        </w:rPr>
        <w:t>您输入</w:t>
      </w:r>
      <w:r>
        <w:rPr>
          <w:rFonts w:ascii="微软雅黑" w:eastAsia="微软雅黑" w:hAnsi="微软雅黑"/>
        </w:rPr>
        <w:t>的IPv6地址格式不正确，请重新输入”</w:t>
      </w:r>
      <w:r>
        <w:rPr>
          <w:rFonts w:ascii="微软雅黑" w:eastAsia="微软雅黑" w:hAnsi="微软雅黑" w:hint="eastAsia"/>
        </w:rPr>
        <w:t>。</w:t>
      </w:r>
    </w:p>
    <w:p w14:paraId="0F6E57EC" w14:textId="77777777" w:rsidR="0076630D" w:rsidRDefault="00D7272D" w:rsidP="00B10728">
      <w:pPr>
        <w:pStyle w:val="af2"/>
        <w:numPr>
          <w:ilvl w:val="0"/>
          <w:numId w:val="360"/>
        </w:numPr>
        <w:ind w:firstLineChars="0"/>
        <w:rPr>
          <w:rFonts w:ascii="微软雅黑" w:eastAsia="微软雅黑" w:hAnsi="微软雅黑"/>
        </w:rPr>
      </w:pPr>
      <w:r>
        <w:rPr>
          <w:rFonts w:ascii="微软雅黑" w:eastAsia="微软雅黑" w:hAnsi="微软雅黑" w:hint="eastAsia"/>
        </w:rPr>
        <w:t>前缀长度</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IP报文的源IP地址</w:t>
      </w:r>
      <w:r>
        <w:rPr>
          <w:rFonts w:ascii="微软雅黑" w:eastAsia="微软雅黑" w:hAnsi="微软雅黑" w:hint="eastAsia"/>
        </w:rPr>
        <w:t>前缀长度</w:t>
      </w:r>
      <w:r>
        <w:rPr>
          <w:rFonts w:ascii="微软雅黑" w:eastAsia="微软雅黑" w:hAnsi="微软雅黑"/>
        </w:rPr>
        <w:t>，取值范围</w:t>
      </w:r>
      <w:r>
        <w:rPr>
          <w:rFonts w:ascii="微软雅黑" w:eastAsia="微软雅黑" w:hAnsi="微软雅黑" w:hint="eastAsia"/>
        </w:rPr>
        <w:t>为1</w:t>
      </w:r>
      <w:r>
        <w:rPr>
          <w:rFonts w:ascii="微软雅黑" w:eastAsia="微软雅黑" w:hAnsi="微软雅黑"/>
        </w:rPr>
        <w:t>-128。</w:t>
      </w:r>
    </w:p>
    <w:p w14:paraId="172FC277" w14:textId="77777777" w:rsidR="0076630D" w:rsidRDefault="00D7272D" w:rsidP="00B10728">
      <w:pPr>
        <w:pStyle w:val="af2"/>
        <w:numPr>
          <w:ilvl w:val="0"/>
          <w:numId w:val="359"/>
        </w:numPr>
        <w:ind w:firstLineChars="0"/>
        <w:rPr>
          <w:rFonts w:ascii="微软雅黑" w:eastAsia="微软雅黑" w:hAnsi="微软雅黑"/>
        </w:rPr>
      </w:pPr>
      <w:r>
        <w:rPr>
          <w:rFonts w:ascii="微软雅黑" w:eastAsia="微软雅黑" w:hAnsi="微软雅黑" w:hint="eastAsia"/>
        </w:rPr>
        <w:t>目的</w:t>
      </w:r>
      <w:r>
        <w:rPr>
          <w:rFonts w:ascii="微软雅黑" w:eastAsia="微软雅黑" w:hAnsi="微软雅黑"/>
        </w:rPr>
        <w:t>IP地址：【</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目的IP地址，</w:t>
      </w:r>
      <w:r>
        <w:rPr>
          <w:rFonts w:ascii="微软雅黑" w:eastAsia="微软雅黑" w:hAnsi="微软雅黑" w:hint="eastAsia"/>
        </w:rPr>
        <w:t>选项</w:t>
      </w:r>
      <w:r>
        <w:rPr>
          <w:rFonts w:ascii="微软雅黑" w:eastAsia="微软雅黑" w:hAnsi="微软雅黑"/>
        </w:rPr>
        <w:t>有{Any|自定义}</w:t>
      </w:r>
      <w:r>
        <w:rPr>
          <w:rFonts w:ascii="微软雅黑" w:eastAsia="微软雅黑" w:hAnsi="微软雅黑" w:hint="eastAsia"/>
        </w:rPr>
        <w:t>，默认Any</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匹配任意</w:t>
      </w:r>
      <w:r>
        <w:rPr>
          <w:rFonts w:ascii="微软雅黑" w:eastAsia="微软雅黑" w:hAnsi="微软雅黑" w:hint="eastAsia"/>
        </w:rPr>
        <w:t>目的</w:t>
      </w:r>
      <w:r>
        <w:rPr>
          <w:rFonts w:ascii="微软雅黑" w:eastAsia="微软雅黑" w:hAnsi="微软雅黑"/>
        </w:rPr>
        <w:t>IP地址。</w:t>
      </w:r>
      <w:r>
        <w:rPr>
          <w:rFonts w:ascii="微软雅黑" w:eastAsia="微软雅黑" w:hAnsi="微软雅黑" w:hint="eastAsia"/>
        </w:rPr>
        <w:t>设置</w:t>
      </w:r>
      <w:r>
        <w:rPr>
          <w:rFonts w:ascii="微软雅黑" w:eastAsia="微软雅黑" w:hAnsi="微软雅黑"/>
        </w:rPr>
        <w:t>为“</w:t>
      </w:r>
      <w:r>
        <w:rPr>
          <w:rFonts w:ascii="微软雅黑" w:eastAsia="微软雅黑" w:hAnsi="微软雅黑" w:hint="eastAsia"/>
        </w:rPr>
        <w:t>自定义</w:t>
      </w:r>
      <w:r>
        <w:rPr>
          <w:rFonts w:ascii="微软雅黑" w:eastAsia="微软雅黑" w:hAnsi="微软雅黑"/>
        </w:rPr>
        <w:t>”</w:t>
      </w:r>
      <w:r>
        <w:rPr>
          <w:rFonts w:ascii="微软雅黑" w:eastAsia="微软雅黑" w:hAnsi="微软雅黑" w:hint="eastAsia"/>
        </w:rPr>
        <w:t>后</w:t>
      </w:r>
      <w:r>
        <w:rPr>
          <w:rFonts w:ascii="微软雅黑" w:eastAsia="微软雅黑" w:hAnsi="微软雅黑"/>
        </w:rPr>
        <w:t>，需配置</w:t>
      </w:r>
      <w:r>
        <w:rPr>
          <w:rFonts w:ascii="微软雅黑" w:eastAsia="微软雅黑" w:hAnsi="微软雅黑" w:hint="eastAsia"/>
        </w:rPr>
        <w:t>目的</w:t>
      </w:r>
      <w:r>
        <w:rPr>
          <w:rFonts w:ascii="微软雅黑" w:eastAsia="微软雅黑" w:hAnsi="微软雅黑"/>
        </w:rPr>
        <w:t>IP地址及其掩码。</w:t>
      </w:r>
    </w:p>
    <w:p w14:paraId="1E441EE2" w14:textId="77777777" w:rsidR="0076630D" w:rsidRDefault="00D7272D" w:rsidP="00B10728">
      <w:pPr>
        <w:pStyle w:val="af2"/>
        <w:numPr>
          <w:ilvl w:val="0"/>
          <w:numId w:val="360"/>
        </w:numPr>
        <w:ind w:firstLineChars="0"/>
        <w:rPr>
          <w:rFonts w:ascii="微软雅黑" w:eastAsia="微软雅黑" w:hAnsi="微软雅黑"/>
        </w:rPr>
      </w:pPr>
      <w:r>
        <w:rPr>
          <w:rFonts w:ascii="微软雅黑" w:eastAsia="微软雅黑" w:hAnsi="微软雅黑" w:hint="eastAsia"/>
        </w:rPr>
        <w:t>目的</w:t>
      </w:r>
      <w:r>
        <w:rPr>
          <w:rFonts w:ascii="微软雅黑" w:eastAsia="微软雅黑" w:hAnsi="微软雅黑"/>
        </w:rPr>
        <w:t>IP地址：</w:t>
      </w:r>
      <w:r>
        <w:rPr>
          <w:rFonts w:ascii="微软雅黑" w:eastAsia="微软雅黑" w:hAnsi="微软雅黑" w:hint="eastAsia"/>
        </w:rPr>
        <w:t>【text文本框】设置</w:t>
      </w:r>
      <w:r>
        <w:rPr>
          <w:rFonts w:ascii="微软雅黑" w:eastAsia="微软雅黑" w:hAnsi="微软雅黑"/>
        </w:rPr>
        <w:t>IP报文的</w:t>
      </w:r>
      <w:r>
        <w:rPr>
          <w:rFonts w:ascii="微软雅黑" w:eastAsia="微软雅黑" w:hAnsi="微软雅黑" w:hint="eastAsia"/>
        </w:rPr>
        <w:t>目的</w:t>
      </w:r>
      <w:r>
        <w:rPr>
          <w:rFonts w:ascii="微软雅黑" w:eastAsia="微软雅黑" w:hAnsi="微软雅黑"/>
        </w:rPr>
        <w:t>IP地址</w:t>
      </w:r>
      <w:r>
        <w:rPr>
          <w:rFonts w:ascii="微软雅黑" w:eastAsia="微软雅黑" w:hAnsi="微软雅黑" w:hint="eastAsia"/>
        </w:rPr>
        <w:t>。</w:t>
      </w:r>
      <w:r>
        <w:rPr>
          <w:rFonts w:ascii="微软雅黑" w:eastAsia="微软雅黑" w:hAnsi="微软雅黑"/>
        </w:rPr>
        <w:t>按IPv6地址格式</w:t>
      </w:r>
      <w:r>
        <w:rPr>
          <w:rFonts w:ascii="微软雅黑" w:eastAsia="微软雅黑" w:hAnsi="微软雅黑" w:hint="eastAsia"/>
        </w:rPr>
        <w:t>（类似</w:t>
      </w:r>
      <w:r>
        <w:rPr>
          <w:rFonts w:ascii="微软雅黑" w:eastAsia="微软雅黑" w:hAnsi="微软雅黑"/>
        </w:rPr>
        <w:t>X:XX::X:X</w:t>
      </w:r>
      <w:r>
        <w:rPr>
          <w:rFonts w:ascii="微软雅黑" w:eastAsia="微软雅黑" w:hAnsi="微软雅黑" w:hint="eastAsia"/>
        </w:rPr>
        <w:t>。</w:t>
      </w:r>
      <w:r>
        <w:rPr>
          <w:rFonts w:ascii="微软雅黑" w:eastAsia="微软雅黑" w:hAnsi="微软雅黑"/>
        </w:rPr>
        <w:t>IPv6</w:t>
      </w:r>
      <w:r>
        <w:rPr>
          <w:rFonts w:ascii="微软雅黑" w:eastAsia="微软雅黑" w:hAnsi="微软雅黑" w:hint="eastAsia"/>
        </w:rPr>
        <w:t>地址</w:t>
      </w:r>
      <w:r>
        <w:rPr>
          <w:rFonts w:ascii="微软雅黑" w:eastAsia="微软雅黑" w:hAnsi="微软雅黑"/>
        </w:rPr>
        <w:t>共</w:t>
      </w:r>
      <w:r>
        <w:rPr>
          <w:rFonts w:ascii="微软雅黑" w:eastAsia="微软雅黑" w:hAnsi="微软雅黑" w:hint="eastAsia"/>
        </w:rPr>
        <w:t>128</w:t>
      </w:r>
      <w:r>
        <w:rPr>
          <w:rFonts w:ascii="微软雅黑" w:eastAsia="微软雅黑" w:hAnsi="微软雅黑"/>
        </w:rPr>
        <w:t>bits，</w:t>
      </w:r>
      <w:r>
        <w:rPr>
          <w:rFonts w:ascii="微软雅黑" w:eastAsia="微软雅黑" w:hAnsi="微软雅黑" w:hint="eastAsia"/>
        </w:rPr>
        <w:t>每16</w:t>
      </w:r>
      <w:r>
        <w:rPr>
          <w:rFonts w:ascii="微软雅黑" w:eastAsia="微软雅黑" w:hAnsi="微软雅黑"/>
        </w:rPr>
        <w:t>bits为一段，段之间用:</w:t>
      </w:r>
      <w:r>
        <w:rPr>
          <w:rFonts w:ascii="微软雅黑" w:eastAsia="微软雅黑" w:hAnsi="微软雅黑" w:hint="eastAsia"/>
        </w:rPr>
        <w:t>分隔）进行输入</w:t>
      </w:r>
      <w:r>
        <w:rPr>
          <w:rFonts w:ascii="微软雅黑" w:eastAsia="微软雅黑" w:hAnsi="微软雅黑"/>
        </w:rPr>
        <w:t>，否则需提示“</w:t>
      </w:r>
      <w:r>
        <w:rPr>
          <w:rFonts w:ascii="微软雅黑" w:eastAsia="微软雅黑" w:hAnsi="微软雅黑" w:hint="eastAsia"/>
        </w:rPr>
        <w:t>您输入</w:t>
      </w:r>
      <w:r>
        <w:rPr>
          <w:rFonts w:ascii="微软雅黑" w:eastAsia="微软雅黑" w:hAnsi="微软雅黑"/>
        </w:rPr>
        <w:t>的IPv6地址格式不正确，请重新输入”</w:t>
      </w:r>
      <w:r>
        <w:rPr>
          <w:rFonts w:ascii="微软雅黑" w:eastAsia="微软雅黑" w:hAnsi="微软雅黑" w:hint="eastAsia"/>
        </w:rPr>
        <w:t>。</w:t>
      </w:r>
    </w:p>
    <w:p w14:paraId="36617ACD" w14:textId="77777777" w:rsidR="0076630D" w:rsidRDefault="00D7272D" w:rsidP="00B10728">
      <w:pPr>
        <w:pStyle w:val="af2"/>
        <w:numPr>
          <w:ilvl w:val="0"/>
          <w:numId w:val="360"/>
        </w:numPr>
        <w:ind w:firstLineChars="0"/>
        <w:rPr>
          <w:rFonts w:ascii="微软雅黑" w:eastAsia="微软雅黑" w:hAnsi="微软雅黑"/>
        </w:rPr>
      </w:pPr>
      <w:r>
        <w:rPr>
          <w:rFonts w:ascii="微软雅黑" w:eastAsia="微软雅黑" w:hAnsi="微软雅黑" w:hint="eastAsia"/>
        </w:rPr>
        <w:t>前缀长度</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IP报文的</w:t>
      </w:r>
      <w:r>
        <w:rPr>
          <w:rFonts w:ascii="微软雅黑" w:eastAsia="微软雅黑" w:hAnsi="微软雅黑" w:hint="eastAsia"/>
        </w:rPr>
        <w:t>目的</w:t>
      </w:r>
      <w:r>
        <w:rPr>
          <w:rFonts w:ascii="微软雅黑" w:eastAsia="微软雅黑" w:hAnsi="微软雅黑"/>
        </w:rPr>
        <w:t>IP地址</w:t>
      </w:r>
      <w:r>
        <w:rPr>
          <w:rFonts w:ascii="微软雅黑" w:eastAsia="微软雅黑" w:hAnsi="微软雅黑" w:hint="eastAsia"/>
        </w:rPr>
        <w:t>前缀长度</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-128。</w:t>
      </w:r>
    </w:p>
    <w:p w14:paraId="54B0D4E0" w14:textId="77777777" w:rsidR="0076630D" w:rsidRDefault="00D7272D" w:rsidP="00B10728">
      <w:pPr>
        <w:pStyle w:val="af2"/>
        <w:numPr>
          <w:ilvl w:val="0"/>
          <w:numId w:val="361"/>
        </w:numPr>
        <w:ind w:firstLineChars="0"/>
        <w:rPr>
          <w:rFonts w:ascii="微软雅黑" w:eastAsia="微软雅黑" w:hAnsi="微软雅黑"/>
        </w:rPr>
      </w:pPr>
      <w:r>
        <w:rPr>
          <w:rFonts w:ascii="微软雅黑" w:eastAsia="微软雅黑" w:hAnsi="微软雅黑" w:hint="eastAsia"/>
        </w:rPr>
        <w:t>源</w:t>
      </w:r>
      <w:r>
        <w:rPr>
          <w:rFonts w:ascii="微软雅黑" w:eastAsia="微软雅黑" w:hAnsi="微软雅黑"/>
        </w:rPr>
        <w:t>端口</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当协议类型选择</w:t>
      </w:r>
      <w:r>
        <w:rPr>
          <w:rFonts w:ascii="微软雅黑" w:eastAsia="微软雅黑" w:hAnsi="微软雅黑"/>
        </w:rPr>
        <w:t>“TCP”</w:t>
      </w:r>
      <w:r>
        <w:rPr>
          <w:rFonts w:ascii="微软雅黑" w:eastAsia="微软雅黑" w:hAnsi="微软雅黑" w:hint="eastAsia"/>
        </w:rPr>
        <w:t>或</w:t>
      </w:r>
      <w:r>
        <w:rPr>
          <w:rFonts w:ascii="微软雅黑" w:eastAsia="微软雅黑" w:hAnsi="微软雅黑"/>
        </w:rPr>
        <w:t>“UDP”</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需要</w:t>
      </w:r>
      <w:r>
        <w:rPr>
          <w:rFonts w:ascii="微软雅黑" w:eastAsia="微软雅黑" w:hAnsi="微软雅黑"/>
        </w:rPr>
        <w:t>设置TCP/UDP</w:t>
      </w:r>
      <w:r>
        <w:rPr>
          <w:rFonts w:ascii="微软雅黑" w:eastAsia="微软雅黑" w:hAnsi="微软雅黑" w:hint="eastAsia"/>
        </w:rPr>
        <w:t>的</w:t>
      </w:r>
      <w:r>
        <w:rPr>
          <w:rFonts w:ascii="微软雅黑" w:eastAsia="微软雅黑" w:hAnsi="微软雅黑"/>
        </w:rPr>
        <w:t>目的端口</w:t>
      </w:r>
      <w:r>
        <w:rPr>
          <w:rFonts w:ascii="微软雅黑" w:eastAsia="微软雅黑" w:hAnsi="微软雅黑" w:hint="eastAsia"/>
        </w:rPr>
        <w:t>。设置匹配</w:t>
      </w:r>
      <w:r>
        <w:rPr>
          <w:rFonts w:ascii="微软雅黑" w:eastAsia="微软雅黑" w:hAnsi="微软雅黑"/>
        </w:rPr>
        <w:t>TCP/UDP</w:t>
      </w:r>
      <w:r>
        <w:rPr>
          <w:rFonts w:ascii="微软雅黑" w:eastAsia="微软雅黑" w:hAnsi="微软雅黑" w:hint="eastAsia"/>
        </w:rPr>
        <w:t>报文的</w:t>
      </w:r>
      <w:r>
        <w:rPr>
          <w:rFonts w:ascii="微软雅黑" w:eastAsia="微软雅黑" w:hAnsi="微软雅黑"/>
        </w:rPr>
        <w:t>源端口，</w:t>
      </w:r>
      <w:r>
        <w:rPr>
          <w:rFonts w:ascii="微软雅黑" w:eastAsia="微软雅黑" w:hAnsi="微软雅黑" w:hint="eastAsia"/>
        </w:rPr>
        <w:t>可以</w:t>
      </w:r>
      <w:r>
        <w:rPr>
          <w:rFonts w:ascii="微软雅黑" w:eastAsia="微软雅黑" w:hAnsi="微软雅黑"/>
        </w:rPr>
        <w:t>是任意端口，也可以为</w:t>
      </w:r>
      <w:r>
        <w:rPr>
          <w:rFonts w:ascii="微软雅黑" w:eastAsia="微软雅黑" w:hAnsi="微软雅黑" w:hint="eastAsia"/>
        </w:rPr>
        <w:t>单个端口</w:t>
      </w:r>
      <w:r>
        <w:rPr>
          <w:rFonts w:ascii="微软雅黑" w:eastAsia="微软雅黑" w:hAnsi="微软雅黑"/>
        </w:rPr>
        <w:t>，也可以为端口范围</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-65535</w:t>
      </w:r>
      <w:r>
        <w:rPr>
          <w:rFonts w:ascii="微软雅黑" w:eastAsia="微软雅黑" w:hAnsi="微软雅黑" w:hint="eastAsia"/>
        </w:rPr>
        <w:t>。</w:t>
      </w:r>
    </w:p>
    <w:p w14:paraId="1EE37D61" w14:textId="77777777" w:rsidR="0076630D" w:rsidRDefault="00D7272D" w:rsidP="00B10728">
      <w:pPr>
        <w:pStyle w:val="af2"/>
        <w:numPr>
          <w:ilvl w:val="0"/>
          <w:numId w:val="361"/>
        </w:numPr>
        <w:ind w:firstLineChars="0"/>
        <w:rPr>
          <w:rFonts w:ascii="微软雅黑" w:eastAsia="微软雅黑" w:hAnsi="微软雅黑"/>
        </w:rPr>
      </w:pPr>
      <w:r>
        <w:rPr>
          <w:rFonts w:ascii="微软雅黑" w:eastAsia="微软雅黑" w:hAnsi="微软雅黑" w:hint="eastAsia"/>
        </w:rPr>
        <w:t>目的端口</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当协议类型选择</w:t>
      </w:r>
      <w:r>
        <w:rPr>
          <w:rFonts w:ascii="微软雅黑" w:eastAsia="微软雅黑" w:hAnsi="微软雅黑"/>
        </w:rPr>
        <w:t>“TCP”</w:t>
      </w:r>
      <w:r>
        <w:rPr>
          <w:rFonts w:ascii="微软雅黑" w:eastAsia="微软雅黑" w:hAnsi="微软雅黑" w:hint="eastAsia"/>
        </w:rPr>
        <w:t>或</w:t>
      </w:r>
      <w:r>
        <w:rPr>
          <w:rFonts w:ascii="微软雅黑" w:eastAsia="微软雅黑" w:hAnsi="微软雅黑"/>
        </w:rPr>
        <w:t>“UDP”</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需要</w:t>
      </w:r>
      <w:r>
        <w:rPr>
          <w:rFonts w:ascii="微软雅黑" w:eastAsia="微软雅黑" w:hAnsi="微软雅黑"/>
        </w:rPr>
        <w:lastRenderedPageBreak/>
        <w:t>设置TCP/UDP</w:t>
      </w:r>
      <w:r>
        <w:rPr>
          <w:rFonts w:ascii="微软雅黑" w:eastAsia="微软雅黑" w:hAnsi="微软雅黑" w:hint="eastAsia"/>
        </w:rPr>
        <w:t>的</w:t>
      </w:r>
      <w:r>
        <w:rPr>
          <w:rFonts w:ascii="微软雅黑" w:eastAsia="微软雅黑" w:hAnsi="微软雅黑"/>
        </w:rPr>
        <w:t>目的端口</w:t>
      </w:r>
      <w:r>
        <w:rPr>
          <w:rFonts w:ascii="微软雅黑" w:eastAsia="微软雅黑" w:hAnsi="微软雅黑" w:hint="eastAsia"/>
        </w:rPr>
        <w:t>。设置</w:t>
      </w:r>
      <w:r>
        <w:rPr>
          <w:rFonts w:ascii="微软雅黑" w:eastAsia="微软雅黑" w:hAnsi="微软雅黑"/>
        </w:rPr>
        <w:t>匹配TCP/UDP报文的目的端口，可以是任意端口，也可以为单个端口，也可以为端口范围，取值范围为</w:t>
      </w:r>
      <w:r>
        <w:rPr>
          <w:rFonts w:ascii="微软雅黑" w:eastAsia="微软雅黑" w:hAnsi="微软雅黑" w:hint="eastAsia"/>
        </w:rPr>
        <w:t>0</w:t>
      </w:r>
      <w:r>
        <w:rPr>
          <w:rFonts w:ascii="微软雅黑" w:eastAsia="微软雅黑" w:hAnsi="微软雅黑"/>
        </w:rPr>
        <w:t>-65535</w:t>
      </w:r>
      <w:r>
        <w:rPr>
          <w:rFonts w:ascii="微软雅黑" w:eastAsia="微软雅黑" w:hAnsi="微软雅黑" w:hint="eastAsia"/>
        </w:rPr>
        <w:t>。</w:t>
      </w:r>
    </w:p>
    <w:p w14:paraId="184DAA36" w14:textId="77777777" w:rsidR="0076630D" w:rsidRDefault="00D7272D" w:rsidP="00B10728">
      <w:pPr>
        <w:pStyle w:val="af2"/>
        <w:numPr>
          <w:ilvl w:val="0"/>
          <w:numId w:val="361"/>
        </w:numPr>
        <w:ind w:firstLineChars="0"/>
        <w:rPr>
          <w:rFonts w:ascii="微软雅黑" w:eastAsia="微软雅黑" w:hAnsi="微软雅黑"/>
        </w:rPr>
      </w:pPr>
      <w:r>
        <w:rPr>
          <w:rFonts w:ascii="微软雅黑" w:eastAsia="微软雅黑" w:hAnsi="微软雅黑" w:hint="eastAsia"/>
        </w:rPr>
        <w:t>TCP标志位</w:t>
      </w:r>
      <w:r>
        <w:rPr>
          <w:rFonts w:ascii="微软雅黑" w:eastAsia="微软雅黑" w:hAnsi="微软雅黑"/>
        </w:rPr>
        <w:t>：</w:t>
      </w:r>
      <w:r>
        <w:rPr>
          <w:rFonts w:ascii="微软雅黑" w:eastAsia="微软雅黑" w:hAnsi="微软雅黑" w:hint="eastAsia"/>
        </w:rPr>
        <w:t>当协议类型选择</w:t>
      </w:r>
      <w:r>
        <w:rPr>
          <w:rFonts w:ascii="微软雅黑" w:eastAsia="微软雅黑" w:hAnsi="微软雅黑"/>
        </w:rPr>
        <w:t>“TCP”</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需要</w:t>
      </w:r>
      <w:r>
        <w:rPr>
          <w:rFonts w:ascii="微软雅黑" w:eastAsia="微软雅黑" w:hAnsi="微软雅黑"/>
        </w:rPr>
        <w:t>设置TCP</w:t>
      </w:r>
      <w:r>
        <w:rPr>
          <w:rFonts w:ascii="微软雅黑" w:eastAsia="微软雅黑" w:hAnsi="微软雅黑" w:hint="eastAsia"/>
        </w:rPr>
        <w:t>标志位</w:t>
      </w:r>
      <w:r>
        <w:rPr>
          <w:rFonts w:ascii="微软雅黑" w:eastAsia="微软雅黑" w:hAnsi="微软雅黑"/>
        </w:rPr>
        <w:t>。</w:t>
      </w:r>
    </w:p>
    <w:p w14:paraId="7687A764" w14:textId="77777777" w:rsidR="0076630D" w:rsidRDefault="00D7272D">
      <w:pPr>
        <w:pStyle w:val="af2"/>
        <w:ind w:left="840" w:firstLineChars="0" w:firstLine="0"/>
        <w:rPr>
          <w:rFonts w:ascii="微软雅黑" w:eastAsia="微软雅黑" w:hAnsi="微软雅黑"/>
        </w:rPr>
      </w:pPr>
      <w:r>
        <w:rPr>
          <w:rFonts w:ascii="微软雅黑" w:eastAsia="微软雅黑" w:hAnsi="微软雅黑" w:hint="eastAsia"/>
        </w:rPr>
        <w:t>TCP</w:t>
      </w:r>
      <w:r>
        <w:rPr>
          <w:rFonts w:ascii="微软雅黑" w:eastAsia="微软雅黑" w:hAnsi="微软雅黑"/>
        </w:rPr>
        <w:t>标志位有Urg、Ack、Psh、Rst、Syn、Fin</w:t>
      </w:r>
      <w:r>
        <w:rPr>
          <w:rFonts w:ascii="微软雅黑" w:eastAsia="微软雅黑" w:hAnsi="微软雅黑" w:hint="eastAsia"/>
        </w:rPr>
        <w:t>共6种</w:t>
      </w:r>
      <w:r>
        <w:rPr>
          <w:rFonts w:ascii="微软雅黑" w:eastAsia="微软雅黑" w:hAnsi="微软雅黑"/>
        </w:rPr>
        <w:t>，</w:t>
      </w:r>
      <w:r>
        <w:rPr>
          <w:rFonts w:ascii="微软雅黑" w:eastAsia="微软雅黑" w:hAnsi="微软雅黑" w:hint="eastAsia"/>
        </w:rPr>
        <w:t>每种</w:t>
      </w:r>
      <w:r>
        <w:rPr>
          <w:rFonts w:ascii="微软雅黑" w:eastAsia="微软雅黑" w:hAnsi="微软雅黑"/>
        </w:rPr>
        <w:t>有</w:t>
      </w:r>
      <w:r>
        <w:rPr>
          <w:rFonts w:ascii="微软雅黑" w:eastAsia="微软雅黑" w:hAnsi="微软雅黑" w:hint="eastAsia"/>
        </w:rPr>
        <w:t>2种设置</w:t>
      </w:r>
      <w:r>
        <w:rPr>
          <w:rFonts w:ascii="微软雅黑" w:eastAsia="微软雅黑" w:hAnsi="微软雅黑"/>
        </w:rPr>
        <w:t>方式，分别为</w:t>
      </w:r>
      <w:r>
        <w:rPr>
          <w:rFonts w:ascii="微软雅黑" w:eastAsia="微软雅黑" w:hAnsi="微软雅黑" w:hint="eastAsia"/>
        </w:rPr>
        <w:t>Set</w:t>
      </w:r>
      <w:r>
        <w:rPr>
          <w:rFonts w:ascii="微软雅黑" w:eastAsia="微软雅黑" w:hAnsi="微软雅黑"/>
        </w:rPr>
        <w:t>、Unset、Don’t care，默认Don’t Care。</w:t>
      </w:r>
    </w:p>
    <w:p w14:paraId="4D2D95FF"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ICMP消息类型</w:t>
      </w:r>
      <w:r>
        <w:rPr>
          <w:rFonts w:ascii="微软雅黑" w:eastAsia="微软雅黑" w:hAnsi="微软雅黑"/>
        </w:rPr>
        <w:t>和消息</w:t>
      </w:r>
      <w:r>
        <w:rPr>
          <w:rFonts w:ascii="微软雅黑" w:eastAsia="微软雅黑" w:hAnsi="微软雅黑" w:hint="eastAsia"/>
        </w:rPr>
        <w:t>码</w:t>
      </w:r>
      <w:r>
        <w:rPr>
          <w:rFonts w:ascii="微软雅黑" w:eastAsia="微软雅黑" w:hAnsi="微软雅黑"/>
        </w:rPr>
        <w:t>：</w:t>
      </w:r>
      <w:r>
        <w:rPr>
          <w:rFonts w:ascii="微软雅黑" w:eastAsia="微软雅黑" w:hAnsi="微软雅黑" w:hint="eastAsia"/>
        </w:rPr>
        <w:t>当协议类型选择</w:t>
      </w:r>
      <w:r>
        <w:rPr>
          <w:rFonts w:ascii="微软雅黑" w:eastAsia="微软雅黑" w:hAnsi="微软雅黑"/>
        </w:rPr>
        <w:t>“ICMP”</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需要</w:t>
      </w:r>
      <w:r>
        <w:rPr>
          <w:rFonts w:ascii="微软雅黑" w:eastAsia="微软雅黑" w:hAnsi="微软雅黑"/>
        </w:rPr>
        <w:t>设置</w:t>
      </w:r>
      <w:r>
        <w:rPr>
          <w:rFonts w:ascii="微软雅黑" w:eastAsia="微软雅黑" w:hAnsi="微软雅黑" w:hint="eastAsia"/>
        </w:rPr>
        <w:t>匹配</w:t>
      </w:r>
      <w:r>
        <w:rPr>
          <w:rFonts w:ascii="微软雅黑" w:eastAsia="微软雅黑" w:hAnsi="微软雅黑"/>
        </w:rPr>
        <w:t>ICMP报文的消息类型和消息码。</w:t>
      </w:r>
    </w:p>
    <w:p w14:paraId="68E03C6A" w14:textId="77777777" w:rsidR="0076630D" w:rsidRDefault="00D7272D" w:rsidP="00B10728">
      <w:pPr>
        <w:pStyle w:val="af2"/>
        <w:numPr>
          <w:ilvl w:val="0"/>
          <w:numId w:val="362"/>
        </w:numPr>
        <w:ind w:firstLineChars="0"/>
        <w:rPr>
          <w:rFonts w:ascii="微软雅黑" w:eastAsia="微软雅黑" w:hAnsi="微软雅黑"/>
        </w:rPr>
      </w:pPr>
      <w:r>
        <w:rPr>
          <w:rFonts w:ascii="微软雅黑" w:eastAsia="微软雅黑" w:hAnsi="微软雅黑" w:hint="eastAsia"/>
        </w:rPr>
        <w:t>消息类型：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w:t>
      </w:r>
      <w:r>
        <w:rPr>
          <w:rFonts w:ascii="微软雅黑" w:eastAsia="微软雅黑" w:hAnsi="微软雅黑"/>
        </w:rPr>
        <w:t>设置</w:t>
      </w:r>
      <w:r>
        <w:rPr>
          <w:rFonts w:ascii="微软雅黑" w:eastAsia="微软雅黑" w:hAnsi="微软雅黑" w:hint="eastAsia"/>
        </w:rPr>
        <w:t>I</w:t>
      </w:r>
      <w:r>
        <w:rPr>
          <w:rFonts w:ascii="微软雅黑" w:eastAsia="微软雅黑" w:hAnsi="微软雅黑"/>
        </w:rPr>
        <w:t>CMP的</w:t>
      </w:r>
      <w:r>
        <w:rPr>
          <w:rFonts w:ascii="微软雅黑" w:eastAsia="微软雅黑" w:hAnsi="微软雅黑" w:hint="eastAsia"/>
        </w:rPr>
        <w:t>消息</w:t>
      </w:r>
      <w:r>
        <w:rPr>
          <w:rFonts w:ascii="微软雅黑" w:eastAsia="微软雅黑" w:hAnsi="微软雅黑"/>
        </w:rPr>
        <w:t>类型</w:t>
      </w:r>
      <w:r>
        <w:rPr>
          <w:rFonts w:ascii="微软雅黑" w:eastAsia="微软雅黑" w:hAnsi="微软雅黑" w:hint="eastAsia"/>
        </w:rPr>
        <w:t>，</w:t>
      </w:r>
      <w:r>
        <w:rPr>
          <w:rFonts w:ascii="微软雅黑" w:eastAsia="微软雅黑" w:hAnsi="微软雅黑"/>
        </w:rPr>
        <w:t>显示</w:t>
      </w:r>
      <w:r>
        <w:rPr>
          <w:rFonts w:ascii="微软雅黑" w:eastAsia="微软雅黑" w:hAnsi="微软雅黑" w:hint="eastAsia"/>
        </w:rPr>
        <w:t>IPv</w:t>
      </w:r>
      <w:r>
        <w:rPr>
          <w:rFonts w:ascii="微软雅黑" w:eastAsia="微软雅黑" w:hAnsi="微软雅黑"/>
        </w:rPr>
        <w:t>4不同的</w:t>
      </w:r>
      <w:r>
        <w:rPr>
          <w:rFonts w:ascii="微软雅黑" w:eastAsia="微软雅黑" w:hAnsi="微软雅黑" w:hint="eastAsia"/>
        </w:rPr>
        <w:t>消息类型，默认支持</w:t>
      </w:r>
      <w:r>
        <w:rPr>
          <w:rFonts w:ascii="微软雅黑" w:eastAsia="微软雅黑" w:hAnsi="微软雅黑"/>
        </w:rPr>
        <w:t>任意</w:t>
      </w:r>
      <w:r>
        <w:rPr>
          <w:rFonts w:ascii="微软雅黑" w:eastAsia="微软雅黑" w:hAnsi="微软雅黑" w:hint="eastAsia"/>
        </w:rPr>
        <w:t>类型</w:t>
      </w:r>
      <w:r>
        <w:rPr>
          <w:rFonts w:ascii="微软雅黑" w:eastAsia="微软雅黑" w:hAnsi="微软雅黑"/>
        </w:rPr>
        <w:t>，也</w:t>
      </w:r>
      <w:r>
        <w:rPr>
          <w:rFonts w:ascii="微软雅黑" w:eastAsia="微软雅黑" w:hAnsi="微软雅黑" w:hint="eastAsia"/>
        </w:rPr>
        <w:t>支持</w:t>
      </w:r>
      <w:r>
        <w:rPr>
          <w:rFonts w:ascii="微软雅黑" w:eastAsia="微软雅黑" w:hAnsi="微软雅黑"/>
        </w:rPr>
        <w:t>用户自定义</w:t>
      </w:r>
      <w:r>
        <w:rPr>
          <w:rFonts w:ascii="微软雅黑" w:eastAsia="微软雅黑" w:hAnsi="微软雅黑" w:hint="eastAsia"/>
        </w:rPr>
        <w:t>，</w:t>
      </w:r>
      <w:r>
        <w:rPr>
          <w:rFonts w:ascii="微软雅黑" w:eastAsia="微软雅黑" w:hAnsi="微软雅黑"/>
        </w:rPr>
        <w:t>自定义</w:t>
      </w:r>
      <w:r>
        <w:rPr>
          <w:rFonts w:ascii="微软雅黑" w:eastAsia="微软雅黑" w:hAnsi="微软雅黑" w:hint="eastAsia"/>
        </w:rPr>
        <w:t>时</w:t>
      </w:r>
      <w:r>
        <w:rPr>
          <w:rFonts w:ascii="微软雅黑" w:eastAsia="微软雅黑" w:hAnsi="微软雅黑"/>
        </w:rPr>
        <w:t>允许输入的范围为</w:t>
      </w:r>
      <w:r>
        <w:rPr>
          <w:rFonts w:ascii="微软雅黑" w:eastAsia="微软雅黑" w:hAnsi="微软雅黑" w:hint="eastAsia"/>
        </w:rPr>
        <w:t>0</w:t>
      </w:r>
      <w:r>
        <w:rPr>
          <w:rFonts w:ascii="微软雅黑" w:eastAsia="微软雅黑" w:hAnsi="微软雅黑"/>
        </w:rPr>
        <w:t>-255。</w:t>
      </w:r>
    </w:p>
    <w:p w14:paraId="7D7A941B" w14:textId="77777777" w:rsidR="0076630D" w:rsidRDefault="00D7272D">
      <w:pPr>
        <w:pStyle w:val="af2"/>
        <w:ind w:left="1259" w:firstLineChars="0" w:firstLine="0"/>
        <w:rPr>
          <w:rFonts w:ascii="微软雅黑" w:eastAsia="微软雅黑" w:hAnsi="微软雅黑"/>
        </w:rPr>
      </w:pPr>
      <w:r>
        <w:rPr>
          <w:rFonts w:ascii="微软雅黑" w:eastAsia="微软雅黑" w:hAnsi="微软雅黑" w:hint="eastAsia"/>
        </w:rPr>
        <w:t>默认</w:t>
      </w:r>
      <w:r>
        <w:rPr>
          <w:rFonts w:ascii="微软雅黑" w:eastAsia="微软雅黑" w:hAnsi="微软雅黑"/>
        </w:rPr>
        <w:t>可供选择的</w:t>
      </w:r>
      <w:r>
        <w:rPr>
          <w:rFonts w:ascii="微软雅黑" w:eastAsia="微软雅黑" w:hAnsi="微软雅黑" w:hint="eastAsia"/>
        </w:rPr>
        <w:t>选项</w:t>
      </w:r>
      <w:r>
        <w:rPr>
          <w:rFonts w:ascii="微软雅黑" w:eastAsia="微软雅黑" w:hAnsi="微软雅黑"/>
        </w:rPr>
        <w:t>有{Any | Destination Unreachable(1) | Packet Too Big2(2) | Time Exceeded(3) | Parameter Problem(4) | Echo Request(128) | Echo Reply(129) | MLD Q</w:t>
      </w:r>
      <w:r>
        <w:rPr>
          <w:rFonts w:ascii="微软雅黑" w:eastAsia="微软雅黑" w:hAnsi="微软雅黑" w:hint="eastAsia"/>
        </w:rPr>
        <w:t>uery</w:t>
      </w:r>
      <w:r>
        <w:rPr>
          <w:rFonts w:ascii="微软雅黑" w:eastAsia="微软雅黑" w:hAnsi="微软雅黑"/>
        </w:rPr>
        <w:t xml:space="preserve">(130) | MLD Report(131) | MLD Done(132) | Router Solication(133) | Router Advertisement(134) | ND NS(135) | ND NA(136) | MLDv2 Report(143) | </w:t>
      </w:r>
      <w:r>
        <w:rPr>
          <w:rFonts w:ascii="微软雅黑" w:eastAsia="微软雅黑" w:hAnsi="微软雅黑" w:hint="eastAsia"/>
        </w:rPr>
        <w:t>自定义</w:t>
      </w:r>
      <w:r>
        <w:rPr>
          <w:rFonts w:ascii="微软雅黑" w:eastAsia="微软雅黑" w:hAnsi="微软雅黑"/>
        </w:rPr>
        <w:t>}</w:t>
      </w:r>
      <w:r>
        <w:rPr>
          <w:rFonts w:ascii="微软雅黑" w:eastAsia="微软雅黑" w:hAnsi="微软雅黑" w:hint="eastAsia"/>
        </w:rPr>
        <w:t>。</w:t>
      </w:r>
    </w:p>
    <w:p w14:paraId="6290DBB3" w14:textId="77777777" w:rsidR="0076630D" w:rsidRDefault="00D7272D" w:rsidP="00B10728">
      <w:pPr>
        <w:pStyle w:val="af2"/>
        <w:numPr>
          <w:ilvl w:val="0"/>
          <w:numId w:val="362"/>
        </w:numPr>
        <w:ind w:firstLineChars="0"/>
        <w:rPr>
          <w:rFonts w:ascii="微软雅黑" w:eastAsia="微软雅黑" w:hAnsi="微软雅黑"/>
        </w:rPr>
      </w:pPr>
      <w:r>
        <w:rPr>
          <w:rFonts w:ascii="微软雅黑" w:eastAsia="微软雅黑" w:hAnsi="微软雅黑" w:hint="eastAsia"/>
        </w:rPr>
        <w:t>消息码</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】设置</w:t>
      </w:r>
      <w:r>
        <w:rPr>
          <w:rFonts w:ascii="微软雅黑" w:eastAsia="微软雅黑" w:hAnsi="微软雅黑"/>
        </w:rPr>
        <w:t>ICMP的消息码，</w:t>
      </w:r>
      <w:r>
        <w:rPr>
          <w:rFonts w:ascii="微软雅黑" w:eastAsia="微软雅黑" w:hAnsi="微软雅黑" w:hint="eastAsia"/>
        </w:rPr>
        <w:t>支持</w:t>
      </w:r>
      <w:r>
        <w:rPr>
          <w:rFonts w:ascii="微软雅黑" w:eastAsia="微软雅黑" w:hAnsi="微软雅黑"/>
        </w:rPr>
        <w:t>任意</w:t>
      </w:r>
      <w:r>
        <w:rPr>
          <w:rFonts w:ascii="微软雅黑" w:eastAsia="微软雅黑" w:hAnsi="微软雅黑" w:hint="eastAsia"/>
        </w:rPr>
        <w:t>消息码</w:t>
      </w:r>
      <w:r>
        <w:rPr>
          <w:rFonts w:ascii="微软雅黑" w:eastAsia="微软雅黑" w:hAnsi="微软雅黑"/>
        </w:rPr>
        <w:t>，也</w:t>
      </w:r>
      <w:r>
        <w:rPr>
          <w:rFonts w:ascii="微软雅黑" w:eastAsia="微软雅黑" w:hAnsi="微软雅黑" w:hint="eastAsia"/>
        </w:rPr>
        <w:t>支持用户</w:t>
      </w:r>
      <w:r>
        <w:rPr>
          <w:rFonts w:ascii="微软雅黑" w:eastAsia="微软雅黑" w:hAnsi="微软雅黑"/>
        </w:rPr>
        <w:t>自定义</w:t>
      </w:r>
      <w:r>
        <w:rPr>
          <w:rFonts w:ascii="微软雅黑" w:eastAsia="微软雅黑" w:hAnsi="微软雅黑" w:hint="eastAsia"/>
        </w:rPr>
        <w:t>消息码，</w:t>
      </w:r>
      <w:r>
        <w:rPr>
          <w:rFonts w:ascii="微软雅黑" w:eastAsia="微软雅黑" w:hAnsi="微软雅黑"/>
        </w:rPr>
        <w:t>自定义</w:t>
      </w:r>
      <w:r>
        <w:rPr>
          <w:rFonts w:ascii="微软雅黑" w:eastAsia="微软雅黑" w:hAnsi="微软雅黑" w:hint="eastAsia"/>
        </w:rPr>
        <w:t>时</w:t>
      </w:r>
      <w:r>
        <w:rPr>
          <w:rFonts w:ascii="微软雅黑" w:eastAsia="微软雅黑" w:hAnsi="微软雅黑"/>
        </w:rPr>
        <w:t>允许输入的范围为</w:t>
      </w:r>
      <w:r>
        <w:rPr>
          <w:rFonts w:ascii="微软雅黑" w:eastAsia="微软雅黑" w:hAnsi="微软雅黑" w:hint="eastAsia"/>
        </w:rPr>
        <w:t>0</w:t>
      </w:r>
      <w:r>
        <w:rPr>
          <w:rFonts w:ascii="微软雅黑" w:eastAsia="微软雅黑" w:hAnsi="微软雅黑"/>
        </w:rPr>
        <w:t>-255。</w:t>
      </w:r>
    </w:p>
    <w:p w14:paraId="6A4940A9" w14:textId="77777777" w:rsidR="0076630D" w:rsidRDefault="00D7272D" w:rsidP="00B10728">
      <w:pPr>
        <w:pStyle w:val="af2"/>
        <w:numPr>
          <w:ilvl w:val="0"/>
          <w:numId w:val="359"/>
        </w:numPr>
        <w:ind w:firstLineChars="0"/>
        <w:rPr>
          <w:rFonts w:ascii="微软雅黑" w:eastAsia="微软雅黑" w:hAnsi="微软雅黑"/>
        </w:rPr>
      </w:pPr>
      <w:r>
        <w:rPr>
          <w:rFonts w:ascii="微软雅黑" w:eastAsia="微软雅黑" w:hAnsi="微软雅黑"/>
        </w:rPr>
        <w:t>T</w:t>
      </w:r>
      <w:r>
        <w:rPr>
          <w:rFonts w:ascii="微软雅黑" w:eastAsia="微软雅黑" w:hAnsi="微软雅黑" w:hint="eastAsia"/>
        </w:rPr>
        <w:t>oS类型：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匹配ToS</w:t>
      </w:r>
      <w:r>
        <w:rPr>
          <w:rFonts w:ascii="微软雅黑" w:eastAsia="微软雅黑" w:hAnsi="微软雅黑" w:hint="eastAsia"/>
        </w:rPr>
        <w:t>的</w:t>
      </w:r>
      <w:r>
        <w:rPr>
          <w:rFonts w:ascii="微软雅黑" w:eastAsia="微软雅黑" w:hAnsi="微软雅黑"/>
        </w:rPr>
        <w:t>类型</w:t>
      </w:r>
      <w:r>
        <w:rPr>
          <w:rFonts w:ascii="微软雅黑" w:eastAsia="微软雅黑" w:hAnsi="微软雅黑" w:hint="eastAsia"/>
        </w:rPr>
        <w:t>，</w:t>
      </w:r>
      <w:r>
        <w:rPr>
          <w:rFonts w:ascii="微软雅黑" w:eastAsia="微软雅黑" w:hAnsi="微软雅黑"/>
        </w:rPr>
        <w:t xml:space="preserve">选项有{Any | </w:t>
      </w:r>
      <w:r>
        <w:rPr>
          <w:rFonts w:ascii="微软雅黑" w:eastAsia="微软雅黑" w:hAnsi="微软雅黑" w:hint="eastAsia"/>
        </w:rPr>
        <w:t>匹配</w:t>
      </w:r>
      <w:r>
        <w:rPr>
          <w:rFonts w:ascii="微软雅黑" w:eastAsia="微软雅黑" w:hAnsi="微软雅黑"/>
        </w:rPr>
        <w:t xml:space="preserve">DSCP | </w:t>
      </w:r>
      <w:r>
        <w:rPr>
          <w:rFonts w:ascii="微软雅黑" w:eastAsia="微软雅黑" w:hAnsi="微软雅黑" w:hint="eastAsia"/>
        </w:rPr>
        <w:t>匹配</w:t>
      </w:r>
      <w:r>
        <w:rPr>
          <w:rFonts w:ascii="微软雅黑" w:eastAsia="微软雅黑" w:hAnsi="微软雅黑"/>
        </w:rPr>
        <w:t>IP优先级}</w:t>
      </w:r>
      <w:r>
        <w:rPr>
          <w:rFonts w:ascii="微软雅黑" w:eastAsia="微软雅黑" w:hAnsi="微软雅黑" w:hint="eastAsia"/>
        </w:rPr>
        <w:t>。</w:t>
      </w:r>
      <w:r>
        <w:rPr>
          <w:rFonts w:ascii="微软雅黑" w:eastAsia="微软雅黑" w:hAnsi="微软雅黑"/>
        </w:rPr>
        <w:t>当选择</w:t>
      </w:r>
      <w:r>
        <w:rPr>
          <w:rFonts w:ascii="微软雅黑" w:eastAsia="微软雅黑" w:hAnsi="微软雅黑" w:hint="eastAsia"/>
        </w:rPr>
        <w:t>“匹配DSCP”或</w:t>
      </w:r>
      <w:r>
        <w:rPr>
          <w:rFonts w:ascii="微软雅黑" w:eastAsia="微软雅黑" w:hAnsi="微软雅黑"/>
        </w:rPr>
        <w:t>“</w:t>
      </w:r>
      <w:r>
        <w:rPr>
          <w:rFonts w:ascii="微软雅黑" w:eastAsia="微软雅黑" w:hAnsi="微软雅黑" w:hint="eastAsia"/>
        </w:rPr>
        <w:t>匹配</w:t>
      </w:r>
      <w:r>
        <w:rPr>
          <w:rFonts w:ascii="微软雅黑" w:eastAsia="微软雅黑" w:hAnsi="微软雅黑"/>
        </w:rPr>
        <w:t>IP优先级”</w:t>
      </w:r>
      <w:r>
        <w:rPr>
          <w:rFonts w:ascii="微软雅黑" w:eastAsia="微软雅黑" w:hAnsi="微软雅黑" w:hint="eastAsia"/>
        </w:rPr>
        <w:t>，</w:t>
      </w:r>
      <w:r>
        <w:rPr>
          <w:rFonts w:ascii="微软雅黑" w:eastAsia="微软雅黑" w:hAnsi="微软雅黑"/>
        </w:rPr>
        <w:t>需要分别配置DSCP优先级和IP优先级。</w:t>
      </w:r>
    </w:p>
    <w:p w14:paraId="17427D0C" w14:textId="77777777" w:rsidR="0076630D" w:rsidRDefault="00D7272D" w:rsidP="00B10728">
      <w:pPr>
        <w:pStyle w:val="af2"/>
        <w:numPr>
          <w:ilvl w:val="0"/>
          <w:numId w:val="363"/>
        </w:numPr>
        <w:ind w:firstLineChars="0"/>
        <w:rPr>
          <w:rFonts w:ascii="微软雅黑" w:eastAsia="微软雅黑" w:hAnsi="微软雅黑"/>
        </w:rPr>
      </w:pPr>
      <w:r>
        <w:rPr>
          <w:rFonts w:ascii="微软雅黑" w:eastAsia="微软雅黑" w:hAnsi="微软雅黑" w:hint="eastAsia"/>
        </w:rPr>
        <w:t>DSCP</w:t>
      </w:r>
      <w:r>
        <w:rPr>
          <w:rFonts w:ascii="微软雅黑" w:eastAsia="微软雅黑" w:hAnsi="微软雅黑"/>
        </w:rPr>
        <w:t>优先级：【</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设置DSCP</w:t>
      </w:r>
      <w:r>
        <w:rPr>
          <w:rFonts w:ascii="微软雅黑" w:eastAsia="微软雅黑" w:hAnsi="微软雅黑"/>
        </w:rPr>
        <w:t>优先级，取值范围为</w:t>
      </w:r>
      <w:r>
        <w:rPr>
          <w:rFonts w:ascii="微软雅黑" w:eastAsia="微软雅黑" w:hAnsi="微软雅黑" w:hint="eastAsia"/>
        </w:rPr>
        <w:t>0</w:t>
      </w:r>
      <w:r>
        <w:rPr>
          <w:rFonts w:ascii="微软雅黑" w:eastAsia="微软雅黑" w:hAnsi="微软雅黑"/>
        </w:rPr>
        <w:t>-63</w:t>
      </w:r>
      <w:r>
        <w:rPr>
          <w:rFonts w:ascii="微软雅黑" w:eastAsia="微软雅黑" w:hAnsi="微软雅黑" w:hint="eastAsia"/>
        </w:rPr>
        <w:t>。</w:t>
      </w:r>
    </w:p>
    <w:p w14:paraId="6CC3ED2E" w14:textId="77777777" w:rsidR="0076630D" w:rsidRDefault="00D7272D" w:rsidP="00B10728">
      <w:pPr>
        <w:pStyle w:val="af2"/>
        <w:numPr>
          <w:ilvl w:val="0"/>
          <w:numId w:val="363"/>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优先级：</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IP优先级，取值范围为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w:t>
      </w:r>
    </w:p>
    <w:p w14:paraId="336EE3EA"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lastRenderedPageBreak/>
        <w:t>时间策略</w:t>
      </w:r>
      <w:r>
        <w:rPr>
          <w:rFonts w:ascii="微软雅黑" w:eastAsia="微软雅黑" w:hAnsi="微软雅黑"/>
          <w:color w:val="EEECE1" w:themeColor="background2"/>
          <w:highlight w:val="blue"/>
        </w:rPr>
        <w:t>(FP1D)</w:t>
      </w:r>
      <w:r>
        <w:rPr>
          <w:rFonts w:ascii="微软雅黑" w:eastAsia="微软雅黑" w:hAnsi="微软雅黑" w:hint="eastAsia"/>
        </w:rPr>
        <w:t>：【下拉框】设置IPv</w:t>
      </w:r>
      <w:r>
        <w:rPr>
          <w:rFonts w:ascii="微软雅黑" w:eastAsia="微软雅黑" w:hAnsi="微软雅黑"/>
        </w:rPr>
        <w:t xml:space="preserve">6 </w:t>
      </w:r>
      <w:r>
        <w:rPr>
          <w:rFonts w:ascii="微软雅黑" w:eastAsia="微软雅黑" w:hAnsi="微软雅黑" w:hint="eastAsia"/>
        </w:rPr>
        <w:t>ACL规则生效的时间段，选项为已存在的时间策略，支持弹窗新建时间策略，具体配置详见</w:t>
      </w:r>
      <w:hyperlink w:anchor="_时间策略/Time_Policy_1" w:history="1">
        <w:r w:rsidRPr="008B0A61">
          <w:rPr>
            <w:rStyle w:val="af"/>
            <w:rFonts w:ascii="微软雅黑" w:eastAsia="微软雅黑" w:hAnsi="微软雅黑" w:hint="eastAsia"/>
            <w:i/>
            <w:color w:val="0070C0"/>
          </w:rPr>
          <w:t>系统→时间策略</w:t>
        </w:r>
      </w:hyperlink>
      <w:r>
        <w:rPr>
          <w:rFonts w:ascii="微软雅黑" w:eastAsia="微软雅黑" w:hAnsi="微软雅黑" w:hint="eastAsia"/>
        </w:rPr>
        <w:t>。</w:t>
      </w:r>
    </w:p>
    <w:p w14:paraId="402A588E" w14:textId="77777777" w:rsidR="0076630D" w:rsidRPr="008B0A61" w:rsidRDefault="0076630D">
      <w:pPr>
        <w:rPr>
          <w:rFonts w:ascii="微软雅黑" w:eastAsia="微软雅黑" w:hAnsi="微软雅黑"/>
        </w:rPr>
      </w:pPr>
    </w:p>
    <w:p w14:paraId="3394238B" w14:textId="77777777" w:rsidR="0076630D" w:rsidRDefault="00D7272D">
      <w:pPr>
        <w:rPr>
          <w:rFonts w:ascii="微软雅黑" w:eastAsia="微软雅黑" w:hAnsi="微软雅黑"/>
        </w:rPr>
      </w:pPr>
      <w:r>
        <w:rPr>
          <w:rFonts w:ascii="微软雅黑" w:eastAsia="微软雅黑" w:hAnsi="微软雅黑" w:hint="eastAsia"/>
        </w:rPr>
        <w:t>IPv</w:t>
      </w:r>
      <w:r>
        <w:rPr>
          <w:rFonts w:ascii="微软雅黑" w:eastAsia="微软雅黑" w:hAnsi="微软雅黑"/>
        </w:rPr>
        <w:t>6 ACL列表：</w:t>
      </w:r>
    </w:p>
    <w:p w14:paraId="55244ACF"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显示ACL名称、</w:t>
      </w:r>
      <w:r>
        <w:rPr>
          <w:rFonts w:ascii="微软雅黑" w:eastAsia="微软雅黑" w:hAnsi="微软雅黑" w:hint="eastAsia"/>
        </w:rPr>
        <w:t>规则</w:t>
      </w:r>
      <w:r>
        <w:rPr>
          <w:rFonts w:ascii="微软雅黑" w:eastAsia="微软雅黑" w:hAnsi="微软雅黑"/>
        </w:rPr>
        <w:t>个数</w:t>
      </w:r>
    </w:p>
    <w:p w14:paraId="7D33A443" w14:textId="6D701FA8" w:rsidR="006E36D2" w:rsidRDefault="00D7272D" w:rsidP="00B10728">
      <w:pPr>
        <w:pStyle w:val="af2"/>
        <w:numPr>
          <w:ilvl w:val="0"/>
          <w:numId w:val="35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查看规则，规则显示</w:t>
      </w:r>
      <w:r>
        <w:rPr>
          <w:rFonts w:ascii="微软雅黑" w:eastAsia="微软雅黑" w:hAnsi="微软雅黑" w:hint="eastAsia"/>
        </w:rPr>
        <w:t>规则编号</w:t>
      </w:r>
      <w:r>
        <w:rPr>
          <w:rFonts w:ascii="微软雅黑" w:eastAsia="微软雅黑" w:hAnsi="微软雅黑"/>
        </w:rPr>
        <w:t>、</w:t>
      </w:r>
      <w:r>
        <w:rPr>
          <w:rFonts w:ascii="微软雅黑" w:eastAsia="微软雅黑" w:hAnsi="微软雅黑" w:hint="eastAsia"/>
        </w:rPr>
        <w:t>数据行为、协议类型</w:t>
      </w:r>
      <w:r>
        <w:rPr>
          <w:rFonts w:ascii="微软雅黑" w:eastAsia="微软雅黑" w:hAnsi="微软雅黑"/>
        </w:rPr>
        <w:t>、</w:t>
      </w:r>
      <w:r>
        <w:rPr>
          <w:rFonts w:ascii="微软雅黑" w:eastAsia="微软雅黑" w:hAnsi="微软雅黑" w:hint="eastAsia"/>
        </w:rPr>
        <w:t>源IP地址</w:t>
      </w:r>
      <w:r>
        <w:rPr>
          <w:rFonts w:ascii="微软雅黑" w:eastAsia="微软雅黑" w:hAnsi="微软雅黑"/>
        </w:rPr>
        <w:t>及其掩码/</w:t>
      </w:r>
      <w:r>
        <w:rPr>
          <w:rFonts w:ascii="微软雅黑" w:eastAsia="微软雅黑" w:hAnsi="微软雅黑" w:hint="eastAsia"/>
        </w:rPr>
        <w:t>前缀</w:t>
      </w:r>
      <w:r>
        <w:rPr>
          <w:rFonts w:ascii="微软雅黑" w:eastAsia="微软雅黑" w:hAnsi="微软雅黑"/>
        </w:rPr>
        <w:t>、目的</w:t>
      </w:r>
      <w:r>
        <w:rPr>
          <w:rFonts w:ascii="微软雅黑" w:eastAsia="微软雅黑" w:hAnsi="微软雅黑" w:hint="eastAsia"/>
        </w:rPr>
        <w:t>IP地址</w:t>
      </w:r>
      <w:r>
        <w:rPr>
          <w:rFonts w:ascii="微软雅黑" w:eastAsia="微软雅黑" w:hAnsi="微软雅黑"/>
        </w:rPr>
        <w:t>及其掩码</w:t>
      </w:r>
      <w:r>
        <w:rPr>
          <w:rFonts w:ascii="微软雅黑" w:eastAsia="微软雅黑" w:hAnsi="微软雅黑" w:hint="eastAsia"/>
        </w:rPr>
        <w:t>/前缀</w:t>
      </w:r>
      <w:r>
        <w:rPr>
          <w:rFonts w:ascii="微软雅黑" w:eastAsia="微软雅黑" w:hAnsi="微软雅黑"/>
        </w:rPr>
        <w:t>、TCP/UDP</w:t>
      </w:r>
      <w:r>
        <w:rPr>
          <w:rFonts w:ascii="微软雅黑" w:eastAsia="微软雅黑" w:hAnsi="微软雅黑" w:hint="eastAsia"/>
        </w:rPr>
        <w:t>源端口</w:t>
      </w:r>
      <w:r>
        <w:rPr>
          <w:rFonts w:ascii="微软雅黑" w:eastAsia="微软雅黑" w:hAnsi="微软雅黑"/>
        </w:rPr>
        <w:t>和目的端口（</w:t>
      </w:r>
      <w:r>
        <w:rPr>
          <w:rFonts w:ascii="微软雅黑" w:eastAsia="微软雅黑" w:hAnsi="微软雅黑" w:hint="eastAsia"/>
        </w:rPr>
        <w:t>协议类型</w:t>
      </w:r>
      <w:r>
        <w:rPr>
          <w:rFonts w:ascii="微软雅黑" w:eastAsia="微软雅黑" w:hAnsi="微软雅黑"/>
        </w:rPr>
        <w:t>选择TCP或UDP时显示）</w:t>
      </w:r>
      <w:r>
        <w:rPr>
          <w:rFonts w:ascii="微软雅黑" w:eastAsia="微软雅黑" w:hAnsi="微软雅黑" w:hint="eastAsia"/>
        </w:rPr>
        <w:t>、TCP标志位（协议类型</w:t>
      </w:r>
      <w:r>
        <w:rPr>
          <w:rFonts w:ascii="微软雅黑" w:eastAsia="微软雅黑" w:hAnsi="微软雅黑"/>
        </w:rPr>
        <w:t>选择TCP时显示</w:t>
      </w:r>
      <w:r>
        <w:rPr>
          <w:rFonts w:ascii="微软雅黑" w:eastAsia="微软雅黑" w:hAnsi="微软雅黑" w:hint="eastAsia"/>
        </w:rPr>
        <w:t>）</w:t>
      </w:r>
      <w:r>
        <w:rPr>
          <w:rFonts w:ascii="微软雅黑" w:eastAsia="微软雅黑" w:hAnsi="微软雅黑"/>
        </w:rPr>
        <w:t>、ICMP消息</w:t>
      </w:r>
      <w:r>
        <w:rPr>
          <w:rFonts w:ascii="微软雅黑" w:eastAsia="微软雅黑" w:hAnsi="微软雅黑" w:hint="eastAsia"/>
        </w:rPr>
        <w:t>类型</w:t>
      </w:r>
      <w:r>
        <w:rPr>
          <w:rFonts w:ascii="微软雅黑" w:eastAsia="微软雅黑" w:hAnsi="微软雅黑"/>
        </w:rPr>
        <w:t>和消息码（</w:t>
      </w:r>
      <w:r>
        <w:rPr>
          <w:rFonts w:ascii="微软雅黑" w:eastAsia="微软雅黑" w:hAnsi="微软雅黑" w:hint="eastAsia"/>
        </w:rPr>
        <w:t>协议类型选择</w:t>
      </w:r>
      <w:r>
        <w:rPr>
          <w:rFonts w:ascii="微软雅黑" w:eastAsia="微软雅黑" w:hAnsi="微软雅黑"/>
        </w:rPr>
        <w:t>ICMP时显示）</w:t>
      </w:r>
      <w:r>
        <w:rPr>
          <w:rFonts w:ascii="微软雅黑" w:eastAsia="微软雅黑" w:hAnsi="微软雅黑" w:hint="eastAsia"/>
        </w:rPr>
        <w:t>、DSCP优先级或</w:t>
      </w:r>
      <w:r>
        <w:rPr>
          <w:rFonts w:ascii="微软雅黑" w:eastAsia="微软雅黑" w:hAnsi="微软雅黑"/>
        </w:rPr>
        <w:t>IP优先级</w:t>
      </w:r>
      <w:r>
        <w:rPr>
          <w:rFonts w:ascii="微软雅黑" w:eastAsia="微软雅黑" w:hAnsi="微软雅黑" w:hint="eastAsia"/>
        </w:rPr>
        <w:t>和</w:t>
      </w:r>
      <w:r>
        <w:rPr>
          <w:rFonts w:ascii="微软雅黑" w:eastAsia="微软雅黑" w:hAnsi="微软雅黑"/>
        </w:rPr>
        <w:t>时间策略</w:t>
      </w:r>
      <w:r w:rsidR="008B0A61">
        <w:rPr>
          <w:rFonts w:ascii="微软雅黑" w:eastAsia="微软雅黑" w:hAnsi="微软雅黑" w:hint="eastAsia"/>
        </w:rPr>
        <w:t>、</w:t>
      </w:r>
      <w:r w:rsidR="008B0A61">
        <w:rPr>
          <w:rFonts w:ascii="微软雅黑" w:eastAsia="微软雅黑" w:hAnsi="微软雅黑"/>
        </w:rPr>
        <w:t>统计计数值（</w:t>
      </w:r>
      <w:r w:rsidR="008B0A61">
        <w:rPr>
          <w:rFonts w:ascii="微软雅黑" w:eastAsia="微软雅黑" w:hAnsi="微软雅黑" w:hint="eastAsia"/>
        </w:rPr>
        <w:t>若</w:t>
      </w:r>
      <w:r w:rsidR="008B0A61">
        <w:rPr>
          <w:rFonts w:ascii="微软雅黑" w:eastAsia="微软雅黑" w:hAnsi="微软雅黑"/>
        </w:rPr>
        <w:t>未开启则显示“</w:t>
      </w:r>
      <w:r w:rsidR="008B0A61">
        <w:rPr>
          <w:rFonts w:ascii="微软雅黑" w:eastAsia="微软雅黑" w:hAnsi="微软雅黑" w:hint="eastAsia"/>
        </w:rPr>
        <w:t>禁用</w:t>
      </w:r>
      <w:r w:rsidR="008B0A61">
        <w:rPr>
          <w:rFonts w:ascii="微软雅黑" w:eastAsia="微软雅黑" w:hAnsi="微软雅黑"/>
        </w:rPr>
        <w:t>”</w:t>
      </w:r>
      <w:r w:rsidR="008B0A61">
        <w:rPr>
          <w:rFonts w:ascii="微软雅黑" w:eastAsia="微软雅黑" w:hAnsi="微软雅黑" w:hint="eastAsia"/>
        </w:rPr>
        <w:t>，</w:t>
      </w:r>
      <w:r w:rsidR="008B0A61">
        <w:rPr>
          <w:rFonts w:ascii="微软雅黑" w:eastAsia="微软雅黑" w:hAnsi="微软雅黑"/>
        </w:rPr>
        <w:t>开启则显示实际的计数值）</w:t>
      </w:r>
      <w:r w:rsidR="008B0A61" w:rsidRPr="003128D4">
        <w:rPr>
          <w:rFonts w:ascii="微软雅黑" w:eastAsia="微软雅黑" w:hAnsi="微软雅黑" w:hint="eastAsia"/>
          <w:strike/>
          <w:color w:val="B2B2B2"/>
        </w:rPr>
        <w:t>、镜像（若</w:t>
      </w:r>
      <w:r w:rsidR="008B0A61" w:rsidRPr="003128D4">
        <w:rPr>
          <w:rFonts w:ascii="微软雅黑" w:eastAsia="微软雅黑" w:hAnsi="微软雅黑"/>
          <w:strike/>
          <w:color w:val="B2B2B2"/>
        </w:rPr>
        <w:t>未开启则显示“</w:t>
      </w:r>
      <w:r w:rsidR="008B0A61" w:rsidRPr="003128D4">
        <w:rPr>
          <w:rFonts w:ascii="微软雅黑" w:eastAsia="微软雅黑" w:hAnsi="微软雅黑" w:hint="eastAsia"/>
          <w:strike/>
          <w:color w:val="B2B2B2"/>
        </w:rPr>
        <w:t>禁用</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w:t>
      </w:r>
      <w:r w:rsidR="008B0A61" w:rsidRPr="003128D4">
        <w:rPr>
          <w:rFonts w:ascii="微软雅黑" w:eastAsia="微软雅黑" w:hAnsi="微软雅黑"/>
          <w:strike/>
          <w:color w:val="B2B2B2"/>
        </w:rPr>
        <w:t>开启则</w:t>
      </w:r>
      <w:r w:rsidR="008B0A61" w:rsidRPr="003128D4">
        <w:rPr>
          <w:rFonts w:ascii="微软雅黑" w:eastAsia="微软雅黑" w:hAnsi="微软雅黑" w:hint="eastAsia"/>
          <w:strike/>
          <w:color w:val="B2B2B2"/>
        </w:rPr>
        <w:t>以</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镜像组/类型</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方式显示）</w:t>
      </w:r>
      <w:r w:rsidR="008B0A61" w:rsidRPr="003128D4">
        <w:rPr>
          <w:rFonts w:ascii="微软雅黑" w:eastAsia="微软雅黑" w:hAnsi="微软雅黑"/>
          <w:strike/>
          <w:color w:val="B2B2B2"/>
        </w:rPr>
        <w:t>、优先级</w:t>
      </w:r>
      <w:r w:rsidR="009A129F" w:rsidRPr="003128D4">
        <w:rPr>
          <w:rFonts w:ascii="微软雅黑" w:eastAsia="微软雅黑" w:hAnsi="微软雅黑" w:hint="eastAsia"/>
          <w:strike/>
          <w:color w:val="B2B2B2"/>
        </w:rPr>
        <w:t>映射</w:t>
      </w:r>
      <w:r w:rsidR="008B0A61" w:rsidRPr="003128D4">
        <w:rPr>
          <w:rFonts w:ascii="微软雅黑" w:eastAsia="微软雅黑" w:hAnsi="微软雅黑" w:hint="eastAsia"/>
          <w:strike/>
          <w:color w:val="B2B2B2"/>
        </w:rPr>
        <w:t>（若未开启</w:t>
      </w:r>
      <w:r w:rsidR="008B0A61" w:rsidRPr="003128D4">
        <w:rPr>
          <w:rFonts w:ascii="微软雅黑" w:eastAsia="微软雅黑" w:hAnsi="微软雅黑"/>
          <w:strike/>
          <w:color w:val="B2B2B2"/>
        </w:rPr>
        <w:t>则显示“</w:t>
      </w:r>
      <w:r w:rsidR="008B0A61" w:rsidRPr="003128D4">
        <w:rPr>
          <w:rFonts w:ascii="微软雅黑" w:eastAsia="微软雅黑" w:hAnsi="微软雅黑" w:hint="eastAsia"/>
          <w:strike/>
          <w:color w:val="B2B2B2"/>
        </w:rPr>
        <w:t>禁用</w:t>
      </w:r>
      <w:r w:rsidR="008B0A61" w:rsidRPr="003128D4">
        <w:rPr>
          <w:rFonts w:ascii="微软雅黑" w:eastAsia="微软雅黑" w:hAnsi="微软雅黑"/>
          <w:strike/>
          <w:color w:val="B2B2B2"/>
        </w:rPr>
        <w:t>”</w:t>
      </w:r>
      <w:r w:rsidR="008B0A61" w:rsidRPr="003128D4">
        <w:rPr>
          <w:rFonts w:ascii="微软雅黑" w:eastAsia="微软雅黑" w:hAnsi="微软雅黑" w:hint="eastAsia"/>
          <w:strike/>
          <w:color w:val="B2B2B2"/>
        </w:rPr>
        <w:t>，</w:t>
      </w:r>
      <w:r w:rsidR="008B0A61" w:rsidRPr="003128D4">
        <w:rPr>
          <w:rFonts w:ascii="微软雅黑" w:eastAsia="微软雅黑" w:hAnsi="微软雅黑"/>
          <w:strike/>
          <w:color w:val="B2B2B2"/>
        </w:rPr>
        <w:t>开启则显示优先级值</w:t>
      </w:r>
      <w:r w:rsidR="008B0A61" w:rsidRPr="003128D4">
        <w:rPr>
          <w:rFonts w:ascii="微软雅黑" w:eastAsia="微软雅黑" w:hAnsi="微软雅黑" w:hint="eastAsia"/>
          <w:strike/>
          <w:color w:val="B2B2B2"/>
        </w:rPr>
        <w:t>）</w:t>
      </w:r>
      <w:r w:rsidR="006E36D2" w:rsidRPr="003128D4">
        <w:rPr>
          <w:rFonts w:ascii="微软雅黑" w:eastAsia="微软雅黑" w:hAnsi="微软雅黑" w:hint="eastAsia"/>
          <w:strike/>
          <w:color w:val="B2B2B2"/>
        </w:rPr>
        <w:t>（此3项</w:t>
      </w:r>
      <w:r w:rsidR="006E36D2" w:rsidRPr="003128D4">
        <w:rPr>
          <w:rFonts w:ascii="微软雅黑" w:eastAsia="微软雅黑" w:hAnsi="微软雅黑"/>
          <w:strike/>
          <w:color w:val="B2B2B2"/>
        </w:rPr>
        <w:t>均需设置高级设置</w:t>
      </w:r>
      <w:r w:rsidR="006E36D2" w:rsidRPr="003128D4">
        <w:rPr>
          <w:rFonts w:ascii="微软雅黑" w:eastAsia="微软雅黑" w:hAnsi="微软雅黑" w:hint="eastAsia"/>
          <w:strike/>
          <w:color w:val="B2B2B2"/>
        </w:rPr>
        <w:t>后</w:t>
      </w:r>
      <w:r w:rsidR="006E36D2" w:rsidRPr="003128D4">
        <w:rPr>
          <w:rFonts w:ascii="微软雅黑" w:eastAsia="微软雅黑" w:hAnsi="微软雅黑"/>
          <w:strike/>
          <w:color w:val="B2B2B2"/>
        </w:rPr>
        <w:t>才显示</w:t>
      </w:r>
      <w:r w:rsidR="006E36D2" w:rsidRPr="003128D4">
        <w:rPr>
          <w:rFonts w:ascii="微软雅黑" w:eastAsia="微软雅黑" w:hAnsi="微软雅黑" w:hint="eastAsia"/>
          <w:strike/>
          <w:color w:val="B2B2B2"/>
        </w:rPr>
        <w:t>）</w:t>
      </w:r>
    </w:p>
    <w:p w14:paraId="41319866" w14:textId="77777777" w:rsidR="006E36D2" w:rsidRPr="00783AA4" w:rsidRDefault="006E36D2" w:rsidP="00B10728">
      <w:pPr>
        <w:pStyle w:val="af2"/>
        <w:numPr>
          <w:ilvl w:val="0"/>
          <w:numId w:val="551"/>
        </w:numPr>
        <w:ind w:firstLineChars="0"/>
        <w:rPr>
          <w:rFonts w:ascii="微软雅黑" w:eastAsia="微软雅黑" w:hAnsi="微软雅黑"/>
        </w:rPr>
      </w:pPr>
      <w:r>
        <w:rPr>
          <w:rFonts w:ascii="微软雅黑" w:eastAsia="微软雅黑" w:hAnsi="微软雅黑" w:hint="eastAsia"/>
        </w:rPr>
        <w:t>ACL</w:t>
      </w:r>
      <w:r>
        <w:rPr>
          <w:rFonts w:ascii="微软雅黑" w:eastAsia="微软雅黑" w:hAnsi="微软雅黑"/>
        </w:rPr>
        <w:t>一旦与端口绑定后，支持</w:t>
      </w:r>
      <w:r>
        <w:rPr>
          <w:rFonts w:ascii="微软雅黑" w:eastAsia="微软雅黑" w:hAnsi="微软雅黑" w:hint="eastAsia"/>
        </w:rPr>
        <w:t>Mirror</w:t>
      </w:r>
      <w:r>
        <w:rPr>
          <w:rFonts w:ascii="微软雅黑" w:eastAsia="微软雅黑" w:hAnsi="微软雅黑"/>
        </w:rPr>
        <w:t>、Statistic和Priority Remapping</w:t>
      </w:r>
      <w:r>
        <w:rPr>
          <w:rFonts w:ascii="微软雅黑" w:eastAsia="微软雅黑" w:hAnsi="微软雅黑" w:hint="eastAsia"/>
        </w:rPr>
        <w:t>这3个</w:t>
      </w:r>
      <w:r>
        <w:rPr>
          <w:rFonts w:ascii="微软雅黑" w:eastAsia="微软雅黑" w:hAnsi="微软雅黑"/>
        </w:rPr>
        <w:t>高级设置</w:t>
      </w:r>
      <w:r w:rsidRPr="006E5E48">
        <w:rPr>
          <w:rFonts w:ascii="微软雅黑" w:eastAsia="微软雅黑" w:hAnsi="微软雅黑" w:hint="eastAsia"/>
          <w:color w:val="CCE8CF" w:themeColor="background1"/>
          <w:highlight w:val="darkGreen"/>
        </w:rPr>
        <w:t>(</w:t>
      </w:r>
      <w:r w:rsidRPr="006E5E48">
        <w:rPr>
          <w:rFonts w:ascii="微软雅黑" w:eastAsia="微软雅黑" w:hAnsi="微软雅黑"/>
          <w:color w:val="CCE8CF" w:themeColor="background1"/>
          <w:highlight w:val="darkGreen"/>
        </w:rPr>
        <w:t>FP2</w:t>
      </w:r>
      <w:r w:rsidRPr="006E5E48">
        <w:rPr>
          <w:rFonts w:ascii="微软雅黑" w:eastAsia="微软雅黑" w:hAnsi="微软雅黑" w:hint="eastAsia"/>
          <w:color w:val="CCE8CF" w:themeColor="background1"/>
          <w:highlight w:val="darkGreen"/>
        </w:rPr>
        <w:t>)</w:t>
      </w:r>
    </w:p>
    <w:p w14:paraId="26B056D9" w14:textId="77777777" w:rsidR="006E36D2" w:rsidRDefault="006E36D2" w:rsidP="006478EB">
      <w:pPr>
        <w:pStyle w:val="af2"/>
        <w:numPr>
          <w:ilvl w:val="0"/>
          <w:numId w:val="564"/>
        </w:numPr>
        <w:ind w:firstLineChars="0"/>
        <w:rPr>
          <w:rFonts w:ascii="微软雅黑" w:eastAsia="微软雅黑" w:hAnsi="微软雅黑"/>
        </w:rPr>
      </w:pPr>
      <w:r w:rsidRPr="00783AA4">
        <w:rPr>
          <w:rFonts w:ascii="微软雅黑" w:eastAsia="微软雅黑" w:hAnsi="微软雅黑" w:hint="eastAsia"/>
        </w:rPr>
        <w:t>统计</w:t>
      </w:r>
      <w:commentRangeStart w:id="415"/>
      <w:r w:rsidRPr="00783AA4">
        <w:rPr>
          <w:rFonts w:ascii="微软雅黑" w:eastAsia="微软雅黑" w:hAnsi="微软雅黑" w:hint="eastAsia"/>
        </w:rPr>
        <w:t>计数</w:t>
      </w:r>
      <w:commentRangeEnd w:id="415"/>
      <w:r>
        <w:rPr>
          <w:rStyle w:val="af0"/>
        </w:rPr>
        <w:commentReference w:id="415"/>
      </w:r>
      <w:r w:rsidRPr="00783AA4">
        <w:rPr>
          <w:rFonts w:ascii="微软雅黑" w:eastAsia="微软雅黑" w:hAnsi="微软雅黑" w:hint="eastAsia"/>
        </w:rPr>
        <w:t>：【开关】设置</w:t>
      </w:r>
      <w:r w:rsidRPr="00783AA4">
        <w:rPr>
          <w:rFonts w:ascii="微软雅黑" w:eastAsia="微软雅黑" w:hAnsi="微软雅黑"/>
        </w:rPr>
        <w:t>规则命中后是否开启</w:t>
      </w:r>
      <w:r w:rsidRPr="00783AA4">
        <w:rPr>
          <w:rFonts w:ascii="微软雅黑" w:eastAsia="微软雅黑" w:hAnsi="微软雅黑" w:hint="eastAsia"/>
        </w:rPr>
        <w:t>报文命中统计</w:t>
      </w:r>
      <w:r w:rsidRPr="00783AA4">
        <w:rPr>
          <w:rFonts w:ascii="微软雅黑" w:eastAsia="微软雅黑" w:hAnsi="微软雅黑"/>
        </w:rPr>
        <w:t>，</w:t>
      </w:r>
      <w:r w:rsidRPr="00783AA4">
        <w:rPr>
          <w:rFonts w:ascii="微软雅黑" w:eastAsia="微软雅黑" w:hAnsi="微软雅黑" w:hint="eastAsia"/>
        </w:rPr>
        <w:t>默认关闭</w:t>
      </w:r>
      <w:r w:rsidRPr="00783AA4">
        <w:rPr>
          <w:rFonts w:ascii="微软雅黑" w:eastAsia="微软雅黑" w:hAnsi="微软雅黑"/>
        </w:rPr>
        <w:t>。开启</w:t>
      </w:r>
      <w:r w:rsidRPr="00783AA4">
        <w:rPr>
          <w:rFonts w:ascii="微软雅黑" w:eastAsia="微软雅黑" w:hAnsi="微软雅黑" w:hint="eastAsia"/>
        </w:rPr>
        <w:t>后</w:t>
      </w:r>
      <w:r w:rsidRPr="00783AA4">
        <w:rPr>
          <w:rFonts w:ascii="微软雅黑" w:eastAsia="微软雅黑" w:hAnsi="微软雅黑"/>
        </w:rPr>
        <w:t>，需要设置如下内容：</w:t>
      </w:r>
    </w:p>
    <w:p w14:paraId="56009BD9" w14:textId="12D5ED93" w:rsidR="006E36D2" w:rsidRDefault="006E36D2" w:rsidP="006478EB">
      <w:pPr>
        <w:pStyle w:val="af2"/>
        <w:numPr>
          <w:ilvl w:val="0"/>
          <w:numId w:val="565"/>
        </w:numPr>
        <w:ind w:firstLineChars="0"/>
        <w:rPr>
          <w:rFonts w:ascii="微软雅黑" w:eastAsia="微软雅黑" w:hAnsi="微软雅黑"/>
        </w:rPr>
      </w:pPr>
      <w:r w:rsidRPr="00783AA4">
        <w:rPr>
          <w:rFonts w:ascii="微软雅黑" w:eastAsia="微软雅黑" w:hAnsi="微软雅黑" w:hint="eastAsia"/>
          <w:color w:val="FF0000"/>
        </w:rPr>
        <w:t>*</w:t>
      </w:r>
      <w:r w:rsidRPr="00783AA4">
        <w:rPr>
          <w:rFonts w:ascii="微软雅黑" w:eastAsia="微软雅黑" w:hAnsi="微软雅黑" w:hint="eastAsia"/>
        </w:rPr>
        <w:t>统计</w:t>
      </w:r>
      <w:r w:rsidRPr="00783AA4">
        <w:rPr>
          <w:rFonts w:ascii="微软雅黑" w:eastAsia="微软雅黑" w:hAnsi="微软雅黑"/>
        </w:rPr>
        <w:t>ID：【</w:t>
      </w:r>
      <w:r w:rsidRPr="00783AA4">
        <w:rPr>
          <w:rFonts w:ascii="微软雅黑" w:eastAsia="微软雅黑" w:hAnsi="微软雅黑" w:hint="eastAsia"/>
        </w:rPr>
        <w:t>text文本框</w:t>
      </w:r>
      <w:r w:rsidRPr="00783AA4">
        <w:rPr>
          <w:rFonts w:ascii="微软雅黑" w:eastAsia="微软雅黑" w:hAnsi="微软雅黑"/>
        </w:rPr>
        <w:t>】</w:t>
      </w:r>
      <w:r w:rsidRPr="00783AA4">
        <w:rPr>
          <w:rFonts w:ascii="微软雅黑" w:eastAsia="微软雅黑" w:hAnsi="微软雅黑" w:hint="eastAsia"/>
        </w:rPr>
        <w:t>设置规则命中</w:t>
      </w:r>
      <w:r w:rsidRPr="00783AA4">
        <w:rPr>
          <w:rFonts w:ascii="微软雅黑" w:eastAsia="微软雅黑" w:hAnsi="微软雅黑"/>
        </w:rPr>
        <w:t>后的统计ID，取值范围为</w:t>
      </w:r>
      <w:r w:rsidRPr="00783AA4">
        <w:rPr>
          <w:rFonts w:ascii="微软雅黑" w:eastAsia="微软雅黑" w:hAnsi="微软雅黑" w:hint="eastAsia"/>
        </w:rPr>
        <w:t>1</w:t>
      </w:r>
      <w:r w:rsidRPr="00783AA4">
        <w:rPr>
          <w:rFonts w:ascii="微软雅黑" w:eastAsia="微软雅黑" w:hAnsi="微软雅黑"/>
        </w:rPr>
        <w:t>-32</w:t>
      </w:r>
      <w:r w:rsidRPr="00783AA4">
        <w:rPr>
          <w:rFonts w:ascii="微软雅黑" w:eastAsia="微软雅黑" w:hAnsi="微软雅黑" w:hint="eastAsia"/>
        </w:rPr>
        <w:t>的整数</w:t>
      </w:r>
    </w:p>
    <w:p w14:paraId="7067A593" w14:textId="77777777" w:rsidR="006E36D2" w:rsidRPr="00783AA4" w:rsidRDefault="006E36D2" w:rsidP="006478EB">
      <w:pPr>
        <w:pStyle w:val="af2"/>
        <w:numPr>
          <w:ilvl w:val="0"/>
          <w:numId w:val="565"/>
        </w:numPr>
        <w:ind w:firstLineChars="0"/>
        <w:rPr>
          <w:rFonts w:ascii="微软雅黑" w:eastAsia="微软雅黑" w:hAnsi="微软雅黑"/>
        </w:rPr>
      </w:pPr>
      <w:r w:rsidRPr="00783AA4">
        <w:rPr>
          <w:rFonts w:ascii="微软雅黑" w:eastAsia="微软雅黑" w:hAnsi="微软雅黑" w:hint="eastAsia"/>
        </w:rPr>
        <w:t>统计单位</w:t>
      </w:r>
      <w:r w:rsidRPr="00783AA4">
        <w:rPr>
          <w:rFonts w:ascii="微软雅黑" w:eastAsia="微软雅黑" w:hAnsi="微软雅黑"/>
        </w:rPr>
        <w:t>：【</w:t>
      </w:r>
      <w:r w:rsidRPr="00783AA4">
        <w:rPr>
          <w:rFonts w:ascii="微软雅黑" w:eastAsia="微软雅黑" w:hAnsi="微软雅黑" w:hint="eastAsia"/>
        </w:rPr>
        <w:t>单选</w:t>
      </w:r>
      <w:r w:rsidRPr="00783AA4">
        <w:rPr>
          <w:rFonts w:ascii="微软雅黑" w:eastAsia="微软雅黑" w:hAnsi="微软雅黑"/>
        </w:rPr>
        <w:t>】</w:t>
      </w:r>
      <w:r w:rsidRPr="00783AA4">
        <w:rPr>
          <w:rFonts w:ascii="微软雅黑" w:eastAsia="微软雅黑" w:hAnsi="微软雅黑" w:hint="eastAsia"/>
        </w:rPr>
        <w:t>设置规则命中后</w:t>
      </w:r>
      <w:r w:rsidRPr="00783AA4">
        <w:rPr>
          <w:rFonts w:ascii="微软雅黑" w:eastAsia="微软雅黑" w:hAnsi="微软雅黑"/>
        </w:rPr>
        <w:t>的统计方式，选项有{</w:t>
      </w:r>
      <w:r w:rsidRPr="00783AA4">
        <w:rPr>
          <w:rFonts w:ascii="微软雅黑" w:eastAsia="微软雅黑" w:hAnsi="微软雅黑" w:hint="eastAsia"/>
        </w:rPr>
        <w:t xml:space="preserve">按包 </w:t>
      </w:r>
      <w:r w:rsidRPr="00783AA4">
        <w:rPr>
          <w:rFonts w:ascii="微软雅黑" w:eastAsia="微软雅黑" w:hAnsi="微软雅黑"/>
        </w:rPr>
        <w:t xml:space="preserve">| </w:t>
      </w:r>
      <w:r w:rsidRPr="00783AA4">
        <w:rPr>
          <w:rFonts w:ascii="微软雅黑" w:eastAsia="微软雅黑" w:hAnsi="微软雅黑" w:hint="eastAsia"/>
        </w:rPr>
        <w:t>按字节</w:t>
      </w:r>
      <w:r w:rsidRPr="00783AA4">
        <w:rPr>
          <w:rFonts w:ascii="微软雅黑" w:eastAsia="微软雅黑" w:hAnsi="微软雅黑"/>
        </w:rPr>
        <w:t>}</w:t>
      </w:r>
      <w:r w:rsidRPr="00783AA4">
        <w:rPr>
          <w:rFonts w:ascii="微软雅黑" w:eastAsia="微软雅黑" w:hAnsi="微软雅黑" w:hint="eastAsia"/>
        </w:rPr>
        <w:t>，</w:t>
      </w:r>
      <w:r w:rsidRPr="00783AA4">
        <w:rPr>
          <w:rFonts w:ascii="微软雅黑" w:eastAsia="微软雅黑" w:hAnsi="微软雅黑"/>
        </w:rPr>
        <w:t>默认</w:t>
      </w:r>
      <w:r w:rsidRPr="00783AA4">
        <w:rPr>
          <w:rFonts w:ascii="微软雅黑" w:eastAsia="微软雅黑" w:hAnsi="微软雅黑" w:hint="eastAsia"/>
        </w:rPr>
        <w:t>按</w:t>
      </w:r>
      <w:r w:rsidRPr="00783AA4">
        <w:rPr>
          <w:rFonts w:ascii="微软雅黑" w:eastAsia="微软雅黑" w:hAnsi="微软雅黑"/>
        </w:rPr>
        <w:t>包</w:t>
      </w:r>
      <w:r w:rsidRPr="00783AA4">
        <w:rPr>
          <w:rFonts w:ascii="微软雅黑" w:eastAsia="微软雅黑" w:hAnsi="微软雅黑" w:hint="eastAsia"/>
        </w:rPr>
        <w:t>统计</w:t>
      </w:r>
    </w:p>
    <w:p w14:paraId="5347FF1F" w14:textId="1BD15A12" w:rsidR="006E36D2" w:rsidRPr="00B73CF1" w:rsidRDefault="006E36D2" w:rsidP="006E36D2">
      <w:pPr>
        <w:pStyle w:val="af2"/>
        <w:ind w:left="1255" w:firstLineChars="0" w:firstLine="0"/>
        <w:rPr>
          <w:rFonts w:ascii="微软雅黑" w:eastAsia="微软雅黑" w:hAnsi="微软雅黑"/>
        </w:rPr>
      </w:pPr>
      <w:r w:rsidRPr="00686681">
        <w:rPr>
          <w:rFonts w:ascii="微软雅黑" w:eastAsia="微软雅黑" w:hAnsi="微软雅黑" w:hint="eastAsia"/>
          <w:color w:val="FF0000"/>
        </w:rPr>
        <w:t>注</w:t>
      </w:r>
      <w:r w:rsidRPr="00686681">
        <w:rPr>
          <w:rFonts w:ascii="微软雅黑" w:eastAsia="微软雅黑" w:hAnsi="微软雅黑"/>
          <w:color w:val="FF0000"/>
        </w:rPr>
        <w:t>：</w:t>
      </w:r>
      <w:r>
        <w:rPr>
          <w:rFonts w:ascii="微软雅黑" w:eastAsia="微软雅黑" w:hAnsi="微软雅黑"/>
        </w:rPr>
        <w:t>由于芯片差异，838X</w:t>
      </w:r>
      <w:r>
        <w:rPr>
          <w:rFonts w:ascii="微软雅黑" w:eastAsia="微软雅黑" w:hAnsi="微软雅黑" w:hint="eastAsia"/>
        </w:rPr>
        <w:t>芯片平台</w:t>
      </w:r>
      <w:r>
        <w:rPr>
          <w:rFonts w:ascii="微软雅黑" w:eastAsia="微软雅黑" w:hAnsi="微软雅黑"/>
        </w:rPr>
        <w:t>必须</w:t>
      </w:r>
      <w:r>
        <w:rPr>
          <w:rFonts w:ascii="微软雅黑" w:eastAsia="微软雅黑" w:hAnsi="微软雅黑" w:hint="eastAsia"/>
        </w:rPr>
        <w:t>包含</w:t>
      </w:r>
      <w:r>
        <w:rPr>
          <w:rFonts w:ascii="微软雅黑" w:eastAsia="微软雅黑" w:hAnsi="微软雅黑"/>
        </w:rPr>
        <w:t>统计计数开关、统计ID和统计</w:t>
      </w:r>
      <w:r>
        <w:rPr>
          <w:rFonts w:ascii="微软雅黑" w:eastAsia="微软雅黑" w:hAnsi="微软雅黑"/>
        </w:rPr>
        <w:lastRenderedPageBreak/>
        <w:t>单位</w:t>
      </w:r>
      <w:r>
        <w:rPr>
          <w:rFonts w:ascii="微软雅黑" w:eastAsia="微软雅黑" w:hAnsi="微软雅黑" w:hint="eastAsia"/>
        </w:rPr>
        <w:t>设置，</w:t>
      </w:r>
      <w:r w:rsidR="001305A7">
        <w:rPr>
          <w:rFonts w:ascii="微软雅黑" w:eastAsia="微软雅黑" w:hAnsi="微软雅黑" w:hint="eastAsia"/>
        </w:rPr>
        <w:t>93</w:t>
      </w:r>
      <w:r w:rsidR="001305A7">
        <w:rPr>
          <w:rFonts w:ascii="微软雅黑" w:eastAsia="微软雅黑" w:hAnsi="微软雅黑"/>
        </w:rPr>
        <w:t>00</w:t>
      </w:r>
      <w:r>
        <w:rPr>
          <w:rFonts w:ascii="微软雅黑" w:eastAsia="微软雅黑" w:hAnsi="微软雅黑"/>
        </w:rPr>
        <w:t>芯片平台统计计数默认开启</w:t>
      </w:r>
      <w:r>
        <w:rPr>
          <w:rFonts w:ascii="微软雅黑" w:eastAsia="微软雅黑" w:hAnsi="微软雅黑" w:hint="eastAsia"/>
        </w:rPr>
        <w:t>，只需</w:t>
      </w:r>
      <w:r>
        <w:rPr>
          <w:rFonts w:ascii="微软雅黑" w:eastAsia="微软雅黑" w:hAnsi="微软雅黑"/>
        </w:rPr>
        <w:t>设置统计单位即可</w:t>
      </w:r>
      <w:r w:rsidR="001305A7">
        <w:rPr>
          <w:rFonts w:ascii="微软雅黑" w:eastAsia="微软雅黑" w:hAnsi="微软雅黑" w:hint="eastAsia"/>
        </w:rPr>
        <w:t>，9310</w:t>
      </w:r>
      <w:r w:rsidR="001305A7" w:rsidRPr="00B73CF1">
        <w:rPr>
          <w:rFonts w:ascii="微软雅黑" w:eastAsia="微软雅黑" w:hAnsi="微软雅黑" w:hint="eastAsia"/>
        </w:rPr>
        <w:t>芯片</w:t>
      </w:r>
      <w:r w:rsidR="001305A7" w:rsidRPr="00B73CF1">
        <w:rPr>
          <w:rFonts w:ascii="微软雅黑" w:eastAsia="微软雅黑" w:hAnsi="微软雅黑"/>
        </w:rPr>
        <w:t>平台</w:t>
      </w:r>
      <w:r w:rsidR="001305A7" w:rsidRPr="00B73CF1">
        <w:rPr>
          <w:rFonts w:ascii="微软雅黑" w:eastAsia="微软雅黑" w:hAnsi="微软雅黑" w:hint="eastAsia"/>
        </w:rPr>
        <w:t>统计计数</w:t>
      </w:r>
      <w:r w:rsidR="001305A7" w:rsidRPr="00B73CF1">
        <w:rPr>
          <w:rFonts w:ascii="微软雅黑" w:eastAsia="微软雅黑" w:hAnsi="微软雅黑"/>
        </w:rPr>
        <w:t>默认开启，无需设备统计单位，其默认按包</w:t>
      </w:r>
      <w:r w:rsidR="001305A7" w:rsidRPr="00B73CF1">
        <w:rPr>
          <w:rFonts w:ascii="微软雅黑" w:eastAsia="微软雅黑" w:hAnsi="微软雅黑" w:hint="eastAsia"/>
        </w:rPr>
        <w:t>/字节</w:t>
      </w:r>
      <w:r w:rsidR="001305A7" w:rsidRPr="00B73CF1">
        <w:rPr>
          <w:rFonts w:ascii="微软雅黑" w:eastAsia="微软雅黑" w:hAnsi="微软雅黑"/>
        </w:rPr>
        <w:t>一起统计</w:t>
      </w:r>
    </w:p>
    <w:p w14:paraId="0C1338E2" w14:textId="67A6078D" w:rsidR="006E36D2" w:rsidRDefault="006E36D2" w:rsidP="006478EB">
      <w:pPr>
        <w:pStyle w:val="af2"/>
        <w:numPr>
          <w:ilvl w:val="0"/>
          <w:numId w:val="564"/>
        </w:numPr>
        <w:ind w:firstLineChars="0"/>
        <w:rPr>
          <w:rFonts w:ascii="微软雅黑" w:eastAsia="微软雅黑" w:hAnsi="微软雅黑"/>
        </w:rPr>
      </w:pPr>
      <w:r>
        <w:rPr>
          <w:rFonts w:ascii="微软雅黑" w:eastAsia="微软雅黑" w:hAnsi="微软雅黑" w:hint="eastAsia"/>
        </w:rPr>
        <w:t>镜像</w:t>
      </w:r>
      <w:r>
        <w:rPr>
          <w:rFonts w:ascii="微软雅黑" w:eastAsia="微软雅黑" w:hAnsi="微软雅黑"/>
        </w:rPr>
        <w:t>：【</w:t>
      </w:r>
      <w:ins w:id="416" w:author="Microsoft 帐户" w:date="2023-09-26T11:26:00Z">
        <w:r w:rsidR="00FF089A">
          <w:rPr>
            <w:rFonts w:ascii="微软雅黑" w:eastAsia="微软雅黑" w:hAnsi="微软雅黑" w:hint="eastAsia"/>
          </w:rPr>
          <w:t>单选</w:t>
        </w:r>
      </w:ins>
      <w:r w:rsidR="00F37E07" w:rsidRPr="00F37E07">
        <w:rPr>
          <w:rFonts w:ascii="微软雅黑" w:eastAsia="微软雅黑" w:hAnsi="微软雅黑" w:hint="eastAsia"/>
          <w:color w:val="FFFFFF"/>
          <w:highlight w:val="darkGreen"/>
        </w:rPr>
        <w:t>(</w:t>
      </w:r>
      <w:r w:rsidR="00F37E07" w:rsidRPr="00F37E07">
        <w:rPr>
          <w:rFonts w:ascii="微软雅黑" w:eastAsia="微软雅黑" w:hAnsi="微软雅黑"/>
          <w:color w:val="FFFFFF"/>
          <w:highlight w:val="darkGreen"/>
        </w:rPr>
        <w:t>FP2</w:t>
      </w:r>
      <w:r w:rsidR="00F37E07" w:rsidRPr="00F37E07">
        <w:rPr>
          <w:rFonts w:ascii="微软雅黑" w:eastAsia="微软雅黑" w:hAnsi="微软雅黑" w:hint="eastAsia"/>
          <w:color w:val="FFFFFF"/>
          <w:highlight w:val="darkGreen"/>
        </w:rPr>
        <w:t>)</w:t>
      </w:r>
      <w:r>
        <w:rPr>
          <w:rFonts w:ascii="微软雅黑" w:eastAsia="微软雅黑" w:hAnsi="微软雅黑"/>
        </w:rPr>
        <w:t>】</w:t>
      </w:r>
      <w:r>
        <w:rPr>
          <w:rFonts w:ascii="微软雅黑" w:eastAsia="微软雅黑" w:hAnsi="微软雅黑" w:hint="eastAsia"/>
        </w:rPr>
        <w:t>设置规则命中后是否</w:t>
      </w:r>
      <w:r>
        <w:rPr>
          <w:rFonts w:ascii="微软雅黑" w:eastAsia="微软雅黑" w:hAnsi="微软雅黑"/>
        </w:rPr>
        <w:t>加入镜像组</w:t>
      </w:r>
      <w:r>
        <w:rPr>
          <w:rFonts w:ascii="微软雅黑" w:eastAsia="微软雅黑" w:hAnsi="微软雅黑" w:hint="eastAsia"/>
        </w:rPr>
        <w:t>进行观察，</w:t>
      </w:r>
      <w:ins w:id="417" w:author="Microsoft 帐户" w:date="2023-09-26T11:26:00Z">
        <w:r w:rsidR="00FF089A">
          <w:rPr>
            <w:rFonts w:ascii="微软雅黑" w:eastAsia="微软雅黑" w:hAnsi="微软雅黑" w:hint="eastAsia"/>
          </w:rPr>
          <w:t>选项</w:t>
        </w:r>
        <w:r w:rsidR="00FF089A">
          <w:rPr>
            <w:rFonts w:ascii="微软雅黑" w:eastAsia="微软雅黑" w:hAnsi="微软雅黑"/>
          </w:rPr>
          <w:t>有{</w:t>
        </w:r>
        <w:r w:rsidR="00FF089A">
          <w:rPr>
            <w:rFonts w:ascii="微软雅黑" w:eastAsia="微软雅黑" w:hAnsi="微软雅黑" w:hint="eastAsia"/>
          </w:rPr>
          <w:t>禁用</w:t>
        </w:r>
        <w:r w:rsidR="00FF089A">
          <w:rPr>
            <w:rFonts w:ascii="微软雅黑" w:eastAsia="微软雅黑" w:hAnsi="微软雅黑"/>
          </w:rPr>
          <w:t>|SPAN|RSPAN}</w:t>
        </w:r>
        <w:r w:rsidR="00FF089A">
          <w:rPr>
            <w:rFonts w:ascii="微软雅黑" w:eastAsia="微软雅黑" w:hAnsi="微软雅黑" w:hint="eastAsia"/>
          </w:rPr>
          <w:t>，</w:t>
        </w:r>
      </w:ins>
      <w:r>
        <w:rPr>
          <w:rFonts w:ascii="微软雅黑" w:eastAsia="微软雅黑" w:hAnsi="微软雅黑"/>
        </w:rPr>
        <w:t>默认</w:t>
      </w:r>
      <w:ins w:id="418" w:author="Microsoft 帐户" w:date="2023-09-26T11:26:00Z">
        <w:r w:rsidR="00FF089A">
          <w:rPr>
            <w:rFonts w:ascii="微软雅黑" w:eastAsia="微软雅黑" w:hAnsi="微软雅黑" w:hint="eastAsia"/>
          </w:rPr>
          <w:t>禁用</w:t>
        </w:r>
      </w:ins>
      <w:r>
        <w:rPr>
          <w:rFonts w:ascii="微软雅黑" w:eastAsia="微软雅黑" w:hAnsi="微软雅黑"/>
        </w:rPr>
        <w:t>。开启后</w:t>
      </w:r>
      <w:r>
        <w:rPr>
          <w:rFonts w:ascii="微软雅黑" w:eastAsia="微软雅黑" w:hAnsi="微软雅黑" w:hint="eastAsia"/>
        </w:rPr>
        <w:t>，</w:t>
      </w:r>
      <w:r>
        <w:rPr>
          <w:rFonts w:ascii="微软雅黑" w:eastAsia="微软雅黑" w:hAnsi="微软雅黑"/>
        </w:rPr>
        <w:t>需要设置如下内容：</w:t>
      </w:r>
    </w:p>
    <w:p w14:paraId="5879E9CD" w14:textId="6A4D4103" w:rsidR="006E36D2" w:rsidRDefault="006E36D2" w:rsidP="006478EB">
      <w:pPr>
        <w:pStyle w:val="af2"/>
        <w:numPr>
          <w:ilvl w:val="0"/>
          <w:numId w:val="565"/>
        </w:numPr>
        <w:ind w:firstLineChars="0"/>
        <w:rPr>
          <w:rFonts w:ascii="微软雅黑" w:eastAsia="微软雅黑" w:hAnsi="微软雅黑"/>
        </w:rPr>
      </w:pPr>
      <w:r>
        <w:rPr>
          <w:rFonts w:ascii="微软雅黑" w:eastAsia="微软雅黑" w:hAnsi="微软雅黑" w:hint="eastAsia"/>
        </w:rPr>
        <w:t>镜像组：</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选择规则</w:t>
      </w:r>
      <w:r>
        <w:rPr>
          <w:rFonts w:ascii="微软雅黑" w:eastAsia="微软雅黑" w:hAnsi="微软雅黑"/>
        </w:rPr>
        <w:t>命中后加入的镜像组，选项为</w:t>
      </w:r>
      <w:r>
        <w:rPr>
          <w:rFonts w:ascii="微软雅黑" w:eastAsia="微软雅黑" w:hAnsi="微软雅黑" w:hint="eastAsia"/>
        </w:rPr>
        <w:t xml:space="preserve">{镜像组1 </w:t>
      </w:r>
      <w:r>
        <w:rPr>
          <w:rFonts w:ascii="微软雅黑" w:eastAsia="微软雅黑" w:hAnsi="微软雅黑"/>
        </w:rPr>
        <w:t xml:space="preserve">| </w:t>
      </w:r>
      <w:r>
        <w:rPr>
          <w:rFonts w:ascii="微软雅黑" w:eastAsia="微软雅黑" w:hAnsi="微软雅黑" w:hint="eastAsia"/>
        </w:rPr>
        <w:t xml:space="preserve">镜像组2 | 镜像组3 </w:t>
      </w:r>
      <w:r>
        <w:rPr>
          <w:rFonts w:ascii="微软雅黑" w:eastAsia="微软雅黑" w:hAnsi="微软雅黑"/>
        </w:rPr>
        <w:t xml:space="preserve">| </w:t>
      </w:r>
      <w:r>
        <w:rPr>
          <w:rFonts w:ascii="微软雅黑" w:eastAsia="微软雅黑" w:hAnsi="微软雅黑" w:hint="eastAsia"/>
        </w:rPr>
        <w:t>镜像组4}</w:t>
      </w:r>
      <w:r w:rsidR="00E07C01">
        <w:rPr>
          <w:rFonts w:ascii="微软雅黑" w:eastAsia="微软雅黑" w:hAnsi="微软雅黑" w:hint="eastAsia"/>
        </w:rPr>
        <w:t>，</w:t>
      </w:r>
      <w:r w:rsidR="00E07C01">
        <w:rPr>
          <w:rFonts w:ascii="微软雅黑" w:eastAsia="微软雅黑" w:hAnsi="微软雅黑"/>
        </w:rPr>
        <w:t>镜像组只能选择空的镜像组，否则需提示“</w:t>
      </w:r>
      <w:r w:rsidR="00E07C01">
        <w:rPr>
          <w:rFonts w:ascii="微软雅黑" w:eastAsia="微软雅黑" w:hAnsi="微软雅黑" w:hint="eastAsia"/>
        </w:rPr>
        <w:t>镜像组</w:t>
      </w:r>
      <w:r w:rsidR="00E07C01">
        <w:rPr>
          <w:rFonts w:ascii="微软雅黑" w:eastAsia="微软雅黑" w:hAnsi="微软雅黑"/>
        </w:rPr>
        <w:t>已绑定端口”</w:t>
      </w:r>
      <w:r w:rsidR="00E07C01">
        <w:rPr>
          <w:rFonts w:ascii="微软雅黑" w:eastAsia="微软雅黑" w:hAnsi="微软雅黑" w:hint="eastAsia"/>
        </w:rPr>
        <w:t>。</w:t>
      </w:r>
    </w:p>
    <w:p w14:paraId="4F6DF9FC" w14:textId="068A1C8B" w:rsidR="00E07C01" w:rsidRDefault="00E07C01" w:rsidP="00E07C01">
      <w:pPr>
        <w:pStyle w:val="af2"/>
        <w:ind w:left="2095" w:firstLineChars="0" w:firstLine="0"/>
        <w:rPr>
          <w:rFonts w:ascii="微软雅黑" w:eastAsia="微软雅黑" w:hAnsi="微软雅黑"/>
        </w:rPr>
      </w:pPr>
      <w:r w:rsidRPr="00E07C01">
        <w:rPr>
          <w:rFonts w:ascii="微软雅黑" w:eastAsia="微软雅黑" w:hAnsi="微软雅黑" w:hint="eastAsia"/>
          <w:color w:val="FF0000"/>
        </w:rPr>
        <w:t>注：</w:t>
      </w:r>
      <w:r>
        <w:rPr>
          <w:rFonts w:ascii="微软雅黑" w:eastAsia="微软雅黑" w:hAnsi="微软雅黑" w:hint="eastAsia"/>
        </w:rPr>
        <w:t>页面</w:t>
      </w:r>
      <w:r>
        <w:rPr>
          <w:rFonts w:ascii="微软雅黑" w:eastAsia="微软雅黑" w:hAnsi="微软雅黑"/>
        </w:rPr>
        <w:t>需提示“</w:t>
      </w:r>
      <w:r>
        <w:rPr>
          <w:rFonts w:ascii="微软雅黑" w:eastAsia="微软雅黑" w:hAnsi="微软雅黑" w:hint="eastAsia"/>
        </w:rPr>
        <w:t>镜像功能需要前往</w:t>
      </w:r>
      <w:r w:rsidRPr="00E07C01">
        <w:rPr>
          <w:rFonts w:ascii="微软雅黑" w:eastAsia="微软雅黑" w:hAnsi="微软雅黑" w:hint="eastAsia"/>
        </w:rPr>
        <w:t>维护</w:t>
      </w:r>
      <w:r>
        <w:rPr>
          <w:rFonts w:ascii="微软雅黑" w:eastAsia="微软雅黑" w:hAnsi="微软雅黑" w:hint="eastAsia"/>
        </w:rPr>
        <w:t>→</w:t>
      </w:r>
      <w:r w:rsidRPr="00E07C01">
        <w:rPr>
          <w:rFonts w:ascii="微软雅黑" w:eastAsia="微软雅黑" w:hAnsi="微软雅黑" w:hint="eastAsia"/>
        </w:rPr>
        <w:t>诊断</w:t>
      </w:r>
      <w:r>
        <w:rPr>
          <w:rFonts w:ascii="微软雅黑" w:eastAsia="微软雅黑" w:hAnsi="微软雅黑" w:hint="eastAsia"/>
        </w:rPr>
        <w:t>→镜像</w:t>
      </w:r>
      <w:r w:rsidRPr="00E07C01">
        <w:rPr>
          <w:rFonts w:ascii="微软雅黑" w:eastAsia="微软雅黑" w:hAnsi="微软雅黑" w:hint="eastAsia"/>
        </w:rPr>
        <w:t>配置</w:t>
      </w:r>
      <w:r w:rsidRPr="00FF089A">
        <w:rPr>
          <w:rFonts w:ascii="微软雅黑" w:eastAsia="微软雅黑" w:hAnsi="微软雅黑" w:hint="eastAsia"/>
          <w:strike/>
          <w:color w:val="B2B2B2"/>
        </w:rPr>
        <w:t>观察口</w:t>
      </w:r>
      <w:r w:rsidRPr="00E07C01">
        <w:rPr>
          <w:rFonts w:ascii="微软雅黑" w:eastAsia="微软雅黑" w:hAnsi="微软雅黑" w:hint="eastAsia"/>
        </w:rPr>
        <w:t>生效</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一旦</w:t>
      </w:r>
      <w:r>
        <w:rPr>
          <w:rFonts w:ascii="微软雅黑" w:eastAsia="微软雅黑" w:hAnsi="微软雅黑" w:hint="eastAsia"/>
        </w:rPr>
        <w:t>配置</w:t>
      </w:r>
      <w:r>
        <w:rPr>
          <w:rFonts w:ascii="微软雅黑" w:eastAsia="微软雅黑" w:hAnsi="微软雅黑"/>
        </w:rPr>
        <w:t>完成，</w:t>
      </w:r>
      <w:r>
        <w:rPr>
          <w:rFonts w:ascii="微软雅黑" w:eastAsia="微软雅黑" w:hAnsi="微软雅黑" w:hint="eastAsia"/>
        </w:rPr>
        <w:t>维护</w:t>
      </w:r>
      <w:r>
        <w:rPr>
          <w:rFonts w:ascii="微软雅黑" w:eastAsia="微软雅黑" w:hAnsi="微软雅黑"/>
        </w:rPr>
        <w:t>→诊断→镜像处</w:t>
      </w:r>
      <w:r>
        <w:rPr>
          <w:rFonts w:ascii="微软雅黑" w:eastAsia="微软雅黑" w:hAnsi="微软雅黑" w:hint="eastAsia"/>
        </w:rPr>
        <w:t>需</w:t>
      </w:r>
      <w:r>
        <w:rPr>
          <w:rFonts w:ascii="微软雅黑" w:eastAsia="微软雅黑" w:hAnsi="微软雅黑"/>
        </w:rPr>
        <w:t>显示ACL相关内容，详情见</w:t>
      </w:r>
      <w:hyperlink w:anchor="_13.2.5.1_端口镜像/Port_Mirroring(FP1B)" w:history="1">
        <w:r w:rsidRPr="00E07C01">
          <w:rPr>
            <w:rStyle w:val="af"/>
            <w:rFonts w:ascii="微软雅黑" w:eastAsia="微软雅黑" w:hAnsi="微软雅黑" w:hint="eastAsia"/>
            <w:i/>
          </w:rPr>
          <w:t>[维护</w:t>
        </w:r>
        <w:r w:rsidRPr="00E07C01">
          <w:rPr>
            <w:rStyle w:val="af"/>
            <w:rFonts w:ascii="微软雅黑" w:eastAsia="微软雅黑" w:hAnsi="微软雅黑"/>
            <w:i/>
          </w:rPr>
          <w:t>→诊断→镜像</w:t>
        </w:r>
        <w:r w:rsidRPr="00E07C01">
          <w:rPr>
            <w:rStyle w:val="af"/>
            <w:rFonts w:ascii="微软雅黑" w:eastAsia="微软雅黑" w:hAnsi="微软雅黑" w:hint="eastAsia"/>
            <w:i/>
          </w:rPr>
          <w:t>]</w:t>
        </w:r>
      </w:hyperlink>
      <w:r>
        <w:rPr>
          <w:rFonts w:ascii="微软雅黑" w:eastAsia="微软雅黑" w:hAnsi="微软雅黑" w:hint="eastAsia"/>
        </w:rPr>
        <w:t>处的</w:t>
      </w:r>
      <w:r>
        <w:rPr>
          <w:rFonts w:ascii="微软雅黑" w:eastAsia="微软雅黑" w:hAnsi="微软雅黑"/>
        </w:rPr>
        <w:t>说明</w:t>
      </w:r>
    </w:p>
    <w:p w14:paraId="580B440C" w14:textId="77777777" w:rsidR="006E36D2" w:rsidRPr="00E07C01" w:rsidRDefault="006E36D2" w:rsidP="006478EB">
      <w:pPr>
        <w:pStyle w:val="af2"/>
        <w:numPr>
          <w:ilvl w:val="0"/>
          <w:numId w:val="565"/>
        </w:numPr>
        <w:ind w:firstLineChars="0"/>
        <w:rPr>
          <w:rFonts w:ascii="微软雅黑" w:eastAsia="微软雅黑" w:hAnsi="微软雅黑"/>
          <w:strike/>
          <w:color w:val="B2B2B2"/>
        </w:rPr>
      </w:pPr>
      <w:r w:rsidRPr="00E07C01">
        <w:rPr>
          <w:rFonts w:ascii="微软雅黑" w:eastAsia="微软雅黑" w:hAnsi="微软雅黑" w:hint="eastAsia"/>
          <w:strike/>
          <w:color w:val="B2B2B2"/>
        </w:rPr>
        <w:t>类型</w:t>
      </w:r>
      <w:r w:rsidRPr="00E07C01">
        <w:rPr>
          <w:rFonts w:ascii="微软雅黑" w:eastAsia="微软雅黑" w:hAnsi="微软雅黑"/>
          <w:strike/>
          <w:color w:val="B2B2B2"/>
        </w:rPr>
        <w:t>：【</w:t>
      </w:r>
      <w:r w:rsidRPr="00E07C01">
        <w:rPr>
          <w:rFonts w:ascii="微软雅黑" w:eastAsia="微软雅黑" w:hAnsi="微软雅黑" w:hint="eastAsia"/>
          <w:strike/>
          <w:color w:val="B2B2B2"/>
        </w:rPr>
        <w:t>单选</w:t>
      </w:r>
      <w:r w:rsidRPr="00E07C01">
        <w:rPr>
          <w:rFonts w:ascii="微软雅黑" w:eastAsia="微软雅黑" w:hAnsi="微软雅黑"/>
          <w:strike/>
          <w:color w:val="B2B2B2"/>
        </w:rPr>
        <w:t>】</w:t>
      </w:r>
      <w:r w:rsidRPr="00E07C01">
        <w:rPr>
          <w:rFonts w:ascii="微软雅黑" w:eastAsia="微软雅黑" w:hAnsi="微软雅黑" w:hint="eastAsia"/>
          <w:strike/>
          <w:color w:val="B2B2B2"/>
        </w:rPr>
        <w:t>设置</w:t>
      </w:r>
      <w:r w:rsidRPr="00E07C01">
        <w:rPr>
          <w:rFonts w:ascii="微软雅黑" w:eastAsia="微软雅黑" w:hAnsi="微软雅黑"/>
          <w:strike/>
          <w:color w:val="B2B2B2"/>
        </w:rPr>
        <w:t>镜像</w:t>
      </w:r>
      <w:r w:rsidRPr="00E07C01">
        <w:rPr>
          <w:rFonts w:ascii="微软雅黑" w:eastAsia="微软雅黑" w:hAnsi="微软雅黑" w:hint="eastAsia"/>
          <w:strike/>
          <w:color w:val="B2B2B2"/>
        </w:rPr>
        <w:t>抓</w:t>
      </w:r>
      <w:r w:rsidRPr="00E07C01">
        <w:rPr>
          <w:rFonts w:ascii="微软雅黑" w:eastAsia="微软雅黑" w:hAnsi="微软雅黑"/>
          <w:strike/>
          <w:color w:val="B2B2B2"/>
        </w:rPr>
        <w:t>的数据</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类型，选项有{</w:t>
      </w:r>
      <w:r w:rsidRPr="00E07C01">
        <w:rPr>
          <w:rFonts w:ascii="微软雅黑" w:eastAsia="微软雅黑" w:hAnsi="微软雅黑" w:hint="eastAsia"/>
          <w:strike/>
          <w:color w:val="B2B2B2"/>
        </w:rPr>
        <w:t xml:space="preserve">原始报文 </w:t>
      </w:r>
      <w:r w:rsidRPr="00E07C01">
        <w:rPr>
          <w:rFonts w:ascii="微软雅黑" w:eastAsia="微软雅黑" w:hAnsi="微软雅黑"/>
          <w:strike/>
          <w:color w:val="B2B2B2"/>
        </w:rPr>
        <w:t xml:space="preserve">| </w:t>
      </w:r>
      <w:r w:rsidRPr="00E07C01">
        <w:rPr>
          <w:rFonts w:ascii="微软雅黑" w:eastAsia="微软雅黑" w:hAnsi="微软雅黑" w:hint="eastAsia"/>
          <w:strike/>
          <w:color w:val="B2B2B2"/>
        </w:rPr>
        <w:t>修改后</w:t>
      </w:r>
      <w:r w:rsidRPr="00E07C01">
        <w:rPr>
          <w:rFonts w:ascii="微软雅黑" w:eastAsia="微软雅黑" w:hAnsi="微软雅黑"/>
          <w:strike/>
          <w:color w:val="B2B2B2"/>
        </w:rPr>
        <w:t>的</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w:t>
      </w:r>
      <w:r w:rsidRPr="00E07C01">
        <w:rPr>
          <w:rFonts w:ascii="微软雅黑" w:eastAsia="微软雅黑" w:hAnsi="微软雅黑" w:hint="eastAsia"/>
          <w:strike/>
          <w:color w:val="B2B2B2"/>
        </w:rPr>
        <w:t>，</w:t>
      </w:r>
      <w:r w:rsidRPr="00E07C01">
        <w:rPr>
          <w:rFonts w:ascii="微软雅黑" w:eastAsia="微软雅黑" w:hAnsi="微软雅黑"/>
          <w:strike/>
          <w:color w:val="B2B2B2"/>
        </w:rPr>
        <w:t>默认原始数据包</w:t>
      </w:r>
      <w:r w:rsidRPr="00E07C01">
        <w:rPr>
          <w:rFonts w:ascii="微软雅黑" w:eastAsia="微软雅黑" w:hAnsi="微软雅黑" w:hint="eastAsia"/>
          <w:strike/>
          <w:color w:val="B2B2B2"/>
        </w:rPr>
        <w:t>，</w:t>
      </w:r>
      <w:r w:rsidRPr="00E07C01">
        <w:rPr>
          <w:rFonts w:ascii="微软雅黑" w:eastAsia="微软雅黑" w:hAnsi="微软雅黑"/>
          <w:strike/>
          <w:color w:val="B2B2B2"/>
        </w:rPr>
        <w:t>即</w:t>
      </w:r>
      <w:r w:rsidRPr="00E07C01">
        <w:rPr>
          <w:rFonts w:ascii="微软雅黑" w:eastAsia="微软雅黑" w:hAnsi="微软雅黑" w:hint="eastAsia"/>
          <w:strike/>
          <w:color w:val="B2B2B2"/>
        </w:rPr>
        <w:t>抓原始</w:t>
      </w:r>
      <w:r w:rsidRPr="00E07C01">
        <w:rPr>
          <w:rFonts w:ascii="微软雅黑" w:eastAsia="微软雅黑" w:hAnsi="微软雅黑"/>
          <w:strike/>
          <w:color w:val="B2B2B2"/>
        </w:rPr>
        <w:t>进来的数据</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，而修改数据包则是抓</w:t>
      </w:r>
      <w:r w:rsidRPr="00E07C01">
        <w:rPr>
          <w:rFonts w:ascii="微软雅黑" w:eastAsia="微软雅黑" w:hAnsi="微软雅黑" w:hint="eastAsia"/>
          <w:strike/>
          <w:color w:val="B2B2B2"/>
        </w:rPr>
        <w:t>经</w:t>
      </w:r>
      <w:r w:rsidRPr="00E07C01">
        <w:rPr>
          <w:rFonts w:ascii="微软雅黑" w:eastAsia="微软雅黑" w:hAnsi="微软雅黑"/>
          <w:strike/>
          <w:color w:val="B2B2B2"/>
        </w:rPr>
        <w:t>ACL修改过的数据</w:t>
      </w:r>
      <w:r w:rsidRPr="00E07C01">
        <w:rPr>
          <w:rFonts w:ascii="微软雅黑" w:eastAsia="微软雅黑" w:hAnsi="微软雅黑" w:hint="eastAsia"/>
          <w:strike/>
          <w:color w:val="B2B2B2"/>
        </w:rPr>
        <w:t>报文</w:t>
      </w:r>
    </w:p>
    <w:p w14:paraId="5437EF67" w14:textId="52DA9940" w:rsidR="003D0569" w:rsidRPr="00E07C01" w:rsidRDefault="003D0569" w:rsidP="003D0569">
      <w:pPr>
        <w:pStyle w:val="af2"/>
        <w:ind w:left="2095" w:firstLineChars="0" w:firstLine="0"/>
        <w:rPr>
          <w:rFonts w:ascii="微软雅黑" w:eastAsia="微软雅黑" w:hAnsi="微软雅黑"/>
          <w:strike/>
          <w:color w:val="B2B2B2"/>
        </w:rPr>
      </w:pPr>
      <w:r w:rsidRPr="00E07C01">
        <w:rPr>
          <w:rFonts w:ascii="微软雅黑" w:eastAsia="微软雅黑" w:hAnsi="微软雅黑" w:hint="eastAsia"/>
          <w:strike/>
          <w:color w:val="B2B2B2"/>
        </w:rPr>
        <w:t>注：</w:t>
      </w:r>
      <w:r w:rsidRPr="00E07C01">
        <w:rPr>
          <w:rFonts w:ascii="微软雅黑" w:eastAsia="微软雅黑" w:hAnsi="微软雅黑"/>
          <w:strike/>
          <w:color w:val="B2B2B2"/>
        </w:rPr>
        <w:t>由于芯片差异，</w:t>
      </w:r>
      <w:r w:rsidRPr="00E07C01">
        <w:rPr>
          <w:rFonts w:ascii="微软雅黑" w:eastAsia="微软雅黑" w:hAnsi="微软雅黑" w:hint="eastAsia"/>
          <w:strike/>
          <w:color w:val="B2B2B2"/>
        </w:rPr>
        <w:t>838</w:t>
      </w:r>
      <w:r w:rsidRPr="00E07C01">
        <w:rPr>
          <w:rFonts w:ascii="微软雅黑" w:eastAsia="微软雅黑" w:hAnsi="微软雅黑"/>
          <w:strike/>
          <w:color w:val="B2B2B2"/>
        </w:rPr>
        <w:t>X</w:t>
      </w:r>
      <w:r w:rsidRPr="00E07C01">
        <w:rPr>
          <w:rFonts w:ascii="微软雅黑" w:eastAsia="微软雅黑" w:hAnsi="微软雅黑" w:hint="eastAsia"/>
          <w:strike/>
          <w:color w:val="B2B2B2"/>
        </w:rPr>
        <w:t>芯片平台支持</w:t>
      </w:r>
      <w:r w:rsidRPr="00E07C01">
        <w:rPr>
          <w:rFonts w:ascii="微软雅黑" w:eastAsia="微软雅黑" w:hAnsi="微软雅黑"/>
          <w:strike/>
          <w:color w:val="B2B2B2"/>
        </w:rPr>
        <w:t>原始</w:t>
      </w:r>
      <w:r w:rsidRPr="00E07C01">
        <w:rPr>
          <w:rFonts w:ascii="微软雅黑" w:eastAsia="微软雅黑" w:hAnsi="微软雅黑" w:hint="eastAsia"/>
          <w:strike/>
          <w:color w:val="B2B2B2"/>
        </w:rPr>
        <w:t>报文</w:t>
      </w:r>
      <w:r w:rsidRPr="00E07C01">
        <w:rPr>
          <w:rFonts w:ascii="微软雅黑" w:eastAsia="微软雅黑" w:hAnsi="微软雅黑"/>
          <w:strike/>
          <w:color w:val="B2B2B2"/>
        </w:rPr>
        <w:t>和修改后报文的镜像抓取，</w:t>
      </w:r>
      <w:r w:rsidRPr="00E07C01">
        <w:rPr>
          <w:rFonts w:ascii="微软雅黑" w:eastAsia="微软雅黑" w:hAnsi="微软雅黑" w:hint="eastAsia"/>
          <w:strike/>
          <w:color w:val="B2B2B2"/>
        </w:rPr>
        <w:t>93</w:t>
      </w:r>
      <w:r w:rsidRPr="00E07C01">
        <w:rPr>
          <w:rFonts w:ascii="微软雅黑" w:eastAsia="微软雅黑" w:hAnsi="微软雅黑"/>
          <w:strike/>
          <w:color w:val="B2B2B2"/>
        </w:rPr>
        <w:t>XX芯片平台仅支持</w:t>
      </w:r>
      <w:r w:rsidRPr="00E07C01">
        <w:rPr>
          <w:rFonts w:ascii="微软雅黑" w:eastAsia="微软雅黑" w:hAnsi="微软雅黑" w:hint="eastAsia"/>
          <w:strike/>
          <w:color w:val="B2B2B2"/>
        </w:rPr>
        <w:t>原始</w:t>
      </w:r>
      <w:r w:rsidRPr="00E07C01">
        <w:rPr>
          <w:rFonts w:ascii="微软雅黑" w:eastAsia="微软雅黑" w:hAnsi="微软雅黑"/>
          <w:strike/>
          <w:color w:val="B2B2B2"/>
        </w:rPr>
        <w:t>报文的镜像抓取，故</w:t>
      </w:r>
      <w:r w:rsidRPr="00E07C01">
        <w:rPr>
          <w:rFonts w:ascii="微软雅黑" w:eastAsia="微软雅黑" w:hAnsi="微软雅黑" w:hint="eastAsia"/>
          <w:strike/>
          <w:color w:val="B2B2B2"/>
        </w:rPr>
        <w:t>配置项</w:t>
      </w:r>
      <w:r w:rsidRPr="00E07C01">
        <w:rPr>
          <w:rFonts w:ascii="微软雅黑" w:eastAsia="微软雅黑" w:hAnsi="微软雅黑"/>
          <w:strike/>
          <w:color w:val="B2B2B2"/>
        </w:rPr>
        <w:t>“</w:t>
      </w:r>
      <w:r w:rsidRPr="00E07C01">
        <w:rPr>
          <w:rFonts w:ascii="微软雅黑" w:eastAsia="微软雅黑" w:hAnsi="微软雅黑" w:hint="eastAsia"/>
          <w:strike/>
          <w:color w:val="B2B2B2"/>
        </w:rPr>
        <w:t>类型</w:t>
      </w:r>
      <w:r w:rsidRPr="00E07C01">
        <w:rPr>
          <w:rFonts w:ascii="微软雅黑" w:eastAsia="微软雅黑" w:hAnsi="微软雅黑"/>
          <w:strike/>
          <w:color w:val="B2B2B2"/>
        </w:rPr>
        <w:t>”</w:t>
      </w:r>
      <w:r w:rsidRPr="00E07C01">
        <w:rPr>
          <w:rFonts w:ascii="微软雅黑" w:eastAsia="微软雅黑" w:hAnsi="微软雅黑" w:hint="eastAsia"/>
          <w:strike/>
          <w:color w:val="B2B2B2"/>
        </w:rPr>
        <w:t>仅838</w:t>
      </w:r>
      <w:r w:rsidRPr="00E07C01">
        <w:rPr>
          <w:rFonts w:ascii="微软雅黑" w:eastAsia="微软雅黑" w:hAnsi="微软雅黑"/>
          <w:strike/>
          <w:color w:val="B2B2B2"/>
        </w:rPr>
        <w:t>X芯片平台支持，</w:t>
      </w:r>
      <w:r w:rsidRPr="00E07C01">
        <w:rPr>
          <w:rFonts w:ascii="微软雅黑" w:eastAsia="微软雅黑" w:hAnsi="微软雅黑" w:hint="eastAsia"/>
          <w:strike/>
          <w:color w:val="B2B2B2"/>
        </w:rPr>
        <w:t>93</w:t>
      </w:r>
      <w:r w:rsidRPr="00E07C01">
        <w:rPr>
          <w:rFonts w:ascii="微软雅黑" w:eastAsia="微软雅黑" w:hAnsi="微软雅黑"/>
          <w:strike/>
          <w:color w:val="B2B2B2"/>
        </w:rPr>
        <w:t>XX芯片平台默认使用</w:t>
      </w:r>
      <w:r w:rsidR="00950542" w:rsidRPr="00E07C01">
        <w:rPr>
          <w:rFonts w:ascii="微软雅黑" w:eastAsia="微软雅黑" w:hAnsi="微软雅黑"/>
          <w:strike/>
          <w:color w:val="B2B2B2"/>
        </w:rPr>
        <w:t>原始</w:t>
      </w:r>
      <w:r w:rsidR="00950542" w:rsidRPr="00E07C01">
        <w:rPr>
          <w:rFonts w:ascii="微软雅黑" w:eastAsia="微软雅黑" w:hAnsi="微软雅黑" w:hint="eastAsia"/>
          <w:strike/>
          <w:color w:val="B2B2B2"/>
        </w:rPr>
        <w:t>报文</w:t>
      </w:r>
      <w:r w:rsidRPr="00E07C01">
        <w:rPr>
          <w:rFonts w:ascii="微软雅黑" w:eastAsia="微软雅黑" w:hAnsi="微软雅黑"/>
          <w:strike/>
          <w:color w:val="B2B2B2"/>
        </w:rPr>
        <w:t>进行镜像抓取</w:t>
      </w:r>
    </w:p>
    <w:p w14:paraId="433E73C0" w14:textId="6FC52A59" w:rsidR="006E36D2" w:rsidRDefault="006E36D2" w:rsidP="006478EB">
      <w:pPr>
        <w:pStyle w:val="af2"/>
        <w:numPr>
          <w:ilvl w:val="0"/>
          <w:numId w:val="564"/>
        </w:numPr>
        <w:ind w:firstLineChars="0"/>
        <w:rPr>
          <w:rFonts w:ascii="微软雅黑" w:eastAsia="微软雅黑" w:hAnsi="微软雅黑"/>
        </w:rPr>
      </w:pPr>
      <w:r>
        <w:rPr>
          <w:rFonts w:ascii="微软雅黑" w:eastAsia="微软雅黑" w:hAnsi="微软雅黑" w:hint="eastAsia"/>
        </w:rPr>
        <w:t>优先级</w:t>
      </w:r>
      <w:r w:rsidR="001305A7">
        <w:rPr>
          <w:rFonts w:ascii="微软雅黑" w:eastAsia="微软雅黑" w:hAnsi="微软雅黑" w:hint="eastAsia"/>
        </w:rPr>
        <w:t>映射</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规则命中后</w:t>
      </w:r>
      <w:r>
        <w:rPr>
          <w:rFonts w:ascii="微软雅黑" w:eastAsia="微软雅黑" w:hAnsi="微软雅黑" w:hint="eastAsia"/>
        </w:rPr>
        <w:t>是否</w:t>
      </w:r>
      <w:r>
        <w:rPr>
          <w:rFonts w:ascii="微软雅黑" w:eastAsia="微软雅黑" w:hAnsi="微软雅黑"/>
        </w:rPr>
        <w:t>对报文</w:t>
      </w:r>
      <w:r>
        <w:rPr>
          <w:rFonts w:ascii="微软雅黑" w:eastAsia="微软雅黑" w:hAnsi="微软雅黑" w:hint="eastAsia"/>
        </w:rPr>
        <w:t>在</w:t>
      </w:r>
      <w:r>
        <w:rPr>
          <w:rFonts w:ascii="微软雅黑" w:eastAsia="微软雅黑" w:hAnsi="微软雅黑"/>
        </w:rPr>
        <w:t>交换机内部优先级进行</w:t>
      </w:r>
      <w:r w:rsidR="001305A7">
        <w:rPr>
          <w:rFonts w:ascii="微软雅黑" w:eastAsia="微软雅黑" w:hAnsi="微软雅黑" w:hint="eastAsia"/>
        </w:rPr>
        <w:t>映射</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开启</w:t>
      </w:r>
      <w:r>
        <w:rPr>
          <w:rFonts w:ascii="微软雅黑" w:eastAsia="微软雅黑" w:hAnsi="微软雅黑"/>
        </w:rPr>
        <w:t>后，需要设置如下内容：</w:t>
      </w:r>
    </w:p>
    <w:p w14:paraId="4DEB5C19" w14:textId="77777777" w:rsidR="006E36D2" w:rsidRDefault="006E36D2" w:rsidP="006478EB">
      <w:pPr>
        <w:pStyle w:val="af2"/>
        <w:numPr>
          <w:ilvl w:val="0"/>
          <w:numId w:val="565"/>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设置报文</w:t>
      </w:r>
      <w:r>
        <w:rPr>
          <w:rFonts w:ascii="微软雅黑" w:eastAsia="微软雅黑" w:hAnsi="微软雅黑"/>
        </w:rPr>
        <w:t>重映射后的优先级，取值范围为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整数</w:t>
      </w:r>
    </w:p>
    <w:p w14:paraId="44E435FC" w14:textId="3ED5D41A" w:rsidR="003128D4" w:rsidRPr="00973F66" w:rsidRDefault="008602E8" w:rsidP="003128D4">
      <w:pPr>
        <w:pStyle w:val="af2"/>
        <w:numPr>
          <w:ilvl w:val="0"/>
          <w:numId w:val="564"/>
        </w:numPr>
        <w:ind w:firstLineChars="0"/>
        <w:rPr>
          <w:rFonts w:ascii="微软雅黑" w:eastAsia="微软雅黑" w:hAnsi="微软雅黑"/>
          <w:strike/>
          <w:color w:val="B2B2B2"/>
        </w:rPr>
      </w:pPr>
      <w:r>
        <w:rPr>
          <w:rFonts w:ascii="微软雅黑" w:eastAsia="微软雅黑" w:hAnsi="微软雅黑" w:hint="eastAsia"/>
        </w:rPr>
        <w:t>限速：</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设置对</w:t>
      </w:r>
      <w:r>
        <w:rPr>
          <w:rFonts w:ascii="微软雅黑" w:eastAsia="微软雅黑" w:hAnsi="微软雅黑"/>
        </w:rPr>
        <w:t>匹配</w:t>
      </w:r>
      <w:r>
        <w:rPr>
          <w:rFonts w:ascii="微软雅黑" w:eastAsia="微软雅黑" w:hAnsi="微软雅黑" w:hint="eastAsia"/>
        </w:rPr>
        <w:t>ACL</w:t>
      </w:r>
      <w:r>
        <w:rPr>
          <w:rFonts w:ascii="微软雅黑" w:eastAsia="微软雅黑" w:hAnsi="微软雅黑"/>
        </w:rPr>
        <w:t>规则的</w:t>
      </w:r>
      <w:r>
        <w:rPr>
          <w:rFonts w:ascii="微软雅黑" w:eastAsia="微软雅黑" w:hAnsi="微软雅黑" w:hint="eastAsia"/>
        </w:rPr>
        <w:t>报文</w:t>
      </w:r>
      <w:r>
        <w:rPr>
          <w:rFonts w:ascii="微软雅黑" w:eastAsia="微软雅黑" w:hAnsi="微软雅黑"/>
        </w:rPr>
        <w:t>进行限速，</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禁用</w:t>
      </w:r>
      <w:r>
        <w:rPr>
          <w:rFonts w:ascii="微软雅黑" w:eastAsia="微软雅黑" w:hAnsi="微软雅黑"/>
        </w:rPr>
        <w:t xml:space="preserve">| </w:t>
      </w:r>
      <w:r>
        <w:rPr>
          <w:rFonts w:ascii="微软雅黑" w:eastAsia="微软雅黑" w:hAnsi="微软雅黑" w:hint="eastAsia"/>
        </w:rPr>
        <w:t>各</w:t>
      </w:r>
      <w:r>
        <w:rPr>
          <w:rFonts w:ascii="微软雅黑" w:eastAsia="微软雅黑" w:hAnsi="微软雅黑" w:hint="eastAsia"/>
        </w:rPr>
        <w:lastRenderedPageBreak/>
        <w:t>个限速组ID</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禁用</w:t>
      </w:r>
      <w:r>
        <w:rPr>
          <w:rFonts w:ascii="微软雅黑" w:eastAsia="微软雅黑" w:hAnsi="微软雅黑"/>
        </w:rPr>
        <w:t>。</w:t>
      </w:r>
      <w:r w:rsidR="003128D4" w:rsidRPr="00973F66">
        <w:rPr>
          <w:rFonts w:ascii="微软雅黑" w:eastAsia="微软雅黑" w:hAnsi="微软雅黑"/>
          <w:strike/>
          <w:color w:val="B2B2B2"/>
        </w:rPr>
        <w:t>开启后，需设置如下内容：</w:t>
      </w:r>
    </w:p>
    <w:p w14:paraId="01F7E8CF" w14:textId="77777777" w:rsidR="003128D4" w:rsidRPr="00973F66" w:rsidRDefault="003128D4" w:rsidP="003128D4">
      <w:pPr>
        <w:pStyle w:val="af2"/>
        <w:numPr>
          <w:ilvl w:val="0"/>
          <w:numId w:val="565"/>
        </w:numPr>
        <w:ind w:firstLineChars="0"/>
        <w:rPr>
          <w:rFonts w:ascii="微软雅黑" w:eastAsia="微软雅黑" w:hAnsi="微软雅黑"/>
          <w:strike/>
          <w:color w:val="B2B2B2"/>
        </w:rPr>
      </w:pPr>
      <w:r w:rsidRPr="00973F66">
        <w:rPr>
          <w:rFonts w:ascii="微软雅黑" w:eastAsia="微软雅黑" w:hAnsi="微软雅黑" w:hint="eastAsia"/>
          <w:strike/>
          <w:color w:val="B2B2B2"/>
        </w:rPr>
        <w:t>CIR</w:t>
      </w:r>
      <w:r w:rsidRPr="00973F66">
        <w:rPr>
          <w:rFonts w:ascii="微软雅黑" w:eastAsia="微软雅黑" w:hAnsi="微软雅黑"/>
          <w:strike/>
          <w:color w:val="B2B2B2"/>
        </w:rPr>
        <w:t xml:space="preserve"> (Kbps)</w:t>
      </w:r>
      <w:r w:rsidRPr="00973F66">
        <w:rPr>
          <w:rFonts w:ascii="微软雅黑" w:eastAsia="微软雅黑" w:hAnsi="微软雅黑" w:hint="eastAsia"/>
          <w:strike/>
          <w:color w:val="B2B2B2"/>
        </w:rPr>
        <w:t>：【text文本框】设置</w:t>
      </w:r>
      <w:r w:rsidRPr="00973F66">
        <w:rPr>
          <w:rFonts w:ascii="微软雅黑" w:eastAsia="微软雅黑" w:hAnsi="微软雅黑"/>
          <w:strike/>
          <w:color w:val="B2B2B2"/>
        </w:rPr>
        <w:t>指定承诺</w:t>
      </w:r>
      <w:r w:rsidRPr="00973F66">
        <w:rPr>
          <w:rFonts w:ascii="微软雅黑" w:eastAsia="微软雅黑" w:hAnsi="微软雅黑" w:hint="eastAsia"/>
          <w:strike/>
          <w:color w:val="B2B2B2"/>
        </w:rPr>
        <w:t>信息</w:t>
      </w:r>
      <w:r w:rsidRPr="00973F66">
        <w:rPr>
          <w:rFonts w:ascii="微软雅黑" w:eastAsia="微软雅黑" w:hAnsi="微软雅黑"/>
          <w:strike/>
          <w:color w:val="B2B2B2"/>
        </w:rPr>
        <w:t>速率，</w:t>
      </w:r>
      <w:r w:rsidRPr="00973F66">
        <w:rPr>
          <w:rFonts w:ascii="微软雅黑" w:eastAsia="微软雅黑" w:hAnsi="微软雅黑" w:hint="eastAsia"/>
          <w:strike/>
          <w:color w:val="B2B2B2"/>
        </w:rPr>
        <w:t>取值范围为1-10000000Kbps（万兆光口），必须为16的整数倍。</w:t>
      </w:r>
    </w:p>
    <w:p w14:paraId="1EAAF2AA" w14:textId="77777777" w:rsidR="003128D4" w:rsidRPr="00973F66" w:rsidRDefault="003128D4" w:rsidP="003128D4">
      <w:pPr>
        <w:pStyle w:val="af2"/>
        <w:numPr>
          <w:ilvl w:val="0"/>
          <w:numId w:val="565"/>
        </w:numPr>
        <w:ind w:firstLineChars="0"/>
        <w:rPr>
          <w:rFonts w:ascii="微软雅黑" w:eastAsia="微软雅黑" w:hAnsi="微软雅黑"/>
          <w:strike/>
          <w:color w:val="B2B2B2"/>
        </w:rPr>
      </w:pPr>
      <w:r w:rsidRPr="00973F66">
        <w:rPr>
          <w:rFonts w:ascii="微软雅黑" w:eastAsia="微软雅黑" w:hAnsi="微软雅黑"/>
          <w:strike/>
          <w:color w:val="B2B2B2"/>
        </w:rPr>
        <w:t>CBS (Byte)：【</w:t>
      </w:r>
      <w:r w:rsidRPr="00973F66">
        <w:rPr>
          <w:rFonts w:ascii="微软雅黑" w:eastAsia="微软雅黑" w:hAnsi="微软雅黑" w:hint="eastAsia"/>
          <w:strike/>
          <w:color w:val="B2B2B2"/>
        </w:rPr>
        <w:t>text文本框</w:t>
      </w:r>
      <w:r w:rsidRPr="00973F66">
        <w:rPr>
          <w:rFonts w:ascii="微软雅黑" w:eastAsia="微软雅黑" w:hAnsi="微软雅黑"/>
          <w:strike/>
          <w:color w:val="B2B2B2"/>
        </w:rPr>
        <w:t>】</w:t>
      </w:r>
      <w:r w:rsidRPr="00973F66">
        <w:rPr>
          <w:rFonts w:ascii="微软雅黑" w:eastAsia="微软雅黑" w:hAnsi="微软雅黑" w:hint="eastAsia"/>
          <w:strike/>
          <w:color w:val="B2B2B2"/>
        </w:rPr>
        <w:t>设置</w:t>
      </w:r>
      <w:r w:rsidRPr="00973F66">
        <w:rPr>
          <w:rFonts w:ascii="微软雅黑" w:eastAsia="微软雅黑" w:hAnsi="微软雅黑"/>
          <w:strike/>
          <w:color w:val="B2B2B2"/>
        </w:rPr>
        <w:t>指定承诺突发尺寸，即瞬间能够通过的承诺突发流量，取值范围为</w:t>
      </w:r>
      <w:r w:rsidRPr="00973F66">
        <w:rPr>
          <w:rFonts w:ascii="微软雅黑" w:eastAsia="微软雅黑" w:hAnsi="微软雅黑" w:hint="eastAsia"/>
          <w:strike/>
          <w:color w:val="B2B2B2"/>
        </w:rPr>
        <w:t>678-53247 Bytes（9300芯片平台） / 1368-53247 Bytes（9310芯片平台）。</w:t>
      </w:r>
    </w:p>
    <w:p w14:paraId="1F2C36B5" w14:textId="77777777" w:rsidR="003128D4" w:rsidRPr="00973F66" w:rsidRDefault="003128D4" w:rsidP="003128D4">
      <w:pPr>
        <w:pStyle w:val="af2"/>
        <w:ind w:left="2095" w:firstLineChars="0" w:firstLine="0"/>
        <w:rPr>
          <w:rFonts w:ascii="微软雅黑" w:eastAsia="微软雅黑" w:hAnsi="微软雅黑"/>
          <w:strike/>
          <w:color w:val="B2B2B2"/>
        </w:rPr>
      </w:pPr>
      <w:r w:rsidRPr="00973F66">
        <w:rPr>
          <w:rFonts w:ascii="微软雅黑" w:eastAsia="微软雅黑" w:hAnsi="微软雅黑" w:hint="eastAsia"/>
          <w:strike/>
          <w:color w:val="B2B2B2"/>
        </w:rPr>
        <w:t>注：CBS L2 838X芯片平台交换机不支持，L2 93XX芯片平台和L3交换机支持。</w:t>
      </w:r>
    </w:p>
    <w:p w14:paraId="7E3B8B27" w14:textId="26E34249" w:rsidR="003128D4" w:rsidRDefault="003128D4" w:rsidP="003128D4">
      <w:pPr>
        <w:pStyle w:val="af2"/>
        <w:numPr>
          <w:ilvl w:val="0"/>
          <w:numId w:val="564"/>
        </w:numPr>
        <w:ind w:firstLineChars="0"/>
        <w:rPr>
          <w:rFonts w:ascii="微软雅黑" w:eastAsia="微软雅黑" w:hAnsi="微软雅黑"/>
        </w:rPr>
      </w:pPr>
      <w:r>
        <w:rPr>
          <w:rFonts w:ascii="微软雅黑" w:eastAsia="微软雅黑" w:hAnsi="微软雅黑" w:hint="eastAsia"/>
        </w:rPr>
        <w:t>重定向</w:t>
      </w:r>
      <w:r w:rsidRPr="00E435F6">
        <w:rPr>
          <w:rFonts w:ascii="微软雅黑" w:eastAsia="微软雅黑" w:hAnsi="微软雅黑" w:hint="eastAsia"/>
          <w:color w:val="FFFFFF"/>
          <w:highlight w:val="cyan"/>
        </w:rPr>
        <w:t>(</w:t>
      </w:r>
      <w:r w:rsidRPr="00E435F6">
        <w:rPr>
          <w:rFonts w:ascii="微软雅黑" w:eastAsia="微软雅黑" w:hAnsi="微软雅黑"/>
          <w:color w:val="FFFFFF"/>
          <w:highlight w:val="cyan"/>
        </w:rPr>
        <w:t>FP3</w:t>
      </w:r>
      <w:r w:rsidRPr="00E435F6">
        <w:rPr>
          <w:rFonts w:ascii="微软雅黑" w:eastAsia="微软雅黑" w:hAnsi="微软雅黑" w:hint="eastAsia"/>
          <w:color w:val="FFFFFF"/>
          <w:highlight w:val="cyan"/>
        </w:rPr>
        <w:t>)</w:t>
      </w:r>
      <w:r w:rsidR="00F37E07">
        <w:rPr>
          <w:rFonts w:ascii="微软雅黑" w:eastAsia="微软雅黑" w:hAnsi="微软雅黑"/>
          <w:color w:val="FFFFFF"/>
        </w:rPr>
        <w:t xml:space="preserve"> </w:t>
      </w:r>
      <w:r w:rsidR="00F37E07" w:rsidRPr="00F37E07">
        <w:rPr>
          <w:rFonts w:ascii="微软雅黑" w:eastAsia="微软雅黑" w:hAnsi="微软雅黑" w:hint="eastAsia"/>
          <w:color w:val="FF0000"/>
        </w:rPr>
        <w:t>【</w:t>
      </w:r>
      <w:r w:rsidR="00F37E07" w:rsidRPr="00F37E07">
        <w:rPr>
          <w:rFonts w:ascii="微软雅黑" w:eastAsia="微软雅黑" w:hAnsi="微软雅黑" w:hint="eastAsia"/>
          <w:color w:val="FF0000"/>
        </w:rPr>
        <w:t>待评审</w:t>
      </w:r>
      <w:r w:rsidR="00F37E07">
        <w:rPr>
          <w:rFonts w:ascii="微软雅黑" w:eastAsia="微软雅黑" w:hAnsi="微软雅黑" w:hint="eastAsia"/>
          <w:color w:val="FF0000"/>
        </w:rPr>
        <w:t>】</w:t>
      </w:r>
      <w:r>
        <w:rPr>
          <w:rFonts w:ascii="微软雅黑" w:eastAsia="微软雅黑" w:hAnsi="微软雅黑"/>
        </w:rPr>
        <w:t>：</w:t>
      </w:r>
      <w:r>
        <w:rPr>
          <w:rFonts w:ascii="微软雅黑" w:eastAsia="微软雅黑" w:hAnsi="微软雅黑" w:hint="eastAsia"/>
        </w:rPr>
        <w:t>【下拉框】设置</w:t>
      </w:r>
      <w:r>
        <w:rPr>
          <w:rFonts w:ascii="微软雅黑" w:eastAsia="微软雅黑" w:hAnsi="微软雅黑"/>
        </w:rPr>
        <w:t>对匹配ACL规则的报文进行重定向，支持重定向到</w:t>
      </w:r>
      <w:r>
        <w:rPr>
          <w:rFonts w:ascii="微软雅黑" w:eastAsia="微软雅黑" w:hAnsi="微软雅黑" w:hint="eastAsia"/>
        </w:rPr>
        <w:t>CPU</w:t>
      </w:r>
      <w:r>
        <w:rPr>
          <w:rFonts w:ascii="微软雅黑" w:eastAsia="微软雅黑" w:hAnsi="微软雅黑"/>
        </w:rPr>
        <w:t>、指定接口或指定下一跳地址</w:t>
      </w:r>
      <w:r>
        <w:rPr>
          <w:rFonts w:ascii="微软雅黑" w:eastAsia="微软雅黑" w:hAnsi="微软雅黑" w:hint="eastAsia"/>
        </w:rPr>
        <w:t>，选项有</w:t>
      </w:r>
      <w:r>
        <w:rPr>
          <w:rFonts w:ascii="微软雅黑" w:eastAsia="微软雅黑" w:hAnsi="微软雅黑"/>
        </w:rPr>
        <w:t>{</w:t>
      </w:r>
      <w:r>
        <w:rPr>
          <w:rFonts w:ascii="微软雅黑" w:eastAsia="微软雅黑" w:hAnsi="微软雅黑" w:hint="eastAsia"/>
        </w:rPr>
        <w:t xml:space="preserve">禁用 </w:t>
      </w:r>
      <w:r>
        <w:rPr>
          <w:rFonts w:ascii="微软雅黑" w:eastAsia="微软雅黑" w:hAnsi="微软雅黑"/>
        </w:rPr>
        <w:t xml:space="preserve">| </w:t>
      </w:r>
      <w:r>
        <w:rPr>
          <w:rFonts w:ascii="微软雅黑" w:eastAsia="微软雅黑" w:hAnsi="微软雅黑" w:hint="eastAsia"/>
        </w:rPr>
        <w:t>重定向</w:t>
      </w:r>
      <w:r>
        <w:rPr>
          <w:rFonts w:ascii="微软雅黑" w:eastAsia="微软雅黑" w:hAnsi="微软雅黑"/>
        </w:rPr>
        <w:t xml:space="preserve">至CPU| </w:t>
      </w:r>
      <w:r>
        <w:rPr>
          <w:rFonts w:ascii="微软雅黑" w:eastAsia="微软雅黑" w:hAnsi="微软雅黑" w:hint="eastAsia"/>
        </w:rPr>
        <w:t>重定向</w:t>
      </w:r>
      <w:r>
        <w:rPr>
          <w:rFonts w:ascii="微软雅黑" w:eastAsia="微软雅黑" w:hAnsi="微软雅黑"/>
        </w:rPr>
        <w:t xml:space="preserve">至接口| </w:t>
      </w:r>
      <w:r>
        <w:rPr>
          <w:rFonts w:ascii="微软雅黑" w:eastAsia="微软雅黑" w:hAnsi="微软雅黑" w:hint="eastAsia"/>
        </w:rPr>
        <w:t>重定向</w:t>
      </w:r>
      <w:r>
        <w:rPr>
          <w:rFonts w:ascii="微软雅黑" w:eastAsia="微软雅黑" w:hAnsi="微软雅黑"/>
        </w:rPr>
        <w:t>至下一跳}</w:t>
      </w:r>
      <w:r>
        <w:rPr>
          <w:rFonts w:ascii="微软雅黑" w:eastAsia="微软雅黑" w:hAnsi="微软雅黑" w:hint="eastAsia"/>
        </w:rPr>
        <w:t>，</w:t>
      </w:r>
      <w:r>
        <w:rPr>
          <w:rFonts w:ascii="微软雅黑" w:eastAsia="微软雅黑" w:hAnsi="微软雅黑"/>
        </w:rPr>
        <w:t>默认禁用。</w:t>
      </w:r>
    </w:p>
    <w:p w14:paraId="4D56495C" w14:textId="77777777" w:rsidR="003128D4" w:rsidRDefault="003128D4" w:rsidP="003128D4">
      <w:pPr>
        <w:pStyle w:val="af2"/>
        <w:numPr>
          <w:ilvl w:val="0"/>
          <w:numId w:val="565"/>
        </w:numPr>
        <w:ind w:firstLineChars="0"/>
        <w:rPr>
          <w:rFonts w:ascii="微软雅黑" w:eastAsia="微软雅黑" w:hAnsi="微软雅黑"/>
        </w:rPr>
      </w:pPr>
      <w:r>
        <w:rPr>
          <w:rFonts w:ascii="微软雅黑" w:eastAsia="微软雅黑" w:hAnsi="微软雅黑" w:hint="eastAsia"/>
        </w:rPr>
        <w:t>重定向至接口</w:t>
      </w:r>
      <w:r>
        <w:rPr>
          <w:rFonts w:ascii="微软雅黑" w:eastAsia="微软雅黑" w:hAnsi="微软雅黑"/>
        </w:rPr>
        <w:t>：</w:t>
      </w:r>
      <w:r>
        <w:rPr>
          <w:rFonts w:ascii="微软雅黑" w:eastAsia="微软雅黑" w:hAnsi="微软雅黑" w:hint="eastAsia"/>
        </w:rPr>
        <w:t>【下拉框】当且仅当</w:t>
      </w:r>
      <w:r>
        <w:rPr>
          <w:rFonts w:ascii="微软雅黑" w:eastAsia="微软雅黑" w:hAnsi="微软雅黑"/>
        </w:rPr>
        <w:t>重定向选择“</w:t>
      </w:r>
      <w:r>
        <w:rPr>
          <w:rFonts w:ascii="微软雅黑" w:eastAsia="微软雅黑" w:hAnsi="微软雅黑" w:hint="eastAsia"/>
        </w:rPr>
        <w:t>重定向至</w:t>
      </w:r>
      <w:r>
        <w:rPr>
          <w:rFonts w:ascii="微软雅黑" w:eastAsia="微软雅黑" w:hAnsi="微软雅黑"/>
        </w:rPr>
        <w:t>接口”</w:t>
      </w:r>
      <w:r>
        <w:rPr>
          <w:rFonts w:ascii="微软雅黑" w:eastAsia="微软雅黑" w:hAnsi="微软雅黑" w:hint="eastAsia"/>
        </w:rPr>
        <w:t>时支持</w:t>
      </w:r>
      <w:r>
        <w:rPr>
          <w:rFonts w:ascii="微软雅黑" w:eastAsia="微软雅黑" w:hAnsi="微软雅黑"/>
        </w:rPr>
        <w:t>配置，选项为</w:t>
      </w:r>
      <w:r>
        <w:rPr>
          <w:rFonts w:ascii="微软雅黑" w:eastAsia="微软雅黑" w:hAnsi="微软雅黑" w:hint="eastAsia"/>
        </w:rPr>
        <w:t>不包括ACL绑定</w:t>
      </w:r>
      <w:r>
        <w:rPr>
          <w:rFonts w:ascii="微软雅黑" w:eastAsia="微软雅黑" w:hAnsi="微软雅黑"/>
        </w:rPr>
        <w:t>接口的其他所有</w:t>
      </w:r>
      <w:r>
        <w:rPr>
          <w:rFonts w:ascii="微软雅黑" w:eastAsia="微软雅黑" w:hAnsi="微软雅黑" w:hint="eastAsia"/>
        </w:rPr>
        <w:t>物理</w:t>
      </w:r>
      <w:r>
        <w:rPr>
          <w:rFonts w:ascii="微软雅黑" w:eastAsia="微软雅黑" w:hAnsi="微软雅黑"/>
        </w:rPr>
        <w:t>接口和聚合接口</w:t>
      </w:r>
    </w:p>
    <w:p w14:paraId="0249215F" w14:textId="020E4FC4" w:rsidR="003128D4" w:rsidRPr="00432884" w:rsidRDefault="003128D4" w:rsidP="003128D4">
      <w:pPr>
        <w:pStyle w:val="af2"/>
        <w:numPr>
          <w:ilvl w:val="0"/>
          <w:numId w:val="565"/>
        </w:numPr>
        <w:ind w:firstLineChars="0"/>
        <w:rPr>
          <w:rFonts w:ascii="微软雅黑" w:eastAsia="微软雅黑" w:hAnsi="微软雅黑"/>
        </w:rPr>
      </w:pPr>
      <w:r>
        <w:rPr>
          <w:rFonts w:ascii="微软雅黑" w:eastAsia="微软雅黑" w:hAnsi="微软雅黑" w:hint="eastAsia"/>
        </w:rPr>
        <w:t>下一跳地址</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重定向选择“</w:t>
      </w:r>
      <w:r>
        <w:rPr>
          <w:rFonts w:ascii="微软雅黑" w:eastAsia="微软雅黑" w:hAnsi="微软雅黑" w:hint="eastAsia"/>
        </w:rPr>
        <w:t>重定向</w:t>
      </w:r>
      <w:r>
        <w:rPr>
          <w:rFonts w:ascii="微软雅黑" w:eastAsia="微软雅黑" w:hAnsi="微软雅黑"/>
        </w:rPr>
        <w:t>至下一跳”</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w:t>
      </w:r>
      <w:r>
        <w:rPr>
          <w:rFonts w:ascii="微软雅黑" w:eastAsia="微软雅黑" w:hAnsi="微软雅黑"/>
        </w:rPr>
        <w:t>将报文重定向给非直连路由的下一跳，选项为</w:t>
      </w:r>
      <w:r w:rsidR="00FB4DFB">
        <w:rPr>
          <w:rFonts w:ascii="微软雅黑" w:eastAsia="微软雅黑" w:hAnsi="微软雅黑" w:hint="eastAsia"/>
        </w:rPr>
        <w:t>IPv6</w:t>
      </w:r>
      <w:r>
        <w:rPr>
          <w:rFonts w:ascii="微软雅黑" w:eastAsia="微软雅黑" w:hAnsi="微软雅黑" w:hint="eastAsia"/>
        </w:rPr>
        <w:t>路由表</w:t>
      </w:r>
      <w:r>
        <w:rPr>
          <w:rFonts w:ascii="微软雅黑" w:eastAsia="微软雅黑" w:hAnsi="微软雅黑"/>
        </w:rPr>
        <w:t>中非直连路由的下一跳地址</w:t>
      </w:r>
    </w:p>
    <w:p w14:paraId="5A042E1A"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IPv</w:t>
      </w:r>
      <w:r>
        <w:rPr>
          <w:rFonts w:ascii="微软雅黑" w:eastAsia="微软雅黑" w:hAnsi="微软雅黑"/>
        </w:rPr>
        <w:t>6 ACL</w:t>
      </w:r>
    </w:p>
    <w:p w14:paraId="6D697E93" w14:textId="77777777" w:rsidR="0076630D" w:rsidRDefault="00D7272D" w:rsidP="00B10728">
      <w:pPr>
        <w:pStyle w:val="af2"/>
        <w:numPr>
          <w:ilvl w:val="0"/>
          <w:numId w:val="35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Pr>
          <w:rFonts w:ascii="微软雅黑" w:eastAsia="微软雅黑" w:hAnsi="微软雅黑" w:hint="eastAsia"/>
        </w:rPr>
        <w:t>IPv</w:t>
      </w:r>
      <w:r>
        <w:rPr>
          <w:rFonts w:ascii="微软雅黑" w:eastAsia="微软雅黑" w:hAnsi="微软雅黑"/>
        </w:rPr>
        <w:t>6 ACL</w:t>
      </w:r>
    </w:p>
    <w:p w14:paraId="0329B329" w14:textId="77777777" w:rsidR="0076630D" w:rsidRDefault="0076630D">
      <w:pPr>
        <w:rPr>
          <w:rFonts w:ascii="微软雅黑" w:eastAsia="微软雅黑" w:hAnsi="微软雅黑"/>
        </w:rPr>
      </w:pPr>
    </w:p>
    <w:p w14:paraId="4D3A1819" w14:textId="5817AFAB" w:rsidR="00DA7FD3" w:rsidRDefault="00DA7FD3" w:rsidP="00DA7FD3">
      <w:pPr>
        <w:rPr>
          <w:rFonts w:ascii="微软雅黑" w:eastAsia="微软雅黑" w:hAnsi="微软雅黑"/>
        </w:rPr>
      </w:pPr>
      <w:r>
        <w:rPr>
          <w:rFonts w:ascii="微软雅黑" w:eastAsia="微软雅黑" w:hAnsi="微软雅黑" w:hint="eastAsia"/>
        </w:rPr>
        <w:t xml:space="preserve">4. </w:t>
      </w:r>
      <w:r>
        <w:rPr>
          <w:rFonts w:ascii="微软雅黑" w:eastAsia="微软雅黑" w:hAnsi="微软雅黑"/>
        </w:rPr>
        <w:t>Expert ACL</w:t>
      </w:r>
      <w:r w:rsidR="00C54149">
        <w:rPr>
          <w:rFonts w:ascii="微软雅黑" w:eastAsia="微软雅黑" w:hAnsi="微软雅黑"/>
        </w:rPr>
        <w:t xml:space="preserve"> </w:t>
      </w:r>
      <w:r w:rsidR="00C54149" w:rsidRPr="00C54149">
        <w:rPr>
          <w:rFonts w:ascii="微软雅黑" w:eastAsia="微软雅黑" w:hAnsi="微软雅黑"/>
          <w:color w:val="FFFFFF"/>
          <w:highlight w:val="cyan"/>
        </w:rPr>
        <w:t>(FP3)</w:t>
      </w:r>
      <w:r w:rsidR="00C54149" w:rsidRPr="00C54149">
        <w:rPr>
          <w:rFonts w:ascii="微软雅黑" w:eastAsia="微软雅黑" w:hAnsi="微软雅黑" w:hint="eastAsia"/>
          <w:color w:val="FFFFFF"/>
        </w:rPr>
        <w:t xml:space="preserve"> </w:t>
      </w:r>
      <w:r w:rsidR="00C54149" w:rsidRPr="00C54149">
        <w:rPr>
          <w:rFonts w:ascii="微软雅黑" w:eastAsia="微软雅黑" w:hAnsi="微软雅黑" w:hint="eastAsia"/>
          <w:color w:val="FF0000"/>
        </w:rPr>
        <w:t>【待评审</w:t>
      </w:r>
      <w:r w:rsidR="00C54149" w:rsidRPr="00C54149">
        <w:rPr>
          <w:rFonts w:ascii="微软雅黑" w:eastAsia="微软雅黑" w:hAnsi="微软雅黑"/>
          <w:color w:val="FF0000"/>
        </w:rPr>
        <w:t>】</w:t>
      </w:r>
    </w:p>
    <w:p w14:paraId="3EC3AD95" w14:textId="03D11DDC" w:rsidR="004A2F94" w:rsidRDefault="004A2F94" w:rsidP="004A2F94">
      <w:pPr>
        <w:rPr>
          <w:rFonts w:ascii="微软雅黑" w:eastAsia="微软雅黑" w:hAnsi="微软雅黑"/>
        </w:rPr>
      </w:pPr>
      <w:r>
        <w:rPr>
          <w:rFonts w:ascii="微软雅黑" w:eastAsia="微软雅黑" w:hAnsi="微软雅黑" w:hint="eastAsia"/>
        </w:rPr>
        <w:t>Expert</w:t>
      </w:r>
      <w:r>
        <w:rPr>
          <w:rFonts w:ascii="微软雅黑" w:eastAsia="微软雅黑" w:hAnsi="微软雅黑"/>
        </w:rPr>
        <w:t xml:space="preserve"> ACL的规则不仅可以包含IP</w:t>
      </w:r>
      <w:r>
        <w:rPr>
          <w:rFonts w:ascii="微软雅黑" w:eastAsia="微软雅黑" w:hAnsi="微软雅黑" w:hint="eastAsia"/>
        </w:rPr>
        <w:t xml:space="preserve"> </w:t>
      </w:r>
      <w:r>
        <w:rPr>
          <w:rFonts w:ascii="微软雅黑" w:eastAsia="微软雅黑" w:hAnsi="微软雅黑"/>
        </w:rPr>
        <w:t>ACL</w:t>
      </w:r>
      <w:r>
        <w:rPr>
          <w:rFonts w:ascii="微软雅黑" w:eastAsia="微软雅黑" w:hAnsi="微软雅黑" w:hint="eastAsia"/>
        </w:rPr>
        <w:t>和</w:t>
      </w:r>
      <w:r>
        <w:rPr>
          <w:rFonts w:ascii="微软雅黑" w:eastAsia="微软雅黑" w:hAnsi="微软雅黑"/>
        </w:rPr>
        <w:t>MAC ACL，同时可以指定基于VLAN ID来匹</w:t>
      </w:r>
      <w:r>
        <w:rPr>
          <w:rFonts w:ascii="微软雅黑" w:eastAsia="微软雅黑" w:hAnsi="微软雅黑"/>
        </w:rPr>
        <w:lastRenderedPageBreak/>
        <w:t>配报文</w:t>
      </w:r>
    </w:p>
    <w:p w14:paraId="5AF986D5" w14:textId="77777777" w:rsidR="004A2F94" w:rsidRDefault="004A2F94" w:rsidP="004A2F94">
      <w:pPr>
        <w:rPr>
          <w:rFonts w:ascii="微软雅黑" w:eastAsia="微软雅黑" w:hAnsi="微软雅黑"/>
        </w:rPr>
      </w:pPr>
      <w:r>
        <w:rPr>
          <w:rFonts w:ascii="微软雅黑" w:eastAsia="微软雅黑" w:hAnsi="微软雅黑" w:hint="eastAsia"/>
        </w:rPr>
        <w:t>添加：</w:t>
      </w:r>
    </w:p>
    <w:p w14:paraId="31B6832E" w14:textId="0240642C" w:rsidR="004A2F94" w:rsidRDefault="004A2F94" w:rsidP="004A2F94">
      <w:pPr>
        <w:pStyle w:val="af2"/>
        <w:numPr>
          <w:ilvl w:val="0"/>
          <w:numId w:val="354"/>
        </w:numPr>
        <w:ind w:firstLineChars="0"/>
        <w:rPr>
          <w:rFonts w:ascii="微软雅黑" w:eastAsia="微软雅黑" w:hAnsi="微软雅黑"/>
        </w:rPr>
      </w:pPr>
      <w:r>
        <w:rPr>
          <w:rFonts w:ascii="微软雅黑" w:eastAsia="微软雅黑" w:hAnsi="微软雅黑" w:hint="eastAsia"/>
        </w:rPr>
        <w:t>ACL</w:t>
      </w:r>
      <w:r>
        <w:rPr>
          <w:rFonts w:ascii="微软雅黑" w:eastAsia="微软雅黑" w:hAnsi="微软雅黑"/>
        </w:rPr>
        <w:t>名称：【</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Expert ACL的名称，便于记忆。最多</w:t>
      </w:r>
      <w:r>
        <w:rPr>
          <w:rFonts w:ascii="微软雅黑" w:eastAsia="微软雅黑" w:hAnsi="微软雅黑" w:hint="eastAsia"/>
        </w:rPr>
        <w:t>输入64字符</w:t>
      </w:r>
      <w:r>
        <w:rPr>
          <w:rFonts w:ascii="微软雅黑" w:eastAsia="微软雅黑" w:hAnsi="微软雅黑"/>
        </w:rPr>
        <w:t>，</w:t>
      </w:r>
      <w:r>
        <w:rPr>
          <w:rFonts w:ascii="微软雅黑" w:eastAsia="微软雅黑" w:hAnsi="微软雅黑" w:hint="eastAsia"/>
        </w:rPr>
        <w:t>支持的字符</w:t>
      </w:r>
      <w:r w:rsidRPr="00200172">
        <w:rPr>
          <w:rFonts w:ascii="微软雅黑" w:eastAsia="微软雅黑" w:hAnsi="微软雅黑" w:hint="eastAsia"/>
        </w:rPr>
        <w:t>为ASCII 0x20~0x7E，但不包含"\</w:t>
      </w:r>
      <w:r>
        <w:rPr>
          <w:rFonts w:ascii="微软雅黑" w:eastAsia="微软雅黑" w:hAnsi="微软雅黑"/>
        </w:rPr>
        <w:t>?/,</w:t>
      </w:r>
      <w:r w:rsidRPr="00200172">
        <w:rPr>
          <w:rFonts w:ascii="微软雅黑" w:eastAsia="微软雅黑" w:hAnsi="微软雅黑" w:hint="eastAsia"/>
        </w:rPr>
        <w:t>这</w:t>
      </w:r>
      <w:r>
        <w:rPr>
          <w:rFonts w:ascii="微软雅黑" w:eastAsia="微软雅黑" w:hAnsi="微软雅黑"/>
        </w:rPr>
        <w:t>5</w:t>
      </w:r>
      <w:r w:rsidRPr="00200172">
        <w:rPr>
          <w:rFonts w:ascii="微软雅黑" w:eastAsia="微软雅黑" w:hAnsi="微软雅黑" w:hint="eastAsia"/>
        </w:rPr>
        <w:t>项</w:t>
      </w:r>
      <w:r>
        <w:rPr>
          <w:rFonts w:ascii="微软雅黑" w:eastAsia="微软雅黑" w:hAnsi="微软雅黑" w:hint="eastAsia"/>
        </w:rPr>
        <w:t>，</w:t>
      </w:r>
      <w:r>
        <w:rPr>
          <w:rFonts w:ascii="微软雅黑" w:eastAsia="微软雅黑" w:hAnsi="微软雅黑"/>
        </w:rPr>
        <w:t>不支持</w:t>
      </w:r>
      <w:r>
        <w:rPr>
          <w:rFonts w:ascii="微软雅黑" w:eastAsia="微软雅黑" w:hAnsi="微软雅黑" w:hint="eastAsia"/>
        </w:rPr>
        <w:t>字符</w:t>
      </w:r>
      <w:r>
        <w:rPr>
          <w:rFonts w:ascii="微软雅黑" w:eastAsia="微软雅黑" w:hAnsi="微软雅黑"/>
        </w:rPr>
        <w:t>以报错形式提示</w:t>
      </w:r>
    </w:p>
    <w:p w14:paraId="41D34178" w14:textId="77777777" w:rsidR="004A2F94" w:rsidRDefault="004A2F94" w:rsidP="004A2F94">
      <w:pPr>
        <w:ind w:left="415"/>
        <w:rPr>
          <w:rFonts w:ascii="微软雅黑" w:eastAsia="微软雅黑" w:hAnsi="微软雅黑"/>
        </w:rPr>
      </w:pPr>
      <w:r>
        <w:rPr>
          <w:rFonts w:ascii="微软雅黑" w:eastAsia="微软雅黑" w:hAnsi="微软雅黑" w:hint="eastAsia"/>
        </w:rPr>
        <w:t>规则</w:t>
      </w:r>
      <w:r>
        <w:rPr>
          <w:rFonts w:ascii="微软雅黑" w:eastAsia="微软雅黑" w:hAnsi="微软雅黑"/>
        </w:rPr>
        <w:t>设置：</w:t>
      </w:r>
    </w:p>
    <w:p w14:paraId="6083768D" w14:textId="77777777" w:rsidR="004A2F94" w:rsidRDefault="004A2F94" w:rsidP="004A2F94">
      <w:pPr>
        <w:ind w:left="415"/>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w:t>
      </w:r>
      <w:r>
        <w:rPr>
          <w:rFonts w:ascii="微软雅黑" w:eastAsia="微软雅黑" w:hAnsi="微软雅黑"/>
        </w:rPr>
        <w:t>一个ACL</w:t>
      </w:r>
      <w:r>
        <w:rPr>
          <w:rFonts w:ascii="微软雅黑" w:eastAsia="微软雅黑" w:hAnsi="微软雅黑" w:hint="eastAsia"/>
        </w:rPr>
        <w:t>支持</w:t>
      </w:r>
      <w:r>
        <w:rPr>
          <w:rFonts w:ascii="微软雅黑" w:eastAsia="微软雅黑" w:hAnsi="微软雅黑"/>
        </w:rPr>
        <w:t>设置多条规则</w:t>
      </w:r>
      <w:r>
        <w:rPr>
          <w:rFonts w:ascii="微软雅黑" w:eastAsia="微软雅黑" w:hAnsi="微软雅黑" w:hint="eastAsia"/>
        </w:rPr>
        <w:t>，</w:t>
      </w:r>
      <w:r>
        <w:rPr>
          <w:rFonts w:ascii="微软雅黑" w:eastAsia="微软雅黑" w:hAnsi="微软雅黑"/>
        </w:rPr>
        <w:t>至多</w:t>
      </w:r>
      <w:r>
        <w:rPr>
          <w:rFonts w:ascii="微软雅黑" w:eastAsia="微软雅黑" w:hAnsi="微软雅黑" w:hint="eastAsia"/>
        </w:rPr>
        <w:t>128。</w:t>
      </w:r>
      <w:r>
        <w:rPr>
          <w:rFonts w:ascii="微软雅黑" w:eastAsia="微软雅黑" w:hAnsi="微软雅黑"/>
        </w:rPr>
        <w:t>当有</w:t>
      </w:r>
      <w:r>
        <w:rPr>
          <w:rFonts w:ascii="微软雅黑" w:eastAsia="微软雅黑" w:hAnsi="微软雅黑" w:hint="eastAsia"/>
        </w:rPr>
        <w:t>规则设置(除</w:t>
      </w:r>
      <w:r>
        <w:rPr>
          <w:rFonts w:ascii="微软雅黑" w:eastAsia="微软雅黑" w:hAnsi="微软雅黑"/>
        </w:rPr>
        <w:t>规则编号外</w:t>
      </w:r>
      <w:r>
        <w:rPr>
          <w:rFonts w:ascii="微软雅黑" w:eastAsia="微软雅黑" w:hAnsi="微软雅黑" w:hint="eastAsia"/>
        </w:rPr>
        <w:t>)</w:t>
      </w:r>
      <w:r>
        <w:rPr>
          <w:rFonts w:ascii="微软雅黑" w:eastAsia="微软雅黑" w:hAnsi="微软雅黑"/>
        </w:rPr>
        <w:t>完全相同时</w:t>
      </w:r>
      <w:r>
        <w:rPr>
          <w:rFonts w:ascii="微软雅黑" w:eastAsia="微软雅黑" w:hAnsi="微软雅黑" w:hint="eastAsia"/>
        </w:rPr>
        <w:t>，</w:t>
      </w:r>
      <w:r>
        <w:rPr>
          <w:rFonts w:ascii="微软雅黑" w:eastAsia="微软雅黑" w:hAnsi="微软雅黑"/>
        </w:rPr>
        <w:t>需提示“</w:t>
      </w:r>
      <w:r>
        <w:rPr>
          <w:rFonts w:ascii="微软雅黑" w:eastAsia="微软雅黑" w:hAnsi="微软雅黑" w:hint="eastAsia"/>
        </w:rPr>
        <w:t>此规则</w:t>
      </w:r>
      <w:r>
        <w:rPr>
          <w:rFonts w:ascii="微软雅黑" w:eastAsia="微软雅黑" w:hAnsi="微软雅黑"/>
        </w:rPr>
        <w:t>已存在”</w:t>
      </w:r>
      <w:r>
        <w:rPr>
          <w:rFonts w:ascii="微软雅黑" w:eastAsia="微软雅黑" w:hAnsi="微软雅黑" w:hint="eastAsia"/>
        </w:rPr>
        <w:t>。</w:t>
      </w:r>
    </w:p>
    <w:p w14:paraId="2E67F6E2" w14:textId="77777777" w:rsidR="004A2F94" w:rsidRDefault="004A2F94" w:rsidP="004A2F94">
      <w:pPr>
        <w:ind w:left="415"/>
        <w:rPr>
          <w:rFonts w:ascii="微软雅黑" w:eastAsia="微软雅黑" w:hAnsi="微软雅黑"/>
        </w:rPr>
      </w:pPr>
      <w:r>
        <w:rPr>
          <w:rFonts w:ascii="微软雅黑" w:eastAsia="微软雅黑" w:hAnsi="微软雅黑" w:hint="eastAsia"/>
        </w:rPr>
        <w:t xml:space="preserve">    2.若</w:t>
      </w:r>
      <w:r>
        <w:rPr>
          <w:rFonts w:ascii="微软雅黑" w:eastAsia="微软雅黑" w:hAnsi="微软雅黑"/>
        </w:rPr>
        <w:t>所有规则遍历完成后，没有匹配</w:t>
      </w:r>
      <w:r>
        <w:rPr>
          <w:rFonts w:ascii="微软雅黑" w:eastAsia="微软雅黑" w:hAnsi="微软雅黑" w:hint="eastAsia"/>
        </w:rPr>
        <w:t>的</w:t>
      </w:r>
      <w:r>
        <w:rPr>
          <w:rFonts w:ascii="微软雅黑" w:eastAsia="微软雅黑" w:hAnsi="微软雅黑"/>
        </w:rPr>
        <w:t>，则直接</w:t>
      </w:r>
      <w:r>
        <w:rPr>
          <w:rFonts w:ascii="微软雅黑" w:eastAsia="微软雅黑" w:hAnsi="微软雅黑" w:hint="eastAsia"/>
        </w:rPr>
        <w:t>Deny</w:t>
      </w:r>
      <w:r>
        <w:rPr>
          <w:rFonts w:ascii="微软雅黑" w:eastAsia="微软雅黑" w:hAnsi="微软雅黑"/>
        </w:rPr>
        <w:t>报文。</w:t>
      </w:r>
    </w:p>
    <w:p w14:paraId="65771903" w14:textId="77777777" w:rsidR="004A2F94" w:rsidRDefault="004A2F94" w:rsidP="004A2F94">
      <w:pPr>
        <w:ind w:left="415"/>
        <w:rPr>
          <w:rFonts w:ascii="微软雅黑" w:eastAsia="微软雅黑" w:hAnsi="微软雅黑"/>
        </w:rPr>
      </w:pPr>
      <w:r>
        <w:rPr>
          <w:rFonts w:ascii="微软雅黑" w:eastAsia="微软雅黑" w:hAnsi="微软雅黑" w:hint="eastAsia"/>
        </w:rPr>
        <w:t xml:space="preserve">    3.一旦</w:t>
      </w:r>
      <w:r>
        <w:rPr>
          <w:rFonts w:ascii="微软雅黑" w:eastAsia="微软雅黑" w:hAnsi="微软雅黑"/>
        </w:rPr>
        <w:t>ACL</w:t>
      </w:r>
      <w:r>
        <w:rPr>
          <w:rFonts w:ascii="微软雅黑" w:eastAsia="微软雅黑" w:hAnsi="微软雅黑" w:hint="eastAsia"/>
        </w:rPr>
        <w:t>添加</w:t>
      </w:r>
      <w:r>
        <w:rPr>
          <w:rFonts w:ascii="微软雅黑" w:eastAsia="微软雅黑" w:hAnsi="微软雅黑"/>
        </w:rPr>
        <w:t>规则后，</w:t>
      </w:r>
      <w:r>
        <w:rPr>
          <w:rFonts w:ascii="微软雅黑" w:eastAsia="微软雅黑" w:hAnsi="微软雅黑" w:hint="eastAsia"/>
        </w:rPr>
        <w:t>系统</w:t>
      </w:r>
      <w:r>
        <w:rPr>
          <w:rFonts w:ascii="微软雅黑" w:eastAsia="微软雅黑" w:hAnsi="微软雅黑"/>
        </w:rPr>
        <w:t>默认</w:t>
      </w:r>
      <w:r>
        <w:rPr>
          <w:rFonts w:ascii="微软雅黑" w:eastAsia="微软雅黑" w:hAnsi="微软雅黑" w:hint="eastAsia"/>
        </w:rPr>
        <w:t>生成</w:t>
      </w:r>
      <w:r>
        <w:rPr>
          <w:rFonts w:ascii="微软雅黑" w:eastAsia="微软雅黑" w:hAnsi="微软雅黑"/>
        </w:rPr>
        <w:t>一条默认规则，</w:t>
      </w:r>
      <w:r>
        <w:rPr>
          <w:rFonts w:ascii="微软雅黑" w:eastAsia="微软雅黑" w:hAnsi="微软雅黑" w:hint="eastAsia"/>
        </w:rPr>
        <w:t>行为</w:t>
      </w:r>
      <w:r>
        <w:rPr>
          <w:rFonts w:ascii="微软雅黑" w:eastAsia="微软雅黑" w:hAnsi="微软雅黑"/>
        </w:rPr>
        <w:t>丢弃，</w:t>
      </w:r>
      <w:r>
        <w:rPr>
          <w:rFonts w:ascii="微软雅黑" w:eastAsia="微软雅黑" w:hAnsi="微软雅黑" w:hint="eastAsia"/>
        </w:rPr>
        <w:t>优先级最低。</w:t>
      </w:r>
    </w:p>
    <w:p w14:paraId="25076AEC" w14:textId="77777777" w:rsidR="004A2F94" w:rsidRDefault="004A2F94" w:rsidP="004A2F94">
      <w:pPr>
        <w:pStyle w:val="af2"/>
        <w:numPr>
          <w:ilvl w:val="0"/>
          <w:numId w:val="354"/>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规则编号</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规则的编号，此决定了规则的匹配顺序，编号越小越</w:t>
      </w:r>
      <w:r>
        <w:rPr>
          <w:rFonts w:ascii="微软雅黑" w:eastAsia="微软雅黑" w:hAnsi="微软雅黑" w:hint="eastAsia"/>
        </w:rPr>
        <w:t>优先</w:t>
      </w:r>
      <w:r>
        <w:rPr>
          <w:rFonts w:ascii="微软雅黑" w:eastAsia="微软雅黑" w:hAnsi="微软雅黑"/>
        </w:rPr>
        <w:t>被匹配。取值范围为</w:t>
      </w:r>
      <w:r>
        <w:rPr>
          <w:rFonts w:ascii="微软雅黑" w:eastAsia="微软雅黑" w:hAnsi="微软雅黑" w:hint="eastAsia"/>
        </w:rPr>
        <w:t>1</w:t>
      </w:r>
      <w:r>
        <w:rPr>
          <w:rFonts w:ascii="微软雅黑" w:eastAsia="微软雅黑" w:hAnsi="微软雅黑"/>
        </w:rPr>
        <w:t>-2147483647</w:t>
      </w:r>
      <w:r>
        <w:rPr>
          <w:rFonts w:ascii="微软雅黑" w:eastAsia="微软雅黑" w:hAnsi="微软雅黑" w:hint="eastAsia"/>
        </w:rPr>
        <w:t>。</w:t>
      </w:r>
    </w:p>
    <w:p w14:paraId="289DA99E" w14:textId="77777777" w:rsidR="004A2F94" w:rsidRDefault="004A2F94" w:rsidP="004A2F94">
      <w:pPr>
        <w:pStyle w:val="af2"/>
        <w:numPr>
          <w:ilvl w:val="0"/>
          <w:numId w:val="354"/>
        </w:numPr>
        <w:ind w:firstLineChars="0"/>
        <w:rPr>
          <w:rFonts w:ascii="微软雅黑" w:eastAsia="微软雅黑" w:hAnsi="微软雅黑"/>
        </w:rPr>
      </w:pPr>
      <w:r>
        <w:rPr>
          <w:rFonts w:ascii="微软雅黑" w:eastAsia="微软雅黑" w:hAnsi="微软雅黑" w:hint="eastAsia"/>
        </w:rPr>
        <w:t>数据行为</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对匹配</w:t>
      </w:r>
      <w:r>
        <w:rPr>
          <w:rFonts w:ascii="微软雅黑" w:eastAsia="微软雅黑" w:hAnsi="微软雅黑" w:hint="eastAsia"/>
        </w:rPr>
        <w:t>该</w:t>
      </w:r>
      <w:r>
        <w:rPr>
          <w:rFonts w:ascii="微软雅黑" w:eastAsia="微软雅黑" w:hAnsi="微软雅黑"/>
        </w:rPr>
        <w:t>规则的报文</w:t>
      </w:r>
      <w:r>
        <w:rPr>
          <w:rFonts w:ascii="微软雅黑" w:eastAsia="微软雅黑" w:hAnsi="微软雅黑" w:hint="eastAsia"/>
        </w:rPr>
        <w:t>执行</w:t>
      </w:r>
      <w:r>
        <w:rPr>
          <w:rFonts w:ascii="微软雅黑" w:eastAsia="微软雅黑" w:hAnsi="微软雅黑"/>
        </w:rPr>
        <w:t>的</w:t>
      </w:r>
      <w:r>
        <w:rPr>
          <w:rFonts w:ascii="微软雅黑" w:eastAsia="微软雅黑" w:hAnsi="微软雅黑" w:hint="eastAsia"/>
        </w:rPr>
        <w:t>动作</w:t>
      </w:r>
      <w:r>
        <w:rPr>
          <w:rFonts w:ascii="微软雅黑" w:eastAsia="微软雅黑" w:hAnsi="微软雅黑"/>
        </w:rPr>
        <w:t>，选项有{</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放行|</w:t>
      </w:r>
      <w:r>
        <w:rPr>
          <w:rFonts w:ascii="微软雅黑" w:eastAsia="微软雅黑" w:hAnsi="微软雅黑"/>
        </w:rPr>
        <w:t>shutdown}</w:t>
      </w:r>
      <w:r>
        <w:rPr>
          <w:rFonts w:ascii="微软雅黑" w:eastAsia="微软雅黑" w:hAnsi="微软雅黑" w:hint="eastAsia"/>
        </w:rPr>
        <w:t>，</w:t>
      </w:r>
      <w:r>
        <w:rPr>
          <w:rFonts w:ascii="微软雅黑" w:eastAsia="微软雅黑" w:hAnsi="微软雅黑"/>
        </w:rPr>
        <w:t>默认放行</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即拒绝匹配</w:t>
      </w:r>
      <w:r>
        <w:rPr>
          <w:rFonts w:ascii="微软雅黑" w:eastAsia="微软雅黑" w:hAnsi="微软雅黑"/>
        </w:rPr>
        <w:t>的</w:t>
      </w:r>
      <w:r>
        <w:rPr>
          <w:rFonts w:ascii="微软雅黑" w:eastAsia="微软雅黑" w:hAnsi="微软雅黑" w:hint="eastAsia"/>
        </w:rPr>
        <w:t>报文</w:t>
      </w:r>
      <w:r>
        <w:rPr>
          <w:rFonts w:ascii="微软雅黑" w:eastAsia="微软雅黑" w:hAnsi="微软雅黑"/>
        </w:rPr>
        <w:t>通过，“</w:t>
      </w:r>
      <w:r>
        <w:rPr>
          <w:rFonts w:ascii="微软雅黑" w:eastAsia="微软雅黑" w:hAnsi="微软雅黑" w:hint="eastAsia"/>
        </w:rPr>
        <w:t>放行</w:t>
      </w:r>
      <w:r>
        <w:rPr>
          <w:rFonts w:ascii="微软雅黑" w:eastAsia="微软雅黑" w:hAnsi="微软雅黑"/>
        </w:rPr>
        <w:t>”</w:t>
      </w:r>
      <w:r>
        <w:rPr>
          <w:rFonts w:ascii="微软雅黑" w:eastAsia="微软雅黑" w:hAnsi="微软雅黑" w:hint="eastAsia"/>
        </w:rPr>
        <w:t>即允许</w:t>
      </w:r>
      <w:r>
        <w:rPr>
          <w:rFonts w:ascii="微软雅黑" w:eastAsia="微软雅黑" w:hAnsi="微软雅黑"/>
        </w:rPr>
        <w:t>匹配的报文通过</w:t>
      </w:r>
      <w:r>
        <w:rPr>
          <w:rFonts w:ascii="微软雅黑" w:eastAsia="微软雅黑" w:hAnsi="微软雅黑" w:hint="eastAsia"/>
        </w:rPr>
        <w:t>，</w:t>
      </w:r>
      <w:r>
        <w:rPr>
          <w:rFonts w:ascii="微软雅黑" w:eastAsia="微软雅黑" w:hAnsi="微软雅黑"/>
        </w:rPr>
        <w:t>“shutdown”</w:t>
      </w:r>
      <w:r>
        <w:rPr>
          <w:rFonts w:ascii="微软雅黑" w:eastAsia="微软雅黑" w:hAnsi="微软雅黑" w:hint="eastAsia"/>
        </w:rPr>
        <w:t>即</w:t>
      </w:r>
      <w:r>
        <w:rPr>
          <w:rFonts w:ascii="微软雅黑" w:eastAsia="微软雅黑" w:hAnsi="微软雅黑"/>
        </w:rPr>
        <w:t>表示自动将端口shutdown。</w:t>
      </w:r>
    </w:p>
    <w:p w14:paraId="4C814AF1" w14:textId="39861E35" w:rsidR="00171275" w:rsidRDefault="00171275" w:rsidP="00171275">
      <w:pPr>
        <w:pStyle w:val="af2"/>
        <w:ind w:left="839" w:firstLineChars="0" w:firstLine="0"/>
        <w:rPr>
          <w:rFonts w:ascii="微软雅黑" w:eastAsia="微软雅黑" w:hAnsi="微软雅黑"/>
        </w:rPr>
      </w:pPr>
      <w:r>
        <w:rPr>
          <w:rFonts w:ascii="微软雅黑" w:eastAsia="微软雅黑" w:hAnsi="微软雅黑" w:hint="eastAsia"/>
        </w:rPr>
        <w:t>协议类型+</w:t>
      </w:r>
      <w:r>
        <w:rPr>
          <w:rFonts w:ascii="微软雅黑" w:eastAsia="微软雅黑" w:hAnsi="微软雅黑"/>
        </w:rPr>
        <w:t>以太网类型</w:t>
      </w:r>
      <w:r>
        <w:rPr>
          <w:rFonts w:ascii="微软雅黑" w:eastAsia="微软雅黑" w:hAnsi="微软雅黑" w:hint="eastAsia"/>
        </w:rPr>
        <w:t xml:space="preserve"> 2选1设置</w:t>
      </w:r>
      <w:r>
        <w:rPr>
          <w:rFonts w:ascii="微软雅黑" w:eastAsia="微软雅黑" w:hAnsi="微软雅黑"/>
        </w:rPr>
        <w:t>：</w:t>
      </w:r>
    </w:p>
    <w:p w14:paraId="1EDB6A25" w14:textId="1FEF6859" w:rsidR="00DA7FD3" w:rsidRDefault="00EB33E7" w:rsidP="004209F9">
      <w:pPr>
        <w:pStyle w:val="af2"/>
        <w:numPr>
          <w:ilvl w:val="0"/>
          <w:numId w:val="359"/>
        </w:numPr>
        <w:ind w:firstLineChars="0"/>
        <w:rPr>
          <w:rFonts w:ascii="微软雅黑" w:eastAsia="微软雅黑" w:hAnsi="微软雅黑"/>
        </w:rPr>
      </w:pPr>
      <w:r w:rsidRPr="00EB33E7">
        <w:rPr>
          <w:rFonts w:ascii="微软雅黑" w:eastAsia="微软雅黑" w:hAnsi="微软雅黑" w:hint="eastAsia"/>
        </w:rPr>
        <w:t>协议类型</w:t>
      </w:r>
      <w:r w:rsidRPr="00EB33E7">
        <w:rPr>
          <w:rFonts w:ascii="微软雅黑" w:eastAsia="微软雅黑" w:hAnsi="微软雅黑"/>
        </w:rPr>
        <w:t>：</w:t>
      </w:r>
      <w:r w:rsidRPr="00EB33E7">
        <w:rPr>
          <w:rFonts w:ascii="微软雅黑" w:eastAsia="微软雅黑" w:hAnsi="微软雅黑" w:hint="eastAsia"/>
        </w:rPr>
        <w:t>【下拉框</w:t>
      </w:r>
      <w:r w:rsidRPr="00EB33E7">
        <w:rPr>
          <w:rFonts w:ascii="微软雅黑" w:eastAsia="微软雅黑" w:hAnsi="微软雅黑"/>
        </w:rPr>
        <w:t>+</w:t>
      </w:r>
      <w:r w:rsidR="00171275">
        <w:rPr>
          <w:rFonts w:ascii="微软雅黑" w:eastAsia="微软雅黑" w:hAnsi="微软雅黑"/>
        </w:rPr>
        <w:t>text</w:t>
      </w:r>
      <w:r w:rsidRPr="00EB33E7">
        <w:rPr>
          <w:rFonts w:ascii="微软雅黑" w:eastAsia="微软雅黑" w:hAnsi="微软雅黑"/>
        </w:rPr>
        <w:t>输入框结合</w:t>
      </w:r>
      <w:r w:rsidRPr="00EB33E7">
        <w:rPr>
          <w:rFonts w:ascii="微软雅黑" w:eastAsia="微软雅黑" w:hAnsi="微软雅黑" w:hint="eastAsia"/>
        </w:rPr>
        <w:t>】</w:t>
      </w:r>
      <w:r w:rsidRPr="00EB33E7">
        <w:rPr>
          <w:rFonts w:ascii="微软雅黑" w:eastAsia="微软雅黑" w:hAnsi="微软雅黑"/>
        </w:rPr>
        <w:t>显示</w:t>
      </w:r>
      <w:r w:rsidRPr="00EB33E7">
        <w:rPr>
          <w:rFonts w:ascii="微软雅黑" w:eastAsia="微软雅黑" w:hAnsi="微软雅黑" w:hint="eastAsia"/>
        </w:rPr>
        <w:t>支持</w:t>
      </w:r>
      <w:r w:rsidRPr="00EB33E7">
        <w:rPr>
          <w:rFonts w:ascii="微软雅黑" w:eastAsia="微软雅黑" w:hAnsi="微软雅黑"/>
        </w:rPr>
        <w:t>的不同</w:t>
      </w:r>
      <w:r w:rsidRPr="00EB33E7">
        <w:rPr>
          <w:rFonts w:ascii="微软雅黑" w:eastAsia="微软雅黑" w:hAnsi="微软雅黑" w:hint="eastAsia"/>
        </w:rPr>
        <w:t>协议类型，支持</w:t>
      </w:r>
      <w:r w:rsidRPr="00EB33E7">
        <w:rPr>
          <w:rFonts w:ascii="微软雅黑" w:eastAsia="微软雅黑" w:hAnsi="微软雅黑"/>
        </w:rPr>
        <w:t>任意协议类型，也</w:t>
      </w:r>
      <w:r w:rsidRPr="00EB33E7">
        <w:rPr>
          <w:rFonts w:ascii="微软雅黑" w:eastAsia="微软雅黑" w:hAnsi="微软雅黑" w:hint="eastAsia"/>
        </w:rPr>
        <w:t>支持</w:t>
      </w:r>
      <w:r w:rsidRPr="00EB33E7">
        <w:rPr>
          <w:rFonts w:ascii="微软雅黑" w:eastAsia="微软雅黑" w:hAnsi="微软雅黑"/>
        </w:rPr>
        <w:t>用户自定义</w:t>
      </w:r>
      <w:r w:rsidRPr="00EB33E7">
        <w:rPr>
          <w:rFonts w:ascii="微软雅黑" w:eastAsia="微软雅黑" w:hAnsi="微软雅黑" w:hint="eastAsia"/>
        </w:rPr>
        <w:t>，</w:t>
      </w:r>
      <w:r w:rsidRPr="00EB33E7">
        <w:rPr>
          <w:rFonts w:ascii="微软雅黑" w:eastAsia="微软雅黑" w:hAnsi="微软雅黑"/>
        </w:rPr>
        <w:t>自定义</w:t>
      </w:r>
      <w:r w:rsidRPr="00EB33E7">
        <w:rPr>
          <w:rFonts w:ascii="微软雅黑" w:eastAsia="微软雅黑" w:hAnsi="微软雅黑" w:hint="eastAsia"/>
        </w:rPr>
        <w:t>时</w:t>
      </w:r>
      <w:r w:rsidRPr="00EB33E7">
        <w:rPr>
          <w:rFonts w:ascii="微软雅黑" w:eastAsia="微软雅黑" w:hAnsi="微软雅黑"/>
        </w:rPr>
        <w:t>允许输入的范围为</w:t>
      </w:r>
      <w:r w:rsidRPr="00EB33E7">
        <w:rPr>
          <w:rFonts w:ascii="微软雅黑" w:eastAsia="微软雅黑" w:hAnsi="微软雅黑" w:hint="eastAsia"/>
        </w:rPr>
        <w:t>0</w:t>
      </w:r>
      <w:r w:rsidRPr="00EB33E7">
        <w:rPr>
          <w:rFonts w:ascii="微软雅黑" w:eastAsia="微软雅黑" w:hAnsi="微软雅黑"/>
        </w:rPr>
        <w:t>-255。</w:t>
      </w:r>
      <w:r w:rsidRPr="00EB33E7">
        <w:rPr>
          <w:rFonts w:ascii="微软雅黑" w:eastAsia="微软雅黑" w:hAnsi="微软雅黑" w:hint="eastAsia"/>
        </w:rPr>
        <w:t>默认</w:t>
      </w:r>
      <w:r w:rsidRPr="00EB33E7">
        <w:rPr>
          <w:rFonts w:ascii="微软雅黑" w:eastAsia="微软雅黑" w:hAnsi="微软雅黑"/>
        </w:rPr>
        <w:t>可供选择的选项有</w:t>
      </w:r>
      <w:r w:rsidRPr="00EB33E7">
        <w:rPr>
          <w:rFonts w:ascii="微软雅黑" w:eastAsia="微软雅黑" w:hAnsi="微软雅黑" w:hint="eastAsia"/>
        </w:rPr>
        <w:t>{</w:t>
      </w:r>
      <w:r w:rsidRPr="00EB33E7">
        <w:rPr>
          <w:rFonts w:ascii="微软雅黑" w:eastAsia="微软雅黑" w:hAnsi="微软雅黑"/>
        </w:rPr>
        <w:t xml:space="preserve">Any | </w:t>
      </w:r>
      <w:r>
        <w:rPr>
          <w:rFonts w:ascii="微软雅黑" w:eastAsia="微软雅黑" w:hAnsi="微软雅黑"/>
        </w:rPr>
        <w:t>EIGRP | GRE | ICMP | IGMP | IP | IP in IP | NOS | ODPF | TCP | UDP |自定义</w:t>
      </w:r>
      <w:r w:rsidRPr="00EB33E7">
        <w:rPr>
          <w:rFonts w:ascii="微软雅黑" w:eastAsia="微软雅黑" w:hAnsi="微软雅黑" w:hint="eastAsia"/>
        </w:rPr>
        <w:t>}。</w:t>
      </w:r>
      <w:r>
        <w:rPr>
          <w:rFonts w:ascii="微软雅黑" w:eastAsia="微软雅黑" w:hAnsi="微软雅黑" w:hint="eastAsia"/>
        </w:rPr>
        <w:t xml:space="preserve"> </w:t>
      </w:r>
    </w:p>
    <w:p w14:paraId="0A1E83A9" w14:textId="42877645" w:rsidR="00EB33E7" w:rsidRDefault="00EB33E7" w:rsidP="004209F9">
      <w:pPr>
        <w:pStyle w:val="af2"/>
        <w:numPr>
          <w:ilvl w:val="0"/>
          <w:numId w:val="359"/>
        </w:numPr>
        <w:ind w:firstLineChars="0"/>
        <w:rPr>
          <w:rFonts w:ascii="微软雅黑" w:eastAsia="微软雅黑" w:hAnsi="微软雅黑"/>
        </w:rPr>
      </w:pPr>
      <w:r>
        <w:rPr>
          <w:rFonts w:ascii="微软雅黑" w:eastAsia="微软雅黑" w:hAnsi="微软雅黑" w:hint="eastAsia"/>
        </w:rPr>
        <w:t>以太网</w:t>
      </w:r>
      <w:r>
        <w:rPr>
          <w:rFonts w:ascii="微软雅黑" w:eastAsia="微软雅黑" w:hAnsi="微软雅黑"/>
        </w:rPr>
        <w:t>类型：</w:t>
      </w:r>
      <w:r w:rsidR="00171275">
        <w:rPr>
          <w:rFonts w:ascii="微软雅黑" w:eastAsia="微软雅黑" w:hAnsi="微软雅黑" w:hint="eastAsia"/>
        </w:rPr>
        <w:t>【text</w:t>
      </w:r>
      <w:r w:rsidR="00171275">
        <w:rPr>
          <w:rFonts w:ascii="微软雅黑" w:eastAsia="微软雅黑" w:hAnsi="微软雅黑"/>
        </w:rPr>
        <w:t>文本框</w:t>
      </w:r>
      <w:r w:rsidR="00171275">
        <w:rPr>
          <w:rFonts w:ascii="微软雅黑" w:eastAsia="微软雅黑" w:hAnsi="微软雅黑" w:hint="eastAsia"/>
        </w:rPr>
        <w:t>】</w:t>
      </w:r>
      <w:r w:rsidR="00494A7C">
        <w:rPr>
          <w:rFonts w:ascii="微软雅黑" w:eastAsia="微软雅黑" w:hAnsi="微软雅黑" w:hint="eastAsia"/>
        </w:rPr>
        <w:t>设置</w:t>
      </w:r>
      <w:r w:rsidR="00494A7C">
        <w:rPr>
          <w:rFonts w:ascii="微软雅黑" w:eastAsia="微软雅黑" w:hAnsi="微软雅黑"/>
        </w:rPr>
        <w:t>匹配报文的</w:t>
      </w:r>
      <w:r w:rsidR="00494A7C">
        <w:rPr>
          <w:rFonts w:ascii="微软雅黑" w:eastAsia="微软雅黑" w:hAnsi="微软雅黑" w:hint="eastAsia"/>
        </w:rPr>
        <w:t>以太网</w:t>
      </w:r>
      <w:r w:rsidR="00494A7C">
        <w:rPr>
          <w:rFonts w:ascii="微软雅黑" w:eastAsia="微软雅黑" w:hAnsi="微软雅黑"/>
        </w:rPr>
        <w:t>类型，</w:t>
      </w:r>
      <w:r w:rsidR="00494A7C">
        <w:rPr>
          <w:rFonts w:ascii="微软雅黑" w:eastAsia="微软雅黑" w:hAnsi="微软雅黑" w:hint="eastAsia"/>
        </w:rPr>
        <w:t>选项</w:t>
      </w:r>
      <w:r w:rsidR="00494A7C">
        <w:rPr>
          <w:rFonts w:ascii="微软雅黑" w:eastAsia="微软雅黑" w:hAnsi="微软雅黑"/>
        </w:rPr>
        <w:t>有{Any|自定义}</w:t>
      </w:r>
      <w:r w:rsidR="00494A7C">
        <w:rPr>
          <w:rFonts w:ascii="微软雅黑" w:eastAsia="微软雅黑" w:hAnsi="微软雅黑" w:hint="eastAsia"/>
        </w:rPr>
        <w:t>，</w:t>
      </w:r>
      <w:r w:rsidR="00494A7C">
        <w:rPr>
          <w:rFonts w:ascii="微软雅黑" w:eastAsia="微软雅黑" w:hAnsi="微软雅黑"/>
        </w:rPr>
        <w:t>默认</w:t>
      </w:r>
      <w:r w:rsidR="00494A7C">
        <w:rPr>
          <w:rFonts w:ascii="微软雅黑" w:eastAsia="微软雅黑" w:hAnsi="微软雅黑" w:hint="eastAsia"/>
        </w:rPr>
        <w:t>Any，</w:t>
      </w:r>
      <w:r w:rsidR="00494A7C">
        <w:rPr>
          <w:rFonts w:ascii="微软雅黑" w:eastAsia="微软雅黑" w:hAnsi="微软雅黑"/>
        </w:rPr>
        <w:t>表示任意类型</w:t>
      </w:r>
      <w:r w:rsidR="00494A7C">
        <w:rPr>
          <w:rFonts w:ascii="微软雅黑" w:eastAsia="微软雅黑" w:hAnsi="微软雅黑" w:hint="eastAsia"/>
        </w:rPr>
        <w:t>。选择“自定义”，</w:t>
      </w:r>
      <w:r w:rsidR="00494A7C">
        <w:rPr>
          <w:rFonts w:ascii="微软雅黑" w:eastAsia="微软雅黑" w:hAnsi="微软雅黑"/>
        </w:rPr>
        <w:t>则需</w:t>
      </w:r>
      <w:r w:rsidR="00494A7C">
        <w:rPr>
          <w:rFonts w:ascii="微软雅黑" w:eastAsia="微软雅黑" w:hAnsi="微软雅黑" w:hint="eastAsia"/>
        </w:rPr>
        <w:t>输入匹配</w:t>
      </w:r>
      <w:r w:rsidR="00494A7C">
        <w:rPr>
          <w:rFonts w:ascii="微软雅黑" w:eastAsia="微软雅黑" w:hAnsi="微软雅黑"/>
        </w:rPr>
        <w:t>的协议类型，</w:t>
      </w:r>
      <w:r w:rsidR="00494A7C">
        <w:rPr>
          <w:rFonts w:ascii="微软雅黑" w:eastAsia="微软雅黑" w:hAnsi="微软雅黑" w:hint="eastAsia"/>
        </w:rPr>
        <w:t>范围</w:t>
      </w:r>
      <w:r w:rsidR="00494A7C">
        <w:rPr>
          <w:rFonts w:ascii="微软雅黑" w:eastAsia="微软雅黑" w:hAnsi="微软雅黑"/>
        </w:rPr>
        <w:t>为</w:t>
      </w:r>
      <w:r w:rsidR="00494A7C">
        <w:rPr>
          <w:rFonts w:ascii="微软雅黑" w:eastAsia="微软雅黑" w:hAnsi="微软雅黑" w:hint="eastAsia"/>
        </w:rPr>
        <w:lastRenderedPageBreak/>
        <w:t>0</w:t>
      </w:r>
      <w:r w:rsidR="00494A7C">
        <w:rPr>
          <w:rFonts w:ascii="微软雅黑" w:eastAsia="微软雅黑" w:hAnsi="微软雅黑"/>
        </w:rPr>
        <w:t>x0000-0xFFFF。其中，</w:t>
      </w:r>
      <w:r w:rsidR="00494A7C">
        <w:rPr>
          <w:rFonts w:ascii="微软雅黑" w:eastAsia="微软雅黑" w:hAnsi="微软雅黑" w:hint="eastAsia"/>
        </w:rPr>
        <w:t>0</w:t>
      </w:r>
      <w:r w:rsidR="00494A7C">
        <w:rPr>
          <w:rFonts w:ascii="微软雅黑" w:eastAsia="微软雅黑" w:hAnsi="微软雅黑"/>
        </w:rPr>
        <w:t>x0806对应ARP，</w:t>
      </w:r>
      <w:r w:rsidR="00494A7C">
        <w:rPr>
          <w:rFonts w:ascii="微软雅黑" w:eastAsia="微软雅黑" w:hAnsi="微软雅黑" w:hint="eastAsia"/>
        </w:rPr>
        <w:t>0</w:t>
      </w:r>
      <w:r w:rsidR="00494A7C">
        <w:rPr>
          <w:rFonts w:ascii="微软雅黑" w:eastAsia="微软雅黑" w:hAnsi="微软雅黑"/>
        </w:rPr>
        <w:t>x0800对应IP，</w:t>
      </w:r>
      <w:r w:rsidR="00494A7C">
        <w:rPr>
          <w:rFonts w:ascii="微软雅黑" w:eastAsia="微软雅黑" w:hAnsi="微软雅黑" w:hint="eastAsia"/>
        </w:rPr>
        <w:t>0</w:t>
      </w:r>
      <w:r w:rsidR="00494A7C">
        <w:rPr>
          <w:rFonts w:ascii="微软雅黑" w:eastAsia="微软雅黑" w:hAnsi="微软雅黑"/>
        </w:rPr>
        <w:t>x86dd对应IPv6，</w:t>
      </w:r>
      <w:r w:rsidR="00494A7C">
        <w:rPr>
          <w:rFonts w:ascii="微软雅黑" w:eastAsia="微软雅黑" w:hAnsi="微软雅黑" w:hint="eastAsia"/>
        </w:rPr>
        <w:t>0</w:t>
      </w:r>
      <w:r w:rsidR="00494A7C">
        <w:rPr>
          <w:rFonts w:ascii="微软雅黑" w:eastAsia="微软雅黑" w:hAnsi="微软雅黑"/>
        </w:rPr>
        <w:t>x8847对应MPLS，</w:t>
      </w:r>
      <w:r w:rsidR="00494A7C">
        <w:rPr>
          <w:rFonts w:ascii="微软雅黑" w:eastAsia="微软雅黑" w:hAnsi="微软雅黑" w:hint="eastAsia"/>
        </w:rPr>
        <w:t>0</w:t>
      </w:r>
      <w:r w:rsidR="00494A7C">
        <w:rPr>
          <w:rFonts w:ascii="微软雅黑" w:eastAsia="微软雅黑" w:hAnsi="微软雅黑"/>
        </w:rPr>
        <w:t>x8035对应RARP。</w:t>
      </w:r>
    </w:p>
    <w:p w14:paraId="2CC8455C" w14:textId="3A1B4258" w:rsidR="00494A7C" w:rsidRDefault="00494A7C" w:rsidP="00FF3228">
      <w:pPr>
        <w:pStyle w:val="af2"/>
        <w:numPr>
          <w:ilvl w:val="0"/>
          <w:numId w:val="636"/>
        </w:numPr>
        <w:ind w:firstLineChars="0"/>
        <w:rPr>
          <w:rFonts w:ascii="微软雅黑" w:eastAsia="微软雅黑" w:hAnsi="微软雅黑"/>
        </w:rPr>
      </w:pPr>
      <w:r>
        <w:rPr>
          <w:rFonts w:ascii="微软雅黑" w:eastAsia="微软雅黑" w:hAnsi="微软雅黑" w:hint="eastAsia"/>
        </w:rPr>
        <w:t>外层CoS：</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匹配指定二层报文外层Tag中</w:t>
      </w:r>
      <w:r>
        <w:rPr>
          <w:rFonts w:ascii="微软雅黑" w:eastAsia="微软雅黑" w:hAnsi="微软雅黑" w:hint="eastAsia"/>
        </w:rPr>
        <w:t>的</w:t>
      </w:r>
      <w:r>
        <w:rPr>
          <w:rFonts w:ascii="微软雅黑" w:eastAsia="微软雅黑" w:hAnsi="微软雅黑"/>
        </w:rPr>
        <w:t>优先级，</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-7</w:t>
      </w:r>
    </w:p>
    <w:p w14:paraId="7F6AAA7C" w14:textId="1391A3DE" w:rsidR="00494A7C" w:rsidRDefault="00494A7C" w:rsidP="00FF3228">
      <w:pPr>
        <w:pStyle w:val="af2"/>
        <w:numPr>
          <w:ilvl w:val="0"/>
          <w:numId w:val="636"/>
        </w:numPr>
        <w:ind w:firstLineChars="0"/>
        <w:rPr>
          <w:rFonts w:ascii="微软雅黑" w:eastAsia="微软雅黑" w:hAnsi="微软雅黑"/>
        </w:rPr>
      </w:pPr>
      <w:r>
        <w:rPr>
          <w:rFonts w:ascii="微软雅黑" w:eastAsia="微软雅黑" w:hAnsi="微软雅黑" w:hint="eastAsia"/>
        </w:rPr>
        <w:t>内层</w:t>
      </w:r>
      <w:r>
        <w:rPr>
          <w:rFonts w:ascii="微软雅黑" w:eastAsia="微软雅黑" w:hAnsi="微软雅黑"/>
        </w:rPr>
        <w:t>CoS：【</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要匹配指定二层报文内层Tag中的优先级，取值范围为</w:t>
      </w:r>
      <w:r>
        <w:rPr>
          <w:rFonts w:ascii="微软雅黑" w:eastAsia="微软雅黑" w:hAnsi="微软雅黑" w:hint="eastAsia"/>
        </w:rPr>
        <w:t>0</w:t>
      </w:r>
      <w:r>
        <w:rPr>
          <w:rFonts w:ascii="微软雅黑" w:eastAsia="微软雅黑" w:hAnsi="微软雅黑"/>
        </w:rPr>
        <w:t>-7</w:t>
      </w:r>
    </w:p>
    <w:p w14:paraId="61D112BA" w14:textId="74956823" w:rsidR="00494A7C" w:rsidRDefault="00494A7C" w:rsidP="004209F9">
      <w:pPr>
        <w:pStyle w:val="af2"/>
        <w:numPr>
          <w:ilvl w:val="0"/>
          <w:numId w:val="359"/>
        </w:numPr>
        <w:ind w:firstLineChars="0"/>
        <w:rPr>
          <w:rFonts w:ascii="微软雅黑" w:eastAsia="微软雅黑" w:hAnsi="微软雅黑"/>
        </w:rPr>
      </w:pPr>
      <w:r>
        <w:rPr>
          <w:rFonts w:ascii="微软雅黑" w:eastAsia="微软雅黑" w:hAnsi="微软雅黑" w:hint="eastAsia"/>
        </w:rPr>
        <w:t>外层</w:t>
      </w:r>
      <w:r>
        <w:rPr>
          <w:rFonts w:ascii="微软雅黑" w:eastAsia="微软雅黑" w:hAnsi="微软雅黑"/>
        </w:rPr>
        <w:t>VLAN：【</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匹配二层报文</w:t>
      </w:r>
      <w:r>
        <w:rPr>
          <w:rFonts w:ascii="微软雅黑" w:eastAsia="微软雅黑" w:hAnsi="微软雅黑" w:hint="eastAsia"/>
        </w:rPr>
        <w:t>外层Tag</w:t>
      </w:r>
      <w:r>
        <w:rPr>
          <w:rFonts w:ascii="微软雅黑" w:eastAsia="微软雅黑" w:hAnsi="微软雅黑"/>
        </w:rPr>
        <w:t>中的VLAN ID，匹配任意VLAN报文。</w:t>
      </w:r>
      <w:r>
        <w:rPr>
          <w:rFonts w:ascii="微软雅黑" w:eastAsia="微软雅黑" w:hAnsi="微软雅黑" w:hint="eastAsia"/>
        </w:rPr>
        <w:t>支持</w:t>
      </w:r>
      <w:r>
        <w:rPr>
          <w:rFonts w:ascii="微软雅黑" w:eastAsia="微软雅黑" w:hAnsi="微软雅黑"/>
        </w:rPr>
        <w:t>用户自定义</w:t>
      </w:r>
      <w:r>
        <w:rPr>
          <w:rFonts w:ascii="微软雅黑" w:eastAsia="微软雅黑" w:hAnsi="微软雅黑" w:hint="eastAsia"/>
        </w:rPr>
        <w:t>匹配</w:t>
      </w:r>
      <w:r>
        <w:rPr>
          <w:rFonts w:ascii="微软雅黑" w:eastAsia="微软雅黑" w:hAnsi="微软雅黑"/>
        </w:rPr>
        <w:t>报文的VLAN，</w:t>
      </w:r>
      <w:r>
        <w:rPr>
          <w:rFonts w:ascii="微软雅黑" w:eastAsia="微软雅黑" w:hAnsi="微软雅黑" w:hint="eastAsia"/>
        </w:rPr>
        <w:t>范围</w:t>
      </w:r>
      <w:r>
        <w:rPr>
          <w:rFonts w:ascii="微软雅黑" w:eastAsia="微软雅黑" w:hAnsi="微软雅黑"/>
        </w:rPr>
        <w:t>为0</w:t>
      </w:r>
      <w:r>
        <w:rPr>
          <w:rFonts w:ascii="微软雅黑" w:eastAsia="微软雅黑" w:hAnsi="微软雅黑" w:hint="eastAsia"/>
        </w:rPr>
        <w:t>-409</w:t>
      </w:r>
      <w:r>
        <w:rPr>
          <w:rFonts w:ascii="微软雅黑" w:eastAsia="微软雅黑" w:hAnsi="微软雅黑"/>
        </w:rPr>
        <w:t>5</w:t>
      </w:r>
    </w:p>
    <w:p w14:paraId="147E0550" w14:textId="22C8F8D5" w:rsidR="00494A7C" w:rsidRDefault="00494A7C" w:rsidP="004209F9">
      <w:pPr>
        <w:pStyle w:val="af2"/>
        <w:numPr>
          <w:ilvl w:val="0"/>
          <w:numId w:val="359"/>
        </w:numPr>
        <w:ind w:firstLineChars="0"/>
        <w:rPr>
          <w:rFonts w:ascii="微软雅黑" w:eastAsia="微软雅黑" w:hAnsi="微软雅黑"/>
        </w:rPr>
      </w:pPr>
      <w:r>
        <w:rPr>
          <w:rFonts w:ascii="微软雅黑" w:eastAsia="微软雅黑" w:hAnsi="微软雅黑" w:hint="eastAsia"/>
        </w:rPr>
        <w:t>内层</w:t>
      </w:r>
      <w:r>
        <w:rPr>
          <w:rFonts w:ascii="微软雅黑" w:eastAsia="微软雅黑" w:hAnsi="微软雅黑"/>
        </w:rPr>
        <w:t>VLAN：【</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匹配</w:t>
      </w:r>
      <w:r>
        <w:rPr>
          <w:rFonts w:ascii="微软雅黑" w:eastAsia="微软雅黑" w:hAnsi="微软雅黑" w:hint="eastAsia"/>
        </w:rPr>
        <w:t>二层</w:t>
      </w:r>
      <w:r>
        <w:rPr>
          <w:rFonts w:ascii="微软雅黑" w:eastAsia="微软雅黑" w:hAnsi="微软雅黑"/>
        </w:rPr>
        <w:t>报文内层Tag</w:t>
      </w:r>
      <w:r>
        <w:rPr>
          <w:rFonts w:ascii="微软雅黑" w:eastAsia="微软雅黑" w:hAnsi="微软雅黑" w:hint="eastAsia"/>
        </w:rPr>
        <w:t>中</w:t>
      </w:r>
      <w:r>
        <w:rPr>
          <w:rFonts w:ascii="微软雅黑" w:eastAsia="微软雅黑" w:hAnsi="微软雅黑"/>
        </w:rPr>
        <w:t>的VLAN ID，匹配任意VLAN报文。</w:t>
      </w:r>
      <w:r>
        <w:rPr>
          <w:rFonts w:ascii="微软雅黑" w:eastAsia="微软雅黑" w:hAnsi="微软雅黑" w:hint="eastAsia"/>
        </w:rPr>
        <w:t>支持</w:t>
      </w:r>
      <w:r>
        <w:rPr>
          <w:rFonts w:ascii="微软雅黑" w:eastAsia="微软雅黑" w:hAnsi="微软雅黑"/>
        </w:rPr>
        <w:t>用户自定义</w:t>
      </w:r>
      <w:r>
        <w:rPr>
          <w:rFonts w:ascii="微软雅黑" w:eastAsia="微软雅黑" w:hAnsi="微软雅黑" w:hint="eastAsia"/>
        </w:rPr>
        <w:t>匹配</w:t>
      </w:r>
      <w:r>
        <w:rPr>
          <w:rFonts w:ascii="微软雅黑" w:eastAsia="微软雅黑" w:hAnsi="微软雅黑"/>
        </w:rPr>
        <w:t>报文的VLAN，</w:t>
      </w:r>
      <w:r>
        <w:rPr>
          <w:rFonts w:ascii="微软雅黑" w:eastAsia="微软雅黑" w:hAnsi="微软雅黑" w:hint="eastAsia"/>
        </w:rPr>
        <w:t>范围</w:t>
      </w:r>
      <w:r>
        <w:rPr>
          <w:rFonts w:ascii="微软雅黑" w:eastAsia="微软雅黑" w:hAnsi="微软雅黑"/>
        </w:rPr>
        <w:t>为0</w:t>
      </w:r>
      <w:r>
        <w:rPr>
          <w:rFonts w:ascii="微软雅黑" w:eastAsia="微软雅黑" w:hAnsi="微软雅黑" w:hint="eastAsia"/>
        </w:rPr>
        <w:t>-409</w:t>
      </w:r>
      <w:r>
        <w:rPr>
          <w:rFonts w:ascii="微软雅黑" w:eastAsia="微软雅黑" w:hAnsi="微软雅黑"/>
        </w:rPr>
        <w:t>5</w:t>
      </w:r>
    </w:p>
    <w:p w14:paraId="00F76BD9" w14:textId="550D7F0B" w:rsidR="00C34637" w:rsidRDefault="00494A7C" w:rsidP="00494A7C">
      <w:pPr>
        <w:pStyle w:val="af2"/>
        <w:numPr>
          <w:ilvl w:val="0"/>
          <w:numId w:val="355"/>
        </w:numPr>
        <w:ind w:firstLineChars="0"/>
        <w:rPr>
          <w:rFonts w:ascii="微软雅黑" w:eastAsia="微软雅黑" w:hAnsi="微软雅黑"/>
        </w:rPr>
      </w:pPr>
      <w:r>
        <w:rPr>
          <w:rFonts w:ascii="微软雅黑" w:eastAsia="微软雅黑" w:hAnsi="微软雅黑" w:hint="eastAsia"/>
        </w:rPr>
        <w:t>源</w:t>
      </w:r>
      <w:r w:rsidR="00C34637">
        <w:rPr>
          <w:rFonts w:ascii="微软雅黑" w:eastAsia="微软雅黑" w:hAnsi="微软雅黑" w:hint="eastAsia"/>
        </w:rPr>
        <w:t>主机</w:t>
      </w:r>
      <w:r>
        <w:rPr>
          <w:rFonts w:ascii="微软雅黑" w:eastAsia="微软雅黑" w:hAnsi="微软雅黑" w:hint="eastAsia"/>
        </w:rPr>
        <w:t>：【下拉框】设置</w:t>
      </w:r>
      <w:r w:rsidR="00C34637">
        <w:rPr>
          <w:rFonts w:ascii="微软雅黑" w:eastAsia="微软雅黑" w:hAnsi="微软雅黑" w:hint="eastAsia"/>
        </w:rPr>
        <w:t>匹配</w:t>
      </w:r>
      <w:r w:rsidR="006A2BE2">
        <w:rPr>
          <w:rFonts w:ascii="微软雅黑" w:eastAsia="微软雅黑" w:hAnsi="微软雅黑" w:hint="eastAsia"/>
        </w:rPr>
        <w:t>源主机</w:t>
      </w:r>
      <w:r w:rsidR="006A2BE2">
        <w:rPr>
          <w:rFonts w:ascii="微软雅黑" w:eastAsia="微软雅黑" w:hAnsi="微软雅黑"/>
        </w:rPr>
        <w:t>发出的IP</w:t>
      </w:r>
      <w:r w:rsidR="006A2BE2">
        <w:rPr>
          <w:rFonts w:ascii="微软雅黑" w:eastAsia="微软雅黑" w:hAnsi="微软雅黑" w:hint="eastAsia"/>
        </w:rPr>
        <w:t>报文</w:t>
      </w:r>
      <w:r w:rsidR="006A2BE2">
        <w:rPr>
          <w:rFonts w:ascii="微软雅黑" w:eastAsia="微软雅黑" w:hAnsi="微软雅黑"/>
        </w:rPr>
        <w:t>或二层报文</w:t>
      </w:r>
      <w:r w:rsidR="006A0DCA">
        <w:rPr>
          <w:rFonts w:ascii="微软雅黑" w:eastAsia="微软雅黑" w:hAnsi="微软雅黑"/>
        </w:rPr>
        <w:t>，选项</w:t>
      </w:r>
      <w:r w:rsidR="006A0DCA">
        <w:rPr>
          <w:rFonts w:ascii="微软雅黑" w:eastAsia="微软雅黑" w:hAnsi="微软雅黑" w:hint="eastAsia"/>
        </w:rPr>
        <w:t>有</w:t>
      </w:r>
      <w:r>
        <w:rPr>
          <w:rFonts w:ascii="微软雅黑" w:eastAsia="微软雅黑" w:hAnsi="微软雅黑"/>
        </w:rPr>
        <w:t>{Any|自定义}</w:t>
      </w:r>
      <w:r>
        <w:rPr>
          <w:rFonts w:ascii="微软雅黑" w:eastAsia="微软雅黑" w:hAnsi="微软雅黑" w:hint="eastAsia"/>
        </w:rPr>
        <w:t>，默认Any</w:t>
      </w:r>
      <w:r>
        <w:rPr>
          <w:rFonts w:ascii="微软雅黑" w:eastAsia="微软雅黑" w:hAnsi="微软雅黑"/>
        </w:rPr>
        <w:t>，即</w:t>
      </w:r>
      <w:r>
        <w:rPr>
          <w:rFonts w:ascii="微软雅黑" w:eastAsia="微软雅黑" w:hAnsi="微软雅黑" w:hint="eastAsia"/>
        </w:rPr>
        <w:t>匹配</w:t>
      </w:r>
      <w:r>
        <w:rPr>
          <w:rFonts w:ascii="微软雅黑" w:eastAsia="微软雅黑" w:hAnsi="微软雅黑"/>
        </w:rPr>
        <w:t>任意源</w:t>
      </w:r>
      <w:r w:rsidR="00C34637">
        <w:rPr>
          <w:rFonts w:ascii="微软雅黑" w:eastAsia="微软雅黑" w:hAnsi="微软雅黑" w:hint="eastAsia"/>
        </w:rPr>
        <w:t>主机地址</w:t>
      </w:r>
      <w:r>
        <w:rPr>
          <w:rFonts w:ascii="微软雅黑" w:eastAsia="微软雅黑" w:hAnsi="微软雅黑"/>
        </w:rPr>
        <w:t>。</w:t>
      </w:r>
    </w:p>
    <w:p w14:paraId="1BC7CFDF" w14:textId="73A1F0C0" w:rsidR="00494A7C" w:rsidRDefault="00494A7C" w:rsidP="00C34637">
      <w:pPr>
        <w:pStyle w:val="af2"/>
        <w:ind w:left="839" w:firstLineChars="0" w:firstLine="0"/>
        <w:rPr>
          <w:rFonts w:ascii="微软雅黑" w:eastAsia="微软雅黑" w:hAnsi="微软雅黑"/>
        </w:rPr>
      </w:pPr>
      <w:r>
        <w:rPr>
          <w:rFonts w:ascii="微软雅黑" w:eastAsia="微软雅黑" w:hAnsi="微软雅黑" w:hint="eastAsia"/>
        </w:rPr>
        <w:t>设置</w:t>
      </w:r>
      <w:r>
        <w:rPr>
          <w:rFonts w:ascii="微软雅黑" w:eastAsia="微软雅黑" w:hAnsi="微软雅黑"/>
        </w:rPr>
        <w:t>为“</w:t>
      </w:r>
      <w:r w:rsidR="006A2BE2">
        <w:rPr>
          <w:rFonts w:ascii="微软雅黑" w:eastAsia="微软雅黑" w:hAnsi="微软雅黑" w:hint="eastAsia"/>
        </w:rPr>
        <w:t>自定义</w:t>
      </w:r>
      <w:r>
        <w:rPr>
          <w:rFonts w:ascii="微软雅黑" w:eastAsia="微软雅黑" w:hAnsi="微软雅黑"/>
        </w:rPr>
        <w:t>”后，需要配置</w:t>
      </w:r>
      <w:r>
        <w:rPr>
          <w:rFonts w:ascii="微软雅黑" w:eastAsia="微软雅黑" w:hAnsi="微软雅黑" w:hint="eastAsia"/>
        </w:rPr>
        <w:t>匹配</w:t>
      </w:r>
      <w:r>
        <w:rPr>
          <w:rFonts w:ascii="微软雅黑" w:eastAsia="微软雅黑" w:hAnsi="微软雅黑"/>
        </w:rPr>
        <w:t>的源</w:t>
      </w:r>
      <w:r w:rsidR="00C34637">
        <w:rPr>
          <w:rFonts w:ascii="微软雅黑" w:eastAsia="微软雅黑" w:hAnsi="微软雅黑" w:hint="eastAsia"/>
        </w:rPr>
        <w:t>主机</w:t>
      </w:r>
      <w:r>
        <w:rPr>
          <w:rFonts w:ascii="微软雅黑" w:eastAsia="微软雅黑" w:hAnsi="微软雅黑"/>
        </w:rPr>
        <w:t>地址</w:t>
      </w:r>
      <w:r w:rsidR="006A2BE2">
        <w:rPr>
          <w:rFonts w:ascii="微软雅黑" w:eastAsia="微软雅黑" w:hAnsi="微软雅黑" w:hint="eastAsia"/>
        </w:rPr>
        <w:t>及其</w:t>
      </w:r>
      <w:r w:rsidR="006A2BE2">
        <w:rPr>
          <w:rFonts w:ascii="微软雅黑" w:eastAsia="微软雅黑" w:hAnsi="微软雅黑"/>
        </w:rPr>
        <w:t>掩码</w:t>
      </w:r>
      <w:r>
        <w:rPr>
          <w:rFonts w:ascii="微软雅黑" w:eastAsia="微软雅黑" w:hAnsi="微软雅黑"/>
        </w:rPr>
        <w:t>。</w:t>
      </w:r>
    </w:p>
    <w:p w14:paraId="5B7E6E7C" w14:textId="1ED9727A" w:rsidR="00494A7C" w:rsidRDefault="00494A7C" w:rsidP="00494A7C">
      <w:pPr>
        <w:pStyle w:val="af2"/>
        <w:numPr>
          <w:ilvl w:val="0"/>
          <w:numId w:val="356"/>
        </w:numPr>
        <w:ind w:firstLineChars="0"/>
        <w:rPr>
          <w:rFonts w:ascii="微软雅黑" w:eastAsia="微软雅黑" w:hAnsi="微软雅黑"/>
        </w:rPr>
      </w:pPr>
      <w:r>
        <w:rPr>
          <w:rFonts w:ascii="微软雅黑" w:eastAsia="微软雅黑" w:hAnsi="微软雅黑" w:hint="eastAsia"/>
        </w:rPr>
        <w:t>源</w:t>
      </w:r>
      <w:r w:rsidR="00C34637">
        <w:rPr>
          <w:rFonts w:ascii="微软雅黑" w:eastAsia="微软雅黑" w:hAnsi="微软雅黑" w:hint="eastAsia"/>
        </w:rPr>
        <w:t>主机</w:t>
      </w:r>
      <w:r>
        <w:rPr>
          <w:rFonts w:ascii="微软雅黑" w:eastAsia="微软雅黑" w:hAnsi="微软雅黑"/>
        </w:rPr>
        <w:t>地址：</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w:t>
      </w:r>
      <w:r w:rsidR="006A2BE2">
        <w:rPr>
          <w:rFonts w:ascii="微软雅黑" w:eastAsia="微软雅黑" w:hAnsi="微软雅黑" w:hint="eastAsia"/>
        </w:rPr>
        <w:t>输入</w:t>
      </w:r>
      <w:r w:rsidR="006A2BE2">
        <w:rPr>
          <w:rFonts w:ascii="微软雅黑" w:eastAsia="微软雅黑" w:hAnsi="微软雅黑"/>
        </w:rPr>
        <w:t>格式为</w:t>
      </w:r>
      <w:r w:rsidR="006A2BE2">
        <w:rPr>
          <w:rFonts w:ascii="微软雅黑" w:eastAsia="微软雅黑" w:hAnsi="微软雅黑" w:hint="eastAsia"/>
        </w:rPr>
        <w:t>32位</w:t>
      </w:r>
      <w:r w:rsidR="006A2BE2">
        <w:rPr>
          <w:rFonts w:ascii="微软雅黑" w:eastAsia="微软雅黑" w:hAnsi="微软雅黑"/>
        </w:rPr>
        <w:t>点分十进制（</w:t>
      </w:r>
      <w:r w:rsidR="006A2BE2">
        <w:rPr>
          <w:rFonts w:ascii="微软雅黑" w:eastAsia="微软雅黑" w:hAnsi="微软雅黑" w:hint="eastAsia"/>
        </w:rPr>
        <w:t>IPv</w:t>
      </w:r>
      <w:r w:rsidR="006A2BE2">
        <w:rPr>
          <w:rFonts w:ascii="微软雅黑" w:eastAsia="微软雅黑" w:hAnsi="微软雅黑"/>
        </w:rPr>
        <w:t>4</w:t>
      </w:r>
      <w:r w:rsidR="006A2BE2">
        <w:rPr>
          <w:rFonts w:ascii="微软雅黑" w:eastAsia="微软雅黑" w:hAnsi="微软雅黑" w:hint="eastAsia"/>
        </w:rPr>
        <w:t>地址格式</w:t>
      </w:r>
      <w:r w:rsidR="006A2BE2">
        <w:rPr>
          <w:rFonts w:ascii="微软雅黑" w:eastAsia="微软雅黑" w:hAnsi="微软雅黑"/>
        </w:rPr>
        <w:t>）</w:t>
      </w:r>
    </w:p>
    <w:p w14:paraId="544E375A" w14:textId="6E625B5C" w:rsidR="006A2BE2" w:rsidRPr="006A0DCA" w:rsidRDefault="00494A7C" w:rsidP="006A0DCA">
      <w:pPr>
        <w:pStyle w:val="af2"/>
        <w:numPr>
          <w:ilvl w:val="0"/>
          <w:numId w:val="356"/>
        </w:numPr>
        <w:ind w:firstLineChars="0"/>
        <w:rPr>
          <w:rFonts w:ascii="微软雅黑" w:eastAsia="微软雅黑" w:hAnsi="微软雅黑"/>
        </w:rPr>
      </w:pPr>
      <w:r>
        <w:rPr>
          <w:rFonts w:ascii="微软雅黑" w:eastAsia="微软雅黑" w:hAnsi="微软雅黑" w:hint="eastAsia"/>
        </w:rPr>
        <w:t>源</w:t>
      </w:r>
      <w:r w:rsidR="00C34637">
        <w:rPr>
          <w:rFonts w:ascii="微软雅黑" w:eastAsia="微软雅黑" w:hAnsi="微软雅黑" w:hint="eastAsia"/>
        </w:rPr>
        <w:t>主机</w:t>
      </w:r>
      <w:r>
        <w:rPr>
          <w:rFonts w:ascii="微软雅黑" w:eastAsia="微软雅黑" w:hAnsi="微软雅黑"/>
        </w:rPr>
        <w:t>地址掩码</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w:t>
      </w:r>
      <w:r>
        <w:rPr>
          <w:rFonts w:ascii="微软雅黑" w:eastAsia="微软雅黑" w:hAnsi="微软雅黑"/>
        </w:rPr>
        <w:t>输入格式为</w:t>
      </w:r>
      <w:r w:rsidR="006A2BE2">
        <w:rPr>
          <w:rFonts w:ascii="微软雅黑" w:eastAsia="微软雅黑" w:hAnsi="微软雅黑"/>
        </w:rPr>
        <w:t>32</w:t>
      </w:r>
      <w:r w:rsidR="006A2BE2">
        <w:rPr>
          <w:rFonts w:ascii="微软雅黑" w:eastAsia="微软雅黑" w:hAnsi="微软雅黑" w:hint="eastAsia"/>
        </w:rPr>
        <w:t>位点分十进制</w:t>
      </w:r>
      <w:r w:rsidR="006A2BE2">
        <w:rPr>
          <w:rFonts w:ascii="微软雅黑" w:eastAsia="微软雅黑" w:hAnsi="微软雅黑"/>
        </w:rPr>
        <w:t>（</w:t>
      </w:r>
      <w:r w:rsidR="006A2BE2">
        <w:rPr>
          <w:rFonts w:ascii="微软雅黑" w:eastAsia="微软雅黑" w:hAnsi="微软雅黑" w:hint="eastAsia"/>
        </w:rPr>
        <w:t>IPv</w:t>
      </w:r>
      <w:r w:rsidR="006A2BE2">
        <w:rPr>
          <w:rFonts w:ascii="微软雅黑" w:eastAsia="微软雅黑" w:hAnsi="微软雅黑"/>
        </w:rPr>
        <w:t>4</w:t>
      </w:r>
      <w:r w:rsidR="006A2BE2">
        <w:rPr>
          <w:rFonts w:ascii="微软雅黑" w:eastAsia="微软雅黑" w:hAnsi="微软雅黑" w:hint="eastAsia"/>
        </w:rPr>
        <w:t>地址格式</w:t>
      </w:r>
      <w:r w:rsidR="006A2BE2">
        <w:rPr>
          <w:rFonts w:ascii="微软雅黑" w:eastAsia="微软雅黑" w:hAnsi="微软雅黑"/>
        </w:rPr>
        <w:t>）</w:t>
      </w:r>
    </w:p>
    <w:p w14:paraId="603954CF" w14:textId="2329C7A8" w:rsidR="006A2BE2" w:rsidRDefault="00494A7C" w:rsidP="00494A7C">
      <w:pPr>
        <w:pStyle w:val="af2"/>
        <w:numPr>
          <w:ilvl w:val="0"/>
          <w:numId w:val="355"/>
        </w:numPr>
        <w:ind w:firstLineChars="0"/>
        <w:rPr>
          <w:rFonts w:ascii="微软雅黑" w:eastAsia="微软雅黑" w:hAnsi="微软雅黑"/>
        </w:rPr>
      </w:pPr>
      <w:r>
        <w:rPr>
          <w:rFonts w:ascii="微软雅黑" w:eastAsia="微软雅黑" w:hAnsi="微软雅黑" w:hint="eastAsia"/>
        </w:rPr>
        <w:t>目的</w:t>
      </w:r>
      <w:r w:rsidR="00C34637">
        <w:rPr>
          <w:rFonts w:ascii="微软雅黑" w:eastAsia="微软雅黑" w:hAnsi="微软雅黑" w:hint="eastAsia"/>
        </w:rPr>
        <w:t>主机</w:t>
      </w:r>
      <w:r>
        <w:rPr>
          <w:rFonts w:ascii="微软雅黑" w:eastAsia="微软雅黑" w:hAnsi="微软雅黑"/>
        </w:rPr>
        <w:t>：</w:t>
      </w:r>
      <w:r>
        <w:rPr>
          <w:rFonts w:ascii="微软雅黑" w:eastAsia="微软雅黑" w:hAnsi="微软雅黑" w:hint="eastAsia"/>
        </w:rPr>
        <w:t>【下拉框】设置</w:t>
      </w:r>
      <w:r w:rsidR="006A0DCA">
        <w:rPr>
          <w:rFonts w:ascii="微软雅黑" w:eastAsia="微软雅黑" w:hAnsi="微软雅黑" w:hint="eastAsia"/>
        </w:rPr>
        <w:t>匹配</w:t>
      </w:r>
      <w:r>
        <w:rPr>
          <w:rFonts w:ascii="微软雅黑" w:eastAsia="微软雅黑" w:hAnsi="微软雅黑" w:hint="eastAsia"/>
        </w:rPr>
        <w:t>目的</w:t>
      </w:r>
      <w:r w:rsidR="006A0DCA">
        <w:rPr>
          <w:rFonts w:ascii="微软雅黑" w:eastAsia="微软雅黑" w:hAnsi="微软雅黑" w:hint="eastAsia"/>
        </w:rPr>
        <w:t>主机</w:t>
      </w:r>
      <w:r w:rsidR="006A0DCA">
        <w:rPr>
          <w:rFonts w:ascii="微软雅黑" w:eastAsia="微软雅黑" w:hAnsi="微软雅黑"/>
        </w:rPr>
        <w:t>发出的IP报文</w:t>
      </w:r>
      <w:r w:rsidR="006A0DCA">
        <w:rPr>
          <w:rFonts w:ascii="微软雅黑" w:eastAsia="微软雅黑" w:hAnsi="微软雅黑" w:hint="eastAsia"/>
        </w:rPr>
        <w:t>或</w:t>
      </w:r>
      <w:r w:rsidR="006A0DCA">
        <w:rPr>
          <w:rFonts w:ascii="微软雅黑" w:eastAsia="微软雅黑" w:hAnsi="微软雅黑"/>
        </w:rPr>
        <w:t>二层报文，选项有</w:t>
      </w:r>
      <w:r>
        <w:rPr>
          <w:rFonts w:ascii="微软雅黑" w:eastAsia="微软雅黑" w:hAnsi="微软雅黑"/>
        </w:rPr>
        <w:t>{Any|自定义}</w:t>
      </w:r>
      <w:r>
        <w:rPr>
          <w:rFonts w:ascii="微软雅黑" w:eastAsia="微软雅黑" w:hAnsi="微软雅黑" w:hint="eastAsia"/>
        </w:rPr>
        <w:t>，默认Any</w:t>
      </w:r>
      <w:r>
        <w:rPr>
          <w:rFonts w:ascii="微软雅黑" w:eastAsia="微软雅黑" w:hAnsi="微软雅黑"/>
        </w:rPr>
        <w:t>，即</w:t>
      </w:r>
      <w:r>
        <w:rPr>
          <w:rFonts w:ascii="微软雅黑" w:eastAsia="微软雅黑" w:hAnsi="微软雅黑" w:hint="eastAsia"/>
        </w:rPr>
        <w:t>匹配</w:t>
      </w:r>
      <w:r>
        <w:rPr>
          <w:rFonts w:ascii="微软雅黑" w:eastAsia="微软雅黑" w:hAnsi="微软雅黑"/>
        </w:rPr>
        <w:t>任意目的</w:t>
      </w:r>
      <w:r w:rsidR="006A2BE2">
        <w:rPr>
          <w:rFonts w:ascii="微软雅黑" w:eastAsia="微软雅黑" w:hAnsi="微软雅黑" w:hint="eastAsia"/>
        </w:rPr>
        <w:t>主机</w:t>
      </w:r>
      <w:r>
        <w:rPr>
          <w:rFonts w:ascii="微软雅黑" w:eastAsia="微软雅黑" w:hAnsi="微软雅黑"/>
        </w:rPr>
        <w:t>地址。</w:t>
      </w:r>
    </w:p>
    <w:p w14:paraId="5FE0E4B4" w14:textId="36EA31A5" w:rsidR="00494A7C" w:rsidRDefault="00494A7C" w:rsidP="006A2BE2">
      <w:pPr>
        <w:pStyle w:val="af2"/>
        <w:ind w:left="839" w:firstLineChars="0" w:firstLine="0"/>
        <w:rPr>
          <w:rFonts w:ascii="微软雅黑" w:eastAsia="微软雅黑" w:hAnsi="微软雅黑"/>
        </w:rPr>
      </w:pPr>
      <w:r>
        <w:rPr>
          <w:rFonts w:ascii="微软雅黑" w:eastAsia="微软雅黑" w:hAnsi="微软雅黑" w:hint="eastAsia"/>
        </w:rPr>
        <w:t>设置为</w:t>
      </w:r>
      <w:r>
        <w:rPr>
          <w:rFonts w:ascii="微软雅黑" w:eastAsia="微软雅黑" w:hAnsi="微软雅黑"/>
        </w:rPr>
        <w:t>“</w:t>
      </w:r>
      <w:r>
        <w:rPr>
          <w:rFonts w:ascii="微软雅黑" w:eastAsia="微软雅黑" w:hAnsi="微软雅黑" w:hint="eastAsia"/>
        </w:rPr>
        <w:t>自定义</w:t>
      </w:r>
      <w:r>
        <w:rPr>
          <w:rFonts w:ascii="微软雅黑" w:eastAsia="微软雅黑" w:hAnsi="微软雅黑"/>
        </w:rPr>
        <w:t>”</w:t>
      </w:r>
      <w:r>
        <w:rPr>
          <w:rFonts w:ascii="微软雅黑" w:eastAsia="微软雅黑" w:hAnsi="微软雅黑" w:hint="eastAsia"/>
        </w:rPr>
        <w:t>后</w:t>
      </w:r>
      <w:r>
        <w:rPr>
          <w:rFonts w:ascii="微软雅黑" w:eastAsia="微软雅黑" w:hAnsi="微软雅黑"/>
        </w:rPr>
        <w:t>，需配置匹配的</w:t>
      </w:r>
      <w:r>
        <w:rPr>
          <w:rFonts w:ascii="微软雅黑" w:eastAsia="微软雅黑" w:hAnsi="微软雅黑" w:hint="eastAsia"/>
        </w:rPr>
        <w:t>目的</w:t>
      </w:r>
      <w:r w:rsidR="006A2BE2">
        <w:rPr>
          <w:rFonts w:ascii="微软雅黑" w:eastAsia="微软雅黑" w:hAnsi="微软雅黑" w:hint="eastAsia"/>
        </w:rPr>
        <w:t>主机</w:t>
      </w:r>
      <w:r>
        <w:rPr>
          <w:rFonts w:ascii="微软雅黑" w:eastAsia="微软雅黑" w:hAnsi="微软雅黑"/>
        </w:rPr>
        <w:t>地址及其掩码。</w:t>
      </w:r>
    </w:p>
    <w:p w14:paraId="14C96760" w14:textId="77777777" w:rsidR="006A0DCA" w:rsidRDefault="00494A7C" w:rsidP="006A0DCA">
      <w:pPr>
        <w:pStyle w:val="af2"/>
        <w:numPr>
          <w:ilvl w:val="0"/>
          <w:numId w:val="356"/>
        </w:numPr>
        <w:ind w:firstLineChars="0"/>
        <w:rPr>
          <w:rFonts w:ascii="微软雅黑" w:eastAsia="微软雅黑" w:hAnsi="微软雅黑"/>
        </w:rPr>
      </w:pPr>
      <w:r>
        <w:rPr>
          <w:rFonts w:ascii="微软雅黑" w:eastAsia="微软雅黑" w:hAnsi="微软雅黑" w:hint="eastAsia"/>
        </w:rPr>
        <w:t>目的</w:t>
      </w:r>
      <w:r w:rsidR="006A2BE2">
        <w:rPr>
          <w:rFonts w:ascii="微软雅黑" w:eastAsia="微软雅黑" w:hAnsi="微软雅黑" w:hint="eastAsia"/>
        </w:rPr>
        <w:t>主机</w:t>
      </w:r>
      <w:r>
        <w:rPr>
          <w:rFonts w:ascii="微软雅黑" w:eastAsia="微软雅黑" w:hAnsi="微软雅黑"/>
        </w:rPr>
        <w:t>地址：</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w:t>
      </w:r>
      <w:r w:rsidR="006A0DCA">
        <w:rPr>
          <w:rFonts w:ascii="微软雅黑" w:eastAsia="微软雅黑" w:hAnsi="微软雅黑" w:hint="eastAsia"/>
        </w:rPr>
        <w:t>输入</w:t>
      </w:r>
      <w:r w:rsidR="006A0DCA">
        <w:rPr>
          <w:rFonts w:ascii="微软雅黑" w:eastAsia="微软雅黑" w:hAnsi="微软雅黑"/>
        </w:rPr>
        <w:t>格式为</w:t>
      </w:r>
      <w:r w:rsidR="006A0DCA">
        <w:rPr>
          <w:rFonts w:ascii="微软雅黑" w:eastAsia="微软雅黑" w:hAnsi="微软雅黑" w:hint="eastAsia"/>
        </w:rPr>
        <w:t>32位</w:t>
      </w:r>
      <w:r w:rsidR="006A0DCA">
        <w:rPr>
          <w:rFonts w:ascii="微软雅黑" w:eastAsia="微软雅黑" w:hAnsi="微软雅黑"/>
        </w:rPr>
        <w:t>点分十进制（</w:t>
      </w:r>
      <w:r w:rsidR="006A0DCA">
        <w:rPr>
          <w:rFonts w:ascii="微软雅黑" w:eastAsia="微软雅黑" w:hAnsi="微软雅黑" w:hint="eastAsia"/>
        </w:rPr>
        <w:t>IPv</w:t>
      </w:r>
      <w:r w:rsidR="006A0DCA">
        <w:rPr>
          <w:rFonts w:ascii="微软雅黑" w:eastAsia="微软雅黑" w:hAnsi="微软雅黑"/>
        </w:rPr>
        <w:t>4</w:t>
      </w:r>
      <w:r w:rsidR="006A0DCA">
        <w:rPr>
          <w:rFonts w:ascii="微软雅黑" w:eastAsia="微软雅黑" w:hAnsi="微软雅黑" w:hint="eastAsia"/>
        </w:rPr>
        <w:t>地址格式</w:t>
      </w:r>
      <w:r w:rsidR="006A0DCA">
        <w:rPr>
          <w:rFonts w:ascii="微软雅黑" w:eastAsia="微软雅黑" w:hAnsi="微软雅黑"/>
        </w:rPr>
        <w:t>）</w:t>
      </w:r>
    </w:p>
    <w:p w14:paraId="5083B48D" w14:textId="002E0A4C" w:rsidR="00494A7C" w:rsidRDefault="00494A7C" w:rsidP="00494A7C">
      <w:pPr>
        <w:pStyle w:val="af2"/>
        <w:numPr>
          <w:ilvl w:val="0"/>
          <w:numId w:val="357"/>
        </w:numPr>
        <w:ind w:firstLineChars="0"/>
        <w:rPr>
          <w:rFonts w:ascii="微软雅黑" w:eastAsia="微软雅黑" w:hAnsi="微软雅黑"/>
        </w:rPr>
      </w:pPr>
      <w:r>
        <w:rPr>
          <w:rFonts w:ascii="微软雅黑" w:eastAsia="微软雅黑" w:hAnsi="微软雅黑" w:hint="eastAsia"/>
        </w:rPr>
        <w:t>目的</w:t>
      </w:r>
      <w:r w:rsidR="006A2BE2">
        <w:rPr>
          <w:rFonts w:ascii="微软雅黑" w:eastAsia="微软雅黑" w:hAnsi="微软雅黑" w:hint="eastAsia"/>
        </w:rPr>
        <w:t>主机</w:t>
      </w:r>
      <w:r>
        <w:rPr>
          <w:rFonts w:ascii="微软雅黑" w:eastAsia="微软雅黑" w:hAnsi="微软雅黑"/>
        </w:rPr>
        <w:t>地址掩码</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w:t>
      </w:r>
      <w:r w:rsidR="006A0DCA">
        <w:rPr>
          <w:rFonts w:ascii="微软雅黑" w:eastAsia="微软雅黑" w:hAnsi="微软雅黑"/>
        </w:rPr>
        <w:t>输入格式为32</w:t>
      </w:r>
      <w:r w:rsidR="006A0DCA">
        <w:rPr>
          <w:rFonts w:ascii="微软雅黑" w:eastAsia="微软雅黑" w:hAnsi="微软雅黑" w:hint="eastAsia"/>
        </w:rPr>
        <w:t>位点分十进制</w:t>
      </w:r>
      <w:r w:rsidR="006A0DCA">
        <w:rPr>
          <w:rFonts w:ascii="微软雅黑" w:eastAsia="微软雅黑" w:hAnsi="微软雅黑"/>
        </w:rPr>
        <w:t>（</w:t>
      </w:r>
      <w:r w:rsidR="006A0DCA">
        <w:rPr>
          <w:rFonts w:ascii="微软雅黑" w:eastAsia="微软雅黑" w:hAnsi="微软雅黑" w:hint="eastAsia"/>
        </w:rPr>
        <w:t>IPv</w:t>
      </w:r>
      <w:r w:rsidR="006A0DCA">
        <w:rPr>
          <w:rFonts w:ascii="微软雅黑" w:eastAsia="微软雅黑" w:hAnsi="微软雅黑"/>
        </w:rPr>
        <w:t>4</w:t>
      </w:r>
      <w:r w:rsidR="006A0DCA">
        <w:rPr>
          <w:rFonts w:ascii="微软雅黑" w:eastAsia="微软雅黑" w:hAnsi="微软雅黑" w:hint="eastAsia"/>
        </w:rPr>
        <w:t>地址</w:t>
      </w:r>
      <w:r w:rsidR="006A0DCA">
        <w:rPr>
          <w:rFonts w:ascii="微软雅黑" w:eastAsia="微软雅黑" w:hAnsi="微软雅黑" w:hint="eastAsia"/>
        </w:rPr>
        <w:lastRenderedPageBreak/>
        <w:t>格式</w:t>
      </w:r>
      <w:r w:rsidR="006A0DCA">
        <w:rPr>
          <w:rFonts w:ascii="微软雅黑" w:eastAsia="微软雅黑" w:hAnsi="微软雅黑"/>
        </w:rPr>
        <w:t>）</w:t>
      </w:r>
    </w:p>
    <w:p w14:paraId="13F61B64" w14:textId="77777777" w:rsidR="006A0DCA" w:rsidRDefault="006A0DCA" w:rsidP="006A0DCA">
      <w:pPr>
        <w:pStyle w:val="af2"/>
        <w:numPr>
          <w:ilvl w:val="0"/>
          <w:numId w:val="359"/>
        </w:numPr>
        <w:ind w:firstLineChars="0"/>
        <w:rPr>
          <w:rFonts w:ascii="微软雅黑" w:eastAsia="微软雅黑" w:hAnsi="微软雅黑"/>
        </w:rPr>
      </w:pPr>
      <w:r>
        <w:rPr>
          <w:rFonts w:ascii="微软雅黑" w:eastAsia="微软雅黑" w:hAnsi="微软雅黑"/>
        </w:rPr>
        <w:t>T</w:t>
      </w:r>
      <w:r>
        <w:rPr>
          <w:rFonts w:ascii="微软雅黑" w:eastAsia="微软雅黑" w:hAnsi="微软雅黑" w:hint="eastAsia"/>
        </w:rPr>
        <w:t>oS类型：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匹配ToS</w:t>
      </w:r>
      <w:r>
        <w:rPr>
          <w:rFonts w:ascii="微软雅黑" w:eastAsia="微软雅黑" w:hAnsi="微软雅黑" w:hint="eastAsia"/>
        </w:rPr>
        <w:t>的</w:t>
      </w:r>
      <w:r>
        <w:rPr>
          <w:rFonts w:ascii="微软雅黑" w:eastAsia="微软雅黑" w:hAnsi="微软雅黑"/>
        </w:rPr>
        <w:t>类型</w:t>
      </w:r>
      <w:r>
        <w:rPr>
          <w:rFonts w:ascii="微软雅黑" w:eastAsia="微软雅黑" w:hAnsi="微软雅黑" w:hint="eastAsia"/>
        </w:rPr>
        <w:t>，</w:t>
      </w:r>
      <w:r>
        <w:rPr>
          <w:rFonts w:ascii="微软雅黑" w:eastAsia="微软雅黑" w:hAnsi="微软雅黑"/>
        </w:rPr>
        <w:t xml:space="preserve">选项有{Any | </w:t>
      </w:r>
      <w:r>
        <w:rPr>
          <w:rFonts w:ascii="微软雅黑" w:eastAsia="微软雅黑" w:hAnsi="微软雅黑" w:hint="eastAsia"/>
        </w:rPr>
        <w:t>匹配</w:t>
      </w:r>
      <w:r>
        <w:rPr>
          <w:rFonts w:ascii="微软雅黑" w:eastAsia="微软雅黑" w:hAnsi="微软雅黑"/>
        </w:rPr>
        <w:t xml:space="preserve">DSCP | </w:t>
      </w:r>
      <w:r>
        <w:rPr>
          <w:rFonts w:ascii="微软雅黑" w:eastAsia="微软雅黑" w:hAnsi="微软雅黑" w:hint="eastAsia"/>
        </w:rPr>
        <w:t>匹配</w:t>
      </w:r>
      <w:r>
        <w:rPr>
          <w:rFonts w:ascii="微软雅黑" w:eastAsia="微软雅黑" w:hAnsi="微软雅黑"/>
        </w:rPr>
        <w:t>IP优先级}</w:t>
      </w:r>
      <w:r>
        <w:rPr>
          <w:rFonts w:ascii="微软雅黑" w:eastAsia="微软雅黑" w:hAnsi="微软雅黑" w:hint="eastAsia"/>
        </w:rPr>
        <w:t>。</w:t>
      </w:r>
      <w:r>
        <w:rPr>
          <w:rFonts w:ascii="微软雅黑" w:eastAsia="微软雅黑" w:hAnsi="微软雅黑"/>
        </w:rPr>
        <w:t>当选择</w:t>
      </w:r>
      <w:r>
        <w:rPr>
          <w:rFonts w:ascii="微软雅黑" w:eastAsia="微软雅黑" w:hAnsi="微软雅黑" w:hint="eastAsia"/>
        </w:rPr>
        <w:t>“匹配DSCP”或</w:t>
      </w:r>
      <w:r>
        <w:rPr>
          <w:rFonts w:ascii="微软雅黑" w:eastAsia="微软雅黑" w:hAnsi="微软雅黑"/>
        </w:rPr>
        <w:t>“</w:t>
      </w:r>
      <w:r>
        <w:rPr>
          <w:rFonts w:ascii="微软雅黑" w:eastAsia="微软雅黑" w:hAnsi="微软雅黑" w:hint="eastAsia"/>
        </w:rPr>
        <w:t>匹配</w:t>
      </w:r>
      <w:r>
        <w:rPr>
          <w:rFonts w:ascii="微软雅黑" w:eastAsia="微软雅黑" w:hAnsi="微软雅黑"/>
        </w:rPr>
        <w:t>IP优先级”</w:t>
      </w:r>
      <w:r>
        <w:rPr>
          <w:rFonts w:ascii="微软雅黑" w:eastAsia="微软雅黑" w:hAnsi="微软雅黑" w:hint="eastAsia"/>
        </w:rPr>
        <w:t>，</w:t>
      </w:r>
      <w:r>
        <w:rPr>
          <w:rFonts w:ascii="微软雅黑" w:eastAsia="微软雅黑" w:hAnsi="微软雅黑"/>
        </w:rPr>
        <w:t>需要分别配置DSCP优先级和IP优先级。</w:t>
      </w:r>
    </w:p>
    <w:p w14:paraId="6385810D" w14:textId="77777777" w:rsidR="006A0DCA" w:rsidRDefault="006A0DCA" w:rsidP="006A0DCA">
      <w:pPr>
        <w:pStyle w:val="af2"/>
        <w:numPr>
          <w:ilvl w:val="0"/>
          <w:numId w:val="363"/>
        </w:numPr>
        <w:ind w:firstLineChars="0"/>
        <w:rPr>
          <w:rFonts w:ascii="微软雅黑" w:eastAsia="微软雅黑" w:hAnsi="微软雅黑"/>
        </w:rPr>
      </w:pPr>
      <w:r>
        <w:rPr>
          <w:rFonts w:ascii="微软雅黑" w:eastAsia="微软雅黑" w:hAnsi="微软雅黑" w:hint="eastAsia"/>
        </w:rPr>
        <w:t>DSCP</w:t>
      </w:r>
      <w:r>
        <w:rPr>
          <w:rFonts w:ascii="微软雅黑" w:eastAsia="微软雅黑" w:hAnsi="微软雅黑"/>
        </w:rPr>
        <w:t>优先级：【</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设置DSCP</w:t>
      </w:r>
      <w:r>
        <w:rPr>
          <w:rFonts w:ascii="微软雅黑" w:eastAsia="微软雅黑" w:hAnsi="微软雅黑"/>
        </w:rPr>
        <w:t>优先级，取值范围为</w:t>
      </w:r>
      <w:r>
        <w:rPr>
          <w:rFonts w:ascii="微软雅黑" w:eastAsia="微软雅黑" w:hAnsi="微软雅黑" w:hint="eastAsia"/>
        </w:rPr>
        <w:t>0</w:t>
      </w:r>
      <w:r>
        <w:rPr>
          <w:rFonts w:ascii="微软雅黑" w:eastAsia="微软雅黑" w:hAnsi="微软雅黑"/>
        </w:rPr>
        <w:t>-63</w:t>
      </w:r>
      <w:r>
        <w:rPr>
          <w:rFonts w:ascii="微软雅黑" w:eastAsia="微软雅黑" w:hAnsi="微软雅黑" w:hint="eastAsia"/>
        </w:rPr>
        <w:t>。</w:t>
      </w:r>
    </w:p>
    <w:p w14:paraId="13B4B2A2" w14:textId="77777777" w:rsidR="006A0DCA" w:rsidRDefault="006A0DCA" w:rsidP="006A0DCA">
      <w:pPr>
        <w:pStyle w:val="af2"/>
        <w:numPr>
          <w:ilvl w:val="0"/>
          <w:numId w:val="363"/>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优先级：</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IP优先级，取值范围为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w:t>
      </w:r>
    </w:p>
    <w:p w14:paraId="30656D5D" w14:textId="5B797BC7" w:rsidR="006A0DCA" w:rsidRDefault="006A0DCA" w:rsidP="004209F9">
      <w:pPr>
        <w:pStyle w:val="af2"/>
        <w:numPr>
          <w:ilvl w:val="0"/>
          <w:numId w:val="359"/>
        </w:numPr>
        <w:ind w:firstLineChars="0"/>
        <w:rPr>
          <w:rFonts w:ascii="微软雅黑" w:eastAsia="微软雅黑" w:hAnsi="微软雅黑"/>
        </w:rPr>
      </w:pPr>
      <w:r>
        <w:rPr>
          <w:rFonts w:ascii="微软雅黑" w:eastAsia="微软雅黑" w:hAnsi="微软雅黑"/>
        </w:rPr>
        <w:t>分片</w:t>
      </w:r>
      <w:r>
        <w:rPr>
          <w:rFonts w:ascii="微软雅黑" w:eastAsia="微软雅黑" w:hAnsi="微软雅黑" w:hint="eastAsia"/>
        </w:rPr>
        <w:t>：【开关】设置</w:t>
      </w:r>
      <w:r>
        <w:rPr>
          <w:rFonts w:ascii="微软雅黑" w:eastAsia="微软雅黑" w:hAnsi="微软雅黑"/>
        </w:rPr>
        <w:t>匹配非首</w:t>
      </w:r>
      <w:r>
        <w:rPr>
          <w:rFonts w:ascii="微软雅黑" w:eastAsia="微软雅黑" w:hAnsi="微软雅黑" w:hint="eastAsia"/>
        </w:rPr>
        <w:t>片</w:t>
      </w:r>
      <w:r>
        <w:rPr>
          <w:rFonts w:ascii="微软雅黑" w:eastAsia="微软雅黑" w:hAnsi="微软雅黑"/>
        </w:rPr>
        <w:t>的IP分片报文，默认关闭。</w:t>
      </w:r>
    </w:p>
    <w:p w14:paraId="473F0F31" w14:textId="397239BC" w:rsidR="006A0DCA" w:rsidRPr="00EB33E7" w:rsidRDefault="006A0DCA" w:rsidP="004209F9">
      <w:pPr>
        <w:pStyle w:val="af2"/>
        <w:numPr>
          <w:ilvl w:val="0"/>
          <w:numId w:val="359"/>
        </w:numPr>
        <w:ind w:firstLineChars="0"/>
        <w:rPr>
          <w:rFonts w:ascii="微软雅黑" w:eastAsia="微软雅黑" w:hAnsi="微软雅黑"/>
        </w:rPr>
      </w:pPr>
      <w:r>
        <w:rPr>
          <w:rFonts w:ascii="微软雅黑" w:eastAsia="微软雅黑" w:hAnsi="微软雅黑" w:hint="eastAsia"/>
        </w:rPr>
        <w:t>时间策略：【下拉框】设置</w:t>
      </w:r>
      <w:r w:rsidR="008C691D">
        <w:rPr>
          <w:rFonts w:ascii="微软雅黑" w:eastAsia="微软雅黑" w:hAnsi="微软雅黑"/>
        </w:rPr>
        <w:t>Expert</w:t>
      </w:r>
      <w:r>
        <w:rPr>
          <w:rFonts w:ascii="微软雅黑" w:eastAsia="微软雅黑" w:hAnsi="微软雅黑"/>
        </w:rPr>
        <w:t xml:space="preserve"> </w:t>
      </w:r>
      <w:r>
        <w:rPr>
          <w:rFonts w:ascii="微软雅黑" w:eastAsia="微软雅黑" w:hAnsi="微软雅黑" w:hint="eastAsia"/>
        </w:rPr>
        <w:t>ACL规则生效的时间段，选项为已存在的时间策略，支持弹窗新建时间策略，具体配置详见</w:t>
      </w:r>
      <w:hyperlink w:anchor="_时间策略/Time_Policy_1" w:history="1">
        <w:r w:rsidRPr="008B0A61">
          <w:rPr>
            <w:rStyle w:val="af"/>
            <w:rFonts w:ascii="微软雅黑" w:eastAsia="微软雅黑" w:hAnsi="微软雅黑" w:hint="eastAsia"/>
            <w:i/>
            <w:color w:val="0070C0"/>
          </w:rPr>
          <w:t>系统→时间策略</w:t>
        </w:r>
      </w:hyperlink>
      <w:r>
        <w:rPr>
          <w:rFonts w:ascii="微软雅黑" w:eastAsia="微软雅黑" w:hAnsi="微软雅黑" w:hint="eastAsia"/>
        </w:rPr>
        <w:t>。</w:t>
      </w:r>
    </w:p>
    <w:p w14:paraId="6283D5AC" w14:textId="6E7C1E57" w:rsidR="00DA7FD3" w:rsidRDefault="006A0DCA">
      <w:pPr>
        <w:rPr>
          <w:rFonts w:ascii="微软雅黑" w:eastAsia="微软雅黑" w:hAnsi="微软雅黑"/>
        </w:rPr>
      </w:pPr>
      <w:r>
        <w:rPr>
          <w:rFonts w:ascii="微软雅黑" w:eastAsia="微软雅黑" w:hAnsi="微软雅黑" w:hint="eastAsia"/>
        </w:rPr>
        <w:t>Expert</w:t>
      </w:r>
      <w:r>
        <w:rPr>
          <w:rFonts w:ascii="微软雅黑" w:eastAsia="微软雅黑" w:hAnsi="微软雅黑"/>
        </w:rPr>
        <w:t xml:space="preserve"> ACL列表：</w:t>
      </w:r>
    </w:p>
    <w:p w14:paraId="49F662AC" w14:textId="77777777" w:rsidR="006A0DCA" w:rsidRDefault="006A0DCA" w:rsidP="006A0DCA">
      <w:pPr>
        <w:pStyle w:val="af2"/>
        <w:numPr>
          <w:ilvl w:val="0"/>
          <w:numId w:val="35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显示ACL名称、</w:t>
      </w:r>
      <w:r>
        <w:rPr>
          <w:rFonts w:ascii="微软雅黑" w:eastAsia="微软雅黑" w:hAnsi="微软雅黑" w:hint="eastAsia"/>
        </w:rPr>
        <w:t>规则</w:t>
      </w:r>
      <w:r>
        <w:rPr>
          <w:rFonts w:ascii="微软雅黑" w:eastAsia="微软雅黑" w:hAnsi="微软雅黑"/>
        </w:rPr>
        <w:t>个数</w:t>
      </w:r>
    </w:p>
    <w:p w14:paraId="0C344A5D" w14:textId="6E85A3DB" w:rsidR="006A0DCA" w:rsidRDefault="006A0DCA" w:rsidP="006A0DCA">
      <w:pPr>
        <w:pStyle w:val="af2"/>
        <w:numPr>
          <w:ilvl w:val="0"/>
          <w:numId w:val="35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查看规则，规则显示</w:t>
      </w:r>
      <w:r>
        <w:rPr>
          <w:rFonts w:ascii="微软雅黑" w:eastAsia="微软雅黑" w:hAnsi="微软雅黑" w:hint="eastAsia"/>
        </w:rPr>
        <w:t>规则编号</w:t>
      </w:r>
      <w:r>
        <w:rPr>
          <w:rFonts w:ascii="微软雅黑" w:eastAsia="微软雅黑" w:hAnsi="微软雅黑"/>
        </w:rPr>
        <w:t>、</w:t>
      </w:r>
      <w:r>
        <w:rPr>
          <w:rFonts w:ascii="微软雅黑" w:eastAsia="微软雅黑" w:hAnsi="微软雅黑" w:hint="eastAsia"/>
        </w:rPr>
        <w:t>数据行为、协议类型或</w:t>
      </w:r>
      <w:r>
        <w:rPr>
          <w:rFonts w:ascii="微软雅黑" w:eastAsia="微软雅黑" w:hAnsi="微软雅黑"/>
        </w:rPr>
        <w:t>以太网</w:t>
      </w:r>
      <w:r>
        <w:rPr>
          <w:rFonts w:ascii="微软雅黑" w:eastAsia="微软雅黑" w:hAnsi="微软雅黑" w:hint="eastAsia"/>
        </w:rPr>
        <w:t>类型</w:t>
      </w:r>
      <w:r>
        <w:rPr>
          <w:rFonts w:ascii="微软雅黑" w:eastAsia="微软雅黑" w:hAnsi="微软雅黑"/>
        </w:rPr>
        <w:t>、</w:t>
      </w:r>
      <w:r>
        <w:rPr>
          <w:rFonts w:ascii="微软雅黑" w:eastAsia="微软雅黑" w:hAnsi="微软雅黑" w:hint="eastAsia"/>
        </w:rPr>
        <w:t>源主机地址</w:t>
      </w:r>
      <w:r>
        <w:rPr>
          <w:rFonts w:ascii="微软雅黑" w:eastAsia="微软雅黑" w:hAnsi="微软雅黑"/>
        </w:rPr>
        <w:t>及其掩码、目的</w:t>
      </w:r>
      <w:r>
        <w:rPr>
          <w:rFonts w:ascii="微软雅黑" w:eastAsia="微软雅黑" w:hAnsi="微软雅黑" w:hint="eastAsia"/>
        </w:rPr>
        <w:t>主机地址</w:t>
      </w:r>
      <w:r>
        <w:rPr>
          <w:rFonts w:ascii="微软雅黑" w:eastAsia="微软雅黑" w:hAnsi="微软雅黑"/>
        </w:rPr>
        <w:t>及其掩码、</w:t>
      </w:r>
      <w:r>
        <w:rPr>
          <w:rFonts w:ascii="微软雅黑" w:eastAsia="微软雅黑" w:hAnsi="微软雅黑" w:hint="eastAsia"/>
        </w:rPr>
        <w:t>DSCP优先级或</w:t>
      </w:r>
      <w:r>
        <w:rPr>
          <w:rFonts w:ascii="微软雅黑" w:eastAsia="微软雅黑" w:hAnsi="微软雅黑"/>
        </w:rPr>
        <w:t>IP优先级</w:t>
      </w:r>
      <w:r w:rsidR="004209F9">
        <w:rPr>
          <w:rFonts w:ascii="微软雅黑" w:eastAsia="微软雅黑" w:hAnsi="微软雅黑" w:hint="eastAsia"/>
        </w:rPr>
        <w:t>、</w:t>
      </w:r>
      <w:r w:rsidR="004209F9">
        <w:rPr>
          <w:rFonts w:ascii="微软雅黑" w:eastAsia="微软雅黑" w:hAnsi="微软雅黑"/>
        </w:rPr>
        <w:t>分片</w:t>
      </w:r>
      <w:r>
        <w:rPr>
          <w:rFonts w:ascii="微软雅黑" w:eastAsia="微软雅黑" w:hAnsi="微软雅黑" w:hint="eastAsia"/>
        </w:rPr>
        <w:t>和</w:t>
      </w:r>
      <w:r>
        <w:rPr>
          <w:rFonts w:ascii="微软雅黑" w:eastAsia="微软雅黑" w:hAnsi="微软雅黑"/>
        </w:rPr>
        <w:t>时间策略</w:t>
      </w:r>
      <w:r>
        <w:rPr>
          <w:rFonts w:ascii="微软雅黑" w:eastAsia="微软雅黑" w:hAnsi="微软雅黑" w:hint="eastAsia"/>
        </w:rPr>
        <w:t>、</w:t>
      </w:r>
      <w:r>
        <w:rPr>
          <w:rFonts w:ascii="微软雅黑" w:eastAsia="微软雅黑" w:hAnsi="微软雅黑"/>
        </w:rPr>
        <w:t>统计计数值（</w:t>
      </w:r>
      <w:r>
        <w:rPr>
          <w:rFonts w:ascii="微软雅黑" w:eastAsia="微软雅黑" w:hAnsi="微软雅黑" w:hint="eastAsia"/>
        </w:rPr>
        <w:t>若</w:t>
      </w:r>
      <w:r>
        <w:rPr>
          <w:rFonts w:ascii="微软雅黑" w:eastAsia="微软雅黑" w:hAnsi="微软雅黑"/>
        </w:rPr>
        <w:t>未开启则显示“</w:t>
      </w:r>
      <w:r>
        <w:rPr>
          <w:rFonts w:ascii="微软雅黑" w:eastAsia="微软雅黑" w:hAnsi="微软雅黑" w:hint="eastAsia"/>
        </w:rPr>
        <w:t>禁用</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开启则显示实际的计数值）</w:t>
      </w:r>
    </w:p>
    <w:p w14:paraId="4D157826" w14:textId="49714B32" w:rsidR="006A0DCA" w:rsidRPr="00783AA4" w:rsidRDefault="006A0DCA" w:rsidP="006A0DCA">
      <w:pPr>
        <w:pStyle w:val="af2"/>
        <w:numPr>
          <w:ilvl w:val="0"/>
          <w:numId w:val="551"/>
        </w:numPr>
        <w:ind w:firstLineChars="0"/>
        <w:rPr>
          <w:rFonts w:ascii="微软雅黑" w:eastAsia="微软雅黑" w:hAnsi="微软雅黑"/>
        </w:rPr>
      </w:pPr>
      <w:r>
        <w:rPr>
          <w:rFonts w:ascii="微软雅黑" w:eastAsia="微软雅黑" w:hAnsi="微软雅黑" w:hint="eastAsia"/>
        </w:rPr>
        <w:t>ACL</w:t>
      </w:r>
      <w:r>
        <w:rPr>
          <w:rFonts w:ascii="微软雅黑" w:eastAsia="微软雅黑" w:hAnsi="微软雅黑"/>
        </w:rPr>
        <w:t>一旦与端口绑定后，支持</w:t>
      </w:r>
      <w:r>
        <w:rPr>
          <w:rFonts w:ascii="微软雅黑" w:eastAsia="微软雅黑" w:hAnsi="微软雅黑" w:hint="eastAsia"/>
        </w:rPr>
        <w:t>Mirror</w:t>
      </w:r>
      <w:r>
        <w:rPr>
          <w:rFonts w:ascii="微软雅黑" w:eastAsia="微软雅黑" w:hAnsi="微软雅黑"/>
        </w:rPr>
        <w:t>、Statistic和Priority Remapping</w:t>
      </w:r>
      <w:r>
        <w:rPr>
          <w:rFonts w:ascii="微软雅黑" w:eastAsia="微软雅黑" w:hAnsi="微软雅黑" w:hint="eastAsia"/>
        </w:rPr>
        <w:t>这3个</w:t>
      </w:r>
      <w:r>
        <w:rPr>
          <w:rFonts w:ascii="微软雅黑" w:eastAsia="微软雅黑" w:hAnsi="微软雅黑"/>
        </w:rPr>
        <w:t>高级设置</w:t>
      </w:r>
    </w:p>
    <w:p w14:paraId="4BAF23A5" w14:textId="77777777" w:rsidR="006A0DCA" w:rsidRDefault="006A0DCA" w:rsidP="006A0DCA">
      <w:pPr>
        <w:pStyle w:val="af2"/>
        <w:numPr>
          <w:ilvl w:val="0"/>
          <w:numId w:val="564"/>
        </w:numPr>
        <w:ind w:firstLineChars="0"/>
        <w:rPr>
          <w:rFonts w:ascii="微软雅黑" w:eastAsia="微软雅黑" w:hAnsi="微软雅黑"/>
        </w:rPr>
      </w:pPr>
      <w:r w:rsidRPr="00783AA4">
        <w:rPr>
          <w:rFonts w:ascii="微软雅黑" w:eastAsia="微软雅黑" w:hAnsi="微软雅黑" w:hint="eastAsia"/>
        </w:rPr>
        <w:t>统计</w:t>
      </w:r>
      <w:commentRangeStart w:id="419"/>
      <w:r w:rsidRPr="00783AA4">
        <w:rPr>
          <w:rFonts w:ascii="微软雅黑" w:eastAsia="微软雅黑" w:hAnsi="微软雅黑" w:hint="eastAsia"/>
        </w:rPr>
        <w:t>计数</w:t>
      </w:r>
      <w:commentRangeEnd w:id="419"/>
      <w:r>
        <w:rPr>
          <w:rStyle w:val="af0"/>
        </w:rPr>
        <w:commentReference w:id="419"/>
      </w:r>
      <w:r w:rsidRPr="00783AA4">
        <w:rPr>
          <w:rFonts w:ascii="微软雅黑" w:eastAsia="微软雅黑" w:hAnsi="微软雅黑" w:hint="eastAsia"/>
        </w:rPr>
        <w:t>：【开关】设置</w:t>
      </w:r>
      <w:r w:rsidRPr="00783AA4">
        <w:rPr>
          <w:rFonts w:ascii="微软雅黑" w:eastAsia="微软雅黑" w:hAnsi="微软雅黑"/>
        </w:rPr>
        <w:t>规则命中后是否开启</w:t>
      </w:r>
      <w:r w:rsidRPr="00783AA4">
        <w:rPr>
          <w:rFonts w:ascii="微软雅黑" w:eastAsia="微软雅黑" w:hAnsi="微软雅黑" w:hint="eastAsia"/>
        </w:rPr>
        <w:t>报文命中统计</w:t>
      </w:r>
      <w:r w:rsidRPr="00783AA4">
        <w:rPr>
          <w:rFonts w:ascii="微软雅黑" w:eastAsia="微软雅黑" w:hAnsi="微软雅黑"/>
        </w:rPr>
        <w:t>，</w:t>
      </w:r>
      <w:r w:rsidRPr="00783AA4">
        <w:rPr>
          <w:rFonts w:ascii="微软雅黑" w:eastAsia="微软雅黑" w:hAnsi="微软雅黑" w:hint="eastAsia"/>
        </w:rPr>
        <w:t>默认关闭</w:t>
      </w:r>
      <w:r w:rsidRPr="00783AA4">
        <w:rPr>
          <w:rFonts w:ascii="微软雅黑" w:eastAsia="微软雅黑" w:hAnsi="微软雅黑"/>
        </w:rPr>
        <w:t>。开启</w:t>
      </w:r>
      <w:r w:rsidRPr="00783AA4">
        <w:rPr>
          <w:rFonts w:ascii="微软雅黑" w:eastAsia="微软雅黑" w:hAnsi="微软雅黑" w:hint="eastAsia"/>
        </w:rPr>
        <w:t>后</w:t>
      </w:r>
      <w:r w:rsidRPr="00783AA4">
        <w:rPr>
          <w:rFonts w:ascii="微软雅黑" w:eastAsia="微软雅黑" w:hAnsi="微软雅黑"/>
        </w:rPr>
        <w:t>，需要设置如下内容：</w:t>
      </w:r>
    </w:p>
    <w:p w14:paraId="18F7429E" w14:textId="77777777" w:rsidR="006A0DCA" w:rsidRDefault="006A0DCA" w:rsidP="006A0DCA">
      <w:pPr>
        <w:pStyle w:val="af2"/>
        <w:numPr>
          <w:ilvl w:val="0"/>
          <w:numId w:val="565"/>
        </w:numPr>
        <w:ind w:firstLineChars="0"/>
        <w:rPr>
          <w:rFonts w:ascii="微软雅黑" w:eastAsia="微软雅黑" w:hAnsi="微软雅黑"/>
        </w:rPr>
      </w:pPr>
      <w:r w:rsidRPr="00783AA4">
        <w:rPr>
          <w:rFonts w:ascii="微软雅黑" w:eastAsia="微软雅黑" w:hAnsi="微软雅黑" w:hint="eastAsia"/>
          <w:color w:val="FF0000"/>
        </w:rPr>
        <w:t>*</w:t>
      </w:r>
      <w:r w:rsidRPr="00783AA4">
        <w:rPr>
          <w:rFonts w:ascii="微软雅黑" w:eastAsia="微软雅黑" w:hAnsi="微软雅黑" w:hint="eastAsia"/>
        </w:rPr>
        <w:t>统计</w:t>
      </w:r>
      <w:r w:rsidRPr="00783AA4">
        <w:rPr>
          <w:rFonts w:ascii="微软雅黑" w:eastAsia="微软雅黑" w:hAnsi="微软雅黑"/>
        </w:rPr>
        <w:t>ID：【</w:t>
      </w:r>
      <w:r w:rsidRPr="00783AA4">
        <w:rPr>
          <w:rFonts w:ascii="微软雅黑" w:eastAsia="微软雅黑" w:hAnsi="微软雅黑" w:hint="eastAsia"/>
        </w:rPr>
        <w:t>text文本框</w:t>
      </w:r>
      <w:r w:rsidRPr="00783AA4">
        <w:rPr>
          <w:rFonts w:ascii="微软雅黑" w:eastAsia="微软雅黑" w:hAnsi="微软雅黑"/>
        </w:rPr>
        <w:t>】</w:t>
      </w:r>
      <w:r w:rsidRPr="00783AA4">
        <w:rPr>
          <w:rFonts w:ascii="微软雅黑" w:eastAsia="微软雅黑" w:hAnsi="微软雅黑" w:hint="eastAsia"/>
        </w:rPr>
        <w:t>设置规则命中</w:t>
      </w:r>
      <w:r w:rsidRPr="00783AA4">
        <w:rPr>
          <w:rFonts w:ascii="微软雅黑" w:eastAsia="微软雅黑" w:hAnsi="微软雅黑"/>
        </w:rPr>
        <w:t>后的统计ID，取值范围为</w:t>
      </w:r>
      <w:r w:rsidRPr="00783AA4">
        <w:rPr>
          <w:rFonts w:ascii="微软雅黑" w:eastAsia="微软雅黑" w:hAnsi="微软雅黑" w:hint="eastAsia"/>
        </w:rPr>
        <w:t>1</w:t>
      </w:r>
      <w:r w:rsidRPr="00783AA4">
        <w:rPr>
          <w:rFonts w:ascii="微软雅黑" w:eastAsia="微软雅黑" w:hAnsi="微软雅黑"/>
        </w:rPr>
        <w:t>-32</w:t>
      </w:r>
      <w:r w:rsidRPr="00783AA4">
        <w:rPr>
          <w:rFonts w:ascii="微软雅黑" w:eastAsia="微软雅黑" w:hAnsi="微软雅黑" w:hint="eastAsia"/>
        </w:rPr>
        <w:t>的整数</w:t>
      </w:r>
    </w:p>
    <w:p w14:paraId="60C35A6C" w14:textId="77777777" w:rsidR="006A0DCA" w:rsidRPr="00783AA4" w:rsidRDefault="006A0DCA" w:rsidP="006A0DCA">
      <w:pPr>
        <w:pStyle w:val="af2"/>
        <w:numPr>
          <w:ilvl w:val="0"/>
          <w:numId w:val="565"/>
        </w:numPr>
        <w:ind w:firstLineChars="0"/>
        <w:rPr>
          <w:rFonts w:ascii="微软雅黑" w:eastAsia="微软雅黑" w:hAnsi="微软雅黑"/>
        </w:rPr>
      </w:pPr>
      <w:r w:rsidRPr="00783AA4">
        <w:rPr>
          <w:rFonts w:ascii="微软雅黑" w:eastAsia="微软雅黑" w:hAnsi="微软雅黑" w:hint="eastAsia"/>
        </w:rPr>
        <w:t>统计单位</w:t>
      </w:r>
      <w:r w:rsidRPr="00783AA4">
        <w:rPr>
          <w:rFonts w:ascii="微软雅黑" w:eastAsia="微软雅黑" w:hAnsi="微软雅黑"/>
        </w:rPr>
        <w:t>：【</w:t>
      </w:r>
      <w:r w:rsidRPr="00783AA4">
        <w:rPr>
          <w:rFonts w:ascii="微软雅黑" w:eastAsia="微软雅黑" w:hAnsi="微软雅黑" w:hint="eastAsia"/>
        </w:rPr>
        <w:t>单选</w:t>
      </w:r>
      <w:r w:rsidRPr="00783AA4">
        <w:rPr>
          <w:rFonts w:ascii="微软雅黑" w:eastAsia="微软雅黑" w:hAnsi="微软雅黑"/>
        </w:rPr>
        <w:t>】</w:t>
      </w:r>
      <w:r w:rsidRPr="00783AA4">
        <w:rPr>
          <w:rFonts w:ascii="微软雅黑" w:eastAsia="微软雅黑" w:hAnsi="微软雅黑" w:hint="eastAsia"/>
        </w:rPr>
        <w:t>设置规则命中后</w:t>
      </w:r>
      <w:r w:rsidRPr="00783AA4">
        <w:rPr>
          <w:rFonts w:ascii="微软雅黑" w:eastAsia="微软雅黑" w:hAnsi="微软雅黑"/>
        </w:rPr>
        <w:t>的统计方式，选项有{</w:t>
      </w:r>
      <w:r w:rsidRPr="00783AA4">
        <w:rPr>
          <w:rFonts w:ascii="微软雅黑" w:eastAsia="微软雅黑" w:hAnsi="微软雅黑" w:hint="eastAsia"/>
        </w:rPr>
        <w:t xml:space="preserve">按包 </w:t>
      </w:r>
      <w:r w:rsidRPr="00783AA4">
        <w:rPr>
          <w:rFonts w:ascii="微软雅黑" w:eastAsia="微软雅黑" w:hAnsi="微软雅黑"/>
        </w:rPr>
        <w:t xml:space="preserve">| </w:t>
      </w:r>
      <w:r w:rsidRPr="00783AA4">
        <w:rPr>
          <w:rFonts w:ascii="微软雅黑" w:eastAsia="微软雅黑" w:hAnsi="微软雅黑" w:hint="eastAsia"/>
        </w:rPr>
        <w:t>按字节</w:t>
      </w:r>
      <w:r w:rsidRPr="00783AA4">
        <w:rPr>
          <w:rFonts w:ascii="微软雅黑" w:eastAsia="微软雅黑" w:hAnsi="微软雅黑"/>
        </w:rPr>
        <w:t>}</w:t>
      </w:r>
      <w:r w:rsidRPr="00783AA4">
        <w:rPr>
          <w:rFonts w:ascii="微软雅黑" w:eastAsia="微软雅黑" w:hAnsi="微软雅黑" w:hint="eastAsia"/>
        </w:rPr>
        <w:t>，</w:t>
      </w:r>
      <w:r w:rsidRPr="00783AA4">
        <w:rPr>
          <w:rFonts w:ascii="微软雅黑" w:eastAsia="微软雅黑" w:hAnsi="微软雅黑"/>
        </w:rPr>
        <w:t>默认</w:t>
      </w:r>
      <w:r w:rsidRPr="00783AA4">
        <w:rPr>
          <w:rFonts w:ascii="微软雅黑" w:eastAsia="微软雅黑" w:hAnsi="微软雅黑" w:hint="eastAsia"/>
        </w:rPr>
        <w:t>按</w:t>
      </w:r>
      <w:r w:rsidRPr="00783AA4">
        <w:rPr>
          <w:rFonts w:ascii="微软雅黑" w:eastAsia="微软雅黑" w:hAnsi="微软雅黑"/>
        </w:rPr>
        <w:t>包</w:t>
      </w:r>
      <w:r w:rsidRPr="00783AA4">
        <w:rPr>
          <w:rFonts w:ascii="微软雅黑" w:eastAsia="微软雅黑" w:hAnsi="微软雅黑" w:hint="eastAsia"/>
        </w:rPr>
        <w:t>统计</w:t>
      </w:r>
    </w:p>
    <w:p w14:paraId="4170D5D3" w14:textId="77777777" w:rsidR="006A0DCA" w:rsidRPr="00B73CF1" w:rsidRDefault="006A0DCA" w:rsidP="006A0DCA">
      <w:pPr>
        <w:pStyle w:val="af2"/>
        <w:ind w:left="1255" w:firstLineChars="0" w:firstLine="0"/>
        <w:rPr>
          <w:rFonts w:ascii="微软雅黑" w:eastAsia="微软雅黑" w:hAnsi="微软雅黑"/>
        </w:rPr>
      </w:pPr>
      <w:r w:rsidRPr="00686681">
        <w:rPr>
          <w:rFonts w:ascii="微软雅黑" w:eastAsia="微软雅黑" w:hAnsi="微软雅黑" w:hint="eastAsia"/>
          <w:color w:val="FF0000"/>
        </w:rPr>
        <w:lastRenderedPageBreak/>
        <w:t>注</w:t>
      </w:r>
      <w:r w:rsidRPr="00686681">
        <w:rPr>
          <w:rFonts w:ascii="微软雅黑" w:eastAsia="微软雅黑" w:hAnsi="微软雅黑"/>
          <w:color w:val="FF0000"/>
        </w:rPr>
        <w:t>：</w:t>
      </w:r>
      <w:r>
        <w:rPr>
          <w:rFonts w:ascii="微软雅黑" w:eastAsia="微软雅黑" w:hAnsi="微软雅黑"/>
        </w:rPr>
        <w:t>由于芯片差异，838X</w:t>
      </w:r>
      <w:r>
        <w:rPr>
          <w:rFonts w:ascii="微软雅黑" w:eastAsia="微软雅黑" w:hAnsi="微软雅黑" w:hint="eastAsia"/>
        </w:rPr>
        <w:t>芯片平台</w:t>
      </w:r>
      <w:r>
        <w:rPr>
          <w:rFonts w:ascii="微软雅黑" w:eastAsia="微软雅黑" w:hAnsi="微软雅黑"/>
        </w:rPr>
        <w:t>必须</w:t>
      </w:r>
      <w:r>
        <w:rPr>
          <w:rFonts w:ascii="微软雅黑" w:eastAsia="微软雅黑" w:hAnsi="微软雅黑" w:hint="eastAsia"/>
        </w:rPr>
        <w:t>包含</w:t>
      </w:r>
      <w:r>
        <w:rPr>
          <w:rFonts w:ascii="微软雅黑" w:eastAsia="微软雅黑" w:hAnsi="微软雅黑"/>
        </w:rPr>
        <w:t>统计计数开关、统计ID和统计单位</w:t>
      </w:r>
      <w:r>
        <w:rPr>
          <w:rFonts w:ascii="微软雅黑" w:eastAsia="微软雅黑" w:hAnsi="微软雅黑" w:hint="eastAsia"/>
        </w:rPr>
        <w:t>设置，93</w:t>
      </w:r>
      <w:r>
        <w:rPr>
          <w:rFonts w:ascii="微软雅黑" w:eastAsia="微软雅黑" w:hAnsi="微软雅黑"/>
        </w:rPr>
        <w:t>00芯片平台统计计数默认开启</w:t>
      </w:r>
      <w:r>
        <w:rPr>
          <w:rFonts w:ascii="微软雅黑" w:eastAsia="微软雅黑" w:hAnsi="微软雅黑" w:hint="eastAsia"/>
        </w:rPr>
        <w:t>，只需</w:t>
      </w:r>
      <w:r>
        <w:rPr>
          <w:rFonts w:ascii="微软雅黑" w:eastAsia="微软雅黑" w:hAnsi="微软雅黑"/>
        </w:rPr>
        <w:t>设置统计单位即可</w:t>
      </w:r>
      <w:r>
        <w:rPr>
          <w:rFonts w:ascii="微软雅黑" w:eastAsia="微软雅黑" w:hAnsi="微软雅黑" w:hint="eastAsia"/>
        </w:rPr>
        <w:t>，9310</w:t>
      </w:r>
      <w:r w:rsidRPr="00B73CF1">
        <w:rPr>
          <w:rFonts w:ascii="微软雅黑" w:eastAsia="微软雅黑" w:hAnsi="微软雅黑" w:hint="eastAsia"/>
        </w:rPr>
        <w:t>芯片</w:t>
      </w:r>
      <w:r w:rsidRPr="00B73CF1">
        <w:rPr>
          <w:rFonts w:ascii="微软雅黑" w:eastAsia="微软雅黑" w:hAnsi="微软雅黑"/>
        </w:rPr>
        <w:t>平台</w:t>
      </w:r>
      <w:r w:rsidRPr="00B73CF1">
        <w:rPr>
          <w:rFonts w:ascii="微软雅黑" w:eastAsia="微软雅黑" w:hAnsi="微软雅黑" w:hint="eastAsia"/>
        </w:rPr>
        <w:t>统计计数</w:t>
      </w:r>
      <w:r w:rsidRPr="00B73CF1">
        <w:rPr>
          <w:rFonts w:ascii="微软雅黑" w:eastAsia="微软雅黑" w:hAnsi="微软雅黑"/>
        </w:rPr>
        <w:t>默认开启，无需设备统计单位，其默认按包</w:t>
      </w:r>
      <w:r w:rsidRPr="00B73CF1">
        <w:rPr>
          <w:rFonts w:ascii="微软雅黑" w:eastAsia="微软雅黑" w:hAnsi="微软雅黑" w:hint="eastAsia"/>
        </w:rPr>
        <w:t>/字节</w:t>
      </w:r>
      <w:r w:rsidRPr="00B73CF1">
        <w:rPr>
          <w:rFonts w:ascii="微软雅黑" w:eastAsia="微软雅黑" w:hAnsi="微软雅黑"/>
        </w:rPr>
        <w:t>一起统计</w:t>
      </w:r>
    </w:p>
    <w:p w14:paraId="20C7CB68" w14:textId="3B0A443E" w:rsidR="006A0DCA" w:rsidRDefault="006A0DCA" w:rsidP="006A0DCA">
      <w:pPr>
        <w:pStyle w:val="af2"/>
        <w:numPr>
          <w:ilvl w:val="0"/>
          <w:numId w:val="564"/>
        </w:numPr>
        <w:ind w:firstLineChars="0"/>
        <w:rPr>
          <w:rFonts w:ascii="微软雅黑" w:eastAsia="微软雅黑" w:hAnsi="微软雅黑"/>
        </w:rPr>
      </w:pPr>
      <w:r>
        <w:rPr>
          <w:rFonts w:ascii="微软雅黑" w:eastAsia="微软雅黑" w:hAnsi="微软雅黑" w:hint="eastAsia"/>
        </w:rPr>
        <w:t>镜像</w:t>
      </w:r>
      <w:r>
        <w:rPr>
          <w:rFonts w:ascii="微软雅黑" w:eastAsia="微软雅黑" w:hAnsi="微软雅黑"/>
        </w:rPr>
        <w:t>：【</w:t>
      </w:r>
      <w:r w:rsidR="00FF089A">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设置规则命中后是否</w:t>
      </w:r>
      <w:r>
        <w:rPr>
          <w:rFonts w:ascii="微软雅黑" w:eastAsia="微软雅黑" w:hAnsi="微软雅黑"/>
        </w:rPr>
        <w:t>加入镜像组</w:t>
      </w:r>
      <w:r>
        <w:rPr>
          <w:rFonts w:ascii="微软雅黑" w:eastAsia="微软雅黑" w:hAnsi="微软雅黑" w:hint="eastAsia"/>
        </w:rPr>
        <w:t>进行观察，</w:t>
      </w:r>
      <w:r w:rsidR="00FF089A">
        <w:rPr>
          <w:rFonts w:ascii="微软雅黑" w:eastAsia="微软雅黑" w:hAnsi="微软雅黑" w:hint="eastAsia"/>
        </w:rPr>
        <w:t>选项</w:t>
      </w:r>
      <w:r w:rsidR="00FF089A">
        <w:rPr>
          <w:rFonts w:ascii="微软雅黑" w:eastAsia="微软雅黑" w:hAnsi="微软雅黑"/>
        </w:rPr>
        <w:t>有{</w:t>
      </w:r>
      <w:r w:rsidR="00FF089A">
        <w:rPr>
          <w:rFonts w:ascii="微软雅黑" w:eastAsia="微软雅黑" w:hAnsi="微软雅黑" w:hint="eastAsia"/>
        </w:rPr>
        <w:t>禁用</w:t>
      </w:r>
      <w:r w:rsidR="00FF089A">
        <w:rPr>
          <w:rFonts w:ascii="微软雅黑" w:eastAsia="微软雅黑" w:hAnsi="微软雅黑"/>
        </w:rPr>
        <w:t>|SPAN|RSPAN}</w:t>
      </w:r>
      <w:r w:rsidR="00FF089A">
        <w:rPr>
          <w:rFonts w:ascii="微软雅黑" w:eastAsia="微软雅黑" w:hAnsi="微软雅黑" w:hint="eastAsia"/>
        </w:rPr>
        <w:t>，</w:t>
      </w:r>
      <w:r>
        <w:rPr>
          <w:rFonts w:ascii="微软雅黑" w:eastAsia="微软雅黑" w:hAnsi="微软雅黑"/>
        </w:rPr>
        <w:t>默认</w:t>
      </w:r>
      <w:r w:rsidR="00FF089A">
        <w:rPr>
          <w:rFonts w:ascii="微软雅黑" w:eastAsia="微软雅黑" w:hAnsi="微软雅黑" w:hint="eastAsia"/>
        </w:rPr>
        <w:t>禁用</w:t>
      </w:r>
      <w:r>
        <w:rPr>
          <w:rFonts w:ascii="微软雅黑" w:eastAsia="微软雅黑" w:hAnsi="微软雅黑"/>
        </w:rPr>
        <w:t>。开启后</w:t>
      </w:r>
      <w:r>
        <w:rPr>
          <w:rFonts w:ascii="微软雅黑" w:eastAsia="微软雅黑" w:hAnsi="微软雅黑" w:hint="eastAsia"/>
        </w:rPr>
        <w:t>，</w:t>
      </w:r>
      <w:r>
        <w:rPr>
          <w:rFonts w:ascii="微软雅黑" w:eastAsia="微软雅黑" w:hAnsi="微软雅黑"/>
        </w:rPr>
        <w:t>需要设置如下内容：</w:t>
      </w:r>
    </w:p>
    <w:p w14:paraId="2BD320C3" w14:textId="77777777" w:rsidR="006A0DCA" w:rsidRDefault="006A0DCA" w:rsidP="006A0DCA">
      <w:pPr>
        <w:pStyle w:val="af2"/>
        <w:numPr>
          <w:ilvl w:val="0"/>
          <w:numId w:val="565"/>
        </w:numPr>
        <w:ind w:firstLineChars="0"/>
        <w:rPr>
          <w:rFonts w:ascii="微软雅黑" w:eastAsia="微软雅黑" w:hAnsi="微软雅黑"/>
        </w:rPr>
      </w:pPr>
      <w:r>
        <w:rPr>
          <w:rFonts w:ascii="微软雅黑" w:eastAsia="微软雅黑" w:hAnsi="微软雅黑" w:hint="eastAsia"/>
        </w:rPr>
        <w:t>镜像组：</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选择规则</w:t>
      </w:r>
      <w:r>
        <w:rPr>
          <w:rFonts w:ascii="微软雅黑" w:eastAsia="微软雅黑" w:hAnsi="微软雅黑"/>
        </w:rPr>
        <w:t>命中后加入的镜像组，选项为</w:t>
      </w:r>
      <w:r>
        <w:rPr>
          <w:rFonts w:ascii="微软雅黑" w:eastAsia="微软雅黑" w:hAnsi="微软雅黑" w:hint="eastAsia"/>
        </w:rPr>
        <w:t xml:space="preserve">{镜像组1 </w:t>
      </w:r>
      <w:r>
        <w:rPr>
          <w:rFonts w:ascii="微软雅黑" w:eastAsia="微软雅黑" w:hAnsi="微软雅黑"/>
        </w:rPr>
        <w:t xml:space="preserve">| </w:t>
      </w:r>
      <w:r>
        <w:rPr>
          <w:rFonts w:ascii="微软雅黑" w:eastAsia="微软雅黑" w:hAnsi="微软雅黑" w:hint="eastAsia"/>
        </w:rPr>
        <w:t xml:space="preserve">镜像组2 | 镜像组3 </w:t>
      </w:r>
      <w:r>
        <w:rPr>
          <w:rFonts w:ascii="微软雅黑" w:eastAsia="微软雅黑" w:hAnsi="微软雅黑"/>
        </w:rPr>
        <w:t xml:space="preserve">| </w:t>
      </w:r>
      <w:r>
        <w:rPr>
          <w:rFonts w:ascii="微软雅黑" w:eastAsia="微软雅黑" w:hAnsi="微软雅黑" w:hint="eastAsia"/>
        </w:rPr>
        <w:t>镜像组4}，</w:t>
      </w:r>
      <w:r>
        <w:rPr>
          <w:rFonts w:ascii="微软雅黑" w:eastAsia="微软雅黑" w:hAnsi="微软雅黑"/>
        </w:rPr>
        <w:t>镜像组只能选择空的镜像组，否则需提示“</w:t>
      </w:r>
      <w:r>
        <w:rPr>
          <w:rFonts w:ascii="微软雅黑" w:eastAsia="微软雅黑" w:hAnsi="微软雅黑" w:hint="eastAsia"/>
        </w:rPr>
        <w:t>镜像组</w:t>
      </w:r>
      <w:r>
        <w:rPr>
          <w:rFonts w:ascii="微软雅黑" w:eastAsia="微软雅黑" w:hAnsi="微软雅黑"/>
        </w:rPr>
        <w:t>已绑定端口”</w:t>
      </w:r>
      <w:r>
        <w:rPr>
          <w:rFonts w:ascii="微软雅黑" w:eastAsia="微软雅黑" w:hAnsi="微软雅黑" w:hint="eastAsia"/>
        </w:rPr>
        <w:t>。</w:t>
      </w:r>
    </w:p>
    <w:p w14:paraId="5D9C935B" w14:textId="77777777" w:rsidR="006A0DCA" w:rsidRDefault="006A0DCA" w:rsidP="006A0DCA">
      <w:pPr>
        <w:pStyle w:val="af2"/>
        <w:ind w:left="2095" w:firstLineChars="0" w:firstLine="0"/>
        <w:rPr>
          <w:rFonts w:ascii="微软雅黑" w:eastAsia="微软雅黑" w:hAnsi="微软雅黑"/>
        </w:rPr>
      </w:pPr>
      <w:r w:rsidRPr="00E07C01">
        <w:rPr>
          <w:rFonts w:ascii="微软雅黑" w:eastAsia="微软雅黑" w:hAnsi="微软雅黑" w:hint="eastAsia"/>
          <w:color w:val="FF0000"/>
        </w:rPr>
        <w:t>注：</w:t>
      </w:r>
      <w:r>
        <w:rPr>
          <w:rFonts w:ascii="微软雅黑" w:eastAsia="微软雅黑" w:hAnsi="微软雅黑" w:hint="eastAsia"/>
        </w:rPr>
        <w:t>页面</w:t>
      </w:r>
      <w:r>
        <w:rPr>
          <w:rFonts w:ascii="微软雅黑" w:eastAsia="微软雅黑" w:hAnsi="微软雅黑"/>
        </w:rPr>
        <w:t>需提示“</w:t>
      </w:r>
      <w:r>
        <w:rPr>
          <w:rFonts w:ascii="微软雅黑" w:eastAsia="微软雅黑" w:hAnsi="微软雅黑" w:hint="eastAsia"/>
        </w:rPr>
        <w:t>镜像功能需要前往</w:t>
      </w:r>
      <w:r w:rsidRPr="00E07C01">
        <w:rPr>
          <w:rFonts w:ascii="微软雅黑" w:eastAsia="微软雅黑" w:hAnsi="微软雅黑" w:hint="eastAsia"/>
        </w:rPr>
        <w:t>维护</w:t>
      </w:r>
      <w:r>
        <w:rPr>
          <w:rFonts w:ascii="微软雅黑" w:eastAsia="微软雅黑" w:hAnsi="微软雅黑" w:hint="eastAsia"/>
        </w:rPr>
        <w:t>→</w:t>
      </w:r>
      <w:r w:rsidRPr="00E07C01">
        <w:rPr>
          <w:rFonts w:ascii="微软雅黑" w:eastAsia="微软雅黑" w:hAnsi="微软雅黑" w:hint="eastAsia"/>
        </w:rPr>
        <w:t>诊断</w:t>
      </w:r>
      <w:r>
        <w:rPr>
          <w:rFonts w:ascii="微软雅黑" w:eastAsia="微软雅黑" w:hAnsi="微软雅黑" w:hint="eastAsia"/>
        </w:rPr>
        <w:t>→镜像</w:t>
      </w:r>
      <w:r w:rsidRPr="00E07C01">
        <w:rPr>
          <w:rFonts w:ascii="微软雅黑" w:eastAsia="微软雅黑" w:hAnsi="微软雅黑" w:hint="eastAsia"/>
        </w:rPr>
        <w:t>配置</w:t>
      </w:r>
      <w:r w:rsidRPr="00FF089A">
        <w:rPr>
          <w:rFonts w:ascii="微软雅黑" w:eastAsia="微软雅黑" w:hAnsi="微软雅黑" w:hint="eastAsia"/>
          <w:strike/>
          <w:color w:val="B2B2B2"/>
        </w:rPr>
        <w:t>观察口</w:t>
      </w:r>
      <w:r w:rsidRPr="00E07C01">
        <w:rPr>
          <w:rFonts w:ascii="微软雅黑" w:eastAsia="微软雅黑" w:hAnsi="微软雅黑" w:hint="eastAsia"/>
        </w:rPr>
        <w:t>生效</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一旦</w:t>
      </w:r>
      <w:r>
        <w:rPr>
          <w:rFonts w:ascii="微软雅黑" w:eastAsia="微软雅黑" w:hAnsi="微软雅黑" w:hint="eastAsia"/>
        </w:rPr>
        <w:t>配置</w:t>
      </w:r>
      <w:r>
        <w:rPr>
          <w:rFonts w:ascii="微软雅黑" w:eastAsia="微软雅黑" w:hAnsi="微软雅黑"/>
        </w:rPr>
        <w:t>完成，</w:t>
      </w:r>
      <w:r>
        <w:rPr>
          <w:rFonts w:ascii="微软雅黑" w:eastAsia="微软雅黑" w:hAnsi="微软雅黑" w:hint="eastAsia"/>
        </w:rPr>
        <w:t>维护</w:t>
      </w:r>
      <w:r>
        <w:rPr>
          <w:rFonts w:ascii="微软雅黑" w:eastAsia="微软雅黑" w:hAnsi="微软雅黑"/>
        </w:rPr>
        <w:t>→诊断→镜像处</w:t>
      </w:r>
      <w:r>
        <w:rPr>
          <w:rFonts w:ascii="微软雅黑" w:eastAsia="微软雅黑" w:hAnsi="微软雅黑" w:hint="eastAsia"/>
        </w:rPr>
        <w:t>需</w:t>
      </w:r>
      <w:r>
        <w:rPr>
          <w:rFonts w:ascii="微软雅黑" w:eastAsia="微软雅黑" w:hAnsi="微软雅黑"/>
        </w:rPr>
        <w:t>显示ACL相关内容，详情见</w:t>
      </w:r>
      <w:hyperlink w:anchor="_13.2.5.1_端口镜像/Port_Mirroring(FP1B)" w:history="1">
        <w:r w:rsidRPr="00E07C01">
          <w:rPr>
            <w:rStyle w:val="af"/>
            <w:rFonts w:ascii="微软雅黑" w:eastAsia="微软雅黑" w:hAnsi="微软雅黑" w:hint="eastAsia"/>
            <w:i/>
          </w:rPr>
          <w:t>[维护</w:t>
        </w:r>
        <w:r w:rsidRPr="00E07C01">
          <w:rPr>
            <w:rStyle w:val="af"/>
            <w:rFonts w:ascii="微软雅黑" w:eastAsia="微软雅黑" w:hAnsi="微软雅黑"/>
            <w:i/>
          </w:rPr>
          <w:t>→诊断→镜像</w:t>
        </w:r>
        <w:r w:rsidRPr="00E07C01">
          <w:rPr>
            <w:rStyle w:val="af"/>
            <w:rFonts w:ascii="微软雅黑" w:eastAsia="微软雅黑" w:hAnsi="微软雅黑" w:hint="eastAsia"/>
            <w:i/>
          </w:rPr>
          <w:t>]</w:t>
        </w:r>
      </w:hyperlink>
      <w:r>
        <w:rPr>
          <w:rFonts w:ascii="微软雅黑" w:eastAsia="微软雅黑" w:hAnsi="微软雅黑" w:hint="eastAsia"/>
        </w:rPr>
        <w:t>处的</w:t>
      </w:r>
      <w:r>
        <w:rPr>
          <w:rFonts w:ascii="微软雅黑" w:eastAsia="微软雅黑" w:hAnsi="微软雅黑"/>
        </w:rPr>
        <w:t>说明</w:t>
      </w:r>
    </w:p>
    <w:p w14:paraId="20A3B43F" w14:textId="77777777" w:rsidR="006A0DCA" w:rsidRDefault="006A0DCA" w:rsidP="006A0DCA">
      <w:pPr>
        <w:pStyle w:val="af2"/>
        <w:numPr>
          <w:ilvl w:val="0"/>
          <w:numId w:val="564"/>
        </w:numPr>
        <w:ind w:firstLineChars="0"/>
        <w:rPr>
          <w:rFonts w:ascii="微软雅黑" w:eastAsia="微软雅黑" w:hAnsi="微软雅黑"/>
        </w:rPr>
      </w:pPr>
      <w:r>
        <w:rPr>
          <w:rFonts w:ascii="微软雅黑" w:eastAsia="微软雅黑" w:hAnsi="微软雅黑" w:hint="eastAsia"/>
        </w:rPr>
        <w:t>优先级映射</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规则命中后</w:t>
      </w:r>
      <w:r>
        <w:rPr>
          <w:rFonts w:ascii="微软雅黑" w:eastAsia="微软雅黑" w:hAnsi="微软雅黑" w:hint="eastAsia"/>
        </w:rPr>
        <w:t>是否</w:t>
      </w:r>
      <w:r>
        <w:rPr>
          <w:rFonts w:ascii="微软雅黑" w:eastAsia="微软雅黑" w:hAnsi="微软雅黑"/>
        </w:rPr>
        <w:t>对报文</w:t>
      </w:r>
      <w:r>
        <w:rPr>
          <w:rFonts w:ascii="微软雅黑" w:eastAsia="微软雅黑" w:hAnsi="微软雅黑" w:hint="eastAsia"/>
        </w:rPr>
        <w:t>在</w:t>
      </w:r>
      <w:r>
        <w:rPr>
          <w:rFonts w:ascii="微软雅黑" w:eastAsia="微软雅黑" w:hAnsi="微软雅黑"/>
        </w:rPr>
        <w:t>交换机内部优先级进行</w:t>
      </w:r>
      <w:r>
        <w:rPr>
          <w:rFonts w:ascii="微软雅黑" w:eastAsia="微软雅黑" w:hAnsi="微软雅黑" w:hint="eastAsia"/>
        </w:rPr>
        <w:t>映射，</w:t>
      </w:r>
      <w:r>
        <w:rPr>
          <w:rFonts w:ascii="微软雅黑" w:eastAsia="微软雅黑" w:hAnsi="微软雅黑"/>
        </w:rPr>
        <w:t>默认关闭。</w:t>
      </w:r>
      <w:r>
        <w:rPr>
          <w:rFonts w:ascii="微软雅黑" w:eastAsia="微软雅黑" w:hAnsi="微软雅黑" w:hint="eastAsia"/>
        </w:rPr>
        <w:t>开启</w:t>
      </w:r>
      <w:r>
        <w:rPr>
          <w:rFonts w:ascii="微软雅黑" w:eastAsia="微软雅黑" w:hAnsi="微软雅黑"/>
        </w:rPr>
        <w:t>后，需要设置如下内容：</w:t>
      </w:r>
    </w:p>
    <w:p w14:paraId="43468883" w14:textId="77777777" w:rsidR="006A0DCA" w:rsidRDefault="006A0DCA" w:rsidP="006A0DCA">
      <w:pPr>
        <w:pStyle w:val="af2"/>
        <w:numPr>
          <w:ilvl w:val="0"/>
          <w:numId w:val="565"/>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设置报文</w:t>
      </w:r>
      <w:r>
        <w:rPr>
          <w:rFonts w:ascii="微软雅黑" w:eastAsia="微软雅黑" w:hAnsi="微软雅黑"/>
        </w:rPr>
        <w:t>重映射后的优先级，取值范围为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整数</w:t>
      </w:r>
    </w:p>
    <w:p w14:paraId="03EFE934" w14:textId="6952EFFE" w:rsidR="006A0DCA" w:rsidRPr="0006557C" w:rsidRDefault="008602E8" w:rsidP="006A0DCA">
      <w:pPr>
        <w:pStyle w:val="af2"/>
        <w:numPr>
          <w:ilvl w:val="0"/>
          <w:numId w:val="564"/>
        </w:numPr>
        <w:ind w:firstLineChars="0"/>
        <w:rPr>
          <w:rFonts w:ascii="微软雅黑" w:eastAsia="微软雅黑" w:hAnsi="微软雅黑"/>
          <w:strike/>
          <w:color w:val="B2B2B2"/>
        </w:rPr>
      </w:pPr>
      <w:r>
        <w:rPr>
          <w:rFonts w:ascii="微软雅黑" w:eastAsia="微软雅黑" w:hAnsi="微软雅黑" w:hint="eastAsia"/>
        </w:rPr>
        <w:t>限速：</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设置对</w:t>
      </w:r>
      <w:r>
        <w:rPr>
          <w:rFonts w:ascii="微软雅黑" w:eastAsia="微软雅黑" w:hAnsi="微软雅黑"/>
        </w:rPr>
        <w:t>匹配</w:t>
      </w:r>
      <w:r>
        <w:rPr>
          <w:rFonts w:ascii="微软雅黑" w:eastAsia="微软雅黑" w:hAnsi="微软雅黑" w:hint="eastAsia"/>
        </w:rPr>
        <w:t>ACL</w:t>
      </w:r>
      <w:r>
        <w:rPr>
          <w:rFonts w:ascii="微软雅黑" w:eastAsia="微软雅黑" w:hAnsi="微软雅黑"/>
        </w:rPr>
        <w:t>规则的</w:t>
      </w:r>
      <w:r>
        <w:rPr>
          <w:rFonts w:ascii="微软雅黑" w:eastAsia="微软雅黑" w:hAnsi="微软雅黑" w:hint="eastAsia"/>
        </w:rPr>
        <w:t>报文</w:t>
      </w:r>
      <w:r>
        <w:rPr>
          <w:rFonts w:ascii="微软雅黑" w:eastAsia="微软雅黑" w:hAnsi="微软雅黑"/>
        </w:rPr>
        <w:t>进行限速，</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禁用</w:t>
      </w:r>
      <w:r>
        <w:rPr>
          <w:rFonts w:ascii="微软雅黑" w:eastAsia="微软雅黑" w:hAnsi="微软雅黑"/>
        </w:rPr>
        <w:t xml:space="preserve">| </w:t>
      </w:r>
      <w:r>
        <w:rPr>
          <w:rFonts w:ascii="微软雅黑" w:eastAsia="微软雅黑" w:hAnsi="微软雅黑" w:hint="eastAsia"/>
        </w:rPr>
        <w:t>各个限速组ID</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禁用</w:t>
      </w:r>
      <w:r>
        <w:rPr>
          <w:rFonts w:ascii="微软雅黑" w:eastAsia="微软雅黑" w:hAnsi="微软雅黑"/>
        </w:rPr>
        <w:t>。</w:t>
      </w:r>
      <w:r w:rsidR="006A0DCA" w:rsidRPr="0006557C">
        <w:rPr>
          <w:rFonts w:ascii="微软雅黑" w:eastAsia="微软雅黑" w:hAnsi="微软雅黑"/>
          <w:strike/>
          <w:color w:val="B2B2B2"/>
        </w:rPr>
        <w:t>开启后，需设置如下内容：</w:t>
      </w:r>
    </w:p>
    <w:p w14:paraId="25D21AAD" w14:textId="77777777" w:rsidR="006A0DCA" w:rsidRPr="0006557C" w:rsidRDefault="006A0DCA" w:rsidP="006A0DCA">
      <w:pPr>
        <w:pStyle w:val="af2"/>
        <w:numPr>
          <w:ilvl w:val="0"/>
          <w:numId w:val="565"/>
        </w:numPr>
        <w:ind w:firstLineChars="0"/>
        <w:rPr>
          <w:rFonts w:ascii="微软雅黑" w:eastAsia="微软雅黑" w:hAnsi="微软雅黑"/>
          <w:strike/>
          <w:color w:val="B2B2B2"/>
        </w:rPr>
      </w:pPr>
      <w:r w:rsidRPr="0006557C">
        <w:rPr>
          <w:rFonts w:ascii="微软雅黑" w:eastAsia="微软雅黑" w:hAnsi="微软雅黑" w:hint="eastAsia"/>
          <w:strike/>
          <w:color w:val="B2B2B2"/>
        </w:rPr>
        <w:t>CIR</w:t>
      </w:r>
      <w:r w:rsidRPr="0006557C">
        <w:rPr>
          <w:rFonts w:ascii="微软雅黑" w:eastAsia="微软雅黑" w:hAnsi="微软雅黑"/>
          <w:strike/>
          <w:color w:val="B2B2B2"/>
        </w:rPr>
        <w:t xml:space="preserve"> (Kbps)</w:t>
      </w:r>
      <w:r w:rsidRPr="0006557C">
        <w:rPr>
          <w:rFonts w:ascii="微软雅黑" w:eastAsia="微软雅黑" w:hAnsi="微软雅黑" w:hint="eastAsia"/>
          <w:strike/>
          <w:color w:val="B2B2B2"/>
        </w:rPr>
        <w:t>：【text文本框】设置</w:t>
      </w:r>
      <w:r w:rsidRPr="0006557C">
        <w:rPr>
          <w:rFonts w:ascii="微软雅黑" w:eastAsia="微软雅黑" w:hAnsi="微软雅黑"/>
          <w:strike/>
          <w:color w:val="B2B2B2"/>
        </w:rPr>
        <w:t>指定承诺</w:t>
      </w:r>
      <w:r w:rsidRPr="0006557C">
        <w:rPr>
          <w:rFonts w:ascii="微软雅黑" w:eastAsia="微软雅黑" w:hAnsi="微软雅黑" w:hint="eastAsia"/>
          <w:strike/>
          <w:color w:val="B2B2B2"/>
        </w:rPr>
        <w:t>信息</w:t>
      </w:r>
      <w:r w:rsidRPr="0006557C">
        <w:rPr>
          <w:rFonts w:ascii="微软雅黑" w:eastAsia="微软雅黑" w:hAnsi="微软雅黑"/>
          <w:strike/>
          <w:color w:val="B2B2B2"/>
        </w:rPr>
        <w:t>速率，</w:t>
      </w:r>
      <w:r w:rsidRPr="0006557C">
        <w:rPr>
          <w:rFonts w:ascii="微软雅黑" w:eastAsia="微软雅黑" w:hAnsi="微软雅黑" w:hint="eastAsia"/>
          <w:strike/>
          <w:color w:val="B2B2B2"/>
        </w:rPr>
        <w:t>取值范围为1-10000000Kbps（万兆光口），必须为16的整数倍。</w:t>
      </w:r>
    </w:p>
    <w:p w14:paraId="08562DD3" w14:textId="77777777" w:rsidR="006A0DCA" w:rsidRPr="0006557C" w:rsidRDefault="006A0DCA" w:rsidP="006A0DCA">
      <w:pPr>
        <w:pStyle w:val="af2"/>
        <w:numPr>
          <w:ilvl w:val="0"/>
          <w:numId w:val="565"/>
        </w:numPr>
        <w:ind w:firstLineChars="0"/>
        <w:rPr>
          <w:rFonts w:ascii="微软雅黑" w:eastAsia="微软雅黑" w:hAnsi="微软雅黑"/>
          <w:strike/>
          <w:color w:val="B2B2B2"/>
        </w:rPr>
      </w:pPr>
      <w:r w:rsidRPr="0006557C">
        <w:rPr>
          <w:rFonts w:ascii="微软雅黑" w:eastAsia="微软雅黑" w:hAnsi="微软雅黑"/>
          <w:strike/>
          <w:color w:val="B2B2B2"/>
        </w:rPr>
        <w:t>CBS (Byte)：【</w:t>
      </w:r>
      <w:r w:rsidRPr="0006557C">
        <w:rPr>
          <w:rFonts w:ascii="微软雅黑" w:eastAsia="微软雅黑" w:hAnsi="微软雅黑" w:hint="eastAsia"/>
          <w:strike/>
          <w:color w:val="B2B2B2"/>
        </w:rPr>
        <w:t>text文本框</w:t>
      </w:r>
      <w:r w:rsidRPr="0006557C">
        <w:rPr>
          <w:rFonts w:ascii="微软雅黑" w:eastAsia="微软雅黑" w:hAnsi="微软雅黑"/>
          <w:strike/>
          <w:color w:val="B2B2B2"/>
        </w:rPr>
        <w:t>】</w:t>
      </w:r>
      <w:r w:rsidRPr="0006557C">
        <w:rPr>
          <w:rFonts w:ascii="微软雅黑" w:eastAsia="微软雅黑" w:hAnsi="微软雅黑" w:hint="eastAsia"/>
          <w:strike/>
          <w:color w:val="B2B2B2"/>
        </w:rPr>
        <w:t>设置</w:t>
      </w:r>
      <w:r w:rsidRPr="0006557C">
        <w:rPr>
          <w:rFonts w:ascii="微软雅黑" w:eastAsia="微软雅黑" w:hAnsi="微软雅黑"/>
          <w:strike/>
          <w:color w:val="B2B2B2"/>
        </w:rPr>
        <w:t>指定承诺突发尺寸，即瞬间能够通过的承诺突发流量，取值范围为</w:t>
      </w:r>
      <w:r w:rsidRPr="0006557C">
        <w:rPr>
          <w:rFonts w:ascii="微软雅黑" w:eastAsia="微软雅黑" w:hAnsi="微软雅黑" w:hint="eastAsia"/>
          <w:strike/>
          <w:color w:val="B2B2B2"/>
        </w:rPr>
        <w:t>678-53247 Bytes（9300芯片平台） / 1368-53247 Bytes（9310芯片平台）。</w:t>
      </w:r>
    </w:p>
    <w:p w14:paraId="6D28BC5C" w14:textId="77777777" w:rsidR="006A0DCA" w:rsidRPr="0006557C" w:rsidRDefault="006A0DCA" w:rsidP="006A0DCA">
      <w:pPr>
        <w:pStyle w:val="af2"/>
        <w:ind w:left="2095" w:firstLineChars="0" w:firstLine="0"/>
        <w:rPr>
          <w:rFonts w:ascii="微软雅黑" w:eastAsia="微软雅黑" w:hAnsi="微软雅黑"/>
          <w:strike/>
          <w:color w:val="B2B2B2"/>
        </w:rPr>
      </w:pPr>
      <w:r w:rsidRPr="0006557C">
        <w:rPr>
          <w:rFonts w:ascii="微软雅黑" w:eastAsia="微软雅黑" w:hAnsi="微软雅黑" w:hint="eastAsia"/>
          <w:strike/>
          <w:color w:val="B2B2B2"/>
        </w:rPr>
        <w:lastRenderedPageBreak/>
        <w:t>注：CBS L2 838X芯片平台交换机不支持，L2 93XX芯片平台和L3交换机支持。</w:t>
      </w:r>
    </w:p>
    <w:p w14:paraId="4ECF04EA" w14:textId="1C048EF5" w:rsidR="006A0DCA" w:rsidRDefault="006A0DCA" w:rsidP="006A0DCA">
      <w:pPr>
        <w:pStyle w:val="af2"/>
        <w:numPr>
          <w:ilvl w:val="0"/>
          <w:numId w:val="564"/>
        </w:numPr>
        <w:ind w:firstLineChars="0"/>
        <w:rPr>
          <w:rFonts w:ascii="微软雅黑" w:eastAsia="微软雅黑" w:hAnsi="微软雅黑"/>
        </w:rPr>
      </w:pPr>
      <w:r>
        <w:rPr>
          <w:rFonts w:ascii="微软雅黑" w:eastAsia="微软雅黑" w:hAnsi="微软雅黑" w:hint="eastAsia"/>
        </w:rPr>
        <w:t>重定向</w:t>
      </w:r>
      <w:r>
        <w:rPr>
          <w:rFonts w:ascii="微软雅黑" w:eastAsia="微软雅黑" w:hAnsi="微软雅黑"/>
        </w:rPr>
        <w:t>：</w:t>
      </w:r>
      <w:r>
        <w:rPr>
          <w:rFonts w:ascii="微软雅黑" w:eastAsia="微软雅黑" w:hAnsi="微软雅黑" w:hint="eastAsia"/>
        </w:rPr>
        <w:t>【下拉框】设置</w:t>
      </w:r>
      <w:r>
        <w:rPr>
          <w:rFonts w:ascii="微软雅黑" w:eastAsia="微软雅黑" w:hAnsi="微软雅黑"/>
        </w:rPr>
        <w:t>对匹配ACL规则的报文进行重定向，支持重定向到</w:t>
      </w:r>
      <w:r>
        <w:rPr>
          <w:rFonts w:ascii="微软雅黑" w:eastAsia="微软雅黑" w:hAnsi="微软雅黑" w:hint="eastAsia"/>
        </w:rPr>
        <w:t>CPU</w:t>
      </w:r>
      <w:r>
        <w:rPr>
          <w:rFonts w:ascii="微软雅黑" w:eastAsia="微软雅黑" w:hAnsi="微软雅黑"/>
        </w:rPr>
        <w:t>、指定接口或指定下一跳地址</w:t>
      </w:r>
      <w:r>
        <w:rPr>
          <w:rFonts w:ascii="微软雅黑" w:eastAsia="微软雅黑" w:hAnsi="微软雅黑" w:hint="eastAsia"/>
        </w:rPr>
        <w:t>，选项有</w:t>
      </w:r>
      <w:r>
        <w:rPr>
          <w:rFonts w:ascii="微软雅黑" w:eastAsia="微软雅黑" w:hAnsi="微软雅黑"/>
        </w:rPr>
        <w:t>{</w:t>
      </w:r>
      <w:r>
        <w:rPr>
          <w:rFonts w:ascii="微软雅黑" w:eastAsia="微软雅黑" w:hAnsi="微软雅黑" w:hint="eastAsia"/>
        </w:rPr>
        <w:t xml:space="preserve">禁用 </w:t>
      </w:r>
      <w:r>
        <w:rPr>
          <w:rFonts w:ascii="微软雅黑" w:eastAsia="微软雅黑" w:hAnsi="微软雅黑"/>
        </w:rPr>
        <w:t xml:space="preserve">| </w:t>
      </w:r>
      <w:r>
        <w:rPr>
          <w:rFonts w:ascii="微软雅黑" w:eastAsia="微软雅黑" w:hAnsi="微软雅黑" w:hint="eastAsia"/>
        </w:rPr>
        <w:t>重定向</w:t>
      </w:r>
      <w:r>
        <w:rPr>
          <w:rFonts w:ascii="微软雅黑" w:eastAsia="微软雅黑" w:hAnsi="微软雅黑"/>
        </w:rPr>
        <w:t xml:space="preserve">至CPU| </w:t>
      </w:r>
      <w:r>
        <w:rPr>
          <w:rFonts w:ascii="微软雅黑" w:eastAsia="微软雅黑" w:hAnsi="微软雅黑" w:hint="eastAsia"/>
        </w:rPr>
        <w:t>重定向</w:t>
      </w:r>
      <w:r>
        <w:rPr>
          <w:rFonts w:ascii="微软雅黑" w:eastAsia="微软雅黑" w:hAnsi="微软雅黑"/>
        </w:rPr>
        <w:t xml:space="preserve">至接口| </w:t>
      </w:r>
      <w:r>
        <w:rPr>
          <w:rFonts w:ascii="微软雅黑" w:eastAsia="微软雅黑" w:hAnsi="微软雅黑" w:hint="eastAsia"/>
        </w:rPr>
        <w:t>重定向</w:t>
      </w:r>
      <w:r>
        <w:rPr>
          <w:rFonts w:ascii="微软雅黑" w:eastAsia="微软雅黑" w:hAnsi="微软雅黑"/>
        </w:rPr>
        <w:t>至下一跳}</w:t>
      </w:r>
      <w:r>
        <w:rPr>
          <w:rFonts w:ascii="微软雅黑" w:eastAsia="微软雅黑" w:hAnsi="微软雅黑" w:hint="eastAsia"/>
        </w:rPr>
        <w:t>，</w:t>
      </w:r>
      <w:r>
        <w:rPr>
          <w:rFonts w:ascii="微软雅黑" w:eastAsia="微软雅黑" w:hAnsi="微软雅黑"/>
        </w:rPr>
        <w:t>默认禁用。</w:t>
      </w:r>
    </w:p>
    <w:p w14:paraId="76FC69A2" w14:textId="77777777" w:rsidR="006A0DCA" w:rsidRDefault="006A0DCA" w:rsidP="006A0DCA">
      <w:pPr>
        <w:pStyle w:val="af2"/>
        <w:numPr>
          <w:ilvl w:val="0"/>
          <w:numId w:val="565"/>
        </w:numPr>
        <w:ind w:firstLineChars="0"/>
        <w:rPr>
          <w:rFonts w:ascii="微软雅黑" w:eastAsia="微软雅黑" w:hAnsi="微软雅黑"/>
        </w:rPr>
      </w:pPr>
      <w:r>
        <w:rPr>
          <w:rFonts w:ascii="微软雅黑" w:eastAsia="微软雅黑" w:hAnsi="微软雅黑" w:hint="eastAsia"/>
        </w:rPr>
        <w:t>重定向至接口</w:t>
      </w:r>
      <w:r>
        <w:rPr>
          <w:rFonts w:ascii="微软雅黑" w:eastAsia="微软雅黑" w:hAnsi="微软雅黑"/>
        </w:rPr>
        <w:t>：</w:t>
      </w:r>
      <w:r>
        <w:rPr>
          <w:rFonts w:ascii="微软雅黑" w:eastAsia="微软雅黑" w:hAnsi="微软雅黑" w:hint="eastAsia"/>
        </w:rPr>
        <w:t>【下拉框】当且仅当</w:t>
      </w:r>
      <w:r>
        <w:rPr>
          <w:rFonts w:ascii="微软雅黑" w:eastAsia="微软雅黑" w:hAnsi="微软雅黑"/>
        </w:rPr>
        <w:t>重定向选择“</w:t>
      </w:r>
      <w:r>
        <w:rPr>
          <w:rFonts w:ascii="微软雅黑" w:eastAsia="微软雅黑" w:hAnsi="微软雅黑" w:hint="eastAsia"/>
        </w:rPr>
        <w:t>重定向至</w:t>
      </w:r>
      <w:r>
        <w:rPr>
          <w:rFonts w:ascii="微软雅黑" w:eastAsia="微软雅黑" w:hAnsi="微软雅黑"/>
        </w:rPr>
        <w:t>接口”</w:t>
      </w:r>
      <w:r>
        <w:rPr>
          <w:rFonts w:ascii="微软雅黑" w:eastAsia="微软雅黑" w:hAnsi="微软雅黑" w:hint="eastAsia"/>
        </w:rPr>
        <w:t>时支持</w:t>
      </w:r>
      <w:r>
        <w:rPr>
          <w:rFonts w:ascii="微软雅黑" w:eastAsia="微软雅黑" w:hAnsi="微软雅黑"/>
        </w:rPr>
        <w:t>配置，选项为</w:t>
      </w:r>
      <w:r>
        <w:rPr>
          <w:rFonts w:ascii="微软雅黑" w:eastAsia="微软雅黑" w:hAnsi="微软雅黑" w:hint="eastAsia"/>
        </w:rPr>
        <w:t>不包括ACL绑定</w:t>
      </w:r>
      <w:r>
        <w:rPr>
          <w:rFonts w:ascii="微软雅黑" w:eastAsia="微软雅黑" w:hAnsi="微软雅黑"/>
        </w:rPr>
        <w:t>接口的其他所有</w:t>
      </w:r>
      <w:r>
        <w:rPr>
          <w:rFonts w:ascii="微软雅黑" w:eastAsia="微软雅黑" w:hAnsi="微软雅黑" w:hint="eastAsia"/>
        </w:rPr>
        <w:t>物理</w:t>
      </w:r>
      <w:r>
        <w:rPr>
          <w:rFonts w:ascii="微软雅黑" w:eastAsia="微软雅黑" w:hAnsi="微软雅黑"/>
        </w:rPr>
        <w:t>接口和聚合接口</w:t>
      </w:r>
    </w:p>
    <w:p w14:paraId="4C6D69E1" w14:textId="77777777" w:rsidR="006A0DCA" w:rsidRPr="00432884" w:rsidRDefault="006A0DCA" w:rsidP="006A0DCA">
      <w:pPr>
        <w:pStyle w:val="af2"/>
        <w:numPr>
          <w:ilvl w:val="0"/>
          <w:numId w:val="565"/>
        </w:numPr>
        <w:ind w:firstLineChars="0"/>
        <w:rPr>
          <w:rFonts w:ascii="微软雅黑" w:eastAsia="微软雅黑" w:hAnsi="微软雅黑"/>
        </w:rPr>
      </w:pPr>
      <w:r>
        <w:rPr>
          <w:rFonts w:ascii="微软雅黑" w:eastAsia="微软雅黑" w:hAnsi="微软雅黑" w:hint="eastAsia"/>
        </w:rPr>
        <w:t>下一跳地址</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重定向选择“</w:t>
      </w:r>
      <w:r>
        <w:rPr>
          <w:rFonts w:ascii="微软雅黑" w:eastAsia="微软雅黑" w:hAnsi="微软雅黑" w:hint="eastAsia"/>
        </w:rPr>
        <w:t>重定向</w:t>
      </w:r>
      <w:r>
        <w:rPr>
          <w:rFonts w:ascii="微软雅黑" w:eastAsia="微软雅黑" w:hAnsi="微软雅黑"/>
        </w:rPr>
        <w:t>至下一跳”</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w:t>
      </w:r>
      <w:r>
        <w:rPr>
          <w:rFonts w:ascii="微软雅黑" w:eastAsia="微软雅黑" w:hAnsi="微软雅黑"/>
        </w:rPr>
        <w:t>将报文重定向给非直连路由的下一跳，选项为</w:t>
      </w:r>
      <w:r>
        <w:rPr>
          <w:rFonts w:ascii="微软雅黑" w:eastAsia="微软雅黑" w:hAnsi="微软雅黑" w:hint="eastAsia"/>
        </w:rPr>
        <w:t>IPv6路由表</w:t>
      </w:r>
      <w:r>
        <w:rPr>
          <w:rFonts w:ascii="微软雅黑" w:eastAsia="微软雅黑" w:hAnsi="微软雅黑"/>
        </w:rPr>
        <w:t>中非直连路由的下一跳地址</w:t>
      </w:r>
    </w:p>
    <w:p w14:paraId="1C83CAA9" w14:textId="686D0B00" w:rsidR="006A0DCA" w:rsidRDefault="006A0DCA" w:rsidP="006A0DCA">
      <w:pPr>
        <w:pStyle w:val="af2"/>
        <w:numPr>
          <w:ilvl w:val="0"/>
          <w:numId w:val="35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sidR="004209F9">
        <w:rPr>
          <w:rFonts w:ascii="微软雅黑" w:eastAsia="微软雅黑" w:hAnsi="微软雅黑"/>
        </w:rPr>
        <w:t>Expert</w:t>
      </w:r>
      <w:r>
        <w:rPr>
          <w:rFonts w:ascii="微软雅黑" w:eastAsia="微软雅黑" w:hAnsi="微软雅黑"/>
        </w:rPr>
        <w:t xml:space="preserve"> ACL</w:t>
      </w:r>
    </w:p>
    <w:p w14:paraId="07027AC8" w14:textId="47C9E33D" w:rsidR="006A0DCA" w:rsidRDefault="006A0DCA" w:rsidP="006A0DCA">
      <w:pPr>
        <w:pStyle w:val="af2"/>
        <w:numPr>
          <w:ilvl w:val="0"/>
          <w:numId w:val="35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sidR="004209F9">
        <w:rPr>
          <w:rFonts w:ascii="微软雅黑" w:eastAsia="微软雅黑" w:hAnsi="微软雅黑"/>
        </w:rPr>
        <w:t>Expert</w:t>
      </w:r>
      <w:r>
        <w:rPr>
          <w:rFonts w:ascii="微软雅黑" w:eastAsia="微软雅黑" w:hAnsi="微软雅黑"/>
        </w:rPr>
        <w:t xml:space="preserve"> ACL</w:t>
      </w:r>
    </w:p>
    <w:p w14:paraId="2AA4E193" w14:textId="1826E578" w:rsidR="006A0DCA" w:rsidRPr="006A0DCA" w:rsidRDefault="006A0DCA" w:rsidP="006A0DCA">
      <w:pPr>
        <w:rPr>
          <w:rFonts w:ascii="微软雅黑" w:eastAsia="微软雅黑" w:hAnsi="微软雅黑"/>
        </w:rPr>
      </w:pPr>
    </w:p>
    <w:p w14:paraId="76A90537" w14:textId="2558333C" w:rsidR="00DA7FD3" w:rsidRDefault="004209F9">
      <w:pPr>
        <w:rPr>
          <w:rFonts w:ascii="微软雅黑" w:eastAsia="微软雅黑" w:hAnsi="微软雅黑" w:hint="eastAsia"/>
        </w:rPr>
      </w:pPr>
      <w:r>
        <w:rPr>
          <w:rFonts w:ascii="微软雅黑" w:eastAsia="微软雅黑" w:hAnsi="微软雅黑" w:hint="eastAsia"/>
        </w:rPr>
        <w:t>5. 自定义</w:t>
      </w:r>
      <w:r>
        <w:rPr>
          <w:rFonts w:ascii="微软雅黑" w:eastAsia="微软雅黑" w:hAnsi="微软雅黑"/>
        </w:rPr>
        <w:t>ACL（ACL80</w:t>
      </w:r>
      <w:r>
        <w:rPr>
          <w:rFonts w:ascii="微软雅黑" w:eastAsia="微软雅黑" w:hAnsi="微软雅黑" w:hint="eastAsia"/>
        </w:rPr>
        <w:t>）</w:t>
      </w:r>
      <w:r w:rsidR="00960183" w:rsidRPr="00960183">
        <w:rPr>
          <w:rFonts w:ascii="微软雅黑" w:eastAsia="微软雅黑" w:hAnsi="微软雅黑" w:hint="eastAsia"/>
          <w:color w:val="FFFFFF"/>
          <w:highlight w:val="darkGreen"/>
        </w:rPr>
        <w:t>(</w:t>
      </w:r>
      <w:r w:rsidR="00960183" w:rsidRPr="00960183">
        <w:rPr>
          <w:rFonts w:ascii="微软雅黑" w:eastAsia="微软雅黑" w:hAnsi="微软雅黑"/>
          <w:color w:val="FFFFFF"/>
          <w:highlight w:val="darkGreen"/>
        </w:rPr>
        <w:t>FP3</w:t>
      </w:r>
      <w:r w:rsidR="00960183" w:rsidRPr="00960183">
        <w:rPr>
          <w:rFonts w:ascii="微软雅黑" w:eastAsia="微软雅黑" w:hAnsi="微软雅黑" w:hint="eastAsia"/>
          <w:color w:val="FFFFFF"/>
          <w:highlight w:val="darkGreen"/>
        </w:rPr>
        <w:t>)</w:t>
      </w:r>
      <w:r w:rsidR="00960183" w:rsidRPr="00960183">
        <w:rPr>
          <w:rFonts w:ascii="微软雅黑" w:eastAsia="微软雅黑" w:hAnsi="微软雅黑"/>
          <w:color w:val="FFFFFF"/>
        </w:rPr>
        <w:t xml:space="preserve"> </w:t>
      </w:r>
      <w:r w:rsidR="00960183" w:rsidRPr="00960183">
        <w:rPr>
          <w:rFonts w:ascii="微软雅黑" w:eastAsia="微软雅黑" w:hAnsi="微软雅黑" w:hint="eastAsia"/>
          <w:color w:val="FF0000"/>
        </w:rPr>
        <w:t>【待评审】</w:t>
      </w:r>
    </w:p>
    <w:p w14:paraId="3A4BDEAF" w14:textId="7787D889" w:rsidR="004209F9" w:rsidRDefault="004209F9" w:rsidP="004209F9">
      <w:pPr>
        <w:ind w:firstLineChars="200" w:firstLine="420"/>
        <w:rPr>
          <w:rFonts w:ascii="微软雅黑" w:eastAsia="微软雅黑" w:hAnsi="微软雅黑"/>
        </w:rPr>
      </w:pPr>
      <w:r>
        <w:rPr>
          <w:rFonts w:ascii="微软雅黑" w:eastAsia="微软雅黑" w:hAnsi="微软雅黑" w:hint="eastAsia"/>
        </w:rPr>
        <w:t>自定义</w:t>
      </w:r>
      <w:r>
        <w:rPr>
          <w:rFonts w:ascii="微软雅黑" w:eastAsia="微软雅黑" w:hAnsi="微软雅黑"/>
        </w:rPr>
        <w:t>ACL也称为ACL80，</w:t>
      </w:r>
      <w:r>
        <w:rPr>
          <w:rFonts w:ascii="微软雅黑" w:eastAsia="微软雅黑" w:hAnsi="微软雅黑" w:hint="eastAsia"/>
        </w:rPr>
        <w:t>针对</w:t>
      </w:r>
      <w:r>
        <w:rPr>
          <w:rFonts w:ascii="微软雅黑" w:eastAsia="微软雅黑" w:hAnsi="微软雅黑"/>
        </w:rPr>
        <w:t>报文的前80</w:t>
      </w:r>
      <w:r>
        <w:rPr>
          <w:rFonts w:ascii="微软雅黑" w:eastAsia="微软雅黑" w:hAnsi="微软雅黑" w:hint="eastAsia"/>
        </w:rPr>
        <w:t>个</w:t>
      </w:r>
      <w:r>
        <w:rPr>
          <w:rFonts w:ascii="微软雅黑" w:eastAsia="微软雅黑" w:hAnsi="微软雅黑"/>
        </w:rPr>
        <w:t>字节进行匹配过滤</w:t>
      </w:r>
      <w:r>
        <w:rPr>
          <w:rFonts w:ascii="微软雅黑" w:eastAsia="微软雅黑" w:hAnsi="微软雅黑" w:hint="eastAsia"/>
        </w:rPr>
        <w:t>。报文</w:t>
      </w:r>
      <w:r>
        <w:rPr>
          <w:rFonts w:ascii="微软雅黑" w:eastAsia="微软雅黑" w:hAnsi="微软雅黑"/>
        </w:rPr>
        <w:t>的SMAC/DMAC/SIP/DIP/ETYPE不计算在任意指定的字段中，ACL80</w:t>
      </w:r>
      <w:r>
        <w:rPr>
          <w:rFonts w:ascii="微软雅黑" w:eastAsia="微软雅黑" w:hAnsi="微软雅黑" w:hint="eastAsia"/>
        </w:rPr>
        <w:t>在</w:t>
      </w:r>
      <w:r>
        <w:rPr>
          <w:rFonts w:ascii="微软雅黑" w:eastAsia="微软雅黑" w:hAnsi="微软雅黑"/>
        </w:rPr>
        <w:t>匹配报文的以上这些字段之后，还能再匹配额外指定的</w:t>
      </w:r>
      <w:r>
        <w:rPr>
          <w:rFonts w:ascii="微软雅黑" w:eastAsia="微软雅黑" w:hAnsi="微软雅黑" w:hint="eastAsia"/>
        </w:rPr>
        <w:t>16个</w:t>
      </w:r>
      <w:r>
        <w:rPr>
          <w:rFonts w:ascii="微软雅黑" w:eastAsia="微软雅黑" w:hAnsi="微软雅黑"/>
        </w:rPr>
        <w:t>字节内容</w:t>
      </w:r>
      <w:r>
        <w:rPr>
          <w:rFonts w:ascii="微软雅黑" w:eastAsia="微软雅黑" w:hAnsi="微软雅黑" w:hint="eastAsia"/>
        </w:rPr>
        <w:t>。</w:t>
      </w:r>
    </w:p>
    <w:p w14:paraId="24206853" w14:textId="6102A6A0" w:rsidR="004209F9" w:rsidRDefault="004209F9" w:rsidP="004209F9">
      <w:pPr>
        <w:ind w:firstLineChars="200" w:firstLine="420"/>
        <w:rPr>
          <w:rFonts w:ascii="微软雅黑" w:eastAsia="微软雅黑" w:hAnsi="微软雅黑"/>
        </w:rPr>
      </w:pPr>
      <w:r>
        <w:rPr>
          <w:rFonts w:ascii="微软雅黑" w:eastAsia="微软雅黑" w:hAnsi="微软雅黑" w:hint="eastAsia"/>
        </w:rPr>
        <w:t>对于</w:t>
      </w:r>
      <w:r>
        <w:rPr>
          <w:rFonts w:ascii="微软雅黑" w:eastAsia="微软雅黑" w:hAnsi="微软雅黑"/>
        </w:rPr>
        <w:t>任意一个</w:t>
      </w:r>
      <w:r>
        <w:rPr>
          <w:rFonts w:ascii="微软雅黑" w:eastAsia="微软雅黑" w:hAnsi="微软雅黑" w:hint="eastAsia"/>
        </w:rPr>
        <w:t>16字节</w:t>
      </w:r>
      <w:r>
        <w:rPr>
          <w:rFonts w:ascii="微软雅黑" w:eastAsia="微软雅黑" w:hAnsi="微软雅黑"/>
        </w:rPr>
        <w:t>字段，可以按照bit形式与</w:t>
      </w:r>
      <w:r>
        <w:rPr>
          <w:rFonts w:ascii="微软雅黑" w:eastAsia="微软雅黑" w:hAnsi="微软雅黑" w:hint="eastAsia"/>
        </w:rPr>
        <w:t>所设置</w:t>
      </w:r>
      <w:r>
        <w:rPr>
          <w:rFonts w:ascii="微软雅黑" w:eastAsia="微软雅黑" w:hAnsi="微软雅黑"/>
        </w:rPr>
        <w:t>的值进行比较或不比较，即允许对</w:t>
      </w:r>
      <w:r>
        <w:rPr>
          <w:rFonts w:ascii="微软雅黑" w:eastAsia="微软雅黑" w:hAnsi="微软雅黑" w:hint="eastAsia"/>
        </w:rPr>
        <w:t>16个</w:t>
      </w:r>
      <w:r>
        <w:rPr>
          <w:rFonts w:ascii="微软雅黑" w:eastAsia="微软雅黑" w:hAnsi="微软雅黑"/>
        </w:rPr>
        <w:t>字节的任意一个比特设置</w:t>
      </w:r>
      <w:r>
        <w:rPr>
          <w:rFonts w:ascii="微软雅黑" w:eastAsia="微软雅黑" w:hAnsi="微软雅黑" w:hint="eastAsia"/>
        </w:rPr>
        <w:t>该</w:t>
      </w:r>
      <w:r>
        <w:rPr>
          <w:rFonts w:ascii="微软雅黑" w:eastAsia="微软雅黑" w:hAnsi="微软雅黑"/>
        </w:rPr>
        <w:t>值为</w:t>
      </w:r>
      <w:r>
        <w:rPr>
          <w:rFonts w:ascii="微软雅黑" w:eastAsia="微软雅黑" w:hAnsi="微软雅黑" w:hint="eastAsia"/>
        </w:rPr>
        <w:t>0或1。</w:t>
      </w:r>
      <w:r>
        <w:rPr>
          <w:rFonts w:ascii="微软雅黑" w:eastAsia="微软雅黑" w:hAnsi="微软雅黑"/>
        </w:rPr>
        <w:t>在</w:t>
      </w:r>
      <w:r>
        <w:rPr>
          <w:rFonts w:ascii="微软雅黑" w:eastAsia="微软雅黑" w:hAnsi="微软雅黑" w:hint="eastAsia"/>
        </w:rPr>
        <w:t>对</w:t>
      </w:r>
      <w:r>
        <w:rPr>
          <w:rFonts w:ascii="微软雅黑" w:eastAsia="微软雅黑" w:hAnsi="微软雅黑"/>
        </w:rPr>
        <w:t>任何一个字节进行过滤时，有三个要素：匹配</w:t>
      </w:r>
      <w:r>
        <w:rPr>
          <w:rFonts w:ascii="微软雅黑" w:eastAsia="微软雅黑" w:hAnsi="微软雅黑" w:hint="eastAsia"/>
        </w:rPr>
        <w:t>域</w:t>
      </w:r>
      <w:r>
        <w:rPr>
          <w:rFonts w:ascii="微软雅黑" w:eastAsia="微软雅黑" w:hAnsi="微软雅黑"/>
        </w:rPr>
        <w:t>内容</w:t>
      </w:r>
      <w:r>
        <w:rPr>
          <w:rFonts w:ascii="微软雅黑" w:eastAsia="微软雅黑" w:hAnsi="微软雅黑" w:hint="eastAsia"/>
        </w:rPr>
        <w:t>、</w:t>
      </w:r>
      <w:r>
        <w:rPr>
          <w:rFonts w:ascii="微软雅黑" w:eastAsia="微软雅黑" w:hAnsi="微软雅黑"/>
        </w:rPr>
        <w:t>匹配域掩码以及</w:t>
      </w:r>
      <w:r>
        <w:rPr>
          <w:rFonts w:ascii="微软雅黑" w:eastAsia="微软雅黑" w:hAnsi="微软雅黑" w:hint="eastAsia"/>
        </w:rPr>
        <w:t>匹配</w:t>
      </w:r>
      <w:r>
        <w:rPr>
          <w:rFonts w:ascii="微软雅黑" w:eastAsia="微软雅黑" w:hAnsi="微软雅黑"/>
        </w:rPr>
        <w:t>的起始位置。匹配</w:t>
      </w:r>
      <w:r>
        <w:rPr>
          <w:rFonts w:ascii="微软雅黑" w:eastAsia="微软雅黑" w:hAnsi="微软雅黑" w:hint="eastAsia"/>
        </w:rPr>
        <w:t>域</w:t>
      </w:r>
      <w:r>
        <w:rPr>
          <w:rFonts w:ascii="微软雅黑" w:eastAsia="微软雅黑" w:hAnsi="微软雅黑"/>
        </w:rPr>
        <w:t>内容和匹配域掩码二者的比特位是一一对应的。过滤</w:t>
      </w:r>
      <w:r>
        <w:rPr>
          <w:rFonts w:ascii="微软雅黑" w:eastAsia="微软雅黑" w:hAnsi="微软雅黑" w:hint="eastAsia"/>
        </w:rPr>
        <w:t>规则</w:t>
      </w:r>
      <w:r>
        <w:rPr>
          <w:rFonts w:ascii="微软雅黑" w:eastAsia="微软雅黑" w:hAnsi="微软雅黑"/>
        </w:rPr>
        <w:t>指明需要过滤字段值，过滤域模板指明过滤规则中对应字段是否</w:t>
      </w:r>
      <w:r>
        <w:rPr>
          <w:rFonts w:ascii="微软雅黑" w:eastAsia="微软雅黑" w:hAnsi="微软雅黑"/>
        </w:rPr>
        <w:lastRenderedPageBreak/>
        <w:t>需要过滤</w:t>
      </w:r>
      <w:r w:rsidR="00A34C89">
        <w:rPr>
          <w:rFonts w:ascii="微软雅黑" w:eastAsia="微软雅黑" w:hAnsi="微软雅黑" w:hint="eastAsia"/>
        </w:rPr>
        <w:t>（1表示匹配</w:t>
      </w:r>
      <w:r w:rsidR="00A34C89">
        <w:rPr>
          <w:rFonts w:ascii="微软雅黑" w:eastAsia="微软雅黑" w:hAnsi="微软雅黑"/>
        </w:rPr>
        <w:t>对应过滤规则的比特位，</w:t>
      </w:r>
      <w:r w:rsidR="00A34C89">
        <w:rPr>
          <w:rFonts w:ascii="微软雅黑" w:eastAsia="微软雅黑" w:hAnsi="微软雅黑" w:hint="eastAsia"/>
        </w:rPr>
        <w:t>0表示</w:t>
      </w:r>
      <w:r w:rsidR="00A34C89">
        <w:rPr>
          <w:rFonts w:ascii="微软雅黑" w:eastAsia="微软雅黑" w:hAnsi="微软雅黑"/>
        </w:rPr>
        <w:t>不匹配</w:t>
      </w:r>
      <w:r w:rsidR="00A34C89">
        <w:rPr>
          <w:rFonts w:ascii="微软雅黑" w:eastAsia="微软雅黑" w:hAnsi="微软雅黑" w:hint="eastAsia"/>
        </w:rPr>
        <w:t>），</w:t>
      </w:r>
      <w:r w:rsidR="00A34C89">
        <w:rPr>
          <w:rFonts w:ascii="微软雅黑" w:eastAsia="微软雅黑" w:hAnsi="微软雅黑"/>
        </w:rPr>
        <w:t>所以当需要匹配某个比特时，必须将过滤域模板中对应的比特位设置为</w:t>
      </w:r>
      <w:r w:rsidR="00A34C89">
        <w:rPr>
          <w:rFonts w:ascii="微软雅黑" w:eastAsia="微软雅黑" w:hAnsi="微软雅黑" w:hint="eastAsia"/>
        </w:rPr>
        <w:t>1。</w:t>
      </w:r>
      <w:r w:rsidR="00A34C89">
        <w:rPr>
          <w:rFonts w:ascii="微软雅黑" w:eastAsia="微软雅黑" w:hAnsi="微软雅黑"/>
        </w:rPr>
        <w:t>如果</w:t>
      </w:r>
      <w:r w:rsidR="00A34C89">
        <w:rPr>
          <w:rFonts w:ascii="微软雅黑" w:eastAsia="微软雅黑" w:hAnsi="微软雅黑" w:hint="eastAsia"/>
        </w:rPr>
        <w:t>过滤</w:t>
      </w:r>
      <w:r w:rsidR="00A34C89">
        <w:rPr>
          <w:rFonts w:ascii="微软雅黑" w:eastAsia="微软雅黑" w:hAnsi="微软雅黑"/>
        </w:rPr>
        <w:t>域模板</w:t>
      </w:r>
      <w:r w:rsidR="00A34C89">
        <w:rPr>
          <w:rFonts w:ascii="微软雅黑" w:eastAsia="微软雅黑" w:hAnsi="微软雅黑" w:hint="eastAsia"/>
        </w:rPr>
        <w:t>比特位</w:t>
      </w:r>
      <w:r w:rsidR="00A34C89">
        <w:rPr>
          <w:rFonts w:ascii="微软雅黑" w:eastAsia="微软雅黑" w:hAnsi="微软雅黑"/>
        </w:rPr>
        <w:t>设置为</w:t>
      </w:r>
      <w:r w:rsidR="00A34C89">
        <w:rPr>
          <w:rFonts w:ascii="微软雅黑" w:eastAsia="微软雅黑" w:hAnsi="微软雅黑" w:hint="eastAsia"/>
        </w:rPr>
        <w:t>0，</w:t>
      </w:r>
      <w:r w:rsidR="00A34C89">
        <w:rPr>
          <w:rFonts w:ascii="微软雅黑" w:eastAsia="微软雅黑" w:hAnsi="微软雅黑"/>
        </w:rPr>
        <w:t>无论过滤</w:t>
      </w:r>
      <w:r w:rsidR="00A34C89">
        <w:rPr>
          <w:rFonts w:ascii="微软雅黑" w:eastAsia="微软雅黑" w:hAnsi="微软雅黑" w:hint="eastAsia"/>
        </w:rPr>
        <w:t>规则中对应</w:t>
      </w:r>
      <w:r w:rsidR="00A34C89">
        <w:rPr>
          <w:rFonts w:ascii="微软雅黑" w:eastAsia="微软雅黑" w:hAnsi="微软雅黑"/>
        </w:rPr>
        <w:t>的比特位是什么，都不会匹配</w:t>
      </w:r>
      <w:r w:rsidR="00A34C89">
        <w:rPr>
          <w:rFonts w:ascii="微软雅黑" w:eastAsia="微软雅黑" w:hAnsi="微软雅黑" w:hint="eastAsia"/>
        </w:rPr>
        <w:t>。</w:t>
      </w:r>
    </w:p>
    <w:p w14:paraId="0BAAB7B2" w14:textId="77777777" w:rsidR="004209F9" w:rsidRDefault="004209F9" w:rsidP="004209F9">
      <w:pPr>
        <w:rPr>
          <w:rFonts w:ascii="微软雅黑" w:eastAsia="微软雅黑" w:hAnsi="微软雅黑"/>
        </w:rPr>
      </w:pPr>
      <w:r>
        <w:rPr>
          <w:rFonts w:ascii="微软雅黑" w:eastAsia="微软雅黑" w:hAnsi="微软雅黑" w:hint="eastAsia"/>
        </w:rPr>
        <w:t>添加：</w:t>
      </w:r>
    </w:p>
    <w:p w14:paraId="2F55CC28" w14:textId="77777777" w:rsidR="004209F9" w:rsidRDefault="004209F9" w:rsidP="004209F9">
      <w:pPr>
        <w:pStyle w:val="af2"/>
        <w:numPr>
          <w:ilvl w:val="0"/>
          <w:numId w:val="354"/>
        </w:numPr>
        <w:ind w:firstLineChars="0"/>
        <w:rPr>
          <w:rFonts w:ascii="微软雅黑" w:eastAsia="微软雅黑" w:hAnsi="微软雅黑"/>
        </w:rPr>
      </w:pPr>
      <w:r>
        <w:rPr>
          <w:rFonts w:ascii="微软雅黑" w:eastAsia="微软雅黑" w:hAnsi="微软雅黑" w:hint="eastAsia"/>
        </w:rPr>
        <w:t>ACL</w:t>
      </w:r>
      <w:r>
        <w:rPr>
          <w:rFonts w:ascii="微软雅黑" w:eastAsia="微软雅黑" w:hAnsi="微软雅黑"/>
        </w:rPr>
        <w:t>名称：【</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Expert ACL的名称，便于记忆。最多</w:t>
      </w:r>
      <w:r>
        <w:rPr>
          <w:rFonts w:ascii="微软雅黑" w:eastAsia="微软雅黑" w:hAnsi="微软雅黑" w:hint="eastAsia"/>
        </w:rPr>
        <w:t>输入64字符</w:t>
      </w:r>
      <w:r>
        <w:rPr>
          <w:rFonts w:ascii="微软雅黑" w:eastAsia="微软雅黑" w:hAnsi="微软雅黑"/>
        </w:rPr>
        <w:t>，</w:t>
      </w:r>
      <w:r>
        <w:rPr>
          <w:rFonts w:ascii="微软雅黑" w:eastAsia="微软雅黑" w:hAnsi="微软雅黑" w:hint="eastAsia"/>
        </w:rPr>
        <w:t>支持的字符</w:t>
      </w:r>
      <w:r w:rsidRPr="00200172">
        <w:rPr>
          <w:rFonts w:ascii="微软雅黑" w:eastAsia="微软雅黑" w:hAnsi="微软雅黑" w:hint="eastAsia"/>
        </w:rPr>
        <w:t>为ASCII 0x20~0x7E，但不包含"\</w:t>
      </w:r>
      <w:r>
        <w:rPr>
          <w:rFonts w:ascii="微软雅黑" w:eastAsia="微软雅黑" w:hAnsi="微软雅黑"/>
        </w:rPr>
        <w:t>?/,</w:t>
      </w:r>
      <w:r w:rsidRPr="00200172">
        <w:rPr>
          <w:rFonts w:ascii="微软雅黑" w:eastAsia="微软雅黑" w:hAnsi="微软雅黑" w:hint="eastAsia"/>
        </w:rPr>
        <w:t>这</w:t>
      </w:r>
      <w:r>
        <w:rPr>
          <w:rFonts w:ascii="微软雅黑" w:eastAsia="微软雅黑" w:hAnsi="微软雅黑"/>
        </w:rPr>
        <w:t>5</w:t>
      </w:r>
      <w:r w:rsidRPr="00200172">
        <w:rPr>
          <w:rFonts w:ascii="微软雅黑" w:eastAsia="微软雅黑" w:hAnsi="微软雅黑" w:hint="eastAsia"/>
        </w:rPr>
        <w:t>项</w:t>
      </w:r>
      <w:r>
        <w:rPr>
          <w:rFonts w:ascii="微软雅黑" w:eastAsia="微软雅黑" w:hAnsi="微软雅黑" w:hint="eastAsia"/>
        </w:rPr>
        <w:t>，</w:t>
      </w:r>
      <w:r>
        <w:rPr>
          <w:rFonts w:ascii="微软雅黑" w:eastAsia="微软雅黑" w:hAnsi="微软雅黑"/>
        </w:rPr>
        <w:t>不支持</w:t>
      </w:r>
      <w:r>
        <w:rPr>
          <w:rFonts w:ascii="微软雅黑" w:eastAsia="微软雅黑" w:hAnsi="微软雅黑" w:hint="eastAsia"/>
        </w:rPr>
        <w:t>字符</w:t>
      </w:r>
      <w:r>
        <w:rPr>
          <w:rFonts w:ascii="微软雅黑" w:eastAsia="微软雅黑" w:hAnsi="微软雅黑"/>
        </w:rPr>
        <w:t>以报错形式提示</w:t>
      </w:r>
    </w:p>
    <w:p w14:paraId="0985DF9E" w14:textId="77777777" w:rsidR="004209F9" w:rsidRDefault="004209F9" w:rsidP="004209F9">
      <w:pPr>
        <w:ind w:left="415"/>
        <w:rPr>
          <w:rFonts w:ascii="微软雅黑" w:eastAsia="微软雅黑" w:hAnsi="微软雅黑"/>
        </w:rPr>
      </w:pPr>
      <w:r>
        <w:rPr>
          <w:rFonts w:ascii="微软雅黑" w:eastAsia="微软雅黑" w:hAnsi="微软雅黑" w:hint="eastAsia"/>
        </w:rPr>
        <w:t>规则</w:t>
      </w:r>
      <w:r>
        <w:rPr>
          <w:rFonts w:ascii="微软雅黑" w:eastAsia="微软雅黑" w:hAnsi="微软雅黑"/>
        </w:rPr>
        <w:t>设置：</w:t>
      </w:r>
    </w:p>
    <w:p w14:paraId="6FE07601" w14:textId="77777777" w:rsidR="004209F9" w:rsidRDefault="004209F9" w:rsidP="004209F9">
      <w:pPr>
        <w:ind w:left="415"/>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w:t>
      </w:r>
      <w:r>
        <w:rPr>
          <w:rFonts w:ascii="微软雅黑" w:eastAsia="微软雅黑" w:hAnsi="微软雅黑"/>
        </w:rPr>
        <w:t>一个ACL</w:t>
      </w:r>
      <w:r>
        <w:rPr>
          <w:rFonts w:ascii="微软雅黑" w:eastAsia="微软雅黑" w:hAnsi="微软雅黑" w:hint="eastAsia"/>
        </w:rPr>
        <w:t>支持</w:t>
      </w:r>
      <w:r>
        <w:rPr>
          <w:rFonts w:ascii="微软雅黑" w:eastAsia="微软雅黑" w:hAnsi="微软雅黑"/>
        </w:rPr>
        <w:t>设置多条规则</w:t>
      </w:r>
      <w:r>
        <w:rPr>
          <w:rFonts w:ascii="微软雅黑" w:eastAsia="微软雅黑" w:hAnsi="微软雅黑" w:hint="eastAsia"/>
        </w:rPr>
        <w:t>，</w:t>
      </w:r>
      <w:r>
        <w:rPr>
          <w:rFonts w:ascii="微软雅黑" w:eastAsia="微软雅黑" w:hAnsi="微软雅黑"/>
        </w:rPr>
        <w:t>至多</w:t>
      </w:r>
      <w:r>
        <w:rPr>
          <w:rFonts w:ascii="微软雅黑" w:eastAsia="微软雅黑" w:hAnsi="微软雅黑" w:hint="eastAsia"/>
        </w:rPr>
        <w:t>128。</w:t>
      </w:r>
      <w:r>
        <w:rPr>
          <w:rFonts w:ascii="微软雅黑" w:eastAsia="微软雅黑" w:hAnsi="微软雅黑"/>
        </w:rPr>
        <w:t>当有</w:t>
      </w:r>
      <w:r>
        <w:rPr>
          <w:rFonts w:ascii="微软雅黑" w:eastAsia="微软雅黑" w:hAnsi="微软雅黑" w:hint="eastAsia"/>
        </w:rPr>
        <w:t>规则设置(除</w:t>
      </w:r>
      <w:r>
        <w:rPr>
          <w:rFonts w:ascii="微软雅黑" w:eastAsia="微软雅黑" w:hAnsi="微软雅黑"/>
        </w:rPr>
        <w:t>规则编号外</w:t>
      </w:r>
      <w:r>
        <w:rPr>
          <w:rFonts w:ascii="微软雅黑" w:eastAsia="微软雅黑" w:hAnsi="微软雅黑" w:hint="eastAsia"/>
        </w:rPr>
        <w:t>)</w:t>
      </w:r>
      <w:r>
        <w:rPr>
          <w:rFonts w:ascii="微软雅黑" w:eastAsia="微软雅黑" w:hAnsi="微软雅黑"/>
        </w:rPr>
        <w:t>完全相同时</w:t>
      </w:r>
      <w:r>
        <w:rPr>
          <w:rFonts w:ascii="微软雅黑" w:eastAsia="微软雅黑" w:hAnsi="微软雅黑" w:hint="eastAsia"/>
        </w:rPr>
        <w:t>，</w:t>
      </w:r>
      <w:r>
        <w:rPr>
          <w:rFonts w:ascii="微软雅黑" w:eastAsia="微软雅黑" w:hAnsi="微软雅黑"/>
        </w:rPr>
        <w:t>需提示“</w:t>
      </w:r>
      <w:r>
        <w:rPr>
          <w:rFonts w:ascii="微软雅黑" w:eastAsia="微软雅黑" w:hAnsi="微软雅黑" w:hint="eastAsia"/>
        </w:rPr>
        <w:t>此规则</w:t>
      </w:r>
      <w:r>
        <w:rPr>
          <w:rFonts w:ascii="微软雅黑" w:eastAsia="微软雅黑" w:hAnsi="微软雅黑"/>
        </w:rPr>
        <w:t>已存在”</w:t>
      </w:r>
      <w:r>
        <w:rPr>
          <w:rFonts w:ascii="微软雅黑" w:eastAsia="微软雅黑" w:hAnsi="微软雅黑" w:hint="eastAsia"/>
        </w:rPr>
        <w:t>。</w:t>
      </w:r>
    </w:p>
    <w:p w14:paraId="111BFAC1" w14:textId="77777777" w:rsidR="004209F9" w:rsidRDefault="004209F9" w:rsidP="004209F9">
      <w:pPr>
        <w:ind w:left="415"/>
        <w:rPr>
          <w:rFonts w:ascii="微软雅黑" w:eastAsia="微软雅黑" w:hAnsi="微软雅黑"/>
        </w:rPr>
      </w:pPr>
      <w:r>
        <w:rPr>
          <w:rFonts w:ascii="微软雅黑" w:eastAsia="微软雅黑" w:hAnsi="微软雅黑" w:hint="eastAsia"/>
        </w:rPr>
        <w:t xml:space="preserve">    2.若</w:t>
      </w:r>
      <w:r>
        <w:rPr>
          <w:rFonts w:ascii="微软雅黑" w:eastAsia="微软雅黑" w:hAnsi="微软雅黑"/>
        </w:rPr>
        <w:t>所有规则遍历完成后，没有匹配</w:t>
      </w:r>
      <w:r>
        <w:rPr>
          <w:rFonts w:ascii="微软雅黑" w:eastAsia="微软雅黑" w:hAnsi="微软雅黑" w:hint="eastAsia"/>
        </w:rPr>
        <w:t>的</w:t>
      </w:r>
      <w:r>
        <w:rPr>
          <w:rFonts w:ascii="微软雅黑" w:eastAsia="微软雅黑" w:hAnsi="微软雅黑"/>
        </w:rPr>
        <w:t>，则直接</w:t>
      </w:r>
      <w:r>
        <w:rPr>
          <w:rFonts w:ascii="微软雅黑" w:eastAsia="微软雅黑" w:hAnsi="微软雅黑" w:hint="eastAsia"/>
        </w:rPr>
        <w:t>Deny</w:t>
      </w:r>
      <w:r>
        <w:rPr>
          <w:rFonts w:ascii="微软雅黑" w:eastAsia="微软雅黑" w:hAnsi="微软雅黑"/>
        </w:rPr>
        <w:t>报文。</w:t>
      </w:r>
    </w:p>
    <w:p w14:paraId="796F7149" w14:textId="77777777" w:rsidR="004209F9" w:rsidRDefault="004209F9" w:rsidP="004209F9">
      <w:pPr>
        <w:ind w:left="415"/>
        <w:rPr>
          <w:rFonts w:ascii="微软雅黑" w:eastAsia="微软雅黑" w:hAnsi="微软雅黑"/>
        </w:rPr>
      </w:pPr>
      <w:r>
        <w:rPr>
          <w:rFonts w:ascii="微软雅黑" w:eastAsia="微软雅黑" w:hAnsi="微软雅黑" w:hint="eastAsia"/>
        </w:rPr>
        <w:t xml:space="preserve">    3.一旦</w:t>
      </w:r>
      <w:r>
        <w:rPr>
          <w:rFonts w:ascii="微软雅黑" w:eastAsia="微软雅黑" w:hAnsi="微软雅黑"/>
        </w:rPr>
        <w:t>ACL</w:t>
      </w:r>
      <w:r>
        <w:rPr>
          <w:rFonts w:ascii="微软雅黑" w:eastAsia="微软雅黑" w:hAnsi="微软雅黑" w:hint="eastAsia"/>
        </w:rPr>
        <w:t>添加</w:t>
      </w:r>
      <w:r>
        <w:rPr>
          <w:rFonts w:ascii="微软雅黑" w:eastAsia="微软雅黑" w:hAnsi="微软雅黑"/>
        </w:rPr>
        <w:t>规则后，</w:t>
      </w:r>
      <w:r>
        <w:rPr>
          <w:rFonts w:ascii="微软雅黑" w:eastAsia="微软雅黑" w:hAnsi="微软雅黑" w:hint="eastAsia"/>
        </w:rPr>
        <w:t>系统</w:t>
      </w:r>
      <w:r>
        <w:rPr>
          <w:rFonts w:ascii="微软雅黑" w:eastAsia="微软雅黑" w:hAnsi="微软雅黑"/>
        </w:rPr>
        <w:t>默认</w:t>
      </w:r>
      <w:r>
        <w:rPr>
          <w:rFonts w:ascii="微软雅黑" w:eastAsia="微软雅黑" w:hAnsi="微软雅黑" w:hint="eastAsia"/>
        </w:rPr>
        <w:t>生成</w:t>
      </w:r>
      <w:r>
        <w:rPr>
          <w:rFonts w:ascii="微软雅黑" w:eastAsia="微软雅黑" w:hAnsi="微软雅黑"/>
        </w:rPr>
        <w:t>一条默认规则，</w:t>
      </w:r>
      <w:r>
        <w:rPr>
          <w:rFonts w:ascii="微软雅黑" w:eastAsia="微软雅黑" w:hAnsi="微软雅黑" w:hint="eastAsia"/>
        </w:rPr>
        <w:t>行为</w:t>
      </w:r>
      <w:r>
        <w:rPr>
          <w:rFonts w:ascii="微软雅黑" w:eastAsia="微软雅黑" w:hAnsi="微软雅黑"/>
        </w:rPr>
        <w:t>丢弃，</w:t>
      </w:r>
      <w:r>
        <w:rPr>
          <w:rFonts w:ascii="微软雅黑" w:eastAsia="微软雅黑" w:hAnsi="微软雅黑" w:hint="eastAsia"/>
        </w:rPr>
        <w:t>优先级最低。</w:t>
      </w:r>
    </w:p>
    <w:p w14:paraId="435A000B" w14:textId="77777777" w:rsidR="004209F9" w:rsidRDefault="004209F9" w:rsidP="004209F9">
      <w:pPr>
        <w:pStyle w:val="af2"/>
        <w:numPr>
          <w:ilvl w:val="0"/>
          <w:numId w:val="354"/>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规则编号</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规则的编号，此决定了规则的匹配顺序，编号越小越</w:t>
      </w:r>
      <w:r>
        <w:rPr>
          <w:rFonts w:ascii="微软雅黑" w:eastAsia="微软雅黑" w:hAnsi="微软雅黑" w:hint="eastAsia"/>
        </w:rPr>
        <w:t>优先</w:t>
      </w:r>
      <w:r>
        <w:rPr>
          <w:rFonts w:ascii="微软雅黑" w:eastAsia="微软雅黑" w:hAnsi="微软雅黑"/>
        </w:rPr>
        <w:t>被匹配。取值范围为</w:t>
      </w:r>
      <w:r>
        <w:rPr>
          <w:rFonts w:ascii="微软雅黑" w:eastAsia="微软雅黑" w:hAnsi="微软雅黑" w:hint="eastAsia"/>
        </w:rPr>
        <w:t>1</w:t>
      </w:r>
      <w:r>
        <w:rPr>
          <w:rFonts w:ascii="微软雅黑" w:eastAsia="微软雅黑" w:hAnsi="微软雅黑"/>
        </w:rPr>
        <w:t>-2147483647</w:t>
      </w:r>
      <w:r>
        <w:rPr>
          <w:rFonts w:ascii="微软雅黑" w:eastAsia="微软雅黑" w:hAnsi="微软雅黑" w:hint="eastAsia"/>
        </w:rPr>
        <w:t>。</w:t>
      </w:r>
    </w:p>
    <w:p w14:paraId="6EC09004" w14:textId="77777777" w:rsidR="004209F9" w:rsidRDefault="004209F9" w:rsidP="004209F9">
      <w:pPr>
        <w:pStyle w:val="af2"/>
        <w:numPr>
          <w:ilvl w:val="0"/>
          <w:numId w:val="354"/>
        </w:numPr>
        <w:ind w:firstLineChars="0"/>
        <w:rPr>
          <w:rFonts w:ascii="微软雅黑" w:eastAsia="微软雅黑" w:hAnsi="微软雅黑"/>
        </w:rPr>
      </w:pPr>
      <w:r>
        <w:rPr>
          <w:rFonts w:ascii="微软雅黑" w:eastAsia="微软雅黑" w:hAnsi="微软雅黑" w:hint="eastAsia"/>
        </w:rPr>
        <w:t>数据行为</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对匹配</w:t>
      </w:r>
      <w:r>
        <w:rPr>
          <w:rFonts w:ascii="微软雅黑" w:eastAsia="微软雅黑" w:hAnsi="微软雅黑" w:hint="eastAsia"/>
        </w:rPr>
        <w:t>该</w:t>
      </w:r>
      <w:r>
        <w:rPr>
          <w:rFonts w:ascii="微软雅黑" w:eastAsia="微软雅黑" w:hAnsi="微软雅黑"/>
        </w:rPr>
        <w:t>规则的报文</w:t>
      </w:r>
      <w:r>
        <w:rPr>
          <w:rFonts w:ascii="微软雅黑" w:eastAsia="微软雅黑" w:hAnsi="微软雅黑" w:hint="eastAsia"/>
        </w:rPr>
        <w:t>执行</w:t>
      </w:r>
      <w:r>
        <w:rPr>
          <w:rFonts w:ascii="微软雅黑" w:eastAsia="微软雅黑" w:hAnsi="微软雅黑"/>
        </w:rPr>
        <w:t>的</w:t>
      </w:r>
      <w:r>
        <w:rPr>
          <w:rFonts w:ascii="微软雅黑" w:eastAsia="微软雅黑" w:hAnsi="微软雅黑" w:hint="eastAsia"/>
        </w:rPr>
        <w:t>动作</w:t>
      </w:r>
      <w:r>
        <w:rPr>
          <w:rFonts w:ascii="微软雅黑" w:eastAsia="微软雅黑" w:hAnsi="微软雅黑"/>
        </w:rPr>
        <w:t>，选项有{</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放行|</w:t>
      </w:r>
      <w:r>
        <w:rPr>
          <w:rFonts w:ascii="微软雅黑" w:eastAsia="微软雅黑" w:hAnsi="微软雅黑"/>
        </w:rPr>
        <w:t>shutdown}</w:t>
      </w:r>
      <w:r>
        <w:rPr>
          <w:rFonts w:ascii="微软雅黑" w:eastAsia="微软雅黑" w:hAnsi="微软雅黑" w:hint="eastAsia"/>
        </w:rPr>
        <w:t>，</w:t>
      </w:r>
      <w:r>
        <w:rPr>
          <w:rFonts w:ascii="微软雅黑" w:eastAsia="微软雅黑" w:hAnsi="微软雅黑"/>
        </w:rPr>
        <w:t>默认放行</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即拒绝匹配</w:t>
      </w:r>
      <w:r>
        <w:rPr>
          <w:rFonts w:ascii="微软雅黑" w:eastAsia="微软雅黑" w:hAnsi="微软雅黑"/>
        </w:rPr>
        <w:t>的</w:t>
      </w:r>
      <w:r>
        <w:rPr>
          <w:rFonts w:ascii="微软雅黑" w:eastAsia="微软雅黑" w:hAnsi="微软雅黑" w:hint="eastAsia"/>
        </w:rPr>
        <w:t>报文</w:t>
      </w:r>
      <w:r>
        <w:rPr>
          <w:rFonts w:ascii="微软雅黑" w:eastAsia="微软雅黑" w:hAnsi="微软雅黑"/>
        </w:rPr>
        <w:t>通过，“</w:t>
      </w:r>
      <w:r>
        <w:rPr>
          <w:rFonts w:ascii="微软雅黑" w:eastAsia="微软雅黑" w:hAnsi="微软雅黑" w:hint="eastAsia"/>
        </w:rPr>
        <w:t>放行</w:t>
      </w:r>
      <w:r>
        <w:rPr>
          <w:rFonts w:ascii="微软雅黑" w:eastAsia="微软雅黑" w:hAnsi="微软雅黑"/>
        </w:rPr>
        <w:t>”</w:t>
      </w:r>
      <w:r>
        <w:rPr>
          <w:rFonts w:ascii="微软雅黑" w:eastAsia="微软雅黑" w:hAnsi="微软雅黑" w:hint="eastAsia"/>
        </w:rPr>
        <w:t>即允许</w:t>
      </w:r>
      <w:r>
        <w:rPr>
          <w:rFonts w:ascii="微软雅黑" w:eastAsia="微软雅黑" w:hAnsi="微软雅黑"/>
        </w:rPr>
        <w:t>匹配的报文通过</w:t>
      </w:r>
      <w:r>
        <w:rPr>
          <w:rFonts w:ascii="微软雅黑" w:eastAsia="微软雅黑" w:hAnsi="微软雅黑" w:hint="eastAsia"/>
        </w:rPr>
        <w:t>，</w:t>
      </w:r>
      <w:r>
        <w:rPr>
          <w:rFonts w:ascii="微软雅黑" w:eastAsia="微软雅黑" w:hAnsi="微软雅黑"/>
        </w:rPr>
        <w:t>“shutdown”</w:t>
      </w:r>
      <w:r>
        <w:rPr>
          <w:rFonts w:ascii="微软雅黑" w:eastAsia="微软雅黑" w:hAnsi="微软雅黑" w:hint="eastAsia"/>
        </w:rPr>
        <w:t>即</w:t>
      </w:r>
      <w:r>
        <w:rPr>
          <w:rFonts w:ascii="微软雅黑" w:eastAsia="微软雅黑" w:hAnsi="微软雅黑"/>
        </w:rPr>
        <w:t>表示自动将端口shutdown。</w:t>
      </w:r>
    </w:p>
    <w:p w14:paraId="036D426F" w14:textId="5789E971" w:rsidR="004209F9" w:rsidRDefault="008F3B6D" w:rsidP="004209F9">
      <w:pPr>
        <w:pStyle w:val="af2"/>
        <w:numPr>
          <w:ilvl w:val="0"/>
          <w:numId w:val="359"/>
        </w:numPr>
        <w:ind w:firstLineChars="0"/>
        <w:rPr>
          <w:rFonts w:ascii="微软雅黑" w:eastAsia="微软雅黑" w:hAnsi="微软雅黑"/>
        </w:rPr>
      </w:pPr>
      <w:r>
        <w:rPr>
          <w:rFonts w:ascii="微软雅黑" w:eastAsia="微软雅黑" w:hAnsi="微软雅黑" w:hint="eastAsia"/>
        </w:rPr>
        <w:t>报文</w:t>
      </w:r>
      <w:r>
        <w:rPr>
          <w:rFonts w:ascii="微软雅黑" w:eastAsia="微软雅黑" w:hAnsi="微软雅黑"/>
        </w:rPr>
        <w:t>类型</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匹配</w:t>
      </w:r>
      <w:r>
        <w:rPr>
          <w:rFonts w:ascii="微软雅黑" w:eastAsia="微软雅黑" w:hAnsi="微软雅黑" w:hint="eastAsia"/>
        </w:rPr>
        <w:t>的指定</w:t>
      </w:r>
      <w:r>
        <w:rPr>
          <w:rFonts w:ascii="微软雅黑" w:eastAsia="微软雅黑" w:hAnsi="微软雅黑"/>
        </w:rPr>
        <w:t>报文</w:t>
      </w:r>
      <w:r>
        <w:rPr>
          <w:rFonts w:ascii="微软雅黑" w:eastAsia="微软雅黑" w:hAnsi="微软雅黑" w:hint="eastAsia"/>
        </w:rPr>
        <w:t>头</w:t>
      </w:r>
      <w:r>
        <w:rPr>
          <w:rFonts w:ascii="微软雅黑" w:eastAsia="微软雅黑" w:hAnsi="微软雅黑"/>
        </w:rPr>
        <w:t>，选项有{L2-head| IPv4-head| IPv6-head| L4-head}</w:t>
      </w:r>
    </w:p>
    <w:p w14:paraId="04CC9D1B" w14:textId="6145C0DB" w:rsidR="008F3B6D" w:rsidRDefault="008F3B6D" w:rsidP="008F3B6D">
      <w:pPr>
        <w:pStyle w:val="af2"/>
        <w:ind w:left="839" w:firstLineChars="0" w:firstLine="0"/>
        <w:rPr>
          <w:rFonts w:ascii="微软雅黑" w:eastAsia="微软雅黑" w:hAnsi="微软雅黑"/>
        </w:rPr>
      </w:pPr>
      <w:r>
        <w:rPr>
          <w:rFonts w:ascii="微软雅黑" w:eastAsia="微软雅黑" w:hAnsi="微软雅黑" w:hint="eastAsia"/>
        </w:rPr>
        <w:t>当</w:t>
      </w:r>
      <w:r>
        <w:rPr>
          <w:rFonts w:ascii="微软雅黑" w:eastAsia="微软雅黑" w:hAnsi="微软雅黑"/>
        </w:rPr>
        <w:t>选择</w:t>
      </w:r>
      <w:r>
        <w:rPr>
          <w:rFonts w:ascii="微软雅黑" w:eastAsia="微软雅黑" w:hAnsi="微软雅黑" w:hint="eastAsia"/>
        </w:rPr>
        <w:t>“L4-head“时，</w:t>
      </w:r>
      <w:r>
        <w:rPr>
          <w:rFonts w:ascii="微软雅黑" w:eastAsia="微软雅黑" w:hAnsi="微软雅黑"/>
        </w:rPr>
        <w:t>支持配置UDP、TCP</w:t>
      </w:r>
      <w:r w:rsidR="008C691D">
        <w:rPr>
          <w:rFonts w:ascii="微软雅黑" w:eastAsia="微软雅黑" w:hAnsi="微软雅黑" w:hint="eastAsia"/>
        </w:rPr>
        <w:t>的</w:t>
      </w:r>
      <w:r w:rsidR="008C691D">
        <w:rPr>
          <w:rFonts w:ascii="微软雅黑" w:eastAsia="微软雅黑" w:hAnsi="微软雅黑"/>
        </w:rPr>
        <w:t>源端口</w:t>
      </w:r>
      <w:r w:rsidR="008C691D">
        <w:rPr>
          <w:rFonts w:ascii="微软雅黑" w:eastAsia="微软雅黑" w:hAnsi="微软雅黑" w:hint="eastAsia"/>
        </w:rPr>
        <w:t>和</w:t>
      </w:r>
      <w:r w:rsidR="008C691D">
        <w:rPr>
          <w:rFonts w:ascii="微软雅黑" w:eastAsia="微软雅黑" w:hAnsi="微软雅黑"/>
        </w:rPr>
        <w:t>目的端口</w:t>
      </w:r>
    </w:p>
    <w:p w14:paraId="60CD7801" w14:textId="742836AF" w:rsidR="008F3B6D" w:rsidRDefault="008C691D" w:rsidP="008F3B6D">
      <w:pPr>
        <w:pStyle w:val="af2"/>
        <w:numPr>
          <w:ilvl w:val="0"/>
          <w:numId w:val="551"/>
        </w:numPr>
        <w:ind w:firstLineChars="0"/>
        <w:rPr>
          <w:rFonts w:ascii="微软雅黑" w:eastAsia="微软雅黑" w:hAnsi="微软雅黑"/>
        </w:rPr>
      </w:pPr>
      <w:r>
        <w:rPr>
          <w:rFonts w:ascii="微软雅黑" w:eastAsia="微软雅黑" w:hAnsi="微软雅黑" w:hint="eastAsia"/>
        </w:rPr>
        <w:t>源</w:t>
      </w:r>
      <w:r w:rsidR="008F3B6D">
        <w:rPr>
          <w:rFonts w:ascii="微软雅黑" w:eastAsia="微软雅黑" w:hAnsi="微软雅黑"/>
        </w:rPr>
        <w:t>端口：</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设置匹配</w:t>
      </w:r>
      <w:r>
        <w:rPr>
          <w:rFonts w:ascii="微软雅黑" w:eastAsia="微软雅黑" w:hAnsi="微软雅黑"/>
        </w:rPr>
        <w:t>TCP/UDP</w:t>
      </w:r>
      <w:r>
        <w:rPr>
          <w:rFonts w:ascii="微软雅黑" w:eastAsia="微软雅黑" w:hAnsi="微软雅黑" w:hint="eastAsia"/>
        </w:rPr>
        <w:t>报文的</w:t>
      </w:r>
      <w:r>
        <w:rPr>
          <w:rFonts w:ascii="微软雅黑" w:eastAsia="微软雅黑" w:hAnsi="微软雅黑"/>
        </w:rPr>
        <w:t>源端口，</w:t>
      </w:r>
      <w:r>
        <w:rPr>
          <w:rFonts w:ascii="微软雅黑" w:eastAsia="微软雅黑" w:hAnsi="微软雅黑" w:hint="eastAsia"/>
        </w:rPr>
        <w:t>可以</w:t>
      </w:r>
      <w:r>
        <w:rPr>
          <w:rFonts w:ascii="微软雅黑" w:eastAsia="微软雅黑" w:hAnsi="微软雅黑"/>
        </w:rPr>
        <w:t>是任意端口，也可以为</w:t>
      </w:r>
      <w:r>
        <w:rPr>
          <w:rFonts w:ascii="微软雅黑" w:eastAsia="微软雅黑" w:hAnsi="微软雅黑" w:hint="eastAsia"/>
        </w:rPr>
        <w:t>单个端口</w:t>
      </w:r>
      <w:r>
        <w:rPr>
          <w:rFonts w:ascii="微软雅黑" w:eastAsia="微软雅黑" w:hAnsi="微软雅黑"/>
        </w:rPr>
        <w:t>，也可以为端口范围</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-65535</w:t>
      </w:r>
    </w:p>
    <w:p w14:paraId="3A1B35D1" w14:textId="3FE32383" w:rsidR="008F3B6D" w:rsidRDefault="008C691D" w:rsidP="008F3B6D">
      <w:pPr>
        <w:pStyle w:val="af2"/>
        <w:numPr>
          <w:ilvl w:val="0"/>
          <w:numId w:val="551"/>
        </w:numPr>
        <w:ind w:firstLineChars="0"/>
        <w:rPr>
          <w:rFonts w:ascii="微软雅黑" w:eastAsia="微软雅黑" w:hAnsi="微软雅黑"/>
        </w:rPr>
      </w:pPr>
      <w:r>
        <w:rPr>
          <w:rFonts w:ascii="微软雅黑" w:eastAsia="微软雅黑" w:hAnsi="微软雅黑" w:hint="eastAsia"/>
        </w:rPr>
        <w:lastRenderedPageBreak/>
        <w:t>目的</w:t>
      </w:r>
      <w:r w:rsidR="008F3B6D">
        <w:rPr>
          <w:rFonts w:ascii="微软雅黑" w:eastAsia="微软雅黑" w:hAnsi="微软雅黑"/>
        </w:rPr>
        <w:t>端口：</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+输入框结合】</w:t>
      </w:r>
      <w:r>
        <w:rPr>
          <w:rFonts w:ascii="微软雅黑" w:eastAsia="微软雅黑" w:hAnsi="微软雅黑" w:hint="eastAsia"/>
        </w:rPr>
        <w:t>设置</w:t>
      </w:r>
      <w:r>
        <w:rPr>
          <w:rFonts w:ascii="微软雅黑" w:eastAsia="微软雅黑" w:hAnsi="微软雅黑"/>
        </w:rPr>
        <w:t>匹配TCP/UDP报文的目的端口，可以是任意端口，也可以为单个端口，也可以为端口范围，取值范围为</w:t>
      </w:r>
      <w:r>
        <w:rPr>
          <w:rFonts w:ascii="微软雅黑" w:eastAsia="微软雅黑" w:hAnsi="微软雅黑" w:hint="eastAsia"/>
        </w:rPr>
        <w:t>0</w:t>
      </w:r>
      <w:r>
        <w:rPr>
          <w:rFonts w:ascii="微软雅黑" w:eastAsia="微软雅黑" w:hAnsi="微软雅黑"/>
        </w:rPr>
        <w:t>-65535</w:t>
      </w:r>
    </w:p>
    <w:p w14:paraId="119A5666" w14:textId="4F57E32A" w:rsidR="004209F9" w:rsidRDefault="008C691D" w:rsidP="004209F9">
      <w:pPr>
        <w:pStyle w:val="af2"/>
        <w:numPr>
          <w:ilvl w:val="0"/>
          <w:numId w:val="359"/>
        </w:numPr>
        <w:ind w:firstLineChars="0"/>
        <w:rPr>
          <w:rFonts w:ascii="微软雅黑" w:eastAsia="微软雅黑" w:hAnsi="微软雅黑"/>
        </w:rPr>
      </w:pPr>
      <w:r>
        <w:rPr>
          <w:rFonts w:ascii="微软雅黑" w:eastAsia="微软雅黑" w:hAnsi="微软雅黑" w:hint="eastAsia"/>
        </w:rPr>
        <w:t>匹配</w:t>
      </w:r>
      <w:r>
        <w:rPr>
          <w:rFonts w:ascii="微软雅黑" w:eastAsia="微软雅黑" w:hAnsi="微软雅黑"/>
        </w:rPr>
        <w:t>字符串：【</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匹配报文的字符串，</w:t>
      </w:r>
      <w:r>
        <w:rPr>
          <w:rFonts w:ascii="微软雅黑" w:eastAsia="微软雅黑" w:hAnsi="微软雅黑" w:hint="eastAsia"/>
        </w:rPr>
        <w:t>16进制</w:t>
      </w:r>
      <w:r>
        <w:rPr>
          <w:rFonts w:ascii="微软雅黑" w:eastAsia="微软雅黑" w:hAnsi="微软雅黑"/>
        </w:rPr>
        <w:t>形式，</w:t>
      </w:r>
      <w:r>
        <w:rPr>
          <w:rFonts w:ascii="微软雅黑" w:eastAsia="微软雅黑" w:hAnsi="微软雅黑" w:hint="eastAsia"/>
        </w:rPr>
        <w:t>0</w:t>
      </w:r>
      <w:r>
        <w:rPr>
          <w:rFonts w:ascii="微软雅黑" w:eastAsia="微软雅黑" w:hAnsi="微软雅黑"/>
        </w:rPr>
        <w:t>x开头，</w:t>
      </w:r>
      <w:r>
        <w:rPr>
          <w:rFonts w:ascii="微软雅黑" w:eastAsia="微软雅黑" w:hAnsi="微软雅黑" w:hint="eastAsia"/>
        </w:rPr>
        <w:t>长度范围</w:t>
      </w:r>
      <w:r>
        <w:rPr>
          <w:rFonts w:ascii="微软雅黑" w:eastAsia="微软雅黑" w:hAnsi="微软雅黑"/>
        </w:rPr>
        <w:t>为</w:t>
      </w:r>
      <w:r>
        <w:rPr>
          <w:rFonts w:ascii="微软雅黑" w:eastAsia="微软雅黑" w:hAnsi="微软雅黑" w:hint="eastAsia"/>
        </w:rPr>
        <w:t>3</w:t>
      </w:r>
      <w:r>
        <w:rPr>
          <w:rFonts w:ascii="微软雅黑" w:eastAsia="微软雅黑" w:hAnsi="微软雅黑"/>
        </w:rPr>
        <w:t>-10</w:t>
      </w:r>
      <w:r>
        <w:rPr>
          <w:rFonts w:ascii="微软雅黑" w:eastAsia="微软雅黑" w:hAnsi="微软雅黑" w:hint="eastAsia"/>
        </w:rPr>
        <w:t>，</w:t>
      </w:r>
      <w:r>
        <w:rPr>
          <w:rFonts w:ascii="微软雅黑" w:eastAsia="微软雅黑" w:hAnsi="微软雅黑"/>
        </w:rPr>
        <w:t>最长</w:t>
      </w:r>
      <w:r>
        <w:rPr>
          <w:rFonts w:ascii="微软雅黑" w:eastAsia="微软雅黑" w:hAnsi="微软雅黑" w:hint="eastAsia"/>
        </w:rPr>
        <w:t>4个</w:t>
      </w:r>
      <w:r>
        <w:rPr>
          <w:rFonts w:ascii="微软雅黑" w:eastAsia="微软雅黑" w:hAnsi="微软雅黑"/>
        </w:rPr>
        <w:t>字节</w:t>
      </w:r>
    </w:p>
    <w:p w14:paraId="525A80FA" w14:textId="671FE14D" w:rsidR="004209F9" w:rsidRDefault="008C691D" w:rsidP="004209F9">
      <w:pPr>
        <w:pStyle w:val="af2"/>
        <w:numPr>
          <w:ilvl w:val="0"/>
          <w:numId w:val="359"/>
        </w:numPr>
        <w:ind w:firstLineChars="0"/>
        <w:rPr>
          <w:rFonts w:ascii="微软雅黑" w:eastAsia="微软雅黑" w:hAnsi="微软雅黑"/>
        </w:rPr>
      </w:pPr>
      <w:r>
        <w:rPr>
          <w:rFonts w:ascii="微软雅黑" w:eastAsia="微软雅黑" w:hAnsi="微软雅黑" w:hint="eastAsia"/>
        </w:rPr>
        <w:t>匹配</w:t>
      </w:r>
      <w:r>
        <w:rPr>
          <w:rFonts w:ascii="微软雅黑" w:eastAsia="微软雅黑" w:hAnsi="微软雅黑"/>
        </w:rPr>
        <w:t>字符串掩码：【</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匹配字符串的掩码</w:t>
      </w:r>
      <w:r>
        <w:rPr>
          <w:rFonts w:ascii="微软雅黑" w:eastAsia="微软雅黑" w:hAnsi="微软雅黑" w:hint="eastAsia"/>
        </w:rPr>
        <w:t>，16进制</w:t>
      </w:r>
      <w:r>
        <w:rPr>
          <w:rFonts w:ascii="微软雅黑" w:eastAsia="微软雅黑" w:hAnsi="微软雅黑"/>
        </w:rPr>
        <w:t>形式，</w:t>
      </w:r>
      <w:r>
        <w:rPr>
          <w:rFonts w:ascii="微软雅黑" w:eastAsia="微软雅黑" w:hAnsi="微软雅黑" w:hint="eastAsia"/>
        </w:rPr>
        <w:t>0</w:t>
      </w:r>
      <w:r>
        <w:rPr>
          <w:rFonts w:ascii="微软雅黑" w:eastAsia="微软雅黑" w:hAnsi="微软雅黑"/>
        </w:rPr>
        <w:t>x开头，</w:t>
      </w:r>
      <w:r>
        <w:rPr>
          <w:rFonts w:ascii="微软雅黑" w:eastAsia="微软雅黑" w:hAnsi="微软雅黑" w:hint="eastAsia"/>
        </w:rPr>
        <w:t>长度范围</w:t>
      </w:r>
      <w:r>
        <w:rPr>
          <w:rFonts w:ascii="微软雅黑" w:eastAsia="微软雅黑" w:hAnsi="微软雅黑"/>
        </w:rPr>
        <w:t>为</w:t>
      </w:r>
      <w:r>
        <w:rPr>
          <w:rFonts w:ascii="微软雅黑" w:eastAsia="微软雅黑" w:hAnsi="微软雅黑" w:hint="eastAsia"/>
        </w:rPr>
        <w:t>3</w:t>
      </w:r>
      <w:r>
        <w:rPr>
          <w:rFonts w:ascii="微软雅黑" w:eastAsia="微软雅黑" w:hAnsi="微软雅黑"/>
        </w:rPr>
        <w:t>-10</w:t>
      </w:r>
      <w:r>
        <w:rPr>
          <w:rFonts w:ascii="微软雅黑" w:eastAsia="微软雅黑" w:hAnsi="微软雅黑" w:hint="eastAsia"/>
        </w:rPr>
        <w:t>，</w:t>
      </w:r>
      <w:r>
        <w:rPr>
          <w:rFonts w:ascii="微软雅黑" w:eastAsia="微软雅黑" w:hAnsi="微软雅黑"/>
        </w:rPr>
        <w:t>最长</w:t>
      </w:r>
      <w:r>
        <w:rPr>
          <w:rFonts w:ascii="微软雅黑" w:eastAsia="微软雅黑" w:hAnsi="微软雅黑" w:hint="eastAsia"/>
        </w:rPr>
        <w:t>4个</w:t>
      </w:r>
      <w:r>
        <w:rPr>
          <w:rFonts w:ascii="微软雅黑" w:eastAsia="微软雅黑" w:hAnsi="微软雅黑"/>
        </w:rPr>
        <w:t>字节</w:t>
      </w:r>
      <w:r>
        <w:rPr>
          <w:rFonts w:ascii="微软雅黑" w:eastAsia="微软雅黑" w:hAnsi="微软雅黑" w:hint="eastAsia"/>
        </w:rPr>
        <w:t>。</w:t>
      </w:r>
      <w:r>
        <w:rPr>
          <w:rFonts w:ascii="微软雅黑" w:eastAsia="微软雅黑" w:hAnsi="微软雅黑"/>
        </w:rPr>
        <w:t>当用户</w:t>
      </w:r>
      <w:r>
        <w:rPr>
          <w:rFonts w:ascii="微软雅黑" w:eastAsia="微软雅黑" w:hAnsi="微软雅黑" w:hint="eastAsia"/>
        </w:rPr>
        <w:t>定义</w:t>
      </w:r>
      <w:r>
        <w:rPr>
          <w:rFonts w:ascii="微软雅黑" w:eastAsia="微软雅黑" w:hAnsi="微软雅黑"/>
        </w:rPr>
        <w:t>的规则</w:t>
      </w:r>
      <w:r>
        <w:rPr>
          <w:rFonts w:ascii="微软雅黑" w:eastAsia="微软雅黑" w:hAnsi="微软雅黑" w:hint="eastAsia"/>
        </w:rPr>
        <w:t>字符串对应</w:t>
      </w:r>
      <w:r>
        <w:rPr>
          <w:rFonts w:ascii="微软雅黑" w:eastAsia="微软雅黑" w:hAnsi="微软雅黑"/>
        </w:rPr>
        <w:t>的掩码为“1”</w:t>
      </w:r>
      <w:r>
        <w:rPr>
          <w:rFonts w:ascii="微软雅黑" w:eastAsia="微软雅黑" w:hAnsi="微软雅黑" w:hint="eastAsia"/>
        </w:rPr>
        <w:t>时</w:t>
      </w:r>
      <w:r>
        <w:rPr>
          <w:rFonts w:ascii="微软雅黑" w:eastAsia="微软雅黑" w:hAnsi="微软雅黑"/>
        </w:rPr>
        <w:t>，ACL对</w:t>
      </w:r>
      <w:r>
        <w:rPr>
          <w:rFonts w:ascii="微软雅黑" w:eastAsia="微软雅黑" w:hAnsi="微软雅黑" w:hint="eastAsia"/>
        </w:rPr>
        <w:t>该</w:t>
      </w:r>
      <w:r>
        <w:rPr>
          <w:rFonts w:ascii="微软雅黑" w:eastAsia="微软雅黑" w:hAnsi="微软雅黑"/>
        </w:rPr>
        <w:t>位进行匹配；当为“0”</w:t>
      </w:r>
      <w:r>
        <w:rPr>
          <w:rFonts w:ascii="微软雅黑" w:eastAsia="微软雅黑" w:hAnsi="微软雅黑" w:hint="eastAsia"/>
        </w:rPr>
        <w:t>时则</w:t>
      </w:r>
      <w:r>
        <w:rPr>
          <w:rFonts w:ascii="微软雅黑" w:eastAsia="微软雅黑" w:hAnsi="微软雅黑"/>
        </w:rPr>
        <w:t>不</w:t>
      </w:r>
      <w:r>
        <w:rPr>
          <w:rFonts w:ascii="微软雅黑" w:eastAsia="微软雅黑" w:hAnsi="微软雅黑" w:hint="eastAsia"/>
        </w:rPr>
        <w:t>进行</w:t>
      </w:r>
      <w:r>
        <w:rPr>
          <w:rFonts w:ascii="微软雅黑" w:eastAsia="微软雅黑" w:hAnsi="微软雅黑"/>
        </w:rPr>
        <w:t>匹配</w:t>
      </w:r>
      <w:r>
        <w:rPr>
          <w:rFonts w:ascii="微软雅黑" w:eastAsia="微软雅黑" w:hAnsi="微软雅黑" w:hint="eastAsia"/>
        </w:rPr>
        <w:t>。</w:t>
      </w:r>
    </w:p>
    <w:p w14:paraId="674727C1" w14:textId="0B7ECB62" w:rsidR="004209F9" w:rsidRDefault="008C691D" w:rsidP="004209F9">
      <w:pPr>
        <w:pStyle w:val="af2"/>
        <w:numPr>
          <w:ilvl w:val="0"/>
          <w:numId w:val="359"/>
        </w:numPr>
        <w:ind w:firstLineChars="0"/>
        <w:rPr>
          <w:rFonts w:ascii="微软雅黑" w:eastAsia="微软雅黑" w:hAnsi="微软雅黑"/>
        </w:rPr>
      </w:pPr>
      <w:r>
        <w:rPr>
          <w:rFonts w:ascii="微软雅黑" w:eastAsia="微软雅黑" w:hAnsi="微软雅黑" w:hint="eastAsia"/>
        </w:rPr>
        <w:t>偏移：</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匹配报文的偏移量</w:t>
      </w:r>
      <w:r>
        <w:rPr>
          <w:rFonts w:ascii="微软雅黑" w:eastAsia="微软雅黑" w:hAnsi="微软雅黑" w:hint="eastAsia"/>
        </w:rPr>
        <w:t>。</w:t>
      </w:r>
      <w:r>
        <w:rPr>
          <w:rFonts w:ascii="微软雅黑" w:eastAsia="微软雅黑" w:hAnsi="微软雅黑"/>
        </w:rPr>
        <w:t>若</w:t>
      </w:r>
      <w:r>
        <w:rPr>
          <w:rFonts w:ascii="微软雅黑" w:eastAsia="微软雅黑" w:hAnsi="微软雅黑" w:hint="eastAsia"/>
        </w:rPr>
        <w:t>报文类型</w:t>
      </w:r>
      <w:r>
        <w:rPr>
          <w:rFonts w:ascii="微软雅黑" w:eastAsia="微软雅黑" w:hAnsi="微软雅黑"/>
        </w:rPr>
        <w:t>为“L2-head”</w:t>
      </w:r>
      <w:r>
        <w:rPr>
          <w:rFonts w:ascii="微软雅黑" w:eastAsia="微软雅黑" w:hAnsi="微软雅黑" w:hint="eastAsia"/>
        </w:rPr>
        <w:t>，</w:t>
      </w:r>
      <w:r>
        <w:rPr>
          <w:rFonts w:ascii="微软雅黑" w:eastAsia="微软雅黑" w:hAnsi="微软雅黑"/>
        </w:rPr>
        <w:t>则必须满足</w:t>
      </w:r>
      <w:r>
        <w:rPr>
          <w:rFonts w:ascii="微软雅黑" w:eastAsia="微软雅黑" w:hAnsi="微软雅黑" w:hint="eastAsia"/>
        </w:rPr>
        <w:t>4</w:t>
      </w:r>
      <w:r>
        <w:rPr>
          <w:rFonts w:ascii="微软雅黑" w:eastAsia="微软雅黑" w:hAnsi="微软雅黑"/>
        </w:rPr>
        <w:t>N+2</w:t>
      </w:r>
      <w:r>
        <w:rPr>
          <w:rFonts w:ascii="微软雅黑" w:eastAsia="微软雅黑" w:hAnsi="微软雅黑" w:hint="eastAsia"/>
        </w:rPr>
        <w:t>的</w:t>
      </w:r>
      <w:r>
        <w:rPr>
          <w:rFonts w:ascii="微软雅黑" w:eastAsia="微软雅黑" w:hAnsi="微软雅黑"/>
        </w:rPr>
        <w:t>要求（</w:t>
      </w:r>
      <w:r>
        <w:rPr>
          <w:rFonts w:ascii="微软雅黑" w:eastAsia="微软雅黑" w:hAnsi="微软雅黑" w:hint="eastAsia"/>
        </w:rPr>
        <w:t>N</w:t>
      </w:r>
      <w:r>
        <w:rPr>
          <w:rFonts w:ascii="微软雅黑" w:eastAsia="微软雅黑" w:hAnsi="微软雅黑"/>
        </w:rPr>
        <w:t>为≥0</w:t>
      </w:r>
      <w:r>
        <w:rPr>
          <w:rFonts w:ascii="微软雅黑" w:eastAsia="微软雅黑" w:hAnsi="微软雅黑" w:hint="eastAsia"/>
        </w:rPr>
        <w:t>的整数</w:t>
      </w:r>
      <w:r>
        <w:rPr>
          <w:rFonts w:ascii="微软雅黑" w:eastAsia="微软雅黑" w:hAnsi="微软雅黑"/>
        </w:rPr>
        <w:t>）</w:t>
      </w:r>
      <w:r>
        <w:rPr>
          <w:rFonts w:ascii="微软雅黑" w:eastAsia="微软雅黑" w:hAnsi="微软雅黑" w:hint="eastAsia"/>
        </w:rPr>
        <w:t>；反之</w:t>
      </w:r>
      <w:r>
        <w:rPr>
          <w:rFonts w:ascii="微软雅黑" w:eastAsia="微软雅黑" w:hAnsi="微软雅黑"/>
        </w:rPr>
        <w:t>，则</w:t>
      </w:r>
      <w:r>
        <w:rPr>
          <w:rFonts w:ascii="微软雅黑" w:eastAsia="微软雅黑" w:hAnsi="微软雅黑" w:hint="eastAsia"/>
        </w:rPr>
        <w:t>必须</w:t>
      </w:r>
      <w:r>
        <w:rPr>
          <w:rFonts w:ascii="微软雅黑" w:eastAsia="微软雅黑" w:hAnsi="微软雅黑"/>
        </w:rPr>
        <w:t>满足</w:t>
      </w:r>
      <w:r>
        <w:rPr>
          <w:rFonts w:ascii="微软雅黑" w:eastAsia="微软雅黑" w:hAnsi="微软雅黑" w:hint="eastAsia"/>
        </w:rPr>
        <w:t>4</w:t>
      </w:r>
      <w:r>
        <w:rPr>
          <w:rFonts w:ascii="微软雅黑" w:eastAsia="微软雅黑" w:hAnsi="微软雅黑"/>
        </w:rPr>
        <w:t>N的要求（</w:t>
      </w:r>
      <w:r>
        <w:rPr>
          <w:rFonts w:ascii="微软雅黑" w:eastAsia="微软雅黑" w:hAnsi="微软雅黑" w:hint="eastAsia"/>
        </w:rPr>
        <w:t>N</w:t>
      </w:r>
      <w:r>
        <w:rPr>
          <w:rFonts w:ascii="微软雅黑" w:eastAsia="微软雅黑" w:hAnsi="微软雅黑"/>
        </w:rPr>
        <w:t>为≥0</w:t>
      </w:r>
      <w:r>
        <w:rPr>
          <w:rFonts w:ascii="微软雅黑" w:eastAsia="微软雅黑" w:hAnsi="微软雅黑" w:hint="eastAsia"/>
        </w:rPr>
        <w:t>的</w:t>
      </w:r>
      <w:r>
        <w:rPr>
          <w:rFonts w:ascii="微软雅黑" w:eastAsia="微软雅黑" w:hAnsi="微软雅黑"/>
        </w:rPr>
        <w:t>整数）</w:t>
      </w:r>
    </w:p>
    <w:p w14:paraId="2FCD0D94" w14:textId="1BC7AC26" w:rsidR="004209F9" w:rsidRPr="00EB33E7" w:rsidRDefault="004209F9" w:rsidP="004209F9">
      <w:pPr>
        <w:pStyle w:val="af2"/>
        <w:numPr>
          <w:ilvl w:val="0"/>
          <w:numId w:val="359"/>
        </w:numPr>
        <w:ind w:firstLineChars="0"/>
        <w:rPr>
          <w:rFonts w:ascii="微软雅黑" w:eastAsia="微软雅黑" w:hAnsi="微软雅黑"/>
        </w:rPr>
      </w:pPr>
      <w:r>
        <w:rPr>
          <w:rFonts w:ascii="微软雅黑" w:eastAsia="微软雅黑" w:hAnsi="微软雅黑" w:hint="eastAsia"/>
        </w:rPr>
        <w:t>时间策略：【下拉框】设置</w:t>
      </w:r>
      <w:r w:rsidR="008C691D">
        <w:rPr>
          <w:rFonts w:ascii="微软雅黑" w:eastAsia="微软雅黑" w:hAnsi="微软雅黑" w:hint="eastAsia"/>
        </w:rPr>
        <w:t>自定义</w:t>
      </w:r>
      <w:r>
        <w:rPr>
          <w:rFonts w:ascii="微软雅黑" w:eastAsia="微软雅黑" w:hAnsi="微软雅黑" w:hint="eastAsia"/>
        </w:rPr>
        <w:t>ACL规则生效的时间段，选项为已存在的时间策略，支持弹窗新建时间策略，具体配置详见</w:t>
      </w:r>
      <w:hyperlink w:anchor="_时间策略/Time_Policy_1" w:history="1">
        <w:r w:rsidRPr="008B0A61">
          <w:rPr>
            <w:rStyle w:val="af"/>
            <w:rFonts w:ascii="微软雅黑" w:eastAsia="微软雅黑" w:hAnsi="微软雅黑" w:hint="eastAsia"/>
            <w:i/>
            <w:color w:val="0070C0"/>
          </w:rPr>
          <w:t>系统→时间策略</w:t>
        </w:r>
      </w:hyperlink>
      <w:r>
        <w:rPr>
          <w:rFonts w:ascii="微软雅黑" w:eastAsia="微软雅黑" w:hAnsi="微软雅黑" w:hint="eastAsia"/>
        </w:rPr>
        <w:t>。</w:t>
      </w:r>
    </w:p>
    <w:p w14:paraId="688EA0E8" w14:textId="6D66D4E9" w:rsidR="004209F9" w:rsidRDefault="008F3B6D" w:rsidP="004209F9">
      <w:pPr>
        <w:rPr>
          <w:rFonts w:ascii="微软雅黑" w:eastAsia="微软雅黑" w:hAnsi="微软雅黑"/>
        </w:rPr>
      </w:pPr>
      <w:r>
        <w:rPr>
          <w:rFonts w:ascii="微软雅黑" w:eastAsia="微软雅黑" w:hAnsi="微软雅黑" w:hint="eastAsia"/>
        </w:rPr>
        <w:t>自定义</w:t>
      </w:r>
      <w:r w:rsidR="004209F9">
        <w:rPr>
          <w:rFonts w:ascii="微软雅黑" w:eastAsia="微软雅黑" w:hAnsi="微软雅黑"/>
        </w:rPr>
        <w:t>ACL列表：</w:t>
      </w:r>
    </w:p>
    <w:p w14:paraId="42BFE2AF" w14:textId="77777777" w:rsidR="004209F9" w:rsidRDefault="004209F9" w:rsidP="004209F9">
      <w:pPr>
        <w:pStyle w:val="af2"/>
        <w:numPr>
          <w:ilvl w:val="0"/>
          <w:numId w:val="35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显示ACL名称、</w:t>
      </w:r>
      <w:r>
        <w:rPr>
          <w:rFonts w:ascii="微软雅黑" w:eastAsia="微软雅黑" w:hAnsi="微软雅黑" w:hint="eastAsia"/>
        </w:rPr>
        <w:t>规则</w:t>
      </w:r>
      <w:r>
        <w:rPr>
          <w:rFonts w:ascii="微软雅黑" w:eastAsia="微软雅黑" w:hAnsi="微软雅黑"/>
        </w:rPr>
        <w:t>个数</w:t>
      </w:r>
    </w:p>
    <w:p w14:paraId="56683DD2" w14:textId="3EEDC231" w:rsidR="004209F9" w:rsidRDefault="004209F9" w:rsidP="004209F9">
      <w:pPr>
        <w:pStyle w:val="af2"/>
        <w:numPr>
          <w:ilvl w:val="0"/>
          <w:numId w:val="35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查看规则，规则显示</w:t>
      </w:r>
      <w:r>
        <w:rPr>
          <w:rFonts w:ascii="微软雅黑" w:eastAsia="微软雅黑" w:hAnsi="微软雅黑" w:hint="eastAsia"/>
        </w:rPr>
        <w:t>规则编号</w:t>
      </w:r>
      <w:r>
        <w:rPr>
          <w:rFonts w:ascii="微软雅黑" w:eastAsia="微软雅黑" w:hAnsi="微软雅黑"/>
        </w:rPr>
        <w:t>、</w:t>
      </w:r>
      <w:r>
        <w:rPr>
          <w:rFonts w:ascii="微软雅黑" w:eastAsia="微软雅黑" w:hAnsi="微软雅黑" w:hint="eastAsia"/>
        </w:rPr>
        <w:t>数据行为、</w:t>
      </w:r>
      <w:r w:rsidR="008F3B6D">
        <w:rPr>
          <w:rFonts w:ascii="微软雅黑" w:eastAsia="微软雅黑" w:hAnsi="微软雅黑" w:hint="eastAsia"/>
        </w:rPr>
        <w:t>xxxx和</w:t>
      </w:r>
      <w:r>
        <w:rPr>
          <w:rFonts w:ascii="微软雅黑" w:eastAsia="微软雅黑" w:hAnsi="微软雅黑"/>
        </w:rPr>
        <w:t>时间策略</w:t>
      </w:r>
      <w:r>
        <w:rPr>
          <w:rFonts w:ascii="微软雅黑" w:eastAsia="微软雅黑" w:hAnsi="微软雅黑" w:hint="eastAsia"/>
        </w:rPr>
        <w:t>、</w:t>
      </w:r>
      <w:r>
        <w:rPr>
          <w:rFonts w:ascii="微软雅黑" w:eastAsia="微软雅黑" w:hAnsi="微软雅黑"/>
        </w:rPr>
        <w:t>统计计数值（</w:t>
      </w:r>
      <w:r>
        <w:rPr>
          <w:rFonts w:ascii="微软雅黑" w:eastAsia="微软雅黑" w:hAnsi="微软雅黑" w:hint="eastAsia"/>
        </w:rPr>
        <w:t>若</w:t>
      </w:r>
      <w:r>
        <w:rPr>
          <w:rFonts w:ascii="微软雅黑" w:eastAsia="微软雅黑" w:hAnsi="微软雅黑"/>
        </w:rPr>
        <w:t>未开启则显示“</w:t>
      </w:r>
      <w:r>
        <w:rPr>
          <w:rFonts w:ascii="微软雅黑" w:eastAsia="微软雅黑" w:hAnsi="微软雅黑" w:hint="eastAsia"/>
        </w:rPr>
        <w:t>禁用</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开启则显示实际的计数值）</w:t>
      </w:r>
    </w:p>
    <w:p w14:paraId="781890DB" w14:textId="77777777" w:rsidR="004209F9" w:rsidRPr="00783AA4" w:rsidRDefault="004209F9" w:rsidP="004209F9">
      <w:pPr>
        <w:pStyle w:val="af2"/>
        <w:numPr>
          <w:ilvl w:val="0"/>
          <w:numId w:val="551"/>
        </w:numPr>
        <w:ind w:firstLineChars="0"/>
        <w:rPr>
          <w:rFonts w:ascii="微软雅黑" w:eastAsia="微软雅黑" w:hAnsi="微软雅黑"/>
        </w:rPr>
      </w:pPr>
      <w:r>
        <w:rPr>
          <w:rFonts w:ascii="微软雅黑" w:eastAsia="微软雅黑" w:hAnsi="微软雅黑" w:hint="eastAsia"/>
        </w:rPr>
        <w:t>ACL</w:t>
      </w:r>
      <w:r>
        <w:rPr>
          <w:rFonts w:ascii="微软雅黑" w:eastAsia="微软雅黑" w:hAnsi="微软雅黑"/>
        </w:rPr>
        <w:t>一旦与端口绑定后，支持</w:t>
      </w:r>
      <w:r>
        <w:rPr>
          <w:rFonts w:ascii="微软雅黑" w:eastAsia="微软雅黑" w:hAnsi="微软雅黑" w:hint="eastAsia"/>
        </w:rPr>
        <w:t>Mirror</w:t>
      </w:r>
      <w:r>
        <w:rPr>
          <w:rFonts w:ascii="微软雅黑" w:eastAsia="微软雅黑" w:hAnsi="微软雅黑"/>
        </w:rPr>
        <w:t>、Statistic和Priority Remapping</w:t>
      </w:r>
      <w:r>
        <w:rPr>
          <w:rFonts w:ascii="微软雅黑" w:eastAsia="微软雅黑" w:hAnsi="微软雅黑" w:hint="eastAsia"/>
        </w:rPr>
        <w:t>这3个</w:t>
      </w:r>
      <w:r>
        <w:rPr>
          <w:rFonts w:ascii="微软雅黑" w:eastAsia="微软雅黑" w:hAnsi="微软雅黑"/>
        </w:rPr>
        <w:t>高级设置</w:t>
      </w:r>
    </w:p>
    <w:p w14:paraId="617A0D27" w14:textId="77777777" w:rsidR="004209F9" w:rsidRDefault="004209F9" w:rsidP="004209F9">
      <w:pPr>
        <w:pStyle w:val="af2"/>
        <w:numPr>
          <w:ilvl w:val="0"/>
          <w:numId w:val="564"/>
        </w:numPr>
        <w:ind w:firstLineChars="0"/>
        <w:rPr>
          <w:rFonts w:ascii="微软雅黑" w:eastAsia="微软雅黑" w:hAnsi="微软雅黑"/>
        </w:rPr>
      </w:pPr>
      <w:r w:rsidRPr="00783AA4">
        <w:rPr>
          <w:rFonts w:ascii="微软雅黑" w:eastAsia="微软雅黑" w:hAnsi="微软雅黑" w:hint="eastAsia"/>
        </w:rPr>
        <w:t>统计</w:t>
      </w:r>
      <w:commentRangeStart w:id="420"/>
      <w:r w:rsidRPr="00783AA4">
        <w:rPr>
          <w:rFonts w:ascii="微软雅黑" w:eastAsia="微软雅黑" w:hAnsi="微软雅黑" w:hint="eastAsia"/>
        </w:rPr>
        <w:t>计数</w:t>
      </w:r>
      <w:commentRangeEnd w:id="420"/>
      <w:r>
        <w:rPr>
          <w:rStyle w:val="af0"/>
        </w:rPr>
        <w:commentReference w:id="420"/>
      </w:r>
      <w:r w:rsidRPr="00783AA4">
        <w:rPr>
          <w:rFonts w:ascii="微软雅黑" w:eastAsia="微软雅黑" w:hAnsi="微软雅黑" w:hint="eastAsia"/>
        </w:rPr>
        <w:t>：【开关】设置</w:t>
      </w:r>
      <w:r w:rsidRPr="00783AA4">
        <w:rPr>
          <w:rFonts w:ascii="微软雅黑" w:eastAsia="微软雅黑" w:hAnsi="微软雅黑"/>
        </w:rPr>
        <w:t>规则命中后是否开启</w:t>
      </w:r>
      <w:r w:rsidRPr="00783AA4">
        <w:rPr>
          <w:rFonts w:ascii="微软雅黑" w:eastAsia="微软雅黑" w:hAnsi="微软雅黑" w:hint="eastAsia"/>
        </w:rPr>
        <w:t>报文命中统计</w:t>
      </w:r>
      <w:r w:rsidRPr="00783AA4">
        <w:rPr>
          <w:rFonts w:ascii="微软雅黑" w:eastAsia="微软雅黑" w:hAnsi="微软雅黑"/>
        </w:rPr>
        <w:t>，</w:t>
      </w:r>
      <w:r w:rsidRPr="00783AA4">
        <w:rPr>
          <w:rFonts w:ascii="微软雅黑" w:eastAsia="微软雅黑" w:hAnsi="微软雅黑" w:hint="eastAsia"/>
        </w:rPr>
        <w:t>默认关闭</w:t>
      </w:r>
      <w:r w:rsidRPr="00783AA4">
        <w:rPr>
          <w:rFonts w:ascii="微软雅黑" w:eastAsia="微软雅黑" w:hAnsi="微软雅黑"/>
        </w:rPr>
        <w:t>。开启</w:t>
      </w:r>
      <w:r w:rsidRPr="00783AA4">
        <w:rPr>
          <w:rFonts w:ascii="微软雅黑" w:eastAsia="微软雅黑" w:hAnsi="微软雅黑" w:hint="eastAsia"/>
        </w:rPr>
        <w:t>后</w:t>
      </w:r>
      <w:r w:rsidRPr="00783AA4">
        <w:rPr>
          <w:rFonts w:ascii="微软雅黑" w:eastAsia="微软雅黑" w:hAnsi="微软雅黑"/>
        </w:rPr>
        <w:t>，需要设置如下内容：</w:t>
      </w:r>
    </w:p>
    <w:p w14:paraId="22578B14" w14:textId="77777777" w:rsidR="004209F9" w:rsidRDefault="004209F9" w:rsidP="004209F9">
      <w:pPr>
        <w:pStyle w:val="af2"/>
        <w:numPr>
          <w:ilvl w:val="0"/>
          <w:numId w:val="565"/>
        </w:numPr>
        <w:ind w:firstLineChars="0"/>
        <w:rPr>
          <w:rFonts w:ascii="微软雅黑" w:eastAsia="微软雅黑" w:hAnsi="微软雅黑"/>
        </w:rPr>
      </w:pPr>
      <w:r w:rsidRPr="00783AA4">
        <w:rPr>
          <w:rFonts w:ascii="微软雅黑" w:eastAsia="微软雅黑" w:hAnsi="微软雅黑" w:hint="eastAsia"/>
          <w:color w:val="FF0000"/>
        </w:rPr>
        <w:t>*</w:t>
      </w:r>
      <w:r w:rsidRPr="00783AA4">
        <w:rPr>
          <w:rFonts w:ascii="微软雅黑" w:eastAsia="微软雅黑" w:hAnsi="微软雅黑" w:hint="eastAsia"/>
        </w:rPr>
        <w:t>统计</w:t>
      </w:r>
      <w:r w:rsidRPr="00783AA4">
        <w:rPr>
          <w:rFonts w:ascii="微软雅黑" w:eastAsia="微软雅黑" w:hAnsi="微软雅黑"/>
        </w:rPr>
        <w:t>ID：【</w:t>
      </w:r>
      <w:r w:rsidRPr="00783AA4">
        <w:rPr>
          <w:rFonts w:ascii="微软雅黑" w:eastAsia="微软雅黑" w:hAnsi="微软雅黑" w:hint="eastAsia"/>
        </w:rPr>
        <w:t>text文本框</w:t>
      </w:r>
      <w:r w:rsidRPr="00783AA4">
        <w:rPr>
          <w:rFonts w:ascii="微软雅黑" w:eastAsia="微软雅黑" w:hAnsi="微软雅黑"/>
        </w:rPr>
        <w:t>】</w:t>
      </w:r>
      <w:r w:rsidRPr="00783AA4">
        <w:rPr>
          <w:rFonts w:ascii="微软雅黑" w:eastAsia="微软雅黑" w:hAnsi="微软雅黑" w:hint="eastAsia"/>
        </w:rPr>
        <w:t>设置规则命中</w:t>
      </w:r>
      <w:r w:rsidRPr="00783AA4">
        <w:rPr>
          <w:rFonts w:ascii="微软雅黑" w:eastAsia="微软雅黑" w:hAnsi="微软雅黑"/>
        </w:rPr>
        <w:t>后的统计ID，取值范围为</w:t>
      </w:r>
      <w:r w:rsidRPr="00783AA4">
        <w:rPr>
          <w:rFonts w:ascii="微软雅黑" w:eastAsia="微软雅黑" w:hAnsi="微软雅黑" w:hint="eastAsia"/>
        </w:rPr>
        <w:t>1</w:t>
      </w:r>
      <w:r w:rsidRPr="00783AA4">
        <w:rPr>
          <w:rFonts w:ascii="微软雅黑" w:eastAsia="微软雅黑" w:hAnsi="微软雅黑"/>
        </w:rPr>
        <w:t>-32</w:t>
      </w:r>
      <w:r w:rsidRPr="00783AA4">
        <w:rPr>
          <w:rFonts w:ascii="微软雅黑" w:eastAsia="微软雅黑" w:hAnsi="微软雅黑" w:hint="eastAsia"/>
        </w:rPr>
        <w:t>的整数</w:t>
      </w:r>
    </w:p>
    <w:p w14:paraId="137F460D" w14:textId="77777777" w:rsidR="004209F9" w:rsidRPr="00783AA4" w:rsidRDefault="004209F9" w:rsidP="004209F9">
      <w:pPr>
        <w:pStyle w:val="af2"/>
        <w:numPr>
          <w:ilvl w:val="0"/>
          <w:numId w:val="565"/>
        </w:numPr>
        <w:ind w:firstLineChars="0"/>
        <w:rPr>
          <w:rFonts w:ascii="微软雅黑" w:eastAsia="微软雅黑" w:hAnsi="微软雅黑"/>
        </w:rPr>
      </w:pPr>
      <w:r w:rsidRPr="00783AA4">
        <w:rPr>
          <w:rFonts w:ascii="微软雅黑" w:eastAsia="微软雅黑" w:hAnsi="微软雅黑" w:hint="eastAsia"/>
        </w:rPr>
        <w:lastRenderedPageBreak/>
        <w:t>统计单位</w:t>
      </w:r>
      <w:r w:rsidRPr="00783AA4">
        <w:rPr>
          <w:rFonts w:ascii="微软雅黑" w:eastAsia="微软雅黑" w:hAnsi="微软雅黑"/>
        </w:rPr>
        <w:t>：【</w:t>
      </w:r>
      <w:r w:rsidRPr="00783AA4">
        <w:rPr>
          <w:rFonts w:ascii="微软雅黑" w:eastAsia="微软雅黑" w:hAnsi="微软雅黑" w:hint="eastAsia"/>
        </w:rPr>
        <w:t>单选</w:t>
      </w:r>
      <w:r w:rsidRPr="00783AA4">
        <w:rPr>
          <w:rFonts w:ascii="微软雅黑" w:eastAsia="微软雅黑" w:hAnsi="微软雅黑"/>
        </w:rPr>
        <w:t>】</w:t>
      </w:r>
      <w:r w:rsidRPr="00783AA4">
        <w:rPr>
          <w:rFonts w:ascii="微软雅黑" w:eastAsia="微软雅黑" w:hAnsi="微软雅黑" w:hint="eastAsia"/>
        </w:rPr>
        <w:t>设置规则命中后</w:t>
      </w:r>
      <w:r w:rsidRPr="00783AA4">
        <w:rPr>
          <w:rFonts w:ascii="微软雅黑" w:eastAsia="微软雅黑" w:hAnsi="微软雅黑"/>
        </w:rPr>
        <w:t>的统计方式，选项有{</w:t>
      </w:r>
      <w:r w:rsidRPr="00783AA4">
        <w:rPr>
          <w:rFonts w:ascii="微软雅黑" w:eastAsia="微软雅黑" w:hAnsi="微软雅黑" w:hint="eastAsia"/>
        </w:rPr>
        <w:t xml:space="preserve">按包 </w:t>
      </w:r>
      <w:r w:rsidRPr="00783AA4">
        <w:rPr>
          <w:rFonts w:ascii="微软雅黑" w:eastAsia="微软雅黑" w:hAnsi="微软雅黑"/>
        </w:rPr>
        <w:t xml:space="preserve">| </w:t>
      </w:r>
      <w:r w:rsidRPr="00783AA4">
        <w:rPr>
          <w:rFonts w:ascii="微软雅黑" w:eastAsia="微软雅黑" w:hAnsi="微软雅黑" w:hint="eastAsia"/>
        </w:rPr>
        <w:t>按字节</w:t>
      </w:r>
      <w:r w:rsidRPr="00783AA4">
        <w:rPr>
          <w:rFonts w:ascii="微软雅黑" w:eastAsia="微软雅黑" w:hAnsi="微软雅黑"/>
        </w:rPr>
        <w:t>}</w:t>
      </w:r>
      <w:r w:rsidRPr="00783AA4">
        <w:rPr>
          <w:rFonts w:ascii="微软雅黑" w:eastAsia="微软雅黑" w:hAnsi="微软雅黑" w:hint="eastAsia"/>
        </w:rPr>
        <w:t>，</w:t>
      </w:r>
      <w:r w:rsidRPr="00783AA4">
        <w:rPr>
          <w:rFonts w:ascii="微软雅黑" w:eastAsia="微软雅黑" w:hAnsi="微软雅黑"/>
        </w:rPr>
        <w:t>默认</w:t>
      </w:r>
      <w:r w:rsidRPr="00783AA4">
        <w:rPr>
          <w:rFonts w:ascii="微软雅黑" w:eastAsia="微软雅黑" w:hAnsi="微软雅黑" w:hint="eastAsia"/>
        </w:rPr>
        <w:t>按</w:t>
      </w:r>
      <w:r w:rsidRPr="00783AA4">
        <w:rPr>
          <w:rFonts w:ascii="微软雅黑" w:eastAsia="微软雅黑" w:hAnsi="微软雅黑"/>
        </w:rPr>
        <w:t>包</w:t>
      </w:r>
      <w:r w:rsidRPr="00783AA4">
        <w:rPr>
          <w:rFonts w:ascii="微软雅黑" w:eastAsia="微软雅黑" w:hAnsi="微软雅黑" w:hint="eastAsia"/>
        </w:rPr>
        <w:t>统计</w:t>
      </w:r>
    </w:p>
    <w:p w14:paraId="14AF14A7" w14:textId="77777777" w:rsidR="004209F9" w:rsidRPr="00B73CF1" w:rsidRDefault="004209F9" w:rsidP="004209F9">
      <w:pPr>
        <w:pStyle w:val="af2"/>
        <w:ind w:left="1255" w:firstLineChars="0" w:firstLine="0"/>
        <w:rPr>
          <w:rFonts w:ascii="微软雅黑" w:eastAsia="微软雅黑" w:hAnsi="微软雅黑"/>
        </w:rPr>
      </w:pPr>
      <w:r w:rsidRPr="00686681">
        <w:rPr>
          <w:rFonts w:ascii="微软雅黑" w:eastAsia="微软雅黑" w:hAnsi="微软雅黑" w:hint="eastAsia"/>
          <w:color w:val="FF0000"/>
        </w:rPr>
        <w:t>注</w:t>
      </w:r>
      <w:r w:rsidRPr="00686681">
        <w:rPr>
          <w:rFonts w:ascii="微软雅黑" w:eastAsia="微软雅黑" w:hAnsi="微软雅黑"/>
          <w:color w:val="FF0000"/>
        </w:rPr>
        <w:t>：</w:t>
      </w:r>
      <w:r>
        <w:rPr>
          <w:rFonts w:ascii="微软雅黑" w:eastAsia="微软雅黑" w:hAnsi="微软雅黑"/>
        </w:rPr>
        <w:t>由于芯片差异，838X</w:t>
      </w:r>
      <w:r>
        <w:rPr>
          <w:rFonts w:ascii="微软雅黑" w:eastAsia="微软雅黑" w:hAnsi="微软雅黑" w:hint="eastAsia"/>
        </w:rPr>
        <w:t>芯片平台</w:t>
      </w:r>
      <w:r>
        <w:rPr>
          <w:rFonts w:ascii="微软雅黑" w:eastAsia="微软雅黑" w:hAnsi="微软雅黑"/>
        </w:rPr>
        <w:t>必须</w:t>
      </w:r>
      <w:r>
        <w:rPr>
          <w:rFonts w:ascii="微软雅黑" w:eastAsia="微软雅黑" w:hAnsi="微软雅黑" w:hint="eastAsia"/>
        </w:rPr>
        <w:t>包含</w:t>
      </w:r>
      <w:r>
        <w:rPr>
          <w:rFonts w:ascii="微软雅黑" w:eastAsia="微软雅黑" w:hAnsi="微软雅黑"/>
        </w:rPr>
        <w:t>统计计数开关、统计ID和统计单位</w:t>
      </w:r>
      <w:r>
        <w:rPr>
          <w:rFonts w:ascii="微软雅黑" w:eastAsia="微软雅黑" w:hAnsi="微软雅黑" w:hint="eastAsia"/>
        </w:rPr>
        <w:t>设置，93</w:t>
      </w:r>
      <w:r>
        <w:rPr>
          <w:rFonts w:ascii="微软雅黑" w:eastAsia="微软雅黑" w:hAnsi="微软雅黑"/>
        </w:rPr>
        <w:t>00芯片平台统计计数默认开启</w:t>
      </w:r>
      <w:r>
        <w:rPr>
          <w:rFonts w:ascii="微软雅黑" w:eastAsia="微软雅黑" w:hAnsi="微软雅黑" w:hint="eastAsia"/>
        </w:rPr>
        <w:t>，只需</w:t>
      </w:r>
      <w:r>
        <w:rPr>
          <w:rFonts w:ascii="微软雅黑" w:eastAsia="微软雅黑" w:hAnsi="微软雅黑"/>
        </w:rPr>
        <w:t>设置统计单位即可</w:t>
      </w:r>
      <w:r>
        <w:rPr>
          <w:rFonts w:ascii="微软雅黑" w:eastAsia="微软雅黑" w:hAnsi="微软雅黑" w:hint="eastAsia"/>
        </w:rPr>
        <w:t>，9310</w:t>
      </w:r>
      <w:r w:rsidRPr="00B73CF1">
        <w:rPr>
          <w:rFonts w:ascii="微软雅黑" w:eastAsia="微软雅黑" w:hAnsi="微软雅黑" w:hint="eastAsia"/>
        </w:rPr>
        <w:t>芯片</w:t>
      </w:r>
      <w:r w:rsidRPr="00B73CF1">
        <w:rPr>
          <w:rFonts w:ascii="微软雅黑" w:eastAsia="微软雅黑" w:hAnsi="微软雅黑"/>
        </w:rPr>
        <w:t>平台</w:t>
      </w:r>
      <w:r w:rsidRPr="00B73CF1">
        <w:rPr>
          <w:rFonts w:ascii="微软雅黑" w:eastAsia="微软雅黑" w:hAnsi="微软雅黑" w:hint="eastAsia"/>
        </w:rPr>
        <w:t>统计计数</w:t>
      </w:r>
      <w:r w:rsidRPr="00B73CF1">
        <w:rPr>
          <w:rFonts w:ascii="微软雅黑" w:eastAsia="微软雅黑" w:hAnsi="微软雅黑"/>
        </w:rPr>
        <w:t>默认开启，无需设备统计单位，其默认按包</w:t>
      </w:r>
      <w:r w:rsidRPr="00B73CF1">
        <w:rPr>
          <w:rFonts w:ascii="微软雅黑" w:eastAsia="微软雅黑" w:hAnsi="微软雅黑" w:hint="eastAsia"/>
        </w:rPr>
        <w:t>/字节</w:t>
      </w:r>
      <w:r w:rsidRPr="00B73CF1">
        <w:rPr>
          <w:rFonts w:ascii="微软雅黑" w:eastAsia="微软雅黑" w:hAnsi="微软雅黑"/>
        </w:rPr>
        <w:t>一起统计</w:t>
      </w:r>
    </w:p>
    <w:p w14:paraId="1BB7F96D" w14:textId="21E25655" w:rsidR="004209F9" w:rsidRDefault="004209F9" w:rsidP="004209F9">
      <w:pPr>
        <w:pStyle w:val="af2"/>
        <w:numPr>
          <w:ilvl w:val="0"/>
          <w:numId w:val="564"/>
        </w:numPr>
        <w:ind w:firstLineChars="0"/>
        <w:rPr>
          <w:rFonts w:ascii="微软雅黑" w:eastAsia="微软雅黑" w:hAnsi="微软雅黑"/>
        </w:rPr>
      </w:pPr>
      <w:r>
        <w:rPr>
          <w:rFonts w:ascii="微软雅黑" w:eastAsia="微软雅黑" w:hAnsi="微软雅黑" w:hint="eastAsia"/>
        </w:rPr>
        <w:t>镜像</w:t>
      </w:r>
      <w:r>
        <w:rPr>
          <w:rFonts w:ascii="微软雅黑" w:eastAsia="微软雅黑" w:hAnsi="微软雅黑"/>
        </w:rPr>
        <w:t>：【</w:t>
      </w:r>
      <w:r w:rsidR="00FF089A">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设置规则命中后是否</w:t>
      </w:r>
      <w:r>
        <w:rPr>
          <w:rFonts w:ascii="微软雅黑" w:eastAsia="微软雅黑" w:hAnsi="微软雅黑"/>
        </w:rPr>
        <w:t>加入镜像组</w:t>
      </w:r>
      <w:r>
        <w:rPr>
          <w:rFonts w:ascii="微软雅黑" w:eastAsia="微软雅黑" w:hAnsi="微软雅黑" w:hint="eastAsia"/>
        </w:rPr>
        <w:t>进行观察，</w:t>
      </w:r>
      <w:r w:rsidR="00FF089A">
        <w:rPr>
          <w:rFonts w:ascii="微软雅黑" w:eastAsia="微软雅黑" w:hAnsi="微软雅黑" w:hint="eastAsia"/>
        </w:rPr>
        <w:t>选项</w:t>
      </w:r>
      <w:r w:rsidR="00FF089A">
        <w:rPr>
          <w:rFonts w:ascii="微软雅黑" w:eastAsia="微软雅黑" w:hAnsi="微软雅黑"/>
        </w:rPr>
        <w:t>有{</w:t>
      </w:r>
      <w:r w:rsidR="00FF089A">
        <w:rPr>
          <w:rFonts w:ascii="微软雅黑" w:eastAsia="微软雅黑" w:hAnsi="微软雅黑" w:hint="eastAsia"/>
        </w:rPr>
        <w:t>禁用</w:t>
      </w:r>
      <w:r w:rsidR="00FF089A">
        <w:rPr>
          <w:rFonts w:ascii="微软雅黑" w:eastAsia="微软雅黑" w:hAnsi="微软雅黑"/>
        </w:rPr>
        <w:t>|SPAN|RSPAN}</w:t>
      </w:r>
      <w:r w:rsidR="00FF089A">
        <w:rPr>
          <w:rFonts w:ascii="微软雅黑" w:eastAsia="微软雅黑" w:hAnsi="微软雅黑" w:hint="eastAsia"/>
        </w:rPr>
        <w:t>，</w:t>
      </w:r>
      <w:r>
        <w:rPr>
          <w:rFonts w:ascii="微软雅黑" w:eastAsia="微软雅黑" w:hAnsi="微软雅黑"/>
        </w:rPr>
        <w:t>默认</w:t>
      </w:r>
      <w:r w:rsidR="00FF089A">
        <w:rPr>
          <w:rFonts w:ascii="微软雅黑" w:eastAsia="微软雅黑" w:hAnsi="微软雅黑" w:hint="eastAsia"/>
        </w:rPr>
        <w:t>禁用</w:t>
      </w:r>
      <w:r>
        <w:rPr>
          <w:rFonts w:ascii="微软雅黑" w:eastAsia="微软雅黑" w:hAnsi="微软雅黑"/>
        </w:rPr>
        <w:t>。开启后</w:t>
      </w:r>
      <w:r>
        <w:rPr>
          <w:rFonts w:ascii="微软雅黑" w:eastAsia="微软雅黑" w:hAnsi="微软雅黑" w:hint="eastAsia"/>
        </w:rPr>
        <w:t>，</w:t>
      </w:r>
      <w:r>
        <w:rPr>
          <w:rFonts w:ascii="微软雅黑" w:eastAsia="微软雅黑" w:hAnsi="微软雅黑"/>
        </w:rPr>
        <w:t>需要设置如下内容：</w:t>
      </w:r>
    </w:p>
    <w:p w14:paraId="7BE88B42" w14:textId="77777777" w:rsidR="004209F9" w:rsidRDefault="004209F9" w:rsidP="004209F9">
      <w:pPr>
        <w:pStyle w:val="af2"/>
        <w:numPr>
          <w:ilvl w:val="0"/>
          <w:numId w:val="565"/>
        </w:numPr>
        <w:ind w:firstLineChars="0"/>
        <w:rPr>
          <w:rFonts w:ascii="微软雅黑" w:eastAsia="微软雅黑" w:hAnsi="微软雅黑"/>
        </w:rPr>
      </w:pPr>
      <w:r>
        <w:rPr>
          <w:rFonts w:ascii="微软雅黑" w:eastAsia="微软雅黑" w:hAnsi="微软雅黑" w:hint="eastAsia"/>
        </w:rPr>
        <w:t>镜像组：</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选择规则</w:t>
      </w:r>
      <w:r>
        <w:rPr>
          <w:rFonts w:ascii="微软雅黑" w:eastAsia="微软雅黑" w:hAnsi="微软雅黑"/>
        </w:rPr>
        <w:t>命中后加入的镜像组，选项为</w:t>
      </w:r>
      <w:r>
        <w:rPr>
          <w:rFonts w:ascii="微软雅黑" w:eastAsia="微软雅黑" w:hAnsi="微软雅黑" w:hint="eastAsia"/>
        </w:rPr>
        <w:t xml:space="preserve">{镜像组1 </w:t>
      </w:r>
      <w:r>
        <w:rPr>
          <w:rFonts w:ascii="微软雅黑" w:eastAsia="微软雅黑" w:hAnsi="微软雅黑"/>
        </w:rPr>
        <w:t xml:space="preserve">| </w:t>
      </w:r>
      <w:r>
        <w:rPr>
          <w:rFonts w:ascii="微软雅黑" w:eastAsia="微软雅黑" w:hAnsi="微软雅黑" w:hint="eastAsia"/>
        </w:rPr>
        <w:t xml:space="preserve">镜像组2 | 镜像组3 </w:t>
      </w:r>
      <w:r>
        <w:rPr>
          <w:rFonts w:ascii="微软雅黑" w:eastAsia="微软雅黑" w:hAnsi="微软雅黑"/>
        </w:rPr>
        <w:t xml:space="preserve">| </w:t>
      </w:r>
      <w:r>
        <w:rPr>
          <w:rFonts w:ascii="微软雅黑" w:eastAsia="微软雅黑" w:hAnsi="微软雅黑" w:hint="eastAsia"/>
        </w:rPr>
        <w:t>镜像组4}，</w:t>
      </w:r>
      <w:r>
        <w:rPr>
          <w:rFonts w:ascii="微软雅黑" w:eastAsia="微软雅黑" w:hAnsi="微软雅黑"/>
        </w:rPr>
        <w:t>镜像组只能选择空的镜像组，否则需提示“</w:t>
      </w:r>
      <w:r>
        <w:rPr>
          <w:rFonts w:ascii="微软雅黑" w:eastAsia="微软雅黑" w:hAnsi="微软雅黑" w:hint="eastAsia"/>
        </w:rPr>
        <w:t>镜像组</w:t>
      </w:r>
      <w:r>
        <w:rPr>
          <w:rFonts w:ascii="微软雅黑" w:eastAsia="微软雅黑" w:hAnsi="微软雅黑"/>
        </w:rPr>
        <w:t>已绑定端口”</w:t>
      </w:r>
      <w:r>
        <w:rPr>
          <w:rFonts w:ascii="微软雅黑" w:eastAsia="微软雅黑" w:hAnsi="微软雅黑" w:hint="eastAsia"/>
        </w:rPr>
        <w:t>。</w:t>
      </w:r>
    </w:p>
    <w:p w14:paraId="233359D1" w14:textId="77777777" w:rsidR="004209F9" w:rsidRDefault="004209F9" w:rsidP="004209F9">
      <w:pPr>
        <w:pStyle w:val="af2"/>
        <w:ind w:left="2095" w:firstLineChars="0" w:firstLine="0"/>
        <w:rPr>
          <w:rFonts w:ascii="微软雅黑" w:eastAsia="微软雅黑" w:hAnsi="微软雅黑"/>
        </w:rPr>
      </w:pPr>
      <w:r w:rsidRPr="00E07C01">
        <w:rPr>
          <w:rFonts w:ascii="微软雅黑" w:eastAsia="微软雅黑" w:hAnsi="微软雅黑" w:hint="eastAsia"/>
          <w:color w:val="FF0000"/>
        </w:rPr>
        <w:t>注：</w:t>
      </w:r>
      <w:r>
        <w:rPr>
          <w:rFonts w:ascii="微软雅黑" w:eastAsia="微软雅黑" w:hAnsi="微软雅黑" w:hint="eastAsia"/>
        </w:rPr>
        <w:t>页面</w:t>
      </w:r>
      <w:r>
        <w:rPr>
          <w:rFonts w:ascii="微软雅黑" w:eastAsia="微软雅黑" w:hAnsi="微软雅黑"/>
        </w:rPr>
        <w:t>需提示“</w:t>
      </w:r>
      <w:r>
        <w:rPr>
          <w:rFonts w:ascii="微软雅黑" w:eastAsia="微软雅黑" w:hAnsi="微软雅黑" w:hint="eastAsia"/>
        </w:rPr>
        <w:t>镜像功能需要前往</w:t>
      </w:r>
      <w:r w:rsidRPr="00E07C01">
        <w:rPr>
          <w:rFonts w:ascii="微软雅黑" w:eastAsia="微软雅黑" w:hAnsi="微软雅黑" w:hint="eastAsia"/>
        </w:rPr>
        <w:t>维护</w:t>
      </w:r>
      <w:r>
        <w:rPr>
          <w:rFonts w:ascii="微软雅黑" w:eastAsia="微软雅黑" w:hAnsi="微软雅黑" w:hint="eastAsia"/>
        </w:rPr>
        <w:t>→</w:t>
      </w:r>
      <w:r w:rsidRPr="00E07C01">
        <w:rPr>
          <w:rFonts w:ascii="微软雅黑" w:eastAsia="微软雅黑" w:hAnsi="微软雅黑" w:hint="eastAsia"/>
        </w:rPr>
        <w:t>诊断</w:t>
      </w:r>
      <w:r>
        <w:rPr>
          <w:rFonts w:ascii="微软雅黑" w:eastAsia="微软雅黑" w:hAnsi="微软雅黑" w:hint="eastAsia"/>
        </w:rPr>
        <w:t>→镜像</w:t>
      </w:r>
      <w:r w:rsidRPr="00E07C01">
        <w:rPr>
          <w:rFonts w:ascii="微软雅黑" w:eastAsia="微软雅黑" w:hAnsi="微软雅黑" w:hint="eastAsia"/>
        </w:rPr>
        <w:t>配置</w:t>
      </w:r>
      <w:r w:rsidRPr="00FF089A">
        <w:rPr>
          <w:rFonts w:ascii="微软雅黑" w:eastAsia="微软雅黑" w:hAnsi="微软雅黑" w:hint="eastAsia"/>
          <w:strike/>
          <w:color w:val="B2B2B2"/>
        </w:rPr>
        <w:t>观察口</w:t>
      </w:r>
      <w:r w:rsidRPr="00E07C01">
        <w:rPr>
          <w:rFonts w:ascii="微软雅黑" w:eastAsia="微软雅黑" w:hAnsi="微软雅黑" w:hint="eastAsia"/>
        </w:rPr>
        <w:t>生效</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一旦</w:t>
      </w:r>
      <w:r>
        <w:rPr>
          <w:rFonts w:ascii="微软雅黑" w:eastAsia="微软雅黑" w:hAnsi="微软雅黑" w:hint="eastAsia"/>
        </w:rPr>
        <w:t>配置</w:t>
      </w:r>
      <w:r>
        <w:rPr>
          <w:rFonts w:ascii="微软雅黑" w:eastAsia="微软雅黑" w:hAnsi="微软雅黑"/>
        </w:rPr>
        <w:t>完成，</w:t>
      </w:r>
      <w:r>
        <w:rPr>
          <w:rFonts w:ascii="微软雅黑" w:eastAsia="微软雅黑" w:hAnsi="微软雅黑" w:hint="eastAsia"/>
        </w:rPr>
        <w:t>维护</w:t>
      </w:r>
      <w:r>
        <w:rPr>
          <w:rFonts w:ascii="微软雅黑" w:eastAsia="微软雅黑" w:hAnsi="微软雅黑"/>
        </w:rPr>
        <w:t>→诊断→镜像处</w:t>
      </w:r>
      <w:r>
        <w:rPr>
          <w:rFonts w:ascii="微软雅黑" w:eastAsia="微软雅黑" w:hAnsi="微软雅黑" w:hint="eastAsia"/>
        </w:rPr>
        <w:t>需</w:t>
      </w:r>
      <w:r>
        <w:rPr>
          <w:rFonts w:ascii="微软雅黑" w:eastAsia="微软雅黑" w:hAnsi="微软雅黑"/>
        </w:rPr>
        <w:t>显示ACL相关内容，详情见</w:t>
      </w:r>
      <w:hyperlink w:anchor="_13.2.5.1_端口镜像/Port_Mirroring(FP1B)" w:history="1">
        <w:r w:rsidRPr="00E07C01">
          <w:rPr>
            <w:rStyle w:val="af"/>
            <w:rFonts w:ascii="微软雅黑" w:eastAsia="微软雅黑" w:hAnsi="微软雅黑" w:hint="eastAsia"/>
            <w:i/>
          </w:rPr>
          <w:t>[维护</w:t>
        </w:r>
        <w:r w:rsidRPr="00E07C01">
          <w:rPr>
            <w:rStyle w:val="af"/>
            <w:rFonts w:ascii="微软雅黑" w:eastAsia="微软雅黑" w:hAnsi="微软雅黑"/>
            <w:i/>
          </w:rPr>
          <w:t>→诊断→镜像</w:t>
        </w:r>
        <w:r w:rsidRPr="00E07C01">
          <w:rPr>
            <w:rStyle w:val="af"/>
            <w:rFonts w:ascii="微软雅黑" w:eastAsia="微软雅黑" w:hAnsi="微软雅黑" w:hint="eastAsia"/>
            <w:i/>
          </w:rPr>
          <w:t>]</w:t>
        </w:r>
      </w:hyperlink>
      <w:r>
        <w:rPr>
          <w:rFonts w:ascii="微软雅黑" w:eastAsia="微软雅黑" w:hAnsi="微软雅黑" w:hint="eastAsia"/>
        </w:rPr>
        <w:t>处的</w:t>
      </w:r>
      <w:r>
        <w:rPr>
          <w:rFonts w:ascii="微软雅黑" w:eastAsia="微软雅黑" w:hAnsi="微软雅黑"/>
        </w:rPr>
        <w:t>说明</w:t>
      </w:r>
    </w:p>
    <w:p w14:paraId="04095DB4" w14:textId="77777777" w:rsidR="004209F9" w:rsidRDefault="004209F9" w:rsidP="004209F9">
      <w:pPr>
        <w:pStyle w:val="af2"/>
        <w:numPr>
          <w:ilvl w:val="0"/>
          <w:numId w:val="564"/>
        </w:numPr>
        <w:ind w:firstLineChars="0"/>
        <w:rPr>
          <w:rFonts w:ascii="微软雅黑" w:eastAsia="微软雅黑" w:hAnsi="微软雅黑"/>
        </w:rPr>
      </w:pPr>
      <w:r>
        <w:rPr>
          <w:rFonts w:ascii="微软雅黑" w:eastAsia="微软雅黑" w:hAnsi="微软雅黑" w:hint="eastAsia"/>
        </w:rPr>
        <w:t>优先级映射</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规则命中后</w:t>
      </w:r>
      <w:r>
        <w:rPr>
          <w:rFonts w:ascii="微软雅黑" w:eastAsia="微软雅黑" w:hAnsi="微软雅黑" w:hint="eastAsia"/>
        </w:rPr>
        <w:t>是否</w:t>
      </w:r>
      <w:r>
        <w:rPr>
          <w:rFonts w:ascii="微软雅黑" w:eastAsia="微软雅黑" w:hAnsi="微软雅黑"/>
        </w:rPr>
        <w:t>对报文</w:t>
      </w:r>
      <w:r>
        <w:rPr>
          <w:rFonts w:ascii="微软雅黑" w:eastAsia="微软雅黑" w:hAnsi="微软雅黑" w:hint="eastAsia"/>
        </w:rPr>
        <w:t>在</w:t>
      </w:r>
      <w:r>
        <w:rPr>
          <w:rFonts w:ascii="微软雅黑" w:eastAsia="微软雅黑" w:hAnsi="微软雅黑"/>
        </w:rPr>
        <w:t>交换机内部优先级进行</w:t>
      </w:r>
      <w:r>
        <w:rPr>
          <w:rFonts w:ascii="微软雅黑" w:eastAsia="微软雅黑" w:hAnsi="微软雅黑" w:hint="eastAsia"/>
        </w:rPr>
        <w:t>映射，</w:t>
      </w:r>
      <w:r>
        <w:rPr>
          <w:rFonts w:ascii="微软雅黑" w:eastAsia="微软雅黑" w:hAnsi="微软雅黑"/>
        </w:rPr>
        <w:t>默认关闭。</w:t>
      </w:r>
      <w:r>
        <w:rPr>
          <w:rFonts w:ascii="微软雅黑" w:eastAsia="微软雅黑" w:hAnsi="微软雅黑" w:hint="eastAsia"/>
        </w:rPr>
        <w:t>开启</w:t>
      </w:r>
      <w:r>
        <w:rPr>
          <w:rFonts w:ascii="微软雅黑" w:eastAsia="微软雅黑" w:hAnsi="微软雅黑"/>
        </w:rPr>
        <w:t>后，需要设置如下内容：</w:t>
      </w:r>
    </w:p>
    <w:p w14:paraId="765C6D65" w14:textId="77777777" w:rsidR="004209F9" w:rsidRDefault="004209F9" w:rsidP="004209F9">
      <w:pPr>
        <w:pStyle w:val="af2"/>
        <w:numPr>
          <w:ilvl w:val="0"/>
          <w:numId w:val="565"/>
        </w:numPr>
        <w:ind w:firstLineChars="0"/>
        <w:rPr>
          <w:rFonts w:ascii="微软雅黑" w:eastAsia="微软雅黑" w:hAnsi="微软雅黑"/>
        </w:rPr>
      </w:pP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设置报文</w:t>
      </w:r>
      <w:r>
        <w:rPr>
          <w:rFonts w:ascii="微软雅黑" w:eastAsia="微软雅黑" w:hAnsi="微软雅黑"/>
        </w:rPr>
        <w:t>重映射后的优先级，取值范围为</w:t>
      </w:r>
      <w:r>
        <w:rPr>
          <w:rFonts w:ascii="微软雅黑" w:eastAsia="微软雅黑" w:hAnsi="微软雅黑" w:hint="eastAsia"/>
        </w:rPr>
        <w:t>0</w:t>
      </w:r>
      <w:r>
        <w:rPr>
          <w:rFonts w:ascii="微软雅黑" w:eastAsia="微软雅黑" w:hAnsi="微软雅黑"/>
        </w:rPr>
        <w:t>-7</w:t>
      </w:r>
      <w:r>
        <w:rPr>
          <w:rFonts w:ascii="微软雅黑" w:eastAsia="微软雅黑" w:hAnsi="微软雅黑" w:hint="eastAsia"/>
        </w:rPr>
        <w:t>的</w:t>
      </w:r>
      <w:r>
        <w:rPr>
          <w:rFonts w:ascii="微软雅黑" w:eastAsia="微软雅黑" w:hAnsi="微软雅黑"/>
        </w:rPr>
        <w:t>整数</w:t>
      </w:r>
    </w:p>
    <w:p w14:paraId="52DDC5EF" w14:textId="66E65EFD" w:rsidR="004209F9" w:rsidRPr="0006557C" w:rsidRDefault="008602E8" w:rsidP="004209F9">
      <w:pPr>
        <w:pStyle w:val="af2"/>
        <w:numPr>
          <w:ilvl w:val="0"/>
          <w:numId w:val="564"/>
        </w:numPr>
        <w:ind w:firstLineChars="0"/>
        <w:rPr>
          <w:rFonts w:ascii="微软雅黑" w:eastAsia="微软雅黑" w:hAnsi="微软雅黑"/>
          <w:strike/>
          <w:color w:val="B2B2B2"/>
        </w:rPr>
      </w:pPr>
      <w:r>
        <w:rPr>
          <w:rFonts w:ascii="微软雅黑" w:eastAsia="微软雅黑" w:hAnsi="微软雅黑" w:hint="eastAsia"/>
        </w:rPr>
        <w:t>限速：</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设置对</w:t>
      </w:r>
      <w:r>
        <w:rPr>
          <w:rFonts w:ascii="微软雅黑" w:eastAsia="微软雅黑" w:hAnsi="微软雅黑"/>
        </w:rPr>
        <w:t>匹配</w:t>
      </w:r>
      <w:r>
        <w:rPr>
          <w:rFonts w:ascii="微软雅黑" w:eastAsia="微软雅黑" w:hAnsi="微软雅黑" w:hint="eastAsia"/>
        </w:rPr>
        <w:t>ACL</w:t>
      </w:r>
      <w:r>
        <w:rPr>
          <w:rFonts w:ascii="微软雅黑" w:eastAsia="微软雅黑" w:hAnsi="微软雅黑"/>
        </w:rPr>
        <w:t>规则的</w:t>
      </w:r>
      <w:r>
        <w:rPr>
          <w:rFonts w:ascii="微软雅黑" w:eastAsia="微软雅黑" w:hAnsi="微软雅黑" w:hint="eastAsia"/>
        </w:rPr>
        <w:t>报文</w:t>
      </w:r>
      <w:r>
        <w:rPr>
          <w:rFonts w:ascii="微软雅黑" w:eastAsia="微软雅黑" w:hAnsi="微软雅黑"/>
        </w:rPr>
        <w:t>进行限速，</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禁用</w:t>
      </w:r>
      <w:r>
        <w:rPr>
          <w:rFonts w:ascii="微软雅黑" w:eastAsia="微软雅黑" w:hAnsi="微软雅黑"/>
        </w:rPr>
        <w:t xml:space="preserve">| </w:t>
      </w:r>
      <w:r>
        <w:rPr>
          <w:rFonts w:ascii="微软雅黑" w:eastAsia="微软雅黑" w:hAnsi="微软雅黑" w:hint="eastAsia"/>
        </w:rPr>
        <w:t>各个限速组ID</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禁用</w:t>
      </w:r>
      <w:r>
        <w:rPr>
          <w:rFonts w:ascii="微软雅黑" w:eastAsia="微软雅黑" w:hAnsi="微软雅黑"/>
        </w:rPr>
        <w:t>。</w:t>
      </w:r>
      <w:r w:rsidR="004209F9" w:rsidRPr="0006557C">
        <w:rPr>
          <w:rFonts w:ascii="微软雅黑" w:eastAsia="微软雅黑" w:hAnsi="微软雅黑"/>
          <w:strike/>
          <w:color w:val="B2B2B2"/>
        </w:rPr>
        <w:t>开启后，需设置如下内容：</w:t>
      </w:r>
    </w:p>
    <w:p w14:paraId="20FF409C" w14:textId="77777777" w:rsidR="004209F9" w:rsidRPr="0006557C" w:rsidRDefault="004209F9" w:rsidP="004209F9">
      <w:pPr>
        <w:pStyle w:val="af2"/>
        <w:numPr>
          <w:ilvl w:val="0"/>
          <w:numId w:val="565"/>
        </w:numPr>
        <w:ind w:firstLineChars="0"/>
        <w:rPr>
          <w:rFonts w:ascii="微软雅黑" w:eastAsia="微软雅黑" w:hAnsi="微软雅黑"/>
          <w:strike/>
          <w:color w:val="B2B2B2"/>
        </w:rPr>
      </w:pPr>
      <w:r w:rsidRPr="0006557C">
        <w:rPr>
          <w:rFonts w:ascii="微软雅黑" w:eastAsia="微软雅黑" w:hAnsi="微软雅黑" w:hint="eastAsia"/>
          <w:strike/>
          <w:color w:val="B2B2B2"/>
        </w:rPr>
        <w:t>CIR</w:t>
      </w:r>
      <w:r w:rsidRPr="0006557C">
        <w:rPr>
          <w:rFonts w:ascii="微软雅黑" w:eastAsia="微软雅黑" w:hAnsi="微软雅黑"/>
          <w:strike/>
          <w:color w:val="B2B2B2"/>
        </w:rPr>
        <w:t xml:space="preserve"> (Kbps)</w:t>
      </w:r>
      <w:r w:rsidRPr="0006557C">
        <w:rPr>
          <w:rFonts w:ascii="微软雅黑" w:eastAsia="微软雅黑" w:hAnsi="微软雅黑" w:hint="eastAsia"/>
          <w:strike/>
          <w:color w:val="B2B2B2"/>
        </w:rPr>
        <w:t>：【text文本框】设置</w:t>
      </w:r>
      <w:r w:rsidRPr="0006557C">
        <w:rPr>
          <w:rFonts w:ascii="微软雅黑" w:eastAsia="微软雅黑" w:hAnsi="微软雅黑"/>
          <w:strike/>
          <w:color w:val="B2B2B2"/>
        </w:rPr>
        <w:t>指定承诺</w:t>
      </w:r>
      <w:r w:rsidRPr="0006557C">
        <w:rPr>
          <w:rFonts w:ascii="微软雅黑" w:eastAsia="微软雅黑" w:hAnsi="微软雅黑" w:hint="eastAsia"/>
          <w:strike/>
          <w:color w:val="B2B2B2"/>
        </w:rPr>
        <w:t>信息</w:t>
      </w:r>
      <w:r w:rsidRPr="0006557C">
        <w:rPr>
          <w:rFonts w:ascii="微软雅黑" w:eastAsia="微软雅黑" w:hAnsi="微软雅黑"/>
          <w:strike/>
          <w:color w:val="B2B2B2"/>
        </w:rPr>
        <w:t>速率，</w:t>
      </w:r>
      <w:r w:rsidRPr="0006557C">
        <w:rPr>
          <w:rFonts w:ascii="微软雅黑" w:eastAsia="微软雅黑" w:hAnsi="微软雅黑" w:hint="eastAsia"/>
          <w:strike/>
          <w:color w:val="B2B2B2"/>
        </w:rPr>
        <w:t>取值范围为1-10000000Kbps（万兆光口），必须为16的整数倍。</w:t>
      </w:r>
    </w:p>
    <w:p w14:paraId="7B5E71E4" w14:textId="77777777" w:rsidR="004209F9" w:rsidRPr="0006557C" w:rsidRDefault="004209F9" w:rsidP="004209F9">
      <w:pPr>
        <w:pStyle w:val="af2"/>
        <w:numPr>
          <w:ilvl w:val="0"/>
          <w:numId w:val="565"/>
        </w:numPr>
        <w:ind w:firstLineChars="0"/>
        <w:rPr>
          <w:rFonts w:ascii="微软雅黑" w:eastAsia="微软雅黑" w:hAnsi="微软雅黑"/>
          <w:strike/>
          <w:color w:val="B2B2B2"/>
        </w:rPr>
      </w:pPr>
      <w:r w:rsidRPr="0006557C">
        <w:rPr>
          <w:rFonts w:ascii="微软雅黑" w:eastAsia="微软雅黑" w:hAnsi="微软雅黑"/>
          <w:strike/>
          <w:color w:val="B2B2B2"/>
        </w:rPr>
        <w:t>CBS (Byte)：【</w:t>
      </w:r>
      <w:r w:rsidRPr="0006557C">
        <w:rPr>
          <w:rFonts w:ascii="微软雅黑" w:eastAsia="微软雅黑" w:hAnsi="微软雅黑" w:hint="eastAsia"/>
          <w:strike/>
          <w:color w:val="B2B2B2"/>
        </w:rPr>
        <w:t>text文本框</w:t>
      </w:r>
      <w:r w:rsidRPr="0006557C">
        <w:rPr>
          <w:rFonts w:ascii="微软雅黑" w:eastAsia="微软雅黑" w:hAnsi="微软雅黑"/>
          <w:strike/>
          <w:color w:val="B2B2B2"/>
        </w:rPr>
        <w:t>】</w:t>
      </w:r>
      <w:r w:rsidRPr="0006557C">
        <w:rPr>
          <w:rFonts w:ascii="微软雅黑" w:eastAsia="微软雅黑" w:hAnsi="微软雅黑" w:hint="eastAsia"/>
          <w:strike/>
          <w:color w:val="B2B2B2"/>
        </w:rPr>
        <w:t>设置</w:t>
      </w:r>
      <w:r w:rsidRPr="0006557C">
        <w:rPr>
          <w:rFonts w:ascii="微软雅黑" w:eastAsia="微软雅黑" w:hAnsi="微软雅黑"/>
          <w:strike/>
          <w:color w:val="B2B2B2"/>
        </w:rPr>
        <w:t>指定承诺突发尺寸，即瞬间能够通</w:t>
      </w:r>
      <w:r w:rsidRPr="0006557C">
        <w:rPr>
          <w:rFonts w:ascii="微软雅黑" w:eastAsia="微软雅黑" w:hAnsi="微软雅黑"/>
          <w:strike/>
          <w:color w:val="B2B2B2"/>
        </w:rPr>
        <w:lastRenderedPageBreak/>
        <w:t>过的承诺突发流量，取值范围为</w:t>
      </w:r>
      <w:r w:rsidRPr="0006557C">
        <w:rPr>
          <w:rFonts w:ascii="微软雅黑" w:eastAsia="微软雅黑" w:hAnsi="微软雅黑" w:hint="eastAsia"/>
          <w:strike/>
          <w:color w:val="B2B2B2"/>
        </w:rPr>
        <w:t>678-53247 Bytes（9300芯片平台） / 1368-53247 Bytes（9310芯片平台）。</w:t>
      </w:r>
    </w:p>
    <w:p w14:paraId="71443422" w14:textId="77777777" w:rsidR="004209F9" w:rsidRPr="0006557C" w:rsidRDefault="004209F9" w:rsidP="004209F9">
      <w:pPr>
        <w:pStyle w:val="af2"/>
        <w:ind w:left="2095" w:firstLineChars="0" w:firstLine="0"/>
        <w:rPr>
          <w:rFonts w:ascii="微软雅黑" w:eastAsia="微软雅黑" w:hAnsi="微软雅黑"/>
          <w:strike/>
          <w:color w:val="B2B2B2"/>
        </w:rPr>
      </w:pPr>
      <w:r w:rsidRPr="0006557C">
        <w:rPr>
          <w:rFonts w:ascii="微软雅黑" w:eastAsia="微软雅黑" w:hAnsi="微软雅黑" w:hint="eastAsia"/>
          <w:strike/>
          <w:color w:val="B2B2B2"/>
        </w:rPr>
        <w:t>注：CBS L2 838X芯片平台交换机不支持，L2 93XX芯片平台和L3交换机支持。</w:t>
      </w:r>
    </w:p>
    <w:p w14:paraId="6090E360" w14:textId="77777777" w:rsidR="004209F9" w:rsidRDefault="004209F9" w:rsidP="004209F9">
      <w:pPr>
        <w:pStyle w:val="af2"/>
        <w:numPr>
          <w:ilvl w:val="0"/>
          <w:numId w:val="564"/>
        </w:numPr>
        <w:ind w:firstLineChars="0"/>
        <w:rPr>
          <w:rFonts w:ascii="微软雅黑" w:eastAsia="微软雅黑" w:hAnsi="微软雅黑"/>
        </w:rPr>
      </w:pPr>
      <w:r>
        <w:rPr>
          <w:rFonts w:ascii="微软雅黑" w:eastAsia="微软雅黑" w:hAnsi="微软雅黑" w:hint="eastAsia"/>
        </w:rPr>
        <w:t>重定向</w:t>
      </w:r>
      <w:r>
        <w:rPr>
          <w:rFonts w:ascii="微软雅黑" w:eastAsia="微软雅黑" w:hAnsi="微软雅黑"/>
        </w:rPr>
        <w:t>：</w:t>
      </w:r>
      <w:r>
        <w:rPr>
          <w:rFonts w:ascii="微软雅黑" w:eastAsia="微软雅黑" w:hAnsi="微软雅黑" w:hint="eastAsia"/>
        </w:rPr>
        <w:t>【下拉框】设置</w:t>
      </w:r>
      <w:r>
        <w:rPr>
          <w:rFonts w:ascii="微软雅黑" w:eastAsia="微软雅黑" w:hAnsi="微软雅黑"/>
        </w:rPr>
        <w:t>对匹配ACL规则的报文进行重定向，支持重定向到</w:t>
      </w:r>
      <w:r>
        <w:rPr>
          <w:rFonts w:ascii="微软雅黑" w:eastAsia="微软雅黑" w:hAnsi="微软雅黑" w:hint="eastAsia"/>
        </w:rPr>
        <w:t>CPU</w:t>
      </w:r>
      <w:r>
        <w:rPr>
          <w:rFonts w:ascii="微软雅黑" w:eastAsia="微软雅黑" w:hAnsi="微软雅黑"/>
        </w:rPr>
        <w:t>、指定接口或指定下一跳地址</w:t>
      </w:r>
      <w:r>
        <w:rPr>
          <w:rFonts w:ascii="微软雅黑" w:eastAsia="微软雅黑" w:hAnsi="微软雅黑" w:hint="eastAsia"/>
        </w:rPr>
        <w:t>，选项有</w:t>
      </w:r>
      <w:r>
        <w:rPr>
          <w:rFonts w:ascii="微软雅黑" w:eastAsia="微软雅黑" w:hAnsi="微软雅黑"/>
        </w:rPr>
        <w:t>{</w:t>
      </w:r>
      <w:r>
        <w:rPr>
          <w:rFonts w:ascii="微软雅黑" w:eastAsia="微软雅黑" w:hAnsi="微软雅黑" w:hint="eastAsia"/>
        </w:rPr>
        <w:t xml:space="preserve">禁用 </w:t>
      </w:r>
      <w:r>
        <w:rPr>
          <w:rFonts w:ascii="微软雅黑" w:eastAsia="微软雅黑" w:hAnsi="微软雅黑"/>
        </w:rPr>
        <w:t xml:space="preserve">| </w:t>
      </w:r>
      <w:r>
        <w:rPr>
          <w:rFonts w:ascii="微软雅黑" w:eastAsia="微软雅黑" w:hAnsi="微软雅黑" w:hint="eastAsia"/>
        </w:rPr>
        <w:t>重定向</w:t>
      </w:r>
      <w:r>
        <w:rPr>
          <w:rFonts w:ascii="微软雅黑" w:eastAsia="微软雅黑" w:hAnsi="微软雅黑"/>
        </w:rPr>
        <w:t xml:space="preserve">至CPU| </w:t>
      </w:r>
      <w:r>
        <w:rPr>
          <w:rFonts w:ascii="微软雅黑" w:eastAsia="微软雅黑" w:hAnsi="微软雅黑" w:hint="eastAsia"/>
        </w:rPr>
        <w:t>重定向</w:t>
      </w:r>
      <w:r>
        <w:rPr>
          <w:rFonts w:ascii="微软雅黑" w:eastAsia="微软雅黑" w:hAnsi="微软雅黑"/>
        </w:rPr>
        <w:t xml:space="preserve">至接口| </w:t>
      </w:r>
      <w:r>
        <w:rPr>
          <w:rFonts w:ascii="微软雅黑" w:eastAsia="微软雅黑" w:hAnsi="微软雅黑" w:hint="eastAsia"/>
        </w:rPr>
        <w:t>重定向</w:t>
      </w:r>
      <w:r>
        <w:rPr>
          <w:rFonts w:ascii="微软雅黑" w:eastAsia="微软雅黑" w:hAnsi="微软雅黑"/>
        </w:rPr>
        <w:t>至下一跳}</w:t>
      </w:r>
      <w:r>
        <w:rPr>
          <w:rFonts w:ascii="微软雅黑" w:eastAsia="微软雅黑" w:hAnsi="微软雅黑" w:hint="eastAsia"/>
        </w:rPr>
        <w:t>，</w:t>
      </w:r>
      <w:r>
        <w:rPr>
          <w:rFonts w:ascii="微软雅黑" w:eastAsia="微软雅黑" w:hAnsi="微软雅黑"/>
        </w:rPr>
        <w:t>默认禁用。</w:t>
      </w:r>
    </w:p>
    <w:p w14:paraId="316FD0CA" w14:textId="77777777" w:rsidR="004209F9" w:rsidRDefault="004209F9" w:rsidP="004209F9">
      <w:pPr>
        <w:pStyle w:val="af2"/>
        <w:numPr>
          <w:ilvl w:val="0"/>
          <w:numId w:val="565"/>
        </w:numPr>
        <w:ind w:firstLineChars="0"/>
        <w:rPr>
          <w:rFonts w:ascii="微软雅黑" w:eastAsia="微软雅黑" w:hAnsi="微软雅黑"/>
        </w:rPr>
      </w:pPr>
      <w:r>
        <w:rPr>
          <w:rFonts w:ascii="微软雅黑" w:eastAsia="微软雅黑" w:hAnsi="微软雅黑" w:hint="eastAsia"/>
        </w:rPr>
        <w:t>重定向至接口</w:t>
      </w:r>
      <w:r>
        <w:rPr>
          <w:rFonts w:ascii="微软雅黑" w:eastAsia="微软雅黑" w:hAnsi="微软雅黑"/>
        </w:rPr>
        <w:t>：</w:t>
      </w:r>
      <w:r>
        <w:rPr>
          <w:rFonts w:ascii="微软雅黑" w:eastAsia="微软雅黑" w:hAnsi="微软雅黑" w:hint="eastAsia"/>
        </w:rPr>
        <w:t>【下拉框】当且仅当</w:t>
      </w:r>
      <w:r>
        <w:rPr>
          <w:rFonts w:ascii="微软雅黑" w:eastAsia="微软雅黑" w:hAnsi="微软雅黑"/>
        </w:rPr>
        <w:t>重定向选择“</w:t>
      </w:r>
      <w:r>
        <w:rPr>
          <w:rFonts w:ascii="微软雅黑" w:eastAsia="微软雅黑" w:hAnsi="微软雅黑" w:hint="eastAsia"/>
        </w:rPr>
        <w:t>重定向至</w:t>
      </w:r>
      <w:r>
        <w:rPr>
          <w:rFonts w:ascii="微软雅黑" w:eastAsia="微软雅黑" w:hAnsi="微软雅黑"/>
        </w:rPr>
        <w:t>接口”</w:t>
      </w:r>
      <w:r>
        <w:rPr>
          <w:rFonts w:ascii="微软雅黑" w:eastAsia="微软雅黑" w:hAnsi="微软雅黑" w:hint="eastAsia"/>
        </w:rPr>
        <w:t>时支持</w:t>
      </w:r>
      <w:r>
        <w:rPr>
          <w:rFonts w:ascii="微软雅黑" w:eastAsia="微软雅黑" w:hAnsi="微软雅黑"/>
        </w:rPr>
        <w:t>配置，选项为</w:t>
      </w:r>
      <w:r>
        <w:rPr>
          <w:rFonts w:ascii="微软雅黑" w:eastAsia="微软雅黑" w:hAnsi="微软雅黑" w:hint="eastAsia"/>
        </w:rPr>
        <w:t>不包括ACL绑定</w:t>
      </w:r>
      <w:r>
        <w:rPr>
          <w:rFonts w:ascii="微软雅黑" w:eastAsia="微软雅黑" w:hAnsi="微软雅黑"/>
        </w:rPr>
        <w:t>接口的其他所有</w:t>
      </w:r>
      <w:r>
        <w:rPr>
          <w:rFonts w:ascii="微软雅黑" w:eastAsia="微软雅黑" w:hAnsi="微软雅黑" w:hint="eastAsia"/>
        </w:rPr>
        <w:t>物理</w:t>
      </w:r>
      <w:r>
        <w:rPr>
          <w:rFonts w:ascii="微软雅黑" w:eastAsia="微软雅黑" w:hAnsi="微软雅黑"/>
        </w:rPr>
        <w:t>接口和聚合接口</w:t>
      </w:r>
    </w:p>
    <w:p w14:paraId="29A992FA" w14:textId="77777777" w:rsidR="004209F9" w:rsidRPr="00432884" w:rsidRDefault="004209F9" w:rsidP="004209F9">
      <w:pPr>
        <w:pStyle w:val="af2"/>
        <w:numPr>
          <w:ilvl w:val="0"/>
          <w:numId w:val="565"/>
        </w:numPr>
        <w:ind w:firstLineChars="0"/>
        <w:rPr>
          <w:rFonts w:ascii="微软雅黑" w:eastAsia="微软雅黑" w:hAnsi="微软雅黑"/>
        </w:rPr>
      </w:pPr>
      <w:r>
        <w:rPr>
          <w:rFonts w:ascii="微软雅黑" w:eastAsia="微软雅黑" w:hAnsi="微软雅黑" w:hint="eastAsia"/>
        </w:rPr>
        <w:t>下一跳地址</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重定向选择“</w:t>
      </w:r>
      <w:r>
        <w:rPr>
          <w:rFonts w:ascii="微软雅黑" w:eastAsia="微软雅黑" w:hAnsi="微软雅黑" w:hint="eastAsia"/>
        </w:rPr>
        <w:t>重定向</w:t>
      </w:r>
      <w:r>
        <w:rPr>
          <w:rFonts w:ascii="微软雅黑" w:eastAsia="微软雅黑" w:hAnsi="微软雅黑"/>
        </w:rPr>
        <w:t>至下一跳”</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w:t>
      </w:r>
      <w:r>
        <w:rPr>
          <w:rFonts w:ascii="微软雅黑" w:eastAsia="微软雅黑" w:hAnsi="微软雅黑"/>
        </w:rPr>
        <w:t>将报文重定向给非直连路由的下一跳，选项为</w:t>
      </w:r>
      <w:r>
        <w:rPr>
          <w:rFonts w:ascii="微软雅黑" w:eastAsia="微软雅黑" w:hAnsi="微软雅黑" w:hint="eastAsia"/>
        </w:rPr>
        <w:t>IPv6路由表</w:t>
      </w:r>
      <w:r>
        <w:rPr>
          <w:rFonts w:ascii="微软雅黑" w:eastAsia="微软雅黑" w:hAnsi="微软雅黑"/>
        </w:rPr>
        <w:t>中非直连路由的下一跳地址</w:t>
      </w:r>
    </w:p>
    <w:p w14:paraId="69784022" w14:textId="21C1099B" w:rsidR="004209F9" w:rsidRDefault="004209F9" w:rsidP="004209F9">
      <w:pPr>
        <w:pStyle w:val="af2"/>
        <w:numPr>
          <w:ilvl w:val="0"/>
          <w:numId w:val="35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sidR="008C691D">
        <w:rPr>
          <w:rFonts w:ascii="微软雅黑" w:eastAsia="微软雅黑" w:hAnsi="微软雅黑" w:hint="eastAsia"/>
        </w:rPr>
        <w:t>自定义</w:t>
      </w:r>
      <w:r>
        <w:rPr>
          <w:rFonts w:ascii="微软雅黑" w:eastAsia="微软雅黑" w:hAnsi="微软雅黑"/>
        </w:rPr>
        <w:t>ACL</w:t>
      </w:r>
    </w:p>
    <w:p w14:paraId="454144D9" w14:textId="0CD3D590" w:rsidR="004209F9" w:rsidRDefault="004209F9" w:rsidP="004209F9">
      <w:pPr>
        <w:pStyle w:val="af2"/>
        <w:numPr>
          <w:ilvl w:val="0"/>
          <w:numId w:val="35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sidR="008C691D">
        <w:rPr>
          <w:rFonts w:ascii="微软雅黑" w:eastAsia="微软雅黑" w:hAnsi="微软雅黑" w:hint="eastAsia"/>
        </w:rPr>
        <w:t>自定义</w:t>
      </w:r>
      <w:r>
        <w:rPr>
          <w:rFonts w:ascii="微软雅黑" w:eastAsia="微软雅黑" w:hAnsi="微软雅黑"/>
        </w:rPr>
        <w:t>ACL</w:t>
      </w:r>
    </w:p>
    <w:p w14:paraId="1F56E4F9" w14:textId="77777777" w:rsidR="004209F9" w:rsidRDefault="004209F9">
      <w:pPr>
        <w:rPr>
          <w:rFonts w:ascii="微软雅黑" w:eastAsia="微软雅黑" w:hAnsi="微软雅黑"/>
        </w:rPr>
      </w:pPr>
    </w:p>
    <w:p w14:paraId="71CAD2C8" w14:textId="1D70DF5E" w:rsidR="0076630D" w:rsidRDefault="004209F9">
      <w:pPr>
        <w:rPr>
          <w:rFonts w:ascii="微软雅黑" w:eastAsia="微软雅黑" w:hAnsi="微软雅黑"/>
        </w:rPr>
      </w:pPr>
      <w:r>
        <w:rPr>
          <w:rFonts w:ascii="微软雅黑" w:eastAsia="微软雅黑" w:hAnsi="微软雅黑"/>
        </w:rPr>
        <w:t>6</w:t>
      </w:r>
      <w:r w:rsidR="00D7272D">
        <w:rPr>
          <w:rFonts w:ascii="微软雅黑" w:eastAsia="微软雅黑" w:hAnsi="微软雅黑" w:hint="eastAsia"/>
        </w:rPr>
        <w:t>. 应用</w:t>
      </w:r>
      <w:r w:rsidR="00D7272D">
        <w:rPr>
          <w:rFonts w:ascii="微软雅黑" w:eastAsia="微软雅黑" w:hAnsi="微软雅黑"/>
        </w:rPr>
        <w:t>ACL</w:t>
      </w:r>
    </w:p>
    <w:p w14:paraId="0D0526EB" w14:textId="2747E0EC" w:rsidR="0076630D" w:rsidRDefault="00D7272D">
      <w:pPr>
        <w:ind w:firstLine="420"/>
        <w:rPr>
          <w:rFonts w:ascii="微软雅黑" w:eastAsia="微软雅黑" w:hAnsi="微软雅黑"/>
        </w:rPr>
      </w:pPr>
      <w:r>
        <w:rPr>
          <w:rFonts w:ascii="微软雅黑" w:eastAsia="微软雅黑" w:hAnsi="微软雅黑" w:hint="eastAsia"/>
        </w:rPr>
        <w:t>配置完</w:t>
      </w:r>
      <w:r>
        <w:rPr>
          <w:rFonts w:ascii="微软雅黑" w:eastAsia="微软雅黑" w:hAnsi="微软雅黑"/>
        </w:rPr>
        <w:t>ACL后，必须在具体的</w:t>
      </w:r>
      <w:r>
        <w:rPr>
          <w:rFonts w:ascii="微软雅黑" w:eastAsia="微软雅黑" w:hAnsi="微软雅黑" w:hint="eastAsia"/>
        </w:rPr>
        <w:t>业务</w:t>
      </w:r>
      <w:r>
        <w:rPr>
          <w:rFonts w:ascii="微软雅黑" w:eastAsia="微软雅黑" w:hAnsi="微软雅黑"/>
        </w:rPr>
        <w:t>模块中应用ACL，才能使ACL正常下发和生效。最基本的ACL应用方式，是在简化流</w:t>
      </w:r>
      <w:r>
        <w:rPr>
          <w:rFonts w:ascii="微软雅黑" w:eastAsia="微软雅黑" w:hAnsi="微软雅黑" w:hint="eastAsia"/>
        </w:rPr>
        <w:t>策略或</w:t>
      </w:r>
      <w:r>
        <w:rPr>
          <w:rFonts w:ascii="微软雅黑" w:eastAsia="微软雅黑" w:hAnsi="微软雅黑"/>
        </w:rPr>
        <w:t>流策略</w:t>
      </w:r>
      <w:r>
        <w:rPr>
          <w:rFonts w:ascii="微软雅黑" w:eastAsia="微软雅黑" w:hAnsi="微软雅黑" w:hint="eastAsia"/>
        </w:rPr>
        <w:t>中</w:t>
      </w:r>
      <w:r>
        <w:rPr>
          <w:rFonts w:ascii="微软雅黑" w:eastAsia="微软雅黑" w:hAnsi="微软雅黑"/>
        </w:rPr>
        <w:t>应用ACL，使设备能够基于</w:t>
      </w:r>
      <w:r>
        <w:rPr>
          <w:rFonts w:ascii="微软雅黑" w:eastAsia="微软雅黑" w:hAnsi="微软雅黑" w:hint="eastAsia"/>
        </w:rPr>
        <w:t>接口</w:t>
      </w:r>
      <w:r w:rsidR="007373F6">
        <w:rPr>
          <w:rFonts w:ascii="微软雅黑" w:eastAsia="微软雅黑" w:hAnsi="微软雅黑" w:hint="eastAsia"/>
        </w:rPr>
        <w:t>或</w:t>
      </w:r>
      <w:r w:rsidR="007373F6">
        <w:rPr>
          <w:rFonts w:ascii="微软雅黑" w:eastAsia="微软雅黑" w:hAnsi="微软雅黑"/>
        </w:rPr>
        <w:t>VLAN</w:t>
      </w:r>
      <w:r>
        <w:rPr>
          <w:rFonts w:ascii="微软雅黑" w:eastAsia="微软雅黑" w:hAnsi="微软雅黑"/>
        </w:rPr>
        <w:t>下发ACL，实现对转发报文的过滤。</w:t>
      </w:r>
    </w:p>
    <w:p w14:paraId="19B2AAEA" w14:textId="0B8C7D34" w:rsidR="0076630D" w:rsidRDefault="00D7272D">
      <w:pPr>
        <w:rPr>
          <w:rFonts w:ascii="微软雅黑" w:eastAsia="微软雅黑" w:hAnsi="微软雅黑"/>
        </w:rPr>
      </w:pPr>
      <w:r>
        <w:rPr>
          <w:rFonts w:ascii="微软雅黑" w:eastAsia="微软雅黑" w:hAnsi="微软雅黑" w:hint="eastAsia"/>
        </w:rPr>
        <w:t>ACL</w:t>
      </w:r>
      <w:r w:rsidR="007373F6">
        <w:rPr>
          <w:rFonts w:ascii="微软雅黑" w:eastAsia="微软雅黑" w:hAnsi="微软雅黑" w:hint="eastAsia"/>
        </w:rPr>
        <w:t>端口</w:t>
      </w:r>
      <w:r>
        <w:rPr>
          <w:rFonts w:ascii="微软雅黑" w:eastAsia="微软雅黑" w:hAnsi="微软雅黑"/>
        </w:rPr>
        <w:t>绑定：</w:t>
      </w:r>
    </w:p>
    <w:p w14:paraId="7653868E" w14:textId="77777777" w:rsidR="0076630D" w:rsidRDefault="00D7272D" w:rsidP="00B10728">
      <w:pPr>
        <w:pStyle w:val="af2"/>
        <w:numPr>
          <w:ilvl w:val="0"/>
          <w:numId w:val="364"/>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需要绑定ACL的交换机接口，</w:t>
      </w:r>
      <w:r>
        <w:rPr>
          <w:rFonts w:ascii="微软雅黑" w:eastAsia="微软雅黑" w:hAnsi="微软雅黑" w:hint="eastAsia"/>
        </w:rPr>
        <w:t>包括电口</w:t>
      </w:r>
      <w:r>
        <w:rPr>
          <w:rFonts w:ascii="微软雅黑" w:eastAsia="微软雅黑" w:hAnsi="微软雅黑"/>
        </w:rPr>
        <w:t>、光口和聚合接口。可多选</w:t>
      </w:r>
    </w:p>
    <w:p w14:paraId="7D5DF496" w14:textId="77777777" w:rsidR="0076630D" w:rsidRDefault="00D7272D" w:rsidP="00B10728">
      <w:pPr>
        <w:pStyle w:val="af2"/>
        <w:numPr>
          <w:ilvl w:val="0"/>
          <w:numId w:val="364"/>
        </w:numPr>
        <w:ind w:firstLineChars="0"/>
        <w:rPr>
          <w:rFonts w:ascii="微软雅黑" w:eastAsia="微软雅黑" w:hAnsi="微软雅黑"/>
        </w:rPr>
      </w:pPr>
      <w:r>
        <w:rPr>
          <w:rFonts w:ascii="微软雅黑" w:eastAsia="微软雅黑" w:hAnsi="微软雅黑" w:hint="eastAsia"/>
        </w:rPr>
        <w:lastRenderedPageBreak/>
        <w:t>链路层</w:t>
      </w:r>
      <w:r>
        <w:rPr>
          <w:rFonts w:ascii="微软雅黑" w:eastAsia="微软雅黑" w:hAnsi="微软雅黑"/>
        </w:rPr>
        <w:t>ACL：【</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从已添加的链路层ACL中选择一个链路层ACL与接口绑定。</w:t>
      </w:r>
    </w:p>
    <w:p w14:paraId="187D1A34" w14:textId="77777777" w:rsidR="0076630D" w:rsidRDefault="00D7272D" w:rsidP="00B10728">
      <w:pPr>
        <w:pStyle w:val="af2"/>
        <w:numPr>
          <w:ilvl w:val="0"/>
          <w:numId w:val="364"/>
        </w:numPr>
        <w:ind w:firstLineChars="0"/>
        <w:rPr>
          <w:rFonts w:ascii="微软雅黑" w:eastAsia="微软雅黑" w:hAnsi="微软雅黑"/>
        </w:rPr>
      </w:pPr>
      <w:r>
        <w:rPr>
          <w:rFonts w:ascii="微软雅黑" w:eastAsia="微软雅黑" w:hAnsi="微软雅黑"/>
        </w:rPr>
        <w:t>IP ACL：【</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支持</w:t>
      </w:r>
      <w:r>
        <w:rPr>
          <w:rFonts w:ascii="微软雅黑" w:eastAsia="微软雅黑" w:hAnsi="微软雅黑"/>
        </w:rPr>
        <w:t>从已添加的IPv4 ACL和IPv6 ACL中选择一个IP ACL与接口绑定。</w:t>
      </w:r>
    </w:p>
    <w:p w14:paraId="40201063" w14:textId="77777777" w:rsidR="007373F6" w:rsidRPr="007373F6" w:rsidRDefault="007373F6" w:rsidP="007373F6">
      <w:pPr>
        <w:ind w:left="415"/>
        <w:rPr>
          <w:rFonts w:ascii="微软雅黑" w:eastAsia="微软雅黑" w:hAnsi="微软雅黑"/>
        </w:rPr>
      </w:pPr>
      <w:r w:rsidRPr="007373F6">
        <w:rPr>
          <w:rFonts w:ascii="微软雅黑" w:eastAsia="微软雅黑" w:hAnsi="微软雅黑" w:hint="eastAsia"/>
          <w:color w:val="FF0000"/>
        </w:rPr>
        <w:t>注</w:t>
      </w:r>
      <w:r w:rsidRPr="007373F6">
        <w:rPr>
          <w:rFonts w:ascii="微软雅黑" w:eastAsia="微软雅黑" w:hAnsi="微软雅黑"/>
          <w:color w:val="FF0000"/>
        </w:rPr>
        <w:t>：</w:t>
      </w:r>
      <w:r w:rsidRPr="007373F6">
        <w:rPr>
          <w:rFonts w:ascii="微软雅黑" w:eastAsia="微软雅黑" w:hAnsi="微软雅黑"/>
        </w:rPr>
        <w:t>端口</w:t>
      </w:r>
      <w:r w:rsidRPr="007373F6">
        <w:rPr>
          <w:rFonts w:ascii="微软雅黑" w:eastAsia="微软雅黑" w:hAnsi="微软雅黑" w:hint="eastAsia"/>
        </w:rPr>
        <w:t>绑定</w:t>
      </w:r>
      <w:r w:rsidRPr="007373F6">
        <w:rPr>
          <w:rFonts w:ascii="微软雅黑" w:eastAsia="微软雅黑" w:hAnsi="微软雅黑"/>
        </w:rPr>
        <w:t>的ACL与VLAN绑定的ACL不能相同，必须</w:t>
      </w:r>
      <w:r w:rsidRPr="007373F6">
        <w:rPr>
          <w:rFonts w:ascii="微软雅黑" w:eastAsia="微软雅黑" w:hAnsi="微软雅黑" w:hint="eastAsia"/>
        </w:rPr>
        <w:t>互斥</w:t>
      </w:r>
      <w:r w:rsidRPr="007373F6">
        <w:rPr>
          <w:rFonts w:ascii="微软雅黑" w:eastAsia="微软雅黑" w:hAnsi="微软雅黑"/>
        </w:rPr>
        <w:t>，即同一个ACL不能既</w:t>
      </w:r>
      <w:r w:rsidRPr="007373F6">
        <w:rPr>
          <w:rFonts w:ascii="微软雅黑" w:eastAsia="微软雅黑" w:hAnsi="微软雅黑" w:hint="eastAsia"/>
        </w:rPr>
        <w:t>绑定</w:t>
      </w:r>
      <w:r w:rsidRPr="007373F6">
        <w:rPr>
          <w:rFonts w:ascii="微软雅黑" w:eastAsia="微软雅黑" w:hAnsi="微软雅黑"/>
        </w:rPr>
        <w:t>在端口上，又不能绑定在VLAN上。</w:t>
      </w:r>
    </w:p>
    <w:p w14:paraId="1262EC2C" w14:textId="27ABE199" w:rsidR="0076630D" w:rsidRDefault="00D7272D">
      <w:pPr>
        <w:rPr>
          <w:rFonts w:ascii="微软雅黑" w:eastAsia="微软雅黑" w:hAnsi="微软雅黑"/>
        </w:rPr>
      </w:pPr>
      <w:r>
        <w:rPr>
          <w:rFonts w:ascii="微软雅黑" w:eastAsia="微软雅黑" w:hAnsi="微软雅黑"/>
        </w:rPr>
        <w:t>ACL</w:t>
      </w:r>
      <w:r w:rsidR="007373F6">
        <w:rPr>
          <w:rFonts w:ascii="微软雅黑" w:eastAsia="微软雅黑" w:hAnsi="微软雅黑" w:hint="eastAsia"/>
        </w:rPr>
        <w:t>端口</w:t>
      </w:r>
      <w:r>
        <w:rPr>
          <w:rFonts w:ascii="微软雅黑" w:eastAsia="微软雅黑" w:hAnsi="微软雅黑"/>
        </w:rPr>
        <w:t>绑定列表：</w:t>
      </w:r>
    </w:p>
    <w:p w14:paraId="780B1F0F" w14:textId="77777777" w:rsidR="0076630D" w:rsidRDefault="00D7272D" w:rsidP="00B10728">
      <w:pPr>
        <w:pStyle w:val="af2"/>
        <w:numPr>
          <w:ilvl w:val="0"/>
          <w:numId w:val="365"/>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接口名称、绑定的ACL</w:t>
      </w:r>
    </w:p>
    <w:p w14:paraId="61E0D145" w14:textId="77777777" w:rsidR="006E36D2"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sidR="006E36D2">
        <w:rPr>
          <w:rFonts w:ascii="微软雅黑" w:eastAsia="微软雅黑" w:hAnsi="微软雅黑" w:hint="eastAsia"/>
        </w:rPr>
        <w:t>1.</w:t>
      </w:r>
      <w:r>
        <w:rPr>
          <w:rFonts w:ascii="微软雅黑" w:eastAsia="微软雅黑" w:hAnsi="微软雅黑"/>
        </w:rPr>
        <w:t>一旦绑定，</w:t>
      </w:r>
      <w:r>
        <w:rPr>
          <w:rFonts w:ascii="微软雅黑" w:eastAsia="微软雅黑" w:hAnsi="微软雅黑" w:hint="eastAsia"/>
        </w:rPr>
        <w:t>ACL</w:t>
      </w:r>
      <w:r>
        <w:rPr>
          <w:rFonts w:ascii="微软雅黑" w:eastAsia="微软雅黑" w:hAnsi="微软雅黑"/>
        </w:rPr>
        <w:t>及其规则无法删除和编辑，需先解绑</w:t>
      </w:r>
    </w:p>
    <w:p w14:paraId="5DB382CD" w14:textId="699F5A6D" w:rsidR="0076630D" w:rsidRDefault="006E36D2" w:rsidP="006E36D2">
      <w:pPr>
        <w:pStyle w:val="af2"/>
        <w:ind w:left="835"/>
        <w:rPr>
          <w:rFonts w:ascii="微软雅黑" w:eastAsia="微软雅黑" w:hAnsi="微软雅黑"/>
        </w:rPr>
      </w:pPr>
      <w:r>
        <w:rPr>
          <w:rFonts w:ascii="微软雅黑" w:eastAsia="微软雅黑" w:hAnsi="微软雅黑" w:hint="eastAsia"/>
        </w:rPr>
        <w:t>2.绑定</w:t>
      </w:r>
      <w:r>
        <w:rPr>
          <w:rFonts w:ascii="微软雅黑" w:eastAsia="微软雅黑" w:hAnsi="微软雅黑"/>
        </w:rPr>
        <w:t>后的ACL，里面所有ACE即规则</w:t>
      </w:r>
      <w:r>
        <w:rPr>
          <w:rFonts w:ascii="微软雅黑" w:eastAsia="微软雅黑" w:hAnsi="微软雅黑" w:hint="eastAsia"/>
        </w:rPr>
        <w:t>即可</w:t>
      </w:r>
      <w:r>
        <w:rPr>
          <w:rFonts w:ascii="微软雅黑" w:eastAsia="微软雅黑" w:hAnsi="微软雅黑"/>
        </w:rPr>
        <w:t>进行高级设置，包括Mirror、Statistic和Priority Remapping</w:t>
      </w:r>
      <w:ins w:id="421" w:author="Microsoft 帐户" w:date="2023-11-06T10:36:00Z">
        <w:r w:rsidR="00960183">
          <w:rPr>
            <w:rFonts w:ascii="微软雅黑" w:eastAsia="微软雅黑" w:hAnsi="微软雅黑" w:hint="eastAsia"/>
          </w:rPr>
          <w:t>、限速</w:t>
        </w:r>
      </w:ins>
    </w:p>
    <w:p w14:paraId="4AADD228" w14:textId="77777777" w:rsidR="0076630D" w:rsidRDefault="00D7272D" w:rsidP="00B10728">
      <w:pPr>
        <w:pStyle w:val="af2"/>
        <w:numPr>
          <w:ilvl w:val="0"/>
          <w:numId w:val="365"/>
        </w:numPr>
        <w:ind w:firstLineChars="0"/>
        <w:rPr>
          <w:rFonts w:ascii="微软雅黑" w:eastAsia="微软雅黑" w:hAnsi="微软雅黑"/>
        </w:rPr>
      </w:pPr>
      <w:r>
        <w:rPr>
          <w:rFonts w:ascii="微软雅黑" w:eastAsia="微软雅黑" w:hAnsi="微软雅黑" w:hint="eastAsia"/>
        </w:rPr>
        <w:t>支持解除</w:t>
      </w:r>
      <w:r>
        <w:rPr>
          <w:rFonts w:ascii="微软雅黑" w:eastAsia="微软雅黑" w:hAnsi="微软雅黑"/>
        </w:rPr>
        <w:t>接口与ACL的绑定</w:t>
      </w:r>
    </w:p>
    <w:p w14:paraId="096420A7" w14:textId="77777777" w:rsidR="0076630D" w:rsidRDefault="0076630D">
      <w:pPr>
        <w:rPr>
          <w:rFonts w:ascii="微软雅黑" w:eastAsia="微软雅黑" w:hAnsi="微软雅黑"/>
        </w:rPr>
      </w:pPr>
    </w:p>
    <w:p w14:paraId="07FA7CC8" w14:textId="6A1B781B" w:rsidR="007373F6" w:rsidRDefault="007373F6">
      <w:pPr>
        <w:rPr>
          <w:rFonts w:ascii="微软雅黑" w:eastAsia="微软雅黑" w:hAnsi="微软雅黑"/>
        </w:rPr>
      </w:pPr>
      <w:r>
        <w:rPr>
          <w:rFonts w:ascii="微软雅黑" w:eastAsia="微软雅黑" w:hAnsi="微软雅黑" w:hint="eastAsia"/>
        </w:rPr>
        <w:t>ACL</w:t>
      </w:r>
      <w:r>
        <w:rPr>
          <w:rFonts w:ascii="微软雅黑" w:eastAsia="微软雅黑" w:hAnsi="微软雅黑"/>
        </w:rPr>
        <w:t xml:space="preserve"> VLAN绑定：</w:t>
      </w:r>
    </w:p>
    <w:p w14:paraId="3ADB9CF8" w14:textId="0141683D" w:rsidR="007373F6" w:rsidRDefault="007373F6" w:rsidP="00977A3D">
      <w:pPr>
        <w:pStyle w:val="af2"/>
        <w:numPr>
          <w:ilvl w:val="0"/>
          <w:numId w:val="645"/>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：选择需要绑定ACL的VLAN，必须为设备上已有的VLAN。可多选</w:t>
      </w:r>
    </w:p>
    <w:p w14:paraId="4548A15C" w14:textId="787E9877" w:rsidR="007373F6" w:rsidRDefault="007373F6" w:rsidP="00977A3D">
      <w:pPr>
        <w:pStyle w:val="af2"/>
        <w:numPr>
          <w:ilvl w:val="0"/>
          <w:numId w:val="645"/>
        </w:numPr>
        <w:ind w:firstLineChars="0"/>
        <w:rPr>
          <w:rFonts w:ascii="微软雅黑" w:eastAsia="微软雅黑" w:hAnsi="微软雅黑"/>
        </w:rPr>
      </w:pPr>
      <w:r>
        <w:rPr>
          <w:rFonts w:ascii="微软雅黑" w:eastAsia="微软雅黑" w:hAnsi="微软雅黑" w:hint="eastAsia"/>
        </w:rPr>
        <w:t>链路层</w:t>
      </w:r>
      <w:r>
        <w:rPr>
          <w:rFonts w:ascii="微软雅黑" w:eastAsia="微软雅黑" w:hAnsi="微软雅黑"/>
        </w:rPr>
        <w:t>ACL：【</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支持从</w:t>
      </w:r>
      <w:r>
        <w:rPr>
          <w:rFonts w:ascii="微软雅黑" w:eastAsia="微软雅黑" w:hAnsi="微软雅黑"/>
        </w:rPr>
        <w:t>已添加的链路层ACL中选择一个链路层ACL与VLAN绑定。</w:t>
      </w:r>
    </w:p>
    <w:p w14:paraId="2BAC0B1D" w14:textId="04537849" w:rsidR="007373F6" w:rsidRDefault="007373F6" w:rsidP="00977A3D">
      <w:pPr>
        <w:pStyle w:val="af2"/>
        <w:numPr>
          <w:ilvl w:val="0"/>
          <w:numId w:val="645"/>
        </w:numPr>
        <w:ind w:firstLineChars="0"/>
        <w:rPr>
          <w:rFonts w:ascii="微软雅黑" w:eastAsia="微软雅黑" w:hAnsi="微软雅黑"/>
        </w:rPr>
      </w:pPr>
      <w:r>
        <w:rPr>
          <w:rFonts w:ascii="微软雅黑" w:eastAsia="微软雅黑" w:hAnsi="微软雅黑"/>
        </w:rPr>
        <w:t>IP ACL</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支持从</w:t>
      </w:r>
      <w:r>
        <w:rPr>
          <w:rFonts w:ascii="微软雅黑" w:eastAsia="微软雅黑" w:hAnsi="微软雅黑"/>
        </w:rPr>
        <w:t>已添加的IPv4 ACL和IPv6 ACL中选择一个IP ACL与VLAN绑定。</w:t>
      </w:r>
    </w:p>
    <w:p w14:paraId="113A2ED0" w14:textId="0A14591E" w:rsidR="007373F6" w:rsidRPr="007373F6" w:rsidRDefault="007373F6" w:rsidP="007373F6">
      <w:pPr>
        <w:ind w:left="426"/>
        <w:rPr>
          <w:rFonts w:ascii="微软雅黑" w:eastAsia="微软雅黑" w:hAnsi="微软雅黑"/>
        </w:rPr>
      </w:pPr>
      <w:r w:rsidRPr="007373F6">
        <w:rPr>
          <w:rFonts w:ascii="微软雅黑" w:eastAsia="微软雅黑" w:hAnsi="微软雅黑" w:hint="eastAsia"/>
          <w:color w:val="FF0000"/>
        </w:rPr>
        <w:t>注</w:t>
      </w:r>
      <w:r w:rsidRPr="007373F6">
        <w:rPr>
          <w:rFonts w:ascii="微软雅黑" w:eastAsia="微软雅黑" w:hAnsi="微软雅黑"/>
          <w:color w:val="FF0000"/>
        </w:rPr>
        <w:t>：</w:t>
      </w:r>
      <w:r>
        <w:rPr>
          <w:rFonts w:ascii="微软雅黑" w:eastAsia="微软雅黑" w:hAnsi="微软雅黑"/>
        </w:rPr>
        <w:t>端口</w:t>
      </w:r>
      <w:r>
        <w:rPr>
          <w:rFonts w:ascii="微软雅黑" w:eastAsia="微软雅黑" w:hAnsi="微软雅黑" w:hint="eastAsia"/>
        </w:rPr>
        <w:t>绑定</w:t>
      </w:r>
      <w:r>
        <w:rPr>
          <w:rFonts w:ascii="微软雅黑" w:eastAsia="微软雅黑" w:hAnsi="微软雅黑"/>
        </w:rPr>
        <w:t>的ACL与VLAN绑定的ACL不能相同，必须</w:t>
      </w:r>
      <w:r>
        <w:rPr>
          <w:rFonts w:ascii="微软雅黑" w:eastAsia="微软雅黑" w:hAnsi="微软雅黑" w:hint="eastAsia"/>
        </w:rPr>
        <w:t>互斥</w:t>
      </w:r>
      <w:r>
        <w:rPr>
          <w:rFonts w:ascii="微软雅黑" w:eastAsia="微软雅黑" w:hAnsi="微软雅黑"/>
        </w:rPr>
        <w:t>，即同一个ACL不能既</w:t>
      </w:r>
      <w:r>
        <w:rPr>
          <w:rFonts w:ascii="微软雅黑" w:eastAsia="微软雅黑" w:hAnsi="微软雅黑" w:hint="eastAsia"/>
        </w:rPr>
        <w:t>绑定</w:t>
      </w:r>
      <w:r>
        <w:rPr>
          <w:rFonts w:ascii="微软雅黑" w:eastAsia="微软雅黑" w:hAnsi="微软雅黑"/>
        </w:rPr>
        <w:t>在端口上，又不能绑定在VLAN上。</w:t>
      </w:r>
    </w:p>
    <w:p w14:paraId="2F91C219" w14:textId="239CC7C0" w:rsidR="007373F6" w:rsidRDefault="007373F6">
      <w:pPr>
        <w:rPr>
          <w:rFonts w:ascii="微软雅黑" w:eastAsia="微软雅黑" w:hAnsi="微软雅黑"/>
        </w:rPr>
      </w:pPr>
      <w:r>
        <w:rPr>
          <w:rFonts w:ascii="微软雅黑" w:eastAsia="微软雅黑" w:hAnsi="微软雅黑" w:hint="eastAsia"/>
        </w:rPr>
        <w:t>ACL</w:t>
      </w:r>
      <w:r>
        <w:rPr>
          <w:rFonts w:ascii="微软雅黑" w:eastAsia="微软雅黑" w:hAnsi="微软雅黑"/>
        </w:rPr>
        <w:t xml:space="preserve"> VLAN绑定列表：</w:t>
      </w:r>
    </w:p>
    <w:p w14:paraId="50A7E113" w14:textId="4960192F" w:rsidR="007373F6" w:rsidRDefault="007373F6" w:rsidP="00977A3D">
      <w:pPr>
        <w:pStyle w:val="af2"/>
        <w:numPr>
          <w:ilvl w:val="0"/>
          <w:numId w:val="646"/>
        </w:numPr>
        <w:ind w:firstLineChars="0"/>
        <w:rPr>
          <w:rFonts w:ascii="微软雅黑" w:eastAsia="微软雅黑" w:hAnsi="微软雅黑"/>
        </w:rPr>
      </w:pPr>
      <w:r>
        <w:rPr>
          <w:rFonts w:ascii="微软雅黑" w:eastAsia="微软雅黑" w:hAnsi="微软雅黑" w:hint="eastAsia"/>
        </w:rPr>
        <w:lastRenderedPageBreak/>
        <w:t>列表显示</w:t>
      </w:r>
      <w:r>
        <w:rPr>
          <w:rFonts w:ascii="微软雅黑" w:eastAsia="微软雅黑" w:hAnsi="微软雅黑"/>
        </w:rPr>
        <w:t>VLAN、</w:t>
      </w:r>
      <w:r>
        <w:rPr>
          <w:rFonts w:ascii="微软雅黑" w:eastAsia="微软雅黑" w:hAnsi="微软雅黑" w:hint="eastAsia"/>
        </w:rPr>
        <w:t>绑定</w:t>
      </w:r>
      <w:r>
        <w:rPr>
          <w:rFonts w:ascii="微软雅黑" w:eastAsia="微软雅黑" w:hAnsi="微软雅黑"/>
        </w:rPr>
        <w:t>的ACL</w:t>
      </w:r>
    </w:p>
    <w:p w14:paraId="34EB9F43" w14:textId="77777777" w:rsidR="007373F6" w:rsidRDefault="007373F6" w:rsidP="007373F6">
      <w:pPr>
        <w:pStyle w:val="af2"/>
        <w:ind w:left="835" w:firstLineChars="0" w:firstLine="0"/>
        <w:rPr>
          <w:rFonts w:ascii="微软雅黑" w:eastAsia="微软雅黑" w:hAnsi="微软雅黑"/>
        </w:rPr>
      </w:pPr>
      <w:r w:rsidRPr="007373F6">
        <w:rPr>
          <w:rFonts w:ascii="微软雅黑" w:eastAsia="微软雅黑" w:hAnsi="微软雅黑" w:hint="eastAsia"/>
          <w:color w:val="FF0000"/>
        </w:rPr>
        <w:t>注：</w:t>
      </w:r>
      <w:r>
        <w:rPr>
          <w:rFonts w:ascii="微软雅黑" w:eastAsia="微软雅黑" w:hAnsi="微软雅黑" w:hint="eastAsia"/>
        </w:rPr>
        <w:t>1.</w:t>
      </w:r>
      <w:r>
        <w:rPr>
          <w:rFonts w:ascii="微软雅黑" w:eastAsia="微软雅黑" w:hAnsi="微软雅黑"/>
        </w:rPr>
        <w:t>一旦绑定，</w:t>
      </w:r>
      <w:r>
        <w:rPr>
          <w:rFonts w:ascii="微软雅黑" w:eastAsia="微软雅黑" w:hAnsi="微软雅黑" w:hint="eastAsia"/>
        </w:rPr>
        <w:t>ACL</w:t>
      </w:r>
      <w:r>
        <w:rPr>
          <w:rFonts w:ascii="微软雅黑" w:eastAsia="微软雅黑" w:hAnsi="微软雅黑"/>
        </w:rPr>
        <w:t>及其规则无法删除和编辑，需先解绑</w:t>
      </w:r>
    </w:p>
    <w:p w14:paraId="4E49A348" w14:textId="75FA1EB7" w:rsidR="007373F6" w:rsidRDefault="007373F6" w:rsidP="007373F6">
      <w:pPr>
        <w:pStyle w:val="af2"/>
        <w:ind w:left="835"/>
        <w:rPr>
          <w:rFonts w:ascii="微软雅黑" w:eastAsia="微软雅黑" w:hAnsi="微软雅黑"/>
        </w:rPr>
      </w:pPr>
      <w:r>
        <w:rPr>
          <w:rFonts w:ascii="微软雅黑" w:eastAsia="微软雅黑" w:hAnsi="微软雅黑" w:hint="eastAsia"/>
        </w:rPr>
        <w:t>2.绑定</w:t>
      </w:r>
      <w:r>
        <w:rPr>
          <w:rFonts w:ascii="微软雅黑" w:eastAsia="微软雅黑" w:hAnsi="微软雅黑"/>
        </w:rPr>
        <w:t>后的ACL，里面所有ACE即规则</w:t>
      </w:r>
      <w:r>
        <w:rPr>
          <w:rFonts w:ascii="微软雅黑" w:eastAsia="微软雅黑" w:hAnsi="微软雅黑" w:hint="eastAsia"/>
        </w:rPr>
        <w:t>即可</w:t>
      </w:r>
      <w:r>
        <w:rPr>
          <w:rFonts w:ascii="微软雅黑" w:eastAsia="微软雅黑" w:hAnsi="微软雅黑"/>
        </w:rPr>
        <w:t>进行高级设置，包括Mirror、Statistic和Priority Remapping</w:t>
      </w:r>
      <w:ins w:id="422" w:author="Microsoft 帐户" w:date="2023-11-06T10:36:00Z">
        <w:r w:rsidR="00960183">
          <w:rPr>
            <w:rFonts w:ascii="微软雅黑" w:eastAsia="微软雅黑" w:hAnsi="微软雅黑" w:hint="eastAsia"/>
          </w:rPr>
          <w:t>、</w:t>
        </w:r>
        <w:r w:rsidR="00960183">
          <w:rPr>
            <w:rFonts w:ascii="微软雅黑" w:eastAsia="微软雅黑" w:hAnsi="微软雅黑"/>
          </w:rPr>
          <w:t>限速</w:t>
        </w:r>
      </w:ins>
    </w:p>
    <w:p w14:paraId="06B2EEE7" w14:textId="1802D119" w:rsidR="007373F6" w:rsidRPr="007373F6" w:rsidRDefault="007373F6" w:rsidP="00977A3D">
      <w:pPr>
        <w:pStyle w:val="af2"/>
        <w:numPr>
          <w:ilvl w:val="0"/>
          <w:numId w:val="646"/>
        </w:numPr>
        <w:ind w:firstLineChars="0"/>
        <w:rPr>
          <w:rFonts w:ascii="微软雅黑" w:eastAsia="微软雅黑" w:hAnsi="微软雅黑"/>
        </w:rPr>
      </w:pPr>
      <w:r>
        <w:rPr>
          <w:rFonts w:ascii="微软雅黑" w:eastAsia="微软雅黑" w:hAnsi="微软雅黑" w:hint="eastAsia"/>
        </w:rPr>
        <w:t>支持解除VLAN</w:t>
      </w:r>
      <w:r>
        <w:rPr>
          <w:rFonts w:ascii="微软雅黑" w:eastAsia="微软雅黑" w:hAnsi="微软雅黑"/>
        </w:rPr>
        <w:t>与ACL的绑定</w:t>
      </w:r>
    </w:p>
    <w:p w14:paraId="05D010D4" w14:textId="77777777" w:rsidR="007373F6" w:rsidRDefault="007373F6">
      <w:pPr>
        <w:rPr>
          <w:rFonts w:ascii="微软雅黑" w:eastAsia="微软雅黑" w:hAnsi="微软雅黑"/>
        </w:rPr>
      </w:pPr>
    </w:p>
    <w:p w14:paraId="770EA0AF" w14:textId="02E0D259" w:rsidR="008602E8" w:rsidRDefault="008602E8" w:rsidP="008602E8">
      <w:pPr>
        <w:rPr>
          <w:rFonts w:ascii="微软雅黑" w:eastAsia="微软雅黑" w:hAnsi="微软雅黑"/>
        </w:rPr>
      </w:pPr>
      <w:r>
        <w:rPr>
          <w:rFonts w:ascii="微软雅黑" w:eastAsia="微软雅黑" w:hAnsi="微软雅黑" w:hint="eastAsia"/>
        </w:rPr>
        <w:t>7.</w:t>
      </w:r>
      <w:r>
        <w:rPr>
          <w:rFonts w:ascii="微软雅黑" w:eastAsia="微软雅黑" w:hAnsi="微软雅黑"/>
        </w:rPr>
        <w:t xml:space="preserve"> </w:t>
      </w:r>
      <w:r>
        <w:rPr>
          <w:rFonts w:ascii="微软雅黑" w:eastAsia="微软雅黑" w:hAnsi="微软雅黑" w:hint="eastAsia"/>
        </w:rPr>
        <w:t>限速</w:t>
      </w:r>
      <w:r>
        <w:rPr>
          <w:rFonts w:ascii="微软雅黑" w:eastAsia="微软雅黑" w:hAnsi="微软雅黑"/>
        </w:rPr>
        <w:t>设置</w:t>
      </w:r>
      <w:r w:rsidR="00F37E07" w:rsidRPr="00F37E07">
        <w:rPr>
          <w:rFonts w:ascii="微软雅黑" w:eastAsia="微软雅黑" w:hAnsi="微软雅黑" w:hint="eastAsia"/>
          <w:color w:val="FFFFFF"/>
          <w:highlight w:val="darkGreen"/>
        </w:rPr>
        <w:t>(</w:t>
      </w:r>
      <w:r w:rsidR="00F37E07" w:rsidRPr="00F37E07">
        <w:rPr>
          <w:rFonts w:ascii="微软雅黑" w:eastAsia="微软雅黑" w:hAnsi="微软雅黑"/>
          <w:color w:val="FFFFFF"/>
          <w:highlight w:val="darkGreen"/>
        </w:rPr>
        <w:t>FP2</w:t>
      </w:r>
      <w:r w:rsidR="00F37E07" w:rsidRPr="00F37E07">
        <w:rPr>
          <w:rFonts w:ascii="微软雅黑" w:eastAsia="微软雅黑" w:hAnsi="微软雅黑" w:hint="eastAsia"/>
          <w:color w:val="FFFFFF"/>
          <w:highlight w:val="darkGreen"/>
        </w:rPr>
        <w:t>)</w:t>
      </w:r>
    </w:p>
    <w:p w14:paraId="24AB918A" w14:textId="26B23F4A" w:rsidR="008602E8" w:rsidRDefault="008602E8" w:rsidP="008602E8">
      <w:pPr>
        <w:rPr>
          <w:rFonts w:ascii="微软雅黑" w:eastAsia="微软雅黑" w:hAnsi="微软雅黑"/>
        </w:rPr>
      </w:pPr>
      <w:r>
        <w:rPr>
          <w:rFonts w:ascii="微软雅黑" w:eastAsia="微软雅黑" w:hAnsi="微软雅黑" w:hint="eastAsia"/>
        </w:rPr>
        <w:t>（1）</w:t>
      </w:r>
      <w:r w:rsidRPr="008602E8">
        <w:rPr>
          <w:rFonts w:ascii="微软雅黑" w:eastAsia="微软雅黑" w:hAnsi="微软雅黑" w:hint="eastAsia"/>
          <w:highlight w:val="yellow"/>
        </w:rPr>
        <w:t>838</w:t>
      </w:r>
      <w:r w:rsidRPr="008602E8">
        <w:rPr>
          <w:rFonts w:ascii="微软雅黑" w:eastAsia="微软雅黑" w:hAnsi="微软雅黑"/>
          <w:highlight w:val="yellow"/>
        </w:rPr>
        <w:t>X</w:t>
      </w:r>
      <w:r w:rsidRPr="008602E8">
        <w:rPr>
          <w:rFonts w:ascii="微软雅黑" w:eastAsia="微软雅黑" w:hAnsi="微软雅黑" w:hint="eastAsia"/>
          <w:highlight w:val="yellow"/>
        </w:rPr>
        <w:t>芯片</w:t>
      </w:r>
      <w:r w:rsidRPr="008602E8">
        <w:rPr>
          <w:rFonts w:ascii="微软雅黑" w:eastAsia="微软雅黑" w:hAnsi="微软雅黑"/>
          <w:highlight w:val="yellow"/>
        </w:rPr>
        <w:t>平台</w:t>
      </w:r>
    </w:p>
    <w:p w14:paraId="07375D3A" w14:textId="77777777" w:rsidR="008602E8" w:rsidRDefault="008602E8" w:rsidP="008602E8">
      <w:pPr>
        <w:ind w:firstLine="420"/>
        <w:rPr>
          <w:rFonts w:ascii="微软雅黑" w:eastAsia="微软雅黑" w:hAnsi="微软雅黑"/>
        </w:rPr>
      </w:pPr>
      <w:r>
        <w:rPr>
          <w:rFonts w:ascii="微软雅黑" w:eastAsia="微软雅黑" w:hAnsi="微软雅黑" w:hint="eastAsia"/>
        </w:rPr>
        <w:t>限速参数</w:t>
      </w:r>
      <w:r>
        <w:rPr>
          <w:rFonts w:ascii="微软雅黑" w:eastAsia="微软雅黑" w:hAnsi="微软雅黑"/>
        </w:rPr>
        <w:t>包括Burst</w:t>
      </w:r>
      <w:r>
        <w:rPr>
          <w:rFonts w:ascii="微软雅黑" w:eastAsia="微软雅黑" w:hAnsi="微软雅黑" w:hint="eastAsia"/>
        </w:rPr>
        <w:t>设置</w:t>
      </w:r>
      <w:r>
        <w:rPr>
          <w:rFonts w:ascii="微软雅黑" w:eastAsia="微软雅黑" w:hAnsi="微软雅黑"/>
        </w:rPr>
        <w:t>和限速组设置。</w:t>
      </w:r>
    </w:p>
    <w:p w14:paraId="72003EA1" w14:textId="77777777" w:rsidR="008602E8" w:rsidRDefault="008602E8" w:rsidP="008602E8">
      <w:pPr>
        <w:rPr>
          <w:rFonts w:ascii="微软雅黑" w:eastAsia="微软雅黑" w:hAnsi="微软雅黑"/>
        </w:rPr>
      </w:pPr>
    </w:p>
    <w:p w14:paraId="0E6F880C" w14:textId="77777777" w:rsidR="008602E8" w:rsidRDefault="008602E8" w:rsidP="008602E8">
      <w:pPr>
        <w:rPr>
          <w:rFonts w:ascii="微软雅黑" w:eastAsia="微软雅黑" w:hAnsi="微软雅黑"/>
        </w:rPr>
      </w:pPr>
      <w:r>
        <w:rPr>
          <w:rFonts w:ascii="微软雅黑" w:eastAsia="微软雅黑" w:hAnsi="微软雅黑"/>
        </w:rPr>
        <w:t>Burst设置：</w:t>
      </w:r>
    </w:p>
    <w:p w14:paraId="0F5E3FEE" w14:textId="5351C37C" w:rsidR="00B46A9F" w:rsidRDefault="00B46A9F" w:rsidP="00977A3D">
      <w:pPr>
        <w:pStyle w:val="af2"/>
        <w:numPr>
          <w:ilvl w:val="0"/>
          <w:numId w:val="642"/>
        </w:numPr>
        <w:ind w:firstLineChars="0"/>
        <w:rPr>
          <w:rFonts w:ascii="微软雅黑" w:eastAsia="微软雅黑" w:hAnsi="微软雅黑"/>
        </w:rPr>
      </w:pPr>
      <w:r>
        <w:rPr>
          <w:rFonts w:ascii="微软雅黑" w:eastAsia="微软雅黑" w:hAnsi="微软雅黑" w:hint="eastAsia"/>
        </w:rPr>
        <w:t>阈值组1</w:t>
      </w:r>
    </w:p>
    <w:p w14:paraId="0B718D8A" w14:textId="46821922" w:rsidR="008602E8" w:rsidRDefault="008602E8" w:rsidP="00B46A9F">
      <w:pPr>
        <w:pStyle w:val="af2"/>
        <w:numPr>
          <w:ilvl w:val="0"/>
          <w:numId w:val="551"/>
        </w:numPr>
        <w:ind w:firstLineChars="0"/>
        <w:rPr>
          <w:rFonts w:ascii="微软雅黑" w:eastAsia="微软雅黑" w:hAnsi="微软雅黑"/>
        </w:rPr>
      </w:pPr>
      <w:r w:rsidRPr="008602E8">
        <w:rPr>
          <w:rFonts w:ascii="微软雅黑" w:eastAsia="微软雅黑" w:hAnsi="微软雅黑"/>
        </w:rPr>
        <w:t xml:space="preserve">Burst </w:t>
      </w:r>
      <w:r>
        <w:rPr>
          <w:rFonts w:ascii="微软雅黑" w:eastAsia="微软雅黑" w:hAnsi="微软雅黑"/>
        </w:rPr>
        <w:t>Byte</w:t>
      </w:r>
      <w:r w:rsidRPr="008602E8">
        <w:rPr>
          <w:rFonts w:ascii="微软雅黑" w:eastAsia="微软雅黑" w:hAnsi="微软雅黑"/>
        </w:rPr>
        <w:t xml:space="preserve"> (bps)</w:t>
      </w:r>
      <w:r w:rsidRPr="008602E8">
        <w:rPr>
          <w:rFonts w:ascii="微软雅黑" w:eastAsia="微软雅黑" w:hAnsi="微软雅黑" w:hint="eastAsia"/>
        </w:rPr>
        <w:t>：【text文本框】设置Burst</w:t>
      </w:r>
      <w:r>
        <w:rPr>
          <w:rFonts w:ascii="微软雅黑" w:eastAsia="微软雅黑" w:hAnsi="微软雅黑" w:hint="eastAsia"/>
        </w:rPr>
        <w:t>按</w:t>
      </w:r>
      <w:r>
        <w:rPr>
          <w:rFonts w:ascii="微软雅黑" w:eastAsia="微软雅黑" w:hAnsi="微软雅黑"/>
        </w:rPr>
        <w:t>包时的</w:t>
      </w:r>
      <w:r w:rsidRPr="008602E8">
        <w:rPr>
          <w:rFonts w:ascii="微软雅黑" w:eastAsia="微软雅黑" w:hAnsi="微软雅黑" w:hint="eastAsia"/>
        </w:rPr>
        <w:t>速率阈值，</w:t>
      </w:r>
      <w:r w:rsidRPr="008602E8">
        <w:rPr>
          <w:rFonts w:ascii="微软雅黑" w:eastAsia="微软雅黑" w:hAnsi="微软雅黑"/>
        </w:rPr>
        <w:t>取值范围为</w:t>
      </w:r>
      <w:r w:rsidRPr="008602E8">
        <w:rPr>
          <w:rFonts w:ascii="微软雅黑" w:eastAsia="微软雅黑" w:hAnsi="微软雅黑" w:hint="eastAsia"/>
        </w:rPr>
        <w:t>128</w:t>
      </w:r>
      <w:r w:rsidRPr="008602E8">
        <w:rPr>
          <w:rFonts w:ascii="微软雅黑" w:eastAsia="微软雅黑" w:hAnsi="微软雅黑"/>
        </w:rPr>
        <w:t>-8388480</w:t>
      </w:r>
      <w:r w:rsidRPr="008602E8">
        <w:rPr>
          <w:rFonts w:ascii="微软雅黑" w:eastAsia="微软雅黑" w:hAnsi="微软雅黑" w:hint="eastAsia"/>
        </w:rPr>
        <w:t>的整数</w:t>
      </w:r>
      <w:r w:rsidRPr="008602E8">
        <w:rPr>
          <w:rFonts w:ascii="微软雅黑" w:eastAsia="微软雅黑" w:hAnsi="微软雅黑"/>
        </w:rPr>
        <w:t>，且必须为</w:t>
      </w:r>
      <w:r w:rsidRPr="008602E8">
        <w:rPr>
          <w:rFonts w:ascii="微软雅黑" w:eastAsia="微软雅黑" w:hAnsi="微软雅黑" w:hint="eastAsia"/>
        </w:rPr>
        <w:t>128的</w:t>
      </w:r>
      <w:r w:rsidRPr="008602E8">
        <w:rPr>
          <w:rFonts w:ascii="微软雅黑" w:eastAsia="微软雅黑" w:hAnsi="微软雅黑"/>
        </w:rPr>
        <w:t>倍数</w:t>
      </w:r>
      <w:r w:rsidRPr="008602E8">
        <w:rPr>
          <w:rFonts w:ascii="微软雅黑" w:eastAsia="微软雅黑" w:hAnsi="微软雅黑" w:hint="eastAsia"/>
        </w:rPr>
        <w:t>，</w:t>
      </w:r>
      <w:r w:rsidRPr="008602E8">
        <w:rPr>
          <w:rFonts w:ascii="微软雅黑" w:eastAsia="微软雅黑" w:hAnsi="微软雅黑"/>
        </w:rPr>
        <w:t>默认</w:t>
      </w:r>
      <w:r w:rsidRPr="008602E8">
        <w:rPr>
          <w:rFonts w:ascii="微软雅黑" w:eastAsia="微软雅黑" w:hAnsi="微软雅黑" w:hint="eastAsia"/>
        </w:rPr>
        <w:t>8388480</w:t>
      </w:r>
      <w:r w:rsidRPr="008602E8">
        <w:rPr>
          <w:rFonts w:ascii="微软雅黑" w:eastAsia="微软雅黑" w:hAnsi="微软雅黑"/>
        </w:rPr>
        <w:t>bps</w:t>
      </w:r>
    </w:p>
    <w:p w14:paraId="201975E9" w14:textId="094D8D3C" w:rsidR="008602E8" w:rsidRDefault="008602E8" w:rsidP="00B46A9F">
      <w:pPr>
        <w:pStyle w:val="af2"/>
        <w:numPr>
          <w:ilvl w:val="0"/>
          <w:numId w:val="551"/>
        </w:numPr>
        <w:ind w:firstLineChars="0"/>
        <w:rPr>
          <w:rFonts w:ascii="微软雅黑" w:eastAsia="微软雅黑" w:hAnsi="微软雅黑"/>
        </w:rPr>
      </w:pPr>
      <w:r w:rsidRPr="008602E8">
        <w:rPr>
          <w:rFonts w:ascii="微软雅黑" w:eastAsia="微软雅黑" w:hAnsi="微软雅黑"/>
        </w:rPr>
        <w:t>Burst Packet (pps)</w:t>
      </w:r>
      <w:r w:rsidRPr="008602E8">
        <w:rPr>
          <w:rFonts w:ascii="微软雅黑" w:eastAsia="微软雅黑" w:hAnsi="微软雅黑" w:hint="eastAsia"/>
        </w:rPr>
        <w:t>：【text文本框】设置</w:t>
      </w:r>
      <w:r w:rsidRPr="008602E8">
        <w:rPr>
          <w:rFonts w:ascii="微软雅黑" w:eastAsia="微软雅黑" w:hAnsi="微软雅黑"/>
        </w:rPr>
        <w:t>Burst</w:t>
      </w:r>
      <w:r>
        <w:rPr>
          <w:rFonts w:ascii="微软雅黑" w:eastAsia="微软雅黑" w:hAnsi="微软雅黑" w:hint="eastAsia"/>
        </w:rPr>
        <w:t>按</w:t>
      </w:r>
      <w:r>
        <w:rPr>
          <w:rFonts w:ascii="微软雅黑" w:eastAsia="微软雅黑" w:hAnsi="微软雅黑"/>
        </w:rPr>
        <w:t>字节时</w:t>
      </w:r>
      <w:r w:rsidRPr="008602E8">
        <w:rPr>
          <w:rFonts w:ascii="微软雅黑" w:eastAsia="微软雅黑" w:hAnsi="微软雅黑" w:hint="eastAsia"/>
        </w:rPr>
        <w:t>的</w:t>
      </w:r>
      <w:r>
        <w:rPr>
          <w:rFonts w:ascii="微软雅黑" w:eastAsia="微软雅黑" w:hAnsi="微软雅黑" w:hint="eastAsia"/>
        </w:rPr>
        <w:t>速率</w:t>
      </w:r>
      <w:r w:rsidRPr="008602E8">
        <w:rPr>
          <w:rFonts w:ascii="微软雅黑" w:eastAsia="微软雅黑" w:hAnsi="微软雅黑"/>
        </w:rPr>
        <w:t>阈值，取值范围为</w:t>
      </w:r>
      <w:r w:rsidRPr="008602E8">
        <w:rPr>
          <w:rFonts w:ascii="微软雅黑" w:eastAsia="微软雅黑" w:hAnsi="微软雅黑" w:hint="eastAsia"/>
        </w:rPr>
        <w:t>1</w:t>
      </w:r>
      <w:r w:rsidRPr="008602E8">
        <w:rPr>
          <w:rFonts w:ascii="微软雅黑" w:eastAsia="微软雅黑" w:hAnsi="微软雅黑"/>
        </w:rPr>
        <w:t>-65535</w:t>
      </w:r>
      <w:r w:rsidRPr="008602E8">
        <w:rPr>
          <w:rFonts w:ascii="微软雅黑" w:eastAsia="微软雅黑" w:hAnsi="微软雅黑" w:hint="eastAsia"/>
        </w:rPr>
        <w:t>的</w:t>
      </w:r>
      <w:r w:rsidRPr="008602E8">
        <w:rPr>
          <w:rFonts w:ascii="微软雅黑" w:eastAsia="微软雅黑" w:hAnsi="微软雅黑"/>
        </w:rPr>
        <w:t>整数，默认</w:t>
      </w:r>
      <w:r w:rsidRPr="008602E8">
        <w:rPr>
          <w:rFonts w:ascii="微软雅黑" w:eastAsia="微软雅黑" w:hAnsi="微软雅黑" w:hint="eastAsia"/>
        </w:rPr>
        <w:t>10</w:t>
      </w:r>
      <w:r w:rsidRPr="008602E8">
        <w:rPr>
          <w:rFonts w:ascii="微软雅黑" w:eastAsia="微软雅黑" w:hAnsi="微软雅黑"/>
        </w:rPr>
        <w:t>pps</w:t>
      </w:r>
    </w:p>
    <w:p w14:paraId="02C543B8" w14:textId="7B9AC49D" w:rsidR="00B46A9F" w:rsidRDefault="00B46A9F" w:rsidP="00977A3D">
      <w:pPr>
        <w:pStyle w:val="af2"/>
        <w:numPr>
          <w:ilvl w:val="0"/>
          <w:numId w:val="642"/>
        </w:numPr>
        <w:ind w:firstLineChars="0"/>
        <w:rPr>
          <w:rFonts w:ascii="微软雅黑" w:eastAsia="微软雅黑" w:hAnsi="微软雅黑"/>
        </w:rPr>
      </w:pPr>
      <w:r>
        <w:rPr>
          <w:rFonts w:ascii="微软雅黑" w:eastAsia="微软雅黑" w:hAnsi="微软雅黑" w:hint="eastAsia"/>
        </w:rPr>
        <w:t>阈值</w:t>
      </w:r>
      <w:r>
        <w:rPr>
          <w:rFonts w:ascii="微软雅黑" w:eastAsia="微软雅黑" w:hAnsi="微软雅黑"/>
        </w:rPr>
        <w:t>组</w:t>
      </w:r>
      <w:r>
        <w:rPr>
          <w:rFonts w:ascii="微软雅黑" w:eastAsia="微软雅黑" w:hAnsi="微软雅黑" w:hint="eastAsia"/>
        </w:rPr>
        <w:t>2</w:t>
      </w:r>
    </w:p>
    <w:p w14:paraId="7974CF2E" w14:textId="080B094B" w:rsidR="00B46A9F" w:rsidRDefault="00B46A9F" w:rsidP="00B46A9F">
      <w:pPr>
        <w:pStyle w:val="af2"/>
        <w:numPr>
          <w:ilvl w:val="0"/>
          <w:numId w:val="551"/>
        </w:numPr>
        <w:ind w:firstLineChars="0"/>
        <w:rPr>
          <w:rFonts w:ascii="微软雅黑" w:eastAsia="微软雅黑" w:hAnsi="微软雅黑"/>
        </w:rPr>
      </w:pPr>
      <w:r w:rsidRPr="008602E8">
        <w:rPr>
          <w:rFonts w:ascii="微软雅黑" w:eastAsia="微软雅黑" w:hAnsi="微软雅黑"/>
        </w:rPr>
        <w:t xml:space="preserve">Burst </w:t>
      </w:r>
      <w:r>
        <w:rPr>
          <w:rFonts w:ascii="微软雅黑" w:eastAsia="微软雅黑" w:hAnsi="微软雅黑"/>
        </w:rPr>
        <w:t>Byte</w:t>
      </w:r>
      <w:r w:rsidRPr="008602E8">
        <w:rPr>
          <w:rFonts w:ascii="微软雅黑" w:eastAsia="微软雅黑" w:hAnsi="微软雅黑"/>
        </w:rPr>
        <w:t xml:space="preserve"> (bps)</w:t>
      </w:r>
      <w:r w:rsidRPr="008602E8">
        <w:rPr>
          <w:rFonts w:ascii="微软雅黑" w:eastAsia="微软雅黑" w:hAnsi="微软雅黑" w:hint="eastAsia"/>
        </w:rPr>
        <w:t>：【text文本框】设置Burst</w:t>
      </w:r>
      <w:r>
        <w:rPr>
          <w:rFonts w:ascii="微软雅黑" w:eastAsia="微软雅黑" w:hAnsi="微软雅黑" w:hint="eastAsia"/>
        </w:rPr>
        <w:t>按</w:t>
      </w:r>
      <w:r>
        <w:rPr>
          <w:rFonts w:ascii="微软雅黑" w:eastAsia="微软雅黑" w:hAnsi="微软雅黑"/>
        </w:rPr>
        <w:t>包时的</w:t>
      </w:r>
      <w:r w:rsidRPr="008602E8">
        <w:rPr>
          <w:rFonts w:ascii="微软雅黑" w:eastAsia="微软雅黑" w:hAnsi="微软雅黑" w:hint="eastAsia"/>
        </w:rPr>
        <w:t>速率阈值，</w:t>
      </w:r>
      <w:r w:rsidRPr="008602E8">
        <w:rPr>
          <w:rFonts w:ascii="微软雅黑" w:eastAsia="微软雅黑" w:hAnsi="微软雅黑"/>
        </w:rPr>
        <w:t>取值范围为</w:t>
      </w:r>
      <w:r w:rsidRPr="008602E8">
        <w:rPr>
          <w:rFonts w:ascii="微软雅黑" w:eastAsia="微软雅黑" w:hAnsi="微软雅黑" w:hint="eastAsia"/>
        </w:rPr>
        <w:t>128</w:t>
      </w:r>
      <w:r w:rsidRPr="008602E8">
        <w:rPr>
          <w:rFonts w:ascii="微软雅黑" w:eastAsia="微软雅黑" w:hAnsi="微软雅黑"/>
        </w:rPr>
        <w:t>-8388480</w:t>
      </w:r>
      <w:r w:rsidRPr="008602E8">
        <w:rPr>
          <w:rFonts w:ascii="微软雅黑" w:eastAsia="微软雅黑" w:hAnsi="微软雅黑" w:hint="eastAsia"/>
        </w:rPr>
        <w:t>的整数</w:t>
      </w:r>
      <w:r w:rsidRPr="008602E8">
        <w:rPr>
          <w:rFonts w:ascii="微软雅黑" w:eastAsia="微软雅黑" w:hAnsi="微软雅黑"/>
        </w:rPr>
        <w:t>，且必须为</w:t>
      </w:r>
      <w:r w:rsidRPr="008602E8">
        <w:rPr>
          <w:rFonts w:ascii="微软雅黑" w:eastAsia="微软雅黑" w:hAnsi="微软雅黑" w:hint="eastAsia"/>
        </w:rPr>
        <w:t>128的</w:t>
      </w:r>
      <w:r w:rsidRPr="008602E8">
        <w:rPr>
          <w:rFonts w:ascii="微软雅黑" w:eastAsia="微软雅黑" w:hAnsi="微软雅黑"/>
        </w:rPr>
        <w:t>倍数</w:t>
      </w:r>
      <w:r w:rsidRPr="008602E8">
        <w:rPr>
          <w:rFonts w:ascii="微软雅黑" w:eastAsia="微软雅黑" w:hAnsi="微软雅黑" w:hint="eastAsia"/>
        </w:rPr>
        <w:t>，</w:t>
      </w:r>
      <w:r w:rsidRPr="008602E8">
        <w:rPr>
          <w:rFonts w:ascii="微软雅黑" w:eastAsia="微软雅黑" w:hAnsi="微软雅黑"/>
        </w:rPr>
        <w:t>默认</w:t>
      </w:r>
      <w:r w:rsidRPr="008602E8">
        <w:rPr>
          <w:rFonts w:ascii="微软雅黑" w:eastAsia="微软雅黑" w:hAnsi="微软雅黑" w:hint="eastAsia"/>
        </w:rPr>
        <w:t>8388480</w:t>
      </w:r>
      <w:r w:rsidRPr="008602E8">
        <w:rPr>
          <w:rFonts w:ascii="微软雅黑" w:eastAsia="微软雅黑" w:hAnsi="微软雅黑"/>
        </w:rPr>
        <w:t>bps</w:t>
      </w:r>
    </w:p>
    <w:p w14:paraId="6114F228" w14:textId="085FBB61" w:rsidR="00B46A9F" w:rsidRPr="00B46A9F" w:rsidRDefault="00B46A9F" w:rsidP="003B6945">
      <w:pPr>
        <w:pStyle w:val="af2"/>
        <w:numPr>
          <w:ilvl w:val="0"/>
          <w:numId w:val="551"/>
        </w:numPr>
        <w:ind w:firstLineChars="0"/>
        <w:rPr>
          <w:rFonts w:ascii="微软雅黑" w:eastAsia="微软雅黑" w:hAnsi="微软雅黑"/>
        </w:rPr>
      </w:pPr>
      <w:r w:rsidRPr="00B46A9F">
        <w:rPr>
          <w:rFonts w:ascii="微软雅黑" w:eastAsia="微软雅黑" w:hAnsi="微软雅黑"/>
        </w:rPr>
        <w:t>Burst Packet (pps)</w:t>
      </w:r>
      <w:r w:rsidRPr="00B46A9F">
        <w:rPr>
          <w:rFonts w:ascii="微软雅黑" w:eastAsia="微软雅黑" w:hAnsi="微软雅黑" w:hint="eastAsia"/>
        </w:rPr>
        <w:t>：【text文本框】设置</w:t>
      </w:r>
      <w:r w:rsidRPr="00B46A9F">
        <w:rPr>
          <w:rFonts w:ascii="微软雅黑" w:eastAsia="微软雅黑" w:hAnsi="微软雅黑"/>
        </w:rPr>
        <w:t>Burst</w:t>
      </w:r>
      <w:r w:rsidRPr="00B46A9F">
        <w:rPr>
          <w:rFonts w:ascii="微软雅黑" w:eastAsia="微软雅黑" w:hAnsi="微软雅黑" w:hint="eastAsia"/>
        </w:rPr>
        <w:t>按</w:t>
      </w:r>
      <w:r w:rsidRPr="00B46A9F">
        <w:rPr>
          <w:rFonts w:ascii="微软雅黑" w:eastAsia="微软雅黑" w:hAnsi="微软雅黑"/>
        </w:rPr>
        <w:t>字节时</w:t>
      </w:r>
      <w:r w:rsidRPr="00B46A9F">
        <w:rPr>
          <w:rFonts w:ascii="微软雅黑" w:eastAsia="微软雅黑" w:hAnsi="微软雅黑" w:hint="eastAsia"/>
        </w:rPr>
        <w:t>的速率</w:t>
      </w:r>
      <w:r w:rsidRPr="00B46A9F">
        <w:rPr>
          <w:rFonts w:ascii="微软雅黑" w:eastAsia="微软雅黑" w:hAnsi="微软雅黑"/>
        </w:rPr>
        <w:t>阈值，取值范围为</w:t>
      </w:r>
      <w:r w:rsidRPr="00B46A9F">
        <w:rPr>
          <w:rFonts w:ascii="微软雅黑" w:eastAsia="微软雅黑" w:hAnsi="微软雅黑" w:hint="eastAsia"/>
        </w:rPr>
        <w:t>1</w:t>
      </w:r>
      <w:r w:rsidRPr="00B46A9F">
        <w:rPr>
          <w:rFonts w:ascii="微软雅黑" w:eastAsia="微软雅黑" w:hAnsi="微软雅黑"/>
        </w:rPr>
        <w:t>-65535</w:t>
      </w:r>
      <w:r w:rsidRPr="00B46A9F">
        <w:rPr>
          <w:rFonts w:ascii="微软雅黑" w:eastAsia="微软雅黑" w:hAnsi="微软雅黑" w:hint="eastAsia"/>
        </w:rPr>
        <w:t>的</w:t>
      </w:r>
      <w:r w:rsidRPr="00B46A9F">
        <w:rPr>
          <w:rFonts w:ascii="微软雅黑" w:eastAsia="微软雅黑" w:hAnsi="微软雅黑"/>
        </w:rPr>
        <w:t>整数，默认</w:t>
      </w:r>
      <w:r w:rsidRPr="00B46A9F">
        <w:rPr>
          <w:rFonts w:ascii="微软雅黑" w:eastAsia="微软雅黑" w:hAnsi="微软雅黑" w:hint="eastAsia"/>
        </w:rPr>
        <w:t>10</w:t>
      </w:r>
      <w:r w:rsidRPr="00B46A9F">
        <w:rPr>
          <w:rFonts w:ascii="微软雅黑" w:eastAsia="微软雅黑" w:hAnsi="微软雅黑"/>
        </w:rPr>
        <w:t>pps</w:t>
      </w:r>
    </w:p>
    <w:p w14:paraId="3927B3B0" w14:textId="77777777" w:rsidR="008602E8" w:rsidRDefault="008602E8" w:rsidP="008602E8">
      <w:pPr>
        <w:rPr>
          <w:rFonts w:ascii="微软雅黑" w:eastAsia="微软雅黑" w:hAnsi="微软雅黑"/>
        </w:rPr>
      </w:pPr>
    </w:p>
    <w:p w14:paraId="43252846" w14:textId="72042926" w:rsidR="008602E8" w:rsidRDefault="008602E8" w:rsidP="008602E8">
      <w:pPr>
        <w:rPr>
          <w:rFonts w:ascii="微软雅黑" w:eastAsia="微软雅黑" w:hAnsi="微软雅黑"/>
        </w:rPr>
      </w:pPr>
      <w:r>
        <w:rPr>
          <w:rFonts w:ascii="微软雅黑" w:eastAsia="微软雅黑" w:hAnsi="微软雅黑" w:hint="eastAsia"/>
        </w:rPr>
        <w:lastRenderedPageBreak/>
        <w:t>限速组</w:t>
      </w:r>
      <w:r>
        <w:rPr>
          <w:rFonts w:ascii="微软雅黑" w:eastAsia="微软雅黑" w:hAnsi="微软雅黑"/>
        </w:rPr>
        <w:t>设置：</w:t>
      </w:r>
    </w:p>
    <w:p w14:paraId="0386EE42" w14:textId="77777777" w:rsidR="008602E8" w:rsidRDefault="008602E8" w:rsidP="00977A3D">
      <w:pPr>
        <w:pStyle w:val="af2"/>
        <w:numPr>
          <w:ilvl w:val="0"/>
          <w:numId w:val="643"/>
        </w:numPr>
        <w:ind w:firstLineChars="0"/>
        <w:rPr>
          <w:rFonts w:ascii="微软雅黑" w:eastAsia="微软雅黑" w:hAnsi="微软雅黑"/>
        </w:rPr>
      </w:pPr>
      <w:r>
        <w:rPr>
          <w:rFonts w:ascii="微软雅黑" w:eastAsia="微软雅黑" w:hAnsi="微软雅黑" w:hint="eastAsia"/>
        </w:rPr>
        <w:t>限速组ID</w:t>
      </w:r>
      <w:r>
        <w:rPr>
          <w:rFonts w:ascii="微软雅黑" w:eastAsia="微软雅黑" w:hAnsi="微软雅黑"/>
        </w:rPr>
        <w:t>：</w:t>
      </w:r>
      <w:r>
        <w:rPr>
          <w:rFonts w:ascii="微软雅黑" w:eastAsia="微软雅黑" w:hAnsi="微软雅黑" w:hint="eastAsia"/>
        </w:rPr>
        <w:t>【单选】从</w:t>
      </w:r>
      <w:r>
        <w:rPr>
          <w:rFonts w:ascii="微软雅黑" w:eastAsia="微软雅黑" w:hAnsi="微软雅黑"/>
        </w:rPr>
        <w:t>限速组列表中选择限速组</w:t>
      </w:r>
    </w:p>
    <w:p w14:paraId="6A6F11DF" w14:textId="77777777" w:rsidR="008602E8" w:rsidRDefault="008602E8" w:rsidP="00977A3D">
      <w:pPr>
        <w:pStyle w:val="af2"/>
        <w:numPr>
          <w:ilvl w:val="0"/>
          <w:numId w:val="643"/>
        </w:numPr>
        <w:ind w:firstLineChars="0"/>
        <w:rPr>
          <w:rFonts w:ascii="微软雅黑" w:eastAsia="微软雅黑" w:hAnsi="微软雅黑"/>
        </w:rPr>
      </w:pPr>
      <w:r>
        <w:rPr>
          <w:rFonts w:ascii="微软雅黑" w:eastAsia="微软雅黑" w:hAnsi="微软雅黑" w:hint="eastAsia"/>
        </w:rPr>
        <w:t>限速类型</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显示类型</w:t>
      </w:r>
      <w:r>
        <w:rPr>
          <w:rFonts w:ascii="微软雅黑" w:eastAsia="微软雅黑" w:hAnsi="微软雅黑"/>
        </w:rPr>
        <w:t>选项</w:t>
      </w:r>
      <w:r>
        <w:rPr>
          <w:rFonts w:ascii="微软雅黑" w:eastAsia="微软雅黑" w:hAnsi="微软雅黑" w:hint="eastAsia"/>
        </w:rPr>
        <w:t>有</w:t>
      </w:r>
      <w:r>
        <w:rPr>
          <w:rFonts w:ascii="微软雅黑" w:eastAsia="微软雅黑" w:hAnsi="微软雅黑"/>
        </w:rPr>
        <w:t>{</w:t>
      </w:r>
      <w:r>
        <w:rPr>
          <w:rFonts w:ascii="微软雅黑" w:eastAsia="微软雅黑" w:hAnsi="微软雅黑" w:hint="eastAsia"/>
        </w:rPr>
        <w:t>按</w:t>
      </w:r>
      <w:r>
        <w:rPr>
          <w:rFonts w:ascii="微软雅黑" w:eastAsia="微软雅黑" w:hAnsi="微软雅黑"/>
        </w:rPr>
        <w:t>包</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按</w:t>
      </w:r>
      <w:r>
        <w:rPr>
          <w:rFonts w:ascii="微软雅黑" w:eastAsia="微软雅黑" w:hAnsi="微软雅黑"/>
        </w:rPr>
        <w:t>字节}</w:t>
      </w:r>
      <w:r>
        <w:rPr>
          <w:rFonts w:ascii="微软雅黑" w:eastAsia="微软雅黑" w:hAnsi="微软雅黑" w:hint="eastAsia"/>
        </w:rPr>
        <w:t>，</w:t>
      </w:r>
      <w:r>
        <w:rPr>
          <w:rFonts w:ascii="微软雅黑" w:eastAsia="微软雅黑" w:hAnsi="微软雅黑"/>
        </w:rPr>
        <w:t>默认按包。</w:t>
      </w:r>
    </w:p>
    <w:p w14:paraId="6CB79CCB" w14:textId="77777777" w:rsidR="00A36F0B" w:rsidRPr="00A36F0B" w:rsidRDefault="00A36F0B" w:rsidP="00977A3D">
      <w:pPr>
        <w:pStyle w:val="af2"/>
        <w:numPr>
          <w:ilvl w:val="0"/>
          <w:numId w:val="643"/>
        </w:numPr>
        <w:ind w:firstLineChars="0"/>
        <w:rPr>
          <w:rFonts w:ascii="微软雅黑" w:eastAsia="微软雅黑" w:hAnsi="微软雅黑"/>
        </w:rPr>
      </w:pPr>
      <w:r w:rsidRPr="00A36F0B">
        <w:rPr>
          <w:rFonts w:ascii="微软雅黑" w:eastAsia="微软雅黑" w:hAnsi="微软雅黑" w:hint="eastAsia"/>
        </w:rPr>
        <w:t>Burst阈值组：【单选】选择Burst阈值组，从上述2个组中选择，将会使用阈值组中与限速类型相同的进行限速设置，默认Burst阈值组1</w:t>
      </w:r>
    </w:p>
    <w:p w14:paraId="1BBB2881" w14:textId="77777777" w:rsidR="008602E8" w:rsidRDefault="008602E8" w:rsidP="00977A3D">
      <w:pPr>
        <w:pStyle w:val="af2"/>
        <w:numPr>
          <w:ilvl w:val="0"/>
          <w:numId w:val="643"/>
        </w:numPr>
        <w:ind w:firstLineChars="0"/>
        <w:rPr>
          <w:rFonts w:ascii="微软雅黑" w:eastAsia="微软雅黑" w:hAnsi="微软雅黑"/>
        </w:rPr>
      </w:pPr>
      <w:r>
        <w:rPr>
          <w:rFonts w:ascii="微软雅黑" w:eastAsia="微软雅黑" w:hAnsi="微软雅黑" w:hint="eastAsia"/>
        </w:rPr>
        <w:t>速率阈值 (</w:t>
      </w:r>
      <w:r>
        <w:rPr>
          <w:rFonts w:ascii="微软雅黑" w:eastAsia="微软雅黑" w:hAnsi="微软雅黑"/>
        </w:rPr>
        <w:t>Kbps</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】当且仅当</w:t>
      </w:r>
      <w:r>
        <w:rPr>
          <w:rFonts w:ascii="微软雅黑" w:eastAsia="微软雅黑" w:hAnsi="微软雅黑"/>
        </w:rPr>
        <w:t>“</w:t>
      </w:r>
      <w:r>
        <w:rPr>
          <w:rFonts w:ascii="微软雅黑" w:eastAsia="微软雅黑" w:hAnsi="微软雅黑" w:hint="eastAsia"/>
        </w:rPr>
        <w:t>限速类型</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w:t>
      </w:r>
      <w:r>
        <w:rPr>
          <w:rFonts w:ascii="微软雅黑" w:eastAsia="微软雅黑" w:hAnsi="微软雅黑" w:hint="eastAsia"/>
        </w:rPr>
        <w:t>按</w:t>
      </w:r>
      <w:r>
        <w:rPr>
          <w:rFonts w:ascii="微软雅黑" w:eastAsia="微软雅黑" w:hAnsi="微软雅黑"/>
        </w:rPr>
        <w:t>包”</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16</w:t>
      </w:r>
      <w:r>
        <w:rPr>
          <w:rFonts w:ascii="微软雅黑" w:eastAsia="微软雅黑" w:hAnsi="微软雅黑"/>
        </w:rPr>
        <w:t>-1000000</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且必须为</w:t>
      </w:r>
      <w:r>
        <w:rPr>
          <w:rFonts w:ascii="微软雅黑" w:eastAsia="微软雅黑" w:hAnsi="微软雅黑" w:hint="eastAsia"/>
        </w:rPr>
        <w:t>16的</w:t>
      </w:r>
      <w:r>
        <w:rPr>
          <w:rFonts w:ascii="微软雅黑" w:eastAsia="微软雅黑" w:hAnsi="微软雅黑"/>
        </w:rPr>
        <w:t>倍数</w:t>
      </w:r>
    </w:p>
    <w:p w14:paraId="760D9AD3" w14:textId="77777777" w:rsidR="008602E8" w:rsidRDefault="008602E8" w:rsidP="00977A3D">
      <w:pPr>
        <w:pStyle w:val="af2"/>
        <w:numPr>
          <w:ilvl w:val="0"/>
          <w:numId w:val="643"/>
        </w:numPr>
        <w:ind w:firstLineChars="0"/>
        <w:rPr>
          <w:rFonts w:ascii="微软雅黑" w:eastAsia="微软雅黑" w:hAnsi="微软雅黑"/>
        </w:rPr>
      </w:pPr>
      <w:r>
        <w:rPr>
          <w:rFonts w:ascii="微软雅黑" w:eastAsia="微软雅黑" w:hAnsi="微软雅黑" w:hint="eastAsia"/>
        </w:rPr>
        <w:t>速率</w:t>
      </w:r>
      <w:r>
        <w:rPr>
          <w:rFonts w:ascii="微软雅黑" w:eastAsia="微软雅黑" w:hAnsi="微软雅黑"/>
        </w:rPr>
        <w:t>阈值</w:t>
      </w:r>
      <w:r>
        <w:rPr>
          <w:rFonts w:ascii="微软雅黑" w:eastAsia="微软雅黑" w:hAnsi="微软雅黑" w:hint="eastAsia"/>
        </w:rPr>
        <w:t xml:space="preserve"> (</w:t>
      </w:r>
      <w:r>
        <w:rPr>
          <w:rFonts w:ascii="微软雅黑" w:eastAsia="微软雅黑" w:hAnsi="微软雅黑"/>
        </w:rPr>
        <w:t>pps</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当其仅当</w:t>
      </w:r>
      <w:r>
        <w:rPr>
          <w:rFonts w:ascii="微软雅黑" w:eastAsia="微软雅黑" w:hAnsi="微软雅黑"/>
        </w:rPr>
        <w:t>“</w:t>
      </w:r>
      <w:r>
        <w:rPr>
          <w:rFonts w:ascii="微软雅黑" w:eastAsia="微软雅黑" w:hAnsi="微软雅黑" w:hint="eastAsia"/>
        </w:rPr>
        <w:t>限速类型</w:t>
      </w:r>
      <w:r>
        <w:rPr>
          <w:rFonts w:ascii="微软雅黑" w:eastAsia="微软雅黑" w:hAnsi="微软雅黑"/>
        </w:rPr>
        <w:t>”</w:t>
      </w:r>
      <w:r>
        <w:rPr>
          <w:rFonts w:ascii="微软雅黑" w:eastAsia="微软雅黑" w:hAnsi="微软雅黑" w:hint="eastAsia"/>
        </w:rPr>
        <w:t>为“按</w:t>
      </w:r>
      <w:r>
        <w:rPr>
          <w:rFonts w:ascii="微软雅黑" w:eastAsia="微软雅黑" w:hAnsi="微软雅黑"/>
        </w:rPr>
        <w:t>字节</w:t>
      </w:r>
      <w:r>
        <w:rPr>
          <w:rFonts w:ascii="微软雅黑" w:eastAsia="微软雅黑" w:hAnsi="微软雅黑" w:hint="eastAsia"/>
        </w:rPr>
        <w:t>”时</w:t>
      </w:r>
      <w:r>
        <w:rPr>
          <w:rFonts w:ascii="微软雅黑" w:eastAsia="微软雅黑" w:hAnsi="微软雅黑"/>
        </w:rPr>
        <w:t>支持配置，取值范围为</w:t>
      </w:r>
      <w:r>
        <w:rPr>
          <w:rFonts w:ascii="微软雅黑" w:eastAsia="微软雅黑" w:hAnsi="微软雅黑" w:hint="eastAsia"/>
        </w:rPr>
        <w:t>1</w:t>
      </w:r>
      <w:r>
        <w:rPr>
          <w:rFonts w:ascii="微软雅黑" w:eastAsia="微软雅黑" w:hAnsi="微软雅黑"/>
        </w:rPr>
        <w:t>-262143</w:t>
      </w:r>
      <w:r>
        <w:rPr>
          <w:rFonts w:ascii="微软雅黑" w:eastAsia="微软雅黑" w:hAnsi="微软雅黑" w:hint="eastAsia"/>
        </w:rPr>
        <w:t>的</w:t>
      </w:r>
      <w:r>
        <w:rPr>
          <w:rFonts w:ascii="微软雅黑" w:eastAsia="微软雅黑" w:hAnsi="微软雅黑"/>
        </w:rPr>
        <w:t>整数</w:t>
      </w:r>
    </w:p>
    <w:p w14:paraId="02F9992D" w14:textId="77777777" w:rsidR="008602E8" w:rsidRDefault="008602E8" w:rsidP="008602E8">
      <w:pPr>
        <w:rPr>
          <w:rFonts w:ascii="微软雅黑" w:eastAsia="微软雅黑" w:hAnsi="微软雅黑"/>
        </w:rPr>
      </w:pPr>
      <w:r>
        <w:rPr>
          <w:rFonts w:ascii="微软雅黑" w:eastAsia="微软雅黑" w:hAnsi="微软雅黑"/>
        </w:rPr>
        <w:t>限速组列表：</w:t>
      </w:r>
    </w:p>
    <w:p w14:paraId="3C760507" w14:textId="1E8C3922" w:rsidR="008602E8" w:rsidRPr="008602E8" w:rsidRDefault="008602E8" w:rsidP="00977A3D">
      <w:pPr>
        <w:pStyle w:val="af2"/>
        <w:numPr>
          <w:ilvl w:val="0"/>
          <w:numId w:val="644"/>
        </w:numPr>
        <w:ind w:firstLineChars="0"/>
        <w:rPr>
          <w:rFonts w:ascii="微软雅黑" w:eastAsia="微软雅黑" w:hAnsi="微软雅黑"/>
        </w:rPr>
      </w:pPr>
      <w:r>
        <w:rPr>
          <w:rFonts w:ascii="微软雅黑" w:eastAsia="微软雅黑" w:hAnsi="微软雅黑"/>
        </w:rPr>
        <w:t>列表显示</w:t>
      </w:r>
      <w:r>
        <w:rPr>
          <w:rFonts w:ascii="微软雅黑" w:eastAsia="微软雅黑" w:hAnsi="微软雅黑" w:hint="eastAsia"/>
        </w:rPr>
        <w:t>3</w:t>
      </w:r>
      <w:r>
        <w:rPr>
          <w:rFonts w:ascii="微软雅黑" w:eastAsia="微软雅黑" w:hAnsi="微软雅黑"/>
        </w:rPr>
        <w:t>2个限速组</w:t>
      </w:r>
      <w:r>
        <w:rPr>
          <w:rFonts w:ascii="微软雅黑" w:eastAsia="微软雅黑" w:hAnsi="微软雅黑" w:hint="eastAsia"/>
        </w:rPr>
        <w:t>、</w:t>
      </w:r>
      <w:r>
        <w:rPr>
          <w:rFonts w:ascii="微软雅黑" w:eastAsia="微软雅黑" w:hAnsi="微软雅黑"/>
        </w:rPr>
        <w:t>限速类型、</w:t>
      </w:r>
      <w:r w:rsidR="00A36F0B" w:rsidRPr="00A36F0B">
        <w:rPr>
          <w:rFonts w:ascii="微软雅黑" w:eastAsia="微软雅黑" w:hAnsi="微软雅黑" w:hint="eastAsia"/>
        </w:rPr>
        <w:t>Burst阈值组、</w:t>
      </w:r>
      <w:r w:rsidRPr="008602E8">
        <w:rPr>
          <w:rFonts w:ascii="微软雅黑" w:eastAsia="微软雅黑" w:hAnsi="微软雅黑"/>
        </w:rPr>
        <w:t>速率阈值（</w:t>
      </w:r>
      <w:r w:rsidRPr="008602E8">
        <w:rPr>
          <w:rFonts w:ascii="微软雅黑" w:eastAsia="微软雅黑" w:hAnsi="微软雅黑" w:hint="eastAsia"/>
        </w:rPr>
        <w:t>带</w:t>
      </w:r>
      <w:r w:rsidRPr="008602E8">
        <w:rPr>
          <w:rFonts w:ascii="微软雅黑" w:eastAsia="微软雅黑" w:hAnsi="微软雅黑"/>
        </w:rPr>
        <w:t>单位）</w:t>
      </w:r>
    </w:p>
    <w:p w14:paraId="16ABA16F" w14:textId="77777777" w:rsidR="008602E8" w:rsidRPr="00C22477" w:rsidRDefault="008602E8" w:rsidP="00977A3D">
      <w:pPr>
        <w:pStyle w:val="af2"/>
        <w:numPr>
          <w:ilvl w:val="0"/>
          <w:numId w:val="64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单个编辑</w:t>
      </w:r>
    </w:p>
    <w:p w14:paraId="53043A6E" w14:textId="77777777" w:rsidR="00661EBC" w:rsidRDefault="00661EBC">
      <w:pPr>
        <w:rPr>
          <w:rFonts w:ascii="微软雅黑" w:eastAsia="微软雅黑" w:hAnsi="微软雅黑"/>
        </w:rPr>
      </w:pPr>
    </w:p>
    <w:p w14:paraId="1A3B2802" w14:textId="77777777" w:rsidR="008602E8" w:rsidRDefault="008602E8" w:rsidP="008602E8">
      <w:pPr>
        <w:rPr>
          <w:rFonts w:ascii="微软雅黑" w:eastAsia="微软雅黑" w:hAnsi="微软雅黑"/>
        </w:rPr>
      </w:pPr>
      <w:r>
        <w:rPr>
          <w:rFonts w:ascii="微软雅黑" w:eastAsia="微软雅黑" w:hAnsi="微软雅黑" w:hint="eastAsia"/>
        </w:rPr>
        <w:t>（</w:t>
      </w:r>
      <w:r>
        <w:rPr>
          <w:rFonts w:ascii="微软雅黑" w:eastAsia="微软雅黑" w:hAnsi="微软雅黑"/>
        </w:rPr>
        <w:t>2</w:t>
      </w:r>
      <w:r>
        <w:rPr>
          <w:rFonts w:ascii="微软雅黑" w:eastAsia="微软雅黑" w:hAnsi="微软雅黑" w:hint="eastAsia"/>
        </w:rPr>
        <w:t>）</w:t>
      </w:r>
      <w:r>
        <w:rPr>
          <w:rFonts w:ascii="微软雅黑" w:eastAsia="微软雅黑" w:hAnsi="微软雅黑"/>
          <w:highlight w:val="yellow"/>
        </w:rPr>
        <w:t>93X</w:t>
      </w:r>
      <w:r w:rsidRPr="00A54177">
        <w:rPr>
          <w:rFonts w:ascii="微软雅黑" w:eastAsia="微软雅黑" w:hAnsi="微软雅黑"/>
          <w:highlight w:val="yellow"/>
        </w:rPr>
        <w:t>X芯片平台</w:t>
      </w:r>
    </w:p>
    <w:p w14:paraId="6A7A89A0" w14:textId="77777777" w:rsidR="008602E8" w:rsidRDefault="008602E8" w:rsidP="008602E8">
      <w:pPr>
        <w:rPr>
          <w:rFonts w:ascii="微软雅黑" w:eastAsia="微软雅黑" w:hAnsi="微软雅黑"/>
        </w:rPr>
      </w:pPr>
      <w:r>
        <w:rPr>
          <w:rFonts w:ascii="微软雅黑" w:eastAsia="微软雅黑" w:hAnsi="微软雅黑" w:hint="eastAsia"/>
        </w:rPr>
        <w:t>限速组</w:t>
      </w:r>
      <w:r>
        <w:rPr>
          <w:rFonts w:ascii="微软雅黑" w:eastAsia="微软雅黑" w:hAnsi="微软雅黑"/>
        </w:rPr>
        <w:t>设置：</w:t>
      </w:r>
    </w:p>
    <w:p w14:paraId="79FEA21A" w14:textId="77777777" w:rsidR="008602E8" w:rsidRPr="008602E8" w:rsidRDefault="008602E8" w:rsidP="00977A3D">
      <w:pPr>
        <w:pStyle w:val="af2"/>
        <w:numPr>
          <w:ilvl w:val="0"/>
          <w:numId w:val="647"/>
        </w:numPr>
        <w:ind w:firstLineChars="0"/>
        <w:rPr>
          <w:rFonts w:ascii="微软雅黑" w:eastAsia="微软雅黑" w:hAnsi="微软雅黑"/>
        </w:rPr>
      </w:pPr>
      <w:r w:rsidRPr="008602E8">
        <w:rPr>
          <w:rFonts w:ascii="微软雅黑" w:eastAsia="微软雅黑" w:hAnsi="微软雅黑" w:hint="eastAsia"/>
        </w:rPr>
        <w:t>限速组ID</w:t>
      </w:r>
      <w:r w:rsidRPr="008602E8">
        <w:rPr>
          <w:rFonts w:ascii="微软雅黑" w:eastAsia="微软雅黑" w:hAnsi="微软雅黑"/>
        </w:rPr>
        <w:t>：</w:t>
      </w:r>
      <w:r w:rsidRPr="008602E8">
        <w:rPr>
          <w:rFonts w:ascii="微软雅黑" w:eastAsia="微软雅黑" w:hAnsi="微软雅黑" w:hint="eastAsia"/>
        </w:rPr>
        <w:t>【单选】从</w:t>
      </w:r>
      <w:r w:rsidRPr="008602E8">
        <w:rPr>
          <w:rFonts w:ascii="微软雅黑" w:eastAsia="微软雅黑" w:hAnsi="微软雅黑"/>
        </w:rPr>
        <w:t>限速组列表中选择限速组</w:t>
      </w:r>
    </w:p>
    <w:p w14:paraId="389DBDA0" w14:textId="77777777" w:rsidR="008602E8" w:rsidRDefault="008602E8" w:rsidP="00977A3D">
      <w:pPr>
        <w:pStyle w:val="af2"/>
        <w:numPr>
          <w:ilvl w:val="0"/>
          <w:numId w:val="647"/>
        </w:numPr>
        <w:ind w:firstLineChars="0"/>
        <w:rPr>
          <w:rFonts w:ascii="微软雅黑" w:eastAsia="微软雅黑" w:hAnsi="微软雅黑"/>
        </w:rPr>
      </w:pPr>
      <w:r>
        <w:rPr>
          <w:rFonts w:ascii="微软雅黑" w:eastAsia="微软雅黑" w:hAnsi="微软雅黑" w:hint="eastAsia"/>
        </w:rPr>
        <w:t>限速类型</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显示类型</w:t>
      </w:r>
      <w:r>
        <w:rPr>
          <w:rFonts w:ascii="微软雅黑" w:eastAsia="微软雅黑" w:hAnsi="微软雅黑"/>
        </w:rPr>
        <w:t>选项</w:t>
      </w:r>
      <w:r>
        <w:rPr>
          <w:rFonts w:ascii="微软雅黑" w:eastAsia="微软雅黑" w:hAnsi="微软雅黑" w:hint="eastAsia"/>
        </w:rPr>
        <w:t>有</w:t>
      </w:r>
      <w:r>
        <w:rPr>
          <w:rFonts w:ascii="微软雅黑" w:eastAsia="微软雅黑" w:hAnsi="微软雅黑"/>
        </w:rPr>
        <w:t>{</w:t>
      </w:r>
      <w:r>
        <w:rPr>
          <w:rFonts w:ascii="微软雅黑" w:eastAsia="微软雅黑" w:hAnsi="微软雅黑" w:hint="eastAsia"/>
        </w:rPr>
        <w:t>按</w:t>
      </w:r>
      <w:r>
        <w:rPr>
          <w:rFonts w:ascii="微软雅黑" w:eastAsia="微软雅黑" w:hAnsi="微软雅黑"/>
        </w:rPr>
        <w:t>包</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按</w:t>
      </w:r>
      <w:r>
        <w:rPr>
          <w:rFonts w:ascii="微软雅黑" w:eastAsia="微软雅黑" w:hAnsi="微软雅黑"/>
        </w:rPr>
        <w:t>字节}</w:t>
      </w:r>
      <w:r>
        <w:rPr>
          <w:rFonts w:ascii="微软雅黑" w:eastAsia="微软雅黑" w:hAnsi="微软雅黑" w:hint="eastAsia"/>
        </w:rPr>
        <w:t>，</w:t>
      </w:r>
      <w:r>
        <w:rPr>
          <w:rFonts w:ascii="微软雅黑" w:eastAsia="微软雅黑" w:hAnsi="微软雅黑"/>
        </w:rPr>
        <w:t>默认按包。</w:t>
      </w:r>
    </w:p>
    <w:p w14:paraId="16807879" w14:textId="77777777" w:rsidR="008602E8" w:rsidRDefault="008602E8" w:rsidP="008602E8">
      <w:pPr>
        <w:pStyle w:val="af2"/>
        <w:tabs>
          <w:tab w:val="left" w:pos="720"/>
        </w:tabs>
        <w:ind w:left="835" w:firstLineChars="0" w:firstLine="0"/>
        <w:rPr>
          <w:rFonts w:ascii="微软雅黑" w:eastAsia="微软雅黑" w:hAnsi="微软雅黑"/>
        </w:rPr>
      </w:pPr>
      <w:r>
        <w:rPr>
          <w:rFonts w:ascii="微软雅黑" w:eastAsia="微软雅黑" w:hAnsi="微软雅黑" w:hint="eastAsia"/>
        </w:rPr>
        <w:t>当限速类型</w:t>
      </w:r>
      <w:r>
        <w:rPr>
          <w:rFonts w:ascii="微软雅黑" w:eastAsia="微软雅黑" w:hAnsi="微软雅黑"/>
        </w:rPr>
        <w:t>选择“</w:t>
      </w:r>
      <w:r>
        <w:rPr>
          <w:rFonts w:ascii="微软雅黑" w:eastAsia="微软雅黑" w:hAnsi="微软雅黑" w:hint="eastAsia"/>
        </w:rPr>
        <w:t>按</w:t>
      </w:r>
      <w:r>
        <w:rPr>
          <w:rFonts w:ascii="微软雅黑" w:eastAsia="微软雅黑" w:hAnsi="微软雅黑"/>
        </w:rPr>
        <w:t>包”</w:t>
      </w:r>
      <w:r>
        <w:rPr>
          <w:rFonts w:ascii="微软雅黑" w:eastAsia="微软雅黑" w:hAnsi="微软雅黑" w:hint="eastAsia"/>
        </w:rPr>
        <w:t>时</w:t>
      </w:r>
      <w:r>
        <w:rPr>
          <w:rFonts w:ascii="微软雅黑" w:eastAsia="微软雅黑" w:hAnsi="微软雅黑"/>
        </w:rPr>
        <w:t>，</w:t>
      </w:r>
    </w:p>
    <w:p w14:paraId="599A6929" w14:textId="77777777" w:rsidR="008602E8" w:rsidRDefault="008602E8" w:rsidP="00977A3D">
      <w:pPr>
        <w:pStyle w:val="af2"/>
        <w:numPr>
          <w:ilvl w:val="0"/>
          <w:numId w:val="647"/>
        </w:numPr>
        <w:ind w:firstLineChars="0"/>
        <w:rPr>
          <w:rFonts w:ascii="微软雅黑" w:eastAsia="微软雅黑" w:hAnsi="微软雅黑"/>
        </w:rPr>
      </w:pPr>
      <w:r>
        <w:rPr>
          <w:rFonts w:ascii="微软雅黑" w:eastAsia="微软雅黑" w:hAnsi="微软雅黑"/>
        </w:rPr>
        <w:t>B</w:t>
      </w:r>
      <w:r>
        <w:rPr>
          <w:rFonts w:ascii="微软雅黑" w:eastAsia="微软雅黑" w:hAnsi="微软雅黑" w:hint="eastAsia"/>
        </w:rPr>
        <w:t>urst</w:t>
      </w:r>
      <w:r>
        <w:rPr>
          <w:rFonts w:ascii="微软雅黑" w:eastAsia="微软雅黑" w:hAnsi="微软雅黑"/>
        </w:rPr>
        <w:t xml:space="preserve"> Byte</w:t>
      </w:r>
      <w:r w:rsidRPr="00087292">
        <w:rPr>
          <w:rFonts w:ascii="微软雅黑" w:eastAsia="微软雅黑" w:hAnsi="微软雅黑"/>
        </w:rPr>
        <w:t xml:space="preserve"> (bps)</w:t>
      </w:r>
      <w:r w:rsidRPr="00087292">
        <w:rPr>
          <w:rFonts w:ascii="微软雅黑" w:eastAsia="微软雅黑" w:hAnsi="微软雅黑" w:hint="eastAsia"/>
        </w:rPr>
        <w:t>：【text文本框】</w:t>
      </w:r>
      <w:r>
        <w:rPr>
          <w:rFonts w:ascii="微软雅黑" w:eastAsia="微软雅黑" w:hAnsi="微软雅黑" w:hint="eastAsia"/>
        </w:rPr>
        <w:t>设置Burst按包</w:t>
      </w:r>
      <w:r>
        <w:rPr>
          <w:rFonts w:ascii="微软雅黑" w:eastAsia="微软雅黑" w:hAnsi="微软雅黑"/>
        </w:rPr>
        <w:t>时的</w:t>
      </w:r>
      <w:r>
        <w:rPr>
          <w:rFonts w:ascii="微软雅黑" w:eastAsia="微软雅黑" w:hAnsi="微软雅黑" w:hint="eastAsia"/>
        </w:rPr>
        <w:t>速率阈值</w:t>
      </w:r>
      <w:r w:rsidRPr="00087292">
        <w:rPr>
          <w:rFonts w:ascii="微软雅黑" w:eastAsia="微软雅黑" w:hAnsi="微软雅黑" w:hint="eastAsia"/>
        </w:rPr>
        <w:t>，</w:t>
      </w:r>
      <w:r w:rsidRPr="00087292">
        <w:rPr>
          <w:rFonts w:ascii="微软雅黑" w:eastAsia="微软雅黑" w:hAnsi="微软雅黑"/>
        </w:rPr>
        <w:t>取值范围为</w:t>
      </w:r>
      <w:r w:rsidRPr="00087292">
        <w:rPr>
          <w:rFonts w:ascii="微软雅黑" w:eastAsia="微软雅黑" w:hAnsi="微软雅黑" w:hint="eastAsia"/>
        </w:rPr>
        <w:t>128</w:t>
      </w:r>
      <w:r w:rsidRPr="00087292">
        <w:rPr>
          <w:rFonts w:ascii="微软雅黑" w:eastAsia="微软雅黑" w:hAnsi="微软雅黑"/>
        </w:rPr>
        <w:t>-8388480</w:t>
      </w:r>
      <w:r w:rsidRPr="00087292">
        <w:rPr>
          <w:rFonts w:ascii="微软雅黑" w:eastAsia="微软雅黑" w:hAnsi="微软雅黑" w:hint="eastAsia"/>
        </w:rPr>
        <w:t>的整数</w:t>
      </w:r>
      <w:r w:rsidRPr="00087292">
        <w:rPr>
          <w:rFonts w:ascii="微软雅黑" w:eastAsia="微软雅黑" w:hAnsi="微软雅黑"/>
        </w:rPr>
        <w:t>，且必须为</w:t>
      </w:r>
      <w:r w:rsidRPr="00087292">
        <w:rPr>
          <w:rFonts w:ascii="微软雅黑" w:eastAsia="微软雅黑" w:hAnsi="微软雅黑" w:hint="eastAsia"/>
        </w:rPr>
        <w:t>128的</w:t>
      </w:r>
      <w:r w:rsidRPr="00087292">
        <w:rPr>
          <w:rFonts w:ascii="微软雅黑" w:eastAsia="微软雅黑" w:hAnsi="微软雅黑"/>
        </w:rPr>
        <w:t>倍数</w:t>
      </w:r>
      <w:r w:rsidRPr="00087292">
        <w:rPr>
          <w:rFonts w:ascii="微软雅黑" w:eastAsia="微软雅黑" w:hAnsi="微软雅黑" w:hint="eastAsia"/>
        </w:rPr>
        <w:t>，</w:t>
      </w:r>
      <w:r w:rsidRPr="00087292">
        <w:rPr>
          <w:rFonts w:ascii="微软雅黑" w:eastAsia="微软雅黑" w:hAnsi="微软雅黑"/>
        </w:rPr>
        <w:t>默认</w:t>
      </w:r>
      <w:r w:rsidRPr="00087292">
        <w:rPr>
          <w:rFonts w:ascii="微软雅黑" w:eastAsia="微软雅黑" w:hAnsi="微软雅黑" w:hint="eastAsia"/>
        </w:rPr>
        <w:t>8388480</w:t>
      </w:r>
      <w:r w:rsidRPr="00087292">
        <w:rPr>
          <w:rFonts w:ascii="微软雅黑" w:eastAsia="微软雅黑" w:hAnsi="微软雅黑"/>
        </w:rPr>
        <w:t>bps</w:t>
      </w:r>
    </w:p>
    <w:p w14:paraId="13C1345F" w14:textId="77777777" w:rsidR="008602E8" w:rsidRDefault="008602E8" w:rsidP="00977A3D">
      <w:pPr>
        <w:pStyle w:val="af2"/>
        <w:numPr>
          <w:ilvl w:val="0"/>
          <w:numId w:val="647"/>
        </w:numPr>
        <w:ind w:firstLineChars="0"/>
        <w:rPr>
          <w:rFonts w:ascii="微软雅黑" w:eastAsia="微软雅黑" w:hAnsi="微软雅黑"/>
        </w:rPr>
      </w:pPr>
      <w:r>
        <w:rPr>
          <w:rFonts w:ascii="微软雅黑" w:eastAsia="微软雅黑" w:hAnsi="微软雅黑" w:hint="eastAsia"/>
        </w:rPr>
        <w:t>速率阈值 (</w:t>
      </w:r>
      <w:r>
        <w:rPr>
          <w:rFonts w:ascii="微软雅黑" w:eastAsia="微软雅黑" w:hAnsi="微软雅黑"/>
        </w:rPr>
        <w:t>Kbps</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16</w:t>
      </w:r>
      <w:r>
        <w:rPr>
          <w:rFonts w:ascii="微软雅黑" w:eastAsia="微软雅黑" w:hAnsi="微软雅黑"/>
        </w:rPr>
        <w:t>-1000000</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且必须为</w:t>
      </w:r>
      <w:r>
        <w:rPr>
          <w:rFonts w:ascii="微软雅黑" w:eastAsia="微软雅黑" w:hAnsi="微软雅黑" w:hint="eastAsia"/>
        </w:rPr>
        <w:t>16的</w:t>
      </w:r>
      <w:r>
        <w:rPr>
          <w:rFonts w:ascii="微软雅黑" w:eastAsia="微软雅黑" w:hAnsi="微软雅黑"/>
        </w:rPr>
        <w:t>倍数</w:t>
      </w:r>
    </w:p>
    <w:p w14:paraId="7602D841" w14:textId="77777777" w:rsidR="008602E8" w:rsidRDefault="008602E8" w:rsidP="008602E8">
      <w:pPr>
        <w:pStyle w:val="af2"/>
        <w:tabs>
          <w:tab w:val="left" w:pos="720"/>
        </w:tabs>
        <w:ind w:left="835" w:firstLineChars="0" w:firstLine="0"/>
        <w:rPr>
          <w:rFonts w:ascii="微软雅黑" w:eastAsia="微软雅黑" w:hAnsi="微软雅黑"/>
        </w:rPr>
      </w:pPr>
      <w:r>
        <w:rPr>
          <w:rFonts w:ascii="微软雅黑" w:eastAsia="微软雅黑" w:hAnsi="微软雅黑" w:hint="eastAsia"/>
        </w:rPr>
        <w:lastRenderedPageBreak/>
        <w:t>当限速类型</w:t>
      </w:r>
      <w:r>
        <w:rPr>
          <w:rFonts w:ascii="微软雅黑" w:eastAsia="微软雅黑" w:hAnsi="微软雅黑"/>
        </w:rPr>
        <w:t>选择“</w:t>
      </w:r>
      <w:r>
        <w:rPr>
          <w:rFonts w:ascii="微软雅黑" w:eastAsia="微软雅黑" w:hAnsi="微软雅黑" w:hint="eastAsia"/>
        </w:rPr>
        <w:t>按</w:t>
      </w:r>
      <w:r>
        <w:rPr>
          <w:rFonts w:ascii="微软雅黑" w:eastAsia="微软雅黑" w:hAnsi="微软雅黑"/>
        </w:rPr>
        <w:t>字节”</w:t>
      </w:r>
      <w:r>
        <w:rPr>
          <w:rFonts w:ascii="微软雅黑" w:eastAsia="微软雅黑" w:hAnsi="微软雅黑" w:hint="eastAsia"/>
        </w:rPr>
        <w:t>时</w:t>
      </w:r>
      <w:r>
        <w:rPr>
          <w:rFonts w:ascii="微软雅黑" w:eastAsia="微软雅黑" w:hAnsi="微软雅黑"/>
        </w:rPr>
        <w:t>，</w:t>
      </w:r>
    </w:p>
    <w:p w14:paraId="662F3B35" w14:textId="77777777" w:rsidR="008602E8" w:rsidRPr="00087292" w:rsidRDefault="008602E8" w:rsidP="00977A3D">
      <w:pPr>
        <w:pStyle w:val="af2"/>
        <w:numPr>
          <w:ilvl w:val="0"/>
          <w:numId w:val="647"/>
        </w:numPr>
        <w:ind w:firstLineChars="0"/>
        <w:rPr>
          <w:rFonts w:ascii="微软雅黑" w:eastAsia="微软雅黑" w:hAnsi="微软雅黑"/>
        </w:rPr>
      </w:pPr>
      <w:r>
        <w:rPr>
          <w:rFonts w:ascii="微软雅黑" w:eastAsia="微软雅黑" w:hAnsi="微软雅黑" w:hint="eastAsia"/>
        </w:rPr>
        <w:t>Burst</w:t>
      </w:r>
      <w:r>
        <w:rPr>
          <w:rFonts w:ascii="微软雅黑" w:eastAsia="微软雅黑" w:hAnsi="微软雅黑"/>
        </w:rPr>
        <w:t xml:space="preserve"> Packet</w:t>
      </w:r>
      <w:r w:rsidRPr="00087292">
        <w:rPr>
          <w:rFonts w:ascii="微软雅黑" w:eastAsia="微软雅黑" w:hAnsi="微软雅黑"/>
        </w:rPr>
        <w:t xml:space="preserve"> (pps)</w:t>
      </w:r>
      <w:r w:rsidRPr="00087292">
        <w:rPr>
          <w:rFonts w:ascii="微软雅黑" w:eastAsia="微软雅黑" w:hAnsi="微软雅黑" w:hint="eastAsia"/>
        </w:rPr>
        <w:t>：【text文本框】设置</w:t>
      </w:r>
      <w:r>
        <w:rPr>
          <w:rFonts w:ascii="微软雅黑" w:eastAsia="微软雅黑" w:hAnsi="微软雅黑" w:hint="eastAsia"/>
        </w:rPr>
        <w:t>Burst按字节</w:t>
      </w:r>
      <w:r>
        <w:rPr>
          <w:rFonts w:ascii="微软雅黑" w:eastAsia="微软雅黑" w:hAnsi="微软雅黑"/>
        </w:rPr>
        <w:t>时的</w:t>
      </w:r>
      <w:r>
        <w:rPr>
          <w:rFonts w:ascii="微软雅黑" w:eastAsia="微软雅黑" w:hAnsi="微软雅黑" w:hint="eastAsia"/>
        </w:rPr>
        <w:t>速率阈值</w:t>
      </w:r>
      <w:r w:rsidRPr="00087292">
        <w:rPr>
          <w:rFonts w:ascii="微软雅黑" w:eastAsia="微软雅黑" w:hAnsi="微软雅黑"/>
        </w:rPr>
        <w:t>，取值范围为</w:t>
      </w:r>
      <w:r w:rsidRPr="00087292">
        <w:rPr>
          <w:rFonts w:ascii="微软雅黑" w:eastAsia="微软雅黑" w:hAnsi="微软雅黑" w:hint="eastAsia"/>
        </w:rPr>
        <w:t>1</w:t>
      </w:r>
      <w:r w:rsidRPr="00087292">
        <w:rPr>
          <w:rFonts w:ascii="微软雅黑" w:eastAsia="微软雅黑" w:hAnsi="微软雅黑"/>
        </w:rPr>
        <w:t>-65535</w:t>
      </w:r>
      <w:r w:rsidRPr="00087292">
        <w:rPr>
          <w:rFonts w:ascii="微软雅黑" w:eastAsia="微软雅黑" w:hAnsi="微软雅黑" w:hint="eastAsia"/>
        </w:rPr>
        <w:t>的</w:t>
      </w:r>
      <w:r w:rsidRPr="00087292">
        <w:rPr>
          <w:rFonts w:ascii="微软雅黑" w:eastAsia="微软雅黑" w:hAnsi="微软雅黑"/>
        </w:rPr>
        <w:t>整数，默认</w:t>
      </w:r>
      <w:r w:rsidRPr="00087292">
        <w:rPr>
          <w:rFonts w:ascii="微软雅黑" w:eastAsia="微软雅黑" w:hAnsi="微软雅黑" w:hint="eastAsia"/>
        </w:rPr>
        <w:t>10</w:t>
      </w:r>
      <w:r w:rsidRPr="00087292">
        <w:rPr>
          <w:rFonts w:ascii="微软雅黑" w:eastAsia="微软雅黑" w:hAnsi="微软雅黑"/>
        </w:rPr>
        <w:t>pps</w:t>
      </w:r>
    </w:p>
    <w:p w14:paraId="3CFF5B5D" w14:textId="77777777" w:rsidR="008602E8" w:rsidRDefault="008602E8" w:rsidP="00977A3D">
      <w:pPr>
        <w:pStyle w:val="af2"/>
        <w:numPr>
          <w:ilvl w:val="0"/>
          <w:numId w:val="647"/>
        </w:numPr>
        <w:ind w:firstLineChars="0"/>
        <w:rPr>
          <w:rFonts w:ascii="微软雅黑" w:eastAsia="微软雅黑" w:hAnsi="微软雅黑"/>
        </w:rPr>
      </w:pPr>
      <w:r>
        <w:rPr>
          <w:rFonts w:ascii="微软雅黑" w:eastAsia="微软雅黑" w:hAnsi="微软雅黑" w:hint="eastAsia"/>
        </w:rPr>
        <w:t>速率</w:t>
      </w:r>
      <w:r>
        <w:rPr>
          <w:rFonts w:ascii="微软雅黑" w:eastAsia="微软雅黑" w:hAnsi="微软雅黑"/>
        </w:rPr>
        <w:t>阈值</w:t>
      </w:r>
      <w:r>
        <w:rPr>
          <w:rFonts w:ascii="微软雅黑" w:eastAsia="微软雅黑" w:hAnsi="微软雅黑" w:hint="eastAsia"/>
        </w:rPr>
        <w:t xml:space="preserve"> (</w:t>
      </w:r>
      <w:r>
        <w:rPr>
          <w:rFonts w:ascii="微软雅黑" w:eastAsia="微软雅黑" w:hAnsi="微软雅黑"/>
        </w:rPr>
        <w:t>pps</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-262143</w:t>
      </w:r>
      <w:r>
        <w:rPr>
          <w:rFonts w:ascii="微软雅黑" w:eastAsia="微软雅黑" w:hAnsi="微软雅黑" w:hint="eastAsia"/>
        </w:rPr>
        <w:t>的</w:t>
      </w:r>
      <w:r>
        <w:rPr>
          <w:rFonts w:ascii="微软雅黑" w:eastAsia="微软雅黑" w:hAnsi="微软雅黑"/>
        </w:rPr>
        <w:t>整数</w:t>
      </w:r>
    </w:p>
    <w:p w14:paraId="2B60C2F9" w14:textId="77777777" w:rsidR="008602E8" w:rsidRDefault="008602E8" w:rsidP="008602E8">
      <w:pPr>
        <w:rPr>
          <w:rFonts w:ascii="微软雅黑" w:eastAsia="微软雅黑" w:hAnsi="微软雅黑"/>
        </w:rPr>
      </w:pPr>
      <w:r>
        <w:rPr>
          <w:rFonts w:ascii="微软雅黑" w:eastAsia="微软雅黑" w:hAnsi="微软雅黑"/>
        </w:rPr>
        <w:t>限速组列表：</w:t>
      </w:r>
    </w:p>
    <w:p w14:paraId="3A24892C" w14:textId="77777777" w:rsidR="008602E8" w:rsidRDefault="008602E8" w:rsidP="00977A3D">
      <w:pPr>
        <w:pStyle w:val="af2"/>
        <w:numPr>
          <w:ilvl w:val="0"/>
          <w:numId w:val="647"/>
        </w:numPr>
        <w:ind w:firstLineChars="0"/>
        <w:rPr>
          <w:rFonts w:ascii="微软雅黑" w:eastAsia="微软雅黑" w:hAnsi="微软雅黑"/>
        </w:rPr>
      </w:pPr>
      <w:r>
        <w:rPr>
          <w:rFonts w:ascii="微软雅黑" w:eastAsia="微软雅黑" w:hAnsi="微软雅黑"/>
        </w:rPr>
        <w:t>列表显示</w:t>
      </w:r>
      <w:r>
        <w:rPr>
          <w:rFonts w:ascii="微软雅黑" w:eastAsia="微软雅黑" w:hAnsi="微软雅黑" w:hint="eastAsia"/>
        </w:rPr>
        <w:t>3</w:t>
      </w:r>
      <w:r>
        <w:rPr>
          <w:rFonts w:ascii="微软雅黑" w:eastAsia="微软雅黑" w:hAnsi="微软雅黑"/>
        </w:rPr>
        <w:t>2个限速组</w:t>
      </w:r>
      <w:r>
        <w:rPr>
          <w:rFonts w:ascii="微软雅黑" w:eastAsia="微软雅黑" w:hAnsi="微软雅黑" w:hint="eastAsia"/>
        </w:rPr>
        <w:t>、</w:t>
      </w:r>
      <w:r>
        <w:rPr>
          <w:rFonts w:ascii="微软雅黑" w:eastAsia="微软雅黑" w:hAnsi="微软雅黑"/>
        </w:rPr>
        <w:t>限速类型</w:t>
      </w:r>
      <w:r>
        <w:rPr>
          <w:rFonts w:ascii="微软雅黑" w:eastAsia="微软雅黑" w:hAnsi="微软雅黑" w:hint="eastAsia"/>
        </w:rPr>
        <w:t>、</w:t>
      </w:r>
      <w:r>
        <w:rPr>
          <w:rFonts w:ascii="微软雅黑" w:eastAsia="微软雅黑" w:hAnsi="微软雅黑"/>
        </w:rPr>
        <w:t>Burst</w:t>
      </w:r>
      <w:r>
        <w:rPr>
          <w:rFonts w:ascii="微软雅黑" w:eastAsia="微软雅黑" w:hAnsi="微软雅黑" w:hint="eastAsia"/>
        </w:rPr>
        <w:t>阈值</w:t>
      </w:r>
      <w:r>
        <w:rPr>
          <w:rFonts w:ascii="微软雅黑" w:eastAsia="微软雅黑" w:hAnsi="微软雅黑"/>
        </w:rPr>
        <w:t>（</w:t>
      </w:r>
      <w:r>
        <w:rPr>
          <w:rFonts w:ascii="微软雅黑" w:eastAsia="微软雅黑" w:hAnsi="微软雅黑" w:hint="eastAsia"/>
        </w:rPr>
        <w:t>带单位</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速率阈值（</w:t>
      </w:r>
      <w:r>
        <w:rPr>
          <w:rFonts w:ascii="微软雅黑" w:eastAsia="微软雅黑" w:hAnsi="微软雅黑" w:hint="eastAsia"/>
        </w:rPr>
        <w:t>带</w:t>
      </w:r>
      <w:r>
        <w:rPr>
          <w:rFonts w:ascii="微软雅黑" w:eastAsia="微软雅黑" w:hAnsi="微软雅黑"/>
        </w:rPr>
        <w:t>单位）</w:t>
      </w:r>
    </w:p>
    <w:p w14:paraId="26AF3819" w14:textId="77777777" w:rsidR="008602E8" w:rsidRPr="00C22477" w:rsidRDefault="008602E8" w:rsidP="00977A3D">
      <w:pPr>
        <w:pStyle w:val="af2"/>
        <w:numPr>
          <w:ilvl w:val="0"/>
          <w:numId w:val="64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单个编辑</w:t>
      </w:r>
    </w:p>
    <w:p w14:paraId="3B898917" w14:textId="77777777" w:rsidR="008602E8" w:rsidRDefault="008602E8">
      <w:pPr>
        <w:rPr>
          <w:rFonts w:ascii="微软雅黑" w:eastAsia="微软雅黑" w:hAnsi="微软雅黑"/>
        </w:rPr>
      </w:pPr>
    </w:p>
    <w:p w14:paraId="61454B28" w14:textId="77777777" w:rsidR="0076630D" w:rsidRDefault="00D7272D">
      <w:pPr>
        <w:pStyle w:val="20"/>
        <w:numPr>
          <w:ilvl w:val="1"/>
          <w:numId w:val="1"/>
        </w:numPr>
        <w:rPr>
          <w:rFonts w:ascii="微软雅黑" w:eastAsia="微软雅黑" w:hAnsi="微软雅黑"/>
          <w:szCs w:val="24"/>
        </w:rPr>
      </w:pPr>
      <w:bookmarkStart w:id="423" w:name="_IP源防护/IP_Source_Guard(FP1B)"/>
      <w:bookmarkStart w:id="424" w:name="_Toc149138861"/>
      <w:bookmarkEnd w:id="423"/>
      <w:r>
        <w:rPr>
          <w:rFonts w:ascii="微软雅黑" w:eastAsia="微软雅黑" w:hAnsi="微软雅黑"/>
          <w:szCs w:val="24"/>
        </w:rPr>
        <w:t>IP源防护</w:t>
      </w:r>
      <w:r>
        <w:rPr>
          <w:rFonts w:ascii="微软雅黑" w:eastAsia="微软雅黑" w:hAnsi="微软雅黑" w:hint="eastAsia"/>
          <w:szCs w:val="24"/>
        </w:rPr>
        <w:t>/</w:t>
      </w:r>
      <w:r>
        <w:rPr>
          <w:rFonts w:ascii="微软雅黑" w:eastAsia="微软雅黑" w:hAnsi="微软雅黑"/>
          <w:szCs w:val="24"/>
        </w:rPr>
        <w:t>IP Source Guard</w:t>
      </w:r>
      <w:r>
        <w:rPr>
          <w:rFonts w:ascii="微软雅黑" w:eastAsia="微软雅黑" w:hAnsi="微软雅黑"/>
          <w:color w:val="EEECE1" w:themeColor="background2"/>
          <w:highlight w:val="red"/>
        </w:rPr>
        <w:t>(FP1B)</w:t>
      </w:r>
      <w:bookmarkEnd w:id="424"/>
    </w:p>
    <w:p w14:paraId="3A6128FB" w14:textId="77777777" w:rsidR="0076630D" w:rsidRDefault="00D7272D">
      <w:pPr>
        <w:rPr>
          <w:rFonts w:ascii="微软雅黑" w:eastAsia="微软雅黑" w:hAnsi="微软雅黑"/>
        </w:rPr>
      </w:pPr>
      <w:r>
        <w:rPr>
          <w:rFonts w:ascii="微软雅黑" w:eastAsia="微软雅黑" w:hAnsi="微软雅黑" w:hint="eastAsia"/>
        </w:rPr>
        <w:t>【功能概述】</w:t>
      </w:r>
    </w:p>
    <w:p w14:paraId="3C6DEACB" w14:textId="77777777" w:rsidR="0076630D" w:rsidRDefault="00D7272D">
      <w:pPr>
        <w:ind w:firstLine="420"/>
        <w:rPr>
          <w:rFonts w:ascii="微软雅黑" w:eastAsia="微软雅黑" w:hAnsi="微软雅黑"/>
        </w:rPr>
      </w:pPr>
      <w:r>
        <w:rPr>
          <w:rFonts w:ascii="微软雅黑" w:eastAsia="微软雅黑" w:hAnsi="微软雅黑"/>
        </w:rPr>
        <w:t>IP源防护攻击</w:t>
      </w:r>
      <w:r>
        <w:rPr>
          <w:rFonts w:ascii="微软雅黑" w:eastAsia="微软雅黑" w:hAnsi="微软雅黑" w:hint="eastAsia"/>
        </w:rPr>
        <w:t>是</w:t>
      </w:r>
      <w:r>
        <w:rPr>
          <w:rFonts w:ascii="微软雅黑" w:eastAsia="微软雅黑" w:hAnsi="微软雅黑"/>
        </w:rPr>
        <w:t>一种基于二层接口的源IP地址过滤技术，它能够防止恶意主机伪造合法主机的IP地址来仿冒合法主机，还能确保非授权主机不能</w:t>
      </w:r>
      <w:r>
        <w:rPr>
          <w:rFonts w:ascii="微软雅黑" w:eastAsia="微软雅黑" w:hAnsi="微软雅黑" w:hint="eastAsia"/>
        </w:rPr>
        <w:t>通过</w:t>
      </w:r>
      <w:r>
        <w:rPr>
          <w:rFonts w:ascii="微软雅黑" w:eastAsia="微软雅黑" w:hAnsi="微软雅黑"/>
        </w:rPr>
        <w:t>自己制定IP地址的方式来访问网络或攻击网络。</w:t>
      </w:r>
    </w:p>
    <w:p w14:paraId="5FD53DC5" w14:textId="77777777" w:rsidR="0076630D" w:rsidRDefault="00D7272D">
      <w:pPr>
        <w:ind w:firstLine="420"/>
        <w:rPr>
          <w:rFonts w:ascii="微软雅黑" w:eastAsia="微软雅黑" w:hAnsi="微软雅黑"/>
        </w:rPr>
      </w:pPr>
      <w:r>
        <w:rPr>
          <w:rFonts w:ascii="微软雅黑" w:eastAsia="微软雅黑" w:hAnsi="微软雅黑"/>
        </w:rPr>
        <w:t>IPSG利用绑定表</w:t>
      </w:r>
      <w:r>
        <w:rPr>
          <w:rFonts w:ascii="微软雅黑" w:eastAsia="微软雅黑" w:hAnsi="微软雅黑" w:hint="eastAsia"/>
        </w:rPr>
        <w:t>（源</w:t>
      </w:r>
      <w:r>
        <w:rPr>
          <w:rFonts w:ascii="微软雅黑" w:eastAsia="微软雅黑" w:hAnsi="微软雅黑"/>
        </w:rPr>
        <w:t>IP地址、源MAC地址、所属VLAN、</w:t>
      </w:r>
      <w:r>
        <w:rPr>
          <w:rFonts w:ascii="微软雅黑" w:eastAsia="微软雅黑" w:hAnsi="微软雅黑" w:hint="eastAsia"/>
        </w:rPr>
        <w:t>入</w:t>
      </w:r>
      <w:r>
        <w:rPr>
          <w:rFonts w:ascii="微软雅黑" w:eastAsia="微软雅黑" w:hAnsi="微软雅黑"/>
        </w:rPr>
        <w:t>接口的绑定</w:t>
      </w:r>
      <w:r>
        <w:rPr>
          <w:rFonts w:ascii="微软雅黑" w:eastAsia="微软雅黑" w:hAnsi="微软雅黑" w:hint="eastAsia"/>
        </w:rPr>
        <w:t>）去</w:t>
      </w:r>
      <w:r>
        <w:rPr>
          <w:rFonts w:ascii="微软雅黑" w:eastAsia="微软雅黑" w:hAnsi="微软雅黑"/>
        </w:rPr>
        <w:t>匹配检查二层接口上收到的IP报文，只有匹配绑定表的报文才允许</w:t>
      </w:r>
      <w:r>
        <w:rPr>
          <w:rFonts w:ascii="微软雅黑" w:eastAsia="微软雅黑" w:hAnsi="微软雅黑" w:hint="eastAsia"/>
        </w:rPr>
        <w:t>通过</w:t>
      </w:r>
      <w:r>
        <w:rPr>
          <w:rFonts w:ascii="微软雅黑" w:eastAsia="微软雅黑" w:hAnsi="微软雅黑"/>
        </w:rPr>
        <w:t>，其他报文将被丢弃。</w:t>
      </w:r>
      <w:r>
        <w:rPr>
          <w:rFonts w:ascii="微软雅黑" w:eastAsia="微软雅黑" w:hAnsi="微软雅黑" w:hint="eastAsia"/>
        </w:rPr>
        <w:t>绑定表</w:t>
      </w:r>
      <w:r>
        <w:rPr>
          <w:rFonts w:ascii="微软雅黑" w:eastAsia="微软雅黑" w:hAnsi="微软雅黑"/>
        </w:rPr>
        <w:t>分为静态和动态</w:t>
      </w:r>
      <w:r>
        <w:rPr>
          <w:rFonts w:ascii="微软雅黑" w:eastAsia="微软雅黑" w:hAnsi="微软雅黑" w:hint="eastAsia"/>
        </w:rPr>
        <w:t>2种</w:t>
      </w:r>
      <w:r>
        <w:rPr>
          <w:rFonts w:ascii="微软雅黑" w:eastAsia="微软雅黑" w:hAnsi="微软雅黑"/>
        </w:rPr>
        <w:t>。</w:t>
      </w:r>
    </w:p>
    <w:tbl>
      <w:tblPr>
        <w:tblW w:w="10349"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3969"/>
        <w:gridCol w:w="4536"/>
      </w:tblGrid>
      <w:tr w:rsidR="0076630D" w14:paraId="16B2E4E6" w14:textId="77777777">
        <w:tc>
          <w:tcPr>
            <w:tcW w:w="1844" w:type="dxa"/>
          </w:tcPr>
          <w:p w14:paraId="12AF881C" w14:textId="77777777" w:rsidR="0076630D" w:rsidRDefault="00D7272D">
            <w:pPr>
              <w:rPr>
                <w:rFonts w:asciiTheme="minorEastAsia" w:hAnsiTheme="minorEastAsia"/>
              </w:rPr>
            </w:pPr>
            <w:r>
              <w:rPr>
                <w:rFonts w:asciiTheme="minorEastAsia" w:hAnsiTheme="minorEastAsia" w:hint="eastAsia"/>
              </w:rPr>
              <w:t>绑定表类型</w:t>
            </w:r>
          </w:p>
        </w:tc>
        <w:tc>
          <w:tcPr>
            <w:tcW w:w="3969" w:type="dxa"/>
          </w:tcPr>
          <w:p w14:paraId="73054FF8" w14:textId="77777777" w:rsidR="0076630D" w:rsidRDefault="00D7272D">
            <w:pPr>
              <w:rPr>
                <w:rFonts w:asciiTheme="minorEastAsia" w:hAnsiTheme="minorEastAsia"/>
              </w:rPr>
            </w:pPr>
            <w:r>
              <w:rPr>
                <w:rFonts w:asciiTheme="minorEastAsia" w:hAnsiTheme="minorEastAsia" w:hint="eastAsia"/>
              </w:rPr>
              <w:t>生成过程</w:t>
            </w:r>
          </w:p>
        </w:tc>
        <w:tc>
          <w:tcPr>
            <w:tcW w:w="4536" w:type="dxa"/>
          </w:tcPr>
          <w:p w14:paraId="2DD9C6F8" w14:textId="77777777" w:rsidR="0076630D" w:rsidRDefault="00D7272D">
            <w:pPr>
              <w:rPr>
                <w:rFonts w:asciiTheme="minorEastAsia" w:hAnsiTheme="minorEastAsia"/>
              </w:rPr>
            </w:pPr>
            <w:r>
              <w:rPr>
                <w:rFonts w:asciiTheme="minorEastAsia" w:hAnsiTheme="minorEastAsia" w:hint="eastAsia"/>
              </w:rPr>
              <w:t>适用场景</w:t>
            </w:r>
          </w:p>
        </w:tc>
      </w:tr>
      <w:tr w:rsidR="0076630D" w14:paraId="43D099C3" w14:textId="77777777">
        <w:tc>
          <w:tcPr>
            <w:tcW w:w="1844" w:type="dxa"/>
          </w:tcPr>
          <w:p w14:paraId="680405FF" w14:textId="77777777" w:rsidR="0076630D" w:rsidRDefault="00D7272D">
            <w:pPr>
              <w:rPr>
                <w:rFonts w:asciiTheme="minorEastAsia" w:hAnsiTheme="minorEastAsia"/>
              </w:rPr>
            </w:pPr>
            <w:r>
              <w:rPr>
                <w:rFonts w:asciiTheme="minorEastAsia" w:hAnsiTheme="minorEastAsia" w:hint="eastAsia"/>
              </w:rPr>
              <w:t>静态</w:t>
            </w:r>
            <w:r>
              <w:rPr>
                <w:rFonts w:asciiTheme="minorEastAsia" w:hAnsiTheme="minorEastAsia"/>
              </w:rPr>
              <w:t>绑定表</w:t>
            </w:r>
          </w:p>
        </w:tc>
        <w:tc>
          <w:tcPr>
            <w:tcW w:w="3969" w:type="dxa"/>
          </w:tcPr>
          <w:p w14:paraId="7D66FB8C" w14:textId="77777777" w:rsidR="0076630D" w:rsidRDefault="00D7272D">
            <w:pPr>
              <w:rPr>
                <w:rFonts w:asciiTheme="minorEastAsia" w:hAnsiTheme="minorEastAsia"/>
              </w:rPr>
            </w:pPr>
            <w:r>
              <w:rPr>
                <w:rFonts w:asciiTheme="minorEastAsia" w:hAnsiTheme="minorEastAsia" w:hint="eastAsia"/>
              </w:rPr>
              <w:t>由</w:t>
            </w:r>
            <w:r>
              <w:rPr>
                <w:rFonts w:asciiTheme="minorEastAsia" w:hAnsiTheme="minorEastAsia"/>
              </w:rPr>
              <w:t>用户手工配置添加</w:t>
            </w:r>
          </w:p>
        </w:tc>
        <w:tc>
          <w:tcPr>
            <w:tcW w:w="4536" w:type="dxa"/>
          </w:tcPr>
          <w:p w14:paraId="72CD29FC" w14:textId="77777777" w:rsidR="0076630D" w:rsidRDefault="00D7272D">
            <w:pPr>
              <w:rPr>
                <w:rFonts w:asciiTheme="minorEastAsia" w:hAnsiTheme="minorEastAsia"/>
              </w:rPr>
            </w:pPr>
            <w:r>
              <w:rPr>
                <w:rFonts w:asciiTheme="minorEastAsia" w:hAnsiTheme="minorEastAsia" w:hint="eastAsia"/>
              </w:rPr>
              <w:t>针对</w:t>
            </w:r>
            <w:r>
              <w:rPr>
                <w:rFonts w:asciiTheme="minorEastAsia" w:hAnsiTheme="minorEastAsia"/>
              </w:rPr>
              <w:t>IPv4</w:t>
            </w:r>
            <w:r>
              <w:rPr>
                <w:rFonts w:asciiTheme="minorEastAsia" w:hAnsiTheme="minorEastAsia" w:hint="eastAsia"/>
              </w:rPr>
              <w:t>和</w:t>
            </w:r>
            <w:r>
              <w:rPr>
                <w:rFonts w:asciiTheme="minorEastAsia" w:hAnsiTheme="minorEastAsia"/>
              </w:rPr>
              <w:t>IPv6主机，适用于主机数较少且主机使用静态IP地址的场景</w:t>
            </w:r>
          </w:p>
        </w:tc>
      </w:tr>
      <w:tr w:rsidR="0076630D" w14:paraId="3F3761DA" w14:textId="77777777">
        <w:tc>
          <w:tcPr>
            <w:tcW w:w="1844" w:type="dxa"/>
          </w:tcPr>
          <w:p w14:paraId="34A7B95D" w14:textId="77777777" w:rsidR="0076630D" w:rsidRDefault="00D7272D">
            <w:pPr>
              <w:rPr>
                <w:rFonts w:asciiTheme="minorEastAsia" w:hAnsiTheme="minorEastAsia"/>
              </w:rPr>
            </w:pPr>
            <w:r>
              <w:rPr>
                <w:rFonts w:asciiTheme="minorEastAsia" w:hAnsiTheme="minorEastAsia" w:hint="eastAsia"/>
              </w:rPr>
              <w:t>DHCP</w:t>
            </w:r>
            <w:r>
              <w:rPr>
                <w:rFonts w:asciiTheme="minorEastAsia" w:hAnsiTheme="minorEastAsia"/>
              </w:rPr>
              <w:t xml:space="preserve"> Snooping动态绑定表</w:t>
            </w:r>
            <w:r>
              <w:rPr>
                <w:rFonts w:asciiTheme="minorEastAsia" w:hAnsiTheme="minorEastAsia" w:hint="eastAsia"/>
              </w:rPr>
              <w:t>（1）</w:t>
            </w:r>
          </w:p>
        </w:tc>
        <w:tc>
          <w:tcPr>
            <w:tcW w:w="3969" w:type="dxa"/>
          </w:tcPr>
          <w:p w14:paraId="217EF15D" w14:textId="77777777" w:rsidR="0076630D" w:rsidRDefault="00D7272D">
            <w:pPr>
              <w:rPr>
                <w:rFonts w:asciiTheme="minorEastAsia" w:hAnsiTheme="minorEastAsia"/>
              </w:rPr>
            </w:pPr>
            <w:r>
              <w:rPr>
                <w:rFonts w:asciiTheme="minorEastAsia" w:hAnsiTheme="minorEastAsia" w:hint="eastAsia"/>
              </w:rPr>
              <w:t>配置</w:t>
            </w:r>
            <w:r>
              <w:rPr>
                <w:rFonts w:asciiTheme="minorEastAsia" w:hAnsiTheme="minorEastAsia"/>
              </w:rPr>
              <w:t>DHCP Snooping功能后，DHCP主机</w:t>
            </w:r>
            <w:r>
              <w:rPr>
                <w:rFonts w:asciiTheme="minorEastAsia" w:hAnsiTheme="minorEastAsia" w:hint="eastAsia"/>
              </w:rPr>
              <w:t>动态获取</w:t>
            </w:r>
            <w:r>
              <w:rPr>
                <w:rFonts w:asciiTheme="minorEastAsia" w:hAnsiTheme="minorEastAsia"/>
              </w:rPr>
              <w:t>IP地址时，设备根据DHCP服务器发送的DHCP回复报文动态生成</w:t>
            </w:r>
          </w:p>
        </w:tc>
        <w:tc>
          <w:tcPr>
            <w:tcW w:w="4536" w:type="dxa"/>
          </w:tcPr>
          <w:p w14:paraId="1DFE48B1" w14:textId="77777777" w:rsidR="0076630D" w:rsidRDefault="00D7272D">
            <w:pPr>
              <w:rPr>
                <w:rFonts w:asciiTheme="minorEastAsia" w:hAnsiTheme="minorEastAsia"/>
              </w:rPr>
            </w:pPr>
            <w:r>
              <w:rPr>
                <w:rFonts w:asciiTheme="minorEastAsia" w:hAnsiTheme="minorEastAsia" w:hint="eastAsia"/>
              </w:rPr>
              <w:t>针对</w:t>
            </w:r>
            <w:r>
              <w:rPr>
                <w:rFonts w:asciiTheme="minorEastAsia" w:hAnsiTheme="minorEastAsia"/>
              </w:rPr>
              <w:t>IPv4</w:t>
            </w:r>
            <w:r>
              <w:rPr>
                <w:rFonts w:asciiTheme="minorEastAsia" w:hAnsiTheme="minorEastAsia" w:hint="eastAsia"/>
              </w:rPr>
              <w:t>和</w:t>
            </w:r>
            <w:r>
              <w:rPr>
                <w:rFonts w:asciiTheme="minorEastAsia" w:hAnsiTheme="minorEastAsia"/>
              </w:rPr>
              <w:t>IPv6主机，适用于主机数较多且主机从DHCP服务器获取IP地址的场景</w:t>
            </w:r>
          </w:p>
        </w:tc>
      </w:tr>
      <w:tr w:rsidR="0076630D" w14:paraId="5417E124" w14:textId="77777777">
        <w:tc>
          <w:tcPr>
            <w:tcW w:w="1844" w:type="dxa"/>
          </w:tcPr>
          <w:p w14:paraId="4AB1C0D6" w14:textId="77777777" w:rsidR="0076630D" w:rsidRDefault="00D7272D">
            <w:pPr>
              <w:rPr>
                <w:rFonts w:asciiTheme="minorEastAsia" w:hAnsiTheme="minorEastAsia"/>
              </w:rPr>
            </w:pPr>
            <w:r>
              <w:rPr>
                <w:rFonts w:asciiTheme="minorEastAsia" w:hAnsiTheme="minorEastAsia" w:hint="eastAsia"/>
              </w:rPr>
              <w:t>DHCP</w:t>
            </w:r>
            <w:r>
              <w:rPr>
                <w:rFonts w:asciiTheme="minorEastAsia" w:hAnsiTheme="minorEastAsia"/>
              </w:rPr>
              <w:t xml:space="preserve"> Snooping动态绑定表（</w:t>
            </w:r>
            <w:r>
              <w:rPr>
                <w:rFonts w:asciiTheme="minorEastAsia" w:hAnsiTheme="minorEastAsia" w:hint="eastAsia"/>
              </w:rPr>
              <w:t>2</w:t>
            </w:r>
            <w:r>
              <w:rPr>
                <w:rFonts w:asciiTheme="minorEastAsia" w:hAnsiTheme="minorEastAsia"/>
              </w:rPr>
              <w:t>）</w:t>
            </w:r>
          </w:p>
        </w:tc>
        <w:tc>
          <w:tcPr>
            <w:tcW w:w="3969" w:type="dxa"/>
          </w:tcPr>
          <w:p w14:paraId="203FA703" w14:textId="77777777" w:rsidR="0076630D" w:rsidRDefault="00D7272D">
            <w:pPr>
              <w:rPr>
                <w:rFonts w:asciiTheme="minorEastAsia" w:hAnsiTheme="minorEastAsia"/>
              </w:rPr>
            </w:pPr>
            <w:r>
              <w:rPr>
                <w:rFonts w:asciiTheme="minorEastAsia" w:hAnsiTheme="minorEastAsia" w:hint="eastAsia"/>
              </w:rPr>
              <w:t>802.1</w:t>
            </w:r>
            <w:r>
              <w:rPr>
                <w:rFonts w:asciiTheme="minorEastAsia" w:hAnsiTheme="minorEastAsia"/>
              </w:rPr>
              <w:t>X用户认证过程中，设备根据认证用户的信息生成</w:t>
            </w:r>
          </w:p>
        </w:tc>
        <w:tc>
          <w:tcPr>
            <w:tcW w:w="4536" w:type="dxa"/>
          </w:tcPr>
          <w:p w14:paraId="44F6ECB1" w14:textId="77777777" w:rsidR="0076630D" w:rsidRDefault="00D7272D">
            <w:pPr>
              <w:rPr>
                <w:rFonts w:asciiTheme="minorEastAsia" w:hAnsiTheme="minorEastAsia"/>
              </w:rPr>
            </w:pPr>
            <w:r>
              <w:rPr>
                <w:rFonts w:asciiTheme="minorEastAsia" w:hAnsiTheme="minorEastAsia" w:hint="eastAsia"/>
              </w:rPr>
              <w:t>针对</w:t>
            </w:r>
            <w:r>
              <w:rPr>
                <w:rFonts w:asciiTheme="minorEastAsia" w:hAnsiTheme="minorEastAsia"/>
              </w:rPr>
              <w:t>IPv4</w:t>
            </w:r>
            <w:r>
              <w:rPr>
                <w:rFonts w:asciiTheme="minorEastAsia" w:hAnsiTheme="minorEastAsia" w:hint="eastAsia"/>
              </w:rPr>
              <w:t>和</w:t>
            </w:r>
            <w:r>
              <w:rPr>
                <w:rFonts w:asciiTheme="minorEastAsia" w:hAnsiTheme="minorEastAsia"/>
              </w:rPr>
              <w:t>IPv6主机，适用于主机数较多、主机使用</w:t>
            </w:r>
            <w:r>
              <w:rPr>
                <w:rFonts w:asciiTheme="minorEastAsia" w:hAnsiTheme="minorEastAsia" w:hint="eastAsia"/>
              </w:rPr>
              <w:t>静态</w:t>
            </w:r>
            <w:r>
              <w:rPr>
                <w:rFonts w:asciiTheme="minorEastAsia" w:hAnsiTheme="minorEastAsia"/>
              </w:rPr>
              <w:t>IP地址、并且网络中部署了</w:t>
            </w:r>
            <w:r>
              <w:rPr>
                <w:rFonts w:asciiTheme="minorEastAsia" w:hAnsiTheme="minorEastAsia" w:hint="eastAsia"/>
              </w:rPr>
              <w:t>802.1</w:t>
            </w:r>
            <w:r>
              <w:rPr>
                <w:rFonts w:asciiTheme="minorEastAsia" w:hAnsiTheme="minorEastAsia"/>
              </w:rPr>
              <w:t>X认证</w:t>
            </w:r>
            <w:r>
              <w:rPr>
                <w:rFonts w:asciiTheme="minorEastAsia" w:hAnsiTheme="minorEastAsia" w:hint="eastAsia"/>
              </w:rPr>
              <w:t>的</w:t>
            </w:r>
            <w:r>
              <w:rPr>
                <w:rFonts w:asciiTheme="minorEastAsia" w:hAnsiTheme="minorEastAsia"/>
              </w:rPr>
              <w:t>场景。</w:t>
            </w:r>
          </w:p>
          <w:p w14:paraId="4FE30A88" w14:textId="77777777" w:rsidR="0076630D" w:rsidRDefault="00D7272D">
            <w:pPr>
              <w:rPr>
                <w:rFonts w:asciiTheme="minorEastAsia" w:hAnsiTheme="minorEastAsia"/>
              </w:rPr>
            </w:pPr>
            <w:r>
              <w:rPr>
                <w:rFonts w:asciiTheme="minorEastAsia" w:hAnsiTheme="minorEastAsia" w:hint="eastAsia"/>
              </w:rPr>
              <w:t>该生成方式</w:t>
            </w:r>
            <w:r>
              <w:rPr>
                <w:rFonts w:asciiTheme="minorEastAsia" w:hAnsiTheme="minorEastAsia"/>
              </w:rPr>
              <w:t>的表项不可开，建议配置静态绑定表</w:t>
            </w:r>
          </w:p>
        </w:tc>
      </w:tr>
      <w:tr w:rsidR="0076630D" w14:paraId="69E00751" w14:textId="77777777">
        <w:tc>
          <w:tcPr>
            <w:tcW w:w="1844" w:type="dxa"/>
          </w:tcPr>
          <w:p w14:paraId="332504D6" w14:textId="77777777" w:rsidR="0076630D" w:rsidRDefault="00D7272D">
            <w:pPr>
              <w:rPr>
                <w:rFonts w:asciiTheme="minorEastAsia" w:hAnsiTheme="minorEastAsia"/>
              </w:rPr>
            </w:pPr>
            <w:r>
              <w:rPr>
                <w:rFonts w:asciiTheme="minorEastAsia" w:hAnsiTheme="minorEastAsia" w:hint="eastAsia"/>
              </w:rPr>
              <w:lastRenderedPageBreak/>
              <w:t>ND</w:t>
            </w:r>
            <w:r>
              <w:rPr>
                <w:rFonts w:asciiTheme="minorEastAsia" w:hAnsiTheme="minorEastAsia"/>
              </w:rPr>
              <w:t xml:space="preserve"> Snooping动态绑定表</w:t>
            </w:r>
          </w:p>
        </w:tc>
        <w:tc>
          <w:tcPr>
            <w:tcW w:w="3969" w:type="dxa"/>
          </w:tcPr>
          <w:p w14:paraId="2E3748A8" w14:textId="77777777" w:rsidR="0076630D" w:rsidRDefault="00D7272D">
            <w:pPr>
              <w:rPr>
                <w:rFonts w:asciiTheme="minorEastAsia" w:hAnsiTheme="minorEastAsia"/>
              </w:rPr>
            </w:pPr>
            <w:r>
              <w:rPr>
                <w:rFonts w:asciiTheme="minorEastAsia" w:hAnsiTheme="minorEastAsia" w:hint="eastAsia"/>
              </w:rPr>
              <w:t>配置</w:t>
            </w:r>
            <w:r>
              <w:rPr>
                <w:rFonts w:asciiTheme="minorEastAsia" w:hAnsiTheme="minorEastAsia"/>
              </w:rPr>
              <w:t>ND Snooping功能后，设备通过侦听用户用于重复地质检测的NS（</w:t>
            </w:r>
            <w:r>
              <w:rPr>
                <w:rFonts w:asciiTheme="minorEastAsia" w:hAnsiTheme="minorEastAsia" w:hint="eastAsia"/>
              </w:rPr>
              <w:t>Neighbor</w:t>
            </w:r>
            <w:r>
              <w:rPr>
                <w:rFonts w:asciiTheme="minorEastAsia" w:hAnsiTheme="minorEastAsia"/>
              </w:rPr>
              <w:t xml:space="preserve"> Solicitation）</w:t>
            </w:r>
            <w:r>
              <w:rPr>
                <w:rFonts w:asciiTheme="minorEastAsia" w:hAnsiTheme="minorEastAsia" w:hint="eastAsia"/>
              </w:rPr>
              <w:t>报文</w:t>
            </w:r>
            <w:r>
              <w:rPr>
                <w:rFonts w:asciiTheme="minorEastAsia" w:hAnsiTheme="minorEastAsia"/>
              </w:rPr>
              <w:t>来建立</w:t>
            </w:r>
          </w:p>
        </w:tc>
        <w:tc>
          <w:tcPr>
            <w:tcW w:w="4536" w:type="dxa"/>
          </w:tcPr>
          <w:p w14:paraId="19EB1061" w14:textId="77777777" w:rsidR="0076630D" w:rsidRDefault="00D7272D">
            <w:pPr>
              <w:rPr>
                <w:rFonts w:asciiTheme="minorEastAsia" w:hAnsiTheme="minorEastAsia"/>
              </w:rPr>
            </w:pPr>
            <w:r>
              <w:rPr>
                <w:rFonts w:asciiTheme="minorEastAsia" w:hAnsiTheme="minorEastAsia" w:hint="eastAsia"/>
              </w:rPr>
              <w:t>仅</w:t>
            </w:r>
            <w:r>
              <w:rPr>
                <w:rFonts w:asciiTheme="minorEastAsia" w:hAnsiTheme="minorEastAsia"/>
              </w:rPr>
              <w:t>针对IPv6主机，适用于主机数较多的场景</w:t>
            </w:r>
          </w:p>
        </w:tc>
      </w:tr>
    </w:tbl>
    <w:p w14:paraId="5285A377" w14:textId="77777777" w:rsidR="0076630D" w:rsidRDefault="00D7272D">
      <w:pPr>
        <w:ind w:firstLine="420"/>
        <w:rPr>
          <w:rFonts w:ascii="微软雅黑" w:eastAsia="微软雅黑" w:hAnsi="微软雅黑"/>
        </w:rPr>
      </w:pPr>
      <w:r>
        <w:rPr>
          <w:rFonts w:ascii="微软雅黑" w:eastAsia="微软雅黑" w:hAnsi="微软雅黑" w:hint="eastAsia"/>
        </w:rPr>
        <w:t>绑定表</w:t>
      </w:r>
      <w:r>
        <w:rPr>
          <w:rFonts w:ascii="微软雅黑" w:eastAsia="微软雅黑" w:hAnsi="微软雅黑"/>
        </w:rPr>
        <w:t>生成后，IPSG基于绑定表向指定接口下发ACL，由该ACL来匹配检查所有IP报文。主机发送的</w:t>
      </w:r>
      <w:r>
        <w:rPr>
          <w:rFonts w:ascii="微软雅黑" w:eastAsia="微软雅黑" w:hAnsi="微软雅黑" w:hint="eastAsia"/>
        </w:rPr>
        <w:t>报文</w:t>
      </w:r>
      <w:r>
        <w:rPr>
          <w:rFonts w:ascii="微软雅黑" w:eastAsia="微软雅黑" w:hAnsi="微软雅黑"/>
        </w:rPr>
        <w:t>，只有匹配绑定表</w:t>
      </w:r>
      <w:r>
        <w:rPr>
          <w:rFonts w:ascii="微软雅黑" w:eastAsia="微软雅黑" w:hAnsi="微软雅黑" w:hint="eastAsia"/>
        </w:rPr>
        <w:t>才会允许通过</w:t>
      </w:r>
      <w:r>
        <w:rPr>
          <w:rFonts w:ascii="微软雅黑" w:eastAsia="微软雅黑" w:hAnsi="微软雅黑"/>
        </w:rPr>
        <w:t>，不匹配的报文</w:t>
      </w:r>
      <w:r>
        <w:rPr>
          <w:rFonts w:ascii="微软雅黑" w:eastAsia="微软雅黑" w:hAnsi="微软雅黑" w:hint="eastAsia"/>
        </w:rPr>
        <w:t>都</w:t>
      </w:r>
      <w:r>
        <w:rPr>
          <w:rFonts w:ascii="微软雅黑" w:eastAsia="微软雅黑" w:hAnsi="微软雅黑"/>
        </w:rPr>
        <w:t>将被丢弃。当绑定表</w:t>
      </w:r>
      <w:r>
        <w:rPr>
          <w:rFonts w:ascii="微软雅黑" w:eastAsia="微软雅黑" w:hAnsi="微软雅黑" w:hint="eastAsia"/>
        </w:rPr>
        <w:t>信息</w:t>
      </w:r>
      <w:r>
        <w:rPr>
          <w:rFonts w:ascii="微软雅黑" w:eastAsia="微软雅黑" w:hAnsi="微软雅黑"/>
        </w:rPr>
        <w:t>变化时，设备会重新下发ACL</w:t>
      </w:r>
      <w:r>
        <w:rPr>
          <w:rFonts w:ascii="微软雅黑" w:eastAsia="微软雅黑" w:hAnsi="微软雅黑" w:hint="eastAsia"/>
        </w:rPr>
        <w:t>。</w:t>
      </w:r>
      <w:r>
        <w:rPr>
          <w:rFonts w:ascii="微软雅黑" w:eastAsia="微软雅黑" w:hAnsi="微软雅黑"/>
        </w:rPr>
        <w:t>缺省情况下</w:t>
      </w:r>
      <w:r>
        <w:rPr>
          <w:rFonts w:ascii="微软雅黑" w:eastAsia="微软雅黑" w:hAnsi="微软雅黑" w:hint="eastAsia"/>
        </w:rPr>
        <w:t>，</w:t>
      </w:r>
      <w:r>
        <w:rPr>
          <w:rFonts w:ascii="微软雅黑" w:eastAsia="微软雅黑" w:hAnsi="微软雅黑"/>
        </w:rPr>
        <w:t>如果在没有绑定表的情况下使能了IPSG，设备会允许IP协议报文</w:t>
      </w:r>
      <w:r>
        <w:rPr>
          <w:rFonts w:ascii="微软雅黑" w:eastAsia="微软雅黑" w:hAnsi="微软雅黑" w:hint="eastAsia"/>
        </w:rPr>
        <w:t>通过</w:t>
      </w:r>
      <w:r>
        <w:rPr>
          <w:rFonts w:ascii="微软雅黑" w:eastAsia="微软雅黑" w:hAnsi="微软雅黑"/>
        </w:rPr>
        <w:t>，但是会拒绝所有的数据报文。</w:t>
      </w:r>
    </w:p>
    <w:p w14:paraId="6BDCDB6D" w14:textId="77777777" w:rsidR="0076630D" w:rsidRDefault="00D7272D">
      <w:pPr>
        <w:rPr>
          <w:rFonts w:ascii="微软雅黑" w:eastAsia="微软雅黑" w:hAnsi="微软雅黑"/>
          <w:b/>
        </w:rPr>
      </w:pPr>
      <w:r>
        <w:rPr>
          <w:rFonts w:ascii="微软雅黑" w:eastAsia="微软雅黑" w:hAnsi="微软雅黑" w:hint="eastAsia"/>
          <w:b/>
        </w:rPr>
        <w:t>IPSG</w:t>
      </w:r>
      <w:r>
        <w:rPr>
          <w:rFonts w:ascii="微软雅黑" w:eastAsia="微软雅黑" w:hAnsi="微软雅黑"/>
          <w:b/>
        </w:rPr>
        <w:t>的过滤方式：</w:t>
      </w:r>
    </w:p>
    <w:p w14:paraId="12DAE494" w14:textId="4EFBAC40" w:rsidR="0076630D" w:rsidRDefault="00D7272D">
      <w:pPr>
        <w:ind w:firstLine="420"/>
        <w:rPr>
          <w:rFonts w:ascii="微软雅黑" w:eastAsia="微软雅黑" w:hAnsi="微软雅黑"/>
        </w:rPr>
      </w:pPr>
      <w:r>
        <w:rPr>
          <w:rFonts w:ascii="微软雅黑" w:eastAsia="微软雅黑" w:hAnsi="微软雅黑" w:hint="eastAsia"/>
        </w:rPr>
        <w:t>静态绑定表</w:t>
      </w:r>
      <w:r>
        <w:rPr>
          <w:rFonts w:ascii="微软雅黑" w:eastAsia="微软雅黑" w:hAnsi="微软雅黑"/>
        </w:rPr>
        <w:t>项包括：MAC地址、IP地址、VLAN、接口。静态</w:t>
      </w:r>
      <w:r>
        <w:rPr>
          <w:rFonts w:ascii="微软雅黑" w:eastAsia="微软雅黑" w:hAnsi="微软雅黑" w:hint="eastAsia"/>
        </w:rPr>
        <w:t>绑定</w:t>
      </w:r>
      <w:r>
        <w:rPr>
          <w:rFonts w:ascii="微软雅黑" w:eastAsia="微软雅黑" w:hAnsi="微软雅黑"/>
        </w:rPr>
        <w:t>表项中指定的信息均用于IPSG过滤接口收到的报文。</w:t>
      </w:r>
    </w:p>
    <w:p w14:paraId="727FBE88" w14:textId="5D6698FD" w:rsidR="0076630D" w:rsidRDefault="00D7272D">
      <w:pPr>
        <w:ind w:firstLine="420"/>
        <w:rPr>
          <w:rFonts w:ascii="微软雅黑" w:eastAsia="微软雅黑" w:hAnsi="微软雅黑"/>
        </w:rPr>
      </w:pPr>
      <w:r>
        <w:rPr>
          <w:rFonts w:ascii="微软雅黑" w:eastAsia="微软雅黑" w:hAnsi="微软雅黑" w:hint="eastAsia"/>
        </w:rPr>
        <w:t>动态绑定表项</w:t>
      </w:r>
      <w:r>
        <w:rPr>
          <w:rFonts w:ascii="微软雅黑" w:eastAsia="微软雅黑" w:hAnsi="微软雅黑"/>
        </w:rPr>
        <w:t>包括：MAC地址、IP地址、VLAN、接口</w:t>
      </w:r>
      <w:r w:rsidR="00ED72D1">
        <w:rPr>
          <w:rFonts w:ascii="微软雅黑" w:eastAsia="微软雅黑" w:hAnsi="微软雅黑" w:hint="eastAsia"/>
        </w:rPr>
        <w:t>及</w:t>
      </w:r>
      <w:r w:rsidR="00ED72D1">
        <w:rPr>
          <w:rFonts w:ascii="微软雅黑" w:eastAsia="微软雅黑" w:hAnsi="微软雅黑"/>
        </w:rPr>
        <w:t>表项类型</w:t>
      </w:r>
      <w:r w:rsidR="00ED72D1">
        <w:rPr>
          <w:rFonts w:ascii="微软雅黑" w:eastAsia="微软雅黑" w:hAnsi="微软雅黑" w:hint="eastAsia"/>
        </w:rPr>
        <w:t>（</w:t>
      </w:r>
      <w:r w:rsidR="00A069E9">
        <w:rPr>
          <w:rFonts w:ascii="微软雅黑" w:eastAsia="微软雅黑" w:hAnsi="微软雅黑" w:hint="eastAsia"/>
        </w:rPr>
        <w:t>DHCP</w:t>
      </w:r>
      <w:r w:rsidR="00ED72D1">
        <w:rPr>
          <w:rFonts w:ascii="微软雅黑" w:eastAsia="微软雅黑" w:hAnsi="微软雅黑"/>
        </w:rPr>
        <w:t xml:space="preserve"> Snooping、</w:t>
      </w:r>
      <w:r w:rsidR="00A069E9">
        <w:rPr>
          <w:rFonts w:ascii="微软雅黑" w:eastAsia="微软雅黑" w:hAnsi="微软雅黑"/>
        </w:rPr>
        <w:t>DHCP</w:t>
      </w:r>
      <w:r w:rsidR="00ED72D1">
        <w:rPr>
          <w:rFonts w:ascii="微软雅黑" w:eastAsia="微软雅黑" w:hAnsi="微软雅黑"/>
        </w:rPr>
        <w:t xml:space="preserve"> Relay</w:t>
      </w:r>
      <w:r w:rsidR="00ED72D1">
        <w:rPr>
          <w:rFonts w:ascii="微软雅黑" w:eastAsia="微软雅黑" w:hAnsi="微软雅黑" w:hint="eastAsia"/>
        </w:rPr>
        <w:t>等）</w:t>
      </w:r>
      <w:r>
        <w:rPr>
          <w:rFonts w:ascii="微软雅黑" w:eastAsia="微软雅黑" w:hAnsi="微软雅黑"/>
        </w:rPr>
        <w:t>。</w:t>
      </w:r>
      <w:r>
        <w:rPr>
          <w:rFonts w:ascii="微软雅黑" w:eastAsia="微软雅黑" w:hAnsi="微软雅黑" w:hint="eastAsia"/>
        </w:rPr>
        <w:t>IPSG依据</w:t>
      </w:r>
      <w:r>
        <w:rPr>
          <w:rFonts w:ascii="微软雅黑" w:eastAsia="微软雅黑" w:hAnsi="微软雅黑"/>
        </w:rPr>
        <w:t>该表</w:t>
      </w:r>
      <w:r>
        <w:rPr>
          <w:rFonts w:ascii="微软雅黑" w:eastAsia="微软雅黑" w:hAnsi="微软雅黑" w:hint="eastAsia"/>
        </w:rPr>
        <w:t>项</w:t>
      </w:r>
      <w:r>
        <w:rPr>
          <w:rFonts w:ascii="微软雅黑" w:eastAsia="微软雅黑" w:hAnsi="微软雅黑"/>
        </w:rPr>
        <w:t>中的哪些信息过滤接口收到的报文，由用户设置的检查项决定，缺省是四项都进行匹配检查。常见</w:t>
      </w:r>
      <w:r>
        <w:rPr>
          <w:rFonts w:ascii="微软雅黑" w:eastAsia="微软雅黑" w:hAnsi="微软雅黑" w:hint="eastAsia"/>
        </w:rPr>
        <w:t>的</w:t>
      </w:r>
      <w:r>
        <w:rPr>
          <w:rFonts w:ascii="微软雅黑" w:eastAsia="微软雅黑" w:hAnsi="微软雅黑"/>
        </w:rPr>
        <w:t>几种检查项如下</w:t>
      </w:r>
      <w:r>
        <w:rPr>
          <w:rFonts w:ascii="微软雅黑" w:eastAsia="微软雅黑" w:hAnsi="微软雅黑" w:hint="eastAsia"/>
        </w:rPr>
        <w:t>表</w:t>
      </w:r>
      <w:r>
        <w:rPr>
          <w:rFonts w:ascii="微软雅黑" w:eastAsia="微软雅黑" w:hAnsi="微软雅黑"/>
        </w:rPr>
        <w:t>：</w:t>
      </w:r>
    </w:p>
    <w:tbl>
      <w:tblPr>
        <w:tblW w:w="9498"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6379"/>
      </w:tblGrid>
      <w:tr w:rsidR="0076630D" w14:paraId="3B5ACEB2" w14:textId="77777777">
        <w:tc>
          <w:tcPr>
            <w:tcW w:w="3119" w:type="dxa"/>
          </w:tcPr>
          <w:p w14:paraId="29BD4D29" w14:textId="77777777" w:rsidR="0076630D" w:rsidRDefault="00D7272D">
            <w:pPr>
              <w:rPr>
                <w:rFonts w:asciiTheme="minorEastAsia" w:hAnsiTheme="minorEastAsia"/>
              </w:rPr>
            </w:pPr>
            <w:r>
              <w:rPr>
                <w:rFonts w:asciiTheme="minorEastAsia" w:hAnsiTheme="minorEastAsia" w:hint="eastAsia"/>
              </w:rPr>
              <w:t>设置</w:t>
            </w:r>
            <w:r>
              <w:rPr>
                <w:rFonts w:asciiTheme="minorEastAsia" w:hAnsiTheme="minorEastAsia"/>
              </w:rPr>
              <w:t>的检查项</w:t>
            </w:r>
          </w:p>
        </w:tc>
        <w:tc>
          <w:tcPr>
            <w:tcW w:w="6379" w:type="dxa"/>
          </w:tcPr>
          <w:p w14:paraId="5E45EB25" w14:textId="77777777" w:rsidR="0076630D" w:rsidRDefault="00D7272D">
            <w:pPr>
              <w:rPr>
                <w:rFonts w:asciiTheme="minorEastAsia" w:hAnsiTheme="minorEastAsia"/>
              </w:rPr>
            </w:pPr>
            <w:r>
              <w:rPr>
                <w:rFonts w:asciiTheme="minorEastAsia" w:hAnsiTheme="minorEastAsia" w:hint="eastAsia"/>
              </w:rPr>
              <w:t>含义</w:t>
            </w:r>
          </w:p>
        </w:tc>
      </w:tr>
      <w:tr w:rsidR="0076630D" w14:paraId="5A12DD31" w14:textId="77777777">
        <w:tc>
          <w:tcPr>
            <w:tcW w:w="3119" w:type="dxa"/>
          </w:tcPr>
          <w:p w14:paraId="25B85DDB" w14:textId="77777777" w:rsidR="0076630D" w:rsidRDefault="00D7272D">
            <w:pPr>
              <w:rPr>
                <w:rFonts w:asciiTheme="minorEastAsia" w:hAnsiTheme="minorEastAsia"/>
              </w:rPr>
            </w:pPr>
            <w:r>
              <w:rPr>
                <w:rFonts w:asciiTheme="minorEastAsia" w:hAnsiTheme="minorEastAsia" w:hint="eastAsia"/>
              </w:rPr>
              <w:t>基于源</w:t>
            </w:r>
            <w:r>
              <w:rPr>
                <w:rFonts w:asciiTheme="minorEastAsia" w:hAnsiTheme="minorEastAsia"/>
              </w:rPr>
              <w:t>IP地址过滤</w:t>
            </w:r>
          </w:p>
        </w:tc>
        <w:tc>
          <w:tcPr>
            <w:tcW w:w="6379" w:type="dxa"/>
          </w:tcPr>
          <w:p w14:paraId="2CF55035" w14:textId="77777777" w:rsidR="0076630D" w:rsidRDefault="00D7272D">
            <w:pPr>
              <w:rPr>
                <w:rFonts w:asciiTheme="minorEastAsia" w:hAnsiTheme="minorEastAsia"/>
              </w:rPr>
            </w:pPr>
            <w:r>
              <w:rPr>
                <w:rFonts w:asciiTheme="minorEastAsia" w:hAnsiTheme="minorEastAsia" w:hint="eastAsia"/>
              </w:rPr>
              <w:t>根据</w:t>
            </w:r>
            <w:r>
              <w:rPr>
                <w:rFonts w:asciiTheme="minorEastAsia" w:hAnsiTheme="minorEastAsia"/>
              </w:rPr>
              <w:t>源IP地址对报文进行过滤，只有源IP地址和绑定表匹配，才允许报文通过</w:t>
            </w:r>
          </w:p>
        </w:tc>
      </w:tr>
      <w:tr w:rsidR="0076630D" w14:paraId="64D708BF" w14:textId="77777777">
        <w:tc>
          <w:tcPr>
            <w:tcW w:w="3119" w:type="dxa"/>
          </w:tcPr>
          <w:p w14:paraId="20BC75C6" w14:textId="77777777" w:rsidR="0076630D" w:rsidRDefault="00D7272D">
            <w:pPr>
              <w:rPr>
                <w:rFonts w:asciiTheme="minorEastAsia" w:hAnsiTheme="minorEastAsia"/>
              </w:rPr>
            </w:pPr>
            <w:r>
              <w:rPr>
                <w:rFonts w:asciiTheme="minorEastAsia" w:hAnsiTheme="minorEastAsia" w:hint="eastAsia"/>
              </w:rPr>
              <w:t>基于</w:t>
            </w:r>
            <w:r>
              <w:rPr>
                <w:rFonts w:asciiTheme="minorEastAsia" w:hAnsiTheme="minorEastAsia"/>
              </w:rPr>
              <w:t>源IP地址</w:t>
            </w:r>
            <w:r>
              <w:rPr>
                <w:rFonts w:asciiTheme="minorEastAsia" w:hAnsiTheme="minorEastAsia" w:hint="eastAsia"/>
              </w:rPr>
              <w:t>+源</w:t>
            </w:r>
            <w:r>
              <w:rPr>
                <w:rFonts w:asciiTheme="minorEastAsia" w:hAnsiTheme="minorEastAsia"/>
              </w:rPr>
              <w:t>MAC地址过滤</w:t>
            </w:r>
          </w:p>
        </w:tc>
        <w:tc>
          <w:tcPr>
            <w:tcW w:w="6379" w:type="dxa"/>
          </w:tcPr>
          <w:p w14:paraId="78FEDFA7" w14:textId="77777777" w:rsidR="0076630D" w:rsidRDefault="00D7272D">
            <w:pPr>
              <w:rPr>
                <w:rFonts w:asciiTheme="minorEastAsia" w:hAnsiTheme="minorEastAsia"/>
              </w:rPr>
            </w:pPr>
            <w:r>
              <w:rPr>
                <w:rFonts w:asciiTheme="minorEastAsia" w:hAnsiTheme="minorEastAsia" w:hint="eastAsia"/>
              </w:rPr>
              <w:t>根据</w:t>
            </w:r>
            <w:r>
              <w:rPr>
                <w:rFonts w:asciiTheme="minorEastAsia" w:hAnsiTheme="minorEastAsia"/>
              </w:rPr>
              <w:t>源IP和源MAC对报文进行过滤，只有源IP和源MAC地址都和绑定表匹配，才允许</w:t>
            </w:r>
            <w:r>
              <w:rPr>
                <w:rFonts w:asciiTheme="minorEastAsia" w:hAnsiTheme="minorEastAsia" w:hint="eastAsia"/>
              </w:rPr>
              <w:t>报文</w:t>
            </w:r>
            <w:r>
              <w:rPr>
                <w:rFonts w:asciiTheme="minorEastAsia" w:hAnsiTheme="minorEastAsia"/>
              </w:rPr>
              <w:t>通过</w:t>
            </w:r>
          </w:p>
        </w:tc>
      </w:tr>
      <w:tr w:rsidR="0076630D" w14:paraId="336AF1EA" w14:textId="77777777">
        <w:tc>
          <w:tcPr>
            <w:tcW w:w="3119" w:type="dxa"/>
          </w:tcPr>
          <w:p w14:paraId="287763A0" w14:textId="77777777" w:rsidR="0076630D" w:rsidRDefault="00D7272D">
            <w:pPr>
              <w:rPr>
                <w:rFonts w:asciiTheme="minorEastAsia" w:hAnsiTheme="minorEastAsia"/>
              </w:rPr>
            </w:pPr>
            <w:r>
              <w:rPr>
                <w:rFonts w:asciiTheme="minorEastAsia" w:hAnsiTheme="minorEastAsia" w:hint="eastAsia"/>
              </w:rPr>
              <w:t>基于</w:t>
            </w:r>
            <w:r>
              <w:rPr>
                <w:rFonts w:asciiTheme="minorEastAsia" w:hAnsiTheme="minorEastAsia"/>
              </w:rPr>
              <w:t>源IP地址</w:t>
            </w:r>
            <w:r>
              <w:rPr>
                <w:rFonts w:asciiTheme="minorEastAsia" w:hAnsiTheme="minorEastAsia" w:hint="eastAsia"/>
              </w:rPr>
              <w:t>+VLAN</w:t>
            </w:r>
            <w:r>
              <w:rPr>
                <w:rFonts w:asciiTheme="minorEastAsia" w:hAnsiTheme="minorEastAsia"/>
              </w:rPr>
              <w:t>过滤</w:t>
            </w:r>
          </w:p>
        </w:tc>
        <w:tc>
          <w:tcPr>
            <w:tcW w:w="6379" w:type="dxa"/>
          </w:tcPr>
          <w:p w14:paraId="0735BB9C" w14:textId="77777777" w:rsidR="0076630D" w:rsidRDefault="00D7272D">
            <w:pPr>
              <w:rPr>
                <w:rFonts w:asciiTheme="minorEastAsia" w:hAnsiTheme="minorEastAsia"/>
              </w:rPr>
            </w:pPr>
            <w:r>
              <w:rPr>
                <w:rFonts w:asciiTheme="minorEastAsia" w:hAnsiTheme="minorEastAsia" w:hint="eastAsia"/>
              </w:rPr>
              <w:t>根据</w:t>
            </w:r>
            <w:r>
              <w:rPr>
                <w:rFonts w:asciiTheme="minorEastAsia" w:hAnsiTheme="minorEastAsia"/>
              </w:rPr>
              <w:t>源IP和VLAN对报文进行过滤，只有源IP和VLAN都和绑定表匹配，才允许报文通过</w:t>
            </w:r>
          </w:p>
        </w:tc>
      </w:tr>
      <w:tr w:rsidR="0076630D" w14:paraId="5B7BECB4" w14:textId="77777777">
        <w:tc>
          <w:tcPr>
            <w:tcW w:w="3119" w:type="dxa"/>
          </w:tcPr>
          <w:p w14:paraId="28CF7839" w14:textId="77777777" w:rsidR="0076630D" w:rsidRDefault="00D7272D">
            <w:pPr>
              <w:rPr>
                <w:rFonts w:asciiTheme="minorEastAsia" w:hAnsiTheme="minorEastAsia"/>
              </w:rPr>
            </w:pPr>
            <w:r>
              <w:rPr>
                <w:rFonts w:asciiTheme="minorEastAsia" w:hAnsiTheme="minorEastAsia" w:hint="eastAsia"/>
              </w:rPr>
              <w:t>基于</w:t>
            </w:r>
            <w:r>
              <w:rPr>
                <w:rFonts w:asciiTheme="minorEastAsia" w:hAnsiTheme="minorEastAsia"/>
              </w:rPr>
              <w:t>源IP地址</w:t>
            </w:r>
            <w:r>
              <w:rPr>
                <w:rFonts w:asciiTheme="minorEastAsia" w:hAnsiTheme="minorEastAsia" w:hint="eastAsia"/>
              </w:rPr>
              <w:t>+源</w:t>
            </w:r>
            <w:r>
              <w:rPr>
                <w:rFonts w:asciiTheme="minorEastAsia" w:hAnsiTheme="minorEastAsia"/>
              </w:rPr>
              <w:t>MAC地址</w:t>
            </w:r>
            <w:r>
              <w:rPr>
                <w:rFonts w:asciiTheme="minorEastAsia" w:hAnsiTheme="minorEastAsia" w:hint="eastAsia"/>
              </w:rPr>
              <w:t>+</w:t>
            </w:r>
            <w:r>
              <w:rPr>
                <w:rFonts w:asciiTheme="minorEastAsia" w:hAnsiTheme="minorEastAsia"/>
              </w:rPr>
              <w:t>VLAN过滤</w:t>
            </w:r>
          </w:p>
        </w:tc>
        <w:tc>
          <w:tcPr>
            <w:tcW w:w="6379" w:type="dxa"/>
          </w:tcPr>
          <w:p w14:paraId="3A43F0DC" w14:textId="77777777" w:rsidR="0076630D" w:rsidRDefault="00D7272D">
            <w:pPr>
              <w:rPr>
                <w:rFonts w:asciiTheme="minorEastAsia" w:hAnsiTheme="minorEastAsia"/>
              </w:rPr>
            </w:pPr>
            <w:r>
              <w:rPr>
                <w:rFonts w:asciiTheme="minorEastAsia" w:hAnsiTheme="minorEastAsia" w:hint="eastAsia"/>
              </w:rPr>
              <w:t>根据</w:t>
            </w:r>
            <w:r>
              <w:rPr>
                <w:rFonts w:asciiTheme="minorEastAsia" w:hAnsiTheme="minorEastAsia"/>
              </w:rPr>
              <w:t>源IP、源MAC和VLAN</w:t>
            </w:r>
            <w:r>
              <w:rPr>
                <w:rFonts w:asciiTheme="minorEastAsia" w:hAnsiTheme="minorEastAsia" w:hint="eastAsia"/>
              </w:rPr>
              <w:t>对</w:t>
            </w:r>
            <w:r>
              <w:rPr>
                <w:rFonts w:asciiTheme="minorEastAsia" w:hAnsiTheme="minorEastAsia"/>
              </w:rPr>
              <w:t>报文进行</w:t>
            </w:r>
            <w:r>
              <w:rPr>
                <w:rFonts w:asciiTheme="minorEastAsia" w:hAnsiTheme="minorEastAsia" w:hint="eastAsia"/>
              </w:rPr>
              <w:t>过滤</w:t>
            </w:r>
            <w:r>
              <w:rPr>
                <w:rFonts w:asciiTheme="minorEastAsia" w:hAnsiTheme="minorEastAsia"/>
              </w:rPr>
              <w:t>，只有源IP、源MAC和VLAN都和绑定表匹配，才允许报文通过</w:t>
            </w:r>
          </w:p>
        </w:tc>
      </w:tr>
    </w:tbl>
    <w:p w14:paraId="3C34ABDA" w14:textId="77777777" w:rsidR="0076630D" w:rsidRDefault="00D7272D">
      <w:pPr>
        <w:rPr>
          <w:rFonts w:ascii="微软雅黑" w:eastAsia="微软雅黑" w:hAnsi="微软雅黑"/>
          <w:b/>
        </w:rPr>
      </w:pPr>
      <w:r>
        <w:rPr>
          <w:rFonts w:ascii="微软雅黑" w:eastAsia="微软雅黑" w:hAnsi="微软雅黑"/>
          <w:b/>
        </w:rPr>
        <w:t>IPSG特点：</w:t>
      </w:r>
    </w:p>
    <w:p w14:paraId="4BB1AAB4" w14:textId="77777777" w:rsidR="0076630D" w:rsidRDefault="00D7272D" w:rsidP="00B10728">
      <w:pPr>
        <w:pStyle w:val="af2"/>
        <w:numPr>
          <w:ilvl w:val="0"/>
          <w:numId w:val="366"/>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+MAC+VLAN多元组合绑定来过滤IP流量</w:t>
      </w:r>
    </w:p>
    <w:p w14:paraId="79EE936E" w14:textId="77777777" w:rsidR="0076630D" w:rsidRDefault="00D7272D" w:rsidP="00B10728">
      <w:pPr>
        <w:pStyle w:val="af2"/>
        <w:numPr>
          <w:ilvl w:val="0"/>
          <w:numId w:val="366"/>
        </w:numPr>
        <w:ind w:firstLineChars="0"/>
        <w:rPr>
          <w:rFonts w:ascii="微软雅黑" w:eastAsia="微软雅黑" w:hAnsi="微软雅黑"/>
        </w:rPr>
      </w:pPr>
      <w:r>
        <w:rPr>
          <w:rFonts w:ascii="微软雅黑" w:eastAsia="微软雅黑" w:hAnsi="微软雅黑" w:hint="eastAsia"/>
        </w:rPr>
        <w:t>可以结合</w:t>
      </w:r>
      <w:r>
        <w:rPr>
          <w:rFonts w:ascii="微软雅黑" w:eastAsia="微软雅黑" w:hAnsi="微软雅黑"/>
        </w:rPr>
        <w:t>DHCP Snooping的动态表项来</w:t>
      </w:r>
      <w:r>
        <w:rPr>
          <w:rFonts w:ascii="微软雅黑" w:eastAsia="微软雅黑" w:hAnsi="微软雅黑" w:hint="eastAsia"/>
        </w:rPr>
        <w:t>配合</w:t>
      </w:r>
      <w:r>
        <w:rPr>
          <w:rFonts w:ascii="微软雅黑" w:eastAsia="微软雅黑" w:hAnsi="微软雅黑"/>
        </w:rPr>
        <w:t>使用，也</w:t>
      </w:r>
      <w:r>
        <w:rPr>
          <w:rFonts w:ascii="微软雅黑" w:eastAsia="微软雅黑" w:hAnsi="微软雅黑" w:hint="eastAsia"/>
        </w:rPr>
        <w:t>可以</w:t>
      </w:r>
      <w:r>
        <w:rPr>
          <w:rFonts w:ascii="微软雅黑" w:eastAsia="微软雅黑" w:hAnsi="微软雅黑"/>
        </w:rPr>
        <w:t>单独发挥作用</w:t>
      </w:r>
    </w:p>
    <w:p w14:paraId="509ACD35" w14:textId="77777777" w:rsidR="0076630D" w:rsidRDefault="00D7272D" w:rsidP="00B10728">
      <w:pPr>
        <w:pStyle w:val="af2"/>
        <w:numPr>
          <w:ilvl w:val="0"/>
          <w:numId w:val="366"/>
        </w:numPr>
        <w:ind w:firstLineChars="0"/>
        <w:rPr>
          <w:rFonts w:ascii="微软雅黑" w:eastAsia="微软雅黑" w:hAnsi="微软雅黑"/>
        </w:rPr>
      </w:pPr>
      <w:r>
        <w:rPr>
          <w:rFonts w:ascii="微软雅黑" w:eastAsia="微软雅黑" w:hAnsi="微软雅黑"/>
        </w:rPr>
        <w:t>IPSG的配置优先级高于DHCP Snooping</w:t>
      </w:r>
    </w:p>
    <w:p w14:paraId="5DBF59F8" w14:textId="77777777" w:rsidR="0076630D" w:rsidRDefault="00D7272D" w:rsidP="00B10728">
      <w:pPr>
        <w:pStyle w:val="af2"/>
        <w:numPr>
          <w:ilvl w:val="0"/>
          <w:numId w:val="366"/>
        </w:numPr>
        <w:ind w:firstLineChars="0"/>
        <w:rPr>
          <w:rFonts w:ascii="微软雅黑" w:eastAsia="微软雅黑" w:hAnsi="微软雅黑"/>
        </w:rPr>
      </w:pPr>
      <w:r>
        <w:rPr>
          <w:rFonts w:ascii="微软雅黑" w:eastAsia="微软雅黑" w:hAnsi="微软雅黑" w:hint="eastAsia"/>
        </w:rPr>
        <w:t>IPSG</w:t>
      </w:r>
      <w:r>
        <w:rPr>
          <w:rFonts w:ascii="微软雅黑" w:eastAsia="微软雅黑" w:hAnsi="微软雅黑"/>
        </w:rPr>
        <w:t>和DHCP Snooping共用配置上限</w:t>
      </w:r>
    </w:p>
    <w:p w14:paraId="10EB78A1" w14:textId="77777777" w:rsidR="0076630D" w:rsidRDefault="0076630D">
      <w:pPr>
        <w:rPr>
          <w:rFonts w:ascii="微软雅黑" w:eastAsia="微软雅黑" w:hAnsi="微软雅黑"/>
        </w:rPr>
      </w:pPr>
    </w:p>
    <w:p w14:paraId="347F83CB" w14:textId="77777777" w:rsidR="0076630D" w:rsidRDefault="00D7272D">
      <w:pPr>
        <w:rPr>
          <w:rFonts w:ascii="微软雅黑" w:eastAsia="微软雅黑" w:hAnsi="微软雅黑"/>
        </w:rPr>
      </w:pPr>
      <w:r>
        <w:rPr>
          <w:rFonts w:ascii="微软雅黑" w:eastAsia="微软雅黑" w:hAnsi="微软雅黑" w:hint="eastAsia"/>
        </w:rPr>
        <w:lastRenderedPageBreak/>
        <w:t>【配置参数】</w:t>
      </w:r>
    </w:p>
    <w:p w14:paraId="1AEFCB47" w14:textId="77777777" w:rsidR="0076630D" w:rsidRDefault="00D7272D" w:rsidP="00B10728">
      <w:pPr>
        <w:pStyle w:val="af2"/>
        <w:numPr>
          <w:ilvl w:val="0"/>
          <w:numId w:val="367"/>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w:t>
      </w:r>
      <w:r>
        <w:rPr>
          <w:rFonts w:ascii="微软雅黑" w:eastAsia="微软雅黑" w:hAnsi="微软雅黑" w:hint="eastAsia"/>
        </w:rPr>
        <w:t>需要</w:t>
      </w:r>
      <w:r>
        <w:rPr>
          <w:rFonts w:ascii="微软雅黑" w:eastAsia="微软雅黑" w:hAnsi="微软雅黑"/>
        </w:rPr>
        <w:t>启用IPSG的交换机接口，包括电口、光口和聚合接口。可多选</w:t>
      </w:r>
      <w:r>
        <w:rPr>
          <w:rFonts w:ascii="微软雅黑" w:eastAsia="微软雅黑" w:hAnsi="微软雅黑" w:hint="eastAsia"/>
        </w:rPr>
        <w:t>。</w:t>
      </w:r>
    </w:p>
    <w:p w14:paraId="7C563609" w14:textId="77777777" w:rsidR="0076630D" w:rsidRDefault="00D7272D" w:rsidP="00B10728">
      <w:pPr>
        <w:pStyle w:val="af2"/>
        <w:numPr>
          <w:ilvl w:val="0"/>
          <w:numId w:val="367"/>
        </w:numPr>
        <w:ind w:firstLineChars="0"/>
        <w:rPr>
          <w:rFonts w:ascii="微软雅黑" w:eastAsia="微软雅黑" w:hAnsi="微软雅黑"/>
        </w:rPr>
      </w:pPr>
      <w:r>
        <w:rPr>
          <w:rFonts w:ascii="微软雅黑" w:eastAsia="微软雅黑" w:hAnsi="微软雅黑" w:hint="eastAsia"/>
        </w:rPr>
        <w:t>IPSG</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是否开启接口的IPSG功能，默认关闭。</w:t>
      </w:r>
    </w:p>
    <w:p w14:paraId="1263EFE8" w14:textId="77777777" w:rsidR="0076630D" w:rsidRDefault="00D7272D" w:rsidP="00B10728">
      <w:pPr>
        <w:pStyle w:val="af2"/>
        <w:numPr>
          <w:ilvl w:val="0"/>
          <w:numId w:val="367"/>
        </w:numPr>
        <w:ind w:firstLineChars="0"/>
        <w:rPr>
          <w:rFonts w:ascii="微软雅黑" w:eastAsia="微软雅黑" w:hAnsi="微软雅黑"/>
        </w:rPr>
      </w:pPr>
      <w:r>
        <w:rPr>
          <w:rFonts w:ascii="微软雅黑" w:eastAsia="微软雅黑" w:hAnsi="微软雅黑" w:hint="eastAsia"/>
        </w:rPr>
        <w:t>校验类型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设置端口</w:t>
      </w:r>
      <w:r>
        <w:rPr>
          <w:rFonts w:ascii="微软雅黑" w:eastAsia="微软雅黑" w:hAnsi="微软雅黑"/>
        </w:rPr>
        <w:t>校验的类型，选项有{IP | IP-MAC}</w:t>
      </w:r>
      <w:r>
        <w:rPr>
          <w:rFonts w:ascii="微软雅黑" w:eastAsia="微软雅黑" w:hAnsi="微软雅黑" w:hint="eastAsia"/>
        </w:rPr>
        <w:t>，</w:t>
      </w:r>
      <w:r>
        <w:rPr>
          <w:rFonts w:ascii="微软雅黑" w:eastAsia="微软雅黑" w:hAnsi="微软雅黑"/>
        </w:rPr>
        <w:t>默认IP。</w:t>
      </w:r>
    </w:p>
    <w:p w14:paraId="1EF75BD8" w14:textId="33C76349" w:rsidR="0076630D" w:rsidRPr="00191775" w:rsidRDefault="00D7272D" w:rsidP="00B10728">
      <w:pPr>
        <w:pStyle w:val="af2"/>
        <w:numPr>
          <w:ilvl w:val="0"/>
          <w:numId w:val="367"/>
        </w:numPr>
        <w:ind w:firstLineChars="0"/>
        <w:rPr>
          <w:rFonts w:ascii="微软雅黑" w:eastAsia="微软雅黑" w:hAnsi="微软雅黑"/>
          <w:strike/>
          <w:color w:val="B2B2B2"/>
        </w:rPr>
      </w:pPr>
      <w:r w:rsidRPr="00191775">
        <w:rPr>
          <w:rFonts w:ascii="微软雅黑" w:eastAsia="微软雅黑" w:hAnsi="微软雅黑" w:hint="eastAsia"/>
          <w:strike/>
          <w:color w:val="B2B2B2"/>
        </w:rPr>
        <w:t>最大条目数</w:t>
      </w:r>
      <w:r w:rsidRPr="00191775">
        <w:rPr>
          <w:rFonts w:ascii="微软雅黑" w:eastAsia="微软雅黑" w:hAnsi="微软雅黑"/>
          <w:strike/>
          <w:color w:val="B2B2B2"/>
        </w:rPr>
        <w:t>：【</w:t>
      </w:r>
      <w:r w:rsidRPr="00191775">
        <w:rPr>
          <w:rFonts w:ascii="微软雅黑" w:eastAsia="微软雅黑" w:hAnsi="微软雅黑" w:hint="eastAsia"/>
          <w:strike/>
          <w:color w:val="B2B2B2"/>
        </w:rPr>
        <w:t>text文本框</w:t>
      </w:r>
      <w:r w:rsidRPr="00191775">
        <w:rPr>
          <w:rFonts w:ascii="微软雅黑" w:eastAsia="微软雅黑" w:hAnsi="微软雅黑"/>
          <w:strike/>
          <w:color w:val="B2B2B2"/>
        </w:rPr>
        <w:t>】</w:t>
      </w:r>
      <w:r w:rsidRPr="00191775">
        <w:rPr>
          <w:rFonts w:ascii="微软雅黑" w:eastAsia="微软雅黑" w:hAnsi="微软雅黑" w:hint="eastAsia"/>
          <w:strike/>
          <w:color w:val="B2B2B2"/>
        </w:rPr>
        <w:t>设置</w:t>
      </w:r>
      <w:r w:rsidRPr="00191775">
        <w:rPr>
          <w:rFonts w:ascii="微软雅黑" w:eastAsia="微软雅黑" w:hAnsi="微软雅黑"/>
          <w:strike/>
          <w:color w:val="B2B2B2"/>
        </w:rPr>
        <w:t>接口可以生成绑定表的最大</w:t>
      </w:r>
      <w:r w:rsidRPr="00191775">
        <w:rPr>
          <w:rFonts w:ascii="微软雅黑" w:eastAsia="微软雅黑" w:hAnsi="微软雅黑" w:hint="eastAsia"/>
          <w:strike/>
          <w:color w:val="B2B2B2"/>
        </w:rPr>
        <w:t>条目</w:t>
      </w:r>
      <w:r w:rsidRPr="00191775">
        <w:rPr>
          <w:rFonts w:ascii="微软雅黑" w:eastAsia="微软雅黑" w:hAnsi="微软雅黑"/>
          <w:strike/>
          <w:color w:val="B2B2B2"/>
        </w:rPr>
        <w:t>数，</w:t>
      </w:r>
      <w:r w:rsidRPr="00191775">
        <w:rPr>
          <w:rFonts w:ascii="微软雅黑" w:eastAsia="微软雅黑" w:hAnsi="微软雅黑" w:hint="eastAsia"/>
          <w:strike/>
          <w:color w:val="B2B2B2"/>
        </w:rPr>
        <w:t>包括</w:t>
      </w:r>
      <w:r w:rsidRPr="00191775">
        <w:rPr>
          <w:rFonts w:ascii="微软雅黑" w:eastAsia="微软雅黑" w:hAnsi="微软雅黑"/>
          <w:strike/>
          <w:color w:val="B2B2B2"/>
        </w:rPr>
        <w:t>动态绑定</w:t>
      </w:r>
      <w:r w:rsidRPr="00191775">
        <w:rPr>
          <w:rFonts w:ascii="微软雅黑" w:eastAsia="微软雅黑" w:hAnsi="微软雅黑" w:hint="eastAsia"/>
          <w:strike/>
          <w:color w:val="B2B2B2"/>
        </w:rPr>
        <w:t>条目</w:t>
      </w:r>
      <w:r w:rsidRPr="00191775">
        <w:rPr>
          <w:rFonts w:ascii="微软雅黑" w:eastAsia="微软雅黑" w:hAnsi="微软雅黑"/>
          <w:strike/>
          <w:color w:val="B2B2B2"/>
        </w:rPr>
        <w:t>和静态绑定</w:t>
      </w:r>
      <w:r w:rsidRPr="00191775">
        <w:rPr>
          <w:rFonts w:ascii="微软雅黑" w:eastAsia="微软雅黑" w:hAnsi="微软雅黑" w:hint="eastAsia"/>
          <w:strike/>
          <w:color w:val="B2B2B2"/>
        </w:rPr>
        <w:t>条目</w:t>
      </w:r>
      <w:r w:rsidRPr="00191775">
        <w:rPr>
          <w:rFonts w:ascii="微软雅黑" w:eastAsia="微软雅黑" w:hAnsi="微软雅黑"/>
          <w:strike/>
          <w:color w:val="B2B2B2"/>
        </w:rPr>
        <w:t>，取值范围为</w:t>
      </w:r>
      <w:r w:rsidRPr="00191775">
        <w:rPr>
          <w:rFonts w:ascii="微软雅黑" w:eastAsia="微软雅黑" w:hAnsi="微软雅黑" w:hint="eastAsia"/>
          <w:strike/>
          <w:color w:val="B2B2B2"/>
        </w:rPr>
        <w:t>0</w:t>
      </w:r>
      <w:r w:rsidRPr="00191775">
        <w:rPr>
          <w:rFonts w:ascii="微软雅黑" w:eastAsia="微软雅黑" w:hAnsi="微软雅黑"/>
          <w:strike/>
          <w:color w:val="B2B2B2"/>
        </w:rPr>
        <w:t>-</w:t>
      </w:r>
      <w:r w:rsidR="0007326A" w:rsidRPr="00191775">
        <w:rPr>
          <w:rFonts w:ascii="微软雅黑" w:eastAsia="微软雅黑" w:hAnsi="微软雅黑"/>
          <w:strike/>
          <w:color w:val="B2B2B2"/>
        </w:rPr>
        <w:t>256</w:t>
      </w:r>
      <w:r w:rsidRPr="00191775">
        <w:rPr>
          <w:rFonts w:ascii="微软雅黑" w:eastAsia="微软雅黑" w:hAnsi="微软雅黑" w:hint="eastAsia"/>
          <w:strike/>
          <w:color w:val="B2B2B2"/>
        </w:rPr>
        <w:t>的</w:t>
      </w:r>
      <w:r w:rsidRPr="00191775">
        <w:rPr>
          <w:rFonts w:ascii="微软雅黑" w:eastAsia="微软雅黑" w:hAnsi="微软雅黑"/>
          <w:strike/>
          <w:color w:val="B2B2B2"/>
        </w:rPr>
        <w:t>整数，</w:t>
      </w:r>
      <w:r w:rsidRPr="00191775">
        <w:rPr>
          <w:rFonts w:ascii="微软雅黑" w:eastAsia="微软雅黑" w:hAnsi="微软雅黑" w:hint="eastAsia"/>
          <w:strike/>
          <w:color w:val="B2B2B2"/>
        </w:rPr>
        <w:t>0表示</w:t>
      </w:r>
      <w:r w:rsidRPr="00191775">
        <w:rPr>
          <w:rFonts w:ascii="微软雅黑" w:eastAsia="微软雅黑" w:hAnsi="微软雅黑"/>
          <w:strike/>
          <w:color w:val="B2B2B2"/>
        </w:rPr>
        <w:t>无限制，默认为</w:t>
      </w:r>
      <w:r w:rsidRPr="00191775">
        <w:rPr>
          <w:rFonts w:ascii="微软雅黑" w:eastAsia="微软雅黑" w:hAnsi="微软雅黑" w:hint="eastAsia"/>
          <w:strike/>
          <w:color w:val="B2B2B2"/>
        </w:rPr>
        <w:t>0。</w:t>
      </w:r>
    </w:p>
    <w:p w14:paraId="1EFE3ABC" w14:textId="37CC5CEB" w:rsidR="0007326A" w:rsidRDefault="0007326A" w:rsidP="0007326A">
      <w:pPr>
        <w:pStyle w:val="af2"/>
        <w:ind w:left="839" w:firstLineChars="0" w:firstLine="0"/>
        <w:rPr>
          <w:rFonts w:ascii="微软雅黑" w:eastAsia="微软雅黑" w:hAnsi="微软雅黑"/>
        </w:rPr>
      </w:pPr>
      <w:r w:rsidRPr="00191775">
        <w:rPr>
          <w:rFonts w:ascii="微软雅黑" w:eastAsia="微软雅黑" w:hAnsi="微软雅黑" w:hint="eastAsia"/>
          <w:strike/>
          <w:color w:val="B2B2B2"/>
        </w:rPr>
        <w:t>注</w:t>
      </w:r>
      <w:r w:rsidRPr="00191775">
        <w:rPr>
          <w:rFonts w:ascii="微软雅黑" w:eastAsia="微软雅黑" w:hAnsi="微软雅黑"/>
          <w:strike/>
          <w:color w:val="B2B2B2"/>
        </w:rPr>
        <w:t>：</w:t>
      </w:r>
      <w:r w:rsidRPr="00191775">
        <w:rPr>
          <w:rFonts w:ascii="微软雅黑" w:eastAsia="微软雅黑" w:hAnsi="微软雅黑" w:hint="eastAsia"/>
          <w:strike/>
          <w:color w:val="B2B2B2"/>
        </w:rPr>
        <w:t>最大条目数</w:t>
      </w:r>
      <w:r w:rsidRPr="00191775">
        <w:rPr>
          <w:rFonts w:ascii="微软雅黑" w:eastAsia="微软雅黑" w:hAnsi="微软雅黑"/>
          <w:strike/>
          <w:color w:val="B2B2B2"/>
        </w:rPr>
        <w:t>上限为IPv4</w:t>
      </w:r>
      <w:r w:rsidRPr="00191775">
        <w:rPr>
          <w:rFonts w:ascii="微软雅黑" w:eastAsia="微软雅黑" w:hAnsi="微软雅黑" w:hint="eastAsia"/>
          <w:strike/>
          <w:color w:val="B2B2B2"/>
        </w:rPr>
        <w:t>和</w:t>
      </w:r>
      <w:r w:rsidRPr="00191775">
        <w:rPr>
          <w:rFonts w:ascii="微软雅黑" w:eastAsia="微软雅黑" w:hAnsi="微软雅黑"/>
          <w:strike/>
          <w:color w:val="B2B2B2"/>
        </w:rPr>
        <w:t>IPv6共用。</w:t>
      </w:r>
      <w:r w:rsidR="00191775">
        <w:rPr>
          <w:rFonts w:ascii="微软雅黑" w:eastAsia="微软雅黑" w:hAnsi="微软雅黑" w:hint="eastAsia"/>
          <w:strike/>
          <w:color w:val="B2B2B2"/>
        </w:rPr>
        <w:t>【20230807交互评审</w:t>
      </w:r>
      <w:r w:rsidR="00191775">
        <w:rPr>
          <w:rFonts w:ascii="微软雅黑" w:eastAsia="微软雅黑" w:hAnsi="微软雅黑"/>
          <w:strike/>
          <w:color w:val="B2B2B2"/>
        </w:rPr>
        <w:t>去除</w:t>
      </w:r>
      <w:r w:rsidR="00191775">
        <w:rPr>
          <w:rFonts w:ascii="微软雅黑" w:eastAsia="微软雅黑" w:hAnsi="微软雅黑" w:hint="eastAsia"/>
          <w:strike/>
          <w:color w:val="B2B2B2"/>
        </w:rPr>
        <w:t>】</w:t>
      </w:r>
    </w:p>
    <w:p w14:paraId="1A200E19" w14:textId="77777777" w:rsidR="0007326A" w:rsidRPr="0007326A" w:rsidRDefault="0007326A" w:rsidP="0007326A">
      <w:pPr>
        <w:rPr>
          <w:rFonts w:ascii="微软雅黑" w:eastAsia="微软雅黑" w:hAnsi="微软雅黑"/>
        </w:rPr>
      </w:pPr>
    </w:p>
    <w:p w14:paraId="7FA3C843" w14:textId="77777777" w:rsidR="0076630D" w:rsidRDefault="00D7272D">
      <w:pPr>
        <w:rPr>
          <w:rFonts w:ascii="微软雅黑" w:eastAsia="微软雅黑" w:hAnsi="微软雅黑"/>
        </w:rPr>
      </w:pPr>
      <w:r>
        <w:rPr>
          <w:rFonts w:ascii="微软雅黑" w:eastAsia="微软雅黑" w:hAnsi="微软雅黑" w:hint="eastAsia"/>
        </w:rPr>
        <w:t>IPSG</w:t>
      </w:r>
      <w:r>
        <w:rPr>
          <w:rFonts w:ascii="微软雅黑" w:eastAsia="微软雅黑" w:hAnsi="微软雅黑"/>
        </w:rPr>
        <w:t>列表：</w:t>
      </w:r>
    </w:p>
    <w:p w14:paraId="4946AF9F" w14:textId="1325FFEE" w:rsidR="0076630D" w:rsidRDefault="00D7272D" w:rsidP="00B10728">
      <w:pPr>
        <w:pStyle w:val="af2"/>
        <w:numPr>
          <w:ilvl w:val="0"/>
          <w:numId w:val="367"/>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接口名称、IPSG开关状态、最大</w:t>
      </w:r>
      <w:r>
        <w:rPr>
          <w:rFonts w:ascii="微软雅黑" w:eastAsia="微软雅黑" w:hAnsi="微软雅黑" w:hint="eastAsia"/>
        </w:rPr>
        <w:t>条目</w:t>
      </w:r>
      <w:r>
        <w:rPr>
          <w:rFonts w:ascii="微软雅黑" w:eastAsia="微软雅黑" w:hAnsi="微软雅黑"/>
        </w:rPr>
        <w:t>数、</w:t>
      </w:r>
      <w:r>
        <w:rPr>
          <w:rFonts w:ascii="微软雅黑" w:eastAsia="微软雅黑" w:hAnsi="微软雅黑" w:hint="eastAsia"/>
        </w:rPr>
        <w:t>四元绑定表项个数</w:t>
      </w:r>
      <w:r>
        <w:rPr>
          <w:rFonts w:ascii="微软雅黑" w:eastAsia="微软雅黑" w:hAnsi="微软雅黑"/>
        </w:rPr>
        <w:t>。</w:t>
      </w:r>
    </w:p>
    <w:p w14:paraId="37CC3536" w14:textId="31E76EA8" w:rsidR="0076630D" w:rsidRDefault="00D7272D" w:rsidP="00B10728">
      <w:pPr>
        <w:pStyle w:val="af2"/>
        <w:numPr>
          <w:ilvl w:val="1"/>
          <w:numId w:val="367"/>
        </w:numPr>
        <w:ind w:firstLineChars="0"/>
        <w:rPr>
          <w:rFonts w:ascii="微软雅黑" w:eastAsia="微软雅黑" w:hAnsi="微软雅黑"/>
        </w:rPr>
      </w:pPr>
      <w:r>
        <w:rPr>
          <w:rFonts w:ascii="微软雅黑" w:eastAsia="微软雅黑" w:hAnsi="微软雅黑"/>
        </w:rPr>
        <w:t>支持</w:t>
      </w:r>
      <w:r>
        <w:rPr>
          <w:rFonts w:ascii="微软雅黑" w:eastAsia="微软雅黑" w:hAnsi="微软雅黑" w:hint="eastAsia"/>
        </w:rPr>
        <w:t>查看每个</w:t>
      </w:r>
      <w:r>
        <w:rPr>
          <w:rFonts w:ascii="微软雅黑" w:eastAsia="微软雅黑" w:hAnsi="微软雅黑"/>
        </w:rPr>
        <w:t>接口的</w:t>
      </w:r>
      <w:r>
        <w:rPr>
          <w:rFonts w:ascii="微软雅黑" w:eastAsia="微软雅黑" w:hAnsi="微软雅黑" w:hint="eastAsia"/>
        </w:rPr>
        <w:t>四元绑定表</w:t>
      </w:r>
      <w:r>
        <w:rPr>
          <w:rFonts w:ascii="微软雅黑" w:eastAsia="微软雅黑" w:hAnsi="微软雅黑"/>
        </w:rPr>
        <w:t>，</w:t>
      </w:r>
      <w:r>
        <w:rPr>
          <w:rFonts w:ascii="微软雅黑" w:eastAsia="微软雅黑" w:hAnsi="微软雅黑" w:hint="eastAsia"/>
        </w:rPr>
        <w:t>显示接口</w:t>
      </w:r>
      <w:r>
        <w:rPr>
          <w:rFonts w:ascii="微软雅黑" w:eastAsia="微软雅黑" w:hAnsi="微软雅黑"/>
        </w:rPr>
        <w:t>、IP、MAC</w:t>
      </w:r>
      <w:r>
        <w:rPr>
          <w:rFonts w:ascii="微软雅黑" w:eastAsia="微软雅黑" w:hAnsi="微软雅黑" w:hint="eastAsia"/>
        </w:rPr>
        <w:t>、</w:t>
      </w:r>
      <w:r>
        <w:rPr>
          <w:rFonts w:ascii="微软雅黑" w:eastAsia="微软雅黑" w:hAnsi="微软雅黑"/>
        </w:rPr>
        <w:t>VLAN</w:t>
      </w:r>
      <w:r>
        <w:rPr>
          <w:rFonts w:ascii="微软雅黑" w:eastAsia="微软雅黑" w:hAnsi="微软雅黑" w:hint="eastAsia"/>
        </w:rPr>
        <w:t>、</w:t>
      </w:r>
      <w:r>
        <w:rPr>
          <w:rFonts w:ascii="微软雅黑" w:eastAsia="微软雅黑" w:hAnsi="微软雅黑"/>
        </w:rPr>
        <w:t>类型（</w:t>
      </w:r>
      <w:r>
        <w:rPr>
          <w:rFonts w:ascii="微软雅黑" w:eastAsia="微软雅黑" w:hAnsi="微软雅黑" w:hint="eastAsia"/>
        </w:rPr>
        <w:t>静态</w:t>
      </w:r>
      <w:r>
        <w:rPr>
          <w:rFonts w:ascii="微软雅黑" w:eastAsia="微软雅黑" w:hAnsi="微软雅黑"/>
        </w:rPr>
        <w:t>和动态</w:t>
      </w:r>
      <w:r w:rsidR="00ED72D1">
        <w:rPr>
          <w:rFonts w:ascii="微软雅黑" w:eastAsia="微软雅黑" w:hAnsi="微软雅黑" w:hint="eastAsia"/>
        </w:rPr>
        <w:t>来源</w:t>
      </w:r>
      <w:r>
        <w:rPr>
          <w:rFonts w:ascii="微软雅黑" w:eastAsia="微软雅黑" w:hAnsi="微软雅黑"/>
        </w:rPr>
        <w:t>）</w:t>
      </w:r>
      <w:r>
        <w:rPr>
          <w:rFonts w:ascii="微软雅黑" w:eastAsia="微软雅黑" w:hAnsi="微软雅黑" w:hint="eastAsia"/>
        </w:rPr>
        <w:t>。</w:t>
      </w:r>
    </w:p>
    <w:p w14:paraId="30223947" w14:textId="77777777" w:rsidR="0076630D" w:rsidRDefault="00D7272D" w:rsidP="00B10728">
      <w:pPr>
        <w:pStyle w:val="af2"/>
        <w:numPr>
          <w:ilvl w:val="1"/>
          <w:numId w:val="367"/>
        </w:numPr>
        <w:ind w:firstLineChars="0"/>
        <w:rPr>
          <w:rFonts w:ascii="微软雅黑" w:eastAsia="微软雅黑" w:hAnsi="微软雅黑"/>
        </w:rPr>
      </w:pPr>
      <w:r>
        <w:rPr>
          <w:rFonts w:ascii="微软雅黑" w:eastAsia="微软雅黑" w:hAnsi="微软雅黑" w:hint="eastAsia"/>
        </w:rPr>
        <w:t>支持添加/编辑/删除</w:t>
      </w:r>
      <w:r>
        <w:rPr>
          <w:rFonts w:ascii="微软雅黑" w:eastAsia="微软雅黑" w:hAnsi="微软雅黑"/>
        </w:rPr>
        <w:t>四元绑定</w:t>
      </w:r>
      <w:r>
        <w:rPr>
          <w:rFonts w:ascii="微软雅黑" w:eastAsia="微软雅黑" w:hAnsi="微软雅黑" w:hint="eastAsia"/>
        </w:rPr>
        <w:t>表项</w:t>
      </w:r>
    </w:p>
    <w:p w14:paraId="2BFC1869" w14:textId="77777777" w:rsidR="0076630D" w:rsidRDefault="00D7272D" w:rsidP="00B10728">
      <w:pPr>
        <w:pStyle w:val="af2"/>
        <w:numPr>
          <w:ilvl w:val="0"/>
          <w:numId w:val="36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单个/批量/全部</w:t>
      </w:r>
      <w:r>
        <w:rPr>
          <w:rFonts w:ascii="微软雅黑" w:eastAsia="微软雅黑" w:hAnsi="微软雅黑"/>
        </w:rPr>
        <w:t>接口的IPSG配置</w:t>
      </w:r>
    </w:p>
    <w:p w14:paraId="01412FCB" w14:textId="77777777" w:rsidR="0076630D" w:rsidRDefault="0076630D">
      <w:pPr>
        <w:rPr>
          <w:rFonts w:ascii="微软雅黑" w:eastAsia="微软雅黑" w:hAnsi="微软雅黑"/>
        </w:rPr>
      </w:pPr>
    </w:p>
    <w:p w14:paraId="3CD32256" w14:textId="77777777" w:rsidR="0076630D" w:rsidRDefault="00D7272D">
      <w:pPr>
        <w:rPr>
          <w:rFonts w:ascii="微软雅黑" w:eastAsia="微软雅黑" w:hAnsi="微软雅黑"/>
          <w:b/>
        </w:rPr>
      </w:pPr>
      <w:r>
        <w:rPr>
          <w:rFonts w:ascii="微软雅黑" w:eastAsia="微软雅黑" w:hAnsi="微软雅黑" w:hint="eastAsia"/>
          <w:b/>
        </w:rPr>
        <w:t>四元</w:t>
      </w:r>
      <w:r>
        <w:rPr>
          <w:rFonts w:ascii="微软雅黑" w:eastAsia="微软雅黑" w:hAnsi="微软雅黑"/>
          <w:b/>
        </w:rPr>
        <w:t>绑定表：</w:t>
      </w:r>
    </w:p>
    <w:p w14:paraId="46F26B45" w14:textId="1664AE04"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静态四元绑定条目：</w:t>
      </w:r>
      <w:r w:rsidR="00AF668F">
        <w:rPr>
          <w:rFonts w:ascii="微软雅黑" w:eastAsia="微软雅黑" w:hAnsi="微软雅黑" w:hint="eastAsia"/>
        </w:rPr>
        <w:t>至多</w:t>
      </w:r>
      <w:r w:rsidR="00AF668F">
        <w:rPr>
          <w:rFonts w:ascii="微软雅黑" w:eastAsia="微软雅黑" w:hAnsi="微软雅黑"/>
        </w:rPr>
        <w:t>添加</w:t>
      </w:r>
      <w:r w:rsidR="00AF668F">
        <w:rPr>
          <w:rFonts w:ascii="微软雅黑" w:eastAsia="微软雅黑" w:hAnsi="微软雅黑" w:hint="eastAsia"/>
        </w:rPr>
        <w:t>256个</w:t>
      </w:r>
      <w:r w:rsidR="0007326A">
        <w:rPr>
          <w:rFonts w:ascii="微软雅黑" w:eastAsia="微软雅黑" w:hAnsi="微软雅黑"/>
        </w:rPr>
        <w:t>，与IPv6</w:t>
      </w:r>
      <w:r w:rsidR="0007326A">
        <w:rPr>
          <w:rFonts w:ascii="微软雅黑" w:eastAsia="微软雅黑" w:hAnsi="微软雅黑" w:hint="eastAsia"/>
        </w:rPr>
        <w:t>四元绑定表</w:t>
      </w:r>
      <w:r w:rsidR="0007326A">
        <w:rPr>
          <w:rFonts w:ascii="微软雅黑" w:eastAsia="微软雅黑" w:hAnsi="微软雅黑"/>
        </w:rPr>
        <w:t>共用</w:t>
      </w:r>
    </w:p>
    <w:p w14:paraId="5D0A1FF0" w14:textId="77777777" w:rsidR="0076630D" w:rsidRDefault="00D7272D" w:rsidP="00B10728">
      <w:pPr>
        <w:pStyle w:val="af2"/>
        <w:numPr>
          <w:ilvl w:val="0"/>
          <w:numId w:val="368"/>
        </w:numPr>
        <w:ind w:firstLineChars="0"/>
        <w:rPr>
          <w:rFonts w:ascii="微软雅黑" w:eastAsia="微软雅黑" w:hAnsi="微软雅黑"/>
        </w:rPr>
      </w:pPr>
      <w:r>
        <w:rPr>
          <w:rFonts w:ascii="微软雅黑" w:eastAsia="微软雅黑" w:hAnsi="微软雅黑" w:hint="eastAsia"/>
        </w:rPr>
        <w:t>端口：【单选】选择</w:t>
      </w:r>
      <w:r>
        <w:rPr>
          <w:rFonts w:ascii="微软雅黑" w:eastAsia="微软雅黑" w:hAnsi="微软雅黑"/>
        </w:rPr>
        <w:t>添加四元绑定条目的交换机接口，包括电口、光口和聚合接口。</w:t>
      </w:r>
    </w:p>
    <w:p w14:paraId="656DD6A1" w14:textId="22A1E3B7" w:rsidR="0076630D" w:rsidRDefault="00D7272D" w:rsidP="00B10728">
      <w:pPr>
        <w:pStyle w:val="af2"/>
        <w:numPr>
          <w:ilvl w:val="0"/>
          <w:numId w:val="368"/>
        </w:numPr>
        <w:ind w:firstLineChars="0"/>
        <w:rPr>
          <w:rFonts w:ascii="微软雅黑" w:eastAsia="微软雅黑" w:hAnsi="微软雅黑"/>
        </w:rPr>
      </w:pPr>
      <w:r>
        <w:rPr>
          <w:rFonts w:ascii="微软雅黑" w:eastAsia="微软雅黑" w:hAnsi="微软雅黑"/>
        </w:rPr>
        <w:t>IP地址</w:t>
      </w:r>
      <w:r>
        <w:rPr>
          <w:rFonts w:ascii="微软雅黑" w:eastAsia="微软雅黑" w:hAnsi="微软雅黑" w:hint="eastAsia"/>
        </w:rPr>
        <w:t>：【text文本框】设置IP</w:t>
      </w:r>
      <w:r>
        <w:rPr>
          <w:rFonts w:ascii="微软雅黑" w:eastAsia="微软雅黑" w:hAnsi="微软雅黑"/>
        </w:rPr>
        <w:t>地址，必须为有效单播地址</w:t>
      </w:r>
      <w:r>
        <w:rPr>
          <w:rFonts w:ascii="微软雅黑" w:eastAsia="微软雅黑" w:hAnsi="微软雅黑" w:hint="eastAsia"/>
        </w:rPr>
        <w:t>。</w:t>
      </w:r>
      <w:r>
        <w:rPr>
          <w:rFonts w:ascii="微软雅黑" w:eastAsia="微软雅黑" w:hAnsi="微软雅黑"/>
        </w:rPr>
        <w:t>若</w:t>
      </w:r>
      <w:r>
        <w:rPr>
          <w:rFonts w:ascii="微软雅黑" w:eastAsia="微软雅黑" w:hAnsi="微软雅黑" w:hint="eastAsia"/>
        </w:rPr>
        <w:t>输入</w:t>
      </w:r>
      <w:r>
        <w:rPr>
          <w:rFonts w:ascii="微软雅黑" w:eastAsia="微软雅黑" w:hAnsi="微软雅黑"/>
        </w:rPr>
        <w:t>IPv4</w:t>
      </w:r>
      <w:r>
        <w:rPr>
          <w:rFonts w:ascii="微软雅黑" w:eastAsia="微软雅黑" w:hAnsi="微软雅黑" w:hint="eastAsia"/>
        </w:rPr>
        <w:t>地址</w:t>
      </w:r>
      <w:r>
        <w:rPr>
          <w:rFonts w:ascii="微软雅黑" w:eastAsia="微软雅黑" w:hAnsi="微软雅黑"/>
        </w:rPr>
        <w:t>，则按IPv4</w:t>
      </w:r>
      <w:r>
        <w:rPr>
          <w:rFonts w:ascii="微软雅黑" w:eastAsia="微软雅黑" w:hAnsi="微软雅黑" w:hint="eastAsia"/>
        </w:rPr>
        <w:t>地址</w:t>
      </w:r>
      <w:r>
        <w:rPr>
          <w:rFonts w:ascii="微软雅黑" w:eastAsia="微软雅黑" w:hAnsi="微软雅黑"/>
        </w:rPr>
        <w:t>格式（</w:t>
      </w:r>
      <w:r>
        <w:rPr>
          <w:rFonts w:ascii="微软雅黑" w:eastAsia="微软雅黑" w:hAnsi="微软雅黑" w:hint="eastAsia"/>
        </w:rPr>
        <w:t>点分十进制</w:t>
      </w:r>
      <w:r>
        <w:rPr>
          <w:rFonts w:ascii="微软雅黑" w:eastAsia="微软雅黑" w:hAnsi="微软雅黑"/>
        </w:rPr>
        <w:t>）</w:t>
      </w:r>
      <w:r>
        <w:rPr>
          <w:rFonts w:ascii="微软雅黑" w:eastAsia="微软雅黑" w:hAnsi="微软雅黑" w:hint="eastAsia"/>
        </w:rPr>
        <w:t>进行输入</w:t>
      </w:r>
      <w:r>
        <w:rPr>
          <w:rFonts w:ascii="微软雅黑" w:eastAsia="微软雅黑" w:hAnsi="微软雅黑"/>
        </w:rPr>
        <w:t>，否则需</w:t>
      </w:r>
      <w:r>
        <w:rPr>
          <w:rFonts w:ascii="微软雅黑" w:eastAsia="微软雅黑" w:hAnsi="微软雅黑" w:hint="eastAsia"/>
        </w:rPr>
        <w:t>提示</w:t>
      </w:r>
      <w:r>
        <w:rPr>
          <w:rFonts w:ascii="微软雅黑" w:eastAsia="微软雅黑" w:hAnsi="微软雅黑"/>
        </w:rPr>
        <w:t>“</w:t>
      </w:r>
      <w:r>
        <w:rPr>
          <w:rFonts w:ascii="微软雅黑" w:eastAsia="微软雅黑" w:hAnsi="微软雅黑" w:hint="eastAsia"/>
        </w:rPr>
        <w:t>您输入</w:t>
      </w:r>
      <w:r>
        <w:rPr>
          <w:rFonts w:ascii="微软雅黑" w:eastAsia="微软雅黑" w:hAnsi="微软雅黑"/>
        </w:rPr>
        <w:t>的IPv4</w:t>
      </w:r>
      <w:r>
        <w:rPr>
          <w:rFonts w:ascii="微软雅黑" w:eastAsia="微软雅黑" w:hAnsi="微软雅黑" w:hint="eastAsia"/>
        </w:rPr>
        <w:t>地址</w:t>
      </w:r>
      <w:r>
        <w:rPr>
          <w:rFonts w:ascii="微软雅黑" w:eastAsia="微软雅黑" w:hAnsi="微软雅黑"/>
        </w:rPr>
        <w:t>格式不正确，请重新输入”</w:t>
      </w:r>
      <w:r w:rsidR="0073364C">
        <w:rPr>
          <w:rFonts w:ascii="微软雅黑" w:eastAsia="微软雅黑" w:hAnsi="微软雅黑" w:hint="eastAsia"/>
        </w:rPr>
        <w:t>。</w:t>
      </w:r>
    </w:p>
    <w:p w14:paraId="5D65AC11" w14:textId="77777777" w:rsidR="0076630D" w:rsidRDefault="00D7272D" w:rsidP="00B10728">
      <w:pPr>
        <w:pStyle w:val="af2"/>
        <w:numPr>
          <w:ilvl w:val="0"/>
          <w:numId w:val="368"/>
        </w:numPr>
        <w:ind w:firstLineChars="0"/>
        <w:rPr>
          <w:rFonts w:ascii="微软雅黑" w:eastAsia="微软雅黑" w:hAnsi="微软雅黑"/>
        </w:rPr>
      </w:pPr>
      <w:r>
        <w:rPr>
          <w:rFonts w:ascii="微软雅黑" w:eastAsia="微软雅黑" w:hAnsi="微软雅黑"/>
        </w:rPr>
        <w:t>MAC地址</w:t>
      </w:r>
      <w:r>
        <w:rPr>
          <w:rFonts w:ascii="微软雅黑" w:eastAsia="微软雅黑" w:hAnsi="微软雅黑" w:hint="eastAsia"/>
        </w:rPr>
        <w:t>：【text文本框】设置</w:t>
      </w:r>
      <w:r>
        <w:rPr>
          <w:rFonts w:ascii="微软雅黑" w:eastAsia="微软雅黑" w:hAnsi="微软雅黑"/>
        </w:rPr>
        <w:t>指定的MAC地址</w:t>
      </w:r>
      <w:r>
        <w:rPr>
          <w:rFonts w:ascii="微软雅黑" w:eastAsia="微软雅黑" w:hAnsi="微软雅黑" w:hint="eastAsia"/>
        </w:rPr>
        <w:t>，</w:t>
      </w:r>
      <w:r>
        <w:rPr>
          <w:rFonts w:ascii="微软雅黑" w:eastAsia="微软雅黑" w:hAnsi="微软雅黑"/>
        </w:rPr>
        <w:t>输入格式为</w:t>
      </w:r>
      <w:r>
        <w:rPr>
          <w:rFonts w:ascii="微软雅黑" w:eastAsia="微软雅黑" w:hAnsi="微软雅黑"/>
        </w:rPr>
        <w:lastRenderedPageBreak/>
        <w:t>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r>
        <w:rPr>
          <w:rFonts w:ascii="微软雅黑" w:eastAsia="微软雅黑" w:hAnsi="微软雅黑" w:hint="eastAsia"/>
        </w:rPr>
        <w:t>，形如00:10:DC:28:A4:E9，</w:t>
      </w:r>
      <w:r>
        <w:rPr>
          <w:rFonts w:ascii="微软雅黑" w:eastAsia="微软雅黑" w:hAnsi="微软雅黑"/>
        </w:rPr>
        <w:t>不可设置为FFFF-FFFF-FFFF、组播地址和全零MAC地址。</w:t>
      </w:r>
    </w:p>
    <w:p w14:paraId="2086FCC4" w14:textId="77777777" w:rsidR="0076630D" w:rsidRDefault="00D7272D" w:rsidP="00B10728">
      <w:pPr>
        <w:pStyle w:val="af2"/>
        <w:numPr>
          <w:ilvl w:val="0"/>
          <w:numId w:val="368"/>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指定的所属VLAN，取值范围为</w:t>
      </w:r>
      <w:r>
        <w:rPr>
          <w:rFonts w:ascii="微软雅黑" w:eastAsia="微软雅黑" w:hAnsi="微软雅黑" w:hint="eastAsia"/>
        </w:rPr>
        <w:t>1</w:t>
      </w:r>
      <w:r>
        <w:rPr>
          <w:rFonts w:ascii="微软雅黑" w:eastAsia="微软雅黑" w:hAnsi="微软雅黑"/>
        </w:rPr>
        <w:t>-4094</w:t>
      </w:r>
      <w:r>
        <w:rPr>
          <w:rFonts w:ascii="微软雅黑" w:eastAsia="微软雅黑" w:hAnsi="微软雅黑" w:hint="eastAsia"/>
        </w:rPr>
        <w:t>的</w:t>
      </w:r>
      <w:r>
        <w:rPr>
          <w:rFonts w:ascii="微软雅黑" w:eastAsia="微软雅黑" w:hAnsi="微软雅黑"/>
        </w:rPr>
        <w:t>整数。</w:t>
      </w:r>
    </w:p>
    <w:p w14:paraId="759BB6F4" w14:textId="77777777" w:rsidR="0076630D" w:rsidRDefault="00D7272D">
      <w:pPr>
        <w:pStyle w:val="af2"/>
        <w:ind w:left="846"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一个接口可以添加多</w:t>
      </w:r>
      <w:r>
        <w:rPr>
          <w:rFonts w:ascii="微软雅黑" w:eastAsia="微软雅黑" w:hAnsi="微软雅黑" w:hint="eastAsia"/>
        </w:rPr>
        <w:t>个</w:t>
      </w:r>
      <w:r>
        <w:rPr>
          <w:rFonts w:ascii="微软雅黑" w:eastAsia="微软雅黑" w:hAnsi="微软雅黑"/>
        </w:rPr>
        <w:t>IPSG</w:t>
      </w:r>
      <w:r>
        <w:rPr>
          <w:rFonts w:ascii="微软雅黑" w:eastAsia="微软雅黑" w:hAnsi="微软雅黑" w:hint="eastAsia"/>
        </w:rPr>
        <w:t>四元绑定条目</w:t>
      </w:r>
      <w:r>
        <w:rPr>
          <w:rFonts w:ascii="微软雅黑" w:eastAsia="微软雅黑" w:hAnsi="微软雅黑"/>
        </w:rPr>
        <w:t>。</w:t>
      </w:r>
    </w:p>
    <w:p w14:paraId="71C6A0FA" w14:textId="77777777" w:rsidR="0076630D" w:rsidRDefault="00D7272D">
      <w:pPr>
        <w:rPr>
          <w:rFonts w:ascii="微软雅黑" w:eastAsia="微软雅黑" w:hAnsi="微软雅黑"/>
        </w:rPr>
      </w:pPr>
      <w:r>
        <w:rPr>
          <w:rFonts w:ascii="微软雅黑" w:eastAsia="微软雅黑" w:hAnsi="微软雅黑" w:hint="eastAsia"/>
        </w:rPr>
        <w:t>四元绑定表</w:t>
      </w:r>
      <w:r>
        <w:rPr>
          <w:rFonts w:ascii="微软雅黑" w:eastAsia="微软雅黑" w:hAnsi="微软雅黑"/>
        </w:rPr>
        <w:t>：</w:t>
      </w:r>
    </w:p>
    <w:p w14:paraId="6C1A9E37" w14:textId="1486440C" w:rsidR="0076630D" w:rsidRDefault="00D7272D" w:rsidP="00B10728">
      <w:pPr>
        <w:pStyle w:val="af2"/>
        <w:numPr>
          <w:ilvl w:val="0"/>
          <w:numId w:val="369"/>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显示接口、IP地址、MAC地址、VLAN、</w:t>
      </w:r>
      <w:r>
        <w:rPr>
          <w:rFonts w:ascii="微软雅黑" w:eastAsia="微软雅黑" w:hAnsi="微软雅黑" w:hint="eastAsia"/>
        </w:rPr>
        <w:t>类型</w:t>
      </w:r>
      <w:r>
        <w:rPr>
          <w:rFonts w:ascii="微软雅黑" w:eastAsia="微软雅黑" w:hAnsi="微软雅黑"/>
        </w:rPr>
        <w:t>（</w:t>
      </w:r>
      <w:r>
        <w:rPr>
          <w:rFonts w:ascii="微软雅黑" w:eastAsia="微软雅黑" w:hAnsi="微软雅黑" w:hint="eastAsia"/>
        </w:rPr>
        <w:t xml:space="preserve">静态 </w:t>
      </w:r>
      <w:r>
        <w:rPr>
          <w:rFonts w:ascii="微软雅黑" w:eastAsia="微软雅黑" w:hAnsi="微软雅黑"/>
        </w:rPr>
        <w:t xml:space="preserve">| </w:t>
      </w:r>
      <w:r>
        <w:rPr>
          <w:rFonts w:ascii="微软雅黑" w:eastAsia="微软雅黑" w:hAnsi="微软雅黑" w:hint="eastAsia"/>
        </w:rPr>
        <w:t>动态</w:t>
      </w:r>
      <w:r w:rsidR="00ED72D1">
        <w:rPr>
          <w:rFonts w:ascii="微软雅黑" w:eastAsia="微软雅黑" w:hAnsi="微软雅黑" w:hint="eastAsia"/>
        </w:rPr>
        <w:t>来源</w:t>
      </w:r>
      <w:r>
        <w:rPr>
          <w:rFonts w:ascii="微软雅黑" w:eastAsia="微软雅黑" w:hAnsi="微软雅黑"/>
        </w:rPr>
        <w:t>）</w:t>
      </w:r>
      <w:r w:rsidR="00A74BE5">
        <w:rPr>
          <w:rFonts w:ascii="微软雅黑" w:eastAsia="微软雅黑" w:hAnsi="微软雅黑" w:hint="eastAsia"/>
        </w:rPr>
        <w:t>、</w:t>
      </w:r>
      <w:r w:rsidR="00A74BE5">
        <w:rPr>
          <w:rFonts w:ascii="微软雅黑" w:eastAsia="微软雅黑" w:hAnsi="微软雅黑"/>
        </w:rPr>
        <w:t>租期（</w:t>
      </w:r>
      <w:r w:rsidR="00A74BE5">
        <w:rPr>
          <w:rFonts w:ascii="微软雅黑" w:eastAsia="微软雅黑" w:hAnsi="微软雅黑" w:hint="eastAsia"/>
        </w:rPr>
        <w:t>只有</w:t>
      </w:r>
      <w:r w:rsidR="00A74BE5">
        <w:rPr>
          <w:rFonts w:ascii="微软雅黑" w:eastAsia="微软雅黑" w:hAnsi="微软雅黑"/>
        </w:rPr>
        <w:t>动态绑定</w:t>
      </w:r>
      <w:r w:rsidR="00A74BE5">
        <w:rPr>
          <w:rFonts w:ascii="微软雅黑" w:eastAsia="微软雅黑" w:hAnsi="微软雅黑" w:hint="eastAsia"/>
        </w:rPr>
        <w:t>表项</w:t>
      </w:r>
      <w:r w:rsidR="00A74BE5">
        <w:rPr>
          <w:rFonts w:ascii="微软雅黑" w:eastAsia="微软雅黑" w:hAnsi="微软雅黑"/>
        </w:rPr>
        <w:t>有）</w:t>
      </w:r>
    </w:p>
    <w:p w14:paraId="54348683" w14:textId="77777777" w:rsidR="0076630D" w:rsidRDefault="00D7272D" w:rsidP="00B10728">
      <w:pPr>
        <w:pStyle w:val="af2"/>
        <w:numPr>
          <w:ilvl w:val="0"/>
          <w:numId w:val="369"/>
        </w:numPr>
        <w:ind w:firstLineChars="0"/>
        <w:rPr>
          <w:rFonts w:ascii="微软雅黑" w:eastAsia="微软雅黑" w:hAnsi="微软雅黑"/>
        </w:rPr>
      </w:pPr>
      <w:r>
        <w:rPr>
          <w:rFonts w:ascii="微软雅黑" w:eastAsia="微软雅黑" w:hAnsi="微软雅黑" w:hint="eastAsia"/>
        </w:rPr>
        <w:t>支持添加</w:t>
      </w:r>
    </w:p>
    <w:p w14:paraId="7E192408" w14:textId="77777777" w:rsidR="0076630D" w:rsidRDefault="00D7272D" w:rsidP="00B10728">
      <w:pPr>
        <w:pStyle w:val="af2"/>
        <w:numPr>
          <w:ilvl w:val="0"/>
          <w:numId w:val="369"/>
        </w:numPr>
        <w:ind w:firstLineChars="0"/>
        <w:rPr>
          <w:rFonts w:ascii="微软雅黑" w:eastAsia="微软雅黑" w:hAnsi="微软雅黑"/>
        </w:rPr>
      </w:pPr>
      <w:r>
        <w:rPr>
          <w:rFonts w:ascii="微软雅黑" w:eastAsia="微软雅黑" w:hAnsi="微软雅黑" w:hint="eastAsia"/>
        </w:rPr>
        <w:t>支持删除</w:t>
      </w:r>
      <w:r>
        <w:rPr>
          <w:rFonts w:ascii="微软雅黑" w:eastAsia="微软雅黑" w:hAnsi="微软雅黑"/>
        </w:rPr>
        <w:t>静态绑定表</w:t>
      </w:r>
    </w:p>
    <w:p w14:paraId="25883BF2" w14:textId="77777777" w:rsidR="0076630D" w:rsidRDefault="00D7272D" w:rsidP="00B10728">
      <w:pPr>
        <w:pStyle w:val="af2"/>
        <w:numPr>
          <w:ilvl w:val="0"/>
          <w:numId w:val="36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分页</w:t>
      </w:r>
    </w:p>
    <w:p w14:paraId="40802676" w14:textId="00DE6D3B" w:rsidR="006E0501" w:rsidRDefault="006E0501" w:rsidP="00B10728">
      <w:pPr>
        <w:pStyle w:val="af2"/>
        <w:numPr>
          <w:ilvl w:val="0"/>
          <w:numId w:val="36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导入</w:t>
      </w:r>
      <w:r w:rsidR="001505CD">
        <w:rPr>
          <w:rFonts w:ascii="微软雅黑" w:eastAsia="微软雅黑" w:hAnsi="微软雅黑" w:hint="eastAsia"/>
        </w:rPr>
        <w:t>四元绑定表</w:t>
      </w:r>
      <w:r w:rsidR="00CA2DB3" w:rsidRPr="008C36A9">
        <w:rPr>
          <w:rFonts w:ascii="微软雅黑" w:eastAsia="微软雅黑" w:hAnsi="微软雅黑"/>
          <w:color w:val="EEECE1" w:themeColor="background2"/>
          <w:highlight w:val="darkGreen"/>
        </w:rPr>
        <w:t>(FP2)</w:t>
      </w:r>
    </w:p>
    <w:p w14:paraId="1D3CF998" w14:textId="77777777" w:rsidR="00B00EF3" w:rsidRDefault="00D55856" w:rsidP="00075751">
      <w:pPr>
        <w:pStyle w:val="af2"/>
        <w:ind w:left="846" w:firstLineChars="0" w:firstLine="0"/>
        <w:rPr>
          <w:rFonts w:ascii="微软雅黑" w:eastAsia="微软雅黑" w:hAnsi="微软雅黑"/>
        </w:rPr>
      </w:pPr>
      <w:r>
        <w:rPr>
          <w:rFonts w:ascii="微软雅黑" w:eastAsia="微软雅黑" w:hAnsi="微软雅黑" w:hint="eastAsia"/>
        </w:rPr>
        <w:t>利用</w:t>
      </w:r>
      <w:r>
        <w:rPr>
          <w:rFonts w:ascii="微软雅黑" w:eastAsia="微软雅黑" w:hAnsi="微软雅黑"/>
        </w:rPr>
        <w:t>csv文件，在csv文件中填写好接口、IP地址、</w:t>
      </w:r>
      <w:r>
        <w:rPr>
          <w:rFonts w:ascii="微软雅黑" w:eastAsia="微软雅黑" w:hAnsi="微软雅黑" w:hint="eastAsia"/>
        </w:rPr>
        <w:t>MAC</w:t>
      </w:r>
      <w:r>
        <w:rPr>
          <w:rFonts w:ascii="微软雅黑" w:eastAsia="微软雅黑" w:hAnsi="微软雅黑"/>
        </w:rPr>
        <w:t>地址、VLAN id</w:t>
      </w:r>
      <w:r w:rsidR="00B00EF3">
        <w:rPr>
          <w:rFonts w:ascii="微软雅黑" w:eastAsia="微软雅黑" w:hAnsi="微软雅黑" w:hint="eastAsia"/>
        </w:rPr>
        <w:t>形成四元绑定表。</w:t>
      </w:r>
    </w:p>
    <w:p w14:paraId="7F076E0F" w14:textId="473FF816" w:rsidR="00D55856" w:rsidRDefault="00D55856" w:rsidP="00075751">
      <w:pPr>
        <w:pStyle w:val="af2"/>
        <w:ind w:left="846" w:firstLineChars="0" w:firstLine="0"/>
        <w:rPr>
          <w:rFonts w:ascii="微软雅黑" w:eastAsia="微软雅黑" w:hAnsi="微软雅黑"/>
        </w:rPr>
      </w:pPr>
      <w:r>
        <w:rPr>
          <w:rFonts w:ascii="微软雅黑" w:eastAsia="微软雅黑" w:hAnsi="微软雅黑" w:hint="eastAsia"/>
        </w:rPr>
        <w:t>点击&lt;导入&gt;按钮</w:t>
      </w:r>
      <w:r>
        <w:rPr>
          <w:rFonts w:ascii="微软雅黑" w:eastAsia="微软雅黑" w:hAnsi="微软雅黑"/>
        </w:rPr>
        <w:t>，出现弹窗提示</w:t>
      </w:r>
      <w:r>
        <w:rPr>
          <w:rFonts w:ascii="微软雅黑" w:eastAsia="微软雅黑" w:hAnsi="微软雅黑" w:hint="eastAsia"/>
        </w:rPr>
        <w:t>：</w:t>
      </w:r>
    </w:p>
    <w:p w14:paraId="4D8CDEDD" w14:textId="77777777" w:rsidR="00D55856" w:rsidRDefault="00D55856" w:rsidP="00075751">
      <w:pPr>
        <w:pStyle w:val="af2"/>
        <w:ind w:left="846" w:firstLineChars="0" w:firstLine="0"/>
        <w:rPr>
          <w:rFonts w:ascii="微软雅黑" w:eastAsia="微软雅黑" w:hAnsi="微软雅黑"/>
        </w:rPr>
      </w:pPr>
      <w:r>
        <w:rPr>
          <w:rFonts w:ascii="微软雅黑" w:eastAsia="微软雅黑" w:hAnsi="微软雅黑" w:hint="eastAsia"/>
        </w:rPr>
        <w:t>[点击上传</w:t>
      </w:r>
      <w:r>
        <w:rPr>
          <w:rFonts w:ascii="微软雅黑" w:eastAsia="微软雅黑" w:hAnsi="微软雅黑"/>
        </w:rPr>
        <w:t>csv文件。</w:t>
      </w:r>
    </w:p>
    <w:p w14:paraId="7C1F0942" w14:textId="77777777" w:rsidR="00D55856" w:rsidRDefault="00D55856" w:rsidP="00075751">
      <w:pPr>
        <w:pStyle w:val="af2"/>
        <w:ind w:left="846" w:firstLineChars="0" w:firstLine="0"/>
        <w:rPr>
          <w:rFonts w:ascii="微软雅黑" w:eastAsia="微软雅黑" w:hAnsi="微软雅黑"/>
        </w:rPr>
      </w:pPr>
      <w:r>
        <w:rPr>
          <w:rFonts w:ascii="微软雅黑" w:eastAsia="微软雅黑" w:hAnsi="微软雅黑" w:hint="eastAsia"/>
        </w:rPr>
        <w:t>点击下载 参考模板</w:t>
      </w:r>
    </w:p>
    <w:p w14:paraId="39F1F7BF" w14:textId="2148ED68" w:rsidR="00D55856" w:rsidRPr="00D55856" w:rsidRDefault="00D55856" w:rsidP="00D55856">
      <w:pPr>
        <w:pStyle w:val="af2"/>
        <w:ind w:left="846"/>
        <w:rPr>
          <w:rFonts w:ascii="微软雅黑" w:eastAsia="微软雅黑" w:hAnsi="微软雅黑"/>
        </w:rPr>
      </w:pPr>
      <w:r>
        <w:rPr>
          <w:rFonts w:ascii="微软雅黑" w:eastAsia="微软雅黑" w:hAnsi="微软雅黑"/>
        </w:rPr>
        <w:t>&lt;</w:t>
      </w:r>
      <w:r>
        <w:rPr>
          <w:rFonts w:ascii="微软雅黑" w:eastAsia="微软雅黑" w:hAnsi="微软雅黑" w:hint="eastAsia"/>
        </w:rPr>
        <w:t>取消</w:t>
      </w:r>
      <w:r>
        <w:rPr>
          <w:rFonts w:ascii="微软雅黑" w:eastAsia="微软雅黑" w:hAnsi="微软雅黑"/>
        </w:rPr>
        <w:t>&gt;   &lt;</w:t>
      </w:r>
      <w:r>
        <w:rPr>
          <w:rFonts w:ascii="微软雅黑" w:eastAsia="微软雅黑" w:hAnsi="微软雅黑" w:hint="eastAsia"/>
        </w:rPr>
        <w:t>添加</w:t>
      </w:r>
      <w:r>
        <w:rPr>
          <w:rFonts w:ascii="微软雅黑" w:eastAsia="微软雅黑" w:hAnsi="微软雅黑"/>
        </w:rPr>
        <w:t>&gt;</w:t>
      </w:r>
      <w:r>
        <w:rPr>
          <w:rFonts w:ascii="微软雅黑" w:eastAsia="微软雅黑" w:hAnsi="微软雅黑" w:hint="eastAsia"/>
        </w:rPr>
        <w:t>]</w:t>
      </w:r>
    </w:p>
    <w:p w14:paraId="262D9CAF" w14:textId="36F8276D" w:rsidR="00B00EF3" w:rsidRPr="00D55856" w:rsidRDefault="00D55856" w:rsidP="00B00EF3">
      <w:pPr>
        <w:pStyle w:val="af2"/>
        <w:ind w:left="846" w:firstLineChars="0" w:firstLine="0"/>
        <w:rPr>
          <w:rFonts w:ascii="微软雅黑" w:eastAsia="微软雅黑" w:hAnsi="微软雅黑"/>
        </w:rPr>
      </w:pPr>
      <w:r>
        <w:rPr>
          <w:rFonts w:ascii="微软雅黑" w:eastAsia="微软雅黑" w:hAnsi="微软雅黑" w:hint="eastAsia"/>
        </w:rPr>
        <w:t>并提供</w:t>
      </w:r>
      <w:r>
        <w:rPr>
          <w:rFonts w:ascii="微软雅黑" w:eastAsia="微软雅黑" w:hAnsi="微软雅黑"/>
        </w:rPr>
        <w:t>下载模板文件</w:t>
      </w:r>
      <w:r w:rsidR="00B00EF3">
        <w:rPr>
          <w:rFonts w:ascii="微软雅黑" w:eastAsia="微软雅黑" w:hAnsi="微软雅黑" w:hint="eastAsia"/>
        </w:rPr>
        <w:t>和</w:t>
      </w:r>
      <w:r>
        <w:rPr>
          <w:rFonts w:ascii="微软雅黑" w:eastAsia="微软雅黑" w:hAnsi="微软雅黑"/>
        </w:rPr>
        <w:t>上传导入文件的按钮</w:t>
      </w:r>
      <w:r w:rsidR="00B00EF3">
        <w:rPr>
          <w:rFonts w:ascii="微软雅黑" w:eastAsia="微软雅黑" w:hAnsi="微软雅黑" w:hint="eastAsia"/>
        </w:rPr>
        <w:t>。</w:t>
      </w:r>
    </w:p>
    <w:p w14:paraId="767B623E" w14:textId="0BA10795" w:rsidR="00B00EF3" w:rsidRDefault="00B00EF3" w:rsidP="00B00EF3">
      <w:pPr>
        <w:pStyle w:val="af2"/>
        <w:ind w:left="846" w:firstLineChars="0" w:firstLine="0"/>
        <w:rPr>
          <w:rFonts w:ascii="微软雅黑" w:eastAsia="微软雅黑" w:hAnsi="微软雅黑"/>
        </w:rPr>
      </w:pPr>
      <w:r>
        <w:rPr>
          <w:rFonts w:ascii="微软雅黑" w:eastAsia="微软雅黑" w:hAnsi="微软雅黑" w:hint="eastAsia"/>
        </w:rPr>
        <w:t>导入的</w:t>
      </w:r>
      <w:r>
        <w:rPr>
          <w:rFonts w:ascii="微软雅黑" w:eastAsia="微软雅黑" w:hAnsi="微软雅黑"/>
        </w:rPr>
        <w:t>文件，</w:t>
      </w:r>
      <w:r w:rsidR="00EB67C6">
        <w:rPr>
          <w:rFonts w:ascii="微软雅黑" w:eastAsia="微软雅黑" w:hAnsi="微软雅黑" w:hint="eastAsia"/>
        </w:rPr>
        <w:t>全部</w:t>
      </w:r>
      <w:r w:rsidR="00EB67C6">
        <w:rPr>
          <w:rFonts w:ascii="微软雅黑" w:eastAsia="微软雅黑" w:hAnsi="微软雅黑"/>
        </w:rPr>
        <w:t>做静态表项</w:t>
      </w:r>
      <w:r w:rsidR="00EB67C6">
        <w:rPr>
          <w:rFonts w:ascii="微软雅黑" w:eastAsia="微软雅黑" w:hAnsi="微软雅黑" w:hint="eastAsia"/>
        </w:rPr>
        <w:t>处理</w:t>
      </w:r>
      <w:r w:rsidR="00EB67C6">
        <w:rPr>
          <w:rFonts w:ascii="微软雅黑" w:eastAsia="微软雅黑" w:hAnsi="微软雅黑"/>
        </w:rPr>
        <w:t>。</w:t>
      </w:r>
      <w:r>
        <w:rPr>
          <w:rFonts w:ascii="微软雅黑" w:eastAsia="微软雅黑" w:hAnsi="微软雅黑"/>
        </w:rPr>
        <w:t>若</w:t>
      </w:r>
      <w:r>
        <w:rPr>
          <w:rFonts w:ascii="微软雅黑" w:eastAsia="微软雅黑" w:hAnsi="微软雅黑" w:hint="eastAsia"/>
        </w:rPr>
        <w:t>存在</w:t>
      </w:r>
      <w:r>
        <w:rPr>
          <w:rFonts w:ascii="微软雅黑" w:eastAsia="微软雅黑" w:hAnsi="微软雅黑"/>
        </w:rPr>
        <w:t>配置错误问题，则</w:t>
      </w:r>
      <w:r>
        <w:rPr>
          <w:rFonts w:ascii="微软雅黑" w:eastAsia="微软雅黑" w:hAnsi="微软雅黑" w:hint="eastAsia"/>
        </w:rPr>
        <w:t>丢弃</w:t>
      </w:r>
      <w:r>
        <w:rPr>
          <w:rFonts w:ascii="微软雅黑" w:eastAsia="微软雅黑" w:hAnsi="微软雅黑"/>
        </w:rPr>
        <w:t>相应错误的表项，仅</w:t>
      </w:r>
      <w:r>
        <w:rPr>
          <w:rFonts w:ascii="微软雅黑" w:eastAsia="微软雅黑" w:hAnsi="微软雅黑" w:hint="eastAsia"/>
        </w:rPr>
        <w:t>导入</w:t>
      </w:r>
      <w:r>
        <w:rPr>
          <w:rFonts w:ascii="微软雅黑" w:eastAsia="微软雅黑" w:hAnsi="微软雅黑"/>
        </w:rPr>
        <w:t>正确的表项</w:t>
      </w:r>
      <w:r w:rsidR="00B63E5A">
        <w:rPr>
          <w:rFonts w:ascii="微软雅黑" w:eastAsia="微软雅黑" w:hAnsi="微软雅黑" w:hint="eastAsia"/>
        </w:rPr>
        <w:t>；</w:t>
      </w:r>
      <w:r w:rsidR="00B63E5A">
        <w:rPr>
          <w:rFonts w:ascii="微软雅黑" w:eastAsia="微软雅黑" w:hAnsi="微软雅黑"/>
        </w:rPr>
        <w:t>若达到绑定表项数量上限，则后续的表项不再进行导入</w:t>
      </w:r>
      <w:r w:rsidR="00EB67C6">
        <w:rPr>
          <w:rFonts w:ascii="微软雅黑" w:eastAsia="微软雅黑" w:hAnsi="微软雅黑" w:hint="eastAsia"/>
        </w:rPr>
        <w:t>；</w:t>
      </w:r>
      <w:r w:rsidR="00B63927">
        <w:rPr>
          <w:rFonts w:ascii="微软雅黑" w:eastAsia="微软雅黑" w:hAnsi="微软雅黑" w:hint="eastAsia"/>
        </w:rPr>
        <w:t>VLAN</w:t>
      </w:r>
      <w:r w:rsidR="00B63927">
        <w:rPr>
          <w:rFonts w:ascii="微软雅黑" w:eastAsia="微软雅黑" w:hAnsi="微软雅黑"/>
        </w:rPr>
        <w:t>相同</w:t>
      </w:r>
      <w:r w:rsidR="00B63927">
        <w:rPr>
          <w:rFonts w:ascii="微软雅黑" w:eastAsia="微软雅黑" w:hAnsi="微软雅黑" w:hint="eastAsia"/>
        </w:rPr>
        <w:t>情况下</w:t>
      </w:r>
      <w:r w:rsidR="00B63927">
        <w:rPr>
          <w:rFonts w:ascii="微软雅黑" w:eastAsia="微软雅黑" w:hAnsi="微软雅黑"/>
        </w:rPr>
        <w:t>，</w:t>
      </w:r>
      <w:r w:rsidR="00EB67C6">
        <w:rPr>
          <w:rFonts w:ascii="微软雅黑" w:eastAsia="微软雅黑" w:hAnsi="微软雅黑" w:hint="eastAsia"/>
        </w:rPr>
        <w:t>MAC</w:t>
      </w:r>
      <w:r w:rsidR="00EB67C6">
        <w:rPr>
          <w:rFonts w:ascii="微软雅黑" w:eastAsia="微软雅黑" w:hAnsi="微软雅黑"/>
        </w:rPr>
        <w:t>地址一致IP不一致，则覆盖处理；MAC</w:t>
      </w:r>
      <w:r w:rsidR="00BC70C6">
        <w:rPr>
          <w:rFonts w:ascii="微软雅黑" w:eastAsia="微软雅黑" w:hAnsi="微软雅黑" w:hint="eastAsia"/>
        </w:rPr>
        <w:t>不</w:t>
      </w:r>
      <w:r w:rsidR="00EB67C6">
        <w:rPr>
          <w:rFonts w:ascii="微软雅黑" w:eastAsia="微软雅黑" w:hAnsi="微软雅黑"/>
        </w:rPr>
        <w:t>一致IP一致，则新增；</w:t>
      </w:r>
      <w:r w:rsidR="00EB67C6">
        <w:rPr>
          <w:rFonts w:ascii="微软雅黑" w:eastAsia="微软雅黑" w:hAnsi="微软雅黑" w:hint="eastAsia"/>
        </w:rPr>
        <w:t>MAC</w:t>
      </w:r>
      <w:r w:rsidR="00EB67C6">
        <w:rPr>
          <w:rFonts w:ascii="微软雅黑" w:eastAsia="微软雅黑" w:hAnsi="微软雅黑"/>
        </w:rPr>
        <w:t>和IP一致则覆盖处理。</w:t>
      </w:r>
    </w:p>
    <w:p w14:paraId="41DC70E8" w14:textId="70112268" w:rsidR="001505CD" w:rsidRDefault="001505CD" w:rsidP="00B10728">
      <w:pPr>
        <w:pStyle w:val="af2"/>
        <w:numPr>
          <w:ilvl w:val="0"/>
          <w:numId w:val="369"/>
        </w:numPr>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导出四元绑定表</w:t>
      </w:r>
      <w:r w:rsidR="00CA2DB3" w:rsidRPr="008C36A9">
        <w:rPr>
          <w:rFonts w:ascii="微软雅黑" w:eastAsia="微软雅黑" w:hAnsi="微软雅黑"/>
          <w:color w:val="EEECE1" w:themeColor="background2"/>
          <w:highlight w:val="darkGreen"/>
        </w:rPr>
        <w:t>(FP2)</w:t>
      </w:r>
      <w:r w:rsidR="00075751">
        <w:rPr>
          <w:rFonts w:ascii="微软雅黑" w:eastAsia="微软雅黑" w:hAnsi="微软雅黑" w:hint="eastAsia"/>
        </w:rPr>
        <w:t>。</w:t>
      </w:r>
      <w:r w:rsidR="00075751">
        <w:rPr>
          <w:rFonts w:ascii="微软雅黑" w:eastAsia="微软雅黑" w:hAnsi="微软雅黑"/>
        </w:rPr>
        <w:t>一键导出，将动静态绑定表全部导出，仅包含接口、IP、MAC和VLAN信息，文件命名为IPMV_</w:t>
      </w:r>
      <w:r w:rsidR="00075751">
        <w:rPr>
          <w:rFonts w:ascii="微软雅黑" w:eastAsia="微软雅黑" w:hAnsi="微软雅黑" w:hint="eastAsia"/>
        </w:rPr>
        <w:t>年月日时分秒.csv</w:t>
      </w:r>
    </w:p>
    <w:p w14:paraId="2E34155A" w14:textId="77777777" w:rsidR="0073364C" w:rsidRDefault="0073364C">
      <w:pPr>
        <w:rPr>
          <w:rFonts w:ascii="微软雅黑" w:eastAsia="微软雅黑" w:hAnsi="微软雅黑"/>
        </w:rPr>
      </w:pPr>
    </w:p>
    <w:p w14:paraId="1F59133D" w14:textId="6F8EEE28" w:rsidR="008C36A9" w:rsidRDefault="008C36A9" w:rsidP="008C36A9">
      <w:pPr>
        <w:pStyle w:val="20"/>
        <w:numPr>
          <w:ilvl w:val="1"/>
          <w:numId w:val="1"/>
        </w:numPr>
        <w:rPr>
          <w:rFonts w:ascii="微软雅黑" w:eastAsia="微软雅黑" w:hAnsi="微软雅黑"/>
          <w:szCs w:val="24"/>
        </w:rPr>
      </w:pPr>
      <w:bookmarkStart w:id="425" w:name="_IPv6源防护/IP_Source_Guard(FP2)"/>
      <w:bookmarkStart w:id="426" w:name="_Toc149138862"/>
      <w:bookmarkEnd w:id="425"/>
      <w:r>
        <w:rPr>
          <w:rFonts w:ascii="微软雅黑" w:eastAsia="微软雅黑" w:hAnsi="微软雅黑"/>
          <w:szCs w:val="24"/>
        </w:rPr>
        <w:t>IPv6源防护</w:t>
      </w:r>
      <w:r>
        <w:rPr>
          <w:rFonts w:ascii="微软雅黑" w:eastAsia="微软雅黑" w:hAnsi="微软雅黑" w:hint="eastAsia"/>
          <w:szCs w:val="24"/>
        </w:rPr>
        <w:t>/</w:t>
      </w:r>
      <w:r>
        <w:rPr>
          <w:rFonts w:ascii="微软雅黑" w:eastAsia="微软雅黑" w:hAnsi="微软雅黑"/>
          <w:szCs w:val="24"/>
        </w:rPr>
        <w:t>IP Source Guard</w:t>
      </w:r>
      <w:r w:rsidRPr="008C36A9">
        <w:rPr>
          <w:rFonts w:ascii="微软雅黑" w:eastAsia="微软雅黑" w:hAnsi="微软雅黑"/>
          <w:color w:val="EEECE1" w:themeColor="background2"/>
          <w:highlight w:val="darkGreen"/>
        </w:rPr>
        <w:t>(FP2)</w:t>
      </w:r>
      <w:bookmarkEnd w:id="426"/>
    </w:p>
    <w:p w14:paraId="3743D245" w14:textId="77777777" w:rsidR="008C36A9" w:rsidRDefault="008C36A9" w:rsidP="008C36A9">
      <w:pPr>
        <w:rPr>
          <w:rFonts w:ascii="微软雅黑" w:eastAsia="微软雅黑" w:hAnsi="微软雅黑"/>
        </w:rPr>
      </w:pPr>
      <w:r>
        <w:rPr>
          <w:rFonts w:ascii="微软雅黑" w:eastAsia="微软雅黑" w:hAnsi="微软雅黑" w:hint="eastAsia"/>
        </w:rPr>
        <w:t>【功能概述】</w:t>
      </w:r>
    </w:p>
    <w:p w14:paraId="3FE66301" w14:textId="51233AEF" w:rsidR="008C36A9" w:rsidRDefault="008C36A9" w:rsidP="008C36A9">
      <w:pPr>
        <w:ind w:firstLine="420"/>
        <w:rPr>
          <w:rFonts w:ascii="微软雅黑" w:eastAsia="微软雅黑" w:hAnsi="微软雅黑"/>
        </w:rPr>
      </w:pPr>
      <w:r>
        <w:rPr>
          <w:rFonts w:ascii="微软雅黑" w:eastAsia="微软雅黑" w:hAnsi="微软雅黑"/>
        </w:rPr>
        <w:t>IPv6源防护攻击</w:t>
      </w:r>
      <w:r>
        <w:rPr>
          <w:rFonts w:ascii="微软雅黑" w:eastAsia="微软雅黑" w:hAnsi="微软雅黑" w:hint="eastAsia"/>
        </w:rPr>
        <w:t>是</w:t>
      </w:r>
      <w:r>
        <w:rPr>
          <w:rFonts w:ascii="微软雅黑" w:eastAsia="微软雅黑" w:hAnsi="微软雅黑"/>
        </w:rPr>
        <w:t>一种基于二层接口的源IPv6地址过滤技术，它能够防止恶意主机伪造合法主机的IPv6地址来仿冒合法主机，还能确保非授权主机不能</w:t>
      </w:r>
      <w:r>
        <w:rPr>
          <w:rFonts w:ascii="微软雅黑" w:eastAsia="微软雅黑" w:hAnsi="微软雅黑" w:hint="eastAsia"/>
        </w:rPr>
        <w:t>通过</w:t>
      </w:r>
      <w:r>
        <w:rPr>
          <w:rFonts w:ascii="微软雅黑" w:eastAsia="微软雅黑" w:hAnsi="微软雅黑"/>
        </w:rPr>
        <w:t>自己制定IPv6地址的方式来访问网络或攻击网络。</w:t>
      </w:r>
    </w:p>
    <w:p w14:paraId="0470F136" w14:textId="78439957" w:rsidR="008C36A9" w:rsidRDefault="008C36A9" w:rsidP="008C36A9">
      <w:pPr>
        <w:ind w:firstLine="420"/>
        <w:rPr>
          <w:rFonts w:ascii="微软雅黑" w:eastAsia="微软雅黑" w:hAnsi="微软雅黑"/>
        </w:rPr>
      </w:pPr>
      <w:r>
        <w:rPr>
          <w:rFonts w:ascii="微软雅黑" w:eastAsia="微软雅黑" w:hAnsi="微软雅黑"/>
        </w:rPr>
        <w:t>IPv6SG利用绑定表</w:t>
      </w:r>
      <w:r>
        <w:rPr>
          <w:rFonts w:ascii="微软雅黑" w:eastAsia="微软雅黑" w:hAnsi="微软雅黑" w:hint="eastAsia"/>
        </w:rPr>
        <w:t>（源</w:t>
      </w:r>
      <w:r>
        <w:rPr>
          <w:rFonts w:ascii="微软雅黑" w:eastAsia="微软雅黑" w:hAnsi="微软雅黑"/>
        </w:rPr>
        <w:t>IPv6地址、源MAC地址、所属VLAN、</w:t>
      </w:r>
      <w:r>
        <w:rPr>
          <w:rFonts w:ascii="微软雅黑" w:eastAsia="微软雅黑" w:hAnsi="微软雅黑" w:hint="eastAsia"/>
        </w:rPr>
        <w:t>入</w:t>
      </w:r>
      <w:r>
        <w:rPr>
          <w:rFonts w:ascii="微软雅黑" w:eastAsia="微软雅黑" w:hAnsi="微软雅黑"/>
        </w:rPr>
        <w:t>接口的绑定</w:t>
      </w:r>
      <w:r>
        <w:rPr>
          <w:rFonts w:ascii="微软雅黑" w:eastAsia="微软雅黑" w:hAnsi="微软雅黑" w:hint="eastAsia"/>
        </w:rPr>
        <w:t>）去</w:t>
      </w:r>
      <w:r>
        <w:rPr>
          <w:rFonts w:ascii="微软雅黑" w:eastAsia="微软雅黑" w:hAnsi="微软雅黑"/>
        </w:rPr>
        <w:t>匹配检查二层接口上收到的IP</w:t>
      </w:r>
      <w:r w:rsidR="000845E1">
        <w:rPr>
          <w:rFonts w:ascii="微软雅黑" w:eastAsia="微软雅黑" w:hAnsi="微软雅黑"/>
        </w:rPr>
        <w:t>v6</w:t>
      </w:r>
      <w:r>
        <w:rPr>
          <w:rFonts w:ascii="微软雅黑" w:eastAsia="微软雅黑" w:hAnsi="微软雅黑"/>
        </w:rPr>
        <w:t>报文，只有匹配绑定表的报文才允许</w:t>
      </w:r>
      <w:r>
        <w:rPr>
          <w:rFonts w:ascii="微软雅黑" w:eastAsia="微软雅黑" w:hAnsi="微软雅黑" w:hint="eastAsia"/>
        </w:rPr>
        <w:t>通过</w:t>
      </w:r>
      <w:r>
        <w:rPr>
          <w:rFonts w:ascii="微软雅黑" w:eastAsia="微软雅黑" w:hAnsi="微软雅黑"/>
        </w:rPr>
        <w:t>，其他报文将被丢弃。</w:t>
      </w:r>
      <w:r>
        <w:rPr>
          <w:rFonts w:ascii="微软雅黑" w:eastAsia="微软雅黑" w:hAnsi="微软雅黑" w:hint="eastAsia"/>
        </w:rPr>
        <w:t>绑定表</w:t>
      </w:r>
      <w:r>
        <w:rPr>
          <w:rFonts w:ascii="微软雅黑" w:eastAsia="微软雅黑" w:hAnsi="微软雅黑"/>
        </w:rPr>
        <w:t>分为静态和动态</w:t>
      </w:r>
      <w:r>
        <w:rPr>
          <w:rFonts w:ascii="微软雅黑" w:eastAsia="微软雅黑" w:hAnsi="微软雅黑" w:hint="eastAsia"/>
        </w:rPr>
        <w:t>2种</w:t>
      </w:r>
      <w:r>
        <w:rPr>
          <w:rFonts w:ascii="微软雅黑" w:eastAsia="微软雅黑" w:hAnsi="微软雅黑"/>
        </w:rPr>
        <w:t>。</w:t>
      </w:r>
    </w:p>
    <w:tbl>
      <w:tblPr>
        <w:tblW w:w="10349"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3969"/>
        <w:gridCol w:w="4536"/>
      </w:tblGrid>
      <w:tr w:rsidR="008C36A9" w14:paraId="02439E82" w14:textId="77777777" w:rsidTr="00FD5381">
        <w:tc>
          <w:tcPr>
            <w:tcW w:w="1844" w:type="dxa"/>
          </w:tcPr>
          <w:p w14:paraId="7BE261E8" w14:textId="77777777" w:rsidR="008C36A9" w:rsidRDefault="008C36A9" w:rsidP="00FD5381">
            <w:pPr>
              <w:rPr>
                <w:rFonts w:asciiTheme="minorEastAsia" w:hAnsiTheme="minorEastAsia"/>
              </w:rPr>
            </w:pPr>
            <w:r>
              <w:rPr>
                <w:rFonts w:asciiTheme="minorEastAsia" w:hAnsiTheme="minorEastAsia" w:hint="eastAsia"/>
              </w:rPr>
              <w:t>绑定表类型</w:t>
            </w:r>
          </w:p>
        </w:tc>
        <w:tc>
          <w:tcPr>
            <w:tcW w:w="3969" w:type="dxa"/>
          </w:tcPr>
          <w:p w14:paraId="36D2F173" w14:textId="77777777" w:rsidR="008C36A9" w:rsidRDefault="008C36A9" w:rsidP="00FD5381">
            <w:pPr>
              <w:rPr>
                <w:rFonts w:asciiTheme="minorEastAsia" w:hAnsiTheme="minorEastAsia"/>
              </w:rPr>
            </w:pPr>
            <w:r>
              <w:rPr>
                <w:rFonts w:asciiTheme="minorEastAsia" w:hAnsiTheme="minorEastAsia" w:hint="eastAsia"/>
              </w:rPr>
              <w:t>生成过程</w:t>
            </w:r>
          </w:p>
        </w:tc>
        <w:tc>
          <w:tcPr>
            <w:tcW w:w="4536" w:type="dxa"/>
          </w:tcPr>
          <w:p w14:paraId="55859F78" w14:textId="77777777" w:rsidR="008C36A9" w:rsidRDefault="008C36A9" w:rsidP="00FD5381">
            <w:pPr>
              <w:rPr>
                <w:rFonts w:asciiTheme="minorEastAsia" w:hAnsiTheme="minorEastAsia"/>
              </w:rPr>
            </w:pPr>
            <w:r>
              <w:rPr>
                <w:rFonts w:asciiTheme="minorEastAsia" w:hAnsiTheme="minorEastAsia" w:hint="eastAsia"/>
              </w:rPr>
              <w:t>适用场景</w:t>
            </w:r>
          </w:p>
        </w:tc>
      </w:tr>
      <w:tr w:rsidR="008C36A9" w14:paraId="7591E75F" w14:textId="77777777" w:rsidTr="00FD5381">
        <w:tc>
          <w:tcPr>
            <w:tcW w:w="1844" w:type="dxa"/>
          </w:tcPr>
          <w:p w14:paraId="77248185" w14:textId="77777777" w:rsidR="008C36A9" w:rsidRDefault="008C36A9" w:rsidP="00FD5381">
            <w:pPr>
              <w:rPr>
                <w:rFonts w:asciiTheme="minorEastAsia" w:hAnsiTheme="minorEastAsia"/>
              </w:rPr>
            </w:pPr>
            <w:r>
              <w:rPr>
                <w:rFonts w:asciiTheme="minorEastAsia" w:hAnsiTheme="minorEastAsia" w:hint="eastAsia"/>
              </w:rPr>
              <w:t>静态</w:t>
            </w:r>
            <w:r>
              <w:rPr>
                <w:rFonts w:asciiTheme="minorEastAsia" w:hAnsiTheme="minorEastAsia"/>
              </w:rPr>
              <w:t>绑定表</w:t>
            </w:r>
          </w:p>
        </w:tc>
        <w:tc>
          <w:tcPr>
            <w:tcW w:w="3969" w:type="dxa"/>
          </w:tcPr>
          <w:p w14:paraId="4E89B02C" w14:textId="77777777" w:rsidR="008C36A9" w:rsidRDefault="008C36A9" w:rsidP="00FD5381">
            <w:pPr>
              <w:rPr>
                <w:rFonts w:asciiTheme="minorEastAsia" w:hAnsiTheme="minorEastAsia"/>
              </w:rPr>
            </w:pPr>
            <w:r>
              <w:rPr>
                <w:rFonts w:asciiTheme="minorEastAsia" w:hAnsiTheme="minorEastAsia" w:hint="eastAsia"/>
              </w:rPr>
              <w:t>由</w:t>
            </w:r>
            <w:r>
              <w:rPr>
                <w:rFonts w:asciiTheme="minorEastAsia" w:hAnsiTheme="minorEastAsia"/>
              </w:rPr>
              <w:t>用户手工配置添加</w:t>
            </w:r>
          </w:p>
        </w:tc>
        <w:tc>
          <w:tcPr>
            <w:tcW w:w="4536" w:type="dxa"/>
          </w:tcPr>
          <w:p w14:paraId="13386546" w14:textId="6A6EBAE1" w:rsidR="008C36A9" w:rsidRDefault="008C36A9" w:rsidP="008C36A9">
            <w:pPr>
              <w:rPr>
                <w:rFonts w:asciiTheme="minorEastAsia" w:hAnsiTheme="minorEastAsia"/>
              </w:rPr>
            </w:pPr>
            <w:r>
              <w:rPr>
                <w:rFonts w:asciiTheme="minorEastAsia" w:hAnsiTheme="minorEastAsia" w:hint="eastAsia"/>
              </w:rPr>
              <w:t>针对</w:t>
            </w:r>
            <w:r>
              <w:rPr>
                <w:rFonts w:asciiTheme="minorEastAsia" w:hAnsiTheme="minorEastAsia"/>
              </w:rPr>
              <w:t>IPv6主机，适用于主机数较少且主机使用静态IP地址的场景</w:t>
            </w:r>
          </w:p>
        </w:tc>
      </w:tr>
      <w:tr w:rsidR="008C36A9" w14:paraId="1178C8CE" w14:textId="77777777" w:rsidTr="00FD5381">
        <w:tc>
          <w:tcPr>
            <w:tcW w:w="1844" w:type="dxa"/>
          </w:tcPr>
          <w:p w14:paraId="79662982" w14:textId="1613C18A" w:rsidR="008C36A9" w:rsidRDefault="008C36A9" w:rsidP="00FD5381">
            <w:pPr>
              <w:rPr>
                <w:rFonts w:asciiTheme="minorEastAsia" w:hAnsiTheme="minorEastAsia"/>
              </w:rPr>
            </w:pPr>
            <w:r>
              <w:rPr>
                <w:rFonts w:asciiTheme="minorEastAsia" w:hAnsiTheme="minorEastAsia" w:hint="eastAsia"/>
              </w:rPr>
              <w:t>DHCP</w:t>
            </w:r>
            <w:r>
              <w:rPr>
                <w:rFonts w:asciiTheme="minorEastAsia" w:hAnsiTheme="minorEastAsia"/>
              </w:rPr>
              <w:t>v6 Snooping动态绑定表</w:t>
            </w:r>
            <w:r>
              <w:rPr>
                <w:rFonts w:asciiTheme="minorEastAsia" w:hAnsiTheme="minorEastAsia" w:hint="eastAsia"/>
              </w:rPr>
              <w:t>（1）</w:t>
            </w:r>
          </w:p>
        </w:tc>
        <w:tc>
          <w:tcPr>
            <w:tcW w:w="3969" w:type="dxa"/>
          </w:tcPr>
          <w:p w14:paraId="5F53661F" w14:textId="2A894916" w:rsidR="008C36A9" w:rsidRDefault="008C36A9" w:rsidP="00FD5381">
            <w:pPr>
              <w:rPr>
                <w:rFonts w:asciiTheme="minorEastAsia" w:hAnsiTheme="minorEastAsia"/>
              </w:rPr>
            </w:pPr>
            <w:r>
              <w:rPr>
                <w:rFonts w:asciiTheme="minorEastAsia" w:hAnsiTheme="minorEastAsia" w:hint="eastAsia"/>
              </w:rPr>
              <w:t>配置</w:t>
            </w:r>
            <w:r>
              <w:rPr>
                <w:rFonts w:asciiTheme="minorEastAsia" w:hAnsiTheme="minorEastAsia"/>
              </w:rPr>
              <w:t>DHCPv6 Snooping功能后，DHCv6P主机</w:t>
            </w:r>
            <w:r>
              <w:rPr>
                <w:rFonts w:asciiTheme="minorEastAsia" w:hAnsiTheme="minorEastAsia" w:hint="eastAsia"/>
              </w:rPr>
              <w:t>动态获取</w:t>
            </w:r>
            <w:r>
              <w:rPr>
                <w:rFonts w:asciiTheme="minorEastAsia" w:hAnsiTheme="minorEastAsia"/>
              </w:rPr>
              <w:t>IPv6地址时，设备根据DHCPv6服务器发送的DHCv6P回复报文动态生成</w:t>
            </w:r>
          </w:p>
        </w:tc>
        <w:tc>
          <w:tcPr>
            <w:tcW w:w="4536" w:type="dxa"/>
          </w:tcPr>
          <w:p w14:paraId="1D81A3E2" w14:textId="0A93FD72" w:rsidR="008C36A9" w:rsidRDefault="008C36A9" w:rsidP="008C36A9">
            <w:pPr>
              <w:rPr>
                <w:rFonts w:asciiTheme="minorEastAsia" w:hAnsiTheme="minorEastAsia"/>
              </w:rPr>
            </w:pPr>
            <w:r>
              <w:rPr>
                <w:rFonts w:asciiTheme="minorEastAsia" w:hAnsiTheme="minorEastAsia" w:hint="eastAsia"/>
              </w:rPr>
              <w:t>针对</w:t>
            </w:r>
            <w:r>
              <w:rPr>
                <w:rFonts w:asciiTheme="minorEastAsia" w:hAnsiTheme="minorEastAsia"/>
              </w:rPr>
              <w:t>IPv6主机，适用于主机数较多且主机从DHCP服务器获取IP地址的场景</w:t>
            </w:r>
          </w:p>
        </w:tc>
      </w:tr>
      <w:tr w:rsidR="008C36A9" w14:paraId="7F451EBC" w14:textId="77777777" w:rsidTr="00FD5381">
        <w:tc>
          <w:tcPr>
            <w:tcW w:w="1844" w:type="dxa"/>
          </w:tcPr>
          <w:p w14:paraId="61BC470C" w14:textId="0EF497B6" w:rsidR="008C36A9" w:rsidRDefault="008C36A9" w:rsidP="00FD5381">
            <w:pPr>
              <w:rPr>
                <w:rFonts w:asciiTheme="minorEastAsia" w:hAnsiTheme="minorEastAsia"/>
              </w:rPr>
            </w:pPr>
            <w:r>
              <w:rPr>
                <w:rFonts w:asciiTheme="minorEastAsia" w:hAnsiTheme="minorEastAsia" w:hint="eastAsia"/>
              </w:rPr>
              <w:t>DHCP</w:t>
            </w:r>
            <w:r>
              <w:rPr>
                <w:rFonts w:asciiTheme="minorEastAsia" w:hAnsiTheme="minorEastAsia"/>
              </w:rPr>
              <w:t>v6 Snooping动态绑定表（</w:t>
            </w:r>
            <w:r>
              <w:rPr>
                <w:rFonts w:asciiTheme="minorEastAsia" w:hAnsiTheme="minorEastAsia" w:hint="eastAsia"/>
              </w:rPr>
              <w:t>2</w:t>
            </w:r>
            <w:r>
              <w:rPr>
                <w:rFonts w:asciiTheme="minorEastAsia" w:hAnsiTheme="minorEastAsia"/>
              </w:rPr>
              <w:t>）</w:t>
            </w:r>
          </w:p>
        </w:tc>
        <w:tc>
          <w:tcPr>
            <w:tcW w:w="3969" w:type="dxa"/>
          </w:tcPr>
          <w:p w14:paraId="0EFE8AC1" w14:textId="77777777" w:rsidR="008C36A9" w:rsidRDefault="008C36A9" w:rsidP="00FD5381">
            <w:pPr>
              <w:rPr>
                <w:rFonts w:asciiTheme="minorEastAsia" w:hAnsiTheme="minorEastAsia"/>
              </w:rPr>
            </w:pPr>
            <w:r>
              <w:rPr>
                <w:rFonts w:asciiTheme="minorEastAsia" w:hAnsiTheme="minorEastAsia" w:hint="eastAsia"/>
              </w:rPr>
              <w:t>802.1</w:t>
            </w:r>
            <w:r>
              <w:rPr>
                <w:rFonts w:asciiTheme="minorEastAsia" w:hAnsiTheme="minorEastAsia"/>
              </w:rPr>
              <w:t>X用户认证过程中，设备根据认证用户的信息生成</w:t>
            </w:r>
          </w:p>
        </w:tc>
        <w:tc>
          <w:tcPr>
            <w:tcW w:w="4536" w:type="dxa"/>
          </w:tcPr>
          <w:p w14:paraId="561DB719" w14:textId="23939C6D" w:rsidR="008C36A9" w:rsidRDefault="008C36A9" w:rsidP="00FD5381">
            <w:pPr>
              <w:rPr>
                <w:rFonts w:asciiTheme="minorEastAsia" w:hAnsiTheme="minorEastAsia"/>
              </w:rPr>
            </w:pPr>
            <w:r>
              <w:rPr>
                <w:rFonts w:asciiTheme="minorEastAsia" w:hAnsiTheme="minorEastAsia" w:hint="eastAsia"/>
              </w:rPr>
              <w:t>针对</w:t>
            </w:r>
            <w:r>
              <w:rPr>
                <w:rFonts w:asciiTheme="minorEastAsia" w:hAnsiTheme="minorEastAsia"/>
              </w:rPr>
              <w:t>IPv6主机，适用于主机数较多、主机使用</w:t>
            </w:r>
            <w:r>
              <w:rPr>
                <w:rFonts w:asciiTheme="minorEastAsia" w:hAnsiTheme="minorEastAsia" w:hint="eastAsia"/>
              </w:rPr>
              <w:t>静态</w:t>
            </w:r>
            <w:r>
              <w:rPr>
                <w:rFonts w:asciiTheme="minorEastAsia" w:hAnsiTheme="minorEastAsia"/>
              </w:rPr>
              <w:t>IPv6地址、并且网络中部署了</w:t>
            </w:r>
            <w:r>
              <w:rPr>
                <w:rFonts w:asciiTheme="minorEastAsia" w:hAnsiTheme="minorEastAsia" w:hint="eastAsia"/>
              </w:rPr>
              <w:t>802.1</w:t>
            </w:r>
            <w:r>
              <w:rPr>
                <w:rFonts w:asciiTheme="minorEastAsia" w:hAnsiTheme="minorEastAsia"/>
              </w:rPr>
              <w:t>X认证</w:t>
            </w:r>
            <w:r>
              <w:rPr>
                <w:rFonts w:asciiTheme="minorEastAsia" w:hAnsiTheme="minorEastAsia" w:hint="eastAsia"/>
              </w:rPr>
              <w:t>的</w:t>
            </w:r>
            <w:r>
              <w:rPr>
                <w:rFonts w:asciiTheme="minorEastAsia" w:hAnsiTheme="minorEastAsia"/>
              </w:rPr>
              <w:t>场景。</w:t>
            </w:r>
          </w:p>
          <w:p w14:paraId="4D0621A2" w14:textId="77777777" w:rsidR="008C36A9" w:rsidRDefault="008C36A9" w:rsidP="00FD5381">
            <w:pPr>
              <w:rPr>
                <w:rFonts w:asciiTheme="minorEastAsia" w:hAnsiTheme="minorEastAsia"/>
              </w:rPr>
            </w:pPr>
            <w:r>
              <w:rPr>
                <w:rFonts w:asciiTheme="minorEastAsia" w:hAnsiTheme="minorEastAsia" w:hint="eastAsia"/>
              </w:rPr>
              <w:t>该生成方式</w:t>
            </w:r>
            <w:r>
              <w:rPr>
                <w:rFonts w:asciiTheme="minorEastAsia" w:hAnsiTheme="minorEastAsia"/>
              </w:rPr>
              <w:t>的表项不可开，建议配置静态绑定表</w:t>
            </w:r>
          </w:p>
        </w:tc>
      </w:tr>
      <w:tr w:rsidR="008C36A9" w14:paraId="5A1F8A84" w14:textId="77777777" w:rsidTr="00FD5381">
        <w:tc>
          <w:tcPr>
            <w:tcW w:w="1844" w:type="dxa"/>
          </w:tcPr>
          <w:p w14:paraId="19B91F2A" w14:textId="77777777" w:rsidR="008C36A9" w:rsidRDefault="008C36A9" w:rsidP="00FD5381">
            <w:pPr>
              <w:rPr>
                <w:rFonts w:asciiTheme="minorEastAsia" w:hAnsiTheme="minorEastAsia"/>
              </w:rPr>
            </w:pPr>
            <w:r>
              <w:rPr>
                <w:rFonts w:asciiTheme="minorEastAsia" w:hAnsiTheme="minorEastAsia" w:hint="eastAsia"/>
              </w:rPr>
              <w:t>ND</w:t>
            </w:r>
            <w:r>
              <w:rPr>
                <w:rFonts w:asciiTheme="minorEastAsia" w:hAnsiTheme="minorEastAsia"/>
              </w:rPr>
              <w:t xml:space="preserve"> Snooping动态绑定表</w:t>
            </w:r>
          </w:p>
        </w:tc>
        <w:tc>
          <w:tcPr>
            <w:tcW w:w="3969" w:type="dxa"/>
          </w:tcPr>
          <w:p w14:paraId="6DED5450" w14:textId="77777777" w:rsidR="008C36A9" w:rsidRDefault="008C36A9" w:rsidP="00FD5381">
            <w:pPr>
              <w:rPr>
                <w:rFonts w:asciiTheme="minorEastAsia" w:hAnsiTheme="minorEastAsia"/>
              </w:rPr>
            </w:pPr>
            <w:r>
              <w:rPr>
                <w:rFonts w:asciiTheme="minorEastAsia" w:hAnsiTheme="minorEastAsia" w:hint="eastAsia"/>
              </w:rPr>
              <w:t>配置</w:t>
            </w:r>
            <w:r>
              <w:rPr>
                <w:rFonts w:asciiTheme="minorEastAsia" w:hAnsiTheme="minorEastAsia"/>
              </w:rPr>
              <w:t>ND Snooping功能后，设备通过侦听用户用于重复地质检测的NS（</w:t>
            </w:r>
            <w:r>
              <w:rPr>
                <w:rFonts w:asciiTheme="minorEastAsia" w:hAnsiTheme="minorEastAsia" w:hint="eastAsia"/>
              </w:rPr>
              <w:t>Neighbor</w:t>
            </w:r>
            <w:r>
              <w:rPr>
                <w:rFonts w:asciiTheme="minorEastAsia" w:hAnsiTheme="minorEastAsia"/>
              </w:rPr>
              <w:t xml:space="preserve"> Solicitation）</w:t>
            </w:r>
            <w:r>
              <w:rPr>
                <w:rFonts w:asciiTheme="minorEastAsia" w:hAnsiTheme="minorEastAsia" w:hint="eastAsia"/>
              </w:rPr>
              <w:t>报文</w:t>
            </w:r>
            <w:r>
              <w:rPr>
                <w:rFonts w:asciiTheme="minorEastAsia" w:hAnsiTheme="minorEastAsia"/>
              </w:rPr>
              <w:t>来建立</w:t>
            </w:r>
          </w:p>
        </w:tc>
        <w:tc>
          <w:tcPr>
            <w:tcW w:w="4536" w:type="dxa"/>
          </w:tcPr>
          <w:p w14:paraId="44C87AE5" w14:textId="77777777" w:rsidR="008C36A9" w:rsidRDefault="008C36A9" w:rsidP="00FD5381">
            <w:pPr>
              <w:rPr>
                <w:rFonts w:asciiTheme="minorEastAsia" w:hAnsiTheme="minorEastAsia"/>
              </w:rPr>
            </w:pPr>
            <w:r>
              <w:rPr>
                <w:rFonts w:asciiTheme="minorEastAsia" w:hAnsiTheme="minorEastAsia" w:hint="eastAsia"/>
              </w:rPr>
              <w:t>仅</w:t>
            </w:r>
            <w:r>
              <w:rPr>
                <w:rFonts w:asciiTheme="minorEastAsia" w:hAnsiTheme="minorEastAsia"/>
              </w:rPr>
              <w:t>针对IPv6主机，适用于主机数较多的场景</w:t>
            </w:r>
          </w:p>
        </w:tc>
      </w:tr>
    </w:tbl>
    <w:p w14:paraId="0711D64E" w14:textId="36DF1919" w:rsidR="008C36A9" w:rsidRDefault="008C36A9" w:rsidP="008C36A9">
      <w:pPr>
        <w:ind w:firstLine="420"/>
        <w:rPr>
          <w:rFonts w:ascii="微软雅黑" w:eastAsia="微软雅黑" w:hAnsi="微软雅黑"/>
        </w:rPr>
      </w:pPr>
      <w:r>
        <w:rPr>
          <w:rFonts w:ascii="微软雅黑" w:eastAsia="微软雅黑" w:hAnsi="微软雅黑" w:hint="eastAsia"/>
        </w:rPr>
        <w:t>绑定表</w:t>
      </w:r>
      <w:r>
        <w:rPr>
          <w:rFonts w:ascii="微软雅黑" w:eastAsia="微软雅黑" w:hAnsi="微软雅黑"/>
        </w:rPr>
        <w:t>生成后，IPv6SG基于绑定表向指定接口下发ACL，由该ACL来匹配检查所有IPv6报文。主机发送的</w:t>
      </w:r>
      <w:r>
        <w:rPr>
          <w:rFonts w:ascii="微软雅黑" w:eastAsia="微软雅黑" w:hAnsi="微软雅黑" w:hint="eastAsia"/>
        </w:rPr>
        <w:t>报文</w:t>
      </w:r>
      <w:r>
        <w:rPr>
          <w:rFonts w:ascii="微软雅黑" w:eastAsia="微软雅黑" w:hAnsi="微软雅黑"/>
        </w:rPr>
        <w:t>，只有匹配绑定表</w:t>
      </w:r>
      <w:r>
        <w:rPr>
          <w:rFonts w:ascii="微软雅黑" w:eastAsia="微软雅黑" w:hAnsi="微软雅黑" w:hint="eastAsia"/>
        </w:rPr>
        <w:t>才会允许通过</w:t>
      </w:r>
      <w:r>
        <w:rPr>
          <w:rFonts w:ascii="微软雅黑" w:eastAsia="微软雅黑" w:hAnsi="微软雅黑"/>
        </w:rPr>
        <w:t>，不匹配的报文</w:t>
      </w:r>
      <w:r>
        <w:rPr>
          <w:rFonts w:ascii="微软雅黑" w:eastAsia="微软雅黑" w:hAnsi="微软雅黑" w:hint="eastAsia"/>
        </w:rPr>
        <w:t>都</w:t>
      </w:r>
      <w:r>
        <w:rPr>
          <w:rFonts w:ascii="微软雅黑" w:eastAsia="微软雅黑" w:hAnsi="微软雅黑"/>
        </w:rPr>
        <w:t>将被丢弃。当绑定表</w:t>
      </w:r>
      <w:r>
        <w:rPr>
          <w:rFonts w:ascii="微软雅黑" w:eastAsia="微软雅黑" w:hAnsi="微软雅黑" w:hint="eastAsia"/>
        </w:rPr>
        <w:t>信息</w:t>
      </w:r>
      <w:r>
        <w:rPr>
          <w:rFonts w:ascii="微软雅黑" w:eastAsia="微软雅黑" w:hAnsi="微软雅黑"/>
        </w:rPr>
        <w:t>变化时，设备会重新下发ACL</w:t>
      </w:r>
      <w:r>
        <w:rPr>
          <w:rFonts w:ascii="微软雅黑" w:eastAsia="微软雅黑" w:hAnsi="微软雅黑" w:hint="eastAsia"/>
        </w:rPr>
        <w:t>。</w:t>
      </w:r>
      <w:r>
        <w:rPr>
          <w:rFonts w:ascii="微软雅黑" w:eastAsia="微软雅黑" w:hAnsi="微软雅黑"/>
        </w:rPr>
        <w:t>缺省情况下</w:t>
      </w:r>
      <w:r>
        <w:rPr>
          <w:rFonts w:ascii="微软雅黑" w:eastAsia="微软雅黑" w:hAnsi="微软雅黑" w:hint="eastAsia"/>
        </w:rPr>
        <w:t>，</w:t>
      </w:r>
      <w:r>
        <w:rPr>
          <w:rFonts w:ascii="微软雅黑" w:eastAsia="微软雅黑" w:hAnsi="微软雅黑"/>
        </w:rPr>
        <w:t>如果在没有绑定表的情况下使能了</w:t>
      </w:r>
      <w:r>
        <w:rPr>
          <w:rFonts w:ascii="微软雅黑" w:eastAsia="微软雅黑" w:hAnsi="微软雅黑"/>
        </w:rPr>
        <w:lastRenderedPageBreak/>
        <w:t>IPv6SG，设备会允许IPv6协议报文</w:t>
      </w:r>
      <w:r>
        <w:rPr>
          <w:rFonts w:ascii="微软雅黑" w:eastAsia="微软雅黑" w:hAnsi="微软雅黑" w:hint="eastAsia"/>
        </w:rPr>
        <w:t>通过</w:t>
      </w:r>
      <w:r>
        <w:rPr>
          <w:rFonts w:ascii="微软雅黑" w:eastAsia="微软雅黑" w:hAnsi="微软雅黑"/>
        </w:rPr>
        <w:t>，但是会拒绝所有的数据报文。</w:t>
      </w:r>
    </w:p>
    <w:p w14:paraId="52571479" w14:textId="57EB6DF7" w:rsidR="008C36A9" w:rsidRDefault="008C36A9" w:rsidP="008C36A9">
      <w:pPr>
        <w:rPr>
          <w:rFonts w:ascii="微软雅黑" w:eastAsia="微软雅黑" w:hAnsi="微软雅黑"/>
          <w:b/>
        </w:rPr>
      </w:pPr>
      <w:r>
        <w:rPr>
          <w:rFonts w:ascii="微软雅黑" w:eastAsia="微软雅黑" w:hAnsi="微软雅黑" w:hint="eastAsia"/>
          <w:b/>
        </w:rPr>
        <w:t>IP</w:t>
      </w:r>
      <w:r>
        <w:rPr>
          <w:rFonts w:ascii="微软雅黑" w:eastAsia="微软雅黑" w:hAnsi="微软雅黑"/>
          <w:b/>
        </w:rPr>
        <w:t>v6</w:t>
      </w:r>
      <w:r>
        <w:rPr>
          <w:rFonts w:ascii="微软雅黑" w:eastAsia="微软雅黑" w:hAnsi="微软雅黑" w:hint="eastAsia"/>
          <w:b/>
        </w:rPr>
        <w:t>SG</w:t>
      </w:r>
      <w:r>
        <w:rPr>
          <w:rFonts w:ascii="微软雅黑" w:eastAsia="微软雅黑" w:hAnsi="微软雅黑"/>
          <w:b/>
        </w:rPr>
        <w:t>的过滤方式：</w:t>
      </w:r>
    </w:p>
    <w:p w14:paraId="71B95140" w14:textId="07055456" w:rsidR="008C36A9" w:rsidRDefault="008C36A9" w:rsidP="008C36A9">
      <w:pPr>
        <w:ind w:firstLine="420"/>
        <w:rPr>
          <w:rFonts w:ascii="微软雅黑" w:eastAsia="微软雅黑" w:hAnsi="微软雅黑"/>
        </w:rPr>
      </w:pPr>
      <w:r>
        <w:rPr>
          <w:rFonts w:ascii="微软雅黑" w:eastAsia="微软雅黑" w:hAnsi="微软雅黑" w:hint="eastAsia"/>
        </w:rPr>
        <w:t>静态绑定表</w:t>
      </w:r>
      <w:r>
        <w:rPr>
          <w:rFonts w:ascii="微软雅黑" w:eastAsia="微软雅黑" w:hAnsi="微软雅黑"/>
        </w:rPr>
        <w:t>项包括：MAC地址、IPv6地址、VLAN、接口。静态</w:t>
      </w:r>
      <w:r>
        <w:rPr>
          <w:rFonts w:ascii="微软雅黑" w:eastAsia="微软雅黑" w:hAnsi="微软雅黑" w:hint="eastAsia"/>
        </w:rPr>
        <w:t>绑定</w:t>
      </w:r>
      <w:r>
        <w:rPr>
          <w:rFonts w:ascii="微软雅黑" w:eastAsia="微软雅黑" w:hAnsi="微软雅黑"/>
        </w:rPr>
        <w:t>表项中指定的信息均用于IP</w:t>
      </w:r>
      <w:r w:rsidR="00CE1407">
        <w:rPr>
          <w:rFonts w:ascii="微软雅黑" w:eastAsia="微软雅黑" w:hAnsi="微软雅黑"/>
        </w:rPr>
        <w:t>v6</w:t>
      </w:r>
      <w:r>
        <w:rPr>
          <w:rFonts w:ascii="微软雅黑" w:eastAsia="微软雅黑" w:hAnsi="微软雅黑"/>
        </w:rPr>
        <w:t>SG过滤接口收到的报文。</w:t>
      </w:r>
    </w:p>
    <w:p w14:paraId="6D6F08A5" w14:textId="728125E1" w:rsidR="008C36A9" w:rsidRDefault="008C36A9" w:rsidP="008C36A9">
      <w:pPr>
        <w:ind w:firstLine="420"/>
        <w:rPr>
          <w:rFonts w:ascii="微软雅黑" w:eastAsia="微软雅黑" w:hAnsi="微软雅黑"/>
        </w:rPr>
      </w:pPr>
      <w:r>
        <w:rPr>
          <w:rFonts w:ascii="微软雅黑" w:eastAsia="微软雅黑" w:hAnsi="微软雅黑" w:hint="eastAsia"/>
        </w:rPr>
        <w:t>动态绑定表项</w:t>
      </w:r>
      <w:r>
        <w:rPr>
          <w:rFonts w:ascii="微软雅黑" w:eastAsia="微软雅黑" w:hAnsi="微软雅黑"/>
        </w:rPr>
        <w:t>包括：MAC地址、IPv6地址、VLAN、接口</w:t>
      </w:r>
      <w:r>
        <w:rPr>
          <w:rFonts w:ascii="微软雅黑" w:eastAsia="微软雅黑" w:hAnsi="微软雅黑" w:hint="eastAsia"/>
        </w:rPr>
        <w:t>及</w:t>
      </w:r>
      <w:r>
        <w:rPr>
          <w:rFonts w:ascii="微软雅黑" w:eastAsia="微软雅黑" w:hAnsi="微软雅黑"/>
        </w:rPr>
        <w:t>表项类型</w:t>
      </w:r>
      <w:r>
        <w:rPr>
          <w:rFonts w:ascii="微软雅黑" w:eastAsia="微软雅黑" w:hAnsi="微软雅黑" w:hint="eastAsia"/>
        </w:rPr>
        <w:t>（DHCPv6</w:t>
      </w:r>
      <w:r>
        <w:rPr>
          <w:rFonts w:ascii="微软雅黑" w:eastAsia="微软雅黑" w:hAnsi="微软雅黑"/>
        </w:rPr>
        <w:t xml:space="preserve"> Snooping、DHCPv6 Relay</w:t>
      </w:r>
      <w:r>
        <w:rPr>
          <w:rFonts w:ascii="微软雅黑" w:eastAsia="微软雅黑" w:hAnsi="微软雅黑" w:hint="eastAsia"/>
        </w:rPr>
        <w:t>等）</w:t>
      </w:r>
      <w:r>
        <w:rPr>
          <w:rFonts w:ascii="微软雅黑" w:eastAsia="微软雅黑" w:hAnsi="微软雅黑"/>
        </w:rPr>
        <w:t>。</w:t>
      </w:r>
      <w:r>
        <w:rPr>
          <w:rFonts w:ascii="微软雅黑" w:eastAsia="微软雅黑" w:hAnsi="微软雅黑" w:hint="eastAsia"/>
        </w:rPr>
        <w:t>IP</w:t>
      </w:r>
      <w:r w:rsidR="00CE1407">
        <w:rPr>
          <w:rFonts w:ascii="微软雅黑" w:eastAsia="微软雅黑" w:hAnsi="微软雅黑"/>
        </w:rPr>
        <w:t>v6</w:t>
      </w:r>
      <w:r>
        <w:rPr>
          <w:rFonts w:ascii="微软雅黑" w:eastAsia="微软雅黑" w:hAnsi="微软雅黑" w:hint="eastAsia"/>
        </w:rPr>
        <w:t>SG依据</w:t>
      </w:r>
      <w:r>
        <w:rPr>
          <w:rFonts w:ascii="微软雅黑" w:eastAsia="微软雅黑" w:hAnsi="微软雅黑"/>
        </w:rPr>
        <w:t>该表</w:t>
      </w:r>
      <w:r>
        <w:rPr>
          <w:rFonts w:ascii="微软雅黑" w:eastAsia="微软雅黑" w:hAnsi="微软雅黑" w:hint="eastAsia"/>
        </w:rPr>
        <w:t>项</w:t>
      </w:r>
      <w:r>
        <w:rPr>
          <w:rFonts w:ascii="微软雅黑" w:eastAsia="微软雅黑" w:hAnsi="微软雅黑"/>
        </w:rPr>
        <w:t>中的哪些信息过滤接口收到的报文，由用户设置的检查项决定。常见</w:t>
      </w:r>
      <w:r>
        <w:rPr>
          <w:rFonts w:ascii="微软雅黑" w:eastAsia="微软雅黑" w:hAnsi="微软雅黑" w:hint="eastAsia"/>
        </w:rPr>
        <w:t>的</w:t>
      </w:r>
      <w:r>
        <w:rPr>
          <w:rFonts w:ascii="微软雅黑" w:eastAsia="微软雅黑" w:hAnsi="微软雅黑"/>
        </w:rPr>
        <w:t>几种检查项如下</w:t>
      </w:r>
      <w:r>
        <w:rPr>
          <w:rFonts w:ascii="微软雅黑" w:eastAsia="微软雅黑" w:hAnsi="微软雅黑" w:hint="eastAsia"/>
        </w:rPr>
        <w:t>表</w:t>
      </w:r>
      <w:r>
        <w:rPr>
          <w:rFonts w:ascii="微软雅黑" w:eastAsia="微软雅黑" w:hAnsi="微软雅黑"/>
        </w:rPr>
        <w:t>：</w:t>
      </w:r>
    </w:p>
    <w:tbl>
      <w:tblPr>
        <w:tblW w:w="9498"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6379"/>
      </w:tblGrid>
      <w:tr w:rsidR="008C36A9" w14:paraId="7769C6FB" w14:textId="77777777" w:rsidTr="00FD5381">
        <w:tc>
          <w:tcPr>
            <w:tcW w:w="3119" w:type="dxa"/>
          </w:tcPr>
          <w:p w14:paraId="57ABA0A5" w14:textId="77777777" w:rsidR="008C36A9" w:rsidRDefault="008C36A9" w:rsidP="00FD5381">
            <w:pPr>
              <w:rPr>
                <w:rFonts w:asciiTheme="minorEastAsia" w:hAnsiTheme="minorEastAsia"/>
              </w:rPr>
            </w:pPr>
            <w:r>
              <w:rPr>
                <w:rFonts w:asciiTheme="minorEastAsia" w:hAnsiTheme="minorEastAsia" w:hint="eastAsia"/>
              </w:rPr>
              <w:t>设置</w:t>
            </w:r>
            <w:r>
              <w:rPr>
                <w:rFonts w:asciiTheme="minorEastAsia" w:hAnsiTheme="minorEastAsia"/>
              </w:rPr>
              <w:t>的检查项</w:t>
            </w:r>
          </w:p>
        </w:tc>
        <w:tc>
          <w:tcPr>
            <w:tcW w:w="6379" w:type="dxa"/>
          </w:tcPr>
          <w:p w14:paraId="6E3EB9C6" w14:textId="77777777" w:rsidR="008C36A9" w:rsidRDefault="008C36A9" w:rsidP="00FD5381">
            <w:pPr>
              <w:rPr>
                <w:rFonts w:asciiTheme="minorEastAsia" w:hAnsiTheme="minorEastAsia"/>
              </w:rPr>
            </w:pPr>
            <w:r>
              <w:rPr>
                <w:rFonts w:asciiTheme="minorEastAsia" w:hAnsiTheme="minorEastAsia" w:hint="eastAsia"/>
              </w:rPr>
              <w:t>含义</w:t>
            </w:r>
          </w:p>
        </w:tc>
      </w:tr>
      <w:tr w:rsidR="008C36A9" w14:paraId="67AD8E26" w14:textId="77777777" w:rsidTr="00FD5381">
        <w:tc>
          <w:tcPr>
            <w:tcW w:w="3119" w:type="dxa"/>
          </w:tcPr>
          <w:p w14:paraId="3003744F" w14:textId="5ECE1579" w:rsidR="008C36A9" w:rsidRDefault="008C36A9" w:rsidP="00FD5381">
            <w:pPr>
              <w:rPr>
                <w:rFonts w:asciiTheme="minorEastAsia" w:hAnsiTheme="minorEastAsia"/>
              </w:rPr>
            </w:pPr>
            <w:r>
              <w:rPr>
                <w:rFonts w:asciiTheme="minorEastAsia" w:hAnsiTheme="minorEastAsia" w:hint="eastAsia"/>
              </w:rPr>
              <w:t>基于源</w:t>
            </w:r>
            <w:r>
              <w:rPr>
                <w:rFonts w:asciiTheme="minorEastAsia" w:hAnsiTheme="minorEastAsia"/>
              </w:rPr>
              <w:t>IPv6地址过滤</w:t>
            </w:r>
          </w:p>
        </w:tc>
        <w:tc>
          <w:tcPr>
            <w:tcW w:w="6379" w:type="dxa"/>
          </w:tcPr>
          <w:p w14:paraId="0F91CE8C" w14:textId="00418E63" w:rsidR="008C36A9" w:rsidRDefault="008C36A9" w:rsidP="00FD5381">
            <w:pPr>
              <w:rPr>
                <w:rFonts w:asciiTheme="minorEastAsia" w:hAnsiTheme="minorEastAsia"/>
              </w:rPr>
            </w:pPr>
            <w:r>
              <w:rPr>
                <w:rFonts w:asciiTheme="minorEastAsia" w:hAnsiTheme="minorEastAsia" w:hint="eastAsia"/>
              </w:rPr>
              <w:t>根据</w:t>
            </w:r>
            <w:r>
              <w:rPr>
                <w:rFonts w:asciiTheme="minorEastAsia" w:hAnsiTheme="minorEastAsia"/>
              </w:rPr>
              <w:t>源IPv6地址对报文进行过滤，只有源IPv6地址和绑定表匹配，才允许报文通过</w:t>
            </w:r>
          </w:p>
        </w:tc>
      </w:tr>
      <w:tr w:rsidR="008C36A9" w14:paraId="36E30BD8" w14:textId="77777777" w:rsidTr="00FD5381">
        <w:tc>
          <w:tcPr>
            <w:tcW w:w="3119" w:type="dxa"/>
          </w:tcPr>
          <w:p w14:paraId="083337FA" w14:textId="231AB719" w:rsidR="008C36A9" w:rsidRDefault="008C36A9" w:rsidP="00FD5381">
            <w:pPr>
              <w:rPr>
                <w:rFonts w:asciiTheme="minorEastAsia" w:hAnsiTheme="minorEastAsia"/>
              </w:rPr>
            </w:pPr>
            <w:r>
              <w:rPr>
                <w:rFonts w:asciiTheme="minorEastAsia" w:hAnsiTheme="minorEastAsia" w:hint="eastAsia"/>
              </w:rPr>
              <w:t>基于</w:t>
            </w:r>
            <w:r>
              <w:rPr>
                <w:rFonts w:asciiTheme="minorEastAsia" w:hAnsiTheme="minorEastAsia"/>
              </w:rPr>
              <w:t>源IPv6地址</w:t>
            </w:r>
            <w:r>
              <w:rPr>
                <w:rFonts w:asciiTheme="minorEastAsia" w:hAnsiTheme="minorEastAsia" w:hint="eastAsia"/>
              </w:rPr>
              <w:t>+源</w:t>
            </w:r>
            <w:r>
              <w:rPr>
                <w:rFonts w:asciiTheme="minorEastAsia" w:hAnsiTheme="minorEastAsia"/>
              </w:rPr>
              <w:t>MAC地址过滤</w:t>
            </w:r>
          </w:p>
        </w:tc>
        <w:tc>
          <w:tcPr>
            <w:tcW w:w="6379" w:type="dxa"/>
          </w:tcPr>
          <w:p w14:paraId="2FF72213" w14:textId="6E001626" w:rsidR="008C36A9" w:rsidRDefault="008C36A9" w:rsidP="00FD5381">
            <w:pPr>
              <w:rPr>
                <w:rFonts w:asciiTheme="minorEastAsia" w:hAnsiTheme="minorEastAsia"/>
              </w:rPr>
            </w:pPr>
            <w:r>
              <w:rPr>
                <w:rFonts w:asciiTheme="minorEastAsia" w:hAnsiTheme="minorEastAsia" w:hint="eastAsia"/>
              </w:rPr>
              <w:t>根据</w:t>
            </w:r>
            <w:r>
              <w:rPr>
                <w:rFonts w:asciiTheme="minorEastAsia" w:hAnsiTheme="minorEastAsia"/>
              </w:rPr>
              <w:t>源IPv6和源MAC对报文进行过滤，只有源IPv6和源MAC地址都和绑定表匹配，才允许</w:t>
            </w:r>
            <w:r>
              <w:rPr>
                <w:rFonts w:asciiTheme="minorEastAsia" w:hAnsiTheme="minorEastAsia" w:hint="eastAsia"/>
              </w:rPr>
              <w:t>报文</w:t>
            </w:r>
            <w:r>
              <w:rPr>
                <w:rFonts w:asciiTheme="minorEastAsia" w:hAnsiTheme="minorEastAsia"/>
              </w:rPr>
              <w:t>通过</w:t>
            </w:r>
          </w:p>
        </w:tc>
      </w:tr>
      <w:tr w:rsidR="008C36A9" w14:paraId="0B9728E2" w14:textId="77777777" w:rsidTr="00FD5381">
        <w:tc>
          <w:tcPr>
            <w:tcW w:w="3119" w:type="dxa"/>
          </w:tcPr>
          <w:p w14:paraId="3F4A283F" w14:textId="52EF0263" w:rsidR="008C36A9" w:rsidRDefault="008C36A9" w:rsidP="00FD5381">
            <w:pPr>
              <w:rPr>
                <w:rFonts w:asciiTheme="minorEastAsia" w:hAnsiTheme="minorEastAsia"/>
              </w:rPr>
            </w:pPr>
            <w:r>
              <w:rPr>
                <w:rFonts w:asciiTheme="minorEastAsia" w:hAnsiTheme="minorEastAsia" w:hint="eastAsia"/>
              </w:rPr>
              <w:t>基于</w:t>
            </w:r>
            <w:r>
              <w:rPr>
                <w:rFonts w:asciiTheme="minorEastAsia" w:hAnsiTheme="minorEastAsia"/>
              </w:rPr>
              <w:t>源IPv6地址</w:t>
            </w:r>
            <w:r>
              <w:rPr>
                <w:rFonts w:asciiTheme="minorEastAsia" w:hAnsiTheme="minorEastAsia" w:hint="eastAsia"/>
              </w:rPr>
              <w:t>+VLAN</w:t>
            </w:r>
            <w:r>
              <w:rPr>
                <w:rFonts w:asciiTheme="minorEastAsia" w:hAnsiTheme="minorEastAsia"/>
              </w:rPr>
              <w:t>过滤</w:t>
            </w:r>
          </w:p>
        </w:tc>
        <w:tc>
          <w:tcPr>
            <w:tcW w:w="6379" w:type="dxa"/>
          </w:tcPr>
          <w:p w14:paraId="1AF6DD5E" w14:textId="0B576D8B" w:rsidR="008C36A9" w:rsidRDefault="008C36A9" w:rsidP="00FD5381">
            <w:pPr>
              <w:rPr>
                <w:rFonts w:asciiTheme="minorEastAsia" w:hAnsiTheme="minorEastAsia"/>
              </w:rPr>
            </w:pPr>
            <w:r>
              <w:rPr>
                <w:rFonts w:asciiTheme="minorEastAsia" w:hAnsiTheme="minorEastAsia" w:hint="eastAsia"/>
              </w:rPr>
              <w:t>根据</w:t>
            </w:r>
            <w:r>
              <w:rPr>
                <w:rFonts w:asciiTheme="minorEastAsia" w:hAnsiTheme="minorEastAsia"/>
              </w:rPr>
              <w:t>源IPv6和VLAN对报文进行过滤，只有源IPv6和VLAN都和绑定表匹配，才允许报文通过</w:t>
            </w:r>
          </w:p>
        </w:tc>
      </w:tr>
      <w:tr w:rsidR="008C36A9" w14:paraId="4416A4F2" w14:textId="77777777" w:rsidTr="00FD5381">
        <w:tc>
          <w:tcPr>
            <w:tcW w:w="3119" w:type="dxa"/>
          </w:tcPr>
          <w:p w14:paraId="41080F63" w14:textId="21F7A2C2" w:rsidR="008C36A9" w:rsidRDefault="008C36A9" w:rsidP="00FD5381">
            <w:pPr>
              <w:rPr>
                <w:rFonts w:asciiTheme="minorEastAsia" w:hAnsiTheme="minorEastAsia"/>
              </w:rPr>
            </w:pPr>
            <w:r>
              <w:rPr>
                <w:rFonts w:asciiTheme="minorEastAsia" w:hAnsiTheme="minorEastAsia" w:hint="eastAsia"/>
              </w:rPr>
              <w:t>基于</w:t>
            </w:r>
            <w:r>
              <w:rPr>
                <w:rFonts w:asciiTheme="minorEastAsia" w:hAnsiTheme="minorEastAsia"/>
              </w:rPr>
              <w:t>源IPv6地址</w:t>
            </w:r>
            <w:r>
              <w:rPr>
                <w:rFonts w:asciiTheme="minorEastAsia" w:hAnsiTheme="minorEastAsia" w:hint="eastAsia"/>
              </w:rPr>
              <w:t>+源</w:t>
            </w:r>
            <w:r>
              <w:rPr>
                <w:rFonts w:asciiTheme="minorEastAsia" w:hAnsiTheme="minorEastAsia"/>
              </w:rPr>
              <w:t>MAC地址</w:t>
            </w:r>
            <w:r>
              <w:rPr>
                <w:rFonts w:asciiTheme="minorEastAsia" w:hAnsiTheme="minorEastAsia" w:hint="eastAsia"/>
              </w:rPr>
              <w:t>+</w:t>
            </w:r>
            <w:r>
              <w:rPr>
                <w:rFonts w:asciiTheme="minorEastAsia" w:hAnsiTheme="minorEastAsia"/>
              </w:rPr>
              <w:t>VLAN过滤</w:t>
            </w:r>
          </w:p>
        </w:tc>
        <w:tc>
          <w:tcPr>
            <w:tcW w:w="6379" w:type="dxa"/>
          </w:tcPr>
          <w:p w14:paraId="6D432606" w14:textId="389B8A34" w:rsidR="008C36A9" w:rsidRDefault="008C36A9" w:rsidP="00FD5381">
            <w:pPr>
              <w:rPr>
                <w:rFonts w:asciiTheme="minorEastAsia" w:hAnsiTheme="minorEastAsia"/>
              </w:rPr>
            </w:pPr>
            <w:r>
              <w:rPr>
                <w:rFonts w:asciiTheme="minorEastAsia" w:hAnsiTheme="minorEastAsia" w:hint="eastAsia"/>
              </w:rPr>
              <w:t>根据</w:t>
            </w:r>
            <w:r>
              <w:rPr>
                <w:rFonts w:asciiTheme="minorEastAsia" w:hAnsiTheme="minorEastAsia"/>
              </w:rPr>
              <w:t>源IPv6、源MAC和VLAN</w:t>
            </w:r>
            <w:r>
              <w:rPr>
                <w:rFonts w:asciiTheme="minorEastAsia" w:hAnsiTheme="minorEastAsia" w:hint="eastAsia"/>
              </w:rPr>
              <w:t>对</w:t>
            </w:r>
            <w:r>
              <w:rPr>
                <w:rFonts w:asciiTheme="minorEastAsia" w:hAnsiTheme="minorEastAsia"/>
              </w:rPr>
              <w:t>报文进行</w:t>
            </w:r>
            <w:r>
              <w:rPr>
                <w:rFonts w:asciiTheme="minorEastAsia" w:hAnsiTheme="minorEastAsia" w:hint="eastAsia"/>
              </w:rPr>
              <w:t>过滤</w:t>
            </w:r>
            <w:r>
              <w:rPr>
                <w:rFonts w:asciiTheme="minorEastAsia" w:hAnsiTheme="minorEastAsia"/>
              </w:rPr>
              <w:t>，只有源IPv6、源MAC和VLAN都和绑定表匹配，才允许报文通过</w:t>
            </w:r>
          </w:p>
        </w:tc>
      </w:tr>
    </w:tbl>
    <w:p w14:paraId="33C2BFFE" w14:textId="7DE68DDE" w:rsidR="008C36A9" w:rsidRDefault="008C36A9" w:rsidP="008C36A9">
      <w:pPr>
        <w:rPr>
          <w:rFonts w:ascii="微软雅黑" w:eastAsia="微软雅黑" w:hAnsi="微软雅黑"/>
          <w:b/>
        </w:rPr>
      </w:pPr>
      <w:r>
        <w:rPr>
          <w:rFonts w:ascii="微软雅黑" w:eastAsia="微软雅黑" w:hAnsi="微软雅黑"/>
          <w:b/>
        </w:rPr>
        <w:t>IPv6SG特点：</w:t>
      </w:r>
    </w:p>
    <w:p w14:paraId="514C3236" w14:textId="4211CB27" w:rsidR="008C36A9" w:rsidRDefault="008C36A9" w:rsidP="00B10728">
      <w:pPr>
        <w:pStyle w:val="af2"/>
        <w:numPr>
          <w:ilvl w:val="0"/>
          <w:numId w:val="366"/>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v6+MAC+VLAN多元组合绑定来过滤IP流量</w:t>
      </w:r>
    </w:p>
    <w:p w14:paraId="732F31A2" w14:textId="567FB137" w:rsidR="008C36A9" w:rsidRDefault="008C36A9" w:rsidP="00B10728">
      <w:pPr>
        <w:pStyle w:val="af2"/>
        <w:numPr>
          <w:ilvl w:val="0"/>
          <w:numId w:val="366"/>
        </w:numPr>
        <w:ind w:firstLineChars="0"/>
        <w:rPr>
          <w:rFonts w:ascii="微软雅黑" w:eastAsia="微软雅黑" w:hAnsi="微软雅黑"/>
        </w:rPr>
      </w:pPr>
      <w:r>
        <w:rPr>
          <w:rFonts w:ascii="微软雅黑" w:eastAsia="微软雅黑" w:hAnsi="微软雅黑" w:hint="eastAsia"/>
        </w:rPr>
        <w:t>可以结合</w:t>
      </w:r>
      <w:r>
        <w:rPr>
          <w:rFonts w:ascii="微软雅黑" w:eastAsia="微软雅黑" w:hAnsi="微软雅黑"/>
        </w:rPr>
        <w:t>DHCPv6 Snooping/DHCPv6 Relay的动态表项来</w:t>
      </w:r>
      <w:r>
        <w:rPr>
          <w:rFonts w:ascii="微软雅黑" w:eastAsia="微软雅黑" w:hAnsi="微软雅黑" w:hint="eastAsia"/>
        </w:rPr>
        <w:t>配合</w:t>
      </w:r>
      <w:r>
        <w:rPr>
          <w:rFonts w:ascii="微软雅黑" w:eastAsia="微软雅黑" w:hAnsi="微软雅黑"/>
        </w:rPr>
        <w:t>使用，也</w:t>
      </w:r>
      <w:r>
        <w:rPr>
          <w:rFonts w:ascii="微软雅黑" w:eastAsia="微软雅黑" w:hAnsi="微软雅黑" w:hint="eastAsia"/>
        </w:rPr>
        <w:t>可以</w:t>
      </w:r>
      <w:r>
        <w:rPr>
          <w:rFonts w:ascii="微软雅黑" w:eastAsia="微软雅黑" w:hAnsi="微软雅黑"/>
        </w:rPr>
        <w:t>单独发挥作用</w:t>
      </w:r>
    </w:p>
    <w:p w14:paraId="749002E4" w14:textId="10DD887E" w:rsidR="008C36A9" w:rsidRDefault="008C36A9" w:rsidP="00B10728">
      <w:pPr>
        <w:pStyle w:val="af2"/>
        <w:numPr>
          <w:ilvl w:val="0"/>
          <w:numId w:val="366"/>
        </w:numPr>
        <w:ind w:firstLineChars="0"/>
        <w:rPr>
          <w:rFonts w:ascii="微软雅黑" w:eastAsia="微软雅黑" w:hAnsi="微软雅黑"/>
        </w:rPr>
      </w:pPr>
      <w:r>
        <w:rPr>
          <w:rFonts w:ascii="微软雅黑" w:eastAsia="微软雅黑" w:hAnsi="微软雅黑"/>
        </w:rPr>
        <w:t>IPv6SG的配置优先级高于DHCPv6 Snooping/DHCPv6 Relay</w:t>
      </w:r>
    </w:p>
    <w:p w14:paraId="53CBEC86" w14:textId="1DCA1395" w:rsidR="008C36A9" w:rsidRDefault="008C36A9" w:rsidP="00B10728">
      <w:pPr>
        <w:pStyle w:val="af2"/>
        <w:numPr>
          <w:ilvl w:val="0"/>
          <w:numId w:val="366"/>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v6</w:t>
      </w:r>
      <w:r>
        <w:rPr>
          <w:rFonts w:ascii="微软雅黑" w:eastAsia="微软雅黑" w:hAnsi="微软雅黑" w:hint="eastAsia"/>
        </w:rPr>
        <w:t>SG</w:t>
      </w:r>
      <w:r>
        <w:rPr>
          <w:rFonts w:ascii="微软雅黑" w:eastAsia="微软雅黑" w:hAnsi="微软雅黑"/>
        </w:rPr>
        <w:t>和DHCPv6 Snooping共用配置上限</w:t>
      </w:r>
    </w:p>
    <w:p w14:paraId="513DA8B8" w14:textId="77777777" w:rsidR="008C36A9" w:rsidRDefault="008C36A9" w:rsidP="008C36A9">
      <w:pPr>
        <w:rPr>
          <w:rFonts w:ascii="微软雅黑" w:eastAsia="微软雅黑" w:hAnsi="微软雅黑"/>
        </w:rPr>
      </w:pPr>
    </w:p>
    <w:p w14:paraId="457E8518" w14:textId="77777777" w:rsidR="008C36A9" w:rsidRDefault="008C36A9" w:rsidP="008C36A9">
      <w:pPr>
        <w:rPr>
          <w:rFonts w:ascii="微软雅黑" w:eastAsia="微软雅黑" w:hAnsi="微软雅黑"/>
        </w:rPr>
      </w:pPr>
      <w:r>
        <w:rPr>
          <w:rFonts w:ascii="微软雅黑" w:eastAsia="微软雅黑" w:hAnsi="微软雅黑" w:hint="eastAsia"/>
        </w:rPr>
        <w:t>【配置参数】</w:t>
      </w:r>
    </w:p>
    <w:p w14:paraId="21C4B2ED" w14:textId="6A1BE78A" w:rsidR="008C36A9" w:rsidRDefault="008C36A9" w:rsidP="00B10728">
      <w:pPr>
        <w:pStyle w:val="af2"/>
        <w:numPr>
          <w:ilvl w:val="0"/>
          <w:numId w:val="367"/>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w:t>
      </w:r>
      <w:r>
        <w:rPr>
          <w:rFonts w:ascii="微软雅黑" w:eastAsia="微软雅黑" w:hAnsi="微软雅黑" w:hint="eastAsia"/>
        </w:rPr>
        <w:t>需要</w:t>
      </w:r>
      <w:r>
        <w:rPr>
          <w:rFonts w:ascii="微软雅黑" w:eastAsia="微软雅黑" w:hAnsi="微软雅黑"/>
        </w:rPr>
        <w:t>启用IPv6SG的交换机接口，包括电口、光口和聚合接口。可多选</w:t>
      </w:r>
      <w:r>
        <w:rPr>
          <w:rFonts w:ascii="微软雅黑" w:eastAsia="微软雅黑" w:hAnsi="微软雅黑" w:hint="eastAsia"/>
        </w:rPr>
        <w:t>。</w:t>
      </w:r>
    </w:p>
    <w:p w14:paraId="1210F356" w14:textId="4B8E8A59" w:rsidR="008C36A9" w:rsidRDefault="008C36A9" w:rsidP="00B10728">
      <w:pPr>
        <w:pStyle w:val="af2"/>
        <w:numPr>
          <w:ilvl w:val="0"/>
          <w:numId w:val="367"/>
        </w:numPr>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rPr>
        <w:t>v6</w:t>
      </w:r>
      <w:r>
        <w:rPr>
          <w:rFonts w:ascii="微软雅黑" w:eastAsia="微软雅黑" w:hAnsi="微软雅黑" w:hint="eastAsia"/>
        </w:rPr>
        <w:t>SG</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是否开启接口的IPv6SG功能，默认关闭。</w:t>
      </w:r>
    </w:p>
    <w:p w14:paraId="2F53D76D" w14:textId="7F08D63C" w:rsidR="008C36A9" w:rsidRDefault="008C36A9" w:rsidP="00B10728">
      <w:pPr>
        <w:pStyle w:val="af2"/>
        <w:numPr>
          <w:ilvl w:val="0"/>
          <w:numId w:val="367"/>
        </w:numPr>
        <w:ind w:firstLineChars="0"/>
        <w:rPr>
          <w:rFonts w:ascii="微软雅黑" w:eastAsia="微软雅黑" w:hAnsi="微软雅黑"/>
        </w:rPr>
      </w:pPr>
      <w:r>
        <w:rPr>
          <w:rFonts w:ascii="微软雅黑" w:eastAsia="微软雅黑" w:hAnsi="微软雅黑" w:hint="eastAsia"/>
        </w:rPr>
        <w:lastRenderedPageBreak/>
        <w:t>校验类型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设置端口</w:t>
      </w:r>
      <w:r>
        <w:rPr>
          <w:rFonts w:ascii="微软雅黑" w:eastAsia="微软雅黑" w:hAnsi="微软雅黑"/>
        </w:rPr>
        <w:t>校验的类型，选项有{IPv6 | IPv6-MAC}</w:t>
      </w:r>
      <w:r>
        <w:rPr>
          <w:rFonts w:ascii="微软雅黑" w:eastAsia="微软雅黑" w:hAnsi="微软雅黑" w:hint="eastAsia"/>
        </w:rPr>
        <w:t>，</w:t>
      </w:r>
      <w:r>
        <w:rPr>
          <w:rFonts w:ascii="微软雅黑" w:eastAsia="微软雅黑" w:hAnsi="微软雅黑"/>
        </w:rPr>
        <w:t>默认IPv6。</w:t>
      </w:r>
    </w:p>
    <w:p w14:paraId="3E7C3861" w14:textId="386E2293" w:rsidR="008C36A9" w:rsidRPr="00191775" w:rsidRDefault="008C36A9" w:rsidP="00B10728">
      <w:pPr>
        <w:pStyle w:val="af2"/>
        <w:numPr>
          <w:ilvl w:val="0"/>
          <w:numId w:val="367"/>
        </w:numPr>
        <w:ind w:firstLineChars="0"/>
        <w:rPr>
          <w:rFonts w:ascii="微软雅黑" w:eastAsia="微软雅黑" w:hAnsi="微软雅黑"/>
          <w:strike/>
          <w:color w:val="B2B2B2"/>
        </w:rPr>
      </w:pPr>
      <w:r w:rsidRPr="00191775">
        <w:rPr>
          <w:rFonts w:ascii="微软雅黑" w:eastAsia="微软雅黑" w:hAnsi="微软雅黑" w:hint="eastAsia"/>
          <w:strike/>
          <w:color w:val="B2B2B2"/>
        </w:rPr>
        <w:t>最大条目数</w:t>
      </w:r>
      <w:r w:rsidRPr="00191775">
        <w:rPr>
          <w:rFonts w:ascii="微软雅黑" w:eastAsia="微软雅黑" w:hAnsi="微软雅黑"/>
          <w:strike/>
          <w:color w:val="B2B2B2"/>
        </w:rPr>
        <w:t>：【</w:t>
      </w:r>
      <w:r w:rsidRPr="00191775">
        <w:rPr>
          <w:rFonts w:ascii="微软雅黑" w:eastAsia="微软雅黑" w:hAnsi="微软雅黑" w:hint="eastAsia"/>
          <w:strike/>
          <w:color w:val="B2B2B2"/>
        </w:rPr>
        <w:t>text文本框</w:t>
      </w:r>
      <w:r w:rsidRPr="00191775">
        <w:rPr>
          <w:rFonts w:ascii="微软雅黑" w:eastAsia="微软雅黑" w:hAnsi="微软雅黑"/>
          <w:strike/>
          <w:color w:val="B2B2B2"/>
        </w:rPr>
        <w:t>】</w:t>
      </w:r>
      <w:r w:rsidRPr="00191775">
        <w:rPr>
          <w:rFonts w:ascii="微软雅黑" w:eastAsia="微软雅黑" w:hAnsi="微软雅黑" w:hint="eastAsia"/>
          <w:strike/>
          <w:color w:val="B2B2B2"/>
        </w:rPr>
        <w:t>设置</w:t>
      </w:r>
      <w:r w:rsidRPr="00191775">
        <w:rPr>
          <w:rFonts w:ascii="微软雅黑" w:eastAsia="微软雅黑" w:hAnsi="微软雅黑"/>
          <w:strike/>
          <w:color w:val="B2B2B2"/>
        </w:rPr>
        <w:t>接口可以生成绑定表的最大</w:t>
      </w:r>
      <w:r w:rsidRPr="00191775">
        <w:rPr>
          <w:rFonts w:ascii="微软雅黑" w:eastAsia="微软雅黑" w:hAnsi="微软雅黑" w:hint="eastAsia"/>
          <w:strike/>
          <w:color w:val="B2B2B2"/>
        </w:rPr>
        <w:t>条目</w:t>
      </w:r>
      <w:r w:rsidRPr="00191775">
        <w:rPr>
          <w:rFonts w:ascii="微软雅黑" w:eastAsia="微软雅黑" w:hAnsi="微软雅黑"/>
          <w:strike/>
          <w:color w:val="B2B2B2"/>
        </w:rPr>
        <w:t>数，</w:t>
      </w:r>
      <w:r w:rsidRPr="00191775">
        <w:rPr>
          <w:rFonts w:ascii="微软雅黑" w:eastAsia="微软雅黑" w:hAnsi="微软雅黑" w:hint="eastAsia"/>
          <w:strike/>
          <w:color w:val="B2B2B2"/>
        </w:rPr>
        <w:t>包括</w:t>
      </w:r>
      <w:r w:rsidRPr="00191775">
        <w:rPr>
          <w:rFonts w:ascii="微软雅黑" w:eastAsia="微软雅黑" w:hAnsi="微软雅黑"/>
          <w:strike/>
          <w:color w:val="B2B2B2"/>
        </w:rPr>
        <w:t>动态绑定</w:t>
      </w:r>
      <w:r w:rsidRPr="00191775">
        <w:rPr>
          <w:rFonts w:ascii="微软雅黑" w:eastAsia="微软雅黑" w:hAnsi="微软雅黑" w:hint="eastAsia"/>
          <w:strike/>
          <w:color w:val="B2B2B2"/>
        </w:rPr>
        <w:t>条目</w:t>
      </w:r>
      <w:r w:rsidRPr="00191775">
        <w:rPr>
          <w:rFonts w:ascii="微软雅黑" w:eastAsia="微软雅黑" w:hAnsi="微软雅黑"/>
          <w:strike/>
          <w:color w:val="B2B2B2"/>
        </w:rPr>
        <w:t>和静态绑定</w:t>
      </w:r>
      <w:r w:rsidRPr="00191775">
        <w:rPr>
          <w:rFonts w:ascii="微软雅黑" w:eastAsia="微软雅黑" w:hAnsi="微软雅黑" w:hint="eastAsia"/>
          <w:strike/>
          <w:color w:val="B2B2B2"/>
        </w:rPr>
        <w:t>条目</w:t>
      </w:r>
      <w:r w:rsidRPr="00191775">
        <w:rPr>
          <w:rFonts w:ascii="微软雅黑" w:eastAsia="微软雅黑" w:hAnsi="微软雅黑"/>
          <w:strike/>
          <w:color w:val="B2B2B2"/>
        </w:rPr>
        <w:t>，取值范围为</w:t>
      </w:r>
      <w:r w:rsidRPr="00191775">
        <w:rPr>
          <w:rFonts w:ascii="微软雅黑" w:eastAsia="微软雅黑" w:hAnsi="微软雅黑" w:hint="eastAsia"/>
          <w:strike/>
          <w:color w:val="B2B2B2"/>
        </w:rPr>
        <w:t>0</w:t>
      </w:r>
      <w:r w:rsidRPr="00191775">
        <w:rPr>
          <w:rFonts w:ascii="微软雅黑" w:eastAsia="微软雅黑" w:hAnsi="微软雅黑"/>
          <w:strike/>
          <w:color w:val="B2B2B2"/>
        </w:rPr>
        <w:t>-</w:t>
      </w:r>
      <w:r w:rsidR="0007326A" w:rsidRPr="00191775">
        <w:rPr>
          <w:rFonts w:ascii="微软雅黑" w:eastAsia="微软雅黑" w:hAnsi="微软雅黑"/>
          <w:strike/>
          <w:color w:val="B2B2B2"/>
        </w:rPr>
        <w:t>256</w:t>
      </w:r>
      <w:r w:rsidRPr="00191775">
        <w:rPr>
          <w:rFonts w:ascii="微软雅黑" w:eastAsia="微软雅黑" w:hAnsi="微软雅黑" w:hint="eastAsia"/>
          <w:strike/>
          <w:color w:val="B2B2B2"/>
        </w:rPr>
        <w:t>的</w:t>
      </w:r>
      <w:r w:rsidRPr="00191775">
        <w:rPr>
          <w:rFonts w:ascii="微软雅黑" w:eastAsia="微软雅黑" w:hAnsi="微软雅黑"/>
          <w:strike/>
          <w:color w:val="B2B2B2"/>
        </w:rPr>
        <w:t>整数，</w:t>
      </w:r>
      <w:r w:rsidRPr="00191775">
        <w:rPr>
          <w:rFonts w:ascii="微软雅黑" w:eastAsia="微软雅黑" w:hAnsi="微软雅黑" w:hint="eastAsia"/>
          <w:strike/>
          <w:color w:val="B2B2B2"/>
        </w:rPr>
        <w:t>0表示</w:t>
      </w:r>
      <w:r w:rsidRPr="00191775">
        <w:rPr>
          <w:rFonts w:ascii="微软雅黑" w:eastAsia="微软雅黑" w:hAnsi="微软雅黑"/>
          <w:strike/>
          <w:color w:val="B2B2B2"/>
        </w:rPr>
        <w:t>无限制，默认为</w:t>
      </w:r>
      <w:r w:rsidRPr="00191775">
        <w:rPr>
          <w:rFonts w:ascii="微软雅黑" w:eastAsia="微软雅黑" w:hAnsi="微软雅黑" w:hint="eastAsia"/>
          <w:strike/>
          <w:color w:val="B2B2B2"/>
        </w:rPr>
        <w:t>0。</w:t>
      </w:r>
    </w:p>
    <w:p w14:paraId="74314248" w14:textId="3ADE2C93" w:rsidR="0007326A" w:rsidRPr="00191775" w:rsidRDefault="0007326A" w:rsidP="0007326A">
      <w:pPr>
        <w:pStyle w:val="af2"/>
        <w:ind w:left="839" w:firstLineChars="0" w:firstLine="0"/>
        <w:rPr>
          <w:rFonts w:ascii="微软雅黑" w:eastAsia="微软雅黑" w:hAnsi="微软雅黑"/>
          <w:strike/>
          <w:color w:val="B2B2B2"/>
        </w:rPr>
      </w:pPr>
      <w:r w:rsidRPr="00191775">
        <w:rPr>
          <w:rFonts w:ascii="微软雅黑" w:eastAsia="微软雅黑" w:hAnsi="微软雅黑" w:hint="eastAsia"/>
          <w:strike/>
          <w:color w:val="B2B2B2"/>
        </w:rPr>
        <w:t>注</w:t>
      </w:r>
      <w:r w:rsidRPr="00191775">
        <w:rPr>
          <w:rFonts w:ascii="微软雅黑" w:eastAsia="微软雅黑" w:hAnsi="微软雅黑"/>
          <w:strike/>
          <w:color w:val="B2B2B2"/>
        </w:rPr>
        <w:t>：</w:t>
      </w:r>
      <w:r w:rsidRPr="00191775">
        <w:rPr>
          <w:rFonts w:ascii="微软雅黑" w:eastAsia="微软雅黑" w:hAnsi="微软雅黑" w:hint="eastAsia"/>
          <w:strike/>
          <w:color w:val="B2B2B2"/>
        </w:rPr>
        <w:t>最大条目数</w:t>
      </w:r>
      <w:r w:rsidRPr="00191775">
        <w:rPr>
          <w:rFonts w:ascii="微软雅黑" w:eastAsia="微软雅黑" w:hAnsi="微软雅黑"/>
          <w:strike/>
          <w:color w:val="B2B2B2"/>
        </w:rPr>
        <w:t>上限为IPv4</w:t>
      </w:r>
      <w:r w:rsidRPr="00191775">
        <w:rPr>
          <w:rFonts w:ascii="微软雅黑" w:eastAsia="微软雅黑" w:hAnsi="微软雅黑" w:hint="eastAsia"/>
          <w:strike/>
          <w:color w:val="B2B2B2"/>
        </w:rPr>
        <w:t>和</w:t>
      </w:r>
      <w:r w:rsidRPr="00191775">
        <w:rPr>
          <w:rFonts w:ascii="微软雅黑" w:eastAsia="微软雅黑" w:hAnsi="微软雅黑"/>
          <w:strike/>
          <w:color w:val="B2B2B2"/>
        </w:rPr>
        <w:t>IPv6共用。</w:t>
      </w:r>
      <w:r w:rsidR="00191775">
        <w:rPr>
          <w:rFonts w:ascii="微软雅黑" w:eastAsia="微软雅黑" w:hAnsi="微软雅黑" w:hint="eastAsia"/>
          <w:strike/>
          <w:color w:val="B2B2B2"/>
        </w:rPr>
        <w:t>【20230807交互评审</w:t>
      </w:r>
      <w:r w:rsidR="00191775">
        <w:rPr>
          <w:rFonts w:ascii="微软雅黑" w:eastAsia="微软雅黑" w:hAnsi="微软雅黑"/>
          <w:strike/>
          <w:color w:val="B2B2B2"/>
        </w:rPr>
        <w:t>去除</w:t>
      </w:r>
      <w:r w:rsidR="00191775">
        <w:rPr>
          <w:rFonts w:ascii="微软雅黑" w:eastAsia="微软雅黑" w:hAnsi="微软雅黑" w:hint="eastAsia"/>
          <w:strike/>
          <w:color w:val="B2B2B2"/>
        </w:rPr>
        <w:t>】</w:t>
      </w:r>
    </w:p>
    <w:p w14:paraId="3E8BBB87" w14:textId="77777777" w:rsidR="008C36A9" w:rsidRDefault="008C36A9" w:rsidP="008C36A9">
      <w:pPr>
        <w:rPr>
          <w:rFonts w:ascii="微软雅黑" w:eastAsia="微软雅黑" w:hAnsi="微软雅黑"/>
        </w:rPr>
      </w:pPr>
    </w:p>
    <w:p w14:paraId="11A5FF2A" w14:textId="365E63C8" w:rsidR="008C36A9" w:rsidRDefault="008C36A9" w:rsidP="008C36A9">
      <w:pPr>
        <w:rPr>
          <w:rFonts w:ascii="微软雅黑" w:eastAsia="微软雅黑" w:hAnsi="微软雅黑"/>
        </w:rPr>
      </w:pPr>
      <w:r>
        <w:rPr>
          <w:rFonts w:ascii="微软雅黑" w:eastAsia="微软雅黑" w:hAnsi="微软雅黑" w:hint="eastAsia"/>
        </w:rPr>
        <w:t>IP</w:t>
      </w:r>
      <w:r>
        <w:rPr>
          <w:rFonts w:ascii="微软雅黑" w:eastAsia="微软雅黑" w:hAnsi="微软雅黑"/>
        </w:rPr>
        <w:t>v6</w:t>
      </w:r>
      <w:r>
        <w:rPr>
          <w:rFonts w:ascii="微软雅黑" w:eastAsia="微软雅黑" w:hAnsi="微软雅黑" w:hint="eastAsia"/>
        </w:rPr>
        <w:t>SG</w:t>
      </w:r>
      <w:r>
        <w:rPr>
          <w:rFonts w:ascii="微软雅黑" w:eastAsia="微软雅黑" w:hAnsi="微软雅黑"/>
        </w:rPr>
        <w:t>列表：</w:t>
      </w:r>
    </w:p>
    <w:p w14:paraId="283AAEEC" w14:textId="78021FA5" w:rsidR="008C36A9" w:rsidRDefault="008C36A9" w:rsidP="00B10728">
      <w:pPr>
        <w:pStyle w:val="af2"/>
        <w:numPr>
          <w:ilvl w:val="0"/>
          <w:numId w:val="367"/>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接口名称、IPv6SG开关状态、</w:t>
      </w:r>
      <w:r w:rsidR="00DE6886">
        <w:rPr>
          <w:rFonts w:ascii="微软雅黑" w:eastAsia="微软雅黑" w:hAnsi="微软雅黑" w:hint="eastAsia"/>
        </w:rPr>
        <w:t>校验类型</w:t>
      </w:r>
      <w:r w:rsidR="00DE6886">
        <w:rPr>
          <w:rFonts w:ascii="微软雅黑" w:eastAsia="微软雅黑" w:hAnsi="微软雅黑"/>
        </w:rPr>
        <w:t>、</w:t>
      </w:r>
      <w:r>
        <w:rPr>
          <w:rFonts w:ascii="微软雅黑" w:eastAsia="微软雅黑" w:hAnsi="微软雅黑"/>
        </w:rPr>
        <w:t>最大</w:t>
      </w:r>
      <w:r>
        <w:rPr>
          <w:rFonts w:ascii="微软雅黑" w:eastAsia="微软雅黑" w:hAnsi="微软雅黑" w:hint="eastAsia"/>
        </w:rPr>
        <w:t>条目</w:t>
      </w:r>
      <w:r>
        <w:rPr>
          <w:rFonts w:ascii="微软雅黑" w:eastAsia="微软雅黑" w:hAnsi="微软雅黑"/>
        </w:rPr>
        <w:t>数、</w:t>
      </w:r>
      <w:r>
        <w:rPr>
          <w:rFonts w:ascii="微软雅黑" w:eastAsia="微软雅黑" w:hAnsi="微软雅黑" w:hint="eastAsia"/>
        </w:rPr>
        <w:t>四元绑定表项个数</w:t>
      </w:r>
      <w:r>
        <w:rPr>
          <w:rFonts w:ascii="微软雅黑" w:eastAsia="微软雅黑" w:hAnsi="微软雅黑"/>
        </w:rPr>
        <w:t>。</w:t>
      </w:r>
    </w:p>
    <w:p w14:paraId="6E556434" w14:textId="201BFECD" w:rsidR="008C36A9" w:rsidRDefault="008C36A9" w:rsidP="00B10728">
      <w:pPr>
        <w:pStyle w:val="af2"/>
        <w:numPr>
          <w:ilvl w:val="1"/>
          <w:numId w:val="367"/>
        </w:numPr>
        <w:ind w:firstLineChars="0"/>
        <w:rPr>
          <w:rFonts w:ascii="微软雅黑" w:eastAsia="微软雅黑" w:hAnsi="微软雅黑"/>
        </w:rPr>
      </w:pPr>
      <w:r>
        <w:rPr>
          <w:rFonts w:ascii="微软雅黑" w:eastAsia="微软雅黑" w:hAnsi="微软雅黑"/>
        </w:rPr>
        <w:t>支持</w:t>
      </w:r>
      <w:r>
        <w:rPr>
          <w:rFonts w:ascii="微软雅黑" w:eastAsia="微软雅黑" w:hAnsi="微软雅黑" w:hint="eastAsia"/>
        </w:rPr>
        <w:t>查看每个</w:t>
      </w:r>
      <w:r>
        <w:rPr>
          <w:rFonts w:ascii="微软雅黑" w:eastAsia="微软雅黑" w:hAnsi="微软雅黑"/>
        </w:rPr>
        <w:t>接口的</w:t>
      </w:r>
      <w:r>
        <w:rPr>
          <w:rFonts w:ascii="微软雅黑" w:eastAsia="微软雅黑" w:hAnsi="微软雅黑" w:hint="eastAsia"/>
        </w:rPr>
        <w:t>四元绑定表</w:t>
      </w:r>
      <w:r>
        <w:rPr>
          <w:rFonts w:ascii="微软雅黑" w:eastAsia="微软雅黑" w:hAnsi="微软雅黑"/>
        </w:rPr>
        <w:t>，</w:t>
      </w:r>
      <w:r>
        <w:rPr>
          <w:rFonts w:ascii="微软雅黑" w:eastAsia="微软雅黑" w:hAnsi="微软雅黑" w:hint="eastAsia"/>
        </w:rPr>
        <w:t>显示接口</w:t>
      </w:r>
      <w:r>
        <w:rPr>
          <w:rFonts w:ascii="微软雅黑" w:eastAsia="微软雅黑" w:hAnsi="微软雅黑"/>
        </w:rPr>
        <w:t>、IPv6、MAC</w:t>
      </w:r>
      <w:r>
        <w:rPr>
          <w:rFonts w:ascii="微软雅黑" w:eastAsia="微软雅黑" w:hAnsi="微软雅黑" w:hint="eastAsia"/>
        </w:rPr>
        <w:t>、</w:t>
      </w:r>
      <w:r>
        <w:rPr>
          <w:rFonts w:ascii="微软雅黑" w:eastAsia="微软雅黑" w:hAnsi="微软雅黑"/>
        </w:rPr>
        <w:t>VLAN</w:t>
      </w:r>
      <w:r>
        <w:rPr>
          <w:rFonts w:ascii="微软雅黑" w:eastAsia="微软雅黑" w:hAnsi="微软雅黑" w:hint="eastAsia"/>
        </w:rPr>
        <w:t>、</w:t>
      </w:r>
      <w:r>
        <w:rPr>
          <w:rFonts w:ascii="微软雅黑" w:eastAsia="微软雅黑" w:hAnsi="微软雅黑"/>
        </w:rPr>
        <w:t>类型（</w:t>
      </w:r>
      <w:r>
        <w:rPr>
          <w:rFonts w:ascii="微软雅黑" w:eastAsia="微软雅黑" w:hAnsi="微软雅黑" w:hint="eastAsia"/>
        </w:rPr>
        <w:t>静态</w:t>
      </w:r>
      <w:r>
        <w:rPr>
          <w:rFonts w:ascii="微软雅黑" w:eastAsia="微软雅黑" w:hAnsi="微软雅黑"/>
        </w:rPr>
        <w:t>和动态</w:t>
      </w:r>
      <w:r>
        <w:rPr>
          <w:rFonts w:ascii="微软雅黑" w:eastAsia="微软雅黑" w:hAnsi="微软雅黑" w:hint="eastAsia"/>
        </w:rPr>
        <w:t>来源</w:t>
      </w:r>
      <w:r>
        <w:rPr>
          <w:rFonts w:ascii="微软雅黑" w:eastAsia="微软雅黑" w:hAnsi="微软雅黑"/>
        </w:rPr>
        <w:t>）</w:t>
      </w:r>
      <w:r>
        <w:rPr>
          <w:rFonts w:ascii="微软雅黑" w:eastAsia="微软雅黑" w:hAnsi="微软雅黑" w:hint="eastAsia"/>
        </w:rPr>
        <w:t>。</w:t>
      </w:r>
    </w:p>
    <w:p w14:paraId="5CF2223D" w14:textId="77777777" w:rsidR="008C36A9" w:rsidRDefault="008C36A9" w:rsidP="00B10728">
      <w:pPr>
        <w:pStyle w:val="af2"/>
        <w:numPr>
          <w:ilvl w:val="1"/>
          <w:numId w:val="367"/>
        </w:numPr>
        <w:ind w:firstLineChars="0"/>
        <w:rPr>
          <w:rFonts w:ascii="微软雅黑" w:eastAsia="微软雅黑" w:hAnsi="微软雅黑"/>
        </w:rPr>
      </w:pPr>
      <w:r>
        <w:rPr>
          <w:rFonts w:ascii="微软雅黑" w:eastAsia="微软雅黑" w:hAnsi="微软雅黑" w:hint="eastAsia"/>
        </w:rPr>
        <w:t>支持添加/编辑/删除</w:t>
      </w:r>
      <w:r>
        <w:rPr>
          <w:rFonts w:ascii="微软雅黑" w:eastAsia="微软雅黑" w:hAnsi="微软雅黑"/>
        </w:rPr>
        <w:t>四元绑定</w:t>
      </w:r>
      <w:r>
        <w:rPr>
          <w:rFonts w:ascii="微软雅黑" w:eastAsia="微软雅黑" w:hAnsi="微软雅黑" w:hint="eastAsia"/>
        </w:rPr>
        <w:t>表项</w:t>
      </w:r>
    </w:p>
    <w:p w14:paraId="50186808" w14:textId="77777777" w:rsidR="008C36A9" w:rsidRDefault="008C36A9" w:rsidP="00B10728">
      <w:pPr>
        <w:pStyle w:val="af2"/>
        <w:numPr>
          <w:ilvl w:val="0"/>
          <w:numId w:val="36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单个/批量/全部</w:t>
      </w:r>
      <w:r>
        <w:rPr>
          <w:rFonts w:ascii="微软雅黑" w:eastAsia="微软雅黑" w:hAnsi="微软雅黑"/>
        </w:rPr>
        <w:t>接口的IPSG配置</w:t>
      </w:r>
    </w:p>
    <w:p w14:paraId="535BEDFF" w14:textId="77777777" w:rsidR="008C36A9" w:rsidRDefault="008C36A9" w:rsidP="008C36A9">
      <w:pPr>
        <w:rPr>
          <w:rFonts w:ascii="微软雅黑" w:eastAsia="微软雅黑" w:hAnsi="微软雅黑"/>
        </w:rPr>
      </w:pPr>
    </w:p>
    <w:p w14:paraId="08C6297B" w14:textId="77777777" w:rsidR="008C36A9" w:rsidRDefault="008C36A9" w:rsidP="008C36A9">
      <w:pPr>
        <w:rPr>
          <w:rFonts w:ascii="微软雅黑" w:eastAsia="微软雅黑" w:hAnsi="微软雅黑"/>
          <w:b/>
        </w:rPr>
      </w:pPr>
      <w:r>
        <w:rPr>
          <w:rFonts w:ascii="微软雅黑" w:eastAsia="微软雅黑" w:hAnsi="微软雅黑" w:hint="eastAsia"/>
          <w:b/>
        </w:rPr>
        <w:t>四元</w:t>
      </w:r>
      <w:r>
        <w:rPr>
          <w:rFonts w:ascii="微软雅黑" w:eastAsia="微软雅黑" w:hAnsi="微软雅黑"/>
          <w:b/>
        </w:rPr>
        <w:t>绑定表：</w:t>
      </w:r>
    </w:p>
    <w:p w14:paraId="17BAA01C" w14:textId="7281F33A" w:rsidR="008C36A9" w:rsidRDefault="008C36A9" w:rsidP="008C36A9">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静态四元绑定条目：</w:t>
      </w:r>
      <w:r w:rsidR="0007326A">
        <w:rPr>
          <w:rFonts w:ascii="微软雅黑" w:eastAsia="微软雅黑" w:hAnsi="微软雅黑" w:hint="eastAsia"/>
        </w:rPr>
        <w:t>至多</w:t>
      </w:r>
      <w:r w:rsidR="0007326A">
        <w:rPr>
          <w:rFonts w:ascii="微软雅黑" w:eastAsia="微软雅黑" w:hAnsi="微软雅黑"/>
        </w:rPr>
        <w:t>添加</w:t>
      </w:r>
      <w:r w:rsidR="0007326A">
        <w:rPr>
          <w:rFonts w:ascii="微软雅黑" w:eastAsia="微软雅黑" w:hAnsi="微软雅黑" w:hint="eastAsia"/>
        </w:rPr>
        <w:t>256个</w:t>
      </w:r>
      <w:r w:rsidR="0007326A">
        <w:rPr>
          <w:rFonts w:ascii="微软雅黑" w:eastAsia="微软雅黑" w:hAnsi="微软雅黑"/>
        </w:rPr>
        <w:t>，与IPv4</w:t>
      </w:r>
      <w:r w:rsidR="0007326A">
        <w:rPr>
          <w:rFonts w:ascii="微软雅黑" w:eastAsia="微软雅黑" w:hAnsi="微软雅黑" w:hint="eastAsia"/>
        </w:rPr>
        <w:t>四元绑定表</w:t>
      </w:r>
      <w:r w:rsidR="0007326A">
        <w:rPr>
          <w:rFonts w:ascii="微软雅黑" w:eastAsia="微软雅黑" w:hAnsi="微软雅黑"/>
        </w:rPr>
        <w:t>共用</w:t>
      </w:r>
    </w:p>
    <w:p w14:paraId="6D9D1BE6" w14:textId="77777777" w:rsidR="008C36A9" w:rsidRDefault="008C36A9" w:rsidP="00B10728">
      <w:pPr>
        <w:pStyle w:val="af2"/>
        <w:numPr>
          <w:ilvl w:val="0"/>
          <w:numId w:val="368"/>
        </w:numPr>
        <w:ind w:firstLineChars="0"/>
        <w:rPr>
          <w:rFonts w:ascii="微软雅黑" w:eastAsia="微软雅黑" w:hAnsi="微软雅黑"/>
        </w:rPr>
      </w:pPr>
      <w:r>
        <w:rPr>
          <w:rFonts w:ascii="微软雅黑" w:eastAsia="微软雅黑" w:hAnsi="微软雅黑" w:hint="eastAsia"/>
        </w:rPr>
        <w:t>端口：【单选】选择</w:t>
      </w:r>
      <w:r>
        <w:rPr>
          <w:rFonts w:ascii="微软雅黑" w:eastAsia="微软雅黑" w:hAnsi="微软雅黑"/>
        </w:rPr>
        <w:t>添加四元绑定条目的交换机接口，包括电口、光口和聚合接口。</w:t>
      </w:r>
    </w:p>
    <w:p w14:paraId="3F443C91" w14:textId="77777777" w:rsidR="008C36A9" w:rsidRDefault="008C36A9" w:rsidP="00B10728">
      <w:pPr>
        <w:pStyle w:val="af2"/>
        <w:numPr>
          <w:ilvl w:val="0"/>
          <w:numId w:val="368"/>
        </w:numPr>
        <w:ind w:firstLineChars="0"/>
        <w:rPr>
          <w:rFonts w:ascii="微软雅黑" w:eastAsia="微软雅黑" w:hAnsi="微软雅黑"/>
        </w:rPr>
      </w:pPr>
      <w:r>
        <w:rPr>
          <w:rFonts w:ascii="微软雅黑" w:eastAsia="微软雅黑" w:hAnsi="微软雅黑"/>
        </w:rPr>
        <w:t>IPv6地址</w:t>
      </w:r>
      <w:r>
        <w:rPr>
          <w:rFonts w:ascii="微软雅黑" w:eastAsia="微软雅黑" w:hAnsi="微软雅黑" w:hint="eastAsia"/>
        </w:rPr>
        <w:t>/前缀长度：【text文本框】设置IP</w:t>
      </w:r>
      <w:r>
        <w:rPr>
          <w:rFonts w:ascii="微软雅黑" w:eastAsia="微软雅黑" w:hAnsi="微软雅黑"/>
        </w:rPr>
        <w:t>v6地址，按IPv6地址格式</w:t>
      </w:r>
      <w:r>
        <w:rPr>
          <w:rFonts w:ascii="微软雅黑" w:eastAsia="微软雅黑" w:hAnsi="微软雅黑" w:hint="eastAsia"/>
        </w:rPr>
        <w:t>（类似</w:t>
      </w:r>
      <w:r>
        <w:rPr>
          <w:rFonts w:ascii="微软雅黑" w:eastAsia="微软雅黑" w:hAnsi="微软雅黑"/>
        </w:rPr>
        <w:t>X:XX::X:X。IPv6</w:t>
      </w:r>
      <w:r>
        <w:rPr>
          <w:rFonts w:ascii="微软雅黑" w:eastAsia="微软雅黑" w:hAnsi="微软雅黑" w:hint="eastAsia"/>
        </w:rPr>
        <w:t>地址</w:t>
      </w:r>
      <w:r>
        <w:rPr>
          <w:rFonts w:ascii="微软雅黑" w:eastAsia="微软雅黑" w:hAnsi="微软雅黑"/>
        </w:rPr>
        <w:t>共</w:t>
      </w:r>
      <w:r>
        <w:rPr>
          <w:rFonts w:ascii="微软雅黑" w:eastAsia="微软雅黑" w:hAnsi="微软雅黑" w:hint="eastAsia"/>
        </w:rPr>
        <w:t>128</w:t>
      </w:r>
      <w:r>
        <w:rPr>
          <w:rFonts w:ascii="微软雅黑" w:eastAsia="微软雅黑" w:hAnsi="微软雅黑"/>
        </w:rPr>
        <w:t>bits，</w:t>
      </w:r>
      <w:r>
        <w:rPr>
          <w:rFonts w:ascii="微软雅黑" w:eastAsia="微软雅黑" w:hAnsi="微软雅黑" w:hint="eastAsia"/>
        </w:rPr>
        <w:t>每16</w:t>
      </w:r>
      <w:r>
        <w:rPr>
          <w:rFonts w:ascii="微软雅黑" w:eastAsia="微软雅黑" w:hAnsi="微软雅黑"/>
        </w:rPr>
        <w:t>bits为一段，段之间用:</w:t>
      </w:r>
      <w:r>
        <w:rPr>
          <w:rFonts w:ascii="微软雅黑" w:eastAsia="微软雅黑" w:hAnsi="微软雅黑" w:hint="eastAsia"/>
        </w:rPr>
        <w:t>分隔）进行输入</w:t>
      </w:r>
      <w:r>
        <w:rPr>
          <w:rFonts w:ascii="微软雅黑" w:eastAsia="微软雅黑" w:hAnsi="微软雅黑"/>
        </w:rPr>
        <w:t>，否则需提示“</w:t>
      </w:r>
      <w:r>
        <w:rPr>
          <w:rFonts w:ascii="微软雅黑" w:eastAsia="微软雅黑" w:hAnsi="微软雅黑" w:hint="eastAsia"/>
        </w:rPr>
        <w:t>您输入</w:t>
      </w:r>
      <w:r>
        <w:rPr>
          <w:rFonts w:ascii="微软雅黑" w:eastAsia="微软雅黑" w:hAnsi="微软雅黑"/>
        </w:rPr>
        <w:t>的IPv6地址格式不正确，请重新输入”</w:t>
      </w:r>
      <w:r>
        <w:rPr>
          <w:rFonts w:ascii="微软雅黑" w:eastAsia="微软雅黑" w:hAnsi="微软雅黑" w:hint="eastAsia"/>
        </w:rPr>
        <w:t>。前缀长度</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-128</w:t>
      </w:r>
      <w:r>
        <w:rPr>
          <w:rFonts w:ascii="微软雅黑" w:eastAsia="微软雅黑" w:hAnsi="微软雅黑" w:hint="eastAsia"/>
        </w:rPr>
        <w:t>的整数</w:t>
      </w:r>
      <w:r>
        <w:rPr>
          <w:rFonts w:ascii="微软雅黑" w:eastAsia="微软雅黑" w:hAnsi="微软雅黑"/>
        </w:rPr>
        <w:t>，默认</w:t>
      </w:r>
      <w:r>
        <w:rPr>
          <w:rFonts w:ascii="微软雅黑" w:eastAsia="微软雅黑" w:hAnsi="微软雅黑" w:hint="eastAsia"/>
        </w:rPr>
        <w:t>64。</w:t>
      </w:r>
    </w:p>
    <w:p w14:paraId="37D463D0" w14:textId="77777777" w:rsidR="008C36A9" w:rsidRDefault="008C36A9" w:rsidP="00B10728">
      <w:pPr>
        <w:pStyle w:val="af2"/>
        <w:numPr>
          <w:ilvl w:val="0"/>
          <w:numId w:val="368"/>
        </w:numPr>
        <w:ind w:firstLineChars="0"/>
        <w:rPr>
          <w:rFonts w:ascii="微软雅黑" w:eastAsia="微软雅黑" w:hAnsi="微软雅黑"/>
        </w:rPr>
      </w:pPr>
      <w:r>
        <w:rPr>
          <w:rFonts w:ascii="微软雅黑" w:eastAsia="微软雅黑" w:hAnsi="微软雅黑"/>
        </w:rPr>
        <w:t>MAC地址</w:t>
      </w:r>
      <w:r>
        <w:rPr>
          <w:rFonts w:ascii="微软雅黑" w:eastAsia="微软雅黑" w:hAnsi="微软雅黑" w:hint="eastAsia"/>
        </w:rPr>
        <w:t>：【text文本框】设置</w:t>
      </w:r>
      <w:r>
        <w:rPr>
          <w:rFonts w:ascii="微软雅黑" w:eastAsia="微软雅黑" w:hAnsi="微软雅黑"/>
        </w:rPr>
        <w:t>指定的MAC地址</w:t>
      </w:r>
      <w:r>
        <w:rPr>
          <w:rFonts w:ascii="微软雅黑" w:eastAsia="微软雅黑" w:hAnsi="微软雅黑" w:hint="eastAsia"/>
        </w:rPr>
        <w:t>，</w:t>
      </w:r>
      <w:r>
        <w:rPr>
          <w:rFonts w:ascii="微软雅黑" w:eastAsia="微软雅黑" w:hAnsi="微软雅黑"/>
        </w:rPr>
        <w:t>输入格式为HH:HH:HH:HH:HH:HH(</w:t>
      </w:r>
      <w:r>
        <w:rPr>
          <w:rFonts w:ascii="微软雅黑" w:eastAsia="微软雅黑" w:hAnsi="微软雅黑" w:hint="eastAsia"/>
        </w:rPr>
        <w:t>其中</w:t>
      </w:r>
      <w:r>
        <w:rPr>
          <w:rFonts w:ascii="微软雅黑" w:eastAsia="微软雅黑" w:hAnsi="微软雅黑"/>
        </w:rPr>
        <w:t>，H为</w:t>
      </w:r>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位</w:t>
      </w:r>
      <w:r>
        <w:rPr>
          <w:rFonts w:ascii="微软雅黑" w:eastAsia="微软雅黑" w:hAnsi="微软雅黑"/>
        </w:rPr>
        <w:t>的十六进制数)</w:t>
      </w:r>
      <w:r>
        <w:rPr>
          <w:rFonts w:ascii="微软雅黑" w:eastAsia="微软雅黑" w:hAnsi="微软雅黑" w:hint="eastAsia"/>
        </w:rPr>
        <w:t>，形如</w:t>
      </w:r>
      <w:r>
        <w:rPr>
          <w:rFonts w:ascii="微软雅黑" w:eastAsia="微软雅黑" w:hAnsi="微软雅黑" w:hint="eastAsia"/>
        </w:rPr>
        <w:lastRenderedPageBreak/>
        <w:t>00:10:DC:28:A4:E9，</w:t>
      </w:r>
      <w:r>
        <w:rPr>
          <w:rFonts w:ascii="微软雅黑" w:eastAsia="微软雅黑" w:hAnsi="微软雅黑"/>
        </w:rPr>
        <w:t>不可设置为FFFF-FFFF-FFFF、组播地址和全零MAC地址。</w:t>
      </w:r>
    </w:p>
    <w:p w14:paraId="6A05F3EF" w14:textId="77777777" w:rsidR="008C36A9" w:rsidRDefault="008C36A9" w:rsidP="00B10728">
      <w:pPr>
        <w:pStyle w:val="af2"/>
        <w:numPr>
          <w:ilvl w:val="0"/>
          <w:numId w:val="368"/>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指定的所属VLAN，取值范围为</w:t>
      </w:r>
      <w:r>
        <w:rPr>
          <w:rFonts w:ascii="微软雅黑" w:eastAsia="微软雅黑" w:hAnsi="微软雅黑" w:hint="eastAsia"/>
        </w:rPr>
        <w:t>1</w:t>
      </w:r>
      <w:r>
        <w:rPr>
          <w:rFonts w:ascii="微软雅黑" w:eastAsia="微软雅黑" w:hAnsi="微软雅黑"/>
        </w:rPr>
        <w:t>-4094</w:t>
      </w:r>
      <w:r>
        <w:rPr>
          <w:rFonts w:ascii="微软雅黑" w:eastAsia="微软雅黑" w:hAnsi="微软雅黑" w:hint="eastAsia"/>
        </w:rPr>
        <w:t>的</w:t>
      </w:r>
      <w:r>
        <w:rPr>
          <w:rFonts w:ascii="微软雅黑" w:eastAsia="微软雅黑" w:hAnsi="微软雅黑"/>
        </w:rPr>
        <w:t>整数。</w:t>
      </w:r>
    </w:p>
    <w:p w14:paraId="016BFBB5" w14:textId="31E80A12" w:rsidR="008C36A9" w:rsidRDefault="008C36A9" w:rsidP="008C36A9">
      <w:pPr>
        <w:pStyle w:val="af2"/>
        <w:ind w:left="846"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一个接口可以添加多</w:t>
      </w:r>
      <w:r>
        <w:rPr>
          <w:rFonts w:ascii="微软雅黑" w:eastAsia="微软雅黑" w:hAnsi="微软雅黑" w:hint="eastAsia"/>
        </w:rPr>
        <w:t>个</w:t>
      </w:r>
      <w:r>
        <w:rPr>
          <w:rFonts w:ascii="微软雅黑" w:eastAsia="微软雅黑" w:hAnsi="微软雅黑"/>
        </w:rPr>
        <w:t>IP</w:t>
      </w:r>
      <w:r w:rsidR="00003DCB">
        <w:rPr>
          <w:rFonts w:ascii="微软雅黑" w:eastAsia="微软雅黑" w:hAnsi="微软雅黑"/>
        </w:rPr>
        <w:t>v6</w:t>
      </w:r>
      <w:r>
        <w:rPr>
          <w:rFonts w:ascii="微软雅黑" w:eastAsia="微软雅黑" w:hAnsi="微软雅黑"/>
        </w:rPr>
        <w:t>SG</w:t>
      </w:r>
      <w:r>
        <w:rPr>
          <w:rFonts w:ascii="微软雅黑" w:eastAsia="微软雅黑" w:hAnsi="微软雅黑" w:hint="eastAsia"/>
        </w:rPr>
        <w:t>四元绑定条目</w:t>
      </w:r>
      <w:r>
        <w:rPr>
          <w:rFonts w:ascii="微软雅黑" w:eastAsia="微软雅黑" w:hAnsi="微软雅黑"/>
        </w:rPr>
        <w:t>。</w:t>
      </w:r>
    </w:p>
    <w:p w14:paraId="26A4071A" w14:textId="77777777" w:rsidR="008C36A9" w:rsidRDefault="008C36A9" w:rsidP="008C36A9">
      <w:pPr>
        <w:rPr>
          <w:rFonts w:ascii="微软雅黑" w:eastAsia="微软雅黑" w:hAnsi="微软雅黑"/>
        </w:rPr>
      </w:pPr>
      <w:r>
        <w:rPr>
          <w:rFonts w:ascii="微软雅黑" w:eastAsia="微软雅黑" w:hAnsi="微软雅黑" w:hint="eastAsia"/>
        </w:rPr>
        <w:t>四元绑定表</w:t>
      </w:r>
      <w:r>
        <w:rPr>
          <w:rFonts w:ascii="微软雅黑" w:eastAsia="微软雅黑" w:hAnsi="微软雅黑"/>
        </w:rPr>
        <w:t>：</w:t>
      </w:r>
    </w:p>
    <w:p w14:paraId="7DB13AB2" w14:textId="61CAA7CF" w:rsidR="008C36A9" w:rsidRDefault="008C36A9" w:rsidP="00B10728">
      <w:pPr>
        <w:pStyle w:val="af2"/>
        <w:numPr>
          <w:ilvl w:val="0"/>
          <w:numId w:val="369"/>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显示接口、IPv6地址、MAC地址、VLAN、</w:t>
      </w:r>
      <w:r>
        <w:rPr>
          <w:rFonts w:ascii="微软雅黑" w:eastAsia="微软雅黑" w:hAnsi="微软雅黑" w:hint="eastAsia"/>
        </w:rPr>
        <w:t>类型</w:t>
      </w:r>
      <w:r>
        <w:rPr>
          <w:rFonts w:ascii="微软雅黑" w:eastAsia="微软雅黑" w:hAnsi="微软雅黑"/>
        </w:rPr>
        <w:t>（</w:t>
      </w:r>
      <w:r>
        <w:rPr>
          <w:rFonts w:ascii="微软雅黑" w:eastAsia="微软雅黑" w:hAnsi="微软雅黑" w:hint="eastAsia"/>
        </w:rPr>
        <w:t xml:space="preserve">静态 </w:t>
      </w:r>
      <w:r>
        <w:rPr>
          <w:rFonts w:ascii="微软雅黑" w:eastAsia="微软雅黑" w:hAnsi="微软雅黑"/>
        </w:rPr>
        <w:t xml:space="preserve">| </w:t>
      </w:r>
      <w:r>
        <w:rPr>
          <w:rFonts w:ascii="微软雅黑" w:eastAsia="微软雅黑" w:hAnsi="微软雅黑" w:hint="eastAsia"/>
        </w:rPr>
        <w:t>动态来源</w:t>
      </w:r>
      <w:r>
        <w:rPr>
          <w:rFonts w:ascii="微软雅黑" w:eastAsia="微软雅黑" w:hAnsi="微软雅黑"/>
        </w:rPr>
        <w:t>）</w:t>
      </w:r>
      <w:r w:rsidR="00A74BE5">
        <w:rPr>
          <w:rFonts w:ascii="微软雅黑" w:eastAsia="微软雅黑" w:hAnsi="微软雅黑" w:hint="eastAsia"/>
        </w:rPr>
        <w:t>、</w:t>
      </w:r>
      <w:r w:rsidR="00A74BE5">
        <w:rPr>
          <w:rFonts w:ascii="微软雅黑" w:eastAsia="微软雅黑" w:hAnsi="微软雅黑"/>
        </w:rPr>
        <w:t>租期（</w:t>
      </w:r>
      <w:r w:rsidR="00A74BE5">
        <w:rPr>
          <w:rFonts w:ascii="微软雅黑" w:eastAsia="微软雅黑" w:hAnsi="微软雅黑" w:hint="eastAsia"/>
        </w:rPr>
        <w:t>只有</w:t>
      </w:r>
      <w:r w:rsidR="00A74BE5">
        <w:rPr>
          <w:rFonts w:ascii="微软雅黑" w:eastAsia="微软雅黑" w:hAnsi="微软雅黑"/>
        </w:rPr>
        <w:t>动态绑定</w:t>
      </w:r>
      <w:r w:rsidR="00A74BE5">
        <w:rPr>
          <w:rFonts w:ascii="微软雅黑" w:eastAsia="微软雅黑" w:hAnsi="微软雅黑" w:hint="eastAsia"/>
        </w:rPr>
        <w:t>表项</w:t>
      </w:r>
      <w:r w:rsidR="00A74BE5">
        <w:rPr>
          <w:rFonts w:ascii="微软雅黑" w:eastAsia="微软雅黑" w:hAnsi="微软雅黑"/>
        </w:rPr>
        <w:t>有）</w:t>
      </w:r>
    </w:p>
    <w:p w14:paraId="1325CA99" w14:textId="77777777" w:rsidR="008C36A9" w:rsidRDefault="008C36A9" w:rsidP="00B10728">
      <w:pPr>
        <w:pStyle w:val="af2"/>
        <w:numPr>
          <w:ilvl w:val="0"/>
          <w:numId w:val="369"/>
        </w:numPr>
        <w:ind w:firstLineChars="0"/>
        <w:rPr>
          <w:rFonts w:ascii="微软雅黑" w:eastAsia="微软雅黑" w:hAnsi="微软雅黑"/>
        </w:rPr>
      </w:pPr>
      <w:r>
        <w:rPr>
          <w:rFonts w:ascii="微软雅黑" w:eastAsia="微软雅黑" w:hAnsi="微软雅黑" w:hint="eastAsia"/>
        </w:rPr>
        <w:t>支持添加</w:t>
      </w:r>
    </w:p>
    <w:p w14:paraId="2BD9F81F" w14:textId="77777777" w:rsidR="008C36A9" w:rsidRDefault="008C36A9" w:rsidP="00B10728">
      <w:pPr>
        <w:pStyle w:val="af2"/>
        <w:numPr>
          <w:ilvl w:val="0"/>
          <w:numId w:val="369"/>
        </w:numPr>
        <w:ind w:firstLineChars="0"/>
        <w:rPr>
          <w:rFonts w:ascii="微软雅黑" w:eastAsia="微软雅黑" w:hAnsi="微软雅黑"/>
        </w:rPr>
      </w:pPr>
      <w:r>
        <w:rPr>
          <w:rFonts w:ascii="微软雅黑" w:eastAsia="微软雅黑" w:hAnsi="微软雅黑" w:hint="eastAsia"/>
        </w:rPr>
        <w:t>支持删除</w:t>
      </w:r>
      <w:r>
        <w:rPr>
          <w:rFonts w:ascii="微软雅黑" w:eastAsia="微软雅黑" w:hAnsi="微软雅黑"/>
        </w:rPr>
        <w:t>静态绑定表</w:t>
      </w:r>
    </w:p>
    <w:p w14:paraId="64107B00" w14:textId="77777777" w:rsidR="008C36A9" w:rsidRDefault="008C36A9" w:rsidP="00B10728">
      <w:pPr>
        <w:pStyle w:val="af2"/>
        <w:numPr>
          <w:ilvl w:val="0"/>
          <w:numId w:val="36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分页</w:t>
      </w:r>
    </w:p>
    <w:p w14:paraId="674BA29D" w14:textId="1DE52FF9" w:rsidR="008C36A9" w:rsidRPr="00ED72D1" w:rsidRDefault="008C36A9" w:rsidP="00B10728">
      <w:pPr>
        <w:pStyle w:val="af2"/>
        <w:numPr>
          <w:ilvl w:val="0"/>
          <w:numId w:val="369"/>
        </w:numPr>
        <w:ind w:firstLineChars="0"/>
        <w:rPr>
          <w:rFonts w:ascii="微软雅黑" w:eastAsia="微软雅黑" w:hAnsi="微软雅黑"/>
        </w:rPr>
      </w:pPr>
      <w:r w:rsidRPr="0073364C">
        <w:rPr>
          <w:rFonts w:ascii="微软雅黑" w:eastAsia="微软雅黑" w:hAnsi="微软雅黑" w:hint="eastAsia"/>
        </w:rPr>
        <w:t>支持</w:t>
      </w:r>
      <w:r w:rsidRPr="0073364C">
        <w:rPr>
          <w:rFonts w:ascii="微软雅黑" w:eastAsia="微软雅黑" w:hAnsi="微软雅黑"/>
        </w:rPr>
        <w:t>导入和导出，同IPv4</w:t>
      </w:r>
      <w:r>
        <w:rPr>
          <w:rFonts w:ascii="微软雅黑" w:eastAsia="微软雅黑" w:hAnsi="微软雅黑" w:hint="eastAsia"/>
        </w:rPr>
        <w:t>四元</w:t>
      </w:r>
      <w:r w:rsidRPr="0073364C">
        <w:rPr>
          <w:rFonts w:ascii="微软雅黑" w:eastAsia="微软雅黑" w:hAnsi="微软雅黑" w:hint="eastAsia"/>
        </w:rPr>
        <w:t>绑定表</w:t>
      </w:r>
      <w:r w:rsidRPr="00ED72D1">
        <w:rPr>
          <w:rFonts w:ascii="微软雅黑" w:eastAsia="微软雅黑" w:hAnsi="微软雅黑"/>
        </w:rPr>
        <w:t>的导入导出功能</w:t>
      </w:r>
      <w:r w:rsidR="001305A7">
        <w:rPr>
          <w:rFonts w:ascii="微软雅黑" w:eastAsia="微软雅黑" w:hAnsi="微软雅黑" w:hint="eastAsia"/>
        </w:rPr>
        <w:t>，</w:t>
      </w:r>
      <w:r w:rsidR="001305A7">
        <w:rPr>
          <w:rFonts w:ascii="微软雅黑" w:eastAsia="微软雅黑" w:hAnsi="微软雅黑"/>
        </w:rPr>
        <w:t>文件名为IPv6MV_</w:t>
      </w:r>
      <w:r w:rsidR="001305A7">
        <w:rPr>
          <w:rFonts w:ascii="微软雅黑" w:eastAsia="微软雅黑" w:hAnsi="微软雅黑" w:hint="eastAsia"/>
        </w:rPr>
        <w:t>年月日时分秒.csv</w:t>
      </w:r>
    </w:p>
    <w:p w14:paraId="110C48FF" w14:textId="77777777" w:rsidR="008C36A9" w:rsidRDefault="008C36A9">
      <w:pPr>
        <w:rPr>
          <w:rFonts w:ascii="微软雅黑" w:eastAsia="微软雅黑" w:hAnsi="微软雅黑"/>
        </w:rPr>
      </w:pPr>
    </w:p>
    <w:p w14:paraId="55422BE4" w14:textId="77777777" w:rsidR="0076630D" w:rsidRDefault="00D7272D">
      <w:pPr>
        <w:pStyle w:val="20"/>
        <w:numPr>
          <w:ilvl w:val="1"/>
          <w:numId w:val="1"/>
        </w:numPr>
        <w:rPr>
          <w:rFonts w:ascii="微软雅黑" w:eastAsia="微软雅黑" w:hAnsi="微软雅黑"/>
          <w:szCs w:val="24"/>
        </w:rPr>
      </w:pPr>
      <w:bookmarkStart w:id="427" w:name="_动态ARP检测/Dynamic_ARP_Inspection(DAI)"/>
      <w:bookmarkStart w:id="428" w:name="_Toc149138863"/>
      <w:bookmarkEnd w:id="427"/>
      <w:r>
        <w:rPr>
          <w:rFonts w:ascii="微软雅黑" w:eastAsia="微软雅黑" w:hAnsi="微软雅黑" w:hint="eastAsia"/>
          <w:szCs w:val="24"/>
        </w:rPr>
        <w:t>动态</w:t>
      </w:r>
      <w:r>
        <w:rPr>
          <w:rFonts w:ascii="微软雅黑" w:eastAsia="微软雅黑" w:hAnsi="微软雅黑"/>
          <w:szCs w:val="24"/>
        </w:rPr>
        <w:t>ARP检测</w:t>
      </w:r>
      <w:r>
        <w:rPr>
          <w:rFonts w:ascii="微软雅黑" w:eastAsia="微软雅黑" w:hAnsi="微软雅黑" w:hint="eastAsia"/>
          <w:szCs w:val="24"/>
        </w:rPr>
        <w:t>/</w:t>
      </w:r>
      <w:r>
        <w:rPr>
          <w:rFonts w:ascii="微软雅黑" w:eastAsia="微软雅黑" w:hAnsi="微软雅黑"/>
          <w:szCs w:val="24"/>
        </w:rPr>
        <w:t>Dynamic ARP Inspection(</w:t>
      </w:r>
      <w:r>
        <w:rPr>
          <w:rFonts w:ascii="微软雅黑" w:eastAsia="微软雅黑" w:hAnsi="微软雅黑" w:hint="eastAsia"/>
          <w:szCs w:val="24"/>
        </w:rPr>
        <w:t>DAI</w:t>
      </w:r>
      <w:r>
        <w:rPr>
          <w:rFonts w:ascii="微软雅黑" w:eastAsia="微软雅黑" w:hAnsi="微软雅黑"/>
          <w:szCs w:val="24"/>
        </w:rPr>
        <w:t>)</w:t>
      </w:r>
      <w:r>
        <w:rPr>
          <w:rFonts w:ascii="微软雅黑" w:eastAsia="微软雅黑" w:hAnsi="微软雅黑"/>
          <w:color w:val="EEECE1" w:themeColor="background2"/>
          <w:highlight w:val="darkYellow"/>
        </w:rPr>
        <w:t>(FP1C)</w:t>
      </w:r>
      <w:bookmarkEnd w:id="428"/>
    </w:p>
    <w:p w14:paraId="669AA4DD" w14:textId="77777777" w:rsidR="0076630D" w:rsidRDefault="00D7272D">
      <w:pPr>
        <w:rPr>
          <w:rFonts w:ascii="微软雅黑" w:eastAsia="微软雅黑" w:hAnsi="微软雅黑"/>
        </w:rPr>
      </w:pPr>
      <w:r>
        <w:rPr>
          <w:rFonts w:ascii="微软雅黑" w:eastAsia="微软雅黑" w:hAnsi="微软雅黑" w:hint="eastAsia"/>
        </w:rPr>
        <w:t>【功能概述】</w:t>
      </w:r>
    </w:p>
    <w:p w14:paraId="55B3A6B9" w14:textId="77777777" w:rsidR="0076630D" w:rsidRDefault="00D7272D">
      <w:pPr>
        <w:ind w:firstLine="420"/>
        <w:rPr>
          <w:rFonts w:ascii="微软雅黑" w:eastAsia="微软雅黑" w:hAnsi="微软雅黑"/>
        </w:rPr>
      </w:pPr>
      <w:r>
        <w:rPr>
          <w:rFonts w:ascii="微软雅黑" w:eastAsia="微软雅黑" w:hAnsi="微软雅黑" w:hint="eastAsia"/>
        </w:rPr>
        <w:t>为了</w:t>
      </w:r>
      <w:r>
        <w:rPr>
          <w:rFonts w:ascii="微软雅黑" w:eastAsia="微软雅黑" w:hAnsi="微软雅黑"/>
        </w:rPr>
        <w:t>防御中间人攻击，避免合法</w:t>
      </w:r>
      <w:r>
        <w:rPr>
          <w:rFonts w:ascii="微软雅黑" w:eastAsia="微软雅黑" w:hAnsi="微软雅黑" w:hint="eastAsia"/>
        </w:rPr>
        <w:t>用户</w:t>
      </w:r>
      <w:r>
        <w:rPr>
          <w:rFonts w:ascii="微软雅黑" w:eastAsia="微软雅黑" w:hAnsi="微软雅黑"/>
        </w:rPr>
        <w:t>的数据被中间人窃取，可以执行本命令使能动态ARP检测功能。设备</w:t>
      </w:r>
      <w:r>
        <w:rPr>
          <w:rFonts w:ascii="微软雅黑" w:eastAsia="微软雅黑" w:hAnsi="微软雅黑" w:hint="eastAsia"/>
        </w:rPr>
        <w:t>会将</w:t>
      </w:r>
      <w:r>
        <w:rPr>
          <w:rFonts w:ascii="微软雅黑" w:eastAsia="微软雅黑" w:hAnsi="微软雅黑"/>
        </w:rPr>
        <w:t>ARP报文对应的源IP、源MAC、接口、BD和VLAN信息与绑定表中的信息进行比较，如果信息匹配，说明发送该ARP报文的用户是合法用户，允许此用户的ARP报文通过，否则就认为是攻击，丢弃该ARP报文。</w:t>
      </w:r>
    </w:p>
    <w:p w14:paraId="680FEB62" w14:textId="77777777" w:rsidR="0076630D" w:rsidRDefault="00D7272D">
      <w:pPr>
        <w:ind w:firstLine="420"/>
        <w:rPr>
          <w:rFonts w:ascii="微软雅黑" w:eastAsia="微软雅黑" w:hAnsi="微软雅黑"/>
        </w:rPr>
      </w:pPr>
      <w:r>
        <w:rPr>
          <w:rFonts w:ascii="微软雅黑" w:eastAsia="微软雅黑" w:hAnsi="微软雅黑" w:hint="eastAsia"/>
        </w:rPr>
        <w:t>可在</w:t>
      </w:r>
      <w:r>
        <w:rPr>
          <w:rFonts w:ascii="微软雅黑" w:eastAsia="微软雅黑" w:hAnsi="微软雅黑"/>
        </w:rPr>
        <w:t>接口</w:t>
      </w:r>
      <w:r>
        <w:rPr>
          <w:rFonts w:ascii="微软雅黑" w:eastAsia="微软雅黑" w:hAnsi="微软雅黑" w:hint="eastAsia"/>
        </w:rPr>
        <w:t>视图</w:t>
      </w:r>
      <w:r>
        <w:rPr>
          <w:rFonts w:ascii="微软雅黑" w:eastAsia="微软雅黑" w:hAnsi="微软雅黑"/>
        </w:rPr>
        <w:t>、BD视图或VLAN视图下使能动态ARP检测功能。在</w:t>
      </w:r>
      <w:r>
        <w:rPr>
          <w:rFonts w:ascii="微软雅黑" w:eastAsia="微软雅黑" w:hAnsi="微软雅黑" w:hint="eastAsia"/>
        </w:rPr>
        <w:t>接口视图</w:t>
      </w:r>
      <w:r>
        <w:rPr>
          <w:rFonts w:ascii="微软雅黑" w:eastAsia="微软雅黑" w:hAnsi="微软雅黑"/>
        </w:rPr>
        <w:t>下使能时，则对该接口收到的所有ARP报文进行绑定表匹配检查</w:t>
      </w:r>
      <w:r>
        <w:rPr>
          <w:rFonts w:ascii="微软雅黑" w:eastAsia="微软雅黑" w:hAnsi="微软雅黑" w:hint="eastAsia"/>
        </w:rPr>
        <w:t>；</w:t>
      </w:r>
      <w:r>
        <w:rPr>
          <w:rFonts w:ascii="微软雅黑" w:eastAsia="微软雅黑" w:hAnsi="微软雅黑"/>
        </w:rPr>
        <w:t>在VLAN或BD视图下使能</w:t>
      </w:r>
      <w:r>
        <w:rPr>
          <w:rFonts w:ascii="微软雅黑" w:eastAsia="微软雅黑" w:hAnsi="微软雅黑" w:hint="eastAsia"/>
        </w:rPr>
        <w:t>时</w:t>
      </w:r>
      <w:r>
        <w:rPr>
          <w:rFonts w:ascii="微软雅黑" w:eastAsia="微软雅黑" w:hAnsi="微软雅黑"/>
        </w:rPr>
        <w:t>。</w:t>
      </w:r>
      <w:r>
        <w:rPr>
          <w:rFonts w:ascii="微软雅黑" w:eastAsia="微软雅黑" w:hAnsi="微软雅黑"/>
        </w:rPr>
        <w:lastRenderedPageBreak/>
        <w:t>则对</w:t>
      </w:r>
      <w:r>
        <w:rPr>
          <w:rFonts w:ascii="微软雅黑" w:eastAsia="微软雅黑" w:hAnsi="微软雅黑" w:hint="eastAsia"/>
        </w:rPr>
        <w:t>加入</w:t>
      </w:r>
      <w:r>
        <w:rPr>
          <w:rFonts w:ascii="微软雅黑" w:eastAsia="微软雅黑" w:hAnsi="微软雅黑"/>
        </w:rPr>
        <w:t>该VLAN或BD的接口收到的属于该VLAN或BD的ARP报文进行绑定表匹配检查</w:t>
      </w:r>
      <w:r>
        <w:rPr>
          <w:rFonts w:ascii="微软雅黑" w:eastAsia="微软雅黑" w:hAnsi="微软雅黑" w:hint="eastAsia"/>
        </w:rPr>
        <w:t>。</w:t>
      </w:r>
    </w:p>
    <w:p w14:paraId="45C6092F" w14:textId="77777777" w:rsidR="0076630D" w:rsidRDefault="00D7272D">
      <w:pPr>
        <w:ind w:firstLine="420"/>
        <w:rPr>
          <w:rFonts w:ascii="微软雅黑" w:eastAsia="微软雅黑" w:hAnsi="微软雅黑"/>
        </w:rPr>
      </w:pPr>
      <w:r>
        <w:rPr>
          <w:rFonts w:ascii="微软雅黑" w:eastAsia="微软雅黑" w:hAnsi="微软雅黑" w:hint="eastAsia"/>
        </w:rPr>
        <w:t>当设备</w:t>
      </w:r>
      <w:r>
        <w:rPr>
          <w:rFonts w:ascii="微软雅黑" w:eastAsia="微软雅黑" w:hAnsi="微软雅黑"/>
        </w:rPr>
        <w:t>丢弃的不匹配绑定表的ARP报文数量较多时，如果希望设备能够以告警的方式提醒网络管理员</w:t>
      </w:r>
      <w:r>
        <w:rPr>
          <w:rFonts w:ascii="微软雅黑" w:eastAsia="微软雅黑" w:hAnsi="微软雅黑" w:hint="eastAsia"/>
        </w:rPr>
        <w:t>，</w:t>
      </w:r>
      <w:r>
        <w:rPr>
          <w:rFonts w:ascii="微软雅黑" w:eastAsia="微软雅黑" w:hAnsi="微软雅黑"/>
        </w:rPr>
        <w:t>则可以</w:t>
      </w:r>
      <w:r>
        <w:rPr>
          <w:rFonts w:ascii="微软雅黑" w:eastAsia="微软雅黑" w:hAnsi="微软雅黑" w:hint="eastAsia"/>
        </w:rPr>
        <w:t>使能</w:t>
      </w:r>
      <w:r>
        <w:rPr>
          <w:rFonts w:ascii="微软雅黑" w:eastAsia="微软雅黑" w:hAnsi="微软雅黑"/>
        </w:rPr>
        <w:t>动态ARP检测丢弃报文告警功能。当</w:t>
      </w:r>
      <w:r>
        <w:rPr>
          <w:rFonts w:ascii="微软雅黑" w:eastAsia="微软雅黑" w:hAnsi="微软雅黑" w:hint="eastAsia"/>
        </w:rPr>
        <w:t>丢弃</w:t>
      </w:r>
      <w:r>
        <w:rPr>
          <w:rFonts w:ascii="微软雅黑" w:eastAsia="微软雅黑" w:hAnsi="微软雅黑"/>
        </w:rPr>
        <w:t>的ARP报文数超过告警</w:t>
      </w:r>
      <w:r>
        <w:rPr>
          <w:rFonts w:ascii="微软雅黑" w:eastAsia="微软雅黑" w:hAnsi="微软雅黑" w:hint="eastAsia"/>
        </w:rPr>
        <w:t>阈值</w:t>
      </w:r>
      <w:r>
        <w:rPr>
          <w:rFonts w:ascii="微软雅黑" w:eastAsia="微软雅黑" w:hAnsi="微软雅黑"/>
        </w:rPr>
        <w:t>时，</w:t>
      </w:r>
      <w:r>
        <w:rPr>
          <w:rFonts w:ascii="微软雅黑" w:eastAsia="微软雅黑" w:hAnsi="微软雅黑" w:hint="eastAsia"/>
        </w:rPr>
        <w:t>设备</w:t>
      </w:r>
      <w:r>
        <w:rPr>
          <w:rFonts w:ascii="微软雅黑" w:eastAsia="微软雅黑" w:hAnsi="微软雅黑"/>
        </w:rPr>
        <w:t>将产生告警。</w:t>
      </w:r>
    </w:p>
    <w:p w14:paraId="595B3035" w14:textId="77777777" w:rsidR="0076630D" w:rsidRDefault="0076630D">
      <w:pPr>
        <w:rPr>
          <w:rFonts w:ascii="微软雅黑" w:eastAsia="微软雅黑" w:hAnsi="微软雅黑"/>
        </w:rPr>
      </w:pPr>
    </w:p>
    <w:p w14:paraId="1A553CD2" w14:textId="77777777" w:rsidR="0076630D" w:rsidRDefault="00D7272D">
      <w:pPr>
        <w:rPr>
          <w:rFonts w:ascii="微软雅黑" w:eastAsia="微软雅黑" w:hAnsi="微软雅黑"/>
        </w:rPr>
      </w:pPr>
      <w:r>
        <w:rPr>
          <w:rFonts w:ascii="微软雅黑" w:eastAsia="微软雅黑" w:hAnsi="微软雅黑" w:hint="eastAsia"/>
        </w:rPr>
        <w:t>【配置参数】</w:t>
      </w:r>
    </w:p>
    <w:p w14:paraId="530AF66A" w14:textId="77777777" w:rsidR="0076630D" w:rsidRDefault="00D7272D" w:rsidP="00B10728">
      <w:pPr>
        <w:pStyle w:val="af2"/>
        <w:numPr>
          <w:ilvl w:val="0"/>
          <w:numId w:val="370"/>
        </w:numPr>
        <w:ind w:firstLineChars="0"/>
        <w:rPr>
          <w:rFonts w:ascii="微软雅黑" w:eastAsia="微软雅黑" w:hAnsi="微软雅黑"/>
        </w:rPr>
      </w:pPr>
      <w:r>
        <w:rPr>
          <w:rFonts w:ascii="微软雅黑" w:eastAsia="微软雅黑" w:hAnsi="微软雅黑" w:hint="eastAsia"/>
        </w:rPr>
        <w:t>DAI</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设置是否</w:t>
      </w:r>
      <w:r>
        <w:rPr>
          <w:rFonts w:ascii="微软雅黑" w:eastAsia="微软雅黑" w:hAnsi="微软雅黑"/>
        </w:rPr>
        <w:t>开启</w:t>
      </w:r>
      <w:r>
        <w:rPr>
          <w:rFonts w:ascii="微软雅黑" w:eastAsia="微软雅黑" w:hAnsi="微软雅黑" w:hint="eastAsia"/>
        </w:rPr>
        <w:t>交换机</w:t>
      </w:r>
      <w:r>
        <w:rPr>
          <w:rFonts w:ascii="微软雅黑" w:eastAsia="微软雅黑" w:hAnsi="微软雅黑"/>
        </w:rPr>
        <w:t>的动态ARP检测</w:t>
      </w:r>
      <w:r>
        <w:rPr>
          <w:rFonts w:ascii="微软雅黑" w:eastAsia="微软雅黑" w:hAnsi="微软雅黑" w:hint="eastAsia"/>
        </w:rPr>
        <w:t>功能</w:t>
      </w:r>
      <w:r>
        <w:rPr>
          <w:rFonts w:ascii="微软雅黑" w:eastAsia="微软雅黑" w:hAnsi="微软雅黑"/>
        </w:rPr>
        <w:t>，默认关闭。</w:t>
      </w:r>
    </w:p>
    <w:p w14:paraId="669C2E33" w14:textId="77777777" w:rsidR="0076630D" w:rsidRDefault="00D7272D" w:rsidP="00B10728">
      <w:pPr>
        <w:pStyle w:val="af2"/>
        <w:numPr>
          <w:ilvl w:val="0"/>
          <w:numId w:val="370"/>
        </w:numPr>
        <w:ind w:firstLineChars="0"/>
        <w:rPr>
          <w:rFonts w:ascii="微软雅黑" w:eastAsia="微软雅黑" w:hAnsi="微软雅黑"/>
        </w:rPr>
      </w:pPr>
      <w:r>
        <w:rPr>
          <w:rFonts w:ascii="微软雅黑" w:eastAsia="微软雅黑" w:hAnsi="微软雅黑"/>
        </w:rPr>
        <w:t>VLAN：</w:t>
      </w:r>
      <w:r>
        <w:rPr>
          <w:rFonts w:ascii="微软雅黑" w:eastAsia="微软雅黑" w:hAnsi="微软雅黑" w:hint="eastAsia"/>
        </w:rPr>
        <w:t>选择</w:t>
      </w:r>
      <w:r>
        <w:rPr>
          <w:rFonts w:ascii="微软雅黑" w:eastAsia="微软雅黑" w:hAnsi="微软雅黑"/>
        </w:rPr>
        <w:t>需要ARP检测的VLAN范围，从已有的VLAN中选择，可多选。</w:t>
      </w:r>
    </w:p>
    <w:p w14:paraId="10A557BC" w14:textId="77777777" w:rsidR="0076630D" w:rsidRDefault="0076630D">
      <w:pPr>
        <w:rPr>
          <w:rFonts w:ascii="微软雅黑" w:eastAsia="微软雅黑" w:hAnsi="微软雅黑"/>
        </w:rPr>
      </w:pPr>
    </w:p>
    <w:p w14:paraId="32238EC8" w14:textId="77777777" w:rsidR="0076630D" w:rsidRDefault="00D7272D">
      <w:pPr>
        <w:rPr>
          <w:rFonts w:ascii="微软雅黑" w:eastAsia="微软雅黑" w:hAnsi="微软雅黑"/>
        </w:rPr>
      </w:pPr>
      <w:r>
        <w:rPr>
          <w:rFonts w:ascii="微软雅黑" w:eastAsia="微软雅黑" w:hAnsi="微软雅黑" w:hint="eastAsia"/>
        </w:rPr>
        <w:t>端口设置</w:t>
      </w:r>
      <w:r>
        <w:rPr>
          <w:rFonts w:ascii="微软雅黑" w:eastAsia="微软雅黑" w:hAnsi="微软雅黑"/>
        </w:rPr>
        <w:t>：</w:t>
      </w:r>
    </w:p>
    <w:p w14:paraId="19294D13" w14:textId="77777777" w:rsidR="0076630D" w:rsidRDefault="00D7272D" w:rsidP="00B10728">
      <w:pPr>
        <w:pStyle w:val="af2"/>
        <w:numPr>
          <w:ilvl w:val="0"/>
          <w:numId w:val="371"/>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需要进行</w:t>
      </w:r>
      <w:r>
        <w:rPr>
          <w:rFonts w:ascii="微软雅黑" w:eastAsia="微软雅黑" w:hAnsi="微软雅黑" w:hint="eastAsia"/>
        </w:rPr>
        <w:t>ARP</w:t>
      </w:r>
      <w:r>
        <w:rPr>
          <w:rFonts w:ascii="微软雅黑" w:eastAsia="微软雅黑" w:hAnsi="微软雅黑"/>
        </w:rPr>
        <w:t>检测的交换机接口，包括电口、光口和聚合接口。可多选</w:t>
      </w:r>
    </w:p>
    <w:p w14:paraId="607E9124" w14:textId="77777777" w:rsidR="0076630D" w:rsidRDefault="00D7272D" w:rsidP="00B10728">
      <w:pPr>
        <w:pStyle w:val="af2"/>
        <w:numPr>
          <w:ilvl w:val="0"/>
          <w:numId w:val="371"/>
        </w:numPr>
        <w:ind w:firstLineChars="0"/>
        <w:rPr>
          <w:rFonts w:ascii="微软雅黑" w:eastAsia="微软雅黑" w:hAnsi="微软雅黑"/>
        </w:rPr>
      </w:pPr>
      <w:r>
        <w:rPr>
          <w:rFonts w:ascii="微软雅黑" w:eastAsia="微软雅黑" w:hAnsi="微软雅黑" w:hint="eastAsia"/>
        </w:rPr>
        <w:t>信任</w:t>
      </w:r>
      <w:r>
        <w:rPr>
          <w:rFonts w:ascii="微软雅黑" w:eastAsia="微软雅黑" w:hAnsi="微软雅黑"/>
        </w:rPr>
        <w:t>端口：【</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设置是否将端口</w:t>
      </w:r>
      <w:r>
        <w:rPr>
          <w:rFonts w:ascii="微软雅黑" w:eastAsia="微软雅黑" w:hAnsi="微软雅黑"/>
        </w:rPr>
        <w:t>设置为信任端口，默认关闭。</w:t>
      </w:r>
      <w:r>
        <w:rPr>
          <w:rFonts w:ascii="微软雅黑" w:eastAsia="微软雅黑" w:hAnsi="微软雅黑" w:hint="eastAsia"/>
        </w:rPr>
        <w:t>开启后</w:t>
      </w:r>
      <w:r>
        <w:rPr>
          <w:rFonts w:ascii="微软雅黑" w:eastAsia="微软雅黑" w:hAnsi="微软雅黑"/>
        </w:rPr>
        <w:t>，则</w:t>
      </w:r>
      <w:r>
        <w:rPr>
          <w:rFonts w:ascii="微软雅黑" w:eastAsia="微软雅黑" w:hAnsi="微软雅黑" w:hint="eastAsia"/>
        </w:rPr>
        <w:t>对</w:t>
      </w:r>
      <w:r>
        <w:rPr>
          <w:rFonts w:ascii="微软雅黑" w:eastAsia="微软雅黑" w:hAnsi="微软雅黑"/>
        </w:rPr>
        <w:t>接收的ARP报文不做校验</w:t>
      </w:r>
      <w:r>
        <w:rPr>
          <w:rFonts w:ascii="微软雅黑" w:eastAsia="微软雅黑" w:hAnsi="微软雅黑" w:hint="eastAsia"/>
        </w:rPr>
        <w:t>。</w:t>
      </w:r>
    </w:p>
    <w:p w14:paraId="7292F79A" w14:textId="03D0F985" w:rsidR="0076630D" w:rsidRDefault="00D7272D" w:rsidP="00B10728">
      <w:pPr>
        <w:pStyle w:val="af2"/>
        <w:numPr>
          <w:ilvl w:val="0"/>
          <w:numId w:val="371"/>
        </w:numPr>
        <w:ind w:firstLineChars="0"/>
        <w:rPr>
          <w:rFonts w:ascii="微软雅黑" w:eastAsia="微软雅黑" w:hAnsi="微软雅黑"/>
        </w:rPr>
      </w:pPr>
      <w:r>
        <w:rPr>
          <w:rFonts w:ascii="微软雅黑" w:eastAsia="微软雅黑" w:hAnsi="微软雅黑" w:hint="eastAsia"/>
        </w:rPr>
        <w:t>源</w:t>
      </w:r>
      <w:r>
        <w:rPr>
          <w:rFonts w:ascii="微软雅黑" w:eastAsia="微软雅黑" w:hAnsi="微软雅黑"/>
        </w:rPr>
        <w:t>MAC地址</w:t>
      </w:r>
      <w:r>
        <w:rPr>
          <w:rFonts w:ascii="微软雅黑" w:eastAsia="微软雅黑" w:hAnsi="微软雅黑" w:hint="eastAsia"/>
        </w:rPr>
        <w:t>校验</w:t>
      </w:r>
      <w:r>
        <w:rPr>
          <w:rFonts w:ascii="微软雅黑" w:eastAsia="微软雅黑" w:hAnsi="微软雅黑"/>
        </w:rPr>
        <w:t>：</w:t>
      </w:r>
      <w:r>
        <w:rPr>
          <w:rFonts w:ascii="微软雅黑" w:eastAsia="微软雅黑" w:hAnsi="微软雅黑" w:hint="eastAsia"/>
        </w:rPr>
        <w:t>【开关】设置</w:t>
      </w:r>
      <w:r>
        <w:rPr>
          <w:rFonts w:ascii="微软雅黑" w:eastAsia="微软雅黑" w:hAnsi="微软雅黑"/>
        </w:rPr>
        <w:t>是否对接收的ARP应答报文校验源MAC地址</w:t>
      </w:r>
      <w:r w:rsidR="00554A7B">
        <w:rPr>
          <w:rFonts w:ascii="微软雅黑" w:eastAsia="微软雅黑" w:hAnsi="微软雅黑" w:hint="eastAsia"/>
        </w:rPr>
        <w:t>进行</w:t>
      </w:r>
      <w:r w:rsidR="00554A7B">
        <w:rPr>
          <w:rFonts w:ascii="微软雅黑" w:eastAsia="微软雅黑" w:hAnsi="微软雅黑"/>
        </w:rPr>
        <w:t>一致性检查</w:t>
      </w:r>
      <w:r>
        <w:rPr>
          <w:rFonts w:ascii="微软雅黑" w:eastAsia="微软雅黑" w:hAnsi="微软雅黑"/>
        </w:rPr>
        <w:t>，</w:t>
      </w:r>
      <w:r w:rsidR="00554A7B">
        <w:rPr>
          <w:rFonts w:ascii="微软雅黑" w:eastAsia="微软雅黑" w:hAnsi="微软雅黑" w:hint="eastAsia"/>
        </w:rPr>
        <w:t>即对</w:t>
      </w:r>
      <w:r w:rsidR="00554A7B">
        <w:rPr>
          <w:rFonts w:ascii="微软雅黑" w:eastAsia="微软雅黑" w:hAnsi="微软雅黑"/>
        </w:rPr>
        <w:t>以太网数据帧头部的源MAC地址和ARP报文</w:t>
      </w:r>
      <w:r w:rsidR="00554A7B">
        <w:rPr>
          <w:rFonts w:ascii="微软雅黑" w:eastAsia="微软雅黑" w:hAnsi="微软雅黑" w:hint="eastAsia"/>
        </w:rPr>
        <w:t>数据区</w:t>
      </w:r>
      <w:r w:rsidR="00554A7B">
        <w:rPr>
          <w:rFonts w:ascii="微软雅黑" w:eastAsia="微软雅黑" w:hAnsi="微软雅黑"/>
        </w:rPr>
        <w:t>中的源MAC地址进行一致性检查</w:t>
      </w:r>
      <w:r w:rsidR="00554A7B">
        <w:rPr>
          <w:rFonts w:ascii="微软雅黑" w:eastAsia="微软雅黑" w:hAnsi="微软雅黑" w:hint="eastAsia"/>
        </w:rPr>
        <w:t>，</w:t>
      </w:r>
      <w:r>
        <w:rPr>
          <w:rFonts w:ascii="微软雅黑" w:eastAsia="微软雅黑" w:hAnsi="微软雅黑" w:hint="eastAsia"/>
        </w:rPr>
        <w:t>如果不等</w:t>
      </w:r>
      <w:r>
        <w:rPr>
          <w:rFonts w:ascii="微软雅黑" w:eastAsia="微软雅黑" w:hAnsi="微软雅黑"/>
        </w:rPr>
        <w:t>则将</w:t>
      </w:r>
      <w:r>
        <w:rPr>
          <w:rFonts w:ascii="微软雅黑" w:eastAsia="微软雅黑" w:hAnsi="微软雅黑" w:hint="eastAsia"/>
        </w:rPr>
        <w:t>报文</w:t>
      </w:r>
      <w:r>
        <w:rPr>
          <w:rFonts w:ascii="微软雅黑" w:eastAsia="微软雅黑" w:hAnsi="微软雅黑"/>
        </w:rPr>
        <w:t>丢弃。默认关闭。</w:t>
      </w:r>
    </w:p>
    <w:p w14:paraId="0B31D3DF" w14:textId="4DA7427D" w:rsidR="0076630D" w:rsidRDefault="00D7272D" w:rsidP="00B10728">
      <w:pPr>
        <w:pStyle w:val="af2"/>
        <w:numPr>
          <w:ilvl w:val="0"/>
          <w:numId w:val="371"/>
        </w:numPr>
        <w:ind w:firstLineChars="0"/>
        <w:rPr>
          <w:rFonts w:ascii="微软雅黑" w:eastAsia="微软雅黑" w:hAnsi="微软雅黑"/>
        </w:rPr>
      </w:pPr>
      <w:r>
        <w:rPr>
          <w:rFonts w:ascii="微软雅黑" w:eastAsia="微软雅黑" w:hAnsi="微软雅黑" w:hint="eastAsia"/>
        </w:rPr>
        <w:t>目的</w:t>
      </w:r>
      <w:r>
        <w:rPr>
          <w:rFonts w:ascii="微软雅黑" w:eastAsia="微软雅黑" w:hAnsi="微软雅黑"/>
        </w:rPr>
        <w:t>MAC地址</w:t>
      </w:r>
      <w:r>
        <w:rPr>
          <w:rFonts w:ascii="微软雅黑" w:eastAsia="微软雅黑" w:hAnsi="微软雅黑" w:hint="eastAsia"/>
        </w:rPr>
        <w:t>校验</w:t>
      </w:r>
      <w:r>
        <w:rPr>
          <w:rFonts w:ascii="微软雅黑" w:eastAsia="微软雅黑" w:hAnsi="微软雅黑"/>
        </w:rPr>
        <w:t>：</w:t>
      </w:r>
      <w:r>
        <w:rPr>
          <w:rFonts w:ascii="微软雅黑" w:eastAsia="微软雅黑" w:hAnsi="微软雅黑" w:hint="eastAsia"/>
        </w:rPr>
        <w:t>【开关】设置</w:t>
      </w:r>
      <w:r>
        <w:rPr>
          <w:rFonts w:ascii="微软雅黑" w:eastAsia="微软雅黑" w:hAnsi="微软雅黑"/>
        </w:rPr>
        <w:t>是否对接收的ARP应答报文校验目的MAC地址</w:t>
      </w:r>
      <w:r w:rsidR="00554A7B">
        <w:rPr>
          <w:rFonts w:ascii="微软雅黑" w:eastAsia="微软雅黑" w:hAnsi="微软雅黑" w:hint="eastAsia"/>
        </w:rPr>
        <w:t>进行一致性</w:t>
      </w:r>
      <w:r w:rsidR="00554A7B">
        <w:rPr>
          <w:rFonts w:ascii="微软雅黑" w:eastAsia="微软雅黑" w:hAnsi="微软雅黑"/>
        </w:rPr>
        <w:t>检查</w:t>
      </w:r>
      <w:r>
        <w:rPr>
          <w:rFonts w:ascii="微软雅黑" w:eastAsia="微软雅黑" w:hAnsi="微软雅黑"/>
        </w:rPr>
        <w:t>，</w:t>
      </w:r>
      <w:r w:rsidR="00554A7B">
        <w:rPr>
          <w:rFonts w:ascii="微软雅黑" w:eastAsia="微软雅黑" w:hAnsi="微软雅黑" w:hint="eastAsia"/>
        </w:rPr>
        <w:t>即对</w:t>
      </w:r>
      <w:r w:rsidR="00554A7B">
        <w:rPr>
          <w:rFonts w:ascii="微软雅黑" w:eastAsia="微软雅黑" w:hAnsi="微软雅黑"/>
        </w:rPr>
        <w:t>以太网数据帧头部的</w:t>
      </w:r>
      <w:r w:rsidR="00554A7B">
        <w:rPr>
          <w:rFonts w:ascii="微软雅黑" w:eastAsia="微软雅黑" w:hAnsi="微软雅黑" w:hint="eastAsia"/>
        </w:rPr>
        <w:t>目的</w:t>
      </w:r>
      <w:r w:rsidR="00554A7B">
        <w:rPr>
          <w:rFonts w:ascii="微软雅黑" w:eastAsia="微软雅黑" w:hAnsi="微软雅黑"/>
        </w:rPr>
        <w:t>MAC地址和ARP报文</w:t>
      </w:r>
      <w:r w:rsidR="00554A7B">
        <w:rPr>
          <w:rFonts w:ascii="微软雅黑" w:eastAsia="微软雅黑" w:hAnsi="微软雅黑" w:hint="eastAsia"/>
        </w:rPr>
        <w:t>数据区</w:t>
      </w:r>
      <w:r w:rsidR="00554A7B">
        <w:rPr>
          <w:rFonts w:ascii="微软雅黑" w:eastAsia="微软雅黑" w:hAnsi="微软雅黑"/>
        </w:rPr>
        <w:t>中的</w:t>
      </w:r>
      <w:r w:rsidR="00554A7B">
        <w:rPr>
          <w:rFonts w:ascii="微软雅黑" w:eastAsia="微软雅黑" w:hAnsi="微软雅黑" w:hint="eastAsia"/>
        </w:rPr>
        <w:t>目的</w:t>
      </w:r>
      <w:r w:rsidR="00554A7B">
        <w:rPr>
          <w:rFonts w:ascii="微软雅黑" w:eastAsia="微软雅黑" w:hAnsi="微软雅黑"/>
        </w:rPr>
        <w:t>MAC地址进行一致性检查</w:t>
      </w:r>
      <w:r w:rsidR="00554A7B">
        <w:rPr>
          <w:rFonts w:ascii="微软雅黑" w:eastAsia="微软雅黑" w:hAnsi="微软雅黑" w:hint="eastAsia"/>
        </w:rPr>
        <w:t>，</w:t>
      </w:r>
      <w:r>
        <w:rPr>
          <w:rFonts w:ascii="微软雅黑" w:eastAsia="微软雅黑" w:hAnsi="微软雅黑" w:hint="eastAsia"/>
        </w:rPr>
        <w:t>如果</w:t>
      </w:r>
      <w:r>
        <w:rPr>
          <w:rFonts w:ascii="微软雅黑" w:eastAsia="微软雅黑" w:hAnsi="微软雅黑"/>
        </w:rPr>
        <w:t>不等则将报文丢弃。默认关闭。</w:t>
      </w:r>
    </w:p>
    <w:p w14:paraId="1199CE7B" w14:textId="77777777" w:rsidR="0076630D" w:rsidRDefault="00D7272D" w:rsidP="00B10728">
      <w:pPr>
        <w:pStyle w:val="af2"/>
        <w:numPr>
          <w:ilvl w:val="0"/>
          <w:numId w:val="371"/>
        </w:numPr>
        <w:ind w:firstLineChars="0"/>
        <w:rPr>
          <w:rFonts w:ascii="微软雅黑" w:eastAsia="微软雅黑" w:hAnsi="微软雅黑"/>
        </w:rPr>
      </w:pPr>
      <w:r>
        <w:rPr>
          <w:rFonts w:ascii="微软雅黑" w:eastAsia="微软雅黑" w:hAnsi="微软雅黑"/>
        </w:rPr>
        <w:t>IP地址校验</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对</w:t>
      </w:r>
      <w:r>
        <w:rPr>
          <w:rFonts w:ascii="微软雅黑" w:eastAsia="微软雅黑" w:hAnsi="微软雅黑"/>
        </w:rPr>
        <w:t>ARP报文中的</w:t>
      </w:r>
      <w:r>
        <w:rPr>
          <w:rFonts w:ascii="微软雅黑" w:eastAsia="微软雅黑" w:hAnsi="微软雅黑" w:hint="eastAsia"/>
        </w:rPr>
        <w:t>源</w:t>
      </w:r>
      <w:r>
        <w:rPr>
          <w:rFonts w:ascii="微软雅黑" w:eastAsia="微软雅黑" w:hAnsi="微软雅黑"/>
        </w:rPr>
        <w:t>IP地址</w:t>
      </w:r>
      <w:r>
        <w:rPr>
          <w:rFonts w:ascii="微软雅黑" w:eastAsia="微软雅黑" w:hAnsi="微软雅黑" w:hint="eastAsia"/>
        </w:rPr>
        <w:t>和</w:t>
      </w:r>
      <w:r>
        <w:rPr>
          <w:rFonts w:ascii="微软雅黑" w:eastAsia="微软雅黑" w:hAnsi="微软雅黑"/>
        </w:rPr>
        <w:t>目的IP地址进行校</w:t>
      </w:r>
      <w:r>
        <w:rPr>
          <w:rFonts w:ascii="微软雅黑" w:eastAsia="微软雅黑" w:hAnsi="微软雅黑"/>
        </w:rPr>
        <w:lastRenderedPageBreak/>
        <w:t>验</w:t>
      </w:r>
      <w:r>
        <w:rPr>
          <w:rFonts w:ascii="微软雅黑" w:eastAsia="微软雅黑" w:hAnsi="微软雅黑" w:hint="eastAsia"/>
        </w:rPr>
        <w:t>，</w:t>
      </w:r>
      <w:r>
        <w:rPr>
          <w:rFonts w:ascii="微软雅黑" w:eastAsia="微软雅黑" w:hAnsi="微软雅黑"/>
        </w:rPr>
        <w:t>如果不合法则将报文丢弃</w:t>
      </w:r>
      <w:r>
        <w:rPr>
          <w:rFonts w:ascii="微软雅黑" w:eastAsia="微软雅黑" w:hAnsi="微软雅黑" w:hint="eastAsia"/>
        </w:rPr>
        <w:t>，</w:t>
      </w:r>
      <w:r>
        <w:rPr>
          <w:rFonts w:ascii="微软雅黑" w:eastAsia="微软雅黑" w:hAnsi="微软雅黑"/>
        </w:rPr>
        <w:t>默认关闭。</w:t>
      </w:r>
      <w:r>
        <w:rPr>
          <w:rFonts w:ascii="微软雅黑" w:eastAsia="微软雅黑" w:hAnsi="微软雅黑" w:hint="eastAsia"/>
        </w:rPr>
        <w:t>开启</w:t>
      </w:r>
      <w:r>
        <w:rPr>
          <w:rFonts w:ascii="微软雅黑" w:eastAsia="微软雅黑" w:hAnsi="微软雅黑"/>
        </w:rPr>
        <w:t>后，</w:t>
      </w:r>
      <w:r>
        <w:rPr>
          <w:rFonts w:ascii="微软雅黑" w:eastAsia="微软雅黑" w:hAnsi="微软雅黑" w:hint="eastAsia"/>
        </w:rPr>
        <w:t>还支持允许</w:t>
      </w:r>
      <w:r>
        <w:rPr>
          <w:rFonts w:ascii="微软雅黑" w:eastAsia="微软雅黑" w:hAnsi="微软雅黑"/>
        </w:rPr>
        <w:t>源IP地址为全零的probe报文通过。</w:t>
      </w:r>
    </w:p>
    <w:p w14:paraId="54930E90" w14:textId="77777777" w:rsidR="0076630D" w:rsidRDefault="00D7272D" w:rsidP="00B10728">
      <w:pPr>
        <w:pStyle w:val="af2"/>
        <w:numPr>
          <w:ilvl w:val="0"/>
          <w:numId w:val="372"/>
        </w:numPr>
        <w:ind w:firstLineChars="0"/>
        <w:rPr>
          <w:rFonts w:ascii="微软雅黑" w:eastAsia="微软雅黑" w:hAnsi="微软雅黑"/>
        </w:rPr>
      </w:pPr>
      <w:r>
        <w:rPr>
          <w:rFonts w:ascii="微软雅黑" w:eastAsia="微软雅黑" w:hAnsi="微软雅黑" w:hint="eastAsia"/>
        </w:rPr>
        <w:t>允许</w:t>
      </w:r>
      <w:r>
        <w:rPr>
          <w:rFonts w:ascii="微软雅黑" w:eastAsia="微软雅黑" w:hAnsi="微软雅黑"/>
        </w:rPr>
        <w:t>全零地址</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是否允许</w:t>
      </w:r>
      <w:r>
        <w:rPr>
          <w:rFonts w:ascii="微软雅黑" w:eastAsia="微软雅黑" w:hAnsi="微软雅黑" w:hint="eastAsia"/>
        </w:rPr>
        <w:t>ARP</w:t>
      </w:r>
      <w:r>
        <w:rPr>
          <w:rFonts w:ascii="微软雅黑" w:eastAsia="微软雅黑" w:hAnsi="微软雅黑"/>
        </w:rPr>
        <w:t>报文中IP地址为全零（</w:t>
      </w:r>
      <w:r>
        <w:rPr>
          <w:rFonts w:ascii="微软雅黑" w:eastAsia="微软雅黑" w:hAnsi="微软雅黑" w:hint="eastAsia"/>
        </w:rPr>
        <w:t>0.0.0.0</w:t>
      </w:r>
      <w:r>
        <w:rPr>
          <w:rFonts w:ascii="微软雅黑" w:eastAsia="微软雅黑" w:hAnsi="微软雅黑"/>
        </w:rPr>
        <w:t>）</w:t>
      </w:r>
      <w:r>
        <w:rPr>
          <w:rFonts w:ascii="微软雅黑" w:eastAsia="微软雅黑" w:hAnsi="微软雅黑" w:hint="eastAsia"/>
        </w:rPr>
        <w:t>的probe</w:t>
      </w:r>
      <w:r>
        <w:rPr>
          <w:rFonts w:ascii="微软雅黑" w:eastAsia="微软雅黑" w:hAnsi="微软雅黑"/>
        </w:rPr>
        <w:t>报文通过，默认关闭。</w:t>
      </w:r>
    </w:p>
    <w:p w14:paraId="28A287E6" w14:textId="77777777" w:rsidR="0076630D" w:rsidRDefault="00D7272D" w:rsidP="00B10728">
      <w:pPr>
        <w:pStyle w:val="af2"/>
        <w:numPr>
          <w:ilvl w:val="0"/>
          <w:numId w:val="371"/>
        </w:numPr>
        <w:ind w:firstLineChars="0"/>
        <w:rPr>
          <w:rFonts w:ascii="微软雅黑" w:eastAsia="微软雅黑" w:hAnsi="微软雅黑"/>
        </w:rPr>
      </w:pPr>
      <w:r>
        <w:rPr>
          <w:rFonts w:ascii="微软雅黑" w:eastAsia="微软雅黑" w:hAnsi="微软雅黑" w:hint="eastAsia"/>
        </w:rPr>
        <w:t>速率 (</w:t>
      </w:r>
      <w:r>
        <w:rPr>
          <w:rFonts w:ascii="微软雅黑" w:eastAsia="微软雅黑" w:hAnsi="微软雅黑"/>
        </w:rPr>
        <w:t>pps</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端口每秒允许接收的ARP报文个数</w:t>
      </w:r>
      <w:r>
        <w:rPr>
          <w:rFonts w:ascii="微软雅黑" w:eastAsia="微软雅黑" w:hAnsi="微软雅黑" w:hint="eastAsia"/>
        </w:rPr>
        <w:t>，</w:t>
      </w:r>
      <w:r>
        <w:rPr>
          <w:rFonts w:ascii="微软雅黑" w:eastAsia="微软雅黑" w:hAnsi="微软雅黑"/>
        </w:rPr>
        <w:t>单位时间内超过阈值的ARP报文将被丢弃</w:t>
      </w:r>
      <w:r>
        <w:rPr>
          <w:rFonts w:ascii="微软雅黑" w:eastAsia="微软雅黑" w:hAnsi="微软雅黑" w:hint="eastAsia"/>
        </w:rPr>
        <w:t>，</w:t>
      </w:r>
      <w:r>
        <w:rPr>
          <w:rFonts w:ascii="微软雅黑" w:eastAsia="微软雅黑" w:hAnsi="微软雅黑"/>
        </w:rPr>
        <w:t>端口同时error-down。取值范围</w:t>
      </w:r>
      <w:r>
        <w:rPr>
          <w:rFonts w:ascii="微软雅黑" w:eastAsia="微软雅黑" w:hAnsi="微软雅黑" w:hint="eastAsia"/>
        </w:rPr>
        <w:t>为0</w:t>
      </w:r>
      <w:r>
        <w:rPr>
          <w:rFonts w:ascii="微软雅黑" w:eastAsia="微软雅黑" w:hAnsi="微软雅黑"/>
        </w:rPr>
        <w:t>-50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0，</w:t>
      </w:r>
      <w:r>
        <w:rPr>
          <w:rFonts w:ascii="微软雅黑" w:eastAsia="微软雅黑" w:hAnsi="微软雅黑"/>
        </w:rPr>
        <w:t>即不限速。</w:t>
      </w:r>
    </w:p>
    <w:p w14:paraId="7E44575F" w14:textId="77777777" w:rsidR="0076630D" w:rsidRDefault="00D7272D">
      <w:pPr>
        <w:rPr>
          <w:rFonts w:ascii="微软雅黑" w:eastAsia="微软雅黑" w:hAnsi="微软雅黑"/>
        </w:rPr>
      </w:pPr>
      <w:r>
        <w:rPr>
          <w:rFonts w:ascii="微软雅黑" w:eastAsia="微软雅黑" w:hAnsi="微软雅黑" w:hint="eastAsia"/>
        </w:rPr>
        <w:t>端口列表</w:t>
      </w:r>
      <w:r>
        <w:rPr>
          <w:rFonts w:ascii="微软雅黑" w:eastAsia="微软雅黑" w:hAnsi="微软雅黑"/>
        </w:rPr>
        <w:t>：</w:t>
      </w:r>
    </w:p>
    <w:p w14:paraId="1ED8C908" w14:textId="77777777" w:rsidR="0076630D" w:rsidRDefault="00D7272D" w:rsidP="00B10728">
      <w:pPr>
        <w:pStyle w:val="af2"/>
        <w:numPr>
          <w:ilvl w:val="0"/>
          <w:numId w:val="373"/>
        </w:numPr>
        <w:ind w:firstLineChars="0"/>
        <w:rPr>
          <w:rFonts w:ascii="微软雅黑" w:eastAsia="微软雅黑" w:hAnsi="微软雅黑"/>
        </w:rPr>
      </w:pPr>
      <w:r>
        <w:rPr>
          <w:rFonts w:ascii="微软雅黑" w:eastAsia="微软雅黑" w:hAnsi="微软雅黑" w:hint="eastAsia"/>
        </w:rPr>
        <w:t>列表显示端口</w:t>
      </w:r>
      <w:r>
        <w:rPr>
          <w:rFonts w:ascii="微软雅黑" w:eastAsia="微软雅黑" w:hAnsi="微软雅黑"/>
        </w:rPr>
        <w:t>、信任端口</w:t>
      </w:r>
      <w:r>
        <w:rPr>
          <w:rFonts w:ascii="微软雅黑" w:eastAsia="微软雅黑" w:hAnsi="微软雅黑" w:hint="eastAsia"/>
        </w:rPr>
        <w:t>、源</w:t>
      </w:r>
      <w:r>
        <w:rPr>
          <w:rFonts w:ascii="微软雅黑" w:eastAsia="微软雅黑" w:hAnsi="微软雅黑"/>
        </w:rPr>
        <w:t>MAC地址校验、目的MAC地址校验、</w:t>
      </w:r>
      <w:r>
        <w:rPr>
          <w:rFonts w:ascii="微软雅黑" w:eastAsia="微软雅黑" w:hAnsi="微软雅黑" w:hint="eastAsia"/>
        </w:rPr>
        <w:t>源</w:t>
      </w:r>
      <w:r>
        <w:rPr>
          <w:rFonts w:ascii="微软雅黑" w:eastAsia="微软雅黑" w:hAnsi="微软雅黑"/>
        </w:rPr>
        <w:t>IP地址校验、速率</w:t>
      </w:r>
    </w:p>
    <w:p w14:paraId="7DA4F292" w14:textId="77777777" w:rsidR="0076630D" w:rsidRDefault="00D7272D" w:rsidP="00B10728">
      <w:pPr>
        <w:pStyle w:val="af2"/>
        <w:numPr>
          <w:ilvl w:val="0"/>
          <w:numId w:val="37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3BFAD3DC" w14:textId="77777777" w:rsidR="0076630D" w:rsidRDefault="0076630D">
      <w:pPr>
        <w:rPr>
          <w:rFonts w:ascii="微软雅黑" w:eastAsia="微软雅黑" w:hAnsi="微软雅黑"/>
        </w:rPr>
      </w:pPr>
    </w:p>
    <w:p w14:paraId="209E6C7A" w14:textId="77777777" w:rsidR="0076630D" w:rsidRDefault="00D7272D">
      <w:pPr>
        <w:rPr>
          <w:rFonts w:ascii="微软雅黑" w:eastAsia="微软雅黑" w:hAnsi="微软雅黑"/>
        </w:rPr>
      </w:pPr>
      <w:r>
        <w:rPr>
          <w:rFonts w:ascii="微软雅黑" w:eastAsia="微软雅黑" w:hAnsi="微软雅黑" w:hint="eastAsia"/>
        </w:rPr>
        <w:t>端口</w:t>
      </w:r>
      <w:r>
        <w:rPr>
          <w:rFonts w:ascii="微软雅黑" w:eastAsia="微软雅黑" w:hAnsi="微软雅黑"/>
        </w:rPr>
        <w:t>数据统计表：</w:t>
      </w:r>
    </w:p>
    <w:p w14:paraId="78B437B8" w14:textId="77777777" w:rsidR="0076630D" w:rsidRDefault="00D7272D" w:rsidP="00B10728">
      <w:pPr>
        <w:pStyle w:val="af2"/>
        <w:numPr>
          <w:ilvl w:val="0"/>
          <w:numId w:val="374"/>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端口、</w:t>
      </w:r>
      <w:r>
        <w:rPr>
          <w:rFonts w:ascii="微软雅黑" w:eastAsia="微软雅黑" w:hAnsi="微软雅黑" w:hint="eastAsia"/>
        </w:rPr>
        <w:t>ARP</w:t>
      </w:r>
      <w:r>
        <w:rPr>
          <w:rFonts w:ascii="微软雅黑" w:eastAsia="微软雅黑" w:hAnsi="微软雅黑"/>
        </w:rPr>
        <w:t>转发报文数、ARP源MAC地址校验错误数、ARP目的MAC地址校验错误数、</w:t>
      </w:r>
      <w:r>
        <w:rPr>
          <w:rFonts w:ascii="微软雅黑" w:eastAsia="微软雅黑" w:hAnsi="微软雅黑" w:hint="eastAsia"/>
        </w:rPr>
        <w:t>ARP</w:t>
      </w:r>
      <w:r>
        <w:rPr>
          <w:rFonts w:ascii="微软雅黑" w:eastAsia="微软雅黑" w:hAnsi="微软雅黑"/>
        </w:rPr>
        <w:t>源IP地址校验错误数、ARP目的IP地址校验错误数、ARP报文中IP地址与MAC地址均校验错误数</w:t>
      </w:r>
    </w:p>
    <w:p w14:paraId="34CA7EE9" w14:textId="77777777" w:rsidR="0076630D" w:rsidRDefault="00D7272D" w:rsidP="00B10728">
      <w:pPr>
        <w:pStyle w:val="af2"/>
        <w:numPr>
          <w:ilvl w:val="0"/>
          <w:numId w:val="37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57738E3B" w14:textId="77777777" w:rsidR="0076630D" w:rsidRDefault="00D7272D" w:rsidP="00B10728">
      <w:pPr>
        <w:pStyle w:val="af2"/>
        <w:numPr>
          <w:ilvl w:val="0"/>
          <w:numId w:val="374"/>
        </w:numPr>
        <w:ind w:firstLineChars="0"/>
        <w:rPr>
          <w:rFonts w:ascii="微软雅黑" w:eastAsia="微软雅黑" w:hAnsi="微软雅黑"/>
        </w:rPr>
      </w:pPr>
      <w:r>
        <w:rPr>
          <w:rFonts w:ascii="微软雅黑" w:eastAsia="微软雅黑" w:hAnsi="微软雅黑" w:hint="eastAsia"/>
        </w:rPr>
        <w:t>支持清除</w:t>
      </w:r>
      <w:r>
        <w:rPr>
          <w:rFonts w:ascii="微软雅黑" w:eastAsia="微软雅黑" w:hAnsi="微软雅黑"/>
        </w:rPr>
        <w:t>指定端口数据</w:t>
      </w:r>
    </w:p>
    <w:p w14:paraId="07244242" w14:textId="77777777" w:rsidR="0076630D" w:rsidRDefault="0076630D">
      <w:pPr>
        <w:rPr>
          <w:rFonts w:ascii="微软雅黑" w:eastAsia="微软雅黑" w:hAnsi="微软雅黑"/>
        </w:rPr>
      </w:pPr>
    </w:p>
    <w:p w14:paraId="150E82C5" w14:textId="77777777" w:rsidR="0076630D" w:rsidRDefault="00D7272D">
      <w:pPr>
        <w:pStyle w:val="20"/>
        <w:numPr>
          <w:ilvl w:val="1"/>
          <w:numId w:val="1"/>
        </w:numPr>
        <w:rPr>
          <w:rFonts w:ascii="微软雅黑" w:eastAsia="微软雅黑" w:hAnsi="微软雅黑"/>
          <w:szCs w:val="24"/>
        </w:rPr>
      </w:pPr>
      <w:bookmarkStart w:id="429" w:name="_攻击防范/Anti_Attack(FP1B)"/>
      <w:bookmarkStart w:id="430" w:name="_Toc149138864"/>
      <w:bookmarkEnd w:id="429"/>
      <w:r>
        <w:rPr>
          <w:rFonts w:ascii="微软雅黑" w:eastAsia="微软雅黑" w:hAnsi="微软雅黑" w:hint="eastAsia"/>
          <w:szCs w:val="24"/>
        </w:rPr>
        <w:t>攻击防范/</w:t>
      </w:r>
      <w:r>
        <w:rPr>
          <w:rFonts w:ascii="微软雅黑" w:eastAsia="微软雅黑" w:hAnsi="微软雅黑"/>
          <w:szCs w:val="24"/>
        </w:rPr>
        <w:t>Anti Attack</w:t>
      </w:r>
      <w:r>
        <w:rPr>
          <w:rFonts w:ascii="微软雅黑" w:eastAsia="微软雅黑" w:hAnsi="微软雅黑"/>
          <w:color w:val="EEECE1" w:themeColor="background2"/>
          <w:highlight w:val="red"/>
        </w:rPr>
        <w:t>(FP1B)</w:t>
      </w:r>
      <w:bookmarkEnd w:id="430"/>
    </w:p>
    <w:p w14:paraId="68BB7A28" w14:textId="77777777" w:rsidR="0076630D" w:rsidRDefault="00D7272D">
      <w:pPr>
        <w:rPr>
          <w:rFonts w:ascii="微软雅黑" w:eastAsia="微软雅黑" w:hAnsi="微软雅黑"/>
        </w:rPr>
      </w:pPr>
      <w:r>
        <w:rPr>
          <w:rFonts w:ascii="微软雅黑" w:eastAsia="微软雅黑" w:hAnsi="微软雅黑" w:hint="eastAsia"/>
        </w:rPr>
        <w:t>【功能概述】</w:t>
      </w:r>
    </w:p>
    <w:p w14:paraId="7B4A5261"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在网络</w:t>
      </w:r>
      <w:r>
        <w:rPr>
          <w:rFonts w:ascii="微软雅黑" w:eastAsia="微软雅黑" w:hAnsi="微软雅黑"/>
        </w:rPr>
        <w:t>中，存在着</w:t>
      </w:r>
      <w:r>
        <w:rPr>
          <w:rFonts w:ascii="微软雅黑" w:eastAsia="微软雅黑" w:hAnsi="微软雅黑" w:hint="eastAsia"/>
        </w:rPr>
        <w:t>大量</w:t>
      </w:r>
      <w:r>
        <w:rPr>
          <w:rFonts w:ascii="微软雅黑" w:eastAsia="微软雅黑" w:hAnsi="微软雅黑"/>
        </w:rPr>
        <w:t>针对CPU的</w:t>
      </w:r>
      <w:r>
        <w:rPr>
          <w:rFonts w:ascii="微软雅黑" w:eastAsia="微软雅黑" w:hAnsi="微软雅黑" w:hint="eastAsia"/>
        </w:rPr>
        <w:t>恶意攻击</w:t>
      </w:r>
      <w:r>
        <w:rPr>
          <w:rFonts w:ascii="微软雅黑" w:eastAsia="微软雅黑" w:hAnsi="微软雅黑"/>
        </w:rPr>
        <w:t>报文以及需要正常上送CPU的各类报文。</w:t>
      </w:r>
      <w:r>
        <w:rPr>
          <w:rFonts w:ascii="微软雅黑" w:eastAsia="微软雅黑" w:hAnsi="微软雅黑" w:hint="eastAsia"/>
        </w:rPr>
        <w:t>针对</w:t>
      </w:r>
      <w:r>
        <w:rPr>
          <w:rFonts w:ascii="微软雅黑" w:eastAsia="微软雅黑" w:hAnsi="微软雅黑"/>
        </w:rPr>
        <w:t>CPU的恶意攻击报文会导致CPU长时间繁忙的处理攻击报文，从而引发其他业务的断续</w:t>
      </w:r>
      <w:r>
        <w:rPr>
          <w:rFonts w:ascii="微软雅黑" w:eastAsia="微软雅黑" w:hAnsi="微软雅黑" w:hint="eastAsia"/>
        </w:rPr>
        <w:t>甚至</w:t>
      </w:r>
      <w:r>
        <w:rPr>
          <w:rFonts w:ascii="微软雅黑" w:eastAsia="微软雅黑" w:hAnsi="微软雅黑"/>
        </w:rPr>
        <w:t>系统的</w:t>
      </w:r>
      <w:r>
        <w:rPr>
          <w:rFonts w:ascii="微软雅黑" w:eastAsia="微软雅黑" w:hAnsi="微软雅黑" w:hint="eastAsia"/>
        </w:rPr>
        <w:t>中断</w:t>
      </w:r>
      <w:r>
        <w:rPr>
          <w:rFonts w:ascii="微软雅黑" w:eastAsia="微软雅黑" w:hAnsi="微软雅黑"/>
        </w:rPr>
        <w:t>；大量正常的报文也会导致CPU占用率</w:t>
      </w:r>
      <w:r>
        <w:rPr>
          <w:rFonts w:ascii="微软雅黑" w:eastAsia="微软雅黑" w:hAnsi="微软雅黑" w:hint="eastAsia"/>
        </w:rPr>
        <w:t>过</w:t>
      </w:r>
      <w:r>
        <w:rPr>
          <w:rFonts w:ascii="微软雅黑" w:eastAsia="微软雅黑" w:hAnsi="微软雅黑"/>
        </w:rPr>
        <w:t>高，性能下降，从而影响正常的业务。</w:t>
      </w:r>
    </w:p>
    <w:p w14:paraId="6D474B1F" w14:textId="77777777" w:rsidR="0076630D" w:rsidRDefault="00D7272D">
      <w:pPr>
        <w:ind w:firstLine="420"/>
        <w:rPr>
          <w:rFonts w:ascii="微软雅黑" w:eastAsia="微软雅黑" w:hAnsi="微软雅黑"/>
        </w:rPr>
      </w:pPr>
      <w:r>
        <w:rPr>
          <w:rFonts w:ascii="微软雅黑" w:eastAsia="微软雅黑" w:hAnsi="微软雅黑" w:hint="eastAsia"/>
        </w:rPr>
        <w:t>为了</w:t>
      </w:r>
      <w:r>
        <w:rPr>
          <w:rFonts w:ascii="微软雅黑" w:eastAsia="微软雅黑" w:hAnsi="微软雅黑"/>
        </w:rPr>
        <w:t>保护CPU，保证CPU对正常业务的处理和</w:t>
      </w:r>
      <w:r>
        <w:rPr>
          <w:rFonts w:ascii="微软雅黑" w:eastAsia="微软雅黑" w:hAnsi="微软雅黑" w:hint="eastAsia"/>
        </w:rPr>
        <w:t>响应</w:t>
      </w:r>
      <w:r>
        <w:rPr>
          <w:rFonts w:ascii="微软雅黑" w:eastAsia="微软雅黑" w:hAnsi="微软雅黑"/>
        </w:rPr>
        <w:t>，交换机提供了</w:t>
      </w:r>
      <w:r>
        <w:rPr>
          <w:rFonts w:ascii="微软雅黑" w:eastAsia="微软雅黑" w:hAnsi="微软雅黑" w:hint="eastAsia"/>
        </w:rPr>
        <w:t>本地</w:t>
      </w:r>
      <w:r>
        <w:rPr>
          <w:rFonts w:ascii="微软雅黑" w:eastAsia="微软雅黑" w:hAnsi="微软雅黑"/>
        </w:rPr>
        <w:t>防攻击功能</w:t>
      </w:r>
      <w:r>
        <w:rPr>
          <w:rFonts w:ascii="微软雅黑" w:eastAsia="微软雅黑" w:hAnsi="微软雅黑" w:hint="eastAsia"/>
        </w:rPr>
        <w:t>，</w:t>
      </w:r>
      <w:r>
        <w:rPr>
          <w:rFonts w:ascii="微软雅黑" w:eastAsia="微软雅黑" w:hAnsi="微软雅黑"/>
        </w:rPr>
        <w:t>其针对的是上送CPU的报文，主要用于保护设备自身安全，保证已有业务在发生攻击时的正常运转，</w:t>
      </w:r>
      <w:r>
        <w:rPr>
          <w:rFonts w:ascii="微软雅黑" w:eastAsia="微软雅黑" w:hAnsi="微软雅黑" w:hint="eastAsia"/>
        </w:rPr>
        <w:t>避免设备</w:t>
      </w:r>
      <w:r>
        <w:rPr>
          <w:rFonts w:ascii="微软雅黑" w:eastAsia="微软雅黑" w:hAnsi="微软雅黑"/>
        </w:rPr>
        <w:t>遭受攻击时各业务的相互影响。</w:t>
      </w:r>
    </w:p>
    <w:p w14:paraId="6319D613" w14:textId="77777777" w:rsidR="0076630D" w:rsidRDefault="00D7272D">
      <w:pPr>
        <w:ind w:firstLine="420"/>
        <w:rPr>
          <w:rFonts w:ascii="微软雅黑" w:eastAsia="微软雅黑" w:hAnsi="微软雅黑"/>
        </w:rPr>
      </w:pPr>
      <w:r>
        <w:rPr>
          <w:rFonts w:ascii="微软雅黑" w:eastAsia="微软雅黑" w:hAnsi="微软雅黑" w:hint="eastAsia"/>
        </w:rPr>
        <w:t>攻击防范</w:t>
      </w:r>
      <w:r>
        <w:rPr>
          <w:rFonts w:ascii="微软雅黑" w:eastAsia="微软雅黑" w:hAnsi="微软雅黑"/>
        </w:rPr>
        <w:t>是一种重要的</w:t>
      </w:r>
      <w:r>
        <w:rPr>
          <w:rFonts w:ascii="微软雅黑" w:eastAsia="微软雅黑" w:hAnsi="微软雅黑" w:hint="eastAsia"/>
        </w:rPr>
        <w:t>网络</w:t>
      </w:r>
      <w:r>
        <w:rPr>
          <w:rFonts w:ascii="微软雅黑" w:eastAsia="微软雅黑" w:hAnsi="微软雅黑"/>
        </w:rPr>
        <w:t>安全特性。它</w:t>
      </w:r>
      <w:r>
        <w:rPr>
          <w:rFonts w:ascii="微软雅黑" w:eastAsia="微软雅黑" w:hAnsi="微软雅黑" w:hint="eastAsia"/>
        </w:rPr>
        <w:t>通过</w:t>
      </w:r>
      <w:r>
        <w:rPr>
          <w:rFonts w:ascii="微软雅黑" w:eastAsia="微软雅黑" w:hAnsi="微软雅黑"/>
        </w:rPr>
        <w:t>分析上送CPU处理的报文的内容和行为，判断报文是否具有攻击特性，并配置对具有攻击特性的报文执行一定的防范措施。防范攻击</w:t>
      </w:r>
      <w:r>
        <w:rPr>
          <w:rFonts w:ascii="微软雅黑" w:eastAsia="微软雅黑" w:hAnsi="微软雅黑" w:hint="eastAsia"/>
        </w:rPr>
        <w:t>主要分为</w:t>
      </w:r>
      <w:r>
        <w:rPr>
          <w:rFonts w:ascii="微软雅黑" w:eastAsia="微软雅黑" w:hAnsi="微软雅黑"/>
        </w:rPr>
        <w:t>畸形报文攻击防范、分片报文</w:t>
      </w:r>
      <w:r>
        <w:rPr>
          <w:rFonts w:ascii="微软雅黑" w:eastAsia="微软雅黑" w:hAnsi="微软雅黑" w:hint="eastAsia"/>
        </w:rPr>
        <w:t>攻击</w:t>
      </w:r>
      <w:r>
        <w:rPr>
          <w:rFonts w:ascii="微软雅黑" w:eastAsia="微软雅黑" w:hAnsi="微软雅黑"/>
        </w:rPr>
        <w:t>防范和</w:t>
      </w:r>
      <w:r>
        <w:rPr>
          <w:rFonts w:ascii="微软雅黑" w:eastAsia="微软雅黑" w:hAnsi="微软雅黑" w:hint="eastAsia"/>
        </w:rPr>
        <w:t>泛洪</w:t>
      </w:r>
      <w:r>
        <w:rPr>
          <w:rFonts w:ascii="微软雅黑" w:eastAsia="微软雅黑" w:hAnsi="微软雅黑"/>
        </w:rPr>
        <w:t>攻击防范。</w:t>
      </w:r>
    </w:p>
    <w:p w14:paraId="713693CE" w14:textId="77777777" w:rsidR="0076630D" w:rsidRDefault="00D7272D">
      <w:pPr>
        <w:ind w:firstLineChars="200" w:firstLine="420"/>
        <w:rPr>
          <w:rFonts w:ascii="微软雅黑" w:eastAsia="微软雅黑" w:hAnsi="微软雅黑"/>
          <w:b/>
        </w:rPr>
      </w:pPr>
      <w:r>
        <w:rPr>
          <w:rFonts w:ascii="微软雅黑" w:eastAsia="微软雅黑" w:hAnsi="微软雅黑" w:hint="eastAsia"/>
          <w:b/>
        </w:rPr>
        <w:t>1.畸形</w:t>
      </w:r>
      <w:r>
        <w:rPr>
          <w:rFonts w:ascii="微软雅黑" w:eastAsia="微软雅黑" w:hAnsi="微软雅黑"/>
          <w:b/>
        </w:rPr>
        <w:t>报文攻击防范</w:t>
      </w:r>
    </w:p>
    <w:p w14:paraId="55D13E2B" w14:textId="77777777" w:rsidR="0076630D" w:rsidRDefault="00D7272D">
      <w:pPr>
        <w:ind w:firstLine="420"/>
        <w:rPr>
          <w:rFonts w:ascii="微软雅黑" w:eastAsia="微软雅黑" w:hAnsi="微软雅黑"/>
        </w:rPr>
      </w:pPr>
      <w:r>
        <w:rPr>
          <w:rFonts w:ascii="微软雅黑" w:eastAsia="微软雅黑" w:hAnsi="微软雅黑" w:hint="eastAsia"/>
        </w:rPr>
        <w:t>畸形</w:t>
      </w:r>
      <w:r>
        <w:rPr>
          <w:rFonts w:ascii="微软雅黑" w:eastAsia="微软雅黑" w:hAnsi="微软雅黑"/>
        </w:rPr>
        <w:t>报文攻击是通过向交换机发送有缺陷的IP报文，使得交换机在处理这样的IP包时会出现崩溃，给交换机带来损失。</w:t>
      </w:r>
    </w:p>
    <w:p w14:paraId="574AED08" w14:textId="77777777" w:rsidR="0076630D" w:rsidRDefault="00D7272D">
      <w:pPr>
        <w:ind w:firstLine="420"/>
        <w:rPr>
          <w:rFonts w:ascii="微软雅黑" w:eastAsia="微软雅黑" w:hAnsi="微软雅黑"/>
        </w:rPr>
      </w:pPr>
      <w:r>
        <w:rPr>
          <w:rFonts w:ascii="微软雅黑" w:eastAsia="微软雅黑" w:hAnsi="微软雅黑" w:hint="eastAsia"/>
        </w:rPr>
        <w:t>畸形</w:t>
      </w:r>
      <w:r>
        <w:rPr>
          <w:rFonts w:ascii="微软雅黑" w:eastAsia="微软雅黑" w:hAnsi="微软雅黑"/>
        </w:rPr>
        <w:t>报文攻击主要有如下集中：</w:t>
      </w:r>
    </w:p>
    <w:p w14:paraId="70743DF2" w14:textId="77777777" w:rsidR="0076630D" w:rsidRDefault="00D7272D" w:rsidP="00B10728">
      <w:pPr>
        <w:pStyle w:val="af2"/>
        <w:numPr>
          <w:ilvl w:val="0"/>
          <w:numId w:val="375"/>
        </w:numPr>
        <w:ind w:firstLineChars="0"/>
        <w:rPr>
          <w:rFonts w:ascii="微软雅黑" w:eastAsia="微软雅黑" w:hAnsi="微软雅黑"/>
        </w:rPr>
      </w:pPr>
      <w:r>
        <w:rPr>
          <w:rFonts w:ascii="微软雅黑" w:eastAsia="微软雅黑" w:hAnsi="微软雅黑" w:hint="eastAsia"/>
        </w:rPr>
        <w:t>没有</w:t>
      </w:r>
      <w:r>
        <w:rPr>
          <w:rFonts w:ascii="微软雅黑" w:eastAsia="微软雅黑" w:hAnsi="微软雅黑"/>
        </w:rPr>
        <w:t>IP载荷的泛洪攻击</w:t>
      </w:r>
    </w:p>
    <w:p w14:paraId="3679584A" w14:textId="77777777" w:rsidR="0076630D" w:rsidRDefault="00D7272D" w:rsidP="00B10728">
      <w:pPr>
        <w:pStyle w:val="af2"/>
        <w:numPr>
          <w:ilvl w:val="0"/>
          <w:numId w:val="375"/>
        </w:numPr>
        <w:ind w:firstLineChars="0"/>
        <w:rPr>
          <w:rFonts w:ascii="微软雅黑" w:eastAsia="微软雅黑" w:hAnsi="微软雅黑"/>
        </w:rPr>
      </w:pPr>
      <w:r>
        <w:rPr>
          <w:rFonts w:ascii="微软雅黑" w:eastAsia="微软雅黑" w:hAnsi="微软雅黑"/>
        </w:rPr>
        <w:t>IGMP空报文攻击</w:t>
      </w:r>
    </w:p>
    <w:p w14:paraId="683CCD98" w14:textId="77777777" w:rsidR="0076630D" w:rsidRDefault="00D7272D" w:rsidP="00B10728">
      <w:pPr>
        <w:pStyle w:val="af2"/>
        <w:numPr>
          <w:ilvl w:val="0"/>
          <w:numId w:val="375"/>
        </w:numPr>
        <w:ind w:firstLineChars="0"/>
        <w:rPr>
          <w:rFonts w:ascii="微软雅黑" w:eastAsia="微软雅黑" w:hAnsi="微软雅黑"/>
        </w:rPr>
      </w:pPr>
      <w:r>
        <w:rPr>
          <w:rFonts w:ascii="微软雅黑" w:eastAsia="微软雅黑" w:hAnsi="微软雅黑" w:hint="eastAsia"/>
        </w:rPr>
        <w:t>LAN</w:t>
      </w:r>
      <w:r>
        <w:rPr>
          <w:rFonts w:ascii="微软雅黑" w:eastAsia="微软雅黑" w:hAnsi="微软雅黑"/>
        </w:rPr>
        <w:t>攻击</w:t>
      </w:r>
    </w:p>
    <w:p w14:paraId="7FA841B1" w14:textId="77777777" w:rsidR="0076630D" w:rsidRDefault="00D7272D" w:rsidP="00B10728">
      <w:pPr>
        <w:pStyle w:val="af2"/>
        <w:numPr>
          <w:ilvl w:val="0"/>
          <w:numId w:val="375"/>
        </w:numPr>
        <w:ind w:firstLineChars="0"/>
        <w:rPr>
          <w:rFonts w:ascii="微软雅黑" w:eastAsia="微软雅黑" w:hAnsi="微软雅黑"/>
        </w:rPr>
      </w:pPr>
      <w:r>
        <w:rPr>
          <w:rFonts w:ascii="微软雅黑" w:eastAsia="微软雅黑" w:hAnsi="微软雅黑" w:hint="eastAsia"/>
        </w:rPr>
        <w:t>Smurf</w:t>
      </w:r>
      <w:r>
        <w:rPr>
          <w:rFonts w:ascii="微软雅黑" w:eastAsia="微软雅黑" w:hAnsi="微软雅黑"/>
        </w:rPr>
        <w:t>攻击</w:t>
      </w:r>
    </w:p>
    <w:p w14:paraId="74ED1EB4" w14:textId="77777777" w:rsidR="0076630D" w:rsidRDefault="00D7272D" w:rsidP="00B10728">
      <w:pPr>
        <w:pStyle w:val="af2"/>
        <w:numPr>
          <w:ilvl w:val="0"/>
          <w:numId w:val="375"/>
        </w:numPr>
        <w:ind w:firstLineChars="0"/>
        <w:rPr>
          <w:rFonts w:ascii="微软雅黑" w:eastAsia="微软雅黑" w:hAnsi="微软雅黑"/>
        </w:rPr>
      </w:pPr>
      <w:r>
        <w:rPr>
          <w:rFonts w:ascii="微软雅黑" w:eastAsia="微软雅黑" w:hAnsi="微软雅黑" w:hint="eastAsia"/>
        </w:rPr>
        <w:t>TCP</w:t>
      </w:r>
      <w:r>
        <w:rPr>
          <w:rFonts w:ascii="微软雅黑" w:eastAsia="微软雅黑" w:hAnsi="微软雅黑"/>
        </w:rPr>
        <w:t>标志位非法攻击</w:t>
      </w:r>
    </w:p>
    <w:p w14:paraId="47BFE5E3" w14:textId="77777777" w:rsidR="0076630D" w:rsidRDefault="00D7272D">
      <w:pPr>
        <w:ind w:firstLine="420"/>
        <w:rPr>
          <w:rFonts w:ascii="微软雅黑" w:eastAsia="微软雅黑" w:hAnsi="微软雅黑"/>
        </w:rPr>
      </w:pPr>
      <w:r>
        <w:rPr>
          <w:rFonts w:ascii="微软雅黑" w:eastAsia="微软雅黑" w:hAnsi="微软雅黑" w:hint="eastAsia"/>
        </w:rPr>
        <w:t>为了</w:t>
      </w:r>
      <w:r>
        <w:rPr>
          <w:rFonts w:ascii="微软雅黑" w:eastAsia="微软雅黑" w:hAnsi="微软雅黑"/>
        </w:rPr>
        <w:t>避免交换机被畸形报文攻击导致瘫痪，保证正常的网络服务，可以配置畸形报文攻击防范。交换机</w:t>
      </w:r>
      <w:r>
        <w:rPr>
          <w:rFonts w:ascii="微软雅黑" w:eastAsia="微软雅黑" w:hAnsi="微软雅黑" w:hint="eastAsia"/>
        </w:rPr>
        <w:t>对</w:t>
      </w:r>
      <w:r>
        <w:rPr>
          <w:rFonts w:ascii="微软雅黑" w:eastAsia="微软雅黑" w:hAnsi="微软雅黑"/>
        </w:rPr>
        <w:t>畸形报文攻击防范的主要措施是</w:t>
      </w:r>
      <w:r>
        <w:rPr>
          <w:rFonts w:ascii="微软雅黑" w:eastAsia="微软雅黑" w:hAnsi="微软雅黑" w:hint="eastAsia"/>
        </w:rPr>
        <w:t>判断</w:t>
      </w:r>
      <w:r>
        <w:rPr>
          <w:rFonts w:ascii="微软雅黑" w:eastAsia="微软雅黑" w:hAnsi="微软雅黑"/>
        </w:rPr>
        <w:t>是否是几种畸形报文攻击报文类型之一，若是，则直接丢弃畸形报文。</w:t>
      </w:r>
    </w:p>
    <w:p w14:paraId="27E3111B" w14:textId="77777777" w:rsidR="0076630D" w:rsidRDefault="00D7272D">
      <w:pPr>
        <w:ind w:firstLine="420"/>
        <w:rPr>
          <w:rFonts w:ascii="微软雅黑" w:eastAsia="微软雅黑" w:hAnsi="微软雅黑"/>
          <w:b/>
        </w:rPr>
      </w:pPr>
      <w:r>
        <w:rPr>
          <w:rFonts w:ascii="微软雅黑" w:eastAsia="微软雅黑" w:hAnsi="微软雅黑"/>
          <w:b/>
        </w:rPr>
        <w:lastRenderedPageBreak/>
        <w:t>2.</w:t>
      </w:r>
      <w:r>
        <w:rPr>
          <w:rFonts w:ascii="微软雅黑" w:eastAsia="微软雅黑" w:hAnsi="微软雅黑" w:hint="eastAsia"/>
          <w:b/>
        </w:rPr>
        <w:t>分片报文</w:t>
      </w:r>
      <w:r>
        <w:rPr>
          <w:rFonts w:ascii="微软雅黑" w:eastAsia="微软雅黑" w:hAnsi="微软雅黑"/>
          <w:b/>
        </w:rPr>
        <w:t>攻击防范</w:t>
      </w:r>
    </w:p>
    <w:p w14:paraId="4D13F1E7" w14:textId="77777777" w:rsidR="0076630D" w:rsidRDefault="00D7272D">
      <w:pPr>
        <w:ind w:firstLine="420"/>
        <w:rPr>
          <w:rFonts w:ascii="微软雅黑" w:eastAsia="微软雅黑" w:hAnsi="微软雅黑"/>
        </w:rPr>
      </w:pPr>
      <w:r>
        <w:rPr>
          <w:rFonts w:ascii="微软雅黑" w:eastAsia="微软雅黑" w:hAnsi="微软雅黑" w:hint="eastAsia"/>
        </w:rPr>
        <w:t>攻击者</w:t>
      </w:r>
      <w:r>
        <w:rPr>
          <w:rFonts w:ascii="微软雅黑" w:eastAsia="微软雅黑" w:hAnsi="微软雅黑"/>
        </w:rPr>
        <w:t>通过向交换机发送分片出错的报文，使得交换机在处理分片错误的报文时消耗大量的CPU资源，给交换机带来损失。分片报文</w:t>
      </w:r>
      <w:r>
        <w:rPr>
          <w:rFonts w:ascii="微软雅黑" w:eastAsia="微软雅黑" w:hAnsi="微软雅黑" w:hint="eastAsia"/>
        </w:rPr>
        <w:t>攻击</w:t>
      </w:r>
      <w:r>
        <w:rPr>
          <w:rFonts w:ascii="微软雅黑" w:eastAsia="微软雅黑" w:hAnsi="微软雅黑"/>
        </w:rPr>
        <w:t>主要有如下几种：</w:t>
      </w:r>
    </w:p>
    <w:p w14:paraId="1134147F"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分片数量</w:t>
      </w:r>
      <w:r>
        <w:rPr>
          <w:rFonts w:ascii="微软雅黑" w:eastAsia="微软雅黑" w:hAnsi="微软雅黑"/>
        </w:rPr>
        <w:t>巨大攻击</w:t>
      </w:r>
    </w:p>
    <w:p w14:paraId="1602FCFE"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巨大</w:t>
      </w:r>
      <w:r>
        <w:rPr>
          <w:rFonts w:ascii="微软雅黑" w:eastAsia="微软雅黑" w:hAnsi="微软雅黑"/>
        </w:rPr>
        <w:t>offset攻击</w:t>
      </w:r>
    </w:p>
    <w:p w14:paraId="0BB0603D"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重复</w:t>
      </w:r>
      <w:r>
        <w:rPr>
          <w:rFonts w:ascii="微软雅黑" w:eastAsia="微软雅黑" w:hAnsi="微软雅黑"/>
        </w:rPr>
        <w:t>分片攻击</w:t>
      </w:r>
    </w:p>
    <w:p w14:paraId="0868ADF9"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Tear</w:t>
      </w:r>
      <w:r>
        <w:rPr>
          <w:rFonts w:ascii="微软雅黑" w:eastAsia="微软雅黑" w:hAnsi="微软雅黑"/>
        </w:rPr>
        <w:t xml:space="preserve"> Drop攻击</w:t>
      </w:r>
    </w:p>
    <w:p w14:paraId="32E6EA92"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Syndrop</w:t>
      </w:r>
      <w:r>
        <w:rPr>
          <w:rFonts w:ascii="微软雅黑" w:eastAsia="微软雅黑" w:hAnsi="微软雅黑"/>
        </w:rPr>
        <w:t>攻击</w:t>
      </w:r>
    </w:p>
    <w:p w14:paraId="5FC1B6F5"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NewTear</w:t>
      </w:r>
      <w:r>
        <w:rPr>
          <w:rFonts w:ascii="微软雅黑" w:eastAsia="微软雅黑" w:hAnsi="微软雅黑"/>
        </w:rPr>
        <w:t>攻击</w:t>
      </w:r>
    </w:p>
    <w:p w14:paraId="2594BFA1"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Bon</w:t>
      </w:r>
      <w:r>
        <w:rPr>
          <w:rFonts w:ascii="微软雅黑" w:eastAsia="微软雅黑" w:hAnsi="微软雅黑"/>
        </w:rPr>
        <w:t>k攻击</w:t>
      </w:r>
    </w:p>
    <w:p w14:paraId="5688492C"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Nesta</w:t>
      </w:r>
      <w:r>
        <w:rPr>
          <w:rFonts w:ascii="微软雅黑" w:eastAsia="微软雅黑" w:hAnsi="微软雅黑"/>
        </w:rPr>
        <w:t>攻击</w:t>
      </w:r>
    </w:p>
    <w:p w14:paraId="456BF3FA"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Rose</w:t>
      </w:r>
      <w:r>
        <w:rPr>
          <w:rFonts w:ascii="微软雅黑" w:eastAsia="微软雅黑" w:hAnsi="微软雅黑"/>
        </w:rPr>
        <w:t>攻击</w:t>
      </w:r>
    </w:p>
    <w:p w14:paraId="597B933D"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Fawx</w:t>
      </w:r>
      <w:r>
        <w:rPr>
          <w:rFonts w:ascii="微软雅黑" w:eastAsia="微软雅黑" w:hAnsi="微软雅黑"/>
        </w:rPr>
        <w:t>攻击</w:t>
      </w:r>
    </w:p>
    <w:p w14:paraId="74CC67B2"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Ping</w:t>
      </w:r>
      <w:r>
        <w:rPr>
          <w:rFonts w:ascii="微软雅黑" w:eastAsia="微软雅黑" w:hAnsi="微软雅黑"/>
        </w:rPr>
        <w:t xml:space="preserve"> of Death攻击</w:t>
      </w:r>
    </w:p>
    <w:p w14:paraId="60B2FE04" w14:textId="77777777" w:rsidR="0076630D" w:rsidRDefault="00D7272D" w:rsidP="00B10728">
      <w:pPr>
        <w:pStyle w:val="af2"/>
        <w:numPr>
          <w:ilvl w:val="0"/>
          <w:numId w:val="376"/>
        </w:numPr>
        <w:ind w:firstLineChars="0"/>
        <w:rPr>
          <w:rFonts w:ascii="微软雅黑" w:eastAsia="微软雅黑" w:hAnsi="微软雅黑"/>
        </w:rPr>
      </w:pPr>
      <w:r>
        <w:rPr>
          <w:rFonts w:ascii="微软雅黑" w:eastAsia="微软雅黑" w:hAnsi="微软雅黑" w:hint="eastAsia"/>
        </w:rPr>
        <w:t>Jolt</w:t>
      </w:r>
      <w:r>
        <w:rPr>
          <w:rFonts w:ascii="微软雅黑" w:eastAsia="微软雅黑" w:hAnsi="微软雅黑"/>
        </w:rPr>
        <w:t>攻击</w:t>
      </w:r>
    </w:p>
    <w:p w14:paraId="4DC7BE16" w14:textId="77777777" w:rsidR="0076630D" w:rsidRDefault="00D7272D">
      <w:pPr>
        <w:ind w:firstLine="420"/>
        <w:rPr>
          <w:rFonts w:ascii="微软雅黑" w:eastAsia="微软雅黑" w:hAnsi="微软雅黑"/>
        </w:rPr>
      </w:pPr>
      <w:r>
        <w:rPr>
          <w:rFonts w:ascii="微软雅黑" w:eastAsia="微软雅黑" w:hAnsi="微软雅黑" w:hint="eastAsia"/>
        </w:rPr>
        <w:t>为了</w:t>
      </w:r>
      <w:r>
        <w:rPr>
          <w:rFonts w:ascii="微软雅黑" w:eastAsia="微软雅黑" w:hAnsi="微软雅黑"/>
        </w:rPr>
        <w:t>避免交换机被分片报文攻击导致瘫痪，</w:t>
      </w:r>
      <w:r>
        <w:rPr>
          <w:rFonts w:ascii="微软雅黑" w:eastAsia="微软雅黑" w:hAnsi="微软雅黑" w:hint="eastAsia"/>
        </w:rPr>
        <w:t>保证</w:t>
      </w:r>
      <w:r>
        <w:rPr>
          <w:rFonts w:ascii="微软雅黑" w:eastAsia="微软雅黑" w:hAnsi="微软雅黑"/>
        </w:rPr>
        <w:t>正常的网络服务，可以配置分片报文攻击防范。对</w:t>
      </w:r>
      <w:r>
        <w:rPr>
          <w:rFonts w:ascii="微软雅黑" w:eastAsia="微软雅黑" w:hAnsi="微软雅黑" w:hint="eastAsia"/>
        </w:rPr>
        <w:t>分片报文</w:t>
      </w:r>
      <w:r>
        <w:rPr>
          <w:rFonts w:ascii="微软雅黑" w:eastAsia="微软雅黑" w:hAnsi="微软雅黑"/>
        </w:rPr>
        <w:t>攻击防范的主要措施是进行速率限制，防止大量的分片报文造成CPU繁忙，保证CPU在造成攻击的情况下正常运行。</w:t>
      </w:r>
    </w:p>
    <w:p w14:paraId="02D43BA5" w14:textId="77777777" w:rsidR="0076630D" w:rsidRDefault="00D7272D">
      <w:pPr>
        <w:ind w:firstLine="420"/>
        <w:rPr>
          <w:rFonts w:ascii="微软雅黑" w:eastAsia="微软雅黑" w:hAnsi="微软雅黑"/>
          <w:b/>
        </w:rPr>
      </w:pPr>
      <w:r>
        <w:rPr>
          <w:rFonts w:ascii="微软雅黑" w:eastAsia="微软雅黑" w:hAnsi="微软雅黑" w:hint="eastAsia"/>
          <w:b/>
        </w:rPr>
        <w:t>3.</w:t>
      </w:r>
      <w:r>
        <w:rPr>
          <w:rFonts w:ascii="微软雅黑" w:eastAsia="微软雅黑" w:hAnsi="微软雅黑"/>
          <w:b/>
        </w:rPr>
        <w:t>TCP SYN泛洪攻击防范</w:t>
      </w:r>
    </w:p>
    <w:p w14:paraId="2300E0C4" w14:textId="77777777" w:rsidR="0076630D" w:rsidRDefault="00D7272D">
      <w:pPr>
        <w:ind w:firstLine="420"/>
        <w:rPr>
          <w:rFonts w:ascii="微软雅黑" w:eastAsia="微软雅黑" w:hAnsi="微软雅黑"/>
        </w:rPr>
      </w:pPr>
      <w:r>
        <w:rPr>
          <w:rFonts w:ascii="微软雅黑" w:eastAsia="微软雅黑" w:hAnsi="微软雅黑"/>
        </w:rPr>
        <w:t>TCP YSN泛洪攻击是一种古老而有效的攻击方式</w:t>
      </w:r>
      <w:r>
        <w:rPr>
          <w:rFonts w:ascii="微软雅黑" w:eastAsia="微软雅黑" w:hAnsi="微软雅黑" w:hint="eastAsia"/>
        </w:rPr>
        <w:t>。</w:t>
      </w:r>
      <w:r>
        <w:rPr>
          <w:rFonts w:ascii="微软雅黑" w:eastAsia="微软雅黑" w:hAnsi="微软雅黑"/>
        </w:rPr>
        <w:t>它</w:t>
      </w:r>
      <w:r>
        <w:rPr>
          <w:rFonts w:ascii="微软雅黑" w:eastAsia="微软雅黑" w:hAnsi="微软雅黑" w:hint="eastAsia"/>
        </w:rPr>
        <w:t>属于</w:t>
      </w:r>
      <w:r>
        <w:rPr>
          <w:rFonts w:ascii="微软雅黑" w:eastAsia="微软雅黑" w:hAnsi="微软雅黑"/>
        </w:rPr>
        <w:t>拒绝服务攻击，这类攻击完全依赖于TCP连接的建立方式。</w:t>
      </w:r>
      <w:r>
        <w:rPr>
          <w:rFonts w:ascii="微软雅黑" w:eastAsia="微软雅黑" w:hAnsi="微软雅黑" w:hint="eastAsia"/>
        </w:rPr>
        <w:t>攻击者</w:t>
      </w:r>
      <w:r>
        <w:rPr>
          <w:rFonts w:ascii="微软雅黑" w:eastAsia="微软雅黑" w:hAnsi="微软雅黑"/>
        </w:rPr>
        <w:t>向交换机发送SYN报文，然后对于交换机返回的SYN+ACK报文不作回应。交换机</w:t>
      </w:r>
      <w:r>
        <w:rPr>
          <w:rFonts w:ascii="微软雅黑" w:eastAsia="微软雅黑" w:hAnsi="微软雅黑" w:hint="eastAsia"/>
        </w:rPr>
        <w:t>如果</w:t>
      </w:r>
      <w:r>
        <w:rPr>
          <w:rFonts w:ascii="微软雅黑" w:eastAsia="微软雅黑" w:hAnsi="微软雅黑"/>
        </w:rPr>
        <w:t>没有收到攻击者</w:t>
      </w:r>
      <w:r>
        <w:rPr>
          <w:rFonts w:ascii="微软雅黑" w:eastAsia="微软雅黑" w:hAnsi="微软雅黑" w:hint="eastAsia"/>
        </w:rPr>
        <w:t>的</w:t>
      </w:r>
      <w:r>
        <w:rPr>
          <w:rFonts w:ascii="微软雅黑" w:eastAsia="微软雅黑" w:hAnsi="微软雅黑"/>
        </w:rPr>
        <w:t>ACK回应，就会一直等待，形成</w:t>
      </w:r>
      <w:r>
        <w:rPr>
          <w:rFonts w:ascii="微软雅黑" w:eastAsia="微软雅黑" w:hAnsi="微软雅黑"/>
        </w:rPr>
        <w:lastRenderedPageBreak/>
        <w:t>半连接。攻击者</w:t>
      </w:r>
      <w:r>
        <w:rPr>
          <w:rFonts w:ascii="微软雅黑" w:eastAsia="微软雅黑" w:hAnsi="微软雅黑" w:hint="eastAsia"/>
        </w:rPr>
        <w:t>利用</w:t>
      </w:r>
      <w:r>
        <w:rPr>
          <w:rFonts w:ascii="微软雅黑" w:eastAsia="微软雅黑" w:hAnsi="微软雅黑"/>
        </w:rPr>
        <w:t>这种方式，让交换机生成大量的半连接，迫使其大量资源浪费在这些半连接上。</w:t>
      </w:r>
    </w:p>
    <w:p w14:paraId="73BB7F0B" w14:textId="77777777" w:rsidR="0076630D" w:rsidRDefault="00D7272D">
      <w:pPr>
        <w:ind w:firstLine="420"/>
        <w:rPr>
          <w:rFonts w:ascii="微软雅黑" w:eastAsia="微软雅黑" w:hAnsi="微软雅黑"/>
        </w:rPr>
      </w:pPr>
      <w:r>
        <w:rPr>
          <w:rFonts w:ascii="微软雅黑" w:eastAsia="微软雅黑" w:hAnsi="微软雅黑" w:hint="eastAsia"/>
        </w:rPr>
        <w:t>为了</w:t>
      </w:r>
      <w:r>
        <w:rPr>
          <w:rFonts w:ascii="微软雅黑" w:eastAsia="微软雅黑" w:hAnsi="微软雅黑"/>
        </w:rPr>
        <w:t>避免TCP SYN</w:t>
      </w:r>
      <w:r>
        <w:rPr>
          <w:rFonts w:ascii="微软雅黑" w:eastAsia="微软雅黑" w:hAnsi="微软雅黑" w:hint="eastAsia"/>
        </w:rPr>
        <w:t>泛洪攻击，可以在交换机上配置TCP SYN泛洪攻击防范功能，通过限制TCP SYN报文的发送速率来防范TCP SYN泛洪攻击，保证受到攻击时系统资源不被耗尽。</w:t>
      </w:r>
    </w:p>
    <w:p w14:paraId="7B05B08B" w14:textId="77777777" w:rsidR="0076630D" w:rsidRDefault="00D7272D">
      <w:pPr>
        <w:ind w:firstLine="420"/>
        <w:rPr>
          <w:rFonts w:ascii="微软雅黑" w:eastAsia="微软雅黑" w:hAnsi="微软雅黑"/>
          <w:b/>
        </w:rPr>
      </w:pPr>
      <w:r>
        <w:rPr>
          <w:rFonts w:ascii="微软雅黑" w:eastAsia="微软雅黑" w:hAnsi="微软雅黑" w:hint="eastAsia"/>
          <w:b/>
        </w:rPr>
        <w:t>4.</w:t>
      </w:r>
      <w:r>
        <w:rPr>
          <w:rFonts w:ascii="微软雅黑" w:eastAsia="微软雅黑" w:hAnsi="微软雅黑"/>
          <w:b/>
        </w:rPr>
        <w:t>UDP泛洪攻击防范</w:t>
      </w:r>
    </w:p>
    <w:p w14:paraId="2452C5E6" w14:textId="77777777" w:rsidR="0076630D" w:rsidRDefault="00D7272D">
      <w:pPr>
        <w:ind w:firstLine="420"/>
        <w:rPr>
          <w:rFonts w:ascii="微软雅黑" w:eastAsia="微软雅黑" w:hAnsi="微软雅黑"/>
        </w:rPr>
      </w:pPr>
      <w:r>
        <w:rPr>
          <w:rFonts w:ascii="微软雅黑" w:eastAsia="微软雅黑" w:hAnsi="微软雅黑"/>
        </w:rPr>
        <w:t>Fraggle攻击：</w:t>
      </w:r>
      <w:r>
        <w:rPr>
          <w:rFonts w:ascii="微软雅黑" w:eastAsia="微软雅黑" w:hAnsi="微软雅黑" w:hint="eastAsia"/>
        </w:rPr>
        <w:t>Fraggle攻击的原理是利用UDP 7号端口，7端口的服务和ICMP echo基本一样，都是把收到的报文载荷原封不动地回复回去，以测试源和目的之间的网络状况。和Smurf攻击的原理一样，把源地址伪造成受害者地址，目的地址写成某个广播地址，目的端口为7，源端口可以不是7，也可以是7。如果该广播网络有很多主机都起了UDP echo服务，那么受害者将收到很多回复报文，达到攻击的效果。</w:t>
      </w:r>
    </w:p>
    <w:p w14:paraId="167ED6B5" w14:textId="77777777" w:rsidR="0076630D" w:rsidRDefault="00D7272D">
      <w:pPr>
        <w:ind w:firstLine="420"/>
        <w:rPr>
          <w:rFonts w:ascii="微软雅黑" w:eastAsia="微软雅黑" w:hAnsi="微软雅黑"/>
        </w:rPr>
      </w:pPr>
      <w:r>
        <w:rPr>
          <w:rFonts w:ascii="微软雅黑" w:eastAsia="微软雅黑" w:hAnsi="微软雅黑" w:hint="eastAsia"/>
        </w:rPr>
        <w:t>UDP</w:t>
      </w:r>
      <w:r>
        <w:rPr>
          <w:rFonts w:ascii="微软雅黑" w:eastAsia="微软雅黑" w:hAnsi="微软雅黑"/>
        </w:rPr>
        <w:t>诊断端口攻击：</w:t>
      </w:r>
      <w:r>
        <w:rPr>
          <w:rFonts w:ascii="微软雅黑" w:eastAsia="微软雅黑" w:hAnsi="微软雅黑" w:hint="eastAsia"/>
        </w:rPr>
        <w:t>对诊断端口（7-echo，13-daytime，19-Chargen等）随机发包，如果同时发送的数据包数量很大，造成泛洪，可能影响网络设备正常工作。很多设备厂家都会默认打开一些端口，以进行网络诊断、设备管理等作用，但同时也是暴露给攻击者一个很好的攻击机会。</w:t>
      </w:r>
    </w:p>
    <w:p w14:paraId="1AFFA28A" w14:textId="77777777" w:rsidR="0076630D" w:rsidRDefault="00D7272D">
      <w:pPr>
        <w:ind w:firstLine="420"/>
        <w:rPr>
          <w:rFonts w:ascii="微软雅黑" w:eastAsia="微软雅黑" w:hAnsi="微软雅黑"/>
        </w:rPr>
      </w:pPr>
      <w:r>
        <w:rPr>
          <w:rFonts w:ascii="微软雅黑" w:eastAsia="微软雅黑" w:hAnsi="微软雅黑" w:hint="eastAsia"/>
        </w:rPr>
        <w:t>为了</w:t>
      </w:r>
      <w:r>
        <w:rPr>
          <w:rFonts w:ascii="微软雅黑" w:eastAsia="微软雅黑" w:hAnsi="微软雅黑"/>
        </w:rPr>
        <w:t>避免UDP泛洪攻击，</w:t>
      </w:r>
      <w:r>
        <w:rPr>
          <w:rFonts w:ascii="微软雅黑" w:eastAsia="微软雅黑" w:hAnsi="微软雅黑" w:hint="eastAsia"/>
        </w:rPr>
        <w:t>可以</w:t>
      </w:r>
      <w:r>
        <w:rPr>
          <w:rFonts w:ascii="微软雅黑" w:eastAsia="微软雅黑" w:hAnsi="微软雅黑"/>
        </w:rPr>
        <w:t>在交换机上配置UDP泛洪攻击防范</w:t>
      </w:r>
      <w:r>
        <w:rPr>
          <w:rFonts w:ascii="微软雅黑" w:eastAsia="微软雅黑" w:hAnsi="微软雅黑" w:hint="eastAsia"/>
        </w:rPr>
        <w:t>。</w:t>
      </w:r>
      <w:r>
        <w:rPr>
          <w:rFonts w:ascii="微软雅黑" w:eastAsia="微软雅黑" w:hAnsi="微软雅黑"/>
        </w:rPr>
        <w:t>交换机</w:t>
      </w:r>
      <w:r>
        <w:rPr>
          <w:rFonts w:ascii="微软雅黑" w:eastAsia="微软雅黑" w:hAnsi="微软雅黑" w:hint="eastAsia"/>
        </w:rPr>
        <w:t>上配置</w:t>
      </w:r>
      <w:r>
        <w:rPr>
          <w:rFonts w:ascii="微软雅黑" w:eastAsia="微软雅黑" w:hAnsi="微软雅黑"/>
        </w:rPr>
        <w:t>UDP泛洪攻击防范功能，对于端口号为</w:t>
      </w:r>
      <w:r>
        <w:rPr>
          <w:rFonts w:ascii="微软雅黑" w:eastAsia="微软雅黑" w:hAnsi="微软雅黑" w:hint="eastAsia"/>
        </w:rPr>
        <w:t>7、13和19的</w:t>
      </w:r>
      <w:r>
        <w:rPr>
          <w:rFonts w:ascii="微软雅黑" w:eastAsia="微软雅黑" w:hAnsi="微软雅黑"/>
        </w:rPr>
        <w:t>报文，直接丢弃。</w:t>
      </w:r>
    </w:p>
    <w:p w14:paraId="5C0B583B" w14:textId="77777777" w:rsidR="0076630D" w:rsidRDefault="00D7272D">
      <w:pPr>
        <w:ind w:firstLine="420"/>
        <w:rPr>
          <w:rFonts w:ascii="微软雅黑" w:eastAsia="微软雅黑" w:hAnsi="微软雅黑"/>
          <w:b/>
        </w:rPr>
      </w:pPr>
      <w:r>
        <w:rPr>
          <w:rFonts w:ascii="微软雅黑" w:eastAsia="微软雅黑" w:hAnsi="微软雅黑" w:hint="eastAsia"/>
          <w:b/>
        </w:rPr>
        <w:t>5.</w:t>
      </w:r>
      <w:r>
        <w:rPr>
          <w:rFonts w:ascii="微软雅黑" w:eastAsia="微软雅黑" w:hAnsi="微软雅黑"/>
          <w:b/>
        </w:rPr>
        <w:t>ICMP泛洪攻击防范</w:t>
      </w:r>
    </w:p>
    <w:p w14:paraId="3A44AFF1" w14:textId="77777777" w:rsidR="0076630D" w:rsidRDefault="00D7272D">
      <w:pPr>
        <w:ind w:firstLine="420"/>
        <w:rPr>
          <w:rFonts w:ascii="微软雅黑" w:eastAsia="微软雅黑" w:hAnsi="微软雅黑"/>
        </w:rPr>
      </w:pPr>
      <w:r>
        <w:rPr>
          <w:rFonts w:ascii="微软雅黑" w:eastAsia="微软雅黑" w:hAnsi="微软雅黑" w:hint="eastAsia"/>
        </w:rPr>
        <w:t>如果</w:t>
      </w:r>
      <w:r>
        <w:rPr>
          <w:rFonts w:ascii="微软雅黑" w:eastAsia="微软雅黑" w:hAnsi="微软雅黑"/>
        </w:rPr>
        <w:t>攻击者在短时间内向</w:t>
      </w:r>
      <w:r>
        <w:rPr>
          <w:rFonts w:ascii="微软雅黑" w:eastAsia="微软雅黑" w:hAnsi="微软雅黑" w:hint="eastAsia"/>
        </w:rPr>
        <w:t>交换机</w:t>
      </w:r>
      <w:r>
        <w:rPr>
          <w:rFonts w:ascii="微软雅黑" w:eastAsia="微软雅黑" w:hAnsi="微软雅黑"/>
        </w:rPr>
        <w:t>发送大量的ICMP相应请求报文，使交换机忙于回复这些请求，会造成交换机负担过重而不能处理正常</w:t>
      </w:r>
      <w:r>
        <w:rPr>
          <w:rFonts w:ascii="微软雅黑" w:eastAsia="微软雅黑" w:hAnsi="微软雅黑" w:hint="eastAsia"/>
        </w:rPr>
        <w:t>的</w:t>
      </w:r>
      <w:r>
        <w:rPr>
          <w:rFonts w:ascii="微软雅黑" w:eastAsia="微软雅黑" w:hAnsi="微软雅黑"/>
        </w:rPr>
        <w:t>业务。</w:t>
      </w:r>
    </w:p>
    <w:p w14:paraId="781E8897" w14:textId="77777777" w:rsidR="0076630D" w:rsidRDefault="00D7272D">
      <w:pPr>
        <w:ind w:firstLine="420"/>
        <w:rPr>
          <w:rFonts w:ascii="微软雅黑" w:eastAsia="微软雅黑" w:hAnsi="微软雅黑"/>
        </w:rPr>
      </w:pPr>
      <w:r>
        <w:rPr>
          <w:rFonts w:ascii="微软雅黑" w:eastAsia="微软雅黑" w:hAnsi="微软雅黑" w:hint="eastAsia"/>
        </w:rPr>
        <w:t>为了</w:t>
      </w:r>
      <w:r>
        <w:rPr>
          <w:rFonts w:ascii="微软雅黑" w:eastAsia="微软雅黑" w:hAnsi="微软雅黑"/>
        </w:rPr>
        <w:t>避免</w:t>
      </w:r>
      <w:r>
        <w:rPr>
          <w:rFonts w:ascii="微软雅黑" w:eastAsia="微软雅黑" w:hAnsi="微软雅黑" w:hint="eastAsia"/>
        </w:rPr>
        <w:t>ICMP泛洪攻击，可以在交换机上配置ICMP泛洪攻击防范功能。交换机上配置ICMP泛洪攻击防范功能，通过限制ICMP报文的速率来防范ICMP泛洪攻击。</w:t>
      </w:r>
    </w:p>
    <w:p w14:paraId="466AF31B" w14:textId="77777777" w:rsidR="0076630D" w:rsidRDefault="0076630D">
      <w:pPr>
        <w:rPr>
          <w:rFonts w:ascii="微软雅黑" w:eastAsia="微软雅黑" w:hAnsi="微软雅黑"/>
        </w:rPr>
      </w:pPr>
    </w:p>
    <w:p w14:paraId="0FFD1C2B" w14:textId="77777777" w:rsidR="0076630D" w:rsidRDefault="00D7272D">
      <w:pPr>
        <w:rPr>
          <w:rFonts w:ascii="微软雅黑" w:eastAsia="微软雅黑" w:hAnsi="微软雅黑"/>
        </w:rPr>
      </w:pPr>
      <w:r>
        <w:rPr>
          <w:rFonts w:ascii="微软雅黑" w:eastAsia="微软雅黑" w:hAnsi="微软雅黑" w:hint="eastAsia"/>
        </w:rPr>
        <w:t>【配置参数】</w:t>
      </w:r>
    </w:p>
    <w:p w14:paraId="7C2E4A6D" w14:textId="77777777" w:rsidR="0076630D" w:rsidRDefault="00D7272D">
      <w:pPr>
        <w:rPr>
          <w:rFonts w:ascii="微软雅黑" w:eastAsia="微软雅黑" w:hAnsi="微软雅黑"/>
          <w:b/>
        </w:rPr>
      </w:pPr>
      <w:r>
        <w:rPr>
          <w:rFonts w:ascii="微软雅黑" w:eastAsia="微软雅黑" w:hAnsi="微软雅黑" w:hint="eastAsia"/>
          <w:b/>
        </w:rPr>
        <w:t>畸形报文攻击防范</w:t>
      </w:r>
      <w:r>
        <w:rPr>
          <w:rFonts w:ascii="微软雅黑" w:eastAsia="微软雅黑" w:hAnsi="微软雅黑"/>
          <w:b/>
        </w:rPr>
        <w:t>：</w:t>
      </w:r>
    </w:p>
    <w:p w14:paraId="16EA2944" w14:textId="77777777"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hint="eastAsia"/>
        </w:rPr>
        <w:t>Land</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当报文</w:t>
      </w:r>
      <w:r>
        <w:rPr>
          <w:rFonts w:ascii="微软雅黑" w:eastAsia="微软雅黑" w:hAnsi="微软雅黑"/>
        </w:rPr>
        <w:t>中的源地址和目的地址一致时，</w:t>
      </w:r>
      <w:r>
        <w:rPr>
          <w:rFonts w:ascii="微软雅黑" w:eastAsia="微软雅黑" w:hAnsi="微软雅黑" w:hint="eastAsia"/>
        </w:rPr>
        <w:t>认为</w:t>
      </w:r>
      <w:r>
        <w:rPr>
          <w:rFonts w:ascii="微软雅黑" w:eastAsia="微软雅黑" w:hAnsi="微软雅黑"/>
        </w:rPr>
        <w:t>是</w:t>
      </w:r>
      <w:r>
        <w:rPr>
          <w:rFonts w:ascii="微软雅黑" w:eastAsia="微软雅黑" w:hAnsi="微软雅黑" w:hint="eastAsia"/>
        </w:rPr>
        <w:t>畸形</w:t>
      </w:r>
      <w:r>
        <w:rPr>
          <w:rFonts w:ascii="微软雅黑" w:eastAsia="微软雅黑" w:hAnsi="微软雅黑"/>
        </w:rPr>
        <w:t>报文攻击</w:t>
      </w:r>
      <w:r>
        <w:rPr>
          <w:rFonts w:ascii="微软雅黑" w:eastAsia="微软雅黑" w:hAnsi="微软雅黑" w:hint="eastAsia"/>
        </w:rPr>
        <w:t>。</w:t>
      </w:r>
      <w:r>
        <w:rPr>
          <w:rFonts w:ascii="微软雅黑" w:eastAsia="微软雅黑" w:hAnsi="微软雅黑"/>
        </w:rPr>
        <w:t>设置是否</w:t>
      </w:r>
      <w:r>
        <w:rPr>
          <w:rFonts w:ascii="微软雅黑" w:eastAsia="微软雅黑" w:hAnsi="微软雅黑" w:hint="eastAsia"/>
        </w:rPr>
        <w:t>丢弃</w:t>
      </w:r>
      <w:r>
        <w:rPr>
          <w:rFonts w:ascii="微软雅黑" w:eastAsia="微软雅黑" w:hAnsi="微软雅黑"/>
        </w:rPr>
        <w:t>该报文</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关闭</w:t>
      </w:r>
      <w:r>
        <w:rPr>
          <w:rFonts w:ascii="微软雅黑" w:eastAsia="微软雅黑" w:hAnsi="微软雅黑"/>
        </w:rPr>
        <w:t>。</w:t>
      </w:r>
    </w:p>
    <w:p w14:paraId="303DDE4F" w14:textId="77777777"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rPr>
        <w:t>Smurf Attack：【</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设备通过</w:t>
      </w:r>
      <w:r>
        <w:rPr>
          <w:rFonts w:ascii="微软雅黑" w:eastAsia="微软雅黑" w:hAnsi="微软雅黑"/>
        </w:rPr>
        <w:t>检测ICMP请求报文的目标</w:t>
      </w:r>
      <w:r>
        <w:rPr>
          <w:rFonts w:ascii="微软雅黑" w:eastAsia="微软雅黑" w:hAnsi="微软雅黑" w:hint="eastAsia"/>
        </w:rPr>
        <w:t>IPv</w:t>
      </w:r>
      <w:r>
        <w:rPr>
          <w:rFonts w:ascii="微软雅黑" w:eastAsia="微软雅黑" w:hAnsi="微软雅黑"/>
        </w:rPr>
        <w:t>4地址是</w:t>
      </w:r>
      <w:r>
        <w:rPr>
          <w:rFonts w:ascii="微软雅黑" w:eastAsia="微软雅黑" w:hAnsi="微软雅黑" w:hint="eastAsia"/>
        </w:rPr>
        <w:t>广播</w:t>
      </w:r>
      <w:r>
        <w:rPr>
          <w:rFonts w:ascii="微软雅黑" w:eastAsia="微软雅黑" w:hAnsi="微软雅黑"/>
        </w:rPr>
        <w:t>地址或子网广播地址时，</w:t>
      </w:r>
      <w:r>
        <w:rPr>
          <w:rFonts w:ascii="微软雅黑" w:eastAsia="微软雅黑" w:hAnsi="微软雅黑" w:hint="eastAsia"/>
        </w:rPr>
        <w:t>设置</w:t>
      </w:r>
      <w:r>
        <w:rPr>
          <w:rFonts w:ascii="微软雅黑" w:eastAsia="微软雅黑" w:hAnsi="微软雅黑"/>
        </w:rPr>
        <w:t>是否丢弃该报文来避免Smurf攻击</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关闭，开启后</w:t>
      </w:r>
      <w:r>
        <w:rPr>
          <w:rFonts w:ascii="微软雅黑" w:eastAsia="微软雅黑" w:hAnsi="微软雅黑"/>
        </w:rPr>
        <w:t>需配置</w:t>
      </w:r>
      <w:r>
        <w:rPr>
          <w:rFonts w:ascii="微软雅黑" w:eastAsia="微软雅黑" w:hAnsi="微软雅黑" w:hint="eastAsia"/>
        </w:rPr>
        <w:t>目标地址</w:t>
      </w:r>
      <w:r>
        <w:rPr>
          <w:rFonts w:ascii="微软雅黑" w:eastAsia="微软雅黑" w:hAnsi="微软雅黑"/>
        </w:rPr>
        <w:t>的掩码</w:t>
      </w:r>
      <w:r>
        <w:rPr>
          <w:rFonts w:ascii="微软雅黑" w:eastAsia="微软雅黑" w:hAnsi="微软雅黑" w:hint="eastAsia"/>
        </w:rPr>
        <w:t>长度</w:t>
      </w:r>
      <w:r>
        <w:rPr>
          <w:rFonts w:ascii="微软雅黑" w:eastAsia="微软雅黑" w:hAnsi="微软雅黑"/>
        </w:rPr>
        <w:t>。</w:t>
      </w:r>
    </w:p>
    <w:p w14:paraId="508656EA" w14:textId="77777777" w:rsidR="0076630D" w:rsidRDefault="00D7272D" w:rsidP="00B10728">
      <w:pPr>
        <w:pStyle w:val="af2"/>
        <w:numPr>
          <w:ilvl w:val="0"/>
          <w:numId w:val="378"/>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掩码</w:t>
      </w:r>
      <w:r>
        <w:rPr>
          <w:rFonts w:ascii="微软雅黑" w:eastAsia="微软雅黑" w:hAnsi="微软雅黑"/>
        </w:rPr>
        <w:t>长度：【</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设备检测ICMP请求报文的目标</w:t>
      </w:r>
      <w:r>
        <w:rPr>
          <w:rFonts w:ascii="微软雅黑" w:eastAsia="微软雅黑" w:hAnsi="微软雅黑" w:hint="eastAsia"/>
        </w:rPr>
        <w:t>地址</w:t>
      </w:r>
      <w:r>
        <w:rPr>
          <w:rFonts w:ascii="微软雅黑" w:eastAsia="微软雅黑" w:hAnsi="微软雅黑"/>
        </w:rPr>
        <w:t>的掩码长度，取值范围为</w:t>
      </w:r>
      <w:r>
        <w:rPr>
          <w:rFonts w:ascii="微软雅黑" w:eastAsia="微软雅黑" w:hAnsi="微软雅黑" w:hint="eastAsia"/>
        </w:rPr>
        <w:t>0-32，</w:t>
      </w:r>
      <w:r>
        <w:rPr>
          <w:rFonts w:ascii="微软雅黑" w:eastAsia="微软雅黑" w:hAnsi="微软雅黑"/>
        </w:rPr>
        <w:t>默认</w:t>
      </w:r>
      <w:r>
        <w:rPr>
          <w:rFonts w:ascii="微软雅黑" w:eastAsia="微软雅黑" w:hAnsi="微软雅黑" w:hint="eastAsia"/>
        </w:rPr>
        <w:t>0。</w:t>
      </w:r>
    </w:p>
    <w:p w14:paraId="4CC11D28" w14:textId="77777777"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hint="eastAsia"/>
        </w:rPr>
        <w:t>TCP</w:t>
      </w:r>
      <w:r>
        <w:rPr>
          <w:rFonts w:ascii="微软雅黑" w:eastAsia="微软雅黑" w:hAnsi="微软雅黑"/>
        </w:rPr>
        <w:t xml:space="preserve"> SYN-RST Attack：【</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TCP标志位</w:t>
      </w:r>
      <w:r>
        <w:rPr>
          <w:rFonts w:ascii="微软雅黑" w:eastAsia="微软雅黑" w:hAnsi="微软雅黑"/>
        </w:rPr>
        <w:t>非法攻击，</w:t>
      </w:r>
      <w:r>
        <w:rPr>
          <w:rFonts w:ascii="微软雅黑" w:eastAsia="微软雅黑" w:hAnsi="微软雅黑" w:hint="eastAsia"/>
        </w:rPr>
        <w:t>设备检测到</w:t>
      </w:r>
      <w:r>
        <w:rPr>
          <w:rFonts w:ascii="微软雅黑" w:eastAsia="微软雅黑" w:hAnsi="微软雅黑"/>
        </w:rPr>
        <w:t>TCP报文中SYN-RST设为</w:t>
      </w:r>
      <w:r>
        <w:rPr>
          <w:rFonts w:ascii="微软雅黑" w:eastAsia="微软雅黑" w:hAnsi="微软雅黑" w:hint="eastAsia"/>
        </w:rPr>
        <w:t>1时</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开启TCP</w:t>
      </w:r>
      <w:r>
        <w:rPr>
          <w:rFonts w:ascii="微软雅黑" w:eastAsia="微软雅黑" w:hAnsi="微软雅黑"/>
        </w:rPr>
        <w:t xml:space="preserve"> SYN-RST攻击</w:t>
      </w:r>
      <w:r>
        <w:rPr>
          <w:rFonts w:ascii="微软雅黑" w:eastAsia="微软雅黑" w:hAnsi="微软雅黑" w:hint="eastAsia"/>
        </w:rPr>
        <w:t>防范，</w:t>
      </w:r>
      <w:r>
        <w:rPr>
          <w:rFonts w:ascii="微软雅黑" w:eastAsia="微软雅黑" w:hAnsi="微软雅黑"/>
        </w:rPr>
        <w:t>默认</w:t>
      </w:r>
      <w:r>
        <w:rPr>
          <w:rFonts w:ascii="微软雅黑" w:eastAsia="微软雅黑" w:hAnsi="微软雅黑" w:hint="eastAsia"/>
        </w:rPr>
        <w:t>关闭</w:t>
      </w:r>
      <w:r>
        <w:rPr>
          <w:rFonts w:ascii="微软雅黑" w:eastAsia="微软雅黑" w:hAnsi="微软雅黑"/>
        </w:rPr>
        <w:t>。</w:t>
      </w:r>
    </w:p>
    <w:p w14:paraId="278872AE" w14:textId="77777777"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hint="eastAsia"/>
        </w:rPr>
        <w:t>TCP</w:t>
      </w:r>
      <w:r>
        <w:rPr>
          <w:rFonts w:ascii="微软雅黑" w:eastAsia="微软雅黑" w:hAnsi="微软雅黑"/>
        </w:rPr>
        <w:t xml:space="preserve"> SYN-FIN Attack：【</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TCP标志位</w:t>
      </w:r>
      <w:r>
        <w:rPr>
          <w:rFonts w:ascii="微软雅黑" w:eastAsia="微软雅黑" w:hAnsi="微软雅黑"/>
        </w:rPr>
        <w:t>非法攻击，</w:t>
      </w:r>
      <w:r>
        <w:rPr>
          <w:rFonts w:ascii="微软雅黑" w:eastAsia="微软雅黑" w:hAnsi="微软雅黑" w:hint="eastAsia"/>
        </w:rPr>
        <w:t>设备检测</w:t>
      </w:r>
      <w:r>
        <w:rPr>
          <w:rFonts w:ascii="微软雅黑" w:eastAsia="微软雅黑" w:hAnsi="微软雅黑"/>
        </w:rPr>
        <w:t>到TCP报文中SYN-FIN设为</w:t>
      </w:r>
      <w:r>
        <w:rPr>
          <w:rFonts w:ascii="微软雅黑" w:eastAsia="微软雅黑" w:hAnsi="微软雅黑" w:hint="eastAsia"/>
        </w:rPr>
        <w:t>1时</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是否开启TCP SYN-FIN攻击防范</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关闭</w:t>
      </w:r>
      <w:r>
        <w:rPr>
          <w:rFonts w:ascii="微软雅黑" w:eastAsia="微软雅黑" w:hAnsi="微软雅黑"/>
        </w:rPr>
        <w:t>。</w:t>
      </w:r>
    </w:p>
    <w:p w14:paraId="38A44D4F" w14:textId="77777777"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hint="eastAsia"/>
        </w:rPr>
        <w:t>TCP</w:t>
      </w:r>
      <w:r>
        <w:rPr>
          <w:rFonts w:ascii="微软雅黑" w:eastAsia="微软雅黑" w:hAnsi="微软雅黑"/>
        </w:rPr>
        <w:t xml:space="preserve"> X-Mass Scan Attack：【</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TCP标志位</w:t>
      </w:r>
      <w:r>
        <w:rPr>
          <w:rFonts w:ascii="微软雅黑" w:eastAsia="微软雅黑" w:hAnsi="微软雅黑"/>
        </w:rPr>
        <w:t>非法攻击，</w:t>
      </w:r>
      <w:r>
        <w:rPr>
          <w:rFonts w:ascii="微软雅黑" w:eastAsia="微软雅黑" w:hAnsi="微软雅黑" w:hint="eastAsia"/>
        </w:rPr>
        <w:t>设备检测</w:t>
      </w:r>
      <w:r>
        <w:rPr>
          <w:rFonts w:ascii="微软雅黑" w:eastAsia="微软雅黑" w:hAnsi="微软雅黑"/>
        </w:rPr>
        <w:t>到TCP</w:t>
      </w:r>
      <w:r>
        <w:rPr>
          <w:rFonts w:ascii="微软雅黑" w:eastAsia="微软雅黑" w:hAnsi="微软雅黑" w:hint="eastAsia"/>
        </w:rPr>
        <w:t>报文中</w:t>
      </w:r>
      <w:r>
        <w:rPr>
          <w:rFonts w:ascii="微软雅黑" w:eastAsia="微软雅黑" w:hAnsi="微软雅黑"/>
        </w:rPr>
        <w:t>序列号为</w:t>
      </w:r>
      <w:r>
        <w:rPr>
          <w:rFonts w:ascii="微软雅黑" w:eastAsia="微软雅黑" w:hAnsi="微软雅黑" w:hint="eastAsia"/>
        </w:rPr>
        <w:t>0，FIN/URG/PSH</w:t>
      </w:r>
      <w:r>
        <w:rPr>
          <w:rFonts w:ascii="微软雅黑" w:eastAsia="微软雅黑" w:hAnsi="微软雅黑"/>
        </w:rPr>
        <w:t>均设为</w:t>
      </w:r>
      <w:r>
        <w:rPr>
          <w:rFonts w:ascii="微软雅黑" w:eastAsia="微软雅黑" w:hAnsi="微软雅黑" w:hint="eastAsia"/>
        </w:rPr>
        <w:t>1时，设置</w:t>
      </w:r>
      <w:r>
        <w:rPr>
          <w:rFonts w:ascii="微软雅黑" w:eastAsia="微软雅黑" w:hAnsi="微软雅黑"/>
        </w:rPr>
        <w:t>是否开启TCP X-Mass</w:t>
      </w:r>
      <w:r>
        <w:rPr>
          <w:rFonts w:ascii="微软雅黑" w:eastAsia="微软雅黑" w:hAnsi="微软雅黑" w:hint="eastAsia"/>
        </w:rPr>
        <w:t>扫描</w:t>
      </w:r>
      <w:r>
        <w:rPr>
          <w:rFonts w:ascii="微软雅黑" w:eastAsia="微软雅黑" w:hAnsi="微软雅黑"/>
        </w:rPr>
        <w:t>攻击防范，默认</w:t>
      </w:r>
      <w:r>
        <w:rPr>
          <w:rFonts w:ascii="微软雅黑" w:eastAsia="微软雅黑" w:hAnsi="微软雅黑" w:hint="eastAsia"/>
        </w:rPr>
        <w:t>关闭</w:t>
      </w:r>
      <w:r>
        <w:rPr>
          <w:rFonts w:ascii="微软雅黑" w:eastAsia="微软雅黑" w:hAnsi="微软雅黑"/>
        </w:rPr>
        <w:t>。</w:t>
      </w:r>
    </w:p>
    <w:p w14:paraId="1236B036" w14:textId="77777777"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hint="eastAsia"/>
        </w:rPr>
        <w:t>TCP</w:t>
      </w:r>
      <w:r>
        <w:rPr>
          <w:rFonts w:ascii="微软雅黑" w:eastAsia="微软雅黑" w:hAnsi="微软雅黑"/>
        </w:rPr>
        <w:t xml:space="preserve"> SYN Nonack Sport Attack：</w:t>
      </w:r>
      <w:r>
        <w:rPr>
          <w:rFonts w:ascii="微软雅黑" w:eastAsia="微软雅黑" w:hAnsi="微软雅黑" w:hint="eastAsia"/>
        </w:rPr>
        <w:t>【开关】设备检测</w:t>
      </w:r>
      <w:r>
        <w:rPr>
          <w:rFonts w:ascii="微软雅黑" w:eastAsia="微软雅黑" w:hAnsi="微软雅黑"/>
        </w:rPr>
        <w:t>达到TCP报文中SYN=land ack=0</w:t>
      </w:r>
      <w:r>
        <w:rPr>
          <w:rFonts w:ascii="微软雅黑" w:eastAsia="微软雅黑" w:hAnsi="微软雅黑" w:hint="eastAsia"/>
        </w:rPr>
        <w:t>，</w:t>
      </w:r>
      <w:r>
        <w:rPr>
          <w:rFonts w:ascii="微软雅黑" w:eastAsia="微软雅黑" w:hAnsi="微软雅黑"/>
        </w:rPr>
        <w:t>并且sport(</w:t>
      </w:r>
      <w:r>
        <w:rPr>
          <w:rFonts w:ascii="微软雅黑" w:eastAsia="微软雅黑" w:hAnsi="微软雅黑" w:hint="eastAsia"/>
        </w:rPr>
        <w:t>源端口</w:t>
      </w:r>
      <w:r>
        <w:rPr>
          <w:rFonts w:ascii="微软雅黑" w:eastAsia="微软雅黑" w:hAnsi="微软雅黑"/>
        </w:rPr>
        <w:t>)小于</w:t>
      </w:r>
      <w:r>
        <w:rPr>
          <w:rFonts w:ascii="微软雅黑" w:eastAsia="微软雅黑" w:hAnsi="微软雅黑" w:hint="eastAsia"/>
        </w:rPr>
        <w:t>1024的</w:t>
      </w:r>
      <w:r>
        <w:rPr>
          <w:rFonts w:ascii="微软雅黑" w:eastAsia="微软雅黑" w:hAnsi="微软雅黑"/>
        </w:rPr>
        <w:t>报文时，设置是否直接丢弃该报文，默认</w:t>
      </w:r>
      <w:r>
        <w:rPr>
          <w:rFonts w:ascii="微软雅黑" w:eastAsia="微软雅黑" w:hAnsi="微软雅黑" w:hint="eastAsia"/>
        </w:rPr>
        <w:t>关闭</w:t>
      </w:r>
      <w:r>
        <w:rPr>
          <w:rFonts w:ascii="微软雅黑" w:eastAsia="微软雅黑" w:hAnsi="微软雅黑"/>
        </w:rPr>
        <w:t>。</w:t>
      </w:r>
    </w:p>
    <w:p w14:paraId="5712B94B" w14:textId="77777777"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hint="eastAsia"/>
        </w:rPr>
        <w:t>TCP</w:t>
      </w:r>
      <w:r>
        <w:rPr>
          <w:rFonts w:ascii="微软雅黑" w:eastAsia="微软雅黑" w:hAnsi="微软雅黑"/>
        </w:rPr>
        <w:t xml:space="preserve"> Null Scan Attack</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设备检测</w:t>
      </w:r>
      <w:r>
        <w:rPr>
          <w:rFonts w:ascii="微软雅黑" w:eastAsia="微软雅黑" w:hAnsi="微软雅黑"/>
        </w:rPr>
        <w:t>到TCP报文中序列号为</w:t>
      </w:r>
      <w:r>
        <w:rPr>
          <w:rFonts w:ascii="微软雅黑" w:eastAsia="微软雅黑" w:hAnsi="微软雅黑" w:hint="eastAsia"/>
        </w:rPr>
        <w:t>0，</w:t>
      </w:r>
      <w:r>
        <w:rPr>
          <w:rFonts w:ascii="微软雅黑" w:eastAsia="微软雅黑" w:hAnsi="微软雅黑"/>
        </w:rPr>
        <w:t>control-flags为</w:t>
      </w:r>
      <w:r>
        <w:rPr>
          <w:rFonts w:ascii="微软雅黑" w:eastAsia="微软雅黑" w:hAnsi="微软雅黑" w:hint="eastAsia"/>
        </w:rPr>
        <w:t>0，</w:t>
      </w:r>
      <w:r>
        <w:rPr>
          <w:rFonts w:ascii="微软雅黑" w:eastAsia="微软雅黑" w:hAnsi="微软雅黑"/>
        </w:rPr>
        <w:t>设置是否直接丢弃该报文，默认</w:t>
      </w:r>
      <w:r>
        <w:rPr>
          <w:rFonts w:ascii="微软雅黑" w:eastAsia="微软雅黑" w:hAnsi="微软雅黑" w:hint="eastAsia"/>
        </w:rPr>
        <w:t>关闭</w:t>
      </w:r>
      <w:r>
        <w:rPr>
          <w:rFonts w:ascii="微软雅黑" w:eastAsia="微软雅黑" w:hAnsi="微软雅黑"/>
        </w:rPr>
        <w:t>。</w:t>
      </w:r>
    </w:p>
    <w:p w14:paraId="045B5C80"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lastRenderedPageBreak/>
        <w:t>注：</w:t>
      </w:r>
      <w:r>
        <w:rPr>
          <w:rFonts w:ascii="微软雅黑" w:eastAsia="微软雅黑" w:hAnsi="微软雅黑" w:hint="eastAsia"/>
        </w:rPr>
        <w:t>上述5个</w:t>
      </w:r>
      <w:r>
        <w:rPr>
          <w:rFonts w:ascii="微软雅黑" w:eastAsia="微软雅黑" w:hAnsi="微软雅黑"/>
        </w:rPr>
        <w:t>TCP相关的配置</w:t>
      </w:r>
      <w:r>
        <w:rPr>
          <w:rFonts w:ascii="微软雅黑" w:eastAsia="微软雅黑" w:hAnsi="微软雅黑" w:hint="eastAsia"/>
        </w:rPr>
        <w:t>在</w:t>
      </w:r>
      <w:r>
        <w:rPr>
          <w:rFonts w:ascii="微软雅黑" w:eastAsia="微软雅黑" w:hAnsi="微软雅黑"/>
        </w:rPr>
        <w:t>交互设计上可以合并，内部分成TCP标志位非法攻击和其他两大类。</w:t>
      </w:r>
    </w:p>
    <w:p w14:paraId="3FF83D58" w14:textId="77777777"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hint="eastAsia"/>
        </w:rPr>
        <w:t>S</w:t>
      </w:r>
      <w:r>
        <w:rPr>
          <w:rFonts w:ascii="微软雅黑" w:eastAsia="微软雅黑" w:hAnsi="微软雅黑"/>
        </w:rPr>
        <w:t>MAC=</w:t>
      </w:r>
      <w:r>
        <w:rPr>
          <w:rFonts w:ascii="微软雅黑" w:eastAsia="微软雅黑" w:hAnsi="微软雅黑" w:hint="eastAsia"/>
        </w:rPr>
        <w:t>D</w:t>
      </w:r>
      <w:r>
        <w:rPr>
          <w:rFonts w:ascii="微软雅黑" w:eastAsia="微软雅黑" w:hAnsi="微软雅黑"/>
        </w:rPr>
        <w:t>MAC：</w:t>
      </w:r>
      <w:r>
        <w:rPr>
          <w:rFonts w:ascii="微软雅黑" w:eastAsia="微软雅黑" w:hAnsi="微软雅黑" w:hint="eastAsia"/>
        </w:rPr>
        <w:t>【开关】设备</w:t>
      </w:r>
      <w:r>
        <w:rPr>
          <w:rFonts w:ascii="微软雅黑" w:eastAsia="微软雅黑" w:hAnsi="微软雅黑"/>
        </w:rPr>
        <w:t>检测到二层的源MAC和目的MAC相等时，设置是否直接丢弃该报文，默认</w:t>
      </w:r>
      <w:r>
        <w:rPr>
          <w:rFonts w:ascii="微软雅黑" w:eastAsia="微软雅黑" w:hAnsi="微软雅黑" w:hint="eastAsia"/>
        </w:rPr>
        <w:t>关闭</w:t>
      </w:r>
      <w:r>
        <w:rPr>
          <w:rFonts w:ascii="微软雅黑" w:eastAsia="微软雅黑" w:hAnsi="微软雅黑"/>
        </w:rPr>
        <w:t>。</w:t>
      </w:r>
    </w:p>
    <w:p w14:paraId="31561E34" w14:textId="794D0754"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rPr>
        <w:t>ICMP Ping：【</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设备</w:t>
      </w:r>
      <w:r>
        <w:rPr>
          <w:rFonts w:ascii="微软雅黑" w:eastAsia="微软雅黑" w:hAnsi="微软雅黑"/>
        </w:rPr>
        <w:t>检测到ICMP Ping IPv4</w:t>
      </w:r>
      <w:r>
        <w:rPr>
          <w:rFonts w:ascii="微软雅黑" w:eastAsia="微软雅黑" w:hAnsi="微软雅黑" w:hint="eastAsia"/>
        </w:rPr>
        <w:t>报文</w:t>
      </w:r>
      <w:r w:rsidR="00C714AA">
        <w:rPr>
          <w:rFonts w:ascii="微软雅黑" w:eastAsia="微软雅黑" w:hAnsi="微软雅黑" w:hint="eastAsia"/>
        </w:rPr>
        <w:t>长度</w:t>
      </w:r>
      <w:r>
        <w:rPr>
          <w:rFonts w:ascii="微软雅黑" w:eastAsia="微软雅黑" w:hAnsi="微软雅黑"/>
        </w:rPr>
        <w:t>大于用户设置的</w:t>
      </w:r>
      <w:r w:rsidR="00C714AA">
        <w:rPr>
          <w:rFonts w:ascii="微软雅黑" w:eastAsia="微软雅黑" w:hAnsi="微软雅黑" w:hint="eastAsia"/>
        </w:rPr>
        <w:t>长度</w:t>
      </w:r>
      <w:r>
        <w:rPr>
          <w:rFonts w:ascii="微软雅黑" w:eastAsia="微软雅黑" w:hAnsi="微软雅黑"/>
        </w:rPr>
        <w:t>时，设置是否直接丢弃该报文，默认</w:t>
      </w:r>
      <w:r>
        <w:rPr>
          <w:rFonts w:ascii="微软雅黑" w:eastAsia="微软雅黑" w:hAnsi="微软雅黑" w:hint="eastAsia"/>
        </w:rPr>
        <w:t>关闭</w:t>
      </w:r>
      <w:r>
        <w:rPr>
          <w:rFonts w:ascii="微软雅黑" w:eastAsia="微软雅黑" w:hAnsi="微软雅黑"/>
        </w:rPr>
        <w:t>。开启</w:t>
      </w:r>
      <w:r>
        <w:rPr>
          <w:rFonts w:ascii="微软雅黑" w:eastAsia="微软雅黑" w:hAnsi="微软雅黑" w:hint="eastAsia"/>
        </w:rPr>
        <w:t>后</w:t>
      </w:r>
      <w:r>
        <w:rPr>
          <w:rFonts w:ascii="微软雅黑" w:eastAsia="微软雅黑" w:hAnsi="微软雅黑"/>
        </w:rPr>
        <w:t>，需配置Ping IPv4</w:t>
      </w:r>
      <w:r>
        <w:rPr>
          <w:rFonts w:ascii="微软雅黑" w:eastAsia="微软雅黑" w:hAnsi="微软雅黑" w:hint="eastAsia"/>
        </w:rPr>
        <w:t>报文</w:t>
      </w:r>
      <w:r>
        <w:rPr>
          <w:rFonts w:ascii="微软雅黑" w:eastAsia="微软雅黑" w:hAnsi="微软雅黑"/>
        </w:rPr>
        <w:t>的</w:t>
      </w:r>
      <w:r>
        <w:rPr>
          <w:rFonts w:ascii="微软雅黑" w:eastAsia="微软雅黑" w:hAnsi="微软雅黑" w:hint="eastAsia"/>
        </w:rPr>
        <w:t>有效载荷</w:t>
      </w:r>
      <w:r>
        <w:rPr>
          <w:rFonts w:ascii="微软雅黑" w:eastAsia="微软雅黑" w:hAnsi="微软雅黑"/>
        </w:rPr>
        <w:t>最大值。</w:t>
      </w:r>
    </w:p>
    <w:p w14:paraId="4FD1846F" w14:textId="128BB68B"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hint="eastAsia"/>
        </w:rPr>
        <w:t>ICMPv6</w:t>
      </w:r>
      <w:r>
        <w:rPr>
          <w:rFonts w:ascii="微软雅黑" w:eastAsia="微软雅黑" w:hAnsi="微软雅黑"/>
        </w:rPr>
        <w:t xml:space="preserve"> Ping：【</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设备</w:t>
      </w:r>
      <w:r>
        <w:rPr>
          <w:rFonts w:ascii="微软雅黑" w:eastAsia="微软雅黑" w:hAnsi="微软雅黑"/>
        </w:rPr>
        <w:t>检测到ICMP Ping IPv6</w:t>
      </w:r>
      <w:r>
        <w:rPr>
          <w:rFonts w:ascii="微软雅黑" w:eastAsia="微软雅黑" w:hAnsi="微软雅黑" w:hint="eastAsia"/>
        </w:rPr>
        <w:t>报文</w:t>
      </w:r>
      <w:r w:rsidR="00C714AA">
        <w:rPr>
          <w:rFonts w:ascii="微软雅黑" w:eastAsia="微软雅黑" w:hAnsi="微软雅黑" w:hint="eastAsia"/>
        </w:rPr>
        <w:t>长度</w:t>
      </w:r>
      <w:r>
        <w:rPr>
          <w:rFonts w:ascii="微软雅黑" w:eastAsia="微软雅黑" w:hAnsi="微软雅黑"/>
        </w:rPr>
        <w:t>大于用户设置的</w:t>
      </w:r>
      <w:r w:rsidR="00C714AA">
        <w:rPr>
          <w:rFonts w:ascii="微软雅黑" w:eastAsia="微软雅黑" w:hAnsi="微软雅黑" w:hint="eastAsia"/>
        </w:rPr>
        <w:t>长度</w:t>
      </w:r>
      <w:r>
        <w:rPr>
          <w:rFonts w:ascii="微软雅黑" w:eastAsia="微软雅黑" w:hAnsi="微软雅黑"/>
        </w:rPr>
        <w:t>时，设置是否直接丢弃该报文，默认</w:t>
      </w:r>
      <w:r>
        <w:rPr>
          <w:rFonts w:ascii="微软雅黑" w:eastAsia="微软雅黑" w:hAnsi="微软雅黑" w:hint="eastAsia"/>
        </w:rPr>
        <w:t>关闭</w:t>
      </w:r>
      <w:r>
        <w:rPr>
          <w:rFonts w:ascii="微软雅黑" w:eastAsia="微软雅黑" w:hAnsi="微软雅黑"/>
        </w:rPr>
        <w:t>。开启</w:t>
      </w:r>
      <w:r>
        <w:rPr>
          <w:rFonts w:ascii="微软雅黑" w:eastAsia="微软雅黑" w:hAnsi="微软雅黑" w:hint="eastAsia"/>
        </w:rPr>
        <w:t>后</w:t>
      </w:r>
      <w:r>
        <w:rPr>
          <w:rFonts w:ascii="微软雅黑" w:eastAsia="微软雅黑" w:hAnsi="微软雅黑"/>
        </w:rPr>
        <w:t>，需配置Ping IPv6</w:t>
      </w:r>
      <w:r>
        <w:rPr>
          <w:rFonts w:ascii="微软雅黑" w:eastAsia="微软雅黑" w:hAnsi="微软雅黑" w:hint="eastAsia"/>
        </w:rPr>
        <w:t>报文</w:t>
      </w:r>
      <w:r>
        <w:rPr>
          <w:rFonts w:ascii="微软雅黑" w:eastAsia="微软雅黑" w:hAnsi="微软雅黑"/>
        </w:rPr>
        <w:t>的</w:t>
      </w:r>
      <w:r>
        <w:rPr>
          <w:rFonts w:ascii="微软雅黑" w:eastAsia="微软雅黑" w:hAnsi="微软雅黑" w:hint="eastAsia"/>
        </w:rPr>
        <w:t>有效载荷</w:t>
      </w:r>
      <w:r>
        <w:rPr>
          <w:rFonts w:ascii="微软雅黑" w:eastAsia="微软雅黑" w:hAnsi="微软雅黑"/>
        </w:rPr>
        <w:t>最大值。</w:t>
      </w:r>
    </w:p>
    <w:p w14:paraId="33D28478"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交互设计</w:t>
      </w:r>
      <w:r>
        <w:rPr>
          <w:rFonts w:ascii="微软雅黑" w:eastAsia="微软雅黑" w:hAnsi="微软雅黑"/>
        </w:rPr>
        <w:t>上可以将这两者合并，做成</w:t>
      </w:r>
      <w:r>
        <w:rPr>
          <w:rFonts w:ascii="微软雅黑" w:eastAsia="微软雅黑" w:hAnsi="微软雅黑" w:hint="eastAsia"/>
        </w:rPr>
        <w:t>选择</w:t>
      </w:r>
      <w:r>
        <w:rPr>
          <w:rFonts w:ascii="微软雅黑" w:eastAsia="微软雅黑" w:hAnsi="微软雅黑"/>
        </w:rPr>
        <w:t>IPv4</w:t>
      </w:r>
      <w:r>
        <w:rPr>
          <w:rFonts w:ascii="微软雅黑" w:eastAsia="微软雅黑" w:hAnsi="微软雅黑" w:hint="eastAsia"/>
        </w:rPr>
        <w:t>和</w:t>
      </w:r>
      <w:r>
        <w:rPr>
          <w:rFonts w:ascii="微软雅黑" w:eastAsia="微软雅黑" w:hAnsi="微软雅黑"/>
        </w:rPr>
        <w:t>IPv6的形式</w:t>
      </w:r>
      <w:r>
        <w:rPr>
          <w:rFonts w:ascii="微软雅黑" w:eastAsia="微软雅黑" w:hAnsi="微软雅黑" w:hint="eastAsia"/>
        </w:rPr>
        <w:t>。</w:t>
      </w:r>
    </w:p>
    <w:p w14:paraId="2E30C9E2" w14:textId="14E6BBEE" w:rsidR="0076630D" w:rsidRDefault="00D7272D" w:rsidP="00B10728">
      <w:pPr>
        <w:pStyle w:val="af2"/>
        <w:numPr>
          <w:ilvl w:val="0"/>
          <w:numId w:val="378"/>
        </w:numPr>
        <w:ind w:firstLineChars="0"/>
        <w:rPr>
          <w:rFonts w:ascii="微软雅黑" w:eastAsia="微软雅黑" w:hAnsi="微软雅黑"/>
        </w:rPr>
      </w:pPr>
      <w:r>
        <w:rPr>
          <w:rFonts w:ascii="微软雅黑" w:eastAsia="微软雅黑" w:hAnsi="微软雅黑" w:hint="eastAsia"/>
        </w:rPr>
        <w:t>最大</w:t>
      </w:r>
      <w:r w:rsidR="00C714AA">
        <w:rPr>
          <w:rFonts w:ascii="微软雅黑" w:eastAsia="微软雅黑" w:hAnsi="微软雅黑" w:hint="eastAsia"/>
        </w:rPr>
        <w:t>长度</w:t>
      </w:r>
      <w:r>
        <w:rPr>
          <w:rFonts w:ascii="微软雅黑" w:eastAsia="微软雅黑" w:hAnsi="微软雅黑" w:hint="eastAsia"/>
        </w:rPr>
        <w:t xml:space="preserve"> (</w:t>
      </w:r>
      <w:r>
        <w:rPr>
          <w:rFonts w:ascii="微软雅黑" w:eastAsia="微软雅黑" w:hAnsi="微软雅黑"/>
        </w:rPr>
        <w:t>Byte</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-65535</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512。</w:t>
      </w:r>
    </w:p>
    <w:p w14:paraId="20BDB839" w14:textId="77777777" w:rsidR="0076630D" w:rsidRDefault="00D7272D">
      <w:pPr>
        <w:pStyle w:val="af2"/>
        <w:ind w:left="125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ICMP Ping、ICMPv6 Ping两者任</w:t>
      </w:r>
      <w:r>
        <w:rPr>
          <w:rFonts w:ascii="微软雅黑" w:eastAsia="微软雅黑" w:hAnsi="微软雅黑" w:hint="eastAsia"/>
        </w:rPr>
        <w:t>一</w:t>
      </w:r>
      <w:r>
        <w:rPr>
          <w:rFonts w:ascii="微软雅黑" w:eastAsia="微软雅黑" w:hAnsi="微软雅黑"/>
        </w:rPr>
        <w:t>开启，即可</w:t>
      </w:r>
      <w:r>
        <w:rPr>
          <w:rFonts w:ascii="微软雅黑" w:eastAsia="微软雅黑" w:hAnsi="微软雅黑" w:hint="eastAsia"/>
        </w:rPr>
        <w:t>配置</w:t>
      </w:r>
      <w:r>
        <w:rPr>
          <w:rFonts w:ascii="微软雅黑" w:eastAsia="微软雅黑" w:hAnsi="微软雅黑"/>
        </w:rPr>
        <w:t>。</w:t>
      </w:r>
    </w:p>
    <w:p w14:paraId="2951235F" w14:textId="77777777"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rPr>
        <w:t>IPv4 Ping of Death：【</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设备检测</w:t>
      </w:r>
      <w:r>
        <w:rPr>
          <w:rFonts w:ascii="微软雅黑" w:eastAsia="微软雅黑" w:hAnsi="微软雅黑"/>
        </w:rPr>
        <w:t>到报文长度大于</w:t>
      </w:r>
      <w:r>
        <w:rPr>
          <w:rFonts w:ascii="微软雅黑" w:eastAsia="微软雅黑" w:hAnsi="微软雅黑" w:hint="eastAsia"/>
        </w:rPr>
        <w:t>64</w:t>
      </w:r>
      <w:r>
        <w:rPr>
          <w:rFonts w:ascii="微软雅黑" w:eastAsia="微软雅黑" w:hAnsi="微软雅黑"/>
        </w:rPr>
        <w:t>k的报文时，设置是否直接</w:t>
      </w:r>
      <w:r>
        <w:rPr>
          <w:rFonts w:ascii="微软雅黑" w:eastAsia="微软雅黑" w:hAnsi="微软雅黑" w:hint="eastAsia"/>
        </w:rPr>
        <w:t>丢弃该报文</w:t>
      </w:r>
      <w:r>
        <w:rPr>
          <w:rFonts w:ascii="微软雅黑" w:eastAsia="微软雅黑" w:hAnsi="微软雅黑"/>
        </w:rPr>
        <w:t>，默认</w:t>
      </w:r>
      <w:r>
        <w:rPr>
          <w:rFonts w:ascii="微软雅黑" w:eastAsia="微软雅黑" w:hAnsi="微软雅黑" w:hint="eastAsia"/>
        </w:rPr>
        <w:t>关闭</w:t>
      </w:r>
      <w:r>
        <w:rPr>
          <w:rFonts w:ascii="微软雅黑" w:eastAsia="微软雅黑" w:hAnsi="微软雅黑"/>
        </w:rPr>
        <w:t>。</w:t>
      </w:r>
    </w:p>
    <w:p w14:paraId="28C6C3FD" w14:textId="77777777"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hint="eastAsia"/>
        </w:rPr>
        <w:t>TCP</w:t>
      </w:r>
      <w:r>
        <w:rPr>
          <w:rFonts w:ascii="微软雅黑" w:eastAsia="微软雅黑" w:hAnsi="微软雅黑"/>
        </w:rPr>
        <w:t xml:space="preserve"> Blat：</w:t>
      </w:r>
      <w:r>
        <w:rPr>
          <w:rFonts w:ascii="微软雅黑" w:eastAsia="微软雅黑" w:hAnsi="微软雅黑" w:hint="eastAsia"/>
        </w:rPr>
        <w:t>【开关】设备</w:t>
      </w:r>
      <w:r>
        <w:rPr>
          <w:rFonts w:ascii="微软雅黑" w:eastAsia="微软雅黑" w:hAnsi="微软雅黑"/>
        </w:rPr>
        <w:t>检测到TCP的源端口等于目的端口时，设置是否直接丢弃该报文，默认</w:t>
      </w:r>
      <w:r>
        <w:rPr>
          <w:rFonts w:ascii="微软雅黑" w:eastAsia="微软雅黑" w:hAnsi="微软雅黑" w:hint="eastAsia"/>
        </w:rPr>
        <w:t>关闭</w:t>
      </w:r>
      <w:r>
        <w:rPr>
          <w:rFonts w:ascii="微软雅黑" w:eastAsia="微软雅黑" w:hAnsi="微软雅黑"/>
        </w:rPr>
        <w:t>。</w:t>
      </w:r>
    </w:p>
    <w:p w14:paraId="6C597788" w14:textId="77777777" w:rsidR="0076630D" w:rsidRDefault="00D7272D" w:rsidP="00B10728">
      <w:pPr>
        <w:pStyle w:val="af2"/>
        <w:numPr>
          <w:ilvl w:val="0"/>
          <w:numId w:val="377"/>
        </w:numPr>
        <w:ind w:firstLineChars="0"/>
        <w:rPr>
          <w:rFonts w:ascii="微软雅黑" w:eastAsia="微软雅黑" w:hAnsi="微软雅黑"/>
        </w:rPr>
      </w:pPr>
      <w:r>
        <w:rPr>
          <w:rFonts w:ascii="微软雅黑" w:eastAsia="微软雅黑" w:hAnsi="微软雅黑" w:hint="eastAsia"/>
        </w:rPr>
        <w:t>UDP</w:t>
      </w:r>
      <w:r>
        <w:rPr>
          <w:rFonts w:ascii="微软雅黑" w:eastAsia="微软雅黑" w:hAnsi="微软雅黑"/>
        </w:rPr>
        <w:t xml:space="preserve"> Blat：</w:t>
      </w:r>
      <w:r>
        <w:rPr>
          <w:rFonts w:ascii="微软雅黑" w:eastAsia="微软雅黑" w:hAnsi="微软雅黑" w:hint="eastAsia"/>
        </w:rPr>
        <w:t>【开关】设备</w:t>
      </w:r>
      <w:r>
        <w:rPr>
          <w:rFonts w:ascii="微软雅黑" w:eastAsia="微软雅黑" w:hAnsi="微软雅黑"/>
        </w:rPr>
        <w:t>检测到UDP的源端口等于目的端口时，设置是否直接丢弃该报文，默认</w:t>
      </w:r>
      <w:r>
        <w:rPr>
          <w:rFonts w:ascii="微软雅黑" w:eastAsia="微软雅黑" w:hAnsi="微软雅黑" w:hint="eastAsia"/>
        </w:rPr>
        <w:t>关闭</w:t>
      </w:r>
      <w:r>
        <w:rPr>
          <w:rFonts w:ascii="微软雅黑" w:eastAsia="微软雅黑" w:hAnsi="微软雅黑"/>
        </w:rPr>
        <w:t>。</w:t>
      </w:r>
    </w:p>
    <w:p w14:paraId="3F4B8635"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TCP和</w:t>
      </w:r>
      <w:r>
        <w:rPr>
          <w:rFonts w:ascii="微软雅黑" w:eastAsia="微软雅黑" w:hAnsi="微软雅黑"/>
        </w:rPr>
        <w:t>UDP Blat</w:t>
      </w:r>
      <w:r>
        <w:rPr>
          <w:rFonts w:ascii="微软雅黑" w:eastAsia="微软雅黑" w:hAnsi="微软雅黑" w:hint="eastAsia"/>
        </w:rPr>
        <w:t>在</w:t>
      </w:r>
      <w:r>
        <w:rPr>
          <w:rFonts w:ascii="微软雅黑" w:eastAsia="微软雅黑" w:hAnsi="微软雅黑"/>
        </w:rPr>
        <w:t>交互设计上可以合并，做成</w:t>
      </w:r>
      <w:r>
        <w:rPr>
          <w:rFonts w:ascii="微软雅黑" w:eastAsia="微软雅黑" w:hAnsi="微软雅黑" w:hint="eastAsia"/>
        </w:rPr>
        <w:t>选择</w:t>
      </w:r>
      <w:r>
        <w:rPr>
          <w:rFonts w:ascii="微软雅黑" w:eastAsia="微软雅黑" w:hAnsi="微软雅黑"/>
        </w:rPr>
        <w:t>TCP和UDP的</w:t>
      </w:r>
      <w:r>
        <w:rPr>
          <w:rFonts w:ascii="微软雅黑" w:eastAsia="微软雅黑" w:hAnsi="微软雅黑" w:hint="eastAsia"/>
        </w:rPr>
        <w:t>形式</w:t>
      </w:r>
      <w:r>
        <w:rPr>
          <w:rFonts w:ascii="微软雅黑" w:eastAsia="微软雅黑" w:hAnsi="微软雅黑"/>
        </w:rPr>
        <w:t>。</w:t>
      </w:r>
    </w:p>
    <w:p w14:paraId="4F686503" w14:textId="77777777" w:rsidR="0076630D" w:rsidRDefault="00D7272D">
      <w:pPr>
        <w:rPr>
          <w:rFonts w:ascii="微软雅黑" w:eastAsia="微软雅黑" w:hAnsi="微软雅黑"/>
          <w:b/>
        </w:rPr>
      </w:pPr>
      <w:r>
        <w:rPr>
          <w:rFonts w:ascii="微软雅黑" w:eastAsia="微软雅黑" w:hAnsi="微软雅黑" w:hint="eastAsia"/>
          <w:b/>
        </w:rPr>
        <w:t>分片报文</w:t>
      </w:r>
      <w:r>
        <w:rPr>
          <w:rFonts w:ascii="微软雅黑" w:eastAsia="微软雅黑" w:hAnsi="微软雅黑"/>
          <w:b/>
        </w:rPr>
        <w:t>攻击防范</w:t>
      </w:r>
      <w:r>
        <w:rPr>
          <w:rFonts w:ascii="微软雅黑" w:eastAsia="微软雅黑" w:hAnsi="微软雅黑" w:hint="eastAsia"/>
          <w:b/>
        </w:rPr>
        <w:t>：</w:t>
      </w:r>
    </w:p>
    <w:p w14:paraId="72F8020C" w14:textId="77777777" w:rsidR="0076630D" w:rsidRDefault="00D7272D" w:rsidP="00B10728">
      <w:pPr>
        <w:pStyle w:val="af2"/>
        <w:numPr>
          <w:ilvl w:val="0"/>
          <w:numId w:val="379"/>
        </w:numPr>
        <w:ind w:firstLineChars="0"/>
        <w:rPr>
          <w:rFonts w:ascii="微软雅黑" w:eastAsia="微软雅黑" w:hAnsi="微软雅黑"/>
        </w:rPr>
      </w:pPr>
      <w:r>
        <w:rPr>
          <w:rFonts w:ascii="微软雅黑" w:eastAsia="微软雅黑" w:hAnsi="微软雅黑"/>
        </w:rPr>
        <w:t xml:space="preserve">ICMP </w:t>
      </w:r>
      <w:r>
        <w:rPr>
          <w:rFonts w:ascii="微软雅黑" w:eastAsia="微软雅黑" w:hAnsi="微软雅黑" w:hint="eastAsia"/>
        </w:rPr>
        <w:t>Fragment</w:t>
      </w:r>
      <w:r>
        <w:rPr>
          <w:rFonts w:ascii="微软雅黑" w:eastAsia="微软雅黑" w:hAnsi="微软雅黑"/>
        </w:rPr>
        <w:t>：</w:t>
      </w:r>
      <w:r>
        <w:rPr>
          <w:rFonts w:ascii="微软雅黑" w:eastAsia="微软雅黑" w:hAnsi="微软雅黑" w:hint="eastAsia"/>
        </w:rPr>
        <w:t>【开关】设备</w:t>
      </w:r>
      <w:r>
        <w:rPr>
          <w:rFonts w:ascii="微软雅黑" w:eastAsia="微软雅黑" w:hAnsi="微软雅黑"/>
        </w:rPr>
        <w:t>检测到ICMP报文分片，设置是否直接丢弃该报</w:t>
      </w:r>
      <w:r>
        <w:rPr>
          <w:rFonts w:ascii="微软雅黑" w:eastAsia="微软雅黑" w:hAnsi="微软雅黑"/>
        </w:rPr>
        <w:lastRenderedPageBreak/>
        <w:t>文，默认</w:t>
      </w:r>
      <w:r>
        <w:rPr>
          <w:rFonts w:ascii="微软雅黑" w:eastAsia="微软雅黑" w:hAnsi="微软雅黑" w:hint="eastAsia"/>
        </w:rPr>
        <w:t>关闭</w:t>
      </w:r>
      <w:r>
        <w:rPr>
          <w:rFonts w:ascii="微软雅黑" w:eastAsia="微软雅黑" w:hAnsi="微软雅黑"/>
        </w:rPr>
        <w:t>。</w:t>
      </w:r>
    </w:p>
    <w:p w14:paraId="2F737E05" w14:textId="77777777" w:rsidR="0076630D" w:rsidRDefault="00D7272D" w:rsidP="00B10728">
      <w:pPr>
        <w:pStyle w:val="af2"/>
        <w:numPr>
          <w:ilvl w:val="0"/>
          <w:numId w:val="379"/>
        </w:numPr>
        <w:ind w:firstLineChars="0"/>
        <w:rPr>
          <w:rFonts w:ascii="微软雅黑" w:eastAsia="微软雅黑" w:hAnsi="微软雅黑"/>
        </w:rPr>
      </w:pPr>
      <w:r>
        <w:rPr>
          <w:rFonts w:ascii="微软雅黑" w:eastAsia="微软雅黑" w:hAnsi="微软雅黑"/>
        </w:rPr>
        <w:t>IPv6 Min Fragment：【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设备</w:t>
      </w:r>
      <w:r>
        <w:rPr>
          <w:rFonts w:ascii="微软雅黑" w:eastAsia="微软雅黑" w:hAnsi="微软雅黑"/>
        </w:rPr>
        <w:t>检测到IPv6</w:t>
      </w:r>
      <w:r>
        <w:rPr>
          <w:rFonts w:ascii="微软雅黑" w:eastAsia="微软雅黑" w:hAnsi="微软雅黑" w:hint="eastAsia"/>
        </w:rPr>
        <w:t>报文</w:t>
      </w:r>
      <w:r>
        <w:rPr>
          <w:rFonts w:ascii="微软雅黑" w:eastAsia="微软雅黑" w:hAnsi="微软雅黑"/>
        </w:rPr>
        <w:t>分片</w:t>
      </w:r>
      <w:r>
        <w:rPr>
          <w:rFonts w:ascii="微软雅黑" w:eastAsia="微软雅黑" w:hAnsi="微软雅黑" w:hint="eastAsia"/>
        </w:rPr>
        <w:t>小于用户设置</w:t>
      </w:r>
      <w:r>
        <w:rPr>
          <w:rFonts w:ascii="微软雅黑" w:eastAsia="微软雅黑" w:hAnsi="微软雅黑"/>
        </w:rPr>
        <w:t>的值，设置是否直接丢弃该报文，默认</w:t>
      </w:r>
      <w:r>
        <w:rPr>
          <w:rFonts w:ascii="微软雅黑" w:eastAsia="微软雅黑" w:hAnsi="微软雅黑" w:hint="eastAsia"/>
        </w:rPr>
        <w:t>关闭</w:t>
      </w:r>
      <w:r>
        <w:rPr>
          <w:rFonts w:ascii="微软雅黑" w:eastAsia="微软雅黑" w:hAnsi="微软雅黑"/>
        </w:rPr>
        <w:t>。开启</w:t>
      </w:r>
      <w:r>
        <w:rPr>
          <w:rFonts w:ascii="微软雅黑" w:eastAsia="微软雅黑" w:hAnsi="微软雅黑" w:hint="eastAsia"/>
        </w:rPr>
        <w:t>后</w:t>
      </w:r>
      <w:r>
        <w:rPr>
          <w:rFonts w:ascii="微软雅黑" w:eastAsia="微软雅黑" w:hAnsi="微软雅黑"/>
        </w:rPr>
        <w:t>，</w:t>
      </w:r>
      <w:r>
        <w:rPr>
          <w:rFonts w:ascii="微软雅黑" w:eastAsia="微软雅黑" w:hAnsi="微软雅黑" w:hint="eastAsia"/>
        </w:rPr>
        <w:t>需要</w:t>
      </w:r>
      <w:r>
        <w:rPr>
          <w:rFonts w:ascii="微软雅黑" w:eastAsia="微软雅黑" w:hAnsi="微软雅黑"/>
        </w:rPr>
        <w:t>设置</w:t>
      </w:r>
      <w:r>
        <w:rPr>
          <w:rFonts w:ascii="微软雅黑" w:eastAsia="微软雅黑" w:hAnsi="微软雅黑" w:hint="eastAsia"/>
        </w:rPr>
        <w:t>IPv6</w:t>
      </w:r>
      <w:r>
        <w:rPr>
          <w:rFonts w:ascii="微软雅黑" w:eastAsia="微软雅黑" w:hAnsi="微软雅黑"/>
        </w:rPr>
        <w:t>报文分片的最小</w:t>
      </w:r>
      <w:r>
        <w:rPr>
          <w:rFonts w:ascii="微软雅黑" w:eastAsia="微软雅黑" w:hAnsi="微软雅黑" w:hint="eastAsia"/>
        </w:rPr>
        <w:t>长度</w:t>
      </w:r>
      <w:r>
        <w:rPr>
          <w:rFonts w:ascii="微软雅黑" w:eastAsia="微软雅黑" w:hAnsi="微软雅黑"/>
        </w:rPr>
        <w:t>。</w:t>
      </w:r>
    </w:p>
    <w:p w14:paraId="7CB662CD" w14:textId="77777777" w:rsidR="0076630D" w:rsidRDefault="00D7272D" w:rsidP="00B10728">
      <w:pPr>
        <w:pStyle w:val="af2"/>
        <w:numPr>
          <w:ilvl w:val="0"/>
          <w:numId w:val="378"/>
        </w:numPr>
        <w:ind w:firstLineChars="0"/>
        <w:rPr>
          <w:rFonts w:ascii="微软雅黑" w:eastAsia="微软雅黑" w:hAnsi="微软雅黑"/>
        </w:rPr>
      </w:pPr>
      <w:r>
        <w:rPr>
          <w:rFonts w:ascii="微软雅黑" w:eastAsia="微软雅黑" w:hAnsi="微软雅黑" w:hint="eastAsia"/>
        </w:rPr>
        <w:t>最小</w:t>
      </w:r>
      <w:r>
        <w:rPr>
          <w:rFonts w:ascii="微软雅黑" w:eastAsia="微软雅黑" w:hAnsi="微软雅黑"/>
        </w:rPr>
        <w:t>分片长度</w:t>
      </w:r>
      <w:r>
        <w:rPr>
          <w:rFonts w:ascii="微软雅黑" w:eastAsia="微软雅黑" w:hAnsi="微软雅黑" w:hint="eastAsia"/>
        </w:rPr>
        <w:t>/Minimum</w:t>
      </w:r>
      <w:r>
        <w:rPr>
          <w:rFonts w:ascii="微软雅黑" w:eastAsia="微软雅黑" w:hAnsi="微软雅黑"/>
        </w:rPr>
        <w:t xml:space="preserve"> Fragment (Byte)</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-65535</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1240。</w:t>
      </w:r>
    </w:p>
    <w:p w14:paraId="7BF93C45" w14:textId="77777777" w:rsidR="0076630D" w:rsidRDefault="00D7272D" w:rsidP="00B10728">
      <w:pPr>
        <w:pStyle w:val="af2"/>
        <w:numPr>
          <w:ilvl w:val="0"/>
          <w:numId w:val="379"/>
        </w:numPr>
        <w:ind w:firstLineChars="0"/>
        <w:rPr>
          <w:rFonts w:ascii="微软雅黑" w:eastAsia="微软雅黑" w:hAnsi="微软雅黑"/>
        </w:rPr>
      </w:pPr>
      <w:r>
        <w:rPr>
          <w:rFonts w:ascii="微软雅黑" w:eastAsia="微软雅黑" w:hAnsi="微软雅黑" w:hint="eastAsia"/>
        </w:rPr>
        <w:t>TCP</w:t>
      </w:r>
      <w:r>
        <w:rPr>
          <w:rFonts w:ascii="微软雅黑" w:eastAsia="微软雅黑" w:hAnsi="微软雅黑"/>
        </w:rPr>
        <w:t xml:space="preserve"> Fragment</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设备</w:t>
      </w:r>
      <w:r>
        <w:rPr>
          <w:rFonts w:ascii="微软雅黑" w:eastAsia="微软雅黑" w:hAnsi="微软雅黑"/>
        </w:rPr>
        <w:t>检测到TCP报文</w:t>
      </w:r>
      <w:r>
        <w:rPr>
          <w:rFonts w:ascii="微软雅黑" w:eastAsia="微软雅黑" w:hAnsi="微软雅黑" w:hint="eastAsia"/>
        </w:rPr>
        <w:t>分片</w:t>
      </w:r>
      <w:r>
        <w:rPr>
          <w:rFonts w:ascii="微软雅黑" w:eastAsia="微软雅黑" w:hAnsi="微软雅黑"/>
        </w:rPr>
        <w:t>，设置是否直接丢弃该报文，</w:t>
      </w:r>
      <w:r>
        <w:rPr>
          <w:rFonts w:ascii="微软雅黑" w:eastAsia="微软雅黑" w:hAnsi="微软雅黑" w:hint="eastAsia"/>
        </w:rPr>
        <w:t>其中</w:t>
      </w:r>
      <w:r>
        <w:rPr>
          <w:rFonts w:ascii="微软雅黑" w:eastAsia="微软雅黑" w:hAnsi="微软雅黑"/>
        </w:rPr>
        <w:t>IP有效负载长度减去IP标头</w:t>
      </w:r>
      <w:r>
        <w:rPr>
          <w:rFonts w:ascii="微软雅黑" w:eastAsia="微软雅黑" w:hAnsi="微软雅黑" w:hint="eastAsia"/>
        </w:rPr>
        <w:t>的</w:t>
      </w:r>
      <w:r>
        <w:rPr>
          <w:rFonts w:ascii="微软雅黑" w:eastAsia="微软雅黑" w:hAnsi="微软雅黑"/>
        </w:rPr>
        <w:t>值小于允许的最小TCP标头大小。默认</w:t>
      </w:r>
      <w:r>
        <w:rPr>
          <w:rFonts w:ascii="微软雅黑" w:eastAsia="微软雅黑" w:hAnsi="微软雅黑" w:hint="eastAsia"/>
        </w:rPr>
        <w:t>关闭</w:t>
      </w:r>
      <w:r>
        <w:rPr>
          <w:rFonts w:ascii="微软雅黑" w:eastAsia="微软雅黑" w:hAnsi="微软雅黑"/>
        </w:rPr>
        <w:t>。</w:t>
      </w: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TCP标头</w:t>
      </w:r>
      <w:r>
        <w:rPr>
          <w:rFonts w:ascii="微软雅黑" w:eastAsia="微软雅黑" w:hAnsi="微软雅黑"/>
        </w:rPr>
        <w:t>偏移量</w:t>
      </w:r>
      <w:r>
        <w:rPr>
          <w:rFonts w:ascii="微软雅黑" w:eastAsia="微软雅黑" w:hAnsi="微软雅黑" w:hint="eastAsia"/>
        </w:rPr>
        <w:t>默认</w:t>
      </w:r>
      <w:r>
        <w:rPr>
          <w:rFonts w:ascii="微软雅黑" w:eastAsia="微软雅黑" w:hAnsi="微软雅黑"/>
        </w:rPr>
        <w:t>为</w:t>
      </w:r>
      <w:r>
        <w:rPr>
          <w:rFonts w:ascii="微软雅黑" w:eastAsia="微软雅黑" w:hAnsi="微软雅黑" w:hint="eastAsia"/>
        </w:rPr>
        <w:t>1。</w:t>
      </w:r>
    </w:p>
    <w:p w14:paraId="238A0F31" w14:textId="77777777" w:rsidR="0076630D" w:rsidRDefault="00D7272D" w:rsidP="00B10728">
      <w:pPr>
        <w:pStyle w:val="af2"/>
        <w:numPr>
          <w:ilvl w:val="0"/>
          <w:numId w:val="379"/>
        </w:numPr>
        <w:ind w:firstLineChars="0"/>
        <w:rPr>
          <w:rFonts w:ascii="微软雅黑" w:eastAsia="微软雅黑" w:hAnsi="微软雅黑"/>
        </w:rPr>
      </w:pPr>
      <w:r>
        <w:rPr>
          <w:rFonts w:ascii="微软雅黑" w:eastAsia="微软雅黑" w:hAnsi="微软雅黑" w:hint="eastAsia"/>
        </w:rPr>
        <w:t>TCP</w:t>
      </w:r>
      <w:r>
        <w:rPr>
          <w:rFonts w:ascii="微软雅黑" w:eastAsia="微软雅黑" w:hAnsi="微软雅黑"/>
        </w:rPr>
        <w:t xml:space="preserve"> Min Hdr</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设备</w:t>
      </w:r>
      <w:r>
        <w:rPr>
          <w:rFonts w:ascii="微软雅黑" w:eastAsia="微软雅黑" w:hAnsi="微软雅黑"/>
        </w:rPr>
        <w:t>检测到TCP的报文头</w:t>
      </w:r>
      <w:r>
        <w:rPr>
          <w:rFonts w:ascii="微软雅黑" w:eastAsia="微软雅黑" w:hAnsi="微软雅黑" w:hint="eastAsia"/>
        </w:rPr>
        <w:t>+净</w:t>
      </w:r>
      <w:r>
        <w:rPr>
          <w:rFonts w:ascii="微软雅黑" w:eastAsia="微软雅黑" w:hAnsi="微软雅黑"/>
        </w:rPr>
        <w:t>荷</w:t>
      </w:r>
      <w:r>
        <w:rPr>
          <w:rFonts w:ascii="微软雅黑" w:eastAsia="微软雅黑" w:hAnsi="微软雅黑" w:hint="eastAsia"/>
        </w:rPr>
        <w:t>长度</w:t>
      </w:r>
      <w:r>
        <w:rPr>
          <w:rFonts w:ascii="微软雅黑" w:eastAsia="微软雅黑" w:hAnsi="微软雅黑"/>
        </w:rPr>
        <w:t>小于用户设置的</w:t>
      </w:r>
      <w:r>
        <w:rPr>
          <w:rFonts w:ascii="微软雅黑" w:eastAsia="微软雅黑" w:hAnsi="微软雅黑" w:hint="eastAsia"/>
        </w:rPr>
        <w:t>值</w:t>
      </w:r>
      <w:r>
        <w:rPr>
          <w:rFonts w:ascii="微软雅黑" w:eastAsia="微软雅黑" w:hAnsi="微软雅黑"/>
        </w:rPr>
        <w:t>时，设置</w:t>
      </w:r>
      <w:r>
        <w:rPr>
          <w:rFonts w:ascii="微软雅黑" w:eastAsia="微软雅黑" w:hAnsi="微软雅黑" w:hint="eastAsia"/>
        </w:rPr>
        <w:t>是否</w:t>
      </w:r>
      <w:r>
        <w:rPr>
          <w:rFonts w:ascii="微软雅黑" w:eastAsia="微软雅黑" w:hAnsi="微软雅黑"/>
        </w:rPr>
        <w:t>直接丢弃</w:t>
      </w:r>
      <w:r>
        <w:rPr>
          <w:rFonts w:ascii="微软雅黑" w:eastAsia="微软雅黑" w:hAnsi="微软雅黑" w:hint="eastAsia"/>
        </w:rPr>
        <w:t>该</w:t>
      </w:r>
      <w:r>
        <w:rPr>
          <w:rFonts w:ascii="微软雅黑" w:eastAsia="微软雅黑" w:hAnsi="微软雅黑"/>
        </w:rPr>
        <w:t>报文</w:t>
      </w:r>
      <w:r>
        <w:rPr>
          <w:rFonts w:ascii="微软雅黑" w:eastAsia="微软雅黑" w:hAnsi="微软雅黑" w:hint="eastAsia"/>
        </w:rPr>
        <w:t>，</w:t>
      </w:r>
      <w:r>
        <w:rPr>
          <w:rFonts w:ascii="微软雅黑" w:eastAsia="微软雅黑" w:hAnsi="微软雅黑"/>
        </w:rPr>
        <w:t>此举是为了防止TCP头部被切片，默认</w:t>
      </w:r>
      <w:r>
        <w:rPr>
          <w:rFonts w:ascii="微软雅黑" w:eastAsia="微软雅黑" w:hAnsi="微软雅黑" w:hint="eastAsia"/>
        </w:rPr>
        <w:t>关闭</w:t>
      </w:r>
      <w:r>
        <w:rPr>
          <w:rFonts w:ascii="微软雅黑" w:eastAsia="微软雅黑" w:hAnsi="微软雅黑"/>
        </w:rPr>
        <w:t>。开启后</w:t>
      </w:r>
      <w:r>
        <w:rPr>
          <w:rFonts w:ascii="微软雅黑" w:eastAsia="微软雅黑" w:hAnsi="微软雅黑" w:hint="eastAsia"/>
        </w:rPr>
        <w:t>，</w:t>
      </w:r>
      <w:r>
        <w:rPr>
          <w:rFonts w:ascii="微软雅黑" w:eastAsia="微软雅黑" w:hAnsi="微软雅黑"/>
        </w:rPr>
        <w:t>需设置TCP报文头最小的长度。</w:t>
      </w:r>
    </w:p>
    <w:p w14:paraId="0275827A" w14:textId="77777777" w:rsidR="0076630D" w:rsidRDefault="00D7272D" w:rsidP="00B10728">
      <w:pPr>
        <w:pStyle w:val="af2"/>
        <w:numPr>
          <w:ilvl w:val="0"/>
          <w:numId w:val="378"/>
        </w:numPr>
        <w:ind w:firstLineChars="0"/>
        <w:rPr>
          <w:rFonts w:ascii="微软雅黑" w:eastAsia="微软雅黑" w:hAnsi="微软雅黑"/>
        </w:rPr>
      </w:pPr>
      <w:r>
        <w:rPr>
          <w:rFonts w:ascii="微软雅黑" w:eastAsia="微软雅黑" w:hAnsi="微软雅黑" w:hint="eastAsia"/>
        </w:rPr>
        <w:t>最小</w:t>
      </w:r>
      <w:r>
        <w:rPr>
          <w:rFonts w:ascii="微软雅黑" w:eastAsia="微软雅黑" w:hAnsi="微软雅黑"/>
        </w:rPr>
        <w:t>报文头长度</w:t>
      </w:r>
      <w:r>
        <w:rPr>
          <w:rFonts w:ascii="微软雅黑" w:eastAsia="微软雅黑" w:hAnsi="微软雅黑" w:hint="eastAsia"/>
        </w:rPr>
        <w:t>/Minimum</w:t>
      </w:r>
      <w:r>
        <w:rPr>
          <w:rFonts w:ascii="微软雅黑" w:eastAsia="微软雅黑" w:hAnsi="微软雅黑"/>
        </w:rPr>
        <w:t xml:space="preserve"> Hdr (Byte)：【</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0</w:t>
      </w:r>
      <w:r>
        <w:rPr>
          <w:rFonts w:ascii="微软雅黑" w:eastAsia="微软雅黑" w:hAnsi="微软雅黑"/>
        </w:rPr>
        <w:t>-31</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20。</w:t>
      </w:r>
    </w:p>
    <w:p w14:paraId="711B3438" w14:textId="77777777" w:rsidR="0076630D" w:rsidRDefault="0076630D">
      <w:pPr>
        <w:rPr>
          <w:rFonts w:ascii="微软雅黑" w:eastAsia="微软雅黑" w:hAnsi="微软雅黑"/>
        </w:rPr>
      </w:pPr>
    </w:p>
    <w:p w14:paraId="3BAF4780" w14:textId="77777777" w:rsidR="0076630D" w:rsidRDefault="00D7272D">
      <w:pPr>
        <w:pStyle w:val="20"/>
        <w:numPr>
          <w:ilvl w:val="1"/>
          <w:numId w:val="1"/>
        </w:numPr>
        <w:rPr>
          <w:rFonts w:ascii="微软雅黑" w:eastAsia="微软雅黑" w:hAnsi="微软雅黑"/>
          <w:szCs w:val="24"/>
        </w:rPr>
      </w:pPr>
      <w:bookmarkStart w:id="431" w:name="_RADIUS(FP1C)"/>
      <w:bookmarkStart w:id="432" w:name="_Toc149138865"/>
      <w:bookmarkEnd w:id="431"/>
      <w:r>
        <w:rPr>
          <w:rFonts w:ascii="微软雅黑" w:eastAsia="微软雅黑" w:hAnsi="微软雅黑"/>
          <w:szCs w:val="24"/>
        </w:rPr>
        <w:t>RADIUS</w:t>
      </w:r>
      <w:r>
        <w:rPr>
          <w:rFonts w:ascii="微软雅黑" w:eastAsia="微软雅黑" w:hAnsi="微软雅黑"/>
          <w:color w:val="EEECE1" w:themeColor="background2"/>
          <w:highlight w:val="darkYellow"/>
        </w:rPr>
        <w:t>(FP1C)</w:t>
      </w:r>
      <w:bookmarkEnd w:id="432"/>
    </w:p>
    <w:p w14:paraId="4E56CD58" w14:textId="77777777" w:rsidR="0076630D" w:rsidRDefault="00D7272D">
      <w:pPr>
        <w:rPr>
          <w:rFonts w:ascii="微软雅黑" w:eastAsia="微软雅黑" w:hAnsi="微软雅黑"/>
        </w:rPr>
      </w:pPr>
      <w:r>
        <w:rPr>
          <w:rFonts w:ascii="微软雅黑" w:eastAsia="微软雅黑" w:hAnsi="微软雅黑" w:hint="eastAsia"/>
        </w:rPr>
        <w:t>【功能概述】</w:t>
      </w:r>
    </w:p>
    <w:p w14:paraId="73108C9F" w14:textId="77777777" w:rsidR="0076630D" w:rsidRDefault="00D7272D">
      <w:pPr>
        <w:ind w:firstLine="420"/>
        <w:rPr>
          <w:rFonts w:ascii="微软雅黑" w:eastAsia="微软雅黑" w:hAnsi="微软雅黑"/>
        </w:rPr>
      </w:pPr>
      <w:r>
        <w:rPr>
          <w:rFonts w:ascii="微软雅黑" w:eastAsia="微软雅黑" w:hAnsi="微软雅黑"/>
        </w:rPr>
        <w:t>RADIUS</w:t>
      </w:r>
      <w:r>
        <w:rPr>
          <w:rFonts w:ascii="微软雅黑" w:eastAsia="微软雅黑" w:hAnsi="微软雅黑" w:hint="eastAsia"/>
        </w:rPr>
        <w:t>是</w:t>
      </w:r>
      <w:r>
        <w:rPr>
          <w:rFonts w:ascii="微软雅黑" w:eastAsia="微软雅黑" w:hAnsi="微软雅黑"/>
        </w:rPr>
        <w:t>一种分布式的、客户端</w:t>
      </w:r>
      <w:r>
        <w:rPr>
          <w:rFonts w:ascii="微软雅黑" w:eastAsia="微软雅黑" w:hAnsi="微软雅黑" w:hint="eastAsia"/>
        </w:rPr>
        <w:t>/服务器</w:t>
      </w:r>
      <w:r>
        <w:rPr>
          <w:rFonts w:ascii="微软雅黑" w:eastAsia="微软雅黑" w:hAnsi="微软雅黑"/>
        </w:rPr>
        <w:t>结构的信息交互协议，能保护网络不受未授权访问的干扰，常应用在既要求较高安全性、又允许远程用户访问的各种网络环境中。该</w:t>
      </w:r>
      <w:r>
        <w:rPr>
          <w:rFonts w:ascii="微软雅黑" w:eastAsia="微软雅黑" w:hAnsi="微软雅黑" w:hint="eastAsia"/>
        </w:rPr>
        <w:t>协议</w:t>
      </w:r>
      <w:r>
        <w:rPr>
          <w:rFonts w:ascii="微软雅黑" w:eastAsia="微软雅黑" w:hAnsi="微软雅黑"/>
        </w:rPr>
        <w:t>定义了基于UDP的RADIUS报文格式及其传输机制，并规定目的UDP端口</w:t>
      </w:r>
      <w:r>
        <w:rPr>
          <w:rFonts w:ascii="微软雅黑" w:eastAsia="微软雅黑" w:hAnsi="微软雅黑" w:hint="eastAsia"/>
        </w:rPr>
        <w:t>1812、1813分别</w:t>
      </w:r>
      <w:r>
        <w:rPr>
          <w:rFonts w:ascii="微软雅黑" w:eastAsia="微软雅黑" w:hAnsi="微软雅黑"/>
        </w:rPr>
        <w:t>作为默认的认证、计费端口号。</w:t>
      </w:r>
    </w:p>
    <w:p w14:paraId="5CEF9FEE" w14:textId="77777777" w:rsidR="0076630D" w:rsidRDefault="00D7272D">
      <w:pPr>
        <w:ind w:firstLine="420"/>
        <w:rPr>
          <w:rFonts w:ascii="微软雅黑" w:eastAsia="微软雅黑" w:hAnsi="微软雅黑"/>
        </w:rPr>
      </w:pPr>
      <w:r>
        <w:rPr>
          <w:rFonts w:ascii="微软雅黑" w:eastAsia="微软雅黑" w:hAnsi="微软雅黑" w:hint="eastAsia"/>
        </w:rPr>
        <w:t>RADIU</w:t>
      </w:r>
      <w:r>
        <w:rPr>
          <w:rFonts w:ascii="微软雅黑" w:eastAsia="微软雅黑" w:hAnsi="微软雅黑"/>
        </w:rPr>
        <w:t>S通过认证授权来提供</w:t>
      </w:r>
      <w:r>
        <w:rPr>
          <w:rFonts w:ascii="微软雅黑" w:eastAsia="微软雅黑" w:hAnsi="微软雅黑" w:hint="eastAsia"/>
        </w:rPr>
        <w:t>接入</w:t>
      </w:r>
      <w:r>
        <w:rPr>
          <w:rFonts w:ascii="微软雅黑" w:eastAsia="微软雅黑" w:hAnsi="微软雅黑"/>
        </w:rPr>
        <w:t>服务，通过计费来</w:t>
      </w:r>
      <w:r>
        <w:rPr>
          <w:rFonts w:ascii="微软雅黑" w:eastAsia="微软雅黑" w:hAnsi="微软雅黑" w:hint="eastAsia"/>
        </w:rPr>
        <w:t>收集</w:t>
      </w:r>
      <w:r>
        <w:rPr>
          <w:rFonts w:ascii="微软雅黑" w:eastAsia="微软雅黑" w:hAnsi="微软雅黑"/>
        </w:rPr>
        <w:t>、记录用户对网络资源的使用。</w:t>
      </w:r>
      <w:r>
        <w:rPr>
          <w:rFonts w:ascii="微软雅黑" w:eastAsia="微软雅黑" w:hAnsi="微软雅黑"/>
        </w:rPr>
        <w:lastRenderedPageBreak/>
        <w:t>RADIUS</w:t>
      </w:r>
      <w:r>
        <w:rPr>
          <w:rFonts w:ascii="微软雅黑" w:eastAsia="微软雅黑" w:hAnsi="微软雅黑" w:hint="eastAsia"/>
        </w:rPr>
        <w:t>协议的</w:t>
      </w:r>
      <w:r>
        <w:rPr>
          <w:rFonts w:ascii="微软雅黑" w:eastAsia="微软雅黑" w:hAnsi="微软雅黑"/>
        </w:rPr>
        <w:t>主要</w:t>
      </w:r>
      <w:r>
        <w:rPr>
          <w:rFonts w:ascii="微软雅黑" w:eastAsia="微软雅黑" w:hAnsi="微软雅黑" w:hint="eastAsia"/>
        </w:rPr>
        <w:t>特征</w:t>
      </w:r>
      <w:r>
        <w:rPr>
          <w:rFonts w:ascii="微软雅黑" w:eastAsia="微软雅黑" w:hAnsi="微软雅黑"/>
        </w:rPr>
        <w:t>有：（</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客户端/服务器</w:t>
      </w:r>
      <w:r>
        <w:rPr>
          <w:rFonts w:ascii="微软雅黑" w:eastAsia="微软雅黑" w:hAnsi="微软雅黑"/>
        </w:rPr>
        <w:t>模式；（</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安全</w:t>
      </w:r>
      <w:r>
        <w:rPr>
          <w:rFonts w:ascii="微软雅黑" w:eastAsia="微软雅黑" w:hAnsi="微软雅黑"/>
        </w:rPr>
        <w:t>的消息交互机制；（</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良好</w:t>
      </w:r>
      <w:r>
        <w:rPr>
          <w:rFonts w:ascii="微软雅黑" w:eastAsia="微软雅黑" w:hAnsi="微软雅黑"/>
        </w:rPr>
        <w:t>的扩展性。</w:t>
      </w:r>
    </w:p>
    <w:p w14:paraId="6FD74426" w14:textId="77777777" w:rsidR="0076630D" w:rsidRDefault="00D7272D">
      <w:pPr>
        <w:ind w:firstLine="420"/>
        <w:rPr>
          <w:rFonts w:ascii="微软雅黑" w:eastAsia="微软雅黑" w:hAnsi="微软雅黑"/>
          <w:b/>
        </w:rPr>
      </w:pPr>
      <w:r>
        <w:rPr>
          <w:rFonts w:ascii="微软雅黑" w:eastAsia="微软雅黑" w:hAnsi="微软雅黑" w:hint="eastAsia"/>
          <w:b/>
        </w:rPr>
        <w:t>客户端/服务器</w:t>
      </w:r>
      <w:r>
        <w:rPr>
          <w:rFonts w:ascii="微软雅黑" w:eastAsia="微软雅黑" w:hAnsi="微软雅黑"/>
          <w:b/>
        </w:rPr>
        <w:t>模式</w:t>
      </w:r>
    </w:p>
    <w:p w14:paraId="305E6C14" w14:textId="77777777" w:rsidR="0076630D" w:rsidRDefault="00D7272D" w:rsidP="00B10728">
      <w:pPr>
        <w:pStyle w:val="af2"/>
        <w:numPr>
          <w:ilvl w:val="0"/>
          <w:numId w:val="374"/>
        </w:numPr>
        <w:ind w:firstLineChars="0"/>
        <w:rPr>
          <w:rFonts w:ascii="微软雅黑" w:eastAsia="微软雅黑" w:hAnsi="微软雅黑"/>
        </w:rPr>
      </w:pPr>
      <w:r>
        <w:rPr>
          <w:rFonts w:ascii="微软雅黑" w:eastAsia="微软雅黑" w:hAnsi="微软雅黑" w:hint="eastAsia"/>
        </w:rPr>
        <w:t>RADIUS</w:t>
      </w:r>
      <w:r>
        <w:rPr>
          <w:rFonts w:ascii="微软雅黑" w:eastAsia="微软雅黑" w:hAnsi="微软雅黑"/>
        </w:rPr>
        <w:t>客户端</w:t>
      </w:r>
      <w:r>
        <w:rPr>
          <w:rFonts w:ascii="微软雅黑" w:eastAsia="微软雅黑" w:hAnsi="微软雅黑" w:hint="eastAsia"/>
        </w:rPr>
        <w:t>：</w:t>
      </w:r>
      <w:r>
        <w:rPr>
          <w:rFonts w:ascii="微软雅黑" w:eastAsia="微软雅黑" w:hAnsi="微软雅黑"/>
        </w:rPr>
        <w:t>一般位于网络接入服务器NAS上，可以遍布整个网络，负责传输用户信息到指定的RADIUS服务器，然后根据从服务器返回的信息进行相应处理（</w:t>
      </w:r>
      <w:r>
        <w:rPr>
          <w:rFonts w:ascii="微软雅黑" w:eastAsia="微软雅黑" w:hAnsi="微软雅黑" w:hint="eastAsia"/>
        </w:rPr>
        <w:t>如</w:t>
      </w:r>
      <w:r>
        <w:rPr>
          <w:rFonts w:ascii="微软雅黑" w:eastAsia="微软雅黑" w:hAnsi="微软雅黑"/>
        </w:rPr>
        <w:t>接受</w:t>
      </w:r>
      <w:r>
        <w:rPr>
          <w:rFonts w:ascii="微软雅黑" w:eastAsia="微软雅黑" w:hAnsi="微软雅黑" w:hint="eastAsia"/>
        </w:rPr>
        <w:t>/拒绝</w:t>
      </w:r>
      <w:r>
        <w:rPr>
          <w:rFonts w:ascii="微软雅黑" w:eastAsia="微软雅黑" w:hAnsi="微软雅黑"/>
        </w:rPr>
        <w:t>用户接入）</w:t>
      </w:r>
      <w:r>
        <w:rPr>
          <w:rFonts w:ascii="微软雅黑" w:eastAsia="微软雅黑" w:hAnsi="微软雅黑" w:hint="eastAsia"/>
        </w:rPr>
        <w:t>。</w:t>
      </w:r>
    </w:p>
    <w:p w14:paraId="316501ED" w14:textId="77777777" w:rsidR="0076630D" w:rsidRDefault="00D7272D" w:rsidP="00B10728">
      <w:pPr>
        <w:pStyle w:val="af2"/>
        <w:numPr>
          <w:ilvl w:val="0"/>
          <w:numId w:val="374"/>
        </w:numPr>
        <w:ind w:firstLineChars="0"/>
        <w:rPr>
          <w:rFonts w:ascii="微软雅黑" w:eastAsia="微软雅黑" w:hAnsi="微软雅黑"/>
        </w:rPr>
      </w:pPr>
      <w:r>
        <w:rPr>
          <w:rFonts w:ascii="微软雅黑" w:eastAsia="微软雅黑" w:hAnsi="微软雅黑" w:hint="eastAsia"/>
        </w:rPr>
        <w:t>RADIUS</w:t>
      </w:r>
      <w:r>
        <w:rPr>
          <w:rFonts w:ascii="微软雅黑" w:eastAsia="微软雅黑" w:hAnsi="微软雅黑"/>
        </w:rPr>
        <w:t>服务器：一般运行在中心计算机或工作站上，维护相关的用户认证和网络服务</w:t>
      </w:r>
      <w:r>
        <w:rPr>
          <w:rFonts w:ascii="微软雅黑" w:eastAsia="微软雅黑" w:hAnsi="微软雅黑" w:hint="eastAsia"/>
        </w:rPr>
        <w:t>访问</w:t>
      </w:r>
      <w:r>
        <w:rPr>
          <w:rFonts w:ascii="微软雅黑" w:eastAsia="微软雅黑" w:hAnsi="微软雅黑"/>
        </w:rPr>
        <w:t>信息，负责接收用户连接请求并认证用户，然后给客户端返回所有需要的信息（</w:t>
      </w:r>
      <w:r>
        <w:rPr>
          <w:rFonts w:ascii="微软雅黑" w:eastAsia="微软雅黑" w:hAnsi="微软雅黑" w:hint="eastAsia"/>
        </w:rPr>
        <w:t>如</w:t>
      </w:r>
      <w:r>
        <w:rPr>
          <w:rFonts w:ascii="微软雅黑" w:eastAsia="微软雅黑" w:hAnsi="微软雅黑"/>
        </w:rPr>
        <w:t>接受</w:t>
      </w:r>
      <w:r>
        <w:rPr>
          <w:rFonts w:ascii="微软雅黑" w:eastAsia="微软雅黑" w:hAnsi="微软雅黑" w:hint="eastAsia"/>
        </w:rPr>
        <w:t>/拒绝</w:t>
      </w:r>
      <w:r>
        <w:rPr>
          <w:rFonts w:ascii="微软雅黑" w:eastAsia="微软雅黑" w:hAnsi="微软雅黑"/>
        </w:rPr>
        <w:t>认证请求）</w:t>
      </w:r>
      <w:r>
        <w:rPr>
          <w:rFonts w:ascii="微软雅黑" w:eastAsia="微软雅黑" w:hAnsi="微软雅黑" w:hint="eastAsia"/>
        </w:rPr>
        <w:t>。RADIUS</w:t>
      </w:r>
      <w:r>
        <w:rPr>
          <w:rFonts w:ascii="微软雅黑" w:eastAsia="微软雅黑" w:hAnsi="微软雅黑"/>
        </w:rPr>
        <w:t>服务器通常要维护</w:t>
      </w:r>
      <w:r>
        <w:rPr>
          <w:rFonts w:ascii="微软雅黑" w:eastAsia="微软雅黑" w:hAnsi="微软雅黑" w:hint="eastAsia"/>
        </w:rPr>
        <w:t>三个</w:t>
      </w:r>
      <w:r>
        <w:rPr>
          <w:rFonts w:ascii="微软雅黑" w:eastAsia="微软雅黑" w:hAnsi="微软雅黑"/>
        </w:rPr>
        <w:t>数据库：（</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Users</w:t>
      </w:r>
      <w:r>
        <w:rPr>
          <w:rFonts w:ascii="微软雅黑" w:eastAsia="微软雅黑" w:hAnsi="微软雅黑"/>
        </w:rPr>
        <w:t>，</w:t>
      </w:r>
      <w:r>
        <w:rPr>
          <w:rFonts w:ascii="微软雅黑" w:eastAsia="微软雅黑" w:hAnsi="微软雅黑" w:hint="eastAsia"/>
        </w:rPr>
        <w:t>用于存储</w:t>
      </w:r>
      <w:r>
        <w:rPr>
          <w:rFonts w:ascii="微软雅黑" w:eastAsia="微软雅黑" w:hAnsi="微软雅黑"/>
        </w:rPr>
        <w:t>用户信息（</w:t>
      </w:r>
      <w:r>
        <w:rPr>
          <w:rFonts w:ascii="微软雅黑" w:eastAsia="微软雅黑" w:hAnsi="微软雅黑" w:hint="eastAsia"/>
        </w:rPr>
        <w:t>如用户名</w:t>
      </w:r>
      <w:r>
        <w:rPr>
          <w:rFonts w:ascii="微软雅黑" w:eastAsia="微软雅黑" w:hAnsi="微软雅黑"/>
        </w:rPr>
        <w:t>、密码以及使用的协议、IP地址等配置信息）</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Clients</w:t>
      </w:r>
      <w:r>
        <w:rPr>
          <w:rFonts w:ascii="微软雅黑" w:eastAsia="微软雅黑" w:hAnsi="微软雅黑"/>
        </w:rPr>
        <w:t>，用于存储RADIUS客户端的信息（</w:t>
      </w:r>
      <w:r>
        <w:rPr>
          <w:rFonts w:ascii="微软雅黑" w:eastAsia="微软雅黑" w:hAnsi="微软雅黑" w:hint="eastAsia"/>
        </w:rPr>
        <w:t>如</w:t>
      </w:r>
      <w:r>
        <w:rPr>
          <w:rFonts w:ascii="微软雅黑" w:eastAsia="微软雅黑" w:hAnsi="微软雅黑"/>
        </w:rPr>
        <w:t>共享</w:t>
      </w:r>
      <w:r>
        <w:rPr>
          <w:rFonts w:ascii="微软雅黑" w:eastAsia="微软雅黑" w:hAnsi="微软雅黑" w:hint="eastAsia"/>
        </w:rPr>
        <w:t>密钥</w:t>
      </w:r>
      <w:r>
        <w:rPr>
          <w:rFonts w:ascii="微软雅黑" w:eastAsia="微软雅黑" w:hAnsi="微软雅黑"/>
        </w:rPr>
        <w:t>、IP地址等）</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Dictionary</w:t>
      </w:r>
      <w:r>
        <w:rPr>
          <w:rFonts w:ascii="微软雅黑" w:eastAsia="微软雅黑" w:hAnsi="微软雅黑"/>
        </w:rPr>
        <w:t>，用于存储RADIUS协议中</w:t>
      </w:r>
      <w:r>
        <w:rPr>
          <w:rFonts w:ascii="微软雅黑" w:eastAsia="微软雅黑" w:hAnsi="微软雅黑" w:hint="eastAsia"/>
        </w:rPr>
        <w:t>的</w:t>
      </w:r>
      <w:r>
        <w:rPr>
          <w:rFonts w:ascii="微软雅黑" w:eastAsia="微软雅黑" w:hAnsi="微软雅黑"/>
        </w:rPr>
        <w:t>属性和属性值含义的信息。</w:t>
      </w:r>
    </w:p>
    <w:p w14:paraId="0B079F97" w14:textId="77777777" w:rsidR="0076630D" w:rsidRDefault="00D7272D">
      <w:pPr>
        <w:rPr>
          <w:rFonts w:ascii="微软雅黑" w:eastAsia="微软雅黑" w:hAnsi="微软雅黑"/>
          <w:b/>
        </w:rPr>
      </w:pPr>
      <w:r>
        <w:rPr>
          <w:rFonts w:ascii="微软雅黑" w:eastAsia="微软雅黑" w:hAnsi="微软雅黑"/>
          <w:b/>
        </w:rPr>
        <w:t xml:space="preserve">    </w:t>
      </w:r>
      <w:r>
        <w:rPr>
          <w:rFonts w:ascii="微软雅黑" w:eastAsia="微软雅黑" w:hAnsi="微软雅黑" w:hint="eastAsia"/>
          <w:b/>
        </w:rPr>
        <w:t>安全</w:t>
      </w:r>
      <w:r>
        <w:rPr>
          <w:rFonts w:ascii="微软雅黑" w:eastAsia="微软雅黑" w:hAnsi="微软雅黑"/>
          <w:b/>
        </w:rPr>
        <w:t>的消息交互机制</w:t>
      </w:r>
    </w:p>
    <w:p w14:paraId="3E822A10" w14:textId="77777777" w:rsidR="0076630D" w:rsidRDefault="00D7272D">
      <w:pPr>
        <w:ind w:firstLine="420"/>
        <w:rPr>
          <w:rFonts w:ascii="微软雅黑" w:eastAsia="微软雅黑" w:hAnsi="微软雅黑"/>
        </w:rPr>
      </w:pPr>
      <w:r>
        <w:rPr>
          <w:rFonts w:ascii="微软雅黑" w:eastAsia="微软雅黑" w:hAnsi="微软雅黑"/>
        </w:rPr>
        <w:t>RADIUS客户端</w:t>
      </w:r>
      <w:r>
        <w:rPr>
          <w:rFonts w:ascii="微软雅黑" w:eastAsia="微软雅黑" w:hAnsi="微软雅黑" w:hint="eastAsia"/>
        </w:rPr>
        <w:t>和</w:t>
      </w:r>
      <w:r>
        <w:rPr>
          <w:rFonts w:ascii="微软雅黑" w:eastAsia="微软雅黑" w:hAnsi="微软雅黑"/>
        </w:rPr>
        <w:t>服务器之间认证消息的交互是通过共享密钥的参与来完成的。共享</w:t>
      </w:r>
      <w:r>
        <w:rPr>
          <w:rFonts w:ascii="微软雅黑" w:eastAsia="微软雅黑" w:hAnsi="微软雅黑" w:hint="eastAsia"/>
        </w:rPr>
        <w:t>密钥</w:t>
      </w:r>
      <w:r>
        <w:rPr>
          <w:rFonts w:ascii="微软雅黑" w:eastAsia="微软雅黑" w:hAnsi="微软雅黑"/>
        </w:rPr>
        <w:t>是一个带外传输的、客户端和服务器</w:t>
      </w:r>
      <w:r>
        <w:rPr>
          <w:rFonts w:ascii="微软雅黑" w:eastAsia="微软雅黑" w:hAnsi="微软雅黑" w:hint="eastAsia"/>
        </w:rPr>
        <w:t>都知道</w:t>
      </w:r>
      <w:r>
        <w:rPr>
          <w:rFonts w:ascii="微软雅黑" w:eastAsia="微软雅黑" w:hAnsi="微软雅黑"/>
        </w:rPr>
        <w:t>的字符串，不需要单独进行网络传输。RADIUS</w:t>
      </w:r>
      <w:r>
        <w:rPr>
          <w:rFonts w:ascii="微软雅黑" w:eastAsia="微软雅黑" w:hAnsi="微软雅黑" w:hint="eastAsia"/>
        </w:rPr>
        <w:t>报文</w:t>
      </w:r>
      <w:r>
        <w:rPr>
          <w:rFonts w:ascii="微软雅黑" w:eastAsia="微软雅黑" w:hAnsi="微软雅黑"/>
        </w:rPr>
        <w:t>中有一个</w:t>
      </w:r>
      <w:r>
        <w:rPr>
          <w:rFonts w:ascii="微软雅黑" w:eastAsia="微软雅黑" w:hAnsi="微软雅黑" w:hint="eastAsia"/>
        </w:rPr>
        <w:t>16字节</w:t>
      </w:r>
      <w:r>
        <w:rPr>
          <w:rFonts w:ascii="微软雅黑" w:eastAsia="微软雅黑" w:hAnsi="微软雅黑"/>
        </w:rPr>
        <w:t>的验证字字段，包含了对整个报文的数字签名数据，</w:t>
      </w:r>
      <w:r>
        <w:rPr>
          <w:rFonts w:ascii="微软雅黑" w:eastAsia="微软雅黑" w:hAnsi="微软雅黑" w:hint="eastAsia"/>
        </w:rPr>
        <w:t>该签名</w:t>
      </w:r>
      <w:r>
        <w:rPr>
          <w:rFonts w:ascii="微软雅黑" w:eastAsia="微软雅黑" w:hAnsi="微软雅黑"/>
        </w:rPr>
        <w:t>数据是在共享密钥的</w:t>
      </w:r>
      <w:r>
        <w:rPr>
          <w:rFonts w:ascii="微软雅黑" w:eastAsia="微软雅黑" w:hAnsi="微软雅黑" w:hint="eastAsia"/>
        </w:rPr>
        <w:t>参与</w:t>
      </w:r>
      <w:r>
        <w:rPr>
          <w:rFonts w:ascii="微软雅黑" w:eastAsia="微软雅黑" w:hAnsi="微软雅黑"/>
        </w:rPr>
        <w:t>下利用MD5</w:t>
      </w:r>
      <w:r>
        <w:rPr>
          <w:rFonts w:ascii="微软雅黑" w:eastAsia="微软雅黑" w:hAnsi="微软雅黑" w:hint="eastAsia"/>
        </w:rPr>
        <w:t>算法</w:t>
      </w:r>
      <w:r>
        <w:rPr>
          <w:rFonts w:ascii="微软雅黑" w:eastAsia="微软雅黑" w:hAnsi="微软雅黑"/>
        </w:rPr>
        <w:t>计算得出。收到</w:t>
      </w:r>
      <w:r>
        <w:rPr>
          <w:rFonts w:ascii="微软雅黑" w:eastAsia="微软雅黑" w:hAnsi="微软雅黑" w:hint="eastAsia"/>
        </w:rPr>
        <w:t>RADIUS</w:t>
      </w:r>
      <w:r>
        <w:rPr>
          <w:rFonts w:ascii="微软雅黑" w:eastAsia="微软雅黑" w:hAnsi="微软雅黑"/>
        </w:rPr>
        <w:t>报文的一方要验证该签名的正确性，如果报文的签名不正确，则丢弃它。通过</w:t>
      </w:r>
      <w:r>
        <w:rPr>
          <w:rFonts w:ascii="微软雅黑" w:eastAsia="微软雅黑" w:hAnsi="微软雅黑" w:hint="eastAsia"/>
        </w:rPr>
        <w:t>这种</w:t>
      </w:r>
      <w:r>
        <w:rPr>
          <w:rFonts w:ascii="微软雅黑" w:eastAsia="微软雅黑" w:hAnsi="微软雅黑"/>
        </w:rPr>
        <w:t>机制，保证了RADIUS客户端和RADIUS服务器之间信息</w:t>
      </w:r>
      <w:r>
        <w:rPr>
          <w:rFonts w:ascii="微软雅黑" w:eastAsia="微软雅黑" w:hAnsi="微软雅黑" w:hint="eastAsia"/>
        </w:rPr>
        <w:t>交互</w:t>
      </w:r>
      <w:r>
        <w:rPr>
          <w:rFonts w:ascii="微软雅黑" w:eastAsia="微软雅黑" w:hAnsi="微软雅黑"/>
        </w:rPr>
        <w:t>的安全性。另外</w:t>
      </w:r>
      <w:r>
        <w:rPr>
          <w:rFonts w:ascii="微软雅黑" w:eastAsia="微软雅黑" w:hAnsi="微软雅黑" w:hint="eastAsia"/>
        </w:rPr>
        <w:t>，</w:t>
      </w:r>
      <w:r>
        <w:rPr>
          <w:rFonts w:ascii="微软雅黑" w:eastAsia="微软雅黑" w:hAnsi="微软雅黑"/>
        </w:rPr>
        <w:t>为防止用户密码在不安全的网络上传递时被窃取，在RADIUS报文传输过程中还利用共享密钥对</w:t>
      </w:r>
      <w:r>
        <w:rPr>
          <w:rFonts w:ascii="微软雅黑" w:eastAsia="微软雅黑" w:hAnsi="微软雅黑" w:hint="eastAsia"/>
        </w:rPr>
        <w:t>用户</w:t>
      </w:r>
      <w:r>
        <w:rPr>
          <w:rFonts w:ascii="微软雅黑" w:eastAsia="微软雅黑" w:hAnsi="微软雅黑"/>
        </w:rPr>
        <w:t>密码进行了加密。</w:t>
      </w:r>
    </w:p>
    <w:p w14:paraId="22948939" w14:textId="77777777" w:rsidR="0076630D" w:rsidRDefault="00D7272D">
      <w:pPr>
        <w:ind w:firstLine="420"/>
        <w:rPr>
          <w:rFonts w:ascii="微软雅黑" w:eastAsia="微软雅黑" w:hAnsi="微软雅黑"/>
          <w:b/>
        </w:rPr>
      </w:pPr>
      <w:r>
        <w:rPr>
          <w:rFonts w:ascii="微软雅黑" w:eastAsia="微软雅黑" w:hAnsi="微软雅黑"/>
          <w:b/>
        </w:rPr>
        <w:t>RADIUS报文类型</w:t>
      </w:r>
    </w:p>
    <w:p w14:paraId="37610847" w14:textId="77777777" w:rsidR="0076630D" w:rsidRDefault="00D7272D">
      <w:pPr>
        <w:rPr>
          <w:rFonts w:ascii="微软雅黑" w:eastAsia="微软雅黑" w:hAnsi="微软雅黑"/>
        </w:rPr>
      </w:pPr>
      <w:r>
        <w:rPr>
          <w:rFonts w:ascii="微软雅黑" w:eastAsia="微软雅黑" w:hAnsi="微软雅黑" w:hint="eastAsia"/>
        </w:rPr>
        <w:t>RADIUS</w:t>
      </w:r>
      <w:r>
        <w:rPr>
          <w:rFonts w:ascii="微软雅黑" w:eastAsia="微软雅黑" w:hAnsi="微软雅黑"/>
        </w:rPr>
        <w:t>认证报文：</w:t>
      </w:r>
    </w:p>
    <w:tbl>
      <w:tblPr>
        <w:tblStyle w:val="ac"/>
        <w:tblW w:w="9781" w:type="dxa"/>
        <w:tblInd w:w="-714" w:type="dxa"/>
        <w:tblLook w:val="04A0" w:firstRow="1" w:lastRow="0" w:firstColumn="1" w:lastColumn="0" w:noHBand="0" w:noVBand="1"/>
      </w:tblPr>
      <w:tblGrid>
        <w:gridCol w:w="1702"/>
        <w:gridCol w:w="8079"/>
      </w:tblGrid>
      <w:tr w:rsidR="0076630D" w14:paraId="6991514E" w14:textId="77777777">
        <w:tc>
          <w:tcPr>
            <w:tcW w:w="1702" w:type="dxa"/>
          </w:tcPr>
          <w:p w14:paraId="20876AF4" w14:textId="77777777" w:rsidR="0076630D" w:rsidRDefault="00D7272D">
            <w:pPr>
              <w:rPr>
                <w:rFonts w:asciiTheme="minorEastAsia" w:hAnsiTheme="minorEastAsia"/>
              </w:rPr>
            </w:pPr>
            <w:r>
              <w:rPr>
                <w:rFonts w:asciiTheme="minorEastAsia" w:hAnsiTheme="minorEastAsia" w:hint="eastAsia"/>
              </w:rPr>
              <w:lastRenderedPageBreak/>
              <w:t>报文名称</w:t>
            </w:r>
          </w:p>
        </w:tc>
        <w:tc>
          <w:tcPr>
            <w:tcW w:w="8079" w:type="dxa"/>
          </w:tcPr>
          <w:p w14:paraId="061EE058" w14:textId="77777777" w:rsidR="0076630D" w:rsidRDefault="00D7272D">
            <w:pPr>
              <w:rPr>
                <w:rFonts w:asciiTheme="minorEastAsia" w:hAnsiTheme="minorEastAsia"/>
              </w:rPr>
            </w:pPr>
            <w:r>
              <w:rPr>
                <w:rFonts w:asciiTheme="minorEastAsia" w:hAnsiTheme="minorEastAsia" w:hint="eastAsia"/>
              </w:rPr>
              <w:t>说明</w:t>
            </w:r>
          </w:p>
        </w:tc>
      </w:tr>
      <w:tr w:rsidR="0076630D" w14:paraId="33D09257" w14:textId="77777777">
        <w:tc>
          <w:tcPr>
            <w:tcW w:w="1702" w:type="dxa"/>
          </w:tcPr>
          <w:p w14:paraId="06E9062A" w14:textId="77777777" w:rsidR="0076630D" w:rsidRDefault="00D7272D">
            <w:pPr>
              <w:rPr>
                <w:rFonts w:asciiTheme="minorEastAsia" w:hAnsiTheme="minorEastAsia"/>
              </w:rPr>
            </w:pPr>
            <w:r>
              <w:rPr>
                <w:rFonts w:asciiTheme="minorEastAsia" w:hAnsiTheme="minorEastAsia" w:hint="eastAsia"/>
              </w:rPr>
              <w:t>Access-Request</w:t>
            </w:r>
          </w:p>
        </w:tc>
        <w:tc>
          <w:tcPr>
            <w:tcW w:w="8079" w:type="dxa"/>
          </w:tcPr>
          <w:p w14:paraId="349E3128" w14:textId="77777777" w:rsidR="0076630D" w:rsidRDefault="00D7272D">
            <w:pPr>
              <w:rPr>
                <w:rFonts w:asciiTheme="minorEastAsia" w:hAnsiTheme="minorEastAsia"/>
              </w:rPr>
            </w:pPr>
            <w:r>
              <w:rPr>
                <w:rFonts w:asciiTheme="minorEastAsia" w:hAnsiTheme="minorEastAsia" w:hint="eastAsia"/>
              </w:rPr>
              <w:t>认证</w:t>
            </w:r>
            <w:r>
              <w:rPr>
                <w:rFonts w:asciiTheme="minorEastAsia" w:hAnsiTheme="minorEastAsia"/>
              </w:rPr>
              <w:t>请求报文，是RADIUS报文交互过程中的第一个报文，用来携带用户的认证信息（</w:t>
            </w:r>
            <w:r>
              <w:rPr>
                <w:rFonts w:asciiTheme="minorEastAsia" w:hAnsiTheme="minorEastAsia" w:hint="eastAsia"/>
              </w:rPr>
              <w:t>如</w:t>
            </w:r>
            <w:r>
              <w:rPr>
                <w:rFonts w:asciiTheme="minorEastAsia" w:hAnsiTheme="minorEastAsia"/>
              </w:rPr>
              <w:t>用户</w:t>
            </w:r>
            <w:r>
              <w:rPr>
                <w:rFonts w:asciiTheme="minorEastAsia" w:hAnsiTheme="minorEastAsia" w:hint="eastAsia"/>
              </w:rPr>
              <w:t>名</w:t>
            </w:r>
            <w:r>
              <w:rPr>
                <w:rFonts w:asciiTheme="minorEastAsia" w:hAnsiTheme="minorEastAsia"/>
              </w:rPr>
              <w:t>、密码等）</w:t>
            </w:r>
            <w:r>
              <w:rPr>
                <w:rFonts w:asciiTheme="minorEastAsia" w:hAnsiTheme="minorEastAsia" w:hint="eastAsia"/>
              </w:rPr>
              <w:t>。</w:t>
            </w:r>
            <w:r>
              <w:rPr>
                <w:rFonts w:asciiTheme="minorEastAsia" w:hAnsiTheme="minorEastAsia"/>
              </w:rPr>
              <w:t>认证请求</w:t>
            </w:r>
            <w:r>
              <w:rPr>
                <w:rFonts w:asciiTheme="minorEastAsia" w:hAnsiTheme="minorEastAsia" w:hint="eastAsia"/>
              </w:rPr>
              <w:t>报文</w:t>
            </w:r>
            <w:r>
              <w:rPr>
                <w:rFonts w:asciiTheme="minorEastAsia" w:hAnsiTheme="minorEastAsia"/>
              </w:rPr>
              <w:t>由RADIUS客户端发送给RADIUS服务器，RADIUS服务器根据该报文中携带的用户信息判断是否允许接入。</w:t>
            </w:r>
          </w:p>
        </w:tc>
      </w:tr>
      <w:tr w:rsidR="0076630D" w14:paraId="56081AF4" w14:textId="77777777">
        <w:tc>
          <w:tcPr>
            <w:tcW w:w="1702" w:type="dxa"/>
          </w:tcPr>
          <w:p w14:paraId="638AE008" w14:textId="77777777" w:rsidR="0076630D" w:rsidRDefault="00D7272D">
            <w:pPr>
              <w:rPr>
                <w:rFonts w:asciiTheme="minorEastAsia" w:hAnsiTheme="minorEastAsia"/>
              </w:rPr>
            </w:pPr>
            <w:r>
              <w:rPr>
                <w:rFonts w:asciiTheme="minorEastAsia" w:hAnsiTheme="minorEastAsia" w:hint="eastAsia"/>
              </w:rPr>
              <w:t>Access-Ac</w:t>
            </w:r>
            <w:r>
              <w:rPr>
                <w:rFonts w:asciiTheme="minorEastAsia" w:hAnsiTheme="minorEastAsia"/>
              </w:rPr>
              <w:t>c</w:t>
            </w:r>
            <w:r>
              <w:rPr>
                <w:rFonts w:asciiTheme="minorEastAsia" w:hAnsiTheme="minorEastAsia" w:hint="eastAsia"/>
              </w:rPr>
              <w:t>ept</w:t>
            </w:r>
          </w:p>
        </w:tc>
        <w:tc>
          <w:tcPr>
            <w:tcW w:w="8079" w:type="dxa"/>
          </w:tcPr>
          <w:p w14:paraId="61C1773C" w14:textId="77777777" w:rsidR="0076630D" w:rsidRDefault="00D7272D">
            <w:pPr>
              <w:rPr>
                <w:rFonts w:asciiTheme="minorEastAsia" w:hAnsiTheme="minorEastAsia"/>
              </w:rPr>
            </w:pPr>
            <w:r>
              <w:rPr>
                <w:rFonts w:asciiTheme="minorEastAsia" w:hAnsiTheme="minorEastAsia" w:hint="eastAsia"/>
              </w:rPr>
              <w:t>认证</w:t>
            </w:r>
            <w:r>
              <w:rPr>
                <w:rFonts w:asciiTheme="minorEastAsia" w:hAnsiTheme="minorEastAsia"/>
              </w:rPr>
              <w:t>接受报文，是RADIUS服务器对RADIUS客户端发送的Access-Request报文的</w:t>
            </w:r>
            <w:r>
              <w:rPr>
                <w:rFonts w:asciiTheme="minorEastAsia" w:hAnsiTheme="minorEastAsia" w:hint="eastAsia"/>
              </w:rPr>
              <w:t>接受</w:t>
            </w:r>
            <w:r>
              <w:rPr>
                <w:rFonts w:asciiTheme="minorEastAsia" w:hAnsiTheme="minorEastAsia"/>
              </w:rPr>
              <w:t>响应报文。如果Access-Request报文中</w:t>
            </w:r>
            <w:r>
              <w:rPr>
                <w:rFonts w:asciiTheme="minorEastAsia" w:hAnsiTheme="minorEastAsia" w:hint="eastAsia"/>
              </w:rPr>
              <w:t>的</w:t>
            </w:r>
            <w:r>
              <w:rPr>
                <w:rFonts w:asciiTheme="minorEastAsia" w:hAnsiTheme="minorEastAsia"/>
              </w:rPr>
              <w:t>所有属性都可以接受（</w:t>
            </w:r>
            <w:r>
              <w:rPr>
                <w:rFonts w:asciiTheme="minorEastAsia" w:hAnsiTheme="minorEastAsia" w:hint="eastAsia"/>
              </w:rPr>
              <w:t>即</w:t>
            </w:r>
            <w:r>
              <w:rPr>
                <w:rFonts w:asciiTheme="minorEastAsia" w:hAnsiTheme="minorEastAsia"/>
              </w:rPr>
              <w:t>认证通</w:t>
            </w:r>
            <w:r>
              <w:rPr>
                <w:rFonts w:asciiTheme="minorEastAsia" w:hAnsiTheme="minorEastAsia" w:hint="eastAsia"/>
              </w:rPr>
              <w:t>过</w:t>
            </w:r>
            <w:r>
              <w:rPr>
                <w:rFonts w:asciiTheme="minorEastAsia" w:hAnsiTheme="minorEastAsia"/>
              </w:rPr>
              <w:t>）</w:t>
            </w:r>
            <w:r>
              <w:rPr>
                <w:rFonts w:asciiTheme="minorEastAsia" w:hAnsiTheme="minorEastAsia" w:hint="eastAsia"/>
              </w:rPr>
              <w:t>，</w:t>
            </w:r>
            <w:r>
              <w:rPr>
                <w:rFonts w:asciiTheme="minorEastAsia" w:hAnsiTheme="minorEastAsia"/>
              </w:rPr>
              <w:t>则发送该类型报文</w:t>
            </w:r>
            <w:r>
              <w:rPr>
                <w:rFonts w:asciiTheme="minorEastAsia" w:hAnsiTheme="minorEastAsia" w:hint="eastAsia"/>
              </w:rPr>
              <w:t>。</w:t>
            </w:r>
            <w:r>
              <w:rPr>
                <w:rFonts w:asciiTheme="minorEastAsia" w:hAnsiTheme="minorEastAsia"/>
              </w:rPr>
              <w:t>RADIUS</w:t>
            </w:r>
            <w:r>
              <w:rPr>
                <w:rFonts w:asciiTheme="minorEastAsia" w:hAnsiTheme="minorEastAsia" w:hint="eastAsia"/>
              </w:rPr>
              <w:t>客户端</w:t>
            </w:r>
            <w:r>
              <w:rPr>
                <w:rFonts w:asciiTheme="minorEastAsia" w:hAnsiTheme="minorEastAsia"/>
              </w:rPr>
              <w:t>收到此报文后，用户才能认证</w:t>
            </w:r>
            <w:r>
              <w:rPr>
                <w:rFonts w:asciiTheme="minorEastAsia" w:hAnsiTheme="minorEastAsia" w:hint="eastAsia"/>
              </w:rPr>
              <w:t>通过</w:t>
            </w:r>
            <w:r>
              <w:rPr>
                <w:rFonts w:asciiTheme="minorEastAsia" w:hAnsiTheme="minorEastAsia"/>
              </w:rPr>
              <w:t>并被赋予</w:t>
            </w:r>
            <w:r>
              <w:rPr>
                <w:rFonts w:asciiTheme="minorEastAsia" w:hAnsiTheme="minorEastAsia" w:hint="eastAsia"/>
              </w:rPr>
              <w:t>相应</w:t>
            </w:r>
            <w:r>
              <w:rPr>
                <w:rFonts w:asciiTheme="minorEastAsia" w:hAnsiTheme="minorEastAsia"/>
              </w:rPr>
              <w:t>的权限。</w:t>
            </w:r>
          </w:p>
        </w:tc>
      </w:tr>
      <w:tr w:rsidR="0076630D" w14:paraId="4154B74B" w14:textId="77777777">
        <w:tc>
          <w:tcPr>
            <w:tcW w:w="1702" w:type="dxa"/>
          </w:tcPr>
          <w:p w14:paraId="0FFEDA89" w14:textId="77777777" w:rsidR="0076630D" w:rsidRDefault="00D7272D">
            <w:pPr>
              <w:rPr>
                <w:rFonts w:asciiTheme="minorEastAsia" w:hAnsiTheme="minorEastAsia"/>
              </w:rPr>
            </w:pPr>
            <w:r>
              <w:rPr>
                <w:rFonts w:asciiTheme="minorEastAsia" w:hAnsiTheme="minorEastAsia" w:hint="eastAsia"/>
              </w:rPr>
              <w:t>Access-</w:t>
            </w:r>
            <w:r>
              <w:rPr>
                <w:rFonts w:asciiTheme="minorEastAsia" w:hAnsiTheme="minorEastAsia"/>
              </w:rPr>
              <w:t>Reject</w:t>
            </w:r>
          </w:p>
        </w:tc>
        <w:tc>
          <w:tcPr>
            <w:tcW w:w="8079" w:type="dxa"/>
          </w:tcPr>
          <w:p w14:paraId="3F126FB8" w14:textId="77777777" w:rsidR="0076630D" w:rsidRDefault="00D7272D">
            <w:pPr>
              <w:rPr>
                <w:rFonts w:asciiTheme="minorEastAsia" w:hAnsiTheme="minorEastAsia"/>
              </w:rPr>
            </w:pPr>
            <w:r>
              <w:rPr>
                <w:rFonts w:asciiTheme="minorEastAsia" w:hAnsiTheme="minorEastAsia" w:hint="eastAsia"/>
              </w:rPr>
              <w:t>认证</w:t>
            </w:r>
            <w:r>
              <w:rPr>
                <w:rFonts w:asciiTheme="minorEastAsia" w:hAnsiTheme="minorEastAsia"/>
              </w:rPr>
              <w:t>拒绝报文，是RADIUS服务器对RADIUS客户端的Access-Request报文的拒绝响应报文。如果Access-Request报文中的任何一个属性不可接受（</w:t>
            </w:r>
            <w:r>
              <w:rPr>
                <w:rFonts w:asciiTheme="minorEastAsia" w:hAnsiTheme="minorEastAsia" w:hint="eastAsia"/>
              </w:rPr>
              <w:t>即</w:t>
            </w:r>
            <w:r>
              <w:rPr>
                <w:rFonts w:asciiTheme="minorEastAsia" w:hAnsiTheme="minorEastAsia"/>
              </w:rPr>
              <w:t>认证失败）</w:t>
            </w:r>
            <w:r>
              <w:rPr>
                <w:rFonts w:asciiTheme="minorEastAsia" w:hAnsiTheme="minorEastAsia" w:hint="eastAsia"/>
              </w:rPr>
              <w:t>，</w:t>
            </w:r>
            <w:r>
              <w:rPr>
                <w:rFonts w:asciiTheme="minorEastAsia" w:hAnsiTheme="minorEastAsia"/>
              </w:rPr>
              <w:t>则RADIUS服务器返回Access-Reject报文，用户认证失败。</w:t>
            </w:r>
          </w:p>
        </w:tc>
      </w:tr>
      <w:tr w:rsidR="0076630D" w14:paraId="126F9B50" w14:textId="77777777">
        <w:tc>
          <w:tcPr>
            <w:tcW w:w="1702" w:type="dxa"/>
          </w:tcPr>
          <w:p w14:paraId="6A087CBA" w14:textId="77777777" w:rsidR="0076630D" w:rsidRDefault="00D7272D">
            <w:pPr>
              <w:rPr>
                <w:rFonts w:asciiTheme="minorEastAsia" w:hAnsiTheme="minorEastAsia"/>
              </w:rPr>
            </w:pPr>
            <w:r>
              <w:rPr>
                <w:rFonts w:asciiTheme="minorEastAsia" w:hAnsiTheme="minorEastAsia" w:hint="eastAsia"/>
              </w:rPr>
              <w:t>Access-Challenge</w:t>
            </w:r>
          </w:p>
        </w:tc>
        <w:tc>
          <w:tcPr>
            <w:tcW w:w="8079" w:type="dxa"/>
          </w:tcPr>
          <w:p w14:paraId="62A5EC85" w14:textId="77777777" w:rsidR="0076630D" w:rsidRDefault="00D7272D">
            <w:pPr>
              <w:rPr>
                <w:rFonts w:asciiTheme="minorEastAsia" w:hAnsiTheme="minorEastAsia"/>
              </w:rPr>
            </w:pPr>
            <w:r>
              <w:rPr>
                <w:rFonts w:asciiTheme="minorEastAsia" w:hAnsiTheme="minorEastAsia" w:hint="eastAsia"/>
              </w:rPr>
              <w:t>认证挑战报文。EAP中继认证时，RADIUS服务器接收到Access-Request报文中携带的用户名信息后，会随机生成一个MD5挑战字，同时将此挑战字通过Access-Challenge报文发送给用户。用户使用该挑战字对用户密码进行加密处理后，将新的用户密码信息通过Access-Request报文发送给RADIUS服务器。RADIUS服务器将收到的已加密的密码信息和本地经过加密运算后的密码信息进行对比，如果相同，则该用户为合法用户。</w:t>
            </w:r>
          </w:p>
        </w:tc>
      </w:tr>
    </w:tbl>
    <w:p w14:paraId="5EA5FC3D" w14:textId="77777777" w:rsidR="0076630D" w:rsidRDefault="00D7272D">
      <w:pPr>
        <w:rPr>
          <w:rFonts w:ascii="微软雅黑" w:eastAsia="微软雅黑" w:hAnsi="微软雅黑"/>
        </w:rPr>
      </w:pPr>
      <w:r>
        <w:rPr>
          <w:rFonts w:ascii="微软雅黑" w:eastAsia="微软雅黑" w:hAnsi="微软雅黑" w:hint="eastAsia"/>
        </w:rPr>
        <w:t>RADIUS</w:t>
      </w:r>
      <w:r>
        <w:rPr>
          <w:rFonts w:ascii="微软雅黑" w:eastAsia="微软雅黑" w:hAnsi="微软雅黑"/>
        </w:rPr>
        <w:t>计费报文：</w:t>
      </w:r>
    </w:p>
    <w:tbl>
      <w:tblPr>
        <w:tblStyle w:val="ac"/>
        <w:tblW w:w="9781" w:type="dxa"/>
        <w:tblInd w:w="-714" w:type="dxa"/>
        <w:tblLook w:val="04A0" w:firstRow="1" w:lastRow="0" w:firstColumn="1" w:lastColumn="0" w:noHBand="0" w:noVBand="1"/>
      </w:tblPr>
      <w:tblGrid>
        <w:gridCol w:w="2001"/>
        <w:gridCol w:w="7780"/>
      </w:tblGrid>
      <w:tr w:rsidR="0076630D" w14:paraId="64AF405F" w14:textId="77777777">
        <w:tc>
          <w:tcPr>
            <w:tcW w:w="2001" w:type="dxa"/>
          </w:tcPr>
          <w:p w14:paraId="20CAA87F" w14:textId="77777777" w:rsidR="0076630D" w:rsidRDefault="00D7272D">
            <w:pPr>
              <w:rPr>
                <w:rFonts w:asciiTheme="minorEastAsia" w:hAnsiTheme="minorEastAsia"/>
              </w:rPr>
            </w:pPr>
            <w:r>
              <w:rPr>
                <w:rFonts w:asciiTheme="minorEastAsia" w:hAnsiTheme="minorEastAsia" w:hint="eastAsia"/>
              </w:rPr>
              <w:t>报文名称</w:t>
            </w:r>
          </w:p>
        </w:tc>
        <w:tc>
          <w:tcPr>
            <w:tcW w:w="7780" w:type="dxa"/>
          </w:tcPr>
          <w:p w14:paraId="19AEDF0A" w14:textId="77777777" w:rsidR="0076630D" w:rsidRDefault="00D7272D">
            <w:pPr>
              <w:rPr>
                <w:rFonts w:asciiTheme="minorEastAsia" w:hAnsiTheme="minorEastAsia"/>
              </w:rPr>
            </w:pPr>
            <w:r>
              <w:rPr>
                <w:rFonts w:asciiTheme="minorEastAsia" w:hAnsiTheme="minorEastAsia" w:hint="eastAsia"/>
              </w:rPr>
              <w:t>说明</w:t>
            </w:r>
          </w:p>
        </w:tc>
      </w:tr>
      <w:tr w:rsidR="0076630D" w14:paraId="5CCA15ED" w14:textId="77777777">
        <w:tc>
          <w:tcPr>
            <w:tcW w:w="2001" w:type="dxa"/>
          </w:tcPr>
          <w:p w14:paraId="32457021" w14:textId="77777777" w:rsidR="0076630D" w:rsidRDefault="00D7272D">
            <w:pPr>
              <w:rPr>
                <w:rFonts w:asciiTheme="minorEastAsia" w:hAnsiTheme="minorEastAsia"/>
              </w:rPr>
            </w:pPr>
            <w:r>
              <w:rPr>
                <w:rFonts w:asciiTheme="minorEastAsia" w:hAnsiTheme="minorEastAsia" w:hint="eastAsia"/>
              </w:rPr>
              <w:t>Accounting-Request(Start)</w:t>
            </w:r>
          </w:p>
        </w:tc>
        <w:tc>
          <w:tcPr>
            <w:tcW w:w="7780" w:type="dxa"/>
          </w:tcPr>
          <w:p w14:paraId="2CEB5FE1" w14:textId="77777777" w:rsidR="0076630D" w:rsidRDefault="00D7272D">
            <w:pPr>
              <w:rPr>
                <w:rFonts w:asciiTheme="minorEastAsia" w:hAnsiTheme="minorEastAsia"/>
              </w:rPr>
            </w:pPr>
            <w:r>
              <w:rPr>
                <w:rFonts w:asciiTheme="minorEastAsia" w:hAnsiTheme="minorEastAsia" w:hint="eastAsia"/>
              </w:rPr>
              <w:t>计费开始请求报文</w:t>
            </w:r>
            <w:r>
              <w:rPr>
                <w:rFonts w:asciiTheme="minorEastAsia" w:hAnsiTheme="minorEastAsia"/>
              </w:rPr>
              <w:t>。如果RADIUS客户端使用RADIUS模式进行计费，RADIUS客户端会在用户开始访问网络资源时，向RADIUS服务器发送计费开始请求报文。</w:t>
            </w:r>
          </w:p>
        </w:tc>
      </w:tr>
      <w:tr w:rsidR="0076630D" w14:paraId="278CE624" w14:textId="77777777">
        <w:tc>
          <w:tcPr>
            <w:tcW w:w="2001" w:type="dxa"/>
          </w:tcPr>
          <w:p w14:paraId="4FB8011C" w14:textId="77777777" w:rsidR="0076630D" w:rsidRDefault="00D7272D">
            <w:pPr>
              <w:rPr>
                <w:rFonts w:asciiTheme="minorEastAsia" w:hAnsiTheme="minorEastAsia"/>
              </w:rPr>
            </w:pPr>
            <w:r>
              <w:rPr>
                <w:rFonts w:asciiTheme="minorEastAsia" w:hAnsiTheme="minorEastAsia"/>
              </w:rPr>
              <w:t>Accounting-Response(Start)</w:t>
            </w:r>
          </w:p>
        </w:tc>
        <w:tc>
          <w:tcPr>
            <w:tcW w:w="7780" w:type="dxa"/>
          </w:tcPr>
          <w:p w14:paraId="610F6B1B" w14:textId="77777777" w:rsidR="0076630D" w:rsidRDefault="00D7272D">
            <w:pPr>
              <w:rPr>
                <w:rFonts w:asciiTheme="minorEastAsia" w:hAnsiTheme="minorEastAsia"/>
              </w:rPr>
            </w:pPr>
            <w:r>
              <w:rPr>
                <w:rFonts w:asciiTheme="minorEastAsia" w:hAnsiTheme="minorEastAsia" w:hint="eastAsia"/>
              </w:rPr>
              <w:t>计费</w:t>
            </w:r>
            <w:r>
              <w:rPr>
                <w:rFonts w:asciiTheme="minorEastAsia" w:hAnsiTheme="minorEastAsia"/>
              </w:rPr>
              <w:t>开始响应</w:t>
            </w:r>
            <w:r>
              <w:rPr>
                <w:rFonts w:asciiTheme="minorEastAsia" w:hAnsiTheme="minorEastAsia" w:hint="eastAsia"/>
              </w:rPr>
              <w:t>报文</w:t>
            </w:r>
            <w:r>
              <w:rPr>
                <w:rFonts w:asciiTheme="minorEastAsia" w:hAnsiTheme="minorEastAsia"/>
              </w:rPr>
              <w:t>。RADIUS服务器接收并成功记录计费开始请求报文后，需要回应一个计费开始响应报文。</w:t>
            </w:r>
          </w:p>
        </w:tc>
      </w:tr>
      <w:tr w:rsidR="0076630D" w14:paraId="34A0CD7B" w14:textId="77777777">
        <w:trPr>
          <w:trHeight w:val="321"/>
        </w:trPr>
        <w:tc>
          <w:tcPr>
            <w:tcW w:w="2001" w:type="dxa"/>
          </w:tcPr>
          <w:p w14:paraId="6365CC2B" w14:textId="77777777" w:rsidR="0076630D" w:rsidRDefault="00D7272D">
            <w:pPr>
              <w:rPr>
                <w:rFonts w:asciiTheme="minorEastAsia" w:hAnsiTheme="minorEastAsia"/>
              </w:rPr>
            </w:pPr>
            <w:r>
              <w:rPr>
                <w:rFonts w:asciiTheme="minorEastAsia" w:hAnsiTheme="minorEastAsia"/>
              </w:rPr>
              <w:t>Accounting-Request(Interim-update)</w:t>
            </w:r>
          </w:p>
        </w:tc>
        <w:tc>
          <w:tcPr>
            <w:tcW w:w="7780" w:type="dxa"/>
          </w:tcPr>
          <w:p w14:paraId="53566656" w14:textId="77777777" w:rsidR="0076630D" w:rsidRDefault="00D7272D">
            <w:pPr>
              <w:rPr>
                <w:rFonts w:asciiTheme="minorEastAsia" w:hAnsiTheme="minorEastAsia"/>
              </w:rPr>
            </w:pPr>
            <w:r>
              <w:rPr>
                <w:rFonts w:asciiTheme="minorEastAsia" w:hAnsiTheme="minorEastAsia" w:hint="eastAsia"/>
              </w:rPr>
              <w:t>实时</w:t>
            </w:r>
            <w:r>
              <w:rPr>
                <w:rFonts w:asciiTheme="minorEastAsia" w:hAnsiTheme="minorEastAsia"/>
              </w:rPr>
              <w:t>计费请求报文。为避免RADIUS服务器无法收到计费结束请求报文而继续对该用户计费，可以在RADIUS客户端上配置实时计费功能。RADIUS</w:t>
            </w:r>
            <w:r>
              <w:rPr>
                <w:rFonts w:asciiTheme="minorEastAsia" w:hAnsiTheme="minorEastAsia" w:hint="eastAsia"/>
              </w:rPr>
              <w:t>客户端</w:t>
            </w:r>
            <w:r>
              <w:rPr>
                <w:rFonts w:asciiTheme="minorEastAsia" w:hAnsiTheme="minorEastAsia"/>
              </w:rPr>
              <w:t>定时向RADIUS服务器发送实时计费请求报文，减少计费误差。</w:t>
            </w:r>
          </w:p>
        </w:tc>
      </w:tr>
      <w:tr w:rsidR="0076630D" w14:paraId="43D2A180" w14:textId="77777777">
        <w:trPr>
          <w:trHeight w:val="321"/>
        </w:trPr>
        <w:tc>
          <w:tcPr>
            <w:tcW w:w="2001" w:type="dxa"/>
          </w:tcPr>
          <w:p w14:paraId="17F7B22A" w14:textId="77777777" w:rsidR="0076630D" w:rsidRDefault="00D7272D">
            <w:pPr>
              <w:rPr>
                <w:rFonts w:asciiTheme="minorEastAsia" w:hAnsiTheme="minorEastAsia"/>
              </w:rPr>
            </w:pPr>
            <w:r>
              <w:rPr>
                <w:rFonts w:asciiTheme="minorEastAsia" w:hAnsiTheme="minorEastAsia"/>
              </w:rPr>
              <w:t>Accounting-Response(Interim-update)</w:t>
            </w:r>
          </w:p>
        </w:tc>
        <w:tc>
          <w:tcPr>
            <w:tcW w:w="7780" w:type="dxa"/>
          </w:tcPr>
          <w:p w14:paraId="147ABDDE" w14:textId="77777777" w:rsidR="0076630D" w:rsidRDefault="00D7272D">
            <w:pPr>
              <w:rPr>
                <w:rFonts w:asciiTheme="minorEastAsia" w:hAnsiTheme="minorEastAsia"/>
              </w:rPr>
            </w:pPr>
            <w:r>
              <w:rPr>
                <w:rFonts w:asciiTheme="minorEastAsia" w:hAnsiTheme="minorEastAsia" w:hint="eastAsia"/>
              </w:rPr>
              <w:t>实时</w:t>
            </w:r>
            <w:r>
              <w:rPr>
                <w:rFonts w:asciiTheme="minorEastAsia" w:hAnsiTheme="minorEastAsia"/>
              </w:rPr>
              <w:t>计费响应报文。RADIUS服务器接收并成功记录实时计费请求报文后，需要回应一个实时计费响应报文。</w:t>
            </w:r>
          </w:p>
        </w:tc>
      </w:tr>
      <w:tr w:rsidR="0076630D" w14:paraId="1508F23F" w14:textId="77777777">
        <w:trPr>
          <w:trHeight w:val="321"/>
        </w:trPr>
        <w:tc>
          <w:tcPr>
            <w:tcW w:w="2001" w:type="dxa"/>
          </w:tcPr>
          <w:p w14:paraId="028A79A7" w14:textId="77777777" w:rsidR="0076630D" w:rsidRDefault="00D7272D">
            <w:pPr>
              <w:rPr>
                <w:rFonts w:asciiTheme="minorEastAsia" w:hAnsiTheme="minorEastAsia"/>
              </w:rPr>
            </w:pPr>
            <w:r>
              <w:rPr>
                <w:rFonts w:asciiTheme="minorEastAsia" w:hAnsiTheme="minorEastAsia"/>
              </w:rPr>
              <w:t>Accounting-Request(Stop)</w:t>
            </w:r>
          </w:p>
        </w:tc>
        <w:tc>
          <w:tcPr>
            <w:tcW w:w="7780" w:type="dxa"/>
          </w:tcPr>
          <w:p w14:paraId="1569C074" w14:textId="77777777" w:rsidR="0076630D" w:rsidRDefault="00D7272D">
            <w:pPr>
              <w:rPr>
                <w:rFonts w:asciiTheme="minorEastAsia" w:hAnsiTheme="minorEastAsia"/>
              </w:rPr>
            </w:pPr>
            <w:r>
              <w:rPr>
                <w:rFonts w:asciiTheme="minorEastAsia" w:hAnsiTheme="minorEastAsia" w:hint="eastAsia"/>
              </w:rPr>
              <w:t>计费结束</w:t>
            </w:r>
            <w:r>
              <w:rPr>
                <w:rFonts w:asciiTheme="minorEastAsia" w:hAnsiTheme="minorEastAsia"/>
              </w:rPr>
              <w:t>请求报文。当用户断开连接时（</w:t>
            </w:r>
            <w:r>
              <w:rPr>
                <w:rFonts w:asciiTheme="minorEastAsia" w:hAnsiTheme="minorEastAsia" w:hint="eastAsia"/>
              </w:rPr>
              <w:t>连接</w:t>
            </w:r>
            <w:r>
              <w:rPr>
                <w:rFonts w:asciiTheme="minorEastAsia" w:hAnsiTheme="minorEastAsia"/>
              </w:rPr>
              <w:t>也可以由NAS断开）</w:t>
            </w:r>
            <w:r>
              <w:rPr>
                <w:rFonts w:asciiTheme="minorEastAsia" w:hAnsiTheme="minorEastAsia" w:hint="eastAsia"/>
              </w:rPr>
              <w:t>，</w:t>
            </w:r>
            <w:r>
              <w:rPr>
                <w:rFonts w:asciiTheme="minorEastAsia" w:hAnsiTheme="minorEastAsia"/>
              </w:rPr>
              <w:t>RADIUS客户端向RADIUS服务器发送计费结束请求报文，其中包括用户上网所使用的的网络资源的统计信息（</w:t>
            </w:r>
            <w:r>
              <w:rPr>
                <w:rFonts w:asciiTheme="minorEastAsia" w:hAnsiTheme="minorEastAsia" w:hint="eastAsia"/>
              </w:rPr>
              <w:t>上网</w:t>
            </w:r>
            <w:r>
              <w:rPr>
                <w:rFonts w:asciiTheme="minorEastAsia" w:hAnsiTheme="minorEastAsia"/>
              </w:rPr>
              <w:t>时长、进</w:t>
            </w:r>
            <w:r>
              <w:rPr>
                <w:rFonts w:asciiTheme="minorEastAsia" w:hAnsiTheme="minorEastAsia" w:hint="eastAsia"/>
              </w:rPr>
              <w:t>/出</w:t>
            </w:r>
            <w:r>
              <w:rPr>
                <w:rFonts w:asciiTheme="minorEastAsia" w:hAnsiTheme="minorEastAsia"/>
              </w:rPr>
              <w:t>的字节数等）</w:t>
            </w:r>
            <w:r>
              <w:rPr>
                <w:rFonts w:asciiTheme="minorEastAsia" w:hAnsiTheme="minorEastAsia" w:hint="eastAsia"/>
              </w:rPr>
              <w:t>，</w:t>
            </w:r>
            <w:r>
              <w:rPr>
                <w:rFonts w:asciiTheme="minorEastAsia" w:hAnsiTheme="minorEastAsia"/>
              </w:rPr>
              <w:t>请求RADIUS服务器停止计费。</w:t>
            </w:r>
          </w:p>
        </w:tc>
      </w:tr>
      <w:tr w:rsidR="0076630D" w14:paraId="49C78193" w14:textId="77777777">
        <w:tc>
          <w:tcPr>
            <w:tcW w:w="2001" w:type="dxa"/>
          </w:tcPr>
          <w:p w14:paraId="134205AD" w14:textId="77777777" w:rsidR="0076630D" w:rsidRDefault="00D7272D">
            <w:pPr>
              <w:rPr>
                <w:rFonts w:asciiTheme="minorEastAsia" w:hAnsiTheme="minorEastAsia"/>
              </w:rPr>
            </w:pPr>
            <w:r>
              <w:rPr>
                <w:rFonts w:asciiTheme="minorEastAsia" w:hAnsiTheme="minorEastAsia"/>
              </w:rPr>
              <w:t>Accounting-Response(Stop)</w:t>
            </w:r>
          </w:p>
        </w:tc>
        <w:tc>
          <w:tcPr>
            <w:tcW w:w="7780" w:type="dxa"/>
          </w:tcPr>
          <w:p w14:paraId="66E06675" w14:textId="77777777" w:rsidR="0076630D" w:rsidRDefault="00D7272D">
            <w:pPr>
              <w:rPr>
                <w:rFonts w:asciiTheme="minorEastAsia" w:hAnsiTheme="minorEastAsia"/>
              </w:rPr>
            </w:pPr>
            <w:r>
              <w:rPr>
                <w:rFonts w:asciiTheme="minorEastAsia" w:hAnsiTheme="minorEastAsia" w:hint="eastAsia"/>
              </w:rPr>
              <w:t>计费结束</w:t>
            </w:r>
            <w:r>
              <w:rPr>
                <w:rFonts w:asciiTheme="minorEastAsia" w:hAnsiTheme="minorEastAsia"/>
              </w:rPr>
              <w:t>响应报文。RADIUS服务器接收计费停止请求报文后，需要回应一个</w:t>
            </w:r>
            <w:r>
              <w:rPr>
                <w:rFonts w:asciiTheme="minorEastAsia" w:hAnsiTheme="minorEastAsia" w:hint="eastAsia"/>
              </w:rPr>
              <w:t>计费</w:t>
            </w:r>
            <w:r>
              <w:rPr>
                <w:rFonts w:asciiTheme="minorEastAsia" w:hAnsiTheme="minorEastAsia"/>
              </w:rPr>
              <w:t>停止响应报文。</w:t>
            </w:r>
          </w:p>
        </w:tc>
      </w:tr>
    </w:tbl>
    <w:p w14:paraId="05C2D3E6" w14:textId="77777777" w:rsidR="0076630D" w:rsidRDefault="00D7272D">
      <w:pPr>
        <w:rPr>
          <w:rFonts w:ascii="微软雅黑" w:eastAsia="微软雅黑" w:hAnsi="微软雅黑"/>
          <w:b/>
        </w:rPr>
      </w:pPr>
      <w:r>
        <w:rPr>
          <w:rFonts w:ascii="微软雅黑" w:eastAsia="微软雅黑" w:hAnsi="微软雅黑" w:hint="eastAsia"/>
          <w:b/>
        </w:rPr>
        <w:t xml:space="preserve">    </w:t>
      </w:r>
      <w:r>
        <w:rPr>
          <w:rFonts w:ascii="微软雅黑" w:eastAsia="微软雅黑" w:hAnsi="微软雅黑"/>
          <w:b/>
        </w:rPr>
        <w:t>RADIUS认证、授权、计费流程</w:t>
      </w:r>
    </w:p>
    <w:p w14:paraId="1E47DCD3" w14:textId="77777777" w:rsidR="0076630D" w:rsidRDefault="00D7272D">
      <w:pPr>
        <w:rPr>
          <w:rFonts w:ascii="微软雅黑" w:eastAsia="微软雅黑" w:hAnsi="微软雅黑"/>
        </w:rPr>
      </w:pPr>
      <w:r>
        <w:rPr>
          <w:rFonts w:ascii="微软雅黑" w:eastAsia="微软雅黑" w:hAnsi="微软雅黑" w:hint="eastAsia"/>
        </w:rPr>
        <w:t xml:space="preserve">    设备作为RADIUS客户端，负责收集用户信息（例如：用户名、密码等），并将这些信息发送到RADIUS服务器。RADIUS服务器则根据这些信息完成用户身份认证以及认证通过后的用户授权和计费。</w:t>
      </w:r>
    </w:p>
    <w:p w14:paraId="45EF3BF5" w14:textId="77777777" w:rsidR="0076630D" w:rsidRDefault="00D7272D">
      <w:pPr>
        <w:jc w:val="center"/>
        <w:rPr>
          <w:rFonts w:ascii="微软雅黑" w:eastAsia="微软雅黑" w:hAnsi="微软雅黑"/>
        </w:rPr>
      </w:pPr>
      <w:r>
        <w:rPr>
          <w:noProof/>
        </w:rPr>
        <w:lastRenderedPageBreak/>
        <w:drawing>
          <wp:inline distT="0" distB="0" distL="0" distR="0">
            <wp:extent cx="4857115" cy="4279265"/>
            <wp:effectExtent l="0" t="0" r="635" b="6985"/>
            <wp:docPr id="13" name="图片 13" descr="https://support.huawei.com/hedex/pages/EDOC1100247312AZL0513E/01/EDOC1100247312AZL0513E/01/resources/dc/images/fig_dc_cfg_aaa_601501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support.huawei.com/hedex/pages/EDOC1100247312AZL0513E/01/EDOC1100247312AZL0513E/01/resources/dc/images/fig_dc_cfg_aaa_601501_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857115" cy="4279265"/>
                    </a:xfrm>
                    <a:prstGeom prst="rect">
                      <a:avLst/>
                    </a:prstGeom>
                    <a:noFill/>
                    <a:ln>
                      <a:noFill/>
                    </a:ln>
                  </pic:spPr>
                </pic:pic>
              </a:graphicData>
            </a:graphic>
          </wp:inline>
        </w:drawing>
      </w:r>
    </w:p>
    <w:p w14:paraId="05DBED6A" w14:textId="77777777" w:rsidR="0076630D" w:rsidRDefault="00D7272D">
      <w:pPr>
        <w:rPr>
          <w:rFonts w:ascii="微软雅黑" w:eastAsia="微软雅黑" w:hAnsi="微软雅黑"/>
        </w:rPr>
      </w:pPr>
      <w:r>
        <w:rPr>
          <w:rFonts w:ascii="微软雅黑" w:eastAsia="微软雅黑" w:hAnsi="微软雅黑" w:hint="eastAsia"/>
        </w:rPr>
        <w:t>1.当用户接入网络时，用户发起连接请求，向RADIUS客户端（即设备）发送用户名和密码。</w:t>
      </w:r>
    </w:p>
    <w:p w14:paraId="612FB2F4" w14:textId="77777777" w:rsidR="0076630D" w:rsidRDefault="00D7272D">
      <w:pPr>
        <w:rPr>
          <w:rFonts w:ascii="微软雅黑" w:eastAsia="微软雅黑" w:hAnsi="微软雅黑"/>
        </w:rPr>
      </w:pPr>
      <w:r>
        <w:rPr>
          <w:rFonts w:ascii="微软雅黑" w:eastAsia="微软雅黑" w:hAnsi="微软雅黑"/>
        </w:rPr>
        <w:t>2.</w:t>
      </w:r>
      <w:r>
        <w:rPr>
          <w:rFonts w:ascii="微软雅黑" w:eastAsia="微软雅黑" w:hAnsi="微软雅黑" w:hint="eastAsia"/>
        </w:rPr>
        <w:t>RADIUS客户端向RADIUS服务器发送包含用户名和密码信息的认证请求报文。</w:t>
      </w:r>
    </w:p>
    <w:p w14:paraId="7DF1245C" w14:textId="77777777" w:rsidR="0076630D" w:rsidRDefault="00D7272D">
      <w:pPr>
        <w:rPr>
          <w:rFonts w:ascii="微软雅黑" w:eastAsia="微软雅黑" w:hAnsi="微软雅黑"/>
        </w:rPr>
      </w:pPr>
      <w:r>
        <w:rPr>
          <w:rFonts w:ascii="微软雅黑" w:eastAsia="微软雅黑" w:hAnsi="微软雅黑"/>
        </w:rPr>
        <w:t>3.</w:t>
      </w:r>
      <w:r>
        <w:rPr>
          <w:rFonts w:ascii="微软雅黑" w:eastAsia="微软雅黑" w:hAnsi="微软雅黑" w:hint="eastAsia"/>
        </w:rPr>
        <w:t>RADIUS服务器对用户身份的合法性进行检验：</w:t>
      </w:r>
    </w:p>
    <w:p w14:paraId="270CE8F1" w14:textId="77777777" w:rsidR="0076630D" w:rsidRDefault="00D7272D" w:rsidP="00B10728">
      <w:pPr>
        <w:pStyle w:val="af2"/>
        <w:numPr>
          <w:ilvl w:val="0"/>
          <w:numId w:val="380"/>
        </w:numPr>
        <w:ind w:firstLineChars="0"/>
        <w:rPr>
          <w:rFonts w:ascii="微软雅黑" w:eastAsia="微软雅黑" w:hAnsi="微软雅黑"/>
        </w:rPr>
      </w:pPr>
      <w:r>
        <w:rPr>
          <w:rFonts w:ascii="微软雅黑" w:eastAsia="微软雅黑" w:hAnsi="微软雅黑" w:hint="eastAsia"/>
        </w:rPr>
        <w:t>如果用户身份合法，RADIUS服务器向RADIUS客户端返回认证接受报文，允许用户进行下一步动作。由于RADIUS协议合并了认证和授权的过程，因此认证接受报文中也包含了用户的授权信息。</w:t>
      </w:r>
    </w:p>
    <w:p w14:paraId="3551216B" w14:textId="77777777" w:rsidR="0076630D" w:rsidRDefault="00D7272D" w:rsidP="00B10728">
      <w:pPr>
        <w:pStyle w:val="af2"/>
        <w:numPr>
          <w:ilvl w:val="0"/>
          <w:numId w:val="380"/>
        </w:numPr>
        <w:ind w:firstLineChars="0"/>
        <w:rPr>
          <w:rFonts w:ascii="微软雅黑" w:eastAsia="微软雅黑" w:hAnsi="微软雅黑"/>
        </w:rPr>
      </w:pPr>
      <w:r>
        <w:rPr>
          <w:rFonts w:ascii="微软雅黑" w:eastAsia="微软雅黑" w:hAnsi="微软雅黑" w:hint="eastAsia"/>
        </w:rPr>
        <w:t>如果用户身份不合法，RADIUS服务器向RADIUS客户端返回认证拒绝报文，拒绝用户访问接入网络。</w:t>
      </w:r>
    </w:p>
    <w:p w14:paraId="047BE4BC" w14:textId="77777777" w:rsidR="0076630D" w:rsidRDefault="00D7272D">
      <w:pPr>
        <w:rPr>
          <w:rFonts w:ascii="微软雅黑" w:eastAsia="微软雅黑" w:hAnsi="微软雅黑"/>
        </w:rPr>
      </w:pPr>
      <w:r>
        <w:rPr>
          <w:rFonts w:ascii="微软雅黑" w:eastAsia="微软雅黑" w:hAnsi="微软雅黑"/>
        </w:rPr>
        <w:t>4.</w:t>
      </w:r>
      <w:r>
        <w:rPr>
          <w:rFonts w:ascii="微软雅黑" w:eastAsia="微软雅黑" w:hAnsi="微软雅黑" w:hint="eastAsia"/>
        </w:rPr>
        <w:t>RADIUS客户端通知用户认证是否成功。</w:t>
      </w:r>
    </w:p>
    <w:p w14:paraId="2002B220" w14:textId="77777777" w:rsidR="0076630D" w:rsidRDefault="00D7272D">
      <w:pPr>
        <w:rPr>
          <w:rFonts w:ascii="微软雅黑" w:eastAsia="微软雅黑" w:hAnsi="微软雅黑"/>
        </w:rPr>
      </w:pPr>
      <w:r>
        <w:rPr>
          <w:rFonts w:ascii="微软雅黑" w:eastAsia="微软雅黑" w:hAnsi="微软雅黑"/>
        </w:rPr>
        <w:t>5.</w:t>
      </w:r>
      <w:r>
        <w:rPr>
          <w:rFonts w:ascii="微软雅黑" w:eastAsia="微软雅黑" w:hAnsi="微软雅黑" w:hint="eastAsia"/>
        </w:rPr>
        <w:t>RADIUS客户端根据接收到的认证结果接入/拒绝用户。如果允许用户接入，则RADIUS客户端向RADIUS服务器发送计费开始请求报文。</w:t>
      </w:r>
    </w:p>
    <w:p w14:paraId="22784773" w14:textId="77777777" w:rsidR="0076630D" w:rsidRDefault="00D7272D">
      <w:pPr>
        <w:rPr>
          <w:rFonts w:ascii="微软雅黑" w:eastAsia="微软雅黑" w:hAnsi="微软雅黑"/>
        </w:rPr>
      </w:pPr>
      <w:r>
        <w:rPr>
          <w:rFonts w:ascii="微软雅黑" w:eastAsia="微软雅黑" w:hAnsi="微软雅黑"/>
        </w:rPr>
        <w:lastRenderedPageBreak/>
        <w:t>6.</w:t>
      </w:r>
      <w:r>
        <w:rPr>
          <w:rFonts w:ascii="微软雅黑" w:eastAsia="微软雅黑" w:hAnsi="微软雅黑" w:hint="eastAsia"/>
        </w:rPr>
        <w:t>RADIUS服务器返回计费开始响应报文，并开始计费。</w:t>
      </w:r>
    </w:p>
    <w:p w14:paraId="7B59C7BD" w14:textId="77777777" w:rsidR="0076630D" w:rsidRDefault="00D7272D">
      <w:pPr>
        <w:rPr>
          <w:rFonts w:ascii="微软雅黑" w:eastAsia="微软雅黑" w:hAnsi="微软雅黑"/>
        </w:rPr>
      </w:pPr>
      <w:r>
        <w:rPr>
          <w:rFonts w:ascii="微软雅黑" w:eastAsia="微软雅黑" w:hAnsi="微软雅黑"/>
        </w:rPr>
        <w:t>7.</w:t>
      </w:r>
      <w:r>
        <w:rPr>
          <w:rFonts w:ascii="微软雅黑" w:eastAsia="微软雅黑" w:hAnsi="微软雅黑" w:hint="eastAsia"/>
        </w:rPr>
        <w:t>用户开始访问网络资源。</w:t>
      </w:r>
    </w:p>
    <w:p w14:paraId="3E508A02" w14:textId="77777777" w:rsidR="0076630D" w:rsidRDefault="00D7272D">
      <w:pPr>
        <w:rPr>
          <w:rFonts w:ascii="微软雅黑" w:eastAsia="微软雅黑" w:hAnsi="微软雅黑"/>
        </w:rPr>
      </w:pPr>
      <w:r>
        <w:rPr>
          <w:rFonts w:ascii="微软雅黑" w:eastAsia="微软雅黑" w:hAnsi="微软雅黑" w:hint="eastAsia"/>
        </w:rPr>
        <w:t>8.（可选）在使能实时计费功能的情况下，RADIUS客户端会定时向RADIUS服务器发送实时计费请求报文，以避免因付费用户异常下线导致的不合理计费。</w:t>
      </w:r>
    </w:p>
    <w:p w14:paraId="32CB3B61" w14:textId="77777777" w:rsidR="0076630D" w:rsidRDefault="00D7272D">
      <w:pPr>
        <w:rPr>
          <w:rFonts w:ascii="微软雅黑" w:eastAsia="微软雅黑" w:hAnsi="微软雅黑"/>
        </w:rPr>
      </w:pPr>
      <w:r>
        <w:rPr>
          <w:rFonts w:ascii="微软雅黑" w:eastAsia="微软雅黑" w:hAnsi="微软雅黑"/>
        </w:rPr>
        <w:t>9.</w:t>
      </w:r>
      <w:r>
        <w:rPr>
          <w:rFonts w:ascii="微软雅黑" w:eastAsia="微软雅黑" w:hAnsi="微软雅黑" w:hint="eastAsia"/>
        </w:rPr>
        <w:t>（可选）RADIUS服务器返回实时计费响应报文，并实时计费。</w:t>
      </w:r>
    </w:p>
    <w:p w14:paraId="39B1CB1C" w14:textId="77777777" w:rsidR="0076630D" w:rsidRDefault="00D7272D">
      <w:pPr>
        <w:rPr>
          <w:rFonts w:ascii="微软雅黑" w:eastAsia="微软雅黑" w:hAnsi="微软雅黑"/>
        </w:rPr>
      </w:pPr>
      <w:r>
        <w:rPr>
          <w:rFonts w:ascii="微软雅黑" w:eastAsia="微软雅黑" w:hAnsi="微软雅黑" w:hint="eastAsia"/>
        </w:rPr>
        <w:t>10.用户发起下线请求，请求停止访问网络资源。</w:t>
      </w:r>
    </w:p>
    <w:p w14:paraId="74C9C6F6" w14:textId="77777777" w:rsidR="0076630D" w:rsidRDefault="00D7272D">
      <w:pPr>
        <w:rPr>
          <w:rFonts w:ascii="微软雅黑" w:eastAsia="微软雅黑" w:hAnsi="微软雅黑"/>
        </w:rPr>
      </w:pPr>
      <w:r>
        <w:rPr>
          <w:rFonts w:ascii="微软雅黑" w:eastAsia="微软雅黑" w:hAnsi="微软雅黑"/>
        </w:rPr>
        <w:t>11.</w:t>
      </w:r>
      <w:r>
        <w:rPr>
          <w:rFonts w:ascii="微软雅黑" w:eastAsia="微软雅黑" w:hAnsi="微软雅黑" w:hint="eastAsia"/>
        </w:rPr>
        <w:t>RADIUS客户端向RADIUS服务器提交计费结束请求报文。</w:t>
      </w:r>
    </w:p>
    <w:p w14:paraId="7BE2CABE" w14:textId="77777777" w:rsidR="0076630D" w:rsidRDefault="00D7272D">
      <w:pPr>
        <w:rPr>
          <w:rFonts w:ascii="微软雅黑" w:eastAsia="微软雅黑" w:hAnsi="微软雅黑"/>
        </w:rPr>
      </w:pPr>
      <w:r>
        <w:rPr>
          <w:rFonts w:ascii="微软雅黑" w:eastAsia="微软雅黑" w:hAnsi="微软雅黑"/>
        </w:rPr>
        <w:t>12.</w:t>
      </w:r>
      <w:r>
        <w:rPr>
          <w:rFonts w:ascii="微软雅黑" w:eastAsia="微软雅黑" w:hAnsi="微软雅黑" w:hint="eastAsia"/>
        </w:rPr>
        <w:t>RADIUS服务器返回计费结束响应报文，并停止计费。</w:t>
      </w:r>
    </w:p>
    <w:p w14:paraId="4688D322" w14:textId="77777777" w:rsidR="0076630D" w:rsidRDefault="00D7272D">
      <w:pPr>
        <w:rPr>
          <w:rFonts w:ascii="微软雅黑" w:eastAsia="微软雅黑" w:hAnsi="微软雅黑"/>
        </w:rPr>
      </w:pPr>
      <w:r>
        <w:rPr>
          <w:rFonts w:ascii="微软雅黑" w:eastAsia="微软雅黑" w:hAnsi="微软雅黑"/>
        </w:rPr>
        <w:t>13.</w:t>
      </w:r>
      <w:r>
        <w:rPr>
          <w:rFonts w:ascii="微软雅黑" w:eastAsia="微软雅黑" w:hAnsi="微软雅黑" w:hint="eastAsia"/>
        </w:rPr>
        <w:t>RADIUS客户端通知用户访问结束，用户结束访问网络资源。</w:t>
      </w:r>
    </w:p>
    <w:p w14:paraId="0A189FCA" w14:textId="77777777" w:rsidR="0076630D" w:rsidRDefault="00D7272D">
      <w:pPr>
        <w:rPr>
          <w:rFonts w:ascii="微软雅黑" w:eastAsia="微软雅黑" w:hAnsi="微软雅黑"/>
          <w:b/>
        </w:rPr>
      </w:pPr>
      <w:r>
        <w:rPr>
          <w:rFonts w:ascii="微软雅黑" w:eastAsia="微软雅黑" w:hAnsi="微软雅黑"/>
        </w:rPr>
        <w:t xml:space="preserve">    </w:t>
      </w:r>
      <w:r>
        <w:rPr>
          <w:rFonts w:ascii="微软雅黑" w:eastAsia="微软雅黑" w:hAnsi="微软雅黑"/>
          <w:b/>
        </w:rPr>
        <w:t>RADIUS报文重传机制</w:t>
      </w:r>
    </w:p>
    <w:p w14:paraId="6DB6B317" w14:textId="77777777" w:rsidR="0076630D" w:rsidRDefault="00D7272D">
      <w:pPr>
        <w:rPr>
          <w:rFonts w:ascii="微软雅黑" w:eastAsia="微软雅黑" w:hAnsi="微软雅黑"/>
        </w:rPr>
      </w:pPr>
      <w:r>
        <w:rPr>
          <w:rFonts w:ascii="微软雅黑" w:eastAsia="微软雅黑" w:hAnsi="微软雅黑" w:hint="eastAsia"/>
        </w:rPr>
        <w:t xml:space="preserve">    用户认证过程中，设备会发送认证请求报文到RADIUS服务器。为避免由于网络故障、时延等原因导致设备无法收到服务器的回应报文，设备在发送认证请求报文到服务器时具有超时重传超时机制，重传次数和重传间隔通过定时器进行控制。</w:t>
      </w:r>
    </w:p>
    <w:p w14:paraId="150167BA" w14:textId="77777777" w:rsidR="0076630D" w:rsidRDefault="00D7272D">
      <w:pPr>
        <w:ind w:firstLine="420"/>
        <w:rPr>
          <w:rFonts w:ascii="微软雅黑" w:eastAsia="微软雅黑" w:hAnsi="微软雅黑"/>
        </w:rPr>
      </w:pPr>
      <w:r>
        <w:rPr>
          <w:rFonts w:ascii="微软雅黑" w:eastAsia="微软雅黑" w:hAnsi="微软雅黑" w:hint="eastAsia"/>
        </w:rPr>
        <w:t>满足以下任意一个条件，设备停止重传：</w:t>
      </w:r>
    </w:p>
    <w:p w14:paraId="71F51379" w14:textId="77777777" w:rsidR="0076630D" w:rsidRDefault="00D7272D" w:rsidP="00B10728">
      <w:pPr>
        <w:pStyle w:val="af2"/>
        <w:numPr>
          <w:ilvl w:val="0"/>
          <w:numId w:val="381"/>
        </w:numPr>
        <w:ind w:firstLineChars="0"/>
        <w:rPr>
          <w:rFonts w:ascii="微软雅黑" w:eastAsia="微软雅黑" w:hAnsi="微软雅黑"/>
        </w:rPr>
      </w:pPr>
      <w:r>
        <w:rPr>
          <w:rFonts w:ascii="微软雅黑" w:eastAsia="微软雅黑" w:hAnsi="微软雅黑" w:hint="eastAsia"/>
        </w:rPr>
        <w:t>收到RADIUS服务器的回应报文。收到RADIUS服务器的回应报文后，设备会停止重传，此时设备标记RADIUS服务器的状态为Up。</w:t>
      </w:r>
    </w:p>
    <w:p w14:paraId="61F8FF0B" w14:textId="77777777" w:rsidR="0076630D" w:rsidRDefault="00D7272D" w:rsidP="00B10728">
      <w:pPr>
        <w:pStyle w:val="af2"/>
        <w:numPr>
          <w:ilvl w:val="0"/>
          <w:numId w:val="381"/>
        </w:numPr>
        <w:ind w:firstLineChars="0"/>
        <w:rPr>
          <w:rFonts w:ascii="微软雅黑" w:eastAsia="微软雅黑" w:hAnsi="微软雅黑"/>
        </w:rPr>
      </w:pPr>
      <w:r>
        <w:rPr>
          <w:rFonts w:ascii="微软雅黑" w:eastAsia="微软雅黑" w:hAnsi="微软雅黑" w:hint="eastAsia"/>
        </w:rPr>
        <w:t>探测到RADIUS服务器的状态为Down。设备将RADIUS服务器的状态置为Down后：</w:t>
      </w:r>
    </w:p>
    <w:p w14:paraId="285D2D07" w14:textId="77777777" w:rsidR="0076630D" w:rsidRDefault="00D7272D" w:rsidP="00B10728">
      <w:pPr>
        <w:pStyle w:val="af2"/>
        <w:numPr>
          <w:ilvl w:val="0"/>
          <w:numId w:val="372"/>
        </w:numPr>
        <w:ind w:firstLineChars="0"/>
        <w:rPr>
          <w:rFonts w:ascii="微软雅黑" w:eastAsia="微软雅黑" w:hAnsi="微软雅黑"/>
        </w:rPr>
      </w:pPr>
      <w:r>
        <w:rPr>
          <w:rFonts w:ascii="微软雅黑" w:eastAsia="微软雅黑" w:hAnsi="微软雅黑" w:hint="eastAsia"/>
        </w:rPr>
        <w:t>如果达到最大重传次数，则停止重传，RADIUS服务器的状态为Down。</w:t>
      </w:r>
    </w:p>
    <w:p w14:paraId="19952BD4" w14:textId="77777777" w:rsidR="0076630D" w:rsidRDefault="00D7272D" w:rsidP="00B10728">
      <w:pPr>
        <w:pStyle w:val="af2"/>
        <w:numPr>
          <w:ilvl w:val="0"/>
          <w:numId w:val="372"/>
        </w:numPr>
        <w:ind w:firstLineChars="0"/>
        <w:rPr>
          <w:rFonts w:ascii="微软雅黑" w:eastAsia="微软雅黑" w:hAnsi="微软雅黑"/>
        </w:rPr>
      </w:pPr>
      <w:r>
        <w:rPr>
          <w:rFonts w:ascii="微软雅黑" w:eastAsia="微软雅黑" w:hAnsi="微软雅黑" w:hint="eastAsia"/>
        </w:rPr>
        <w:t>如果还没有达到最大重传次数，设备会再重传一次认证请求报文到RADIUS服务器。相当于给状态为Down的服务器一次机会。如果收到RADIUS服务器的回应报文，停止重传，并将RADIUS服务器的状态恢复为Up；如果未收</w:t>
      </w:r>
      <w:r>
        <w:rPr>
          <w:rFonts w:ascii="微软雅黑" w:eastAsia="微软雅黑" w:hAnsi="微软雅黑" w:hint="eastAsia"/>
        </w:rPr>
        <w:lastRenderedPageBreak/>
        <w:t>到RADIUS服务器的回应报文，也停止重传，RADIUS服务器的状态为Down。</w:t>
      </w:r>
    </w:p>
    <w:p w14:paraId="0ABF2608" w14:textId="77777777" w:rsidR="0076630D" w:rsidRDefault="00D7272D" w:rsidP="00B10728">
      <w:pPr>
        <w:pStyle w:val="af2"/>
        <w:numPr>
          <w:ilvl w:val="0"/>
          <w:numId w:val="381"/>
        </w:numPr>
        <w:ind w:firstLineChars="0"/>
        <w:rPr>
          <w:rFonts w:ascii="微软雅黑" w:eastAsia="微软雅黑" w:hAnsi="微软雅黑"/>
        </w:rPr>
      </w:pPr>
      <w:r>
        <w:rPr>
          <w:rFonts w:ascii="微软雅黑" w:eastAsia="微软雅黑" w:hAnsi="微软雅黑" w:hint="eastAsia"/>
        </w:rPr>
        <w:t>达到最大重传次数。达到最大重传次数后，设备会停止重传，此时：</w:t>
      </w:r>
    </w:p>
    <w:p w14:paraId="6222B55B" w14:textId="77777777" w:rsidR="0076630D" w:rsidRDefault="00D7272D" w:rsidP="00B10728">
      <w:pPr>
        <w:pStyle w:val="af2"/>
        <w:numPr>
          <w:ilvl w:val="0"/>
          <w:numId w:val="382"/>
        </w:numPr>
        <w:ind w:firstLineChars="0"/>
        <w:rPr>
          <w:rFonts w:ascii="微软雅黑" w:eastAsia="微软雅黑" w:hAnsi="微软雅黑"/>
        </w:rPr>
      </w:pPr>
      <w:r>
        <w:rPr>
          <w:rFonts w:ascii="微软雅黑" w:eastAsia="微软雅黑" w:hAnsi="微软雅黑" w:hint="eastAsia"/>
        </w:rPr>
        <w:t>如果收到RADIUS服务器的回应报文，此时设备标记RADIUS服务器的状态为Up。</w:t>
      </w:r>
    </w:p>
    <w:p w14:paraId="68944397" w14:textId="77777777" w:rsidR="0076630D" w:rsidRDefault="00D7272D" w:rsidP="00B10728">
      <w:pPr>
        <w:pStyle w:val="af2"/>
        <w:numPr>
          <w:ilvl w:val="0"/>
          <w:numId w:val="382"/>
        </w:numPr>
        <w:ind w:firstLineChars="0"/>
        <w:rPr>
          <w:rFonts w:ascii="微软雅黑" w:eastAsia="微软雅黑" w:hAnsi="微软雅黑"/>
        </w:rPr>
      </w:pPr>
      <w:r>
        <w:rPr>
          <w:rFonts w:ascii="微软雅黑" w:eastAsia="微软雅黑" w:hAnsi="微软雅黑" w:hint="eastAsia"/>
        </w:rPr>
        <w:t>如果已经探测到RADIUS服务器的状态为Down，设备将服务器的状态置为Down。</w:t>
      </w:r>
    </w:p>
    <w:p w14:paraId="1AF1E866" w14:textId="77777777" w:rsidR="0076630D" w:rsidRDefault="00D7272D" w:rsidP="00B10728">
      <w:pPr>
        <w:pStyle w:val="af2"/>
        <w:numPr>
          <w:ilvl w:val="0"/>
          <w:numId w:val="382"/>
        </w:numPr>
        <w:ind w:firstLineChars="0"/>
        <w:rPr>
          <w:rFonts w:ascii="微软雅黑" w:eastAsia="微软雅黑" w:hAnsi="微软雅黑"/>
        </w:rPr>
      </w:pPr>
      <w:r>
        <w:rPr>
          <w:rFonts w:ascii="微软雅黑" w:eastAsia="微软雅黑" w:hAnsi="微软雅黑" w:hint="eastAsia"/>
        </w:rPr>
        <w:t>如果没收到RADIUS服务器的回应报文也没有探测到服务器的状态为Down，此时，设备不会切换服务器的状态，服务器实际上没有响应。</w:t>
      </w:r>
    </w:p>
    <w:p w14:paraId="4D6D6426" w14:textId="77777777" w:rsidR="0076630D" w:rsidRDefault="00D7272D">
      <w:pPr>
        <w:rPr>
          <w:rFonts w:ascii="微软雅黑" w:eastAsia="微软雅黑" w:hAnsi="微软雅黑"/>
        </w:rPr>
      </w:pPr>
      <w:r>
        <w:rPr>
          <w:rFonts w:ascii="微软雅黑" w:eastAsia="微软雅黑" w:hAnsi="微软雅黑" w:hint="eastAsia"/>
        </w:rPr>
        <w:t xml:space="preserve">    RADIUS报文重传是针对一个服务器而言的，如果RADIUS服务器模板中配置了多个服务器，整体重传时间取决于重传间隔、重传次数、RADIUS服务器的状态、服务器的个数以及选择服务器的算法。</w:t>
      </w:r>
    </w:p>
    <w:p w14:paraId="78A7F080" w14:textId="77777777" w:rsidR="0076630D" w:rsidRDefault="00D7272D">
      <w:pPr>
        <w:rPr>
          <w:rFonts w:ascii="微软雅黑" w:eastAsia="微软雅黑" w:hAnsi="微软雅黑"/>
          <w:b/>
        </w:rPr>
      </w:pPr>
      <w:r>
        <w:rPr>
          <w:rFonts w:ascii="微软雅黑" w:eastAsia="微软雅黑" w:hAnsi="微软雅黑" w:hint="eastAsia"/>
          <w:b/>
        </w:rPr>
        <w:t xml:space="preserve">    </w:t>
      </w:r>
      <w:r>
        <w:rPr>
          <w:rFonts w:ascii="微软雅黑" w:eastAsia="微软雅黑" w:hAnsi="微软雅黑"/>
          <w:b/>
        </w:rPr>
        <w:t>RADIUS服务器状态探测</w:t>
      </w:r>
    </w:p>
    <w:p w14:paraId="5DC25183" w14:textId="77777777" w:rsidR="0076630D" w:rsidRDefault="00D7272D">
      <w:pPr>
        <w:rPr>
          <w:rFonts w:ascii="微软雅黑" w:eastAsia="微软雅黑" w:hAnsi="微软雅黑"/>
        </w:rPr>
      </w:pPr>
      <w:r>
        <w:rPr>
          <w:rFonts w:ascii="微软雅黑" w:eastAsia="微软雅黑" w:hAnsi="微软雅黑"/>
        </w:rPr>
        <w:t>RADIUS服务器状态：</w:t>
      </w:r>
    </w:p>
    <w:tbl>
      <w:tblPr>
        <w:tblStyle w:val="ac"/>
        <w:tblW w:w="9073" w:type="dxa"/>
        <w:tblInd w:w="-431" w:type="dxa"/>
        <w:tblLook w:val="04A0" w:firstRow="1" w:lastRow="0" w:firstColumn="1" w:lastColumn="0" w:noHBand="0" w:noVBand="1"/>
      </w:tblPr>
      <w:tblGrid>
        <w:gridCol w:w="1419"/>
        <w:gridCol w:w="4542"/>
        <w:gridCol w:w="3112"/>
      </w:tblGrid>
      <w:tr w:rsidR="0076630D" w14:paraId="655661E9" w14:textId="77777777">
        <w:tc>
          <w:tcPr>
            <w:tcW w:w="1419" w:type="dxa"/>
          </w:tcPr>
          <w:p w14:paraId="02BE07E7" w14:textId="77777777" w:rsidR="0076630D" w:rsidRDefault="00D7272D">
            <w:pPr>
              <w:rPr>
                <w:rFonts w:asciiTheme="minorEastAsia" w:hAnsiTheme="minorEastAsia"/>
              </w:rPr>
            </w:pPr>
            <w:r>
              <w:rPr>
                <w:rFonts w:asciiTheme="minorEastAsia" w:hAnsiTheme="minorEastAsia" w:hint="eastAsia"/>
              </w:rPr>
              <w:t>状态</w:t>
            </w:r>
          </w:p>
        </w:tc>
        <w:tc>
          <w:tcPr>
            <w:tcW w:w="4542" w:type="dxa"/>
          </w:tcPr>
          <w:p w14:paraId="4F41DF51" w14:textId="77777777" w:rsidR="0076630D" w:rsidRDefault="00D7272D">
            <w:pPr>
              <w:rPr>
                <w:rFonts w:asciiTheme="minorEastAsia" w:hAnsiTheme="minorEastAsia"/>
              </w:rPr>
            </w:pPr>
            <w:r>
              <w:rPr>
                <w:rFonts w:asciiTheme="minorEastAsia" w:hAnsiTheme="minorEastAsia" w:hint="eastAsia"/>
              </w:rPr>
              <w:t>RADIUS</w:t>
            </w:r>
            <w:r>
              <w:rPr>
                <w:rFonts w:asciiTheme="minorEastAsia" w:hAnsiTheme="minorEastAsia"/>
              </w:rPr>
              <w:t>服务器是否可用</w:t>
            </w:r>
          </w:p>
        </w:tc>
        <w:tc>
          <w:tcPr>
            <w:tcW w:w="3112" w:type="dxa"/>
          </w:tcPr>
          <w:p w14:paraId="2D20FB53" w14:textId="77777777" w:rsidR="0076630D" w:rsidRDefault="00D7272D">
            <w:pPr>
              <w:rPr>
                <w:rFonts w:asciiTheme="minorEastAsia" w:hAnsiTheme="minorEastAsia"/>
              </w:rPr>
            </w:pPr>
            <w:r>
              <w:rPr>
                <w:rFonts w:asciiTheme="minorEastAsia" w:hAnsiTheme="minorEastAsia" w:hint="eastAsia"/>
              </w:rPr>
              <w:t>出现该</w:t>
            </w:r>
            <w:r>
              <w:rPr>
                <w:rFonts w:asciiTheme="minorEastAsia" w:hAnsiTheme="minorEastAsia"/>
              </w:rPr>
              <w:t>状态的场景</w:t>
            </w:r>
          </w:p>
        </w:tc>
      </w:tr>
      <w:tr w:rsidR="0076630D" w14:paraId="4EE000F8" w14:textId="77777777">
        <w:tc>
          <w:tcPr>
            <w:tcW w:w="1419" w:type="dxa"/>
          </w:tcPr>
          <w:p w14:paraId="3DF721C7" w14:textId="77777777" w:rsidR="0076630D" w:rsidRDefault="00D7272D">
            <w:pPr>
              <w:rPr>
                <w:rFonts w:asciiTheme="minorEastAsia" w:hAnsiTheme="minorEastAsia"/>
              </w:rPr>
            </w:pPr>
            <w:r>
              <w:rPr>
                <w:rFonts w:asciiTheme="minorEastAsia" w:hAnsiTheme="minorEastAsia" w:hint="eastAsia"/>
              </w:rPr>
              <w:t>U</w:t>
            </w:r>
            <w:r>
              <w:rPr>
                <w:rFonts w:asciiTheme="minorEastAsia" w:hAnsiTheme="minorEastAsia"/>
              </w:rPr>
              <w:t>p</w:t>
            </w:r>
          </w:p>
        </w:tc>
        <w:tc>
          <w:tcPr>
            <w:tcW w:w="4542" w:type="dxa"/>
          </w:tcPr>
          <w:p w14:paraId="4CD7ABFB" w14:textId="77777777" w:rsidR="0076630D" w:rsidRDefault="00D7272D">
            <w:pPr>
              <w:rPr>
                <w:rFonts w:asciiTheme="minorEastAsia" w:hAnsiTheme="minorEastAsia"/>
              </w:rPr>
            </w:pPr>
            <w:r>
              <w:rPr>
                <w:rFonts w:asciiTheme="minorEastAsia" w:hAnsiTheme="minorEastAsia" w:hint="eastAsia"/>
              </w:rPr>
              <w:t>可用</w:t>
            </w:r>
          </w:p>
        </w:tc>
        <w:tc>
          <w:tcPr>
            <w:tcW w:w="3112" w:type="dxa"/>
          </w:tcPr>
          <w:p w14:paraId="08ED8A1D" w14:textId="77777777" w:rsidR="0076630D" w:rsidRDefault="00D7272D" w:rsidP="00B10728">
            <w:pPr>
              <w:pStyle w:val="af2"/>
              <w:numPr>
                <w:ilvl w:val="0"/>
                <w:numId w:val="383"/>
              </w:numPr>
              <w:ind w:firstLineChars="0"/>
              <w:rPr>
                <w:rFonts w:asciiTheme="minorEastAsia" w:hAnsiTheme="minorEastAsia"/>
              </w:rPr>
            </w:pPr>
            <w:r>
              <w:rPr>
                <w:rFonts w:asciiTheme="minorEastAsia" w:hAnsiTheme="minorEastAsia" w:hint="eastAsia"/>
              </w:rPr>
              <w:t>RADIUS</w:t>
            </w:r>
            <w:r>
              <w:rPr>
                <w:rFonts w:asciiTheme="minorEastAsia" w:hAnsiTheme="minorEastAsia"/>
              </w:rPr>
              <w:t>服务器的初始状态</w:t>
            </w:r>
          </w:p>
          <w:p w14:paraId="1BD82A6B" w14:textId="77777777" w:rsidR="0076630D" w:rsidRDefault="00D7272D" w:rsidP="00B10728">
            <w:pPr>
              <w:pStyle w:val="af2"/>
              <w:numPr>
                <w:ilvl w:val="0"/>
                <w:numId w:val="383"/>
              </w:numPr>
              <w:ind w:firstLineChars="0"/>
              <w:rPr>
                <w:rFonts w:asciiTheme="minorEastAsia" w:hAnsiTheme="minorEastAsia"/>
              </w:rPr>
            </w:pPr>
            <w:r>
              <w:rPr>
                <w:rFonts w:asciiTheme="minorEastAsia" w:hAnsiTheme="minorEastAsia" w:hint="eastAsia"/>
              </w:rPr>
              <w:t>设备</w:t>
            </w:r>
            <w:r>
              <w:rPr>
                <w:rFonts w:asciiTheme="minorEastAsia" w:hAnsiTheme="minorEastAsia"/>
              </w:rPr>
              <w:t>收到RADIUS服务器的报文</w:t>
            </w:r>
          </w:p>
        </w:tc>
      </w:tr>
      <w:tr w:rsidR="0076630D" w14:paraId="5C264D46" w14:textId="77777777">
        <w:tc>
          <w:tcPr>
            <w:tcW w:w="1419" w:type="dxa"/>
          </w:tcPr>
          <w:p w14:paraId="0292097B" w14:textId="77777777" w:rsidR="0076630D" w:rsidRDefault="00D7272D">
            <w:pPr>
              <w:rPr>
                <w:rFonts w:asciiTheme="minorEastAsia" w:hAnsiTheme="minorEastAsia"/>
              </w:rPr>
            </w:pPr>
            <w:r>
              <w:rPr>
                <w:rFonts w:asciiTheme="minorEastAsia" w:hAnsiTheme="minorEastAsia" w:hint="eastAsia"/>
              </w:rPr>
              <w:t>Down</w:t>
            </w:r>
          </w:p>
        </w:tc>
        <w:tc>
          <w:tcPr>
            <w:tcW w:w="4542" w:type="dxa"/>
          </w:tcPr>
          <w:p w14:paraId="37826FED" w14:textId="77777777" w:rsidR="0076630D" w:rsidRDefault="00D7272D">
            <w:pPr>
              <w:rPr>
                <w:rFonts w:asciiTheme="minorEastAsia" w:hAnsiTheme="minorEastAsia"/>
              </w:rPr>
            </w:pPr>
            <w:r>
              <w:rPr>
                <w:rFonts w:asciiTheme="minorEastAsia" w:hAnsiTheme="minorEastAsia" w:hint="eastAsia"/>
              </w:rPr>
              <w:t>不可用</w:t>
            </w:r>
          </w:p>
        </w:tc>
        <w:tc>
          <w:tcPr>
            <w:tcW w:w="3112" w:type="dxa"/>
          </w:tcPr>
          <w:p w14:paraId="220CB271" w14:textId="77777777" w:rsidR="0076630D" w:rsidRDefault="00D7272D">
            <w:pPr>
              <w:rPr>
                <w:rFonts w:asciiTheme="minorEastAsia" w:hAnsiTheme="minorEastAsia"/>
              </w:rPr>
            </w:pPr>
            <w:r>
              <w:rPr>
                <w:rFonts w:asciiTheme="minorEastAsia" w:hAnsiTheme="minorEastAsia" w:hint="eastAsia"/>
              </w:rPr>
              <w:t>满足</w:t>
            </w:r>
            <w:r>
              <w:rPr>
                <w:rFonts w:asciiTheme="minorEastAsia" w:hAnsiTheme="minorEastAsia"/>
              </w:rPr>
              <w:t>将RADIUS服务器的</w:t>
            </w:r>
            <w:r>
              <w:rPr>
                <w:rFonts w:asciiTheme="minorEastAsia" w:hAnsiTheme="minorEastAsia" w:hint="eastAsia"/>
              </w:rPr>
              <w:t>状态</w:t>
            </w:r>
            <w:r>
              <w:rPr>
                <w:rFonts w:asciiTheme="minorEastAsia" w:hAnsiTheme="minorEastAsia"/>
              </w:rPr>
              <w:t>标记为Down的条件</w:t>
            </w:r>
          </w:p>
        </w:tc>
      </w:tr>
      <w:tr w:rsidR="0076630D" w14:paraId="030B839C" w14:textId="77777777">
        <w:tc>
          <w:tcPr>
            <w:tcW w:w="1419" w:type="dxa"/>
          </w:tcPr>
          <w:p w14:paraId="446F676C" w14:textId="77777777" w:rsidR="0076630D" w:rsidRDefault="00D7272D">
            <w:pPr>
              <w:rPr>
                <w:rFonts w:asciiTheme="minorEastAsia" w:hAnsiTheme="minorEastAsia"/>
              </w:rPr>
            </w:pPr>
            <w:r>
              <w:rPr>
                <w:rFonts w:asciiTheme="minorEastAsia" w:hAnsiTheme="minorEastAsia" w:hint="eastAsia"/>
              </w:rPr>
              <w:t>Force-up</w:t>
            </w:r>
          </w:p>
        </w:tc>
        <w:tc>
          <w:tcPr>
            <w:tcW w:w="4542" w:type="dxa"/>
          </w:tcPr>
          <w:p w14:paraId="00DF70C8" w14:textId="77777777" w:rsidR="0076630D" w:rsidRDefault="00D7272D">
            <w:pPr>
              <w:rPr>
                <w:rFonts w:asciiTheme="minorEastAsia" w:hAnsiTheme="minorEastAsia"/>
              </w:rPr>
            </w:pPr>
            <w:r>
              <w:rPr>
                <w:rFonts w:asciiTheme="minorEastAsia" w:hAnsiTheme="minorEastAsia" w:hint="eastAsia"/>
              </w:rPr>
              <w:t>在没有可用的RADIUS服务器时，会选择Force-up状态的服务器</w:t>
            </w:r>
          </w:p>
        </w:tc>
        <w:tc>
          <w:tcPr>
            <w:tcW w:w="3112" w:type="dxa"/>
          </w:tcPr>
          <w:p w14:paraId="16F65444" w14:textId="77777777" w:rsidR="0076630D" w:rsidRDefault="00D7272D">
            <w:pPr>
              <w:rPr>
                <w:rFonts w:asciiTheme="minorEastAsia" w:hAnsiTheme="minorEastAsia"/>
              </w:rPr>
            </w:pPr>
            <w:r>
              <w:rPr>
                <w:rFonts w:asciiTheme="minorEastAsia" w:hAnsiTheme="minorEastAsia"/>
              </w:rPr>
              <w:t>D</w:t>
            </w:r>
            <w:r>
              <w:rPr>
                <w:rFonts w:asciiTheme="minorEastAsia" w:hAnsiTheme="minorEastAsia" w:hint="eastAsia"/>
              </w:rPr>
              <w:t>ead-time</w:t>
            </w:r>
            <w:r>
              <w:rPr>
                <w:rFonts w:asciiTheme="minorEastAsia" w:hAnsiTheme="minorEastAsia"/>
              </w:rPr>
              <w:t>定时器超时</w:t>
            </w:r>
          </w:p>
        </w:tc>
      </w:tr>
    </w:tbl>
    <w:p w14:paraId="6BC49A8C" w14:textId="77777777" w:rsidR="0076630D" w:rsidRDefault="00D7272D">
      <w:pPr>
        <w:ind w:firstLine="420"/>
        <w:rPr>
          <w:rFonts w:ascii="微软雅黑" w:eastAsia="微软雅黑" w:hAnsi="微软雅黑"/>
        </w:rPr>
      </w:pPr>
      <w:r>
        <w:rPr>
          <w:rFonts w:ascii="微软雅黑" w:eastAsia="微软雅黑" w:hAnsi="微软雅黑" w:hint="eastAsia"/>
        </w:rPr>
        <w:t>RADIUS服务器的初始状态被标记为Up。在收到RADIUS认证请求报文、并且满足将RADIUS服务器的状态标记为Down的条件时，RADIUS服务器的状态被切换为Down。触发状态切换的RADIUS认证请求报文可以是用户认证过程中发送的，也可以是管理员构造的，比如执行test-aaa命令时发送的测试报文或者自动探测时发送的探测报文。</w:t>
      </w:r>
    </w:p>
    <w:p w14:paraId="7069EF1F" w14:textId="77777777" w:rsidR="0076630D" w:rsidRDefault="00D7272D">
      <w:pPr>
        <w:ind w:firstLine="420"/>
        <w:rPr>
          <w:rFonts w:ascii="微软雅黑" w:eastAsia="微软雅黑" w:hAnsi="微软雅黑"/>
        </w:rPr>
      </w:pPr>
      <w:r>
        <w:rPr>
          <w:rFonts w:ascii="微软雅黑" w:eastAsia="微软雅黑" w:hAnsi="微软雅黑" w:hint="eastAsia"/>
        </w:rPr>
        <w:t>以下几种情形下，设备会将RADIUS服务器的状态由Down切换为Up或者Force-</w:t>
      </w:r>
      <w:r>
        <w:rPr>
          <w:rFonts w:ascii="微软雅黑" w:eastAsia="微软雅黑" w:hAnsi="微软雅黑" w:hint="eastAsia"/>
        </w:rPr>
        <w:lastRenderedPageBreak/>
        <w:t>up：</w:t>
      </w:r>
    </w:p>
    <w:p w14:paraId="2B0773F8" w14:textId="77777777" w:rsidR="0076630D" w:rsidRDefault="00D7272D" w:rsidP="00B10728">
      <w:pPr>
        <w:pStyle w:val="af2"/>
        <w:numPr>
          <w:ilvl w:val="0"/>
          <w:numId w:val="381"/>
        </w:numPr>
        <w:ind w:firstLineChars="0"/>
        <w:rPr>
          <w:rFonts w:ascii="微软雅黑" w:eastAsia="微软雅黑" w:hAnsi="微软雅黑"/>
        </w:rPr>
      </w:pPr>
      <w:r>
        <w:rPr>
          <w:rFonts w:ascii="微软雅黑" w:eastAsia="微软雅黑" w:hAnsi="微软雅黑" w:hint="eastAsia"/>
        </w:rPr>
        <w:t>dead-time定时器超时，将RADIUS服务器的状态由Down切换为Force-up：设备在将RADIUS服务器的状态标记为Down后就会启动dead-time定时器，该定时器定义了Down状态可持续的时长。定时器超时后，设备将服务器的状态标记为Force-up。之后，如果有新用户需要通过RADIUS方式进行认证，在没有可用的RADIUS服务器的情况下，设备会尝试和Force-up状态的服务器重新建立连接。</w:t>
      </w:r>
    </w:p>
    <w:p w14:paraId="57F8C6BC" w14:textId="77777777" w:rsidR="0076630D" w:rsidRDefault="00D7272D" w:rsidP="00B10728">
      <w:pPr>
        <w:pStyle w:val="af2"/>
        <w:numPr>
          <w:ilvl w:val="0"/>
          <w:numId w:val="381"/>
        </w:numPr>
        <w:ind w:firstLineChars="0"/>
        <w:rPr>
          <w:rFonts w:ascii="微软雅黑" w:eastAsia="微软雅黑" w:hAnsi="微软雅黑"/>
        </w:rPr>
      </w:pPr>
      <w:r>
        <w:rPr>
          <w:rFonts w:ascii="微软雅黑" w:eastAsia="微软雅黑" w:hAnsi="微软雅黑" w:hint="eastAsia"/>
        </w:rPr>
        <w:t>设备收到RADIUS服务器的报文，将RADIUS服务器的状态由Down切换为Up。例如，配置自动探测后，设备收到RADIUS服务器的响应报文。</w:t>
      </w:r>
    </w:p>
    <w:p w14:paraId="7DED0BBC" w14:textId="77777777" w:rsidR="0076630D" w:rsidRDefault="00D7272D">
      <w:pPr>
        <w:ind w:firstLine="420"/>
        <w:rPr>
          <w:rFonts w:ascii="微软雅黑" w:eastAsia="微软雅黑" w:hAnsi="微软雅黑"/>
        </w:rPr>
      </w:pPr>
      <w:r>
        <w:rPr>
          <w:rFonts w:ascii="微软雅黑" w:eastAsia="微软雅黑" w:hAnsi="微软雅黑" w:hint="eastAsia"/>
        </w:rPr>
        <w:t>将</w:t>
      </w:r>
      <w:r>
        <w:rPr>
          <w:rFonts w:ascii="微软雅黑" w:eastAsia="微软雅黑" w:hAnsi="微软雅黑"/>
        </w:rPr>
        <w:t>RADIUS服务器的状态标记为Down的条件：</w:t>
      </w:r>
      <w:r>
        <w:rPr>
          <w:rFonts w:ascii="微软雅黑" w:eastAsia="微软雅黑" w:hAnsi="微软雅黑" w:hint="eastAsia"/>
        </w:rPr>
        <w:t>（1）RADIUS服务器最大无响应时长（max-unresponsive-interval的取值）；</w:t>
      </w:r>
      <w:r>
        <w:rPr>
          <w:rFonts w:ascii="微软雅黑" w:eastAsia="微软雅黑" w:hAnsi="微软雅黑"/>
        </w:rPr>
        <w:t>（</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RADIUS请求报文发送的次数；</w:t>
      </w:r>
      <w:r>
        <w:rPr>
          <w:rFonts w:ascii="微软雅黑" w:eastAsia="微软雅黑" w:hAnsi="微软雅黑"/>
        </w:rPr>
        <w:t>（</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RADIUS请求报文发送的时间间隔；</w:t>
      </w:r>
      <w:r>
        <w:rPr>
          <w:rFonts w:ascii="微软雅黑" w:eastAsia="微软雅黑" w:hAnsi="微软雅黑"/>
        </w:rPr>
        <w:t>（</w:t>
      </w:r>
      <w:r>
        <w:rPr>
          <w:rFonts w:ascii="微软雅黑" w:eastAsia="微软雅黑" w:hAnsi="微软雅黑" w:hint="eastAsia"/>
        </w:rPr>
        <w:t>4</w:t>
      </w:r>
      <w:r>
        <w:rPr>
          <w:rFonts w:ascii="微软雅黑" w:eastAsia="微软雅黑" w:hAnsi="微软雅黑"/>
        </w:rPr>
        <w:t>）</w:t>
      </w:r>
      <w:r>
        <w:rPr>
          <w:rFonts w:ascii="微软雅黑" w:eastAsia="微软雅黑" w:hAnsi="微软雅黑" w:hint="eastAsia"/>
        </w:rPr>
        <w:t>RADIUS服务器的探测周期：（5）RADIUS服务器探测周期循环次数；</w:t>
      </w:r>
      <w:r>
        <w:rPr>
          <w:rFonts w:ascii="微软雅黑" w:eastAsia="微软雅黑" w:hAnsi="微软雅黑"/>
        </w:rPr>
        <w:t>（</w:t>
      </w:r>
      <w:r>
        <w:rPr>
          <w:rFonts w:ascii="微软雅黑" w:eastAsia="微软雅黑" w:hAnsi="微软雅黑" w:hint="eastAsia"/>
        </w:rPr>
        <w:t>6</w:t>
      </w:r>
      <w:r>
        <w:rPr>
          <w:rFonts w:ascii="微软雅黑" w:eastAsia="微软雅黑" w:hAnsi="微软雅黑"/>
        </w:rPr>
        <w:t>）</w:t>
      </w:r>
      <w:r>
        <w:rPr>
          <w:rFonts w:ascii="微软雅黑" w:eastAsia="微软雅黑" w:hAnsi="微软雅黑" w:hint="eastAsia"/>
        </w:rPr>
        <w:t>RADIUS服务器在每个探测周期内连续无响应最大次数。</w:t>
      </w:r>
    </w:p>
    <w:p w14:paraId="09E82BA7" w14:textId="77777777" w:rsidR="0076630D" w:rsidRDefault="00D7272D">
      <w:pPr>
        <w:ind w:firstLine="420"/>
        <w:rPr>
          <w:rFonts w:ascii="微软雅黑" w:eastAsia="微软雅黑" w:hAnsi="微软雅黑"/>
        </w:rPr>
      </w:pPr>
      <w:r>
        <w:rPr>
          <w:rFonts w:ascii="微软雅黑" w:eastAsia="微软雅黑" w:hAnsi="微软雅黑" w:hint="eastAsia"/>
        </w:rPr>
        <w:t>将RADIUS服务器的状态标记为Down的条件分为两种，只要满足其中一种，RADIUS服务器的状态就会被标记为Down。</w:t>
      </w:r>
    </w:p>
    <w:p w14:paraId="2ADF5EFD" w14:textId="77777777" w:rsidR="0076630D" w:rsidRDefault="00D7272D" w:rsidP="00B10728">
      <w:pPr>
        <w:pStyle w:val="af2"/>
        <w:numPr>
          <w:ilvl w:val="0"/>
          <w:numId w:val="384"/>
        </w:numPr>
        <w:ind w:firstLineChars="0"/>
        <w:rPr>
          <w:rFonts w:ascii="微软雅黑" w:eastAsia="微软雅黑" w:hAnsi="微软雅黑"/>
        </w:rPr>
      </w:pPr>
      <w:r>
        <w:rPr>
          <w:rFonts w:ascii="微软雅黑" w:eastAsia="微软雅黑" w:hAnsi="微软雅黑" w:hint="eastAsia"/>
        </w:rPr>
        <w:t>在RADIUS服务器状态探测过程中，将RADIUS服务器标记为Down状态。系统启动后，RADIUS服务器状态探测定时器开始运行。从设备发送第一个RADIUS认证请求报文开始计算，如果设备一直没有收到RADIUS服务器的报文，并且在一个探测周期内满足条件：未收到RADIUS服务器报文的次数（n）大于或等于连续无响应的最大次数（dead-count），则记录一次通讯中断。在持续没有收到RADIUS服务器报文的情况下，探测周期循环几次，就在第几次记录通讯中断时将RADIUS服务器标记为Down。</w:t>
      </w:r>
    </w:p>
    <w:p w14:paraId="564BE806" w14:textId="77777777" w:rsidR="0076630D" w:rsidRDefault="00D7272D" w:rsidP="00B10728">
      <w:pPr>
        <w:pStyle w:val="af2"/>
        <w:numPr>
          <w:ilvl w:val="0"/>
          <w:numId w:val="384"/>
        </w:numPr>
        <w:ind w:firstLineChars="0"/>
        <w:rPr>
          <w:rFonts w:ascii="微软雅黑" w:eastAsia="微软雅黑" w:hAnsi="微软雅黑"/>
        </w:rPr>
      </w:pPr>
      <w:r>
        <w:rPr>
          <w:rFonts w:ascii="微软雅黑" w:eastAsia="微软雅黑" w:hAnsi="微软雅黑" w:hint="eastAsia"/>
        </w:rPr>
        <w:lastRenderedPageBreak/>
        <w:t>将长时间无响应的RADIUS服务器标记为Down状态。在用户接入频率较低、设备收到用户认证请求报文较少、RADIUS服务器状态探测过程中将RADIUS服务器标记为Down的条件无法满足的情况下，连续两个无响应的认证请求报文的时间间隔大于max-unresponsive-interval时，RADIUS服务器被标记为Down，此机制能够确保用户获取逃生授权。</w:t>
      </w:r>
    </w:p>
    <w:p w14:paraId="39111F66" w14:textId="77777777" w:rsidR="0076630D" w:rsidRDefault="00D7272D">
      <w:pPr>
        <w:rPr>
          <w:rFonts w:ascii="微软雅黑" w:eastAsia="微软雅黑" w:hAnsi="微软雅黑"/>
          <w:b/>
        </w:rPr>
      </w:pPr>
      <w:r>
        <w:rPr>
          <w:rFonts w:ascii="微软雅黑" w:eastAsia="微软雅黑" w:hAnsi="微软雅黑"/>
          <w:b/>
        </w:rPr>
        <w:t xml:space="preserve">    </w:t>
      </w:r>
      <w:r>
        <w:rPr>
          <w:rFonts w:ascii="微软雅黑" w:eastAsia="微软雅黑" w:hAnsi="微软雅黑" w:hint="eastAsia"/>
          <w:b/>
        </w:rPr>
        <w:t>自动探测</w:t>
      </w:r>
    </w:p>
    <w:p w14:paraId="60EE5123" w14:textId="77777777" w:rsidR="0076630D" w:rsidRDefault="00D7272D">
      <w:pPr>
        <w:rPr>
          <w:rFonts w:ascii="微软雅黑" w:eastAsia="微软雅黑" w:hAnsi="微软雅黑"/>
        </w:rPr>
      </w:pPr>
      <w:r>
        <w:rPr>
          <w:rFonts w:ascii="微软雅黑" w:eastAsia="微软雅黑" w:hAnsi="微软雅黑" w:hint="eastAsia"/>
        </w:rPr>
        <w:t xml:space="preserve">    RADIUS服务器的状态被标记为Down后，通过自动探测功能可以检测RADIUS服务器的可达性。自动探测功能需要手动开启。开启自动状态探测功能只需在设备的RADIUS服务器模板视图下配置自动探测用户名和密码，在RADIUS服务器上不需要配置此自动探测用户名和密码。认证无需成功，设备能收到认证失败响应报文就能证明RADIUS服务器是正常工作的。</w:t>
      </w:r>
    </w:p>
    <w:tbl>
      <w:tblPr>
        <w:tblStyle w:val="111"/>
        <w:tblW w:w="6322" w:type="pct"/>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1"/>
        <w:gridCol w:w="1978"/>
        <w:gridCol w:w="2410"/>
        <w:gridCol w:w="4110"/>
      </w:tblGrid>
      <w:tr w:rsidR="0076630D" w14:paraId="3CE410ED" w14:textId="77777777" w:rsidTr="00766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Borders>
              <w:bottom w:val="nil"/>
            </w:tcBorders>
          </w:tcPr>
          <w:p w14:paraId="31AB97B0" w14:textId="77777777" w:rsidR="0076630D" w:rsidRDefault="00D7272D">
            <w:pPr>
              <w:widowControl/>
              <w:spacing w:before="48" w:after="48"/>
              <w:jc w:val="left"/>
              <w:rPr>
                <w:rFonts w:asciiTheme="minorEastAsia" w:hAnsiTheme="minorEastAsia" w:cs="宋体"/>
                <w:b w:val="0"/>
                <w:color w:val="333333"/>
                <w:kern w:val="0"/>
                <w:szCs w:val="21"/>
              </w:rPr>
            </w:pPr>
            <w:r>
              <w:rPr>
                <w:rFonts w:asciiTheme="minorEastAsia" w:hAnsiTheme="minorEastAsia" w:cs="宋体"/>
                <w:b w:val="0"/>
                <w:color w:val="333333"/>
                <w:kern w:val="0"/>
                <w:szCs w:val="21"/>
              </w:rPr>
              <w:t>服务器的状态</w:t>
            </w:r>
          </w:p>
        </w:tc>
        <w:tc>
          <w:tcPr>
            <w:tcW w:w="943" w:type="pct"/>
            <w:tcBorders>
              <w:bottom w:val="nil"/>
            </w:tcBorders>
          </w:tcPr>
          <w:p w14:paraId="1EE70AF7" w14:textId="77777777" w:rsidR="0076630D" w:rsidRDefault="00D7272D">
            <w:pPr>
              <w:widowControl/>
              <w:spacing w:before="48" w:after="48"/>
              <w:jc w:val="left"/>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b w:val="0"/>
                <w:color w:val="333333"/>
                <w:kern w:val="0"/>
                <w:szCs w:val="21"/>
              </w:rPr>
            </w:pPr>
            <w:r>
              <w:rPr>
                <w:rFonts w:asciiTheme="minorEastAsia" w:hAnsiTheme="minorEastAsia" w:cs="宋体"/>
                <w:b w:val="0"/>
                <w:color w:val="333333"/>
                <w:kern w:val="0"/>
                <w:szCs w:val="21"/>
              </w:rPr>
              <w:t>是否支持自动探测</w:t>
            </w:r>
          </w:p>
        </w:tc>
        <w:tc>
          <w:tcPr>
            <w:tcW w:w="1149" w:type="pct"/>
            <w:tcBorders>
              <w:bottom w:val="nil"/>
            </w:tcBorders>
          </w:tcPr>
          <w:p w14:paraId="209C58E9" w14:textId="77777777" w:rsidR="0076630D" w:rsidRDefault="00D7272D">
            <w:pPr>
              <w:widowControl/>
              <w:spacing w:before="48" w:after="48"/>
              <w:jc w:val="left"/>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b w:val="0"/>
                <w:color w:val="333333"/>
                <w:kern w:val="0"/>
                <w:szCs w:val="21"/>
              </w:rPr>
            </w:pPr>
            <w:r>
              <w:rPr>
                <w:rFonts w:asciiTheme="minorEastAsia" w:hAnsiTheme="minorEastAsia" w:cs="宋体"/>
                <w:b w:val="0"/>
                <w:color w:val="333333"/>
                <w:kern w:val="0"/>
                <w:szCs w:val="21"/>
              </w:rPr>
              <w:t>何时发送自动探测报文</w:t>
            </w:r>
          </w:p>
        </w:tc>
        <w:tc>
          <w:tcPr>
            <w:tcW w:w="1959" w:type="pct"/>
            <w:tcBorders>
              <w:bottom w:val="nil"/>
            </w:tcBorders>
          </w:tcPr>
          <w:p w14:paraId="290B9872" w14:textId="77777777" w:rsidR="0076630D" w:rsidRDefault="00D7272D">
            <w:pPr>
              <w:widowControl/>
              <w:spacing w:before="48" w:after="48"/>
              <w:jc w:val="left"/>
              <w:cnfStyle w:val="100000000000" w:firstRow="1" w:lastRow="0" w:firstColumn="0" w:lastColumn="0" w:oddVBand="0" w:evenVBand="0" w:oddHBand="0" w:evenHBand="0" w:firstRowFirstColumn="0" w:firstRowLastColumn="0" w:lastRowFirstColumn="0" w:lastRowLastColumn="0"/>
              <w:rPr>
                <w:rFonts w:asciiTheme="minorEastAsia" w:hAnsiTheme="minorEastAsia" w:cs="宋体"/>
                <w:b w:val="0"/>
                <w:color w:val="333333"/>
                <w:kern w:val="0"/>
                <w:szCs w:val="21"/>
              </w:rPr>
            </w:pPr>
            <w:r>
              <w:rPr>
                <w:rFonts w:asciiTheme="minorEastAsia" w:hAnsiTheme="minorEastAsia" w:cs="宋体"/>
                <w:b w:val="0"/>
                <w:color w:val="333333"/>
                <w:kern w:val="0"/>
                <w:szCs w:val="21"/>
              </w:rPr>
              <w:t>服务器状态切换的条件</w:t>
            </w:r>
          </w:p>
        </w:tc>
      </w:tr>
      <w:tr w:rsidR="0076630D" w14:paraId="318C2610" w14:textId="77777777" w:rsidTr="0076630D">
        <w:tc>
          <w:tcPr>
            <w:cnfStyle w:val="001000000000" w:firstRow="0" w:lastRow="0" w:firstColumn="1" w:lastColumn="0" w:oddVBand="0" w:evenVBand="0" w:oddHBand="0" w:evenHBand="0" w:firstRowFirstColumn="0" w:firstRowLastColumn="0" w:lastRowFirstColumn="0" w:lastRowLastColumn="0"/>
            <w:tcW w:w="949" w:type="pct"/>
          </w:tcPr>
          <w:p w14:paraId="146A20D4" w14:textId="77777777" w:rsidR="0076630D" w:rsidRDefault="00D7272D">
            <w:pPr>
              <w:widowControl/>
              <w:spacing w:before="48" w:after="48"/>
              <w:jc w:val="left"/>
              <w:rPr>
                <w:rFonts w:asciiTheme="minorEastAsia" w:hAnsiTheme="minorEastAsia" w:cs="宋体"/>
                <w:b w:val="0"/>
                <w:color w:val="333333"/>
                <w:kern w:val="0"/>
                <w:szCs w:val="21"/>
              </w:rPr>
            </w:pPr>
            <w:r>
              <w:rPr>
                <w:rFonts w:asciiTheme="minorEastAsia" w:hAnsiTheme="minorEastAsia" w:cs="宋体"/>
                <w:b w:val="0"/>
                <w:color w:val="333333"/>
                <w:kern w:val="0"/>
                <w:szCs w:val="21"/>
              </w:rPr>
              <w:t>Down状态</w:t>
            </w:r>
          </w:p>
        </w:tc>
        <w:tc>
          <w:tcPr>
            <w:tcW w:w="943" w:type="pct"/>
          </w:tcPr>
          <w:p w14:paraId="467A187E" w14:textId="77777777" w:rsidR="0076630D" w:rsidRDefault="00D7272D">
            <w:pPr>
              <w:widowControl/>
              <w:spacing w:before="48" w:after="48"/>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cs="宋体"/>
                <w:color w:val="333333"/>
                <w:kern w:val="0"/>
                <w:szCs w:val="21"/>
              </w:rPr>
            </w:pPr>
            <w:r>
              <w:rPr>
                <w:rFonts w:asciiTheme="minorEastAsia" w:hAnsiTheme="minorEastAsia" w:cs="宋体"/>
                <w:color w:val="333333"/>
                <w:kern w:val="0"/>
                <w:szCs w:val="21"/>
              </w:rPr>
              <w:t>缺省支持</w:t>
            </w:r>
          </w:p>
        </w:tc>
        <w:tc>
          <w:tcPr>
            <w:tcW w:w="1149" w:type="pct"/>
          </w:tcPr>
          <w:p w14:paraId="550A6B72" w14:textId="77777777" w:rsidR="0076630D" w:rsidRDefault="00D7272D">
            <w:pPr>
              <w:widowControl/>
              <w:spacing w:before="48" w:after="48"/>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cs="宋体"/>
                <w:color w:val="333333"/>
                <w:kern w:val="0"/>
                <w:szCs w:val="21"/>
              </w:rPr>
            </w:pPr>
            <w:r>
              <w:rPr>
                <w:rFonts w:asciiTheme="minorEastAsia" w:hAnsiTheme="minorEastAsia" w:cs="宋体"/>
                <w:color w:val="333333"/>
                <w:kern w:val="0"/>
                <w:szCs w:val="21"/>
              </w:rPr>
              <w:t>自动探测周期过后发送</w:t>
            </w:r>
          </w:p>
        </w:tc>
        <w:tc>
          <w:tcPr>
            <w:tcW w:w="1959" w:type="pct"/>
          </w:tcPr>
          <w:p w14:paraId="0BC8CDCF" w14:textId="77777777" w:rsidR="0076630D" w:rsidRDefault="00D7272D">
            <w:pPr>
              <w:widowControl/>
              <w:spacing w:before="48" w:after="48"/>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cs="宋体"/>
                <w:color w:val="333333"/>
                <w:kern w:val="0"/>
                <w:szCs w:val="21"/>
              </w:rPr>
            </w:pPr>
            <w:r>
              <w:rPr>
                <w:rFonts w:asciiTheme="minorEastAsia" w:hAnsiTheme="minorEastAsia" w:cs="宋体"/>
                <w:color w:val="333333"/>
                <w:kern w:val="0"/>
                <w:szCs w:val="21"/>
              </w:rPr>
              <w:t>在探测报文的超时等待时间内，如果设备收到了RADIUS服务器的报文，会将RADIUS服务器的状态标记为Up；反之，则保持RADIUS服务器的状态为Down。</w:t>
            </w:r>
          </w:p>
        </w:tc>
      </w:tr>
      <w:tr w:rsidR="0076630D" w14:paraId="0B4C7BAC" w14:textId="77777777" w:rsidTr="0076630D">
        <w:tc>
          <w:tcPr>
            <w:cnfStyle w:val="001000000000" w:firstRow="0" w:lastRow="0" w:firstColumn="1" w:lastColumn="0" w:oddVBand="0" w:evenVBand="0" w:oddHBand="0" w:evenHBand="0" w:firstRowFirstColumn="0" w:firstRowLastColumn="0" w:lastRowFirstColumn="0" w:lastRowLastColumn="0"/>
            <w:tcW w:w="949" w:type="pct"/>
          </w:tcPr>
          <w:p w14:paraId="689CFF90" w14:textId="77777777" w:rsidR="0076630D" w:rsidRDefault="00D7272D">
            <w:pPr>
              <w:widowControl/>
              <w:spacing w:before="48" w:after="48"/>
              <w:jc w:val="left"/>
              <w:rPr>
                <w:rFonts w:asciiTheme="minorEastAsia" w:hAnsiTheme="minorEastAsia" w:cs="宋体"/>
                <w:b w:val="0"/>
                <w:color w:val="333333"/>
                <w:kern w:val="0"/>
                <w:szCs w:val="21"/>
              </w:rPr>
            </w:pPr>
            <w:r>
              <w:rPr>
                <w:rFonts w:asciiTheme="minorEastAsia" w:hAnsiTheme="minorEastAsia" w:cs="宋体"/>
                <w:b w:val="0"/>
                <w:color w:val="333333"/>
                <w:kern w:val="0"/>
                <w:szCs w:val="21"/>
              </w:rPr>
              <w:t>Up状态</w:t>
            </w:r>
          </w:p>
        </w:tc>
        <w:tc>
          <w:tcPr>
            <w:tcW w:w="943" w:type="pct"/>
          </w:tcPr>
          <w:p w14:paraId="6A0529A7" w14:textId="77777777" w:rsidR="0076630D" w:rsidRDefault="00D7272D">
            <w:pPr>
              <w:widowControl/>
              <w:spacing w:before="48" w:after="48"/>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cs="宋体"/>
                <w:color w:val="333333"/>
                <w:kern w:val="0"/>
                <w:szCs w:val="21"/>
              </w:rPr>
            </w:pPr>
            <w:r>
              <w:rPr>
                <w:rFonts w:asciiTheme="minorEastAsia" w:hAnsiTheme="minorEastAsia" w:cs="宋体"/>
                <w:color w:val="333333"/>
                <w:kern w:val="0"/>
                <w:szCs w:val="21"/>
              </w:rPr>
              <w:t>通过命令行</w:t>
            </w:r>
            <w:r>
              <w:rPr>
                <w:rFonts w:asciiTheme="minorEastAsia" w:hAnsiTheme="minorEastAsia" w:cs="宋体"/>
                <w:bCs/>
                <w:color w:val="333333"/>
                <w:kern w:val="0"/>
                <w:szCs w:val="21"/>
              </w:rPr>
              <w:t>radius-server detect-server up-server interval</w:t>
            </w:r>
            <w:r>
              <w:rPr>
                <w:rFonts w:asciiTheme="minorEastAsia" w:hAnsiTheme="minorEastAsia" w:cs="宋体"/>
                <w:color w:val="333333"/>
                <w:kern w:val="0"/>
                <w:szCs w:val="21"/>
              </w:rPr>
              <w:t>开启</w:t>
            </w:r>
          </w:p>
        </w:tc>
        <w:tc>
          <w:tcPr>
            <w:tcW w:w="1149" w:type="pct"/>
          </w:tcPr>
          <w:p w14:paraId="631BCC8C" w14:textId="77777777" w:rsidR="0076630D" w:rsidRDefault="00D7272D">
            <w:pPr>
              <w:widowControl/>
              <w:spacing w:before="48" w:after="48"/>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cs="宋体"/>
                <w:color w:val="333333"/>
                <w:kern w:val="0"/>
                <w:szCs w:val="21"/>
              </w:rPr>
            </w:pPr>
            <w:r>
              <w:rPr>
                <w:rFonts w:asciiTheme="minorEastAsia" w:hAnsiTheme="minorEastAsia" w:cs="宋体"/>
                <w:color w:val="333333"/>
                <w:kern w:val="0"/>
                <w:szCs w:val="21"/>
              </w:rPr>
              <w:t>自动探测周期过后发送</w:t>
            </w:r>
          </w:p>
        </w:tc>
        <w:tc>
          <w:tcPr>
            <w:tcW w:w="1959" w:type="pct"/>
          </w:tcPr>
          <w:p w14:paraId="3C8311BE" w14:textId="77777777" w:rsidR="0076630D" w:rsidRDefault="00D7272D">
            <w:pPr>
              <w:widowControl/>
              <w:spacing w:before="48" w:after="48"/>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cs="宋体"/>
                <w:color w:val="333333"/>
                <w:kern w:val="0"/>
                <w:szCs w:val="21"/>
              </w:rPr>
            </w:pPr>
            <w:r>
              <w:rPr>
                <w:rFonts w:asciiTheme="minorEastAsia" w:hAnsiTheme="minorEastAsia" w:cs="宋体"/>
                <w:color w:val="333333"/>
                <w:kern w:val="0"/>
                <w:szCs w:val="21"/>
              </w:rPr>
              <w:t>满足将RADIUS服务器的状态标记为Down的条件，则将RADIUS服务器的状态标记为Down；反之，则保持RADIUS服务器的状态为Up。</w:t>
            </w:r>
          </w:p>
        </w:tc>
      </w:tr>
      <w:tr w:rsidR="0076630D" w14:paraId="2FEBFDD8" w14:textId="77777777" w:rsidTr="0076630D">
        <w:tc>
          <w:tcPr>
            <w:cnfStyle w:val="001000000000" w:firstRow="0" w:lastRow="0" w:firstColumn="1" w:lastColumn="0" w:oddVBand="0" w:evenVBand="0" w:oddHBand="0" w:evenHBand="0" w:firstRowFirstColumn="0" w:firstRowLastColumn="0" w:lastRowFirstColumn="0" w:lastRowLastColumn="0"/>
            <w:tcW w:w="949" w:type="pct"/>
          </w:tcPr>
          <w:p w14:paraId="10311A34" w14:textId="77777777" w:rsidR="0076630D" w:rsidRDefault="00D7272D">
            <w:pPr>
              <w:widowControl/>
              <w:spacing w:before="48" w:after="48"/>
              <w:jc w:val="left"/>
              <w:rPr>
                <w:rFonts w:asciiTheme="minorEastAsia" w:hAnsiTheme="minorEastAsia" w:cs="宋体"/>
                <w:b w:val="0"/>
                <w:color w:val="333333"/>
                <w:kern w:val="0"/>
                <w:szCs w:val="21"/>
              </w:rPr>
            </w:pPr>
            <w:r>
              <w:rPr>
                <w:rFonts w:asciiTheme="minorEastAsia" w:hAnsiTheme="minorEastAsia" w:cs="宋体"/>
                <w:b w:val="0"/>
                <w:color w:val="333333"/>
                <w:kern w:val="0"/>
                <w:szCs w:val="21"/>
              </w:rPr>
              <w:t>Force-up状态</w:t>
            </w:r>
          </w:p>
        </w:tc>
        <w:tc>
          <w:tcPr>
            <w:tcW w:w="943" w:type="pct"/>
          </w:tcPr>
          <w:p w14:paraId="46C6F084" w14:textId="77777777" w:rsidR="0076630D" w:rsidRDefault="00D7272D">
            <w:pPr>
              <w:widowControl/>
              <w:spacing w:before="48" w:after="48"/>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cs="宋体"/>
                <w:color w:val="333333"/>
                <w:kern w:val="0"/>
                <w:szCs w:val="21"/>
              </w:rPr>
            </w:pPr>
            <w:r>
              <w:rPr>
                <w:rFonts w:asciiTheme="minorEastAsia" w:hAnsiTheme="minorEastAsia" w:cs="宋体"/>
                <w:color w:val="333333"/>
                <w:kern w:val="0"/>
                <w:szCs w:val="21"/>
              </w:rPr>
              <w:t>缺省支持</w:t>
            </w:r>
          </w:p>
        </w:tc>
        <w:tc>
          <w:tcPr>
            <w:tcW w:w="1149" w:type="pct"/>
          </w:tcPr>
          <w:p w14:paraId="5905D78F" w14:textId="77777777" w:rsidR="0076630D" w:rsidRDefault="00D7272D">
            <w:pPr>
              <w:widowControl/>
              <w:spacing w:before="48" w:after="48"/>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cs="宋体"/>
                <w:color w:val="333333"/>
                <w:kern w:val="0"/>
                <w:szCs w:val="21"/>
              </w:rPr>
            </w:pPr>
            <w:r>
              <w:rPr>
                <w:rFonts w:asciiTheme="minorEastAsia" w:hAnsiTheme="minorEastAsia" w:cs="宋体"/>
                <w:color w:val="333333"/>
                <w:kern w:val="0"/>
                <w:szCs w:val="21"/>
              </w:rPr>
              <w:t>立即发送</w:t>
            </w:r>
          </w:p>
        </w:tc>
        <w:tc>
          <w:tcPr>
            <w:tcW w:w="1959" w:type="pct"/>
          </w:tcPr>
          <w:p w14:paraId="502B8076" w14:textId="77777777" w:rsidR="0076630D" w:rsidRDefault="00D7272D">
            <w:pPr>
              <w:widowControl/>
              <w:spacing w:before="48" w:after="48"/>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cs="宋体"/>
                <w:color w:val="333333"/>
                <w:kern w:val="0"/>
                <w:szCs w:val="21"/>
              </w:rPr>
            </w:pPr>
            <w:r>
              <w:rPr>
                <w:rFonts w:asciiTheme="minorEastAsia" w:hAnsiTheme="minorEastAsia" w:cs="宋体"/>
                <w:color w:val="333333"/>
                <w:kern w:val="0"/>
                <w:szCs w:val="21"/>
              </w:rPr>
              <w:t>在超时等待时间内，如果收到RADIUS服务器的报文，设备会将RADIUS服务器的状态标记为Up；反之，则将RADIUS服务器的状态标记为Down。</w:t>
            </w:r>
          </w:p>
        </w:tc>
      </w:tr>
    </w:tbl>
    <w:p w14:paraId="0B760C2E" w14:textId="77777777" w:rsidR="0076630D" w:rsidRDefault="00D7272D">
      <w:pPr>
        <w:ind w:firstLine="420"/>
        <w:rPr>
          <w:rFonts w:ascii="微软雅黑" w:eastAsia="微软雅黑" w:hAnsi="微软雅黑"/>
        </w:rPr>
      </w:pPr>
      <w:r>
        <w:rPr>
          <w:rFonts w:ascii="微软雅黑" w:eastAsia="微软雅黑" w:hAnsi="微软雅黑" w:hint="eastAsia"/>
        </w:rPr>
        <w:t>设备将RADIUS服务器的状态标记为Down之后，通过配置逃生功能，使用户能够进入逃生授权。设备探测到RADIUS服务器状态恢复为Up后，通过配置重认证功能，使用户重认证获取RADIUS服务器授权。</w:t>
      </w:r>
    </w:p>
    <w:p w14:paraId="4ABE09D7" w14:textId="77777777" w:rsidR="0076630D" w:rsidRDefault="0076630D">
      <w:pPr>
        <w:rPr>
          <w:rFonts w:ascii="微软雅黑" w:eastAsia="微软雅黑" w:hAnsi="微软雅黑"/>
        </w:rPr>
      </w:pPr>
    </w:p>
    <w:p w14:paraId="778C61BB" w14:textId="77777777" w:rsidR="0076630D" w:rsidRDefault="00D7272D">
      <w:pPr>
        <w:rPr>
          <w:rFonts w:ascii="微软雅黑" w:eastAsia="微软雅黑" w:hAnsi="微软雅黑"/>
        </w:rPr>
      </w:pPr>
      <w:r>
        <w:rPr>
          <w:rFonts w:ascii="微软雅黑" w:eastAsia="微软雅黑" w:hAnsi="微软雅黑" w:hint="eastAsia"/>
        </w:rPr>
        <w:t>【配置参数】</w:t>
      </w:r>
    </w:p>
    <w:p w14:paraId="5F8E40F6" w14:textId="77777777"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RADIUS服务器：</w:t>
      </w:r>
      <w:r>
        <w:rPr>
          <w:rFonts w:ascii="微软雅黑" w:eastAsia="微软雅黑" w:hAnsi="微软雅黑" w:hint="eastAsia"/>
        </w:rPr>
        <w:t>至多</w:t>
      </w:r>
      <w:r>
        <w:rPr>
          <w:rFonts w:ascii="微软雅黑" w:eastAsia="微软雅黑" w:hAnsi="微软雅黑"/>
        </w:rPr>
        <w:t>添加</w:t>
      </w:r>
      <w:r>
        <w:rPr>
          <w:rFonts w:ascii="微软雅黑" w:eastAsia="微软雅黑" w:hAnsi="微软雅黑" w:hint="eastAsia"/>
        </w:rPr>
        <w:t>4个</w:t>
      </w:r>
    </w:p>
    <w:p w14:paraId="6F5F0B49" w14:textId="77777777" w:rsidR="0076630D" w:rsidRDefault="00D7272D" w:rsidP="00B10728">
      <w:pPr>
        <w:pStyle w:val="af2"/>
        <w:numPr>
          <w:ilvl w:val="0"/>
          <w:numId w:val="385"/>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hint="eastAsia"/>
        </w:rPr>
        <w:t>RADIUS</w:t>
      </w:r>
      <w:r>
        <w:rPr>
          <w:rFonts w:ascii="微软雅黑" w:eastAsia="微软雅黑" w:hAnsi="微软雅黑"/>
        </w:rPr>
        <w:t>服务器地址：【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设置RADIUS服务器的地址，支持输入Hostname和IP地址（包括IPv4和IPv6），需要满足各类型的地址格式要求，否则需要报错提示。</w:t>
      </w:r>
    </w:p>
    <w:p w14:paraId="2C40DB45" w14:textId="77777777" w:rsidR="0076630D" w:rsidRDefault="00D7272D" w:rsidP="00B10728">
      <w:pPr>
        <w:pStyle w:val="af2"/>
        <w:numPr>
          <w:ilvl w:val="0"/>
          <w:numId w:val="385"/>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【text文本框】设置UDP端口号</w:t>
      </w:r>
      <w:r>
        <w:rPr>
          <w:rFonts w:ascii="微软雅黑" w:eastAsia="微软雅黑" w:hAnsi="微软雅黑"/>
        </w:rPr>
        <w:t>，</w:t>
      </w:r>
      <w:r>
        <w:rPr>
          <w:rFonts w:ascii="微软雅黑" w:eastAsia="微软雅黑" w:hAnsi="微软雅黑" w:hint="eastAsia"/>
        </w:rPr>
        <w:t>取值</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1812。</w:t>
      </w:r>
    </w:p>
    <w:p w14:paraId="4F28A156" w14:textId="77777777" w:rsidR="0076630D" w:rsidRDefault="00D7272D" w:rsidP="00B10728">
      <w:pPr>
        <w:pStyle w:val="af2"/>
        <w:numPr>
          <w:ilvl w:val="0"/>
          <w:numId w:val="385"/>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RADIUS服务器使用的顺序，</w:t>
      </w:r>
      <w:r>
        <w:rPr>
          <w:rFonts w:ascii="微软雅黑" w:eastAsia="微软雅黑" w:hAnsi="微软雅黑" w:hint="eastAsia"/>
        </w:rPr>
        <w:t>取值</w:t>
      </w:r>
      <w:r>
        <w:rPr>
          <w:rFonts w:ascii="微软雅黑" w:eastAsia="微软雅黑" w:hAnsi="微软雅黑"/>
        </w:rPr>
        <w:t>为</w:t>
      </w:r>
      <w:r>
        <w:rPr>
          <w:rFonts w:ascii="微软雅黑" w:eastAsia="微软雅黑" w:hAnsi="微软雅黑" w:hint="eastAsia"/>
        </w:rPr>
        <w:t>0-65535的</w:t>
      </w:r>
      <w:r>
        <w:rPr>
          <w:rFonts w:ascii="微软雅黑" w:eastAsia="微软雅黑" w:hAnsi="微软雅黑"/>
        </w:rPr>
        <w:t>整数</w:t>
      </w:r>
      <w:r>
        <w:rPr>
          <w:rFonts w:ascii="微软雅黑" w:eastAsia="微软雅黑" w:hAnsi="微软雅黑" w:hint="eastAsia"/>
        </w:rPr>
        <w:t>。每个</w:t>
      </w:r>
      <w:r>
        <w:rPr>
          <w:rFonts w:ascii="微软雅黑" w:eastAsia="微软雅黑" w:hAnsi="微软雅黑"/>
        </w:rPr>
        <w:t>RADIUS服务器具有唯一性</w:t>
      </w:r>
      <w:r>
        <w:rPr>
          <w:rFonts w:ascii="微软雅黑" w:eastAsia="微软雅黑" w:hAnsi="微软雅黑" w:hint="eastAsia"/>
        </w:rPr>
        <w:t>。</w:t>
      </w:r>
    </w:p>
    <w:p w14:paraId="64C22DB7" w14:textId="77777777" w:rsidR="0076630D" w:rsidRDefault="00D7272D" w:rsidP="00B10728">
      <w:pPr>
        <w:pStyle w:val="af2"/>
        <w:numPr>
          <w:ilvl w:val="0"/>
          <w:numId w:val="385"/>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共享密钥</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交换机和RADIUS</w:t>
      </w:r>
      <w:r>
        <w:rPr>
          <w:rFonts w:ascii="微软雅黑" w:eastAsia="微软雅黑" w:hAnsi="微软雅黑" w:hint="eastAsia"/>
        </w:rPr>
        <w:t>服务器</w:t>
      </w:r>
      <w:r>
        <w:rPr>
          <w:rFonts w:ascii="微软雅黑" w:eastAsia="微软雅黑" w:hAnsi="微软雅黑"/>
        </w:rPr>
        <w:t>共享的加密密钥，默认password</w:t>
      </w:r>
      <w:r>
        <w:rPr>
          <w:rFonts w:ascii="微软雅黑" w:eastAsia="微软雅黑" w:hAnsi="微软雅黑" w:hint="eastAsia"/>
        </w:rPr>
        <w:t>，</w:t>
      </w:r>
      <w:r>
        <w:rPr>
          <w:rFonts w:ascii="微软雅黑" w:eastAsia="微软雅黑" w:hAnsi="微软雅黑"/>
        </w:rPr>
        <w:t>支持编辑。最长</w:t>
      </w:r>
      <w:r>
        <w:rPr>
          <w:rFonts w:ascii="微软雅黑" w:eastAsia="微软雅黑" w:hAnsi="微软雅黑" w:hint="eastAsia"/>
        </w:rPr>
        <w:t>64字符，</w:t>
      </w:r>
      <w:r>
        <w:rPr>
          <w:rFonts w:ascii="微软雅黑" w:eastAsia="微软雅黑" w:hAnsi="微软雅黑"/>
        </w:rPr>
        <w:t>允许输入的</w:t>
      </w:r>
      <w:r>
        <w:rPr>
          <w:rFonts w:ascii="微软雅黑" w:eastAsia="微软雅黑" w:hAnsi="微软雅黑" w:hint="eastAsia"/>
        </w:rPr>
        <w:t>字符</w:t>
      </w:r>
      <w:r>
        <w:rPr>
          <w:rFonts w:ascii="微软雅黑" w:eastAsia="微软雅黑" w:hAnsi="微软雅黑"/>
        </w:rPr>
        <w:t>有字母、数字和特殊字符</w:t>
      </w:r>
      <w:r>
        <w:rPr>
          <w:rFonts w:ascii="微软雅黑" w:eastAsia="微软雅黑" w:hAnsi="微软雅黑" w:hint="eastAsia"/>
        </w:rPr>
        <w:t>(</w:t>
      </w:r>
      <w:r>
        <w:rPr>
          <w:rFonts w:ascii="微软雅黑" w:eastAsia="微软雅黑" w:hAnsi="微软雅黑"/>
        </w:rPr>
        <w:t>)&lt;&gt;,./’”;:[]{}\|=+-_*&amp;^%$#@!~`</w:t>
      </w:r>
      <w:r>
        <w:rPr>
          <w:rFonts w:ascii="微软雅黑" w:eastAsia="微软雅黑" w:hAnsi="微软雅黑" w:hint="eastAsia"/>
        </w:rPr>
        <w:t>（键盘半角全部支持）</w:t>
      </w:r>
    </w:p>
    <w:p w14:paraId="0860BEA5" w14:textId="77777777" w:rsidR="0076630D" w:rsidRDefault="00D7272D" w:rsidP="00B10728">
      <w:pPr>
        <w:pStyle w:val="af2"/>
        <w:numPr>
          <w:ilvl w:val="0"/>
          <w:numId w:val="385"/>
        </w:numPr>
        <w:ind w:firstLineChars="0"/>
        <w:rPr>
          <w:rFonts w:ascii="微软雅黑" w:eastAsia="微软雅黑" w:hAnsi="微软雅黑"/>
        </w:rPr>
      </w:pPr>
      <w:r>
        <w:rPr>
          <w:rFonts w:ascii="微软雅黑" w:eastAsia="微软雅黑" w:hAnsi="微软雅黑" w:hint="eastAsia"/>
        </w:rPr>
        <w:t>最大重传次数</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设置RADIUS</w:t>
      </w:r>
      <w:r>
        <w:rPr>
          <w:rFonts w:ascii="微软雅黑" w:eastAsia="微软雅黑" w:hAnsi="微软雅黑"/>
        </w:rPr>
        <w:t>服务器超时</w:t>
      </w:r>
      <w:r>
        <w:rPr>
          <w:rFonts w:ascii="微软雅黑" w:eastAsia="微软雅黑" w:hAnsi="微软雅黑" w:hint="eastAsia"/>
        </w:rPr>
        <w:t>后</w:t>
      </w:r>
      <w:r>
        <w:rPr>
          <w:rFonts w:ascii="微软雅黑" w:eastAsia="微软雅黑" w:hAnsi="微软雅黑"/>
        </w:rPr>
        <w:t>的</w:t>
      </w:r>
      <w:r>
        <w:rPr>
          <w:rFonts w:ascii="微软雅黑" w:eastAsia="微软雅黑" w:hAnsi="微软雅黑" w:hint="eastAsia"/>
        </w:rPr>
        <w:t>最大重传次数，</w:t>
      </w:r>
      <w:r>
        <w:rPr>
          <w:rFonts w:ascii="微软雅黑" w:eastAsia="微软雅黑" w:hAnsi="微软雅黑"/>
        </w:rPr>
        <w:t>取值为</w:t>
      </w:r>
      <w:r>
        <w:rPr>
          <w:rFonts w:ascii="微软雅黑" w:eastAsia="微软雅黑" w:hAnsi="微软雅黑" w:hint="eastAsia"/>
        </w:rPr>
        <w:t>1-</w:t>
      </w:r>
      <w:r>
        <w:rPr>
          <w:rFonts w:ascii="微软雅黑" w:eastAsia="微软雅黑" w:hAnsi="微软雅黑"/>
        </w:rPr>
        <w:t>5</w:t>
      </w:r>
      <w:r>
        <w:rPr>
          <w:rFonts w:ascii="微软雅黑" w:eastAsia="微软雅黑" w:hAnsi="微软雅黑" w:hint="eastAsia"/>
        </w:rPr>
        <w:t>的</w:t>
      </w:r>
      <w:r>
        <w:rPr>
          <w:rFonts w:ascii="微软雅黑" w:eastAsia="微软雅黑" w:hAnsi="微软雅黑"/>
        </w:rPr>
        <w:t>整数，默认1</w:t>
      </w:r>
      <w:r>
        <w:rPr>
          <w:rFonts w:ascii="微软雅黑" w:eastAsia="微软雅黑" w:hAnsi="微软雅黑" w:hint="eastAsia"/>
        </w:rPr>
        <w:t>次</w:t>
      </w:r>
      <w:r>
        <w:rPr>
          <w:rFonts w:ascii="微软雅黑" w:eastAsia="微软雅黑" w:hAnsi="微软雅黑"/>
        </w:rPr>
        <w:t>。</w:t>
      </w:r>
    </w:p>
    <w:p w14:paraId="027E6868" w14:textId="77777777" w:rsidR="0076630D" w:rsidRDefault="00D7272D" w:rsidP="00B10728">
      <w:pPr>
        <w:pStyle w:val="af2"/>
        <w:numPr>
          <w:ilvl w:val="0"/>
          <w:numId w:val="385"/>
        </w:numPr>
        <w:ind w:firstLineChars="0"/>
        <w:rPr>
          <w:rFonts w:ascii="微软雅黑" w:eastAsia="微软雅黑" w:hAnsi="微软雅黑"/>
        </w:rPr>
      </w:pPr>
      <w:r>
        <w:rPr>
          <w:rFonts w:ascii="微软雅黑" w:eastAsia="微软雅黑" w:hAnsi="微软雅黑" w:hint="eastAsia"/>
        </w:rPr>
        <w:t>超时时间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设置交换机</w:t>
      </w:r>
      <w:r>
        <w:rPr>
          <w:rFonts w:ascii="微软雅黑" w:eastAsia="微软雅黑" w:hAnsi="微软雅黑"/>
        </w:rPr>
        <w:t>重发RADIUS</w:t>
      </w:r>
      <w:r>
        <w:rPr>
          <w:rFonts w:ascii="微软雅黑" w:eastAsia="微软雅黑" w:hAnsi="微软雅黑" w:hint="eastAsia"/>
        </w:rPr>
        <w:t>报文等待</w:t>
      </w:r>
      <w:r>
        <w:rPr>
          <w:rFonts w:ascii="微软雅黑" w:eastAsia="微软雅黑" w:hAnsi="微软雅黑"/>
        </w:rPr>
        <w:t>RADIUS服务器应答的</w:t>
      </w:r>
      <w:r>
        <w:rPr>
          <w:rFonts w:ascii="微软雅黑" w:eastAsia="微软雅黑" w:hAnsi="微软雅黑" w:hint="eastAsia"/>
        </w:rPr>
        <w:t>最长</w:t>
      </w:r>
      <w:r>
        <w:rPr>
          <w:rFonts w:ascii="微软雅黑" w:eastAsia="微软雅黑" w:hAnsi="微软雅黑"/>
        </w:rPr>
        <w:t>时间，取值为</w:t>
      </w:r>
      <w:r>
        <w:rPr>
          <w:rFonts w:ascii="微软雅黑" w:eastAsia="微软雅黑" w:hAnsi="微软雅黑" w:hint="eastAsia"/>
        </w:rPr>
        <w:t>1-</w:t>
      </w:r>
      <w:r>
        <w:rPr>
          <w:rFonts w:ascii="微软雅黑" w:eastAsia="微软雅黑" w:hAnsi="微软雅黑"/>
        </w:rPr>
        <w:t>120</w:t>
      </w:r>
      <w:r>
        <w:rPr>
          <w:rFonts w:ascii="微软雅黑" w:eastAsia="微软雅黑" w:hAnsi="微软雅黑" w:hint="eastAsia"/>
        </w:rPr>
        <w:t>的</w:t>
      </w:r>
      <w:r>
        <w:rPr>
          <w:rFonts w:ascii="微软雅黑" w:eastAsia="微软雅黑" w:hAnsi="微软雅黑"/>
        </w:rPr>
        <w:t>整数，默认10</w:t>
      </w:r>
      <w:r>
        <w:rPr>
          <w:rFonts w:ascii="微软雅黑" w:eastAsia="微软雅黑" w:hAnsi="微软雅黑" w:hint="eastAsia"/>
        </w:rPr>
        <w:t>秒</w:t>
      </w:r>
      <w:r>
        <w:rPr>
          <w:rFonts w:ascii="微软雅黑" w:eastAsia="微软雅黑" w:hAnsi="微软雅黑"/>
        </w:rPr>
        <w:t>。</w:t>
      </w:r>
    </w:p>
    <w:p w14:paraId="4678148E" w14:textId="77777777" w:rsidR="0076630D" w:rsidRDefault="00D7272D">
      <w:pPr>
        <w:rPr>
          <w:rFonts w:ascii="微软雅黑" w:eastAsia="微软雅黑" w:hAnsi="微软雅黑"/>
        </w:rPr>
      </w:pPr>
      <w:r>
        <w:rPr>
          <w:rFonts w:ascii="微软雅黑" w:eastAsia="微软雅黑" w:hAnsi="微软雅黑" w:hint="eastAsia"/>
        </w:rPr>
        <w:t>RADIUS</w:t>
      </w:r>
      <w:r>
        <w:rPr>
          <w:rFonts w:ascii="微软雅黑" w:eastAsia="微软雅黑" w:hAnsi="微软雅黑"/>
        </w:rPr>
        <w:t>服务器列表：</w:t>
      </w:r>
    </w:p>
    <w:p w14:paraId="07B95CF7" w14:textId="77777777" w:rsidR="0076630D" w:rsidRDefault="00D7272D" w:rsidP="00B10728">
      <w:pPr>
        <w:pStyle w:val="af2"/>
        <w:numPr>
          <w:ilvl w:val="0"/>
          <w:numId w:val="386"/>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RADIUS服务器地址、端口、优先级、</w:t>
      </w:r>
      <w:r>
        <w:rPr>
          <w:rFonts w:ascii="微软雅黑" w:eastAsia="微软雅黑" w:hAnsi="微软雅黑" w:hint="eastAsia"/>
        </w:rPr>
        <w:t>最大重传次数</w:t>
      </w:r>
      <w:r>
        <w:rPr>
          <w:rFonts w:ascii="微软雅黑" w:eastAsia="微软雅黑" w:hAnsi="微软雅黑"/>
        </w:rPr>
        <w:t>、</w:t>
      </w:r>
      <w:r>
        <w:rPr>
          <w:rFonts w:ascii="微软雅黑" w:eastAsia="微软雅黑" w:hAnsi="微软雅黑" w:hint="eastAsia"/>
        </w:rPr>
        <w:t>超时时间</w:t>
      </w:r>
    </w:p>
    <w:p w14:paraId="6D301DE2" w14:textId="77777777" w:rsidR="0076630D" w:rsidRDefault="00D7272D" w:rsidP="00B10728">
      <w:pPr>
        <w:pStyle w:val="af2"/>
        <w:numPr>
          <w:ilvl w:val="0"/>
          <w:numId w:val="38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69F7631B" w14:textId="77777777" w:rsidR="0076630D" w:rsidRDefault="00D7272D" w:rsidP="00B10728">
      <w:pPr>
        <w:pStyle w:val="af2"/>
        <w:numPr>
          <w:ilvl w:val="0"/>
          <w:numId w:val="38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删除单条</w:t>
      </w:r>
      <w:r>
        <w:rPr>
          <w:rFonts w:ascii="微软雅黑" w:eastAsia="微软雅黑" w:hAnsi="微软雅黑" w:hint="eastAsia"/>
        </w:rPr>
        <w:t>/批量/全部</w:t>
      </w:r>
      <w:r>
        <w:rPr>
          <w:rFonts w:ascii="微软雅黑" w:eastAsia="微软雅黑" w:hAnsi="微软雅黑"/>
        </w:rPr>
        <w:t>RADIUS服务器</w:t>
      </w:r>
    </w:p>
    <w:p w14:paraId="52A1F453" w14:textId="77777777" w:rsidR="0076630D" w:rsidRDefault="0076630D">
      <w:pPr>
        <w:rPr>
          <w:rFonts w:ascii="微软雅黑" w:eastAsia="微软雅黑" w:hAnsi="微软雅黑"/>
        </w:rPr>
      </w:pPr>
    </w:p>
    <w:p w14:paraId="2A26F51C" w14:textId="77777777" w:rsidR="0076630D" w:rsidRDefault="00D7272D">
      <w:pPr>
        <w:pStyle w:val="20"/>
        <w:numPr>
          <w:ilvl w:val="1"/>
          <w:numId w:val="1"/>
        </w:numPr>
        <w:rPr>
          <w:rFonts w:ascii="微软雅黑" w:eastAsia="微软雅黑" w:hAnsi="微软雅黑"/>
          <w:szCs w:val="24"/>
        </w:rPr>
      </w:pPr>
      <w:bookmarkStart w:id="433" w:name="_Toc149138866"/>
      <w:r>
        <w:rPr>
          <w:rFonts w:ascii="微软雅黑" w:eastAsia="微软雅黑" w:hAnsi="微软雅黑"/>
          <w:szCs w:val="24"/>
        </w:rPr>
        <w:lastRenderedPageBreak/>
        <w:t>TACACS+</w:t>
      </w:r>
      <w:r>
        <w:rPr>
          <w:rFonts w:ascii="微软雅黑" w:eastAsia="微软雅黑" w:hAnsi="微软雅黑"/>
          <w:color w:val="EEECE1" w:themeColor="background2"/>
          <w:highlight w:val="darkYellow"/>
        </w:rPr>
        <w:t>(FP1C)</w:t>
      </w:r>
      <w:bookmarkEnd w:id="433"/>
    </w:p>
    <w:p w14:paraId="33960EA9" w14:textId="77777777" w:rsidR="0076630D" w:rsidRDefault="00D7272D">
      <w:pPr>
        <w:rPr>
          <w:rFonts w:ascii="微软雅黑" w:eastAsia="微软雅黑" w:hAnsi="微软雅黑"/>
        </w:rPr>
      </w:pPr>
      <w:r>
        <w:rPr>
          <w:rFonts w:ascii="微软雅黑" w:eastAsia="微软雅黑" w:hAnsi="微软雅黑" w:hint="eastAsia"/>
        </w:rPr>
        <w:t>【功能概述】</w:t>
      </w:r>
    </w:p>
    <w:p w14:paraId="1EBD3AEB" w14:textId="77777777" w:rsidR="0076630D" w:rsidRDefault="00D7272D">
      <w:pPr>
        <w:ind w:firstLine="420"/>
        <w:rPr>
          <w:rFonts w:ascii="微软雅黑" w:eastAsia="微软雅黑" w:hAnsi="微软雅黑"/>
        </w:rPr>
      </w:pPr>
      <w:r>
        <w:rPr>
          <w:rFonts w:ascii="微软雅黑" w:eastAsia="微软雅黑" w:hAnsi="微软雅黑" w:hint="eastAsia"/>
        </w:rPr>
        <w:t>TACACS+（终端访问控制器控制系统协议）是在TACACS协议的基础上进行了功能增强的安全协议。该协议与RADIUS协议的功能类似，采用客户端/服务器模式实现NAS与TACACS+服务器之间的通信。</w:t>
      </w:r>
    </w:p>
    <w:p w14:paraId="5C8A14D3" w14:textId="77777777" w:rsidR="0076630D" w:rsidRDefault="00D7272D">
      <w:pPr>
        <w:ind w:firstLine="420"/>
        <w:rPr>
          <w:rFonts w:ascii="微软雅黑" w:eastAsia="微软雅黑" w:hAnsi="微软雅黑"/>
        </w:rPr>
      </w:pPr>
      <w:r>
        <w:rPr>
          <w:rFonts w:ascii="微软雅黑" w:eastAsia="微软雅黑" w:hAnsi="微软雅黑"/>
        </w:rPr>
        <w:t>TACACS+是一种集中式的、客户端</w:t>
      </w:r>
      <w:r>
        <w:rPr>
          <w:rFonts w:ascii="微软雅黑" w:eastAsia="微软雅黑" w:hAnsi="微软雅黑" w:hint="eastAsia"/>
        </w:rPr>
        <w:t>/服务器</w:t>
      </w:r>
      <w:r>
        <w:rPr>
          <w:rFonts w:ascii="微软雅黑" w:eastAsia="微软雅黑" w:hAnsi="微软雅黑"/>
        </w:rPr>
        <w:t>结构的信息交互协议，使用TCP协议传输，TCP端口号为</w:t>
      </w:r>
      <w:r>
        <w:rPr>
          <w:rFonts w:ascii="微软雅黑" w:eastAsia="微软雅黑" w:hAnsi="微软雅黑" w:hint="eastAsia"/>
        </w:rPr>
        <w:t>49。</w:t>
      </w:r>
      <w:r>
        <w:rPr>
          <w:rFonts w:ascii="微软雅黑" w:eastAsia="微软雅黑" w:hAnsi="微软雅黑"/>
        </w:rPr>
        <w:t>TACACS+提供的认证</w:t>
      </w:r>
      <w:r>
        <w:rPr>
          <w:rFonts w:ascii="微软雅黑" w:eastAsia="微软雅黑" w:hAnsi="微软雅黑" w:hint="eastAsia"/>
        </w:rPr>
        <w:t>、</w:t>
      </w:r>
      <w:r>
        <w:rPr>
          <w:rFonts w:ascii="微软雅黑" w:eastAsia="微软雅黑" w:hAnsi="微软雅黑"/>
        </w:rPr>
        <w:t>授权和计费服务器相互独立，能够在不同的服务器上实现。</w:t>
      </w:r>
      <w:r>
        <w:rPr>
          <w:rFonts w:ascii="微软雅黑" w:eastAsia="微软雅黑" w:hAnsi="微软雅黑" w:hint="eastAsia"/>
        </w:rPr>
        <w:t>其</w:t>
      </w:r>
      <w:r>
        <w:rPr>
          <w:rFonts w:ascii="微软雅黑" w:eastAsia="微软雅黑" w:hAnsi="微软雅黑"/>
        </w:rPr>
        <w:t>主要用于采用点对点协议PPP或虚拟私有拨号网络VPDN方式接入</w:t>
      </w:r>
      <w:r>
        <w:rPr>
          <w:rFonts w:ascii="微软雅黑" w:eastAsia="微软雅黑" w:hAnsi="微软雅黑" w:hint="eastAsia"/>
        </w:rPr>
        <w:t>Internet的</w:t>
      </w:r>
      <w:r>
        <w:rPr>
          <w:rFonts w:ascii="微软雅黑" w:eastAsia="微软雅黑" w:hAnsi="微软雅黑"/>
        </w:rPr>
        <w:t>接入用户以及进行操作的管理用户的认证、授权和计费。</w:t>
      </w:r>
    </w:p>
    <w:p w14:paraId="384DB91F" w14:textId="77777777" w:rsidR="0076630D" w:rsidRDefault="00D7272D">
      <w:pPr>
        <w:ind w:firstLine="420"/>
        <w:rPr>
          <w:rFonts w:ascii="微软雅黑" w:eastAsia="微软雅黑" w:hAnsi="微软雅黑"/>
        </w:rPr>
      </w:pPr>
      <w:r>
        <w:rPr>
          <w:rFonts w:ascii="微软雅黑" w:eastAsia="微软雅黑" w:hAnsi="微软雅黑" w:hint="eastAsia"/>
        </w:rPr>
        <w:t>TACACS+</w:t>
      </w:r>
      <w:r>
        <w:rPr>
          <w:rFonts w:ascii="微软雅黑" w:eastAsia="微软雅黑" w:hAnsi="微软雅黑"/>
        </w:rPr>
        <w:t>与RADIUS协议</w:t>
      </w:r>
      <w:r>
        <w:rPr>
          <w:rFonts w:ascii="微软雅黑" w:eastAsia="微软雅黑" w:hAnsi="微软雅黑" w:hint="eastAsia"/>
        </w:rPr>
        <w:t>相似：</w:t>
      </w:r>
      <w:r>
        <w:rPr>
          <w:rFonts w:ascii="微软雅黑" w:eastAsia="微软雅黑" w:hAnsi="微软雅黑"/>
        </w:rPr>
        <w:t>（</w:t>
      </w:r>
      <w:r>
        <w:rPr>
          <w:rFonts w:ascii="微软雅黑" w:eastAsia="微软雅黑" w:hAnsi="微软雅黑" w:hint="eastAsia"/>
        </w:rPr>
        <w:t>1</w:t>
      </w:r>
      <w:r>
        <w:rPr>
          <w:rFonts w:ascii="微软雅黑" w:eastAsia="微软雅黑" w:hAnsi="微软雅黑"/>
        </w:rPr>
        <w:t>）结构上都采用客户端</w:t>
      </w:r>
      <w:r>
        <w:rPr>
          <w:rFonts w:ascii="微软雅黑" w:eastAsia="微软雅黑" w:hAnsi="微软雅黑" w:hint="eastAsia"/>
        </w:rPr>
        <w:t>/服务器</w:t>
      </w:r>
      <w:r>
        <w:rPr>
          <w:rFonts w:ascii="微软雅黑" w:eastAsia="微软雅黑" w:hAnsi="微软雅黑"/>
        </w:rPr>
        <w:t>模式；</w:t>
      </w:r>
      <w:r>
        <w:rPr>
          <w:rFonts w:ascii="微软雅黑" w:eastAsia="微软雅黑" w:hAnsi="微软雅黑" w:hint="eastAsia"/>
        </w:rPr>
        <w:t>（2）都</w:t>
      </w:r>
      <w:r>
        <w:rPr>
          <w:rFonts w:ascii="微软雅黑" w:eastAsia="微软雅黑" w:hAnsi="微软雅黑"/>
        </w:rPr>
        <w:t>使用共享密钥对传输的用户信息</w:t>
      </w:r>
      <w:r>
        <w:rPr>
          <w:rFonts w:ascii="微软雅黑" w:eastAsia="微软雅黑" w:hAnsi="微软雅黑" w:hint="eastAsia"/>
        </w:rPr>
        <w:t>进行</w:t>
      </w:r>
      <w:r>
        <w:rPr>
          <w:rFonts w:ascii="微软雅黑" w:eastAsia="微软雅黑" w:hAnsi="微软雅黑"/>
        </w:rPr>
        <w:t>加密；（</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都有较好</w:t>
      </w:r>
      <w:r>
        <w:rPr>
          <w:rFonts w:ascii="微软雅黑" w:eastAsia="微软雅黑" w:hAnsi="微软雅黑"/>
        </w:rPr>
        <w:t>的灵活性和扩展性。</w:t>
      </w:r>
      <w:r>
        <w:rPr>
          <w:rFonts w:ascii="微软雅黑" w:eastAsia="微软雅黑" w:hAnsi="微软雅黑" w:hint="eastAsia"/>
        </w:rPr>
        <w:t>TACACS+具有</w:t>
      </w:r>
      <w:r>
        <w:rPr>
          <w:rFonts w:ascii="微软雅黑" w:eastAsia="微软雅黑" w:hAnsi="微软雅黑"/>
        </w:rPr>
        <w:t>更加可靠的传输</w:t>
      </w:r>
      <w:r>
        <w:rPr>
          <w:rFonts w:ascii="微软雅黑" w:eastAsia="微软雅黑" w:hAnsi="微软雅黑" w:hint="eastAsia"/>
        </w:rPr>
        <w:t>和</w:t>
      </w:r>
      <w:r>
        <w:rPr>
          <w:rFonts w:ascii="微软雅黑" w:eastAsia="微软雅黑" w:hAnsi="微软雅黑"/>
        </w:rPr>
        <w:t>加密特性，更适合于安全控制。</w:t>
      </w:r>
    </w:p>
    <w:tbl>
      <w:tblPr>
        <w:tblStyle w:val="ac"/>
        <w:tblW w:w="9781" w:type="dxa"/>
        <w:tblInd w:w="-714" w:type="dxa"/>
        <w:tblLook w:val="04A0" w:firstRow="1" w:lastRow="0" w:firstColumn="1" w:lastColumn="0" w:noHBand="0" w:noVBand="1"/>
      </w:tblPr>
      <w:tblGrid>
        <w:gridCol w:w="1418"/>
        <w:gridCol w:w="4536"/>
        <w:gridCol w:w="3827"/>
      </w:tblGrid>
      <w:tr w:rsidR="0076630D" w14:paraId="531C07F6" w14:textId="77777777">
        <w:tc>
          <w:tcPr>
            <w:tcW w:w="1418" w:type="dxa"/>
          </w:tcPr>
          <w:p w14:paraId="18C3A545" w14:textId="77777777" w:rsidR="0076630D" w:rsidRDefault="00D7272D">
            <w:pPr>
              <w:rPr>
                <w:rFonts w:asciiTheme="minorEastAsia" w:hAnsiTheme="minorEastAsia"/>
              </w:rPr>
            </w:pPr>
            <w:r>
              <w:rPr>
                <w:rFonts w:asciiTheme="minorEastAsia" w:hAnsiTheme="minorEastAsia" w:hint="eastAsia"/>
              </w:rPr>
              <w:t>项目</w:t>
            </w:r>
          </w:p>
        </w:tc>
        <w:tc>
          <w:tcPr>
            <w:tcW w:w="4536" w:type="dxa"/>
          </w:tcPr>
          <w:p w14:paraId="24A7F4BA" w14:textId="77777777" w:rsidR="0076630D" w:rsidRDefault="00D7272D">
            <w:pPr>
              <w:rPr>
                <w:rFonts w:asciiTheme="minorEastAsia" w:hAnsiTheme="minorEastAsia"/>
              </w:rPr>
            </w:pPr>
            <w:r>
              <w:rPr>
                <w:rFonts w:asciiTheme="minorEastAsia" w:hAnsiTheme="minorEastAsia" w:hint="eastAsia"/>
              </w:rPr>
              <w:t>TACACS+</w:t>
            </w:r>
          </w:p>
        </w:tc>
        <w:tc>
          <w:tcPr>
            <w:tcW w:w="3827" w:type="dxa"/>
          </w:tcPr>
          <w:p w14:paraId="5A6440EF" w14:textId="77777777" w:rsidR="0076630D" w:rsidRDefault="00D7272D">
            <w:pPr>
              <w:rPr>
                <w:rFonts w:asciiTheme="minorEastAsia" w:hAnsiTheme="minorEastAsia"/>
              </w:rPr>
            </w:pPr>
            <w:r>
              <w:rPr>
                <w:rFonts w:asciiTheme="minorEastAsia" w:hAnsiTheme="minorEastAsia" w:hint="eastAsia"/>
              </w:rPr>
              <w:t>RADIUS</w:t>
            </w:r>
          </w:p>
        </w:tc>
      </w:tr>
      <w:tr w:rsidR="0076630D" w14:paraId="6F723AC3" w14:textId="77777777">
        <w:tc>
          <w:tcPr>
            <w:tcW w:w="1418" w:type="dxa"/>
          </w:tcPr>
          <w:p w14:paraId="756A3ADC" w14:textId="77777777" w:rsidR="0076630D" w:rsidRDefault="00D7272D">
            <w:pPr>
              <w:rPr>
                <w:rFonts w:asciiTheme="minorEastAsia" w:hAnsiTheme="minorEastAsia"/>
              </w:rPr>
            </w:pPr>
            <w:r>
              <w:rPr>
                <w:rFonts w:asciiTheme="minorEastAsia" w:hAnsiTheme="minorEastAsia" w:hint="eastAsia"/>
              </w:rPr>
              <w:t>数据传输</w:t>
            </w:r>
          </w:p>
        </w:tc>
        <w:tc>
          <w:tcPr>
            <w:tcW w:w="4536" w:type="dxa"/>
          </w:tcPr>
          <w:p w14:paraId="0761099A" w14:textId="77777777" w:rsidR="0076630D" w:rsidRDefault="00D7272D">
            <w:pPr>
              <w:rPr>
                <w:rFonts w:asciiTheme="minorEastAsia" w:hAnsiTheme="minorEastAsia"/>
              </w:rPr>
            </w:pPr>
            <w:r>
              <w:rPr>
                <w:rFonts w:asciiTheme="minorEastAsia" w:hAnsiTheme="minorEastAsia" w:hint="eastAsia"/>
              </w:rPr>
              <w:t>通过</w:t>
            </w:r>
            <w:r>
              <w:rPr>
                <w:rFonts w:asciiTheme="minorEastAsia" w:hAnsiTheme="minorEastAsia"/>
              </w:rPr>
              <w:t>TCP传输，网络传输更可靠</w:t>
            </w:r>
          </w:p>
        </w:tc>
        <w:tc>
          <w:tcPr>
            <w:tcW w:w="3827" w:type="dxa"/>
          </w:tcPr>
          <w:p w14:paraId="30BA2034" w14:textId="77777777" w:rsidR="0076630D" w:rsidRDefault="00D7272D">
            <w:pPr>
              <w:rPr>
                <w:rFonts w:asciiTheme="minorEastAsia" w:hAnsiTheme="minorEastAsia"/>
              </w:rPr>
            </w:pPr>
            <w:r>
              <w:rPr>
                <w:rFonts w:asciiTheme="minorEastAsia" w:hAnsiTheme="minorEastAsia" w:hint="eastAsia"/>
              </w:rPr>
              <w:t>通过</w:t>
            </w:r>
            <w:r>
              <w:rPr>
                <w:rFonts w:asciiTheme="minorEastAsia" w:hAnsiTheme="minorEastAsia"/>
              </w:rPr>
              <w:t>UDP传输，网络传输效率更高</w:t>
            </w:r>
          </w:p>
        </w:tc>
      </w:tr>
      <w:tr w:rsidR="0076630D" w14:paraId="0FDC2E2F" w14:textId="77777777">
        <w:tc>
          <w:tcPr>
            <w:tcW w:w="1418" w:type="dxa"/>
          </w:tcPr>
          <w:p w14:paraId="0C453CCF" w14:textId="77777777" w:rsidR="0076630D" w:rsidRDefault="00D7272D">
            <w:pPr>
              <w:rPr>
                <w:rFonts w:asciiTheme="minorEastAsia" w:hAnsiTheme="minorEastAsia"/>
              </w:rPr>
            </w:pPr>
            <w:r>
              <w:rPr>
                <w:rFonts w:asciiTheme="minorEastAsia" w:hAnsiTheme="minorEastAsia" w:hint="eastAsia"/>
              </w:rPr>
              <w:t>加密方式</w:t>
            </w:r>
          </w:p>
        </w:tc>
        <w:tc>
          <w:tcPr>
            <w:tcW w:w="4536" w:type="dxa"/>
          </w:tcPr>
          <w:p w14:paraId="573A8F50" w14:textId="77777777" w:rsidR="0076630D" w:rsidRDefault="00D7272D">
            <w:pPr>
              <w:rPr>
                <w:rFonts w:asciiTheme="minorEastAsia" w:hAnsiTheme="minorEastAsia"/>
              </w:rPr>
            </w:pPr>
            <w:r>
              <w:rPr>
                <w:rFonts w:asciiTheme="minorEastAsia" w:hAnsiTheme="minorEastAsia" w:hint="eastAsia"/>
              </w:rPr>
              <w:t>除了</w:t>
            </w:r>
            <w:r>
              <w:rPr>
                <w:rFonts w:asciiTheme="minorEastAsia" w:hAnsiTheme="minorEastAsia"/>
              </w:rPr>
              <w:t>标准的TACACS+</w:t>
            </w:r>
            <w:r>
              <w:rPr>
                <w:rFonts w:asciiTheme="minorEastAsia" w:hAnsiTheme="minorEastAsia" w:hint="eastAsia"/>
              </w:rPr>
              <w:t>报文</w:t>
            </w:r>
            <w:r>
              <w:rPr>
                <w:rFonts w:asciiTheme="minorEastAsia" w:hAnsiTheme="minorEastAsia"/>
              </w:rPr>
              <w:t>头，对报文全体全部进行加密</w:t>
            </w:r>
          </w:p>
        </w:tc>
        <w:tc>
          <w:tcPr>
            <w:tcW w:w="3827" w:type="dxa"/>
          </w:tcPr>
          <w:p w14:paraId="7C98E027" w14:textId="77777777" w:rsidR="0076630D" w:rsidRDefault="00D7272D">
            <w:pPr>
              <w:rPr>
                <w:rFonts w:asciiTheme="minorEastAsia" w:hAnsiTheme="minorEastAsia"/>
              </w:rPr>
            </w:pPr>
            <w:r>
              <w:rPr>
                <w:rFonts w:asciiTheme="minorEastAsia" w:hAnsiTheme="minorEastAsia" w:hint="eastAsia"/>
              </w:rPr>
              <w:t>只是</w:t>
            </w:r>
            <w:r>
              <w:rPr>
                <w:rFonts w:asciiTheme="minorEastAsia" w:hAnsiTheme="minorEastAsia"/>
              </w:rPr>
              <w:t>对认证报文中的密码字段进行加密</w:t>
            </w:r>
          </w:p>
        </w:tc>
      </w:tr>
      <w:tr w:rsidR="0076630D" w14:paraId="4F067346" w14:textId="77777777">
        <w:tc>
          <w:tcPr>
            <w:tcW w:w="1418" w:type="dxa"/>
          </w:tcPr>
          <w:p w14:paraId="0CE477DA" w14:textId="77777777" w:rsidR="0076630D" w:rsidRDefault="00D7272D">
            <w:pPr>
              <w:rPr>
                <w:rFonts w:asciiTheme="minorEastAsia" w:hAnsiTheme="minorEastAsia"/>
              </w:rPr>
            </w:pPr>
            <w:r>
              <w:rPr>
                <w:rFonts w:asciiTheme="minorEastAsia" w:hAnsiTheme="minorEastAsia" w:hint="eastAsia"/>
              </w:rPr>
              <w:t>认证</w:t>
            </w:r>
            <w:r>
              <w:rPr>
                <w:rFonts w:asciiTheme="minorEastAsia" w:hAnsiTheme="minorEastAsia"/>
              </w:rPr>
              <w:t>和授权</w:t>
            </w:r>
          </w:p>
        </w:tc>
        <w:tc>
          <w:tcPr>
            <w:tcW w:w="4536" w:type="dxa"/>
          </w:tcPr>
          <w:p w14:paraId="33D69135" w14:textId="77777777" w:rsidR="0076630D" w:rsidRDefault="00D7272D">
            <w:pPr>
              <w:rPr>
                <w:rFonts w:asciiTheme="minorEastAsia" w:hAnsiTheme="minorEastAsia"/>
              </w:rPr>
            </w:pPr>
            <w:r>
              <w:rPr>
                <w:rFonts w:asciiTheme="minorEastAsia" w:hAnsiTheme="minorEastAsia" w:hint="eastAsia"/>
              </w:rPr>
              <w:t>认证</w:t>
            </w:r>
            <w:r>
              <w:rPr>
                <w:rFonts w:asciiTheme="minorEastAsia" w:hAnsiTheme="minorEastAsia"/>
              </w:rPr>
              <w:t>与授权分离，使得</w:t>
            </w:r>
            <w:r>
              <w:rPr>
                <w:rFonts w:asciiTheme="minorEastAsia" w:hAnsiTheme="minorEastAsia" w:hint="eastAsia"/>
              </w:rPr>
              <w:t>认证</w:t>
            </w:r>
            <w:r>
              <w:rPr>
                <w:rFonts w:asciiTheme="minorEastAsia" w:hAnsiTheme="minorEastAsia"/>
              </w:rPr>
              <w:t>、授权服务可以在不同的安全服务器上实现。</w:t>
            </w:r>
          </w:p>
        </w:tc>
        <w:tc>
          <w:tcPr>
            <w:tcW w:w="3827" w:type="dxa"/>
          </w:tcPr>
          <w:p w14:paraId="498D5BC5" w14:textId="77777777" w:rsidR="0076630D" w:rsidRDefault="00D7272D">
            <w:pPr>
              <w:rPr>
                <w:rFonts w:asciiTheme="minorEastAsia" w:hAnsiTheme="minorEastAsia"/>
              </w:rPr>
            </w:pPr>
            <w:r>
              <w:rPr>
                <w:rFonts w:asciiTheme="minorEastAsia" w:hAnsiTheme="minorEastAsia" w:hint="eastAsia"/>
              </w:rPr>
              <w:t>认证</w:t>
            </w:r>
            <w:r>
              <w:rPr>
                <w:rFonts w:asciiTheme="minorEastAsia" w:hAnsiTheme="minorEastAsia"/>
              </w:rPr>
              <w:t>与授权结合，不能分离</w:t>
            </w:r>
          </w:p>
        </w:tc>
      </w:tr>
      <w:tr w:rsidR="0076630D" w14:paraId="2AD6F897" w14:textId="77777777">
        <w:tc>
          <w:tcPr>
            <w:tcW w:w="1418" w:type="dxa"/>
          </w:tcPr>
          <w:p w14:paraId="4581350C" w14:textId="77777777" w:rsidR="0076630D" w:rsidRDefault="00D7272D">
            <w:pPr>
              <w:rPr>
                <w:rFonts w:asciiTheme="minorEastAsia" w:hAnsiTheme="minorEastAsia"/>
              </w:rPr>
            </w:pPr>
            <w:r>
              <w:rPr>
                <w:rFonts w:asciiTheme="minorEastAsia" w:hAnsiTheme="minorEastAsia" w:hint="eastAsia"/>
              </w:rPr>
              <w:t>命令行</w:t>
            </w:r>
            <w:r>
              <w:rPr>
                <w:rFonts w:asciiTheme="minorEastAsia" w:hAnsiTheme="minorEastAsia"/>
              </w:rPr>
              <w:t>授权</w:t>
            </w:r>
          </w:p>
        </w:tc>
        <w:tc>
          <w:tcPr>
            <w:tcW w:w="4536" w:type="dxa"/>
          </w:tcPr>
          <w:p w14:paraId="08DCE76D" w14:textId="77777777" w:rsidR="0076630D" w:rsidRDefault="00D7272D">
            <w:pPr>
              <w:rPr>
                <w:rFonts w:asciiTheme="minorEastAsia" w:hAnsiTheme="minorEastAsia"/>
              </w:rPr>
            </w:pPr>
            <w:r>
              <w:rPr>
                <w:rFonts w:asciiTheme="minorEastAsia" w:hAnsiTheme="minorEastAsia" w:hint="eastAsia"/>
              </w:rPr>
              <w:t>支持</w:t>
            </w:r>
            <w:r>
              <w:rPr>
                <w:rFonts w:asciiTheme="minorEastAsia" w:hAnsiTheme="minorEastAsia"/>
              </w:rPr>
              <w:t>对设备上的配置命令进行授权使用，即用户可使用的</w:t>
            </w:r>
            <w:r>
              <w:rPr>
                <w:rFonts w:asciiTheme="minorEastAsia" w:hAnsiTheme="minorEastAsia" w:hint="eastAsia"/>
              </w:rPr>
              <w:t>命令</w:t>
            </w:r>
            <w:r>
              <w:rPr>
                <w:rFonts w:asciiTheme="minorEastAsia" w:hAnsiTheme="minorEastAsia"/>
              </w:rPr>
              <w:t>行收到命令级别和AAA授权的双重限制，某一级别的用户输入的每一条命令都需要通过TACACS+服务器授权，如果授权通过，命令才可以被执行</w:t>
            </w:r>
          </w:p>
        </w:tc>
        <w:tc>
          <w:tcPr>
            <w:tcW w:w="3827" w:type="dxa"/>
          </w:tcPr>
          <w:p w14:paraId="1DA700D0" w14:textId="77777777" w:rsidR="0076630D" w:rsidRDefault="00D7272D">
            <w:pPr>
              <w:rPr>
                <w:rFonts w:asciiTheme="minorEastAsia" w:hAnsiTheme="minorEastAsia"/>
              </w:rPr>
            </w:pPr>
            <w:r>
              <w:rPr>
                <w:rFonts w:asciiTheme="minorEastAsia" w:hAnsiTheme="minorEastAsia" w:hint="eastAsia"/>
              </w:rPr>
              <w:t>不支持</w:t>
            </w:r>
            <w:r>
              <w:rPr>
                <w:rFonts w:asciiTheme="minorEastAsia" w:hAnsiTheme="minorEastAsia"/>
              </w:rPr>
              <w:t>对设备上的配置命令进行授权使用。用户</w:t>
            </w:r>
            <w:r>
              <w:rPr>
                <w:rFonts w:asciiTheme="minorEastAsia" w:hAnsiTheme="minorEastAsia" w:hint="eastAsia"/>
              </w:rPr>
              <w:t>登录</w:t>
            </w:r>
            <w:r>
              <w:rPr>
                <w:rFonts w:asciiTheme="minorEastAsia" w:hAnsiTheme="minorEastAsia"/>
              </w:rPr>
              <w:t>设备后可以使用的</w:t>
            </w:r>
            <w:r>
              <w:rPr>
                <w:rFonts w:asciiTheme="minorEastAsia" w:hAnsiTheme="minorEastAsia" w:hint="eastAsia"/>
              </w:rPr>
              <w:t>命令</w:t>
            </w:r>
            <w:r>
              <w:rPr>
                <w:rFonts w:asciiTheme="minorEastAsia" w:hAnsiTheme="minorEastAsia"/>
              </w:rPr>
              <w:t>行由用户级别决定，用户只能使用级别等于或低于用户级别的命令行</w:t>
            </w:r>
          </w:p>
        </w:tc>
      </w:tr>
      <w:tr w:rsidR="0076630D" w14:paraId="37FC4CB1" w14:textId="77777777">
        <w:tc>
          <w:tcPr>
            <w:tcW w:w="1418" w:type="dxa"/>
          </w:tcPr>
          <w:p w14:paraId="140B8835" w14:textId="77777777" w:rsidR="0076630D" w:rsidRDefault="00D7272D">
            <w:pPr>
              <w:rPr>
                <w:rFonts w:asciiTheme="minorEastAsia" w:hAnsiTheme="minorEastAsia"/>
              </w:rPr>
            </w:pPr>
            <w:r>
              <w:rPr>
                <w:rFonts w:asciiTheme="minorEastAsia" w:hAnsiTheme="minorEastAsia" w:hint="eastAsia"/>
              </w:rPr>
              <w:t>应用场景</w:t>
            </w:r>
          </w:p>
        </w:tc>
        <w:tc>
          <w:tcPr>
            <w:tcW w:w="4536" w:type="dxa"/>
          </w:tcPr>
          <w:p w14:paraId="19751A72" w14:textId="77777777" w:rsidR="0076630D" w:rsidRDefault="00D7272D">
            <w:pPr>
              <w:rPr>
                <w:rFonts w:asciiTheme="minorEastAsia" w:hAnsiTheme="minorEastAsia"/>
              </w:rPr>
            </w:pPr>
            <w:r>
              <w:rPr>
                <w:rFonts w:asciiTheme="minorEastAsia" w:hAnsiTheme="minorEastAsia" w:hint="eastAsia"/>
              </w:rPr>
              <w:t>适用</w:t>
            </w:r>
            <w:r>
              <w:rPr>
                <w:rFonts w:asciiTheme="minorEastAsia" w:hAnsiTheme="minorEastAsia"/>
              </w:rPr>
              <w:t>于安全控制</w:t>
            </w:r>
          </w:p>
        </w:tc>
        <w:tc>
          <w:tcPr>
            <w:tcW w:w="3827" w:type="dxa"/>
          </w:tcPr>
          <w:p w14:paraId="3C843BF0" w14:textId="77777777" w:rsidR="0076630D" w:rsidRDefault="00D7272D">
            <w:pPr>
              <w:rPr>
                <w:rFonts w:asciiTheme="minorEastAsia" w:hAnsiTheme="minorEastAsia"/>
              </w:rPr>
            </w:pPr>
            <w:r>
              <w:rPr>
                <w:rFonts w:asciiTheme="minorEastAsia" w:hAnsiTheme="minorEastAsia" w:hint="eastAsia"/>
              </w:rPr>
              <w:t>适用于</w:t>
            </w:r>
            <w:r>
              <w:rPr>
                <w:rFonts w:asciiTheme="minorEastAsia" w:hAnsiTheme="minorEastAsia"/>
              </w:rPr>
              <w:t>计费</w:t>
            </w:r>
          </w:p>
        </w:tc>
      </w:tr>
    </w:tbl>
    <w:p w14:paraId="6516E85B" w14:textId="77777777" w:rsidR="0076630D" w:rsidRDefault="00D7272D">
      <w:pPr>
        <w:ind w:firstLine="420"/>
        <w:rPr>
          <w:rFonts w:ascii="微软雅黑" w:eastAsia="微软雅黑" w:hAnsi="微软雅黑"/>
        </w:rPr>
      </w:pP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除</w:t>
      </w:r>
      <w:r>
        <w:rPr>
          <w:rFonts w:ascii="微软雅黑" w:eastAsia="微软雅黑" w:hAnsi="微软雅黑"/>
        </w:rPr>
        <w:t>报文头之外，认证、授权和计费</w:t>
      </w:r>
      <w:r>
        <w:rPr>
          <w:rFonts w:ascii="微软雅黑" w:eastAsia="微软雅黑" w:hAnsi="微软雅黑" w:hint="eastAsia"/>
        </w:rPr>
        <w:t>报文</w:t>
      </w:r>
      <w:r>
        <w:rPr>
          <w:rFonts w:ascii="微软雅黑" w:eastAsia="微软雅黑" w:hAnsi="微软雅黑"/>
        </w:rPr>
        <w:t>的格式均不同。</w:t>
      </w:r>
    </w:p>
    <w:p w14:paraId="3ADCE4E5" w14:textId="77777777" w:rsidR="0076630D" w:rsidRDefault="00D7272D">
      <w:pPr>
        <w:rPr>
          <w:rFonts w:ascii="微软雅黑" w:eastAsia="微软雅黑" w:hAnsi="微软雅黑"/>
        </w:rPr>
      </w:pPr>
      <w:r>
        <w:rPr>
          <w:rFonts w:ascii="微软雅黑" w:eastAsia="微软雅黑" w:hAnsi="微软雅黑" w:hint="eastAsia"/>
          <w:b/>
        </w:rPr>
        <w:t xml:space="preserve">    </w:t>
      </w:r>
      <w:r>
        <w:rPr>
          <w:rFonts w:ascii="微软雅黑" w:eastAsia="微软雅黑" w:hAnsi="微软雅黑"/>
          <w:b/>
        </w:rPr>
        <w:t>TACACS+认证报文格式</w:t>
      </w:r>
      <w:r>
        <w:rPr>
          <w:rFonts w:ascii="微软雅黑" w:eastAsia="微软雅黑" w:hAnsi="微软雅黑" w:hint="eastAsia"/>
        </w:rPr>
        <w:t>：</w:t>
      </w:r>
      <w:r>
        <w:rPr>
          <w:rFonts w:ascii="微软雅黑" w:eastAsia="微软雅黑" w:hAnsi="微软雅黑"/>
        </w:rPr>
        <w:t>具有三种类型</w:t>
      </w:r>
    </w:p>
    <w:p w14:paraId="4745E601" w14:textId="77777777" w:rsidR="0076630D" w:rsidRDefault="00D7272D" w:rsidP="00B10728">
      <w:pPr>
        <w:pStyle w:val="af2"/>
        <w:numPr>
          <w:ilvl w:val="0"/>
          <w:numId w:val="387"/>
        </w:numPr>
        <w:ind w:firstLineChars="0"/>
        <w:rPr>
          <w:rFonts w:ascii="微软雅黑" w:eastAsia="微软雅黑" w:hAnsi="微软雅黑"/>
        </w:rPr>
      </w:pPr>
      <w:r>
        <w:rPr>
          <w:rFonts w:ascii="微软雅黑" w:eastAsia="微软雅黑" w:hAnsi="微软雅黑" w:hint="eastAsia"/>
        </w:rPr>
        <w:t>认证开始报文：</w:t>
      </w:r>
      <w:r>
        <w:rPr>
          <w:rFonts w:ascii="微软雅黑" w:eastAsia="微软雅黑" w:hAnsi="微软雅黑"/>
        </w:rPr>
        <w:t>认证开始时，客户端向服务器发送认证开始报文，该报文中包括热</w:t>
      </w:r>
      <w:r>
        <w:rPr>
          <w:rFonts w:ascii="微软雅黑" w:eastAsia="微软雅黑" w:hAnsi="微软雅黑"/>
        </w:rPr>
        <w:lastRenderedPageBreak/>
        <w:t>证类型、用户名和一些认证数据</w:t>
      </w:r>
      <w:r>
        <w:rPr>
          <w:rFonts w:ascii="微软雅黑" w:eastAsia="微软雅黑" w:hAnsi="微软雅黑" w:hint="eastAsia"/>
        </w:rPr>
        <w:t>。</w:t>
      </w:r>
    </w:p>
    <w:p w14:paraId="5F9592C5" w14:textId="77777777" w:rsidR="0076630D" w:rsidRDefault="00D7272D" w:rsidP="00B10728">
      <w:pPr>
        <w:pStyle w:val="af2"/>
        <w:numPr>
          <w:ilvl w:val="0"/>
          <w:numId w:val="387"/>
        </w:numPr>
        <w:ind w:firstLineChars="0"/>
        <w:rPr>
          <w:rFonts w:ascii="微软雅黑" w:eastAsia="微软雅黑" w:hAnsi="微软雅黑"/>
        </w:rPr>
      </w:pPr>
      <w:r>
        <w:rPr>
          <w:rFonts w:ascii="微软雅黑" w:eastAsia="微软雅黑" w:hAnsi="微软雅黑" w:hint="eastAsia"/>
        </w:rPr>
        <w:t>认证持续</w:t>
      </w:r>
      <w:r>
        <w:rPr>
          <w:rFonts w:ascii="微软雅黑" w:eastAsia="微软雅黑" w:hAnsi="微软雅黑"/>
        </w:rPr>
        <w:t>报文：客户端接收到服务器回应的认证回应报文后，如果确认认证过程</w:t>
      </w:r>
      <w:r>
        <w:rPr>
          <w:rFonts w:ascii="微软雅黑" w:eastAsia="微软雅黑" w:hAnsi="微软雅黑" w:hint="eastAsia"/>
        </w:rPr>
        <w:t>没有</w:t>
      </w:r>
      <w:r>
        <w:rPr>
          <w:rFonts w:ascii="微软雅黑" w:eastAsia="微软雅黑" w:hAnsi="微软雅黑"/>
        </w:rPr>
        <w:t>结束，则使用认证持续报文响应</w:t>
      </w:r>
      <w:r>
        <w:rPr>
          <w:rFonts w:ascii="微软雅黑" w:eastAsia="微软雅黑" w:hAnsi="微软雅黑" w:hint="eastAsia"/>
        </w:rPr>
        <w:t>。</w:t>
      </w:r>
    </w:p>
    <w:p w14:paraId="082C8AAD" w14:textId="77777777" w:rsidR="0076630D" w:rsidRDefault="00D7272D" w:rsidP="00B10728">
      <w:pPr>
        <w:pStyle w:val="af2"/>
        <w:numPr>
          <w:ilvl w:val="0"/>
          <w:numId w:val="387"/>
        </w:numPr>
        <w:ind w:firstLineChars="0"/>
        <w:rPr>
          <w:rFonts w:ascii="微软雅黑" w:eastAsia="微软雅黑" w:hAnsi="微软雅黑"/>
        </w:rPr>
      </w:pPr>
      <w:r>
        <w:rPr>
          <w:rFonts w:ascii="微软雅黑" w:eastAsia="微软雅黑" w:hAnsi="微软雅黑" w:hint="eastAsia"/>
        </w:rPr>
        <w:t>认证回应</w:t>
      </w:r>
      <w:r>
        <w:rPr>
          <w:rFonts w:ascii="微软雅黑" w:eastAsia="微软雅黑" w:hAnsi="微软雅黑"/>
        </w:rPr>
        <w:t>报文：服务器接收到客户端发送的认证开始报文或认证持续报文后，向客户端发送的唯一一种认证报文，用于向客户端反馈当前认证的状态。</w:t>
      </w:r>
    </w:p>
    <w:p w14:paraId="2FD0D309"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b/>
        </w:rPr>
        <w:t>TACACS+</w:t>
      </w:r>
      <w:r>
        <w:rPr>
          <w:rFonts w:ascii="微软雅黑" w:eastAsia="微软雅黑" w:hAnsi="微软雅黑" w:hint="eastAsia"/>
          <w:b/>
        </w:rPr>
        <w:t>授权</w:t>
      </w:r>
      <w:r>
        <w:rPr>
          <w:rFonts w:ascii="微软雅黑" w:eastAsia="微软雅黑" w:hAnsi="微软雅黑"/>
          <w:b/>
        </w:rPr>
        <w:t>报文格式</w:t>
      </w:r>
      <w:r>
        <w:rPr>
          <w:rFonts w:ascii="微软雅黑" w:eastAsia="微软雅黑" w:hAnsi="微软雅黑" w:hint="eastAsia"/>
        </w:rPr>
        <w:t>：</w:t>
      </w:r>
      <w:r>
        <w:rPr>
          <w:rFonts w:ascii="微软雅黑" w:eastAsia="微软雅黑" w:hAnsi="微软雅黑"/>
        </w:rPr>
        <w:t>具有</w:t>
      </w:r>
      <w:r>
        <w:rPr>
          <w:rFonts w:ascii="微软雅黑" w:eastAsia="微软雅黑" w:hAnsi="微软雅黑" w:hint="eastAsia"/>
        </w:rPr>
        <w:t>两</w:t>
      </w:r>
      <w:r>
        <w:rPr>
          <w:rFonts w:ascii="微软雅黑" w:eastAsia="微软雅黑" w:hAnsi="微软雅黑"/>
        </w:rPr>
        <w:t>种类型</w:t>
      </w:r>
    </w:p>
    <w:p w14:paraId="793CBEFB" w14:textId="77777777" w:rsidR="0076630D" w:rsidRDefault="00D7272D" w:rsidP="00B10728">
      <w:pPr>
        <w:pStyle w:val="af2"/>
        <w:numPr>
          <w:ilvl w:val="0"/>
          <w:numId w:val="388"/>
        </w:numPr>
        <w:ind w:firstLineChars="0"/>
        <w:rPr>
          <w:rFonts w:ascii="微软雅黑" w:eastAsia="微软雅黑" w:hAnsi="微软雅黑"/>
        </w:rPr>
      </w:pPr>
      <w:r>
        <w:rPr>
          <w:rFonts w:ascii="微软雅黑" w:eastAsia="微软雅黑" w:hAnsi="微软雅黑" w:hint="eastAsia"/>
        </w:rPr>
        <w:t>授权请求报文</w:t>
      </w:r>
      <w:r>
        <w:rPr>
          <w:rFonts w:ascii="微软雅黑" w:eastAsia="微软雅黑" w:hAnsi="微软雅黑"/>
        </w:rPr>
        <w:t>：</w:t>
      </w:r>
      <w:r>
        <w:rPr>
          <w:rFonts w:ascii="微软雅黑" w:eastAsia="微软雅黑" w:hAnsi="微软雅黑" w:hint="eastAsia"/>
        </w:rPr>
        <w:t>用户</w:t>
      </w:r>
      <w:r>
        <w:rPr>
          <w:rFonts w:ascii="微软雅黑" w:eastAsia="微软雅黑" w:hAnsi="微软雅黑"/>
        </w:rPr>
        <w:t>可以使用TACACS+</w:t>
      </w:r>
      <w:r>
        <w:rPr>
          <w:rFonts w:ascii="微软雅黑" w:eastAsia="微软雅黑" w:hAnsi="微软雅黑" w:hint="eastAsia"/>
        </w:rPr>
        <w:t>认证</w:t>
      </w:r>
      <w:r>
        <w:rPr>
          <w:rFonts w:ascii="微软雅黑" w:eastAsia="微软雅黑" w:hAnsi="微软雅黑"/>
        </w:rPr>
        <w:t>而使用其他协议进行授权。如果</w:t>
      </w:r>
      <w:r>
        <w:rPr>
          <w:rFonts w:ascii="微软雅黑" w:eastAsia="微软雅黑" w:hAnsi="微软雅黑" w:hint="eastAsia"/>
        </w:rPr>
        <w:t>需要</w:t>
      </w:r>
      <w:r>
        <w:rPr>
          <w:rFonts w:ascii="微软雅黑" w:eastAsia="微软雅黑" w:hAnsi="微软雅黑"/>
        </w:rPr>
        <w:t>通过TACACS+进行授权，则客户端向服务器发送授权请求报文，该报文中包括了授权所需的一切信息。</w:t>
      </w:r>
    </w:p>
    <w:p w14:paraId="2A77A4A9" w14:textId="77777777" w:rsidR="0076630D" w:rsidRDefault="00D7272D" w:rsidP="00B10728">
      <w:pPr>
        <w:pStyle w:val="af2"/>
        <w:numPr>
          <w:ilvl w:val="0"/>
          <w:numId w:val="388"/>
        </w:numPr>
        <w:ind w:firstLineChars="0"/>
        <w:rPr>
          <w:rFonts w:ascii="微软雅黑" w:eastAsia="微软雅黑" w:hAnsi="微软雅黑"/>
        </w:rPr>
      </w:pPr>
      <w:r>
        <w:rPr>
          <w:rFonts w:ascii="微软雅黑" w:eastAsia="微软雅黑" w:hAnsi="微软雅黑" w:hint="eastAsia"/>
        </w:rPr>
        <w:t>授权</w:t>
      </w:r>
      <w:r>
        <w:rPr>
          <w:rFonts w:ascii="微软雅黑" w:eastAsia="微软雅黑" w:hAnsi="微软雅黑"/>
        </w:rPr>
        <w:t>回应报文：</w:t>
      </w:r>
      <w:r>
        <w:rPr>
          <w:rFonts w:ascii="微软雅黑" w:eastAsia="微软雅黑" w:hAnsi="微软雅黑" w:hint="eastAsia"/>
        </w:rPr>
        <w:t>服务器</w:t>
      </w:r>
      <w:r>
        <w:rPr>
          <w:rFonts w:ascii="微软雅黑" w:eastAsia="微软雅黑" w:hAnsi="微软雅黑"/>
        </w:rPr>
        <w:t>接收到授权请求报文后，向客户端发送授权回应报文，该</w:t>
      </w:r>
      <w:r>
        <w:rPr>
          <w:rFonts w:ascii="微软雅黑" w:eastAsia="微软雅黑" w:hAnsi="微软雅黑" w:hint="eastAsia"/>
        </w:rPr>
        <w:t>报文</w:t>
      </w:r>
      <w:r>
        <w:rPr>
          <w:rFonts w:ascii="微软雅黑" w:eastAsia="微软雅黑" w:hAnsi="微软雅黑"/>
        </w:rPr>
        <w:t>中包括了授权的结果。</w:t>
      </w:r>
    </w:p>
    <w:p w14:paraId="4AF4BC70"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b/>
        </w:rPr>
        <w:t>TACACS+</w:t>
      </w:r>
      <w:r>
        <w:rPr>
          <w:rFonts w:ascii="微软雅黑" w:eastAsia="微软雅黑" w:hAnsi="微软雅黑" w:hint="eastAsia"/>
          <w:b/>
        </w:rPr>
        <w:t>计费</w:t>
      </w:r>
      <w:r>
        <w:rPr>
          <w:rFonts w:ascii="微软雅黑" w:eastAsia="微软雅黑" w:hAnsi="微软雅黑"/>
          <w:b/>
        </w:rPr>
        <w:t>报文格式</w:t>
      </w:r>
      <w:r>
        <w:rPr>
          <w:rFonts w:ascii="微软雅黑" w:eastAsia="微软雅黑" w:hAnsi="微软雅黑" w:hint="eastAsia"/>
        </w:rPr>
        <w:t>：</w:t>
      </w:r>
      <w:r>
        <w:rPr>
          <w:rFonts w:ascii="微软雅黑" w:eastAsia="微软雅黑" w:hAnsi="微软雅黑"/>
        </w:rPr>
        <w:t>具有</w:t>
      </w:r>
      <w:r>
        <w:rPr>
          <w:rFonts w:ascii="微软雅黑" w:eastAsia="微软雅黑" w:hAnsi="微软雅黑" w:hint="eastAsia"/>
        </w:rPr>
        <w:t>两</w:t>
      </w:r>
      <w:r>
        <w:rPr>
          <w:rFonts w:ascii="微软雅黑" w:eastAsia="微软雅黑" w:hAnsi="微软雅黑"/>
        </w:rPr>
        <w:t>种类型</w:t>
      </w:r>
    </w:p>
    <w:p w14:paraId="29EDF4BF" w14:textId="77777777" w:rsidR="0076630D" w:rsidRDefault="00D7272D" w:rsidP="00B10728">
      <w:pPr>
        <w:pStyle w:val="af2"/>
        <w:numPr>
          <w:ilvl w:val="0"/>
          <w:numId w:val="389"/>
        </w:numPr>
        <w:ind w:firstLineChars="0"/>
        <w:rPr>
          <w:rFonts w:ascii="微软雅黑" w:eastAsia="微软雅黑" w:hAnsi="微软雅黑"/>
        </w:rPr>
      </w:pPr>
      <w:r>
        <w:rPr>
          <w:rFonts w:ascii="微软雅黑" w:eastAsia="微软雅黑" w:hAnsi="微软雅黑" w:hint="eastAsia"/>
        </w:rPr>
        <w:t>计费请求报文：</w:t>
      </w:r>
      <w:r>
        <w:rPr>
          <w:rFonts w:ascii="微软雅黑" w:eastAsia="微软雅黑" w:hAnsi="微软雅黑"/>
        </w:rPr>
        <w:t>该报文中包括</w:t>
      </w:r>
      <w:r>
        <w:rPr>
          <w:rFonts w:ascii="微软雅黑" w:eastAsia="微软雅黑" w:hAnsi="微软雅黑" w:hint="eastAsia"/>
        </w:rPr>
        <w:t>了</w:t>
      </w:r>
      <w:r>
        <w:rPr>
          <w:rFonts w:ascii="微软雅黑" w:eastAsia="微软雅黑" w:hAnsi="微软雅黑"/>
        </w:rPr>
        <w:t>计费所需</w:t>
      </w:r>
      <w:r>
        <w:rPr>
          <w:rFonts w:ascii="微软雅黑" w:eastAsia="微软雅黑" w:hAnsi="微软雅黑" w:hint="eastAsia"/>
        </w:rPr>
        <w:t>的</w:t>
      </w:r>
      <w:r>
        <w:rPr>
          <w:rFonts w:ascii="微软雅黑" w:eastAsia="微软雅黑" w:hAnsi="微软雅黑"/>
        </w:rPr>
        <w:t>信息。</w:t>
      </w:r>
    </w:p>
    <w:p w14:paraId="28D317FC" w14:textId="77777777" w:rsidR="0076630D" w:rsidRDefault="00D7272D" w:rsidP="00B10728">
      <w:pPr>
        <w:pStyle w:val="af2"/>
        <w:numPr>
          <w:ilvl w:val="0"/>
          <w:numId w:val="389"/>
        </w:numPr>
        <w:ind w:firstLineChars="0"/>
        <w:rPr>
          <w:rFonts w:ascii="微软雅黑" w:eastAsia="微软雅黑" w:hAnsi="微软雅黑"/>
        </w:rPr>
      </w:pPr>
      <w:r>
        <w:rPr>
          <w:rFonts w:ascii="微软雅黑" w:eastAsia="微软雅黑" w:hAnsi="微软雅黑" w:hint="eastAsia"/>
        </w:rPr>
        <w:t>计费</w:t>
      </w:r>
      <w:r>
        <w:rPr>
          <w:rFonts w:ascii="微软雅黑" w:eastAsia="微软雅黑" w:hAnsi="微软雅黑"/>
        </w:rPr>
        <w:t>回应报文：</w:t>
      </w:r>
      <w:r>
        <w:rPr>
          <w:rFonts w:ascii="微软雅黑" w:eastAsia="微软雅黑" w:hAnsi="微软雅黑" w:hint="eastAsia"/>
        </w:rPr>
        <w:t>服务器</w:t>
      </w:r>
      <w:r>
        <w:rPr>
          <w:rFonts w:ascii="微软雅黑" w:eastAsia="微软雅黑" w:hAnsi="微软雅黑"/>
        </w:rPr>
        <w:t>接收并成功记录计费请求报文后，需要回应一个计费响应</w:t>
      </w:r>
      <w:r>
        <w:rPr>
          <w:rFonts w:ascii="微软雅黑" w:eastAsia="微软雅黑" w:hAnsi="微软雅黑" w:hint="eastAsia"/>
        </w:rPr>
        <w:t>报文</w:t>
      </w:r>
      <w:r>
        <w:rPr>
          <w:rFonts w:ascii="微软雅黑" w:eastAsia="微软雅黑" w:hAnsi="微软雅黑"/>
        </w:rPr>
        <w:t>。</w:t>
      </w:r>
    </w:p>
    <w:p w14:paraId="454BD4CC" w14:textId="77777777" w:rsidR="0076630D" w:rsidRDefault="00D7272D">
      <w:pPr>
        <w:rPr>
          <w:rFonts w:ascii="微软雅黑" w:eastAsia="微软雅黑" w:hAnsi="微软雅黑"/>
          <w:b/>
        </w:rPr>
      </w:pPr>
      <w:r>
        <w:rPr>
          <w:rFonts w:ascii="微软雅黑" w:eastAsia="微软雅黑" w:hAnsi="微软雅黑"/>
        </w:rPr>
        <w:t xml:space="preserve">    </w:t>
      </w:r>
      <w:r>
        <w:rPr>
          <w:rFonts w:ascii="微软雅黑" w:eastAsia="微软雅黑" w:hAnsi="微软雅黑"/>
          <w:b/>
        </w:rPr>
        <w:t>TACACS+</w:t>
      </w:r>
      <w:r>
        <w:rPr>
          <w:rFonts w:ascii="微软雅黑" w:eastAsia="微软雅黑" w:hAnsi="微软雅黑" w:hint="eastAsia"/>
          <w:b/>
        </w:rPr>
        <w:t>认证</w:t>
      </w:r>
      <w:r>
        <w:rPr>
          <w:rFonts w:ascii="微软雅黑" w:eastAsia="微软雅黑" w:hAnsi="微软雅黑"/>
          <w:b/>
        </w:rPr>
        <w:t>、授权、计费流程</w:t>
      </w:r>
    </w:p>
    <w:p w14:paraId="092F5D12" w14:textId="77777777" w:rsidR="0076630D" w:rsidRDefault="00D7272D">
      <w:pPr>
        <w:jc w:val="center"/>
        <w:rPr>
          <w:rFonts w:ascii="微软雅黑" w:eastAsia="微软雅黑" w:hAnsi="微软雅黑"/>
        </w:rPr>
      </w:pPr>
      <w:r>
        <w:rPr>
          <w:rFonts w:ascii="微软雅黑" w:eastAsia="微软雅黑" w:hAnsi="微软雅黑"/>
          <w:noProof/>
        </w:rPr>
        <w:lastRenderedPageBreak/>
        <w:drawing>
          <wp:inline distT="0" distB="0" distL="0" distR="0">
            <wp:extent cx="4333875" cy="5887085"/>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34480" cy="5887272"/>
                    </a:xfrm>
                    <a:prstGeom prst="rect">
                      <a:avLst/>
                    </a:prstGeom>
                  </pic:spPr>
                </pic:pic>
              </a:graphicData>
            </a:graphic>
          </wp:inline>
        </w:drawing>
      </w:r>
    </w:p>
    <w:p w14:paraId="79122F89" w14:textId="77777777" w:rsidR="0076630D" w:rsidRDefault="00D7272D">
      <w:pPr>
        <w:rPr>
          <w:rFonts w:ascii="微软雅黑" w:eastAsia="微软雅黑" w:hAnsi="微软雅黑"/>
        </w:rPr>
      </w:pPr>
      <w:r>
        <w:rPr>
          <w:rFonts w:ascii="微软雅黑" w:eastAsia="微软雅黑" w:hAnsi="微软雅黑"/>
        </w:rPr>
        <w:t>1.</w:t>
      </w:r>
      <w:r>
        <w:rPr>
          <w:rFonts w:ascii="微软雅黑" w:eastAsia="微软雅黑" w:hAnsi="微软雅黑" w:hint="eastAsia"/>
        </w:rPr>
        <w:t>Telnet用户请求登录设备。</w:t>
      </w:r>
    </w:p>
    <w:p w14:paraId="49B69D38" w14:textId="77777777" w:rsidR="0076630D" w:rsidRDefault="00D7272D">
      <w:pPr>
        <w:rPr>
          <w:rFonts w:ascii="微软雅黑" w:eastAsia="微软雅黑" w:hAnsi="微软雅黑"/>
        </w:rPr>
      </w:pPr>
      <w:r>
        <w:rPr>
          <w:rFonts w:ascii="微软雅黑" w:eastAsia="微软雅黑" w:hAnsi="微软雅黑"/>
        </w:rPr>
        <w:t>2.</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客户端收到请求之后，向TACACS</w:t>
      </w:r>
      <w:r>
        <w:rPr>
          <w:rFonts w:ascii="微软雅黑" w:eastAsia="微软雅黑" w:hAnsi="微软雅黑"/>
        </w:rPr>
        <w:t>+</w:t>
      </w:r>
      <w:r>
        <w:rPr>
          <w:rFonts w:ascii="微软雅黑" w:eastAsia="微软雅黑" w:hAnsi="微软雅黑" w:hint="eastAsia"/>
        </w:rPr>
        <w:t>服务器发送认证开始报文。</w:t>
      </w:r>
    </w:p>
    <w:p w14:paraId="7DBA5052" w14:textId="77777777" w:rsidR="0076630D" w:rsidRDefault="00D7272D">
      <w:pPr>
        <w:rPr>
          <w:rFonts w:ascii="微软雅黑" w:eastAsia="微软雅黑" w:hAnsi="微软雅黑"/>
        </w:rPr>
      </w:pPr>
      <w:r>
        <w:rPr>
          <w:rFonts w:ascii="微软雅黑" w:eastAsia="微软雅黑" w:hAnsi="微软雅黑"/>
        </w:rPr>
        <w:t>3.</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服务器发送认证回应报文，请求用户名。</w:t>
      </w:r>
    </w:p>
    <w:p w14:paraId="6FA857F7" w14:textId="77777777" w:rsidR="0076630D" w:rsidRDefault="00D7272D">
      <w:pPr>
        <w:rPr>
          <w:rFonts w:ascii="微软雅黑" w:eastAsia="微软雅黑" w:hAnsi="微软雅黑"/>
        </w:rPr>
      </w:pPr>
      <w:r>
        <w:rPr>
          <w:rFonts w:ascii="微软雅黑" w:eastAsia="微软雅黑" w:hAnsi="微软雅黑"/>
        </w:rPr>
        <w:t>4.</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客户端收到回应报文后，向用户询问用户名。</w:t>
      </w:r>
    </w:p>
    <w:p w14:paraId="28439A70" w14:textId="77777777" w:rsidR="0076630D" w:rsidRDefault="00D7272D">
      <w:pPr>
        <w:rPr>
          <w:rFonts w:ascii="微软雅黑" w:eastAsia="微软雅黑" w:hAnsi="微软雅黑"/>
        </w:rPr>
      </w:pPr>
      <w:r>
        <w:rPr>
          <w:rFonts w:ascii="微软雅黑" w:eastAsia="微软雅黑" w:hAnsi="微软雅黑" w:hint="eastAsia"/>
        </w:rPr>
        <w:t>5.用户输入用户名。</w:t>
      </w:r>
    </w:p>
    <w:p w14:paraId="44889055" w14:textId="77777777" w:rsidR="0076630D" w:rsidRDefault="00D7272D">
      <w:pPr>
        <w:rPr>
          <w:rFonts w:ascii="微软雅黑" w:eastAsia="微软雅黑" w:hAnsi="微软雅黑"/>
        </w:rPr>
      </w:pPr>
      <w:r>
        <w:rPr>
          <w:rFonts w:ascii="微软雅黑" w:eastAsia="微软雅黑" w:hAnsi="微软雅黑"/>
        </w:rPr>
        <w:t>6.</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客户端收到用户名后，向TACACS</w:t>
      </w:r>
      <w:r>
        <w:rPr>
          <w:rFonts w:ascii="微软雅黑" w:eastAsia="微软雅黑" w:hAnsi="微软雅黑"/>
        </w:rPr>
        <w:t>+</w:t>
      </w:r>
      <w:r>
        <w:rPr>
          <w:rFonts w:ascii="微软雅黑" w:eastAsia="微软雅黑" w:hAnsi="微软雅黑" w:hint="eastAsia"/>
        </w:rPr>
        <w:t>服务器发送认证持续报文，其中包括了用户名。</w:t>
      </w:r>
    </w:p>
    <w:p w14:paraId="4615D7F5" w14:textId="77777777" w:rsidR="0076630D" w:rsidRDefault="00D7272D">
      <w:pPr>
        <w:rPr>
          <w:rFonts w:ascii="微软雅黑" w:eastAsia="微软雅黑" w:hAnsi="微软雅黑"/>
        </w:rPr>
      </w:pPr>
      <w:r>
        <w:rPr>
          <w:rFonts w:ascii="微软雅黑" w:eastAsia="微软雅黑" w:hAnsi="微软雅黑"/>
        </w:rPr>
        <w:lastRenderedPageBreak/>
        <w:t>7.</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服务器发送认证回应报文，请求密码。</w:t>
      </w:r>
    </w:p>
    <w:p w14:paraId="4F0AABFE" w14:textId="77777777" w:rsidR="0076630D" w:rsidRDefault="00D7272D">
      <w:pPr>
        <w:rPr>
          <w:rFonts w:ascii="微软雅黑" w:eastAsia="微软雅黑" w:hAnsi="微软雅黑"/>
        </w:rPr>
      </w:pPr>
      <w:r>
        <w:rPr>
          <w:rFonts w:ascii="微软雅黑" w:eastAsia="微软雅黑" w:hAnsi="微软雅黑"/>
        </w:rPr>
        <w:t>8.</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客户端收到认证回应报文，向用户询问密码。</w:t>
      </w:r>
    </w:p>
    <w:p w14:paraId="67750EE1" w14:textId="77777777" w:rsidR="0076630D" w:rsidRDefault="00D7272D">
      <w:pPr>
        <w:rPr>
          <w:rFonts w:ascii="微软雅黑" w:eastAsia="微软雅黑" w:hAnsi="微软雅黑"/>
        </w:rPr>
      </w:pPr>
      <w:r>
        <w:rPr>
          <w:rFonts w:ascii="微软雅黑" w:eastAsia="微软雅黑" w:hAnsi="微软雅黑" w:hint="eastAsia"/>
        </w:rPr>
        <w:t>9.用户输入密码。</w:t>
      </w:r>
    </w:p>
    <w:p w14:paraId="10C8C541" w14:textId="77777777" w:rsidR="0076630D" w:rsidRDefault="00D7272D">
      <w:pPr>
        <w:rPr>
          <w:rFonts w:ascii="微软雅黑" w:eastAsia="微软雅黑" w:hAnsi="微软雅黑"/>
        </w:rPr>
      </w:pPr>
      <w:r>
        <w:rPr>
          <w:rFonts w:ascii="微软雅黑" w:eastAsia="微软雅黑" w:hAnsi="微软雅黑"/>
        </w:rPr>
        <w:t>10.</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客户端收到密码后，向TACACS</w:t>
      </w:r>
      <w:r>
        <w:rPr>
          <w:rFonts w:ascii="微软雅黑" w:eastAsia="微软雅黑" w:hAnsi="微软雅黑"/>
        </w:rPr>
        <w:t>+</w:t>
      </w:r>
      <w:r>
        <w:rPr>
          <w:rFonts w:ascii="微软雅黑" w:eastAsia="微软雅黑" w:hAnsi="微软雅黑" w:hint="eastAsia"/>
        </w:rPr>
        <w:t>服务器发送认证持续报文，其中包括了密码信息。</w:t>
      </w:r>
    </w:p>
    <w:p w14:paraId="0143F73B" w14:textId="77777777" w:rsidR="0076630D" w:rsidRDefault="00D7272D">
      <w:pPr>
        <w:rPr>
          <w:rFonts w:ascii="微软雅黑" w:eastAsia="微软雅黑" w:hAnsi="微软雅黑"/>
        </w:rPr>
      </w:pPr>
      <w:r>
        <w:rPr>
          <w:rFonts w:ascii="微软雅黑" w:eastAsia="微软雅黑" w:hAnsi="微软雅黑"/>
        </w:rPr>
        <w:t>11.</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服务器发送认证回应报文，指示用户通过认证。</w:t>
      </w:r>
    </w:p>
    <w:p w14:paraId="277030C8" w14:textId="77777777" w:rsidR="0076630D" w:rsidRDefault="00D7272D">
      <w:pPr>
        <w:rPr>
          <w:rFonts w:ascii="微软雅黑" w:eastAsia="微软雅黑" w:hAnsi="微软雅黑"/>
        </w:rPr>
      </w:pPr>
      <w:r>
        <w:rPr>
          <w:rFonts w:ascii="微软雅黑" w:eastAsia="微软雅黑" w:hAnsi="微软雅黑"/>
        </w:rPr>
        <w:t>12.</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客户端向TACACS</w:t>
      </w:r>
      <w:r>
        <w:rPr>
          <w:rFonts w:ascii="微软雅黑" w:eastAsia="微软雅黑" w:hAnsi="微软雅黑"/>
        </w:rPr>
        <w:t>+</w:t>
      </w:r>
      <w:r>
        <w:rPr>
          <w:rFonts w:ascii="微软雅黑" w:eastAsia="微软雅黑" w:hAnsi="微软雅黑" w:hint="eastAsia"/>
        </w:rPr>
        <w:t>服务器发送授权请求报文。</w:t>
      </w:r>
    </w:p>
    <w:p w14:paraId="160C31CA" w14:textId="77777777" w:rsidR="0076630D" w:rsidRDefault="00D7272D">
      <w:pPr>
        <w:rPr>
          <w:rFonts w:ascii="微软雅黑" w:eastAsia="微软雅黑" w:hAnsi="微软雅黑"/>
        </w:rPr>
      </w:pPr>
      <w:r>
        <w:rPr>
          <w:rFonts w:ascii="微软雅黑" w:eastAsia="微软雅黑" w:hAnsi="微软雅黑"/>
        </w:rPr>
        <w:t>13.</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服务器发送授权回应报文，指示用户通过授权。</w:t>
      </w:r>
    </w:p>
    <w:p w14:paraId="6CDEDC26" w14:textId="77777777" w:rsidR="0076630D" w:rsidRDefault="00D7272D">
      <w:pPr>
        <w:rPr>
          <w:rFonts w:ascii="微软雅黑" w:eastAsia="微软雅黑" w:hAnsi="微软雅黑"/>
        </w:rPr>
      </w:pPr>
      <w:r>
        <w:rPr>
          <w:rFonts w:ascii="微软雅黑" w:eastAsia="微软雅黑" w:hAnsi="微软雅黑"/>
        </w:rPr>
        <w:t>14.</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客户端收到授权回应报文，向用户输出设备的配置界面。</w:t>
      </w:r>
    </w:p>
    <w:p w14:paraId="3CB0841F" w14:textId="77777777" w:rsidR="0076630D" w:rsidRDefault="00D7272D">
      <w:pPr>
        <w:rPr>
          <w:rFonts w:ascii="微软雅黑" w:eastAsia="微软雅黑" w:hAnsi="微软雅黑"/>
        </w:rPr>
      </w:pPr>
      <w:r>
        <w:rPr>
          <w:rFonts w:ascii="微软雅黑" w:eastAsia="微软雅黑" w:hAnsi="微软雅黑"/>
        </w:rPr>
        <w:t>15.</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客户端向TACACS</w:t>
      </w:r>
      <w:r>
        <w:rPr>
          <w:rFonts w:ascii="微软雅黑" w:eastAsia="微软雅黑" w:hAnsi="微软雅黑"/>
        </w:rPr>
        <w:t>+</w:t>
      </w:r>
      <w:r>
        <w:rPr>
          <w:rFonts w:ascii="微软雅黑" w:eastAsia="微软雅黑" w:hAnsi="微软雅黑" w:hint="eastAsia"/>
        </w:rPr>
        <w:t>服务器发送计费开始请求报文。</w:t>
      </w:r>
    </w:p>
    <w:p w14:paraId="5AC9611E" w14:textId="77777777" w:rsidR="0076630D" w:rsidRDefault="00D7272D">
      <w:pPr>
        <w:rPr>
          <w:rFonts w:ascii="微软雅黑" w:eastAsia="微软雅黑" w:hAnsi="微软雅黑"/>
        </w:rPr>
      </w:pPr>
      <w:r>
        <w:rPr>
          <w:rFonts w:ascii="微软雅黑" w:eastAsia="微软雅黑" w:hAnsi="微软雅黑"/>
        </w:rPr>
        <w:t>16.</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服务器发送计费开始回应报文，指示计费开始请求报文已经收到。</w:t>
      </w:r>
    </w:p>
    <w:p w14:paraId="7A9F9D27" w14:textId="77777777" w:rsidR="0076630D" w:rsidRDefault="00D7272D">
      <w:pPr>
        <w:rPr>
          <w:rFonts w:ascii="微软雅黑" w:eastAsia="微软雅黑" w:hAnsi="微软雅黑"/>
        </w:rPr>
      </w:pPr>
      <w:r>
        <w:rPr>
          <w:rFonts w:ascii="微软雅黑" w:eastAsia="微软雅黑" w:hAnsi="微软雅黑" w:hint="eastAsia"/>
        </w:rPr>
        <w:t>17.用户请求断开连接。</w:t>
      </w:r>
    </w:p>
    <w:p w14:paraId="585CD887" w14:textId="77777777" w:rsidR="0076630D" w:rsidRDefault="00D7272D">
      <w:pPr>
        <w:rPr>
          <w:rFonts w:ascii="微软雅黑" w:eastAsia="微软雅黑" w:hAnsi="微软雅黑"/>
        </w:rPr>
      </w:pPr>
      <w:r>
        <w:rPr>
          <w:rFonts w:ascii="微软雅黑" w:eastAsia="微软雅黑" w:hAnsi="微软雅黑"/>
        </w:rPr>
        <w:t>18.</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客户端向TACACS</w:t>
      </w:r>
      <w:r>
        <w:rPr>
          <w:rFonts w:ascii="微软雅黑" w:eastAsia="微软雅黑" w:hAnsi="微软雅黑"/>
        </w:rPr>
        <w:t>+</w:t>
      </w:r>
      <w:r>
        <w:rPr>
          <w:rFonts w:ascii="微软雅黑" w:eastAsia="微软雅黑" w:hAnsi="微软雅黑" w:hint="eastAsia"/>
        </w:rPr>
        <w:t>服务器发送计费结束请求报文。</w:t>
      </w:r>
    </w:p>
    <w:p w14:paraId="7CEB9A84" w14:textId="77777777" w:rsidR="0076630D" w:rsidRDefault="00D7272D">
      <w:pPr>
        <w:rPr>
          <w:rFonts w:ascii="微软雅黑" w:eastAsia="微软雅黑" w:hAnsi="微软雅黑"/>
        </w:rPr>
      </w:pPr>
      <w:r>
        <w:rPr>
          <w:rFonts w:ascii="微软雅黑" w:eastAsia="微软雅黑" w:hAnsi="微软雅黑"/>
        </w:rPr>
        <w:t>19.</w:t>
      </w:r>
      <w:r>
        <w:rPr>
          <w:rFonts w:ascii="微软雅黑" w:eastAsia="微软雅黑" w:hAnsi="微软雅黑" w:hint="eastAsia"/>
        </w:rPr>
        <w:t>TACACS</w:t>
      </w:r>
      <w:r>
        <w:rPr>
          <w:rFonts w:ascii="微软雅黑" w:eastAsia="微软雅黑" w:hAnsi="微软雅黑"/>
        </w:rPr>
        <w:t>+</w:t>
      </w:r>
      <w:r>
        <w:rPr>
          <w:rFonts w:ascii="微软雅黑" w:eastAsia="微软雅黑" w:hAnsi="微软雅黑" w:hint="eastAsia"/>
        </w:rPr>
        <w:t>服务器发送计费结束回应报文，指示计费结束请求报文已经收到。</w:t>
      </w:r>
    </w:p>
    <w:p w14:paraId="7593B43C" w14:textId="77777777" w:rsidR="0076630D" w:rsidRDefault="0076630D">
      <w:pPr>
        <w:rPr>
          <w:rFonts w:ascii="微软雅黑" w:eastAsia="微软雅黑" w:hAnsi="微软雅黑"/>
        </w:rPr>
      </w:pPr>
    </w:p>
    <w:p w14:paraId="3E764C6C" w14:textId="77777777" w:rsidR="0076630D" w:rsidRDefault="00D7272D">
      <w:pPr>
        <w:rPr>
          <w:rFonts w:ascii="微软雅黑" w:eastAsia="微软雅黑" w:hAnsi="微软雅黑"/>
        </w:rPr>
      </w:pPr>
      <w:r>
        <w:rPr>
          <w:rFonts w:ascii="微软雅黑" w:eastAsia="微软雅黑" w:hAnsi="微软雅黑" w:hint="eastAsia"/>
        </w:rPr>
        <w:t>【配置参数】</w:t>
      </w:r>
    </w:p>
    <w:p w14:paraId="5B5E90FE" w14:textId="77777777" w:rsidR="0076630D" w:rsidRDefault="00D7272D">
      <w:pPr>
        <w:rPr>
          <w:rFonts w:ascii="微软雅黑" w:eastAsia="微软雅黑" w:hAnsi="微软雅黑"/>
        </w:rPr>
      </w:pPr>
      <w:r>
        <w:rPr>
          <w:rFonts w:ascii="微软雅黑" w:eastAsia="微软雅黑" w:hAnsi="微软雅黑" w:hint="eastAsia"/>
        </w:rPr>
        <w:t>添加</w:t>
      </w:r>
      <w:r>
        <w:rPr>
          <w:rFonts w:ascii="微软雅黑" w:eastAsia="微软雅黑" w:hAnsi="微软雅黑"/>
        </w:rPr>
        <w:t>TACACS+服务器：</w:t>
      </w:r>
      <w:r>
        <w:rPr>
          <w:rFonts w:ascii="微软雅黑" w:eastAsia="微软雅黑" w:hAnsi="微软雅黑" w:hint="eastAsia"/>
        </w:rPr>
        <w:t>至多添加4个</w:t>
      </w:r>
    </w:p>
    <w:p w14:paraId="55ED3E3C" w14:textId="77777777" w:rsidR="0076630D" w:rsidRDefault="00D7272D" w:rsidP="00B10728">
      <w:pPr>
        <w:pStyle w:val="af2"/>
        <w:numPr>
          <w:ilvl w:val="0"/>
          <w:numId w:val="390"/>
        </w:numPr>
        <w:ind w:firstLineChars="0"/>
        <w:rPr>
          <w:rFonts w:ascii="微软雅黑" w:eastAsia="微软雅黑" w:hAnsi="微软雅黑"/>
        </w:rPr>
      </w:pPr>
      <w:r>
        <w:rPr>
          <w:rFonts w:ascii="微软雅黑" w:eastAsia="微软雅黑" w:hAnsi="微软雅黑" w:hint="eastAsia"/>
        </w:rPr>
        <w:t>TACACS+</w:t>
      </w:r>
      <w:r>
        <w:rPr>
          <w:rFonts w:ascii="微软雅黑" w:eastAsia="微软雅黑" w:hAnsi="微软雅黑"/>
        </w:rPr>
        <w:t>服务器地址：【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设置TACACS+服务器的地址，支持输入Hostname和IP地址（包括IPv4和IPv6），需要满足各类型的地址格式要求，否则需要报错提示。</w:t>
      </w:r>
    </w:p>
    <w:p w14:paraId="09795519" w14:textId="77777777" w:rsidR="0076630D" w:rsidRDefault="00D7272D" w:rsidP="00B10728">
      <w:pPr>
        <w:pStyle w:val="af2"/>
        <w:numPr>
          <w:ilvl w:val="0"/>
          <w:numId w:val="385"/>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设置TCP端口号</w:t>
      </w:r>
      <w:r>
        <w:rPr>
          <w:rFonts w:ascii="微软雅黑" w:eastAsia="微软雅黑" w:hAnsi="微软雅黑"/>
        </w:rPr>
        <w:t>，</w:t>
      </w:r>
      <w:r>
        <w:rPr>
          <w:rFonts w:ascii="微软雅黑" w:eastAsia="微软雅黑" w:hAnsi="微软雅黑" w:hint="eastAsia"/>
        </w:rPr>
        <w:t>取值</w:t>
      </w:r>
      <w:r>
        <w:rPr>
          <w:rFonts w:ascii="微软雅黑" w:eastAsia="微软雅黑" w:hAnsi="微软雅黑"/>
        </w:rPr>
        <w:t>为</w:t>
      </w:r>
      <w:r>
        <w:rPr>
          <w:rFonts w:ascii="微软雅黑" w:eastAsia="微软雅黑" w:hAnsi="微软雅黑" w:hint="eastAsia"/>
        </w:rPr>
        <w:t>1</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，默认49。</w:t>
      </w:r>
    </w:p>
    <w:p w14:paraId="0EC256A2" w14:textId="77777777" w:rsidR="0076630D" w:rsidRDefault="00D7272D" w:rsidP="00B10728">
      <w:pPr>
        <w:pStyle w:val="af2"/>
        <w:numPr>
          <w:ilvl w:val="0"/>
          <w:numId w:val="385"/>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TACACS+服务器使用的顺序，</w:t>
      </w:r>
      <w:r>
        <w:rPr>
          <w:rFonts w:ascii="微软雅黑" w:eastAsia="微软雅黑" w:hAnsi="微软雅黑" w:hint="eastAsia"/>
        </w:rPr>
        <w:t>取值</w:t>
      </w:r>
      <w:r>
        <w:rPr>
          <w:rFonts w:ascii="微软雅黑" w:eastAsia="微软雅黑" w:hAnsi="微软雅黑"/>
        </w:rPr>
        <w:t>为</w:t>
      </w:r>
      <w:r>
        <w:rPr>
          <w:rFonts w:ascii="微软雅黑" w:eastAsia="微软雅黑" w:hAnsi="微软雅黑" w:hint="eastAsia"/>
        </w:rPr>
        <w:t>0-65535的</w:t>
      </w:r>
      <w:r>
        <w:rPr>
          <w:rFonts w:ascii="微软雅黑" w:eastAsia="微软雅黑" w:hAnsi="微软雅黑"/>
        </w:rPr>
        <w:lastRenderedPageBreak/>
        <w:t>整数</w:t>
      </w:r>
      <w:r>
        <w:rPr>
          <w:rFonts w:ascii="微软雅黑" w:eastAsia="微软雅黑" w:hAnsi="微软雅黑" w:hint="eastAsia"/>
        </w:rPr>
        <w:t>。每个</w:t>
      </w:r>
      <w:r>
        <w:rPr>
          <w:rFonts w:ascii="微软雅黑" w:eastAsia="微软雅黑" w:hAnsi="微软雅黑"/>
        </w:rPr>
        <w:t>TACACS+服务器具有唯一性</w:t>
      </w:r>
      <w:r>
        <w:rPr>
          <w:rFonts w:ascii="微软雅黑" w:eastAsia="微软雅黑" w:hAnsi="微软雅黑" w:hint="eastAsia"/>
        </w:rPr>
        <w:t>。</w:t>
      </w:r>
    </w:p>
    <w:p w14:paraId="50824151" w14:textId="77777777" w:rsidR="0076630D" w:rsidRDefault="00D7272D" w:rsidP="00B10728">
      <w:pPr>
        <w:pStyle w:val="af2"/>
        <w:numPr>
          <w:ilvl w:val="0"/>
          <w:numId w:val="385"/>
        </w:numPr>
        <w:ind w:firstLineChars="0"/>
        <w:rPr>
          <w:rFonts w:ascii="微软雅黑" w:eastAsia="微软雅黑" w:hAnsi="微软雅黑"/>
        </w:rPr>
      </w:pPr>
      <w:r>
        <w:rPr>
          <w:rFonts w:ascii="微软雅黑" w:eastAsia="微软雅黑" w:hAnsi="微软雅黑" w:hint="eastAsia"/>
        </w:rPr>
        <w:t>共享密钥</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交换机和TACACS+</w:t>
      </w:r>
      <w:r>
        <w:rPr>
          <w:rFonts w:ascii="微软雅黑" w:eastAsia="微软雅黑" w:hAnsi="微软雅黑" w:hint="eastAsia"/>
        </w:rPr>
        <w:t>服务器</w:t>
      </w:r>
      <w:r>
        <w:rPr>
          <w:rFonts w:ascii="微软雅黑" w:eastAsia="微软雅黑" w:hAnsi="微软雅黑"/>
        </w:rPr>
        <w:t>共享的加密密钥</w:t>
      </w:r>
      <w:r>
        <w:rPr>
          <w:rFonts w:ascii="微软雅黑" w:eastAsia="微软雅黑" w:hAnsi="微软雅黑" w:hint="eastAsia"/>
        </w:rPr>
        <w:t>，</w:t>
      </w:r>
      <w:r>
        <w:rPr>
          <w:rFonts w:ascii="微软雅黑" w:eastAsia="微软雅黑" w:hAnsi="微软雅黑"/>
        </w:rPr>
        <w:t>最长</w:t>
      </w:r>
      <w:r>
        <w:rPr>
          <w:rFonts w:ascii="微软雅黑" w:eastAsia="微软雅黑" w:hAnsi="微软雅黑" w:hint="eastAsia"/>
        </w:rPr>
        <w:t>64字符，</w:t>
      </w:r>
      <w:r>
        <w:rPr>
          <w:rFonts w:ascii="微软雅黑" w:eastAsia="微软雅黑" w:hAnsi="微软雅黑"/>
        </w:rPr>
        <w:t>允许输入的字符有字母、数字和特殊字符</w:t>
      </w:r>
      <w:r>
        <w:rPr>
          <w:rFonts w:ascii="微软雅黑" w:eastAsia="微软雅黑" w:hAnsi="微软雅黑" w:hint="eastAsia"/>
        </w:rPr>
        <w:t>(</w:t>
      </w:r>
      <w:r>
        <w:rPr>
          <w:rFonts w:ascii="微软雅黑" w:eastAsia="微软雅黑" w:hAnsi="微软雅黑"/>
        </w:rPr>
        <w:t>)&lt;&gt;,./’”;:[]{}\|=+-_*&amp;^%$#@!~`</w:t>
      </w:r>
      <w:r>
        <w:rPr>
          <w:rFonts w:ascii="微软雅黑" w:eastAsia="微软雅黑" w:hAnsi="微软雅黑" w:hint="eastAsia"/>
        </w:rPr>
        <w:t>（键盘半角全部支持）</w:t>
      </w:r>
    </w:p>
    <w:p w14:paraId="3010B0AB" w14:textId="77777777" w:rsidR="0076630D" w:rsidRDefault="00D7272D" w:rsidP="00B10728">
      <w:pPr>
        <w:pStyle w:val="af2"/>
        <w:numPr>
          <w:ilvl w:val="0"/>
          <w:numId w:val="385"/>
        </w:numPr>
        <w:ind w:firstLineChars="0"/>
        <w:rPr>
          <w:rFonts w:ascii="微软雅黑" w:eastAsia="微软雅黑" w:hAnsi="微软雅黑"/>
        </w:rPr>
      </w:pPr>
      <w:r>
        <w:rPr>
          <w:rFonts w:ascii="微软雅黑" w:eastAsia="微软雅黑" w:hAnsi="微软雅黑" w:hint="eastAsia"/>
        </w:rPr>
        <w:t>超时时间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设置交换机</w:t>
      </w:r>
      <w:r>
        <w:rPr>
          <w:rFonts w:ascii="微软雅黑" w:eastAsia="微软雅黑" w:hAnsi="微软雅黑"/>
        </w:rPr>
        <w:t>重发TACACS+</w:t>
      </w:r>
      <w:r>
        <w:rPr>
          <w:rFonts w:ascii="微软雅黑" w:eastAsia="微软雅黑" w:hAnsi="微软雅黑" w:hint="eastAsia"/>
        </w:rPr>
        <w:t>报文等待</w:t>
      </w:r>
      <w:r>
        <w:rPr>
          <w:rFonts w:ascii="微软雅黑" w:eastAsia="微软雅黑" w:hAnsi="微软雅黑"/>
        </w:rPr>
        <w:t>TACACS+服务器应答的</w:t>
      </w:r>
      <w:r>
        <w:rPr>
          <w:rFonts w:ascii="微软雅黑" w:eastAsia="微软雅黑" w:hAnsi="微软雅黑" w:hint="eastAsia"/>
        </w:rPr>
        <w:t>最长</w:t>
      </w:r>
      <w:r>
        <w:rPr>
          <w:rFonts w:ascii="微软雅黑" w:eastAsia="微软雅黑" w:hAnsi="微软雅黑"/>
        </w:rPr>
        <w:t>时间，取值为</w:t>
      </w:r>
      <w:r>
        <w:rPr>
          <w:rFonts w:ascii="微软雅黑" w:eastAsia="微软雅黑" w:hAnsi="微软雅黑" w:hint="eastAsia"/>
        </w:rPr>
        <w:t>1-30的</w:t>
      </w:r>
      <w:r>
        <w:rPr>
          <w:rFonts w:ascii="微软雅黑" w:eastAsia="微软雅黑" w:hAnsi="微软雅黑"/>
        </w:rPr>
        <w:t>整数，默认5</w:t>
      </w:r>
      <w:r>
        <w:rPr>
          <w:rFonts w:ascii="微软雅黑" w:eastAsia="微软雅黑" w:hAnsi="微软雅黑" w:hint="eastAsia"/>
        </w:rPr>
        <w:t>秒</w:t>
      </w:r>
      <w:r>
        <w:rPr>
          <w:rFonts w:ascii="微软雅黑" w:eastAsia="微软雅黑" w:hAnsi="微软雅黑"/>
        </w:rPr>
        <w:t>。</w:t>
      </w:r>
    </w:p>
    <w:p w14:paraId="0B566DB6" w14:textId="77777777" w:rsidR="0076630D" w:rsidRDefault="00D7272D">
      <w:pPr>
        <w:rPr>
          <w:rFonts w:ascii="微软雅黑" w:eastAsia="微软雅黑" w:hAnsi="微软雅黑"/>
        </w:rPr>
      </w:pPr>
      <w:r>
        <w:rPr>
          <w:rFonts w:ascii="微软雅黑" w:eastAsia="微软雅黑" w:hAnsi="微软雅黑"/>
        </w:rPr>
        <w:t>TACACS+服务器列表：</w:t>
      </w:r>
    </w:p>
    <w:p w14:paraId="0DBB8D93" w14:textId="77777777" w:rsidR="0076630D" w:rsidRDefault="00D7272D" w:rsidP="00B10728">
      <w:pPr>
        <w:pStyle w:val="af2"/>
        <w:numPr>
          <w:ilvl w:val="0"/>
          <w:numId w:val="386"/>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TACACS+服务器地址、端口、优先级、</w:t>
      </w:r>
      <w:r>
        <w:rPr>
          <w:rFonts w:ascii="微软雅黑" w:eastAsia="微软雅黑" w:hAnsi="微软雅黑" w:hint="eastAsia"/>
        </w:rPr>
        <w:t>超时时间</w:t>
      </w:r>
    </w:p>
    <w:p w14:paraId="6F330B8E" w14:textId="77777777" w:rsidR="0076630D" w:rsidRDefault="00D7272D" w:rsidP="00B10728">
      <w:pPr>
        <w:pStyle w:val="af2"/>
        <w:numPr>
          <w:ilvl w:val="0"/>
          <w:numId w:val="38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144F278C" w14:textId="77777777" w:rsidR="0076630D" w:rsidRDefault="00D7272D" w:rsidP="00B10728">
      <w:pPr>
        <w:pStyle w:val="af2"/>
        <w:numPr>
          <w:ilvl w:val="0"/>
          <w:numId w:val="390"/>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删除单条</w:t>
      </w:r>
      <w:r>
        <w:rPr>
          <w:rFonts w:ascii="微软雅黑" w:eastAsia="微软雅黑" w:hAnsi="微软雅黑" w:hint="eastAsia"/>
        </w:rPr>
        <w:t>/批量/全部</w:t>
      </w:r>
      <w:r>
        <w:rPr>
          <w:rFonts w:ascii="微软雅黑" w:eastAsia="微软雅黑" w:hAnsi="微软雅黑"/>
        </w:rPr>
        <w:t>TACACS+服务器</w:t>
      </w:r>
    </w:p>
    <w:p w14:paraId="3BACDB22" w14:textId="77777777" w:rsidR="0076630D" w:rsidRDefault="0076630D">
      <w:pPr>
        <w:rPr>
          <w:rFonts w:ascii="微软雅黑" w:eastAsia="微软雅黑" w:hAnsi="微软雅黑"/>
        </w:rPr>
      </w:pPr>
    </w:p>
    <w:p w14:paraId="715F86CF" w14:textId="77777777" w:rsidR="0076630D" w:rsidRDefault="00D7272D">
      <w:pPr>
        <w:pStyle w:val="20"/>
        <w:numPr>
          <w:ilvl w:val="1"/>
          <w:numId w:val="1"/>
        </w:numPr>
        <w:rPr>
          <w:rFonts w:ascii="微软雅黑" w:eastAsia="微软雅黑" w:hAnsi="微软雅黑"/>
          <w:szCs w:val="24"/>
        </w:rPr>
      </w:pPr>
      <w:bookmarkStart w:id="434" w:name="_AAA(FP1C)"/>
      <w:bookmarkStart w:id="435" w:name="_Toc149138867"/>
      <w:bookmarkEnd w:id="434"/>
      <w:r>
        <w:rPr>
          <w:rFonts w:ascii="微软雅黑" w:eastAsia="微软雅黑" w:hAnsi="微软雅黑"/>
          <w:szCs w:val="24"/>
        </w:rPr>
        <w:t>AA</w:t>
      </w:r>
      <w:r>
        <w:rPr>
          <w:rFonts w:ascii="微软雅黑" w:eastAsia="微软雅黑" w:hAnsi="微软雅黑" w:hint="eastAsia"/>
          <w:szCs w:val="24"/>
        </w:rPr>
        <w:t>A</w:t>
      </w:r>
      <w:r>
        <w:rPr>
          <w:rFonts w:ascii="微软雅黑" w:eastAsia="微软雅黑" w:hAnsi="微软雅黑"/>
          <w:color w:val="EEECE1" w:themeColor="background2"/>
          <w:highlight w:val="darkYellow"/>
        </w:rPr>
        <w:t>(FP1C)</w:t>
      </w:r>
      <w:bookmarkEnd w:id="435"/>
    </w:p>
    <w:p w14:paraId="78C39CC5" w14:textId="77777777" w:rsidR="0076630D" w:rsidRDefault="00D7272D">
      <w:pPr>
        <w:rPr>
          <w:rFonts w:ascii="微软雅黑" w:eastAsia="微软雅黑" w:hAnsi="微软雅黑"/>
        </w:rPr>
      </w:pPr>
      <w:r>
        <w:rPr>
          <w:rFonts w:ascii="微软雅黑" w:eastAsia="微软雅黑" w:hAnsi="微软雅黑" w:hint="eastAsia"/>
        </w:rPr>
        <w:t>【功能概述】</w:t>
      </w:r>
    </w:p>
    <w:p w14:paraId="03622F3A" w14:textId="77777777" w:rsidR="0076630D" w:rsidRDefault="00D7272D">
      <w:pPr>
        <w:ind w:firstLine="420"/>
        <w:rPr>
          <w:rFonts w:ascii="微软雅黑" w:eastAsia="微软雅黑" w:hAnsi="微软雅黑"/>
        </w:rPr>
      </w:pPr>
      <w:r>
        <w:rPr>
          <w:rFonts w:ascii="微软雅黑" w:eastAsia="微软雅黑" w:hAnsi="微软雅黑" w:hint="eastAsia"/>
        </w:rPr>
        <w:t>访问控制</w:t>
      </w:r>
      <w:r>
        <w:rPr>
          <w:rFonts w:ascii="微软雅黑" w:eastAsia="微软雅黑" w:hAnsi="微软雅黑"/>
        </w:rPr>
        <w:t>是用来控制哪些用户可以访问网络以及可以访问的网络资源。AAA</w:t>
      </w:r>
      <w:r>
        <w:rPr>
          <w:rFonts w:ascii="微软雅黑" w:eastAsia="微软雅黑" w:hAnsi="微软雅黑" w:hint="eastAsia"/>
        </w:rPr>
        <w:t>是Authentication</w:t>
      </w:r>
      <w:r>
        <w:rPr>
          <w:rFonts w:ascii="微软雅黑" w:eastAsia="微软雅黑" w:hAnsi="微软雅黑"/>
        </w:rPr>
        <w:t>（</w:t>
      </w:r>
      <w:r>
        <w:rPr>
          <w:rFonts w:ascii="微软雅黑" w:eastAsia="微软雅黑" w:hAnsi="微软雅黑" w:hint="eastAsia"/>
        </w:rPr>
        <w:t>认证</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Authorization</w:t>
      </w:r>
      <w:r>
        <w:rPr>
          <w:rFonts w:ascii="微软雅黑" w:eastAsia="微软雅黑" w:hAnsi="微软雅黑" w:hint="eastAsia"/>
        </w:rPr>
        <w:t>（授权）和</w:t>
      </w:r>
      <w:r>
        <w:rPr>
          <w:rFonts w:ascii="微软雅黑" w:eastAsia="微软雅黑" w:hAnsi="微软雅黑"/>
        </w:rPr>
        <w:t>Accounting（</w:t>
      </w:r>
      <w:r>
        <w:rPr>
          <w:rFonts w:ascii="微软雅黑" w:eastAsia="微软雅黑" w:hAnsi="微软雅黑" w:hint="eastAsia"/>
        </w:rPr>
        <w:t>计费</w:t>
      </w:r>
      <w:r>
        <w:rPr>
          <w:rFonts w:ascii="微软雅黑" w:eastAsia="微软雅黑" w:hAnsi="微软雅黑"/>
        </w:rPr>
        <w:t>）</w:t>
      </w:r>
      <w:r>
        <w:rPr>
          <w:rFonts w:ascii="微软雅黑" w:eastAsia="微软雅黑" w:hAnsi="微软雅黑" w:hint="eastAsia"/>
        </w:rPr>
        <w:t>的</w:t>
      </w:r>
      <w:r>
        <w:rPr>
          <w:rFonts w:ascii="微软雅黑" w:eastAsia="微软雅黑" w:hAnsi="微软雅黑"/>
        </w:rPr>
        <w:t>简称，提供了在NAS（</w:t>
      </w:r>
      <w:r>
        <w:rPr>
          <w:rFonts w:ascii="微软雅黑" w:eastAsia="微软雅黑" w:hAnsi="微软雅黑" w:hint="eastAsia"/>
        </w:rPr>
        <w:t>网络接入</w:t>
      </w:r>
      <w:r>
        <w:rPr>
          <w:rFonts w:ascii="微软雅黑" w:eastAsia="微软雅黑" w:hAnsi="微软雅黑"/>
        </w:rPr>
        <w:t>服务器）</w:t>
      </w:r>
      <w:r>
        <w:rPr>
          <w:rFonts w:ascii="微软雅黑" w:eastAsia="微软雅黑" w:hAnsi="微软雅黑" w:hint="eastAsia"/>
        </w:rPr>
        <w:t>设备</w:t>
      </w:r>
      <w:r>
        <w:rPr>
          <w:rFonts w:ascii="微软雅黑" w:eastAsia="微软雅黑" w:hAnsi="微软雅黑"/>
        </w:rPr>
        <w:t>上配置访问控制的管理框架。</w:t>
      </w:r>
    </w:p>
    <w:p w14:paraId="68BA68B5" w14:textId="77777777" w:rsidR="0076630D" w:rsidRDefault="00D7272D">
      <w:pPr>
        <w:ind w:firstLine="420"/>
        <w:rPr>
          <w:rFonts w:ascii="微软雅黑" w:eastAsia="微软雅黑" w:hAnsi="微软雅黑"/>
        </w:rPr>
      </w:pPr>
      <w:r>
        <w:rPr>
          <w:rFonts w:ascii="微软雅黑" w:eastAsia="微软雅黑" w:hAnsi="微软雅黑" w:hint="eastAsia"/>
        </w:rPr>
        <w:t>AAA</w:t>
      </w:r>
      <w:r>
        <w:rPr>
          <w:rFonts w:ascii="微软雅黑" w:eastAsia="微软雅黑" w:hAnsi="微软雅黑"/>
        </w:rPr>
        <w:t>作为网络</w:t>
      </w:r>
      <w:r>
        <w:rPr>
          <w:rFonts w:ascii="微软雅黑" w:eastAsia="微软雅黑" w:hAnsi="微软雅黑" w:hint="eastAsia"/>
        </w:rPr>
        <w:t>安全</w:t>
      </w:r>
      <w:r>
        <w:rPr>
          <w:rFonts w:ascii="微软雅黑" w:eastAsia="微软雅黑" w:hAnsi="微软雅黑"/>
        </w:rPr>
        <w:t>的一种管理机制，以模块化的方式提供服务：（</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认证</w:t>
      </w:r>
      <w:r>
        <w:rPr>
          <w:rFonts w:ascii="微软雅黑" w:eastAsia="微软雅黑" w:hAnsi="微软雅黑"/>
        </w:rPr>
        <w:t>，确认访问</w:t>
      </w:r>
      <w:r>
        <w:rPr>
          <w:rFonts w:ascii="微软雅黑" w:eastAsia="微软雅黑" w:hAnsi="微软雅黑" w:hint="eastAsia"/>
        </w:rPr>
        <w:t>网络</w:t>
      </w:r>
      <w:r>
        <w:rPr>
          <w:rFonts w:ascii="微软雅黑" w:eastAsia="微软雅黑" w:hAnsi="微软雅黑"/>
        </w:rPr>
        <w:t>的用户的身份</w:t>
      </w:r>
      <w:r>
        <w:rPr>
          <w:rFonts w:ascii="微软雅黑" w:eastAsia="微软雅黑" w:hAnsi="微软雅黑" w:hint="eastAsia"/>
        </w:rPr>
        <w:t>，</w:t>
      </w:r>
      <w:r>
        <w:rPr>
          <w:rFonts w:ascii="微软雅黑" w:eastAsia="微软雅黑" w:hAnsi="微软雅黑"/>
        </w:rPr>
        <w:t>判断访问者是否为合法的网络用户；（</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授权</w:t>
      </w:r>
      <w:r>
        <w:rPr>
          <w:rFonts w:ascii="微软雅黑" w:eastAsia="微软雅黑" w:hAnsi="微软雅黑"/>
        </w:rPr>
        <w:t>，</w:t>
      </w:r>
      <w:r>
        <w:rPr>
          <w:rFonts w:ascii="微软雅黑" w:eastAsia="微软雅黑" w:hAnsi="微软雅黑" w:hint="eastAsia"/>
        </w:rPr>
        <w:t>对</w:t>
      </w:r>
      <w:r>
        <w:rPr>
          <w:rFonts w:ascii="微软雅黑" w:eastAsia="微软雅黑" w:hAnsi="微软雅黑"/>
        </w:rPr>
        <w:t>不同用户</w:t>
      </w:r>
      <w:r>
        <w:rPr>
          <w:rFonts w:ascii="微软雅黑" w:eastAsia="微软雅黑" w:hAnsi="微软雅黑" w:hint="eastAsia"/>
        </w:rPr>
        <w:t>赋予</w:t>
      </w:r>
      <w:r>
        <w:rPr>
          <w:rFonts w:ascii="微软雅黑" w:eastAsia="微软雅黑" w:hAnsi="微软雅黑"/>
        </w:rPr>
        <w:t>不同的权限，限制用户可以使用的服务；（</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计费</w:t>
      </w:r>
      <w:r>
        <w:rPr>
          <w:rFonts w:ascii="微软雅黑" w:eastAsia="微软雅黑" w:hAnsi="微软雅黑"/>
        </w:rPr>
        <w:t>，记录用户使用网路服务过程中的所有操作，包括使用的服务类型、起始时间、数据流量等，用于</w:t>
      </w:r>
      <w:r>
        <w:rPr>
          <w:rFonts w:ascii="微软雅黑" w:eastAsia="微软雅黑" w:hAnsi="微软雅黑" w:hint="eastAsia"/>
        </w:rPr>
        <w:t>收集</w:t>
      </w:r>
      <w:r>
        <w:rPr>
          <w:rFonts w:ascii="微软雅黑" w:eastAsia="微软雅黑" w:hAnsi="微软雅黑"/>
        </w:rPr>
        <w:t>和记录用户对网络资源的使用情况，并可以</w:t>
      </w:r>
      <w:r>
        <w:rPr>
          <w:rFonts w:ascii="微软雅黑" w:eastAsia="微软雅黑" w:hAnsi="微软雅黑" w:hint="eastAsia"/>
        </w:rPr>
        <w:t>实现</w:t>
      </w:r>
      <w:r>
        <w:rPr>
          <w:rFonts w:ascii="微软雅黑" w:eastAsia="微软雅黑" w:hAnsi="微软雅黑"/>
        </w:rPr>
        <w:t>针对事件、流量的计费需求，也对网络</w:t>
      </w:r>
      <w:r>
        <w:rPr>
          <w:rFonts w:ascii="微软雅黑" w:eastAsia="微软雅黑" w:hAnsi="微软雅黑" w:hint="eastAsia"/>
        </w:rPr>
        <w:t>起</w:t>
      </w:r>
      <w:r>
        <w:rPr>
          <w:rFonts w:ascii="微软雅黑" w:eastAsia="微软雅黑" w:hAnsi="微软雅黑"/>
        </w:rPr>
        <w:t>到监视作用。</w:t>
      </w:r>
    </w:p>
    <w:p w14:paraId="524FE123"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AAA</w:t>
      </w:r>
      <w:r>
        <w:rPr>
          <w:rFonts w:ascii="微软雅黑" w:eastAsia="微软雅黑" w:hAnsi="微软雅黑"/>
        </w:rPr>
        <w:t>采用客户端</w:t>
      </w:r>
      <w:r>
        <w:rPr>
          <w:rFonts w:ascii="微软雅黑" w:eastAsia="微软雅黑" w:hAnsi="微软雅黑" w:hint="eastAsia"/>
        </w:rPr>
        <w:t>/服务器</w:t>
      </w:r>
      <w:r>
        <w:rPr>
          <w:rFonts w:ascii="微软雅黑" w:eastAsia="微软雅黑" w:hAnsi="微软雅黑"/>
        </w:rPr>
        <w:t>结构，</w:t>
      </w:r>
      <w:r>
        <w:rPr>
          <w:rFonts w:ascii="微软雅黑" w:eastAsia="微软雅黑" w:hAnsi="微软雅黑" w:hint="eastAsia"/>
        </w:rPr>
        <w:t>AAA客户端</w:t>
      </w:r>
      <w:r>
        <w:rPr>
          <w:rFonts w:ascii="微软雅黑" w:eastAsia="微软雅黑" w:hAnsi="微软雅黑"/>
        </w:rPr>
        <w:t>运行在接入设备上，</w:t>
      </w:r>
      <w:r>
        <w:rPr>
          <w:rFonts w:ascii="微软雅黑" w:eastAsia="微软雅黑" w:hAnsi="微软雅黑" w:hint="eastAsia"/>
        </w:rPr>
        <w:t>通常</w:t>
      </w:r>
      <w:r>
        <w:rPr>
          <w:rFonts w:ascii="微软雅黑" w:eastAsia="微软雅黑" w:hAnsi="微软雅黑"/>
        </w:rPr>
        <w:t>被称为NAS设备，负责验证用户身份与管理用户接入；AAA服务器是认证服务器、授权服务器和计费服务器的统称，负责集中管理用户信息。</w:t>
      </w:r>
      <w:r>
        <w:rPr>
          <w:rFonts w:ascii="微软雅黑" w:eastAsia="微软雅黑" w:hAnsi="微软雅黑" w:hint="eastAsia"/>
        </w:rPr>
        <w:t>AAA可以通过多种协议来实现，目前设备支持基于RADIUS或TACACS</w:t>
      </w:r>
      <w:r>
        <w:rPr>
          <w:rFonts w:ascii="微软雅黑" w:eastAsia="微软雅黑" w:hAnsi="微软雅黑"/>
        </w:rPr>
        <w:t>+</w:t>
      </w:r>
      <w:r>
        <w:rPr>
          <w:rFonts w:ascii="微软雅黑" w:eastAsia="微软雅黑" w:hAnsi="微软雅黑" w:hint="eastAsia"/>
        </w:rPr>
        <w:t>协议来实现AAA，在实际应用中，最常使用RADIUS协议。</w:t>
      </w:r>
    </w:p>
    <w:p w14:paraId="5D7CDF71" w14:textId="77777777" w:rsidR="0076630D" w:rsidRDefault="0076630D">
      <w:pPr>
        <w:rPr>
          <w:rFonts w:ascii="微软雅黑" w:eastAsia="微软雅黑" w:hAnsi="微软雅黑"/>
        </w:rPr>
      </w:pPr>
    </w:p>
    <w:p w14:paraId="1A94E930" w14:textId="77777777" w:rsidR="0076630D" w:rsidRDefault="00D7272D">
      <w:pPr>
        <w:rPr>
          <w:rFonts w:ascii="微软雅黑" w:eastAsia="微软雅黑" w:hAnsi="微软雅黑"/>
        </w:rPr>
      </w:pPr>
      <w:r>
        <w:rPr>
          <w:rFonts w:ascii="微软雅黑" w:eastAsia="微软雅黑" w:hAnsi="微软雅黑" w:hint="eastAsia"/>
        </w:rPr>
        <w:t>【配置参数】</w:t>
      </w:r>
    </w:p>
    <w:p w14:paraId="5DC2A8EF" w14:textId="77777777" w:rsidR="0076630D" w:rsidRDefault="00D7272D">
      <w:pPr>
        <w:rPr>
          <w:rFonts w:ascii="微软雅黑" w:eastAsia="微软雅黑" w:hAnsi="微软雅黑"/>
        </w:rPr>
      </w:pPr>
      <w:r>
        <w:rPr>
          <w:rFonts w:ascii="微软雅黑" w:eastAsia="微软雅黑" w:hAnsi="微软雅黑" w:hint="eastAsia"/>
        </w:rPr>
        <w:t>添加方法：</w:t>
      </w:r>
    </w:p>
    <w:p w14:paraId="0FD7B224" w14:textId="5CD81E2A" w:rsidR="0076630D" w:rsidRDefault="00D7272D" w:rsidP="00B10728">
      <w:pPr>
        <w:pStyle w:val="af2"/>
        <w:numPr>
          <w:ilvl w:val="0"/>
          <w:numId w:val="390"/>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hint="eastAsia"/>
        </w:rPr>
        <w:t>名称</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设置AAA</w:t>
      </w:r>
      <w:r>
        <w:rPr>
          <w:rFonts w:ascii="微软雅黑" w:eastAsia="微软雅黑" w:hAnsi="微软雅黑"/>
        </w:rPr>
        <w:t>的名称，</w:t>
      </w:r>
      <w:r>
        <w:rPr>
          <w:rFonts w:ascii="微软雅黑" w:eastAsia="微软雅黑" w:hAnsi="微软雅黑" w:hint="eastAsia"/>
        </w:rPr>
        <w:t>最长64字符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r w:rsidR="0083068F">
        <w:rPr>
          <w:rFonts w:ascii="微软雅黑" w:eastAsia="微软雅黑" w:hAnsi="微软雅黑" w:hint="eastAsia"/>
        </w:rPr>
        <w:t>。</w:t>
      </w:r>
      <w:r>
        <w:rPr>
          <w:rFonts w:ascii="微软雅黑" w:eastAsia="微软雅黑" w:hAnsi="微软雅黑"/>
        </w:rPr>
        <w:t>名称具有唯一性</w:t>
      </w:r>
    </w:p>
    <w:p w14:paraId="60D9D655" w14:textId="190FFACF" w:rsidR="0076630D" w:rsidRDefault="00D7272D" w:rsidP="00B10728">
      <w:pPr>
        <w:pStyle w:val="af2"/>
        <w:numPr>
          <w:ilvl w:val="0"/>
          <w:numId w:val="390"/>
        </w:numPr>
        <w:ind w:firstLineChars="0"/>
        <w:rPr>
          <w:rFonts w:ascii="微软雅黑" w:eastAsia="微软雅黑" w:hAnsi="微软雅黑"/>
        </w:rPr>
      </w:pPr>
      <w:r>
        <w:rPr>
          <w:rFonts w:ascii="微软雅黑" w:eastAsia="微软雅黑" w:hAnsi="微软雅黑" w:hint="eastAsia"/>
        </w:rPr>
        <w:t>方法1：【下拉框】设置认证</w:t>
      </w:r>
      <w:r>
        <w:rPr>
          <w:rFonts w:ascii="微软雅黑" w:eastAsia="微软雅黑" w:hAnsi="微软雅黑"/>
        </w:rPr>
        <w:t>的首选方法，选项有</w:t>
      </w:r>
      <w:r>
        <w:rPr>
          <w:rFonts w:ascii="微软雅黑" w:eastAsia="微软雅黑" w:hAnsi="微软雅黑" w:hint="eastAsia"/>
        </w:rPr>
        <w:t>{</w:t>
      </w:r>
      <w:r>
        <w:rPr>
          <w:rFonts w:ascii="微软雅黑" w:eastAsia="微软雅黑" w:hAnsi="微软雅黑"/>
        </w:rPr>
        <w:t>None| Local| Enable| RADIUS| TACACS+</w:t>
      </w:r>
      <w:r>
        <w:rPr>
          <w:rFonts w:ascii="微软雅黑" w:eastAsia="微软雅黑" w:hAnsi="微软雅黑" w:hint="eastAsia"/>
        </w:rPr>
        <w:t>}。Empty</w:t>
      </w:r>
      <w:r>
        <w:rPr>
          <w:rFonts w:ascii="微软雅黑" w:eastAsia="微软雅黑" w:hAnsi="微软雅黑"/>
        </w:rPr>
        <w:t>表示认证方式为空，None表示不进行认证，</w:t>
      </w:r>
      <w:r>
        <w:rPr>
          <w:rFonts w:ascii="微软雅黑" w:eastAsia="微软雅黑" w:hAnsi="微软雅黑" w:hint="eastAsia"/>
        </w:rPr>
        <w:t>Enable</w:t>
      </w:r>
      <w:r>
        <w:rPr>
          <w:rFonts w:ascii="微软雅黑" w:eastAsia="微软雅黑" w:hAnsi="微软雅黑"/>
        </w:rPr>
        <w:t>表示通过Enable认证后将用户权限提升至admin权限，Local表示使用本地</w:t>
      </w:r>
      <w:r>
        <w:rPr>
          <w:rFonts w:ascii="微软雅黑" w:eastAsia="微软雅黑" w:hAnsi="微软雅黑" w:hint="eastAsia"/>
        </w:rPr>
        <w:t>用户</w:t>
      </w:r>
      <w:r>
        <w:rPr>
          <w:rFonts w:ascii="微软雅黑" w:eastAsia="微软雅黑" w:hAnsi="微软雅黑"/>
        </w:rPr>
        <w:t>认证，RADIUS表示使用RADIUS</w:t>
      </w:r>
      <w:r>
        <w:rPr>
          <w:rFonts w:ascii="微软雅黑" w:eastAsia="微软雅黑" w:hAnsi="微软雅黑" w:hint="eastAsia"/>
        </w:rPr>
        <w:t>服务器认证</w:t>
      </w:r>
      <w:r>
        <w:rPr>
          <w:rFonts w:ascii="微软雅黑" w:eastAsia="微软雅黑" w:hAnsi="微软雅黑"/>
        </w:rPr>
        <w:t>，</w:t>
      </w:r>
      <w:r>
        <w:rPr>
          <w:rFonts w:ascii="微软雅黑" w:eastAsia="微软雅黑" w:hAnsi="微软雅黑" w:hint="eastAsia"/>
        </w:rPr>
        <w:t>TACACS+</w:t>
      </w:r>
      <w:r>
        <w:rPr>
          <w:rFonts w:ascii="微软雅黑" w:eastAsia="微软雅黑" w:hAnsi="微软雅黑"/>
        </w:rPr>
        <w:t>表示使用TACACS+服务器认证。</w:t>
      </w:r>
      <w:r>
        <w:rPr>
          <w:rFonts w:ascii="微软雅黑" w:eastAsia="微软雅黑" w:hAnsi="微软雅黑" w:hint="eastAsia"/>
        </w:rPr>
        <w:t>当且</w:t>
      </w:r>
      <w:r>
        <w:rPr>
          <w:rFonts w:ascii="微软雅黑" w:eastAsia="微软雅黑" w:hAnsi="微软雅黑"/>
        </w:rPr>
        <w:t>仅当选择None时，不使用备份方法。</w:t>
      </w:r>
    </w:p>
    <w:p w14:paraId="2000711E" w14:textId="2DFFE80D" w:rsidR="0076630D" w:rsidRDefault="00D7272D" w:rsidP="00B10728">
      <w:pPr>
        <w:pStyle w:val="af2"/>
        <w:numPr>
          <w:ilvl w:val="0"/>
          <w:numId w:val="390"/>
        </w:numPr>
        <w:ind w:firstLineChars="0"/>
        <w:rPr>
          <w:rFonts w:ascii="微软雅黑" w:eastAsia="微软雅黑" w:hAnsi="微软雅黑"/>
        </w:rPr>
      </w:pPr>
      <w:r>
        <w:rPr>
          <w:rFonts w:ascii="微软雅黑" w:eastAsia="微软雅黑" w:hAnsi="微软雅黑" w:hint="eastAsia"/>
        </w:rPr>
        <w:t>方法2：作为</w:t>
      </w:r>
      <w:r>
        <w:rPr>
          <w:rFonts w:ascii="微软雅黑" w:eastAsia="微软雅黑" w:hAnsi="微软雅黑"/>
        </w:rPr>
        <w:t>方法</w:t>
      </w:r>
      <w:r>
        <w:rPr>
          <w:rFonts w:ascii="微软雅黑" w:eastAsia="微软雅黑" w:hAnsi="微软雅黑" w:hint="eastAsia"/>
        </w:rPr>
        <w:t>1无法使用的</w:t>
      </w:r>
      <w:r>
        <w:rPr>
          <w:rFonts w:ascii="微软雅黑" w:eastAsia="微软雅黑" w:hAnsi="微软雅黑"/>
        </w:rPr>
        <w:t>备选方法，</w:t>
      </w:r>
      <w:r>
        <w:rPr>
          <w:rFonts w:ascii="微软雅黑" w:eastAsia="微软雅黑" w:hAnsi="微软雅黑" w:hint="eastAsia"/>
        </w:rPr>
        <w:t>同方法1</w:t>
      </w:r>
      <w:r w:rsidR="00230577">
        <w:rPr>
          <w:rFonts w:ascii="微软雅黑" w:eastAsia="微软雅黑" w:hAnsi="微软雅黑" w:hint="eastAsia"/>
        </w:rPr>
        <w:t>，</w:t>
      </w:r>
      <w:r w:rsidR="00230577">
        <w:rPr>
          <w:rFonts w:ascii="微软雅黑" w:eastAsia="微软雅黑" w:hAnsi="微软雅黑"/>
        </w:rPr>
        <w:t>选项再增加”Empty”</w:t>
      </w:r>
    </w:p>
    <w:p w14:paraId="4C005780" w14:textId="21FF86A6" w:rsidR="0076630D" w:rsidRDefault="00D7272D" w:rsidP="00B10728">
      <w:pPr>
        <w:pStyle w:val="af2"/>
        <w:numPr>
          <w:ilvl w:val="0"/>
          <w:numId w:val="390"/>
        </w:numPr>
        <w:ind w:firstLineChars="0"/>
        <w:rPr>
          <w:rFonts w:ascii="微软雅黑" w:eastAsia="微软雅黑" w:hAnsi="微软雅黑"/>
        </w:rPr>
      </w:pPr>
      <w:r>
        <w:rPr>
          <w:rFonts w:ascii="微软雅黑" w:eastAsia="微软雅黑" w:hAnsi="微软雅黑" w:hint="eastAsia"/>
        </w:rPr>
        <w:t>方法3：作为</w:t>
      </w:r>
      <w:r>
        <w:rPr>
          <w:rFonts w:ascii="微软雅黑" w:eastAsia="微软雅黑" w:hAnsi="微软雅黑"/>
        </w:rPr>
        <w:t>方法2</w:t>
      </w:r>
      <w:r>
        <w:rPr>
          <w:rFonts w:ascii="微软雅黑" w:eastAsia="微软雅黑" w:hAnsi="微软雅黑" w:hint="eastAsia"/>
        </w:rPr>
        <w:t>无法使用的</w:t>
      </w:r>
      <w:r>
        <w:rPr>
          <w:rFonts w:ascii="微软雅黑" w:eastAsia="微软雅黑" w:hAnsi="微软雅黑"/>
        </w:rPr>
        <w:t>备选方法，</w:t>
      </w:r>
      <w:r>
        <w:rPr>
          <w:rFonts w:ascii="微软雅黑" w:eastAsia="微软雅黑" w:hAnsi="微软雅黑" w:hint="eastAsia"/>
        </w:rPr>
        <w:t>同方法</w:t>
      </w:r>
      <w:r w:rsidR="00230577">
        <w:rPr>
          <w:rFonts w:ascii="微软雅黑" w:eastAsia="微软雅黑" w:hAnsi="微软雅黑"/>
        </w:rPr>
        <w:t>2</w:t>
      </w:r>
    </w:p>
    <w:p w14:paraId="4429ADE7" w14:textId="62DD5496" w:rsidR="0076630D" w:rsidRDefault="00D7272D" w:rsidP="00B10728">
      <w:pPr>
        <w:pStyle w:val="af2"/>
        <w:numPr>
          <w:ilvl w:val="0"/>
          <w:numId w:val="390"/>
        </w:numPr>
        <w:ind w:firstLineChars="0"/>
        <w:rPr>
          <w:rFonts w:ascii="微软雅黑" w:eastAsia="微软雅黑" w:hAnsi="微软雅黑"/>
        </w:rPr>
      </w:pPr>
      <w:r>
        <w:rPr>
          <w:rFonts w:ascii="微软雅黑" w:eastAsia="微软雅黑" w:hAnsi="微软雅黑" w:hint="eastAsia"/>
        </w:rPr>
        <w:t>方法4：作为</w:t>
      </w:r>
      <w:r>
        <w:rPr>
          <w:rFonts w:ascii="微软雅黑" w:eastAsia="微软雅黑" w:hAnsi="微软雅黑"/>
        </w:rPr>
        <w:t>方法3</w:t>
      </w:r>
      <w:r>
        <w:rPr>
          <w:rFonts w:ascii="微软雅黑" w:eastAsia="微软雅黑" w:hAnsi="微软雅黑" w:hint="eastAsia"/>
        </w:rPr>
        <w:t>无法使用的</w:t>
      </w:r>
      <w:r>
        <w:rPr>
          <w:rFonts w:ascii="微软雅黑" w:eastAsia="微软雅黑" w:hAnsi="微软雅黑"/>
        </w:rPr>
        <w:t>备选方法，</w:t>
      </w:r>
      <w:r>
        <w:rPr>
          <w:rFonts w:ascii="微软雅黑" w:eastAsia="微软雅黑" w:hAnsi="微软雅黑" w:hint="eastAsia"/>
        </w:rPr>
        <w:t>同方法</w:t>
      </w:r>
      <w:r w:rsidR="00230577">
        <w:rPr>
          <w:rFonts w:ascii="微软雅黑" w:eastAsia="微软雅黑" w:hAnsi="微软雅黑"/>
        </w:rPr>
        <w:t>2</w:t>
      </w:r>
    </w:p>
    <w:p w14:paraId="0E01600C" w14:textId="77777777" w:rsidR="0076630D" w:rsidRDefault="00D7272D">
      <w:pPr>
        <w:rPr>
          <w:rFonts w:ascii="微软雅黑" w:eastAsia="微软雅黑" w:hAnsi="微软雅黑"/>
        </w:rPr>
      </w:pPr>
      <w:r>
        <w:rPr>
          <w:rFonts w:ascii="微软雅黑" w:eastAsia="微软雅黑" w:hAnsi="微软雅黑" w:hint="eastAsia"/>
        </w:rPr>
        <w:t>方法</w:t>
      </w:r>
      <w:r>
        <w:rPr>
          <w:rFonts w:ascii="微软雅黑" w:eastAsia="微软雅黑" w:hAnsi="微软雅黑"/>
        </w:rPr>
        <w:t>列表：</w:t>
      </w:r>
    </w:p>
    <w:p w14:paraId="65CE59C4" w14:textId="77777777" w:rsidR="0076630D" w:rsidRDefault="00D7272D" w:rsidP="00B10728">
      <w:pPr>
        <w:pStyle w:val="af2"/>
        <w:numPr>
          <w:ilvl w:val="0"/>
          <w:numId w:val="391"/>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方法</w:t>
      </w:r>
      <w:r>
        <w:rPr>
          <w:rFonts w:ascii="微软雅黑" w:eastAsia="微软雅黑" w:hAnsi="微软雅黑"/>
        </w:rPr>
        <w:t>名称、使用的方法</w:t>
      </w:r>
    </w:p>
    <w:p w14:paraId="385690E4" w14:textId="77777777" w:rsidR="0076630D" w:rsidRDefault="00D7272D" w:rsidP="00B10728">
      <w:pPr>
        <w:pStyle w:val="af2"/>
        <w:numPr>
          <w:ilvl w:val="0"/>
          <w:numId w:val="392"/>
        </w:numPr>
        <w:ind w:firstLineChars="0"/>
        <w:rPr>
          <w:rFonts w:ascii="微软雅黑" w:eastAsia="微软雅黑" w:hAnsi="微软雅黑"/>
        </w:rPr>
      </w:pPr>
      <w:r>
        <w:rPr>
          <w:rFonts w:ascii="微软雅黑" w:eastAsia="微软雅黑" w:hAnsi="微软雅黑" w:hint="eastAsia"/>
        </w:rPr>
        <w:t>存在一条</w:t>
      </w:r>
      <w:r>
        <w:rPr>
          <w:rFonts w:ascii="微软雅黑" w:eastAsia="微软雅黑" w:hAnsi="微软雅黑"/>
        </w:rPr>
        <w:t>默认的方法，名称为default，使用的方法</w:t>
      </w:r>
      <w:r>
        <w:rPr>
          <w:rFonts w:ascii="微软雅黑" w:eastAsia="微软雅黑" w:hAnsi="微软雅黑" w:hint="eastAsia"/>
        </w:rPr>
        <w:t>1为</w:t>
      </w:r>
      <w:r>
        <w:rPr>
          <w:rFonts w:ascii="微软雅黑" w:eastAsia="微软雅黑" w:hAnsi="微软雅黑"/>
        </w:rPr>
        <w:t>Local</w:t>
      </w:r>
    </w:p>
    <w:p w14:paraId="6C0148C0" w14:textId="77777777" w:rsidR="0076630D" w:rsidRDefault="00D7272D" w:rsidP="00B10728">
      <w:pPr>
        <w:pStyle w:val="af2"/>
        <w:numPr>
          <w:ilvl w:val="0"/>
          <w:numId w:val="39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0850EA5C" w14:textId="77777777" w:rsidR="0076630D" w:rsidRDefault="00D7272D" w:rsidP="00B10728">
      <w:pPr>
        <w:pStyle w:val="af2"/>
        <w:numPr>
          <w:ilvl w:val="0"/>
          <w:numId w:val="391"/>
        </w:numPr>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删除单条</w:t>
      </w:r>
      <w:r>
        <w:rPr>
          <w:rFonts w:ascii="微软雅黑" w:eastAsia="微软雅黑" w:hAnsi="微软雅黑" w:hint="eastAsia"/>
        </w:rPr>
        <w:t>/批量/全部(除</w:t>
      </w:r>
      <w:r>
        <w:rPr>
          <w:rFonts w:ascii="微软雅黑" w:eastAsia="微软雅黑" w:hAnsi="微软雅黑"/>
        </w:rPr>
        <w:t>default方法</w:t>
      </w:r>
      <w:r>
        <w:rPr>
          <w:rFonts w:ascii="微软雅黑" w:eastAsia="微软雅黑" w:hAnsi="微软雅黑" w:hint="eastAsia"/>
        </w:rPr>
        <w:t>)</w:t>
      </w:r>
      <w:r>
        <w:rPr>
          <w:rFonts w:ascii="微软雅黑" w:eastAsia="微软雅黑" w:hAnsi="微软雅黑"/>
        </w:rPr>
        <w:t>方法</w:t>
      </w:r>
    </w:p>
    <w:p w14:paraId="233B8199" w14:textId="77777777" w:rsidR="0076630D" w:rsidRDefault="0076630D">
      <w:pPr>
        <w:rPr>
          <w:rFonts w:ascii="微软雅黑" w:eastAsia="微软雅黑" w:hAnsi="微软雅黑"/>
        </w:rPr>
      </w:pPr>
    </w:p>
    <w:p w14:paraId="3CE78A92" w14:textId="77777777" w:rsidR="0076630D" w:rsidRDefault="00D7272D">
      <w:pPr>
        <w:rPr>
          <w:rFonts w:ascii="微软雅黑" w:eastAsia="微软雅黑" w:hAnsi="微软雅黑"/>
        </w:rPr>
      </w:pPr>
      <w:r>
        <w:rPr>
          <w:rFonts w:ascii="微软雅黑" w:eastAsia="微软雅黑" w:hAnsi="微软雅黑" w:hint="eastAsia"/>
        </w:rPr>
        <w:t>登录</w:t>
      </w:r>
      <w:r>
        <w:rPr>
          <w:rFonts w:ascii="微软雅黑" w:eastAsia="微软雅黑" w:hAnsi="微软雅黑"/>
        </w:rPr>
        <w:t>认证：</w:t>
      </w:r>
      <w:r>
        <w:rPr>
          <w:rFonts w:ascii="微软雅黑" w:eastAsia="微软雅黑" w:hAnsi="微软雅黑" w:hint="eastAsia"/>
        </w:rPr>
        <w:t>设置各种</w:t>
      </w:r>
      <w:r>
        <w:rPr>
          <w:rFonts w:ascii="微软雅黑" w:eastAsia="微软雅黑" w:hAnsi="微软雅黑"/>
        </w:rPr>
        <w:t>登录</w:t>
      </w:r>
      <w:r>
        <w:rPr>
          <w:rFonts w:ascii="微软雅黑" w:eastAsia="微软雅黑" w:hAnsi="微软雅黑" w:hint="eastAsia"/>
        </w:rPr>
        <w:t>方式</w:t>
      </w:r>
      <w:r>
        <w:rPr>
          <w:rFonts w:ascii="微软雅黑" w:eastAsia="微软雅黑" w:hAnsi="微软雅黑"/>
        </w:rPr>
        <w:t>使用的</w:t>
      </w:r>
      <w:r>
        <w:rPr>
          <w:rFonts w:ascii="微软雅黑" w:eastAsia="微软雅黑" w:hAnsi="微软雅黑" w:hint="eastAsia"/>
        </w:rPr>
        <w:t>身份</w:t>
      </w:r>
      <w:r>
        <w:rPr>
          <w:rFonts w:ascii="微软雅黑" w:eastAsia="微软雅黑" w:hAnsi="微软雅黑"/>
        </w:rPr>
        <w:t>认证方法</w:t>
      </w:r>
    </w:p>
    <w:p w14:paraId="19BBE187" w14:textId="77777777" w:rsidR="0076630D" w:rsidRDefault="00D7272D" w:rsidP="00B10728">
      <w:pPr>
        <w:pStyle w:val="af2"/>
        <w:numPr>
          <w:ilvl w:val="0"/>
          <w:numId w:val="393"/>
        </w:numPr>
        <w:ind w:firstLineChars="0"/>
        <w:rPr>
          <w:rFonts w:ascii="微软雅黑" w:eastAsia="微软雅黑" w:hAnsi="微软雅黑"/>
        </w:rPr>
      </w:pPr>
      <w:r>
        <w:rPr>
          <w:rFonts w:ascii="微软雅黑" w:eastAsia="微软雅黑" w:hAnsi="微软雅黑"/>
        </w:rPr>
        <w:t>Console：【</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通过Console</w:t>
      </w:r>
      <w:r>
        <w:rPr>
          <w:rFonts w:ascii="微软雅黑" w:eastAsia="微软雅黑" w:hAnsi="微软雅黑" w:hint="eastAsia"/>
        </w:rPr>
        <w:t>口</w:t>
      </w:r>
      <w:r>
        <w:rPr>
          <w:rFonts w:ascii="微软雅黑" w:eastAsia="微软雅黑" w:hAnsi="微软雅黑"/>
        </w:rPr>
        <w:t>登录交换机使用的认证</w:t>
      </w:r>
      <w:r>
        <w:rPr>
          <w:rFonts w:ascii="微软雅黑" w:eastAsia="微软雅黑" w:hAnsi="微软雅黑" w:hint="eastAsia"/>
        </w:rPr>
        <w:t>方法</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已有的</w:t>
      </w:r>
      <w:r>
        <w:rPr>
          <w:rFonts w:ascii="微软雅黑" w:eastAsia="微软雅黑" w:hAnsi="微软雅黑" w:hint="eastAsia"/>
        </w:rPr>
        <w:t>方法</w:t>
      </w:r>
      <w:r>
        <w:rPr>
          <w:rFonts w:ascii="微软雅黑" w:eastAsia="微软雅黑" w:hAnsi="微软雅黑"/>
        </w:rPr>
        <w:t>列表中选择，根据所选择</w:t>
      </w:r>
      <w:r>
        <w:rPr>
          <w:rFonts w:ascii="微软雅黑" w:eastAsia="微软雅黑" w:hAnsi="微软雅黑" w:hint="eastAsia"/>
        </w:rPr>
        <w:t>的</w:t>
      </w:r>
      <w:r>
        <w:rPr>
          <w:rFonts w:ascii="微软雅黑" w:eastAsia="微软雅黑" w:hAnsi="微软雅黑"/>
        </w:rPr>
        <w:t>方法显示其对应的</w:t>
      </w:r>
      <w:r>
        <w:rPr>
          <w:rFonts w:ascii="微软雅黑" w:eastAsia="微软雅黑" w:hAnsi="微软雅黑" w:hint="eastAsia"/>
        </w:rPr>
        <w:t>方法</w:t>
      </w:r>
    </w:p>
    <w:p w14:paraId="57C7AD64" w14:textId="77777777" w:rsidR="0076630D" w:rsidRDefault="00D7272D" w:rsidP="00B10728">
      <w:pPr>
        <w:pStyle w:val="af2"/>
        <w:numPr>
          <w:ilvl w:val="0"/>
          <w:numId w:val="393"/>
        </w:numPr>
        <w:ind w:firstLineChars="0"/>
        <w:rPr>
          <w:rFonts w:ascii="微软雅黑" w:eastAsia="微软雅黑" w:hAnsi="微软雅黑"/>
        </w:rPr>
      </w:pPr>
      <w:r>
        <w:rPr>
          <w:rFonts w:ascii="微软雅黑" w:eastAsia="微软雅黑" w:hAnsi="微软雅黑"/>
        </w:rPr>
        <w:t>Telnet：【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通过Telnet</w:t>
      </w:r>
      <w:r>
        <w:rPr>
          <w:rFonts w:ascii="微软雅黑" w:eastAsia="微软雅黑" w:hAnsi="微软雅黑" w:hint="eastAsia"/>
        </w:rPr>
        <w:t>口</w:t>
      </w:r>
      <w:r>
        <w:rPr>
          <w:rFonts w:ascii="微软雅黑" w:eastAsia="微软雅黑" w:hAnsi="微软雅黑"/>
        </w:rPr>
        <w:t>登录交换机使用的认证</w:t>
      </w:r>
      <w:r>
        <w:rPr>
          <w:rFonts w:ascii="微软雅黑" w:eastAsia="微软雅黑" w:hAnsi="微软雅黑" w:hint="eastAsia"/>
        </w:rPr>
        <w:t>方法</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已有的</w:t>
      </w:r>
      <w:r>
        <w:rPr>
          <w:rFonts w:ascii="微软雅黑" w:eastAsia="微软雅黑" w:hAnsi="微软雅黑" w:hint="eastAsia"/>
        </w:rPr>
        <w:t>方法</w:t>
      </w:r>
      <w:r>
        <w:rPr>
          <w:rFonts w:ascii="微软雅黑" w:eastAsia="微软雅黑" w:hAnsi="微软雅黑"/>
        </w:rPr>
        <w:t>列表中选择，根据所选择</w:t>
      </w:r>
      <w:r>
        <w:rPr>
          <w:rFonts w:ascii="微软雅黑" w:eastAsia="微软雅黑" w:hAnsi="微软雅黑" w:hint="eastAsia"/>
        </w:rPr>
        <w:t>的</w:t>
      </w:r>
      <w:r>
        <w:rPr>
          <w:rFonts w:ascii="微软雅黑" w:eastAsia="微软雅黑" w:hAnsi="微软雅黑"/>
        </w:rPr>
        <w:t>方法显示其对应的</w:t>
      </w:r>
      <w:r>
        <w:rPr>
          <w:rFonts w:ascii="微软雅黑" w:eastAsia="微软雅黑" w:hAnsi="微软雅黑" w:hint="eastAsia"/>
        </w:rPr>
        <w:t>方法</w:t>
      </w:r>
    </w:p>
    <w:p w14:paraId="2253BBC2" w14:textId="77777777" w:rsidR="0076630D" w:rsidRDefault="00D7272D" w:rsidP="00B10728">
      <w:pPr>
        <w:pStyle w:val="af2"/>
        <w:numPr>
          <w:ilvl w:val="0"/>
          <w:numId w:val="393"/>
        </w:numPr>
        <w:ind w:firstLineChars="0"/>
        <w:rPr>
          <w:rFonts w:ascii="微软雅黑" w:eastAsia="微软雅黑" w:hAnsi="微软雅黑"/>
        </w:rPr>
      </w:pPr>
      <w:r>
        <w:rPr>
          <w:rFonts w:ascii="微软雅黑" w:eastAsia="微软雅黑" w:hAnsi="微软雅黑"/>
        </w:rPr>
        <w:t>SSH：【</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通过SSH</w:t>
      </w:r>
      <w:r>
        <w:rPr>
          <w:rFonts w:ascii="微软雅黑" w:eastAsia="微软雅黑" w:hAnsi="微软雅黑" w:hint="eastAsia"/>
        </w:rPr>
        <w:t>口</w:t>
      </w:r>
      <w:r>
        <w:rPr>
          <w:rFonts w:ascii="微软雅黑" w:eastAsia="微软雅黑" w:hAnsi="微软雅黑"/>
        </w:rPr>
        <w:t>登录交换机使用的认证</w:t>
      </w:r>
      <w:r>
        <w:rPr>
          <w:rFonts w:ascii="微软雅黑" w:eastAsia="微软雅黑" w:hAnsi="微软雅黑" w:hint="eastAsia"/>
        </w:rPr>
        <w:t>方法</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已有的</w:t>
      </w:r>
      <w:r>
        <w:rPr>
          <w:rFonts w:ascii="微软雅黑" w:eastAsia="微软雅黑" w:hAnsi="微软雅黑" w:hint="eastAsia"/>
        </w:rPr>
        <w:t>方法</w:t>
      </w:r>
      <w:r>
        <w:rPr>
          <w:rFonts w:ascii="微软雅黑" w:eastAsia="微软雅黑" w:hAnsi="微软雅黑"/>
        </w:rPr>
        <w:t>列表中选择，根据所选择</w:t>
      </w:r>
      <w:r>
        <w:rPr>
          <w:rFonts w:ascii="微软雅黑" w:eastAsia="微软雅黑" w:hAnsi="微软雅黑" w:hint="eastAsia"/>
        </w:rPr>
        <w:t>的</w:t>
      </w:r>
      <w:r>
        <w:rPr>
          <w:rFonts w:ascii="微软雅黑" w:eastAsia="微软雅黑" w:hAnsi="微软雅黑"/>
        </w:rPr>
        <w:t>方法显示其对应的</w:t>
      </w:r>
      <w:r>
        <w:rPr>
          <w:rFonts w:ascii="微软雅黑" w:eastAsia="微软雅黑" w:hAnsi="微软雅黑" w:hint="eastAsia"/>
        </w:rPr>
        <w:t>方法</w:t>
      </w:r>
    </w:p>
    <w:p w14:paraId="0156C092" w14:textId="77777777" w:rsidR="0076630D" w:rsidRDefault="00D7272D" w:rsidP="00B10728">
      <w:pPr>
        <w:pStyle w:val="af2"/>
        <w:numPr>
          <w:ilvl w:val="0"/>
          <w:numId w:val="393"/>
        </w:numPr>
        <w:ind w:firstLineChars="0"/>
        <w:rPr>
          <w:rFonts w:ascii="微软雅黑" w:eastAsia="微软雅黑" w:hAnsi="微软雅黑"/>
        </w:rPr>
      </w:pPr>
      <w:r>
        <w:rPr>
          <w:rFonts w:ascii="微软雅黑" w:eastAsia="微软雅黑" w:hAnsi="微软雅黑" w:hint="eastAsia"/>
        </w:rPr>
        <w:t>HTTPS</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通过HTTPS</w:t>
      </w:r>
      <w:r>
        <w:rPr>
          <w:rFonts w:ascii="微软雅黑" w:eastAsia="微软雅黑" w:hAnsi="微软雅黑" w:hint="eastAsia"/>
        </w:rPr>
        <w:t>口</w:t>
      </w:r>
      <w:r>
        <w:rPr>
          <w:rFonts w:ascii="微软雅黑" w:eastAsia="微软雅黑" w:hAnsi="微软雅黑"/>
        </w:rPr>
        <w:t>登录交换机使用的认证</w:t>
      </w:r>
      <w:r>
        <w:rPr>
          <w:rFonts w:ascii="微软雅黑" w:eastAsia="微软雅黑" w:hAnsi="微软雅黑" w:hint="eastAsia"/>
        </w:rPr>
        <w:t>方法</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已有的</w:t>
      </w:r>
      <w:r>
        <w:rPr>
          <w:rFonts w:ascii="微软雅黑" w:eastAsia="微软雅黑" w:hAnsi="微软雅黑" w:hint="eastAsia"/>
        </w:rPr>
        <w:t>方法</w:t>
      </w:r>
      <w:r>
        <w:rPr>
          <w:rFonts w:ascii="微软雅黑" w:eastAsia="微软雅黑" w:hAnsi="微软雅黑"/>
        </w:rPr>
        <w:t>列表中选择，根据所选择</w:t>
      </w:r>
      <w:r>
        <w:rPr>
          <w:rFonts w:ascii="微软雅黑" w:eastAsia="微软雅黑" w:hAnsi="微软雅黑" w:hint="eastAsia"/>
        </w:rPr>
        <w:t>的</w:t>
      </w:r>
      <w:r>
        <w:rPr>
          <w:rFonts w:ascii="微软雅黑" w:eastAsia="微软雅黑" w:hAnsi="微软雅黑"/>
        </w:rPr>
        <w:t>方法显示其对应的</w:t>
      </w:r>
      <w:r>
        <w:rPr>
          <w:rFonts w:ascii="微软雅黑" w:eastAsia="微软雅黑" w:hAnsi="微软雅黑" w:hint="eastAsia"/>
        </w:rPr>
        <w:t>方法</w:t>
      </w:r>
    </w:p>
    <w:p w14:paraId="78265244" w14:textId="77777777" w:rsidR="0076630D" w:rsidRDefault="0076630D">
      <w:pPr>
        <w:rPr>
          <w:rFonts w:ascii="微软雅黑" w:eastAsia="微软雅黑" w:hAnsi="微软雅黑"/>
        </w:rPr>
      </w:pPr>
    </w:p>
    <w:p w14:paraId="712EE181" w14:textId="77777777" w:rsidR="0076630D" w:rsidRDefault="00D7272D">
      <w:pPr>
        <w:pStyle w:val="20"/>
        <w:numPr>
          <w:ilvl w:val="1"/>
          <w:numId w:val="1"/>
        </w:numPr>
        <w:rPr>
          <w:rFonts w:ascii="微软雅黑" w:eastAsia="微软雅黑" w:hAnsi="微软雅黑"/>
          <w:szCs w:val="24"/>
        </w:rPr>
      </w:pPr>
      <w:bookmarkStart w:id="436" w:name="_身份验证管理/802.1X(FP1C)"/>
      <w:bookmarkStart w:id="437" w:name="_Toc149138868"/>
      <w:bookmarkEnd w:id="436"/>
      <w:r>
        <w:rPr>
          <w:rFonts w:ascii="微软雅黑" w:eastAsia="微软雅黑" w:hAnsi="微软雅黑" w:hint="eastAsia"/>
          <w:szCs w:val="24"/>
        </w:rPr>
        <w:t>身份</w:t>
      </w:r>
      <w:r>
        <w:rPr>
          <w:rFonts w:ascii="微软雅黑" w:eastAsia="微软雅黑" w:hAnsi="微软雅黑"/>
          <w:szCs w:val="24"/>
        </w:rPr>
        <w:t>验证</w:t>
      </w:r>
      <w:r>
        <w:rPr>
          <w:rFonts w:ascii="微软雅黑" w:eastAsia="微软雅黑" w:hAnsi="微软雅黑" w:hint="eastAsia"/>
          <w:szCs w:val="24"/>
        </w:rPr>
        <w:t>管理/802.1</w:t>
      </w:r>
      <w:r>
        <w:rPr>
          <w:rFonts w:ascii="微软雅黑" w:eastAsia="微软雅黑" w:hAnsi="微软雅黑"/>
          <w:szCs w:val="24"/>
        </w:rPr>
        <w:t>X</w:t>
      </w:r>
      <w:r>
        <w:rPr>
          <w:rFonts w:ascii="微软雅黑" w:eastAsia="微软雅黑" w:hAnsi="微软雅黑"/>
          <w:color w:val="EEECE1" w:themeColor="background2"/>
          <w:highlight w:val="darkYellow"/>
        </w:rPr>
        <w:t>(FP1C)</w:t>
      </w:r>
      <w:bookmarkEnd w:id="437"/>
    </w:p>
    <w:p w14:paraId="2E8DFF56" w14:textId="77777777" w:rsidR="0076630D" w:rsidRDefault="00D7272D">
      <w:pPr>
        <w:rPr>
          <w:rFonts w:ascii="微软雅黑" w:eastAsia="微软雅黑" w:hAnsi="微软雅黑"/>
        </w:rPr>
      </w:pPr>
      <w:r>
        <w:rPr>
          <w:rFonts w:ascii="微软雅黑" w:eastAsia="微软雅黑" w:hAnsi="微软雅黑" w:hint="eastAsia"/>
        </w:rPr>
        <w:t>【功能概述】</w:t>
      </w:r>
    </w:p>
    <w:p w14:paraId="18894842" w14:textId="77777777" w:rsidR="0076630D" w:rsidRDefault="00D7272D">
      <w:pPr>
        <w:ind w:firstLine="420"/>
        <w:rPr>
          <w:rFonts w:ascii="微软雅黑" w:eastAsia="微软雅黑" w:hAnsi="微软雅黑"/>
        </w:rPr>
      </w:pPr>
      <w:r>
        <w:rPr>
          <w:rFonts w:ascii="微软雅黑" w:eastAsia="微软雅黑" w:hAnsi="微软雅黑"/>
        </w:rPr>
        <w:t>NAC称为网络接入控制，通过对接入网络的客户端和用户的认证保证网络的安全，是一种</w:t>
      </w:r>
      <w:r>
        <w:rPr>
          <w:rFonts w:ascii="微软雅黑" w:eastAsia="微软雅黑" w:hAnsi="微软雅黑" w:hint="eastAsia"/>
        </w:rPr>
        <w:t>端到端的</w:t>
      </w:r>
      <w:r>
        <w:rPr>
          <w:rFonts w:ascii="微软雅黑" w:eastAsia="微软雅黑" w:hAnsi="微软雅黑"/>
        </w:rPr>
        <w:t>安全技术</w:t>
      </w:r>
      <w:r>
        <w:rPr>
          <w:rFonts w:ascii="微软雅黑" w:eastAsia="微软雅黑" w:hAnsi="微软雅黑" w:hint="eastAsia"/>
        </w:rPr>
        <w:t>。</w:t>
      </w:r>
    </w:p>
    <w:p w14:paraId="65A5C06D" w14:textId="77777777" w:rsidR="0076630D" w:rsidRDefault="00D7272D">
      <w:pPr>
        <w:ind w:firstLine="420"/>
        <w:rPr>
          <w:rFonts w:ascii="微软雅黑" w:eastAsia="微软雅黑" w:hAnsi="微软雅黑"/>
        </w:rPr>
      </w:pPr>
      <w:r>
        <w:rPr>
          <w:rFonts w:ascii="微软雅黑" w:eastAsia="微软雅黑" w:hAnsi="微软雅黑"/>
        </w:rPr>
        <w:t>NAC包括三种认证方式：</w:t>
      </w:r>
      <w:r>
        <w:rPr>
          <w:rFonts w:ascii="微软雅黑" w:eastAsia="微软雅黑" w:hAnsi="微软雅黑" w:hint="eastAsia"/>
        </w:rPr>
        <w:t>802.1</w:t>
      </w:r>
      <w:r>
        <w:rPr>
          <w:rFonts w:ascii="微软雅黑" w:eastAsia="微软雅黑" w:hAnsi="微软雅黑"/>
        </w:rPr>
        <w:t>X认证、MAC认证和Portal认证</w:t>
      </w:r>
      <w:r>
        <w:rPr>
          <w:rFonts w:ascii="微软雅黑" w:eastAsia="微软雅黑" w:hAnsi="微软雅黑" w:hint="eastAsia"/>
        </w:rPr>
        <w:t>（即Web</w:t>
      </w:r>
      <w:r>
        <w:rPr>
          <w:rFonts w:ascii="微软雅黑" w:eastAsia="微软雅黑" w:hAnsi="微软雅黑"/>
        </w:rPr>
        <w:t>认证</w:t>
      </w:r>
      <w:r>
        <w:rPr>
          <w:rFonts w:ascii="微软雅黑" w:eastAsia="微软雅黑" w:hAnsi="微软雅黑" w:hint="eastAsia"/>
        </w:rPr>
        <w:t>）。</w:t>
      </w:r>
    </w:p>
    <w:tbl>
      <w:tblPr>
        <w:tblStyle w:val="ac"/>
        <w:tblW w:w="9923" w:type="dxa"/>
        <w:tblInd w:w="-714" w:type="dxa"/>
        <w:tblLook w:val="04A0" w:firstRow="1" w:lastRow="0" w:firstColumn="1" w:lastColumn="0" w:noHBand="0" w:noVBand="1"/>
      </w:tblPr>
      <w:tblGrid>
        <w:gridCol w:w="1418"/>
        <w:gridCol w:w="2693"/>
        <w:gridCol w:w="2977"/>
        <w:gridCol w:w="2835"/>
      </w:tblGrid>
      <w:tr w:rsidR="0076630D" w14:paraId="7270C92D" w14:textId="77777777">
        <w:tc>
          <w:tcPr>
            <w:tcW w:w="1418" w:type="dxa"/>
          </w:tcPr>
          <w:p w14:paraId="22D3F522" w14:textId="77777777" w:rsidR="0076630D" w:rsidRDefault="00D7272D">
            <w:pPr>
              <w:rPr>
                <w:rFonts w:asciiTheme="minorEastAsia" w:hAnsiTheme="minorEastAsia"/>
              </w:rPr>
            </w:pPr>
            <w:r>
              <w:rPr>
                <w:rFonts w:asciiTheme="minorEastAsia" w:hAnsiTheme="minorEastAsia" w:hint="eastAsia"/>
              </w:rPr>
              <w:t>对比项</w:t>
            </w:r>
          </w:p>
        </w:tc>
        <w:tc>
          <w:tcPr>
            <w:tcW w:w="2693" w:type="dxa"/>
          </w:tcPr>
          <w:p w14:paraId="386FE388" w14:textId="77777777" w:rsidR="0076630D" w:rsidRDefault="00D7272D">
            <w:pPr>
              <w:rPr>
                <w:rFonts w:asciiTheme="minorEastAsia" w:hAnsiTheme="minorEastAsia"/>
              </w:rPr>
            </w:pPr>
            <w:r>
              <w:rPr>
                <w:rFonts w:asciiTheme="minorEastAsia" w:hAnsiTheme="minorEastAsia" w:hint="eastAsia"/>
              </w:rPr>
              <w:t>802.1</w:t>
            </w:r>
            <w:r>
              <w:rPr>
                <w:rFonts w:asciiTheme="minorEastAsia" w:hAnsiTheme="minorEastAsia"/>
              </w:rPr>
              <w:t>X认证</w:t>
            </w:r>
          </w:p>
        </w:tc>
        <w:tc>
          <w:tcPr>
            <w:tcW w:w="2977" w:type="dxa"/>
          </w:tcPr>
          <w:p w14:paraId="3778AB81" w14:textId="77777777" w:rsidR="0076630D" w:rsidRDefault="00D7272D">
            <w:pPr>
              <w:rPr>
                <w:rFonts w:asciiTheme="minorEastAsia" w:hAnsiTheme="minorEastAsia"/>
              </w:rPr>
            </w:pPr>
            <w:r>
              <w:rPr>
                <w:rFonts w:asciiTheme="minorEastAsia" w:hAnsiTheme="minorEastAsia"/>
              </w:rPr>
              <w:t>MAC认证</w:t>
            </w:r>
          </w:p>
        </w:tc>
        <w:tc>
          <w:tcPr>
            <w:tcW w:w="2835" w:type="dxa"/>
          </w:tcPr>
          <w:p w14:paraId="2B583833" w14:textId="77777777" w:rsidR="0076630D" w:rsidRDefault="00D7272D">
            <w:pPr>
              <w:rPr>
                <w:rFonts w:asciiTheme="minorEastAsia" w:hAnsiTheme="minorEastAsia"/>
              </w:rPr>
            </w:pPr>
            <w:r>
              <w:rPr>
                <w:rFonts w:asciiTheme="minorEastAsia" w:hAnsiTheme="minorEastAsia" w:hint="eastAsia"/>
              </w:rPr>
              <w:t>Portal</w:t>
            </w:r>
            <w:r>
              <w:rPr>
                <w:rFonts w:asciiTheme="minorEastAsia" w:hAnsiTheme="minorEastAsia"/>
              </w:rPr>
              <w:t>认证（</w:t>
            </w:r>
            <w:r>
              <w:rPr>
                <w:rFonts w:asciiTheme="minorEastAsia" w:hAnsiTheme="minorEastAsia" w:hint="eastAsia"/>
              </w:rPr>
              <w:t>Web</w:t>
            </w:r>
            <w:r>
              <w:rPr>
                <w:rFonts w:asciiTheme="minorEastAsia" w:hAnsiTheme="minorEastAsia"/>
              </w:rPr>
              <w:t>认证）</w:t>
            </w:r>
          </w:p>
        </w:tc>
      </w:tr>
      <w:tr w:rsidR="0076630D" w14:paraId="6DB75CA9" w14:textId="77777777">
        <w:tc>
          <w:tcPr>
            <w:tcW w:w="1418" w:type="dxa"/>
          </w:tcPr>
          <w:p w14:paraId="6BE2BC94" w14:textId="77777777" w:rsidR="0076630D" w:rsidRDefault="00D7272D">
            <w:pPr>
              <w:rPr>
                <w:rFonts w:asciiTheme="minorEastAsia" w:hAnsiTheme="minorEastAsia"/>
              </w:rPr>
            </w:pPr>
            <w:r>
              <w:rPr>
                <w:rFonts w:asciiTheme="minorEastAsia" w:hAnsiTheme="minorEastAsia" w:hint="eastAsia"/>
              </w:rPr>
              <w:t>适合</w:t>
            </w:r>
            <w:r>
              <w:rPr>
                <w:rFonts w:asciiTheme="minorEastAsia" w:hAnsiTheme="minorEastAsia"/>
              </w:rPr>
              <w:t>场景</w:t>
            </w:r>
          </w:p>
        </w:tc>
        <w:tc>
          <w:tcPr>
            <w:tcW w:w="2693" w:type="dxa"/>
          </w:tcPr>
          <w:p w14:paraId="74697612" w14:textId="77777777" w:rsidR="0076630D" w:rsidRDefault="00D7272D">
            <w:pPr>
              <w:rPr>
                <w:rFonts w:asciiTheme="minorEastAsia" w:hAnsiTheme="minorEastAsia"/>
              </w:rPr>
            </w:pPr>
            <w:r>
              <w:rPr>
                <w:rFonts w:asciiTheme="minorEastAsia" w:hAnsiTheme="minorEastAsia" w:hint="eastAsia"/>
              </w:rPr>
              <w:t>新建网络</w:t>
            </w:r>
            <w:r>
              <w:rPr>
                <w:rFonts w:asciiTheme="minorEastAsia" w:hAnsiTheme="minorEastAsia"/>
              </w:rPr>
              <w:t>、用户集中、信息安全要求严格的场景</w:t>
            </w:r>
          </w:p>
        </w:tc>
        <w:tc>
          <w:tcPr>
            <w:tcW w:w="2977" w:type="dxa"/>
          </w:tcPr>
          <w:p w14:paraId="0CE37792" w14:textId="77777777" w:rsidR="0076630D" w:rsidRDefault="00D7272D">
            <w:pPr>
              <w:rPr>
                <w:rFonts w:asciiTheme="minorEastAsia" w:hAnsiTheme="minorEastAsia"/>
              </w:rPr>
            </w:pPr>
            <w:r>
              <w:rPr>
                <w:rFonts w:asciiTheme="minorEastAsia" w:hAnsiTheme="minorEastAsia" w:hint="eastAsia"/>
              </w:rPr>
              <w:t>打印机</w:t>
            </w:r>
            <w:r>
              <w:rPr>
                <w:rFonts w:asciiTheme="minorEastAsia" w:hAnsiTheme="minorEastAsia"/>
              </w:rPr>
              <w:t>、传真机等哑终端接入</w:t>
            </w:r>
            <w:r>
              <w:rPr>
                <w:rFonts w:asciiTheme="minorEastAsia" w:hAnsiTheme="minorEastAsia" w:hint="eastAsia"/>
              </w:rPr>
              <w:t>认证</w:t>
            </w:r>
            <w:r>
              <w:rPr>
                <w:rFonts w:asciiTheme="minorEastAsia" w:hAnsiTheme="minorEastAsia"/>
              </w:rPr>
              <w:t>的场景</w:t>
            </w:r>
          </w:p>
        </w:tc>
        <w:tc>
          <w:tcPr>
            <w:tcW w:w="2835" w:type="dxa"/>
          </w:tcPr>
          <w:p w14:paraId="0D6EC63A" w14:textId="77777777" w:rsidR="0076630D" w:rsidRDefault="00D7272D">
            <w:pPr>
              <w:rPr>
                <w:rFonts w:asciiTheme="minorEastAsia" w:hAnsiTheme="minorEastAsia"/>
              </w:rPr>
            </w:pPr>
            <w:r>
              <w:rPr>
                <w:rFonts w:asciiTheme="minorEastAsia" w:hAnsiTheme="minorEastAsia" w:hint="eastAsia"/>
              </w:rPr>
              <w:t>用户分散</w:t>
            </w:r>
            <w:r>
              <w:rPr>
                <w:rFonts w:asciiTheme="minorEastAsia" w:hAnsiTheme="minorEastAsia"/>
              </w:rPr>
              <w:t>、用户流动性大的场景</w:t>
            </w:r>
          </w:p>
        </w:tc>
      </w:tr>
      <w:tr w:rsidR="0076630D" w14:paraId="6913C92F" w14:textId="77777777">
        <w:tc>
          <w:tcPr>
            <w:tcW w:w="1418" w:type="dxa"/>
          </w:tcPr>
          <w:p w14:paraId="2E6AA513" w14:textId="77777777" w:rsidR="0076630D" w:rsidRDefault="00D7272D">
            <w:pPr>
              <w:rPr>
                <w:rFonts w:asciiTheme="minorEastAsia" w:hAnsiTheme="minorEastAsia"/>
              </w:rPr>
            </w:pPr>
            <w:r>
              <w:rPr>
                <w:rFonts w:asciiTheme="minorEastAsia" w:hAnsiTheme="minorEastAsia" w:hint="eastAsia"/>
              </w:rPr>
              <w:t>客户端需求</w:t>
            </w:r>
          </w:p>
        </w:tc>
        <w:tc>
          <w:tcPr>
            <w:tcW w:w="2693" w:type="dxa"/>
          </w:tcPr>
          <w:p w14:paraId="4C4B901C" w14:textId="77777777" w:rsidR="0076630D" w:rsidRDefault="00D7272D">
            <w:pPr>
              <w:rPr>
                <w:rFonts w:asciiTheme="minorEastAsia" w:hAnsiTheme="minorEastAsia"/>
              </w:rPr>
            </w:pPr>
            <w:r>
              <w:rPr>
                <w:rFonts w:asciiTheme="minorEastAsia" w:hAnsiTheme="minorEastAsia" w:hint="eastAsia"/>
              </w:rPr>
              <w:t>需要</w:t>
            </w:r>
          </w:p>
        </w:tc>
        <w:tc>
          <w:tcPr>
            <w:tcW w:w="2977" w:type="dxa"/>
          </w:tcPr>
          <w:p w14:paraId="09E46395" w14:textId="77777777" w:rsidR="0076630D" w:rsidRDefault="00D7272D">
            <w:pPr>
              <w:rPr>
                <w:rFonts w:asciiTheme="minorEastAsia" w:hAnsiTheme="minorEastAsia"/>
              </w:rPr>
            </w:pPr>
            <w:r>
              <w:rPr>
                <w:rFonts w:asciiTheme="minorEastAsia" w:hAnsiTheme="minorEastAsia" w:hint="eastAsia"/>
              </w:rPr>
              <w:t>不需要</w:t>
            </w:r>
          </w:p>
        </w:tc>
        <w:tc>
          <w:tcPr>
            <w:tcW w:w="2835" w:type="dxa"/>
          </w:tcPr>
          <w:p w14:paraId="19CD03B4" w14:textId="77777777" w:rsidR="0076630D" w:rsidRDefault="00D7272D">
            <w:pPr>
              <w:rPr>
                <w:rFonts w:asciiTheme="minorEastAsia" w:hAnsiTheme="minorEastAsia"/>
              </w:rPr>
            </w:pPr>
            <w:r>
              <w:rPr>
                <w:rFonts w:asciiTheme="minorEastAsia" w:hAnsiTheme="minorEastAsia" w:hint="eastAsia"/>
              </w:rPr>
              <w:t>不需要</w:t>
            </w:r>
          </w:p>
        </w:tc>
      </w:tr>
      <w:tr w:rsidR="0076630D" w14:paraId="3BC2BFC2" w14:textId="77777777">
        <w:tc>
          <w:tcPr>
            <w:tcW w:w="1418" w:type="dxa"/>
          </w:tcPr>
          <w:p w14:paraId="371A0424" w14:textId="77777777" w:rsidR="0076630D" w:rsidRDefault="00D7272D">
            <w:pPr>
              <w:rPr>
                <w:rFonts w:asciiTheme="minorEastAsia" w:hAnsiTheme="minorEastAsia"/>
              </w:rPr>
            </w:pPr>
            <w:r>
              <w:rPr>
                <w:rFonts w:asciiTheme="minorEastAsia" w:hAnsiTheme="minorEastAsia" w:hint="eastAsia"/>
              </w:rPr>
              <w:t>优点</w:t>
            </w:r>
          </w:p>
        </w:tc>
        <w:tc>
          <w:tcPr>
            <w:tcW w:w="2693" w:type="dxa"/>
          </w:tcPr>
          <w:p w14:paraId="7C1D9A6A" w14:textId="77777777" w:rsidR="0076630D" w:rsidRDefault="00D7272D">
            <w:pPr>
              <w:rPr>
                <w:rFonts w:asciiTheme="minorEastAsia" w:hAnsiTheme="minorEastAsia"/>
              </w:rPr>
            </w:pPr>
            <w:r>
              <w:rPr>
                <w:rFonts w:asciiTheme="minorEastAsia" w:hAnsiTheme="minorEastAsia" w:hint="eastAsia"/>
              </w:rPr>
              <w:t>安全性高</w:t>
            </w:r>
          </w:p>
        </w:tc>
        <w:tc>
          <w:tcPr>
            <w:tcW w:w="2977" w:type="dxa"/>
          </w:tcPr>
          <w:p w14:paraId="16B9BD56" w14:textId="77777777" w:rsidR="0076630D" w:rsidRDefault="00D7272D">
            <w:pPr>
              <w:rPr>
                <w:rFonts w:asciiTheme="minorEastAsia" w:hAnsiTheme="minorEastAsia"/>
              </w:rPr>
            </w:pPr>
            <w:r>
              <w:rPr>
                <w:rFonts w:asciiTheme="minorEastAsia" w:hAnsiTheme="minorEastAsia" w:hint="eastAsia"/>
              </w:rPr>
              <w:t>无需安装</w:t>
            </w:r>
            <w:r>
              <w:rPr>
                <w:rFonts w:asciiTheme="minorEastAsia" w:hAnsiTheme="minorEastAsia"/>
              </w:rPr>
              <w:t>客户端</w:t>
            </w:r>
          </w:p>
        </w:tc>
        <w:tc>
          <w:tcPr>
            <w:tcW w:w="2835" w:type="dxa"/>
          </w:tcPr>
          <w:p w14:paraId="6EA14436" w14:textId="77777777" w:rsidR="0076630D" w:rsidRDefault="00D7272D">
            <w:pPr>
              <w:rPr>
                <w:rFonts w:asciiTheme="minorEastAsia" w:hAnsiTheme="minorEastAsia"/>
              </w:rPr>
            </w:pPr>
            <w:r>
              <w:rPr>
                <w:rFonts w:asciiTheme="minorEastAsia" w:hAnsiTheme="minorEastAsia" w:hint="eastAsia"/>
              </w:rPr>
              <w:t>部署</w:t>
            </w:r>
            <w:r>
              <w:rPr>
                <w:rFonts w:asciiTheme="minorEastAsia" w:hAnsiTheme="minorEastAsia"/>
              </w:rPr>
              <w:t>灵活</w:t>
            </w:r>
          </w:p>
        </w:tc>
      </w:tr>
      <w:tr w:rsidR="0076630D" w14:paraId="1E0E7939" w14:textId="77777777">
        <w:tc>
          <w:tcPr>
            <w:tcW w:w="1418" w:type="dxa"/>
          </w:tcPr>
          <w:p w14:paraId="39433DEF" w14:textId="77777777" w:rsidR="0076630D" w:rsidRDefault="00D7272D">
            <w:pPr>
              <w:rPr>
                <w:rFonts w:asciiTheme="minorEastAsia" w:hAnsiTheme="minorEastAsia"/>
              </w:rPr>
            </w:pPr>
            <w:r>
              <w:rPr>
                <w:rFonts w:asciiTheme="minorEastAsia" w:hAnsiTheme="minorEastAsia" w:hint="eastAsia"/>
              </w:rPr>
              <w:t>缺点</w:t>
            </w:r>
          </w:p>
        </w:tc>
        <w:tc>
          <w:tcPr>
            <w:tcW w:w="2693" w:type="dxa"/>
          </w:tcPr>
          <w:p w14:paraId="63ABC619" w14:textId="77777777" w:rsidR="0076630D" w:rsidRDefault="00D7272D">
            <w:pPr>
              <w:rPr>
                <w:rFonts w:asciiTheme="minorEastAsia" w:hAnsiTheme="minorEastAsia"/>
              </w:rPr>
            </w:pPr>
            <w:r>
              <w:rPr>
                <w:rFonts w:asciiTheme="minorEastAsia" w:hAnsiTheme="minorEastAsia" w:hint="eastAsia"/>
              </w:rPr>
              <w:t>部署</w:t>
            </w:r>
            <w:r>
              <w:rPr>
                <w:rFonts w:asciiTheme="minorEastAsia" w:hAnsiTheme="minorEastAsia"/>
              </w:rPr>
              <w:t>不灵活</w:t>
            </w:r>
          </w:p>
        </w:tc>
        <w:tc>
          <w:tcPr>
            <w:tcW w:w="2977" w:type="dxa"/>
          </w:tcPr>
          <w:p w14:paraId="4FDBA9D6" w14:textId="77777777" w:rsidR="0076630D" w:rsidRDefault="00D7272D">
            <w:pPr>
              <w:rPr>
                <w:rFonts w:asciiTheme="minorEastAsia" w:hAnsiTheme="minorEastAsia"/>
              </w:rPr>
            </w:pPr>
            <w:r>
              <w:rPr>
                <w:rFonts w:asciiTheme="minorEastAsia" w:hAnsiTheme="minorEastAsia" w:hint="eastAsia"/>
              </w:rPr>
              <w:t>需</w:t>
            </w:r>
            <w:r>
              <w:rPr>
                <w:rFonts w:asciiTheme="minorEastAsia" w:hAnsiTheme="minorEastAsia"/>
              </w:rPr>
              <w:t>登记MAC地址，管理复杂</w:t>
            </w:r>
          </w:p>
        </w:tc>
        <w:tc>
          <w:tcPr>
            <w:tcW w:w="2835" w:type="dxa"/>
          </w:tcPr>
          <w:p w14:paraId="390F6124" w14:textId="77777777" w:rsidR="0076630D" w:rsidRDefault="00D7272D">
            <w:pPr>
              <w:rPr>
                <w:rFonts w:asciiTheme="minorEastAsia" w:hAnsiTheme="minorEastAsia"/>
              </w:rPr>
            </w:pPr>
            <w:r>
              <w:rPr>
                <w:rFonts w:asciiTheme="minorEastAsia" w:hAnsiTheme="minorEastAsia" w:hint="eastAsia"/>
              </w:rPr>
              <w:t>安全性</w:t>
            </w:r>
            <w:r>
              <w:rPr>
                <w:rFonts w:asciiTheme="minorEastAsia" w:hAnsiTheme="minorEastAsia"/>
              </w:rPr>
              <w:t>不高</w:t>
            </w:r>
          </w:p>
        </w:tc>
      </w:tr>
    </w:tbl>
    <w:p w14:paraId="2C4D3CB3" w14:textId="77777777" w:rsidR="0076630D" w:rsidRDefault="00D7272D">
      <w:pPr>
        <w:ind w:firstLine="420"/>
        <w:rPr>
          <w:rFonts w:ascii="微软雅黑" w:eastAsia="微软雅黑" w:hAnsi="微软雅黑"/>
        </w:rPr>
      </w:pPr>
      <w:r>
        <w:rPr>
          <w:rFonts w:ascii="微软雅黑" w:eastAsia="微软雅黑" w:hAnsi="微软雅黑"/>
        </w:rPr>
        <w:t>NAC与AAA互相配合，共同完成接入认证功能。</w:t>
      </w:r>
    </w:p>
    <w:p w14:paraId="2A1E7353" w14:textId="77777777" w:rsidR="0076630D" w:rsidRDefault="00D7272D" w:rsidP="00B10728">
      <w:pPr>
        <w:pStyle w:val="af2"/>
        <w:numPr>
          <w:ilvl w:val="0"/>
          <w:numId w:val="394"/>
        </w:numPr>
        <w:ind w:firstLineChars="0"/>
        <w:rPr>
          <w:rFonts w:ascii="微软雅黑" w:eastAsia="微软雅黑" w:hAnsi="微软雅黑"/>
        </w:rPr>
      </w:pPr>
      <w:r>
        <w:rPr>
          <w:rFonts w:ascii="微软雅黑" w:eastAsia="微软雅黑" w:hAnsi="微软雅黑" w:hint="eastAsia"/>
        </w:rPr>
        <w:lastRenderedPageBreak/>
        <w:t>NAC</w:t>
      </w:r>
      <w:r>
        <w:rPr>
          <w:rFonts w:ascii="微软雅黑" w:eastAsia="微软雅黑" w:hAnsi="微软雅黑"/>
        </w:rPr>
        <w:t>：</w:t>
      </w:r>
      <w:r>
        <w:rPr>
          <w:rFonts w:ascii="微软雅黑" w:eastAsia="微软雅黑" w:hAnsi="微软雅黑" w:hint="eastAsia"/>
        </w:rPr>
        <w:t>用于</w:t>
      </w:r>
      <w:r>
        <w:rPr>
          <w:rFonts w:ascii="微软雅黑" w:eastAsia="微软雅黑" w:hAnsi="微软雅黑"/>
        </w:rPr>
        <w:t>用户和接入设备之间的交互，NAC负责控制用户的接入方式，即用户采用</w:t>
      </w:r>
      <w:r>
        <w:rPr>
          <w:rFonts w:ascii="微软雅黑" w:eastAsia="微软雅黑" w:hAnsi="微软雅黑" w:hint="eastAsia"/>
        </w:rPr>
        <w:t>802.1</w:t>
      </w:r>
      <w:r>
        <w:rPr>
          <w:rFonts w:ascii="微软雅黑" w:eastAsia="微软雅黑" w:hAnsi="微软雅黑"/>
        </w:rPr>
        <w:t>X，MAC或Portal中的哪一种方式接入，接入过程中的各类参数和定时器。确保</w:t>
      </w:r>
      <w:r>
        <w:rPr>
          <w:rFonts w:ascii="微软雅黑" w:eastAsia="微软雅黑" w:hAnsi="微软雅黑" w:hint="eastAsia"/>
        </w:rPr>
        <w:t>合法用户</w:t>
      </w:r>
      <w:r>
        <w:rPr>
          <w:rFonts w:ascii="微软雅黑" w:eastAsia="微软雅黑" w:hAnsi="微软雅黑"/>
        </w:rPr>
        <w:t>和接入设备建立安全稳定的连接。</w:t>
      </w:r>
    </w:p>
    <w:p w14:paraId="6D3AF7E3" w14:textId="77777777" w:rsidR="0076630D" w:rsidRDefault="00D7272D" w:rsidP="00B10728">
      <w:pPr>
        <w:pStyle w:val="af2"/>
        <w:numPr>
          <w:ilvl w:val="0"/>
          <w:numId w:val="394"/>
        </w:numPr>
        <w:ind w:firstLineChars="0"/>
        <w:rPr>
          <w:rFonts w:ascii="微软雅黑" w:eastAsia="微软雅黑" w:hAnsi="微软雅黑"/>
        </w:rPr>
      </w:pPr>
      <w:r>
        <w:rPr>
          <w:rFonts w:ascii="微软雅黑" w:eastAsia="微软雅黑" w:hAnsi="微软雅黑" w:hint="eastAsia"/>
        </w:rPr>
        <w:t>AAA</w:t>
      </w:r>
      <w:r>
        <w:rPr>
          <w:rFonts w:ascii="微软雅黑" w:eastAsia="微软雅黑" w:hAnsi="微软雅黑"/>
        </w:rPr>
        <w:t>：</w:t>
      </w:r>
      <w:r>
        <w:rPr>
          <w:rFonts w:ascii="微软雅黑" w:eastAsia="微软雅黑" w:hAnsi="微软雅黑" w:hint="eastAsia"/>
        </w:rPr>
        <w:t>用于</w:t>
      </w:r>
      <w:r>
        <w:rPr>
          <w:rFonts w:ascii="微软雅黑" w:eastAsia="微软雅黑" w:hAnsi="微软雅黑"/>
        </w:rPr>
        <w:t>接入设备与认证服务器之间的交互</w:t>
      </w:r>
      <w:r>
        <w:rPr>
          <w:rFonts w:ascii="微软雅黑" w:eastAsia="微软雅黑" w:hAnsi="微软雅黑" w:hint="eastAsia"/>
        </w:rPr>
        <w:t>。</w:t>
      </w:r>
      <w:r>
        <w:rPr>
          <w:rFonts w:ascii="微软雅黑" w:eastAsia="微软雅黑" w:hAnsi="微软雅黑"/>
        </w:rPr>
        <w:t>AAA</w:t>
      </w:r>
      <w:r>
        <w:rPr>
          <w:rFonts w:ascii="微软雅黑" w:eastAsia="微软雅黑" w:hAnsi="微软雅黑" w:hint="eastAsia"/>
        </w:rPr>
        <w:t>服务器</w:t>
      </w:r>
      <w:r>
        <w:rPr>
          <w:rFonts w:ascii="微软雅黑" w:eastAsia="微软雅黑" w:hAnsi="微软雅黑"/>
        </w:rPr>
        <w:t>通过对</w:t>
      </w:r>
      <w:r>
        <w:rPr>
          <w:rFonts w:ascii="微软雅黑" w:eastAsia="微软雅黑" w:hAnsi="微软雅黑" w:hint="eastAsia"/>
        </w:rPr>
        <w:t>接入用户</w:t>
      </w:r>
      <w:r>
        <w:rPr>
          <w:rFonts w:ascii="微软雅黑" w:eastAsia="微软雅黑" w:hAnsi="微软雅黑"/>
        </w:rPr>
        <w:t>进行认证、授权和计费实现对接入用户访问权限的控制。</w:t>
      </w:r>
    </w:p>
    <w:p w14:paraId="0A44BD46" w14:textId="77777777" w:rsidR="0076630D" w:rsidRDefault="00D7272D">
      <w:pPr>
        <w:rPr>
          <w:rFonts w:ascii="微软雅黑" w:eastAsia="微软雅黑" w:hAnsi="微软雅黑"/>
          <w:b/>
        </w:rPr>
      </w:pPr>
      <w:r>
        <w:rPr>
          <w:rFonts w:ascii="微软雅黑" w:eastAsia="微软雅黑" w:hAnsi="微软雅黑" w:hint="eastAsia"/>
          <w:b/>
        </w:rPr>
        <w:t xml:space="preserve">    </w:t>
      </w:r>
      <w:r>
        <w:rPr>
          <w:rFonts w:ascii="微软雅黑" w:eastAsia="微软雅黑" w:hAnsi="微软雅黑"/>
          <w:b/>
        </w:rPr>
        <w:t>802.1X认证</w:t>
      </w:r>
    </w:p>
    <w:p w14:paraId="0A1DD903" w14:textId="77777777" w:rsidR="0076630D" w:rsidRDefault="00D7272D">
      <w:pPr>
        <w:ind w:firstLine="420"/>
        <w:rPr>
          <w:rFonts w:ascii="微软雅黑" w:eastAsia="微软雅黑" w:hAnsi="微软雅黑"/>
        </w:rPr>
      </w:pPr>
      <w:r>
        <w:rPr>
          <w:rFonts w:ascii="微软雅黑" w:eastAsia="微软雅黑" w:hAnsi="微软雅黑" w:hint="eastAsia"/>
        </w:rPr>
        <w:t>802.1</w:t>
      </w:r>
      <w:r>
        <w:rPr>
          <w:rFonts w:ascii="微软雅黑" w:eastAsia="微软雅黑" w:hAnsi="微软雅黑"/>
        </w:rPr>
        <w:t>X</w:t>
      </w:r>
      <w:r>
        <w:rPr>
          <w:rFonts w:ascii="微软雅黑" w:eastAsia="微软雅黑" w:hAnsi="微软雅黑" w:hint="eastAsia"/>
        </w:rPr>
        <w:t>协议</w:t>
      </w:r>
      <w:r>
        <w:rPr>
          <w:rFonts w:ascii="微软雅黑" w:eastAsia="微软雅黑" w:hAnsi="微软雅黑"/>
        </w:rPr>
        <w:t>是一种基于端口的网络</w:t>
      </w:r>
      <w:r>
        <w:rPr>
          <w:rFonts w:ascii="微软雅黑" w:eastAsia="微软雅黑" w:hAnsi="微软雅黑" w:hint="eastAsia"/>
        </w:rPr>
        <w:t>接入</w:t>
      </w:r>
      <w:r>
        <w:rPr>
          <w:rFonts w:ascii="微软雅黑" w:eastAsia="微软雅黑" w:hAnsi="微软雅黑"/>
        </w:rPr>
        <w:t>控制协议</w:t>
      </w:r>
      <w:r>
        <w:rPr>
          <w:rFonts w:ascii="微软雅黑" w:eastAsia="微软雅黑" w:hAnsi="微软雅黑" w:hint="eastAsia"/>
        </w:rPr>
        <w:t>。</w:t>
      </w:r>
      <w:r>
        <w:rPr>
          <w:rFonts w:ascii="微软雅黑" w:eastAsia="微软雅黑" w:hAnsi="微软雅黑"/>
        </w:rPr>
        <w:t>基于</w:t>
      </w:r>
      <w:r>
        <w:rPr>
          <w:rFonts w:ascii="微软雅黑" w:eastAsia="微软雅黑" w:hAnsi="微软雅黑" w:hint="eastAsia"/>
        </w:rPr>
        <w:t>端口</w:t>
      </w:r>
      <w:r>
        <w:rPr>
          <w:rFonts w:ascii="微软雅黑" w:eastAsia="微软雅黑" w:hAnsi="微软雅黑"/>
        </w:rPr>
        <w:t>的网络接入控制是指在局域网接入设备的端口这一级验证用户身份并控制</w:t>
      </w:r>
      <w:r>
        <w:rPr>
          <w:rFonts w:ascii="微软雅黑" w:eastAsia="微软雅黑" w:hAnsi="微软雅黑" w:hint="eastAsia"/>
        </w:rPr>
        <w:t>其</w:t>
      </w:r>
      <w:r>
        <w:rPr>
          <w:rFonts w:ascii="微软雅黑" w:eastAsia="微软雅黑" w:hAnsi="微软雅黑"/>
        </w:rPr>
        <w:t>访问权限。</w:t>
      </w:r>
      <w:r>
        <w:rPr>
          <w:rFonts w:ascii="微软雅黑" w:eastAsia="微软雅黑" w:hAnsi="微软雅黑" w:hint="eastAsia"/>
        </w:rPr>
        <w:t>802.1</w:t>
      </w:r>
      <w:r>
        <w:rPr>
          <w:rFonts w:ascii="微软雅黑" w:eastAsia="微软雅黑" w:hAnsi="微软雅黑"/>
        </w:rPr>
        <w:t>X协议为二层协议</w:t>
      </w:r>
      <w:r>
        <w:rPr>
          <w:rFonts w:ascii="微软雅黑" w:eastAsia="微软雅黑" w:hAnsi="微软雅黑" w:hint="eastAsia"/>
        </w:rPr>
        <w:t>，</w:t>
      </w:r>
      <w:r>
        <w:rPr>
          <w:rFonts w:ascii="微软雅黑" w:eastAsia="微软雅黑" w:hAnsi="微软雅黑"/>
        </w:rPr>
        <w:t>不需要达到三层，对接入设备的整体性能要求不高</w:t>
      </w:r>
      <w:r>
        <w:rPr>
          <w:rFonts w:ascii="微软雅黑" w:eastAsia="微软雅黑" w:hAnsi="微软雅黑" w:hint="eastAsia"/>
        </w:rPr>
        <w:t>，</w:t>
      </w:r>
      <w:r>
        <w:rPr>
          <w:rFonts w:ascii="微软雅黑" w:eastAsia="微软雅黑" w:hAnsi="微软雅黑"/>
        </w:rPr>
        <w:t>可以有效降级建</w:t>
      </w:r>
      <w:r>
        <w:rPr>
          <w:rFonts w:ascii="微软雅黑" w:eastAsia="微软雅黑" w:hAnsi="微软雅黑" w:hint="eastAsia"/>
        </w:rPr>
        <w:t>网</w:t>
      </w:r>
      <w:r>
        <w:rPr>
          <w:rFonts w:ascii="微软雅黑" w:eastAsia="微软雅黑" w:hAnsi="微软雅黑"/>
        </w:rPr>
        <w:t>成本；认证报文和数据报文通过逻辑接口分离，提高安全性。</w:t>
      </w:r>
    </w:p>
    <w:p w14:paraId="361AEC82" w14:textId="77777777" w:rsidR="0076630D" w:rsidRDefault="00D7272D">
      <w:pPr>
        <w:ind w:firstLine="420"/>
        <w:rPr>
          <w:rFonts w:ascii="微软雅黑" w:eastAsia="微软雅黑" w:hAnsi="微软雅黑"/>
        </w:rPr>
      </w:pPr>
      <w:r>
        <w:rPr>
          <w:rFonts w:ascii="微软雅黑" w:eastAsia="微软雅黑" w:hAnsi="微软雅黑"/>
        </w:rPr>
        <w:t>802.1X系统为典型的客户端</w:t>
      </w:r>
      <w:r>
        <w:rPr>
          <w:rFonts w:ascii="微软雅黑" w:eastAsia="微软雅黑" w:hAnsi="微软雅黑" w:hint="eastAsia"/>
        </w:rPr>
        <w:t>/服务器</w:t>
      </w:r>
      <w:r>
        <w:rPr>
          <w:rFonts w:ascii="微软雅黑" w:eastAsia="微软雅黑" w:hAnsi="微软雅黑"/>
        </w:rPr>
        <w:t>结构，包括三个实体：客户端、接入设备和认证服务器。</w:t>
      </w:r>
    </w:p>
    <w:p w14:paraId="41EFF558" w14:textId="77777777" w:rsidR="0076630D" w:rsidRDefault="00D7272D" w:rsidP="00B10728">
      <w:pPr>
        <w:pStyle w:val="af2"/>
        <w:numPr>
          <w:ilvl w:val="0"/>
          <w:numId w:val="395"/>
        </w:numPr>
        <w:ind w:firstLineChars="0"/>
        <w:rPr>
          <w:rFonts w:ascii="微软雅黑" w:eastAsia="微软雅黑" w:hAnsi="微软雅黑"/>
        </w:rPr>
      </w:pPr>
      <w:r>
        <w:rPr>
          <w:rFonts w:ascii="微软雅黑" w:eastAsia="微软雅黑" w:hAnsi="微软雅黑" w:hint="eastAsia"/>
        </w:rPr>
        <w:t>客户端</w:t>
      </w:r>
      <w:r>
        <w:rPr>
          <w:rFonts w:ascii="微软雅黑" w:eastAsia="微软雅黑" w:hAnsi="微软雅黑"/>
        </w:rPr>
        <w:t>：一般为一个用户终端设备，用户可以通过启动客户端软件发起</w:t>
      </w:r>
      <w:r>
        <w:rPr>
          <w:rFonts w:ascii="微软雅黑" w:eastAsia="微软雅黑" w:hAnsi="微软雅黑" w:hint="eastAsia"/>
        </w:rPr>
        <w:t>802.1</w:t>
      </w:r>
      <w:r>
        <w:rPr>
          <w:rFonts w:ascii="微软雅黑" w:eastAsia="微软雅黑" w:hAnsi="微软雅黑"/>
        </w:rPr>
        <w:t>X认证。客户端必须支持局域网上的可扩展认证协议EAPoL。</w:t>
      </w:r>
    </w:p>
    <w:p w14:paraId="2DA3FAB3" w14:textId="77777777" w:rsidR="0076630D" w:rsidRDefault="00D7272D" w:rsidP="00B10728">
      <w:pPr>
        <w:pStyle w:val="af2"/>
        <w:numPr>
          <w:ilvl w:val="0"/>
          <w:numId w:val="395"/>
        </w:numPr>
        <w:ind w:firstLineChars="0"/>
        <w:rPr>
          <w:rFonts w:ascii="微软雅黑" w:eastAsia="微软雅黑" w:hAnsi="微软雅黑"/>
        </w:rPr>
      </w:pPr>
      <w:r>
        <w:rPr>
          <w:rFonts w:ascii="微软雅黑" w:eastAsia="微软雅黑" w:hAnsi="微软雅黑" w:hint="eastAsia"/>
        </w:rPr>
        <w:t>接入设备</w:t>
      </w:r>
      <w:r>
        <w:rPr>
          <w:rFonts w:ascii="微软雅黑" w:eastAsia="微软雅黑" w:hAnsi="微软雅黑"/>
        </w:rPr>
        <w:t>：通常为支持</w:t>
      </w:r>
      <w:r>
        <w:rPr>
          <w:rFonts w:ascii="微软雅黑" w:eastAsia="微软雅黑" w:hAnsi="微软雅黑" w:hint="eastAsia"/>
        </w:rPr>
        <w:t>802.1</w:t>
      </w:r>
      <w:r>
        <w:rPr>
          <w:rFonts w:ascii="微软雅黑" w:eastAsia="微软雅黑" w:hAnsi="微软雅黑"/>
        </w:rPr>
        <w:t>X协议的网络设备，它为客户端提供接入局域网的端口，该端口可以是物理端口，也可以是逻辑端口。</w:t>
      </w:r>
    </w:p>
    <w:p w14:paraId="06D574AE" w14:textId="77777777" w:rsidR="0076630D" w:rsidRDefault="00D7272D" w:rsidP="00B10728">
      <w:pPr>
        <w:pStyle w:val="af2"/>
        <w:numPr>
          <w:ilvl w:val="0"/>
          <w:numId w:val="395"/>
        </w:numPr>
        <w:ind w:firstLineChars="0"/>
        <w:rPr>
          <w:rFonts w:ascii="微软雅黑" w:eastAsia="微软雅黑" w:hAnsi="微软雅黑"/>
        </w:rPr>
      </w:pPr>
      <w:r>
        <w:rPr>
          <w:rFonts w:ascii="微软雅黑" w:eastAsia="微软雅黑" w:hAnsi="微软雅黑" w:hint="eastAsia"/>
        </w:rPr>
        <w:t>认证服务器</w:t>
      </w:r>
      <w:r>
        <w:rPr>
          <w:rFonts w:ascii="微软雅黑" w:eastAsia="微软雅黑" w:hAnsi="微软雅黑"/>
        </w:rPr>
        <w:t>：用于实现对用户进行认证、授权和计费，通常为RADIUS服务器。</w:t>
      </w:r>
    </w:p>
    <w:p w14:paraId="45E9EDE9" w14:textId="77777777" w:rsidR="0076630D" w:rsidRDefault="00D7272D">
      <w:pPr>
        <w:ind w:firstLine="420"/>
        <w:rPr>
          <w:rFonts w:ascii="微软雅黑" w:eastAsia="微软雅黑" w:hAnsi="微软雅黑"/>
        </w:rPr>
      </w:pPr>
      <w:r>
        <w:rPr>
          <w:rFonts w:ascii="微软雅黑" w:eastAsia="微软雅黑" w:hAnsi="微软雅黑" w:hint="eastAsia"/>
        </w:rPr>
        <w:t>802.1</w:t>
      </w:r>
      <w:r>
        <w:rPr>
          <w:rFonts w:ascii="微软雅黑" w:eastAsia="微软雅黑" w:hAnsi="微软雅黑"/>
        </w:rPr>
        <w:t>X认证协议：</w:t>
      </w:r>
      <w:r>
        <w:rPr>
          <w:rFonts w:ascii="微软雅黑" w:eastAsia="微软雅黑" w:hAnsi="微软雅黑" w:hint="eastAsia"/>
        </w:rPr>
        <w:t>802.1</w:t>
      </w:r>
      <w:r>
        <w:rPr>
          <w:rFonts w:ascii="微软雅黑" w:eastAsia="微软雅黑" w:hAnsi="微软雅黑"/>
        </w:rPr>
        <w:t>X认证系统使用可扩展认证协议EAP来实现客户端、设备端和认证服务器之间的信息交互。EAP</w:t>
      </w:r>
      <w:r>
        <w:rPr>
          <w:rFonts w:ascii="微软雅黑" w:eastAsia="微软雅黑" w:hAnsi="微软雅黑" w:hint="eastAsia"/>
        </w:rPr>
        <w:t>协议</w:t>
      </w:r>
      <w:r>
        <w:rPr>
          <w:rFonts w:ascii="微软雅黑" w:eastAsia="微软雅黑" w:hAnsi="微软雅黑"/>
        </w:rPr>
        <w:t>可以运行在各种底层，包括数据链路层和上层协议（</w:t>
      </w:r>
      <w:r>
        <w:rPr>
          <w:rFonts w:ascii="微软雅黑" w:eastAsia="微软雅黑" w:hAnsi="微软雅黑" w:hint="eastAsia"/>
        </w:rPr>
        <w:t>如</w:t>
      </w:r>
      <w:r>
        <w:rPr>
          <w:rFonts w:ascii="微软雅黑" w:eastAsia="微软雅黑" w:hAnsi="微软雅黑"/>
        </w:rPr>
        <w:t>UDP、TCP等）</w:t>
      </w:r>
      <w:r>
        <w:rPr>
          <w:rFonts w:ascii="微软雅黑" w:eastAsia="微软雅黑" w:hAnsi="微软雅黑" w:hint="eastAsia"/>
        </w:rPr>
        <w:t>，</w:t>
      </w:r>
      <w:r>
        <w:rPr>
          <w:rFonts w:ascii="微软雅黑" w:eastAsia="微软雅黑" w:hAnsi="微软雅黑"/>
        </w:rPr>
        <w:t>而不需要IP地址。因此使用</w:t>
      </w:r>
      <w:r>
        <w:rPr>
          <w:rFonts w:ascii="微软雅黑" w:eastAsia="微软雅黑" w:hAnsi="微软雅黑" w:hint="eastAsia"/>
        </w:rPr>
        <w:t>EAP</w:t>
      </w:r>
      <w:r>
        <w:rPr>
          <w:rFonts w:ascii="微软雅黑" w:eastAsia="微软雅黑" w:hAnsi="微软雅黑"/>
        </w:rPr>
        <w:t>协议的</w:t>
      </w:r>
      <w:r>
        <w:rPr>
          <w:rFonts w:ascii="微软雅黑" w:eastAsia="微软雅黑" w:hAnsi="微软雅黑" w:hint="eastAsia"/>
        </w:rPr>
        <w:t>802.1</w:t>
      </w:r>
      <w:r>
        <w:rPr>
          <w:rFonts w:ascii="微软雅黑" w:eastAsia="微软雅黑" w:hAnsi="微软雅黑"/>
        </w:rPr>
        <w:t>X认证具有良好的灵活性。</w:t>
      </w:r>
    </w:p>
    <w:p w14:paraId="3A58CE0D" w14:textId="77777777" w:rsidR="0076630D" w:rsidRDefault="00D7272D" w:rsidP="00B10728">
      <w:pPr>
        <w:pStyle w:val="af2"/>
        <w:numPr>
          <w:ilvl w:val="0"/>
          <w:numId w:val="396"/>
        </w:numPr>
        <w:ind w:firstLineChars="0"/>
        <w:rPr>
          <w:rFonts w:ascii="微软雅黑" w:eastAsia="微软雅黑" w:hAnsi="微软雅黑"/>
        </w:rPr>
      </w:pPr>
      <w:r>
        <w:rPr>
          <w:rFonts w:ascii="微软雅黑" w:eastAsia="微软雅黑" w:hAnsi="微软雅黑" w:hint="eastAsia"/>
        </w:rPr>
        <w:t>在客户端</w:t>
      </w:r>
      <w:r>
        <w:rPr>
          <w:rFonts w:ascii="微软雅黑" w:eastAsia="微软雅黑" w:hAnsi="微软雅黑"/>
        </w:rPr>
        <w:t>与设备端之间，EAP协议报文使用EAPoL封装格式，直接承载于LAN环</w:t>
      </w:r>
      <w:r>
        <w:rPr>
          <w:rFonts w:ascii="微软雅黑" w:eastAsia="微软雅黑" w:hAnsi="微软雅黑"/>
        </w:rPr>
        <w:lastRenderedPageBreak/>
        <w:t>境中。</w:t>
      </w:r>
    </w:p>
    <w:p w14:paraId="7BE58A5B" w14:textId="77777777" w:rsidR="0076630D" w:rsidRDefault="00D7272D" w:rsidP="00B10728">
      <w:pPr>
        <w:pStyle w:val="af2"/>
        <w:numPr>
          <w:ilvl w:val="0"/>
          <w:numId w:val="396"/>
        </w:numPr>
        <w:ind w:firstLineChars="0"/>
        <w:rPr>
          <w:rFonts w:ascii="微软雅黑" w:eastAsia="微软雅黑" w:hAnsi="微软雅黑"/>
        </w:rPr>
      </w:pPr>
      <w:r>
        <w:rPr>
          <w:rFonts w:ascii="微软雅黑" w:eastAsia="微软雅黑" w:hAnsi="微软雅黑" w:hint="eastAsia"/>
        </w:rPr>
        <w:t>在</w:t>
      </w:r>
      <w:r>
        <w:rPr>
          <w:rFonts w:ascii="微软雅黑" w:eastAsia="微软雅黑" w:hAnsi="微软雅黑"/>
        </w:rPr>
        <w:t>设备端与认证服务器之间，用户可以根据客户端支持情况和</w:t>
      </w:r>
      <w:r>
        <w:rPr>
          <w:rFonts w:ascii="微软雅黑" w:eastAsia="微软雅黑" w:hAnsi="微软雅黑" w:hint="eastAsia"/>
        </w:rPr>
        <w:t>网络安全</w:t>
      </w:r>
      <w:r>
        <w:rPr>
          <w:rFonts w:ascii="微软雅黑" w:eastAsia="微软雅黑" w:hAnsi="微软雅黑"/>
        </w:rPr>
        <w:t>要求来绝地</w:t>
      </w:r>
      <w:r>
        <w:rPr>
          <w:rFonts w:ascii="微软雅黑" w:eastAsia="微软雅黑" w:hAnsi="微软雅黑" w:hint="eastAsia"/>
        </w:rPr>
        <w:t>采用</w:t>
      </w:r>
      <w:r>
        <w:rPr>
          <w:rFonts w:ascii="微软雅黑" w:eastAsia="微软雅黑" w:hAnsi="微软雅黑"/>
        </w:rPr>
        <w:t>的认证方式。</w:t>
      </w:r>
    </w:p>
    <w:p w14:paraId="2FF9C9C2" w14:textId="77777777" w:rsidR="0076630D" w:rsidRDefault="00D7272D" w:rsidP="00B10728">
      <w:pPr>
        <w:pStyle w:val="af2"/>
        <w:numPr>
          <w:ilvl w:val="0"/>
          <w:numId w:val="392"/>
        </w:numPr>
        <w:ind w:firstLineChars="0"/>
        <w:rPr>
          <w:rFonts w:ascii="微软雅黑" w:eastAsia="微软雅黑" w:hAnsi="微软雅黑"/>
        </w:rPr>
      </w:pPr>
      <w:r>
        <w:rPr>
          <w:rFonts w:ascii="微软雅黑" w:eastAsia="微软雅黑" w:hAnsi="微软雅黑" w:hint="eastAsia"/>
        </w:rPr>
        <w:t>EAP</w:t>
      </w:r>
      <w:r>
        <w:rPr>
          <w:rFonts w:ascii="微软雅黑" w:eastAsia="微软雅黑" w:hAnsi="微软雅黑"/>
        </w:rPr>
        <w:t>终结方式中，EAP报文在设备端终结并重新封装到RADIUS报文中，利用标准RADIUS协议完成认证、</w:t>
      </w:r>
      <w:r>
        <w:rPr>
          <w:rFonts w:ascii="微软雅黑" w:eastAsia="微软雅黑" w:hAnsi="微软雅黑" w:hint="eastAsia"/>
        </w:rPr>
        <w:t>授权和</w:t>
      </w:r>
      <w:r>
        <w:rPr>
          <w:rFonts w:ascii="微软雅黑" w:eastAsia="微软雅黑" w:hAnsi="微软雅黑"/>
        </w:rPr>
        <w:t>计费。</w:t>
      </w:r>
    </w:p>
    <w:p w14:paraId="1CBDE554" w14:textId="77777777" w:rsidR="0076630D" w:rsidRDefault="00D7272D" w:rsidP="00B10728">
      <w:pPr>
        <w:pStyle w:val="af2"/>
        <w:numPr>
          <w:ilvl w:val="0"/>
          <w:numId w:val="392"/>
        </w:numPr>
        <w:ind w:firstLineChars="0"/>
        <w:rPr>
          <w:rFonts w:ascii="微软雅黑" w:eastAsia="微软雅黑" w:hAnsi="微软雅黑"/>
        </w:rPr>
      </w:pPr>
      <w:r>
        <w:rPr>
          <w:rFonts w:ascii="微软雅黑" w:eastAsia="微软雅黑" w:hAnsi="微软雅黑"/>
        </w:rPr>
        <w:t>EAP中继方式中，EAP报文被直接封装到RADIUS报文</w:t>
      </w:r>
      <w:r>
        <w:rPr>
          <w:rFonts w:ascii="微软雅黑" w:eastAsia="微软雅黑" w:hAnsi="微软雅黑" w:hint="eastAsia"/>
        </w:rPr>
        <w:t>（EAPoR）</w:t>
      </w:r>
      <w:r>
        <w:rPr>
          <w:rFonts w:ascii="微软雅黑" w:eastAsia="微软雅黑" w:hAnsi="微软雅黑"/>
        </w:rPr>
        <w:t>中，</w:t>
      </w:r>
      <w:r>
        <w:rPr>
          <w:rFonts w:ascii="微软雅黑" w:eastAsia="微软雅黑" w:hAnsi="微软雅黑" w:hint="eastAsia"/>
        </w:rPr>
        <w:t>以便</w:t>
      </w:r>
      <w:r>
        <w:rPr>
          <w:rFonts w:ascii="微软雅黑" w:eastAsia="微软雅黑" w:hAnsi="微软雅黑"/>
        </w:rPr>
        <w:t>穿越复杂的网络到达认证服务器。</w:t>
      </w:r>
    </w:p>
    <w:p w14:paraId="3C1396CA" w14:textId="77777777" w:rsidR="0076630D" w:rsidRDefault="00D7272D">
      <w:pPr>
        <w:ind w:firstLine="420"/>
        <w:rPr>
          <w:rFonts w:ascii="微软雅黑" w:eastAsia="微软雅黑" w:hAnsi="微软雅黑"/>
        </w:rPr>
      </w:pPr>
      <w:r>
        <w:rPr>
          <w:rFonts w:ascii="微软雅黑" w:eastAsia="微软雅黑" w:hAnsi="微软雅黑" w:hint="eastAsia"/>
        </w:rPr>
        <w:t>认证方式</w:t>
      </w:r>
      <w:r>
        <w:rPr>
          <w:rFonts w:ascii="微软雅黑" w:eastAsia="微软雅黑" w:hAnsi="微软雅黑"/>
        </w:rPr>
        <w:t>的选择：</w:t>
      </w:r>
    </w:p>
    <w:p w14:paraId="568CA3F7" w14:textId="77777777" w:rsidR="0076630D" w:rsidRDefault="00D7272D" w:rsidP="00B10728">
      <w:pPr>
        <w:pStyle w:val="af2"/>
        <w:numPr>
          <w:ilvl w:val="0"/>
          <w:numId w:val="397"/>
        </w:numPr>
        <w:ind w:firstLineChars="0"/>
        <w:rPr>
          <w:rFonts w:ascii="微软雅黑" w:eastAsia="微软雅黑" w:hAnsi="微软雅黑"/>
        </w:rPr>
      </w:pPr>
      <w:r>
        <w:rPr>
          <w:rFonts w:ascii="微软雅黑" w:eastAsia="微软雅黑" w:hAnsi="微软雅黑" w:hint="eastAsia"/>
        </w:rPr>
        <w:t>EAP中继方式的优点是设备端处理更简单，支持更多的认证方法，缺点则是认证服务器必须支持EAP，且处理能力要足够强。对于常用的EAP-TLS、EAP-TTLS、EAP-PEAP三种认证方式，EAP-TLS需要在客户端和服务器上加载证书，安全性最高，EAP-TTLS、EAP-PEAP需要在服务器上加载证书，但不需要在客户端加载证书，部署相对灵活，安全性较EAP-TLS低。</w:t>
      </w:r>
    </w:p>
    <w:p w14:paraId="6C7B19BD" w14:textId="77777777" w:rsidR="0076630D" w:rsidRDefault="00D7272D" w:rsidP="00B10728">
      <w:pPr>
        <w:pStyle w:val="af2"/>
        <w:numPr>
          <w:ilvl w:val="0"/>
          <w:numId w:val="397"/>
        </w:numPr>
        <w:ind w:firstLineChars="0"/>
        <w:rPr>
          <w:rFonts w:ascii="微软雅黑" w:eastAsia="微软雅黑" w:hAnsi="微软雅黑"/>
        </w:rPr>
      </w:pPr>
      <w:r>
        <w:rPr>
          <w:rFonts w:ascii="微软雅黑" w:eastAsia="微软雅黑" w:hAnsi="微软雅黑" w:hint="eastAsia"/>
        </w:rPr>
        <w:t>EAP终结方式的优点是现有的RADIUS服务器基本均支持PAP和CHAP认证，无需升级服务器，但设备端的工作比较繁重，因为在这种认证方式中，设备端不仅要从来自客户端的EAP报文中提取客户端认证信息，还要通过标准的RADIUS协议对这些信息进行封装，且不能支持除MD5-Challenge之外的其它EAP认证方法。PAP与CHAP的主要区别是CHAP密码通过密文方式传输，而PAP密码通过明文的方式传输。因此PAP方式认证的安全性较低，实际应用通常采用CHAP方式认证。</w:t>
      </w:r>
    </w:p>
    <w:p w14:paraId="49974DCA" w14:textId="77777777" w:rsidR="0076630D" w:rsidRDefault="00D7272D">
      <w:pPr>
        <w:ind w:firstLine="420"/>
        <w:rPr>
          <w:rFonts w:ascii="微软雅黑" w:eastAsia="微软雅黑" w:hAnsi="微软雅黑"/>
        </w:rPr>
      </w:pPr>
      <w:r>
        <w:rPr>
          <w:rFonts w:ascii="微软雅黑" w:eastAsia="微软雅黑" w:hAnsi="微软雅黑" w:hint="eastAsia"/>
        </w:rPr>
        <w:t>802.1</w:t>
      </w:r>
      <w:r>
        <w:rPr>
          <w:rFonts w:ascii="微软雅黑" w:eastAsia="微软雅黑" w:hAnsi="微软雅黑"/>
        </w:rPr>
        <w:t>X</w:t>
      </w:r>
      <w:r>
        <w:rPr>
          <w:rFonts w:ascii="微软雅黑" w:eastAsia="微软雅黑" w:hAnsi="微软雅黑" w:hint="eastAsia"/>
        </w:rPr>
        <w:t>授权</w:t>
      </w:r>
      <w:r>
        <w:rPr>
          <w:rFonts w:ascii="微软雅黑" w:eastAsia="微软雅黑" w:hAnsi="微软雅黑"/>
        </w:rPr>
        <w:t>：认证用于确认尝试接入网络的用户身份是否合法，而授权则用于指定身份合法的用户所能拥有的网络</w:t>
      </w:r>
      <w:r>
        <w:rPr>
          <w:rFonts w:ascii="微软雅黑" w:eastAsia="微软雅黑" w:hAnsi="微软雅黑" w:hint="eastAsia"/>
        </w:rPr>
        <w:t>访问</w:t>
      </w:r>
      <w:r>
        <w:rPr>
          <w:rFonts w:ascii="微软雅黑" w:eastAsia="微软雅黑" w:hAnsi="微软雅黑"/>
        </w:rPr>
        <w:t>权限，即用户能够访问哪些资源。授权最基础也是最常使</w:t>
      </w:r>
      <w:r>
        <w:rPr>
          <w:rFonts w:ascii="微软雅黑" w:eastAsia="微软雅黑" w:hAnsi="微软雅黑"/>
        </w:rPr>
        <w:lastRenderedPageBreak/>
        <w:t>用的授权参数是VLAN、ACL和UCL组。</w:t>
      </w:r>
    </w:p>
    <w:p w14:paraId="4C900809" w14:textId="77777777" w:rsidR="0076630D" w:rsidRDefault="00D7272D" w:rsidP="00B10728">
      <w:pPr>
        <w:pStyle w:val="af2"/>
        <w:numPr>
          <w:ilvl w:val="0"/>
          <w:numId w:val="398"/>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w:t>
      </w:r>
      <w:r>
        <w:rPr>
          <w:rFonts w:ascii="微软雅黑" w:eastAsia="微软雅黑" w:hAnsi="微软雅黑" w:hint="eastAsia"/>
        </w:rPr>
        <w:t>为了将受限</w:t>
      </w:r>
      <w:r>
        <w:rPr>
          <w:rFonts w:ascii="微软雅黑" w:eastAsia="微软雅黑" w:hAnsi="微软雅黑"/>
        </w:rPr>
        <w:t>的网络资源与未认证用户隔离，通常将受限的网络资源和未认证的用户划分到不同的VLAN。用户认证成功</w:t>
      </w:r>
      <w:r>
        <w:rPr>
          <w:rFonts w:ascii="微软雅黑" w:eastAsia="微软雅黑" w:hAnsi="微软雅黑" w:hint="eastAsia"/>
        </w:rPr>
        <w:t>后</w:t>
      </w:r>
      <w:r>
        <w:rPr>
          <w:rFonts w:ascii="微软雅黑" w:eastAsia="微软雅黑" w:hAnsi="微软雅黑"/>
        </w:rPr>
        <w:t>，认证服务器将指定VLAN授权给用户。此时</w:t>
      </w:r>
      <w:r>
        <w:rPr>
          <w:rFonts w:ascii="微软雅黑" w:eastAsia="微软雅黑" w:hAnsi="微软雅黑" w:hint="eastAsia"/>
        </w:rPr>
        <w:t>，</w:t>
      </w:r>
      <w:r>
        <w:rPr>
          <w:rFonts w:ascii="微软雅黑" w:eastAsia="微软雅黑" w:hAnsi="微软雅黑"/>
        </w:rPr>
        <w:t>设备会将用户所属的VLAN修改为授权的VLAN，</w:t>
      </w:r>
      <w:r>
        <w:rPr>
          <w:rFonts w:ascii="微软雅黑" w:eastAsia="微软雅黑" w:hAnsi="微软雅黑" w:hint="eastAsia"/>
        </w:rPr>
        <w:t>授权</w:t>
      </w:r>
      <w:r>
        <w:rPr>
          <w:rFonts w:ascii="微软雅黑" w:eastAsia="微软雅黑" w:hAnsi="微软雅黑"/>
        </w:rPr>
        <w:t>的VLAN并不改变接口的配置。但是</w:t>
      </w:r>
      <w:r>
        <w:rPr>
          <w:rFonts w:ascii="微软雅黑" w:eastAsia="微软雅黑" w:hAnsi="微软雅黑" w:hint="eastAsia"/>
        </w:rPr>
        <w:t>，</w:t>
      </w:r>
      <w:r>
        <w:rPr>
          <w:rFonts w:ascii="微软雅黑" w:eastAsia="微软雅黑" w:hAnsi="微软雅黑"/>
        </w:rPr>
        <w:t>授权的VLAN优先级高于用户配置的VLAN，即用户认证成功后生效的VLAN是授权的VLAN，用户配置的VLAN在用户</w:t>
      </w:r>
      <w:r>
        <w:rPr>
          <w:rFonts w:ascii="微软雅黑" w:eastAsia="微软雅黑" w:hAnsi="微软雅黑" w:hint="eastAsia"/>
        </w:rPr>
        <w:t>下线</w:t>
      </w:r>
      <w:r>
        <w:rPr>
          <w:rFonts w:ascii="微软雅黑" w:eastAsia="微软雅黑" w:hAnsi="微软雅黑"/>
        </w:rPr>
        <w:t>后生效。</w:t>
      </w:r>
    </w:p>
    <w:p w14:paraId="4C913050" w14:textId="77777777" w:rsidR="0076630D" w:rsidRDefault="00D7272D" w:rsidP="00B10728">
      <w:pPr>
        <w:pStyle w:val="af2"/>
        <w:numPr>
          <w:ilvl w:val="0"/>
          <w:numId w:val="398"/>
        </w:numPr>
        <w:ind w:firstLineChars="0"/>
        <w:rPr>
          <w:rFonts w:ascii="微软雅黑" w:eastAsia="微软雅黑" w:hAnsi="微软雅黑"/>
        </w:rPr>
      </w:pPr>
      <w:r>
        <w:rPr>
          <w:rFonts w:ascii="微软雅黑" w:eastAsia="微软雅黑" w:hAnsi="微软雅黑" w:hint="eastAsia"/>
        </w:rPr>
        <w:t>ACL</w:t>
      </w:r>
      <w:r>
        <w:rPr>
          <w:rFonts w:ascii="微软雅黑" w:eastAsia="微软雅黑" w:hAnsi="微软雅黑"/>
        </w:rPr>
        <w:t>：用户认证成功后，认证服务器将指定ACL授权给用户，则设备会根据该ACL对用户报文进行控制。如果用户</w:t>
      </w:r>
      <w:r>
        <w:rPr>
          <w:rFonts w:ascii="微软雅黑" w:eastAsia="微软雅黑" w:hAnsi="微软雅黑" w:hint="eastAsia"/>
        </w:rPr>
        <w:t>报文</w:t>
      </w:r>
      <w:r>
        <w:rPr>
          <w:rFonts w:ascii="微软雅黑" w:eastAsia="微软雅黑" w:hAnsi="微软雅黑"/>
        </w:rPr>
        <w:t>匹配到该ACL中动作为permit的规则，则允许其通过；若为deny</w:t>
      </w:r>
      <w:r>
        <w:rPr>
          <w:rFonts w:ascii="微软雅黑" w:eastAsia="微软雅黑" w:hAnsi="微软雅黑" w:hint="eastAsia"/>
        </w:rPr>
        <w:t>，</w:t>
      </w:r>
      <w:r>
        <w:rPr>
          <w:rFonts w:ascii="微软雅黑" w:eastAsia="微软雅黑" w:hAnsi="微软雅黑"/>
        </w:rPr>
        <w:t>则将其丢弃。</w:t>
      </w:r>
    </w:p>
    <w:p w14:paraId="78F74E3E" w14:textId="77777777" w:rsidR="0076630D" w:rsidRDefault="00D7272D" w:rsidP="00B10728">
      <w:pPr>
        <w:pStyle w:val="af2"/>
        <w:numPr>
          <w:ilvl w:val="0"/>
          <w:numId w:val="398"/>
        </w:numPr>
        <w:ind w:firstLineChars="0"/>
        <w:rPr>
          <w:rFonts w:ascii="微软雅黑" w:eastAsia="微软雅黑" w:hAnsi="微软雅黑"/>
        </w:rPr>
      </w:pPr>
      <w:r>
        <w:rPr>
          <w:rFonts w:ascii="微软雅黑" w:eastAsia="微软雅黑" w:hAnsi="微软雅黑" w:hint="eastAsia"/>
        </w:rPr>
        <w:t>UCL</w:t>
      </w:r>
      <w:r>
        <w:rPr>
          <w:rFonts w:ascii="微软雅黑" w:eastAsia="微软雅黑" w:hAnsi="微软雅黑"/>
        </w:rPr>
        <w:t>组：用户控制列表UCL组是网络成员的集合。UCL</w:t>
      </w:r>
      <w:r>
        <w:rPr>
          <w:rFonts w:ascii="微软雅黑" w:eastAsia="微软雅黑" w:hAnsi="微软雅黑" w:hint="eastAsia"/>
        </w:rPr>
        <w:t>组</w:t>
      </w:r>
      <w:r>
        <w:rPr>
          <w:rFonts w:ascii="微软雅黑" w:eastAsia="微软雅黑" w:hAnsi="微软雅黑"/>
        </w:rPr>
        <w:t>里面的成员，可以是PC、手机等网络</w:t>
      </w:r>
      <w:r>
        <w:rPr>
          <w:rFonts w:ascii="微软雅黑" w:eastAsia="微软雅黑" w:hAnsi="微软雅黑" w:hint="eastAsia"/>
        </w:rPr>
        <w:t>终端</w:t>
      </w:r>
      <w:r>
        <w:rPr>
          <w:rFonts w:ascii="微软雅黑" w:eastAsia="微软雅黑" w:hAnsi="微软雅黑"/>
        </w:rPr>
        <w:t>设备，借助UCL组，管理员可以将具有相同网络访问策略的一类用户划分为同一个组，然后为</w:t>
      </w:r>
      <w:r>
        <w:rPr>
          <w:rFonts w:ascii="微软雅黑" w:eastAsia="微软雅黑" w:hAnsi="微软雅黑" w:hint="eastAsia"/>
        </w:rPr>
        <w:t>其</w:t>
      </w:r>
      <w:r>
        <w:rPr>
          <w:rFonts w:ascii="微软雅黑" w:eastAsia="微软雅黑" w:hAnsi="微软雅黑"/>
        </w:rPr>
        <w:t>部署一组网络访问策略，满足该类别所有用户的网络访问需求。</w:t>
      </w:r>
    </w:p>
    <w:p w14:paraId="428190EB"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Free-rule：</w:t>
      </w:r>
      <w:r>
        <w:rPr>
          <w:rFonts w:ascii="微软雅黑" w:eastAsia="微软雅黑" w:hAnsi="微软雅黑" w:hint="eastAsia"/>
        </w:rPr>
        <w:t>用户认证成功之前，为满足用户基本的网络访问需求，需要用户认证成功前就能获取部分网络访问权限。可在free-rule模板中配置free-rule规则，满足用户的认证成功前的网络访问需求。用户的free-rule可以通过普通的free-rule定义，也可以通过ACL定义。普通的free-rule由IP地址、MAC地址、接口、VLAN等参数确定；通过ACL定义的free-rule由ACL规则确定。两种方式定义的free-rule都能够指定用户无需认证就可以访问的目的IP地址。除此之外，ACL定义的free-rule还能够指定用户认证成功前就可以访问的目的域名。</w:t>
      </w:r>
    </w:p>
    <w:p w14:paraId="7FA14C87" w14:textId="77777777" w:rsidR="0076630D" w:rsidRDefault="00D7272D">
      <w:pPr>
        <w:rPr>
          <w:rFonts w:ascii="微软雅黑" w:eastAsia="微软雅黑" w:hAnsi="微软雅黑"/>
          <w:b/>
        </w:rPr>
      </w:pPr>
      <w:r>
        <w:rPr>
          <w:rFonts w:ascii="微软雅黑" w:eastAsia="微软雅黑" w:hAnsi="微软雅黑"/>
        </w:rPr>
        <w:t xml:space="preserve">    </w:t>
      </w:r>
      <w:r>
        <w:rPr>
          <w:rFonts w:ascii="微软雅黑" w:eastAsia="微软雅黑" w:hAnsi="微软雅黑"/>
          <w:b/>
        </w:rPr>
        <w:t>MAC认证</w:t>
      </w:r>
    </w:p>
    <w:p w14:paraId="6A01C9FB" w14:textId="77777777" w:rsidR="0076630D" w:rsidRDefault="00D7272D">
      <w:pPr>
        <w:ind w:firstLine="420"/>
        <w:rPr>
          <w:rFonts w:ascii="微软雅黑" w:eastAsia="微软雅黑" w:hAnsi="微软雅黑"/>
        </w:rPr>
      </w:pPr>
      <w:r>
        <w:rPr>
          <w:rFonts w:ascii="微软雅黑" w:eastAsia="微软雅黑" w:hAnsi="微软雅黑"/>
        </w:rPr>
        <w:lastRenderedPageBreak/>
        <w:t>MAC</w:t>
      </w:r>
      <w:r>
        <w:rPr>
          <w:rFonts w:ascii="微软雅黑" w:eastAsia="微软雅黑" w:hAnsi="微软雅黑" w:hint="eastAsia"/>
        </w:rPr>
        <w:t>认证</w:t>
      </w:r>
      <w:r>
        <w:rPr>
          <w:rFonts w:ascii="微软雅黑" w:eastAsia="微软雅黑" w:hAnsi="微软雅黑"/>
        </w:rPr>
        <w:t>，全称MAC地址认证，是一种基于接口和终端MAC地址对</w:t>
      </w:r>
      <w:r>
        <w:rPr>
          <w:rFonts w:ascii="微软雅黑" w:eastAsia="微软雅黑" w:hAnsi="微软雅黑" w:hint="eastAsia"/>
        </w:rPr>
        <w:t>用户</w:t>
      </w:r>
      <w:r>
        <w:rPr>
          <w:rFonts w:ascii="微软雅黑" w:eastAsia="微软雅黑" w:hAnsi="微软雅黑"/>
        </w:rPr>
        <w:t>的访问权限进行控制的认证</w:t>
      </w:r>
      <w:r>
        <w:rPr>
          <w:rFonts w:ascii="微软雅黑" w:eastAsia="微软雅黑" w:hAnsi="微软雅黑" w:hint="eastAsia"/>
        </w:rPr>
        <w:t>方法</w:t>
      </w:r>
      <w:r>
        <w:rPr>
          <w:rFonts w:ascii="微软雅黑" w:eastAsia="微软雅黑" w:hAnsi="微软雅黑"/>
        </w:rPr>
        <w:t>。</w:t>
      </w:r>
    </w:p>
    <w:p w14:paraId="61AE9499" w14:textId="77777777" w:rsidR="0076630D" w:rsidRDefault="00D7272D">
      <w:pPr>
        <w:ind w:firstLine="420"/>
        <w:rPr>
          <w:rFonts w:ascii="微软雅黑" w:eastAsia="微软雅黑" w:hAnsi="微软雅黑"/>
        </w:rPr>
      </w:pPr>
      <w:r>
        <w:rPr>
          <w:rFonts w:ascii="微软雅黑" w:eastAsia="微软雅黑" w:hAnsi="微软雅黑" w:hint="eastAsia"/>
        </w:rPr>
        <w:t>MAC</w:t>
      </w:r>
      <w:r>
        <w:rPr>
          <w:rFonts w:ascii="微软雅黑" w:eastAsia="微软雅黑" w:hAnsi="微软雅黑"/>
        </w:rPr>
        <w:t>认证系统</w:t>
      </w:r>
      <w:r>
        <w:rPr>
          <w:rFonts w:ascii="微软雅黑" w:eastAsia="微软雅黑" w:hAnsi="微软雅黑" w:hint="eastAsia"/>
        </w:rPr>
        <w:t>为</w:t>
      </w:r>
      <w:r>
        <w:rPr>
          <w:rFonts w:ascii="微软雅黑" w:eastAsia="微软雅黑" w:hAnsi="微软雅黑"/>
        </w:rPr>
        <w:t>典型的客户端</w:t>
      </w:r>
      <w:r>
        <w:rPr>
          <w:rFonts w:ascii="微软雅黑" w:eastAsia="微软雅黑" w:hAnsi="微软雅黑" w:hint="eastAsia"/>
        </w:rPr>
        <w:t>/服务器</w:t>
      </w:r>
      <w:r>
        <w:rPr>
          <w:rFonts w:ascii="微软雅黑" w:eastAsia="微软雅黑" w:hAnsi="微软雅黑"/>
        </w:rPr>
        <w:t>结构，包括三个实体：终端、接入</w:t>
      </w:r>
      <w:r>
        <w:rPr>
          <w:rFonts w:ascii="微软雅黑" w:eastAsia="微软雅黑" w:hAnsi="微软雅黑" w:hint="eastAsia"/>
        </w:rPr>
        <w:t>设备</w:t>
      </w:r>
      <w:r>
        <w:rPr>
          <w:rFonts w:ascii="微软雅黑" w:eastAsia="微软雅黑" w:hAnsi="微软雅黑"/>
        </w:rPr>
        <w:t>和认证服务器。</w:t>
      </w:r>
    </w:p>
    <w:p w14:paraId="01879970" w14:textId="77777777" w:rsidR="0076630D" w:rsidRDefault="00D7272D" w:rsidP="00B10728">
      <w:pPr>
        <w:pStyle w:val="af2"/>
        <w:numPr>
          <w:ilvl w:val="0"/>
          <w:numId w:val="399"/>
        </w:numPr>
        <w:ind w:firstLineChars="0"/>
        <w:rPr>
          <w:rFonts w:ascii="微软雅黑" w:eastAsia="微软雅黑" w:hAnsi="微软雅黑"/>
        </w:rPr>
      </w:pPr>
      <w:r>
        <w:rPr>
          <w:rFonts w:ascii="微软雅黑" w:eastAsia="微软雅黑" w:hAnsi="微软雅黑" w:hint="eastAsia"/>
        </w:rPr>
        <w:t>终端</w:t>
      </w:r>
      <w:r>
        <w:rPr>
          <w:rFonts w:ascii="微软雅黑" w:eastAsia="微软雅黑" w:hAnsi="微软雅黑"/>
        </w:rPr>
        <w:t>：尝试接入网络的终端设备。</w:t>
      </w:r>
    </w:p>
    <w:p w14:paraId="4A1607B9" w14:textId="77777777" w:rsidR="0076630D" w:rsidRDefault="00D7272D" w:rsidP="00B10728">
      <w:pPr>
        <w:pStyle w:val="af2"/>
        <w:numPr>
          <w:ilvl w:val="0"/>
          <w:numId w:val="399"/>
        </w:numPr>
        <w:ind w:firstLineChars="0"/>
        <w:rPr>
          <w:rFonts w:ascii="微软雅黑" w:eastAsia="微软雅黑" w:hAnsi="微软雅黑"/>
        </w:rPr>
      </w:pPr>
      <w:r>
        <w:rPr>
          <w:rFonts w:ascii="微软雅黑" w:eastAsia="微软雅黑" w:hAnsi="微软雅黑" w:hint="eastAsia"/>
        </w:rPr>
        <w:t>接入设备</w:t>
      </w:r>
      <w:r>
        <w:rPr>
          <w:rFonts w:ascii="微软雅黑" w:eastAsia="微软雅黑" w:hAnsi="微软雅黑"/>
        </w:rPr>
        <w:t>：</w:t>
      </w:r>
      <w:r>
        <w:rPr>
          <w:rFonts w:ascii="微软雅黑" w:eastAsia="微软雅黑" w:hAnsi="微软雅黑" w:hint="eastAsia"/>
        </w:rPr>
        <w:t>是</w:t>
      </w:r>
      <w:r>
        <w:rPr>
          <w:rFonts w:ascii="微软雅黑" w:eastAsia="微软雅黑" w:hAnsi="微软雅黑"/>
        </w:rPr>
        <w:t>终端访问网络的网络控制点，是企业安全策略的实施者，负责按照客户网络</w:t>
      </w:r>
      <w:r>
        <w:rPr>
          <w:rFonts w:ascii="微软雅黑" w:eastAsia="微软雅黑" w:hAnsi="微软雅黑" w:hint="eastAsia"/>
        </w:rPr>
        <w:t>制定</w:t>
      </w:r>
      <w:r>
        <w:rPr>
          <w:rFonts w:ascii="微软雅黑" w:eastAsia="微软雅黑" w:hAnsi="微软雅黑"/>
        </w:rPr>
        <w:t>的安全策略</w:t>
      </w:r>
      <w:r>
        <w:rPr>
          <w:rFonts w:ascii="微软雅黑" w:eastAsia="微软雅黑" w:hAnsi="微软雅黑" w:hint="eastAsia"/>
        </w:rPr>
        <w:t>，</w:t>
      </w:r>
      <w:r>
        <w:rPr>
          <w:rFonts w:ascii="微软雅黑" w:eastAsia="微软雅黑" w:hAnsi="微软雅黑"/>
        </w:rPr>
        <w:t>实施相应的准入控制（</w:t>
      </w:r>
      <w:r>
        <w:rPr>
          <w:rFonts w:ascii="微软雅黑" w:eastAsia="微软雅黑" w:hAnsi="微软雅黑" w:hint="eastAsia"/>
        </w:rPr>
        <w:t>允许</w:t>
      </w:r>
      <w:r>
        <w:rPr>
          <w:rFonts w:ascii="微软雅黑" w:eastAsia="微软雅黑" w:hAnsi="微软雅黑"/>
        </w:rPr>
        <w:t>、拒绝、隔离或限制）</w:t>
      </w:r>
      <w:r>
        <w:rPr>
          <w:rFonts w:ascii="微软雅黑" w:eastAsia="微软雅黑" w:hAnsi="微软雅黑" w:hint="eastAsia"/>
        </w:rPr>
        <w:t>。</w:t>
      </w:r>
    </w:p>
    <w:p w14:paraId="4A331A3A" w14:textId="77777777" w:rsidR="0076630D" w:rsidRDefault="00D7272D" w:rsidP="00B10728">
      <w:pPr>
        <w:pStyle w:val="af2"/>
        <w:numPr>
          <w:ilvl w:val="0"/>
          <w:numId w:val="399"/>
        </w:numPr>
        <w:ind w:firstLineChars="0"/>
        <w:rPr>
          <w:rFonts w:ascii="微软雅黑" w:eastAsia="微软雅黑" w:hAnsi="微软雅黑"/>
        </w:rPr>
      </w:pPr>
      <w:r>
        <w:rPr>
          <w:rFonts w:ascii="微软雅黑" w:eastAsia="微软雅黑" w:hAnsi="微软雅黑" w:hint="eastAsia"/>
        </w:rPr>
        <w:t>认证服务器</w:t>
      </w:r>
      <w:r>
        <w:rPr>
          <w:rFonts w:ascii="微软雅黑" w:eastAsia="微软雅黑" w:hAnsi="微软雅黑"/>
        </w:rPr>
        <w:t>：用于确认尝试接入</w:t>
      </w:r>
      <w:r>
        <w:rPr>
          <w:rFonts w:ascii="微软雅黑" w:eastAsia="微软雅黑" w:hAnsi="微软雅黑" w:hint="eastAsia"/>
        </w:rPr>
        <w:t>网络</w:t>
      </w:r>
      <w:r>
        <w:rPr>
          <w:rFonts w:ascii="微软雅黑" w:eastAsia="微软雅黑" w:hAnsi="微软雅黑"/>
        </w:rPr>
        <w:t>的终端身份是否合法，还可以指定身份合法的终端所能拥有的网络访问权限。</w:t>
      </w:r>
    </w:p>
    <w:p w14:paraId="2581F618" w14:textId="77777777" w:rsidR="0076630D" w:rsidRDefault="00D7272D">
      <w:pPr>
        <w:ind w:firstLine="420"/>
        <w:rPr>
          <w:rFonts w:ascii="微软雅黑" w:eastAsia="微软雅黑" w:hAnsi="微软雅黑"/>
        </w:rPr>
      </w:pPr>
      <w:r>
        <w:rPr>
          <w:rFonts w:ascii="微软雅黑" w:eastAsia="微软雅黑" w:hAnsi="微软雅黑" w:hint="eastAsia"/>
        </w:rPr>
        <w:t>用户名形式</w:t>
      </w:r>
      <w:r>
        <w:rPr>
          <w:rFonts w:ascii="微软雅黑" w:eastAsia="微软雅黑" w:hAnsi="微软雅黑"/>
        </w:rPr>
        <w:t>：终端</w:t>
      </w:r>
      <w:r>
        <w:rPr>
          <w:rFonts w:ascii="微软雅黑" w:eastAsia="微软雅黑" w:hAnsi="微软雅黑" w:hint="eastAsia"/>
        </w:rPr>
        <w:t>进行</w:t>
      </w:r>
      <w:r>
        <w:rPr>
          <w:rFonts w:ascii="微软雅黑" w:eastAsia="微软雅黑" w:hAnsi="微软雅黑"/>
        </w:rPr>
        <w:t>MAC</w:t>
      </w:r>
      <w:r>
        <w:rPr>
          <w:rFonts w:ascii="微软雅黑" w:eastAsia="微软雅黑" w:hAnsi="微软雅黑" w:hint="eastAsia"/>
        </w:rPr>
        <w:t>认证</w:t>
      </w:r>
      <w:r>
        <w:rPr>
          <w:rFonts w:ascii="微软雅黑" w:eastAsia="微软雅黑" w:hAnsi="微软雅黑"/>
        </w:rPr>
        <w:t>时使用的用户名和密码需要在接入设备上预先配置，有以下几种形式</w:t>
      </w:r>
      <w:r>
        <w:rPr>
          <w:rFonts w:ascii="微软雅黑" w:eastAsia="微软雅黑" w:hAnsi="微软雅黑" w:hint="eastAsia"/>
        </w:rPr>
        <w:t>。</w:t>
      </w:r>
      <w:r>
        <w:rPr>
          <w:rFonts w:ascii="微软雅黑" w:eastAsia="微软雅黑" w:hAnsi="微软雅黑"/>
        </w:rPr>
        <w:t>默认情况下</w:t>
      </w:r>
      <w:r>
        <w:rPr>
          <w:rFonts w:ascii="微软雅黑" w:eastAsia="微软雅黑" w:hAnsi="微软雅黑" w:hint="eastAsia"/>
        </w:rPr>
        <w:t>，</w:t>
      </w:r>
      <w:r>
        <w:rPr>
          <w:rFonts w:ascii="微软雅黑" w:eastAsia="微软雅黑" w:hAnsi="微软雅黑"/>
        </w:rPr>
        <w:t>终端进行MAC认证时使用的用户名和密码均为终端的MAC地址。</w:t>
      </w:r>
    </w:p>
    <w:tbl>
      <w:tblPr>
        <w:tblStyle w:val="ac"/>
        <w:tblW w:w="10065" w:type="dxa"/>
        <w:tblInd w:w="-856" w:type="dxa"/>
        <w:tblLook w:val="04A0" w:firstRow="1" w:lastRow="0" w:firstColumn="1" w:lastColumn="0" w:noHBand="0" w:noVBand="1"/>
      </w:tblPr>
      <w:tblGrid>
        <w:gridCol w:w="2552"/>
        <w:gridCol w:w="1985"/>
        <w:gridCol w:w="5528"/>
      </w:tblGrid>
      <w:tr w:rsidR="0076630D" w14:paraId="1AA8F958" w14:textId="77777777">
        <w:tc>
          <w:tcPr>
            <w:tcW w:w="2552" w:type="dxa"/>
          </w:tcPr>
          <w:p w14:paraId="05CAB417" w14:textId="77777777" w:rsidR="0076630D" w:rsidRDefault="00D7272D">
            <w:pPr>
              <w:rPr>
                <w:rFonts w:asciiTheme="minorEastAsia" w:hAnsiTheme="minorEastAsia"/>
              </w:rPr>
            </w:pPr>
            <w:r>
              <w:rPr>
                <w:rFonts w:asciiTheme="minorEastAsia" w:hAnsiTheme="minorEastAsia" w:hint="eastAsia"/>
              </w:rPr>
              <w:t>MAC</w:t>
            </w:r>
            <w:r>
              <w:rPr>
                <w:rFonts w:asciiTheme="minorEastAsia" w:hAnsiTheme="minorEastAsia"/>
              </w:rPr>
              <w:t>认证时使用的用户名</w:t>
            </w:r>
          </w:p>
        </w:tc>
        <w:tc>
          <w:tcPr>
            <w:tcW w:w="1985" w:type="dxa"/>
          </w:tcPr>
          <w:p w14:paraId="4C6B80C4" w14:textId="77777777" w:rsidR="0076630D" w:rsidRDefault="00D7272D">
            <w:pPr>
              <w:rPr>
                <w:rFonts w:asciiTheme="minorEastAsia" w:hAnsiTheme="minorEastAsia"/>
              </w:rPr>
            </w:pPr>
            <w:r>
              <w:rPr>
                <w:rFonts w:asciiTheme="minorEastAsia" w:hAnsiTheme="minorEastAsia" w:hint="eastAsia"/>
              </w:rPr>
              <w:t>密码</w:t>
            </w:r>
          </w:p>
        </w:tc>
        <w:tc>
          <w:tcPr>
            <w:tcW w:w="5528" w:type="dxa"/>
          </w:tcPr>
          <w:p w14:paraId="5337B1B3" w14:textId="77777777" w:rsidR="0076630D" w:rsidRDefault="00D7272D">
            <w:pPr>
              <w:rPr>
                <w:rFonts w:asciiTheme="minorEastAsia" w:hAnsiTheme="minorEastAsia"/>
              </w:rPr>
            </w:pPr>
            <w:r>
              <w:rPr>
                <w:rFonts w:asciiTheme="minorEastAsia" w:hAnsiTheme="minorEastAsia" w:hint="eastAsia"/>
              </w:rPr>
              <w:t>使用场景</w:t>
            </w:r>
          </w:p>
        </w:tc>
      </w:tr>
      <w:tr w:rsidR="0076630D" w14:paraId="6C1C8DD7" w14:textId="77777777">
        <w:tc>
          <w:tcPr>
            <w:tcW w:w="2552" w:type="dxa"/>
          </w:tcPr>
          <w:p w14:paraId="5F726C39" w14:textId="77777777" w:rsidR="0076630D" w:rsidRDefault="00D7272D">
            <w:pPr>
              <w:rPr>
                <w:rFonts w:asciiTheme="minorEastAsia" w:hAnsiTheme="minorEastAsia"/>
              </w:rPr>
            </w:pPr>
            <w:r>
              <w:rPr>
                <w:rFonts w:asciiTheme="minorEastAsia" w:hAnsiTheme="minorEastAsia" w:hint="eastAsia"/>
              </w:rPr>
              <w:t>终端</w:t>
            </w:r>
            <w:r>
              <w:rPr>
                <w:rFonts w:asciiTheme="minorEastAsia" w:hAnsiTheme="minorEastAsia"/>
              </w:rPr>
              <w:t>的MAC地址</w:t>
            </w:r>
          </w:p>
        </w:tc>
        <w:tc>
          <w:tcPr>
            <w:tcW w:w="1985" w:type="dxa"/>
          </w:tcPr>
          <w:p w14:paraId="43AEBCF2" w14:textId="77777777" w:rsidR="0076630D" w:rsidRDefault="00D7272D">
            <w:pPr>
              <w:rPr>
                <w:rFonts w:asciiTheme="minorEastAsia" w:hAnsiTheme="minorEastAsia"/>
              </w:rPr>
            </w:pPr>
            <w:r>
              <w:rPr>
                <w:rFonts w:asciiTheme="minorEastAsia" w:hAnsiTheme="minorEastAsia" w:hint="eastAsia"/>
              </w:rPr>
              <w:t>两种</w:t>
            </w:r>
            <w:r>
              <w:rPr>
                <w:rFonts w:asciiTheme="minorEastAsia" w:hAnsiTheme="minorEastAsia"/>
              </w:rPr>
              <w:t>形式：</w:t>
            </w:r>
          </w:p>
          <w:p w14:paraId="21935B85" w14:textId="77777777" w:rsidR="0076630D" w:rsidRDefault="00D7272D" w:rsidP="00B10728">
            <w:pPr>
              <w:pStyle w:val="af2"/>
              <w:numPr>
                <w:ilvl w:val="0"/>
                <w:numId w:val="400"/>
              </w:numPr>
              <w:ind w:firstLineChars="0"/>
              <w:rPr>
                <w:rFonts w:asciiTheme="minorEastAsia" w:hAnsiTheme="minorEastAsia"/>
              </w:rPr>
            </w:pPr>
            <w:r>
              <w:rPr>
                <w:rFonts w:asciiTheme="minorEastAsia" w:hAnsiTheme="minorEastAsia" w:hint="eastAsia"/>
              </w:rPr>
              <w:t>终端</w:t>
            </w:r>
            <w:r>
              <w:rPr>
                <w:rFonts w:asciiTheme="minorEastAsia" w:hAnsiTheme="minorEastAsia"/>
              </w:rPr>
              <w:t>的MAC地址</w:t>
            </w:r>
          </w:p>
          <w:p w14:paraId="2D2ABB5C" w14:textId="77777777" w:rsidR="0076630D" w:rsidRDefault="00D7272D" w:rsidP="00B10728">
            <w:pPr>
              <w:pStyle w:val="af2"/>
              <w:numPr>
                <w:ilvl w:val="0"/>
                <w:numId w:val="400"/>
              </w:numPr>
              <w:ind w:firstLineChars="0"/>
              <w:rPr>
                <w:rFonts w:asciiTheme="minorEastAsia" w:hAnsiTheme="minorEastAsia"/>
              </w:rPr>
            </w:pPr>
            <w:r>
              <w:rPr>
                <w:rFonts w:asciiTheme="minorEastAsia" w:hAnsiTheme="minorEastAsia" w:hint="eastAsia"/>
              </w:rPr>
              <w:t>指定</w:t>
            </w:r>
            <w:r>
              <w:rPr>
                <w:rFonts w:asciiTheme="minorEastAsia" w:hAnsiTheme="minorEastAsia"/>
              </w:rPr>
              <w:t>的密码</w:t>
            </w:r>
          </w:p>
        </w:tc>
        <w:tc>
          <w:tcPr>
            <w:tcW w:w="5528" w:type="dxa"/>
          </w:tcPr>
          <w:p w14:paraId="5B627B2E" w14:textId="77777777" w:rsidR="0076630D" w:rsidRDefault="00D7272D">
            <w:pPr>
              <w:rPr>
                <w:rFonts w:asciiTheme="minorEastAsia" w:hAnsiTheme="minorEastAsia"/>
              </w:rPr>
            </w:pPr>
            <w:r>
              <w:rPr>
                <w:rFonts w:asciiTheme="minorEastAsia" w:hAnsiTheme="minorEastAsia" w:hint="eastAsia"/>
              </w:rPr>
              <w:t>客户端</w:t>
            </w:r>
            <w:r>
              <w:rPr>
                <w:rFonts w:asciiTheme="minorEastAsia" w:hAnsiTheme="minorEastAsia"/>
              </w:rPr>
              <w:t>少量部署且MAC地址容易获取的场景，例如对少量接入网络的打印机进行认证</w:t>
            </w:r>
          </w:p>
        </w:tc>
      </w:tr>
      <w:tr w:rsidR="0076630D" w14:paraId="1ACE7BBE" w14:textId="77777777">
        <w:tc>
          <w:tcPr>
            <w:tcW w:w="2552" w:type="dxa"/>
          </w:tcPr>
          <w:p w14:paraId="1E7A7428" w14:textId="77777777" w:rsidR="0076630D" w:rsidRDefault="00D7272D">
            <w:pPr>
              <w:rPr>
                <w:rFonts w:asciiTheme="minorEastAsia" w:hAnsiTheme="minorEastAsia"/>
              </w:rPr>
            </w:pPr>
            <w:r>
              <w:rPr>
                <w:rFonts w:asciiTheme="minorEastAsia" w:hAnsiTheme="minorEastAsia" w:hint="eastAsia"/>
              </w:rPr>
              <w:t>指定</w:t>
            </w:r>
            <w:r>
              <w:rPr>
                <w:rFonts w:asciiTheme="minorEastAsia" w:hAnsiTheme="minorEastAsia"/>
              </w:rPr>
              <w:t>的用户名</w:t>
            </w:r>
          </w:p>
        </w:tc>
        <w:tc>
          <w:tcPr>
            <w:tcW w:w="1985" w:type="dxa"/>
          </w:tcPr>
          <w:p w14:paraId="5AC6F088" w14:textId="77777777" w:rsidR="0076630D" w:rsidRDefault="00D7272D">
            <w:pPr>
              <w:rPr>
                <w:rFonts w:asciiTheme="minorEastAsia" w:hAnsiTheme="minorEastAsia"/>
              </w:rPr>
            </w:pPr>
            <w:r>
              <w:rPr>
                <w:rFonts w:asciiTheme="minorEastAsia" w:hAnsiTheme="minorEastAsia" w:hint="eastAsia"/>
              </w:rPr>
              <w:t>指定</w:t>
            </w:r>
            <w:r>
              <w:rPr>
                <w:rFonts w:asciiTheme="minorEastAsia" w:hAnsiTheme="minorEastAsia"/>
              </w:rPr>
              <w:t>的密码</w:t>
            </w:r>
          </w:p>
        </w:tc>
        <w:tc>
          <w:tcPr>
            <w:tcW w:w="5528" w:type="dxa"/>
          </w:tcPr>
          <w:p w14:paraId="1D066E9F" w14:textId="77777777" w:rsidR="0076630D" w:rsidRDefault="00D7272D">
            <w:pPr>
              <w:rPr>
                <w:rFonts w:asciiTheme="minorEastAsia" w:hAnsiTheme="minorEastAsia"/>
              </w:rPr>
            </w:pPr>
            <w:r>
              <w:rPr>
                <w:rFonts w:asciiTheme="minorEastAsia" w:hAnsiTheme="minorEastAsia" w:hint="eastAsia"/>
              </w:rPr>
              <w:t>由于</w:t>
            </w:r>
            <w:r>
              <w:rPr>
                <w:rFonts w:asciiTheme="minorEastAsia" w:hAnsiTheme="minorEastAsia"/>
              </w:rPr>
              <w:t>同一个接口下可以存在多个终端，此时</w:t>
            </w:r>
            <w:r>
              <w:rPr>
                <w:rFonts w:asciiTheme="minorEastAsia" w:hAnsiTheme="minorEastAsia" w:hint="eastAsia"/>
              </w:rPr>
              <w:t>所有</w:t>
            </w:r>
            <w:r>
              <w:rPr>
                <w:rFonts w:asciiTheme="minorEastAsia" w:hAnsiTheme="minorEastAsia"/>
              </w:rPr>
              <w:t>终端均使用指定的用户名和密码进行MAC认证，服务器仅需要配置一个</w:t>
            </w:r>
            <w:r>
              <w:rPr>
                <w:rFonts w:asciiTheme="minorEastAsia" w:hAnsiTheme="minorEastAsia" w:hint="eastAsia"/>
              </w:rPr>
              <w:t>账户</w:t>
            </w:r>
            <w:r>
              <w:rPr>
                <w:rFonts w:asciiTheme="minorEastAsia" w:hAnsiTheme="minorEastAsia"/>
              </w:rPr>
              <w:t>即可</w:t>
            </w:r>
            <w:r>
              <w:rPr>
                <w:rFonts w:asciiTheme="minorEastAsia" w:hAnsiTheme="minorEastAsia" w:hint="eastAsia"/>
              </w:rPr>
              <w:t>满足所有</w:t>
            </w:r>
            <w:r>
              <w:rPr>
                <w:rFonts w:asciiTheme="minorEastAsia" w:hAnsiTheme="minorEastAsia"/>
              </w:rPr>
              <w:t>终端的认证需求，适用于终端比较可信的网络环境</w:t>
            </w:r>
          </w:p>
        </w:tc>
      </w:tr>
      <w:tr w:rsidR="0076630D" w14:paraId="5426D777" w14:textId="77777777">
        <w:tc>
          <w:tcPr>
            <w:tcW w:w="2552" w:type="dxa"/>
          </w:tcPr>
          <w:p w14:paraId="7E6DE16A" w14:textId="77777777" w:rsidR="0076630D" w:rsidRDefault="00D7272D">
            <w:pPr>
              <w:rPr>
                <w:rFonts w:asciiTheme="minorEastAsia" w:hAnsiTheme="minorEastAsia"/>
              </w:rPr>
            </w:pPr>
            <w:r>
              <w:rPr>
                <w:rFonts w:asciiTheme="minorEastAsia" w:hAnsiTheme="minorEastAsia" w:hint="eastAsia"/>
              </w:rPr>
              <w:t>DHCP</w:t>
            </w:r>
            <w:r>
              <w:rPr>
                <w:rFonts w:asciiTheme="minorEastAsia" w:hAnsiTheme="minorEastAsia"/>
              </w:rPr>
              <w:t>选项，有三种形式：</w:t>
            </w:r>
          </w:p>
          <w:p w14:paraId="586DA4F4" w14:textId="77777777" w:rsidR="0076630D" w:rsidRDefault="00D7272D" w:rsidP="00B10728">
            <w:pPr>
              <w:pStyle w:val="af2"/>
              <w:numPr>
                <w:ilvl w:val="0"/>
                <w:numId w:val="401"/>
              </w:numPr>
              <w:ind w:firstLineChars="0"/>
              <w:rPr>
                <w:rFonts w:asciiTheme="minorEastAsia" w:hAnsiTheme="minorEastAsia"/>
              </w:rPr>
            </w:pPr>
            <w:r>
              <w:rPr>
                <w:rFonts w:asciiTheme="minorEastAsia" w:hAnsiTheme="minorEastAsia"/>
              </w:rPr>
              <w:t>C</w:t>
            </w:r>
            <w:r>
              <w:rPr>
                <w:rFonts w:asciiTheme="minorEastAsia" w:hAnsiTheme="minorEastAsia" w:hint="eastAsia"/>
              </w:rPr>
              <w:t>ircuit-id</w:t>
            </w:r>
            <w:r>
              <w:rPr>
                <w:rFonts w:asciiTheme="minorEastAsia" w:hAnsiTheme="minorEastAsia"/>
              </w:rPr>
              <w:t>子选项</w:t>
            </w:r>
          </w:p>
          <w:p w14:paraId="015E11D1" w14:textId="77777777" w:rsidR="0076630D" w:rsidRDefault="00D7272D" w:rsidP="00B10728">
            <w:pPr>
              <w:pStyle w:val="af2"/>
              <w:numPr>
                <w:ilvl w:val="0"/>
                <w:numId w:val="401"/>
              </w:numPr>
              <w:ind w:firstLineChars="0"/>
              <w:rPr>
                <w:rFonts w:asciiTheme="minorEastAsia" w:hAnsiTheme="minorEastAsia"/>
              </w:rPr>
            </w:pPr>
            <w:r>
              <w:rPr>
                <w:rFonts w:asciiTheme="minorEastAsia" w:hAnsiTheme="minorEastAsia"/>
              </w:rPr>
              <w:t>R</w:t>
            </w:r>
            <w:r>
              <w:rPr>
                <w:rFonts w:asciiTheme="minorEastAsia" w:hAnsiTheme="minorEastAsia" w:hint="eastAsia"/>
              </w:rPr>
              <w:t>emote-id</w:t>
            </w:r>
            <w:r>
              <w:rPr>
                <w:rFonts w:asciiTheme="minorEastAsia" w:hAnsiTheme="minorEastAsia"/>
              </w:rPr>
              <w:t>子选项</w:t>
            </w:r>
          </w:p>
          <w:p w14:paraId="10DE24FE" w14:textId="77777777" w:rsidR="0076630D" w:rsidRDefault="00D7272D" w:rsidP="00B10728">
            <w:pPr>
              <w:pStyle w:val="af2"/>
              <w:numPr>
                <w:ilvl w:val="0"/>
                <w:numId w:val="401"/>
              </w:numPr>
              <w:ind w:firstLineChars="0"/>
              <w:rPr>
                <w:rFonts w:asciiTheme="minorEastAsia" w:hAnsiTheme="minorEastAsia"/>
              </w:rPr>
            </w:pPr>
            <w:r>
              <w:rPr>
                <w:rFonts w:asciiTheme="minorEastAsia" w:hAnsiTheme="minorEastAsia"/>
              </w:rPr>
              <w:t>C</w:t>
            </w:r>
            <w:r>
              <w:rPr>
                <w:rFonts w:asciiTheme="minorEastAsia" w:hAnsiTheme="minorEastAsia" w:hint="eastAsia"/>
              </w:rPr>
              <w:t>ircuit-id</w:t>
            </w:r>
            <w:r>
              <w:rPr>
                <w:rFonts w:asciiTheme="minorEastAsia" w:hAnsiTheme="minorEastAsia"/>
              </w:rPr>
              <w:t>子选项和remote-id子选项的组合</w:t>
            </w:r>
          </w:p>
        </w:tc>
        <w:tc>
          <w:tcPr>
            <w:tcW w:w="1985" w:type="dxa"/>
          </w:tcPr>
          <w:p w14:paraId="353DE23E" w14:textId="77777777" w:rsidR="0076630D" w:rsidRDefault="00D7272D">
            <w:pPr>
              <w:rPr>
                <w:rFonts w:asciiTheme="minorEastAsia" w:hAnsiTheme="minorEastAsia"/>
              </w:rPr>
            </w:pPr>
            <w:r>
              <w:rPr>
                <w:rFonts w:asciiTheme="minorEastAsia" w:hAnsiTheme="minorEastAsia" w:hint="eastAsia"/>
              </w:rPr>
              <w:t>指定</w:t>
            </w:r>
            <w:r>
              <w:rPr>
                <w:rFonts w:asciiTheme="minorEastAsia" w:hAnsiTheme="minorEastAsia"/>
              </w:rPr>
              <w:t>的密码</w:t>
            </w:r>
          </w:p>
        </w:tc>
        <w:tc>
          <w:tcPr>
            <w:tcW w:w="5528" w:type="dxa"/>
          </w:tcPr>
          <w:p w14:paraId="221D2BD2" w14:textId="77777777" w:rsidR="0076630D" w:rsidRDefault="00D7272D">
            <w:pPr>
              <w:rPr>
                <w:rFonts w:asciiTheme="minorEastAsia" w:hAnsiTheme="minorEastAsia"/>
              </w:rPr>
            </w:pPr>
            <w:r>
              <w:rPr>
                <w:rFonts w:asciiTheme="minorEastAsia" w:hAnsiTheme="minorEastAsia" w:hint="eastAsia"/>
              </w:rPr>
              <w:t>该</w:t>
            </w:r>
            <w:r>
              <w:rPr>
                <w:rFonts w:asciiTheme="minorEastAsia" w:hAnsiTheme="minorEastAsia"/>
              </w:rPr>
              <w:t>场景下终端需通过DHCP方式获取IP地址，且需保证DHCP报文能够触发MAC</w:t>
            </w:r>
            <w:r>
              <w:rPr>
                <w:rFonts w:asciiTheme="minorEastAsia" w:hAnsiTheme="minorEastAsia" w:hint="eastAsia"/>
              </w:rPr>
              <w:t>认证</w:t>
            </w:r>
          </w:p>
        </w:tc>
      </w:tr>
    </w:tbl>
    <w:p w14:paraId="7124CCF4" w14:textId="77777777" w:rsidR="0076630D" w:rsidRDefault="00D7272D">
      <w:pPr>
        <w:ind w:firstLine="420"/>
        <w:rPr>
          <w:rFonts w:ascii="微软雅黑" w:eastAsia="微软雅黑" w:hAnsi="微软雅黑"/>
        </w:rPr>
      </w:pPr>
      <w:r>
        <w:rPr>
          <w:rFonts w:ascii="微软雅黑" w:eastAsia="微软雅黑" w:hAnsi="微软雅黑"/>
        </w:rPr>
        <w:t>MAC认证流程：对于MAC认证用户密码的处理，有PAP和CHAP两种方式：</w:t>
      </w:r>
    </w:p>
    <w:p w14:paraId="2BD79132" w14:textId="77777777" w:rsidR="0076630D" w:rsidRDefault="00D7272D" w:rsidP="00B10728">
      <w:pPr>
        <w:pStyle w:val="af2"/>
        <w:numPr>
          <w:ilvl w:val="0"/>
          <w:numId w:val="402"/>
        </w:numPr>
        <w:ind w:firstLineChars="0"/>
        <w:rPr>
          <w:rFonts w:ascii="微软雅黑" w:eastAsia="微软雅黑" w:hAnsi="微软雅黑"/>
        </w:rPr>
      </w:pPr>
      <w:r>
        <w:rPr>
          <w:rFonts w:ascii="微软雅黑" w:eastAsia="微软雅黑" w:hAnsi="微软雅黑" w:hint="eastAsia"/>
        </w:rPr>
        <w:t>PAP</w:t>
      </w:r>
      <w:r>
        <w:rPr>
          <w:rFonts w:ascii="微软雅黑" w:eastAsia="微软雅黑" w:hAnsi="微软雅黑"/>
        </w:rPr>
        <w:t>：</w:t>
      </w:r>
      <w:r>
        <w:rPr>
          <w:rFonts w:ascii="微软雅黑" w:eastAsia="微软雅黑" w:hAnsi="微软雅黑" w:hint="eastAsia"/>
        </w:rPr>
        <w:t>设备</w:t>
      </w:r>
      <w:r>
        <w:rPr>
          <w:rFonts w:ascii="微软雅黑" w:eastAsia="微软雅黑" w:hAnsi="微软雅黑"/>
        </w:rPr>
        <w:t>将MAC地址、共享密钥、随机值依次排列顺序后，经过MD5算法进</w:t>
      </w:r>
      <w:r>
        <w:rPr>
          <w:rFonts w:ascii="微软雅黑" w:eastAsia="微软雅黑" w:hAnsi="微软雅黑"/>
        </w:rPr>
        <w:lastRenderedPageBreak/>
        <w:t>行HASH处理后封装在属性名</w:t>
      </w:r>
      <w:r>
        <w:rPr>
          <w:rFonts w:ascii="微软雅黑" w:eastAsia="微软雅黑" w:hAnsi="微软雅黑" w:hint="eastAsia"/>
        </w:rPr>
        <w:t>“User-Password”中</w:t>
      </w:r>
      <w:r>
        <w:rPr>
          <w:rFonts w:ascii="微软雅黑" w:eastAsia="微软雅黑" w:hAnsi="微软雅黑"/>
        </w:rPr>
        <w:t>。</w:t>
      </w:r>
    </w:p>
    <w:p w14:paraId="07E9FC04" w14:textId="77777777" w:rsidR="0076630D" w:rsidRDefault="00D7272D" w:rsidP="00B10728">
      <w:pPr>
        <w:pStyle w:val="af2"/>
        <w:numPr>
          <w:ilvl w:val="0"/>
          <w:numId w:val="402"/>
        </w:numPr>
        <w:ind w:firstLineChars="0"/>
        <w:rPr>
          <w:rFonts w:ascii="微软雅黑" w:eastAsia="微软雅黑" w:hAnsi="微软雅黑"/>
        </w:rPr>
      </w:pPr>
      <w:r>
        <w:rPr>
          <w:rFonts w:ascii="微软雅黑" w:eastAsia="微软雅黑" w:hAnsi="微软雅黑" w:hint="eastAsia"/>
        </w:rPr>
        <w:t>CHAP</w:t>
      </w:r>
      <w:r>
        <w:rPr>
          <w:rFonts w:ascii="微软雅黑" w:eastAsia="微软雅黑" w:hAnsi="微软雅黑"/>
        </w:rPr>
        <w:t>：</w:t>
      </w:r>
      <w:r>
        <w:rPr>
          <w:rFonts w:ascii="微软雅黑" w:eastAsia="微软雅黑" w:hAnsi="微软雅黑" w:hint="eastAsia"/>
        </w:rPr>
        <w:t>设备</w:t>
      </w:r>
      <w:r>
        <w:rPr>
          <w:rFonts w:ascii="微软雅黑" w:eastAsia="微软雅黑" w:hAnsi="微软雅黑"/>
        </w:rPr>
        <w:t>将CHAP ID、MAC地址、随机值依次</w:t>
      </w:r>
      <w:r>
        <w:rPr>
          <w:rFonts w:ascii="微软雅黑" w:eastAsia="微软雅黑" w:hAnsi="微软雅黑" w:hint="eastAsia"/>
        </w:rPr>
        <w:t>排列顺序</w:t>
      </w:r>
      <w:r>
        <w:rPr>
          <w:rFonts w:ascii="微软雅黑" w:eastAsia="微软雅黑" w:hAnsi="微软雅黑"/>
        </w:rPr>
        <w:t>后，经过MD5</w:t>
      </w:r>
      <w:r>
        <w:rPr>
          <w:rFonts w:ascii="微软雅黑" w:eastAsia="微软雅黑" w:hAnsi="微软雅黑" w:hint="eastAsia"/>
        </w:rPr>
        <w:t>算法</w:t>
      </w:r>
      <w:r>
        <w:rPr>
          <w:rFonts w:ascii="微软雅黑" w:eastAsia="微软雅黑" w:hAnsi="微软雅黑"/>
        </w:rPr>
        <w:t>进行HASH处理后封装在属性名“CHAP-Password”</w:t>
      </w:r>
      <w:r>
        <w:rPr>
          <w:rFonts w:ascii="微软雅黑" w:eastAsia="微软雅黑" w:hAnsi="微软雅黑" w:hint="eastAsia"/>
        </w:rPr>
        <w:t>和</w:t>
      </w:r>
      <w:r>
        <w:rPr>
          <w:rFonts w:ascii="微软雅黑" w:eastAsia="微软雅黑" w:hAnsi="微软雅黑"/>
        </w:rPr>
        <w:t>“CHA-Challenge”</w:t>
      </w:r>
      <w:r>
        <w:rPr>
          <w:rFonts w:ascii="微软雅黑" w:eastAsia="微软雅黑" w:hAnsi="微软雅黑" w:hint="eastAsia"/>
        </w:rPr>
        <w:t>中</w:t>
      </w:r>
      <w:r>
        <w:rPr>
          <w:rFonts w:ascii="微软雅黑" w:eastAsia="微软雅黑" w:hAnsi="微软雅黑"/>
        </w:rPr>
        <w:t>。</w:t>
      </w:r>
    </w:p>
    <w:p w14:paraId="3675D88E" w14:textId="77777777" w:rsidR="0076630D" w:rsidRDefault="00D7272D">
      <w:pPr>
        <w:rPr>
          <w:rFonts w:ascii="微软雅黑" w:eastAsia="微软雅黑" w:hAnsi="微软雅黑"/>
          <w:b/>
        </w:rPr>
      </w:pPr>
      <w:r>
        <w:rPr>
          <w:rFonts w:ascii="微软雅黑" w:eastAsia="微软雅黑" w:hAnsi="微软雅黑" w:hint="eastAsia"/>
          <w:b/>
        </w:rPr>
        <w:t xml:space="preserve">    </w:t>
      </w:r>
      <w:r>
        <w:rPr>
          <w:rFonts w:ascii="微软雅黑" w:eastAsia="微软雅黑" w:hAnsi="微软雅黑"/>
          <w:b/>
        </w:rPr>
        <w:t>Portal认证（</w:t>
      </w:r>
      <w:r>
        <w:rPr>
          <w:rFonts w:ascii="微软雅黑" w:eastAsia="微软雅黑" w:hAnsi="微软雅黑" w:hint="eastAsia"/>
          <w:b/>
        </w:rPr>
        <w:t>Web</w:t>
      </w:r>
      <w:r>
        <w:rPr>
          <w:rFonts w:ascii="微软雅黑" w:eastAsia="微软雅黑" w:hAnsi="微软雅黑"/>
          <w:b/>
        </w:rPr>
        <w:t>认证）</w:t>
      </w:r>
    </w:p>
    <w:p w14:paraId="620194C7" w14:textId="77777777" w:rsidR="0076630D" w:rsidRDefault="00D7272D">
      <w:pPr>
        <w:ind w:firstLine="420"/>
        <w:rPr>
          <w:rFonts w:ascii="微软雅黑" w:eastAsia="微软雅黑" w:hAnsi="微软雅黑"/>
        </w:rPr>
      </w:pPr>
      <w:r>
        <w:rPr>
          <w:rFonts w:ascii="微软雅黑" w:eastAsia="微软雅黑" w:hAnsi="微软雅黑"/>
        </w:rPr>
        <w:t>Portal认证也称为Web认证，一般将Portal认证网站称为门户网站。用户上网</w:t>
      </w:r>
      <w:r>
        <w:rPr>
          <w:rFonts w:ascii="微软雅黑" w:eastAsia="微软雅黑" w:hAnsi="微软雅黑" w:hint="eastAsia"/>
        </w:rPr>
        <w:t>时</w:t>
      </w:r>
      <w:r>
        <w:rPr>
          <w:rFonts w:ascii="微软雅黑" w:eastAsia="微软雅黑" w:hAnsi="微软雅黑"/>
        </w:rPr>
        <w:t>，必须在门户网站进行认证。如果未认证</w:t>
      </w:r>
      <w:r>
        <w:rPr>
          <w:rFonts w:ascii="微软雅黑" w:eastAsia="微软雅黑" w:hAnsi="微软雅黑" w:hint="eastAsia"/>
        </w:rPr>
        <w:t>成功</w:t>
      </w:r>
      <w:r>
        <w:rPr>
          <w:rFonts w:ascii="微软雅黑" w:eastAsia="微软雅黑" w:hAnsi="微软雅黑"/>
        </w:rPr>
        <w:t>，尽可以访问特定的网络资源；认证成功后，</w:t>
      </w:r>
      <w:r>
        <w:rPr>
          <w:rFonts w:ascii="微软雅黑" w:eastAsia="微软雅黑" w:hAnsi="微软雅黑" w:hint="eastAsia"/>
        </w:rPr>
        <w:t>才</w:t>
      </w:r>
      <w:r>
        <w:rPr>
          <w:rFonts w:ascii="微软雅黑" w:eastAsia="微软雅黑" w:hAnsi="微软雅黑"/>
        </w:rPr>
        <w:t>可以访问其他网络资源。</w:t>
      </w:r>
    </w:p>
    <w:p w14:paraId="71B58449" w14:textId="77777777" w:rsidR="0076630D" w:rsidRDefault="00D7272D">
      <w:pPr>
        <w:ind w:firstLine="420"/>
        <w:rPr>
          <w:rFonts w:ascii="微软雅黑" w:eastAsia="微软雅黑" w:hAnsi="微软雅黑"/>
        </w:rPr>
      </w:pPr>
      <w:r>
        <w:rPr>
          <w:rFonts w:ascii="微软雅黑" w:eastAsia="微软雅黑" w:hAnsi="微软雅黑"/>
        </w:rPr>
        <w:t>Portal认证系统包括四个基本要素：客户端、接入设备、Portal服务器和认证服务器。</w:t>
      </w:r>
    </w:p>
    <w:p w14:paraId="5BA0D73C" w14:textId="77777777" w:rsidR="0076630D" w:rsidRDefault="00D7272D" w:rsidP="00B10728">
      <w:pPr>
        <w:pStyle w:val="af2"/>
        <w:numPr>
          <w:ilvl w:val="0"/>
          <w:numId w:val="403"/>
        </w:numPr>
        <w:ind w:firstLineChars="0"/>
        <w:rPr>
          <w:rFonts w:ascii="微软雅黑" w:eastAsia="微软雅黑" w:hAnsi="微软雅黑"/>
        </w:rPr>
      </w:pPr>
      <w:r>
        <w:rPr>
          <w:rFonts w:ascii="微软雅黑" w:eastAsia="微软雅黑" w:hAnsi="微软雅黑" w:hint="eastAsia"/>
        </w:rPr>
        <w:t>客户端</w:t>
      </w:r>
      <w:r>
        <w:rPr>
          <w:rFonts w:ascii="微软雅黑" w:eastAsia="微软雅黑" w:hAnsi="微软雅黑"/>
        </w:rPr>
        <w:t>：</w:t>
      </w:r>
      <w:r>
        <w:rPr>
          <w:rFonts w:ascii="微软雅黑" w:eastAsia="微软雅黑" w:hAnsi="微软雅黑" w:hint="eastAsia"/>
        </w:rPr>
        <w:t>安装有运行HTTP/HTTPS协议的浏览器的主机。</w:t>
      </w:r>
    </w:p>
    <w:p w14:paraId="446DF63C" w14:textId="77777777" w:rsidR="0076630D" w:rsidRDefault="00D7272D" w:rsidP="00B10728">
      <w:pPr>
        <w:pStyle w:val="af2"/>
        <w:numPr>
          <w:ilvl w:val="0"/>
          <w:numId w:val="403"/>
        </w:numPr>
        <w:ind w:firstLineChars="0"/>
        <w:rPr>
          <w:rFonts w:ascii="微软雅黑" w:eastAsia="微软雅黑" w:hAnsi="微软雅黑"/>
        </w:rPr>
      </w:pPr>
      <w:r>
        <w:rPr>
          <w:rFonts w:ascii="微软雅黑" w:eastAsia="微软雅黑" w:hAnsi="微软雅黑" w:hint="eastAsia"/>
        </w:rPr>
        <w:t>接入设备</w:t>
      </w:r>
      <w:r>
        <w:rPr>
          <w:rFonts w:ascii="微软雅黑" w:eastAsia="微软雅黑" w:hAnsi="微软雅黑"/>
        </w:rPr>
        <w:t>：</w:t>
      </w:r>
      <w:r>
        <w:rPr>
          <w:rFonts w:ascii="微软雅黑" w:eastAsia="微软雅黑" w:hAnsi="微软雅黑" w:hint="eastAsia"/>
        </w:rPr>
        <w:t>交换机</w:t>
      </w:r>
      <w:r>
        <w:rPr>
          <w:rFonts w:ascii="微软雅黑" w:eastAsia="微软雅黑" w:hAnsi="微软雅黑"/>
        </w:rPr>
        <w:t>、路由器等接入设备的统称，主要有三方面的作用</w:t>
      </w:r>
    </w:p>
    <w:p w14:paraId="498C22AE" w14:textId="77777777" w:rsidR="0076630D" w:rsidRDefault="00D7272D" w:rsidP="00B10728">
      <w:pPr>
        <w:pStyle w:val="af2"/>
        <w:numPr>
          <w:ilvl w:val="0"/>
          <w:numId w:val="404"/>
        </w:numPr>
        <w:ind w:firstLineChars="0"/>
        <w:rPr>
          <w:rFonts w:ascii="微软雅黑" w:eastAsia="微软雅黑" w:hAnsi="微软雅黑"/>
        </w:rPr>
      </w:pPr>
      <w:r>
        <w:rPr>
          <w:rFonts w:ascii="微软雅黑" w:eastAsia="微软雅黑" w:hAnsi="微软雅黑" w:hint="eastAsia"/>
        </w:rPr>
        <w:t>在</w:t>
      </w:r>
      <w:r>
        <w:rPr>
          <w:rFonts w:ascii="微软雅黑" w:eastAsia="微软雅黑" w:hAnsi="微软雅黑"/>
        </w:rPr>
        <w:t>认证之前，将认证网段内用户的所有HTTP/HTTPS请求都重定向到Portal服务器</w:t>
      </w:r>
    </w:p>
    <w:p w14:paraId="201B409C" w14:textId="77777777" w:rsidR="0076630D" w:rsidRDefault="00D7272D" w:rsidP="00B10728">
      <w:pPr>
        <w:pStyle w:val="af2"/>
        <w:numPr>
          <w:ilvl w:val="0"/>
          <w:numId w:val="404"/>
        </w:numPr>
        <w:ind w:firstLineChars="0"/>
        <w:rPr>
          <w:rFonts w:ascii="微软雅黑" w:eastAsia="微软雅黑" w:hAnsi="微软雅黑"/>
        </w:rPr>
      </w:pPr>
      <w:r>
        <w:rPr>
          <w:rFonts w:ascii="微软雅黑" w:eastAsia="微软雅黑" w:hAnsi="微软雅黑" w:hint="eastAsia"/>
        </w:rPr>
        <w:t>在</w:t>
      </w:r>
      <w:r>
        <w:rPr>
          <w:rFonts w:ascii="微软雅黑" w:eastAsia="微软雅黑" w:hAnsi="微软雅黑"/>
        </w:rPr>
        <w:t>认证过程中，与Portal服务器、认证服务器交互，完成对用户身份认证、授权与</w:t>
      </w:r>
      <w:r>
        <w:rPr>
          <w:rFonts w:ascii="微软雅黑" w:eastAsia="微软雅黑" w:hAnsi="微软雅黑" w:hint="eastAsia"/>
        </w:rPr>
        <w:t>计费</w:t>
      </w:r>
      <w:r>
        <w:rPr>
          <w:rFonts w:ascii="微软雅黑" w:eastAsia="微软雅黑" w:hAnsi="微软雅黑"/>
        </w:rPr>
        <w:t>的功能</w:t>
      </w:r>
    </w:p>
    <w:p w14:paraId="508A5A84" w14:textId="77777777" w:rsidR="0076630D" w:rsidRDefault="00D7272D" w:rsidP="00B10728">
      <w:pPr>
        <w:pStyle w:val="af2"/>
        <w:numPr>
          <w:ilvl w:val="0"/>
          <w:numId w:val="404"/>
        </w:numPr>
        <w:ind w:firstLineChars="0"/>
        <w:rPr>
          <w:rFonts w:ascii="微软雅黑" w:eastAsia="微软雅黑" w:hAnsi="微软雅黑"/>
        </w:rPr>
      </w:pPr>
      <w:r>
        <w:rPr>
          <w:rFonts w:ascii="微软雅黑" w:eastAsia="微软雅黑" w:hAnsi="微软雅黑" w:hint="eastAsia"/>
        </w:rPr>
        <w:t>在</w:t>
      </w:r>
      <w:r>
        <w:rPr>
          <w:rFonts w:ascii="微软雅黑" w:eastAsia="微软雅黑" w:hAnsi="微软雅黑"/>
        </w:rPr>
        <w:t>认证通过后，允许用户访问被管理员授权的网络资源</w:t>
      </w:r>
    </w:p>
    <w:p w14:paraId="66BF5C7B" w14:textId="77777777" w:rsidR="0076630D" w:rsidRDefault="00D7272D" w:rsidP="00B10728">
      <w:pPr>
        <w:pStyle w:val="af2"/>
        <w:numPr>
          <w:ilvl w:val="0"/>
          <w:numId w:val="403"/>
        </w:numPr>
        <w:ind w:firstLineChars="0"/>
        <w:rPr>
          <w:rFonts w:ascii="微软雅黑" w:eastAsia="微软雅黑" w:hAnsi="微软雅黑"/>
        </w:rPr>
      </w:pPr>
      <w:r>
        <w:rPr>
          <w:rFonts w:ascii="微软雅黑" w:eastAsia="微软雅黑" w:hAnsi="微软雅黑" w:hint="eastAsia"/>
        </w:rPr>
        <w:t>Portal</w:t>
      </w:r>
      <w:r>
        <w:rPr>
          <w:rFonts w:ascii="微软雅黑" w:eastAsia="微软雅黑" w:hAnsi="微软雅黑"/>
        </w:rPr>
        <w:t>服务器：</w:t>
      </w:r>
      <w:r>
        <w:rPr>
          <w:rFonts w:ascii="微软雅黑" w:eastAsia="微软雅黑" w:hAnsi="微软雅黑" w:hint="eastAsia"/>
        </w:rPr>
        <w:t>接收</w:t>
      </w:r>
      <w:r>
        <w:rPr>
          <w:rFonts w:ascii="微软雅黑" w:eastAsia="微软雅黑" w:hAnsi="微软雅黑"/>
        </w:rPr>
        <w:t>客户端认证请求的服务器系统，提供免费门户服务和</w:t>
      </w:r>
      <w:r>
        <w:rPr>
          <w:rFonts w:ascii="微软雅黑" w:eastAsia="微软雅黑" w:hAnsi="微软雅黑" w:hint="eastAsia"/>
        </w:rPr>
        <w:t>认证</w:t>
      </w:r>
      <w:r>
        <w:rPr>
          <w:rFonts w:ascii="微软雅黑" w:eastAsia="微软雅黑" w:hAnsi="微软雅黑"/>
        </w:rPr>
        <w:t>界面，与接入设备交互客户端的认证信息。</w:t>
      </w:r>
    </w:p>
    <w:p w14:paraId="564BD56A" w14:textId="77777777" w:rsidR="0076630D" w:rsidRDefault="00D7272D" w:rsidP="00B10728">
      <w:pPr>
        <w:pStyle w:val="af2"/>
        <w:numPr>
          <w:ilvl w:val="0"/>
          <w:numId w:val="403"/>
        </w:numPr>
        <w:ind w:firstLineChars="0"/>
        <w:rPr>
          <w:rFonts w:ascii="微软雅黑" w:eastAsia="微软雅黑" w:hAnsi="微软雅黑"/>
        </w:rPr>
      </w:pPr>
      <w:r>
        <w:rPr>
          <w:rFonts w:ascii="微软雅黑" w:eastAsia="微软雅黑" w:hAnsi="微软雅黑" w:hint="eastAsia"/>
        </w:rPr>
        <w:t>认证服务器</w:t>
      </w:r>
      <w:r>
        <w:rPr>
          <w:rFonts w:ascii="微软雅黑" w:eastAsia="微软雅黑" w:hAnsi="微软雅黑"/>
        </w:rPr>
        <w:t>：</w:t>
      </w:r>
      <w:r>
        <w:rPr>
          <w:rFonts w:ascii="微软雅黑" w:eastAsia="微软雅黑" w:hAnsi="微软雅黑" w:hint="eastAsia"/>
        </w:rPr>
        <w:t>与</w:t>
      </w:r>
      <w:r>
        <w:rPr>
          <w:rFonts w:ascii="微软雅黑" w:eastAsia="微软雅黑" w:hAnsi="微软雅黑"/>
        </w:rPr>
        <w:t>接入设备进行交互，完成对用户的认证、授权与计费。</w:t>
      </w:r>
    </w:p>
    <w:p w14:paraId="36473194" w14:textId="77777777" w:rsidR="0076630D" w:rsidRDefault="00D7272D">
      <w:pPr>
        <w:ind w:firstLine="420"/>
        <w:rPr>
          <w:rFonts w:ascii="微软雅黑" w:eastAsia="微软雅黑" w:hAnsi="微软雅黑"/>
        </w:rPr>
      </w:pPr>
      <w:r>
        <w:rPr>
          <w:rFonts w:ascii="微软雅黑" w:eastAsia="微软雅黑" w:hAnsi="微软雅黑"/>
        </w:rPr>
        <w:t>Portal认证协议：包括Portal接入协议和Portal认证协议。</w:t>
      </w:r>
    </w:p>
    <w:p w14:paraId="6445CE16" w14:textId="77777777" w:rsidR="0076630D" w:rsidRDefault="00D7272D" w:rsidP="00B10728">
      <w:pPr>
        <w:pStyle w:val="af2"/>
        <w:numPr>
          <w:ilvl w:val="0"/>
          <w:numId w:val="405"/>
        </w:numPr>
        <w:ind w:firstLineChars="0"/>
        <w:rPr>
          <w:rFonts w:ascii="微软雅黑" w:eastAsia="微软雅黑" w:hAnsi="微软雅黑"/>
        </w:rPr>
      </w:pPr>
      <w:r>
        <w:rPr>
          <w:rFonts w:ascii="微软雅黑" w:eastAsia="微软雅黑" w:hAnsi="微软雅黑" w:hint="eastAsia"/>
        </w:rPr>
        <w:t>Portal</w:t>
      </w:r>
      <w:r>
        <w:rPr>
          <w:rFonts w:ascii="微软雅黑" w:eastAsia="微软雅黑" w:hAnsi="微软雅黑"/>
        </w:rPr>
        <w:t>接入协议：</w:t>
      </w:r>
      <w:r>
        <w:rPr>
          <w:rFonts w:ascii="微软雅黑" w:eastAsia="微软雅黑" w:hAnsi="微软雅黑" w:hint="eastAsia"/>
        </w:rPr>
        <w:t>HTTP/HTTPS</w:t>
      </w:r>
      <w:r>
        <w:rPr>
          <w:rFonts w:ascii="微软雅黑" w:eastAsia="微软雅黑" w:hAnsi="微软雅黑"/>
        </w:rPr>
        <w:t>协议，描述了客户端和Portal服务器之间的协议交互。客户端通过HTTP/HTTPS协议依次向Portal服务器发起连接请求和Portal认证请求。</w:t>
      </w:r>
    </w:p>
    <w:p w14:paraId="64FFFB3B" w14:textId="77777777" w:rsidR="0076630D" w:rsidRDefault="00D7272D" w:rsidP="00B10728">
      <w:pPr>
        <w:pStyle w:val="af2"/>
        <w:numPr>
          <w:ilvl w:val="0"/>
          <w:numId w:val="405"/>
        </w:numPr>
        <w:ind w:firstLineChars="0"/>
        <w:rPr>
          <w:rFonts w:ascii="微软雅黑" w:eastAsia="微软雅黑" w:hAnsi="微软雅黑"/>
        </w:rPr>
      </w:pPr>
      <w:r>
        <w:rPr>
          <w:rFonts w:ascii="微软雅黑" w:eastAsia="微软雅黑" w:hAnsi="微软雅黑" w:hint="eastAsia"/>
        </w:rPr>
        <w:lastRenderedPageBreak/>
        <w:t>Portal</w:t>
      </w:r>
      <w:r>
        <w:rPr>
          <w:rFonts w:ascii="微软雅黑" w:eastAsia="微软雅黑" w:hAnsi="微软雅黑"/>
        </w:rPr>
        <w:t>认证协议：</w:t>
      </w:r>
      <w:r>
        <w:rPr>
          <w:rFonts w:ascii="微软雅黑" w:eastAsia="微软雅黑" w:hAnsi="微软雅黑" w:hint="eastAsia"/>
        </w:rPr>
        <w:t>支持</w:t>
      </w:r>
      <w:r>
        <w:rPr>
          <w:rFonts w:ascii="微软雅黑" w:eastAsia="微软雅黑" w:hAnsi="微软雅黑"/>
        </w:rPr>
        <w:t>两种</w:t>
      </w:r>
      <w:r>
        <w:rPr>
          <w:rFonts w:ascii="微软雅黑" w:eastAsia="微软雅黑" w:hAnsi="微软雅黑" w:hint="eastAsia"/>
        </w:rPr>
        <w:t>认证</w:t>
      </w:r>
      <w:r>
        <w:rPr>
          <w:rFonts w:ascii="微软雅黑" w:eastAsia="微软雅黑" w:hAnsi="微软雅黑"/>
        </w:rPr>
        <w:t>协议：</w:t>
      </w:r>
    </w:p>
    <w:p w14:paraId="4B55ED16" w14:textId="77777777" w:rsidR="0076630D" w:rsidRDefault="00D7272D" w:rsidP="00B10728">
      <w:pPr>
        <w:pStyle w:val="af2"/>
        <w:numPr>
          <w:ilvl w:val="0"/>
          <w:numId w:val="406"/>
        </w:numPr>
        <w:ind w:firstLineChars="0"/>
        <w:rPr>
          <w:rFonts w:ascii="微软雅黑" w:eastAsia="微软雅黑" w:hAnsi="微软雅黑"/>
        </w:rPr>
      </w:pPr>
      <w:r>
        <w:rPr>
          <w:rFonts w:ascii="微软雅黑" w:eastAsia="微软雅黑" w:hAnsi="微软雅黑" w:hint="eastAsia"/>
        </w:rPr>
        <w:t>Portal</w:t>
      </w:r>
      <w:r>
        <w:rPr>
          <w:rFonts w:ascii="微软雅黑" w:eastAsia="微软雅黑" w:hAnsi="微软雅黑"/>
        </w:rPr>
        <w:t>协议：</w:t>
      </w:r>
      <w:r>
        <w:rPr>
          <w:rFonts w:ascii="微软雅黑" w:eastAsia="微软雅黑" w:hAnsi="微软雅黑" w:hint="eastAsia"/>
        </w:rPr>
        <w:t>描述了</w:t>
      </w:r>
      <w:r>
        <w:rPr>
          <w:rFonts w:ascii="微软雅黑" w:eastAsia="微软雅黑" w:hAnsi="微软雅黑"/>
        </w:rPr>
        <w:t>Portal服务器和接入设备之间的协议交互，可以用来传递用户名和</w:t>
      </w:r>
      <w:r>
        <w:rPr>
          <w:rFonts w:ascii="微软雅黑" w:eastAsia="微软雅黑" w:hAnsi="微软雅黑" w:hint="eastAsia"/>
        </w:rPr>
        <w:t>密码</w:t>
      </w:r>
      <w:r>
        <w:rPr>
          <w:rFonts w:ascii="微软雅黑" w:eastAsia="微软雅黑" w:hAnsi="微软雅黑"/>
        </w:rPr>
        <w:t>等参数。收到</w:t>
      </w:r>
      <w:r>
        <w:rPr>
          <w:rFonts w:ascii="微软雅黑" w:eastAsia="微软雅黑" w:hAnsi="微软雅黑" w:hint="eastAsia"/>
        </w:rPr>
        <w:t>客户端</w:t>
      </w:r>
      <w:r>
        <w:rPr>
          <w:rFonts w:ascii="微软雅黑" w:eastAsia="微软雅黑" w:hAnsi="微软雅黑"/>
        </w:rPr>
        <w:t>的Portal认证请求后，Portal服务器通过Portal协议向接入设备发起Portal认证请求（</w:t>
      </w:r>
      <w:r>
        <w:rPr>
          <w:rFonts w:ascii="微软雅黑" w:eastAsia="微软雅黑" w:hAnsi="微软雅黑" w:hint="eastAsia"/>
        </w:rPr>
        <w:t>携带</w:t>
      </w:r>
      <w:r>
        <w:rPr>
          <w:rFonts w:ascii="微软雅黑" w:eastAsia="微软雅黑" w:hAnsi="微软雅黑"/>
        </w:rPr>
        <w:t>用户名和密码）</w:t>
      </w:r>
      <w:r>
        <w:rPr>
          <w:rFonts w:ascii="微软雅黑" w:eastAsia="微软雅黑" w:hAnsi="微软雅黑" w:hint="eastAsia"/>
        </w:rPr>
        <w:t>。</w:t>
      </w:r>
    </w:p>
    <w:p w14:paraId="3A7538FD" w14:textId="77777777" w:rsidR="0076630D" w:rsidRDefault="00D7272D" w:rsidP="00B10728">
      <w:pPr>
        <w:pStyle w:val="af2"/>
        <w:numPr>
          <w:ilvl w:val="0"/>
          <w:numId w:val="406"/>
        </w:numPr>
        <w:ind w:firstLineChars="0"/>
        <w:rPr>
          <w:rFonts w:ascii="微软雅黑" w:eastAsia="微软雅黑" w:hAnsi="微软雅黑"/>
        </w:rPr>
      </w:pPr>
      <w:r>
        <w:rPr>
          <w:rFonts w:ascii="微软雅黑" w:eastAsia="微软雅黑" w:hAnsi="微软雅黑" w:hint="eastAsia"/>
        </w:rPr>
        <w:t>HTTP/HTTPS</w:t>
      </w:r>
      <w:r>
        <w:rPr>
          <w:rFonts w:ascii="微软雅黑" w:eastAsia="微软雅黑" w:hAnsi="微软雅黑"/>
        </w:rPr>
        <w:t>协议：</w:t>
      </w:r>
      <w:r>
        <w:rPr>
          <w:rFonts w:ascii="微软雅黑" w:eastAsia="微软雅黑" w:hAnsi="微软雅黑" w:hint="eastAsia"/>
        </w:rPr>
        <w:t>描述了</w:t>
      </w:r>
      <w:r>
        <w:rPr>
          <w:rFonts w:ascii="微软雅黑" w:eastAsia="微软雅黑" w:hAnsi="微软雅黑"/>
        </w:rPr>
        <w:t>客户端和接入设备之间的协议交互，可以用来传递用户名和密码等参数。收到</w:t>
      </w:r>
      <w:r>
        <w:rPr>
          <w:rFonts w:ascii="微软雅黑" w:eastAsia="微软雅黑" w:hAnsi="微软雅黑" w:hint="eastAsia"/>
        </w:rPr>
        <w:t>客户端</w:t>
      </w:r>
      <w:r>
        <w:rPr>
          <w:rFonts w:ascii="微软雅黑" w:eastAsia="微软雅黑" w:hAnsi="微软雅黑"/>
        </w:rPr>
        <w:t>的Portal认证请求后，Portal服务器通过HTTP/HTTPS协议通知客户端向接入设备发起Portal认证请求，然后客户端通过HTTP/HTTPS协议向接入设备发起Portal认证请求（</w:t>
      </w:r>
      <w:r>
        <w:rPr>
          <w:rFonts w:ascii="微软雅黑" w:eastAsia="微软雅黑" w:hAnsi="微软雅黑" w:hint="eastAsia"/>
        </w:rPr>
        <w:t>携带用户名</w:t>
      </w:r>
      <w:r>
        <w:rPr>
          <w:rFonts w:ascii="微软雅黑" w:eastAsia="微软雅黑" w:hAnsi="微软雅黑"/>
        </w:rPr>
        <w:t>和密码）</w:t>
      </w:r>
      <w:r>
        <w:rPr>
          <w:rFonts w:ascii="微软雅黑" w:eastAsia="微软雅黑" w:hAnsi="微软雅黑" w:hint="eastAsia"/>
        </w:rPr>
        <w:t>。</w:t>
      </w:r>
    </w:p>
    <w:p w14:paraId="3E180D23" w14:textId="77777777" w:rsidR="0076630D" w:rsidRDefault="0076630D">
      <w:pPr>
        <w:rPr>
          <w:rFonts w:ascii="微软雅黑" w:eastAsia="微软雅黑" w:hAnsi="微软雅黑"/>
        </w:rPr>
      </w:pPr>
    </w:p>
    <w:p w14:paraId="3BBCDFA4" w14:textId="77777777" w:rsidR="0076630D" w:rsidRDefault="00D7272D">
      <w:pPr>
        <w:rPr>
          <w:rFonts w:ascii="微软雅黑" w:eastAsia="微软雅黑" w:hAnsi="微软雅黑"/>
        </w:rPr>
      </w:pPr>
      <w:r>
        <w:rPr>
          <w:rFonts w:ascii="微软雅黑" w:eastAsia="微软雅黑" w:hAnsi="微软雅黑" w:hint="eastAsia"/>
        </w:rPr>
        <w:t>暂仅支持802.1</w:t>
      </w:r>
      <w:r>
        <w:rPr>
          <w:rFonts w:ascii="微软雅黑" w:eastAsia="微软雅黑" w:hAnsi="微软雅黑"/>
        </w:rPr>
        <w:t>X认证，基于MAC和基于Web</w:t>
      </w:r>
      <w:r>
        <w:rPr>
          <w:rFonts w:ascii="微软雅黑" w:eastAsia="微软雅黑" w:hAnsi="微软雅黑"/>
          <w:color w:val="EEECE1" w:themeColor="background2"/>
          <w:highlight w:val="darkGreen"/>
        </w:rPr>
        <w:t xml:space="preserve"> (FP2)</w:t>
      </w:r>
      <w:r>
        <w:rPr>
          <w:rFonts w:ascii="微软雅黑" w:eastAsia="微软雅黑" w:hAnsi="微软雅黑" w:hint="eastAsia"/>
        </w:rPr>
        <w:t>实现</w:t>
      </w:r>
      <w:r>
        <w:rPr>
          <w:rFonts w:ascii="微软雅黑" w:eastAsia="微软雅黑" w:hAnsi="微软雅黑"/>
        </w:rPr>
        <w:t>。</w:t>
      </w:r>
    </w:p>
    <w:p w14:paraId="57DC6DF2" w14:textId="77777777" w:rsidR="0076630D" w:rsidRDefault="00D7272D">
      <w:pPr>
        <w:rPr>
          <w:rFonts w:ascii="微软雅黑" w:eastAsia="微软雅黑" w:hAnsi="微软雅黑"/>
        </w:rPr>
      </w:pPr>
      <w:r>
        <w:rPr>
          <w:rFonts w:ascii="微软雅黑" w:eastAsia="微软雅黑" w:hAnsi="微软雅黑" w:hint="eastAsia"/>
        </w:rPr>
        <w:t>【配置参数】</w:t>
      </w:r>
    </w:p>
    <w:p w14:paraId="3E72AED0" w14:textId="77777777" w:rsidR="0076630D" w:rsidRDefault="00D7272D">
      <w:pPr>
        <w:rPr>
          <w:rFonts w:ascii="微软雅黑" w:eastAsia="微软雅黑" w:hAnsi="微软雅黑"/>
          <w:b/>
        </w:rPr>
      </w:pPr>
      <w:r>
        <w:rPr>
          <w:rFonts w:ascii="微软雅黑" w:eastAsia="微软雅黑" w:hAnsi="微软雅黑" w:hint="eastAsia"/>
          <w:b/>
        </w:rPr>
        <w:t>（一）802.1</w:t>
      </w:r>
      <w:r>
        <w:rPr>
          <w:rFonts w:ascii="微软雅黑" w:eastAsia="微软雅黑" w:hAnsi="微软雅黑"/>
          <w:b/>
        </w:rPr>
        <w:t>X认证</w:t>
      </w:r>
    </w:p>
    <w:p w14:paraId="50A9297E" w14:textId="77777777" w:rsidR="0076630D" w:rsidRDefault="00D7272D">
      <w:pPr>
        <w:rPr>
          <w:rFonts w:ascii="微软雅黑" w:eastAsia="微软雅黑" w:hAnsi="微软雅黑"/>
          <w:b/>
        </w:rPr>
      </w:pPr>
      <w:r>
        <w:rPr>
          <w:rFonts w:ascii="微软雅黑" w:eastAsia="微软雅黑" w:hAnsi="微软雅黑" w:hint="eastAsia"/>
          <w:b/>
        </w:rPr>
        <w:t>全局配置</w:t>
      </w:r>
      <w:r>
        <w:rPr>
          <w:rFonts w:ascii="微软雅黑" w:eastAsia="微软雅黑" w:hAnsi="微软雅黑"/>
          <w:b/>
        </w:rPr>
        <w:t>：</w:t>
      </w:r>
    </w:p>
    <w:p w14:paraId="04A9AF01" w14:textId="77777777" w:rsidR="0076630D" w:rsidRDefault="00D7272D" w:rsidP="00B10728">
      <w:pPr>
        <w:pStyle w:val="af2"/>
        <w:numPr>
          <w:ilvl w:val="0"/>
          <w:numId w:val="407"/>
        </w:numPr>
        <w:ind w:firstLineChars="0"/>
        <w:rPr>
          <w:rFonts w:ascii="微软雅黑" w:eastAsia="微软雅黑" w:hAnsi="微软雅黑"/>
        </w:rPr>
      </w:pPr>
      <w:r>
        <w:rPr>
          <w:rFonts w:ascii="微软雅黑" w:eastAsia="微软雅黑" w:hAnsi="微软雅黑" w:hint="eastAsia"/>
        </w:rPr>
        <w:t>802.1</w:t>
      </w:r>
      <w:r>
        <w:rPr>
          <w:rFonts w:ascii="微软雅黑" w:eastAsia="微软雅黑" w:hAnsi="微软雅黑"/>
        </w:rPr>
        <w:t>X</w:t>
      </w:r>
      <w:r>
        <w:rPr>
          <w:rFonts w:ascii="微软雅黑" w:eastAsia="微软雅黑" w:hAnsi="微软雅黑" w:hint="eastAsia"/>
        </w:rPr>
        <w:t>认证：</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设置是否开启</w:t>
      </w:r>
      <w:r>
        <w:rPr>
          <w:rFonts w:ascii="微软雅黑" w:eastAsia="微软雅黑" w:hAnsi="微软雅黑"/>
        </w:rPr>
        <w:t>设备的</w:t>
      </w:r>
      <w:r>
        <w:rPr>
          <w:rFonts w:ascii="微软雅黑" w:eastAsia="微软雅黑" w:hAnsi="微软雅黑" w:hint="eastAsia"/>
        </w:rPr>
        <w:t>802.1</w:t>
      </w:r>
      <w:r>
        <w:rPr>
          <w:rFonts w:ascii="微软雅黑" w:eastAsia="微软雅黑" w:hAnsi="微软雅黑"/>
        </w:rPr>
        <w:t>X认证功能，默认关闭。</w:t>
      </w:r>
    </w:p>
    <w:p w14:paraId="7CAB5FE0" w14:textId="77777777" w:rsidR="0076630D" w:rsidRDefault="00D7272D" w:rsidP="00B10728">
      <w:pPr>
        <w:pStyle w:val="af2"/>
        <w:numPr>
          <w:ilvl w:val="0"/>
          <w:numId w:val="407"/>
        </w:numPr>
        <w:ind w:firstLineChars="0"/>
        <w:rPr>
          <w:rFonts w:ascii="微软雅黑" w:eastAsia="微软雅黑" w:hAnsi="微软雅黑"/>
        </w:rPr>
      </w:pPr>
      <w:r>
        <w:rPr>
          <w:rFonts w:ascii="微软雅黑" w:eastAsia="微软雅黑" w:hAnsi="微软雅黑" w:hint="eastAsia"/>
        </w:rPr>
        <w:t>Guest</w:t>
      </w:r>
      <w:r>
        <w:rPr>
          <w:rFonts w:ascii="微软雅黑" w:eastAsia="微软雅黑" w:hAnsi="微软雅黑"/>
        </w:rPr>
        <w:t xml:space="preserve"> VLAN：【</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设置是否</w:t>
      </w:r>
      <w:r>
        <w:rPr>
          <w:rFonts w:ascii="微软雅黑" w:eastAsia="微软雅黑" w:hAnsi="微软雅黑"/>
        </w:rPr>
        <w:t>启用</w:t>
      </w:r>
      <w:r>
        <w:rPr>
          <w:rFonts w:ascii="微软雅黑" w:eastAsia="微软雅黑" w:hAnsi="微软雅黑" w:hint="eastAsia"/>
        </w:rPr>
        <w:t>Guest</w:t>
      </w:r>
      <w:r>
        <w:rPr>
          <w:rFonts w:ascii="微软雅黑" w:eastAsia="微软雅黑" w:hAnsi="微软雅黑"/>
        </w:rPr>
        <w:t xml:space="preserve"> VLAN功能，默认</w:t>
      </w:r>
      <w:r>
        <w:rPr>
          <w:rFonts w:ascii="微软雅黑" w:eastAsia="微软雅黑" w:hAnsi="微软雅黑" w:hint="eastAsia"/>
        </w:rPr>
        <w:t>关闭</w:t>
      </w:r>
      <w:r>
        <w:rPr>
          <w:rFonts w:ascii="微软雅黑" w:eastAsia="微软雅黑" w:hAnsi="微软雅黑"/>
        </w:rPr>
        <w:t>。开启后，需设置Guest VLAN ID</w:t>
      </w:r>
      <w:r>
        <w:rPr>
          <w:rFonts w:ascii="微软雅黑" w:eastAsia="微软雅黑" w:hAnsi="微软雅黑" w:hint="eastAsia"/>
        </w:rPr>
        <w:t>，</w:t>
      </w:r>
      <w:r>
        <w:rPr>
          <w:rFonts w:ascii="微软雅黑" w:eastAsia="微软雅黑" w:hAnsi="微软雅黑"/>
        </w:rPr>
        <w:t>其中的用户可以访问指定的网络资源。</w:t>
      </w:r>
    </w:p>
    <w:p w14:paraId="5589FC26" w14:textId="5DE00033" w:rsidR="0076630D" w:rsidRDefault="00D7272D" w:rsidP="00B10728">
      <w:pPr>
        <w:pStyle w:val="af2"/>
        <w:numPr>
          <w:ilvl w:val="0"/>
          <w:numId w:val="408"/>
        </w:numPr>
        <w:ind w:firstLineChars="0"/>
        <w:rPr>
          <w:rFonts w:ascii="微软雅黑" w:eastAsia="微软雅黑" w:hAnsi="微软雅黑"/>
        </w:rPr>
      </w:pPr>
      <w:r>
        <w:rPr>
          <w:rFonts w:ascii="微软雅黑" w:eastAsia="微软雅黑" w:hAnsi="微软雅黑" w:hint="eastAsia"/>
        </w:rPr>
        <w:t>Guest</w:t>
      </w:r>
      <w:r>
        <w:rPr>
          <w:rFonts w:ascii="微软雅黑" w:eastAsia="微软雅黑" w:hAnsi="微软雅黑"/>
        </w:rPr>
        <w:t xml:space="preserve"> VLAN ID：【</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已有的VLAN列表中选择，默认的</w:t>
      </w:r>
      <w:r w:rsidR="00072D3E">
        <w:rPr>
          <w:rFonts w:ascii="微软雅黑" w:eastAsia="微软雅黑" w:hAnsi="微软雅黑" w:hint="eastAsia"/>
        </w:rPr>
        <w:t>管理</w:t>
      </w:r>
      <w:r>
        <w:rPr>
          <w:rFonts w:ascii="微软雅黑" w:eastAsia="微软雅黑" w:hAnsi="微软雅黑"/>
        </w:rPr>
        <w:t>VLAN 1</w:t>
      </w:r>
      <w:r>
        <w:rPr>
          <w:rFonts w:ascii="微软雅黑" w:eastAsia="微软雅黑" w:hAnsi="微软雅黑" w:hint="eastAsia"/>
        </w:rPr>
        <w:t>不能</w:t>
      </w:r>
      <w:r>
        <w:rPr>
          <w:rFonts w:ascii="微软雅黑" w:eastAsia="微软雅黑" w:hAnsi="微软雅黑"/>
        </w:rPr>
        <w:t>设置。</w:t>
      </w:r>
    </w:p>
    <w:p w14:paraId="299B2DAD" w14:textId="77777777" w:rsidR="0076630D" w:rsidRDefault="00D7272D">
      <w:pPr>
        <w:rPr>
          <w:rFonts w:ascii="微软雅黑" w:eastAsia="微软雅黑" w:hAnsi="微软雅黑"/>
        </w:rPr>
      </w:pPr>
      <w:r>
        <w:rPr>
          <w:rFonts w:ascii="微软雅黑" w:eastAsia="微软雅黑" w:hAnsi="微软雅黑" w:hint="eastAsia"/>
        </w:rPr>
        <w:t>端口模式</w:t>
      </w:r>
      <w:r>
        <w:rPr>
          <w:rFonts w:ascii="微软雅黑" w:eastAsia="微软雅黑" w:hAnsi="微软雅黑"/>
        </w:rPr>
        <w:t>设置：</w:t>
      </w:r>
    </w:p>
    <w:p w14:paraId="41340097" w14:textId="77777777" w:rsidR="0076630D" w:rsidRDefault="00D7272D" w:rsidP="00B10728">
      <w:pPr>
        <w:pStyle w:val="af2"/>
        <w:numPr>
          <w:ilvl w:val="0"/>
          <w:numId w:val="409"/>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：选择</w:t>
      </w:r>
      <w:r>
        <w:rPr>
          <w:rFonts w:ascii="微软雅黑" w:eastAsia="微软雅黑" w:hAnsi="微软雅黑" w:hint="eastAsia"/>
        </w:rPr>
        <w:t>设置</w:t>
      </w:r>
      <w:r>
        <w:rPr>
          <w:rFonts w:ascii="微软雅黑" w:eastAsia="微软雅黑" w:hAnsi="微软雅黑"/>
        </w:rPr>
        <w:t>认证</w:t>
      </w:r>
      <w:r>
        <w:rPr>
          <w:rFonts w:ascii="微软雅黑" w:eastAsia="微软雅黑" w:hAnsi="微软雅黑" w:hint="eastAsia"/>
        </w:rPr>
        <w:t>模式</w:t>
      </w:r>
      <w:r>
        <w:rPr>
          <w:rFonts w:ascii="微软雅黑" w:eastAsia="微软雅黑" w:hAnsi="微软雅黑"/>
        </w:rPr>
        <w:t>的</w:t>
      </w:r>
      <w:r>
        <w:rPr>
          <w:rFonts w:ascii="微软雅黑" w:eastAsia="微软雅黑" w:hAnsi="微软雅黑" w:hint="eastAsia"/>
        </w:rPr>
        <w:t>交换机</w:t>
      </w:r>
      <w:r>
        <w:rPr>
          <w:rFonts w:ascii="微软雅黑" w:eastAsia="微软雅黑" w:hAnsi="微软雅黑"/>
        </w:rPr>
        <w:t>接口，包括电口和光口</w:t>
      </w:r>
      <w:r>
        <w:rPr>
          <w:rFonts w:ascii="微软雅黑" w:eastAsia="微软雅黑" w:hAnsi="微软雅黑" w:hint="eastAsia"/>
        </w:rPr>
        <w:t>。</w:t>
      </w:r>
      <w:r>
        <w:rPr>
          <w:rFonts w:ascii="微软雅黑" w:eastAsia="微软雅黑" w:hAnsi="微软雅黑"/>
        </w:rPr>
        <w:t>可多选</w:t>
      </w:r>
    </w:p>
    <w:p w14:paraId="03078A49" w14:textId="77777777" w:rsidR="0076630D" w:rsidRDefault="00D7272D" w:rsidP="00B10728">
      <w:pPr>
        <w:pStyle w:val="af2"/>
        <w:numPr>
          <w:ilvl w:val="0"/>
          <w:numId w:val="409"/>
        </w:numPr>
        <w:ind w:firstLineChars="0"/>
        <w:rPr>
          <w:rFonts w:ascii="微软雅黑" w:eastAsia="微软雅黑" w:hAnsi="微软雅黑"/>
        </w:rPr>
      </w:pPr>
      <w:r>
        <w:rPr>
          <w:rFonts w:ascii="微软雅黑" w:eastAsia="微软雅黑" w:hAnsi="微软雅黑" w:hint="eastAsia"/>
        </w:rPr>
        <w:t>802.1</w:t>
      </w:r>
      <w:r>
        <w:rPr>
          <w:rFonts w:ascii="微软雅黑" w:eastAsia="微软雅黑" w:hAnsi="微软雅黑"/>
        </w:rPr>
        <w:t>X</w:t>
      </w:r>
      <w:r>
        <w:rPr>
          <w:rFonts w:ascii="微软雅黑" w:eastAsia="微软雅黑" w:hAnsi="微软雅黑" w:hint="eastAsia"/>
        </w:rPr>
        <w:t>认证：</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w:t>
      </w:r>
      <w:r>
        <w:rPr>
          <w:rFonts w:ascii="微软雅黑" w:eastAsia="微软雅黑" w:hAnsi="微软雅黑" w:hint="eastAsia"/>
        </w:rPr>
        <w:t>802.1</w:t>
      </w:r>
      <w:r>
        <w:rPr>
          <w:rFonts w:ascii="微软雅黑" w:eastAsia="微软雅黑" w:hAnsi="微软雅黑"/>
        </w:rPr>
        <w:t>X认证功能是否启用，默认关闭。</w:t>
      </w:r>
    </w:p>
    <w:p w14:paraId="5350B56F" w14:textId="77777777" w:rsidR="0076630D" w:rsidRDefault="00D7272D" w:rsidP="00B10728">
      <w:pPr>
        <w:pStyle w:val="af2"/>
        <w:numPr>
          <w:ilvl w:val="0"/>
          <w:numId w:val="409"/>
        </w:numPr>
        <w:ind w:firstLineChars="0"/>
        <w:rPr>
          <w:rFonts w:ascii="微软雅黑" w:eastAsia="微软雅黑" w:hAnsi="微软雅黑"/>
        </w:rPr>
      </w:pPr>
      <w:r>
        <w:rPr>
          <w:rFonts w:ascii="微软雅黑" w:eastAsia="微软雅黑" w:hAnsi="微软雅黑" w:hint="eastAsia"/>
        </w:rPr>
        <w:lastRenderedPageBreak/>
        <w:t>用户</w:t>
      </w:r>
      <w:r>
        <w:rPr>
          <w:rFonts w:ascii="微软雅黑" w:eastAsia="微软雅黑" w:hAnsi="微软雅黑"/>
        </w:rPr>
        <w:t>认证</w:t>
      </w:r>
      <w:r>
        <w:rPr>
          <w:rFonts w:ascii="微软雅黑" w:eastAsia="微软雅黑" w:hAnsi="微软雅黑" w:hint="eastAsia"/>
        </w:rPr>
        <w:t>模式</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设置端口进行认证</w:t>
      </w:r>
      <w:r>
        <w:rPr>
          <w:rFonts w:ascii="微软雅黑" w:eastAsia="微软雅黑" w:hAnsi="微软雅黑"/>
        </w:rPr>
        <w:t>的主机模式，选项有{</w:t>
      </w:r>
      <w:r>
        <w:rPr>
          <w:rFonts w:ascii="微软雅黑" w:eastAsia="微软雅黑" w:hAnsi="微软雅黑" w:hint="eastAsia"/>
        </w:rPr>
        <w:t>基于</w:t>
      </w:r>
      <w:r>
        <w:rPr>
          <w:rFonts w:ascii="微软雅黑" w:eastAsia="微软雅黑" w:hAnsi="微软雅黑"/>
        </w:rPr>
        <w:t>MAC|</w:t>
      </w:r>
      <w:r>
        <w:rPr>
          <w:rFonts w:ascii="微软雅黑" w:eastAsia="微软雅黑" w:hAnsi="微软雅黑" w:hint="eastAsia"/>
        </w:rPr>
        <w:t>基于</w:t>
      </w:r>
      <w:r>
        <w:rPr>
          <w:rFonts w:ascii="微软雅黑" w:eastAsia="微软雅黑" w:hAnsi="微软雅黑"/>
        </w:rPr>
        <w:t>端口|单</w:t>
      </w:r>
      <w:r>
        <w:rPr>
          <w:rFonts w:ascii="微软雅黑" w:eastAsia="微软雅黑" w:hAnsi="微软雅黑" w:hint="eastAsia"/>
        </w:rPr>
        <w:t>用户</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基于</w:t>
      </w:r>
      <w:r>
        <w:rPr>
          <w:rFonts w:ascii="微软雅黑" w:eastAsia="微软雅黑" w:hAnsi="微软雅黑"/>
        </w:rPr>
        <w:t>MAC。</w:t>
      </w:r>
      <w:r>
        <w:rPr>
          <w:rFonts w:ascii="微软雅黑" w:eastAsia="微软雅黑" w:hAnsi="微软雅黑" w:hint="eastAsia"/>
        </w:rPr>
        <w:t>选择</w:t>
      </w:r>
      <w:r>
        <w:rPr>
          <w:rFonts w:ascii="微软雅黑" w:eastAsia="微软雅黑" w:hAnsi="微软雅黑"/>
        </w:rPr>
        <w:t>“</w:t>
      </w:r>
      <w:r>
        <w:rPr>
          <w:rFonts w:ascii="微软雅黑" w:eastAsia="微软雅黑" w:hAnsi="微软雅黑" w:hint="eastAsia"/>
        </w:rPr>
        <w:t>基于</w:t>
      </w:r>
      <w:r>
        <w:rPr>
          <w:rFonts w:ascii="微软雅黑" w:eastAsia="微软雅黑" w:hAnsi="微软雅黑"/>
        </w:rPr>
        <w:t>MAC”</w:t>
      </w:r>
      <w:r>
        <w:rPr>
          <w:rFonts w:ascii="微软雅黑" w:eastAsia="微软雅黑" w:hAnsi="微软雅黑" w:hint="eastAsia"/>
        </w:rPr>
        <w:t>表示允许多个用户进行认证</w:t>
      </w:r>
      <w:r>
        <w:rPr>
          <w:rFonts w:ascii="微软雅黑" w:eastAsia="微软雅黑" w:hAnsi="微软雅黑"/>
        </w:rPr>
        <w:t>，且用户之间互不影响；选择“</w:t>
      </w:r>
      <w:r>
        <w:rPr>
          <w:rFonts w:ascii="微软雅黑" w:eastAsia="微软雅黑" w:hAnsi="微软雅黑" w:hint="eastAsia"/>
        </w:rPr>
        <w:t>基于</w:t>
      </w:r>
      <w:r>
        <w:rPr>
          <w:rFonts w:ascii="微软雅黑" w:eastAsia="微软雅黑" w:hAnsi="微软雅黑"/>
        </w:rPr>
        <w:t>端口”</w:t>
      </w:r>
      <w:r>
        <w:rPr>
          <w:rFonts w:ascii="微软雅黑" w:eastAsia="微软雅黑" w:hAnsi="微软雅黑" w:hint="eastAsia"/>
        </w:rPr>
        <w:t>表示允许多个用户</w:t>
      </w:r>
      <w:r>
        <w:rPr>
          <w:rFonts w:ascii="微软雅黑" w:eastAsia="微软雅黑" w:hAnsi="微软雅黑"/>
        </w:rPr>
        <w:t>认证，且只</w:t>
      </w:r>
      <w:r>
        <w:rPr>
          <w:rFonts w:ascii="微软雅黑" w:eastAsia="微软雅黑" w:hAnsi="微软雅黑" w:hint="eastAsia"/>
        </w:rPr>
        <w:t>要</w:t>
      </w:r>
      <w:r>
        <w:rPr>
          <w:rFonts w:ascii="微软雅黑" w:eastAsia="微软雅黑" w:hAnsi="微软雅黑"/>
        </w:rPr>
        <w:t>一个用户认证通过，</w:t>
      </w:r>
      <w:r>
        <w:rPr>
          <w:rFonts w:ascii="微软雅黑" w:eastAsia="微软雅黑" w:hAnsi="微软雅黑" w:hint="eastAsia"/>
        </w:rPr>
        <w:t>其余用户</w:t>
      </w:r>
      <w:r>
        <w:rPr>
          <w:rFonts w:ascii="微软雅黑" w:eastAsia="微软雅黑" w:hAnsi="微软雅黑"/>
        </w:rPr>
        <w:t>免认证；选择“</w:t>
      </w:r>
      <w:r>
        <w:rPr>
          <w:rFonts w:ascii="微软雅黑" w:eastAsia="微软雅黑" w:hAnsi="微软雅黑" w:hint="eastAsia"/>
        </w:rPr>
        <w:t>单用户</w:t>
      </w:r>
      <w:r>
        <w:rPr>
          <w:rFonts w:ascii="微软雅黑" w:eastAsia="微软雅黑" w:hAnsi="微软雅黑"/>
        </w:rPr>
        <w:t>”</w:t>
      </w:r>
      <w:r>
        <w:rPr>
          <w:rFonts w:ascii="微软雅黑" w:eastAsia="微软雅黑" w:hAnsi="微软雅黑" w:hint="eastAsia"/>
        </w:rPr>
        <w:t>表示</w:t>
      </w:r>
      <w:r>
        <w:rPr>
          <w:rFonts w:ascii="微软雅黑" w:eastAsia="微软雅黑" w:hAnsi="微软雅黑"/>
        </w:rPr>
        <w:t>只允许一个用户认证通过。</w:t>
      </w:r>
    </w:p>
    <w:p w14:paraId="5A4D55E4" w14:textId="77777777" w:rsidR="0076630D" w:rsidRDefault="00D7272D" w:rsidP="00B10728">
      <w:pPr>
        <w:pStyle w:val="af2"/>
        <w:numPr>
          <w:ilvl w:val="0"/>
          <w:numId w:val="409"/>
        </w:numPr>
        <w:ind w:firstLineChars="0"/>
        <w:rPr>
          <w:rFonts w:ascii="微软雅黑" w:eastAsia="微软雅黑" w:hAnsi="微软雅黑"/>
        </w:rPr>
      </w:pPr>
      <w:r>
        <w:rPr>
          <w:rFonts w:ascii="微软雅黑" w:eastAsia="微软雅黑" w:hAnsi="微软雅黑" w:hint="eastAsia"/>
        </w:rPr>
        <w:t>方法</w:t>
      </w:r>
      <w:r>
        <w:rPr>
          <w:rFonts w:ascii="微软雅黑" w:eastAsia="微软雅黑" w:hAnsi="微软雅黑"/>
        </w:rPr>
        <w:t>：</w:t>
      </w:r>
      <w:r>
        <w:rPr>
          <w:rFonts w:ascii="微软雅黑" w:eastAsia="微软雅黑" w:hAnsi="微软雅黑" w:hint="eastAsia"/>
        </w:rPr>
        <w:t>【可多选】设置</w:t>
      </w:r>
      <w:r>
        <w:rPr>
          <w:rFonts w:ascii="微软雅黑" w:eastAsia="微软雅黑" w:hAnsi="微软雅黑"/>
        </w:rPr>
        <w:t>认证方法</w:t>
      </w:r>
      <w:r>
        <w:rPr>
          <w:rFonts w:ascii="微软雅黑" w:eastAsia="微软雅黑" w:hAnsi="微软雅黑" w:hint="eastAsia"/>
        </w:rPr>
        <w:t>，</w:t>
      </w:r>
      <w:r>
        <w:rPr>
          <w:rFonts w:ascii="微软雅黑" w:eastAsia="微软雅黑" w:hAnsi="微软雅黑"/>
        </w:rPr>
        <w:t>选项有</w:t>
      </w:r>
      <w:r>
        <w:rPr>
          <w:rFonts w:ascii="微软雅黑" w:eastAsia="微软雅黑" w:hAnsi="微软雅黑" w:hint="eastAsia"/>
        </w:rPr>
        <w:t>{</w:t>
      </w:r>
      <w:r>
        <w:rPr>
          <w:rFonts w:ascii="微软雅黑" w:eastAsia="微软雅黑" w:hAnsi="微软雅黑"/>
        </w:rPr>
        <w:t>RADIU</w:t>
      </w:r>
      <w:r>
        <w:rPr>
          <w:rFonts w:ascii="微软雅黑" w:eastAsia="微软雅黑" w:hAnsi="微软雅黑" w:hint="eastAsia"/>
        </w:rPr>
        <w:t>S</w:t>
      </w:r>
      <w:r>
        <w:rPr>
          <w:rFonts w:ascii="微软雅黑" w:eastAsia="微软雅黑" w:hAnsi="微软雅黑"/>
        </w:rPr>
        <w:t>|Local</w:t>
      </w:r>
      <w:r>
        <w:rPr>
          <w:rFonts w:ascii="微软雅黑" w:eastAsia="微软雅黑" w:hAnsi="微软雅黑" w:hint="eastAsia"/>
        </w:rPr>
        <w:t>}，</w:t>
      </w:r>
      <w:r>
        <w:rPr>
          <w:rFonts w:ascii="微软雅黑" w:eastAsia="微软雅黑" w:hAnsi="微软雅黑"/>
        </w:rPr>
        <w:t>默认RADIUS。</w:t>
      </w:r>
    </w:p>
    <w:p w14:paraId="63E4F241" w14:textId="77777777" w:rsidR="0076630D" w:rsidRDefault="00D7272D" w:rsidP="00B10728">
      <w:pPr>
        <w:pStyle w:val="af2"/>
        <w:numPr>
          <w:ilvl w:val="0"/>
          <w:numId w:val="409"/>
        </w:numPr>
        <w:ind w:firstLineChars="0"/>
        <w:rPr>
          <w:rFonts w:ascii="微软雅黑" w:eastAsia="微软雅黑" w:hAnsi="微软雅黑"/>
        </w:rPr>
      </w:pPr>
      <w:r>
        <w:rPr>
          <w:rFonts w:ascii="微软雅黑" w:eastAsia="微软雅黑" w:hAnsi="微软雅黑"/>
        </w:rPr>
        <w:t>Guest VLAN：设置</w:t>
      </w:r>
      <w:r>
        <w:rPr>
          <w:rFonts w:ascii="微软雅黑" w:eastAsia="微软雅黑" w:hAnsi="微软雅黑" w:hint="eastAsia"/>
        </w:rPr>
        <w:t>是否</w:t>
      </w:r>
      <w:r>
        <w:rPr>
          <w:rFonts w:ascii="微软雅黑" w:eastAsia="微软雅黑" w:hAnsi="微软雅黑"/>
        </w:rPr>
        <w:t>开启端口的Guest VLAN功能，默认关闭。</w:t>
      </w:r>
    </w:p>
    <w:p w14:paraId="612E8D11" w14:textId="77777777" w:rsidR="0076630D" w:rsidRDefault="00D7272D" w:rsidP="00B10728">
      <w:pPr>
        <w:pStyle w:val="af2"/>
        <w:numPr>
          <w:ilvl w:val="0"/>
          <w:numId w:val="409"/>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分配模式：【</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端口上VLAN的分配模式，选项有{</w:t>
      </w:r>
      <w:r>
        <w:rPr>
          <w:rFonts w:ascii="微软雅黑" w:eastAsia="微软雅黑" w:hAnsi="微软雅黑" w:hint="eastAsia"/>
        </w:rPr>
        <w:t>禁用</w:t>
      </w:r>
      <w:r>
        <w:rPr>
          <w:rFonts w:ascii="微软雅黑" w:eastAsia="微软雅黑" w:hAnsi="微软雅黑"/>
        </w:rPr>
        <w:t>|拒绝|静态}</w:t>
      </w:r>
      <w:r>
        <w:rPr>
          <w:rFonts w:ascii="微软雅黑" w:eastAsia="微软雅黑" w:hAnsi="微软雅黑" w:hint="eastAsia"/>
        </w:rPr>
        <w:t>，</w:t>
      </w:r>
      <w:r>
        <w:rPr>
          <w:rFonts w:ascii="微软雅黑" w:eastAsia="微软雅黑" w:hAnsi="微软雅黑"/>
        </w:rPr>
        <w:t>默认静态。</w:t>
      </w:r>
    </w:p>
    <w:p w14:paraId="51E69CC4" w14:textId="77777777" w:rsidR="0076630D" w:rsidRDefault="00D7272D">
      <w:pPr>
        <w:rPr>
          <w:rFonts w:ascii="微软雅黑" w:eastAsia="微软雅黑" w:hAnsi="微软雅黑"/>
        </w:rPr>
      </w:pPr>
      <w:r>
        <w:rPr>
          <w:rFonts w:ascii="微软雅黑" w:eastAsia="微软雅黑" w:hAnsi="微软雅黑" w:hint="eastAsia"/>
        </w:rPr>
        <w:t>端口模式</w:t>
      </w:r>
      <w:r>
        <w:rPr>
          <w:rFonts w:ascii="微软雅黑" w:eastAsia="微软雅黑" w:hAnsi="微软雅黑"/>
        </w:rPr>
        <w:t>列表</w:t>
      </w:r>
      <w:r>
        <w:rPr>
          <w:rFonts w:ascii="微软雅黑" w:eastAsia="微软雅黑" w:hAnsi="微软雅黑" w:hint="eastAsia"/>
        </w:rPr>
        <w:t>：</w:t>
      </w:r>
    </w:p>
    <w:p w14:paraId="1718F202" w14:textId="77777777" w:rsidR="0076630D" w:rsidRDefault="00D7272D" w:rsidP="00B10728">
      <w:pPr>
        <w:pStyle w:val="af2"/>
        <w:numPr>
          <w:ilvl w:val="0"/>
          <w:numId w:val="410"/>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显示端口、认证类型、</w:t>
      </w:r>
      <w:r>
        <w:rPr>
          <w:rFonts w:ascii="微软雅黑" w:eastAsia="微软雅黑" w:hAnsi="微软雅黑" w:hint="eastAsia"/>
        </w:rPr>
        <w:t>用户认证</w:t>
      </w:r>
      <w:r>
        <w:rPr>
          <w:rFonts w:ascii="微软雅黑" w:eastAsia="微软雅黑" w:hAnsi="微软雅黑"/>
        </w:rPr>
        <w:t>模式、</w:t>
      </w:r>
      <w:r>
        <w:rPr>
          <w:rFonts w:ascii="微软雅黑" w:eastAsia="微软雅黑" w:hAnsi="微软雅黑" w:hint="eastAsia"/>
        </w:rPr>
        <w:t>方法</w:t>
      </w:r>
      <w:r>
        <w:rPr>
          <w:rFonts w:ascii="微软雅黑" w:eastAsia="微软雅黑" w:hAnsi="微软雅黑"/>
        </w:rPr>
        <w:t>、Guest VLAN、VLAN分配</w:t>
      </w:r>
      <w:r>
        <w:rPr>
          <w:rFonts w:ascii="微软雅黑" w:eastAsia="微软雅黑" w:hAnsi="微软雅黑" w:hint="eastAsia"/>
        </w:rPr>
        <w:t>模式</w:t>
      </w:r>
    </w:p>
    <w:p w14:paraId="3308F24C" w14:textId="77777777" w:rsidR="0076630D" w:rsidRDefault="00D7272D" w:rsidP="00B10728">
      <w:pPr>
        <w:pStyle w:val="af2"/>
        <w:numPr>
          <w:ilvl w:val="0"/>
          <w:numId w:val="410"/>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79441098" w14:textId="77777777" w:rsidR="0076630D" w:rsidRDefault="0076630D">
      <w:pPr>
        <w:rPr>
          <w:rFonts w:ascii="微软雅黑" w:eastAsia="微软雅黑" w:hAnsi="微软雅黑"/>
        </w:rPr>
      </w:pPr>
    </w:p>
    <w:p w14:paraId="433D7FE5" w14:textId="77777777" w:rsidR="0076630D" w:rsidRDefault="00D7272D">
      <w:pPr>
        <w:rPr>
          <w:rFonts w:ascii="微软雅黑" w:eastAsia="微软雅黑" w:hAnsi="微软雅黑"/>
          <w:b/>
        </w:rPr>
      </w:pPr>
      <w:r>
        <w:rPr>
          <w:rFonts w:ascii="微软雅黑" w:eastAsia="微软雅黑" w:hAnsi="微软雅黑" w:hint="eastAsia"/>
          <w:b/>
        </w:rPr>
        <w:t>端口设置</w:t>
      </w:r>
      <w:r>
        <w:rPr>
          <w:rFonts w:ascii="微软雅黑" w:eastAsia="微软雅黑" w:hAnsi="微软雅黑"/>
          <w:b/>
        </w:rPr>
        <w:t>：</w:t>
      </w:r>
    </w:p>
    <w:p w14:paraId="29604497" w14:textId="77777777" w:rsidR="0076630D" w:rsidRDefault="00D7272D" w:rsidP="00B10728">
      <w:pPr>
        <w:pStyle w:val="af2"/>
        <w:numPr>
          <w:ilvl w:val="0"/>
          <w:numId w:val="411"/>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需要设置认证的</w:t>
      </w:r>
      <w:r>
        <w:rPr>
          <w:rFonts w:ascii="微软雅黑" w:eastAsia="微软雅黑" w:hAnsi="微软雅黑" w:hint="eastAsia"/>
        </w:rPr>
        <w:t>交换机接口</w:t>
      </w:r>
      <w:r>
        <w:rPr>
          <w:rFonts w:ascii="微软雅黑" w:eastAsia="微软雅黑" w:hAnsi="微软雅黑"/>
        </w:rPr>
        <w:t>，包括电口和光口。可多选</w:t>
      </w:r>
    </w:p>
    <w:p w14:paraId="6D342ADF" w14:textId="77777777" w:rsidR="0076630D" w:rsidRDefault="00D7272D" w:rsidP="00B10728">
      <w:pPr>
        <w:pStyle w:val="af2"/>
        <w:numPr>
          <w:ilvl w:val="0"/>
          <w:numId w:val="411"/>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控制：【</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端口控制模式，选项有{</w:t>
      </w:r>
      <w:r>
        <w:rPr>
          <w:rFonts w:ascii="微软雅黑" w:eastAsia="微软雅黑" w:hAnsi="微软雅黑" w:hint="eastAsia"/>
        </w:rPr>
        <w:t>禁用</w:t>
      </w:r>
      <w:r>
        <w:rPr>
          <w:rFonts w:ascii="微软雅黑" w:eastAsia="微软雅黑" w:hAnsi="微软雅黑"/>
        </w:rPr>
        <w:t xml:space="preserve">| </w:t>
      </w:r>
      <w:r>
        <w:rPr>
          <w:rFonts w:ascii="微软雅黑" w:eastAsia="微软雅黑" w:hAnsi="微软雅黑" w:hint="eastAsia"/>
        </w:rPr>
        <w:t>强制</w:t>
      </w:r>
      <w:r>
        <w:rPr>
          <w:rFonts w:ascii="微软雅黑" w:eastAsia="微软雅黑" w:hAnsi="微软雅黑"/>
        </w:rPr>
        <w:t xml:space="preserve">认证| </w:t>
      </w:r>
      <w:r>
        <w:rPr>
          <w:rFonts w:ascii="微软雅黑" w:eastAsia="微软雅黑" w:hAnsi="微软雅黑" w:hint="eastAsia"/>
        </w:rPr>
        <w:t>强制不认证</w:t>
      </w:r>
      <w:r>
        <w:rPr>
          <w:rFonts w:ascii="微软雅黑" w:eastAsia="微软雅黑" w:hAnsi="微软雅黑"/>
        </w:rPr>
        <w:t xml:space="preserve">| </w:t>
      </w:r>
      <w:r>
        <w:rPr>
          <w:rFonts w:ascii="微软雅黑" w:eastAsia="微软雅黑" w:hAnsi="微软雅黑" w:hint="eastAsia"/>
        </w:rPr>
        <w:t>自动</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默认禁用。</w:t>
      </w:r>
    </w:p>
    <w:p w14:paraId="055D9AEF" w14:textId="77777777" w:rsidR="0076630D" w:rsidRDefault="00D7272D" w:rsidP="00B10728">
      <w:pPr>
        <w:pStyle w:val="af2"/>
        <w:numPr>
          <w:ilvl w:val="0"/>
          <w:numId w:val="411"/>
        </w:numPr>
        <w:ind w:firstLineChars="0"/>
        <w:rPr>
          <w:rFonts w:ascii="微软雅黑" w:eastAsia="微软雅黑" w:hAnsi="微软雅黑"/>
        </w:rPr>
      </w:pPr>
      <w:r>
        <w:rPr>
          <w:rFonts w:ascii="微软雅黑" w:eastAsia="微软雅黑" w:hAnsi="微软雅黑" w:hint="eastAsia"/>
        </w:rPr>
        <w:t>重认证：</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是否对端口</w:t>
      </w:r>
      <w:r>
        <w:rPr>
          <w:rFonts w:ascii="微软雅黑" w:eastAsia="微软雅黑" w:hAnsi="微软雅黑" w:hint="eastAsia"/>
        </w:rPr>
        <w:t>连接</w:t>
      </w:r>
      <w:r>
        <w:rPr>
          <w:rFonts w:ascii="微软雅黑" w:eastAsia="微软雅黑" w:hAnsi="微软雅黑"/>
        </w:rPr>
        <w:t>设备</w:t>
      </w:r>
      <w:r>
        <w:rPr>
          <w:rFonts w:ascii="微软雅黑" w:eastAsia="微软雅黑" w:hAnsi="微软雅黑" w:hint="eastAsia"/>
        </w:rPr>
        <w:t>开启</w:t>
      </w:r>
      <w:r>
        <w:rPr>
          <w:rFonts w:ascii="微软雅黑" w:eastAsia="微软雅黑" w:hAnsi="微软雅黑"/>
        </w:rPr>
        <w:t>重认证功能，默认</w:t>
      </w:r>
      <w:r>
        <w:rPr>
          <w:rFonts w:ascii="微软雅黑" w:eastAsia="微软雅黑" w:hAnsi="微软雅黑" w:hint="eastAsia"/>
        </w:rPr>
        <w:t>关闭</w:t>
      </w:r>
      <w:r>
        <w:rPr>
          <w:rFonts w:ascii="微软雅黑" w:eastAsia="微软雅黑" w:hAnsi="微软雅黑"/>
        </w:rPr>
        <w:t>。</w:t>
      </w:r>
    </w:p>
    <w:p w14:paraId="730D8848" w14:textId="77777777" w:rsidR="0076630D" w:rsidRDefault="00D7272D" w:rsidP="00B10728">
      <w:pPr>
        <w:pStyle w:val="af2"/>
        <w:numPr>
          <w:ilvl w:val="0"/>
          <w:numId w:val="411"/>
        </w:numPr>
        <w:ind w:firstLineChars="0"/>
        <w:rPr>
          <w:rFonts w:ascii="微软雅黑" w:eastAsia="微软雅黑" w:hAnsi="微软雅黑"/>
        </w:rPr>
      </w:pPr>
      <w:r>
        <w:rPr>
          <w:rFonts w:ascii="微软雅黑" w:eastAsia="微软雅黑" w:hAnsi="微软雅黑" w:hint="eastAsia"/>
        </w:rPr>
        <w:t>最大用户数</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端口允许接入的</w:t>
      </w:r>
      <w:r>
        <w:rPr>
          <w:rFonts w:ascii="微软雅黑" w:eastAsia="微软雅黑" w:hAnsi="微软雅黑" w:hint="eastAsia"/>
        </w:rPr>
        <w:t>802.1</w:t>
      </w:r>
      <w:r>
        <w:rPr>
          <w:rFonts w:ascii="微软雅黑" w:eastAsia="微软雅黑" w:hAnsi="微软雅黑"/>
        </w:rPr>
        <w:t>X认证的最大用户数，取值为</w:t>
      </w:r>
      <w:r>
        <w:rPr>
          <w:rFonts w:ascii="微软雅黑" w:eastAsia="微软雅黑" w:hAnsi="微软雅黑" w:hint="eastAsia"/>
        </w:rPr>
        <w:t>1-256的</w:t>
      </w:r>
      <w:r>
        <w:rPr>
          <w:rFonts w:ascii="微软雅黑" w:eastAsia="微软雅黑" w:hAnsi="微软雅黑"/>
        </w:rPr>
        <w:t>整数，默认</w:t>
      </w:r>
      <w:r>
        <w:rPr>
          <w:rFonts w:ascii="微软雅黑" w:eastAsia="微软雅黑" w:hAnsi="微软雅黑" w:hint="eastAsia"/>
        </w:rPr>
        <w:t>256。</w:t>
      </w:r>
    </w:p>
    <w:p w14:paraId="69321A9B" w14:textId="77777777" w:rsidR="0076630D" w:rsidRDefault="00D7272D" w:rsidP="00B10728">
      <w:pPr>
        <w:pStyle w:val="af2"/>
        <w:numPr>
          <w:ilvl w:val="0"/>
          <w:numId w:val="411"/>
        </w:numPr>
        <w:ind w:firstLineChars="0"/>
        <w:rPr>
          <w:rFonts w:ascii="微软雅黑" w:eastAsia="微软雅黑" w:hAnsi="微软雅黑"/>
        </w:rPr>
      </w:pPr>
      <w:r>
        <w:rPr>
          <w:rFonts w:ascii="微软雅黑" w:eastAsia="微软雅黑" w:hAnsi="微软雅黑" w:hint="eastAsia"/>
        </w:rPr>
        <w:t>定时器</w:t>
      </w:r>
      <w:r>
        <w:rPr>
          <w:rFonts w:ascii="微软雅黑" w:eastAsia="微软雅黑" w:hAnsi="微软雅黑"/>
        </w:rPr>
        <w:t>：</w:t>
      </w:r>
      <w:r>
        <w:rPr>
          <w:rFonts w:ascii="微软雅黑" w:eastAsia="微软雅黑" w:hAnsi="微软雅黑" w:hint="eastAsia"/>
        </w:rPr>
        <w:t>设置端口上</w:t>
      </w:r>
      <w:r>
        <w:rPr>
          <w:rFonts w:ascii="微软雅黑" w:eastAsia="微软雅黑" w:hAnsi="微软雅黑"/>
        </w:rPr>
        <w:t>认证</w:t>
      </w:r>
      <w:r>
        <w:rPr>
          <w:rFonts w:ascii="微软雅黑" w:eastAsia="微软雅黑" w:hAnsi="微软雅黑" w:hint="eastAsia"/>
        </w:rPr>
        <w:t>时</w:t>
      </w:r>
      <w:r>
        <w:rPr>
          <w:rFonts w:ascii="微软雅黑" w:eastAsia="微软雅黑" w:hAnsi="微软雅黑"/>
        </w:rPr>
        <w:t>的各类定时器。</w:t>
      </w:r>
    </w:p>
    <w:p w14:paraId="42338E3D" w14:textId="47035BF5" w:rsidR="0076630D" w:rsidRDefault="00D7272D" w:rsidP="00B10728">
      <w:pPr>
        <w:pStyle w:val="af2"/>
        <w:numPr>
          <w:ilvl w:val="0"/>
          <w:numId w:val="408"/>
        </w:numPr>
        <w:ind w:firstLineChars="0"/>
        <w:rPr>
          <w:rFonts w:ascii="微软雅黑" w:eastAsia="微软雅黑" w:hAnsi="微软雅黑"/>
        </w:rPr>
      </w:pPr>
      <w:r>
        <w:rPr>
          <w:rFonts w:ascii="微软雅黑" w:eastAsia="微软雅黑" w:hAnsi="微软雅黑" w:hint="eastAsia"/>
        </w:rPr>
        <w:t>重认证时间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重新认证的时间间隔，</w:t>
      </w:r>
      <w:r w:rsidR="00060C8D">
        <w:rPr>
          <w:rFonts w:ascii="微软雅黑" w:eastAsia="微软雅黑" w:hAnsi="微软雅黑" w:hint="eastAsia"/>
        </w:rPr>
        <w:t>即当</w:t>
      </w:r>
      <w:r w:rsidR="00060C8D">
        <w:rPr>
          <w:rFonts w:ascii="微软雅黑" w:eastAsia="微软雅黑" w:hAnsi="微软雅黑"/>
        </w:rPr>
        <w:t>未受到</w:t>
      </w:r>
      <w:r w:rsidR="00060C8D">
        <w:rPr>
          <w:rFonts w:ascii="微软雅黑" w:eastAsia="微软雅黑" w:hAnsi="微软雅黑" w:hint="eastAsia"/>
        </w:rPr>
        <w:t>客户端</w:t>
      </w:r>
      <w:r w:rsidR="00060C8D">
        <w:rPr>
          <w:rFonts w:ascii="微软雅黑" w:eastAsia="微软雅黑" w:hAnsi="微软雅黑"/>
        </w:rPr>
        <w:t>响应，设备重发EAP-Request/MD5-Challenge报文的时间</w:t>
      </w:r>
      <w:r w:rsidR="00060C8D">
        <w:rPr>
          <w:rFonts w:ascii="微软雅黑" w:eastAsia="微软雅黑" w:hAnsi="微软雅黑" w:hint="eastAsia"/>
        </w:rPr>
        <w:t>。</w:t>
      </w:r>
      <w:r>
        <w:rPr>
          <w:rFonts w:ascii="微软雅黑" w:eastAsia="微软雅黑" w:hAnsi="微软雅黑"/>
        </w:rPr>
        <w:t>取值为</w:t>
      </w:r>
      <w:r>
        <w:rPr>
          <w:rFonts w:ascii="微软雅黑" w:eastAsia="微软雅黑" w:hAnsi="微软雅黑" w:hint="eastAsia"/>
        </w:rPr>
        <w:t>300-</w:t>
      </w:r>
      <w:r>
        <w:rPr>
          <w:rFonts w:ascii="微软雅黑" w:eastAsia="微软雅黑" w:hAnsi="微软雅黑" w:hint="eastAsia"/>
        </w:rPr>
        <w:lastRenderedPageBreak/>
        <w:t>2147483647的</w:t>
      </w:r>
      <w:r>
        <w:rPr>
          <w:rFonts w:ascii="微软雅黑" w:eastAsia="微软雅黑" w:hAnsi="微软雅黑"/>
        </w:rPr>
        <w:t>整数，默认</w:t>
      </w:r>
      <w:r>
        <w:rPr>
          <w:rFonts w:ascii="微软雅黑" w:eastAsia="微软雅黑" w:hAnsi="微软雅黑" w:hint="eastAsia"/>
        </w:rPr>
        <w:t>3600秒</w:t>
      </w:r>
      <w:r>
        <w:rPr>
          <w:rFonts w:ascii="微软雅黑" w:eastAsia="微软雅黑" w:hAnsi="微软雅黑"/>
        </w:rPr>
        <w:t>。</w:t>
      </w:r>
    </w:p>
    <w:p w14:paraId="4EE4A382" w14:textId="694B4032" w:rsidR="0076630D" w:rsidRDefault="00D7272D" w:rsidP="00060C8D">
      <w:pPr>
        <w:pStyle w:val="af2"/>
        <w:numPr>
          <w:ilvl w:val="0"/>
          <w:numId w:val="408"/>
        </w:numPr>
        <w:ind w:firstLineChars="0"/>
        <w:rPr>
          <w:rFonts w:ascii="微软雅黑" w:eastAsia="微软雅黑" w:hAnsi="微软雅黑"/>
        </w:rPr>
      </w:pPr>
      <w:r>
        <w:rPr>
          <w:rFonts w:ascii="微软雅黑" w:eastAsia="微软雅黑" w:hAnsi="微软雅黑" w:hint="eastAsia"/>
        </w:rPr>
        <w:t>非活跃时间间隔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sidR="00060C8D" w:rsidRPr="00060C8D">
        <w:rPr>
          <w:rFonts w:ascii="微软雅黑" w:eastAsia="微软雅黑" w:hAnsi="微软雅黑" w:hint="eastAsia"/>
        </w:rPr>
        <w:t>认证成功后，端口如果没有收到该终端的任何流量，就开始非活跃的计时</w:t>
      </w:r>
      <w:r w:rsidR="00060C8D">
        <w:rPr>
          <w:rFonts w:ascii="微软雅黑" w:eastAsia="微软雅黑" w:hAnsi="微软雅黑" w:hint="eastAsia"/>
        </w:rPr>
        <w:t>时间间隔</w:t>
      </w:r>
      <w:r>
        <w:rPr>
          <w:rFonts w:ascii="微软雅黑" w:eastAsia="微软雅黑" w:hAnsi="微软雅黑" w:hint="eastAsia"/>
        </w:rPr>
        <w:t>，</w:t>
      </w:r>
      <w:r>
        <w:rPr>
          <w:rFonts w:ascii="微软雅黑" w:eastAsia="微软雅黑" w:hAnsi="微软雅黑"/>
        </w:rPr>
        <w:t>取值为</w:t>
      </w:r>
      <w:r>
        <w:rPr>
          <w:rFonts w:ascii="微软雅黑" w:eastAsia="微软雅黑" w:hAnsi="微软雅黑" w:hint="eastAsia"/>
        </w:rPr>
        <w:t>60-65535的</w:t>
      </w:r>
      <w:r>
        <w:rPr>
          <w:rFonts w:ascii="微软雅黑" w:eastAsia="微软雅黑" w:hAnsi="微软雅黑"/>
        </w:rPr>
        <w:t>整数，默认</w:t>
      </w:r>
      <w:r>
        <w:rPr>
          <w:rFonts w:ascii="微软雅黑" w:eastAsia="微软雅黑" w:hAnsi="微软雅黑" w:hint="eastAsia"/>
        </w:rPr>
        <w:t>60秒</w:t>
      </w:r>
      <w:r>
        <w:rPr>
          <w:rFonts w:ascii="微软雅黑" w:eastAsia="微软雅黑" w:hAnsi="微软雅黑"/>
        </w:rPr>
        <w:t>。</w:t>
      </w:r>
    </w:p>
    <w:p w14:paraId="34619AE7" w14:textId="77777777" w:rsidR="0076630D" w:rsidRDefault="00D7272D" w:rsidP="00B10728">
      <w:pPr>
        <w:pStyle w:val="af2"/>
        <w:numPr>
          <w:ilvl w:val="0"/>
          <w:numId w:val="408"/>
        </w:numPr>
        <w:ind w:firstLineChars="0"/>
        <w:rPr>
          <w:rFonts w:ascii="微软雅黑" w:eastAsia="微软雅黑" w:hAnsi="微软雅黑"/>
        </w:rPr>
      </w:pPr>
      <w:r>
        <w:rPr>
          <w:rFonts w:ascii="微软雅黑" w:eastAsia="微软雅黑" w:hAnsi="微软雅黑" w:hint="eastAsia"/>
        </w:rPr>
        <w:t>静默时间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设置当</w:t>
      </w:r>
      <w:r>
        <w:rPr>
          <w:rFonts w:ascii="微软雅黑" w:eastAsia="微软雅黑" w:hAnsi="微软雅黑"/>
        </w:rPr>
        <w:t>用户在一段时间内认证失败次数达到上限时，交换机将用户静默的时</w:t>
      </w:r>
      <w:r>
        <w:rPr>
          <w:rFonts w:ascii="微软雅黑" w:eastAsia="微软雅黑" w:hAnsi="微软雅黑" w:hint="eastAsia"/>
        </w:rPr>
        <w:t>长</w:t>
      </w:r>
      <w:r>
        <w:rPr>
          <w:rFonts w:ascii="微软雅黑" w:eastAsia="微软雅黑" w:hAnsi="微软雅黑"/>
        </w:rPr>
        <w:t>，</w:t>
      </w:r>
      <w:r>
        <w:rPr>
          <w:rFonts w:ascii="微软雅黑" w:eastAsia="微软雅黑" w:hAnsi="微软雅黑" w:hint="eastAsia"/>
        </w:rPr>
        <w:t>取值</w:t>
      </w:r>
      <w:r>
        <w:rPr>
          <w:rFonts w:ascii="微软雅黑" w:eastAsia="微软雅黑" w:hAnsi="微软雅黑"/>
        </w:rPr>
        <w:t>为</w:t>
      </w:r>
      <w:r>
        <w:rPr>
          <w:rFonts w:ascii="微软雅黑" w:eastAsia="微软雅黑" w:hAnsi="微软雅黑" w:hint="eastAsia"/>
        </w:rPr>
        <w:t>0-65535秒</w:t>
      </w:r>
      <w:r>
        <w:rPr>
          <w:rFonts w:ascii="微软雅黑" w:eastAsia="微软雅黑" w:hAnsi="微软雅黑"/>
        </w:rPr>
        <w:t>，默认</w:t>
      </w:r>
      <w:r>
        <w:rPr>
          <w:rFonts w:ascii="微软雅黑" w:eastAsia="微软雅黑" w:hAnsi="微软雅黑" w:hint="eastAsia"/>
        </w:rPr>
        <w:t>60秒，</w:t>
      </w:r>
      <w:r>
        <w:rPr>
          <w:rFonts w:ascii="微软雅黑" w:eastAsia="微软雅黑" w:hAnsi="微软雅黑"/>
        </w:rPr>
        <w:t>0</w:t>
      </w:r>
      <w:r>
        <w:rPr>
          <w:rFonts w:ascii="微软雅黑" w:eastAsia="微软雅黑" w:hAnsi="微软雅黑" w:hint="eastAsia"/>
        </w:rPr>
        <w:t>表示</w:t>
      </w:r>
      <w:r>
        <w:rPr>
          <w:rFonts w:ascii="微软雅黑" w:eastAsia="微软雅黑" w:hAnsi="微软雅黑"/>
        </w:rPr>
        <w:t>不对用户进行静默处理。</w:t>
      </w:r>
    </w:p>
    <w:p w14:paraId="1F80603E" w14:textId="1EC0016C" w:rsidR="0076630D" w:rsidRDefault="00D7272D" w:rsidP="00B10728">
      <w:pPr>
        <w:pStyle w:val="af2"/>
        <w:numPr>
          <w:ilvl w:val="0"/>
          <w:numId w:val="411"/>
        </w:numPr>
        <w:ind w:firstLineChars="0"/>
        <w:rPr>
          <w:rFonts w:ascii="微软雅黑" w:eastAsia="微软雅黑" w:hAnsi="微软雅黑"/>
        </w:rPr>
      </w:pPr>
      <w:r>
        <w:rPr>
          <w:rFonts w:ascii="微软雅黑" w:eastAsia="微软雅黑" w:hAnsi="微软雅黑" w:hint="eastAsia"/>
        </w:rPr>
        <w:t>超时</w:t>
      </w:r>
      <w:r>
        <w:rPr>
          <w:rFonts w:ascii="微软雅黑" w:eastAsia="微软雅黑" w:hAnsi="微软雅黑"/>
        </w:rPr>
        <w:t>时间</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设置端口802.1</w:t>
      </w:r>
      <w:r>
        <w:rPr>
          <w:rFonts w:ascii="微软雅黑" w:eastAsia="微软雅黑" w:hAnsi="微软雅黑"/>
        </w:rPr>
        <w:t>X认证的</w:t>
      </w:r>
      <w:r>
        <w:rPr>
          <w:rFonts w:ascii="微软雅黑" w:eastAsia="微软雅黑" w:hAnsi="微软雅黑" w:hint="eastAsia"/>
        </w:rPr>
        <w:t>认证</w:t>
      </w:r>
      <w:r>
        <w:rPr>
          <w:rFonts w:ascii="微软雅黑" w:eastAsia="微软雅黑" w:hAnsi="微软雅黑"/>
        </w:rPr>
        <w:t>超时时间，取值为</w:t>
      </w:r>
      <w:r>
        <w:rPr>
          <w:rFonts w:ascii="微软雅黑" w:eastAsia="微软雅黑" w:hAnsi="微软雅黑" w:hint="eastAsia"/>
        </w:rPr>
        <w:t>1-65535的</w:t>
      </w:r>
      <w:r>
        <w:rPr>
          <w:rFonts w:ascii="微软雅黑" w:eastAsia="微软雅黑" w:hAnsi="微软雅黑"/>
        </w:rPr>
        <w:t>整数，默认</w:t>
      </w:r>
      <w:r>
        <w:rPr>
          <w:rFonts w:ascii="微软雅黑" w:eastAsia="微软雅黑" w:hAnsi="微软雅黑" w:hint="eastAsia"/>
        </w:rPr>
        <w:t>30秒</w:t>
      </w:r>
      <w:r>
        <w:rPr>
          <w:rFonts w:ascii="微软雅黑" w:eastAsia="微软雅黑" w:hAnsi="微软雅黑"/>
        </w:rPr>
        <w:t>。</w:t>
      </w:r>
    </w:p>
    <w:p w14:paraId="1AF8F993" w14:textId="77777777" w:rsidR="0076630D" w:rsidRDefault="00D7272D" w:rsidP="00B10728">
      <w:pPr>
        <w:pStyle w:val="af2"/>
        <w:numPr>
          <w:ilvl w:val="0"/>
          <w:numId w:val="411"/>
        </w:numPr>
        <w:ind w:firstLineChars="0"/>
        <w:rPr>
          <w:rFonts w:ascii="微软雅黑" w:eastAsia="微软雅黑" w:hAnsi="微软雅黑"/>
        </w:rPr>
      </w:pPr>
      <w:r>
        <w:rPr>
          <w:rFonts w:ascii="微软雅黑" w:eastAsia="微软雅黑" w:hAnsi="微软雅黑" w:hint="eastAsia"/>
        </w:rPr>
        <w:t>请求</w:t>
      </w:r>
      <w:r>
        <w:rPr>
          <w:rFonts w:ascii="微软雅黑" w:eastAsia="微软雅黑" w:hAnsi="微软雅黑"/>
        </w:rPr>
        <w:t>超时</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w:t>
      </w:r>
      <w:r>
        <w:rPr>
          <w:rFonts w:ascii="微软雅黑" w:eastAsia="微软雅黑" w:hAnsi="微软雅黑" w:hint="eastAsia"/>
        </w:rPr>
        <w:t>802.1</w:t>
      </w:r>
      <w:r>
        <w:rPr>
          <w:rFonts w:ascii="微软雅黑" w:eastAsia="微软雅黑" w:hAnsi="微软雅黑"/>
        </w:rPr>
        <w:t>X认证请求超时的时间，取值为</w:t>
      </w:r>
      <w:r>
        <w:rPr>
          <w:rFonts w:ascii="微软雅黑" w:eastAsia="微软雅黑" w:hAnsi="微软雅黑" w:hint="eastAsia"/>
        </w:rPr>
        <w:t>1-65535的</w:t>
      </w:r>
      <w:r>
        <w:rPr>
          <w:rFonts w:ascii="微软雅黑" w:eastAsia="微软雅黑" w:hAnsi="微软雅黑"/>
        </w:rPr>
        <w:t>整数，默认</w:t>
      </w:r>
      <w:r>
        <w:rPr>
          <w:rFonts w:ascii="微软雅黑" w:eastAsia="微软雅黑" w:hAnsi="微软雅黑" w:hint="eastAsia"/>
        </w:rPr>
        <w:t>30秒</w:t>
      </w:r>
      <w:r>
        <w:rPr>
          <w:rFonts w:ascii="微软雅黑" w:eastAsia="微软雅黑" w:hAnsi="微软雅黑"/>
        </w:rPr>
        <w:t>。</w:t>
      </w:r>
    </w:p>
    <w:p w14:paraId="5C8B4814" w14:textId="77777777" w:rsidR="0076630D" w:rsidRDefault="00D7272D" w:rsidP="00B10728">
      <w:pPr>
        <w:pStyle w:val="af2"/>
        <w:numPr>
          <w:ilvl w:val="0"/>
          <w:numId w:val="411"/>
        </w:numPr>
        <w:ind w:firstLineChars="0"/>
        <w:rPr>
          <w:rFonts w:ascii="微软雅黑" w:eastAsia="微软雅黑" w:hAnsi="微软雅黑"/>
        </w:rPr>
      </w:pPr>
      <w:r>
        <w:rPr>
          <w:rFonts w:ascii="微软雅黑" w:eastAsia="微软雅黑" w:hAnsi="微软雅黑" w:hint="eastAsia"/>
        </w:rPr>
        <w:t>服务器</w:t>
      </w:r>
      <w:r>
        <w:rPr>
          <w:rFonts w:ascii="微软雅黑" w:eastAsia="微软雅黑" w:hAnsi="微软雅黑"/>
        </w:rPr>
        <w:t>超时</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设置802.1</w:t>
      </w:r>
      <w:r>
        <w:rPr>
          <w:rFonts w:ascii="微软雅黑" w:eastAsia="微软雅黑" w:hAnsi="微软雅黑"/>
        </w:rPr>
        <w:t>X认证服务器超时</w:t>
      </w:r>
      <w:r>
        <w:rPr>
          <w:rFonts w:ascii="微软雅黑" w:eastAsia="微软雅黑" w:hAnsi="微软雅黑" w:hint="eastAsia"/>
        </w:rPr>
        <w:t>的</w:t>
      </w:r>
      <w:r>
        <w:rPr>
          <w:rFonts w:ascii="微软雅黑" w:eastAsia="微软雅黑" w:hAnsi="微软雅黑"/>
        </w:rPr>
        <w:t>时间，取值为</w:t>
      </w:r>
      <w:r>
        <w:rPr>
          <w:rFonts w:ascii="微软雅黑" w:eastAsia="微软雅黑" w:hAnsi="微软雅黑" w:hint="eastAsia"/>
        </w:rPr>
        <w:t>1-65535的</w:t>
      </w:r>
      <w:r>
        <w:rPr>
          <w:rFonts w:ascii="微软雅黑" w:eastAsia="微软雅黑" w:hAnsi="微软雅黑"/>
        </w:rPr>
        <w:t>整数，默认</w:t>
      </w:r>
      <w:r>
        <w:rPr>
          <w:rFonts w:ascii="微软雅黑" w:eastAsia="微软雅黑" w:hAnsi="微软雅黑" w:hint="eastAsia"/>
        </w:rPr>
        <w:t>30秒</w:t>
      </w:r>
      <w:r>
        <w:rPr>
          <w:rFonts w:ascii="微软雅黑" w:eastAsia="微软雅黑" w:hAnsi="微软雅黑"/>
        </w:rPr>
        <w:t>。</w:t>
      </w:r>
    </w:p>
    <w:p w14:paraId="665912A3" w14:textId="64E4AC27" w:rsidR="0076630D" w:rsidRDefault="00D7272D" w:rsidP="00B10728">
      <w:pPr>
        <w:pStyle w:val="af2"/>
        <w:numPr>
          <w:ilvl w:val="0"/>
          <w:numId w:val="411"/>
        </w:numPr>
        <w:ind w:firstLineChars="0"/>
        <w:rPr>
          <w:rFonts w:ascii="微软雅黑" w:eastAsia="微软雅黑" w:hAnsi="微软雅黑"/>
        </w:rPr>
      </w:pPr>
      <w:r>
        <w:rPr>
          <w:rFonts w:ascii="微软雅黑" w:eastAsia="微软雅黑" w:hAnsi="微软雅黑" w:hint="eastAsia"/>
        </w:rPr>
        <w:t>最大请求数</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w:t>
      </w:r>
      <w:r>
        <w:rPr>
          <w:rFonts w:ascii="微软雅黑" w:eastAsia="微软雅黑" w:hAnsi="微软雅黑" w:hint="eastAsia"/>
        </w:rPr>
        <w:t>802.1</w:t>
      </w:r>
      <w:r>
        <w:rPr>
          <w:rFonts w:ascii="微软雅黑" w:eastAsia="微软雅黑" w:hAnsi="微软雅黑"/>
        </w:rPr>
        <w:t>X认证</w:t>
      </w:r>
      <w:r>
        <w:rPr>
          <w:rFonts w:ascii="微软雅黑" w:eastAsia="微软雅黑" w:hAnsi="微软雅黑" w:hint="eastAsia"/>
        </w:rPr>
        <w:t>时</w:t>
      </w:r>
      <w:r>
        <w:rPr>
          <w:rFonts w:ascii="微软雅黑" w:eastAsia="微软雅黑" w:hAnsi="微软雅黑"/>
        </w:rPr>
        <w:t>，如果在一定时间内没有</w:t>
      </w:r>
      <w:r>
        <w:rPr>
          <w:rFonts w:ascii="微软雅黑" w:eastAsia="微软雅黑" w:hAnsi="微软雅黑" w:hint="eastAsia"/>
        </w:rPr>
        <w:t>收</w:t>
      </w:r>
      <w:r>
        <w:rPr>
          <w:rFonts w:ascii="微软雅黑" w:eastAsia="微软雅黑" w:hAnsi="微软雅黑"/>
        </w:rPr>
        <w:t>到</w:t>
      </w:r>
      <w:r w:rsidR="009125FB">
        <w:rPr>
          <w:rFonts w:ascii="微软雅黑" w:eastAsia="微软雅黑" w:hAnsi="微软雅黑" w:hint="eastAsia"/>
        </w:rPr>
        <w:t>客户端</w:t>
      </w:r>
      <w:r>
        <w:rPr>
          <w:rFonts w:ascii="微软雅黑" w:eastAsia="微软雅黑" w:hAnsi="微软雅黑"/>
        </w:rPr>
        <w:t>的响应</w:t>
      </w:r>
      <w:r>
        <w:rPr>
          <w:rFonts w:ascii="微软雅黑" w:eastAsia="微软雅黑" w:hAnsi="微软雅黑" w:hint="eastAsia"/>
        </w:rPr>
        <w:t>，</w:t>
      </w:r>
      <w:r>
        <w:rPr>
          <w:rFonts w:ascii="微软雅黑" w:eastAsia="微软雅黑" w:hAnsi="微软雅黑"/>
        </w:rPr>
        <w:t>再次向客户端发起请求的最大次数，取值为</w:t>
      </w:r>
      <w:r>
        <w:rPr>
          <w:rFonts w:ascii="微软雅黑" w:eastAsia="微软雅黑" w:hAnsi="微软雅黑" w:hint="eastAsia"/>
        </w:rPr>
        <w:t>1</w:t>
      </w:r>
      <w:r>
        <w:rPr>
          <w:rFonts w:ascii="微软雅黑" w:eastAsia="微软雅黑" w:hAnsi="微软雅黑"/>
        </w:rPr>
        <w:t>-10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2。</w:t>
      </w:r>
    </w:p>
    <w:p w14:paraId="022CDC39" w14:textId="77777777" w:rsidR="0076630D" w:rsidRDefault="00D7272D" w:rsidP="00B10728">
      <w:pPr>
        <w:pStyle w:val="af2"/>
        <w:numPr>
          <w:ilvl w:val="0"/>
          <w:numId w:val="411"/>
        </w:numPr>
        <w:ind w:firstLineChars="0"/>
        <w:rPr>
          <w:rFonts w:ascii="微软雅黑" w:eastAsia="微软雅黑" w:hAnsi="微软雅黑"/>
          <w:strike/>
          <w:color w:val="B2B2B2"/>
        </w:rPr>
      </w:pPr>
      <w:r>
        <w:rPr>
          <w:rFonts w:ascii="微软雅黑" w:eastAsia="微软雅黑" w:hAnsi="微软雅黑" w:hint="eastAsia"/>
          <w:strike/>
          <w:color w:val="B2B2B2"/>
        </w:rPr>
        <w:t>最大</w:t>
      </w:r>
      <w:r>
        <w:rPr>
          <w:rFonts w:ascii="微软雅黑" w:eastAsia="微软雅黑" w:hAnsi="微软雅黑"/>
          <w:strike/>
          <w:color w:val="B2B2B2"/>
        </w:rPr>
        <w:t>登录</w:t>
      </w:r>
      <w:r>
        <w:rPr>
          <w:rFonts w:ascii="微软雅黑" w:eastAsia="微软雅黑" w:hAnsi="微软雅黑" w:hint="eastAsia"/>
          <w:strike/>
          <w:color w:val="B2B2B2"/>
        </w:rPr>
        <w:t>次数</w:t>
      </w:r>
      <w:r>
        <w:rPr>
          <w:rFonts w:ascii="微软雅黑" w:eastAsia="微软雅黑" w:hAnsi="微软雅黑"/>
          <w:strike/>
          <w:color w:val="B2B2B2"/>
        </w:rPr>
        <w:t>：【</w:t>
      </w:r>
      <w:r>
        <w:rPr>
          <w:rFonts w:ascii="微软雅黑" w:eastAsia="微软雅黑" w:hAnsi="微软雅黑" w:hint="eastAsia"/>
          <w:strike/>
          <w:color w:val="B2B2B2"/>
        </w:rPr>
        <w:t>text文本框</w:t>
      </w:r>
      <w:r>
        <w:rPr>
          <w:rFonts w:ascii="微软雅黑" w:eastAsia="微软雅黑" w:hAnsi="微软雅黑"/>
          <w:strike/>
          <w:color w:val="B2B2B2"/>
        </w:rPr>
        <w:t>】</w:t>
      </w:r>
      <w:r>
        <w:rPr>
          <w:rFonts w:ascii="微软雅黑" w:eastAsia="微软雅黑" w:hAnsi="微软雅黑" w:hint="eastAsia"/>
          <w:strike/>
          <w:color w:val="B2B2B2"/>
        </w:rPr>
        <w:t>设置</w:t>
      </w:r>
      <w:r>
        <w:rPr>
          <w:rFonts w:ascii="微软雅黑" w:eastAsia="微软雅黑" w:hAnsi="微软雅黑"/>
          <w:strike/>
          <w:color w:val="B2B2B2"/>
        </w:rPr>
        <w:t>基于Web认证的客户端最大登录次数，取值为</w:t>
      </w:r>
      <w:r>
        <w:rPr>
          <w:rFonts w:ascii="微软雅黑" w:eastAsia="微软雅黑" w:hAnsi="微软雅黑" w:hint="eastAsia"/>
          <w:strike/>
          <w:color w:val="B2B2B2"/>
        </w:rPr>
        <w:t>0或3</w:t>
      </w:r>
      <w:r>
        <w:rPr>
          <w:rFonts w:ascii="微软雅黑" w:eastAsia="微软雅黑" w:hAnsi="微软雅黑"/>
          <w:strike/>
          <w:color w:val="B2B2B2"/>
        </w:rPr>
        <w:t xml:space="preserve">-10 </w:t>
      </w:r>
      <w:r>
        <w:rPr>
          <w:rFonts w:ascii="微软雅黑" w:eastAsia="微软雅黑" w:hAnsi="微软雅黑" w:hint="eastAsia"/>
          <w:strike/>
          <w:color w:val="B2B2B2"/>
        </w:rPr>
        <w:t>的</w:t>
      </w:r>
      <w:r>
        <w:rPr>
          <w:rFonts w:ascii="微软雅黑" w:eastAsia="微软雅黑" w:hAnsi="微软雅黑"/>
          <w:strike/>
          <w:color w:val="B2B2B2"/>
        </w:rPr>
        <w:t>整数，默认</w:t>
      </w:r>
      <w:r>
        <w:rPr>
          <w:rFonts w:ascii="微软雅黑" w:eastAsia="微软雅黑" w:hAnsi="微软雅黑" w:hint="eastAsia"/>
          <w:strike/>
          <w:color w:val="B2B2B2"/>
        </w:rPr>
        <w:t>3次</w:t>
      </w:r>
      <w:r>
        <w:rPr>
          <w:rFonts w:ascii="微软雅黑" w:eastAsia="微软雅黑" w:hAnsi="微软雅黑"/>
          <w:strike/>
          <w:color w:val="B2B2B2"/>
        </w:rPr>
        <w:t>，</w:t>
      </w:r>
      <w:r>
        <w:rPr>
          <w:rFonts w:ascii="微软雅黑" w:eastAsia="微软雅黑" w:hAnsi="微软雅黑" w:hint="eastAsia"/>
          <w:strike/>
          <w:color w:val="B2B2B2"/>
        </w:rPr>
        <w:t>0表示</w:t>
      </w:r>
      <w:r>
        <w:rPr>
          <w:rFonts w:ascii="微软雅黑" w:eastAsia="微软雅黑" w:hAnsi="微软雅黑"/>
          <w:strike/>
          <w:color w:val="B2B2B2"/>
        </w:rPr>
        <w:t>不限制登录次数。</w:t>
      </w:r>
    </w:p>
    <w:p w14:paraId="0E09247E" w14:textId="77777777" w:rsidR="0076630D" w:rsidRDefault="00D7272D">
      <w:pPr>
        <w:rPr>
          <w:rFonts w:ascii="微软雅黑" w:eastAsia="微软雅黑" w:hAnsi="微软雅黑"/>
        </w:rPr>
      </w:pPr>
      <w:r>
        <w:rPr>
          <w:rFonts w:ascii="微软雅黑" w:eastAsia="微软雅黑" w:hAnsi="微软雅黑" w:hint="eastAsia"/>
        </w:rPr>
        <w:t>端口列表</w:t>
      </w:r>
      <w:r>
        <w:rPr>
          <w:rFonts w:ascii="微软雅黑" w:eastAsia="微软雅黑" w:hAnsi="微软雅黑"/>
        </w:rPr>
        <w:t>：</w:t>
      </w:r>
    </w:p>
    <w:p w14:paraId="0FC9A895" w14:textId="77777777" w:rsidR="0076630D" w:rsidRDefault="00D7272D" w:rsidP="00B10728">
      <w:pPr>
        <w:pStyle w:val="af2"/>
        <w:numPr>
          <w:ilvl w:val="0"/>
          <w:numId w:val="412"/>
        </w:numPr>
        <w:ind w:firstLineChars="0"/>
        <w:rPr>
          <w:rFonts w:ascii="微软雅黑" w:eastAsia="微软雅黑" w:hAnsi="微软雅黑"/>
          <w:strike/>
          <w:color w:val="B2B2B2"/>
        </w:rPr>
      </w:pPr>
      <w:r>
        <w:rPr>
          <w:rFonts w:ascii="微软雅黑" w:eastAsia="微软雅黑" w:hAnsi="微软雅黑" w:hint="eastAsia"/>
        </w:rPr>
        <w:t>列表显示</w:t>
      </w:r>
      <w:r>
        <w:rPr>
          <w:rFonts w:ascii="微软雅黑" w:eastAsia="微软雅黑" w:hAnsi="微软雅黑"/>
        </w:rPr>
        <w:t>端口、端口控制、</w:t>
      </w:r>
      <w:r>
        <w:rPr>
          <w:rFonts w:ascii="微软雅黑" w:eastAsia="微软雅黑" w:hAnsi="微软雅黑" w:hint="eastAsia"/>
        </w:rPr>
        <w:t>重认证</w:t>
      </w:r>
      <w:r>
        <w:rPr>
          <w:rFonts w:ascii="微软雅黑" w:eastAsia="微软雅黑" w:hAnsi="微软雅黑"/>
        </w:rPr>
        <w:t>、最大</w:t>
      </w:r>
      <w:r>
        <w:rPr>
          <w:rFonts w:ascii="微软雅黑" w:eastAsia="微软雅黑" w:hAnsi="微软雅黑" w:hint="eastAsia"/>
        </w:rPr>
        <w:t>用户数</w:t>
      </w:r>
      <w:r>
        <w:rPr>
          <w:rFonts w:ascii="微软雅黑" w:eastAsia="微软雅黑" w:hAnsi="微软雅黑"/>
        </w:rPr>
        <w:t>、</w:t>
      </w:r>
      <w:r>
        <w:rPr>
          <w:rFonts w:ascii="微软雅黑" w:eastAsia="微软雅黑" w:hAnsi="微软雅黑" w:hint="eastAsia"/>
        </w:rPr>
        <w:t>重认证</w:t>
      </w:r>
      <w:r>
        <w:rPr>
          <w:rFonts w:ascii="微软雅黑" w:eastAsia="微软雅黑" w:hAnsi="微软雅黑"/>
        </w:rPr>
        <w:t>定时器、非活跃定时器、静默</w:t>
      </w:r>
      <w:r>
        <w:rPr>
          <w:rFonts w:ascii="微软雅黑" w:eastAsia="微软雅黑" w:hAnsi="微软雅黑" w:hint="eastAsia"/>
        </w:rPr>
        <w:t>定时器</w:t>
      </w:r>
      <w:r>
        <w:rPr>
          <w:rFonts w:ascii="微软雅黑" w:eastAsia="微软雅黑" w:hAnsi="微软雅黑"/>
        </w:rPr>
        <w:t>、</w:t>
      </w:r>
      <w:r>
        <w:rPr>
          <w:rFonts w:ascii="微软雅黑" w:eastAsia="微软雅黑" w:hAnsi="微软雅黑" w:hint="eastAsia"/>
        </w:rPr>
        <w:t>802.1</w:t>
      </w:r>
      <w:r>
        <w:rPr>
          <w:rFonts w:ascii="微软雅黑" w:eastAsia="微软雅黑" w:hAnsi="微软雅黑"/>
        </w:rPr>
        <w:t>X认证的</w:t>
      </w:r>
      <w:r>
        <w:rPr>
          <w:rFonts w:ascii="微软雅黑" w:eastAsia="微软雅黑" w:hAnsi="微软雅黑" w:hint="eastAsia"/>
        </w:rPr>
        <w:t>超时时间</w:t>
      </w:r>
      <w:r>
        <w:rPr>
          <w:rFonts w:ascii="微软雅黑" w:eastAsia="微软雅黑" w:hAnsi="微软雅黑"/>
        </w:rPr>
        <w:t>、</w:t>
      </w:r>
      <w:r>
        <w:rPr>
          <w:rFonts w:ascii="微软雅黑" w:eastAsia="微软雅黑" w:hAnsi="微软雅黑" w:hint="eastAsia"/>
        </w:rPr>
        <w:t>请求超时时间</w:t>
      </w:r>
      <w:r>
        <w:rPr>
          <w:rFonts w:ascii="微软雅黑" w:eastAsia="微软雅黑" w:hAnsi="微软雅黑"/>
        </w:rPr>
        <w:t>、服务器超时时间、最大请求</w:t>
      </w:r>
      <w:r>
        <w:rPr>
          <w:rFonts w:ascii="微软雅黑" w:eastAsia="微软雅黑" w:hAnsi="微软雅黑" w:hint="eastAsia"/>
        </w:rPr>
        <w:t>数</w:t>
      </w:r>
      <w:r>
        <w:rPr>
          <w:rFonts w:ascii="微软雅黑" w:eastAsia="微软雅黑" w:hAnsi="微软雅黑"/>
          <w:strike/>
          <w:color w:val="B2B2B2"/>
        </w:rPr>
        <w:t>、基于Web认证的最大登录次数</w:t>
      </w:r>
    </w:p>
    <w:p w14:paraId="46550617" w14:textId="77777777" w:rsidR="0076630D" w:rsidRDefault="00D7272D" w:rsidP="00B10728">
      <w:pPr>
        <w:pStyle w:val="af2"/>
        <w:numPr>
          <w:ilvl w:val="0"/>
          <w:numId w:val="412"/>
        </w:numPr>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编辑</w:t>
      </w:r>
    </w:p>
    <w:p w14:paraId="46D76F68" w14:textId="77777777" w:rsidR="0076630D" w:rsidRDefault="0076630D">
      <w:pPr>
        <w:rPr>
          <w:rFonts w:ascii="微软雅黑" w:eastAsia="微软雅黑" w:hAnsi="微软雅黑"/>
        </w:rPr>
      </w:pPr>
    </w:p>
    <w:p w14:paraId="51D9B475" w14:textId="77777777" w:rsidR="0076630D" w:rsidRDefault="00D7272D">
      <w:pPr>
        <w:rPr>
          <w:rFonts w:ascii="微软雅黑" w:eastAsia="微软雅黑" w:hAnsi="微软雅黑"/>
          <w:b/>
          <w:strike/>
          <w:color w:val="B2B2B2"/>
        </w:rPr>
      </w:pPr>
      <w:r>
        <w:rPr>
          <w:rFonts w:ascii="微软雅黑" w:eastAsia="微软雅黑" w:hAnsi="微软雅黑" w:hint="eastAsia"/>
          <w:b/>
          <w:strike/>
          <w:color w:val="B2B2B2"/>
        </w:rPr>
        <w:t>（二）基于</w:t>
      </w:r>
      <w:r>
        <w:rPr>
          <w:rFonts w:ascii="微软雅黑" w:eastAsia="微软雅黑" w:hAnsi="微软雅黑"/>
          <w:b/>
          <w:strike/>
          <w:color w:val="B2B2B2"/>
        </w:rPr>
        <w:t>MAC的本地用户：</w:t>
      </w:r>
      <w:r>
        <w:rPr>
          <w:rFonts w:ascii="微软雅黑" w:eastAsia="微软雅黑" w:hAnsi="微软雅黑"/>
          <w:color w:val="EEECE1" w:themeColor="background2"/>
          <w:highlight w:val="darkGreen"/>
        </w:rPr>
        <w:t>(FP2)</w:t>
      </w:r>
    </w:p>
    <w:p w14:paraId="27ECD7E1"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添加</w:t>
      </w:r>
      <w:r>
        <w:rPr>
          <w:rFonts w:ascii="微软雅黑" w:eastAsia="微软雅黑" w:hAnsi="微软雅黑"/>
          <w:strike/>
          <w:color w:val="B2B2B2"/>
        </w:rPr>
        <w:t>：</w:t>
      </w:r>
    </w:p>
    <w:p w14:paraId="44229161" w14:textId="77777777" w:rsidR="0076630D" w:rsidRDefault="00D7272D" w:rsidP="00B10728">
      <w:pPr>
        <w:pStyle w:val="af2"/>
        <w:numPr>
          <w:ilvl w:val="0"/>
          <w:numId w:val="413"/>
        </w:numPr>
        <w:ind w:firstLineChars="0"/>
        <w:rPr>
          <w:rFonts w:ascii="微软雅黑" w:eastAsia="微软雅黑" w:hAnsi="微软雅黑"/>
          <w:strike/>
          <w:color w:val="B2B2B2"/>
        </w:rPr>
      </w:pPr>
      <w:r>
        <w:rPr>
          <w:rFonts w:ascii="微软雅黑" w:eastAsia="微软雅黑" w:hAnsi="微软雅黑" w:hint="eastAsia"/>
          <w:strike/>
          <w:color w:val="B2B2B2"/>
        </w:rPr>
        <w:t>MAC</w:t>
      </w:r>
      <w:r>
        <w:rPr>
          <w:rFonts w:ascii="微软雅黑" w:eastAsia="微软雅黑" w:hAnsi="微软雅黑"/>
          <w:strike/>
          <w:color w:val="B2B2B2"/>
        </w:rPr>
        <w:t>地址：【</w:t>
      </w:r>
      <w:r>
        <w:rPr>
          <w:rFonts w:ascii="微软雅黑" w:eastAsia="微软雅黑" w:hAnsi="微软雅黑" w:hint="eastAsia"/>
          <w:strike/>
          <w:color w:val="B2B2B2"/>
        </w:rPr>
        <w:t>text文本框</w:t>
      </w:r>
      <w:r>
        <w:rPr>
          <w:rFonts w:ascii="微软雅黑" w:eastAsia="微软雅黑" w:hAnsi="微软雅黑"/>
          <w:strike/>
          <w:color w:val="B2B2B2"/>
        </w:rPr>
        <w:t>】</w:t>
      </w:r>
      <w:r>
        <w:rPr>
          <w:rFonts w:ascii="微软雅黑" w:eastAsia="微软雅黑" w:hAnsi="微软雅黑" w:hint="eastAsia"/>
          <w:strike/>
          <w:color w:val="B2B2B2"/>
        </w:rPr>
        <w:t>输入</w:t>
      </w:r>
      <w:r>
        <w:rPr>
          <w:rFonts w:ascii="微软雅黑" w:eastAsia="微软雅黑" w:hAnsi="微软雅黑"/>
          <w:strike/>
          <w:color w:val="B2B2B2"/>
        </w:rPr>
        <w:t>终端设备的MAC地址，输入格式为HH:HH:HH:HH:HH:HH(</w:t>
      </w:r>
      <w:r>
        <w:rPr>
          <w:rFonts w:ascii="微软雅黑" w:eastAsia="微软雅黑" w:hAnsi="微软雅黑" w:hint="eastAsia"/>
          <w:strike/>
          <w:color w:val="B2B2B2"/>
        </w:rPr>
        <w:t>其中</w:t>
      </w:r>
      <w:r>
        <w:rPr>
          <w:rFonts w:ascii="微软雅黑" w:eastAsia="微软雅黑" w:hAnsi="微软雅黑"/>
          <w:strike/>
          <w:color w:val="B2B2B2"/>
        </w:rPr>
        <w:t>，H为</w:t>
      </w:r>
      <w:r>
        <w:rPr>
          <w:rFonts w:ascii="微软雅黑" w:eastAsia="微软雅黑" w:hAnsi="微软雅黑" w:hint="eastAsia"/>
          <w:strike/>
          <w:color w:val="B2B2B2"/>
        </w:rPr>
        <w:t>1</w:t>
      </w:r>
      <w:r>
        <w:rPr>
          <w:rFonts w:ascii="微软雅黑" w:eastAsia="微软雅黑" w:hAnsi="微软雅黑"/>
          <w:strike/>
          <w:color w:val="B2B2B2"/>
        </w:rPr>
        <w:t>-2</w:t>
      </w:r>
      <w:r>
        <w:rPr>
          <w:rFonts w:ascii="微软雅黑" w:eastAsia="微软雅黑" w:hAnsi="微软雅黑" w:hint="eastAsia"/>
          <w:strike/>
          <w:color w:val="B2B2B2"/>
        </w:rPr>
        <w:t>位</w:t>
      </w:r>
      <w:r>
        <w:rPr>
          <w:rFonts w:ascii="微软雅黑" w:eastAsia="微软雅黑" w:hAnsi="微软雅黑"/>
          <w:strike/>
          <w:color w:val="B2B2B2"/>
        </w:rPr>
        <w:t>的十六进制数)</w:t>
      </w:r>
      <w:r>
        <w:rPr>
          <w:rFonts w:ascii="微软雅黑" w:eastAsia="微软雅黑" w:hAnsi="微软雅黑" w:hint="eastAsia"/>
          <w:strike/>
          <w:color w:val="B2B2B2"/>
        </w:rPr>
        <w:t>，</w:t>
      </w:r>
      <w:r>
        <w:rPr>
          <w:rFonts w:ascii="微软雅黑" w:eastAsia="微软雅黑" w:hAnsi="微软雅黑"/>
          <w:strike/>
          <w:color w:val="B2B2B2"/>
        </w:rPr>
        <w:t>例如</w:t>
      </w:r>
      <w:r>
        <w:rPr>
          <w:rFonts w:ascii="微软雅黑" w:eastAsia="微软雅黑" w:hAnsi="微软雅黑" w:hint="eastAsia"/>
          <w:strike/>
          <w:color w:val="B2B2B2"/>
        </w:rPr>
        <w:t>00:10:DC:28:A4:E9</w:t>
      </w:r>
      <w:r>
        <w:rPr>
          <w:rFonts w:ascii="微软雅黑" w:eastAsia="微软雅黑" w:hAnsi="微软雅黑"/>
          <w:strike/>
          <w:color w:val="B2B2B2"/>
        </w:rPr>
        <w:t>。</w:t>
      </w:r>
    </w:p>
    <w:p w14:paraId="7D300A61" w14:textId="77777777" w:rsidR="0076630D" w:rsidRDefault="00D7272D" w:rsidP="00B10728">
      <w:pPr>
        <w:pStyle w:val="af2"/>
        <w:numPr>
          <w:ilvl w:val="0"/>
          <w:numId w:val="413"/>
        </w:numPr>
        <w:ind w:firstLineChars="0"/>
        <w:rPr>
          <w:rFonts w:ascii="微软雅黑" w:eastAsia="微软雅黑" w:hAnsi="微软雅黑"/>
          <w:strike/>
          <w:color w:val="B2B2B2"/>
        </w:rPr>
      </w:pPr>
      <w:r>
        <w:rPr>
          <w:rFonts w:ascii="微软雅黑" w:eastAsia="微软雅黑" w:hAnsi="微软雅黑" w:hint="eastAsia"/>
          <w:strike/>
          <w:color w:val="B2B2B2"/>
        </w:rPr>
        <w:t>端口</w:t>
      </w:r>
      <w:r>
        <w:rPr>
          <w:rFonts w:ascii="微软雅黑" w:eastAsia="微软雅黑" w:hAnsi="微软雅黑"/>
          <w:strike/>
          <w:color w:val="B2B2B2"/>
        </w:rPr>
        <w:t>控制：【</w:t>
      </w:r>
      <w:r>
        <w:rPr>
          <w:rFonts w:ascii="微软雅黑" w:eastAsia="微软雅黑" w:hAnsi="微软雅黑" w:hint="eastAsia"/>
          <w:strike/>
          <w:color w:val="B2B2B2"/>
        </w:rPr>
        <w:t>下拉框</w:t>
      </w:r>
      <w:r>
        <w:rPr>
          <w:rFonts w:ascii="微软雅黑" w:eastAsia="微软雅黑" w:hAnsi="微软雅黑"/>
          <w:strike/>
          <w:color w:val="B2B2B2"/>
        </w:rPr>
        <w:t>】</w:t>
      </w:r>
      <w:r>
        <w:rPr>
          <w:rFonts w:ascii="微软雅黑" w:eastAsia="微软雅黑" w:hAnsi="微软雅黑" w:hint="eastAsia"/>
          <w:strike/>
          <w:color w:val="B2B2B2"/>
        </w:rPr>
        <w:t>设置终端用户</w:t>
      </w:r>
      <w:r>
        <w:rPr>
          <w:rFonts w:ascii="微软雅黑" w:eastAsia="微软雅黑" w:hAnsi="微软雅黑"/>
          <w:strike/>
          <w:color w:val="B2B2B2"/>
        </w:rPr>
        <w:t>在端口上</w:t>
      </w:r>
      <w:r>
        <w:rPr>
          <w:rFonts w:ascii="微软雅黑" w:eastAsia="微软雅黑" w:hAnsi="微软雅黑" w:hint="eastAsia"/>
          <w:strike/>
          <w:color w:val="B2B2B2"/>
        </w:rPr>
        <w:t>进行认证</w:t>
      </w:r>
      <w:r>
        <w:rPr>
          <w:rFonts w:ascii="微软雅黑" w:eastAsia="微软雅黑" w:hAnsi="微软雅黑"/>
          <w:strike/>
          <w:color w:val="B2B2B2"/>
        </w:rPr>
        <w:t>的控制模式</w:t>
      </w:r>
      <w:r>
        <w:rPr>
          <w:rFonts w:ascii="微软雅黑" w:eastAsia="微软雅黑" w:hAnsi="微软雅黑" w:hint="eastAsia"/>
          <w:strike/>
          <w:color w:val="B2B2B2"/>
        </w:rPr>
        <w:t>，</w:t>
      </w:r>
      <w:r>
        <w:rPr>
          <w:rFonts w:ascii="微软雅黑" w:eastAsia="微软雅黑" w:hAnsi="微软雅黑"/>
          <w:strike/>
          <w:color w:val="B2B2B2"/>
        </w:rPr>
        <w:t>选项有{</w:t>
      </w:r>
      <w:r>
        <w:rPr>
          <w:rFonts w:ascii="微软雅黑" w:eastAsia="微软雅黑" w:hAnsi="微软雅黑" w:hint="eastAsia"/>
          <w:strike/>
          <w:color w:val="B2B2B2"/>
        </w:rPr>
        <w:t>强制</w:t>
      </w:r>
      <w:r>
        <w:rPr>
          <w:rFonts w:ascii="微软雅黑" w:eastAsia="微软雅黑" w:hAnsi="微软雅黑"/>
          <w:strike/>
          <w:color w:val="B2B2B2"/>
        </w:rPr>
        <w:t>认证|强制不认证}</w:t>
      </w:r>
      <w:r>
        <w:rPr>
          <w:rFonts w:ascii="微软雅黑" w:eastAsia="微软雅黑" w:hAnsi="微软雅黑" w:hint="eastAsia"/>
          <w:strike/>
          <w:color w:val="B2B2B2"/>
        </w:rPr>
        <w:t>，</w:t>
      </w:r>
      <w:r>
        <w:rPr>
          <w:rFonts w:ascii="微软雅黑" w:eastAsia="微软雅黑" w:hAnsi="微软雅黑"/>
          <w:strike/>
          <w:color w:val="B2B2B2"/>
        </w:rPr>
        <w:t>默认强制</w:t>
      </w:r>
      <w:r>
        <w:rPr>
          <w:rFonts w:ascii="微软雅黑" w:eastAsia="微软雅黑" w:hAnsi="微软雅黑" w:hint="eastAsia"/>
          <w:strike/>
          <w:color w:val="B2B2B2"/>
        </w:rPr>
        <w:t>认证</w:t>
      </w:r>
      <w:r>
        <w:rPr>
          <w:rFonts w:ascii="微软雅黑" w:eastAsia="微软雅黑" w:hAnsi="微软雅黑"/>
          <w:strike/>
          <w:color w:val="B2B2B2"/>
        </w:rPr>
        <w:t>。</w:t>
      </w:r>
    </w:p>
    <w:p w14:paraId="370B2AC4" w14:textId="77777777" w:rsidR="0076630D" w:rsidRDefault="00D7272D" w:rsidP="00B10728">
      <w:pPr>
        <w:pStyle w:val="af2"/>
        <w:numPr>
          <w:ilvl w:val="0"/>
          <w:numId w:val="413"/>
        </w:numPr>
        <w:ind w:firstLineChars="0"/>
        <w:rPr>
          <w:rFonts w:ascii="微软雅黑" w:eastAsia="微软雅黑" w:hAnsi="微软雅黑"/>
          <w:strike/>
          <w:color w:val="B2B2B2"/>
        </w:rPr>
      </w:pPr>
      <w:r>
        <w:rPr>
          <w:rFonts w:ascii="微软雅黑" w:eastAsia="微软雅黑" w:hAnsi="微软雅黑"/>
          <w:strike/>
          <w:color w:val="B2B2B2"/>
        </w:rPr>
        <w:t>VLAN：【</w:t>
      </w:r>
      <w:r>
        <w:rPr>
          <w:rFonts w:ascii="微软雅黑" w:eastAsia="微软雅黑" w:hAnsi="微软雅黑" w:hint="eastAsia"/>
          <w:strike/>
          <w:color w:val="B2B2B2"/>
        </w:rPr>
        <w:t>text文本框</w:t>
      </w:r>
      <w:r>
        <w:rPr>
          <w:rFonts w:ascii="微软雅黑" w:eastAsia="微软雅黑" w:hAnsi="微软雅黑"/>
          <w:strike/>
          <w:color w:val="B2B2B2"/>
        </w:rPr>
        <w:t>】</w:t>
      </w:r>
      <w:r>
        <w:rPr>
          <w:rFonts w:ascii="微软雅黑" w:eastAsia="微软雅黑" w:hAnsi="微软雅黑" w:hint="eastAsia"/>
          <w:strike/>
          <w:color w:val="B2B2B2"/>
        </w:rPr>
        <w:t>设置</w:t>
      </w:r>
      <w:r>
        <w:rPr>
          <w:rFonts w:ascii="微软雅黑" w:eastAsia="微软雅黑" w:hAnsi="微软雅黑"/>
          <w:strike/>
          <w:color w:val="B2B2B2"/>
        </w:rPr>
        <w:t>该终端设备在认证前允许</w:t>
      </w:r>
      <w:r>
        <w:rPr>
          <w:rFonts w:ascii="微软雅黑" w:eastAsia="微软雅黑" w:hAnsi="微软雅黑" w:hint="eastAsia"/>
          <w:strike/>
          <w:color w:val="B2B2B2"/>
        </w:rPr>
        <w:t>访问</w:t>
      </w:r>
      <w:r>
        <w:rPr>
          <w:rFonts w:ascii="微软雅黑" w:eastAsia="微软雅黑" w:hAnsi="微软雅黑"/>
          <w:strike/>
          <w:color w:val="B2B2B2"/>
        </w:rPr>
        <w:t>的VLAN</w:t>
      </w:r>
      <w:r>
        <w:rPr>
          <w:rFonts w:ascii="微软雅黑" w:eastAsia="微软雅黑" w:hAnsi="微软雅黑" w:hint="eastAsia"/>
          <w:strike/>
          <w:color w:val="B2B2B2"/>
        </w:rPr>
        <w:t>网络资源</w:t>
      </w:r>
      <w:r>
        <w:rPr>
          <w:rFonts w:ascii="微软雅黑" w:eastAsia="微软雅黑" w:hAnsi="微软雅黑"/>
          <w:strike/>
          <w:color w:val="B2B2B2"/>
        </w:rPr>
        <w:t>，取值为</w:t>
      </w:r>
      <w:r>
        <w:rPr>
          <w:rFonts w:ascii="微软雅黑" w:eastAsia="微软雅黑" w:hAnsi="微软雅黑" w:hint="eastAsia"/>
          <w:strike/>
          <w:color w:val="B2B2B2"/>
        </w:rPr>
        <w:t>1</w:t>
      </w:r>
      <w:r>
        <w:rPr>
          <w:rFonts w:ascii="微软雅黑" w:eastAsia="微软雅黑" w:hAnsi="微软雅黑"/>
          <w:strike/>
          <w:color w:val="B2B2B2"/>
        </w:rPr>
        <w:t>-4094</w:t>
      </w:r>
      <w:r>
        <w:rPr>
          <w:rFonts w:ascii="微软雅黑" w:eastAsia="微软雅黑" w:hAnsi="微软雅黑" w:hint="eastAsia"/>
          <w:strike/>
          <w:color w:val="B2B2B2"/>
        </w:rPr>
        <w:t>的</w:t>
      </w:r>
      <w:r>
        <w:rPr>
          <w:rFonts w:ascii="微软雅黑" w:eastAsia="微软雅黑" w:hAnsi="微软雅黑"/>
          <w:strike/>
          <w:color w:val="B2B2B2"/>
        </w:rPr>
        <w:t>整数，默认</w:t>
      </w:r>
      <w:r>
        <w:rPr>
          <w:rFonts w:ascii="微软雅黑" w:eastAsia="微软雅黑" w:hAnsi="微软雅黑" w:hint="eastAsia"/>
          <w:strike/>
          <w:color w:val="B2B2B2"/>
        </w:rPr>
        <w:t>1。</w:t>
      </w:r>
    </w:p>
    <w:p w14:paraId="42748109" w14:textId="77777777" w:rsidR="0076630D" w:rsidRDefault="00D7272D" w:rsidP="00B10728">
      <w:pPr>
        <w:pStyle w:val="af2"/>
        <w:numPr>
          <w:ilvl w:val="0"/>
          <w:numId w:val="413"/>
        </w:numPr>
        <w:ind w:firstLineChars="0"/>
        <w:rPr>
          <w:rFonts w:ascii="微软雅黑" w:eastAsia="微软雅黑" w:hAnsi="微软雅黑"/>
          <w:strike/>
          <w:color w:val="B2B2B2"/>
        </w:rPr>
      </w:pPr>
      <w:r>
        <w:rPr>
          <w:rFonts w:ascii="微软雅黑" w:eastAsia="微软雅黑" w:hAnsi="微软雅黑" w:hint="eastAsia"/>
          <w:strike/>
          <w:color w:val="B2B2B2"/>
        </w:rPr>
        <w:t>重认证时间 (秒)</w:t>
      </w:r>
      <w:r>
        <w:rPr>
          <w:rFonts w:ascii="微软雅黑" w:eastAsia="微软雅黑" w:hAnsi="微软雅黑"/>
          <w:strike/>
          <w:color w:val="B2B2B2"/>
        </w:rPr>
        <w:t>：【</w:t>
      </w:r>
      <w:r>
        <w:rPr>
          <w:rFonts w:ascii="微软雅黑" w:eastAsia="微软雅黑" w:hAnsi="微软雅黑" w:hint="eastAsia"/>
          <w:strike/>
          <w:color w:val="B2B2B2"/>
        </w:rPr>
        <w:t>text文本框</w:t>
      </w:r>
      <w:r>
        <w:rPr>
          <w:rFonts w:ascii="微软雅黑" w:eastAsia="微软雅黑" w:hAnsi="微软雅黑"/>
          <w:strike/>
          <w:color w:val="B2B2B2"/>
        </w:rPr>
        <w:t>】</w:t>
      </w:r>
      <w:r>
        <w:rPr>
          <w:rFonts w:ascii="微软雅黑" w:eastAsia="微软雅黑" w:hAnsi="微软雅黑" w:hint="eastAsia"/>
          <w:strike/>
          <w:color w:val="B2B2B2"/>
        </w:rPr>
        <w:t>设置</w:t>
      </w:r>
      <w:r>
        <w:rPr>
          <w:rFonts w:ascii="微软雅黑" w:eastAsia="微软雅黑" w:hAnsi="微软雅黑"/>
          <w:strike/>
          <w:color w:val="B2B2B2"/>
        </w:rPr>
        <w:t>该终端设备重新认证的时间，取值为</w:t>
      </w:r>
      <w:r>
        <w:rPr>
          <w:rFonts w:ascii="微软雅黑" w:eastAsia="微软雅黑" w:hAnsi="微软雅黑" w:hint="eastAsia"/>
          <w:strike/>
          <w:color w:val="B2B2B2"/>
        </w:rPr>
        <w:t>300-2147483647的</w:t>
      </w:r>
      <w:r>
        <w:rPr>
          <w:rFonts w:ascii="微软雅黑" w:eastAsia="微软雅黑" w:hAnsi="微软雅黑"/>
          <w:strike/>
          <w:color w:val="B2B2B2"/>
        </w:rPr>
        <w:t>整数，默认</w:t>
      </w:r>
      <w:r>
        <w:rPr>
          <w:rFonts w:ascii="微软雅黑" w:eastAsia="微软雅黑" w:hAnsi="微软雅黑" w:hint="eastAsia"/>
          <w:strike/>
          <w:color w:val="B2B2B2"/>
        </w:rPr>
        <w:t>3600秒</w:t>
      </w:r>
      <w:r>
        <w:rPr>
          <w:rFonts w:ascii="微软雅黑" w:eastAsia="微软雅黑" w:hAnsi="微软雅黑"/>
          <w:strike/>
          <w:color w:val="B2B2B2"/>
        </w:rPr>
        <w:t>。</w:t>
      </w:r>
    </w:p>
    <w:p w14:paraId="0A871C53" w14:textId="77777777" w:rsidR="0076630D" w:rsidRDefault="00D7272D" w:rsidP="00B10728">
      <w:pPr>
        <w:pStyle w:val="af2"/>
        <w:numPr>
          <w:ilvl w:val="0"/>
          <w:numId w:val="413"/>
        </w:numPr>
        <w:ind w:firstLineChars="0"/>
        <w:rPr>
          <w:rFonts w:ascii="微软雅黑" w:eastAsia="微软雅黑" w:hAnsi="微软雅黑"/>
          <w:strike/>
          <w:color w:val="B2B2B2"/>
        </w:rPr>
      </w:pPr>
      <w:r>
        <w:rPr>
          <w:rFonts w:ascii="微软雅黑" w:eastAsia="微软雅黑" w:hAnsi="微软雅黑" w:hint="eastAsia"/>
          <w:strike/>
          <w:color w:val="B2B2B2"/>
        </w:rPr>
        <w:t>非活跃</w:t>
      </w:r>
      <w:r>
        <w:rPr>
          <w:rFonts w:ascii="微软雅黑" w:eastAsia="微软雅黑" w:hAnsi="微软雅黑"/>
          <w:strike/>
          <w:color w:val="B2B2B2"/>
        </w:rPr>
        <w:t>时间</w:t>
      </w:r>
      <w:r>
        <w:rPr>
          <w:rFonts w:ascii="微软雅黑" w:eastAsia="微软雅黑" w:hAnsi="微软雅黑" w:hint="eastAsia"/>
          <w:strike/>
          <w:color w:val="B2B2B2"/>
        </w:rPr>
        <w:t xml:space="preserve"> (秒)：</w:t>
      </w:r>
      <w:r>
        <w:rPr>
          <w:rFonts w:ascii="微软雅黑" w:eastAsia="微软雅黑" w:hAnsi="微软雅黑"/>
          <w:strike/>
          <w:color w:val="B2B2B2"/>
        </w:rPr>
        <w:t>【</w:t>
      </w:r>
      <w:r>
        <w:rPr>
          <w:rFonts w:ascii="微软雅黑" w:eastAsia="微软雅黑" w:hAnsi="微软雅黑" w:hint="eastAsia"/>
          <w:strike/>
          <w:color w:val="B2B2B2"/>
        </w:rPr>
        <w:t>text文本框</w:t>
      </w:r>
      <w:r>
        <w:rPr>
          <w:rFonts w:ascii="微软雅黑" w:eastAsia="微软雅黑" w:hAnsi="微软雅黑"/>
          <w:strike/>
          <w:color w:val="B2B2B2"/>
        </w:rPr>
        <w:t>】</w:t>
      </w:r>
      <w:r>
        <w:rPr>
          <w:rFonts w:ascii="微软雅黑" w:eastAsia="微软雅黑" w:hAnsi="微软雅黑" w:hint="eastAsia"/>
          <w:strike/>
          <w:color w:val="B2B2B2"/>
        </w:rPr>
        <w:t>设置</w:t>
      </w:r>
      <w:r>
        <w:rPr>
          <w:rFonts w:ascii="微软雅黑" w:eastAsia="微软雅黑" w:hAnsi="微软雅黑"/>
          <w:strike/>
          <w:color w:val="B2B2B2"/>
        </w:rPr>
        <w:t>该终端设备</w:t>
      </w:r>
      <w:r>
        <w:rPr>
          <w:rFonts w:ascii="微软雅黑" w:eastAsia="微软雅黑" w:hAnsi="微软雅黑" w:hint="eastAsia"/>
          <w:strike/>
          <w:color w:val="B2B2B2"/>
        </w:rPr>
        <w:t>的</w:t>
      </w:r>
      <w:r>
        <w:rPr>
          <w:rFonts w:ascii="微软雅黑" w:eastAsia="微软雅黑" w:hAnsi="微软雅黑"/>
          <w:strike/>
          <w:color w:val="B2B2B2"/>
        </w:rPr>
        <w:t>非活跃时间，取值为</w:t>
      </w:r>
      <w:r>
        <w:rPr>
          <w:rFonts w:ascii="微软雅黑" w:eastAsia="微软雅黑" w:hAnsi="微软雅黑" w:hint="eastAsia"/>
          <w:strike/>
          <w:color w:val="B2B2B2"/>
        </w:rPr>
        <w:t>60-65535的</w:t>
      </w:r>
      <w:r>
        <w:rPr>
          <w:rFonts w:ascii="微软雅黑" w:eastAsia="微软雅黑" w:hAnsi="微软雅黑"/>
          <w:strike/>
          <w:color w:val="B2B2B2"/>
        </w:rPr>
        <w:t>整数，默认</w:t>
      </w:r>
      <w:r>
        <w:rPr>
          <w:rFonts w:ascii="微软雅黑" w:eastAsia="微软雅黑" w:hAnsi="微软雅黑" w:hint="eastAsia"/>
          <w:strike/>
          <w:color w:val="B2B2B2"/>
        </w:rPr>
        <w:t>60秒</w:t>
      </w:r>
      <w:r>
        <w:rPr>
          <w:rFonts w:ascii="微软雅黑" w:eastAsia="微软雅黑" w:hAnsi="微软雅黑"/>
          <w:strike/>
          <w:color w:val="B2B2B2"/>
        </w:rPr>
        <w:t>。</w:t>
      </w:r>
    </w:p>
    <w:p w14:paraId="7C565EC3"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基于</w:t>
      </w:r>
      <w:r>
        <w:rPr>
          <w:rFonts w:ascii="微软雅黑" w:eastAsia="微软雅黑" w:hAnsi="微软雅黑"/>
          <w:strike/>
          <w:color w:val="B2B2B2"/>
        </w:rPr>
        <w:t>MAC的本地用户列表：</w:t>
      </w:r>
    </w:p>
    <w:p w14:paraId="187E4B0A" w14:textId="77777777" w:rsidR="0076630D" w:rsidRDefault="00D7272D" w:rsidP="00B10728">
      <w:pPr>
        <w:pStyle w:val="af2"/>
        <w:numPr>
          <w:ilvl w:val="0"/>
          <w:numId w:val="414"/>
        </w:numPr>
        <w:ind w:firstLineChars="0"/>
        <w:rPr>
          <w:rFonts w:ascii="微软雅黑" w:eastAsia="微软雅黑" w:hAnsi="微软雅黑"/>
          <w:strike/>
          <w:color w:val="B2B2B2"/>
        </w:rPr>
      </w:pPr>
      <w:r>
        <w:rPr>
          <w:rFonts w:ascii="微软雅黑" w:eastAsia="微软雅黑" w:hAnsi="微软雅黑" w:hint="eastAsia"/>
          <w:strike/>
          <w:color w:val="B2B2B2"/>
        </w:rPr>
        <w:t>列表</w:t>
      </w:r>
      <w:r>
        <w:rPr>
          <w:rFonts w:ascii="微软雅黑" w:eastAsia="微软雅黑" w:hAnsi="微软雅黑"/>
          <w:strike/>
          <w:color w:val="B2B2B2"/>
        </w:rPr>
        <w:t>显示MAC地址、控制模式、VLAN、重认证时间、非活跃时间</w:t>
      </w:r>
    </w:p>
    <w:p w14:paraId="40117D33" w14:textId="77777777" w:rsidR="0076630D" w:rsidRDefault="00D7272D" w:rsidP="00B10728">
      <w:pPr>
        <w:pStyle w:val="af2"/>
        <w:numPr>
          <w:ilvl w:val="0"/>
          <w:numId w:val="414"/>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编辑</w:t>
      </w:r>
    </w:p>
    <w:p w14:paraId="79FCDAB3" w14:textId="77777777" w:rsidR="0076630D" w:rsidRDefault="00D7272D" w:rsidP="00B10728">
      <w:pPr>
        <w:pStyle w:val="af2"/>
        <w:numPr>
          <w:ilvl w:val="0"/>
          <w:numId w:val="414"/>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删除单</w:t>
      </w:r>
      <w:r>
        <w:rPr>
          <w:rFonts w:ascii="微软雅黑" w:eastAsia="微软雅黑" w:hAnsi="微软雅黑" w:hint="eastAsia"/>
          <w:strike/>
          <w:color w:val="B2B2B2"/>
        </w:rPr>
        <w:t>个/批量/全部基于MAC</w:t>
      </w:r>
      <w:r>
        <w:rPr>
          <w:rFonts w:ascii="微软雅黑" w:eastAsia="微软雅黑" w:hAnsi="微软雅黑"/>
          <w:strike/>
          <w:color w:val="B2B2B2"/>
        </w:rPr>
        <w:t>的</w:t>
      </w:r>
      <w:r>
        <w:rPr>
          <w:rFonts w:ascii="微软雅黑" w:eastAsia="微软雅黑" w:hAnsi="微软雅黑" w:hint="eastAsia"/>
          <w:strike/>
          <w:color w:val="B2B2B2"/>
        </w:rPr>
        <w:t>本地用户</w:t>
      </w:r>
    </w:p>
    <w:p w14:paraId="745F08AC" w14:textId="77777777" w:rsidR="0076630D" w:rsidRDefault="0076630D">
      <w:pPr>
        <w:rPr>
          <w:rFonts w:ascii="微软雅黑" w:eastAsia="微软雅黑" w:hAnsi="微软雅黑"/>
          <w:strike/>
          <w:color w:val="B2B2B2"/>
        </w:rPr>
      </w:pPr>
    </w:p>
    <w:p w14:paraId="7CDCB43A" w14:textId="77777777" w:rsidR="0076630D" w:rsidRDefault="00D7272D">
      <w:pPr>
        <w:rPr>
          <w:rFonts w:ascii="微软雅黑" w:eastAsia="微软雅黑" w:hAnsi="微软雅黑"/>
          <w:b/>
          <w:strike/>
          <w:color w:val="B2B2B2"/>
        </w:rPr>
      </w:pPr>
      <w:r>
        <w:rPr>
          <w:rFonts w:ascii="微软雅黑" w:eastAsia="微软雅黑" w:hAnsi="微软雅黑" w:hint="eastAsia"/>
          <w:b/>
          <w:strike/>
          <w:color w:val="B2B2B2"/>
        </w:rPr>
        <w:t>基于</w:t>
      </w:r>
      <w:r>
        <w:rPr>
          <w:rFonts w:ascii="微软雅黑" w:eastAsia="微软雅黑" w:hAnsi="微软雅黑"/>
          <w:b/>
          <w:strike/>
          <w:color w:val="B2B2B2"/>
        </w:rPr>
        <w:t>Web的本地用户认证：</w:t>
      </w:r>
      <w:r>
        <w:rPr>
          <w:rFonts w:ascii="微软雅黑" w:eastAsia="微软雅黑" w:hAnsi="微软雅黑"/>
          <w:color w:val="EEECE1" w:themeColor="background2"/>
          <w:highlight w:val="darkGreen"/>
        </w:rPr>
        <w:t>(FP2)</w:t>
      </w:r>
    </w:p>
    <w:p w14:paraId="39FB1E1D"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添加</w:t>
      </w:r>
      <w:r>
        <w:rPr>
          <w:rFonts w:ascii="微软雅黑" w:eastAsia="微软雅黑" w:hAnsi="微软雅黑"/>
          <w:strike/>
          <w:color w:val="B2B2B2"/>
        </w:rPr>
        <w:t>：</w:t>
      </w:r>
    </w:p>
    <w:p w14:paraId="71BF20EA" w14:textId="77777777" w:rsidR="0076630D" w:rsidRDefault="00D7272D" w:rsidP="00B10728">
      <w:pPr>
        <w:pStyle w:val="af2"/>
        <w:numPr>
          <w:ilvl w:val="0"/>
          <w:numId w:val="415"/>
        </w:numPr>
        <w:ind w:firstLineChars="0"/>
        <w:rPr>
          <w:rFonts w:ascii="微软雅黑" w:eastAsia="微软雅黑" w:hAnsi="微软雅黑"/>
          <w:strike/>
          <w:color w:val="B2B2B2"/>
        </w:rPr>
      </w:pPr>
      <w:r>
        <w:rPr>
          <w:rFonts w:ascii="微软雅黑" w:eastAsia="微软雅黑" w:hAnsi="微软雅黑" w:hint="eastAsia"/>
          <w:strike/>
          <w:color w:val="B2B2B2"/>
        </w:rPr>
        <w:lastRenderedPageBreak/>
        <w:t>*用户名</w:t>
      </w:r>
      <w:r>
        <w:rPr>
          <w:rFonts w:ascii="微软雅黑" w:eastAsia="微软雅黑" w:hAnsi="微软雅黑"/>
          <w:strike/>
          <w:color w:val="B2B2B2"/>
        </w:rPr>
        <w:t>：【</w:t>
      </w:r>
      <w:r>
        <w:rPr>
          <w:rFonts w:ascii="微软雅黑" w:eastAsia="微软雅黑" w:hAnsi="微软雅黑" w:hint="eastAsia"/>
          <w:strike/>
          <w:color w:val="B2B2B2"/>
        </w:rPr>
        <w:t>text文本框</w:t>
      </w:r>
      <w:r>
        <w:rPr>
          <w:rFonts w:ascii="微软雅黑" w:eastAsia="微软雅黑" w:hAnsi="微软雅黑"/>
          <w:strike/>
          <w:color w:val="B2B2B2"/>
        </w:rPr>
        <w:t>】</w:t>
      </w:r>
      <w:r>
        <w:rPr>
          <w:rFonts w:ascii="微软雅黑" w:eastAsia="微软雅黑" w:hAnsi="微软雅黑" w:hint="eastAsia"/>
          <w:strike/>
          <w:color w:val="B2B2B2"/>
        </w:rPr>
        <w:t>设置基于</w:t>
      </w:r>
      <w:r>
        <w:rPr>
          <w:rFonts w:ascii="微软雅黑" w:eastAsia="微软雅黑" w:hAnsi="微软雅黑"/>
          <w:strike/>
          <w:color w:val="B2B2B2"/>
        </w:rPr>
        <w:t>Web</w:t>
      </w:r>
      <w:r>
        <w:rPr>
          <w:rFonts w:ascii="微软雅黑" w:eastAsia="微软雅黑" w:hAnsi="微软雅黑" w:hint="eastAsia"/>
          <w:strike/>
          <w:color w:val="B2B2B2"/>
        </w:rPr>
        <w:t>认证</w:t>
      </w:r>
      <w:r>
        <w:rPr>
          <w:rFonts w:ascii="微软雅黑" w:eastAsia="微软雅黑" w:hAnsi="微软雅黑"/>
          <w:strike/>
          <w:color w:val="B2B2B2"/>
        </w:rPr>
        <w:t>的用户名</w:t>
      </w:r>
      <w:r>
        <w:rPr>
          <w:rFonts w:ascii="微软雅黑" w:eastAsia="微软雅黑" w:hAnsi="微软雅黑" w:hint="eastAsia"/>
          <w:strike/>
          <w:color w:val="B2B2B2"/>
        </w:rPr>
        <w:t>，最长32字符</w:t>
      </w:r>
      <w:r>
        <w:rPr>
          <w:rFonts w:ascii="微软雅黑" w:eastAsia="微软雅黑" w:hAnsi="微软雅黑"/>
          <w:strike/>
          <w:color w:val="B2B2B2"/>
        </w:rPr>
        <w:t>，</w:t>
      </w:r>
      <w:r>
        <w:rPr>
          <w:rFonts w:ascii="微软雅黑" w:eastAsia="微软雅黑" w:hAnsi="微软雅黑" w:hint="eastAsia"/>
          <w:strike/>
          <w:color w:val="B2B2B2"/>
        </w:rPr>
        <w:t>允许</w:t>
      </w:r>
      <w:r>
        <w:rPr>
          <w:rFonts w:ascii="微软雅黑" w:eastAsia="微软雅黑" w:hAnsi="微软雅黑"/>
          <w:strike/>
          <w:color w:val="B2B2B2"/>
        </w:rPr>
        <w:t>输入的字符有字母、数字和特殊字符</w:t>
      </w:r>
      <w:r>
        <w:rPr>
          <w:rFonts w:ascii="微软雅黑" w:eastAsia="微软雅黑" w:hAnsi="微软雅黑" w:hint="eastAsia"/>
          <w:strike/>
          <w:color w:val="B2B2B2"/>
        </w:rPr>
        <w:t>._</w:t>
      </w:r>
      <w:r>
        <w:rPr>
          <w:rFonts w:ascii="微软雅黑" w:eastAsia="微软雅黑" w:hAnsi="微软雅黑"/>
          <w:strike/>
          <w:color w:val="B2B2B2"/>
        </w:rPr>
        <w:t>@</w:t>
      </w:r>
    </w:p>
    <w:p w14:paraId="4C5E9DCE" w14:textId="77777777" w:rsidR="0076630D" w:rsidRDefault="00D7272D" w:rsidP="00B10728">
      <w:pPr>
        <w:pStyle w:val="af2"/>
        <w:numPr>
          <w:ilvl w:val="0"/>
          <w:numId w:val="416"/>
        </w:numPr>
        <w:ind w:firstLineChars="0"/>
        <w:rPr>
          <w:rFonts w:ascii="微软雅黑" w:eastAsia="微软雅黑" w:hAnsi="微软雅黑"/>
          <w:strike/>
          <w:color w:val="B2B2B2"/>
        </w:rPr>
      </w:pPr>
      <w:r>
        <w:rPr>
          <w:rFonts w:ascii="微软雅黑" w:eastAsia="微软雅黑" w:hAnsi="微软雅黑" w:hint="eastAsia"/>
          <w:strike/>
          <w:color w:val="B2B2B2"/>
        </w:rPr>
        <w:t>*密码</w:t>
      </w:r>
      <w:r>
        <w:rPr>
          <w:rFonts w:ascii="微软雅黑" w:eastAsia="微软雅黑" w:hAnsi="微软雅黑"/>
          <w:strike/>
          <w:color w:val="B2B2B2"/>
        </w:rPr>
        <w:t>：【</w:t>
      </w:r>
      <w:r>
        <w:rPr>
          <w:rFonts w:ascii="微软雅黑" w:eastAsia="微软雅黑" w:hAnsi="微软雅黑" w:hint="eastAsia"/>
          <w:strike/>
          <w:color w:val="B2B2B2"/>
        </w:rPr>
        <w:t>text文本框，</w:t>
      </w:r>
      <w:r>
        <w:rPr>
          <w:rFonts w:ascii="微软雅黑" w:eastAsia="微软雅黑" w:hAnsi="微软雅黑"/>
          <w:strike/>
          <w:color w:val="B2B2B2"/>
        </w:rPr>
        <w:t>加密】</w:t>
      </w:r>
      <w:r>
        <w:rPr>
          <w:rFonts w:ascii="微软雅黑" w:eastAsia="微软雅黑" w:hAnsi="微软雅黑" w:hint="eastAsia"/>
          <w:strike/>
          <w:color w:val="B2B2B2"/>
        </w:rPr>
        <w:t>设置密码。允许输入最长</w:t>
      </w:r>
      <w:r>
        <w:rPr>
          <w:rFonts w:ascii="微软雅黑" w:eastAsia="微软雅黑" w:hAnsi="微软雅黑"/>
          <w:strike/>
          <w:color w:val="B2B2B2"/>
        </w:rPr>
        <w:t>32</w:t>
      </w:r>
      <w:r>
        <w:rPr>
          <w:rFonts w:ascii="微软雅黑" w:eastAsia="微软雅黑" w:hAnsi="微软雅黑" w:hint="eastAsia"/>
          <w:strike/>
          <w:color w:val="B2B2B2"/>
        </w:rPr>
        <w:t>字符，允许输入的字符由数字0</w:t>
      </w:r>
      <w:r>
        <w:rPr>
          <w:rFonts w:ascii="微软雅黑" w:eastAsia="微软雅黑" w:hAnsi="微软雅黑"/>
          <w:strike/>
          <w:color w:val="B2B2B2"/>
        </w:rPr>
        <w:t>-9</w:t>
      </w:r>
      <w:r>
        <w:rPr>
          <w:rFonts w:ascii="微软雅黑" w:eastAsia="微软雅黑" w:hAnsi="微软雅黑" w:hint="eastAsia"/>
          <w:strike/>
          <w:color w:val="B2B2B2"/>
        </w:rPr>
        <w:t>、英文字符a-z/</w:t>
      </w:r>
      <w:r>
        <w:rPr>
          <w:rFonts w:ascii="微软雅黑" w:eastAsia="微软雅黑" w:hAnsi="微软雅黑"/>
          <w:strike/>
          <w:color w:val="B2B2B2"/>
        </w:rPr>
        <w:t>A-Z</w:t>
      </w:r>
      <w:r>
        <w:rPr>
          <w:rFonts w:ascii="微软雅黑" w:eastAsia="微软雅黑" w:hAnsi="微软雅黑" w:hint="eastAsia"/>
          <w:strike/>
          <w:color w:val="B2B2B2"/>
        </w:rPr>
        <w:t>和特殊字符(</w:t>
      </w:r>
      <w:r>
        <w:rPr>
          <w:rFonts w:ascii="微软雅黑" w:eastAsia="微软雅黑" w:hAnsi="微软雅黑"/>
          <w:strike/>
          <w:color w:val="B2B2B2"/>
        </w:rPr>
        <w:t>)&lt;&gt;,./’”;:[]{}\|=+-_*&amp;^%$#@!~`</w:t>
      </w:r>
      <w:r>
        <w:rPr>
          <w:rFonts w:ascii="微软雅黑" w:eastAsia="微软雅黑" w:hAnsi="微软雅黑" w:hint="eastAsia"/>
          <w:strike/>
          <w:color w:val="B2B2B2"/>
        </w:rPr>
        <w:t>（键盘半角全部支持）</w:t>
      </w:r>
    </w:p>
    <w:p w14:paraId="64D8B7C8" w14:textId="77777777" w:rsidR="0076630D" w:rsidRDefault="00D7272D" w:rsidP="00B10728">
      <w:pPr>
        <w:pStyle w:val="af2"/>
        <w:numPr>
          <w:ilvl w:val="0"/>
          <w:numId w:val="415"/>
        </w:numPr>
        <w:ind w:firstLineChars="0"/>
        <w:rPr>
          <w:rFonts w:ascii="微软雅黑" w:eastAsia="微软雅黑" w:hAnsi="微软雅黑"/>
          <w:strike/>
          <w:color w:val="B2B2B2"/>
        </w:rPr>
      </w:pPr>
      <w:r>
        <w:rPr>
          <w:rFonts w:ascii="微软雅黑" w:eastAsia="微软雅黑" w:hAnsi="微软雅黑"/>
          <w:strike/>
          <w:color w:val="B2B2B2"/>
        </w:rPr>
        <w:t>*</w:t>
      </w:r>
      <w:r>
        <w:rPr>
          <w:rFonts w:ascii="微软雅黑" w:eastAsia="微软雅黑" w:hAnsi="微软雅黑" w:hint="eastAsia"/>
          <w:strike/>
          <w:color w:val="B2B2B2"/>
        </w:rPr>
        <w:t>确认密码：【text文本框，加密】重复上述密码，若不一致则提示“密码不一致，请重新输入”</w:t>
      </w:r>
    </w:p>
    <w:p w14:paraId="690F6C97" w14:textId="77777777" w:rsidR="0076630D" w:rsidRDefault="00D7272D" w:rsidP="00B10728">
      <w:pPr>
        <w:pStyle w:val="af2"/>
        <w:numPr>
          <w:ilvl w:val="0"/>
          <w:numId w:val="415"/>
        </w:numPr>
        <w:ind w:firstLineChars="0"/>
        <w:rPr>
          <w:rFonts w:ascii="微软雅黑" w:eastAsia="微软雅黑" w:hAnsi="微软雅黑"/>
          <w:strike/>
          <w:color w:val="B2B2B2"/>
        </w:rPr>
      </w:pPr>
      <w:r>
        <w:rPr>
          <w:rFonts w:ascii="微软雅黑" w:eastAsia="微软雅黑" w:hAnsi="微软雅黑" w:hint="eastAsia"/>
          <w:strike/>
          <w:color w:val="B2B2B2"/>
        </w:rPr>
        <w:t>VLAN</w:t>
      </w:r>
      <w:r>
        <w:rPr>
          <w:rFonts w:ascii="微软雅黑" w:eastAsia="微软雅黑" w:hAnsi="微软雅黑"/>
          <w:strike/>
          <w:color w:val="B2B2B2"/>
        </w:rPr>
        <w:t>：【</w:t>
      </w:r>
      <w:r>
        <w:rPr>
          <w:rFonts w:ascii="微软雅黑" w:eastAsia="微软雅黑" w:hAnsi="微软雅黑" w:hint="eastAsia"/>
          <w:strike/>
          <w:color w:val="B2B2B2"/>
        </w:rPr>
        <w:t>text文本框</w:t>
      </w:r>
      <w:r>
        <w:rPr>
          <w:rFonts w:ascii="微软雅黑" w:eastAsia="微软雅黑" w:hAnsi="微软雅黑"/>
          <w:strike/>
          <w:color w:val="B2B2B2"/>
        </w:rPr>
        <w:t>】</w:t>
      </w:r>
      <w:r>
        <w:rPr>
          <w:rFonts w:ascii="微软雅黑" w:eastAsia="微软雅黑" w:hAnsi="微软雅黑" w:hint="eastAsia"/>
          <w:strike/>
          <w:color w:val="B2B2B2"/>
        </w:rPr>
        <w:t>设置用户</w:t>
      </w:r>
      <w:r>
        <w:rPr>
          <w:rFonts w:ascii="微软雅黑" w:eastAsia="微软雅黑" w:hAnsi="微软雅黑"/>
          <w:strike/>
          <w:color w:val="B2B2B2"/>
        </w:rPr>
        <w:t>在认证前允许</w:t>
      </w:r>
      <w:r>
        <w:rPr>
          <w:rFonts w:ascii="微软雅黑" w:eastAsia="微软雅黑" w:hAnsi="微软雅黑" w:hint="eastAsia"/>
          <w:strike/>
          <w:color w:val="B2B2B2"/>
        </w:rPr>
        <w:t>访问</w:t>
      </w:r>
      <w:r>
        <w:rPr>
          <w:rFonts w:ascii="微软雅黑" w:eastAsia="微软雅黑" w:hAnsi="微软雅黑"/>
          <w:strike/>
          <w:color w:val="B2B2B2"/>
        </w:rPr>
        <w:t>的VLAN</w:t>
      </w:r>
      <w:r>
        <w:rPr>
          <w:rFonts w:ascii="微软雅黑" w:eastAsia="微软雅黑" w:hAnsi="微软雅黑" w:hint="eastAsia"/>
          <w:strike/>
          <w:color w:val="B2B2B2"/>
        </w:rPr>
        <w:t>网络资源</w:t>
      </w:r>
      <w:r>
        <w:rPr>
          <w:rFonts w:ascii="微软雅黑" w:eastAsia="微软雅黑" w:hAnsi="微软雅黑"/>
          <w:strike/>
          <w:color w:val="B2B2B2"/>
        </w:rPr>
        <w:t>，取值为</w:t>
      </w:r>
      <w:r>
        <w:rPr>
          <w:rFonts w:ascii="微软雅黑" w:eastAsia="微软雅黑" w:hAnsi="微软雅黑" w:hint="eastAsia"/>
          <w:strike/>
          <w:color w:val="B2B2B2"/>
        </w:rPr>
        <w:t>1</w:t>
      </w:r>
      <w:r>
        <w:rPr>
          <w:rFonts w:ascii="微软雅黑" w:eastAsia="微软雅黑" w:hAnsi="微软雅黑"/>
          <w:strike/>
          <w:color w:val="B2B2B2"/>
        </w:rPr>
        <w:t>-4094</w:t>
      </w:r>
      <w:r>
        <w:rPr>
          <w:rFonts w:ascii="微软雅黑" w:eastAsia="微软雅黑" w:hAnsi="微软雅黑" w:hint="eastAsia"/>
          <w:strike/>
          <w:color w:val="B2B2B2"/>
        </w:rPr>
        <w:t>的</w:t>
      </w:r>
      <w:r>
        <w:rPr>
          <w:rFonts w:ascii="微软雅黑" w:eastAsia="微软雅黑" w:hAnsi="微软雅黑"/>
          <w:strike/>
          <w:color w:val="B2B2B2"/>
        </w:rPr>
        <w:t>整数，默认</w:t>
      </w:r>
      <w:r>
        <w:rPr>
          <w:rFonts w:ascii="微软雅黑" w:eastAsia="微软雅黑" w:hAnsi="微软雅黑" w:hint="eastAsia"/>
          <w:strike/>
          <w:color w:val="B2B2B2"/>
        </w:rPr>
        <w:t>1。</w:t>
      </w:r>
    </w:p>
    <w:p w14:paraId="0FC5BD24" w14:textId="77777777" w:rsidR="0076630D" w:rsidRDefault="00D7272D" w:rsidP="00B10728">
      <w:pPr>
        <w:pStyle w:val="af2"/>
        <w:numPr>
          <w:ilvl w:val="0"/>
          <w:numId w:val="415"/>
        </w:numPr>
        <w:ind w:firstLineChars="0"/>
        <w:rPr>
          <w:rFonts w:ascii="微软雅黑" w:eastAsia="微软雅黑" w:hAnsi="微软雅黑"/>
          <w:strike/>
          <w:color w:val="B2B2B2"/>
        </w:rPr>
      </w:pPr>
      <w:r>
        <w:rPr>
          <w:rFonts w:ascii="微软雅黑" w:eastAsia="微软雅黑" w:hAnsi="微软雅黑" w:hint="eastAsia"/>
          <w:strike/>
          <w:color w:val="B2B2B2"/>
        </w:rPr>
        <w:t>重认证时间 (秒)</w:t>
      </w:r>
      <w:r>
        <w:rPr>
          <w:rFonts w:ascii="微软雅黑" w:eastAsia="微软雅黑" w:hAnsi="微软雅黑"/>
          <w:strike/>
          <w:color w:val="B2B2B2"/>
        </w:rPr>
        <w:t>：【</w:t>
      </w:r>
      <w:r>
        <w:rPr>
          <w:rFonts w:ascii="微软雅黑" w:eastAsia="微软雅黑" w:hAnsi="微软雅黑" w:hint="eastAsia"/>
          <w:strike/>
          <w:color w:val="B2B2B2"/>
        </w:rPr>
        <w:t>text文本框</w:t>
      </w:r>
      <w:r>
        <w:rPr>
          <w:rFonts w:ascii="微软雅黑" w:eastAsia="微软雅黑" w:hAnsi="微软雅黑"/>
          <w:strike/>
          <w:color w:val="B2B2B2"/>
        </w:rPr>
        <w:t>】</w:t>
      </w:r>
      <w:r>
        <w:rPr>
          <w:rFonts w:ascii="微软雅黑" w:eastAsia="微软雅黑" w:hAnsi="微软雅黑" w:hint="eastAsia"/>
          <w:strike/>
          <w:color w:val="B2B2B2"/>
        </w:rPr>
        <w:t>设置用户</w:t>
      </w:r>
      <w:r>
        <w:rPr>
          <w:rFonts w:ascii="微软雅黑" w:eastAsia="微软雅黑" w:hAnsi="微软雅黑"/>
          <w:strike/>
          <w:color w:val="B2B2B2"/>
        </w:rPr>
        <w:t>重新认证的时间，取值为</w:t>
      </w:r>
      <w:r>
        <w:rPr>
          <w:rFonts w:ascii="微软雅黑" w:eastAsia="微软雅黑" w:hAnsi="微软雅黑" w:hint="eastAsia"/>
          <w:strike/>
          <w:color w:val="B2B2B2"/>
        </w:rPr>
        <w:t>300-2147483647的</w:t>
      </w:r>
      <w:r>
        <w:rPr>
          <w:rFonts w:ascii="微软雅黑" w:eastAsia="微软雅黑" w:hAnsi="微软雅黑"/>
          <w:strike/>
          <w:color w:val="B2B2B2"/>
        </w:rPr>
        <w:t>整数，默认</w:t>
      </w:r>
      <w:r>
        <w:rPr>
          <w:rFonts w:ascii="微软雅黑" w:eastAsia="微软雅黑" w:hAnsi="微软雅黑" w:hint="eastAsia"/>
          <w:strike/>
          <w:color w:val="B2B2B2"/>
        </w:rPr>
        <w:t>3600秒</w:t>
      </w:r>
      <w:r>
        <w:rPr>
          <w:rFonts w:ascii="微软雅黑" w:eastAsia="微软雅黑" w:hAnsi="微软雅黑"/>
          <w:strike/>
          <w:color w:val="B2B2B2"/>
        </w:rPr>
        <w:t>。</w:t>
      </w:r>
    </w:p>
    <w:p w14:paraId="2FF5D137" w14:textId="77777777" w:rsidR="0076630D" w:rsidRDefault="00D7272D" w:rsidP="00B10728">
      <w:pPr>
        <w:pStyle w:val="af2"/>
        <w:numPr>
          <w:ilvl w:val="0"/>
          <w:numId w:val="415"/>
        </w:numPr>
        <w:ind w:firstLineChars="0"/>
        <w:rPr>
          <w:rFonts w:ascii="微软雅黑" w:eastAsia="微软雅黑" w:hAnsi="微软雅黑"/>
          <w:strike/>
          <w:color w:val="B2B2B2"/>
        </w:rPr>
      </w:pPr>
      <w:r>
        <w:rPr>
          <w:rFonts w:ascii="微软雅黑" w:eastAsia="微软雅黑" w:hAnsi="微软雅黑" w:hint="eastAsia"/>
          <w:strike/>
          <w:color w:val="B2B2B2"/>
        </w:rPr>
        <w:t>非活跃</w:t>
      </w:r>
      <w:r>
        <w:rPr>
          <w:rFonts w:ascii="微软雅黑" w:eastAsia="微软雅黑" w:hAnsi="微软雅黑"/>
          <w:strike/>
          <w:color w:val="B2B2B2"/>
        </w:rPr>
        <w:t>时间</w:t>
      </w:r>
      <w:r>
        <w:rPr>
          <w:rFonts w:ascii="微软雅黑" w:eastAsia="微软雅黑" w:hAnsi="微软雅黑" w:hint="eastAsia"/>
          <w:strike/>
          <w:color w:val="B2B2B2"/>
        </w:rPr>
        <w:t xml:space="preserve"> (秒)：</w:t>
      </w:r>
      <w:r>
        <w:rPr>
          <w:rFonts w:ascii="微软雅黑" w:eastAsia="微软雅黑" w:hAnsi="微软雅黑"/>
          <w:strike/>
          <w:color w:val="B2B2B2"/>
        </w:rPr>
        <w:t>【</w:t>
      </w:r>
      <w:r>
        <w:rPr>
          <w:rFonts w:ascii="微软雅黑" w:eastAsia="微软雅黑" w:hAnsi="微软雅黑" w:hint="eastAsia"/>
          <w:strike/>
          <w:color w:val="B2B2B2"/>
        </w:rPr>
        <w:t>text文本框</w:t>
      </w:r>
      <w:r>
        <w:rPr>
          <w:rFonts w:ascii="微软雅黑" w:eastAsia="微软雅黑" w:hAnsi="微软雅黑"/>
          <w:strike/>
          <w:color w:val="B2B2B2"/>
        </w:rPr>
        <w:t>】</w:t>
      </w:r>
      <w:r>
        <w:rPr>
          <w:rFonts w:ascii="微软雅黑" w:eastAsia="微软雅黑" w:hAnsi="微软雅黑" w:hint="eastAsia"/>
          <w:strike/>
          <w:color w:val="B2B2B2"/>
        </w:rPr>
        <w:t>设置用户的</w:t>
      </w:r>
      <w:r>
        <w:rPr>
          <w:rFonts w:ascii="微软雅黑" w:eastAsia="微软雅黑" w:hAnsi="微软雅黑"/>
          <w:strike/>
          <w:color w:val="B2B2B2"/>
        </w:rPr>
        <w:t>非活跃时间，取值为</w:t>
      </w:r>
      <w:r>
        <w:rPr>
          <w:rFonts w:ascii="微软雅黑" w:eastAsia="微软雅黑" w:hAnsi="微软雅黑" w:hint="eastAsia"/>
          <w:strike/>
          <w:color w:val="B2B2B2"/>
        </w:rPr>
        <w:t>60-65535的</w:t>
      </w:r>
      <w:r>
        <w:rPr>
          <w:rFonts w:ascii="微软雅黑" w:eastAsia="微软雅黑" w:hAnsi="微软雅黑"/>
          <w:strike/>
          <w:color w:val="B2B2B2"/>
        </w:rPr>
        <w:t>整数，默认</w:t>
      </w:r>
      <w:r>
        <w:rPr>
          <w:rFonts w:ascii="微软雅黑" w:eastAsia="微软雅黑" w:hAnsi="微软雅黑" w:hint="eastAsia"/>
          <w:strike/>
          <w:color w:val="B2B2B2"/>
        </w:rPr>
        <w:t>60秒</w:t>
      </w:r>
      <w:r>
        <w:rPr>
          <w:rFonts w:ascii="微软雅黑" w:eastAsia="微软雅黑" w:hAnsi="微软雅黑"/>
          <w:strike/>
          <w:color w:val="B2B2B2"/>
        </w:rPr>
        <w:t>。</w:t>
      </w:r>
    </w:p>
    <w:p w14:paraId="0467FB3C"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基于</w:t>
      </w:r>
      <w:r>
        <w:rPr>
          <w:rFonts w:ascii="微软雅黑" w:eastAsia="微软雅黑" w:hAnsi="微软雅黑"/>
          <w:strike/>
          <w:color w:val="B2B2B2"/>
        </w:rPr>
        <w:t>Web的本地用户列表</w:t>
      </w:r>
      <w:r>
        <w:rPr>
          <w:rFonts w:ascii="微软雅黑" w:eastAsia="微软雅黑" w:hAnsi="微软雅黑" w:hint="eastAsia"/>
          <w:strike/>
          <w:color w:val="B2B2B2"/>
        </w:rPr>
        <w:t>：</w:t>
      </w:r>
    </w:p>
    <w:p w14:paraId="241DCE84" w14:textId="77777777" w:rsidR="0076630D" w:rsidRDefault="00D7272D" w:rsidP="00B10728">
      <w:pPr>
        <w:pStyle w:val="af2"/>
        <w:numPr>
          <w:ilvl w:val="0"/>
          <w:numId w:val="417"/>
        </w:numPr>
        <w:ind w:firstLineChars="0"/>
        <w:rPr>
          <w:rFonts w:ascii="微软雅黑" w:eastAsia="微软雅黑" w:hAnsi="微软雅黑"/>
          <w:strike/>
          <w:color w:val="B2B2B2"/>
        </w:rPr>
      </w:pPr>
      <w:r>
        <w:rPr>
          <w:rFonts w:ascii="微软雅黑" w:eastAsia="微软雅黑" w:hAnsi="微软雅黑" w:hint="eastAsia"/>
          <w:strike/>
          <w:color w:val="B2B2B2"/>
        </w:rPr>
        <w:t>列表显示用户名</w:t>
      </w:r>
      <w:r>
        <w:rPr>
          <w:rFonts w:ascii="微软雅黑" w:eastAsia="微软雅黑" w:hAnsi="微软雅黑"/>
          <w:strike/>
          <w:color w:val="B2B2B2"/>
        </w:rPr>
        <w:t>、</w:t>
      </w:r>
      <w:r>
        <w:rPr>
          <w:rFonts w:ascii="微软雅黑" w:eastAsia="微软雅黑" w:hAnsi="微软雅黑" w:hint="eastAsia"/>
          <w:strike/>
          <w:color w:val="B2B2B2"/>
        </w:rPr>
        <w:t>VLAN</w:t>
      </w:r>
      <w:r>
        <w:rPr>
          <w:rFonts w:ascii="微软雅黑" w:eastAsia="微软雅黑" w:hAnsi="微软雅黑"/>
          <w:strike/>
          <w:color w:val="B2B2B2"/>
        </w:rPr>
        <w:t>、重认证时间、非活跃时间</w:t>
      </w:r>
    </w:p>
    <w:p w14:paraId="26886DC1" w14:textId="77777777" w:rsidR="0076630D" w:rsidRDefault="00D7272D" w:rsidP="00B10728">
      <w:pPr>
        <w:pStyle w:val="af2"/>
        <w:numPr>
          <w:ilvl w:val="0"/>
          <w:numId w:val="417"/>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编辑</w:t>
      </w:r>
    </w:p>
    <w:p w14:paraId="5AE749BF" w14:textId="77777777" w:rsidR="0076630D" w:rsidRDefault="00D7272D" w:rsidP="00B10728">
      <w:pPr>
        <w:pStyle w:val="af2"/>
        <w:numPr>
          <w:ilvl w:val="0"/>
          <w:numId w:val="417"/>
        </w:numPr>
        <w:ind w:firstLineChars="0"/>
        <w:rPr>
          <w:rFonts w:ascii="微软雅黑" w:eastAsia="微软雅黑" w:hAnsi="微软雅黑"/>
          <w:strike/>
          <w:color w:val="B2B2B2"/>
        </w:rPr>
      </w:pPr>
      <w:r>
        <w:rPr>
          <w:rFonts w:ascii="微软雅黑" w:eastAsia="微软雅黑" w:hAnsi="微软雅黑" w:hint="eastAsia"/>
          <w:strike/>
          <w:color w:val="B2B2B2"/>
        </w:rPr>
        <w:t>支持</w:t>
      </w:r>
      <w:r>
        <w:rPr>
          <w:rFonts w:ascii="微软雅黑" w:eastAsia="微软雅黑" w:hAnsi="微软雅黑"/>
          <w:strike/>
          <w:color w:val="B2B2B2"/>
        </w:rPr>
        <w:t>删除单个</w:t>
      </w:r>
      <w:r>
        <w:rPr>
          <w:rFonts w:ascii="微软雅黑" w:eastAsia="微软雅黑" w:hAnsi="微软雅黑" w:hint="eastAsia"/>
          <w:strike/>
          <w:color w:val="B2B2B2"/>
        </w:rPr>
        <w:t>/批量/全部用户</w:t>
      </w:r>
    </w:p>
    <w:p w14:paraId="76050CE9" w14:textId="77777777" w:rsidR="0076630D" w:rsidRDefault="0076630D">
      <w:pPr>
        <w:rPr>
          <w:rFonts w:ascii="微软雅黑" w:eastAsia="微软雅黑" w:hAnsi="微软雅黑"/>
        </w:rPr>
      </w:pPr>
    </w:p>
    <w:p w14:paraId="3ACD2F65" w14:textId="77777777" w:rsidR="0076630D" w:rsidRDefault="00D7272D">
      <w:pPr>
        <w:rPr>
          <w:rFonts w:ascii="微软雅黑" w:eastAsia="微软雅黑" w:hAnsi="微软雅黑"/>
        </w:rPr>
      </w:pPr>
      <w:r>
        <w:rPr>
          <w:rFonts w:ascii="微软雅黑" w:eastAsia="微软雅黑" w:hAnsi="微软雅黑" w:hint="eastAsia"/>
          <w:b/>
        </w:rPr>
        <w:t>（四）认证会话：</w:t>
      </w:r>
      <w:r>
        <w:rPr>
          <w:rFonts w:ascii="微软雅黑" w:eastAsia="微软雅黑" w:hAnsi="微软雅黑" w:hint="eastAsia"/>
        </w:rPr>
        <w:t xml:space="preserve"> </w:t>
      </w:r>
    </w:p>
    <w:p w14:paraId="6CA00D21" w14:textId="77777777" w:rsidR="0076630D" w:rsidRDefault="00D7272D">
      <w:pPr>
        <w:rPr>
          <w:rFonts w:ascii="微软雅黑" w:eastAsia="微软雅黑" w:hAnsi="微软雅黑"/>
        </w:rPr>
      </w:pPr>
      <w:r>
        <w:rPr>
          <w:rFonts w:ascii="微软雅黑" w:eastAsia="微软雅黑" w:hAnsi="微软雅黑" w:hint="eastAsia"/>
        </w:rPr>
        <w:t>认证会话</w:t>
      </w:r>
      <w:r>
        <w:rPr>
          <w:rFonts w:ascii="微软雅黑" w:eastAsia="微软雅黑" w:hAnsi="微软雅黑"/>
        </w:rPr>
        <w:t>列表</w:t>
      </w:r>
      <w:r>
        <w:rPr>
          <w:rFonts w:ascii="微软雅黑" w:eastAsia="微软雅黑" w:hAnsi="微软雅黑" w:hint="eastAsia"/>
        </w:rPr>
        <w:t>显示交换机上</w:t>
      </w:r>
      <w:r>
        <w:rPr>
          <w:rFonts w:ascii="微软雅黑" w:eastAsia="微软雅黑" w:hAnsi="微软雅黑"/>
        </w:rPr>
        <w:t>的</w:t>
      </w:r>
      <w:r>
        <w:rPr>
          <w:rFonts w:ascii="微软雅黑" w:eastAsia="微软雅黑" w:hAnsi="微软雅黑" w:hint="eastAsia"/>
        </w:rPr>
        <w:t>802.1</w:t>
      </w:r>
      <w:r>
        <w:rPr>
          <w:rFonts w:ascii="微软雅黑" w:eastAsia="微软雅黑" w:hAnsi="微软雅黑"/>
        </w:rPr>
        <w:t>X认证会话信息</w:t>
      </w:r>
      <w:r>
        <w:rPr>
          <w:rFonts w:ascii="微软雅黑" w:eastAsia="微软雅黑" w:hAnsi="微软雅黑" w:hint="eastAsia"/>
        </w:rPr>
        <w:t>。</w:t>
      </w:r>
    </w:p>
    <w:p w14:paraId="5324AA37" w14:textId="77777777" w:rsidR="0076630D" w:rsidRDefault="00D7272D" w:rsidP="00B10728">
      <w:pPr>
        <w:pStyle w:val="af2"/>
        <w:numPr>
          <w:ilvl w:val="0"/>
          <w:numId w:val="418"/>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显示会话ID、端口、MAC地址、认证状态</w:t>
      </w:r>
      <w:r>
        <w:rPr>
          <w:rFonts w:ascii="微软雅黑" w:eastAsia="微软雅黑" w:hAnsi="微软雅黑" w:hint="eastAsia"/>
        </w:rPr>
        <w:t>、配置</w:t>
      </w:r>
      <w:r>
        <w:rPr>
          <w:rFonts w:ascii="微软雅黑" w:eastAsia="微软雅黑" w:hAnsi="微软雅黑"/>
        </w:rPr>
        <w:t>的</w:t>
      </w:r>
      <w:r>
        <w:rPr>
          <w:rFonts w:ascii="微软雅黑" w:eastAsia="微软雅黑" w:hAnsi="微软雅黑" w:hint="eastAsia"/>
        </w:rPr>
        <w:t>信息</w:t>
      </w:r>
      <w:r>
        <w:rPr>
          <w:rFonts w:ascii="微软雅黑" w:eastAsia="微软雅黑" w:hAnsi="微软雅黑"/>
        </w:rPr>
        <w:t>包括VLAN、</w:t>
      </w:r>
      <w:r>
        <w:rPr>
          <w:rFonts w:ascii="微软雅黑" w:eastAsia="微软雅黑" w:hAnsi="微软雅黑" w:hint="eastAsia"/>
        </w:rPr>
        <w:t>会话时间</w:t>
      </w:r>
      <w:r>
        <w:rPr>
          <w:rFonts w:ascii="微软雅黑" w:eastAsia="微软雅黑" w:hAnsi="微软雅黑"/>
        </w:rPr>
        <w:t>、非活跃时间和静默时间、</w:t>
      </w:r>
      <w:r>
        <w:rPr>
          <w:rFonts w:ascii="微软雅黑" w:eastAsia="微软雅黑" w:hAnsi="微软雅黑" w:hint="eastAsia"/>
        </w:rPr>
        <w:t>授权</w:t>
      </w:r>
      <w:r>
        <w:rPr>
          <w:rFonts w:ascii="微软雅黑" w:eastAsia="微软雅黑" w:hAnsi="微软雅黑"/>
        </w:rPr>
        <w:t>的信息包括</w:t>
      </w:r>
      <w:r>
        <w:rPr>
          <w:rFonts w:ascii="微软雅黑" w:eastAsia="微软雅黑" w:hAnsi="微软雅黑" w:hint="eastAsia"/>
        </w:rPr>
        <w:t>VLAN</w:t>
      </w:r>
      <w:r>
        <w:rPr>
          <w:rFonts w:ascii="微软雅黑" w:eastAsia="微软雅黑" w:hAnsi="微软雅黑"/>
        </w:rPr>
        <w:t>、重认证</w:t>
      </w:r>
      <w:r>
        <w:rPr>
          <w:rFonts w:ascii="微软雅黑" w:eastAsia="微软雅黑" w:hAnsi="微软雅黑" w:hint="eastAsia"/>
        </w:rPr>
        <w:t>时间</w:t>
      </w:r>
      <w:r>
        <w:rPr>
          <w:rFonts w:ascii="微软雅黑" w:eastAsia="微软雅黑" w:hAnsi="微软雅黑"/>
        </w:rPr>
        <w:t>和非活跃时间</w:t>
      </w:r>
    </w:p>
    <w:p w14:paraId="40A2EA4E" w14:textId="77777777" w:rsidR="0076630D" w:rsidRDefault="00D7272D" w:rsidP="00B10728">
      <w:pPr>
        <w:pStyle w:val="af2"/>
        <w:numPr>
          <w:ilvl w:val="0"/>
          <w:numId w:val="418"/>
        </w:numPr>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刷新</w:t>
      </w:r>
    </w:p>
    <w:p w14:paraId="45038282" w14:textId="77777777" w:rsidR="0076630D" w:rsidRDefault="00D7272D" w:rsidP="00B10728">
      <w:pPr>
        <w:pStyle w:val="af2"/>
        <w:numPr>
          <w:ilvl w:val="0"/>
          <w:numId w:val="41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清空认证会话列表</w:t>
      </w:r>
    </w:p>
    <w:p w14:paraId="32B29CB4" w14:textId="77777777" w:rsidR="0076630D" w:rsidRDefault="0076630D">
      <w:pPr>
        <w:rPr>
          <w:rFonts w:ascii="微软雅黑" w:eastAsia="微软雅黑" w:hAnsi="微软雅黑"/>
        </w:rPr>
      </w:pPr>
    </w:p>
    <w:p w14:paraId="09327950" w14:textId="77777777" w:rsidR="0076630D" w:rsidRDefault="00D7272D">
      <w:pPr>
        <w:pStyle w:val="20"/>
        <w:numPr>
          <w:ilvl w:val="1"/>
          <w:numId w:val="1"/>
        </w:numPr>
        <w:rPr>
          <w:rFonts w:ascii="微软雅黑" w:eastAsia="微软雅黑" w:hAnsi="微软雅黑"/>
          <w:szCs w:val="24"/>
        </w:rPr>
      </w:pPr>
      <w:bookmarkStart w:id="438" w:name="_Toc149138869"/>
      <w:r>
        <w:rPr>
          <w:rFonts w:ascii="微软雅黑" w:eastAsia="微软雅黑" w:hAnsi="微软雅黑"/>
          <w:szCs w:val="24"/>
        </w:rPr>
        <w:t>DHCP Snooping</w:t>
      </w:r>
      <w:r>
        <w:rPr>
          <w:rFonts w:ascii="微软雅黑" w:eastAsia="微软雅黑" w:hAnsi="微软雅黑"/>
          <w:color w:val="EEECE1" w:themeColor="background2"/>
          <w:highlight w:val="darkYellow"/>
        </w:rPr>
        <w:t>(FP1C)</w:t>
      </w:r>
      <w:bookmarkEnd w:id="438"/>
    </w:p>
    <w:p w14:paraId="7064B652" w14:textId="77777777" w:rsidR="0076630D" w:rsidRDefault="00D7272D">
      <w:pPr>
        <w:rPr>
          <w:rFonts w:ascii="微软雅黑" w:eastAsia="微软雅黑" w:hAnsi="微软雅黑"/>
        </w:rPr>
      </w:pPr>
      <w:r>
        <w:rPr>
          <w:rFonts w:ascii="微软雅黑" w:eastAsia="微软雅黑" w:hAnsi="微软雅黑" w:hint="eastAsia"/>
        </w:rPr>
        <w:t>【功能概述】</w:t>
      </w:r>
    </w:p>
    <w:p w14:paraId="62B353D5" w14:textId="77777777" w:rsidR="0076630D" w:rsidRDefault="00D7272D">
      <w:pPr>
        <w:ind w:firstLine="420"/>
        <w:rPr>
          <w:rFonts w:ascii="微软雅黑" w:eastAsia="微软雅黑" w:hAnsi="微软雅黑"/>
        </w:rPr>
      </w:pPr>
      <w:r>
        <w:rPr>
          <w:rFonts w:ascii="微软雅黑" w:eastAsia="微软雅黑" w:hAnsi="微软雅黑"/>
        </w:rPr>
        <w:t>DHCP Snooping作为</w:t>
      </w:r>
      <w:r>
        <w:rPr>
          <w:rFonts w:ascii="微软雅黑" w:eastAsia="微软雅黑" w:hAnsi="微软雅黑" w:hint="eastAsia"/>
        </w:rPr>
        <w:t>DHCP</w:t>
      </w:r>
      <w:r>
        <w:rPr>
          <w:rFonts w:ascii="微软雅黑" w:eastAsia="微软雅黑" w:hAnsi="微软雅黑"/>
        </w:rPr>
        <w:t>的一种安全特性，用于保证DHCP客户端从合法的DHCP服务器获取IP地址，并记录DHCP客户端IP</w:t>
      </w:r>
      <w:r>
        <w:rPr>
          <w:rFonts w:ascii="微软雅黑" w:eastAsia="微软雅黑" w:hAnsi="微软雅黑" w:hint="eastAsia"/>
        </w:rPr>
        <w:t>地址</w:t>
      </w:r>
      <w:r>
        <w:rPr>
          <w:rFonts w:ascii="微软雅黑" w:eastAsia="微软雅黑" w:hAnsi="微软雅黑"/>
        </w:rPr>
        <w:t>与MAC地址等参数的对应关系，防止网络上针对DHCP攻击。</w:t>
      </w:r>
    </w:p>
    <w:p w14:paraId="14A40FE3" w14:textId="77777777" w:rsidR="0076630D" w:rsidRDefault="00D7272D">
      <w:pPr>
        <w:ind w:firstLine="420"/>
        <w:rPr>
          <w:rFonts w:ascii="微软雅黑" w:eastAsia="微软雅黑" w:hAnsi="微软雅黑"/>
        </w:rPr>
      </w:pPr>
      <w:r>
        <w:rPr>
          <w:rFonts w:ascii="微软雅黑" w:eastAsia="微软雅黑" w:hAnsi="微软雅黑" w:hint="eastAsia"/>
        </w:rPr>
        <w:t>为了</w:t>
      </w:r>
      <w:r>
        <w:rPr>
          <w:rFonts w:ascii="微软雅黑" w:eastAsia="微软雅黑" w:hAnsi="微软雅黑"/>
        </w:rPr>
        <w:t>保证网络通信业务的安全性，引入DHCP Snooping技术，</w:t>
      </w:r>
      <w:r>
        <w:rPr>
          <w:rFonts w:ascii="微软雅黑" w:eastAsia="微软雅黑" w:hAnsi="微软雅黑" w:hint="eastAsia"/>
        </w:rPr>
        <w:t>在</w:t>
      </w:r>
      <w:r>
        <w:rPr>
          <w:rFonts w:ascii="微软雅黑" w:eastAsia="微软雅黑" w:hAnsi="微软雅黑"/>
        </w:rPr>
        <w:t>DHCP Client和DHCP Server</w:t>
      </w:r>
      <w:r>
        <w:rPr>
          <w:rFonts w:ascii="微软雅黑" w:eastAsia="微软雅黑" w:hAnsi="微软雅黑" w:hint="eastAsia"/>
        </w:rPr>
        <w:t>之间</w:t>
      </w:r>
      <w:r>
        <w:rPr>
          <w:rFonts w:ascii="微软雅黑" w:eastAsia="微软雅黑" w:hAnsi="微软雅黑"/>
        </w:rPr>
        <w:t>建立</w:t>
      </w:r>
      <w:r>
        <w:rPr>
          <w:rFonts w:ascii="微软雅黑" w:eastAsia="微软雅黑" w:hAnsi="微软雅黑" w:hint="eastAsia"/>
        </w:rPr>
        <w:t>一道</w:t>
      </w:r>
      <w:r>
        <w:rPr>
          <w:rFonts w:ascii="微软雅黑" w:eastAsia="微软雅黑" w:hAnsi="微软雅黑"/>
        </w:rPr>
        <w:t>防火墙</w:t>
      </w:r>
      <w:r>
        <w:rPr>
          <w:rFonts w:ascii="微软雅黑" w:eastAsia="微软雅黑" w:hAnsi="微软雅黑" w:hint="eastAsia"/>
        </w:rPr>
        <w:t>，</w:t>
      </w:r>
      <w:r>
        <w:rPr>
          <w:rFonts w:ascii="微软雅黑" w:eastAsia="微软雅黑" w:hAnsi="微软雅黑"/>
        </w:rPr>
        <w:t>以抵御网络中针对DHCP的各种攻击。</w:t>
      </w:r>
    </w:p>
    <w:p w14:paraId="75023474" w14:textId="77777777" w:rsidR="0076630D" w:rsidRDefault="00D7272D">
      <w:pPr>
        <w:ind w:firstLine="420"/>
        <w:rPr>
          <w:rFonts w:ascii="微软雅黑" w:eastAsia="微软雅黑" w:hAnsi="微软雅黑"/>
        </w:rPr>
      </w:pPr>
      <w:r>
        <w:rPr>
          <w:rFonts w:ascii="微软雅黑" w:eastAsia="微软雅黑" w:hAnsi="微软雅黑" w:hint="eastAsia"/>
        </w:rPr>
        <w:t>基本原理</w:t>
      </w:r>
      <w:r>
        <w:rPr>
          <w:rFonts w:ascii="微软雅黑" w:eastAsia="微软雅黑" w:hAnsi="微软雅黑"/>
        </w:rPr>
        <w:t>：</w:t>
      </w:r>
    </w:p>
    <w:p w14:paraId="70A340CC" w14:textId="77777777" w:rsidR="0076630D" w:rsidRDefault="00D7272D">
      <w:pPr>
        <w:ind w:firstLine="420"/>
        <w:rPr>
          <w:rFonts w:ascii="微软雅黑" w:eastAsia="微软雅黑" w:hAnsi="微软雅黑"/>
        </w:rPr>
      </w:pPr>
      <w:r>
        <w:rPr>
          <w:rFonts w:ascii="微软雅黑" w:eastAsia="微软雅黑" w:hAnsi="微软雅黑" w:hint="eastAsia"/>
        </w:rPr>
        <w:t>DHCP</w:t>
      </w:r>
      <w:r>
        <w:rPr>
          <w:rFonts w:ascii="微软雅黑" w:eastAsia="微软雅黑" w:hAnsi="微软雅黑"/>
        </w:rPr>
        <w:t xml:space="preserve"> Snooping分为DHCPv4 Snooping和DHCPv6 Snooping，两者实现原理</w:t>
      </w:r>
      <w:r>
        <w:rPr>
          <w:rFonts w:ascii="微软雅黑" w:eastAsia="微软雅黑" w:hAnsi="微软雅黑" w:hint="eastAsia"/>
        </w:rPr>
        <w:t>相似</w:t>
      </w:r>
      <w:r>
        <w:rPr>
          <w:rFonts w:ascii="微软雅黑" w:eastAsia="微软雅黑" w:hAnsi="微软雅黑"/>
        </w:rPr>
        <w:t>。使能DHCP Snooping的设备将用户（</w:t>
      </w:r>
      <w:r>
        <w:rPr>
          <w:rFonts w:ascii="微软雅黑" w:eastAsia="微软雅黑" w:hAnsi="微软雅黑" w:hint="eastAsia"/>
        </w:rPr>
        <w:t>DHCP</w:t>
      </w:r>
      <w:r>
        <w:rPr>
          <w:rFonts w:ascii="微软雅黑" w:eastAsia="微软雅黑" w:hAnsi="微软雅黑"/>
        </w:rPr>
        <w:t>客户端）</w:t>
      </w:r>
      <w:r>
        <w:rPr>
          <w:rFonts w:ascii="微软雅黑" w:eastAsia="微软雅黑" w:hAnsi="微软雅黑" w:hint="eastAsia"/>
        </w:rPr>
        <w:t>的</w:t>
      </w:r>
      <w:r>
        <w:rPr>
          <w:rFonts w:ascii="微软雅黑" w:eastAsia="微软雅黑" w:hAnsi="微软雅黑"/>
        </w:rPr>
        <w:t>DHCP请求报文通过</w:t>
      </w:r>
      <w:r>
        <w:rPr>
          <w:rFonts w:ascii="微软雅黑" w:eastAsia="微软雅黑" w:hAnsi="微软雅黑" w:hint="eastAsia"/>
        </w:rPr>
        <w:t>信任</w:t>
      </w:r>
      <w:r>
        <w:rPr>
          <w:rFonts w:ascii="微软雅黑" w:eastAsia="微软雅黑" w:hAnsi="微软雅黑"/>
        </w:rPr>
        <w:t>接口发送给合法的DHCP服务器。设备</w:t>
      </w:r>
      <w:r>
        <w:rPr>
          <w:rFonts w:ascii="微软雅黑" w:eastAsia="微软雅黑" w:hAnsi="微软雅黑" w:hint="eastAsia"/>
        </w:rPr>
        <w:t>根据</w:t>
      </w:r>
      <w:r>
        <w:rPr>
          <w:rFonts w:ascii="微软雅黑" w:eastAsia="微软雅黑" w:hAnsi="微软雅黑"/>
        </w:rPr>
        <w:t>DHCP服务器返回的DHCP ACK</w:t>
      </w:r>
      <w:r>
        <w:rPr>
          <w:rFonts w:ascii="微软雅黑" w:eastAsia="微软雅黑" w:hAnsi="微软雅黑" w:hint="eastAsia"/>
        </w:rPr>
        <w:t>报文</w:t>
      </w:r>
      <w:r>
        <w:rPr>
          <w:rFonts w:ascii="微软雅黑" w:eastAsia="微软雅黑" w:hAnsi="微软雅黑"/>
        </w:rPr>
        <w:t>信息生成DHCP Snooping绑定表</w:t>
      </w:r>
      <w:r>
        <w:rPr>
          <w:rFonts w:ascii="微软雅黑" w:eastAsia="微软雅黑" w:hAnsi="微软雅黑" w:hint="eastAsia"/>
        </w:rPr>
        <w:t>。</w:t>
      </w:r>
      <w:r>
        <w:rPr>
          <w:rFonts w:ascii="微软雅黑" w:eastAsia="微软雅黑" w:hAnsi="微软雅黑"/>
        </w:rPr>
        <w:t>后续，设备再从使能DHCP Snooping的接口接收用户发来的DHCP报文时，会进行匹配检查，能够有效防范非法用户的</w:t>
      </w:r>
      <w:r>
        <w:rPr>
          <w:rFonts w:ascii="微软雅黑" w:eastAsia="微软雅黑" w:hAnsi="微软雅黑" w:hint="eastAsia"/>
        </w:rPr>
        <w:t>攻击</w:t>
      </w:r>
      <w:r>
        <w:rPr>
          <w:rFonts w:ascii="微软雅黑" w:eastAsia="微软雅黑" w:hAnsi="微软雅黑"/>
        </w:rPr>
        <w:t>。</w:t>
      </w:r>
    </w:p>
    <w:p w14:paraId="41F9B949" w14:textId="77777777" w:rsidR="0076630D" w:rsidRDefault="00D7272D">
      <w:pPr>
        <w:ind w:firstLine="420"/>
        <w:rPr>
          <w:rFonts w:ascii="微软雅黑" w:eastAsia="微软雅黑" w:hAnsi="微软雅黑"/>
        </w:rPr>
      </w:pPr>
      <w:r>
        <w:rPr>
          <w:rFonts w:ascii="微软雅黑" w:eastAsia="微软雅黑" w:hAnsi="微软雅黑" w:hint="eastAsia"/>
        </w:rPr>
        <w:t>DHC</w:t>
      </w:r>
      <w:r>
        <w:rPr>
          <w:rFonts w:ascii="微软雅黑" w:eastAsia="微软雅黑" w:hAnsi="微软雅黑"/>
        </w:rPr>
        <w:t>P Snooping信任功能：</w:t>
      </w:r>
      <w:r>
        <w:rPr>
          <w:rFonts w:ascii="微软雅黑" w:eastAsia="微软雅黑" w:hAnsi="微软雅黑" w:hint="eastAsia"/>
        </w:rPr>
        <w:t>保证</w:t>
      </w:r>
      <w:r>
        <w:rPr>
          <w:rFonts w:ascii="微软雅黑" w:eastAsia="微软雅黑" w:hAnsi="微软雅黑"/>
        </w:rPr>
        <w:t>客户端从合法的服务器获取IP地址。网络中如果存在私自架设的DHCP Server仿冒者，则可能导致DHCP客户端获取错误的IP地址和网络配置参数，无法正常通信。DHCP Snooping信任功能</w:t>
      </w:r>
      <w:r>
        <w:rPr>
          <w:rFonts w:ascii="微软雅黑" w:eastAsia="微软雅黑" w:hAnsi="微软雅黑" w:hint="eastAsia"/>
        </w:rPr>
        <w:t>可以控制</w:t>
      </w:r>
      <w:r>
        <w:rPr>
          <w:rFonts w:ascii="微软雅黑" w:eastAsia="微软雅黑" w:hAnsi="微软雅黑"/>
        </w:rPr>
        <w:t>DHCP服务器应答报文的来源，以防止网络中可能存在的DHCP Server仿冒者为DHCP客户端分配IP地址及其他配置信息。DHCP Snooping信任功能将接口分为</w:t>
      </w:r>
      <w:r>
        <w:rPr>
          <w:rFonts w:ascii="微软雅黑" w:eastAsia="微软雅黑" w:hAnsi="微软雅黑" w:hint="eastAsia"/>
        </w:rPr>
        <w:t>信任</w:t>
      </w:r>
      <w:r>
        <w:rPr>
          <w:rFonts w:ascii="微软雅黑" w:eastAsia="微软雅黑" w:hAnsi="微软雅黑"/>
        </w:rPr>
        <w:t>接口和非</w:t>
      </w:r>
      <w:r>
        <w:rPr>
          <w:rFonts w:ascii="微软雅黑" w:eastAsia="微软雅黑" w:hAnsi="微软雅黑" w:hint="eastAsia"/>
        </w:rPr>
        <w:t>信任</w:t>
      </w:r>
      <w:r>
        <w:rPr>
          <w:rFonts w:ascii="微软雅黑" w:eastAsia="微软雅黑" w:hAnsi="微软雅黑"/>
        </w:rPr>
        <w:t>接口：</w:t>
      </w:r>
    </w:p>
    <w:p w14:paraId="24460402" w14:textId="77777777" w:rsidR="0076630D" w:rsidRDefault="00D7272D" w:rsidP="00B10728">
      <w:pPr>
        <w:pStyle w:val="af2"/>
        <w:numPr>
          <w:ilvl w:val="0"/>
          <w:numId w:val="374"/>
        </w:numPr>
        <w:ind w:firstLineChars="0"/>
        <w:rPr>
          <w:rFonts w:ascii="微软雅黑" w:eastAsia="微软雅黑" w:hAnsi="微软雅黑"/>
        </w:rPr>
      </w:pPr>
      <w:r>
        <w:rPr>
          <w:rFonts w:ascii="微软雅黑" w:eastAsia="微软雅黑" w:hAnsi="微软雅黑" w:hint="eastAsia"/>
        </w:rPr>
        <w:lastRenderedPageBreak/>
        <w:t>信任</w:t>
      </w:r>
      <w:r>
        <w:rPr>
          <w:rFonts w:ascii="微软雅黑" w:eastAsia="微软雅黑" w:hAnsi="微软雅黑"/>
        </w:rPr>
        <w:t>接口正常接收DHCP服务器响应的DHCP ACK、DHCP NAK和DHCP Offer报文</w:t>
      </w:r>
    </w:p>
    <w:p w14:paraId="2D147614" w14:textId="77777777" w:rsidR="0076630D" w:rsidRDefault="00D7272D" w:rsidP="00B10728">
      <w:pPr>
        <w:pStyle w:val="af2"/>
        <w:numPr>
          <w:ilvl w:val="0"/>
          <w:numId w:val="374"/>
        </w:numPr>
        <w:ind w:firstLineChars="0"/>
        <w:rPr>
          <w:rFonts w:ascii="微软雅黑" w:eastAsia="微软雅黑" w:hAnsi="微软雅黑"/>
        </w:rPr>
      </w:pPr>
      <w:r>
        <w:rPr>
          <w:rFonts w:ascii="微软雅黑" w:eastAsia="微软雅黑" w:hAnsi="微软雅黑" w:hint="eastAsia"/>
        </w:rPr>
        <w:t>非</w:t>
      </w:r>
      <w:r>
        <w:rPr>
          <w:rFonts w:ascii="微软雅黑" w:eastAsia="微软雅黑" w:hAnsi="微软雅黑"/>
        </w:rPr>
        <w:t>信任接口在接收到DHCP服务器响应的DHCP ACK、DHCP NAK和DHCP Offer报文后，丢弃该报文</w:t>
      </w:r>
    </w:p>
    <w:p w14:paraId="05029D55" w14:textId="77777777" w:rsidR="0076630D" w:rsidRDefault="00D7272D">
      <w:pPr>
        <w:ind w:firstLine="420"/>
        <w:rPr>
          <w:rFonts w:ascii="微软雅黑" w:eastAsia="微软雅黑" w:hAnsi="微软雅黑"/>
        </w:rPr>
      </w:pPr>
      <w:r>
        <w:rPr>
          <w:rFonts w:ascii="微软雅黑" w:eastAsia="微软雅黑" w:hAnsi="微软雅黑"/>
        </w:rPr>
        <w:t>DHCP绑定表记录DHCP客户端IP地址与MAC地址等参数的对应关系。</w:t>
      </w:r>
    </w:p>
    <w:p w14:paraId="505A84F8" w14:textId="77777777" w:rsidR="0076630D" w:rsidRDefault="00D7272D">
      <w:pPr>
        <w:ind w:firstLine="420"/>
        <w:rPr>
          <w:rFonts w:ascii="微软雅黑" w:eastAsia="微软雅黑" w:hAnsi="微软雅黑"/>
        </w:rPr>
      </w:pPr>
      <w:r>
        <w:rPr>
          <w:rFonts w:ascii="微软雅黑" w:eastAsia="微软雅黑" w:hAnsi="微软雅黑"/>
        </w:rPr>
        <w:t>DHCP Snooping支持Option82</w:t>
      </w:r>
      <w:r>
        <w:rPr>
          <w:rFonts w:ascii="微软雅黑" w:eastAsia="微软雅黑" w:hAnsi="微软雅黑" w:hint="eastAsia"/>
        </w:rPr>
        <w:t>功能，</w:t>
      </w:r>
      <w:r>
        <w:rPr>
          <w:rFonts w:ascii="微软雅黑" w:eastAsia="微软雅黑" w:hAnsi="微软雅黑"/>
        </w:rPr>
        <w:t>其记录了DHCP Client的位置信息。</w:t>
      </w:r>
      <w:r>
        <w:rPr>
          <w:rFonts w:ascii="微软雅黑" w:eastAsia="微软雅黑" w:hAnsi="微软雅黑" w:hint="eastAsia"/>
        </w:rPr>
        <w:t>通过</w:t>
      </w:r>
      <w:r>
        <w:rPr>
          <w:rFonts w:ascii="微软雅黑" w:eastAsia="微软雅黑" w:hAnsi="微软雅黑"/>
        </w:rPr>
        <w:t>在</w:t>
      </w:r>
      <w:r>
        <w:rPr>
          <w:rFonts w:ascii="微软雅黑" w:eastAsia="微软雅黑" w:hAnsi="微软雅黑" w:hint="eastAsia"/>
        </w:rPr>
        <w:t>DHCP</w:t>
      </w:r>
      <w:r>
        <w:rPr>
          <w:rFonts w:ascii="微软雅黑" w:eastAsia="微软雅黑" w:hAnsi="微软雅黑"/>
        </w:rPr>
        <w:t>请求报文中添加Option 82</w:t>
      </w:r>
      <w:r>
        <w:rPr>
          <w:rFonts w:ascii="微软雅黑" w:eastAsia="微软雅黑" w:hAnsi="微软雅黑" w:hint="eastAsia"/>
        </w:rPr>
        <w:t>选项</w:t>
      </w:r>
      <w:r>
        <w:rPr>
          <w:rFonts w:ascii="微软雅黑" w:eastAsia="微软雅黑" w:hAnsi="微软雅黑"/>
        </w:rPr>
        <w:t>，将DHCP Client的精确物理位置信息传递给DHCP Server，从而使得DHCP Server</w:t>
      </w:r>
      <w:r>
        <w:rPr>
          <w:rFonts w:ascii="微软雅黑" w:eastAsia="微软雅黑" w:hAnsi="微软雅黑" w:hint="eastAsia"/>
        </w:rPr>
        <w:t>能够</w:t>
      </w:r>
      <w:r>
        <w:rPr>
          <w:rFonts w:ascii="微软雅黑" w:eastAsia="微软雅黑" w:hAnsi="微软雅黑"/>
        </w:rPr>
        <w:t>为主机</w:t>
      </w:r>
      <w:r>
        <w:rPr>
          <w:rFonts w:ascii="微软雅黑" w:eastAsia="微软雅黑" w:hAnsi="微软雅黑" w:hint="eastAsia"/>
        </w:rPr>
        <w:t>分配合适</w:t>
      </w:r>
      <w:r>
        <w:rPr>
          <w:rFonts w:ascii="微软雅黑" w:eastAsia="微软雅黑" w:hAnsi="微软雅黑"/>
        </w:rPr>
        <w:t>的IP地址和其他配置信息，实现对客户端的安全控制。</w:t>
      </w:r>
    </w:p>
    <w:p w14:paraId="3BABF5AF" w14:textId="77777777" w:rsidR="0076630D" w:rsidRDefault="00D7272D">
      <w:pPr>
        <w:ind w:firstLine="420"/>
        <w:rPr>
          <w:rFonts w:ascii="微软雅黑" w:eastAsia="微软雅黑" w:hAnsi="微软雅黑"/>
        </w:rPr>
      </w:pPr>
      <w:r>
        <w:rPr>
          <w:rFonts w:ascii="微软雅黑" w:eastAsia="微软雅黑" w:hAnsi="微软雅黑" w:hint="eastAsia"/>
        </w:rPr>
        <w:t>Option</w:t>
      </w:r>
      <w:r>
        <w:rPr>
          <w:rFonts w:ascii="微软雅黑" w:eastAsia="微软雅黑" w:hAnsi="微软雅黑"/>
        </w:rPr>
        <w:t>82</w:t>
      </w:r>
      <w:r>
        <w:rPr>
          <w:rFonts w:ascii="微软雅黑" w:eastAsia="微软雅黑" w:hAnsi="微软雅黑" w:hint="eastAsia"/>
        </w:rPr>
        <w:t>包含</w:t>
      </w:r>
      <w:r>
        <w:rPr>
          <w:rFonts w:ascii="微软雅黑" w:eastAsia="微软雅黑" w:hAnsi="微软雅黑"/>
        </w:rPr>
        <w:t>两个常用子选项Circuit ID和Remote ID</w:t>
      </w:r>
      <w:r>
        <w:rPr>
          <w:rFonts w:ascii="微软雅黑" w:eastAsia="微软雅黑" w:hAnsi="微软雅黑" w:hint="eastAsia"/>
        </w:rPr>
        <w:t>，</w:t>
      </w:r>
      <w:r>
        <w:rPr>
          <w:rFonts w:ascii="微软雅黑" w:eastAsia="微软雅黑" w:hAnsi="微软雅黑"/>
        </w:rPr>
        <w:t>其中Circuit ID子选项主要用来标识客户端所在的VLAN、接口</w:t>
      </w:r>
      <w:r>
        <w:rPr>
          <w:rFonts w:ascii="微软雅黑" w:eastAsia="微软雅黑" w:hAnsi="微软雅黑" w:hint="eastAsia"/>
        </w:rPr>
        <w:t>等</w:t>
      </w:r>
      <w:r>
        <w:rPr>
          <w:rFonts w:ascii="微软雅黑" w:eastAsia="微软雅黑" w:hAnsi="微软雅黑"/>
        </w:rPr>
        <w:t>信息，Remote ID子选项主要用来标识客户端接入的设备，一般为设备的MAC地址。</w:t>
      </w:r>
      <w:r>
        <w:rPr>
          <w:rFonts w:ascii="微软雅黑" w:eastAsia="微软雅黑" w:hAnsi="微软雅黑" w:hint="eastAsia"/>
        </w:rPr>
        <w:t>Option82选项携带的用户位置信息与DHCP Snooping绑定表记录的用户参数是两个相互独立的概念，没有任何关联。Option82选项携带的用户位置信息是在DHCP用户申请IP地址时（此时用户还未分配到IP地址），由设备添加到DHCP请求报文中。DHCP Snooping绑定表是在设备收到DHCP Server回应的DHCP Ack报文时（此时已为用户分配了IP地址），设备根据DHCP Ack报文信息自动生成。</w:t>
      </w:r>
    </w:p>
    <w:p w14:paraId="4EFD2160" w14:textId="77777777" w:rsidR="0076630D" w:rsidRDefault="00D7272D">
      <w:pPr>
        <w:ind w:firstLine="420"/>
        <w:rPr>
          <w:rFonts w:ascii="微软雅黑" w:eastAsia="微软雅黑" w:hAnsi="微软雅黑"/>
        </w:rPr>
      </w:pPr>
      <w:r>
        <w:rPr>
          <w:rFonts w:ascii="微软雅黑" w:eastAsia="微软雅黑" w:hAnsi="微软雅黑" w:hint="eastAsia"/>
        </w:rPr>
        <w:t>设备作为DHCP Relay或设备在二层网络作为接入设备并使能DHCP Snooping功能时均可支持Option82功能。使能设备的Option82功能有Insert和Rebuild两种方式，使能方式不同设备对DHCP请求报文的处理也不同。</w:t>
      </w:r>
    </w:p>
    <w:p w14:paraId="5FF641CE" w14:textId="77777777" w:rsidR="0076630D" w:rsidRDefault="00D7272D" w:rsidP="00B10728">
      <w:pPr>
        <w:pStyle w:val="af2"/>
        <w:numPr>
          <w:ilvl w:val="0"/>
          <w:numId w:val="419"/>
        </w:numPr>
        <w:ind w:firstLineChars="0"/>
        <w:rPr>
          <w:rFonts w:ascii="微软雅黑" w:eastAsia="微软雅黑" w:hAnsi="微软雅黑"/>
        </w:rPr>
      </w:pPr>
      <w:r>
        <w:rPr>
          <w:rFonts w:ascii="微软雅黑" w:eastAsia="微软雅黑" w:hAnsi="微软雅黑" w:hint="eastAsia"/>
        </w:rPr>
        <w:t>Insert方式：当设备收到DHCP请求报文时，若该报文中没有Option82选项，则插入Option82选项；若该报文中含有Option82选项，则判断Option82选项中是否包含remote-id，如果包含，则保持Option82选项不变，如果不包含，则</w:t>
      </w:r>
      <w:r>
        <w:rPr>
          <w:rFonts w:ascii="微软雅黑" w:eastAsia="微软雅黑" w:hAnsi="微软雅黑" w:hint="eastAsia"/>
        </w:rPr>
        <w:lastRenderedPageBreak/>
        <w:t>插入remote-id。</w:t>
      </w:r>
    </w:p>
    <w:p w14:paraId="05476530" w14:textId="77777777" w:rsidR="0076630D" w:rsidRDefault="00D7272D" w:rsidP="00B10728">
      <w:pPr>
        <w:pStyle w:val="af2"/>
        <w:numPr>
          <w:ilvl w:val="0"/>
          <w:numId w:val="419"/>
        </w:numPr>
        <w:ind w:firstLineChars="0"/>
        <w:rPr>
          <w:rFonts w:ascii="微软雅黑" w:eastAsia="微软雅黑" w:hAnsi="微软雅黑"/>
        </w:rPr>
      </w:pPr>
      <w:r>
        <w:rPr>
          <w:rFonts w:ascii="微软雅黑" w:eastAsia="微软雅黑" w:hAnsi="微软雅黑" w:hint="eastAsia"/>
        </w:rPr>
        <w:t>Rebuild方式：当设备收到DHCP请求报文时，若该报文中没有Option82选项，则插入Option82选项；若该报文中含有Option82选项，则删除该Option82选项并插入管理员自己在设备上配置的Option82选项。</w:t>
      </w:r>
    </w:p>
    <w:p w14:paraId="1F01A4C0" w14:textId="77777777" w:rsidR="0076630D" w:rsidRDefault="00D7272D">
      <w:pPr>
        <w:ind w:firstLine="420"/>
        <w:rPr>
          <w:rFonts w:ascii="微软雅黑" w:eastAsia="微软雅黑" w:hAnsi="微软雅黑"/>
        </w:rPr>
      </w:pPr>
      <w:r>
        <w:rPr>
          <w:rFonts w:ascii="微软雅黑" w:eastAsia="微软雅黑" w:hAnsi="微软雅黑" w:hint="eastAsia"/>
        </w:rPr>
        <w:t>对于Insert和Rebuild两种方式，当设备接收到DHCP服务器的响应报文时，处理方式一致。</w:t>
      </w:r>
    </w:p>
    <w:p w14:paraId="1D1A2A13" w14:textId="77777777" w:rsidR="0076630D" w:rsidRDefault="00D7272D" w:rsidP="00B10728">
      <w:pPr>
        <w:pStyle w:val="af2"/>
        <w:numPr>
          <w:ilvl w:val="0"/>
          <w:numId w:val="420"/>
        </w:numPr>
        <w:ind w:firstLineChars="0"/>
        <w:rPr>
          <w:rFonts w:ascii="微软雅黑" w:eastAsia="微软雅黑" w:hAnsi="微软雅黑"/>
        </w:rPr>
      </w:pPr>
      <w:r>
        <w:rPr>
          <w:rFonts w:ascii="微软雅黑" w:eastAsia="微软雅黑" w:hAnsi="微软雅黑" w:hint="eastAsia"/>
        </w:rPr>
        <w:t>DHCP响应报文中有Option82选项：</w:t>
      </w:r>
    </w:p>
    <w:p w14:paraId="0FCCE9F4" w14:textId="77777777" w:rsidR="0076630D" w:rsidRDefault="00D7272D" w:rsidP="00B10728">
      <w:pPr>
        <w:pStyle w:val="af2"/>
        <w:numPr>
          <w:ilvl w:val="0"/>
          <w:numId w:val="372"/>
        </w:numPr>
        <w:ind w:firstLineChars="0"/>
        <w:rPr>
          <w:rFonts w:ascii="微软雅黑" w:eastAsia="微软雅黑" w:hAnsi="微软雅黑"/>
        </w:rPr>
      </w:pPr>
      <w:r>
        <w:rPr>
          <w:rFonts w:ascii="微软雅黑" w:eastAsia="微软雅黑" w:hAnsi="微软雅黑" w:hint="eastAsia"/>
        </w:rPr>
        <w:t>如果设备收到的DHCP请求报文中没有Option82选项，则设备将删除DHCP响应报文中的Option82选项，之后转发给DHCP Client。</w:t>
      </w:r>
    </w:p>
    <w:p w14:paraId="43380151" w14:textId="77777777" w:rsidR="0076630D" w:rsidRDefault="00D7272D" w:rsidP="00B10728">
      <w:pPr>
        <w:pStyle w:val="af2"/>
        <w:numPr>
          <w:ilvl w:val="0"/>
          <w:numId w:val="372"/>
        </w:numPr>
        <w:ind w:firstLineChars="0"/>
        <w:rPr>
          <w:rFonts w:ascii="微软雅黑" w:eastAsia="微软雅黑" w:hAnsi="微软雅黑"/>
        </w:rPr>
      </w:pPr>
      <w:r>
        <w:rPr>
          <w:rFonts w:ascii="微软雅黑" w:eastAsia="微软雅黑" w:hAnsi="微软雅黑" w:hint="eastAsia"/>
        </w:rPr>
        <w:t>如果设备收到的DHCP请求报文中有Option82选项，则设备将DHCP响应报文中的Option82选项格式还原为DHCP请求报文中的Option82选项，之后转发给DHCP Client。</w:t>
      </w:r>
    </w:p>
    <w:p w14:paraId="56976BCC" w14:textId="77777777" w:rsidR="0076630D" w:rsidRDefault="00D7272D" w:rsidP="00B10728">
      <w:pPr>
        <w:pStyle w:val="af2"/>
        <w:numPr>
          <w:ilvl w:val="0"/>
          <w:numId w:val="420"/>
        </w:numPr>
        <w:ind w:firstLineChars="0"/>
        <w:rPr>
          <w:rFonts w:ascii="微软雅黑" w:eastAsia="微软雅黑" w:hAnsi="微软雅黑"/>
        </w:rPr>
      </w:pPr>
      <w:r>
        <w:rPr>
          <w:rFonts w:ascii="微软雅黑" w:eastAsia="微软雅黑" w:hAnsi="微软雅黑" w:hint="eastAsia"/>
        </w:rPr>
        <w:t>DHCP响应报文不含有Option82选项：直接转发。</w:t>
      </w:r>
    </w:p>
    <w:p w14:paraId="0A0F561E" w14:textId="77777777" w:rsidR="0076630D" w:rsidRDefault="0076630D">
      <w:pPr>
        <w:rPr>
          <w:rFonts w:ascii="微软雅黑" w:eastAsia="微软雅黑" w:hAnsi="微软雅黑"/>
        </w:rPr>
      </w:pPr>
    </w:p>
    <w:p w14:paraId="09676AAF" w14:textId="77777777" w:rsidR="0076630D" w:rsidRDefault="00D7272D">
      <w:pPr>
        <w:rPr>
          <w:rFonts w:ascii="微软雅黑" w:eastAsia="微软雅黑" w:hAnsi="微软雅黑"/>
        </w:rPr>
      </w:pPr>
      <w:r>
        <w:rPr>
          <w:rFonts w:ascii="微软雅黑" w:eastAsia="微软雅黑" w:hAnsi="微软雅黑" w:hint="eastAsia"/>
        </w:rPr>
        <w:t>暂仅</w:t>
      </w:r>
      <w:r>
        <w:rPr>
          <w:rFonts w:ascii="微软雅黑" w:eastAsia="微软雅黑" w:hAnsi="微软雅黑"/>
        </w:rPr>
        <w:t>支持DHCPv4 Snooping。</w:t>
      </w:r>
    </w:p>
    <w:p w14:paraId="5F746E60" w14:textId="77777777" w:rsidR="0076630D" w:rsidRDefault="00D7272D">
      <w:pPr>
        <w:rPr>
          <w:rFonts w:ascii="微软雅黑" w:eastAsia="微软雅黑" w:hAnsi="微软雅黑"/>
        </w:rPr>
      </w:pPr>
      <w:r>
        <w:rPr>
          <w:rFonts w:ascii="微软雅黑" w:eastAsia="微软雅黑" w:hAnsi="微软雅黑" w:hint="eastAsia"/>
        </w:rPr>
        <w:t>【配置参数】</w:t>
      </w:r>
    </w:p>
    <w:p w14:paraId="79759E10" w14:textId="77777777" w:rsidR="0076630D" w:rsidRDefault="00D7272D" w:rsidP="00B10728">
      <w:pPr>
        <w:pStyle w:val="af2"/>
        <w:numPr>
          <w:ilvl w:val="0"/>
          <w:numId w:val="420"/>
        </w:numPr>
        <w:ind w:firstLineChars="0"/>
        <w:rPr>
          <w:rFonts w:ascii="微软雅黑" w:eastAsia="微软雅黑" w:hAnsi="微软雅黑"/>
        </w:rPr>
      </w:pPr>
      <w:r>
        <w:rPr>
          <w:rFonts w:ascii="微软雅黑" w:eastAsia="微软雅黑" w:hAnsi="微软雅黑" w:hint="eastAsia"/>
        </w:rPr>
        <w:t>DHCP</w:t>
      </w:r>
      <w:r>
        <w:rPr>
          <w:rFonts w:ascii="微软雅黑" w:eastAsia="微软雅黑" w:hAnsi="微软雅黑"/>
        </w:rPr>
        <w:t xml:space="preserve"> Snooping：【</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是否开启交换机</w:t>
      </w:r>
      <w:r>
        <w:rPr>
          <w:rFonts w:ascii="微软雅黑" w:eastAsia="微软雅黑" w:hAnsi="微软雅黑" w:hint="eastAsia"/>
        </w:rPr>
        <w:t>的</w:t>
      </w:r>
      <w:r>
        <w:rPr>
          <w:rFonts w:ascii="微软雅黑" w:eastAsia="微软雅黑" w:hAnsi="微软雅黑"/>
        </w:rPr>
        <w:t>DHCP Snooping功能，默认关闭。</w:t>
      </w:r>
    </w:p>
    <w:p w14:paraId="303DBD08" w14:textId="77777777" w:rsidR="0076630D" w:rsidRDefault="00D7272D" w:rsidP="00B10728">
      <w:pPr>
        <w:pStyle w:val="af2"/>
        <w:numPr>
          <w:ilvl w:val="0"/>
          <w:numId w:val="420"/>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：选择需要</w:t>
      </w:r>
      <w:r>
        <w:rPr>
          <w:rFonts w:ascii="微软雅黑" w:eastAsia="微软雅黑" w:hAnsi="微软雅黑" w:hint="eastAsia"/>
        </w:rPr>
        <w:t>使能</w:t>
      </w:r>
      <w:r>
        <w:rPr>
          <w:rFonts w:ascii="微软雅黑" w:eastAsia="微软雅黑" w:hAnsi="微软雅黑"/>
        </w:rPr>
        <w:t>DHCP Snooping的VLAN，从已有VLAN列表中选择，可多选。</w:t>
      </w:r>
      <w:r>
        <w:rPr>
          <w:rFonts w:ascii="微软雅黑" w:eastAsia="微软雅黑" w:hAnsi="微软雅黑" w:hint="eastAsia"/>
        </w:rPr>
        <w:t>默认选择</w:t>
      </w:r>
      <w:r>
        <w:rPr>
          <w:rFonts w:ascii="微软雅黑" w:eastAsia="微软雅黑" w:hAnsi="微软雅黑"/>
        </w:rPr>
        <w:t>VLAN 1</w:t>
      </w:r>
      <w:r>
        <w:rPr>
          <w:rFonts w:ascii="微软雅黑" w:eastAsia="微软雅黑" w:hAnsi="微软雅黑" w:hint="eastAsia"/>
        </w:rPr>
        <w:t>。</w:t>
      </w:r>
    </w:p>
    <w:p w14:paraId="4B89A111" w14:textId="77777777" w:rsidR="0076630D" w:rsidRDefault="0076630D">
      <w:pPr>
        <w:widowControl/>
        <w:jc w:val="left"/>
        <w:rPr>
          <w:rFonts w:ascii="微软雅黑" w:eastAsia="微软雅黑" w:hAnsi="微软雅黑"/>
        </w:rPr>
      </w:pPr>
    </w:p>
    <w:p w14:paraId="79F4D5C0" w14:textId="77777777" w:rsidR="0076630D" w:rsidRDefault="00D7272D">
      <w:pPr>
        <w:widowControl/>
        <w:jc w:val="left"/>
        <w:rPr>
          <w:rFonts w:ascii="微软雅黑" w:eastAsia="微软雅黑" w:hAnsi="微软雅黑"/>
        </w:rPr>
      </w:pPr>
      <w:r>
        <w:rPr>
          <w:rFonts w:ascii="微软雅黑" w:eastAsia="微软雅黑" w:hAnsi="微软雅黑" w:hint="eastAsia"/>
        </w:rPr>
        <w:t>Option</w:t>
      </w:r>
      <w:r>
        <w:rPr>
          <w:rFonts w:ascii="微软雅黑" w:eastAsia="微软雅黑" w:hAnsi="微软雅黑"/>
        </w:rPr>
        <w:t xml:space="preserve"> 82</w:t>
      </w:r>
      <w:r>
        <w:rPr>
          <w:rFonts w:ascii="微软雅黑" w:eastAsia="微软雅黑" w:hAnsi="微软雅黑" w:hint="eastAsia"/>
        </w:rPr>
        <w:t>设置</w:t>
      </w:r>
      <w:r>
        <w:rPr>
          <w:rFonts w:ascii="微软雅黑" w:eastAsia="微软雅黑" w:hAnsi="微软雅黑"/>
        </w:rPr>
        <w:t>：</w:t>
      </w:r>
    </w:p>
    <w:p w14:paraId="40B91904" w14:textId="1751F8DE" w:rsidR="0076630D" w:rsidRDefault="00D7272D" w:rsidP="00B10728">
      <w:pPr>
        <w:pStyle w:val="af2"/>
        <w:widowControl/>
        <w:numPr>
          <w:ilvl w:val="0"/>
          <w:numId w:val="421"/>
        </w:numPr>
        <w:ind w:firstLineChars="0"/>
        <w:jc w:val="left"/>
        <w:rPr>
          <w:rFonts w:ascii="微软雅黑" w:eastAsia="微软雅黑" w:hAnsi="微软雅黑"/>
        </w:rPr>
      </w:pPr>
      <w:r>
        <w:rPr>
          <w:rFonts w:ascii="微软雅黑" w:eastAsia="微软雅黑" w:hAnsi="微软雅黑" w:hint="eastAsia"/>
        </w:rPr>
        <w:lastRenderedPageBreak/>
        <w:t>Remote</w:t>
      </w:r>
      <w:r>
        <w:rPr>
          <w:rFonts w:ascii="微软雅黑" w:eastAsia="微软雅黑" w:hAnsi="微软雅黑"/>
        </w:rPr>
        <w:t xml:space="preserve"> ID：【</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设置Remote</w:t>
      </w:r>
      <w:r>
        <w:rPr>
          <w:rFonts w:ascii="微软雅黑" w:eastAsia="微软雅黑" w:hAnsi="微软雅黑"/>
        </w:rPr>
        <w:t xml:space="preserve"> ID</w:t>
      </w:r>
      <w:r>
        <w:rPr>
          <w:rFonts w:ascii="微软雅黑" w:eastAsia="微软雅黑" w:hAnsi="微软雅黑" w:hint="eastAsia"/>
        </w:rPr>
        <w:t>，</w:t>
      </w:r>
      <w:r>
        <w:rPr>
          <w:rFonts w:ascii="微软雅黑" w:eastAsia="微软雅黑" w:hAnsi="微软雅黑"/>
        </w:rPr>
        <w:t>默认使用交换机MAC地址，支持用户自定义</w:t>
      </w:r>
      <w:r>
        <w:rPr>
          <w:rFonts w:ascii="微软雅黑" w:eastAsia="微软雅黑" w:hAnsi="微软雅黑" w:hint="eastAsia"/>
        </w:rPr>
        <w:t>，</w:t>
      </w:r>
      <w:r>
        <w:rPr>
          <w:rFonts w:ascii="微软雅黑" w:eastAsia="微软雅黑" w:hAnsi="微软雅黑"/>
        </w:rPr>
        <w:t>最</w:t>
      </w:r>
      <w:r>
        <w:rPr>
          <w:rFonts w:ascii="微软雅黑" w:eastAsia="微软雅黑" w:hAnsi="微软雅黑" w:hint="eastAsia"/>
        </w:rPr>
        <w:t>长</w:t>
      </w:r>
      <w:r>
        <w:rPr>
          <w:rFonts w:ascii="微软雅黑" w:eastAsia="微软雅黑" w:hAnsi="微软雅黑"/>
        </w:rPr>
        <w:t>输入</w:t>
      </w:r>
      <w:r>
        <w:rPr>
          <w:rFonts w:ascii="微软雅黑" w:eastAsia="微软雅黑" w:hAnsi="微软雅黑" w:hint="eastAsia"/>
        </w:rPr>
        <w:t>63字符</w:t>
      </w:r>
      <w:r>
        <w:rPr>
          <w:rFonts w:ascii="微软雅黑" w:eastAsia="微软雅黑" w:hAnsi="微软雅黑"/>
        </w:rPr>
        <w:t>，</w:t>
      </w:r>
      <w:r w:rsidR="009D56DB">
        <w:rPr>
          <w:rFonts w:ascii="微软雅黑" w:eastAsia="微软雅黑" w:hAnsi="微软雅黑" w:hint="eastAsia"/>
        </w:rPr>
        <w:t>支持的字符</w:t>
      </w:r>
      <w:r w:rsidR="009D56DB" w:rsidRPr="00200172">
        <w:rPr>
          <w:rFonts w:ascii="微软雅黑" w:eastAsia="微软雅黑" w:hAnsi="微软雅黑" w:hint="eastAsia"/>
        </w:rPr>
        <w:t>为ASCII 0x20~0x7E，但不包含"\</w:t>
      </w:r>
      <w:r w:rsidR="009D56DB">
        <w:rPr>
          <w:rFonts w:ascii="微软雅黑" w:eastAsia="微软雅黑" w:hAnsi="微软雅黑"/>
        </w:rPr>
        <w:t>?/,</w:t>
      </w:r>
      <w:r w:rsidR="009D56DB" w:rsidRPr="00200172">
        <w:rPr>
          <w:rFonts w:ascii="微软雅黑" w:eastAsia="微软雅黑" w:hAnsi="微软雅黑" w:hint="eastAsia"/>
        </w:rPr>
        <w:t>这</w:t>
      </w:r>
      <w:r w:rsidR="009D56DB">
        <w:rPr>
          <w:rFonts w:ascii="微软雅黑" w:eastAsia="微软雅黑" w:hAnsi="微软雅黑"/>
        </w:rPr>
        <w:t>5</w:t>
      </w:r>
      <w:r w:rsidR="009D56DB" w:rsidRPr="00200172">
        <w:rPr>
          <w:rFonts w:ascii="微软雅黑" w:eastAsia="微软雅黑" w:hAnsi="微软雅黑" w:hint="eastAsia"/>
        </w:rPr>
        <w:t>项</w:t>
      </w:r>
      <w:r w:rsidR="009D56DB">
        <w:rPr>
          <w:rFonts w:ascii="微软雅黑" w:eastAsia="微软雅黑" w:hAnsi="微软雅黑" w:hint="eastAsia"/>
        </w:rPr>
        <w:t>，</w:t>
      </w:r>
      <w:r w:rsidR="009D56DB">
        <w:rPr>
          <w:rFonts w:ascii="微软雅黑" w:eastAsia="微软雅黑" w:hAnsi="微软雅黑"/>
        </w:rPr>
        <w:t>不支持</w:t>
      </w:r>
      <w:r w:rsidR="009D56DB">
        <w:rPr>
          <w:rFonts w:ascii="微软雅黑" w:eastAsia="微软雅黑" w:hAnsi="微软雅黑" w:hint="eastAsia"/>
        </w:rPr>
        <w:t>字符</w:t>
      </w:r>
      <w:r w:rsidR="009D56DB">
        <w:rPr>
          <w:rFonts w:ascii="微软雅黑" w:eastAsia="微软雅黑" w:hAnsi="微软雅黑"/>
        </w:rPr>
        <w:t>以报错形式提示</w:t>
      </w:r>
    </w:p>
    <w:p w14:paraId="18018872" w14:textId="77777777" w:rsidR="0076630D" w:rsidRDefault="00D7272D">
      <w:pPr>
        <w:widowControl/>
        <w:jc w:val="left"/>
        <w:rPr>
          <w:rFonts w:ascii="微软雅黑" w:eastAsia="微软雅黑" w:hAnsi="微软雅黑"/>
        </w:rPr>
      </w:pPr>
      <w:r>
        <w:rPr>
          <w:rFonts w:ascii="微软雅黑" w:eastAsia="微软雅黑" w:hAnsi="微软雅黑" w:hint="eastAsia"/>
        </w:rPr>
        <w:t>Circuit</w:t>
      </w:r>
      <w:r>
        <w:rPr>
          <w:rFonts w:ascii="微软雅黑" w:eastAsia="微软雅黑" w:hAnsi="微软雅黑"/>
        </w:rPr>
        <w:t xml:space="preserve"> ID：</w:t>
      </w:r>
    </w:p>
    <w:p w14:paraId="0DDC36AA" w14:textId="77777777" w:rsidR="0076630D" w:rsidRDefault="00D7272D" w:rsidP="00B10728">
      <w:pPr>
        <w:pStyle w:val="af2"/>
        <w:widowControl/>
        <w:numPr>
          <w:ilvl w:val="0"/>
          <w:numId w:val="421"/>
        </w:numPr>
        <w:ind w:firstLineChars="0"/>
        <w:jc w:val="left"/>
        <w:rPr>
          <w:rFonts w:ascii="微软雅黑" w:eastAsia="微软雅黑" w:hAnsi="微软雅黑"/>
        </w:rPr>
      </w:pP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选择</w:t>
      </w:r>
      <w:r>
        <w:rPr>
          <w:rFonts w:ascii="微软雅黑" w:eastAsia="微软雅黑" w:hAnsi="微软雅黑" w:hint="eastAsia"/>
        </w:rPr>
        <w:t>交换机接口，可以选择</w:t>
      </w:r>
      <w:r>
        <w:rPr>
          <w:rFonts w:ascii="微软雅黑" w:eastAsia="微软雅黑" w:hAnsi="微软雅黑"/>
        </w:rPr>
        <w:t>的接口有电口、光口和聚合接口</w:t>
      </w:r>
    </w:p>
    <w:p w14:paraId="5429C28A" w14:textId="77777777" w:rsidR="0076630D" w:rsidRDefault="00D7272D" w:rsidP="00B10728">
      <w:pPr>
        <w:pStyle w:val="af2"/>
        <w:widowControl/>
        <w:numPr>
          <w:ilvl w:val="0"/>
          <w:numId w:val="421"/>
        </w:numPr>
        <w:ind w:firstLineChars="0"/>
        <w:jc w:val="left"/>
        <w:rPr>
          <w:rFonts w:ascii="微软雅黑" w:eastAsia="微软雅黑" w:hAnsi="微软雅黑"/>
        </w:rPr>
      </w:pPr>
      <w:r>
        <w:rPr>
          <w:rFonts w:ascii="微软雅黑" w:eastAsia="微软雅黑" w:hAnsi="微软雅黑"/>
        </w:rPr>
        <w:t>VLAN：</w:t>
      </w:r>
      <w:r>
        <w:rPr>
          <w:rFonts w:ascii="微软雅黑" w:eastAsia="微软雅黑" w:hAnsi="微软雅黑" w:hint="eastAsia"/>
        </w:rPr>
        <w:t>【单选】从</w:t>
      </w:r>
      <w:r>
        <w:rPr>
          <w:rFonts w:ascii="微软雅黑" w:eastAsia="微软雅黑" w:hAnsi="微软雅黑"/>
        </w:rPr>
        <w:t>已有的VLAN中选择</w:t>
      </w:r>
    </w:p>
    <w:p w14:paraId="61191D78" w14:textId="5A99EBE4" w:rsidR="0076630D" w:rsidRDefault="00D7272D" w:rsidP="00B10728">
      <w:pPr>
        <w:pStyle w:val="af2"/>
        <w:widowControl/>
        <w:numPr>
          <w:ilvl w:val="0"/>
          <w:numId w:val="421"/>
        </w:numPr>
        <w:ind w:firstLineChars="0"/>
        <w:jc w:val="left"/>
        <w:rPr>
          <w:rFonts w:ascii="微软雅黑" w:eastAsia="微软雅黑" w:hAnsi="微软雅黑"/>
        </w:rPr>
      </w:pPr>
      <w:r>
        <w:rPr>
          <w:rFonts w:ascii="微软雅黑" w:eastAsia="微软雅黑" w:hAnsi="微软雅黑"/>
        </w:rPr>
        <w:t>Circuit ID：【</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Circuit ID，最</w:t>
      </w:r>
      <w:r>
        <w:rPr>
          <w:rFonts w:ascii="微软雅黑" w:eastAsia="微软雅黑" w:hAnsi="微软雅黑" w:hint="eastAsia"/>
        </w:rPr>
        <w:t>长</w:t>
      </w:r>
      <w:r>
        <w:rPr>
          <w:rFonts w:ascii="微软雅黑" w:eastAsia="微软雅黑" w:hAnsi="微软雅黑"/>
        </w:rPr>
        <w:t>输入</w:t>
      </w:r>
      <w:r>
        <w:rPr>
          <w:rFonts w:ascii="微软雅黑" w:eastAsia="微软雅黑" w:hAnsi="微软雅黑" w:hint="eastAsia"/>
        </w:rPr>
        <w:t>63字符</w:t>
      </w:r>
      <w:r>
        <w:rPr>
          <w:rFonts w:ascii="微软雅黑" w:eastAsia="微软雅黑" w:hAnsi="微软雅黑"/>
        </w:rPr>
        <w:t>，</w:t>
      </w:r>
      <w:r w:rsidR="009D56DB">
        <w:rPr>
          <w:rFonts w:ascii="微软雅黑" w:eastAsia="微软雅黑" w:hAnsi="微软雅黑" w:hint="eastAsia"/>
        </w:rPr>
        <w:t>支持的字符</w:t>
      </w:r>
      <w:r w:rsidR="009D56DB" w:rsidRPr="00200172">
        <w:rPr>
          <w:rFonts w:ascii="微软雅黑" w:eastAsia="微软雅黑" w:hAnsi="微软雅黑" w:hint="eastAsia"/>
        </w:rPr>
        <w:t>为ASCII 0x20~0x7E，但不包含"\</w:t>
      </w:r>
      <w:r w:rsidR="009D56DB">
        <w:rPr>
          <w:rFonts w:ascii="微软雅黑" w:eastAsia="微软雅黑" w:hAnsi="微软雅黑"/>
        </w:rPr>
        <w:t>?/,</w:t>
      </w:r>
      <w:r w:rsidR="009D56DB" w:rsidRPr="00200172">
        <w:rPr>
          <w:rFonts w:ascii="微软雅黑" w:eastAsia="微软雅黑" w:hAnsi="微软雅黑" w:hint="eastAsia"/>
        </w:rPr>
        <w:t>这</w:t>
      </w:r>
      <w:r w:rsidR="009D56DB">
        <w:rPr>
          <w:rFonts w:ascii="微软雅黑" w:eastAsia="微软雅黑" w:hAnsi="微软雅黑"/>
        </w:rPr>
        <w:t>5</w:t>
      </w:r>
      <w:r w:rsidR="009D56DB" w:rsidRPr="00200172">
        <w:rPr>
          <w:rFonts w:ascii="微软雅黑" w:eastAsia="微软雅黑" w:hAnsi="微软雅黑" w:hint="eastAsia"/>
        </w:rPr>
        <w:t>项</w:t>
      </w:r>
      <w:r w:rsidR="009D56DB">
        <w:rPr>
          <w:rFonts w:ascii="微软雅黑" w:eastAsia="微软雅黑" w:hAnsi="微软雅黑" w:hint="eastAsia"/>
        </w:rPr>
        <w:t>，</w:t>
      </w:r>
      <w:r w:rsidR="009D56DB">
        <w:rPr>
          <w:rFonts w:ascii="微软雅黑" w:eastAsia="微软雅黑" w:hAnsi="微软雅黑"/>
        </w:rPr>
        <w:t>不支持</w:t>
      </w:r>
      <w:r w:rsidR="009D56DB">
        <w:rPr>
          <w:rFonts w:ascii="微软雅黑" w:eastAsia="微软雅黑" w:hAnsi="微软雅黑" w:hint="eastAsia"/>
        </w:rPr>
        <w:t>字符</w:t>
      </w:r>
      <w:r w:rsidR="009D56DB">
        <w:rPr>
          <w:rFonts w:ascii="微软雅黑" w:eastAsia="微软雅黑" w:hAnsi="微软雅黑"/>
        </w:rPr>
        <w:t>以报错形式提示</w:t>
      </w:r>
    </w:p>
    <w:p w14:paraId="1B8C6FAB" w14:textId="77777777" w:rsidR="0076630D" w:rsidRDefault="00D7272D">
      <w:pPr>
        <w:widowControl/>
        <w:ind w:left="415"/>
        <w:jc w:val="left"/>
        <w:rPr>
          <w:rFonts w:ascii="微软雅黑" w:eastAsia="微软雅黑" w:hAnsi="微软雅黑"/>
        </w:rPr>
      </w:pPr>
      <w:r>
        <w:rPr>
          <w:rFonts w:ascii="微软雅黑" w:eastAsia="微软雅黑" w:hAnsi="微软雅黑" w:hint="eastAsia"/>
        </w:rPr>
        <w:t>支持</w:t>
      </w:r>
      <w:r>
        <w:rPr>
          <w:rFonts w:ascii="微软雅黑" w:eastAsia="微软雅黑" w:hAnsi="微软雅黑"/>
        </w:rPr>
        <w:t>添加多条，</w:t>
      </w:r>
      <w:r>
        <w:rPr>
          <w:rFonts w:ascii="微软雅黑" w:eastAsia="微软雅黑" w:hAnsi="微软雅黑" w:hint="eastAsia"/>
        </w:rPr>
        <w:t>相同</w:t>
      </w:r>
      <w:r>
        <w:rPr>
          <w:rFonts w:ascii="微软雅黑" w:eastAsia="微软雅黑" w:hAnsi="微软雅黑"/>
        </w:rPr>
        <w:t>的VLAN和Circuit ID</w:t>
      </w:r>
      <w:r>
        <w:rPr>
          <w:rFonts w:ascii="微软雅黑" w:eastAsia="微软雅黑" w:hAnsi="微软雅黑" w:hint="eastAsia"/>
        </w:rPr>
        <w:t>可以添加到</w:t>
      </w:r>
      <w:r>
        <w:rPr>
          <w:rFonts w:ascii="微软雅黑" w:eastAsia="微软雅黑" w:hAnsi="微软雅黑"/>
        </w:rPr>
        <w:t>不同端口中</w:t>
      </w:r>
      <w:r>
        <w:rPr>
          <w:rFonts w:ascii="微软雅黑" w:eastAsia="微软雅黑" w:hAnsi="微软雅黑" w:hint="eastAsia"/>
        </w:rPr>
        <w:t>，</w:t>
      </w:r>
      <w:r>
        <w:rPr>
          <w:rFonts w:ascii="微软雅黑" w:eastAsia="微软雅黑" w:hAnsi="微软雅黑"/>
        </w:rPr>
        <w:t>但不允许在同一端口中重复添加。</w:t>
      </w:r>
    </w:p>
    <w:p w14:paraId="75A4BC40" w14:textId="77777777" w:rsidR="0076630D" w:rsidRDefault="00D7272D">
      <w:pPr>
        <w:widowControl/>
        <w:jc w:val="left"/>
        <w:rPr>
          <w:rFonts w:ascii="微软雅黑" w:eastAsia="微软雅黑" w:hAnsi="微软雅黑"/>
        </w:rPr>
      </w:pPr>
      <w:r>
        <w:rPr>
          <w:rFonts w:ascii="微软雅黑" w:eastAsia="微软雅黑" w:hAnsi="微软雅黑" w:hint="eastAsia"/>
        </w:rPr>
        <w:t>Circuit</w:t>
      </w:r>
      <w:r>
        <w:rPr>
          <w:rFonts w:ascii="微软雅黑" w:eastAsia="微软雅黑" w:hAnsi="微软雅黑"/>
        </w:rPr>
        <w:t xml:space="preserve"> ID列表：</w:t>
      </w:r>
    </w:p>
    <w:p w14:paraId="4BD6C7E1" w14:textId="77777777" w:rsidR="0076630D" w:rsidRDefault="00D7272D" w:rsidP="00B10728">
      <w:pPr>
        <w:pStyle w:val="af2"/>
        <w:widowControl/>
        <w:numPr>
          <w:ilvl w:val="0"/>
          <w:numId w:val="422"/>
        </w:numPr>
        <w:ind w:firstLineChars="0"/>
        <w:jc w:val="left"/>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端口</w:t>
      </w:r>
      <w:r>
        <w:rPr>
          <w:rFonts w:ascii="微软雅黑" w:eastAsia="微软雅黑" w:hAnsi="微软雅黑"/>
        </w:rPr>
        <w:t>、VLAN、Circuit ID</w:t>
      </w:r>
    </w:p>
    <w:p w14:paraId="09BEDA7C" w14:textId="77777777" w:rsidR="0076630D" w:rsidRDefault="00D7272D" w:rsidP="00B10728">
      <w:pPr>
        <w:pStyle w:val="af2"/>
        <w:widowControl/>
        <w:numPr>
          <w:ilvl w:val="0"/>
          <w:numId w:val="422"/>
        </w:numPr>
        <w:ind w:firstLineChars="0"/>
        <w:jc w:val="left"/>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w:t>
      </w:r>
      <w:r>
        <w:rPr>
          <w:rFonts w:ascii="微软雅黑" w:eastAsia="微软雅黑" w:hAnsi="微软雅黑"/>
        </w:rPr>
        <w:t>只能</w:t>
      </w:r>
      <w:r>
        <w:rPr>
          <w:rFonts w:ascii="微软雅黑" w:eastAsia="微软雅黑" w:hAnsi="微软雅黑" w:hint="eastAsia"/>
        </w:rPr>
        <w:t>逐条</w:t>
      </w:r>
      <w:r>
        <w:rPr>
          <w:rFonts w:ascii="微软雅黑" w:eastAsia="微软雅黑" w:hAnsi="微软雅黑"/>
        </w:rPr>
        <w:t>编辑</w:t>
      </w:r>
    </w:p>
    <w:p w14:paraId="79D06F0E" w14:textId="77777777" w:rsidR="0076630D" w:rsidRDefault="00D7272D" w:rsidP="00B10728">
      <w:pPr>
        <w:pStyle w:val="af2"/>
        <w:widowControl/>
        <w:numPr>
          <w:ilvl w:val="0"/>
          <w:numId w:val="422"/>
        </w:numPr>
        <w:ind w:firstLineChars="0"/>
        <w:jc w:val="left"/>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Pr>
          <w:rFonts w:ascii="微软雅黑" w:eastAsia="微软雅黑" w:hAnsi="微软雅黑" w:hint="eastAsia"/>
        </w:rPr>
        <w:t>单条/批量/全部</w:t>
      </w:r>
      <w:r>
        <w:rPr>
          <w:rFonts w:ascii="微软雅黑" w:eastAsia="微软雅黑" w:hAnsi="微软雅黑"/>
        </w:rPr>
        <w:t>Circuit ID</w:t>
      </w:r>
    </w:p>
    <w:p w14:paraId="4C416C23" w14:textId="77777777" w:rsidR="0076630D" w:rsidRDefault="0076630D">
      <w:pPr>
        <w:widowControl/>
        <w:jc w:val="left"/>
        <w:rPr>
          <w:rFonts w:ascii="微软雅黑" w:eastAsia="微软雅黑" w:hAnsi="微软雅黑"/>
        </w:rPr>
      </w:pPr>
    </w:p>
    <w:p w14:paraId="04DE64E4" w14:textId="77777777" w:rsidR="0076630D" w:rsidRDefault="00D7272D">
      <w:pPr>
        <w:rPr>
          <w:rFonts w:ascii="微软雅黑" w:eastAsia="微软雅黑" w:hAnsi="微软雅黑"/>
        </w:rPr>
      </w:pPr>
      <w:r>
        <w:rPr>
          <w:rFonts w:ascii="微软雅黑" w:eastAsia="微软雅黑" w:hAnsi="微软雅黑" w:hint="eastAsia"/>
        </w:rPr>
        <w:t>端口设置</w:t>
      </w:r>
      <w:r>
        <w:rPr>
          <w:rFonts w:ascii="微软雅黑" w:eastAsia="微软雅黑" w:hAnsi="微软雅黑"/>
        </w:rPr>
        <w:t>：</w:t>
      </w:r>
    </w:p>
    <w:p w14:paraId="62D14110" w14:textId="77777777" w:rsidR="0076630D" w:rsidRDefault="00D7272D" w:rsidP="00B10728">
      <w:pPr>
        <w:pStyle w:val="af2"/>
        <w:numPr>
          <w:ilvl w:val="0"/>
          <w:numId w:val="423"/>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：选择</w:t>
      </w:r>
      <w:r>
        <w:rPr>
          <w:rFonts w:ascii="微软雅黑" w:eastAsia="微软雅黑" w:hAnsi="微软雅黑" w:hint="eastAsia"/>
        </w:rPr>
        <w:t>需要</w:t>
      </w:r>
      <w:r>
        <w:rPr>
          <w:rFonts w:ascii="微软雅黑" w:eastAsia="微软雅黑" w:hAnsi="微软雅黑"/>
        </w:rPr>
        <w:t>配置的交换机接口，包括电口、光口和聚合接口，可多选。</w:t>
      </w:r>
    </w:p>
    <w:p w14:paraId="10B9F289" w14:textId="77777777" w:rsidR="0076630D" w:rsidRDefault="00D7272D" w:rsidP="00B10728">
      <w:pPr>
        <w:pStyle w:val="af2"/>
        <w:numPr>
          <w:ilvl w:val="0"/>
          <w:numId w:val="423"/>
        </w:numPr>
        <w:ind w:firstLineChars="0"/>
        <w:rPr>
          <w:rFonts w:ascii="微软雅黑" w:eastAsia="微软雅黑" w:hAnsi="微软雅黑"/>
        </w:rPr>
      </w:pPr>
      <w:r>
        <w:rPr>
          <w:rFonts w:ascii="微软雅黑" w:eastAsia="微软雅黑" w:hAnsi="微软雅黑" w:hint="eastAsia"/>
        </w:rPr>
        <w:t>信任</w:t>
      </w:r>
      <w:r>
        <w:rPr>
          <w:rFonts w:ascii="微软雅黑" w:eastAsia="微软雅黑" w:hAnsi="微软雅黑"/>
        </w:rPr>
        <w:t>模式：【</w:t>
      </w:r>
      <w:r>
        <w:rPr>
          <w:rFonts w:ascii="微软雅黑" w:eastAsia="微软雅黑" w:hAnsi="微软雅黑" w:hint="eastAsia"/>
        </w:rPr>
        <w:t>开关</w:t>
      </w:r>
      <w:r>
        <w:rPr>
          <w:rFonts w:ascii="微软雅黑" w:eastAsia="微软雅黑" w:hAnsi="微软雅黑"/>
        </w:rPr>
        <w:t>】设置端口的信任属性，</w:t>
      </w:r>
      <w:r>
        <w:rPr>
          <w:rFonts w:ascii="微软雅黑" w:eastAsia="微软雅黑" w:hAnsi="微软雅黑" w:hint="eastAsia"/>
        </w:rPr>
        <w:t>默认</w:t>
      </w:r>
      <w:r>
        <w:rPr>
          <w:rFonts w:ascii="微软雅黑" w:eastAsia="微软雅黑" w:hAnsi="微软雅黑"/>
        </w:rPr>
        <w:t>关闭，即不信任。</w:t>
      </w:r>
    </w:p>
    <w:p w14:paraId="489A1E94" w14:textId="77777777" w:rsidR="0076630D" w:rsidRDefault="00D7272D" w:rsidP="00B10728">
      <w:pPr>
        <w:pStyle w:val="af2"/>
        <w:numPr>
          <w:ilvl w:val="0"/>
          <w:numId w:val="423"/>
        </w:numPr>
        <w:ind w:firstLineChars="0"/>
        <w:rPr>
          <w:rFonts w:ascii="微软雅黑" w:eastAsia="微软雅黑" w:hAnsi="微软雅黑"/>
        </w:rPr>
      </w:pPr>
      <w:r>
        <w:rPr>
          <w:rFonts w:ascii="微软雅黑" w:eastAsia="微软雅黑" w:hAnsi="微软雅黑"/>
        </w:rPr>
        <w:t>Chaddr校验：【</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设置对</w:t>
      </w:r>
      <w:r>
        <w:rPr>
          <w:rFonts w:ascii="微软雅黑" w:eastAsia="微软雅黑" w:hAnsi="微软雅黑"/>
        </w:rPr>
        <w:t>上报的DHCP报文帧</w:t>
      </w:r>
      <w:r>
        <w:rPr>
          <w:rFonts w:ascii="微软雅黑" w:eastAsia="微软雅黑" w:hAnsi="微软雅黑" w:hint="eastAsia"/>
        </w:rPr>
        <w:t>头</w:t>
      </w:r>
      <w:r>
        <w:rPr>
          <w:rFonts w:ascii="微软雅黑" w:eastAsia="微软雅黑" w:hAnsi="微软雅黑"/>
        </w:rPr>
        <w:t>源MAC地址与Chaddr字段</w:t>
      </w:r>
      <w:r>
        <w:rPr>
          <w:rFonts w:ascii="微软雅黑" w:eastAsia="微软雅黑" w:hAnsi="微软雅黑" w:hint="eastAsia"/>
        </w:rPr>
        <w:t>是否</w:t>
      </w:r>
      <w:r>
        <w:rPr>
          <w:rFonts w:ascii="微软雅黑" w:eastAsia="微软雅黑" w:hAnsi="微软雅黑"/>
        </w:rPr>
        <w:t>相同</w:t>
      </w:r>
      <w:r>
        <w:rPr>
          <w:rFonts w:ascii="微软雅黑" w:eastAsia="微软雅黑" w:hAnsi="微软雅黑" w:hint="eastAsia"/>
        </w:rPr>
        <w:t>进行校验，</w:t>
      </w:r>
      <w:r>
        <w:rPr>
          <w:rFonts w:ascii="微软雅黑" w:eastAsia="微软雅黑" w:hAnsi="微软雅黑"/>
        </w:rPr>
        <w:t>默认关闭。</w:t>
      </w:r>
    </w:p>
    <w:p w14:paraId="5B93DF11" w14:textId="77777777" w:rsidR="0076630D" w:rsidRDefault="00D7272D" w:rsidP="00B10728">
      <w:pPr>
        <w:pStyle w:val="af2"/>
        <w:numPr>
          <w:ilvl w:val="0"/>
          <w:numId w:val="423"/>
        </w:numPr>
        <w:ind w:firstLineChars="0"/>
        <w:rPr>
          <w:rFonts w:ascii="微软雅黑" w:eastAsia="微软雅黑" w:hAnsi="微软雅黑"/>
        </w:rPr>
      </w:pPr>
      <w:r>
        <w:rPr>
          <w:rFonts w:ascii="微软雅黑" w:eastAsia="微软雅黑" w:hAnsi="微软雅黑" w:hint="eastAsia"/>
        </w:rPr>
        <w:t>速率 (</w:t>
      </w:r>
      <w:r>
        <w:rPr>
          <w:rFonts w:ascii="微软雅黑" w:eastAsia="微软雅黑" w:hAnsi="微软雅黑"/>
        </w:rPr>
        <w:t>pps</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【text文本框】当且仅</w:t>
      </w:r>
      <w:r>
        <w:rPr>
          <w:rFonts w:ascii="微软雅黑" w:eastAsia="微软雅黑" w:hAnsi="微软雅黑"/>
        </w:rPr>
        <w:t>当</w:t>
      </w:r>
      <w:r>
        <w:rPr>
          <w:rFonts w:ascii="微软雅黑" w:eastAsia="微软雅黑" w:hAnsi="微软雅黑" w:hint="eastAsia"/>
        </w:rPr>
        <w:t>信任</w:t>
      </w:r>
      <w:r>
        <w:rPr>
          <w:rFonts w:ascii="微软雅黑" w:eastAsia="微软雅黑" w:hAnsi="微软雅黑"/>
        </w:rPr>
        <w:t>模式</w:t>
      </w:r>
      <w:r>
        <w:rPr>
          <w:rFonts w:ascii="微软雅黑" w:eastAsia="微软雅黑" w:hAnsi="微软雅黑" w:hint="eastAsia"/>
        </w:rPr>
        <w:t>关闭</w:t>
      </w:r>
      <w:r>
        <w:rPr>
          <w:rFonts w:ascii="微软雅黑" w:eastAsia="微软雅黑" w:hAnsi="微软雅黑"/>
        </w:rPr>
        <w:t>时，限速功能生效。设置</w:t>
      </w:r>
      <w:r>
        <w:rPr>
          <w:rFonts w:ascii="微软雅黑" w:eastAsia="微软雅黑" w:hAnsi="微软雅黑" w:hint="eastAsia"/>
        </w:rPr>
        <w:t>端口</w:t>
      </w:r>
      <w:r>
        <w:rPr>
          <w:rFonts w:ascii="微软雅黑" w:eastAsia="微软雅黑" w:hAnsi="微软雅黑"/>
        </w:rPr>
        <w:t>DHCP</w:t>
      </w:r>
      <w:r>
        <w:rPr>
          <w:rFonts w:ascii="微软雅黑" w:eastAsia="微软雅黑" w:hAnsi="微软雅黑" w:hint="eastAsia"/>
        </w:rPr>
        <w:t>报文</w:t>
      </w:r>
      <w:r>
        <w:rPr>
          <w:rFonts w:ascii="微软雅黑" w:eastAsia="微软雅黑" w:hAnsi="微软雅黑"/>
        </w:rPr>
        <w:t>处理单元的速率，取值为</w:t>
      </w:r>
      <w:r>
        <w:rPr>
          <w:rFonts w:ascii="微软雅黑" w:eastAsia="微软雅黑" w:hAnsi="微软雅黑" w:hint="eastAsia"/>
        </w:rPr>
        <w:t>0</w:t>
      </w:r>
      <w:r>
        <w:rPr>
          <w:rFonts w:ascii="微软雅黑" w:eastAsia="微软雅黑" w:hAnsi="微软雅黑"/>
        </w:rPr>
        <w:t>-300</w:t>
      </w:r>
      <w:r>
        <w:rPr>
          <w:rFonts w:ascii="微软雅黑" w:eastAsia="微软雅黑" w:hAnsi="微软雅黑" w:hint="eastAsia"/>
        </w:rPr>
        <w:t>，0为</w:t>
      </w:r>
      <w:r>
        <w:rPr>
          <w:rFonts w:ascii="微软雅黑" w:eastAsia="微软雅黑" w:hAnsi="微软雅黑"/>
        </w:rPr>
        <w:t>不限速，</w:t>
      </w:r>
      <w:r>
        <w:rPr>
          <w:rFonts w:ascii="微软雅黑" w:eastAsia="微软雅黑" w:hAnsi="微软雅黑" w:hint="eastAsia"/>
        </w:rPr>
        <w:t>默认为0。设置完成</w:t>
      </w:r>
      <w:r>
        <w:rPr>
          <w:rFonts w:ascii="微软雅黑" w:eastAsia="微软雅黑" w:hAnsi="微软雅黑"/>
        </w:rPr>
        <w:t>后，</w:t>
      </w:r>
      <w:r>
        <w:rPr>
          <w:rFonts w:ascii="微软雅黑" w:eastAsia="微软雅黑" w:hAnsi="微软雅黑"/>
        </w:rPr>
        <w:lastRenderedPageBreak/>
        <w:t>若实际超过</w:t>
      </w:r>
      <w:r>
        <w:rPr>
          <w:rFonts w:ascii="微软雅黑" w:eastAsia="微软雅黑" w:hAnsi="微软雅黑" w:hint="eastAsia"/>
        </w:rPr>
        <w:t>最大允许</w:t>
      </w:r>
      <w:r>
        <w:rPr>
          <w:rFonts w:ascii="微软雅黑" w:eastAsia="微软雅黑" w:hAnsi="微软雅黑"/>
        </w:rPr>
        <w:t>速率，</w:t>
      </w:r>
      <w:r>
        <w:rPr>
          <w:rFonts w:ascii="微软雅黑" w:eastAsia="微软雅黑" w:hAnsi="微软雅黑" w:hint="eastAsia"/>
        </w:rPr>
        <w:t>端口将会被</w:t>
      </w:r>
      <w:r>
        <w:rPr>
          <w:rFonts w:ascii="微软雅黑" w:eastAsia="微软雅黑" w:hAnsi="微软雅黑"/>
        </w:rPr>
        <w:t>error-down。</w:t>
      </w:r>
    </w:p>
    <w:p w14:paraId="52E17E12" w14:textId="77777777" w:rsidR="0076630D" w:rsidRDefault="00D7272D" w:rsidP="00B10728">
      <w:pPr>
        <w:pStyle w:val="af2"/>
        <w:numPr>
          <w:ilvl w:val="0"/>
          <w:numId w:val="423"/>
        </w:numPr>
        <w:ind w:firstLineChars="0"/>
        <w:rPr>
          <w:rFonts w:ascii="微软雅黑" w:eastAsia="微软雅黑" w:hAnsi="微软雅黑"/>
        </w:rPr>
      </w:pPr>
      <w:r>
        <w:rPr>
          <w:rFonts w:ascii="微软雅黑" w:eastAsia="微软雅黑" w:hAnsi="微软雅黑" w:hint="eastAsia"/>
        </w:rPr>
        <w:t>Option</w:t>
      </w:r>
      <w:r>
        <w:rPr>
          <w:rFonts w:ascii="微软雅黑" w:eastAsia="微软雅黑" w:hAnsi="微软雅黑"/>
        </w:rPr>
        <w:t xml:space="preserve"> 82</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在</w:t>
      </w:r>
      <w:r>
        <w:rPr>
          <w:rFonts w:ascii="微软雅黑" w:eastAsia="微软雅黑" w:hAnsi="微软雅黑"/>
        </w:rPr>
        <w:t>DHCP报文</w:t>
      </w:r>
      <w:r>
        <w:rPr>
          <w:rFonts w:ascii="微软雅黑" w:eastAsia="微软雅黑" w:hAnsi="微软雅黑" w:hint="eastAsia"/>
        </w:rPr>
        <w:t>中</w:t>
      </w:r>
      <w:r>
        <w:rPr>
          <w:rFonts w:ascii="微软雅黑" w:eastAsia="微软雅黑" w:hAnsi="微软雅黑"/>
        </w:rPr>
        <w:t>添加Option 82</w:t>
      </w:r>
      <w:r>
        <w:rPr>
          <w:rFonts w:ascii="微软雅黑" w:eastAsia="微软雅黑" w:hAnsi="微软雅黑" w:hint="eastAsia"/>
        </w:rPr>
        <w:t>，</w:t>
      </w:r>
      <w:r>
        <w:rPr>
          <w:rFonts w:ascii="微软雅黑" w:eastAsia="微软雅黑" w:hAnsi="微软雅黑"/>
        </w:rPr>
        <w:t>默认关闭。</w:t>
      </w:r>
    </w:p>
    <w:p w14:paraId="2FAE4BC9" w14:textId="77777777" w:rsidR="0076630D" w:rsidRDefault="00D7272D" w:rsidP="00B10728">
      <w:pPr>
        <w:pStyle w:val="af2"/>
        <w:numPr>
          <w:ilvl w:val="0"/>
          <w:numId w:val="423"/>
        </w:numPr>
        <w:ind w:firstLineChars="0"/>
        <w:rPr>
          <w:rFonts w:ascii="微软雅黑" w:eastAsia="微软雅黑" w:hAnsi="微软雅黑"/>
        </w:rPr>
      </w:pPr>
      <w:r>
        <w:rPr>
          <w:rFonts w:ascii="微软雅黑" w:eastAsia="微软雅黑" w:hAnsi="微软雅黑" w:hint="eastAsia"/>
        </w:rPr>
        <w:t>Option</w:t>
      </w:r>
      <w:r>
        <w:rPr>
          <w:rFonts w:ascii="微软雅黑" w:eastAsia="微软雅黑" w:hAnsi="微软雅黑"/>
        </w:rPr>
        <w:t xml:space="preserve"> 82</w:t>
      </w:r>
      <w:r>
        <w:rPr>
          <w:rFonts w:ascii="微软雅黑" w:eastAsia="微软雅黑" w:hAnsi="微软雅黑" w:hint="eastAsia"/>
        </w:rPr>
        <w:t>模式</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在DHCP报文中</w:t>
      </w:r>
      <w:r>
        <w:rPr>
          <w:rFonts w:ascii="微软雅黑" w:eastAsia="微软雅黑" w:hAnsi="微软雅黑" w:hint="eastAsia"/>
        </w:rPr>
        <w:t>添加</w:t>
      </w:r>
      <w:r>
        <w:rPr>
          <w:rFonts w:ascii="微软雅黑" w:eastAsia="微软雅黑" w:hAnsi="微软雅黑"/>
        </w:rPr>
        <w:t>Option 82</w:t>
      </w:r>
      <w:r>
        <w:rPr>
          <w:rFonts w:ascii="微软雅黑" w:eastAsia="微软雅黑" w:hAnsi="微软雅黑" w:hint="eastAsia"/>
        </w:rPr>
        <w:t>的</w:t>
      </w:r>
      <w:r>
        <w:rPr>
          <w:rFonts w:ascii="微软雅黑" w:eastAsia="微软雅黑" w:hAnsi="微软雅黑"/>
        </w:rPr>
        <w:t>策略，</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保留</w:t>
      </w:r>
      <w:r>
        <w:rPr>
          <w:rFonts w:ascii="微软雅黑" w:eastAsia="微软雅黑" w:hAnsi="微软雅黑"/>
        </w:rPr>
        <w:t>|丢弃|替换}</w:t>
      </w:r>
      <w:r>
        <w:rPr>
          <w:rFonts w:ascii="微软雅黑" w:eastAsia="微软雅黑" w:hAnsi="微软雅黑" w:hint="eastAsia"/>
        </w:rPr>
        <w:t>，</w:t>
      </w:r>
      <w:r>
        <w:rPr>
          <w:rFonts w:ascii="微软雅黑" w:eastAsia="微软雅黑" w:hAnsi="微软雅黑"/>
        </w:rPr>
        <w:t>默认丢弃</w:t>
      </w:r>
      <w:r>
        <w:rPr>
          <w:rFonts w:ascii="微软雅黑" w:eastAsia="微软雅黑" w:hAnsi="微软雅黑" w:hint="eastAsia"/>
        </w:rPr>
        <w:t>。</w:t>
      </w:r>
      <w:r>
        <w:rPr>
          <w:rFonts w:ascii="微软雅黑" w:eastAsia="微软雅黑" w:hAnsi="微软雅黑"/>
        </w:rPr>
        <w:t>选择</w:t>
      </w:r>
      <w:r>
        <w:rPr>
          <w:rFonts w:ascii="微软雅黑" w:eastAsia="微软雅黑" w:hAnsi="微软雅黑" w:hint="eastAsia"/>
        </w:rPr>
        <w:t>“保留”即</w:t>
      </w:r>
      <w:r>
        <w:rPr>
          <w:rFonts w:ascii="微软雅黑" w:eastAsia="微软雅黑" w:hAnsi="微软雅黑"/>
        </w:rPr>
        <w:t>表示</w:t>
      </w:r>
      <w:r>
        <w:rPr>
          <w:rFonts w:ascii="微软雅黑" w:eastAsia="微软雅黑" w:hAnsi="微软雅黑" w:hint="eastAsia"/>
        </w:rPr>
        <w:t>若</w:t>
      </w:r>
      <w:r>
        <w:rPr>
          <w:rFonts w:ascii="微软雅黑" w:eastAsia="微软雅黑" w:hAnsi="微软雅黑"/>
        </w:rPr>
        <w:t>报文中带有Option 82</w:t>
      </w:r>
      <w:r>
        <w:rPr>
          <w:rFonts w:ascii="微软雅黑" w:eastAsia="微软雅黑" w:hAnsi="微软雅黑" w:hint="eastAsia"/>
        </w:rPr>
        <w:t>，</w:t>
      </w:r>
      <w:r>
        <w:rPr>
          <w:rFonts w:ascii="微软雅黑" w:eastAsia="微软雅黑" w:hAnsi="微软雅黑"/>
        </w:rPr>
        <w:t>则保持该报文中的Option 82</w:t>
      </w:r>
      <w:r>
        <w:rPr>
          <w:rFonts w:ascii="微软雅黑" w:eastAsia="微软雅黑" w:hAnsi="微软雅黑" w:hint="eastAsia"/>
        </w:rPr>
        <w:t>不变</w:t>
      </w:r>
      <w:r>
        <w:rPr>
          <w:rFonts w:ascii="微软雅黑" w:eastAsia="微软雅黑" w:hAnsi="微软雅黑"/>
        </w:rPr>
        <w:t>并进行转发；选择“</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表示若报文中带有Option 82</w:t>
      </w:r>
      <w:r>
        <w:rPr>
          <w:rFonts w:ascii="微软雅黑" w:eastAsia="微软雅黑" w:hAnsi="微软雅黑" w:hint="eastAsia"/>
        </w:rPr>
        <w:t>，</w:t>
      </w:r>
      <w:r>
        <w:rPr>
          <w:rFonts w:ascii="微软雅黑" w:eastAsia="微软雅黑" w:hAnsi="微软雅黑"/>
        </w:rPr>
        <w:t>则直接丢弃该报文；</w:t>
      </w:r>
      <w:r>
        <w:rPr>
          <w:rFonts w:ascii="微软雅黑" w:eastAsia="微软雅黑" w:hAnsi="微软雅黑" w:hint="eastAsia"/>
        </w:rPr>
        <w:t>选择</w:t>
      </w:r>
      <w:r>
        <w:rPr>
          <w:rFonts w:ascii="微软雅黑" w:eastAsia="微软雅黑" w:hAnsi="微软雅黑"/>
        </w:rPr>
        <w:t>“</w:t>
      </w:r>
      <w:r>
        <w:rPr>
          <w:rFonts w:ascii="微软雅黑" w:eastAsia="微软雅黑" w:hAnsi="微软雅黑" w:hint="eastAsia"/>
        </w:rPr>
        <w:t>替换</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表示若报文中带有Option 82</w:t>
      </w:r>
      <w:r>
        <w:rPr>
          <w:rFonts w:ascii="微软雅黑" w:eastAsia="微软雅黑" w:hAnsi="微软雅黑" w:hint="eastAsia"/>
        </w:rPr>
        <w:t>， 则</w:t>
      </w:r>
      <w:r>
        <w:rPr>
          <w:rFonts w:ascii="微软雅黑" w:eastAsia="微软雅黑" w:hAnsi="微软雅黑"/>
        </w:rPr>
        <w:t>替换报文中原有的Option 82</w:t>
      </w:r>
      <w:r>
        <w:rPr>
          <w:rFonts w:ascii="微软雅黑" w:eastAsia="微软雅黑" w:hAnsi="微软雅黑" w:hint="eastAsia"/>
        </w:rPr>
        <w:t>，</w:t>
      </w:r>
      <w:r>
        <w:rPr>
          <w:rFonts w:ascii="微软雅黑" w:eastAsia="微软雅黑" w:hAnsi="微软雅黑"/>
        </w:rPr>
        <w:t>并进行转发。</w:t>
      </w:r>
    </w:p>
    <w:p w14:paraId="4C9E304A" w14:textId="77777777" w:rsidR="0076630D" w:rsidRDefault="00D7272D">
      <w:pPr>
        <w:widowControl/>
        <w:jc w:val="left"/>
        <w:rPr>
          <w:rFonts w:ascii="微软雅黑" w:eastAsia="微软雅黑" w:hAnsi="微软雅黑"/>
        </w:rPr>
      </w:pPr>
      <w:r>
        <w:rPr>
          <w:rFonts w:ascii="微软雅黑" w:eastAsia="微软雅黑" w:hAnsi="微软雅黑" w:hint="eastAsia"/>
        </w:rPr>
        <w:t>端口列表</w:t>
      </w:r>
      <w:r>
        <w:rPr>
          <w:rFonts w:ascii="微软雅黑" w:eastAsia="微软雅黑" w:hAnsi="微软雅黑"/>
        </w:rPr>
        <w:t>：</w:t>
      </w:r>
    </w:p>
    <w:p w14:paraId="6BAF71A7" w14:textId="77777777" w:rsidR="0076630D" w:rsidRDefault="00D7272D" w:rsidP="00B10728">
      <w:pPr>
        <w:pStyle w:val="af2"/>
        <w:widowControl/>
        <w:numPr>
          <w:ilvl w:val="0"/>
          <w:numId w:val="424"/>
        </w:numPr>
        <w:ind w:firstLineChars="0"/>
        <w:jc w:val="left"/>
        <w:rPr>
          <w:rFonts w:ascii="微软雅黑" w:eastAsia="微软雅黑" w:hAnsi="微软雅黑"/>
        </w:rPr>
      </w:pPr>
      <w:r>
        <w:rPr>
          <w:rFonts w:ascii="微软雅黑" w:eastAsia="微软雅黑" w:hAnsi="微软雅黑" w:hint="eastAsia"/>
        </w:rPr>
        <w:t>列表显示端口、</w:t>
      </w:r>
      <w:r>
        <w:rPr>
          <w:rFonts w:ascii="微软雅黑" w:eastAsia="微软雅黑" w:hAnsi="微软雅黑"/>
        </w:rPr>
        <w:t>信任模式、Chaddr校验、速率</w:t>
      </w:r>
    </w:p>
    <w:p w14:paraId="44A80DA7" w14:textId="77777777" w:rsidR="0076630D" w:rsidRDefault="00D7272D" w:rsidP="00B10728">
      <w:pPr>
        <w:pStyle w:val="af2"/>
        <w:widowControl/>
        <w:numPr>
          <w:ilvl w:val="0"/>
          <w:numId w:val="424"/>
        </w:numPr>
        <w:ind w:firstLineChars="0"/>
        <w:jc w:val="left"/>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7E208E6A" w14:textId="77777777" w:rsidR="0076630D" w:rsidRDefault="0076630D">
      <w:pPr>
        <w:widowControl/>
        <w:jc w:val="left"/>
        <w:rPr>
          <w:rFonts w:ascii="微软雅黑" w:eastAsia="微软雅黑" w:hAnsi="微软雅黑"/>
        </w:rPr>
      </w:pPr>
    </w:p>
    <w:p w14:paraId="4204750A" w14:textId="77777777" w:rsidR="0076630D" w:rsidRDefault="00D7272D">
      <w:pPr>
        <w:widowControl/>
        <w:jc w:val="left"/>
        <w:rPr>
          <w:rFonts w:ascii="微软雅黑" w:eastAsia="微软雅黑" w:hAnsi="微软雅黑"/>
        </w:rPr>
      </w:pPr>
      <w:r>
        <w:rPr>
          <w:rFonts w:ascii="微软雅黑" w:eastAsia="微软雅黑" w:hAnsi="微软雅黑" w:hint="eastAsia"/>
        </w:rPr>
        <w:t>数据统计表</w:t>
      </w:r>
      <w:r>
        <w:rPr>
          <w:rFonts w:ascii="微软雅黑" w:eastAsia="微软雅黑" w:hAnsi="微软雅黑"/>
        </w:rPr>
        <w:t>：</w:t>
      </w:r>
    </w:p>
    <w:p w14:paraId="400AD647" w14:textId="77777777" w:rsidR="0076630D" w:rsidRDefault="00D7272D" w:rsidP="00B10728">
      <w:pPr>
        <w:pStyle w:val="af2"/>
        <w:widowControl/>
        <w:numPr>
          <w:ilvl w:val="0"/>
          <w:numId w:val="425"/>
        </w:numPr>
        <w:ind w:firstLineChars="0"/>
        <w:jc w:val="left"/>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端口、</w:t>
      </w:r>
      <w:r>
        <w:rPr>
          <w:rFonts w:ascii="微软雅黑" w:eastAsia="微软雅黑" w:hAnsi="微软雅黑" w:hint="eastAsia"/>
        </w:rPr>
        <w:t>转发</w:t>
      </w:r>
      <w:r>
        <w:rPr>
          <w:rFonts w:ascii="微软雅黑" w:eastAsia="微软雅黑" w:hAnsi="微软雅黑"/>
        </w:rPr>
        <w:t>报文数、</w:t>
      </w:r>
      <w:r>
        <w:rPr>
          <w:rFonts w:ascii="微软雅黑" w:eastAsia="微软雅黑" w:hAnsi="微软雅黑" w:hint="eastAsia"/>
        </w:rPr>
        <w:t>Chaddr校验</w:t>
      </w:r>
      <w:r>
        <w:rPr>
          <w:rFonts w:ascii="微软雅黑" w:eastAsia="微软雅黑" w:hAnsi="微软雅黑"/>
        </w:rPr>
        <w:t>丢弃报文</w:t>
      </w:r>
      <w:r>
        <w:rPr>
          <w:rFonts w:ascii="微软雅黑" w:eastAsia="微软雅黑" w:hAnsi="微软雅黑" w:hint="eastAsia"/>
        </w:rPr>
        <w:t>数</w:t>
      </w:r>
      <w:r>
        <w:rPr>
          <w:rFonts w:ascii="微软雅黑" w:eastAsia="微软雅黑" w:hAnsi="微软雅黑"/>
        </w:rPr>
        <w:t>、</w:t>
      </w:r>
      <w:r>
        <w:rPr>
          <w:rFonts w:ascii="微软雅黑" w:eastAsia="微软雅黑" w:hAnsi="微软雅黑" w:hint="eastAsia"/>
        </w:rPr>
        <w:t>非信任</w:t>
      </w:r>
      <w:r>
        <w:rPr>
          <w:rFonts w:ascii="微软雅黑" w:eastAsia="微软雅黑" w:hAnsi="微软雅黑"/>
        </w:rPr>
        <w:t>端口丢弃报文数、</w:t>
      </w:r>
      <w:r>
        <w:rPr>
          <w:rFonts w:ascii="微软雅黑" w:eastAsia="微软雅黑" w:hAnsi="微软雅黑" w:hint="eastAsia"/>
        </w:rPr>
        <w:t>带</w:t>
      </w:r>
      <w:r>
        <w:rPr>
          <w:rFonts w:ascii="微软雅黑" w:eastAsia="微软雅黑" w:hAnsi="微软雅黑"/>
        </w:rPr>
        <w:t>Option 82</w:t>
      </w:r>
      <w:r>
        <w:rPr>
          <w:rFonts w:ascii="微软雅黑" w:eastAsia="微软雅黑" w:hAnsi="微软雅黑" w:hint="eastAsia"/>
        </w:rPr>
        <w:t>的非</w:t>
      </w:r>
      <w:r>
        <w:rPr>
          <w:rFonts w:ascii="微软雅黑" w:eastAsia="微软雅黑" w:hAnsi="微软雅黑"/>
        </w:rPr>
        <w:t>信任端口</w:t>
      </w:r>
      <w:r>
        <w:rPr>
          <w:rFonts w:ascii="微软雅黑" w:eastAsia="微软雅黑" w:hAnsi="微软雅黑" w:hint="eastAsia"/>
        </w:rPr>
        <w:t>丢弃报文数</w:t>
      </w:r>
      <w:r>
        <w:rPr>
          <w:rFonts w:ascii="微软雅黑" w:eastAsia="微软雅黑" w:hAnsi="微软雅黑"/>
        </w:rPr>
        <w:t>、无效丢弃</w:t>
      </w:r>
      <w:r>
        <w:rPr>
          <w:rFonts w:ascii="微软雅黑" w:eastAsia="微软雅黑" w:hAnsi="微软雅黑" w:hint="eastAsia"/>
        </w:rPr>
        <w:t>的</w:t>
      </w:r>
      <w:r>
        <w:rPr>
          <w:rFonts w:ascii="微软雅黑" w:eastAsia="微软雅黑" w:hAnsi="微软雅黑"/>
        </w:rPr>
        <w:t>报文数</w:t>
      </w:r>
    </w:p>
    <w:p w14:paraId="7ACB2CDE" w14:textId="77777777" w:rsidR="0076630D" w:rsidRDefault="00D7272D" w:rsidP="00B10728">
      <w:pPr>
        <w:pStyle w:val="af2"/>
        <w:widowControl/>
        <w:numPr>
          <w:ilvl w:val="0"/>
          <w:numId w:val="425"/>
        </w:numPr>
        <w:ind w:firstLineChars="0"/>
        <w:jc w:val="left"/>
        <w:rPr>
          <w:rFonts w:ascii="微软雅黑" w:eastAsia="微软雅黑" w:hAnsi="微软雅黑"/>
        </w:rPr>
      </w:pPr>
      <w:r>
        <w:rPr>
          <w:rFonts w:ascii="微软雅黑" w:eastAsia="微软雅黑" w:hAnsi="微软雅黑" w:hint="eastAsia"/>
        </w:rPr>
        <w:t>支持</w:t>
      </w:r>
      <w:r>
        <w:rPr>
          <w:rFonts w:ascii="微软雅黑" w:eastAsia="微软雅黑" w:hAnsi="微软雅黑"/>
        </w:rPr>
        <w:t>清除每个端口的</w:t>
      </w:r>
      <w:r>
        <w:rPr>
          <w:rFonts w:ascii="微软雅黑" w:eastAsia="微软雅黑" w:hAnsi="微软雅黑" w:hint="eastAsia"/>
        </w:rPr>
        <w:t>统计</w:t>
      </w:r>
      <w:r>
        <w:rPr>
          <w:rFonts w:ascii="微软雅黑" w:eastAsia="微软雅黑" w:hAnsi="微软雅黑"/>
        </w:rPr>
        <w:t>数据，也支持清除全部</w:t>
      </w:r>
      <w:r>
        <w:rPr>
          <w:rFonts w:ascii="微软雅黑" w:eastAsia="微软雅黑" w:hAnsi="微软雅黑" w:hint="eastAsia"/>
        </w:rPr>
        <w:t>统计</w:t>
      </w:r>
      <w:r>
        <w:rPr>
          <w:rFonts w:ascii="微软雅黑" w:eastAsia="微软雅黑" w:hAnsi="微软雅黑"/>
        </w:rPr>
        <w:t>数据</w:t>
      </w:r>
    </w:p>
    <w:p w14:paraId="5F854100" w14:textId="77777777" w:rsidR="0076630D" w:rsidRDefault="0076630D">
      <w:pPr>
        <w:widowControl/>
        <w:jc w:val="left"/>
        <w:rPr>
          <w:rFonts w:ascii="微软雅黑" w:eastAsia="微软雅黑" w:hAnsi="微软雅黑"/>
        </w:rPr>
      </w:pPr>
    </w:p>
    <w:p w14:paraId="161B7CB0" w14:textId="77777777" w:rsidR="0076630D" w:rsidRDefault="00D7272D">
      <w:pPr>
        <w:pStyle w:val="20"/>
        <w:numPr>
          <w:ilvl w:val="1"/>
          <w:numId w:val="1"/>
        </w:numPr>
        <w:rPr>
          <w:rFonts w:ascii="微软雅黑" w:eastAsia="微软雅黑" w:hAnsi="微软雅黑"/>
          <w:szCs w:val="24"/>
        </w:rPr>
      </w:pPr>
      <w:bookmarkStart w:id="439" w:name="_DHCPv6_Snooping(FP2)"/>
      <w:bookmarkStart w:id="440" w:name="_Toc149138870"/>
      <w:bookmarkEnd w:id="439"/>
      <w:r>
        <w:rPr>
          <w:rFonts w:ascii="微软雅黑" w:eastAsia="微软雅黑" w:hAnsi="微软雅黑"/>
          <w:szCs w:val="24"/>
        </w:rPr>
        <w:t>DHCPv6 Snooping</w:t>
      </w:r>
      <w:r>
        <w:rPr>
          <w:rFonts w:ascii="微软雅黑" w:eastAsia="微软雅黑" w:hAnsi="微软雅黑"/>
          <w:color w:val="EEECE1" w:themeColor="background2"/>
          <w:highlight w:val="darkGreen"/>
        </w:rPr>
        <w:t>(FP2)</w:t>
      </w:r>
      <w:bookmarkEnd w:id="440"/>
    </w:p>
    <w:p w14:paraId="378B1DB1" w14:textId="77777777" w:rsidR="0076630D" w:rsidRDefault="00D7272D">
      <w:pPr>
        <w:widowControl/>
        <w:jc w:val="left"/>
        <w:rPr>
          <w:rFonts w:ascii="微软雅黑" w:eastAsia="微软雅黑" w:hAnsi="微软雅黑"/>
        </w:rPr>
      </w:pPr>
      <w:r>
        <w:rPr>
          <w:rFonts w:ascii="微软雅黑" w:eastAsia="微软雅黑" w:hAnsi="微软雅黑" w:hint="eastAsia"/>
        </w:rPr>
        <w:t>【功能概述】</w:t>
      </w:r>
    </w:p>
    <w:p w14:paraId="6EFEDA27" w14:textId="2CC56155" w:rsidR="0076630D" w:rsidRDefault="00D7272D">
      <w:pPr>
        <w:widowControl/>
        <w:ind w:firstLine="420"/>
        <w:jc w:val="left"/>
        <w:rPr>
          <w:rFonts w:ascii="微软雅黑" w:eastAsia="微软雅黑" w:hAnsi="微软雅黑"/>
        </w:rPr>
      </w:pPr>
      <w:r>
        <w:rPr>
          <w:rFonts w:ascii="微软雅黑" w:eastAsia="微软雅黑" w:hAnsi="微软雅黑"/>
        </w:rPr>
        <w:t>DHCPv6 Snooping是DHCPv6</w:t>
      </w:r>
      <w:r>
        <w:rPr>
          <w:rFonts w:ascii="微软雅黑" w:eastAsia="微软雅黑" w:hAnsi="微软雅黑" w:hint="eastAsia"/>
        </w:rPr>
        <w:t>的一种</w:t>
      </w:r>
      <w:r>
        <w:rPr>
          <w:rFonts w:ascii="微软雅黑" w:eastAsia="微软雅黑" w:hAnsi="微软雅黑"/>
        </w:rPr>
        <w:t>安全特性，</w:t>
      </w:r>
      <w:r>
        <w:rPr>
          <w:rFonts w:ascii="微软雅黑" w:eastAsia="微软雅黑" w:hAnsi="微软雅黑" w:hint="eastAsia"/>
        </w:rPr>
        <w:t>用来</w:t>
      </w:r>
      <w:r>
        <w:rPr>
          <w:rFonts w:ascii="微软雅黑" w:eastAsia="微软雅黑" w:hAnsi="微软雅黑"/>
        </w:rPr>
        <w:t>保证客户端从合法的服务器获取IPv6地址或IPv6前缀，并可以记录DHCPv6 Client</w:t>
      </w:r>
      <w:r w:rsidR="00380721">
        <w:rPr>
          <w:rFonts w:ascii="微软雅黑" w:eastAsia="微软雅黑" w:hAnsi="微软雅黑"/>
        </w:rPr>
        <w:t xml:space="preserve"> </w:t>
      </w:r>
      <w:r>
        <w:rPr>
          <w:rFonts w:ascii="微软雅黑" w:eastAsia="微软雅黑" w:hAnsi="微软雅黑"/>
        </w:rPr>
        <w:t>IPv6地址或IPv6前缀和MAC地址的对应关系。</w:t>
      </w:r>
    </w:p>
    <w:p w14:paraId="4203F59E" w14:textId="75E12E8C" w:rsidR="0076630D" w:rsidRDefault="00D7272D">
      <w:pPr>
        <w:widowControl/>
        <w:ind w:firstLine="420"/>
        <w:jc w:val="left"/>
        <w:rPr>
          <w:rFonts w:ascii="微软雅黑" w:eastAsia="微软雅黑" w:hAnsi="微软雅黑"/>
        </w:rPr>
      </w:pPr>
      <w:r>
        <w:rPr>
          <w:rFonts w:ascii="微软雅黑" w:eastAsia="微软雅黑" w:hAnsi="微软雅黑" w:hint="eastAsia"/>
          <w:b/>
        </w:rPr>
        <w:lastRenderedPageBreak/>
        <w:t>DHC</w:t>
      </w:r>
      <w:r>
        <w:rPr>
          <w:rFonts w:ascii="微软雅黑" w:eastAsia="微软雅黑" w:hAnsi="微软雅黑"/>
          <w:b/>
        </w:rPr>
        <w:t>P</w:t>
      </w:r>
      <w:r w:rsidR="00312095">
        <w:rPr>
          <w:rFonts w:ascii="微软雅黑" w:eastAsia="微软雅黑" w:hAnsi="微软雅黑"/>
          <w:b/>
        </w:rPr>
        <w:t>v6</w:t>
      </w:r>
      <w:r>
        <w:rPr>
          <w:rFonts w:ascii="微软雅黑" w:eastAsia="微软雅黑" w:hAnsi="微软雅黑"/>
          <w:b/>
        </w:rPr>
        <w:t xml:space="preserve"> Snooping信任功能：</w:t>
      </w:r>
      <w:r>
        <w:rPr>
          <w:rFonts w:ascii="微软雅黑" w:eastAsia="微软雅黑" w:hAnsi="微软雅黑" w:hint="eastAsia"/>
        </w:rPr>
        <w:t>保证客户端</w:t>
      </w:r>
      <w:r>
        <w:rPr>
          <w:rFonts w:ascii="微软雅黑" w:eastAsia="微软雅黑" w:hAnsi="微软雅黑"/>
        </w:rPr>
        <w:t>从合法</w:t>
      </w:r>
      <w:r>
        <w:rPr>
          <w:rFonts w:ascii="微软雅黑" w:eastAsia="微软雅黑" w:hAnsi="微软雅黑" w:hint="eastAsia"/>
        </w:rPr>
        <w:t>的</w:t>
      </w:r>
      <w:r>
        <w:rPr>
          <w:rFonts w:ascii="微软雅黑" w:eastAsia="微软雅黑" w:hAnsi="微软雅黑"/>
        </w:rPr>
        <w:t>服务器获取IPv6地址或IPv6前缀</w:t>
      </w:r>
      <w:r>
        <w:rPr>
          <w:rFonts w:ascii="微软雅黑" w:eastAsia="微软雅黑" w:hAnsi="微软雅黑" w:hint="eastAsia"/>
        </w:rPr>
        <w:t>。网络中</w:t>
      </w:r>
      <w:r>
        <w:rPr>
          <w:rFonts w:ascii="微软雅黑" w:eastAsia="微软雅黑" w:hAnsi="微软雅黑"/>
        </w:rPr>
        <w:t>如果存在私自架设的非法DHCPv6 Server，则可能导致DHCPv6客户端获取错误的IPv6地址和网络配置参数，从而无法正常通信。为了</w:t>
      </w:r>
      <w:r>
        <w:rPr>
          <w:rFonts w:ascii="微软雅黑" w:eastAsia="微软雅黑" w:hAnsi="微软雅黑" w:hint="eastAsia"/>
        </w:rPr>
        <w:t>使</w:t>
      </w:r>
      <w:r>
        <w:rPr>
          <w:rFonts w:ascii="微软雅黑" w:eastAsia="微软雅黑" w:hAnsi="微软雅黑"/>
        </w:rPr>
        <w:t>DHCPv6客户端</w:t>
      </w:r>
      <w:r>
        <w:rPr>
          <w:rFonts w:ascii="微软雅黑" w:eastAsia="微软雅黑" w:hAnsi="微软雅黑" w:hint="eastAsia"/>
        </w:rPr>
        <w:t>能</w:t>
      </w:r>
      <w:r>
        <w:rPr>
          <w:rFonts w:ascii="微软雅黑" w:eastAsia="微软雅黑" w:hAnsi="微软雅黑"/>
        </w:rPr>
        <w:t>通过</w:t>
      </w:r>
      <w:r>
        <w:rPr>
          <w:rFonts w:ascii="微软雅黑" w:eastAsia="微软雅黑" w:hAnsi="微软雅黑" w:hint="eastAsia"/>
        </w:rPr>
        <w:t>合法</w:t>
      </w:r>
      <w:r>
        <w:rPr>
          <w:rFonts w:ascii="微软雅黑" w:eastAsia="微软雅黑" w:hAnsi="微软雅黑"/>
        </w:rPr>
        <w:t>的DHCPv6</w:t>
      </w:r>
      <w:r>
        <w:rPr>
          <w:rFonts w:ascii="微软雅黑" w:eastAsia="微软雅黑" w:hAnsi="微软雅黑" w:hint="eastAsia"/>
        </w:rPr>
        <w:t>服务器</w:t>
      </w:r>
      <w:r>
        <w:rPr>
          <w:rFonts w:ascii="微软雅黑" w:eastAsia="微软雅黑" w:hAnsi="微软雅黑"/>
        </w:rPr>
        <w:t>获取IPv6地址，DHCPv6 Snooping</w:t>
      </w:r>
      <w:r>
        <w:rPr>
          <w:rFonts w:ascii="微软雅黑" w:eastAsia="微软雅黑" w:hAnsi="微软雅黑" w:hint="eastAsia"/>
        </w:rPr>
        <w:t>安全机制</w:t>
      </w:r>
      <w:r>
        <w:rPr>
          <w:rFonts w:ascii="微软雅黑" w:eastAsia="微软雅黑" w:hAnsi="微软雅黑"/>
        </w:rPr>
        <w:t>允许将端口设置为信任端口和</w:t>
      </w:r>
      <w:r>
        <w:rPr>
          <w:rFonts w:ascii="微软雅黑" w:eastAsia="微软雅黑" w:hAnsi="微软雅黑" w:hint="eastAsia"/>
        </w:rPr>
        <w:t>非</w:t>
      </w:r>
      <w:r>
        <w:rPr>
          <w:rFonts w:ascii="微软雅黑" w:eastAsia="微软雅黑" w:hAnsi="微软雅黑"/>
        </w:rPr>
        <w:t>信任端口。</w:t>
      </w:r>
    </w:p>
    <w:p w14:paraId="2CF27428" w14:textId="77777777" w:rsidR="0076630D" w:rsidRDefault="00D7272D" w:rsidP="00B10728">
      <w:pPr>
        <w:pStyle w:val="af2"/>
        <w:numPr>
          <w:ilvl w:val="0"/>
          <w:numId w:val="426"/>
        </w:numPr>
        <w:ind w:firstLineChars="0"/>
        <w:rPr>
          <w:rFonts w:ascii="微软雅黑" w:eastAsia="微软雅黑" w:hAnsi="微软雅黑"/>
        </w:rPr>
      </w:pPr>
      <w:r>
        <w:rPr>
          <w:rFonts w:ascii="微软雅黑" w:eastAsia="微软雅黑" w:hAnsi="微软雅黑" w:hint="eastAsia"/>
        </w:rPr>
        <w:t>信任端口</w:t>
      </w:r>
      <w:r>
        <w:rPr>
          <w:rFonts w:ascii="微软雅黑" w:eastAsia="微软雅黑" w:hAnsi="微软雅黑"/>
        </w:rPr>
        <w:t>正常</w:t>
      </w:r>
      <w:r>
        <w:rPr>
          <w:rFonts w:ascii="微软雅黑" w:eastAsia="微软雅黑" w:hAnsi="微软雅黑" w:hint="eastAsia"/>
        </w:rPr>
        <w:t>转发</w:t>
      </w:r>
      <w:r>
        <w:rPr>
          <w:rFonts w:ascii="微软雅黑" w:eastAsia="微软雅黑" w:hAnsi="微软雅黑"/>
        </w:rPr>
        <w:t>接收到的DHCPv6报文</w:t>
      </w:r>
    </w:p>
    <w:p w14:paraId="6C5F007D" w14:textId="77777777" w:rsidR="0076630D" w:rsidRDefault="00D7272D" w:rsidP="00B10728">
      <w:pPr>
        <w:pStyle w:val="af2"/>
        <w:widowControl/>
        <w:numPr>
          <w:ilvl w:val="0"/>
          <w:numId w:val="426"/>
        </w:numPr>
        <w:ind w:firstLineChars="0"/>
        <w:jc w:val="left"/>
        <w:rPr>
          <w:rFonts w:ascii="微软雅黑" w:eastAsia="微软雅黑" w:hAnsi="微软雅黑"/>
        </w:rPr>
      </w:pPr>
      <w:r>
        <w:rPr>
          <w:rFonts w:ascii="微软雅黑" w:eastAsia="微软雅黑" w:hAnsi="微软雅黑" w:hint="eastAsia"/>
        </w:rPr>
        <w:t>非</w:t>
      </w:r>
      <w:r>
        <w:rPr>
          <w:rFonts w:ascii="微软雅黑" w:eastAsia="微软雅黑" w:hAnsi="微软雅黑"/>
        </w:rPr>
        <w:t>信任</w:t>
      </w:r>
      <w:r>
        <w:rPr>
          <w:rFonts w:ascii="微软雅黑" w:eastAsia="微软雅黑" w:hAnsi="微软雅黑" w:hint="eastAsia"/>
        </w:rPr>
        <w:t>端口</w:t>
      </w:r>
      <w:r>
        <w:rPr>
          <w:rFonts w:ascii="微软雅黑" w:eastAsia="微软雅黑" w:hAnsi="微软雅黑"/>
        </w:rPr>
        <w:t>接收到DHCPv6 Server发送的应答报文后，丢弃该</w:t>
      </w:r>
      <w:r>
        <w:rPr>
          <w:rFonts w:ascii="微软雅黑" w:eastAsia="微软雅黑" w:hAnsi="微软雅黑" w:hint="eastAsia"/>
        </w:rPr>
        <w:t>报文</w:t>
      </w:r>
    </w:p>
    <w:p w14:paraId="13A2B313"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b/>
        </w:rPr>
        <w:t>DHCPv6 Snooping绑定表</w:t>
      </w:r>
      <w:r>
        <w:rPr>
          <w:rFonts w:ascii="微软雅黑" w:eastAsia="微软雅黑" w:hAnsi="微软雅黑"/>
          <w:b/>
        </w:rPr>
        <w:t>：</w:t>
      </w:r>
      <w:r>
        <w:rPr>
          <w:rFonts w:ascii="微软雅黑" w:eastAsia="微软雅黑" w:hAnsi="微软雅黑"/>
        </w:rPr>
        <w:t>通过</w:t>
      </w:r>
      <w:r>
        <w:rPr>
          <w:rFonts w:ascii="微软雅黑" w:eastAsia="微软雅黑" w:hAnsi="微软雅黑" w:hint="eastAsia"/>
        </w:rPr>
        <w:t>监听</w:t>
      </w:r>
      <w:r>
        <w:rPr>
          <w:rFonts w:ascii="微软雅黑" w:eastAsia="微软雅黑" w:hAnsi="微软雅黑"/>
        </w:rPr>
        <w:t>DHCPv6 Server与DHCPv6 Client之间的DHCPv6报文，建立和维护一张记录DHCPv6 Client信息的DHCPv6 Snooping绑定表，该表包含用户MAC地址、IPv6地址、租期、VLAN ID</w:t>
      </w:r>
      <w:r>
        <w:rPr>
          <w:rFonts w:ascii="微软雅黑" w:eastAsia="微软雅黑" w:hAnsi="微软雅黑" w:hint="eastAsia"/>
        </w:rPr>
        <w:t>、</w:t>
      </w:r>
      <w:r>
        <w:rPr>
          <w:rFonts w:ascii="微软雅黑" w:eastAsia="微软雅黑" w:hAnsi="微软雅黑"/>
        </w:rPr>
        <w:t>接口等信息</w:t>
      </w:r>
      <w:r>
        <w:rPr>
          <w:rFonts w:ascii="微软雅黑" w:eastAsia="微软雅黑" w:hAnsi="微软雅黑" w:hint="eastAsia"/>
        </w:rPr>
        <w:t>，以此</w:t>
      </w:r>
      <w:r>
        <w:rPr>
          <w:rFonts w:ascii="微软雅黑" w:eastAsia="微软雅黑" w:hAnsi="微软雅黑"/>
        </w:rPr>
        <w:t>实现对用户IPv6地址使用情况的记录和监控</w:t>
      </w:r>
      <w:r>
        <w:rPr>
          <w:rFonts w:ascii="微软雅黑" w:eastAsia="微软雅黑" w:hAnsi="微软雅黑" w:hint="eastAsia"/>
        </w:rPr>
        <w:t>。</w:t>
      </w:r>
    </w:p>
    <w:p w14:paraId="63BC9686" w14:textId="77777777" w:rsidR="0076630D" w:rsidRDefault="00D7272D">
      <w:pPr>
        <w:widowControl/>
        <w:ind w:firstLine="420"/>
        <w:jc w:val="left"/>
        <w:rPr>
          <w:rFonts w:ascii="微软雅黑" w:eastAsia="微软雅黑" w:hAnsi="微软雅黑"/>
        </w:rPr>
      </w:pPr>
      <w:r>
        <w:rPr>
          <w:rFonts w:ascii="微软雅黑" w:eastAsia="微软雅黑" w:hAnsi="微软雅黑"/>
          <w:b/>
        </w:rPr>
        <w:t>DHCPv6 Snooping前缀</w:t>
      </w:r>
      <w:r>
        <w:rPr>
          <w:rFonts w:ascii="微软雅黑" w:eastAsia="微软雅黑" w:hAnsi="微软雅黑" w:hint="eastAsia"/>
          <w:b/>
        </w:rPr>
        <w:t>记录</w:t>
      </w:r>
      <w:r>
        <w:rPr>
          <w:rFonts w:ascii="微软雅黑" w:eastAsia="微软雅黑" w:hAnsi="微软雅黑"/>
          <w:b/>
        </w:rPr>
        <w:t>：</w:t>
      </w:r>
      <w:r>
        <w:rPr>
          <w:rFonts w:ascii="微软雅黑" w:eastAsia="微软雅黑" w:hAnsi="微软雅黑" w:hint="eastAsia"/>
        </w:rPr>
        <w:t>通过</w:t>
      </w:r>
      <w:r>
        <w:rPr>
          <w:rFonts w:ascii="微软雅黑" w:eastAsia="微软雅黑" w:hAnsi="微软雅黑"/>
        </w:rPr>
        <w:t>监听DHCPv6</w:t>
      </w:r>
      <w:r>
        <w:rPr>
          <w:rFonts w:ascii="微软雅黑" w:eastAsia="微软雅黑" w:hAnsi="微软雅黑" w:hint="eastAsia"/>
        </w:rPr>
        <w:t>报文</w:t>
      </w:r>
      <w:r>
        <w:rPr>
          <w:rFonts w:ascii="微软雅黑" w:eastAsia="微软雅黑" w:hAnsi="微软雅黑"/>
        </w:rPr>
        <w:t>中的前缀和收到DHCPv6请求报文的端口信息，记录DHCPv6 Snooping前缀</w:t>
      </w:r>
      <w:r>
        <w:rPr>
          <w:rFonts w:ascii="微软雅黑" w:eastAsia="微软雅黑" w:hAnsi="微软雅黑" w:hint="eastAsia"/>
        </w:rPr>
        <w:t>信息</w:t>
      </w:r>
      <w:r>
        <w:rPr>
          <w:rFonts w:ascii="微软雅黑" w:eastAsia="微软雅黑" w:hAnsi="微软雅黑"/>
        </w:rPr>
        <w:t>，</w:t>
      </w:r>
      <w:r>
        <w:rPr>
          <w:rFonts w:ascii="微软雅黑" w:eastAsia="微软雅黑" w:hAnsi="微软雅黑" w:hint="eastAsia"/>
        </w:rPr>
        <w:t>包含客户端</w:t>
      </w:r>
      <w:r>
        <w:rPr>
          <w:rFonts w:ascii="微软雅黑" w:eastAsia="微软雅黑" w:hAnsi="微软雅黑"/>
        </w:rPr>
        <w:t>获取到的IPv6前缀、租约信息</w:t>
      </w:r>
      <w:r>
        <w:rPr>
          <w:rFonts w:ascii="微软雅黑" w:eastAsia="微软雅黑" w:hAnsi="微软雅黑" w:hint="eastAsia"/>
        </w:rPr>
        <w:t>、与</w:t>
      </w:r>
      <w:r>
        <w:rPr>
          <w:rFonts w:ascii="微软雅黑" w:eastAsia="微软雅黑" w:hAnsi="微软雅黑"/>
        </w:rPr>
        <w:t>DHCPv6 Client连接的端口及该端口所属的VLAN等信息。，</w:t>
      </w:r>
      <w:r>
        <w:rPr>
          <w:rFonts w:ascii="微软雅黑" w:eastAsia="微软雅黑" w:hAnsi="微软雅黑" w:hint="eastAsia"/>
        </w:rPr>
        <w:t>一次</w:t>
      </w:r>
      <w:r>
        <w:rPr>
          <w:rFonts w:ascii="微软雅黑" w:eastAsia="微软雅黑" w:hAnsi="微软雅黑"/>
        </w:rPr>
        <w:t>实现对用户的IPv6前缀使用情况的记录和监控。</w:t>
      </w:r>
    </w:p>
    <w:p w14:paraId="54E77C7A"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DHCPv6</w:t>
      </w:r>
      <w:r>
        <w:rPr>
          <w:rFonts w:ascii="微软雅黑" w:eastAsia="微软雅黑" w:hAnsi="微软雅黑"/>
        </w:rPr>
        <w:t xml:space="preserve"> Snooping支持Option 18</w:t>
      </w:r>
      <w:r>
        <w:rPr>
          <w:rFonts w:ascii="微软雅黑" w:eastAsia="微软雅黑" w:hAnsi="微软雅黑" w:hint="eastAsia"/>
        </w:rPr>
        <w:t>和37功能</w:t>
      </w:r>
      <w:r>
        <w:rPr>
          <w:rFonts w:ascii="微软雅黑" w:eastAsia="微软雅黑" w:hAnsi="微软雅黑"/>
        </w:rPr>
        <w:t>，</w:t>
      </w:r>
      <w:r>
        <w:rPr>
          <w:rFonts w:ascii="微软雅黑" w:eastAsia="微软雅黑" w:hAnsi="微软雅黑" w:hint="eastAsia"/>
        </w:rPr>
        <w:t>与</w:t>
      </w:r>
      <w:r>
        <w:rPr>
          <w:rFonts w:ascii="微软雅黑" w:eastAsia="微软雅黑" w:hAnsi="微软雅黑"/>
        </w:rPr>
        <w:t xml:space="preserve">DHCP Snooping的Option 18 </w:t>
      </w:r>
      <w:r>
        <w:rPr>
          <w:rFonts w:ascii="微软雅黑" w:eastAsia="微软雅黑" w:hAnsi="微软雅黑" w:hint="eastAsia"/>
        </w:rPr>
        <w:t>功能类似，</w:t>
      </w:r>
      <w:r>
        <w:rPr>
          <w:rFonts w:ascii="微软雅黑" w:eastAsia="微软雅黑" w:hAnsi="微软雅黑"/>
        </w:rPr>
        <w:t>记录</w:t>
      </w:r>
      <w:r>
        <w:rPr>
          <w:rFonts w:ascii="微软雅黑" w:eastAsia="微软雅黑" w:hAnsi="微软雅黑" w:hint="eastAsia"/>
        </w:rPr>
        <w:t>了</w:t>
      </w:r>
      <w:r>
        <w:rPr>
          <w:rFonts w:ascii="微软雅黑" w:eastAsia="微软雅黑" w:hAnsi="微软雅黑"/>
        </w:rPr>
        <w:t>DHCPv6 Client的位置信息。</w:t>
      </w:r>
      <w:r>
        <w:rPr>
          <w:rFonts w:ascii="微软雅黑" w:eastAsia="微软雅黑" w:hAnsi="微软雅黑" w:hint="eastAsia"/>
        </w:rPr>
        <w:t>其中</w:t>
      </w:r>
      <w:r>
        <w:rPr>
          <w:rFonts w:ascii="微软雅黑" w:eastAsia="微软雅黑" w:hAnsi="微软雅黑"/>
        </w:rPr>
        <w:t>，</w:t>
      </w:r>
      <w:r>
        <w:rPr>
          <w:rFonts w:ascii="微软雅黑" w:eastAsia="微软雅黑" w:hAnsi="微软雅黑" w:hint="eastAsia"/>
        </w:rPr>
        <w:t>Option 18记录了</w:t>
      </w:r>
      <w:r>
        <w:rPr>
          <w:rFonts w:ascii="微软雅黑" w:eastAsia="微软雅黑" w:hAnsi="微软雅黑"/>
        </w:rPr>
        <w:t>DHCPv6 Client</w:t>
      </w:r>
      <w:r>
        <w:rPr>
          <w:rFonts w:ascii="微软雅黑" w:eastAsia="微软雅黑" w:hAnsi="微软雅黑" w:hint="eastAsia"/>
        </w:rPr>
        <w:t>的</w:t>
      </w:r>
      <w:r>
        <w:rPr>
          <w:rFonts w:ascii="微软雅黑" w:eastAsia="微软雅黑" w:hAnsi="微软雅黑"/>
        </w:rPr>
        <w:t>接口</w:t>
      </w:r>
      <w:r>
        <w:rPr>
          <w:rFonts w:ascii="微软雅黑" w:eastAsia="微软雅黑" w:hAnsi="微软雅黑" w:hint="eastAsia"/>
        </w:rPr>
        <w:t>信息</w:t>
      </w:r>
      <w:r>
        <w:rPr>
          <w:rFonts w:ascii="微软雅黑" w:eastAsia="微软雅黑" w:hAnsi="微软雅黑"/>
        </w:rPr>
        <w:t>，Option 37</w:t>
      </w:r>
      <w:r>
        <w:rPr>
          <w:rFonts w:ascii="微软雅黑" w:eastAsia="微软雅黑" w:hAnsi="微软雅黑" w:hint="eastAsia"/>
        </w:rPr>
        <w:t>记录了</w:t>
      </w:r>
      <w:r>
        <w:rPr>
          <w:rFonts w:ascii="微软雅黑" w:eastAsia="微软雅黑" w:hAnsi="微软雅黑"/>
        </w:rPr>
        <w:t>DHCPv6 Client的MAC地址信息。</w:t>
      </w:r>
      <w:r>
        <w:rPr>
          <w:rFonts w:ascii="微软雅黑" w:eastAsia="微软雅黑" w:hAnsi="微软雅黑" w:hint="eastAsia"/>
        </w:rPr>
        <w:t>通过</w:t>
      </w:r>
      <w:r>
        <w:rPr>
          <w:rFonts w:ascii="微软雅黑" w:eastAsia="微软雅黑" w:hAnsi="微软雅黑"/>
        </w:rPr>
        <w:t>在DHCPv6请求报文中添加Option 18</w:t>
      </w:r>
      <w:r>
        <w:rPr>
          <w:rFonts w:ascii="微软雅黑" w:eastAsia="微软雅黑" w:hAnsi="微软雅黑" w:hint="eastAsia"/>
        </w:rPr>
        <w:t>或37，将DHCPv6</w:t>
      </w:r>
      <w:r>
        <w:rPr>
          <w:rFonts w:ascii="微软雅黑" w:eastAsia="微软雅黑" w:hAnsi="微软雅黑"/>
        </w:rPr>
        <w:t xml:space="preserve"> Client的位置信息发送给</w:t>
      </w:r>
      <w:r>
        <w:rPr>
          <w:rFonts w:ascii="微软雅黑" w:eastAsia="微软雅黑" w:hAnsi="微软雅黑" w:hint="eastAsia"/>
        </w:rPr>
        <w:t>DHCPv6</w:t>
      </w:r>
      <w:r>
        <w:rPr>
          <w:rFonts w:ascii="微软雅黑" w:eastAsia="微软雅黑" w:hAnsi="微软雅黑"/>
        </w:rPr>
        <w:t xml:space="preserve"> Server，从而使得DHCPv6 S</w:t>
      </w:r>
      <w:r>
        <w:rPr>
          <w:rFonts w:ascii="微软雅黑" w:eastAsia="微软雅黑" w:hAnsi="微软雅黑" w:hint="eastAsia"/>
        </w:rPr>
        <w:t>erver</w:t>
      </w:r>
      <w:r>
        <w:rPr>
          <w:rFonts w:ascii="微软雅黑" w:eastAsia="微软雅黑" w:hAnsi="微软雅黑"/>
        </w:rPr>
        <w:t>能够</w:t>
      </w:r>
      <w:r>
        <w:rPr>
          <w:rFonts w:ascii="微软雅黑" w:eastAsia="微软雅黑" w:hAnsi="微软雅黑" w:hint="eastAsia"/>
        </w:rPr>
        <w:t>为</w:t>
      </w:r>
      <w:r>
        <w:rPr>
          <w:rFonts w:ascii="微软雅黑" w:eastAsia="微软雅黑" w:hAnsi="微软雅黑"/>
        </w:rPr>
        <w:t>其分配合适的IPv6地址和其他配置信息，实现对客户端的</w:t>
      </w:r>
      <w:r>
        <w:rPr>
          <w:rFonts w:ascii="微软雅黑" w:eastAsia="微软雅黑" w:hAnsi="微软雅黑" w:hint="eastAsia"/>
        </w:rPr>
        <w:t>安全控制</w:t>
      </w:r>
      <w:r>
        <w:rPr>
          <w:rFonts w:ascii="微软雅黑" w:eastAsia="微软雅黑" w:hAnsi="微软雅黑"/>
        </w:rPr>
        <w:t>。</w:t>
      </w:r>
    </w:p>
    <w:p w14:paraId="4F9F4071" w14:textId="77777777" w:rsidR="0076630D" w:rsidRDefault="00D7272D" w:rsidP="00B10728">
      <w:pPr>
        <w:pStyle w:val="af2"/>
        <w:widowControl/>
        <w:numPr>
          <w:ilvl w:val="0"/>
          <w:numId w:val="427"/>
        </w:numPr>
        <w:ind w:firstLineChars="0"/>
        <w:jc w:val="left"/>
        <w:rPr>
          <w:rFonts w:ascii="微软雅黑" w:eastAsia="微软雅黑" w:hAnsi="微软雅黑"/>
        </w:rPr>
      </w:pPr>
      <w:r>
        <w:rPr>
          <w:rFonts w:ascii="微软雅黑" w:eastAsia="微软雅黑" w:hAnsi="微软雅黑" w:hint="eastAsia"/>
        </w:rPr>
        <w:lastRenderedPageBreak/>
        <w:t>Option 18：Interface</w:t>
      </w:r>
      <w:r>
        <w:rPr>
          <w:rFonts w:ascii="微软雅黑" w:eastAsia="微软雅黑" w:hAnsi="微软雅黑"/>
        </w:rPr>
        <w:t xml:space="preserve"> ID。其默认</w:t>
      </w:r>
      <w:r>
        <w:rPr>
          <w:rFonts w:ascii="微软雅黑" w:eastAsia="微软雅黑" w:hAnsi="微软雅黑" w:hint="eastAsia"/>
        </w:rPr>
        <w:t>填充内容</w:t>
      </w:r>
      <w:r>
        <w:rPr>
          <w:rFonts w:ascii="微软雅黑" w:eastAsia="微软雅黑" w:hAnsi="微软雅黑"/>
        </w:rPr>
        <w:t>是接收到DHCPv6 Client请求报文的端口所属VLAN ID及端口号；扩展</w:t>
      </w:r>
      <w:r>
        <w:rPr>
          <w:rFonts w:ascii="微软雅黑" w:eastAsia="微软雅黑" w:hAnsi="微软雅黑" w:hint="eastAsia"/>
        </w:rPr>
        <w:t>填充</w:t>
      </w:r>
      <w:r>
        <w:rPr>
          <w:rFonts w:ascii="微软雅黑" w:eastAsia="微软雅黑" w:hAnsi="微软雅黑"/>
        </w:rPr>
        <w:t>内容是自定义的字符串。</w:t>
      </w:r>
      <w:r>
        <w:rPr>
          <w:rFonts w:ascii="微软雅黑" w:eastAsia="微软雅黑" w:hAnsi="微软雅黑" w:hint="eastAsia"/>
        </w:rPr>
        <w:t>在同一个</w:t>
      </w:r>
      <w:r>
        <w:rPr>
          <w:rFonts w:ascii="微软雅黑" w:eastAsia="微软雅黑" w:hAnsi="微软雅黑"/>
        </w:rPr>
        <w:t>网络</w:t>
      </w:r>
      <w:r>
        <w:rPr>
          <w:rFonts w:ascii="微软雅黑" w:eastAsia="微软雅黑" w:hAnsi="微软雅黑" w:hint="eastAsia"/>
        </w:rPr>
        <w:t>域</w:t>
      </w:r>
      <w:r>
        <w:rPr>
          <w:rFonts w:ascii="微软雅黑" w:eastAsia="微软雅黑" w:hAnsi="微软雅黑"/>
        </w:rPr>
        <w:t>中，</w:t>
      </w:r>
      <w:r>
        <w:rPr>
          <w:rFonts w:ascii="微软雅黑" w:eastAsia="微软雅黑" w:hAnsi="微软雅黑" w:hint="eastAsia"/>
        </w:rPr>
        <w:t>有且</w:t>
      </w:r>
      <w:r>
        <w:rPr>
          <w:rFonts w:ascii="微软雅黑" w:eastAsia="微软雅黑" w:hAnsi="微软雅黑"/>
        </w:rPr>
        <w:t>仅能使用</w:t>
      </w:r>
      <w:r>
        <w:rPr>
          <w:rFonts w:ascii="微软雅黑" w:eastAsia="微软雅黑" w:hAnsi="微软雅黑" w:hint="eastAsia"/>
        </w:rPr>
        <w:t>其中</w:t>
      </w:r>
      <w:r>
        <w:rPr>
          <w:rFonts w:ascii="微软雅黑" w:eastAsia="微软雅黑" w:hAnsi="微软雅黑"/>
        </w:rPr>
        <w:t>一种。</w:t>
      </w:r>
    </w:p>
    <w:p w14:paraId="2B780D03" w14:textId="77777777" w:rsidR="0076630D" w:rsidRDefault="00D7272D" w:rsidP="00B10728">
      <w:pPr>
        <w:pStyle w:val="af2"/>
        <w:widowControl/>
        <w:numPr>
          <w:ilvl w:val="0"/>
          <w:numId w:val="427"/>
        </w:numPr>
        <w:ind w:firstLineChars="0"/>
        <w:jc w:val="left"/>
        <w:rPr>
          <w:rFonts w:ascii="微软雅黑" w:eastAsia="微软雅黑" w:hAnsi="微软雅黑"/>
        </w:rPr>
      </w:pPr>
      <w:r>
        <w:rPr>
          <w:rFonts w:ascii="微软雅黑" w:eastAsia="微软雅黑" w:hAnsi="微软雅黑"/>
        </w:rPr>
        <w:t>Option 37</w:t>
      </w:r>
      <w:r>
        <w:rPr>
          <w:rFonts w:ascii="微软雅黑" w:eastAsia="微软雅黑" w:hAnsi="微软雅黑" w:hint="eastAsia"/>
        </w:rPr>
        <w:t>：Remote</w:t>
      </w:r>
      <w:r>
        <w:rPr>
          <w:rFonts w:ascii="微软雅黑" w:eastAsia="微软雅黑" w:hAnsi="微软雅黑"/>
        </w:rPr>
        <w:t xml:space="preserve"> ID。其默认填充内容是接收到DHCPv6 Client请求报文的DHCPv6中继设备的桥MAC地址</w:t>
      </w:r>
      <w:r>
        <w:rPr>
          <w:rFonts w:ascii="微软雅黑" w:eastAsia="微软雅黑" w:hAnsi="微软雅黑" w:hint="eastAsia"/>
        </w:rPr>
        <w:t>；</w:t>
      </w:r>
      <w:r>
        <w:rPr>
          <w:rFonts w:ascii="微软雅黑" w:eastAsia="微软雅黑" w:hAnsi="微软雅黑"/>
        </w:rPr>
        <w:t>扩展填充内容是自定义的字符串。在同一个</w:t>
      </w:r>
      <w:r>
        <w:rPr>
          <w:rFonts w:ascii="微软雅黑" w:eastAsia="微软雅黑" w:hAnsi="微软雅黑" w:hint="eastAsia"/>
        </w:rPr>
        <w:t>网络域</w:t>
      </w:r>
      <w:r>
        <w:rPr>
          <w:rFonts w:ascii="微软雅黑" w:eastAsia="微软雅黑" w:hAnsi="微软雅黑"/>
        </w:rPr>
        <w:t>中，有且仅能使用其中一种。</w:t>
      </w:r>
    </w:p>
    <w:p w14:paraId="3797FD63" w14:textId="77777777" w:rsidR="0076630D" w:rsidRDefault="00D7272D">
      <w:pPr>
        <w:widowControl/>
        <w:jc w:val="left"/>
        <w:rPr>
          <w:rFonts w:ascii="微软雅黑" w:eastAsia="微软雅黑" w:hAnsi="微软雅黑"/>
        </w:rPr>
      </w:pPr>
      <w:r>
        <w:rPr>
          <w:rFonts w:ascii="微软雅黑" w:eastAsia="微软雅黑" w:hAnsi="微软雅黑" w:hint="eastAsia"/>
        </w:rPr>
        <w:t xml:space="preserve">    使能设备的Option 18和37功能方式</w:t>
      </w:r>
      <w:r>
        <w:rPr>
          <w:rFonts w:ascii="微软雅黑" w:eastAsia="微软雅黑" w:hAnsi="微软雅黑"/>
        </w:rPr>
        <w:t>与Option18</w:t>
      </w:r>
      <w:r>
        <w:rPr>
          <w:rFonts w:ascii="微软雅黑" w:eastAsia="微软雅黑" w:hAnsi="微软雅黑" w:hint="eastAsia"/>
        </w:rPr>
        <w:t>相同</w:t>
      </w:r>
      <w:r>
        <w:rPr>
          <w:rFonts w:ascii="微软雅黑" w:eastAsia="微软雅黑" w:hAnsi="微软雅黑"/>
        </w:rPr>
        <w:t>，</w:t>
      </w:r>
      <w:r>
        <w:rPr>
          <w:rFonts w:ascii="微软雅黑" w:eastAsia="微软雅黑" w:hAnsi="微软雅黑" w:hint="eastAsia"/>
        </w:rPr>
        <w:t>有Insert和Rebuild两种方式，使能方式不同设备对DHCP</w:t>
      </w:r>
      <w:r>
        <w:rPr>
          <w:rFonts w:ascii="微软雅黑" w:eastAsia="微软雅黑" w:hAnsi="微软雅黑"/>
        </w:rPr>
        <w:t>v6</w:t>
      </w:r>
      <w:r>
        <w:rPr>
          <w:rFonts w:ascii="微软雅黑" w:eastAsia="微软雅黑" w:hAnsi="微软雅黑" w:hint="eastAsia"/>
        </w:rPr>
        <w:t>请求报文的处理也不同。以</w:t>
      </w:r>
      <w:r>
        <w:rPr>
          <w:rFonts w:ascii="微软雅黑" w:eastAsia="微软雅黑" w:hAnsi="微软雅黑"/>
        </w:rPr>
        <w:t>Option 37</w:t>
      </w:r>
      <w:r>
        <w:rPr>
          <w:rFonts w:ascii="微软雅黑" w:eastAsia="微软雅黑" w:hAnsi="微软雅黑" w:hint="eastAsia"/>
        </w:rPr>
        <w:t>为例</w:t>
      </w:r>
      <w:r>
        <w:rPr>
          <w:rFonts w:ascii="微软雅黑" w:eastAsia="微软雅黑" w:hAnsi="微软雅黑"/>
        </w:rPr>
        <w:t>进行说明。</w:t>
      </w:r>
    </w:p>
    <w:p w14:paraId="5CE09BE0" w14:textId="77777777" w:rsidR="0076630D" w:rsidRDefault="00D7272D" w:rsidP="00B10728">
      <w:pPr>
        <w:pStyle w:val="af2"/>
        <w:widowControl/>
        <w:numPr>
          <w:ilvl w:val="0"/>
          <w:numId w:val="427"/>
        </w:numPr>
        <w:ind w:firstLineChars="0"/>
        <w:jc w:val="left"/>
        <w:rPr>
          <w:rFonts w:ascii="微软雅黑" w:eastAsia="微软雅黑" w:hAnsi="微软雅黑"/>
        </w:rPr>
      </w:pPr>
      <w:r>
        <w:rPr>
          <w:rFonts w:ascii="微软雅黑" w:eastAsia="微软雅黑" w:hAnsi="微软雅黑"/>
        </w:rPr>
        <w:t>Insert</w:t>
      </w:r>
      <w:r>
        <w:rPr>
          <w:rFonts w:ascii="微软雅黑" w:eastAsia="微软雅黑" w:hAnsi="微软雅黑" w:hint="eastAsia"/>
        </w:rPr>
        <w:t>方式：当设备收到</w:t>
      </w:r>
      <w:r>
        <w:rPr>
          <w:rFonts w:ascii="微软雅黑" w:eastAsia="微软雅黑" w:hAnsi="微软雅黑"/>
        </w:rPr>
        <w:t>DHCPv6</w:t>
      </w:r>
      <w:r>
        <w:rPr>
          <w:rFonts w:ascii="微软雅黑" w:eastAsia="微软雅黑" w:hAnsi="微软雅黑" w:hint="eastAsia"/>
        </w:rPr>
        <w:t>请求报文时，若该报文中没有</w:t>
      </w:r>
      <w:r>
        <w:rPr>
          <w:rFonts w:ascii="微软雅黑" w:eastAsia="微软雅黑" w:hAnsi="微软雅黑"/>
        </w:rPr>
        <w:t>Option 37</w:t>
      </w:r>
      <w:r>
        <w:rPr>
          <w:rFonts w:ascii="微软雅黑" w:eastAsia="微软雅黑" w:hAnsi="微软雅黑" w:hint="eastAsia"/>
        </w:rPr>
        <w:t>选项，则插入</w:t>
      </w:r>
      <w:r>
        <w:rPr>
          <w:rFonts w:ascii="微软雅黑" w:eastAsia="微软雅黑" w:hAnsi="微软雅黑"/>
        </w:rPr>
        <w:t>Option 37</w:t>
      </w:r>
      <w:r>
        <w:rPr>
          <w:rFonts w:ascii="微软雅黑" w:eastAsia="微软雅黑" w:hAnsi="微软雅黑" w:hint="eastAsia"/>
        </w:rPr>
        <w:t>选项；若该报文中含有</w:t>
      </w:r>
      <w:r>
        <w:rPr>
          <w:rFonts w:ascii="微软雅黑" w:eastAsia="微软雅黑" w:hAnsi="微软雅黑"/>
        </w:rPr>
        <w:t>Option 37</w:t>
      </w:r>
      <w:r>
        <w:rPr>
          <w:rFonts w:ascii="微软雅黑" w:eastAsia="微软雅黑" w:hAnsi="微软雅黑" w:hint="eastAsia"/>
        </w:rPr>
        <w:t>选项，则判断O</w:t>
      </w:r>
      <w:r>
        <w:rPr>
          <w:rFonts w:ascii="微软雅黑" w:eastAsia="微软雅黑" w:hAnsi="微软雅黑"/>
        </w:rPr>
        <w:t>ption 37</w:t>
      </w:r>
      <w:r>
        <w:rPr>
          <w:rFonts w:ascii="微软雅黑" w:eastAsia="微软雅黑" w:hAnsi="微软雅黑" w:hint="eastAsia"/>
        </w:rPr>
        <w:t>选项中是否包含</w:t>
      </w:r>
      <w:r>
        <w:rPr>
          <w:rFonts w:ascii="微软雅黑" w:eastAsia="微软雅黑" w:hAnsi="微软雅黑"/>
        </w:rPr>
        <w:t>remote-id</w:t>
      </w:r>
      <w:r>
        <w:rPr>
          <w:rFonts w:ascii="微软雅黑" w:eastAsia="微软雅黑" w:hAnsi="微软雅黑" w:hint="eastAsia"/>
        </w:rPr>
        <w:t>，如果包含，则保持</w:t>
      </w:r>
      <w:r>
        <w:rPr>
          <w:rFonts w:ascii="微软雅黑" w:eastAsia="微软雅黑" w:hAnsi="微软雅黑"/>
        </w:rPr>
        <w:t>Option 37</w:t>
      </w:r>
      <w:r>
        <w:rPr>
          <w:rFonts w:ascii="微软雅黑" w:eastAsia="微软雅黑" w:hAnsi="微软雅黑" w:hint="eastAsia"/>
        </w:rPr>
        <w:t>选项不变，如果不包含，则插入</w:t>
      </w:r>
      <w:r>
        <w:rPr>
          <w:rFonts w:ascii="微软雅黑" w:eastAsia="微软雅黑" w:hAnsi="微软雅黑"/>
        </w:rPr>
        <w:t>remote-id</w:t>
      </w:r>
      <w:r>
        <w:rPr>
          <w:rFonts w:ascii="微软雅黑" w:eastAsia="微软雅黑" w:hAnsi="微软雅黑" w:hint="eastAsia"/>
        </w:rPr>
        <w:t>。</w:t>
      </w:r>
    </w:p>
    <w:p w14:paraId="2FC8C335" w14:textId="46F6FAD6" w:rsidR="0076630D" w:rsidRDefault="00D7272D" w:rsidP="00B10728">
      <w:pPr>
        <w:pStyle w:val="af2"/>
        <w:widowControl/>
        <w:numPr>
          <w:ilvl w:val="0"/>
          <w:numId w:val="427"/>
        </w:numPr>
        <w:ind w:firstLineChars="0"/>
        <w:jc w:val="left"/>
        <w:rPr>
          <w:rFonts w:ascii="微软雅黑" w:eastAsia="微软雅黑" w:hAnsi="微软雅黑"/>
        </w:rPr>
      </w:pPr>
      <w:r>
        <w:rPr>
          <w:rFonts w:ascii="微软雅黑" w:eastAsia="微软雅黑" w:hAnsi="微软雅黑"/>
        </w:rPr>
        <w:t>Rebuild</w:t>
      </w:r>
      <w:r>
        <w:rPr>
          <w:rFonts w:ascii="微软雅黑" w:eastAsia="微软雅黑" w:hAnsi="微软雅黑" w:hint="eastAsia"/>
        </w:rPr>
        <w:t>方式：当设备收到</w:t>
      </w:r>
      <w:r>
        <w:rPr>
          <w:rFonts w:ascii="微软雅黑" w:eastAsia="微软雅黑" w:hAnsi="微软雅黑"/>
        </w:rPr>
        <w:t>DHC</w:t>
      </w:r>
      <w:r w:rsidR="009836EC">
        <w:rPr>
          <w:rFonts w:ascii="微软雅黑" w:eastAsia="微软雅黑" w:hAnsi="微软雅黑"/>
        </w:rPr>
        <w:t>Pv6</w:t>
      </w:r>
      <w:r>
        <w:rPr>
          <w:rFonts w:ascii="微软雅黑" w:eastAsia="微软雅黑" w:hAnsi="微软雅黑" w:hint="eastAsia"/>
        </w:rPr>
        <w:t>请求报文时，若该报文中没有</w:t>
      </w:r>
      <w:r>
        <w:rPr>
          <w:rFonts w:ascii="微软雅黑" w:eastAsia="微软雅黑" w:hAnsi="微软雅黑"/>
        </w:rPr>
        <w:t>Option 37</w:t>
      </w:r>
      <w:r>
        <w:rPr>
          <w:rFonts w:ascii="微软雅黑" w:eastAsia="微软雅黑" w:hAnsi="微软雅黑" w:hint="eastAsia"/>
        </w:rPr>
        <w:t>选项，则插入</w:t>
      </w:r>
      <w:r>
        <w:rPr>
          <w:rFonts w:ascii="微软雅黑" w:eastAsia="微软雅黑" w:hAnsi="微软雅黑"/>
        </w:rPr>
        <w:t>Option 37</w:t>
      </w:r>
      <w:r>
        <w:rPr>
          <w:rFonts w:ascii="微软雅黑" w:eastAsia="微软雅黑" w:hAnsi="微软雅黑" w:hint="eastAsia"/>
        </w:rPr>
        <w:t>选项；若该报文中含有</w:t>
      </w:r>
      <w:r>
        <w:rPr>
          <w:rFonts w:ascii="微软雅黑" w:eastAsia="微软雅黑" w:hAnsi="微软雅黑"/>
        </w:rPr>
        <w:t>Option 37</w:t>
      </w:r>
      <w:r>
        <w:rPr>
          <w:rFonts w:ascii="微软雅黑" w:eastAsia="微软雅黑" w:hAnsi="微软雅黑" w:hint="eastAsia"/>
        </w:rPr>
        <w:t>选项，则删除该</w:t>
      </w:r>
      <w:r>
        <w:rPr>
          <w:rFonts w:ascii="微软雅黑" w:eastAsia="微软雅黑" w:hAnsi="微软雅黑"/>
        </w:rPr>
        <w:t>Option 37</w:t>
      </w:r>
      <w:r>
        <w:rPr>
          <w:rFonts w:ascii="微软雅黑" w:eastAsia="微软雅黑" w:hAnsi="微软雅黑" w:hint="eastAsia"/>
        </w:rPr>
        <w:t>选项并插入管理员自己在设备上配置的</w:t>
      </w:r>
      <w:r>
        <w:rPr>
          <w:rFonts w:ascii="微软雅黑" w:eastAsia="微软雅黑" w:hAnsi="微软雅黑"/>
        </w:rPr>
        <w:t>Option 37</w:t>
      </w:r>
      <w:r>
        <w:rPr>
          <w:rFonts w:ascii="微软雅黑" w:eastAsia="微软雅黑" w:hAnsi="微软雅黑" w:hint="eastAsia"/>
        </w:rPr>
        <w:t>选项。</w:t>
      </w:r>
    </w:p>
    <w:p w14:paraId="43F59222"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hint="eastAsia"/>
        </w:rPr>
        <w:t>对于Insert和Rebuild两种方式，当设备接收到DHCP服务器的响应报文时，处理方式一致。</w:t>
      </w:r>
    </w:p>
    <w:p w14:paraId="3EF3FFF0" w14:textId="77777777" w:rsidR="0076630D" w:rsidRDefault="00D7272D" w:rsidP="00B10728">
      <w:pPr>
        <w:pStyle w:val="af2"/>
        <w:widowControl/>
        <w:numPr>
          <w:ilvl w:val="0"/>
          <w:numId w:val="427"/>
        </w:numPr>
        <w:ind w:firstLineChars="0"/>
        <w:jc w:val="left"/>
        <w:rPr>
          <w:rFonts w:ascii="微软雅黑" w:eastAsia="微软雅黑" w:hAnsi="微软雅黑"/>
        </w:rPr>
      </w:pPr>
      <w:r>
        <w:rPr>
          <w:rFonts w:ascii="微软雅黑" w:eastAsia="微软雅黑" w:hAnsi="微软雅黑"/>
        </w:rPr>
        <w:t>DHCPv6</w:t>
      </w:r>
      <w:r>
        <w:rPr>
          <w:rFonts w:ascii="微软雅黑" w:eastAsia="微软雅黑" w:hAnsi="微软雅黑" w:hint="eastAsia"/>
        </w:rPr>
        <w:t>响应报文中有</w:t>
      </w:r>
      <w:r>
        <w:rPr>
          <w:rFonts w:ascii="微软雅黑" w:eastAsia="微软雅黑" w:hAnsi="微软雅黑"/>
        </w:rPr>
        <w:t>Option 37</w:t>
      </w:r>
      <w:r>
        <w:rPr>
          <w:rFonts w:ascii="微软雅黑" w:eastAsia="微软雅黑" w:hAnsi="微软雅黑" w:hint="eastAsia"/>
        </w:rPr>
        <w:t>选项：</w:t>
      </w:r>
    </w:p>
    <w:p w14:paraId="31AE6F02" w14:textId="77777777" w:rsidR="0076630D" w:rsidRDefault="00D7272D" w:rsidP="00B10728">
      <w:pPr>
        <w:pStyle w:val="af2"/>
        <w:widowControl/>
        <w:numPr>
          <w:ilvl w:val="0"/>
          <w:numId w:val="428"/>
        </w:numPr>
        <w:ind w:firstLineChars="0"/>
        <w:jc w:val="left"/>
        <w:rPr>
          <w:rFonts w:ascii="微软雅黑" w:eastAsia="微软雅黑" w:hAnsi="微软雅黑"/>
        </w:rPr>
      </w:pPr>
      <w:r>
        <w:rPr>
          <w:rFonts w:ascii="微软雅黑" w:eastAsia="微软雅黑" w:hAnsi="微软雅黑" w:hint="eastAsia"/>
        </w:rPr>
        <w:t>如果设备收到的</w:t>
      </w:r>
      <w:r>
        <w:rPr>
          <w:rFonts w:ascii="微软雅黑" w:eastAsia="微软雅黑" w:hAnsi="微软雅黑"/>
        </w:rPr>
        <w:t>DHCPv6</w:t>
      </w:r>
      <w:r>
        <w:rPr>
          <w:rFonts w:ascii="微软雅黑" w:eastAsia="微软雅黑" w:hAnsi="微软雅黑" w:hint="eastAsia"/>
        </w:rPr>
        <w:t>请求报文中没有</w:t>
      </w:r>
      <w:r>
        <w:rPr>
          <w:rFonts w:ascii="微软雅黑" w:eastAsia="微软雅黑" w:hAnsi="微软雅黑"/>
        </w:rPr>
        <w:t>Option 37</w:t>
      </w:r>
      <w:r>
        <w:rPr>
          <w:rFonts w:ascii="微软雅黑" w:eastAsia="微软雅黑" w:hAnsi="微软雅黑" w:hint="eastAsia"/>
        </w:rPr>
        <w:t>选项，则设备将删除</w:t>
      </w:r>
      <w:r>
        <w:rPr>
          <w:rFonts w:ascii="微软雅黑" w:eastAsia="微软雅黑" w:hAnsi="微软雅黑"/>
        </w:rPr>
        <w:t>DHCPv6</w:t>
      </w:r>
      <w:r>
        <w:rPr>
          <w:rFonts w:ascii="微软雅黑" w:eastAsia="微软雅黑" w:hAnsi="微软雅黑" w:hint="eastAsia"/>
        </w:rPr>
        <w:t>响应报文中的</w:t>
      </w:r>
      <w:r>
        <w:rPr>
          <w:rFonts w:ascii="微软雅黑" w:eastAsia="微软雅黑" w:hAnsi="微软雅黑"/>
        </w:rPr>
        <w:t>Option 37</w:t>
      </w:r>
      <w:r>
        <w:rPr>
          <w:rFonts w:ascii="微软雅黑" w:eastAsia="微软雅黑" w:hAnsi="微软雅黑" w:hint="eastAsia"/>
        </w:rPr>
        <w:t>选项，之后转发给</w:t>
      </w:r>
      <w:r>
        <w:rPr>
          <w:rFonts w:ascii="微软雅黑" w:eastAsia="微软雅黑" w:hAnsi="微软雅黑"/>
        </w:rPr>
        <w:t>DHCPv6 Client</w:t>
      </w:r>
      <w:r>
        <w:rPr>
          <w:rFonts w:ascii="微软雅黑" w:eastAsia="微软雅黑" w:hAnsi="微软雅黑" w:hint="eastAsia"/>
        </w:rPr>
        <w:t>。</w:t>
      </w:r>
    </w:p>
    <w:p w14:paraId="0BE56AE2" w14:textId="77777777" w:rsidR="0076630D" w:rsidRDefault="00D7272D" w:rsidP="00B10728">
      <w:pPr>
        <w:pStyle w:val="af2"/>
        <w:widowControl/>
        <w:numPr>
          <w:ilvl w:val="0"/>
          <w:numId w:val="428"/>
        </w:numPr>
        <w:ind w:firstLineChars="0"/>
        <w:jc w:val="left"/>
        <w:rPr>
          <w:rFonts w:ascii="微软雅黑" w:eastAsia="微软雅黑" w:hAnsi="微软雅黑"/>
        </w:rPr>
      </w:pPr>
      <w:r>
        <w:rPr>
          <w:rFonts w:ascii="微软雅黑" w:eastAsia="微软雅黑" w:hAnsi="微软雅黑" w:hint="eastAsia"/>
        </w:rPr>
        <w:lastRenderedPageBreak/>
        <w:t>如果设备收到的</w:t>
      </w:r>
      <w:r>
        <w:rPr>
          <w:rFonts w:ascii="微软雅黑" w:eastAsia="微软雅黑" w:hAnsi="微软雅黑"/>
        </w:rPr>
        <w:t>DHCPv6</w:t>
      </w:r>
      <w:r>
        <w:rPr>
          <w:rFonts w:ascii="微软雅黑" w:eastAsia="微软雅黑" w:hAnsi="微软雅黑" w:hint="eastAsia"/>
        </w:rPr>
        <w:t>请求报文中有</w:t>
      </w:r>
      <w:r>
        <w:rPr>
          <w:rFonts w:ascii="微软雅黑" w:eastAsia="微软雅黑" w:hAnsi="微软雅黑"/>
        </w:rPr>
        <w:t>Option 37</w:t>
      </w:r>
      <w:r>
        <w:rPr>
          <w:rFonts w:ascii="微软雅黑" w:eastAsia="微软雅黑" w:hAnsi="微软雅黑" w:hint="eastAsia"/>
        </w:rPr>
        <w:t>选项，则设备将</w:t>
      </w:r>
      <w:r>
        <w:rPr>
          <w:rFonts w:ascii="微软雅黑" w:eastAsia="微软雅黑" w:hAnsi="微软雅黑"/>
        </w:rPr>
        <w:t>DHCPv6</w:t>
      </w:r>
      <w:r>
        <w:rPr>
          <w:rFonts w:ascii="微软雅黑" w:eastAsia="微软雅黑" w:hAnsi="微软雅黑" w:hint="eastAsia"/>
        </w:rPr>
        <w:t>响应报文中的</w:t>
      </w:r>
      <w:r>
        <w:rPr>
          <w:rFonts w:ascii="微软雅黑" w:eastAsia="微软雅黑" w:hAnsi="微软雅黑"/>
        </w:rPr>
        <w:t>Option 37</w:t>
      </w:r>
      <w:r>
        <w:rPr>
          <w:rFonts w:ascii="微软雅黑" w:eastAsia="微软雅黑" w:hAnsi="微软雅黑" w:hint="eastAsia"/>
        </w:rPr>
        <w:t>选项格式还原为</w:t>
      </w:r>
      <w:r>
        <w:rPr>
          <w:rFonts w:ascii="微软雅黑" w:eastAsia="微软雅黑" w:hAnsi="微软雅黑"/>
        </w:rPr>
        <w:t>DHCPv6</w:t>
      </w:r>
      <w:r>
        <w:rPr>
          <w:rFonts w:ascii="微软雅黑" w:eastAsia="微软雅黑" w:hAnsi="微软雅黑" w:hint="eastAsia"/>
        </w:rPr>
        <w:t>请求报文中的</w:t>
      </w:r>
      <w:r>
        <w:rPr>
          <w:rFonts w:ascii="微软雅黑" w:eastAsia="微软雅黑" w:hAnsi="微软雅黑"/>
        </w:rPr>
        <w:t>Option 37</w:t>
      </w:r>
      <w:r>
        <w:rPr>
          <w:rFonts w:ascii="微软雅黑" w:eastAsia="微软雅黑" w:hAnsi="微软雅黑" w:hint="eastAsia"/>
        </w:rPr>
        <w:t>选项，之后转发给</w:t>
      </w:r>
      <w:r>
        <w:rPr>
          <w:rFonts w:ascii="微软雅黑" w:eastAsia="微软雅黑" w:hAnsi="微软雅黑"/>
        </w:rPr>
        <w:t>DHCPv6 Client</w:t>
      </w:r>
      <w:r>
        <w:rPr>
          <w:rFonts w:ascii="微软雅黑" w:eastAsia="微软雅黑" w:hAnsi="微软雅黑" w:hint="eastAsia"/>
        </w:rPr>
        <w:t>。</w:t>
      </w:r>
    </w:p>
    <w:p w14:paraId="7B421AB1" w14:textId="77777777" w:rsidR="0076630D" w:rsidRDefault="00D7272D" w:rsidP="00B10728">
      <w:pPr>
        <w:pStyle w:val="af2"/>
        <w:widowControl/>
        <w:numPr>
          <w:ilvl w:val="0"/>
          <w:numId w:val="427"/>
        </w:numPr>
        <w:ind w:firstLineChars="0"/>
        <w:jc w:val="left"/>
        <w:rPr>
          <w:rFonts w:ascii="微软雅黑" w:eastAsia="微软雅黑" w:hAnsi="微软雅黑"/>
        </w:rPr>
      </w:pPr>
      <w:r>
        <w:rPr>
          <w:rFonts w:ascii="微软雅黑" w:eastAsia="微软雅黑" w:hAnsi="微软雅黑"/>
        </w:rPr>
        <w:t>DHCPv6</w:t>
      </w:r>
      <w:r>
        <w:rPr>
          <w:rFonts w:ascii="微软雅黑" w:eastAsia="微软雅黑" w:hAnsi="微软雅黑" w:hint="eastAsia"/>
        </w:rPr>
        <w:t>响应报文不含有</w:t>
      </w:r>
      <w:r>
        <w:rPr>
          <w:rFonts w:ascii="微软雅黑" w:eastAsia="微软雅黑" w:hAnsi="微软雅黑"/>
        </w:rPr>
        <w:t>Option 37</w:t>
      </w:r>
      <w:r>
        <w:rPr>
          <w:rFonts w:ascii="微软雅黑" w:eastAsia="微软雅黑" w:hAnsi="微软雅黑" w:hint="eastAsia"/>
        </w:rPr>
        <w:t>选项：直接转发。</w:t>
      </w:r>
    </w:p>
    <w:p w14:paraId="3206FA27" w14:textId="77777777" w:rsidR="0076630D" w:rsidRDefault="0076630D">
      <w:pPr>
        <w:widowControl/>
        <w:jc w:val="left"/>
        <w:rPr>
          <w:rFonts w:ascii="微软雅黑" w:eastAsia="微软雅黑" w:hAnsi="微软雅黑"/>
        </w:rPr>
      </w:pPr>
    </w:p>
    <w:p w14:paraId="50B77BC4"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hint="eastAsia"/>
        </w:rPr>
        <w:t>配置限制</w:t>
      </w:r>
      <w:r>
        <w:rPr>
          <w:rFonts w:ascii="微软雅黑" w:eastAsia="微软雅黑" w:hAnsi="微软雅黑"/>
        </w:rPr>
        <w:t>：</w:t>
      </w:r>
      <w:r>
        <w:rPr>
          <w:rFonts w:ascii="微软雅黑" w:eastAsia="微软雅黑" w:hAnsi="微软雅黑" w:hint="eastAsia"/>
        </w:rPr>
        <w:t>设备</w:t>
      </w:r>
      <w:r>
        <w:rPr>
          <w:rFonts w:ascii="微软雅黑" w:eastAsia="微软雅黑" w:hAnsi="微软雅黑"/>
        </w:rPr>
        <w:t>只有位于DHCPv6客户端与DHCPv6 Server之间，或DHCPv6客户端</w:t>
      </w:r>
      <w:r>
        <w:rPr>
          <w:rFonts w:ascii="微软雅黑" w:eastAsia="微软雅黑" w:hAnsi="微软雅黑" w:hint="eastAsia"/>
        </w:rPr>
        <w:t>与</w:t>
      </w:r>
      <w:r>
        <w:rPr>
          <w:rFonts w:ascii="微软雅黑" w:eastAsia="微软雅黑" w:hAnsi="微软雅黑"/>
        </w:rPr>
        <w:t>DHCP Relay之间时，DHCPv6 Snooping功能配置后才能正常工作。</w:t>
      </w:r>
    </w:p>
    <w:p w14:paraId="2A13E0A0" w14:textId="77777777" w:rsidR="0076630D" w:rsidRDefault="0076630D">
      <w:pPr>
        <w:widowControl/>
        <w:jc w:val="left"/>
        <w:rPr>
          <w:rFonts w:ascii="微软雅黑" w:eastAsia="微软雅黑" w:hAnsi="微软雅黑"/>
        </w:rPr>
      </w:pPr>
    </w:p>
    <w:p w14:paraId="2B33CE79" w14:textId="6AACA107" w:rsidR="00380721" w:rsidRDefault="00380721">
      <w:pPr>
        <w:widowControl/>
        <w:jc w:val="left"/>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GWN78XX</w:t>
      </w:r>
      <w:r w:rsidR="002A20E6">
        <w:rPr>
          <w:rFonts w:ascii="微软雅黑" w:eastAsia="微软雅黑" w:hAnsi="微软雅黑" w:hint="eastAsia"/>
        </w:rPr>
        <w:t>暂不支持</w:t>
      </w:r>
      <w:r w:rsidR="002A20E6">
        <w:rPr>
          <w:rFonts w:ascii="微软雅黑" w:eastAsia="微软雅黑" w:hAnsi="微软雅黑"/>
        </w:rPr>
        <w:t>DHCPv6 Snooping与</w:t>
      </w:r>
      <w:r w:rsidR="002A20E6">
        <w:rPr>
          <w:rFonts w:ascii="微软雅黑" w:eastAsia="微软雅黑" w:hAnsi="微软雅黑" w:hint="eastAsia"/>
        </w:rPr>
        <w:t>IPv6动态</w:t>
      </w:r>
      <w:r w:rsidR="002A20E6">
        <w:rPr>
          <w:rFonts w:ascii="微软雅黑" w:eastAsia="微软雅黑" w:hAnsi="微软雅黑"/>
        </w:rPr>
        <w:t>前缀绑定表，等DHCPv6 Server</w:t>
      </w:r>
      <w:r w:rsidR="002A20E6">
        <w:rPr>
          <w:rFonts w:ascii="微软雅黑" w:eastAsia="微软雅黑" w:hAnsi="微软雅黑" w:hint="eastAsia"/>
        </w:rPr>
        <w:t>支持后</w:t>
      </w:r>
      <w:r w:rsidR="002A20E6">
        <w:rPr>
          <w:rFonts w:ascii="微软雅黑" w:eastAsia="微软雅黑" w:hAnsi="微软雅黑"/>
        </w:rPr>
        <w:t>再支持。</w:t>
      </w:r>
    </w:p>
    <w:p w14:paraId="579D2C78" w14:textId="77777777" w:rsidR="0076630D" w:rsidRDefault="00D7272D">
      <w:pPr>
        <w:widowControl/>
        <w:jc w:val="left"/>
        <w:rPr>
          <w:rFonts w:ascii="微软雅黑" w:eastAsia="微软雅黑" w:hAnsi="微软雅黑"/>
        </w:rPr>
      </w:pPr>
      <w:r>
        <w:rPr>
          <w:rFonts w:ascii="微软雅黑" w:eastAsia="微软雅黑" w:hAnsi="微软雅黑" w:hint="eastAsia"/>
        </w:rPr>
        <w:t>【配置参数】</w:t>
      </w:r>
    </w:p>
    <w:p w14:paraId="43BFE956" w14:textId="77777777" w:rsidR="0076630D" w:rsidRDefault="00D7272D">
      <w:pPr>
        <w:widowControl/>
        <w:jc w:val="left"/>
        <w:rPr>
          <w:rFonts w:ascii="微软雅黑" w:eastAsia="微软雅黑" w:hAnsi="微软雅黑"/>
        </w:rPr>
      </w:pPr>
      <w:r>
        <w:rPr>
          <w:rFonts w:ascii="微软雅黑" w:eastAsia="微软雅黑" w:hAnsi="微软雅黑" w:hint="eastAsia"/>
        </w:rPr>
        <w:t>全局设置</w:t>
      </w:r>
      <w:r>
        <w:rPr>
          <w:rFonts w:ascii="微软雅黑" w:eastAsia="微软雅黑" w:hAnsi="微软雅黑"/>
        </w:rPr>
        <w:t>：</w:t>
      </w:r>
    </w:p>
    <w:p w14:paraId="346757BE" w14:textId="77777777" w:rsidR="0076630D" w:rsidRDefault="00D7272D" w:rsidP="00B10728">
      <w:pPr>
        <w:pStyle w:val="af2"/>
        <w:widowControl/>
        <w:numPr>
          <w:ilvl w:val="0"/>
          <w:numId w:val="429"/>
        </w:numPr>
        <w:ind w:firstLineChars="0"/>
        <w:jc w:val="left"/>
        <w:rPr>
          <w:rFonts w:ascii="微软雅黑" w:eastAsia="微软雅黑" w:hAnsi="微软雅黑"/>
        </w:rPr>
      </w:pPr>
      <w:r>
        <w:rPr>
          <w:rFonts w:ascii="微软雅黑" w:eastAsia="微软雅黑" w:hAnsi="微软雅黑" w:hint="eastAsia"/>
        </w:rPr>
        <w:t>DHCPv6</w:t>
      </w:r>
      <w:r>
        <w:rPr>
          <w:rFonts w:ascii="微软雅黑" w:eastAsia="微软雅黑" w:hAnsi="微软雅黑"/>
        </w:rPr>
        <w:t xml:space="preserve"> Snooping：【</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是否开启交换机的DHCPv6 Snooping功能，默认关闭。</w:t>
      </w:r>
    </w:p>
    <w:p w14:paraId="7B9DE325" w14:textId="77777777" w:rsidR="0076630D" w:rsidRDefault="00D7272D" w:rsidP="00B10728">
      <w:pPr>
        <w:pStyle w:val="af2"/>
        <w:widowControl/>
        <w:numPr>
          <w:ilvl w:val="0"/>
          <w:numId w:val="429"/>
        </w:numPr>
        <w:ind w:firstLineChars="0"/>
        <w:jc w:val="left"/>
        <w:rPr>
          <w:rFonts w:ascii="微软雅黑" w:eastAsia="微软雅黑" w:hAnsi="微软雅黑"/>
        </w:rPr>
      </w:pPr>
      <w:r>
        <w:rPr>
          <w:rFonts w:ascii="微软雅黑" w:eastAsia="微软雅黑" w:hAnsi="微软雅黑" w:hint="eastAsia"/>
        </w:rPr>
        <w:t>VLA</w:t>
      </w:r>
      <w:r>
        <w:rPr>
          <w:rFonts w:ascii="微软雅黑" w:eastAsia="微软雅黑" w:hAnsi="微软雅黑"/>
        </w:rPr>
        <w:t>N：</w:t>
      </w:r>
      <w:r>
        <w:rPr>
          <w:rFonts w:ascii="微软雅黑" w:eastAsia="微软雅黑" w:hAnsi="微软雅黑" w:hint="eastAsia"/>
        </w:rPr>
        <w:t>选择</w:t>
      </w:r>
      <w:r>
        <w:rPr>
          <w:rFonts w:ascii="微软雅黑" w:eastAsia="微软雅黑" w:hAnsi="微软雅黑"/>
        </w:rPr>
        <w:t>需要使能DHCPv6 Snooping的VLAN，从已有VLAN列表中选择，可多选</w:t>
      </w:r>
      <w:r>
        <w:rPr>
          <w:rFonts w:ascii="微软雅黑" w:eastAsia="微软雅黑" w:hAnsi="微软雅黑" w:hint="eastAsia"/>
        </w:rPr>
        <w:t>。</w:t>
      </w:r>
    </w:p>
    <w:p w14:paraId="731FFB73" w14:textId="77777777" w:rsidR="0076630D" w:rsidRDefault="0076630D">
      <w:pPr>
        <w:widowControl/>
        <w:jc w:val="left"/>
        <w:rPr>
          <w:rFonts w:ascii="微软雅黑" w:eastAsia="微软雅黑" w:hAnsi="微软雅黑"/>
        </w:rPr>
      </w:pPr>
    </w:p>
    <w:p w14:paraId="2CFE521B" w14:textId="77777777" w:rsidR="0076630D" w:rsidRDefault="00D7272D">
      <w:pPr>
        <w:widowControl/>
        <w:jc w:val="left"/>
        <w:rPr>
          <w:rFonts w:ascii="微软雅黑" w:eastAsia="微软雅黑" w:hAnsi="微软雅黑"/>
        </w:rPr>
      </w:pPr>
      <w:r>
        <w:rPr>
          <w:rFonts w:ascii="微软雅黑" w:eastAsia="微软雅黑" w:hAnsi="微软雅黑" w:hint="eastAsia"/>
        </w:rPr>
        <w:t>Option</w:t>
      </w:r>
      <w:r>
        <w:rPr>
          <w:rFonts w:ascii="微软雅黑" w:eastAsia="微软雅黑" w:hAnsi="微软雅黑"/>
        </w:rPr>
        <w:t xml:space="preserve"> 18</w:t>
      </w:r>
      <w:r>
        <w:rPr>
          <w:rFonts w:ascii="微软雅黑" w:eastAsia="微软雅黑" w:hAnsi="微软雅黑" w:hint="eastAsia"/>
        </w:rPr>
        <w:t>设置</w:t>
      </w:r>
      <w:r>
        <w:rPr>
          <w:rFonts w:ascii="微软雅黑" w:eastAsia="微软雅黑" w:hAnsi="微软雅黑"/>
        </w:rPr>
        <w:t>：</w:t>
      </w:r>
    </w:p>
    <w:p w14:paraId="33A09BDE" w14:textId="77777777" w:rsidR="0076630D" w:rsidRDefault="00D7272D" w:rsidP="00B10728">
      <w:pPr>
        <w:pStyle w:val="af2"/>
        <w:widowControl/>
        <w:numPr>
          <w:ilvl w:val="0"/>
          <w:numId w:val="430"/>
        </w:numPr>
        <w:ind w:firstLineChars="0"/>
        <w:jc w:val="left"/>
        <w:rPr>
          <w:rFonts w:ascii="微软雅黑" w:eastAsia="微软雅黑" w:hAnsi="微软雅黑"/>
        </w:rPr>
      </w:pP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选择</w:t>
      </w:r>
      <w:r>
        <w:rPr>
          <w:rFonts w:ascii="微软雅黑" w:eastAsia="微软雅黑" w:hAnsi="微软雅黑" w:hint="eastAsia"/>
        </w:rPr>
        <w:t>交换机接口，可以选择</w:t>
      </w:r>
      <w:r>
        <w:rPr>
          <w:rFonts w:ascii="微软雅黑" w:eastAsia="微软雅黑" w:hAnsi="微软雅黑"/>
        </w:rPr>
        <w:t>的接口有电口、光口和聚合接口</w:t>
      </w:r>
    </w:p>
    <w:p w14:paraId="3388671F" w14:textId="77777777" w:rsidR="0076630D" w:rsidRDefault="00D7272D" w:rsidP="00B10728">
      <w:pPr>
        <w:pStyle w:val="af2"/>
        <w:widowControl/>
        <w:numPr>
          <w:ilvl w:val="0"/>
          <w:numId w:val="430"/>
        </w:numPr>
        <w:ind w:firstLineChars="0"/>
        <w:jc w:val="left"/>
        <w:rPr>
          <w:rFonts w:ascii="微软雅黑" w:eastAsia="微软雅黑" w:hAnsi="微软雅黑"/>
        </w:rPr>
      </w:pPr>
      <w:r>
        <w:rPr>
          <w:rFonts w:ascii="微软雅黑" w:eastAsia="微软雅黑" w:hAnsi="微软雅黑" w:hint="eastAsia"/>
        </w:rPr>
        <w:t>填充</w:t>
      </w:r>
      <w:r>
        <w:rPr>
          <w:rFonts w:ascii="微软雅黑" w:eastAsia="微软雅黑" w:hAnsi="微软雅黑"/>
        </w:rPr>
        <w:t>格式：【</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Option 18</w:t>
      </w:r>
      <w:r>
        <w:rPr>
          <w:rFonts w:ascii="微软雅黑" w:eastAsia="微软雅黑" w:hAnsi="微软雅黑" w:hint="eastAsia"/>
        </w:rPr>
        <w:t>内容</w:t>
      </w:r>
      <w:r>
        <w:rPr>
          <w:rFonts w:ascii="微软雅黑" w:eastAsia="微软雅黑" w:hAnsi="微软雅黑"/>
        </w:rPr>
        <w:t>的</w:t>
      </w:r>
      <w:r>
        <w:rPr>
          <w:rFonts w:ascii="微软雅黑" w:eastAsia="微软雅黑" w:hAnsi="微软雅黑" w:hint="eastAsia"/>
        </w:rPr>
        <w:t>填充</w:t>
      </w:r>
      <w:r>
        <w:rPr>
          <w:rFonts w:ascii="微软雅黑" w:eastAsia="微软雅黑" w:hAnsi="微软雅黑"/>
        </w:rPr>
        <w:t>格式，选项有{</w:t>
      </w:r>
      <w:r>
        <w:rPr>
          <w:rFonts w:ascii="微软雅黑" w:eastAsia="微软雅黑" w:hAnsi="微软雅黑" w:hint="eastAsia"/>
        </w:rPr>
        <w:t xml:space="preserve">标准格式 </w:t>
      </w:r>
      <w:r>
        <w:rPr>
          <w:rFonts w:ascii="微软雅黑" w:eastAsia="微软雅黑" w:hAnsi="微软雅黑"/>
        </w:rPr>
        <w:t xml:space="preserve">| </w:t>
      </w:r>
      <w:r>
        <w:rPr>
          <w:rFonts w:ascii="微软雅黑" w:eastAsia="微软雅黑" w:hAnsi="微软雅黑" w:hint="eastAsia"/>
        </w:rPr>
        <w:t>扩展</w:t>
      </w:r>
      <w:r>
        <w:rPr>
          <w:rFonts w:ascii="微软雅黑" w:eastAsia="微软雅黑" w:hAnsi="微软雅黑"/>
        </w:rPr>
        <w:t>格式}</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标准</w:t>
      </w:r>
      <w:r>
        <w:rPr>
          <w:rFonts w:ascii="微软雅黑" w:eastAsia="微软雅黑" w:hAnsi="微软雅黑"/>
        </w:rPr>
        <w:t>格式。</w:t>
      </w:r>
    </w:p>
    <w:p w14:paraId="12E8D114" w14:textId="4A53B3B4" w:rsidR="0076630D" w:rsidRDefault="00D7272D" w:rsidP="00B10728">
      <w:pPr>
        <w:pStyle w:val="af2"/>
        <w:widowControl/>
        <w:numPr>
          <w:ilvl w:val="0"/>
          <w:numId w:val="430"/>
        </w:numPr>
        <w:ind w:firstLineChars="0"/>
        <w:jc w:val="left"/>
        <w:rPr>
          <w:rFonts w:ascii="微软雅黑" w:eastAsia="微软雅黑" w:hAnsi="微软雅黑"/>
        </w:rPr>
      </w:pPr>
      <w:r>
        <w:rPr>
          <w:rFonts w:ascii="微软雅黑" w:eastAsia="微软雅黑" w:hAnsi="微软雅黑" w:hint="eastAsia"/>
        </w:rPr>
        <w:lastRenderedPageBreak/>
        <w:t>接口</w:t>
      </w:r>
      <w:r>
        <w:rPr>
          <w:rFonts w:ascii="微软雅黑" w:eastAsia="微软雅黑" w:hAnsi="微软雅黑"/>
        </w:rPr>
        <w:t>ID：【</w:t>
      </w:r>
      <w:r>
        <w:rPr>
          <w:rFonts w:ascii="微软雅黑" w:eastAsia="微软雅黑" w:hAnsi="微软雅黑" w:hint="eastAsia"/>
        </w:rPr>
        <w:t>下拉框，</w:t>
      </w:r>
      <w:r>
        <w:rPr>
          <w:rFonts w:ascii="微软雅黑" w:eastAsia="微软雅黑" w:hAnsi="微软雅黑"/>
        </w:rPr>
        <w:t>单选】</w:t>
      </w:r>
      <w:r>
        <w:rPr>
          <w:rFonts w:ascii="微软雅黑" w:eastAsia="微软雅黑" w:hAnsi="微软雅黑" w:hint="eastAsia"/>
        </w:rPr>
        <w:t>当</w:t>
      </w:r>
      <w:r>
        <w:rPr>
          <w:rFonts w:ascii="微软雅黑" w:eastAsia="微软雅黑" w:hAnsi="微软雅黑"/>
        </w:rPr>
        <w:t>填充格式为“</w:t>
      </w:r>
      <w:r>
        <w:rPr>
          <w:rFonts w:ascii="微软雅黑" w:eastAsia="微软雅黑" w:hAnsi="微软雅黑" w:hint="eastAsia"/>
        </w:rPr>
        <w:t>标准</w:t>
      </w:r>
      <w:r>
        <w:rPr>
          <w:rFonts w:ascii="微软雅黑" w:eastAsia="微软雅黑" w:hAnsi="微软雅黑"/>
        </w:rPr>
        <w:t>格式”</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输入</w:t>
      </w:r>
      <w:r>
        <w:rPr>
          <w:rFonts w:ascii="微软雅黑" w:eastAsia="微软雅黑" w:hAnsi="微软雅黑"/>
        </w:rPr>
        <w:t>VLAN ID，</w:t>
      </w:r>
      <w:r>
        <w:rPr>
          <w:rFonts w:ascii="微软雅黑" w:eastAsia="微软雅黑" w:hAnsi="微软雅黑" w:hint="eastAsia"/>
        </w:rPr>
        <w:t>从</w:t>
      </w:r>
      <w:r w:rsidR="00D54D79">
        <w:rPr>
          <w:rFonts w:ascii="微软雅黑" w:eastAsia="微软雅黑" w:hAnsi="微软雅黑" w:hint="eastAsia"/>
        </w:rPr>
        <w:t>全局配置的</w:t>
      </w:r>
      <w:r>
        <w:rPr>
          <w:rFonts w:ascii="微软雅黑" w:eastAsia="微软雅黑" w:hAnsi="微软雅黑"/>
        </w:rPr>
        <w:t>VLAN中</w:t>
      </w:r>
      <w:r>
        <w:rPr>
          <w:rFonts w:ascii="微软雅黑" w:eastAsia="微软雅黑" w:hAnsi="微软雅黑" w:hint="eastAsia"/>
        </w:rPr>
        <w:t>选择；【text文本框】</w:t>
      </w:r>
      <w:r>
        <w:rPr>
          <w:rFonts w:ascii="微软雅黑" w:eastAsia="微软雅黑" w:hAnsi="微软雅黑"/>
        </w:rPr>
        <w:t>当填充格式为“</w:t>
      </w:r>
      <w:r>
        <w:rPr>
          <w:rFonts w:ascii="微软雅黑" w:eastAsia="微软雅黑" w:hAnsi="微软雅黑" w:hint="eastAsia"/>
        </w:rPr>
        <w:t>扩展格式</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用户</w:t>
      </w:r>
      <w:r>
        <w:rPr>
          <w:rFonts w:ascii="微软雅黑" w:eastAsia="微软雅黑" w:hAnsi="微软雅黑"/>
        </w:rPr>
        <w:t>自定义输入，输入长度为</w:t>
      </w:r>
      <w:r>
        <w:rPr>
          <w:rFonts w:ascii="微软雅黑" w:eastAsia="微软雅黑" w:hAnsi="微软雅黑" w:hint="eastAsia"/>
        </w:rPr>
        <w:t>3</w:t>
      </w:r>
      <w:r>
        <w:rPr>
          <w:rFonts w:ascii="微软雅黑" w:eastAsia="微软雅黑" w:hAnsi="微软雅黑"/>
        </w:rPr>
        <w:t>-63</w:t>
      </w:r>
      <w:r>
        <w:rPr>
          <w:rFonts w:ascii="微软雅黑" w:eastAsia="微软雅黑" w:hAnsi="微软雅黑" w:hint="eastAsia"/>
        </w:rPr>
        <w:t>字节</w:t>
      </w:r>
    </w:p>
    <w:p w14:paraId="08A9A451" w14:textId="77777777" w:rsidR="0076630D" w:rsidRDefault="00D7272D">
      <w:pPr>
        <w:widowControl/>
        <w:jc w:val="left"/>
        <w:rPr>
          <w:rFonts w:ascii="微软雅黑" w:eastAsia="微软雅黑" w:hAnsi="微软雅黑"/>
        </w:rPr>
      </w:pPr>
      <w:r>
        <w:rPr>
          <w:rFonts w:ascii="微软雅黑" w:eastAsia="微软雅黑" w:hAnsi="微软雅黑" w:hint="eastAsia"/>
        </w:rPr>
        <w:t>列表：</w:t>
      </w:r>
    </w:p>
    <w:p w14:paraId="6F1165CE" w14:textId="77777777" w:rsidR="0076630D" w:rsidRDefault="00D7272D" w:rsidP="00B10728">
      <w:pPr>
        <w:pStyle w:val="af2"/>
        <w:widowControl/>
        <w:numPr>
          <w:ilvl w:val="0"/>
          <w:numId w:val="431"/>
        </w:numPr>
        <w:ind w:firstLineChars="0"/>
        <w:jc w:val="left"/>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端口</w:t>
      </w:r>
      <w:r>
        <w:rPr>
          <w:rFonts w:ascii="微软雅黑" w:eastAsia="微软雅黑" w:hAnsi="微软雅黑"/>
        </w:rPr>
        <w:t>、接口ID</w:t>
      </w:r>
    </w:p>
    <w:p w14:paraId="097B7A63" w14:textId="77777777" w:rsidR="0076630D" w:rsidRDefault="00D7272D" w:rsidP="00B10728">
      <w:pPr>
        <w:pStyle w:val="af2"/>
        <w:widowControl/>
        <w:numPr>
          <w:ilvl w:val="0"/>
          <w:numId w:val="422"/>
        </w:numPr>
        <w:ind w:firstLineChars="0"/>
        <w:jc w:val="left"/>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w:t>
      </w:r>
      <w:r>
        <w:rPr>
          <w:rFonts w:ascii="微软雅黑" w:eastAsia="微软雅黑" w:hAnsi="微软雅黑"/>
        </w:rPr>
        <w:t>只能</w:t>
      </w:r>
      <w:r>
        <w:rPr>
          <w:rFonts w:ascii="微软雅黑" w:eastAsia="微软雅黑" w:hAnsi="微软雅黑" w:hint="eastAsia"/>
        </w:rPr>
        <w:t>逐条</w:t>
      </w:r>
      <w:r>
        <w:rPr>
          <w:rFonts w:ascii="微软雅黑" w:eastAsia="微软雅黑" w:hAnsi="微软雅黑"/>
        </w:rPr>
        <w:t>编辑</w:t>
      </w:r>
    </w:p>
    <w:p w14:paraId="6112E6D4" w14:textId="77777777" w:rsidR="0076630D" w:rsidRDefault="00D7272D" w:rsidP="00B10728">
      <w:pPr>
        <w:pStyle w:val="af2"/>
        <w:widowControl/>
        <w:numPr>
          <w:ilvl w:val="0"/>
          <w:numId w:val="431"/>
        </w:numPr>
        <w:ind w:firstLineChars="0"/>
        <w:jc w:val="left"/>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Pr>
          <w:rFonts w:ascii="微软雅黑" w:eastAsia="微软雅黑" w:hAnsi="微软雅黑" w:hint="eastAsia"/>
        </w:rPr>
        <w:t>单条/批量/全部接口</w:t>
      </w:r>
      <w:r>
        <w:rPr>
          <w:rFonts w:ascii="微软雅黑" w:eastAsia="微软雅黑" w:hAnsi="微软雅黑"/>
        </w:rPr>
        <w:t xml:space="preserve"> ID</w:t>
      </w:r>
    </w:p>
    <w:p w14:paraId="2D2E3C11" w14:textId="77777777" w:rsidR="0076630D" w:rsidRDefault="0076630D">
      <w:pPr>
        <w:widowControl/>
        <w:jc w:val="left"/>
        <w:rPr>
          <w:rFonts w:ascii="微软雅黑" w:eastAsia="微软雅黑" w:hAnsi="微软雅黑"/>
        </w:rPr>
      </w:pPr>
    </w:p>
    <w:p w14:paraId="61C324FA" w14:textId="77777777" w:rsidR="0076630D" w:rsidRDefault="00D7272D">
      <w:pPr>
        <w:widowControl/>
        <w:jc w:val="left"/>
        <w:rPr>
          <w:rFonts w:ascii="微软雅黑" w:eastAsia="微软雅黑" w:hAnsi="微软雅黑"/>
        </w:rPr>
      </w:pPr>
      <w:r>
        <w:rPr>
          <w:rFonts w:ascii="微软雅黑" w:eastAsia="微软雅黑" w:hAnsi="微软雅黑" w:hint="eastAsia"/>
        </w:rPr>
        <w:t>Option</w:t>
      </w:r>
      <w:r>
        <w:rPr>
          <w:rFonts w:ascii="微软雅黑" w:eastAsia="微软雅黑" w:hAnsi="微软雅黑"/>
        </w:rPr>
        <w:t xml:space="preserve"> 37</w:t>
      </w:r>
      <w:r>
        <w:rPr>
          <w:rFonts w:ascii="微软雅黑" w:eastAsia="微软雅黑" w:hAnsi="微软雅黑" w:hint="eastAsia"/>
        </w:rPr>
        <w:t>设置</w:t>
      </w:r>
      <w:r>
        <w:rPr>
          <w:rFonts w:ascii="微软雅黑" w:eastAsia="微软雅黑" w:hAnsi="微软雅黑"/>
        </w:rPr>
        <w:t>：</w:t>
      </w:r>
    </w:p>
    <w:p w14:paraId="166E6BA1" w14:textId="77777777" w:rsidR="0076630D" w:rsidRDefault="00D7272D" w:rsidP="00B10728">
      <w:pPr>
        <w:pStyle w:val="af2"/>
        <w:widowControl/>
        <w:numPr>
          <w:ilvl w:val="0"/>
          <w:numId w:val="430"/>
        </w:numPr>
        <w:ind w:firstLineChars="0"/>
        <w:jc w:val="left"/>
        <w:rPr>
          <w:rFonts w:ascii="微软雅黑" w:eastAsia="微软雅黑" w:hAnsi="微软雅黑"/>
        </w:rPr>
      </w:pPr>
      <w:r>
        <w:rPr>
          <w:rFonts w:ascii="微软雅黑" w:eastAsia="微软雅黑" w:hAnsi="微软雅黑" w:hint="eastAsia"/>
        </w:rPr>
        <w:t>Remote</w:t>
      </w:r>
      <w:r>
        <w:rPr>
          <w:rFonts w:ascii="微软雅黑" w:eastAsia="微软雅黑" w:hAnsi="微软雅黑"/>
        </w:rPr>
        <w:t xml:space="preserve"> ID：</w:t>
      </w:r>
      <w:r>
        <w:rPr>
          <w:rFonts w:ascii="微软雅黑" w:eastAsia="微软雅黑" w:hAnsi="微软雅黑" w:hint="eastAsia"/>
        </w:rPr>
        <w:t>【text文本框】设置</w:t>
      </w:r>
      <w:r>
        <w:rPr>
          <w:rFonts w:ascii="微软雅黑" w:eastAsia="微软雅黑" w:hAnsi="微软雅黑"/>
        </w:rPr>
        <w:t>Remote ID，默认使用交换机MAC地址，支持用户自定义，</w:t>
      </w:r>
      <w:r>
        <w:rPr>
          <w:rFonts w:ascii="微软雅黑" w:eastAsia="微软雅黑" w:hAnsi="微软雅黑" w:hint="eastAsia"/>
        </w:rPr>
        <w:t>最长输入63字符</w:t>
      </w:r>
      <w:r>
        <w:rPr>
          <w:rFonts w:ascii="微软雅黑" w:eastAsia="微软雅黑" w:hAnsi="微软雅黑"/>
        </w:rPr>
        <w:t>，</w:t>
      </w:r>
      <w:r>
        <w:rPr>
          <w:rFonts w:ascii="微软雅黑" w:eastAsia="微软雅黑" w:hAnsi="微软雅黑" w:hint="eastAsia"/>
        </w:rPr>
        <w:t>可以输入</w:t>
      </w:r>
      <w:r>
        <w:rPr>
          <w:rFonts w:ascii="微软雅黑" w:eastAsia="微软雅黑" w:hAnsi="微软雅黑"/>
        </w:rPr>
        <w:t>的字符有数字、字母</w:t>
      </w:r>
      <w:r>
        <w:rPr>
          <w:rFonts w:ascii="微软雅黑" w:eastAsia="微软雅黑" w:hAnsi="微软雅黑" w:hint="eastAsia"/>
        </w:rPr>
        <w:t>和</w:t>
      </w:r>
      <w:r>
        <w:rPr>
          <w:rFonts w:ascii="微软雅黑" w:eastAsia="微软雅黑" w:hAnsi="微软雅黑"/>
        </w:rPr>
        <w:t>特殊字符./:-{}</w:t>
      </w:r>
    </w:p>
    <w:p w14:paraId="2523CD0B" w14:textId="77777777" w:rsidR="0076630D" w:rsidRDefault="0076630D">
      <w:pPr>
        <w:widowControl/>
        <w:jc w:val="left"/>
        <w:rPr>
          <w:rFonts w:ascii="微软雅黑" w:eastAsia="微软雅黑" w:hAnsi="微软雅黑"/>
        </w:rPr>
      </w:pPr>
    </w:p>
    <w:p w14:paraId="697DD265" w14:textId="77777777" w:rsidR="0076630D" w:rsidRDefault="00D7272D">
      <w:pPr>
        <w:widowControl/>
        <w:jc w:val="left"/>
        <w:rPr>
          <w:rFonts w:ascii="微软雅黑" w:eastAsia="微软雅黑" w:hAnsi="微软雅黑"/>
        </w:rPr>
      </w:pPr>
      <w:r>
        <w:rPr>
          <w:rFonts w:ascii="微软雅黑" w:eastAsia="微软雅黑" w:hAnsi="微软雅黑" w:hint="eastAsia"/>
        </w:rPr>
        <w:t>端口设置</w:t>
      </w:r>
      <w:r>
        <w:rPr>
          <w:rFonts w:ascii="微软雅黑" w:eastAsia="微软雅黑" w:hAnsi="微软雅黑"/>
        </w:rPr>
        <w:t>：</w:t>
      </w:r>
    </w:p>
    <w:p w14:paraId="1AFD5DC3" w14:textId="77777777" w:rsidR="0076630D" w:rsidRDefault="00D7272D" w:rsidP="00B10728">
      <w:pPr>
        <w:pStyle w:val="af2"/>
        <w:widowControl/>
        <w:numPr>
          <w:ilvl w:val="0"/>
          <w:numId w:val="432"/>
        </w:numPr>
        <w:ind w:firstLineChars="0"/>
        <w:jc w:val="left"/>
        <w:rPr>
          <w:rFonts w:ascii="微软雅黑" w:eastAsia="微软雅黑" w:hAnsi="微软雅黑"/>
        </w:rPr>
      </w:pPr>
      <w:r>
        <w:rPr>
          <w:rFonts w:ascii="微软雅黑" w:eastAsia="微软雅黑" w:hAnsi="微软雅黑" w:hint="eastAsia"/>
        </w:rPr>
        <w:t>端口</w:t>
      </w:r>
      <w:r>
        <w:rPr>
          <w:rFonts w:ascii="微软雅黑" w:eastAsia="微软雅黑" w:hAnsi="微软雅黑"/>
        </w:rPr>
        <w:t>：选择</w:t>
      </w:r>
      <w:r>
        <w:rPr>
          <w:rFonts w:ascii="微软雅黑" w:eastAsia="微软雅黑" w:hAnsi="微软雅黑" w:hint="eastAsia"/>
        </w:rPr>
        <w:t>需要配置</w:t>
      </w:r>
      <w:r>
        <w:rPr>
          <w:rFonts w:ascii="微软雅黑" w:eastAsia="微软雅黑" w:hAnsi="微软雅黑"/>
        </w:rPr>
        <w:t>的交换机接口，包括电口、光口和聚合接口，可多选。</w:t>
      </w:r>
    </w:p>
    <w:p w14:paraId="0502B8FE" w14:textId="77777777" w:rsidR="0076630D" w:rsidRDefault="00D7272D" w:rsidP="00B10728">
      <w:pPr>
        <w:pStyle w:val="af2"/>
        <w:widowControl/>
        <w:numPr>
          <w:ilvl w:val="0"/>
          <w:numId w:val="432"/>
        </w:numPr>
        <w:ind w:firstLineChars="0"/>
        <w:jc w:val="left"/>
        <w:rPr>
          <w:rFonts w:ascii="微软雅黑" w:eastAsia="微软雅黑" w:hAnsi="微软雅黑"/>
        </w:rPr>
      </w:pPr>
      <w:r>
        <w:rPr>
          <w:rFonts w:ascii="微软雅黑" w:eastAsia="微软雅黑" w:hAnsi="微软雅黑" w:hint="eastAsia"/>
        </w:rPr>
        <w:t>信任</w:t>
      </w:r>
      <w:r>
        <w:rPr>
          <w:rFonts w:ascii="微软雅黑" w:eastAsia="微软雅黑" w:hAnsi="微软雅黑"/>
        </w:rPr>
        <w:t>模式：【</w:t>
      </w:r>
      <w:r>
        <w:rPr>
          <w:rFonts w:ascii="微软雅黑" w:eastAsia="微软雅黑" w:hAnsi="微软雅黑" w:hint="eastAsia"/>
        </w:rPr>
        <w:t>开关</w:t>
      </w:r>
      <w:r>
        <w:rPr>
          <w:rFonts w:ascii="微软雅黑" w:eastAsia="微软雅黑" w:hAnsi="微软雅黑"/>
        </w:rPr>
        <w:t>】设置端口的信任属性，</w:t>
      </w:r>
      <w:r>
        <w:rPr>
          <w:rFonts w:ascii="微软雅黑" w:eastAsia="微软雅黑" w:hAnsi="微软雅黑" w:hint="eastAsia"/>
        </w:rPr>
        <w:t>默认</w:t>
      </w:r>
      <w:r>
        <w:rPr>
          <w:rFonts w:ascii="微软雅黑" w:eastAsia="微软雅黑" w:hAnsi="微软雅黑"/>
        </w:rPr>
        <w:t>关闭，即不信任。</w:t>
      </w:r>
    </w:p>
    <w:p w14:paraId="547F8FC2" w14:textId="77777777" w:rsidR="0076630D" w:rsidRDefault="00D7272D" w:rsidP="00B10728">
      <w:pPr>
        <w:pStyle w:val="af2"/>
        <w:numPr>
          <w:ilvl w:val="0"/>
          <w:numId w:val="432"/>
        </w:numPr>
        <w:ind w:firstLineChars="0"/>
        <w:rPr>
          <w:rFonts w:ascii="微软雅黑" w:eastAsia="微软雅黑" w:hAnsi="微软雅黑"/>
        </w:rPr>
      </w:pPr>
      <w:r>
        <w:rPr>
          <w:rFonts w:ascii="微软雅黑" w:eastAsia="微软雅黑" w:hAnsi="微软雅黑" w:hint="eastAsia"/>
        </w:rPr>
        <w:t>速率 (</w:t>
      </w:r>
      <w:r>
        <w:rPr>
          <w:rFonts w:ascii="微软雅黑" w:eastAsia="微软雅黑" w:hAnsi="微软雅黑"/>
        </w:rPr>
        <w:t>pps</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【text文本框】当且仅</w:t>
      </w:r>
      <w:r>
        <w:rPr>
          <w:rFonts w:ascii="微软雅黑" w:eastAsia="微软雅黑" w:hAnsi="微软雅黑"/>
        </w:rPr>
        <w:t>当</w:t>
      </w:r>
      <w:r>
        <w:rPr>
          <w:rFonts w:ascii="微软雅黑" w:eastAsia="微软雅黑" w:hAnsi="微软雅黑" w:hint="eastAsia"/>
        </w:rPr>
        <w:t>信任</w:t>
      </w:r>
      <w:r>
        <w:rPr>
          <w:rFonts w:ascii="微软雅黑" w:eastAsia="微软雅黑" w:hAnsi="微软雅黑"/>
        </w:rPr>
        <w:t>模式</w:t>
      </w:r>
      <w:r>
        <w:rPr>
          <w:rFonts w:ascii="微软雅黑" w:eastAsia="微软雅黑" w:hAnsi="微软雅黑" w:hint="eastAsia"/>
        </w:rPr>
        <w:t>关闭</w:t>
      </w:r>
      <w:r>
        <w:rPr>
          <w:rFonts w:ascii="微软雅黑" w:eastAsia="微软雅黑" w:hAnsi="微软雅黑"/>
        </w:rPr>
        <w:t>时，限速功能生效。设置</w:t>
      </w:r>
      <w:r>
        <w:rPr>
          <w:rFonts w:ascii="微软雅黑" w:eastAsia="微软雅黑" w:hAnsi="微软雅黑" w:hint="eastAsia"/>
        </w:rPr>
        <w:t>端口</w:t>
      </w:r>
      <w:r>
        <w:rPr>
          <w:rFonts w:ascii="微软雅黑" w:eastAsia="微软雅黑" w:hAnsi="微软雅黑"/>
        </w:rPr>
        <w:t>DHCPv6</w:t>
      </w:r>
      <w:r>
        <w:rPr>
          <w:rFonts w:ascii="微软雅黑" w:eastAsia="微软雅黑" w:hAnsi="微软雅黑" w:hint="eastAsia"/>
        </w:rPr>
        <w:t>报文</w:t>
      </w:r>
      <w:r>
        <w:rPr>
          <w:rFonts w:ascii="微软雅黑" w:eastAsia="微软雅黑" w:hAnsi="微软雅黑"/>
        </w:rPr>
        <w:t>处理单元的速率，取值为</w:t>
      </w:r>
      <w:r>
        <w:rPr>
          <w:rFonts w:ascii="微软雅黑" w:eastAsia="微软雅黑" w:hAnsi="微软雅黑" w:hint="eastAsia"/>
        </w:rPr>
        <w:t>0</w:t>
      </w:r>
      <w:r>
        <w:rPr>
          <w:rFonts w:ascii="微软雅黑" w:eastAsia="微软雅黑" w:hAnsi="微软雅黑"/>
        </w:rPr>
        <w:t>-300</w:t>
      </w:r>
      <w:r>
        <w:rPr>
          <w:rFonts w:ascii="微软雅黑" w:eastAsia="微软雅黑" w:hAnsi="微软雅黑" w:hint="eastAsia"/>
        </w:rPr>
        <w:t>，0为</w:t>
      </w:r>
      <w:r>
        <w:rPr>
          <w:rFonts w:ascii="微软雅黑" w:eastAsia="微软雅黑" w:hAnsi="微软雅黑"/>
        </w:rPr>
        <w:t>不限速，</w:t>
      </w:r>
      <w:r>
        <w:rPr>
          <w:rFonts w:ascii="微软雅黑" w:eastAsia="微软雅黑" w:hAnsi="微软雅黑" w:hint="eastAsia"/>
        </w:rPr>
        <w:t>默认为0。设置完成</w:t>
      </w:r>
      <w:r>
        <w:rPr>
          <w:rFonts w:ascii="微软雅黑" w:eastAsia="微软雅黑" w:hAnsi="微软雅黑"/>
        </w:rPr>
        <w:t>后，若实际超过</w:t>
      </w:r>
      <w:r>
        <w:rPr>
          <w:rFonts w:ascii="微软雅黑" w:eastAsia="微软雅黑" w:hAnsi="微软雅黑" w:hint="eastAsia"/>
        </w:rPr>
        <w:t>最大允许</w:t>
      </w:r>
      <w:r>
        <w:rPr>
          <w:rFonts w:ascii="微软雅黑" w:eastAsia="微软雅黑" w:hAnsi="微软雅黑"/>
        </w:rPr>
        <w:t>速率，</w:t>
      </w:r>
      <w:r>
        <w:rPr>
          <w:rFonts w:ascii="微软雅黑" w:eastAsia="微软雅黑" w:hAnsi="微软雅黑" w:hint="eastAsia"/>
        </w:rPr>
        <w:t>端口将会被</w:t>
      </w:r>
      <w:r>
        <w:rPr>
          <w:rFonts w:ascii="微软雅黑" w:eastAsia="微软雅黑" w:hAnsi="微软雅黑"/>
        </w:rPr>
        <w:t>errdisble。</w:t>
      </w:r>
    </w:p>
    <w:p w14:paraId="6C40681E" w14:textId="77777777" w:rsidR="0076630D" w:rsidRDefault="00D7272D" w:rsidP="00B10728">
      <w:pPr>
        <w:pStyle w:val="af2"/>
        <w:widowControl/>
        <w:numPr>
          <w:ilvl w:val="0"/>
          <w:numId w:val="432"/>
        </w:numPr>
        <w:ind w:firstLineChars="0"/>
        <w:jc w:val="left"/>
        <w:rPr>
          <w:rFonts w:ascii="微软雅黑" w:eastAsia="微软雅黑" w:hAnsi="微软雅黑"/>
        </w:rPr>
      </w:pPr>
      <w:r>
        <w:rPr>
          <w:rFonts w:ascii="微软雅黑" w:eastAsia="微软雅黑" w:hAnsi="微软雅黑" w:hint="eastAsia"/>
        </w:rPr>
        <w:t>Option 18：【开关】设置</w:t>
      </w:r>
      <w:r>
        <w:rPr>
          <w:rFonts w:ascii="微软雅黑" w:eastAsia="微软雅黑" w:hAnsi="微软雅黑"/>
        </w:rPr>
        <w:t>是否</w:t>
      </w:r>
      <w:r>
        <w:rPr>
          <w:rFonts w:ascii="微软雅黑" w:eastAsia="微软雅黑" w:hAnsi="微软雅黑" w:hint="eastAsia"/>
        </w:rPr>
        <w:t>在</w:t>
      </w:r>
      <w:r>
        <w:rPr>
          <w:rFonts w:ascii="微软雅黑" w:eastAsia="微软雅黑" w:hAnsi="微软雅黑"/>
        </w:rPr>
        <w:t>DHCPv6报文</w:t>
      </w:r>
      <w:r>
        <w:rPr>
          <w:rFonts w:ascii="微软雅黑" w:eastAsia="微软雅黑" w:hAnsi="微软雅黑" w:hint="eastAsia"/>
        </w:rPr>
        <w:t>中</w:t>
      </w:r>
      <w:r>
        <w:rPr>
          <w:rFonts w:ascii="微软雅黑" w:eastAsia="微软雅黑" w:hAnsi="微软雅黑"/>
        </w:rPr>
        <w:t>添加Option 18</w:t>
      </w:r>
      <w:r>
        <w:rPr>
          <w:rFonts w:ascii="微软雅黑" w:eastAsia="微软雅黑" w:hAnsi="微软雅黑" w:hint="eastAsia"/>
        </w:rPr>
        <w:t>，</w:t>
      </w:r>
      <w:r>
        <w:rPr>
          <w:rFonts w:ascii="微软雅黑" w:eastAsia="微软雅黑" w:hAnsi="微软雅黑"/>
        </w:rPr>
        <w:t>默认关闭。</w:t>
      </w:r>
    </w:p>
    <w:p w14:paraId="7DE725E7" w14:textId="77777777" w:rsidR="0076630D" w:rsidRDefault="00D7272D" w:rsidP="00B10728">
      <w:pPr>
        <w:pStyle w:val="af2"/>
        <w:widowControl/>
        <w:numPr>
          <w:ilvl w:val="0"/>
          <w:numId w:val="432"/>
        </w:numPr>
        <w:ind w:firstLineChars="0"/>
        <w:jc w:val="left"/>
        <w:rPr>
          <w:rFonts w:ascii="微软雅黑" w:eastAsia="微软雅黑" w:hAnsi="微软雅黑"/>
        </w:rPr>
      </w:pPr>
      <w:r>
        <w:rPr>
          <w:rFonts w:ascii="微软雅黑" w:eastAsia="微软雅黑" w:hAnsi="微软雅黑" w:hint="eastAsia"/>
        </w:rPr>
        <w:t>Option</w:t>
      </w:r>
      <w:r>
        <w:rPr>
          <w:rFonts w:ascii="微软雅黑" w:eastAsia="微软雅黑" w:hAnsi="微软雅黑"/>
        </w:rPr>
        <w:t xml:space="preserve"> 18</w:t>
      </w:r>
      <w:r>
        <w:rPr>
          <w:rFonts w:ascii="微软雅黑" w:eastAsia="微软雅黑" w:hAnsi="微软雅黑" w:hint="eastAsia"/>
        </w:rPr>
        <w:t>模式</w:t>
      </w:r>
      <w:r>
        <w:rPr>
          <w:rFonts w:ascii="微软雅黑" w:eastAsia="微软雅黑" w:hAnsi="微软雅黑"/>
        </w:rPr>
        <w:t>：</w:t>
      </w:r>
      <w:r>
        <w:rPr>
          <w:rFonts w:ascii="微软雅黑" w:eastAsia="微软雅黑" w:hAnsi="微软雅黑" w:hint="eastAsia"/>
        </w:rPr>
        <w:t>【单选】设置</w:t>
      </w:r>
      <w:r>
        <w:rPr>
          <w:rFonts w:ascii="微软雅黑" w:eastAsia="微软雅黑" w:hAnsi="微软雅黑"/>
        </w:rPr>
        <w:t>在DHCPv6报文中</w:t>
      </w:r>
      <w:r>
        <w:rPr>
          <w:rFonts w:ascii="微软雅黑" w:eastAsia="微软雅黑" w:hAnsi="微软雅黑" w:hint="eastAsia"/>
        </w:rPr>
        <w:t>添加</w:t>
      </w:r>
      <w:r>
        <w:rPr>
          <w:rFonts w:ascii="微软雅黑" w:eastAsia="微软雅黑" w:hAnsi="微软雅黑"/>
        </w:rPr>
        <w:t>Option 18</w:t>
      </w:r>
      <w:r>
        <w:rPr>
          <w:rFonts w:ascii="微软雅黑" w:eastAsia="微软雅黑" w:hAnsi="微软雅黑" w:hint="eastAsia"/>
        </w:rPr>
        <w:t>的</w:t>
      </w:r>
      <w:r>
        <w:rPr>
          <w:rFonts w:ascii="微软雅黑" w:eastAsia="微软雅黑" w:hAnsi="微软雅黑"/>
        </w:rPr>
        <w:t>策略，</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保留</w:t>
      </w:r>
      <w:r>
        <w:rPr>
          <w:rFonts w:ascii="微软雅黑" w:eastAsia="微软雅黑" w:hAnsi="微软雅黑"/>
        </w:rPr>
        <w:t>|丢弃|替换}</w:t>
      </w:r>
      <w:r>
        <w:rPr>
          <w:rFonts w:ascii="微软雅黑" w:eastAsia="微软雅黑" w:hAnsi="微软雅黑" w:hint="eastAsia"/>
        </w:rPr>
        <w:t>，</w:t>
      </w:r>
      <w:r>
        <w:rPr>
          <w:rFonts w:ascii="微软雅黑" w:eastAsia="微软雅黑" w:hAnsi="微软雅黑"/>
        </w:rPr>
        <w:t>默认丢弃</w:t>
      </w:r>
      <w:r>
        <w:rPr>
          <w:rFonts w:ascii="微软雅黑" w:eastAsia="微软雅黑" w:hAnsi="微软雅黑" w:hint="eastAsia"/>
        </w:rPr>
        <w:t>。</w:t>
      </w:r>
      <w:r>
        <w:rPr>
          <w:rFonts w:ascii="微软雅黑" w:eastAsia="微软雅黑" w:hAnsi="微软雅黑"/>
        </w:rPr>
        <w:t>选择</w:t>
      </w:r>
      <w:r>
        <w:rPr>
          <w:rFonts w:ascii="微软雅黑" w:eastAsia="微软雅黑" w:hAnsi="微软雅黑" w:hint="eastAsia"/>
        </w:rPr>
        <w:t>“保留”即</w:t>
      </w:r>
      <w:r>
        <w:rPr>
          <w:rFonts w:ascii="微软雅黑" w:eastAsia="微软雅黑" w:hAnsi="微软雅黑"/>
        </w:rPr>
        <w:t>表示</w:t>
      </w:r>
      <w:r>
        <w:rPr>
          <w:rFonts w:ascii="微软雅黑" w:eastAsia="微软雅黑" w:hAnsi="微软雅黑" w:hint="eastAsia"/>
        </w:rPr>
        <w:t>若</w:t>
      </w:r>
      <w:r>
        <w:rPr>
          <w:rFonts w:ascii="微软雅黑" w:eastAsia="微软雅黑" w:hAnsi="微软雅黑"/>
        </w:rPr>
        <w:t xml:space="preserve">报文中带有Option </w:t>
      </w:r>
      <w:r>
        <w:rPr>
          <w:rFonts w:ascii="微软雅黑" w:eastAsia="微软雅黑" w:hAnsi="微软雅黑"/>
        </w:rPr>
        <w:lastRenderedPageBreak/>
        <w:t>18</w:t>
      </w:r>
      <w:r>
        <w:rPr>
          <w:rFonts w:ascii="微软雅黑" w:eastAsia="微软雅黑" w:hAnsi="微软雅黑" w:hint="eastAsia"/>
        </w:rPr>
        <w:t>，</w:t>
      </w:r>
      <w:r>
        <w:rPr>
          <w:rFonts w:ascii="微软雅黑" w:eastAsia="微软雅黑" w:hAnsi="微软雅黑"/>
        </w:rPr>
        <w:t>则保持该报文中的Option 18</w:t>
      </w:r>
      <w:r>
        <w:rPr>
          <w:rFonts w:ascii="微软雅黑" w:eastAsia="微软雅黑" w:hAnsi="微软雅黑" w:hint="eastAsia"/>
        </w:rPr>
        <w:t>不变</w:t>
      </w:r>
      <w:r>
        <w:rPr>
          <w:rFonts w:ascii="微软雅黑" w:eastAsia="微软雅黑" w:hAnsi="微软雅黑"/>
        </w:rPr>
        <w:t>并进行转发；选择“</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表示若报文中带有Option 18</w:t>
      </w:r>
      <w:r>
        <w:rPr>
          <w:rFonts w:ascii="微软雅黑" w:eastAsia="微软雅黑" w:hAnsi="微软雅黑" w:hint="eastAsia"/>
        </w:rPr>
        <w:t>，</w:t>
      </w:r>
      <w:r>
        <w:rPr>
          <w:rFonts w:ascii="微软雅黑" w:eastAsia="微软雅黑" w:hAnsi="微软雅黑"/>
        </w:rPr>
        <w:t>则直接丢弃该报文；</w:t>
      </w:r>
      <w:r>
        <w:rPr>
          <w:rFonts w:ascii="微软雅黑" w:eastAsia="微软雅黑" w:hAnsi="微软雅黑" w:hint="eastAsia"/>
        </w:rPr>
        <w:t>选择</w:t>
      </w:r>
      <w:r>
        <w:rPr>
          <w:rFonts w:ascii="微软雅黑" w:eastAsia="微软雅黑" w:hAnsi="微软雅黑"/>
        </w:rPr>
        <w:t>“</w:t>
      </w:r>
      <w:r>
        <w:rPr>
          <w:rFonts w:ascii="微软雅黑" w:eastAsia="微软雅黑" w:hAnsi="微软雅黑" w:hint="eastAsia"/>
        </w:rPr>
        <w:t>替换</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表示若报文中带有Option 18</w:t>
      </w:r>
      <w:r>
        <w:rPr>
          <w:rFonts w:ascii="微软雅黑" w:eastAsia="微软雅黑" w:hAnsi="微软雅黑" w:hint="eastAsia"/>
        </w:rPr>
        <w:t>， 则</w:t>
      </w:r>
      <w:r>
        <w:rPr>
          <w:rFonts w:ascii="微软雅黑" w:eastAsia="微软雅黑" w:hAnsi="微软雅黑"/>
        </w:rPr>
        <w:t>替换报文中原有的Option 18</w:t>
      </w:r>
      <w:r>
        <w:rPr>
          <w:rFonts w:ascii="微软雅黑" w:eastAsia="微软雅黑" w:hAnsi="微软雅黑" w:hint="eastAsia"/>
        </w:rPr>
        <w:t>，</w:t>
      </w:r>
      <w:r>
        <w:rPr>
          <w:rFonts w:ascii="微软雅黑" w:eastAsia="微软雅黑" w:hAnsi="微软雅黑"/>
        </w:rPr>
        <w:t>并进行转发。</w:t>
      </w:r>
    </w:p>
    <w:p w14:paraId="27A61B69" w14:textId="77777777" w:rsidR="0076630D" w:rsidRDefault="00D7272D" w:rsidP="00B10728">
      <w:pPr>
        <w:pStyle w:val="af2"/>
        <w:widowControl/>
        <w:numPr>
          <w:ilvl w:val="0"/>
          <w:numId w:val="432"/>
        </w:numPr>
        <w:ind w:firstLineChars="0"/>
        <w:jc w:val="left"/>
        <w:rPr>
          <w:rFonts w:ascii="微软雅黑" w:eastAsia="微软雅黑" w:hAnsi="微软雅黑"/>
        </w:rPr>
      </w:pPr>
      <w:r>
        <w:rPr>
          <w:rFonts w:ascii="微软雅黑" w:eastAsia="微软雅黑" w:hAnsi="微软雅黑"/>
        </w:rPr>
        <w:t>Option 37</w:t>
      </w:r>
      <w:r>
        <w:rPr>
          <w:rFonts w:ascii="微软雅黑" w:eastAsia="微软雅黑" w:hAnsi="微软雅黑" w:hint="eastAsia"/>
        </w:rPr>
        <w:t>：【开关】设置</w:t>
      </w:r>
      <w:r>
        <w:rPr>
          <w:rFonts w:ascii="微软雅黑" w:eastAsia="微软雅黑" w:hAnsi="微软雅黑"/>
        </w:rPr>
        <w:t>是否</w:t>
      </w:r>
      <w:r>
        <w:rPr>
          <w:rFonts w:ascii="微软雅黑" w:eastAsia="微软雅黑" w:hAnsi="微软雅黑" w:hint="eastAsia"/>
        </w:rPr>
        <w:t>在</w:t>
      </w:r>
      <w:r>
        <w:rPr>
          <w:rFonts w:ascii="微软雅黑" w:eastAsia="微软雅黑" w:hAnsi="微软雅黑"/>
        </w:rPr>
        <w:t>DHCPv6报文</w:t>
      </w:r>
      <w:r>
        <w:rPr>
          <w:rFonts w:ascii="微软雅黑" w:eastAsia="微软雅黑" w:hAnsi="微软雅黑" w:hint="eastAsia"/>
        </w:rPr>
        <w:t>中</w:t>
      </w:r>
      <w:r>
        <w:rPr>
          <w:rFonts w:ascii="微软雅黑" w:eastAsia="微软雅黑" w:hAnsi="微软雅黑"/>
        </w:rPr>
        <w:t>添加Option 37</w:t>
      </w:r>
      <w:r>
        <w:rPr>
          <w:rFonts w:ascii="微软雅黑" w:eastAsia="微软雅黑" w:hAnsi="微软雅黑" w:hint="eastAsia"/>
        </w:rPr>
        <w:t>，</w:t>
      </w:r>
      <w:r>
        <w:rPr>
          <w:rFonts w:ascii="微软雅黑" w:eastAsia="微软雅黑" w:hAnsi="微软雅黑"/>
        </w:rPr>
        <w:t>默认关闭。</w:t>
      </w:r>
    </w:p>
    <w:p w14:paraId="2A7654CD" w14:textId="77777777" w:rsidR="0076630D" w:rsidRDefault="00D7272D" w:rsidP="00B10728">
      <w:pPr>
        <w:pStyle w:val="af2"/>
        <w:widowControl/>
        <w:numPr>
          <w:ilvl w:val="0"/>
          <w:numId w:val="432"/>
        </w:numPr>
        <w:ind w:firstLineChars="0"/>
        <w:jc w:val="left"/>
        <w:rPr>
          <w:rFonts w:ascii="微软雅黑" w:eastAsia="微软雅黑" w:hAnsi="微软雅黑"/>
        </w:rPr>
      </w:pPr>
      <w:r>
        <w:rPr>
          <w:rFonts w:ascii="微软雅黑" w:eastAsia="微软雅黑" w:hAnsi="微软雅黑" w:hint="eastAsia"/>
        </w:rPr>
        <w:t>Option</w:t>
      </w:r>
      <w:r>
        <w:rPr>
          <w:rFonts w:ascii="微软雅黑" w:eastAsia="微软雅黑" w:hAnsi="微软雅黑"/>
        </w:rPr>
        <w:t xml:space="preserve"> 37</w:t>
      </w:r>
      <w:r>
        <w:rPr>
          <w:rFonts w:ascii="微软雅黑" w:eastAsia="微软雅黑" w:hAnsi="微软雅黑" w:hint="eastAsia"/>
        </w:rPr>
        <w:t>模式</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在DHCPv6报文中</w:t>
      </w:r>
      <w:r>
        <w:rPr>
          <w:rFonts w:ascii="微软雅黑" w:eastAsia="微软雅黑" w:hAnsi="微软雅黑" w:hint="eastAsia"/>
        </w:rPr>
        <w:t>添加</w:t>
      </w:r>
      <w:r>
        <w:rPr>
          <w:rFonts w:ascii="微软雅黑" w:eastAsia="微软雅黑" w:hAnsi="微软雅黑"/>
        </w:rPr>
        <w:t>Option 37</w:t>
      </w:r>
      <w:r>
        <w:rPr>
          <w:rFonts w:ascii="微软雅黑" w:eastAsia="微软雅黑" w:hAnsi="微软雅黑" w:hint="eastAsia"/>
        </w:rPr>
        <w:t>的</w:t>
      </w:r>
      <w:r>
        <w:rPr>
          <w:rFonts w:ascii="微软雅黑" w:eastAsia="微软雅黑" w:hAnsi="微软雅黑"/>
        </w:rPr>
        <w:t>策略，</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保留</w:t>
      </w:r>
      <w:r>
        <w:rPr>
          <w:rFonts w:ascii="微软雅黑" w:eastAsia="微软雅黑" w:hAnsi="微软雅黑"/>
        </w:rPr>
        <w:t>|丢弃|替换}</w:t>
      </w:r>
      <w:r>
        <w:rPr>
          <w:rFonts w:ascii="微软雅黑" w:eastAsia="微软雅黑" w:hAnsi="微软雅黑" w:hint="eastAsia"/>
        </w:rPr>
        <w:t>，</w:t>
      </w:r>
      <w:r>
        <w:rPr>
          <w:rFonts w:ascii="微软雅黑" w:eastAsia="微软雅黑" w:hAnsi="微软雅黑"/>
        </w:rPr>
        <w:t>默认丢弃</w:t>
      </w:r>
      <w:r>
        <w:rPr>
          <w:rFonts w:ascii="微软雅黑" w:eastAsia="微软雅黑" w:hAnsi="微软雅黑" w:hint="eastAsia"/>
        </w:rPr>
        <w:t>。</w:t>
      </w:r>
      <w:r>
        <w:rPr>
          <w:rFonts w:ascii="微软雅黑" w:eastAsia="微软雅黑" w:hAnsi="微软雅黑"/>
        </w:rPr>
        <w:t>选择</w:t>
      </w:r>
      <w:r>
        <w:rPr>
          <w:rFonts w:ascii="微软雅黑" w:eastAsia="微软雅黑" w:hAnsi="微软雅黑" w:hint="eastAsia"/>
        </w:rPr>
        <w:t>“保留”即</w:t>
      </w:r>
      <w:r>
        <w:rPr>
          <w:rFonts w:ascii="微软雅黑" w:eastAsia="微软雅黑" w:hAnsi="微软雅黑"/>
        </w:rPr>
        <w:t>表示</w:t>
      </w:r>
      <w:r>
        <w:rPr>
          <w:rFonts w:ascii="微软雅黑" w:eastAsia="微软雅黑" w:hAnsi="微软雅黑" w:hint="eastAsia"/>
        </w:rPr>
        <w:t>若</w:t>
      </w:r>
      <w:r>
        <w:rPr>
          <w:rFonts w:ascii="微软雅黑" w:eastAsia="微软雅黑" w:hAnsi="微软雅黑"/>
        </w:rPr>
        <w:t>报文中带有Option 37</w:t>
      </w:r>
      <w:r>
        <w:rPr>
          <w:rFonts w:ascii="微软雅黑" w:eastAsia="微软雅黑" w:hAnsi="微软雅黑" w:hint="eastAsia"/>
        </w:rPr>
        <w:t>，</w:t>
      </w:r>
      <w:r>
        <w:rPr>
          <w:rFonts w:ascii="微软雅黑" w:eastAsia="微软雅黑" w:hAnsi="微软雅黑"/>
        </w:rPr>
        <w:t>则保持该报文中的Option 37</w:t>
      </w:r>
      <w:r>
        <w:rPr>
          <w:rFonts w:ascii="微软雅黑" w:eastAsia="微软雅黑" w:hAnsi="微软雅黑" w:hint="eastAsia"/>
        </w:rPr>
        <w:t>不变</w:t>
      </w:r>
      <w:r>
        <w:rPr>
          <w:rFonts w:ascii="微软雅黑" w:eastAsia="微软雅黑" w:hAnsi="微软雅黑"/>
        </w:rPr>
        <w:t>并进行转发；选择“</w:t>
      </w:r>
      <w:r>
        <w:rPr>
          <w:rFonts w:ascii="微软雅黑" w:eastAsia="微软雅黑" w:hAnsi="微软雅黑" w:hint="eastAsia"/>
        </w:rPr>
        <w:t>丢弃</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表示若报文中带有Option 37</w:t>
      </w:r>
      <w:r>
        <w:rPr>
          <w:rFonts w:ascii="微软雅黑" w:eastAsia="微软雅黑" w:hAnsi="微软雅黑" w:hint="eastAsia"/>
        </w:rPr>
        <w:t>，</w:t>
      </w:r>
      <w:r>
        <w:rPr>
          <w:rFonts w:ascii="微软雅黑" w:eastAsia="微软雅黑" w:hAnsi="微软雅黑"/>
        </w:rPr>
        <w:t>则直接丢弃该报文；</w:t>
      </w:r>
      <w:r>
        <w:rPr>
          <w:rFonts w:ascii="微软雅黑" w:eastAsia="微软雅黑" w:hAnsi="微软雅黑" w:hint="eastAsia"/>
        </w:rPr>
        <w:t>选择</w:t>
      </w:r>
      <w:r>
        <w:rPr>
          <w:rFonts w:ascii="微软雅黑" w:eastAsia="微软雅黑" w:hAnsi="微软雅黑"/>
        </w:rPr>
        <w:t>“</w:t>
      </w:r>
      <w:r>
        <w:rPr>
          <w:rFonts w:ascii="微软雅黑" w:eastAsia="微软雅黑" w:hAnsi="微软雅黑" w:hint="eastAsia"/>
        </w:rPr>
        <w:t>替换</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表示若报文中带有Option 37</w:t>
      </w:r>
      <w:r>
        <w:rPr>
          <w:rFonts w:ascii="微软雅黑" w:eastAsia="微软雅黑" w:hAnsi="微软雅黑" w:hint="eastAsia"/>
        </w:rPr>
        <w:t>， 则</w:t>
      </w:r>
      <w:r>
        <w:rPr>
          <w:rFonts w:ascii="微软雅黑" w:eastAsia="微软雅黑" w:hAnsi="微软雅黑"/>
        </w:rPr>
        <w:t>替换报文中原有的Option 37</w:t>
      </w:r>
      <w:r>
        <w:rPr>
          <w:rFonts w:ascii="微软雅黑" w:eastAsia="微软雅黑" w:hAnsi="微软雅黑" w:hint="eastAsia"/>
        </w:rPr>
        <w:t>，</w:t>
      </w:r>
      <w:r>
        <w:rPr>
          <w:rFonts w:ascii="微软雅黑" w:eastAsia="微软雅黑" w:hAnsi="微软雅黑"/>
        </w:rPr>
        <w:t>并进行转发。</w:t>
      </w:r>
    </w:p>
    <w:p w14:paraId="18A00528" w14:textId="77777777" w:rsidR="0076630D" w:rsidRDefault="00D7272D">
      <w:pPr>
        <w:widowControl/>
        <w:jc w:val="left"/>
        <w:rPr>
          <w:rFonts w:ascii="微软雅黑" w:eastAsia="微软雅黑" w:hAnsi="微软雅黑"/>
        </w:rPr>
      </w:pPr>
      <w:r>
        <w:rPr>
          <w:rFonts w:ascii="微软雅黑" w:eastAsia="微软雅黑" w:hAnsi="微软雅黑" w:hint="eastAsia"/>
        </w:rPr>
        <w:t>列表</w:t>
      </w:r>
      <w:r>
        <w:rPr>
          <w:rFonts w:ascii="微软雅黑" w:eastAsia="微软雅黑" w:hAnsi="微软雅黑"/>
        </w:rPr>
        <w:t>：</w:t>
      </w:r>
    </w:p>
    <w:p w14:paraId="4DF28A59" w14:textId="77777777" w:rsidR="0076630D" w:rsidRDefault="00D7272D" w:rsidP="00B10728">
      <w:pPr>
        <w:pStyle w:val="af2"/>
        <w:widowControl/>
        <w:numPr>
          <w:ilvl w:val="0"/>
          <w:numId w:val="433"/>
        </w:numPr>
        <w:ind w:firstLineChars="0"/>
        <w:jc w:val="left"/>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信任</w:t>
      </w:r>
      <w:r>
        <w:rPr>
          <w:rFonts w:ascii="微软雅黑" w:eastAsia="微软雅黑" w:hAnsi="微软雅黑"/>
        </w:rPr>
        <w:t>模式、</w:t>
      </w:r>
      <w:r>
        <w:rPr>
          <w:rFonts w:ascii="微软雅黑" w:eastAsia="微软雅黑" w:hAnsi="微软雅黑" w:hint="eastAsia"/>
        </w:rPr>
        <w:t>速率</w:t>
      </w:r>
      <w:r>
        <w:rPr>
          <w:rFonts w:ascii="微软雅黑" w:eastAsia="微软雅黑" w:hAnsi="微软雅黑"/>
        </w:rPr>
        <w:t>、</w:t>
      </w:r>
      <w:r>
        <w:rPr>
          <w:rFonts w:ascii="微软雅黑" w:eastAsia="微软雅黑" w:hAnsi="微软雅黑" w:hint="eastAsia"/>
        </w:rPr>
        <w:t>Option</w:t>
      </w:r>
      <w:r>
        <w:rPr>
          <w:rFonts w:ascii="微软雅黑" w:eastAsia="微软雅黑" w:hAnsi="微软雅黑"/>
        </w:rPr>
        <w:t xml:space="preserve"> 18</w:t>
      </w:r>
      <w:r>
        <w:rPr>
          <w:rFonts w:ascii="微软雅黑" w:eastAsia="微软雅黑" w:hAnsi="微软雅黑" w:hint="eastAsia"/>
        </w:rPr>
        <w:t>及其</w:t>
      </w:r>
      <w:r>
        <w:rPr>
          <w:rFonts w:ascii="微软雅黑" w:eastAsia="微软雅黑" w:hAnsi="微软雅黑"/>
        </w:rPr>
        <w:t>模式、Option 27</w:t>
      </w:r>
      <w:r>
        <w:rPr>
          <w:rFonts w:ascii="微软雅黑" w:eastAsia="微软雅黑" w:hAnsi="微软雅黑" w:hint="eastAsia"/>
        </w:rPr>
        <w:t>及其</w:t>
      </w:r>
      <w:r>
        <w:rPr>
          <w:rFonts w:ascii="微软雅黑" w:eastAsia="微软雅黑" w:hAnsi="微软雅黑"/>
        </w:rPr>
        <w:t>模式</w:t>
      </w:r>
    </w:p>
    <w:p w14:paraId="6CB268B9" w14:textId="77777777" w:rsidR="0076630D" w:rsidRDefault="00D7272D" w:rsidP="00B10728">
      <w:pPr>
        <w:pStyle w:val="af2"/>
        <w:widowControl/>
        <w:numPr>
          <w:ilvl w:val="0"/>
          <w:numId w:val="433"/>
        </w:numPr>
        <w:ind w:firstLineChars="0"/>
        <w:jc w:val="left"/>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157830DC" w14:textId="77777777" w:rsidR="00816D0A" w:rsidRDefault="00816D0A">
      <w:pPr>
        <w:widowControl/>
        <w:jc w:val="left"/>
        <w:rPr>
          <w:rFonts w:ascii="微软雅黑" w:eastAsia="微软雅黑" w:hAnsi="微软雅黑"/>
        </w:rPr>
      </w:pPr>
    </w:p>
    <w:p w14:paraId="28200E96" w14:textId="77777777" w:rsidR="0076630D" w:rsidRDefault="00D7272D">
      <w:pPr>
        <w:widowControl/>
        <w:jc w:val="left"/>
        <w:rPr>
          <w:rFonts w:ascii="微软雅黑" w:eastAsia="微软雅黑" w:hAnsi="微软雅黑"/>
        </w:rPr>
      </w:pPr>
      <w:r>
        <w:rPr>
          <w:rFonts w:ascii="微软雅黑" w:eastAsia="微软雅黑" w:hAnsi="微软雅黑" w:hint="eastAsia"/>
        </w:rPr>
        <w:t>数据统计表</w:t>
      </w:r>
      <w:r>
        <w:rPr>
          <w:rFonts w:ascii="微软雅黑" w:eastAsia="微软雅黑" w:hAnsi="微软雅黑"/>
        </w:rPr>
        <w:t>：</w:t>
      </w:r>
    </w:p>
    <w:p w14:paraId="70DC635C" w14:textId="48DE76B3" w:rsidR="0076630D" w:rsidRDefault="00D7272D" w:rsidP="00B10728">
      <w:pPr>
        <w:pStyle w:val="af2"/>
        <w:widowControl/>
        <w:numPr>
          <w:ilvl w:val="0"/>
          <w:numId w:val="434"/>
        </w:numPr>
        <w:ind w:firstLineChars="0"/>
        <w:jc w:val="left"/>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sidR="00260E1F">
        <w:rPr>
          <w:rFonts w:ascii="微软雅黑" w:eastAsia="微软雅黑" w:hAnsi="微软雅黑"/>
        </w:rPr>
        <w:t>端口、</w:t>
      </w:r>
      <w:r w:rsidR="00260E1F">
        <w:rPr>
          <w:rFonts w:ascii="微软雅黑" w:eastAsia="微软雅黑" w:hAnsi="微软雅黑" w:hint="eastAsia"/>
        </w:rPr>
        <w:t>转发</w:t>
      </w:r>
      <w:r w:rsidR="00260E1F">
        <w:rPr>
          <w:rFonts w:ascii="微软雅黑" w:eastAsia="微软雅黑" w:hAnsi="微软雅黑"/>
        </w:rPr>
        <w:t>报文数、</w:t>
      </w:r>
      <w:r w:rsidR="00260E1F">
        <w:rPr>
          <w:rFonts w:ascii="微软雅黑" w:eastAsia="微软雅黑" w:hAnsi="微软雅黑" w:hint="eastAsia"/>
        </w:rPr>
        <w:t>非信任</w:t>
      </w:r>
      <w:r w:rsidR="00260E1F">
        <w:rPr>
          <w:rFonts w:ascii="微软雅黑" w:eastAsia="微软雅黑" w:hAnsi="微软雅黑"/>
        </w:rPr>
        <w:t>端口丢弃报文数、</w:t>
      </w:r>
      <w:r w:rsidR="00260E1F">
        <w:rPr>
          <w:rFonts w:ascii="微软雅黑" w:eastAsia="微软雅黑" w:hAnsi="微软雅黑" w:hint="eastAsia"/>
        </w:rPr>
        <w:t>带</w:t>
      </w:r>
      <w:r w:rsidR="00260E1F">
        <w:rPr>
          <w:rFonts w:ascii="微软雅黑" w:eastAsia="微软雅黑" w:hAnsi="微软雅黑"/>
        </w:rPr>
        <w:t>Option 37</w:t>
      </w:r>
      <w:r w:rsidR="00260E1F">
        <w:rPr>
          <w:rFonts w:ascii="微软雅黑" w:eastAsia="微软雅黑" w:hAnsi="微软雅黑" w:hint="eastAsia"/>
        </w:rPr>
        <w:t>的非</w:t>
      </w:r>
      <w:r w:rsidR="00260E1F">
        <w:rPr>
          <w:rFonts w:ascii="微软雅黑" w:eastAsia="微软雅黑" w:hAnsi="微软雅黑"/>
        </w:rPr>
        <w:t>信任端口</w:t>
      </w:r>
      <w:r w:rsidR="00260E1F">
        <w:rPr>
          <w:rFonts w:ascii="微软雅黑" w:eastAsia="微软雅黑" w:hAnsi="微软雅黑" w:hint="eastAsia"/>
        </w:rPr>
        <w:t>丢弃报文数</w:t>
      </w:r>
      <w:r w:rsidR="00260E1F">
        <w:rPr>
          <w:rFonts w:ascii="微软雅黑" w:eastAsia="微软雅黑" w:hAnsi="微软雅黑"/>
        </w:rPr>
        <w:t>、</w:t>
      </w:r>
      <w:r w:rsidR="00260E1F">
        <w:rPr>
          <w:rFonts w:ascii="微软雅黑" w:eastAsia="微软雅黑" w:hAnsi="微软雅黑" w:hint="eastAsia"/>
        </w:rPr>
        <w:t>带</w:t>
      </w:r>
      <w:r w:rsidR="00260E1F">
        <w:rPr>
          <w:rFonts w:ascii="微软雅黑" w:eastAsia="微软雅黑" w:hAnsi="微软雅黑"/>
        </w:rPr>
        <w:t>Option 18</w:t>
      </w:r>
      <w:r w:rsidR="00260E1F">
        <w:rPr>
          <w:rFonts w:ascii="微软雅黑" w:eastAsia="微软雅黑" w:hAnsi="微软雅黑" w:hint="eastAsia"/>
        </w:rPr>
        <w:t>的非</w:t>
      </w:r>
      <w:r w:rsidR="00260E1F">
        <w:rPr>
          <w:rFonts w:ascii="微软雅黑" w:eastAsia="微软雅黑" w:hAnsi="微软雅黑"/>
        </w:rPr>
        <w:t>信任端口</w:t>
      </w:r>
      <w:r w:rsidR="00260E1F">
        <w:rPr>
          <w:rFonts w:ascii="微软雅黑" w:eastAsia="微软雅黑" w:hAnsi="微软雅黑" w:hint="eastAsia"/>
        </w:rPr>
        <w:t>丢弃报文数</w:t>
      </w:r>
      <w:r w:rsidR="00260E1F">
        <w:rPr>
          <w:rFonts w:ascii="微软雅黑" w:eastAsia="微软雅黑" w:hAnsi="微软雅黑"/>
        </w:rPr>
        <w:t>、无效丢弃</w:t>
      </w:r>
      <w:r w:rsidR="00260E1F">
        <w:rPr>
          <w:rFonts w:ascii="微软雅黑" w:eastAsia="微软雅黑" w:hAnsi="微软雅黑" w:hint="eastAsia"/>
        </w:rPr>
        <w:t>的</w:t>
      </w:r>
      <w:r w:rsidR="00260E1F">
        <w:rPr>
          <w:rFonts w:ascii="微软雅黑" w:eastAsia="微软雅黑" w:hAnsi="微软雅黑"/>
        </w:rPr>
        <w:t>报文数</w:t>
      </w:r>
    </w:p>
    <w:p w14:paraId="51DCBC94" w14:textId="092C33A8" w:rsidR="0076630D" w:rsidRDefault="00D7272D" w:rsidP="00B10728">
      <w:pPr>
        <w:pStyle w:val="af2"/>
        <w:widowControl/>
        <w:numPr>
          <w:ilvl w:val="0"/>
          <w:numId w:val="434"/>
        </w:numPr>
        <w:ind w:firstLineChars="0"/>
        <w:jc w:val="left"/>
        <w:rPr>
          <w:rFonts w:ascii="微软雅黑" w:eastAsia="微软雅黑" w:hAnsi="微软雅黑"/>
        </w:rPr>
      </w:pPr>
      <w:r>
        <w:rPr>
          <w:rFonts w:ascii="微软雅黑" w:eastAsia="微软雅黑" w:hAnsi="微软雅黑" w:hint="eastAsia"/>
        </w:rPr>
        <w:t>支持</w:t>
      </w:r>
      <w:r>
        <w:rPr>
          <w:rFonts w:ascii="微软雅黑" w:eastAsia="微软雅黑" w:hAnsi="微软雅黑"/>
        </w:rPr>
        <w:t>清除</w:t>
      </w:r>
      <w:r w:rsidR="00260E1F">
        <w:rPr>
          <w:rFonts w:ascii="微软雅黑" w:eastAsia="微软雅黑" w:hAnsi="微软雅黑"/>
        </w:rPr>
        <w:t>每个端口的</w:t>
      </w:r>
      <w:r w:rsidR="00260E1F">
        <w:rPr>
          <w:rFonts w:ascii="微软雅黑" w:eastAsia="微软雅黑" w:hAnsi="微软雅黑" w:hint="eastAsia"/>
        </w:rPr>
        <w:t>统计</w:t>
      </w:r>
      <w:r w:rsidR="00260E1F">
        <w:rPr>
          <w:rFonts w:ascii="微软雅黑" w:eastAsia="微软雅黑" w:hAnsi="微软雅黑"/>
        </w:rPr>
        <w:t>数据，也支持清除全部</w:t>
      </w:r>
      <w:r w:rsidR="00260E1F">
        <w:rPr>
          <w:rFonts w:ascii="微软雅黑" w:eastAsia="微软雅黑" w:hAnsi="微软雅黑" w:hint="eastAsia"/>
        </w:rPr>
        <w:t>统计</w:t>
      </w:r>
      <w:r w:rsidR="00260E1F">
        <w:rPr>
          <w:rFonts w:ascii="微软雅黑" w:eastAsia="微软雅黑" w:hAnsi="微软雅黑"/>
        </w:rPr>
        <w:t>数据</w:t>
      </w:r>
    </w:p>
    <w:p w14:paraId="1C3B52DC" w14:textId="77777777" w:rsidR="0076630D" w:rsidRDefault="0076630D">
      <w:pPr>
        <w:widowControl/>
        <w:jc w:val="left"/>
        <w:rPr>
          <w:rFonts w:ascii="微软雅黑" w:eastAsia="微软雅黑" w:hAnsi="微软雅黑"/>
        </w:rPr>
      </w:pPr>
    </w:p>
    <w:p w14:paraId="2AE67446" w14:textId="77777777" w:rsidR="0076630D" w:rsidRDefault="00D7272D">
      <w:pPr>
        <w:widowControl/>
        <w:jc w:val="left"/>
        <w:rPr>
          <w:rFonts w:ascii="微软雅黑" w:eastAsia="微软雅黑" w:hAnsi="微软雅黑"/>
        </w:rPr>
      </w:pPr>
      <w:r>
        <w:rPr>
          <w:rFonts w:ascii="微软雅黑" w:eastAsia="微软雅黑" w:hAnsi="微软雅黑"/>
        </w:rPr>
        <w:br w:type="page"/>
      </w:r>
    </w:p>
    <w:p w14:paraId="66077DAA" w14:textId="77777777" w:rsidR="0076630D" w:rsidRDefault="00D7272D">
      <w:pPr>
        <w:pStyle w:val="1"/>
        <w:rPr>
          <w:rFonts w:ascii="微软雅黑" w:eastAsia="微软雅黑" w:hAnsi="微软雅黑"/>
        </w:rPr>
      </w:pPr>
      <w:bookmarkStart w:id="441" w:name="_PoE(FP1B)"/>
      <w:bookmarkStart w:id="442" w:name="_Toc149138871"/>
      <w:bookmarkEnd w:id="441"/>
      <w:r>
        <w:rPr>
          <w:rFonts w:ascii="微软雅黑" w:eastAsia="微软雅黑" w:hAnsi="微软雅黑" w:hint="eastAsia"/>
        </w:rPr>
        <w:lastRenderedPageBreak/>
        <w:t>PoE</w:t>
      </w:r>
      <w:r>
        <w:rPr>
          <w:rFonts w:ascii="微软雅黑" w:eastAsia="微软雅黑" w:hAnsi="微软雅黑"/>
          <w:color w:val="EEECE1" w:themeColor="background2"/>
          <w:highlight w:val="red"/>
        </w:rPr>
        <w:t>(FP1B)</w:t>
      </w:r>
      <w:bookmarkEnd w:id="442"/>
    </w:p>
    <w:p w14:paraId="486CD39A" w14:textId="77777777" w:rsidR="0076630D" w:rsidRDefault="00D7272D">
      <w:pPr>
        <w:rPr>
          <w:rFonts w:ascii="微软雅黑" w:eastAsia="微软雅黑" w:hAnsi="微软雅黑"/>
        </w:rPr>
      </w:pPr>
      <w:r>
        <w:rPr>
          <w:rFonts w:ascii="微软雅黑" w:eastAsia="微软雅黑" w:hAnsi="微软雅黑" w:hint="eastAsia"/>
          <w:highlight w:val="yellow"/>
        </w:rPr>
        <w:t>仅</w:t>
      </w:r>
      <w:r>
        <w:rPr>
          <w:rFonts w:ascii="微软雅黑" w:eastAsia="微软雅黑" w:hAnsi="微软雅黑"/>
          <w:highlight w:val="yellow"/>
        </w:rPr>
        <w:t>PoE型号支持</w:t>
      </w:r>
      <w:r>
        <w:rPr>
          <w:rFonts w:ascii="微软雅黑" w:eastAsia="微软雅黑" w:hAnsi="微软雅黑" w:hint="eastAsia"/>
          <w:highlight w:val="yellow"/>
        </w:rPr>
        <w:t>，</w:t>
      </w:r>
      <w:r>
        <w:rPr>
          <w:rFonts w:ascii="微软雅黑" w:eastAsia="微软雅黑" w:hAnsi="微软雅黑"/>
          <w:highlight w:val="yellow"/>
        </w:rPr>
        <w:t>GWN7801P/02P/03P/06P/11P/12P/21P/23P支持PoE/PoE+，GWN7813P/16P支持PoE/PoE+/PoE++(1-8)</w:t>
      </w:r>
    </w:p>
    <w:p w14:paraId="11FE838E" w14:textId="77777777" w:rsidR="0076630D" w:rsidRDefault="00D7272D">
      <w:pPr>
        <w:rPr>
          <w:rFonts w:ascii="微软雅黑" w:eastAsia="微软雅黑" w:hAnsi="微软雅黑"/>
        </w:rPr>
      </w:pPr>
      <w:r>
        <w:rPr>
          <w:rFonts w:ascii="微软雅黑" w:eastAsia="微软雅黑" w:hAnsi="微软雅黑"/>
        </w:rPr>
        <w:t>PoE++</w:t>
      </w:r>
      <w:r>
        <w:rPr>
          <w:rFonts w:ascii="微软雅黑" w:eastAsia="微软雅黑" w:hAnsi="微软雅黑" w:hint="eastAsia"/>
        </w:rPr>
        <w:t>功能</w:t>
      </w:r>
      <w:r>
        <w:rPr>
          <w:rFonts w:ascii="微软雅黑" w:eastAsia="微软雅黑" w:hAnsi="微软雅黑"/>
          <w:color w:val="EEECE1" w:themeColor="background2"/>
          <w:highlight w:val="blue"/>
        </w:rPr>
        <w:t>(FP1D)</w:t>
      </w:r>
    </w:p>
    <w:p w14:paraId="6C09926F" w14:textId="77777777" w:rsidR="0076630D" w:rsidRDefault="00D7272D">
      <w:pPr>
        <w:rPr>
          <w:rFonts w:ascii="微软雅黑" w:eastAsia="微软雅黑" w:hAnsi="微软雅黑"/>
        </w:rPr>
      </w:pPr>
      <w:r>
        <w:rPr>
          <w:rFonts w:ascii="微软雅黑" w:eastAsia="微软雅黑" w:hAnsi="微软雅黑" w:hint="eastAsia"/>
        </w:rPr>
        <w:t>【功能概述】</w:t>
      </w:r>
    </w:p>
    <w:p w14:paraId="4643A0D6" w14:textId="77777777" w:rsidR="0076630D" w:rsidRDefault="00D7272D">
      <w:pPr>
        <w:ind w:firstLine="420"/>
        <w:rPr>
          <w:rFonts w:ascii="微软雅黑" w:eastAsia="微软雅黑" w:hAnsi="微软雅黑"/>
        </w:rPr>
      </w:pPr>
      <w:r>
        <w:rPr>
          <w:rFonts w:ascii="微软雅黑" w:eastAsia="微软雅黑" w:hAnsi="微软雅黑" w:hint="eastAsia"/>
        </w:rPr>
        <w:t>以太网</w:t>
      </w:r>
      <w:r>
        <w:rPr>
          <w:rFonts w:ascii="微软雅黑" w:eastAsia="微软雅黑" w:hAnsi="微软雅黑"/>
        </w:rPr>
        <w:t>供电PoE是指通过以太网网络进行</w:t>
      </w:r>
      <w:r>
        <w:rPr>
          <w:rFonts w:ascii="微软雅黑" w:eastAsia="微软雅黑" w:hAnsi="微软雅黑" w:hint="eastAsia"/>
        </w:rPr>
        <w:t>供电</w:t>
      </w:r>
      <w:r>
        <w:rPr>
          <w:rFonts w:ascii="微软雅黑" w:eastAsia="微软雅黑" w:hAnsi="微软雅黑"/>
        </w:rPr>
        <w:t>，也被称为基于局域网的供电系统PoL或有</w:t>
      </w:r>
      <w:r>
        <w:rPr>
          <w:rFonts w:ascii="微软雅黑" w:eastAsia="微软雅黑" w:hAnsi="微软雅黑" w:hint="eastAsia"/>
        </w:rPr>
        <w:t>源</w:t>
      </w:r>
      <w:r>
        <w:rPr>
          <w:rFonts w:ascii="微软雅黑" w:eastAsia="微软雅黑" w:hAnsi="微软雅黑"/>
        </w:rPr>
        <w:t>以太网。</w:t>
      </w:r>
    </w:p>
    <w:p w14:paraId="2B7E1CF7" w14:textId="77777777" w:rsidR="0076630D" w:rsidRDefault="00D7272D">
      <w:pPr>
        <w:ind w:firstLine="420"/>
        <w:rPr>
          <w:rFonts w:ascii="微软雅黑" w:eastAsia="微软雅黑" w:hAnsi="微软雅黑"/>
        </w:rPr>
      </w:pPr>
      <w:r>
        <w:rPr>
          <w:rFonts w:ascii="微软雅黑" w:eastAsia="微软雅黑" w:hAnsi="微软雅黑" w:hint="eastAsia"/>
        </w:rPr>
        <w:t>通常</w:t>
      </w:r>
      <w:r>
        <w:rPr>
          <w:rFonts w:ascii="微软雅黑" w:eastAsia="微软雅黑" w:hAnsi="微软雅黑"/>
        </w:rPr>
        <w:t>，接入点的</w:t>
      </w:r>
      <w:r>
        <w:rPr>
          <w:rFonts w:ascii="微软雅黑" w:eastAsia="微软雅黑" w:hAnsi="微软雅黑" w:hint="eastAsia"/>
        </w:rPr>
        <w:t>终端</w:t>
      </w:r>
      <w:r>
        <w:rPr>
          <w:rFonts w:ascii="微软雅黑" w:eastAsia="微软雅黑" w:hAnsi="微软雅黑"/>
        </w:rPr>
        <w:t>设备需要使用直流</w:t>
      </w:r>
      <w:r>
        <w:rPr>
          <w:rFonts w:ascii="微软雅黑" w:eastAsia="微软雅黑" w:hAnsi="微软雅黑" w:hint="eastAsia"/>
        </w:rPr>
        <w:t>供电</w:t>
      </w:r>
      <w:r>
        <w:rPr>
          <w:rFonts w:ascii="微软雅黑" w:eastAsia="微软雅黑" w:hAnsi="微软雅黑"/>
        </w:rPr>
        <w:t>，但由于</w:t>
      </w:r>
      <w:r>
        <w:rPr>
          <w:rFonts w:ascii="微软雅黑" w:eastAsia="微软雅黑" w:hAnsi="微软雅黑" w:hint="eastAsia"/>
        </w:rPr>
        <w:t>布线</w:t>
      </w:r>
      <w:r>
        <w:rPr>
          <w:rFonts w:ascii="微软雅黑" w:eastAsia="微软雅黑" w:hAnsi="微软雅黑"/>
        </w:rPr>
        <w:t>不足，</w:t>
      </w:r>
      <w:r>
        <w:rPr>
          <w:rFonts w:ascii="微软雅黑" w:eastAsia="微软雅黑" w:hAnsi="微软雅黑" w:hint="eastAsia"/>
        </w:rPr>
        <w:t>而这些</w:t>
      </w:r>
      <w:r>
        <w:rPr>
          <w:rFonts w:ascii="微软雅黑" w:eastAsia="微软雅黑" w:hAnsi="微软雅黑"/>
        </w:rPr>
        <w:t>设备</w:t>
      </w:r>
      <w:r>
        <w:rPr>
          <w:rFonts w:ascii="微软雅黑" w:eastAsia="微软雅黑" w:hAnsi="微软雅黑" w:hint="eastAsia"/>
        </w:rPr>
        <w:t>又</w:t>
      </w:r>
      <w:r>
        <w:rPr>
          <w:rFonts w:ascii="微软雅黑" w:eastAsia="微软雅黑" w:hAnsi="微软雅黑"/>
        </w:rPr>
        <w:t>需要统一的</w:t>
      </w:r>
      <w:r>
        <w:rPr>
          <w:rFonts w:ascii="微软雅黑" w:eastAsia="微软雅黑" w:hAnsi="微软雅黑" w:hint="eastAsia"/>
        </w:rPr>
        <w:t>供电</w:t>
      </w:r>
      <w:r>
        <w:rPr>
          <w:rFonts w:ascii="微软雅黑" w:eastAsia="微软雅黑" w:hAnsi="微软雅黑"/>
        </w:rPr>
        <w:t>管理</w:t>
      </w:r>
      <w:r>
        <w:rPr>
          <w:rFonts w:ascii="微软雅黑" w:eastAsia="微软雅黑" w:hAnsi="微软雅黑" w:hint="eastAsia"/>
        </w:rPr>
        <w:t>。</w:t>
      </w:r>
      <w:r>
        <w:rPr>
          <w:rFonts w:ascii="微软雅黑" w:eastAsia="微软雅黑" w:hAnsi="微软雅黑"/>
        </w:rPr>
        <w:t>这</w:t>
      </w:r>
      <w:r>
        <w:rPr>
          <w:rFonts w:ascii="微软雅黑" w:eastAsia="微软雅黑" w:hAnsi="微软雅黑" w:hint="eastAsia"/>
        </w:rPr>
        <w:t>时，</w:t>
      </w:r>
      <w:r>
        <w:rPr>
          <w:rFonts w:ascii="微软雅黑" w:eastAsia="微软雅黑" w:hAnsi="微软雅黑"/>
        </w:rPr>
        <w:t>交换机接口</w:t>
      </w:r>
      <w:r>
        <w:rPr>
          <w:rFonts w:ascii="微软雅黑" w:eastAsia="微软雅黑" w:hAnsi="微软雅黑" w:hint="eastAsia"/>
        </w:rPr>
        <w:t>提供</w:t>
      </w:r>
      <w:r>
        <w:rPr>
          <w:rFonts w:ascii="微软雅黑" w:eastAsia="微软雅黑" w:hAnsi="微软雅黑"/>
        </w:rPr>
        <w:t>供电功能，正好可以解决以上问题</w:t>
      </w:r>
      <w:r>
        <w:rPr>
          <w:rFonts w:ascii="微软雅黑" w:eastAsia="微软雅黑" w:hAnsi="微软雅黑" w:hint="eastAsia"/>
        </w:rPr>
        <w:t>，</w:t>
      </w:r>
      <w:r>
        <w:rPr>
          <w:rFonts w:ascii="微软雅黑" w:eastAsia="微软雅黑" w:hAnsi="微软雅黑"/>
        </w:rPr>
        <w:t>并能实现端口PoE供电的精准控制。</w:t>
      </w:r>
    </w:p>
    <w:p w14:paraId="202A06CD" w14:textId="77777777" w:rsidR="0076630D" w:rsidRDefault="00D7272D">
      <w:pPr>
        <w:rPr>
          <w:rFonts w:ascii="微软雅黑" w:eastAsia="微软雅黑" w:hAnsi="微软雅黑"/>
          <w:b/>
        </w:rPr>
      </w:pPr>
      <w:r>
        <w:rPr>
          <w:rFonts w:ascii="微软雅黑" w:eastAsia="微软雅黑" w:hAnsi="微软雅黑" w:hint="eastAsia"/>
          <w:b/>
        </w:rPr>
        <w:t>PoE供电过程</w:t>
      </w:r>
      <w:r>
        <w:rPr>
          <w:rFonts w:ascii="微软雅黑" w:eastAsia="微软雅黑" w:hAnsi="微软雅黑"/>
          <w:b/>
        </w:rPr>
        <w:t>：</w:t>
      </w:r>
    </w:p>
    <w:p w14:paraId="07539C80" w14:textId="77777777" w:rsidR="0076630D" w:rsidRDefault="00D7272D">
      <w:pPr>
        <w:rPr>
          <w:rFonts w:ascii="微软雅黑" w:eastAsia="微软雅黑" w:hAnsi="微软雅黑"/>
        </w:rPr>
      </w:pPr>
      <w:r>
        <w:rPr>
          <w:rFonts w:ascii="微软雅黑" w:eastAsia="微软雅黑" w:hAnsi="微软雅黑" w:hint="eastAsia"/>
        </w:rPr>
        <w:t xml:space="preserve">    （1）检测受电设备</w:t>
      </w:r>
      <w:r>
        <w:rPr>
          <w:rFonts w:ascii="微软雅黑" w:eastAsia="微软雅黑" w:hAnsi="微软雅黑"/>
        </w:rPr>
        <w:t>PD</w:t>
      </w:r>
      <w:r>
        <w:rPr>
          <w:rFonts w:ascii="微软雅黑" w:eastAsia="微软雅黑" w:hAnsi="微软雅黑" w:hint="eastAsia"/>
        </w:rPr>
        <w:t>：PSE</w:t>
      </w:r>
      <w:r>
        <w:rPr>
          <w:rFonts w:ascii="微软雅黑" w:eastAsia="微软雅黑" w:hAnsi="微软雅黑"/>
        </w:rPr>
        <w:t>在端口周期性输出电流受限的小电压，</w:t>
      </w:r>
      <w:r>
        <w:rPr>
          <w:rFonts w:ascii="微软雅黑" w:eastAsia="微软雅黑" w:hAnsi="微软雅黑" w:hint="eastAsia"/>
        </w:rPr>
        <w:t>用</w:t>
      </w:r>
      <w:r>
        <w:rPr>
          <w:rFonts w:ascii="微软雅黑" w:eastAsia="微软雅黑" w:hAnsi="微软雅黑"/>
        </w:rPr>
        <w:t>以检测PD设备的存在。</w:t>
      </w:r>
    </w:p>
    <w:p w14:paraId="2DA78C8E" w14:textId="77777777" w:rsidR="0076630D" w:rsidRDefault="00D7272D">
      <w:pPr>
        <w:ind w:firstLine="420"/>
        <w:rPr>
          <w:rFonts w:ascii="微软雅黑" w:eastAsia="微软雅黑" w:hAnsi="微软雅黑"/>
        </w:rPr>
      </w:pPr>
      <w:r>
        <w:rPr>
          <w:rFonts w:ascii="微软雅黑" w:eastAsia="微软雅黑" w:hAnsi="微软雅黑" w:hint="eastAsia"/>
        </w:rPr>
        <w:t>（2）供电</w:t>
      </w:r>
      <w:r>
        <w:rPr>
          <w:rFonts w:ascii="微软雅黑" w:eastAsia="微软雅黑" w:hAnsi="微软雅黑"/>
        </w:rPr>
        <w:t>能力协商：PSE对PD进行分类，并协商供电功率。</w:t>
      </w:r>
    </w:p>
    <w:p w14:paraId="0FC7E3F4" w14:textId="77777777" w:rsidR="0076630D" w:rsidRDefault="00D7272D">
      <w:pPr>
        <w:ind w:firstLine="420"/>
        <w:rPr>
          <w:rFonts w:ascii="微软雅黑" w:eastAsia="微软雅黑" w:hAnsi="微软雅黑"/>
        </w:rPr>
      </w:pPr>
      <w:r>
        <w:rPr>
          <w:rFonts w:ascii="微软雅黑" w:eastAsia="微软雅黑" w:hAnsi="微软雅黑" w:hint="eastAsia"/>
        </w:rPr>
        <w:t>（3）开始供电</w:t>
      </w:r>
      <w:r>
        <w:rPr>
          <w:rFonts w:ascii="微软雅黑" w:eastAsia="微软雅黑" w:hAnsi="微软雅黑"/>
        </w:rPr>
        <w:t>：在启动</w:t>
      </w:r>
      <w:r>
        <w:rPr>
          <w:rFonts w:ascii="微软雅黑" w:eastAsia="微软雅黑" w:hAnsi="微软雅黑" w:hint="eastAsia"/>
        </w:rPr>
        <w:t>期</w:t>
      </w:r>
      <w:r>
        <w:rPr>
          <w:rFonts w:ascii="微软雅黑" w:eastAsia="微软雅黑" w:hAnsi="微软雅黑"/>
        </w:rPr>
        <w:t>内，PSE设备开始从低电压向PD设备供电，</w:t>
      </w:r>
      <w:r>
        <w:rPr>
          <w:rFonts w:ascii="微软雅黑" w:eastAsia="微软雅黑" w:hAnsi="微软雅黑" w:hint="eastAsia"/>
        </w:rPr>
        <w:t>直至</w:t>
      </w:r>
      <w:r>
        <w:rPr>
          <w:rFonts w:ascii="微软雅黑" w:eastAsia="微软雅黑" w:hAnsi="微软雅黑"/>
        </w:rPr>
        <w:t>提供</w:t>
      </w:r>
      <w:r>
        <w:rPr>
          <w:rFonts w:ascii="微软雅黑" w:eastAsia="微软雅黑" w:hAnsi="微软雅黑" w:hint="eastAsia"/>
        </w:rPr>
        <w:t>48</w:t>
      </w:r>
      <w:r>
        <w:rPr>
          <w:rFonts w:ascii="微软雅黑" w:eastAsia="微软雅黑" w:hAnsi="微软雅黑"/>
        </w:rPr>
        <w:t>V的直流电压。</w:t>
      </w:r>
    </w:p>
    <w:p w14:paraId="0280BC3F" w14:textId="77777777" w:rsidR="0076630D" w:rsidRDefault="00D7272D">
      <w:pPr>
        <w:ind w:firstLine="420"/>
        <w:rPr>
          <w:rFonts w:ascii="微软雅黑" w:eastAsia="微软雅黑" w:hAnsi="微软雅黑"/>
        </w:rPr>
      </w:pPr>
      <w:r>
        <w:rPr>
          <w:rFonts w:ascii="微软雅黑" w:eastAsia="微软雅黑" w:hAnsi="微软雅黑" w:hint="eastAsia"/>
        </w:rPr>
        <w:t>（4）正常供电</w:t>
      </w:r>
      <w:r>
        <w:rPr>
          <w:rFonts w:ascii="微软雅黑" w:eastAsia="微软雅黑" w:hAnsi="微软雅黑"/>
        </w:rPr>
        <w:t>：电压达到</w:t>
      </w:r>
      <w:r>
        <w:rPr>
          <w:rFonts w:ascii="微软雅黑" w:eastAsia="微软雅黑" w:hAnsi="微软雅黑" w:hint="eastAsia"/>
        </w:rPr>
        <w:t>48</w:t>
      </w:r>
      <w:r>
        <w:rPr>
          <w:rFonts w:ascii="微软雅黑" w:eastAsia="微软雅黑" w:hAnsi="微软雅黑"/>
        </w:rPr>
        <w:t>V后，PSE为PD设备提供稳定可靠</w:t>
      </w:r>
      <w:r>
        <w:rPr>
          <w:rFonts w:ascii="微软雅黑" w:eastAsia="微软雅黑" w:hAnsi="微软雅黑" w:hint="eastAsia"/>
        </w:rPr>
        <w:t>48</w:t>
      </w:r>
      <w:r>
        <w:rPr>
          <w:rFonts w:ascii="微软雅黑" w:eastAsia="微软雅黑" w:hAnsi="微软雅黑"/>
        </w:rPr>
        <w:t>V的直流电，PD设备功率消耗不超过PSE最大输出功率。</w:t>
      </w:r>
    </w:p>
    <w:p w14:paraId="1FC25DA2" w14:textId="77777777" w:rsidR="0076630D" w:rsidRDefault="00D7272D">
      <w:pPr>
        <w:ind w:firstLine="420"/>
        <w:rPr>
          <w:rFonts w:ascii="微软雅黑" w:eastAsia="微软雅黑" w:hAnsi="微软雅黑"/>
        </w:rPr>
      </w:pPr>
      <w:r>
        <w:rPr>
          <w:rFonts w:ascii="微软雅黑" w:eastAsia="微软雅黑" w:hAnsi="微软雅黑" w:hint="eastAsia"/>
        </w:rPr>
        <w:t>（5）断电</w:t>
      </w:r>
      <w:r>
        <w:rPr>
          <w:rFonts w:ascii="微软雅黑" w:eastAsia="微软雅黑" w:hAnsi="微软雅黑"/>
        </w:rPr>
        <w:t>：供电过程中，PSE会不断监测PD电流输入，当PD电流消耗下降至最低值以下，或电流激增，PSE会断开电源，并重复</w:t>
      </w:r>
      <w:r>
        <w:rPr>
          <w:rFonts w:ascii="微软雅黑" w:eastAsia="微软雅黑" w:hAnsi="微软雅黑" w:hint="eastAsia"/>
        </w:rPr>
        <w:t>检测</w:t>
      </w:r>
      <w:r>
        <w:rPr>
          <w:rFonts w:ascii="微软雅黑" w:eastAsia="微软雅黑" w:hAnsi="微软雅黑"/>
        </w:rPr>
        <w:t>过程。</w:t>
      </w:r>
    </w:p>
    <w:p w14:paraId="7E8ED1CA" w14:textId="77777777" w:rsidR="0076630D" w:rsidRDefault="00D7272D">
      <w:pPr>
        <w:rPr>
          <w:rFonts w:ascii="微软雅黑" w:eastAsia="微软雅黑" w:hAnsi="微软雅黑"/>
          <w:b/>
        </w:rPr>
      </w:pPr>
      <w:r>
        <w:rPr>
          <w:rFonts w:ascii="微软雅黑" w:eastAsia="微软雅黑" w:hAnsi="微软雅黑" w:hint="eastAsia"/>
          <w:b/>
        </w:rPr>
        <w:t>PoE</w:t>
      </w:r>
      <w:r>
        <w:rPr>
          <w:rFonts w:ascii="微软雅黑" w:eastAsia="微软雅黑" w:hAnsi="微软雅黑"/>
          <w:b/>
        </w:rPr>
        <w:t>的供电管理模式：</w:t>
      </w:r>
    </w:p>
    <w:p w14:paraId="48131D3B"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当</w:t>
      </w:r>
      <w:r>
        <w:rPr>
          <w:rFonts w:ascii="微软雅黑" w:eastAsia="微软雅黑" w:hAnsi="微软雅黑"/>
        </w:rPr>
        <w:t>PSE下挂的PD越来越多时，PoE电源无法支撑给所有的PD供电，此时需要PSE对供电行为进行管理。根据供电方式</w:t>
      </w:r>
      <w:r>
        <w:rPr>
          <w:rFonts w:ascii="微软雅黑" w:eastAsia="微软雅黑" w:hAnsi="微软雅黑" w:hint="eastAsia"/>
        </w:rPr>
        <w:t>的</w:t>
      </w:r>
      <w:r>
        <w:rPr>
          <w:rFonts w:ascii="微软雅黑" w:eastAsia="微软雅黑" w:hAnsi="微软雅黑"/>
        </w:rPr>
        <w:t>不同，将供电管理模式分为：自动模式和</w:t>
      </w:r>
      <w:r>
        <w:rPr>
          <w:rFonts w:ascii="微软雅黑" w:eastAsia="微软雅黑" w:hAnsi="微软雅黑" w:hint="eastAsia"/>
        </w:rPr>
        <w:t>强制</w:t>
      </w:r>
      <w:r>
        <w:rPr>
          <w:rFonts w:ascii="微软雅黑" w:eastAsia="微软雅黑" w:hAnsi="微软雅黑"/>
        </w:rPr>
        <w:t>模式。</w:t>
      </w:r>
    </w:p>
    <w:p w14:paraId="20553B2D" w14:textId="77777777" w:rsidR="0076630D" w:rsidRDefault="00D7272D" w:rsidP="00B10728">
      <w:pPr>
        <w:pStyle w:val="af2"/>
        <w:numPr>
          <w:ilvl w:val="0"/>
          <w:numId w:val="435"/>
        </w:numPr>
        <w:ind w:firstLineChars="0"/>
        <w:rPr>
          <w:rFonts w:ascii="微软雅黑" w:eastAsia="微软雅黑" w:hAnsi="微软雅黑"/>
        </w:rPr>
      </w:pPr>
      <w:r>
        <w:rPr>
          <w:rFonts w:ascii="微软雅黑" w:eastAsia="微软雅黑" w:hAnsi="微软雅黑" w:hint="eastAsia"/>
        </w:rPr>
        <w:t>自动模式</w:t>
      </w:r>
      <w:r>
        <w:rPr>
          <w:rFonts w:ascii="微软雅黑" w:eastAsia="微软雅黑" w:hAnsi="微软雅黑"/>
        </w:rPr>
        <w:t>：</w:t>
      </w:r>
      <w:r>
        <w:rPr>
          <w:rFonts w:ascii="微软雅黑" w:eastAsia="微软雅黑" w:hAnsi="微软雅黑" w:hint="eastAsia"/>
        </w:rPr>
        <w:t>PSE</w:t>
      </w:r>
      <w:r>
        <w:rPr>
          <w:rFonts w:ascii="微软雅黑" w:eastAsia="微软雅黑" w:hAnsi="微软雅黑"/>
        </w:rPr>
        <w:t>根据</w:t>
      </w:r>
      <w:r>
        <w:rPr>
          <w:rFonts w:ascii="微软雅黑" w:eastAsia="微软雅黑" w:hAnsi="微软雅黑" w:hint="eastAsia"/>
        </w:rPr>
        <w:t>优先级</w:t>
      </w:r>
      <w:r>
        <w:rPr>
          <w:rFonts w:ascii="微软雅黑" w:eastAsia="微软雅黑" w:hAnsi="微软雅黑"/>
        </w:rPr>
        <w:t>，自动给PD设备上下电。用户</w:t>
      </w:r>
      <w:r>
        <w:rPr>
          <w:rFonts w:ascii="微软雅黑" w:eastAsia="微软雅黑" w:hAnsi="微软雅黑" w:hint="eastAsia"/>
        </w:rPr>
        <w:t>根据</w:t>
      </w:r>
      <w:r>
        <w:rPr>
          <w:rFonts w:ascii="微软雅黑" w:eastAsia="微软雅黑" w:hAnsi="微软雅黑"/>
        </w:rPr>
        <w:t>接口下的PD重要性给各接口设置供电优先级，分别为</w:t>
      </w:r>
      <w:r>
        <w:rPr>
          <w:rFonts w:ascii="微软雅黑" w:eastAsia="微软雅黑" w:hAnsi="微软雅黑" w:hint="eastAsia"/>
        </w:rPr>
        <w:t>Critical</w:t>
      </w:r>
      <w:r>
        <w:rPr>
          <w:rFonts w:ascii="微软雅黑" w:eastAsia="微软雅黑" w:hAnsi="微软雅黑"/>
        </w:rPr>
        <w:t>/</w:t>
      </w:r>
      <w:r>
        <w:rPr>
          <w:rFonts w:ascii="微软雅黑" w:eastAsia="微软雅黑" w:hAnsi="微软雅黑" w:hint="eastAsia"/>
        </w:rPr>
        <w:t>最高</w:t>
      </w:r>
      <w:r>
        <w:rPr>
          <w:rFonts w:ascii="微软雅黑" w:eastAsia="微软雅黑" w:hAnsi="微软雅黑"/>
        </w:rPr>
        <w:t>、High/</w:t>
      </w:r>
      <w:r>
        <w:rPr>
          <w:rFonts w:ascii="微软雅黑" w:eastAsia="微软雅黑" w:hAnsi="微软雅黑" w:hint="eastAsia"/>
        </w:rPr>
        <w:t>次</w:t>
      </w:r>
      <w:r>
        <w:rPr>
          <w:rFonts w:ascii="微软雅黑" w:eastAsia="微软雅黑" w:hAnsi="微软雅黑"/>
        </w:rPr>
        <w:t>高、Low/</w:t>
      </w:r>
      <w:r>
        <w:rPr>
          <w:rFonts w:ascii="微软雅黑" w:eastAsia="微软雅黑" w:hAnsi="微软雅黑" w:hint="eastAsia"/>
        </w:rPr>
        <w:t>最低</w:t>
      </w:r>
      <w:r>
        <w:rPr>
          <w:rFonts w:ascii="微软雅黑" w:eastAsia="微软雅黑" w:hAnsi="微软雅黑"/>
        </w:rPr>
        <w:t>。</w:t>
      </w:r>
      <w:r>
        <w:rPr>
          <w:rFonts w:ascii="微软雅黑" w:eastAsia="微软雅黑" w:hAnsi="微软雅黑" w:hint="eastAsia"/>
        </w:rPr>
        <w:t>在</w:t>
      </w:r>
      <w:r>
        <w:rPr>
          <w:rFonts w:ascii="微软雅黑" w:eastAsia="微软雅黑" w:hAnsi="微软雅黑"/>
        </w:rPr>
        <w:t>PSE对外供电接近满负荷的情况下，优先对优先级为Critical的接口连接的PD设备进行供电，</w:t>
      </w:r>
      <w:r>
        <w:rPr>
          <w:rFonts w:ascii="微软雅黑" w:eastAsia="微软雅黑" w:hAnsi="微软雅黑" w:hint="eastAsia"/>
        </w:rPr>
        <w:t>次之</w:t>
      </w:r>
      <w:r>
        <w:rPr>
          <w:rFonts w:ascii="微软雅黑" w:eastAsia="微软雅黑" w:hAnsi="微软雅黑"/>
        </w:rPr>
        <w:t>为优先级为High的接口连接的PD设备供电。端口</w:t>
      </w:r>
      <w:r>
        <w:rPr>
          <w:rFonts w:ascii="微软雅黑" w:eastAsia="微软雅黑" w:hAnsi="微软雅黑" w:hint="eastAsia"/>
        </w:rPr>
        <w:t>优先级</w:t>
      </w:r>
      <w:r>
        <w:rPr>
          <w:rFonts w:ascii="微软雅黑" w:eastAsia="微软雅黑" w:hAnsi="微软雅黑"/>
        </w:rPr>
        <w:t>相同的情况下，按照PD设备上电时间先后进行供电</w:t>
      </w:r>
      <w:r>
        <w:rPr>
          <w:rFonts w:ascii="微软雅黑" w:eastAsia="微软雅黑" w:hAnsi="微软雅黑" w:hint="eastAsia"/>
        </w:rPr>
        <w:t>。</w:t>
      </w:r>
    </w:p>
    <w:p w14:paraId="00CBDF8E" w14:textId="77777777" w:rsidR="0076630D" w:rsidRDefault="00D7272D" w:rsidP="00B10728">
      <w:pPr>
        <w:pStyle w:val="af2"/>
        <w:numPr>
          <w:ilvl w:val="0"/>
          <w:numId w:val="435"/>
        </w:numPr>
        <w:ind w:firstLineChars="0"/>
        <w:rPr>
          <w:rFonts w:ascii="微软雅黑" w:eastAsia="微软雅黑" w:hAnsi="微软雅黑"/>
        </w:rPr>
      </w:pPr>
      <w:r>
        <w:rPr>
          <w:rFonts w:ascii="微软雅黑" w:eastAsia="微软雅黑" w:hAnsi="微软雅黑" w:hint="eastAsia"/>
        </w:rPr>
        <w:t>强制模式</w:t>
      </w:r>
      <w:r>
        <w:rPr>
          <w:rFonts w:ascii="微软雅黑" w:eastAsia="微软雅黑" w:hAnsi="微软雅黑"/>
        </w:rPr>
        <w:t>：跳过协商流程，直接给PD设备供电。</w:t>
      </w:r>
      <w:r>
        <w:rPr>
          <w:rFonts w:ascii="微软雅黑" w:eastAsia="微软雅黑" w:hAnsi="微软雅黑" w:hint="eastAsia"/>
        </w:rPr>
        <w:t>强制</w:t>
      </w:r>
      <w:r>
        <w:rPr>
          <w:rFonts w:ascii="微软雅黑" w:eastAsia="微软雅黑" w:hAnsi="微软雅黑"/>
        </w:rPr>
        <w:t>模式</w:t>
      </w:r>
      <w:r>
        <w:rPr>
          <w:rFonts w:ascii="微软雅黑" w:eastAsia="微软雅黑" w:hAnsi="微软雅黑" w:hint="eastAsia"/>
        </w:rPr>
        <w:t>根据设置的优先级和功率限值进行功率管理；但是功率限制无效，设置功率限值只作为功率管理参考值为该端口预留功率；在总功率需求超过供电功率时,根据优先级对端口供电。</w:t>
      </w:r>
    </w:p>
    <w:p w14:paraId="284BF286" w14:textId="77777777" w:rsidR="0076630D" w:rsidRDefault="0076630D">
      <w:pPr>
        <w:rPr>
          <w:rFonts w:ascii="微软雅黑" w:eastAsia="微软雅黑" w:hAnsi="微软雅黑"/>
        </w:rPr>
      </w:pPr>
    </w:p>
    <w:p w14:paraId="04A3D168" w14:textId="77777777" w:rsidR="0076630D" w:rsidRDefault="00D7272D">
      <w:pPr>
        <w:rPr>
          <w:rFonts w:ascii="微软雅黑" w:eastAsia="微软雅黑" w:hAnsi="微软雅黑"/>
        </w:rPr>
      </w:pPr>
      <w:r>
        <w:rPr>
          <w:rFonts w:ascii="微软雅黑" w:eastAsia="微软雅黑" w:hAnsi="微软雅黑" w:hint="eastAsia"/>
        </w:rPr>
        <w:t>预留功率</w:t>
      </w:r>
      <w:r>
        <w:rPr>
          <w:rFonts w:ascii="微软雅黑" w:eastAsia="微软雅黑" w:hAnsi="微软雅黑"/>
        </w:rPr>
        <w:t>的应用</w:t>
      </w:r>
      <w:r>
        <w:rPr>
          <w:rFonts w:ascii="微软雅黑" w:eastAsia="微软雅黑" w:hAnsi="微软雅黑" w:hint="eastAsia"/>
        </w:rPr>
        <w:t>场景</w:t>
      </w:r>
      <w:r>
        <w:rPr>
          <w:rFonts w:ascii="微软雅黑" w:eastAsia="微软雅黑" w:hAnsi="微软雅黑"/>
        </w:rPr>
        <w:t>：</w:t>
      </w:r>
    </w:p>
    <w:p w14:paraId="1BA52FC7" w14:textId="77777777" w:rsidR="0076630D" w:rsidRDefault="00D7272D">
      <w:pPr>
        <w:ind w:firstLineChars="200" w:firstLine="420"/>
        <w:rPr>
          <w:rFonts w:ascii="微软雅黑" w:eastAsia="微软雅黑" w:hAnsi="微软雅黑"/>
        </w:rPr>
      </w:pPr>
      <w:r>
        <w:rPr>
          <w:rFonts w:ascii="微软雅黑" w:eastAsia="微软雅黑" w:hAnsi="微软雅黑" w:hint="eastAsia"/>
        </w:rPr>
        <w:t>设备会根据每个接口实际消耗的功率动态地给每个接口分配功率，每个PD设备在运行过程中，其功率消耗会不断变化，系统会定期计算当前接入的所有的PD所需总功率是否超过可用PoE功率的上限，如果超过，系统会自动给优先级比较低的接口上的PD设备断电，保证其他设备的正常运行。</w:t>
      </w:r>
    </w:p>
    <w:p w14:paraId="2B26AED6" w14:textId="77777777" w:rsidR="0076630D" w:rsidRDefault="00D7272D">
      <w:pPr>
        <w:ind w:firstLineChars="200" w:firstLine="420"/>
        <w:rPr>
          <w:rFonts w:ascii="微软雅黑" w:eastAsia="微软雅黑" w:hAnsi="微软雅黑"/>
        </w:rPr>
      </w:pPr>
      <w:r>
        <w:rPr>
          <w:rFonts w:ascii="微软雅黑" w:eastAsia="微软雅黑" w:hAnsi="微软雅黑" w:hint="eastAsia"/>
        </w:rPr>
        <w:t>但是有时候会出现突发性的功率消耗激增，系统剩余可用功率无法支撑这种需求激增，而系统还未来得及计算出消耗总功率超限，从而作出断开优先级较低的接口供电的处理时，PoE电源会因为过载而导致过载保护断电，所有的PD设备下电。</w:t>
      </w:r>
    </w:p>
    <w:p w14:paraId="060E1928" w14:textId="77777777" w:rsidR="0076630D" w:rsidRDefault="00D7272D">
      <w:pPr>
        <w:ind w:firstLineChars="200" w:firstLine="420"/>
        <w:rPr>
          <w:rFonts w:ascii="微软雅黑" w:eastAsia="微软雅黑" w:hAnsi="微软雅黑"/>
        </w:rPr>
      </w:pPr>
      <w:r>
        <w:rPr>
          <w:rFonts w:ascii="微软雅黑" w:eastAsia="微软雅黑" w:hAnsi="微软雅黑" w:hint="eastAsia"/>
        </w:rPr>
        <w:t>通过poe power-reserved命令合理设置系统预留功率，在发生突发功率需求激增的情况下，系统预留功率可以支撑突发需求，保证系统有时间通过给优先级低的接口上的设备下电的方法保证其他设备的稳定运行</w:t>
      </w:r>
    </w:p>
    <w:p w14:paraId="65E7C159" w14:textId="77777777" w:rsidR="0076630D" w:rsidRDefault="0076630D">
      <w:pPr>
        <w:rPr>
          <w:rFonts w:ascii="微软雅黑" w:eastAsia="微软雅黑" w:hAnsi="微软雅黑"/>
        </w:rPr>
      </w:pPr>
    </w:p>
    <w:p w14:paraId="06F1632B" w14:textId="77777777" w:rsidR="0076630D" w:rsidRDefault="00D7272D">
      <w:pPr>
        <w:ind w:firstLine="420"/>
        <w:rPr>
          <w:rFonts w:ascii="微软雅黑" w:eastAsia="微软雅黑" w:hAnsi="微软雅黑"/>
        </w:rPr>
      </w:pPr>
      <w:r>
        <w:rPr>
          <w:rFonts w:ascii="微软雅黑" w:eastAsia="微软雅黑" w:hAnsi="微软雅黑"/>
        </w:rPr>
        <w:t>PoE&amp;PoE+&amp;PoE++：</w:t>
      </w:r>
    </w:p>
    <w:tbl>
      <w:tblPr>
        <w:tblStyle w:val="ac"/>
        <w:tblW w:w="0" w:type="auto"/>
        <w:tblLook w:val="04A0" w:firstRow="1" w:lastRow="0" w:firstColumn="1" w:lastColumn="0" w:noHBand="0" w:noVBand="1"/>
      </w:tblPr>
      <w:tblGrid>
        <w:gridCol w:w="1659"/>
        <w:gridCol w:w="1659"/>
        <w:gridCol w:w="1659"/>
        <w:gridCol w:w="1659"/>
        <w:gridCol w:w="1660"/>
      </w:tblGrid>
      <w:tr w:rsidR="0076630D" w14:paraId="1229415C" w14:textId="77777777">
        <w:tc>
          <w:tcPr>
            <w:tcW w:w="1659" w:type="dxa"/>
          </w:tcPr>
          <w:p w14:paraId="75760CBC" w14:textId="77777777" w:rsidR="0076630D" w:rsidRDefault="0076630D">
            <w:pPr>
              <w:jc w:val="center"/>
              <w:rPr>
                <w:rFonts w:asciiTheme="minorEastAsia" w:hAnsiTheme="minorEastAsia"/>
                <w:b/>
              </w:rPr>
            </w:pPr>
          </w:p>
        </w:tc>
        <w:tc>
          <w:tcPr>
            <w:tcW w:w="1659" w:type="dxa"/>
          </w:tcPr>
          <w:p w14:paraId="4CD37744" w14:textId="77777777" w:rsidR="0076630D" w:rsidRDefault="00D7272D">
            <w:pPr>
              <w:jc w:val="center"/>
              <w:rPr>
                <w:rFonts w:asciiTheme="minorEastAsia" w:hAnsiTheme="minorEastAsia"/>
                <w:b/>
              </w:rPr>
            </w:pPr>
            <w:r>
              <w:rPr>
                <w:rFonts w:asciiTheme="minorEastAsia" w:hAnsiTheme="minorEastAsia" w:hint="eastAsia"/>
                <w:b/>
              </w:rPr>
              <w:t>PoE</w:t>
            </w:r>
          </w:p>
        </w:tc>
        <w:tc>
          <w:tcPr>
            <w:tcW w:w="1659" w:type="dxa"/>
          </w:tcPr>
          <w:p w14:paraId="679345FD" w14:textId="77777777" w:rsidR="0076630D" w:rsidRDefault="00D7272D">
            <w:pPr>
              <w:jc w:val="center"/>
              <w:rPr>
                <w:rFonts w:asciiTheme="minorEastAsia" w:hAnsiTheme="minorEastAsia"/>
                <w:b/>
              </w:rPr>
            </w:pPr>
            <w:r>
              <w:rPr>
                <w:rFonts w:asciiTheme="minorEastAsia" w:hAnsiTheme="minorEastAsia" w:hint="eastAsia"/>
                <w:b/>
              </w:rPr>
              <w:t>PoE</w:t>
            </w:r>
            <w:r>
              <w:rPr>
                <w:rFonts w:asciiTheme="minorEastAsia" w:hAnsiTheme="minorEastAsia"/>
                <w:b/>
              </w:rPr>
              <w:t>+</w:t>
            </w:r>
          </w:p>
        </w:tc>
        <w:tc>
          <w:tcPr>
            <w:tcW w:w="3319" w:type="dxa"/>
            <w:gridSpan w:val="2"/>
          </w:tcPr>
          <w:p w14:paraId="17F0F665" w14:textId="77777777" w:rsidR="0076630D" w:rsidRDefault="00D7272D">
            <w:pPr>
              <w:jc w:val="center"/>
              <w:rPr>
                <w:rFonts w:asciiTheme="minorEastAsia" w:hAnsiTheme="minorEastAsia"/>
                <w:b/>
              </w:rPr>
            </w:pPr>
            <w:r>
              <w:rPr>
                <w:rFonts w:asciiTheme="minorEastAsia" w:hAnsiTheme="minorEastAsia" w:hint="eastAsia"/>
                <w:b/>
              </w:rPr>
              <w:t>PoE</w:t>
            </w:r>
            <w:r>
              <w:rPr>
                <w:rFonts w:asciiTheme="minorEastAsia" w:hAnsiTheme="minorEastAsia"/>
                <w:b/>
              </w:rPr>
              <w:t>++</w:t>
            </w:r>
          </w:p>
        </w:tc>
      </w:tr>
      <w:tr w:rsidR="0076630D" w14:paraId="1658D45A" w14:textId="77777777">
        <w:tc>
          <w:tcPr>
            <w:tcW w:w="1659" w:type="dxa"/>
          </w:tcPr>
          <w:p w14:paraId="53BD1088" w14:textId="77777777" w:rsidR="0076630D" w:rsidRDefault="00D7272D">
            <w:pPr>
              <w:rPr>
                <w:rFonts w:asciiTheme="minorEastAsia" w:hAnsiTheme="minorEastAsia"/>
              </w:rPr>
            </w:pPr>
            <w:r>
              <w:rPr>
                <w:rFonts w:asciiTheme="minorEastAsia" w:hAnsiTheme="minorEastAsia" w:hint="eastAsia"/>
              </w:rPr>
              <w:t>IEEE</w:t>
            </w:r>
            <w:r>
              <w:rPr>
                <w:rFonts w:asciiTheme="minorEastAsia" w:hAnsiTheme="minorEastAsia"/>
              </w:rPr>
              <w:t>标准</w:t>
            </w:r>
          </w:p>
        </w:tc>
        <w:tc>
          <w:tcPr>
            <w:tcW w:w="1659" w:type="dxa"/>
          </w:tcPr>
          <w:p w14:paraId="17300E65" w14:textId="77777777" w:rsidR="0076630D" w:rsidRDefault="00D7272D">
            <w:pPr>
              <w:jc w:val="center"/>
              <w:rPr>
                <w:rFonts w:asciiTheme="minorEastAsia" w:hAnsiTheme="minorEastAsia"/>
              </w:rPr>
            </w:pPr>
            <w:r>
              <w:rPr>
                <w:rFonts w:asciiTheme="minorEastAsia" w:hAnsiTheme="minorEastAsia" w:hint="eastAsia"/>
              </w:rPr>
              <w:t>IEEE</w:t>
            </w:r>
            <w:r>
              <w:rPr>
                <w:rFonts w:asciiTheme="minorEastAsia" w:hAnsiTheme="minorEastAsia"/>
              </w:rPr>
              <w:t xml:space="preserve"> 802.3af</w:t>
            </w:r>
          </w:p>
        </w:tc>
        <w:tc>
          <w:tcPr>
            <w:tcW w:w="1659" w:type="dxa"/>
          </w:tcPr>
          <w:p w14:paraId="29A4FC21" w14:textId="77777777" w:rsidR="0076630D" w:rsidRDefault="00D7272D">
            <w:pPr>
              <w:jc w:val="center"/>
              <w:rPr>
                <w:rFonts w:asciiTheme="minorEastAsia" w:hAnsiTheme="minorEastAsia"/>
              </w:rPr>
            </w:pPr>
            <w:r>
              <w:rPr>
                <w:rFonts w:asciiTheme="minorEastAsia" w:hAnsiTheme="minorEastAsia" w:hint="eastAsia"/>
              </w:rPr>
              <w:t>IEEE</w:t>
            </w:r>
            <w:r>
              <w:rPr>
                <w:rFonts w:asciiTheme="minorEastAsia" w:hAnsiTheme="minorEastAsia"/>
              </w:rPr>
              <w:t xml:space="preserve"> 802.3at</w:t>
            </w:r>
          </w:p>
        </w:tc>
        <w:tc>
          <w:tcPr>
            <w:tcW w:w="3319" w:type="dxa"/>
            <w:gridSpan w:val="2"/>
          </w:tcPr>
          <w:p w14:paraId="396943BF" w14:textId="77777777" w:rsidR="0076630D" w:rsidRDefault="00D7272D">
            <w:pPr>
              <w:jc w:val="center"/>
              <w:rPr>
                <w:rFonts w:asciiTheme="minorEastAsia" w:hAnsiTheme="minorEastAsia"/>
              </w:rPr>
            </w:pPr>
            <w:r>
              <w:rPr>
                <w:rFonts w:asciiTheme="minorEastAsia" w:hAnsiTheme="minorEastAsia" w:hint="eastAsia"/>
              </w:rPr>
              <w:t>IEEE</w:t>
            </w:r>
            <w:r>
              <w:rPr>
                <w:rFonts w:asciiTheme="minorEastAsia" w:hAnsiTheme="minorEastAsia"/>
              </w:rPr>
              <w:t xml:space="preserve"> 802.3bt</w:t>
            </w:r>
          </w:p>
        </w:tc>
      </w:tr>
      <w:tr w:rsidR="0076630D" w14:paraId="5B45C667" w14:textId="77777777">
        <w:tc>
          <w:tcPr>
            <w:tcW w:w="1659" w:type="dxa"/>
          </w:tcPr>
          <w:p w14:paraId="68D72BA1" w14:textId="77777777" w:rsidR="0076630D" w:rsidRDefault="00D7272D">
            <w:pPr>
              <w:rPr>
                <w:rFonts w:asciiTheme="minorEastAsia" w:hAnsiTheme="minorEastAsia"/>
              </w:rPr>
            </w:pPr>
            <w:r>
              <w:rPr>
                <w:rFonts w:asciiTheme="minorEastAsia" w:hAnsiTheme="minorEastAsia" w:hint="eastAsia"/>
              </w:rPr>
              <w:t>PoE</w:t>
            </w:r>
            <w:r>
              <w:rPr>
                <w:rFonts w:asciiTheme="minorEastAsia" w:hAnsiTheme="minorEastAsia"/>
              </w:rPr>
              <w:t>类型</w:t>
            </w:r>
          </w:p>
        </w:tc>
        <w:tc>
          <w:tcPr>
            <w:tcW w:w="1659" w:type="dxa"/>
          </w:tcPr>
          <w:p w14:paraId="21B19C67" w14:textId="77777777" w:rsidR="0076630D" w:rsidRDefault="00D7272D">
            <w:pPr>
              <w:jc w:val="center"/>
              <w:rPr>
                <w:rFonts w:asciiTheme="minorEastAsia" w:hAnsiTheme="minorEastAsia"/>
              </w:rPr>
            </w:pPr>
            <w:r>
              <w:rPr>
                <w:rFonts w:asciiTheme="minorEastAsia" w:hAnsiTheme="minorEastAsia" w:hint="eastAsia"/>
              </w:rPr>
              <w:t>类型1</w:t>
            </w:r>
          </w:p>
        </w:tc>
        <w:tc>
          <w:tcPr>
            <w:tcW w:w="1659" w:type="dxa"/>
          </w:tcPr>
          <w:p w14:paraId="35C9D7E3" w14:textId="77777777" w:rsidR="0076630D" w:rsidRDefault="00D7272D">
            <w:pPr>
              <w:jc w:val="center"/>
              <w:rPr>
                <w:rFonts w:asciiTheme="minorEastAsia" w:hAnsiTheme="minorEastAsia"/>
              </w:rPr>
            </w:pPr>
            <w:r>
              <w:rPr>
                <w:rFonts w:asciiTheme="minorEastAsia" w:hAnsiTheme="minorEastAsia" w:hint="eastAsia"/>
              </w:rPr>
              <w:t>类型2</w:t>
            </w:r>
          </w:p>
        </w:tc>
        <w:tc>
          <w:tcPr>
            <w:tcW w:w="1659" w:type="dxa"/>
          </w:tcPr>
          <w:p w14:paraId="1B6BE959" w14:textId="77777777" w:rsidR="0076630D" w:rsidRDefault="00D7272D">
            <w:pPr>
              <w:jc w:val="center"/>
              <w:rPr>
                <w:rFonts w:asciiTheme="minorEastAsia" w:hAnsiTheme="minorEastAsia"/>
              </w:rPr>
            </w:pPr>
            <w:r>
              <w:rPr>
                <w:rFonts w:asciiTheme="minorEastAsia" w:hAnsiTheme="minorEastAsia" w:hint="eastAsia"/>
              </w:rPr>
              <w:t>类型3</w:t>
            </w:r>
          </w:p>
        </w:tc>
        <w:tc>
          <w:tcPr>
            <w:tcW w:w="1660" w:type="dxa"/>
          </w:tcPr>
          <w:p w14:paraId="15E3B28F" w14:textId="77777777" w:rsidR="0076630D" w:rsidRDefault="00D7272D">
            <w:pPr>
              <w:jc w:val="center"/>
              <w:rPr>
                <w:rFonts w:asciiTheme="minorEastAsia" w:hAnsiTheme="minorEastAsia"/>
              </w:rPr>
            </w:pPr>
            <w:r>
              <w:rPr>
                <w:rFonts w:asciiTheme="minorEastAsia" w:hAnsiTheme="minorEastAsia" w:hint="eastAsia"/>
              </w:rPr>
              <w:t>类型4</w:t>
            </w:r>
            <w:r>
              <w:rPr>
                <w:rFonts w:asciiTheme="minorEastAsia" w:hAnsiTheme="minorEastAsia"/>
              </w:rPr>
              <w:t>(</w:t>
            </w:r>
            <w:r>
              <w:rPr>
                <w:rFonts w:asciiTheme="minorEastAsia" w:hAnsiTheme="minorEastAsia" w:hint="eastAsia"/>
              </w:rPr>
              <w:t>不支持)</w:t>
            </w:r>
          </w:p>
        </w:tc>
      </w:tr>
      <w:tr w:rsidR="0076630D" w14:paraId="11B607C9" w14:textId="77777777">
        <w:tc>
          <w:tcPr>
            <w:tcW w:w="8296" w:type="dxa"/>
            <w:gridSpan w:val="5"/>
          </w:tcPr>
          <w:p w14:paraId="1ED94EF0" w14:textId="77777777" w:rsidR="0076630D" w:rsidRDefault="00D7272D">
            <w:pPr>
              <w:jc w:val="center"/>
              <w:rPr>
                <w:rFonts w:asciiTheme="minorEastAsia" w:hAnsiTheme="minorEastAsia"/>
              </w:rPr>
            </w:pPr>
            <w:r>
              <w:rPr>
                <w:rFonts w:asciiTheme="minorEastAsia" w:hAnsiTheme="minorEastAsia" w:hint="eastAsia"/>
              </w:rPr>
              <w:t>交换机</w:t>
            </w:r>
            <w:r>
              <w:rPr>
                <w:rFonts w:asciiTheme="minorEastAsia" w:hAnsiTheme="minorEastAsia"/>
              </w:rPr>
              <w:t>端口电源</w:t>
            </w:r>
          </w:p>
        </w:tc>
      </w:tr>
      <w:tr w:rsidR="0076630D" w14:paraId="61E3DD0B" w14:textId="77777777">
        <w:tc>
          <w:tcPr>
            <w:tcW w:w="1659" w:type="dxa"/>
          </w:tcPr>
          <w:p w14:paraId="0F555F26" w14:textId="77777777" w:rsidR="0076630D" w:rsidRDefault="00D7272D">
            <w:pPr>
              <w:rPr>
                <w:rFonts w:asciiTheme="minorEastAsia" w:hAnsiTheme="minorEastAsia"/>
              </w:rPr>
            </w:pPr>
            <w:r>
              <w:rPr>
                <w:rFonts w:asciiTheme="minorEastAsia" w:hAnsiTheme="minorEastAsia" w:hint="eastAsia"/>
              </w:rPr>
              <w:t>最大限度</w:t>
            </w:r>
            <w:r>
              <w:rPr>
                <w:rFonts w:asciiTheme="minorEastAsia" w:hAnsiTheme="minorEastAsia"/>
              </w:rPr>
              <w:t>每个端口</w:t>
            </w:r>
            <w:r>
              <w:rPr>
                <w:rFonts w:asciiTheme="minorEastAsia" w:hAnsiTheme="minorEastAsia" w:hint="eastAsia"/>
              </w:rPr>
              <w:t>功率</w:t>
            </w:r>
          </w:p>
        </w:tc>
        <w:tc>
          <w:tcPr>
            <w:tcW w:w="1659" w:type="dxa"/>
          </w:tcPr>
          <w:p w14:paraId="592FDFF6" w14:textId="77777777" w:rsidR="0076630D" w:rsidRDefault="00D7272D">
            <w:pPr>
              <w:jc w:val="center"/>
              <w:rPr>
                <w:rFonts w:asciiTheme="minorEastAsia" w:hAnsiTheme="minorEastAsia"/>
              </w:rPr>
            </w:pPr>
            <w:r>
              <w:rPr>
                <w:rFonts w:asciiTheme="minorEastAsia" w:hAnsiTheme="minorEastAsia"/>
              </w:rPr>
              <w:t>15.4W</w:t>
            </w:r>
          </w:p>
        </w:tc>
        <w:tc>
          <w:tcPr>
            <w:tcW w:w="1659" w:type="dxa"/>
          </w:tcPr>
          <w:p w14:paraId="1CAFD230" w14:textId="77777777" w:rsidR="0076630D" w:rsidRDefault="00D7272D">
            <w:pPr>
              <w:jc w:val="center"/>
              <w:rPr>
                <w:rFonts w:asciiTheme="minorEastAsia" w:hAnsiTheme="minorEastAsia"/>
              </w:rPr>
            </w:pPr>
            <w:r>
              <w:rPr>
                <w:rFonts w:asciiTheme="minorEastAsia" w:hAnsiTheme="minorEastAsia" w:hint="eastAsia"/>
              </w:rPr>
              <w:t>30</w:t>
            </w:r>
            <w:r>
              <w:rPr>
                <w:rFonts w:asciiTheme="minorEastAsia" w:hAnsiTheme="minorEastAsia"/>
              </w:rPr>
              <w:t>W</w:t>
            </w:r>
          </w:p>
        </w:tc>
        <w:tc>
          <w:tcPr>
            <w:tcW w:w="1659" w:type="dxa"/>
          </w:tcPr>
          <w:p w14:paraId="201F2B8B" w14:textId="77777777" w:rsidR="0076630D" w:rsidRDefault="00D7272D">
            <w:pPr>
              <w:jc w:val="center"/>
              <w:rPr>
                <w:rFonts w:asciiTheme="minorEastAsia" w:hAnsiTheme="minorEastAsia"/>
              </w:rPr>
            </w:pPr>
            <w:r>
              <w:rPr>
                <w:rFonts w:asciiTheme="minorEastAsia" w:hAnsiTheme="minorEastAsia" w:hint="eastAsia"/>
              </w:rPr>
              <w:t>60</w:t>
            </w:r>
            <w:r>
              <w:rPr>
                <w:rFonts w:asciiTheme="minorEastAsia" w:hAnsiTheme="minorEastAsia"/>
              </w:rPr>
              <w:t>W</w:t>
            </w:r>
          </w:p>
        </w:tc>
        <w:tc>
          <w:tcPr>
            <w:tcW w:w="1660" w:type="dxa"/>
          </w:tcPr>
          <w:p w14:paraId="66D63E7F" w14:textId="77777777" w:rsidR="0076630D" w:rsidRDefault="00D7272D">
            <w:pPr>
              <w:jc w:val="center"/>
              <w:rPr>
                <w:rFonts w:asciiTheme="minorEastAsia" w:hAnsiTheme="minorEastAsia"/>
              </w:rPr>
            </w:pPr>
            <w:r>
              <w:rPr>
                <w:rFonts w:asciiTheme="minorEastAsia" w:hAnsiTheme="minorEastAsia" w:hint="eastAsia"/>
              </w:rPr>
              <w:t>90W</w:t>
            </w:r>
          </w:p>
          <w:p w14:paraId="44288785" w14:textId="77777777" w:rsidR="0076630D" w:rsidRDefault="0076630D">
            <w:pPr>
              <w:jc w:val="center"/>
              <w:rPr>
                <w:rFonts w:asciiTheme="minorEastAsia" w:hAnsiTheme="minorEastAsia"/>
              </w:rPr>
            </w:pPr>
          </w:p>
        </w:tc>
      </w:tr>
      <w:tr w:rsidR="0076630D" w14:paraId="646A8BBE" w14:textId="77777777">
        <w:tc>
          <w:tcPr>
            <w:tcW w:w="1659" w:type="dxa"/>
          </w:tcPr>
          <w:p w14:paraId="7DA3E621"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电压范围</w:t>
            </w:r>
          </w:p>
        </w:tc>
        <w:tc>
          <w:tcPr>
            <w:tcW w:w="1659" w:type="dxa"/>
          </w:tcPr>
          <w:p w14:paraId="13C078DA" w14:textId="77777777" w:rsidR="0076630D" w:rsidRDefault="00D7272D">
            <w:pPr>
              <w:jc w:val="center"/>
              <w:rPr>
                <w:rFonts w:asciiTheme="minorEastAsia" w:hAnsiTheme="minorEastAsia"/>
              </w:rPr>
            </w:pPr>
            <w:r>
              <w:rPr>
                <w:rFonts w:asciiTheme="minorEastAsia" w:hAnsiTheme="minorEastAsia" w:hint="eastAsia"/>
              </w:rPr>
              <w:t>44-57</w:t>
            </w:r>
            <w:r>
              <w:rPr>
                <w:rFonts w:asciiTheme="minorEastAsia" w:hAnsiTheme="minorEastAsia"/>
              </w:rPr>
              <w:t>V</w:t>
            </w:r>
          </w:p>
        </w:tc>
        <w:tc>
          <w:tcPr>
            <w:tcW w:w="1659" w:type="dxa"/>
          </w:tcPr>
          <w:p w14:paraId="59E8F638" w14:textId="77777777" w:rsidR="0076630D" w:rsidRDefault="00D7272D">
            <w:pPr>
              <w:jc w:val="center"/>
              <w:rPr>
                <w:rFonts w:asciiTheme="minorEastAsia" w:hAnsiTheme="minorEastAsia"/>
              </w:rPr>
            </w:pPr>
            <w:r>
              <w:rPr>
                <w:rFonts w:asciiTheme="minorEastAsia" w:hAnsiTheme="minorEastAsia"/>
              </w:rPr>
              <w:t>44</w:t>
            </w:r>
            <w:r>
              <w:rPr>
                <w:rFonts w:asciiTheme="minorEastAsia" w:hAnsiTheme="minorEastAsia" w:hint="eastAsia"/>
              </w:rPr>
              <w:t>-57</w:t>
            </w:r>
            <w:r>
              <w:rPr>
                <w:rFonts w:asciiTheme="minorEastAsia" w:hAnsiTheme="minorEastAsia"/>
              </w:rPr>
              <w:t>V</w:t>
            </w:r>
          </w:p>
        </w:tc>
        <w:tc>
          <w:tcPr>
            <w:tcW w:w="1659" w:type="dxa"/>
          </w:tcPr>
          <w:p w14:paraId="593AB6EE" w14:textId="77777777" w:rsidR="0076630D" w:rsidRDefault="00D7272D">
            <w:pPr>
              <w:jc w:val="center"/>
              <w:rPr>
                <w:rFonts w:asciiTheme="minorEastAsia" w:hAnsiTheme="minorEastAsia"/>
              </w:rPr>
            </w:pPr>
            <w:r>
              <w:rPr>
                <w:rFonts w:asciiTheme="minorEastAsia" w:hAnsiTheme="minorEastAsia"/>
              </w:rPr>
              <w:t>44</w:t>
            </w:r>
            <w:r>
              <w:rPr>
                <w:rFonts w:asciiTheme="minorEastAsia" w:hAnsiTheme="minorEastAsia" w:hint="eastAsia"/>
              </w:rPr>
              <w:t>-57</w:t>
            </w:r>
            <w:r>
              <w:rPr>
                <w:rFonts w:asciiTheme="minorEastAsia" w:hAnsiTheme="minorEastAsia"/>
              </w:rPr>
              <w:t>V</w:t>
            </w:r>
          </w:p>
        </w:tc>
        <w:tc>
          <w:tcPr>
            <w:tcW w:w="1660" w:type="dxa"/>
          </w:tcPr>
          <w:p w14:paraId="3C88BA94" w14:textId="77777777" w:rsidR="0076630D" w:rsidRDefault="00D7272D">
            <w:pPr>
              <w:jc w:val="center"/>
              <w:rPr>
                <w:rFonts w:asciiTheme="minorEastAsia" w:hAnsiTheme="minorEastAsia"/>
              </w:rPr>
            </w:pPr>
            <w:r>
              <w:rPr>
                <w:rFonts w:asciiTheme="minorEastAsia" w:hAnsiTheme="minorEastAsia" w:hint="eastAsia"/>
              </w:rPr>
              <w:t>52-57</w:t>
            </w:r>
            <w:r>
              <w:rPr>
                <w:rFonts w:asciiTheme="minorEastAsia" w:hAnsiTheme="minorEastAsia"/>
              </w:rPr>
              <w:t>V</w:t>
            </w:r>
          </w:p>
        </w:tc>
      </w:tr>
      <w:tr w:rsidR="0076630D" w14:paraId="51B110CD" w14:textId="77777777">
        <w:tc>
          <w:tcPr>
            <w:tcW w:w="8296" w:type="dxa"/>
            <w:gridSpan w:val="5"/>
          </w:tcPr>
          <w:p w14:paraId="667FD8E7" w14:textId="77777777" w:rsidR="0076630D" w:rsidRDefault="00D7272D">
            <w:pPr>
              <w:jc w:val="center"/>
              <w:rPr>
                <w:rFonts w:asciiTheme="minorEastAsia" w:hAnsiTheme="minorEastAsia"/>
              </w:rPr>
            </w:pPr>
            <w:r>
              <w:rPr>
                <w:rFonts w:asciiTheme="minorEastAsia" w:hAnsiTheme="minorEastAsia" w:hint="eastAsia"/>
              </w:rPr>
              <w:t>受电设备</w:t>
            </w:r>
            <w:r>
              <w:rPr>
                <w:rFonts w:asciiTheme="minorEastAsia" w:hAnsiTheme="minorEastAsia"/>
              </w:rPr>
              <w:t>电源</w:t>
            </w:r>
          </w:p>
        </w:tc>
      </w:tr>
      <w:tr w:rsidR="0076630D" w14:paraId="17711662" w14:textId="77777777">
        <w:tc>
          <w:tcPr>
            <w:tcW w:w="1659" w:type="dxa"/>
          </w:tcPr>
          <w:p w14:paraId="10DE5E1E" w14:textId="77777777" w:rsidR="0076630D" w:rsidRDefault="00D7272D">
            <w:pPr>
              <w:rPr>
                <w:rFonts w:asciiTheme="minorEastAsia" w:hAnsiTheme="minorEastAsia"/>
              </w:rPr>
            </w:pPr>
            <w:r>
              <w:rPr>
                <w:rFonts w:asciiTheme="minorEastAsia" w:hAnsiTheme="minorEastAsia" w:hint="eastAsia"/>
              </w:rPr>
              <w:t>最大限度</w:t>
            </w:r>
            <w:r>
              <w:rPr>
                <w:rFonts w:asciiTheme="minorEastAsia" w:hAnsiTheme="minorEastAsia"/>
              </w:rPr>
              <w:t>设备电源</w:t>
            </w:r>
          </w:p>
        </w:tc>
        <w:tc>
          <w:tcPr>
            <w:tcW w:w="1659" w:type="dxa"/>
          </w:tcPr>
          <w:p w14:paraId="3DCD6FFA" w14:textId="77777777" w:rsidR="0076630D" w:rsidRDefault="00D7272D">
            <w:pPr>
              <w:jc w:val="center"/>
              <w:rPr>
                <w:rFonts w:asciiTheme="minorEastAsia" w:hAnsiTheme="minorEastAsia"/>
              </w:rPr>
            </w:pPr>
            <w:r>
              <w:rPr>
                <w:rFonts w:asciiTheme="minorEastAsia" w:hAnsiTheme="minorEastAsia" w:hint="eastAsia"/>
              </w:rPr>
              <w:t>12.95</w:t>
            </w:r>
            <w:r>
              <w:rPr>
                <w:rFonts w:asciiTheme="minorEastAsia" w:hAnsiTheme="minorEastAsia"/>
              </w:rPr>
              <w:t>W</w:t>
            </w:r>
          </w:p>
        </w:tc>
        <w:tc>
          <w:tcPr>
            <w:tcW w:w="1659" w:type="dxa"/>
          </w:tcPr>
          <w:p w14:paraId="0D4DA3D0" w14:textId="77777777" w:rsidR="0076630D" w:rsidRDefault="00D7272D">
            <w:pPr>
              <w:jc w:val="center"/>
              <w:rPr>
                <w:rFonts w:asciiTheme="minorEastAsia" w:hAnsiTheme="minorEastAsia"/>
              </w:rPr>
            </w:pPr>
            <w:r>
              <w:rPr>
                <w:rFonts w:asciiTheme="minorEastAsia" w:hAnsiTheme="minorEastAsia" w:hint="eastAsia"/>
              </w:rPr>
              <w:t>25.5</w:t>
            </w:r>
            <w:r>
              <w:rPr>
                <w:rFonts w:asciiTheme="minorEastAsia" w:hAnsiTheme="minorEastAsia"/>
              </w:rPr>
              <w:t>W</w:t>
            </w:r>
          </w:p>
        </w:tc>
        <w:tc>
          <w:tcPr>
            <w:tcW w:w="1659" w:type="dxa"/>
          </w:tcPr>
          <w:p w14:paraId="76921BCE" w14:textId="77777777" w:rsidR="0076630D" w:rsidRDefault="00D7272D">
            <w:pPr>
              <w:jc w:val="center"/>
              <w:rPr>
                <w:rFonts w:asciiTheme="minorEastAsia" w:hAnsiTheme="minorEastAsia"/>
              </w:rPr>
            </w:pPr>
            <w:r>
              <w:rPr>
                <w:rFonts w:asciiTheme="minorEastAsia" w:hAnsiTheme="minorEastAsia" w:hint="eastAsia"/>
              </w:rPr>
              <w:t>51</w:t>
            </w:r>
            <w:r>
              <w:rPr>
                <w:rFonts w:asciiTheme="minorEastAsia" w:hAnsiTheme="minorEastAsia"/>
              </w:rPr>
              <w:t>W</w:t>
            </w:r>
          </w:p>
        </w:tc>
        <w:tc>
          <w:tcPr>
            <w:tcW w:w="1660" w:type="dxa"/>
          </w:tcPr>
          <w:p w14:paraId="5E41A558" w14:textId="77777777" w:rsidR="0076630D" w:rsidRDefault="00D7272D">
            <w:pPr>
              <w:jc w:val="center"/>
              <w:rPr>
                <w:rFonts w:asciiTheme="minorEastAsia" w:hAnsiTheme="minorEastAsia"/>
              </w:rPr>
            </w:pPr>
            <w:r>
              <w:rPr>
                <w:rFonts w:asciiTheme="minorEastAsia" w:hAnsiTheme="minorEastAsia" w:hint="eastAsia"/>
              </w:rPr>
              <w:t>71</w:t>
            </w:r>
            <w:r>
              <w:rPr>
                <w:rFonts w:asciiTheme="minorEastAsia" w:hAnsiTheme="minorEastAsia"/>
              </w:rPr>
              <w:t>.3</w:t>
            </w:r>
            <w:r>
              <w:rPr>
                <w:rFonts w:asciiTheme="minorEastAsia" w:hAnsiTheme="minorEastAsia" w:hint="eastAsia"/>
              </w:rPr>
              <w:t>W</w:t>
            </w:r>
          </w:p>
        </w:tc>
      </w:tr>
      <w:tr w:rsidR="0076630D" w14:paraId="7102EF4C" w14:textId="77777777">
        <w:tc>
          <w:tcPr>
            <w:tcW w:w="1659" w:type="dxa"/>
          </w:tcPr>
          <w:p w14:paraId="68747947" w14:textId="77777777" w:rsidR="0076630D" w:rsidRDefault="00D7272D">
            <w:pPr>
              <w:rPr>
                <w:rFonts w:asciiTheme="minorEastAsia" w:hAnsiTheme="minorEastAsia"/>
              </w:rPr>
            </w:pPr>
            <w:r>
              <w:rPr>
                <w:rFonts w:asciiTheme="minorEastAsia" w:hAnsiTheme="minorEastAsia" w:hint="eastAsia"/>
              </w:rPr>
              <w:t>到设备</w:t>
            </w:r>
            <w:r>
              <w:rPr>
                <w:rFonts w:asciiTheme="minorEastAsia" w:hAnsiTheme="minorEastAsia"/>
              </w:rPr>
              <w:t>的电压范围</w:t>
            </w:r>
          </w:p>
        </w:tc>
        <w:tc>
          <w:tcPr>
            <w:tcW w:w="1659" w:type="dxa"/>
          </w:tcPr>
          <w:p w14:paraId="575D842A" w14:textId="77777777" w:rsidR="0076630D" w:rsidRDefault="00D7272D">
            <w:pPr>
              <w:jc w:val="center"/>
              <w:rPr>
                <w:rFonts w:asciiTheme="minorEastAsia" w:hAnsiTheme="minorEastAsia"/>
              </w:rPr>
            </w:pPr>
            <w:r>
              <w:rPr>
                <w:rFonts w:asciiTheme="minorEastAsia" w:hAnsiTheme="minorEastAsia" w:hint="eastAsia"/>
              </w:rPr>
              <w:t>3</w:t>
            </w:r>
            <w:r>
              <w:rPr>
                <w:rFonts w:asciiTheme="minorEastAsia" w:hAnsiTheme="minorEastAsia"/>
              </w:rPr>
              <w:t>6</w:t>
            </w:r>
            <w:r>
              <w:rPr>
                <w:rFonts w:asciiTheme="minorEastAsia" w:hAnsiTheme="minorEastAsia" w:hint="eastAsia"/>
              </w:rPr>
              <w:t>-57V</w:t>
            </w:r>
          </w:p>
        </w:tc>
        <w:tc>
          <w:tcPr>
            <w:tcW w:w="1659" w:type="dxa"/>
          </w:tcPr>
          <w:p w14:paraId="39A42443" w14:textId="77777777" w:rsidR="0076630D" w:rsidRDefault="00D7272D">
            <w:pPr>
              <w:jc w:val="center"/>
              <w:rPr>
                <w:rFonts w:asciiTheme="minorEastAsia" w:hAnsiTheme="minorEastAsia"/>
              </w:rPr>
            </w:pPr>
            <w:r>
              <w:rPr>
                <w:rFonts w:asciiTheme="minorEastAsia" w:hAnsiTheme="minorEastAsia" w:hint="eastAsia"/>
              </w:rPr>
              <w:t>42.5-57V</w:t>
            </w:r>
          </w:p>
        </w:tc>
        <w:tc>
          <w:tcPr>
            <w:tcW w:w="1659" w:type="dxa"/>
          </w:tcPr>
          <w:p w14:paraId="690FF27B" w14:textId="77777777" w:rsidR="0076630D" w:rsidRDefault="00D7272D">
            <w:pPr>
              <w:jc w:val="center"/>
              <w:rPr>
                <w:rFonts w:asciiTheme="minorEastAsia" w:hAnsiTheme="minorEastAsia"/>
              </w:rPr>
            </w:pPr>
            <w:r>
              <w:rPr>
                <w:rFonts w:asciiTheme="minorEastAsia" w:hAnsiTheme="minorEastAsia"/>
              </w:rPr>
              <w:t>39.9</w:t>
            </w:r>
            <w:r>
              <w:rPr>
                <w:rFonts w:asciiTheme="minorEastAsia" w:hAnsiTheme="minorEastAsia" w:hint="eastAsia"/>
              </w:rPr>
              <w:t>-57V</w:t>
            </w:r>
          </w:p>
        </w:tc>
        <w:tc>
          <w:tcPr>
            <w:tcW w:w="1660" w:type="dxa"/>
          </w:tcPr>
          <w:p w14:paraId="23D65837" w14:textId="77777777" w:rsidR="0076630D" w:rsidRDefault="00D7272D">
            <w:pPr>
              <w:jc w:val="center"/>
              <w:rPr>
                <w:rFonts w:asciiTheme="minorEastAsia" w:hAnsiTheme="minorEastAsia"/>
              </w:rPr>
            </w:pPr>
            <w:r>
              <w:rPr>
                <w:rFonts w:asciiTheme="minorEastAsia" w:hAnsiTheme="minorEastAsia" w:hint="eastAsia"/>
              </w:rPr>
              <w:t>39.9-57V</w:t>
            </w:r>
          </w:p>
        </w:tc>
      </w:tr>
    </w:tbl>
    <w:p w14:paraId="18A33517" w14:textId="77777777" w:rsidR="0076630D" w:rsidRDefault="0076630D">
      <w:pPr>
        <w:rPr>
          <w:rFonts w:ascii="微软雅黑" w:eastAsia="微软雅黑" w:hAnsi="微软雅黑"/>
        </w:rPr>
      </w:pPr>
    </w:p>
    <w:p w14:paraId="48387E35" w14:textId="77777777" w:rsidR="0076630D" w:rsidRDefault="00D7272D">
      <w:pPr>
        <w:ind w:firstLine="420"/>
        <w:rPr>
          <w:rFonts w:ascii="微软雅黑" w:eastAsia="微软雅黑" w:hAnsi="微软雅黑"/>
        </w:rPr>
      </w:pPr>
      <w:r>
        <w:rPr>
          <w:rFonts w:ascii="微软雅黑" w:eastAsia="微软雅黑" w:hAnsi="微软雅黑"/>
        </w:rPr>
        <w:t>GWN780XP和GWN7811P/12P的</w:t>
      </w:r>
      <w:r>
        <w:rPr>
          <w:rFonts w:ascii="微软雅黑" w:eastAsia="微软雅黑" w:hAnsi="微软雅黑" w:hint="eastAsia"/>
        </w:rPr>
        <w:t>PoE</w:t>
      </w:r>
      <w:r>
        <w:rPr>
          <w:rFonts w:ascii="微软雅黑" w:eastAsia="微软雅黑" w:hAnsi="微软雅黑"/>
        </w:rPr>
        <w:t>模块每个芯片8</w:t>
      </w:r>
      <w:r>
        <w:rPr>
          <w:rFonts w:ascii="微软雅黑" w:eastAsia="微软雅黑" w:hAnsi="微软雅黑" w:hint="eastAsia"/>
        </w:rPr>
        <w:t>个</w:t>
      </w:r>
      <w:r>
        <w:rPr>
          <w:rFonts w:ascii="微软雅黑" w:eastAsia="微软雅黑" w:hAnsi="微软雅黑"/>
        </w:rPr>
        <w:t>接口</w:t>
      </w:r>
      <w:r>
        <w:rPr>
          <w:rFonts w:ascii="微软雅黑" w:eastAsia="微软雅黑" w:hAnsi="微软雅黑" w:hint="eastAsia"/>
        </w:rPr>
        <w:t>。</w:t>
      </w:r>
      <w:r>
        <w:rPr>
          <w:rFonts w:ascii="微软雅黑" w:eastAsia="微软雅黑" w:hAnsi="微软雅黑"/>
        </w:rPr>
        <w:t>按照顺序，芯片</w:t>
      </w:r>
      <w:r>
        <w:rPr>
          <w:rFonts w:ascii="微软雅黑" w:eastAsia="微软雅黑" w:hAnsi="微软雅黑" w:hint="eastAsia"/>
        </w:rPr>
        <w:t>1对应</w:t>
      </w:r>
      <w:r>
        <w:rPr>
          <w:rFonts w:ascii="微软雅黑" w:eastAsia="微软雅黑" w:hAnsi="微软雅黑"/>
        </w:rPr>
        <w:t>接口</w:t>
      </w:r>
      <w:r>
        <w:rPr>
          <w:rFonts w:ascii="微软雅黑" w:eastAsia="微软雅黑" w:hAnsi="微软雅黑" w:hint="eastAsia"/>
        </w:rPr>
        <w:t>1</w:t>
      </w:r>
      <w:r>
        <w:rPr>
          <w:rFonts w:ascii="微软雅黑" w:eastAsia="微软雅黑" w:hAnsi="微软雅黑"/>
        </w:rPr>
        <w:t>-8</w:t>
      </w:r>
      <w:r>
        <w:rPr>
          <w:rFonts w:ascii="微软雅黑" w:eastAsia="微软雅黑" w:hAnsi="微软雅黑" w:hint="eastAsia"/>
        </w:rPr>
        <w:t>，</w:t>
      </w:r>
      <w:r>
        <w:rPr>
          <w:rFonts w:ascii="微软雅黑" w:eastAsia="微软雅黑" w:hAnsi="微软雅黑"/>
        </w:rPr>
        <w:t>芯片</w:t>
      </w:r>
      <w:r>
        <w:rPr>
          <w:rFonts w:ascii="微软雅黑" w:eastAsia="微软雅黑" w:hAnsi="微软雅黑" w:hint="eastAsia"/>
        </w:rPr>
        <w:t>2对应</w:t>
      </w:r>
      <w:r>
        <w:rPr>
          <w:rFonts w:ascii="微软雅黑" w:eastAsia="微软雅黑" w:hAnsi="微软雅黑"/>
        </w:rPr>
        <w:t>接口9-16</w:t>
      </w:r>
      <w:r>
        <w:rPr>
          <w:rFonts w:ascii="微软雅黑" w:eastAsia="微软雅黑" w:hAnsi="微软雅黑" w:hint="eastAsia"/>
        </w:rPr>
        <w:t>，</w:t>
      </w:r>
      <w:r>
        <w:rPr>
          <w:rFonts w:ascii="微软雅黑" w:eastAsia="微软雅黑" w:hAnsi="微软雅黑"/>
        </w:rPr>
        <w:t xml:space="preserve">以此类推... </w:t>
      </w:r>
    </w:p>
    <w:p w14:paraId="3A4EA2B4" w14:textId="77777777" w:rsidR="0076630D" w:rsidRDefault="00D7272D">
      <w:pPr>
        <w:ind w:firstLine="420"/>
        <w:rPr>
          <w:rFonts w:ascii="微软雅黑" w:eastAsia="微软雅黑" w:hAnsi="微软雅黑"/>
        </w:rPr>
      </w:pPr>
      <w:r>
        <w:rPr>
          <w:rFonts w:ascii="微软雅黑" w:eastAsia="微软雅黑" w:hAnsi="微软雅黑"/>
        </w:rPr>
        <w:t>GWN7813P/16P的PoE</w:t>
      </w:r>
      <w:r>
        <w:rPr>
          <w:rFonts w:ascii="微软雅黑" w:eastAsia="微软雅黑" w:hAnsi="微软雅黑" w:hint="eastAsia"/>
        </w:rPr>
        <w:t>模块</w:t>
      </w:r>
      <w:r>
        <w:rPr>
          <w:rFonts w:ascii="微软雅黑" w:eastAsia="微软雅黑" w:hAnsi="微软雅黑"/>
        </w:rPr>
        <w:t>每个芯片</w:t>
      </w:r>
      <w:r>
        <w:rPr>
          <w:rFonts w:ascii="微软雅黑" w:eastAsia="微软雅黑" w:hAnsi="微软雅黑" w:hint="eastAsia"/>
        </w:rPr>
        <w:t>4个</w:t>
      </w:r>
      <w:r>
        <w:rPr>
          <w:rFonts w:ascii="微软雅黑" w:eastAsia="微软雅黑" w:hAnsi="微软雅黑"/>
        </w:rPr>
        <w:t>端口。按照顺序</w:t>
      </w:r>
      <w:r>
        <w:rPr>
          <w:rFonts w:ascii="微软雅黑" w:eastAsia="微软雅黑" w:hAnsi="微软雅黑" w:hint="eastAsia"/>
        </w:rPr>
        <w:t>，</w:t>
      </w:r>
      <w:r>
        <w:rPr>
          <w:rFonts w:ascii="微软雅黑" w:eastAsia="微软雅黑" w:hAnsi="微软雅黑"/>
        </w:rPr>
        <w:t>芯片</w:t>
      </w:r>
      <w:r>
        <w:rPr>
          <w:rFonts w:ascii="微软雅黑" w:eastAsia="微软雅黑" w:hAnsi="微软雅黑" w:hint="eastAsia"/>
        </w:rPr>
        <w:t>1对应</w:t>
      </w:r>
      <w:r>
        <w:rPr>
          <w:rFonts w:ascii="微软雅黑" w:eastAsia="微软雅黑" w:hAnsi="微软雅黑"/>
        </w:rPr>
        <w:t>端口</w:t>
      </w:r>
      <w:r>
        <w:rPr>
          <w:rFonts w:ascii="微软雅黑" w:eastAsia="微软雅黑" w:hAnsi="微软雅黑" w:hint="eastAsia"/>
        </w:rPr>
        <w:t>1</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芯片</w:t>
      </w:r>
      <w:r>
        <w:rPr>
          <w:rFonts w:ascii="微软雅黑" w:eastAsia="微软雅黑" w:hAnsi="微软雅黑" w:hint="eastAsia"/>
        </w:rPr>
        <w:t>2对应端口5</w:t>
      </w:r>
      <w:r>
        <w:rPr>
          <w:rFonts w:ascii="微软雅黑" w:eastAsia="微软雅黑" w:hAnsi="微软雅黑"/>
        </w:rPr>
        <w:t>-8</w:t>
      </w:r>
      <w:r>
        <w:rPr>
          <w:rFonts w:ascii="微软雅黑" w:eastAsia="微软雅黑" w:hAnsi="微软雅黑" w:hint="eastAsia"/>
        </w:rPr>
        <w:t>，</w:t>
      </w:r>
      <w:r>
        <w:rPr>
          <w:rFonts w:ascii="微软雅黑" w:eastAsia="微软雅黑" w:hAnsi="微软雅黑"/>
        </w:rPr>
        <w:t>以此类推…</w:t>
      </w:r>
    </w:p>
    <w:p w14:paraId="75C498FF" w14:textId="77777777" w:rsidR="0076630D" w:rsidRDefault="0076630D">
      <w:pPr>
        <w:rPr>
          <w:rFonts w:ascii="微软雅黑" w:eastAsia="微软雅黑" w:hAnsi="微软雅黑"/>
        </w:rPr>
      </w:pPr>
    </w:p>
    <w:p w14:paraId="122E6507" w14:textId="77777777" w:rsidR="0076630D" w:rsidRDefault="00D7272D">
      <w:pPr>
        <w:rPr>
          <w:rFonts w:ascii="微软雅黑" w:eastAsia="微软雅黑" w:hAnsi="微软雅黑"/>
        </w:rPr>
      </w:pPr>
      <w:r>
        <w:rPr>
          <w:rFonts w:ascii="微软雅黑" w:eastAsia="微软雅黑" w:hAnsi="微软雅黑" w:hint="eastAsia"/>
        </w:rPr>
        <w:t>各型号</w:t>
      </w:r>
      <w:r>
        <w:rPr>
          <w:rFonts w:ascii="微软雅黑" w:eastAsia="微软雅黑" w:hAnsi="微软雅黑"/>
        </w:rPr>
        <w:t>设备PoE供电情况</w:t>
      </w:r>
      <w:r>
        <w:rPr>
          <w:rFonts w:ascii="微软雅黑" w:eastAsia="微软雅黑" w:hAnsi="微软雅黑" w:hint="eastAsia"/>
        </w:rPr>
        <w:t>如下</w:t>
      </w:r>
      <w:r>
        <w:rPr>
          <w:rFonts w:ascii="微软雅黑" w:eastAsia="微软雅黑" w:hAnsi="微软雅黑"/>
        </w:rPr>
        <w:t>：</w:t>
      </w:r>
    </w:p>
    <w:p w14:paraId="18E670B9" w14:textId="77777777" w:rsidR="0076630D" w:rsidRDefault="00D7272D" w:rsidP="00B10728">
      <w:pPr>
        <w:pStyle w:val="af2"/>
        <w:numPr>
          <w:ilvl w:val="0"/>
          <w:numId w:val="436"/>
        </w:numPr>
        <w:ind w:firstLineChars="0"/>
        <w:rPr>
          <w:rFonts w:ascii="微软雅黑" w:eastAsia="微软雅黑" w:hAnsi="微软雅黑"/>
        </w:rPr>
      </w:pPr>
      <w:r>
        <w:rPr>
          <w:rFonts w:ascii="微软雅黑" w:eastAsia="微软雅黑" w:hAnsi="微软雅黑" w:hint="eastAsia"/>
        </w:rPr>
        <w:t>GWN7801P</w:t>
      </w:r>
      <w:r>
        <w:rPr>
          <w:rFonts w:ascii="微软雅黑" w:eastAsia="微软雅黑" w:hAnsi="微软雅黑"/>
        </w:rPr>
        <w:t>/11P</w:t>
      </w:r>
      <w:r>
        <w:rPr>
          <w:rFonts w:ascii="微软雅黑" w:eastAsia="微软雅黑" w:hAnsi="微软雅黑" w:hint="eastAsia"/>
        </w:rPr>
        <w:t>，</w:t>
      </w:r>
      <w:r>
        <w:rPr>
          <w:rFonts w:ascii="微软雅黑" w:eastAsia="微软雅黑" w:hAnsi="微软雅黑"/>
        </w:rPr>
        <w:t>支持</w:t>
      </w:r>
      <w:r>
        <w:rPr>
          <w:rFonts w:ascii="微软雅黑" w:eastAsia="微软雅黑" w:hAnsi="微软雅黑" w:hint="eastAsia"/>
        </w:rPr>
        <w:t>802.3</w:t>
      </w:r>
      <w:r>
        <w:rPr>
          <w:rFonts w:ascii="微软雅黑" w:eastAsia="微软雅黑" w:hAnsi="微软雅黑"/>
        </w:rPr>
        <w:t>af/at，总供电功率</w:t>
      </w:r>
      <w:r>
        <w:rPr>
          <w:rFonts w:ascii="微软雅黑" w:eastAsia="微软雅黑" w:hAnsi="微软雅黑" w:hint="eastAsia"/>
        </w:rPr>
        <w:t>120</w:t>
      </w:r>
      <w:r>
        <w:rPr>
          <w:rFonts w:ascii="微软雅黑" w:eastAsia="微软雅黑" w:hAnsi="微软雅黑"/>
        </w:rPr>
        <w:t>W</w:t>
      </w:r>
    </w:p>
    <w:p w14:paraId="5B7F1F01" w14:textId="77777777" w:rsidR="0076630D" w:rsidRDefault="00D7272D" w:rsidP="00B10728">
      <w:pPr>
        <w:pStyle w:val="af2"/>
        <w:numPr>
          <w:ilvl w:val="0"/>
          <w:numId w:val="436"/>
        </w:numPr>
        <w:ind w:firstLineChars="0"/>
        <w:rPr>
          <w:rFonts w:ascii="微软雅黑" w:eastAsia="微软雅黑" w:hAnsi="微软雅黑"/>
        </w:rPr>
      </w:pPr>
      <w:r>
        <w:rPr>
          <w:rFonts w:ascii="微软雅黑" w:eastAsia="微软雅黑" w:hAnsi="微软雅黑" w:hint="eastAsia"/>
        </w:rPr>
        <w:t>GWN7802P/12P</w:t>
      </w:r>
      <w:r>
        <w:rPr>
          <w:rFonts w:ascii="微软雅黑" w:eastAsia="微软雅黑" w:hAnsi="微软雅黑"/>
        </w:rPr>
        <w:t>，支持</w:t>
      </w:r>
      <w:r>
        <w:rPr>
          <w:rFonts w:ascii="微软雅黑" w:eastAsia="微软雅黑" w:hAnsi="微软雅黑" w:hint="eastAsia"/>
        </w:rPr>
        <w:t>802.3</w:t>
      </w:r>
      <w:r>
        <w:rPr>
          <w:rFonts w:ascii="微软雅黑" w:eastAsia="微软雅黑" w:hAnsi="微软雅黑"/>
        </w:rPr>
        <w:t>af/at，总供电功率</w:t>
      </w:r>
      <w:r>
        <w:rPr>
          <w:rFonts w:ascii="微软雅黑" w:eastAsia="微软雅黑" w:hAnsi="微软雅黑" w:hint="eastAsia"/>
        </w:rPr>
        <w:t>240</w:t>
      </w:r>
      <w:r>
        <w:rPr>
          <w:rFonts w:ascii="微软雅黑" w:eastAsia="微软雅黑" w:hAnsi="微软雅黑"/>
        </w:rPr>
        <w:t>W</w:t>
      </w:r>
    </w:p>
    <w:p w14:paraId="36D5533D" w14:textId="77777777" w:rsidR="0076630D" w:rsidRDefault="00D7272D" w:rsidP="00B10728">
      <w:pPr>
        <w:pStyle w:val="af2"/>
        <w:numPr>
          <w:ilvl w:val="0"/>
          <w:numId w:val="436"/>
        </w:numPr>
        <w:ind w:firstLineChars="0"/>
        <w:rPr>
          <w:rFonts w:ascii="微软雅黑" w:eastAsia="微软雅黑" w:hAnsi="微软雅黑"/>
        </w:rPr>
      </w:pPr>
      <w:r>
        <w:rPr>
          <w:rFonts w:ascii="微软雅黑" w:eastAsia="微软雅黑" w:hAnsi="微软雅黑" w:hint="eastAsia"/>
        </w:rPr>
        <w:t>GWN7803P，</w:t>
      </w:r>
      <w:r>
        <w:rPr>
          <w:rFonts w:ascii="微软雅黑" w:eastAsia="微软雅黑" w:hAnsi="微软雅黑"/>
        </w:rPr>
        <w:t>支持</w:t>
      </w:r>
      <w:r>
        <w:rPr>
          <w:rFonts w:ascii="微软雅黑" w:eastAsia="微软雅黑" w:hAnsi="微软雅黑" w:hint="eastAsia"/>
        </w:rPr>
        <w:t>802.3</w:t>
      </w:r>
      <w:r>
        <w:rPr>
          <w:rFonts w:ascii="微软雅黑" w:eastAsia="微软雅黑" w:hAnsi="微软雅黑"/>
        </w:rPr>
        <w:t>af/at，总供电功率</w:t>
      </w:r>
      <w:r>
        <w:rPr>
          <w:rFonts w:ascii="微软雅黑" w:eastAsia="微软雅黑" w:hAnsi="微软雅黑" w:hint="eastAsia"/>
        </w:rPr>
        <w:t>360</w:t>
      </w:r>
      <w:r>
        <w:rPr>
          <w:rFonts w:ascii="微软雅黑" w:eastAsia="微软雅黑" w:hAnsi="微软雅黑"/>
        </w:rPr>
        <w:t>W</w:t>
      </w:r>
    </w:p>
    <w:p w14:paraId="30E717E3" w14:textId="77777777" w:rsidR="0076630D" w:rsidRDefault="00D7272D" w:rsidP="00B10728">
      <w:pPr>
        <w:pStyle w:val="af2"/>
        <w:numPr>
          <w:ilvl w:val="0"/>
          <w:numId w:val="436"/>
        </w:numPr>
        <w:ind w:firstLineChars="0"/>
        <w:rPr>
          <w:rFonts w:ascii="微软雅黑" w:eastAsia="微软雅黑" w:hAnsi="微软雅黑"/>
        </w:rPr>
      </w:pPr>
      <w:r>
        <w:rPr>
          <w:rFonts w:ascii="微软雅黑" w:eastAsia="微软雅黑" w:hAnsi="微软雅黑"/>
        </w:rPr>
        <w:t>GWN7813P，支持</w:t>
      </w:r>
      <w:r>
        <w:rPr>
          <w:rFonts w:ascii="微软雅黑" w:eastAsia="微软雅黑" w:hAnsi="微软雅黑" w:hint="eastAsia"/>
        </w:rPr>
        <w:t>802.3</w:t>
      </w:r>
      <w:r>
        <w:rPr>
          <w:rFonts w:ascii="微软雅黑" w:eastAsia="微软雅黑" w:hAnsi="微软雅黑"/>
        </w:rPr>
        <w:t>af/at/bt(1-8)</w:t>
      </w:r>
      <w:r>
        <w:rPr>
          <w:rFonts w:ascii="微软雅黑" w:eastAsia="微软雅黑" w:hAnsi="微软雅黑" w:hint="eastAsia"/>
        </w:rPr>
        <w:t>，</w:t>
      </w:r>
      <w:r>
        <w:rPr>
          <w:rFonts w:ascii="微软雅黑" w:eastAsia="微软雅黑" w:hAnsi="微软雅黑"/>
        </w:rPr>
        <w:t>总供电功率</w:t>
      </w:r>
      <w:r>
        <w:rPr>
          <w:rFonts w:ascii="微软雅黑" w:eastAsia="微软雅黑" w:hAnsi="微软雅黑" w:hint="eastAsia"/>
        </w:rPr>
        <w:t>360</w:t>
      </w:r>
      <w:r>
        <w:rPr>
          <w:rFonts w:ascii="微软雅黑" w:eastAsia="微软雅黑" w:hAnsi="微软雅黑"/>
        </w:rPr>
        <w:t>W</w:t>
      </w:r>
    </w:p>
    <w:p w14:paraId="2C8C394E" w14:textId="77777777" w:rsidR="0076630D" w:rsidRDefault="00D7272D" w:rsidP="00B10728">
      <w:pPr>
        <w:pStyle w:val="af2"/>
        <w:numPr>
          <w:ilvl w:val="0"/>
          <w:numId w:val="436"/>
        </w:numPr>
        <w:ind w:firstLineChars="0"/>
        <w:rPr>
          <w:rFonts w:ascii="微软雅黑" w:eastAsia="微软雅黑" w:hAnsi="微软雅黑"/>
        </w:rPr>
      </w:pPr>
      <w:r>
        <w:rPr>
          <w:rFonts w:ascii="微软雅黑" w:eastAsia="微软雅黑" w:hAnsi="微软雅黑"/>
        </w:rPr>
        <w:t>GWN7806P，支持</w:t>
      </w:r>
      <w:r>
        <w:rPr>
          <w:rFonts w:ascii="微软雅黑" w:eastAsia="微软雅黑" w:hAnsi="微软雅黑" w:hint="eastAsia"/>
        </w:rPr>
        <w:t>802.3</w:t>
      </w:r>
      <w:r>
        <w:rPr>
          <w:rFonts w:ascii="微软雅黑" w:eastAsia="微软雅黑" w:hAnsi="微软雅黑"/>
        </w:rPr>
        <w:t>af/at，总供电功率</w:t>
      </w:r>
      <w:r>
        <w:rPr>
          <w:rFonts w:ascii="微软雅黑" w:eastAsia="微软雅黑" w:hAnsi="微软雅黑" w:hint="eastAsia"/>
        </w:rPr>
        <w:t>400</w:t>
      </w:r>
      <w:r>
        <w:rPr>
          <w:rFonts w:ascii="微软雅黑" w:eastAsia="微软雅黑" w:hAnsi="微软雅黑"/>
        </w:rPr>
        <w:t>W</w:t>
      </w:r>
    </w:p>
    <w:p w14:paraId="1A7F3703" w14:textId="77777777" w:rsidR="0076630D" w:rsidRDefault="00D7272D" w:rsidP="00B10728">
      <w:pPr>
        <w:pStyle w:val="af2"/>
        <w:numPr>
          <w:ilvl w:val="0"/>
          <w:numId w:val="436"/>
        </w:numPr>
        <w:ind w:firstLineChars="0"/>
        <w:rPr>
          <w:rFonts w:ascii="微软雅黑" w:eastAsia="微软雅黑" w:hAnsi="微软雅黑"/>
        </w:rPr>
      </w:pPr>
      <w:r>
        <w:rPr>
          <w:rFonts w:ascii="微软雅黑" w:eastAsia="微软雅黑" w:hAnsi="微软雅黑"/>
        </w:rPr>
        <w:t>GWN7816P</w:t>
      </w:r>
      <w:r>
        <w:rPr>
          <w:rFonts w:ascii="微软雅黑" w:eastAsia="微软雅黑" w:hAnsi="微软雅黑" w:hint="eastAsia"/>
        </w:rPr>
        <w:t>，</w:t>
      </w:r>
      <w:r>
        <w:rPr>
          <w:rFonts w:ascii="微软雅黑" w:eastAsia="微软雅黑" w:hAnsi="微软雅黑"/>
        </w:rPr>
        <w:t>支持</w:t>
      </w:r>
      <w:r>
        <w:rPr>
          <w:rFonts w:ascii="微软雅黑" w:eastAsia="微软雅黑" w:hAnsi="微软雅黑" w:hint="eastAsia"/>
        </w:rPr>
        <w:t>802.3</w:t>
      </w:r>
      <w:r>
        <w:rPr>
          <w:rFonts w:ascii="微软雅黑" w:eastAsia="微软雅黑" w:hAnsi="微软雅黑"/>
        </w:rPr>
        <w:t>af/at/bt(1-8)</w:t>
      </w:r>
      <w:r>
        <w:rPr>
          <w:rFonts w:ascii="微软雅黑" w:eastAsia="微软雅黑" w:hAnsi="微软雅黑" w:hint="eastAsia"/>
        </w:rPr>
        <w:t>，</w:t>
      </w:r>
      <w:r>
        <w:rPr>
          <w:rFonts w:ascii="微软雅黑" w:eastAsia="微软雅黑" w:hAnsi="微软雅黑"/>
        </w:rPr>
        <w:t>总供电功率</w:t>
      </w:r>
      <w:r>
        <w:rPr>
          <w:rFonts w:ascii="微软雅黑" w:eastAsia="微软雅黑" w:hAnsi="微软雅黑" w:hint="eastAsia"/>
          <w:color w:val="FF0000"/>
        </w:rPr>
        <w:t>[TBD</w:t>
      </w:r>
      <w:r>
        <w:rPr>
          <w:rFonts w:ascii="微软雅黑" w:eastAsia="微软雅黑" w:hAnsi="微软雅黑"/>
          <w:color w:val="FF0000"/>
        </w:rPr>
        <w:t>]</w:t>
      </w:r>
    </w:p>
    <w:p w14:paraId="1D6E211E" w14:textId="77777777" w:rsidR="0076630D" w:rsidRDefault="00D7272D" w:rsidP="00B10728">
      <w:pPr>
        <w:pStyle w:val="af2"/>
        <w:numPr>
          <w:ilvl w:val="0"/>
          <w:numId w:val="436"/>
        </w:numPr>
        <w:ind w:firstLineChars="0"/>
        <w:rPr>
          <w:rFonts w:ascii="微软雅黑" w:eastAsia="微软雅黑" w:hAnsi="微软雅黑"/>
        </w:rPr>
      </w:pPr>
      <w:r>
        <w:rPr>
          <w:rFonts w:ascii="微软雅黑" w:eastAsia="微软雅黑" w:hAnsi="微软雅黑"/>
        </w:rPr>
        <w:t>GWN7821P</w:t>
      </w:r>
      <w:r>
        <w:rPr>
          <w:rFonts w:ascii="微软雅黑" w:eastAsia="微软雅黑" w:hAnsi="微软雅黑" w:hint="eastAsia"/>
        </w:rPr>
        <w:t>，</w:t>
      </w:r>
      <w:r>
        <w:rPr>
          <w:rFonts w:ascii="微软雅黑" w:eastAsia="微软雅黑" w:hAnsi="微软雅黑"/>
        </w:rPr>
        <w:t>支持</w:t>
      </w:r>
      <w:r>
        <w:rPr>
          <w:rFonts w:ascii="微软雅黑" w:eastAsia="微软雅黑" w:hAnsi="微软雅黑" w:hint="eastAsia"/>
        </w:rPr>
        <w:t>802.3</w:t>
      </w:r>
      <w:r>
        <w:rPr>
          <w:rFonts w:ascii="微软雅黑" w:eastAsia="微软雅黑" w:hAnsi="微软雅黑"/>
        </w:rPr>
        <w:t>af/at</w:t>
      </w:r>
      <w:r>
        <w:rPr>
          <w:rFonts w:ascii="微软雅黑" w:eastAsia="微软雅黑" w:hAnsi="微软雅黑" w:hint="eastAsia"/>
        </w:rPr>
        <w:t>，</w:t>
      </w:r>
      <w:r>
        <w:rPr>
          <w:rFonts w:ascii="微软雅黑" w:eastAsia="微软雅黑" w:hAnsi="微软雅黑"/>
        </w:rPr>
        <w:t>总供电功率</w:t>
      </w:r>
      <w:r>
        <w:rPr>
          <w:rFonts w:ascii="微软雅黑" w:eastAsia="微软雅黑" w:hAnsi="微软雅黑" w:hint="eastAsia"/>
          <w:color w:val="FF0000"/>
        </w:rPr>
        <w:t>[</w:t>
      </w:r>
      <w:r>
        <w:rPr>
          <w:rFonts w:ascii="微软雅黑" w:eastAsia="微软雅黑" w:hAnsi="微软雅黑"/>
          <w:color w:val="FF0000"/>
        </w:rPr>
        <w:t>TBD]</w:t>
      </w:r>
    </w:p>
    <w:p w14:paraId="24F94A20" w14:textId="77777777" w:rsidR="0076630D" w:rsidRDefault="00D7272D" w:rsidP="00B10728">
      <w:pPr>
        <w:pStyle w:val="af2"/>
        <w:numPr>
          <w:ilvl w:val="0"/>
          <w:numId w:val="436"/>
        </w:numPr>
        <w:ind w:firstLineChars="0"/>
        <w:rPr>
          <w:rFonts w:ascii="微软雅黑" w:eastAsia="微软雅黑" w:hAnsi="微软雅黑"/>
        </w:rPr>
      </w:pPr>
      <w:r>
        <w:rPr>
          <w:rFonts w:ascii="微软雅黑" w:eastAsia="微软雅黑" w:hAnsi="微软雅黑"/>
        </w:rPr>
        <w:lastRenderedPageBreak/>
        <w:t>GWN7823P，支持</w:t>
      </w:r>
      <w:r>
        <w:rPr>
          <w:rFonts w:ascii="微软雅黑" w:eastAsia="微软雅黑" w:hAnsi="微软雅黑" w:hint="eastAsia"/>
        </w:rPr>
        <w:t>802.3</w:t>
      </w:r>
      <w:r>
        <w:rPr>
          <w:rFonts w:ascii="微软雅黑" w:eastAsia="微软雅黑" w:hAnsi="微软雅黑"/>
        </w:rPr>
        <w:t>af/at</w:t>
      </w:r>
      <w:r>
        <w:rPr>
          <w:rFonts w:ascii="微软雅黑" w:eastAsia="微软雅黑" w:hAnsi="微软雅黑" w:hint="eastAsia"/>
        </w:rPr>
        <w:t>，</w:t>
      </w:r>
      <w:r>
        <w:rPr>
          <w:rFonts w:ascii="微软雅黑" w:eastAsia="微软雅黑" w:hAnsi="微软雅黑"/>
        </w:rPr>
        <w:t>总供电功率</w:t>
      </w:r>
      <w:r>
        <w:rPr>
          <w:rFonts w:ascii="微软雅黑" w:eastAsia="微软雅黑" w:hAnsi="微软雅黑" w:hint="eastAsia"/>
          <w:color w:val="FF0000"/>
        </w:rPr>
        <w:t>[TBD</w:t>
      </w:r>
      <w:r>
        <w:rPr>
          <w:rFonts w:ascii="微软雅黑" w:eastAsia="微软雅黑" w:hAnsi="微软雅黑"/>
          <w:color w:val="FF0000"/>
        </w:rPr>
        <w:t>]</w:t>
      </w:r>
    </w:p>
    <w:p w14:paraId="0A9D7962" w14:textId="77777777" w:rsidR="0076630D" w:rsidRDefault="0076630D">
      <w:pPr>
        <w:rPr>
          <w:rFonts w:ascii="微软雅黑" w:eastAsia="微软雅黑" w:hAnsi="微软雅黑"/>
        </w:rPr>
      </w:pPr>
    </w:p>
    <w:p w14:paraId="56464A37" w14:textId="77777777" w:rsidR="0076630D" w:rsidRDefault="0076630D">
      <w:pPr>
        <w:rPr>
          <w:rFonts w:ascii="微软雅黑" w:eastAsia="微软雅黑" w:hAnsi="微软雅黑"/>
        </w:rPr>
      </w:pPr>
    </w:p>
    <w:p w14:paraId="619A00DC" w14:textId="77777777" w:rsidR="0076630D" w:rsidRDefault="00D7272D">
      <w:pPr>
        <w:rPr>
          <w:rFonts w:ascii="微软雅黑" w:eastAsia="微软雅黑" w:hAnsi="微软雅黑"/>
        </w:rPr>
      </w:pPr>
      <w:r>
        <w:rPr>
          <w:rFonts w:ascii="微软雅黑" w:eastAsia="微软雅黑" w:hAnsi="微软雅黑" w:hint="eastAsia"/>
        </w:rPr>
        <w:t>【配置参数】</w:t>
      </w:r>
    </w:p>
    <w:p w14:paraId="6C1FF2CD" w14:textId="77777777" w:rsidR="0076630D" w:rsidRDefault="00D7272D">
      <w:pPr>
        <w:rPr>
          <w:rFonts w:ascii="微软雅黑" w:eastAsia="微软雅黑" w:hAnsi="微软雅黑"/>
        </w:rPr>
      </w:pPr>
      <w:r>
        <w:rPr>
          <w:rFonts w:ascii="微软雅黑" w:eastAsia="微软雅黑" w:hAnsi="微软雅黑" w:hint="eastAsia"/>
          <w:highlight w:val="yellow"/>
        </w:rPr>
        <w:t>【GWN7813P】</w:t>
      </w:r>
      <w:r>
        <w:rPr>
          <w:rFonts w:ascii="微软雅黑" w:eastAsia="微软雅黑" w:hAnsi="微软雅黑" w:hint="eastAsia"/>
        </w:rPr>
        <w:t>电源信息</w:t>
      </w:r>
      <w:r>
        <w:rPr>
          <w:rFonts w:ascii="微软雅黑" w:eastAsia="微软雅黑" w:hAnsi="微软雅黑"/>
        </w:rPr>
        <w:t>：</w:t>
      </w:r>
    </w:p>
    <w:p w14:paraId="20B29E7B" w14:textId="77777777" w:rsidR="0076630D" w:rsidRDefault="00D7272D">
      <w:pPr>
        <w:ind w:firstLine="420"/>
        <w:rPr>
          <w:rFonts w:ascii="微软雅黑" w:eastAsia="微软雅黑" w:hAnsi="微软雅黑"/>
        </w:rPr>
      </w:pPr>
      <w:r>
        <w:rPr>
          <w:rFonts w:ascii="微软雅黑" w:eastAsia="微软雅黑" w:hAnsi="微软雅黑" w:hint="eastAsia"/>
        </w:rPr>
        <w:t>无论有无</w:t>
      </w:r>
      <w:r>
        <w:rPr>
          <w:rFonts w:ascii="微软雅黑" w:eastAsia="微软雅黑" w:hAnsi="微软雅黑"/>
        </w:rPr>
        <w:t>接入RPS电源，显示电源信息，具体如下：</w:t>
      </w:r>
    </w:p>
    <w:p w14:paraId="7F769FD5" w14:textId="77777777" w:rsidR="0076630D" w:rsidRDefault="00D7272D" w:rsidP="00B10728">
      <w:pPr>
        <w:pStyle w:val="af2"/>
        <w:numPr>
          <w:ilvl w:val="0"/>
          <w:numId w:val="437"/>
        </w:numPr>
        <w:ind w:firstLineChars="0"/>
        <w:rPr>
          <w:rFonts w:ascii="微软雅黑" w:eastAsia="微软雅黑" w:hAnsi="微软雅黑"/>
        </w:rPr>
      </w:pPr>
      <w:r>
        <w:rPr>
          <w:rFonts w:ascii="微软雅黑" w:eastAsia="微软雅黑" w:hAnsi="微软雅黑" w:hint="eastAsia"/>
        </w:rPr>
        <w:t>内置</w:t>
      </w:r>
      <w:r>
        <w:rPr>
          <w:rFonts w:ascii="微软雅黑" w:eastAsia="微软雅黑" w:hAnsi="微软雅黑"/>
        </w:rPr>
        <w:t>电源</w:t>
      </w:r>
      <w:r>
        <w:rPr>
          <w:rFonts w:ascii="微软雅黑" w:eastAsia="微软雅黑" w:hAnsi="微软雅黑" w:hint="eastAsia"/>
        </w:rPr>
        <w:t>/RPS电源的</w:t>
      </w:r>
      <w:r>
        <w:rPr>
          <w:rFonts w:ascii="微软雅黑" w:eastAsia="微软雅黑" w:hAnsi="微软雅黑"/>
        </w:rPr>
        <w:t>使用状态</w:t>
      </w:r>
      <w:r>
        <w:rPr>
          <w:rFonts w:ascii="微软雅黑" w:eastAsia="微软雅黑" w:hAnsi="微软雅黑" w:hint="eastAsia"/>
        </w:rPr>
        <w:t>：{未使用</w:t>
      </w:r>
      <w:r>
        <w:rPr>
          <w:rFonts w:ascii="微软雅黑" w:eastAsia="微软雅黑" w:hAnsi="微软雅黑"/>
        </w:rPr>
        <w:t>|故障|使用中|</w:t>
      </w:r>
      <w:r>
        <w:rPr>
          <w:rFonts w:ascii="微软雅黑" w:eastAsia="微软雅黑" w:hAnsi="微软雅黑" w:hint="eastAsia"/>
        </w:rPr>
        <w:t>过压</w:t>
      </w:r>
      <w:r>
        <w:rPr>
          <w:rFonts w:ascii="微软雅黑" w:eastAsia="微软雅黑" w:hAnsi="微软雅黑"/>
        </w:rPr>
        <w:t>|欠压|未接入</w:t>
      </w:r>
      <w:r>
        <w:rPr>
          <w:rFonts w:ascii="微软雅黑" w:eastAsia="微软雅黑" w:hAnsi="微软雅黑" w:hint="eastAsia"/>
        </w:rPr>
        <w:t>(</w:t>
      </w:r>
      <w:r>
        <w:rPr>
          <w:rFonts w:ascii="微软雅黑" w:eastAsia="微软雅黑" w:hAnsi="微软雅黑"/>
        </w:rPr>
        <w:t>RPS</w:t>
      </w:r>
      <w:r>
        <w:rPr>
          <w:rFonts w:ascii="微软雅黑" w:eastAsia="微软雅黑" w:hAnsi="微软雅黑" w:hint="eastAsia"/>
        </w:rPr>
        <w:t>电源</w:t>
      </w:r>
      <w:r>
        <w:rPr>
          <w:rFonts w:ascii="微软雅黑" w:eastAsia="微软雅黑" w:hAnsi="微软雅黑"/>
        </w:rPr>
        <w:t>独有</w:t>
      </w:r>
      <w:r>
        <w:rPr>
          <w:rFonts w:ascii="微软雅黑" w:eastAsia="微软雅黑" w:hAnsi="微软雅黑" w:hint="eastAsia"/>
        </w:rPr>
        <w:t>)}</w:t>
      </w:r>
    </w:p>
    <w:p w14:paraId="04DEB5B4" w14:textId="77777777" w:rsidR="0076630D" w:rsidRDefault="00D7272D" w:rsidP="00B10728">
      <w:pPr>
        <w:pStyle w:val="af2"/>
        <w:numPr>
          <w:ilvl w:val="0"/>
          <w:numId w:val="437"/>
        </w:numPr>
        <w:ind w:firstLineChars="0"/>
        <w:rPr>
          <w:rFonts w:ascii="微软雅黑" w:eastAsia="微软雅黑" w:hAnsi="微软雅黑"/>
        </w:rPr>
      </w:pPr>
      <w:r>
        <w:rPr>
          <w:rFonts w:ascii="微软雅黑" w:eastAsia="微软雅黑" w:hAnsi="微软雅黑" w:hint="eastAsia"/>
        </w:rPr>
        <w:t>内置</w:t>
      </w:r>
      <w:r>
        <w:rPr>
          <w:rFonts w:ascii="微软雅黑" w:eastAsia="微软雅黑" w:hAnsi="微软雅黑"/>
        </w:rPr>
        <w:t>电源</w:t>
      </w:r>
      <w:r>
        <w:rPr>
          <w:rFonts w:ascii="微软雅黑" w:eastAsia="微软雅黑" w:hAnsi="微软雅黑" w:hint="eastAsia"/>
        </w:rPr>
        <w:t>/</w:t>
      </w:r>
      <w:r>
        <w:rPr>
          <w:rFonts w:ascii="微软雅黑" w:eastAsia="微软雅黑" w:hAnsi="微软雅黑"/>
        </w:rPr>
        <w:t>RPS电源的LED指示灯状态</w:t>
      </w:r>
    </w:p>
    <w:p w14:paraId="6EED6FA9" w14:textId="77777777" w:rsidR="0076630D" w:rsidRDefault="0076630D">
      <w:pPr>
        <w:rPr>
          <w:rFonts w:ascii="微软雅黑" w:eastAsia="微软雅黑" w:hAnsi="微软雅黑"/>
        </w:rPr>
      </w:pPr>
    </w:p>
    <w:p w14:paraId="25E1AC38" w14:textId="77777777" w:rsidR="0076630D" w:rsidRDefault="00D7272D">
      <w:pPr>
        <w:rPr>
          <w:rFonts w:ascii="微软雅黑" w:eastAsia="微软雅黑" w:hAnsi="微软雅黑"/>
        </w:rPr>
      </w:pPr>
      <w:r>
        <w:rPr>
          <w:rFonts w:ascii="微软雅黑" w:eastAsia="微软雅黑" w:hAnsi="微软雅黑" w:hint="eastAsia"/>
        </w:rPr>
        <w:t>全局配置：</w:t>
      </w:r>
    </w:p>
    <w:p w14:paraId="5D98A3B4" w14:textId="77777777" w:rsidR="0076630D" w:rsidRDefault="00D7272D" w:rsidP="00B10728">
      <w:pPr>
        <w:pStyle w:val="af2"/>
        <w:numPr>
          <w:ilvl w:val="0"/>
          <w:numId w:val="438"/>
        </w:numPr>
        <w:ind w:firstLineChars="0"/>
        <w:rPr>
          <w:rFonts w:ascii="微软雅黑" w:eastAsia="微软雅黑" w:hAnsi="微软雅黑"/>
        </w:rPr>
      </w:pPr>
      <w:r>
        <w:rPr>
          <w:rFonts w:ascii="微软雅黑" w:eastAsia="微软雅黑" w:hAnsi="微软雅黑" w:hint="eastAsia"/>
        </w:rPr>
        <w:t>&lt;</w:t>
      </w:r>
      <w:r>
        <w:rPr>
          <w:rFonts w:ascii="微软雅黑" w:eastAsia="微软雅黑" w:hAnsi="微软雅黑"/>
        </w:rPr>
        <w:t>PoE</w:t>
      </w:r>
      <w:r>
        <w:rPr>
          <w:rFonts w:ascii="微软雅黑" w:eastAsia="微软雅黑" w:hAnsi="微软雅黑" w:hint="eastAsia"/>
        </w:rPr>
        <w:t>重启&gt;按钮</w:t>
      </w:r>
      <w:r>
        <w:rPr>
          <w:rFonts w:ascii="微软雅黑" w:eastAsia="微软雅黑" w:hAnsi="微软雅黑"/>
        </w:rPr>
        <w:t>：点击</w:t>
      </w:r>
      <w:r>
        <w:rPr>
          <w:rFonts w:ascii="微软雅黑" w:eastAsia="微软雅黑" w:hAnsi="微软雅黑" w:hint="eastAsia"/>
        </w:rPr>
        <w:t>后</w:t>
      </w:r>
      <w:r>
        <w:rPr>
          <w:rFonts w:ascii="微软雅黑" w:eastAsia="微软雅黑" w:hAnsi="微软雅黑"/>
        </w:rPr>
        <w:t>，需</w:t>
      </w:r>
      <w:r>
        <w:rPr>
          <w:rFonts w:ascii="微软雅黑" w:eastAsia="微软雅黑" w:hAnsi="微软雅黑" w:hint="eastAsia"/>
        </w:rPr>
        <w:t>二次确认是否</w:t>
      </w:r>
      <w:r>
        <w:rPr>
          <w:rFonts w:ascii="微软雅黑" w:eastAsia="微软雅黑" w:hAnsi="微软雅黑"/>
        </w:rPr>
        <w:t>进行PoE模块功能软重启。</w:t>
      </w:r>
    </w:p>
    <w:p w14:paraId="43CD158B" w14:textId="77777777" w:rsidR="0076630D" w:rsidRDefault="00D7272D" w:rsidP="00B10728">
      <w:pPr>
        <w:pStyle w:val="af2"/>
        <w:numPr>
          <w:ilvl w:val="0"/>
          <w:numId w:val="438"/>
        </w:numPr>
        <w:ind w:firstLineChars="0"/>
        <w:rPr>
          <w:rFonts w:ascii="微软雅黑" w:eastAsia="微软雅黑" w:hAnsi="微软雅黑"/>
        </w:rPr>
      </w:pPr>
      <w:r>
        <w:rPr>
          <w:rFonts w:ascii="微软雅黑" w:eastAsia="微软雅黑" w:hAnsi="微软雅黑" w:hint="eastAsia"/>
        </w:rPr>
        <w:t>PoE</w:t>
      </w:r>
      <w:r>
        <w:rPr>
          <w:rFonts w:ascii="微软雅黑" w:eastAsia="微软雅黑" w:hAnsi="微软雅黑"/>
        </w:rPr>
        <w:t>预留功率</w:t>
      </w:r>
      <w:r>
        <w:rPr>
          <w:rFonts w:ascii="微软雅黑" w:eastAsia="微软雅黑" w:hAnsi="微软雅黑" w:hint="eastAsia"/>
        </w:rPr>
        <w:t xml:space="preserve"> (</w:t>
      </w:r>
      <w:r>
        <w:rPr>
          <w:rFonts w:ascii="微软雅黑" w:eastAsia="微软雅黑" w:hAnsi="微软雅黑"/>
        </w:rPr>
        <w:t>W</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设置总</w:t>
      </w:r>
      <w:r>
        <w:rPr>
          <w:rFonts w:ascii="微软雅黑" w:eastAsia="微软雅黑" w:hAnsi="微软雅黑"/>
        </w:rPr>
        <w:t>的PoE供电的预留功率，取值为</w:t>
      </w:r>
      <w:r>
        <w:rPr>
          <w:rFonts w:ascii="微软雅黑" w:eastAsia="微软雅黑" w:hAnsi="微软雅黑" w:hint="eastAsia"/>
        </w:rPr>
        <w:t>0-360</w:t>
      </w:r>
      <w:r>
        <w:rPr>
          <w:rFonts w:ascii="微软雅黑" w:eastAsia="微软雅黑" w:hAnsi="微软雅黑"/>
        </w:rPr>
        <w:t>W(GWN7803P/13P)</w:t>
      </w:r>
      <w:r>
        <w:rPr>
          <w:rFonts w:ascii="微软雅黑" w:eastAsia="微软雅黑" w:hAnsi="微软雅黑" w:hint="eastAsia"/>
        </w:rPr>
        <w:t>，默认20</w:t>
      </w:r>
      <w:r>
        <w:rPr>
          <w:rFonts w:ascii="微软雅黑" w:eastAsia="微软雅黑" w:hAnsi="微软雅黑"/>
        </w:rPr>
        <w:t>W。</w:t>
      </w:r>
      <w:r>
        <w:rPr>
          <w:rFonts w:ascii="微软雅黑" w:eastAsia="微软雅黑" w:hAnsi="微软雅黑" w:hint="eastAsia"/>
        </w:rPr>
        <w:t>GWN7801P/11</w:t>
      </w:r>
      <w:r>
        <w:rPr>
          <w:rFonts w:ascii="微软雅黑" w:eastAsia="微软雅黑" w:hAnsi="微软雅黑"/>
        </w:rPr>
        <w:t>P为</w:t>
      </w:r>
      <w:r>
        <w:rPr>
          <w:rFonts w:ascii="微软雅黑" w:eastAsia="微软雅黑" w:hAnsi="微软雅黑" w:hint="eastAsia"/>
        </w:rPr>
        <w:t>0</w:t>
      </w:r>
      <w:r>
        <w:rPr>
          <w:rFonts w:ascii="微软雅黑" w:eastAsia="微软雅黑" w:hAnsi="微软雅黑"/>
        </w:rPr>
        <w:t>-120W，GWN7802P/12P为</w:t>
      </w:r>
      <w:r>
        <w:rPr>
          <w:rFonts w:ascii="微软雅黑" w:eastAsia="微软雅黑" w:hAnsi="微软雅黑" w:hint="eastAsia"/>
        </w:rPr>
        <w:t>0</w:t>
      </w:r>
      <w:r>
        <w:rPr>
          <w:rFonts w:ascii="微软雅黑" w:eastAsia="微软雅黑" w:hAnsi="微软雅黑"/>
        </w:rPr>
        <w:t>-240W。</w:t>
      </w:r>
    </w:p>
    <w:p w14:paraId="2DC05794" w14:textId="77777777" w:rsidR="0076630D" w:rsidRDefault="00D7272D">
      <w:pPr>
        <w:pStyle w:val="af2"/>
        <w:ind w:left="841"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highlight w:val="yellow"/>
        </w:rPr>
        <w:t>【GWN7813P】</w:t>
      </w:r>
      <w:r>
        <w:rPr>
          <w:rFonts w:ascii="微软雅黑" w:eastAsia="微软雅黑" w:hAnsi="微软雅黑" w:hint="eastAsia"/>
        </w:rPr>
        <w:t>当内置电源</w:t>
      </w:r>
      <w:r>
        <w:rPr>
          <w:rFonts w:ascii="微软雅黑" w:eastAsia="微软雅黑" w:hAnsi="微软雅黑"/>
        </w:rPr>
        <w:t>故障，</w:t>
      </w:r>
      <w:r>
        <w:rPr>
          <w:rFonts w:ascii="微软雅黑" w:eastAsia="微软雅黑" w:hAnsi="微软雅黑" w:hint="eastAsia"/>
        </w:rPr>
        <w:t>改用RPS</w:t>
      </w:r>
      <w:r>
        <w:rPr>
          <w:rFonts w:ascii="微软雅黑" w:eastAsia="微软雅黑" w:hAnsi="微软雅黑"/>
        </w:rPr>
        <w:t>电源为</w:t>
      </w:r>
      <w:r>
        <w:rPr>
          <w:rFonts w:ascii="微软雅黑" w:eastAsia="微软雅黑" w:hAnsi="微软雅黑" w:hint="eastAsia"/>
        </w:rPr>
        <w:t>①</w:t>
      </w:r>
      <w:r>
        <w:rPr>
          <w:rFonts w:ascii="微软雅黑" w:eastAsia="微软雅黑" w:hAnsi="微软雅黑"/>
        </w:rPr>
        <w:t>系统</w:t>
      </w:r>
      <w:r>
        <w:rPr>
          <w:rFonts w:ascii="微软雅黑" w:eastAsia="微软雅黑" w:hAnsi="微软雅黑" w:hint="eastAsia"/>
        </w:rPr>
        <w:t xml:space="preserve"> </w:t>
      </w:r>
      <w:r>
        <w:rPr>
          <w:rFonts w:ascii="微软雅黑" w:eastAsia="微软雅黑" w:hAnsi="微软雅黑"/>
        </w:rPr>
        <w:t>或</w:t>
      </w:r>
      <w:r>
        <w:rPr>
          <w:rFonts w:ascii="微软雅黑" w:eastAsia="微软雅黑" w:hAnsi="微软雅黑" w:hint="eastAsia"/>
        </w:rPr>
        <w:t xml:space="preserve"> ②</w:t>
      </w:r>
      <w:r>
        <w:rPr>
          <w:rFonts w:ascii="微软雅黑" w:eastAsia="微软雅黑" w:hAnsi="微软雅黑"/>
        </w:rPr>
        <w:t xml:space="preserve">PSE </w:t>
      </w:r>
      <w:r>
        <w:rPr>
          <w:rFonts w:ascii="微软雅黑" w:eastAsia="微软雅黑" w:hAnsi="微软雅黑" w:hint="eastAsia"/>
        </w:rPr>
        <w:t>或 ③</w:t>
      </w:r>
      <w:r>
        <w:rPr>
          <w:rFonts w:ascii="微软雅黑" w:eastAsia="微软雅黑" w:hAnsi="微软雅黑"/>
        </w:rPr>
        <w:t>系统和PSE供电时，供电功率从</w:t>
      </w:r>
      <w:r>
        <w:rPr>
          <w:rFonts w:ascii="微软雅黑" w:eastAsia="微软雅黑" w:hAnsi="微软雅黑" w:hint="eastAsia"/>
        </w:rPr>
        <w:t>360</w:t>
      </w:r>
      <w:r>
        <w:rPr>
          <w:rFonts w:ascii="微软雅黑" w:eastAsia="微软雅黑" w:hAnsi="微软雅黑"/>
        </w:rPr>
        <w:t>W降至</w:t>
      </w:r>
      <w:r>
        <w:rPr>
          <w:rFonts w:ascii="微软雅黑" w:eastAsia="微软雅黑" w:hAnsi="微软雅黑" w:hint="eastAsia"/>
        </w:rPr>
        <w:t>240</w:t>
      </w:r>
      <w:r>
        <w:rPr>
          <w:rFonts w:ascii="微软雅黑" w:eastAsia="微软雅黑" w:hAnsi="微软雅黑"/>
        </w:rPr>
        <w:t>W</w:t>
      </w:r>
      <w:r>
        <w:rPr>
          <w:rFonts w:ascii="微软雅黑" w:eastAsia="微软雅黑" w:hAnsi="微软雅黑" w:hint="eastAsia"/>
        </w:rPr>
        <w:t>，</w:t>
      </w:r>
      <w:r>
        <w:rPr>
          <w:rFonts w:ascii="微软雅黑" w:eastAsia="微软雅黑" w:hAnsi="微软雅黑"/>
        </w:rPr>
        <w:t>PoE预留功率取值范围调整为</w:t>
      </w:r>
      <w:r>
        <w:rPr>
          <w:rFonts w:ascii="微软雅黑" w:eastAsia="微软雅黑" w:hAnsi="微软雅黑" w:hint="eastAsia"/>
        </w:rPr>
        <w:t>0</w:t>
      </w:r>
      <w:r>
        <w:rPr>
          <w:rFonts w:ascii="微软雅黑" w:eastAsia="微软雅黑" w:hAnsi="微软雅黑"/>
        </w:rPr>
        <w:t>-240W。</w:t>
      </w:r>
    </w:p>
    <w:p w14:paraId="46EC99B0" w14:textId="77777777" w:rsidR="0076630D" w:rsidRDefault="00D7272D">
      <w:pPr>
        <w:rPr>
          <w:rFonts w:ascii="微软雅黑" w:eastAsia="微软雅黑" w:hAnsi="微软雅黑"/>
        </w:rPr>
      </w:pPr>
      <w:r>
        <w:rPr>
          <w:rFonts w:ascii="微软雅黑" w:eastAsia="微软雅黑" w:hAnsi="微软雅黑" w:hint="eastAsia"/>
        </w:rPr>
        <w:t>全局PoE电源信息</w:t>
      </w:r>
      <w:r>
        <w:rPr>
          <w:rFonts w:ascii="微软雅黑" w:eastAsia="微软雅黑" w:hAnsi="微软雅黑"/>
        </w:rPr>
        <w:t>，主要包括</w:t>
      </w:r>
      <w:r>
        <w:rPr>
          <w:rFonts w:ascii="微软雅黑" w:eastAsia="微软雅黑" w:hAnsi="微软雅黑" w:hint="eastAsia"/>
        </w:rPr>
        <w:t>：</w:t>
      </w:r>
    </w:p>
    <w:p w14:paraId="7DD0D55E" w14:textId="77777777" w:rsidR="0076630D" w:rsidRDefault="00D7272D" w:rsidP="00B10728">
      <w:pPr>
        <w:pStyle w:val="af2"/>
        <w:numPr>
          <w:ilvl w:val="0"/>
          <w:numId w:val="438"/>
        </w:numPr>
        <w:ind w:firstLineChars="0"/>
        <w:rPr>
          <w:rFonts w:ascii="微软雅黑" w:eastAsia="微软雅黑" w:hAnsi="微软雅黑"/>
        </w:rPr>
      </w:pPr>
      <w:r>
        <w:rPr>
          <w:rFonts w:ascii="微软雅黑" w:eastAsia="微软雅黑" w:hAnsi="微软雅黑" w:hint="eastAsia"/>
        </w:rPr>
        <w:t>PoE</w:t>
      </w:r>
      <w:r>
        <w:rPr>
          <w:rFonts w:ascii="微软雅黑" w:eastAsia="微软雅黑" w:hAnsi="微软雅黑"/>
        </w:rPr>
        <w:t>接口个数</w:t>
      </w:r>
    </w:p>
    <w:p w14:paraId="4F966E95" w14:textId="77777777" w:rsidR="0076630D" w:rsidRDefault="00D7272D" w:rsidP="00B10728">
      <w:pPr>
        <w:pStyle w:val="af2"/>
        <w:numPr>
          <w:ilvl w:val="0"/>
          <w:numId w:val="438"/>
        </w:numPr>
        <w:ind w:firstLineChars="0"/>
        <w:rPr>
          <w:rFonts w:ascii="微软雅黑" w:eastAsia="微软雅黑" w:hAnsi="微软雅黑"/>
        </w:rPr>
      </w:pPr>
      <w:r>
        <w:rPr>
          <w:rFonts w:ascii="微软雅黑" w:eastAsia="微软雅黑" w:hAnsi="微软雅黑" w:hint="eastAsia"/>
        </w:rPr>
        <w:t>PoE</w:t>
      </w:r>
      <w:r>
        <w:rPr>
          <w:rFonts w:ascii="微软雅黑" w:eastAsia="微软雅黑" w:hAnsi="微软雅黑"/>
        </w:rPr>
        <w:t>总供电功率</w:t>
      </w:r>
      <w:r>
        <w:rPr>
          <w:rFonts w:ascii="微软雅黑" w:eastAsia="微软雅黑" w:hAnsi="微软雅黑" w:hint="eastAsia"/>
        </w:rPr>
        <w:t>，</w:t>
      </w:r>
      <w:r>
        <w:rPr>
          <w:rFonts w:ascii="微软雅黑" w:eastAsia="微软雅黑" w:hAnsi="微软雅黑"/>
        </w:rPr>
        <w:t>单位W</w:t>
      </w:r>
    </w:p>
    <w:p w14:paraId="591D38A6" w14:textId="77777777" w:rsidR="0076630D" w:rsidRDefault="00D7272D" w:rsidP="00B10728">
      <w:pPr>
        <w:pStyle w:val="af2"/>
        <w:numPr>
          <w:ilvl w:val="0"/>
          <w:numId w:val="438"/>
        </w:numPr>
        <w:ind w:firstLineChars="0"/>
        <w:rPr>
          <w:rFonts w:ascii="微软雅黑" w:eastAsia="微软雅黑" w:hAnsi="微软雅黑"/>
        </w:rPr>
      </w:pPr>
      <w:r>
        <w:rPr>
          <w:rFonts w:ascii="微软雅黑" w:eastAsia="微软雅黑" w:hAnsi="微软雅黑"/>
        </w:rPr>
        <w:t>PoE预留功率，单位W</w:t>
      </w:r>
    </w:p>
    <w:p w14:paraId="51130F12" w14:textId="77777777" w:rsidR="0076630D" w:rsidRDefault="00D7272D" w:rsidP="00B10728">
      <w:pPr>
        <w:pStyle w:val="af2"/>
        <w:numPr>
          <w:ilvl w:val="0"/>
          <w:numId w:val="438"/>
        </w:numPr>
        <w:ind w:firstLineChars="0"/>
        <w:rPr>
          <w:rFonts w:ascii="微软雅黑" w:eastAsia="微软雅黑" w:hAnsi="微软雅黑"/>
        </w:rPr>
      </w:pPr>
      <w:r>
        <w:rPr>
          <w:rFonts w:ascii="微软雅黑" w:eastAsia="微软雅黑" w:hAnsi="微软雅黑" w:hint="eastAsia"/>
        </w:rPr>
        <w:lastRenderedPageBreak/>
        <w:t>已配置</w:t>
      </w:r>
      <w:r>
        <w:rPr>
          <w:rFonts w:ascii="微软雅黑" w:eastAsia="微软雅黑" w:hAnsi="微软雅黑"/>
        </w:rPr>
        <w:t>功率，</w:t>
      </w:r>
      <w:r>
        <w:rPr>
          <w:rFonts w:ascii="微软雅黑" w:eastAsia="微软雅黑" w:hAnsi="微软雅黑" w:hint="eastAsia"/>
        </w:rPr>
        <w:t>单位</w:t>
      </w:r>
      <w:r>
        <w:rPr>
          <w:rFonts w:ascii="微软雅黑" w:eastAsia="微软雅黑" w:hAnsi="微软雅黑"/>
        </w:rPr>
        <w:t>W</w:t>
      </w:r>
    </w:p>
    <w:p w14:paraId="63360C6A" w14:textId="77777777" w:rsidR="0076630D" w:rsidRDefault="00D7272D" w:rsidP="00B10728">
      <w:pPr>
        <w:pStyle w:val="af2"/>
        <w:numPr>
          <w:ilvl w:val="0"/>
          <w:numId w:val="438"/>
        </w:numPr>
        <w:ind w:firstLineChars="0"/>
        <w:rPr>
          <w:rFonts w:ascii="微软雅黑" w:eastAsia="微软雅黑" w:hAnsi="微软雅黑"/>
        </w:rPr>
      </w:pPr>
      <w:r>
        <w:rPr>
          <w:rFonts w:ascii="微软雅黑" w:eastAsia="微软雅黑" w:hAnsi="微软雅黑" w:hint="eastAsia"/>
        </w:rPr>
        <w:t>PoE</w:t>
      </w:r>
      <w:r>
        <w:rPr>
          <w:rFonts w:ascii="微软雅黑" w:eastAsia="微软雅黑" w:hAnsi="微软雅黑"/>
        </w:rPr>
        <w:t>消耗功率</w:t>
      </w:r>
      <w:r>
        <w:rPr>
          <w:rFonts w:ascii="微软雅黑" w:eastAsia="微软雅黑" w:hAnsi="微软雅黑" w:hint="eastAsia"/>
        </w:rPr>
        <w:t>，</w:t>
      </w:r>
      <w:r>
        <w:rPr>
          <w:rFonts w:ascii="微软雅黑" w:eastAsia="微软雅黑" w:hAnsi="微软雅黑"/>
        </w:rPr>
        <w:t>单位</w:t>
      </w:r>
      <w:r>
        <w:rPr>
          <w:rFonts w:ascii="微软雅黑" w:eastAsia="微软雅黑" w:hAnsi="微软雅黑" w:hint="eastAsia"/>
        </w:rPr>
        <w:t>m</w:t>
      </w:r>
      <w:r>
        <w:rPr>
          <w:rFonts w:ascii="微软雅黑" w:eastAsia="微软雅黑" w:hAnsi="微软雅黑"/>
        </w:rPr>
        <w:t>W</w:t>
      </w:r>
    </w:p>
    <w:p w14:paraId="2B872769" w14:textId="77777777" w:rsidR="0076630D" w:rsidRDefault="00D7272D" w:rsidP="00B10728">
      <w:pPr>
        <w:pStyle w:val="af2"/>
        <w:numPr>
          <w:ilvl w:val="0"/>
          <w:numId w:val="438"/>
        </w:numPr>
        <w:ind w:firstLineChars="0"/>
        <w:rPr>
          <w:rFonts w:ascii="微软雅黑" w:eastAsia="微软雅黑" w:hAnsi="微软雅黑"/>
        </w:rPr>
      </w:pPr>
      <w:r>
        <w:rPr>
          <w:rFonts w:ascii="微软雅黑" w:eastAsia="微软雅黑" w:hAnsi="微软雅黑" w:hint="eastAsia"/>
        </w:rPr>
        <w:t>PoE</w:t>
      </w:r>
      <w:r>
        <w:rPr>
          <w:rFonts w:ascii="微软雅黑" w:eastAsia="微软雅黑" w:hAnsi="微软雅黑"/>
        </w:rPr>
        <w:t>供电支持类型</w:t>
      </w:r>
      <w:r>
        <w:rPr>
          <w:rFonts w:ascii="微软雅黑" w:eastAsia="微软雅黑" w:hAnsi="微软雅黑" w:hint="eastAsia"/>
        </w:rPr>
        <w:t>，</w:t>
      </w:r>
      <w:r>
        <w:rPr>
          <w:rFonts w:ascii="微软雅黑" w:eastAsia="微软雅黑" w:hAnsi="微软雅黑"/>
        </w:rPr>
        <w:t>有</w:t>
      </w:r>
      <w:r>
        <w:rPr>
          <w:rFonts w:ascii="微软雅黑" w:eastAsia="微软雅黑" w:hAnsi="微软雅黑" w:hint="eastAsia"/>
        </w:rPr>
        <w:t>802.3</w:t>
      </w:r>
      <w:r>
        <w:rPr>
          <w:rFonts w:ascii="微软雅黑" w:eastAsia="微软雅黑" w:hAnsi="微软雅黑"/>
        </w:rPr>
        <w:t>af/</w:t>
      </w:r>
      <w:r>
        <w:rPr>
          <w:rFonts w:ascii="微软雅黑" w:eastAsia="微软雅黑" w:hAnsi="微软雅黑" w:hint="eastAsia"/>
        </w:rPr>
        <w:t>802.3</w:t>
      </w:r>
      <w:r>
        <w:rPr>
          <w:rFonts w:ascii="微软雅黑" w:eastAsia="微软雅黑" w:hAnsi="微软雅黑"/>
        </w:rPr>
        <w:t>at</w:t>
      </w:r>
    </w:p>
    <w:p w14:paraId="7AFFA602" w14:textId="77777777" w:rsidR="0076630D" w:rsidRDefault="00D7272D" w:rsidP="00B10728">
      <w:pPr>
        <w:pStyle w:val="af2"/>
        <w:numPr>
          <w:ilvl w:val="0"/>
          <w:numId w:val="438"/>
        </w:numPr>
        <w:ind w:firstLineChars="0"/>
        <w:rPr>
          <w:rFonts w:ascii="微软雅黑" w:eastAsia="微软雅黑" w:hAnsi="微软雅黑"/>
        </w:rPr>
      </w:pPr>
      <w:r>
        <w:rPr>
          <w:rFonts w:ascii="微软雅黑" w:eastAsia="微软雅黑" w:hAnsi="微软雅黑" w:hint="eastAsia"/>
        </w:rPr>
        <w:t>芯片</w:t>
      </w:r>
      <w:r>
        <w:rPr>
          <w:rFonts w:ascii="微软雅黑" w:eastAsia="微软雅黑" w:hAnsi="微软雅黑"/>
        </w:rPr>
        <w:t>相关信息，包括</w:t>
      </w:r>
      <w:r>
        <w:rPr>
          <w:rFonts w:ascii="微软雅黑" w:eastAsia="微软雅黑" w:hAnsi="微软雅黑" w:hint="eastAsia"/>
        </w:rPr>
        <w:t>工作状态(On/Off</w:t>
      </w:r>
      <w:r>
        <w:rPr>
          <w:rFonts w:ascii="微软雅黑" w:eastAsia="微软雅黑" w:hAnsi="微软雅黑"/>
        </w:rPr>
        <w:t>)、</w:t>
      </w:r>
      <w:r>
        <w:rPr>
          <w:rFonts w:ascii="微软雅黑" w:eastAsia="微软雅黑" w:hAnsi="微软雅黑" w:hint="eastAsia"/>
        </w:rPr>
        <w:t>供电电压。</w:t>
      </w:r>
      <w:r>
        <w:rPr>
          <w:rFonts w:ascii="微软雅黑" w:eastAsia="微软雅黑" w:hAnsi="微软雅黑"/>
        </w:rPr>
        <w:t>不同型号芯片个数</w:t>
      </w:r>
      <w:r>
        <w:rPr>
          <w:rFonts w:ascii="微软雅黑" w:eastAsia="微软雅黑" w:hAnsi="微软雅黑" w:hint="eastAsia"/>
        </w:rPr>
        <w:t>不一</w:t>
      </w:r>
      <w:r>
        <w:rPr>
          <w:rFonts w:ascii="微软雅黑" w:eastAsia="微软雅黑" w:hAnsi="微软雅黑"/>
        </w:rPr>
        <w:t>，由底层上报显示</w:t>
      </w:r>
    </w:p>
    <w:p w14:paraId="3C9083C7" w14:textId="77777777" w:rsidR="0076630D" w:rsidRDefault="0076630D">
      <w:pPr>
        <w:rPr>
          <w:rFonts w:ascii="微软雅黑" w:eastAsia="微软雅黑" w:hAnsi="微软雅黑"/>
        </w:rPr>
      </w:pPr>
    </w:p>
    <w:p w14:paraId="0F1C363F" w14:textId="77777777" w:rsidR="0076630D" w:rsidRDefault="00D7272D">
      <w:pPr>
        <w:rPr>
          <w:rFonts w:ascii="微软雅黑" w:eastAsia="微软雅黑" w:hAnsi="微软雅黑"/>
        </w:rPr>
      </w:pPr>
      <w:r>
        <w:rPr>
          <w:rFonts w:ascii="微软雅黑" w:eastAsia="微软雅黑" w:hAnsi="微软雅黑" w:hint="eastAsia"/>
        </w:rPr>
        <w:t>接口</w:t>
      </w:r>
      <w:r>
        <w:rPr>
          <w:rFonts w:ascii="微软雅黑" w:eastAsia="微软雅黑" w:hAnsi="微软雅黑"/>
        </w:rPr>
        <w:t>PoE配置：</w:t>
      </w:r>
    </w:p>
    <w:p w14:paraId="4859D744"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需要配置的</w:t>
      </w:r>
      <w:r>
        <w:rPr>
          <w:rFonts w:ascii="微软雅黑" w:eastAsia="微软雅黑" w:hAnsi="微软雅黑" w:hint="eastAsia"/>
        </w:rPr>
        <w:t>支持</w:t>
      </w:r>
      <w:r>
        <w:rPr>
          <w:rFonts w:ascii="微软雅黑" w:eastAsia="微软雅黑" w:hAnsi="微软雅黑"/>
        </w:rPr>
        <w:t>PoE供电的交换机</w:t>
      </w: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可多选</w:t>
      </w:r>
      <w:r>
        <w:rPr>
          <w:rFonts w:ascii="微软雅黑" w:eastAsia="微软雅黑" w:hAnsi="微软雅黑"/>
        </w:rPr>
        <w:t>。</w:t>
      </w:r>
    </w:p>
    <w:p w14:paraId="39A43760"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供电标准</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接口PoE供电标准，选项有{802.3af | 802.3at | 802.3bt}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802.3</w:t>
      </w:r>
      <w:r>
        <w:rPr>
          <w:rFonts w:ascii="微软雅黑" w:eastAsia="微软雅黑" w:hAnsi="微软雅黑"/>
        </w:rPr>
        <w:t>at。</w:t>
      </w:r>
    </w:p>
    <w:p w14:paraId="6BED3863"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在802.3</w:t>
      </w:r>
      <w:r>
        <w:rPr>
          <w:rFonts w:ascii="微软雅黑" w:eastAsia="微软雅黑" w:hAnsi="微软雅黑"/>
        </w:rPr>
        <w:t>af标准下，Class4</w:t>
      </w:r>
      <w:r>
        <w:rPr>
          <w:rFonts w:ascii="微软雅黑" w:eastAsia="微软雅黑" w:hAnsi="微软雅黑" w:hint="eastAsia"/>
        </w:rPr>
        <w:t>能够</w:t>
      </w:r>
      <w:r>
        <w:rPr>
          <w:rFonts w:ascii="微软雅黑" w:eastAsia="微软雅黑" w:hAnsi="微软雅黑"/>
        </w:rPr>
        <w:t>正常上电，但实际供电功率</w:t>
      </w:r>
      <w:r>
        <w:rPr>
          <w:rFonts w:ascii="微软雅黑" w:eastAsia="微软雅黑" w:hAnsi="微软雅黑" w:hint="eastAsia"/>
        </w:rPr>
        <w:t>限制</w:t>
      </w:r>
      <w:r>
        <w:rPr>
          <w:rFonts w:ascii="微软雅黑" w:eastAsia="微软雅黑" w:hAnsi="微软雅黑"/>
        </w:rPr>
        <w:t>在af标准（</w:t>
      </w:r>
      <w:r>
        <w:rPr>
          <w:rFonts w:ascii="微软雅黑" w:eastAsia="微软雅黑" w:hAnsi="微软雅黑" w:hint="eastAsia"/>
        </w:rPr>
        <w:t>Class</w:t>
      </w:r>
      <w:r>
        <w:rPr>
          <w:rFonts w:ascii="微软雅黑" w:eastAsia="微软雅黑" w:hAnsi="微软雅黑"/>
        </w:rPr>
        <w:t>3）</w:t>
      </w:r>
      <w:r>
        <w:rPr>
          <w:rFonts w:ascii="微软雅黑" w:eastAsia="微软雅黑" w:hAnsi="微软雅黑" w:hint="eastAsia"/>
        </w:rPr>
        <w:t>限制</w:t>
      </w:r>
      <w:r>
        <w:rPr>
          <w:rFonts w:ascii="微软雅黑" w:eastAsia="微软雅黑" w:hAnsi="微软雅黑"/>
        </w:rPr>
        <w:t>以下。</w:t>
      </w:r>
      <w:r>
        <w:rPr>
          <w:rFonts w:ascii="微软雅黑" w:eastAsia="微软雅黑" w:hAnsi="微软雅黑" w:hint="eastAsia"/>
        </w:rPr>
        <w:t>802.3</w:t>
      </w:r>
      <w:r>
        <w:rPr>
          <w:rFonts w:ascii="微软雅黑" w:eastAsia="微软雅黑" w:hAnsi="微软雅黑"/>
        </w:rPr>
        <w:t>bt</w:t>
      </w:r>
      <w:r>
        <w:rPr>
          <w:rFonts w:ascii="微软雅黑" w:eastAsia="微软雅黑" w:hAnsi="微软雅黑" w:hint="eastAsia"/>
        </w:rPr>
        <w:t>标准</w:t>
      </w:r>
      <w:r>
        <w:rPr>
          <w:rFonts w:ascii="微软雅黑" w:eastAsia="微软雅黑" w:hAnsi="微软雅黑"/>
        </w:rPr>
        <w:t>，仅GWN7813P/16P的端口</w:t>
      </w:r>
      <w:r>
        <w:rPr>
          <w:rFonts w:ascii="微软雅黑" w:eastAsia="微软雅黑" w:hAnsi="微软雅黑" w:hint="eastAsia"/>
        </w:rPr>
        <w:t>1</w:t>
      </w:r>
      <w:r>
        <w:rPr>
          <w:rFonts w:ascii="微软雅黑" w:eastAsia="微软雅黑" w:hAnsi="微软雅黑"/>
        </w:rPr>
        <w:t>-8</w:t>
      </w:r>
      <w:r>
        <w:rPr>
          <w:rFonts w:ascii="微软雅黑" w:eastAsia="微软雅黑" w:hAnsi="微软雅黑" w:hint="eastAsia"/>
        </w:rPr>
        <w:t>支持，</w:t>
      </w:r>
      <w:r>
        <w:rPr>
          <w:rFonts w:ascii="微软雅黑" w:eastAsia="微软雅黑" w:hAnsi="微软雅黑"/>
        </w:rPr>
        <w:t>当选择不局限于此类端口时，</w:t>
      </w:r>
      <w:r>
        <w:rPr>
          <w:rFonts w:ascii="微软雅黑" w:eastAsia="微软雅黑" w:hAnsi="微软雅黑" w:hint="eastAsia"/>
        </w:rPr>
        <w:t>802.3</w:t>
      </w:r>
      <w:r>
        <w:rPr>
          <w:rFonts w:ascii="微软雅黑" w:eastAsia="微软雅黑" w:hAnsi="微软雅黑"/>
        </w:rPr>
        <w:t>bt需置灰。</w:t>
      </w:r>
    </w:p>
    <w:p w14:paraId="069917FE"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供电模式</w:t>
      </w:r>
      <w:r>
        <w:rPr>
          <w:rFonts w:ascii="微软雅黑" w:eastAsia="微软雅黑" w:hAnsi="微软雅黑"/>
        </w:rPr>
        <w:t>：</w:t>
      </w:r>
      <w:r>
        <w:rPr>
          <w:rFonts w:ascii="微软雅黑" w:eastAsia="微软雅黑" w:hAnsi="微软雅黑" w:hint="eastAsia"/>
        </w:rPr>
        <w:t>【下拉框】设置接口电源</w:t>
      </w:r>
      <w:r>
        <w:rPr>
          <w:rFonts w:ascii="微软雅黑" w:eastAsia="微软雅黑" w:hAnsi="微软雅黑"/>
        </w:rPr>
        <w:t>供电管理方式</w:t>
      </w:r>
      <w:r>
        <w:rPr>
          <w:rFonts w:ascii="微软雅黑" w:eastAsia="微软雅黑" w:hAnsi="微软雅黑" w:hint="eastAsia"/>
        </w:rPr>
        <w:t>，</w:t>
      </w:r>
      <w:r>
        <w:rPr>
          <w:rFonts w:ascii="微软雅黑" w:eastAsia="微软雅黑" w:hAnsi="微软雅黑"/>
        </w:rPr>
        <w:t>选项有{</w:t>
      </w:r>
      <w:r>
        <w:rPr>
          <w:rFonts w:ascii="微软雅黑" w:eastAsia="微软雅黑" w:hAnsi="微软雅黑" w:hint="eastAsia"/>
        </w:rPr>
        <w:t>自动</w:t>
      </w:r>
      <w:r>
        <w:rPr>
          <w:rFonts w:ascii="微软雅黑" w:eastAsia="微软雅黑" w:hAnsi="微软雅黑"/>
        </w:rPr>
        <w:t>|</w:t>
      </w:r>
      <w:r>
        <w:rPr>
          <w:rFonts w:ascii="微软雅黑" w:eastAsia="微软雅黑" w:hAnsi="微软雅黑" w:hint="eastAsia"/>
        </w:rPr>
        <w:t>关闭</w:t>
      </w:r>
      <w:r>
        <w:rPr>
          <w:rFonts w:ascii="微软雅黑" w:eastAsia="微软雅黑" w:hAnsi="微软雅黑"/>
        </w:rPr>
        <w:t>|</w:t>
      </w:r>
      <w:r>
        <w:rPr>
          <w:rFonts w:ascii="微软雅黑" w:eastAsia="微软雅黑" w:hAnsi="微软雅黑" w:hint="eastAsia"/>
        </w:rPr>
        <w:t>强制}</w:t>
      </w:r>
      <w:r>
        <w:rPr>
          <w:rFonts w:ascii="微软雅黑" w:eastAsia="微软雅黑" w:hAnsi="微软雅黑"/>
        </w:rPr>
        <w:t>，默认</w:t>
      </w:r>
      <w:r>
        <w:rPr>
          <w:rFonts w:ascii="微软雅黑" w:eastAsia="微软雅黑" w:hAnsi="微软雅黑" w:hint="eastAsia"/>
        </w:rPr>
        <w:t>自动</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选择“</w:t>
      </w:r>
      <w:r>
        <w:rPr>
          <w:rFonts w:ascii="微软雅黑" w:eastAsia="微软雅黑" w:hAnsi="微软雅黑" w:hint="eastAsia"/>
        </w:rPr>
        <w:t>强制</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，支持配置自定义限值。</w:t>
      </w:r>
    </w:p>
    <w:p w14:paraId="3A3A1FA6"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功率限值</w:t>
      </w:r>
      <w:r>
        <w:rPr>
          <w:rFonts w:ascii="微软雅黑" w:eastAsia="微软雅黑" w:hAnsi="微软雅黑"/>
        </w:rPr>
        <w:t>模式：</w:t>
      </w:r>
      <w:r>
        <w:rPr>
          <w:rFonts w:ascii="微软雅黑" w:eastAsia="微软雅黑" w:hAnsi="微软雅黑" w:hint="eastAsia"/>
        </w:rPr>
        <w:t>【下拉框】当</w:t>
      </w:r>
      <w:r>
        <w:rPr>
          <w:rFonts w:ascii="微软雅黑" w:eastAsia="微软雅黑" w:hAnsi="微软雅黑"/>
        </w:rPr>
        <w:t>供电模式选择“</w:t>
      </w:r>
      <w:r>
        <w:rPr>
          <w:rFonts w:ascii="微软雅黑" w:eastAsia="微软雅黑" w:hAnsi="微软雅黑" w:hint="eastAsia"/>
        </w:rPr>
        <w:t>自动</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提供</w:t>
      </w:r>
      <w:r>
        <w:rPr>
          <w:rFonts w:ascii="微软雅黑" w:eastAsia="微软雅黑" w:hAnsi="微软雅黑"/>
        </w:rPr>
        <w:t>给</w:t>
      </w:r>
      <w:r>
        <w:rPr>
          <w:rFonts w:ascii="微软雅黑" w:eastAsia="微软雅黑" w:hAnsi="微软雅黑" w:hint="eastAsia"/>
        </w:rPr>
        <w:t>接入</w:t>
      </w:r>
      <w:r>
        <w:rPr>
          <w:rFonts w:ascii="微软雅黑" w:eastAsia="微软雅黑" w:hAnsi="微软雅黑"/>
        </w:rPr>
        <w:t>设备的功率限值</w:t>
      </w:r>
      <w:r>
        <w:rPr>
          <w:rFonts w:ascii="微软雅黑" w:eastAsia="微软雅黑" w:hAnsi="微软雅黑" w:hint="eastAsia"/>
        </w:rPr>
        <w:t>，</w:t>
      </w:r>
      <w:r>
        <w:rPr>
          <w:rFonts w:ascii="微软雅黑" w:eastAsia="微软雅黑" w:hAnsi="微软雅黑"/>
        </w:rPr>
        <w:t>选项有{Class模式| User模式}</w:t>
      </w:r>
      <w:r>
        <w:rPr>
          <w:rFonts w:ascii="微软雅黑" w:eastAsia="微软雅黑" w:hAnsi="微软雅黑" w:hint="eastAsia"/>
        </w:rPr>
        <w:t>，</w:t>
      </w:r>
      <w:r>
        <w:rPr>
          <w:rFonts w:ascii="微软雅黑" w:eastAsia="微软雅黑" w:hAnsi="微软雅黑"/>
        </w:rPr>
        <w:t>默认Class模式</w:t>
      </w:r>
      <w:r>
        <w:rPr>
          <w:rFonts w:ascii="微软雅黑" w:eastAsia="微软雅黑" w:hAnsi="微软雅黑" w:hint="eastAsia"/>
        </w:rPr>
        <w:t>，</w:t>
      </w:r>
      <w:r>
        <w:rPr>
          <w:rFonts w:ascii="微软雅黑" w:eastAsia="微软雅黑" w:hAnsi="微软雅黑"/>
        </w:rPr>
        <w:t>即根据接入设备</w:t>
      </w:r>
      <w:r>
        <w:rPr>
          <w:rFonts w:ascii="微软雅黑" w:eastAsia="微软雅黑" w:hAnsi="微软雅黑" w:hint="eastAsia"/>
        </w:rPr>
        <w:t>分级</w:t>
      </w:r>
      <w:r>
        <w:rPr>
          <w:rFonts w:ascii="微软雅黑" w:eastAsia="微软雅黑" w:hAnsi="微软雅黑"/>
        </w:rPr>
        <w:t>自动配置功率限值，功率对照表</w:t>
      </w:r>
      <w:r>
        <w:rPr>
          <w:rFonts w:ascii="微软雅黑" w:eastAsia="微软雅黑" w:hAnsi="微软雅黑" w:hint="eastAsia"/>
        </w:rPr>
        <w:t>见下表：</w:t>
      </w:r>
    </w:p>
    <w:tbl>
      <w:tblPr>
        <w:tblStyle w:val="ac"/>
        <w:tblW w:w="0" w:type="auto"/>
        <w:tblInd w:w="1980" w:type="dxa"/>
        <w:tblLook w:val="04A0" w:firstRow="1" w:lastRow="0" w:firstColumn="1" w:lastColumn="0" w:noHBand="0" w:noVBand="1"/>
      </w:tblPr>
      <w:tblGrid>
        <w:gridCol w:w="2168"/>
        <w:gridCol w:w="2084"/>
      </w:tblGrid>
      <w:tr w:rsidR="0076630D" w14:paraId="612997C8" w14:textId="77777777">
        <w:tc>
          <w:tcPr>
            <w:tcW w:w="2168" w:type="dxa"/>
          </w:tcPr>
          <w:p w14:paraId="62DCFBDE" w14:textId="77777777" w:rsidR="0076630D" w:rsidRDefault="00D7272D">
            <w:pPr>
              <w:jc w:val="center"/>
              <w:rPr>
                <w:rFonts w:asciiTheme="minorEastAsia" w:hAnsiTheme="minorEastAsia"/>
              </w:rPr>
            </w:pPr>
            <w:r>
              <w:rPr>
                <w:rFonts w:asciiTheme="minorEastAsia" w:hAnsiTheme="minorEastAsia" w:hint="eastAsia"/>
              </w:rPr>
              <w:t>分级</w:t>
            </w:r>
          </w:p>
        </w:tc>
        <w:tc>
          <w:tcPr>
            <w:tcW w:w="2084" w:type="dxa"/>
          </w:tcPr>
          <w:p w14:paraId="52B76850" w14:textId="77777777" w:rsidR="0076630D" w:rsidRDefault="00D7272D">
            <w:pPr>
              <w:jc w:val="center"/>
              <w:rPr>
                <w:rFonts w:asciiTheme="minorEastAsia" w:hAnsiTheme="minorEastAsia"/>
              </w:rPr>
            </w:pPr>
            <w:r>
              <w:rPr>
                <w:rFonts w:asciiTheme="minorEastAsia" w:hAnsiTheme="minorEastAsia" w:hint="eastAsia"/>
              </w:rPr>
              <w:t>PD</w:t>
            </w:r>
            <w:r>
              <w:rPr>
                <w:rFonts w:asciiTheme="minorEastAsia" w:hAnsiTheme="minorEastAsia"/>
              </w:rPr>
              <w:t>可用功率</w:t>
            </w:r>
          </w:p>
        </w:tc>
      </w:tr>
      <w:tr w:rsidR="0076630D" w14:paraId="53350AD9" w14:textId="77777777">
        <w:tc>
          <w:tcPr>
            <w:tcW w:w="2168" w:type="dxa"/>
          </w:tcPr>
          <w:p w14:paraId="13B0C1E1" w14:textId="77777777" w:rsidR="0076630D" w:rsidRDefault="00D7272D">
            <w:pPr>
              <w:jc w:val="center"/>
              <w:rPr>
                <w:rFonts w:asciiTheme="minorEastAsia" w:hAnsiTheme="minorEastAsia"/>
              </w:rPr>
            </w:pPr>
            <w:r>
              <w:rPr>
                <w:rFonts w:asciiTheme="minorEastAsia" w:hAnsiTheme="minorEastAsia" w:hint="eastAsia"/>
              </w:rPr>
              <w:t>Class</w:t>
            </w:r>
            <w:r>
              <w:rPr>
                <w:rFonts w:asciiTheme="minorEastAsia" w:hAnsiTheme="minorEastAsia"/>
              </w:rPr>
              <w:t xml:space="preserve"> 0</w:t>
            </w:r>
          </w:p>
        </w:tc>
        <w:tc>
          <w:tcPr>
            <w:tcW w:w="2084" w:type="dxa"/>
          </w:tcPr>
          <w:p w14:paraId="7F0A8FA1" w14:textId="77777777" w:rsidR="0076630D" w:rsidRDefault="00D7272D">
            <w:pPr>
              <w:jc w:val="center"/>
              <w:rPr>
                <w:rFonts w:asciiTheme="minorEastAsia" w:hAnsiTheme="minorEastAsia"/>
              </w:rPr>
            </w:pPr>
            <w:r>
              <w:rPr>
                <w:rFonts w:asciiTheme="minorEastAsia" w:hAnsiTheme="minorEastAsia" w:hint="eastAsia"/>
              </w:rPr>
              <w:t>15</w:t>
            </w:r>
            <w:r>
              <w:rPr>
                <w:rFonts w:asciiTheme="minorEastAsia" w:hAnsiTheme="minorEastAsia"/>
              </w:rPr>
              <w:t>W</w:t>
            </w:r>
          </w:p>
        </w:tc>
      </w:tr>
      <w:tr w:rsidR="0076630D" w14:paraId="5D955805" w14:textId="77777777">
        <w:tc>
          <w:tcPr>
            <w:tcW w:w="2168" w:type="dxa"/>
          </w:tcPr>
          <w:p w14:paraId="34EE0E4F" w14:textId="77777777" w:rsidR="0076630D" w:rsidRDefault="00D7272D">
            <w:pPr>
              <w:jc w:val="center"/>
              <w:rPr>
                <w:rFonts w:asciiTheme="minorEastAsia" w:hAnsiTheme="minorEastAsia"/>
              </w:rPr>
            </w:pPr>
            <w:r>
              <w:rPr>
                <w:rFonts w:asciiTheme="minorEastAsia" w:hAnsiTheme="minorEastAsia" w:hint="eastAsia"/>
              </w:rPr>
              <w:t>Class</w:t>
            </w:r>
            <w:r>
              <w:rPr>
                <w:rFonts w:asciiTheme="minorEastAsia" w:hAnsiTheme="minorEastAsia"/>
              </w:rPr>
              <w:t xml:space="preserve"> 1</w:t>
            </w:r>
          </w:p>
        </w:tc>
        <w:tc>
          <w:tcPr>
            <w:tcW w:w="2084" w:type="dxa"/>
          </w:tcPr>
          <w:p w14:paraId="2BA7C09F" w14:textId="77777777" w:rsidR="0076630D" w:rsidRDefault="00D7272D">
            <w:pPr>
              <w:jc w:val="center"/>
              <w:rPr>
                <w:rFonts w:asciiTheme="minorEastAsia" w:hAnsiTheme="minorEastAsia"/>
              </w:rPr>
            </w:pPr>
            <w:r>
              <w:rPr>
                <w:rFonts w:asciiTheme="minorEastAsia" w:hAnsiTheme="minorEastAsia" w:hint="eastAsia"/>
              </w:rPr>
              <w:t>4</w:t>
            </w:r>
            <w:r>
              <w:rPr>
                <w:rFonts w:asciiTheme="minorEastAsia" w:hAnsiTheme="minorEastAsia"/>
              </w:rPr>
              <w:t>W</w:t>
            </w:r>
          </w:p>
        </w:tc>
      </w:tr>
      <w:tr w:rsidR="0076630D" w14:paraId="3FCC7536" w14:textId="77777777">
        <w:tc>
          <w:tcPr>
            <w:tcW w:w="2168" w:type="dxa"/>
          </w:tcPr>
          <w:p w14:paraId="455EA3DD" w14:textId="77777777" w:rsidR="0076630D" w:rsidRDefault="00D7272D">
            <w:pPr>
              <w:jc w:val="center"/>
              <w:rPr>
                <w:rFonts w:asciiTheme="minorEastAsia" w:hAnsiTheme="minorEastAsia"/>
              </w:rPr>
            </w:pPr>
            <w:r>
              <w:rPr>
                <w:rFonts w:asciiTheme="minorEastAsia" w:hAnsiTheme="minorEastAsia" w:hint="eastAsia"/>
              </w:rPr>
              <w:t>Class</w:t>
            </w:r>
            <w:r>
              <w:rPr>
                <w:rFonts w:asciiTheme="minorEastAsia" w:hAnsiTheme="minorEastAsia"/>
              </w:rPr>
              <w:t xml:space="preserve"> 2</w:t>
            </w:r>
          </w:p>
        </w:tc>
        <w:tc>
          <w:tcPr>
            <w:tcW w:w="2084" w:type="dxa"/>
          </w:tcPr>
          <w:p w14:paraId="5AC12C47" w14:textId="77777777" w:rsidR="0076630D" w:rsidRDefault="00D7272D">
            <w:pPr>
              <w:jc w:val="center"/>
              <w:rPr>
                <w:rFonts w:asciiTheme="minorEastAsia" w:hAnsiTheme="minorEastAsia"/>
              </w:rPr>
            </w:pPr>
            <w:r>
              <w:rPr>
                <w:rFonts w:asciiTheme="minorEastAsia" w:hAnsiTheme="minorEastAsia" w:hint="eastAsia"/>
              </w:rPr>
              <w:t>7</w:t>
            </w:r>
            <w:r>
              <w:rPr>
                <w:rFonts w:asciiTheme="minorEastAsia" w:hAnsiTheme="minorEastAsia"/>
              </w:rPr>
              <w:t>W</w:t>
            </w:r>
          </w:p>
        </w:tc>
      </w:tr>
      <w:tr w:rsidR="0076630D" w14:paraId="6A21AFCC" w14:textId="77777777">
        <w:tc>
          <w:tcPr>
            <w:tcW w:w="2168" w:type="dxa"/>
          </w:tcPr>
          <w:p w14:paraId="21B97528" w14:textId="77777777" w:rsidR="0076630D" w:rsidRDefault="00D7272D">
            <w:pPr>
              <w:jc w:val="center"/>
              <w:rPr>
                <w:rFonts w:asciiTheme="minorEastAsia" w:hAnsiTheme="minorEastAsia"/>
              </w:rPr>
            </w:pPr>
            <w:r>
              <w:rPr>
                <w:rFonts w:asciiTheme="minorEastAsia" w:hAnsiTheme="minorEastAsia" w:hint="eastAsia"/>
              </w:rPr>
              <w:t>Class</w:t>
            </w:r>
            <w:r>
              <w:rPr>
                <w:rFonts w:asciiTheme="minorEastAsia" w:hAnsiTheme="minorEastAsia"/>
              </w:rPr>
              <w:t xml:space="preserve"> 3</w:t>
            </w:r>
          </w:p>
        </w:tc>
        <w:tc>
          <w:tcPr>
            <w:tcW w:w="2084" w:type="dxa"/>
          </w:tcPr>
          <w:p w14:paraId="62D03F85" w14:textId="77777777" w:rsidR="0076630D" w:rsidRDefault="00D7272D">
            <w:pPr>
              <w:jc w:val="center"/>
              <w:rPr>
                <w:rFonts w:asciiTheme="minorEastAsia" w:hAnsiTheme="minorEastAsia"/>
              </w:rPr>
            </w:pPr>
            <w:r>
              <w:rPr>
                <w:rFonts w:asciiTheme="minorEastAsia" w:hAnsiTheme="minorEastAsia" w:hint="eastAsia"/>
              </w:rPr>
              <w:t>15</w:t>
            </w:r>
            <w:r>
              <w:rPr>
                <w:rFonts w:asciiTheme="minorEastAsia" w:hAnsiTheme="minorEastAsia"/>
              </w:rPr>
              <w:t>W</w:t>
            </w:r>
          </w:p>
        </w:tc>
      </w:tr>
      <w:tr w:rsidR="0076630D" w14:paraId="75003FF3" w14:textId="77777777">
        <w:tc>
          <w:tcPr>
            <w:tcW w:w="2168" w:type="dxa"/>
          </w:tcPr>
          <w:p w14:paraId="29622730" w14:textId="77777777" w:rsidR="0076630D" w:rsidRDefault="00D7272D">
            <w:pPr>
              <w:jc w:val="center"/>
              <w:rPr>
                <w:rFonts w:asciiTheme="minorEastAsia" w:hAnsiTheme="minorEastAsia"/>
              </w:rPr>
            </w:pPr>
            <w:r>
              <w:rPr>
                <w:rFonts w:asciiTheme="minorEastAsia" w:hAnsiTheme="minorEastAsia" w:hint="eastAsia"/>
              </w:rPr>
              <w:t>Class</w:t>
            </w:r>
            <w:r>
              <w:rPr>
                <w:rFonts w:asciiTheme="minorEastAsia" w:hAnsiTheme="minorEastAsia"/>
              </w:rPr>
              <w:t xml:space="preserve"> 4</w:t>
            </w:r>
          </w:p>
        </w:tc>
        <w:tc>
          <w:tcPr>
            <w:tcW w:w="2084" w:type="dxa"/>
          </w:tcPr>
          <w:p w14:paraId="35861C81" w14:textId="77777777" w:rsidR="0076630D" w:rsidRDefault="00D7272D">
            <w:pPr>
              <w:jc w:val="center"/>
              <w:rPr>
                <w:rFonts w:asciiTheme="minorEastAsia" w:hAnsiTheme="minorEastAsia"/>
              </w:rPr>
            </w:pPr>
            <w:r>
              <w:rPr>
                <w:rFonts w:asciiTheme="minorEastAsia" w:hAnsiTheme="minorEastAsia" w:hint="eastAsia"/>
              </w:rPr>
              <w:t>30</w:t>
            </w:r>
            <w:r>
              <w:rPr>
                <w:rFonts w:asciiTheme="minorEastAsia" w:hAnsiTheme="minorEastAsia"/>
              </w:rPr>
              <w:t>W</w:t>
            </w:r>
          </w:p>
        </w:tc>
      </w:tr>
      <w:tr w:rsidR="0076630D" w14:paraId="7EFEA898" w14:textId="77777777">
        <w:tc>
          <w:tcPr>
            <w:tcW w:w="2168" w:type="dxa"/>
          </w:tcPr>
          <w:p w14:paraId="25A24B3C" w14:textId="77777777" w:rsidR="0076630D" w:rsidRDefault="00D7272D">
            <w:pPr>
              <w:jc w:val="center"/>
              <w:rPr>
                <w:rFonts w:asciiTheme="minorEastAsia" w:hAnsiTheme="minorEastAsia"/>
              </w:rPr>
            </w:pPr>
            <w:r>
              <w:rPr>
                <w:rFonts w:asciiTheme="minorEastAsia" w:hAnsiTheme="minorEastAsia" w:hint="eastAsia"/>
              </w:rPr>
              <w:t>Class</w:t>
            </w:r>
            <w:r>
              <w:rPr>
                <w:rFonts w:asciiTheme="minorEastAsia" w:hAnsiTheme="minorEastAsia"/>
              </w:rPr>
              <w:t xml:space="preserve"> 5</w:t>
            </w:r>
          </w:p>
        </w:tc>
        <w:tc>
          <w:tcPr>
            <w:tcW w:w="2084" w:type="dxa"/>
          </w:tcPr>
          <w:p w14:paraId="5E2CFD4F" w14:textId="77777777" w:rsidR="0076630D" w:rsidRDefault="00D7272D">
            <w:pPr>
              <w:jc w:val="center"/>
              <w:rPr>
                <w:rFonts w:asciiTheme="minorEastAsia" w:hAnsiTheme="minorEastAsia"/>
              </w:rPr>
            </w:pPr>
            <w:r>
              <w:rPr>
                <w:rFonts w:asciiTheme="minorEastAsia" w:hAnsiTheme="minorEastAsia" w:hint="eastAsia"/>
              </w:rPr>
              <w:t>45</w:t>
            </w:r>
            <w:r>
              <w:rPr>
                <w:rFonts w:asciiTheme="minorEastAsia" w:hAnsiTheme="minorEastAsia"/>
              </w:rPr>
              <w:t>W</w:t>
            </w:r>
          </w:p>
        </w:tc>
      </w:tr>
      <w:tr w:rsidR="0076630D" w14:paraId="54C5E3EC" w14:textId="77777777">
        <w:tc>
          <w:tcPr>
            <w:tcW w:w="2168" w:type="dxa"/>
          </w:tcPr>
          <w:p w14:paraId="0A96DAD0" w14:textId="77777777" w:rsidR="0076630D" w:rsidRDefault="00D7272D">
            <w:pPr>
              <w:jc w:val="center"/>
              <w:rPr>
                <w:rFonts w:asciiTheme="minorEastAsia" w:hAnsiTheme="minorEastAsia"/>
              </w:rPr>
            </w:pPr>
            <w:r>
              <w:rPr>
                <w:rFonts w:asciiTheme="minorEastAsia" w:hAnsiTheme="minorEastAsia" w:hint="eastAsia"/>
              </w:rPr>
              <w:lastRenderedPageBreak/>
              <w:t>Class</w:t>
            </w:r>
            <w:r>
              <w:rPr>
                <w:rFonts w:asciiTheme="minorEastAsia" w:hAnsiTheme="minorEastAsia"/>
              </w:rPr>
              <w:t xml:space="preserve"> 6</w:t>
            </w:r>
          </w:p>
        </w:tc>
        <w:tc>
          <w:tcPr>
            <w:tcW w:w="2084" w:type="dxa"/>
          </w:tcPr>
          <w:p w14:paraId="58552053" w14:textId="77777777" w:rsidR="0076630D" w:rsidRDefault="00D7272D">
            <w:pPr>
              <w:jc w:val="center"/>
              <w:rPr>
                <w:rFonts w:asciiTheme="minorEastAsia" w:hAnsiTheme="minorEastAsia"/>
              </w:rPr>
            </w:pPr>
            <w:r>
              <w:rPr>
                <w:rFonts w:asciiTheme="minorEastAsia" w:hAnsiTheme="minorEastAsia" w:hint="eastAsia"/>
              </w:rPr>
              <w:t>60</w:t>
            </w:r>
            <w:r>
              <w:rPr>
                <w:rFonts w:asciiTheme="minorEastAsia" w:hAnsiTheme="minorEastAsia"/>
              </w:rPr>
              <w:t>W</w:t>
            </w:r>
          </w:p>
        </w:tc>
      </w:tr>
    </w:tbl>
    <w:p w14:paraId="46C5B16C"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rPr>
        <w:t>当选择</w:t>
      </w:r>
      <w:r>
        <w:rPr>
          <w:rFonts w:ascii="微软雅黑" w:eastAsia="微软雅黑" w:hAnsi="微软雅黑" w:hint="eastAsia"/>
        </w:rPr>
        <w:t>“User</w:t>
      </w:r>
      <w:r>
        <w:rPr>
          <w:rFonts w:ascii="微软雅黑" w:eastAsia="微软雅黑" w:hAnsi="微软雅黑"/>
        </w:rPr>
        <w:t>模式</w:t>
      </w:r>
      <w:r>
        <w:rPr>
          <w:rFonts w:ascii="微软雅黑" w:eastAsia="微软雅黑" w:hAnsi="微软雅黑" w:hint="eastAsia"/>
        </w:rPr>
        <w:t>”时</w:t>
      </w:r>
      <w:r>
        <w:rPr>
          <w:rFonts w:ascii="微软雅黑" w:eastAsia="微软雅黑" w:hAnsi="微软雅黑"/>
        </w:rPr>
        <w:t>，由用户自定义限值</w:t>
      </w:r>
      <w:r>
        <w:rPr>
          <w:rFonts w:ascii="微软雅黑" w:eastAsia="微软雅黑" w:hAnsi="微软雅黑" w:hint="eastAsia"/>
        </w:rPr>
        <w:t>。</w:t>
      </w:r>
    </w:p>
    <w:p w14:paraId="29344A29"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color w:val="FF0000"/>
        </w:rPr>
        <w:tab/>
      </w:r>
      <w:r>
        <w:rPr>
          <w:rFonts w:ascii="微软雅黑" w:eastAsia="微软雅黑" w:hAnsi="微软雅黑" w:hint="eastAsia"/>
          <w:color w:val="FF0000"/>
        </w:rPr>
        <w:t>*</w:t>
      </w:r>
      <w:r>
        <w:rPr>
          <w:rFonts w:ascii="微软雅黑" w:eastAsia="微软雅黑" w:hAnsi="微软雅黑" w:hint="eastAsia"/>
        </w:rPr>
        <w:t>自定义</w:t>
      </w:r>
      <w:r>
        <w:rPr>
          <w:rFonts w:ascii="微软雅黑" w:eastAsia="微软雅黑" w:hAnsi="微软雅黑"/>
        </w:rPr>
        <w:t>限值</w:t>
      </w:r>
      <w:r>
        <w:rPr>
          <w:rFonts w:ascii="微软雅黑" w:eastAsia="微软雅黑" w:hAnsi="微软雅黑" w:hint="eastAsia"/>
        </w:rPr>
        <w:t xml:space="preserve"> (</w:t>
      </w:r>
      <w:r>
        <w:rPr>
          <w:rFonts w:ascii="微软雅黑" w:eastAsia="微软雅黑" w:hAnsi="微软雅黑"/>
        </w:rPr>
        <w:t>W</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接口给PD设备</w:t>
      </w:r>
      <w:r>
        <w:rPr>
          <w:rFonts w:ascii="微软雅黑" w:eastAsia="微软雅黑" w:hAnsi="微软雅黑" w:hint="eastAsia"/>
        </w:rPr>
        <w:t>配置</w:t>
      </w:r>
      <w:r>
        <w:rPr>
          <w:rFonts w:ascii="微软雅黑" w:eastAsia="微软雅黑" w:hAnsi="微软雅黑"/>
        </w:rPr>
        <w:t>的功率限值</w:t>
      </w:r>
      <w:r>
        <w:rPr>
          <w:rFonts w:ascii="微软雅黑" w:eastAsia="微软雅黑" w:hAnsi="微软雅黑" w:hint="eastAsia"/>
        </w:rPr>
        <w:t>。</w:t>
      </w:r>
      <w:r>
        <w:rPr>
          <w:rFonts w:ascii="微软雅黑" w:eastAsia="微软雅黑" w:hAnsi="微软雅黑"/>
        </w:rPr>
        <w:t>当供电模式为</w:t>
      </w:r>
      <w:r>
        <w:rPr>
          <w:rFonts w:ascii="微软雅黑" w:eastAsia="微软雅黑" w:hAnsi="微软雅黑" w:hint="eastAsia"/>
        </w:rPr>
        <w:t>802.3</w:t>
      </w:r>
      <w:r>
        <w:rPr>
          <w:rFonts w:ascii="微软雅黑" w:eastAsia="微软雅黑" w:hAnsi="微软雅黑"/>
        </w:rPr>
        <w:t>bt时，</w:t>
      </w:r>
      <w:r>
        <w:rPr>
          <w:rFonts w:ascii="微软雅黑" w:eastAsia="微软雅黑" w:hAnsi="微软雅黑" w:hint="eastAsia"/>
        </w:rPr>
        <w:t>取值</w:t>
      </w:r>
      <w:r>
        <w:rPr>
          <w:rFonts w:ascii="微软雅黑" w:eastAsia="微软雅黑" w:hAnsi="微软雅黑"/>
        </w:rPr>
        <w:t>为</w:t>
      </w:r>
      <w:r>
        <w:rPr>
          <w:rFonts w:ascii="微软雅黑" w:eastAsia="微软雅黑" w:hAnsi="微软雅黑" w:hint="eastAsia"/>
        </w:rPr>
        <w:t>1-60的</w:t>
      </w:r>
      <w:r>
        <w:rPr>
          <w:rFonts w:ascii="微软雅黑" w:eastAsia="微软雅黑" w:hAnsi="微软雅黑"/>
        </w:rPr>
        <w:t>整数，默认</w:t>
      </w:r>
      <w:r>
        <w:rPr>
          <w:rFonts w:ascii="微软雅黑" w:eastAsia="微软雅黑" w:hAnsi="微软雅黑" w:hint="eastAsia"/>
        </w:rPr>
        <w:t>15</w:t>
      </w:r>
      <w:r>
        <w:rPr>
          <w:rFonts w:ascii="微软雅黑" w:eastAsia="微软雅黑" w:hAnsi="微软雅黑"/>
        </w:rPr>
        <w:t>W</w:t>
      </w:r>
      <w:r>
        <w:rPr>
          <w:rFonts w:ascii="微软雅黑" w:eastAsia="微软雅黑" w:hAnsi="微软雅黑" w:hint="eastAsia"/>
        </w:rPr>
        <w:t>；</w:t>
      </w:r>
      <w:r>
        <w:rPr>
          <w:rFonts w:ascii="微软雅黑" w:eastAsia="微软雅黑" w:hAnsi="微软雅黑"/>
        </w:rPr>
        <w:t>当</w:t>
      </w:r>
      <w:r>
        <w:rPr>
          <w:rFonts w:ascii="微软雅黑" w:eastAsia="微软雅黑" w:hAnsi="微软雅黑" w:hint="eastAsia"/>
        </w:rPr>
        <w:t>供电模式</w:t>
      </w:r>
      <w:r>
        <w:rPr>
          <w:rFonts w:ascii="微软雅黑" w:eastAsia="微软雅黑" w:hAnsi="微软雅黑"/>
        </w:rPr>
        <w:t>为</w:t>
      </w:r>
      <w:r>
        <w:rPr>
          <w:rFonts w:ascii="微软雅黑" w:eastAsia="微软雅黑" w:hAnsi="微软雅黑" w:hint="eastAsia"/>
        </w:rPr>
        <w:t>802.3</w:t>
      </w:r>
      <w:r>
        <w:rPr>
          <w:rFonts w:ascii="微软雅黑" w:eastAsia="微软雅黑" w:hAnsi="微软雅黑"/>
        </w:rPr>
        <w:t>at时，取值为</w:t>
      </w:r>
      <w:r>
        <w:rPr>
          <w:rFonts w:ascii="微软雅黑" w:eastAsia="微软雅黑" w:hAnsi="微软雅黑" w:hint="eastAsia"/>
        </w:rPr>
        <w:t>1</w:t>
      </w:r>
      <w:r>
        <w:rPr>
          <w:rFonts w:ascii="微软雅黑" w:eastAsia="微软雅黑" w:hAnsi="微软雅黑"/>
        </w:rPr>
        <w:t>-30</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，默认</w:t>
      </w:r>
      <w:r>
        <w:rPr>
          <w:rFonts w:ascii="微软雅黑" w:eastAsia="微软雅黑" w:hAnsi="微软雅黑"/>
        </w:rPr>
        <w:t>15</w:t>
      </w:r>
      <w:r>
        <w:rPr>
          <w:rFonts w:ascii="微软雅黑" w:eastAsia="微软雅黑" w:hAnsi="微软雅黑" w:hint="eastAsia"/>
        </w:rPr>
        <w:t>W；</w:t>
      </w:r>
      <w:r>
        <w:rPr>
          <w:rFonts w:ascii="微软雅黑" w:eastAsia="微软雅黑" w:hAnsi="微软雅黑"/>
        </w:rPr>
        <w:t>当供电模式为</w:t>
      </w:r>
      <w:r>
        <w:rPr>
          <w:rFonts w:ascii="微软雅黑" w:eastAsia="微软雅黑" w:hAnsi="微软雅黑" w:hint="eastAsia"/>
        </w:rPr>
        <w:t>802.3</w:t>
      </w:r>
      <w:r>
        <w:rPr>
          <w:rFonts w:ascii="微软雅黑" w:eastAsia="微软雅黑" w:hAnsi="微软雅黑"/>
        </w:rPr>
        <w:t>af时，取值为</w:t>
      </w:r>
      <w:r>
        <w:rPr>
          <w:rFonts w:ascii="微软雅黑" w:eastAsia="微软雅黑" w:hAnsi="微软雅黑" w:hint="eastAsia"/>
        </w:rPr>
        <w:t>1</w:t>
      </w:r>
      <w:r>
        <w:rPr>
          <w:rFonts w:ascii="微软雅黑" w:eastAsia="微软雅黑" w:hAnsi="微软雅黑"/>
        </w:rPr>
        <w:t>-15</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15</w:t>
      </w:r>
      <w:r>
        <w:rPr>
          <w:rFonts w:ascii="微软雅黑" w:eastAsia="微软雅黑" w:hAnsi="微软雅黑"/>
        </w:rPr>
        <w:t>W。</w:t>
      </w:r>
    </w:p>
    <w:p w14:paraId="560DDD23"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供电优先级：</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设置接口</w:t>
      </w:r>
      <w:r>
        <w:rPr>
          <w:rFonts w:ascii="微软雅黑" w:eastAsia="微软雅黑" w:hAnsi="微软雅黑"/>
        </w:rPr>
        <w:t>的PoE供电优先级，选项有{</w:t>
      </w:r>
      <w:r>
        <w:rPr>
          <w:rFonts w:ascii="微软雅黑" w:eastAsia="微软雅黑" w:hAnsi="微软雅黑" w:hint="eastAsia"/>
        </w:rPr>
        <w:t>最高</w:t>
      </w:r>
      <w:r>
        <w:rPr>
          <w:rFonts w:ascii="微软雅黑" w:eastAsia="微软雅黑" w:hAnsi="微软雅黑"/>
        </w:rPr>
        <w:t xml:space="preserve">| </w:t>
      </w:r>
      <w:r>
        <w:rPr>
          <w:rFonts w:ascii="微软雅黑" w:eastAsia="微软雅黑" w:hAnsi="微软雅黑" w:hint="eastAsia"/>
        </w:rPr>
        <w:t>次高</w:t>
      </w:r>
      <w:r>
        <w:rPr>
          <w:rFonts w:ascii="微软雅黑" w:eastAsia="微软雅黑" w:hAnsi="微软雅黑"/>
        </w:rPr>
        <w:t xml:space="preserve">| </w:t>
      </w:r>
      <w:r>
        <w:rPr>
          <w:rFonts w:ascii="微软雅黑" w:eastAsia="微软雅黑" w:hAnsi="微软雅黑" w:hint="eastAsia"/>
        </w:rPr>
        <w:t xml:space="preserve">最低 </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最低</w:t>
      </w:r>
      <w:r>
        <w:rPr>
          <w:rFonts w:ascii="微软雅黑" w:eastAsia="微软雅黑" w:hAnsi="微软雅黑"/>
        </w:rPr>
        <w:t>。</w:t>
      </w:r>
      <w:r>
        <w:rPr>
          <w:rFonts w:ascii="微软雅黑" w:eastAsia="微软雅黑" w:hAnsi="微软雅黑" w:hint="eastAsia"/>
        </w:rPr>
        <w:t>优先级管理策略</w:t>
      </w:r>
      <w:r>
        <w:rPr>
          <w:rFonts w:ascii="微软雅黑" w:eastAsia="微软雅黑" w:hAnsi="微软雅黑"/>
        </w:rPr>
        <w:t>：</w:t>
      </w:r>
    </w:p>
    <w:p w14:paraId="6CE9642D"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（1）如果是由于正在被供电的某个PD功率需求增大造成PSE功率过载，则停止对该PD供电。</w:t>
      </w:r>
    </w:p>
    <w:p w14:paraId="50B4F1BB"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2）如果PSE功率过载，比较各对应PoE接口的优先级来判断对各PD的断电或供电情况，优先级高的优先得到供电。相同优先级端口按上电时间计算优先级，上电越晚优先级越低；相同优先级端口且上电时间相同时(交换机软重启后)，接口编号小的优先级更高。</w:t>
      </w:r>
    </w:p>
    <w:p w14:paraId="48AA759D"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w:t>
      </w:r>
      <w:r>
        <w:rPr>
          <w:rFonts w:ascii="微软雅黑" w:eastAsia="微软雅黑" w:hAnsi="微软雅黑"/>
        </w:rPr>
        <w:t>3</w:t>
      </w:r>
      <w:r>
        <w:rPr>
          <w:rFonts w:ascii="微软雅黑" w:eastAsia="微软雅黑" w:hAnsi="微软雅黑" w:hint="eastAsia"/>
        </w:rPr>
        <w:t>）未被供电且对应接口优先级相同的多个PD，接口编号小的优先得到供电。</w:t>
      </w:r>
    </w:p>
    <w:p w14:paraId="4E6EEA57"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rPr>
        <w:t>（4）交换机</w:t>
      </w:r>
      <w:r>
        <w:rPr>
          <w:rFonts w:ascii="微软雅黑" w:eastAsia="微软雅黑" w:hAnsi="微软雅黑"/>
        </w:rPr>
        <w:t>软重启后，未断电的</w:t>
      </w:r>
      <w:r>
        <w:rPr>
          <w:rFonts w:ascii="微软雅黑" w:eastAsia="微软雅黑" w:hAnsi="微软雅黑" w:hint="eastAsia"/>
        </w:rPr>
        <w:t>已</w:t>
      </w:r>
      <w:r>
        <w:rPr>
          <w:rFonts w:ascii="微软雅黑" w:eastAsia="微软雅黑" w:hAnsi="微软雅黑"/>
        </w:rPr>
        <w:t>供电</w:t>
      </w:r>
      <w:r>
        <w:rPr>
          <w:rFonts w:ascii="微软雅黑" w:eastAsia="微软雅黑" w:hAnsi="微软雅黑" w:hint="eastAsia"/>
        </w:rPr>
        <w:t>设备</w:t>
      </w:r>
      <w:r>
        <w:rPr>
          <w:rFonts w:ascii="微软雅黑" w:eastAsia="微软雅黑" w:hAnsi="微软雅黑"/>
        </w:rPr>
        <w:t>的上电时间清除，所有已供电设备赋予相同上电时间。</w:t>
      </w:r>
    </w:p>
    <w:p w14:paraId="1020F170"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断电时间</w:t>
      </w:r>
      <w:r>
        <w:rPr>
          <w:rFonts w:ascii="微软雅黑" w:eastAsia="微软雅黑" w:hAnsi="微软雅黑"/>
          <w:color w:val="EEECE1" w:themeColor="background2"/>
          <w:highlight w:val="blue"/>
        </w:rPr>
        <w:t>(FP1D)</w:t>
      </w:r>
      <w:r>
        <w:rPr>
          <w:rFonts w:ascii="微软雅黑" w:eastAsia="微软雅黑" w:hAnsi="微软雅黑"/>
        </w:rPr>
        <w:t>：</w:t>
      </w:r>
      <w:r>
        <w:rPr>
          <w:rFonts w:ascii="微软雅黑" w:eastAsia="微软雅黑" w:hAnsi="微软雅黑" w:hint="eastAsia"/>
        </w:rPr>
        <w:t>【下拉框】当且</w:t>
      </w:r>
      <w:r>
        <w:rPr>
          <w:rFonts w:ascii="微软雅黑" w:eastAsia="微软雅黑" w:hAnsi="微软雅黑"/>
        </w:rPr>
        <w:t>仅当供电模式选择“</w:t>
      </w:r>
      <w:r>
        <w:rPr>
          <w:rFonts w:ascii="微软雅黑" w:eastAsia="微软雅黑" w:hAnsi="微软雅黑" w:hint="eastAsia"/>
        </w:rPr>
        <w:t>自动</w:t>
      </w:r>
      <w:r>
        <w:rPr>
          <w:rFonts w:ascii="微软雅黑" w:eastAsia="微软雅黑" w:hAnsi="微软雅黑"/>
        </w:rPr>
        <w:t>”</w:t>
      </w:r>
      <w:r>
        <w:rPr>
          <w:rFonts w:ascii="微软雅黑" w:eastAsia="微软雅黑" w:hAnsi="微软雅黑" w:hint="eastAsia"/>
        </w:rPr>
        <w:t>或</w:t>
      </w:r>
      <w:r>
        <w:rPr>
          <w:rFonts w:ascii="微软雅黑" w:eastAsia="微软雅黑" w:hAnsi="微软雅黑"/>
        </w:rPr>
        <w:t>“</w:t>
      </w:r>
      <w:r>
        <w:rPr>
          <w:rFonts w:ascii="微软雅黑" w:eastAsia="微软雅黑" w:hAnsi="微软雅黑" w:hint="eastAsia"/>
        </w:rPr>
        <w:t>强制</w:t>
      </w:r>
      <w:r>
        <w:rPr>
          <w:rFonts w:ascii="微软雅黑" w:eastAsia="微软雅黑" w:hAnsi="微软雅黑"/>
        </w:rPr>
        <w:t>”</w:t>
      </w:r>
      <w:r>
        <w:rPr>
          <w:rFonts w:ascii="微软雅黑" w:eastAsia="微软雅黑" w:hAnsi="微软雅黑" w:hint="eastAsia"/>
        </w:rPr>
        <w:t>时支持</w:t>
      </w:r>
      <w:r>
        <w:rPr>
          <w:rFonts w:ascii="微软雅黑" w:eastAsia="微软雅黑" w:hAnsi="微软雅黑"/>
        </w:rPr>
        <w:t>配置。</w:t>
      </w:r>
      <w:r>
        <w:rPr>
          <w:rFonts w:ascii="微软雅黑" w:eastAsia="微软雅黑" w:hAnsi="微软雅黑" w:hint="eastAsia"/>
        </w:rPr>
        <w:t>设置</w:t>
      </w:r>
      <w:r>
        <w:rPr>
          <w:rFonts w:ascii="微软雅黑" w:eastAsia="微软雅黑" w:hAnsi="微软雅黑"/>
        </w:rPr>
        <w:t>接口</w:t>
      </w:r>
      <w:r>
        <w:rPr>
          <w:rFonts w:ascii="微软雅黑" w:eastAsia="微软雅黑" w:hAnsi="微软雅黑" w:hint="eastAsia"/>
        </w:rPr>
        <w:t>的</w:t>
      </w:r>
      <w:r>
        <w:rPr>
          <w:rFonts w:ascii="微软雅黑" w:eastAsia="微软雅黑" w:hAnsi="微软雅黑"/>
        </w:rPr>
        <w:t>断电时间，</w:t>
      </w:r>
      <w:r>
        <w:rPr>
          <w:rFonts w:ascii="微软雅黑" w:eastAsia="微软雅黑" w:hAnsi="微软雅黑" w:hint="eastAsia"/>
        </w:rPr>
        <w:t>选项</w:t>
      </w:r>
      <w:r>
        <w:rPr>
          <w:rFonts w:ascii="微软雅黑" w:eastAsia="微软雅黑" w:hAnsi="微软雅黑"/>
        </w:rPr>
        <w:t>为</w:t>
      </w:r>
      <w:r>
        <w:rPr>
          <w:rFonts w:ascii="微软雅黑" w:eastAsia="微软雅黑" w:hAnsi="微软雅黑" w:hint="eastAsia"/>
        </w:rPr>
        <w:t>已存在</w:t>
      </w:r>
      <w:r>
        <w:rPr>
          <w:rFonts w:ascii="微软雅黑" w:eastAsia="微软雅黑" w:hAnsi="微软雅黑"/>
        </w:rPr>
        <w:t>的时间策略</w:t>
      </w:r>
      <w:r>
        <w:rPr>
          <w:rFonts w:ascii="微软雅黑" w:eastAsia="微软雅黑" w:hAnsi="微软雅黑" w:hint="eastAsia"/>
        </w:rPr>
        <w:t>，</w:t>
      </w:r>
      <w:r>
        <w:rPr>
          <w:rFonts w:ascii="微软雅黑" w:eastAsia="微软雅黑" w:hAnsi="微软雅黑"/>
        </w:rPr>
        <w:t>支持</w:t>
      </w:r>
      <w:r>
        <w:rPr>
          <w:rFonts w:ascii="微软雅黑" w:eastAsia="微软雅黑" w:hAnsi="微软雅黑" w:hint="eastAsia"/>
        </w:rPr>
        <w:t>弹窗</w:t>
      </w:r>
      <w:r>
        <w:rPr>
          <w:rFonts w:ascii="微软雅黑" w:eastAsia="微软雅黑" w:hAnsi="微软雅黑"/>
        </w:rPr>
        <w:t>新建时间策略，具体</w:t>
      </w:r>
      <w:r>
        <w:rPr>
          <w:rFonts w:ascii="微软雅黑" w:eastAsia="微软雅黑" w:hAnsi="微软雅黑" w:hint="eastAsia"/>
        </w:rPr>
        <w:t>配置</w:t>
      </w:r>
      <w:r>
        <w:rPr>
          <w:rFonts w:ascii="微软雅黑" w:eastAsia="微软雅黑" w:hAnsi="微软雅黑"/>
        </w:rPr>
        <w:t>详见</w:t>
      </w:r>
      <w:hyperlink w:anchor="_时间策略/Time_Policy" w:history="1">
        <w:r>
          <w:rPr>
            <w:rStyle w:val="af"/>
            <w:rFonts w:ascii="微软雅黑" w:eastAsia="微软雅黑" w:hAnsi="微软雅黑" w:hint="eastAsia"/>
            <w:i/>
          </w:rPr>
          <w:t>系统→</w:t>
        </w:r>
        <w:r>
          <w:rPr>
            <w:rStyle w:val="af"/>
            <w:rFonts w:ascii="微软雅黑" w:eastAsia="微软雅黑" w:hAnsi="微软雅黑"/>
            <w:i/>
          </w:rPr>
          <w:t>时间策略</w:t>
        </w:r>
      </w:hyperlink>
      <w:r>
        <w:rPr>
          <w:rFonts w:ascii="微软雅黑" w:eastAsia="微软雅黑" w:hAnsi="微软雅黑"/>
        </w:rPr>
        <w:t>。在所选时间段内，</w:t>
      </w:r>
      <w:r>
        <w:rPr>
          <w:rFonts w:ascii="微软雅黑" w:eastAsia="微软雅黑" w:hAnsi="微软雅黑" w:hint="eastAsia"/>
        </w:rPr>
        <w:t>PD</w:t>
      </w:r>
      <w:r>
        <w:rPr>
          <w:rFonts w:ascii="微软雅黑" w:eastAsia="微软雅黑" w:hAnsi="微软雅黑"/>
        </w:rPr>
        <w:t>设备无法上电。</w:t>
      </w:r>
    </w:p>
    <w:p w14:paraId="5ADB0364" w14:textId="77777777" w:rsidR="0076630D" w:rsidRDefault="00D7272D" w:rsidP="00B10728">
      <w:pPr>
        <w:pStyle w:val="af2"/>
        <w:numPr>
          <w:ilvl w:val="0"/>
          <w:numId w:val="343"/>
        </w:numPr>
        <w:ind w:firstLineChars="0"/>
        <w:rPr>
          <w:rFonts w:ascii="微软雅黑" w:eastAsia="微软雅黑" w:hAnsi="微软雅黑"/>
          <w:color w:val="B2B2B2"/>
        </w:rPr>
      </w:pPr>
      <w:r>
        <w:rPr>
          <w:rFonts w:ascii="微软雅黑" w:eastAsia="微软雅黑" w:hAnsi="微软雅黑" w:hint="eastAsia"/>
          <w:color w:val="B2B2B2"/>
        </w:rPr>
        <w:t>供电</w:t>
      </w:r>
      <w:r>
        <w:rPr>
          <w:rFonts w:ascii="微软雅黑" w:eastAsia="微软雅黑" w:hAnsi="微软雅黑"/>
          <w:color w:val="B2B2B2"/>
        </w:rPr>
        <w:t>告警：【</w:t>
      </w:r>
      <w:r>
        <w:rPr>
          <w:rFonts w:ascii="微软雅黑" w:eastAsia="微软雅黑" w:hAnsi="微软雅黑" w:hint="eastAsia"/>
          <w:color w:val="B2B2B2"/>
        </w:rPr>
        <w:t>开关</w:t>
      </w:r>
      <w:r>
        <w:rPr>
          <w:rFonts w:ascii="微软雅黑" w:eastAsia="微软雅黑" w:hAnsi="微软雅黑"/>
          <w:color w:val="B2B2B2"/>
        </w:rPr>
        <w:t>】</w:t>
      </w:r>
      <w:r>
        <w:rPr>
          <w:rFonts w:ascii="微软雅黑" w:eastAsia="微软雅黑" w:hAnsi="微软雅黑" w:hint="eastAsia"/>
          <w:color w:val="B2B2B2"/>
        </w:rPr>
        <w:t>设置</w:t>
      </w:r>
      <w:r>
        <w:rPr>
          <w:rFonts w:ascii="微软雅黑" w:eastAsia="微软雅黑" w:hAnsi="微软雅黑"/>
          <w:color w:val="B2B2B2"/>
        </w:rPr>
        <w:t>是否开启接口供电告警功能，默认关闭。开启</w:t>
      </w:r>
      <w:r>
        <w:rPr>
          <w:rFonts w:ascii="微软雅黑" w:eastAsia="微软雅黑" w:hAnsi="微软雅黑" w:hint="eastAsia"/>
          <w:color w:val="B2B2B2"/>
        </w:rPr>
        <w:t>后</w:t>
      </w:r>
      <w:r>
        <w:rPr>
          <w:rFonts w:ascii="微软雅黑" w:eastAsia="微软雅黑" w:hAnsi="微软雅黑"/>
          <w:color w:val="B2B2B2"/>
        </w:rPr>
        <w:t>，</w:t>
      </w:r>
      <w:r>
        <w:rPr>
          <w:rFonts w:ascii="微软雅黑" w:eastAsia="微软雅黑" w:hAnsi="微软雅黑" w:hint="eastAsia"/>
          <w:color w:val="B2B2B2"/>
        </w:rPr>
        <w:t>需要设置</w:t>
      </w:r>
      <w:r>
        <w:rPr>
          <w:rFonts w:ascii="微软雅黑" w:eastAsia="微软雅黑" w:hAnsi="微软雅黑"/>
          <w:color w:val="B2B2B2"/>
        </w:rPr>
        <w:t>功率消耗阈值。</w:t>
      </w:r>
    </w:p>
    <w:p w14:paraId="1F1E0BE4" w14:textId="77777777" w:rsidR="0076630D" w:rsidRDefault="00D7272D" w:rsidP="00B10728">
      <w:pPr>
        <w:pStyle w:val="af2"/>
        <w:numPr>
          <w:ilvl w:val="0"/>
          <w:numId w:val="439"/>
        </w:numPr>
        <w:ind w:firstLineChars="0"/>
        <w:rPr>
          <w:rFonts w:ascii="微软雅黑" w:eastAsia="微软雅黑" w:hAnsi="微软雅黑"/>
          <w:color w:val="B2B2B2"/>
        </w:rPr>
      </w:pPr>
      <w:r>
        <w:rPr>
          <w:rFonts w:ascii="微软雅黑" w:eastAsia="微软雅黑" w:hAnsi="微软雅黑" w:hint="eastAsia"/>
          <w:color w:val="B2B2B2"/>
        </w:rPr>
        <w:lastRenderedPageBreak/>
        <w:t>功率消耗</w:t>
      </w:r>
      <w:r>
        <w:rPr>
          <w:rFonts w:ascii="微软雅黑" w:eastAsia="微软雅黑" w:hAnsi="微软雅黑"/>
          <w:color w:val="B2B2B2"/>
        </w:rPr>
        <w:t>阈值</w:t>
      </w:r>
      <w:r>
        <w:rPr>
          <w:rFonts w:ascii="微软雅黑" w:eastAsia="微软雅黑" w:hAnsi="微软雅黑" w:hint="eastAsia"/>
          <w:color w:val="B2B2B2"/>
        </w:rPr>
        <w:t xml:space="preserve"> (</w:t>
      </w:r>
      <w:r>
        <w:rPr>
          <w:rFonts w:ascii="微软雅黑" w:eastAsia="微软雅黑" w:hAnsi="微软雅黑"/>
          <w:color w:val="B2B2B2"/>
        </w:rPr>
        <w:t>mw</w:t>
      </w:r>
      <w:r>
        <w:rPr>
          <w:rFonts w:ascii="微软雅黑" w:eastAsia="微软雅黑" w:hAnsi="微软雅黑" w:hint="eastAsia"/>
          <w:color w:val="B2B2B2"/>
        </w:rPr>
        <w:t>)</w:t>
      </w:r>
      <w:r>
        <w:rPr>
          <w:rFonts w:ascii="微软雅黑" w:eastAsia="微软雅黑" w:hAnsi="微软雅黑"/>
          <w:color w:val="B2B2B2"/>
        </w:rPr>
        <w:t>：【</w:t>
      </w:r>
      <w:r>
        <w:rPr>
          <w:rFonts w:ascii="微软雅黑" w:eastAsia="微软雅黑" w:hAnsi="微软雅黑" w:hint="eastAsia"/>
          <w:color w:val="B2B2B2"/>
        </w:rPr>
        <w:t>text文本框</w:t>
      </w:r>
      <w:r>
        <w:rPr>
          <w:rFonts w:ascii="微软雅黑" w:eastAsia="微软雅黑" w:hAnsi="微软雅黑"/>
          <w:color w:val="B2B2B2"/>
        </w:rPr>
        <w:t>】</w:t>
      </w:r>
      <w:r>
        <w:rPr>
          <w:rFonts w:ascii="微软雅黑" w:eastAsia="微软雅黑" w:hAnsi="微软雅黑" w:hint="eastAsia"/>
          <w:color w:val="B2B2B2"/>
        </w:rPr>
        <w:t>设置</w:t>
      </w:r>
      <w:r>
        <w:rPr>
          <w:rFonts w:ascii="微软雅黑" w:eastAsia="微软雅黑" w:hAnsi="微软雅黑"/>
          <w:color w:val="B2B2B2"/>
        </w:rPr>
        <w:t>接口</w:t>
      </w:r>
      <w:r>
        <w:rPr>
          <w:rFonts w:ascii="微软雅黑" w:eastAsia="微软雅黑" w:hAnsi="微软雅黑" w:hint="eastAsia"/>
          <w:color w:val="B2B2B2"/>
        </w:rPr>
        <w:t>供电</w:t>
      </w:r>
      <w:r>
        <w:rPr>
          <w:rFonts w:ascii="微软雅黑" w:eastAsia="微软雅黑" w:hAnsi="微软雅黑"/>
          <w:color w:val="B2B2B2"/>
        </w:rPr>
        <w:t>功率消耗</w:t>
      </w:r>
      <w:r>
        <w:rPr>
          <w:rFonts w:ascii="微软雅黑" w:eastAsia="微软雅黑" w:hAnsi="微软雅黑" w:hint="eastAsia"/>
          <w:color w:val="B2B2B2"/>
        </w:rPr>
        <w:t>产生</w:t>
      </w:r>
      <w:r>
        <w:rPr>
          <w:rFonts w:ascii="微软雅黑" w:eastAsia="微软雅黑" w:hAnsi="微软雅黑"/>
          <w:color w:val="B2B2B2"/>
        </w:rPr>
        <w:t>告警的阈值，取值范围为</w:t>
      </w:r>
      <w:r>
        <w:rPr>
          <w:rFonts w:ascii="微软雅黑" w:eastAsia="微软雅黑" w:hAnsi="微软雅黑" w:hint="eastAsia"/>
          <w:color w:val="B2B2B2"/>
        </w:rPr>
        <w:t>1-99，</w:t>
      </w:r>
      <w:r>
        <w:rPr>
          <w:rFonts w:ascii="微软雅黑" w:eastAsia="微软雅黑" w:hAnsi="微软雅黑"/>
          <w:color w:val="B2B2B2"/>
        </w:rPr>
        <w:t>默认</w:t>
      </w:r>
      <w:r>
        <w:rPr>
          <w:rFonts w:ascii="微软雅黑" w:eastAsia="微软雅黑" w:hAnsi="微软雅黑" w:hint="eastAsia"/>
          <w:color w:val="B2B2B2"/>
        </w:rPr>
        <w:t>90。</w:t>
      </w:r>
    </w:p>
    <w:p w14:paraId="434719CF" w14:textId="77777777" w:rsidR="0076630D" w:rsidRDefault="00D7272D">
      <w:pPr>
        <w:pStyle w:val="af2"/>
        <w:ind w:left="839"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开启</w:t>
      </w:r>
      <w:r>
        <w:rPr>
          <w:rFonts w:ascii="微软雅黑" w:eastAsia="微软雅黑" w:hAnsi="微软雅黑" w:hint="eastAsia"/>
        </w:rPr>
        <w:t>LLDP</w:t>
      </w:r>
      <w:r>
        <w:rPr>
          <w:rFonts w:ascii="微软雅黑" w:eastAsia="微软雅黑" w:hAnsi="微软雅黑"/>
        </w:rPr>
        <w:t>端口的Power via MDI TLV或LLDP-MED端口的PoE-PSE TLV，</w:t>
      </w:r>
      <w:r>
        <w:rPr>
          <w:rFonts w:ascii="微软雅黑" w:eastAsia="微软雅黑" w:hAnsi="微软雅黑" w:hint="eastAsia"/>
        </w:rPr>
        <w:t>可</w:t>
      </w:r>
      <w:r>
        <w:rPr>
          <w:rFonts w:ascii="微软雅黑" w:eastAsia="微软雅黑" w:hAnsi="微软雅黑"/>
        </w:rPr>
        <w:t>开启</w:t>
      </w:r>
      <w:r>
        <w:rPr>
          <w:rFonts w:ascii="微软雅黑" w:eastAsia="微软雅黑" w:hAnsi="微软雅黑" w:hint="eastAsia"/>
        </w:rPr>
        <w:t>相应端口</w:t>
      </w:r>
      <w:r>
        <w:rPr>
          <w:rFonts w:ascii="微软雅黑" w:eastAsia="微软雅黑" w:hAnsi="微软雅黑"/>
        </w:rPr>
        <w:t>的LLDP协商供电功能</w:t>
      </w:r>
      <w:r>
        <w:rPr>
          <w:rFonts w:ascii="微软雅黑" w:eastAsia="微软雅黑" w:hAnsi="微软雅黑" w:hint="eastAsia"/>
        </w:rPr>
        <w:t>，</w:t>
      </w:r>
      <w:r>
        <w:rPr>
          <w:rFonts w:ascii="微软雅黑" w:eastAsia="微软雅黑" w:hAnsi="微软雅黑"/>
        </w:rPr>
        <w:t>将会根据</w:t>
      </w:r>
      <w:r>
        <w:rPr>
          <w:rFonts w:ascii="微软雅黑" w:eastAsia="微软雅黑" w:hAnsi="微软雅黑" w:hint="eastAsia"/>
        </w:rPr>
        <w:t>接收</w:t>
      </w:r>
      <w:r>
        <w:rPr>
          <w:rFonts w:ascii="微软雅黑" w:eastAsia="微软雅黑" w:hAnsi="微软雅黑"/>
        </w:rPr>
        <w:t>到的</w:t>
      </w:r>
      <w:r>
        <w:rPr>
          <w:rFonts w:ascii="微软雅黑" w:eastAsia="微软雅黑" w:hAnsi="微软雅黑" w:hint="eastAsia"/>
        </w:rPr>
        <w:t>相应</w:t>
      </w:r>
      <w:r>
        <w:rPr>
          <w:rFonts w:ascii="微软雅黑" w:eastAsia="微软雅黑" w:hAnsi="微软雅黑"/>
        </w:rPr>
        <w:t>TLV</w:t>
      </w:r>
      <w:r>
        <w:rPr>
          <w:rFonts w:ascii="微软雅黑" w:eastAsia="微软雅黑" w:hAnsi="微软雅黑" w:hint="eastAsia"/>
        </w:rPr>
        <w:t>调整</w:t>
      </w:r>
      <w:r>
        <w:rPr>
          <w:rFonts w:ascii="微软雅黑" w:eastAsia="微软雅黑" w:hAnsi="微软雅黑"/>
        </w:rPr>
        <w:t>端口供电优先级</w:t>
      </w:r>
      <w:r>
        <w:rPr>
          <w:rFonts w:ascii="微软雅黑" w:eastAsia="微软雅黑" w:hAnsi="微软雅黑" w:hint="eastAsia"/>
        </w:rPr>
        <w:t>和</w:t>
      </w:r>
      <w:r>
        <w:rPr>
          <w:rFonts w:ascii="微软雅黑" w:eastAsia="微软雅黑" w:hAnsi="微软雅黑"/>
        </w:rPr>
        <w:t>功率限值。</w:t>
      </w:r>
    </w:p>
    <w:p w14:paraId="19B5E894" w14:textId="77777777" w:rsidR="0076630D" w:rsidRDefault="0076630D">
      <w:pPr>
        <w:rPr>
          <w:rFonts w:ascii="微软雅黑" w:eastAsia="微软雅黑" w:hAnsi="微软雅黑"/>
          <w:strike/>
          <w:color w:val="B2B2B2"/>
        </w:rPr>
      </w:pPr>
    </w:p>
    <w:p w14:paraId="72A82917" w14:textId="77777777" w:rsidR="0076630D" w:rsidRDefault="0076630D">
      <w:pPr>
        <w:rPr>
          <w:rFonts w:ascii="微软雅黑" w:eastAsia="微软雅黑" w:hAnsi="微软雅黑"/>
        </w:rPr>
      </w:pPr>
    </w:p>
    <w:p w14:paraId="383D4174" w14:textId="77777777" w:rsidR="0076630D" w:rsidRDefault="00D7272D">
      <w:pPr>
        <w:rPr>
          <w:rFonts w:ascii="微软雅黑" w:eastAsia="微软雅黑" w:hAnsi="微软雅黑"/>
        </w:rPr>
      </w:pPr>
      <w:r>
        <w:rPr>
          <w:rFonts w:ascii="微软雅黑" w:eastAsia="微软雅黑" w:hAnsi="微软雅黑" w:hint="eastAsia"/>
        </w:rPr>
        <w:t>接口</w:t>
      </w:r>
      <w:r>
        <w:rPr>
          <w:rFonts w:ascii="微软雅黑" w:eastAsia="微软雅黑" w:hAnsi="微软雅黑"/>
        </w:rPr>
        <w:t>PoE列表：</w:t>
      </w:r>
    </w:p>
    <w:p w14:paraId="2104E0C6" w14:textId="77777777" w:rsidR="0076630D" w:rsidRDefault="00D7272D" w:rsidP="00B10728">
      <w:pPr>
        <w:pStyle w:val="af2"/>
        <w:numPr>
          <w:ilvl w:val="0"/>
          <w:numId w:val="343"/>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显示接口名称、</w:t>
      </w:r>
      <w:r>
        <w:rPr>
          <w:rFonts w:ascii="微软雅黑" w:eastAsia="微软雅黑" w:hAnsi="微软雅黑" w:hint="eastAsia"/>
        </w:rPr>
        <w:t>供电标准、</w:t>
      </w:r>
      <w:r>
        <w:rPr>
          <w:rFonts w:ascii="微软雅黑" w:eastAsia="微软雅黑" w:hAnsi="微软雅黑"/>
        </w:rPr>
        <w:t>供电模式、</w:t>
      </w:r>
      <w:r>
        <w:rPr>
          <w:rFonts w:ascii="微软雅黑" w:eastAsia="微软雅黑" w:hAnsi="微软雅黑" w:hint="eastAsia"/>
        </w:rPr>
        <w:t>供电优先级</w:t>
      </w:r>
      <w:r>
        <w:rPr>
          <w:rFonts w:ascii="微软雅黑" w:eastAsia="微软雅黑" w:hAnsi="微软雅黑"/>
        </w:rPr>
        <w:t>、断电时间、</w:t>
      </w:r>
      <w:r>
        <w:rPr>
          <w:rFonts w:ascii="微软雅黑" w:eastAsia="微软雅黑" w:hAnsi="微软雅黑" w:hint="eastAsia"/>
        </w:rPr>
        <w:t>最大供电功率，</w:t>
      </w:r>
      <w:r>
        <w:rPr>
          <w:rFonts w:ascii="微软雅黑" w:eastAsia="微软雅黑" w:hAnsi="微软雅黑"/>
        </w:rPr>
        <w:t>以及当前接口上</w:t>
      </w:r>
      <w:r>
        <w:rPr>
          <w:rFonts w:ascii="微软雅黑" w:eastAsia="微软雅黑" w:hAnsi="微软雅黑" w:hint="eastAsia"/>
        </w:rPr>
        <w:t>PD(受电</w:t>
      </w:r>
      <w:r>
        <w:rPr>
          <w:rFonts w:ascii="微软雅黑" w:eastAsia="微软雅黑" w:hAnsi="微软雅黑"/>
        </w:rPr>
        <w:t>设备</w:t>
      </w:r>
      <w:r>
        <w:rPr>
          <w:rFonts w:ascii="微软雅黑" w:eastAsia="微软雅黑" w:hAnsi="微软雅黑" w:hint="eastAsia"/>
        </w:rPr>
        <w:t>)</w:t>
      </w:r>
      <w:r>
        <w:rPr>
          <w:rFonts w:ascii="微软雅黑" w:eastAsia="微软雅黑" w:hAnsi="微软雅黑"/>
        </w:rPr>
        <w:t>的相关</w:t>
      </w:r>
      <w:r>
        <w:rPr>
          <w:rFonts w:ascii="微软雅黑" w:eastAsia="微软雅黑" w:hAnsi="微软雅黑" w:hint="eastAsia"/>
        </w:rPr>
        <w:t>信息：</w:t>
      </w:r>
    </w:p>
    <w:p w14:paraId="532FD968" w14:textId="77777777" w:rsidR="0076630D" w:rsidRDefault="00D7272D" w:rsidP="00B10728">
      <w:pPr>
        <w:pStyle w:val="af2"/>
        <w:numPr>
          <w:ilvl w:val="0"/>
          <w:numId w:val="439"/>
        </w:numPr>
        <w:ind w:firstLineChars="0"/>
        <w:rPr>
          <w:rFonts w:ascii="微软雅黑" w:eastAsia="微软雅黑" w:hAnsi="微软雅黑"/>
        </w:rPr>
      </w:pPr>
      <w:r>
        <w:rPr>
          <w:rFonts w:ascii="微软雅黑" w:eastAsia="微软雅黑" w:hAnsi="微软雅黑" w:hint="eastAsia"/>
        </w:rPr>
        <w:t>当前电流</w:t>
      </w:r>
      <w:r>
        <w:rPr>
          <w:rFonts w:ascii="微软雅黑" w:eastAsia="微软雅黑" w:hAnsi="微软雅黑"/>
        </w:rPr>
        <w:t>，单位mA</w:t>
      </w:r>
    </w:p>
    <w:p w14:paraId="6DB43D93" w14:textId="77777777" w:rsidR="0076630D" w:rsidRDefault="00D7272D" w:rsidP="00B10728">
      <w:pPr>
        <w:pStyle w:val="af2"/>
        <w:numPr>
          <w:ilvl w:val="0"/>
          <w:numId w:val="439"/>
        </w:numPr>
        <w:ind w:firstLineChars="0"/>
        <w:rPr>
          <w:rFonts w:ascii="微软雅黑" w:eastAsia="微软雅黑" w:hAnsi="微软雅黑"/>
        </w:rPr>
      </w:pPr>
      <w:r>
        <w:rPr>
          <w:rFonts w:ascii="微软雅黑" w:eastAsia="微软雅黑" w:hAnsi="微软雅黑"/>
        </w:rPr>
        <w:t>当前</w:t>
      </w:r>
      <w:r>
        <w:rPr>
          <w:rFonts w:ascii="微软雅黑" w:eastAsia="微软雅黑" w:hAnsi="微软雅黑" w:hint="eastAsia"/>
        </w:rPr>
        <w:t>功率，</w:t>
      </w:r>
      <w:r>
        <w:rPr>
          <w:rFonts w:ascii="微软雅黑" w:eastAsia="微软雅黑" w:hAnsi="微软雅黑"/>
        </w:rPr>
        <w:t>单位mW</w:t>
      </w:r>
    </w:p>
    <w:p w14:paraId="36AB2597" w14:textId="77777777" w:rsidR="0076630D" w:rsidRDefault="00D7272D" w:rsidP="00B10728">
      <w:pPr>
        <w:pStyle w:val="af2"/>
        <w:numPr>
          <w:ilvl w:val="0"/>
          <w:numId w:val="439"/>
        </w:numPr>
        <w:ind w:firstLineChars="0"/>
        <w:rPr>
          <w:rFonts w:ascii="微软雅黑" w:eastAsia="微软雅黑" w:hAnsi="微软雅黑"/>
        </w:rPr>
      </w:pPr>
      <w:r>
        <w:rPr>
          <w:rFonts w:ascii="微软雅黑" w:eastAsia="微软雅黑" w:hAnsi="微软雅黑" w:hint="eastAsia"/>
        </w:rPr>
        <w:t>PD等级</w:t>
      </w:r>
      <w:r>
        <w:rPr>
          <w:rFonts w:ascii="微软雅黑" w:eastAsia="微软雅黑" w:hAnsi="微软雅黑"/>
        </w:rPr>
        <w:t>：</w:t>
      </w:r>
      <w:r>
        <w:rPr>
          <w:rFonts w:ascii="微软雅黑" w:eastAsia="微软雅黑" w:hAnsi="微软雅黑" w:hint="eastAsia"/>
        </w:rPr>
        <w:t>系统自动</w:t>
      </w:r>
      <w:r>
        <w:rPr>
          <w:rFonts w:ascii="微软雅黑" w:eastAsia="微软雅黑" w:hAnsi="微软雅黑"/>
        </w:rPr>
        <w:t>根据PD设备的最大功率给PD的</w:t>
      </w:r>
      <w:r>
        <w:rPr>
          <w:rFonts w:ascii="微软雅黑" w:eastAsia="微软雅黑" w:hAnsi="微软雅黑" w:hint="eastAsia"/>
        </w:rPr>
        <w:t>分类</w:t>
      </w:r>
      <w:r>
        <w:rPr>
          <w:rFonts w:ascii="微软雅黑" w:eastAsia="微软雅黑" w:hAnsi="微软雅黑"/>
        </w:rPr>
        <w:t>，共有</w:t>
      </w:r>
      <w:r>
        <w:rPr>
          <w:rFonts w:ascii="微软雅黑" w:eastAsia="微软雅黑" w:hAnsi="微软雅黑" w:hint="eastAsia"/>
        </w:rPr>
        <w:t>0-4级</w:t>
      </w:r>
      <w:r>
        <w:rPr>
          <w:rFonts w:ascii="微软雅黑" w:eastAsia="微软雅黑" w:hAnsi="微软雅黑"/>
        </w:rPr>
        <w:t>。当</w:t>
      </w:r>
      <w:r>
        <w:rPr>
          <w:rFonts w:ascii="微软雅黑" w:eastAsia="微软雅黑" w:hAnsi="微软雅黑" w:hint="eastAsia"/>
        </w:rPr>
        <w:t>接口</w:t>
      </w:r>
      <w:r>
        <w:rPr>
          <w:rFonts w:ascii="微软雅黑" w:eastAsia="微软雅黑" w:hAnsi="微软雅黑"/>
        </w:rPr>
        <w:t>下</w:t>
      </w:r>
      <w:r>
        <w:rPr>
          <w:rFonts w:ascii="微软雅黑" w:eastAsia="微软雅黑" w:hAnsi="微软雅黑" w:hint="eastAsia"/>
        </w:rPr>
        <w:t>没有</w:t>
      </w:r>
      <w:r>
        <w:rPr>
          <w:rFonts w:ascii="微软雅黑" w:eastAsia="微软雅黑" w:hAnsi="微软雅黑"/>
        </w:rPr>
        <w:t>接PD时，显示“--”</w:t>
      </w:r>
    </w:p>
    <w:p w14:paraId="5ECDEEFD" w14:textId="77777777" w:rsidR="0076630D" w:rsidRDefault="00D7272D" w:rsidP="00B10728">
      <w:pPr>
        <w:pStyle w:val="af2"/>
        <w:numPr>
          <w:ilvl w:val="0"/>
          <w:numId w:val="439"/>
        </w:numPr>
        <w:ind w:firstLineChars="0"/>
        <w:rPr>
          <w:rFonts w:ascii="微软雅黑" w:eastAsia="微软雅黑" w:hAnsi="微软雅黑"/>
        </w:rPr>
      </w:pPr>
      <w:r>
        <w:rPr>
          <w:rFonts w:ascii="微软雅黑" w:eastAsia="微软雅黑" w:hAnsi="微软雅黑" w:hint="eastAsia"/>
        </w:rPr>
        <w:t>温度，</w:t>
      </w:r>
      <w:r>
        <w:rPr>
          <w:rFonts w:ascii="微软雅黑" w:eastAsia="微软雅黑" w:hAnsi="微软雅黑"/>
        </w:rPr>
        <w:t>单位℃</w:t>
      </w:r>
    </w:p>
    <w:p w14:paraId="1D5657A6" w14:textId="77777777" w:rsidR="0076630D" w:rsidRDefault="00D7272D" w:rsidP="00B10728">
      <w:pPr>
        <w:pStyle w:val="af2"/>
        <w:numPr>
          <w:ilvl w:val="0"/>
          <w:numId w:val="439"/>
        </w:numPr>
        <w:ind w:firstLineChars="0"/>
        <w:rPr>
          <w:rFonts w:ascii="微软雅黑" w:eastAsia="微软雅黑" w:hAnsi="微软雅黑"/>
        </w:rPr>
      </w:pPr>
      <w:r>
        <w:rPr>
          <w:rFonts w:ascii="微软雅黑" w:eastAsia="微软雅黑" w:hAnsi="微软雅黑" w:hint="eastAsia"/>
        </w:rPr>
        <w:t>供电状态(供电中</w:t>
      </w:r>
      <w:r>
        <w:rPr>
          <w:rFonts w:ascii="微软雅黑" w:eastAsia="微软雅黑" w:hAnsi="微软雅黑"/>
        </w:rPr>
        <w:t>|未供电</w:t>
      </w:r>
      <w:r>
        <w:rPr>
          <w:rFonts w:ascii="微软雅黑" w:eastAsia="微软雅黑" w:hAnsi="微软雅黑" w:hint="eastAsia"/>
        </w:rPr>
        <w:t>)</w:t>
      </w:r>
    </w:p>
    <w:p w14:paraId="146D38D3" w14:textId="77777777" w:rsidR="0076630D" w:rsidRDefault="0076630D">
      <w:pPr>
        <w:rPr>
          <w:rFonts w:ascii="微软雅黑" w:eastAsia="微软雅黑" w:hAnsi="微软雅黑"/>
        </w:rPr>
      </w:pPr>
    </w:p>
    <w:p w14:paraId="3D29AF00" w14:textId="77777777" w:rsidR="0076630D" w:rsidRDefault="00D7272D">
      <w:pPr>
        <w:widowControl/>
        <w:jc w:val="left"/>
        <w:rPr>
          <w:rFonts w:ascii="微软雅黑" w:eastAsia="微软雅黑" w:hAnsi="微软雅黑"/>
        </w:rPr>
      </w:pPr>
      <w:r>
        <w:rPr>
          <w:rFonts w:ascii="微软雅黑" w:eastAsia="微软雅黑" w:hAnsi="微软雅黑"/>
        </w:rPr>
        <w:br w:type="page"/>
      </w:r>
    </w:p>
    <w:p w14:paraId="032B5D42" w14:textId="77777777" w:rsidR="0076630D" w:rsidRDefault="00D7272D">
      <w:pPr>
        <w:pStyle w:val="1"/>
        <w:rPr>
          <w:rFonts w:ascii="微软雅黑" w:eastAsia="微软雅黑" w:hAnsi="微软雅黑"/>
        </w:rPr>
      </w:pPr>
      <w:bookmarkStart w:id="443" w:name="_Toc149138872"/>
      <w:r>
        <w:rPr>
          <w:rFonts w:ascii="微软雅黑" w:eastAsia="微软雅黑" w:hAnsi="微软雅黑" w:hint="eastAsia"/>
        </w:rPr>
        <w:lastRenderedPageBreak/>
        <w:t>维护</w:t>
      </w:r>
      <w:bookmarkEnd w:id="443"/>
    </w:p>
    <w:p w14:paraId="31A560AE" w14:textId="77777777" w:rsidR="0076630D" w:rsidRDefault="00D7272D">
      <w:pPr>
        <w:pStyle w:val="20"/>
        <w:numPr>
          <w:ilvl w:val="1"/>
          <w:numId w:val="1"/>
        </w:numPr>
        <w:rPr>
          <w:rFonts w:ascii="微软雅黑" w:eastAsia="微软雅黑" w:hAnsi="微软雅黑"/>
        </w:rPr>
      </w:pPr>
      <w:bookmarkStart w:id="444" w:name="_升级/Upgrade"/>
      <w:bookmarkStart w:id="445" w:name="_Toc149138873"/>
      <w:bookmarkEnd w:id="444"/>
      <w:r>
        <w:rPr>
          <w:rFonts w:ascii="微软雅黑" w:eastAsia="微软雅黑" w:hAnsi="微软雅黑" w:hint="eastAsia"/>
        </w:rPr>
        <w:t>升级/Upgrade</w:t>
      </w:r>
      <w:bookmarkEnd w:id="445"/>
    </w:p>
    <w:p w14:paraId="307AB36E" w14:textId="77777777" w:rsidR="0076630D" w:rsidRDefault="00D7272D">
      <w:pPr>
        <w:ind w:firstLine="420"/>
        <w:rPr>
          <w:rFonts w:ascii="微软雅黑" w:eastAsia="微软雅黑" w:hAnsi="微软雅黑"/>
        </w:rPr>
      </w:pPr>
      <w:r>
        <w:rPr>
          <w:rFonts w:ascii="微软雅黑" w:eastAsia="微软雅黑" w:hAnsi="微软雅黑" w:hint="eastAsia"/>
        </w:rPr>
        <w:t>GWN</w:t>
      </w:r>
      <w:r>
        <w:rPr>
          <w:rFonts w:ascii="微软雅黑" w:eastAsia="微软雅黑" w:hAnsi="微软雅黑"/>
        </w:rPr>
        <w:t>78</w:t>
      </w:r>
      <w:r>
        <w:rPr>
          <w:rFonts w:ascii="微软雅黑" w:eastAsia="微软雅黑" w:hAnsi="微软雅黑" w:hint="eastAsia"/>
        </w:rPr>
        <w:t>XX交换机支持手动上传固件升级、固件服务器即时升级、预约升级。</w:t>
      </w:r>
    </w:p>
    <w:p w14:paraId="6E4240A0" w14:textId="77777777" w:rsidR="0076630D" w:rsidRDefault="00D7272D">
      <w:pPr>
        <w:jc w:val="center"/>
        <w:rPr>
          <w:rFonts w:ascii="微软雅黑" w:eastAsia="微软雅黑" w:hAnsi="微软雅黑"/>
        </w:rPr>
      </w:pPr>
      <w:r>
        <w:rPr>
          <w:noProof/>
        </w:rPr>
        <w:drawing>
          <wp:inline distT="0" distB="0" distL="0" distR="0">
            <wp:extent cx="5274310" cy="15322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5274310" cy="1532255"/>
                    </a:xfrm>
                    <a:prstGeom prst="rect">
                      <a:avLst/>
                    </a:prstGeom>
                  </pic:spPr>
                </pic:pic>
              </a:graphicData>
            </a:graphic>
          </wp:inline>
        </w:drawing>
      </w:r>
    </w:p>
    <w:p w14:paraId="7EB626C4" w14:textId="77777777" w:rsidR="0076630D" w:rsidRDefault="00D7272D">
      <w:pPr>
        <w:pStyle w:val="af2"/>
        <w:numPr>
          <w:ilvl w:val="6"/>
          <w:numId w:val="58"/>
        </w:numPr>
        <w:ind w:left="420" w:firstLineChars="0"/>
        <w:rPr>
          <w:rFonts w:ascii="微软雅黑" w:eastAsia="微软雅黑" w:hAnsi="微软雅黑"/>
        </w:rPr>
      </w:pPr>
      <w:r>
        <w:rPr>
          <w:rFonts w:ascii="微软雅黑" w:eastAsia="微软雅黑" w:hAnsi="微软雅黑" w:hint="eastAsia"/>
        </w:rPr>
        <w:t>新增当前版本号</w:t>
      </w:r>
      <w:r>
        <w:rPr>
          <w:rFonts w:ascii="微软雅黑" w:eastAsia="微软雅黑" w:hAnsi="微软雅黑"/>
        </w:rPr>
        <w:t>、新固件版本</w:t>
      </w:r>
      <w:r>
        <w:rPr>
          <w:rFonts w:ascii="微软雅黑" w:eastAsia="微软雅黑" w:hAnsi="微软雅黑" w:hint="eastAsia"/>
        </w:rPr>
        <w:t>等</w:t>
      </w:r>
      <w:r>
        <w:rPr>
          <w:rFonts w:ascii="微软雅黑" w:eastAsia="微软雅黑" w:hAnsi="微软雅黑"/>
        </w:rPr>
        <w:t>信息，详见</w:t>
      </w:r>
      <w:r>
        <w:rPr>
          <w:rFonts w:ascii="微软雅黑" w:eastAsia="微软雅黑" w:hAnsi="微软雅黑" w:hint="eastAsia"/>
        </w:rPr>
        <w:t>[</w:t>
      </w:r>
      <w:hyperlink w:anchor="_新固件升级提示(FP1D)" w:history="1">
        <w:r>
          <w:rPr>
            <w:rStyle w:val="af"/>
            <w:rFonts w:ascii="微软雅黑" w:eastAsia="微软雅黑" w:hAnsi="微软雅黑"/>
            <w:i/>
          </w:rPr>
          <w:t>4.5</w:t>
        </w:r>
        <w:r>
          <w:rPr>
            <w:rStyle w:val="af"/>
            <w:rFonts w:ascii="微软雅黑" w:eastAsia="微软雅黑" w:hAnsi="微软雅黑" w:hint="eastAsia"/>
            <w:i/>
          </w:rPr>
          <w:t>新固件升级</w:t>
        </w:r>
        <w:r>
          <w:rPr>
            <w:rStyle w:val="af"/>
            <w:rFonts w:ascii="微软雅黑" w:eastAsia="微软雅黑" w:hAnsi="微软雅黑"/>
            <w:i/>
          </w:rPr>
          <w:t>提示</w:t>
        </w:r>
      </w:hyperlink>
      <w:r>
        <w:rPr>
          <w:rFonts w:ascii="微软雅黑" w:eastAsia="微软雅黑" w:hAnsi="微软雅黑" w:hint="eastAsia"/>
        </w:rPr>
        <w:t>]模块</w:t>
      </w:r>
      <w:r>
        <w:rPr>
          <w:rFonts w:ascii="微软雅黑" w:eastAsia="微软雅黑" w:hAnsi="微软雅黑"/>
        </w:rPr>
        <w:t>。</w:t>
      </w:r>
    </w:p>
    <w:p w14:paraId="2CFA3C18" w14:textId="77777777" w:rsidR="0076630D" w:rsidRDefault="00D7272D">
      <w:pPr>
        <w:pStyle w:val="af2"/>
        <w:numPr>
          <w:ilvl w:val="6"/>
          <w:numId w:val="58"/>
        </w:numPr>
        <w:ind w:left="420" w:firstLineChars="0"/>
        <w:rPr>
          <w:rFonts w:ascii="微软雅黑" w:eastAsia="微软雅黑" w:hAnsi="微软雅黑"/>
        </w:rPr>
      </w:pPr>
      <w:r>
        <w:rPr>
          <w:rFonts w:ascii="微软雅黑" w:eastAsia="微软雅黑" w:hAnsi="微软雅黑" w:hint="eastAsia"/>
        </w:rPr>
        <w:t>手动上传升级</w:t>
      </w:r>
    </w:p>
    <w:p w14:paraId="16E0272F" w14:textId="3234714F" w:rsidR="0076630D" w:rsidRDefault="00D7272D">
      <w:pPr>
        <w:ind w:firstLineChars="200" w:firstLine="420"/>
        <w:rPr>
          <w:rFonts w:ascii="微软雅黑" w:eastAsia="微软雅黑" w:hAnsi="微软雅黑"/>
        </w:rPr>
      </w:pPr>
      <w:r>
        <w:rPr>
          <w:rFonts w:ascii="微软雅黑" w:eastAsia="微软雅黑" w:hAnsi="微软雅黑" w:hint="eastAsia"/>
        </w:rPr>
        <w:t>通过Grandstream官网或技术支持等渠道获取升级文件，在本地上传对</w:t>
      </w:r>
      <w:r w:rsidR="002F49D1">
        <w:rPr>
          <w:rFonts w:ascii="微软雅黑" w:eastAsia="微软雅黑" w:hAnsi="微软雅黑" w:hint="eastAsia"/>
        </w:rPr>
        <w:t>交换机</w:t>
      </w:r>
      <w:r>
        <w:rPr>
          <w:rFonts w:ascii="微软雅黑" w:eastAsia="微软雅黑" w:hAnsi="微软雅黑" w:hint="eastAsia"/>
        </w:rPr>
        <w:t>进行升级。</w:t>
      </w:r>
    </w:p>
    <w:p w14:paraId="304BEDF9" w14:textId="77777777" w:rsidR="0076630D" w:rsidRDefault="00D7272D" w:rsidP="00B10728">
      <w:pPr>
        <w:pStyle w:val="af2"/>
        <w:numPr>
          <w:ilvl w:val="0"/>
          <w:numId w:val="440"/>
        </w:numPr>
        <w:ind w:firstLineChars="0"/>
        <w:rPr>
          <w:rFonts w:ascii="微软雅黑" w:eastAsia="微软雅黑" w:hAnsi="微软雅黑"/>
        </w:rPr>
      </w:pPr>
      <w:r>
        <w:rPr>
          <w:rFonts w:ascii="微软雅黑" w:eastAsia="微软雅黑" w:hAnsi="微软雅黑" w:hint="eastAsia"/>
        </w:rPr>
        <w:t>上传固件文件：点击</w:t>
      </w:r>
      <w:r>
        <w:rPr>
          <w:rFonts w:ascii="微软雅黑" w:eastAsia="微软雅黑" w:hAnsi="微软雅黑"/>
        </w:rPr>
        <w:t>&lt;</w:t>
      </w:r>
      <w:r>
        <w:rPr>
          <w:rFonts w:ascii="微软雅黑" w:eastAsia="微软雅黑" w:hAnsi="微软雅黑" w:hint="eastAsia"/>
        </w:rPr>
        <w:t>上传</w:t>
      </w:r>
      <w:r>
        <w:rPr>
          <w:rFonts w:ascii="微软雅黑" w:eastAsia="微软雅黑" w:hAnsi="微软雅黑"/>
        </w:rPr>
        <w:t>&gt;</w:t>
      </w:r>
      <w:r>
        <w:rPr>
          <w:rFonts w:ascii="微软雅黑" w:eastAsia="微软雅黑" w:hAnsi="微软雅黑" w:hint="eastAsia"/>
        </w:rPr>
        <w:t>按钮，将从当前管理设备上获取交换机升级文件。</w:t>
      </w:r>
    </w:p>
    <w:p w14:paraId="6BF53043" w14:textId="77777777" w:rsidR="0076630D" w:rsidRDefault="00D7272D">
      <w:pPr>
        <w:ind w:left="420"/>
        <w:rPr>
          <w:rFonts w:ascii="微软雅黑" w:eastAsia="微软雅黑" w:hAnsi="微软雅黑"/>
        </w:rPr>
      </w:pPr>
      <w:r>
        <w:rPr>
          <w:rFonts w:ascii="微软雅黑" w:eastAsia="微软雅黑" w:hAnsi="微软雅黑" w:hint="eastAsia"/>
        </w:rPr>
        <w:t>固件上传过程中，不允许操作页面，直到上传成功，且需提示</w:t>
      </w:r>
      <w:r>
        <w:rPr>
          <w:rFonts w:ascii="微软雅黑" w:eastAsia="微软雅黑" w:hAnsi="微软雅黑"/>
        </w:rPr>
        <w:t>[</w:t>
      </w:r>
      <w:r>
        <w:rPr>
          <w:rFonts w:ascii="微软雅黑" w:eastAsia="微软雅黑" w:hAnsi="微软雅黑" w:hint="eastAsia"/>
        </w:rPr>
        <w:t>固件上传中，请稍候</w:t>
      </w:r>
      <w:r>
        <w:rPr>
          <w:rFonts w:ascii="微软雅黑" w:eastAsia="微软雅黑" w:hAnsi="微软雅黑"/>
        </w:rPr>
        <w:t>…]</w:t>
      </w:r>
      <w:r>
        <w:rPr>
          <w:rFonts w:ascii="微软雅黑" w:eastAsia="微软雅黑" w:hAnsi="微软雅黑" w:hint="eastAsia"/>
        </w:rPr>
        <w:t>。</w:t>
      </w:r>
    </w:p>
    <w:p w14:paraId="38496D21" w14:textId="77777777" w:rsidR="0076630D" w:rsidRDefault="0076630D">
      <w:pPr>
        <w:ind w:left="420"/>
        <w:rPr>
          <w:rFonts w:ascii="微软雅黑" w:eastAsia="微软雅黑" w:hAnsi="微软雅黑"/>
        </w:rPr>
      </w:pPr>
    </w:p>
    <w:p w14:paraId="73EC6F50" w14:textId="77777777" w:rsidR="0076630D" w:rsidRDefault="00D7272D">
      <w:pPr>
        <w:ind w:firstLineChars="200" w:firstLine="420"/>
        <w:rPr>
          <w:rFonts w:ascii="微软雅黑" w:eastAsia="微软雅黑" w:hAnsi="微软雅黑"/>
        </w:rPr>
      </w:pPr>
      <w:r>
        <w:rPr>
          <w:rFonts w:ascii="微软雅黑" w:eastAsia="微软雅黑" w:hAnsi="微软雅黑" w:hint="eastAsia"/>
        </w:rPr>
        <w:t>上传成功后，进行固件的鉴权，判断是否是当前设备的固件，否则需要根据</w:t>
      </w:r>
      <w:r>
        <w:rPr>
          <w:rFonts w:ascii="微软雅黑" w:eastAsia="微软雅黑" w:hAnsi="微软雅黑"/>
        </w:rPr>
        <w:t>[</w:t>
      </w:r>
      <w:r>
        <w:rPr>
          <w:rFonts w:ascii="微软雅黑" w:eastAsia="微软雅黑" w:hAnsi="微软雅黑" w:hint="eastAsia"/>
        </w:rPr>
        <w:t>安装失败，固件签名错误</w:t>
      </w:r>
      <w:r>
        <w:rPr>
          <w:rFonts w:ascii="微软雅黑" w:eastAsia="微软雅黑" w:hAnsi="微软雅黑"/>
        </w:rPr>
        <w:t>]</w:t>
      </w:r>
      <w:r>
        <w:rPr>
          <w:rFonts w:ascii="微软雅黑" w:eastAsia="微软雅黑" w:hAnsi="微软雅黑" w:hint="eastAsia"/>
        </w:rPr>
        <w:t>。</w:t>
      </w:r>
    </w:p>
    <w:p w14:paraId="50775895" w14:textId="77777777" w:rsidR="0076630D" w:rsidRDefault="00D7272D">
      <w:pPr>
        <w:ind w:firstLineChars="200" w:firstLine="420"/>
        <w:rPr>
          <w:rFonts w:ascii="微软雅黑" w:eastAsia="微软雅黑" w:hAnsi="微软雅黑"/>
        </w:rPr>
      </w:pPr>
      <w:r>
        <w:rPr>
          <w:rFonts w:ascii="微软雅黑" w:eastAsia="微软雅黑" w:hAnsi="微软雅黑" w:hint="eastAsia"/>
        </w:rPr>
        <w:t>固件鉴权通过后，判断固件版本。</w:t>
      </w:r>
    </w:p>
    <w:p w14:paraId="0D8E242C" w14:textId="77777777" w:rsidR="0076630D" w:rsidRDefault="00D7272D" w:rsidP="00B10728">
      <w:pPr>
        <w:pStyle w:val="af2"/>
        <w:numPr>
          <w:ilvl w:val="0"/>
          <w:numId w:val="441"/>
        </w:numPr>
        <w:ind w:firstLineChars="0"/>
        <w:rPr>
          <w:rFonts w:ascii="微软雅黑" w:eastAsia="微软雅黑" w:hAnsi="微软雅黑"/>
        </w:rPr>
      </w:pPr>
      <w:r>
        <w:rPr>
          <w:rFonts w:ascii="微软雅黑" w:eastAsia="微软雅黑" w:hAnsi="微软雅黑" w:hint="eastAsia"/>
        </w:rPr>
        <w:t>若版本相同，则报错</w:t>
      </w:r>
      <w:r>
        <w:rPr>
          <w:rFonts w:ascii="微软雅黑" w:eastAsia="微软雅黑" w:hAnsi="微软雅黑"/>
        </w:rPr>
        <w:t>[</w:t>
      </w:r>
      <w:r>
        <w:rPr>
          <w:rFonts w:ascii="微软雅黑" w:eastAsia="微软雅黑" w:hAnsi="微软雅黑" w:hint="eastAsia"/>
        </w:rPr>
        <w:t>安装失败，版本一致，无需升级</w:t>
      </w:r>
      <w:r>
        <w:rPr>
          <w:rFonts w:ascii="微软雅黑" w:eastAsia="微软雅黑" w:hAnsi="微软雅黑"/>
        </w:rPr>
        <w:t>]</w:t>
      </w:r>
      <w:r>
        <w:rPr>
          <w:rFonts w:ascii="微软雅黑" w:eastAsia="微软雅黑" w:hAnsi="微软雅黑" w:hint="eastAsia"/>
        </w:rPr>
        <w:t>。</w:t>
      </w:r>
    </w:p>
    <w:p w14:paraId="210E6FDF" w14:textId="77777777" w:rsidR="0076630D" w:rsidRDefault="00D7272D" w:rsidP="00B10728">
      <w:pPr>
        <w:pStyle w:val="af2"/>
        <w:numPr>
          <w:ilvl w:val="0"/>
          <w:numId w:val="441"/>
        </w:numPr>
        <w:ind w:firstLineChars="0"/>
        <w:rPr>
          <w:rFonts w:ascii="微软雅黑" w:eastAsia="微软雅黑" w:hAnsi="微软雅黑"/>
        </w:rPr>
      </w:pPr>
      <w:r>
        <w:rPr>
          <w:rFonts w:ascii="微软雅黑" w:eastAsia="微软雅黑" w:hAnsi="微软雅黑" w:hint="eastAsia"/>
        </w:rPr>
        <w:t>若版本不一致，则系统弹窗提示：</w:t>
      </w:r>
    </w:p>
    <w:p w14:paraId="41E68738" w14:textId="77777777" w:rsidR="0076630D" w:rsidRDefault="00D7272D">
      <w:pPr>
        <w:ind w:firstLineChars="200" w:firstLine="420"/>
        <w:rPr>
          <w:rFonts w:ascii="微软雅黑" w:eastAsia="微软雅黑" w:hAnsi="微软雅黑"/>
        </w:rPr>
      </w:pPr>
      <w:r>
        <w:rPr>
          <w:rFonts w:ascii="微软雅黑" w:eastAsia="微软雅黑" w:hAnsi="微软雅黑" w:hint="eastAsia"/>
        </w:rPr>
        <w:t>[固件上传成功，是否立即升级？</w:t>
      </w:r>
    </w:p>
    <w:p w14:paraId="43DE3494" w14:textId="77777777" w:rsidR="0076630D" w:rsidRDefault="00D7272D">
      <w:pPr>
        <w:ind w:firstLineChars="200" w:firstLine="420"/>
        <w:rPr>
          <w:rFonts w:ascii="微软雅黑" w:eastAsia="微软雅黑" w:hAnsi="微软雅黑"/>
        </w:rPr>
      </w:pPr>
      <w:r>
        <w:rPr>
          <w:rFonts w:ascii="微软雅黑" w:eastAsia="微软雅黑" w:hAnsi="微软雅黑" w:hint="eastAsia"/>
        </w:rPr>
        <w:lastRenderedPageBreak/>
        <w:sym w:font="Wingdings 2" w:char="F052"/>
      </w:r>
      <w:r>
        <w:rPr>
          <w:rFonts w:ascii="微软雅黑" w:eastAsia="微软雅黑" w:hAnsi="微软雅黑" w:hint="eastAsia"/>
        </w:rPr>
        <w:t>保存配置</w:t>
      </w:r>
      <w:r>
        <w:rPr>
          <w:rFonts w:ascii="微软雅黑" w:eastAsia="微软雅黑" w:hAnsi="微软雅黑"/>
        </w:rPr>
        <w:t>修改</w:t>
      </w:r>
    </w:p>
    <w:p w14:paraId="3E93E550" w14:textId="77777777" w:rsidR="0076630D" w:rsidRDefault="00D7272D">
      <w:pPr>
        <w:ind w:firstLineChars="850" w:firstLine="1785"/>
        <w:rPr>
          <w:rFonts w:ascii="微软雅黑" w:eastAsia="微软雅黑" w:hAnsi="微软雅黑"/>
        </w:rPr>
      </w:pPr>
      <w:r>
        <w:rPr>
          <w:rFonts w:ascii="微软雅黑" w:eastAsia="微软雅黑" w:hAnsi="微软雅黑" w:hint="eastAsia"/>
        </w:rPr>
        <w:t xml:space="preserve">取消 </w:t>
      </w:r>
      <w:r>
        <w:rPr>
          <w:rFonts w:ascii="微软雅黑" w:eastAsia="微软雅黑" w:hAnsi="微软雅黑"/>
        </w:rPr>
        <w:t xml:space="preserve">    </w:t>
      </w:r>
      <w:r>
        <w:rPr>
          <w:rFonts w:ascii="微软雅黑" w:eastAsia="微软雅黑" w:hAnsi="微软雅黑" w:hint="eastAsia"/>
        </w:rPr>
        <w:t>升级]</w:t>
      </w:r>
    </w:p>
    <w:p w14:paraId="4AD0F5D8" w14:textId="77777777" w:rsidR="0076630D" w:rsidRDefault="00D7272D">
      <w:pPr>
        <w:ind w:firstLine="420"/>
        <w:rPr>
          <w:rFonts w:ascii="微软雅黑" w:eastAsia="微软雅黑" w:hAnsi="微软雅黑"/>
        </w:rPr>
      </w:pPr>
      <w:r>
        <w:rPr>
          <w:rFonts w:ascii="微软雅黑" w:eastAsia="微软雅黑" w:hAnsi="微软雅黑" w:hint="eastAsia"/>
        </w:rPr>
        <w:t>点击</w:t>
      </w:r>
      <w:r>
        <w:rPr>
          <w:rFonts w:ascii="微软雅黑" w:eastAsia="微软雅黑" w:hAnsi="微软雅黑"/>
        </w:rPr>
        <w:t>&lt;</w:t>
      </w:r>
      <w:r>
        <w:rPr>
          <w:rFonts w:ascii="微软雅黑" w:eastAsia="微软雅黑" w:hAnsi="微软雅黑" w:hint="eastAsia"/>
        </w:rPr>
        <w:t>取消</w:t>
      </w:r>
      <w:r>
        <w:rPr>
          <w:rFonts w:ascii="微软雅黑" w:eastAsia="微软雅黑" w:hAnsi="微软雅黑"/>
        </w:rPr>
        <w:t>&gt;</w:t>
      </w:r>
      <w:r>
        <w:rPr>
          <w:rFonts w:ascii="微软雅黑" w:eastAsia="微软雅黑" w:hAnsi="微软雅黑" w:hint="eastAsia"/>
        </w:rPr>
        <w:t>按钮不进行升级，点击</w:t>
      </w:r>
      <w:r>
        <w:rPr>
          <w:rFonts w:ascii="微软雅黑" w:eastAsia="微软雅黑" w:hAnsi="微软雅黑"/>
        </w:rPr>
        <w:t>&lt;</w:t>
      </w:r>
      <w:r>
        <w:rPr>
          <w:rFonts w:ascii="微软雅黑" w:eastAsia="微软雅黑" w:hAnsi="微软雅黑" w:hint="eastAsia"/>
        </w:rPr>
        <w:t>升级</w:t>
      </w:r>
      <w:r>
        <w:rPr>
          <w:rFonts w:ascii="微软雅黑" w:eastAsia="微软雅黑" w:hAnsi="微软雅黑"/>
        </w:rPr>
        <w:t>&gt;</w:t>
      </w:r>
      <w:r>
        <w:rPr>
          <w:rFonts w:ascii="微软雅黑" w:eastAsia="微软雅黑" w:hAnsi="微软雅黑" w:hint="eastAsia"/>
        </w:rPr>
        <w:t>按钮进入升级流程。</w:t>
      </w:r>
    </w:p>
    <w:p w14:paraId="4D7439C2" w14:textId="77777777" w:rsidR="0076630D" w:rsidRDefault="00D7272D">
      <w:pPr>
        <w:ind w:firstLine="420"/>
        <w:rPr>
          <w:rFonts w:ascii="微软雅黑" w:eastAsia="微软雅黑" w:hAnsi="微软雅黑"/>
        </w:rPr>
      </w:pPr>
      <w:r>
        <w:rPr>
          <w:rFonts w:ascii="微软雅黑" w:eastAsia="微软雅黑" w:hAnsi="微软雅黑" w:hint="eastAsia"/>
        </w:rPr>
        <w:t>由于</w:t>
      </w:r>
      <w:r>
        <w:rPr>
          <w:rFonts w:ascii="微软雅黑" w:eastAsia="微软雅黑" w:hAnsi="微软雅黑"/>
        </w:rPr>
        <w:t>升级后</w:t>
      </w:r>
      <w:r>
        <w:rPr>
          <w:rFonts w:ascii="微软雅黑" w:eastAsia="微软雅黑" w:hAnsi="微软雅黑" w:hint="eastAsia"/>
        </w:rPr>
        <w:t>设备</w:t>
      </w:r>
      <w:r>
        <w:rPr>
          <w:rFonts w:ascii="微软雅黑" w:eastAsia="微软雅黑" w:hAnsi="微软雅黑"/>
        </w:rPr>
        <w:t>自动重启，如有</w:t>
      </w:r>
      <w:r>
        <w:rPr>
          <w:rFonts w:ascii="微软雅黑" w:eastAsia="微软雅黑" w:hAnsi="微软雅黑" w:hint="eastAsia"/>
        </w:rPr>
        <w:t>配置</w:t>
      </w:r>
      <w:r>
        <w:rPr>
          <w:rFonts w:ascii="微软雅黑" w:eastAsia="微软雅黑" w:hAnsi="微软雅黑"/>
        </w:rPr>
        <w:t>数据修改需要保存，则需要</w:t>
      </w:r>
      <w:r>
        <w:rPr>
          <w:rFonts w:ascii="微软雅黑" w:eastAsia="微软雅黑" w:hAnsi="微软雅黑" w:hint="eastAsia"/>
        </w:rPr>
        <w:t>勾选</w:t>
      </w:r>
      <w:r>
        <w:rPr>
          <w:rFonts w:ascii="微软雅黑" w:eastAsia="微软雅黑" w:hAnsi="微软雅黑"/>
        </w:rPr>
        <w:t>“</w:t>
      </w:r>
      <w:r>
        <w:rPr>
          <w:rFonts w:ascii="微软雅黑" w:eastAsia="微软雅黑" w:hAnsi="微软雅黑" w:hint="eastAsia"/>
        </w:rPr>
        <w:t>保存配置</w:t>
      </w:r>
      <w:r>
        <w:rPr>
          <w:rFonts w:ascii="微软雅黑" w:eastAsia="微软雅黑" w:hAnsi="微软雅黑"/>
        </w:rPr>
        <w:t>修改”</w:t>
      </w:r>
      <w:r>
        <w:rPr>
          <w:rFonts w:ascii="微软雅黑" w:eastAsia="微软雅黑" w:hAnsi="微软雅黑" w:hint="eastAsia"/>
        </w:rPr>
        <w:t>。</w:t>
      </w:r>
    </w:p>
    <w:p w14:paraId="7ED89C97" w14:textId="77777777" w:rsidR="0076630D" w:rsidRDefault="0076630D">
      <w:pPr>
        <w:rPr>
          <w:rFonts w:ascii="微软雅黑" w:eastAsia="微软雅黑" w:hAnsi="微软雅黑"/>
        </w:rPr>
      </w:pPr>
    </w:p>
    <w:p w14:paraId="56FC5A3E" w14:textId="77777777" w:rsidR="0076630D" w:rsidRDefault="00D7272D">
      <w:pPr>
        <w:pStyle w:val="af2"/>
        <w:numPr>
          <w:ilvl w:val="6"/>
          <w:numId w:val="58"/>
        </w:numPr>
        <w:ind w:left="420" w:firstLineChars="0"/>
        <w:rPr>
          <w:rFonts w:ascii="微软雅黑" w:eastAsia="微软雅黑" w:hAnsi="微软雅黑"/>
        </w:rPr>
      </w:pPr>
      <w:r>
        <w:rPr>
          <w:rFonts w:ascii="微软雅黑" w:eastAsia="微软雅黑" w:hAnsi="微软雅黑" w:hint="eastAsia"/>
        </w:rPr>
        <w:t>网络升级</w:t>
      </w:r>
    </w:p>
    <w:p w14:paraId="2A1EF370" w14:textId="77777777" w:rsidR="0076630D" w:rsidRDefault="00D7272D">
      <w:pPr>
        <w:ind w:firstLineChars="200" w:firstLine="420"/>
        <w:rPr>
          <w:rFonts w:ascii="微软雅黑" w:eastAsia="微软雅黑" w:hAnsi="微软雅黑"/>
        </w:rPr>
      </w:pPr>
      <w:r>
        <w:rPr>
          <w:rFonts w:ascii="微软雅黑" w:eastAsia="微软雅黑" w:hAnsi="微软雅黑" w:hint="eastAsia"/>
        </w:rPr>
        <w:t>网络升级</w:t>
      </w:r>
      <w:r>
        <w:rPr>
          <w:rFonts w:ascii="微软雅黑" w:eastAsia="微软雅黑" w:hAnsi="微软雅黑"/>
        </w:rPr>
        <w:t>有</w:t>
      </w:r>
      <w:r>
        <w:rPr>
          <w:rFonts w:ascii="微软雅黑" w:eastAsia="微软雅黑" w:hAnsi="微软雅黑" w:hint="eastAsia"/>
        </w:rPr>
        <w:t>2种</w:t>
      </w:r>
      <w:r>
        <w:rPr>
          <w:rFonts w:ascii="微软雅黑" w:eastAsia="微软雅黑" w:hAnsi="微软雅黑"/>
        </w:rPr>
        <w:t>方式</w:t>
      </w:r>
      <w:r>
        <w:rPr>
          <w:rFonts w:ascii="微软雅黑" w:eastAsia="微软雅黑" w:hAnsi="微软雅黑" w:hint="eastAsia"/>
        </w:rPr>
        <w:t>：</w:t>
      </w:r>
    </w:p>
    <w:p w14:paraId="006DCD48" w14:textId="77777777" w:rsidR="0076630D" w:rsidRDefault="00D7272D">
      <w:pPr>
        <w:ind w:firstLineChars="200" w:firstLine="420"/>
        <w:rPr>
          <w:rFonts w:ascii="微软雅黑" w:eastAsia="微软雅黑" w:hAnsi="微软雅黑"/>
        </w:rPr>
      </w:pPr>
      <w:r>
        <w:rPr>
          <w:rFonts w:ascii="微软雅黑" w:eastAsia="微软雅黑" w:hAnsi="微软雅黑" w:hint="eastAsia"/>
        </w:rPr>
        <w:t>方式一</w:t>
      </w:r>
      <w:r>
        <w:rPr>
          <w:rFonts w:ascii="微软雅黑" w:eastAsia="微软雅黑" w:hAnsi="微软雅黑"/>
        </w:rPr>
        <w:t>：手动配置</w:t>
      </w:r>
      <w:r>
        <w:rPr>
          <w:rFonts w:ascii="微软雅黑" w:eastAsia="微软雅黑" w:hAnsi="微软雅黑" w:hint="eastAsia"/>
        </w:rPr>
        <w:t>网络升级</w:t>
      </w:r>
      <w:r>
        <w:rPr>
          <w:rFonts w:ascii="微软雅黑" w:eastAsia="微软雅黑" w:hAnsi="微软雅黑"/>
        </w:rPr>
        <w:t>的</w:t>
      </w:r>
      <w:r>
        <w:rPr>
          <w:rFonts w:ascii="微软雅黑" w:eastAsia="微软雅黑" w:hAnsi="微软雅黑" w:hint="eastAsia"/>
        </w:rPr>
        <w:t>固件</w:t>
      </w:r>
      <w:r>
        <w:rPr>
          <w:rFonts w:ascii="微软雅黑" w:eastAsia="微软雅黑" w:hAnsi="微软雅黑"/>
        </w:rPr>
        <w:t>服务器</w:t>
      </w:r>
      <w:r>
        <w:rPr>
          <w:rFonts w:ascii="微软雅黑" w:eastAsia="微软雅黑" w:hAnsi="微软雅黑" w:hint="eastAsia"/>
        </w:rPr>
        <w:t>设置</w:t>
      </w:r>
      <w:r>
        <w:rPr>
          <w:rFonts w:ascii="微软雅黑" w:eastAsia="微软雅黑" w:hAnsi="微软雅黑"/>
        </w:rPr>
        <w:t>。</w:t>
      </w:r>
    </w:p>
    <w:p w14:paraId="0F690279" w14:textId="77777777" w:rsidR="0076630D" w:rsidRDefault="00D7272D">
      <w:pPr>
        <w:ind w:firstLineChars="200" w:firstLine="420"/>
        <w:rPr>
          <w:rFonts w:ascii="微软雅黑" w:eastAsia="微软雅黑" w:hAnsi="微软雅黑"/>
        </w:rPr>
      </w:pPr>
      <w:r>
        <w:rPr>
          <w:rFonts w:ascii="微软雅黑" w:eastAsia="微软雅黑" w:hAnsi="微软雅黑" w:hint="eastAsia"/>
        </w:rPr>
        <w:t>通过配置升级方式、固件服务器路径、服务器用户名与密码，完成服务器升级的基本设置。</w:t>
      </w:r>
    </w:p>
    <w:p w14:paraId="4A90A217" w14:textId="77777777" w:rsidR="0076630D" w:rsidRDefault="0076630D">
      <w:pPr>
        <w:rPr>
          <w:rFonts w:ascii="微软雅黑" w:eastAsia="微软雅黑" w:hAnsi="微软雅黑"/>
        </w:rPr>
      </w:pPr>
    </w:p>
    <w:p w14:paraId="29A7324C" w14:textId="77777777" w:rsidR="0076630D" w:rsidRDefault="00D7272D">
      <w:pPr>
        <w:rPr>
          <w:rFonts w:ascii="微软雅黑" w:eastAsia="微软雅黑" w:hAnsi="微软雅黑"/>
        </w:rPr>
      </w:pPr>
      <w:r>
        <w:rPr>
          <w:rFonts w:ascii="微软雅黑" w:eastAsia="微软雅黑" w:hAnsi="微软雅黑" w:hint="eastAsia"/>
        </w:rPr>
        <w:t>【配置参数】</w:t>
      </w:r>
    </w:p>
    <w:p w14:paraId="0E4158FE" w14:textId="54F992D2" w:rsidR="0076630D" w:rsidRDefault="00D7272D" w:rsidP="00B10728">
      <w:pPr>
        <w:pStyle w:val="af2"/>
        <w:numPr>
          <w:ilvl w:val="0"/>
          <w:numId w:val="440"/>
        </w:numPr>
        <w:ind w:firstLineChars="0"/>
        <w:rPr>
          <w:rFonts w:ascii="微软雅黑" w:eastAsia="微软雅黑" w:hAnsi="微软雅黑"/>
        </w:rPr>
      </w:pPr>
      <w:r>
        <w:rPr>
          <w:rFonts w:ascii="微软雅黑" w:eastAsia="微软雅黑" w:hAnsi="微软雅黑" w:hint="eastAsia"/>
        </w:rPr>
        <w:t>固件升级方式：选择升级的固件服务器类型，选项有</w:t>
      </w:r>
      <w:r>
        <w:rPr>
          <w:rFonts w:ascii="微软雅黑" w:eastAsia="微软雅黑" w:hAnsi="微软雅黑"/>
        </w:rPr>
        <w:t>{</w:t>
      </w:r>
      <w:ins w:id="446" w:author="Microsoft 帐户" w:date="2023-11-03T17:33:00Z">
        <w:r w:rsidR="000E7E7C">
          <w:rPr>
            <w:rFonts w:ascii="微软雅黑" w:eastAsia="微软雅黑" w:hAnsi="微软雅黑"/>
          </w:rPr>
          <w:t>FTP/FTPS</w:t>
        </w:r>
      </w:ins>
      <w:r w:rsidR="000E7E7C" w:rsidRPr="000E7E7C">
        <w:rPr>
          <w:rFonts w:ascii="微软雅黑" w:eastAsia="微软雅黑" w:hAnsi="微软雅黑"/>
          <w:color w:val="FFFFFF"/>
          <w:highlight w:val="darkGreen"/>
        </w:rPr>
        <w:t>(FP2)</w:t>
      </w:r>
      <w:ins w:id="447" w:author="Microsoft 帐户" w:date="2023-11-03T17:33:00Z">
        <w:r w:rsidR="000E7E7C">
          <w:rPr>
            <w:rFonts w:ascii="微软雅黑" w:eastAsia="微软雅黑" w:hAnsi="微软雅黑"/>
          </w:rPr>
          <w:t xml:space="preserve"> | </w:t>
        </w:r>
      </w:ins>
      <w:r>
        <w:rPr>
          <w:rFonts w:ascii="微软雅黑" w:eastAsia="微软雅黑" w:hAnsi="微软雅黑" w:hint="eastAsia"/>
        </w:rPr>
        <w:t>TFTP｜HTTP｜HTTPS</w:t>
      </w:r>
      <w:r>
        <w:rPr>
          <w:rFonts w:ascii="微软雅黑" w:eastAsia="微软雅黑" w:hAnsi="微软雅黑"/>
        </w:rPr>
        <w:t>}</w:t>
      </w:r>
      <w:r>
        <w:rPr>
          <w:rFonts w:ascii="微软雅黑" w:eastAsia="微软雅黑" w:hAnsi="微软雅黑" w:hint="eastAsia"/>
        </w:rPr>
        <w:t>，默认HTTP。</w:t>
      </w:r>
    </w:p>
    <w:p w14:paraId="7BFFB168" w14:textId="77777777" w:rsidR="0076630D" w:rsidRDefault="00D7272D" w:rsidP="00B10728">
      <w:pPr>
        <w:pStyle w:val="af2"/>
        <w:numPr>
          <w:ilvl w:val="0"/>
          <w:numId w:val="440"/>
        </w:numPr>
        <w:ind w:firstLineChars="0"/>
        <w:rPr>
          <w:rFonts w:ascii="微软雅黑" w:eastAsia="微软雅黑" w:hAnsi="微软雅黑"/>
        </w:rPr>
      </w:pPr>
      <w:r>
        <w:rPr>
          <w:rFonts w:ascii="微软雅黑" w:eastAsia="微软雅黑" w:hAnsi="微软雅黑" w:hint="eastAsia"/>
        </w:rPr>
        <w:t>固件服务器路径：设置固件服务器的IP地址或URL，默认fm.grandstream.com/gs。</w:t>
      </w:r>
    </w:p>
    <w:p w14:paraId="1B45D845" w14:textId="77777777" w:rsidR="0076630D" w:rsidRDefault="00D7272D" w:rsidP="00B10728">
      <w:pPr>
        <w:pStyle w:val="af2"/>
        <w:numPr>
          <w:ilvl w:val="0"/>
          <w:numId w:val="440"/>
        </w:numPr>
        <w:ind w:firstLineChars="0"/>
        <w:rPr>
          <w:rFonts w:ascii="微软雅黑" w:eastAsia="微软雅黑" w:hAnsi="微软雅黑"/>
        </w:rPr>
      </w:pPr>
      <w:r>
        <w:rPr>
          <w:rFonts w:ascii="微软雅黑" w:eastAsia="微软雅黑" w:hAnsi="微软雅黑" w:hint="eastAsia"/>
        </w:rPr>
        <w:t>HTTP/HTTPS用户名：输入HTTP/HTTPS服务器设置的用户名，若无则可为空</w:t>
      </w:r>
    </w:p>
    <w:p w14:paraId="6186A1B6" w14:textId="77777777" w:rsidR="0076630D" w:rsidRDefault="00D7272D" w:rsidP="00B10728">
      <w:pPr>
        <w:pStyle w:val="af2"/>
        <w:numPr>
          <w:ilvl w:val="0"/>
          <w:numId w:val="440"/>
        </w:numPr>
        <w:ind w:firstLineChars="0"/>
        <w:rPr>
          <w:rFonts w:ascii="微软雅黑" w:eastAsia="微软雅黑" w:hAnsi="微软雅黑"/>
        </w:rPr>
      </w:pPr>
      <w:r>
        <w:rPr>
          <w:rFonts w:ascii="微软雅黑" w:eastAsia="微软雅黑" w:hAnsi="微软雅黑" w:hint="eastAsia"/>
        </w:rPr>
        <w:t>HTTP/HTTPS密码：输入HTTP/HTTPS服务器设置的密码，若无则可为空</w:t>
      </w:r>
    </w:p>
    <w:p w14:paraId="04F6AA5F" w14:textId="77777777" w:rsidR="0076630D" w:rsidRDefault="0076630D">
      <w:pPr>
        <w:rPr>
          <w:rFonts w:ascii="微软雅黑" w:eastAsia="微软雅黑" w:hAnsi="微软雅黑"/>
        </w:rPr>
      </w:pPr>
    </w:p>
    <w:p w14:paraId="05F2BD88" w14:textId="77777777" w:rsidR="0076630D" w:rsidRDefault="00D7272D">
      <w:pPr>
        <w:ind w:firstLine="420"/>
        <w:rPr>
          <w:rFonts w:ascii="微软雅黑" w:eastAsia="微软雅黑" w:hAnsi="微软雅黑"/>
        </w:rPr>
      </w:pPr>
      <w:r>
        <w:rPr>
          <w:rFonts w:ascii="微软雅黑" w:eastAsia="微软雅黑" w:hAnsi="微软雅黑" w:hint="eastAsia"/>
        </w:rPr>
        <w:t>方式</w:t>
      </w:r>
      <w:r>
        <w:rPr>
          <w:rFonts w:ascii="微软雅黑" w:eastAsia="微软雅黑" w:hAnsi="微软雅黑"/>
        </w:rPr>
        <w:t>二：利用DHCP Option</w:t>
      </w:r>
      <w:r>
        <w:rPr>
          <w:rFonts w:ascii="微软雅黑" w:eastAsia="微软雅黑" w:hAnsi="微软雅黑" w:hint="eastAsia"/>
        </w:rPr>
        <w:t>获取</w:t>
      </w:r>
      <w:r>
        <w:rPr>
          <w:rFonts w:ascii="微软雅黑" w:eastAsia="微软雅黑" w:hAnsi="微软雅黑"/>
        </w:rPr>
        <w:t>DHCP Server上的</w:t>
      </w:r>
      <w:r>
        <w:rPr>
          <w:rFonts w:ascii="微软雅黑" w:eastAsia="微软雅黑" w:hAnsi="微软雅黑" w:hint="eastAsia"/>
        </w:rPr>
        <w:t>升级</w:t>
      </w:r>
      <w:r>
        <w:rPr>
          <w:rFonts w:ascii="微软雅黑" w:eastAsia="微软雅黑" w:hAnsi="微软雅黑"/>
        </w:rPr>
        <w:t>地址进行固件下载升级。</w:t>
      </w:r>
    </w:p>
    <w:p w14:paraId="4C5DB4AA" w14:textId="77777777" w:rsidR="0076630D" w:rsidRDefault="00D7272D">
      <w:pPr>
        <w:ind w:firstLine="420"/>
        <w:rPr>
          <w:rFonts w:ascii="微软雅黑" w:eastAsia="微软雅黑" w:hAnsi="微软雅黑"/>
        </w:rPr>
      </w:pPr>
      <w:r>
        <w:rPr>
          <w:rFonts w:ascii="微软雅黑" w:eastAsia="微软雅黑" w:hAnsi="微软雅黑"/>
        </w:rPr>
        <w:t>Smart Install功能</w:t>
      </w:r>
      <w:r>
        <w:rPr>
          <w:rFonts w:ascii="微软雅黑" w:eastAsia="微软雅黑" w:hAnsi="微软雅黑" w:hint="eastAsia"/>
        </w:rPr>
        <w:t>，</w:t>
      </w:r>
      <w:r>
        <w:rPr>
          <w:rFonts w:ascii="微软雅黑" w:eastAsia="微软雅黑" w:hAnsi="微软雅黑"/>
        </w:rPr>
        <w:t>能够给用户提供</w:t>
      </w:r>
      <w:r>
        <w:rPr>
          <w:rFonts w:ascii="微软雅黑" w:eastAsia="微软雅黑" w:hAnsi="微软雅黑" w:hint="eastAsia"/>
        </w:rPr>
        <w:t>零接触部署</w:t>
      </w:r>
      <w:r>
        <w:rPr>
          <w:rFonts w:ascii="微软雅黑" w:eastAsia="微软雅黑" w:hAnsi="微软雅黑"/>
        </w:rPr>
        <w:t>设备的</w:t>
      </w:r>
      <w:r>
        <w:rPr>
          <w:rFonts w:ascii="微软雅黑" w:eastAsia="微软雅黑" w:hAnsi="微软雅黑" w:hint="eastAsia"/>
        </w:rPr>
        <w:t>能力</w:t>
      </w:r>
      <w:r>
        <w:rPr>
          <w:rFonts w:ascii="微软雅黑" w:eastAsia="微软雅黑" w:hAnsi="微软雅黑"/>
        </w:rPr>
        <w:t>。</w:t>
      </w:r>
      <w:r>
        <w:rPr>
          <w:rFonts w:ascii="微软雅黑" w:eastAsia="微软雅黑" w:hAnsi="微软雅黑" w:hint="eastAsia"/>
        </w:rPr>
        <w:t>设备利用</w:t>
      </w:r>
      <w:r>
        <w:rPr>
          <w:rFonts w:ascii="微软雅黑" w:eastAsia="微软雅黑" w:hAnsi="微软雅黑"/>
        </w:rPr>
        <w:t>DHCP Option自动获取配置文件进行升级，非常适合对交换机进行二次升级功能，解决了出厂前设备</w:t>
      </w:r>
      <w:r>
        <w:rPr>
          <w:rFonts w:ascii="微软雅黑" w:eastAsia="微软雅黑" w:hAnsi="微软雅黑" w:hint="eastAsia"/>
        </w:rPr>
        <w:t>的</w:t>
      </w:r>
      <w:r>
        <w:rPr>
          <w:rFonts w:ascii="微软雅黑" w:eastAsia="微软雅黑" w:hAnsi="微软雅黑"/>
        </w:rPr>
        <w:t>批</w:t>
      </w:r>
      <w:r>
        <w:rPr>
          <w:rFonts w:ascii="微软雅黑" w:eastAsia="微软雅黑" w:hAnsi="微软雅黑"/>
        </w:rPr>
        <w:lastRenderedPageBreak/>
        <w:t>量升级问题。</w:t>
      </w:r>
    </w:p>
    <w:p w14:paraId="41E8C8AE" w14:textId="77777777" w:rsidR="0076630D" w:rsidRDefault="00D7272D">
      <w:pPr>
        <w:ind w:firstLine="420"/>
        <w:rPr>
          <w:rFonts w:ascii="微软雅黑" w:eastAsia="微软雅黑" w:hAnsi="微软雅黑"/>
        </w:rPr>
      </w:pPr>
      <w:r>
        <w:rPr>
          <w:rFonts w:ascii="微软雅黑" w:eastAsia="微软雅黑" w:hAnsi="微软雅黑" w:hint="eastAsia"/>
        </w:rPr>
        <w:t>DHCP</w:t>
      </w:r>
      <w:r>
        <w:rPr>
          <w:rFonts w:ascii="微软雅黑" w:eastAsia="微软雅黑" w:hAnsi="微软雅黑"/>
        </w:rPr>
        <w:t xml:space="preserve"> </w:t>
      </w:r>
      <w:r>
        <w:rPr>
          <w:rFonts w:ascii="微软雅黑" w:eastAsia="微软雅黑" w:hAnsi="微软雅黑" w:hint="eastAsia"/>
        </w:rPr>
        <w:t>Option选项支持重写固件服务器地址。当使用DHCP</w:t>
      </w:r>
      <w:r>
        <w:rPr>
          <w:rFonts w:ascii="微软雅黑" w:eastAsia="微软雅黑" w:hAnsi="微软雅黑"/>
        </w:rPr>
        <w:t xml:space="preserve"> </w:t>
      </w:r>
      <w:r>
        <w:rPr>
          <w:rFonts w:ascii="微软雅黑" w:eastAsia="微软雅黑" w:hAnsi="微软雅黑" w:hint="eastAsia"/>
        </w:rPr>
        <w:t>Option提供的固件服务器地址下载失败时，支持使用配置的固件服务器地址重新请求固件。</w:t>
      </w:r>
    </w:p>
    <w:p w14:paraId="1A679CC5" w14:textId="77777777" w:rsidR="0076630D" w:rsidRDefault="00D7272D">
      <w:pPr>
        <w:rPr>
          <w:rFonts w:ascii="微软雅黑" w:eastAsia="微软雅黑" w:hAnsi="微软雅黑"/>
        </w:rPr>
      </w:pPr>
      <w:r>
        <w:rPr>
          <w:rFonts w:ascii="微软雅黑" w:eastAsia="微软雅黑" w:hAnsi="微软雅黑" w:hint="eastAsia"/>
        </w:rPr>
        <w:t>【配置参数】</w:t>
      </w:r>
    </w:p>
    <w:p w14:paraId="13F5F814" w14:textId="77777777" w:rsidR="0076630D" w:rsidRDefault="00D7272D" w:rsidP="00B10728">
      <w:pPr>
        <w:pStyle w:val="af2"/>
        <w:numPr>
          <w:ilvl w:val="0"/>
          <w:numId w:val="442"/>
        </w:numPr>
        <w:ind w:firstLineChars="0"/>
        <w:rPr>
          <w:rFonts w:ascii="微软雅黑" w:eastAsia="微软雅黑" w:hAnsi="微软雅黑"/>
        </w:rPr>
      </w:pPr>
      <w:r>
        <w:rPr>
          <w:rFonts w:ascii="微软雅黑" w:eastAsia="微软雅黑" w:hAnsi="微软雅黑" w:hint="eastAsia"/>
        </w:rPr>
        <w:t>启动DHCP选项4</w:t>
      </w:r>
      <w:r>
        <w:rPr>
          <w:rFonts w:ascii="微软雅黑" w:eastAsia="微软雅黑" w:hAnsi="微软雅黑"/>
        </w:rPr>
        <w:t>3</w:t>
      </w:r>
      <w:r>
        <w:rPr>
          <w:rFonts w:ascii="微软雅黑" w:eastAsia="微软雅黑" w:hAnsi="微软雅黑" w:hint="eastAsia"/>
        </w:rPr>
        <w:t>、1</w:t>
      </w:r>
      <w:r>
        <w:rPr>
          <w:rFonts w:ascii="微软雅黑" w:eastAsia="微软雅黑" w:hAnsi="微软雅黑"/>
        </w:rPr>
        <w:t>60</w:t>
      </w:r>
      <w:r>
        <w:rPr>
          <w:rFonts w:ascii="微软雅黑" w:eastAsia="微软雅黑" w:hAnsi="微软雅黑" w:hint="eastAsia"/>
        </w:rPr>
        <w:t>和6</w:t>
      </w:r>
      <w:r>
        <w:rPr>
          <w:rFonts w:ascii="微软雅黑" w:eastAsia="微软雅黑" w:hAnsi="微软雅黑"/>
        </w:rPr>
        <w:t>6</w:t>
      </w:r>
      <w:r>
        <w:rPr>
          <w:rFonts w:ascii="微软雅黑" w:eastAsia="微软雅黑" w:hAnsi="微软雅黑" w:hint="eastAsia"/>
        </w:rPr>
        <w:t>设定服务器：选项有</w:t>
      </w:r>
      <w:r>
        <w:rPr>
          <w:rFonts w:ascii="微软雅黑" w:eastAsia="微软雅黑" w:hAnsi="微软雅黑"/>
        </w:rPr>
        <w:t>{</w:t>
      </w:r>
      <w:r>
        <w:rPr>
          <w:rFonts w:ascii="微软雅黑" w:eastAsia="微软雅黑" w:hAnsi="微软雅黑" w:hint="eastAsia"/>
        </w:rPr>
        <w:t>否｜是｜优先使用，失败时回退}，默认为是。</w:t>
      </w:r>
    </w:p>
    <w:p w14:paraId="5E3AC7D1" w14:textId="77777777" w:rsidR="0076630D" w:rsidRDefault="00D7272D" w:rsidP="00B10728">
      <w:pPr>
        <w:pStyle w:val="af2"/>
        <w:numPr>
          <w:ilvl w:val="0"/>
          <w:numId w:val="443"/>
        </w:numPr>
        <w:ind w:firstLineChars="0"/>
        <w:rPr>
          <w:rFonts w:ascii="微软雅黑" w:eastAsia="微软雅黑" w:hAnsi="微软雅黑"/>
        </w:rPr>
      </w:pPr>
      <w:r>
        <w:rPr>
          <w:rFonts w:ascii="微软雅黑" w:eastAsia="微软雅黑" w:hAnsi="微软雅黑" w:hint="eastAsia"/>
        </w:rPr>
        <w:t>设置为“否”，则默认使用配置的服务器路径请求固件信息</w:t>
      </w:r>
    </w:p>
    <w:p w14:paraId="101091BE" w14:textId="77777777" w:rsidR="0076630D" w:rsidRDefault="00D7272D" w:rsidP="00B10728">
      <w:pPr>
        <w:pStyle w:val="af2"/>
        <w:numPr>
          <w:ilvl w:val="0"/>
          <w:numId w:val="443"/>
        </w:numPr>
        <w:ind w:firstLineChars="0"/>
        <w:rPr>
          <w:rFonts w:ascii="微软雅黑" w:eastAsia="微软雅黑" w:hAnsi="微软雅黑"/>
        </w:rPr>
      </w:pPr>
      <w:r>
        <w:rPr>
          <w:rFonts w:ascii="微软雅黑" w:eastAsia="微软雅黑" w:hAnsi="微软雅黑" w:hint="eastAsia"/>
        </w:rPr>
        <w:t>设置为“是”，则使用DHCP选项下发的服务器路径请求固件信息</w:t>
      </w:r>
    </w:p>
    <w:p w14:paraId="66B3E051" w14:textId="77777777" w:rsidR="0076630D" w:rsidRDefault="00D7272D" w:rsidP="00B10728">
      <w:pPr>
        <w:pStyle w:val="af2"/>
        <w:numPr>
          <w:ilvl w:val="0"/>
          <w:numId w:val="443"/>
        </w:numPr>
        <w:ind w:firstLineChars="0"/>
        <w:rPr>
          <w:rFonts w:ascii="微软雅黑" w:eastAsia="微软雅黑" w:hAnsi="微软雅黑"/>
        </w:rPr>
      </w:pPr>
      <w:r>
        <w:rPr>
          <w:rFonts w:ascii="微软雅黑" w:eastAsia="微软雅黑" w:hAnsi="微软雅黑" w:hint="eastAsia"/>
        </w:rPr>
        <w:t>若设置为“优先使用，失败时回退”，则优先使用DHCP选项下发的服务器路径请求固件信息。当请求失败时，则可以转而使用配置的服务器路径请求固件信息。</w:t>
      </w:r>
    </w:p>
    <w:p w14:paraId="1DB16968" w14:textId="77777777" w:rsidR="0076630D" w:rsidRDefault="0076630D">
      <w:pPr>
        <w:rPr>
          <w:rFonts w:ascii="微软雅黑" w:eastAsia="微软雅黑" w:hAnsi="微软雅黑"/>
        </w:rPr>
      </w:pPr>
    </w:p>
    <w:p w14:paraId="3A25766D" w14:textId="77777777" w:rsidR="0076630D" w:rsidRDefault="00D7272D">
      <w:pPr>
        <w:ind w:firstLine="420"/>
        <w:rPr>
          <w:rFonts w:ascii="微软雅黑" w:eastAsia="微软雅黑" w:hAnsi="微软雅黑"/>
        </w:rPr>
      </w:pPr>
      <w:r>
        <w:rPr>
          <w:rFonts w:ascii="微软雅黑" w:eastAsia="微软雅黑" w:hAnsi="微软雅黑" w:hint="eastAsia"/>
        </w:rPr>
        <w:t>交换机支持启动时自动检测升级，支持跳过固件检查。</w:t>
      </w:r>
      <w:r>
        <w:rPr>
          <w:rFonts w:ascii="微软雅黑" w:eastAsia="微软雅黑" w:hAnsi="微软雅黑"/>
          <w:color w:val="EEECE1" w:themeColor="background2"/>
          <w:highlight w:val="blue"/>
        </w:rPr>
        <w:t>(FP1D)</w:t>
      </w:r>
    </w:p>
    <w:p w14:paraId="4A3CFD8D" w14:textId="77777777" w:rsidR="0076630D" w:rsidRDefault="00D7272D">
      <w:pPr>
        <w:rPr>
          <w:rFonts w:ascii="微软雅黑" w:eastAsia="微软雅黑" w:hAnsi="微软雅黑"/>
        </w:rPr>
      </w:pPr>
      <w:r>
        <w:rPr>
          <w:rFonts w:ascii="微软雅黑" w:eastAsia="微软雅黑" w:hAnsi="微软雅黑" w:hint="eastAsia"/>
        </w:rPr>
        <w:t>【配置参数】</w:t>
      </w:r>
    </w:p>
    <w:p w14:paraId="20D7EEC7" w14:textId="77777777" w:rsidR="0076630D" w:rsidRDefault="00D7272D" w:rsidP="00B10728">
      <w:pPr>
        <w:pStyle w:val="af2"/>
        <w:numPr>
          <w:ilvl w:val="0"/>
          <w:numId w:val="442"/>
        </w:numPr>
        <w:ind w:firstLineChars="0"/>
        <w:rPr>
          <w:rFonts w:ascii="微软雅黑" w:eastAsia="微软雅黑" w:hAnsi="微软雅黑"/>
        </w:rPr>
      </w:pPr>
      <w:r>
        <w:rPr>
          <w:rFonts w:ascii="微软雅黑" w:eastAsia="微软雅黑" w:hAnsi="微软雅黑" w:hint="eastAsia"/>
        </w:rPr>
        <w:t>启动时检查/下载新固件：默认开启，即每次设备启动，自动进行固件检测。若检测到有新固件，则下载升级。关闭后，每次启动跳过固件检查。</w:t>
      </w:r>
    </w:p>
    <w:p w14:paraId="16F018FE" w14:textId="77777777" w:rsidR="0076630D" w:rsidRDefault="0076630D">
      <w:pPr>
        <w:rPr>
          <w:rFonts w:ascii="微软雅黑" w:eastAsia="微软雅黑" w:hAnsi="微软雅黑"/>
        </w:rPr>
      </w:pPr>
    </w:p>
    <w:p w14:paraId="13FB93CE" w14:textId="77777777" w:rsidR="0076630D" w:rsidRDefault="00D7272D">
      <w:pPr>
        <w:ind w:firstLine="420"/>
        <w:rPr>
          <w:rFonts w:ascii="微软雅黑" w:eastAsia="微软雅黑" w:hAnsi="微软雅黑"/>
        </w:rPr>
      </w:pPr>
      <w:r>
        <w:rPr>
          <w:rFonts w:ascii="微软雅黑" w:eastAsia="微软雅黑" w:hAnsi="微软雅黑" w:hint="eastAsia"/>
        </w:rPr>
        <w:t>网络升级根据升级</w:t>
      </w:r>
      <w:r>
        <w:rPr>
          <w:rFonts w:ascii="微软雅黑" w:eastAsia="微软雅黑" w:hAnsi="微软雅黑"/>
        </w:rPr>
        <w:t>时间，分</w:t>
      </w:r>
      <w:r>
        <w:rPr>
          <w:rFonts w:ascii="微软雅黑" w:eastAsia="微软雅黑" w:hAnsi="微软雅黑" w:hint="eastAsia"/>
        </w:rPr>
        <w:t>为</w:t>
      </w:r>
      <w:r>
        <w:rPr>
          <w:rFonts w:ascii="微软雅黑" w:eastAsia="微软雅黑" w:hAnsi="微软雅黑"/>
        </w:rPr>
        <w:t>两种：</w:t>
      </w:r>
    </w:p>
    <w:p w14:paraId="3561FCE9" w14:textId="77777777" w:rsidR="0076630D" w:rsidRDefault="00D7272D" w:rsidP="00B10728">
      <w:pPr>
        <w:pStyle w:val="af2"/>
        <w:numPr>
          <w:ilvl w:val="0"/>
          <w:numId w:val="444"/>
        </w:numPr>
        <w:ind w:firstLineChars="0"/>
        <w:rPr>
          <w:rFonts w:ascii="微软雅黑" w:eastAsia="微软雅黑" w:hAnsi="微软雅黑"/>
        </w:rPr>
      </w:pPr>
      <w:r>
        <w:rPr>
          <w:rFonts w:ascii="微软雅黑" w:eastAsia="微软雅黑" w:hAnsi="微软雅黑" w:hint="eastAsia"/>
        </w:rPr>
        <w:t>即时升级</w:t>
      </w:r>
    </w:p>
    <w:p w14:paraId="0B303D88" w14:textId="77777777" w:rsidR="0076630D" w:rsidRDefault="00D7272D">
      <w:pPr>
        <w:ind w:left="397"/>
        <w:rPr>
          <w:rFonts w:ascii="微软雅黑" w:eastAsia="微软雅黑" w:hAnsi="微软雅黑"/>
        </w:rPr>
      </w:pPr>
      <w:r>
        <w:rPr>
          <w:rFonts w:ascii="微软雅黑" w:eastAsia="微软雅黑" w:hAnsi="微软雅黑" w:hint="eastAsia"/>
        </w:rPr>
        <w:t>当上述服务器升级设置完成后，支持交换机检测更新。</w:t>
      </w:r>
    </w:p>
    <w:p w14:paraId="54B53770" w14:textId="77777777" w:rsidR="0076630D" w:rsidRDefault="0076630D">
      <w:pPr>
        <w:rPr>
          <w:rFonts w:ascii="微软雅黑" w:eastAsia="微软雅黑" w:hAnsi="微软雅黑"/>
        </w:rPr>
      </w:pPr>
    </w:p>
    <w:p w14:paraId="471CA3E5" w14:textId="77777777" w:rsidR="0076630D" w:rsidRDefault="00D7272D">
      <w:pPr>
        <w:rPr>
          <w:rFonts w:ascii="微软雅黑" w:eastAsia="微软雅黑" w:hAnsi="微软雅黑"/>
        </w:rPr>
      </w:pPr>
      <w:r>
        <w:rPr>
          <w:rFonts w:ascii="微软雅黑" w:eastAsia="微软雅黑" w:hAnsi="微软雅黑" w:hint="eastAsia"/>
        </w:rPr>
        <w:t>【配置参数】</w:t>
      </w:r>
    </w:p>
    <w:p w14:paraId="30C86AB9" w14:textId="77777777" w:rsidR="0076630D" w:rsidRDefault="00D7272D" w:rsidP="00B10728">
      <w:pPr>
        <w:pStyle w:val="af2"/>
        <w:numPr>
          <w:ilvl w:val="0"/>
          <w:numId w:val="442"/>
        </w:numPr>
        <w:ind w:firstLineChars="0"/>
        <w:rPr>
          <w:rFonts w:ascii="微软雅黑" w:eastAsia="微软雅黑" w:hAnsi="微软雅黑"/>
        </w:rPr>
      </w:pPr>
      <w:r>
        <w:rPr>
          <w:rFonts w:ascii="微软雅黑" w:eastAsia="微软雅黑" w:hAnsi="微软雅黑"/>
        </w:rPr>
        <w:lastRenderedPageBreak/>
        <w:t>&lt;</w:t>
      </w:r>
      <w:r>
        <w:rPr>
          <w:rFonts w:ascii="微软雅黑" w:eastAsia="微软雅黑" w:hAnsi="微软雅黑" w:hint="eastAsia"/>
        </w:rPr>
        <w:t>升级</w:t>
      </w:r>
      <w:r>
        <w:rPr>
          <w:rFonts w:ascii="微软雅黑" w:eastAsia="微软雅黑" w:hAnsi="微软雅黑"/>
        </w:rPr>
        <w:t>&gt;</w:t>
      </w:r>
      <w:r>
        <w:rPr>
          <w:rFonts w:ascii="微软雅黑" w:eastAsia="微软雅黑" w:hAnsi="微软雅黑" w:hint="eastAsia"/>
        </w:rPr>
        <w:t>按钮：点击此按钮，弹出确认</w:t>
      </w:r>
      <w:r>
        <w:rPr>
          <w:rFonts w:ascii="微软雅黑" w:eastAsia="微软雅黑" w:hAnsi="微软雅黑"/>
        </w:rPr>
        <w:t>”</w:t>
      </w:r>
      <w:r>
        <w:rPr>
          <w:rFonts w:ascii="微软雅黑" w:eastAsia="微软雅黑" w:hAnsi="微软雅黑" w:hint="eastAsia"/>
        </w:rPr>
        <w:t>确认立即升级？“，点击”OK“后，将会去向固件服务器地址请求固件。检测需要一定时间，界面需Loading提示。</w:t>
      </w:r>
    </w:p>
    <w:p w14:paraId="13B30F94" w14:textId="77777777" w:rsidR="0076630D" w:rsidRDefault="00D7272D" w:rsidP="00B10728">
      <w:pPr>
        <w:pStyle w:val="af2"/>
        <w:numPr>
          <w:ilvl w:val="0"/>
          <w:numId w:val="445"/>
        </w:numPr>
        <w:ind w:firstLineChars="0"/>
        <w:rPr>
          <w:rFonts w:ascii="微软雅黑" w:eastAsia="微软雅黑" w:hAnsi="微软雅黑"/>
        </w:rPr>
      </w:pPr>
      <w:r>
        <w:rPr>
          <w:rFonts w:ascii="微软雅黑" w:eastAsia="微软雅黑" w:hAnsi="微软雅黑" w:hint="eastAsia"/>
        </w:rPr>
        <w:t>若检测无新固件，则提示“已是最新版本，无需升级”。</w:t>
      </w:r>
    </w:p>
    <w:p w14:paraId="57696879" w14:textId="77777777" w:rsidR="0076630D" w:rsidRDefault="00D7272D" w:rsidP="00B10728">
      <w:pPr>
        <w:pStyle w:val="af2"/>
        <w:numPr>
          <w:ilvl w:val="0"/>
          <w:numId w:val="445"/>
        </w:numPr>
        <w:ind w:firstLineChars="0"/>
        <w:rPr>
          <w:rFonts w:ascii="微软雅黑" w:eastAsia="微软雅黑" w:hAnsi="微软雅黑"/>
        </w:rPr>
      </w:pPr>
      <w:r>
        <w:rPr>
          <w:rFonts w:ascii="微软雅黑" w:eastAsia="微软雅黑" w:hAnsi="微软雅黑" w:hint="eastAsia"/>
        </w:rPr>
        <w:t>若存在新版本固件，则提示“检测到新固件</w:t>
      </w:r>
      <w:r>
        <w:rPr>
          <w:rFonts w:ascii="微软雅黑" w:eastAsia="微软雅黑" w:hAnsi="微软雅黑"/>
        </w:rPr>
        <w:t>(</w:t>
      </w:r>
      <w:r>
        <w:rPr>
          <w:rFonts w:ascii="微软雅黑" w:eastAsia="微软雅黑" w:hAnsi="微软雅黑" w:hint="eastAsia"/>
        </w:rPr>
        <w:t>版本号</w:t>
      </w:r>
      <w:r>
        <w:rPr>
          <w:rFonts w:ascii="微软雅黑" w:eastAsia="微软雅黑" w:hAnsi="微软雅黑"/>
        </w:rPr>
        <w:t>)</w:t>
      </w:r>
      <w:r>
        <w:rPr>
          <w:rFonts w:ascii="微软雅黑" w:eastAsia="微软雅黑" w:hAnsi="微软雅黑" w:hint="eastAsia"/>
        </w:rPr>
        <w:t xml:space="preserve">，确定下载升级固件？  </w:t>
      </w:r>
      <w:r>
        <w:rPr>
          <w:rFonts w:ascii="微软雅黑" w:eastAsia="微软雅黑" w:hAnsi="微软雅黑"/>
        </w:rPr>
        <w:t xml:space="preserve"> </w:t>
      </w:r>
      <w:r>
        <w:rPr>
          <w:rFonts w:ascii="微软雅黑" w:eastAsia="微软雅黑" w:hAnsi="微软雅黑"/>
        </w:rPr>
        <w:sym w:font="Wingdings 2" w:char="F052"/>
      </w:r>
      <w:r>
        <w:rPr>
          <w:rFonts w:ascii="微软雅黑" w:eastAsia="微软雅黑" w:hAnsi="微软雅黑" w:hint="eastAsia"/>
        </w:rPr>
        <w:t>保存配置修改”，提供</w:t>
      </w:r>
      <w:r>
        <w:rPr>
          <w:rFonts w:ascii="微软雅黑" w:eastAsia="微软雅黑" w:hAnsi="微软雅黑"/>
        </w:rPr>
        <w:t>&lt;</w:t>
      </w:r>
      <w:r>
        <w:rPr>
          <w:rFonts w:ascii="微软雅黑" w:eastAsia="微软雅黑" w:hAnsi="微软雅黑" w:hint="eastAsia"/>
        </w:rPr>
        <w:t>升级</w:t>
      </w:r>
      <w:r>
        <w:rPr>
          <w:rFonts w:ascii="微软雅黑" w:eastAsia="微软雅黑" w:hAnsi="微软雅黑"/>
        </w:rPr>
        <w:t>&gt;</w:t>
      </w:r>
      <w:r>
        <w:rPr>
          <w:rFonts w:ascii="微软雅黑" w:eastAsia="微软雅黑" w:hAnsi="微软雅黑" w:hint="eastAsia"/>
        </w:rPr>
        <w:t>按钮，点击以后进行新固件的下载，需显示固件下载进度，下载完成后自动进入升级界面。</w:t>
      </w:r>
    </w:p>
    <w:p w14:paraId="01D9BD48" w14:textId="77777777" w:rsidR="0076630D" w:rsidRDefault="00D7272D" w:rsidP="00B10728">
      <w:pPr>
        <w:pStyle w:val="af2"/>
        <w:numPr>
          <w:ilvl w:val="0"/>
          <w:numId w:val="445"/>
        </w:numPr>
        <w:ind w:firstLineChars="0"/>
        <w:rPr>
          <w:rFonts w:ascii="微软雅黑" w:eastAsia="微软雅黑" w:hAnsi="微软雅黑"/>
        </w:rPr>
      </w:pPr>
      <w:r>
        <w:rPr>
          <w:rFonts w:ascii="微软雅黑" w:eastAsia="微软雅黑" w:hAnsi="微软雅黑" w:hint="eastAsia"/>
        </w:rPr>
        <w:t>若存在网络等问题，则提示“检测固件版本失败”，支持重新检测。</w:t>
      </w:r>
    </w:p>
    <w:p w14:paraId="193F2609" w14:textId="77777777" w:rsidR="0076630D" w:rsidRDefault="0076630D">
      <w:pPr>
        <w:rPr>
          <w:rFonts w:ascii="微软雅黑" w:eastAsia="微软雅黑" w:hAnsi="微软雅黑"/>
        </w:rPr>
      </w:pPr>
    </w:p>
    <w:p w14:paraId="26A2E790" w14:textId="77777777" w:rsidR="0076630D" w:rsidRDefault="00D7272D">
      <w:pPr>
        <w:rPr>
          <w:rFonts w:ascii="微软雅黑" w:eastAsia="微软雅黑" w:hAnsi="微软雅黑"/>
        </w:rPr>
      </w:pPr>
      <w:r>
        <w:rPr>
          <w:rFonts w:ascii="微软雅黑" w:eastAsia="微软雅黑" w:hAnsi="微软雅黑" w:hint="eastAsia"/>
        </w:rPr>
        <w:t>交换机升级流程：</w:t>
      </w:r>
    </w:p>
    <w:p w14:paraId="529A43F2" w14:textId="77777777" w:rsidR="0076630D" w:rsidRDefault="00D7272D">
      <w:pPr>
        <w:ind w:firstLine="420"/>
        <w:rPr>
          <w:rFonts w:ascii="微软雅黑" w:eastAsia="微软雅黑" w:hAnsi="微软雅黑"/>
        </w:rPr>
      </w:pPr>
      <w:r>
        <w:rPr>
          <w:rFonts w:ascii="微软雅黑" w:eastAsia="微软雅黑" w:hAnsi="微软雅黑" w:hint="eastAsia"/>
        </w:rPr>
        <w:t>交换机进入升级，界面需显示升级进度。此时，界面禁止操作。当升级完成后，设备需重启，此时界面需自动退出，并告知用户：</w:t>
      </w:r>
    </w:p>
    <w:p w14:paraId="032D8371" w14:textId="77777777" w:rsidR="0076630D" w:rsidRDefault="00D7272D">
      <w:pPr>
        <w:ind w:firstLine="420"/>
        <w:rPr>
          <w:rFonts w:ascii="微软雅黑" w:eastAsia="微软雅黑" w:hAnsi="微软雅黑"/>
        </w:rPr>
      </w:pPr>
      <w:r>
        <w:rPr>
          <w:rFonts w:ascii="微软雅黑" w:eastAsia="微软雅黑" w:hAnsi="微软雅黑" w:hint="eastAsia"/>
        </w:rPr>
        <w:t>[设备升级成功，重启中</w:t>
      </w:r>
      <w:r>
        <w:rPr>
          <w:rFonts w:ascii="微软雅黑" w:eastAsia="微软雅黑" w:hAnsi="微软雅黑"/>
        </w:rPr>
        <w:t>…</w:t>
      </w:r>
    </w:p>
    <w:p w14:paraId="04184871" w14:textId="77777777" w:rsidR="0076630D" w:rsidRDefault="00D7272D">
      <w:pPr>
        <w:ind w:firstLine="420"/>
        <w:rPr>
          <w:rFonts w:ascii="微软雅黑" w:eastAsia="微软雅黑" w:hAnsi="微软雅黑"/>
        </w:rPr>
      </w:pPr>
      <w:r>
        <w:rPr>
          <w:rFonts w:ascii="微软雅黑" w:eastAsia="微软雅黑" w:hAnsi="微软雅黑" w:hint="eastAsia"/>
        </w:rPr>
        <w:t>您可以在重启后X分钟左右点击下方的链接，重新登录]，并提供</w:t>
      </w:r>
      <w:r>
        <w:rPr>
          <w:rFonts w:ascii="微软雅黑" w:eastAsia="微软雅黑" w:hAnsi="微软雅黑"/>
        </w:rPr>
        <w:t>&lt;</w:t>
      </w:r>
      <w:r>
        <w:rPr>
          <w:rFonts w:ascii="微软雅黑" w:eastAsia="微软雅黑" w:hAnsi="微软雅黑" w:hint="eastAsia"/>
        </w:rPr>
        <w:t>登录</w:t>
      </w:r>
      <w:r>
        <w:rPr>
          <w:rFonts w:ascii="微软雅黑" w:eastAsia="微软雅黑" w:hAnsi="微软雅黑"/>
        </w:rPr>
        <w:t>&gt;</w:t>
      </w:r>
      <w:r>
        <w:rPr>
          <w:rFonts w:ascii="微软雅黑" w:eastAsia="微软雅黑" w:hAnsi="微软雅黑" w:hint="eastAsia"/>
        </w:rPr>
        <w:t>按钮，跳转至登录界面。</w:t>
      </w:r>
    </w:p>
    <w:p w14:paraId="329FC7FC" w14:textId="77777777" w:rsidR="0076630D" w:rsidRDefault="00D7272D">
      <w:pPr>
        <w:ind w:firstLine="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升级过程中请勿断开交换机电源。</w:t>
      </w:r>
    </w:p>
    <w:p w14:paraId="36C7CA1B" w14:textId="77777777" w:rsidR="0076630D" w:rsidRDefault="00D7272D">
      <w:pPr>
        <w:ind w:firstLine="42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2.</w:t>
      </w:r>
      <w:r>
        <w:rPr>
          <w:rFonts w:ascii="微软雅黑" w:eastAsia="微软雅黑" w:hAnsi="微软雅黑" w:hint="eastAsia"/>
        </w:rPr>
        <w:t>升级和重启过程中，下挂设备均无法连接到交换机。</w:t>
      </w:r>
    </w:p>
    <w:p w14:paraId="29A147E9" w14:textId="77777777" w:rsidR="0076630D" w:rsidRDefault="0076630D">
      <w:pPr>
        <w:rPr>
          <w:rFonts w:ascii="微软雅黑" w:eastAsia="微软雅黑" w:hAnsi="微软雅黑"/>
        </w:rPr>
      </w:pPr>
    </w:p>
    <w:p w14:paraId="2B508C90" w14:textId="77777777" w:rsidR="0076630D" w:rsidRDefault="00D7272D">
      <w:pPr>
        <w:ind w:firstLine="420"/>
        <w:rPr>
          <w:rFonts w:ascii="微软雅黑" w:eastAsia="微软雅黑" w:hAnsi="微软雅黑"/>
        </w:rPr>
      </w:pPr>
      <w:r>
        <w:rPr>
          <w:rFonts w:ascii="微软雅黑" w:eastAsia="微软雅黑" w:hAnsi="微软雅黑" w:hint="eastAsia"/>
        </w:rPr>
        <w:t>升级过程中，若存在固件问题导致升级失败，则升级进度条暂停，提示</w:t>
      </w:r>
      <w:r>
        <w:rPr>
          <w:rFonts w:ascii="微软雅黑" w:eastAsia="微软雅黑" w:hAnsi="微软雅黑"/>
        </w:rPr>
        <w:t>[</w:t>
      </w:r>
      <w:r>
        <w:rPr>
          <w:rFonts w:ascii="微软雅黑" w:eastAsia="微软雅黑" w:hAnsi="微软雅黑" w:hint="eastAsia"/>
        </w:rPr>
        <w:t>系统升级出错，错误码：XXXX</w:t>
      </w:r>
      <w:r>
        <w:rPr>
          <w:rFonts w:ascii="微软雅黑" w:eastAsia="微软雅黑" w:hAnsi="微软雅黑"/>
        </w:rPr>
        <w:t>]</w:t>
      </w:r>
      <w:r>
        <w:rPr>
          <w:rFonts w:ascii="微软雅黑" w:eastAsia="微软雅黑" w:hAnsi="微软雅黑" w:hint="eastAsia"/>
        </w:rPr>
        <w:t>，告知具体错误原因，例如：固件签名出错、固件与硬件不匹配、固件不兼容、固件损坏、读取固件出错等。</w:t>
      </w:r>
    </w:p>
    <w:p w14:paraId="4C2D3EC3" w14:textId="77777777" w:rsidR="0076630D" w:rsidRDefault="0076630D">
      <w:pPr>
        <w:rPr>
          <w:rFonts w:ascii="微软雅黑" w:eastAsia="微软雅黑" w:hAnsi="微软雅黑"/>
        </w:rPr>
      </w:pPr>
    </w:p>
    <w:p w14:paraId="7ECD9F7E" w14:textId="77777777" w:rsidR="0076630D" w:rsidRDefault="00D7272D" w:rsidP="00B10728">
      <w:pPr>
        <w:pStyle w:val="af2"/>
        <w:numPr>
          <w:ilvl w:val="0"/>
          <w:numId w:val="444"/>
        </w:numPr>
        <w:ind w:firstLineChars="0"/>
        <w:rPr>
          <w:rFonts w:ascii="微软雅黑" w:eastAsia="微软雅黑" w:hAnsi="微软雅黑"/>
        </w:rPr>
      </w:pPr>
      <w:r>
        <w:rPr>
          <w:rFonts w:ascii="微软雅黑" w:eastAsia="微软雅黑" w:hAnsi="微软雅黑" w:hint="eastAsia"/>
        </w:rPr>
        <w:t>预约升级</w:t>
      </w:r>
      <w:r>
        <w:rPr>
          <w:rFonts w:ascii="微软雅黑" w:eastAsia="微软雅黑" w:hAnsi="微软雅黑"/>
          <w:color w:val="EEECE1" w:themeColor="background2"/>
          <w:highlight w:val="blue"/>
        </w:rPr>
        <w:t>(FP1D)</w:t>
      </w:r>
    </w:p>
    <w:p w14:paraId="316CB11E" w14:textId="77777777" w:rsidR="0076630D" w:rsidRDefault="00D7272D">
      <w:pPr>
        <w:ind w:left="397"/>
        <w:rPr>
          <w:rFonts w:ascii="微软雅黑" w:eastAsia="微软雅黑" w:hAnsi="微软雅黑"/>
        </w:rPr>
      </w:pPr>
      <w:r>
        <w:rPr>
          <w:rFonts w:ascii="微软雅黑" w:eastAsia="微软雅黑" w:hAnsi="微软雅黑" w:hint="eastAsia"/>
        </w:rPr>
        <w:lastRenderedPageBreak/>
        <w:t>支持预约时间进行升级，以避免网络瘫痪。在预约时间段内，随机进行固件检测下载。</w:t>
      </w:r>
    </w:p>
    <w:p w14:paraId="31D3879E" w14:textId="77777777" w:rsidR="0076630D" w:rsidRDefault="0076630D">
      <w:pPr>
        <w:rPr>
          <w:rFonts w:ascii="微软雅黑" w:eastAsia="微软雅黑" w:hAnsi="微软雅黑"/>
        </w:rPr>
      </w:pPr>
    </w:p>
    <w:p w14:paraId="1B068953" w14:textId="77777777" w:rsidR="0076630D" w:rsidRDefault="00D7272D">
      <w:pPr>
        <w:rPr>
          <w:rFonts w:ascii="微软雅黑" w:eastAsia="微软雅黑" w:hAnsi="微软雅黑"/>
        </w:rPr>
      </w:pPr>
      <w:r>
        <w:rPr>
          <w:rFonts w:ascii="微软雅黑" w:eastAsia="微软雅黑" w:hAnsi="微软雅黑" w:hint="eastAsia"/>
        </w:rPr>
        <w:t>【配置参数】</w:t>
      </w:r>
    </w:p>
    <w:p w14:paraId="64CEEF38" w14:textId="77777777" w:rsidR="0076630D" w:rsidRDefault="00D7272D" w:rsidP="00B10728">
      <w:pPr>
        <w:pStyle w:val="af2"/>
        <w:numPr>
          <w:ilvl w:val="0"/>
          <w:numId w:val="442"/>
        </w:numPr>
        <w:ind w:firstLineChars="0"/>
        <w:rPr>
          <w:rFonts w:ascii="微软雅黑" w:eastAsia="微软雅黑" w:hAnsi="微软雅黑"/>
        </w:rPr>
      </w:pPr>
      <w:r>
        <w:rPr>
          <w:rFonts w:ascii="微软雅黑" w:eastAsia="微软雅黑" w:hAnsi="微软雅黑" w:hint="eastAsia"/>
        </w:rPr>
        <w:t>预约升级：设置是否开启预约升级，默认关闭。一旦开启，需要选择时间策略。</w:t>
      </w:r>
    </w:p>
    <w:p w14:paraId="71BC2EC7" w14:textId="77777777" w:rsidR="0076630D" w:rsidRDefault="00D7272D" w:rsidP="00B10728">
      <w:pPr>
        <w:pStyle w:val="af2"/>
        <w:numPr>
          <w:ilvl w:val="0"/>
          <w:numId w:val="442"/>
        </w:numPr>
        <w:ind w:firstLineChars="0"/>
        <w:rPr>
          <w:rFonts w:ascii="微软雅黑" w:eastAsia="微软雅黑" w:hAnsi="微软雅黑"/>
        </w:rPr>
      </w:pPr>
      <w:r>
        <w:rPr>
          <w:rFonts w:ascii="微软雅黑" w:eastAsia="微软雅黑" w:hAnsi="微软雅黑" w:hint="eastAsia"/>
        </w:rPr>
        <w:t>升级时间策略：选项有创建的时间策略。若未有时间策略可供选择，支持弹窗新建时间策略，具体配置详见</w:t>
      </w:r>
      <w:r w:rsidRPr="00BD653C">
        <w:rPr>
          <w:rFonts w:ascii="微软雅黑" w:eastAsia="微软雅黑" w:hAnsi="微软雅黑" w:hint="eastAsia"/>
          <w:b/>
          <w:bCs/>
          <w:i/>
          <w:iCs/>
          <w:color w:val="0070C0"/>
        </w:rPr>
        <w:t>系统</w:t>
      </w:r>
      <w:r w:rsidRPr="00BD653C">
        <w:rPr>
          <w:b/>
          <w:bCs/>
          <w:i/>
          <w:iCs/>
          <w:color w:val="0070C0"/>
        </w:rPr>
        <w:t>→</w:t>
      </w:r>
      <w:r w:rsidRPr="00BD653C">
        <w:rPr>
          <w:rFonts w:hint="eastAsia"/>
          <w:b/>
          <w:bCs/>
          <w:i/>
          <w:iCs/>
          <w:color w:val="0070C0"/>
        </w:rPr>
        <w:t>时间策略</w:t>
      </w:r>
      <w:r>
        <w:rPr>
          <w:rFonts w:ascii="微软雅黑" w:eastAsia="微软雅黑" w:hAnsi="微软雅黑" w:hint="eastAsia"/>
        </w:rPr>
        <w:t>设置。</w:t>
      </w:r>
    </w:p>
    <w:p w14:paraId="5B5B76A9" w14:textId="77777777" w:rsidR="0076630D" w:rsidRDefault="0076630D">
      <w:pPr>
        <w:rPr>
          <w:rFonts w:ascii="微软雅黑" w:eastAsia="微软雅黑" w:hAnsi="微软雅黑"/>
        </w:rPr>
      </w:pPr>
    </w:p>
    <w:p w14:paraId="5EE420A9" w14:textId="77777777" w:rsidR="0076630D" w:rsidRDefault="00D7272D">
      <w:pPr>
        <w:pStyle w:val="af2"/>
        <w:numPr>
          <w:ilvl w:val="3"/>
          <w:numId w:val="58"/>
        </w:numPr>
        <w:ind w:firstLineChars="0"/>
        <w:rPr>
          <w:rFonts w:ascii="微软雅黑" w:eastAsia="微软雅黑" w:hAnsi="微软雅黑"/>
        </w:rPr>
      </w:pPr>
      <w:r>
        <w:rPr>
          <w:rFonts w:ascii="微软雅黑" w:eastAsia="微软雅黑" w:hAnsi="微软雅黑" w:hint="eastAsia"/>
        </w:rPr>
        <w:t>Secure</w:t>
      </w:r>
      <w:r>
        <w:rPr>
          <w:rFonts w:ascii="微软雅黑" w:eastAsia="微软雅黑" w:hAnsi="微软雅黑"/>
        </w:rPr>
        <w:t xml:space="preserve"> </w:t>
      </w:r>
      <w:r>
        <w:rPr>
          <w:rFonts w:ascii="微软雅黑" w:eastAsia="微软雅黑" w:hAnsi="微软雅黑" w:hint="eastAsia"/>
        </w:rPr>
        <w:t>Boot防降级</w:t>
      </w:r>
      <w:r>
        <w:rPr>
          <w:rFonts w:ascii="微软雅黑" w:eastAsia="微软雅黑" w:hAnsi="微软雅黑" w:hint="eastAsia"/>
          <w:color w:val="FFFFFF"/>
          <w:highlight w:val="darkGreen"/>
        </w:rPr>
        <w:t>(</w:t>
      </w:r>
      <w:r>
        <w:rPr>
          <w:rFonts w:ascii="微软雅黑" w:eastAsia="微软雅黑" w:hAnsi="微软雅黑"/>
          <w:color w:val="FFFFFF"/>
          <w:highlight w:val="darkGreen"/>
        </w:rPr>
        <w:t>FP2</w:t>
      </w:r>
      <w:r>
        <w:rPr>
          <w:rFonts w:ascii="微软雅黑" w:eastAsia="微软雅黑" w:hAnsi="微软雅黑" w:hint="eastAsia"/>
          <w:color w:val="FFFFFF"/>
          <w:highlight w:val="darkGreen"/>
        </w:rPr>
        <w:t>)</w:t>
      </w:r>
    </w:p>
    <w:p w14:paraId="70C5E97B" w14:textId="77777777" w:rsidR="0076630D" w:rsidRDefault="00D7272D">
      <w:pPr>
        <w:ind w:left="360"/>
        <w:rPr>
          <w:rFonts w:ascii="微软雅黑" w:eastAsia="微软雅黑" w:hAnsi="微软雅黑"/>
        </w:rPr>
      </w:pPr>
      <w:r>
        <w:rPr>
          <w:rFonts w:ascii="微软雅黑" w:eastAsia="微软雅黑" w:hAnsi="微软雅黑" w:hint="eastAsia"/>
        </w:rPr>
        <w:t>为防止恶意软件，需支持Secure</w:t>
      </w:r>
      <w:r>
        <w:rPr>
          <w:rFonts w:ascii="微软雅黑" w:eastAsia="微软雅黑" w:hAnsi="微软雅黑"/>
        </w:rPr>
        <w:t xml:space="preserve"> </w:t>
      </w:r>
      <w:r>
        <w:rPr>
          <w:rFonts w:ascii="微软雅黑" w:eastAsia="微软雅黑" w:hAnsi="微软雅黑" w:hint="eastAsia"/>
        </w:rPr>
        <w:t>Boot。</w:t>
      </w:r>
    </w:p>
    <w:p w14:paraId="739AF7B6" w14:textId="77777777" w:rsidR="0076630D" w:rsidRDefault="0076630D">
      <w:pPr>
        <w:rPr>
          <w:rFonts w:ascii="微软雅黑" w:eastAsia="微软雅黑" w:hAnsi="微软雅黑"/>
        </w:rPr>
      </w:pPr>
    </w:p>
    <w:p w14:paraId="1B1DEDD7" w14:textId="77777777" w:rsidR="0076630D" w:rsidRDefault="00D7272D">
      <w:pPr>
        <w:pStyle w:val="af2"/>
        <w:numPr>
          <w:ilvl w:val="3"/>
          <w:numId w:val="58"/>
        </w:numPr>
        <w:ind w:firstLineChars="0"/>
        <w:rPr>
          <w:rFonts w:ascii="微软雅黑" w:eastAsia="微软雅黑" w:hAnsi="微软雅黑"/>
        </w:rPr>
      </w:pPr>
      <w:r>
        <w:rPr>
          <w:rFonts w:ascii="微软雅黑" w:eastAsia="微软雅黑" w:hAnsi="微软雅黑" w:hint="eastAsia"/>
        </w:rPr>
        <w:t>随机升级</w:t>
      </w:r>
    </w:p>
    <w:p w14:paraId="663A1A29" w14:textId="77777777" w:rsidR="0076630D" w:rsidRDefault="00D7272D">
      <w:pPr>
        <w:ind w:firstLineChars="200" w:firstLine="420"/>
        <w:rPr>
          <w:rFonts w:ascii="微软雅黑" w:eastAsia="微软雅黑" w:hAnsi="微软雅黑"/>
        </w:rPr>
      </w:pPr>
      <w:r>
        <w:rPr>
          <w:rFonts w:ascii="微软雅黑" w:eastAsia="微软雅黑" w:hAnsi="微软雅黑" w:hint="eastAsia"/>
        </w:rPr>
        <w:t>后期交换机上云时，部署升级容易造成固件服务器压力，故交换机需支持随机升级功能。</w:t>
      </w:r>
    </w:p>
    <w:p w14:paraId="5E0A748E" w14:textId="77777777" w:rsidR="0076630D" w:rsidRDefault="0076630D">
      <w:pPr>
        <w:rPr>
          <w:rFonts w:ascii="微软雅黑" w:eastAsia="微软雅黑" w:hAnsi="微软雅黑"/>
        </w:rPr>
      </w:pPr>
    </w:p>
    <w:p w14:paraId="5226475F" w14:textId="77777777" w:rsidR="0076630D" w:rsidRDefault="00D7272D">
      <w:pPr>
        <w:pStyle w:val="20"/>
        <w:numPr>
          <w:ilvl w:val="1"/>
          <w:numId w:val="1"/>
        </w:numPr>
        <w:rPr>
          <w:rFonts w:ascii="微软雅黑" w:eastAsia="微软雅黑" w:hAnsi="微软雅黑"/>
        </w:rPr>
      </w:pPr>
      <w:bookmarkStart w:id="448" w:name="_诊断/Diagnostics(FP1B)"/>
      <w:bookmarkStart w:id="449" w:name="_Toc149138874"/>
      <w:bookmarkEnd w:id="448"/>
      <w:r>
        <w:rPr>
          <w:rFonts w:ascii="微软雅黑" w:eastAsia="微软雅黑" w:hAnsi="微软雅黑" w:hint="eastAsia"/>
        </w:rPr>
        <w:t>诊断/</w:t>
      </w:r>
      <w:r>
        <w:rPr>
          <w:rFonts w:ascii="微软雅黑" w:eastAsia="微软雅黑" w:hAnsi="微软雅黑"/>
        </w:rPr>
        <w:t>Diagnostics</w:t>
      </w:r>
      <w:r>
        <w:rPr>
          <w:rFonts w:ascii="微软雅黑" w:eastAsia="微软雅黑" w:hAnsi="微软雅黑" w:hint="eastAsia"/>
          <w:color w:val="CCE8CF" w:themeColor="background1"/>
          <w:highlight w:val="red"/>
        </w:rPr>
        <w:t>(</w:t>
      </w:r>
      <w:r>
        <w:rPr>
          <w:rFonts w:ascii="微软雅黑" w:eastAsia="微软雅黑" w:hAnsi="微软雅黑"/>
          <w:color w:val="CCE8CF" w:themeColor="background1"/>
          <w:highlight w:val="red"/>
        </w:rPr>
        <w:t>FP1B)</w:t>
      </w:r>
      <w:bookmarkEnd w:id="449"/>
    </w:p>
    <w:p w14:paraId="218CF4E9" w14:textId="77777777" w:rsidR="0076630D" w:rsidRDefault="00D7272D">
      <w:pPr>
        <w:pStyle w:val="3"/>
        <w:numPr>
          <w:ilvl w:val="2"/>
          <w:numId w:val="1"/>
        </w:numPr>
      </w:pPr>
      <w:bookmarkStart w:id="450" w:name="_日志/Log"/>
      <w:bookmarkStart w:id="451" w:name="_Toc149138875"/>
      <w:bookmarkEnd w:id="450"/>
      <w:r>
        <w:rPr>
          <w:rFonts w:hint="eastAsia"/>
        </w:rPr>
        <w:t>日志</w:t>
      </w:r>
      <w:r>
        <w:rPr>
          <w:rFonts w:hint="eastAsia"/>
        </w:rPr>
        <w:t>/Log</w:t>
      </w:r>
      <w:bookmarkEnd w:id="451"/>
    </w:p>
    <w:p w14:paraId="379C499D" w14:textId="77777777" w:rsidR="0076630D" w:rsidRDefault="00D7272D">
      <w:pPr>
        <w:rPr>
          <w:rFonts w:ascii="微软雅黑" w:eastAsia="微软雅黑" w:hAnsi="微软雅黑"/>
        </w:rPr>
      </w:pPr>
      <w:r>
        <w:rPr>
          <w:rFonts w:ascii="微软雅黑" w:eastAsia="微软雅黑" w:hAnsi="微软雅黑" w:hint="eastAsia"/>
        </w:rPr>
        <w:t>【功能概述】</w:t>
      </w:r>
    </w:p>
    <w:p w14:paraId="01C0E401" w14:textId="77777777" w:rsidR="0076630D" w:rsidRDefault="00D7272D">
      <w:pPr>
        <w:ind w:firstLine="420"/>
        <w:rPr>
          <w:rFonts w:ascii="微软雅黑" w:eastAsia="微软雅黑" w:hAnsi="微软雅黑"/>
        </w:rPr>
      </w:pPr>
      <w:r>
        <w:rPr>
          <w:rFonts w:ascii="微软雅黑" w:eastAsia="微软雅黑" w:hAnsi="微软雅黑" w:hint="eastAsia"/>
        </w:rPr>
        <w:t>日志</w:t>
      </w:r>
      <w:r>
        <w:rPr>
          <w:rFonts w:ascii="微软雅黑" w:eastAsia="微软雅黑" w:hAnsi="微软雅黑"/>
        </w:rPr>
        <w:t>等级（</w:t>
      </w:r>
      <w:r>
        <w:rPr>
          <w:rFonts w:ascii="微软雅黑" w:eastAsia="微软雅黑" w:hAnsi="微软雅黑" w:hint="eastAsia"/>
        </w:rPr>
        <w:t>从高到低</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Emergency、Alert、Critical、</w:t>
      </w:r>
      <w:r>
        <w:rPr>
          <w:rFonts w:ascii="微软雅黑" w:eastAsia="微软雅黑" w:hAnsi="微软雅黑" w:hint="eastAsia"/>
        </w:rPr>
        <w:t>Error</w:t>
      </w:r>
      <w:r>
        <w:rPr>
          <w:rFonts w:ascii="微软雅黑" w:eastAsia="微软雅黑" w:hAnsi="微软雅黑"/>
        </w:rPr>
        <w:t>、Warning、Notice、Information、Debug</w:t>
      </w:r>
      <w:r>
        <w:rPr>
          <w:rFonts w:ascii="微软雅黑" w:eastAsia="微软雅黑" w:hAnsi="微软雅黑" w:hint="eastAsia"/>
        </w:rPr>
        <w:t>。</w:t>
      </w:r>
    </w:p>
    <w:p w14:paraId="5FF7B747"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的日志文件</w:t>
      </w:r>
      <w:r>
        <w:rPr>
          <w:rFonts w:ascii="微软雅黑" w:eastAsia="微软雅黑" w:hAnsi="微软雅黑" w:hint="eastAsia"/>
        </w:rPr>
        <w:t>存储</w:t>
      </w:r>
      <w:r>
        <w:rPr>
          <w:rFonts w:ascii="微软雅黑" w:eastAsia="微软雅黑" w:hAnsi="微软雅黑"/>
        </w:rPr>
        <w:t>在</w:t>
      </w:r>
      <w:r>
        <w:rPr>
          <w:rFonts w:ascii="微软雅黑" w:eastAsia="微软雅黑" w:hAnsi="微软雅黑" w:hint="eastAsia"/>
        </w:rPr>
        <w:t>2个</w:t>
      </w:r>
      <w:r>
        <w:rPr>
          <w:rFonts w:ascii="微软雅黑" w:eastAsia="微软雅黑" w:hAnsi="微软雅黑"/>
        </w:rPr>
        <w:t>地方，一部分存在RAM，一部分</w:t>
      </w:r>
      <w:r>
        <w:rPr>
          <w:rFonts w:ascii="微软雅黑" w:eastAsia="微软雅黑" w:hAnsi="微软雅黑" w:hint="eastAsia"/>
        </w:rPr>
        <w:t>存在</w:t>
      </w:r>
      <w:r>
        <w:rPr>
          <w:rFonts w:ascii="微软雅黑" w:eastAsia="微软雅黑" w:hAnsi="微软雅黑"/>
        </w:rPr>
        <w:t>Flash</w:t>
      </w:r>
      <w:r>
        <w:rPr>
          <w:rFonts w:ascii="微软雅黑" w:eastAsia="微软雅黑" w:hAnsi="微软雅黑" w:hint="eastAsia"/>
        </w:rPr>
        <w:t>。</w:t>
      </w:r>
      <w:r>
        <w:rPr>
          <w:rFonts w:ascii="微软雅黑" w:eastAsia="微软雅黑" w:hAnsi="微软雅黑"/>
        </w:rPr>
        <w:t>存储在</w:t>
      </w:r>
      <w:r>
        <w:rPr>
          <w:rFonts w:ascii="微软雅黑" w:eastAsia="微软雅黑" w:hAnsi="微软雅黑" w:hint="eastAsia"/>
        </w:rPr>
        <w:t>RAM</w:t>
      </w:r>
      <w:r>
        <w:rPr>
          <w:rFonts w:ascii="微软雅黑" w:eastAsia="微软雅黑" w:hAnsi="微软雅黑"/>
        </w:rPr>
        <w:t>中的日志，设备重启不保存</w:t>
      </w:r>
      <w:r>
        <w:rPr>
          <w:rFonts w:ascii="微软雅黑" w:eastAsia="微软雅黑" w:hAnsi="微软雅黑" w:hint="eastAsia"/>
        </w:rPr>
        <w:t>；</w:t>
      </w:r>
      <w:r>
        <w:rPr>
          <w:rFonts w:ascii="微软雅黑" w:eastAsia="微软雅黑" w:hAnsi="微软雅黑"/>
        </w:rPr>
        <w:t>存储在Flash中的日志，设备重启</w:t>
      </w:r>
      <w:r>
        <w:rPr>
          <w:rFonts w:ascii="微软雅黑" w:eastAsia="微软雅黑" w:hAnsi="微软雅黑" w:hint="eastAsia"/>
        </w:rPr>
        <w:t>仍然</w:t>
      </w:r>
      <w:r>
        <w:rPr>
          <w:rFonts w:ascii="微软雅黑" w:eastAsia="微软雅黑" w:hAnsi="微软雅黑"/>
        </w:rPr>
        <w:t>保留。</w:t>
      </w:r>
    </w:p>
    <w:p w14:paraId="3D3F127C" w14:textId="77777777" w:rsidR="0076630D" w:rsidRDefault="00D7272D" w:rsidP="00B10728">
      <w:pPr>
        <w:pStyle w:val="af2"/>
        <w:numPr>
          <w:ilvl w:val="0"/>
          <w:numId w:val="446"/>
        </w:numPr>
        <w:ind w:firstLineChars="0"/>
        <w:rPr>
          <w:rFonts w:ascii="微软雅黑" w:eastAsia="微软雅黑" w:hAnsi="微软雅黑"/>
        </w:rPr>
      </w:pPr>
      <w:r>
        <w:rPr>
          <w:rFonts w:ascii="微软雅黑" w:eastAsia="微软雅黑" w:hAnsi="微软雅黑" w:hint="eastAsia"/>
        </w:rPr>
        <w:lastRenderedPageBreak/>
        <w:t>RAM：</w:t>
      </w:r>
      <w:r>
        <w:rPr>
          <w:rFonts w:ascii="微软雅黑" w:eastAsia="微软雅黑" w:hAnsi="微软雅黑"/>
        </w:rPr>
        <w:t>默认只打印Notice及以上等级日志</w:t>
      </w:r>
    </w:p>
    <w:p w14:paraId="37B4FAE9" w14:textId="77777777" w:rsidR="0076630D" w:rsidRDefault="00D7272D" w:rsidP="00B10728">
      <w:pPr>
        <w:pStyle w:val="af2"/>
        <w:numPr>
          <w:ilvl w:val="0"/>
          <w:numId w:val="446"/>
        </w:numPr>
        <w:ind w:firstLineChars="0"/>
        <w:rPr>
          <w:rFonts w:ascii="微软雅黑" w:eastAsia="微软雅黑" w:hAnsi="微软雅黑"/>
        </w:rPr>
      </w:pPr>
      <w:r>
        <w:rPr>
          <w:rFonts w:ascii="微软雅黑" w:eastAsia="微软雅黑" w:hAnsi="微软雅黑" w:hint="eastAsia"/>
        </w:rPr>
        <w:t>Flash：仅</w:t>
      </w:r>
      <w:r>
        <w:rPr>
          <w:rFonts w:ascii="微软雅黑" w:eastAsia="微软雅黑" w:hAnsi="微软雅黑"/>
        </w:rPr>
        <w:t>保留Error及以上等级的日志</w:t>
      </w:r>
    </w:p>
    <w:p w14:paraId="350A8AA5" w14:textId="77777777" w:rsidR="0076630D" w:rsidRDefault="00D7272D" w:rsidP="00B10728">
      <w:pPr>
        <w:pStyle w:val="af2"/>
        <w:numPr>
          <w:ilvl w:val="0"/>
          <w:numId w:val="446"/>
        </w:numPr>
        <w:ind w:firstLineChars="0"/>
        <w:rPr>
          <w:rFonts w:ascii="微软雅黑" w:eastAsia="微软雅黑" w:hAnsi="微软雅黑"/>
        </w:rPr>
      </w:pPr>
      <w:r>
        <w:rPr>
          <w:rFonts w:ascii="微软雅黑" w:eastAsia="微软雅黑" w:hAnsi="微软雅黑" w:hint="eastAsia"/>
        </w:rPr>
        <w:t>Console：</w:t>
      </w:r>
      <w:r>
        <w:rPr>
          <w:rFonts w:ascii="微软雅黑" w:eastAsia="微软雅黑" w:hAnsi="微软雅黑"/>
        </w:rPr>
        <w:t>默认只打印Notice及以上等级日志</w:t>
      </w:r>
      <w:r>
        <w:rPr>
          <w:rFonts w:ascii="微软雅黑" w:eastAsia="微软雅黑" w:hAnsi="微软雅黑" w:hint="eastAsia"/>
        </w:rPr>
        <w:t>，</w:t>
      </w:r>
      <w:r>
        <w:rPr>
          <w:rFonts w:ascii="微软雅黑" w:eastAsia="微软雅黑" w:hAnsi="微软雅黑"/>
        </w:rPr>
        <w:t>支持打开全部</w:t>
      </w:r>
      <w:r>
        <w:rPr>
          <w:rFonts w:ascii="微软雅黑" w:eastAsia="微软雅黑" w:hAnsi="微软雅黑" w:hint="eastAsia"/>
        </w:rPr>
        <w:t>等级</w:t>
      </w:r>
      <w:r>
        <w:rPr>
          <w:rFonts w:ascii="微软雅黑" w:eastAsia="微软雅黑" w:hAnsi="微软雅黑"/>
        </w:rPr>
        <w:t>日志打印</w:t>
      </w:r>
    </w:p>
    <w:p w14:paraId="7075B926"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支持</w:t>
      </w:r>
      <w:r>
        <w:rPr>
          <w:rFonts w:ascii="微软雅黑" w:eastAsia="微软雅黑" w:hAnsi="微软雅黑" w:hint="eastAsia"/>
        </w:rPr>
        <w:t>将</w:t>
      </w:r>
      <w:r>
        <w:rPr>
          <w:rFonts w:ascii="微软雅黑" w:eastAsia="微软雅黑" w:hAnsi="微软雅黑"/>
        </w:rPr>
        <w:t>日志存储</w:t>
      </w:r>
      <w:r>
        <w:rPr>
          <w:rFonts w:ascii="微软雅黑" w:eastAsia="微软雅黑" w:hAnsi="微软雅黑" w:hint="eastAsia"/>
        </w:rPr>
        <w:t>到</w:t>
      </w:r>
      <w:r>
        <w:rPr>
          <w:rFonts w:ascii="微软雅黑" w:eastAsia="微软雅黑" w:hAnsi="微软雅黑"/>
        </w:rPr>
        <w:t>远程服务器中。</w:t>
      </w:r>
    </w:p>
    <w:p w14:paraId="6F4CE582" w14:textId="77777777" w:rsidR="0076630D" w:rsidRDefault="0076630D">
      <w:pPr>
        <w:rPr>
          <w:rFonts w:ascii="微软雅黑" w:eastAsia="微软雅黑" w:hAnsi="微软雅黑"/>
        </w:rPr>
      </w:pPr>
    </w:p>
    <w:p w14:paraId="740D8C0F" w14:textId="77777777" w:rsidR="0076630D" w:rsidRDefault="00D7272D">
      <w:pPr>
        <w:rPr>
          <w:rFonts w:ascii="微软雅黑" w:eastAsia="微软雅黑" w:hAnsi="微软雅黑"/>
        </w:rPr>
      </w:pPr>
      <w:r>
        <w:rPr>
          <w:rFonts w:ascii="微软雅黑" w:eastAsia="微软雅黑" w:hAnsi="微软雅黑" w:hint="eastAsia"/>
        </w:rPr>
        <w:t>【配置参数】</w:t>
      </w:r>
    </w:p>
    <w:p w14:paraId="46C30194" w14:textId="77777777" w:rsidR="0076630D" w:rsidRDefault="00D7272D">
      <w:pPr>
        <w:rPr>
          <w:rFonts w:ascii="微软雅黑" w:eastAsia="微软雅黑" w:hAnsi="微软雅黑"/>
        </w:rPr>
      </w:pPr>
      <w:r>
        <w:rPr>
          <w:rFonts w:ascii="微软雅黑" w:eastAsia="微软雅黑" w:hAnsi="微软雅黑" w:hint="eastAsia"/>
        </w:rPr>
        <w:t>1. 添加远程日志服务器</w:t>
      </w:r>
      <w:r>
        <w:rPr>
          <w:rFonts w:ascii="微软雅黑" w:eastAsia="微软雅黑" w:hAnsi="微软雅黑"/>
        </w:rPr>
        <w:t>：</w:t>
      </w:r>
      <w:r>
        <w:rPr>
          <w:rFonts w:ascii="微软雅黑" w:eastAsia="微软雅黑" w:hAnsi="微软雅黑" w:hint="eastAsia"/>
        </w:rPr>
        <w:t>最多添加3个</w:t>
      </w:r>
    </w:p>
    <w:p w14:paraId="4220546C" w14:textId="77777777" w:rsidR="0076630D" w:rsidRDefault="00D7272D" w:rsidP="00B10728">
      <w:pPr>
        <w:pStyle w:val="af2"/>
        <w:numPr>
          <w:ilvl w:val="0"/>
          <w:numId w:val="447"/>
        </w:numPr>
        <w:ind w:firstLineChars="0"/>
        <w:rPr>
          <w:rFonts w:ascii="微软雅黑" w:eastAsia="微软雅黑" w:hAnsi="微软雅黑"/>
        </w:rPr>
      </w:pPr>
      <w:r>
        <w:rPr>
          <w:rFonts w:ascii="微软雅黑" w:eastAsia="微软雅黑" w:hAnsi="微软雅黑" w:hint="eastAsia"/>
        </w:rPr>
        <w:t>日志</w:t>
      </w:r>
      <w:r>
        <w:rPr>
          <w:rFonts w:ascii="微软雅黑" w:eastAsia="微软雅黑" w:hAnsi="微软雅黑"/>
        </w:rPr>
        <w:t>服务器地址：【</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远程日志服务器的地址，</w:t>
      </w:r>
      <w:r>
        <w:rPr>
          <w:rFonts w:ascii="微软雅黑" w:eastAsia="微软雅黑" w:hAnsi="微软雅黑" w:hint="eastAsia"/>
        </w:rPr>
        <w:t>支持</w:t>
      </w:r>
      <w:r>
        <w:rPr>
          <w:rFonts w:ascii="微软雅黑" w:eastAsia="微软雅黑" w:hAnsi="微软雅黑"/>
        </w:rPr>
        <w:t>输入Hostname和IP地址（</w:t>
      </w:r>
      <w:r>
        <w:rPr>
          <w:rFonts w:ascii="微软雅黑" w:eastAsia="微软雅黑" w:hAnsi="微软雅黑" w:hint="eastAsia"/>
        </w:rPr>
        <w:t>包括</w:t>
      </w:r>
      <w:r>
        <w:rPr>
          <w:rFonts w:ascii="微软雅黑" w:eastAsia="微软雅黑" w:hAnsi="微软雅黑"/>
        </w:rPr>
        <w:t>IPv4</w:t>
      </w:r>
      <w:r>
        <w:rPr>
          <w:rFonts w:ascii="微软雅黑" w:eastAsia="微软雅黑" w:hAnsi="微软雅黑" w:hint="eastAsia"/>
        </w:rPr>
        <w:t>和</w:t>
      </w:r>
      <w:r>
        <w:rPr>
          <w:rFonts w:ascii="微软雅黑" w:eastAsia="微软雅黑" w:hAnsi="微软雅黑"/>
        </w:rPr>
        <w:t>IPv6）</w:t>
      </w:r>
      <w:r>
        <w:rPr>
          <w:rFonts w:ascii="微软雅黑" w:eastAsia="微软雅黑" w:hAnsi="微软雅黑" w:hint="eastAsia"/>
        </w:rPr>
        <w:t>，</w:t>
      </w:r>
      <w:r>
        <w:rPr>
          <w:rFonts w:ascii="微软雅黑" w:eastAsia="微软雅黑" w:hAnsi="微软雅黑"/>
        </w:rPr>
        <w:t>需要满足各类型的地址格式要求</w:t>
      </w:r>
      <w:r>
        <w:rPr>
          <w:rFonts w:ascii="微软雅黑" w:eastAsia="微软雅黑" w:hAnsi="微软雅黑" w:hint="eastAsia"/>
        </w:rPr>
        <w:t>，</w:t>
      </w:r>
      <w:r>
        <w:rPr>
          <w:rFonts w:ascii="微软雅黑" w:eastAsia="微软雅黑" w:hAnsi="微软雅黑"/>
        </w:rPr>
        <w:t>否则需要报错提示。</w:t>
      </w:r>
    </w:p>
    <w:p w14:paraId="6D537BEA" w14:textId="77777777" w:rsidR="0076630D" w:rsidRDefault="00D7272D" w:rsidP="00B10728">
      <w:pPr>
        <w:pStyle w:val="af2"/>
        <w:numPr>
          <w:ilvl w:val="0"/>
          <w:numId w:val="447"/>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远程日志服务器使用的端口，取值范围为</w:t>
      </w:r>
      <w:r>
        <w:rPr>
          <w:rFonts w:ascii="微软雅黑" w:eastAsia="微软雅黑" w:hAnsi="微软雅黑" w:hint="eastAsia"/>
        </w:rPr>
        <w:t>1</w:t>
      </w:r>
      <w:r>
        <w:rPr>
          <w:rFonts w:ascii="微软雅黑" w:eastAsia="微软雅黑" w:hAnsi="微软雅黑"/>
        </w:rPr>
        <w:t>-65535</w:t>
      </w:r>
      <w:r>
        <w:rPr>
          <w:rFonts w:ascii="微软雅黑" w:eastAsia="微软雅黑" w:hAnsi="微软雅黑" w:hint="eastAsia"/>
        </w:rPr>
        <w:t>的整数</w:t>
      </w:r>
      <w:r>
        <w:rPr>
          <w:rFonts w:ascii="微软雅黑" w:eastAsia="微软雅黑" w:hAnsi="微软雅黑"/>
        </w:rPr>
        <w:t>，默认</w:t>
      </w:r>
      <w:r>
        <w:rPr>
          <w:rFonts w:ascii="微软雅黑" w:eastAsia="微软雅黑" w:hAnsi="微软雅黑" w:hint="eastAsia"/>
        </w:rPr>
        <w:t>514。</w:t>
      </w:r>
    </w:p>
    <w:p w14:paraId="36C5A131" w14:textId="77777777" w:rsidR="0076630D" w:rsidRDefault="00D7272D" w:rsidP="00B10728">
      <w:pPr>
        <w:pStyle w:val="af2"/>
        <w:numPr>
          <w:ilvl w:val="0"/>
          <w:numId w:val="447"/>
        </w:numPr>
        <w:ind w:firstLineChars="0"/>
        <w:rPr>
          <w:rFonts w:ascii="微软雅黑" w:eastAsia="微软雅黑" w:hAnsi="微软雅黑"/>
        </w:rPr>
      </w:pPr>
      <w:r>
        <w:rPr>
          <w:rFonts w:ascii="微软雅黑" w:eastAsia="微软雅黑" w:hAnsi="微软雅黑" w:hint="eastAsia"/>
        </w:rPr>
        <w:t>最小</w:t>
      </w:r>
      <w:r>
        <w:rPr>
          <w:rFonts w:ascii="微软雅黑" w:eastAsia="微软雅黑" w:hAnsi="微软雅黑"/>
        </w:rPr>
        <w:t>日志等级：【</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存储到远程日志服务器的最小日志等级，向上兼容，默认Notice。日志类型从高到低为Emergency、Alert、Critical、</w:t>
      </w:r>
      <w:r>
        <w:rPr>
          <w:rFonts w:ascii="微软雅黑" w:eastAsia="微软雅黑" w:hAnsi="微软雅黑" w:hint="eastAsia"/>
        </w:rPr>
        <w:t>Error</w:t>
      </w:r>
      <w:r>
        <w:rPr>
          <w:rFonts w:ascii="微软雅黑" w:eastAsia="微软雅黑" w:hAnsi="微软雅黑"/>
        </w:rPr>
        <w:t>、Warning、Notice、Information、Debug。</w:t>
      </w:r>
    </w:p>
    <w:p w14:paraId="56C59EE7" w14:textId="77777777" w:rsidR="0076630D" w:rsidRDefault="00D7272D">
      <w:pPr>
        <w:rPr>
          <w:rFonts w:ascii="微软雅黑" w:eastAsia="微软雅黑" w:hAnsi="微软雅黑"/>
        </w:rPr>
      </w:pPr>
      <w:r>
        <w:rPr>
          <w:rFonts w:ascii="微软雅黑" w:eastAsia="微软雅黑" w:hAnsi="微软雅黑" w:hint="eastAsia"/>
        </w:rPr>
        <w:t>远程日志服务器</w:t>
      </w:r>
      <w:r>
        <w:rPr>
          <w:rFonts w:ascii="微软雅黑" w:eastAsia="微软雅黑" w:hAnsi="微软雅黑"/>
        </w:rPr>
        <w:t>列表：</w:t>
      </w:r>
    </w:p>
    <w:p w14:paraId="766DF668" w14:textId="77777777" w:rsidR="0076630D" w:rsidRDefault="00D7272D" w:rsidP="00B10728">
      <w:pPr>
        <w:pStyle w:val="af2"/>
        <w:numPr>
          <w:ilvl w:val="0"/>
          <w:numId w:val="447"/>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远程日志服务器地址</w:t>
      </w:r>
      <w:r>
        <w:rPr>
          <w:rFonts w:ascii="微软雅黑" w:eastAsia="微软雅黑" w:hAnsi="微软雅黑" w:hint="eastAsia"/>
        </w:rPr>
        <w:t>、</w:t>
      </w:r>
      <w:r>
        <w:rPr>
          <w:rFonts w:ascii="微软雅黑" w:eastAsia="微软雅黑" w:hAnsi="微软雅黑"/>
        </w:rPr>
        <w:t>端口、</w:t>
      </w:r>
      <w:r>
        <w:rPr>
          <w:rFonts w:ascii="微软雅黑" w:eastAsia="微软雅黑" w:hAnsi="微软雅黑"/>
          <w:strike/>
          <w:color w:val="B2B2B2"/>
        </w:rPr>
        <w:t>Facility、</w:t>
      </w:r>
      <w:r>
        <w:rPr>
          <w:rFonts w:ascii="微软雅黑" w:eastAsia="微软雅黑" w:hAnsi="微软雅黑"/>
        </w:rPr>
        <w:t>最小日志等级</w:t>
      </w:r>
    </w:p>
    <w:p w14:paraId="7392E299" w14:textId="77777777" w:rsidR="0076630D" w:rsidRDefault="00D7272D" w:rsidP="00B10728">
      <w:pPr>
        <w:pStyle w:val="af2"/>
        <w:numPr>
          <w:ilvl w:val="0"/>
          <w:numId w:val="447"/>
        </w:numPr>
        <w:ind w:firstLineChars="0"/>
        <w:rPr>
          <w:rFonts w:ascii="微软雅黑" w:eastAsia="微软雅黑" w:hAnsi="微软雅黑"/>
        </w:rPr>
      </w:pPr>
      <w:r>
        <w:rPr>
          <w:rFonts w:ascii="微软雅黑" w:eastAsia="微软雅黑" w:hAnsi="微软雅黑" w:hint="eastAsia"/>
        </w:rPr>
        <w:t>支持</w:t>
      </w:r>
      <w:r w:rsidRPr="00081C01">
        <w:rPr>
          <w:rFonts w:ascii="微软雅黑" w:eastAsia="微软雅黑" w:hAnsi="微软雅黑" w:hint="eastAsia"/>
          <w:strike/>
          <w:color w:val="B2B2B2"/>
        </w:rPr>
        <w:t>以</w:t>
      </w:r>
      <w:r w:rsidRPr="00081C01">
        <w:rPr>
          <w:rFonts w:ascii="微软雅黑" w:eastAsia="微软雅黑" w:hAnsi="微软雅黑"/>
          <w:strike/>
          <w:color w:val="B2B2B2"/>
        </w:rPr>
        <w:t>服务器地址为索引，</w:t>
      </w:r>
      <w:r>
        <w:rPr>
          <w:rFonts w:ascii="微软雅黑" w:eastAsia="微软雅黑" w:hAnsi="微软雅黑"/>
        </w:rPr>
        <w:t>编辑远程</w:t>
      </w:r>
      <w:r>
        <w:rPr>
          <w:rFonts w:ascii="微软雅黑" w:eastAsia="微软雅黑" w:hAnsi="微软雅黑" w:hint="eastAsia"/>
        </w:rPr>
        <w:t>日志</w:t>
      </w:r>
      <w:r>
        <w:rPr>
          <w:rFonts w:ascii="微软雅黑" w:eastAsia="微软雅黑" w:hAnsi="微软雅黑"/>
        </w:rPr>
        <w:t>服务器配置</w:t>
      </w:r>
    </w:p>
    <w:p w14:paraId="650BFA4C" w14:textId="77777777" w:rsidR="0076630D" w:rsidRDefault="00D7272D" w:rsidP="00B10728">
      <w:pPr>
        <w:pStyle w:val="af2"/>
        <w:numPr>
          <w:ilvl w:val="0"/>
          <w:numId w:val="447"/>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删除单个远程日志服务器配置</w:t>
      </w:r>
    </w:p>
    <w:p w14:paraId="178E130C" w14:textId="77777777" w:rsidR="0076630D" w:rsidRDefault="0076630D">
      <w:pPr>
        <w:rPr>
          <w:rFonts w:ascii="微软雅黑" w:eastAsia="微软雅黑" w:hAnsi="微软雅黑"/>
        </w:rPr>
      </w:pPr>
    </w:p>
    <w:p w14:paraId="407D7A3E" w14:textId="77777777" w:rsidR="0076630D" w:rsidRDefault="00D7272D">
      <w:pPr>
        <w:rPr>
          <w:rFonts w:ascii="微软雅黑" w:eastAsia="微软雅黑" w:hAnsi="微软雅黑"/>
        </w:rPr>
      </w:pPr>
      <w:r>
        <w:rPr>
          <w:rFonts w:ascii="微软雅黑" w:eastAsia="微软雅黑" w:hAnsi="微软雅黑" w:hint="eastAsia"/>
        </w:rPr>
        <w:t>2. 日志列表</w:t>
      </w:r>
    </w:p>
    <w:p w14:paraId="28C76FEC" w14:textId="77777777" w:rsidR="0076630D" w:rsidRDefault="00D7272D" w:rsidP="00B10728">
      <w:pPr>
        <w:pStyle w:val="af2"/>
        <w:numPr>
          <w:ilvl w:val="0"/>
          <w:numId w:val="448"/>
        </w:numPr>
        <w:ind w:firstLineChars="0"/>
        <w:rPr>
          <w:rFonts w:ascii="微软雅黑" w:eastAsia="微软雅黑" w:hAnsi="微软雅黑"/>
        </w:rPr>
      </w:pPr>
      <w:r>
        <w:rPr>
          <w:rFonts w:ascii="微软雅黑" w:eastAsia="微软雅黑" w:hAnsi="微软雅黑" w:hint="eastAsia"/>
        </w:rPr>
        <w:t>日志列表倒序</w:t>
      </w:r>
      <w:r>
        <w:rPr>
          <w:rFonts w:ascii="微软雅黑" w:eastAsia="微软雅黑" w:hAnsi="微软雅黑"/>
        </w:rPr>
        <w:t>显示日志生成时间、日志等级、日志详情</w:t>
      </w:r>
      <w:r>
        <w:rPr>
          <w:rFonts w:ascii="微软雅黑" w:eastAsia="微软雅黑" w:hAnsi="微软雅黑" w:hint="eastAsia"/>
        </w:rPr>
        <w:t>，</w:t>
      </w:r>
      <w:r>
        <w:rPr>
          <w:rFonts w:ascii="微软雅黑" w:eastAsia="微软雅黑" w:hAnsi="微软雅黑"/>
        </w:rPr>
        <w:t>即按照时间从</w:t>
      </w:r>
      <w:r>
        <w:rPr>
          <w:rFonts w:ascii="微软雅黑" w:eastAsia="微软雅黑" w:hAnsi="微软雅黑" w:hint="eastAsia"/>
        </w:rPr>
        <w:t>远到近</w:t>
      </w:r>
      <w:r>
        <w:rPr>
          <w:rFonts w:ascii="微软雅黑" w:eastAsia="微软雅黑" w:hAnsi="微软雅黑"/>
        </w:rPr>
        <w:t>显示，</w:t>
      </w:r>
      <w:r>
        <w:rPr>
          <w:rFonts w:ascii="微软雅黑" w:eastAsia="微软雅黑" w:hAnsi="微软雅黑"/>
        </w:rPr>
        <w:lastRenderedPageBreak/>
        <w:t>时间最近的显示在最上面</w:t>
      </w:r>
    </w:p>
    <w:p w14:paraId="061D6A95"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rPr>
        <w:t>日志</w:t>
      </w:r>
      <w:r>
        <w:rPr>
          <w:rFonts w:ascii="微软雅黑" w:eastAsia="微软雅黑" w:hAnsi="微软雅黑"/>
        </w:rPr>
        <w:t>等级</w:t>
      </w:r>
      <w:r>
        <w:rPr>
          <w:rFonts w:ascii="微软雅黑" w:eastAsia="微软雅黑" w:hAnsi="微软雅黑" w:hint="eastAsia"/>
        </w:rPr>
        <w:t>从高到低分别为</w:t>
      </w:r>
      <w:r>
        <w:rPr>
          <w:rFonts w:ascii="微软雅黑" w:eastAsia="微软雅黑" w:hAnsi="微软雅黑"/>
        </w:rPr>
        <w:t>Emergency、Alert、Critical、</w:t>
      </w:r>
      <w:r>
        <w:rPr>
          <w:rFonts w:ascii="微软雅黑" w:eastAsia="微软雅黑" w:hAnsi="微软雅黑" w:hint="eastAsia"/>
        </w:rPr>
        <w:t>Error</w:t>
      </w:r>
      <w:r>
        <w:rPr>
          <w:rFonts w:ascii="微软雅黑" w:eastAsia="微软雅黑" w:hAnsi="微软雅黑"/>
        </w:rPr>
        <w:t>、</w:t>
      </w:r>
      <w:r>
        <w:rPr>
          <w:rFonts w:ascii="微软雅黑" w:eastAsia="微软雅黑" w:hAnsi="微软雅黑" w:hint="eastAsia"/>
        </w:rPr>
        <w:t>Warning</w:t>
      </w:r>
      <w:r>
        <w:rPr>
          <w:rFonts w:ascii="微软雅黑" w:eastAsia="微软雅黑" w:hAnsi="微软雅黑"/>
        </w:rPr>
        <w:t>、Notice、Information</w:t>
      </w:r>
      <w:r>
        <w:rPr>
          <w:rFonts w:ascii="微软雅黑" w:eastAsia="微软雅黑" w:hAnsi="微软雅黑" w:hint="eastAsia"/>
        </w:rPr>
        <w:t>和</w:t>
      </w:r>
      <w:r>
        <w:rPr>
          <w:rFonts w:ascii="微软雅黑" w:eastAsia="微软雅黑" w:hAnsi="微软雅黑"/>
        </w:rPr>
        <w:t>Debug。</w:t>
      </w:r>
    </w:p>
    <w:p w14:paraId="318E924C" w14:textId="77777777" w:rsidR="0076630D" w:rsidRDefault="00D7272D" w:rsidP="00B10728">
      <w:pPr>
        <w:pStyle w:val="af2"/>
        <w:numPr>
          <w:ilvl w:val="0"/>
          <w:numId w:val="44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分页</w:t>
      </w:r>
    </w:p>
    <w:p w14:paraId="458F41FB" w14:textId="77777777" w:rsidR="0076630D" w:rsidRDefault="00D7272D" w:rsidP="00B10728">
      <w:pPr>
        <w:pStyle w:val="af2"/>
        <w:numPr>
          <w:ilvl w:val="0"/>
          <w:numId w:val="44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23E301E4" w14:textId="77777777" w:rsidR="0076630D" w:rsidRDefault="00D7272D" w:rsidP="00B10728">
      <w:pPr>
        <w:pStyle w:val="af2"/>
        <w:numPr>
          <w:ilvl w:val="0"/>
          <w:numId w:val="44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清除现有所有日志</w:t>
      </w:r>
    </w:p>
    <w:p w14:paraId="56CC5B26" w14:textId="77777777" w:rsidR="0076630D" w:rsidRDefault="00D7272D" w:rsidP="00B10728">
      <w:pPr>
        <w:pStyle w:val="af2"/>
        <w:numPr>
          <w:ilvl w:val="0"/>
          <w:numId w:val="448"/>
        </w:numPr>
        <w:ind w:firstLineChars="0"/>
        <w:rPr>
          <w:rFonts w:ascii="微软雅黑" w:eastAsia="微软雅黑" w:hAnsi="微软雅黑"/>
        </w:rPr>
      </w:pPr>
      <w:r>
        <w:rPr>
          <w:rFonts w:ascii="微软雅黑" w:eastAsia="微软雅黑" w:hAnsi="微软雅黑" w:hint="eastAsia"/>
        </w:rPr>
        <w:t>支持过滤</w:t>
      </w:r>
      <w:r>
        <w:rPr>
          <w:rFonts w:ascii="微软雅黑" w:eastAsia="微软雅黑" w:hAnsi="微软雅黑"/>
        </w:rPr>
        <w:t>和搜索日志</w:t>
      </w:r>
    </w:p>
    <w:p w14:paraId="78D19A0B" w14:textId="77777777" w:rsidR="0076630D" w:rsidRDefault="00D7272D" w:rsidP="00B10728">
      <w:pPr>
        <w:pStyle w:val="af2"/>
        <w:numPr>
          <w:ilvl w:val="0"/>
          <w:numId w:val="449"/>
        </w:numPr>
        <w:ind w:firstLineChars="0"/>
        <w:rPr>
          <w:rFonts w:ascii="微软雅黑" w:eastAsia="微软雅黑" w:hAnsi="微软雅黑"/>
        </w:rPr>
      </w:pPr>
      <w:r>
        <w:rPr>
          <w:rFonts w:ascii="微软雅黑" w:eastAsia="微软雅黑" w:hAnsi="微软雅黑" w:hint="eastAsia"/>
        </w:rPr>
        <w:t>按8个</w:t>
      </w:r>
      <w:r>
        <w:rPr>
          <w:rFonts w:ascii="微软雅黑" w:eastAsia="微软雅黑" w:hAnsi="微软雅黑"/>
        </w:rPr>
        <w:t>等级过滤日志</w:t>
      </w:r>
    </w:p>
    <w:p w14:paraId="1C0F7EA6" w14:textId="77777777" w:rsidR="0076630D" w:rsidRDefault="00D7272D" w:rsidP="00B10728">
      <w:pPr>
        <w:pStyle w:val="af2"/>
        <w:numPr>
          <w:ilvl w:val="0"/>
          <w:numId w:val="44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选择时间范围来查询某一时段的日志</w:t>
      </w:r>
    </w:p>
    <w:p w14:paraId="197A7A74" w14:textId="77777777" w:rsidR="0076630D" w:rsidRDefault="00D7272D" w:rsidP="00B10728">
      <w:pPr>
        <w:pStyle w:val="af2"/>
        <w:numPr>
          <w:ilvl w:val="0"/>
          <w:numId w:val="44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输入日志详情内容进行模糊搜索匹配</w:t>
      </w:r>
    </w:p>
    <w:p w14:paraId="0AB866F2" w14:textId="77777777" w:rsidR="0076630D" w:rsidRDefault="00D7272D">
      <w:pPr>
        <w:ind w:left="835"/>
        <w:rPr>
          <w:rFonts w:ascii="微软雅黑" w:eastAsia="微软雅黑" w:hAnsi="微软雅黑"/>
        </w:rPr>
      </w:pPr>
      <w:r>
        <w:rPr>
          <w:rFonts w:ascii="微软雅黑" w:eastAsia="微软雅黑" w:hAnsi="微软雅黑" w:hint="eastAsia"/>
        </w:rPr>
        <w:t>支持</w:t>
      </w:r>
      <w:r>
        <w:rPr>
          <w:rFonts w:ascii="微软雅黑" w:eastAsia="微软雅黑" w:hAnsi="微软雅黑"/>
        </w:rPr>
        <w:t>组合</w:t>
      </w:r>
      <w:r>
        <w:rPr>
          <w:rFonts w:ascii="微软雅黑" w:eastAsia="微软雅黑" w:hAnsi="微软雅黑" w:hint="eastAsia"/>
        </w:rPr>
        <w:t>上述</w:t>
      </w:r>
      <w:r>
        <w:rPr>
          <w:rFonts w:ascii="微软雅黑" w:eastAsia="微软雅黑" w:hAnsi="微软雅黑"/>
        </w:rPr>
        <w:t>条件进行</w:t>
      </w:r>
      <w:r>
        <w:rPr>
          <w:rFonts w:ascii="微软雅黑" w:eastAsia="微软雅黑" w:hAnsi="微软雅黑" w:hint="eastAsia"/>
        </w:rPr>
        <w:t>日志</w:t>
      </w:r>
      <w:r>
        <w:rPr>
          <w:rFonts w:ascii="微软雅黑" w:eastAsia="微软雅黑" w:hAnsi="微软雅黑"/>
        </w:rPr>
        <w:t>过滤</w:t>
      </w:r>
    </w:p>
    <w:p w14:paraId="5F520B3C" w14:textId="77777777" w:rsidR="0076630D" w:rsidRDefault="00D7272D" w:rsidP="00B10728">
      <w:pPr>
        <w:pStyle w:val="af2"/>
        <w:numPr>
          <w:ilvl w:val="0"/>
          <w:numId w:val="448"/>
        </w:numPr>
        <w:ind w:firstLineChars="0"/>
        <w:rPr>
          <w:rFonts w:ascii="微软雅黑" w:eastAsia="微软雅黑" w:hAnsi="微软雅黑"/>
        </w:rPr>
      </w:pPr>
      <w:r>
        <w:rPr>
          <w:rFonts w:ascii="微软雅黑" w:eastAsia="微软雅黑" w:hAnsi="微软雅黑" w:hint="eastAsia"/>
        </w:rPr>
        <w:t>支持一键</w:t>
      </w:r>
      <w:r>
        <w:rPr>
          <w:rFonts w:ascii="微软雅黑" w:eastAsia="微软雅黑" w:hAnsi="微软雅黑"/>
        </w:rPr>
        <w:t>导出日志，默认导出所有日志，支持按搜索结果导出指定日志</w:t>
      </w:r>
    </w:p>
    <w:p w14:paraId="6985D4E9" w14:textId="77777777" w:rsidR="0076630D" w:rsidRDefault="0076630D">
      <w:pPr>
        <w:rPr>
          <w:rFonts w:ascii="微软雅黑" w:eastAsia="微软雅黑" w:hAnsi="微软雅黑"/>
        </w:rPr>
      </w:pPr>
    </w:p>
    <w:p w14:paraId="4E45DFDC" w14:textId="77777777" w:rsidR="0076630D" w:rsidRDefault="00D7272D">
      <w:pPr>
        <w:pStyle w:val="3"/>
        <w:numPr>
          <w:ilvl w:val="2"/>
          <w:numId w:val="1"/>
        </w:numPr>
      </w:pPr>
      <w:bookmarkStart w:id="452" w:name="_Ping"/>
      <w:bookmarkStart w:id="453" w:name="_Toc149138876"/>
      <w:bookmarkEnd w:id="452"/>
      <w:r>
        <w:rPr>
          <w:rFonts w:hint="eastAsia"/>
        </w:rPr>
        <w:t>Ping</w:t>
      </w:r>
      <w:bookmarkEnd w:id="453"/>
    </w:p>
    <w:p w14:paraId="69A9E65E"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支持Ping功能</w:t>
      </w:r>
      <w:r>
        <w:rPr>
          <w:rFonts w:ascii="微软雅黑" w:eastAsia="微软雅黑" w:hAnsi="微软雅黑" w:hint="eastAsia"/>
        </w:rPr>
        <w:t>，来检查</w:t>
      </w:r>
      <w:r>
        <w:rPr>
          <w:rFonts w:ascii="微软雅黑" w:eastAsia="微软雅黑" w:hAnsi="微软雅黑"/>
        </w:rPr>
        <w:t>指定的地址是否可达，并输出相应的统计信息。</w:t>
      </w:r>
    </w:p>
    <w:p w14:paraId="35F7901F" w14:textId="77777777" w:rsidR="0076630D" w:rsidRDefault="0076630D">
      <w:pPr>
        <w:rPr>
          <w:rFonts w:ascii="微软雅黑" w:eastAsia="微软雅黑" w:hAnsi="微软雅黑"/>
        </w:rPr>
      </w:pPr>
    </w:p>
    <w:p w14:paraId="7560C548" w14:textId="77777777" w:rsidR="0076630D" w:rsidRDefault="00D7272D">
      <w:pPr>
        <w:rPr>
          <w:rFonts w:ascii="微软雅黑" w:eastAsia="微软雅黑" w:hAnsi="微软雅黑"/>
        </w:rPr>
      </w:pPr>
      <w:r>
        <w:rPr>
          <w:rFonts w:ascii="微软雅黑" w:eastAsia="微软雅黑" w:hAnsi="微软雅黑"/>
        </w:rPr>
        <w:t>Ping配置：</w:t>
      </w:r>
    </w:p>
    <w:p w14:paraId="1C7D5B10" w14:textId="77777777" w:rsidR="0076630D" w:rsidRDefault="00D7272D" w:rsidP="00B10728">
      <w:pPr>
        <w:pStyle w:val="af2"/>
        <w:numPr>
          <w:ilvl w:val="0"/>
          <w:numId w:val="450"/>
        </w:numPr>
        <w:ind w:firstLineChars="0"/>
        <w:rPr>
          <w:rFonts w:ascii="微软雅黑" w:eastAsia="微软雅黑" w:hAnsi="微软雅黑"/>
        </w:rPr>
      </w:pPr>
      <w:r>
        <w:rPr>
          <w:rFonts w:ascii="微软雅黑" w:eastAsia="微软雅黑" w:hAnsi="微软雅黑"/>
        </w:rPr>
        <w:t>Ping</w:t>
      </w:r>
      <w:r>
        <w:rPr>
          <w:rFonts w:ascii="微软雅黑" w:eastAsia="微软雅黑" w:hAnsi="微软雅黑" w:hint="eastAsia"/>
        </w:rPr>
        <w:t>：【text文本框】设置</w:t>
      </w:r>
      <w:r>
        <w:rPr>
          <w:rFonts w:ascii="微软雅黑" w:eastAsia="微软雅黑" w:hAnsi="微软雅黑"/>
        </w:rPr>
        <w:t>Ping的地址，可以</w:t>
      </w:r>
      <w:r>
        <w:rPr>
          <w:rFonts w:ascii="微软雅黑" w:eastAsia="微软雅黑" w:hAnsi="微软雅黑" w:hint="eastAsia"/>
        </w:rPr>
        <w:t>是</w:t>
      </w:r>
      <w:r>
        <w:rPr>
          <w:rFonts w:ascii="微软雅黑" w:eastAsia="微软雅黑" w:hAnsi="微软雅黑"/>
        </w:rPr>
        <w:t>hostname，也可以是IP地址（</w:t>
      </w:r>
      <w:r>
        <w:rPr>
          <w:rFonts w:ascii="微软雅黑" w:eastAsia="微软雅黑" w:hAnsi="微软雅黑" w:hint="eastAsia"/>
        </w:rPr>
        <w:t>包括</w:t>
      </w:r>
      <w:r>
        <w:rPr>
          <w:rFonts w:ascii="微软雅黑" w:eastAsia="微软雅黑" w:hAnsi="微软雅黑"/>
        </w:rPr>
        <w:t>IPv4</w:t>
      </w:r>
      <w:r>
        <w:rPr>
          <w:rFonts w:ascii="微软雅黑" w:eastAsia="微软雅黑" w:hAnsi="微软雅黑" w:hint="eastAsia"/>
        </w:rPr>
        <w:t>地址</w:t>
      </w:r>
      <w:r>
        <w:rPr>
          <w:rFonts w:ascii="微软雅黑" w:eastAsia="微软雅黑" w:hAnsi="微软雅黑"/>
        </w:rPr>
        <w:t>和IPv6</w:t>
      </w:r>
      <w:r>
        <w:rPr>
          <w:rFonts w:ascii="微软雅黑" w:eastAsia="微软雅黑" w:hAnsi="微软雅黑" w:hint="eastAsia"/>
        </w:rPr>
        <w:t>地址</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需满足</w:t>
      </w:r>
      <w:r>
        <w:rPr>
          <w:rFonts w:ascii="微软雅黑" w:eastAsia="微软雅黑" w:hAnsi="微软雅黑" w:hint="eastAsia"/>
        </w:rPr>
        <w:t>各类型</w:t>
      </w:r>
      <w:r>
        <w:rPr>
          <w:rFonts w:ascii="微软雅黑" w:eastAsia="微软雅黑" w:hAnsi="微软雅黑"/>
        </w:rPr>
        <w:t>的地址格式</w:t>
      </w:r>
      <w:r>
        <w:rPr>
          <w:rFonts w:ascii="微软雅黑" w:eastAsia="微软雅黑" w:hAnsi="微软雅黑" w:hint="eastAsia"/>
        </w:rPr>
        <w:t>要求，</w:t>
      </w:r>
      <w:r>
        <w:rPr>
          <w:rFonts w:ascii="微软雅黑" w:eastAsia="微软雅黑" w:hAnsi="微软雅黑"/>
        </w:rPr>
        <w:t>否则需要报错提示。</w:t>
      </w:r>
    </w:p>
    <w:p w14:paraId="101B2AB0" w14:textId="77777777" w:rsidR="0076630D" w:rsidRDefault="00D7272D" w:rsidP="00B10728">
      <w:pPr>
        <w:pStyle w:val="af2"/>
        <w:numPr>
          <w:ilvl w:val="0"/>
          <w:numId w:val="450"/>
        </w:numPr>
        <w:ind w:firstLineChars="0"/>
        <w:rPr>
          <w:rFonts w:ascii="微软雅黑" w:eastAsia="微软雅黑" w:hAnsi="微软雅黑"/>
        </w:rPr>
      </w:pPr>
      <w:commentRangeStart w:id="454"/>
      <w:r>
        <w:rPr>
          <w:rFonts w:ascii="微软雅黑" w:eastAsia="微软雅黑" w:hAnsi="微软雅黑" w:hint="eastAsia"/>
        </w:rPr>
        <w:t>发包</w:t>
      </w:r>
      <w:commentRangeEnd w:id="454"/>
      <w:r>
        <w:rPr>
          <w:rStyle w:val="af0"/>
        </w:rPr>
        <w:commentReference w:id="454"/>
      </w:r>
      <w:r>
        <w:rPr>
          <w:rFonts w:ascii="微软雅黑" w:eastAsia="微软雅黑" w:hAnsi="微软雅黑" w:hint="eastAsia"/>
        </w:rPr>
        <w:t>数：【text文本框】设置发送ICMP</w:t>
      </w:r>
      <w:r>
        <w:rPr>
          <w:rFonts w:ascii="微软雅黑" w:eastAsia="微软雅黑" w:hAnsi="微软雅黑"/>
        </w:rPr>
        <w:t>/ICMPv6 ECHO-REQUEST</w:t>
      </w:r>
      <w:r>
        <w:rPr>
          <w:rFonts w:ascii="微软雅黑" w:eastAsia="微软雅黑" w:hAnsi="微软雅黑" w:hint="eastAsia"/>
        </w:rPr>
        <w:t>报文的</w:t>
      </w:r>
      <w:r>
        <w:rPr>
          <w:rFonts w:ascii="微软雅黑" w:eastAsia="微软雅黑" w:hAnsi="微软雅黑"/>
        </w:rPr>
        <w:t>次数，</w:t>
      </w:r>
      <w:r>
        <w:rPr>
          <w:rFonts w:ascii="微软雅黑" w:eastAsia="微软雅黑" w:hAnsi="微软雅黑"/>
        </w:rPr>
        <w:lastRenderedPageBreak/>
        <w:t>取值范围为</w:t>
      </w:r>
      <w:r>
        <w:rPr>
          <w:rFonts w:ascii="微软雅黑" w:eastAsia="微软雅黑" w:hAnsi="微软雅黑" w:hint="eastAsia"/>
        </w:rPr>
        <w:t>1-</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整数，默认4</w:t>
      </w:r>
      <w:r>
        <w:rPr>
          <w:rFonts w:ascii="微软雅黑" w:eastAsia="微软雅黑" w:hAnsi="微软雅黑" w:hint="eastAsia"/>
        </w:rPr>
        <w:t>次。</w:t>
      </w:r>
    </w:p>
    <w:p w14:paraId="51E90D7A" w14:textId="77777777" w:rsidR="0076630D" w:rsidRDefault="00D7272D" w:rsidP="00B10728">
      <w:pPr>
        <w:pStyle w:val="af2"/>
        <w:numPr>
          <w:ilvl w:val="0"/>
          <w:numId w:val="450"/>
        </w:numPr>
        <w:ind w:firstLineChars="0"/>
        <w:rPr>
          <w:rFonts w:ascii="微软雅黑" w:eastAsia="微软雅黑" w:hAnsi="微软雅黑"/>
        </w:rPr>
      </w:pPr>
      <w:r>
        <w:rPr>
          <w:rFonts w:ascii="微软雅黑" w:eastAsia="微软雅黑" w:hAnsi="微软雅黑" w:hint="eastAsia"/>
        </w:rPr>
        <w:t>包长度 (字节/Bytes)：【text文本框】设置ICMP</w:t>
      </w:r>
      <w:r>
        <w:rPr>
          <w:rFonts w:ascii="微软雅黑" w:eastAsia="微软雅黑" w:hAnsi="微软雅黑"/>
        </w:rPr>
        <w:t>/ICMPv6 ECHO-REQUEST报文</w:t>
      </w:r>
      <w:r>
        <w:rPr>
          <w:rFonts w:ascii="微软雅黑" w:eastAsia="微软雅黑" w:hAnsi="微软雅黑" w:hint="eastAsia"/>
        </w:rPr>
        <w:t>的长度</w:t>
      </w:r>
      <w:r>
        <w:rPr>
          <w:rFonts w:ascii="微软雅黑" w:eastAsia="微软雅黑" w:hAnsi="微软雅黑"/>
        </w:rPr>
        <w:t>，</w:t>
      </w:r>
      <w:r>
        <w:rPr>
          <w:rFonts w:ascii="微软雅黑" w:eastAsia="微软雅黑" w:hAnsi="微软雅黑" w:hint="eastAsia"/>
        </w:rPr>
        <w:t>取值范围</w:t>
      </w:r>
      <w:r>
        <w:rPr>
          <w:rFonts w:ascii="微软雅黑" w:eastAsia="微软雅黑" w:hAnsi="微软雅黑"/>
        </w:rPr>
        <w:t>为0-65500</w:t>
      </w:r>
      <w:r>
        <w:rPr>
          <w:rFonts w:ascii="微软雅黑" w:eastAsia="微软雅黑" w:hAnsi="微软雅黑" w:hint="eastAsia"/>
        </w:rPr>
        <w:t>字节</w:t>
      </w:r>
      <w:r>
        <w:rPr>
          <w:rFonts w:ascii="微软雅黑" w:eastAsia="微软雅黑" w:hAnsi="微软雅黑"/>
        </w:rPr>
        <w:t>，默认56</w:t>
      </w:r>
      <w:r>
        <w:rPr>
          <w:rFonts w:ascii="微软雅黑" w:eastAsia="微软雅黑" w:hAnsi="微软雅黑" w:hint="eastAsia"/>
        </w:rPr>
        <w:t>字节</w:t>
      </w:r>
      <w:r>
        <w:rPr>
          <w:rFonts w:ascii="微软雅黑" w:eastAsia="微软雅黑" w:hAnsi="微软雅黑"/>
        </w:rPr>
        <w:t>。</w:t>
      </w:r>
    </w:p>
    <w:p w14:paraId="74B6DB9B" w14:textId="77777777" w:rsidR="0076630D" w:rsidRDefault="00D7272D" w:rsidP="00B10728">
      <w:pPr>
        <w:pStyle w:val="af2"/>
        <w:numPr>
          <w:ilvl w:val="0"/>
          <w:numId w:val="450"/>
        </w:numPr>
        <w:ind w:firstLineChars="0"/>
        <w:rPr>
          <w:rFonts w:ascii="微软雅黑" w:eastAsia="微软雅黑" w:hAnsi="微软雅黑"/>
        </w:rPr>
      </w:pPr>
      <w:r>
        <w:rPr>
          <w:rFonts w:ascii="微软雅黑" w:eastAsia="微软雅黑" w:hAnsi="微软雅黑" w:hint="eastAsia"/>
        </w:rPr>
        <w:t>接口：选择</w:t>
      </w:r>
      <w:r>
        <w:rPr>
          <w:rFonts w:ascii="微软雅黑" w:eastAsia="微软雅黑" w:hAnsi="微软雅黑"/>
        </w:rPr>
        <w:t>Ping包</w:t>
      </w:r>
      <w:r>
        <w:rPr>
          <w:rFonts w:ascii="微软雅黑" w:eastAsia="微软雅黑" w:hAnsi="微软雅黑" w:hint="eastAsia"/>
        </w:rPr>
        <w:t>发往</w:t>
      </w:r>
      <w:r>
        <w:rPr>
          <w:rFonts w:ascii="微软雅黑" w:eastAsia="微软雅黑" w:hAnsi="微软雅黑"/>
        </w:rPr>
        <w:t>的指定</w:t>
      </w:r>
      <w:r>
        <w:rPr>
          <w:rFonts w:ascii="微软雅黑" w:eastAsia="微软雅黑" w:hAnsi="微软雅黑" w:hint="eastAsia"/>
        </w:rPr>
        <w:t>VLAN</w:t>
      </w:r>
      <w:r>
        <w:rPr>
          <w:rFonts w:ascii="微软雅黑" w:eastAsia="微软雅黑" w:hAnsi="微软雅黑"/>
        </w:rPr>
        <w:t>接口</w:t>
      </w:r>
      <w:r>
        <w:rPr>
          <w:rFonts w:ascii="微软雅黑" w:eastAsia="微软雅黑" w:hAnsi="微软雅黑" w:hint="eastAsia"/>
        </w:rPr>
        <w:t>，</w:t>
      </w:r>
      <w:r>
        <w:rPr>
          <w:rFonts w:ascii="微软雅黑" w:eastAsia="微软雅黑" w:hAnsi="微软雅黑"/>
        </w:rPr>
        <w:t>也可不选，默认无。</w:t>
      </w:r>
    </w:p>
    <w:p w14:paraId="2613C4CB" w14:textId="77777777" w:rsidR="0076630D" w:rsidRDefault="00D7272D">
      <w:pPr>
        <w:pStyle w:val="af2"/>
        <w:ind w:left="835" w:firstLineChars="0" w:firstLine="0"/>
        <w:rPr>
          <w:rFonts w:ascii="微软雅黑" w:eastAsia="微软雅黑" w:hAnsi="微软雅黑"/>
          <w:strike/>
          <w:color w:val="808285"/>
        </w:rPr>
      </w:pPr>
      <w:r>
        <w:rPr>
          <w:rFonts w:ascii="微软雅黑" w:eastAsia="微软雅黑" w:hAnsi="微软雅黑" w:hint="eastAsia"/>
          <w:strike/>
          <w:color w:val="808285"/>
        </w:rPr>
        <w:t>注：</w:t>
      </w:r>
      <w:r>
        <w:rPr>
          <w:rFonts w:ascii="微软雅黑" w:eastAsia="微软雅黑" w:hAnsi="微软雅黑"/>
          <w:strike/>
          <w:color w:val="808285"/>
        </w:rPr>
        <w:t>接口仅L3</w:t>
      </w:r>
      <w:r>
        <w:rPr>
          <w:rFonts w:ascii="微软雅黑" w:eastAsia="微软雅黑" w:hAnsi="微软雅黑" w:hint="eastAsia"/>
          <w:strike/>
          <w:color w:val="808285"/>
        </w:rPr>
        <w:t>交换机</w:t>
      </w:r>
      <w:r>
        <w:rPr>
          <w:rFonts w:ascii="微软雅黑" w:eastAsia="微软雅黑" w:hAnsi="微软雅黑"/>
          <w:strike/>
          <w:color w:val="808285"/>
        </w:rPr>
        <w:t>支持。</w:t>
      </w:r>
    </w:p>
    <w:p w14:paraId="5F716068" w14:textId="77777777" w:rsidR="0076630D" w:rsidRDefault="00D7272D">
      <w:pPr>
        <w:ind w:firstLine="420"/>
        <w:rPr>
          <w:rFonts w:ascii="微软雅黑" w:eastAsia="微软雅黑" w:hAnsi="微软雅黑"/>
        </w:rPr>
      </w:pPr>
      <w:r>
        <w:rPr>
          <w:rFonts w:ascii="微软雅黑" w:eastAsia="微软雅黑" w:hAnsi="微软雅黑" w:hint="eastAsia"/>
        </w:rPr>
        <w:t>配置</w:t>
      </w:r>
      <w:r>
        <w:rPr>
          <w:rFonts w:ascii="微软雅黑" w:eastAsia="微软雅黑" w:hAnsi="微软雅黑"/>
        </w:rPr>
        <w:t>完毕后，开启Ping。</w:t>
      </w:r>
    </w:p>
    <w:p w14:paraId="1B8C6C9F" w14:textId="77777777" w:rsidR="0076630D" w:rsidRDefault="00D7272D">
      <w:pPr>
        <w:ind w:firstLine="420"/>
        <w:rPr>
          <w:rFonts w:ascii="微软雅黑" w:eastAsia="微软雅黑" w:hAnsi="微软雅黑"/>
        </w:rPr>
      </w:pPr>
      <w:r>
        <w:rPr>
          <w:rFonts w:ascii="微软雅黑" w:eastAsia="微软雅黑" w:hAnsi="微软雅黑" w:hint="eastAsia"/>
        </w:rPr>
        <w:t>Ping</w:t>
      </w:r>
      <w:r>
        <w:rPr>
          <w:rFonts w:ascii="微软雅黑" w:eastAsia="微软雅黑" w:hAnsi="微软雅黑"/>
        </w:rPr>
        <w:t>执行完毕后，将会显示结果</w:t>
      </w:r>
      <w:r>
        <w:rPr>
          <w:rFonts w:ascii="微软雅黑" w:eastAsia="微软雅黑" w:hAnsi="微软雅黑" w:hint="eastAsia"/>
        </w:rPr>
        <w:t>，以</w:t>
      </w:r>
      <w:r>
        <w:rPr>
          <w:rFonts w:ascii="微软雅黑" w:eastAsia="微软雅黑" w:hAnsi="微软雅黑"/>
        </w:rPr>
        <w:t>大text文本框形式显示</w:t>
      </w:r>
      <w:r>
        <w:rPr>
          <w:rFonts w:ascii="微软雅黑" w:eastAsia="微软雅黑" w:hAnsi="微软雅黑" w:hint="eastAsia"/>
        </w:rPr>
        <w:t>，</w:t>
      </w:r>
      <w:r>
        <w:rPr>
          <w:rFonts w:ascii="微软雅黑" w:eastAsia="微软雅黑" w:hAnsi="微软雅黑"/>
        </w:rPr>
        <w:t>内容包括：</w:t>
      </w:r>
    </w:p>
    <w:p w14:paraId="752FC662" w14:textId="77777777" w:rsidR="0076630D" w:rsidRDefault="00D7272D" w:rsidP="00B10728">
      <w:pPr>
        <w:pStyle w:val="af2"/>
        <w:numPr>
          <w:ilvl w:val="0"/>
          <w:numId w:val="451"/>
        </w:numPr>
        <w:ind w:firstLineChars="0"/>
        <w:rPr>
          <w:rFonts w:ascii="微软雅黑" w:eastAsia="微软雅黑" w:hAnsi="微软雅黑"/>
        </w:rPr>
      </w:pPr>
      <w:r>
        <w:rPr>
          <w:rFonts w:ascii="微软雅黑" w:eastAsia="微软雅黑" w:hAnsi="微软雅黑" w:hint="eastAsia"/>
        </w:rPr>
        <w:t>Ping</w:t>
      </w:r>
      <w:r>
        <w:rPr>
          <w:rFonts w:ascii="微软雅黑" w:eastAsia="微软雅黑" w:hAnsi="微软雅黑"/>
        </w:rPr>
        <w:t>的状态，</w:t>
      </w:r>
      <w:r>
        <w:rPr>
          <w:rFonts w:ascii="微软雅黑" w:eastAsia="微软雅黑" w:hAnsi="微软雅黑" w:hint="eastAsia"/>
        </w:rPr>
        <w:t>包括</w:t>
      </w:r>
      <w:r>
        <w:rPr>
          <w:rFonts w:ascii="微软雅黑" w:eastAsia="微软雅黑" w:hAnsi="微软雅黑"/>
        </w:rPr>
        <w:t>未开启</w:t>
      </w:r>
      <w:r>
        <w:rPr>
          <w:rFonts w:ascii="微软雅黑" w:eastAsia="微软雅黑" w:hAnsi="微软雅黑" w:hint="eastAsia"/>
        </w:rPr>
        <w:t>(</w:t>
      </w:r>
      <w:r>
        <w:rPr>
          <w:rFonts w:ascii="微软雅黑" w:eastAsia="微软雅黑" w:hAnsi="微软雅黑"/>
        </w:rPr>
        <w:t>N/A</w:t>
      </w:r>
      <w:r>
        <w:rPr>
          <w:rFonts w:ascii="微软雅黑" w:eastAsia="微软雅黑" w:hAnsi="微软雅黑" w:hint="eastAsia"/>
        </w:rPr>
        <w:t>)、</w:t>
      </w:r>
      <w:r>
        <w:rPr>
          <w:rFonts w:ascii="微软雅黑" w:eastAsia="微软雅黑" w:hAnsi="微软雅黑"/>
        </w:rPr>
        <w:t>running、success、failed</w:t>
      </w:r>
    </w:p>
    <w:p w14:paraId="44DA8766" w14:textId="77777777" w:rsidR="0076630D" w:rsidRDefault="00D7272D" w:rsidP="00B10728">
      <w:pPr>
        <w:pStyle w:val="af2"/>
        <w:numPr>
          <w:ilvl w:val="0"/>
          <w:numId w:val="451"/>
        </w:numPr>
        <w:ind w:firstLineChars="0"/>
        <w:rPr>
          <w:rFonts w:ascii="微软雅黑" w:eastAsia="微软雅黑" w:hAnsi="微软雅黑"/>
        </w:rPr>
      </w:pPr>
      <w:r>
        <w:rPr>
          <w:rFonts w:ascii="微软雅黑" w:eastAsia="微软雅黑" w:hAnsi="微软雅黑" w:hint="eastAsia"/>
        </w:rPr>
        <w:t>发送报文数</w:t>
      </w:r>
    </w:p>
    <w:p w14:paraId="0E89402E" w14:textId="77777777" w:rsidR="0076630D" w:rsidRDefault="00D7272D" w:rsidP="00B10728">
      <w:pPr>
        <w:pStyle w:val="af2"/>
        <w:numPr>
          <w:ilvl w:val="0"/>
          <w:numId w:val="451"/>
        </w:numPr>
        <w:ind w:firstLineChars="0"/>
        <w:rPr>
          <w:rFonts w:ascii="微软雅黑" w:eastAsia="微软雅黑" w:hAnsi="微软雅黑"/>
        </w:rPr>
      </w:pPr>
      <w:r>
        <w:rPr>
          <w:rFonts w:ascii="微软雅黑" w:eastAsia="微软雅黑" w:hAnsi="微软雅黑" w:hint="eastAsia"/>
        </w:rPr>
        <w:t>接收报文数</w:t>
      </w:r>
    </w:p>
    <w:p w14:paraId="426FDC4F" w14:textId="77777777" w:rsidR="0076630D" w:rsidRDefault="00D7272D" w:rsidP="00B10728">
      <w:pPr>
        <w:pStyle w:val="af2"/>
        <w:numPr>
          <w:ilvl w:val="0"/>
          <w:numId w:val="451"/>
        </w:numPr>
        <w:ind w:firstLineChars="0"/>
        <w:rPr>
          <w:rFonts w:ascii="微软雅黑" w:eastAsia="微软雅黑" w:hAnsi="微软雅黑"/>
        </w:rPr>
      </w:pPr>
      <w:r>
        <w:rPr>
          <w:rFonts w:ascii="微软雅黑" w:eastAsia="微软雅黑" w:hAnsi="微软雅黑" w:hint="eastAsia"/>
        </w:rPr>
        <w:t>丢包百分比</w:t>
      </w:r>
    </w:p>
    <w:p w14:paraId="586393FF" w14:textId="77777777" w:rsidR="0076630D" w:rsidRDefault="00D7272D" w:rsidP="00B10728">
      <w:pPr>
        <w:pStyle w:val="af2"/>
        <w:numPr>
          <w:ilvl w:val="0"/>
          <w:numId w:val="451"/>
        </w:numPr>
        <w:ind w:firstLineChars="0"/>
        <w:rPr>
          <w:rFonts w:ascii="微软雅黑" w:eastAsia="微软雅黑" w:hAnsi="微软雅黑"/>
        </w:rPr>
      </w:pPr>
      <w:r>
        <w:rPr>
          <w:rFonts w:ascii="微软雅黑" w:eastAsia="微软雅黑" w:hAnsi="微软雅黑" w:hint="eastAsia"/>
        </w:rPr>
        <w:t>往返行程</w:t>
      </w:r>
      <w:r>
        <w:rPr>
          <w:rFonts w:ascii="微软雅黑" w:eastAsia="微软雅黑" w:hAnsi="微软雅黑"/>
        </w:rPr>
        <w:t>的最短时间，单位ms</w:t>
      </w:r>
    </w:p>
    <w:p w14:paraId="7F317A8B" w14:textId="77777777" w:rsidR="0076630D" w:rsidRDefault="00D7272D" w:rsidP="00B10728">
      <w:pPr>
        <w:pStyle w:val="af2"/>
        <w:numPr>
          <w:ilvl w:val="0"/>
          <w:numId w:val="451"/>
        </w:numPr>
        <w:ind w:firstLineChars="0"/>
        <w:rPr>
          <w:rFonts w:ascii="微软雅黑" w:eastAsia="微软雅黑" w:hAnsi="微软雅黑"/>
        </w:rPr>
      </w:pPr>
      <w:r>
        <w:rPr>
          <w:rFonts w:ascii="微软雅黑" w:eastAsia="微软雅黑" w:hAnsi="微软雅黑" w:hint="eastAsia"/>
        </w:rPr>
        <w:t>往返行程</w:t>
      </w:r>
      <w:r>
        <w:rPr>
          <w:rFonts w:ascii="微软雅黑" w:eastAsia="微软雅黑" w:hAnsi="微软雅黑"/>
        </w:rPr>
        <w:t>的最长时间，单位ms</w:t>
      </w:r>
    </w:p>
    <w:p w14:paraId="28372FB1" w14:textId="77777777" w:rsidR="0076630D" w:rsidRDefault="00D7272D" w:rsidP="00B10728">
      <w:pPr>
        <w:pStyle w:val="af2"/>
        <w:numPr>
          <w:ilvl w:val="0"/>
          <w:numId w:val="451"/>
        </w:numPr>
        <w:ind w:firstLineChars="0"/>
        <w:rPr>
          <w:rFonts w:ascii="微软雅黑" w:eastAsia="微软雅黑" w:hAnsi="微软雅黑"/>
        </w:rPr>
      </w:pPr>
      <w:r>
        <w:rPr>
          <w:rFonts w:ascii="微软雅黑" w:eastAsia="微软雅黑" w:hAnsi="微软雅黑" w:hint="eastAsia"/>
        </w:rPr>
        <w:t>往返行程</w:t>
      </w:r>
      <w:r>
        <w:rPr>
          <w:rFonts w:ascii="微软雅黑" w:eastAsia="微软雅黑" w:hAnsi="微软雅黑"/>
        </w:rPr>
        <w:t>的平均时间，</w:t>
      </w:r>
      <w:r>
        <w:rPr>
          <w:rFonts w:ascii="微软雅黑" w:eastAsia="微软雅黑" w:hAnsi="微软雅黑" w:hint="eastAsia"/>
        </w:rPr>
        <w:t>单位</w:t>
      </w:r>
      <w:r>
        <w:rPr>
          <w:rFonts w:ascii="微软雅黑" w:eastAsia="微软雅黑" w:hAnsi="微软雅黑"/>
        </w:rPr>
        <w:t>ms</w:t>
      </w:r>
    </w:p>
    <w:p w14:paraId="682D6341" w14:textId="77777777" w:rsidR="0076630D" w:rsidRDefault="0076630D">
      <w:pPr>
        <w:rPr>
          <w:rFonts w:ascii="微软雅黑" w:eastAsia="微软雅黑" w:hAnsi="微软雅黑"/>
        </w:rPr>
      </w:pPr>
    </w:p>
    <w:p w14:paraId="3045992B" w14:textId="77777777" w:rsidR="0076630D" w:rsidRDefault="00D7272D">
      <w:pPr>
        <w:pStyle w:val="3"/>
        <w:numPr>
          <w:ilvl w:val="2"/>
          <w:numId w:val="1"/>
        </w:numPr>
      </w:pPr>
      <w:bookmarkStart w:id="455" w:name="_Traceroute"/>
      <w:bookmarkStart w:id="456" w:name="_Toc149138877"/>
      <w:bookmarkEnd w:id="455"/>
      <w:r>
        <w:rPr>
          <w:rFonts w:hint="eastAsia"/>
        </w:rPr>
        <w:t>Traceroute</w:t>
      </w:r>
      <w:bookmarkEnd w:id="456"/>
    </w:p>
    <w:p w14:paraId="7911D751"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支持路由</w:t>
      </w:r>
      <w:r>
        <w:rPr>
          <w:rFonts w:ascii="微软雅黑" w:eastAsia="微软雅黑" w:hAnsi="微软雅黑" w:hint="eastAsia"/>
        </w:rPr>
        <w:t>跟踪</w:t>
      </w:r>
      <w:r>
        <w:rPr>
          <w:rFonts w:ascii="微软雅黑" w:eastAsia="微软雅黑" w:hAnsi="微软雅黑"/>
        </w:rPr>
        <w:t>功能，用于查看数据包从源端到目的端的路径信息，从而检查网络连接是否可用。当网络出现故障时，</w:t>
      </w:r>
      <w:r>
        <w:rPr>
          <w:rFonts w:ascii="微软雅黑" w:eastAsia="微软雅黑" w:hAnsi="微软雅黑" w:hint="eastAsia"/>
        </w:rPr>
        <w:t>可使用</w:t>
      </w:r>
      <w:r>
        <w:rPr>
          <w:rFonts w:ascii="微软雅黑" w:eastAsia="微软雅黑" w:hAnsi="微软雅黑"/>
        </w:rPr>
        <w:t>此功能定位故障点。</w:t>
      </w:r>
    </w:p>
    <w:p w14:paraId="3C7E3051" w14:textId="77777777" w:rsidR="0076630D" w:rsidRDefault="0076630D">
      <w:pPr>
        <w:rPr>
          <w:rFonts w:ascii="微软雅黑" w:eastAsia="微软雅黑" w:hAnsi="微软雅黑"/>
        </w:rPr>
      </w:pPr>
    </w:p>
    <w:p w14:paraId="501070DC" w14:textId="77777777" w:rsidR="0076630D" w:rsidRDefault="00D7272D">
      <w:pPr>
        <w:rPr>
          <w:rFonts w:ascii="微软雅黑" w:eastAsia="微软雅黑" w:hAnsi="微软雅黑"/>
        </w:rPr>
      </w:pPr>
      <w:r>
        <w:rPr>
          <w:rFonts w:ascii="微软雅黑" w:eastAsia="微软雅黑" w:hAnsi="微软雅黑" w:hint="eastAsia"/>
        </w:rPr>
        <w:t>Tracero</w:t>
      </w:r>
      <w:r>
        <w:rPr>
          <w:rFonts w:ascii="微软雅黑" w:eastAsia="微软雅黑" w:hAnsi="微软雅黑"/>
        </w:rPr>
        <w:t>ute</w:t>
      </w:r>
      <w:r>
        <w:rPr>
          <w:rFonts w:ascii="微软雅黑" w:eastAsia="微软雅黑" w:hAnsi="微软雅黑" w:hint="eastAsia"/>
        </w:rPr>
        <w:t>配置</w:t>
      </w:r>
      <w:r>
        <w:rPr>
          <w:rFonts w:ascii="微软雅黑" w:eastAsia="微软雅黑" w:hAnsi="微软雅黑"/>
        </w:rPr>
        <w:t>：</w:t>
      </w:r>
    </w:p>
    <w:p w14:paraId="21C6952B" w14:textId="77777777" w:rsidR="0076630D" w:rsidRDefault="00D7272D" w:rsidP="00B10728">
      <w:pPr>
        <w:pStyle w:val="af2"/>
        <w:numPr>
          <w:ilvl w:val="0"/>
          <w:numId w:val="452"/>
        </w:numPr>
        <w:ind w:firstLineChars="0"/>
        <w:rPr>
          <w:rFonts w:ascii="微软雅黑" w:eastAsia="微软雅黑" w:hAnsi="微软雅黑"/>
        </w:rPr>
      </w:pPr>
      <w:r>
        <w:rPr>
          <w:rFonts w:ascii="微软雅黑" w:eastAsia="微软雅黑" w:hAnsi="微软雅黑"/>
        </w:rPr>
        <w:t>Traceroute</w:t>
      </w:r>
      <w:r>
        <w:rPr>
          <w:rFonts w:ascii="微软雅黑" w:eastAsia="微软雅黑" w:hAnsi="微软雅黑" w:hint="eastAsia"/>
        </w:rPr>
        <w:t>：【text文本框】设置路由跟踪</w:t>
      </w:r>
      <w:r>
        <w:rPr>
          <w:rFonts w:ascii="微软雅黑" w:eastAsia="微软雅黑" w:hAnsi="微软雅黑"/>
        </w:rPr>
        <w:t>的地址，可以</w:t>
      </w:r>
      <w:r>
        <w:rPr>
          <w:rFonts w:ascii="微软雅黑" w:eastAsia="微软雅黑" w:hAnsi="微软雅黑" w:hint="eastAsia"/>
        </w:rPr>
        <w:t>是</w:t>
      </w:r>
      <w:r>
        <w:rPr>
          <w:rFonts w:ascii="微软雅黑" w:eastAsia="微软雅黑" w:hAnsi="微软雅黑"/>
        </w:rPr>
        <w:t>hostname，也可以是</w:t>
      </w:r>
      <w:r>
        <w:rPr>
          <w:rFonts w:ascii="微软雅黑" w:eastAsia="微软雅黑" w:hAnsi="微软雅黑"/>
        </w:rPr>
        <w:lastRenderedPageBreak/>
        <w:t>IP地址（</w:t>
      </w:r>
      <w:r>
        <w:rPr>
          <w:rFonts w:ascii="微软雅黑" w:eastAsia="微软雅黑" w:hAnsi="微软雅黑" w:hint="eastAsia"/>
        </w:rPr>
        <w:t>包括</w:t>
      </w:r>
      <w:r>
        <w:rPr>
          <w:rFonts w:ascii="微软雅黑" w:eastAsia="微软雅黑" w:hAnsi="微软雅黑"/>
        </w:rPr>
        <w:t>IPv4</w:t>
      </w:r>
      <w:r>
        <w:rPr>
          <w:rFonts w:ascii="微软雅黑" w:eastAsia="微软雅黑" w:hAnsi="微软雅黑" w:hint="eastAsia"/>
        </w:rPr>
        <w:t>地址</w:t>
      </w:r>
      <w:r>
        <w:rPr>
          <w:rFonts w:ascii="微软雅黑" w:eastAsia="微软雅黑" w:hAnsi="微软雅黑"/>
        </w:rPr>
        <w:t>和IPv6</w:t>
      </w:r>
      <w:r>
        <w:rPr>
          <w:rFonts w:ascii="微软雅黑" w:eastAsia="微软雅黑" w:hAnsi="微软雅黑" w:hint="eastAsia"/>
        </w:rPr>
        <w:t>地址</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需满足</w:t>
      </w:r>
      <w:r>
        <w:rPr>
          <w:rFonts w:ascii="微软雅黑" w:eastAsia="微软雅黑" w:hAnsi="微软雅黑" w:hint="eastAsia"/>
        </w:rPr>
        <w:t>各类型</w:t>
      </w:r>
      <w:r>
        <w:rPr>
          <w:rFonts w:ascii="微软雅黑" w:eastAsia="微软雅黑" w:hAnsi="微软雅黑"/>
        </w:rPr>
        <w:t>的地址格式</w:t>
      </w:r>
      <w:r>
        <w:rPr>
          <w:rFonts w:ascii="微软雅黑" w:eastAsia="微软雅黑" w:hAnsi="微软雅黑" w:hint="eastAsia"/>
        </w:rPr>
        <w:t>要求，</w:t>
      </w:r>
      <w:r>
        <w:rPr>
          <w:rFonts w:ascii="微软雅黑" w:eastAsia="微软雅黑" w:hAnsi="微软雅黑"/>
        </w:rPr>
        <w:t>否则需要报错提示。</w:t>
      </w:r>
    </w:p>
    <w:p w14:paraId="5A556604" w14:textId="77777777" w:rsidR="0076630D" w:rsidRDefault="00D7272D" w:rsidP="00B10728">
      <w:pPr>
        <w:pStyle w:val="af2"/>
        <w:numPr>
          <w:ilvl w:val="0"/>
          <w:numId w:val="452"/>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选择路由跟踪的指定接口。</w:t>
      </w:r>
    </w:p>
    <w:p w14:paraId="193787AA"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接口</w:t>
      </w:r>
      <w:r>
        <w:rPr>
          <w:rFonts w:ascii="微软雅黑" w:eastAsia="微软雅黑" w:hAnsi="微软雅黑"/>
        </w:rPr>
        <w:t>仅L3</w:t>
      </w:r>
      <w:r>
        <w:rPr>
          <w:rFonts w:ascii="微软雅黑" w:eastAsia="微软雅黑" w:hAnsi="微软雅黑" w:hint="eastAsia"/>
        </w:rPr>
        <w:t>交换机</w:t>
      </w:r>
      <w:r>
        <w:rPr>
          <w:rFonts w:ascii="微软雅黑" w:eastAsia="微软雅黑" w:hAnsi="微软雅黑"/>
        </w:rPr>
        <w:t>支持。</w:t>
      </w:r>
    </w:p>
    <w:p w14:paraId="025C40EE" w14:textId="77777777" w:rsidR="0076630D" w:rsidRDefault="00D7272D">
      <w:pPr>
        <w:ind w:left="415"/>
        <w:rPr>
          <w:rFonts w:ascii="微软雅黑" w:eastAsia="微软雅黑" w:hAnsi="微软雅黑"/>
        </w:rPr>
      </w:pPr>
      <w:r>
        <w:rPr>
          <w:rFonts w:ascii="微软雅黑" w:eastAsia="微软雅黑" w:hAnsi="微软雅黑" w:hint="eastAsia"/>
        </w:rPr>
        <w:t>配置</w:t>
      </w:r>
      <w:r>
        <w:rPr>
          <w:rFonts w:ascii="微软雅黑" w:eastAsia="微软雅黑" w:hAnsi="微软雅黑"/>
        </w:rPr>
        <w:t>完毕后，开启Traceroute。</w:t>
      </w:r>
    </w:p>
    <w:p w14:paraId="28339878" w14:textId="77777777" w:rsidR="0076630D" w:rsidRDefault="00D7272D">
      <w:pPr>
        <w:rPr>
          <w:rFonts w:ascii="微软雅黑" w:eastAsia="微软雅黑" w:hAnsi="微软雅黑"/>
        </w:rPr>
      </w:pPr>
      <w:r>
        <w:rPr>
          <w:rFonts w:ascii="微软雅黑" w:eastAsia="微软雅黑" w:hAnsi="微软雅黑" w:hint="eastAsia"/>
        </w:rPr>
        <w:t xml:space="preserve">    路由跟踪</w:t>
      </w:r>
      <w:r>
        <w:rPr>
          <w:rFonts w:ascii="微软雅黑" w:eastAsia="微软雅黑" w:hAnsi="微软雅黑"/>
        </w:rPr>
        <w:t>执行完毕后，将会显示结果，</w:t>
      </w:r>
      <w:r>
        <w:rPr>
          <w:rFonts w:ascii="微软雅黑" w:eastAsia="微软雅黑" w:hAnsi="微软雅黑" w:hint="eastAsia"/>
        </w:rPr>
        <w:t>以</w:t>
      </w:r>
      <w:r>
        <w:rPr>
          <w:rFonts w:ascii="微软雅黑" w:eastAsia="微软雅黑" w:hAnsi="微软雅黑"/>
        </w:rPr>
        <w:t>大text文本框形式显示从本机地址到目的地址所经过的网关信息</w:t>
      </w:r>
      <w:r>
        <w:rPr>
          <w:rFonts w:ascii="微软雅黑" w:eastAsia="微软雅黑" w:hAnsi="微软雅黑" w:hint="eastAsia"/>
        </w:rPr>
        <w:t>。</w:t>
      </w:r>
    </w:p>
    <w:p w14:paraId="5E6CFB4D" w14:textId="77777777" w:rsidR="0076630D" w:rsidRDefault="0076630D">
      <w:pPr>
        <w:rPr>
          <w:rFonts w:ascii="微软雅黑" w:eastAsia="微软雅黑" w:hAnsi="微软雅黑"/>
        </w:rPr>
      </w:pPr>
    </w:p>
    <w:p w14:paraId="15F1A34C" w14:textId="77777777" w:rsidR="0076630D" w:rsidRDefault="00D7272D">
      <w:pPr>
        <w:pStyle w:val="3"/>
        <w:numPr>
          <w:ilvl w:val="2"/>
          <w:numId w:val="1"/>
        </w:numPr>
      </w:pPr>
      <w:bookmarkStart w:id="457" w:name="_Toc149138878"/>
      <w:r>
        <w:rPr>
          <w:rFonts w:hint="eastAsia"/>
        </w:rPr>
        <w:t>光模块</w:t>
      </w:r>
      <w:r>
        <w:rPr>
          <w:rFonts w:hint="eastAsia"/>
        </w:rPr>
        <w:t>/</w:t>
      </w:r>
      <w:r>
        <w:t>Fiber Module</w:t>
      </w:r>
      <w:bookmarkEnd w:id="457"/>
    </w:p>
    <w:p w14:paraId="72126AC8" w14:textId="77777777" w:rsidR="0076630D" w:rsidRDefault="00D7272D">
      <w:pPr>
        <w:ind w:firstLine="420"/>
        <w:rPr>
          <w:rFonts w:ascii="微软雅黑" w:eastAsia="微软雅黑" w:hAnsi="微软雅黑"/>
        </w:rPr>
      </w:pPr>
      <w:r>
        <w:rPr>
          <w:rFonts w:ascii="微软雅黑" w:eastAsia="微软雅黑" w:hAnsi="微软雅黑" w:hint="eastAsia"/>
        </w:rPr>
        <w:t>显示光模块</w:t>
      </w:r>
      <w:r>
        <w:rPr>
          <w:rFonts w:ascii="微软雅黑" w:eastAsia="微软雅黑" w:hAnsi="微软雅黑"/>
        </w:rPr>
        <w:t>下，各光口</w:t>
      </w:r>
      <w:r>
        <w:rPr>
          <w:rFonts w:ascii="微软雅黑" w:eastAsia="微软雅黑" w:hAnsi="微软雅黑" w:hint="eastAsia"/>
        </w:rPr>
        <w:t>在接入</w:t>
      </w:r>
      <w:r>
        <w:rPr>
          <w:rFonts w:ascii="微软雅黑" w:eastAsia="微软雅黑" w:hAnsi="微软雅黑"/>
        </w:rPr>
        <w:t>设备后的相关信息，包括：</w:t>
      </w:r>
    </w:p>
    <w:p w14:paraId="47976222"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hint="eastAsia"/>
        </w:rPr>
        <w:t>接口名称</w:t>
      </w:r>
    </w:p>
    <w:p w14:paraId="159C8659"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hint="eastAsia"/>
        </w:rPr>
        <w:t>OE</w:t>
      </w:r>
      <w:r>
        <w:rPr>
          <w:rFonts w:ascii="微软雅黑" w:eastAsia="微软雅黑" w:hAnsi="微软雅黑"/>
        </w:rPr>
        <w:t xml:space="preserve"> Present</w:t>
      </w:r>
    </w:p>
    <w:p w14:paraId="30DACF90"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Loss of signal</w:t>
      </w:r>
    </w:p>
    <w:p w14:paraId="555988E0"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Transceiver Type</w:t>
      </w:r>
    </w:p>
    <w:p w14:paraId="66E4D0BD"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Connector Type</w:t>
      </w:r>
    </w:p>
    <w:p w14:paraId="7328DAEB"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Ethernet Compliance Code</w:t>
      </w:r>
    </w:p>
    <w:p w14:paraId="016357AB"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Transmission Media</w:t>
      </w:r>
    </w:p>
    <w:p w14:paraId="5B26FCFB"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hint="eastAsia"/>
        </w:rPr>
        <w:t>Wavelength</w:t>
      </w:r>
    </w:p>
    <w:p w14:paraId="01C41C6E"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Bitrate</w:t>
      </w:r>
    </w:p>
    <w:p w14:paraId="5B834E79"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Vendor OUI</w:t>
      </w:r>
    </w:p>
    <w:p w14:paraId="57665FBC"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Vendor Name</w:t>
      </w:r>
    </w:p>
    <w:p w14:paraId="0D738FBC"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lastRenderedPageBreak/>
        <w:t>Vendor PN</w:t>
      </w:r>
    </w:p>
    <w:p w14:paraId="255DCA02"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Vendor Revision</w:t>
      </w:r>
    </w:p>
    <w:p w14:paraId="1A1B76BC"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Vendor SN</w:t>
      </w:r>
    </w:p>
    <w:p w14:paraId="2AA6D321"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Temperature (℃)</w:t>
      </w:r>
    </w:p>
    <w:p w14:paraId="5CFE61BE"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hint="eastAsia"/>
        </w:rPr>
        <w:t>Voltage</w:t>
      </w:r>
      <w:r>
        <w:rPr>
          <w:rFonts w:ascii="微软雅黑" w:eastAsia="微软雅黑" w:hAnsi="微软雅黑"/>
        </w:rPr>
        <w:t xml:space="preserve"> (V)</w:t>
      </w:r>
    </w:p>
    <w:p w14:paraId="25F89E2D" w14:textId="77777777" w:rsidR="0076630D" w:rsidRDefault="00D7272D" w:rsidP="00B10728">
      <w:pPr>
        <w:pStyle w:val="af2"/>
        <w:numPr>
          <w:ilvl w:val="0"/>
          <w:numId w:val="453"/>
        </w:numPr>
        <w:ind w:firstLineChars="0"/>
        <w:rPr>
          <w:rFonts w:ascii="微软雅黑" w:eastAsia="微软雅黑" w:hAnsi="微软雅黑"/>
        </w:rPr>
      </w:pPr>
      <w:r>
        <w:rPr>
          <w:rFonts w:ascii="微软雅黑" w:eastAsia="微软雅黑" w:hAnsi="微软雅黑"/>
        </w:rPr>
        <w:t>Current (mA)</w:t>
      </w:r>
    </w:p>
    <w:p w14:paraId="4DD8EA41" w14:textId="7930F30F" w:rsidR="0076630D" w:rsidRDefault="009125FB" w:rsidP="00B10728">
      <w:pPr>
        <w:pStyle w:val="af2"/>
        <w:numPr>
          <w:ilvl w:val="0"/>
          <w:numId w:val="453"/>
        </w:numPr>
        <w:ind w:firstLineChars="0"/>
        <w:rPr>
          <w:rFonts w:ascii="微软雅黑" w:eastAsia="微软雅黑" w:hAnsi="微软雅黑"/>
        </w:rPr>
      </w:pPr>
      <w:r>
        <w:rPr>
          <w:rFonts w:ascii="微软雅黑" w:eastAsia="微软雅黑" w:hAnsi="微软雅黑"/>
        </w:rPr>
        <w:t>Tx</w:t>
      </w:r>
      <w:r w:rsidR="00D7272D">
        <w:rPr>
          <w:rFonts w:ascii="微软雅黑" w:eastAsia="微软雅黑" w:hAnsi="微软雅黑"/>
        </w:rPr>
        <w:t xml:space="preserve"> Power (</w:t>
      </w:r>
      <w:r>
        <w:rPr>
          <w:rFonts w:ascii="微软雅黑" w:eastAsia="微软雅黑" w:hAnsi="微软雅黑"/>
        </w:rPr>
        <w:t>dBm</w:t>
      </w:r>
      <w:r w:rsidR="00D7272D">
        <w:rPr>
          <w:rFonts w:ascii="微软雅黑" w:eastAsia="微软雅黑" w:hAnsi="微软雅黑"/>
        </w:rPr>
        <w:t>)</w:t>
      </w:r>
    </w:p>
    <w:p w14:paraId="159FAB83" w14:textId="4B1903D4" w:rsidR="0076630D" w:rsidRDefault="009125FB" w:rsidP="00B10728">
      <w:pPr>
        <w:pStyle w:val="af2"/>
        <w:numPr>
          <w:ilvl w:val="0"/>
          <w:numId w:val="453"/>
        </w:numPr>
        <w:ind w:firstLineChars="0"/>
        <w:rPr>
          <w:rFonts w:ascii="微软雅黑" w:eastAsia="微软雅黑" w:hAnsi="微软雅黑"/>
        </w:rPr>
      </w:pPr>
      <w:r>
        <w:rPr>
          <w:rFonts w:ascii="微软雅黑" w:eastAsia="微软雅黑" w:hAnsi="微软雅黑"/>
        </w:rPr>
        <w:t>Rx</w:t>
      </w:r>
      <w:r w:rsidR="00D7272D">
        <w:rPr>
          <w:rFonts w:ascii="微软雅黑" w:eastAsia="微软雅黑" w:hAnsi="微软雅黑"/>
        </w:rPr>
        <w:t xml:space="preserve"> Power (</w:t>
      </w:r>
      <w:r>
        <w:rPr>
          <w:rFonts w:ascii="微软雅黑" w:eastAsia="微软雅黑" w:hAnsi="微软雅黑"/>
        </w:rPr>
        <w:t>dBm</w:t>
      </w:r>
      <w:r w:rsidR="00D7272D">
        <w:rPr>
          <w:rFonts w:ascii="微软雅黑" w:eastAsia="微软雅黑" w:hAnsi="微软雅黑"/>
        </w:rPr>
        <w:t>)</w:t>
      </w:r>
    </w:p>
    <w:p w14:paraId="298389A6" w14:textId="77777777" w:rsidR="0076630D" w:rsidRDefault="00D7272D">
      <w:pPr>
        <w:ind w:firstLine="420"/>
        <w:rPr>
          <w:rFonts w:ascii="微软雅黑" w:eastAsia="微软雅黑" w:hAnsi="微软雅黑"/>
        </w:rPr>
      </w:pPr>
      <w:r>
        <w:rPr>
          <w:rFonts w:ascii="微软雅黑" w:eastAsia="微软雅黑" w:hAnsi="微软雅黑" w:hint="eastAsia"/>
        </w:rPr>
        <w:t>上述</w:t>
      </w:r>
      <w:r>
        <w:rPr>
          <w:rFonts w:ascii="微软雅黑" w:eastAsia="微软雅黑" w:hAnsi="微软雅黑"/>
        </w:rPr>
        <w:t>信息在各厂家存在出入。</w:t>
      </w:r>
    </w:p>
    <w:p w14:paraId="36445C9A" w14:textId="77777777" w:rsidR="0076630D" w:rsidRDefault="00D7272D">
      <w:pPr>
        <w:ind w:firstLine="420"/>
        <w:rPr>
          <w:rFonts w:ascii="微软雅黑" w:eastAsia="微软雅黑" w:hAnsi="微软雅黑"/>
        </w:rPr>
      </w:pPr>
      <w:r>
        <w:rPr>
          <w:rFonts w:ascii="微软雅黑" w:eastAsia="微软雅黑" w:hAnsi="微软雅黑" w:hint="eastAsia"/>
        </w:rPr>
        <w:t>支持刷新光口</w:t>
      </w:r>
      <w:r>
        <w:rPr>
          <w:rFonts w:ascii="微软雅黑" w:eastAsia="微软雅黑" w:hAnsi="微软雅黑"/>
        </w:rPr>
        <w:t>信息。</w:t>
      </w:r>
    </w:p>
    <w:p w14:paraId="77A15BBB" w14:textId="77777777" w:rsidR="0076630D" w:rsidRDefault="00D7272D">
      <w:pPr>
        <w:ind w:firstLine="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w:t>
      </w:r>
      <w:r>
        <w:rPr>
          <w:rFonts w:ascii="微软雅黑" w:eastAsia="微软雅黑" w:hAnsi="微软雅黑"/>
        </w:rPr>
        <w:t>每个厂家的光模块显示信息存在不同，故建议采用大文本框的形式，直接</w:t>
      </w:r>
      <w:r>
        <w:rPr>
          <w:rFonts w:ascii="微软雅黑" w:eastAsia="微软雅黑" w:hAnsi="微软雅黑" w:hint="eastAsia"/>
        </w:rPr>
        <w:t>从</w:t>
      </w:r>
      <w:r>
        <w:rPr>
          <w:rFonts w:ascii="微软雅黑" w:eastAsia="微软雅黑" w:hAnsi="微软雅黑"/>
        </w:rPr>
        <w:t>底层获取信息显示。</w:t>
      </w:r>
    </w:p>
    <w:p w14:paraId="04490255" w14:textId="77777777" w:rsidR="0076630D" w:rsidRPr="009125FB" w:rsidRDefault="00D7272D">
      <w:pPr>
        <w:ind w:firstLineChars="400" w:firstLine="840"/>
        <w:rPr>
          <w:rFonts w:ascii="微软雅黑" w:eastAsia="微软雅黑" w:hAnsi="微软雅黑"/>
          <w:strike/>
          <w:color w:val="B2B2B2"/>
        </w:rPr>
      </w:pPr>
      <w:r w:rsidRPr="009125FB">
        <w:rPr>
          <w:rFonts w:ascii="微软雅黑" w:eastAsia="微软雅黑" w:hAnsi="微软雅黑" w:hint="eastAsia"/>
          <w:strike/>
          <w:color w:val="B2B2B2"/>
        </w:rPr>
        <w:t xml:space="preserve">2.要求显示Output/Input </w:t>
      </w:r>
      <w:r w:rsidRPr="009125FB">
        <w:rPr>
          <w:rFonts w:ascii="微软雅黑" w:eastAsia="微软雅黑" w:hAnsi="微软雅黑"/>
          <w:strike/>
          <w:color w:val="B2B2B2"/>
        </w:rPr>
        <w:t>Power</w:t>
      </w:r>
      <w:r w:rsidRPr="009125FB">
        <w:rPr>
          <w:rFonts w:ascii="微软雅黑" w:eastAsia="微软雅黑" w:hAnsi="微软雅黑" w:hint="eastAsia"/>
          <w:strike/>
          <w:color w:val="B2B2B2"/>
        </w:rPr>
        <w:t>的</w:t>
      </w:r>
      <w:r w:rsidRPr="009125FB">
        <w:rPr>
          <w:rFonts w:ascii="微软雅黑" w:eastAsia="微软雅黑" w:hAnsi="微软雅黑"/>
          <w:strike/>
          <w:color w:val="B2B2B2"/>
        </w:rPr>
        <w:t>计算方式</w:t>
      </w:r>
      <w:r w:rsidRPr="009125FB">
        <w:rPr>
          <w:rFonts w:ascii="微软雅黑" w:eastAsia="微软雅黑" w:hAnsi="微软雅黑" w:hint="eastAsia"/>
          <w:strike/>
          <w:color w:val="B2B2B2"/>
        </w:rPr>
        <w:t>：</w:t>
      </w:r>
      <w:r w:rsidRPr="009125FB">
        <w:rPr>
          <w:rFonts w:ascii="微软雅黑" w:eastAsia="微软雅黑" w:hAnsi="微软雅黑"/>
          <w:strike/>
          <w:color w:val="B2B2B2"/>
        </w:rPr>
        <w:t xml:space="preserve"> (TX/RX power) *0.1/1000</w:t>
      </w:r>
    </w:p>
    <w:p w14:paraId="7FEB31D8" w14:textId="77777777" w:rsidR="0076630D" w:rsidRDefault="0076630D">
      <w:pPr>
        <w:rPr>
          <w:rFonts w:ascii="微软雅黑" w:eastAsia="微软雅黑" w:hAnsi="微软雅黑"/>
        </w:rPr>
      </w:pPr>
    </w:p>
    <w:p w14:paraId="7CE429CB" w14:textId="77777777" w:rsidR="0076630D" w:rsidRDefault="00D7272D">
      <w:pPr>
        <w:pStyle w:val="3"/>
        <w:numPr>
          <w:ilvl w:val="2"/>
          <w:numId w:val="1"/>
        </w:numPr>
      </w:pPr>
      <w:bookmarkStart w:id="458" w:name="_Toc149138879"/>
      <w:r>
        <w:t>镜像</w:t>
      </w:r>
      <w:r>
        <w:rPr>
          <w:rFonts w:hint="eastAsia"/>
        </w:rPr>
        <w:t>/</w:t>
      </w:r>
      <w:r>
        <w:t xml:space="preserve"> Mirroring</w:t>
      </w:r>
      <w:bookmarkEnd w:id="458"/>
    </w:p>
    <w:p w14:paraId="58245A8A" w14:textId="77DF529D" w:rsidR="0076630D" w:rsidRDefault="00D7272D">
      <w:pPr>
        <w:pStyle w:val="4"/>
        <w:numPr>
          <w:ilvl w:val="0"/>
          <w:numId w:val="0"/>
        </w:numPr>
      </w:pPr>
      <w:bookmarkStart w:id="459" w:name="_13.2.5.1_端口镜像/Port_Mirroring(FP1B)"/>
      <w:bookmarkEnd w:id="459"/>
      <w:r>
        <w:t xml:space="preserve">13.2.5.1 </w:t>
      </w:r>
      <w:r>
        <w:rPr>
          <w:rFonts w:hint="eastAsia"/>
        </w:rPr>
        <w:t>端口镜像</w:t>
      </w:r>
      <w:r>
        <w:rPr>
          <w:rFonts w:hint="eastAsia"/>
        </w:rPr>
        <w:t>/</w:t>
      </w:r>
      <w:r>
        <w:t>Port Mirroring</w:t>
      </w:r>
      <w:r w:rsidR="000100DF">
        <w:t>(SPAN)</w:t>
      </w:r>
      <w:r>
        <w:rPr>
          <w:rFonts w:ascii="微软雅黑" w:eastAsia="微软雅黑" w:hAnsi="微软雅黑" w:hint="eastAsia"/>
          <w:color w:val="CCE8CF" w:themeColor="background1"/>
          <w:highlight w:val="red"/>
        </w:rPr>
        <w:t>(</w:t>
      </w:r>
      <w:r>
        <w:rPr>
          <w:rFonts w:ascii="微软雅黑" w:eastAsia="微软雅黑" w:hAnsi="微软雅黑"/>
          <w:color w:val="CCE8CF" w:themeColor="background1"/>
          <w:highlight w:val="red"/>
        </w:rPr>
        <w:t>FP1B)</w:t>
      </w:r>
    </w:p>
    <w:p w14:paraId="05B23B79" w14:textId="77777777" w:rsidR="0076630D" w:rsidRDefault="00D7272D">
      <w:pPr>
        <w:rPr>
          <w:rFonts w:ascii="微软雅黑" w:eastAsia="微软雅黑" w:hAnsi="微软雅黑"/>
        </w:rPr>
      </w:pPr>
      <w:r>
        <w:rPr>
          <w:rFonts w:ascii="微软雅黑" w:eastAsia="微软雅黑" w:hAnsi="微软雅黑" w:hint="eastAsia"/>
        </w:rPr>
        <w:t>【功能概述】</w:t>
      </w:r>
    </w:p>
    <w:p w14:paraId="21A0548B" w14:textId="77777777" w:rsidR="0076630D" w:rsidRDefault="00D7272D">
      <w:pPr>
        <w:ind w:firstLine="420"/>
        <w:rPr>
          <w:rFonts w:ascii="微软雅黑" w:eastAsia="微软雅黑" w:hAnsi="微软雅黑"/>
        </w:rPr>
      </w:pPr>
      <w:r>
        <w:rPr>
          <w:rFonts w:ascii="微软雅黑" w:eastAsia="微软雅黑" w:hAnsi="微软雅黑" w:hint="eastAsia"/>
        </w:rPr>
        <w:t>镜像</w:t>
      </w:r>
      <w:r>
        <w:rPr>
          <w:rFonts w:ascii="微软雅黑" w:eastAsia="微软雅黑" w:hAnsi="微软雅黑"/>
        </w:rPr>
        <w:t>是指将</w:t>
      </w:r>
      <w:r>
        <w:rPr>
          <w:rFonts w:ascii="微软雅黑" w:eastAsia="微软雅黑" w:hAnsi="微软雅黑" w:hint="eastAsia"/>
        </w:rPr>
        <w:t>指定</w:t>
      </w:r>
      <w:r>
        <w:rPr>
          <w:rFonts w:ascii="微软雅黑" w:eastAsia="微软雅黑" w:hAnsi="微软雅黑"/>
        </w:rPr>
        <w:t>源的报文复制一份到目的端口。指定源</w:t>
      </w:r>
      <w:r>
        <w:rPr>
          <w:rFonts w:ascii="微软雅黑" w:eastAsia="微软雅黑" w:hAnsi="微软雅黑" w:hint="eastAsia"/>
        </w:rPr>
        <w:t>被</w:t>
      </w:r>
      <w:r>
        <w:rPr>
          <w:rFonts w:ascii="微软雅黑" w:eastAsia="微软雅黑" w:hAnsi="微软雅黑"/>
        </w:rPr>
        <w:t>称为镜像源，目的端口</w:t>
      </w:r>
      <w:r>
        <w:rPr>
          <w:rFonts w:ascii="微软雅黑" w:eastAsia="微软雅黑" w:hAnsi="微软雅黑" w:hint="eastAsia"/>
        </w:rPr>
        <w:t>被</w:t>
      </w:r>
      <w:r>
        <w:rPr>
          <w:rFonts w:ascii="微软雅黑" w:eastAsia="微软雅黑" w:hAnsi="微软雅黑"/>
        </w:rPr>
        <w:t>称为观察端口</w:t>
      </w:r>
      <w:r>
        <w:rPr>
          <w:rFonts w:ascii="微软雅黑" w:eastAsia="微软雅黑" w:hAnsi="微软雅黑" w:hint="eastAsia"/>
        </w:rPr>
        <w:t>，</w:t>
      </w:r>
      <w:r>
        <w:rPr>
          <w:rFonts w:ascii="微软雅黑" w:eastAsia="微软雅黑" w:hAnsi="微软雅黑"/>
        </w:rPr>
        <w:t>复制的报文被称为镜像报文。</w:t>
      </w:r>
    </w:p>
    <w:p w14:paraId="1ED82C31" w14:textId="77777777" w:rsidR="0076630D" w:rsidRDefault="00D7272D">
      <w:pPr>
        <w:ind w:firstLine="420"/>
        <w:rPr>
          <w:rFonts w:ascii="微软雅黑" w:eastAsia="微软雅黑" w:hAnsi="微软雅黑"/>
        </w:rPr>
      </w:pPr>
      <w:r>
        <w:rPr>
          <w:rFonts w:ascii="微软雅黑" w:eastAsia="微软雅黑" w:hAnsi="微软雅黑" w:hint="eastAsia"/>
        </w:rPr>
        <w:t>镜像</w:t>
      </w:r>
      <w:r>
        <w:rPr>
          <w:rFonts w:ascii="微软雅黑" w:eastAsia="微软雅黑" w:hAnsi="微软雅黑"/>
        </w:rPr>
        <w:t>可以在不影响设备对原始报文正常处理的情况下，将其复制一份，并通过</w:t>
      </w:r>
      <w:r>
        <w:rPr>
          <w:rFonts w:ascii="微软雅黑" w:eastAsia="微软雅黑" w:hAnsi="微软雅黑" w:hint="eastAsia"/>
        </w:rPr>
        <w:t>观察</w:t>
      </w:r>
      <w:r>
        <w:rPr>
          <w:rFonts w:ascii="微软雅黑" w:eastAsia="微软雅黑" w:hAnsi="微软雅黑"/>
        </w:rPr>
        <w:t>端口</w:t>
      </w:r>
      <w:r>
        <w:rPr>
          <w:rFonts w:ascii="微软雅黑" w:eastAsia="微软雅黑" w:hAnsi="微软雅黑"/>
        </w:rPr>
        <w:lastRenderedPageBreak/>
        <w:t>发送给监控设备，从而判断网络中运行的业务是否正常。</w:t>
      </w:r>
    </w:p>
    <w:p w14:paraId="66242984" w14:textId="77777777" w:rsidR="0076630D" w:rsidRDefault="00D7272D">
      <w:pPr>
        <w:jc w:val="center"/>
        <w:rPr>
          <w:rFonts w:ascii="微软雅黑" w:eastAsia="微软雅黑" w:hAnsi="微软雅黑"/>
        </w:rPr>
      </w:pPr>
      <w:r>
        <w:rPr>
          <w:noProof/>
        </w:rPr>
        <w:drawing>
          <wp:inline distT="0" distB="0" distL="0" distR="0">
            <wp:extent cx="2244725" cy="2792095"/>
            <wp:effectExtent l="0" t="0" r="317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2256180" cy="2806317"/>
                    </a:xfrm>
                    <a:prstGeom prst="rect">
                      <a:avLst/>
                    </a:prstGeom>
                  </pic:spPr>
                </pic:pic>
              </a:graphicData>
            </a:graphic>
          </wp:inline>
        </w:drawing>
      </w:r>
    </w:p>
    <w:p w14:paraId="1459A55E" w14:textId="77777777" w:rsidR="0076630D" w:rsidRDefault="0076630D">
      <w:pPr>
        <w:rPr>
          <w:rFonts w:ascii="微软雅黑" w:eastAsia="微软雅黑" w:hAnsi="微软雅黑"/>
        </w:rPr>
      </w:pPr>
    </w:p>
    <w:p w14:paraId="79DC20AB" w14:textId="77777777" w:rsidR="00F37E07" w:rsidRDefault="00D7272D">
      <w:pPr>
        <w:rPr>
          <w:rFonts w:ascii="微软雅黑" w:eastAsia="微软雅黑" w:hAnsi="微软雅黑"/>
        </w:rPr>
      </w:pPr>
      <w:r>
        <w:rPr>
          <w:rFonts w:ascii="微软雅黑" w:eastAsia="微软雅黑" w:hAnsi="微软雅黑" w:hint="eastAsia"/>
        </w:rPr>
        <w:t>【配置参数】</w:t>
      </w:r>
    </w:p>
    <w:p w14:paraId="4E29B6A7" w14:textId="0CDE42A6" w:rsidR="0076630D" w:rsidRDefault="00F37E07">
      <w:pPr>
        <w:rPr>
          <w:rFonts w:ascii="微软雅黑" w:eastAsia="微软雅黑" w:hAnsi="微软雅黑"/>
        </w:rPr>
      </w:pPr>
      <w:r>
        <w:rPr>
          <w:rFonts w:ascii="微软雅黑" w:eastAsia="微软雅黑" w:hAnsi="微软雅黑" w:hint="eastAsia"/>
        </w:rPr>
        <w:t>【最终需求</w:t>
      </w:r>
      <w:r>
        <w:rPr>
          <w:rFonts w:ascii="微软雅黑" w:eastAsia="微软雅黑" w:hAnsi="微软雅黑"/>
        </w:rPr>
        <w:t>详见RSPAN部分</w:t>
      </w:r>
      <w:r>
        <w:rPr>
          <w:rFonts w:ascii="微软雅黑" w:eastAsia="微软雅黑" w:hAnsi="微软雅黑" w:hint="eastAsia"/>
        </w:rPr>
        <w:t>】</w:t>
      </w:r>
    </w:p>
    <w:p w14:paraId="315104A7" w14:textId="77777777" w:rsidR="0076630D" w:rsidRPr="00F37E07" w:rsidRDefault="00D7272D">
      <w:pPr>
        <w:rPr>
          <w:rFonts w:ascii="微软雅黑" w:eastAsia="微软雅黑" w:hAnsi="微软雅黑"/>
          <w:strike/>
        </w:rPr>
      </w:pPr>
      <w:r w:rsidRPr="00F37E07">
        <w:rPr>
          <w:rFonts w:ascii="微软雅黑" w:eastAsia="微软雅黑" w:hAnsi="微软雅黑" w:hint="eastAsia"/>
          <w:strike/>
        </w:rPr>
        <w:t>端口镜像</w:t>
      </w:r>
      <w:r w:rsidRPr="00F37E07">
        <w:rPr>
          <w:rFonts w:ascii="微软雅黑" w:eastAsia="微软雅黑" w:hAnsi="微软雅黑"/>
          <w:strike/>
        </w:rPr>
        <w:t>列表：</w:t>
      </w:r>
    </w:p>
    <w:p w14:paraId="0C2C484C" w14:textId="77777777" w:rsidR="0076630D" w:rsidRPr="00F37E07" w:rsidRDefault="00D7272D" w:rsidP="00B10728">
      <w:pPr>
        <w:pStyle w:val="af2"/>
        <w:numPr>
          <w:ilvl w:val="0"/>
          <w:numId w:val="454"/>
        </w:numPr>
        <w:ind w:firstLineChars="0"/>
        <w:rPr>
          <w:rFonts w:ascii="微软雅黑" w:eastAsia="微软雅黑" w:hAnsi="微软雅黑"/>
          <w:strike/>
        </w:rPr>
      </w:pPr>
      <w:r w:rsidRPr="00F37E07">
        <w:rPr>
          <w:rFonts w:ascii="微软雅黑" w:eastAsia="微软雅黑" w:hAnsi="微软雅黑" w:hint="eastAsia"/>
          <w:strike/>
        </w:rPr>
        <w:t>列表</w:t>
      </w:r>
      <w:r w:rsidRPr="00F37E07">
        <w:rPr>
          <w:rFonts w:ascii="微软雅黑" w:eastAsia="微软雅黑" w:hAnsi="微软雅黑"/>
          <w:strike/>
        </w:rPr>
        <w:t>显示</w:t>
      </w:r>
      <w:r w:rsidRPr="00F37E07">
        <w:rPr>
          <w:rFonts w:ascii="微软雅黑" w:eastAsia="微软雅黑" w:hAnsi="微软雅黑" w:hint="eastAsia"/>
          <w:strike/>
        </w:rPr>
        <w:t>4组</w:t>
      </w:r>
      <w:r w:rsidRPr="00F37E07">
        <w:rPr>
          <w:rFonts w:ascii="微软雅黑" w:eastAsia="微软雅黑" w:hAnsi="微软雅黑"/>
          <w:strike/>
        </w:rPr>
        <w:t>端口</w:t>
      </w:r>
      <w:r w:rsidRPr="00F37E07">
        <w:rPr>
          <w:rFonts w:ascii="微软雅黑" w:eastAsia="微软雅黑" w:hAnsi="微软雅黑" w:hint="eastAsia"/>
          <w:strike/>
        </w:rPr>
        <w:t>镜像</w:t>
      </w:r>
      <w:r w:rsidRPr="00F37E07">
        <w:rPr>
          <w:rFonts w:ascii="微软雅黑" w:eastAsia="微软雅黑" w:hAnsi="微软雅黑"/>
          <w:strike/>
        </w:rPr>
        <w:t>，每组显示</w:t>
      </w:r>
      <w:r w:rsidRPr="00F37E07">
        <w:rPr>
          <w:rFonts w:ascii="微软雅黑" w:eastAsia="微软雅黑" w:hAnsi="微软雅黑" w:hint="eastAsia"/>
          <w:strike/>
        </w:rPr>
        <w:t>组</w:t>
      </w:r>
      <w:r w:rsidRPr="00F37E07">
        <w:rPr>
          <w:rFonts w:ascii="微软雅黑" w:eastAsia="微软雅黑" w:hAnsi="微软雅黑"/>
          <w:strike/>
        </w:rPr>
        <w:t>、</w:t>
      </w:r>
      <w:r w:rsidRPr="00F37E07">
        <w:rPr>
          <w:rFonts w:ascii="微软雅黑" w:eastAsia="微软雅黑" w:hAnsi="微软雅黑" w:hint="eastAsia"/>
          <w:strike/>
        </w:rPr>
        <w:t>入方向</w:t>
      </w:r>
      <w:r w:rsidRPr="00F37E07">
        <w:rPr>
          <w:rFonts w:ascii="微软雅黑" w:eastAsia="微软雅黑" w:hAnsi="微软雅黑"/>
          <w:strike/>
        </w:rPr>
        <w:t>镜像端口、</w:t>
      </w:r>
      <w:r w:rsidRPr="00F37E07">
        <w:rPr>
          <w:rFonts w:ascii="微软雅黑" w:eastAsia="微软雅黑" w:hAnsi="微软雅黑" w:hint="eastAsia"/>
          <w:strike/>
        </w:rPr>
        <w:t>出方向</w:t>
      </w:r>
      <w:r w:rsidRPr="00F37E07">
        <w:rPr>
          <w:rFonts w:ascii="微软雅黑" w:eastAsia="微软雅黑" w:hAnsi="微软雅黑"/>
          <w:strike/>
        </w:rPr>
        <w:t>镜像端口、观察端口。</w:t>
      </w:r>
    </w:p>
    <w:p w14:paraId="19DE45FB" w14:textId="77777777" w:rsidR="0076630D" w:rsidRPr="00F37E07" w:rsidRDefault="00D7272D" w:rsidP="00B10728">
      <w:pPr>
        <w:pStyle w:val="af2"/>
        <w:numPr>
          <w:ilvl w:val="0"/>
          <w:numId w:val="454"/>
        </w:numPr>
        <w:ind w:firstLineChars="0"/>
        <w:rPr>
          <w:rFonts w:ascii="微软雅黑" w:eastAsia="微软雅黑" w:hAnsi="微软雅黑"/>
          <w:strike/>
        </w:rPr>
      </w:pPr>
      <w:r w:rsidRPr="00F37E07">
        <w:rPr>
          <w:rFonts w:ascii="微软雅黑" w:eastAsia="微软雅黑" w:hAnsi="微软雅黑"/>
          <w:strike/>
        </w:rPr>
        <w:t>支持编辑端口镜像配置。</w:t>
      </w:r>
    </w:p>
    <w:p w14:paraId="7F2F74C3" w14:textId="77777777" w:rsidR="0076630D" w:rsidRPr="00F37E07" w:rsidRDefault="00D7272D" w:rsidP="00B10728">
      <w:pPr>
        <w:pStyle w:val="af2"/>
        <w:numPr>
          <w:ilvl w:val="0"/>
          <w:numId w:val="454"/>
        </w:numPr>
        <w:ind w:firstLineChars="0"/>
        <w:rPr>
          <w:rFonts w:ascii="微软雅黑" w:eastAsia="微软雅黑" w:hAnsi="微软雅黑"/>
          <w:strike/>
        </w:rPr>
      </w:pPr>
      <w:r w:rsidRPr="00F37E07">
        <w:rPr>
          <w:rFonts w:ascii="微软雅黑" w:eastAsia="微软雅黑" w:hAnsi="微软雅黑" w:hint="eastAsia"/>
          <w:strike/>
        </w:rPr>
        <w:t>支持一键</w:t>
      </w:r>
      <w:r w:rsidRPr="00F37E07">
        <w:rPr>
          <w:rFonts w:ascii="微软雅黑" w:eastAsia="微软雅黑" w:hAnsi="微软雅黑"/>
          <w:strike/>
        </w:rPr>
        <w:t>重置端口</w:t>
      </w:r>
      <w:r w:rsidRPr="00F37E07">
        <w:rPr>
          <w:rFonts w:ascii="微软雅黑" w:eastAsia="微软雅黑" w:hAnsi="微软雅黑" w:hint="eastAsia"/>
          <w:strike/>
        </w:rPr>
        <w:t>镜像</w:t>
      </w:r>
      <w:r w:rsidRPr="00F37E07">
        <w:rPr>
          <w:rFonts w:ascii="微软雅黑" w:eastAsia="微软雅黑" w:hAnsi="微软雅黑"/>
          <w:strike/>
        </w:rPr>
        <w:t>配置。</w:t>
      </w:r>
    </w:p>
    <w:p w14:paraId="5A9F6116" w14:textId="77777777" w:rsidR="0076630D" w:rsidRDefault="0076630D">
      <w:pPr>
        <w:rPr>
          <w:rFonts w:ascii="微软雅黑" w:eastAsia="微软雅黑" w:hAnsi="微软雅黑"/>
        </w:rPr>
      </w:pPr>
    </w:p>
    <w:p w14:paraId="2F5C79C3" w14:textId="52E1B354" w:rsidR="0076630D" w:rsidRDefault="00D7272D">
      <w:pPr>
        <w:rPr>
          <w:rFonts w:ascii="微软雅黑" w:eastAsia="微软雅黑" w:hAnsi="微软雅黑"/>
        </w:rPr>
      </w:pPr>
      <w:r>
        <w:rPr>
          <w:rFonts w:ascii="微软雅黑" w:eastAsia="微软雅黑" w:hAnsi="微软雅黑" w:hint="eastAsia"/>
        </w:rPr>
        <w:t>编辑端口镜像</w:t>
      </w:r>
      <w:r>
        <w:rPr>
          <w:rFonts w:ascii="微软雅黑" w:eastAsia="微软雅黑" w:hAnsi="微软雅黑"/>
        </w:rPr>
        <w:t>：</w:t>
      </w:r>
      <w:r w:rsidR="00F37E07">
        <w:rPr>
          <w:rFonts w:ascii="微软雅黑" w:eastAsia="微软雅黑" w:hAnsi="微软雅黑"/>
        </w:rPr>
        <w:t xml:space="preserve"> </w:t>
      </w:r>
    </w:p>
    <w:p w14:paraId="09B7EF7B" w14:textId="77777777" w:rsidR="0076630D" w:rsidRPr="007A5E2A" w:rsidRDefault="00D7272D" w:rsidP="00B10728">
      <w:pPr>
        <w:pStyle w:val="af2"/>
        <w:numPr>
          <w:ilvl w:val="0"/>
          <w:numId w:val="455"/>
        </w:numPr>
        <w:ind w:firstLineChars="0"/>
        <w:rPr>
          <w:rFonts w:ascii="微软雅黑" w:eastAsia="微软雅黑" w:hAnsi="微软雅黑"/>
          <w:strike/>
        </w:rPr>
      </w:pPr>
      <w:r w:rsidRPr="007A5E2A">
        <w:rPr>
          <w:rFonts w:ascii="微软雅黑" w:eastAsia="微软雅黑" w:hAnsi="微软雅黑" w:hint="eastAsia"/>
          <w:strike/>
        </w:rPr>
        <w:t>组</w:t>
      </w:r>
      <w:r w:rsidRPr="007A5E2A">
        <w:rPr>
          <w:rFonts w:ascii="微软雅黑" w:eastAsia="微软雅黑" w:hAnsi="微软雅黑"/>
          <w:strike/>
        </w:rPr>
        <w:t>：显示选择的</w:t>
      </w:r>
      <w:r w:rsidRPr="007A5E2A">
        <w:rPr>
          <w:rFonts w:ascii="微软雅黑" w:eastAsia="微软雅黑" w:hAnsi="微软雅黑" w:hint="eastAsia"/>
          <w:strike/>
        </w:rPr>
        <w:t>镜像组</w:t>
      </w:r>
    </w:p>
    <w:p w14:paraId="706AF9A7" w14:textId="77777777" w:rsidR="0076630D" w:rsidRPr="007A5E2A" w:rsidRDefault="00D7272D" w:rsidP="00B10728">
      <w:pPr>
        <w:pStyle w:val="af2"/>
        <w:numPr>
          <w:ilvl w:val="0"/>
          <w:numId w:val="455"/>
        </w:numPr>
        <w:ind w:firstLineChars="0"/>
        <w:rPr>
          <w:rFonts w:ascii="微软雅黑" w:eastAsia="微软雅黑" w:hAnsi="微软雅黑"/>
          <w:strike/>
        </w:rPr>
      </w:pPr>
      <w:r w:rsidRPr="007A5E2A">
        <w:rPr>
          <w:rFonts w:ascii="微软雅黑" w:eastAsia="微软雅黑" w:hAnsi="微软雅黑" w:hint="eastAsia"/>
          <w:strike/>
        </w:rPr>
        <w:t>入方向镜像端口</w:t>
      </w:r>
      <w:r w:rsidRPr="007A5E2A">
        <w:rPr>
          <w:rFonts w:ascii="微软雅黑" w:eastAsia="微软雅黑" w:hAnsi="微软雅黑"/>
          <w:strike/>
        </w:rPr>
        <w:t>：</w:t>
      </w:r>
      <w:r w:rsidRPr="007A5E2A">
        <w:rPr>
          <w:rFonts w:ascii="微软雅黑" w:eastAsia="微软雅黑" w:hAnsi="微软雅黑" w:hint="eastAsia"/>
          <w:strike/>
        </w:rPr>
        <w:t>选择</w:t>
      </w:r>
      <w:r w:rsidRPr="007A5E2A">
        <w:rPr>
          <w:rFonts w:ascii="微软雅黑" w:eastAsia="微软雅黑" w:hAnsi="微软雅黑"/>
          <w:strike/>
        </w:rPr>
        <w:t>需要配置</w:t>
      </w:r>
      <w:r w:rsidRPr="007A5E2A">
        <w:rPr>
          <w:rFonts w:ascii="微软雅黑" w:eastAsia="微软雅黑" w:hAnsi="微软雅黑" w:hint="eastAsia"/>
          <w:strike/>
        </w:rPr>
        <w:t>入方向</w:t>
      </w:r>
      <w:r w:rsidRPr="007A5E2A">
        <w:rPr>
          <w:rFonts w:ascii="微软雅黑" w:eastAsia="微软雅黑" w:hAnsi="微软雅黑"/>
          <w:strike/>
        </w:rPr>
        <w:t>镜像</w:t>
      </w:r>
      <w:r w:rsidRPr="007A5E2A">
        <w:rPr>
          <w:rFonts w:ascii="微软雅黑" w:eastAsia="微软雅黑" w:hAnsi="微软雅黑" w:hint="eastAsia"/>
          <w:strike/>
        </w:rPr>
        <w:t>（</w:t>
      </w:r>
      <w:r w:rsidRPr="007A5E2A">
        <w:rPr>
          <w:rFonts w:ascii="微软雅黑" w:eastAsia="微软雅黑" w:hAnsi="微软雅黑"/>
          <w:strike/>
        </w:rPr>
        <w:t>针对端口接收的报文进行复制</w:t>
      </w:r>
      <w:r w:rsidRPr="007A5E2A">
        <w:rPr>
          <w:rFonts w:ascii="微软雅黑" w:eastAsia="微软雅黑" w:hAnsi="微软雅黑" w:hint="eastAsia"/>
          <w:strike/>
        </w:rPr>
        <w:t>）</w:t>
      </w:r>
      <w:r w:rsidRPr="007A5E2A">
        <w:rPr>
          <w:rFonts w:ascii="微软雅黑" w:eastAsia="微软雅黑" w:hAnsi="微软雅黑"/>
          <w:strike/>
        </w:rPr>
        <w:t>的交换机</w:t>
      </w:r>
      <w:r w:rsidRPr="007A5E2A">
        <w:rPr>
          <w:rFonts w:ascii="微软雅黑" w:eastAsia="微软雅黑" w:hAnsi="微软雅黑" w:hint="eastAsia"/>
          <w:strike/>
        </w:rPr>
        <w:t>接口，</w:t>
      </w:r>
      <w:r w:rsidRPr="007A5E2A">
        <w:rPr>
          <w:rFonts w:ascii="微软雅黑" w:eastAsia="微软雅黑" w:hAnsi="微软雅黑"/>
          <w:strike/>
        </w:rPr>
        <w:t>包括电口、</w:t>
      </w:r>
      <w:r w:rsidRPr="007A5E2A">
        <w:rPr>
          <w:rFonts w:ascii="微软雅黑" w:eastAsia="微软雅黑" w:hAnsi="微软雅黑" w:hint="eastAsia"/>
          <w:strike/>
        </w:rPr>
        <w:t>光口和</w:t>
      </w:r>
      <w:r w:rsidRPr="007A5E2A">
        <w:rPr>
          <w:rFonts w:ascii="微软雅黑" w:eastAsia="微软雅黑" w:hAnsi="微软雅黑"/>
          <w:strike/>
        </w:rPr>
        <w:t>聚合</w:t>
      </w:r>
      <w:r w:rsidRPr="007A5E2A">
        <w:rPr>
          <w:rFonts w:ascii="微软雅黑" w:eastAsia="微软雅黑" w:hAnsi="微软雅黑" w:hint="eastAsia"/>
          <w:strike/>
        </w:rPr>
        <w:t>接口</w:t>
      </w:r>
      <w:r w:rsidRPr="007A5E2A">
        <w:rPr>
          <w:rFonts w:ascii="微软雅黑" w:eastAsia="微软雅黑" w:hAnsi="微软雅黑"/>
          <w:strike/>
        </w:rPr>
        <w:t>。</w:t>
      </w:r>
      <w:r w:rsidRPr="007A5E2A">
        <w:rPr>
          <w:rFonts w:ascii="微软雅黑" w:eastAsia="微软雅黑" w:hAnsi="微软雅黑" w:hint="eastAsia"/>
          <w:strike/>
        </w:rPr>
        <w:t>可多选</w:t>
      </w:r>
      <w:r w:rsidRPr="007A5E2A">
        <w:rPr>
          <w:rFonts w:ascii="微软雅黑" w:eastAsia="微软雅黑" w:hAnsi="微软雅黑"/>
          <w:strike/>
        </w:rPr>
        <w:t>。</w:t>
      </w:r>
    </w:p>
    <w:p w14:paraId="52F86FCE" w14:textId="77777777" w:rsidR="0076630D" w:rsidRPr="007A5E2A" w:rsidRDefault="00D7272D" w:rsidP="00B10728">
      <w:pPr>
        <w:pStyle w:val="af2"/>
        <w:numPr>
          <w:ilvl w:val="0"/>
          <w:numId w:val="455"/>
        </w:numPr>
        <w:ind w:firstLineChars="0"/>
        <w:rPr>
          <w:rFonts w:ascii="微软雅黑" w:eastAsia="微软雅黑" w:hAnsi="微软雅黑"/>
          <w:strike/>
        </w:rPr>
      </w:pPr>
      <w:r w:rsidRPr="007A5E2A">
        <w:rPr>
          <w:rFonts w:ascii="微软雅黑" w:eastAsia="微软雅黑" w:hAnsi="微软雅黑" w:hint="eastAsia"/>
          <w:strike/>
        </w:rPr>
        <w:lastRenderedPageBreak/>
        <w:t>出方向镜像端口</w:t>
      </w:r>
      <w:r w:rsidRPr="007A5E2A">
        <w:rPr>
          <w:rFonts w:ascii="微软雅黑" w:eastAsia="微软雅黑" w:hAnsi="微软雅黑"/>
          <w:strike/>
        </w:rPr>
        <w:t>：选择需要配置</w:t>
      </w:r>
      <w:r w:rsidRPr="007A5E2A">
        <w:rPr>
          <w:rFonts w:ascii="微软雅黑" w:eastAsia="微软雅黑" w:hAnsi="微软雅黑" w:hint="eastAsia"/>
          <w:strike/>
        </w:rPr>
        <w:t>出</w:t>
      </w:r>
      <w:r w:rsidRPr="007A5E2A">
        <w:rPr>
          <w:rFonts w:ascii="微软雅黑" w:eastAsia="微软雅黑" w:hAnsi="微软雅黑"/>
          <w:strike/>
        </w:rPr>
        <w:t>方向</w:t>
      </w:r>
      <w:r w:rsidRPr="007A5E2A">
        <w:rPr>
          <w:rFonts w:ascii="微软雅黑" w:eastAsia="微软雅黑" w:hAnsi="微软雅黑" w:hint="eastAsia"/>
          <w:strike/>
        </w:rPr>
        <w:t>镜像（</w:t>
      </w:r>
      <w:r w:rsidRPr="007A5E2A">
        <w:rPr>
          <w:rFonts w:ascii="微软雅黑" w:eastAsia="微软雅黑" w:hAnsi="微软雅黑"/>
          <w:strike/>
        </w:rPr>
        <w:t>针对端口</w:t>
      </w:r>
      <w:r w:rsidRPr="007A5E2A">
        <w:rPr>
          <w:rFonts w:ascii="微软雅黑" w:eastAsia="微软雅黑" w:hAnsi="微软雅黑" w:hint="eastAsia"/>
          <w:strike/>
        </w:rPr>
        <w:t>发送</w:t>
      </w:r>
      <w:r w:rsidRPr="007A5E2A">
        <w:rPr>
          <w:rFonts w:ascii="微软雅黑" w:eastAsia="微软雅黑" w:hAnsi="微软雅黑"/>
          <w:strike/>
        </w:rPr>
        <w:t>的报文进行复制</w:t>
      </w:r>
      <w:r w:rsidRPr="007A5E2A">
        <w:rPr>
          <w:rFonts w:ascii="微软雅黑" w:eastAsia="微软雅黑" w:hAnsi="微软雅黑" w:hint="eastAsia"/>
          <w:strike/>
        </w:rPr>
        <w:t>）</w:t>
      </w:r>
      <w:r w:rsidRPr="007A5E2A">
        <w:rPr>
          <w:rFonts w:ascii="微软雅黑" w:eastAsia="微软雅黑" w:hAnsi="微软雅黑"/>
          <w:strike/>
        </w:rPr>
        <w:t>的交换机</w:t>
      </w:r>
      <w:r w:rsidRPr="007A5E2A">
        <w:rPr>
          <w:rFonts w:ascii="微软雅黑" w:eastAsia="微软雅黑" w:hAnsi="微软雅黑" w:hint="eastAsia"/>
          <w:strike/>
        </w:rPr>
        <w:t>接口，</w:t>
      </w:r>
      <w:r w:rsidRPr="007A5E2A">
        <w:rPr>
          <w:rFonts w:ascii="微软雅黑" w:eastAsia="微软雅黑" w:hAnsi="微软雅黑"/>
          <w:strike/>
        </w:rPr>
        <w:t>包括电口、</w:t>
      </w:r>
      <w:r w:rsidRPr="007A5E2A">
        <w:rPr>
          <w:rFonts w:ascii="微软雅黑" w:eastAsia="微软雅黑" w:hAnsi="微软雅黑" w:hint="eastAsia"/>
          <w:strike/>
        </w:rPr>
        <w:t>光口和</w:t>
      </w:r>
      <w:r w:rsidRPr="007A5E2A">
        <w:rPr>
          <w:rFonts w:ascii="微软雅黑" w:eastAsia="微软雅黑" w:hAnsi="微软雅黑"/>
          <w:strike/>
        </w:rPr>
        <w:t>聚合</w:t>
      </w:r>
      <w:r w:rsidRPr="007A5E2A">
        <w:rPr>
          <w:rFonts w:ascii="微软雅黑" w:eastAsia="微软雅黑" w:hAnsi="微软雅黑" w:hint="eastAsia"/>
          <w:strike/>
        </w:rPr>
        <w:t>接口</w:t>
      </w:r>
      <w:r w:rsidRPr="007A5E2A">
        <w:rPr>
          <w:rFonts w:ascii="微软雅黑" w:eastAsia="微软雅黑" w:hAnsi="微软雅黑"/>
          <w:strike/>
        </w:rPr>
        <w:t>。</w:t>
      </w:r>
      <w:r w:rsidRPr="007A5E2A">
        <w:rPr>
          <w:rFonts w:ascii="微软雅黑" w:eastAsia="微软雅黑" w:hAnsi="微软雅黑" w:hint="eastAsia"/>
          <w:strike/>
        </w:rPr>
        <w:t>可多选</w:t>
      </w:r>
      <w:r w:rsidRPr="007A5E2A">
        <w:rPr>
          <w:rFonts w:ascii="微软雅黑" w:eastAsia="微软雅黑" w:hAnsi="微软雅黑"/>
          <w:strike/>
        </w:rPr>
        <w:t>。</w:t>
      </w:r>
    </w:p>
    <w:p w14:paraId="1FE620A8" w14:textId="77777777" w:rsidR="0076630D" w:rsidRPr="007A5E2A" w:rsidRDefault="00D7272D" w:rsidP="00B10728">
      <w:pPr>
        <w:pStyle w:val="af2"/>
        <w:numPr>
          <w:ilvl w:val="0"/>
          <w:numId w:val="455"/>
        </w:numPr>
        <w:ind w:firstLineChars="0"/>
        <w:rPr>
          <w:rFonts w:ascii="微软雅黑" w:eastAsia="微软雅黑" w:hAnsi="微软雅黑"/>
          <w:strike/>
        </w:rPr>
      </w:pPr>
      <w:r w:rsidRPr="007A5E2A">
        <w:rPr>
          <w:rFonts w:ascii="微软雅黑" w:eastAsia="微软雅黑" w:hAnsi="微软雅黑" w:hint="eastAsia"/>
          <w:strike/>
        </w:rPr>
        <w:t>观察端口</w:t>
      </w:r>
      <w:r w:rsidRPr="007A5E2A">
        <w:rPr>
          <w:rFonts w:ascii="微软雅黑" w:eastAsia="微软雅黑" w:hAnsi="微软雅黑"/>
          <w:strike/>
        </w:rPr>
        <w:t>：</w:t>
      </w:r>
      <w:r w:rsidRPr="007A5E2A">
        <w:rPr>
          <w:rFonts w:ascii="微软雅黑" w:eastAsia="微软雅黑" w:hAnsi="微软雅黑" w:hint="eastAsia"/>
          <w:strike/>
        </w:rPr>
        <w:t>设置观察端口</w:t>
      </w:r>
      <w:r w:rsidRPr="007A5E2A">
        <w:rPr>
          <w:rFonts w:ascii="微软雅黑" w:eastAsia="微软雅黑" w:hAnsi="微软雅黑"/>
          <w:strike/>
        </w:rPr>
        <w:t>，包括电口、</w:t>
      </w:r>
      <w:r w:rsidRPr="007A5E2A">
        <w:rPr>
          <w:rFonts w:ascii="微软雅黑" w:eastAsia="微软雅黑" w:hAnsi="微软雅黑" w:hint="eastAsia"/>
          <w:strike/>
        </w:rPr>
        <w:t>光口。</w:t>
      </w:r>
      <w:r w:rsidRPr="007A5E2A">
        <w:rPr>
          <w:rFonts w:ascii="微软雅黑" w:eastAsia="微软雅黑" w:hAnsi="微软雅黑"/>
          <w:strike/>
        </w:rPr>
        <w:t>有且</w:t>
      </w:r>
      <w:r w:rsidRPr="007A5E2A">
        <w:rPr>
          <w:rFonts w:ascii="微软雅黑" w:eastAsia="微软雅黑" w:hAnsi="微软雅黑" w:hint="eastAsia"/>
          <w:strike/>
        </w:rPr>
        <w:t>仅能</w:t>
      </w:r>
      <w:r w:rsidRPr="007A5E2A">
        <w:rPr>
          <w:rFonts w:ascii="微软雅黑" w:eastAsia="微软雅黑" w:hAnsi="微软雅黑"/>
          <w:strike/>
        </w:rPr>
        <w:t>选择一个，且不能与镜像</w:t>
      </w:r>
      <w:r w:rsidRPr="007A5E2A">
        <w:rPr>
          <w:rFonts w:ascii="微软雅黑" w:eastAsia="微软雅黑" w:hAnsi="微软雅黑" w:hint="eastAsia"/>
          <w:strike/>
        </w:rPr>
        <w:t>端口</w:t>
      </w:r>
      <w:r w:rsidRPr="007A5E2A">
        <w:rPr>
          <w:rFonts w:ascii="微软雅黑" w:eastAsia="微软雅黑" w:hAnsi="微软雅黑"/>
          <w:strike/>
        </w:rPr>
        <w:t>相同。</w:t>
      </w:r>
      <w:r w:rsidRPr="007A5E2A">
        <w:rPr>
          <w:rFonts w:ascii="微软雅黑" w:eastAsia="微软雅黑" w:hAnsi="微软雅黑" w:hint="eastAsia"/>
          <w:strike/>
        </w:rPr>
        <w:t>不同</w:t>
      </w:r>
      <w:r w:rsidRPr="007A5E2A">
        <w:rPr>
          <w:rFonts w:ascii="微软雅黑" w:eastAsia="微软雅黑" w:hAnsi="微软雅黑"/>
          <w:strike/>
        </w:rPr>
        <w:t>组的观察端口不能相同。</w:t>
      </w:r>
    </w:p>
    <w:p w14:paraId="5A7F994F" w14:textId="77777777" w:rsidR="0076630D" w:rsidRPr="007A5E2A" w:rsidRDefault="00D7272D">
      <w:pPr>
        <w:pStyle w:val="af2"/>
        <w:ind w:left="839" w:firstLineChars="0" w:firstLine="0"/>
        <w:rPr>
          <w:rFonts w:ascii="微软雅黑" w:eastAsia="微软雅黑" w:hAnsi="微软雅黑"/>
          <w:strike/>
        </w:rPr>
      </w:pPr>
      <w:r w:rsidRPr="007A5E2A">
        <w:rPr>
          <w:rFonts w:ascii="微软雅黑" w:eastAsia="微软雅黑" w:hAnsi="微软雅黑" w:hint="eastAsia"/>
          <w:strike/>
          <w:color w:val="FF0000"/>
        </w:rPr>
        <w:t>注</w:t>
      </w:r>
      <w:r w:rsidRPr="007A5E2A">
        <w:rPr>
          <w:rFonts w:ascii="微软雅黑" w:eastAsia="微软雅黑" w:hAnsi="微软雅黑"/>
          <w:strike/>
          <w:color w:val="FF0000"/>
        </w:rPr>
        <w:t>：</w:t>
      </w:r>
      <w:r w:rsidRPr="007A5E2A">
        <w:rPr>
          <w:rFonts w:ascii="微软雅黑" w:eastAsia="微软雅黑" w:hAnsi="微软雅黑"/>
          <w:strike/>
        </w:rPr>
        <w:t>观察</w:t>
      </w:r>
      <w:r w:rsidRPr="007A5E2A">
        <w:rPr>
          <w:rFonts w:ascii="微软雅黑" w:eastAsia="微软雅黑" w:hAnsi="微软雅黑" w:hint="eastAsia"/>
          <w:strike/>
        </w:rPr>
        <w:t>端口</w:t>
      </w:r>
      <w:r w:rsidRPr="007A5E2A">
        <w:rPr>
          <w:rFonts w:ascii="微软雅黑" w:eastAsia="微软雅黑" w:hAnsi="微软雅黑"/>
          <w:strike/>
        </w:rPr>
        <w:t>默认支持发送</w:t>
      </w:r>
      <w:r w:rsidRPr="007A5E2A">
        <w:rPr>
          <w:rFonts w:ascii="微软雅黑" w:eastAsia="微软雅黑" w:hAnsi="微软雅黑" w:hint="eastAsia"/>
          <w:strike/>
        </w:rPr>
        <w:t>/接收</w:t>
      </w:r>
      <w:r w:rsidRPr="007A5E2A">
        <w:rPr>
          <w:rFonts w:ascii="微软雅黑" w:eastAsia="微软雅黑" w:hAnsi="微软雅黑"/>
          <w:strike/>
        </w:rPr>
        <w:t>普通数据包。</w:t>
      </w:r>
    </w:p>
    <w:p w14:paraId="6C294217" w14:textId="77777777" w:rsidR="0076630D" w:rsidRDefault="0076630D">
      <w:pPr>
        <w:rPr>
          <w:rFonts w:ascii="微软雅黑" w:eastAsia="微软雅黑" w:hAnsi="微软雅黑"/>
        </w:rPr>
      </w:pPr>
    </w:p>
    <w:p w14:paraId="05D956C2" w14:textId="311F80AE" w:rsidR="0076630D" w:rsidRDefault="00D7272D">
      <w:pPr>
        <w:pStyle w:val="4"/>
        <w:numPr>
          <w:ilvl w:val="0"/>
          <w:numId w:val="0"/>
        </w:numPr>
      </w:pPr>
      <w:r>
        <w:t>13.2.5.2 ACL</w:t>
      </w:r>
      <w:r w:rsidR="00546AA5">
        <w:rPr>
          <w:rFonts w:hint="eastAsia"/>
        </w:rPr>
        <w:t>镜像</w:t>
      </w:r>
      <w:r>
        <w:rPr>
          <w:rFonts w:hint="eastAsia"/>
        </w:rPr>
        <w:t>/</w:t>
      </w:r>
      <w:r>
        <w:t>ACL</w:t>
      </w:r>
      <w:r w:rsidR="00546AA5">
        <w:t xml:space="preserve"> Mirroring</w:t>
      </w:r>
      <w:r>
        <w:t xml:space="preserve"> </w:t>
      </w:r>
      <w:r>
        <w:rPr>
          <w:rFonts w:ascii="微软雅黑" w:eastAsia="微软雅黑" w:hAnsi="微软雅黑"/>
          <w:color w:val="EEECE1" w:themeColor="background2"/>
          <w:highlight w:val="darkGreen"/>
        </w:rPr>
        <w:t xml:space="preserve"> (FP2)</w:t>
      </w:r>
    </w:p>
    <w:p w14:paraId="7DE20140" w14:textId="65144BBC" w:rsidR="0076630D" w:rsidRDefault="004D549F">
      <w:pPr>
        <w:rPr>
          <w:rFonts w:ascii="微软雅黑" w:eastAsia="微软雅黑" w:hAnsi="微软雅黑"/>
        </w:rPr>
      </w:pPr>
      <w:r>
        <w:rPr>
          <w:rFonts w:ascii="微软雅黑" w:eastAsia="微软雅黑" w:hAnsi="微软雅黑" w:hint="eastAsia"/>
        </w:rPr>
        <w:t>适配</w:t>
      </w:r>
      <w:r>
        <w:rPr>
          <w:rFonts w:ascii="微软雅黑" w:eastAsia="微软雅黑" w:hAnsi="微软雅黑"/>
        </w:rPr>
        <w:t>ACL规则的高级</w:t>
      </w:r>
      <w:r>
        <w:rPr>
          <w:rFonts w:ascii="微软雅黑" w:eastAsia="微软雅黑" w:hAnsi="微软雅黑" w:hint="eastAsia"/>
        </w:rPr>
        <w:t>镜像设置</w:t>
      </w:r>
      <w:r>
        <w:rPr>
          <w:rFonts w:ascii="微软雅黑" w:eastAsia="微软雅黑" w:hAnsi="微软雅黑"/>
        </w:rPr>
        <w:t>。</w:t>
      </w:r>
    </w:p>
    <w:p w14:paraId="7E0B54FD" w14:textId="461290E4" w:rsidR="00DA6554" w:rsidRDefault="00546AA5" w:rsidP="00546AA5">
      <w:pPr>
        <w:rPr>
          <w:rFonts w:ascii="微软雅黑" w:eastAsia="微软雅黑" w:hAnsi="微软雅黑"/>
        </w:rPr>
      </w:pPr>
      <w:r>
        <w:rPr>
          <w:rFonts w:ascii="微软雅黑" w:eastAsia="微软雅黑" w:hAnsi="微软雅黑" w:hint="eastAsia"/>
        </w:rPr>
        <w:t>Web</w:t>
      </w:r>
      <w:r>
        <w:rPr>
          <w:rFonts w:ascii="微软雅黑" w:eastAsia="微软雅黑" w:hAnsi="微软雅黑"/>
        </w:rPr>
        <w:t>页面配置和端口镜像合并显示</w:t>
      </w:r>
      <w:r>
        <w:rPr>
          <w:rFonts w:ascii="微软雅黑" w:eastAsia="微软雅黑" w:hAnsi="微软雅黑" w:hint="eastAsia"/>
        </w:rPr>
        <w:t>。</w:t>
      </w:r>
      <w:r w:rsidR="00DA6554">
        <w:rPr>
          <w:rFonts w:ascii="微软雅黑" w:eastAsia="微软雅黑" w:hAnsi="微软雅黑"/>
        </w:rPr>
        <w:t>优先级</w:t>
      </w:r>
      <w:r w:rsidR="00DA6554">
        <w:rPr>
          <w:rFonts w:ascii="微软雅黑" w:eastAsia="微软雅黑" w:hAnsi="微软雅黑" w:hint="eastAsia"/>
        </w:rPr>
        <w:t>：</w:t>
      </w:r>
      <w:r w:rsidR="00DA6554">
        <w:rPr>
          <w:rFonts w:ascii="微软雅黑" w:eastAsia="微软雅黑" w:hAnsi="微软雅黑"/>
        </w:rPr>
        <w:t>ACL镜像</w:t>
      </w:r>
      <w:r w:rsidR="00DA6554">
        <w:rPr>
          <w:rFonts w:ascii="微软雅黑" w:eastAsia="微软雅黑" w:hAnsi="微软雅黑" w:hint="eastAsia"/>
        </w:rPr>
        <w:t>&gt;</w:t>
      </w:r>
      <w:r w:rsidR="00DA6554">
        <w:rPr>
          <w:rFonts w:ascii="微软雅黑" w:eastAsia="微软雅黑" w:hAnsi="微软雅黑"/>
        </w:rPr>
        <w:t>端口镜像</w:t>
      </w:r>
    </w:p>
    <w:p w14:paraId="56AA63C8" w14:textId="77777777" w:rsidR="004D549F" w:rsidRDefault="004D549F">
      <w:pPr>
        <w:rPr>
          <w:rFonts w:ascii="微软雅黑" w:eastAsia="微软雅黑" w:hAnsi="微软雅黑"/>
        </w:rPr>
      </w:pPr>
    </w:p>
    <w:p w14:paraId="4CC2583C" w14:textId="56BFC0E0" w:rsidR="007A5E2A" w:rsidRPr="00546AA5" w:rsidRDefault="007A5E2A">
      <w:pPr>
        <w:rPr>
          <w:rFonts w:ascii="微软雅黑" w:eastAsia="微软雅黑" w:hAnsi="微软雅黑"/>
        </w:rPr>
      </w:pPr>
      <w:r>
        <w:rPr>
          <w:rFonts w:ascii="微软雅黑" w:eastAsia="微软雅黑" w:hAnsi="微软雅黑" w:hint="eastAsia"/>
        </w:rPr>
        <w:t>【最终需求</w:t>
      </w:r>
      <w:r>
        <w:rPr>
          <w:rFonts w:ascii="微软雅黑" w:eastAsia="微软雅黑" w:hAnsi="微软雅黑"/>
        </w:rPr>
        <w:t>详见RSPAN部分</w:t>
      </w:r>
      <w:r>
        <w:rPr>
          <w:rFonts w:ascii="微软雅黑" w:eastAsia="微软雅黑" w:hAnsi="微软雅黑" w:hint="eastAsia"/>
        </w:rPr>
        <w:t>】</w:t>
      </w:r>
    </w:p>
    <w:p w14:paraId="092BD9A4" w14:textId="2FEE8F24" w:rsidR="004D549F" w:rsidRPr="007A5E2A" w:rsidRDefault="004D549F">
      <w:pPr>
        <w:rPr>
          <w:rFonts w:ascii="微软雅黑" w:eastAsia="微软雅黑" w:hAnsi="微软雅黑"/>
          <w:strike/>
        </w:rPr>
      </w:pPr>
      <w:r w:rsidRPr="007A5E2A">
        <w:rPr>
          <w:rFonts w:ascii="微软雅黑" w:eastAsia="微软雅黑" w:hAnsi="微软雅黑" w:hint="eastAsia"/>
          <w:strike/>
        </w:rPr>
        <w:t>镜像组</w:t>
      </w:r>
      <w:r w:rsidRPr="007A5E2A">
        <w:rPr>
          <w:rFonts w:ascii="微软雅黑" w:eastAsia="微软雅黑" w:hAnsi="微软雅黑"/>
          <w:strike/>
        </w:rPr>
        <w:t>列表：</w:t>
      </w:r>
    </w:p>
    <w:p w14:paraId="64209B8A" w14:textId="382A7C32" w:rsidR="004D549F" w:rsidRPr="007A5E2A" w:rsidRDefault="004D549F" w:rsidP="006478EB">
      <w:pPr>
        <w:pStyle w:val="af2"/>
        <w:numPr>
          <w:ilvl w:val="0"/>
          <w:numId w:val="590"/>
        </w:numPr>
        <w:ind w:firstLineChars="0"/>
        <w:rPr>
          <w:rFonts w:ascii="微软雅黑" w:eastAsia="微软雅黑" w:hAnsi="微软雅黑"/>
          <w:strike/>
        </w:rPr>
      </w:pPr>
      <w:r w:rsidRPr="007A5E2A">
        <w:rPr>
          <w:rFonts w:ascii="微软雅黑" w:eastAsia="微软雅黑" w:hAnsi="微软雅黑" w:hint="eastAsia"/>
          <w:strike/>
        </w:rPr>
        <w:t>列表</w:t>
      </w:r>
      <w:r w:rsidRPr="007A5E2A">
        <w:rPr>
          <w:rFonts w:ascii="微软雅黑" w:eastAsia="微软雅黑" w:hAnsi="微软雅黑"/>
          <w:strike/>
        </w:rPr>
        <w:t>显示</w:t>
      </w:r>
      <w:r w:rsidRPr="007A5E2A">
        <w:rPr>
          <w:rFonts w:ascii="微软雅黑" w:eastAsia="微软雅黑" w:hAnsi="微软雅黑" w:hint="eastAsia"/>
          <w:strike/>
        </w:rPr>
        <w:t>4组</w:t>
      </w:r>
      <w:r w:rsidRPr="007A5E2A">
        <w:rPr>
          <w:rFonts w:ascii="微软雅黑" w:eastAsia="微软雅黑" w:hAnsi="微软雅黑"/>
          <w:strike/>
        </w:rPr>
        <w:t>端口</w:t>
      </w:r>
      <w:r w:rsidRPr="007A5E2A">
        <w:rPr>
          <w:rFonts w:ascii="微软雅黑" w:eastAsia="微软雅黑" w:hAnsi="微软雅黑" w:hint="eastAsia"/>
          <w:strike/>
        </w:rPr>
        <w:t>镜像</w:t>
      </w:r>
      <w:r w:rsidRPr="007A5E2A">
        <w:rPr>
          <w:rFonts w:ascii="微软雅黑" w:eastAsia="微软雅黑" w:hAnsi="微软雅黑"/>
          <w:strike/>
        </w:rPr>
        <w:t>，每组显示</w:t>
      </w:r>
      <w:r w:rsidRPr="007A5E2A">
        <w:rPr>
          <w:rFonts w:ascii="微软雅黑" w:eastAsia="微软雅黑" w:hAnsi="微软雅黑" w:hint="eastAsia"/>
          <w:strike/>
        </w:rPr>
        <w:t>组</w:t>
      </w:r>
      <w:r w:rsidRPr="007A5E2A">
        <w:rPr>
          <w:rFonts w:ascii="微软雅黑" w:eastAsia="微软雅黑" w:hAnsi="微软雅黑"/>
          <w:strike/>
        </w:rPr>
        <w:t>、</w:t>
      </w:r>
      <w:r w:rsidRPr="007A5E2A">
        <w:rPr>
          <w:rFonts w:ascii="微软雅黑" w:eastAsia="微软雅黑" w:hAnsi="微软雅黑" w:hint="eastAsia"/>
          <w:strike/>
        </w:rPr>
        <w:t>入方向</w:t>
      </w:r>
      <w:r w:rsidRPr="007A5E2A">
        <w:rPr>
          <w:rFonts w:ascii="微软雅黑" w:eastAsia="微软雅黑" w:hAnsi="微软雅黑"/>
          <w:strike/>
        </w:rPr>
        <w:t>镜像</w:t>
      </w:r>
      <w:r w:rsidRPr="007A5E2A">
        <w:rPr>
          <w:rFonts w:ascii="微软雅黑" w:eastAsia="微软雅黑" w:hAnsi="微软雅黑" w:hint="eastAsia"/>
          <w:strike/>
        </w:rPr>
        <w:t>（显示配置</w:t>
      </w:r>
      <w:r w:rsidRPr="007A5E2A">
        <w:rPr>
          <w:rFonts w:ascii="微软雅黑" w:eastAsia="微软雅黑" w:hAnsi="微软雅黑"/>
          <w:strike/>
        </w:rPr>
        <w:t>的ACL类型+ACL名称</w:t>
      </w:r>
      <w:r w:rsidRPr="007A5E2A">
        <w:rPr>
          <w:rFonts w:ascii="微软雅黑" w:eastAsia="微软雅黑" w:hAnsi="微软雅黑" w:hint="eastAsia"/>
          <w:strike/>
        </w:rPr>
        <w:t>+规则</w:t>
      </w:r>
      <w:r w:rsidRPr="007A5E2A">
        <w:rPr>
          <w:rFonts w:ascii="微软雅黑" w:eastAsia="微软雅黑" w:hAnsi="微软雅黑"/>
          <w:strike/>
        </w:rPr>
        <w:t>ID</w:t>
      </w:r>
      <w:r w:rsidRPr="007A5E2A">
        <w:rPr>
          <w:rFonts w:ascii="微软雅黑" w:eastAsia="微软雅黑" w:hAnsi="微软雅黑" w:hint="eastAsia"/>
          <w:strike/>
        </w:rPr>
        <w:t>）</w:t>
      </w:r>
      <w:r w:rsidRPr="007A5E2A">
        <w:rPr>
          <w:rFonts w:ascii="微软雅黑" w:eastAsia="微软雅黑" w:hAnsi="微软雅黑"/>
          <w:strike/>
        </w:rPr>
        <w:t>、</w:t>
      </w:r>
      <w:r w:rsidRPr="007A5E2A">
        <w:rPr>
          <w:rFonts w:ascii="微软雅黑" w:eastAsia="微软雅黑" w:hAnsi="微软雅黑" w:hint="eastAsia"/>
          <w:strike/>
        </w:rPr>
        <w:t>出方向</w:t>
      </w:r>
      <w:r w:rsidRPr="007A5E2A">
        <w:rPr>
          <w:rFonts w:ascii="微软雅黑" w:eastAsia="微软雅黑" w:hAnsi="微软雅黑"/>
          <w:strike/>
        </w:rPr>
        <w:t>镜像</w:t>
      </w:r>
      <w:r w:rsidRPr="007A5E2A">
        <w:rPr>
          <w:rFonts w:ascii="微软雅黑" w:eastAsia="微软雅黑" w:hAnsi="微软雅黑" w:hint="eastAsia"/>
          <w:strike/>
          <w:color w:val="E36C0A" w:themeColor="accent6" w:themeShade="BF"/>
        </w:rPr>
        <w:t>【暂不支持】</w:t>
      </w:r>
      <w:r w:rsidRPr="007A5E2A">
        <w:rPr>
          <w:rFonts w:ascii="微软雅黑" w:eastAsia="微软雅黑" w:hAnsi="微软雅黑"/>
          <w:strike/>
        </w:rPr>
        <w:t>、观察端口</w:t>
      </w:r>
    </w:p>
    <w:p w14:paraId="51FBD77F" w14:textId="35DD614B" w:rsidR="004D549F" w:rsidRPr="007A5E2A" w:rsidRDefault="004D549F" w:rsidP="006478EB">
      <w:pPr>
        <w:pStyle w:val="af2"/>
        <w:numPr>
          <w:ilvl w:val="0"/>
          <w:numId w:val="590"/>
        </w:numPr>
        <w:ind w:firstLineChars="0"/>
        <w:rPr>
          <w:rFonts w:ascii="微软雅黑" w:eastAsia="微软雅黑" w:hAnsi="微软雅黑"/>
          <w:strike/>
        </w:rPr>
      </w:pPr>
      <w:r w:rsidRPr="007A5E2A">
        <w:rPr>
          <w:rFonts w:ascii="微软雅黑" w:eastAsia="微软雅黑" w:hAnsi="微软雅黑"/>
          <w:strike/>
        </w:rPr>
        <w:t>支持编辑镜像配置。</w:t>
      </w:r>
    </w:p>
    <w:p w14:paraId="6DF637E9" w14:textId="0E4FC4AC" w:rsidR="004D549F" w:rsidRPr="007A5E2A" w:rsidRDefault="004D549F" w:rsidP="006478EB">
      <w:pPr>
        <w:pStyle w:val="af2"/>
        <w:numPr>
          <w:ilvl w:val="0"/>
          <w:numId w:val="590"/>
        </w:numPr>
        <w:ind w:firstLineChars="0"/>
        <w:rPr>
          <w:rFonts w:ascii="微软雅黑" w:eastAsia="微软雅黑" w:hAnsi="微软雅黑"/>
          <w:strike/>
        </w:rPr>
      </w:pPr>
      <w:r w:rsidRPr="007A5E2A">
        <w:rPr>
          <w:rFonts w:ascii="微软雅黑" w:eastAsia="微软雅黑" w:hAnsi="微软雅黑" w:hint="eastAsia"/>
          <w:strike/>
        </w:rPr>
        <w:t>支持一键</w:t>
      </w:r>
      <w:r w:rsidRPr="007A5E2A">
        <w:rPr>
          <w:rFonts w:ascii="微软雅黑" w:eastAsia="微软雅黑" w:hAnsi="微软雅黑"/>
          <w:strike/>
        </w:rPr>
        <w:t>重置</w:t>
      </w:r>
      <w:r w:rsidRPr="007A5E2A">
        <w:rPr>
          <w:rFonts w:ascii="微软雅黑" w:eastAsia="微软雅黑" w:hAnsi="微软雅黑" w:hint="eastAsia"/>
          <w:strike/>
        </w:rPr>
        <w:t>镜像</w:t>
      </w:r>
      <w:r w:rsidRPr="007A5E2A">
        <w:rPr>
          <w:rFonts w:ascii="微软雅黑" w:eastAsia="微软雅黑" w:hAnsi="微软雅黑"/>
          <w:strike/>
        </w:rPr>
        <w:t>配置。</w:t>
      </w:r>
      <w:r w:rsidR="002E4BB2" w:rsidRPr="007A5E2A">
        <w:rPr>
          <w:rFonts w:ascii="微软雅黑" w:eastAsia="微软雅黑" w:hAnsi="微软雅黑" w:hint="eastAsia"/>
          <w:strike/>
        </w:rPr>
        <w:t>一旦</w:t>
      </w:r>
      <w:r w:rsidR="002E4BB2" w:rsidRPr="007A5E2A">
        <w:rPr>
          <w:rFonts w:ascii="微软雅黑" w:eastAsia="微软雅黑" w:hAnsi="微软雅黑"/>
          <w:strike/>
        </w:rPr>
        <w:t>重置，</w:t>
      </w:r>
      <w:r w:rsidR="002E4BB2" w:rsidRPr="007A5E2A">
        <w:rPr>
          <w:rFonts w:ascii="微软雅黑" w:eastAsia="微软雅黑" w:hAnsi="微软雅黑" w:hint="eastAsia"/>
          <w:strike/>
        </w:rPr>
        <w:t>相关联</w:t>
      </w:r>
      <w:r w:rsidR="002E4BB2" w:rsidRPr="007A5E2A">
        <w:rPr>
          <w:rFonts w:ascii="微软雅黑" w:eastAsia="微软雅黑" w:hAnsi="微软雅黑"/>
          <w:strike/>
        </w:rPr>
        <w:t>的ACL规则</w:t>
      </w:r>
      <w:r w:rsidR="002E4BB2" w:rsidRPr="007A5E2A">
        <w:rPr>
          <w:rFonts w:ascii="微软雅黑" w:eastAsia="微软雅黑" w:hAnsi="微软雅黑" w:hint="eastAsia"/>
          <w:strike/>
        </w:rPr>
        <w:t>自动</w:t>
      </w:r>
      <w:r w:rsidR="002E4BB2" w:rsidRPr="007A5E2A">
        <w:rPr>
          <w:rFonts w:ascii="微软雅黑" w:eastAsia="微软雅黑" w:hAnsi="微软雅黑"/>
          <w:strike/>
        </w:rPr>
        <w:t>关闭镜像功能。</w:t>
      </w:r>
    </w:p>
    <w:p w14:paraId="66453167" w14:textId="77777777" w:rsidR="004D549F" w:rsidRPr="007A5E2A" w:rsidRDefault="004D549F" w:rsidP="004D549F">
      <w:pPr>
        <w:rPr>
          <w:rFonts w:ascii="微软雅黑" w:eastAsia="微软雅黑" w:hAnsi="微软雅黑"/>
          <w:strike/>
        </w:rPr>
      </w:pPr>
    </w:p>
    <w:p w14:paraId="4C0E0126" w14:textId="19D01B56" w:rsidR="004D549F" w:rsidRPr="007A5E2A" w:rsidRDefault="004D549F" w:rsidP="004D549F">
      <w:pPr>
        <w:rPr>
          <w:rFonts w:ascii="微软雅黑" w:eastAsia="微软雅黑" w:hAnsi="微软雅黑"/>
          <w:strike/>
        </w:rPr>
      </w:pPr>
      <w:r w:rsidRPr="007A5E2A">
        <w:rPr>
          <w:rFonts w:ascii="微软雅黑" w:eastAsia="微软雅黑" w:hAnsi="微软雅黑" w:hint="eastAsia"/>
          <w:strike/>
        </w:rPr>
        <w:t>编辑镜像</w:t>
      </w:r>
      <w:r w:rsidRPr="007A5E2A">
        <w:rPr>
          <w:rFonts w:ascii="微软雅黑" w:eastAsia="微软雅黑" w:hAnsi="微软雅黑"/>
          <w:strike/>
        </w:rPr>
        <w:t>：</w:t>
      </w:r>
    </w:p>
    <w:p w14:paraId="504EEA71" w14:textId="77777777" w:rsidR="004D549F" w:rsidRPr="007A5E2A" w:rsidRDefault="004D549F" w:rsidP="004D549F">
      <w:pPr>
        <w:pStyle w:val="af2"/>
        <w:numPr>
          <w:ilvl w:val="0"/>
          <w:numId w:val="455"/>
        </w:numPr>
        <w:ind w:firstLineChars="0"/>
        <w:rPr>
          <w:rFonts w:ascii="微软雅黑" w:eastAsia="微软雅黑" w:hAnsi="微软雅黑"/>
          <w:strike/>
        </w:rPr>
      </w:pPr>
      <w:r w:rsidRPr="007A5E2A">
        <w:rPr>
          <w:rFonts w:ascii="微软雅黑" w:eastAsia="微软雅黑" w:hAnsi="微软雅黑" w:hint="eastAsia"/>
          <w:strike/>
        </w:rPr>
        <w:t>组</w:t>
      </w:r>
      <w:r w:rsidRPr="007A5E2A">
        <w:rPr>
          <w:rFonts w:ascii="微软雅黑" w:eastAsia="微软雅黑" w:hAnsi="微软雅黑"/>
          <w:strike/>
        </w:rPr>
        <w:t>：显示选择的</w:t>
      </w:r>
      <w:r w:rsidRPr="007A5E2A">
        <w:rPr>
          <w:rFonts w:ascii="微软雅黑" w:eastAsia="微软雅黑" w:hAnsi="微软雅黑" w:hint="eastAsia"/>
          <w:strike/>
        </w:rPr>
        <w:t>镜像组</w:t>
      </w:r>
    </w:p>
    <w:p w14:paraId="7E84D082" w14:textId="060F1696" w:rsidR="004D549F" w:rsidRPr="007A5E2A" w:rsidRDefault="004D549F" w:rsidP="004D549F">
      <w:pPr>
        <w:pStyle w:val="af2"/>
        <w:numPr>
          <w:ilvl w:val="0"/>
          <w:numId w:val="455"/>
        </w:numPr>
        <w:ind w:firstLineChars="0"/>
        <w:rPr>
          <w:rFonts w:ascii="微软雅黑" w:eastAsia="微软雅黑" w:hAnsi="微软雅黑"/>
          <w:strike/>
        </w:rPr>
      </w:pPr>
      <w:r w:rsidRPr="007A5E2A">
        <w:rPr>
          <w:rFonts w:ascii="微软雅黑" w:eastAsia="微软雅黑" w:hAnsi="微软雅黑" w:hint="eastAsia"/>
          <w:strike/>
        </w:rPr>
        <w:t>入方向镜像</w:t>
      </w:r>
      <w:r w:rsidRPr="007A5E2A">
        <w:rPr>
          <w:rFonts w:ascii="微软雅黑" w:eastAsia="微软雅黑" w:hAnsi="微软雅黑"/>
          <w:strike/>
        </w:rPr>
        <w:t>：</w:t>
      </w:r>
      <w:r w:rsidRPr="007A5E2A">
        <w:rPr>
          <w:rFonts w:ascii="微软雅黑" w:eastAsia="微软雅黑" w:hAnsi="微软雅黑" w:hint="eastAsia"/>
          <w:strike/>
        </w:rPr>
        <w:t>显示</w:t>
      </w:r>
      <w:r w:rsidRPr="007A5E2A">
        <w:rPr>
          <w:rFonts w:ascii="微软雅黑" w:eastAsia="微软雅黑" w:hAnsi="微软雅黑"/>
          <w:strike/>
        </w:rPr>
        <w:t>配置的ACL类型+ACL名称+规则ID</w:t>
      </w:r>
    </w:p>
    <w:p w14:paraId="589F33C3" w14:textId="57250743" w:rsidR="004D549F" w:rsidRPr="007A5E2A" w:rsidRDefault="004D549F" w:rsidP="004D549F">
      <w:pPr>
        <w:pStyle w:val="af2"/>
        <w:numPr>
          <w:ilvl w:val="0"/>
          <w:numId w:val="455"/>
        </w:numPr>
        <w:ind w:firstLineChars="0"/>
        <w:rPr>
          <w:rFonts w:ascii="微软雅黑" w:eastAsia="微软雅黑" w:hAnsi="微软雅黑"/>
          <w:strike/>
        </w:rPr>
      </w:pPr>
      <w:r w:rsidRPr="007A5E2A">
        <w:rPr>
          <w:rFonts w:ascii="微软雅黑" w:eastAsia="微软雅黑" w:hAnsi="微软雅黑" w:hint="eastAsia"/>
          <w:strike/>
        </w:rPr>
        <w:t>观察端口</w:t>
      </w:r>
      <w:r w:rsidRPr="007A5E2A">
        <w:rPr>
          <w:rFonts w:ascii="微软雅黑" w:eastAsia="微软雅黑" w:hAnsi="微软雅黑"/>
          <w:strike/>
        </w:rPr>
        <w:t>：</w:t>
      </w:r>
      <w:r w:rsidRPr="007A5E2A">
        <w:rPr>
          <w:rFonts w:ascii="微软雅黑" w:eastAsia="微软雅黑" w:hAnsi="微软雅黑" w:hint="eastAsia"/>
          <w:strike/>
        </w:rPr>
        <w:t>设置观察端口</w:t>
      </w:r>
      <w:r w:rsidRPr="007A5E2A">
        <w:rPr>
          <w:rFonts w:ascii="微软雅黑" w:eastAsia="微软雅黑" w:hAnsi="微软雅黑"/>
          <w:strike/>
        </w:rPr>
        <w:t>，包括电口、</w:t>
      </w:r>
      <w:r w:rsidRPr="007A5E2A">
        <w:rPr>
          <w:rFonts w:ascii="微软雅黑" w:eastAsia="微软雅黑" w:hAnsi="微软雅黑" w:hint="eastAsia"/>
          <w:strike/>
        </w:rPr>
        <w:t>光口。</w:t>
      </w:r>
      <w:r w:rsidRPr="007A5E2A">
        <w:rPr>
          <w:rFonts w:ascii="微软雅黑" w:eastAsia="微软雅黑" w:hAnsi="微软雅黑"/>
          <w:strike/>
        </w:rPr>
        <w:t>有且</w:t>
      </w:r>
      <w:r w:rsidRPr="007A5E2A">
        <w:rPr>
          <w:rFonts w:ascii="微软雅黑" w:eastAsia="微软雅黑" w:hAnsi="微软雅黑" w:hint="eastAsia"/>
          <w:strike/>
        </w:rPr>
        <w:t>仅能</w:t>
      </w:r>
      <w:r w:rsidRPr="007A5E2A">
        <w:rPr>
          <w:rFonts w:ascii="微软雅黑" w:eastAsia="微软雅黑" w:hAnsi="微软雅黑"/>
          <w:strike/>
        </w:rPr>
        <w:t>选择一个，且不能与</w:t>
      </w:r>
      <w:r w:rsidRPr="007A5E2A">
        <w:rPr>
          <w:rFonts w:ascii="微软雅黑" w:eastAsia="微软雅黑" w:hAnsi="微软雅黑" w:hint="eastAsia"/>
          <w:strike/>
        </w:rPr>
        <w:t>ACL</w:t>
      </w:r>
      <w:r w:rsidRPr="007A5E2A">
        <w:rPr>
          <w:rFonts w:ascii="微软雅黑" w:eastAsia="微软雅黑" w:hAnsi="微软雅黑"/>
          <w:strike/>
        </w:rPr>
        <w:t>绑</w:t>
      </w:r>
      <w:r w:rsidRPr="007A5E2A">
        <w:rPr>
          <w:rFonts w:ascii="微软雅黑" w:eastAsia="微软雅黑" w:hAnsi="微软雅黑"/>
          <w:strike/>
        </w:rPr>
        <w:lastRenderedPageBreak/>
        <w:t>定的端口相同。</w:t>
      </w:r>
      <w:r w:rsidRPr="007A5E2A">
        <w:rPr>
          <w:rFonts w:ascii="微软雅黑" w:eastAsia="微软雅黑" w:hAnsi="微软雅黑" w:hint="eastAsia"/>
          <w:strike/>
        </w:rPr>
        <w:t>不同</w:t>
      </w:r>
      <w:r w:rsidRPr="007A5E2A">
        <w:rPr>
          <w:rFonts w:ascii="微软雅黑" w:eastAsia="微软雅黑" w:hAnsi="微软雅黑"/>
          <w:strike/>
        </w:rPr>
        <w:t>组的观察端口不能相同。</w:t>
      </w:r>
    </w:p>
    <w:p w14:paraId="6E91B121" w14:textId="77777777" w:rsidR="004D549F" w:rsidRPr="007A5E2A" w:rsidRDefault="004D549F" w:rsidP="004D549F">
      <w:pPr>
        <w:pStyle w:val="af2"/>
        <w:ind w:left="839" w:firstLineChars="0" w:firstLine="0"/>
        <w:rPr>
          <w:rFonts w:ascii="微软雅黑" w:eastAsia="微软雅黑" w:hAnsi="微软雅黑"/>
          <w:strike/>
        </w:rPr>
      </w:pPr>
      <w:r w:rsidRPr="007A5E2A">
        <w:rPr>
          <w:rFonts w:ascii="微软雅黑" w:eastAsia="微软雅黑" w:hAnsi="微软雅黑" w:hint="eastAsia"/>
          <w:strike/>
          <w:color w:val="FF0000"/>
        </w:rPr>
        <w:t>注</w:t>
      </w:r>
      <w:r w:rsidRPr="007A5E2A">
        <w:rPr>
          <w:rFonts w:ascii="微软雅黑" w:eastAsia="微软雅黑" w:hAnsi="微软雅黑"/>
          <w:strike/>
          <w:color w:val="FF0000"/>
        </w:rPr>
        <w:t>：</w:t>
      </w:r>
      <w:r w:rsidRPr="007A5E2A">
        <w:rPr>
          <w:rFonts w:ascii="微软雅黑" w:eastAsia="微软雅黑" w:hAnsi="微软雅黑"/>
          <w:strike/>
        </w:rPr>
        <w:t>观察</w:t>
      </w:r>
      <w:r w:rsidRPr="007A5E2A">
        <w:rPr>
          <w:rFonts w:ascii="微软雅黑" w:eastAsia="微软雅黑" w:hAnsi="微软雅黑" w:hint="eastAsia"/>
          <w:strike/>
        </w:rPr>
        <w:t>端口</w:t>
      </w:r>
      <w:r w:rsidRPr="007A5E2A">
        <w:rPr>
          <w:rFonts w:ascii="微软雅黑" w:eastAsia="微软雅黑" w:hAnsi="微软雅黑"/>
          <w:strike/>
        </w:rPr>
        <w:t>默认支持发送</w:t>
      </w:r>
      <w:r w:rsidRPr="007A5E2A">
        <w:rPr>
          <w:rFonts w:ascii="微软雅黑" w:eastAsia="微软雅黑" w:hAnsi="微软雅黑" w:hint="eastAsia"/>
          <w:strike/>
        </w:rPr>
        <w:t>/接收</w:t>
      </w:r>
      <w:r w:rsidRPr="007A5E2A">
        <w:rPr>
          <w:rFonts w:ascii="微软雅黑" w:eastAsia="微软雅黑" w:hAnsi="微软雅黑"/>
          <w:strike/>
        </w:rPr>
        <w:t>普通数据包。</w:t>
      </w:r>
    </w:p>
    <w:p w14:paraId="209873DF" w14:textId="46BF6922" w:rsidR="00546AA5" w:rsidRDefault="00546AA5">
      <w:pPr>
        <w:rPr>
          <w:rFonts w:ascii="微软雅黑" w:eastAsia="微软雅黑" w:hAnsi="微软雅黑"/>
        </w:rPr>
      </w:pPr>
    </w:p>
    <w:p w14:paraId="5E9005AB" w14:textId="4918CBAB" w:rsidR="0076630D" w:rsidRDefault="000B48AA">
      <w:pPr>
        <w:pStyle w:val="4"/>
        <w:numPr>
          <w:ilvl w:val="0"/>
          <w:numId w:val="0"/>
        </w:numPr>
      </w:pPr>
      <w:bookmarkStart w:id="460" w:name="_13.2.5.4_RSPAN_(FP2)"/>
      <w:bookmarkEnd w:id="460"/>
      <w:r>
        <w:t xml:space="preserve">13.2.5.4 </w:t>
      </w:r>
      <w:r w:rsidR="00D7272D">
        <w:t>RSPAN</w:t>
      </w:r>
      <w:r w:rsidR="00D7272D" w:rsidRPr="00864DCB">
        <w:rPr>
          <w:rFonts w:ascii="微软雅黑" w:eastAsia="微软雅黑" w:hAnsi="微软雅黑"/>
          <w:color w:val="EEECE1" w:themeColor="background2"/>
          <w:highlight w:val="darkGreen"/>
        </w:rPr>
        <w:t xml:space="preserve"> (FP</w:t>
      </w:r>
      <w:r w:rsidR="00864DCB" w:rsidRPr="00864DCB">
        <w:rPr>
          <w:rFonts w:ascii="微软雅黑" w:eastAsia="微软雅黑" w:hAnsi="微软雅黑"/>
          <w:color w:val="EEECE1" w:themeColor="background2"/>
          <w:highlight w:val="darkGreen"/>
        </w:rPr>
        <w:t>2</w:t>
      </w:r>
      <w:r w:rsidR="00D7272D" w:rsidRPr="00864DCB">
        <w:rPr>
          <w:rFonts w:ascii="微软雅黑" w:eastAsia="微软雅黑" w:hAnsi="微软雅黑"/>
          <w:color w:val="EEECE1" w:themeColor="background2"/>
          <w:highlight w:val="darkGreen"/>
        </w:rPr>
        <w:t>)</w:t>
      </w:r>
    </w:p>
    <w:p w14:paraId="6DFAB742" w14:textId="77777777" w:rsidR="000B48AA" w:rsidRDefault="000B48AA" w:rsidP="000B48AA">
      <w:pPr>
        <w:rPr>
          <w:rFonts w:ascii="微软雅黑" w:eastAsia="微软雅黑" w:hAnsi="微软雅黑"/>
        </w:rPr>
      </w:pPr>
      <w:r>
        <w:rPr>
          <w:rFonts w:ascii="微软雅黑" w:eastAsia="微软雅黑" w:hAnsi="微软雅黑" w:hint="eastAsia"/>
        </w:rPr>
        <w:t>【功能概述】</w:t>
      </w:r>
    </w:p>
    <w:p w14:paraId="2CB75B6F" w14:textId="0CEB5E5F" w:rsidR="00060D08" w:rsidRDefault="00060D08" w:rsidP="000B48AA">
      <w:pPr>
        <w:ind w:firstLine="420"/>
        <w:rPr>
          <w:rFonts w:ascii="微软雅黑" w:eastAsia="微软雅黑" w:hAnsi="微软雅黑"/>
        </w:rPr>
      </w:pPr>
      <w:r>
        <w:rPr>
          <w:rFonts w:ascii="微软雅黑" w:eastAsia="微软雅黑" w:hAnsi="微软雅黑" w:hint="eastAsia"/>
        </w:rPr>
        <w:t>将</w:t>
      </w:r>
      <w:r>
        <w:rPr>
          <w:rFonts w:ascii="微软雅黑" w:eastAsia="微软雅黑" w:hAnsi="微软雅黑"/>
        </w:rPr>
        <w:t>一个源接口或源VLAN的所有</w:t>
      </w:r>
      <w:r>
        <w:rPr>
          <w:rFonts w:ascii="微软雅黑" w:eastAsia="微软雅黑" w:hAnsi="微软雅黑" w:hint="eastAsia"/>
        </w:rPr>
        <w:t>流量</w:t>
      </w:r>
      <w:r>
        <w:rPr>
          <w:rFonts w:ascii="微软雅黑" w:eastAsia="微软雅黑" w:hAnsi="微软雅黑"/>
        </w:rPr>
        <w:t>转发至另一个</w:t>
      </w: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称为</w:t>
      </w:r>
      <w:r>
        <w:rPr>
          <w:rFonts w:ascii="微软雅黑" w:eastAsia="微软雅黑" w:hAnsi="微软雅黑"/>
        </w:rPr>
        <w:t>SPAN（</w:t>
      </w:r>
      <w:r>
        <w:rPr>
          <w:rFonts w:ascii="微软雅黑" w:eastAsia="微软雅黑" w:hAnsi="微软雅黑" w:hint="eastAsia"/>
        </w:rPr>
        <w:t>交换机</w:t>
      </w:r>
      <w:r>
        <w:rPr>
          <w:rFonts w:ascii="微软雅黑" w:eastAsia="微软雅黑" w:hAnsi="微软雅黑"/>
        </w:rPr>
        <w:t>接口分析）</w:t>
      </w:r>
      <w:r>
        <w:rPr>
          <w:rFonts w:ascii="微软雅黑" w:eastAsia="微软雅黑" w:hAnsi="微软雅黑" w:hint="eastAsia"/>
        </w:rPr>
        <w:t>，</w:t>
      </w:r>
      <w:r>
        <w:rPr>
          <w:rFonts w:ascii="微软雅黑" w:eastAsia="微软雅黑" w:hAnsi="微软雅黑"/>
        </w:rPr>
        <w:t>有时也称会话监控。</w:t>
      </w:r>
      <w:r>
        <w:rPr>
          <w:rFonts w:ascii="微软雅黑" w:eastAsia="微软雅黑" w:hAnsi="微软雅黑" w:hint="eastAsia"/>
        </w:rPr>
        <w:t>SPAN</w:t>
      </w:r>
      <w:r>
        <w:rPr>
          <w:rFonts w:ascii="微软雅黑" w:eastAsia="微软雅黑" w:hAnsi="微软雅黑"/>
        </w:rPr>
        <w:t>会话的目的接口在本地交换机上。</w:t>
      </w:r>
    </w:p>
    <w:p w14:paraId="4655501E" w14:textId="1B0E7CF1" w:rsidR="000B48AA" w:rsidRDefault="000B48AA" w:rsidP="007E3CC5">
      <w:pPr>
        <w:ind w:firstLine="420"/>
        <w:rPr>
          <w:rFonts w:ascii="微软雅黑" w:eastAsia="微软雅黑" w:hAnsi="微软雅黑"/>
        </w:rPr>
      </w:pPr>
      <w:r>
        <w:rPr>
          <w:rFonts w:ascii="微软雅黑" w:eastAsia="微软雅黑" w:hAnsi="微软雅黑"/>
        </w:rPr>
        <w:t>RSPAN（</w:t>
      </w:r>
      <w:r>
        <w:rPr>
          <w:rFonts w:ascii="微软雅黑" w:eastAsia="微软雅黑" w:hAnsi="微软雅黑" w:hint="eastAsia"/>
        </w:rPr>
        <w:t>Remote</w:t>
      </w:r>
      <w:r>
        <w:rPr>
          <w:rFonts w:ascii="微软雅黑" w:eastAsia="微软雅黑" w:hAnsi="微软雅黑"/>
        </w:rPr>
        <w:t xml:space="preserve"> SPAN，远程镜像）</w:t>
      </w:r>
      <w:r>
        <w:rPr>
          <w:rFonts w:ascii="微软雅黑" w:eastAsia="微软雅黑" w:hAnsi="微软雅黑" w:hint="eastAsia"/>
        </w:rPr>
        <w:t>是</w:t>
      </w:r>
      <w:r>
        <w:rPr>
          <w:rFonts w:ascii="微软雅黑" w:eastAsia="微软雅黑" w:hAnsi="微软雅黑"/>
        </w:rPr>
        <w:t>SPAN</w:t>
      </w:r>
      <w:r>
        <w:rPr>
          <w:rFonts w:ascii="微软雅黑" w:eastAsia="微软雅黑" w:hAnsi="微软雅黑" w:hint="eastAsia"/>
        </w:rPr>
        <w:t>（镜像）的扩展</w:t>
      </w:r>
      <w:r>
        <w:rPr>
          <w:rFonts w:ascii="微软雅黑" w:eastAsia="微软雅黑" w:hAnsi="微软雅黑"/>
        </w:rPr>
        <w:t>，能够远程</w:t>
      </w:r>
      <w:r>
        <w:rPr>
          <w:rFonts w:ascii="微软雅黑" w:eastAsia="微软雅黑" w:hAnsi="微软雅黑" w:hint="eastAsia"/>
        </w:rPr>
        <w:t>监控</w:t>
      </w:r>
      <w:r>
        <w:rPr>
          <w:rFonts w:ascii="微软雅黑" w:eastAsia="微软雅黑" w:hAnsi="微软雅黑"/>
        </w:rPr>
        <w:t>多台设备</w:t>
      </w:r>
      <w:r>
        <w:rPr>
          <w:rFonts w:ascii="微软雅黑" w:eastAsia="微软雅黑" w:hAnsi="微软雅黑" w:hint="eastAsia"/>
        </w:rPr>
        <w:t>，</w:t>
      </w:r>
      <w:r>
        <w:rPr>
          <w:rFonts w:ascii="微软雅黑" w:eastAsia="微软雅黑" w:hAnsi="微软雅黑"/>
        </w:rPr>
        <w:t>每个</w:t>
      </w:r>
      <w:r>
        <w:rPr>
          <w:rFonts w:ascii="微软雅黑" w:eastAsia="微软雅黑" w:hAnsi="微软雅黑" w:hint="eastAsia"/>
        </w:rPr>
        <w:t>RSPAN</w:t>
      </w:r>
      <w:r>
        <w:rPr>
          <w:rFonts w:ascii="微软雅黑" w:eastAsia="微软雅黑" w:hAnsi="微软雅黑"/>
        </w:rPr>
        <w:t>会话建立于用户指定的Remote VLAN内</w:t>
      </w:r>
      <w:r>
        <w:rPr>
          <w:rFonts w:ascii="微软雅黑" w:eastAsia="微软雅黑" w:hAnsi="微软雅黑" w:hint="eastAsia"/>
        </w:rPr>
        <w:t>。</w:t>
      </w:r>
      <w:r w:rsidR="008B612D">
        <w:rPr>
          <w:rFonts w:ascii="微软雅黑" w:eastAsia="微软雅黑" w:hAnsi="微软雅黑" w:hint="eastAsia"/>
        </w:rPr>
        <w:t>RSPAN将所有</w:t>
      </w:r>
      <w:r w:rsidR="008B612D">
        <w:rPr>
          <w:rFonts w:ascii="微软雅黑" w:eastAsia="微软雅黑" w:hAnsi="微软雅黑"/>
        </w:rPr>
        <w:t>的被镜像报文通过一个特殊的RSPAN VLAN（</w:t>
      </w:r>
      <w:r w:rsidR="008B612D">
        <w:rPr>
          <w:rFonts w:ascii="微软雅黑" w:eastAsia="微软雅黑" w:hAnsi="微软雅黑" w:hint="eastAsia"/>
        </w:rPr>
        <w:t>即</w:t>
      </w:r>
      <w:r w:rsidR="008B612D">
        <w:rPr>
          <w:rFonts w:ascii="微软雅黑" w:eastAsia="微软雅黑" w:hAnsi="微软雅黑"/>
        </w:rPr>
        <w:t>Remote VLAN）</w:t>
      </w:r>
      <w:r w:rsidR="00BC2A25">
        <w:rPr>
          <w:rFonts w:ascii="微软雅黑" w:eastAsia="微软雅黑" w:hAnsi="微软雅黑" w:hint="eastAsia"/>
        </w:rPr>
        <w:t>传递</w:t>
      </w:r>
      <w:r w:rsidR="00BC2A25">
        <w:rPr>
          <w:rFonts w:ascii="微软雅黑" w:eastAsia="微软雅黑" w:hAnsi="微软雅黑"/>
        </w:rPr>
        <w:t>到远端镜像设备的目的端口。</w:t>
      </w:r>
      <w:r>
        <w:rPr>
          <w:rFonts w:ascii="微软雅黑" w:eastAsia="微软雅黑" w:hAnsi="微软雅黑" w:hint="eastAsia"/>
        </w:rPr>
        <w:t>远程</w:t>
      </w:r>
      <w:r>
        <w:rPr>
          <w:rFonts w:ascii="微软雅黑" w:eastAsia="微软雅黑" w:hAnsi="微软雅黑"/>
        </w:rPr>
        <w:t>镜像突破了被镜像端口和镜像端口必须在同一台设备上的限制，使</w:t>
      </w:r>
      <w:r>
        <w:rPr>
          <w:rFonts w:ascii="微软雅黑" w:eastAsia="微软雅黑" w:hAnsi="微软雅黑" w:hint="eastAsia"/>
        </w:rPr>
        <w:t>被</w:t>
      </w:r>
      <w:r>
        <w:rPr>
          <w:rFonts w:ascii="微软雅黑" w:eastAsia="微软雅黑" w:hAnsi="微软雅黑"/>
        </w:rPr>
        <w:t>镜像端口和镜像</w:t>
      </w:r>
      <w:r>
        <w:rPr>
          <w:rFonts w:ascii="微软雅黑" w:eastAsia="微软雅黑" w:hAnsi="微软雅黑" w:hint="eastAsia"/>
        </w:rPr>
        <w:t>端口</w:t>
      </w:r>
      <w:r>
        <w:rPr>
          <w:rFonts w:ascii="微软雅黑" w:eastAsia="微软雅黑" w:hAnsi="微软雅黑"/>
        </w:rPr>
        <w:t>间可以跨越多个网络设备，</w:t>
      </w:r>
      <w:r w:rsidR="000100DF">
        <w:rPr>
          <w:rFonts w:ascii="微软雅黑" w:eastAsia="微软雅黑" w:hAnsi="微软雅黑" w:hint="eastAsia"/>
        </w:rPr>
        <w:t>方便</w:t>
      </w:r>
      <w:r w:rsidR="000100DF">
        <w:rPr>
          <w:rFonts w:ascii="微软雅黑" w:eastAsia="微软雅黑" w:hAnsi="微软雅黑"/>
        </w:rPr>
        <w:t>网管人员对远程交换机设备进行管理。</w:t>
      </w:r>
    </w:p>
    <w:p w14:paraId="5C8D7237" w14:textId="5041E200" w:rsidR="00912E6B" w:rsidRDefault="00060D08" w:rsidP="00912E6B">
      <w:pPr>
        <w:ind w:firstLine="420"/>
        <w:rPr>
          <w:rFonts w:ascii="微软雅黑" w:eastAsia="微软雅黑" w:hAnsi="微软雅黑"/>
        </w:rPr>
      </w:pPr>
      <w:r>
        <w:rPr>
          <w:rFonts w:ascii="微软雅黑" w:eastAsia="微软雅黑" w:hAnsi="微软雅黑" w:hint="eastAsia"/>
        </w:rPr>
        <w:t>在</w:t>
      </w:r>
      <w:r>
        <w:rPr>
          <w:rFonts w:ascii="微软雅黑" w:eastAsia="微软雅黑" w:hAnsi="微软雅黑"/>
        </w:rPr>
        <w:t>RSPAN中，必须在源接口或源VLAN去往RSPAN的目的接口的整个交换路径上，配置一个特定的</w:t>
      </w:r>
      <w:r w:rsidR="00912E6B">
        <w:rPr>
          <w:rFonts w:ascii="微软雅黑" w:eastAsia="微软雅黑" w:hAnsi="微软雅黑" w:hint="eastAsia"/>
        </w:rPr>
        <w:t xml:space="preserve">Remote </w:t>
      </w:r>
      <w:r>
        <w:rPr>
          <w:rFonts w:ascii="微软雅黑" w:eastAsia="微软雅黑" w:hAnsi="微软雅黑"/>
        </w:rPr>
        <w:t>VLAN</w:t>
      </w:r>
      <w:r w:rsidR="00912E6B">
        <w:rPr>
          <w:rFonts w:ascii="微软雅黑" w:eastAsia="微软雅黑" w:hAnsi="微软雅黑" w:hint="eastAsia"/>
        </w:rPr>
        <w:t>，</w:t>
      </w:r>
      <w:r w:rsidR="00912E6B">
        <w:rPr>
          <w:rFonts w:ascii="微软雅黑" w:eastAsia="微软雅黑" w:hAnsi="微软雅黑"/>
        </w:rPr>
        <w:t>用于传输镜像流量。</w:t>
      </w:r>
      <w:r w:rsidR="00912E6B">
        <w:rPr>
          <w:rFonts w:ascii="微软雅黑" w:eastAsia="微软雅黑" w:hAnsi="微软雅黑" w:hint="eastAsia"/>
        </w:rPr>
        <w:t>源</w:t>
      </w:r>
      <w:r w:rsidR="00912E6B">
        <w:rPr>
          <w:rFonts w:ascii="微软雅黑" w:eastAsia="微软雅黑" w:hAnsi="微软雅黑"/>
        </w:rPr>
        <w:t>交换机给端口流量打上对应的VLAN Tag，在源和目的交换机之间传输的</w:t>
      </w:r>
      <w:r w:rsidR="00912E6B">
        <w:rPr>
          <w:rFonts w:ascii="微软雅黑" w:eastAsia="微软雅黑" w:hAnsi="微软雅黑" w:hint="eastAsia"/>
        </w:rPr>
        <w:t>镜像</w:t>
      </w:r>
      <w:r w:rsidR="00912E6B">
        <w:rPr>
          <w:rFonts w:ascii="微软雅黑" w:eastAsia="微软雅黑" w:hAnsi="微软雅黑"/>
        </w:rPr>
        <w:t>流量将会一直携带这个VLAN Tag</w:t>
      </w:r>
      <w:r w:rsidR="00912E6B">
        <w:rPr>
          <w:rFonts w:ascii="微软雅黑" w:eastAsia="微软雅黑" w:hAnsi="微软雅黑" w:hint="eastAsia"/>
        </w:rPr>
        <w:t>，</w:t>
      </w:r>
      <w:r w:rsidR="00912E6B">
        <w:rPr>
          <w:rFonts w:ascii="微软雅黑" w:eastAsia="微软雅黑" w:hAnsi="微软雅黑"/>
        </w:rPr>
        <w:t>目的交换机收到带有这个VLAN Tag的镜像</w:t>
      </w:r>
      <w:r w:rsidR="00912E6B">
        <w:rPr>
          <w:rFonts w:ascii="微软雅黑" w:eastAsia="微软雅黑" w:hAnsi="微软雅黑" w:hint="eastAsia"/>
        </w:rPr>
        <w:t>流量</w:t>
      </w:r>
      <w:r w:rsidR="00912E6B">
        <w:rPr>
          <w:rFonts w:ascii="微软雅黑" w:eastAsia="微软雅黑" w:hAnsi="微软雅黑"/>
        </w:rPr>
        <w:t>后，会去Tag，通过目的端口转发给流量</w:t>
      </w:r>
      <w:r w:rsidR="00912E6B">
        <w:rPr>
          <w:rFonts w:ascii="微软雅黑" w:eastAsia="微软雅黑" w:hAnsi="微软雅黑" w:hint="eastAsia"/>
        </w:rPr>
        <w:t>采集</w:t>
      </w:r>
      <w:r w:rsidR="00912E6B">
        <w:rPr>
          <w:rFonts w:ascii="微软雅黑" w:eastAsia="微软雅黑" w:hAnsi="微软雅黑"/>
        </w:rPr>
        <w:t>设备。</w:t>
      </w:r>
    </w:p>
    <w:p w14:paraId="56365440" w14:textId="0F1C286E" w:rsidR="0076630D" w:rsidRDefault="00912E6B" w:rsidP="00060D08">
      <w:pPr>
        <w:jc w:val="center"/>
        <w:rPr>
          <w:rFonts w:ascii="微软雅黑" w:eastAsia="微软雅黑" w:hAnsi="微软雅黑"/>
        </w:rPr>
      </w:pPr>
      <w:r>
        <w:rPr>
          <w:noProof/>
        </w:rPr>
        <w:drawing>
          <wp:inline distT="0" distB="0" distL="0" distR="0" wp14:anchorId="4CC3D0A6" wp14:editId="6B72E6ED">
            <wp:extent cx="3928917" cy="1179099"/>
            <wp:effectExtent l="0" t="0" r="0" b="2540"/>
            <wp:docPr id="43" name="图片 43" descr="http://club.ntgrchina.cn/Knowledgebase/Uploadpic/30307_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lub.ntgrchina.cn/Knowledgebase/Uploadpic/30307_clip_image00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4522" cy="1225797"/>
                    </a:xfrm>
                    <a:prstGeom prst="rect">
                      <a:avLst/>
                    </a:prstGeom>
                    <a:noFill/>
                    <a:ln>
                      <a:noFill/>
                    </a:ln>
                  </pic:spPr>
                </pic:pic>
              </a:graphicData>
            </a:graphic>
          </wp:inline>
        </w:drawing>
      </w:r>
    </w:p>
    <w:p w14:paraId="0A87F45E" w14:textId="72BBC200" w:rsidR="00912E6B" w:rsidRDefault="008B612D" w:rsidP="00060D08">
      <w:pPr>
        <w:jc w:val="center"/>
        <w:rPr>
          <w:rFonts w:ascii="微软雅黑" w:eastAsia="微软雅黑" w:hAnsi="微软雅黑"/>
        </w:rPr>
      </w:pPr>
      <w:r>
        <w:rPr>
          <w:noProof/>
        </w:rPr>
        <w:lastRenderedPageBreak/>
        <w:drawing>
          <wp:inline distT="0" distB="0" distL="0" distR="0" wp14:anchorId="54F55CB3" wp14:editId="5BA17C0F">
            <wp:extent cx="4087505" cy="1383471"/>
            <wp:effectExtent l="0" t="0" r="0" b="7620"/>
            <wp:docPr id="45" name="图片 45" descr="https://s4.51cto.com/attachment/201208/30/4879169_1346303512x2z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4.51cto.com/attachment/201208/30/4879169_1346303512x2zv.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3450" cy="1405791"/>
                    </a:xfrm>
                    <a:prstGeom prst="rect">
                      <a:avLst/>
                    </a:prstGeom>
                    <a:noFill/>
                    <a:ln>
                      <a:noFill/>
                    </a:ln>
                  </pic:spPr>
                </pic:pic>
              </a:graphicData>
            </a:graphic>
          </wp:inline>
        </w:drawing>
      </w:r>
    </w:p>
    <w:p w14:paraId="51EF7387" w14:textId="16376A89" w:rsidR="000B48AA" w:rsidRDefault="007E18EA" w:rsidP="007E18EA">
      <w:pPr>
        <w:ind w:firstLine="420"/>
        <w:rPr>
          <w:rFonts w:ascii="微软雅黑" w:eastAsia="微软雅黑" w:hAnsi="微软雅黑"/>
        </w:rPr>
      </w:pPr>
      <w:r w:rsidRPr="007E18EA">
        <w:rPr>
          <w:rFonts w:ascii="微软雅黑" w:eastAsia="微软雅黑" w:hAnsi="微软雅黑" w:hint="eastAsia"/>
          <w:b/>
        </w:rPr>
        <w:t>设备</w:t>
      </w:r>
      <w:r w:rsidRPr="007E18EA">
        <w:rPr>
          <w:rFonts w:ascii="微软雅黑" w:eastAsia="微软雅黑" w:hAnsi="微软雅黑"/>
          <w:b/>
        </w:rPr>
        <w:t>角色</w:t>
      </w:r>
      <w:r>
        <w:rPr>
          <w:rFonts w:ascii="微软雅黑" w:eastAsia="微软雅黑" w:hAnsi="微软雅黑"/>
        </w:rPr>
        <w:t>：如上图所示，共分为</w:t>
      </w:r>
      <w:r>
        <w:rPr>
          <w:rFonts w:ascii="微软雅黑" w:eastAsia="微软雅黑" w:hAnsi="微软雅黑" w:hint="eastAsia"/>
        </w:rPr>
        <w:t>3种</w:t>
      </w:r>
      <w:r>
        <w:rPr>
          <w:rFonts w:ascii="微软雅黑" w:eastAsia="微软雅黑" w:hAnsi="微软雅黑"/>
        </w:rPr>
        <w:t>角色。</w:t>
      </w:r>
    </w:p>
    <w:p w14:paraId="042B8FC7" w14:textId="393CB40F" w:rsidR="007E18EA" w:rsidRDefault="007E18EA" w:rsidP="00FF3228">
      <w:pPr>
        <w:pStyle w:val="af2"/>
        <w:numPr>
          <w:ilvl w:val="0"/>
          <w:numId w:val="612"/>
        </w:numPr>
        <w:ind w:firstLineChars="0"/>
        <w:rPr>
          <w:rFonts w:ascii="微软雅黑" w:eastAsia="微软雅黑" w:hAnsi="微软雅黑"/>
        </w:rPr>
      </w:pPr>
      <w:r>
        <w:rPr>
          <w:rFonts w:ascii="微软雅黑" w:eastAsia="微软雅黑" w:hAnsi="微软雅黑" w:hint="eastAsia"/>
        </w:rPr>
        <w:t>源</w:t>
      </w:r>
      <w:r>
        <w:rPr>
          <w:rFonts w:ascii="微软雅黑" w:eastAsia="微软雅黑" w:hAnsi="微软雅黑"/>
        </w:rPr>
        <w:t>交换机：</w:t>
      </w:r>
      <w:r>
        <w:rPr>
          <w:rFonts w:ascii="微软雅黑" w:eastAsia="微软雅黑" w:hAnsi="微软雅黑" w:hint="eastAsia"/>
        </w:rPr>
        <w:t>远程</w:t>
      </w:r>
      <w:r>
        <w:rPr>
          <w:rFonts w:ascii="微软雅黑" w:eastAsia="微软雅黑" w:hAnsi="微软雅黑"/>
        </w:rPr>
        <w:t>镜像源端口所在的交换机</w:t>
      </w:r>
      <w:r>
        <w:rPr>
          <w:rFonts w:ascii="微软雅黑" w:eastAsia="微软雅黑" w:hAnsi="微软雅黑" w:hint="eastAsia"/>
        </w:rPr>
        <w:t>，</w:t>
      </w:r>
      <w:r>
        <w:rPr>
          <w:rFonts w:ascii="微软雅黑" w:eastAsia="微软雅黑" w:hAnsi="微软雅黑"/>
        </w:rPr>
        <w:t>负责将源端口的报文复制一份</w:t>
      </w:r>
      <w:r>
        <w:rPr>
          <w:rFonts w:ascii="微软雅黑" w:eastAsia="微软雅黑" w:hAnsi="微软雅黑" w:hint="eastAsia"/>
        </w:rPr>
        <w:t>从</w:t>
      </w:r>
      <w:r>
        <w:rPr>
          <w:rFonts w:ascii="微软雅黑" w:eastAsia="微软雅黑" w:hAnsi="微软雅黑"/>
        </w:rPr>
        <w:t>源交换机的输出端口输出，通过Remote VLAN进行转发，传输给中间交换机或目的交换机。</w:t>
      </w:r>
    </w:p>
    <w:p w14:paraId="68D48647" w14:textId="0BE54221" w:rsidR="007E18EA" w:rsidRDefault="007E18EA" w:rsidP="00FF3228">
      <w:pPr>
        <w:pStyle w:val="af2"/>
        <w:numPr>
          <w:ilvl w:val="0"/>
          <w:numId w:val="612"/>
        </w:numPr>
        <w:ind w:firstLineChars="0"/>
        <w:rPr>
          <w:rFonts w:ascii="微软雅黑" w:eastAsia="微软雅黑" w:hAnsi="微软雅黑"/>
        </w:rPr>
      </w:pPr>
      <w:r>
        <w:rPr>
          <w:rFonts w:ascii="微软雅黑" w:eastAsia="微软雅黑" w:hAnsi="微软雅黑" w:hint="eastAsia"/>
        </w:rPr>
        <w:t>中间交换机</w:t>
      </w:r>
      <w:r>
        <w:rPr>
          <w:rFonts w:ascii="微软雅黑" w:eastAsia="微软雅黑" w:hAnsi="微软雅黑"/>
        </w:rPr>
        <w:t>：网络中处于</w:t>
      </w:r>
      <w:r>
        <w:rPr>
          <w:rFonts w:ascii="微软雅黑" w:eastAsia="微软雅黑" w:hAnsi="微软雅黑" w:hint="eastAsia"/>
        </w:rPr>
        <w:t>源</w:t>
      </w:r>
      <w:r>
        <w:rPr>
          <w:rFonts w:ascii="微软雅黑" w:eastAsia="微软雅黑" w:hAnsi="微软雅黑"/>
        </w:rPr>
        <w:t>交换机和</w:t>
      </w:r>
      <w:r>
        <w:rPr>
          <w:rFonts w:ascii="微软雅黑" w:eastAsia="微软雅黑" w:hAnsi="微软雅黑" w:hint="eastAsia"/>
        </w:rPr>
        <w:t>目的</w:t>
      </w:r>
      <w:r>
        <w:rPr>
          <w:rFonts w:ascii="微软雅黑" w:eastAsia="微软雅黑" w:hAnsi="微软雅黑"/>
        </w:rPr>
        <w:t>交换机之间的交换机，通过Remote VLAN</w:t>
      </w:r>
      <w:r w:rsidR="00F76325">
        <w:rPr>
          <w:rFonts w:ascii="微软雅黑" w:eastAsia="微软雅黑" w:hAnsi="微软雅黑" w:hint="eastAsia"/>
        </w:rPr>
        <w:t>把镜像包文</w:t>
      </w:r>
      <w:r w:rsidR="00F76325">
        <w:rPr>
          <w:rFonts w:ascii="微软雅黑" w:eastAsia="微软雅黑" w:hAnsi="微软雅黑"/>
        </w:rPr>
        <w:t>传输给下一个中间交换机或目的交换机。如果</w:t>
      </w:r>
      <w:r w:rsidR="00F76325">
        <w:rPr>
          <w:rFonts w:ascii="微软雅黑" w:eastAsia="微软雅黑" w:hAnsi="微软雅黑" w:hint="eastAsia"/>
        </w:rPr>
        <w:t>源</w:t>
      </w:r>
      <w:r w:rsidR="00F76325">
        <w:rPr>
          <w:rFonts w:ascii="微软雅黑" w:eastAsia="微软雅黑" w:hAnsi="微软雅黑"/>
        </w:rPr>
        <w:t>交换机与目的交换机直接相连，则不存在中间交换机。</w:t>
      </w:r>
    </w:p>
    <w:p w14:paraId="75269306" w14:textId="0C95082F" w:rsidR="00F76325" w:rsidRPr="007E18EA" w:rsidRDefault="00F76325" w:rsidP="00FF3228">
      <w:pPr>
        <w:pStyle w:val="af2"/>
        <w:numPr>
          <w:ilvl w:val="0"/>
          <w:numId w:val="612"/>
        </w:numPr>
        <w:ind w:firstLineChars="0"/>
        <w:rPr>
          <w:rFonts w:ascii="微软雅黑" w:eastAsia="微软雅黑" w:hAnsi="微软雅黑"/>
        </w:rPr>
      </w:pPr>
      <w:r>
        <w:rPr>
          <w:rFonts w:ascii="微软雅黑" w:eastAsia="微软雅黑" w:hAnsi="微软雅黑" w:hint="eastAsia"/>
        </w:rPr>
        <w:t>目的</w:t>
      </w:r>
      <w:r>
        <w:rPr>
          <w:rFonts w:ascii="微软雅黑" w:eastAsia="微软雅黑" w:hAnsi="微软雅黑"/>
        </w:rPr>
        <w:t>交换机：</w:t>
      </w:r>
      <w:r>
        <w:rPr>
          <w:rFonts w:ascii="微软雅黑" w:eastAsia="微软雅黑" w:hAnsi="微软雅黑" w:hint="eastAsia"/>
        </w:rPr>
        <w:t>远程</w:t>
      </w:r>
      <w:r>
        <w:rPr>
          <w:rFonts w:ascii="微软雅黑" w:eastAsia="微软雅黑" w:hAnsi="微软雅黑"/>
        </w:rPr>
        <w:t>镜像目的端口所在的交换机，将从Remote VLAN接收到的镜像</w:t>
      </w:r>
      <w:r>
        <w:rPr>
          <w:rFonts w:ascii="微软雅黑" w:eastAsia="微软雅黑" w:hAnsi="微软雅黑" w:hint="eastAsia"/>
        </w:rPr>
        <w:t>报文</w:t>
      </w:r>
      <w:r>
        <w:rPr>
          <w:rFonts w:ascii="微软雅黑" w:eastAsia="微软雅黑" w:hAnsi="微软雅黑"/>
        </w:rPr>
        <w:t>通过镜像目的端口转发给监控设备。</w:t>
      </w:r>
    </w:p>
    <w:p w14:paraId="6A2FD9B5" w14:textId="1BCF77BA" w:rsidR="000B48AA" w:rsidRPr="005B2D70" w:rsidRDefault="005B2D70" w:rsidP="005B2D70">
      <w:pPr>
        <w:ind w:firstLine="420"/>
        <w:rPr>
          <w:rFonts w:ascii="微软雅黑" w:eastAsia="微软雅黑" w:hAnsi="微软雅黑"/>
          <w:b/>
        </w:rPr>
      </w:pPr>
      <w:r w:rsidRPr="005B2D70">
        <w:rPr>
          <w:rFonts w:ascii="微软雅黑" w:eastAsia="微软雅黑" w:hAnsi="微软雅黑"/>
          <w:b/>
        </w:rPr>
        <w:t>RSPAN端口</w:t>
      </w:r>
    </w:p>
    <w:tbl>
      <w:tblPr>
        <w:tblStyle w:val="ac"/>
        <w:tblW w:w="0" w:type="auto"/>
        <w:tblLook w:val="04A0" w:firstRow="1" w:lastRow="0" w:firstColumn="1" w:lastColumn="0" w:noHBand="0" w:noVBand="1"/>
      </w:tblPr>
      <w:tblGrid>
        <w:gridCol w:w="1555"/>
        <w:gridCol w:w="1984"/>
        <w:gridCol w:w="4757"/>
      </w:tblGrid>
      <w:tr w:rsidR="005B2D70" w:rsidRPr="005B2D70" w14:paraId="5A7EDF6F" w14:textId="77777777" w:rsidTr="005B2D70">
        <w:tc>
          <w:tcPr>
            <w:tcW w:w="1555" w:type="dxa"/>
          </w:tcPr>
          <w:p w14:paraId="3C061BE9" w14:textId="19C21D4F" w:rsidR="005B2D70" w:rsidRPr="005B2D70" w:rsidRDefault="005B2D70" w:rsidP="005B2D70">
            <w:pPr>
              <w:rPr>
                <w:rFonts w:asciiTheme="minorEastAsia" w:hAnsiTheme="minorEastAsia"/>
              </w:rPr>
            </w:pPr>
            <w:r w:rsidRPr="005B2D70">
              <w:rPr>
                <w:rFonts w:asciiTheme="minorEastAsia" w:hAnsiTheme="minorEastAsia" w:hint="eastAsia"/>
              </w:rPr>
              <w:t>交换机</w:t>
            </w:r>
          </w:p>
        </w:tc>
        <w:tc>
          <w:tcPr>
            <w:tcW w:w="1984" w:type="dxa"/>
          </w:tcPr>
          <w:p w14:paraId="51698DDD" w14:textId="0A297E5B" w:rsidR="005B2D70" w:rsidRPr="005B2D70" w:rsidRDefault="005B2D70" w:rsidP="005B2D70">
            <w:pPr>
              <w:rPr>
                <w:rFonts w:asciiTheme="minorEastAsia" w:hAnsiTheme="minorEastAsia"/>
              </w:rPr>
            </w:pPr>
            <w:r w:rsidRPr="005B2D70">
              <w:rPr>
                <w:rFonts w:asciiTheme="minorEastAsia" w:hAnsiTheme="minorEastAsia" w:hint="eastAsia"/>
              </w:rPr>
              <w:t>参与</w:t>
            </w:r>
            <w:r w:rsidRPr="005B2D70">
              <w:rPr>
                <w:rFonts w:asciiTheme="minorEastAsia" w:hAnsiTheme="minorEastAsia"/>
              </w:rPr>
              <w:t>镜像的端口</w:t>
            </w:r>
          </w:p>
        </w:tc>
        <w:tc>
          <w:tcPr>
            <w:tcW w:w="4757" w:type="dxa"/>
          </w:tcPr>
          <w:p w14:paraId="5974376B" w14:textId="74E1266C" w:rsidR="005B2D70" w:rsidRPr="005B2D70" w:rsidRDefault="005B2D70" w:rsidP="005B2D70">
            <w:pPr>
              <w:rPr>
                <w:rFonts w:asciiTheme="minorEastAsia" w:hAnsiTheme="minorEastAsia"/>
              </w:rPr>
            </w:pPr>
            <w:r w:rsidRPr="005B2D70">
              <w:rPr>
                <w:rFonts w:asciiTheme="minorEastAsia" w:hAnsiTheme="minorEastAsia" w:hint="eastAsia"/>
              </w:rPr>
              <w:t>作用</w:t>
            </w:r>
          </w:p>
        </w:tc>
      </w:tr>
      <w:tr w:rsidR="005B2D70" w:rsidRPr="005B2D70" w14:paraId="474EE3D8" w14:textId="77777777" w:rsidTr="005B2D70">
        <w:tc>
          <w:tcPr>
            <w:tcW w:w="1555" w:type="dxa"/>
            <w:vMerge w:val="restart"/>
          </w:tcPr>
          <w:p w14:paraId="504E7DD0" w14:textId="3C8F85F2" w:rsidR="005B2D70" w:rsidRPr="005B2D70" w:rsidRDefault="005B2D70" w:rsidP="005B2D70">
            <w:pPr>
              <w:rPr>
                <w:rFonts w:asciiTheme="minorEastAsia" w:hAnsiTheme="minorEastAsia"/>
              </w:rPr>
            </w:pPr>
            <w:r>
              <w:rPr>
                <w:rFonts w:asciiTheme="minorEastAsia" w:hAnsiTheme="minorEastAsia" w:hint="eastAsia"/>
              </w:rPr>
              <w:t>源</w:t>
            </w:r>
            <w:r>
              <w:rPr>
                <w:rFonts w:asciiTheme="minorEastAsia" w:hAnsiTheme="minorEastAsia"/>
              </w:rPr>
              <w:t>交换机</w:t>
            </w:r>
          </w:p>
        </w:tc>
        <w:tc>
          <w:tcPr>
            <w:tcW w:w="1984" w:type="dxa"/>
          </w:tcPr>
          <w:p w14:paraId="6E3D8241" w14:textId="69125E1E" w:rsidR="005B2D70" w:rsidRPr="005B2D70" w:rsidRDefault="005B2D70" w:rsidP="005B2D70">
            <w:pPr>
              <w:rPr>
                <w:rFonts w:asciiTheme="minorEastAsia" w:hAnsiTheme="minorEastAsia"/>
              </w:rPr>
            </w:pPr>
            <w:r>
              <w:rPr>
                <w:rFonts w:asciiTheme="minorEastAsia" w:hAnsiTheme="minorEastAsia" w:hint="eastAsia"/>
              </w:rPr>
              <w:t>源端口</w:t>
            </w:r>
          </w:p>
        </w:tc>
        <w:tc>
          <w:tcPr>
            <w:tcW w:w="4757" w:type="dxa"/>
          </w:tcPr>
          <w:p w14:paraId="48BAF4D1" w14:textId="09CA877E" w:rsidR="005B2D70" w:rsidRPr="005B2D70" w:rsidRDefault="005B2D70" w:rsidP="005B2D70">
            <w:pPr>
              <w:rPr>
                <w:rFonts w:asciiTheme="minorEastAsia" w:hAnsiTheme="minorEastAsia"/>
              </w:rPr>
            </w:pPr>
            <w:r>
              <w:rPr>
                <w:rFonts w:asciiTheme="minorEastAsia" w:hAnsiTheme="minorEastAsia" w:hint="eastAsia"/>
              </w:rPr>
              <w:t>被监测</w:t>
            </w:r>
            <w:r>
              <w:rPr>
                <w:rFonts w:asciiTheme="minorEastAsia" w:hAnsiTheme="minorEastAsia"/>
              </w:rPr>
              <w:t>的用户端口，通过本地端口镜像把用户数据报文复制到指定的</w:t>
            </w:r>
            <w:r>
              <w:rPr>
                <w:rFonts w:asciiTheme="minorEastAsia" w:hAnsiTheme="minorEastAsia" w:hint="eastAsia"/>
              </w:rPr>
              <w:t>输出</w:t>
            </w:r>
            <w:r>
              <w:rPr>
                <w:rFonts w:asciiTheme="minorEastAsia" w:hAnsiTheme="minorEastAsia"/>
              </w:rPr>
              <w:t>端口或者反射端口，源端口允许多个</w:t>
            </w:r>
          </w:p>
        </w:tc>
      </w:tr>
      <w:tr w:rsidR="005B2D70" w:rsidRPr="005B2D70" w14:paraId="3825409B" w14:textId="77777777" w:rsidTr="005B2D70">
        <w:tc>
          <w:tcPr>
            <w:tcW w:w="1555" w:type="dxa"/>
            <w:vMerge/>
          </w:tcPr>
          <w:p w14:paraId="3887C137" w14:textId="77777777" w:rsidR="005B2D70" w:rsidRPr="005B2D70" w:rsidRDefault="005B2D70" w:rsidP="005B2D70">
            <w:pPr>
              <w:rPr>
                <w:rFonts w:asciiTheme="minorEastAsia" w:hAnsiTheme="minorEastAsia"/>
              </w:rPr>
            </w:pPr>
          </w:p>
        </w:tc>
        <w:tc>
          <w:tcPr>
            <w:tcW w:w="1984" w:type="dxa"/>
          </w:tcPr>
          <w:p w14:paraId="4B0C3C76" w14:textId="4338CAC0" w:rsidR="005B2D70" w:rsidRPr="005B2D70" w:rsidRDefault="005B2D70" w:rsidP="005B2D70">
            <w:pPr>
              <w:rPr>
                <w:rFonts w:asciiTheme="minorEastAsia" w:hAnsiTheme="minorEastAsia"/>
              </w:rPr>
            </w:pPr>
            <w:r>
              <w:rPr>
                <w:rFonts w:asciiTheme="minorEastAsia" w:hAnsiTheme="minorEastAsia" w:hint="eastAsia"/>
              </w:rPr>
              <w:t>反射端口</w:t>
            </w:r>
            <w:r w:rsidR="007A5E2A" w:rsidRPr="007A5E2A">
              <w:rPr>
                <w:rFonts w:asciiTheme="minorEastAsia" w:hAnsiTheme="minorEastAsia" w:hint="eastAsia"/>
                <w:color w:val="E36C0A" w:themeColor="accent6" w:themeShade="BF"/>
              </w:rPr>
              <w:t>【暂不支持】</w:t>
            </w:r>
          </w:p>
        </w:tc>
        <w:tc>
          <w:tcPr>
            <w:tcW w:w="4757" w:type="dxa"/>
          </w:tcPr>
          <w:p w14:paraId="2F7860C5" w14:textId="48EADFC5" w:rsidR="005B2D70" w:rsidRPr="005B2D70" w:rsidRDefault="005B2D70" w:rsidP="005B2D70">
            <w:pPr>
              <w:rPr>
                <w:rFonts w:asciiTheme="minorEastAsia" w:hAnsiTheme="minorEastAsia"/>
              </w:rPr>
            </w:pPr>
            <w:r>
              <w:rPr>
                <w:rFonts w:asciiTheme="minorEastAsia" w:hAnsiTheme="minorEastAsia" w:hint="eastAsia"/>
              </w:rPr>
              <w:t>用于“一对多镜像”，</w:t>
            </w:r>
            <w:r>
              <w:rPr>
                <w:rFonts w:asciiTheme="minorEastAsia" w:hAnsiTheme="minorEastAsia"/>
              </w:rPr>
              <w:t>从镜像</w:t>
            </w:r>
            <w:r>
              <w:rPr>
                <w:rFonts w:asciiTheme="minorEastAsia" w:hAnsiTheme="minorEastAsia" w:hint="eastAsia"/>
              </w:rPr>
              <w:t>源端口</w:t>
            </w:r>
            <w:r>
              <w:rPr>
                <w:rFonts w:asciiTheme="minorEastAsia" w:hAnsiTheme="minorEastAsia"/>
              </w:rPr>
              <w:t>进入交换机的数据报文，通过反射端口的“</w:t>
            </w:r>
            <w:r>
              <w:rPr>
                <w:rFonts w:asciiTheme="minorEastAsia" w:hAnsiTheme="minorEastAsia" w:hint="eastAsia"/>
              </w:rPr>
              <w:t>反射</w:t>
            </w:r>
            <w:r>
              <w:rPr>
                <w:rFonts w:asciiTheme="minorEastAsia" w:hAnsiTheme="minorEastAsia"/>
              </w:rPr>
              <w:t>”</w:t>
            </w:r>
            <w:r>
              <w:rPr>
                <w:rFonts w:asciiTheme="minorEastAsia" w:hAnsiTheme="minorEastAsia" w:hint="eastAsia"/>
              </w:rPr>
              <w:t>，</w:t>
            </w:r>
            <w:r>
              <w:rPr>
                <w:rFonts w:asciiTheme="minorEastAsia" w:hAnsiTheme="minorEastAsia"/>
              </w:rPr>
              <w:t>从输出端口输出。反射端口</w:t>
            </w:r>
            <w:r>
              <w:rPr>
                <w:rFonts w:asciiTheme="minorEastAsia" w:hAnsiTheme="minorEastAsia" w:hint="eastAsia"/>
              </w:rPr>
              <w:t>无法</w:t>
            </w:r>
            <w:r>
              <w:rPr>
                <w:rFonts w:asciiTheme="minorEastAsia" w:hAnsiTheme="minorEastAsia"/>
              </w:rPr>
              <w:t>作为正常的端口转发流量，所以</w:t>
            </w:r>
            <w:r w:rsidR="003067A4">
              <w:rPr>
                <w:rFonts w:asciiTheme="minorEastAsia" w:hAnsiTheme="minorEastAsia" w:hint="eastAsia"/>
              </w:rPr>
              <w:t>建议</w:t>
            </w:r>
            <w:r w:rsidR="003067A4">
              <w:rPr>
                <w:rFonts w:asciiTheme="minorEastAsia" w:hAnsiTheme="minorEastAsia"/>
              </w:rPr>
              <w:t>用户将</w:t>
            </w:r>
            <w:r w:rsidR="003067A4">
              <w:rPr>
                <w:rFonts w:asciiTheme="minorEastAsia" w:hAnsiTheme="minorEastAsia" w:hint="eastAsia"/>
              </w:rPr>
              <w:t>没有使用的</w:t>
            </w:r>
            <w:r w:rsidR="003067A4">
              <w:rPr>
                <w:rFonts w:asciiTheme="minorEastAsia" w:hAnsiTheme="minorEastAsia"/>
              </w:rPr>
              <w:t>处于shutdown状态的端口配置为</w:t>
            </w:r>
            <w:r w:rsidR="003067A4">
              <w:rPr>
                <w:rFonts w:asciiTheme="minorEastAsia" w:hAnsiTheme="minorEastAsia" w:hint="eastAsia"/>
              </w:rPr>
              <w:t>反射端口，</w:t>
            </w:r>
            <w:r w:rsidR="003067A4">
              <w:rPr>
                <w:rFonts w:asciiTheme="minorEastAsia" w:hAnsiTheme="minorEastAsia"/>
              </w:rPr>
              <w:t>且不</w:t>
            </w:r>
            <w:r w:rsidR="003067A4">
              <w:rPr>
                <w:rFonts w:asciiTheme="minorEastAsia" w:hAnsiTheme="minorEastAsia" w:hint="eastAsia"/>
              </w:rPr>
              <w:t>在</w:t>
            </w:r>
            <w:r w:rsidR="003067A4">
              <w:rPr>
                <w:rFonts w:asciiTheme="minorEastAsia" w:hAnsiTheme="minorEastAsia"/>
              </w:rPr>
              <w:t>该端口上添加其他</w:t>
            </w:r>
            <w:r w:rsidR="003067A4">
              <w:rPr>
                <w:rFonts w:asciiTheme="minorEastAsia" w:hAnsiTheme="minorEastAsia" w:hint="eastAsia"/>
              </w:rPr>
              <w:t>配置</w:t>
            </w:r>
          </w:p>
        </w:tc>
      </w:tr>
      <w:tr w:rsidR="005B2D70" w:rsidRPr="005B2D70" w14:paraId="3E4D6082" w14:textId="77777777" w:rsidTr="005B2D70">
        <w:tc>
          <w:tcPr>
            <w:tcW w:w="1555" w:type="dxa"/>
            <w:vMerge/>
          </w:tcPr>
          <w:p w14:paraId="082C4863" w14:textId="77777777" w:rsidR="005B2D70" w:rsidRPr="005B2D70" w:rsidRDefault="005B2D70" w:rsidP="005B2D70">
            <w:pPr>
              <w:rPr>
                <w:rFonts w:asciiTheme="minorEastAsia" w:hAnsiTheme="minorEastAsia"/>
              </w:rPr>
            </w:pPr>
          </w:p>
        </w:tc>
        <w:tc>
          <w:tcPr>
            <w:tcW w:w="1984" w:type="dxa"/>
          </w:tcPr>
          <w:p w14:paraId="25E1BBC8" w14:textId="42F5A05B" w:rsidR="005B2D70" w:rsidRPr="005B2D70" w:rsidRDefault="005B2D70" w:rsidP="005B2D70">
            <w:pPr>
              <w:rPr>
                <w:rFonts w:asciiTheme="minorEastAsia" w:hAnsiTheme="minorEastAsia"/>
              </w:rPr>
            </w:pPr>
            <w:r>
              <w:rPr>
                <w:rFonts w:asciiTheme="minorEastAsia" w:hAnsiTheme="minorEastAsia" w:hint="eastAsia"/>
              </w:rPr>
              <w:t>输出</w:t>
            </w:r>
            <w:r>
              <w:rPr>
                <w:rFonts w:asciiTheme="minorEastAsia" w:hAnsiTheme="minorEastAsia"/>
              </w:rPr>
              <w:t>端口</w:t>
            </w:r>
          </w:p>
        </w:tc>
        <w:tc>
          <w:tcPr>
            <w:tcW w:w="4757" w:type="dxa"/>
          </w:tcPr>
          <w:p w14:paraId="5FEDBBE0" w14:textId="1968E042" w:rsidR="005B2D70" w:rsidRPr="005B2D70" w:rsidRDefault="003067A4" w:rsidP="005B2D70">
            <w:pPr>
              <w:rPr>
                <w:rFonts w:asciiTheme="minorEastAsia" w:hAnsiTheme="minorEastAsia"/>
              </w:rPr>
            </w:pPr>
            <w:r>
              <w:rPr>
                <w:rFonts w:asciiTheme="minorEastAsia" w:hAnsiTheme="minorEastAsia" w:hint="eastAsia"/>
              </w:rPr>
              <w:t>将镜像报文</w:t>
            </w:r>
            <w:r>
              <w:rPr>
                <w:rFonts w:asciiTheme="minorEastAsia" w:hAnsiTheme="minorEastAsia"/>
              </w:rPr>
              <w:t>发送到中间交换机或目的交换机</w:t>
            </w:r>
          </w:p>
        </w:tc>
      </w:tr>
      <w:tr w:rsidR="005B2D70" w:rsidRPr="005B2D70" w14:paraId="53EDC198" w14:textId="77777777" w:rsidTr="005B2D70">
        <w:tc>
          <w:tcPr>
            <w:tcW w:w="1555" w:type="dxa"/>
          </w:tcPr>
          <w:p w14:paraId="397C36CA" w14:textId="6415A8CF" w:rsidR="005B2D70" w:rsidRPr="005B2D70" w:rsidRDefault="005B2D70" w:rsidP="005B2D70">
            <w:pPr>
              <w:rPr>
                <w:rFonts w:asciiTheme="minorEastAsia" w:hAnsiTheme="minorEastAsia"/>
              </w:rPr>
            </w:pPr>
            <w:r>
              <w:rPr>
                <w:rFonts w:asciiTheme="minorEastAsia" w:hAnsiTheme="minorEastAsia" w:hint="eastAsia"/>
              </w:rPr>
              <w:t>中间交换机</w:t>
            </w:r>
          </w:p>
        </w:tc>
        <w:tc>
          <w:tcPr>
            <w:tcW w:w="1984" w:type="dxa"/>
          </w:tcPr>
          <w:p w14:paraId="6D4EBBDF" w14:textId="2DFA00AA" w:rsidR="005B2D70" w:rsidRPr="005B2D70" w:rsidRDefault="005B2D70" w:rsidP="005B2D70">
            <w:pPr>
              <w:rPr>
                <w:rFonts w:asciiTheme="minorEastAsia" w:hAnsiTheme="minorEastAsia"/>
              </w:rPr>
            </w:pPr>
            <w:r>
              <w:rPr>
                <w:rFonts w:asciiTheme="minorEastAsia" w:hAnsiTheme="minorEastAsia" w:hint="eastAsia"/>
              </w:rPr>
              <w:t>普通端口</w:t>
            </w:r>
          </w:p>
        </w:tc>
        <w:tc>
          <w:tcPr>
            <w:tcW w:w="4757" w:type="dxa"/>
          </w:tcPr>
          <w:p w14:paraId="289F5D3C" w14:textId="77777777" w:rsidR="007E3CC5" w:rsidRDefault="007E3CC5" w:rsidP="005B2D70">
            <w:pPr>
              <w:rPr>
                <w:rFonts w:asciiTheme="minorEastAsia" w:hAnsiTheme="minorEastAsia"/>
              </w:rPr>
            </w:pPr>
            <w:r>
              <w:rPr>
                <w:rFonts w:asciiTheme="minorEastAsia" w:hAnsiTheme="minorEastAsia" w:hint="eastAsia"/>
              </w:rPr>
              <w:t>将镜像</w:t>
            </w:r>
            <w:r>
              <w:rPr>
                <w:rFonts w:asciiTheme="minorEastAsia" w:hAnsiTheme="minorEastAsia"/>
              </w:rPr>
              <w:t>报文发送到目的交换机</w:t>
            </w:r>
            <w:r>
              <w:rPr>
                <w:rFonts w:asciiTheme="minorEastAsia" w:hAnsiTheme="minorEastAsia" w:hint="eastAsia"/>
              </w:rPr>
              <w:t>。</w:t>
            </w:r>
          </w:p>
          <w:p w14:paraId="008A47B6" w14:textId="4B0A8301" w:rsidR="007E3CC5" w:rsidRPr="007E3CC5" w:rsidRDefault="007E3CC5" w:rsidP="005B2D70">
            <w:pPr>
              <w:rPr>
                <w:rFonts w:asciiTheme="minorEastAsia" w:hAnsiTheme="minorEastAsia"/>
              </w:rPr>
            </w:pPr>
            <w:r>
              <w:rPr>
                <w:rFonts w:asciiTheme="minorEastAsia" w:hAnsiTheme="minorEastAsia" w:hint="eastAsia"/>
              </w:rPr>
              <w:t>建议</w:t>
            </w:r>
            <w:r>
              <w:rPr>
                <w:rFonts w:asciiTheme="minorEastAsia" w:hAnsiTheme="minorEastAsia"/>
              </w:rPr>
              <w:t>中间交换机上配置</w:t>
            </w:r>
            <w:r>
              <w:rPr>
                <w:rFonts w:asciiTheme="minorEastAsia" w:hAnsiTheme="minorEastAsia" w:hint="eastAsia"/>
              </w:rPr>
              <w:t>2个</w:t>
            </w:r>
            <w:r>
              <w:rPr>
                <w:rFonts w:asciiTheme="minorEastAsia" w:hAnsiTheme="minorEastAsia"/>
              </w:rPr>
              <w:t>Trunk端口，和两侧设备相连</w:t>
            </w:r>
          </w:p>
        </w:tc>
      </w:tr>
      <w:tr w:rsidR="005B2D70" w:rsidRPr="005B2D70" w14:paraId="4D7E994D" w14:textId="77777777" w:rsidTr="005B2D70">
        <w:tc>
          <w:tcPr>
            <w:tcW w:w="1555" w:type="dxa"/>
            <w:vMerge w:val="restart"/>
          </w:tcPr>
          <w:p w14:paraId="6328D210" w14:textId="6AF85013" w:rsidR="005B2D70" w:rsidRPr="005B2D70" w:rsidRDefault="005B2D70" w:rsidP="005B2D70">
            <w:pPr>
              <w:rPr>
                <w:rFonts w:asciiTheme="minorEastAsia" w:hAnsiTheme="minorEastAsia"/>
              </w:rPr>
            </w:pPr>
            <w:r>
              <w:rPr>
                <w:rFonts w:asciiTheme="minorEastAsia" w:hAnsiTheme="minorEastAsia" w:hint="eastAsia"/>
              </w:rPr>
              <w:t>目的交换机</w:t>
            </w:r>
          </w:p>
        </w:tc>
        <w:tc>
          <w:tcPr>
            <w:tcW w:w="1984" w:type="dxa"/>
          </w:tcPr>
          <w:p w14:paraId="300FA00E" w14:textId="5324CC55" w:rsidR="005B2D70" w:rsidRPr="005B2D70" w:rsidRDefault="005B2D70" w:rsidP="005B2D70">
            <w:pPr>
              <w:rPr>
                <w:rFonts w:asciiTheme="minorEastAsia" w:hAnsiTheme="minorEastAsia"/>
              </w:rPr>
            </w:pPr>
            <w:r>
              <w:rPr>
                <w:rFonts w:asciiTheme="minorEastAsia" w:hAnsiTheme="minorEastAsia" w:hint="eastAsia"/>
              </w:rPr>
              <w:t>源端口</w:t>
            </w:r>
          </w:p>
        </w:tc>
        <w:tc>
          <w:tcPr>
            <w:tcW w:w="4757" w:type="dxa"/>
          </w:tcPr>
          <w:p w14:paraId="627C16AB" w14:textId="19730B56" w:rsidR="005B2D70" w:rsidRPr="005B2D70" w:rsidRDefault="007E3CC5" w:rsidP="005B2D70">
            <w:pPr>
              <w:rPr>
                <w:rFonts w:asciiTheme="minorEastAsia" w:hAnsiTheme="minorEastAsia"/>
              </w:rPr>
            </w:pPr>
            <w:r>
              <w:rPr>
                <w:rFonts w:asciiTheme="minorEastAsia" w:hAnsiTheme="minorEastAsia" w:hint="eastAsia"/>
              </w:rPr>
              <w:t>接收</w:t>
            </w:r>
            <w:r>
              <w:rPr>
                <w:rFonts w:asciiTheme="minorEastAsia" w:hAnsiTheme="minorEastAsia"/>
              </w:rPr>
              <w:t>远程镜像</w:t>
            </w:r>
            <w:r>
              <w:rPr>
                <w:rFonts w:asciiTheme="minorEastAsia" w:hAnsiTheme="minorEastAsia" w:hint="eastAsia"/>
              </w:rPr>
              <w:t>报文</w:t>
            </w:r>
          </w:p>
        </w:tc>
      </w:tr>
      <w:tr w:rsidR="005B2D70" w:rsidRPr="005B2D70" w14:paraId="562E97BC" w14:textId="77777777" w:rsidTr="005B2D70">
        <w:tc>
          <w:tcPr>
            <w:tcW w:w="1555" w:type="dxa"/>
            <w:vMerge/>
          </w:tcPr>
          <w:p w14:paraId="0CCC107E" w14:textId="77777777" w:rsidR="005B2D70" w:rsidRPr="005B2D70" w:rsidRDefault="005B2D70" w:rsidP="005B2D70">
            <w:pPr>
              <w:rPr>
                <w:rFonts w:asciiTheme="minorEastAsia" w:hAnsiTheme="minorEastAsia"/>
              </w:rPr>
            </w:pPr>
          </w:p>
        </w:tc>
        <w:tc>
          <w:tcPr>
            <w:tcW w:w="1984" w:type="dxa"/>
          </w:tcPr>
          <w:p w14:paraId="0BA16C5F" w14:textId="0097EBD7" w:rsidR="005B2D70" w:rsidRPr="005B2D70" w:rsidRDefault="007E3CC5" w:rsidP="007E3CC5">
            <w:pPr>
              <w:rPr>
                <w:rFonts w:asciiTheme="minorEastAsia" w:hAnsiTheme="minorEastAsia"/>
              </w:rPr>
            </w:pPr>
            <w:r>
              <w:rPr>
                <w:rFonts w:asciiTheme="minorEastAsia" w:hAnsiTheme="minorEastAsia" w:hint="eastAsia"/>
              </w:rPr>
              <w:t>镜像</w:t>
            </w:r>
            <w:r>
              <w:rPr>
                <w:rFonts w:asciiTheme="minorEastAsia" w:hAnsiTheme="minorEastAsia"/>
              </w:rPr>
              <w:t>目的端口（</w:t>
            </w:r>
            <w:r w:rsidR="005B2D70">
              <w:rPr>
                <w:rFonts w:asciiTheme="minorEastAsia" w:hAnsiTheme="minorEastAsia" w:hint="eastAsia"/>
              </w:rPr>
              <w:t>观</w:t>
            </w:r>
            <w:r w:rsidR="005B2D70">
              <w:rPr>
                <w:rFonts w:asciiTheme="minorEastAsia" w:hAnsiTheme="minorEastAsia" w:hint="eastAsia"/>
              </w:rPr>
              <w:lastRenderedPageBreak/>
              <w:t>察端口</w:t>
            </w:r>
            <w:r>
              <w:rPr>
                <w:rFonts w:asciiTheme="minorEastAsia" w:hAnsiTheme="minorEastAsia" w:hint="eastAsia"/>
              </w:rPr>
              <w:t>）</w:t>
            </w:r>
          </w:p>
        </w:tc>
        <w:tc>
          <w:tcPr>
            <w:tcW w:w="4757" w:type="dxa"/>
          </w:tcPr>
          <w:p w14:paraId="4AC72DA3" w14:textId="0432E05E" w:rsidR="005B2D70" w:rsidRPr="005B2D70" w:rsidRDefault="007E3CC5" w:rsidP="005B2D70">
            <w:pPr>
              <w:rPr>
                <w:rFonts w:asciiTheme="minorEastAsia" w:hAnsiTheme="minorEastAsia"/>
              </w:rPr>
            </w:pPr>
            <w:r>
              <w:rPr>
                <w:rFonts w:asciiTheme="minorEastAsia" w:hAnsiTheme="minorEastAsia" w:hint="eastAsia"/>
              </w:rPr>
              <w:lastRenderedPageBreak/>
              <w:t>远程镜像</w:t>
            </w:r>
            <w:r>
              <w:rPr>
                <w:rFonts w:asciiTheme="minorEastAsia" w:hAnsiTheme="minorEastAsia"/>
              </w:rPr>
              <w:t>报文的</w:t>
            </w:r>
            <w:r>
              <w:rPr>
                <w:rFonts w:asciiTheme="minorEastAsia" w:hAnsiTheme="minorEastAsia" w:hint="eastAsia"/>
              </w:rPr>
              <w:t>监控</w:t>
            </w:r>
            <w:r>
              <w:rPr>
                <w:rFonts w:asciiTheme="minorEastAsia" w:hAnsiTheme="minorEastAsia"/>
              </w:rPr>
              <w:t>端口</w:t>
            </w:r>
          </w:p>
        </w:tc>
      </w:tr>
    </w:tbl>
    <w:p w14:paraId="0A343CE7" w14:textId="77777777" w:rsidR="007E3CC5" w:rsidRDefault="007E3CC5" w:rsidP="007E3CC5">
      <w:pPr>
        <w:ind w:firstLine="420"/>
        <w:rPr>
          <w:rFonts w:ascii="微软雅黑" w:eastAsia="微软雅黑" w:hAnsi="微软雅黑"/>
        </w:rPr>
      </w:pPr>
      <w:r w:rsidRPr="007E3CC5">
        <w:rPr>
          <w:rFonts w:ascii="微软雅黑" w:eastAsia="微软雅黑" w:hAnsi="微软雅黑"/>
          <w:b/>
        </w:rPr>
        <w:lastRenderedPageBreak/>
        <w:t>Remote VLAN</w:t>
      </w:r>
      <w:r>
        <w:rPr>
          <w:rFonts w:ascii="微软雅黑" w:eastAsia="微软雅黑" w:hAnsi="微软雅黑"/>
        </w:rPr>
        <w:t>：</w:t>
      </w:r>
      <w:r>
        <w:rPr>
          <w:rFonts w:ascii="微软雅黑" w:eastAsia="微软雅黑" w:hAnsi="微软雅黑" w:hint="eastAsia"/>
        </w:rPr>
        <w:t>只传输</w:t>
      </w:r>
      <w:r>
        <w:rPr>
          <w:rFonts w:ascii="微软雅黑" w:eastAsia="微软雅黑" w:hAnsi="微软雅黑"/>
        </w:rPr>
        <w:t>镜像报文，不能承载正常的业务数据。所有被</w:t>
      </w:r>
      <w:r>
        <w:rPr>
          <w:rFonts w:ascii="微软雅黑" w:eastAsia="微软雅黑" w:hAnsi="微软雅黑" w:hint="eastAsia"/>
        </w:rPr>
        <w:t>镜像</w:t>
      </w:r>
      <w:r>
        <w:rPr>
          <w:rFonts w:ascii="微软雅黑" w:eastAsia="微软雅黑" w:hAnsi="微软雅黑"/>
        </w:rPr>
        <w:t>的报文通过该VLAN从源交换机传递到目的交换机的指定端口，实现在目的交换机上对源交换机的远程端口的报文进行监控的功能。</w:t>
      </w:r>
    </w:p>
    <w:p w14:paraId="3FDAA253" w14:textId="5C8E83A1" w:rsidR="005B2D70" w:rsidRPr="007E3CC5" w:rsidRDefault="007E3CC5" w:rsidP="007E3CC5">
      <w:pPr>
        <w:ind w:firstLine="420"/>
        <w:rPr>
          <w:rFonts w:ascii="微软雅黑" w:eastAsia="微软雅黑" w:hAnsi="微软雅黑"/>
          <w:b/>
        </w:rPr>
      </w:pPr>
      <w:r w:rsidRPr="007E3CC5">
        <w:rPr>
          <w:rFonts w:ascii="微软雅黑" w:eastAsia="微软雅黑" w:hAnsi="微软雅黑"/>
          <w:b/>
        </w:rPr>
        <w:t>注意</w:t>
      </w:r>
      <w:r w:rsidRPr="007E3CC5">
        <w:rPr>
          <w:rFonts w:ascii="微软雅黑" w:eastAsia="微软雅黑" w:hAnsi="微软雅黑" w:hint="eastAsia"/>
          <w:b/>
        </w:rPr>
        <w:t>点：</w:t>
      </w:r>
    </w:p>
    <w:p w14:paraId="2AC98209" w14:textId="5806644B" w:rsidR="007E3CC5" w:rsidRDefault="007E3CC5" w:rsidP="007E3CC5">
      <w:pPr>
        <w:ind w:firstLine="420"/>
        <w:rPr>
          <w:rFonts w:ascii="微软雅黑" w:eastAsia="微软雅黑" w:hAnsi="微软雅黑"/>
        </w:rPr>
      </w:pPr>
      <w:r>
        <w:rPr>
          <w:rFonts w:ascii="微软雅黑" w:eastAsia="微软雅黑" w:hAnsi="微软雅黑" w:hint="eastAsia"/>
        </w:rPr>
        <w:t>（1）在</w:t>
      </w:r>
      <w:r>
        <w:rPr>
          <w:rFonts w:ascii="微软雅黑" w:eastAsia="微软雅黑" w:hAnsi="微软雅黑"/>
        </w:rPr>
        <w:t>源交换机、中间交换机和目的交换机上，RSPAN与本地SPAN功能可</w:t>
      </w:r>
      <w:r>
        <w:rPr>
          <w:rFonts w:ascii="微软雅黑" w:eastAsia="微软雅黑" w:hAnsi="微软雅黑" w:hint="eastAsia"/>
        </w:rPr>
        <w:t>共存</w:t>
      </w:r>
      <w:r>
        <w:rPr>
          <w:rFonts w:ascii="微软雅黑" w:eastAsia="微软雅黑" w:hAnsi="微软雅黑"/>
        </w:rPr>
        <w:t>，互不冲突</w:t>
      </w:r>
      <w:r>
        <w:rPr>
          <w:rFonts w:ascii="微软雅黑" w:eastAsia="微软雅黑" w:hAnsi="微软雅黑" w:hint="eastAsia"/>
        </w:rPr>
        <w:t>；</w:t>
      </w:r>
    </w:p>
    <w:p w14:paraId="6F795B65" w14:textId="1F027188" w:rsidR="007E3CC5" w:rsidRDefault="007E3CC5" w:rsidP="007E3CC5">
      <w:pPr>
        <w:ind w:firstLine="420"/>
        <w:rPr>
          <w:rFonts w:ascii="微软雅黑" w:eastAsia="微软雅黑" w:hAnsi="微软雅黑"/>
        </w:rPr>
      </w:pPr>
      <w:r>
        <w:rPr>
          <w:rFonts w:ascii="微软雅黑" w:eastAsia="微软雅黑" w:hAnsi="微软雅黑" w:hint="eastAsia"/>
        </w:rPr>
        <w:t>（2）远程</w:t>
      </w:r>
      <w:r>
        <w:rPr>
          <w:rFonts w:ascii="微软雅黑" w:eastAsia="微软雅黑" w:hAnsi="微软雅黑"/>
        </w:rPr>
        <w:t>镜像</w:t>
      </w:r>
      <w:r>
        <w:rPr>
          <w:rFonts w:ascii="微软雅黑" w:eastAsia="微软雅黑" w:hAnsi="微软雅黑" w:hint="eastAsia"/>
        </w:rPr>
        <w:t>Remote</w:t>
      </w:r>
      <w:r>
        <w:rPr>
          <w:rFonts w:ascii="微软雅黑" w:eastAsia="微软雅黑" w:hAnsi="微软雅黑"/>
        </w:rPr>
        <w:t xml:space="preserve"> VLAN内的报文不影响设备的CPU使用率</w:t>
      </w:r>
      <w:r>
        <w:rPr>
          <w:rFonts w:ascii="微软雅黑" w:eastAsia="微软雅黑" w:hAnsi="微软雅黑" w:hint="eastAsia"/>
        </w:rPr>
        <w:t>；</w:t>
      </w:r>
    </w:p>
    <w:p w14:paraId="6038FDDB" w14:textId="2FA7461D" w:rsidR="007E3CC5" w:rsidRDefault="007E3CC5" w:rsidP="007E3CC5">
      <w:pPr>
        <w:ind w:firstLine="420"/>
        <w:rPr>
          <w:rFonts w:ascii="微软雅黑" w:eastAsia="微软雅黑" w:hAnsi="微软雅黑"/>
        </w:rPr>
      </w:pPr>
      <w:r>
        <w:rPr>
          <w:rFonts w:ascii="微软雅黑" w:eastAsia="微软雅黑" w:hAnsi="微软雅黑" w:hint="eastAsia"/>
        </w:rPr>
        <w:t>（3）支持</w:t>
      </w:r>
      <w:r>
        <w:rPr>
          <w:rFonts w:ascii="微软雅黑" w:eastAsia="微软雅黑" w:hAnsi="微软雅黑"/>
        </w:rPr>
        <w:t>指定镜像目的端口（</w:t>
      </w:r>
      <w:r>
        <w:rPr>
          <w:rFonts w:ascii="微软雅黑" w:eastAsia="微软雅黑" w:hAnsi="微软雅黑" w:hint="eastAsia"/>
        </w:rPr>
        <w:t>观察端口</w:t>
      </w:r>
      <w:r>
        <w:rPr>
          <w:rFonts w:ascii="微软雅黑" w:eastAsia="微软雅黑" w:hAnsi="微软雅黑"/>
        </w:rPr>
        <w:t>）</w:t>
      </w:r>
      <w:r>
        <w:rPr>
          <w:rFonts w:ascii="微软雅黑" w:eastAsia="微软雅黑" w:hAnsi="微软雅黑" w:hint="eastAsia"/>
        </w:rPr>
        <w:t>允许</w:t>
      </w:r>
      <w:r>
        <w:rPr>
          <w:rFonts w:ascii="微软雅黑" w:eastAsia="微软雅黑" w:hAnsi="微软雅黑"/>
        </w:rPr>
        <w:t>或不允许对外通讯，默认允许对外通讯</w:t>
      </w:r>
      <w:r>
        <w:rPr>
          <w:rFonts w:ascii="微软雅黑" w:eastAsia="微软雅黑" w:hAnsi="微软雅黑" w:hint="eastAsia"/>
        </w:rPr>
        <w:t>，</w:t>
      </w:r>
      <w:r>
        <w:rPr>
          <w:rFonts w:ascii="微软雅黑" w:eastAsia="微软雅黑" w:hAnsi="微软雅黑"/>
        </w:rPr>
        <w:t>即支持发送</w:t>
      </w:r>
      <w:r>
        <w:rPr>
          <w:rFonts w:ascii="微软雅黑" w:eastAsia="微软雅黑" w:hAnsi="微软雅黑" w:hint="eastAsia"/>
        </w:rPr>
        <w:t>/接收</w:t>
      </w:r>
      <w:r>
        <w:rPr>
          <w:rFonts w:ascii="微软雅黑" w:eastAsia="微软雅黑" w:hAnsi="微软雅黑"/>
        </w:rPr>
        <w:t>普通数据包；</w:t>
      </w:r>
    </w:p>
    <w:p w14:paraId="3F39A0AD" w14:textId="7945A655" w:rsidR="007E3CC5" w:rsidRDefault="007E3CC5" w:rsidP="007E3CC5">
      <w:pPr>
        <w:ind w:firstLine="420"/>
        <w:rPr>
          <w:rFonts w:ascii="微软雅黑" w:eastAsia="微软雅黑" w:hAnsi="微软雅黑"/>
        </w:rPr>
      </w:pPr>
      <w:r>
        <w:rPr>
          <w:rFonts w:ascii="微软雅黑" w:eastAsia="微软雅黑" w:hAnsi="微软雅黑" w:hint="eastAsia"/>
        </w:rPr>
        <w:t>（4）建议</w:t>
      </w:r>
      <w:r>
        <w:rPr>
          <w:rFonts w:ascii="微软雅黑" w:eastAsia="微软雅黑" w:hAnsi="微软雅黑"/>
        </w:rPr>
        <w:t>将镜像源端口</w:t>
      </w:r>
      <w:r>
        <w:rPr>
          <w:rFonts w:ascii="微软雅黑" w:eastAsia="微软雅黑" w:hAnsi="微软雅黑" w:hint="eastAsia"/>
        </w:rPr>
        <w:t>和</w:t>
      </w:r>
      <w:r>
        <w:rPr>
          <w:rFonts w:ascii="微软雅黑" w:eastAsia="微软雅黑" w:hAnsi="微软雅黑"/>
        </w:rPr>
        <w:t>反射端口设置在不同VLAN中；</w:t>
      </w:r>
    </w:p>
    <w:p w14:paraId="000B046B" w14:textId="422A7B71" w:rsidR="007E3CC5" w:rsidRDefault="007E3CC5" w:rsidP="007E3CC5">
      <w:pPr>
        <w:ind w:firstLine="420"/>
        <w:rPr>
          <w:rFonts w:ascii="微软雅黑" w:eastAsia="微软雅黑" w:hAnsi="微软雅黑"/>
        </w:rPr>
      </w:pPr>
      <w:r>
        <w:rPr>
          <w:rFonts w:ascii="微软雅黑" w:eastAsia="微软雅黑" w:hAnsi="微软雅黑" w:hint="eastAsia"/>
        </w:rPr>
        <w:t>（5）不支持</w:t>
      </w:r>
      <w:r>
        <w:rPr>
          <w:rFonts w:ascii="微软雅黑" w:eastAsia="微软雅黑" w:hAnsi="微软雅黑"/>
        </w:rPr>
        <w:t>聚合口设置为反射端口；</w:t>
      </w:r>
    </w:p>
    <w:p w14:paraId="72CE8752" w14:textId="1BC46000" w:rsidR="007E3CC5" w:rsidRDefault="007E3CC5" w:rsidP="007E3CC5">
      <w:pPr>
        <w:ind w:firstLine="420"/>
        <w:rPr>
          <w:rFonts w:ascii="微软雅黑" w:eastAsia="微软雅黑" w:hAnsi="微软雅黑"/>
        </w:rPr>
      </w:pPr>
      <w:r>
        <w:rPr>
          <w:rFonts w:ascii="微软雅黑" w:eastAsia="微软雅黑" w:hAnsi="微软雅黑" w:hint="eastAsia"/>
        </w:rPr>
        <w:t>（6）Remote</w:t>
      </w:r>
      <w:r>
        <w:rPr>
          <w:rFonts w:ascii="微软雅黑" w:eastAsia="微软雅黑" w:hAnsi="微软雅黑"/>
        </w:rPr>
        <w:t xml:space="preserve"> VLAN不</w:t>
      </w:r>
      <w:ins w:id="461" w:author="Microsoft 帐户" w:date="2023-11-08T09:35:00Z">
        <w:r w:rsidR="002B2861">
          <w:rPr>
            <w:rFonts w:ascii="微软雅黑" w:eastAsia="微软雅黑" w:hAnsi="微软雅黑" w:hint="eastAsia"/>
          </w:rPr>
          <w:t>建议</w:t>
        </w:r>
      </w:ins>
      <w:r>
        <w:rPr>
          <w:rFonts w:ascii="微软雅黑" w:eastAsia="微软雅黑" w:hAnsi="微软雅黑"/>
        </w:rPr>
        <w:t>是VLAN</w:t>
      </w:r>
      <w:r w:rsidR="00AC5E68">
        <w:rPr>
          <w:rFonts w:ascii="微软雅黑" w:eastAsia="微软雅黑" w:hAnsi="微软雅黑"/>
        </w:rPr>
        <w:t xml:space="preserve"> 1</w:t>
      </w:r>
      <w:r>
        <w:rPr>
          <w:rFonts w:ascii="微软雅黑" w:eastAsia="微软雅黑" w:hAnsi="微软雅黑"/>
        </w:rPr>
        <w:t>；</w:t>
      </w:r>
    </w:p>
    <w:p w14:paraId="6DD4794E" w14:textId="5DC1B749" w:rsidR="007E3CC5" w:rsidRPr="007E3CC5" w:rsidRDefault="007E3CC5" w:rsidP="007E3CC5">
      <w:pPr>
        <w:ind w:firstLine="420"/>
        <w:rPr>
          <w:rFonts w:ascii="微软雅黑" w:eastAsia="微软雅黑" w:hAnsi="微软雅黑"/>
        </w:rPr>
      </w:pPr>
      <w:r>
        <w:rPr>
          <w:rFonts w:ascii="微软雅黑" w:eastAsia="微软雅黑" w:hAnsi="微软雅黑" w:hint="eastAsia"/>
        </w:rPr>
        <w:t>（7）Remote</w:t>
      </w:r>
      <w:r>
        <w:rPr>
          <w:rFonts w:ascii="微软雅黑" w:eastAsia="微软雅黑" w:hAnsi="微软雅黑"/>
        </w:rPr>
        <w:t xml:space="preserve"> VLAN</w:t>
      </w:r>
      <w:r>
        <w:rPr>
          <w:rFonts w:ascii="微软雅黑" w:eastAsia="微软雅黑" w:hAnsi="微软雅黑" w:hint="eastAsia"/>
        </w:rPr>
        <w:t>不参与</w:t>
      </w:r>
      <w:r>
        <w:rPr>
          <w:rFonts w:ascii="微软雅黑" w:eastAsia="微软雅黑" w:hAnsi="微软雅黑"/>
        </w:rPr>
        <w:t>GVRP。</w:t>
      </w:r>
    </w:p>
    <w:p w14:paraId="48BFE286" w14:textId="6046C3BA" w:rsidR="000B48AA" w:rsidRDefault="00C33BA7">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RSPAN也支持基于流的配置</w:t>
      </w:r>
      <w:r>
        <w:rPr>
          <w:rFonts w:ascii="微软雅黑" w:eastAsia="微软雅黑" w:hAnsi="微软雅黑" w:hint="eastAsia"/>
        </w:rPr>
        <w:t>，</w:t>
      </w:r>
      <w:r>
        <w:rPr>
          <w:rFonts w:ascii="微软雅黑" w:eastAsia="微软雅黑" w:hAnsi="微软雅黑"/>
        </w:rPr>
        <w:t>与</w:t>
      </w:r>
      <w:r>
        <w:rPr>
          <w:rFonts w:ascii="微软雅黑" w:eastAsia="微软雅黑" w:hAnsi="微软雅黑" w:hint="eastAsia"/>
        </w:rPr>
        <w:t>端口镜像</w:t>
      </w:r>
      <w:r>
        <w:rPr>
          <w:rFonts w:ascii="微软雅黑" w:eastAsia="微软雅黑" w:hAnsi="微软雅黑"/>
        </w:rPr>
        <w:t>和ACL镜像同理。</w:t>
      </w:r>
    </w:p>
    <w:p w14:paraId="050971CB" w14:textId="77777777" w:rsidR="00C33BA7" w:rsidRPr="00C33BA7" w:rsidRDefault="00C33BA7">
      <w:pPr>
        <w:rPr>
          <w:rFonts w:ascii="微软雅黑" w:eastAsia="微软雅黑" w:hAnsi="微软雅黑"/>
        </w:rPr>
      </w:pPr>
    </w:p>
    <w:p w14:paraId="7A6AC487" w14:textId="56C7361D" w:rsidR="00C33BA7" w:rsidRDefault="00C33BA7">
      <w:pPr>
        <w:rPr>
          <w:rFonts w:ascii="微软雅黑" w:eastAsia="微软雅黑" w:hAnsi="微软雅黑"/>
        </w:rPr>
      </w:pPr>
      <w:r>
        <w:rPr>
          <w:rFonts w:ascii="微软雅黑" w:eastAsia="微软雅黑" w:hAnsi="微软雅黑" w:hint="eastAsia"/>
        </w:rPr>
        <w:t>（一）基于</w:t>
      </w:r>
      <w:r>
        <w:rPr>
          <w:rFonts w:ascii="微软雅黑" w:eastAsia="微软雅黑" w:hAnsi="微软雅黑"/>
        </w:rPr>
        <w:t>端口</w:t>
      </w:r>
      <w:r>
        <w:rPr>
          <w:rFonts w:ascii="微软雅黑" w:eastAsia="微软雅黑" w:hAnsi="微软雅黑" w:hint="eastAsia"/>
        </w:rPr>
        <w:t>的</w:t>
      </w:r>
      <w:r>
        <w:rPr>
          <w:rFonts w:ascii="微软雅黑" w:eastAsia="微软雅黑" w:hAnsi="微软雅黑"/>
        </w:rPr>
        <w:t>RSPAN</w:t>
      </w:r>
    </w:p>
    <w:p w14:paraId="6D18C5D8" w14:textId="4728CF2B" w:rsidR="007E3CC5" w:rsidRDefault="003965F5">
      <w:pPr>
        <w:rPr>
          <w:rFonts w:ascii="微软雅黑" w:eastAsia="微软雅黑" w:hAnsi="微软雅黑"/>
        </w:rPr>
      </w:pPr>
      <w:r>
        <w:rPr>
          <w:rFonts w:ascii="微软雅黑" w:eastAsia="微软雅黑" w:hAnsi="微软雅黑" w:hint="eastAsia"/>
        </w:rPr>
        <w:t>源</w:t>
      </w:r>
      <w:r>
        <w:rPr>
          <w:rFonts w:ascii="微软雅黑" w:eastAsia="微软雅黑" w:hAnsi="微软雅黑"/>
        </w:rPr>
        <w:t>交换机配置：Remote VLAN、源端口、反射端口、输出端口</w:t>
      </w:r>
      <w:r w:rsidR="0058179B">
        <w:rPr>
          <w:rFonts w:ascii="微软雅黑" w:eastAsia="微软雅黑" w:hAnsi="微软雅黑" w:hint="eastAsia"/>
        </w:rPr>
        <w:t>（必须</w:t>
      </w:r>
      <w:r w:rsidR="0058179B">
        <w:rPr>
          <w:rFonts w:ascii="微软雅黑" w:eastAsia="微软雅黑" w:hAnsi="微软雅黑"/>
        </w:rPr>
        <w:t>加入Remote VLAN</w:t>
      </w:r>
      <w:r w:rsidR="0058179B">
        <w:rPr>
          <w:rFonts w:ascii="微软雅黑" w:eastAsia="微软雅黑" w:hAnsi="微软雅黑" w:hint="eastAsia"/>
        </w:rPr>
        <w:t>）</w:t>
      </w:r>
    </w:p>
    <w:p w14:paraId="46D76CF4" w14:textId="1D33BF75" w:rsidR="003965F5" w:rsidRDefault="003965F5">
      <w:pPr>
        <w:rPr>
          <w:rFonts w:ascii="微软雅黑" w:eastAsia="微软雅黑" w:hAnsi="微软雅黑"/>
        </w:rPr>
      </w:pPr>
      <w:r>
        <w:rPr>
          <w:rFonts w:ascii="微软雅黑" w:eastAsia="微软雅黑" w:hAnsi="微软雅黑" w:hint="eastAsia"/>
        </w:rPr>
        <w:t>中间交换机配置</w:t>
      </w:r>
      <w:r>
        <w:rPr>
          <w:rFonts w:ascii="微软雅黑" w:eastAsia="微软雅黑" w:hAnsi="微软雅黑"/>
        </w:rPr>
        <w:t>：Remote VLAN、普通端口设为Trunk且允许通过Remote VLAN</w:t>
      </w:r>
    </w:p>
    <w:p w14:paraId="43F30864" w14:textId="436C5B71" w:rsidR="003965F5" w:rsidRDefault="003965F5">
      <w:pPr>
        <w:rPr>
          <w:rFonts w:ascii="微软雅黑" w:eastAsia="微软雅黑" w:hAnsi="微软雅黑"/>
        </w:rPr>
      </w:pPr>
      <w:r>
        <w:rPr>
          <w:rFonts w:ascii="微软雅黑" w:eastAsia="微软雅黑" w:hAnsi="微软雅黑" w:hint="eastAsia"/>
        </w:rPr>
        <w:t>目的</w:t>
      </w:r>
      <w:r>
        <w:rPr>
          <w:rFonts w:ascii="微软雅黑" w:eastAsia="微软雅黑" w:hAnsi="微软雅黑"/>
        </w:rPr>
        <w:t>交换机</w:t>
      </w:r>
      <w:r>
        <w:rPr>
          <w:rFonts w:ascii="微软雅黑" w:eastAsia="微软雅黑" w:hAnsi="微软雅黑" w:hint="eastAsia"/>
        </w:rPr>
        <w:t>配置</w:t>
      </w:r>
      <w:r>
        <w:rPr>
          <w:rFonts w:ascii="微软雅黑" w:eastAsia="微软雅黑" w:hAnsi="微软雅黑"/>
        </w:rPr>
        <w:t>：</w:t>
      </w:r>
      <w:r>
        <w:rPr>
          <w:rFonts w:ascii="微软雅黑" w:eastAsia="微软雅黑" w:hAnsi="微软雅黑" w:hint="eastAsia"/>
        </w:rPr>
        <w:t>Remote</w:t>
      </w:r>
      <w:r>
        <w:rPr>
          <w:rFonts w:ascii="微软雅黑" w:eastAsia="微软雅黑" w:hAnsi="微软雅黑"/>
        </w:rPr>
        <w:t xml:space="preserve"> VLAN、源端口</w:t>
      </w:r>
      <w:r>
        <w:rPr>
          <w:rFonts w:ascii="微软雅黑" w:eastAsia="微软雅黑" w:hAnsi="微软雅黑" w:hint="eastAsia"/>
        </w:rPr>
        <w:t>、</w:t>
      </w:r>
      <w:r>
        <w:rPr>
          <w:rFonts w:ascii="微软雅黑" w:eastAsia="微软雅黑" w:hAnsi="微软雅黑"/>
        </w:rPr>
        <w:t>观察端口</w:t>
      </w:r>
      <w:r w:rsidR="00CA1529">
        <w:rPr>
          <w:rFonts w:ascii="微软雅黑" w:eastAsia="微软雅黑" w:hAnsi="微软雅黑" w:hint="eastAsia"/>
        </w:rPr>
        <w:t>（必须</w:t>
      </w:r>
      <w:r w:rsidR="00CA1529">
        <w:rPr>
          <w:rFonts w:ascii="微软雅黑" w:eastAsia="微软雅黑" w:hAnsi="微软雅黑"/>
        </w:rPr>
        <w:t>加入Remote VLAN</w:t>
      </w:r>
      <w:r w:rsidR="00CA1529">
        <w:rPr>
          <w:rFonts w:ascii="微软雅黑" w:eastAsia="微软雅黑" w:hAnsi="微软雅黑" w:hint="eastAsia"/>
        </w:rPr>
        <w:t>）</w:t>
      </w:r>
    </w:p>
    <w:p w14:paraId="5072C4B9" w14:textId="591F391A" w:rsidR="007B58E6" w:rsidRDefault="007B58E6">
      <w:pPr>
        <w:rPr>
          <w:rFonts w:ascii="微软雅黑" w:eastAsia="微软雅黑" w:hAnsi="微软雅黑"/>
        </w:rPr>
      </w:pPr>
      <w:r w:rsidRPr="007B58E6">
        <w:rPr>
          <w:rFonts w:ascii="微软雅黑" w:eastAsia="微软雅黑" w:hAnsi="微软雅黑" w:hint="eastAsia"/>
          <w:color w:val="FF0000"/>
        </w:rPr>
        <w:t>注</w:t>
      </w:r>
      <w:r w:rsidRPr="007B58E6">
        <w:rPr>
          <w:rFonts w:ascii="微软雅黑" w:eastAsia="微软雅黑" w:hAnsi="微软雅黑"/>
          <w:color w:val="FF0000"/>
        </w:rPr>
        <w:t>：</w:t>
      </w:r>
      <w:r>
        <w:rPr>
          <w:rFonts w:ascii="微软雅黑" w:eastAsia="微软雅黑" w:hAnsi="微软雅黑"/>
        </w:rPr>
        <w:t>不建议</w:t>
      </w:r>
      <w:r>
        <w:rPr>
          <w:rFonts w:ascii="微软雅黑" w:eastAsia="微软雅黑" w:hAnsi="微软雅黑" w:hint="eastAsia"/>
        </w:rPr>
        <w:t>与</w:t>
      </w:r>
      <w:r>
        <w:rPr>
          <w:rFonts w:ascii="微软雅黑" w:eastAsia="微软雅黑" w:hAnsi="微软雅黑"/>
        </w:rPr>
        <w:t>中间交换机或目的交换机</w:t>
      </w:r>
      <w:r>
        <w:rPr>
          <w:rFonts w:ascii="微软雅黑" w:eastAsia="微软雅黑" w:hAnsi="微软雅黑" w:hint="eastAsia"/>
        </w:rPr>
        <w:t>相连</w:t>
      </w:r>
      <w:r>
        <w:rPr>
          <w:rFonts w:ascii="微软雅黑" w:eastAsia="微软雅黑" w:hAnsi="微软雅黑"/>
        </w:rPr>
        <w:t>的端口上配置镜像源端口，否则可能引起网络内的流量混乱。</w:t>
      </w:r>
    </w:p>
    <w:p w14:paraId="3373C9B5" w14:textId="431F539E" w:rsidR="00C33BA7" w:rsidRDefault="00C33BA7">
      <w:pPr>
        <w:rPr>
          <w:rFonts w:ascii="微软雅黑" w:eastAsia="微软雅黑" w:hAnsi="微软雅黑"/>
        </w:rPr>
      </w:pPr>
      <w:r>
        <w:rPr>
          <w:rFonts w:ascii="微软雅黑" w:eastAsia="微软雅黑" w:hAnsi="微软雅黑" w:hint="eastAsia"/>
        </w:rPr>
        <w:lastRenderedPageBreak/>
        <w:t>（二）基于</w:t>
      </w:r>
      <w:r>
        <w:rPr>
          <w:rFonts w:ascii="微软雅黑" w:eastAsia="微软雅黑" w:hAnsi="微软雅黑"/>
        </w:rPr>
        <w:t>流的RSPAN</w:t>
      </w:r>
    </w:p>
    <w:p w14:paraId="1DDE77E2" w14:textId="1656899B" w:rsidR="007B58E6" w:rsidRDefault="00C33BA7">
      <w:pPr>
        <w:rPr>
          <w:rFonts w:ascii="微软雅黑" w:eastAsia="微软雅黑" w:hAnsi="微软雅黑"/>
        </w:rPr>
      </w:pPr>
      <w:r>
        <w:rPr>
          <w:rFonts w:ascii="微软雅黑" w:eastAsia="微软雅黑" w:hAnsi="微软雅黑" w:hint="eastAsia"/>
        </w:rPr>
        <w:t>源</w:t>
      </w:r>
      <w:r>
        <w:rPr>
          <w:rFonts w:ascii="微软雅黑" w:eastAsia="微软雅黑" w:hAnsi="微软雅黑"/>
        </w:rPr>
        <w:t>交换机配置：Remote VLAN、源</w:t>
      </w:r>
      <w:r>
        <w:rPr>
          <w:rFonts w:ascii="微软雅黑" w:eastAsia="微软雅黑" w:hAnsi="微软雅黑" w:hint="eastAsia"/>
        </w:rPr>
        <w:t>镜像</w:t>
      </w:r>
      <w:r>
        <w:rPr>
          <w:rFonts w:ascii="微软雅黑" w:eastAsia="微软雅黑" w:hAnsi="微软雅黑"/>
        </w:rPr>
        <w:t>根据ACL高级</w:t>
      </w:r>
      <w:r>
        <w:rPr>
          <w:rFonts w:ascii="微软雅黑" w:eastAsia="微软雅黑" w:hAnsi="微软雅黑" w:hint="eastAsia"/>
        </w:rPr>
        <w:t>镜像设置显示（仅支持</w:t>
      </w:r>
      <w:r>
        <w:rPr>
          <w:rFonts w:ascii="微软雅黑" w:eastAsia="微软雅黑" w:hAnsi="微软雅黑"/>
        </w:rPr>
        <w:t>入方向</w:t>
      </w:r>
      <w:r>
        <w:rPr>
          <w:rFonts w:ascii="微软雅黑" w:eastAsia="微软雅黑" w:hAnsi="微软雅黑" w:hint="eastAsia"/>
        </w:rPr>
        <w:t>）</w:t>
      </w:r>
      <w:r>
        <w:rPr>
          <w:rFonts w:ascii="微软雅黑" w:eastAsia="微软雅黑" w:hAnsi="微软雅黑"/>
        </w:rPr>
        <w:t>、</w:t>
      </w:r>
      <w:r w:rsidR="0058179B">
        <w:rPr>
          <w:rFonts w:ascii="微软雅黑" w:eastAsia="微软雅黑" w:hAnsi="微软雅黑" w:hint="eastAsia"/>
        </w:rPr>
        <w:t>反射端口</w:t>
      </w:r>
      <w:r w:rsidR="0058179B">
        <w:rPr>
          <w:rFonts w:ascii="微软雅黑" w:eastAsia="微软雅黑" w:hAnsi="微软雅黑"/>
        </w:rPr>
        <w:t>、</w:t>
      </w:r>
      <w:r w:rsidR="0058179B">
        <w:rPr>
          <w:rFonts w:ascii="微软雅黑" w:eastAsia="微软雅黑" w:hAnsi="微软雅黑" w:hint="eastAsia"/>
        </w:rPr>
        <w:t>输出</w:t>
      </w:r>
      <w:r w:rsidR="0058179B">
        <w:rPr>
          <w:rFonts w:ascii="微软雅黑" w:eastAsia="微软雅黑" w:hAnsi="微软雅黑"/>
        </w:rPr>
        <w:t>端口</w:t>
      </w:r>
    </w:p>
    <w:p w14:paraId="10E9BF4D" w14:textId="6F97935A" w:rsidR="0058179B" w:rsidRDefault="0058179B">
      <w:pPr>
        <w:rPr>
          <w:rFonts w:ascii="微软雅黑" w:eastAsia="微软雅黑" w:hAnsi="微软雅黑"/>
        </w:rPr>
      </w:pPr>
      <w:r>
        <w:rPr>
          <w:rFonts w:ascii="微软雅黑" w:eastAsia="微软雅黑" w:hAnsi="微软雅黑" w:hint="eastAsia"/>
        </w:rPr>
        <w:t>中间交换机</w:t>
      </w:r>
      <w:r>
        <w:rPr>
          <w:rFonts w:ascii="微软雅黑" w:eastAsia="微软雅黑" w:hAnsi="微软雅黑"/>
        </w:rPr>
        <w:t>配置：</w:t>
      </w:r>
      <w:r>
        <w:rPr>
          <w:rFonts w:ascii="微软雅黑" w:eastAsia="微软雅黑" w:hAnsi="微软雅黑" w:hint="eastAsia"/>
        </w:rPr>
        <w:t>Remote</w:t>
      </w:r>
      <w:r>
        <w:rPr>
          <w:rFonts w:ascii="微软雅黑" w:eastAsia="微软雅黑" w:hAnsi="微软雅黑"/>
        </w:rPr>
        <w:t xml:space="preserve"> VLAN、普通端口设为Trunk且允许通过Remote VLAN</w:t>
      </w:r>
    </w:p>
    <w:p w14:paraId="5E9AA26B" w14:textId="0AD83619" w:rsidR="0058179B" w:rsidRPr="0058179B" w:rsidRDefault="0058179B">
      <w:pPr>
        <w:rPr>
          <w:rFonts w:ascii="微软雅黑" w:eastAsia="微软雅黑" w:hAnsi="微软雅黑"/>
        </w:rPr>
      </w:pPr>
      <w:r>
        <w:rPr>
          <w:rFonts w:ascii="微软雅黑" w:eastAsia="微软雅黑" w:hAnsi="微软雅黑" w:hint="eastAsia"/>
        </w:rPr>
        <w:t>目的</w:t>
      </w:r>
      <w:r>
        <w:rPr>
          <w:rFonts w:ascii="微软雅黑" w:eastAsia="微软雅黑" w:hAnsi="微软雅黑"/>
        </w:rPr>
        <w:t>交换机配置：</w:t>
      </w:r>
      <w:r>
        <w:rPr>
          <w:rFonts w:ascii="微软雅黑" w:eastAsia="微软雅黑" w:hAnsi="微软雅黑" w:hint="eastAsia"/>
        </w:rPr>
        <w:t>Remote</w:t>
      </w:r>
      <w:r>
        <w:rPr>
          <w:rFonts w:ascii="微软雅黑" w:eastAsia="微软雅黑" w:hAnsi="微软雅黑"/>
        </w:rPr>
        <w:t xml:space="preserve"> VLAN、源端口、观察端口</w:t>
      </w:r>
    </w:p>
    <w:p w14:paraId="23D79AE8" w14:textId="77777777" w:rsidR="00C33BA7" w:rsidRDefault="00C33BA7">
      <w:pPr>
        <w:rPr>
          <w:rFonts w:ascii="微软雅黑" w:eastAsia="微软雅黑" w:hAnsi="微软雅黑"/>
        </w:rPr>
      </w:pPr>
    </w:p>
    <w:p w14:paraId="5AAF7B2B" w14:textId="77777777" w:rsidR="00C33BA7" w:rsidRDefault="00C33BA7">
      <w:pPr>
        <w:rPr>
          <w:rFonts w:ascii="微软雅黑" w:eastAsia="微软雅黑" w:hAnsi="微软雅黑"/>
        </w:rPr>
      </w:pPr>
    </w:p>
    <w:p w14:paraId="5D95E643" w14:textId="77777777" w:rsidR="00C33BA7" w:rsidRDefault="00C33BA7" w:rsidP="00C33BA7">
      <w:pPr>
        <w:rPr>
          <w:rFonts w:ascii="微软雅黑" w:eastAsia="微软雅黑" w:hAnsi="微软雅黑"/>
        </w:rPr>
      </w:pPr>
      <w:r>
        <w:rPr>
          <w:rFonts w:ascii="微软雅黑" w:eastAsia="微软雅黑" w:hAnsi="微软雅黑" w:hint="eastAsia"/>
        </w:rPr>
        <w:t>【配置参数】</w:t>
      </w:r>
    </w:p>
    <w:p w14:paraId="155739C1" w14:textId="102A06B5" w:rsidR="007A5E2A" w:rsidRDefault="007A5E2A" w:rsidP="00C33BA7">
      <w:pPr>
        <w:rPr>
          <w:rFonts w:ascii="微软雅黑" w:eastAsia="微软雅黑" w:hAnsi="微软雅黑"/>
        </w:rPr>
      </w:pPr>
      <w:r>
        <w:rPr>
          <w:rFonts w:ascii="微软雅黑" w:eastAsia="微软雅黑" w:hAnsi="微软雅黑" w:hint="eastAsia"/>
        </w:rPr>
        <w:t>汇总SPAN</w:t>
      </w:r>
      <w:r>
        <w:rPr>
          <w:rFonts w:ascii="微软雅黑" w:eastAsia="微软雅黑" w:hAnsi="微软雅黑"/>
        </w:rPr>
        <w:t>/RSPAN</w:t>
      </w:r>
      <w:r>
        <w:rPr>
          <w:rFonts w:ascii="微软雅黑" w:eastAsia="微软雅黑" w:hAnsi="微软雅黑" w:hint="eastAsia"/>
        </w:rPr>
        <w:t>，</w:t>
      </w:r>
      <w:r>
        <w:rPr>
          <w:rFonts w:ascii="微软雅黑" w:eastAsia="微软雅黑" w:hAnsi="微软雅黑"/>
        </w:rPr>
        <w:t>包括</w:t>
      </w:r>
      <w:r>
        <w:rPr>
          <w:rFonts w:ascii="微软雅黑" w:eastAsia="微软雅黑" w:hAnsi="微软雅黑" w:hint="eastAsia"/>
        </w:rPr>
        <w:t>端口</w:t>
      </w:r>
      <w:r>
        <w:rPr>
          <w:rFonts w:ascii="微软雅黑" w:eastAsia="微软雅黑" w:hAnsi="微软雅黑"/>
        </w:rPr>
        <w:t>和ACL镜像</w:t>
      </w:r>
      <w:r>
        <w:rPr>
          <w:rFonts w:ascii="微软雅黑" w:eastAsia="微软雅黑" w:hAnsi="微软雅黑" w:hint="eastAsia"/>
        </w:rPr>
        <w:t>的</w:t>
      </w:r>
      <w:r>
        <w:rPr>
          <w:rFonts w:ascii="微软雅黑" w:eastAsia="微软雅黑" w:hAnsi="微软雅黑"/>
        </w:rPr>
        <w:t>需求，具体如下：</w:t>
      </w:r>
    </w:p>
    <w:p w14:paraId="5BF6915F" w14:textId="41B2ECB0" w:rsidR="003965F5" w:rsidRDefault="00DF6CA9">
      <w:pPr>
        <w:rPr>
          <w:rFonts w:ascii="微软雅黑" w:eastAsia="微软雅黑" w:hAnsi="微软雅黑"/>
        </w:rPr>
      </w:pPr>
      <w:r>
        <w:rPr>
          <w:rFonts w:ascii="微软雅黑" w:eastAsia="微软雅黑" w:hAnsi="微软雅黑" w:hint="eastAsia"/>
        </w:rPr>
        <w:t>全局设置</w:t>
      </w:r>
      <w:r>
        <w:rPr>
          <w:rFonts w:ascii="微软雅黑" w:eastAsia="微软雅黑" w:hAnsi="微软雅黑"/>
        </w:rPr>
        <w:t>：</w:t>
      </w:r>
    </w:p>
    <w:p w14:paraId="082EF87A" w14:textId="77D1C326" w:rsidR="00DF6CA9" w:rsidRPr="00DF6CA9" w:rsidRDefault="00DF6CA9" w:rsidP="00FF3228">
      <w:pPr>
        <w:pStyle w:val="af2"/>
        <w:numPr>
          <w:ilvl w:val="0"/>
          <w:numId w:val="613"/>
        </w:numPr>
        <w:ind w:firstLineChars="0"/>
        <w:rPr>
          <w:rFonts w:ascii="微软雅黑" w:eastAsia="微软雅黑" w:hAnsi="微软雅黑"/>
        </w:rPr>
      </w:pPr>
      <w:r>
        <w:rPr>
          <w:rFonts w:ascii="微软雅黑" w:eastAsia="微软雅黑" w:hAnsi="微软雅黑" w:hint="eastAsia"/>
        </w:rPr>
        <w:t>远程</w:t>
      </w:r>
      <w:r>
        <w:rPr>
          <w:rFonts w:ascii="微软雅黑" w:eastAsia="微软雅黑" w:hAnsi="微软雅黑"/>
        </w:rPr>
        <w:t>VLAN</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多选</w:t>
      </w:r>
      <w:r>
        <w:rPr>
          <w:rFonts w:ascii="微软雅黑" w:eastAsia="微软雅黑" w:hAnsi="微软雅黑"/>
        </w:rPr>
        <w:t>】</w:t>
      </w:r>
      <w:r w:rsidR="00864DCB">
        <w:rPr>
          <w:rFonts w:ascii="微软雅黑" w:eastAsia="微软雅黑" w:hAnsi="微软雅黑" w:hint="eastAsia"/>
        </w:rPr>
        <w:t>RSPAN功能</w:t>
      </w:r>
      <w:r w:rsidR="00864DCB">
        <w:rPr>
          <w:rFonts w:ascii="微软雅黑" w:eastAsia="微软雅黑" w:hAnsi="微软雅黑"/>
        </w:rPr>
        <w:t>使用时，</w:t>
      </w:r>
      <w:r w:rsidR="00864DCB">
        <w:rPr>
          <w:rFonts w:ascii="微软雅黑" w:eastAsia="微软雅黑" w:hAnsi="微软雅黑" w:hint="eastAsia"/>
        </w:rPr>
        <w:t>设置用于</w:t>
      </w:r>
      <w:r w:rsidR="00864DCB">
        <w:rPr>
          <w:rFonts w:ascii="微软雅黑" w:eastAsia="微软雅黑" w:hAnsi="微软雅黑"/>
        </w:rPr>
        <w:t>镜像的远程VLAN。</w:t>
      </w:r>
      <w:r>
        <w:rPr>
          <w:rFonts w:ascii="微软雅黑" w:eastAsia="微软雅黑" w:hAnsi="微软雅黑" w:hint="eastAsia"/>
        </w:rPr>
        <w:t>从已有</w:t>
      </w:r>
      <w:r>
        <w:rPr>
          <w:rFonts w:ascii="微软雅黑" w:eastAsia="微软雅黑" w:hAnsi="微软雅黑"/>
        </w:rPr>
        <w:t>VLAN中选择</w:t>
      </w:r>
      <w:r>
        <w:rPr>
          <w:rFonts w:ascii="微软雅黑" w:eastAsia="微软雅黑" w:hAnsi="微软雅黑" w:hint="eastAsia"/>
        </w:rPr>
        <w:t>作为</w:t>
      </w:r>
      <w:r>
        <w:rPr>
          <w:rFonts w:ascii="微软雅黑" w:eastAsia="微软雅黑" w:hAnsi="微软雅黑"/>
        </w:rPr>
        <w:t>Remote VLAN</w:t>
      </w:r>
      <w:r w:rsidR="002B2861">
        <w:rPr>
          <w:rFonts w:ascii="微软雅黑" w:eastAsia="微软雅黑" w:hAnsi="微软雅黑"/>
        </w:rPr>
        <w:t>，可多选。不</w:t>
      </w:r>
      <w:r w:rsidR="002B2861">
        <w:rPr>
          <w:rFonts w:ascii="微软雅黑" w:eastAsia="微软雅黑" w:hAnsi="微软雅黑" w:hint="eastAsia"/>
        </w:rPr>
        <w:t>建议</w:t>
      </w:r>
      <w:r>
        <w:rPr>
          <w:rFonts w:ascii="微软雅黑" w:eastAsia="微软雅黑" w:hAnsi="微软雅黑"/>
        </w:rPr>
        <w:t>选择VLAN</w:t>
      </w:r>
      <w:r w:rsidR="00607C26">
        <w:rPr>
          <w:rFonts w:ascii="微软雅黑" w:eastAsia="微软雅黑" w:hAnsi="微软雅黑"/>
        </w:rPr>
        <w:t xml:space="preserve"> 1</w:t>
      </w:r>
      <w:r w:rsidR="002B2861">
        <w:rPr>
          <w:rFonts w:ascii="微软雅黑" w:eastAsia="微软雅黑" w:hAnsi="微软雅黑" w:hint="eastAsia"/>
        </w:rPr>
        <w:t>，</w:t>
      </w:r>
      <w:r w:rsidR="002B2861">
        <w:rPr>
          <w:rFonts w:ascii="微软雅黑" w:eastAsia="微软雅黑" w:hAnsi="微软雅黑"/>
        </w:rPr>
        <w:t>给出提示</w:t>
      </w:r>
    </w:p>
    <w:p w14:paraId="19D59488" w14:textId="77777777" w:rsidR="00DF6CA9" w:rsidRDefault="00DF6CA9">
      <w:pPr>
        <w:rPr>
          <w:rFonts w:ascii="微软雅黑" w:eastAsia="微软雅黑" w:hAnsi="微软雅黑"/>
        </w:rPr>
      </w:pPr>
    </w:p>
    <w:p w14:paraId="35F47DD1" w14:textId="7FE4C0F7" w:rsidR="00DF6CA9" w:rsidRDefault="00DF6CA9" w:rsidP="00DF6CA9">
      <w:pPr>
        <w:rPr>
          <w:rFonts w:ascii="微软雅黑" w:eastAsia="微软雅黑" w:hAnsi="微软雅黑"/>
        </w:rPr>
      </w:pPr>
      <w:r>
        <w:rPr>
          <w:rFonts w:ascii="微软雅黑" w:eastAsia="微软雅黑" w:hAnsi="微软雅黑" w:hint="eastAsia"/>
        </w:rPr>
        <w:t>镜像组</w:t>
      </w:r>
      <w:r>
        <w:rPr>
          <w:rFonts w:ascii="微软雅黑" w:eastAsia="微软雅黑" w:hAnsi="微软雅黑"/>
        </w:rPr>
        <w:t>列表：</w:t>
      </w:r>
    </w:p>
    <w:p w14:paraId="7F8B8DF1" w14:textId="5B13F266" w:rsidR="00DF6CA9" w:rsidRDefault="00DF6CA9" w:rsidP="00DF6CA9">
      <w:pPr>
        <w:pStyle w:val="af2"/>
        <w:numPr>
          <w:ilvl w:val="0"/>
          <w:numId w:val="45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4个镜像组</w:t>
      </w:r>
      <w:r>
        <w:rPr>
          <w:rFonts w:ascii="微软雅黑" w:eastAsia="微软雅黑" w:hAnsi="微软雅黑"/>
        </w:rPr>
        <w:t>，每</w:t>
      </w:r>
      <w:r>
        <w:rPr>
          <w:rFonts w:ascii="微软雅黑" w:eastAsia="微软雅黑" w:hAnsi="微软雅黑" w:hint="eastAsia"/>
        </w:rPr>
        <w:t>个</w:t>
      </w:r>
      <w:r>
        <w:rPr>
          <w:rFonts w:ascii="微软雅黑" w:eastAsia="微软雅黑" w:hAnsi="微软雅黑"/>
        </w:rPr>
        <w:t>显示</w:t>
      </w:r>
      <w:r>
        <w:rPr>
          <w:rFonts w:ascii="微软雅黑" w:eastAsia="微软雅黑" w:hAnsi="微软雅黑" w:hint="eastAsia"/>
        </w:rPr>
        <w:t>镜像组ID</w:t>
      </w:r>
      <w:r>
        <w:rPr>
          <w:rFonts w:ascii="微软雅黑" w:eastAsia="微软雅黑" w:hAnsi="微软雅黑"/>
        </w:rPr>
        <w:t>、</w:t>
      </w:r>
      <w:r w:rsidR="007A5E2A">
        <w:rPr>
          <w:rFonts w:ascii="微软雅黑" w:eastAsia="微软雅黑" w:hAnsi="微软雅黑"/>
        </w:rPr>
        <w:t>模式、</w:t>
      </w:r>
      <w:r>
        <w:rPr>
          <w:rFonts w:ascii="微软雅黑" w:eastAsia="微软雅黑" w:hAnsi="微软雅黑" w:hint="eastAsia"/>
        </w:rPr>
        <w:t>交换机角色</w:t>
      </w:r>
      <w:r w:rsidR="007A5E2A">
        <w:rPr>
          <w:rFonts w:ascii="微软雅黑" w:eastAsia="微软雅黑" w:hAnsi="微软雅黑" w:hint="eastAsia"/>
        </w:rPr>
        <w:t>（仅</w:t>
      </w:r>
      <w:r w:rsidR="007A5E2A">
        <w:rPr>
          <w:rFonts w:ascii="微软雅黑" w:eastAsia="微软雅黑" w:hAnsi="微软雅黑"/>
        </w:rPr>
        <w:t>RSPAN才显示</w:t>
      </w:r>
      <w:r w:rsidR="007A5E2A">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入方向</w:t>
      </w:r>
      <w:r w:rsidR="00CA1529">
        <w:rPr>
          <w:rFonts w:ascii="微软雅黑" w:eastAsia="微软雅黑" w:hAnsi="微软雅黑"/>
        </w:rPr>
        <w:t>镜像</w:t>
      </w:r>
      <w:r>
        <w:rPr>
          <w:rFonts w:ascii="微软雅黑" w:eastAsia="微软雅黑" w:hAnsi="微软雅黑"/>
        </w:rPr>
        <w:t>、</w:t>
      </w:r>
      <w:r>
        <w:rPr>
          <w:rFonts w:ascii="微软雅黑" w:eastAsia="微软雅黑" w:hAnsi="微软雅黑" w:hint="eastAsia"/>
        </w:rPr>
        <w:t>出方向</w:t>
      </w:r>
      <w:r w:rsidR="00CA1529">
        <w:rPr>
          <w:rFonts w:ascii="微软雅黑" w:eastAsia="微软雅黑" w:hAnsi="微软雅黑"/>
        </w:rPr>
        <w:t>镜像</w:t>
      </w:r>
      <w:r>
        <w:rPr>
          <w:rFonts w:ascii="微软雅黑" w:eastAsia="微软雅黑" w:hAnsi="微软雅黑"/>
        </w:rPr>
        <w:t>、</w:t>
      </w:r>
      <w:r w:rsidRPr="007A5E2A">
        <w:rPr>
          <w:rFonts w:ascii="微软雅黑" w:eastAsia="微软雅黑" w:hAnsi="微软雅黑" w:hint="eastAsia"/>
          <w:strike/>
          <w:color w:val="B2B2B2"/>
        </w:rPr>
        <w:t>反射端口（仅</w:t>
      </w:r>
      <w:r w:rsidR="007A5E2A" w:rsidRPr="007A5E2A">
        <w:rPr>
          <w:rFonts w:ascii="微软雅黑" w:eastAsia="微软雅黑" w:hAnsi="微软雅黑" w:hint="eastAsia"/>
          <w:strike/>
          <w:color w:val="B2B2B2"/>
        </w:rPr>
        <w:t>RSPAN</w:t>
      </w:r>
      <w:r w:rsidRPr="007A5E2A">
        <w:rPr>
          <w:rFonts w:ascii="微软雅黑" w:eastAsia="微软雅黑" w:hAnsi="微软雅黑"/>
          <w:strike/>
          <w:color w:val="B2B2B2"/>
        </w:rPr>
        <w:t>源交换机</w:t>
      </w:r>
      <w:r w:rsidR="00CA1529" w:rsidRPr="007A5E2A">
        <w:rPr>
          <w:rFonts w:ascii="微软雅黑" w:eastAsia="微软雅黑" w:hAnsi="微软雅黑" w:hint="eastAsia"/>
          <w:strike/>
          <w:color w:val="B2B2B2"/>
        </w:rPr>
        <w:t>配置</w:t>
      </w:r>
      <w:r w:rsidR="00CA1529" w:rsidRPr="007A5E2A">
        <w:rPr>
          <w:rFonts w:ascii="微软雅黑" w:eastAsia="微软雅黑" w:hAnsi="微软雅黑"/>
          <w:strike/>
          <w:color w:val="B2B2B2"/>
        </w:rPr>
        <w:t>镜像</w:t>
      </w:r>
      <w:r w:rsidR="00CA1529" w:rsidRPr="007A5E2A">
        <w:rPr>
          <w:rFonts w:ascii="微软雅黑" w:eastAsia="微软雅黑" w:hAnsi="微软雅黑" w:hint="eastAsia"/>
          <w:strike/>
          <w:color w:val="B2B2B2"/>
        </w:rPr>
        <w:t>端口</w:t>
      </w:r>
      <w:r w:rsidRPr="007A5E2A">
        <w:rPr>
          <w:rFonts w:ascii="微软雅黑" w:eastAsia="微软雅黑" w:hAnsi="微软雅黑" w:hint="eastAsia"/>
          <w:strike/>
          <w:color w:val="B2B2B2"/>
        </w:rPr>
        <w:t>才</w:t>
      </w:r>
      <w:r w:rsidR="00CA1529" w:rsidRPr="007A5E2A">
        <w:rPr>
          <w:rFonts w:ascii="微软雅黑" w:eastAsia="微软雅黑" w:hAnsi="微软雅黑" w:hint="eastAsia"/>
          <w:strike/>
          <w:color w:val="B2B2B2"/>
        </w:rPr>
        <w:t>显示</w:t>
      </w:r>
      <w:r w:rsidRPr="007A5E2A">
        <w:rPr>
          <w:rFonts w:ascii="微软雅黑" w:eastAsia="微软雅黑" w:hAnsi="微软雅黑" w:hint="eastAsia"/>
          <w:strike/>
          <w:color w:val="B2B2B2"/>
        </w:rPr>
        <w:t>）</w:t>
      </w:r>
      <w:r w:rsidRPr="007A5E2A">
        <w:rPr>
          <w:rFonts w:ascii="微软雅黑" w:eastAsia="微软雅黑" w:hAnsi="微软雅黑"/>
          <w:strike/>
          <w:color w:val="B2B2B2"/>
        </w:rPr>
        <w:t>、</w:t>
      </w:r>
      <w:r>
        <w:rPr>
          <w:rFonts w:ascii="微软雅黑" w:eastAsia="微软雅黑" w:hAnsi="微软雅黑"/>
        </w:rPr>
        <w:t>输出端口</w:t>
      </w:r>
      <w:r>
        <w:rPr>
          <w:rFonts w:ascii="微软雅黑" w:eastAsia="微软雅黑" w:hAnsi="微软雅黑" w:hint="eastAsia"/>
        </w:rPr>
        <w:t>（仅</w:t>
      </w:r>
      <w:r w:rsidR="007A5E2A">
        <w:rPr>
          <w:rFonts w:ascii="微软雅黑" w:eastAsia="微软雅黑" w:hAnsi="微软雅黑"/>
        </w:rPr>
        <w:t>RSPAN</w:t>
      </w:r>
      <w:r>
        <w:rPr>
          <w:rFonts w:ascii="微软雅黑" w:eastAsia="微软雅黑" w:hAnsi="微软雅黑"/>
        </w:rPr>
        <w:t>源交换机才</w:t>
      </w:r>
      <w:r w:rsidR="00CA1529">
        <w:rPr>
          <w:rFonts w:ascii="微软雅黑" w:eastAsia="微软雅黑" w:hAnsi="微软雅黑" w:hint="eastAsia"/>
        </w:rPr>
        <w:t>显示</w:t>
      </w:r>
      <w:r>
        <w:rPr>
          <w:rFonts w:ascii="微软雅黑" w:eastAsia="微软雅黑" w:hAnsi="微软雅黑" w:hint="eastAsia"/>
        </w:rPr>
        <w:t>）、观察端口（仅</w:t>
      </w:r>
      <w:r w:rsidR="007A5E2A">
        <w:rPr>
          <w:rFonts w:ascii="微软雅黑" w:eastAsia="微软雅黑" w:hAnsi="微软雅黑" w:hint="eastAsia"/>
        </w:rPr>
        <w:t>SPAN</w:t>
      </w:r>
      <w:r w:rsidR="007A5E2A">
        <w:rPr>
          <w:rFonts w:ascii="微软雅黑" w:eastAsia="微软雅黑" w:hAnsi="微软雅黑"/>
        </w:rPr>
        <w:t>或RSPAN</w:t>
      </w:r>
      <w:r>
        <w:rPr>
          <w:rFonts w:ascii="微软雅黑" w:eastAsia="微软雅黑" w:hAnsi="微软雅黑"/>
        </w:rPr>
        <w:t>目的交换机才</w:t>
      </w:r>
      <w:r w:rsidR="00CA1529">
        <w:rPr>
          <w:rFonts w:ascii="微软雅黑" w:eastAsia="微软雅黑" w:hAnsi="微软雅黑" w:hint="eastAsia"/>
        </w:rPr>
        <w:t>显示</w:t>
      </w:r>
      <w:r>
        <w:rPr>
          <w:rFonts w:ascii="微软雅黑" w:eastAsia="微软雅黑" w:hAnsi="微软雅黑" w:hint="eastAsia"/>
        </w:rPr>
        <w:t>）</w:t>
      </w:r>
      <w:r>
        <w:rPr>
          <w:rFonts w:ascii="微软雅黑" w:eastAsia="微软雅黑" w:hAnsi="微软雅黑"/>
        </w:rPr>
        <w:t>、远程VLAN</w:t>
      </w:r>
      <w:r w:rsidR="007A5E2A">
        <w:rPr>
          <w:rFonts w:ascii="微软雅黑" w:eastAsia="微软雅黑" w:hAnsi="微软雅黑" w:hint="eastAsia"/>
        </w:rPr>
        <w:t>（仅</w:t>
      </w:r>
      <w:r w:rsidR="007A5E2A">
        <w:rPr>
          <w:rFonts w:ascii="微软雅黑" w:eastAsia="微软雅黑" w:hAnsi="微软雅黑"/>
        </w:rPr>
        <w:t>RSPAN才显示</w:t>
      </w:r>
      <w:r w:rsidR="007A5E2A">
        <w:rPr>
          <w:rFonts w:ascii="微软雅黑" w:eastAsia="微软雅黑" w:hAnsi="微软雅黑" w:hint="eastAsia"/>
        </w:rPr>
        <w:t>）</w:t>
      </w:r>
      <w:ins w:id="462" w:author="Microsoft 帐户" w:date="2023-11-07T17:52:00Z">
        <w:r w:rsidR="002B2861">
          <w:rPr>
            <w:rFonts w:ascii="微软雅黑" w:eastAsia="微软雅黑" w:hAnsi="微软雅黑" w:hint="eastAsia"/>
          </w:rPr>
          <w:t>、</w:t>
        </w:r>
      </w:ins>
      <w:ins w:id="463" w:author="Microsoft 帐户" w:date="2023-11-08T11:19:00Z">
        <w:r w:rsidR="00C63842">
          <w:rPr>
            <w:rFonts w:ascii="微软雅黑" w:eastAsia="微软雅黑" w:hAnsi="微软雅黑" w:hint="eastAsia"/>
          </w:rPr>
          <w:t>收发普通</w:t>
        </w:r>
        <w:r w:rsidR="00C63842">
          <w:rPr>
            <w:rFonts w:ascii="微软雅黑" w:eastAsia="微软雅黑" w:hAnsi="微软雅黑"/>
          </w:rPr>
          <w:t>数据报文开关</w:t>
        </w:r>
      </w:ins>
    </w:p>
    <w:p w14:paraId="27D160A5" w14:textId="1C8CF130" w:rsidR="00DF6CA9" w:rsidRDefault="00DF6CA9" w:rsidP="00DF6CA9">
      <w:pPr>
        <w:pStyle w:val="af2"/>
        <w:numPr>
          <w:ilvl w:val="0"/>
          <w:numId w:val="454"/>
        </w:numPr>
        <w:ind w:firstLineChars="0"/>
        <w:rPr>
          <w:rFonts w:ascii="微软雅黑" w:eastAsia="微软雅黑" w:hAnsi="微软雅黑"/>
        </w:rPr>
      </w:pPr>
      <w:r>
        <w:rPr>
          <w:rFonts w:ascii="微软雅黑" w:eastAsia="微软雅黑" w:hAnsi="微软雅黑"/>
        </w:rPr>
        <w:t>支持编辑镜像</w:t>
      </w:r>
      <w:r>
        <w:rPr>
          <w:rFonts w:ascii="微软雅黑" w:eastAsia="微软雅黑" w:hAnsi="微软雅黑" w:hint="eastAsia"/>
        </w:rPr>
        <w:t>组</w:t>
      </w:r>
      <w:r>
        <w:rPr>
          <w:rFonts w:ascii="微软雅黑" w:eastAsia="微软雅黑" w:hAnsi="微软雅黑"/>
        </w:rPr>
        <w:t>配置</w:t>
      </w:r>
    </w:p>
    <w:p w14:paraId="26756ACA" w14:textId="6F8EC9B6" w:rsidR="00DF6CA9" w:rsidRDefault="00DF6CA9" w:rsidP="00DF6CA9">
      <w:pPr>
        <w:pStyle w:val="af2"/>
        <w:numPr>
          <w:ilvl w:val="0"/>
          <w:numId w:val="454"/>
        </w:numPr>
        <w:ind w:firstLineChars="0"/>
        <w:rPr>
          <w:rFonts w:ascii="微软雅黑" w:eastAsia="微软雅黑" w:hAnsi="微软雅黑"/>
        </w:rPr>
      </w:pPr>
      <w:r>
        <w:rPr>
          <w:rFonts w:ascii="微软雅黑" w:eastAsia="微软雅黑" w:hAnsi="微软雅黑" w:hint="eastAsia"/>
        </w:rPr>
        <w:t>支持一键</w:t>
      </w:r>
      <w:r>
        <w:rPr>
          <w:rFonts w:ascii="微软雅黑" w:eastAsia="微软雅黑" w:hAnsi="微软雅黑"/>
        </w:rPr>
        <w:t>重置</w:t>
      </w:r>
      <w:r>
        <w:rPr>
          <w:rFonts w:ascii="微软雅黑" w:eastAsia="微软雅黑" w:hAnsi="微软雅黑" w:hint="eastAsia"/>
        </w:rPr>
        <w:t>镜像组</w:t>
      </w:r>
      <w:r>
        <w:rPr>
          <w:rFonts w:ascii="微软雅黑" w:eastAsia="微软雅黑" w:hAnsi="微软雅黑"/>
        </w:rPr>
        <w:t>配置</w:t>
      </w:r>
      <w:r w:rsidR="00CA1529">
        <w:rPr>
          <w:rFonts w:ascii="微软雅黑" w:eastAsia="微软雅黑" w:hAnsi="微软雅黑" w:hint="eastAsia"/>
        </w:rPr>
        <w:t>。一旦</w:t>
      </w:r>
      <w:r w:rsidR="00CA1529">
        <w:rPr>
          <w:rFonts w:ascii="微软雅黑" w:eastAsia="微软雅黑" w:hAnsi="微软雅黑"/>
        </w:rPr>
        <w:t>重置，</w:t>
      </w:r>
      <w:r w:rsidR="00CA1529">
        <w:rPr>
          <w:rFonts w:ascii="微软雅黑" w:eastAsia="微软雅黑" w:hAnsi="微软雅黑" w:hint="eastAsia"/>
        </w:rPr>
        <w:t>相关联</w:t>
      </w:r>
      <w:r w:rsidR="00CA1529">
        <w:rPr>
          <w:rFonts w:ascii="微软雅黑" w:eastAsia="微软雅黑" w:hAnsi="微软雅黑"/>
        </w:rPr>
        <w:t>的ACL规则</w:t>
      </w:r>
      <w:r w:rsidR="00CA1529">
        <w:rPr>
          <w:rFonts w:ascii="微软雅黑" w:eastAsia="微软雅黑" w:hAnsi="微软雅黑" w:hint="eastAsia"/>
        </w:rPr>
        <w:t>自动</w:t>
      </w:r>
      <w:r w:rsidR="00CA1529">
        <w:rPr>
          <w:rFonts w:ascii="微软雅黑" w:eastAsia="微软雅黑" w:hAnsi="微软雅黑"/>
        </w:rPr>
        <w:t>关闭镜像功能。</w:t>
      </w:r>
    </w:p>
    <w:p w14:paraId="018EA0DA" w14:textId="77777777" w:rsidR="00DF6CA9" w:rsidRDefault="00DF6CA9" w:rsidP="00DF6CA9">
      <w:pPr>
        <w:rPr>
          <w:rFonts w:ascii="微软雅黑" w:eastAsia="微软雅黑" w:hAnsi="微软雅黑"/>
        </w:rPr>
      </w:pPr>
    </w:p>
    <w:p w14:paraId="57BD7A06" w14:textId="00837CB8" w:rsidR="00DF6CA9" w:rsidRDefault="00DF6CA9" w:rsidP="00DF6CA9">
      <w:pPr>
        <w:rPr>
          <w:rFonts w:ascii="微软雅黑" w:eastAsia="微软雅黑" w:hAnsi="微软雅黑"/>
        </w:rPr>
      </w:pPr>
      <w:r>
        <w:rPr>
          <w:rFonts w:ascii="微软雅黑" w:eastAsia="微软雅黑" w:hAnsi="微软雅黑" w:hint="eastAsia"/>
        </w:rPr>
        <w:t>编辑镜像组</w:t>
      </w:r>
      <w:r>
        <w:rPr>
          <w:rFonts w:ascii="微软雅黑" w:eastAsia="微软雅黑" w:hAnsi="微软雅黑"/>
        </w:rPr>
        <w:t>：</w:t>
      </w:r>
    </w:p>
    <w:p w14:paraId="1AFF262E" w14:textId="04966CB8" w:rsidR="00DF6CA9" w:rsidRDefault="00DF6CA9" w:rsidP="00DF6CA9">
      <w:pPr>
        <w:pStyle w:val="af2"/>
        <w:numPr>
          <w:ilvl w:val="0"/>
          <w:numId w:val="455"/>
        </w:numPr>
        <w:ind w:firstLineChars="0"/>
        <w:rPr>
          <w:rFonts w:ascii="微软雅黑" w:eastAsia="微软雅黑" w:hAnsi="微软雅黑"/>
        </w:rPr>
      </w:pPr>
      <w:r>
        <w:rPr>
          <w:rFonts w:ascii="微软雅黑" w:eastAsia="微软雅黑" w:hAnsi="微软雅黑" w:hint="eastAsia"/>
        </w:rPr>
        <w:lastRenderedPageBreak/>
        <w:t>组ID</w:t>
      </w:r>
      <w:r>
        <w:rPr>
          <w:rFonts w:ascii="微软雅黑" w:eastAsia="微软雅黑" w:hAnsi="微软雅黑"/>
        </w:rPr>
        <w:t>：显示选择的</w:t>
      </w:r>
      <w:r>
        <w:rPr>
          <w:rFonts w:ascii="微软雅黑" w:eastAsia="微软雅黑" w:hAnsi="微软雅黑" w:hint="eastAsia"/>
        </w:rPr>
        <w:t>镜像组</w:t>
      </w:r>
    </w:p>
    <w:p w14:paraId="4A47DA1C" w14:textId="2D21493A" w:rsidR="007A5E2A" w:rsidRDefault="007A5E2A" w:rsidP="00DF6CA9">
      <w:pPr>
        <w:pStyle w:val="af2"/>
        <w:numPr>
          <w:ilvl w:val="0"/>
          <w:numId w:val="455"/>
        </w:numPr>
        <w:ind w:firstLineChars="0"/>
        <w:rPr>
          <w:rFonts w:ascii="微软雅黑" w:eastAsia="微软雅黑" w:hAnsi="微软雅黑"/>
        </w:rPr>
      </w:pPr>
      <w:r>
        <w:rPr>
          <w:rFonts w:ascii="微软雅黑" w:eastAsia="微软雅黑" w:hAnsi="微软雅黑" w:hint="eastAsia"/>
        </w:rPr>
        <w:t>模式：</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选择镜像组</w:t>
      </w:r>
      <w:r>
        <w:rPr>
          <w:rFonts w:ascii="微软雅黑" w:eastAsia="微软雅黑" w:hAnsi="微软雅黑"/>
        </w:rPr>
        <w:t>使用的</w:t>
      </w:r>
      <w:r>
        <w:rPr>
          <w:rFonts w:ascii="微软雅黑" w:eastAsia="微软雅黑" w:hAnsi="微软雅黑" w:hint="eastAsia"/>
        </w:rPr>
        <w:t>镜像</w:t>
      </w:r>
      <w:r>
        <w:rPr>
          <w:rFonts w:ascii="微软雅黑" w:eastAsia="微软雅黑" w:hAnsi="微软雅黑"/>
        </w:rPr>
        <w:t>模式，</w:t>
      </w:r>
      <w:r>
        <w:rPr>
          <w:rFonts w:ascii="微软雅黑" w:eastAsia="微软雅黑" w:hAnsi="微软雅黑" w:hint="eastAsia"/>
        </w:rPr>
        <w:t>选项</w:t>
      </w:r>
      <w:r>
        <w:rPr>
          <w:rFonts w:ascii="微软雅黑" w:eastAsia="微软雅黑" w:hAnsi="微软雅黑"/>
        </w:rPr>
        <w:t>有{SPAN|RSPAN}</w:t>
      </w:r>
      <w:r>
        <w:rPr>
          <w:rFonts w:ascii="微软雅黑" w:eastAsia="微软雅黑" w:hAnsi="微软雅黑" w:hint="eastAsia"/>
        </w:rPr>
        <w:t>，</w:t>
      </w:r>
      <w:r>
        <w:rPr>
          <w:rFonts w:ascii="微软雅黑" w:eastAsia="微软雅黑" w:hAnsi="微软雅黑"/>
        </w:rPr>
        <w:t>默认SPAN。</w:t>
      </w:r>
    </w:p>
    <w:p w14:paraId="4F545431" w14:textId="542BF638" w:rsidR="00DF6CA9" w:rsidRDefault="00DF6CA9" w:rsidP="00DF6CA9">
      <w:pPr>
        <w:pStyle w:val="af2"/>
        <w:numPr>
          <w:ilvl w:val="0"/>
          <w:numId w:val="455"/>
        </w:numPr>
        <w:ind w:firstLineChars="0"/>
        <w:rPr>
          <w:rFonts w:ascii="微软雅黑" w:eastAsia="微软雅黑" w:hAnsi="微软雅黑"/>
        </w:rPr>
      </w:pPr>
      <w:r>
        <w:rPr>
          <w:rFonts w:ascii="微软雅黑" w:eastAsia="微软雅黑" w:hAnsi="微软雅黑"/>
        </w:rPr>
        <w:t>角色：</w:t>
      </w:r>
      <w:r>
        <w:rPr>
          <w:rFonts w:ascii="微软雅黑" w:eastAsia="微软雅黑" w:hAnsi="微软雅黑" w:hint="eastAsia"/>
        </w:rPr>
        <w:t>【下拉框】</w:t>
      </w:r>
      <w:r w:rsidR="007A5E2A">
        <w:rPr>
          <w:rFonts w:ascii="微软雅黑" w:eastAsia="微软雅黑" w:hAnsi="微软雅黑" w:hint="eastAsia"/>
        </w:rPr>
        <w:t>当且仅当</w:t>
      </w:r>
      <w:r w:rsidR="007A5E2A">
        <w:rPr>
          <w:rFonts w:ascii="微软雅黑" w:eastAsia="微软雅黑" w:hAnsi="微软雅黑"/>
        </w:rPr>
        <w:t>模式选择“RSPAN”</w:t>
      </w:r>
      <w:r w:rsidR="007A5E2A">
        <w:rPr>
          <w:rFonts w:ascii="微软雅黑" w:eastAsia="微软雅黑" w:hAnsi="微软雅黑" w:hint="eastAsia"/>
        </w:rPr>
        <w:t>时</w:t>
      </w:r>
      <w:r w:rsidR="007A5E2A">
        <w:rPr>
          <w:rFonts w:ascii="微软雅黑" w:eastAsia="微软雅黑" w:hAnsi="微软雅黑"/>
        </w:rPr>
        <w:t>支持配置</w:t>
      </w:r>
      <w:r w:rsidR="007A5E2A">
        <w:rPr>
          <w:rFonts w:ascii="微软雅黑" w:eastAsia="微软雅黑" w:hAnsi="微软雅黑" w:hint="eastAsia"/>
        </w:rPr>
        <w:t>。</w:t>
      </w:r>
      <w:r>
        <w:rPr>
          <w:rFonts w:ascii="微软雅黑" w:eastAsia="微软雅黑" w:hAnsi="微软雅黑" w:hint="eastAsia"/>
        </w:rPr>
        <w:t>选择</w:t>
      </w:r>
      <w:r w:rsidR="001104E8">
        <w:rPr>
          <w:rFonts w:ascii="微软雅黑" w:eastAsia="微软雅黑" w:hAnsi="微软雅黑"/>
        </w:rPr>
        <w:t>交换机角色，</w:t>
      </w:r>
      <w:r w:rsidR="001104E8">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源</w:t>
      </w:r>
      <w:r>
        <w:rPr>
          <w:rFonts w:ascii="微软雅黑" w:eastAsia="微软雅黑" w:hAnsi="微软雅黑"/>
        </w:rPr>
        <w:t xml:space="preserve">交换机| </w:t>
      </w:r>
      <w:r>
        <w:rPr>
          <w:rFonts w:ascii="微软雅黑" w:eastAsia="微软雅黑" w:hAnsi="微软雅黑" w:hint="eastAsia"/>
        </w:rPr>
        <w:t>目的</w:t>
      </w:r>
      <w:r>
        <w:rPr>
          <w:rFonts w:ascii="微软雅黑" w:eastAsia="微软雅黑" w:hAnsi="微软雅黑"/>
        </w:rPr>
        <w:t>交换机}</w:t>
      </w:r>
      <w:r>
        <w:rPr>
          <w:rFonts w:ascii="微软雅黑" w:eastAsia="微软雅黑" w:hAnsi="微软雅黑" w:hint="eastAsia"/>
        </w:rPr>
        <w:t>，</w:t>
      </w:r>
      <w:r>
        <w:rPr>
          <w:rFonts w:ascii="微软雅黑" w:eastAsia="微软雅黑" w:hAnsi="微软雅黑"/>
        </w:rPr>
        <w:t>默认源交换机。</w:t>
      </w:r>
    </w:p>
    <w:p w14:paraId="4968642A" w14:textId="3A579E0A" w:rsidR="00DF6CA9" w:rsidRDefault="00DF6CA9" w:rsidP="00DF6CA9">
      <w:pPr>
        <w:pStyle w:val="af2"/>
        <w:numPr>
          <w:ilvl w:val="0"/>
          <w:numId w:val="455"/>
        </w:numPr>
        <w:ind w:firstLineChars="0"/>
        <w:rPr>
          <w:rFonts w:ascii="微软雅黑" w:eastAsia="微软雅黑" w:hAnsi="微软雅黑"/>
        </w:rPr>
      </w:pPr>
      <w:r>
        <w:rPr>
          <w:rFonts w:ascii="微软雅黑" w:eastAsia="微软雅黑" w:hAnsi="微软雅黑" w:hint="eastAsia"/>
        </w:rPr>
        <w:t>入</w:t>
      </w:r>
      <w:r w:rsidR="00CA1529">
        <w:rPr>
          <w:rFonts w:ascii="微软雅黑" w:eastAsia="微软雅黑" w:hAnsi="微软雅黑" w:hint="eastAsia"/>
        </w:rPr>
        <w:t>方向镜像</w:t>
      </w:r>
      <w:r>
        <w:rPr>
          <w:rFonts w:ascii="微软雅黑" w:eastAsia="微软雅黑" w:hAnsi="微软雅黑"/>
        </w:rPr>
        <w:t>：</w:t>
      </w:r>
      <w:r w:rsidR="007A5E2A">
        <w:rPr>
          <w:rFonts w:ascii="微软雅黑" w:eastAsia="微软雅黑" w:hAnsi="微软雅黑" w:hint="eastAsia"/>
        </w:rPr>
        <w:t>当且仅当①</w:t>
      </w:r>
      <w:r w:rsidR="007A5E2A">
        <w:rPr>
          <w:rFonts w:ascii="微软雅黑" w:eastAsia="微软雅黑" w:hAnsi="微软雅黑"/>
        </w:rPr>
        <w:t>模式为“SPAN”</w:t>
      </w:r>
      <w:r w:rsidR="007A5E2A">
        <w:rPr>
          <w:rFonts w:ascii="微软雅黑" w:eastAsia="微软雅黑" w:hAnsi="微软雅黑" w:hint="eastAsia"/>
        </w:rPr>
        <w:t>；②</w:t>
      </w:r>
      <w:r w:rsidR="007A5E2A">
        <w:rPr>
          <w:rFonts w:ascii="微软雅黑" w:eastAsia="微软雅黑" w:hAnsi="微软雅黑"/>
        </w:rPr>
        <w:t>模式为”RSPAN”</w:t>
      </w:r>
      <w:r w:rsidR="007A5E2A">
        <w:rPr>
          <w:rFonts w:ascii="微软雅黑" w:eastAsia="微软雅黑" w:hAnsi="微软雅黑" w:hint="eastAsia"/>
        </w:rPr>
        <w:t>且角色</w:t>
      </w:r>
      <w:r w:rsidR="007A5E2A">
        <w:rPr>
          <w:rFonts w:ascii="微软雅黑" w:eastAsia="微软雅黑" w:hAnsi="微软雅黑"/>
        </w:rPr>
        <w:t>为“</w:t>
      </w:r>
      <w:r w:rsidR="007A5E2A">
        <w:rPr>
          <w:rFonts w:ascii="微软雅黑" w:eastAsia="微软雅黑" w:hAnsi="微软雅黑" w:hint="eastAsia"/>
        </w:rPr>
        <w:t>源</w:t>
      </w:r>
      <w:r w:rsidR="007A5E2A">
        <w:rPr>
          <w:rFonts w:ascii="微软雅黑" w:eastAsia="微软雅黑" w:hAnsi="微软雅黑"/>
        </w:rPr>
        <w:t>交换机”</w:t>
      </w:r>
      <w:r w:rsidR="007A5E2A">
        <w:rPr>
          <w:rFonts w:ascii="微软雅黑" w:eastAsia="微软雅黑" w:hAnsi="微软雅黑" w:hint="eastAsia"/>
        </w:rPr>
        <w:t>时支持配置。</w:t>
      </w:r>
      <w:r>
        <w:rPr>
          <w:rFonts w:ascii="微软雅黑" w:eastAsia="微软雅黑" w:hAnsi="微软雅黑" w:hint="eastAsia"/>
        </w:rPr>
        <w:t>选择</w:t>
      </w:r>
      <w:r>
        <w:rPr>
          <w:rFonts w:ascii="微软雅黑" w:eastAsia="微软雅黑" w:hAnsi="微软雅黑"/>
        </w:rPr>
        <w:t>需要配置</w:t>
      </w:r>
      <w:r>
        <w:rPr>
          <w:rFonts w:ascii="微软雅黑" w:eastAsia="微软雅黑" w:hAnsi="微软雅黑" w:hint="eastAsia"/>
        </w:rPr>
        <w:t>入方向</w:t>
      </w:r>
      <w:r>
        <w:rPr>
          <w:rFonts w:ascii="微软雅黑" w:eastAsia="微软雅黑" w:hAnsi="微软雅黑"/>
        </w:rPr>
        <w:t>镜像</w:t>
      </w:r>
      <w:r>
        <w:rPr>
          <w:rFonts w:ascii="微软雅黑" w:eastAsia="微软雅黑" w:hAnsi="微软雅黑" w:hint="eastAsia"/>
        </w:rPr>
        <w:t>（</w:t>
      </w:r>
      <w:r>
        <w:rPr>
          <w:rFonts w:ascii="微软雅黑" w:eastAsia="微软雅黑" w:hAnsi="微软雅黑"/>
        </w:rPr>
        <w:t>针对端口接收的报文进行复制</w:t>
      </w:r>
      <w:r>
        <w:rPr>
          <w:rFonts w:ascii="微软雅黑" w:eastAsia="微软雅黑" w:hAnsi="微软雅黑" w:hint="eastAsia"/>
        </w:rPr>
        <w:t>）</w:t>
      </w:r>
      <w:r>
        <w:rPr>
          <w:rFonts w:ascii="微软雅黑" w:eastAsia="微软雅黑" w:hAnsi="微软雅黑"/>
        </w:rPr>
        <w:t>的交换机</w:t>
      </w:r>
      <w:r>
        <w:rPr>
          <w:rFonts w:ascii="微软雅黑" w:eastAsia="微软雅黑" w:hAnsi="微软雅黑" w:hint="eastAsia"/>
        </w:rPr>
        <w:t>接口，</w:t>
      </w:r>
      <w:r>
        <w:rPr>
          <w:rFonts w:ascii="微软雅黑" w:eastAsia="微软雅黑" w:hAnsi="微软雅黑"/>
        </w:rPr>
        <w:t>包括电口、</w:t>
      </w:r>
      <w:r>
        <w:rPr>
          <w:rFonts w:ascii="微软雅黑" w:eastAsia="微软雅黑" w:hAnsi="微软雅黑" w:hint="eastAsia"/>
        </w:rPr>
        <w:t>光口和</w:t>
      </w:r>
      <w:r>
        <w:rPr>
          <w:rFonts w:ascii="微软雅黑" w:eastAsia="微软雅黑" w:hAnsi="微软雅黑"/>
        </w:rPr>
        <w:t>聚合</w:t>
      </w:r>
      <w:r>
        <w:rPr>
          <w:rFonts w:ascii="微软雅黑" w:eastAsia="微软雅黑" w:hAnsi="微软雅黑" w:hint="eastAsia"/>
        </w:rPr>
        <w:t>接口</w:t>
      </w:r>
      <w:r w:rsidR="00CA1529">
        <w:rPr>
          <w:rFonts w:ascii="微软雅黑" w:eastAsia="微软雅黑" w:hAnsi="微软雅黑" w:hint="eastAsia"/>
        </w:rPr>
        <w:t>，</w:t>
      </w:r>
      <w:r>
        <w:rPr>
          <w:rFonts w:ascii="微软雅黑" w:eastAsia="微软雅黑" w:hAnsi="微软雅黑" w:hint="eastAsia"/>
        </w:rPr>
        <w:t>可多选</w:t>
      </w:r>
      <w:r w:rsidR="00CA1529">
        <w:rPr>
          <w:rFonts w:ascii="微软雅黑" w:eastAsia="微软雅黑" w:hAnsi="微软雅黑" w:hint="eastAsia"/>
        </w:rPr>
        <w:t>；若</w:t>
      </w:r>
      <w:r w:rsidR="007A5E2A">
        <w:rPr>
          <w:rFonts w:ascii="微软雅黑" w:eastAsia="微软雅黑" w:hAnsi="微软雅黑" w:hint="eastAsia"/>
        </w:rPr>
        <w:t>设置</w:t>
      </w:r>
      <w:r w:rsidR="007A5E2A">
        <w:rPr>
          <w:rFonts w:ascii="微软雅黑" w:eastAsia="微软雅黑" w:hAnsi="微软雅黑"/>
        </w:rPr>
        <w:t>为</w:t>
      </w:r>
      <w:r w:rsidR="00CA1529">
        <w:rPr>
          <w:rFonts w:ascii="微软雅黑" w:eastAsia="微软雅黑" w:hAnsi="微软雅黑"/>
        </w:rPr>
        <w:t>ACL镜像，则显示</w:t>
      </w:r>
      <w:r w:rsidR="00CA1529">
        <w:rPr>
          <w:rFonts w:ascii="微软雅黑" w:eastAsia="微软雅黑" w:hAnsi="微软雅黑" w:hint="eastAsia"/>
        </w:rPr>
        <w:t>关联</w:t>
      </w:r>
      <w:r w:rsidR="00CA1529">
        <w:rPr>
          <w:rFonts w:ascii="微软雅黑" w:eastAsia="微软雅黑" w:hAnsi="微软雅黑"/>
        </w:rPr>
        <w:t>的ACL类型+ACL名称</w:t>
      </w:r>
      <w:r w:rsidR="00CA1529">
        <w:rPr>
          <w:rFonts w:ascii="微软雅黑" w:eastAsia="微软雅黑" w:hAnsi="微软雅黑" w:hint="eastAsia"/>
        </w:rPr>
        <w:t>+规则</w:t>
      </w:r>
      <w:r w:rsidR="00CA1529">
        <w:rPr>
          <w:rFonts w:ascii="微软雅黑" w:eastAsia="微软雅黑" w:hAnsi="微软雅黑"/>
        </w:rPr>
        <w:t>ID</w:t>
      </w:r>
      <w:r w:rsidR="00CA1529">
        <w:rPr>
          <w:rFonts w:ascii="微软雅黑" w:eastAsia="微软雅黑" w:hAnsi="微软雅黑" w:hint="eastAsia"/>
        </w:rPr>
        <w:t>，且</w:t>
      </w:r>
      <w:r w:rsidR="00CA1529">
        <w:rPr>
          <w:rFonts w:ascii="微软雅黑" w:eastAsia="微软雅黑" w:hAnsi="微软雅黑"/>
        </w:rPr>
        <w:t>不支持更改</w:t>
      </w:r>
    </w:p>
    <w:p w14:paraId="44D7749A" w14:textId="0A2E808D" w:rsidR="00DF6CA9" w:rsidRDefault="00CA1529" w:rsidP="00DF6CA9">
      <w:pPr>
        <w:pStyle w:val="af2"/>
        <w:numPr>
          <w:ilvl w:val="0"/>
          <w:numId w:val="455"/>
        </w:numPr>
        <w:ind w:firstLineChars="0"/>
        <w:rPr>
          <w:rFonts w:ascii="微软雅黑" w:eastAsia="微软雅黑" w:hAnsi="微软雅黑"/>
        </w:rPr>
      </w:pPr>
      <w:r>
        <w:rPr>
          <w:rFonts w:ascii="微软雅黑" w:eastAsia="微软雅黑" w:hAnsi="微软雅黑" w:hint="eastAsia"/>
        </w:rPr>
        <w:t>出方向镜像</w:t>
      </w:r>
      <w:r w:rsidR="00DF6CA9">
        <w:rPr>
          <w:rFonts w:ascii="微软雅黑" w:eastAsia="微软雅黑" w:hAnsi="微软雅黑"/>
        </w:rPr>
        <w:t>：</w:t>
      </w:r>
      <w:r w:rsidR="007A5E2A">
        <w:rPr>
          <w:rFonts w:ascii="微软雅黑" w:eastAsia="微软雅黑" w:hAnsi="微软雅黑" w:hint="eastAsia"/>
        </w:rPr>
        <w:t>当且仅当</w:t>
      </w:r>
      <w:r w:rsidR="007A5E2A">
        <w:rPr>
          <w:rFonts w:ascii="微软雅黑" w:eastAsia="微软雅黑" w:hAnsi="微软雅黑"/>
        </w:rPr>
        <w:t>模式为“RSPAN”</w:t>
      </w:r>
      <w:r w:rsidR="007A5E2A">
        <w:rPr>
          <w:rFonts w:ascii="微软雅黑" w:eastAsia="微软雅黑" w:hAnsi="微软雅黑" w:hint="eastAsia"/>
        </w:rPr>
        <w:t>且</w:t>
      </w:r>
      <w:r w:rsidR="007A5E2A">
        <w:rPr>
          <w:rFonts w:ascii="微软雅黑" w:eastAsia="微软雅黑" w:hAnsi="微软雅黑"/>
        </w:rPr>
        <w:t>角色为“</w:t>
      </w:r>
      <w:r w:rsidR="007A5E2A">
        <w:rPr>
          <w:rFonts w:ascii="微软雅黑" w:eastAsia="微软雅黑" w:hAnsi="微软雅黑" w:hint="eastAsia"/>
        </w:rPr>
        <w:t>源</w:t>
      </w:r>
      <w:r w:rsidR="007A5E2A">
        <w:rPr>
          <w:rFonts w:ascii="微软雅黑" w:eastAsia="微软雅黑" w:hAnsi="微软雅黑"/>
        </w:rPr>
        <w:t>交换机”</w:t>
      </w:r>
      <w:r w:rsidR="007A5E2A">
        <w:rPr>
          <w:rFonts w:ascii="微软雅黑" w:eastAsia="微软雅黑" w:hAnsi="微软雅黑" w:hint="eastAsia"/>
        </w:rPr>
        <w:t>时</w:t>
      </w:r>
      <w:r w:rsidR="007A5E2A">
        <w:rPr>
          <w:rFonts w:ascii="微软雅黑" w:eastAsia="微软雅黑" w:hAnsi="微软雅黑"/>
        </w:rPr>
        <w:t>支持配置。</w:t>
      </w:r>
      <w:r w:rsidR="00DF6CA9">
        <w:rPr>
          <w:rFonts w:ascii="微软雅黑" w:eastAsia="微软雅黑" w:hAnsi="微软雅黑"/>
        </w:rPr>
        <w:t>选择需要配置</w:t>
      </w:r>
      <w:r w:rsidR="00DF6CA9">
        <w:rPr>
          <w:rFonts w:ascii="微软雅黑" w:eastAsia="微软雅黑" w:hAnsi="微软雅黑" w:hint="eastAsia"/>
        </w:rPr>
        <w:t>出</w:t>
      </w:r>
      <w:r w:rsidR="00DF6CA9">
        <w:rPr>
          <w:rFonts w:ascii="微软雅黑" w:eastAsia="微软雅黑" w:hAnsi="微软雅黑"/>
        </w:rPr>
        <w:t>方向</w:t>
      </w:r>
      <w:r w:rsidR="00DF6CA9">
        <w:rPr>
          <w:rFonts w:ascii="微软雅黑" w:eastAsia="微软雅黑" w:hAnsi="微软雅黑" w:hint="eastAsia"/>
        </w:rPr>
        <w:t>镜像（</w:t>
      </w:r>
      <w:r w:rsidR="00DF6CA9">
        <w:rPr>
          <w:rFonts w:ascii="微软雅黑" w:eastAsia="微软雅黑" w:hAnsi="微软雅黑"/>
        </w:rPr>
        <w:t>针对端口</w:t>
      </w:r>
      <w:r w:rsidR="00DF6CA9">
        <w:rPr>
          <w:rFonts w:ascii="微软雅黑" w:eastAsia="微软雅黑" w:hAnsi="微软雅黑" w:hint="eastAsia"/>
        </w:rPr>
        <w:t>发送</w:t>
      </w:r>
      <w:r w:rsidR="00DF6CA9">
        <w:rPr>
          <w:rFonts w:ascii="微软雅黑" w:eastAsia="微软雅黑" w:hAnsi="微软雅黑"/>
        </w:rPr>
        <w:t>的报文进行复制</w:t>
      </w:r>
      <w:r w:rsidR="00DF6CA9">
        <w:rPr>
          <w:rFonts w:ascii="微软雅黑" w:eastAsia="微软雅黑" w:hAnsi="微软雅黑" w:hint="eastAsia"/>
        </w:rPr>
        <w:t>）</w:t>
      </w:r>
      <w:r w:rsidR="00DF6CA9">
        <w:rPr>
          <w:rFonts w:ascii="微软雅黑" w:eastAsia="微软雅黑" w:hAnsi="微软雅黑"/>
        </w:rPr>
        <w:t>的交换机</w:t>
      </w:r>
      <w:r w:rsidR="00DF6CA9">
        <w:rPr>
          <w:rFonts w:ascii="微软雅黑" w:eastAsia="微软雅黑" w:hAnsi="微软雅黑" w:hint="eastAsia"/>
        </w:rPr>
        <w:t>接口，</w:t>
      </w:r>
      <w:r w:rsidR="00DF6CA9">
        <w:rPr>
          <w:rFonts w:ascii="微软雅黑" w:eastAsia="微软雅黑" w:hAnsi="微软雅黑"/>
        </w:rPr>
        <w:t>包括电口、</w:t>
      </w:r>
      <w:r w:rsidR="00DF6CA9">
        <w:rPr>
          <w:rFonts w:ascii="微软雅黑" w:eastAsia="微软雅黑" w:hAnsi="微软雅黑" w:hint="eastAsia"/>
        </w:rPr>
        <w:t>光口和</w:t>
      </w:r>
      <w:r w:rsidR="00DF6CA9">
        <w:rPr>
          <w:rFonts w:ascii="微软雅黑" w:eastAsia="微软雅黑" w:hAnsi="微软雅黑"/>
        </w:rPr>
        <w:t>聚合</w:t>
      </w:r>
      <w:r w:rsidR="00DF6CA9">
        <w:rPr>
          <w:rFonts w:ascii="微软雅黑" w:eastAsia="微软雅黑" w:hAnsi="微软雅黑" w:hint="eastAsia"/>
        </w:rPr>
        <w:t>接口</w:t>
      </w:r>
      <w:r w:rsidR="00DF6CA9">
        <w:rPr>
          <w:rFonts w:ascii="微软雅黑" w:eastAsia="微软雅黑" w:hAnsi="微软雅黑"/>
        </w:rPr>
        <w:t>。</w:t>
      </w:r>
      <w:r w:rsidR="00DF6CA9">
        <w:rPr>
          <w:rFonts w:ascii="微软雅黑" w:eastAsia="微软雅黑" w:hAnsi="微软雅黑" w:hint="eastAsia"/>
        </w:rPr>
        <w:t>可多选</w:t>
      </w:r>
      <w:r w:rsidR="00DF6CA9">
        <w:rPr>
          <w:rFonts w:ascii="微软雅黑" w:eastAsia="微软雅黑" w:hAnsi="微软雅黑"/>
        </w:rPr>
        <w:t>。</w:t>
      </w:r>
    </w:p>
    <w:p w14:paraId="048EA48E" w14:textId="4E36A25C" w:rsidR="00DF6CA9" w:rsidRPr="007A5E2A" w:rsidRDefault="00DF6CA9" w:rsidP="00DF6CA9">
      <w:pPr>
        <w:pStyle w:val="af2"/>
        <w:numPr>
          <w:ilvl w:val="0"/>
          <w:numId w:val="455"/>
        </w:numPr>
        <w:ind w:firstLineChars="0"/>
        <w:rPr>
          <w:rFonts w:ascii="微软雅黑" w:eastAsia="微软雅黑" w:hAnsi="微软雅黑"/>
          <w:strike/>
          <w:color w:val="B2B2B2"/>
        </w:rPr>
      </w:pPr>
      <w:r w:rsidRPr="007A5E2A">
        <w:rPr>
          <w:rFonts w:ascii="微软雅黑" w:eastAsia="微软雅黑" w:hAnsi="微软雅黑" w:hint="eastAsia"/>
          <w:strike/>
          <w:color w:val="B2B2B2"/>
        </w:rPr>
        <w:t>反射端口</w:t>
      </w:r>
      <w:r w:rsidRPr="007A5E2A">
        <w:rPr>
          <w:rFonts w:ascii="微软雅黑" w:eastAsia="微软雅黑" w:hAnsi="微软雅黑"/>
          <w:strike/>
          <w:color w:val="B2B2B2"/>
        </w:rPr>
        <w:t>：【</w:t>
      </w:r>
      <w:r w:rsidRPr="007A5E2A">
        <w:rPr>
          <w:rFonts w:ascii="微软雅黑" w:eastAsia="微软雅黑" w:hAnsi="微软雅黑" w:hint="eastAsia"/>
          <w:strike/>
          <w:color w:val="B2B2B2"/>
        </w:rPr>
        <w:t>单选</w:t>
      </w:r>
      <w:r w:rsidRPr="007A5E2A">
        <w:rPr>
          <w:rFonts w:ascii="微软雅黑" w:eastAsia="微软雅黑" w:hAnsi="微软雅黑"/>
          <w:strike/>
          <w:color w:val="B2B2B2"/>
        </w:rPr>
        <w:t>】当且仅当交换机角色选择“</w:t>
      </w:r>
      <w:r w:rsidRPr="007A5E2A">
        <w:rPr>
          <w:rFonts w:ascii="微软雅黑" w:eastAsia="微软雅黑" w:hAnsi="微软雅黑" w:hint="eastAsia"/>
          <w:strike/>
          <w:color w:val="B2B2B2"/>
        </w:rPr>
        <w:t>源</w:t>
      </w:r>
      <w:r w:rsidRPr="007A5E2A">
        <w:rPr>
          <w:rFonts w:ascii="微软雅黑" w:eastAsia="微软雅黑" w:hAnsi="微软雅黑"/>
          <w:strike/>
          <w:color w:val="B2B2B2"/>
        </w:rPr>
        <w:t>交换机”</w:t>
      </w:r>
      <w:r w:rsidRPr="007A5E2A">
        <w:rPr>
          <w:rFonts w:ascii="微软雅黑" w:eastAsia="微软雅黑" w:hAnsi="微软雅黑" w:hint="eastAsia"/>
          <w:strike/>
          <w:color w:val="B2B2B2"/>
        </w:rPr>
        <w:t>且</w:t>
      </w:r>
      <w:r w:rsidR="00CA1529" w:rsidRPr="007A5E2A">
        <w:rPr>
          <w:rFonts w:ascii="微软雅黑" w:eastAsia="微软雅黑" w:hAnsi="微软雅黑"/>
          <w:strike/>
          <w:color w:val="B2B2B2"/>
        </w:rPr>
        <w:t>出入方向镜像</w:t>
      </w:r>
      <w:r w:rsidRPr="007A5E2A">
        <w:rPr>
          <w:rFonts w:ascii="微软雅黑" w:eastAsia="微软雅黑" w:hAnsi="微软雅黑"/>
          <w:strike/>
          <w:color w:val="B2B2B2"/>
        </w:rPr>
        <w:t>选择多个</w:t>
      </w:r>
      <w:r w:rsidR="00CA1529" w:rsidRPr="007A5E2A">
        <w:rPr>
          <w:rFonts w:ascii="微软雅黑" w:eastAsia="微软雅黑" w:hAnsi="微软雅黑" w:hint="eastAsia"/>
          <w:strike/>
          <w:color w:val="B2B2B2"/>
        </w:rPr>
        <w:t>端口</w:t>
      </w:r>
      <w:r w:rsidRPr="007A5E2A">
        <w:rPr>
          <w:rFonts w:ascii="微软雅黑" w:eastAsia="微软雅黑" w:hAnsi="微软雅黑"/>
          <w:strike/>
          <w:color w:val="B2B2B2"/>
        </w:rPr>
        <w:t>时支持配置，此时为必填项。需从</w:t>
      </w:r>
      <w:r w:rsidRPr="007A5E2A">
        <w:rPr>
          <w:rFonts w:ascii="微软雅黑" w:eastAsia="微软雅黑" w:hAnsi="微软雅黑" w:hint="eastAsia"/>
          <w:strike/>
          <w:color w:val="B2B2B2"/>
        </w:rPr>
        <w:t>交换机</w:t>
      </w:r>
      <w:r w:rsidR="007B58E6" w:rsidRPr="007A5E2A">
        <w:rPr>
          <w:rFonts w:ascii="微软雅黑" w:eastAsia="微软雅黑" w:hAnsi="微软雅黑"/>
          <w:strike/>
          <w:color w:val="B2B2B2"/>
        </w:rPr>
        <w:t>的电口、光口中选择</w:t>
      </w:r>
      <w:r w:rsidR="007B58E6" w:rsidRPr="007A5E2A">
        <w:rPr>
          <w:rFonts w:ascii="微软雅黑" w:eastAsia="微软雅黑" w:hAnsi="微软雅黑" w:hint="eastAsia"/>
          <w:strike/>
          <w:color w:val="B2B2B2"/>
        </w:rPr>
        <w:t>，</w:t>
      </w:r>
      <w:r w:rsidR="007B58E6" w:rsidRPr="007A5E2A">
        <w:rPr>
          <w:rFonts w:ascii="微软雅黑" w:eastAsia="微软雅黑" w:hAnsi="微软雅黑"/>
          <w:strike/>
          <w:color w:val="B2B2B2"/>
        </w:rPr>
        <w:t>且该端口必须加入Remote VLAN。</w:t>
      </w:r>
    </w:p>
    <w:p w14:paraId="5713156C" w14:textId="7F9B7B22" w:rsidR="00DF6CA9" w:rsidRDefault="00DF6CA9" w:rsidP="00DF6CA9">
      <w:pPr>
        <w:pStyle w:val="af2"/>
        <w:numPr>
          <w:ilvl w:val="0"/>
          <w:numId w:val="455"/>
        </w:numPr>
        <w:ind w:firstLineChars="0"/>
        <w:rPr>
          <w:rFonts w:ascii="微软雅黑" w:eastAsia="微软雅黑" w:hAnsi="微软雅黑"/>
        </w:rPr>
      </w:pPr>
      <w:r>
        <w:rPr>
          <w:rFonts w:ascii="微软雅黑" w:eastAsia="微软雅黑" w:hAnsi="微软雅黑" w:hint="eastAsia"/>
        </w:rPr>
        <w:t>输出端口</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sidR="007B58E6">
        <w:rPr>
          <w:rFonts w:ascii="微软雅黑" w:eastAsia="微软雅黑" w:hAnsi="微软雅黑"/>
        </w:rPr>
        <w:t>当且仅当</w:t>
      </w:r>
      <w:r w:rsidR="007A5E2A">
        <w:rPr>
          <w:rFonts w:ascii="微软雅黑" w:eastAsia="微软雅黑" w:hAnsi="微软雅黑" w:hint="eastAsia"/>
        </w:rPr>
        <w:t>模式</w:t>
      </w:r>
      <w:r w:rsidR="007A5E2A">
        <w:rPr>
          <w:rFonts w:ascii="微软雅黑" w:eastAsia="微软雅黑" w:hAnsi="微软雅黑"/>
        </w:rPr>
        <w:t>为“RSPAN”</w:t>
      </w:r>
      <w:r w:rsidR="007A5E2A">
        <w:rPr>
          <w:rFonts w:ascii="微软雅黑" w:eastAsia="微软雅黑" w:hAnsi="微软雅黑" w:hint="eastAsia"/>
        </w:rPr>
        <w:t>且</w:t>
      </w:r>
      <w:r w:rsidR="007B58E6">
        <w:rPr>
          <w:rFonts w:ascii="微软雅黑" w:eastAsia="微软雅黑" w:hAnsi="微软雅黑"/>
        </w:rPr>
        <w:t>交换机角色选择“</w:t>
      </w:r>
      <w:r w:rsidR="007B58E6">
        <w:rPr>
          <w:rFonts w:ascii="微软雅黑" w:eastAsia="微软雅黑" w:hAnsi="微软雅黑" w:hint="eastAsia"/>
        </w:rPr>
        <w:t>源</w:t>
      </w:r>
      <w:r w:rsidR="007B58E6">
        <w:rPr>
          <w:rFonts w:ascii="微软雅黑" w:eastAsia="微软雅黑" w:hAnsi="微软雅黑"/>
        </w:rPr>
        <w:t>交换机”</w:t>
      </w:r>
      <w:r w:rsidR="007B58E6">
        <w:rPr>
          <w:rFonts w:ascii="微软雅黑" w:eastAsia="微软雅黑" w:hAnsi="微软雅黑" w:hint="eastAsia"/>
        </w:rPr>
        <w:t>时</w:t>
      </w:r>
      <w:r w:rsidR="007B58E6">
        <w:rPr>
          <w:rFonts w:ascii="微软雅黑" w:eastAsia="微软雅黑" w:hAnsi="微软雅黑"/>
        </w:rPr>
        <w:t>支持配置</w:t>
      </w:r>
      <w:r w:rsidR="007B58E6">
        <w:rPr>
          <w:rFonts w:ascii="微软雅黑" w:eastAsia="微软雅黑" w:hAnsi="微软雅黑" w:hint="eastAsia"/>
        </w:rPr>
        <w:t>，选项</w:t>
      </w:r>
      <w:r w:rsidR="007B58E6">
        <w:rPr>
          <w:rFonts w:ascii="微软雅黑" w:eastAsia="微软雅黑" w:hAnsi="微软雅黑"/>
        </w:rPr>
        <w:t>为交换机的电口、光口和聚合口，</w:t>
      </w:r>
      <w:r w:rsidR="007B58E6">
        <w:rPr>
          <w:rFonts w:ascii="微软雅黑" w:eastAsia="微软雅黑" w:hAnsi="微软雅黑" w:hint="eastAsia"/>
        </w:rPr>
        <w:t>不能</w:t>
      </w:r>
      <w:r w:rsidR="007B58E6">
        <w:rPr>
          <w:rFonts w:ascii="微软雅黑" w:eastAsia="微软雅黑" w:hAnsi="微软雅黑"/>
        </w:rPr>
        <w:t>与</w:t>
      </w:r>
      <w:r w:rsidR="007B58E6">
        <w:rPr>
          <w:rFonts w:ascii="微软雅黑" w:eastAsia="微软雅黑" w:hAnsi="微软雅黑" w:hint="eastAsia"/>
        </w:rPr>
        <w:t>镜像端口</w:t>
      </w:r>
      <w:r w:rsidR="00CA1529">
        <w:rPr>
          <w:rFonts w:ascii="微软雅黑" w:eastAsia="微软雅黑" w:hAnsi="微软雅黑" w:hint="eastAsia"/>
        </w:rPr>
        <w:t>或</w:t>
      </w:r>
      <w:r w:rsidR="00CA1529">
        <w:rPr>
          <w:rFonts w:ascii="微软雅黑" w:eastAsia="微软雅黑" w:hAnsi="微软雅黑"/>
        </w:rPr>
        <w:t>ACL</w:t>
      </w:r>
      <w:r w:rsidR="00CA1529">
        <w:rPr>
          <w:rFonts w:ascii="微软雅黑" w:eastAsia="微软雅黑" w:hAnsi="微软雅黑" w:hint="eastAsia"/>
        </w:rPr>
        <w:t>绑定</w:t>
      </w:r>
      <w:r w:rsidR="00CA1529">
        <w:rPr>
          <w:rFonts w:ascii="微软雅黑" w:eastAsia="微软雅黑" w:hAnsi="微软雅黑"/>
        </w:rPr>
        <w:t>的端口</w:t>
      </w:r>
      <w:r w:rsidR="007B58E6">
        <w:rPr>
          <w:rFonts w:ascii="微软雅黑" w:eastAsia="微软雅黑" w:hAnsi="微软雅黑"/>
        </w:rPr>
        <w:t>相同，</w:t>
      </w:r>
      <w:r w:rsidR="007B58E6">
        <w:rPr>
          <w:rFonts w:ascii="微软雅黑" w:eastAsia="微软雅黑" w:hAnsi="微软雅黑" w:hint="eastAsia"/>
        </w:rPr>
        <w:t>不同</w:t>
      </w:r>
      <w:r w:rsidR="007B58E6">
        <w:rPr>
          <w:rFonts w:ascii="微软雅黑" w:eastAsia="微软雅黑" w:hAnsi="微软雅黑"/>
        </w:rPr>
        <w:t>镜像组的输出端口也</w:t>
      </w:r>
      <w:r w:rsidR="007B58E6">
        <w:rPr>
          <w:rFonts w:ascii="微软雅黑" w:eastAsia="微软雅黑" w:hAnsi="微软雅黑" w:hint="eastAsia"/>
        </w:rPr>
        <w:t>不能相同</w:t>
      </w:r>
      <w:r w:rsidR="00CA1529">
        <w:rPr>
          <w:rFonts w:ascii="微软雅黑" w:eastAsia="微软雅黑" w:hAnsi="微软雅黑" w:hint="eastAsia"/>
        </w:rPr>
        <w:t>，</w:t>
      </w:r>
      <w:r w:rsidR="00CA1529">
        <w:rPr>
          <w:rFonts w:ascii="微软雅黑" w:eastAsia="微软雅黑" w:hAnsi="微软雅黑"/>
        </w:rPr>
        <w:t>且该端口必须加入Remote VLAN。</w:t>
      </w:r>
    </w:p>
    <w:p w14:paraId="18A10D84" w14:textId="49150E9A" w:rsidR="00DF6CA9" w:rsidRDefault="00DF6CA9" w:rsidP="00DF6CA9">
      <w:pPr>
        <w:pStyle w:val="af2"/>
        <w:numPr>
          <w:ilvl w:val="0"/>
          <w:numId w:val="455"/>
        </w:numPr>
        <w:ind w:firstLineChars="0"/>
        <w:rPr>
          <w:rFonts w:ascii="微软雅黑" w:eastAsia="微软雅黑" w:hAnsi="微软雅黑"/>
        </w:rPr>
      </w:pPr>
      <w:r>
        <w:rPr>
          <w:rFonts w:ascii="微软雅黑" w:eastAsia="微软雅黑" w:hAnsi="微软雅黑" w:hint="eastAsia"/>
        </w:rPr>
        <w:t>观察端口</w:t>
      </w:r>
      <w:r>
        <w:rPr>
          <w:rFonts w:ascii="微软雅黑" w:eastAsia="微软雅黑" w:hAnsi="微软雅黑"/>
        </w:rPr>
        <w:t>：</w:t>
      </w:r>
      <w:r w:rsidR="00A46A21">
        <w:rPr>
          <w:rFonts w:ascii="微软雅黑" w:eastAsia="微软雅黑" w:hAnsi="微软雅黑" w:hint="eastAsia"/>
        </w:rPr>
        <w:t>【单选】当且</w:t>
      </w:r>
      <w:r w:rsidR="00A46A21">
        <w:rPr>
          <w:rFonts w:ascii="微软雅黑" w:eastAsia="微软雅黑" w:hAnsi="微软雅黑"/>
        </w:rPr>
        <w:t>仅当</w:t>
      </w:r>
      <w:r w:rsidR="007A5E2A">
        <w:rPr>
          <w:rFonts w:ascii="微软雅黑" w:eastAsia="微软雅黑" w:hAnsi="微软雅黑" w:hint="eastAsia"/>
        </w:rPr>
        <w:t>①模式为</w:t>
      </w:r>
      <w:r w:rsidR="007A5E2A">
        <w:rPr>
          <w:rFonts w:ascii="微软雅黑" w:eastAsia="微软雅黑" w:hAnsi="微软雅黑"/>
        </w:rPr>
        <w:t>“SPAN”</w:t>
      </w:r>
      <w:r w:rsidR="007A5E2A">
        <w:rPr>
          <w:rFonts w:ascii="微软雅黑" w:eastAsia="微软雅黑" w:hAnsi="微软雅黑" w:hint="eastAsia"/>
        </w:rPr>
        <w:t>；②模式</w:t>
      </w:r>
      <w:r w:rsidR="007A5E2A">
        <w:rPr>
          <w:rFonts w:ascii="微软雅黑" w:eastAsia="微软雅黑" w:hAnsi="微软雅黑"/>
        </w:rPr>
        <w:t>为“RSPAN”</w:t>
      </w:r>
      <w:r w:rsidR="007A5E2A">
        <w:rPr>
          <w:rFonts w:ascii="微软雅黑" w:eastAsia="微软雅黑" w:hAnsi="微软雅黑" w:hint="eastAsia"/>
        </w:rPr>
        <w:t>且</w:t>
      </w:r>
      <w:r w:rsidR="00A46A21">
        <w:rPr>
          <w:rFonts w:ascii="微软雅黑" w:eastAsia="微软雅黑" w:hAnsi="微软雅黑"/>
        </w:rPr>
        <w:t>交换机角色选择“</w:t>
      </w:r>
      <w:r w:rsidR="00A46A21">
        <w:rPr>
          <w:rFonts w:ascii="微软雅黑" w:eastAsia="微软雅黑" w:hAnsi="微软雅黑" w:hint="eastAsia"/>
        </w:rPr>
        <w:t>目的</w:t>
      </w:r>
      <w:r w:rsidR="00A46A21">
        <w:rPr>
          <w:rFonts w:ascii="微软雅黑" w:eastAsia="微软雅黑" w:hAnsi="微软雅黑"/>
        </w:rPr>
        <w:t>交换机”</w:t>
      </w:r>
      <w:r w:rsidR="00A46A21">
        <w:rPr>
          <w:rFonts w:ascii="微软雅黑" w:eastAsia="微软雅黑" w:hAnsi="微软雅黑" w:hint="eastAsia"/>
        </w:rPr>
        <w:t>时</w:t>
      </w:r>
      <w:r w:rsidR="00A46A21">
        <w:rPr>
          <w:rFonts w:ascii="微软雅黑" w:eastAsia="微软雅黑" w:hAnsi="微软雅黑"/>
        </w:rPr>
        <w:t>支持配置</w:t>
      </w:r>
      <w:r w:rsidR="00A46A21">
        <w:rPr>
          <w:rFonts w:ascii="微软雅黑" w:eastAsia="微软雅黑" w:hAnsi="微软雅黑" w:hint="eastAsia"/>
        </w:rPr>
        <w:t>，</w:t>
      </w:r>
      <w:r w:rsidR="00A46A21">
        <w:rPr>
          <w:rFonts w:ascii="微软雅黑" w:eastAsia="微软雅黑" w:hAnsi="微软雅黑"/>
        </w:rPr>
        <w:t>选项为</w:t>
      </w:r>
      <w:r w:rsidR="00A46A21">
        <w:rPr>
          <w:rFonts w:ascii="微软雅黑" w:eastAsia="微软雅黑" w:hAnsi="微软雅黑" w:hint="eastAsia"/>
        </w:rPr>
        <w:t>交换机</w:t>
      </w:r>
      <w:r w:rsidR="00A46A21">
        <w:rPr>
          <w:rFonts w:ascii="微软雅黑" w:eastAsia="微软雅黑" w:hAnsi="微软雅黑"/>
        </w:rPr>
        <w:t>的电口</w:t>
      </w:r>
      <w:r w:rsidR="00A46A21">
        <w:rPr>
          <w:rFonts w:ascii="微软雅黑" w:eastAsia="微软雅黑" w:hAnsi="微软雅黑" w:hint="eastAsia"/>
        </w:rPr>
        <w:t>和</w:t>
      </w:r>
      <w:r>
        <w:rPr>
          <w:rFonts w:ascii="微软雅黑" w:eastAsia="微软雅黑" w:hAnsi="微软雅黑" w:hint="eastAsia"/>
        </w:rPr>
        <w:t>光口。</w:t>
      </w:r>
      <w:r>
        <w:rPr>
          <w:rFonts w:ascii="微软雅黑" w:eastAsia="微软雅黑" w:hAnsi="微软雅黑"/>
        </w:rPr>
        <w:t>不能与镜像</w:t>
      </w:r>
      <w:r>
        <w:rPr>
          <w:rFonts w:ascii="微软雅黑" w:eastAsia="微软雅黑" w:hAnsi="微软雅黑" w:hint="eastAsia"/>
        </w:rPr>
        <w:t>端口</w:t>
      </w:r>
      <w:r w:rsidR="00CA1529">
        <w:rPr>
          <w:rFonts w:ascii="微软雅黑" w:eastAsia="微软雅黑" w:hAnsi="微软雅黑" w:hint="eastAsia"/>
        </w:rPr>
        <w:t>或</w:t>
      </w:r>
      <w:r w:rsidR="00CA1529">
        <w:rPr>
          <w:rFonts w:ascii="微软雅黑" w:eastAsia="微软雅黑" w:hAnsi="微软雅黑"/>
        </w:rPr>
        <w:t>ACL绑定的端口</w:t>
      </w:r>
      <w:r w:rsidR="007B58E6">
        <w:rPr>
          <w:rFonts w:ascii="微软雅黑" w:eastAsia="微软雅黑" w:hAnsi="微软雅黑"/>
        </w:rPr>
        <w:t>相同</w:t>
      </w:r>
      <w:r w:rsidR="007B58E6">
        <w:rPr>
          <w:rFonts w:ascii="微软雅黑" w:eastAsia="微软雅黑" w:hAnsi="微软雅黑" w:hint="eastAsia"/>
        </w:rPr>
        <w:t>；</w:t>
      </w:r>
      <w:r>
        <w:rPr>
          <w:rFonts w:ascii="微软雅黑" w:eastAsia="微软雅黑" w:hAnsi="微软雅黑" w:hint="eastAsia"/>
        </w:rPr>
        <w:t>不同</w:t>
      </w:r>
      <w:r w:rsidR="007B58E6">
        <w:rPr>
          <w:rFonts w:ascii="微软雅黑" w:eastAsia="微软雅黑" w:hAnsi="微软雅黑" w:hint="eastAsia"/>
        </w:rPr>
        <w:t>镜像</w:t>
      </w:r>
      <w:r>
        <w:rPr>
          <w:rFonts w:ascii="微软雅黑" w:eastAsia="微软雅黑" w:hAnsi="微软雅黑"/>
        </w:rPr>
        <w:t>组的观察端口</w:t>
      </w:r>
      <w:r w:rsidR="007B58E6">
        <w:rPr>
          <w:rFonts w:ascii="微软雅黑" w:eastAsia="微软雅黑" w:hAnsi="微软雅黑" w:hint="eastAsia"/>
        </w:rPr>
        <w:t>也</w:t>
      </w:r>
      <w:r w:rsidR="00CA1529">
        <w:rPr>
          <w:rFonts w:ascii="微软雅黑" w:eastAsia="微软雅黑" w:hAnsi="微软雅黑"/>
        </w:rPr>
        <w:t>不能相同</w:t>
      </w:r>
      <w:r w:rsidR="00CA1529">
        <w:rPr>
          <w:rFonts w:ascii="微软雅黑" w:eastAsia="微软雅黑" w:hAnsi="微软雅黑" w:hint="eastAsia"/>
        </w:rPr>
        <w:t>；</w:t>
      </w:r>
      <w:r w:rsidR="00CA1529">
        <w:rPr>
          <w:rFonts w:ascii="微软雅黑" w:eastAsia="微软雅黑" w:hAnsi="微软雅黑"/>
        </w:rPr>
        <w:t>该端口必须加入Remote VLAN。</w:t>
      </w:r>
    </w:p>
    <w:p w14:paraId="7590450F" w14:textId="77777777" w:rsidR="00DF6CA9" w:rsidRPr="002B2861" w:rsidRDefault="00DF6CA9" w:rsidP="00DF6CA9">
      <w:pPr>
        <w:pStyle w:val="af2"/>
        <w:ind w:left="839" w:firstLineChars="0" w:firstLine="0"/>
        <w:rPr>
          <w:rFonts w:ascii="微软雅黑" w:eastAsia="微软雅黑" w:hAnsi="微软雅黑"/>
          <w:strike/>
          <w:color w:val="B2B2B2"/>
        </w:rPr>
      </w:pPr>
      <w:r w:rsidRPr="002B2861">
        <w:rPr>
          <w:rFonts w:ascii="微软雅黑" w:eastAsia="微软雅黑" w:hAnsi="微软雅黑" w:hint="eastAsia"/>
          <w:strike/>
          <w:color w:val="B2B2B2"/>
        </w:rPr>
        <w:t>注</w:t>
      </w:r>
      <w:r w:rsidRPr="002B2861">
        <w:rPr>
          <w:rFonts w:ascii="微软雅黑" w:eastAsia="微软雅黑" w:hAnsi="微软雅黑"/>
          <w:strike/>
          <w:color w:val="B2B2B2"/>
        </w:rPr>
        <w:t>：观察</w:t>
      </w:r>
      <w:r w:rsidRPr="002B2861">
        <w:rPr>
          <w:rFonts w:ascii="微软雅黑" w:eastAsia="微软雅黑" w:hAnsi="微软雅黑" w:hint="eastAsia"/>
          <w:strike/>
          <w:color w:val="B2B2B2"/>
        </w:rPr>
        <w:t>端口</w:t>
      </w:r>
      <w:r w:rsidRPr="002B2861">
        <w:rPr>
          <w:rFonts w:ascii="微软雅黑" w:eastAsia="微软雅黑" w:hAnsi="微软雅黑"/>
          <w:strike/>
          <w:color w:val="B2B2B2"/>
        </w:rPr>
        <w:t>默认支持发送</w:t>
      </w:r>
      <w:r w:rsidRPr="002B2861">
        <w:rPr>
          <w:rFonts w:ascii="微软雅黑" w:eastAsia="微软雅黑" w:hAnsi="微软雅黑" w:hint="eastAsia"/>
          <w:strike/>
          <w:color w:val="B2B2B2"/>
        </w:rPr>
        <w:t>/接收</w:t>
      </w:r>
      <w:r w:rsidRPr="002B2861">
        <w:rPr>
          <w:rFonts w:ascii="微软雅黑" w:eastAsia="微软雅黑" w:hAnsi="微软雅黑"/>
          <w:strike/>
          <w:color w:val="B2B2B2"/>
        </w:rPr>
        <w:t>普通数据包。</w:t>
      </w:r>
    </w:p>
    <w:p w14:paraId="2E6F9507" w14:textId="3B232CD5" w:rsidR="00DF6CA9" w:rsidRDefault="00DF6CA9" w:rsidP="00DF6CA9">
      <w:pPr>
        <w:pStyle w:val="af2"/>
        <w:numPr>
          <w:ilvl w:val="0"/>
          <w:numId w:val="455"/>
        </w:numPr>
        <w:ind w:firstLineChars="0"/>
        <w:rPr>
          <w:ins w:id="464" w:author="Microsoft 帐户" w:date="2023-11-07T17:52:00Z"/>
          <w:rFonts w:ascii="微软雅黑" w:eastAsia="微软雅黑" w:hAnsi="微软雅黑"/>
        </w:rPr>
      </w:pPr>
      <w:r>
        <w:rPr>
          <w:rFonts w:ascii="微软雅黑" w:eastAsia="微软雅黑" w:hAnsi="微软雅黑" w:hint="eastAsia"/>
        </w:rPr>
        <w:lastRenderedPageBreak/>
        <w:t>远程VLAN</w:t>
      </w:r>
      <w:r>
        <w:rPr>
          <w:rFonts w:ascii="微软雅黑" w:eastAsia="微软雅黑" w:hAnsi="微软雅黑"/>
        </w:rPr>
        <w:t>：</w:t>
      </w:r>
      <w:r>
        <w:rPr>
          <w:rFonts w:ascii="微软雅黑" w:eastAsia="微软雅黑" w:hAnsi="微软雅黑" w:hint="eastAsia"/>
        </w:rPr>
        <w:t>【单选】从</w:t>
      </w:r>
      <w:r>
        <w:rPr>
          <w:rFonts w:ascii="微软雅黑" w:eastAsia="微软雅黑" w:hAnsi="微软雅黑"/>
        </w:rPr>
        <w:t>全局设置的</w:t>
      </w:r>
      <w:r>
        <w:rPr>
          <w:rFonts w:ascii="微软雅黑" w:eastAsia="微软雅黑" w:hAnsi="微软雅黑" w:hint="eastAsia"/>
        </w:rPr>
        <w:t>远程</w:t>
      </w:r>
      <w:r>
        <w:rPr>
          <w:rFonts w:ascii="微软雅黑" w:eastAsia="微软雅黑" w:hAnsi="微软雅黑"/>
        </w:rPr>
        <w:t>VLAN中选择一个</w:t>
      </w:r>
      <w:r>
        <w:rPr>
          <w:rFonts w:ascii="微软雅黑" w:eastAsia="微软雅黑" w:hAnsi="微软雅黑" w:hint="eastAsia"/>
        </w:rPr>
        <w:t>作为</w:t>
      </w:r>
      <w:r>
        <w:rPr>
          <w:rFonts w:ascii="微软雅黑" w:eastAsia="微软雅黑" w:hAnsi="微软雅黑"/>
        </w:rPr>
        <w:t>该镜像组的Remote VLAN。</w:t>
      </w:r>
      <w:r>
        <w:rPr>
          <w:rFonts w:ascii="微软雅黑" w:eastAsia="微软雅黑" w:hAnsi="微软雅黑" w:hint="eastAsia"/>
        </w:rPr>
        <w:t>不同</w:t>
      </w:r>
      <w:r>
        <w:rPr>
          <w:rFonts w:ascii="微软雅黑" w:eastAsia="微软雅黑" w:hAnsi="微软雅黑"/>
        </w:rPr>
        <w:t>组的</w:t>
      </w:r>
      <w:r>
        <w:rPr>
          <w:rFonts w:ascii="微软雅黑" w:eastAsia="微软雅黑" w:hAnsi="微软雅黑" w:hint="eastAsia"/>
        </w:rPr>
        <w:t>Remote</w:t>
      </w:r>
      <w:r>
        <w:rPr>
          <w:rFonts w:ascii="微软雅黑" w:eastAsia="微软雅黑" w:hAnsi="微软雅黑"/>
        </w:rPr>
        <w:t xml:space="preserve"> VLAN不能相同。</w:t>
      </w:r>
    </w:p>
    <w:p w14:paraId="3E8851DB" w14:textId="7D9FDAB9" w:rsidR="002B2861" w:rsidRPr="002B2861" w:rsidRDefault="002B2861" w:rsidP="002B2861">
      <w:pPr>
        <w:pStyle w:val="af2"/>
        <w:numPr>
          <w:ilvl w:val="0"/>
          <w:numId w:val="455"/>
        </w:numPr>
        <w:ind w:firstLineChars="0"/>
        <w:rPr>
          <w:rFonts w:ascii="微软雅黑" w:eastAsia="微软雅黑" w:hAnsi="微软雅黑"/>
        </w:rPr>
      </w:pPr>
      <w:ins w:id="465" w:author="Microsoft 帐户" w:date="2023-11-07T17:52:00Z">
        <w:r w:rsidRPr="002B2861">
          <w:rPr>
            <w:rFonts w:ascii="微软雅黑" w:eastAsia="微软雅黑" w:hAnsi="微软雅黑" w:hint="eastAsia"/>
          </w:rPr>
          <w:t>发送/</w:t>
        </w:r>
        <w:r w:rsidR="00C63842">
          <w:rPr>
            <w:rFonts w:ascii="微软雅黑" w:eastAsia="微软雅黑" w:hAnsi="微软雅黑" w:hint="eastAsia"/>
          </w:rPr>
          <w:t>接收普通数据</w:t>
        </w:r>
      </w:ins>
      <w:ins w:id="466" w:author="Microsoft 帐户" w:date="2023-11-08T11:20:00Z">
        <w:r w:rsidR="00C63842">
          <w:rPr>
            <w:rFonts w:ascii="微软雅黑" w:eastAsia="微软雅黑" w:hAnsi="微软雅黑" w:hint="eastAsia"/>
          </w:rPr>
          <w:t>报文</w:t>
        </w:r>
      </w:ins>
      <w:ins w:id="467" w:author="Microsoft 帐户" w:date="2023-11-07T17:52:00Z">
        <w:r w:rsidRPr="002B2861">
          <w:rPr>
            <w:rFonts w:ascii="微软雅黑" w:eastAsia="微软雅黑" w:hAnsi="微软雅黑" w:hint="eastAsia"/>
          </w:rPr>
          <w:t>：【开关】</w:t>
        </w:r>
      </w:ins>
      <w:ins w:id="468" w:author="Microsoft 帐户" w:date="2023-11-08T09:28:00Z">
        <w:r>
          <w:rPr>
            <w:rFonts w:ascii="微软雅黑" w:eastAsia="微软雅黑" w:hAnsi="微软雅黑" w:hint="eastAsia"/>
          </w:rPr>
          <w:t>设置</w:t>
        </w:r>
        <w:r>
          <w:rPr>
            <w:rFonts w:ascii="微软雅黑" w:eastAsia="微软雅黑" w:hAnsi="微软雅黑"/>
          </w:rPr>
          <w:t>镜像组是否允许发送</w:t>
        </w:r>
        <w:r>
          <w:rPr>
            <w:rFonts w:ascii="微软雅黑" w:eastAsia="微软雅黑" w:hAnsi="微软雅黑" w:hint="eastAsia"/>
          </w:rPr>
          <w:t>/接收</w:t>
        </w:r>
        <w:r>
          <w:rPr>
            <w:rFonts w:ascii="微软雅黑" w:eastAsia="微软雅黑" w:hAnsi="微软雅黑"/>
          </w:rPr>
          <w:t>普通业务数据包，默认开启。</w:t>
        </w:r>
      </w:ins>
    </w:p>
    <w:p w14:paraId="3BDB5D13" w14:textId="77777777" w:rsidR="00C33BA7" w:rsidRDefault="00C33BA7">
      <w:pPr>
        <w:rPr>
          <w:rFonts w:ascii="微软雅黑" w:eastAsia="微软雅黑" w:hAnsi="微软雅黑"/>
        </w:rPr>
      </w:pPr>
    </w:p>
    <w:p w14:paraId="7771BF57" w14:textId="4E812CB4" w:rsidR="001104E8" w:rsidRDefault="001104E8" w:rsidP="001104E8">
      <w:pPr>
        <w:pStyle w:val="3"/>
        <w:numPr>
          <w:ilvl w:val="2"/>
          <w:numId w:val="1"/>
        </w:numPr>
      </w:pPr>
      <w:bookmarkStart w:id="469" w:name="_Toc149138880"/>
      <w:r>
        <w:t>sFlow</w:t>
      </w:r>
      <w:r>
        <w:rPr>
          <w:rFonts w:hint="eastAsia"/>
        </w:rPr>
        <w:t>/</w:t>
      </w:r>
      <w:r>
        <w:t>sFlow</w:t>
      </w:r>
      <w:r w:rsidRPr="00E26D07">
        <w:rPr>
          <w:rFonts w:ascii="微软雅黑" w:eastAsia="微软雅黑" w:hAnsi="微软雅黑"/>
          <w:color w:val="EEECE1" w:themeColor="background2"/>
          <w:highlight w:val="cyan"/>
        </w:rPr>
        <w:t xml:space="preserve"> (FP3)</w:t>
      </w:r>
      <w:r w:rsidRPr="00E26D07">
        <w:rPr>
          <w:rFonts w:ascii="微软雅黑" w:eastAsia="微软雅黑" w:hAnsi="微软雅黑" w:hint="eastAsia"/>
          <w:color w:val="FF0000"/>
        </w:rPr>
        <w:t xml:space="preserve"> </w:t>
      </w:r>
      <w:r w:rsidRPr="00A23F2A">
        <w:rPr>
          <w:rFonts w:ascii="微软雅黑" w:eastAsia="微软雅黑" w:hAnsi="微软雅黑" w:hint="eastAsia"/>
          <w:color w:val="FF0000"/>
        </w:rPr>
        <w:t>【待评审】</w:t>
      </w:r>
      <w:bookmarkEnd w:id="469"/>
    </w:p>
    <w:p w14:paraId="61C66E4E" w14:textId="77777777" w:rsidR="001104E8" w:rsidRDefault="001104E8" w:rsidP="001104E8">
      <w:pPr>
        <w:rPr>
          <w:rFonts w:ascii="微软雅黑" w:eastAsia="微软雅黑" w:hAnsi="微软雅黑"/>
        </w:rPr>
      </w:pPr>
      <w:r>
        <w:rPr>
          <w:rFonts w:ascii="微软雅黑" w:eastAsia="微软雅黑" w:hAnsi="微软雅黑" w:hint="eastAsia"/>
        </w:rPr>
        <w:t>【功能概述】</w:t>
      </w:r>
    </w:p>
    <w:p w14:paraId="1482905D" w14:textId="77777777" w:rsidR="001104E8" w:rsidRDefault="001104E8" w:rsidP="001104E8">
      <w:pPr>
        <w:ind w:firstLine="420"/>
        <w:rPr>
          <w:rFonts w:ascii="微软雅黑" w:eastAsia="微软雅黑" w:hAnsi="微软雅黑"/>
        </w:rPr>
      </w:pPr>
      <w:r>
        <w:rPr>
          <w:rFonts w:ascii="微软雅黑" w:eastAsia="微软雅黑" w:hAnsi="微软雅黑" w:hint="eastAsia"/>
        </w:rPr>
        <w:t>采样流</w:t>
      </w:r>
      <w:r>
        <w:rPr>
          <w:rFonts w:ascii="微软雅黑" w:eastAsia="微软雅黑" w:hAnsi="微软雅黑"/>
        </w:rPr>
        <w:t>sFlow（</w:t>
      </w:r>
      <w:r>
        <w:rPr>
          <w:rFonts w:ascii="微软雅黑" w:eastAsia="微软雅黑" w:hAnsi="微软雅黑" w:hint="eastAsia"/>
        </w:rPr>
        <w:t>Sampled</w:t>
      </w:r>
      <w:r>
        <w:rPr>
          <w:rFonts w:ascii="微软雅黑" w:eastAsia="微软雅黑" w:hAnsi="微软雅黑"/>
        </w:rPr>
        <w:t xml:space="preserve"> Flow）</w:t>
      </w:r>
      <w:r>
        <w:rPr>
          <w:rFonts w:ascii="微软雅黑" w:eastAsia="微软雅黑" w:hAnsi="微软雅黑" w:hint="eastAsia"/>
        </w:rPr>
        <w:t>是一种</w:t>
      </w:r>
      <w:r>
        <w:rPr>
          <w:rFonts w:ascii="微软雅黑" w:eastAsia="微软雅黑" w:hAnsi="微软雅黑"/>
        </w:rPr>
        <w:t>基于</w:t>
      </w:r>
      <w:r>
        <w:rPr>
          <w:rFonts w:ascii="微软雅黑" w:eastAsia="微软雅黑" w:hAnsi="微软雅黑" w:hint="eastAsia"/>
        </w:rPr>
        <w:t>报文</w:t>
      </w:r>
      <w:r>
        <w:rPr>
          <w:rFonts w:ascii="微软雅黑" w:eastAsia="微软雅黑" w:hAnsi="微软雅黑"/>
        </w:rPr>
        <w:t>采样的网络流量监控技术</w:t>
      </w:r>
      <w:r>
        <w:rPr>
          <w:rFonts w:ascii="微软雅黑" w:eastAsia="微软雅黑" w:hAnsi="微软雅黑" w:hint="eastAsia"/>
        </w:rPr>
        <w:t>，</w:t>
      </w:r>
      <w:r>
        <w:rPr>
          <w:rFonts w:ascii="微软雅黑" w:eastAsia="微软雅黑" w:hAnsi="微软雅黑"/>
        </w:rPr>
        <w:t>主要用于对网络流量进行统计分析。</w:t>
      </w:r>
    </w:p>
    <w:p w14:paraId="6FE8F415" w14:textId="77777777" w:rsidR="001104E8" w:rsidRPr="00BD7D07" w:rsidRDefault="001104E8" w:rsidP="001104E8">
      <w:pPr>
        <w:ind w:firstLine="420"/>
        <w:rPr>
          <w:rFonts w:ascii="微软雅黑" w:eastAsia="微软雅黑" w:hAnsi="微软雅黑"/>
        </w:rPr>
      </w:pPr>
      <w:r>
        <w:rPr>
          <w:rFonts w:ascii="微软雅黑" w:eastAsia="微软雅黑" w:hAnsi="微软雅黑" w:hint="eastAsia"/>
        </w:rPr>
        <w:t>监控局域网</w:t>
      </w:r>
      <w:r>
        <w:rPr>
          <w:rFonts w:ascii="微软雅黑" w:eastAsia="微软雅黑" w:hAnsi="微软雅黑"/>
        </w:rPr>
        <w:t>流量：将设备作为sFlow Agent，在局域网中对接口流量进行采样，并将采样结果发送给sFlow Collector用于流量分析，</w:t>
      </w:r>
      <w:r>
        <w:rPr>
          <w:rFonts w:ascii="微软雅黑" w:eastAsia="微软雅黑" w:hAnsi="微软雅黑" w:hint="eastAsia"/>
        </w:rPr>
        <w:t>以</w:t>
      </w:r>
      <w:r>
        <w:rPr>
          <w:rFonts w:ascii="微软雅黑" w:eastAsia="微软雅黑" w:hAnsi="微软雅黑"/>
        </w:rPr>
        <w:t>达到监控网络的目的。</w:t>
      </w:r>
    </w:p>
    <w:p w14:paraId="56E8C197" w14:textId="77777777" w:rsidR="001104E8" w:rsidRDefault="001104E8" w:rsidP="001104E8">
      <w:pPr>
        <w:ind w:firstLine="420"/>
        <w:rPr>
          <w:rFonts w:ascii="微软雅黑" w:eastAsia="微软雅黑" w:hAnsi="微软雅黑"/>
        </w:rPr>
      </w:pPr>
      <w:r>
        <w:rPr>
          <w:rFonts w:ascii="微软雅黑" w:eastAsia="微软雅黑" w:hAnsi="微软雅黑"/>
        </w:rPr>
        <w:t>sFlow系统包含一个嵌入在设备中的sFlow Agent和远端的sFlow Collector。其中，sFlow Agent通过sFlow采样获取接口统计信息和数据信息，将信息封装成sFlow报文，当sFlow报文缓冲区满或是在sFlow报文缓存时间（</w:t>
      </w:r>
      <w:r>
        <w:rPr>
          <w:rFonts w:ascii="微软雅黑" w:eastAsia="微软雅黑" w:hAnsi="微软雅黑" w:hint="eastAsia"/>
        </w:rPr>
        <w:t>缓存时间</w:t>
      </w:r>
      <w:r>
        <w:rPr>
          <w:rFonts w:ascii="微软雅黑" w:eastAsia="微软雅黑" w:hAnsi="微软雅黑"/>
        </w:rPr>
        <w:t>为</w:t>
      </w:r>
      <w:r>
        <w:rPr>
          <w:rFonts w:ascii="微软雅黑" w:eastAsia="微软雅黑" w:hAnsi="微软雅黑" w:hint="eastAsia"/>
        </w:rPr>
        <w:t>1秒</w:t>
      </w:r>
      <w:r>
        <w:rPr>
          <w:rFonts w:ascii="微软雅黑" w:eastAsia="微软雅黑" w:hAnsi="微软雅黑"/>
        </w:rPr>
        <w:t>）</w:t>
      </w:r>
      <w:r>
        <w:rPr>
          <w:rFonts w:ascii="微软雅黑" w:eastAsia="微软雅黑" w:hAnsi="微软雅黑" w:hint="eastAsia"/>
        </w:rPr>
        <w:t>超时</w:t>
      </w:r>
      <w:r>
        <w:rPr>
          <w:rFonts w:ascii="微软雅黑" w:eastAsia="微软雅黑" w:hAnsi="微软雅黑"/>
        </w:rPr>
        <w:t>后，sFlow Agent会将sFlow报文发送到指定的sFlow Collector。sFlow Collector对sFlow报文进行分析，并显示分析结果。</w:t>
      </w:r>
    </w:p>
    <w:p w14:paraId="3A57905A" w14:textId="77777777" w:rsidR="001104E8" w:rsidRDefault="001104E8" w:rsidP="001104E8">
      <w:pPr>
        <w:ind w:firstLine="420"/>
        <w:rPr>
          <w:rFonts w:ascii="微软雅黑" w:eastAsia="微软雅黑" w:hAnsi="微软雅黑"/>
        </w:rPr>
      </w:pPr>
      <w:r>
        <w:rPr>
          <w:rFonts w:ascii="微软雅黑" w:eastAsia="微软雅黑" w:hAnsi="微软雅黑" w:hint="eastAsia"/>
        </w:rPr>
        <w:t>sFlow</w:t>
      </w:r>
      <w:r>
        <w:rPr>
          <w:rFonts w:ascii="微软雅黑" w:eastAsia="微软雅黑" w:hAnsi="微软雅黑"/>
        </w:rPr>
        <w:t xml:space="preserve"> Agent提供了两种采样方式从不同的</w:t>
      </w:r>
      <w:r>
        <w:rPr>
          <w:rFonts w:ascii="微软雅黑" w:eastAsia="微软雅黑" w:hAnsi="微软雅黑" w:hint="eastAsia"/>
        </w:rPr>
        <w:t>角度</w:t>
      </w:r>
      <w:r>
        <w:rPr>
          <w:rFonts w:ascii="微软雅黑" w:eastAsia="微软雅黑" w:hAnsi="微软雅黑"/>
        </w:rPr>
        <w:t>分析网络流量状况，分别为：</w:t>
      </w:r>
    </w:p>
    <w:p w14:paraId="4C49A602" w14:textId="77777777" w:rsidR="001104E8" w:rsidRDefault="001104E8" w:rsidP="001104E8">
      <w:pPr>
        <w:pStyle w:val="af2"/>
        <w:numPr>
          <w:ilvl w:val="0"/>
          <w:numId w:val="637"/>
        </w:numPr>
        <w:ind w:firstLineChars="0"/>
        <w:rPr>
          <w:rFonts w:ascii="微软雅黑" w:eastAsia="微软雅黑" w:hAnsi="微软雅黑"/>
        </w:rPr>
      </w:pPr>
      <w:r>
        <w:rPr>
          <w:rFonts w:ascii="微软雅黑" w:eastAsia="微软雅黑" w:hAnsi="微软雅黑" w:hint="eastAsia"/>
        </w:rPr>
        <w:t>Flow</w:t>
      </w:r>
      <w:r>
        <w:rPr>
          <w:rFonts w:ascii="微软雅黑" w:eastAsia="微软雅黑" w:hAnsi="微软雅黑"/>
        </w:rPr>
        <w:t>采样：</w:t>
      </w:r>
      <w:r>
        <w:rPr>
          <w:rFonts w:ascii="微软雅黑" w:eastAsia="微软雅黑" w:hAnsi="微软雅黑" w:hint="eastAsia"/>
        </w:rPr>
        <w:t>sFlow</w:t>
      </w:r>
      <w:r>
        <w:rPr>
          <w:rFonts w:ascii="微软雅黑" w:eastAsia="微软雅黑" w:hAnsi="微软雅黑"/>
        </w:rPr>
        <w:t xml:space="preserve"> Agent设备在指定接口上按照特定的采样方向和采样比对报文进行采样分析，用于获取报文数据</w:t>
      </w:r>
      <w:r>
        <w:rPr>
          <w:rFonts w:ascii="微软雅黑" w:eastAsia="微软雅黑" w:hAnsi="微软雅黑" w:hint="eastAsia"/>
        </w:rPr>
        <w:t>内容</w:t>
      </w:r>
      <w:r>
        <w:rPr>
          <w:rFonts w:ascii="微软雅黑" w:eastAsia="微软雅黑" w:hAnsi="微软雅黑"/>
        </w:rPr>
        <w:t>的相关信息。该</w:t>
      </w:r>
      <w:r>
        <w:rPr>
          <w:rFonts w:ascii="微软雅黑" w:eastAsia="微软雅黑" w:hAnsi="微软雅黑" w:hint="eastAsia"/>
        </w:rPr>
        <w:t>采样方式</w:t>
      </w:r>
      <w:r>
        <w:rPr>
          <w:rFonts w:ascii="微软雅黑" w:eastAsia="微软雅黑" w:hAnsi="微软雅黑"/>
        </w:rPr>
        <w:t>主要</w:t>
      </w:r>
      <w:r>
        <w:rPr>
          <w:rFonts w:ascii="微软雅黑" w:eastAsia="微软雅黑" w:hAnsi="微软雅黑" w:hint="eastAsia"/>
        </w:rPr>
        <w:t>关注</w:t>
      </w:r>
      <w:r>
        <w:rPr>
          <w:rFonts w:ascii="微软雅黑" w:eastAsia="微软雅黑" w:hAnsi="微软雅黑"/>
        </w:rPr>
        <w:t>流量的细节，便于监控和分析网络上的流行为</w:t>
      </w:r>
    </w:p>
    <w:p w14:paraId="40728859" w14:textId="77777777" w:rsidR="001104E8" w:rsidRDefault="001104E8" w:rsidP="001104E8">
      <w:pPr>
        <w:pStyle w:val="af2"/>
        <w:ind w:left="840" w:firstLineChars="0" w:firstLine="0"/>
        <w:rPr>
          <w:rFonts w:ascii="微软雅黑" w:eastAsia="微软雅黑" w:hAnsi="微软雅黑"/>
        </w:rPr>
      </w:pPr>
      <w:r>
        <w:rPr>
          <w:rFonts w:ascii="微软雅黑" w:eastAsia="微软雅黑" w:hAnsi="微软雅黑" w:hint="eastAsia"/>
        </w:rPr>
        <w:t>工作原理</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一个报文通过某个接口时，sFlow Agent设备根据该接口下的</w:t>
      </w:r>
      <w:r>
        <w:rPr>
          <w:rFonts w:ascii="微软雅黑" w:eastAsia="微软雅黑" w:hAnsi="微软雅黑" w:hint="eastAsia"/>
        </w:rPr>
        <w:t>采样率</w:t>
      </w:r>
      <w:r>
        <w:rPr>
          <w:rFonts w:ascii="微软雅黑" w:eastAsia="微软雅黑" w:hAnsi="微软雅黑"/>
        </w:rPr>
        <w:lastRenderedPageBreak/>
        <w:t>配置对报文进行flow采样，包括拷贝报文的头部、提取报文的以太网头部、IP头部、获得报文的</w:t>
      </w:r>
      <w:r>
        <w:rPr>
          <w:rFonts w:ascii="微软雅黑" w:eastAsia="微软雅黑" w:hAnsi="微软雅黑" w:hint="eastAsia"/>
        </w:rPr>
        <w:t>路由</w:t>
      </w:r>
      <w:r>
        <w:rPr>
          <w:rFonts w:ascii="微软雅黑" w:eastAsia="微软雅黑" w:hAnsi="微软雅黑"/>
        </w:rPr>
        <w:t>信息等。最后</w:t>
      </w:r>
      <w:r>
        <w:rPr>
          <w:rFonts w:ascii="微软雅黑" w:eastAsia="微软雅黑" w:hAnsi="微软雅黑" w:hint="eastAsia"/>
        </w:rPr>
        <w:t>sFlow</w:t>
      </w:r>
      <w:r>
        <w:rPr>
          <w:rFonts w:ascii="微软雅黑" w:eastAsia="微软雅黑" w:hAnsi="微软雅黑"/>
        </w:rPr>
        <w:t xml:space="preserve"> Agent模块将flow采样结果封装成sFlow报文，发送到sFlow Collect进行分析。</w:t>
      </w:r>
    </w:p>
    <w:p w14:paraId="04E58E36" w14:textId="77777777" w:rsidR="001104E8" w:rsidRDefault="001104E8" w:rsidP="001104E8">
      <w:pPr>
        <w:pStyle w:val="af2"/>
        <w:numPr>
          <w:ilvl w:val="0"/>
          <w:numId w:val="637"/>
        </w:numPr>
        <w:ind w:firstLineChars="0"/>
        <w:rPr>
          <w:rFonts w:ascii="微软雅黑" w:eastAsia="微软雅黑" w:hAnsi="微软雅黑"/>
        </w:rPr>
      </w:pPr>
      <w:r>
        <w:rPr>
          <w:rFonts w:ascii="微软雅黑" w:eastAsia="微软雅黑" w:hAnsi="微软雅黑" w:hint="eastAsia"/>
        </w:rPr>
        <w:t>Counter</w:t>
      </w:r>
      <w:r>
        <w:rPr>
          <w:rFonts w:ascii="微软雅黑" w:eastAsia="微软雅黑" w:hAnsi="微软雅黑"/>
        </w:rPr>
        <w:t>采样：</w:t>
      </w:r>
      <w:r>
        <w:rPr>
          <w:rFonts w:ascii="微软雅黑" w:eastAsia="微软雅黑" w:hAnsi="微软雅黑" w:hint="eastAsia"/>
        </w:rPr>
        <w:t>sFlow</w:t>
      </w:r>
      <w:r>
        <w:rPr>
          <w:rFonts w:ascii="微软雅黑" w:eastAsia="微软雅黑" w:hAnsi="微软雅黑"/>
        </w:rPr>
        <w:t xml:space="preserve"> Agent设备周期性地获取接口上的流量统计信息</w:t>
      </w:r>
      <w:r>
        <w:rPr>
          <w:rFonts w:ascii="微软雅黑" w:eastAsia="微软雅黑" w:hAnsi="微软雅黑" w:hint="eastAsia"/>
        </w:rPr>
        <w:t>。</w:t>
      </w:r>
      <w:r>
        <w:rPr>
          <w:rFonts w:ascii="微软雅黑" w:eastAsia="微软雅黑" w:hAnsi="微软雅黑"/>
        </w:rPr>
        <w:t>该采样只关注接口上流量的数量</w:t>
      </w:r>
      <w:r>
        <w:rPr>
          <w:rFonts w:ascii="微软雅黑" w:eastAsia="微软雅黑" w:hAnsi="微软雅黑" w:hint="eastAsia"/>
        </w:rPr>
        <w:t>。</w:t>
      </w:r>
    </w:p>
    <w:p w14:paraId="758D52DB" w14:textId="77777777" w:rsidR="001104E8" w:rsidRPr="00095603" w:rsidRDefault="001104E8" w:rsidP="001104E8">
      <w:pPr>
        <w:pStyle w:val="af2"/>
        <w:ind w:left="840" w:firstLineChars="0" w:firstLine="0"/>
        <w:rPr>
          <w:rFonts w:ascii="微软雅黑" w:eastAsia="微软雅黑" w:hAnsi="微软雅黑"/>
        </w:rPr>
      </w:pPr>
      <w:r>
        <w:rPr>
          <w:rFonts w:ascii="微软雅黑" w:eastAsia="微软雅黑" w:hAnsi="微软雅黑" w:hint="eastAsia"/>
        </w:rPr>
        <w:t>工作原理：sFlow</w:t>
      </w:r>
      <w:r>
        <w:rPr>
          <w:rFonts w:ascii="微软雅黑" w:eastAsia="微软雅黑" w:hAnsi="微软雅黑"/>
        </w:rPr>
        <w:t xml:space="preserve"> Agent模块定时轮询接口，对于counter</w:t>
      </w:r>
      <w:r>
        <w:rPr>
          <w:rFonts w:ascii="微软雅黑" w:eastAsia="微软雅黑" w:hAnsi="微软雅黑" w:hint="eastAsia"/>
        </w:rPr>
        <w:t>采样</w:t>
      </w:r>
      <w:r>
        <w:rPr>
          <w:rFonts w:ascii="微软雅黑" w:eastAsia="微软雅黑" w:hAnsi="微软雅黑"/>
        </w:rPr>
        <w:t>时间间隔到期的接口获得该接口的统计信息，然后将</w:t>
      </w:r>
      <w:r>
        <w:rPr>
          <w:rFonts w:ascii="微软雅黑" w:eastAsia="微软雅黑" w:hAnsi="微软雅黑" w:hint="eastAsia"/>
        </w:rPr>
        <w:t>统计信息</w:t>
      </w:r>
      <w:r>
        <w:rPr>
          <w:rFonts w:ascii="微软雅黑" w:eastAsia="微软雅黑" w:hAnsi="微软雅黑"/>
        </w:rPr>
        <w:t>封装成sFlow报文，发送到sFlow Collector</w:t>
      </w:r>
      <w:r>
        <w:rPr>
          <w:rFonts w:ascii="微软雅黑" w:eastAsia="微软雅黑" w:hAnsi="微软雅黑" w:hint="eastAsia"/>
        </w:rPr>
        <w:t>进行分析</w:t>
      </w:r>
      <w:r>
        <w:rPr>
          <w:rFonts w:ascii="微软雅黑" w:eastAsia="微软雅黑" w:hAnsi="微软雅黑"/>
        </w:rPr>
        <w:t>。</w:t>
      </w:r>
    </w:p>
    <w:p w14:paraId="49B07FF6" w14:textId="77777777" w:rsidR="001104E8" w:rsidRDefault="001104E8" w:rsidP="001104E8">
      <w:pPr>
        <w:ind w:firstLine="420"/>
        <w:rPr>
          <w:rFonts w:ascii="微软雅黑" w:eastAsia="微软雅黑" w:hAnsi="微软雅黑"/>
        </w:rPr>
      </w:pPr>
      <w:r>
        <w:rPr>
          <w:rFonts w:ascii="微软雅黑" w:eastAsia="微软雅黑" w:hAnsi="微软雅黑"/>
        </w:rPr>
        <w:t>sFlow报文采用UDP封装，</w:t>
      </w:r>
      <w:r>
        <w:rPr>
          <w:rFonts w:ascii="微软雅黑" w:eastAsia="微软雅黑" w:hAnsi="微软雅黑" w:hint="eastAsia"/>
        </w:rPr>
        <w:t>缺省</w:t>
      </w:r>
      <w:r>
        <w:rPr>
          <w:rFonts w:ascii="微软雅黑" w:eastAsia="微软雅黑" w:hAnsi="微软雅黑"/>
        </w:rPr>
        <w:t>目的端口号为</w:t>
      </w:r>
      <w:r>
        <w:rPr>
          <w:rFonts w:ascii="微软雅黑" w:eastAsia="微软雅黑" w:hAnsi="微软雅黑" w:hint="eastAsia"/>
        </w:rPr>
        <w:t>6343。</w:t>
      </w:r>
    </w:p>
    <w:p w14:paraId="1329E97F" w14:textId="77777777" w:rsidR="001104E8" w:rsidRDefault="001104E8" w:rsidP="001104E8">
      <w:pPr>
        <w:ind w:firstLine="420"/>
        <w:rPr>
          <w:rFonts w:ascii="微软雅黑" w:eastAsia="微软雅黑" w:hAnsi="微软雅黑"/>
        </w:rPr>
      </w:pPr>
      <w:r>
        <w:rPr>
          <w:rFonts w:ascii="微软雅黑" w:eastAsia="微软雅黑" w:hAnsi="微软雅黑" w:hint="eastAsia"/>
        </w:rPr>
        <w:t>sF</w:t>
      </w:r>
      <w:r>
        <w:rPr>
          <w:rFonts w:ascii="微软雅黑" w:eastAsia="微软雅黑" w:hAnsi="微软雅黑"/>
        </w:rPr>
        <w:t>low版本号有</w:t>
      </w:r>
      <w:r>
        <w:rPr>
          <w:rFonts w:ascii="微软雅黑" w:eastAsia="微软雅黑" w:hAnsi="微软雅黑" w:hint="eastAsia"/>
        </w:rPr>
        <w:t>2,4,5，</w:t>
      </w:r>
      <w:r>
        <w:rPr>
          <w:rFonts w:ascii="微软雅黑" w:eastAsia="微软雅黑" w:hAnsi="微软雅黑"/>
        </w:rPr>
        <w:t>暂仅支持v5</w:t>
      </w:r>
      <w:r>
        <w:rPr>
          <w:rFonts w:ascii="微软雅黑" w:eastAsia="微软雅黑" w:hAnsi="微软雅黑" w:hint="eastAsia"/>
        </w:rPr>
        <w:t>。</w:t>
      </w:r>
    </w:p>
    <w:p w14:paraId="49EF5A8B" w14:textId="77777777" w:rsidR="001104E8" w:rsidRPr="001A754B" w:rsidRDefault="001104E8" w:rsidP="001104E8">
      <w:pPr>
        <w:ind w:firstLine="420"/>
        <w:rPr>
          <w:rFonts w:ascii="微软雅黑" w:eastAsia="微软雅黑" w:hAnsi="微软雅黑"/>
        </w:rPr>
      </w:pPr>
    </w:p>
    <w:p w14:paraId="7E71632E" w14:textId="77777777" w:rsidR="001104E8" w:rsidRDefault="001104E8" w:rsidP="001104E8">
      <w:pPr>
        <w:rPr>
          <w:rFonts w:ascii="微软雅黑" w:eastAsia="微软雅黑" w:hAnsi="微软雅黑"/>
        </w:rPr>
      </w:pPr>
    </w:p>
    <w:p w14:paraId="5EF6D000" w14:textId="77777777" w:rsidR="001104E8" w:rsidRDefault="001104E8" w:rsidP="001104E8">
      <w:pPr>
        <w:rPr>
          <w:rFonts w:ascii="微软雅黑" w:eastAsia="微软雅黑" w:hAnsi="微软雅黑"/>
        </w:rPr>
      </w:pPr>
      <w:r>
        <w:rPr>
          <w:rFonts w:ascii="微软雅黑" w:eastAsia="微软雅黑" w:hAnsi="微软雅黑" w:hint="eastAsia"/>
        </w:rPr>
        <w:t>【配置参数】</w:t>
      </w:r>
    </w:p>
    <w:p w14:paraId="3D96663E" w14:textId="77777777" w:rsidR="001104E8" w:rsidRDefault="001104E8" w:rsidP="001104E8">
      <w:pPr>
        <w:rPr>
          <w:rFonts w:ascii="微软雅黑" w:eastAsia="微软雅黑" w:hAnsi="微软雅黑"/>
        </w:rPr>
      </w:pPr>
      <w:r>
        <w:rPr>
          <w:rFonts w:ascii="微软雅黑" w:eastAsia="微软雅黑" w:hAnsi="微软雅黑" w:hint="eastAsia"/>
        </w:rPr>
        <w:t>基于</w:t>
      </w:r>
      <w:r>
        <w:rPr>
          <w:rFonts w:ascii="微软雅黑" w:eastAsia="微软雅黑" w:hAnsi="微软雅黑"/>
        </w:rPr>
        <w:t>端口的sFlow。</w:t>
      </w:r>
    </w:p>
    <w:p w14:paraId="4DDD34FC" w14:textId="77777777" w:rsidR="001104E8" w:rsidRDefault="001104E8" w:rsidP="001104E8">
      <w:pPr>
        <w:rPr>
          <w:rFonts w:ascii="微软雅黑" w:eastAsia="微软雅黑" w:hAnsi="微软雅黑"/>
        </w:rPr>
      </w:pPr>
      <w:r>
        <w:rPr>
          <w:rFonts w:ascii="微软雅黑" w:eastAsia="微软雅黑" w:hAnsi="微软雅黑" w:hint="eastAsia"/>
        </w:rPr>
        <w:t>全局配置</w:t>
      </w:r>
      <w:r>
        <w:rPr>
          <w:rFonts w:ascii="微软雅黑" w:eastAsia="微软雅黑" w:hAnsi="微软雅黑"/>
        </w:rPr>
        <w:t>：</w:t>
      </w:r>
    </w:p>
    <w:p w14:paraId="3A4686EE" w14:textId="77777777" w:rsidR="001104E8" w:rsidRDefault="001104E8" w:rsidP="001104E8">
      <w:pPr>
        <w:pStyle w:val="af2"/>
        <w:numPr>
          <w:ilvl w:val="0"/>
          <w:numId w:val="637"/>
        </w:numPr>
        <w:ind w:firstLineChars="0"/>
        <w:rPr>
          <w:rFonts w:ascii="微软雅黑" w:eastAsia="微软雅黑" w:hAnsi="微软雅黑"/>
        </w:rPr>
      </w:pPr>
      <w:r>
        <w:rPr>
          <w:rFonts w:ascii="微软雅黑" w:eastAsia="微软雅黑" w:hAnsi="微软雅黑" w:hint="eastAsia"/>
        </w:rPr>
        <w:t>sF</w:t>
      </w:r>
      <w:r>
        <w:rPr>
          <w:rFonts w:ascii="微软雅黑" w:eastAsia="微软雅黑" w:hAnsi="微软雅黑"/>
        </w:rPr>
        <w:t>low Agent：</w:t>
      </w:r>
      <w:r>
        <w:rPr>
          <w:rFonts w:ascii="微软雅黑" w:eastAsia="微软雅黑" w:hAnsi="微软雅黑" w:hint="eastAsia"/>
        </w:rPr>
        <w:t>【下拉框】设置</w:t>
      </w:r>
      <w:r>
        <w:rPr>
          <w:rFonts w:ascii="微软雅黑" w:eastAsia="微软雅黑" w:hAnsi="微软雅黑"/>
        </w:rPr>
        <w:t>sFlow Agent的</w:t>
      </w:r>
      <w:r>
        <w:rPr>
          <w:rFonts w:ascii="微软雅黑" w:eastAsia="微软雅黑" w:hAnsi="微软雅黑" w:hint="eastAsia"/>
        </w:rPr>
        <w:t>IP</w:t>
      </w:r>
      <w:r>
        <w:rPr>
          <w:rFonts w:ascii="微软雅黑" w:eastAsia="微软雅黑" w:hAnsi="微软雅黑"/>
        </w:rPr>
        <w:t>地址，选项为VLAN接口（</w:t>
      </w:r>
      <w:r>
        <w:rPr>
          <w:rFonts w:ascii="微软雅黑" w:eastAsia="微软雅黑" w:hAnsi="微软雅黑" w:hint="eastAsia"/>
        </w:rPr>
        <w:t>不包括</w:t>
      </w:r>
      <w:r>
        <w:rPr>
          <w:rFonts w:ascii="微软雅黑" w:eastAsia="微软雅黑" w:hAnsi="微软雅黑"/>
        </w:rPr>
        <w:t>loopback接口）</w:t>
      </w:r>
      <w:r>
        <w:rPr>
          <w:rFonts w:ascii="微软雅黑" w:eastAsia="微软雅黑" w:hAnsi="微软雅黑" w:hint="eastAsia"/>
        </w:rPr>
        <w:t>。</w:t>
      </w:r>
      <w:r>
        <w:rPr>
          <w:rFonts w:ascii="微软雅黑" w:eastAsia="微软雅黑" w:hAnsi="微软雅黑"/>
        </w:rPr>
        <w:t>选择后</w:t>
      </w:r>
      <w:r>
        <w:rPr>
          <w:rFonts w:ascii="微软雅黑" w:eastAsia="微软雅黑" w:hAnsi="微软雅黑" w:hint="eastAsia"/>
        </w:rPr>
        <w:t>，</w:t>
      </w:r>
      <w:r>
        <w:rPr>
          <w:rFonts w:ascii="微软雅黑" w:eastAsia="微软雅黑" w:hAnsi="微软雅黑"/>
        </w:rPr>
        <w:t>在下方显示Agent的IP地址，即</w:t>
      </w:r>
      <w:r>
        <w:rPr>
          <w:rFonts w:ascii="微软雅黑" w:eastAsia="微软雅黑" w:hAnsi="微软雅黑" w:hint="eastAsia"/>
        </w:rPr>
        <w:t>所选</w:t>
      </w:r>
      <w:r>
        <w:rPr>
          <w:rFonts w:ascii="微软雅黑" w:eastAsia="微软雅黑" w:hAnsi="微软雅黑"/>
        </w:rPr>
        <w:t>VLAN接口的IP地址，包括IPv4</w:t>
      </w:r>
      <w:r>
        <w:rPr>
          <w:rFonts w:ascii="微软雅黑" w:eastAsia="微软雅黑" w:hAnsi="微软雅黑" w:hint="eastAsia"/>
        </w:rPr>
        <w:t>地址</w:t>
      </w:r>
      <w:r>
        <w:rPr>
          <w:rFonts w:ascii="微软雅黑" w:eastAsia="微软雅黑" w:hAnsi="微软雅黑"/>
        </w:rPr>
        <w:t>和IPv6全球单播地址。</w:t>
      </w:r>
    </w:p>
    <w:p w14:paraId="3EB33B11" w14:textId="77777777" w:rsidR="001104E8" w:rsidRDefault="001104E8" w:rsidP="001104E8">
      <w:pPr>
        <w:rPr>
          <w:rFonts w:ascii="微软雅黑" w:eastAsia="微软雅黑" w:hAnsi="微软雅黑"/>
        </w:rPr>
      </w:pPr>
    </w:p>
    <w:p w14:paraId="7CEDD683" w14:textId="77777777" w:rsidR="001104E8" w:rsidRDefault="001104E8" w:rsidP="001104E8">
      <w:pPr>
        <w:rPr>
          <w:rFonts w:ascii="微软雅黑" w:eastAsia="微软雅黑" w:hAnsi="微软雅黑"/>
        </w:rPr>
      </w:pPr>
      <w:r>
        <w:rPr>
          <w:rFonts w:ascii="微软雅黑" w:eastAsia="微软雅黑" w:hAnsi="微软雅黑" w:hint="eastAsia"/>
        </w:rPr>
        <w:t>Collecter</w:t>
      </w:r>
      <w:r>
        <w:rPr>
          <w:rFonts w:ascii="微软雅黑" w:eastAsia="微软雅黑" w:hAnsi="微软雅黑"/>
        </w:rPr>
        <w:t>设置：</w:t>
      </w:r>
      <w:r>
        <w:rPr>
          <w:rFonts w:ascii="微软雅黑" w:eastAsia="微软雅黑" w:hAnsi="微软雅黑" w:hint="eastAsia"/>
        </w:rPr>
        <w:t>从</w:t>
      </w:r>
      <w:r>
        <w:rPr>
          <w:rFonts w:ascii="微软雅黑" w:eastAsia="微软雅黑" w:hAnsi="微软雅黑"/>
        </w:rPr>
        <w:t>Collector列表中</w:t>
      </w:r>
      <w:r>
        <w:rPr>
          <w:rFonts w:ascii="微软雅黑" w:eastAsia="微软雅黑" w:hAnsi="微软雅黑" w:hint="eastAsia"/>
        </w:rPr>
        <w:t>指定</w:t>
      </w:r>
      <w:r>
        <w:rPr>
          <w:rFonts w:ascii="微软雅黑" w:eastAsia="微软雅黑" w:hAnsi="微软雅黑"/>
        </w:rPr>
        <w:t>进行</w:t>
      </w:r>
      <w:r>
        <w:rPr>
          <w:rFonts w:ascii="微软雅黑" w:eastAsia="微软雅黑" w:hAnsi="微软雅黑" w:hint="eastAsia"/>
        </w:rPr>
        <w:t>设置</w:t>
      </w:r>
    </w:p>
    <w:p w14:paraId="4B4B498A" w14:textId="77777777" w:rsidR="001104E8" w:rsidRDefault="001104E8" w:rsidP="001104E8">
      <w:pPr>
        <w:pStyle w:val="af2"/>
        <w:numPr>
          <w:ilvl w:val="0"/>
          <w:numId w:val="637"/>
        </w:numPr>
        <w:ind w:firstLineChars="0"/>
        <w:rPr>
          <w:rFonts w:ascii="微软雅黑" w:eastAsia="微软雅黑" w:hAnsi="微软雅黑"/>
        </w:rPr>
      </w:pPr>
      <w:r>
        <w:rPr>
          <w:rFonts w:ascii="微软雅黑" w:eastAsia="微软雅黑" w:hAnsi="微软雅黑" w:hint="eastAsia"/>
        </w:rPr>
        <w:t>ID</w:t>
      </w:r>
      <w:r>
        <w:rPr>
          <w:rFonts w:ascii="微软雅黑" w:eastAsia="微软雅黑" w:hAnsi="微软雅黑"/>
        </w:rPr>
        <w:t>：</w:t>
      </w:r>
      <w:r>
        <w:rPr>
          <w:rFonts w:ascii="微软雅黑" w:eastAsia="微软雅黑" w:hAnsi="微软雅黑" w:hint="eastAsia"/>
        </w:rPr>
        <w:t>显示</w:t>
      </w:r>
      <w:r>
        <w:rPr>
          <w:rFonts w:ascii="微软雅黑" w:eastAsia="微软雅黑" w:hAnsi="微软雅黑"/>
        </w:rPr>
        <w:t>当前</w:t>
      </w:r>
      <w:r>
        <w:rPr>
          <w:rFonts w:ascii="微软雅黑" w:eastAsia="微软雅黑" w:hAnsi="微软雅黑" w:hint="eastAsia"/>
        </w:rPr>
        <w:t>选择</w:t>
      </w:r>
      <w:r>
        <w:rPr>
          <w:rFonts w:ascii="微软雅黑" w:eastAsia="微软雅黑" w:hAnsi="微软雅黑"/>
        </w:rPr>
        <w:t>的sFlow Collector ID。</w:t>
      </w:r>
    </w:p>
    <w:p w14:paraId="225106FB" w14:textId="0795ED5B" w:rsidR="001104E8" w:rsidRDefault="001104E8" w:rsidP="001104E8">
      <w:pPr>
        <w:pStyle w:val="af2"/>
        <w:numPr>
          <w:ilvl w:val="0"/>
          <w:numId w:val="637"/>
        </w:numPr>
        <w:ind w:firstLineChars="0"/>
        <w:rPr>
          <w:rFonts w:ascii="微软雅黑" w:eastAsia="微软雅黑" w:hAnsi="微软雅黑"/>
        </w:rPr>
      </w:pPr>
      <w:r w:rsidRPr="00E26D07">
        <w:rPr>
          <w:rFonts w:ascii="微软雅黑" w:eastAsia="微软雅黑" w:hAnsi="微软雅黑"/>
          <w:color w:val="FF0000"/>
        </w:rPr>
        <w:t>*</w:t>
      </w:r>
      <w:r>
        <w:rPr>
          <w:rFonts w:ascii="微软雅黑" w:eastAsia="微软雅黑" w:hAnsi="微软雅黑" w:hint="eastAsia"/>
        </w:rPr>
        <w:t>IP</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IP地址格式</w:t>
      </w:r>
      <w:r>
        <w:rPr>
          <w:rFonts w:ascii="微软雅黑" w:eastAsia="微软雅黑" w:hAnsi="微软雅黑" w:hint="eastAsia"/>
        </w:rPr>
        <w:t>】设置</w:t>
      </w:r>
      <w:r>
        <w:rPr>
          <w:rFonts w:ascii="微软雅黑" w:eastAsia="微软雅黑" w:hAnsi="微软雅黑"/>
        </w:rPr>
        <w:t>Collector的IP地址，</w:t>
      </w:r>
      <w:r>
        <w:rPr>
          <w:rFonts w:ascii="微软雅黑" w:eastAsia="微软雅黑" w:hAnsi="微软雅黑" w:hint="eastAsia"/>
        </w:rPr>
        <w:t>须与</w:t>
      </w:r>
      <w:r>
        <w:rPr>
          <w:rFonts w:ascii="微软雅黑" w:eastAsia="微软雅黑" w:hAnsi="微软雅黑"/>
        </w:rPr>
        <w:t>Agent</w:t>
      </w:r>
      <w:r>
        <w:rPr>
          <w:rFonts w:ascii="微软雅黑" w:eastAsia="微软雅黑" w:hAnsi="微软雅黑"/>
        </w:rPr>
        <w:lastRenderedPageBreak/>
        <w:t>的IP地址处于同一网段</w:t>
      </w:r>
      <w:r w:rsidR="007543B6">
        <w:rPr>
          <w:rFonts w:ascii="微软雅黑" w:eastAsia="微软雅黑" w:hAnsi="微软雅黑" w:hint="eastAsia"/>
        </w:rPr>
        <w:t>（</w:t>
      </w:r>
      <w:r w:rsidR="007543B6">
        <w:rPr>
          <w:rFonts w:ascii="微软雅黑" w:eastAsia="微软雅黑" w:hAnsi="微软雅黑"/>
        </w:rPr>
        <w:t>IPv4</w:t>
      </w:r>
      <w:r w:rsidR="007543B6">
        <w:rPr>
          <w:rFonts w:ascii="微软雅黑" w:eastAsia="微软雅黑" w:hAnsi="微软雅黑" w:hint="eastAsia"/>
        </w:rPr>
        <w:t>地址</w:t>
      </w:r>
      <w:r w:rsidR="007543B6">
        <w:rPr>
          <w:rFonts w:ascii="微软雅黑" w:eastAsia="微软雅黑" w:hAnsi="微软雅黑"/>
        </w:rPr>
        <w:t>或IPv6</w:t>
      </w:r>
      <w:r w:rsidR="007543B6">
        <w:rPr>
          <w:rFonts w:ascii="微软雅黑" w:eastAsia="微软雅黑" w:hAnsi="微软雅黑" w:hint="eastAsia"/>
        </w:rPr>
        <w:t>地址</w:t>
      </w:r>
      <w:r w:rsidR="007543B6">
        <w:rPr>
          <w:rFonts w:ascii="微软雅黑" w:eastAsia="微软雅黑" w:hAnsi="微软雅黑"/>
        </w:rPr>
        <w:t>均可</w:t>
      </w:r>
      <w:r w:rsidR="007543B6">
        <w:rPr>
          <w:rFonts w:ascii="微软雅黑" w:eastAsia="微软雅黑" w:hAnsi="微软雅黑" w:hint="eastAsia"/>
        </w:rPr>
        <w:t>，</w:t>
      </w:r>
      <w:r w:rsidR="007543B6">
        <w:rPr>
          <w:rFonts w:ascii="微软雅黑" w:eastAsia="微软雅黑" w:hAnsi="微软雅黑"/>
        </w:rPr>
        <w:t>二者选其一设置）</w:t>
      </w:r>
    </w:p>
    <w:p w14:paraId="1985887A" w14:textId="77777777" w:rsidR="001104E8" w:rsidRPr="007543B6" w:rsidRDefault="001104E8" w:rsidP="001104E8">
      <w:pPr>
        <w:pStyle w:val="af2"/>
        <w:numPr>
          <w:ilvl w:val="0"/>
          <w:numId w:val="637"/>
        </w:numPr>
        <w:ind w:firstLineChars="0"/>
        <w:rPr>
          <w:rFonts w:ascii="微软雅黑" w:eastAsia="微软雅黑" w:hAnsi="微软雅黑"/>
          <w:strike/>
          <w:color w:val="B2B2B2"/>
        </w:rPr>
      </w:pPr>
      <w:commentRangeStart w:id="470"/>
      <w:r w:rsidRPr="007543B6">
        <w:rPr>
          <w:rFonts w:ascii="微软雅黑" w:eastAsia="微软雅黑" w:hAnsi="微软雅黑" w:hint="eastAsia"/>
          <w:strike/>
          <w:color w:val="B2B2B2"/>
        </w:rPr>
        <w:t>报文</w:t>
      </w:r>
      <w:r w:rsidRPr="007543B6">
        <w:rPr>
          <w:rFonts w:ascii="微软雅黑" w:eastAsia="微软雅黑" w:hAnsi="微软雅黑"/>
          <w:strike/>
          <w:color w:val="B2B2B2"/>
        </w:rPr>
        <w:t>最大长度：【</w:t>
      </w:r>
      <w:r w:rsidRPr="007543B6">
        <w:rPr>
          <w:rFonts w:ascii="微软雅黑" w:eastAsia="微软雅黑" w:hAnsi="微软雅黑" w:hint="eastAsia"/>
          <w:strike/>
          <w:color w:val="B2B2B2"/>
        </w:rPr>
        <w:t>text文本框</w:t>
      </w:r>
      <w:r w:rsidRPr="007543B6">
        <w:rPr>
          <w:rFonts w:ascii="微软雅黑" w:eastAsia="微软雅黑" w:hAnsi="微软雅黑"/>
          <w:strike/>
          <w:color w:val="B2B2B2"/>
        </w:rPr>
        <w:t>】</w:t>
      </w:r>
      <w:r w:rsidRPr="007543B6">
        <w:rPr>
          <w:rFonts w:ascii="微软雅黑" w:eastAsia="微软雅黑" w:hAnsi="微软雅黑" w:hint="eastAsia"/>
          <w:strike/>
          <w:color w:val="B2B2B2"/>
        </w:rPr>
        <w:t>设置</w:t>
      </w:r>
      <w:r w:rsidRPr="007543B6">
        <w:rPr>
          <w:rFonts w:ascii="微软雅黑" w:eastAsia="微软雅黑" w:hAnsi="微软雅黑"/>
          <w:strike/>
          <w:color w:val="B2B2B2"/>
        </w:rPr>
        <w:t>Agent向Collector发送sFlow报文的最大长度</w:t>
      </w:r>
      <w:r w:rsidRPr="007543B6">
        <w:rPr>
          <w:rFonts w:ascii="微软雅黑" w:eastAsia="微软雅黑" w:hAnsi="微软雅黑" w:hint="eastAsia"/>
          <w:strike/>
          <w:color w:val="B2B2B2"/>
        </w:rPr>
        <w:t>，</w:t>
      </w:r>
      <w:r w:rsidRPr="007543B6">
        <w:rPr>
          <w:rFonts w:ascii="微软雅黑" w:eastAsia="微软雅黑" w:hAnsi="微软雅黑"/>
          <w:strike/>
          <w:color w:val="B2B2B2"/>
        </w:rPr>
        <w:t>对采样数据进行尽可能的组合封装，使一个报文携带多个</w:t>
      </w:r>
      <w:r w:rsidRPr="007543B6">
        <w:rPr>
          <w:rFonts w:ascii="微软雅黑" w:eastAsia="微软雅黑" w:hAnsi="微软雅黑" w:hint="eastAsia"/>
          <w:strike/>
          <w:color w:val="B2B2B2"/>
        </w:rPr>
        <w:t>采样</w:t>
      </w:r>
      <w:r w:rsidRPr="007543B6">
        <w:rPr>
          <w:rFonts w:ascii="微软雅黑" w:eastAsia="微软雅黑" w:hAnsi="微软雅黑"/>
          <w:strike/>
          <w:color w:val="B2B2B2"/>
        </w:rPr>
        <w:t>数据，减少发送报文的数量。</w:t>
      </w:r>
      <w:r w:rsidRPr="007543B6">
        <w:rPr>
          <w:rFonts w:ascii="微软雅黑" w:eastAsia="微软雅黑" w:hAnsi="微软雅黑" w:hint="eastAsia"/>
          <w:strike/>
          <w:color w:val="B2B2B2"/>
        </w:rPr>
        <w:t>取值范围</w:t>
      </w:r>
      <w:r w:rsidRPr="007543B6">
        <w:rPr>
          <w:rFonts w:ascii="微软雅黑" w:eastAsia="微软雅黑" w:hAnsi="微软雅黑"/>
          <w:strike/>
          <w:color w:val="B2B2B2"/>
        </w:rPr>
        <w:t>为</w:t>
      </w:r>
      <w:r w:rsidRPr="007543B6">
        <w:rPr>
          <w:rFonts w:ascii="微软雅黑" w:eastAsia="微软雅黑" w:hAnsi="微软雅黑" w:hint="eastAsia"/>
          <w:strike/>
          <w:color w:val="B2B2B2"/>
        </w:rPr>
        <w:t>1</w:t>
      </w:r>
      <w:r w:rsidRPr="007543B6">
        <w:rPr>
          <w:rFonts w:ascii="微软雅黑" w:eastAsia="微软雅黑" w:hAnsi="微软雅黑"/>
          <w:strike/>
          <w:color w:val="B2B2B2"/>
        </w:rPr>
        <w:t>024-8100</w:t>
      </w:r>
      <w:r w:rsidRPr="007543B6">
        <w:rPr>
          <w:rFonts w:ascii="微软雅黑" w:eastAsia="微软雅黑" w:hAnsi="微软雅黑" w:hint="eastAsia"/>
          <w:strike/>
          <w:color w:val="B2B2B2"/>
        </w:rPr>
        <w:t>，</w:t>
      </w:r>
      <w:r w:rsidRPr="007543B6">
        <w:rPr>
          <w:rFonts w:ascii="微软雅黑" w:eastAsia="微软雅黑" w:hAnsi="微软雅黑"/>
          <w:strike/>
          <w:color w:val="B2B2B2"/>
        </w:rPr>
        <w:t>默认</w:t>
      </w:r>
      <w:r w:rsidRPr="007543B6">
        <w:rPr>
          <w:rFonts w:ascii="微软雅黑" w:eastAsia="微软雅黑" w:hAnsi="微软雅黑" w:hint="eastAsia"/>
          <w:strike/>
          <w:color w:val="B2B2B2"/>
        </w:rPr>
        <w:t>1400</w:t>
      </w:r>
      <w:commentRangeEnd w:id="470"/>
      <w:r w:rsidR="007543B6">
        <w:rPr>
          <w:rStyle w:val="af0"/>
        </w:rPr>
        <w:commentReference w:id="470"/>
      </w:r>
    </w:p>
    <w:p w14:paraId="32D17A20" w14:textId="45D48567" w:rsidR="001104E8" w:rsidRDefault="001104E8" w:rsidP="001104E8">
      <w:pPr>
        <w:pStyle w:val="af2"/>
        <w:numPr>
          <w:ilvl w:val="0"/>
          <w:numId w:val="637"/>
        </w:numPr>
        <w:ind w:firstLineChars="0"/>
        <w:rPr>
          <w:rFonts w:ascii="微软雅黑" w:eastAsia="微软雅黑" w:hAnsi="微软雅黑"/>
        </w:rPr>
      </w:pPr>
      <w:r>
        <w:rPr>
          <w:rFonts w:ascii="微软雅黑" w:eastAsia="微软雅黑" w:hAnsi="微软雅黑" w:hint="eastAsia"/>
        </w:rPr>
        <w:t>UDP</w:t>
      </w:r>
      <w:r>
        <w:rPr>
          <w:rFonts w:ascii="微软雅黑" w:eastAsia="微软雅黑" w:hAnsi="微软雅黑"/>
        </w:rPr>
        <w:t>端口：【</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发送sFlow报文的UDP目的端口号，取值范围为</w:t>
      </w:r>
      <w:r>
        <w:rPr>
          <w:rFonts w:ascii="微软雅黑" w:eastAsia="微软雅黑" w:hAnsi="微软雅黑" w:hint="eastAsia"/>
        </w:rPr>
        <w:t>1</w:t>
      </w:r>
      <w:r w:rsidR="00722D1D">
        <w:rPr>
          <w:rFonts w:ascii="微软雅黑" w:eastAsia="微软雅黑" w:hAnsi="微软雅黑"/>
        </w:rPr>
        <w:t>024</w:t>
      </w:r>
      <w:r>
        <w:rPr>
          <w:rFonts w:ascii="微软雅黑" w:eastAsia="微软雅黑" w:hAnsi="微软雅黑"/>
        </w:rPr>
        <w:t>-65535</w:t>
      </w:r>
      <w:r>
        <w:rPr>
          <w:rFonts w:ascii="微软雅黑" w:eastAsia="微软雅黑" w:hAnsi="微软雅黑" w:hint="eastAsia"/>
        </w:rPr>
        <w:t>的整数</w:t>
      </w:r>
      <w:r>
        <w:rPr>
          <w:rFonts w:ascii="微软雅黑" w:eastAsia="微软雅黑" w:hAnsi="微软雅黑"/>
        </w:rPr>
        <w:t>，默认</w:t>
      </w:r>
      <w:r>
        <w:rPr>
          <w:rFonts w:ascii="微软雅黑" w:eastAsia="微软雅黑" w:hAnsi="微软雅黑" w:hint="eastAsia"/>
        </w:rPr>
        <w:t>6343</w:t>
      </w:r>
    </w:p>
    <w:p w14:paraId="2946F43E" w14:textId="77777777" w:rsidR="001104E8" w:rsidRDefault="001104E8" w:rsidP="001104E8">
      <w:pPr>
        <w:pStyle w:val="af2"/>
        <w:numPr>
          <w:ilvl w:val="0"/>
          <w:numId w:val="637"/>
        </w:numPr>
        <w:ind w:firstLineChars="0"/>
        <w:rPr>
          <w:rFonts w:ascii="微软雅黑" w:eastAsia="微软雅黑" w:hAnsi="微软雅黑"/>
        </w:rPr>
      </w:pPr>
      <w:r>
        <w:rPr>
          <w:rFonts w:ascii="微软雅黑" w:eastAsia="微软雅黑" w:hAnsi="微软雅黑" w:hint="eastAsia"/>
        </w:rPr>
        <w:t>自动删除时间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设置Collector</w:t>
      </w:r>
      <w:r>
        <w:rPr>
          <w:rFonts w:ascii="微软雅黑" w:eastAsia="微软雅黑" w:hAnsi="微软雅黑"/>
        </w:rPr>
        <w:t>的自动删除时间，取值范围为</w:t>
      </w:r>
      <w:r>
        <w:rPr>
          <w:rFonts w:ascii="微软雅黑" w:eastAsia="微软雅黑" w:hAnsi="微软雅黑" w:hint="eastAsia"/>
        </w:rPr>
        <w:t>0</w:t>
      </w:r>
      <w:r>
        <w:rPr>
          <w:rFonts w:ascii="微软雅黑" w:eastAsia="微软雅黑" w:hAnsi="微软雅黑"/>
        </w:rPr>
        <w:t>-3600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0，</w:t>
      </w:r>
      <w:r>
        <w:rPr>
          <w:rFonts w:ascii="微软雅黑" w:eastAsia="微软雅黑" w:hAnsi="微软雅黑"/>
        </w:rPr>
        <w:t>即不删除</w:t>
      </w:r>
    </w:p>
    <w:p w14:paraId="2214C777" w14:textId="77777777" w:rsidR="001104E8" w:rsidRPr="007F4ACB" w:rsidRDefault="001104E8" w:rsidP="001104E8">
      <w:pPr>
        <w:pStyle w:val="af2"/>
        <w:numPr>
          <w:ilvl w:val="0"/>
          <w:numId w:val="637"/>
        </w:numPr>
        <w:ind w:firstLineChars="0"/>
        <w:rPr>
          <w:rFonts w:ascii="微软雅黑" w:eastAsia="微软雅黑" w:hAnsi="微软雅黑"/>
        </w:rPr>
      </w:pPr>
      <w:r>
        <w:rPr>
          <w:rFonts w:ascii="微软雅黑" w:eastAsia="微软雅黑" w:hAnsi="微软雅黑" w:hint="eastAsia"/>
        </w:rPr>
        <w:t>描述</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对此Collector的说明，</w:t>
      </w:r>
      <w:r>
        <w:rPr>
          <w:rFonts w:ascii="微软雅黑" w:eastAsia="微软雅黑" w:hAnsi="微软雅黑" w:hint="eastAsia"/>
        </w:rPr>
        <w:t>最长64字符</w:t>
      </w:r>
      <w:r>
        <w:rPr>
          <w:rFonts w:ascii="微软雅黑" w:eastAsia="微软雅黑" w:hAnsi="微软雅黑"/>
        </w:rPr>
        <w:t>，</w:t>
      </w:r>
      <w:r>
        <w:rPr>
          <w:rFonts w:ascii="微软雅黑" w:eastAsia="微软雅黑" w:hAnsi="微软雅黑" w:hint="eastAsia"/>
        </w:rPr>
        <w:t>支持的字符</w:t>
      </w:r>
      <w:r w:rsidRPr="00200172">
        <w:rPr>
          <w:rFonts w:ascii="微软雅黑" w:eastAsia="微软雅黑" w:hAnsi="微软雅黑" w:hint="eastAsia"/>
        </w:rPr>
        <w:t>为ASCII 0x20~0x7E，但不包含"\</w:t>
      </w:r>
      <w:r>
        <w:rPr>
          <w:rFonts w:ascii="微软雅黑" w:eastAsia="微软雅黑" w:hAnsi="微软雅黑"/>
        </w:rPr>
        <w:t>?/,</w:t>
      </w:r>
      <w:r w:rsidRPr="00200172">
        <w:rPr>
          <w:rFonts w:ascii="微软雅黑" w:eastAsia="微软雅黑" w:hAnsi="微软雅黑" w:hint="eastAsia"/>
        </w:rPr>
        <w:t>这</w:t>
      </w:r>
      <w:r>
        <w:rPr>
          <w:rFonts w:ascii="微软雅黑" w:eastAsia="微软雅黑" w:hAnsi="微软雅黑"/>
        </w:rPr>
        <w:t>5</w:t>
      </w:r>
      <w:r w:rsidRPr="00200172">
        <w:rPr>
          <w:rFonts w:ascii="微软雅黑" w:eastAsia="微软雅黑" w:hAnsi="微软雅黑" w:hint="eastAsia"/>
        </w:rPr>
        <w:t>项</w:t>
      </w:r>
      <w:r>
        <w:rPr>
          <w:rFonts w:ascii="微软雅黑" w:eastAsia="微软雅黑" w:hAnsi="微软雅黑" w:hint="eastAsia"/>
        </w:rPr>
        <w:t>，</w:t>
      </w:r>
      <w:r>
        <w:rPr>
          <w:rFonts w:ascii="微软雅黑" w:eastAsia="微软雅黑" w:hAnsi="微软雅黑"/>
        </w:rPr>
        <w:t>不支持</w:t>
      </w:r>
      <w:r>
        <w:rPr>
          <w:rFonts w:ascii="微软雅黑" w:eastAsia="微软雅黑" w:hAnsi="微软雅黑" w:hint="eastAsia"/>
        </w:rPr>
        <w:t>字符</w:t>
      </w:r>
      <w:r>
        <w:rPr>
          <w:rFonts w:ascii="微软雅黑" w:eastAsia="微软雅黑" w:hAnsi="微软雅黑"/>
        </w:rPr>
        <w:t>以报错形式提示</w:t>
      </w:r>
    </w:p>
    <w:p w14:paraId="1234EB03" w14:textId="77777777" w:rsidR="001104E8" w:rsidRDefault="001104E8" w:rsidP="001104E8">
      <w:pPr>
        <w:rPr>
          <w:rFonts w:ascii="微软雅黑" w:eastAsia="微软雅黑" w:hAnsi="微软雅黑"/>
        </w:rPr>
      </w:pPr>
      <w:r>
        <w:rPr>
          <w:rFonts w:ascii="微软雅黑" w:eastAsia="微软雅黑" w:hAnsi="微软雅黑" w:hint="eastAsia"/>
        </w:rPr>
        <w:t>Collector</w:t>
      </w:r>
      <w:r>
        <w:rPr>
          <w:rFonts w:ascii="微软雅黑" w:eastAsia="微软雅黑" w:hAnsi="微软雅黑"/>
        </w:rPr>
        <w:t>列表：</w:t>
      </w:r>
    </w:p>
    <w:p w14:paraId="13289035" w14:textId="23632356" w:rsidR="001104E8" w:rsidRDefault="001104E8" w:rsidP="001104E8">
      <w:pPr>
        <w:pStyle w:val="af2"/>
        <w:numPr>
          <w:ilvl w:val="0"/>
          <w:numId w:val="638"/>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Collector ID</w:t>
      </w:r>
      <w:r>
        <w:rPr>
          <w:rFonts w:ascii="微软雅黑" w:eastAsia="微软雅黑" w:hAnsi="微软雅黑" w:hint="eastAsia"/>
        </w:rPr>
        <w:t>（默认</w:t>
      </w:r>
      <w:r>
        <w:rPr>
          <w:rFonts w:ascii="微软雅黑" w:eastAsia="微软雅黑" w:hAnsi="微软雅黑"/>
        </w:rPr>
        <w:t>从</w:t>
      </w:r>
      <w:r>
        <w:rPr>
          <w:rFonts w:ascii="微软雅黑" w:eastAsia="微软雅黑" w:hAnsi="微软雅黑" w:hint="eastAsia"/>
        </w:rPr>
        <w:t>1</w:t>
      </w:r>
      <w:r>
        <w:rPr>
          <w:rFonts w:ascii="微软雅黑" w:eastAsia="微软雅黑" w:hAnsi="微软雅黑"/>
        </w:rPr>
        <w:t>-8</w:t>
      </w:r>
      <w:r>
        <w:rPr>
          <w:rFonts w:ascii="微软雅黑" w:eastAsia="微软雅黑" w:hAnsi="微软雅黑" w:hint="eastAsia"/>
        </w:rPr>
        <w:t>排序）</w:t>
      </w:r>
      <w:r>
        <w:rPr>
          <w:rFonts w:ascii="微软雅黑" w:eastAsia="微软雅黑" w:hAnsi="微软雅黑"/>
        </w:rPr>
        <w:t>、IP地址、</w:t>
      </w:r>
      <w:r>
        <w:rPr>
          <w:rFonts w:ascii="微软雅黑" w:eastAsia="微软雅黑" w:hAnsi="微软雅黑" w:hint="eastAsia"/>
        </w:rPr>
        <w:t>报文最大长度</w:t>
      </w:r>
      <w:r>
        <w:rPr>
          <w:rFonts w:ascii="微软雅黑" w:eastAsia="微软雅黑" w:hAnsi="微软雅黑"/>
        </w:rPr>
        <w:t>、UDP端口、</w:t>
      </w:r>
      <w:r>
        <w:rPr>
          <w:rFonts w:ascii="微软雅黑" w:eastAsia="微软雅黑" w:hAnsi="微软雅黑" w:hint="eastAsia"/>
        </w:rPr>
        <w:t>自动删除时间</w:t>
      </w:r>
      <w:r w:rsidR="007543B6">
        <w:rPr>
          <w:rFonts w:ascii="微软雅黑" w:eastAsia="微软雅黑" w:hAnsi="微软雅黑" w:hint="eastAsia"/>
        </w:rPr>
        <w:t>、描述</w:t>
      </w:r>
    </w:p>
    <w:p w14:paraId="16310AFC" w14:textId="77777777" w:rsidR="001104E8" w:rsidRPr="001D733F" w:rsidRDefault="001104E8" w:rsidP="001104E8">
      <w:pPr>
        <w:pStyle w:val="af2"/>
        <w:numPr>
          <w:ilvl w:val="0"/>
          <w:numId w:val="638"/>
        </w:numPr>
        <w:ind w:firstLineChars="0"/>
        <w:rPr>
          <w:rFonts w:ascii="微软雅黑" w:eastAsia="微软雅黑" w:hAnsi="微软雅黑"/>
        </w:rPr>
      </w:pPr>
      <w:r>
        <w:rPr>
          <w:rFonts w:ascii="微软雅黑" w:eastAsia="微软雅黑" w:hAnsi="微软雅黑" w:hint="eastAsia"/>
        </w:rPr>
        <w:t>支持单个</w:t>
      </w:r>
      <w:r>
        <w:rPr>
          <w:rFonts w:ascii="微软雅黑" w:eastAsia="微软雅黑" w:hAnsi="微软雅黑"/>
        </w:rPr>
        <w:t>编辑</w:t>
      </w:r>
    </w:p>
    <w:p w14:paraId="727F3531" w14:textId="77777777" w:rsidR="001104E8" w:rsidRPr="00E26D07" w:rsidRDefault="001104E8" w:rsidP="001104E8">
      <w:pPr>
        <w:rPr>
          <w:rFonts w:ascii="微软雅黑" w:eastAsia="微软雅黑" w:hAnsi="微软雅黑"/>
        </w:rPr>
      </w:pPr>
    </w:p>
    <w:p w14:paraId="15289C3A" w14:textId="77777777" w:rsidR="001104E8" w:rsidRDefault="001104E8" w:rsidP="001104E8">
      <w:pPr>
        <w:rPr>
          <w:rFonts w:ascii="微软雅黑" w:eastAsia="微软雅黑" w:hAnsi="微软雅黑"/>
        </w:rPr>
      </w:pPr>
      <w:r>
        <w:rPr>
          <w:rFonts w:ascii="微软雅黑" w:eastAsia="微软雅黑" w:hAnsi="微软雅黑" w:hint="eastAsia"/>
        </w:rPr>
        <w:t>接口</w:t>
      </w:r>
      <w:r>
        <w:rPr>
          <w:rFonts w:ascii="微软雅黑" w:eastAsia="微软雅黑" w:hAnsi="微软雅黑"/>
        </w:rPr>
        <w:t>设置：</w:t>
      </w:r>
    </w:p>
    <w:p w14:paraId="51FE27A0" w14:textId="77777777" w:rsidR="001104E8" w:rsidRDefault="001104E8" w:rsidP="001104E8">
      <w:pPr>
        <w:pStyle w:val="af2"/>
        <w:numPr>
          <w:ilvl w:val="0"/>
          <w:numId w:val="639"/>
        </w:numPr>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交换机物理端口，包括电口和光口，支持多选</w:t>
      </w:r>
    </w:p>
    <w:p w14:paraId="1E42F4B4" w14:textId="77777777" w:rsidR="001104E8" w:rsidRPr="007543B6" w:rsidRDefault="001104E8" w:rsidP="001104E8">
      <w:pPr>
        <w:pStyle w:val="af2"/>
        <w:ind w:left="835" w:firstLineChars="0" w:firstLine="0"/>
        <w:rPr>
          <w:rFonts w:ascii="微软雅黑" w:eastAsia="微软雅黑" w:hAnsi="微软雅黑"/>
          <w:strike/>
          <w:color w:val="B2B2B2"/>
        </w:rPr>
      </w:pPr>
      <w:r w:rsidRPr="007543B6">
        <w:rPr>
          <w:rFonts w:ascii="微软雅黑" w:eastAsia="微软雅黑" w:hAnsi="微软雅黑"/>
          <w:strike/>
          <w:color w:val="B2B2B2"/>
        </w:rPr>
        <w:t>Flow采样：</w:t>
      </w:r>
    </w:p>
    <w:p w14:paraId="09B24D20" w14:textId="29E1C44D" w:rsidR="001104E8" w:rsidRPr="007543B6" w:rsidRDefault="001104E8" w:rsidP="001104E8">
      <w:pPr>
        <w:pStyle w:val="af2"/>
        <w:numPr>
          <w:ilvl w:val="0"/>
          <w:numId w:val="639"/>
        </w:numPr>
        <w:ind w:firstLineChars="0"/>
        <w:rPr>
          <w:rFonts w:ascii="微软雅黑" w:eastAsia="微软雅黑" w:hAnsi="微软雅黑"/>
          <w:strike/>
          <w:color w:val="B2B2B2"/>
        </w:rPr>
      </w:pPr>
      <w:r w:rsidRPr="007543B6">
        <w:rPr>
          <w:rFonts w:ascii="微软雅黑" w:eastAsia="微软雅黑" w:hAnsi="微软雅黑" w:hint="eastAsia"/>
          <w:strike/>
          <w:color w:val="B2B2B2"/>
        </w:rPr>
        <w:t>采样方向</w:t>
      </w:r>
      <w:r w:rsidRPr="007543B6">
        <w:rPr>
          <w:rFonts w:ascii="微软雅黑" w:eastAsia="微软雅黑" w:hAnsi="微软雅黑"/>
          <w:strike/>
          <w:color w:val="B2B2B2"/>
        </w:rPr>
        <w:t>：【</w:t>
      </w:r>
      <w:r w:rsidRPr="007543B6">
        <w:rPr>
          <w:rFonts w:ascii="微软雅黑" w:eastAsia="微软雅黑" w:hAnsi="微软雅黑" w:hint="eastAsia"/>
          <w:strike/>
          <w:color w:val="B2B2B2"/>
        </w:rPr>
        <w:t>单选</w:t>
      </w:r>
      <w:r w:rsidRPr="007543B6">
        <w:rPr>
          <w:rFonts w:ascii="微软雅黑" w:eastAsia="微软雅黑" w:hAnsi="微软雅黑"/>
          <w:strike/>
          <w:color w:val="B2B2B2"/>
        </w:rPr>
        <w:t>】</w:t>
      </w:r>
      <w:r w:rsidRPr="007543B6">
        <w:rPr>
          <w:rFonts w:ascii="微软雅黑" w:eastAsia="微软雅黑" w:hAnsi="微软雅黑" w:hint="eastAsia"/>
          <w:strike/>
          <w:color w:val="B2B2B2"/>
        </w:rPr>
        <w:t>设置</w:t>
      </w:r>
      <w:r w:rsidRPr="007543B6">
        <w:rPr>
          <w:rFonts w:ascii="微软雅黑" w:eastAsia="微软雅黑" w:hAnsi="微软雅黑"/>
          <w:strike/>
          <w:color w:val="B2B2B2"/>
        </w:rPr>
        <w:t>接口在特定</w:t>
      </w:r>
      <w:r w:rsidR="00722D1D" w:rsidRPr="007543B6">
        <w:rPr>
          <w:rFonts w:ascii="微软雅黑" w:eastAsia="微软雅黑" w:hAnsi="微软雅黑" w:hint="eastAsia"/>
          <w:strike/>
          <w:color w:val="B2B2B2"/>
        </w:rPr>
        <w:t>方向</w:t>
      </w:r>
      <w:r w:rsidRPr="007543B6">
        <w:rPr>
          <w:rFonts w:ascii="微软雅黑" w:eastAsia="微软雅黑" w:hAnsi="微软雅黑"/>
          <w:strike/>
          <w:color w:val="B2B2B2"/>
        </w:rPr>
        <w:t>的Flow流量采样，选项有{</w:t>
      </w:r>
      <w:r w:rsidRPr="007543B6">
        <w:rPr>
          <w:rFonts w:ascii="微软雅黑" w:eastAsia="微软雅黑" w:hAnsi="微软雅黑" w:hint="eastAsia"/>
          <w:strike/>
          <w:color w:val="B2B2B2"/>
        </w:rPr>
        <w:t xml:space="preserve">入方向 </w:t>
      </w:r>
      <w:r w:rsidRPr="007543B6">
        <w:rPr>
          <w:rFonts w:ascii="微软雅黑" w:eastAsia="微软雅黑" w:hAnsi="微软雅黑"/>
          <w:strike/>
          <w:color w:val="B2B2B2"/>
        </w:rPr>
        <w:t xml:space="preserve">| </w:t>
      </w:r>
      <w:r w:rsidRPr="007543B6">
        <w:rPr>
          <w:rFonts w:ascii="微软雅黑" w:eastAsia="微软雅黑" w:hAnsi="微软雅黑" w:hint="eastAsia"/>
          <w:strike/>
          <w:color w:val="B2B2B2"/>
        </w:rPr>
        <w:t>出方向|</w:t>
      </w:r>
      <w:r w:rsidRPr="007543B6">
        <w:rPr>
          <w:rFonts w:ascii="微软雅黑" w:eastAsia="微软雅黑" w:hAnsi="微软雅黑"/>
          <w:strike/>
          <w:color w:val="B2B2B2"/>
        </w:rPr>
        <w:t xml:space="preserve"> </w:t>
      </w:r>
      <w:r w:rsidRPr="007543B6">
        <w:rPr>
          <w:rFonts w:ascii="微软雅黑" w:eastAsia="微软雅黑" w:hAnsi="微软雅黑" w:hint="eastAsia"/>
          <w:strike/>
          <w:color w:val="B2B2B2"/>
        </w:rPr>
        <w:t>入方向</w:t>
      </w:r>
      <w:r w:rsidRPr="007543B6">
        <w:rPr>
          <w:rFonts w:ascii="微软雅黑" w:eastAsia="微软雅黑" w:hAnsi="微软雅黑"/>
          <w:strike/>
          <w:color w:val="B2B2B2"/>
        </w:rPr>
        <w:t>&amp;出方向}</w:t>
      </w:r>
      <w:r w:rsidRPr="007543B6">
        <w:rPr>
          <w:rFonts w:ascii="微软雅黑" w:eastAsia="微软雅黑" w:hAnsi="微软雅黑" w:hint="eastAsia"/>
          <w:strike/>
          <w:color w:val="B2B2B2"/>
        </w:rPr>
        <w:t>，</w:t>
      </w:r>
      <w:r w:rsidRPr="007543B6">
        <w:rPr>
          <w:rFonts w:ascii="微软雅黑" w:eastAsia="微软雅黑" w:hAnsi="微软雅黑"/>
          <w:strike/>
          <w:color w:val="B2B2B2"/>
        </w:rPr>
        <w:t>默认入方向&amp;出方向</w:t>
      </w:r>
    </w:p>
    <w:p w14:paraId="18456CCA" w14:textId="77777777" w:rsidR="001104E8" w:rsidRPr="007543B6" w:rsidRDefault="001104E8" w:rsidP="001104E8">
      <w:pPr>
        <w:pStyle w:val="af2"/>
        <w:numPr>
          <w:ilvl w:val="0"/>
          <w:numId w:val="639"/>
        </w:numPr>
        <w:ind w:firstLineChars="0"/>
        <w:rPr>
          <w:rFonts w:ascii="微软雅黑" w:eastAsia="微软雅黑" w:hAnsi="微软雅黑"/>
          <w:strike/>
          <w:color w:val="B2B2B2"/>
        </w:rPr>
      </w:pPr>
      <w:r w:rsidRPr="007543B6">
        <w:rPr>
          <w:rFonts w:ascii="微软雅黑" w:eastAsia="微软雅黑" w:hAnsi="微软雅黑" w:hint="eastAsia"/>
          <w:strike/>
          <w:color w:val="B2B2B2"/>
        </w:rPr>
        <w:t>截取的</w:t>
      </w:r>
      <w:r w:rsidRPr="007543B6">
        <w:rPr>
          <w:rFonts w:ascii="微软雅黑" w:eastAsia="微软雅黑" w:hAnsi="微软雅黑"/>
          <w:strike/>
          <w:color w:val="B2B2B2"/>
        </w:rPr>
        <w:t>报文最大长度：【</w:t>
      </w:r>
      <w:r w:rsidRPr="007543B6">
        <w:rPr>
          <w:rFonts w:ascii="微软雅黑" w:eastAsia="微软雅黑" w:hAnsi="微软雅黑" w:hint="eastAsia"/>
          <w:strike/>
          <w:color w:val="B2B2B2"/>
        </w:rPr>
        <w:t>text文本框</w:t>
      </w:r>
      <w:r w:rsidRPr="007543B6">
        <w:rPr>
          <w:rFonts w:ascii="微软雅黑" w:eastAsia="微软雅黑" w:hAnsi="微软雅黑"/>
          <w:strike/>
          <w:color w:val="B2B2B2"/>
        </w:rPr>
        <w:t>】</w:t>
      </w:r>
      <w:r w:rsidRPr="007543B6">
        <w:rPr>
          <w:rFonts w:ascii="微软雅黑" w:eastAsia="微软雅黑" w:hAnsi="微软雅黑" w:hint="eastAsia"/>
          <w:strike/>
          <w:color w:val="B2B2B2"/>
        </w:rPr>
        <w:t>设置接口上</w:t>
      </w:r>
      <w:r w:rsidRPr="007543B6">
        <w:rPr>
          <w:rFonts w:ascii="微软雅黑" w:eastAsia="微软雅黑" w:hAnsi="微软雅黑"/>
          <w:strike/>
          <w:color w:val="B2B2B2"/>
        </w:rPr>
        <w:t>Flow采样</w:t>
      </w:r>
      <w:r w:rsidRPr="007543B6">
        <w:rPr>
          <w:rFonts w:ascii="微软雅黑" w:eastAsia="微软雅黑" w:hAnsi="微软雅黑" w:hint="eastAsia"/>
          <w:strike/>
          <w:color w:val="B2B2B2"/>
        </w:rPr>
        <w:t>截取</w:t>
      </w:r>
      <w:r w:rsidRPr="007543B6">
        <w:rPr>
          <w:rFonts w:ascii="微软雅黑" w:eastAsia="微软雅黑" w:hAnsi="微软雅黑"/>
          <w:strike/>
          <w:color w:val="B2B2B2"/>
        </w:rPr>
        <w:t>的报文</w:t>
      </w:r>
      <w:r w:rsidRPr="007543B6">
        <w:rPr>
          <w:rFonts w:ascii="微软雅黑" w:eastAsia="微软雅黑" w:hAnsi="微软雅黑" w:hint="eastAsia"/>
          <w:strike/>
          <w:color w:val="B2B2B2"/>
        </w:rPr>
        <w:t>最大长度</w:t>
      </w:r>
      <w:r w:rsidRPr="007543B6">
        <w:rPr>
          <w:rFonts w:ascii="微软雅黑" w:eastAsia="微软雅黑" w:hAnsi="微软雅黑"/>
          <w:strike/>
          <w:color w:val="B2B2B2"/>
        </w:rPr>
        <w:t>，取值范围为</w:t>
      </w:r>
      <w:r w:rsidRPr="007543B6">
        <w:rPr>
          <w:rFonts w:ascii="微软雅黑" w:eastAsia="微软雅黑" w:hAnsi="微软雅黑" w:hint="eastAsia"/>
          <w:strike/>
          <w:color w:val="B2B2B2"/>
        </w:rPr>
        <w:t>18</w:t>
      </w:r>
      <w:r w:rsidRPr="007543B6">
        <w:rPr>
          <w:rFonts w:ascii="微软雅黑" w:eastAsia="微软雅黑" w:hAnsi="微软雅黑"/>
          <w:strike/>
          <w:color w:val="B2B2B2"/>
        </w:rPr>
        <w:t>-512</w:t>
      </w:r>
      <w:r w:rsidRPr="007543B6">
        <w:rPr>
          <w:rFonts w:ascii="微软雅黑" w:eastAsia="微软雅黑" w:hAnsi="微软雅黑" w:hint="eastAsia"/>
          <w:strike/>
          <w:color w:val="B2B2B2"/>
        </w:rPr>
        <w:t>字节</w:t>
      </w:r>
      <w:r w:rsidRPr="007543B6">
        <w:rPr>
          <w:rFonts w:ascii="微软雅黑" w:eastAsia="微软雅黑" w:hAnsi="微软雅黑"/>
          <w:strike/>
          <w:color w:val="B2B2B2"/>
        </w:rPr>
        <w:t>，默认</w:t>
      </w:r>
      <w:r w:rsidRPr="007543B6">
        <w:rPr>
          <w:rFonts w:ascii="微软雅黑" w:eastAsia="微软雅黑" w:hAnsi="微软雅黑" w:hint="eastAsia"/>
          <w:strike/>
          <w:color w:val="B2B2B2"/>
        </w:rPr>
        <w:t>64字节</w:t>
      </w:r>
    </w:p>
    <w:p w14:paraId="3A6B42A5" w14:textId="77777777" w:rsidR="001104E8" w:rsidRPr="007543B6" w:rsidRDefault="001104E8" w:rsidP="001104E8">
      <w:pPr>
        <w:pStyle w:val="af2"/>
        <w:numPr>
          <w:ilvl w:val="0"/>
          <w:numId w:val="639"/>
        </w:numPr>
        <w:ind w:firstLineChars="0"/>
        <w:rPr>
          <w:rFonts w:ascii="微软雅黑" w:eastAsia="微软雅黑" w:hAnsi="微软雅黑"/>
          <w:strike/>
          <w:color w:val="B2B2B2"/>
        </w:rPr>
      </w:pPr>
      <w:r w:rsidRPr="007543B6">
        <w:rPr>
          <w:rFonts w:ascii="微软雅黑" w:eastAsia="微软雅黑" w:hAnsi="微软雅黑" w:hint="eastAsia"/>
          <w:strike/>
          <w:color w:val="B2B2B2"/>
        </w:rPr>
        <w:lastRenderedPageBreak/>
        <w:t>采样率</w:t>
      </w:r>
      <w:r w:rsidRPr="007543B6">
        <w:rPr>
          <w:rFonts w:ascii="微软雅黑" w:eastAsia="微软雅黑" w:hAnsi="微软雅黑"/>
          <w:strike/>
          <w:color w:val="B2B2B2"/>
        </w:rPr>
        <w:t>：【</w:t>
      </w:r>
      <w:r w:rsidRPr="007543B6">
        <w:rPr>
          <w:rFonts w:ascii="微软雅黑" w:eastAsia="微软雅黑" w:hAnsi="微软雅黑" w:hint="eastAsia"/>
          <w:strike/>
          <w:color w:val="B2B2B2"/>
        </w:rPr>
        <w:t>text文本框</w:t>
      </w:r>
      <w:r w:rsidRPr="007543B6">
        <w:rPr>
          <w:rFonts w:ascii="微软雅黑" w:eastAsia="微软雅黑" w:hAnsi="微软雅黑"/>
          <w:strike/>
          <w:color w:val="B2B2B2"/>
        </w:rPr>
        <w:t>】</w:t>
      </w:r>
      <w:r w:rsidRPr="007543B6">
        <w:rPr>
          <w:rFonts w:ascii="微软雅黑" w:eastAsia="微软雅黑" w:hAnsi="微软雅黑" w:hint="eastAsia"/>
          <w:strike/>
          <w:color w:val="B2B2B2"/>
        </w:rPr>
        <w:t>设置</w:t>
      </w:r>
      <w:r w:rsidRPr="007543B6">
        <w:rPr>
          <w:rFonts w:ascii="微软雅黑" w:eastAsia="微软雅黑" w:hAnsi="微软雅黑"/>
          <w:strike/>
          <w:color w:val="B2B2B2"/>
        </w:rPr>
        <w:t>接口上</w:t>
      </w:r>
      <w:r w:rsidRPr="007543B6">
        <w:rPr>
          <w:rFonts w:ascii="微软雅黑" w:eastAsia="微软雅黑" w:hAnsi="微软雅黑" w:hint="eastAsia"/>
          <w:strike/>
          <w:color w:val="B2B2B2"/>
        </w:rPr>
        <w:t>Flow</w:t>
      </w:r>
      <w:r w:rsidRPr="007543B6">
        <w:rPr>
          <w:rFonts w:ascii="微软雅黑" w:eastAsia="微软雅黑" w:hAnsi="微软雅黑"/>
          <w:strike/>
          <w:color w:val="B2B2B2"/>
        </w:rPr>
        <w:t>流量采样的采样率，取值范围为</w:t>
      </w:r>
      <w:r w:rsidRPr="007543B6">
        <w:rPr>
          <w:rFonts w:ascii="微软雅黑" w:eastAsia="微软雅黑" w:hAnsi="微软雅黑" w:hint="eastAsia"/>
          <w:strike/>
          <w:color w:val="B2B2B2"/>
        </w:rPr>
        <w:t>256</w:t>
      </w:r>
      <w:r w:rsidRPr="007543B6">
        <w:rPr>
          <w:rFonts w:ascii="微软雅黑" w:eastAsia="微软雅黑" w:hAnsi="微软雅黑"/>
          <w:strike/>
          <w:color w:val="B2B2B2"/>
        </w:rPr>
        <w:t>-65535</w:t>
      </w:r>
    </w:p>
    <w:p w14:paraId="3FE895CC" w14:textId="77777777" w:rsidR="001104E8" w:rsidRPr="007543B6" w:rsidRDefault="001104E8" w:rsidP="001104E8">
      <w:pPr>
        <w:pStyle w:val="af2"/>
        <w:numPr>
          <w:ilvl w:val="0"/>
          <w:numId w:val="639"/>
        </w:numPr>
        <w:ind w:firstLineChars="0"/>
        <w:rPr>
          <w:rFonts w:ascii="微软雅黑" w:eastAsia="微软雅黑" w:hAnsi="微软雅黑"/>
          <w:strike/>
          <w:color w:val="B2B2B2"/>
        </w:rPr>
      </w:pPr>
      <w:r w:rsidRPr="007543B6">
        <w:rPr>
          <w:rFonts w:ascii="微软雅黑" w:eastAsia="微软雅黑" w:hAnsi="微软雅黑"/>
          <w:strike/>
          <w:color w:val="B2B2B2"/>
        </w:rPr>
        <w:t>Collector ID：【</w:t>
      </w:r>
      <w:r w:rsidRPr="007543B6">
        <w:rPr>
          <w:rFonts w:ascii="微软雅黑" w:eastAsia="微软雅黑" w:hAnsi="微软雅黑" w:hint="eastAsia"/>
          <w:strike/>
          <w:color w:val="B2B2B2"/>
        </w:rPr>
        <w:t>下拉框</w:t>
      </w:r>
      <w:r w:rsidRPr="007543B6">
        <w:rPr>
          <w:rFonts w:ascii="微软雅黑" w:eastAsia="微软雅黑" w:hAnsi="微软雅黑"/>
          <w:strike/>
          <w:color w:val="B2B2B2"/>
        </w:rPr>
        <w:t>】</w:t>
      </w:r>
      <w:r w:rsidRPr="007543B6">
        <w:rPr>
          <w:rFonts w:ascii="微软雅黑" w:eastAsia="微软雅黑" w:hAnsi="微软雅黑" w:hint="eastAsia"/>
          <w:strike/>
          <w:color w:val="B2B2B2"/>
        </w:rPr>
        <w:t>选择接口</w:t>
      </w:r>
      <w:r w:rsidRPr="007543B6">
        <w:rPr>
          <w:rFonts w:ascii="微软雅黑" w:eastAsia="微软雅黑" w:hAnsi="微软雅黑"/>
          <w:strike/>
          <w:color w:val="B2B2B2"/>
        </w:rPr>
        <w:t>发送Flow采样</w:t>
      </w:r>
      <w:r w:rsidRPr="007543B6">
        <w:rPr>
          <w:rFonts w:ascii="微软雅黑" w:eastAsia="微软雅黑" w:hAnsi="微软雅黑" w:hint="eastAsia"/>
          <w:strike/>
          <w:color w:val="B2B2B2"/>
        </w:rPr>
        <w:t>的</w:t>
      </w:r>
      <w:r w:rsidRPr="007543B6">
        <w:rPr>
          <w:rFonts w:ascii="微软雅黑" w:eastAsia="微软雅黑" w:hAnsi="微软雅黑"/>
          <w:strike/>
          <w:color w:val="B2B2B2"/>
        </w:rPr>
        <w:t>目的Collector</w:t>
      </w:r>
      <w:r w:rsidRPr="007543B6">
        <w:rPr>
          <w:rFonts w:ascii="微软雅黑" w:eastAsia="微软雅黑" w:hAnsi="微软雅黑" w:hint="eastAsia"/>
          <w:strike/>
          <w:color w:val="B2B2B2"/>
        </w:rPr>
        <w:t>，</w:t>
      </w:r>
      <w:r w:rsidRPr="007543B6">
        <w:rPr>
          <w:rFonts w:ascii="微软雅黑" w:eastAsia="微软雅黑" w:hAnsi="微软雅黑"/>
          <w:strike/>
          <w:color w:val="B2B2B2"/>
        </w:rPr>
        <w:t>选项为</w:t>
      </w:r>
      <w:r w:rsidRPr="007543B6">
        <w:rPr>
          <w:rFonts w:ascii="微软雅黑" w:eastAsia="微软雅黑" w:hAnsi="微软雅黑" w:hint="eastAsia"/>
          <w:strike/>
          <w:color w:val="B2B2B2"/>
        </w:rPr>
        <w:t>8个</w:t>
      </w:r>
      <w:r w:rsidRPr="007543B6">
        <w:rPr>
          <w:rFonts w:ascii="微软雅黑" w:eastAsia="微软雅黑" w:hAnsi="微软雅黑"/>
          <w:strike/>
          <w:color w:val="B2B2B2"/>
        </w:rPr>
        <w:t>Collector</w:t>
      </w:r>
    </w:p>
    <w:p w14:paraId="58C7957D" w14:textId="77777777" w:rsidR="001104E8" w:rsidRDefault="001104E8" w:rsidP="001104E8">
      <w:pPr>
        <w:pStyle w:val="af2"/>
        <w:ind w:left="835" w:firstLineChars="0" w:firstLine="0"/>
        <w:rPr>
          <w:rFonts w:ascii="微软雅黑" w:eastAsia="微软雅黑" w:hAnsi="微软雅黑"/>
        </w:rPr>
      </w:pPr>
      <w:r>
        <w:rPr>
          <w:rFonts w:ascii="微软雅黑" w:eastAsia="微软雅黑" w:hAnsi="微软雅黑"/>
        </w:rPr>
        <w:t>Counter采样：</w:t>
      </w:r>
    </w:p>
    <w:p w14:paraId="7BBEC934" w14:textId="7E6D607B" w:rsidR="001104E8" w:rsidRDefault="001104E8" w:rsidP="001104E8">
      <w:pPr>
        <w:pStyle w:val="af2"/>
        <w:numPr>
          <w:ilvl w:val="0"/>
          <w:numId w:val="639"/>
        </w:numPr>
        <w:ind w:firstLineChars="0"/>
        <w:rPr>
          <w:rFonts w:ascii="微软雅黑" w:eastAsia="微软雅黑" w:hAnsi="微软雅黑"/>
        </w:rPr>
      </w:pPr>
      <w:r>
        <w:rPr>
          <w:rFonts w:ascii="微软雅黑" w:eastAsia="微软雅黑" w:hAnsi="微软雅黑" w:hint="eastAsia"/>
        </w:rPr>
        <w:t>采样间隔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设置接口</w:t>
      </w:r>
      <w:r>
        <w:rPr>
          <w:rFonts w:ascii="微软雅黑" w:eastAsia="微软雅黑" w:hAnsi="微软雅黑"/>
        </w:rPr>
        <w:t>Counter采样</w:t>
      </w:r>
      <w:r w:rsidR="00040843">
        <w:rPr>
          <w:rFonts w:ascii="微软雅黑" w:eastAsia="微软雅黑" w:hAnsi="微软雅黑" w:hint="eastAsia"/>
        </w:rPr>
        <w:t>即发送报文</w:t>
      </w:r>
      <w:r>
        <w:rPr>
          <w:rFonts w:ascii="微软雅黑" w:eastAsia="微软雅黑" w:hAnsi="微软雅黑"/>
        </w:rPr>
        <w:t>的时间间隔，取值范围为</w:t>
      </w:r>
      <w:r>
        <w:rPr>
          <w:rFonts w:ascii="微软雅黑" w:eastAsia="微软雅黑" w:hAnsi="微软雅黑" w:hint="eastAsia"/>
        </w:rPr>
        <w:t>2</w:t>
      </w:r>
      <w:r>
        <w:rPr>
          <w:rFonts w:ascii="微软雅黑" w:eastAsia="微软雅黑" w:hAnsi="微软雅黑"/>
        </w:rPr>
        <w:t>-3600</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10秒</w:t>
      </w:r>
    </w:p>
    <w:p w14:paraId="6139C633" w14:textId="77777777" w:rsidR="001104E8" w:rsidRPr="00E26D07" w:rsidRDefault="001104E8" w:rsidP="001104E8">
      <w:pPr>
        <w:pStyle w:val="af2"/>
        <w:numPr>
          <w:ilvl w:val="0"/>
          <w:numId w:val="639"/>
        </w:numPr>
        <w:ind w:firstLineChars="0"/>
        <w:rPr>
          <w:rFonts w:ascii="微软雅黑" w:eastAsia="微软雅黑" w:hAnsi="微软雅黑"/>
        </w:rPr>
      </w:pPr>
      <w:r>
        <w:rPr>
          <w:rFonts w:ascii="微软雅黑" w:eastAsia="微软雅黑" w:hAnsi="微软雅黑"/>
        </w:rPr>
        <w:t>Collector ID：【</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选择接口</w:t>
      </w:r>
      <w:r>
        <w:rPr>
          <w:rFonts w:ascii="微软雅黑" w:eastAsia="微软雅黑" w:hAnsi="微软雅黑"/>
        </w:rPr>
        <w:t>发送Counter采样</w:t>
      </w:r>
      <w:r>
        <w:rPr>
          <w:rFonts w:ascii="微软雅黑" w:eastAsia="微软雅黑" w:hAnsi="微软雅黑" w:hint="eastAsia"/>
        </w:rPr>
        <w:t>的</w:t>
      </w:r>
      <w:r>
        <w:rPr>
          <w:rFonts w:ascii="微软雅黑" w:eastAsia="微软雅黑" w:hAnsi="微软雅黑"/>
        </w:rPr>
        <w:t>目的Collector</w:t>
      </w:r>
      <w:r>
        <w:rPr>
          <w:rFonts w:ascii="微软雅黑" w:eastAsia="微软雅黑" w:hAnsi="微软雅黑" w:hint="eastAsia"/>
        </w:rPr>
        <w:t>，</w:t>
      </w:r>
      <w:r>
        <w:rPr>
          <w:rFonts w:ascii="微软雅黑" w:eastAsia="微软雅黑" w:hAnsi="微软雅黑"/>
        </w:rPr>
        <w:t>选项为</w:t>
      </w:r>
      <w:r>
        <w:rPr>
          <w:rFonts w:ascii="微软雅黑" w:eastAsia="微软雅黑" w:hAnsi="微软雅黑" w:hint="eastAsia"/>
        </w:rPr>
        <w:t>8个</w:t>
      </w:r>
      <w:r>
        <w:rPr>
          <w:rFonts w:ascii="微软雅黑" w:eastAsia="微软雅黑" w:hAnsi="微软雅黑"/>
        </w:rPr>
        <w:t>Collector</w:t>
      </w:r>
    </w:p>
    <w:p w14:paraId="00758B8A" w14:textId="77777777" w:rsidR="001104E8" w:rsidRDefault="001104E8" w:rsidP="001104E8">
      <w:pPr>
        <w:rPr>
          <w:rFonts w:ascii="微软雅黑" w:eastAsia="微软雅黑" w:hAnsi="微软雅黑"/>
        </w:rPr>
      </w:pPr>
      <w:r>
        <w:rPr>
          <w:rFonts w:ascii="微软雅黑" w:eastAsia="微软雅黑" w:hAnsi="微软雅黑" w:hint="eastAsia"/>
        </w:rPr>
        <w:t>接口</w:t>
      </w:r>
      <w:r>
        <w:rPr>
          <w:rFonts w:ascii="微软雅黑" w:eastAsia="微软雅黑" w:hAnsi="微软雅黑"/>
        </w:rPr>
        <w:t>列表：</w:t>
      </w:r>
    </w:p>
    <w:p w14:paraId="3876EE06" w14:textId="625BF0DB" w:rsidR="001104E8" w:rsidRDefault="001104E8" w:rsidP="001104E8">
      <w:pPr>
        <w:pStyle w:val="af2"/>
        <w:numPr>
          <w:ilvl w:val="0"/>
          <w:numId w:val="640"/>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接口</w:t>
      </w:r>
      <w:r>
        <w:rPr>
          <w:rFonts w:ascii="微软雅黑" w:eastAsia="微软雅黑" w:hAnsi="微软雅黑"/>
        </w:rPr>
        <w:t>、</w:t>
      </w:r>
      <w:r w:rsidRPr="007543B6">
        <w:rPr>
          <w:rFonts w:ascii="微软雅黑" w:eastAsia="微软雅黑" w:hAnsi="微软雅黑" w:hint="eastAsia"/>
          <w:strike/>
          <w:color w:val="B2B2B2"/>
        </w:rPr>
        <w:t>Flow</w:t>
      </w:r>
      <w:r w:rsidRPr="007543B6">
        <w:rPr>
          <w:rFonts w:ascii="微软雅黑" w:eastAsia="微软雅黑" w:hAnsi="微软雅黑"/>
          <w:strike/>
          <w:color w:val="B2B2B2"/>
        </w:rPr>
        <w:t>采样（</w:t>
      </w:r>
      <w:r w:rsidRPr="007543B6">
        <w:rPr>
          <w:rFonts w:ascii="微软雅黑" w:eastAsia="微软雅黑" w:hAnsi="微软雅黑" w:hint="eastAsia"/>
          <w:strike/>
          <w:color w:val="B2B2B2"/>
        </w:rPr>
        <w:t>包括采样方向</w:t>
      </w:r>
      <w:r w:rsidRPr="007543B6">
        <w:rPr>
          <w:rFonts w:ascii="微软雅黑" w:eastAsia="微软雅黑" w:hAnsi="微软雅黑"/>
          <w:strike/>
          <w:color w:val="B2B2B2"/>
        </w:rPr>
        <w:t>、</w:t>
      </w:r>
      <w:r w:rsidRPr="007543B6">
        <w:rPr>
          <w:rFonts w:ascii="微软雅黑" w:eastAsia="微软雅黑" w:hAnsi="微软雅黑" w:hint="eastAsia"/>
          <w:strike/>
          <w:color w:val="B2B2B2"/>
        </w:rPr>
        <w:t>截取</w:t>
      </w:r>
      <w:r w:rsidRPr="007543B6">
        <w:rPr>
          <w:rFonts w:ascii="微软雅黑" w:eastAsia="微软雅黑" w:hAnsi="微软雅黑"/>
          <w:strike/>
          <w:color w:val="B2B2B2"/>
        </w:rPr>
        <w:t>的报文最大长度、采样率</w:t>
      </w:r>
      <w:r w:rsidRPr="007543B6">
        <w:rPr>
          <w:rFonts w:ascii="微软雅黑" w:eastAsia="微软雅黑" w:hAnsi="微软雅黑" w:hint="eastAsia"/>
          <w:strike/>
          <w:color w:val="B2B2B2"/>
        </w:rPr>
        <w:t>、</w:t>
      </w:r>
      <w:r w:rsidRPr="007543B6">
        <w:rPr>
          <w:rFonts w:ascii="微软雅黑" w:eastAsia="微软雅黑" w:hAnsi="微软雅黑"/>
          <w:strike/>
          <w:color w:val="B2B2B2"/>
        </w:rPr>
        <w:t>Collector</w:t>
      </w:r>
      <w:r w:rsidR="00C37F22">
        <w:rPr>
          <w:rFonts w:ascii="微软雅黑" w:eastAsia="微软雅黑" w:hAnsi="微软雅黑"/>
          <w:strike/>
          <w:color w:val="B2B2B2"/>
        </w:rPr>
        <w:t xml:space="preserve"> ID</w:t>
      </w:r>
      <w:r w:rsidRPr="007543B6">
        <w:rPr>
          <w:rFonts w:ascii="微软雅黑" w:eastAsia="微软雅黑" w:hAnsi="微软雅黑" w:hint="eastAsia"/>
          <w:strike/>
          <w:color w:val="B2B2B2"/>
        </w:rPr>
        <w:t>、</w:t>
      </w:r>
      <w:r w:rsidRPr="007543B6">
        <w:rPr>
          <w:rFonts w:ascii="微软雅黑" w:eastAsia="微软雅黑" w:hAnsi="微软雅黑"/>
          <w:strike/>
          <w:color w:val="B2B2B2"/>
        </w:rPr>
        <w:t>入方向样本数、出方向样本数）</w:t>
      </w:r>
      <w:r w:rsidRPr="007543B6">
        <w:rPr>
          <w:rFonts w:ascii="微软雅黑" w:eastAsia="微软雅黑" w:hAnsi="微软雅黑" w:hint="eastAsia"/>
          <w:strike/>
          <w:color w:val="B2B2B2"/>
        </w:rPr>
        <w:t>、</w:t>
      </w:r>
      <w:r>
        <w:rPr>
          <w:rFonts w:ascii="微软雅黑" w:eastAsia="微软雅黑" w:hAnsi="微软雅黑"/>
        </w:rPr>
        <w:t>Counter采样（</w:t>
      </w:r>
      <w:r>
        <w:rPr>
          <w:rFonts w:ascii="微软雅黑" w:eastAsia="微软雅黑" w:hAnsi="微软雅黑" w:hint="eastAsia"/>
        </w:rPr>
        <w:t>包括</w:t>
      </w:r>
      <w:r>
        <w:rPr>
          <w:rFonts w:ascii="微软雅黑" w:eastAsia="微软雅黑" w:hAnsi="微软雅黑"/>
        </w:rPr>
        <w:t>采样间隔和Collector</w:t>
      </w:r>
      <w:r w:rsidR="00C37F22">
        <w:rPr>
          <w:rFonts w:ascii="微软雅黑" w:eastAsia="微软雅黑" w:hAnsi="微软雅黑"/>
        </w:rPr>
        <w:t xml:space="preserve"> ID</w:t>
      </w:r>
      <w:r>
        <w:rPr>
          <w:rFonts w:ascii="微软雅黑" w:eastAsia="微软雅黑" w:hAnsi="微软雅黑"/>
        </w:rPr>
        <w:t>）</w:t>
      </w:r>
    </w:p>
    <w:p w14:paraId="45961B32" w14:textId="77777777" w:rsidR="001104E8" w:rsidRPr="001D733F" w:rsidRDefault="001104E8" w:rsidP="001104E8">
      <w:pPr>
        <w:pStyle w:val="af2"/>
        <w:numPr>
          <w:ilvl w:val="0"/>
          <w:numId w:val="640"/>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单个</w:t>
      </w:r>
      <w:r>
        <w:rPr>
          <w:rFonts w:ascii="微软雅黑" w:eastAsia="微软雅黑" w:hAnsi="微软雅黑" w:hint="eastAsia"/>
        </w:rPr>
        <w:t>/批量编辑</w:t>
      </w:r>
    </w:p>
    <w:p w14:paraId="2A9E2941" w14:textId="77777777" w:rsidR="001104E8" w:rsidRDefault="001104E8" w:rsidP="001104E8">
      <w:pPr>
        <w:rPr>
          <w:rFonts w:ascii="微软雅黑" w:eastAsia="微软雅黑" w:hAnsi="微软雅黑"/>
        </w:rPr>
      </w:pPr>
    </w:p>
    <w:p w14:paraId="7A7BAD28" w14:textId="77777777" w:rsidR="0076630D" w:rsidRDefault="00D7272D">
      <w:pPr>
        <w:pStyle w:val="3"/>
        <w:numPr>
          <w:ilvl w:val="2"/>
          <w:numId w:val="1"/>
        </w:numPr>
      </w:pPr>
      <w:bookmarkStart w:id="471" w:name="_Toc149138881"/>
      <w:r>
        <w:rPr>
          <w:rFonts w:hint="eastAsia"/>
        </w:rPr>
        <w:t>UDLD</w:t>
      </w:r>
      <w:r>
        <w:t xml:space="preserve"> </w:t>
      </w:r>
      <w:r>
        <w:rPr>
          <w:color w:val="FF0000"/>
        </w:rPr>
        <w:t>[TBD]</w:t>
      </w:r>
      <w:bookmarkEnd w:id="471"/>
    </w:p>
    <w:p w14:paraId="75AED508" w14:textId="77777777" w:rsidR="0076630D" w:rsidRDefault="0076630D">
      <w:pPr>
        <w:rPr>
          <w:rFonts w:ascii="微软雅黑" w:eastAsia="微软雅黑" w:hAnsi="微软雅黑"/>
        </w:rPr>
      </w:pPr>
    </w:p>
    <w:p w14:paraId="4F2F9DB3" w14:textId="77777777" w:rsidR="0076630D" w:rsidRDefault="0076630D">
      <w:pPr>
        <w:rPr>
          <w:rFonts w:ascii="微软雅黑" w:eastAsia="微软雅黑" w:hAnsi="微软雅黑"/>
        </w:rPr>
      </w:pPr>
    </w:p>
    <w:p w14:paraId="70C1B75D" w14:textId="77777777" w:rsidR="0076630D" w:rsidRDefault="00D7272D">
      <w:pPr>
        <w:pStyle w:val="3"/>
        <w:numPr>
          <w:ilvl w:val="2"/>
          <w:numId w:val="1"/>
        </w:numPr>
      </w:pPr>
      <w:bookmarkStart w:id="472" w:name="_线缆检测/Copper_Test_(FP1C)"/>
      <w:bookmarkStart w:id="473" w:name="_Toc149138882"/>
      <w:bookmarkEnd w:id="472"/>
      <w:r>
        <w:rPr>
          <w:rFonts w:hint="eastAsia"/>
        </w:rPr>
        <w:t>线缆检测</w:t>
      </w:r>
      <w:r>
        <w:rPr>
          <w:rFonts w:hint="eastAsia"/>
        </w:rPr>
        <w:t>/Copper</w:t>
      </w:r>
      <w:r>
        <w:t xml:space="preserve"> Test</w:t>
      </w:r>
      <w:r>
        <w:rPr>
          <w:rFonts w:ascii="微软雅黑" w:eastAsia="微软雅黑" w:hAnsi="微软雅黑"/>
          <w:color w:val="EEECE1" w:themeColor="background2"/>
          <w:highlight w:val="darkYellow"/>
        </w:rPr>
        <w:t xml:space="preserve"> (FP1C)</w:t>
      </w:r>
      <w:bookmarkEnd w:id="473"/>
    </w:p>
    <w:p w14:paraId="52A454BC" w14:textId="77777777" w:rsidR="0076630D" w:rsidRDefault="00D7272D">
      <w:pPr>
        <w:rPr>
          <w:rFonts w:ascii="微软雅黑" w:eastAsia="微软雅黑" w:hAnsi="微软雅黑"/>
        </w:rPr>
      </w:pPr>
      <w:r>
        <w:rPr>
          <w:rFonts w:ascii="微软雅黑" w:eastAsia="微软雅黑" w:hAnsi="微软雅黑" w:hint="eastAsia"/>
          <w:highlight w:val="yellow"/>
        </w:rPr>
        <w:t>【GWN</w:t>
      </w:r>
      <w:r>
        <w:rPr>
          <w:rFonts w:ascii="微软雅黑" w:eastAsia="微软雅黑" w:hAnsi="微软雅黑"/>
          <w:highlight w:val="yellow"/>
        </w:rPr>
        <w:t>7832</w:t>
      </w:r>
      <w:r>
        <w:rPr>
          <w:rFonts w:ascii="微软雅黑" w:eastAsia="微软雅黑" w:hAnsi="微软雅黑" w:hint="eastAsia"/>
          <w:highlight w:val="yellow"/>
        </w:rPr>
        <w:t>交换机</w:t>
      </w:r>
      <w:r>
        <w:rPr>
          <w:rFonts w:ascii="微软雅黑" w:eastAsia="微软雅黑" w:hAnsi="微软雅黑"/>
          <w:highlight w:val="yellow"/>
        </w:rPr>
        <w:t>不支持此功能</w:t>
      </w:r>
      <w:r>
        <w:rPr>
          <w:rFonts w:ascii="微软雅黑" w:eastAsia="微软雅黑" w:hAnsi="微软雅黑" w:hint="eastAsia"/>
          <w:highlight w:val="yellow"/>
        </w:rPr>
        <w:t>】</w:t>
      </w:r>
    </w:p>
    <w:p w14:paraId="05538425" w14:textId="77777777" w:rsidR="0076630D" w:rsidRDefault="00D7272D">
      <w:pPr>
        <w:rPr>
          <w:rFonts w:ascii="微软雅黑" w:eastAsia="微软雅黑" w:hAnsi="微软雅黑"/>
        </w:rPr>
      </w:pPr>
      <w:r>
        <w:rPr>
          <w:rFonts w:ascii="微软雅黑" w:eastAsia="微软雅黑" w:hAnsi="微软雅黑" w:hint="eastAsia"/>
        </w:rPr>
        <w:lastRenderedPageBreak/>
        <w:t>【功能概述】</w:t>
      </w:r>
    </w:p>
    <w:p w14:paraId="70013CBB" w14:textId="77777777" w:rsidR="0076630D" w:rsidRDefault="00D7272D">
      <w:pPr>
        <w:ind w:firstLine="420"/>
        <w:rPr>
          <w:rFonts w:ascii="微软雅黑" w:eastAsia="微软雅黑" w:hAnsi="微软雅黑"/>
        </w:rPr>
      </w:pPr>
      <w:r>
        <w:rPr>
          <w:rFonts w:ascii="微软雅黑" w:eastAsia="微软雅黑" w:hAnsi="微软雅黑" w:hint="eastAsia"/>
        </w:rPr>
        <w:t>线缆检测</w:t>
      </w:r>
      <w:r>
        <w:rPr>
          <w:rFonts w:ascii="微软雅黑" w:eastAsia="微软雅黑" w:hAnsi="微软雅黑"/>
        </w:rPr>
        <w:t>能够检测与交换机相连的线缆是否有</w:t>
      </w:r>
      <w:r>
        <w:rPr>
          <w:rFonts w:ascii="微软雅黑" w:eastAsia="微软雅黑" w:hAnsi="微软雅黑" w:hint="eastAsia"/>
        </w:rPr>
        <w:t>故障</w:t>
      </w:r>
      <w:r>
        <w:rPr>
          <w:rFonts w:ascii="微软雅黑" w:eastAsia="微软雅黑" w:hAnsi="微软雅黑"/>
        </w:rPr>
        <w:t>以及故障的位置，利用此功能可以辅助日常工程安装</w:t>
      </w:r>
      <w:r>
        <w:rPr>
          <w:rFonts w:ascii="微软雅黑" w:eastAsia="微软雅黑" w:hAnsi="微软雅黑" w:hint="eastAsia"/>
        </w:rPr>
        <w:t>诊断</w:t>
      </w:r>
      <w:r>
        <w:rPr>
          <w:rFonts w:ascii="微软雅黑" w:eastAsia="微软雅黑" w:hAnsi="微软雅黑"/>
        </w:rPr>
        <w:t>。</w:t>
      </w:r>
    </w:p>
    <w:p w14:paraId="7A83C219" w14:textId="77777777" w:rsidR="0076630D" w:rsidRDefault="00D7272D">
      <w:pPr>
        <w:ind w:firstLine="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1.进行线缆检测时，</w:t>
      </w:r>
      <w:r>
        <w:rPr>
          <w:rFonts w:ascii="微软雅黑" w:eastAsia="微软雅黑" w:hAnsi="微软雅黑" w:hint="eastAsia"/>
        </w:rPr>
        <w:t>请确保电口为</w:t>
      </w:r>
      <w:r>
        <w:rPr>
          <w:rFonts w:ascii="微软雅黑" w:eastAsia="微软雅黑" w:hAnsi="微软雅黑"/>
        </w:rPr>
        <w:t>非UP</w:t>
      </w:r>
      <w:r>
        <w:rPr>
          <w:rFonts w:ascii="微软雅黑" w:eastAsia="微软雅黑" w:hAnsi="微软雅黑" w:hint="eastAsia"/>
        </w:rPr>
        <w:t>状态，</w:t>
      </w:r>
      <w:r>
        <w:rPr>
          <w:rFonts w:ascii="微软雅黑" w:eastAsia="微软雅黑" w:hAnsi="微软雅黑"/>
        </w:rPr>
        <w:t>否则检测结果不可用。</w:t>
      </w:r>
    </w:p>
    <w:p w14:paraId="2BBA3624" w14:textId="77777777" w:rsidR="0076630D" w:rsidRDefault="00D7272D">
      <w:pPr>
        <w:ind w:firstLineChars="400" w:firstLine="840"/>
        <w:rPr>
          <w:rFonts w:ascii="微软雅黑" w:eastAsia="微软雅黑" w:hAnsi="微软雅黑"/>
        </w:rPr>
      </w:pPr>
      <w:r>
        <w:rPr>
          <w:rFonts w:ascii="微软雅黑" w:eastAsia="微软雅黑" w:hAnsi="微软雅黑"/>
        </w:rPr>
        <w:t>2.</w:t>
      </w:r>
      <w:r>
        <w:rPr>
          <w:rFonts w:ascii="微软雅黑" w:eastAsia="微软雅黑" w:hAnsi="微软雅黑" w:hint="eastAsia"/>
        </w:rPr>
        <w:t>检测结果可能存在误差</w:t>
      </w:r>
      <w:r>
        <w:rPr>
          <w:rFonts w:ascii="微软雅黑" w:eastAsia="微软雅黑" w:hAnsi="微软雅黑"/>
        </w:rPr>
        <w:t>，仅作为参考值。</w:t>
      </w:r>
    </w:p>
    <w:p w14:paraId="21BBBCB3" w14:textId="77777777" w:rsidR="0076630D" w:rsidRDefault="0076630D">
      <w:pPr>
        <w:rPr>
          <w:rFonts w:ascii="微软雅黑" w:eastAsia="微软雅黑" w:hAnsi="微软雅黑"/>
        </w:rPr>
      </w:pPr>
    </w:p>
    <w:p w14:paraId="3A42ECA7" w14:textId="77777777" w:rsidR="0076630D" w:rsidRDefault="00D7272D">
      <w:pPr>
        <w:rPr>
          <w:rFonts w:ascii="微软雅黑" w:eastAsia="微软雅黑" w:hAnsi="微软雅黑"/>
        </w:rPr>
      </w:pPr>
      <w:r>
        <w:rPr>
          <w:rFonts w:ascii="微软雅黑" w:eastAsia="微软雅黑" w:hAnsi="微软雅黑" w:hint="eastAsia"/>
        </w:rPr>
        <w:t>【配置参数】</w:t>
      </w:r>
    </w:p>
    <w:p w14:paraId="347DA367" w14:textId="77777777" w:rsidR="0076630D" w:rsidRDefault="00D7272D" w:rsidP="00B10728">
      <w:pPr>
        <w:pStyle w:val="af2"/>
        <w:numPr>
          <w:ilvl w:val="0"/>
          <w:numId w:val="425"/>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选择交换机的接口，包括电口</w:t>
      </w:r>
      <w:r>
        <w:rPr>
          <w:rFonts w:ascii="微软雅黑" w:eastAsia="微软雅黑" w:hAnsi="微软雅黑" w:hint="eastAsia"/>
        </w:rPr>
        <w:t>。建议加上</w:t>
      </w:r>
      <w:r>
        <w:rPr>
          <w:rFonts w:ascii="微软雅黑" w:eastAsia="微软雅黑" w:hAnsi="微软雅黑"/>
        </w:rPr>
        <w:t>端口状态</w:t>
      </w:r>
      <w:r>
        <w:rPr>
          <w:rFonts w:ascii="微软雅黑" w:eastAsia="微软雅黑" w:hAnsi="微软雅黑" w:hint="eastAsia"/>
        </w:rPr>
        <w:t>。</w:t>
      </w:r>
    </w:p>
    <w:p w14:paraId="52F26D00" w14:textId="77777777" w:rsidR="0076630D" w:rsidRDefault="00D7272D" w:rsidP="00B10728">
      <w:pPr>
        <w:pStyle w:val="af2"/>
        <w:numPr>
          <w:ilvl w:val="0"/>
          <w:numId w:val="425"/>
        </w:numPr>
        <w:ind w:firstLineChars="0"/>
        <w:rPr>
          <w:rFonts w:ascii="微软雅黑" w:eastAsia="微软雅黑" w:hAnsi="微软雅黑"/>
        </w:rPr>
      </w:pPr>
      <w:r>
        <w:rPr>
          <w:rFonts w:ascii="微软雅黑" w:eastAsia="微软雅黑" w:hAnsi="微软雅黑"/>
        </w:rPr>
        <w:t>&lt;</w:t>
      </w:r>
      <w:r>
        <w:rPr>
          <w:rFonts w:ascii="微软雅黑" w:eastAsia="微软雅黑" w:hAnsi="微软雅黑" w:hint="eastAsia"/>
        </w:rPr>
        <w:t>线缆检测</w:t>
      </w:r>
      <w:r>
        <w:rPr>
          <w:rFonts w:ascii="微软雅黑" w:eastAsia="微软雅黑" w:hAnsi="微软雅黑"/>
        </w:rPr>
        <w:t>&gt;</w:t>
      </w:r>
      <w:r>
        <w:rPr>
          <w:rFonts w:ascii="微软雅黑" w:eastAsia="微软雅黑" w:hAnsi="微软雅黑" w:hint="eastAsia"/>
        </w:rPr>
        <w:t>按钮</w:t>
      </w:r>
      <w:r>
        <w:rPr>
          <w:rFonts w:ascii="微软雅黑" w:eastAsia="微软雅黑" w:hAnsi="微软雅黑"/>
        </w:rPr>
        <w:t>：点击进行</w:t>
      </w:r>
      <w:r>
        <w:rPr>
          <w:rFonts w:ascii="微软雅黑" w:eastAsia="微软雅黑" w:hAnsi="微软雅黑" w:hint="eastAsia"/>
        </w:rPr>
        <w:t>所选</w:t>
      </w:r>
      <w:r>
        <w:rPr>
          <w:rFonts w:ascii="微软雅黑" w:eastAsia="微软雅黑" w:hAnsi="微软雅黑"/>
        </w:rPr>
        <w:t>端口连接的线缆检测。</w:t>
      </w:r>
    </w:p>
    <w:p w14:paraId="394C76E3" w14:textId="77777777" w:rsidR="0076630D" w:rsidRDefault="0076630D">
      <w:pPr>
        <w:rPr>
          <w:rFonts w:ascii="微软雅黑" w:eastAsia="微软雅黑" w:hAnsi="微软雅黑"/>
        </w:rPr>
      </w:pPr>
    </w:p>
    <w:p w14:paraId="4579ACCB" w14:textId="77777777" w:rsidR="0076630D" w:rsidRDefault="00D7272D">
      <w:pPr>
        <w:ind w:firstLineChars="200" w:firstLine="420"/>
        <w:rPr>
          <w:rFonts w:ascii="微软雅黑" w:eastAsia="微软雅黑" w:hAnsi="微软雅黑"/>
        </w:rPr>
      </w:pPr>
      <w:r>
        <w:rPr>
          <w:rFonts w:ascii="微软雅黑" w:eastAsia="微软雅黑" w:hAnsi="微软雅黑" w:hint="eastAsia"/>
        </w:rPr>
        <w:t>检测结束后</w:t>
      </w:r>
      <w:r>
        <w:rPr>
          <w:rFonts w:ascii="微软雅黑" w:eastAsia="微软雅黑" w:hAnsi="微软雅黑"/>
        </w:rPr>
        <w:t>，显示线缆检测的结果，</w:t>
      </w:r>
      <w:r>
        <w:rPr>
          <w:rFonts w:ascii="微软雅黑" w:eastAsia="微软雅黑" w:hAnsi="微软雅黑" w:hint="eastAsia"/>
        </w:rPr>
        <w:t>显示如下</w:t>
      </w:r>
      <w:r>
        <w:rPr>
          <w:rFonts w:ascii="微软雅黑" w:eastAsia="微软雅黑" w:hAnsi="微软雅黑"/>
        </w:rPr>
        <w:t>：</w:t>
      </w:r>
    </w:p>
    <w:p w14:paraId="67E6C8C7" w14:textId="77777777" w:rsidR="0076630D" w:rsidRDefault="00D7272D" w:rsidP="00B10728">
      <w:pPr>
        <w:pStyle w:val="af2"/>
        <w:numPr>
          <w:ilvl w:val="0"/>
          <w:numId w:val="456"/>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线缆的</w:t>
      </w:r>
      <w:r>
        <w:rPr>
          <w:rFonts w:ascii="微软雅黑" w:eastAsia="微软雅黑" w:hAnsi="微软雅黑" w:hint="eastAsia"/>
        </w:rPr>
        <w:t>状态</w:t>
      </w:r>
      <w:r>
        <w:rPr>
          <w:rFonts w:ascii="微软雅黑" w:eastAsia="微软雅黑" w:hAnsi="微软雅黑"/>
        </w:rPr>
        <w:t>，包括OK(正常</w:t>
      </w:r>
      <w:r>
        <w:rPr>
          <w:rFonts w:ascii="微软雅黑" w:eastAsia="微软雅黑" w:hAnsi="微软雅黑" w:hint="eastAsia"/>
        </w:rPr>
        <w:t>)、</w:t>
      </w:r>
      <w:r>
        <w:rPr>
          <w:rFonts w:ascii="微软雅黑" w:eastAsia="微软雅黑" w:hAnsi="微软雅黑"/>
        </w:rPr>
        <w:t>Open(</w:t>
      </w:r>
      <w:r>
        <w:rPr>
          <w:rFonts w:ascii="微软雅黑" w:eastAsia="微软雅黑" w:hAnsi="微软雅黑" w:hint="eastAsia"/>
        </w:rPr>
        <w:t>开路)、</w:t>
      </w:r>
      <w:r>
        <w:rPr>
          <w:rFonts w:ascii="微软雅黑" w:eastAsia="微软雅黑" w:hAnsi="微软雅黑"/>
        </w:rPr>
        <w:t>Short(</w:t>
      </w:r>
      <w:r>
        <w:rPr>
          <w:rFonts w:ascii="微软雅黑" w:eastAsia="微软雅黑" w:hAnsi="微软雅黑" w:hint="eastAsia"/>
        </w:rPr>
        <w:t>短路</w:t>
      </w:r>
      <w:r>
        <w:rPr>
          <w:rFonts w:ascii="微软雅黑" w:eastAsia="微软雅黑" w:hAnsi="微软雅黑"/>
        </w:rPr>
        <w:t>)</w:t>
      </w:r>
      <w:r>
        <w:rPr>
          <w:rFonts w:ascii="微软雅黑" w:eastAsia="微软雅黑" w:hAnsi="微软雅黑" w:hint="eastAsia"/>
        </w:rPr>
        <w:t>、M</w:t>
      </w:r>
      <w:r>
        <w:rPr>
          <w:rFonts w:ascii="微软雅黑" w:eastAsia="微软雅黑" w:hAnsi="微软雅黑"/>
        </w:rPr>
        <w:t>ismatch(</w:t>
      </w:r>
      <w:r>
        <w:rPr>
          <w:rFonts w:ascii="微软雅黑" w:eastAsia="微软雅黑" w:hAnsi="微软雅黑" w:hint="eastAsia"/>
        </w:rPr>
        <w:t>阻抗不匹配</w:t>
      </w:r>
      <w:r>
        <w:rPr>
          <w:rFonts w:ascii="微软雅黑" w:eastAsia="微软雅黑" w:hAnsi="微软雅黑"/>
        </w:rPr>
        <w:t>)</w:t>
      </w:r>
      <w:r>
        <w:rPr>
          <w:rFonts w:ascii="微软雅黑" w:eastAsia="微软雅黑" w:hAnsi="微软雅黑" w:hint="eastAsia"/>
        </w:rPr>
        <w:t>、LineDrive</w:t>
      </w:r>
      <w:r>
        <w:rPr>
          <w:rFonts w:ascii="微软雅黑" w:eastAsia="微软雅黑" w:hAnsi="微软雅黑"/>
        </w:rPr>
        <w:t>r</w:t>
      </w:r>
      <w:r>
        <w:rPr>
          <w:rFonts w:ascii="微软雅黑" w:eastAsia="微软雅黑" w:hAnsi="微软雅黑" w:hint="eastAsia"/>
        </w:rPr>
        <w:t>(线路驱动)、</w:t>
      </w:r>
      <w:r>
        <w:rPr>
          <w:rFonts w:ascii="微软雅黑" w:eastAsia="微软雅黑" w:hAnsi="微软雅黑"/>
        </w:rPr>
        <w:t>Unknown(</w:t>
      </w:r>
      <w:r>
        <w:rPr>
          <w:rFonts w:ascii="微软雅黑" w:eastAsia="微软雅黑" w:hAnsi="微软雅黑" w:hint="eastAsia"/>
        </w:rPr>
        <w:t>未知</w:t>
      </w:r>
      <w:r>
        <w:rPr>
          <w:rFonts w:ascii="微软雅黑" w:eastAsia="微软雅黑" w:hAnsi="微软雅黑"/>
        </w:rPr>
        <w:t>)</w:t>
      </w:r>
    </w:p>
    <w:p w14:paraId="1BB15CC0" w14:textId="77777777" w:rsidR="0076630D" w:rsidRDefault="00D7272D" w:rsidP="00B10728">
      <w:pPr>
        <w:pStyle w:val="af2"/>
        <w:numPr>
          <w:ilvl w:val="0"/>
          <w:numId w:val="456"/>
        </w:numPr>
        <w:ind w:firstLineChars="0"/>
        <w:rPr>
          <w:rFonts w:ascii="微软雅黑" w:eastAsia="微软雅黑" w:hAnsi="微软雅黑"/>
        </w:rPr>
      </w:pPr>
      <w:r>
        <w:rPr>
          <w:rFonts w:ascii="微软雅黑" w:eastAsia="微软雅黑" w:hAnsi="微软雅黑" w:hint="eastAsia"/>
        </w:rPr>
        <w:t>显示</w:t>
      </w:r>
      <w:r>
        <w:rPr>
          <w:rFonts w:ascii="微软雅黑" w:eastAsia="微软雅黑" w:hAnsi="微软雅黑"/>
        </w:rPr>
        <w:t>线缆的长度</w:t>
      </w:r>
      <w:r>
        <w:rPr>
          <w:rFonts w:ascii="微软雅黑" w:eastAsia="微软雅黑" w:hAnsi="微软雅黑" w:hint="eastAsia"/>
        </w:rPr>
        <w:t>，</w:t>
      </w:r>
      <w:r>
        <w:rPr>
          <w:rFonts w:ascii="微软雅黑" w:eastAsia="微软雅黑" w:hAnsi="微软雅黑"/>
        </w:rPr>
        <w:t>有故障时为</w:t>
      </w:r>
      <w:r>
        <w:rPr>
          <w:rFonts w:ascii="微软雅黑" w:eastAsia="微软雅黑" w:hAnsi="微软雅黑" w:hint="eastAsia"/>
        </w:rPr>
        <w:t>端口</w:t>
      </w:r>
      <w:r>
        <w:rPr>
          <w:rFonts w:ascii="微软雅黑" w:eastAsia="微软雅黑" w:hAnsi="微软雅黑"/>
        </w:rPr>
        <w:t>到故障位置的长度</w:t>
      </w:r>
      <w:r>
        <w:rPr>
          <w:rFonts w:ascii="微软雅黑" w:eastAsia="微软雅黑" w:hAnsi="微软雅黑" w:hint="eastAsia"/>
        </w:rPr>
        <w:t>，</w:t>
      </w:r>
      <w:r>
        <w:rPr>
          <w:rFonts w:ascii="微软雅黑" w:eastAsia="微软雅黑" w:hAnsi="微软雅黑"/>
        </w:rPr>
        <w:t>无故障时为线缆的实际长度，未接线缆时默认为</w:t>
      </w:r>
      <w:r>
        <w:rPr>
          <w:rFonts w:ascii="微软雅黑" w:eastAsia="微软雅黑" w:hAnsi="微软雅黑" w:hint="eastAsia"/>
        </w:rPr>
        <w:t>0米(根据芯片手册，</w:t>
      </w:r>
      <w:r>
        <w:rPr>
          <w:rFonts w:ascii="微软雅黑" w:eastAsia="微软雅黑" w:hAnsi="微软雅黑"/>
        </w:rPr>
        <w:t>可能有±3</w:t>
      </w:r>
      <w:r>
        <w:rPr>
          <w:rFonts w:ascii="微软雅黑" w:eastAsia="微软雅黑" w:hAnsi="微软雅黑" w:hint="eastAsia"/>
        </w:rPr>
        <w:t>米</w:t>
      </w:r>
      <w:r>
        <w:rPr>
          <w:rFonts w:ascii="微软雅黑" w:eastAsia="微软雅黑" w:hAnsi="微软雅黑"/>
        </w:rPr>
        <w:t>的误差</w:t>
      </w:r>
      <w:r>
        <w:rPr>
          <w:rFonts w:ascii="微软雅黑" w:eastAsia="微软雅黑" w:hAnsi="微软雅黑" w:hint="eastAsia"/>
        </w:rPr>
        <w:t>)</w:t>
      </w:r>
    </w:p>
    <w:p w14:paraId="7E3FFF26" w14:textId="77777777" w:rsidR="0076630D" w:rsidRDefault="0076630D">
      <w:pPr>
        <w:rPr>
          <w:rFonts w:ascii="微软雅黑" w:eastAsia="微软雅黑" w:hAnsi="微软雅黑"/>
        </w:rPr>
      </w:pPr>
    </w:p>
    <w:p w14:paraId="782C46FE" w14:textId="77777777" w:rsidR="0076630D" w:rsidRDefault="00D7272D">
      <w:pPr>
        <w:pStyle w:val="3"/>
        <w:numPr>
          <w:ilvl w:val="2"/>
          <w:numId w:val="1"/>
        </w:numPr>
      </w:pPr>
      <w:bookmarkStart w:id="474" w:name="_一键调试/Copper_Test_(FP1D)"/>
      <w:bookmarkStart w:id="475" w:name="_Toc149138883"/>
      <w:bookmarkEnd w:id="474"/>
      <w:r>
        <w:rPr>
          <w:rFonts w:hint="eastAsia"/>
        </w:rPr>
        <w:t>一键调试</w:t>
      </w:r>
      <w:r>
        <w:rPr>
          <w:rFonts w:hint="eastAsia"/>
        </w:rPr>
        <w:t>/</w:t>
      </w:r>
      <w:r>
        <w:t xml:space="preserve">OneClick Debug </w:t>
      </w:r>
      <w:r>
        <w:rPr>
          <w:rFonts w:ascii="微软雅黑" w:eastAsia="微软雅黑" w:hAnsi="微软雅黑"/>
          <w:color w:val="EEECE1" w:themeColor="background2"/>
          <w:highlight w:val="blue"/>
        </w:rPr>
        <w:t>(FP1D)</w:t>
      </w:r>
      <w:bookmarkEnd w:id="475"/>
    </w:p>
    <w:p w14:paraId="55AC7795" w14:textId="77777777" w:rsidR="0076630D" w:rsidRDefault="00D7272D">
      <w:pPr>
        <w:rPr>
          <w:rFonts w:ascii="微软雅黑" w:eastAsia="微软雅黑" w:hAnsi="微软雅黑"/>
        </w:rPr>
      </w:pPr>
      <w:r>
        <w:rPr>
          <w:rFonts w:ascii="微软雅黑" w:eastAsia="微软雅黑" w:hAnsi="微软雅黑" w:hint="eastAsia"/>
        </w:rPr>
        <w:t>【功能概述】</w:t>
      </w:r>
    </w:p>
    <w:p w14:paraId="54746BF7" w14:textId="77777777" w:rsidR="0076630D" w:rsidRDefault="00D7272D">
      <w:pPr>
        <w:ind w:firstLine="420"/>
        <w:rPr>
          <w:rFonts w:ascii="微软雅黑" w:eastAsia="微软雅黑" w:hAnsi="微软雅黑"/>
        </w:rPr>
      </w:pPr>
      <w:r>
        <w:rPr>
          <w:rFonts w:ascii="微软雅黑" w:eastAsia="微软雅黑" w:hAnsi="微软雅黑" w:hint="eastAsia"/>
        </w:rPr>
        <w:t>当设备</w:t>
      </w:r>
      <w:r>
        <w:rPr>
          <w:rFonts w:ascii="微软雅黑" w:eastAsia="微软雅黑" w:hAnsi="微软雅黑"/>
        </w:rPr>
        <w:t>发生故障时，支持对设备进行一键调试，获取相关调试信息，以便</w:t>
      </w:r>
      <w:r>
        <w:rPr>
          <w:rFonts w:ascii="微软雅黑" w:eastAsia="微软雅黑" w:hAnsi="微软雅黑" w:hint="eastAsia"/>
        </w:rPr>
        <w:t>研发人员</w:t>
      </w:r>
      <w:r>
        <w:rPr>
          <w:rFonts w:ascii="微软雅黑" w:eastAsia="微软雅黑" w:hAnsi="微软雅黑"/>
        </w:rPr>
        <w:t>可以</w:t>
      </w:r>
      <w:r>
        <w:rPr>
          <w:rFonts w:ascii="微软雅黑" w:eastAsia="微软雅黑" w:hAnsi="微软雅黑" w:hint="eastAsia"/>
        </w:rPr>
        <w:t>通过</w:t>
      </w:r>
      <w:r>
        <w:rPr>
          <w:rFonts w:ascii="微软雅黑" w:eastAsia="微软雅黑" w:hAnsi="微软雅黑"/>
        </w:rPr>
        <w:t>调试文件</w:t>
      </w:r>
      <w:r>
        <w:rPr>
          <w:rFonts w:ascii="微软雅黑" w:eastAsia="微软雅黑" w:hAnsi="微软雅黑" w:hint="eastAsia"/>
        </w:rPr>
        <w:t>快速</w:t>
      </w:r>
      <w:r>
        <w:rPr>
          <w:rFonts w:ascii="微软雅黑" w:eastAsia="微软雅黑" w:hAnsi="微软雅黑"/>
        </w:rPr>
        <w:t>定位问题所在，帮助更好地分析和解决问题。</w:t>
      </w:r>
    </w:p>
    <w:p w14:paraId="115EBE99" w14:textId="77777777" w:rsidR="0076630D" w:rsidRDefault="0076630D">
      <w:pPr>
        <w:rPr>
          <w:rFonts w:ascii="微软雅黑" w:eastAsia="微软雅黑" w:hAnsi="微软雅黑"/>
        </w:rPr>
      </w:pPr>
    </w:p>
    <w:p w14:paraId="7AC29B37" w14:textId="77777777" w:rsidR="0076630D" w:rsidRDefault="00D7272D">
      <w:pPr>
        <w:rPr>
          <w:rFonts w:ascii="微软雅黑" w:eastAsia="微软雅黑" w:hAnsi="微软雅黑"/>
        </w:rPr>
      </w:pPr>
      <w:r>
        <w:rPr>
          <w:rFonts w:ascii="微软雅黑" w:eastAsia="微软雅黑" w:hAnsi="微软雅黑" w:hint="eastAsia"/>
        </w:rPr>
        <w:lastRenderedPageBreak/>
        <w:t>【配置</w:t>
      </w:r>
      <w:r>
        <w:rPr>
          <w:rFonts w:ascii="微软雅黑" w:eastAsia="微软雅黑" w:hAnsi="微软雅黑"/>
        </w:rPr>
        <w:t>参数</w:t>
      </w:r>
      <w:r>
        <w:rPr>
          <w:rFonts w:ascii="微软雅黑" w:eastAsia="微软雅黑" w:hAnsi="微软雅黑" w:hint="eastAsia"/>
        </w:rPr>
        <w:t>】</w:t>
      </w:r>
    </w:p>
    <w:p w14:paraId="16C9908F" w14:textId="77777777" w:rsidR="0076630D" w:rsidRDefault="00D7272D" w:rsidP="00B10728">
      <w:pPr>
        <w:pStyle w:val="af2"/>
        <w:numPr>
          <w:ilvl w:val="0"/>
          <w:numId w:val="457"/>
        </w:numPr>
        <w:ind w:firstLineChars="0"/>
        <w:rPr>
          <w:rFonts w:ascii="微软雅黑" w:eastAsia="微软雅黑" w:hAnsi="微软雅黑"/>
        </w:rPr>
      </w:pPr>
      <w:r>
        <w:rPr>
          <w:rFonts w:ascii="微软雅黑" w:eastAsia="微软雅黑" w:hAnsi="微软雅黑" w:hint="eastAsia"/>
        </w:rPr>
        <w:t>一键调试：【开始/取消】按钮</w:t>
      </w:r>
      <w:r>
        <w:rPr>
          <w:rFonts w:ascii="微软雅黑" w:eastAsia="微软雅黑" w:hAnsi="微软雅黑"/>
        </w:rPr>
        <w:t>。调试</w:t>
      </w:r>
      <w:r>
        <w:rPr>
          <w:rFonts w:ascii="微软雅黑" w:eastAsia="微软雅黑" w:hAnsi="微软雅黑" w:hint="eastAsia"/>
        </w:rPr>
        <w:t>开始</w:t>
      </w:r>
      <w:r>
        <w:rPr>
          <w:rFonts w:ascii="微软雅黑" w:eastAsia="微软雅黑" w:hAnsi="微软雅黑"/>
        </w:rPr>
        <w:t>后，显示“</w:t>
      </w:r>
      <w:r>
        <w:rPr>
          <w:rFonts w:ascii="微软雅黑" w:eastAsia="微软雅黑" w:hAnsi="微软雅黑" w:hint="eastAsia"/>
        </w:rPr>
        <w:t>调试中</w:t>
      </w:r>
      <w:r>
        <w:rPr>
          <w:rFonts w:ascii="微软雅黑" w:eastAsia="微软雅黑" w:hAnsi="微软雅黑"/>
        </w:rPr>
        <w:t>”</w:t>
      </w:r>
      <w:r>
        <w:rPr>
          <w:rFonts w:ascii="微软雅黑" w:eastAsia="微软雅黑" w:hAnsi="微软雅黑" w:hint="eastAsia"/>
        </w:rPr>
        <w:t>的</w:t>
      </w:r>
      <w:r>
        <w:rPr>
          <w:rFonts w:ascii="微软雅黑" w:eastAsia="微软雅黑" w:hAnsi="微软雅黑"/>
        </w:rPr>
        <w:t>状态，</w:t>
      </w:r>
      <w:r>
        <w:rPr>
          <w:rFonts w:ascii="微软雅黑" w:eastAsia="微软雅黑" w:hAnsi="微软雅黑" w:hint="eastAsia"/>
        </w:rPr>
        <w:t>由于</w:t>
      </w:r>
      <w:r>
        <w:rPr>
          <w:rFonts w:ascii="微软雅黑" w:eastAsia="微软雅黑" w:hAnsi="微软雅黑"/>
        </w:rPr>
        <w:t>调试时间较短，</w:t>
      </w:r>
      <w:r>
        <w:rPr>
          <w:rFonts w:ascii="微软雅黑" w:eastAsia="微软雅黑" w:hAnsi="微软雅黑" w:hint="eastAsia"/>
        </w:rPr>
        <w:t>系统</w:t>
      </w:r>
      <w:r>
        <w:rPr>
          <w:rFonts w:ascii="微软雅黑" w:eastAsia="微软雅黑" w:hAnsi="微软雅黑"/>
        </w:rPr>
        <w:t>自动调试完成</w:t>
      </w:r>
      <w:r>
        <w:rPr>
          <w:rFonts w:ascii="微软雅黑" w:eastAsia="微软雅黑" w:hAnsi="微软雅黑" w:hint="eastAsia"/>
        </w:rPr>
        <w:t>即可。</w:t>
      </w:r>
      <w:r>
        <w:rPr>
          <w:rFonts w:ascii="微软雅黑" w:eastAsia="微软雅黑" w:hAnsi="微软雅黑"/>
          <w:strike/>
          <w:color w:val="B2B2B2"/>
        </w:rPr>
        <w:t>支持</w:t>
      </w:r>
      <w:r>
        <w:rPr>
          <w:rFonts w:ascii="微软雅黑" w:eastAsia="微软雅黑" w:hAnsi="微软雅黑" w:hint="eastAsia"/>
          <w:strike/>
          <w:color w:val="B2B2B2"/>
        </w:rPr>
        <w:t>手动</w:t>
      </w:r>
      <w:r>
        <w:rPr>
          <w:rFonts w:ascii="微软雅黑" w:eastAsia="微软雅黑" w:hAnsi="微软雅黑"/>
          <w:strike/>
          <w:color w:val="B2B2B2"/>
        </w:rPr>
        <w:t>停止</w:t>
      </w:r>
      <w:r>
        <w:rPr>
          <w:rFonts w:ascii="微软雅黑" w:eastAsia="微软雅黑" w:hAnsi="微软雅黑" w:hint="eastAsia"/>
          <w:strike/>
          <w:color w:val="B2B2B2"/>
        </w:rPr>
        <w:t>取消</w:t>
      </w:r>
      <w:r>
        <w:rPr>
          <w:rFonts w:ascii="微软雅黑" w:eastAsia="微软雅黑" w:hAnsi="微软雅黑"/>
          <w:strike/>
          <w:color w:val="B2B2B2"/>
        </w:rPr>
        <w:t>调试</w:t>
      </w:r>
      <w:r>
        <w:rPr>
          <w:rFonts w:ascii="微软雅黑" w:eastAsia="微软雅黑" w:hAnsi="微软雅黑" w:hint="eastAsia"/>
          <w:strike/>
          <w:color w:val="B2B2B2"/>
        </w:rPr>
        <w:t>，且</w:t>
      </w:r>
      <w:r>
        <w:rPr>
          <w:rFonts w:ascii="微软雅黑" w:eastAsia="微软雅黑" w:hAnsi="微软雅黑"/>
          <w:strike/>
          <w:color w:val="B2B2B2"/>
        </w:rPr>
        <w:t>不保留调试文件。</w:t>
      </w:r>
      <w:r>
        <w:rPr>
          <w:rFonts w:ascii="微软雅黑" w:eastAsia="微软雅黑" w:hAnsi="微软雅黑"/>
        </w:rPr>
        <w:t>若</w:t>
      </w:r>
      <w:r>
        <w:rPr>
          <w:rFonts w:ascii="微软雅黑" w:eastAsia="微软雅黑" w:hAnsi="微软雅黑" w:hint="eastAsia"/>
        </w:rPr>
        <w:t>时间</w:t>
      </w:r>
      <w:r>
        <w:rPr>
          <w:rFonts w:ascii="微软雅黑" w:eastAsia="微软雅黑" w:hAnsi="微软雅黑"/>
        </w:rPr>
        <w:t>长达</w:t>
      </w:r>
      <w:r>
        <w:rPr>
          <w:rFonts w:ascii="微软雅黑" w:eastAsia="微软雅黑" w:hAnsi="微软雅黑" w:hint="eastAsia"/>
        </w:rPr>
        <w:t>30分钟</w:t>
      </w:r>
      <w:r>
        <w:rPr>
          <w:rFonts w:ascii="微软雅黑" w:eastAsia="微软雅黑" w:hAnsi="微软雅黑"/>
        </w:rPr>
        <w:t>，则会自动停止</w:t>
      </w:r>
      <w:r>
        <w:rPr>
          <w:rFonts w:ascii="微软雅黑" w:eastAsia="微软雅黑" w:hAnsi="微软雅黑" w:hint="eastAsia"/>
        </w:rPr>
        <w:t>。</w:t>
      </w:r>
    </w:p>
    <w:p w14:paraId="4DBB6FED" w14:textId="77777777" w:rsidR="0076630D" w:rsidRDefault="00D7272D">
      <w:pPr>
        <w:ind w:left="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1.调试期间</w:t>
      </w:r>
      <w:r>
        <w:rPr>
          <w:rFonts w:ascii="微软雅黑" w:eastAsia="微软雅黑" w:hAnsi="微软雅黑"/>
        </w:rPr>
        <w:t>，不影响对设备的配置管理。</w:t>
      </w:r>
      <w:r>
        <w:rPr>
          <w:rFonts w:ascii="微软雅黑" w:eastAsia="微软雅黑" w:hAnsi="微软雅黑" w:hint="eastAsia"/>
        </w:rPr>
        <w:t>但</w:t>
      </w:r>
      <w:r>
        <w:rPr>
          <w:rFonts w:ascii="微软雅黑" w:eastAsia="微软雅黑" w:hAnsi="微软雅黑"/>
        </w:rPr>
        <w:t>若触发设备的重启等操作，调试自动停止，</w:t>
      </w:r>
      <w:r>
        <w:rPr>
          <w:rFonts w:ascii="微软雅黑" w:eastAsia="微软雅黑" w:hAnsi="微软雅黑" w:hint="eastAsia"/>
        </w:rPr>
        <w:t>设备</w:t>
      </w:r>
      <w:r>
        <w:rPr>
          <w:rFonts w:ascii="微软雅黑" w:eastAsia="微软雅黑" w:hAnsi="微软雅黑"/>
        </w:rPr>
        <w:t>内</w:t>
      </w:r>
      <w:r>
        <w:rPr>
          <w:rFonts w:ascii="微软雅黑" w:eastAsia="微软雅黑" w:hAnsi="微软雅黑" w:hint="eastAsia"/>
        </w:rPr>
        <w:t>保留</w:t>
      </w:r>
      <w:r>
        <w:rPr>
          <w:rFonts w:ascii="微软雅黑" w:eastAsia="微软雅黑" w:hAnsi="微软雅黑"/>
        </w:rPr>
        <w:t>调试文件</w:t>
      </w:r>
      <w:r>
        <w:rPr>
          <w:rFonts w:ascii="微软雅黑" w:eastAsia="微软雅黑" w:hAnsi="微软雅黑" w:hint="eastAsia"/>
        </w:rPr>
        <w:t>，</w:t>
      </w:r>
      <w:r>
        <w:rPr>
          <w:rFonts w:ascii="微软雅黑" w:eastAsia="微软雅黑" w:hAnsi="微软雅黑"/>
        </w:rPr>
        <w:t>仅保留最新的一份</w:t>
      </w:r>
      <w:r>
        <w:rPr>
          <w:rFonts w:ascii="微软雅黑" w:eastAsia="微软雅黑" w:hAnsi="微软雅黑" w:hint="eastAsia"/>
        </w:rPr>
        <w:t>调试文件</w:t>
      </w:r>
      <w:r>
        <w:rPr>
          <w:rFonts w:ascii="微软雅黑" w:eastAsia="微软雅黑" w:hAnsi="微软雅黑"/>
        </w:rPr>
        <w:t>。</w:t>
      </w:r>
    </w:p>
    <w:p w14:paraId="2AC1B6DC" w14:textId="77777777" w:rsidR="0076630D" w:rsidRDefault="00D7272D">
      <w:pPr>
        <w:ind w:left="420"/>
        <w:rPr>
          <w:rFonts w:ascii="微软雅黑" w:eastAsia="微软雅黑" w:hAnsi="微软雅黑"/>
        </w:rPr>
      </w:pPr>
      <w:r>
        <w:rPr>
          <w:rFonts w:ascii="微软雅黑" w:eastAsia="微软雅黑" w:hAnsi="微软雅黑" w:hint="eastAsia"/>
        </w:rPr>
        <w:t xml:space="preserve">    2.调试信息</w:t>
      </w:r>
      <w:r>
        <w:rPr>
          <w:rFonts w:ascii="微软雅黑" w:eastAsia="微软雅黑" w:hAnsi="微软雅黑"/>
        </w:rPr>
        <w:t>清单，支持对</w:t>
      </w:r>
      <w:r>
        <w:rPr>
          <w:rFonts w:ascii="微软雅黑" w:eastAsia="微软雅黑" w:hAnsi="微软雅黑" w:hint="eastAsia"/>
        </w:rPr>
        <w:t>整个</w:t>
      </w:r>
      <w:r>
        <w:rPr>
          <w:rFonts w:ascii="微软雅黑" w:eastAsia="微软雅黑" w:hAnsi="微软雅黑"/>
        </w:rPr>
        <w:t>交换机信息的收集</w:t>
      </w:r>
      <w:r>
        <w:rPr>
          <w:rFonts w:ascii="微软雅黑" w:eastAsia="微软雅黑" w:hAnsi="微软雅黑" w:hint="eastAsia"/>
        </w:rPr>
        <w:t>。</w:t>
      </w:r>
    </w:p>
    <w:p w14:paraId="6490CEA4" w14:textId="77777777" w:rsidR="0076630D" w:rsidRDefault="00D7272D">
      <w:pPr>
        <w:ind w:left="420" w:firstLine="420"/>
        <w:rPr>
          <w:rFonts w:ascii="微软雅黑" w:eastAsia="微软雅黑" w:hAnsi="微软雅黑"/>
        </w:rPr>
      </w:pPr>
      <w:r>
        <w:rPr>
          <w:rFonts w:ascii="微软雅黑" w:eastAsia="微软雅黑" w:hAnsi="微软雅黑"/>
        </w:rPr>
        <w:t>3.</w:t>
      </w:r>
      <w:r>
        <w:rPr>
          <w:rFonts w:ascii="微软雅黑" w:eastAsia="微软雅黑" w:hAnsi="微软雅黑" w:hint="eastAsia"/>
        </w:rPr>
        <w:t>调试完成，</w:t>
      </w:r>
      <w:r>
        <w:rPr>
          <w:rFonts w:ascii="微软雅黑" w:eastAsia="微软雅黑" w:hAnsi="微软雅黑"/>
        </w:rPr>
        <w:t>自动生成</w:t>
      </w:r>
      <w:r>
        <w:rPr>
          <w:rFonts w:ascii="微软雅黑" w:eastAsia="微软雅黑" w:hAnsi="微软雅黑" w:hint="eastAsia"/>
        </w:rPr>
        <w:t>设备</w:t>
      </w:r>
      <w:r>
        <w:rPr>
          <w:rFonts w:ascii="微软雅黑" w:eastAsia="微软雅黑" w:hAnsi="微软雅黑"/>
        </w:rPr>
        <w:t>调试信息，文件名为oneclickdebug年月</w:t>
      </w:r>
      <w:r>
        <w:rPr>
          <w:rFonts w:ascii="微软雅黑" w:eastAsia="微软雅黑" w:hAnsi="微软雅黑" w:hint="eastAsia"/>
        </w:rPr>
        <w:t>日</w:t>
      </w:r>
      <w:r>
        <w:rPr>
          <w:rFonts w:ascii="微软雅黑" w:eastAsia="微软雅黑" w:hAnsi="微软雅黑"/>
        </w:rPr>
        <w:t>时分秒</w:t>
      </w:r>
      <w:r>
        <w:rPr>
          <w:rFonts w:ascii="微软雅黑" w:eastAsia="微软雅黑" w:hAnsi="微软雅黑" w:hint="eastAsia"/>
        </w:rPr>
        <w:t>.log。</w:t>
      </w:r>
      <w:r>
        <w:rPr>
          <w:rFonts w:ascii="微软雅黑" w:eastAsia="微软雅黑" w:hAnsi="微软雅黑"/>
        </w:rPr>
        <w:t>调试完成</w:t>
      </w:r>
      <w:r>
        <w:rPr>
          <w:rFonts w:ascii="微软雅黑" w:eastAsia="微软雅黑" w:hAnsi="微软雅黑" w:hint="eastAsia"/>
        </w:rPr>
        <w:t>后</w:t>
      </w:r>
      <w:r>
        <w:rPr>
          <w:rFonts w:ascii="微软雅黑" w:eastAsia="微软雅黑" w:hAnsi="微软雅黑"/>
        </w:rPr>
        <w:t>，</w:t>
      </w:r>
      <w:r>
        <w:rPr>
          <w:rFonts w:ascii="微软雅黑" w:eastAsia="微软雅黑" w:hAnsi="微软雅黑" w:hint="eastAsia"/>
        </w:rPr>
        <w:t>显示</w:t>
      </w:r>
      <w:r>
        <w:rPr>
          <w:rFonts w:ascii="微软雅黑" w:eastAsia="微软雅黑" w:hAnsi="微软雅黑"/>
        </w:rPr>
        <w:t>调试文件</w:t>
      </w:r>
      <w:r>
        <w:rPr>
          <w:rFonts w:ascii="微软雅黑" w:eastAsia="微软雅黑" w:hAnsi="微软雅黑" w:hint="eastAsia"/>
        </w:rPr>
        <w:t>及其</w:t>
      </w:r>
      <w:r>
        <w:rPr>
          <w:rFonts w:ascii="微软雅黑" w:eastAsia="微软雅黑" w:hAnsi="微软雅黑"/>
        </w:rPr>
        <w:t>大小和生成时间，支持下载和删除。</w:t>
      </w:r>
      <w:r>
        <w:rPr>
          <w:rFonts w:ascii="微软雅黑" w:eastAsia="微软雅黑" w:hAnsi="微软雅黑" w:hint="eastAsia"/>
        </w:rPr>
        <w:t>点击下载会</w:t>
      </w:r>
      <w:r>
        <w:rPr>
          <w:rFonts w:ascii="微软雅黑" w:eastAsia="微软雅黑" w:hAnsi="微软雅黑"/>
        </w:rPr>
        <w:t>立即保存至本地PC浏览器指定的文件夹下。</w:t>
      </w:r>
    </w:p>
    <w:p w14:paraId="225456AD" w14:textId="77777777" w:rsidR="0076630D" w:rsidRDefault="00D7272D">
      <w:pPr>
        <w:ind w:left="420" w:firstLine="420"/>
        <w:rPr>
          <w:rFonts w:ascii="微软雅黑" w:eastAsia="微软雅黑" w:hAnsi="微软雅黑"/>
        </w:rPr>
      </w:pPr>
      <w:r>
        <w:rPr>
          <w:rFonts w:ascii="微软雅黑" w:eastAsia="微软雅黑" w:hAnsi="微软雅黑" w:hint="eastAsia"/>
        </w:rPr>
        <w:t>4.【20230327】目前</w:t>
      </w:r>
      <w:r>
        <w:rPr>
          <w:rFonts w:ascii="微软雅黑" w:eastAsia="微软雅黑" w:hAnsi="微软雅黑"/>
        </w:rPr>
        <w:t>调试时间优化为</w:t>
      </w:r>
      <w:r>
        <w:rPr>
          <w:rFonts w:ascii="微软雅黑" w:eastAsia="微软雅黑" w:hAnsi="微软雅黑" w:hint="eastAsia"/>
        </w:rPr>
        <w:t>1分钟</w:t>
      </w:r>
      <w:r>
        <w:rPr>
          <w:rFonts w:ascii="微软雅黑" w:eastAsia="微软雅黑" w:hAnsi="微软雅黑"/>
        </w:rPr>
        <w:t>左右，</w:t>
      </w:r>
      <w:r>
        <w:rPr>
          <w:rFonts w:ascii="微软雅黑" w:eastAsia="微软雅黑" w:hAnsi="微软雅黑" w:hint="eastAsia"/>
        </w:rPr>
        <w:t>时间较短</w:t>
      </w:r>
      <w:r>
        <w:rPr>
          <w:rFonts w:ascii="微软雅黑" w:eastAsia="微软雅黑" w:hAnsi="微软雅黑"/>
        </w:rPr>
        <w:t>，可以去除“</w:t>
      </w:r>
      <w:r>
        <w:rPr>
          <w:rFonts w:ascii="微软雅黑" w:eastAsia="微软雅黑" w:hAnsi="微软雅黑" w:hint="eastAsia"/>
        </w:rPr>
        <w:t>取消</w:t>
      </w:r>
      <w:r>
        <w:rPr>
          <w:rFonts w:ascii="微软雅黑" w:eastAsia="微软雅黑" w:hAnsi="微软雅黑"/>
        </w:rPr>
        <w:t>调试”</w:t>
      </w:r>
      <w:r>
        <w:rPr>
          <w:rFonts w:ascii="微软雅黑" w:eastAsia="微软雅黑" w:hAnsi="微软雅黑" w:hint="eastAsia"/>
        </w:rPr>
        <w:t>功能</w:t>
      </w:r>
      <w:r>
        <w:rPr>
          <w:rFonts w:ascii="微软雅黑" w:eastAsia="微软雅黑" w:hAnsi="微软雅黑"/>
        </w:rPr>
        <w:t>。</w:t>
      </w:r>
    </w:p>
    <w:p w14:paraId="188DF04F" w14:textId="77777777" w:rsidR="0076630D" w:rsidRDefault="0076630D">
      <w:pPr>
        <w:rPr>
          <w:rFonts w:ascii="微软雅黑" w:eastAsia="微软雅黑" w:hAnsi="微软雅黑"/>
        </w:rPr>
      </w:pPr>
    </w:p>
    <w:p w14:paraId="1848C8CA" w14:textId="77777777" w:rsidR="0076630D" w:rsidRDefault="00D7272D">
      <w:pPr>
        <w:pStyle w:val="3"/>
        <w:numPr>
          <w:ilvl w:val="2"/>
          <w:numId w:val="1"/>
        </w:numPr>
      </w:pPr>
      <w:bookmarkStart w:id="476" w:name="_云连接状态检测_(FP1D)"/>
      <w:bookmarkStart w:id="477" w:name="_Toc149138884"/>
      <w:bookmarkEnd w:id="476"/>
      <w:r>
        <w:rPr>
          <w:rFonts w:hint="eastAsia"/>
        </w:rPr>
        <w:t>云</w:t>
      </w:r>
      <w:r>
        <w:t>连接</w:t>
      </w:r>
      <w:r>
        <w:rPr>
          <w:rFonts w:hint="eastAsia"/>
        </w:rPr>
        <w:t>状态</w:t>
      </w:r>
      <w:r>
        <w:t>检测</w:t>
      </w:r>
      <w:r>
        <w:t xml:space="preserve"> </w:t>
      </w:r>
      <w:r>
        <w:rPr>
          <w:rFonts w:ascii="微软雅黑" w:eastAsia="微软雅黑" w:hAnsi="微软雅黑"/>
          <w:color w:val="EEECE1" w:themeColor="background2"/>
          <w:highlight w:val="blue"/>
        </w:rPr>
        <w:t>(FP1D)</w:t>
      </w:r>
      <w:bookmarkEnd w:id="477"/>
    </w:p>
    <w:p w14:paraId="3B4BA8CD" w14:textId="77777777" w:rsidR="0076630D" w:rsidRDefault="00D7272D">
      <w:pPr>
        <w:ind w:firstLine="420"/>
        <w:rPr>
          <w:rFonts w:ascii="微软雅黑" w:eastAsia="微软雅黑" w:hAnsi="微软雅黑"/>
        </w:rPr>
      </w:pPr>
      <w:r>
        <w:rPr>
          <w:rFonts w:ascii="微软雅黑" w:eastAsia="微软雅黑" w:hAnsi="微软雅黑" w:hint="eastAsia"/>
        </w:rPr>
        <w:t>当</w:t>
      </w:r>
      <w:r>
        <w:rPr>
          <w:rFonts w:ascii="微软雅黑" w:eastAsia="微软雅黑" w:hAnsi="微软雅黑"/>
        </w:rPr>
        <w:t>交换机与</w:t>
      </w:r>
      <w:r>
        <w:rPr>
          <w:rFonts w:ascii="微软雅黑" w:eastAsia="微软雅黑" w:hAnsi="微软雅黑" w:hint="eastAsia"/>
        </w:rPr>
        <w:t>GWN.Cloud/</w:t>
      </w:r>
      <w:r>
        <w:rPr>
          <w:rFonts w:ascii="微软雅黑" w:eastAsia="微软雅黑" w:hAnsi="微软雅黑"/>
        </w:rPr>
        <w:t>GWN Manager</w:t>
      </w:r>
      <w:r>
        <w:rPr>
          <w:rFonts w:ascii="微软雅黑" w:eastAsia="微软雅黑" w:hAnsi="微软雅黑" w:hint="eastAsia"/>
        </w:rPr>
        <w:t>连接</w:t>
      </w:r>
      <w:r>
        <w:rPr>
          <w:rFonts w:ascii="微软雅黑" w:eastAsia="微软雅黑" w:hAnsi="微软雅黑"/>
        </w:rPr>
        <w:t>出现不稳定等问题时，用户可</w:t>
      </w:r>
      <w:r>
        <w:rPr>
          <w:rFonts w:ascii="微软雅黑" w:eastAsia="微软雅黑" w:hAnsi="微软雅黑" w:hint="eastAsia"/>
        </w:rPr>
        <w:t>登录</w:t>
      </w:r>
      <w:r>
        <w:rPr>
          <w:rFonts w:ascii="微软雅黑" w:eastAsia="微软雅黑" w:hAnsi="微软雅黑"/>
        </w:rPr>
        <w:t>本地</w:t>
      </w:r>
      <w:r>
        <w:rPr>
          <w:rFonts w:ascii="微软雅黑" w:eastAsia="微软雅黑" w:hAnsi="微软雅黑" w:hint="eastAsia"/>
        </w:rPr>
        <w:t>诊断</w:t>
      </w:r>
      <w:r>
        <w:rPr>
          <w:rFonts w:ascii="微软雅黑" w:eastAsia="微软雅黑" w:hAnsi="微软雅黑"/>
        </w:rPr>
        <w:t>页面进行云连接状态检测。</w:t>
      </w:r>
    </w:p>
    <w:p w14:paraId="60979BE2" w14:textId="77777777" w:rsidR="0076630D" w:rsidRDefault="00D7272D">
      <w:pPr>
        <w:ind w:firstLine="420"/>
        <w:rPr>
          <w:rFonts w:ascii="微软雅黑" w:eastAsia="微软雅黑" w:hAnsi="微软雅黑"/>
        </w:rPr>
      </w:pPr>
      <w:r>
        <w:rPr>
          <w:rFonts w:ascii="微软雅黑" w:eastAsia="微软雅黑" w:hAnsi="微软雅黑" w:hint="eastAsia"/>
        </w:rPr>
        <w:t>要求</w:t>
      </w:r>
      <w:r>
        <w:rPr>
          <w:rFonts w:ascii="微软雅黑" w:eastAsia="微软雅黑" w:hAnsi="微软雅黑"/>
        </w:rPr>
        <w:t>具备如下功能：</w:t>
      </w:r>
    </w:p>
    <w:p w14:paraId="33441E05" w14:textId="77777777" w:rsidR="0076630D" w:rsidRDefault="00D7272D" w:rsidP="00B10728">
      <w:pPr>
        <w:pStyle w:val="af2"/>
        <w:numPr>
          <w:ilvl w:val="0"/>
          <w:numId w:val="458"/>
        </w:numPr>
        <w:ind w:firstLineChars="0"/>
        <w:rPr>
          <w:rFonts w:ascii="微软雅黑" w:eastAsia="微软雅黑" w:hAnsi="微软雅黑"/>
        </w:rPr>
      </w:pPr>
      <w:r>
        <w:rPr>
          <w:rFonts w:ascii="微软雅黑" w:eastAsia="微软雅黑" w:hAnsi="微软雅黑" w:hint="eastAsia"/>
        </w:rPr>
        <w:t>当且</w:t>
      </w:r>
      <w:r>
        <w:rPr>
          <w:rFonts w:ascii="微软雅黑" w:eastAsia="微软雅黑" w:hAnsi="微软雅黑"/>
        </w:rPr>
        <w:t>仅当与Cloud/Manager</w:t>
      </w:r>
      <w:r>
        <w:rPr>
          <w:rFonts w:ascii="微软雅黑" w:eastAsia="微软雅黑" w:hAnsi="微软雅黑" w:hint="eastAsia"/>
        </w:rPr>
        <w:t>连接</w:t>
      </w:r>
      <w:r>
        <w:rPr>
          <w:rFonts w:ascii="微软雅黑" w:eastAsia="微软雅黑" w:hAnsi="微软雅黑"/>
        </w:rPr>
        <w:t>时，出现此功能</w:t>
      </w:r>
      <w:r>
        <w:rPr>
          <w:rFonts w:ascii="微软雅黑" w:eastAsia="微软雅黑" w:hAnsi="微软雅黑" w:hint="eastAsia"/>
        </w:rPr>
        <w:t>。</w:t>
      </w:r>
    </w:p>
    <w:p w14:paraId="57407564" w14:textId="77777777" w:rsidR="0076630D" w:rsidRDefault="00D7272D" w:rsidP="00B10728">
      <w:pPr>
        <w:pStyle w:val="af2"/>
        <w:numPr>
          <w:ilvl w:val="0"/>
          <w:numId w:val="458"/>
        </w:numPr>
        <w:ind w:firstLineChars="0"/>
        <w:rPr>
          <w:rFonts w:ascii="微软雅黑" w:eastAsia="微软雅黑" w:hAnsi="微软雅黑"/>
        </w:rPr>
      </w:pPr>
      <w:r>
        <w:rPr>
          <w:rFonts w:ascii="微软雅黑" w:eastAsia="微软雅黑" w:hAnsi="微软雅黑" w:hint="eastAsia"/>
        </w:rPr>
        <w:t>增加</w:t>
      </w:r>
      <w:r>
        <w:rPr>
          <w:rFonts w:ascii="微软雅黑" w:eastAsia="微软雅黑" w:hAnsi="微软雅黑"/>
        </w:rPr>
        <w:t>与Cloud/Manager建立连接的检测功能。</w:t>
      </w:r>
    </w:p>
    <w:p w14:paraId="5EE4536B" w14:textId="77777777" w:rsidR="0076630D" w:rsidRDefault="00D7272D" w:rsidP="00B10728">
      <w:pPr>
        <w:pStyle w:val="af2"/>
        <w:numPr>
          <w:ilvl w:val="0"/>
          <w:numId w:val="458"/>
        </w:numPr>
        <w:ind w:firstLineChars="0"/>
        <w:rPr>
          <w:rFonts w:ascii="微软雅黑" w:eastAsia="微软雅黑" w:hAnsi="微软雅黑"/>
        </w:rPr>
      </w:pPr>
      <w:r>
        <w:rPr>
          <w:rFonts w:ascii="微软雅黑" w:eastAsia="微软雅黑" w:hAnsi="微软雅黑" w:hint="eastAsia"/>
        </w:rPr>
        <w:t>增加</w:t>
      </w:r>
      <w:r>
        <w:rPr>
          <w:rFonts w:ascii="微软雅黑" w:eastAsia="微软雅黑" w:hAnsi="微软雅黑"/>
        </w:rPr>
        <w:t>在Cloud/Manager</w:t>
      </w:r>
      <w:r>
        <w:rPr>
          <w:rFonts w:ascii="微软雅黑" w:eastAsia="微软雅黑" w:hAnsi="微软雅黑" w:hint="eastAsia"/>
        </w:rPr>
        <w:t>重连</w:t>
      </w:r>
      <w:r>
        <w:rPr>
          <w:rFonts w:ascii="微软雅黑" w:eastAsia="微软雅黑" w:hAnsi="微软雅黑"/>
        </w:rPr>
        <w:t>的日志显示，</w:t>
      </w:r>
      <w:r>
        <w:rPr>
          <w:rFonts w:ascii="微软雅黑" w:eastAsia="微软雅黑" w:hAnsi="微软雅黑" w:hint="eastAsia"/>
        </w:rPr>
        <w:t>仅</w:t>
      </w:r>
      <w:r>
        <w:rPr>
          <w:rFonts w:ascii="微软雅黑" w:eastAsia="微软雅黑" w:hAnsi="微软雅黑"/>
        </w:rPr>
        <w:t>记录最近的</w:t>
      </w:r>
      <w:r>
        <w:rPr>
          <w:rFonts w:ascii="微软雅黑" w:eastAsia="微软雅黑" w:hAnsi="微软雅黑" w:hint="eastAsia"/>
        </w:rPr>
        <w:t>50</w:t>
      </w:r>
      <w:r>
        <w:rPr>
          <w:rFonts w:ascii="微软雅黑" w:eastAsia="微软雅黑" w:hAnsi="微软雅黑"/>
        </w:rPr>
        <w:t>0</w:t>
      </w:r>
      <w:r>
        <w:rPr>
          <w:rFonts w:ascii="微软雅黑" w:eastAsia="微软雅黑" w:hAnsi="微软雅黑" w:hint="eastAsia"/>
        </w:rPr>
        <w:t>条</w:t>
      </w:r>
      <w:r>
        <w:rPr>
          <w:rFonts w:ascii="微软雅黑" w:eastAsia="微软雅黑" w:hAnsi="微软雅黑"/>
        </w:rPr>
        <w:t>日志</w:t>
      </w:r>
      <w:r>
        <w:rPr>
          <w:rFonts w:ascii="微软雅黑" w:eastAsia="微软雅黑" w:hAnsi="微软雅黑" w:hint="eastAsia"/>
        </w:rPr>
        <w:t>，支持</w:t>
      </w:r>
      <w:r>
        <w:rPr>
          <w:rFonts w:ascii="微软雅黑" w:eastAsia="微软雅黑" w:hAnsi="微软雅黑"/>
        </w:rPr>
        <w:t>导出</w:t>
      </w:r>
      <w:r>
        <w:rPr>
          <w:rFonts w:ascii="微软雅黑" w:eastAsia="微软雅黑" w:hAnsi="微软雅黑" w:hint="eastAsia"/>
        </w:rPr>
        <w:t>2000条日志</w:t>
      </w:r>
      <w:r>
        <w:rPr>
          <w:rFonts w:ascii="微软雅黑" w:eastAsia="微软雅黑" w:hAnsi="微软雅黑"/>
        </w:rPr>
        <w:t>。</w:t>
      </w:r>
    </w:p>
    <w:p w14:paraId="786124C2" w14:textId="77777777" w:rsidR="0076630D" w:rsidRDefault="0076630D">
      <w:pPr>
        <w:rPr>
          <w:rFonts w:ascii="微软雅黑" w:eastAsia="微软雅黑" w:hAnsi="微软雅黑"/>
        </w:rPr>
      </w:pPr>
    </w:p>
    <w:p w14:paraId="41CC0E1A" w14:textId="77777777" w:rsidR="0076630D" w:rsidRDefault="00D7272D">
      <w:pPr>
        <w:rPr>
          <w:rFonts w:ascii="微软雅黑" w:eastAsia="微软雅黑" w:hAnsi="微软雅黑"/>
        </w:rPr>
      </w:pPr>
      <w:r>
        <w:rPr>
          <w:rFonts w:ascii="微软雅黑" w:eastAsia="微软雅黑" w:hAnsi="微软雅黑" w:hint="eastAsia"/>
        </w:rPr>
        <w:t>1. 连接状态</w:t>
      </w:r>
    </w:p>
    <w:p w14:paraId="4C45DD60" w14:textId="77777777" w:rsidR="0076630D" w:rsidRDefault="00D7272D" w:rsidP="00B10728">
      <w:pPr>
        <w:pStyle w:val="af2"/>
        <w:numPr>
          <w:ilvl w:val="0"/>
          <w:numId w:val="459"/>
        </w:numPr>
        <w:ind w:firstLineChars="0"/>
        <w:rPr>
          <w:rFonts w:ascii="微软雅黑" w:eastAsia="微软雅黑" w:hAnsi="微软雅黑"/>
        </w:rPr>
      </w:pPr>
      <w:r>
        <w:rPr>
          <w:rFonts w:ascii="微软雅黑" w:eastAsia="微软雅黑" w:hAnsi="微软雅黑" w:hint="eastAsia"/>
        </w:rPr>
        <w:t>连接状态</w:t>
      </w:r>
      <w:r>
        <w:rPr>
          <w:rFonts w:ascii="微软雅黑" w:eastAsia="微软雅黑" w:hAnsi="微软雅黑"/>
        </w:rPr>
        <w:t>：显示交换机与云端的实时连接状态，有{</w:t>
      </w:r>
      <w:r>
        <w:rPr>
          <w:rFonts w:ascii="微软雅黑" w:eastAsia="微软雅黑" w:hAnsi="微软雅黑" w:hint="eastAsia"/>
        </w:rPr>
        <w:t>已连接</w:t>
      </w:r>
      <w:r>
        <w:rPr>
          <w:rFonts w:ascii="微软雅黑" w:eastAsia="微软雅黑" w:hAnsi="微软雅黑"/>
        </w:rPr>
        <w:t>|未连接}</w:t>
      </w:r>
      <w:r>
        <w:rPr>
          <w:rFonts w:ascii="微软雅黑" w:eastAsia="微软雅黑" w:hAnsi="微软雅黑" w:hint="eastAsia"/>
        </w:rPr>
        <w:t>。</w:t>
      </w:r>
    </w:p>
    <w:p w14:paraId="2F4A953A" w14:textId="77777777" w:rsidR="0076630D" w:rsidRDefault="0076630D">
      <w:pPr>
        <w:rPr>
          <w:rFonts w:ascii="微软雅黑" w:eastAsia="微软雅黑" w:hAnsi="微软雅黑"/>
        </w:rPr>
      </w:pPr>
    </w:p>
    <w:p w14:paraId="5B4B9461" w14:textId="77777777" w:rsidR="0076630D" w:rsidRDefault="00D7272D">
      <w:pPr>
        <w:rPr>
          <w:rFonts w:ascii="微软雅黑" w:eastAsia="微软雅黑" w:hAnsi="微软雅黑"/>
        </w:rPr>
      </w:pPr>
      <w:r>
        <w:rPr>
          <w:rFonts w:ascii="微软雅黑" w:eastAsia="微软雅黑" w:hAnsi="微软雅黑" w:hint="eastAsia"/>
        </w:rPr>
        <w:t>2. 连接检测</w:t>
      </w:r>
    </w:p>
    <w:p w14:paraId="7D8843EC" w14:textId="77777777" w:rsidR="0076630D" w:rsidRDefault="00D7272D">
      <w:pPr>
        <w:ind w:firstLine="420"/>
        <w:rPr>
          <w:rFonts w:ascii="微软雅黑" w:eastAsia="微软雅黑" w:hAnsi="微软雅黑"/>
        </w:rPr>
      </w:pPr>
      <w:r>
        <w:rPr>
          <w:rFonts w:ascii="微软雅黑" w:eastAsia="微软雅黑" w:hAnsi="微软雅黑" w:hint="eastAsia"/>
        </w:rPr>
        <w:t>支持</w:t>
      </w:r>
      <w:r>
        <w:rPr>
          <w:rFonts w:ascii="微软雅黑" w:eastAsia="微软雅黑" w:hAnsi="微软雅黑"/>
        </w:rPr>
        <w:t>对交换机与云端的连接进行状态检测，主要分为</w:t>
      </w:r>
      <w:r>
        <w:rPr>
          <w:rFonts w:ascii="微软雅黑" w:eastAsia="微软雅黑" w:hAnsi="微软雅黑" w:hint="eastAsia"/>
        </w:rPr>
        <w:t>6个</w:t>
      </w:r>
      <w:r>
        <w:rPr>
          <w:rFonts w:ascii="微软雅黑" w:eastAsia="微软雅黑" w:hAnsi="微软雅黑"/>
        </w:rPr>
        <w:t>阶段：</w:t>
      </w:r>
    </w:p>
    <w:p w14:paraId="6FA2AA25" w14:textId="77777777" w:rsidR="0076630D" w:rsidRDefault="00D7272D">
      <w:pPr>
        <w:ind w:firstLine="420"/>
        <w:rPr>
          <w:rFonts w:ascii="微软雅黑" w:eastAsia="微软雅黑" w:hAnsi="微软雅黑"/>
        </w:rPr>
      </w:pPr>
      <w:r>
        <w:rPr>
          <w:rFonts w:ascii="微软雅黑" w:eastAsia="微软雅黑" w:hAnsi="微软雅黑" w:hint="eastAsia"/>
          <w:b/>
        </w:rPr>
        <w:t>阶段一</w:t>
      </w:r>
      <w:r>
        <w:rPr>
          <w:rFonts w:ascii="微软雅黑" w:eastAsia="微软雅黑" w:hAnsi="微软雅黑"/>
          <w:b/>
        </w:rPr>
        <w:t>：</w:t>
      </w:r>
      <w:r>
        <w:rPr>
          <w:rFonts w:ascii="微软雅黑" w:eastAsia="微软雅黑" w:hAnsi="微软雅黑" w:hint="eastAsia"/>
        </w:rPr>
        <w:t>准备阶段</w:t>
      </w:r>
    </w:p>
    <w:p w14:paraId="4E663F8F" w14:textId="77777777" w:rsidR="0076630D" w:rsidRDefault="00D7272D">
      <w:pPr>
        <w:ind w:firstLine="420"/>
        <w:rPr>
          <w:rFonts w:ascii="微软雅黑" w:eastAsia="微软雅黑" w:hAnsi="微软雅黑"/>
        </w:rPr>
      </w:pPr>
      <w:r>
        <w:rPr>
          <w:rFonts w:ascii="微软雅黑" w:eastAsia="微软雅黑" w:hAnsi="微软雅黑" w:hint="eastAsia"/>
        </w:rPr>
        <w:t>查看是否</w:t>
      </w:r>
      <w:r>
        <w:rPr>
          <w:rFonts w:ascii="微软雅黑" w:eastAsia="微软雅黑" w:hAnsi="微软雅黑"/>
        </w:rPr>
        <w:t>开始尝试与云端建立连接</w:t>
      </w:r>
      <w:r>
        <w:rPr>
          <w:rFonts w:ascii="微软雅黑" w:eastAsia="微软雅黑" w:hAnsi="微软雅黑" w:hint="eastAsia"/>
        </w:rPr>
        <w:t>。</w:t>
      </w:r>
      <w:r>
        <w:rPr>
          <w:rFonts w:ascii="微软雅黑" w:eastAsia="微软雅黑" w:hAnsi="微软雅黑"/>
        </w:rPr>
        <w:t>若</w:t>
      </w:r>
      <w:r>
        <w:rPr>
          <w:rFonts w:ascii="微软雅黑" w:eastAsia="微软雅黑" w:hAnsi="微软雅黑" w:hint="eastAsia"/>
        </w:rPr>
        <w:t>无法与</w:t>
      </w:r>
      <w:r>
        <w:rPr>
          <w:rFonts w:ascii="微软雅黑" w:eastAsia="微软雅黑" w:hAnsi="微软雅黑"/>
        </w:rPr>
        <w:t>云端重新建</w:t>
      </w:r>
      <w:r>
        <w:rPr>
          <w:rFonts w:ascii="微软雅黑" w:eastAsia="微软雅黑" w:hAnsi="微软雅黑" w:hint="eastAsia"/>
        </w:rPr>
        <w:t>连</w:t>
      </w:r>
      <w:r>
        <w:rPr>
          <w:rFonts w:ascii="微软雅黑" w:eastAsia="微软雅黑" w:hAnsi="微软雅黑"/>
        </w:rPr>
        <w:t>，需显示原因“</w:t>
      </w:r>
      <w:r>
        <w:rPr>
          <w:rFonts w:ascii="微软雅黑" w:eastAsia="微软雅黑" w:hAnsi="微软雅黑" w:hint="eastAsia"/>
        </w:rPr>
        <w:t>交换机版本</w:t>
      </w:r>
      <w:r>
        <w:rPr>
          <w:rFonts w:ascii="微软雅黑" w:eastAsia="微软雅黑" w:hAnsi="微软雅黑"/>
        </w:rPr>
        <w:t>不支持”“</w:t>
      </w:r>
      <w:r>
        <w:rPr>
          <w:rFonts w:ascii="微软雅黑" w:eastAsia="微软雅黑" w:hAnsi="微软雅黑" w:hint="eastAsia"/>
        </w:rPr>
        <w:t>设备异常</w:t>
      </w:r>
      <w:r>
        <w:rPr>
          <w:rFonts w:ascii="微软雅黑" w:eastAsia="微软雅黑" w:hAnsi="微软雅黑"/>
        </w:rPr>
        <w:t>”</w:t>
      </w:r>
      <w:r>
        <w:rPr>
          <w:rFonts w:ascii="微软雅黑" w:eastAsia="微软雅黑" w:hAnsi="微软雅黑" w:hint="eastAsia"/>
        </w:rPr>
        <w:t>等</w:t>
      </w:r>
      <w:r>
        <w:rPr>
          <w:rFonts w:ascii="微软雅黑" w:eastAsia="微软雅黑" w:hAnsi="微软雅黑"/>
        </w:rPr>
        <w:t>。</w:t>
      </w:r>
    </w:p>
    <w:p w14:paraId="43A11D00" w14:textId="77777777" w:rsidR="0076630D" w:rsidRDefault="00D7272D">
      <w:pPr>
        <w:ind w:firstLine="420"/>
        <w:rPr>
          <w:rFonts w:ascii="微软雅黑" w:eastAsia="微软雅黑" w:hAnsi="微软雅黑"/>
        </w:rPr>
      </w:pPr>
      <w:r>
        <w:rPr>
          <w:rFonts w:ascii="微软雅黑" w:eastAsia="微软雅黑" w:hAnsi="微软雅黑" w:hint="eastAsia"/>
          <w:b/>
        </w:rPr>
        <w:t>阶段</w:t>
      </w:r>
      <w:r>
        <w:rPr>
          <w:rFonts w:ascii="微软雅黑" w:eastAsia="微软雅黑" w:hAnsi="微软雅黑"/>
          <w:b/>
        </w:rPr>
        <w:t>二：</w:t>
      </w:r>
      <w:r>
        <w:rPr>
          <w:rFonts w:ascii="微软雅黑" w:eastAsia="微软雅黑" w:hAnsi="微软雅黑"/>
        </w:rPr>
        <w:t>域名解析阶段</w:t>
      </w:r>
    </w:p>
    <w:p w14:paraId="16E270DA" w14:textId="77777777" w:rsidR="0076630D" w:rsidRDefault="00D7272D">
      <w:pPr>
        <w:ind w:firstLine="420"/>
        <w:rPr>
          <w:rFonts w:ascii="微软雅黑" w:eastAsia="微软雅黑" w:hAnsi="微软雅黑"/>
        </w:rPr>
      </w:pPr>
      <w:r>
        <w:rPr>
          <w:rFonts w:ascii="微软雅黑" w:eastAsia="微软雅黑" w:hAnsi="微软雅黑" w:hint="eastAsia"/>
        </w:rPr>
        <w:t>进行域名</w:t>
      </w:r>
      <w:r>
        <w:rPr>
          <w:rFonts w:ascii="微软雅黑" w:eastAsia="微软雅黑" w:hAnsi="微软雅黑"/>
        </w:rPr>
        <w:t>解析</w:t>
      </w:r>
      <w:r>
        <w:rPr>
          <w:rFonts w:ascii="微软雅黑" w:eastAsia="微软雅黑" w:hAnsi="微软雅黑" w:hint="eastAsia"/>
        </w:rPr>
        <w:t>。</w:t>
      </w:r>
      <w:r>
        <w:rPr>
          <w:rFonts w:ascii="微软雅黑" w:eastAsia="微软雅黑" w:hAnsi="微软雅黑"/>
        </w:rPr>
        <w:t>若解析失败，需显示原因</w:t>
      </w:r>
      <w:r>
        <w:rPr>
          <w:rFonts w:ascii="微软雅黑" w:eastAsia="微软雅黑" w:hAnsi="微软雅黑" w:hint="eastAsia"/>
        </w:rPr>
        <w:t>。</w:t>
      </w:r>
    </w:p>
    <w:p w14:paraId="08102B99" w14:textId="77777777" w:rsidR="0076630D" w:rsidRDefault="00D7272D">
      <w:pPr>
        <w:ind w:firstLine="420"/>
        <w:rPr>
          <w:rFonts w:ascii="微软雅黑" w:eastAsia="微软雅黑" w:hAnsi="微软雅黑"/>
        </w:rPr>
      </w:pPr>
      <w:r>
        <w:rPr>
          <w:rFonts w:ascii="微软雅黑" w:eastAsia="微软雅黑" w:hAnsi="微软雅黑" w:hint="eastAsia"/>
          <w:b/>
        </w:rPr>
        <w:t>阶段三</w:t>
      </w:r>
      <w:r>
        <w:rPr>
          <w:rFonts w:ascii="微软雅黑" w:eastAsia="微软雅黑" w:hAnsi="微软雅黑"/>
          <w:b/>
        </w:rPr>
        <w:t>：</w:t>
      </w:r>
      <w:r>
        <w:rPr>
          <w:rFonts w:ascii="微软雅黑" w:eastAsia="微软雅黑" w:hAnsi="微软雅黑" w:hint="eastAsia"/>
        </w:rPr>
        <w:t>TCP</w:t>
      </w:r>
      <w:r>
        <w:rPr>
          <w:rFonts w:ascii="微软雅黑" w:eastAsia="微软雅黑" w:hAnsi="微软雅黑"/>
        </w:rPr>
        <w:t>连接阶段</w:t>
      </w:r>
    </w:p>
    <w:p w14:paraId="6F653C3C" w14:textId="77777777" w:rsidR="0076630D" w:rsidRDefault="00D7272D">
      <w:pPr>
        <w:ind w:firstLine="420"/>
        <w:rPr>
          <w:rFonts w:ascii="微软雅黑" w:eastAsia="微软雅黑" w:hAnsi="微软雅黑"/>
        </w:rPr>
      </w:pPr>
      <w:r>
        <w:rPr>
          <w:rFonts w:ascii="微软雅黑" w:eastAsia="微软雅黑" w:hAnsi="微软雅黑" w:hint="eastAsia"/>
        </w:rPr>
        <w:t>TCP三次</w:t>
      </w:r>
      <w:r>
        <w:rPr>
          <w:rFonts w:ascii="微软雅黑" w:eastAsia="微软雅黑" w:hAnsi="微软雅黑"/>
        </w:rPr>
        <w:t>握手过程检测</w:t>
      </w:r>
      <w:r>
        <w:rPr>
          <w:rFonts w:ascii="微软雅黑" w:eastAsia="微软雅黑" w:hAnsi="微软雅黑" w:hint="eastAsia"/>
        </w:rPr>
        <w:t>。</w:t>
      </w:r>
      <w:r>
        <w:rPr>
          <w:rFonts w:ascii="微软雅黑" w:eastAsia="微软雅黑" w:hAnsi="微软雅黑"/>
        </w:rPr>
        <w:t>若</w:t>
      </w:r>
      <w:r>
        <w:rPr>
          <w:rFonts w:ascii="微软雅黑" w:eastAsia="微软雅黑" w:hAnsi="微软雅黑" w:hint="eastAsia"/>
        </w:rPr>
        <w:t>失败</w:t>
      </w:r>
      <w:r>
        <w:rPr>
          <w:rFonts w:ascii="微软雅黑" w:eastAsia="微软雅黑" w:hAnsi="微软雅黑"/>
        </w:rPr>
        <w:t>，需显示原因</w:t>
      </w:r>
      <w:r>
        <w:rPr>
          <w:rFonts w:ascii="微软雅黑" w:eastAsia="微软雅黑" w:hAnsi="微软雅黑" w:hint="eastAsia"/>
        </w:rPr>
        <w:t>。</w:t>
      </w:r>
    </w:p>
    <w:p w14:paraId="19C4B7B8" w14:textId="77777777" w:rsidR="0076630D" w:rsidRDefault="00D7272D">
      <w:pPr>
        <w:ind w:firstLine="420"/>
        <w:rPr>
          <w:rFonts w:ascii="微软雅黑" w:eastAsia="微软雅黑" w:hAnsi="微软雅黑"/>
        </w:rPr>
      </w:pPr>
      <w:r>
        <w:rPr>
          <w:rFonts w:ascii="微软雅黑" w:eastAsia="微软雅黑" w:hAnsi="微软雅黑" w:hint="eastAsia"/>
          <w:b/>
        </w:rPr>
        <w:t>阶段四</w:t>
      </w:r>
      <w:r>
        <w:rPr>
          <w:rFonts w:ascii="微软雅黑" w:eastAsia="微软雅黑" w:hAnsi="微软雅黑"/>
          <w:b/>
        </w:rPr>
        <w:t>：</w:t>
      </w:r>
      <w:r>
        <w:rPr>
          <w:rFonts w:ascii="微软雅黑" w:eastAsia="微软雅黑" w:hAnsi="微软雅黑" w:hint="eastAsia"/>
        </w:rPr>
        <w:t>TLS</w:t>
      </w:r>
      <w:r>
        <w:rPr>
          <w:rFonts w:ascii="微软雅黑" w:eastAsia="微软雅黑" w:hAnsi="微软雅黑"/>
        </w:rPr>
        <w:t>连接阶段</w:t>
      </w:r>
    </w:p>
    <w:p w14:paraId="2AC8D34E" w14:textId="77777777" w:rsidR="0076630D" w:rsidRDefault="00D7272D">
      <w:pPr>
        <w:ind w:firstLine="420"/>
        <w:rPr>
          <w:rFonts w:ascii="微软雅黑" w:eastAsia="微软雅黑" w:hAnsi="微软雅黑"/>
        </w:rPr>
      </w:pPr>
      <w:r>
        <w:rPr>
          <w:rFonts w:ascii="微软雅黑" w:eastAsia="微软雅黑" w:hAnsi="微软雅黑" w:hint="eastAsia"/>
        </w:rPr>
        <w:t>TLS</w:t>
      </w:r>
      <w:r>
        <w:rPr>
          <w:rFonts w:ascii="微软雅黑" w:eastAsia="微软雅黑" w:hAnsi="微软雅黑"/>
        </w:rPr>
        <w:t>数据通道建立过程。若失败</w:t>
      </w:r>
      <w:r>
        <w:rPr>
          <w:rFonts w:ascii="微软雅黑" w:eastAsia="微软雅黑" w:hAnsi="微软雅黑" w:hint="eastAsia"/>
        </w:rPr>
        <w:t>，</w:t>
      </w:r>
      <w:r>
        <w:rPr>
          <w:rFonts w:ascii="微软雅黑" w:eastAsia="微软雅黑" w:hAnsi="微软雅黑"/>
        </w:rPr>
        <w:t>需显示原因</w:t>
      </w:r>
      <w:r>
        <w:rPr>
          <w:rFonts w:ascii="微软雅黑" w:eastAsia="微软雅黑" w:hAnsi="微软雅黑" w:hint="eastAsia"/>
        </w:rPr>
        <w:t>。</w:t>
      </w:r>
    </w:p>
    <w:p w14:paraId="755F196B" w14:textId="77777777" w:rsidR="0076630D" w:rsidRDefault="00D7272D">
      <w:pPr>
        <w:ind w:firstLine="420"/>
        <w:rPr>
          <w:rFonts w:ascii="微软雅黑" w:eastAsia="微软雅黑" w:hAnsi="微软雅黑"/>
        </w:rPr>
      </w:pPr>
      <w:r>
        <w:rPr>
          <w:rFonts w:ascii="微软雅黑" w:eastAsia="微软雅黑" w:hAnsi="微软雅黑" w:hint="eastAsia"/>
          <w:b/>
        </w:rPr>
        <w:t>阶段五</w:t>
      </w:r>
      <w:r>
        <w:rPr>
          <w:rFonts w:ascii="微软雅黑" w:eastAsia="微软雅黑" w:hAnsi="微软雅黑"/>
          <w:b/>
        </w:rPr>
        <w:t>：</w:t>
      </w:r>
      <w:r>
        <w:rPr>
          <w:rFonts w:ascii="微软雅黑" w:eastAsia="微软雅黑" w:hAnsi="微软雅黑" w:hint="eastAsia"/>
        </w:rPr>
        <w:t>HTTP</w:t>
      </w:r>
      <w:r>
        <w:rPr>
          <w:rFonts w:ascii="微软雅黑" w:eastAsia="微软雅黑" w:hAnsi="微软雅黑"/>
        </w:rPr>
        <w:t>(</w:t>
      </w:r>
      <w:r>
        <w:rPr>
          <w:rFonts w:ascii="微软雅黑" w:eastAsia="微软雅黑" w:hAnsi="微软雅黑" w:hint="eastAsia"/>
        </w:rPr>
        <w:t>S</w:t>
      </w:r>
      <w:r>
        <w:rPr>
          <w:rFonts w:ascii="微软雅黑" w:eastAsia="微软雅黑" w:hAnsi="微软雅黑"/>
        </w:rPr>
        <w:t>) Transaction阶段</w:t>
      </w:r>
    </w:p>
    <w:p w14:paraId="5C5F2604" w14:textId="77777777" w:rsidR="0076630D" w:rsidRDefault="00D7272D">
      <w:pPr>
        <w:ind w:firstLine="420"/>
        <w:rPr>
          <w:rFonts w:ascii="微软雅黑" w:eastAsia="微软雅黑" w:hAnsi="微软雅黑"/>
        </w:rPr>
      </w:pPr>
      <w:r>
        <w:rPr>
          <w:rFonts w:ascii="微软雅黑" w:eastAsia="微软雅黑" w:hAnsi="微软雅黑" w:hint="eastAsia"/>
        </w:rPr>
        <w:t>HTTP</w:t>
      </w:r>
      <w:r>
        <w:rPr>
          <w:rFonts w:ascii="微软雅黑" w:eastAsia="微软雅黑" w:hAnsi="微软雅黑"/>
        </w:rPr>
        <w:t>(</w:t>
      </w:r>
      <w:r>
        <w:rPr>
          <w:rFonts w:ascii="微软雅黑" w:eastAsia="微软雅黑" w:hAnsi="微软雅黑" w:hint="eastAsia"/>
        </w:rPr>
        <w:t>S</w:t>
      </w:r>
      <w:r>
        <w:rPr>
          <w:rFonts w:ascii="微软雅黑" w:eastAsia="微软雅黑" w:hAnsi="微软雅黑"/>
        </w:rPr>
        <w:t>)请求发送</w:t>
      </w:r>
      <w:r>
        <w:rPr>
          <w:rFonts w:ascii="微软雅黑" w:eastAsia="微软雅黑" w:hAnsi="微软雅黑" w:hint="eastAsia"/>
        </w:rPr>
        <w:t>及</w:t>
      </w:r>
      <w:r>
        <w:rPr>
          <w:rFonts w:ascii="微软雅黑" w:eastAsia="微软雅黑" w:hAnsi="微软雅黑"/>
        </w:rPr>
        <w:t>等待响应检测</w:t>
      </w:r>
      <w:r>
        <w:rPr>
          <w:rFonts w:ascii="微软雅黑" w:eastAsia="微软雅黑" w:hAnsi="微软雅黑" w:hint="eastAsia"/>
        </w:rPr>
        <w:t>。</w:t>
      </w:r>
      <w:r>
        <w:rPr>
          <w:rFonts w:ascii="微软雅黑" w:eastAsia="微软雅黑" w:hAnsi="微软雅黑"/>
        </w:rPr>
        <w:t>若失败，需显示原因。</w:t>
      </w:r>
    </w:p>
    <w:p w14:paraId="494242F1" w14:textId="77777777" w:rsidR="0076630D" w:rsidRDefault="00D7272D">
      <w:pPr>
        <w:ind w:firstLine="420"/>
        <w:rPr>
          <w:rFonts w:ascii="微软雅黑" w:eastAsia="微软雅黑" w:hAnsi="微软雅黑"/>
        </w:rPr>
      </w:pPr>
      <w:r>
        <w:rPr>
          <w:rFonts w:ascii="微软雅黑" w:eastAsia="微软雅黑" w:hAnsi="微软雅黑" w:hint="eastAsia"/>
          <w:b/>
        </w:rPr>
        <w:t>阶段六</w:t>
      </w:r>
      <w:r>
        <w:rPr>
          <w:rFonts w:ascii="微软雅黑" w:eastAsia="微软雅黑" w:hAnsi="微软雅黑"/>
          <w:b/>
        </w:rPr>
        <w:t>：</w:t>
      </w:r>
      <w:r>
        <w:rPr>
          <w:rFonts w:ascii="微软雅黑" w:eastAsia="微软雅黑" w:hAnsi="微软雅黑" w:hint="eastAsia"/>
        </w:rPr>
        <w:t>WS</w:t>
      </w:r>
      <w:r>
        <w:rPr>
          <w:rFonts w:ascii="微软雅黑" w:eastAsia="微软雅黑" w:hAnsi="微软雅黑"/>
        </w:rPr>
        <w:t>(</w:t>
      </w:r>
      <w:r>
        <w:rPr>
          <w:rFonts w:ascii="微软雅黑" w:eastAsia="微软雅黑" w:hAnsi="微软雅黑" w:hint="eastAsia"/>
        </w:rPr>
        <w:t>S</w:t>
      </w:r>
      <w:r>
        <w:rPr>
          <w:rFonts w:ascii="微软雅黑" w:eastAsia="微软雅黑" w:hAnsi="微软雅黑"/>
        </w:rPr>
        <w:t>) Upgrade阶段</w:t>
      </w:r>
    </w:p>
    <w:p w14:paraId="0E0EE913" w14:textId="77777777" w:rsidR="0076630D" w:rsidRDefault="00D7272D">
      <w:pPr>
        <w:ind w:firstLine="420"/>
        <w:rPr>
          <w:rFonts w:ascii="微软雅黑" w:eastAsia="微软雅黑" w:hAnsi="微软雅黑"/>
        </w:rPr>
      </w:pPr>
      <w:r>
        <w:rPr>
          <w:rFonts w:ascii="微软雅黑" w:eastAsia="微软雅黑" w:hAnsi="微软雅黑" w:hint="eastAsia"/>
        </w:rPr>
        <w:t>HTTPS协议</w:t>
      </w:r>
      <w:r>
        <w:rPr>
          <w:rFonts w:ascii="微软雅黑" w:eastAsia="微软雅黑" w:hAnsi="微软雅黑"/>
        </w:rPr>
        <w:t>切换到Websocket</w:t>
      </w:r>
      <w:r>
        <w:rPr>
          <w:rFonts w:ascii="微软雅黑" w:eastAsia="微软雅黑" w:hAnsi="微软雅黑" w:hint="eastAsia"/>
        </w:rPr>
        <w:t>协议</w:t>
      </w:r>
      <w:r>
        <w:rPr>
          <w:rFonts w:ascii="微软雅黑" w:eastAsia="微软雅黑" w:hAnsi="微软雅黑"/>
        </w:rPr>
        <w:t>的检测。若失败，需显示原因</w:t>
      </w:r>
      <w:r>
        <w:rPr>
          <w:rFonts w:ascii="微软雅黑" w:eastAsia="微软雅黑" w:hAnsi="微软雅黑" w:hint="eastAsia"/>
        </w:rPr>
        <w:t>。</w:t>
      </w:r>
    </w:p>
    <w:p w14:paraId="6D10495A" w14:textId="77777777" w:rsidR="0076630D" w:rsidRDefault="00D7272D">
      <w:pPr>
        <w:ind w:firstLine="420"/>
        <w:rPr>
          <w:rFonts w:ascii="微软雅黑" w:eastAsia="微软雅黑" w:hAnsi="微软雅黑"/>
        </w:rPr>
      </w:pPr>
      <w:r>
        <w:rPr>
          <w:rFonts w:ascii="微软雅黑" w:eastAsia="微软雅黑" w:hAnsi="微软雅黑" w:hint="eastAsia"/>
        </w:rPr>
        <w:t>提供&lt;检测&gt;按钮</w:t>
      </w:r>
      <w:r>
        <w:rPr>
          <w:rFonts w:ascii="微软雅黑" w:eastAsia="微软雅黑" w:hAnsi="微软雅黑"/>
        </w:rPr>
        <w:t>触发连接</w:t>
      </w:r>
      <w:r>
        <w:rPr>
          <w:rFonts w:ascii="微软雅黑" w:eastAsia="微软雅黑" w:hAnsi="微软雅黑" w:hint="eastAsia"/>
        </w:rPr>
        <w:t>状态</w:t>
      </w:r>
      <w:r>
        <w:rPr>
          <w:rFonts w:ascii="微软雅黑" w:eastAsia="微软雅黑" w:hAnsi="微软雅黑"/>
        </w:rPr>
        <w:t>检测</w:t>
      </w:r>
      <w:r>
        <w:rPr>
          <w:rFonts w:ascii="微软雅黑" w:eastAsia="微软雅黑" w:hAnsi="微软雅黑" w:hint="eastAsia"/>
        </w:rPr>
        <w:t>。</w:t>
      </w:r>
      <w:r>
        <w:rPr>
          <w:rFonts w:ascii="微软雅黑" w:eastAsia="微软雅黑" w:hAnsi="微软雅黑"/>
        </w:rPr>
        <w:t>一旦开始检测</w:t>
      </w:r>
      <w:r>
        <w:rPr>
          <w:rFonts w:ascii="微软雅黑" w:eastAsia="微软雅黑" w:hAnsi="微软雅黑" w:hint="eastAsia"/>
        </w:rPr>
        <w:t>，按照</w:t>
      </w:r>
      <w:r>
        <w:rPr>
          <w:rFonts w:ascii="微软雅黑" w:eastAsia="微软雅黑" w:hAnsi="微软雅黑"/>
        </w:rPr>
        <w:t>上述</w:t>
      </w:r>
      <w:r>
        <w:rPr>
          <w:rFonts w:ascii="微软雅黑" w:eastAsia="微软雅黑" w:hAnsi="微软雅黑" w:hint="eastAsia"/>
        </w:rPr>
        <w:t>6个</w:t>
      </w:r>
      <w:r>
        <w:rPr>
          <w:rFonts w:ascii="微软雅黑" w:eastAsia="微软雅黑" w:hAnsi="微软雅黑"/>
        </w:rPr>
        <w:t>阶段逐步检测，</w:t>
      </w:r>
      <w:r>
        <w:rPr>
          <w:rFonts w:ascii="微软雅黑" w:eastAsia="微软雅黑" w:hAnsi="微软雅黑" w:hint="eastAsia"/>
        </w:rPr>
        <w:t>并</w:t>
      </w:r>
      <w:r>
        <w:rPr>
          <w:rFonts w:ascii="微软雅黑" w:eastAsia="微软雅黑" w:hAnsi="微软雅黑"/>
        </w:rPr>
        <w:t>显示</w:t>
      </w:r>
      <w:r>
        <w:rPr>
          <w:rFonts w:ascii="微软雅黑" w:eastAsia="微软雅黑" w:hAnsi="微软雅黑" w:hint="eastAsia"/>
        </w:rPr>
        <w:t>&lt;检测</w:t>
      </w:r>
      <w:r>
        <w:rPr>
          <w:rFonts w:ascii="微软雅黑" w:eastAsia="微软雅黑" w:hAnsi="微软雅黑"/>
        </w:rPr>
        <w:t>中</w:t>
      </w:r>
      <w:r>
        <w:rPr>
          <w:rFonts w:ascii="微软雅黑" w:eastAsia="微软雅黑" w:hAnsi="微软雅黑" w:hint="eastAsia"/>
        </w:rPr>
        <w:t>&gt;的</w:t>
      </w:r>
      <w:r>
        <w:rPr>
          <w:rFonts w:ascii="微软雅黑" w:eastAsia="微软雅黑" w:hAnsi="微软雅黑"/>
        </w:rPr>
        <w:t>状态。任一阶段失败，即停止检测</w:t>
      </w:r>
      <w:r>
        <w:rPr>
          <w:rFonts w:ascii="微软雅黑" w:eastAsia="微软雅黑" w:hAnsi="微软雅黑" w:hint="eastAsia"/>
        </w:rPr>
        <w:t>并显示</w:t>
      </w:r>
      <w:r>
        <w:rPr>
          <w:rFonts w:ascii="微软雅黑" w:eastAsia="微软雅黑" w:hAnsi="微软雅黑"/>
        </w:rPr>
        <w:t>失败原因（</w:t>
      </w:r>
      <w:r>
        <w:rPr>
          <w:rFonts w:ascii="微软雅黑" w:eastAsia="微软雅黑" w:hAnsi="微软雅黑" w:hint="eastAsia"/>
        </w:rPr>
        <w:t>具体原因由底层上报</w:t>
      </w:r>
      <w:r>
        <w:rPr>
          <w:rFonts w:ascii="微软雅黑" w:eastAsia="微软雅黑" w:hAnsi="微软雅黑"/>
        </w:rPr>
        <w:t>）</w:t>
      </w:r>
      <w:r>
        <w:rPr>
          <w:rFonts w:ascii="微软雅黑" w:eastAsia="微软雅黑" w:hAnsi="微软雅黑" w:hint="eastAsia"/>
        </w:rPr>
        <w:t>，并</w:t>
      </w:r>
      <w:r>
        <w:rPr>
          <w:rFonts w:ascii="微软雅黑" w:eastAsia="微软雅黑" w:hAnsi="微软雅黑"/>
        </w:rPr>
        <w:t>支持重新检测。</w:t>
      </w:r>
      <w:r>
        <w:rPr>
          <w:rFonts w:ascii="微软雅黑" w:eastAsia="微软雅黑" w:hAnsi="微软雅黑" w:hint="eastAsia"/>
        </w:rPr>
        <w:t>检测完成后，</w:t>
      </w:r>
      <w:r>
        <w:rPr>
          <w:rFonts w:ascii="微软雅黑" w:eastAsia="微软雅黑" w:hAnsi="微软雅黑"/>
        </w:rPr>
        <w:t>显示对应的检测结果，也支持重新检测</w:t>
      </w:r>
      <w:r>
        <w:rPr>
          <w:rFonts w:ascii="微软雅黑" w:eastAsia="微软雅黑" w:hAnsi="微软雅黑" w:hint="eastAsia"/>
        </w:rPr>
        <w:t>（此时</w:t>
      </w:r>
      <w:r>
        <w:rPr>
          <w:rFonts w:ascii="微软雅黑" w:eastAsia="微软雅黑" w:hAnsi="微软雅黑"/>
        </w:rPr>
        <w:t>按钮显示</w:t>
      </w:r>
      <w:r>
        <w:rPr>
          <w:rFonts w:ascii="微软雅黑" w:eastAsia="微软雅黑" w:hAnsi="微软雅黑" w:hint="eastAsia"/>
        </w:rPr>
        <w:t>&lt;重</w:t>
      </w:r>
      <w:r>
        <w:rPr>
          <w:rFonts w:ascii="微软雅黑" w:eastAsia="微软雅黑" w:hAnsi="微软雅黑" w:hint="eastAsia"/>
        </w:rPr>
        <w:lastRenderedPageBreak/>
        <w:t>新检测&gt;），</w:t>
      </w:r>
      <w:r>
        <w:rPr>
          <w:rFonts w:ascii="微软雅黑" w:eastAsia="微软雅黑" w:hAnsi="微软雅黑"/>
        </w:rPr>
        <w:t>页面刷新按钮变回&lt;</w:t>
      </w:r>
      <w:r>
        <w:rPr>
          <w:rFonts w:ascii="微软雅黑" w:eastAsia="微软雅黑" w:hAnsi="微软雅黑" w:hint="eastAsia"/>
        </w:rPr>
        <w:t>检测</w:t>
      </w:r>
      <w:r>
        <w:rPr>
          <w:rFonts w:ascii="微软雅黑" w:eastAsia="微软雅黑" w:hAnsi="微软雅黑"/>
        </w:rPr>
        <w:t>&gt;</w:t>
      </w:r>
      <w:r>
        <w:rPr>
          <w:rFonts w:ascii="微软雅黑" w:eastAsia="微软雅黑" w:hAnsi="微软雅黑" w:hint="eastAsia"/>
        </w:rPr>
        <w:t>。</w:t>
      </w:r>
    </w:p>
    <w:p w14:paraId="24DAFE87" w14:textId="77777777" w:rsidR="0076630D" w:rsidRDefault="0076630D">
      <w:pPr>
        <w:rPr>
          <w:rFonts w:ascii="微软雅黑" w:eastAsia="微软雅黑" w:hAnsi="微软雅黑"/>
        </w:rPr>
      </w:pPr>
    </w:p>
    <w:p w14:paraId="00634C33" w14:textId="77777777" w:rsidR="0076630D" w:rsidRDefault="00D7272D">
      <w:pPr>
        <w:rPr>
          <w:rFonts w:ascii="微软雅黑" w:eastAsia="微软雅黑" w:hAnsi="微软雅黑"/>
        </w:rPr>
      </w:pPr>
      <w:r>
        <w:rPr>
          <w:rFonts w:ascii="微软雅黑" w:eastAsia="微软雅黑" w:hAnsi="微软雅黑"/>
        </w:rPr>
        <w:t xml:space="preserve">3. </w:t>
      </w:r>
      <w:r>
        <w:rPr>
          <w:rFonts w:ascii="微软雅黑" w:eastAsia="微软雅黑" w:hAnsi="微软雅黑" w:hint="eastAsia"/>
        </w:rPr>
        <w:t>日志</w:t>
      </w:r>
    </w:p>
    <w:p w14:paraId="7C6EFB1E" w14:textId="77777777" w:rsidR="0076630D" w:rsidRDefault="00D7272D" w:rsidP="00B10728">
      <w:pPr>
        <w:pStyle w:val="af2"/>
        <w:numPr>
          <w:ilvl w:val="0"/>
          <w:numId w:val="459"/>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手动获取日志，</w:t>
      </w:r>
      <w:r>
        <w:rPr>
          <w:rFonts w:ascii="微软雅黑" w:eastAsia="微软雅黑" w:hAnsi="微软雅黑" w:hint="eastAsia"/>
        </w:rPr>
        <w:t>点击&lt;获取日志&gt;后</w:t>
      </w:r>
      <w:r>
        <w:rPr>
          <w:rFonts w:ascii="微软雅黑" w:eastAsia="微软雅黑" w:hAnsi="微软雅黑"/>
        </w:rPr>
        <w:t>，</w:t>
      </w:r>
      <w:r>
        <w:rPr>
          <w:rFonts w:ascii="微软雅黑" w:eastAsia="微软雅黑" w:hAnsi="微软雅黑" w:hint="eastAsia"/>
        </w:rPr>
        <w:t>仅</w:t>
      </w:r>
      <w:r>
        <w:rPr>
          <w:rFonts w:ascii="微软雅黑" w:eastAsia="微软雅黑" w:hAnsi="微软雅黑"/>
        </w:rPr>
        <w:t>显示近</w:t>
      </w:r>
      <w:r>
        <w:rPr>
          <w:rFonts w:ascii="微软雅黑" w:eastAsia="微软雅黑" w:hAnsi="微软雅黑" w:hint="eastAsia"/>
        </w:rPr>
        <w:t>500条自动重连的简单</w:t>
      </w:r>
      <w:r>
        <w:rPr>
          <w:rFonts w:ascii="微软雅黑" w:eastAsia="微软雅黑" w:hAnsi="微软雅黑"/>
        </w:rPr>
        <w:t>日志。</w:t>
      </w:r>
      <w:r>
        <w:rPr>
          <w:rFonts w:ascii="微软雅黑" w:eastAsia="微软雅黑" w:hAnsi="微软雅黑" w:hint="eastAsia"/>
        </w:rPr>
        <w:t>交互</w:t>
      </w:r>
      <w:r>
        <w:rPr>
          <w:rFonts w:ascii="微软雅黑" w:eastAsia="微软雅黑" w:hAnsi="微软雅黑"/>
        </w:rPr>
        <w:t>设计上建议采用大文本框形式。</w:t>
      </w:r>
    </w:p>
    <w:p w14:paraId="48A4AFC0" w14:textId="77777777" w:rsidR="0076630D" w:rsidRDefault="00D7272D" w:rsidP="00B10728">
      <w:pPr>
        <w:pStyle w:val="af2"/>
        <w:numPr>
          <w:ilvl w:val="0"/>
          <w:numId w:val="459"/>
        </w:numPr>
        <w:ind w:firstLineChars="0"/>
        <w:rPr>
          <w:rFonts w:ascii="微软雅黑" w:eastAsia="微软雅黑" w:hAnsi="微软雅黑"/>
        </w:rPr>
      </w:pPr>
      <w:r>
        <w:rPr>
          <w:rFonts w:ascii="微软雅黑" w:eastAsia="微软雅黑" w:hAnsi="微软雅黑" w:hint="eastAsia"/>
        </w:rPr>
        <w:t>支持一键导出</w:t>
      </w:r>
      <w:r>
        <w:rPr>
          <w:rFonts w:ascii="微软雅黑" w:eastAsia="微软雅黑" w:hAnsi="微软雅黑"/>
        </w:rPr>
        <w:t>详细日志，最多显示近</w:t>
      </w:r>
      <w:r>
        <w:rPr>
          <w:rFonts w:ascii="微软雅黑" w:eastAsia="微软雅黑" w:hAnsi="微软雅黑" w:hint="eastAsia"/>
        </w:rPr>
        <w:t>2000条，自动下载至</w:t>
      </w:r>
      <w:r>
        <w:rPr>
          <w:rFonts w:ascii="微软雅黑" w:eastAsia="微软雅黑" w:hAnsi="微软雅黑"/>
        </w:rPr>
        <w:t>PC本地</w:t>
      </w:r>
      <w:r>
        <w:rPr>
          <w:rFonts w:ascii="微软雅黑" w:eastAsia="微软雅黑" w:hAnsi="微软雅黑" w:hint="eastAsia"/>
        </w:rPr>
        <w:t>，</w:t>
      </w:r>
      <w:r>
        <w:rPr>
          <w:rFonts w:ascii="微软雅黑" w:eastAsia="微软雅黑" w:hAnsi="微软雅黑"/>
        </w:rPr>
        <w:t>文件名为</w:t>
      </w:r>
      <w:r>
        <w:rPr>
          <w:rFonts w:ascii="微软雅黑" w:eastAsia="微软雅黑" w:hAnsi="微软雅黑" w:hint="eastAsia"/>
        </w:rPr>
        <w:t>“年月日时分秒</w:t>
      </w:r>
      <w:r>
        <w:rPr>
          <w:rFonts w:ascii="微软雅黑" w:eastAsia="微软雅黑" w:hAnsi="微软雅黑"/>
        </w:rPr>
        <w:t>.log</w:t>
      </w:r>
      <w:r>
        <w:rPr>
          <w:rFonts w:ascii="微软雅黑" w:eastAsia="微软雅黑" w:hAnsi="微软雅黑" w:hint="eastAsia"/>
        </w:rPr>
        <w:t>”，</w:t>
      </w:r>
      <w:r>
        <w:rPr>
          <w:rFonts w:ascii="微软雅黑" w:eastAsia="微软雅黑" w:hAnsi="微软雅黑"/>
        </w:rPr>
        <w:t>时间以</w:t>
      </w:r>
      <w:r>
        <w:rPr>
          <w:rFonts w:ascii="微软雅黑" w:eastAsia="微软雅黑" w:hAnsi="微软雅黑" w:hint="eastAsia"/>
        </w:rPr>
        <w:t>导出</w:t>
      </w:r>
      <w:r>
        <w:rPr>
          <w:rFonts w:ascii="微软雅黑" w:eastAsia="微软雅黑" w:hAnsi="微软雅黑"/>
        </w:rPr>
        <w:t>时间为准。</w:t>
      </w:r>
    </w:p>
    <w:p w14:paraId="70F738BB" w14:textId="77777777" w:rsidR="0076630D" w:rsidRDefault="0076630D">
      <w:pPr>
        <w:rPr>
          <w:rFonts w:ascii="微软雅黑" w:eastAsia="微软雅黑" w:hAnsi="微软雅黑"/>
        </w:rPr>
      </w:pPr>
    </w:p>
    <w:p w14:paraId="574851EC" w14:textId="77777777" w:rsidR="0076630D" w:rsidRDefault="0076630D">
      <w:pPr>
        <w:rPr>
          <w:rFonts w:ascii="微软雅黑" w:eastAsia="微软雅黑" w:hAnsi="微软雅黑"/>
        </w:rPr>
      </w:pPr>
    </w:p>
    <w:p w14:paraId="0C7BAB78" w14:textId="77777777" w:rsidR="0076630D" w:rsidRDefault="00D7272D">
      <w:pPr>
        <w:pStyle w:val="20"/>
        <w:numPr>
          <w:ilvl w:val="1"/>
          <w:numId w:val="1"/>
        </w:numPr>
        <w:rPr>
          <w:rFonts w:ascii="微软雅黑" w:eastAsia="微软雅黑" w:hAnsi="微软雅黑"/>
        </w:rPr>
      </w:pPr>
      <w:bookmarkStart w:id="478" w:name="_备份与恢复/Backup_&amp;_Restore(FP1B)"/>
      <w:bookmarkStart w:id="479" w:name="_Toc149138885"/>
      <w:bookmarkEnd w:id="478"/>
      <w:r>
        <w:rPr>
          <w:rFonts w:ascii="微软雅黑" w:eastAsia="微软雅黑" w:hAnsi="微软雅黑" w:hint="eastAsia"/>
        </w:rPr>
        <w:t>备份</w:t>
      </w:r>
      <w:r>
        <w:rPr>
          <w:rFonts w:ascii="微软雅黑" w:eastAsia="微软雅黑" w:hAnsi="微软雅黑"/>
        </w:rPr>
        <w:t>与恢复</w:t>
      </w:r>
      <w:r>
        <w:rPr>
          <w:rFonts w:ascii="微软雅黑" w:eastAsia="微软雅黑" w:hAnsi="微软雅黑" w:hint="eastAsia"/>
        </w:rPr>
        <w:t>/</w:t>
      </w:r>
      <w:r>
        <w:rPr>
          <w:rFonts w:ascii="微软雅黑" w:eastAsia="微软雅黑" w:hAnsi="微软雅黑"/>
        </w:rPr>
        <w:t>Backup &amp; Restore</w:t>
      </w:r>
      <w:r>
        <w:rPr>
          <w:rFonts w:ascii="微软雅黑" w:eastAsia="微软雅黑" w:hAnsi="微软雅黑" w:hint="eastAsia"/>
          <w:color w:val="CCE8CF" w:themeColor="background1"/>
          <w:highlight w:val="red"/>
        </w:rPr>
        <w:t>(</w:t>
      </w:r>
      <w:r>
        <w:rPr>
          <w:rFonts w:ascii="微软雅黑" w:eastAsia="微软雅黑" w:hAnsi="微软雅黑"/>
          <w:color w:val="CCE8CF" w:themeColor="background1"/>
          <w:highlight w:val="red"/>
        </w:rPr>
        <w:t>FP1B)</w:t>
      </w:r>
      <w:bookmarkEnd w:id="479"/>
    </w:p>
    <w:p w14:paraId="7F6DE12C" w14:textId="77777777" w:rsidR="0076630D" w:rsidRDefault="00D7272D">
      <w:pPr>
        <w:rPr>
          <w:rFonts w:ascii="微软雅黑" w:eastAsia="微软雅黑" w:hAnsi="微软雅黑"/>
        </w:rPr>
      </w:pPr>
      <w:r>
        <w:rPr>
          <w:rFonts w:ascii="微软雅黑" w:eastAsia="微软雅黑" w:hAnsi="微软雅黑" w:hint="eastAsia"/>
        </w:rPr>
        <w:t>【功能</w:t>
      </w:r>
      <w:r>
        <w:rPr>
          <w:rFonts w:ascii="微软雅黑" w:eastAsia="微软雅黑" w:hAnsi="微软雅黑"/>
        </w:rPr>
        <w:t>概述</w:t>
      </w:r>
      <w:r>
        <w:rPr>
          <w:rFonts w:ascii="微软雅黑" w:eastAsia="微软雅黑" w:hAnsi="微软雅黑" w:hint="eastAsia"/>
        </w:rPr>
        <w:t>】</w:t>
      </w:r>
    </w:p>
    <w:p w14:paraId="3564593C" w14:textId="77777777" w:rsidR="0076630D" w:rsidRDefault="00D7272D">
      <w:pPr>
        <w:ind w:firstLine="420"/>
        <w:rPr>
          <w:rFonts w:ascii="微软雅黑" w:eastAsia="微软雅黑" w:hAnsi="微软雅黑"/>
        </w:rPr>
      </w:pPr>
      <w:r>
        <w:rPr>
          <w:rFonts w:ascii="微软雅黑" w:eastAsia="微软雅黑" w:hAnsi="微软雅黑" w:hint="eastAsia"/>
        </w:rPr>
        <w:t>为</w:t>
      </w:r>
      <w:r>
        <w:rPr>
          <w:rFonts w:ascii="微软雅黑" w:eastAsia="微软雅黑" w:hAnsi="微软雅黑"/>
        </w:rPr>
        <w:t>防止设备意外损坏</w:t>
      </w:r>
      <w:r>
        <w:rPr>
          <w:rFonts w:ascii="微软雅黑" w:eastAsia="微软雅黑" w:hAnsi="微软雅黑" w:hint="eastAsia"/>
        </w:rPr>
        <w:t>等</w:t>
      </w:r>
      <w:r>
        <w:rPr>
          <w:rFonts w:ascii="微软雅黑" w:eastAsia="微软雅黑" w:hAnsi="微软雅黑"/>
        </w:rPr>
        <w:t>情况，导致</w:t>
      </w:r>
      <w:r>
        <w:rPr>
          <w:rFonts w:ascii="微软雅黑" w:eastAsia="微软雅黑" w:hAnsi="微软雅黑" w:hint="eastAsia"/>
        </w:rPr>
        <w:t>配置文件</w:t>
      </w:r>
      <w:r>
        <w:rPr>
          <w:rFonts w:ascii="微软雅黑" w:eastAsia="微软雅黑" w:hAnsi="微软雅黑"/>
        </w:rPr>
        <w:t>无法恢复，可以对设备进行备份配置文件。</w:t>
      </w:r>
      <w:r>
        <w:rPr>
          <w:rFonts w:ascii="微软雅黑" w:eastAsia="微软雅黑" w:hAnsi="微软雅黑" w:hint="eastAsia"/>
        </w:rPr>
        <w:t>备份方式</w:t>
      </w:r>
      <w:r>
        <w:rPr>
          <w:rFonts w:ascii="微软雅黑" w:eastAsia="微软雅黑" w:hAnsi="微软雅黑"/>
        </w:rPr>
        <w:t>有：</w:t>
      </w:r>
    </w:p>
    <w:p w14:paraId="65C01D33" w14:textId="77777777" w:rsidR="0076630D" w:rsidRDefault="00D7272D" w:rsidP="00B10728">
      <w:pPr>
        <w:pStyle w:val="af2"/>
        <w:numPr>
          <w:ilvl w:val="0"/>
          <w:numId w:val="457"/>
        </w:numPr>
        <w:ind w:firstLineChars="0"/>
        <w:rPr>
          <w:rFonts w:ascii="微软雅黑" w:eastAsia="微软雅黑" w:hAnsi="微软雅黑"/>
        </w:rPr>
      </w:pPr>
      <w:r>
        <w:rPr>
          <w:rFonts w:ascii="微软雅黑" w:eastAsia="微软雅黑" w:hAnsi="微软雅黑" w:hint="eastAsia"/>
        </w:rPr>
        <w:t>备份配置文件</w:t>
      </w:r>
      <w:r>
        <w:rPr>
          <w:rFonts w:ascii="微软雅黑" w:eastAsia="微软雅黑" w:hAnsi="微软雅黑"/>
        </w:rPr>
        <w:t>至内部存储器中</w:t>
      </w:r>
    </w:p>
    <w:p w14:paraId="162D1588" w14:textId="77777777" w:rsidR="0076630D" w:rsidRDefault="00D7272D">
      <w:pPr>
        <w:ind w:firstLine="420"/>
        <w:rPr>
          <w:rFonts w:ascii="微软雅黑" w:eastAsia="微软雅黑" w:hAnsi="微软雅黑"/>
        </w:rPr>
      </w:pPr>
      <w:r>
        <w:rPr>
          <w:rFonts w:ascii="微软雅黑" w:eastAsia="微软雅黑" w:hAnsi="微软雅黑" w:hint="eastAsia"/>
        </w:rPr>
        <w:t>在</w:t>
      </w:r>
      <w:r>
        <w:rPr>
          <w:rFonts w:ascii="微软雅黑" w:eastAsia="微软雅黑" w:hAnsi="微软雅黑"/>
        </w:rPr>
        <w:t>备份功能模块下，支持备份</w:t>
      </w:r>
      <w:r>
        <w:rPr>
          <w:rFonts w:ascii="微软雅黑" w:eastAsia="微软雅黑" w:hAnsi="微软雅黑" w:hint="eastAsia"/>
        </w:rPr>
        <w:t>2类</w:t>
      </w:r>
      <w:r>
        <w:rPr>
          <w:rFonts w:ascii="微软雅黑" w:eastAsia="微软雅黑" w:hAnsi="微软雅黑"/>
        </w:rPr>
        <w:t>文件，一类是当前</w:t>
      </w:r>
      <w:r>
        <w:rPr>
          <w:rFonts w:ascii="微软雅黑" w:eastAsia="微软雅黑" w:hAnsi="微软雅黑" w:hint="eastAsia"/>
        </w:rPr>
        <w:t>正在</w:t>
      </w:r>
      <w:r>
        <w:rPr>
          <w:rFonts w:ascii="微软雅黑" w:eastAsia="微软雅黑" w:hAnsi="微软雅黑"/>
        </w:rPr>
        <w:t>运行的配置文件，一类是保存的</w:t>
      </w:r>
      <w:r>
        <w:rPr>
          <w:rFonts w:ascii="微软雅黑" w:eastAsia="微软雅黑" w:hAnsi="微软雅黑" w:hint="eastAsia"/>
        </w:rPr>
        <w:t>配置文件</w:t>
      </w:r>
      <w:r>
        <w:rPr>
          <w:rFonts w:ascii="微软雅黑" w:eastAsia="微软雅黑" w:hAnsi="微软雅黑"/>
        </w:rPr>
        <w:t>。</w:t>
      </w:r>
    </w:p>
    <w:p w14:paraId="5A9FBA60" w14:textId="77777777" w:rsidR="0076630D" w:rsidRDefault="00D7272D">
      <w:pPr>
        <w:ind w:firstLine="420"/>
        <w:rPr>
          <w:rFonts w:ascii="微软雅黑" w:eastAsia="微软雅黑" w:hAnsi="微软雅黑"/>
        </w:rPr>
      </w:pPr>
      <w:r>
        <w:rPr>
          <w:rFonts w:ascii="微软雅黑" w:eastAsia="微软雅黑" w:hAnsi="微软雅黑" w:hint="eastAsia"/>
        </w:rPr>
        <w:t>备份文件</w:t>
      </w:r>
      <w:r>
        <w:rPr>
          <w:rFonts w:ascii="微软雅黑" w:eastAsia="微软雅黑" w:hAnsi="微软雅黑"/>
        </w:rPr>
        <w:t>命名为“GWN78XX(</w:t>
      </w:r>
      <w:r>
        <w:rPr>
          <w:rFonts w:ascii="微软雅黑" w:eastAsia="微软雅黑" w:hAnsi="微软雅黑" w:hint="eastAsia"/>
        </w:rPr>
        <w:t>型号</w:t>
      </w:r>
      <w:r>
        <w:rPr>
          <w:rFonts w:ascii="微软雅黑" w:eastAsia="微软雅黑" w:hAnsi="微软雅黑"/>
        </w:rPr>
        <w:t>)_MAC_config</w:t>
      </w:r>
      <w:r>
        <w:rPr>
          <w:rFonts w:ascii="微软雅黑" w:eastAsia="微软雅黑" w:hAnsi="微软雅黑" w:hint="eastAsia"/>
        </w:rPr>
        <w:t>年月日时分秒.</w:t>
      </w:r>
      <w:r>
        <w:rPr>
          <w:rFonts w:ascii="微软雅黑" w:eastAsia="微软雅黑" w:hAnsi="微软雅黑"/>
        </w:rPr>
        <w:t>cfg”</w:t>
      </w:r>
      <w:r>
        <w:rPr>
          <w:rFonts w:ascii="微软雅黑" w:eastAsia="微软雅黑" w:hAnsi="微软雅黑" w:hint="eastAsia"/>
        </w:rPr>
        <w:t>。备份文件</w:t>
      </w:r>
      <w:r>
        <w:rPr>
          <w:rFonts w:ascii="微软雅黑" w:eastAsia="微软雅黑" w:hAnsi="微软雅黑"/>
        </w:rPr>
        <w:t>至多</w:t>
      </w:r>
      <w:r>
        <w:rPr>
          <w:rFonts w:ascii="微软雅黑" w:eastAsia="微软雅黑" w:hAnsi="微软雅黑" w:hint="eastAsia"/>
        </w:rPr>
        <w:t>8个</w:t>
      </w:r>
      <w:r>
        <w:rPr>
          <w:rFonts w:ascii="微软雅黑" w:eastAsia="微软雅黑" w:hAnsi="微软雅黑"/>
        </w:rPr>
        <w:t>，当数量达到</w:t>
      </w:r>
      <w:r>
        <w:rPr>
          <w:rFonts w:ascii="微软雅黑" w:eastAsia="微软雅黑" w:hAnsi="微软雅黑" w:hint="eastAsia"/>
        </w:rPr>
        <w:t>8个</w:t>
      </w:r>
      <w:r>
        <w:rPr>
          <w:rFonts w:ascii="微软雅黑" w:eastAsia="微软雅黑" w:hAnsi="微软雅黑"/>
        </w:rPr>
        <w:t>后，新的备份文件将会覆盖最早的</w:t>
      </w:r>
      <w:r>
        <w:rPr>
          <w:rFonts w:ascii="微软雅黑" w:eastAsia="微软雅黑" w:hAnsi="微软雅黑" w:hint="eastAsia"/>
        </w:rPr>
        <w:t>文件</w:t>
      </w:r>
      <w:r>
        <w:rPr>
          <w:rFonts w:ascii="微软雅黑" w:eastAsia="微软雅黑" w:hAnsi="微软雅黑"/>
        </w:rPr>
        <w:t>。</w:t>
      </w:r>
    </w:p>
    <w:p w14:paraId="3CBDE904" w14:textId="77777777" w:rsidR="0076630D" w:rsidRDefault="00D7272D">
      <w:pPr>
        <w:ind w:firstLine="420"/>
        <w:rPr>
          <w:rFonts w:ascii="微软雅黑" w:eastAsia="微软雅黑" w:hAnsi="微软雅黑"/>
        </w:rPr>
      </w:pPr>
      <w:r>
        <w:rPr>
          <w:rFonts w:ascii="微软雅黑" w:eastAsia="微软雅黑" w:hAnsi="微软雅黑" w:hint="eastAsia"/>
        </w:rPr>
        <w:t>备份仅</w:t>
      </w:r>
      <w:r>
        <w:rPr>
          <w:rFonts w:ascii="微软雅黑" w:eastAsia="微软雅黑" w:hAnsi="微软雅黑"/>
        </w:rPr>
        <w:t>备份配置，数据</w:t>
      </w:r>
      <w:r>
        <w:rPr>
          <w:rFonts w:ascii="微软雅黑" w:eastAsia="微软雅黑" w:hAnsi="微软雅黑" w:hint="eastAsia"/>
        </w:rPr>
        <w:t>不备份</w:t>
      </w:r>
      <w:r>
        <w:rPr>
          <w:rFonts w:ascii="微软雅黑" w:eastAsia="微软雅黑" w:hAnsi="微软雅黑"/>
        </w:rPr>
        <w:t>。</w:t>
      </w:r>
    </w:p>
    <w:p w14:paraId="5CA106C2" w14:textId="77777777" w:rsidR="0076630D" w:rsidRDefault="00D7272D">
      <w:pPr>
        <w:ind w:firstLine="420"/>
        <w:rPr>
          <w:rFonts w:ascii="微软雅黑" w:eastAsia="微软雅黑" w:hAnsi="微软雅黑"/>
        </w:rPr>
      </w:pPr>
      <w:r>
        <w:rPr>
          <w:rFonts w:ascii="微软雅黑" w:eastAsia="微软雅黑" w:hAnsi="微软雅黑" w:hint="eastAsia"/>
        </w:rPr>
        <w:t>备份的</w:t>
      </w:r>
      <w:r>
        <w:rPr>
          <w:rFonts w:ascii="微软雅黑" w:eastAsia="微软雅黑" w:hAnsi="微软雅黑"/>
        </w:rPr>
        <w:t>安全性：基于</w:t>
      </w:r>
      <w:r>
        <w:rPr>
          <w:rFonts w:ascii="微软雅黑" w:eastAsia="微软雅黑" w:hAnsi="微软雅黑" w:hint="eastAsia"/>
        </w:rPr>
        <w:t>设备型号进行</w:t>
      </w:r>
      <w:r>
        <w:rPr>
          <w:rFonts w:ascii="微软雅黑" w:eastAsia="微软雅黑" w:hAnsi="微软雅黑"/>
        </w:rPr>
        <w:t>加密处理，</w:t>
      </w:r>
      <w:r>
        <w:rPr>
          <w:rFonts w:ascii="微软雅黑" w:eastAsia="微软雅黑" w:hAnsi="微软雅黑" w:hint="eastAsia"/>
        </w:rPr>
        <w:t>同型号</w:t>
      </w:r>
      <w:r>
        <w:rPr>
          <w:rFonts w:ascii="微软雅黑" w:eastAsia="微软雅黑" w:hAnsi="微软雅黑"/>
        </w:rPr>
        <w:t>的备份文件可以通用</w:t>
      </w:r>
      <w:r>
        <w:rPr>
          <w:rFonts w:ascii="微软雅黑" w:eastAsia="微软雅黑" w:hAnsi="微软雅黑" w:hint="eastAsia"/>
        </w:rPr>
        <w:t>。</w:t>
      </w:r>
    </w:p>
    <w:p w14:paraId="288D252F" w14:textId="77777777" w:rsidR="0076630D" w:rsidRDefault="0076630D">
      <w:pPr>
        <w:ind w:firstLine="420"/>
        <w:rPr>
          <w:rFonts w:ascii="微软雅黑" w:eastAsia="微软雅黑" w:hAnsi="微软雅黑"/>
        </w:rPr>
      </w:pPr>
    </w:p>
    <w:p w14:paraId="49D83458" w14:textId="77777777" w:rsidR="0076630D" w:rsidRDefault="00D7272D">
      <w:pPr>
        <w:ind w:firstLine="420"/>
        <w:rPr>
          <w:rFonts w:ascii="微软雅黑" w:eastAsia="微软雅黑" w:hAnsi="微软雅黑"/>
        </w:rPr>
      </w:pPr>
      <w:r>
        <w:rPr>
          <w:rFonts w:ascii="微软雅黑" w:eastAsia="微软雅黑" w:hAnsi="微软雅黑" w:hint="eastAsia"/>
        </w:rPr>
        <w:lastRenderedPageBreak/>
        <w:t>若用户</w:t>
      </w:r>
      <w:r>
        <w:rPr>
          <w:rFonts w:ascii="微软雅黑" w:eastAsia="微软雅黑" w:hAnsi="微软雅黑"/>
        </w:rPr>
        <w:t>进行了错误的配置，导致功能</w:t>
      </w:r>
      <w:r>
        <w:rPr>
          <w:rFonts w:ascii="微软雅黑" w:eastAsia="微软雅黑" w:hAnsi="微软雅黑" w:hint="eastAsia"/>
        </w:rPr>
        <w:t>异常</w:t>
      </w:r>
      <w:r>
        <w:rPr>
          <w:rFonts w:ascii="微软雅黑" w:eastAsia="微软雅黑" w:hAnsi="微软雅黑"/>
        </w:rPr>
        <w:t>或未达到预期，可以</w:t>
      </w:r>
      <w:r>
        <w:rPr>
          <w:rFonts w:ascii="微软雅黑" w:eastAsia="微软雅黑" w:hAnsi="微软雅黑" w:hint="eastAsia"/>
        </w:rPr>
        <w:t>执行</w:t>
      </w:r>
      <w:r>
        <w:rPr>
          <w:rFonts w:ascii="微软雅黑" w:eastAsia="微软雅黑" w:hAnsi="微软雅黑"/>
        </w:rPr>
        <w:t>备份</w:t>
      </w:r>
      <w:r>
        <w:rPr>
          <w:rFonts w:ascii="微软雅黑" w:eastAsia="微软雅黑" w:hAnsi="微软雅黑" w:hint="eastAsia"/>
        </w:rPr>
        <w:t>恢复功能</w:t>
      </w:r>
      <w:r>
        <w:rPr>
          <w:rFonts w:ascii="微软雅黑" w:eastAsia="微软雅黑" w:hAnsi="微软雅黑"/>
        </w:rPr>
        <w:t>。</w:t>
      </w:r>
      <w:r>
        <w:rPr>
          <w:rFonts w:ascii="微软雅黑" w:eastAsia="微软雅黑" w:hAnsi="微软雅黑" w:hint="eastAsia"/>
        </w:rPr>
        <w:t>备份恢复</w:t>
      </w:r>
      <w:r>
        <w:rPr>
          <w:rFonts w:ascii="微软雅黑" w:eastAsia="微软雅黑" w:hAnsi="微软雅黑"/>
        </w:rPr>
        <w:t>的</w:t>
      </w:r>
      <w:r>
        <w:rPr>
          <w:rFonts w:ascii="微软雅黑" w:eastAsia="微软雅黑" w:hAnsi="微软雅黑" w:hint="eastAsia"/>
        </w:rPr>
        <w:t>方式</w:t>
      </w:r>
      <w:r>
        <w:rPr>
          <w:rFonts w:ascii="微软雅黑" w:eastAsia="微软雅黑" w:hAnsi="微软雅黑"/>
        </w:rPr>
        <w:t>有：</w:t>
      </w:r>
    </w:p>
    <w:p w14:paraId="065CFD9F" w14:textId="77777777" w:rsidR="0076630D" w:rsidRDefault="00D7272D" w:rsidP="00B10728">
      <w:pPr>
        <w:pStyle w:val="af2"/>
        <w:numPr>
          <w:ilvl w:val="0"/>
          <w:numId w:val="460"/>
        </w:numPr>
        <w:ind w:firstLineChars="0"/>
        <w:rPr>
          <w:rFonts w:ascii="微软雅黑" w:eastAsia="微软雅黑" w:hAnsi="微软雅黑"/>
        </w:rPr>
      </w:pPr>
      <w:r>
        <w:rPr>
          <w:rFonts w:ascii="微软雅黑" w:eastAsia="微软雅黑" w:hAnsi="微软雅黑" w:hint="eastAsia"/>
        </w:rPr>
        <w:t>从</w:t>
      </w:r>
      <w:r>
        <w:rPr>
          <w:rFonts w:ascii="微软雅黑" w:eastAsia="微软雅黑" w:hAnsi="微软雅黑"/>
        </w:rPr>
        <w:t>内部存储器恢复配置文件</w:t>
      </w:r>
    </w:p>
    <w:p w14:paraId="387A7496" w14:textId="77777777" w:rsidR="0076630D" w:rsidRDefault="00D7272D" w:rsidP="00B10728">
      <w:pPr>
        <w:pStyle w:val="af2"/>
        <w:numPr>
          <w:ilvl w:val="0"/>
          <w:numId w:val="460"/>
        </w:numPr>
        <w:ind w:firstLineChars="0"/>
        <w:rPr>
          <w:rFonts w:ascii="微软雅黑" w:eastAsia="微软雅黑" w:hAnsi="微软雅黑"/>
        </w:rPr>
      </w:pPr>
      <w:r>
        <w:rPr>
          <w:rFonts w:ascii="微软雅黑" w:eastAsia="微软雅黑" w:hAnsi="微软雅黑" w:hint="eastAsia"/>
        </w:rPr>
        <w:t>上传备份</w:t>
      </w:r>
      <w:r>
        <w:rPr>
          <w:rFonts w:ascii="微软雅黑" w:eastAsia="微软雅黑" w:hAnsi="微软雅黑"/>
        </w:rPr>
        <w:t>文件恢复配置</w:t>
      </w:r>
    </w:p>
    <w:p w14:paraId="4CD75E55" w14:textId="77777777" w:rsidR="0076630D" w:rsidRDefault="0076630D">
      <w:pPr>
        <w:ind w:left="420"/>
        <w:rPr>
          <w:rFonts w:ascii="微软雅黑" w:eastAsia="微软雅黑" w:hAnsi="微软雅黑"/>
        </w:rPr>
      </w:pPr>
    </w:p>
    <w:p w14:paraId="7D4AB36C"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还支持一键清除所有业务配置</w:t>
      </w:r>
      <w:r>
        <w:rPr>
          <w:rFonts w:ascii="微软雅黑" w:eastAsia="微软雅黑" w:hAnsi="微软雅黑" w:hint="eastAsia"/>
        </w:rPr>
        <w:t>和</w:t>
      </w:r>
      <w:r>
        <w:rPr>
          <w:rFonts w:ascii="微软雅黑" w:eastAsia="微软雅黑" w:hAnsi="微软雅黑"/>
        </w:rPr>
        <w:t>数据文件，</w:t>
      </w:r>
      <w:r>
        <w:rPr>
          <w:rFonts w:ascii="微软雅黑" w:eastAsia="微软雅黑" w:hAnsi="微软雅黑" w:hint="eastAsia"/>
        </w:rPr>
        <w:t>将设备恢复</w:t>
      </w:r>
      <w:r>
        <w:rPr>
          <w:rFonts w:ascii="微软雅黑" w:eastAsia="微软雅黑" w:hAnsi="微软雅黑"/>
        </w:rPr>
        <w:t>至出厂配置状态。恢复出厂</w:t>
      </w:r>
      <w:r>
        <w:rPr>
          <w:rFonts w:ascii="微软雅黑" w:eastAsia="微软雅黑" w:hAnsi="微软雅黑" w:hint="eastAsia"/>
        </w:rPr>
        <w:t>的</w:t>
      </w:r>
      <w:r>
        <w:rPr>
          <w:rFonts w:ascii="微软雅黑" w:eastAsia="微软雅黑" w:hAnsi="微软雅黑"/>
        </w:rPr>
        <w:t>方式有：</w:t>
      </w:r>
    </w:p>
    <w:p w14:paraId="35D2408E" w14:textId="77777777" w:rsidR="0076630D" w:rsidRDefault="00D7272D" w:rsidP="00B10728">
      <w:pPr>
        <w:pStyle w:val="af2"/>
        <w:numPr>
          <w:ilvl w:val="0"/>
          <w:numId w:val="461"/>
        </w:numPr>
        <w:ind w:firstLineChars="0"/>
        <w:rPr>
          <w:rFonts w:ascii="微软雅黑" w:eastAsia="微软雅黑" w:hAnsi="微软雅黑"/>
        </w:rPr>
      </w:pPr>
      <w:r>
        <w:rPr>
          <w:rFonts w:ascii="微软雅黑" w:eastAsia="微软雅黑" w:hAnsi="微软雅黑" w:hint="eastAsia"/>
        </w:rPr>
        <w:t>Web</w:t>
      </w:r>
      <w:r>
        <w:rPr>
          <w:rFonts w:ascii="微软雅黑" w:eastAsia="微软雅黑" w:hAnsi="微软雅黑"/>
        </w:rPr>
        <w:t xml:space="preserve"> GUI软按钮恢复出厂</w:t>
      </w:r>
    </w:p>
    <w:p w14:paraId="5E03470C" w14:textId="77777777" w:rsidR="0076630D" w:rsidRDefault="00D7272D" w:rsidP="00B10728">
      <w:pPr>
        <w:pStyle w:val="af2"/>
        <w:numPr>
          <w:ilvl w:val="0"/>
          <w:numId w:val="461"/>
        </w:numPr>
        <w:ind w:firstLineChars="0"/>
        <w:rPr>
          <w:rFonts w:ascii="微软雅黑" w:eastAsia="微软雅黑" w:hAnsi="微软雅黑"/>
        </w:rPr>
      </w:pPr>
      <w:r>
        <w:rPr>
          <w:rFonts w:ascii="微软雅黑" w:eastAsia="微软雅黑" w:hAnsi="微软雅黑" w:hint="eastAsia"/>
        </w:rPr>
        <w:t>Reset</w:t>
      </w:r>
      <w:r>
        <w:rPr>
          <w:rFonts w:ascii="微软雅黑" w:eastAsia="微软雅黑" w:hAnsi="微软雅黑"/>
        </w:rPr>
        <w:t>硬按键长按</w:t>
      </w:r>
      <w:r>
        <w:rPr>
          <w:rFonts w:ascii="微软雅黑" w:eastAsia="微软雅黑" w:hAnsi="微软雅黑" w:hint="eastAsia"/>
        </w:rPr>
        <w:t>5秒</w:t>
      </w:r>
      <w:r>
        <w:rPr>
          <w:rFonts w:ascii="微软雅黑" w:eastAsia="微软雅黑" w:hAnsi="微软雅黑"/>
        </w:rPr>
        <w:t>恢复出厂</w:t>
      </w:r>
    </w:p>
    <w:p w14:paraId="3EC991CB" w14:textId="77777777" w:rsidR="0076630D" w:rsidRDefault="0076630D">
      <w:pPr>
        <w:rPr>
          <w:rFonts w:ascii="微软雅黑" w:eastAsia="微软雅黑" w:hAnsi="微软雅黑"/>
        </w:rPr>
      </w:pPr>
    </w:p>
    <w:p w14:paraId="55EAEAF1" w14:textId="77777777" w:rsidR="0076630D" w:rsidRDefault="00D7272D">
      <w:pPr>
        <w:rPr>
          <w:rFonts w:ascii="微软雅黑" w:eastAsia="微软雅黑" w:hAnsi="微软雅黑"/>
        </w:rPr>
      </w:pPr>
      <w:r>
        <w:rPr>
          <w:rFonts w:ascii="微软雅黑" w:eastAsia="微软雅黑" w:hAnsi="微软雅黑" w:hint="eastAsia"/>
        </w:rPr>
        <w:t>【配置参数】</w:t>
      </w:r>
    </w:p>
    <w:p w14:paraId="3044035B" w14:textId="77777777" w:rsidR="0076630D" w:rsidRDefault="00D7272D">
      <w:pPr>
        <w:rPr>
          <w:rFonts w:ascii="微软雅黑" w:eastAsia="微软雅黑" w:hAnsi="微软雅黑"/>
        </w:rPr>
      </w:pPr>
      <w:r>
        <w:rPr>
          <w:rFonts w:ascii="微软雅黑" w:eastAsia="微软雅黑" w:hAnsi="微软雅黑" w:hint="eastAsia"/>
        </w:rPr>
        <w:t>1.</w:t>
      </w:r>
      <w:r>
        <w:rPr>
          <w:rFonts w:ascii="微软雅黑" w:eastAsia="微软雅黑" w:hAnsi="微软雅黑"/>
        </w:rPr>
        <w:t xml:space="preserve"> </w:t>
      </w:r>
      <w:r>
        <w:rPr>
          <w:rFonts w:ascii="微软雅黑" w:eastAsia="微软雅黑" w:hAnsi="微软雅黑" w:hint="eastAsia"/>
        </w:rPr>
        <w:t>备份</w:t>
      </w:r>
    </w:p>
    <w:p w14:paraId="3C4191CD" w14:textId="77777777" w:rsidR="0076630D" w:rsidRDefault="00D7272D">
      <w:pPr>
        <w:ind w:firstLineChars="200" w:firstLine="420"/>
        <w:rPr>
          <w:rFonts w:ascii="微软雅黑" w:eastAsia="微软雅黑" w:hAnsi="微软雅黑"/>
        </w:rPr>
      </w:pPr>
      <w:r>
        <w:rPr>
          <w:rFonts w:ascii="微软雅黑" w:eastAsia="微软雅黑" w:hAnsi="微软雅黑" w:hint="eastAsia"/>
        </w:rPr>
        <w:t>提供</w:t>
      </w:r>
      <w:r>
        <w:rPr>
          <w:rFonts w:ascii="微软雅黑" w:eastAsia="微软雅黑" w:hAnsi="微软雅黑"/>
        </w:rPr>
        <w:t>一键备份的</w:t>
      </w:r>
      <w:r>
        <w:rPr>
          <w:rFonts w:ascii="微软雅黑" w:eastAsia="微软雅黑" w:hAnsi="微软雅黑" w:hint="eastAsia"/>
        </w:rPr>
        <w:t>按钮，</w:t>
      </w:r>
      <w:r>
        <w:rPr>
          <w:rFonts w:ascii="微软雅黑" w:eastAsia="微软雅黑" w:hAnsi="微软雅黑"/>
        </w:rPr>
        <w:t>有</w:t>
      </w:r>
      <w:r>
        <w:rPr>
          <w:rFonts w:ascii="微软雅黑" w:eastAsia="微软雅黑" w:hAnsi="微软雅黑" w:hint="eastAsia"/>
        </w:rPr>
        <w:t>&lt;备份</w:t>
      </w:r>
      <w:r>
        <w:rPr>
          <w:rFonts w:ascii="微软雅黑" w:eastAsia="微软雅黑" w:hAnsi="微软雅黑"/>
        </w:rPr>
        <w:t>运行</w:t>
      </w:r>
      <w:r>
        <w:rPr>
          <w:rFonts w:ascii="微软雅黑" w:eastAsia="微软雅黑" w:hAnsi="微软雅黑" w:hint="eastAsia"/>
        </w:rPr>
        <w:t>配置&gt;和&lt;备份保存配置&gt;</w:t>
      </w:r>
      <w:r>
        <w:rPr>
          <w:rFonts w:ascii="微软雅黑" w:eastAsia="微软雅黑" w:hAnsi="微软雅黑"/>
        </w:rPr>
        <w:t>2</w:t>
      </w:r>
      <w:r>
        <w:rPr>
          <w:rFonts w:ascii="微软雅黑" w:eastAsia="微软雅黑" w:hAnsi="微软雅黑" w:hint="eastAsia"/>
        </w:rPr>
        <w:t>种</w:t>
      </w:r>
      <w:r>
        <w:rPr>
          <w:rFonts w:ascii="微软雅黑" w:eastAsia="微软雅黑" w:hAnsi="微软雅黑"/>
        </w:rPr>
        <w:t>按钮</w:t>
      </w:r>
      <w:r>
        <w:rPr>
          <w:rFonts w:ascii="微软雅黑" w:eastAsia="微软雅黑" w:hAnsi="微软雅黑" w:hint="eastAsia"/>
        </w:rPr>
        <w:t>。</w:t>
      </w:r>
      <w:r>
        <w:rPr>
          <w:rFonts w:ascii="微软雅黑" w:eastAsia="微软雅黑" w:hAnsi="微软雅黑"/>
        </w:rPr>
        <w:t>点击</w:t>
      </w:r>
      <w:r>
        <w:rPr>
          <w:rFonts w:ascii="微软雅黑" w:eastAsia="微软雅黑" w:hAnsi="微软雅黑" w:hint="eastAsia"/>
        </w:rPr>
        <w:t>，</w:t>
      </w:r>
      <w:r>
        <w:rPr>
          <w:rFonts w:ascii="微软雅黑" w:eastAsia="微软雅黑" w:hAnsi="微软雅黑"/>
        </w:rPr>
        <w:t>即进行文件备份</w:t>
      </w:r>
      <w:r>
        <w:rPr>
          <w:rFonts w:ascii="微软雅黑" w:eastAsia="微软雅黑" w:hAnsi="微软雅黑" w:hint="eastAsia"/>
        </w:rPr>
        <w:t>。</w:t>
      </w:r>
      <w:r>
        <w:rPr>
          <w:rFonts w:ascii="微软雅黑" w:eastAsia="微软雅黑" w:hAnsi="微软雅黑"/>
        </w:rPr>
        <w:t>备份完成</w:t>
      </w:r>
      <w:r>
        <w:rPr>
          <w:rFonts w:ascii="微软雅黑" w:eastAsia="微软雅黑" w:hAnsi="微软雅黑" w:hint="eastAsia"/>
        </w:rPr>
        <w:t>后</w:t>
      </w:r>
      <w:r>
        <w:rPr>
          <w:rFonts w:ascii="微软雅黑" w:eastAsia="微软雅黑" w:hAnsi="微软雅黑"/>
        </w:rPr>
        <w:t>，备份文件自动保存至设备内部，并以列表形式</w:t>
      </w:r>
      <w:r>
        <w:rPr>
          <w:rFonts w:ascii="微软雅黑" w:eastAsia="微软雅黑" w:hAnsi="微软雅黑" w:hint="eastAsia"/>
        </w:rPr>
        <w:t>呈现</w:t>
      </w:r>
      <w:r>
        <w:rPr>
          <w:rFonts w:ascii="微软雅黑" w:eastAsia="微软雅黑" w:hAnsi="微软雅黑"/>
        </w:rPr>
        <w:t>在</w:t>
      </w:r>
      <w:r>
        <w:rPr>
          <w:rFonts w:ascii="微软雅黑" w:eastAsia="微软雅黑" w:hAnsi="微软雅黑" w:hint="eastAsia"/>
        </w:rPr>
        <w:t>Web</w:t>
      </w:r>
      <w:r>
        <w:rPr>
          <w:rFonts w:ascii="微软雅黑" w:eastAsia="微软雅黑" w:hAnsi="微软雅黑"/>
        </w:rPr>
        <w:t>端。</w:t>
      </w:r>
    </w:p>
    <w:p w14:paraId="3A8333D9" w14:textId="77777777" w:rsidR="0076630D" w:rsidRDefault="00D7272D">
      <w:pPr>
        <w:ind w:firstLineChars="200" w:firstLine="420"/>
        <w:rPr>
          <w:rFonts w:ascii="微软雅黑" w:eastAsia="微软雅黑" w:hAnsi="微软雅黑"/>
        </w:rPr>
      </w:pPr>
      <w:r>
        <w:rPr>
          <w:rFonts w:ascii="微软雅黑" w:eastAsia="微软雅黑" w:hAnsi="微软雅黑" w:hint="eastAsia"/>
        </w:rPr>
        <w:t>备份文件列表</w:t>
      </w:r>
      <w:r>
        <w:rPr>
          <w:rFonts w:ascii="微软雅黑" w:eastAsia="微软雅黑" w:hAnsi="微软雅黑"/>
        </w:rPr>
        <w:t>：</w:t>
      </w:r>
    </w:p>
    <w:p w14:paraId="5668E585" w14:textId="77777777" w:rsidR="0076630D" w:rsidRDefault="00D7272D" w:rsidP="00B10728">
      <w:pPr>
        <w:pStyle w:val="af2"/>
        <w:numPr>
          <w:ilvl w:val="0"/>
          <w:numId w:val="462"/>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名称</w:t>
      </w:r>
      <w:r>
        <w:rPr>
          <w:rFonts w:ascii="微软雅黑" w:eastAsia="微软雅黑" w:hAnsi="微软雅黑"/>
        </w:rPr>
        <w:t>、</w:t>
      </w:r>
      <w:r>
        <w:rPr>
          <w:rFonts w:ascii="微软雅黑" w:eastAsia="微软雅黑" w:hAnsi="微软雅黑" w:hint="eastAsia"/>
        </w:rPr>
        <w:t>备份</w:t>
      </w:r>
      <w:r>
        <w:rPr>
          <w:rFonts w:ascii="微软雅黑" w:eastAsia="微软雅黑" w:hAnsi="微软雅黑"/>
        </w:rPr>
        <w:t>时间</w:t>
      </w:r>
    </w:p>
    <w:p w14:paraId="113A096B" w14:textId="77777777" w:rsidR="0076630D" w:rsidRDefault="00D7272D" w:rsidP="00B10728">
      <w:pPr>
        <w:pStyle w:val="af2"/>
        <w:numPr>
          <w:ilvl w:val="0"/>
          <w:numId w:val="46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下载备份文件至</w:t>
      </w:r>
      <w:r>
        <w:rPr>
          <w:rFonts w:ascii="微软雅黑" w:eastAsia="微软雅黑" w:hAnsi="微软雅黑" w:hint="eastAsia"/>
        </w:rPr>
        <w:t>当前管理PC</w:t>
      </w:r>
      <w:r>
        <w:rPr>
          <w:rFonts w:ascii="微软雅黑" w:eastAsia="微软雅黑" w:hAnsi="微软雅黑"/>
        </w:rPr>
        <w:t>本地</w:t>
      </w:r>
    </w:p>
    <w:p w14:paraId="7A880923" w14:textId="77777777" w:rsidR="0076630D" w:rsidRDefault="00D7272D" w:rsidP="00B10728">
      <w:pPr>
        <w:pStyle w:val="af2"/>
        <w:numPr>
          <w:ilvl w:val="0"/>
          <w:numId w:val="462"/>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删除备份文件</w:t>
      </w:r>
    </w:p>
    <w:p w14:paraId="4FD3778E" w14:textId="77777777" w:rsidR="0076630D" w:rsidRDefault="00D7272D" w:rsidP="00B10728">
      <w:pPr>
        <w:pStyle w:val="af2"/>
        <w:numPr>
          <w:ilvl w:val="0"/>
          <w:numId w:val="462"/>
        </w:numPr>
        <w:ind w:firstLineChars="0"/>
        <w:rPr>
          <w:rFonts w:ascii="微软雅黑" w:eastAsia="微软雅黑" w:hAnsi="微软雅黑"/>
        </w:rPr>
      </w:pPr>
      <w:r>
        <w:rPr>
          <w:rFonts w:ascii="微软雅黑" w:eastAsia="微软雅黑" w:hAnsi="微软雅黑" w:hint="eastAsia"/>
        </w:rPr>
        <w:t>支持选择</w:t>
      </w:r>
      <w:r>
        <w:rPr>
          <w:rFonts w:ascii="微软雅黑" w:eastAsia="微软雅黑" w:hAnsi="微软雅黑"/>
        </w:rPr>
        <w:t>某一备份文件进行</w:t>
      </w:r>
      <w:r>
        <w:rPr>
          <w:rFonts w:ascii="微软雅黑" w:eastAsia="微软雅黑" w:hAnsi="微软雅黑" w:hint="eastAsia"/>
        </w:rPr>
        <w:t>配置</w:t>
      </w:r>
      <w:r>
        <w:rPr>
          <w:rFonts w:ascii="微软雅黑" w:eastAsia="微软雅黑" w:hAnsi="微软雅黑"/>
        </w:rPr>
        <w:t>还原</w:t>
      </w:r>
    </w:p>
    <w:p w14:paraId="7E9E5587" w14:textId="77777777" w:rsidR="0076630D" w:rsidRDefault="0076630D">
      <w:pPr>
        <w:ind w:firstLineChars="200" w:firstLine="420"/>
        <w:rPr>
          <w:rFonts w:ascii="微软雅黑" w:eastAsia="微软雅黑" w:hAnsi="微软雅黑"/>
        </w:rPr>
      </w:pPr>
    </w:p>
    <w:p w14:paraId="1B441F2C" w14:textId="77777777" w:rsidR="0076630D" w:rsidRDefault="00D7272D">
      <w:pPr>
        <w:rPr>
          <w:rFonts w:ascii="微软雅黑" w:eastAsia="微软雅黑" w:hAnsi="微软雅黑"/>
        </w:rPr>
      </w:pPr>
      <w:r>
        <w:rPr>
          <w:rFonts w:ascii="微软雅黑" w:eastAsia="微软雅黑" w:hAnsi="微软雅黑" w:hint="eastAsia"/>
        </w:rPr>
        <w:t>2.</w:t>
      </w:r>
      <w:r>
        <w:rPr>
          <w:rFonts w:ascii="微软雅黑" w:eastAsia="微软雅黑" w:hAnsi="微软雅黑"/>
        </w:rPr>
        <w:t xml:space="preserve"> </w:t>
      </w:r>
      <w:r>
        <w:rPr>
          <w:rFonts w:ascii="微软雅黑" w:eastAsia="微软雅黑" w:hAnsi="微软雅黑" w:hint="eastAsia"/>
        </w:rPr>
        <w:t>备份恢复</w:t>
      </w:r>
    </w:p>
    <w:p w14:paraId="1F6C89AB"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支持通过从内部存储器中</w:t>
      </w:r>
      <w:r>
        <w:rPr>
          <w:rFonts w:ascii="微软雅黑" w:eastAsia="微软雅黑" w:hAnsi="微软雅黑" w:hint="eastAsia"/>
        </w:rPr>
        <w:t>选择</w:t>
      </w:r>
      <w:r>
        <w:rPr>
          <w:rFonts w:ascii="微软雅黑" w:eastAsia="微软雅黑" w:hAnsi="微软雅黑"/>
        </w:rPr>
        <w:t>某一时间节点的配置文件进行备份恢复，也支持上</w:t>
      </w:r>
      <w:r>
        <w:rPr>
          <w:rFonts w:ascii="微软雅黑" w:eastAsia="微软雅黑" w:hAnsi="微软雅黑"/>
        </w:rPr>
        <w:lastRenderedPageBreak/>
        <w:t>传</w:t>
      </w:r>
      <w:r>
        <w:rPr>
          <w:rFonts w:ascii="微软雅黑" w:eastAsia="微软雅黑" w:hAnsi="微软雅黑" w:hint="eastAsia"/>
        </w:rPr>
        <w:t>备份</w:t>
      </w:r>
      <w:r>
        <w:rPr>
          <w:rFonts w:ascii="微软雅黑" w:eastAsia="微软雅黑" w:hAnsi="微软雅黑"/>
        </w:rPr>
        <w:t>文件进行备份恢复。</w:t>
      </w:r>
    </w:p>
    <w:p w14:paraId="21EA1ED1" w14:textId="77777777" w:rsidR="0076630D" w:rsidRDefault="00D7272D" w:rsidP="00B10728">
      <w:pPr>
        <w:pStyle w:val="af2"/>
        <w:numPr>
          <w:ilvl w:val="0"/>
          <w:numId w:val="463"/>
        </w:numPr>
        <w:ind w:firstLineChars="0"/>
        <w:rPr>
          <w:rFonts w:ascii="微软雅黑" w:eastAsia="微软雅黑" w:hAnsi="微软雅黑"/>
        </w:rPr>
      </w:pPr>
      <w:r>
        <w:rPr>
          <w:rFonts w:ascii="微软雅黑" w:eastAsia="微软雅黑" w:hAnsi="微软雅黑" w:hint="eastAsia"/>
        </w:rPr>
        <w:t>上传备份文件</w:t>
      </w:r>
      <w:r>
        <w:rPr>
          <w:rFonts w:ascii="微软雅黑" w:eastAsia="微软雅黑" w:hAnsi="微软雅黑"/>
        </w:rPr>
        <w:t>：点击</w:t>
      </w:r>
      <w:r>
        <w:rPr>
          <w:rFonts w:ascii="微软雅黑" w:eastAsia="微软雅黑" w:hAnsi="微软雅黑" w:hint="eastAsia"/>
        </w:rPr>
        <w:t>&lt;上传&gt;按钮</w:t>
      </w:r>
      <w:r>
        <w:rPr>
          <w:rFonts w:ascii="微软雅黑" w:eastAsia="微软雅黑" w:hAnsi="微软雅黑"/>
        </w:rPr>
        <w:t>，从当前管理PC上选择备份文件。点击选中的文件进行上传前，需要对文件进行检查，判断是否适宜当前设备的备份文件，否则需要报错“</w:t>
      </w:r>
      <w:r>
        <w:rPr>
          <w:rFonts w:ascii="微软雅黑" w:eastAsia="微软雅黑" w:hAnsi="微软雅黑" w:hint="eastAsia"/>
        </w:rPr>
        <w:t>此文件</w:t>
      </w:r>
      <w:r>
        <w:rPr>
          <w:rFonts w:ascii="微软雅黑" w:eastAsia="微软雅黑" w:hAnsi="微软雅黑"/>
        </w:rPr>
        <w:t>与设备不匹配，请重新上传”</w:t>
      </w:r>
      <w:r>
        <w:rPr>
          <w:rFonts w:ascii="微软雅黑" w:eastAsia="微软雅黑" w:hAnsi="微软雅黑" w:hint="eastAsia"/>
        </w:rPr>
        <w:t>。</w:t>
      </w:r>
    </w:p>
    <w:p w14:paraId="2DAD0C85" w14:textId="77777777" w:rsidR="0076630D" w:rsidRDefault="00D7272D">
      <w:pPr>
        <w:pStyle w:val="af2"/>
        <w:ind w:left="840" w:firstLineChars="0" w:firstLine="0"/>
        <w:rPr>
          <w:rFonts w:ascii="微软雅黑" w:eastAsia="微软雅黑" w:hAnsi="微软雅黑"/>
        </w:rPr>
      </w:pPr>
      <w:r>
        <w:rPr>
          <w:rFonts w:ascii="微软雅黑" w:eastAsia="微软雅黑" w:hAnsi="微软雅黑" w:hint="eastAsia"/>
        </w:rPr>
        <w:t>备份文件</w:t>
      </w:r>
      <w:r>
        <w:rPr>
          <w:rFonts w:ascii="微软雅黑" w:eastAsia="微软雅黑" w:hAnsi="微软雅黑"/>
        </w:rPr>
        <w:t>上</w:t>
      </w:r>
      <w:r>
        <w:rPr>
          <w:rFonts w:ascii="微软雅黑" w:eastAsia="微软雅黑" w:hAnsi="微软雅黑" w:hint="eastAsia"/>
        </w:rPr>
        <w:t>传</w:t>
      </w:r>
      <w:r>
        <w:rPr>
          <w:rFonts w:ascii="微软雅黑" w:eastAsia="微软雅黑" w:hAnsi="微软雅黑"/>
        </w:rPr>
        <w:t>过程中，不允许操作页面，需提示“</w:t>
      </w:r>
      <w:r>
        <w:rPr>
          <w:rFonts w:ascii="微软雅黑" w:eastAsia="微软雅黑" w:hAnsi="微软雅黑" w:hint="eastAsia"/>
        </w:rPr>
        <w:t>备份文件</w:t>
      </w:r>
      <w:r>
        <w:rPr>
          <w:rFonts w:ascii="微软雅黑" w:eastAsia="微软雅黑" w:hAnsi="微软雅黑"/>
        </w:rPr>
        <w:t>上传</w:t>
      </w:r>
      <w:r>
        <w:rPr>
          <w:rFonts w:ascii="微软雅黑" w:eastAsia="微软雅黑" w:hAnsi="微软雅黑" w:hint="eastAsia"/>
        </w:rPr>
        <w:t>中</w:t>
      </w:r>
      <w:r>
        <w:rPr>
          <w:rFonts w:ascii="微软雅黑" w:eastAsia="微软雅黑" w:hAnsi="微软雅黑"/>
        </w:rPr>
        <w:t>，请稍候…”</w:t>
      </w:r>
      <w:r>
        <w:rPr>
          <w:rFonts w:ascii="微软雅黑" w:eastAsia="微软雅黑" w:hAnsi="微软雅黑" w:hint="eastAsia"/>
        </w:rPr>
        <w:t>，且</w:t>
      </w:r>
      <w:r>
        <w:rPr>
          <w:rFonts w:ascii="微软雅黑" w:eastAsia="微软雅黑" w:hAnsi="微软雅黑"/>
        </w:rPr>
        <w:t>无法关闭提示，</w:t>
      </w:r>
      <w:r>
        <w:rPr>
          <w:rFonts w:ascii="微软雅黑" w:eastAsia="微软雅黑" w:hAnsi="微软雅黑" w:hint="eastAsia"/>
        </w:rPr>
        <w:t>直至</w:t>
      </w:r>
      <w:r>
        <w:rPr>
          <w:rFonts w:ascii="微软雅黑" w:eastAsia="微软雅黑" w:hAnsi="微软雅黑"/>
        </w:rPr>
        <w:t>上传成功。</w:t>
      </w:r>
    </w:p>
    <w:p w14:paraId="62C626ED" w14:textId="77777777" w:rsidR="0076630D" w:rsidRDefault="00D7272D" w:rsidP="00B10728">
      <w:pPr>
        <w:pStyle w:val="af2"/>
        <w:numPr>
          <w:ilvl w:val="0"/>
          <w:numId w:val="463"/>
        </w:numPr>
        <w:ind w:firstLineChars="0"/>
        <w:rPr>
          <w:rFonts w:ascii="微软雅黑" w:eastAsia="微软雅黑" w:hAnsi="微软雅黑"/>
        </w:rPr>
      </w:pPr>
      <w:r>
        <w:rPr>
          <w:rFonts w:ascii="微软雅黑" w:eastAsia="微软雅黑" w:hAnsi="微软雅黑" w:hint="eastAsia"/>
        </w:rPr>
        <w:t>若</w:t>
      </w:r>
      <w:r>
        <w:rPr>
          <w:rFonts w:ascii="微软雅黑" w:eastAsia="微软雅黑" w:hAnsi="微软雅黑"/>
        </w:rPr>
        <w:t>使用内部存储器备份配置文件，支持</w:t>
      </w:r>
      <w:r>
        <w:rPr>
          <w:rFonts w:ascii="微软雅黑" w:eastAsia="微软雅黑" w:hAnsi="微软雅黑" w:hint="eastAsia"/>
        </w:rPr>
        <w:t>从</w:t>
      </w:r>
      <w:r>
        <w:rPr>
          <w:rFonts w:ascii="微软雅黑" w:eastAsia="微软雅黑" w:hAnsi="微软雅黑"/>
        </w:rPr>
        <w:t>内部存储器</w:t>
      </w:r>
      <w:r>
        <w:rPr>
          <w:rFonts w:ascii="微软雅黑" w:eastAsia="微软雅黑" w:hAnsi="微软雅黑" w:hint="eastAsia"/>
        </w:rPr>
        <w:t>的</w:t>
      </w:r>
      <w:r>
        <w:rPr>
          <w:rFonts w:ascii="微软雅黑" w:eastAsia="微软雅黑" w:hAnsi="微软雅黑"/>
        </w:rPr>
        <w:t>备份文件中</w:t>
      </w:r>
      <w:r>
        <w:rPr>
          <w:rFonts w:ascii="微软雅黑" w:eastAsia="微软雅黑" w:hAnsi="微软雅黑" w:hint="eastAsia"/>
        </w:rPr>
        <w:t>选择某一</w:t>
      </w:r>
      <w:r>
        <w:rPr>
          <w:rFonts w:ascii="微软雅黑" w:eastAsia="微软雅黑" w:hAnsi="微软雅黑"/>
        </w:rPr>
        <w:t>备份文件</w:t>
      </w:r>
      <w:r>
        <w:rPr>
          <w:rFonts w:ascii="微软雅黑" w:eastAsia="微软雅黑" w:hAnsi="微软雅黑" w:hint="eastAsia"/>
        </w:rPr>
        <w:t>进行</w:t>
      </w:r>
      <w:r>
        <w:rPr>
          <w:rFonts w:ascii="微软雅黑" w:eastAsia="微软雅黑" w:hAnsi="微软雅黑"/>
        </w:rPr>
        <w:t>恢复。</w:t>
      </w:r>
    </w:p>
    <w:p w14:paraId="66D03F6A" w14:textId="77777777" w:rsidR="0076630D" w:rsidRDefault="00D7272D">
      <w:pPr>
        <w:ind w:firstLineChars="200" w:firstLine="420"/>
        <w:rPr>
          <w:rFonts w:ascii="微软雅黑" w:eastAsia="微软雅黑" w:hAnsi="微软雅黑"/>
        </w:rPr>
      </w:pPr>
      <w:r>
        <w:rPr>
          <w:rFonts w:ascii="微软雅黑" w:eastAsia="微软雅黑" w:hAnsi="微软雅黑" w:hint="eastAsia"/>
        </w:rPr>
        <w:t>上传</w:t>
      </w:r>
      <w:r>
        <w:rPr>
          <w:rFonts w:ascii="微软雅黑" w:eastAsia="微软雅黑" w:hAnsi="微软雅黑"/>
        </w:rPr>
        <w:t>成功或选择完备份文件后，</w:t>
      </w:r>
      <w:r>
        <w:rPr>
          <w:rFonts w:ascii="微软雅黑" w:eastAsia="微软雅黑" w:hAnsi="微软雅黑" w:hint="eastAsia"/>
        </w:rPr>
        <w:t>自动进行</w:t>
      </w:r>
      <w:r>
        <w:rPr>
          <w:rFonts w:ascii="微软雅黑" w:eastAsia="微软雅黑" w:hAnsi="微软雅黑"/>
        </w:rPr>
        <w:t>配置载入</w:t>
      </w:r>
      <w:r>
        <w:rPr>
          <w:rFonts w:ascii="微软雅黑" w:eastAsia="微软雅黑" w:hAnsi="微软雅黑" w:hint="eastAsia"/>
        </w:rPr>
        <w:t>，</w:t>
      </w:r>
      <w:r>
        <w:rPr>
          <w:rFonts w:ascii="微软雅黑" w:eastAsia="微软雅黑" w:hAnsi="微软雅黑"/>
        </w:rPr>
        <w:t>备份文件中的配置将会覆盖当前交换机的现有配置信息</w:t>
      </w:r>
      <w:r>
        <w:rPr>
          <w:rFonts w:ascii="微软雅黑" w:eastAsia="微软雅黑" w:hAnsi="微软雅黑" w:hint="eastAsia"/>
        </w:rPr>
        <w:t>。</w:t>
      </w:r>
      <w:r>
        <w:rPr>
          <w:rFonts w:ascii="微软雅黑" w:eastAsia="微软雅黑" w:hAnsi="微软雅黑"/>
        </w:rPr>
        <w:t>如果</w:t>
      </w:r>
      <w:r>
        <w:rPr>
          <w:rFonts w:ascii="微软雅黑" w:eastAsia="微软雅黑" w:hAnsi="微软雅黑" w:hint="eastAsia"/>
        </w:rPr>
        <w:t>载入</w:t>
      </w:r>
      <w:r>
        <w:rPr>
          <w:rFonts w:ascii="微软雅黑" w:eastAsia="微软雅黑" w:hAnsi="微软雅黑"/>
        </w:rPr>
        <w:t>配置有误，可能会导致交换机无法正常</w:t>
      </w:r>
      <w:r>
        <w:rPr>
          <w:rFonts w:ascii="微软雅黑" w:eastAsia="微软雅黑" w:hAnsi="微软雅黑" w:hint="eastAsia"/>
        </w:rPr>
        <w:t>使用</w:t>
      </w:r>
      <w:r>
        <w:rPr>
          <w:rFonts w:ascii="微软雅黑" w:eastAsia="微软雅黑" w:hAnsi="微软雅黑"/>
        </w:rPr>
        <w:t>，此时需长按</w:t>
      </w:r>
      <w:r>
        <w:rPr>
          <w:rFonts w:ascii="微软雅黑" w:eastAsia="微软雅黑" w:hAnsi="微软雅黑" w:hint="eastAsia"/>
        </w:rPr>
        <w:t>设备</w:t>
      </w:r>
      <w:r>
        <w:rPr>
          <w:rFonts w:ascii="微软雅黑" w:eastAsia="微软雅黑" w:hAnsi="微软雅黑"/>
        </w:rPr>
        <w:t>上的Reset按键</w:t>
      </w:r>
      <w:r>
        <w:rPr>
          <w:rFonts w:ascii="微软雅黑" w:eastAsia="微软雅黑" w:hAnsi="微软雅黑" w:hint="eastAsia"/>
        </w:rPr>
        <w:t>5秒来</w:t>
      </w:r>
      <w:r>
        <w:rPr>
          <w:rFonts w:ascii="微软雅黑" w:eastAsia="微软雅黑" w:hAnsi="微软雅黑"/>
        </w:rPr>
        <w:t>进行恢复</w:t>
      </w:r>
      <w:r>
        <w:rPr>
          <w:rFonts w:ascii="微软雅黑" w:eastAsia="微软雅黑" w:hAnsi="微软雅黑" w:hint="eastAsia"/>
        </w:rPr>
        <w:t>出厂</w:t>
      </w:r>
      <w:r>
        <w:rPr>
          <w:rFonts w:ascii="微软雅黑" w:eastAsia="微软雅黑" w:hAnsi="微软雅黑"/>
        </w:rPr>
        <w:t>设置。</w:t>
      </w:r>
    </w:p>
    <w:p w14:paraId="5E1DC63C" w14:textId="77777777" w:rsidR="0076630D" w:rsidRDefault="00D7272D">
      <w:pPr>
        <w:ind w:firstLineChars="200" w:firstLine="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1.在</w:t>
      </w:r>
      <w:r>
        <w:rPr>
          <w:rFonts w:ascii="微软雅黑" w:eastAsia="微软雅黑" w:hAnsi="微软雅黑"/>
        </w:rPr>
        <w:t>载入备份文件过程中，请勿断开交换机电源。</w:t>
      </w:r>
    </w:p>
    <w:p w14:paraId="374AC7E2" w14:textId="77777777" w:rsidR="0076630D" w:rsidRDefault="00D7272D">
      <w:pPr>
        <w:ind w:firstLineChars="200" w:firstLine="420"/>
        <w:rPr>
          <w:rFonts w:ascii="微软雅黑" w:eastAsia="微软雅黑" w:hAnsi="微软雅黑"/>
        </w:rPr>
      </w:pPr>
      <w:r>
        <w:rPr>
          <w:rFonts w:ascii="微软雅黑" w:eastAsia="微软雅黑" w:hAnsi="微软雅黑"/>
        </w:rPr>
        <w:t xml:space="preserve">    2.</w:t>
      </w:r>
      <w:r>
        <w:rPr>
          <w:rFonts w:ascii="微软雅黑" w:eastAsia="微软雅黑" w:hAnsi="微软雅黑" w:hint="eastAsia"/>
        </w:rPr>
        <w:t>载入</w:t>
      </w:r>
      <w:r>
        <w:rPr>
          <w:rFonts w:ascii="微软雅黑" w:eastAsia="微软雅黑" w:hAnsi="微软雅黑"/>
        </w:rPr>
        <w:t>配置结束后，交换机将会自动重启以生效配置。</w:t>
      </w:r>
    </w:p>
    <w:p w14:paraId="4AE30C02" w14:textId="77777777" w:rsidR="0076630D" w:rsidRDefault="0076630D">
      <w:pPr>
        <w:rPr>
          <w:rFonts w:ascii="微软雅黑" w:eastAsia="微软雅黑" w:hAnsi="微软雅黑"/>
        </w:rPr>
      </w:pPr>
    </w:p>
    <w:p w14:paraId="03507994" w14:textId="77777777" w:rsidR="0076630D" w:rsidRDefault="00D7272D">
      <w:pPr>
        <w:rPr>
          <w:rFonts w:ascii="微软雅黑" w:eastAsia="微软雅黑" w:hAnsi="微软雅黑"/>
        </w:rPr>
      </w:pPr>
      <w:r>
        <w:rPr>
          <w:rFonts w:ascii="微软雅黑" w:eastAsia="微软雅黑" w:hAnsi="微软雅黑" w:hint="eastAsia"/>
        </w:rPr>
        <w:t>3</w:t>
      </w:r>
      <w:r>
        <w:rPr>
          <w:rFonts w:ascii="微软雅黑" w:eastAsia="微软雅黑" w:hAnsi="微软雅黑"/>
        </w:rPr>
        <w:t xml:space="preserve">. </w:t>
      </w:r>
      <w:r>
        <w:rPr>
          <w:rFonts w:ascii="微软雅黑" w:eastAsia="微软雅黑" w:hAnsi="微软雅黑" w:hint="eastAsia"/>
        </w:rPr>
        <w:t>恢复出厂</w:t>
      </w:r>
    </w:p>
    <w:p w14:paraId="4154D5DE" w14:textId="77777777" w:rsidR="0076630D" w:rsidRDefault="00D7272D">
      <w:pPr>
        <w:ind w:firstLine="420"/>
        <w:rPr>
          <w:rFonts w:ascii="微软雅黑" w:eastAsia="微软雅黑" w:hAnsi="微软雅黑"/>
        </w:rPr>
      </w:pPr>
      <w:r>
        <w:rPr>
          <w:rFonts w:ascii="微软雅黑" w:eastAsia="微软雅黑" w:hAnsi="微软雅黑" w:hint="eastAsia"/>
        </w:rPr>
        <w:t>恢复出厂</w:t>
      </w:r>
      <w:r>
        <w:rPr>
          <w:rFonts w:ascii="微软雅黑" w:eastAsia="微软雅黑" w:hAnsi="微软雅黑"/>
        </w:rPr>
        <w:t>有</w:t>
      </w:r>
      <w:r>
        <w:rPr>
          <w:rFonts w:ascii="微软雅黑" w:eastAsia="微软雅黑" w:hAnsi="微软雅黑" w:hint="eastAsia"/>
        </w:rPr>
        <w:t>2种</w:t>
      </w:r>
      <w:r>
        <w:rPr>
          <w:rFonts w:ascii="微软雅黑" w:eastAsia="微软雅黑" w:hAnsi="微软雅黑"/>
        </w:rPr>
        <w:t>方式：</w:t>
      </w:r>
    </w:p>
    <w:p w14:paraId="6E9D7AD7" w14:textId="77777777" w:rsidR="0076630D" w:rsidRDefault="00D7272D">
      <w:pPr>
        <w:ind w:firstLine="420"/>
        <w:rPr>
          <w:rFonts w:ascii="微软雅黑" w:eastAsia="微软雅黑" w:hAnsi="微软雅黑"/>
        </w:rPr>
      </w:pPr>
      <w:r>
        <w:rPr>
          <w:rFonts w:ascii="微软雅黑" w:eastAsia="微软雅黑" w:hAnsi="微软雅黑" w:hint="eastAsia"/>
        </w:rPr>
        <w:t>方式</w:t>
      </w:r>
      <w:r>
        <w:rPr>
          <w:rFonts w:ascii="微软雅黑" w:eastAsia="微软雅黑" w:hAnsi="微软雅黑"/>
        </w:rPr>
        <w:t>一：通过Web GUI</w:t>
      </w:r>
      <w:r>
        <w:rPr>
          <w:rFonts w:ascii="微软雅黑" w:eastAsia="微软雅黑" w:hAnsi="微软雅黑" w:hint="eastAsia"/>
        </w:rPr>
        <w:t>进行</w:t>
      </w:r>
      <w:r>
        <w:rPr>
          <w:rFonts w:ascii="微软雅黑" w:eastAsia="微软雅黑" w:hAnsi="微软雅黑"/>
        </w:rPr>
        <w:t>恢复出厂</w:t>
      </w:r>
    </w:p>
    <w:p w14:paraId="2A7E8F1B" w14:textId="77777777" w:rsidR="0076630D" w:rsidRDefault="00D7272D">
      <w:pPr>
        <w:ind w:firstLine="420"/>
        <w:rPr>
          <w:rFonts w:ascii="微软雅黑" w:eastAsia="微软雅黑" w:hAnsi="微软雅黑"/>
        </w:rPr>
      </w:pPr>
      <w:r>
        <w:rPr>
          <w:rFonts w:ascii="微软雅黑" w:eastAsia="微软雅黑" w:hAnsi="微软雅黑" w:hint="eastAsia"/>
        </w:rPr>
        <w:t>方式</w:t>
      </w:r>
      <w:r>
        <w:rPr>
          <w:rFonts w:ascii="微软雅黑" w:eastAsia="微软雅黑" w:hAnsi="微软雅黑"/>
        </w:rPr>
        <w:t>二：长按Reset硬按键</w:t>
      </w:r>
      <w:r>
        <w:rPr>
          <w:rFonts w:ascii="微软雅黑" w:eastAsia="微软雅黑" w:hAnsi="微软雅黑" w:hint="eastAsia"/>
        </w:rPr>
        <w:t>5秒</w:t>
      </w:r>
      <w:r>
        <w:rPr>
          <w:rFonts w:ascii="微软雅黑" w:eastAsia="微软雅黑" w:hAnsi="微软雅黑"/>
        </w:rPr>
        <w:t>进行恢复出厂</w:t>
      </w:r>
      <w:r>
        <w:rPr>
          <w:rFonts w:ascii="微软雅黑" w:eastAsia="微软雅黑" w:hAnsi="微软雅黑" w:hint="eastAsia"/>
        </w:rPr>
        <w:t>（</w:t>
      </w:r>
      <w:r>
        <w:rPr>
          <w:rFonts w:ascii="微软雅黑" w:eastAsia="微软雅黑" w:hAnsi="微软雅黑"/>
        </w:rPr>
        <w:t>启机和正常</w:t>
      </w:r>
      <w:r>
        <w:rPr>
          <w:rFonts w:ascii="微软雅黑" w:eastAsia="微软雅黑" w:hAnsi="微软雅黑" w:hint="eastAsia"/>
        </w:rPr>
        <w:t>运行均支持）</w:t>
      </w:r>
    </w:p>
    <w:p w14:paraId="5444C22B" w14:textId="77777777" w:rsidR="0076630D" w:rsidRDefault="00D7272D" w:rsidP="00B10728">
      <w:pPr>
        <w:pStyle w:val="af2"/>
        <w:numPr>
          <w:ilvl w:val="0"/>
          <w:numId w:val="463"/>
        </w:numPr>
        <w:ind w:firstLineChars="0"/>
        <w:rPr>
          <w:rFonts w:ascii="微软雅黑" w:eastAsia="微软雅黑" w:hAnsi="微软雅黑"/>
        </w:rPr>
      </w:pPr>
      <w:r>
        <w:rPr>
          <w:rFonts w:ascii="微软雅黑" w:eastAsia="微软雅黑" w:hAnsi="微软雅黑" w:hint="eastAsia"/>
        </w:rPr>
        <w:t>&lt;恢复出厂&gt;按钮</w:t>
      </w:r>
      <w:r>
        <w:rPr>
          <w:rFonts w:ascii="微软雅黑" w:eastAsia="微软雅黑" w:hAnsi="微软雅黑"/>
        </w:rPr>
        <w:t>：点击此按钮，页面弹出二次确认弹窗</w:t>
      </w:r>
    </w:p>
    <w:p w14:paraId="6CD9D0C6" w14:textId="77777777" w:rsidR="0076630D" w:rsidRDefault="00D7272D">
      <w:pPr>
        <w:ind w:firstLineChars="200" w:firstLine="420"/>
        <w:rPr>
          <w:rFonts w:ascii="微软雅黑" w:eastAsia="微软雅黑" w:hAnsi="微软雅黑"/>
        </w:rPr>
      </w:pPr>
      <w:r>
        <w:rPr>
          <w:rFonts w:ascii="微软雅黑" w:eastAsia="微软雅黑" w:hAnsi="微软雅黑" w:hint="eastAsia"/>
        </w:rPr>
        <w:t>[恢复出厂</w:t>
      </w:r>
      <w:r>
        <w:rPr>
          <w:rFonts w:ascii="微软雅黑" w:eastAsia="微软雅黑" w:hAnsi="微软雅黑"/>
        </w:rPr>
        <w:t>后，交换机所有配置都将恢复至出厂状态，</w:t>
      </w:r>
      <w:r>
        <w:rPr>
          <w:rFonts w:ascii="微软雅黑" w:eastAsia="微软雅黑" w:hAnsi="微软雅黑" w:hint="eastAsia"/>
        </w:rPr>
        <w:t>请慎用</w:t>
      </w:r>
      <w:r>
        <w:rPr>
          <w:rFonts w:ascii="微软雅黑" w:eastAsia="微软雅黑" w:hAnsi="微软雅黑"/>
        </w:rPr>
        <w:t xml:space="preserve">! </w:t>
      </w:r>
      <w:r>
        <w:rPr>
          <w:rFonts w:ascii="微软雅黑" w:eastAsia="微软雅黑" w:hAnsi="微软雅黑" w:hint="eastAsia"/>
        </w:rPr>
        <w:t>建议</w:t>
      </w:r>
      <w:r>
        <w:rPr>
          <w:rFonts w:ascii="微软雅黑" w:eastAsia="微软雅黑" w:hAnsi="微软雅黑"/>
        </w:rPr>
        <w:t>您在恢复出厂</w:t>
      </w:r>
      <w:r>
        <w:rPr>
          <w:rFonts w:ascii="微软雅黑" w:eastAsia="微软雅黑" w:hAnsi="微软雅黑" w:hint="eastAsia"/>
        </w:rPr>
        <w:t>前</w:t>
      </w:r>
      <w:r>
        <w:rPr>
          <w:rFonts w:ascii="微软雅黑" w:eastAsia="微软雅黑" w:hAnsi="微软雅黑"/>
        </w:rPr>
        <w:t>备份当前配置。</w:t>
      </w:r>
    </w:p>
    <w:p w14:paraId="7B2B1E02" w14:textId="77777777" w:rsidR="0076630D" w:rsidRDefault="00D7272D">
      <w:pPr>
        <w:ind w:firstLineChars="200" w:firstLine="420"/>
        <w:rPr>
          <w:rFonts w:ascii="微软雅黑" w:eastAsia="微软雅黑" w:hAnsi="微软雅黑"/>
        </w:rPr>
      </w:pPr>
      <w:r>
        <w:rPr>
          <w:rFonts w:ascii="微软雅黑" w:eastAsia="微软雅黑" w:hAnsi="微软雅黑" w:hint="eastAsia"/>
        </w:rPr>
        <w:t>取消     确定]</w:t>
      </w:r>
    </w:p>
    <w:p w14:paraId="402B2A16" w14:textId="77777777" w:rsidR="0076630D" w:rsidRDefault="00D7272D">
      <w:pPr>
        <w:ind w:firstLineChars="200" w:firstLine="420"/>
        <w:rPr>
          <w:rFonts w:ascii="微软雅黑" w:eastAsia="微软雅黑" w:hAnsi="微软雅黑"/>
        </w:rPr>
      </w:pPr>
      <w:r>
        <w:rPr>
          <w:rFonts w:ascii="微软雅黑" w:eastAsia="微软雅黑" w:hAnsi="微软雅黑" w:hint="eastAsia"/>
        </w:rPr>
        <w:lastRenderedPageBreak/>
        <w:t>点击</w:t>
      </w:r>
      <w:r>
        <w:rPr>
          <w:rFonts w:ascii="微软雅黑" w:eastAsia="微软雅黑" w:hAnsi="微软雅黑"/>
        </w:rPr>
        <w:t>“</w:t>
      </w:r>
      <w:r>
        <w:rPr>
          <w:rFonts w:ascii="微软雅黑" w:eastAsia="微软雅黑" w:hAnsi="微软雅黑" w:hint="eastAsia"/>
        </w:rPr>
        <w:t>取消</w:t>
      </w:r>
      <w:r>
        <w:rPr>
          <w:rFonts w:ascii="微软雅黑" w:eastAsia="微软雅黑" w:hAnsi="微软雅黑"/>
        </w:rPr>
        <w:t>”</w:t>
      </w:r>
      <w:r>
        <w:rPr>
          <w:rFonts w:ascii="微软雅黑" w:eastAsia="微软雅黑" w:hAnsi="微软雅黑" w:hint="eastAsia"/>
        </w:rPr>
        <w:t>关闭恢复出厂</w:t>
      </w:r>
      <w:r>
        <w:rPr>
          <w:rFonts w:ascii="微软雅黑" w:eastAsia="微软雅黑" w:hAnsi="微软雅黑"/>
        </w:rPr>
        <w:t>；点击“</w:t>
      </w:r>
      <w:r>
        <w:rPr>
          <w:rFonts w:ascii="微软雅黑" w:eastAsia="微软雅黑" w:hAnsi="微软雅黑" w:hint="eastAsia"/>
        </w:rPr>
        <w:t>确定</w:t>
      </w:r>
      <w:r>
        <w:rPr>
          <w:rFonts w:ascii="微软雅黑" w:eastAsia="微软雅黑" w:hAnsi="微软雅黑"/>
        </w:rPr>
        <w:t>”</w:t>
      </w:r>
      <w:r>
        <w:rPr>
          <w:rFonts w:ascii="微软雅黑" w:eastAsia="微软雅黑" w:hAnsi="微软雅黑" w:hint="eastAsia"/>
        </w:rPr>
        <w:t>执行</w:t>
      </w:r>
      <w:r>
        <w:rPr>
          <w:rFonts w:ascii="微软雅黑" w:eastAsia="微软雅黑" w:hAnsi="微软雅黑"/>
        </w:rPr>
        <w:t>恢复出厂设置，页面体会是“</w:t>
      </w:r>
      <w:r>
        <w:rPr>
          <w:rFonts w:ascii="微软雅黑" w:eastAsia="微软雅黑" w:hAnsi="微软雅黑" w:hint="eastAsia"/>
        </w:rPr>
        <w:t>设备</w:t>
      </w:r>
      <w:r>
        <w:rPr>
          <w:rFonts w:ascii="微软雅黑" w:eastAsia="微软雅黑" w:hAnsi="微软雅黑"/>
        </w:rPr>
        <w:t>正在恢复出厂，请稍候…”</w:t>
      </w:r>
      <w:r>
        <w:rPr>
          <w:rFonts w:ascii="微软雅黑" w:eastAsia="微软雅黑" w:hAnsi="微软雅黑" w:hint="eastAsia"/>
        </w:rPr>
        <w:t>。待</w:t>
      </w:r>
      <w:r>
        <w:rPr>
          <w:rFonts w:ascii="微软雅黑" w:eastAsia="微软雅黑" w:hAnsi="微软雅黑"/>
        </w:rPr>
        <w:t>设备</w:t>
      </w:r>
      <w:r>
        <w:rPr>
          <w:rFonts w:ascii="微软雅黑" w:eastAsia="微软雅黑" w:hAnsi="微软雅黑" w:hint="eastAsia"/>
        </w:rPr>
        <w:t>恢复出厂</w:t>
      </w:r>
      <w:r>
        <w:rPr>
          <w:rFonts w:ascii="微软雅黑" w:eastAsia="微软雅黑" w:hAnsi="微软雅黑"/>
        </w:rPr>
        <w:t>完毕，交换机配置将恢复成出厂默认状态</w:t>
      </w:r>
      <w:r>
        <w:rPr>
          <w:rFonts w:ascii="微软雅黑" w:eastAsia="微软雅黑" w:hAnsi="微软雅黑" w:hint="eastAsia"/>
        </w:rPr>
        <w:t>。</w:t>
      </w:r>
    </w:p>
    <w:p w14:paraId="52FA7578" w14:textId="77777777" w:rsidR="0076630D" w:rsidRDefault="00D7272D">
      <w:pPr>
        <w:ind w:firstLineChars="200" w:firstLine="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1.恢复出厂</w:t>
      </w:r>
      <w:r>
        <w:rPr>
          <w:rFonts w:ascii="微软雅黑" w:eastAsia="微软雅黑" w:hAnsi="微软雅黑"/>
        </w:rPr>
        <w:t>过程中，请勿断开交换机电源。</w:t>
      </w:r>
    </w:p>
    <w:p w14:paraId="6D795083" w14:textId="77777777" w:rsidR="0076630D" w:rsidRDefault="00D7272D">
      <w:pPr>
        <w:ind w:firstLineChars="200" w:firstLine="420"/>
        <w:rPr>
          <w:rFonts w:ascii="微软雅黑" w:eastAsia="微软雅黑" w:hAnsi="微软雅黑"/>
        </w:rPr>
      </w:pPr>
      <w:r>
        <w:rPr>
          <w:rFonts w:ascii="微软雅黑" w:eastAsia="微软雅黑" w:hAnsi="微软雅黑"/>
        </w:rPr>
        <w:t xml:space="preserve">    2.</w:t>
      </w:r>
      <w:r>
        <w:rPr>
          <w:rFonts w:ascii="微软雅黑" w:eastAsia="微软雅黑" w:hAnsi="微软雅黑" w:hint="eastAsia"/>
        </w:rPr>
        <w:t>恢复出厂过程中</w:t>
      </w:r>
      <w:r>
        <w:rPr>
          <w:rFonts w:ascii="微软雅黑" w:eastAsia="微软雅黑" w:hAnsi="微软雅黑"/>
        </w:rPr>
        <w:t>，设备会断开与交换机的</w:t>
      </w:r>
      <w:r>
        <w:rPr>
          <w:rFonts w:ascii="微软雅黑" w:eastAsia="微软雅黑" w:hAnsi="微软雅黑" w:hint="eastAsia"/>
        </w:rPr>
        <w:t>连接。</w:t>
      </w:r>
    </w:p>
    <w:p w14:paraId="62129C36" w14:textId="77777777" w:rsidR="0076630D" w:rsidRDefault="0076630D">
      <w:pPr>
        <w:rPr>
          <w:rFonts w:ascii="微软雅黑" w:eastAsia="微软雅黑" w:hAnsi="微软雅黑"/>
        </w:rPr>
      </w:pPr>
    </w:p>
    <w:p w14:paraId="7EFFAFBC" w14:textId="156198E9" w:rsidR="0076630D" w:rsidRDefault="00D7272D">
      <w:pPr>
        <w:pStyle w:val="20"/>
        <w:numPr>
          <w:ilvl w:val="1"/>
          <w:numId w:val="1"/>
        </w:numPr>
        <w:rPr>
          <w:rFonts w:ascii="微软雅黑" w:eastAsia="微软雅黑" w:hAnsi="微软雅黑"/>
        </w:rPr>
      </w:pPr>
      <w:bookmarkStart w:id="480" w:name="_告警/Alert(FP1D)"/>
      <w:bookmarkStart w:id="481" w:name="_Toc149138886"/>
      <w:bookmarkEnd w:id="480"/>
      <w:r>
        <w:rPr>
          <w:rFonts w:ascii="微软雅黑" w:eastAsia="微软雅黑" w:hAnsi="微软雅黑" w:hint="eastAsia"/>
        </w:rPr>
        <w:t>告警/</w:t>
      </w:r>
      <w:r>
        <w:rPr>
          <w:rFonts w:ascii="微软雅黑" w:eastAsia="微软雅黑" w:hAnsi="微软雅黑"/>
        </w:rPr>
        <w:t>Alert</w:t>
      </w:r>
      <w:r w:rsidR="00BA2DEB">
        <w:rPr>
          <w:rFonts w:ascii="微软雅黑" w:eastAsia="微软雅黑" w:hAnsi="微软雅黑" w:hint="eastAsia"/>
        </w:rPr>
        <w:t>（适配</w:t>
      </w:r>
      <w:r w:rsidR="00BA2DEB">
        <w:rPr>
          <w:rFonts w:ascii="微软雅黑" w:eastAsia="微软雅黑" w:hAnsi="微软雅黑"/>
        </w:rPr>
        <w:t>Cloud端</w:t>
      </w:r>
      <w:r w:rsidR="00BA2DEB">
        <w:rPr>
          <w:rFonts w:ascii="微软雅黑" w:eastAsia="微软雅黑" w:hAnsi="微软雅黑" w:hint="eastAsia"/>
        </w:rPr>
        <w:t>）</w:t>
      </w:r>
      <w:r>
        <w:rPr>
          <w:rFonts w:ascii="微软雅黑" w:eastAsia="微软雅黑" w:hAnsi="微软雅黑"/>
          <w:color w:val="EEECE1" w:themeColor="background2"/>
          <w:highlight w:val="blue"/>
        </w:rPr>
        <w:t>(FP1D)</w:t>
      </w:r>
      <w:bookmarkEnd w:id="481"/>
    </w:p>
    <w:p w14:paraId="3205C39F" w14:textId="77777777" w:rsidR="0076630D" w:rsidRDefault="00D7272D">
      <w:pPr>
        <w:rPr>
          <w:rFonts w:ascii="微软雅黑" w:eastAsia="微软雅黑" w:hAnsi="微软雅黑"/>
        </w:rPr>
      </w:pPr>
      <w:r>
        <w:rPr>
          <w:rFonts w:ascii="微软雅黑" w:eastAsia="微软雅黑" w:hAnsi="微软雅黑" w:hint="eastAsia"/>
        </w:rPr>
        <w:t>目前</w:t>
      </w:r>
      <w:r>
        <w:rPr>
          <w:rFonts w:ascii="微软雅黑" w:eastAsia="微软雅黑" w:hAnsi="微软雅黑"/>
        </w:rPr>
        <w:t>仅配合Cloud做如下告警支持：</w:t>
      </w:r>
    </w:p>
    <w:p w14:paraId="222E7C36" w14:textId="77777777" w:rsidR="0076630D" w:rsidRDefault="00D7272D" w:rsidP="00B10728">
      <w:pPr>
        <w:pStyle w:val="af2"/>
        <w:numPr>
          <w:ilvl w:val="0"/>
          <w:numId w:val="464"/>
        </w:numPr>
        <w:ind w:firstLineChars="0"/>
        <w:rPr>
          <w:rFonts w:ascii="微软雅黑" w:eastAsia="微软雅黑" w:hAnsi="微软雅黑"/>
        </w:rPr>
      </w:pPr>
      <w:r>
        <w:rPr>
          <w:rFonts w:ascii="微软雅黑" w:eastAsia="微软雅黑" w:hAnsi="微软雅黑" w:hint="eastAsia"/>
        </w:rPr>
        <w:t>性能告警：</w:t>
      </w:r>
    </w:p>
    <w:p w14:paraId="6C5FE819" w14:textId="1CFFFBC1"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 xml:space="preserve">CPU使用率告警（含恢复）  CPU使用率超过n%（75-100的整数，缺省为75） </w:t>
      </w:r>
    </w:p>
    <w:p w14:paraId="36580809"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 xml:space="preserve">内存使用率告警（含恢复） 内存使用率超过n%（75-100的整数，缺省为75） </w:t>
      </w:r>
    </w:p>
    <w:p w14:paraId="6A390BF9"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端口丢包率告警（含恢复） 端口丢包率超过n %（0-100的整数，支持</w:t>
      </w:r>
      <w:r>
        <w:rPr>
          <w:rFonts w:ascii="微软雅黑" w:eastAsia="微软雅黑" w:hAnsi="微软雅黑"/>
        </w:rPr>
        <w:t>小数点后</w:t>
      </w:r>
      <w:r>
        <w:rPr>
          <w:rFonts w:ascii="微软雅黑" w:eastAsia="微软雅黑" w:hAnsi="微软雅黑" w:hint="eastAsia"/>
        </w:rPr>
        <w:t>1位）</w:t>
      </w:r>
    </w:p>
    <w:p w14:paraId="298D2CF8" w14:textId="77777777" w:rsidR="0076630D" w:rsidRDefault="00D7272D" w:rsidP="00B10728">
      <w:pPr>
        <w:pStyle w:val="af2"/>
        <w:numPr>
          <w:ilvl w:val="0"/>
          <w:numId w:val="464"/>
        </w:numPr>
        <w:ind w:firstLineChars="0"/>
        <w:rPr>
          <w:rFonts w:ascii="微软雅黑" w:eastAsia="微软雅黑" w:hAnsi="微软雅黑"/>
        </w:rPr>
      </w:pPr>
      <w:r>
        <w:rPr>
          <w:rFonts w:ascii="微软雅黑" w:eastAsia="微软雅黑" w:hAnsi="微软雅黑" w:hint="eastAsia"/>
        </w:rPr>
        <w:t>系统告警：</w:t>
      </w:r>
    </w:p>
    <w:p w14:paraId="2802F3F2"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设备温度告警（含恢复）</w:t>
      </w:r>
    </w:p>
    <w:p w14:paraId="14555A31"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设备硬件故障   电源、PoE模块、风扇</w:t>
      </w:r>
    </w:p>
    <w:p w14:paraId="2971C406"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设备光模块loss  光模块信号丢失</w:t>
      </w:r>
    </w:p>
    <w:p w14:paraId="0E2AE0C8" w14:textId="0AE3F3F0" w:rsidR="00153CDE" w:rsidRDefault="00153CDE"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设备光模块</w:t>
      </w:r>
      <w:r>
        <w:rPr>
          <w:rFonts w:ascii="微软雅黑" w:eastAsia="微软雅黑" w:hAnsi="微软雅黑"/>
        </w:rPr>
        <w:t>温度告警</w:t>
      </w:r>
      <w:r>
        <w:rPr>
          <w:rFonts w:ascii="微软雅黑" w:eastAsia="微软雅黑" w:hAnsi="微软雅黑" w:hint="eastAsia"/>
        </w:rPr>
        <w:t xml:space="preserve"> 仅支持GS的</w:t>
      </w:r>
      <w:r>
        <w:rPr>
          <w:rFonts w:ascii="微软雅黑" w:eastAsia="微软雅黑" w:hAnsi="微软雅黑"/>
        </w:rPr>
        <w:t>4</w:t>
      </w:r>
      <w:r>
        <w:rPr>
          <w:rFonts w:ascii="微软雅黑" w:eastAsia="微软雅黑" w:hAnsi="微软雅黑" w:hint="eastAsia"/>
        </w:rPr>
        <w:t>款光模块</w:t>
      </w:r>
      <w:r w:rsidR="00DC66C8">
        <w:rPr>
          <w:rFonts w:ascii="微软雅黑" w:eastAsia="微软雅黑" w:hAnsi="微软雅黑" w:hint="eastAsia"/>
        </w:rPr>
        <w:t>（</w:t>
      </w:r>
      <w:r w:rsidR="00A37CCE">
        <w:rPr>
          <w:rFonts w:ascii="微软雅黑" w:eastAsia="微软雅黑" w:hAnsi="微软雅黑" w:hint="eastAsia"/>
        </w:rPr>
        <w:t>合理温度范围</w:t>
      </w:r>
      <w:r w:rsidR="00A37CCE">
        <w:rPr>
          <w:rFonts w:ascii="微软雅黑" w:eastAsia="微软雅黑" w:hAnsi="微软雅黑"/>
        </w:rPr>
        <w:t>为</w:t>
      </w:r>
      <w:r w:rsidR="00DC66C8">
        <w:rPr>
          <w:rFonts w:ascii="微软雅黑" w:eastAsia="微软雅黑" w:hAnsi="微软雅黑" w:hint="eastAsia"/>
        </w:rPr>
        <w:t>0℃</w:t>
      </w:r>
      <w:r w:rsidR="00DC66C8">
        <w:rPr>
          <w:rFonts w:ascii="微软雅黑" w:eastAsia="微软雅黑" w:hAnsi="微软雅黑"/>
        </w:rPr>
        <w:t>-70℃</w:t>
      </w:r>
      <w:r w:rsidR="00DC66C8">
        <w:rPr>
          <w:rFonts w:ascii="微软雅黑" w:eastAsia="微软雅黑" w:hAnsi="微软雅黑" w:hint="eastAsia"/>
        </w:rPr>
        <w:t>）</w:t>
      </w:r>
      <w:r w:rsidR="00EC27C9" w:rsidRPr="00EC27C9">
        <w:rPr>
          <w:rFonts w:ascii="微软雅黑" w:eastAsia="微软雅黑" w:hAnsi="微软雅黑" w:hint="eastAsia"/>
          <w:color w:val="CCE8CF" w:themeColor="background1"/>
          <w:highlight w:val="darkGreen"/>
        </w:rPr>
        <w:t>(</w:t>
      </w:r>
      <w:r w:rsidR="00EC27C9" w:rsidRPr="00EC27C9">
        <w:rPr>
          <w:rFonts w:ascii="微软雅黑" w:eastAsia="微软雅黑" w:hAnsi="微软雅黑"/>
          <w:color w:val="CCE8CF" w:themeColor="background1"/>
          <w:highlight w:val="darkGreen"/>
        </w:rPr>
        <w:t>FP2</w:t>
      </w:r>
      <w:r w:rsidR="00EC27C9" w:rsidRPr="00EC27C9">
        <w:rPr>
          <w:rFonts w:ascii="微软雅黑" w:eastAsia="微软雅黑" w:hAnsi="微软雅黑" w:hint="eastAsia"/>
          <w:color w:val="CCE8CF" w:themeColor="background1"/>
          <w:highlight w:val="darkGreen"/>
        </w:rPr>
        <w:t>)</w:t>
      </w:r>
      <w:r w:rsidR="00070857">
        <w:rPr>
          <w:rFonts w:ascii="微软雅黑" w:eastAsia="微软雅黑" w:hAnsi="微软雅黑"/>
          <w:color w:val="CCE8CF" w:themeColor="background1"/>
        </w:rPr>
        <w:t xml:space="preserve"> </w:t>
      </w:r>
      <w:r w:rsidR="00070857" w:rsidRPr="00070857">
        <w:rPr>
          <w:rFonts w:ascii="微软雅黑" w:eastAsia="微软雅黑" w:hAnsi="微软雅黑"/>
        </w:rPr>
        <w:t>Alert</w:t>
      </w:r>
      <w:r w:rsidR="00070857">
        <w:rPr>
          <w:rFonts w:ascii="微软雅黑" w:eastAsia="微软雅黑" w:hAnsi="微软雅黑" w:hint="eastAsia"/>
        </w:rPr>
        <w:t>等级</w:t>
      </w:r>
      <w:r w:rsidR="00070857">
        <w:rPr>
          <w:rFonts w:ascii="微软雅黑" w:eastAsia="微软雅黑" w:hAnsi="微软雅黑"/>
        </w:rPr>
        <w:t>（</w:t>
      </w:r>
      <w:r w:rsidR="00070857">
        <w:rPr>
          <w:rFonts w:ascii="微软雅黑" w:eastAsia="微软雅黑" w:hAnsi="微软雅黑" w:hint="eastAsia"/>
        </w:rPr>
        <w:t>本地</w:t>
      </w:r>
      <w:r w:rsidR="00070857">
        <w:rPr>
          <w:rFonts w:ascii="微软雅黑" w:eastAsia="微软雅黑" w:hAnsi="微软雅黑"/>
        </w:rPr>
        <w:t>）</w:t>
      </w:r>
    </w:p>
    <w:p w14:paraId="0C79D2D4"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设备备份失败（启机时</w:t>
      </w:r>
      <w:r>
        <w:rPr>
          <w:rFonts w:ascii="微软雅黑" w:eastAsia="微软雅黑" w:hAnsi="微软雅黑"/>
        </w:rPr>
        <w:t>文件系统备份分区Flash损坏</w:t>
      </w:r>
      <w:r>
        <w:rPr>
          <w:rFonts w:ascii="微软雅黑" w:eastAsia="微软雅黑" w:hAnsi="微软雅黑" w:hint="eastAsia"/>
        </w:rPr>
        <w:t>）</w:t>
      </w:r>
    </w:p>
    <w:p w14:paraId="3899CEC8"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设备升级成功</w:t>
      </w:r>
    </w:p>
    <w:p w14:paraId="7F9E983B"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lastRenderedPageBreak/>
        <w:t>设备升级失败</w:t>
      </w:r>
    </w:p>
    <w:p w14:paraId="02431DE0" w14:textId="77777777" w:rsidR="0076630D" w:rsidRDefault="00D7272D" w:rsidP="00B10728">
      <w:pPr>
        <w:pStyle w:val="af2"/>
        <w:numPr>
          <w:ilvl w:val="0"/>
          <w:numId w:val="464"/>
        </w:numPr>
        <w:ind w:firstLineChars="0"/>
        <w:rPr>
          <w:rFonts w:ascii="微软雅黑" w:eastAsia="微软雅黑" w:hAnsi="微软雅黑"/>
        </w:rPr>
      </w:pPr>
      <w:r>
        <w:rPr>
          <w:rFonts w:ascii="微软雅黑" w:eastAsia="微软雅黑" w:hAnsi="微软雅黑" w:hint="eastAsia"/>
        </w:rPr>
        <w:t>网络告警：</w:t>
      </w:r>
    </w:p>
    <w:p w14:paraId="63DDD963"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端口UP</w:t>
      </w:r>
    </w:p>
    <w:p w14:paraId="50E9A1F4"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端口Down</w:t>
      </w:r>
    </w:p>
    <w:p w14:paraId="2DF6E934"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PoE供电关闭（含恢复）（PSE</w:t>
      </w:r>
      <w:r>
        <w:rPr>
          <w:rFonts w:ascii="微软雅黑" w:eastAsia="微软雅黑" w:hAnsi="微软雅黑"/>
        </w:rPr>
        <w:t>功率过载+设备高温</w:t>
      </w:r>
      <w:r>
        <w:rPr>
          <w:rFonts w:ascii="微软雅黑" w:eastAsia="微软雅黑" w:hAnsi="微软雅黑" w:hint="eastAsia"/>
        </w:rPr>
        <w:t>）</w:t>
      </w:r>
    </w:p>
    <w:p w14:paraId="745D4861" w14:textId="77777777" w:rsidR="0076630D" w:rsidRDefault="00D7272D" w:rsidP="00B10728">
      <w:pPr>
        <w:pStyle w:val="af2"/>
        <w:numPr>
          <w:ilvl w:val="0"/>
          <w:numId w:val="465"/>
        </w:numPr>
        <w:ind w:firstLineChars="0"/>
        <w:rPr>
          <w:rFonts w:ascii="微软雅黑" w:eastAsia="微软雅黑" w:hAnsi="微软雅黑"/>
        </w:rPr>
      </w:pPr>
      <w:r>
        <w:rPr>
          <w:rFonts w:ascii="微软雅黑" w:eastAsia="微软雅黑" w:hAnsi="微软雅黑" w:hint="eastAsia"/>
        </w:rPr>
        <w:t>端口errdisable（含恢复）   原因</w:t>
      </w:r>
      <w:r>
        <w:rPr>
          <w:rFonts w:ascii="微软雅黑" w:eastAsia="微软雅黑" w:hAnsi="微软雅黑"/>
        </w:rPr>
        <w:t>为</w:t>
      </w:r>
      <w:r>
        <w:rPr>
          <w:rFonts w:ascii="微软雅黑" w:eastAsia="微软雅黑" w:hAnsi="微软雅黑" w:hint="eastAsia"/>
        </w:rPr>
        <w:t>端口自动恢复10选项</w:t>
      </w:r>
    </w:p>
    <w:p w14:paraId="39AE9EEF" w14:textId="77777777" w:rsidR="0076630D" w:rsidRDefault="0076630D">
      <w:pPr>
        <w:rPr>
          <w:rFonts w:ascii="微软雅黑" w:eastAsia="微软雅黑" w:hAnsi="微软雅黑"/>
        </w:rPr>
      </w:pPr>
    </w:p>
    <w:p w14:paraId="7B140DAA" w14:textId="77777777" w:rsidR="0076630D" w:rsidRDefault="0076630D">
      <w:pPr>
        <w:rPr>
          <w:rFonts w:ascii="微软雅黑" w:eastAsia="微软雅黑" w:hAnsi="微软雅黑"/>
        </w:rPr>
      </w:pPr>
    </w:p>
    <w:p w14:paraId="4B5D209A" w14:textId="77777777" w:rsidR="0076630D" w:rsidRDefault="00D7272D">
      <w:pPr>
        <w:pStyle w:val="20"/>
        <w:numPr>
          <w:ilvl w:val="1"/>
          <w:numId w:val="1"/>
        </w:numPr>
        <w:rPr>
          <w:rFonts w:ascii="微软雅黑" w:eastAsia="微软雅黑" w:hAnsi="微软雅黑"/>
        </w:rPr>
      </w:pPr>
      <w:bookmarkStart w:id="482" w:name="_SNMP(FP1C)"/>
      <w:bookmarkStart w:id="483" w:name="_Toc149138887"/>
      <w:bookmarkEnd w:id="482"/>
      <w:r>
        <w:rPr>
          <w:rFonts w:ascii="微软雅黑" w:eastAsia="微软雅黑" w:hAnsi="微软雅黑" w:hint="eastAsia"/>
        </w:rPr>
        <w:t>SNMP</w:t>
      </w:r>
      <w:r>
        <w:rPr>
          <w:rFonts w:ascii="微软雅黑" w:eastAsia="微软雅黑" w:hAnsi="微软雅黑"/>
          <w:color w:val="EEECE1" w:themeColor="background2"/>
          <w:highlight w:val="darkYellow"/>
        </w:rPr>
        <w:t>(FP1C)</w:t>
      </w:r>
      <w:bookmarkEnd w:id="483"/>
    </w:p>
    <w:p w14:paraId="4EB898E0" w14:textId="77777777" w:rsidR="0076630D" w:rsidRDefault="00D7272D">
      <w:pPr>
        <w:rPr>
          <w:rFonts w:ascii="微软雅黑" w:eastAsia="微软雅黑" w:hAnsi="微软雅黑"/>
        </w:rPr>
      </w:pPr>
      <w:r>
        <w:rPr>
          <w:rFonts w:ascii="微软雅黑" w:eastAsia="微软雅黑" w:hAnsi="微软雅黑" w:hint="eastAsia"/>
        </w:rPr>
        <w:t>【功能概述】</w:t>
      </w:r>
    </w:p>
    <w:p w14:paraId="1ACD968E" w14:textId="77777777" w:rsidR="0076630D" w:rsidRDefault="00D7272D">
      <w:pPr>
        <w:ind w:firstLine="420"/>
        <w:rPr>
          <w:rFonts w:ascii="微软雅黑" w:eastAsia="微软雅黑" w:hAnsi="微软雅黑"/>
        </w:rPr>
      </w:pPr>
      <w:r>
        <w:rPr>
          <w:rFonts w:ascii="微软雅黑" w:eastAsia="微软雅黑" w:hAnsi="微软雅黑" w:hint="eastAsia"/>
        </w:rPr>
        <w:t>简单网络</w:t>
      </w:r>
      <w:r>
        <w:rPr>
          <w:rFonts w:ascii="微软雅黑" w:eastAsia="微软雅黑" w:hAnsi="微软雅黑"/>
        </w:rPr>
        <w:t>管理协议SNMP，广泛应用于TCP/IP网络的网络管理标准协议。其</w:t>
      </w:r>
      <w:r>
        <w:rPr>
          <w:rFonts w:ascii="微软雅黑" w:eastAsia="微软雅黑" w:hAnsi="微软雅黑" w:hint="eastAsia"/>
        </w:rPr>
        <w:t>提供了</w:t>
      </w:r>
      <w:r>
        <w:rPr>
          <w:rFonts w:ascii="微软雅黑" w:eastAsia="微软雅黑" w:hAnsi="微软雅黑"/>
        </w:rPr>
        <w:t>一种通过</w:t>
      </w:r>
      <w:r>
        <w:rPr>
          <w:rFonts w:ascii="微软雅黑" w:eastAsia="微软雅黑" w:hAnsi="微软雅黑" w:hint="eastAsia"/>
        </w:rPr>
        <w:t>运行网络</w:t>
      </w:r>
      <w:r>
        <w:rPr>
          <w:rFonts w:ascii="微软雅黑" w:eastAsia="微软雅黑" w:hAnsi="微软雅黑"/>
        </w:rPr>
        <w:t>管理软件的中心计算机（</w:t>
      </w:r>
      <w:r>
        <w:rPr>
          <w:rFonts w:ascii="微软雅黑" w:eastAsia="微软雅黑" w:hAnsi="微软雅黑" w:hint="eastAsia"/>
        </w:rPr>
        <w:t>即</w:t>
      </w:r>
      <w:r>
        <w:rPr>
          <w:rFonts w:ascii="微软雅黑" w:eastAsia="微软雅黑" w:hAnsi="微软雅黑"/>
        </w:rPr>
        <w:t>网络管理工作站）</w:t>
      </w:r>
      <w:r>
        <w:rPr>
          <w:rFonts w:ascii="微软雅黑" w:eastAsia="微软雅黑" w:hAnsi="微软雅黑" w:hint="eastAsia"/>
        </w:rPr>
        <w:t>来</w:t>
      </w:r>
      <w:r>
        <w:rPr>
          <w:rFonts w:ascii="微软雅黑" w:eastAsia="微软雅黑" w:hAnsi="微软雅黑"/>
        </w:rPr>
        <w:t>管理设备的防范。</w:t>
      </w:r>
    </w:p>
    <w:p w14:paraId="5C157C82" w14:textId="77777777" w:rsidR="0076630D" w:rsidRDefault="00D7272D">
      <w:pPr>
        <w:ind w:firstLine="420"/>
        <w:rPr>
          <w:rFonts w:ascii="微软雅黑" w:eastAsia="微软雅黑" w:hAnsi="微软雅黑"/>
        </w:rPr>
      </w:pPr>
      <w:r>
        <w:rPr>
          <w:rFonts w:ascii="微软雅黑" w:eastAsia="微软雅黑" w:hAnsi="微软雅黑"/>
        </w:rPr>
        <w:t>SNMP管理模型：SNMP系统包括网络管理系统NMS、代理进程Agent、被管对象Management object和管理信息库MIB。</w:t>
      </w:r>
      <w:r>
        <w:rPr>
          <w:rFonts w:ascii="微软雅黑" w:eastAsia="微软雅黑" w:hAnsi="微软雅黑" w:hint="eastAsia"/>
        </w:rPr>
        <w:t>NMS</w:t>
      </w:r>
      <w:r>
        <w:rPr>
          <w:rFonts w:ascii="微软雅黑" w:eastAsia="微软雅黑" w:hAnsi="微软雅黑"/>
        </w:rPr>
        <w:t>作为整个网络的网管中心，对设备进行管理。</w:t>
      </w:r>
    </w:p>
    <w:p w14:paraId="3F566689" w14:textId="77777777" w:rsidR="0076630D" w:rsidRDefault="00D7272D">
      <w:pPr>
        <w:ind w:firstLine="420"/>
        <w:rPr>
          <w:rFonts w:ascii="微软雅黑" w:eastAsia="微软雅黑" w:hAnsi="微软雅黑"/>
        </w:rPr>
      </w:pPr>
      <w:r>
        <w:rPr>
          <w:rFonts w:ascii="微软雅黑" w:eastAsia="微软雅黑" w:hAnsi="微软雅黑" w:hint="eastAsia"/>
        </w:rPr>
        <w:t>每个</w:t>
      </w:r>
      <w:r>
        <w:rPr>
          <w:rFonts w:ascii="微软雅黑" w:eastAsia="微软雅黑" w:hAnsi="微软雅黑"/>
        </w:rPr>
        <w:t>被管理设备中都包含驻留在设备上的Agent进程、MIB和</w:t>
      </w:r>
      <w:r>
        <w:rPr>
          <w:rFonts w:ascii="微软雅黑" w:eastAsia="微软雅黑" w:hAnsi="微软雅黑" w:hint="eastAsia"/>
        </w:rPr>
        <w:t>多个</w:t>
      </w:r>
      <w:r>
        <w:rPr>
          <w:rFonts w:ascii="微软雅黑" w:eastAsia="微软雅黑" w:hAnsi="微软雅黑"/>
        </w:rPr>
        <w:t>被管对象。NMS</w:t>
      </w:r>
      <w:r>
        <w:rPr>
          <w:rFonts w:ascii="微软雅黑" w:eastAsia="微软雅黑" w:hAnsi="微软雅黑" w:hint="eastAsia"/>
        </w:rPr>
        <w:t>通过</w:t>
      </w:r>
      <w:r>
        <w:rPr>
          <w:rFonts w:ascii="微软雅黑" w:eastAsia="微软雅黑" w:hAnsi="微软雅黑"/>
        </w:rPr>
        <w:t>与运行在被管理设备上的Agent交互，由Agent通过</w:t>
      </w:r>
      <w:r>
        <w:rPr>
          <w:rFonts w:ascii="微软雅黑" w:eastAsia="微软雅黑" w:hAnsi="微软雅黑" w:hint="eastAsia"/>
        </w:rPr>
        <w:t>对</w:t>
      </w:r>
      <w:r>
        <w:rPr>
          <w:rFonts w:ascii="微软雅黑" w:eastAsia="微软雅黑" w:hAnsi="微软雅黑"/>
        </w:rPr>
        <w:t>设备端的MIB的操作，完成NMS的指令。</w:t>
      </w:r>
    </w:p>
    <w:p w14:paraId="70A87167" w14:textId="77777777" w:rsidR="0076630D" w:rsidRDefault="00D7272D">
      <w:pPr>
        <w:ind w:firstLine="420"/>
        <w:rPr>
          <w:rFonts w:ascii="微软雅黑" w:eastAsia="微软雅黑" w:hAnsi="微软雅黑"/>
        </w:rPr>
      </w:pPr>
      <w:r>
        <w:rPr>
          <w:rFonts w:ascii="微软雅黑" w:eastAsia="微软雅黑" w:hAnsi="微软雅黑"/>
          <w:b/>
        </w:rPr>
        <w:t>NMS：</w:t>
      </w:r>
      <w:r>
        <w:rPr>
          <w:rFonts w:ascii="微软雅黑" w:eastAsia="微软雅黑" w:hAnsi="微软雅黑"/>
        </w:rPr>
        <w:t>在网络中扮演</w:t>
      </w:r>
      <w:r>
        <w:rPr>
          <w:rFonts w:ascii="微软雅黑" w:eastAsia="微软雅黑" w:hAnsi="微软雅黑" w:hint="eastAsia"/>
        </w:rPr>
        <w:t>管理</w:t>
      </w:r>
      <w:r>
        <w:rPr>
          <w:rFonts w:ascii="微软雅黑" w:eastAsia="微软雅黑" w:hAnsi="微软雅黑"/>
        </w:rPr>
        <w:t>者角色，是一个采用SNMP协议对</w:t>
      </w:r>
      <w:r>
        <w:rPr>
          <w:rFonts w:ascii="微软雅黑" w:eastAsia="微软雅黑" w:hAnsi="微软雅黑" w:hint="eastAsia"/>
        </w:rPr>
        <w:t>网络</w:t>
      </w:r>
      <w:r>
        <w:rPr>
          <w:rFonts w:ascii="微软雅黑" w:eastAsia="微软雅黑" w:hAnsi="微软雅黑"/>
        </w:rPr>
        <w:t>设备进行管理</w:t>
      </w:r>
      <w:r>
        <w:rPr>
          <w:rFonts w:ascii="微软雅黑" w:eastAsia="微软雅黑" w:hAnsi="微软雅黑" w:hint="eastAsia"/>
        </w:rPr>
        <w:t>/监视</w:t>
      </w:r>
      <w:r>
        <w:rPr>
          <w:rFonts w:ascii="微软雅黑" w:eastAsia="微软雅黑" w:hAnsi="微软雅黑"/>
        </w:rPr>
        <w:t>的系统，运行在NMS服务器上。</w:t>
      </w:r>
    </w:p>
    <w:p w14:paraId="0913823E" w14:textId="77777777" w:rsidR="0076630D" w:rsidRDefault="00D7272D" w:rsidP="00B10728">
      <w:pPr>
        <w:pStyle w:val="af2"/>
        <w:numPr>
          <w:ilvl w:val="0"/>
          <w:numId w:val="466"/>
        </w:numPr>
        <w:ind w:firstLineChars="0"/>
        <w:rPr>
          <w:rFonts w:ascii="微软雅黑" w:eastAsia="微软雅黑" w:hAnsi="微软雅黑"/>
        </w:rPr>
      </w:pPr>
      <w:r>
        <w:rPr>
          <w:rFonts w:ascii="微软雅黑" w:eastAsia="微软雅黑" w:hAnsi="微软雅黑" w:hint="eastAsia"/>
        </w:rPr>
        <w:t>NMS</w:t>
      </w:r>
      <w:r>
        <w:rPr>
          <w:rFonts w:ascii="微软雅黑" w:eastAsia="微软雅黑" w:hAnsi="微软雅黑"/>
        </w:rPr>
        <w:t>可以向设备上的Agent发出请求，查询或</w:t>
      </w:r>
      <w:r>
        <w:rPr>
          <w:rFonts w:ascii="微软雅黑" w:eastAsia="微软雅黑" w:hAnsi="微软雅黑" w:hint="eastAsia"/>
        </w:rPr>
        <w:t>修改</w:t>
      </w:r>
      <w:r>
        <w:rPr>
          <w:rFonts w:ascii="微软雅黑" w:eastAsia="微软雅黑" w:hAnsi="微软雅黑"/>
        </w:rPr>
        <w:t>一个或多个具体的</w:t>
      </w:r>
      <w:r>
        <w:rPr>
          <w:rFonts w:ascii="微软雅黑" w:eastAsia="微软雅黑" w:hAnsi="微软雅黑" w:hint="eastAsia"/>
        </w:rPr>
        <w:t>参数值</w:t>
      </w:r>
    </w:p>
    <w:p w14:paraId="4C7847E2" w14:textId="77777777" w:rsidR="0076630D" w:rsidRDefault="00D7272D" w:rsidP="00B10728">
      <w:pPr>
        <w:pStyle w:val="af2"/>
        <w:numPr>
          <w:ilvl w:val="0"/>
          <w:numId w:val="466"/>
        </w:numPr>
        <w:ind w:firstLineChars="0"/>
        <w:rPr>
          <w:rFonts w:ascii="微软雅黑" w:eastAsia="微软雅黑" w:hAnsi="微软雅黑"/>
        </w:rPr>
      </w:pPr>
      <w:r>
        <w:rPr>
          <w:rFonts w:ascii="微软雅黑" w:eastAsia="微软雅黑" w:hAnsi="微软雅黑"/>
        </w:rPr>
        <w:lastRenderedPageBreak/>
        <w:t>NMS可以</w:t>
      </w:r>
      <w:r>
        <w:rPr>
          <w:rFonts w:ascii="微软雅黑" w:eastAsia="微软雅黑" w:hAnsi="微软雅黑" w:hint="eastAsia"/>
        </w:rPr>
        <w:t>接收</w:t>
      </w:r>
      <w:r>
        <w:rPr>
          <w:rFonts w:ascii="微软雅黑" w:eastAsia="微软雅黑" w:hAnsi="微软雅黑"/>
        </w:rPr>
        <w:t>设备上的Agent主动发送的Trap信息，以获知被管理设备当前的状态</w:t>
      </w:r>
    </w:p>
    <w:p w14:paraId="3D6A8E41" w14:textId="77777777" w:rsidR="0076630D" w:rsidRDefault="00D7272D">
      <w:pPr>
        <w:ind w:firstLine="420"/>
        <w:rPr>
          <w:rFonts w:ascii="微软雅黑" w:eastAsia="微软雅黑" w:hAnsi="微软雅黑"/>
        </w:rPr>
      </w:pPr>
      <w:r>
        <w:rPr>
          <w:rFonts w:ascii="微软雅黑" w:eastAsia="微软雅黑" w:hAnsi="微软雅黑"/>
          <w:b/>
        </w:rPr>
        <w:t>Agent：</w:t>
      </w:r>
      <w:r>
        <w:rPr>
          <w:rFonts w:ascii="微软雅黑" w:eastAsia="微软雅黑" w:hAnsi="微软雅黑"/>
        </w:rPr>
        <w:t>被管理设备中的一个代理</w:t>
      </w:r>
      <w:r>
        <w:rPr>
          <w:rFonts w:ascii="微软雅黑" w:eastAsia="微软雅黑" w:hAnsi="微软雅黑" w:hint="eastAsia"/>
        </w:rPr>
        <w:t>进程</w:t>
      </w:r>
      <w:r>
        <w:rPr>
          <w:rFonts w:ascii="微软雅黑" w:eastAsia="微软雅黑" w:hAnsi="微软雅黑"/>
        </w:rPr>
        <w:t>，用于维护被管理设备的信息数据并响应来自NMS的请求，把管理数据汇报给发送请求的NMS。</w:t>
      </w:r>
    </w:p>
    <w:p w14:paraId="3BE035B2" w14:textId="77777777" w:rsidR="0076630D" w:rsidRDefault="00D7272D" w:rsidP="00B10728">
      <w:pPr>
        <w:pStyle w:val="af2"/>
        <w:numPr>
          <w:ilvl w:val="0"/>
          <w:numId w:val="467"/>
        </w:numPr>
        <w:ind w:firstLineChars="0"/>
        <w:rPr>
          <w:rFonts w:ascii="微软雅黑" w:eastAsia="微软雅黑" w:hAnsi="微软雅黑"/>
        </w:rPr>
      </w:pPr>
      <w:r>
        <w:rPr>
          <w:rFonts w:ascii="微软雅黑" w:eastAsia="微软雅黑" w:hAnsi="微软雅黑" w:hint="eastAsia"/>
        </w:rPr>
        <w:t>Agent</w:t>
      </w:r>
      <w:r>
        <w:rPr>
          <w:rFonts w:ascii="微软雅黑" w:eastAsia="微软雅黑" w:hAnsi="微软雅黑"/>
        </w:rPr>
        <w:t>接收到NMS的请求信息后，通过MIB表完成</w:t>
      </w:r>
      <w:r>
        <w:rPr>
          <w:rFonts w:ascii="微软雅黑" w:eastAsia="微软雅黑" w:hAnsi="微软雅黑" w:hint="eastAsia"/>
        </w:rPr>
        <w:t>相应</w:t>
      </w:r>
      <w:r>
        <w:rPr>
          <w:rFonts w:ascii="微软雅黑" w:eastAsia="微软雅黑" w:hAnsi="微软雅黑"/>
        </w:rPr>
        <w:t>指令后，并把操作结果响应给NMS</w:t>
      </w:r>
    </w:p>
    <w:p w14:paraId="2378BE97" w14:textId="77777777" w:rsidR="0076630D" w:rsidRDefault="00D7272D" w:rsidP="00B10728">
      <w:pPr>
        <w:pStyle w:val="af2"/>
        <w:numPr>
          <w:ilvl w:val="0"/>
          <w:numId w:val="467"/>
        </w:numPr>
        <w:ind w:firstLineChars="0"/>
        <w:rPr>
          <w:rFonts w:ascii="微软雅黑" w:eastAsia="微软雅黑" w:hAnsi="微软雅黑"/>
        </w:rPr>
      </w:pPr>
      <w:r>
        <w:rPr>
          <w:rFonts w:ascii="微软雅黑" w:eastAsia="微软雅黑" w:hAnsi="微软雅黑" w:hint="eastAsia"/>
        </w:rPr>
        <w:t>当设备</w:t>
      </w:r>
      <w:r>
        <w:rPr>
          <w:rFonts w:ascii="微软雅黑" w:eastAsia="微软雅黑" w:hAnsi="微软雅黑"/>
        </w:rPr>
        <w:t>发生故障或者其他</w:t>
      </w:r>
      <w:r>
        <w:rPr>
          <w:rFonts w:ascii="微软雅黑" w:eastAsia="微软雅黑" w:hAnsi="微软雅黑" w:hint="eastAsia"/>
        </w:rPr>
        <w:t>事件</w:t>
      </w:r>
      <w:r>
        <w:rPr>
          <w:rFonts w:ascii="微软雅黑" w:eastAsia="微软雅黑" w:hAnsi="微软雅黑"/>
        </w:rPr>
        <w:t>时，设备会</w:t>
      </w:r>
      <w:r>
        <w:rPr>
          <w:rFonts w:ascii="微软雅黑" w:eastAsia="微软雅黑" w:hAnsi="微软雅黑" w:hint="eastAsia"/>
        </w:rPr>
        <w:t>通过</w:t>
      </w:r>
      <w:r>
        <w:rPr>
          <w:rFonts w:ascii="微软雅黑" w:eastAsia="微软雅黑" w:hAnsi="微软雅黑"/>
        </w:rPr>
        <w:t>Agent主动发送信息给NMS，向NMS</w:t>
      </w:r>
      <w:r>
        <w:rPr>
          <w:rFonts w:ascii="微软雅黑" w:eastAsia="微软雅黑" w:hAnsi="微软雅黑" w:hint="eastAsia"/>
        </w:rPr>
        <w:t>报告</w:t>
      </w:r>
      <w:r>
        <w:rPr>
          <w:rFonts w:ascii="微软雅黑" w:eastAsia="微软雅黑" w:hAnsi="微软雅黑"/>
        </w:rPr>
        <w:t>设备当前的状态变化</w:t>
      </w:r>
    </w:p>
    <w:p w14:paraId="6A3460EC" w14:textId="77777777" w:rsidR="0076630D" w:rsidRDefault="00D7272D">
      <w:pPr>
        <w:rPr>
          <w:rFonts w:ascii="微软雅黑" w:eastAsia="微软雅黑" w:hAnsi="微软雅黑"/>
        </w:rPr>
      </w:pPr>
      <w:r>
        <w:rPr>
          <w:rFonts w:ascii="微软雅黑" w:eastAsia="微软雅黑" w:hAnsi="微软雅黑"/>
          <w:b/>
        </w:rPr>
        <w:t xml:space="preserve">    Managed object：</w:t>
      </w:r>
      <w:r>
        <w:rPr>
          <w:rFonts w:ascii="微软雅黑" w:eastAsia="微软雅黑" w:hAnsi="微软雅黑" w:hint="eastAsia"/>
        </w:rPr>
        <w:t>被管理对象。</w:t>
      </w:r>
      <w:r>
        <w:rPr>
          <w:rFonts w:ascii="微软雅黑" w:eastAsia="微软雅黑" w:hAnsi="微软雅黑"/>
        </w:rPr>
        <w:t>每一个设备可能包含多个被管理对象，被管理对象可以是设备中的某个硬件，也可以是在硬件、软件（</w:t>
      </w:r>
      <w:r>
        <w:rPr>
          <w:rFonts w:ascii="微软雅黑" w:eastAsia="微软雅黑" w:hAnsi="微软雅黑" w:hint="eastAsia"/>
        </w:rPr>
        <w:t>如</w:t>
      </w:r>
      <w:r>
        <w:rPr>
          <w:rFonts w:ascii="微软雅黑" w:eastAsia="微软雅黑" w:hAnsi="微软雅黑"/>
        </w:rPr>
        <w:t>路由</w:t>
      </w:r>
      <w:r>
        <w:rPr>
          <w:rFonts w:ascii="微软雅黑" w:eastAsia="微软雅黑" w:hAnsi="微软雅黑" w:hint="eastAsia"/>
        </w:rPr>
        <w:t>选择</w:t>
      </w:r>
      <w:r>
        <w:rPr>
          <w:rFonts w:ascii="微软雅黑" w:eastAsia="微软雅黑" w:hAnsi="微软雅黑"/>
        </w:rPr>
        <w:t>协议）</w:t>
      </w:r>
      <w:r>
        <w:rPr>
          <w:rFonts w:ascii="微软雅黑" w:eastAsia="微软雅黑" w:hAnsi="微软雅黑" w:hint="eastAsia"/>
        </w:rPr>
        <w:t>上</w:t>
      </w:r>
      <w:r>
        <w:rPr>
          <w:rFonts w:ascii="微软雅黑" w:eastAsia="微软雅黑" w:hAnsi="微软雅黑"/>
        </w:rPr>
        <w:t>配置的参数集合。</w:t>
      </w:r>
    </w:p>
    <w:p w14:paraId="7677352B" w14:textId="77777777" w:rsidR="0076630D" w:rsidRDefault="00D7272D">
      <w:pPr>
        <w:ind w:firstLine="420"/>
        <w:rPr>
          <w:rFonts w:ascii="微软雅黑" w:eastAsia="微软雅黑" w:hAnsi="微软雅黑"/>
        </w:rPr>
      </w:pPr>
      <w:r>
        <w:rPr>
          <w:rFonts w:ascii="微软雅黑" w:eastAsia="微软雅黑" w:hAnsi="微软雅黑"/>
          <w:b/>
        </w:rPr>
        <w:t>MIB：</w:t>
      </w:r>
      <w:r>
        <w:rPr>
          <w:rFonts w:ascii="微软雅黑" w:eastAsia="微软雅黑" w:hAnsi="微软雅黑" w:hint="eastAsia"/>
        </w:rPr>
        <w:t>数据库</w:t>
      </w:r>
      <w:r>
        <w:rPr>
          <w:rFonts w:ascii="微软雅黑" w:eastAsia="微软雅黑" w:hAnsi="微软雅黑"/>
        </w:rPr>
        <w:t>，指明了被管理设备所维护的变量（</w:t>
      </w:r>
      <w:r>
        <w:rPr>
          <w:rFonts w:ascii="微软雅黑" w:eastAsia="微软雅黑" w:hAnsi="微软雅黑" w:hint="eastAsia"/>
        </w:rPr>
        <w:t>即</w:t>
      </w:r>
      <w:r>
        <w:rPr>
          <w:rFonts w:ascii="微软雅黑" w:eastAsia="微软雅黑" w:hAnsi="微软雅黑"/>
        </w:rPr>
        <w:t>能够被Agent查询和设置的信息）</w:t>
      </w:r>
      <w:r>
        <w:rPr>
          <w:rFonts w:ascii="微软雅黑" w:eastAsia="微软雅黑" w:hAnsi="微软雅黑" w:hint="eastAsia"/>
        </w:rPr>
        <w:t>。</w:t>
      </w:r>
      <w:r>
        <w:rPr>
          <w:rFonts w:ascii="微软雅黑" w:eastAsia="微软雅黑" w:hAnsi="微软雅黑"/>
        </w:rPr>
        <w:t>MIB</w:t>
      </w:r>
      <w:r>
        <w:rPr>
          <w:rFonts w:ascii="微软雅黑" w:eastAsia="微软雅黑" w:hAnsi="微软雅黑" w:hint="eastAsia"/>
        </w:rPr>
        <w:t>在</w:t>
      </w:r>
      <w:r>
        <w:rPr>
          <w:rFonts w:ascii="微软雅黑" w:eastAsia="微软雅黑" w:hAnsi="微软雅黑"/>
        </w:rPr>
        <w:t>数据库</w:t>
      </w:r>
      <w:r>
        <w:rPr>
          <w:rFonts w:ascii="微软雅黑" w:eastAsia="微软雅黑" w:hAnsi="微软雅黑" w:hint="eastAsia"/>
        </w:rPr>
        <w:t>中定义</w:t>
      </w:r>
      <w:r>
        <w:rPr>
          <w:rFonts w:ascii="微软雅黑" w:eastAsia="微软雅黑" w:hAnsi="微软雅黑"/>
        </w:rPr>
        <w:t>了被管理设备的一系列属性：对象的</w:t>
      </w:r>
      <w:r>
        <w:rPr>
          <w:rFonts w:ascii="微软雅黑" w:eastAsia="微软雅黑" w:hAnsi="微软雅黑" w:hint="eastAsia"/>
        </w:rPr>
        <w:t>名称</w:t>
      </w:r>
      <w:r>
        <w:rPr>
          <w:rFonts w:ascii="微软雅黑" w:eastAsia="微软雅黑" w:hAnsi="微软雅黑"/>
        </w:rPr>
        <w:t>、对象的状态、对象的访问权限和对象的数据类型等。通过</w:t>
      </w:r>
      <w:r>
        <w:rPr>
          <w:rFonts w:ascii="微软雅黑" w:eastAsia="微软雅黑" w:hAnsi="微软雅黑" w:hint="eastAsia"/>
        </w:rPr>
        <w:t>MIB</w:t>
      </w:r>
      <w:r>
        <w:rPr>
          <w:rFonts w:ascii="微软雅黑" w:eastAsia="微软雅黑" w:hAnsi="微软雅黑"/>
        </w:rPr>
        <w:t>，可以完成以下</w:t>
      </w:r>
      <w:r>
        <w:rPr>
          <w:rFonts w:ascii="微软雅黑" w:eastAsia="微软雅黑" w:hAnsi="微软雅黑" w:hint="eastAsia"/>
        </w:rPr>
        <w:t>功能</w:t>
      </w:r>
      <w:r>
        <w:rPr>
          <w:rFonts w:ascii="微软雅黑" w:eastAsia="微软雅黑" w:hAnsi="微软雅黑"/>
        </w:rPr>
        <w:t>：</w:t>
      </w:r>
    </w:p>
    <w:p w14:paraId="563FA0FD" w14:textId="77777777" w:rsidR="0076630D" w:rsidRDefault="00D7272D" w:rsidP="00B10728">
      <w:pPr>
        <w:pStyle w:val="af2"/>
        <w:numPr>
          <w:ilvl w:val="0"/>
          <w:numId w:val="468"/>
        </w:numPr>
        <w:ind w:firstLineChars="0"/>
        <w:rPr>
          <w:rFonts w:ascii="微软雅黑" w:eastAsia="微软雅黑" w:hAnsi="微软雅黑"/>
        </w:rPr>
      </w:pPr>
      <w:r>
        <w:rPr>
          <w:rFonts w:ascii="微软雅黑" w:eastAsia="微软雅黑" w:hAnsi="微软雅黑" w:hint="eastAsia"/>
        </w:rPr>
        <w:t>Agent</w:t>
      </w:r>
      <w:r>
        <w:rPr>
          <w:rFonts w:ascii="微软雅黑" w:eastAsia="微软雅黑" w:hAnsi="微软雅黑"/>
        </w:rPr>
        <w:t>通过查询MIB，可以获知设备当前的状态信息</w:t>
      </w:r>
    </w:p>
    <w:p w14:paraId="620FF92D" w14:textId="77777777" w:rsidR="0076630D" w:rsidRDefault="00D7272D" w:rsidP="00B10728">
      <w:pPr>
        <w:pStyle w:val="af2"/>
        <w:numPr>
          <w:ilvl w:val="0"/>
          <w:numId w:val="468"/>
        </w:numPr>
        <w:ind w:firstLineChars="0"/>
        <w:rPr>
          <w:rFonts w:ascii="微软雅黑" w:eastAsia="微软雅黑" w:hAnsi="微软雅黑"/>
        </w:rPr>
      </w:pPr>
      <w:r>
        <w:rPr>
          <w:rFonts w:ascii="微软雅黑" w:eastAsia="微软雅黑" w:hAnsi="微软雅黑"/>
        </w:rPr>
        <w:t>Agent通过修改MIB，可以设置设备的状态参数</w:t>
      </w:r>
    </w:p>
    <w:p w14:paraId="19D72970" w14:textId="77777777" w:rsidR="0076630D" w:rsidRDefault="00D7272D">
      <w:pPr>
        <w:ind w:firstLine="420"/>
        <w:rPr>
          <w:rFonts w:ascii="微软雅黑" w:eastAsia="微软雅黑" w:hAnsi="微软雅黑"/>
        </w:rPr>
      </w:pPr>
      <w:r>
        <w:rPr>
          <w:rFonts w:ascii="微软雅黑" w:eastAsia="微软雅黑" w:hAnsi="微软雅黑"/>
        </w:rPr>
        <w:t>SNMP的管理信息库采用和域名系统DNS</w:t>
      </w:r>
      <w:r>
        <w:rPr>
          <w:rFonts w:ascii="微软雅黑" w:eastAsia="微软雅黑" w:hAnsi="微软雅黑" w:hint="eastAsia"/>
        </w:rPr>
        <w:t>相似</w:t>
      </w:r>
      <w:r>
        <w:rPr>
          <w:rFonts w:ascii="微软雅黑" w:eastAsia="微软雅黑" w:hAnsi="微软雅黑"/>
        </w:rPr>
        <w:t>的树型结构，它的根在最上面，根没有名字。</w:t>
      </w:r>
      <w:r>
        <w:rPr>
          <w:rFonts w:ascii="微软雅黑" w:eastAsia="微软雅黑" w:hAnsi="微软雅黑" w:hint="eastAsia"/>
        </w:rPr>
        <w:t>根</w:t>
      </w:r>
      <w:r>
        <w:rPr>
          <w:rFonts w:ascii="微软雅黑" w:eastAsia="微软雅黑" w:hAnsi="微软雅黑"/>
        </w:rPr>
        <w:t>的节点代表被管理对象，可以用从根开始的一条路径唯一标识，被管理对象可以用一串数字唯一确定，这串数字即被管理对象的</w:t>
      </w:r>
      <w:r>
        <w:rPr>
          <w:rFonts w:ascii="微软雅黑" w:eastAsia="微软雅黑" w:hAnsi="微软雅黑" w:hint="eastAsia"/>
        </w:rPr>
        <w:t>对象标识符</w:t>
      </w:r>
      <w:r>
        <w:rPr>
          <w:rFonts w:ascii="微软雅黑" w:eastAsia="微软雅黑" w:hAnsi="微软雅黑"/>
        </w:rPr>
        <w:t>OID</w:t>
      </w:r>
      <w:r>
        <w:rPr>
          <w:rFonts w:ascii="微软雅黑" w:eastAsia="微软雅黑" w:hAnsi="微软雅黑" w:hint="eastAsia"/>
        </w:rPr>
        <w:t>，</w:t>
      </w:r>
      <w:r>
        <w:rPr>
          <w:rFonts w:ascii="微软雅黑" w:eastAsia="微软雅黑" w:hAnsi="微软雅黑"/>
        </w:rPr>
        <w:t>如</w:t>
      </w:r>
      <w:r>
        <w:rPr>
          <w:rFonts w:ascii="微软雅黑" w:eastAsia="微软雅黑" w:hAnsi="微软雅黑" w:hint="eastAsia"/>
        </w:rPr>
        <w:t>Grandstream</w:t>
      </w:r>
      <w:r>
        <w:rPr>
          <w:rFonts w:ascii="微软雅黑" w:eastAsia="微软雅黑" w:hAnsi="微软雅黑"/>
        </w:rPr>
        <w:t>的OID为1.3.6.1.4.1.42397</w:t>
      </w:r>
      <w:r>
        <w:rPr>
          <w:rFonts w:ascii="微软雅黑" w:eastAsia="微软雅黑" w:hAnsi="微软雅黑" w:hint="eastAsia"/>
        </w:rPr>
        <w:t>。</w:t>
      </w:r>
      <w:r>
        <w:rPr>
          <w:rFonts w:ascii="微软雅黑" w:eastAsia="微软雅黑" w:hAnsi="微软雅黑"/>
        </w:rPr>
        <w:t>三者</w:t>
      </w:r>
      <w:r>
        <w:rPr>
          <w:rFonts w:ascii="微软雅黑" w:eastAsia="微软雅黑" w:hAnsi="微软雅黑" w:hint="eastAsia"/>
        </w:rPr>
        <w:t>的</w:t>
      </w:r>
      <w:r>
        <w:rPr>
          <w:rFonts w:ascii="微软雅黑" w:eastAsia="微软雅黑" w:hAnsi="微软雅黑"/>
        </w:rPr>
        <w:t>关系如下图所示：</w:t>
      </w:r>
    </w:p>
    <w:p w14:paraId="6E5D6B5A" w14:textId="77777777" w:rsidR="0076630D" w:rsidRDefault="00D7272D">
      <w:pPr>
        <w:jc w:val="center"/>
        <w:rPr>
          <w:rFonts w:ascii="微软雅黑" w:eastAsia="微软雅黑" w:hAnsi="微软雅黑"/>
        </w:rPr>
      </w:pPr>
      <w:r>
        <w:rPr>
          <w:rFonts w:asciiTheme="minorEastAsia" w:hAnsiTheme="minorEastAsia"/>
          <w:noProof/>
        </w:rPr>
        <w:lastRenderedPageBreak/>
        <w:drawing>
          <wp:inline distT="0" distB="0" distL="0" distR="0">
            <wp:extent cx="4515485" cy="1541780"/>
            <wp:effectExtent l="0" t="0" r="0" b="0"/>
            <wp:docPr id="6" name="图片 6" descr="http://www.tp-link.com.cn/pages/imageuploadfolder/201071393332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www.tp-link.com.cn/pages/imageuploadfolder/201071393332943.jpg"/>
                    <pic:cNvPicPr>
                      <a:picLocks noChangeAspect="1" noChangeArrowheads="1"/>
                    </pic:cNvPicPr>
                  </pic:nvPicPr>
                  <pic:blipFill>
                    <a:blip r:embed="rId35">
                      <a:extLst>
                        <a:ext uri="{28A0092B-C50C-407E-A947-70E740481C1C}">
                          <a14:useLocalDpi xmlns:a14="http://schemas.microsoft.com/office/drawing/2010/main" val="0"/>
                        </a:ext>
                      </a:extLst>
                    </a:blip>
                    <a:srcRect b="13822"/>
                    <a:stretch>
                      <a:fillRect/>
                    </a:stretch>
                  </pic:blipFill>
                  <pic:spPr>
                    <a:xfrm>
                      <a:off x="0" y="0"/>
                      <a:ext cx="4515640" cy="1542197"/>
                    </a:xfrm>
                    <a:prstGeom prst="rect">
                      <a:avLst/>
                    </a:prstGeom>
                    <a:noFill/>
                    <a:ln>
                      <a:noFill/>
                    </a:ln>
                  </pic:spPr>
                </pic:pic>
              </a:graphicData>
            </a:graphic>
          </wp:inline>
        </w:drawing>
      </w:r>
    </w:p>
    <w:p w14:paraId="10EC4858" w14:textId="77777777" w:rsidR="0076630D" w:rsidRDefault="00D7272D">
      <w:pPr>
        <w:ind w:firstLine="420"/>
        <w:rPr>
          <w:rFonts w:ascii="微软雅黑" w:eastAsia="微软雅黑" w:hAnsi="微软雅黑"/>
        </w:rPr>
      </w:pPr>
      <w:r>
        <w:rPr>
          <w:rFonts w:ascii="微软雅黑" w:eastAsia="微软雅黑" w:hAnsi="微软雅黑" w:hint="eastAsia"/>
        </w:rPr>
        <w:t>SNMP</w:t>
      </w:r>
      <w:r>
        <w:rPr>
          <w:rFonts w:ascii="微软雅黑" w:eastAsia="微软雅黑" w:hAnsi="微软雅黑"/>
        </w:rPr>
        <w:t>管理者是SNMP网络的管理者，SNMP代理是SNMP网络的被管理者，他们之间通过SNMP协议来</w:t>
      </w:r>
      <w:r>
        <w:rPr>
          <w:rFonts w:ascii="微软雅黑" w:eastAsia="微软雅黑" w:hAnsi="微软雅黑" w:hint="eastAsia"/>
        </w:rPr>
        <w:t>交互</w:t>
      </w:r>
      <w:r>
        <w:rPr>
          <w:rFonts w:ascii="微软雅黑" w:eastAsia="微软雅黑" w:hAnsi="微软雅黑"/>
        </w:rPr>
        <w:t>管理信息。每个</w:t>
      </w:r>
      <w:r>
        <w:rPr>
          <w:rFonts w:ascii="微软雅黑" w:eastAsia="微软雅黑" w:hAnsi="微软雅黑" w:hint="eastAsia"/>
        </w:rPr>
        <w:t>SNMP</w:t>
      </w:r>
      <w:r>
        <w:rPr>
          <w:rFonts w:ascii="微软雅黑" w:eastAsia="微软雅黑" w:hAnsi="微软雅黑"/>
        </w:rPr>
        <w:t>代理都有自己的MIB，SNMP管理者根据权限</w:t>
      </w:r>
      <w:r>
        <w:rPr>
          <w:rFonts w:ascii="微软雅黑" w:eastAsia="微软雅黑" w:hAnsi="微软雅黑" w:hint="eastAsia"/>
        </w:rPr>
        <w:t>可以</w:t>
      </w:r>
      <w:r>
        <w:rPr>
          <w:rFonts w:ascii="微软雅黑" w:eastAsia="微软雅黑" w:hAnsi="微软雅黑"/>
        </w:rPr>
        <w:t>对MIB中的对象进行</w:t>
      </w:r>
      <w:r>
        <w:rPr>
          <w:rFonts w:ascii="微软雅黑" w:eastAsia="微软雅黑" w:hAnsi="微软雅黑" w:hint="eastAsia"/>
        </w:rPr>
        <w:t>读/写</w:t>
      </w:r>
      <w:r>
        <w:rPr>
          <w:rFonts w:ascii="微软雅黑" w:eastAsia="微软雅黑" w:hAnsi="微软雅黑"/>
        </w:rPr>
        <w:t>操作。</w:t>
      </w:r>
    </w:p>
    <w:p w14:paraId="53A01A21"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支持SNMPv1、SNMPv2c</w:t>
      </w:r>
      <w:r>
        <w:rPr>
          <w:rFonts w:ascii="微软雅黑" w:eastAsia="微软雅黑" w:hAnsi="微软雅黑" w:hint="eastAsia"/>
        </w:rPr>
        <w:t>和</w:t>
      </w:r>
      <w:r>
        <w:rPr>
          <w:rFonts w:ascii="微软雅黑" w:eastAsia="微软雅黑" w:hAnsi="微软雅黑"/>
        </w:rPr>
        <w:t>SNMPv3</w:t>
      </w:r>
      <w:r>
        <w:rPr>
          <w:rFonts w:ascii="微软雅黑" w:eastAsia="微软雅黑" w:hAnsi="微软雅黑" w:hint="eastAsia"/>
        </w:rPr>
        <w:t>三个</w:t>
      </w:r>
      <w:r>
        <w:rPr>
          <w:rFonts w:ascii="微软雅黑" w:eastAsia="微软雅黑" w:hAnsi="微软雅黑"/>
        </w:rPr>
        <w:t>协议版本，在选择SNMP协议时需要与网管站选择的协议</w:t>
      </w:r>
      <w:r>
        <w:rPr>
          <w:rFonts w:ascii="微软雅黑" w:eastAsia="微软雅黑" w:hAnsi="微软雅黑" w:hint="eastAsia"/>
        </w:rPr>
        <w:t>版本</w:t>
      </w:r>
      <w:r>
        <w:rPr>
          <w:rFonts w:ascii="微软雅黑" w:eastAsia="微软雅黑" w:hAnsi="微软雅黑"/>
        </w:rPr>
        <w:t>保持一致。</w:t>
      </w:r>
      <w:r>
        <w:rPr>
          <w:rFonts w:ascii="微软雅黑" w:eastAsia="微软雅黑" w:hAnsi="微软雅黑" w:hint="eastAsia"/>
        </w:rPr>
        <w:t>SNMPv</w:t>
      </w:r>
      <w:r>
        <w:rPr>
          <w:rFonts w:ascii="微软雅黑" w:eastAsia="微软雅黑" w:hAnsi="微软雅黑"/>
        </w:rPr>
        <w:t>1</w:t>
      </w:r>
      <w:r>
        <w:rPr>
          <w:rFonts w:ascii="微软雅黑" w:eastAsia="微软雅黑" w:hAnsi="微软雅黑" w:hint="eastAsia"/>
        </w:rPr>
        <w:t>和SNMP</w:t>
      </w:r>
      <w:r>
        <w:rPr>
          <w:rFonts w:ascii="微软雅黑" w:eastAsia="微软雅黑" w:hAnsi="微软雅黑"/>
        </w:rPr>
        <w:t>v2c</w:t>
      </w:r>
      <w:r>
        <w:rPr>
          <w:rFonts w:ascii="微软雅黑" w:eastAsia="微软雅黑" w:hAnsi="微软雅黑" w:hint="eastAsia"/>
        </w:rPr>
        <w:t>均</w:t>
      </w:r>
      <w:r>
        <w:rPr>
          <w:rFonts w:ascii="微软雅黑" w:eastAsia="微软雅黑" w:hAnsi="微软雅黑"/>
        </w:rPr>
        <w:t>采用团体名认证，团体名定义了SNMP管理者和SNMP代理的关系，起到类似密码的作用，用于限制SNMP管理者对SNMP代理的访问。如果</w:t>
      </w:r>
      <w:r>
        <w:rPr>
          <w:rFonts w:ascii="微软雅黑" w:eastAsia="微软雅黑" w:hAnsi="微软雅黑" w:hint="eastAsia"/>
        </w:rPr>
        <w:t>SNMP</w:t>
      </w:r>
      <w:r>
        <w:rPr>
          <w:rFonts w:ascii="微软雅黑" w:eastAsia="微软雅黑" w:hAnsi="微软雅黑"/>
        </w:rPr>
        <w:t>报文携带的团体名没有得到设备的认可，该报文将被丢弃。SNMPv3</w:t>
      </w:r>
      <w:r>
        <w:rPr>
          <w:rFonts w:ascii="微软雅黑" w:eastAsia="微软雅黑" w:hAnsi="微软雅黑" w:hint="eastAsia"/>
        </w:rPr>
        <w:t>采用</w:t>
      </w:r>
      <w:r>
        <w:rPr>
          <w:rFonts w:ascii="微软雅黑" w:eastAsia="微软雅黑" w:hAnsi="微软雅黑"/>
        </w:rPr>
        <w:t>VACM（</w:t>
      </w:r>
      <w:r>
        <w:rPr>
          <w:rFonts w:ascii="微软雅黑" w:eastAsia="微软雅黑" w:hAnsi="微软雅黑" w:hint="eastAsia"/>
        </w:rPr>
        <w:t>基于</w:t>
      </w:r>
      <w:r>
        <w:rPr>
          <w:rFonts w:ascii="微软雅黑" w:eastAsia="微软雅黑" w:hAnsi="微软雅黑"/>
        </w:rPr>
        <w:t>视图的访问控制模型）</w:t>
      </w:r>
      <w:r>
        <w:rPr>
          <w:rFonts w:ascii="微软雅黑" w:eastAsia="微软雅黑" w:hAnsi="微软雅黑" w:hint="eastAsia"/>
        </w:rPr>
        <w:t>和</w:t>
      </w:r>
      <w:r>
        <w:rPr>
          <w:rFonts w:ascii="微软雅黑" w:eastAsia="微软雅黑" w:hAnsi="微软雅黑"/>
        </w:rPr>
        <w:t>USM（</w:t>
      </w:r>
      <w:r>
        <w:rPr>
          <w:rFonts w:ascii="微软雅黑" w:eastAsia="微软雅黑" w:hAnsi="微软雅黑" w:hint="eastAsia"/>
        </w:rPr>
        <w:t>基于</w:t>
      </w:r>
      <w:r>
        <w:rPr>
          <w:rFonts w:ascii="微软雅黑" w:eastAsia="微软雅黑" w:hAnsi="微软雅黑"/>
        </w:rPr>
        <w:t>用户的安全模型）</w:t>
      </w:r>
      <w:r>
        <w:rPr>
          <w:rFonts w:ascii="微软雅黑" w:eastAsia="微软雅黑" w:hAnsi="微软雅黑" w:hint="eastAsia"/>
        </w:rPr>
        <w:t>认证机制</w:t>
      </w:r>
      <w:r>
        <w:rPr>
          <w:rFonts w:ascii="微软雅黑" w:eastAsia="微软雅黑" w:hAnsi="微软雅黑"/>
        </w:rPr>
        <w:t>，网络管理员可以设置认证和加密功能。认证</w:t>
      </w:r>
      <w:r>
        <w:rPr>
          <w:rFonts w:ascii="微软雅黑" w:eastAsia="微软雅黑" w:hAnsi="微软雅黑" w:hint="eastAsia"/>
        </w:rPr>
        <w:t>用于</w:t>
      </w:r>
      <w:r>
        <w:rPr>
          <w:rFonts w:ascii="微软雅黑" w:eastAsia="微软雅黑" w:hAnsi="微软雅黑"/>
        </w:rPr>
        <w:t>验证报文发送方的合法性，避免非法用户的访问；加密则是对SNMP管理者和SNMP代理间的传输报文进行加密。以免</w:t>
      </w:r>
      <w:r>
        <w:rPr>
          <w:rFonts w:ascii="微软雅黑" w:eastAsia="微软雅黑" w:hAnsi="微软雅黑" w:hint="eastAsia"/>
        </w:rPr>
        <w:t>被</w:t>
      </w:r>
      <w:r>
        <w:rPr>
          <w:rFonts w:ascii="微软雅黑" w:eastAsia="微软雅黑" w:hAnsi="微软雅黑"/>
        </w:rPr>
        <w:t>窃听。采用认证和加密功能，可以为SNMP管理者和SNMP代理间的通信提供更高的安全性。</w:t>
      </w:r>
    </w:p>
    <w:p w14:paraId="40174CBD" w14:textId="77777777" w:rsidR="0076630D" w:rsidRDefault="00D7272D">
      <w:pPr>
        <w:rPr>
          <w:rFonts w:ascii="微软雅黑" w:eastAsia="微软雅黑" w:hAnsi="微软雅黑"/>
        </w:rPr>
      </w:pPr>
      <w:r>
        <w:rPr>
          <w:rFonts w:ascii="微软雅黑" w:eastAsia="微软雅黑" w:hAnsi="微软雅黑" w:hint="eastAsia"/>
        </w:rPr>
        <w:t xml:space="preserve">    通知管理</w:t>
      </w:r>
      <w:r>
        <w:rPr>
          <w:rFonts w:ascii="微软雅黑" w:eastAsia="微软雅黑" w:hAnsi="微软雅黑"/>
        </w:rPr>
        <w:t>功能是交换机主动向管理软件报告</w:t>
      </w:r>
      <w:r>
        <w:rPr>
          <w:rFonts w:ascii="微软雅黑" w:eastAsia="微软雅黑" w:hAnsi="微软雅黑" w:hint="eastAsia"/>
        </w:rPr>
        <w:t>某些</w:t>
      </w:r>
      <w:r>
        <w:rPr>
          <w:rFonts w:ascii="微软雅黑" w:eastAsia="微软雅黑" w:hAnsi="微软雅黑"/>
        </w:rPr>
        <w:t>视图的</w:t>
      </w:r>
      <w:r>
        <w:rPr>
          <w:rFonts w:ascii="微软雅黑" w:eastAsia="微软雅黑" w:hAnsi="微软雅黑" w:hint="eastAsia"/>
        </w:rPr>
        <w:t>重要</w:t>
      </w:r>
      <w:r>
        <w:rPr>
          <w:rFonts w:ascii="微软雅黑" w:eastAsia="微软雅黑" w:hAnsi="微软雅黑"/>
        </w:rPr>
        <w:t>事件（</w:t>
      </w:r>
      <w:r>
        <w:rPr>
          <w:rFonts w:ascii="微软雅黑" w:eastAsia="微软雅黑" w:hAnsi="微软雅黑" w:hint="eastAsia"/>
        </w:rPr>
        <w:t>如设备重启</w:t>
      </w:r>
      <w:r>
        <w:rPr>
          <w:rFonts w:ascii="微软雅黑" w:eastAsia="微软雅黑" w:hAnsi="微软雅黑"/>
        </w:rPr>
        <w:t>等）</w:t>
      </w:r>
      <w:r>
        <w:rPr>
          <w:rFonts w:ascii="微软雅黑" w:eastAsia="微软雅黑" w:hAnsi="微软雅黑" w:hint="eastAsia"/>
        </w:rPr>
        <w:t>，</w:t>
      </w:r>
      <w:r>
        <w:rPr>
          <w:rFonts w:ascii="微软雅黑" w:eastAsia="微软雅黑" w:hAnsi="微软雅黑"/>
        </w:rPr>
        <w:t>便于</w:t>
      </w:r>
      <w:r>
        <w:rPr>
          <w:rFonts w:ascii="微软雅黑" w:eastAsia="微软雅黑" w:hAnsi="微软雅黑" w:hint="eastAsia"/>
        </w:rPr>
        <w:t>管理员</w:t>
      </w:r>
      <w:r>
        <w:rPr>
          <w:rFonts w:ascii="微软雅黑" w:eastAsia="微软雅黑" w:hAnsi="微软雅黑"/>
        </w:rPr>
        <w:t>通过管理软件对交换机一些特定事件进行及时监控和处理。</w:t>
      </w:r>
    </w:p>
    <w:p w14:paraId="58E7C5F3" w14:textId="77777777" w:rsidR="0076630D" w:rsidRDefault="00D7272D">
      <w:pPr>
        <w:ind w:firstLineChars="200" w:firstLine="420"/>
        <w:rPr>
          <w:rFonts w:ascii="微软雅黑" w:eastAsia="微软雅黑" w:hAnsi="微软雅黑"/>
        </w:rPr>
      </w:pPr>
      <w:r>
        <w:rPr>
          <w:rFonts w:ascii="微软雅黑" w:eastAsia="微软雅黑" w:hAnsi="微软雅黑" w:hint="eastAsia"/>
        </w:rPr>
        <w:t>通知报文</w:t>
      </w:r>
      <w:r>
        <w:rPr>
          <w:rFonts w:ascii="微软雅黑" w:eastAsia="微软雅黑" w:hAnsi="微软雅黑"/>
        </w:rPr>
        <w:t>共有</w:t>
      </w:r>
      <w:r>
        <w:rPr>
          <w:rFonts w:ascii="微软雅黑" w:eastAsia="微软雅黑" w:hAnsi="微软雅黑" w:hint="eastAsia"/>
        </w:rPr>
        <w:t>2种方式</w:t>
      </w:r>
      <w:r>
        <w:rPr>
          <w:rFonts w:ascii="微软雅黑" w:eastAsia="微软雅黑" w:hAnsi="微软雅黑"/>
        </w:rPr>
        <w:t>：</w:t>
      </w:r>
    </w:p>
    <w:p w14:paraId="4EA1EC91" w14:textId="77777777" w:rsidR="0076630D" w:rsidRDefault="00D7272D" w:rsidP="00B10728">
      <w:pPr>
        <w:pStyle w:val="af2"/>
        <w:numPr>
          <w:ilvl w:val="0"/>
          <w:numId w:val="469"/>
        </w:numPr>
        <w:ind w:firstLineChars="0"/>
        <w:rPr>
          <w:rFonts w:ascii="微软雅黑" w:eastAsia="微软雅黑" w:hAnsi="微软雅黑"/>
        </w:rPr>
      </w:pPr>
      <w:r>
        <w:rPr>
          <w:rFonts w:ascii="微软雅黑" w:eastAsia="微软雅黑" w:hAnsi="微软雅黑"/>
        </w:rPr>
        <w:t>Trap</w:t>
      </w:r>
      <w:r>
        <w:rPr>
          <w:rFonts w:ascii="微软雅黑" w:eastAsia="微软雅黑" w:hAnsi="微软雅黑" w:hint="eastAsia"/>
        </w:rPr>
        <w:t>：</w:t>
      </w:r>
      <w:r>
        <w:rPr>
          <w:rFonts w:ascii="微软雅黑" w:eastAsia="微软雅黑" w:hAnsi="微软雅黑"/>
        </w:rPr>
        <w:t>发送Trap</w:t>
      </w:r>
      <w:r>
        <w:rPr>
          <w:rFonts w:ascii="微软雅黑" w:eastAsia="微软雅黑" w:hAnsi="微软雅黑" w:hint="eastAsia"/>
        </w:rPr>
        <w:t>报文</w:t>
      </w:r>
      <w:r>
        <w:rPr>
          <w:rFonts w:ascii="微软雅黑" w:eastAsia="微软雅黑" w:hAnsi="微软雅黑"/>
        </w:rPr>
        <w:t>通知SNMP管理者</w:t>
      </w:r>
    </w:p>
    <w:p w14:paraId="34FD6918" w14:textId="77777777" w:rsidR="0076630D" w:rsidRDefault="00D7272D" w:rsidP="00B10728">
      <w:pPr>
        <w:pStyle w:val="af2"/>
        <w:numPr>
          <w:ilvl w:val="0"/>
          <w:numId w:val="469"/>
        </w:numPr>
        <w:ind w:firstLineChars="0"/>
        <w:rPr>
          <w:rFonts w:ascii="微软雅黑" w:eastAsia="微软雅黑" w:hAnsi="微软雅黑"/>
        </w:rPr>
      </w:pPr>
      <w:r>
        <w:rPr>
          <w:rFonts w:ascii="微软雅黑" w:eastAsia="微软雅黑" w:hAnsi="微软雅黑"/>
        </w:rPr>
        <w:t>Inform：</w:t>
      </w:r>
      <w:r>
        <w:rPr>
          <w:rFonts w:ascii="微软雅黑" w:eastAsia="微软雅黑" w:hAnsi="微软雅黑" w:hint="eastAsia"/>
        </w:rPr>
        <w:t>发送</w:t>
      </w:r>
      <w:r>
        <w:rPr>
          <w:rFonts w:ascii="微软雅黑" w:eastAsia="微软雅黑" w:hAnsi="微软雅黑"/>
        </w:rPr>
        <w:t>Inform报文通知SNMP管理者，并且要求SNMP管理者返回信息。交换机发送</w:t>
      </w:r>
      <w:r>
        <w:rPr>
          <w:rFonts w:ascii="微软雅黑" w:eastAsia="微软雅黑" w:hAnsi="微软雅黑" w:hint="eastAsia"/>
        </w:rPr>
        <w:t>Inform报文</w:t>
      </w:r>
      <w:r>
        <w:rPr>
          <w:rFonts w:ascii="微软雅黑" w:eastAsia="微软雅黑" w:hAnsi="微软雅黑"/>
        </w:rPr>
        <w:t>后，若经过超时时间仍没有</w:t>
      </w:r>
      <w:r>
        <w:rPr>
          <w:rFonts w:ascii="微软雅黑" w:eastAsia="微软雅黑" w:hAnsi="微软雅黑" w:hint="eastAsia"/>
        </w:rPr>
        <w:t>收到</w:t>
      </w:r>
      <w:r>
        <w:rPr>
          <w:rFonts w:ascii="微软雅黑" w:eastAsia="微软雅黑" w:hAnsi="微软雅黑"/>
        </w:rPr>
        <w:t>Inform回应报文，</w:t>
      </w:r>
      <w:r>
        <w:rPr>
          <w:rFonts w:ascii="微软雅黑" w:eastAsia="微软雅黑" w:hAnsi="微软雅黑"/>
        </w:rPr>
        <w:lastRenderedPageBreak/>
        <w:t>则会重发Inform报文。超过</w:t>
      </w:r>
      <w:r>
        <w:rPr>
          <w:rFonts w:ascii="微软雅黑" w:eastAsia="微软雅黑" w:hAnsi="微软雅黑" w:hint="eastAsia"/>
        </w:rPr>
        <w:t>重传次数</w:t>
      </w:r>
      <w:r>
        <w:rPr>
          <w:rFonts w:ascii="微软雅黑" w:eastAsia="微软雅黑" w:hAnsi="微软雅黑"/>
        </w:rPr>
        <w:t>后，将不再重复发送该Inform报文。Inform</w:t>
      </w:r>
      <w:r>
        <w:rPr>
          <w:rFonts w:ascii="微软雅黑" w:eastAsia="微软雅黑" w:hAnsi="微软雅黑" w:hint="eastAsia"/>
        </w:rPr>
        <w:t>具有</w:t>
      </w:r>
      <w:r>
        <w:rPr>
          <w:rFonts w:ascii="微软雅黑" w:eastAsia="微软雅黑" w:hAnsi="微软雅黑"/>
        </w:rPr>
        <w:t>更高的可靠性，</w:t>
      </w:r>
      <w:r>
        <w:rPr>
          <w:rFonts w:ascii="微软雅黑" w:eastAsia="微软雅黑" w:hAnsi="微软雅黑" w:hint="eastAsia"/>
        </w:rPr>
        <w:t>仅</w:t>
      </w:r>
      <w:r>
        <w:rPr>
          <w:rFonts w:ascii="微软雅黑" w:eastAsia="微软雅黑" w:hAnsi="微软雅黑"/>
        </w:rPr>
        <w:t>在SNMPv2c和SNMPv3</w:t>
      </w:r>
      <w:r>
        <w:rPr>
          <w:rFonts w:ascii="微软雅黑" w:eastAsia="微软雅黑" w:hAnsi="微软雅黑" w:hint="eastAsia"/>
        </w:rPr>
        <w:t>可以</w:t>
      </w:r>
      <w:r>
        <w:rPr>
          <w:rFonts w:ascii="微软雅黑" w:eastAsia="微软雅黑" w:hAnsi="微软雅黑"/>
        </w:rPr>
        <w:t>使用。</w:t>
      </w:r>
    </w:p>
    <w:p w14:paraId="78B57F34" w14:textId="77777777" w:rsidR="0076630D" w:rsidRDefault="0076630D">
      <w:pPr>
        <w:rPr>
          <w:rFonts w:ascii="微软雅黑" w:eastAsia="微软雅黑" w:hAnsi="微软雅黑"/>
        </w:rPr>
      </w:pPr>
    </w:p>
    <w:p w14:paraId="65DDE4A6"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FP1</w:t>
      </w:r>
      <w:r>
        <w:rPr>
          <w:rFonts w:ascii="微软雅黑" w:eastAsia="微软雅黑" w:hAnsi="微软雅黑" w:hint="eastAsia"/>
        </w:rPr>
        <w:t>暂</w:t>
      </w:r>
      <w:r>
        <w:rPr>
          <w:rFonts w:ascii="微软雅黑" w:eastAsia="微软雅黑" w:hAnsi="微软雅黑"/>
        </w:rPr>
        <w:t>仅支持</w:t>
      </w:r>
      <w:r>
        <w:rPr>
          <w:rFonts w:ascii="微软雅黑" w:eastAsia="微软雅黑" w:hAnsi="微软雅黑" w:hint="eastAsia"/>
        </w:rPr>
        <w:t>公</w:t>
      </w:r>
      <w:r>
        <w:rPr>
          <w:rFonts w:ascii="微软雅黑" w:eastAsia="微软雅黑" w:hAnsi="微软雅黑"/>
        </w:rPr>
        <w:t>有MIB。</w:t>
      </w:r>
    </w:p>
    <w:p w14:paraId="0C99B0C4" w14:textId="77777777" w:rsidR="0076630D" w:rsidRDefault="00D7272D">
      <w:pPr>
        <w:rPr>
          <w:rFonts w:ascii="微软雅黑" w:eastAsia="微软雅黑" w:hAnsi="微软雅黑"/>
        </w:rPr>
      </w:pPr>
      <w:r>
        <w:rPr>
          <w:rFonts w:ascii="微软雅黑" w:eastAsia="微软雅黑" w:hAnsi="微软雅黑" w:hint="eastAsia"/>
        </w:rPr>
        <w:t>【配置参数】</w:t>
      </w:r>
    </w:p>
    <w:p w14:paraId="7F1EF75C" w14:textId="77777777" w:rsidR="0076630D" w:rsidRDefault="00D7272D">
      <w:pPr>
        <w:rPr>
          <w:rFonts w:ascii="微软雅黑" w:eastAsia="微软雅黑" w:hAnsi="微软雅黑"/>
          <w:b/>
        </w:rPr>
      </w:pPr>
      <w:r>
        <w:rPr>
          <w:rFonts w:ascii="微软雅黑" w:eastAsia="微软雅黑" w:hAnsi="微软雅黑" w:hint="eastAsia"/>
          <w:b/>
        </w:rPr>
        <w:t>全局设置：</w:t>
      </w:r>
    </w:p>
    <w:p w14:paraId="62049269" w14:textId="77777777" w:rsidR="0076630D" w:rsidRDefault="00D7272D" w:rsidP="00B10728">
      <w:pPr>
        <w:pStyle w:val="af2"/>
        <w:numPr>
          <w:ilvl w:val="0"/>
          <w:numId w:val="470"/>
        </w:numPr>
        <w:ind w:firstLineChars="0"/>
        <w:rPr>
          <w:rFonts w:ascii="微软雅黑" w:eastAsia="微软雅黑" w:hAnsi="微软雅黑"/>
        </w:rPr>
      </w:pPr>
      <w:r>
        <w:rPr>
          <w:rFonts w:ascii="微软雅黑" w:eastAsia="微软雅黑" w:hAnsi="微软雅黑" w:hint="eastAsia"/>
        </w:rPr>
        <w:t>SNMP</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w:t>
      </w:r>
      <w:r>
        <w:rPr>
          <w:rFonts w:ascii="微软雅黑" w:eastAsia="微软雅黑" w:hAnsi="微软雅黑" w:hint="eastAsia"/>
        </w:rPr>
        <w:t>交换机</w:t>
      </w:r>
      <w:r>
        <w:rPr>
          <w:rFonts w:ascii="微软雅黑" w:eastAsia="微软雅黑" w:hAnsi="微软雅黑"/>
        </w:rPr>
        <w:t>SNMP功能</w:t>
      </w:r>
      <w:r>
        <w:rPr>
          <w:rFonts w:ascii="微软雅黑" w:eastAsia="微软雅黑" w:hAnsi="微软雅黑" w:hint="eastAsia"/>
        </w:rPr>
        <w:t>，</w:t>
      </w:r>
      <w:r>
        <w:rPr>
          <w:rFonts w:ascii="微软雅黑" w:eastAsia="微软雅黑" w:hAnsi="微软雅黑"/>
        </w:rPr>
        <w:t>默认关闭。</w:t>
      </w:r>
    </w:p>
    <w:p w14:paraId="6471A813" w14:textId="77777777" w:rsidR="0076630D" w:rsidRDefault="00D7272D" w:rsidP="00B10728">
      <w:pPr>
        <w:pStyle w:val="af2"/>
        <w:numPr>
          <w:ilvl w:val="0"/>
          <w:numId w:val="470"/>
        </w:numPr>
        <w:ind w:firstLineChars="0"/>
        <w:rPr>
          <w:rFonts w:ascii="微软雅黑" w:eastAsia="微软雅黑" w:hAnsi="微软雅黑"/>
        </w:rPr>
      </w:pPr>
      <w:r>
        <w:rPr>
          <w:rFonts w:ascii="微软雅黑" w:eastAsia="微软雅黑" w:hAnsi="微软雅黑" w:hint="eastAsia"/>
        </w:rPr>
        <w:t>本地</w:t>
      </w:r>
      <w:r>
        <w:rPr>
          <w:rFonts w:ascii="微软雅黑" w:eastAsia="微软雅黑" w:hAnsi="微软雅黑"/>
        </w:rPr>
        <w:t>引擎ID：【</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设置本地</w:t>
      </w:r>
      <w:r>
        <w:rPr>
          <w:rFonts w:ascii="微软雅黑" w:eastAsia="微软雅黑" w:hAnsi="微软雅黑"/>
        </w:rPr>
        <w:t>SNMP实体的引擎ID，本地用户建立在本地引擎之下。默认</w:t>
      </w:r>
      <w:r>
        <w:rPr>
          <w:rFonts w:ascii="微软雅黑" w:eastAsia="微软雅黑" w:hAnsi="微软雅黑" w:hint="eastAsia"/>
        </w:rPr>
        <w:t>8000</w:t>
      </w:r>
      <w:r>
        <w:rPr>
          <w:rFonts w:ascii="微软雅黑" w:eastAsia="微软雅黑" w:hAnsi="微软雅黑"/>
        </w:rPr>
        <w:t>A59Dxxxxxxxx，</w:t>
      </w:r>
      <w:r>
        <w:rPr>
          <w:rFonts w:ascii="微软雅黑" w:eastAsia="微软雅黑" w:hAnsi="微软雅黑" w:hint="eastAsia"/>
        </w:rPr>
        <w:t>其中</w:t>
      </w:r>
      <w:r>
        <w:rPr>
          <w:rFonts w:ascii="微软雅黑" w:eastAsia="微软雅黑" w:hAnsi="微软雅黑"/>
        </w:rPr>
        <w:t>，xxxxxxxx默认为</w:t>
      </w:r>
      <w:r>
        <w:rPr>
          <w:rFonts w:ascii="微软雅黑" w:eastAsia="微软雅黑" w:hAnsi="微软雅黑" w:hint="eastAsia"/>
        </w:rPr>
        <w:t>设备</w:t>
      </w:r>
      <w:r>
        <w:rPr>
          <w:rFonts w:ascii="微软雅黑" w:eastAsia="微软雅黑" w:hAnsi="微软雅黑"/>
        </w:rPr>
        <w:t>MAC地址</w:t>
      </w:r>
      <w:r>
        <w:rPr>
          <w:rFonts w:ascii="微软雅黑" w:eastAsia="微软雅黑" w:hAnsi="微软雅黑" w:hint="eastAsia"/>
        </w:rPr>
        <w:t>，支持</w:t>
      </w:r>
      <w:r>
        <w:rPr>
          <w:rFonts w:ascii="微软雅黑" w:eastAsia="微软雅黑" w:hAnsi="微软雅黑"/>
        </w:rPr>
        <w:t>用户修改</w:t>
      </w:r>
      <w:r>
        <w:rPr>
          <w:rFonts w:ascii="微软雅黑" w:eastAsia="微软雅黑" w:hAnsi="微软雅黑" w:hint="eastAsia"/>
        </w:rPr>
        <w:t>，以</w:t>
      </w:r>
      <w:r>
        <w:rPr>
          <w:rFonts w:ascii="微软雅黑" w:eastAsia="微软雅黑" w:hAnsi="微软雅黑"/>
        </w:rPr>
        <w:t>十六进制</w:t>
      </w:r>
      <w:r>
        <w:rPr>
          <w:rFonts w:ascii="微软雅黑" w:eastAsia="微软雅黑" w:hAnsi="微软雅黑" w:hint="eastAsia"/>
        </w:rPr>
        <w:t>表示</w:t>
      </w:r>
      <w:r>
        <w:rPr>
          <w:rFonts w:ascii="微软雅黑" w:eastAsia="微软雅黑" w:hAnsi="微软雅黑"/>
        </w:rPr>
        <w:t>，长度限制</w:t>
      </w:r>
      <w:r>
        <w:rPr>
          <w:rFonts w:ascii="微软雅黑" w:eastAsia="微软雅黑" w:hAnsi="微软雅黑" w:hint="eastAsia"/>
        </w:rPr>
        <w:t>在2</w:t>
      </w:r>
      <w:r>
        <w:rPr>
          <w:rFonts w:ascii="微软雅黑" w:eastAsia="微软雅黑" w:hAnsi="微软雅黑"/>
        </w:rPr>
        <w:t>-56</w:t>
      </w:r>
      <w:r>
        <w:rPr>
          <w:rFonts w:ascii="微软雅黑" w:eastAsia="微软雅黑" w:hAnsi="微软雅黑" w:hint="eastAsia"/>
        </w:rPr>
        <w:t>字符之间，</w:t>
      </w:r>
      <w:r>
        <w:rPr>
          <w:rFonts w:ascii="微软雅黑" w:eastAsia="微软雅黑" w:hAnsi="微软雅黑"/>
        </w:rPr>
        <w:t>字符个数必须为偶数</w:t>
      </w:r>
      <w:r>
        <w:rPr>
          <w:rFonts w:ascii="微软雅黑" w:eastAsia="微软雅黑" w:hAnsi="微软雅黑" w:hint="eastAsia"/>
        </w:rPr>
        <w:t>。</w:t>
      </w:r>
      <w:r>
        <w:rPr>
          <w:rFonts w:ascii="微软雅黑" w:eastAsia="微软雅黑" w:hAnsi="微软雅黑"/>
        </w:rPr>
        <w:t>支持</w:t>
      </w:r>
      <w:r>
        <w:rPr>
          <w:rFonts w:ascii="微软雅黑" w:eastAsia="微软雅黑" w:hAnsi="微软雅黑" w:hint="eastAsia"/>
        </w:rPr>
        <w:t>一键</w:t>
      </w:r>
      <w:r>
        <w:rPr>
          <w:rFonts w:ascii="微软雅黑" w:eastAsia="微软雅黑" w:hAnsi="微软雅黑"/>
        </w:rPr>
        <w:t>重置</w:t>
      </w:r>
      <w:r>
        <w:rPr>
          <w:rFonts w:ascii="微软雅黑" w:eastAsia="微软雅黑" w:hAnsi="微软雅黑" w:hint="eastAsia"/>
        </w:rPr>
        <w:t>恢复成初始值</w:t>
      </w:r>
      <w:r>
        <w:rPr>
          <w:rFonts w:ascii="微软雅黑" w:eastAsia="微软雅黑" w:hAnsi="微软雅黑"/>
        </w:rPr>
        <w:t>。</w:t>
      </w:r>
    </w:p>
    <w:p w14:paraId="7749CA40" w14:textId="77777777" w:rsidR="0076630D" w:rsidRDefault="00D7272D">
      <w:pPr>
        <w:rPr>
          <w:rFonts w:ascii="微软雅黑" w:eastAsia="微软雅黑" w:hAnsi="微软雅黑"/>
        </w:rPr>
      </w:pPr>
      <w:r>
        <w:rPr>
          <w:rFonts w:ascii="微软雅黑" w:eastAsia="微软雅黑" w:hAnsi="微软雅黑" w:hint="eastAsia"/>
        </w:rPr>
        <w:t>远程引擎</w:t>
      </w:r>
      <w:r>
        <w:rPr>
          <w:rFonts w:ascii="微软雅黑" w:eastAsia="微软雅黑" w:hAnsi="微软雅黑"/>
        </w:rPr>
        <w:t>ID：</w:t>
      </w:r>
      <w:r>
        <w:rPr>
          <w:rFonts w:ascii="微软雅黑" w:eastAsia="微软雅黑" w:hAnsi="微软雅黑" w:hint="eastAsia"/>
        </w:rPr>
        <w:t>支持</w:t>
      </w:r>
      <w:r>
        <w:rPr>
          <w:rFonts w:ascii="微软雅黑" w:eastAsia="微软雅黑" w:hAnsi="微软雅黑"/>
        </w:rPr>
        <w:t>添加多组</w:t>
      </w:r>
      <w:r>
        <w:rPr>
          <w:rFonts w:ascii="微软雅黑" w:eastAsia="微软雅黑" w:hAnsi="微软雅黑" w:hint="eastAsia"/>
        </w:rPr>
        <w:t>，</w:t>
      </w:r>
      <w:r>
        <w:rPr>
          <w:rFonts w:ascii="微软雅黑" w:eastAsia="微软雅黑" w:hAnsi="微软雅黑"/>
        </w:rPr>
        <w:t>至多</w:t>
      </w:r>
      <w:r>
        <w:rPr>
          <w:rFonts w:ascii="微软雅黑" w:eastAsia="微软雅黑" w:hAnsi="微软雅黑" w:hint="eastAsia"/>
        </w:rPr>
        <w:t>8组</w:t>
      </w:r>
    </w:p>
    <w:p w14:paraId="64E0E1EC" w14:textId="77777777" w:rsidR="0076630D" w:rsidRDefault="00D7272D" w:rsidP="00B10728">
      <w:pPr>
        <w:pStyle w:val="af2"/>
        <w:numPr>
          <w:ilvl w:val="0"/>
          <w:numId w:val="470"/>
        </w:numPr>
        <w:ind w:firstLineChars="0"/>
        <w:rPr>
          <w:rFonts w:ascii="微软雅黑" w:eastAsia="微软雅黑" w:hAnsi="微软雅黑"/>
        </w:rPr>
      </w:pPr>
      <w:r>
        <w:rPr>
          <w:rFonts w:ascii="微软雅黑" w:eastAsia="微软雅黑" w:hAnsi="微软雅黑" w:hint="eastAsia"/>
        </w:rPr>
        <w:t>远程</w:t>
      </w:r>
      <w:r>
        <w:rPr>
          <w:rFonts w:ascii="微软雅黑" w:eastAsia="微软雅黑" w:hAnsi="微软雅黑"/>
        </w:rPr>
        <w:t>引擎ID：</w:t>
      </w:r>
      <w:r>
        <w:rPr>
          <w:rFonts w:ascii="微软雅黑" w:eastAsia="微软雅黑" w:hAnsi="微软雅黑" w:hint="eastAsia"/>
        </w:rPr>
        <w:t>【text文本框】设置SNMP</w:t>
      </w:r>
      <w:r>
        <w:rPr>
          <w:rFonts w:ascii="微软雅黑" w:eastAsia="微软雅黑" w:hAnsi="微软雅黑"/>
        </w:rPr>
        <w:t>管理</w:t>
      </w:r>
      <w:r>
        <w:rPr>
          <w:rFonts w:ascii="微软雅黑" w:eastAsia="微软雅黑" w:hAnsi="微软雅黑" w:hint="eastAsia"/>
        </w:rPr>
        <w:t>端</w:t>
      </w:r>
      <w:r>
        <w:rPr>
          <w:rFonts w:ascii="微软雅黑" w:eastAsia="微软雅黑" w:hAnsi="微软雅黑"/>
        </w:rPr>
        <w:t>的引擎ID，远程用户建立在远程引擎之下。</w:t>
      </w:r>
      <w:r>
        <w:rPr>
          <w:rFonts w:ascii="微软雅黑" w:eastAsia="微软雅黑" w:hAnsi="微软雅黑" w:hint="eastAsia"/>
        </w:rPr>
        <w:t>输入</w:t>
      </w:r>
      <w:r>
        <w:rPr>
          <w:rFonts w:ascii="微软雅黑" w:eastAsia="微软雅黑" w:hAnsi="微软雅黑"/>
        </w:rPr>
        <w:t>长度限制在</w:t>
      </w:r>
      <w:r>
        <w:rPr>
          <w:rFonts w:ascii="微软雅黑" w:eastAsia="微软雅黑" w:hAnsi="微软雅黑" w:hint="eastAsia"/>
        </w:rPr>
        <w:t>10</w:t>
      </w:r>
      <w:r>
        <w:rPr>
          <w:rFonts w:ascii="微软雅黑" w:eastAsia="微软雅黑" w:hAnsi="微软雅黑"/>
        </w:rPr>
        <w:t>-64</w:t>
      </w:r>
      <w:r>
        <w:rPr>
          <w:rFonts w:ascii="微软雅黑" w:eastAsia="微软雅黑" w:hAnsi="微软雅黑" w:hint="eastAsia"/>
        </w:rPr>
        <w:t>字符，</w:t>
      </w:r>
      <w:r>
        <w:rPr>
          <w:rFonts w:ascii="微软雅黑" w:eastAsia="微软雅黑" w:hAnsi="微软雅黑"/>
        </w:rPr>
        <w:t>以十六进制表示</w:t>
      </w:r>
      <w:r>
        <w:rPr>
          <w:rFonts w:ascii="微软雅黑" w:eastAsia="微软雅黑" w:hAnsi="微软雅黑" w:hint="eastAsia"/>
        </w:rPr>
        <w:t>，</w:t>
      </w:r>
      <w:r>
        <w:rPr>
          <w:rFonts w:ascii="微软雅黑" w:eastAsia="微软雅黑" w:hAnsi="微软雅黑"/>
        </w:rPr>
        <w:t>字符个数必须为偶数</w:t>
      </w:r>
    </w:p>
    <w:p w14:paraId="2248117F" w14:textId="77777777" w:rsidR="0076630D" w:rsidRDefault="00D7272D" w:rsidP="00B10728">
      <w:pPr>
        <w:pStyle w:val="af2"/>
        <w:numPr>
          <w:ilvl w:val="0"/>
          <w:numId w:val="470"/>
        </w:numPr>
        <w:ind w:firstLineChars="0"/>
        <w:rPr>
          <w:rFonts w:ascii="微软雅黑" w:eastAsia="微软雅黑" w:hAnsi="微软雅黑"/>
        </w:rPr>
      </w:pPr>
      <w:r>
        <w:rPr>
          <w:rFonts w:ascii="微软雅黑" w:eastAsia="微软雅黑" w:hAnsi="微软雅黑" w:hint="eastAsia"/>
        </w:rPr>
        <w:t>服务器</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设置网管站服务器的地址，支持输入Hostname和IP地址（包括IPv4和IPv6），需要满足各类型的地址格式要求，否则需要报错提示。</w:t>
      </w:r>
    </w:p>
    <w:p w14:paraId="41D40B28" w14:textId="77777777" w:rsidR="0076630D" w:rsidRDefault="00D7272D">
      <w:pPr>
        <w:rPr>
          <w:rFonts w:ascii="微软雅黑" w:eastAsia="微软雅黑" w:hAnsi="微软雅黑"/>
        </w:rPr>
      </w:pPr>
      <w:r>
        <w:rPr>
          <w:rFonts w:ascii="微软雅黑" w:eastAsia="微软雅黑" w:hAnsi="微软雅黑" w:hint="eastAsia"/>
        </w:rPr>
        <w:t>远程</w:t>
      </w:r>
      <w:r>
        <w:rPr>
          <w:rFonts w:ascii="微软雅黑" w:eastAsia="微软雅黑" w:hAnsi="微软雅黑"/>
        </w:rPr>
        <w:t>引擎ID列表：</w:t>
      </w:r>
    </w:p>
    <w:p w14:paraId="7EBCC516" w14:textId="77777777" w:rsidR="0076630D" w:rsidRDefault="00D7272D" w:rsidP="00B10728">
      <w:pPr>
        <w:pStyle w:val="af2"/>
        <w:numPr>
          <w:ilvl w:val="0"/>
          <w:numId w:val="471"/>
        </w:numPr>
        <w:ind w:firstLineChars="0"/>
        <w:rPr>
          <w:rFonts w:ascii="微软雅黑" w:eastAsia="微软雅黑" w:hAnsi="微软雅黑"/>
        </w:rPr>
      </w:pPr>
      <w:r>
        <w:rPr>
          <w:rFonts w:ascii="微软雅黑" w:eastAsia="微软雅黑" w:hAnsi="微软雅黑" w:hint="eastAsia"/>
        </w:rPr>
        <w:t>列表显示远程</w:t>
      </w:r>
      <w:r>
        <w:rPr>
          <w:rFonts w:ascii="微软雅黑" w:eastAsia="微软雅黑" w:hAnsi="微软雅黑"/>
        </w:rPr>
        <w:t>引擎ID、服务器地址</w:t>
      </w:r>
    </w:p>
    <w:p w14:paraId="2AE1C8BE" w14:textId="77777777" w:rsidR="0076630D" w:rsidRDefault="00D7272D" w:rsidP="00B10728">
      <w:pPr>
        <w:pStyle w:val="af2"/>
        <w:numPr>
          <w:ilvl w:val="0"/>
          <w:numId w:val="47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w:t>
      </w:r>
      <w:r>
        <w:rPr>
          <w:rFonts w:ascii="微软雅黑" w:eastAsia="微软雅黑" w:hAnsi="微软雅黑"/>
        </w:rPr>
        <w:t>以</w:t>
      </w:r>
      <w:r>
        <w:rPr>
          <w:rFonts w:ascii="微软雅黑" w:eastAsia="微软雅黑" w:hAnsi="微软雅黑" w:hint="eastAsia"/>
        </w:rPr>
        <w:t>远程</w:t>
      </w:r>
      <w:r>
        <w:rPr>
          <w:rFonts w:ascii="微软雅黑" w:eastAsia="微软雅黑" w:hAnsi="微软雅黑"/>
        </w:rPr>
        <w:t>引擎ID为索引，只能</w:t>
      </w:r>
      <w:r>
        <w:rPr>
          <w:rFonts w:ascii="微软雅黑" w:eastAsia="微软雅黑" w:hAnsi="微软雅黑" w:hint="eastAsia"/>
        </w:rPr>
        <w:t>编辑</w:t>
      </w:r>
      <w:r>
        <w:rPr>
          <w:rFonts w:ascii="微软雅黑" w:eastAsia="微软雅黑" w:hAnsi="微软雅黑"/>
        </w:rPr>
        <w:t>服务器地址</w:t>
      </w:r>
    </w:p>
    <w:p w14:paraId="32DEDC4B" w14:textId="77777777" w:rsidR="0076630D" w:rsidRDefault="00D7272D" w:rsidP="00B10728">
      <w:pPr>
        <w:pStyle w:val="af2"/>
        <w:numPr>
          <w:ilvl w:val="0"/>
          <w:numId w:val="47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删除远程引擎ID</w:t>
      </w:r>
    </w:p>
    <w:p w14:paraId="2AB5F6B9" w14:textId="77777777" w:rsidR="0076630D" w:rsidRDefault="0076630D">
      <w:pPr>
        <w:rPr>
          <w:rFonts w:ascii="微软雅黑" w:eastAsia="微软雅黑" w:hAnsi="微软雅黑"/>
        </w:rPr>
      </w:pPr>
    </w:p>
    <w:p w14:paraId="21C6EA01" w14:textId="77777777" w:rsidR="0076630D" w:rsidRDefault="00D7272D">
      <w:pPr>
        <w:rPr>
          <w:rFonts w:ascii="微软雅黑" w:eastAsia="微软雅黑" w:hAnsi="微软雅黑"/>
          <w:b/>
        </w:rPr>
      </w:pPr>
      <w:r>
        <w:rPr>
          <w:rFonts w:ascii="微软雅黑" w:eastAsia="微软雅黑" w:hAnsi="微软雅黑" w:hint="eastAsia"/>
          <w:b/>
        </w:rPr>
        <w:lastRenderedPageBreak/>
        <w:t>视图管理：</w:t>
      </w:r>
    </w:p>
    <w:p w14:paraId="670BF730" w14:textId="2261DDA5" w:rsidR="0076630D" w:rsidRDefault="00D7272D" w:rsidP="00B10728">
      <w:pPr>
        <w:pStyle w:val="af2"/>
        <w:numPr>
          <w:ilvl w:val="0"/>
          <w:numId w:val="472"/>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视图</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w:t>
      </w:r>
      <w:r>
        <w:rPr>
          <w:rFonts w:ascii="微软雅黑" w:eastAsia="微软雅黑" w:hAnsi="微软雅黑"/>
        </w:rPr>
        <w:t>SNMP视图的名称，最长</w:t>
      </w:r>
      <w:r>
        <w:rPr>
          <w:rFonts w:ascii="微软雅黑" w:eastAsia="微软雅黑" w:hAnsi="微软雅黑" w:hint="eastAsia"/>
        </w:rPr>
        <w:t>32字符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r>
        <w:rPr>
          <w:rFonts w:ascii="微软雅黑" w:eastAsia="微软雅黑" w:hAnsi="微软雅黑" w:hint="eastAsia"/>
        </w:rPr>
        <w:t>。</w:t>
      </w:r>
      <w:r>
        <w:rPr>
          <w:rFonts w:ascii="微软雅黑" w:eastAsia="微软雅黑" w:hAnsi="微软雅黑"/>
        </w:rPr>
        <w:t>视图名称</w:t>
      </w:r>
      <w:r>
        <w:rPr>
          <w:rFonts w:ascii="微软雅黑" w:eastAsia="微软雅黑" w:hAnsi="微软雅黑" w:hint="eastAsia"/>
        </w:rPr>
        <w:t>具有唯一性</w:t>
      </w:r>
    </w:p>
    <w:p w14:paraId="5116C993" w14:textId="71497BB4" w:rsidR="0076630D" w:rsidRDefault="00D7272D" w:rsidP="00B10728">
      <w:pPr>
        <w:pStyle w:val="af2"/>
        <w:numPr>
          <w:ilvl w:val="0"/>
          <w:numId w:val="472"/>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rPr>
        <w:t>OID子树：【</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该视图的管理变量OID，其标明了节点在MIB数中的准确位置，是MIB</w:t>
      </w:r>
      <w:r>
        <w:rPr>
          <w:rFonts w:ascii="微软雅黑" w:eastAsia="微软雅黑" w:hAnsi="微软雅黑" w:hint="eastAsia"/>
        </w:rPr>
        <w:t>库</w:t>
      </w:r>
      <w:r>
        <w:rPr>
          <w:rFonts w:ascii="微软雅黑" w:eastAsia="微软雅黑" w:hAnsi="微软雅黑"/>
        </w:rPr>
        <w:t>中对象的唯一标识</w:t>
      </w:r>
      <w:r>
        <w:rPr>
          <w:rFonts w:ascii="微软雅黑" w:eastAsia="微软雅黑" w:hAnsi="微软雅黑" w:hint="eastAsia"/>
        </w:rPr>
        <w:t>。只能是</w:t>
      </w:r>
      <w:r>
        <w:rPr>
          <w:rFonts w:ascii="微软雅黑" w:eastAsia="微软雅黑" w:hAnsi="微软雅黑"/>
        </w:rPr>
        <w:t>数字和点的组合，如</w:t>
      </w:r>
      <w:r>
        <w:rPr>
          <w:rFonts w:ascii="微软雅黑" w:eastAsia="微软雅黑" w:hAnsi="微软雅黑" w:hint="eastAsia"/>
        </w:rPr>
        <w:t>1.</w:t>
      </w:r>
      <w:r>
        <w:rPr>
          <w:rFonts w:ascii="微软雅黑" w:eastAsia="微软雅黑" w:hAnsi="微软雅黑"/>
        </w:rPr>
        <w:t>3.6.1.2.1.1</w:t>
      </w:r>
      <w:r w:rsidR="005313C0">
        <w:rPr>
          <w:rFonts w:ascii="微软雅黑" w:eastAsia="微软雅黑" w:hAnsi="微软雅黑" w:hint="eastAsia"/>
        </w:rPr>
        <w:t>，</w:t>
      </w:r>
      <w:r w:rsidR="005313C0">
        <w:rPr>
          <w:rFonts w:ascii="微软雅黑" w:eastAsia="微软雅黑" w:hAnsi="微软雅黑"/>
        </w:rPr>
        <w:t>最多支持</w:t>
      </w:r>
      <w:r w:rsidR="005313C0">
        <w:rPr>
          <w:rFonts w:ascii="微软雅黑" w:eastAsia="微软雅黑" w:hAnsi="微软雅黑" w:hint="eastAsia"/>
        </w:rPr>
        <w:t>15个</w:t>
      </w:r>
      <w:r w:rsidR="005313C0">
        <w:rPr>
          <w:rFonts w:ascii="微软雅黑" w:eastAsia="微软雅黑" w:hAnsi="微软雅黑"/>
        </w:rPr>
        <w:t>数字，</w:t>
      </w:r>
      <w:r w:rsidR="005313C0">
        <w:rPr>
          <w:rFonts w:ascii="微软雅黑" w:eastAsia="微软雅黑" w:hAnsi="微软雅黑" w:hint="eastAsia"/>
        </w:rPr>
        <w:t>例如1个</w:t>
      </w:r>
      <w:r w:rsidR="005313C0">
        <w:rPr>
          <w:rFonts w:ascii="微软雅黑" w:eastAsia="微软雅黑" w:hAnsi="微软雅黑"/>
        </w:rPr>
        <w:t>数字“.1”</w:t>
      </w:r>
      <w:r w:rsidR="005313C0">
        <w:rPr>
          <w:rFonts w:ascii="微软雅黑" w:eastAsia="微软雅黑" w:hAnsi="微软雅黑" w:hint="eastAsia"/>
        </w:rPr>
        <w:t>，2个</w:t>
      </w:r>
      <w:r w:rsidR="005313C0">
        <w:rPr>
          <w:rFonts w:ascii="微软雅黑" w:eastAsia="微软雅黑" w:hAnsi="微软雅黑"/>
        </w:rPr>
        <w:t>数字“.1.3”</w:t>
      </w:r>
      <w:r w:rsidR="005313C0">
        <w:rPr>
          <w:rFonts w:ascii="微软雅黑" w:eastAsia="微软雅黑" w:hAnsi="微软雅黑" w:hint="eastAsia"/>
        </w:rPr>
        <w:t>，3个</w:t>
      </w:r>
      <w:r w:rsidR="005313C0">
        <w:rPr>
          <w:rFonts w:ascii="微软雅黑" w:eastAsia="微软雅黑" w:hAnsi="微软雅黑"/>
        </w:rPr>
        <w:t>数字“</w:t>
      </w:r>
      <w:r w:rsidR="005313C0">
        <w:rPr>
          <w:rFonts w:ascii="微软雅黑" w:eastAsia="微软雅黑" w:hAnsi="微软雅黑" w:hint="eastAsia"/>
        </w:rPr>
        <w:t>.1</w:t>
      </w:r>
      <w:r w:rsidR="005313C0">
        <w:rPr>
          <w:rFonts w:ascii="微软雅黑" w:eastAsia="微软雅黑" w:hAnsi="微软雅黑"/>
        </w:rPr>
        <w:t>.3.6”</w:t>
      </w:r>
      <w:r w:rsidR="005313C0">
        <w:rPr>
          <w:rFonts w:ascii="微软雅黑" w:eastAsia="微软雅黑" w:hAnsi="微软雅黑" w:hint="eastAsia"/>
        </w:rPr>
        <w:t>，</w:t>
      </w:r>
      <w:r w:rsidR="005313C0">
        <w:rPr>
          <w:rFonts w:ascii="微软雅黑" w:eastAsia="微软雅黑" w:hAnsi="微软雅黑"/>
        </w:rPr>
        <w:t>每个数字最多</w:t>
      </w:r>
      <w:r w:rsidR="005313C0">
        <w:rPr>
          <w:rFonts w:ascii="微软雅黑" w:eastAsia="微软雅黑" w:hAnsi="微软雅黑" w:hint="eastAsia"/>
        </w:rPr>
        <w:t>8位</w:t>
      </w:r>
    </w:p>
    <w:p w14:paraId="723FDDC6" w14:textId="77777777" w:rsidR="0076630D" w:rsidRDefault="00D7272D" w:rsidP="00B10728">
      <w:pPr>
        <w:pStyle w:val="af2"/>
        <w:numPr>
          <w:ilvl w:val="0"/>
          <w:numId w:val="472"/>
        </w:numPr>
        <w:ind w:firstLineChars="0"/>
        <w:rPr>
          <w:rFonts w:ascii="微软雅黑" w:eastAsia="微软雅黑" w:hAnsi="微软雅黑"/>
        </w:rPr>
      </w:pPr>
      <w:r>
        <w:rPr>
          <w:rFonts w:ascii="微软雅黑" w:eastAsia="微软雅黑" w:hAnsi="微软雅黑" w:hint="eastAsia"/>
        </w:rPr>
        <w:t>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设置该</w:t>
      </w:r>
      <w:r>
        <w:rPr>
          <w:rFonts w:ascii="微软雅黑" w:eastAsia="微软雅黑" w:hAnsi="微软雅黑"/>
        </w:rPr>
        <w:t>视图对MIB子树的访问权限，选项有{</w:t>
      </w:r>
      <w:r>
        <w:rPr>
          <w:rFonts w:ascii="微软雅黑" w:eastAsia="微软雅黑" w:hAnsi="微软雅黑" w:hint="eastAsia"/>
        </w:rPr>
        <w:t>排除</w:t>
      </w:r>
      <w:r>
        <w:rPr>
          <w:rFonts w:ascii="微软雅黑" w:eastAsia="微软雅黑" w:hAnsi="微软雅黑"/>
        </w:rPr>
        <w:t>|包含}</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包含</w:t>
      </w:r>
      <w:r>
        <w:rPr>
          <w:rFonts w:ascii="微软雅黑" w:eastAsia="微软雅黑" w:hAnsi="微软雅黑"/>
        </w:rPr>
        <w:t>。</w:t>
      </w:r>
    </w:p>
    <w:p w14:paraId="172BD8D0" w14:textId="77777777" w:rsidR="0076630D" w:rsidRDefault="00D7272D">
      <w:pPr>
        <w:rPr>
          <w:rFonts w:ascii="微软雅黑" w:eastAsia="微软雅黑" w:hAnsi="微软雅黑"/>
        </w:rPr>
      </w:pPr>
      <w:r>
        <w:rPr>
          <w:rFonts w:ascii="微软雅黑" w:eastAsia="微软雅黑" w:hAnsi="微软雅黑" w:hint="eastAsia"/>
        </w:rPr>
        <w:t>视图</w:t>
      </w:r>
      <w:r>
        <w:rPr>
          <w:rFonts w:ascii="微软雅黑" w:eastAsia="微软雅黑" w:hAnsi="微软雅黑"/>
        </w:rPr>
        <w:t>列表：</w:t>
      </w:r>
      <w:r>
        <w:rPr>
          <w:rFonts w:ascii="微软雅黑" w:eastAsia="微软雅黑" w:hAnsi="微软雅黑" w:hint="eastAsia"/>
        </w:rPr>
        <w:t>最多添加16个</w:t>
      </w:r>
    </w:p>
    <w:p w14:paraId="08295BFD" w14:textId="77777777" w:rsidR="0076630D" w:rsidRDefault="00D7272D" w:rsidP="00B10728">
      <w:pPr>
        <w:pStyle w:val="af2"/>
        <w:numPr>
          <w:ilvl w:val="0"/>
          <w:numId w:val="473"/>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视图</w:t>
      </w:r>
      <w:r>
        <w:rPr>
          <w:rFonts w:ascii="微软雅黑" w:eastAsia="微软雅黑" w:hAnsi="微软雅黑"/>
        </w:rPr>
        <w:t>、OID子树和类型</w:t>
      </w:r>
      <w:r>
        <w:rPr>
          <w:rFonts w:ascii="微软雅黑" w:eastAsia="微软雅黑" w:hAnsi="微软雅黑" w:hint="eastAsia"/>
        </w:rPr>
        <w:t>。</w:t>
      </w:r>
    </w:p>
    <w:p w14:paraId="35BAA3C5" w14:textId="77777777" w:rsidR="0076630D" w:rsidRDefault="00D7272D" w:rsidP="00B10728">
      <w:pPr>
        <w:pStyle w:val="af2"/>
        <w:numPr>
          <w:ilvl w:val="0"/>
          <w:numId w:val="474"/>
        </w:numPr>
        <w:ind w:firstLineChars="0"/>
        <w:rPr>
          <w:rFonts w:ascii="微软雅黑" w:eastAsia="微软雅黑" w:hAnsi="微软雅黑"/>
        </w:rPr>
      </w:pPr>
      <w:r>
        <w:rPr>
          <w:rFonts w:ascii="微软雅黑" w:eastAsia="微软雅黑" w:hAnsi="微软雅黑"/>
        </w:rPr>
        <w:t>默认</w:t>
      </w:r>
      <w:r>
        <w:rPr>
          <w:rFonts w:ascii="微软雅黑" w:eastAsia="微软雅黑" w:hAnsi="微软雅黑" w:hint="eastAsia"/>
        </w:rPr>
        <w:t>存在</w:t>
      </w:r>
      <w:r>
        <w:rPr>
          <w:rFonts w:ascii="微软雅黑" w:eastAsia="微软雅黑" w:hAnsi="微软雅黑"/>
        </w:rPr>
        <w:t>一条视图，视图为all，OID子树为</w:t>
      </w:r>
      <w:r>
        <w:rPr>
          <w:rFonts w:ascii="微软雅黑" w:eastAsia="微软雅黑" w:hAnsi="微软雅黑" w:hint="eastAsia"/>
        </w:rPr>
        <w:t>.1，</w:t>
      </w:r>
      <w:r>
        <w:rPr>
          <w:rFonts w:ascii="微软雅黑" w:eastAsia="微软雅黑" w:hAnsi="微软雅黑"/>
        </w:rPr>
        <w:t>类型为包含</w:t>
      </w:r>
      <w:r>
        <w:rPr>
          <w:rFonts w:ascii="微软雅黑" w:eastAsia="微软雅黑" w:hAnsi="微软雅黑" w:hint="eastAsia"/>
        </w:rPr>
        <w:t>，</w:t>
      </w:r>
      <w:r>
        <w:rPr>
          <w:rFonts w:ascii="微软雅黑" w:eastAsia="微软雅黑" w:hAnsi="微软雅黑"/>
        </w:rPr>
        <w:t>不可删除</w:t>
      </w:r>
      <w:r>
        <w:rPr>
          <w:rFonts w:ascii="微软雅黑" w:eastAsia="微软雅黑" w:hAnsi="微软雅黑" w:hint="eastAsia"/>
        </w:rPr>
        <w:t>和</w:t>
      </w:r>
      <w:r>
        <w:rPr>
          <w:rFonts w:ascii="微软雅黑" w:eastAsia="微软雅黑" w:hAnsi="微软雅黑"/>
        </w:rPr>
        <w:t>编辑</w:t>
      </w:r>
    </w:p>
    <w:p w14:paraId="54299282" w14:textId="77777777" w:rsidR="0076630D" w:rsidRDefault="00D7272D" w:rsidP="00B10728">
      <w:pPr>
        <w:pStyle w:val="af2"/>
        <w:numPr>
          <w:ilvl w:val="0"/>
          <w:numId w:val="47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添加</w:t>
      </w:r>
      <w:r>
        <w:rPr>
          <w:rFonts w:ascii="微软雅黑" w:eastAsia="微软雅黑" w:hAnsi="微软雅黑" w:hint="eastAsia"/>
        </w:rPr>
        <w:t>，</w:t>
      </w:r>
      <w:r>
        <w:rPr>
          <w:rFonts w:ascii="微软雅黑" w:eastAsia="微软雅黑" w:hAnsi="微软雅黑"/>
        </w:rPr>
        <w:t>以视图为标识符进行添加</w:t>
      </w:r>
    </w:p>
    <w:p w14:paraId="59E66C2D" w14:textId="77777777" w:rsidR="0076630D" w:rsidRDefault="00D7272D" w:rsidP="00B10728">
      <w:pPr>
        <w:pStyle w:val="af2"/>
        <w:numPr>
          <w:ilvl w:val="0"/>
          <w:numId w:val="47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Pr>
          <w:rFonts w:ascii="微软雅黑" w:eastAsia="微软雅黑" w:hAnsi="微软雅黑" w:hint="eastAsia"/>
        </w:rPr>
        <w:t>视图（除默认</w:t>
      </w:r>
      <w:r>
        <w:rPr>
          <w:rFonts w:ascii="微软雅黑" w:eastAsia="微软雅黑" w:hAnsi="微软雅黑"/>
        </w:rPr>
        <w:t>all</w:t>
      </w:r>
      <w:r>
        <w:rPr>
          <w:rFonts w:ascii="微软雅黑" w:eastAsia="微软雅黑" w:hAnsi="微软雅黑" w:hint="eastAsia"/>
        </w:rPr>
        <w:t>视图</w:t>
      </w:r>
      <w:r>
        <w:rPr>
          <w:rFonts w:ascii="微软雅黑" w:eastAsia="微软雅黑" w:hAnsi="微软雅黑"/>
        </w:rPr>
        <w:t>外</w:t>
      </w:r>
      <w:r>
        <w:rPr>
          <w:rFonts w:ascii="微软雅黑" w:eastAsia="微软雅黑" w:hAnsi="微软雅黑" w:hint="eastAsia"/>
        </w:rPr>
        <w:t>）</w:t>
      </w:r>
    </w:p>
    <w:p w14:paraId="77D0EA36" w14:textId="77777777" w:rsidR="0076630D" w:rsidRDefault="0076630D">
      <w:pPr>
        <w:rPr>
          <w:rFonts w:ascii="微软雅黑" w:eastAsia="微软雅黑" w:hAnsi="微软雅黑"/>
        </w:rPr>
      </w:pPr>
    </w:p>
    <w:p w14:paraId="24B62117" w14:textId="77777777" w:rsidR="0076630D" w:rsidRDefault="00D7272D">
      <w:pPr>
        <w:rPr>
          <w:rFonts w:ascii="微软雅黑" w:eastAsia="微软雅黑" w:hAnsi="微软雅黑"/>
          <w:b/>
        </w:rPr>
      </w:pPr>
      <w:r>
        <w:rPr>
          <w:rFonts w:ascii="微软雅黑" w:eastAsia="微软雅黑" w:hAnsi="微软雅黑" w:hint="eastAsia"/>
          <w:b/>
        </w:rPr>
        <w:t>组</w:t>
      </w:r>
      <w:r>
        <w:rPr>
          <w:rFonts w:ascii="微软雅黑" w:eastAsia="微软雅黑" w:hAnsi="微软雅黑"/>
          <w:b/>
        </w:rPr>
        <w:t>管理：</w:t>
      </w:r>
    </w:p>
    <w:p w14:paraId="7A20326A" w14:textId="29630A7A" w:rsidR="0076630D" w:rsidRDefault="00D7272D" w:rsidP="00B10728">
      <w:pPr>
        <w:pStyle w:val="af2"/>
        <w:numPr>
          <w:ilvl w:val="0"/>
          <w:numId w:val="475"/>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组</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】设置SNMP组的</w:t>
      </w:r>
      <w:r>
        <w:rPr>
          <w:rFonts w:ascii="微软雅黑" w:eastAsia="微软雅黑" w:hAnsi="微软雅黑"/>
        </w:rPr>
        <w:t>名称</w:t>
      </w:r>
      <w:r>
        <w:rPr>
          <w:rFonts w:ascii="微软雅黑" w:eastAsia="微软雅黑" w:hAnsi="微软雅黑" w:hint="eastAsia"/>
        </w:rPr>
        <w:t>，</w:t>
      </w:r>
      <w:r>
        <w:rPr>
          <w:rFonts w:ascii="微软雅黑" w:eastAsia="微软雅黑" w:hAnsi="微软雅黑"/>
        </w:rPr>
        <w:t>最长32</w:t>
      </w:r>
      <w:r>
        <w:rPr>
          <w:rFonts w:ascii="微软雅黑" w:eastAsia="微软雅黑" w:hAnsi="微软雅黑" w:hint="eastAsia"/>
        </w:rPr>
        <w:t>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r>
        <w:rPr>
          <w:rFonts w:ascii="微软雅黑" w:eastAsia="微软雅黑" w:hAnsi="微软雅黑" w:hint="eastAsia"/>
        </w:rPr>
        <w:t>。组</w:t>
      </w:r>
      <w:r>
        <w:rPr>
          <w:rFonts w:ascii="微软雅黑" w:eastAsia="微软雅黑" w:hAnsi="微软雅黑"/>
        </w:rPr>
        <w:t>名称</w:t>
      </w:r>
      <w:r>
        <w:rPr>
          <w:rFonts w:ascii="微软雅黑" w:eastAsia="微软雅黑" w:hAnsi="微软雅黑" w:hint="eastAsia"/>
        </w:rPr>
        <w:t>具有唯一性</w:t>
      </w:r>
    </w:p>
    <w:p w14:paraId="403AFC27" w14:textId="77777777" w:rsidR="0076630D" w:rsidRDefault="00D7272D" w:rsidP="00B10728">
      <w:pPr>
        <w:pStyle w:val="af2"/>
        <w:numPr>
          <w:ilvl w:val="0"/>
          <w:numId w:val="475"/>
        </w:numPr>
        <w:ind w:firstLineChars="0"/>
        <w:rPr>
          <w:rFonts w:ascii="微软雅黑" w:eastAsia="微软雅黑" w:hAnsi="微软雅黑"/>
        </w:rPr>
      </w:pPr>
      <w:r>
        <w:rPr>
          <w:rFonts w:ascii="微软雅黑" w:eastAsia="微软雅黑" w:hAnsi="微软雅黑" w:hint="eastAsia"/>
        </w:rPr>
        <w:t>安全模式</w:t>
      </w:r>
      <w:r>
        <w:rPr>
          <w:rFonts w:ascii="微软雅黑" w:eastAsia="微软雅黑" w:hAnsi="微软雅黑"/>
        </w:rPr>
        <w:t>：</w:t>
      </w:r>
      <w:r>
        <w:rPr>
          <w:rFonts w:ascii="微软雅黑" w:eastAsia="微软雅黑" w:hAnsi="微软雅黑" w:hint="eastAsia"/>
        </w:rPr>
        <w:t>【下拉框】选择</w:t>
      </w:r>
      <w:r>
        <w:rPr>
          <w:rFonts w:ascii="微软雅黑" w:eastAsia="微软雅黑" w:hAnsi="微软雅黑"/>
        </w:rPr>
        <w:t>组的安全模式，选项有{SNMPv1|SNMPv2c|SNMPv3}</w:t>
      </w:r>
      <w:r>
        <w:rPr>
          <w:rFonts w:ascii="微软雅黑" w:eastAsia="微软雅黑" w:hAnsi="微软雅黑" w:hint="eastAsia"/>
        </w:rPr>
        <w:t>，</w:t>
      </w:r>
      <w:r>
        <w:rPr>
          <w:rFonts w:ascii="微软雅黑" w:eastAsia="微软雅黑" w:hAnsi="微软雅黑"/>
        </w:rPr>
        <w:lastRenderedPageBreak/>
        <w:t>默认SNMPv1</w:t>
      </w:r>
      <w:r>
        <w:rPr>
          <w:rFonts w:ascii="微软雅黑" w:eastAsia="微软雅黑" w:hAnsi="微软雅黑" w:hint="eastAsia"/>
        </w:rPr>
        <w:t>。选择</w:t>
      </w:r>
      <w:r>
        <w:rPr>
          <w:rFonts w:ascii="微软雅黑" w:eastAsia="微软雅黑" w:hAnsi="微软雅黑"/>
        </w:rPr>
        <w:t>SNMPv3</w:t>
      </w:r>
      <w:r>
        <w:rPr>
          <w:rFonts w:ascii="微软雅黑" w:eastAsia="微软雅黑" w:hAnsi="微软雅黑" w:hint="eastAsia"/>
        </w:rPr>
        <w:t>时</w:t>
      </w:r>
      <w:r>
        <w:rPr>
          <w:rFonts w:ascii="微软雅黑" w:eastAsia="微软雅黑" w:hAnsi="微软雅黑"/>
        </w:rPr>
        <w:t>，需要配置安全</w:t>
      </w:r>
      <w:r>
        <w:rPr>
          <w:rFonts w:ascii="微软雅黑" w:eastAsia="微软雅黑" w:hAnsi="微软雅黑" w:hint="eastAsia"/>
        </w:rPr>
        <w:t>级别</w:t>
      </w:r>
      <w:r>
        <w:rPr>
          <w:rFonts w:ascii="微软雅黑" w:eastAsia="微软雅黑" w:hAnsi="微软雅黑"/>
        </w:rPr>
        <w:t>。</w:t>
      </w:r>
    </w:p>
    <w:p w14:paraId="31E83085" w14:textId="77777777" w:rsidR="0076630D" w:rsidRDefault="00D7272D" w:rsidP="00B10728">
      <w:pPr>
        <w:pStyle w:val="af2"/>
        <w:numPr>
          <w:ilvl w:val="0"/>
          <w:numId w:val="474"/>
        </w:numPr>
        <w:ind w:firstLineChars="0"/>
        <w:rPr>
          <w:rFonts w:ascii="微软雅黑" w:eastAsia="微软雅黑" w:hAnsi="微软雅黑"/>
        </w:rPr>
      </w:pPr>
      <w:r>
        <w:rPr>
          <w:rFonts w:ascii="微软雅黑" w:eastAsia="微软雅黑" w:hAnsi="微软雅黑" w:hint="eastAsia"/>
        </w:rPr>
        <w:t>安全级别</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安全级别，选项有{</w:t>
      </w:r>
      <w:r>
        <w:rPr>
          <w:rFonts w:ascii="微软雅黑" w:eastAsia="微软雅黑" w:hAnsi="微软雅黑" w:hint="eastAsia"/>
        </w:rPr>
        <w:t>不认证</w:t>
      </w:r>
      <w:r>
        <w:rPr>
          <w:rFonts w:ascii="微软雅黑" w:eastAsia="微软雅黑" w:hAnsi="微软雅黑"/>
        </w:rPr>
        <w:t>不加密|只认证不加密|</w:t>
      </w:r>
      <w:r>
        <w:rPr>
          <w:rFonts w:ascii="微软雅黑" w:eastAsia="微软雅黑" w:hAnsi="微软雅黑" w:hint="eastAsia"/>
        </w:rPr>
        <w:t>既认证</w:t>
      </w:r>
      <w:r>
        <w:rPr>
          <w:rFonts w:ascii="微软雅黑" w:eastAsia="微软雅黑" w:hAnsi="微软雅黑"/>
        </w:rPr>
        <w:t>又加密}</w:t>
      </w:r>
      <w:r>
        <w:rPr>
          <w:rFonts w:ascii="微软雅黑" w:eastAsia="微软雅黑" w:hAnsi="微软雅黑" w:hint="eastAsia"/>
        </w:rPr>
        <w:t>，</w:t>
      </w:r>
      <w:r>
        <w:rPr>
          <w:rFonts w:ascii="微软雅黑" w:eastAsia="微软雅黑" w:hAnsi="微软雅黑"/>
        </w:rPr>
        <w:t>默认不认证不加密。</w:t>
      </w:r>
    </w:p>
    <w:p w14:paraId="339A3BAE" w14:textId="77777777" w:rsidR="0076630D" w:rsidRDefault="00D7272D" w:rsidP="00B10728">
      <w:pPr>
        <w:pStyle w:val="af2"/>
        <w:numPr>
          <w:ilvl w:val="0"/>
          <w:numId w:val="475"/>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只读</w:t>
      </w:r>
      <w:r>
        <w:rPr>
          <w:rFonts w:ascii="微软雅黑" w:eastAsia="微软雅黑" w:hAnsi="微软雅黑"/>
        </w:rPr>
        <w:t>视图：【</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已有的视图中选择</w:t>
      </w:r>
      <w:r>
        <w:rPr>
          <w:rFonts w:ascii="微软雅黑" w:eastAsia="微软雅黑" w:hAnsi="微软雅黑" w:hint="eastAsia"/>
        </w:rPr>
        <w:t>，</w:t>
      </w:r>
      <w:r>
        <w:rPr>
          <w:rFonts w:ascii="微软雅黑" w:eastAsia="微软雅黑" w:hAnsi="微软雅黑"/>
        </w:rPr>
        <w:t>对所选的视图只能</w:t>
      </w:r>
      <w:r>
        <w:rPr>
          <w:rFonts w:ascii="微软雅黑" w:eastAsia="微软雅黑" w:hAnsi="微软雅黑" w:hint="eastAsia"/>
        </w:rPr>
        <w:t>被</w:t>
      </w:r>
      <w:r>
        <w:rPr>
          <w:rFonts w:ascii="微软雅黑" w:eastAsia="微软雅黑" w:hAnsi="微软雅黑"/>
        </w:rPr>
        <w:t>查看，不能被编辑</w:t>
      </w:r>
      <w:r>
        <w:rPr>
          <w:rFonts w:ascii="微软雅黑" w:eastAsia="微软雅黑" w:hAnsi="微软雅黑" w:hint="eastAsia"/>
        </w:rPr>
        <w:t>。</w:t>
      </w:r>
    </w:p>
    <w:p w14:paraId="3EF04220" w14:textId="77777777" w:rsidR="0076630D" w:rsidRDefault="00D7272D" w:rsidP="00B10728">
      <w:pPr>
        <w:pStyle w:val="af2"/>
        <w:numPr>
          <w:ilvl w:val="0"/>
          <w:numId w:val="475"/>
        </w:numPr>
        <w:ind w:firstLineChars="0"/>
        <w:rPr>
          <w:rFonts w:ascii="微软雅黑" w:eastAsia="微软雅黑" w:hAnsi="微软雅黑"/>
        </w:rPr>
      </w:pPr>
      <w:r>
        <w:rPr>
          <w:rFonts w:ascii="微软雅黑" w:eastAsia="微软雅黑" w:hAnsi="微软雅黑" w:hint="eastAsia"/>
        </w:rPr>
        <w:t>读写</w:t>
      </w:r>
      <w:r>
        <w:rPr>
          <w:rFonts w:ascii="微软雅黑" w:eastAsia="微软雅黑" w:hAnsi="微软雅黑"/>
        </w:rPr>
        <w:t>视图：【</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已有的视图中选择</w:t>
      </w:r>
      <w:r>
        <w:rPr>
          <w:rFonts w:ascii="微软雅黑" w:eastAsia="微软雅黑" w:hAnsi="微软雅黑" w:hint="eastAsia"/>
        </w:rPr>
        <w:t>，</w:t>
      </w:r>
      <w:r>
        <w:rPr>
          <w:rFonts w:ascii="微软雅黑" w:eastAsia="微软雅黑" w:hAnsi="微软雅黑"/>
        </w:rPr>
        <w:t>对所选的视图</w:t>
      </w:r>
      <w:r>
        <w:rPr>
          <w:rFonts w:ascii="微软雅黑" w:eastAsia="微软雅黑" w:hAnsi="微软雅黑" w:hint="eastAsia"/>
        </w:rPr>
        <w:t>进行</w:t>
      </w:r>
      <w:r>
        <w:rPr>
          <w:rFonts w:ascii="微软雅黑" w:eastAsia="微软雅黑" w:hAnsi="微软雅黑"/>
        </w:rPr>
        <w:t>读写操作。如果不选择</w:t>
      </w:r>
      <w:r>
        <w:rPr>
          <w:rFonts w:ascii="微软雅黑" w:eastAsia="微软雅黑" w:hAnsi="微软雅黑" w:hint="eastAsia"/>
        </w:rPr>
        <w:t>，</w:t>
      </w:r>
      <w:r>
        <w:rPr>
          <w:rFonts w:ascii="微软雅黑" w:eastAsia="微软雅黑" w:hAnsi="微软雅黑"/>
        </w:rPr>
        <w:t>则SNMP管理者不能对设备的所有MIB</w:t>
      </w:r>
      <w:r>
        <w:rPr>
          <w:rFonts w:ascii="微软雅黑" w:eastAsia="微软雅黑" w:hAnsi="微软雅黑" w:hint="eastAsia"/>
        </w:rPr>
        <w:t>对象</w:t>
      </w:r>
      <w:r>
        <w:rPr>
          <w:rFonts w:ascii="微软雅黑" w:eastAsia="微软雅黑" w:hAnsi="微软雅黑"/>
        </w:rPr>
        <w:t>进行读写操作</w:t>
      </w:r>
      <w:r>
        <w:rPr>
          <w:rFonts w:ascii="微软雅黑" w:eastAsia="微软雅黑" w:hAnsi="微软雅黑" w:hint="eastAsia"/>
        </w:rPr>
        <w:t>。</w:t>
      </w:r>
    </w:p>
    <w:p w14:paraId="22259D25" w14:textId="77777777" w:rsidR="0076630D" w:rsidRDefault="00D7272D" w:rsidP="00B10728">
      <w:pPr>
        <w:pStyle w:val="af2"/>
        <w:numPr>
          <w:ilvl w:val="0"/>
          <w:numId w:val="475"/>
        </w:numPr>
        <w:ind w:firstLineChars="0"/>
        <w:rPr>
          <w:rFonts w:ascii="微软雅黑" w:eastAsia="微软雅黑" w:hAnsi="微软雅黑"/>
        </w:rPr>
      </w:pPr>
      <w:r>
        <w:rPr>
          <w:rFonts w:ascii="微软雅黑" w:eastAsia="微软雅黑" w:hAnsi="微软雅黑" w:hint="eastAsia"/>
        </w:rPr>
        <w:t>通知视图：</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已有的视图中选择</w:t>
      </w:r>
      <w:r>
        <w:rPr>
          <w:rFonts w:ascii="微软雅黑" w:eastAsia="微软雅黑" w:hAnsi="微软雅黑" w:hint="eastAsia"/>
        </w:rPr>
        <w:t>，管理</w:t>
      </w:r>
      <w:r>
        <w:rPr>
          <w:rFonts w:ascii="微软雅黑" w:eastAsia="微软雅黑" w:hAnsi="微软雅黑"/>
        </w:rPr>
        <w:t>软件可以</w:t>
      </w:r>
      <w:r>
        <w:rPr>
          <w:rFonts w:ascii="微软雅黑" w:eastAsia="微软雅黑" w:hAnsi="微软雅黑" w:hint="eastAsia"/>
        </w:rPr>
        <w:t>接收</w:t>
      </w:r>
      <w:r>
        <w:rPr>
          <w:rFonts w:ascii="微软雅黑" w:eastAsia="微软雅黑" w:hAnsi="微软雅黑"/>
        </w:rPr>
        <w:t>到所选视图发送的</w:t>
      </w:r>
      <w:r>
        <w:rPr>
          <w:rFonts w:ascii="微软雅黑" w:eastAsia="微软雅黑" w:hAnsi="微软雅黑" w:hint="eastAsia"/>
        </w:rPr>
        <w:t>异常告警</w:t>
      </w:r>
      <w:r>
        <w:rPr>
          <w:rFonts w:ascii="微软雅黑" w:eastAsia="微软雅黑" w:hAnsi="微软雅黑"/>
        </w:rPr>
        <w:t>信息。</w:t>
      </w:r>
      <w:r>
        <w:rPr>
          <w:rFonts w:ascii="微软雅黑" w:eastAsia="微软雅黑" w:hAnsi="微软雅黑" w:hint="eastAsia"/>
        </w:rPr>
        <w:t>如果不选择</w:t>
      </w:r>
      <w:r>
        <w:rPr>
          <w:rFonts w:ascii="微软雅黑" w:eastAsia="微软雅黑" w:hAnsi="微软雅黑"/>
        </w:rPr>
        <w:t>，则SNMP</w:t>
      </w:r>
      <w:r>
        <w:rPr>
          <w:rFonts w:ascii="微软雅黑" w:eastAsia="微软雅黑" w:hAnsi="微软雅黑" w:hint="eastAsia"/>
        </w:rPr>
        <w:t>代理</w:t>
      </w:r>
      <w:r>
        <w:rPr>
          <w:rFonts w:ascii="微软雅黑" w:eastAsia="微软雅黑" w:hAnsi="微软雅黑"/>
        </w:rPr>
        <w:t>不会向SNMP管理者发送Trap信息。</w:t>
      </w:r>
    </w:p>
    <w:p w14:paraId="180A4DEA" w14:textId="1245B19E" w:rsidR="0076630D" w:rsidRDefault="00D7272D">
      <w:pPr>
        <w:rPr>
          <w:rFonts w:ascii="微软雅黑" w:eastAsia="微软雅黑" w:hAnsi="微软雅黑"/>
        </w:rPr>
      </w:pPr>
      <w:r>
        <w:rPr>
          <w:rFonts w:ascii="微软雅黑" w:eastAsia="微软雅黑" w:hAnsi="微软雅黑" w:hint="eastAsia"/>
        </w:rPr>
        <w:t>组列表</w:t>
      </w:r>
      <w:r>
        <w:rPr>
          <w:rFonts w:ascii="微软雅黑" w:eastAsia="微软雅黑" w:hAnsi="微软雅黑"/>
        </w:rPr>
        <w:t>：</w:t>
      </w:r>
      <w:r>
        <w:rPr>
          <w:rFonts w:ascii="微软雅黑" w:eastAsia="微软雅黑" w:hAnsi="微软雅黑" w:hint="eastAsia"/>
        </w:rPr>
        <w:t>最多添加32个</w:t>
      </w:r>
      <w:r w:rsidR="000B27A2">
        <w:rPr>
          <w:rFonts w:ascii="微软雅黑" w:eastAsia="微软雅黑" w:hAnsi="微软雅黑" w:hint="eastAsia"/>
        </w:rPr>
        <w:t>（组</w:t>
      </w:r>
      <w:r w:rsidR="000B27A2">
        <w:rPr>
          <w:rFonts w:ascii="微软雅黑" w:eastAsia="微软雅黑" w:hAnsi="微软雅黑"/>
        </w:rPr>
        <w:t>的添加受限于团体，</w:t>
      </w:r>
      <w:r w:rsidR="000B27A2">
        <w:rPr>
          <w:rFonts w:ascii="微软雅黑" w:eastAsia="微软雅黑" w:hAnsi="微软雅黑" w:hint="eastAsia"/>
        </w:rPr>
        <w:t>1个基础</w:t>
      </w:r>
      <w:r w:rsidR="000B27A2">
        <w:rPr>
          <w:rFonts w:ascii="微软雅黑" w:eastAsia="微软雅黑" w:hAnsi="微软雅黑"/>
        </w:rPr>
        <w:t>团体系统会自动生成</w:t>
      </w:r>
      <w:r w:rsidR="000B27A2">
        <w:rPr>
          <w:rFonts w:ascii="微软雅黑" w:eastAsia="微软雅黑" w:hAnsi="微软雅黑" w:hint="eastAsia"/>
        </w:rPr>
        <w:t>2个</w:t>
      </w:r>
      <w:r w:rsidR="000B27A2">
        <w:rPr>
          <w:rFonts w:ascii="微软雅黑" w:eastAsia="微软雅黑" w:hAnsi="微软雅黑"/>
        </w:rPr>
        <w:t>组</w:t>
      </w:r>
      <w:r w:rsidR="000B27A2">
        <w:rPr>
          <w:rFonts w:ascii="微软雅黑" w:eastAsia="微软雅黑" w:hAnsi="微软雅黑" w:hint="eastAsia"/>
        </w:rPr>
        <w:t>。</w:t>
      </w:r>
      <w:r w:rsidR="000B27A2">
        <w:rPr>
          <w:rFonts w:ascii="微软雅黑" w:eastAsia="微软雅黑" w:hAnsi="微软雅黑"/>
        </w:rPr>
        <w:t>举例</w:t>
      </w:r>
      <w:r w:rsidR="000B27A2">
        <w:rPr>
          <w:rFonts w:ascii="微软雅黑" w:eastAsia="微软雅黑" w:hAnsi="微软雅黑" w:hint="eastAsia"/>
        </w:rPr>
        <w:t>：</w:t>
      </w:r>
      <w:r w:rsidR="000B27A2">
        <w:rPr>
          <w:rFonts w:ascii="微软雅黑" w:eastAsia="微软雅黑" w:hAnsi="微软雅黑"/>
        </w:rPr>
        <w:t>若已添加</w:t>
      </w:r>
      <w:r w:rsidR="000B27A2">
        <w:rPr>
          <w:rFonts w:ascii="微软雅黑" w:eastAsia="微软雅黑" w:hAnsi="微软雅黑" w:hint="eastAsia"/>
        </w:rPr>
        <w:t>基础团体2个</w:t>
      </w:r>
      <w:r w:rsidR="000B27A2">
        <w:rPr>
          <w:rFonts w:ascii="微软雅黑" w:eastAsia="微软雅黑" w:hAnsi="微软雅黑"/>
        </w:rPr>
        <w:t>，则此时可以手动添加的组为</w:t>
      </w:r>
      <w:r w:rsidR="000B27A2">
        <w:rPr>
          <w:rFonts w:ascii="微软雅黑" w:eastAsia="微软雅黑" w:hAnsi="微软雅黑" w:hint="eastAsia"/>
        </w:rPr>
        <w:t>32</w:t>
      </w:r>
      <w:r w:rsidR="000B27A2">
        <w:rPr>
          <w:rFonts w:ascii="微软雅黑" w:eastAsia="微软雅黑" w:hAnsi="微软雅黑"/>
        </w:rPr>
        <w:t>-4=28</w:t>
      </w:r>
      <w:r w:rsidR="000B27A2">
        <w:rPr>
          <w:rFonts w:ascii="微软雅黑" w:eastAsia="微软雅黑" w:hAnsi="微软雅黑" w:hint="eastAsia"/>
        </w:rPr>
        <w:t>个</w:t>
      </w:r>
      <w:r w:rsidR="000B27A2">
        <w:rPr>
          <w:rFonts w:ascii="微软雅黑" w:eastAsia="微软雅黑" w:hAnsi="微软雅黑"/>
        </w:rPr>
        <w:t>。</w:t>
      </w:r>
      <w:r w:rsidR="000B27A2">
        <w:rPr>
          <w:rFonts w:ascii="微软雅黑" w:eastAsia="微软雅黑" w:hAnsi="微软雅黑" w:hint="eastAsia"/>
        </w:rPr>
        <w:t>）</w:t>
      </w:r>
    </w:p>
    <w:p w14:paraId="5E5BC9B2" w14:textId="77777777" w:rsidR="0076630D" w:rsidRDefault="00D7272D" w:rsidP="00B10728">
      <w:pPr>
        <w:pStyle w:val="af2"/>
        <w:numPr>
          <w:ilvl w:val="0"/>
          <w:numId w:val="476"/>
        </w:numPr>
        <w:ind w:firstLineChars="0"/>
        <w:rPr>
          <w:rFonts w:ascii="微软雅黑" w:eastAsia="微软雅黑" w:hAnsi="微软雅黑"/>
        </w:rPr>
      </w:pPr>
      <w:r>
        <w:rPr>
          <w:rFonts w:ascii="微软雅黑" w:eastAsia="微软雅黑" w:hAnsi="微软雅黑" w:hint="eastAsia"/>
        </w:rPr>
        <w:t>列表显示组</w:t>
      </w:r>
      <w:r>
        <w:rPr>
          <w:rFonts w:ascii="微软雅黑" w:eastAsia="微软雅黑" w:hAnsi="微软雅黑"/>
        </w:rPr>
        <w:t>、安全模式、安全级别、只读视图、读写视图、</w:t>
      </w:r>
      <w:r>
        <w:rPr>
          <w:rFonts w:ascii="微软雅黑" w:eastAsia="微软雅黑" w:hAnsi="微软雅黑" w:hint="eastAsia"/>
        </w:rPr>
        <w:t>通知</w:t>
      </w:r>
      <w:r>
        <w:rPr>
          <w:rFonts w:ascii="微软雅黑" w:eastAsia="微软雅黑" w:hAnsi="微软雅黑"/>
        </w:rPr>
        <w:t>视图</w:t>
      </w:r>
    </w:p>
    <w:p w14:paraId="02559AA5" w14:textId="77777777" w:rsidR="0076630D" w:rsidRDefault="00D7272D" w:rsidP="00B10728">
      <w:pPr>
        <w:pStyle w:val="af2"/>
        <w:numPr>
          <w:ilvl w:val="0"/>
          <w:numId w:val="47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添加</w:t>
      </w:r>
      <w:r>
        <w:rPr>
          <w:rFonts w:ascii="微软雅黑" w:eastAsia="微软雅黑" w:hAnsi="微软雅黑" w:hint="eastAsia"/>
        </w:rPr>
        <w:t>，</w:t>
      </w:r>
      <w:r>
        <w:rPr>
          <w:rFonts w:ascii="微软雅黑" w:eastAsia="微软雅黑" w:hAnsi="微软雅黑"/>
        </w:rPr>
        <w:t>以</w:t>
      </w:r>
      <w:r>
        <w:rPr>
          <w:rFonts w:ascii="微软雅黑" w:eastAsia="微软雅黑" w:hAnsi="微软雅黑" w:hint="eastAsia"/>
        </w:rPr>
        <w:t>组</w:t>
      </w:r>
      <w:r>
        <w:rPr>
          <w:rFonts w:ascii="微软雅黑" w:eastAsia="微软雅黑" w:hAnsi="微软雅黑"/>
        </w:rPr>
        <w:t>为标识符进行添加</w:t>
      </w:r>
    </w:p>
    <w:p w14:paraId="291A4B6A" w14:textId="77777777" w:rsidR="0076630D" w:rsidRDefault="00D7272D" w:rsidP="00B10728">
      <w:pPr>
        <w:pStyle w:val="af2"/>
        <w:numPr>
          <w:ilvl w:val="0"/>
          <w:numId w:val="47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w:t>
      </w:r>
      <w:r>
        <w:rPr>
          <w:rFonts w:ascii="微软雅黑" w:eastAsia="微软雅黑" w:hAnsi="微软雅黑"/>
        </w:rPr>
        <w:t>一旦被</w:t>
      </w:r>
      <w:r>
        <w:rPr>
          <w:rFonts w:ascii="微软雅黑" w:eastAsia="微软雅黑" w:hAnsi="微软雅黑" w:hint="eastAsia"/>
        </w:rPr>
        <w:t>团体</w:t>
      </w:r>
      <w:r>
        <w:rPr>
          <w:rFonts w:ascii="微软雅黑" w:eastAsia="微软雅黑" w:hAnsi="微软雅黑"/>
        </w:rPr>
        <w:t>引用，只能编辑安全级别和视图</w:t>
      </w:r>
    </w:p>
    <w:p w14:paraId="70CBE013" w14:textId="77777777" w:rsidR="0076630D" w:rsidRDefault="00D7272D" w:rsidP="00B10728">
      <w:pPr>
        <w:pStyle w:val="af2"/>
        <w:numPr>
          <w:ilvl w:val="0"/>
          <w:numId w:val="476"/>
        </w:numPr>
        <w:ind w:firstLineChars="0"/>
        <w:rPr>
          <w:rFonts w:ascii="微软雅黑" w:eastAsia="微软雅黑" w:hAnsi="微软雅黑"/>
        </w:rPr>
      </w:pPr>
      <w:r>
        <w:rPr>
          <w:rFonts w:ascii="微软雅黑" w:eastAsia="微软雅黑" w:hAnsi="微软雅黑" w:hint="eastAsia"/>
        </w:rPr>
        <w:t>支持删除</w:t>
      </w:r>
      <w:r>
        <w:rPr>
          <w:rFonts w:ascii="微软雅黑" w:eastAsia="微软雅黑" w:hAnsi="微软雅黑"/>
        </w:rPr>
        <w:t>组</w:t>
      </w:r>
      <w:r>
        <w:rPr>
          <w:rFonts w:ascii="微软雅黑" w:eastAsia="微软雅黑" w:hAnsi="微软雅黑" w:hint="eastAsia"/>
        </w:rPr>
        <w:t>。</w:t>
      </w:r>
      <w:r>
        <w:rPr>
          <w:rFonts w:ascii="微软雅黑" w:eastAsia="微软雅黑" w:hAnsi="微软雅黑"/>
        </w:rPr>
        <w:t>一旦</w:t>
      </w:r>
      <w:r>
        <w:rPr>
          <w:rFonts w:ascii="微软雅黑" w:eastAsia="微软雅黑" w:hAnsi="微软雅黑" w:hint="eastAsia"/>
        </w:rPr>
        <w:t>被</w:t>
      </w:r>
      <w:r>
        <w:rPr>
          <w:rFonts w:ascii="微软雅黑" w:eastAsia="微软雅黑" w:hAnsi="微软雅黑"/>
        </w:rPr>
        <w:t>团体引用，将不能删除</w:t>
      </w:r>
    </w:p>
    <w:p w14:paraId="58601D15" w14:textId="77777777" w:rsidR="0076630D" w:rsidRDefault="0076630D">
      <w:pPr>
        <w:rPr>
          <w:rFonts w:ascii="微软雅黑" w:eastAsia="微软雅黑" w:hAnsi="微软雅黑"/>
        </w:rPr>
      </w:pPr>
    </w:p>
    <w:p w14:paraId="7A4882EC" w14:textId="77777777" w:rsidR="0076630D" w:rsidRDefault="00D7272D">
      <w:pPr>
        <w:rPr>
          <w:rFonts w:ascii="微软雅黑" w:eastAsia="微软雅黑" w:hAnsi="微软雅黑"/>
        </w:rPr>
      </w:pPr>
      <w:r>
        <w:rPr>
          <w:rFonts w:ascii="微软雅黑" w:eastAsia="微软雅黑" w:hAnsi="微软雅黑" w:hint="eastAsia"/>
          <w:b/>
        </w:rPr>
        <w:t>团体</w:t>
      </w:r>
      <w:r>
        <w:rPr>
          <w:rFonts w:ascii="微软雅黑" w:eastAsia="微软雅黑" w:hAnsi="微软雅黑"/>
          <w:b/>
        </w:rPr>
        <w:t>管理：</w:t>
      </w:r>
      <w:r>
        <w:rPr>
          <w:rFonts w:ascii="微软雅黑" w:eastAsia="微软雅黑" w:hAnsi="微软雅黑" w:hint="eastAsia"/>
        </w:rPr>
        <w:t>组内</w:t>
      </w:r>
      <w:r>
        <w:rPr>
          <w:rFonts w:ascii="微软雅黑" w:eastAsia="微软雅黑" w:hAnsi="微软雅黑"/>
        </w:rPr>
        <w:t>的用户通过</w:t>
      </w:r>
      <w:r>
        <w:rPr>
          <w:rFonts w:ascii="微软雅黑" w:eastAsia="微软雅黑" w:hAnsi="微软雅黑" w:hint="eastAsia"/>
        </w:rPr>
        <w:t>只读</w:t>
      </w:r>
      <w:r>
        <w:rPr>
          <w:rFonts w:ascii="微软雅黑" w:eastAsia="微软雅黑" w:hAnsi="微软雅黑"/>
        </w:rPr>
        <w:t>、</w:t>
      </w:r>
      <w:r>
        <w:rPr>
          <w:rFonts w:ascii="微软雅黑" w:eastAsia="微软雅黑" w:hAnsi="微软雅黑" w:hint="eastAsia"/>
        </w:rPr>
        <w:t>读写</w:t>
      </w:r>
      <w:r>
        <w:rPr>
          <w:rFonts w:ascii="微软雅黑" w:eastAsia="微软雅黑" w:hAnsi="微软雅黑"/>
        </w:rPr>
        <w:t>和通知视图来达到访问控制的目的。</w:t>
      </w:r>
    </w:p>
    <w:p w14:paraId="4AD37ED6" w14:textId="48A9B7E5" w:rsidR="0076630D" w:rsidRDefault="00D7272D" w:rsidP="00B10728">
      <w:pPr>
        <w:pStyle w:val="af2"/>
        <w:numPr>
          <w:ilvl w:val="0"/>
          <w:numId w:val="477"/>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团体</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设置SNMP</w:t>
      </w:r>
      <w:r>
        <w:rPr>
          <w:rFonts w:ascii="微软雅黑" w:eastAsia="微软雅黑" w:hAnsi="微软雅黑"/>
        </w:rPr>
        <w:t>团体</w:t>
      </w:r>
      <w:r>
        <w:rPr>
          <w:rFonts w:ascii="微软雅黑" w:eastAsia="微软雅黑" w:hAnsi="微软雅黑" w:hint="eastAsia"/>
        </w:rPr>
        <w:t>的</w:t>
      </w:r>
      <w:r>
        <w:rPr>
          <w:rFonts w:ascii="微软雅黑" w:eastAsia="微软雅黑" w:hAnsi="微软雅黑"/>
        </w:rPr>
        <w:t>名称</w:t>
      </w:r>
      <w:r>
        <w:rPr>
          <w:rFonts w:ascii="微软雅黑" w:eastAsia="微软雅黑" w:hAnsi="微软雅黑" w:hint="eastAsia"/>
        </w:rPr>
        <w:t>，</w:t>
      </w:r>
      <w:r>
        <w:rPr>
          <w:rFonts w:ascii="微软雅黑" w:eastAsia="微软雅黑" w:hAnsi="微软雅黑"/>
        </w:rPr>
        <w:t>最长32</w:t>
      </w:r>
      <w:r>
        <w:rPr>
          <w:rFonts w:ascii="微软雅黑" w:eastAsia="微软雅黑" w:hAnsi="微软雅黑" w:hint="eastAsia"/>
        </w:rPr>
        <w:t>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r>
        <w:rPr>
          <w:rFonts w:ascii="微软雅黑" w:eastAsia="微软雅黑" w:hAnsi="微软雅黑" w:hint="eastAsia"/>
        </w:rPr>
        <w:t>。团体</w:t>
      </w:r>
      <w:r>
        <w:rPr>
          <w:rFonts w:ascii="微软雅黑" w:eastAsia="微软雅黑" w:hAnsi="微软雅黑"/>
        </w:rPr>
        <w:t>名称</w:t>
      </w:r>
      <w:r>
        <w:rPr>
          <w:rFonts w:ascii="微软雅黑" w:eastAsia="微软雅黑" w:hAnsi="微软雅黑" w:hint="eastAsia"/>
        </w:rPr>
        <w:t>具有唯一性</w:t>
      </w:r>
    </w:p>
    <w:p w14:paraId="2EB5AF2F" w14:textId="77777777" w:rsidR="0076630D" w:rsidRDefault="00D7272D" w:rsidP="00B10728">
      <w:pPr>
        <w:pStyle w:val="af2"/>
        <w:numPr>
          <w:ilvl w:val="0"/>
          <w:numId w:val="477"/>
        </w:numPr>
        <w:ind w:firstLineChars="0"/>
        <w:rPr>
          <w:rFonts w:ascii="微软雅黑" w:eastAsia="微软雅黑" w:hAnsi="微软雅黑"/>
        </w:rPr>
      </w:pPr>
      <w:r>
        <w:rPr>
          <w:rFonts w:ascii="微软雅黑" w:eastAsia="微软雅黑" w:hAnsi="微软雅黑" w:hint="eastAsia"/>
        </w:rPr>
        <w:t>类型：【下拉框】设置团体</w:t>
      </w:r>
      <w:r>
        <w:rPr>
          <w:rFonts w:ascii="微软雅黑" w:eastAsia="微软雅黑" w:hAnsi="微软雅黑"/>
        </w:rPr>
        <w:t>的类型，选项有{</w:t>
      </w:r>
      <w:r>
        <w:rPr>
          <w:rFonts w:ascii="微软雅黑" w:eastAsia="微软雅黑" w:hAnsi="微软雅黑" w:hint="eastAsia"/>
        </w:rPr>
        <w:t>基础</w:t>
      </w:r>
      <w:r>
        <w:rPr>
          <w:rFonts w:ascii="微软雅黑" w:eastAsia="微软雅黑" w:hAnsi="微软雅黑"/>
        </w:rPr>
        <w:t>|高级}</w:t>
      </w:r>
      <w:r>
        <w:rPr>
          <w:rFonts w:ascii="微软雅黑" w:eastAsia="微软雅黑" w:hAnsi="微软雅黑" w:hint="eastAsia"/>
        </w:rPr>
        <w:t>，</w:t>
      </w:r>
      <w:r>
        <w:rPr>
          <w:rFonts w:ascii="微软雅黑" w:eastAsia="微软雅黑" w:hAnsi="微软雅黑"/>
        </w:rPr>
        <w:t>默认基础。</w:t>
      </w:r>
    </w:p>
    <w:p w14:paraId="0B0E76F1"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rPr>
        <w:t>当选择</w:t>
      </w:r>
      <w:r>
        <w:rPr>
          <w:rFonts w:ascii="微软雅黑" w:eastAsia="微软雅黑" w:hAnsi="微软雅黑"/>
        </w:rPr>
        <w:t>基础时，需要配置：</w:t>
      </w:r>
    </w:p>
    <w:p w14:paraId="44F5BF5C" w14:textId="77777777" w:rsidR="0076630D" w:rsidRDefault="00D7272D" w:rsidP="00B10728">
      <w:pPr>
        <w:pStyle w:val="af2"/>
        <w:numPr>
          <w:ilvl w:val="0"/>
          <w:numId w:val="474"/>
        </w:numPr>
        <w:ind w:firstLineChars="0"/>
        <w:rPr>
          <w:rFonts w:ascii="微软雅黑" w:eastAsia="微软雅黑" w:hAnsi="微软雅黑"/>
        </w:rPr>
      </w:pPr>
      <w:r>
        <w:rPr>
          <w:rFonts w:ascii="微软雅黑" w:eastAsia="微软雅黑" w:hAnsi="微软雅黑" w:hint="eastAsia"/>
        </w:rPr>
        <w:lastRenderedPageBreak/>
        <w:t>视图</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已有的视图中选择</w:t>
      </w:r>
      <w:r>
        <w:rPr>
          <w:rFonts w:ascii="微软雅黑" w:eastAsia="微软雅黑" w:hAnsi="微软雅黑" w:hint="eastAsia"/>
        </w:rPr>
        <w:t>团体</w:t>
      </w:r>
      <w:r>
        <w:rPr>
          <w:rFonts w:ascii="微软雅黑" w:eastAsia="微软雅黑" w:hAnsi="微软雅黑"/>
        </w:rPr>
        <w:t>可访问的视图。</w:t>
      </w:r>
    </w:p>
    <w:p w14:paraId="22BB1506" w14:textId="77777777" w:rsidR="0076630D" w:rsidRDefault="00D7272D" w:rsidP="00B10728">
      <w:pPr>
        <w:pStyle w:val="af2"/>
        <w:numPr>
          <w:ilvl w:val="0"/>
          <w:numId w:val="474"/>
        </w:numPr>
        <w:ind w:firstLineChars="0"/>
        <w:rPr>
          <w:rFonts w:ascii="微软雅黑" w:eastAsia="微软雅黑" w:hAnsi="微软雅黑"/>
        </w:rPr>
      </w:pPr>
      <w:r>
        <w:rPr>
          <w:rFonts w:ascii="微软雅黑" w:eastAsia="微软雅黑" w:hAnsi="微软雅黑" w:hint="eastAsia"/>
        </w:rPr>
        <w:t>权限</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团体对视图的访问权限，选项有{</w:t>
      </w:r>
      <w:r>
        <w:rPr>
          <w:rFonts w:ascii="微软雅黑" w:eastAsia="微软雅黑" w:hAnsi="微软雅黑" w:hint="eastAsia"/>
        </w:rPr>
        <w:t>只读</w:t>
      </w:r>
      <w:r>
        <w:rPr>
          <w:rFonts w:ascii="微软雅黑" w:eastAsia="微软雅黑" w:hAnsi="微软雅黑"/>
        </w:rPr>
        <w:t>|读写}</w:t>
      </w:r>
      <w:r>
        <w:rPr>
          <w:rFonts w:ascii="微软雅黑" w:eastAsia="微软雅黑" w:hAnsi="微软雅黑" w:hint="eastAsia"/>
        </w:rPr>
        <w:t>，</w:t>
      </w:r>
      <w:r>
        <w:rPr>
          <w:rFonts w:ascii="微软雅黑" w:eastAsia="微软雅黑" w:hAnsi="微软雅黑"/>
        </w:rPr>
        <w:t>默认只读。</w:t>
      </w:r>
    </w:p>
    <w:p w14:paraId="7E225088"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rPr>
        <w:t>当选择</w:t>
      </w:r>
      <w:r>
        <w:rPr>
          <w:rFonts w:ascii="微软雅黑" w:eastAsia="微软雅黑" w:hAnsi="微软雅黑"/>
        </w:rPr>
        <w:t>高级时，</w:t>
      </w:r>
      <w:r>
        <w:rPr>
          <w:rFonts w:ascii="微软雅黑" w:eastAsia="微软雅黑" w:hAnsi="微软雅黑" w:hint="eastAsia"/>
        </w:rPr>
        <w:t>需要</w:t>
      </w:r>
      <w:r>
        <w:rPr>
          <w:rFonts w:ascii="微软雅黑" w:eastAsia="微软雅黑" w:hAnsi="微软雅黑"/>
        </w:rPr>
        <w:t>配置：</w:t>
      </w:r>
    </w:p>
    <w:p w14:paraId="05786AF2" w14:textId="77777777" w:rsidR="0076630D" w:rsidRDefault="00D7272D" w:rsidP="00B10728">
      <w:pPr>
        <w:pStyle w:val="af2"/>
        <w:numPr>
          <w:ilvl w:val="0"/>
          <w:numId w:val="477"/>
        </w:numPr>
        <w:ind w:firstLineChars="0"/>
        <w:rPr>
          <w:rFonts w:ascii="微软雅黑" w:eastAsia="微软雅黑" w:hAnsi="微软雅黑"/>
        </w:rPr>
      </w:pPr>
      <w:r>
        <w:rPr>
          <w:rFonts w:ascii="微软雅黑" w:eastAsia="微软雅黑" w:hAnsi="微软雅黑" w:hint="eastAsia"/>
        </w:rPr>
        <w:t>组</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从</w:t>
      </w:r>
      <w:r>
        <w:rPr>
          <w:rFonts w:ascii="微软雅黑" w:eastAsia="微软雅黑" w:hAnsi="微软雅黑"/>
        </w:rPr>
        <w:t>已有</w:t>
      </w:r>
      <w:r>
        <w:rPr>
          <w:rFonts w:ascii="微软雅黑" w:eastAsia="微软雅黑" w:hAnsi="微软雅黑" w:hint="eastAsia"/>
        </w:rPr>
        <w:t>的</w:t>
      </w:r>
      <w:r>
        <w:rPr>
          <w:rFonts w:ascii="微软雅黑" w:eastAsia="微软雅黑" w:hAnsi="微软雅黑"/>
        </w:rPr>
        <w:t>组</w:t>
      </w:r>
      <w:r>
        <w:rPr>
          <w:rFonts w:ascii="微软雅黑" w:eastAsia="微软雅黑" w:hAnsi="微软雅黑" w:hint="eastAsia"/>
        </w:rPr>
        <w:t>（</w:t>
      </w:r>
      <w:r>
        <w:rPr>
          <w:rFonts w:ascii="微软雅黑" w:eastAsia="微软雅黑" w:hAnsi="微软雅黑"/>
        </w:rPr>
        <w:t>只能是</w:t>
      </w:r>
      <w:r>
        <w:rPr>
          <w:rFonts w:ascii="微软雅黑" w:eastAsia="微软雅黑" w:hAnsi="微软雅黑" w:hint="eastAsia"/>
        </w:rPr>
        <w:t>安全模式</w:t>
      </w:r>
      <w:r>
        <w:rPr>
          <w:rFonts w:ascii="微软雅黑" w:eastAsia="微软雅黑" w:hAnsi="微软雅黑"/>
        </w:rPr>
        <w:t>为SNMPv1</w:t>
      </w:r>
      <w:r>
        <w:rPr>
          <w:rFonts w:ascii="微软雅黑" w:eastAsia="微软雅黑" w:hAnsi="微软雅黑" w:hint="eastAsia"/>
        </w:rPr>
        <w:t>和</w:t>
      </w:r>
      <w:r>
        <w:rPr>
          <w:rFonts w:ascii="微软雅黑" w:eastAsia="微软雅黑" w:hAnsi="微软雅黑"/>
        </w:rPr>
        <w:t>SNMPv2c</w:t>
      </w:r>
      <w:r>
        <w:rPr>
          <w:rFonts w:ascii="微软雅黑" w:eastAsia="微软雅黑" w:hAnsi="微软雅黑" w:hint="eastAsia"/>
        </w:rPr>
        <w:t>的</w:t>
      </w:r>
      <w:r>
        <w:rPr>
          <w:rFonts w:ascii="微软雅黑" w:eastAsia="微软雅黑" w:hAnsi="微软雅黑"/>
        </w:rPr>
        <w:t>组</w:t>
      </w:r>
      <w:r>
        <w:rPr>
          <w:rFonts w:ascii="微软雅黑" w:eastAsia="微软雅黑" w:hAnsi="微软雅黑" w:hint="eastAsia"/>
        </w:rPr>
        <w:t>）中</w:t>
      </w:r>
      <w:r>
        <w:rPr>
          <w:rFonts w:ascii="微软雅黑" w:eastAsia="微软雅黑" w:hAnsi="微软雅黑"/>
        </w:rPr>
        <w:t>选择</w:t>
      </w:r>
      <w:r>
        <w:rPr>
          <w:rFonts w:ascii="微软雅黑" w:eastAsia="微软雅黑" w:hAnsi="微软雅黑" w:hint="eastAsia"/>
        </w:rPr>
        <w:t>。</w:t>
      </w:r>
    </w:p>
    <w:p w14:paraId="77AB6B00" w14:textId="77777777" w:rsidR="0076630D" w:rsidRDefault="00D7272D">
      <w:pPr>
        <w:rPr>
          <w:rFonts w:ascii="微软雅黑" w:eastAsia="微软雅黑" w:hAnsi="微软雅黑"/>
        </w:rPr>
      </w:pPr>
      <w:r>
        <w:rPr>
          <w:rFonts w:ascii="微软雅黑" w:eastAsia="微软雅黑" w:hAnsi="微软雅黑" w:hint="eastAsia"/>
        </w:rPr>
        <w:t>团体列表</w:t>
      </w:r>
      <w:r>
        <w:rPr>
          <w:rFonts w:ascii="微软雅黑" w:eastAsia="微软雅黑" w:hAnsi="微软雅黑"/>
        </w:rPr>
        <w:t>：</w:t>
      </w:r>
      <w:r>
        <w:rPr>
          <w:rFonts w:ascii="微软雅黑" w:eastAsia="微软雅黑" w:hAnsi="微软雅黑" w:hint="eastAsia"/>
        </w:rPr>
        <w:t>最多添加8个</w:t>
      </w:r>
    </w:p>
    <w:p w14:paraId="0634DBD6" w14:textId="77777777" w:rsidR="0076630D" w:rsidRDefault="00D7272D" w:rsidP="00B10728">
      <w:pPr>
        <w:pStyle w:val="af2"/>
        <w:numPr>
          <w:ilvl w:val="0"/>
          <w:numId w:val="478"/>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团体、</w:t>
      </w:r>
      <w:r>
        <w:rPr>
          <w:rFonts w:ascii="微软雅黑" w:eastAsia="微软雅黑" w:hAnsi="微软雅黑" w:hint="eastAsia"/>
        </w:rPr>
        <w:t>类型</w:t>
      </w:r>
      <w:r>
        <w:rPr>
          <w:rFonts w:ascii="微软雅黑" w:eastAsia="微软雅黑" w:hAnsi="微软雅黑"/>
        </w:rPr>
        <w:t>、视图、权限、组</w:t>
      </w:r>
    </w:p>
    <w:p w14:paraId="34E24588" w14:textId="77777777" w:rsidR="0076630D" w:rsidRDefault="00D7272D" w:rsidP="00B10728">
      <w:pPr>
        <w:pStyle w:val="af2"/>
        <w:numPr>
          <w:ilvl w:val="0"/>
          <w:numId w:val="47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添加，以团体为标识符进行添加</w:t>
      </w:r>
    </w:p>
    <w:p w14:paraId="6792535D" w14:textId="77777777" w:rsidR="0076630D" w:rsidRDefault="00D7272D" w:rsidP="00B10728">
      <w:pPr>
        <w:pStyle w:val="af2"/>
        <w:numPr>
          <w:ilvl w:val="0"/>
          <w:numId w:val="47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7394F245" w14:textId="77777777" w:rsidR="0076630D" w:rsidRDefault="00D7272D" w:rsidP="00B10728">
      <w:pPr>
        <w:pStyle w:val="af2"/>
        <w:numPr>
          <w:ilvl w:val="0"/>
          <w:numId w:val="47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删除团体</w:t>
      </w:r>
    </w:p>
    <w:p w14:paraId="341F38F4" w14:textId="77777777" w:rsidR="0076630D" w:rsidRDefault="0076630D">
      <w:pPr>
        <w:rPr>
          <w:rFonts w:ascii="微软雅黑" w:eastAsia="微软雅黑" w:hAnsi="微软雅黑"/>
        </w:rPr>
      </w:pPr>
    </w:p>
    <w:p w14:paraId="2CD8B418" w14:textId="77777777" w:rsidR="0076630D" w:rsidRDefault="00D7272D">
      <w:pPr>
        <w:rPr>
          <w:rFonts w:ascii="微软雅黑" w:eastAsia="微软雅黑" w:hAnsi="微软雅黑"/>
        </w:rPr>
      </w:pPr>
      <w:r>
        <w:rPr>
          <w:rFonts w:ascii="微软雅黑" w:eastAsia="微软雅黑" w:hAnsi="微软雅黑" w:hint="eastAsia"/>
          <w:b/>
        </w:rPr>
        <w:t>用户管理</w:t>
      </w:r>
      <w:r>
        <w:rPr>
          <w:rFonts w:ascii="微软雅黑" w:eastAsia="微软雅黑" w:hAnsi="微软雅黑"/>
          <w:b/>
        </w:rPr>
        <w:t>：</w:t>
      </w:r>
      <w:r>
        <w:rPr>
          <w:rFonts w:ascii="微软雅黑" w:eastAsia="微软雅黑" w:hAnsi="微软雅黑" w:hint="eastAsia"/>
        </w:rPr>
        <w:t>SNMP</w:t>
      </w:r>
      <w:r>
        <w:rPr>
          <w:rFonts w:ascii="微软雅黑" w:eastAsia="微软雅黑" w:hAnsi="微软雅黑"/>
        </w:rPr>
        <w:t>管理软件可以通过</w:t>
      </w:r>
      <w:r>
        <w:rPr>
          <w:rFonts w:ascii="微软雅黑" w:eastAsia="微软雅黑" w:hAnsi="微软雅黑" w:hint="eastAsia"/>
        </w:rPr>
        <w:t>用户</w:t>
      </w:r>
      <w:r>
        <w:rPr>
          <w:rFonts w:ascii="微软雅黑" w:eastAsia="微软雅黑" w:hAnsi="微软雅黑"/>
        </w:rPr>
        <w:t>的方式对交换机进行管理</w:t>
      </w:r>
      <w:r>
        <w:rPr>
          <w:rFonts w:ascii="微软雅黑" w:eastAsia="微软雅黑" w:hAnsi="微软雅黑" w:hint="eastAsia"/>
        </w:rPr>
        <w:t>。</w:t>
      </w:r>
      <w:r>
        <w:rPr>
          <w:rFonts w:ascii="微软雅黑" w:eastAsia="微软雅黑" w:hAnsi="微软雅黑"/>
        </w:rPr>
        <w:t>用户</w:t>
      </w:r>
      <w:r>
        <w:rPr>
          <w:rFonts w:ascii="微软雅黑" w:eastAsia="微软雅黑" w:hAnsi="微软雅黑" w:hint="eastAsia"/>
        </w:rPr>
        <w:t>建立</w:t>
      </w:r>
      <w:r>
        <w:rPr>
          <w:rFonts w:ascii="微软雅黑" w:eastAsia="微软雅黑" w:hAnsi="微软雅黑"/>
        </w:rPr>
        <w:t>在组之下，</w:t>
      </w:r>
      <w:r>
        <w:rPr>
          <w:rFonts w:ascii="微软雅黑" w:eastAsia="微软雅黑" w:hAnsi="微软雅黑" w:hint="eastAsia"/>
        </w:rPr>
        <w:t>与</w:t>
      </w:r>
      <w:r>
        <w:rPr>
          <w:rFonts w:ascii="微软雅黑" w:eastAsia="微软雅黑" w:hAnsi="微软雅黑"/>
        </w:rPr>
        <w:t>其所属的组具有相同的安全级别和访问控制权限。</w:t>
      </w:r>
    </w:p>
    <w:p w14:paraId="1081D330" w14:textId="51B83D55" w:rsidR="0076630D" w:rsidRDefault="00D7272D" w:rsidP="00B10728">
      <w:pPr>
        <w:pStyle w:val="af2"/>
        <w:numPr>
          <w:ilvl w:val="0"/>
          <w:numId w:val="479"/>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hint="eastAsia"/>
        </w:rPr>
        <w:t>用户</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设置SNMP</w:t>
      </w:r>
      <w:r>
        <w:rPr>
          <w:rFonts w:ascii="微软雅黑" w:eastAsia="微软雅黑" w:hAnsi="微软雅黑"/>
        </w:rPr>
        <w:t xml:space="preserve">v3 </w:t>
      </w:r>
      <w:r>
        <w:rPr>
          <w:rFonts w:ascii="微软雅黑" w:eastAsia="微软雅黑" w:hAnsi="微软雅黑" w:hint="eastAsia"/>
        </w:rPr>
        <w:t>用户的</w:t>
      </w:r>
      <w:r>
        <w:rPr>
          <w:rFonts w:ascii="微软雅黑" w:eastAsia="微软雅黑" w:hAnsi="微软雅黑"/>
        </w:rPr>
        <w:t>名称</w:t>
      </w:r>
      <w:r>
        <w:rPr>
          <w:rFonts w:ascii="微软雅黑" w:eastAsia="微软雅黑" w:hAnsi="微软雅黑" w:hint="eastAsia"/>
        </w:rPr>
        <w:t>，</w:t>
      </w:r>
      <w:r>
        <w:rPr>
          <w:rFonts w:ascii="微软雅黑" w:eastAsia="微软雅黑" w:hAnsi="微软雅黑"/>
        </w:rPr>
        <w:t>最长32</w:t>
      </w:r>
      <w:r>
        <w:rPr>
          <w:rFonts w:ascii="微软雅黑" w:eastAsia="微软雅黑" w:hAnsi="微软雅黑" w:hint="eastAsia"/>
        </w:rPr>
        <w:t>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r>
        <w:rPr>
          <w:rFonts w:ascii="微软雅黑" w:eastAsia="微软雅黑" w:hAnsi="微软雅黑" w:hint="eastAsia"/>
        </w:rPr>
        <w:t>。用户</w:t>
      </w:r>
      <w:r>
        <w:rPr>
          <w:rFonts w:ascii="微软雅黑" w:eastAsia="微软雅黑" w:hAnsi="微软雅黑"/>
        </w:rPr>
        <w:t>名称</w:t>
      </w:r>
      <w:r>
        <w:rPr>
          <w:rFonts w:ascii="微软雅黑" w:eastAsia="微软雅黑" w:hAnsi="微软雅黑" w:hint="eastAsia"/>
        </w:rPr>
        <w:t>具有唯一性</w:t>
      </w:r>
    </w:p>
    <w:p w14:paraId="5F8FA370" w14:textId="77777777" w:rsidR="0076630D" w:rsidRDefault="00D7272D" w:rsidP="00B10728">
      <w:pPr>
        <w:pStyle w:val="af2"/>
        <w:numPr>
          <w:ilvl w:val="0"/>
          <w:numId w:val="479"/>
        </w:numPr>
        <w:ind w:firstLineChars="0"/>
        <w:rPr>
          <w:rFonts w:ascii="微软雅黑" w:eastAsia="微软雅黑" w:hAnsi="微软雅黑"/>
        </w:rPr>
      </w:pPr>
      <w:r>
        <w:rPr>
          <w:rFonts w:ascii="微软雅黑" w:eastAsia="微软雅黑" w:hAnsi="微软雅黑" w:hint="eastAsia"/>
        </w:rPr>
        <w:t>组</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用户所属组，从已有的组</w:t>
      </w:r>
      <w:r>
        <w:rPr>
          <w:rFonts w:ascii="微软雅黑" w:eastAsia="微软雅黑" w:hAnsi="微软雅黑" w:hint="eastAsia"/>
        </w:rPr>
        <w:t>（只能</w:t>
      </w:r>
      <w:r>
        <w:rPr>
          <w:rFonts w:ascii="微软雅黑" w:eastAsia="微软雅黑" w:hAnsi="微软雅黑"/>
        </w:rPr>
        <w:t>是安全模式为SNMPv3</w:t>
      </w:r>
      <w:r>
        <w:rPr>
          <w:rFonts w:ascii="微软雅黑" w:eastAsia="微软雅黑" w:hAnsi="微软雅黑" w:hint="eastAsia"/>
        </w:rPr>
        <w:t>的</w:t>
      </w:r>
      <w:r>
        <w:rPr>
          <w:rFonts w:ascii="微软雅黑" w:eastAsia="微软雅黑" w:hAnsi="微软雅黑"/>
        </w:rPr>
        <w:t>组</w:t>
      </w:r>
      <w:r>
        <w:rPr>
          <w:rFonts w:ascii="微软雅黑" w:eastAsia="微软雅黑" w:hAnsi="微软雅黑" w:hint="eastAsia"/>
        </w:rPr>
        <w:t>）</w:t>
      </w:r>
      <w:r>
        <w:rPr>
          <w:rFonts w:ascii="微软雅黑" w:eastAsia="微软雅黑" w:hAnsi="微软雅黑"/>
        </w:rPr>
        <w:t>中选择。</w:t>
      </w:r>
      <w:r>
        <w:rPr>
          <w:rFonts w:ascii="微软雅黑" w:eastAsia="微软雅黑" w:hAnsi="微软雅黑" w:hint="eastAsia"/>
        </w:rPr>
        <w:t>通过</w:t>
      </w:r>
      <w:r>
        <w:rPr>
          <w:rFonts w:ascii="微软雅黑" w:eastAsia="微软雅黑" w:hAnsi="微软雅黑"/>
        </w:rPr>
        <w:t>组</w:t>
      </w:r>
      <w:r>
        <w:rPr>
          <w:rFonts w:ascii="微软雅黑" w:eastAsia="微软雅黑" w:hAnsi="微软雅黑" w:hint="eastAsia"/>
        </w:rPr>
        <w:t>来</w:t>
      </w:r>
      <w:r>
        <w:rPr>
          <w:rFonts w:ascii="微软雅黑" w:eastAsia="微软雅黑" w:hAnsi="微软雅黑"/>
        </w:rPr>
        <w:t>确定用户</w:t>
      </w:r>
      <w:r>
        <w:rPr>
          <w:rFonts w:ascii="微软雅黑" w:eastAsia="微软雅黑" w:hAnsi="微软雅黑" w:hint="eastAsia"/>
        </w:rPr>
        <w:t>的</w:t>
      </w:r>
      <w:r>
        <w:rPr>
          <w:rFonts w:ascii="微软雅黑" w:eastAsia="微软雅黑" w:hAnsi="微软雅黑"/>
        </w:rPr>
        <w:t>安全级别。</w:t>
      </w:r>
      <w:r>
        <w:rPr>
          <w:rFonts w:ascii="微软雅黑" w:eastAsia="微软雅黑" w:hAnsi="微软雅黑" w:hint="eastAsia"/>
        </w:rPr>
        <w:t>若</w:t>
      </w:r>
      <w:r>
        <w:rPr>
          <w:rFonts w:ascii="微软雅黑" w:eastAsia="微软雅黑" w:hAnsi="微软雅黑"/>
        </w:rPr>
        <w:t>无SNMPv3</w:t>
      </w:r>
      <w:r>
        <w:rPr>
          <w:rFonts w:ascii="微软雅黑" w:eastAsia="微软雅黑" w:hAnsi="微软雅黑" w:hint="eastAsia"/>
        </w:rPr>
        <w:t>的</w:t>
      </w:r>
      <w:r>
        <w:rPr>
          <w:rFonts w:ascii="微软雅黑" w:eastAsia="微软雅黑" w:hAnsi="微软雅黑"/>
        </w:rPr>
        <w:t>组，支持新建。</w:t>
      </w:r>
    </w:p>
    <w:p w14:paraId="247DF913" w14:textId="77777777" w:rsidR="0076630D" w:rsidRDefault="00D7272D" w:rsidP="00B10728">
      <w:pPr>
        <w:pStyle w:val="af2"/>
        <w:numPr>
          <w:ilvl w:val="0"/>
          <w:numId w:val="479"/>
        </w:numPr>
        <w:ind w:firstLineChars="0"/>
        <w:rPr>
          <w:rFonts w:ascii="微软雅黑" w:eastAsia="微软雅黑" w:hAnsi="微软雅黑"/>
        </w:rPr>
      </w:pPr>
      <w:r>
        <w:rPr>
          <w:rFonts w:ascii="微软雅黑" w:eastAsia="微软雅黑" w:hAnsi="微软雅黑" w:hint="eastAsia"/>
        </w:rPr>
        <w:t>安全级别</w:t>
      </w:r>
      <w:r>
        <w:rPr>
          <w:rFonts w:ascii="微软雅黑" w:eastAsia="微软雅黑" w:hAnsi="微软雅黑"/>
        </w:rPr>
        <w:t>：</w:t>
      </w:r>
      <w:r>
        <w:rPr>
          <w:rFonts w:ascii="微软雅黑" w:eastAsia="微软雅黑" w:hAnsi="微软雅黑" w:hint="eastAsia"/>
        </w:rPr>
        <w:t>根据所选</w:t>
      </w:r>
      <w:r>
        <w:rPr>
          <w:rFonts w:ascii="微软雅黑" w:eastAsia="微软雅黑" w:hAnsi="微软雅黑"/>
        </w:rPr>
        <w:t>的组，来显示对应用户的安全</w:t>
      </w:r>
      <w:r>
        <w:rPr>
          <w:rFonts w:ascii="微软雅黑" w:eastAsia="微软雅黑" w:hAnsi="微软雅黑" w:hint="eastAsia"/>
        </w:rPr>
        <w:t>级别和访问</w:t>
      </w:r>
      <w:r>
        <w:rPr>
          <w:rFonts w:ascii="微软雅黑" w:eastAsia="微软雅黑" w:hAnsi="微软雅黑"/>
        </w:rPr>
        <w:t>控制权限。</w:t>
      </w:r>
    </w:p>
    <w:p w14:paraId="0FC90B46" w14:textId="77777777" w:rsidR="0076630D" w:rsidRDefault="00D7272D">
      <w:pPr>
        <w:ind w:left="415"/>
        <w:rPr>
          <w:rFonts w:ascii="微软雅黑" w:eastAsia="微软雅黑" w:hAnsi="微软雅黑"/>
        </w:rPr>
      </w:pPr>
      <w:r>
        <w:rPr>
          <w:rFonts w:ascii="微软雅黑" w:eastAsia="微软雅黑" w:hAnsi="微软雅黑" w:hint="eastAsia"/>
        </w:rPr>
        <w:t>若</w:t>
      </w:r>
      <w:r>
        <w:rPr>
          <w:rFonts w:ascii="微软雅黑" w:eastAsia="微软雅黑" w:hAnsi="微软雅黑"/>
        </w:rPr>
        <w:t>选择</w:t>
      </w:r>
      <w:r>
        <w:rPr>
          <w:rFonts w:ascii="微软雅黑" w:eastAsia="微软雅黑" w:hAnsi="微软雅黑" w:hint="eastAsia"/>
        </w:rPr>
        <w:t>的</w:t>
      </w:r>
      <w:r>
        <w:rPr>
          <w:rFonts w:ascii="微软雅黑" w:eastAsia="微软雅黑" w:hAnsi="微软雅黑"/>
        </w:rPr>
        <w:t>组的安全级别为不认证不加密，则无需</w:t>
      </w:r>
      <w:r>
        <w:rPr>
          <w:rFonts w:ascii="微软雅黑" w:eastAsia="微软雅黑" w:hAnsi="微软雅黑" w:hint="eastAsia"/>
        </w:rPr>
        <w:t>设置认证</w:t>
      </w:r>
      <w:r>
        <w:rPr>
          <w:rFonts w:ascii="微软雅黑" w:eastAsia="微软雅黑" w:hAnsi="微软雅黑"/>
        </w:rPr>
        <w:t>和加密</w:t>
      </w:r>
      <w:r>
        <w:rPr>
          <w:rFonts w:ascii="微软雅黑" w:eastAsia="微软雅黑" w:hAnsi="微软雅黑" w:hint="eastAsia"/>
        </w:rPr>
        <w:t>；</w:t>
      </w:r>
    </w:p>
    <w:p w14:paraId="2EC226D7" w14:textId="77777777" w:rsidR="0076630D" w:rsidRDefault="00D7272D">
      <w:pPr>
        <w:ind w:left="415"/>
        <w:rPr>
          <w:rFonts w:ascii="微软雅黑" w:eastAsia="微软雅黑" w:hAnsi="微软雅黑"/>
        </w:rPr>
      </w:pPr>
      <w:r>
        <w:rPr>
          <w:rFonts w:ascii="微软雅黑" w:eastAsia="微软雅黑" w:hAnsi="微软雅黑" w:hint="eastAsia"/>
        </w:rPr>
        <w:t>若</w:t>
      </w:r>
      <w:r>
        <w:rPr>
          <w:rFonts w:ascii="微软雅黑" w:eastAsia="微软雅黑" w:hAnsi="微软雅黑"/>
        </w:rPr>
        <w:t>选择的组的安全</w:t>
      </w:r>
      <w:r>
        <w:rPr>
          <w:rFonts w:ascii="微软雅黑" w:eastAsia="微软雅黑" w:hAnsi="微软雅黑" w:hint="eastAsia"/>
        </w:rPr>
        <w:t>级别</w:t>
      </w:r>
      <w:r>
        <w:rPr>
          <w:rFonts w:ascii="微软雅黑" w:eastAsia="微软雅黑" w:hAnsi="微软雅黑"/>
        </w:rPr>
        <w:t>为只认证不加密，则需设置认证</w:t>
      </w:r>
      <w:r>
        <w:rPr>
          <w:rFonts w:ascii="微软雅黑" w:eastAsia="微软雅黑" w:hAnsi="微软雅黑" w:hint="eastAsia"/>
        </w:rPr>
        <w:t>；</w:t>
      </w:r>
    </w:p>
    <w:p w14:paraId="6958D899" w14:textId="77777777" w:rsidR="0076630D" w:rsidRDefault="00D7272D">
      <w:pPr>
        <w:ind w:left="415"/>
        <w:rPr>
          <w:rFonts w:ascii="微软雅黑" w:eastAsia="微软雅黑" w:hAnsi="微软雅黑"/>
        </w:rPr>
      </w:pPr>
      <w:r>
        <w:rPr>
          <w:rFonts w:ascii="微软雅黑" w:eastAsia="微软雅黑" w:hAnsi="微软雅黑" w:hint="eastAsia"/>
        </w:rPr>
        <w:t>若</w:t>
      </w:r>
      <w:r>
        <w:rPr>
          <w:rFonts w:ascii="微软雅黑" w:eastAsia="微软雅黑" w:hAnsi="微软雅黑"/>
        </w:rPr>
        <w:t>选择的组的安全级别为既认证又加密，则需设置认证和加密。</w:t>
      </w:r>
    </w:p>
    <w:p w14:paraId="107A6543" w14:textId="77777777" w:rsidR="0076630D" w:rsidRDefault="00D7272D" w:rsidP="00B10728">
      <w:pPr>
        <w:pStyle w:val="af2"/>
        <w:numPr>
          <w:ilvl w:val="0"/>
          <w:numId w:val="480"/>
        </w:numPr>
        <w:ind w:firstLineChars="0"/>
        <w:rPr>
          <w:rFonts w:ascii="微软雅黑" w:eastAsia="微软雅黑" w:hAnsi="微软雅黑"/>
        </w:rPr>
      </w:pPr>
      <w:r>
        <w:rPr>
          <w:rFonts w:ascii="微软雅黑" w:eastAsia="微软雅黑" w:hAnsi="微软雅黑" w:hint="eastAsia"/>
        </w:rPr>
        <w:lastRenderedPageBreak/>
        <w:t>认证模式</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组的安全</w:t>
      </w:r>
      <w:r>
        <w:rPr>
          <w:rFonts w:ascii="微软雅黑" w:eastAsia="微软雅黑" w:hAnsi="微软雅黑" w:hint="eastAsia"/>
        </w:rPr>
        <w:t>级别</w:t>
      </w:r>
      <w:r>
        <w:rPr>
          <w:rFonts w:ascii="微软雅黑" w:eastAsia="微软雅黑" w:hAnsi="微软雅黑"/>
        </w:rPr>
        <w:t>为“</w:t>
      </w:r>
      <w:r>
        <w:rPr>
          <w:rFonts w:ascii="微软雅黑" w:eastAsia="微软雅黑" w:hAnsi="微软雅黑" w:hint="eastAsia"/>
        </w:rPr>
        <w:t>只认证</w:t>
      </w:r>
      <w:r>
        <w:rPr>
          <w:rFonts w:ascii="微软雅黑" w:eastAsia="微软雅黑" w:hAnsi="微软雅黑"/>
        </w:rPr>
        <w:t>不加密”</w:t>
      </w:r>
      <w:r>
        <w:rPr>
          <w:rFonts w:ascii="微软雅黑" w:eastAsia="微软雅黑" w:hAnsi="微软雅黑" w:hint="eastAsia"/>
        </w:rPr>
        <w:t>或</w:t>
      </w:r>
      <w:r>
        <w:rPr>
          <w:rFonts w:ascii="微软雅黑" w:eastAsia="微软雅黑" w:hAnsi="微软雅黑"/>
        </w:rPr>
        <w:t>“</w:t>
      </w:r>
      <w:r>
        <w:rPr>
          <w:rFonts w:ascii="微软雅黑" w:eastAsia="微软雅黑" w:hAnsi="微软雅黑" w:hint="eastAsia"/>
        </w:rPr>
        <w:t>既认证又</w:t>
      </w:r>
      <w:r>
        <w:rPr>
          <w:rFonts w:ascii="微软雅黑" w:eastAsia="微软雅黑" w:hAnsi="微软雅黑"/>
        </w:rPr>
        <w:t>加密”</w:t>
      </w:r>
      <w:r>
        <w:rPr>
          <w:rFonts w:ascii="微软雅黑" w:eastAsia="微软雅黑" w:hAnsi="微软雅黑" w:hint="eastAsia"/>
        </w:rPr>
        <w:t>时</w:t>
      </w:r>
      <w:r>
        <w:rPr>
          <w:rFonts w:ascii="微软雅黑" w:eastAsia="微软雅黑" w:hAnsi="微软雅黑"/>
        </w:rPr>
        <w:t>，需要设置认证模式</w:t>
      </w:r>
      <w:r>
        <w:rPr>
          <w:rFonts w:ascii="微软雅黑" w:eastAsia="微软雅黑" w:hAnsi="微软雅黑" w:hint="eastAsia"/>
        </w:rPr>
        <w:t>，</w:t>
      </w:r>
      <w:r>
        <w:rPr>
          <w:rFonts w:ascii="微软雅黑" w:eastAsia="微软雅黑" w:hAnsi="微软雅黑"/>
        </w:rPr>
        <w:t>选项有{MD5|SHA}</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MD</w:t>
      </w:r>
      <w:r>
        <w:rPr>
          <w:rFonts w:ascii="微软雅黑" w:eastAsia="微软雅黑" w:hAnsi="微软雅黑"/>
        </w:rPr>
        <w:t>5</w:t>
      </w:r>
      <w:r>
        <w:rPr>
          <w:rFonts w:ascii="微软雅黑" w:eastAsia="微软雅黑" w:hAnsi="微软雅黑" w:hint="eastAsia"/>
        </w:rPr>
        <w:t>。</w:t>
      </w:r>
    </w:p>
    <w:p w14:paraId="428B8299" w14:textId="1C70242A" w:rsidR="0076630D" w:rsidRDefault="00D7272D" w:rsidP="00B10728">
      <w:pPr>
        <w:pStyle w:val="af2"/>
        <w:numPr>
          <w:ilvl w:val="0"/>
          <w:numId w:val="480"/>
        </w:numPr>
        <w:ind w:firstLineChars="0"/>
        <w:rPr>
          <w:rFonts w:ascii="微软雅黑" w:eastAsia="微软雅黑" w:hAnsi="微软雅黑"/>
        </w:rPr>
      </w:pPr>
      <w:r>
        <w:rPr>
          <w:rFonts w:ascii="微软雅黑" w:eastAsia="微软雅黑" w:hAnsi="微软雅黑" w:hint="eastAsia"/>
        </w:rPr>
        <w:t>认证密码</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认证密码，</w:t>
      </w:r>
      <w:r>
        <w:rPr>
          <w:rFonts w:ascii="微软雅黑" w:eastAsia="微软雅黑" w:hAnsi="微软雅黑" w:hint="eastAsia"/>
        </w:rPr>
        <w:t>长度</w:t>
      </w:r>
      <w:r>
        <w:rPr>
          <w:rFonts w:ascii="微软雅黑" w:eastAsia="微软雅黑" w:hAnsi="微软雅黑"/>
        </w:rPr>
        <w:t>限制在</w:t>
      </w:r>
      <w:r>
        <w:rPr>
          <w:rFonts w:ascii="微软雅黑" w:eastAsia="微软雅黑" w:hAnsi="微软雅黑" w:hint="eastAsia"/>
        </w:rPr>
        <w:t>8</w:t>
      </w:r>
      <w:r>
        <w:rPr>
          <w:rFonts w:ascii="微软雅黑" w:eastAsia="微软雅黑" w:hAnsi="微软雅黑"/>
        </w:rPr>
        <w:t>-32</w:t>
      </w:r>
      <w:r>
        <w:rPr>
          <w:rFonts w:ascii="微软雅黑" w:eastAsia="微软雅黑" w:hAnsi="微软雅黑" w:hint="eastAsia"/>
        </w:rPr>
        <w:t>字符</w:t>
      </w:r>
      <w:r w:rsidR="00015260">
        <w:rPr>
          <w:rFonts w:ascii="微软雅黑" w:eastAsia="微软雅黑" w:hAnsi="微软雅黑" w:hint="eastAsia"/>
        </w:rPr>
        <w:t>，支持的字符</w:t>
      </w:r>
      <w:r w:rsidR="00015260"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015260" w:rsidRPr="00200172">
        <w:rPr>
          <w:rFonts w:ascii="微软雅黑" w:eastAsia="微软雅黑" w:hAnsi="微软雅黑" w:hint="eastAsia"/>
        </w:rPr>
        <w:t>这</w:t>
      </w:r>
      <w:r w:rsidR="00987DC8">
        <w:rPr>
          <w:rFonts w:ascii="微软雅黑" w:eastAsia="微软雅黑" w:hAnsi="微软雅黑"/>
        </w:rPr>
        <w:t>5</w:t>
      </w:r>
      <w:r w:rsidR="00015260" w:rsidRPr="00200172">
        <w:rPr>
          <w:rFonts w:ascii="微软雅黑" w:eastAsia="微软雅黑" w:hAnsi="微软雅黑" w:hint="eastAsia"/>
        </w:rPr>
        <w:t>项</w:t>
      </w:r>
      <w:r w:rsidR="00015260">
        <w:rPr>
          <w:rFonts w:ascii="微软雅黑" w:eastAsia="微软雅黑" w:hAnsi="微软雅黑" w:hint="eastAsia"/>
        </w:rPr>
        <w:t>，</w:t>
      </w:r>
      <w:r w:rsidR="00015260">
        <w:rPr>
          <w:rFonts w:ascii="微软雅黑" w:eastAsia="微软雅黑" w:hAnsi="微软雅黑"/>
        </w:rPr>
        <w:t>不支持</w:t>
      </w:r>
      <w:r w:rsidR="00015260">
        <w:rPr>
          <w:rFonts w:ascii="微软雅黑" w:eastAsia="微软雅黑" w:hAnsi="微软雅黑" w:hint="eastAsia"/>
        </w:rPr>
        <w:t>字符</w:t>
      </w:r>
      <w:r w:rsidR="00015260">
        <w:rPr>
          <w:rFonts w:ascii="微软雅黑" w:eastAsia="微软雅黑" w:hAnsi="微软雅黑"/>
        </w:rPr>
        <w:t>以报错形式提示</w:t>
      </w:r>
    </w:p>
    <w:p w14:paraId="7D1DF774" w14:textId="77777777" w:rsidR="0076630D" w:rsidRDefault="00D7272D" w:rsidP="00B10728">
      <w:pPr>
        <w:pStyle w:val="af2"/>
        <w:numPr>
          <w:ilvl w:val="0"/>
          <w:numId w:val="480"/>
        </w:numPr>
        <w:ind w:firstLineChars="0"/>
        <w:rPr>
          <w:rFonts w:ascii="微软雅黑" w:eastAsia="微软雅黑" w:hAnsi="微软雅黑"/>
        </w:rPr>
      </w:pPr>
      <w:r>
        <w:rPr>
          <w:rFonts w:ascii="微软雅黑" w:eastAsia="微软雅黑" w:hAnsi="微软雅黑" w:hint="eastAsia"/>
        </w:rPr>
        <w:t>加密模式</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当</w:t>
      </w:r>
      <w:r>
        <w:rPr>
          <w:rFonts w:ascii="微软雅黑" w:eastAsia="微软雅黑" w:hAnsi="微软雅黑"/>
        </w:rPr>
        <w:t>组的安全级别为“</w:t>
      </w:r>
      <w:r>
        <w:rPr>
          <w:rFonts w:ascii="微软雅黑" w:eastAsia="微软雅黑" w:hAnsi="微软雅黑" w:hint="eastAsia"/>
        </w:rPr>
        <w:t>既认证</w:t>
      </w:r>
      <w:r>
        <w:rPr>
          <w:rFonts w:ascii="微软雅黑" w:eastAsia="微软雅黑" w:hAnsi="微软雅黑"/>
        </w:rPr>
        <w:t>又加密”</w:t>
      </w:r>
      <w:r>
        <w:rPr>
          <w:rFonts w:ascii="微软雅黑" w:eastAsia="微软雅黑" w:hAnsi="微软雅黑" w:hint="eastAsia"/>
        </w:rPr>
        <w:t>时</w:t>
      </w:r>
      <w:r>
        <w:rPr>
          <w:rFonts w:ascii="微软雅黑" w:eastAsia="微软雅黑" w:hAnsi="微软雅黑"/>
        </w:rPr>
        <w:t>，需要设置加密模式，选项有</w:t>
      </w:r>
      <w:r>
        <w:rPr>
          <w:rFonts w:ascii="微软雅黑" w:eastAsia="微软雅黑" w:hAnsi="微软雅黑" w:hint="eastAsia"/>
        </w:rPr>
        <w:t>{</w:t>
      </w:r>
      <w:r>
        <w:rPr>
          <w:rFonts w:ascii="微软雅黑" w:eastAsia="微软雅黑" w:hAnsi="微软雅黑"/>
        </w:rPr>
        <w:t>DES</w:t>
      </w:r>
      <w:r>
        <w:rPr>
          <w:rFonts w:ascii="微软雅黑" w:eastAsia="微软雅黑" w:hAnsi="微软雅黑" w:hint="eastAsia"/>
        </w:rPr>
        <w:t>}，</w:t>
      </w:r>
      <w:r>
        <w:rPr>
          <w:rFonts w:ascii="微软雅黑" w:eastAsia="微软雅黑" w:hAnsi="微软雅黑"/>
        </w:rPr>
        <w:t>默认DES</w:t>
      </w:r>
      <w:r>
        <w:rPr>
          <w:rFonts w:ascii="微软雅黑" w:eastAsia="微软雅黑" w:hAnsi="微软雅黑" w:hint="eastAsia"/>
        </w:rPr>
        <w:t>。</w:t>
      </w:r>
    </w:p>
    <w:p w14:paraId="01AB0F1C" w14:textId="0EBEAA65" w:rsidR="0076630D" w:rsidRDefault="00D7272D" w:rsidP="00B10728">
      <w:pPr>
        <w:pStyle w:val="af2"/>
        <w:numPr>
          <w:ilvl w:val="0"/>
          <w:numId w:val="480"/>
        </w:numPr>
        <w:ind w:firstLineChars="0"/>
        <w:rPr>
          <w:rFonts w:ascii="微软雅黑" w:eastAsia="微软雅黑" w:hAnsi="微软雅黑"/>
        </w:rPr>
      </w:pPr>
      <w:r>
        <w:rPr>
          <w:rFonts w:ascii="微软雅黑" w:eastAsia="微软雅黑" w:hAnsi="微软雅黑" w:hint="eastAsia"/>
        </w:rPr>
        <w:t>加密</w:t>
      </w:r>
      <w:r>
        <w:rPr>
          <w:rFonts w:ascii="微软雅黑" w:eastAsia="微软雅黑" w:hAnsi="微软雅黑"/>
        </w:rPr>
        <w:t>密码：【</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加密</w:t>
      </w:r>
      <w:r>
        <w:rPr>
          <w:rFonts w:ascii="微软雅黑" w:eastAsia="微软雅黑" w:hAnsi="微软雅黑" w:hint="eastAsia"/>
        </w:rPr>
        <w:t>密码</w:t>
      </w:r>
      <w:r>
        <w:rPr>
          <w:rFonts w:ascii="微软雅黑" w:eastAsia="微软雅黑" w:hAnsi="微软雅黑"/>
        </w:rPr>
        <w:t>，</w:t>
      </w:r>
      <w:r>
        <w:rPr>
          <w:rFonts w:ascii="微软雅黑" w:eastAsia="微软雅黑" w:hAnsi="微软雅黑" w:hint="eastAsia"/>
        </w:rPr>
        <w:t>长度</w:t>
      </w:r>
      <w:r>
        <w:rPr>
          <w:rFonts w:ascii="微软雅黑" w:eastAsia="微软雅黑" w:hAnsi="微软雅黑"/>
        </w:rPr>
        <w:t>限制在</w:t>
      </w:r>
      <w:r>
        <w:rPr>
          <w:rFonts w:ascii="微软雅黑" w:eastAsia="微软雅黑" w:hAnsi="微软雅黑" w:hint="eastAsia"/>
        </w:rPr>
        <w:t>8</w:t>
      </w:r>
      <w:r>
        <w:rPr>
          <w:rFonts w:ascii="微软雅黑" w:eastAsia="微软雅黑" w:hAnsi="微软雅黑"/>
        </w:rPr>
        <w:t>-32</w:t>
      </w:r>
      <w:r>
        <w:rPr>
          <w:rFonts w:ascii="微软雅黑" w:eastAsia="微软雅黑" w:hAnsi="微软雅黑" w:hint="eastAsia"/>
        </w:rPr>
        <w:t>字符</w:t>
      </w:r>
      <w:r w:rsidR="00015260">
        <w:rPr>
          <w:rFonts w:ascii="微软雅黑" w:eastAsia="微软雅黑" w:hAnsi="微软雅黑" w:hint="eastAsia"/>
        </w:rPr>
        <w:t>，支持的字符</w:t>
      </w:r>
      <w:r w:rsidR="00015260"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015260" w:rsidRPr="00200172">
        <w:rPr>
          <w:rFonts w:ascii="微软雅黑" w:eastAsia="微软雅黑" w:hAnsi="微软雅黑" w:hint="eastAsia"/>
        </w:rPr>
        <w:t>这</w:t>
      </w:r>
      <w:r w:rsidR="00987DC8">
        <w:rPr>
          <w:rFonts w:ascii="微软雅黑" w:eastAsia="微软雅黑" w:hAnsi="微软雅黑"/>
        </w:rPr>
        <w:t>5</w:t>
      </w:r>
      <w:r w:rsidR="00015260" w:rsidRPr="00200172">
        <w:rPr>
          <w:rFonts w:ascii="微软雅黑" w:eastAsia="微软雅黑" w:hAnsi="微软雅黑" w:hint="eastAsia"/>
        </w:rPr>
        <w:t>项</w:t>
      </w:r>
      <w:r w:rsidR="00015260">
        <w:rPr>
          <w:rFonts w:ascii="微软雅黑" w:eastAsia="微软雅黑" w:hAnsi="微软雅黑" w:hint="eastAsia"/>
        </w:rPr>
        <w:t>，</w:t>
      </w:r>
      <w:r w:rsidR="00015260">
        <w:rPr>
          <w:rFonts w:ascii="微软雅黑" w:eastAsia="微软雅黑" w:hAnsi="微软雅黑"/>
        </w:rPr>
        <w:t>不支持</w:t>
      </w:r>
      <w:r w:rsidR="00015260">
        <w:rPr>
          <w:rFonts w:ascii="微软雅黑" w:eastAsia="微软雅黑" w:hAnsi="微软雅黑" w:hint="eastAsia"/>
        </w:rPr>
        <w:t>字符</w:t>
      </w:r>
      <w:r w:rsidR="00015260">
        <w:rPr>
          <w:rFonts w:ascii="微软雅黑" w:eastAsia="微软雅黑" w:hAnsi="微软雅黑"/>
        </w:rPr>
        <w:t>以报错形式提示</w:t>
      </w:r>
    </w:p>
    <w:p w14:paraId="1A6F634A" w14:textId="77777777" w:rsidR="0076630D" w:rsidRDefault="00D7272D">
      <w:pPr>
        <w:rPr>
          <w:rFonts w:ascii="微软雅黑" w:eastAsia="微软雅黑" w:hAnsi="微软雅黑"/>
        </w:rPr>
      </w:pPr>
      <w:r>
        <w:rPr>
          <w:rFonts w:ascii="微软雅黑" w:eastAsia="微软雅黑" w:hAnsi="微软雅黑" w:hint="eastAsia"/>
        </w:rPr>
        <w:t>用户列表</w:t>
      </w:r>
      <w:r>
        <w:rPr>
          <w:rFonts w:ascii="微软雅黑" w:eastAsia="微软雅黑" w:hAnsi="微软雅黑"/>
        </w:rPr>
        <w:t>：</w:t>
      </w:r>
      <w:r>
        <w:rPr>
          <w:rFonts w:ascii="微软雅黑" w:eastAsia="微软雅黑" w:hAnsi="微软雅黑" w:hint="eastAsia"/>
        </w:rPr>
        <w:t>最多</w:t>
      </w:r>
      <w:r>
        <w:rPr>
          <w:rFonts w:ascii="微软雅黑" w:eastAsia="微软雅黑" w:hAnsi="微软雅黑"/>
        </w:rPr>
        <w:t>添加</w:t>
      </w:r>
      <w:r>
        <w:rPr>
          <w:rFonts w:ascii="微软雅黑" w:eastAsia="微软雅黑" w:hAnsi="微软雅黑" w:hint="eastAsia"/>
        </w:rPr>
        <w:t>8个</w:t>
      </w:r>
    </w:p>
    <w:p w14:paraId="3E40D79D" w14:textId="77777777" w:rsidR="0076630D" w:rsidRDefault="00D7272D" w:rsidP="00B10728">
      <w:pPr>
        <w:pStyle w:val="af2"/>
        <w:numPr>
          <w:ilvl w:val="0"/>
          <w:numId w:val="481"/>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显示用户、</w:t>
      </w:r>
      <w:r>
        <w:rPr>
          <w:rFonts w:ascii="微软雅黑" w:eastAsia="微软雅黑" w:hAnsi="微软雅黑" w:hint="eastAsia"/>
        </w:rPr>
        <w:t>组</w:t>
      </w:r>
      <w:r>
        <w:rPr>
          <w:rFonts w:ascii="微软雅黑" w:eastAsia="微软雅黑" w:hAnsi="微软雅黑"/>
        </w:rPr>
        <w:t>、</w:t>
      </w:r>
      <w:r>
        <w:rPr>
          <w:rFonts w:ascii="微软雅黑" w:eastAsia="微软雅黑" w:hAnsi="微软雅黑" w:hint="eastAsia"/>
        </w:rPr>
        <w:t>安全级别</w:t>
      </w:r>
      <w:r>
        <w:rPr>
          <w:rFonts w:ascii="微软雅黑" w:eastAsia="微软雅黑" w:hAnsi="微软雅黑"/>
        </w:rPr>
        <w:t>、认证模式、加密模式</w:t>
      </w:r>
    </w:p>
    <w:p w14:paraId="589C88B0" w14:textId="77777777" w:rsidR="0076630D" w:rsidRDefault="00D7272D" w:rsidP="00B10728">
      <w:pPr>
        <w:pStyle w:val="af2"/>
        <w:numPr>
          <w:ilvl w:val="0"/>
          <w:numId w:val="48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添加，以用户为标识进行添加</w:t>
      </w:r>
    </w:p>
    <w:p w14:paraId="08349BF0" w14:textId="77777777" w:rsidR="0076630D" w:rsidRDefault="00D7272D" w:rsidP="00B10728">
      <w:pPr>
        <w:pStyle w:val="af2"/>
        <w:numPr>
          <w:ilvl w:val="0"/>
          <w:numId w:val="48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654EEB0D" w14:textId="77777777" w:rsidR="0076630D" w:rsidRDefault="00D7272D" w:rsidP="00B10728">
      <w:pPr>
        <w:pStyle w:val="af2"/>
        <w:numPr>
          <w:ilvl w:val="0"/>
          <w:numId w:val="48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删除用户</w:t>
      </w:r>
    </w:p>
    <w:p w14:paraId="1F9C39A7" w14:textId="77777777" w:rsidR="0076630D" w:rsidRDefault="0076630D">
      <w:pPr>
        <w:rPr>
          <w:rFonts w:ascii="微软雅黑" w:eastAsia="微软雅黑" w:hAnsi="微软雅黑"/>
        </w:rPr>
      </w:pPr>
    </w:p>
    <w:p w14:paraId="475C6CAC" w14:textId="77777777" w:rsidR="0076630D" w:rsidRDefault="00D7272D">
      <w:pPr>
        <w:rPr>
          <w:rFonts w:ascii="微软雅黑" w:eastAsia="微软雅黑" w:hAnsi="微软雅黑"/>
        </w:rPr>
      </w:pPr>
      <w:r>
        <w:rPr>
          <w:rFonts w:ascii="微软雅黑" w:eastAsia="微软雅黑" w:hAnsi="微软雅黑" w:hint="eastAsia"/>
          <w:b/>
        </w:rPr>
        <w:t>通知管理</w:t>
      </w:r>
      <w:r>
        <w:rPr>
          <w:rFonts w:ascii="微软雅黑" w:eastAsia="微软雅黑" w:hAnsi="微软雅黑"/>
          <w:b/>
        </w:rPr>
        <w:t>：</w:t>
      </w:r>
      <w:r>
        <w:rPr>
          <w:rFonts w:ascii="微软雅黑" w:eastAsia="微软雅黑" w:hAnsi="微软雅黑" w:hint="eastAsia"/>
        </w:rPr>
        <w:t>通知管理</w:t>
      </w:r>
      <w:r>
        <w:rPr>
          <w:rFonts w:ascii="微软雅黑" w:eastAsia="微软雅黑" w:hAnsi="微软雅黑"/>
        </w:rPr>
        <w:t>功能是交换机主动向管理软件报告</w:t>
      </w:r>
      <w:r>
        <w:rPr>
          <w:rFonts w:ascii="微软雅黑" w:eastAsia="微软雅黑" w:hAnsi="微软雅黑" w:hint="eastAsia"/>
        </w:rPr>
        <w:t>某些</w:t>
      </w:r>
      <w:r>
        <w:rPr>
          <w:rFonts w:ascii="微软雅黑" w:eastAsia="微软雅黑" w:hAnsi="微软雅黑"/>
        </w:rPr>
        <w:t>视图的</w:t>
      </w:r>
      <w:r>
        <w:rPr>
          <w:rFonts w:ascii="微软雅黑" w:eastAsia="微软雅黑" w:hAnsi="微软雅黑" w:hint="eastAsia"/>
        </w:rPr>
        <w:t>重要</w:t>
      </w:r>
      <w:r>
        <w:rPr>
          <w:rFonts w:ascii="微软雅黑" w:eastAsia="微软雅黑" w:hAnsi="微软雅黑"/>
        </w:rPr>
        <w:t>事件（</w:t>
      </w:r>
      <w:r>
        <w:rPr>
          <w:rFonts w:ascii="微软雅黑" w:eastAsia="微软雅黑" w:hAnsi="微软雅黑" w:hint="eastAsia"/>
        </w:rPr>
        <w:t>如设备重启</w:t>
      </w:r>
      <w:r>
        <w:rPr>
          <w:rFonts w:ascii="微软雅黑" w:eastAsia="微软雅黑" w:hAnsi="微软雅黑"/>
        </w:rPr>
        <w:t>等）</w:t>
      </w:r>
      <w:r>
        <w:rPr>
          <w:rFonts w:ascii="微软雅黑" w:eastAsia="微软雅黑" w:hAnsi="微软雅黑" w:hint="eastAsia"/>
        </w:rPr>
        <w:t>，</w:t>
      </w:r>
      <w:r>
        <w:rPr>
          <w:rFonts w:ascii="微软雅黑" w:eastAsia="微软雅黑" w:hAnsi="微软雅黑"/>
        </w:rPr>
        <w:t>便于</w:t>
      </w:r>
      <w:r>
        <w:rPr>
          <w:rFonts w:ascii="微软雅黑" w:eastAsia="微软雅黑" w:hAnsi="微软雅黑" w:hint="eastAsia"/>
        </w:rPr>
        <w:t>管理员</w:t>
      </w:r>
      <w:r>
        <w:rPr>
          <w:rFonts w:ascii="微软雅黑" w:eastAsia="微软雅黑" w:hAnsi="微软雅黑"/>
        </w:rPr>
        <w:t>通过管理软件对交换机一些特定事件进行及时监控和处理。</w:t>
      </w:r>
    </w:p>
    <w:p w14:paraId="3FC1D462" w14:textId="77777777" w:rsidR="0076630D" w:rsidRDefault="00D7272D" w:rsidP="00B10728">
      <w:pPr>
        <w:pStyle w:val="af2"/>
        <w:numPr>
          <w:ilvl w:val="0"/>
          <w:numId w:val="482"/>
        </w:numPr>
        <w:ind w:firstLineChars="0"/>
        <w:rPr>
          <w:rFonts w:ascii="微软雅黑" w:eastAsia="微软雅黑" w:hAnsi="微软雅黑"/>
        </w:rPr>
      </w:pPr>
      <w:r>
        <w:rPr>
          <w:rFonts w:ascii="微软雅黑" w:eastAsia="微软雅黑" w:hAnsi="微软雅黑" w:hint="eastAsia"/>
        </w:rPr>
        <w:t>服务器</w:t>
      </w:r>
      <w:r>
        <w:rPr>
          <w:rFonts w:ascii="微软雅黑" w:eastAsia="微软雅黑" w:hAnsi="微软雅黑"/>
        </w:rPr>
        <w:t>地址：【</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设置管理</w:t>
      </w:r>
      <w:r>
        <w:rPr>
          <w:rFonts w:ascii="微软雅黑" w:eastAsia="微软雅黑" w:hAnsi="微软雅黑"/>
        </w:rPr>
        <w:t>主机</w:t>
      </w:r>
      <w:r>
        <w:rPr>
          <w:rFonts w:ascii="微软雅黑" w:eastAsia="微软雅黑" w:hAnsi="微软雅黑" w:hint="eastAsia"/>
        </w:rPr>
        <w:t>的地址，支持输入Hostname和IP地址（包括IPv4和IPv6），需要满足各类型的地址格式要求，否则需要报错提示。</w:t>
      </w:r>
    </w:p>
    <w:p w14:paraId="09FD7B89" w14:textId="77777777" w:rsidR="0076630D" w:rsidRDefault="00D7272D" w:rsidP="00B10728">
      <w:pPr>
        <w:pStyle w:val="af2"/>
        <w:numPr>
          <w:ilvl w:val="0"/>
          <w:numId w:val="482"/>
        </w:numPr>
        <w:ind w:firstLineChars="0"/>
        <w:rPr>
          <w:rFonts w:ascii="微软雅黑" w:eastAsia="微软雅黑" w:hAnsi="微软雅黑"/>
        </w:rPr>
      </w:pPr>
      <w:r>
        <w:rPr>
          <w:rFonts w:ascii="微软雅黑" w:eastAsia="微软雅黑" w:hAnsi="微软雅黑" w:hint="eastAsia"/>
        </w:rPr>
        <w:t>UDP</w:t>
      </w:r>
      <w:r>
        <w:rPr>
          <w:rFonts w:ascii="微软雅黑" w:eastAsia="微软雅黑" w:hAnsi="微软雅黑"/>
        </w:rPr>
        <w:t>端口：【</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设置管理主机</w:t>
      </w:r>
      <w:r>
        <w:rPr>
          <w:rFonts w:ascii="微软雅黑" w:eastAsia="微软雅黑" w:hAnsi="微软雅黑"/>
        </w:rPr>
        <w:t>上启用供通知过程使用的UDP端口，与IP地址共同作用，取值</w:t>
      </w:r>
      <w:r>
        <w:rPr>
          <w:rFonts w:ascii="微软雅黑" w:eastAsia="微软雅黑" w:hAnsi="微软雅黑" w:hint="eastAsia"/>
        </w:rPr>
        <w:t>为1</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162。</w:t>
      </w:r>
    </w:p>
    <w:p w14:paraId="5C78F8A1" w14:textId="77777777" w:rsidR="0076630D" w:rsidRDefault="00D7272D" w:rsidP="00B10728">
      <w:pPr>
        <w:pStyle w:val="af2"/>
        <w:numPr>
          <w:ilvl w:val="0"/>
          <w:numId w:val="482"/>
        </w:numPr>
        <w:ind w:firstLineChars="0"/>
        <w:rPr>
          <w:rFonts w:ascii="微软雅黑" w:eastAsia="微软雅黑" w:hAnsi="微软雅黑"/>
        </w:rPr>
      </w:pPr>
      <w:r>
        <w:rPr>
          <w:rFonts w:ascii="微软雅黑" w:eastAsia="微软雅黑" w:hAnsi="微软雅黑" w:hint="eastAsia"/>
        </w:rPr>
        <w:t>安全模式：</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设置安全模式</w:t>
      </w:r>
      <w:r>
        <w:rPr>
          <w:rFonts w:ascii="微软雅黑" w:eastAsia="微软雅黑" w:hAnsi="微软雅黑"/>
        </w:rPr>
        <w:t>，选项有{SNMPv1|SNMPv2c|SNMPv3}</w:t>
      </w:r>
      <w:r>
        <w:rPr>
          <w:rFonts w:ascii="微软雅黑" w:eastAsia="微软雅黑" w:hAnsi="微软雅黑" w:hint="eastAsia"/>
        </w:rPr>
        <w:t>，</w:t>
      </w:r>
      <w:r>
        <w:rPr>
          <w:rFonts w:ascii="微软雅黑" w:eastAsia="微软雅黑" w:hAnsi="微软雅黑"/>
        </w:rPr>
        <w:t>默认SNMPv1</w:t>
      </w:r>
      <w:r>
        <w:rPr>
          <w:rFonts w:ascii="微软雅黑" w:eastAsia="微软雅黑" w:hAnsi="微软雅黑" w:hint="eastAsia"/>
        </w:rPr>
        <w:t>。</w:t>
      </w:r>
    </w:p>
    <w:p w14:paraId="27E72BBB" w14:textId="77777777" w:rsidR="0076630D" w:rsidRDefault="00D7272D" w:rsidP="00B10728">
      <w:pPr>
        <w:pStyle w:val="af2"/>
        <w:numPr>
          <w:ilvl w:val="0"/>
          <w:numId w:val="482"/>
        </w:numPr>
        <w:ind w:firstLineChars="0"/>
        <w:rPr>
          <w:rFonts w:ascii="微软雅黑" w:eastAsia="微软雅黑" w:hAnsi="微软雅黑"/>
        </w:rPr>
      </w:pPr>
      <w:r>
        <w:rPr>
          <w:rFonts w:ascii="微软雅黑" w:eastAsia="微软雅黑" w:hAnsi="微软雅黑" w:hint="eastAsia"/>
        </w:rPr>
        <w:lastRenderedPageBreak/>
        <w:t>通知类型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设置使用</w:t>
      </w:r>
      <w:r>
        <w:rPr>
          <w:rFonts w:ascii="微软雅黑" w:eastAsia="微软雅黑" w:hAnsi="微软雅黑"/>
        </w:rPr>
        <w:t>的通知报文类型，选项有{Trap|Inform}</w:t>
      </w:r>
      <w:r>
        <w:rPr>
          <w:rFonts w:ascii="微软雅黑" w:eastAsia="微软雅黑" w:hAnsi="微软雅黑" w:hint="eastAsia"/>
        </w:rPr>
        <w:t>，</w:t>
      </w:r>
      <w:r>
        <w:rPr>
          <w:rFonts w:ascii="微软雅黑" w:eastAsia="微软雅黑" w:hAnsi="微软雅黑"/>
        </w:rPr>
        <w:t>默认使用Trap。</w:t>
      </w:r>
      <w:r>
        <w:rPr>
          <w:rFonts w:ascii="微软雅黑" w:eastAsia="微软雅黑" w:hAnsi="微软雅黑" w:hint="eastAsia"/>
        </w:rPr>
        <w:t>当</w:t>
      </w:r>
      <w:r>
        <w:rPr>
          <w:rFonts w:ascii="微软雅黑" w:eastAsia="微软雅黑" w:hAnsi="微软雅黑"/>
        </w:rPr>
        <w:t>安全模式选择SNMPv1</w:t>
      </w:r>
      <w:r>
        <w:rPr>
          <w:rFonts w:ascii="微软雅黑" w:eastAsia="微软雅黑" w:hAnsi="微软雅黑" w:hint="eastAsia"/>
        </w:rPr>
        <w:t>时</w:t>
      </w:r>
      <w:r>
        <w:rPr>
          <w:rFonts w:ascii="微软雅黑" w:eastAsia="微软雅黑" w:hAnsi="微软雅黑"/>
        </w:rPr>
        <w:t>，仅能使用Trap；当</w:t>
      </w:r>
      <w:r>
        <w:rPr>
          <w:rFonts w:ascii="微软雅黑" w:eastAsia="微软雅黑" w:hAnsi="微软雅黑" w:hint="eastAsia"/>
        </w:rPr>
        <w:t>安全模式</w:t>
      </w:r>
      <w:r>
        <w:rPr>
          <w:rFonts w:ascii="微软雅黑" w:eastAsia="微软雅黑" w:hAnsi="微软雅黑"/>
        </w:rPr>
        <w:t>选择SNMPv2c或SNMPv3</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Trap</w:t>
      </w:r>
      <w:r>
        <w:rPr>
          <w:rFonts w:ascii="微软雅黑" w:eastAsia="微软雅黑" w:hAnsi="微软雅黑"/>
        </w:rPr>
        <w:t>和Inform可供用户自主选择。</w:t>
      </w:r>
    </w:p>
    <w:p w14:paraId="6A856658" w14:textId="77777777" w:rsidR="0076630D" w:rsidRDefault="00D7272D" w:rsidP="00B10728">
      <w:pPr>
        <w:pStyle w:val="af2"/>
        <w:numPr>
          <w:ilvl w:val="0"/>
          <w:numId w:val="482"/>
        </w:numPr>
        <w:ind w:firstLineChars="0"/>
        <w:rPr>
          <w:rFonts w:ascii="微软雅黑" w:eastAsia="微软雅黑" w:hAnsi="微软雅黑"/>
        </w:rPr>
      </w:pPr>
      <w:r>
        <w:rPr>
          <w:rFonts w:ascii="微软雅黑" w:eastAsia="微软雅黑" w:hAnsi="微软雅黑" w:hint="eastAsia"/>
        </w:rPr>
        <w:t>团体：【下拉框】当</w:t>
      </w:r>
      <w:r>
        <w:rPr>
          <w:rFonts w:ascii="微软雅黑" w:eastAsia="微软雅黑" w:hAnsi="微软雅黑"/>
        </w:rPr>
        <w:t>且</w:t>
      </w:r>
      <w:r>
        <w:rPr>
          <w:rFonts w:ascii="微软雅黑" w:eastAsia="微软雅黑" w:hAnsi="微软雅黑" w:hint="eastAsia"/>
        </w:rPr>
        <w:t>仅</w:t>
      </w:r>
      <w:r>
        <w:rPr>
          <w:rFonts w:ascii="微软雅黑" w:eastAsia="微软雅黑" w:hAnsi="微软雅黑"/>
        </w:rPr>
        <w:t>当安全模式选择SNMPv1</w:t>
      </w:r>
      <w:r>
        <w:rPr>
          <w:rFonts w:ascii="微软雅黑" w:eastAsia="微软雅黑" w:hAnsi="微软雅黑" w:hint="eastAsia"/>
        </w:rPr>
        <w:t>或</w:t>
      </w:r>
      <w:r>
        <w:rPr>
          <w:rFonts w:ascii="微软雅黑" w:eastAsia="微软雅黑" w:hAnsi="微软雅黑"/>
        </w:rPr>
        <w:t>SNMPv2c时支持配置，从已有的团体中选择</w:t>
      </w:r>
      <w:r>
        <w:rPr>
          <w:rFonts w:ascii="微软雅黑" w:eastAsia="微软雅黑" w:hAnsi="微软雅黑" w:hint="eastAsia"/>
        </w:rPr>
        <w:t>配置</w:t>
      </w:r>
      <w:r>
        <w:rPr>
          <w:rFonts w:ascii="微软雅黑" w:eastAsia="微软雅黑" w:hAnsi="微软雅黑"/>
        </w:rPr>
        <w:t>管理软件</w:t>
      </w:r>
      <w:r>
        <w:rPr>
          <w:rFonts w:ascii="微软雅黑" w:eastAsia="微软雅黑" w:hAnsi="微软雅黑" w:hint="eastAsia"/>
        </w:rPr>
        <w:t>的</w:t>
      </w:r>
      <w:r>
        <w:rPr>
          <w:rFonts w:ascii="微软雅黑" w:eastAsia="微软雅黑" w:hAnsi="微软雅黑"/>
        </w:rPr>
        <w:t>团体名</w:t>
      </w:r>
      <w:r>
        <w:rPr>
          <w:rFonts w:ascii="微软雅黑" w:eastAsia="微软雅黑" w:hAnsi="微软雅黑" w:hint="eastAsia"/>
        </w:rPr>
        <w:t>。</w:t>
      </w:r>
    </w:p>
    <w:p w14:paraId="1AB42DC4" w14:textId="77777777" w:rsidR="0076630D" w:rsidRDefault="00D7272D" w:rsidP="00B10728">
      <w:pPr>
        <w:pStyle w:val="af2"/>
        <w:numPr>
          <w:ilvl w:val="0"/>
          <w:numId w:val="482"/>
        </w:numPr>
        <w:ind w:firstLineChars="0"/>
        <w:rPr>
          <w:rFonts w:ascii="微软雅黑" w:eastAsia="微软雅黑" w:hAnsi="微软雅黑"/>
        </w:rPr>
      </w:pPr>
      <w:r>
        <w:rPr>
          <w:rFonts w:ascii="微软雅黑" w:eastAsia="微软雅黑" w:hAnsi="微软雅黑" w:hint="eastAsia"/>
        </w:rPr>
        <w:t>用户</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安全模式选择SNMPv3</w:t>
      </w:r>
      <w:r>
        <w:rPr>
          <w:rFonts w:ascii="微软雅黑" w:eastAsia="微软雅黑" w:hAnsi="微软雅黑" w:hint="eastAsia"/>
        </w:rPr>
        <w:t>时支持配置</w:t>
      </w:r>
      <w:r>
        <w:rPr>
          <w:rFonts w:ascii="微软雅黑" w:eastAsia="微软雅黑" w:hAnsi="微软雅黑"/>
        </w:rPr>
        <w:t>，从已有的用户中选择配置管理软件的用户名。</w:t>
      </w:r>
    </w:p>
    <w:p w14:paraId="0D4C6BFB" w14:textId="77777777" w:rsidR="0076630D" w:rsidRDefault="00D7272D" w:rsidP="00B10728">
      <w:pPr>
        <w:pStyle w:val="af2"/>
        <w:numPr>
          <w:ilvl w:val="0"/>
          <w:numId w:val="482"/>
        </w:numPr>
        <w:ind w:firstLineChars="0"/>
        <w:rPr>
          <w:rFonts w:ascii="微软雅黑" w:eastAsia="微软雅黑" w:hAnsi="微软雅黑"/>
        </w:rPr>
      </w:pPr>
      <w:r>
        <w:rPr>
          <w:rFonts w:ascii="微软雅黑" w:eastAsia="微软雅黑" w:hAnsi="微软雅黑" w:hint="eastAsia"/>
        </w:rPr>
        <w:t>安全级别</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当且</w:t>
      </w:r>
      <w:r>
        <w:rPr>
          <w:rFonts w:ascii="微软雅黑" w:eastAsia="微软雅黑" w:hAnsi="微软雅黑"/>
        </w:rPr>
        <w:t>仅当</w:t>
      </w:r>
      <w:r>
        <w:rPr>
          <w:rFonts w:ascii="微软雅黑" w:eastAsia="微软雅黑" w:hAnsi="微软雅黑" w:hint="eastAsia"/>
        </w:rPr>
        <w:t>安全模式</w:t>
      </w:r>
      <w:r>
        <w:rPr>
          <w:rFonts w:ascii="微软雅黑" w:eastAsia="微软雅黑" w:hAnsi="微软雅黑"/>
        </w:rPr>
        <w:t>选择SNMPv3</w:t>
      </w:r>
      <w:r>
        <w:rPr>
          <w:rFonts w:ascii="微软雅黑" w:eastAsia="微软雅黑" w:hAnsi="微软雅黑" w:hint="eastAsia"/>
        </w:rPr>
        <w:t>时</w:t>
      </w:r>
      <w:r>
        <w:rPr>
          <w:rFonts w:ascii="微软雅黑" w:eastAsia="微软雅黑" w:hAnsi="微软雅黑"/>
        </w:rPr>
        <w:t>支持配置</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不认证</w:t>
      </w:r>
      <w:r>
        <w:rPr>
          <w:rFonts w:ascii="微软雅黑" w:eastAsia="微软雅黑" w:hAnsi="微软雅黑"/>
        </w:rPr>
        <w:t>不加密|只认证不加密|既认证又加密}</w:t>
      </w:r>
      <w:r>
        <w:rPr>
          <w:rFonts w:ascii="微软雅黑" w:eastAsia="微软雅黑" w:hAnsi="微软雅黑" w:hint="eastAsia"/>
        </w:rPr>
        <w:t>，默认</w:t>
      </w:r>
      <w:r>
        <w:rPr>
          <w:rFonts w:ascii="微软雅黑" w:eastAsia="微软雅黑" w:hAnsi="微软雅黑"/>
        </w:rPr>
        <w:t>不认证不加密。</w:t>
      </w:r>
    </w:p>
    <w:p w14:paraId="47D7435E" w14:textId="77777777" w:rsidR="0076630D" w:rsidRDefault="00D7272D" w:rsidP="00B10728">
      <w:pPr>
        <w:pStyle w:val="af2"/>
        <w:numPr>
          <w:ilvl w:val="0"/>
          <w:numId w:val="482"/>
        </w:numPr>
        <w:ind w:firstLineChars="0"/>
        <w:rPr>
          <w:rFonts w:ascii="微软雅黑" w:eastAsia="微软雅黑" w:hAnsi="微软雅黑"/>
        </w:rPr>
      </w:pPr>
      <w:r>
        <w:rPr>
          <w:rFonts w:ascii="微软雅黑" w:eastAsia="微软雅黑" w:hAnsi="微软雅黑" w:hint="eastAsia"/>
        </w:rPr>
        <w:t>超时</w:t>
      </w:r>
      <w:r>
        <w:rPr>
          <w:rFonts w:ascii="微软雅黑" w:eastAsia="微软雅黑" w:hAnsi="微软雅黑"/>
        </w:rPr>
        <w:t>时间</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当且</w:t>
      </w:r>
      <w:r>
        <w:rPr>
          <w:rFonts w:ascii="微软雅黑" w:eastAsia="微软雅黑" w:hAnsi="微软雅黑"/>
        </w:rPr>
        <w:t>仅当</w:t>
      </w:r>
      <w:r>
        <w:rPr>
          <w:rFonts w:ascii="微软雅黑" w:eastAsia="微软雅黑" w:hAnsi="微软雅黑" w:hint="eastAsia"/>
        </w:rPr>
        <w:t>通知类型</w:t>
      </w:r>
      <w:r>
        <w:rPr>
          <w:rFonts w:ascii="微软雅黑" w:eastAsia="微软雅黑" w:hAnsi="微软雅黑"/>
        </w:rPr>
        <w:t>为Inform时支持配置</w:t>
      </w:r>
      <w:r>
        <w:rPr>
          <w:rFonts w:ascii="微软雅黑" w:eastAsia="微软雅黑" w:hAnsi="微软雅黑" w:hint="eastAsia"/>
        </w:rPr>
        <w:t>。设置交换机等待</w:t>
      </w:r>
      <w:r>
        <w:rPr>
          <w:rFonts w:ascii="微软雅黑" w:eastAsia="微软雅黑" w:hAnsi="微软雅黑"/>
        </w:rPr>
        <w:t>Inform回应报文的时间</w:t>
      </w:r>
      <w:r>
        <w:rPr>
          <w:rFonts w:ascii="微软雅黑" w:eastAsia="微软雅黑" w:hAnsi="微软雅黑" w:hint="eastAsia"/>
        </w:rPr>
        <w:t>。</w:t>
      </w:r>
      <w:r>
        <w:rPr>
          <w:rFonts w:ascii="微软雅黑" w:eastAsia="微软雅黑" w:hAnsi="微软雅黑"/>
        </w:rPr>
        <w:t>超过该时间</w:t>
      </w:r>
      <w:r>
        <w:rPr>
          <w:rFonts w:ascii="微软雅黑" w:eastAsia="微软雅黑" w:hAnsi="微软雅黑" w:hint="eastAsia"/>
        </w:rPr>
        <w:t>后</w:t>
      </w:r>
      <w:r>
        <w:rPr>
          <w:rFonts w:ascii="微软雅黑" w:eastAsia="微软雅黑" w:hAnsi="微软雅黑"/>
        </w:rPr>
        <w:t>，将重新发送Inform报文，取值为</w:t>
      </w:r>
      <w:r>
        <w:rPr>
          <w:rFonts w:ascii="微软雅黑" w:eastAsia="微软雅黑" w:hAnsi="微软雅黑" w:hint="eastAsia"/>
        </w:rPr>
        <w:t>1</w:t>
      </w:r>
      <w:r>
        <w:rPr>
          <w:rFonts w:ascii="微软雅黑" w:eastAsia="微软雅黑" w:hAnsi="微软雅黑"/>
        </w:rPr>
        <w:t>-300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15秒</w:t>
      </w:r>
      <w:r>
        <w:rPr>
          <w:rFonts w:ascii="微软雅黑" w:eastAsia="微软雅黑" w:hAnsi="微软雅黑"/>
        </w:rPr>
        <w:t>。</w:t>
      </w:r>
    </w:p>
    <w:p w14:paraId="2840360E" w14:textId="77777777" w:rsidR="0076630D" w:rsidRDefault="00D7272D" w:rsidP="00B10728">
      <w:pPr>
        <w:pStyle w:val="af2"/>
        <w:numPr>
          <w:ilvl w:val="0"/>
          <w:numId w:val="482"/>
        </w:numPr>
        <w:ind w:firstLineChars="0"/>
        <w:rPr>
          <w:rFonts w:ascii="微软雅黑" w:eastAsia="微软雅黑" w:hAnsi="微软雅黑"/>
        </w:rPr>
      </w:pPr>
      <w:r>
        <w:rPr>
          <w:rFonts w:ascii="微软雅黑" w:eastAsia="微软雅黑" w:hAnsi="微软雅黑" w:hint="eastAsia"/>
        </w:rPr>
        <w:t>最大重试次数</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当且</w:t>
      </w:r>
      <w:r>
        <w:rPr>
          <w:rFonts w:ascii="微软雅黑" w:eastAsia="微软雅黑" w:hAnsi="微软雅黑"/>
        </w:rPr>
        <w:t>仅当</w:t>
      </w:r>
      <w:r>
        <w:rPr>
          <w:rFonts w:ascii="微软雅黑" w:eastAsia="微软雅黑" w:hAnsi="微软雅黑" w:hint="eastAsia"/>
        </w:rPr>
        <w:t>通知类型</w:t>
      </w:r>
      <w:r>
        <w:rPr>
          <w:rFonts w:ascii="微软雅黑" w:eastAsia="微软雅黑" w:hAnsi="微软雅黑"/>
        </w:rPr>
        <w:t>为Inform时支持配置</w:t>
      </w:r>
      <w:r>
        <w:rPr>
          <w:rFonts w:ascii="微软雅黑" w:eastAsia="微软雅黑" w:hAnsi="微软雅黑" w:hint="eastAsia"/>
        </w:rPr>
        <w:t>。设置</w:t>
      </w:r>
      <w:r>
        <w:rPr>
          <w:rFonts w:ascii="微软雅黑" w:eastAsia="微软雅黑" w:hAnsi="微软雅黑"/>
        </w:rPr>
        <w:t>Inform报文的</w:t>
      </w:r>
      <w:r>
        <w:rPr>
          <w:rFonts w:ascii="微软雅黑" w:eastAsia="微软雅黑" w:hAnsi="微软雅黑" w:hint="eastAsia"/>
        </w:rPr>
        <w:t>最大</w:t>
      </w:r>
      <w:r>
        <w:rPr>
          <w:rFonts w:ascii="微软雅黑" w:eastAsia="微软雅黑" w:hAnsi="微软雅黑"/>
        </w:rPr>
        <w:t>重传次数。交换机</w:t>
      </w:r>
      <w:r>
        <w:rPr>
          <w:rFonts w:ascii="微软雅黑" w:eastAsia="微软雅黑" w:hAnsi="微软雅黑" w:hint="eastAsia"/>
        </w:rPr>
        <w:t>发送</w:t>
      </w:r>
      <w:r>
        <w:rPr>
          <w:rFonts w:ascii="微软雅黑" w:eastAsia="微软雅黑" w:hAnsi="微软雅黑"/>
        </w:rPr>
        <w:t>Infrom报文后，</w:t>
      </w:r>
      <w:r>
        <w:rPr>
          <w:rFonts w:ascii="微软雅黑" w:eastAsia="微软雅黑" w:hAnsi="微软雅黑" w:hint="eastAsia"/>
        </w:rPr>
        <w:t>若</w:t>
      </w:r>
      <w:r>
        <w:rPr>
          <w:rFonts w:ascii="微软雅黑" w:eastAsia="微软雅黑" w:hAnsi="微软雅黑"/>
        </w:rPr>
        <w:t>经过超时时间仍没有收到Inform回应报文，则会</w:t>
      </w:r>
      <w:r>
        <w:rPr>
          <w:rFonts w:ascii="微软雅黑" w:eastAsia="微软雅黑" w:hAnsi="微软雅黑" w:hint="eastAsia"/>
        </w:rPr>
        <w:t>重发</w:t>
      </w:r>
      <w:r>
        <w:rPr>
          <w:rFonts w:ascii="微软雅黑" w:eastAsia="微软雅黑" w:hAnsi="微软雅黑"/>
        </w:rPr>
        <w:t>Inform报文。超过</w:t>
      </w:r>
      <w:r>
        <w:rPr>
          <w:rFonts w:ascii="微软雅黑" w:eastAsia="微软雅黑" w:hAnsi="微软雅黑" w:hint="eastAsia"/>
        </w:rPr>
        <w:t>重传次数</w:t>
      </w:r>
      <w:r>
        <w:rPr>
          <w:rFonts w:ascii="微软雅黑" w:eastAsia="微软雅黑" w:hAnsi="微软雅黑"/>
        </w:rPr>
        <w:t>后，将不再重复发送Infrom报文。取值</w:t>
      </w:r>
      <w:r>
        <w:rPr>
          <w:rFonts w:ascii="微软雅黑" w:eastAsia="微软雅黑" w:hAnsi="微软雅黑" w:hint="eastAsia"/>
        </w:rPr>
        <w:t>为1</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3次</w:t>
      </w:r>
      <w:r>
        <w:rPr>
          <w:rFonts w:ascii="微软雅黑" w:eastAsia="微软雅黑" w:hAnsi="微软雅黑"/>
        </w:rPr>
        <w:t>。</w:t>
      </w:r>
    </w:p>
    <w:p w14:paraId="426686CF" w14:textId="77777777" w:rsidR="0076630D" w:rsidRDefault="00D7272D">
      <w:pPr>
        <w:rPr>
          <w:rFonts w:ascii="微软雅黑" w:eastAsia="微软雅黑" w:hAnsi="微软雅黑"/>
        </w:rPr>
      </w:pPr>
      <w:r>
        <w:rPr>
          <w:rFonts w:ascii="微软雅黑" w:eastAsia="微软雅黑" w:hAnsi="微软雅黑" w:hint="eastAsia"/>
        </w:rPr>
        <w:t>通知列表</w:t>
      </w:r>
      <w:r>
        <w:rPr>
          <w:rFonts w:ascii="微软雅黑" w:eastAsia="微软雅黑" w:hAnsi="微软雅黑"/>
        </w:rPr>
        <w:t>：</w:t>
      </w:r>
      <w:r>
        <w:rPr>
          <w:rFonts w:ascii="微软雅黑" w:eastAsia="微软雅黑" w:hAnsi="微软雅黑" w:hint="eastAsia"/>
        </w:rPr>
        <w:t>最多</w:t>
      </w:r>
      <w:r>
        <w:rPr>
          <w:rFonts w:ascii="微软雅黑" w:eastAsia="微软雅黑" w:hAnsi="微软雅黑"/>
        </w:rPr>
        <w:t>添加</w:t>
      </w:r>
      <w:r>
        <w:rPr>
          <w:rFonts w:ascii="微软雅黑" w:eastAsia="微软雅黑" w:hAnsi="微软雅黑" w:hint="eastAsia"/>
        </w:rPr>
        <w:t>8个</w:t>
      </w:r>
    </w:p>
    <w:p w14:paraId="724E973A" w14:textId="77777777" w:rsidR="0076630D" w:rsidRDefault="00D7272D" w:rsidP="00B10728">
      <w:pPr>
        <w:pStyle w:val="af2"/>
        <w:numPr>
          <w:ilvl w:val="0"/>
          <w:numId w:val="483"/>
        </w:numPr>
        <w:ind w:firstLineChars="0"/>
        <w:rPr>
          <w:rFonts w:ascii="微软雅黑" w:eastAsia="微软雅黑" w:hAnsi="微软雅黑"/>
        </w:rPr>
      </w:pPr>
      <w:r>
        <w:rPr>
          <w:rFonts w:ascii="微软雅黑" w:eastAsia="微软雅黑" w:hAnsi="微软雅黑" w:hint="eastAsia"/>
        </w:rPr>
        <w:t>列表显示服务器</w:t>
      </w:r>
      <w:r>
        <w:rPr>
          <w:rFonts w:ascii="微软雅黑" w:eastAsia="微软雅黑" w:hAnsi="微软雅黑"/>
        </w:rPr>
        <w:t>地址、</w:t>
      </w:r>
      <w:r>
        <w:rPr>
          <w:rFonts w:ascii="微软雅黑" w:eastAsia="微软雅黑" w:hAnsi="微软雅黑" w:hint="eastAsia"/>
        </w:rPr>
        <w:t>UDP</w:t>
      </w:r>
      <w:r>
        <w:rPr>
          <w:rFonts w:ascii="微软雅黑" w:eastAsia="微软雅黑" w:hAnsi="微软雅黑"/>
        </w:rPr>
        <w:t>端口、</w:t>
      </w:r>
      <w:r>
        <w:rPr>
          <w:rFonts w:ascii="微软雅黑" w:eastAsia="微软雅黑" w:hAnsi="微软雅黑" w:hint="eastAsia"/>
        </w:rPr>
        <w:t>通知类型</w:t>
      </w:r>
      <w:r>
        <w:rPr>
          <w:rFonts w:ascii="微软雅黑" w:eastAsia="微软雅黑" w:hAnsi="微软雅黑"/>
        </w:rPr>
        <w:t>、安全模式、</w:t>
      </w:r>
      <w:r>
        <w:rPr>
          <w:rFonts w:ascii="微软雅黑" w:eastAsia="微软雅黑" w:hAnsi="微软雅黑" w:hint="eastAsia"/>
        </w:rPr>
        <w:t>团体/用户</w:t>
      </w:r>
      <w:r>
        <w:rPr>
          <w:rFonts w:ascii="微软雅黑" w:eastAsia="微软雅黑" w:hAnsi="微软雅黑"/>
        </w:rPr>
        <w:t>、</w:t>
      </w:r>
      <w:r>
        <w:rPr>
          <w:rFonts w:ascii="微软雅黑" w:eastAsia="微软雅黑" w:hAnsi="微软雅黑" w:hint="eastAsia"/>
        </w:rPr>
        <w:t>安全级别</w:t>
      </w:r>
      <w:r>
        <w:rPr>
          <w:rFonts w:ascii="微软雅黑" w:eastAsia="微软雅黑" w:hAnsi="微软雅黑"/>
        </w:rPr>
        <w:t>、</w:t>
      </w:r>
      <w:r>
        <w:rPr>
          <w:rFonts w:ascii="微软雅黑" w:eastAsia="微软雅黑" w:hAnsi="微软雅黑" w:hint="eastAsia"/>
        </w:rPr>
        <w:t>超时时间</w:t>
      </w:r>
      <w:r>
        <w:rPr>
          <w:rFonts w:ascii="微软雅黑" w:eastAsia="微软雅黑" w:hAnsi="微软雅黑"/>
        </w:rPr>
        <w:t>、</w:t>
      </w:r>
      <w:r>
        <w:rPr>
          <w:rFonts w:ascii="微软雅黑" w:eastAsia="微软雅黑" w:hAnsi="微软雅黑" w:hint="eastAsia"/>
        </w:rPr>
        <w:t>最大</w:t>
      </w:r>
      <w:r>
        <w:rPr>
          <w:rFonts w:ascii="微软雅黑" w:eastAsia="微软雅黑" w:hAnsi="微软雅黑"/>
        </w:rPr>
        <w:t>重试次数</w:t>
      </w:r>
    </w:p>
    <w:p w14:paraId="4C0C78B7" w14:textId="77777777" w:rsidR="0076630D" w:rsidRDefault="00D7272D" w:rsidP="00B10728">
      <w:pPr>
        <w:pStyle w:val="af2"/>
        <w:numPr>
          <w:ilvl w:val="0"/>
          <w:numId w:val="483"/>
        </w:numPr>
        <w:ind w:firstLineChars="0"/>
        <w:rPr>
          <w:rFonts w:ascii="微软雅黑" w:eastAsia="微软雅黑" w:hAnsi="微软雅黑"/>
        </w:rPr>
      </w:pPr>
      <w:r>
        <w:rPr>
          <w:rFonts w:ascii="微软雅黑" w:eastAsia="微软雅黑" w:hAnsi="微软雅黑" w:hint="eastAsia"/>
        </w:rPr>
        <w:t>支持添加</w:t>
      </w:r>
    </w:p>
    <w:p w14:paraId="157FED02" w14:textId="77777777" w:rsidR="0076630D" w:rsidRDefault="00D7272D" w:rsidP="00B10728">
      <w:pPr>
        <w:pStyle w:val="af2"/>
        <w:numPr>
          <w:ilvl w:val="0"/>
          <w:numId w:val="48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67B4281C" w14:textId="77777777" w:rsidR="0076630D" w:rsidRDefault="00D7272D" w:rsidP="00B10728">
      <w:pPr>
        <w:pStyle w:val="af2"/>
        <w:numPr>
          <w:ilvl w:val="0"/>
          <w:numId w:val="483"/>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删除通知</w:t>
      </w:r>
    </w:p>
    <w:p w14:paraId="0573B7D5" w14:textId="77777777" w:rsidR="0076630D" w:rsidRDefault="0076630D">
      <w:pPr>
        <w:rPr>
          <w:rFonts w:ascii="微软雅黑" w:eastAsia="微软雅黑" w:hAnsi="微软雅黑"/>
        </w:rPr>
      </w:pPr>
    </w:p>
    <w:p w14:paraId="43600AF2" w14:textId="77777777" w:rsidR="0076630D" w:rsidRDefault="00D7272D">
      <w:pPr>
        <w:rPr>
          <w:rFonts w:ascii="微软雅黑" w:eastAsia="微软雅黑" w:hAnsi="微软雅黑"/>
        </w:rPr>
      </w:pPr>
      <w:r>
        <w:rPr>
          <w:rFonts w:ascii="微软雅黑" w:eastAsia="微软雅黑" w:hAnsi="微软雅黑" w:hint="eastAsia"/>
          <w:b/>
        </w:rPr>
        <w:t>Trap</w:t>
      </w:r>
      <w:r>
        <w:rPr>
          <w:rFonts w:ascii="微软雅黑" w:eastAsia="微软雅黑" w:hAnsi="微软雅黑"/>
          <w:b/>
        </w:rPr>
        <w:t>事件：</w:t>
      </w:r>
      <w:r>
        <w:rPr>
          <w:rFonts w:ascii="微软雅黑" w:eastAsia="微软雅黑" w:hAnsi="微软雅黑"/>
        </w:rPr>
        <w:t>设置Trap方式</w:t>
      </w:r>
      <w:r>
        <w:rPr>
          <w:rFonts w:ascii="微软雅黑" w:eastAsia="微软雅黑" w:hAnsi="微软雅黑" w:hint="eastAsia"/>
        </w:rPr>
        <w:t>上报</w:t>
      </w:r>
      <w:r>
        <w:rPr>
          <w:rFonts w:ascii="微软雅黑" w:eastAsia="微软雅黑" w:hAnsi="微软雅黑"/>
        </w:rPr>
        <w:t>的</w:t>
      </w:r>
      <w:r>
        <w:rPr>
          <w:rFonts w:ascii="微软雅黑" w:eastAsia="微软雅黑" w:hAnsi="微软雅黑" w:hint="eastAsia"/>
        </w:rPr>
        <w:t>事件</w:t>
      </w:r>
    </w:p>
    <w:p w14:paraId="5690B1F7" w14:textId="77777777" w:rsidR="0076630D" w:rsidRDefault="00D7272D" w:rsidP="00B10728">
      <w:pPr>
        <w:pStyle w:val="af2"/>
        <w:numPr>
          <w:ilvl w:val="0"/>
          <w:numId w:val="484"/>
        </w:numPr>
        <w:ind w:firstLineChars="0"/>
        <w:rPr>
          <w:rFonts w:ascii="微软雅黑" w:eastAsia="微软雅黑" w:hAnsi="微软雅黑"/>
        </w:rPr>
      </w:pPr>
      <w:r>
        <w:rPr>
          <w:rFonts w:ascii="微软雅黑" w:eastAsia="微软雅黑" w:hAnsi="微软雅黑" w:hint="eastAsia"/>
        </w:rPr>
        <w:t>认证失败</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是否将认证失败的事件发送给SNMP管理者。默认开启</w:t>
      </w:r>
    </w:p>
    <w:p w14:paraId="08083896" w14:textId="77777777" w:rsidR="0076630D" w:rsidRDefault="00D7272D" w:rsidP="00B10728">
      <w:pPr>
        <w:pStyle w:val="af2"/>
        <w:numPr>
          <w:ilvl w:val="0"/>
          <w:numId w:val="484"/>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Up/Down：【</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是否将端口</w:t>
      </w:r>
      <w:r>
        <w:rPr>
          <w:rFonts w:ascii="微软雅黑" w:eastAsia="微软雅黑" w:hAnsi="微软雅黑" w:hint="eastAsia"/>
        </w:rPr>
        <w:t>连接</w:t>
      </w:r>
      <w:r>
        <w:rPr>
          <w:rFonts w:ascii="微软雅黑" w:eastAsia="微软雅黑" w:hAnsi="微软雅黑"/>
        </w:rPr>
        <w:t>Up/Down的事件发送给SNMP管理者</w:t>
      </w:r>
      <w:r>
        <w:rPr>
          <w:rFonts w:ascii="微软雅黑" w:eastAsia="微软雅黑" w:hAnsi="微软雅黑" w:hint="eastAsia"/>
        </w:rPr>
        <w:t>。</w:t>
      </w:r>
      <w:r>
        <w:rPr>
          <w:rFonts w:ascii="微软雅黑" w:eastAsia="微软雅黑" w:hAnsi="微软雅黑"/>
        </w:rPr>
        <w:t>默认开启</w:t>
      </w:r>
    </w:p>
    <w:p w14:paraId="3E6F7C87" w14:textId="77777777" w:rsidR="0076630D" w:rsidRDefault="00D7272D" w:rsidP="00B10728">
      <w:pPr>
        <w:pStyle w:val="af2"/>
        <w:numPr>
          <w:ilvl w:val="0"/>
          <w:numId w:val="484"/>
        </w:numPr>
        <w:ind w:firstLineChars="0"/>
        <w:rPr>
          <w:rFonts w:ascii="微软雅黑" w:eastAsia="微软雅黑" w:hAnsi="微软雅黑"/>
        </w:rPr>
      </w:pPr>
      <w:r>
        <w:rPr>
          <w:rFonts w:ascii="微软雅黑" w:eastAsia="微软雅黑" w:hAnsi="微软雅黑" w:hint="eastAsia"/>
        </w:rPr>
        <w:t>冷启动</w:t>
      </w:r>
      <w:r>
        <w:rPr>
          <w:rFonts w:ascii="微软雅黑" w:eastAsia="微软雅黑" w:hAnsi="微软雅黑"/>
        </w:rPr>
        <w:t>：</w:t>
      </w:r>
      <w:r>
        <w:rPr>
          <w:rFonts w:ascii="微软雅黑" w:eastAsia="微软雅黑" w:hAnsi="微软雅黑" w:hint="eastAsia"/>
        </w:rPr>
        <w:t>【开关】设置</w:t>
      </w:r>
      <w:r>
        <w:rPr>
          <w:rFonts w:ascii="微软雅黑" w:eastAsia="微软雅黑" w:hAnsi="微软雅黑"/>
        </w:rPr>
        <w:t>是否将</w:t>
      </w:r>
      <w:r>
        <w:rPr>
          <w:rFonts w:ascii="微软雅黑" w:eastAsia="微软雅黑" w:hAnsi="微软雅黑" w:hint="eastAsia"/>
        </w:rPr>
        <w:t>交换机</w:t>
      </w:r>
      <w:r>
        <w:rPr>
          <w:rFonts w:ascii="微软雅黑" w:eastAsia="微软雅黑" w:hAnsi="微软雅黑"/>
        </w:rPr>
        <w:t>冷启动的事件发送给SNMP管理者</w:t>
      </w:r>
      <w:r>
        <w:rPr>
          <w:rFonts w:ascii="微软雅黑" w:eastAsia="微软雅黑" w:hAnsi="微软雅黑" w:hint="eastAsia"/>
        </w:rPr>
        <w:t>。</w:t>
      </w:r>
      <w:r>
        <w:rPr>
          <w:rFonts w:ascii="微软雅黑" w:eastAsia="微软雅黑" w:hAnsi="微软雅黑"/>
        </w:rPr>
        <w:t>默认开启</w:t>
      </w:r>
    </w:p>
    <w:p w14:paraId="56091D0F" w14:textId="77777777" w:rsidR="0076630D" w:rsidRDefault="00D7272D" w:rsidP="00B10728">
      <w:pPr>
        <w:pStyle w:val="af2"/>
        <w:numPr>
          <w:ilvl w:val="0"/>
          <w:numId w:val="484"/>
        </w:numPr>
        <w:ind w:firstLineChars="0"/>
        <w:rPr>
          <w:rFonts w:ascii="微软雅黑" w:eastAsia="微软雅黑" w:hAnsi="微软雅黑"/>
        </w:rPr>
      </w:pPr>
      <w:r>
        <w:rPr>
          <w:rFonts w:ascii="微软雅黑" w:eastAsia="微软雅黑" w:hAnsi="微软雅黑" w:hint="eastAsia"/>
        </w:rPr>
        <w:t>热启动</w:t>
      </w:r>
      <w:r>
        <w:rPr>
          <w:rFonts w:ascii="微软雅黑" w:eastAsia="微软雅黑" w:hAnsi="微软雅黑"/>
        </w:rPr>
        <w:t>：</w:t>
      </w:r>
      <w:r>
        <w:rPr>
          <w:rFonts w:ascii="微软雅黑" w:eastAsia="微软雅黑" w:hAnsi="微软雅黑" w:hint="eastAsia"/>
        </w:rPr>
        <w:t>【开关】设置</w:t>
      </w:r>
      <w:r>
        <w:rPr>
          <w:rFonts w:ascii="微软雅黑" w:eastAsia="微软雅黑" w:hAnsi="微软雅黑"/>
        </w:rPr>
        <w:t>是否将交换机热启动的事件发送给SNMP管理者</w:t>
      </w:r>
      <w:r>
        <w:rPr>
          <w:rFonts w:ascii="微软雅黑" w:eastAsia="微软雅黑" w:hAnsi="微软雅黑" w:hint="eastAsia"/>
        </w:rPr>
        <w:t>。</w:t>
      </w:r>
      <w:r>
        <w:rPr>
          <w:rFonts w:ascii="微软雅黑" w:eastAsia="微软雅黑" w:hAnsi="微软雅黑"/>
        </w:rPr>
        <w:t>默认开启</w:t>
      </w:r>
    </w:p>
    <w:p w14:paraId="36ACB65F" w14:textId="77777777" w:rsidR="0076630D" w:rsidRDefault="0076630D">
      <w:pPr>
        <w:rPr>
          <w:rFonts w:ascii="微软雅黑" w:eastAsia="微软雅黑" w:hAnsi="微软雅黑"/>
        </w:rPr>
      </w:pPr>
    </w:p>
    <w:p w14:paraId="1ADD1FE6" w14:textId="77777777" w:rsidR="0076630D" w:rsidRDefault="00D7272D">
      <w:pPr>
        <w:rPr>
          <w:rFonts w:ascii="微软雅黑" w:eastAsia="微软雅黑" w:hAnsi="微软雅黑"/>
        </w:rPr>
      </w:pPr>
      <w:r>
        <w:rPr>
          <w:rFonts w:ascii="微软雅黑" w:eastAsia="微软雅黑" w:hAnsi="微软雅黑" w:hint="eastAsia"/>
        </w:rPr>
        <w:t>私有</w:t>
      </w:r>
      <w:r>
        <w:rPr>
          <w:rFonts w:ascii="微软雅黑" w:eastAsia="微软雅黑" w:hAnsi="微软雅黑"/>
        </w:rPr>
        <w:t>MIB</w:t>
      </w:r>
      <w:r>
        <w:rPr>
          <w:rFonts w:ascii="微软雅黑" w:eastAsia="微软雅黑" w:hAnsi="微软雅黑"/>
          <w:color w:val="EEECE1" w:themeColor="background2"/>
          <w:highlight w:val="darkGreen"/>
        </w:rPr>
        <w:t xml:space="preserve"> (FP2)</w:t>
      </w:r>
    </w:p>
    <w:p w14:paraId="301D75AD" w14:textId="77777777" w:rsidR="0076630D" w:rsidRDefault="00D7272D">
      <w:pPr>
        <w:pStyle w:val="20"/>
        <w:numPr>
          <w:ilvl w:val="1"/>
          <w:numId w:val="1"/>
        </w:numPr>
        <w:rPr>
          <w:rFonts w:ascii="微软雅黑" w:eastAsia="微软雅黑" w:hAnsi="微软雅黑"/>
        </w:rPr>
      </w:pPr>
      <w:bookmarkStart w:id="484" w:name="_RMON(FP1C)"/>
      <w:bookmarkStart w:id="485" w:name="_Toc149138888"/>
      <w:bookmarkEnd w:id="484"/>
      <w:r>
        <w:rPr>
          <w:rFonts w:ascii="微软雅黑" w:eastAsia="微软雅黑" w:hAnsi="微软雅黑" w:hint="eastAsia"/>
        </w:rPr>
        <w:t>RMON</w:t>
      </w:r>
      <w:r>
        <w:rPr>
          <w:rFonts w:ascii="微软雅黑" w:eastAsia="微软雅黑" w:hAnsi="微软雅黑"/>
          <w:color w:val="EEECE1" w:themeColor="background2"/>
          <w:highlight w:val="darkYellow"/>
        </w:rPr>
        <w:t>(FP1C)</w:t>
      </w:r>
      <w:bookmarkEnd w:id="485"/>
    </w:p>
    <w:p w14:paraId="75382D62" w14:textId="77777777" w:rsidR="0076630D" w:rsidRDefault="00D7272D">
      <w:pPr>
        <w:rPr>
          <w:rFonts w:ascii="微软雅黑" w:eastAsia="微软雅黑" w:hAnsi="微软雅黑"/>
        </w:rPr>
      </w:pPr>
      <w:r>
        <w:rPr>
          <w:rFonts w:ascii="微软雅黑" w:eastAsia="微软雅黑" w:hAnsi="微软雅黑" w:hint="eastAsia"/>
        </w:rPr>
        <w:t>【功能概述】</w:t>
      </w:r>
    </w:p>
    <w:p w14:paraId="07320A02" w14:textId="77777777" w:rsidR="0076630D" w:rsidRDefault="00D7272D">
      <w:pPr>
        <w:ind w:firstLine="420"/>
        <w:rPr>
          <w:rFonts w:ascii="微软雅黑" w:eastAsia="微软雅黑" w:hAnsi="微软雅黑"/>
        </w:rPr>
      </w:pPr>
      <w:r>
        <w:rPr>
          <w:rFonts w:ascii="微软雅黑" w:eastAsia="微软雅黑" w:hAnsi="微软雅黑"/>
        </w:rPr>
        <w:t>RMON</w:t>
      </w:r>
      <w:r>
        <w:rPr>
          <w:rFonts w:ascii="微软雅黑" w:eastAsia="微软雅黑" w:hAnsi="微软雅黑" w:hint="eastAsia"/>
        </w:rPr>
        <w:t>基于</w:t>
      </w:r>
      <w:r>
        <w:rPr>
          <w:rFonts w:ascii="微软雅黑" w:eastAsia="微软雅黑" w:hAnsi="微软雅黑"/>
        </w:rPr>
        <w:t>SNMP</w:t>
      </w:r>
      <w:r>
        <w:rPr>
          <w:rFonts w:ascii="微软雅黑" w:eastAsia="微软雅黑" w:hAnsi="微软雅黑" w:hint="eastAsia"/>
        </w:rPr>
        <w:t>体系结构实现</w:t>
      </w:r>
      <w:r>
        <w:rPr>
          <w:rFonts w:ascii="微软雅黑" w:eastAsia="微软雅黑" w:hAnsi="微软雅黑"/>
        </w:rPr>
        <w:t>，</w:t>
      </w:r>
      <w:r>
        <w:rPr>
          <w:rFonts w:ascii="微软雅黑" w:eastAsia="微软雅黑" w:hAnsi="微软雅黑" w:hint="eastAsia"/>
        </w:rPr>
        <w:t>与</w:t>
      </w:r>
      <w:r>
        <w:rPr>
          <w:rFonts w:ascii="微软雅黑" w:eastAsia="微软雅黑" w:hAnsi="微软雅黑"/>
        </w:rPr>
        <w:t>现存SNMP框架兼容，仍然是网管工作站NMS和运行在各网络设备商的代理Agent两部分组成</w:t>
      </w:r>
      <w:r>
        <w:rPr>
          <w:rFonts w:ascii="微软雅黑" w:eastAsia="微软雅黑" w:hAnsi="微软雅黑" w:hint="eastAsia"/>
        </w:rPr>
        <w:t>，</w:t>
      </w:r>
      <w:r>
        <w:rPr>
          <w:rFonts w:ascii="微软雅黑" w:eastAsia="微软雅黑" w:hAnsi="微软雅黑"/>
        </w:rPr>
        <w:t>比SNMP更有效、更积极主动地</w:t>
      </w:r>
      <w:r>
        <w:rPr>
          <w:rFonts w:ascii="微软雅黑" w:eastAsia="微软雅黑" w:hAnsi="微软雅黑" w:hint="eastAsia"/>
        </w:rPr>
        <w:t>监测</w:t>
      </w:r>
      <w:r>
        <w:rPr>
          <w:rFonts w:ascii="微软雅黑" w:eastAsia="微软雅黑" w:hAnsi="微软雅黑"/>
        </w:rPr>
        <w:t>远程网络设备，为监控网络的运行提供一种高效的手段。</w:t>
      </w:r>
    </w:p>
    <w:p w14:paraId="25B69684" w14:textId="77777777" w:rsidR="0076630D" w:rsidRDefault="00D7272D">
      <w:pPr>
        <w:ind w:firstLine="420"/>
        <w:rPr>
          <w:rFonts w:ascii="微软雅黑" w:eastAsia="微软雅黑" w:hAnsi="微软雅黑"/>
        </w:rPr>
      </w:pPr>
      <w:r>
        <w:rPr>
          <w:rFonts w:ascii="微软雅黑" w:eastAsia="微软雅黑" w:hAnsi="微软雅黑" w:hint="eastAsia"/>
        </w:rPr>
        <w:t>RMON</w:t>
      </w:r>
      <w:r>
        <w:rPr>
          <w:rFonts w:ascii="微软雅黑" w:eastAsia="微软雅黑" w:hAnsi="微软雅黑"/>
        </w:rPr>
        <w:t>允许有多个监控者，监控者可用如下两种方法收集数据：</w:t>
      </w:r>
    </w:p>
    <w:p w14:paraId="68B90ABC" w14:textId="77777777" w:rsidR="0076630D" w:rsidRDefault="00D7272D" w:rsidP="00B10728">
      <w:pPr>
        <w:pStyle w:val="af2"/>
        <w:numPr>
          <w:ilvl w:val="0"/>
          <w:numId w:val="485"/>
        </w:numPr>
        <w:ind w:firstLineChars="0"/>
        <w:rPr>
          <w:rFonts w:ascii="微软雅黑" w:eastAsia="微软雅黑" w:hAnsi="微软雅黑"/>
        </w:rPr>
      </w:pPr>
      <w:r>
        <w:rPr>
          <w:rFonts w:ascii="微软雅黑" w:eastAsia="微软雅黑" w:hAnsi="微软雅黑" w:hint="eastAsia"/>
        </w:rPr>
        <w:t>通过</w:t>
      </w:r>
      <w:r>
        <w:rPr>
          <w:rFonts w:ascii="微软雅黑" w:eastAsia="微软雅黑" w:hAnsi="微软雅黑"/>
        </w:rPr>
        <w:t>专用的RMON Probe（</w:t>
      </w:r>
      <w:r>
        <w:rPr>
          <w:rFonts w:ascii="微软雅黑" w:eastAsia="微软雅黑" w:hAnsi="微软雅黑" w:hint="eastAsia"/>
        </w:rPr>
        <w:t>探测仪</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NMS直接从RMON Probe获取管理信息并控制网络资源，这种方式可以获取RMON MIB的全部信息</w:t>
      </w:r>
    </w:p>
    <w:p w14:paraId="1DDDC4C3" w14:textId="77777777" w:rsidR="0076630D" w:rsidRDefault="00D7272D" w:rsidP="00B10728">
      <w:pPr>
        <w:pStyle w:val="af2"/>
        <w:numPr>
          <w:ilvl w:val="0"/>
          <w:numId w:val="485"/>
        </w:numPr>
        <w:ind w:firstLineChars="0"/>
        <w:rPr>
          <w:rFonts w:ascii="微软雅黑" w:eastAsia="微软雅黑" w:hAnsi="微软雅黑"/>
        </w:rPr>
      </w:pPr>
      <w:r>
        <w:rPr>
          <w:rFonts w:ascii="微软雅黑" w:eastAsia="微软雅黑" w:hAnsi="微软雅黑" w:hint="eastAsia"/>
        </w:rPr>
        <w:t>将</w:t>
      </w:r>
      <w:r>
        <w:rPr>
          <w:rFonts w:ascii="微软雅黑" w:eastAsia="微软雅黑" w:hAnsi="微软雅黑"/>
        </w:rPr>
        <w:t>RMON Agent直接</w:t>
      </w:r>
      <w:r>
        <w:rPr>
          <w:rFonts w:ascii="微软雅黑" w:eastAsia="微软雅黑" w:hAnsi="微软雅黑" w:hint="eastAsia"/>
        </w:rPr>
        <w:t>嵌入</w:t>
      </w:r>
      <w:r>
        <w:rPr>
          <w:rFonts w:ascii="微软雅黑" w:eastAsia="微软雅黑" w:hAnsi="微软雅黑"/>
        </w:rPr>
        <w:t>网络设备中，使它们成为带RMON Probe功能的网络设备。NMS使用SNMP与其交换数据信息，收集网络管理信息。这种方式</w:t>
      </w:r>
      <w:r>
        <w:rPr>
          <w:rFonts w:ascii="微软雅黑" w:eastAsia="微软雅黑" w:hAnsi="微软雅黑" w:hint="eastAsia"/>
        </w:rPr>
        <w:t>受</w:t>
      </w:r>
      <w:r>
        <w:rPr>
          <w:rFonts w:ascii="微软雅黑" w:eastAsia="微软雅黑" w:hAnsi="微软雅黑"/>
        </w:rPr>
        <w:t>设备</w:t>
      </w:r>
      <w:r>
        <w:rPr>
          <w:rFonts w:ascii="微软雅黑" w:eastAsia="微软雅黑" w:hAnsi="微软雅黑"/>
        </w:rPr>
        <w:lastRenderedPageBreak/>
        <w:t>资源限制，一般无法获取RMON MIB的所有数据，基本上只收集四个组（</w:t>
      </w:r>
      <w:r>
        <w:rPr>
          <w:rFonts w:ascii="微软雅黑" w:eastAsia="微软雅黑" w:hAnsi="微软雅黑" w:hint="eastAsia"/>
        </w:rPr>
        <w:t>告警</w:t>
      </w:r>
      <w:r>
        <w:rPr>
          <w:rFonts w:ascii="微软雅黑" w:eastAsia="微软雅黑" w:hAnsi="微软雅黑"/>
        </w:rPr>
        <w:t>、事件、历史和统计）</w:t>
      </w:r>
      <w:r>
        <w:rPr>
          <w:rFonts w:ascii="微软雅黑" w:eastAsia="微软雅黑" w:hAnsi="微软雅黑" w:hint="eastAsia"/>
        </w:rPr>
        <w:t>的</w:t>
      </w:r>
      <w:r>
        <w:rPr>
          <w:rFonts w:ascii="微软雅黑" w:eastAsia="微软雅黑" w:hAnsi="微软雅黑"/>
        </w:rPr>
        <w:t>信息。</w:t>
      </w:r>
    </w:p>
    <w:p w14:paraId="5FD226FC" w14:textId="77777777" w:rsidR="0076630D" w:rsidRDefault="00D7272D">
      <w:pPr>
        <w:ind w:firstLine="420"/>
        <w:rPr>
          <w:rFonts w:ascii="微软雅黑" w:eastAsia="微软雅黑" w:hAnsi="微软雅黑"/>
        </w:rPr>
      </w:pPr>
      <w:r>
        <w:rPr>
          <w:rFonts w:ascii="微软雅黑" w:eastAsia="微软雅黑" w:hAnsi="微软雅黑"/>
        </w:rPr>
        <w:t>RMON主要实现了统计和告警功能，用于网络中管理设备对</w:t>
      </w:r>
      <w:r>
        <w:rPr>
          <w:rFonts w:ascii="微软雅黑" w:eastAsia="微软雅黑" w:hAnsi="微软雅黑" w:hint="eastAsia"/>
        </w:rPr>
        <w:t>被</w:t>
      </w:r>
      <w:r>
        <w:rPr>
          <w:rFonts w:ascii="微软雅黑" w:eastAsia="微软雅黑" w:hAnsi="微软雅黑"/>
        </w:rPr>
        <w:t>管理</w:t>
      </w:r>
      <w:r>
        <w:rPr>
          <w:rFonts w:ascii="微软雅黑" w:eastAsia="微软雅黑" w:hAnsi="微软雅黑" w:hint="eastAsia"/>
        </w:rPr>
        <w:t>设备</w:t>
      </w:r>
      <w:r>
        <w:rPr>
          <w:rFonts w:ascii="微软雅黑" w:eastAsia="微软雅黑" w:hAnsi="微软雅黑"/>
        </w:rPr>
        <w:t>的远程监控和管理。</w:t>
      </w:r>
    </w:p>
    <w:p w14:paraId="1C2E6997" w14:textId="77777777" w:rsidR="0076630D" w:rsidRDefault="00D7272D">
      <w:pPr>
        <w:ind w:firstLine="420"/>
        <w:rPr>
          <w:rFonts w:ascii="微软雅黑" w:eastAsia="微软雅黑" w:hAnsi="微软雅黑"/>
        </w:rPr>
      </w:pPr>
      <w:r>
        <w:rPr>
          <w:rFonts w:ascii="微软雅黑" w:eastAsia="微软雅黑" w:hAnsi="微软雅黑"/>
        </w:rPr>
        <w:t>RMON的统计功能可以通过RMON统计组或者RMON历史组来实现，分为以太网统计功能和历史统计功能。</w:t>
      </w:r>
    </w:p>
    <w:p w14:paraId="3B9589BE" w14:textId="77777777" w:rsidR="0076630D" w:rsidRDefault="00D7272D" w:rsidP="00B10728">
      <w:pPr>
        <w:pStyle w:val="af2"/>
        <w:numPr>
          <w:ilvl w:val="0"/>
          <w:numId w:val="486"/>
        </w:numPr>
        <w:ind w:firstLineChars="0"/>
        <w:rPr>
          <w:rFonts w:ascii="微软雅黑" w:eastAsia="微软雅黑" w:hAnsi="微软雅黑"/>
        </w:rPr>
      </w:pPr>
      <w:r>
        <w:rPr>
          <w:rFonts w:ascii="微软雅黑" w:eastAsia="微软雅黑" w:hAnsi="微软雅黑" w:hint="eastAsia"/>
        </w:rPr>
        <w:t>以太网</w:t>
      </w:r>
      <w:r>
        <w:rPr>
          <w:rFonts w:ascii="微软雅黑" w:eastAsia="微软雅黑" w:hAnsi="微软雅黑"/>
        </w:rPr>
        <w:t>统计功能（</w:t>
      </w:r>
      <w:r>
        <w:rPr>
          <w:rFonts w:ascii="微软雅黑" w:eastAsia="微软雅黑" w:hAnsi="微软雅黑" w:hint="eastAsia"/>
        </w:rPr>
        <w:t>对应</w:t>
      </w:r>
      <w:r>
        <w:rPr>
          <w:rFonts w:ascii="微软雅黑" w:eastAsia="微软雅黑" w:hAnsi="微软雅黑"/>
        </w:rPr>
        <w:t>RMON MIB中的统计组）</w:t>
      </w:r>
      <w:r>
        <w:rPr>
          <w:rFonts w:ascii="微软雅黑" w:eastAsia="微软雅黑" w:hAnsi="微软雅黑" w:hint="eastAsia"/>
        </w:rPr>
        <w:t>：</w:t>
      </w:r>
      <w:r>
        <w:rPr>
          <w:rFonts w:ascii="微软雅黑" w:eastAsia="微软雅黑" w:hAnsi="微软雅黑"/>
        </w:rPr>
        <w:t>系统统计被监控的每个网络的基本统计信息。系统</w:t>
      </w:r>
      <w:r>
        <w:rPr>
          <w:rFonts w:ascii="微软雅黑" w:eastAsia="微软雅黑" w:hAnsi="微软雅黑" w:hint="eastAsia"/>
        </w:rPr>
        <w:t>将</w:t>
      </w:r>
      <w:r>
        <w:rPr>
          <w:rFonts w:ascii="微软雅黑" w:eastAsia="微软雅黑" w:hAnsi="微软雅黑"/>
        </w:rPr>
        <w:t>持续统计某一网段的流量和各种类型包的分布，或者各种类型的错误帧数、碰撞次数等，</w:t>
      </w:r>
      <w:r>
        <w:rPr>
          <w:rFonts w:ascii="微软雅黑" w:eastAsia="微软雅黑" w:hAnsi="微软雅黑" w:hint="eastAsia"/>
        </w:rPr>
        <w:t>统计</w:t>
      </w:r>
      <w:r>
        <w:rPr>
          <w:rFonts w:ascii="微软雅黑" w:eastAsia="微软雅黑" w:hAnsi="微软雅黑"/>
        </w:rPr>
        <w:t>对象包括网络冲突</w:t>
      </w:r>
      <w:r>
        <w:rPr>
          <w:rFonts w:ascii="微软雅黑" w:eastAsia="微软雅黑" w:hAnsi="微软雅黑" w:hint="eastAsia"/>
        </w:rPr>
        <w:t>数</w:t>
      </w:r>
      <w:r>
        <w:rPr>
          <w:rFonts w:ascii="微软雅黑" w:eastAsia="微软雅黑" w:hAnsi="微软雅黑"/>
        </w:rPr>
        <w:t>、</w:t>
      </w:r>
      <w:r>
        <w:rPr>
          <w:rFonts w:ascii="微软雅黑" w:eastAsia="微软雅黑" w:hAnsi="微软雅黑" w:hint="eastAsia"/>
        </w:rPr>
        <w:t>CRC</w:t>
      </w:r>
      <w:r>
        <w:rPr>
          <w:rFonts w:ascii="微软雅黑" w:eastAsia="微软雅黑" w:hAnsi="微软雅黑"/>
        </w:rPr>
        <w:t>校验错误报文</w:t>
      </w:r>
      <w:r>
        <w:rPr>
          <w:rFonts w:ascii="微软雅黑" w:eastAsia="微软雅黑" w:hAnsi="微软雅黑" w:hint="eastAsia"/>
        </w:rPr>
        <w:t>数</w:t>
      </w:r>
      <w:r>
        <w:rPr>
          <w:rFonts w:ascii="微软雅黑" w:eastAsia="微软雅黑" w:hAnsi="微软雅黑"/>
        </w:rPr>
        <w:t>、</w:t>
      </w:r>
      <w:r>
        <w:rPr>
          <w:rFonts w:ascii="微软雅黑" w:eastAsia="微软雅黑" w:hAnsi="微软雅黑" w:hint="eastAsia"/>
        </w:rPr>
        <w:t>过小</w:t>
      </w:r>
      <w:r>
        <w:rPr>
          <w:rFonts w:ascii="微软雅黑" w:eastAsia="微软雅黑" w:hAnsi="微软雅黑"/>
        </w:rPr>
        <w:t>（</w:t>
      </w:r>
      <w:r>
        <w:rPr>
          <w:rFonts w:ascii="微软雅黑" w:eastAsia="微软雅黑" w:hAnsi="微软雅黑" w:hint="eastAsia"/>
        </w:rPr>
        <w:t>或超大</w:t>
      </w:r>
      <w:r>
        <w:rPr>
          <w:rFonts w:ascii="微软雅黑" w:eastAsia="微软雅黑" w:hAnsi="微软雅黑"/>
        </w:rPr>
        <w:t>）</w:t>
      </w:r>
      <w:r>
        <w:rPr>
          <w:rFonts w:ascii="微软雅黑" w:eastAsia="微软雅黑" w:hAnsi="微软雅黑" w:hint="eastAsia"/>
        </w:rPr>
        <w:t>的</w:t>
      </w:r>
      <w:r>
        <w:rPr>
          <w:rFonts w:ascii="微软雅黑" w:eastAsia="微软雅黑" w:hAnsi="微软雅黑"/>
        </w:rPr>
        <w:t>数据报文数、广播、多播的报文数以及</w:t>
      </w:r>
      <w:r>
        <w:rPr>
          <w:rFonts w:ascii="微软雅黑" w:eastAsia="微软雅黑" w:hAnsi="微软雅黑" w:hint="eastAsia"/>
        </w:rPr>
        <w:t>接收</w:t>
      </w:r>
      <w:r>
        <w:rPr>
          <w:rFonts w:ascii="微软雅黑" w:eastAsia="微软雅黑" w:hAnsi="微软雅黑"/>
        </w:rPr>
        <w:t>字节数、接收报文数等</w:t>
      </w:r>
      <w:r>
        <w:rPr>
          <w:rFonts w:ascii="微软雅黑" w:eastAsia="微软雅黑" w:hAnsi="微软雅黑" w:hint="eastAsia"/>
        </w:rPr>
        <w:t>。</w:t>
      </w:r>
    </w:p>
    <w:p w14:paraId="72D2073A" w14:textId="77777777" w:rsidR="0076630D" w:rsidRDefault="00D7272D" w:rsidP="00B10728">
      <w:pPr>
        <w:pStyle w:val="af2"/>
        <w:numPr>
          <w:ilvl w:val="0"/>
          <w:numId w:val="486"/>
        </w:numPr>
        <w:ind w:firstLineChars="0"/>
        <w:rPr>
          <w:rFonts w:ascii="微软雅黑" w:eastAsia="微软雅黑" w:hAnsi="微软雅黑"/>
        </w:rPr>
      </w:pPr>
      <w:r>
        <w:rPr>
          <w:rFonts w:ascii="微软雅黑" w:eastAsia="微软雅黑" w:hAnsi="微软雅黑" w:hint="eastAsia"/>
        </w:rPr>
        <w:t>历史</w:t>
      </w:r>
      <w:r>
        <w:rPr>
          <w:rFonts w:ascii="微软雅黑" w:eastAsia="微软雅黑" w:hAnsi="微软雅黑"/>
        </w:rPr>
        <w:t>统计功能（</w:t>
      </w:r>
      <w:r>
        <w:rPr>
          <w:rFonts w:ascii="微软雅黑" w:eastAsia="微软雅黑" w:hAnsi="微软雅黑" w:hint="eastAsia"/>
        </w:rPr>
        <w:t>对应</w:t>
      </w:r>
      <w:r>
        <w:rPr>
          <w:rFonts w:ascii="微软雅黑" w:eastAsia="微软雅黑" w:hAnsi="微软雅黑"/>
        </w:rPr>
        <w:t>RMON MIB中的历史组）</w:t>
      </w:r>
      <w:r>
        <w:rPr>
          <w:rFonts w:ascii="微软雅黑" w:eastAsia="微软雅黑" w:hAnsi="微软雅黑" w:hint="eastAsia"/>
        </w:rPr>
        <w:t>：系统</w:t>
      </w:r>
      <w:r>
        <w:rPr>
          <w:rFonts w:ascii="微软雅黑" w:eastAsia="微软雅黑" w:hAnsi="微软雅黑"/>
        </w:rPr>
        <w:t>定期采样收集网络状态统计信息并存储，以便后续的</w:t>
      </w:r>
      <w:r>
        <w:rPr>
          <w:rFonts w:ascii="微软雅黑" w:eastAsia="微软雅黑" w:hAnsi="微软雅黑" w:hint="eastAsia"/>
        </w:rPr>
        <w:t>处理</w:t>
      </w:r>
      <w:r>
        <w:rPr>
          <w:rFonts w:ascii="微软雅黑" w:eastAsia="微软雅黑" w:hAnsi="微软雅黑"/>
        </w:rPr>
        <w:t>。系统</w:t>
      </w:r>
      <w:r>
        <w:rPr>
          <w:rFonts w:ascii="微软雅黑" w:eastAsia="微软雅黑" w:hAnsi="微软雅黑" w:hint="eastAsia"/>
        </w:rPr>
        <w:t>将</w:t>
      </w:r>
      <w:r>
        <w:rPr>
          <w:rFonts w:ascii="微软雅黑" w:eastAsia="微软雅黑" w:hAnsi="微软雅黑"/>
        </w:rPr>
        <w:t>按周期定时对各种流量信息</w:t>
      </w:r>
      <w:r>
        <w:rPr>
          <w:rFonts w:ascii="微软雅黑" w:eastAsia="微软雅黑" w:hAnsi="微软雅黑" w:hint="eastAsia"/>
        </w:rPr>
        <w:t>进行</w:t>
      </w:r>
      <w:r>
        <w:rPr>
          <w:rFonts w:ascii="微软雅黑" w:eastAsia="微软雅黑" w:hAnsi="微软雅黑"/>
        </w:rPr>
        <w:t>统计，统计数据</w:t>
      </w:r>
      <w:r>
        <w:rPr>
          <w:rFonts w:ascii="微软雅黑" w:eastAsia="微软雅黑" w:hAnsi="微软雅黑" w:hint="eastAsia"/>
        </w:rPr>
        <w:t>包括带宽</w:t>
      </w:r>
      <w:r>
        <w:rPr>
          <w:rFonts w:ascii="微软雅黑" w:eastAsia="微软雅黑" w:hAnsi="微软雅黑"/>
        </w:rPr>
        <w:t>利用率、错误包数</w:t>
      </w:r>
      <w:r>
        <w:rPr>
          <w:rFonts w:ascii="微软雅黑" w:eastAsia="微软雅黑" w:hAnsi="微软雅黑" w:hint="eastAsia"/>
        </w:rPr>
        <w:t>和</w:t>
      </w:r>
      <w:r>
        <w:rPr>
          <w:rFonts w:ascii="微软雅黑" w:eastAsia="微软雅黑" w:hAnsi="微软雅黑"/>
        </w:rPr>
        <w:t>总包数等</w:t>
      </w:r>
      <w:r>
        <w:rPr>
          <w:rFonts w:ascii="微软雅黑" w:eastAsia="微软雅黑" w:hAnsi="微软雅黑" w:hint="eastAsia"/>
        </w:rPr>
        <w:t>。</w:t>
      </w:r>
    </w:p>
    <w:p w14:paraId="7E6C27AA" w14:textId="77777777" w:rsidR="0076630D" w:rsidRDefault="00D7272D">
      <w:pPr>
        <w:ind w:firstLine="420"/>
        <w:rPr>
          <w:rFonts w:ascii="微软雅黑" w:eastAsia="微软雅黑" w:hAnsi="微软雅黑"/>
        </w:rPr>
      </w:pPr>
      <w:r>
        <w:rPr>
          <w:rFonts w:ascii="微软雅黑" w:eastAsia="微软雅黑" w:hAnsi="微软雅黑"/>
        </w:rPr>
        <w:t>RMON告警功能包含事件定义功能和设置告警阈值功能，由这两个子功能的组合使用来实现RMON告警功能。</w:t>
      </w:r>
    </w:p>
    <w:p w14:paraId="163A9EAB" w14:textId="77777777" w:rsidR="0076630D" w:rsidRDefault="00D7272D" w:rsidP="00B10728">
      <w:pPr>
        <w:pStyle w:val="af2"/>
        <w:numPr>
          <w:ilvl w:val="0"/>
          <w:numId w:val="487"/>
        </w:numPr>
        <w:ind w:firstLineChars="0"/>
        <w:rPr>
          <w:rFonts w:ascii="微软雅黑" w:eastAsia="微软雅黑" w:hAnsi="微软雅黑"/>
        </w:rPr>
      </w:pPr>
      <w:r>
        <w:rPr>
          <w:rFonts w:ascii="微软雅黑" w:eastAsia="微软雅黑" w:hAnsi="微软雅黑" w:hint="eastAsia"/>
        </w:rPr>
        <w:t>事件</w:t>
      </w:r>
      <w:r>
        <w:rPr>
          <w:rFonts w:ascii="微软雅黑" w:eastAsia="微软雅黑" w:hAnsi="微软雅黑"/>
        </w:rPr>
        <w:t>定义功能（</w:t>
      </w:r>
      <w:r>
        <w:rPr>
          <w:rFonts w:ascii="微软雅黑" w:eastAsia="微软雅黑" w:hAnsi="微软雅黑" w:hint="eastAsia"/>
        </w:rPr>
        <w:t>对应</w:t>
      </w:r>
      <w:r>
        <w:rPr>
          <w:rFonts w:ascii="微软雅黑" w:eastAsia="微软雅黑" w:hAnsi="微软雅黑"/>
        </w:rPr>
        <w:t>RMON MIB中的事件组）</w:t>
      </w:r>
      <w:r>
        <w:rPr>
          <w:rFonts w:ascii="微软雅黑" w:eastAsia="微软雅黑" w:hAnsi="微软雅黑" w:hint="eastAsia"/>
        </w:rPr>
        <w:t>：</w:t>
      </w:r>
      <w:r>
        <w:rPr>
          <w:rFonts w:ascii="微软雅黑" w:eastAsia="微软雅黑" w:hAnsi="微软雅黑"/>
        </w:rPr>
        <w:t>事件组控制从设备来的事件和提示，提供关于RMON Agent所产生的</w:t>
      </w:r>
      <w:r>
        <w:rPr>
          <w:rFonts w:ascii="微软雅黑" w:eastAsia="微软雅黑" w:hAnsi="微软雅黑" w:hint="eastAsia"/>
        </w:rPr>
        <w:t>所有</w:t>
      </w:r>
      <w:r>
        <w:rPr>
          <w:rFonts w:ascii="微软雅黑" w:eastAsia="微软雅黑" w:hAnsi="微软雅黑"/>
        </w:rPr>
        <w:t>事件。当</w:t>
      </w:r>
      <w:r>
        <w:rPr>
          <w:rFonts w:ascii="微软雅黑" w:eastAsia="微软雅黑" w:hAnsi="微软雅黑" w:hint="eastAsia"/>
        </w:rPr>
        <w:t>某</w:t>
      </w:r>
      <w:r>
        <w:rPr>
          <w:rFonts w:ascii="微软雅黑" w:eastAsia="微软雅黑" w:hAnsi="微软雅黑"/>
        </w:rPr>
        <w:t>事件发生时，可以记录日志或发送Trap到网管站。</w:t>
      </w:r>
    </w:p>
    <w:p w14:paraId="61E5CDFA" w14:textId="77777777" w:rsidR="0076630D" w:rsidRDefault="00D7272D" w:rsidP="00B10728">
      <w:pPr>
        <w:pStyle w:val="af2"/>
        <w:numPr>
          <w:ilvl w:val="0"/>
          <w:numId w:val="487"/>
        </w:numPr>
        <w:ind w:firstLineChars="0"/>
        <w:rPr>
          <w:rFonts w:ascii="微软雅黑" w:eastAsia="微软雅黑" w:hAnsi="微软雅黑"/>
        </w:rPr>
      </w:pPr>
      <w:r>
        <w:rPr>
          <w:rFonts w:ascii="微软雅黑" w:eastAsia="微软雅黑" w:hAnsi="微软雅黑" w:hint="eastAsia"/>
        </w:rPr>
        <w:t>设置</w:t>
      </w:r>
      <w:r>
        <w:rPr>
          <w:rFonts w:ascii="微软雅黑" w:eastAsia="微软雅黑" w:hAnsi="微软雅黑"/>
        </w:rPr>
        <w:t>告警阈值功能（</w:t>
      </w:r>
      <w:r>
        <w:rPr>
          <w:rFonts w:ascii="微软雅黑" w:eastAsia="微软雅黑" w:hAnsi="微软雅黑" w:hint="eastAsia"/>
        </w:rPr>
        <w:t>对应</w:t>
      </w:r>
      <w:r>
        <w:rPr>
          <w:rFonts w:ascii="微软雅黑" w:eastAsia="微软雅黑" w:hAnsi="微软雅黑"/>
        </w:rPr>
        <w:t>RMON MIB中的告警组）</w:t>
      </w:r>
      <w:r>
        <w:rPr>
          <w:rFonts w:ascii="微软雅黑" w:eastAsia="微软雅黑" w:hAnsi="微软雅黑" w:hint="eastAsia"/>
        </w:rPr>
        <w:t>：</w:t>
      </w:r>
      <w:r>
        <w:rPr>
          <w:rFonts w:ascii="微软雅黑" w:eastAsia="微软雅黑" w:hAnsi="微软雅黑"/>
        </w:rPr>
        <w:t>系统针对指定的告警变量（</w:t>
      </w:r>
      <w:r>
        <w:rPr>
          <w:rFonts w:ascii="微软雅黑" w:eastAsia="微软雅黑" w:hAnsi="微软雅黑" w:hint="eastAsia"/>
        </w:rPr>
        <w:t>任意</w:t>
      </w:r>
      <w:r>
        <w:rPr>
          <w:rFonts w:ascii="微软雅黑" w:eastAsia="微软雅黑" w:hAnsi="微软雅黑"/>
        </w:rPr>
        <w:t>告警对象对应的OID）</w:t>
      </w:r>
      <w:r>
        <w:rPr>
          <w:rFonts w:ascii="微软雅黑" w:eastAsia="微软雅黑" w:hAnsi="微软雅黑" w:hint="eastAsia"/>
        </w:rPr>
        <w:t>进行</w:t>
      </w:r>
      <w:r>
        <w:rPr>
          <w:rFonts w:ascii="微软雅黑" w:eastAsia="微软雅黑" w:hAnsi="微软雅黑"/>
        </w:rPr>
        <w:t>监控。在</w:t>
      </w:r>
      <w:r>
        <w:rPr>
          <w:rFonts w:ascii="微软雅黑" w:eastAsia="微软雅黑" w:hAnsi="微软雅黑" w:hint="eastAsia"/>
        </w:rPr>
        <w:t>用于</w:t>
      </w:r>
      <w:r>
        <w:rPr>
          <w:rFonts w:ascii="微软雅黑" w:eastAsia="微软雅黑" w:hAnsi="微软雅黑"/>
        </w:rPr>
        <w:t>预先定义</w:t>
      </w:r>
      <w:r>
        <w:rPr>
          <w:rFonts w:ascii="微软雅黑" w:eastAsia="微软雅黑" w:hAnsi="微软雅黑" w:hint="eastAsia"/>
        </w:rPr>
        <w:t>指定</w:t>
      </w:r>
      <w:r>
        <w:rPr>
          <w:rFonts w:ascii="微软雅黑" w:eastAsia="微软雅黑" w:hAnsi="微软雅黑"/>
        </w:rPr>
        <w:t>告警的一组阈值和采样时间后，系统会按照定义的时间周期去获取指定告警变量的值，当告警变量的值大于或等于上限阈值时，触发一次上限告警事件；当告警变量的值</w:t>
      </w:r>
      <w:r>
        <w:rPr>
          <w:rFonts w:ascii="微软雅黑" w:eastAsia="微软雅黑" w:hAnsi="微软雅黑" w:hint="eastAsia"/>
        </w:rPr>
        <w:t>小于</w:t>
      </w:r>
      <w:r>
        <w:rPr>
          <w:rFonts w:ascii="微软雅黑" w:eastAsia="微软雅黑" w:hAnsi="微软雅黑"/>
        </w:rPr>
        <w:t>或等于下限</w:t>
      </w:r>
      <w:r>
        <w:rPr>
          <w:rFonts w:ascii="微软雅黑" w:eastAsia="微软雅黑" w:hAnsi="微软雅黑"/>
        </w:rPr>
        <w:lastRenderedPageBreak/>
        <w:t>阈值，触发一次下限告警事件。RMON Agent会将上述监控到的状态记录</w:t>
      </w:r>
      <w:r>
        <w:rPr>
          <w:rFonts w:ascii="微软雅黑" w:eastAsia="微软雅黑" w:hAnsi="微软雅黑" w:hint="eastAsia"/>
        </w:rPr>
        <w:t>为</w:t>
      </w:r>
      <w:r>
        <w:rPr>
          <w:rFonts w:ascii="微软雅黑" w:eastAsia="微软雅黑" w:hAnsi="微软雅黑"/>
        </w:rPr>
        <w:t>日志或者把Trap发往网管站。</w:t>
      </w:r>
    </w:p>
    <w:p w14:paraId="481BD114" w14:textId="77777777" w:rsidR="0076630D" w:rsidRDefault="00D7272D">
      <w:pPr>
        <w:ind w:firstLine="420"/>
        <w:rPr>
          <w:rFonts w:ascii="微软雅黑" w:eastAsia="微软雅黑" w:hAnsi="微软雅黑"/>
        </w:rPr>
      </w:pPr>
      <w:r>
        <w:rPr>
          <w:rFonts w:ascii="微软雅黑" w:eastAsia="微软雅黑" w:hAnsi="微软雅黑"/>
        </w:rPr>
        <w:t>RMON规范</w:t>
      </w:r>
      <w:r>
        <w:rPr>
          <w:rFonts w:ascii="微软雅黑" w:eastAsia="微软雅黑" w:hAnsi="微软雅黑" w:hint="eastAsia"/>
        </w:rPr>
        <w:t>中</w:t>
      </w:r>
      <w:r>
        <w:rPr>
          <w:rFonts w:ascii="微软雅黑" w:eastAsia="微软雅黑" w:hAnsi="微软雅黑"/>
        </w:rPr>
        <w:t>定义了多个RMON组，设备实现了公有MIB中支持的统计、历史、告警和事件4个组。</w:t>
      </w:r>
    </w:p>
    <w:p w14:paraId="6E30BD43" w14:textId="77777777" w:rsidR="0076630D" w:rsidRDefault="00D7272D" w:rsidP="00B10728">
      <w:pPr>
        <w:pStyle w:val="af2"/>
        <w:numPr>
          <w:ilvl w:val="0"/>
          <w:numId w:val="488"/>
        </w:numPr>
        <w:ind w:firstLineChars="0"/>
        <w:rPr>
          <w:rFonts w:ascii="微软雅黑" w:eastAsia="微软雅黑" w:hAnsi="微软雅黑"/>
        </w:rPr>
      </w:pPr>
      <w:r>
        <w:rPr>
          <w:rFonts w:ascii="微软雅黑" w:eastAsia="微软雅黑" w:hAnsi="微软雅黑" w:hint="eastAsia"/>
        </w:rPr>
        <w:t>统计组</w:t>
      </w:r>
      <w:r>
        <w:rPr>
          <w:rFonts w:ascii="微软雅黑" w:eastAsia="微软雅黑" w:hAnsi="微软雅黑"/>
        </w:rPr>
        <w:t>：</w:t>
      </w:r>
      <w:r>
        <w:rPr>
          <w:rFonts w:ascii="微软雅黑" w:eastAsia="微软雅黑" w:hAnsi="微软雅黑" w:hint="eastAsia"/>
        </w:rPr>
        <w:t>规定</w:t>
      </w:r>
      <w:r>
        <w:rPr>
          <w:rFonts w:ascii="微软雅黑" w:eastAsia="微软雅黑" w:hAnsi="微软雅黑"/>
        </w:rPr>
        <w:t>系统将持续地对以太网接口的各种流量信息进行统计，并将统计结果存储在以太网统计表中</w:t>
      </w:r>
      <w:r>
        <w:rPr>
          <w:rFonts w:ascii="微软雅黑" w:eastAsia="微软雅黑" w:hAnsi="微软雅黑" w:hint="eastAsia"/>
        </w:rPr>
        <w:t>以便</w:t>
      </w:r>
      <w:r>
        <w:rPr>
          <w:rFonts w:ascii="微软雅黑" w:eastAsia="微软雅黑" w:hAnsi="微软雅黑"/>
        </w:rPr>
        <w:t>管理设备随时查看。统计</w:t>
      </w:r>
      <w:r>
        <w:rPr>
          <w:rFonts w:ascii="微软雅黑" w:eastAsia="微软雅黑" w:hAnsi="微软雅黑" w:hint="eastAsia"/>
        </w:rPr>
        <w:t>信息</w:t>
      </w:r>
      <w:r>
        <w:rPr>
          <w:rFonts w:ascii="微软雅黑" w:eastAsia="微软雅黑" w:hAnsi="微软雅黑"/>
        </w:rPr>
        <w:t>包括</w:t>
      </w:r>
      <w:r>
        <w:rPr>
          <w:rFonts w:ascii="微软雅黑" w:eastAsia="微软雅黑" w:hAnsi="微软雅黑" w:hint="eastAsia"/>
        </w:rPr>
        <w:t>网络冲突数、CRC校验错误报文数、过小（或超大）的数据报文数、广播、多播的报文数以及接收字节数、接收报文数等。在指定</w:t>
      </w:r>
      <w:r>
        <w:rPr>
          <w:rFonts w:ascii="微软雅黑" w:eastAsia="微软雅黑" w:hAnsi="微软雅黑"/>
        </w:rPr>
        <w:t>接口下创建统计表项成功后，统计组就对当前接口的报文数进行统计，它统计的</w:t>
      </w:r>
      <w:r>
        <w:rPr>
          <w:rFonts w:ascii="微软雅黑" w:eastAsia="微软雅黑" w:hAnsi="微软雅黑" w:hint="eastAsia"/>
        </w:rPr>
        <w:t>结果</w:t>
      </w:r>
      <w:r>
        <w:rPr>
          <w:rFonts w:ascii="微软雅黑" w:eastAsia="微软雅黑" w:hAnsi="微软雅黑"/>
        </w:rPr>
        <w:t>是一个连续的累加值。</w:t>
      </w:r>
    </w:p>
    <w:p w14:paraId="5ED99ABD" w14:textId="77777777" w:rsidR="0076630D" w:rsidRDefault="00D7272D" w:rsidP="00B10728">
      <w:pPr>
        <w:pStyle w:val="af2"/>
        <w:numPr>
          <w:ilvl w:val="0"/>
          <w:numId w:val="488"/>
        </w:numPr>
        <w:ind w:firstLineChars="0"/>
        <w:rPr>
          <w:rFonts w:ascii="微软雅黑" w:eastAsia="微软雅黑" w:hAnsi="微软雅黑"/>
        </w:rPr>
      </w:pPr>
      <w:r>
        <w:rPr>
          <w:rFonts w:ascii="微软雅黑" w:eastAsia="微软雅黑" w:hAnsi="微软雅黑" w:hint="eastAsia"/>
        </w:rPr>
        <w:t>历史组</w:t>
      </w:r>
      <w:r>
        <w:rPr>
          <w:rFonts w:ascii="微软雅黑" w:eastAsia="微软雅黑" w:hAnsi="微软雅黑"/>
        </w:rPr>
        <w:t>：定期收集网络状态统计信息并存储，以便后续的处理。</w:t>
      </w:r>
      <w:r>
        <w:rPr>
          <w:rFonts w:ascii="微软雅黑" w:eastAsia="微软雅黑" w:hAnsi="微软雅黑" w:hint="eastAsia"/>
        </w:rPr>
        <w:t>历史组</w:t>
      </w:r>
      <w:r>
        <w:rPr>
          <w:rFonts w:ascii="微软雅黑" w:eastAsia="微软雅黑" w:hAnsi="微软雅黑"/>
        </w:rPr>
        <w:t>包含两个表：</w:t>
      </w:r>
    </w:p>
    <w:p w14:paraId="5D1237F9" w14:textId="77777777" w:rsidR="0076630D" w:rsidRDefault="00D7272D" w:rsidP="00B10728">
      <w:pPr>
        <w:pStyle w:val="af2"/>
        <w:numPr>
          <w:ilvl w:val="0"/>
          <w:numId w:val="474"/>
        </w:numPr>
        <w:ind w:firstLineChars="0"/>
        <w:rPr>
          <w:rFonts w:ascii="微软雅黑" w:eastAsia="微软雅黑" w:hAnsi="微软雅黑"/>
        </w:rPr>
      </w:pPr>
      <w:r>
        <w:rPr>
          <w:rFonts w:ascii="微软雅黑" w:eastAsia="微软雅黑" w:hAnsi="微软雅黑" w:hint="eastAsia"/>
        </w:rPr>
        <w:t>历史控制表</w:t>
      </w:r>
      <w:r>
        <w:rPr>
          <w:rFonts w:ascii="微软雅黑" w:eastAsia="微软雅黑" w:hAnsi="微软雅黑"/>
        </w:rPr>
        <w:t>：主要用来设置采样间隔时间等控制信息。</w:t>
      </w:r>
    </w:p>
    <w:p w14:paraId="1EFA3A34" w14:textId="77777777" w:rsidR="0076630D" w:rsidRDefault="00D7272D" w:rsidP="00B10728">
      <w:pPr>
        <w:pStyle w:val="af2"/>
        <w:numPr>
          <w:ilvl w:val="0"/>
          <w:numId w:val="474"/>
        </w:numPr>
        <w:ind w:firstLineChars="0"/>
        <w:rPr>
          <w:rFonts w:ascii="微软雅黑" w:eastAsia="微软雅黑" w:hAnsi="微软雅黑"/>
        </w:rPr>
      </w:pPr>
      <w:r>
        <w:rPr>
          <w:rFonts w:ascii="微软雅黑" w:eastAsia="微软雅黑" w:hAnsi="微软雅黑" w:hint="eastAsia"/>
        </w:rPr>
        <w:t>以太网</w:t>
      </w:r>
      <w:r>
        <w:rPr>
          <w:rFonts w:ascii="微软雅黑" w:eastAsia="微软雅黑" w:hAnsi="微软雅黑"/>
        </w:rPr>
        <w:t>历史表：主要用来存储历史组定期收集网络状态统计信息，为网络管理员提供有关网段流量、错误</w:t>
      </w:r>
      <w:r>
        <w:rPr>
          <w:rFonts w:ascii="微软雅黑" w:eastAsia="微软雅黑" w:hAnsi="微软雅黑" w:hint="eastAsia"/>
        </w:rPr>
        <w:t>包</w:t>
      </w:r>
      <w:r>
        <w:rPr>
          <w:rFonts w:ascii="微软雅黑" w:eastAsia="微软雅黑" w:hAnsi="微软雅黑"/>
        </w:rPr>
        <w:t>、广播包、利用率以及碰撞次数等其他统计信息的历史数据。</w:t>
      </w:r>
    </w:p>
    <w:p w14:paraId="0097A234" w14:textId="77777777" w:rsidR="0076630D" w:rsidRDefault="00D7272D" w:rsidP="00B10728">
      <w:pPr>
        <w:pStyle w:val="af2"/>
        <w:numPr>
          <w:ilvl w:val="0"/>
          <w:numId w:val="488"/>
        </w:numPr>
        <w:ind w:firstLineChars="0"/>
        <w:rPr>
          <w:rFonts w:ascii="微软雅黑" w:eastAsia="微软雅黑" w:hAnsi="微软雅黑"/>
        </w:rPr>
      </w:pPr>
      <w:r>
        <w:rPr>
          <w:rFonts w:ascii="微软雅黑" w:eastAsia="微软雅黑" w:hAnsi="微软雅黑" w:hint="eastAsia"/>
        </w:rPr>
        <w:t>事件组</w:t>
      </w:r>
      <w:r>
        <w:rPr>
          <w:rFonts w:ascii="微软雅黑" w:eastAsia="微软雅黑" w:hAnsi="微软雅黑"/>
        </w:rPr>
        <w:t>：</w:t>
      </w:r>
      <w:r>
        <w:rPr>
          <w:rFonts w:ascii="微软雅黑" w:eastAsia="微软雅黑" w:hAnsi="微软雅黑" w:hint="eastAsia"/>
        </w:rPr>
        <w:t>定义</w:t>
      </w:r>
      <w:r>
        <w:rPr>
          <w:rFonts w:ascii="微软雅黑" w:eastAsia="微软雅黑" w:hAnsi="微软雅黑"/>
        </w:rPr>
        <w:t>的</w:t>
      </w:r>
      <w:r>
        <w:rPr>
          <w:rFonts w:ascii="微软雅黑" w:eastAsia="微软雅黑" w:hAnsi="微软雅黑" w:hint="eastAsia"/>
        </w:rPr>
        <w:t>事件</w:t>
      </w:r>
      <w:r>
        <w:rPr>
          <w:rFonts w:ascii="微软雅黑" w:eastAsia="微软雅黑" w:hAnsi="微软雅黑"/>
        </w:rPr>
        <w:t>用于告警组配置项</w:t>
      </w:r>
      <w:r>
        <w:rPr>
          <w:rFonts w:ascii="微软雅黑" w:eastAsia="微软雅黑" w:hAnsi="微软雅黑" w:hint="eastAsia"/>
        </w:rPr>
        <w:t>。</w:t>
      </w:r>
      <w:r>
        <w:rPr>
          <w:rFonts w:ascii="微软雅黑" w:eastAsia="微软雅黑" w:hAnsi="微软雅黑"/>
        </w:rPr>
        <w:t>当监控</w:t>
      </w:r>
      <w:r>
        <w:rPr>
          <w:rFonts w:ascii="微软雅黑" w:eastAsia="微软雅黑" w:hAnsi="微软雅黑" w:hint="eastAsia"/>
        </w:rPr>
        <w:t>对象</w:t>
      </w:r>
      <w:r>
        <w:rPr>
          <w:rFonts w:ascii="微软雅黑" w:eastAsia="微软雅黑" w:hAnsi="微软雅黑"/>
        </w:rPr>
        <w:t>达到告警条件时，</w:t>
      </w:r>
      <w:r>
        <w:rPr>
          <w:rFonts w:ascii="微软雅黑" w:eastAsia="微软雅黑" w:hAnsi="微软雅黑" w:hint="eastAsia"/>
        </w:rPr>
        <w:t>就会</w:t>
      </w:r>
      <w:r>
        <w:rPr>
          <w:rFonts w:ascii="微软雅黑" w:eastAsia="微软雅黑" w:hAnsi="微软雅黑"/>
        </w:rPr>
        <w:t>触发事件。RMON</w:t>
      </w:r>
      <w:r>
        <w:rPr>
          <w:rFonts w:ascii="微软雅黑" w:eastAsia="微软雅黑" w:hAnsi="微软雅黑" w:hint="eastAsia"/>
        </w:rPr>
        <w:t>事件管理</w:t>
      </w:r>
      <w:r>
        <w:rPr>
          <w:rFonts w:ascii="微软雅黑" w:eastAsia="微软雅黑" w:hAnsi="微软雅黑"/>
        </w:rPr>
        <w:t>即</w:t>
      </w:r>
      <w:r>
        <w:rPr>
          <w:rFonts w:ascii="微软雅黑" w:eastAsia="微软雅黑" w:hAnsi="微软雅黑" w:hint="eastAsia"/>
        </w:rPr>
        <w:t>是</w:t>
      </w:r>
      <w:r>
        <w:rPr>
          <w:rFonts w:ascii="微软雅黑" w:eastAsia="微软雅黑" w:hAnsi="微软雅黑"/>
        </w:rPr>
        <w:t>在事件表的指定行添加事件，并定义事件的处理方式：</w:t>
      </w:r>
    </w:p>
    <w:p w14:paraId="5436590A" w14:textId="77777777" w:rsidR="0076630D" w:rsidRDefault="00D7272D" w:rsidP="00B10728">
      <w:pPr>
        <w:pStyle w:val="af2"/>
        <w:numPr>
          <w:ilvl w:val="0"/>
          <w:numId w:val="489"/>
        </w:numPr>
        <w:ind w:firstLineChars="0"/>
        <w:rPr>
          <w:rFonts w:ascii="微软雅黑" w:eastAsia="微软雅黑" w:hAnsi="微软雅黑"/>
        </w:rPr>
      </w:pPr>
      <w:r>
        <w:rPr>
          <w:rFonts w:ascii="微软雅黑" w:eastAsia="微软雅黑" w:hAnsi="微软雅黑"/>
        </w:rPr>
        <w:t>L</w:t>
      </w:r>
      <w:r>
        <w:rPr>
          <w:rFonts w:ascii="微软雅黑" w:eastAsia="微软雅黑" w:hAnsi="微软雅黑" w:hint="eastAsia"/>
        </w:rPr>
        <w:t>og</w:t>
      </w:r>
      <w:r>
        <w:rPr>
          <w:rFonts w:ascii="微软雅黑" w:eastAsia="微软雅黑" w:hAnsi="微软雅黑"/>
        </w:rPr>
        <w:t>：只发送日志。</w:t>
      </w:r>
    </w:p>
    <w:p w14:paraId="4402BEA8" w14:textId="77777777" w:rsidR="0076630D" w:rsidRDefault="00D7272D" w:rsidP="00B10728">
      <w:pPr>
        <w:pStyle w:val="af2"/>
        <w:numPr>
          <w:ilvl w:val="0"/>
          <w:numId w:val="489"/>
        </w:numPr>
        <w:ind w:firstLineChars="0"/>
        <w:rPr>
          <w:rFonts w:ascii="微软雅黑" w:eastAsia="微软雅黑" w:hAnsi="微软雅黑"/>
        </w:rPr>
      </w:pPr>
      <w:r>
        <w:rPr>
          <w:rFonts w:ascii="微软雅黑" w:eastAsia="微软雅黑" w:hAnsi="微软雅黑"/>
        </w:rPr>
        <w:t>T</w:t>
      </w:r>
      <w:r>
        <w:rPr>
          <w:rFonts w:ascii="微软雅黑" w:eastAsia="微软雅黑" w:hAnsi="微软雅黑" w:hint="eastAsia"/>
        </w:rPr>
        <w:t>rap</w:t>
      </w:r>
      <w:r>
        <w:rPr>
          <w:rFonts w:ascii="微软雅黑" w:eastAsia="微软雅黑" w:hAnsi="微软雅黑"/>
        </w:rPr>
        <w:t>：只向NMS发送Trap消息。</w:t>
      </w:r>
    </w:p>
    <w:p w14:paraId="38591929" w14:textId="77777777" w:rsidR="0076630D" w:rsidRDefault="00D7272D" w:rsidP="00B10728">
      <w:pPr>
        <w:pStyle w:val="af2"/>
        <w:numPr>
          <w:ilvl w:val="0"/>
          <w:numId w:val="489"/>
        </w:numPr>
        <w:ind w:firstLineChars="0"/>
        <w:rPr>
          <w:rFonts w:ascii="微软雅黑" w:eastAsia="微软雅黑" w:hAnsi="微软雅黑"/>
        </w:rPr>
      </w:pPr>
      <w:r>
        <w:rPr>
          <w:rFonts w:ascii="微软雅黑" w:eastAsia="微软雅黑" w:hAnsi="微软雅黑"/>
        </w:rPr>
        <w:t>L</w:t>
      </w:r>
      <w:r>
        <w:rPr>
          <w:rFonts w:ascii="微软雅黑" w:eastAsia="微软雅黑" w:hAnsi="微软雅黑" w:hint="eastAsia"/>
        </w:rPr>
        <w:t>og-trap</w:t>
      </w:r>
      <w:r>
        <w:rPr>
          <w:rFonts w:ascii="微软雅黑" w:eastAsia="微软雅黑" w:hAnsi="微软雅黑"/>
        </w:rPr>
        <w:t>：</w:t>
      </w:r>
      <w:r>
        <w:rPr>
          <w:rFonts w:ascii="微软雅黑" w:eastAsia="微软雅黑" w:hAnsi="微软雅黑" w:hint="eastAsia"/>
        </w:rPr>
        <w:t>既</w:t>
      </w:r>
      <w:r>
        <w:rPr>
          <w:rFonts w:ascii="微软雅黑" w:eastAsia="微软雅黑" w:hAnsi="微软雅黑"/>
        </w:rPr>
        <w:t>发送日志同时也向NMS发送Trap消息。</w:t>
      </w:r>
    </w:p>
    <w:p w14:paraId="4D270379" w14:textId="77777777" w:rsidR="0076630D" w:rsidRDefault="00D7272D" w:rsidP="00B10728">
      <w:pPr>
        <w:pStyle w:val="af2"/>
        <w:numPr>
          <w:ilvl w:val="0"/>
          <w:numId w:val="489"/>
        </w:numPr>
        <w:ind w:firstLineChars="0"/>
        <w:rPr>
          <w:rFonts w:ascii="微软雅黑" w:eastAsia="微软雅黑" w:hAnsi="微软雅黑"/>
        </w:rPr>
      </w:pPr>
      <w:r>
        <w:rPr>
          <w:rFonts w:ascii="微软雅黑" w:eastAsia="微软雅黑" w:hAnsi="微软雅黑"/>
        </w:rPr>
        <w:t>N</w:t>
      </w:r>
      <w:r>
        <w:rPr>
          <w:rFonts w:ascii="微软雅黑" w:eastAsia="微软雅黑" w:hAnsi="微软雅黑" w:hint="eastAsia"/>
        </w:rPr>
        <w:t>one</w:t>
      </w:r>
      <w:r>
        <w:rPr>
          <w:rFonts w:ascii="微软雅黑" w:eastAsia="微软雅黑" w:hAnsi="微软雅黑"/>
        </w:rPr>
        <w:t>：不做任何处理。</w:t>
      </w:r>
    </w:p>
    <w:p w14:paraId="6CBD2108" w14:textId="77777777" w:rsidR="0076630D" w:rsidRDefault="00D7272D" w:rsidP="00B10728">
      <w:pPr>
        <w:pStyle w:val="af2"/>
        <w:numPr>
          <w:ilvl w:val="0"/>
          <w:numId w:val="488"/>
        </w:numPr>
        <w:ind w:firstLineChars="0"/>
        <w:rPr>
          <w:rFonts w:ascii="微软雅黑" w:eastAsia="微软雅黑" w:hAnsi="微软雅黑"/>
        </w:rPr>
      </w:pPr>
      <w:r>
        <w:rPr>
          <w:rFonts w:ascii="微软雅黑" w:eastAsia="微软雅黑" w:hAnsi="微软雅黑" w:hint="eastAsia"/>
        </w:rPr>
        <w:t>告警</w:t>
      </w:r>
      <w:r>
        <w:rPr>
          <w:rFonts w:ascii="微软雅黑" w:eastAsia="微软雅黑" w:hAnsi="微软雅黑"/>
        </w:rPr>
        <w:t>组：允许针对告警变量（</w:t>
      </w:r>
      <w:r>
        <w:rPr>
          <w:rFonts w:ascii="微软雅黑" w:eastAsia="微软雅黑" w:hAnsi="微软雅黑" w:hint="eastAsia"/>
        </w:rPr>
        <w:t>可以是</w:t>
      </w:r>
      <w:r>
        <w:rPr>
          <w:rFonts w:ascii="微软雅黑" w:eastAsia="微软雅黑" w:hAnsi="微软雅黑"/>
        </w:rPr>
        <w:t>本地MIB的任意对象）</w:t>
      </w:r>
      <w:r>
        <w:rPr>
          <w:rFonts w:ascii="微软雅黑" w:eastAsia="微软雅黑" w:hAnsi="微软雅黑" w:hint="eastAsia"/>
        </w:rPr>
        <w:t>预先</w:t>
      </w:r>
      <w:r>
        <w:rPr>
          <w:rFonts w:ascii="微软雅黑" w:eastAsia="微软雅黑" w:hAnsi="微软雅黑"/>
        </w:rPr>
        <w:t>定义一组阈值进行监视。用户</w:t>
      </w:r>
      <w:r>
        <w:rPr>
          <w:rFonts w:ascii="微软雅黑" w:eastAsia="微软雅黑" w:hAnsi="微软雅黑" w:hint="eastAsia"/>
        </w:rPr>
        <w:t>定义了</w:t>
      </w:r>
      <w:r>
        <w:rPr>
          <w:rFonts w:ascii="微软雅黑" w:eastAsia="微软雅黑" w:hAnsi="微软雅黑"/>
        </w:rPr>
        <w:t>告警表项后，系统会按照定义的时间周期去获取被监视的告警</w:t>
      </w:r>
      <w:r>
        <w:rPr>
          <w:rFonts w:ascii="微软雅黑" w:eastAsia="微软雅黑" w:hAnsi="微软雅黑"/>
        </w:rPr>
        <w:lastRenderedPageBreak/>
        <w:t>变量的值，当告警变量的值大于或等于</w:t>
      </w:r>
      <w:r>
        <w:rPr>
          <w:rFonts w:ascii="微软雅黑" w:eastAsia="微软雅黑" w:hAnsi="微软雅黑" w:hint="eastAsia"/>
        </w:rPr>
        <w:t>上限</w:t>
      </w:r>
      <w:r>
        <w:rPr>
          <w:rFonts w:ascii="微软雅黑" w:eastAsia="微软雅黑" w:hAnsi="微软雅黑"/>
        </w:rPr>
        <w:t>阈值时，触发</w:t>
      </w:r>
      <w:r>
        <w:rPr>
          <w:rFonts w:ascii="微软雅黑" w:eastAsia="微软雅黑" w:hAnsi="微软雅黑" w:hint="eastAsia"/>
        </w:rPr>
        <w:t>一次</w:t>
      </w:r>
      <w:r>
        <w:rPr>
          <w:rFonts w:ascii="微软雅黑" w:eastAsia="微软雅黑" w:hAnsi="微软雅黑"/>
        </w:rPr>
        <w:t>上限告警事件；</w:t>
      </w:r>
      <w:r>
        <w:rPr>
          <w:rFonts w:ascii="微软雅黑" w:eastAsia="微软雅黑" w:hAnsi="微软雅黑" w:hint="eastAsia"/>
        </w:rPr>
        <w:t>当告警变量的值小于或等于下限阈值，触发一次下限告警事件，告警管理将按照事件的定义进行相应的处理。</w:t>
      </w:r>
    </w:p>
    <w:p w14:paraId="2EA91536" w14:textId="77777777" w:rsidR="0076630D" w:rsidRDefault="00D7272D">
      <w:pPr>
        <w:ind w:firstLine="420"/>
        <w:rPr>
          <w:rFonts w:ascii="微软雅黑" w:eastAsia="微软雅黑" w:hAnsi="微软雅黑"/>
        </w:rPr>
      </w:pPr>
      <w:r>
        <w:rPr>
          <w:rFonts w:ascii="微软雅黑" w:eastAsia="微软雅黑" w:hAnsi="微软雅黑" w:hint="eastAsia"/>
        </w:rPr>
        <w:t>各</w:t>
      </w:r>
      <w:r>
        <w:rPr>
          <w:rFonts w:ascii="微软雅黑" w:eastAsia="微软雅黑" w:hAnsi="微软雅黑"/>
        </w:rPr>
        <w:t>表的</w:t>
      </w:r>
      <w:r>
        <w:rPr>
          <w:rFonts w:ascii="微软雅黑" w:eastAsia="微软雅黑" w:hAnsi="微软雅黑" w:hint="eastAsia"/>
        </w:rPr>
        <w:t>生存时间</w:t>
      </w:r>
      <w:r>
        <w:rPr>
          <w:rFonts w:ascii="微软雅黑" w:eastAsia="微软雅黑" w:hAnsi="微软雅黑"/>
        </w:rPr>
        <w:t>：</w:t>
      </w:r>
    </w:p>
    <w:tbl>
      <w:tblPr>
        <w:tblStyle w:val="ac"/>
        <w:tblW w:w="0" w:type="auto"/>
        <w:tblLook w:val="04A0" w:firstRow="1" w:lastRow="0" w:firstColumn="1" w:lastColumn="0" w:noHBand="0" w:noVBand="1"/>
      </w:tblPr>
      <w:tblGrid>
        <w:gridCol w:w="2765"/>
        <w:gridCol w:w="2765"/>
        <w:gridCol w:w="2766"/>
      </w:tblGrid>
      <w:tr w:rsidR="0076630D" w14:paraId="30C1D417" w14:textId="77777777">
        <w:tc>
          <w:tcPr>
            <w:tcW w:w="2765" w:type="dxa"/>
          </w:tcPr>
          <w:p w14:paraId="279F8246" w14:textId="77777777" w:rsidR="0076630D" w:rsidRDefault="00D7272D">
            <w:pPr>
              <w:rPr>
                <w:rFonts w:asciiTheme="minorEastAsia" w:hAnsiTheme="minorEastAsia"/>
              </w:rPr>
            </w:pPr>
            <w:r>
              <w:rPr>
                <w:rFonts w:asciiTheme="minorEastAsia" w:hAnsiTheme="minorEastAsia" w:hint="eastAsia"/>
              </w:rPr>
              <w:t>表名称</w:t>
            </w:r>
          </w:p>
        </w:tc>
        <w:tc>
          <w:tcPr>
            <w:tcW w:w="2765" w:type="dxa"/>
          </w:tcPr>
          <w:p w14:paraId="2D55801D" w14:textId="77777777" w:rsidR="0076630D" w:rsidRDefault="00D7272D">
            <w:pPr>
              <w:rPr>
                <w:rFonts w:asciiTheme="minorEastAsia" w:hAnsiTheme="minorEastAsia"/>
              </w:rPr>
            </w:pPr>
            <w:r>
              <w:rPr>
                <w:rFonts w:asciiTheme="minorEastAsia" w:hAnsiTheme="minorEastAsia" w:hint="eastAsia"/>
              </w:rPr>
              <w:t>表项</w:t>
            </w:r>
            <w:r>
              <w:rPr>
                <w:rFonts w:asciiTheme="minorEastAsia" w:hAnsiTheme="minorEastAsia"/>
              </w:rPr>
              <w:t>容量（</w:t>
            </w:r>
            <w:r>
              <w:rPr>
                <w:rFonts w:asciiTheme="minorEastAsia" w:hAnsiTheme="minorEastAsia" w:hint="eastAsia"/>
              </w:rPr>
              <w:t>Bytes</w:t>
            </w:r>
            <w:r>
              <w:rPr>
                <w:rFonts w:asciiTheme="minorEastAsia" w:hAnsiTheme="minorEastAsia"/>
              </w:rPr>
              <w:t>）</w:t>
            </w:r>
          </w:p>
        </w:tc>
        <w:tc>
          <w:tcPr>
            <w:tcW w:w="2766" w:type="dxa"/>
          </w:tcPr>
          <w:p w14:paraId="4420935B" w14:textId="77777777" w:rsidR="0076630D" w:rsidRDefault="00D7272D">
            <w:pPr>
              <w:rPr>
                <w:rFonts w:asciiTheme="minorEastAsia" w:hAnsiTheme="minorEastAsia"/>
              </w:rPr>
            </w:pPr>
            <w:r>
              <w:rPr>
                <w:rFonts w:asciiTheme="minorEastAsia" w:hAnsiTheme="minorEastAsia" w:hint="eastAsia"/>
              </w:rPr>
              <w:t>最大</w:t>
            </w:r>
            <w:r>
              <w:rPr>
                <w:rFonts w:asciiTheme="minorEastAsia" w:hAnsiTheme="minorEastAsia"/>
              </w:rPr>
              <w:t>生存时间（</w:t>
            </w:r>
            <w:r>
              <w:rPr>
                <w:rFonts w:asciiTheme="minorEastAsia" w:hAnsiTheme="minorEastAsia" w:hint="eastAsia"/>
              </w:rPr>
              <w:t>s</w:t>
            </w:r>
            <w:r>
              <w:rPr>
                <w:rFonts w:asciiTheme="minorEastAsia" w:hAnsiTheme="minorEastAsia"/>
              </w:rPr>
              <w:t>）</w:t>
            </w:r>
          </w:p>
        </w:tc>
      </w:tr>
      <w:tr w:rsidR="0076630D" w14:paraId="7A7F649C" w14:textId="77777777">
        <w:tc>
          <w:tcPr>
            <w:tcW w:w="2765" w:type="dxa"/>
          </w:tcPr>
          <w:p w14:paraId="16F23B84" w14:textId="77777777" w:rsidR="0076630D" w:rsidRDefault="00D7272D">
            <w:pPr>
              <w:rPr>
                <w:rFonts w:asciiTheme="minorEastAsia" w:hAnsiTheme="minorEastAsia"/>
              </w:rPr>
            </w:pPr>
            <w:r>
              <w:rPr>
                <w:rFonts w:asciiTheme="minorEastAsia" w:hAnsiTheme="minorEastAsia" w:hint="eastAsia"/>
              </w:rPr>
              <w:t>统计表</w:t>
            </w:r>
          </w:p>
        </w:tc>
        <w:tc>
          <w:tcPr>
            <w:tcW w:w="2765" w:type="dxa"/>
          </w:tcPr>
          <w:p w14:paraId="65E20387" w14:textId="77777777" w:rsidR="0076630D" w:rsidRDefault="00D7272D">
            <w:pPr>
              <w:rPr>
                <w:rFonts w:asciiTheme="minorEastAsia" w:hAnsiTheme="minorEastAsia"/>
              </w:rPr>
            </w:pPr>
            <w:r>
              <w:rPr>
                <w:rFonts w:asciiTheme="minorEastAsia" w:hAnsiTheme="minorEastAsia" w:hint="eastAsia"/>
              </w:rPr>
              <w:t>100</w:t>
            </w:r>
          </w:p>
        </w:tc>
        <w:tc>
          <w:tcPr>
            <w:tcW w:w="2766" w:type="dxa"/>
          </w:tcPr>
          <w:p w14:paraId="2AAE444F" w14:textId="77777777" w:rsidR="0076630D" w:rsidRDefault="00D7272D">
            <w:pPr>
              <w:rPr>
                <w:rFonts w:asciiTheme="minorEastAsia" w:hAnsiTheme="minorEastAsia"/>
              </w:rPr>
            </w:pPr>
            <w:r>
              <w:rPr>
                <w:rFonts w:asciiTheme="minorEastAsia" w:hAnsiTheme="minorEastAsia" w:hint="eastAsia"/>
              </w:rPr>
              <w:t>600</w:t>
            </w:r>
          </w:p>
        </w:tc>
      </w:tr>
      <w:tr w:rsidR="0076630D" w14:paraId="1EF02AA0" w14:textId="77777777">
        <w:tc>
          <w:tcPr>
            <w:tcW w:w="2765" w:type="dxa"/>
          </w:tcPr>
          <w:p w14:paraId="0443B3AE" w14:textId="77777777" w:rsidR="0076630D" w:rsidRDefault="00D7272D">
            <w:pPr>
              <w:rPr>
                <w:rFonts w:asciiTheme="minorEastAsia" w:hAnsiTheme="minorEastAsia"/>
              </w:rPr>
            </w:pPr>
            <w:r>
              <w:rPr>
                <w:rFonts w:asciiTheme="minorEastAsia" w:hAnsiTheme="minorEastAsia" w:hint="eastAsia"/>
              </w:rPr>
              <w:t>历史控制</w:t>
            </w:r>
            <w:r>
              <w:rPr>
                <w:rFonts w:asciiTheme="minorEastAsia" w:hAnsiTheme="minorEastAsia"/>
              </w:rPr>
              <w:t>表</w:t>
            </w:r>
          </w:p>
        </w:tc>
        <w:tc>
          <w:tcPr>
            <w:tcW w:w="2765" w:type="dxa"/>
          </w:tcPr>
          <w:p w14:paraId="3450C931" w14:textId="77777777" w:rsidR="0076630D" w:rsidRDefault="00D7272D">
            <w:pPr>
              <w:rPr>
                <w:rFonts w:asciiTheme="minorEastAsia" w:hAnsiTheme="minorEastAsia"/>
              </w:rPr>
            </w:pPr>
            <w:r>
              <w:rPr>
                <w:rFonts w:asciiTheme="minorEastAsia" w:hAnsiTheme="minorEastAsia" w:hint="eastAsia"/>
              </w:rPr>
              <w:t>100</w:t>
            </w:r>
          </w:p>
        </w:tc>
        <w:tc>
          <w:tcPr>
            <w:tcW w:w="2766" w:type="dxa"/>
          </w:tcPr>
          <w:p w14:paraId="1A43325F" w14:textId="77777777" w:rsidR="0076630D" w:rsidRDefault="00D7272D">
            <w:pPr>
              <w:rPr>
                <w:rFonts w:asciiTheme="minorEastAsia" w:hAnsiTheme="minorEastAsia"/>
              </w:rPr>
            </w:pPr>
            <w:r>
              <w:rPr>
                <w:rFonts w:asciiTheme="minorEastAsia" w:hAnsiTheme="minorEastAsia" w:hint="eastAsia"/>
              </w:rPr>
              <w:t>600</w:t>
            </w:r>
          </w:p>
        </w:tc>
      </w:tr>
      <w:tr w:rsidR="0076630D" w14:paraId="326BF50A" w14:textId="77777777">
        <w:tc>
          <w:tcPr>
            <w:tcW w:w="2765" w:type="dxa"/>
          </w:tcPr>
          <w:p w14:paraId="7E9FF3DE" w14:textId="77777777" w:rsidR="0076630D" w:rsidRDefault="00D7272D">
            <w:pPr>
              <w:rPr>
                <w:rFonts w:asciiTheme="minorEastAsia" w:hAnsiTheme="minorEastAsia"/>
              </w:rPr>
            </w:pPr>
            <w:r>
              <w:rPr>
                <w:rFonts w:asciiTheme="minorEastAsia" w:hAnsiTheme="minorEastAsia" w:hint="eastAsia"/>
              </w:rPr>
              <w:t>告警</w:t>
            </w:r>
            <w:r>
              <w:rPr>
                <w:rFonts w:asciiTheme="minorEastAsia" w:hAnsiTheme="minorEastAsia"/>
              </w:rPr>
              <w:t>表</w:t>
            </w:r>
          </w:p>
        </w:tc>
        <w:tc>
          <w:tcPr>
            <w:tcW w:w="2765" w:type="dxa"/>
          </w:tcPr>
          <w:p w14:paraId="595B913F" w14:textId="77777777" w:rsidR="0076630D" w:rsidRDefault="00D7272D">
            <w:pPr>
              <w:rPr>
                <w:rFonts w:asciiTheme="minorEastAsia" w:hAnsiTheme="minorEastAsia"/>
              </w:rPr>
            </w:pPr>
            <w:r>
              <w:rPr>
                <w:rFonts w:asciiTheme="minorEastAsia" w:hAnsiTheme="minorEastAsia" w:hint="eastAsia"/>
              </w:rPr>
              <w:t>60</w:t>
            </w:r>
          </w:p>
        </w:tc>
        <w:tc>
          <w:tcPr>
            <w:tcW w:w="2766" w:type="dxa"/>
          </w:tcPr>
          <w:p w14:paraId="28DFF2A2" w14:textId="77777777" w:rsidR="0076630D" w:rsidRDefault="00D7272D">
            <w:pPr>
              <w:rPr>
                <w:rFonts w:asciiTheme="minorEastAsia" w:hAnsiTheme="minorEastAsia"/>
              </w:rPr>
            </w:pPr>
            <w:r>
              <w:rPr>
                <w:rFonts w:asciiTheme="minorEastAsia" w:hAnsiTheme="minorEastAsia" w:hint="eastAsia"/>
              </w:rPr>
              <w:t>6000</w:t>
            </w:r>
          </w:p>
        </w:tc>
      </w:tr>
      <w:tr w:rsidR="0076630D" w14:paraId="0DE31E91" w14:textId="77777777">
        <w:tc>
          <w:tcPr>
            <w:tcW w:w="2765" w:type="dxa"/>
          </w:tcPr>
          <w:p w14:paraId="72A43F58" w14:textId="77777777" w:rsidR="0076630D" w:rsidRDefault="00D7272D">
            <w:pPr>
              <w:rPr>
                <w:rFonts w:asciiTheme="minorEastAsia" w:hAnsiTheme="minorEastAsia"/>
              </w:rPr>
            </w:pPr>
            <w:r>
              <w:rPr>
                <w:rFonts w:asciiTheme="minorEastAsia" w:hAnsiTheme="minorEastAsia" w:hint="eastAsia"/>
              </w:rPr>
              <w:t>事件</w:t>
            </w:r>
            <w:r>
              <w:rPr>
                <w:rFonts w:asciiTheme="minorEastAsia" w:hAnsiTheme="minorEastAsia"/>
              </w:rPr>
              <w:t>表</w:t>
            </w:r>
          </w:p>
        </w:tc>
        <w:tc>
          <w:tcPr>
            <w:tcW w:w="2765" w:type="dxa"/>
          </w:tcPr>
          <w:p w14:paraId="221F1472" w14:textId="77777777" w:rsidR="0076630D" w:rsidRDefault="00D7272D">
            <w:pPr>
              <w:rPr>
                <w:rFonts w:asciiTheme="minorEastAsia" w:hAnsiTheme="minorEastAsia"/>
              </w:rPr>
            </w:pPr>
            <w:r>
              <w:rPr>
                <w:rFonts w:asciiTheme="minorEastAsia" w:hAnsiTheme="minorEastAsia" w:hint="eastAsia"/>
              </w:rPr>
              <w:t>60</w:t>
            </w:r>
          </w:p>
        </w:tc>
        <w:tc>
          <w:tcPr>
            <w:tcW w:w="2766" w:type="dxa"/>
          </w:tcPr>
          <w:p w14:paraId="1D602E76" w14:textId="77777777" w:rsidR="0076630D" w:rsidRDefault="00D7272D">
            <w:pPr>
              <w:rPr>
                <w:rFonts w:asciiTheme="minorEastAsia" w:hAnsiTheme="minorEastAsia"/>
              </w:rPr>
            </w:pPr>
            <w:r>
              <w:rPr>
                <w:rFonts w:asciiTheme="minorEastAsia" w:hAnsiTheme="minorEastAsia" w:hint="eastAsia"/>
              </w:rPr>
              <w:t>600</w:t>
            </w:r>
          </w:p>
        </w:tc>
      </w:tr>
      <w:tr w:rsidR="0076630D" w14:paraId="72AC6A2A" w14:textId="77777777">
        <w:tc>
          <w:tcPr>
            <w:tcW w:w="2765" w:type="dxa"/>
          </w:tcPr>
          <w:p w14:paraId="5D184EE8" w14:textId="77777777" w:rsidR="0076630D" w:rsidRDefault="00D7272D">
            <w:pPr>
              <w:rPr>
                <w:rFonts w:asciiTheme="minorEastAsia" w:hAnsiTheme="minorEastAsia"/>
              </w:rPr>
            </w:pPr>
            <w:r>
              <w:rPr>
                <w:rFonts w:asciiTheme="minorEastAsia" w:hAnsiTheme="minorEastAsia" w:hint="eastAsia"/>
              </w:rPr>
              <w:t>事件</w:t>
            </w:r>
            <w:r>
              <w:rPr>
                <w:rFonts w:asciiTheme="minorEastAsia" w:hAnsiTheme="minorEastAsia"/>
              </w:rPr>
              <w:t>日志表</w:t>
            </w:r>
          </w:p>
        </w:tc>
        <w:tc>
          <w:tcPr>
            <w:tcW w:w="2765" w:type="dxa"/>
          </w:tcPr>
          <w:p w14:paraId="0897F6E5" w14:textId="77777777" w:rsidR="0076630D" w:rsidRDefault="00D7272D">
            <w:pPr>
              <w:rPr>
                <w:rFonts w:asciiTheme="minorEastAsia" w:hAnsiTheme="minorEastAsia"/>
              </w:rPr>
            </w:pPr>
            <w:r>
              <w:rPr>
                <w:rFonts w:asciiTheme="minorEastAsia" w:hAnsiTheme="minorEastAsia" w:hint="eastAsia"/>
              </w:rPr>
              <w:t>600</w:t>
            </w:r>
          </w:p>
        </w:tc>
        <w:tc>
          <w:tcPr>
            <w:tcW w:w="2766" w:type="dxa"/>
          </w:tcPr>
          <w:p w14:paraId="48E77626" w14:textId="77777777" w:rsidR="0076630D" w:rsidRDefault="00D7272D">
            <w:pPr>
              <w:rPr>
                <w:rFonts w:asciiTheme="minorEastAsia" w:hAnsiTheme="minorEastAsia"/>
              </w:rPr>
            </w:pPr>
            <w:r>
              <w:rPr>
                <w:rFonts w:asciiTheme="minorEastAsia" w:hAnsiTheme="minorEastAsia" w:hint="eastAsia"/>
              </w:rPr>
              <w:t>-</w:t>
            </w:r>
          </w:p>
        </w:tc>
      </w:tr>
    </w:tbl>
    <w:p w14:paraId="5B71CFB5" w14:textId="77777777" w:rsidR="0076630D" w:rsidRDefault="00D7272D">
      <w:pPr>
        <w:ind w:firstLine="420"/>
        <w:rPr>
          <w:rFonts w:ascii="微软雅黑" w:eastAsia="微软雅黑" w:hAnsi="微软雅黑"/>
        </w:rPr>
      </w:pPr>
      <w:r>
        <w:rPr>
          <w:rFonts w:ascii="微软雅黑" w:eastAsia="微软雅黑" w:hAnsi="微软雅黑" w:hint="eastAsia"/>
        </w:rPr>
        <w:t>说明</w:t>
      </w:r>
      <w:r>
        <w:rPr>
          <w:rFonts w:ascii="微软雅黑" w:eastAsia="微软雅黑" w:hAnsi="微软雅黑"/>
        </w:rPr>
        <w:t>：</w:t>
      </w:r>
    </w:p>
    <w:p w14:paraId="383A35BC" w14:textId="77777777" w:rsidR="0076630D" w:rsidRDefault="00D7272D">
      <w:pPr>
        <w:ind w:firstLine="420"/>
        <w:rPr>
          <w:rFonts w:ascii="微软雅黑" w:eastAsia="微软雅黑" w:hAnsi="微软雅黑"/>
        </w:rPr>
      </w:pPr>
      <w:r>
        <w:rPr>
          <w:rFonts w:ascii="微软雅黑" w:eastAsia="微软雅黑" w:hAnsi="微软雅黑" w:hint="eastAsia"/>
        </w:rPr>
        <w:t>1.历史控制表中的每一项控制信息在以太网历史表中最多可以有10条历史数据相对应。如果超过指定条数，将循环覆盖。</w:t>
      </w:r>
    </w:p>
    <w:p w14:paraId="2C2C451D" w14:textId="77777777" w:rsidR="0076630D" w:rsidRDefault="00D7272D">
      <w:pPr>
        <w:ind w:firstLine="420"/>
        <w:rPr>
          <w:rFonts w:ascii="微软雅黑" w:eastAsia="微软雅黑" w:hAnsi="微软雅黑"/>
        </w:rPr>
      </w:pPr>
      <w:r>
        <w:rPr>
          <w:rFonts w:ascii="微软雅黑" w:eastAsia="微软雅黑" w:hAnsi="微软雅黑" w:hint="eastAsia"/>
        </w:rPr>
        <w:t>2.事件日志表没有最大生存时间，日志事件行对应的日志最多可以有10条，超过10条将循环覆盖。</w:t>
      </w:r>
    </w:p>
    <w:p w14:paraId="39643EE1" w14:textId="77777777" w:rsidR="0076630D" w:rsidRDefault="0076630D">
      <w:pPr>
        <w:rPr>
          <w:rFonts w:ascii="微软雅黑" w:eastAsia="微软雅黑" w:hAnsi="微软雅黑"/>
        </w:rPr>
      </w:pPr>
    </w:p>
    <w:p w14:paraId="55CD134E" w14:textId="77777777" w:rsidR="0076630D" w:rsidRDefault="00D7272D">
      <w:pPr>
        <w:rPr>
          <w:rFonts w:ascii="微软雅黑" w:eastAsia="微软雅黑" w:hAnsi="微软雅黑"/>
        </w:rPr>
      </w:pPr>
      <w:r>
        <w:rPr>
          <w:rFonts w:ascii="微软雅黑" w:eastAsia="微软雅黑" w:hAnsi="微软雅黑" w:hint="eastAsia"/>
        </w:rPr>
        <w:t>【配置参数】</w:t>
      </w:r>
    </w:p>
    <w:p w14:paraId="376A81CF" w14:textId="77777777" w:rsidR="0076630D" w:rsidRDefault="00D7272D">
      <w:pPr>
        <w:ind w:firstLine="420"/>
        <w:rPr>
          <w:rFonts w:ascii="微软雅黑" w:eastAsia="微软雅黑" w:hAnsi="微软雅黑"/>
        </w:rPr>
      </w:pPr>
      <w:r>
        <w:rPr>
          <w:rFonts w:ascii="微软雅黑" w:eastAsia="微软雅黑" w:hAnsi="微软雅黑" w:hint="eastAsia"/>
        </w:rPr>
        <w:t>要使用</w:t>
      </w:r>
      <w:r>
        <w:rPr>
          <w:rFonts w:ascii="微软雅黑" w:eastAsia="微软雅黑" w:hAnsi="微软雅黑"/>
        </w:rPr>
        <w:t>RMON功能，必须先开启SNMP功能。</w:t>
      </w:r>
    </w:p>
    <w:p w14:paraId="0C02C050" w14:textId="77777777" w:rsidR="0076630D" w:rsidRDefault="0076630D">
      <w:pPr>
        <w:rPr>
          <w:rFonts w:ascii="微软雅黑" w:eastAsia="微软雅黑" w:hAnsi="微软雅黑"/>
        </w:rPr>
      </w:pPr>
    </w:p>
    <w:p w14:paraId="609875EE" w14:textId="77777777" w:rsidR="0076630D" w:rsidRDefault="00D7272D">
      <w:pPr>
        <w:rPr>
          <w:rFonts w:ascii="微软雅黑" w:eastAsia="微软雅黑" w:hAnsi="微软雅黑"/>
          <w:b/>
        </w:rPr>
      </w:pPr>
      <w:r>
        <w:rPr>
          <w:rFonts w:ascii="微软雅黑" w:eastAsia="微软雅黑" w:hAnsi="微软雅黑" w:hint="eastAsia"/>
          <w:b/>
        </w:rPr>
        <w:t>统计组</w:t>
      </w:r>
      <w:r>
        <w:rPr>
          <w:rFonts w:ascii="微软雅黑" w:eastAsia="微软雅黑" w:hAnsi="微软雅黑"/>
          <w:b/>
        </w:rPr>
        <w:t>：</w:t>
      </w:r>
    </w:p>
    <w:p w14:paraId="53F1267E" w14:textId="77777777" w:rsidR="0076630D" w:rsidRDefault="00D7272D">
      <w:pPr>
        <w:rPr>
          <w:rFonts w:ascii="微软雅黑" w:eastAsia="微软雅黑" w:hAnsi="微软雅黑"/>
        </w:rPr>
      </w:pPr>
      <w:r>
        <w:rPr>
          <w:rFonts w:ascii="微软雅黑" w:eastAsia="微软雅黑" w:hAnsi="微软雅黑" w:hint="eastAsia"/>
        </w:rPr>
        <w:t>统计组</w:t>
      </w:r>
      <w:r>
        <w:rPr>
          <w:rFonts w:ascii="微软雅黑" w:eastAsia="微软雅黑" w:hAnsi="微软雅黑"/>
        </w:rPr>
        <w:t>列表：</w:t>
      </w:r>
    </w:p>
    <w:p w14:paraId="655E935A" w14:textId="77777777" w:rsidR="0076630D" w:rsidRDefault="00D7272D" w:rsidP="00B10728">
      <w:pPr>
        <w:pStyle w:val="af2"/>
        <w:numPr>
          <w:ilvl w:val="0"/>
          <w:numId w:val="488"/>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端口</w:t>
      </w:r>
      <w:r>
        <w:rPr>
          <w:rFonts w:ascii="微软雅黑" w:eastAsia="微软雅黑" w:hAnsi="微软雅黑" w:hint="eastAsia"/>
        </w:rPr>
        <w:t>（包括</w:t>
      </w:r>
      <w:r>
        <w:rPr>
          <w:rFonts w:ascii="微软雅黑" w:eastAsia="微软雅黑" w:hAnsi="微软雅黑"/>
        </w:rPr>
        <w:t>电口、光口和聚合接口</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接收</w:t>
      </w:r>
      <w:r>
        <w:rPr>
          <w:rFonts w:ascii="微软雅黑" w:eastAsia="微软雅黑" w:hAnsi="微软雅黑"/>
        </w:rPr>
        <w:t>字节数、丢包</w:t>
      </w:r>
      <w:r>
        <w:rPr>
          <w:rFonts w:ascii="微软雅黑" w:eastAsia="微软雅黑" w:hAnsi="微软雅黑" w:hint="eastAsia"/>
        </w:rPr>
        <w:t>事件</w:t>
      </w:r>
      <w:r>
        <w:rPr>
          <w:rFonts w:ascii="微软雅黑" w:eastAsia="微软雅黑" w:hAnsi="微软雅黑"/>
        </w:rPr>
        <w:t>数、</w:t>
      </w:r>
      <w:r>
        <w:rPr>
          <w:rFonts w:ascii="微软雅黑" w:eastAsia="微软雅黑" w:hAnsi="微软雅黑" w:hint="eastAsia"/>
        </w:rPr>
        <w:t>接收报文数</w:t>
      </w:r>
      <w:r>
        <w:rPr>
          <w:rFonts w:ascii="微软雅黑" w:eastAsia="微软雅黑" w:hAnsi="微软雅黑"/>
        </w:rPr>
        <w:t>、</w:t>
      </w:r>
      <w:r>
        <w:rPr>
          <w:rFonts w:ascii="微软雅黑" w:eastAsia="微软雅黑" w:hAnsi="微软雅黑" w:hint="eastAsia"/>
        </w:rPr>
        <w:t>广播报文数</w:t>
      </w:r>
      <w:r>
        <w:rPr>
          <w:rFonts w:ascii="微软雅黑" w:eastAsia="微软雅黑" w:hAnsi="微软雅黑"/>
        </w:rPr>
        <w:t>、组播</w:t>
      </w:r>
      <w:r>
        <w:rPr>
          <w:rFonts w:ascii="微软雅黑" w:eastAsia="微软雅黑" w:hAnsi="微软雅黑" w:hint="eastAsia"/>
        </w:rPr>
        <w:t>报文数</w:t>
      </w:r>
      <w:r>
        <w:rPr>
          <w:rFonts w:ascii="微软雅黑" w:eastAsia="微软雅黑" w:hAnsi="微软雅黑"/>
        </w:rPr>
        <w:t>、</w:t>
      </w:r>
      <w:r>
        <w:rPr>
          <w:rFonts w:ascii="微软雅黑" w:eastAsia="微软雅黑" w:hAnsi="微软雅黑" w:hint="eastAsia"/>
        </w:rPr>
        <w:t>CRC</w:t>
      </w:r>
      <w:r>
        <w:rPr>
          <w:rFonts w:ascii="微软雅黑" w:eastAsia="微软雅黑" w:hAnsi="微软雅黑"/>
        </w:rPr>
        <w:t>检验错误包数、</w:t>
      </w:r>
      <w:r>
        <w:rPr>
          <w:rFonts w:ascii="微软雅黑" w:eastAsia="微软雅黑" w:hAnsi="微软雅黑" w:hint="eastAsia"/>
        </w:rPr>
        <w:t>过小</w:t>
      </w:r>
      <w:r>
        <w:rPr>
          <w:rFonts w:ascii="微软雅黑" w:eastAsia="微软雅黑" w:hAnsi="微软雅黑"/>
        </w:rPr>
        <w:t>报文数、超大报文数、</w:t>
      </w:r>
      <w:r>
        <w:rPr>
          <w:rFonts w:ascii="微软雅黑" w:eastAsia="微软雅黑" w:hAnsi="微软雅黑" w:hint="eastAsia"/>
        </w:rPr>
        <w:t>分片</w:t>
      </w:r>
      <w:r>
        <w:rPr>
          <w:rFonts w:ascii="微软雅黑" w:eastAsia="微软雅黑" w:hAnsi="微软雅黑"/>
        </w:rPr>
        <w:t>数、</w:t>
      </w:r>
      <w:r>
        <w:rPr>
          <w:rFonts w:ascii="微软雅黑" w:eastAsia="微软雅黑" w:hAnsi="微软雅黑" w:hint="eastAsia"/>
        </w:rPr>
        <w:t>网络冲突数</w:t>
      </w:r>
      <w:r>
        <w:rPr>
          <w:rFonts w:ascii="微软雅黑" w:eastAsia="微软雅黑" w:hAnsi="微软雅黑"/>
        </w:rPr>
        <w:t>、碰撞次数、</w:t>
      </w:r>
      <w:r>
        <w:rPr>
          <w:rFonts w:ascii="微软雅黑" w:eastAsia="微软雅黑" w:hAnsi="微软雅黑" w:hint="eastAsia"/>
        </w:rPr>
        <w:t>64字节</w:t>
      </w:r>
      <w:r>
        <w:rPr>
          <w:rFonts w:ascii="微软雅黑" w:eastAsia="微软雅黑" w:hAnsi="微软雅黑"/>
        </w:rPr>
        <w:t>报文数、</w:t>
      </w:r>
      <w:r>
        <w:rPr>
          <w:rFonts w:ascii="微软雅黑" w:eastAsia="微软雅黑" w:hAnsi="微软雅黑" w:hint="eastAsia"/>
        </w:rPr>
        <w:t>65</w:t>
      </w:r>
      <w:r>
        <w:rPr>
          <w:rFonts w:ascii="微软雅黑" w:eastAsia="微软雅黑" w:hAnsi="微软雅黑"/>
        </w:rPr>
        <w:t>-127</w:t>
      </w:r>
      <w:r>
        <w:rPr>
          <w:rFonts w:ascii="微软雅黑" w:eastAsia="微软雅黑" w:hAnsi="微软雅黑" w:hint="eastAsia"/>
        </w:rPr>
        <w:t>字节</w:t>
      </w:r>
      <w:r>
        <w:rPr>
          <w:rFonts w:ascii="微软雅黑" w:eastAsia="微软雅黑" w:hAnsi="微软雅黑"/>
        </w:rPr>
        <w:t>报文数、</w:t>
      </w:r>
      <w:r>
        <w:rPr>
          <w:rFonts w:ascii="微软雅黑" w:eastAsia="微软雅黑" w:hAnsi="微软雅黑" w:hint="eastAsia"/>
        </w:rPr>
        <w:t>128</w:t>
      </w:r>
      <w:r>
        <w:rPr>
          <w:rFonts w:ascii="微软雅黑" w:eastAsia="微软雅黑" w:hAnsi="微软雅黑"/>
        </w:rPr>
        <w:t>-255</w:t>
      </w:r>
      <w:r>
        <w:rPr>
          <w:rFonts w:ascii="微软雅黑" w:eastAsia="微软雅黑" w:hAnsi="微软雅黑" w:hint="eastAsia"/>
        </w:rPr>
        <w:t>字节</w:t>
      </w:r>
      <w:r>
        <w:rPr>
          <w:rFonts w:ascii="微软雅黑" w:eastAsia="微软雅黑" w:hAnsi="微软雅黑"/>
        </w:rPr>
        <w:t>报文数、</w:t>
      </w:r>
      <w:r>
        <w:rPr>
          <w:rFonts w:ascii="微软雅黑" w:eastAsia="微软雅黑" w:hAnsi="微软雅黑" w:hint="eastAsia"/>
        </w:rPr>
        <w:t>256</w:t>
      </w:r>
      <w:r>
        <w:rPr>
          <w:rFonts w:ascii="微软雅黑" w:eastAsia="微软雅黑" w:hAnsi="微软雅黑"/>
        </w:rPr>
        <w:t>-511</w:t>
      </w:r>
      <w:r>
        <w:rPr>
          <w:rFonts w:ascii="微软雅黑" w:eastAsia="微软雅黑" w:hAnsi="微软雅黑" w:hint="eastAsia"/>
        </w:rPr>
        <w:t>字节</w:t>
      </w:r>
      <w:r>
        <w:rPr>
          <w:rFonts w:ascii="微软雅黑" w:eastAsia="微软雅黑" w:hAnsi="微软雅黑"/>
        </w:rPr>
        <w:t>报文数、</w:t>
      </w:r>
      <w:r>
        <w:rPr>
          <w:rFonts w:ascii="微软雅黑" w:eastAsia="微软雅黑" w:hAnsi="微软雅黑" w:hint="eastAsia"/>
        </w:rPr>
        <w:t>512</w:t>
      </w:r>
      <w:r>
        <w:rPr>
          <w:rFonts w:ascii="微软雅黑" w:eastAsia="微软雅黑" w:hAnsi="微软雅黑"/>
        </w:rPr>
        <w:t>-1023</w:t>
      </w:r>
      <w:r>
        <w:rPr>
          <w:rFonts w:ascii="微软雅黑" w:eastAsia="微软雅黑" w:hAnsi="微软雅黑" w:hint="eastAsia"/>
        </w:rPr>
        <w:t>字节</w:t>
      </w:r>
      <w:r>
        <w:rPr>
          <w:rFonts w:ascii="微软雅黑" w:eastAsia="微软雅黑" w:hAnsi="微软雅黑"/>
        </w:rPr>
        <w:t>报文数、</w:t>
      </w:r>
      <w:r>
        <w:rPr>
          <w:rFonts w:ascii="微软雅黑" w:eastAsia="微软雅黑" w:hAnsi="微软雅黑" w:hint="eastAsia"/>
        </w:rPr>
        <w:t>1024</w:t>
      </w:r>
      <w:r>
        <w:rPr>
          <w:rFonts w:ascii="微软雅黑" w:eastAsia="微软雅黑" w:hAnsi="微软雅黑"/>
        </w:rPr>
        <w:t>-1518</w:t>
      </w:r>
      <w:r>
        <w:rPr>
          <w:rFonts w:ascii="微软雅黑" w:eastAsia="微软雅黑" w:hAnsi="微软雅黑" w:hint="eastAsia"/>
        </w:rPr>
        <w:t>字节</w:t>
      </w:r>
      <w:r>
        <w:rPr>
          <w:rFonts w:ascii="微软雅黑" w:eastAsia="微软雅黑" w:hAnsi="微软雅黑"/>
        </w:rPr>
        <w:t>报</w:t>
      </w:r>
      <w:r>
        <w:rPr>
          <w:rFonts w:ascii="微软雅黑" w:eastAsia="微软雅黑" w:hAnsi="微软雅黑"/>
        </w:rPr>
        <w:lastRenderedPageBreak/>
        <w:t>文数</w:t>
      </w:r>
    </w:p>
    <w:p w14:paraId="7847CCE4" w14:textId="77777777" w:rsidR="0076630D" w:rsidRDefault="00D7272D" w:rsidP="00B10728">
      <w:pPr>
        <w:pStyle w:val="af2"/>
        <w:numPr>
          <w:ilvl w:val="0"/>
          <w:numId w:val="488"/>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刷新，统计数据为</w:t>
      </w:r>
      <w:r>
        <w:rPr>
          <w:rFonts w:ascii="微软雅黑" w:eastAsia="微软雅黑" w:hAnsi="微软雅黑" w:hint="eastAsia"/>
        </w:rPr>
        <w:t>累计值</w:t>
      </w:r>
    </w:p>
    <w:p w14:paraId="758C47ED" w14:textId="77777777" w:rsidR="0076630D" w:rsidRDefault="00D7272D" w:rsidP="00B10728">
      <w:pPr>
        <w:pStyle w:val="af2"/>
        <w:numPr>
          <w:ilvl w:val="0"/>
          <w:numId w:val="488"/>
        </w:numPr>
        <w:ind w:firstLineChars="0"/>
        <w:rPr>
          <w:rFonts w:ascii="微软雅黑" w:eastAsia="微软雅黑" w:hAnsi="微软雅黑"/>
        </w:rPr>
      </w:pPr>
      <w:r>
        <w:rPr>
          <w:rFonts w:ascii="微软雅黑" w:eastAsia="微软雅黑" w:hAnsi="微软雅黑" w:hint="eastAsia"/>
        </w:rPr>
        <w:t>支持清除</w:t>
      </w:r>
      <w:r>
        <w:rPr>
          <w:rFonts w:ascii="微软雅黑" w:eastAsia="微软雅黑" w:hAnsi="微软雅黑"/>
        </w:rPr>
        <w:t>单个</w:t>
      </w:r>
      <w:r>
        <w:rPr>
          <w:rFonts w:ascii="微软雅黑" w:eastAsia="微软雅黑" w:hAnsi="微软雅黑" w:hint="eastAsia"/>
        </w:rPr>
        <w:t>/批量/全部</w:t>
      </w:r>
      <w:r>
        <w:rPr>
          <w:rFonts w:ascii="微软雅黑" w:eastAsia="微软雅黑" w:hAnsi="微软雅黑"/>
        </w:rPr>
        <w:t>端口的统计表数据</w:t>
      </w:r>
    </w:p>
    <w:p w14:paraId="21B04E1A" w14:textId="77777777" w:rsidR="0076630D" w:rsidRDefault="0076630D">
      <w:pPr>
        <w:rPr>
          <w:rFonts w:ascii="微软雅黑" w:eastAsia="微软雅黑" w:hAnsi="微软雅黑"/>
        </w:rPr>
      </w:pPr>
    </w:p>
    <w:p w14:paraId="03B110CB" w14:textId="77777777" w:rsidR="0076630D" w:rsidRDefault="00D7272D">
      <w:pPr>
        <w:rPr>
          <w:rFonts w:ascii="微软雅黑" w:eastAsia="微软雅黑" w:hAnsi="微软雅黑"/>
          <w:b/>
        </w:rPr>
      </w:pPr>
      <w:r>
        <w:rPr>
          <w:rFonts w:ascii="微软雅黑" w:eastAsia="微软雅黑" w:hAnsi="微软雅黑" w:hint="eastAsia"/>
          <w:b/>
        </w:rPr>
        <w:t>历史组</w:t>
      </w:r>
      <w:r>
        <w:rPr>
          <w:rFonts w:ascii="微软雅黑" w:eastAsia="微软雅黑" w:hAnsi="微软雅黑"/>
          <w:b/>
        </w:rPr>
        <w:t>：</w:t>
      </w:r>
    </w:p>
    <w:p w14:paraId="3ADDEAF4" w14:textId="77777777" w:rsidR="0076630D" w:rsidRDefault="00D7272D" w:rsidP="00B10728">
      <w:pPr>
        <w:pStyle w:val="af2"/>
        <w:numPr>
          <w:ilvl w:val="0"/>
          <w:numId w:val="490"/>
        </w:numPr>
        <w:ind w:firstLineChars="0"/>
        <w:rPr>
          <w:rFonts w:ascii="微软雅黑" w:eastAsia="微软雅黑" w:hAnsi="微软雅黑"/>
        </w:rPr>
      </w:pPr>
      <w:r>
        <w:rPr>
          <w:rFonts w:ascii="微软雅黑" w:eastAsia="微软雅黑" w:hAnsi="微软雅黑" w:hint="eastAsia"/>
        </w:rPr>
        <w:t>历史组</w:t>
      </w:r>
      <w:r>
        <w:rPr>
          <w:rFonts w:ascii="微软雅黑" w:eastAsia="微软雅黑" w:hAnsi="微软雅黑"/>
        </w:rPr>
        <w:t>ID：</w:t>
      </w:r>
      <w:r>
        <w:rPr>
          <w:rFonts w:ascii="微软雅黑" w:eastAsia="微软雅黑" w:hAnsi="微软雅黑" w:hint="eastAsia"/>
        </w:rPr>
        <w:t>历史</w:t>
      </w:r>
      <w:r>
        <w:rPr>
          <w:rFonts w:ascii="微软雅黑" w:eastAsia="微软雅黑" w:hAnsi="微软雅黑"/>
        </w:rPr>
        <w:t>索引ID，</w:t>
      </w:r>
      <w:r>
        <w:rPr>
          <w:rFonts w:ascii="微软雅黑" w:eastAsia="微软雅黑" w:hAnsi="微软雅黑" w:hint="eastAsia"/>
        </w:rPr>
        <w:t>默认</w:t>
      </w:r>
      <w:r>
        <w:rPr>
          <w:rFonts w:ascii="微软雅黑" w:eastAsia="微软雅黑" w:hAnsi="微软雅黑"/>
        </w:rPr>
        <w:t>从</w:t>
      </w:r>
      <w:r>
        <w:rPr>
          <w:rFonts w:ascii="微软雅黑" w:eastAsia="微软雅黑" w:hAnsi="微软雅黑" w:hint="eastAsia"/>
        </w:rPr>
        <w:t>1开始</w:t>
      </w:r>
      <w:r>
        <w:rPr>
          <w:rFonts w:ascii="微软雅黑" w:eastAsia="微软雅黑" w:hAnsi="微软雅黑"/>
        </w:rPr>
        <w:t>，自动往上累加。</w:t>
      </w:r>
    </w:p>
    <w:p w14:paraId="6E8B56BF" w14:textId="77777777" w:rsidR="0076630D" w:rsidRDefault="00D7272D" w:rsidP="00B10728">
      <w:pPr>
        <w:pStyle w:val="af2"/>
        <w:numPr>
          <w:ilvl w:val="0"/>
          <w:numId w:val="490"/>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【单选】选择</w:t>
      </w:r>
      <w:r>
        <w:rPr>
          <w:rFonts w:ascii="微软雅黑" w:eastAsia="微软雅黑" w:hAnsi="微软雅黑"/>
        </w:rPr>
        <w:t>需要</w:t>
      </w:r>
      <w:r>
        <w:rPr>
          <w:rFonts w:ascii="微软雅黑" w:eastAsia="微软雅黑" w:hAnsi="微软雅黑" w:hint="eastAsia"/>
        </w:rPr>
        <w:t>进行采样</w:t>
      </w:r>
      <w:r>
        <w:rPr>
          <w:rFonts w:ascii="微软雅黑" w:eastAsia="微软雅黑" w:hAnsi="微软雅黑"/>
        </w:rPr>
        <w:t>的</w:t>
      </w:r>
      <w:r>
        <w:rPr>
          <w:rFonts w:ascii="微软雅黑" w:eastAsia="微软雅黑" w:hAnsi="微软雅黑" w:hint="eastAsia"/>
        </w:rPr>
        <w:t>交换机</w:t>
      </w:r>
      <w:r>
        <w:rPr>
          <w:rFonts w:ascii="微软雅黑" w:eastAsia="微软雅黑" w:hAnsi="微软雅黑"/>
        </w:rPr>
        <w:t>接口，包括</w:t>
      </w:r>
      <w:r>
        <w:rPr>
          <w:rFonts w:ascii="微软雅黑" w:eastAsia="微软雅黑" w:hAnsi="微软雅黑" w:hint="eastAsia"/>
        </w:rPr>
        <w:t>电口</w:t>
      </w:r>
      <w:r>
        <w:rPr>
          <w:rFonts w:ascii="微软雅黑" w:eastAsia="微软雅黑" w:hAnsi="微软雅黑"/>
        </w:rPr>
        <w:t>、光口和聚合接口。</w:t>
      </w:r>
    </w:p>
    <w:p w14:paraId="728BE1DB" w14:textId="77777777" w:rsidR="0076630D" w:rsidRDefault="00D7272D" w:rsidP="00B10728">
      <w:pPr>
        <w:pStyle w:val="af2"/>
        <w:numPr>
          <w:ilvl w:val="0"/>
          <w:numId w:val="490"/>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最大采样</w:t>
      </w:r>
      <w:r>
        <w:rPr>
          <w:rFonts w:ascii="微软雅黑" w:eastAsia="微软雅黑" w:hAnsi="微软雅黑"/>
        </w:rPr>
        <w:t>条数：【</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历史控制表项对应的</w:t>
      </w:r>
      <w:r>
        <w:rPr>
          <w:rFonts w:ascii="微软雅黑" w:eastAsia="微软雅黑" w:hAnsi="微软雅黑" w:hint="eastAsia"/>
        </w:rPr>
        <w:t>历史</w:t>
      </w:r>
      <w:r>
        <w:rPr>
          <w:rFonts w:ascii="微软雅黑" w:eastAsia="微软雅黑" w:hAnsi="微软雅黑"/>
        </w:rPr>
        <w:t>表容量，即历史表最多可容纳的</w:t>
      </w:r>
      <w:r>
        <w:rPr>
          <w:rFonts w:ascii="微软雅黑" w:eastAsia="微软雅黑" w:hAnsi="微软雅黑" w:hint="eastAsia"/>
        </w:rPr>
        <w:t>采样</w:t>
      </w:r>
      <w:r>
        <w:rPr>
          <w:rFonts w:ascii="微软雅黑" w:eastAsia="微软雅黑" w:hAnsi="微软雅黑"/>
        </w:rPr>
        <w:t>数据条目数，取值为</w:t>
      </w:r>
      <w:r>
        <w:rPr>
          <w:rFonts w:ascii="微软雅黑" w:eastAsia="微软雅黑" w:hAnsi="微软雅黑" w:hint="eastAsia"/>
        </w:rPr>
        <w:t>1</w:t>
      </w:r>
      <w:r>
        <w:rPr>
          <w:rFonts w:ascii="微软雅黑" w:eastAsia="微软雅黑" w:hAnsi="微软雅黑"/>
        </w:rPr>
        <w:t>-50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50。</w:t>
      </w:r>
    </w:p>
    <w:p w14:paraId="7B649427" w14:textId="77777777" w:rsidR="0076630D" w:rsidRDefault="00D7272D" w:rsidP="00B10728">
      <w:pPr>
        <w:pStyle w:val="af2"/>
        <w:numPr>
          <w:ilvl w:val="0"/>
          <w:numId w:val="490"/>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采样</w:t>
      </w:r>
      <w:r>
        <w:rPr>
          <w:rFonts w:ascii="微软雅黑" w:eastAsia="微软雅黑" w:hAnsi="微软雅黑"/>
        </w:rPr>
        <w:t>间隔</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设置端口采样</w:t>
      </w:r>
      <w:r>
        <w:rPr>
          <w:rFonts w:ascii="微软雅黑" w:eastAsia="微软雅黑" w:hAnsi="微软雅黑"/>
        </w:rPr>
        <w:t>的时间间隔，取值为</w:t>
      </w:r>
      <w:r>
        <w:rPr>
          <w:rFonts w:ascii="微软雅黑" w:eastAsia="微软雅黑" w:hAnsi="微软雅黑" w:hint="eastAsia"/>
        </w:rPr>
        <w:t>1</w:t>
      </w:r>
      <w:r>
        <w:rPr>
          <w:rFonts w:ascii="微软雅黑" w:eastAsia="微软雅黑" w:hAnsi="微软雅黑"/>
        </w:rPr>
        <w:t>-3600</w:t>
      </w:r>
      <w:r>
        <w:rPr>
          <w:rFonts w:ascii="微软雅黑" w:eastAsia="微软雅黑" w:hAnsi="微软雅黑" w:hint="eastAsia"/>
        </w:rPr>
        <w:t>秒</w:t>
      </w:r>
      <w:r>
        <w:rPr>
          <w:rFonts w:ascii="微软雅黑" w:eastAsia="微软雅黑" w:hAnsi="微软雅黑"/>
        </w:rPr>
        <w:t>，默认</w:t>
      </w:r>
      <w:r>
        <w:rPr>
          <w:rFonts w:ascii="微软雅黑" w:eastAsia="微软雅黑" w:hAnsi="微软雅黑" w:hint="eastAsia"/>
        </w:rPr>
        <w:t>1800秒</w:t>
      </w:r>
      <w:r>
        <w:rPr>
          <w:rFonts w:ascii="微软雅黑" w:eastAsia="微软雅黑" w:hAnsi="微软雅黑"/>
        </w:rPr>
        <w:t>。</w:t>
      </w:r>
    </w:p>
    <w:p w14:paraId="5C949746" w14:textId="468EB421" w:rsidR="0076630D" w:rsidRDefault="00D7272D" w:rsidP="00B10728">
      <w:pPr>
        <w:pStyle w:val="af2"/>
        <w:numPr>
          <w:ilvl w:val="0"/>
          <w:numId w:val="490"/>
        </w:numPr>
        <w:ind w:firstLineChars="0"/>
        <w:rPr>
          <w:rFonts w:ascii="微软雅黑" w:eastAsia="微软雅黑" w:hAnsi="微软雅黑"/>
        </w:rPr>
      </w:pPr>
      <w:r>
        <w:rPr>
          <w:rFonts w:ascii="微软雅黑" w:eastAsia="微软雅黑" w:hAnsi="微软雅黑" w:hint="eastAsia"/>
        </w:rPr>
        <w:t>所有者</w:t>
      </w:r>
      <w:r>
        <w:rPr>
          <w:rFonts w:ascii="微软雅黑" w:eastAsia="微软雅黑" w:hAnsi="微软雅黑"/>
        </w:rPr>
        <w:t>：</w:t>
      </w:r>
      <w:r>
        <w:rPr>
          <w:rFonts w:ascii="微软雅黑" w:eastAsia="微软雅黑" w:hAnsi="微软雅黑" w:hint="eastAsia"/>
        </w:rPr>
        <w:t>【text文本框】设置该条</w:t>
      </w:r>
      <w:r>
        <w:rPr>
          <w:rFonts w:ascii="微软雅黑" w:eastAsia="微软雅黑" w:hAnsi="微软雅黑"/>
        </w:rPr>
        <w:t>采样</w:t>
      </w:r>
      <w:r>
        <w:rPr>
          <w:rFonts w:ascii="微软雅黑" w:eastAsia="微软雅黑" w:hAnsi="微软雅黑" w:hint="eastAsia"/>
        </w:rPr>
        <w:t>的</w:t>
      </w:r>
      <w:r>
        <w:rPr>
          <w:rFonts w:ascii="微软雅黑" w:eastAsia="微软雅黑" w:hAnsi="微软雅黑"/>
        </w:rPr>
        <w:t>创建者，</w:t>
      </w:r>
      <w:r>
        <w:rPr>
          <w:rFonts w:ascii="微软雅黑" w:eastAsia="微软雅黑" w:hAnsi="微软雅黑" w:hint="eastAsia"/>
        </w:rPr>
        <w:t>最长32字符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p>
    <w:p w14:paraId="4B7C430D" w14:textId="77777777" w:rsidR="0076630D" w:rsidRDefault="00D7272D">
      <w:pPr>
        <w:rPr>
          <w:rFonts w:ascii="微软雅黑" w:eastAsia="微软雅黑" w:hAnsi="微软雅黑"/>
        </w:rPr>
      </w:pPr>
      <w:r>
        <w:rPr>
          <w:rFonts w:ascii="微软雅黑" w:eastAsia="微软雅黑" w:hAnsi="微软雅黑" w:hint="eastAsia"/>
        </w:rPr>
        <w:t>历史组</w:t>
      </w:r>
      <w:r>
        <w:rPr>
          <w:rFonts w:ascii="微软雅黑" w:eastAsia="微软雅黑" w:hAnsi="微软雅黑"/>
        </w:rPr>
        <w:t>列表：</w:t>
      </w:r>
      <w:r>
        <w:rPr>
          <w:rFonts w:ascii="微软雅黑" w:eastAsia="微软雅黑" w:hAnsi="微软雅黑" w:hint="eastAsia"/>
        </w:rPr>
        <w:t>最多</w:t>
      </w:r>
      <w:r>
        <w:rPr>
          <w:rFonts w:ascii="微软雅黑" w:eastAsia="微软雅黑" w:hAnsi="微软雅黑"/>
        </w:rPr>
        <w:t>添加</w:t>
      </w:r>
      <w:r>
        <w:rPr>
          <w:rFonts w:ascii="微软雅黑" w:eastAsia="微软雅黑" w:hAnsi="微软雅黑" w:hint="eastAsia"/>
        </w:rPr>
        <w:t>32个</w:t>
      </w:r>
    </w:p>
    <w:p w14:paraId="792535C4" w14:textId="77777777" w:rsidR="0076630D" w:rsidRDefault="00D7272D" w:rsidP="00B10728">
      <w:pPr>
        <w:pStyle w:val="af2"/>
        <w:numPr>
          <w:ilvl w:val="0"/>
          <w:numId w:val="491"/>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历史组</w:t>
      </w:r>
      <w:r>
        <w:rPr>
          <w:rFonts w:ascii="微软雅黑" w:eastAsia="微软雅黑" w:hAnsi="微软雅黑"/>
        </w:rPr>
        <w:t>ID、</w:t>
      </w:r>
      <w:r>
        <w:rPr>
          <w:rFonts w:ascii="微软雅黑" w:eastAsia="微软雅黑" w:hAnsi="微软雅黑" w:hint="eastAsia"/>
        </w:rPr>
        <w:t>端口</w:t>
      </w:r>
      <w:r>
        <w:rPr>
          <w:rFonts w:ascii="微软雅黑" w:eastAsia="微软雅黑" w:hAnsi="微软雅黑"/>
        </w:rPr>
        <w:t>、采样间隔、所有者、最大采样条数、实际采样数</w:t>
      </w:r>
      <w:r>
        <w:rPr>
          <w:rFonts w:ascii="微软雅黑" w:eastAsia="微软雅黑" w:hAnsi="微软雅黑" w:hint="eastAsia"/>
        </w:rPr>
        <w:t>、</w:t>
      </w:r>
      <w:r>
        <w:rPr>
          <w:rFonts w:ascii="微软雅黑" w:eastAsia="微软雅黑" w:hAnsi="微软雅黑"/>
        </w:rPr>
        <w:t>采样统计信息</w:t>
      </w:r>
    </w:p>
    <w:p w14:paraId="238C9D8F" w14:textId="77777777" w:rsidR="0076630D" w:rsidRDefault="00D7272D" w:rsidP="00B10728">
      <w:pPr>
        <w:pStyle w:val="af2"/>
        <w:numPr>
          <w:ilvl w:val="0"/>
          <w:numId w:val="492"/>
        </w:numPr>
        <w:ind w:firstLineChars="0"/>
        <w:rPr>
          <w:rFonts w:ascii="微软雅黑" w:eastAsia="微软雅黑" w:hAnsi="微软雅黑"/>
        </w:rPr>
      </w:pPr>
      <w:r>
        <w:rPr>
          <w:rFonts w:ascii="微软雅黑" w:eastAsia="微软雅黑" w:hAnsi="微软雅黑" w:hint="eastAsia"/>
        </w:rPr>
        <w:t>采样统计信息</w:t>
      </w:r>
      <w:r>
        <w:rPr>
          <w:rFonts w:ascii="微软雅黑" w:eastAsia="微软雅黑" w:hAnsi="微软雅黑"/>
        </w:rPr>
        <w:t>包括采样编号、丢包</w:t>
      </w:r>
      <w:r>
        <w:rPr>
          <w:rFonts w:ascii="微软雅黑" w:eastAsia="微软雅黑" w:hAnsi="微软雅黑" w:hint="eastAsia"/>
        </w:rPr>
        <w:t>事件</w:t>
      </w:r>
      <w:r>
        <w:rPr>
          <w:rFonts w:ascii="微软雅黑" w:eastAsia="微软雅黑" w:hAnsi="微软雅黑"/>
        </w:rPr>
        <w:t>数、</w:t>
      </w:r>
      <w:r>
        <w:rPr>
          <w:rFonts w:ascii="微软雅黑" w:eastAsia="微软雅黑" w:hAnsi="微软雅黑" w:hint="eastAsia"/>
        </w:rPr>
        <w:t>接收</w:t>
      </w:r>
      <w:r>
        <w:rPr>
          <w:rFonts w:ascii="微软雅黑" w:eastAsia="微软雅黑" w:hAnsi="微软雅黑"/>
        </w:rPr>
        <w:t>字节数、</w:t>
      </w:r>
      <w:r>
        <w:rPr>
          <w:rFonts w:ascii="微软雅黑" w:eastAsia="微软雅黑" w:hAnsi="微软雅黑" w:hint="eastAsia"/>
        </w:rPr>
        <w:t>接收报文数</w:t>
      </w:r>
      <w:r>
        <w:rPr>
          <w:rFonts w:ascii="微软雅黑" w:eastAsia="微软雅黑" w:hAnsi="微软雅黑"/>
        </w:rPr>
        <w:t>、</w:t>
      </w:r>
      <w:r>
        <w:rPr>
          <w:rFonts w:ascii="微软雅黑" w:eastAsia="微软雅黑" w:hAnsi="微软雅黑" w:hint="eastAsia"/>
        </w:rPr>
        <w:t>广播报文数</w:t>
      </w:r>
      <w:r>
        <w:rPr>
          <w:rFonts w:ascii="微软雅黑" w:eastAsia="微软雅黑" w:hAnsi="微软雅黑"/>
        </w:rPr>
        <w:t>、组播</w:t>
      </w:r>
      <w:r>
        <w:rPr>
          <w:rFonts w:ascii="微软雅黑" w:eastAsia="微软雅黑" w:hAnsi="微软雅黑" w:hint="eastAsia"/>
        </w:rPr>
        <w:t>报文数</w:t>
      </w:r>
      <w:r>
        <w:rPr>
          <w:rFonts w:ascii="微软雅黑" w:eastAsia="微软雅黑" w:hAnsi="微软雅黑"/>
        </w:rPr>
        <w:t>、</w:t>
      </w:r>
      <w:r>
        <w:rPr>
          <w:rFonts w:ascii="微软雅黑" w:eastAsia="微软雅黑" w:hAnsi="微软雅黑" w:hint="eastAsia"/>
        </w:rPr>
        <w:t>CRC</w:t>
      </w:r>
      <w:r>
        <w:rPr>
          <w:rFonts w:ascii="微软雅黑" w:eastAsia="微软雅黑" w:hAnsi="微软雅黑"/>
        </w:rPr>
        <w:t>检验错误包数、</w:t>
      </w:r>
      <w:r>
        <w:rPr>
          <w:rFonts w:ascii="微软雅黑" w:eastAsia="微软雅黑" w:hAnsi="微软雅黑" w:hint="eastAsia"/>
        </w:rPr>
        <w:t>过小</w:t>
      </w:r>
      <w:r>
        <w:rPr>
          <w:rFonts w:ascii="微软雅黑" w:eastAsia="微软雅黑" w:hAnsi="微软雅黑"/>
        </w:rPr>
        <w:t>报文数、超大报文数、</w:t>
      </w:r>
      <w:r>
        <w:rPr>
          <w:rFonts w:ascii="微软雅黑" w:eastAsia="微软雅黑" w:hAnsi="微软雅黑" w:hint="eastAsia"/>
        </w:rPr>
        <w:t>分片</w:t>
      </w:r>
      <w:r>
        <w:rPr>
          <w:rFonts w:ascii="微软雅黑" w:eastAsia="微软雅黑" w:hAnsi="微软雅黑"/>
        </w:rPr>
        <w:t>数、</w:t>
      </w:r>
      <w:r>
        <w:rPr>
          <w:rFonts w:ascii="微软雅黑" w:eastAsia="微软雅黑" w:hAnsi="微软雅黑" w:hint="eastAsia"/>
        </w:rPr>
        <w:t>网络冲突数</w:t>
      </w:r>
      <w:r>
        <w:rPr>
          <w:rFonts w:ascii="微软雅黑" w:eastAsia="微软雅黑" w:hAnsi="微软雅黑"/>
        </w:rPr>
        <w:t>、碰撞次数、</w:t>
      </w:r>
      <w:r>
        <w:rPr>
          <w:rFonts w:ascii="微软雅黑" w:eastAsia="微软雅黑" w:hAnsi="微软雅黑" w:hint="eastAsia"/>
        </w:rPr>
        <w:t>利用率</w:t>
      </w:r>
    </w:p>
    <w:p w14:paraId="64854C71" w14:textId="77777777" w:rsidR="0076630D" w:rsidRDefault="00D7272D">
      <w:pPr>
        <w:pStyle w:val="af2"/>
        <w:ind w:left="125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每次只显示</w:t>
      </w:r>
      <w:r>
        <w:rPr>
          <w:rFonts w:ascii="微软雅黑" w:eastAsia="微软雅黑" w:hAnsi="微软雅黑" w:hint="eastAsia"/>
        </w:rPr>
        <w:t>50条</w:t>
      </w:r>
      <w:r>
        <w:rPr>
          <w:rFonts w:ascii="微软雅黑" w:eastAsia="微软雅黑" w:hAnsi="微软雅黑"/>
        </w:rPr>
        <w:t>采样统计信息</w:t>
      </w:r>
      <w:r>
        <w:rPr>
          <w:rFonts w:ascii="微软雅黑" w:eastAsia="微软雅黑" w:hAnsi="微软雅黑" w:hint="eastAsia"/>
        </w:rPr>
        <w:t>（由</w:t>
      </w:r>
      <w:r>
        <w:rPr>
          <w:rFonts w:ascii="微软雅黑" w:eastAsia="微软雅黑" w:hAnsi="微软雅黑"/>
        </w:rPr>
        <w:t>最大采样</w:t>
      </w:r>
      <w:r>
        <w:rPr>
          <w:rFonts w:ascii="微软雅黑" w:eastAsia="微软雅黑" w:hAnsi="微软雅黑" w:hint="eastAsia"/>
        </w:rPr>
        <w:t>条</w:t>
      </w:r>
      <w:r>
        <w:rPr>
          <w:rFonts w:ascii="微软雅黑" w:eastAsia="微软雅黑" w:hAnsi="微软雅黑"/>
        </w:rPr>
        <w:t>数决定</w:t>
      </w:r>
      <w:r>
        <w:rPr>
          <w:rFonts w:ascii="微软雅黑" w:eastAsia="微软雅黑" w:hAnsi="微软雅黑" w:hint="eastAsia"/>
        </w:rPr>
        <w:t>）。</w:t>
      </w:r>
      <w:r>
        <w:rPr>
          <w:rFonts w:ascii="微软雅黑" w:eastAsia="微软雅黑" w:hAnsi="微软雅黑"/>
        </w:rPr>
        <w:t>当有新的</w:t>
      </w:r>
      <w:r>
        <w:rPr>
          <w:rFonts w:ascii="微软雅黑" w:eastAsia="微软雅黑" w:hAnsi="微软雅黑" w:hint="eastAsia"/>
        </w:rPr>
        <w:t>统计信息</w:t>
      </w:r>
      <w:r>
        <w:rPr>
          <w:rFonts w:ascii="微软雅黑" w:eastAsia="微软雅黑" w:hAnsi="微软雅黑"/>
        </w:rPr>
        <w:t>时，最早的记录将被覆盖。</w:t>
      </w:r>
    </w:p>
    <w:p w14:paraId="68D26E8E" w14:textId="77777777" w:rsidR="0076630D" w:rsidRDefault="00D7272D" w:rsidP="00B10728">
      <w:pPr>
        <w:pStyle w:val="af2"/>
        <w:numPr>
          <w:ilvl w:val="0"/>
          <w:numId w:val="49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添加，每个端口支持添加</w:t>
      </w:r>
      <w:r>
        <w:rPr>
          <w:rFonts w:ascii="微软雅黑" w:eastAsia="微软雅黑" w:hAnsi="微软雅黑" w:hint="eastAsia"/>
        </w:rPr>
        <w:t>多条</w:t>
      </w:r>
    </w:p>
    <w:p w14:paraId="6BE81FD1" w14:textId="77777777" w:rsidR="0076630D" w:rsidRDefault="00D7272D" w:rsidP="00B10728">
      <w:pPr>
        <w:pStyle w:val="af2"/>
        <w:numPr>
          <w:ilvl w:val="0"/>
          <w:numId w:val="491"/>
        </w:numPr>
        <w:ind w:firstLineChars="0"/>
        <w:rPr>
          <w:rFonts w:ascii="微软雅黑" w:eastAsia="微软雅黑" w:hAnsi="微软雅黑"/>
        </w:rPr>
      </w:pPr>
      <w:r>
        <w:rPr>
          <w:rFonts w:ascii="微软雅黑" w:eastAsia="微软雅黑" w:hAnsi="微软雅黑" w:hint="eastAsia"/>
        </w:rPr>
        <w:lastRenderedPageBreak/>
        <w:t>支持编辑，</w:t>
      </w:r>
      <w:r>
        <w:rPr>
          <w:rFonts w:ascii="微软雅黑" w:eastAsia="微软雅黑" w:hAnsi="微软雅黑"/>
        </w:rPr>
        <w:t>仅支持单</w:t>
      </w:r>
      <w:r>
        <w:rPr>
          <w:rFonts w:ascii="微软雅黑" w:eastAsia="微软雅黑" w:hAnsi="微软雅黑" w:hint="eastAsia"/>
        </w:rPr>
        <w:t>条</w:t>
      </w:r>
      <w:r>
        <w:rPr>
          <w:rFonts w:ascii="微软雅黑" w:eastAsia="微软雅黑" w:hAnsi="微软雅黑"/>
        </w:rPr>
        <w:t>编辑</w:t>
      </w:r>
      <w:r>
        <w:rPr>
          <w:rFonts w:ascii="微软雅黑" w:eastAsia="微软雅黑" w:hAnsi="微软雅黑" w:hint="eastAsia"/>
        </w:rPr>
        <w:t>，</w:t>
      </w:r>
      <w:r>
        <w:rPr>
          <w:rFonts w:ascii="微软雅黑" w:eastAsia="微软雅黑" w:hAnsi="微软雅黑"/>
        </w:rPr>
        <w:t>以历史组ID为索引进行编辑</w:t>
      </w:r>
    </w:p>
    <w:p w14:paraId="431973C9" w14:textId="77777777" w:rsidR="0076630D" w:rsidRDefault="00D7272D" w:rsidP="00B10728">
      <w:pPr>
        <w:pStyle w:val="af2"/>
        <w:numPr>
          <w:ilvl w:val="0"/>
          <w:numId w:val="491"/>
        </w:numPr>
        <w:ind w:firstLineChars="0"/>
        <w:rPr>
          <w:rFonts w:ascii="微软雅黑" w:eastAsia="微软雅黑" w:hAnsi="微软雅黑"/>
        </w:rPr>
      </w:pPr>
      <w:r>
        <w:rPr>
          <w:rFonts w:ascii="微软雅黑" w:eastAsia="微软雅黑" w:hAnsi="微软雅黑" w:hint="eastAsia"/>
        </w:rPr>
        <w:t>支持删除</w:t>
      </w:r>
      <w:r>
        <w:rPr>
          <w:rFonts w:ascii="微软雅黑" w:eastAsia="微软雅黑" w:hAnsi="微软雅黑"/>
        </w:rPr>
        <w:t>单条</w:t>
      </w:r>
      <w:r>
        <w:rPr>
          <w:rFonts w:ascii="微软雅黑" w:eastAsia="微软雅黑" w:hAnsi="微软雅黑" w:hint="eastAsia"/>
        </w:rPr>
        <w:t>/批量/全部</w:t>
      </w:r>
      <w:r>
        <w:rPr>
          <w:rFonts w:ascii="微软雅黑" w:eastAsia="微软雅黑" w:hAnsi="微软雅黑"/>
        </w:rPr>
        <w:t>历史组配置</w:t>
      </w:r>
    </w:p>
    <w:p w14:paraId="427BBE5C" w14:textId="77777777" w:rsidR="0076630D" w:rsidRDefault="0076630D">
      <w:pPr>
        <w:rPr>
          <w:rFonts w:ascii="微软雅黑" w:eastAsia="微软雅黑" w:hAnsi="微软雅黑"/>
        </w:rPr>
      </w:pPr>
    </w:p>
    <w:p w14:paraId="2042AF2F" w14:textId="77777777" w:rsidR="0076630D" w:rsidRDefault="00D7272D">
      <w:pPr>
        <w:rPr>
          <w:rFonts w:ascii="微软雅黑" w:eastAsia="微软雅黑" w:hAnsi="微软雅黑"/>
          <w:b/>
        </w:rPr>
      </w:pPr>
      <w:r>
        <w:rPr>
          <w:rFonts w:ascii="微软雅黑" w:eastAsia="微软雅黑" w:hAnsi="微软雅黑" w:hint="eastAsia"/>
          <w:b/>
        </w:rPr>
        <w:t>事件</w:t>
      </w:r>
      <w:r>
        <w:rPr>
          <w:rFonts w:ascii="微软雅黑" w:eastAsia="微软雅黑" w:hAnsi="微软雅黑"/>
          <w:b/>
        </w:rPr>
        <w:t>组：</w:t>
      </w:r>
    </w:p>
    <w:p w14:paraId="394756CC" w14:textId="77777777" w:rsidR="0076630D" w:rsidRDefault="00D7272D" w:rsidP="00B10728">
      <w:pPr>
        <w:pStyle w:val="af2"/>
        <w:numPr>
          <w:ilvl w:val="0"/>
          <w:numId w:val="493"/>
        </w:numPr>
        <w:ind w:firstLineChars="0"/>
        <w:rPr>
          <w:rFonts w:ascii="微软雅黑" w:eastAsia="微软雅黑" w:hAnsi="微软雅黑"/>
        </w:rPr>
      </w:pPr>
      <w:r>
        <w:rPr>
          <w:rFonts w:ascii="微软雅黑" w:eastAsia="微软雅黑" w:hAnsi="微软雅黑" w:hint="eastAsia"/>
        </w:rPr>
        <w:t>事件</w:t>
      </w:r>
      <w:r>
        <w:rPr>
          <w:rFonts w:ascii="微软雅黑" w:eastAsia="微软雅黑" w:hAnsi="微软雅黑"/>
        </w:rPr>
        <w:t>ID：</w:t>
      </w:r>
      <w:r>
        <w:rPr>
          <w:rFonts w:ascii="微软雅黑" w:eastAsia="微软雅黑" w:hAnsi="微软雅黑" w:hint="eastAsia"/>
        </w:rPr>
        <w:t>事件</w:t>
      </w:r>
      <w:r>
        <w:rPr>
          <w:rFonts w:ascii="微软雅黑" w:eastAsia="微软雅黑" w:hAnsi="微软雅黑"/>
        </w:rPr>
        <w:t>索引ID，</w:t>
      </w:r>
      <w:r>
        <w:rPr>
          <w:rFonts w:ascii="微软雅黑" w:eastAsia="微软雅黑" w:hAnsi="微软雅黑" w:hint="eastAsia"/>
        </w:rPr>
        <w:t>默认</w:t>
      </w:r>
      <w:r>
        <w:rPr>
          <w:rFonts w:ascii="微软雅黑" w:eastAsia="微软雅黑" w:hAnsi="微软雅黑"/>
        </w:rPr>
        <w:t>从</w:t>
      </w:r>
      <w:r>
        <w:rPr>
          <w:rFonts w:ascii="微软雅黑" w:eastAsia="微软雅黑" w:hAnsi="微软雅黑" w:hint="eastAsia"/>
        </w:rPr>
        <w:t>1开始</w:t>
      </w:r>
      <w:r>
        <w:rPr>
          <w:rFonts w:ascii="微软雅黑" w:eastAsia="微软雅黑" w:hAnsi="微软雅黑"/>
        </w:rPr>
        <w:t>，自动往上累加。</w:t>
      </w:r>
    </w:p>
    <w:p w14:paraId="00D996D9" w14:textId="5E4399D9" w:rsidR="0076630D" w:rsidRDefault="00D7272D" w:rsidP="00B10728">
      <w:pPr>
        <w:pStyle w:val="af2"/>
        <w:numPr>
          <w:ilvl w:val="0"/>
          <w:numId w:val="493"/>
        </w:numPr>
        <w:ind w:firstLineChars="0"/>
        <w:rPr>
          <w:rFonts w:ascii="微软雅黑" w:eastAsia="微软雅黑" w:hAnsi="微软雅黑"/>
        </w:rPr>
      </w:pPr>
      <w:r>
        <w:rPr>
          <w:rFonts w:ascii="微软雅黑" w:eastAsia="微软雅黑" w:hAnsi="微软雅黑" w:hint="eastAsia"/>
        </w:rPr>
        <w:t>描述</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该事件的描述</w:t>
      </w:r>
      <w:r>
        <w:rPr>
          <w:rFonts w:ascii="微软雅黑" w:eastAsia="微软雅黑" w:hAnsi="微软雅黑" w:hint="eastAsia"/>
        </w:rPr>
        <w:t>信息</w:t>
      </w:r>
      <w:r>
        <w:rPr>
          <w:rFonts w:ascii="微软雅黑" w:eastAsia="微软雅黑" w:hAnsi="微软雅黑"/>
        </w:rPr>
        <w:t>，最长</w:t>
      </w:r>
      <w:r>
        <w:rPr>
          <w:rFonts w:ascii="微软雅黑" w:eastAsia="微软雅黑" w:hAnsi="微软雅黑" w:hint="eastAsia"/>
        </w:rPr>
        <w:t>32字符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p>
    <w:p w14:paraId="367CA1EE" w14:textId="77777777" w:rsidR="0076630D" w:rsidRDefault="00D7272D" w:rsidP="00B10728">
      <w:pPr>
        <w:pStyle w:val="af2"/>
        <w:numPr>
          <w:ilvl w:val="0"/>
          <w:numId w:val="493"/>
        </w:numPr>
        <w:ind w:firstLineChars="0"/>
        <w:rPr>
          <w:rFonts w:ascii="微软雅黑" w:eastAsia="微软雅黑" w:hAnsi="微软雅黑"/>
        </w:rPr>
      </w:pPr>
      <w:r>
        <w:rPr>
          <w:rFonts w:ascii="微软雅黑" w:eastAsia="微软雅黑" w:hAnsi="微软雅黑" w:hint="eastAsia"/>
        </w:rPr>
        <w:t>类型</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设置事件</w:t>
      </w:r>
      <w:r>
        <w:rPr>
          <w:rFonts w:ascii="微软雅黑" w:eastAsia="微软雅黑" w:hAnsi="微软雅黑"/>
        </w:rPr>
        <w:t>发生时，系统所</w:t>
      </w:r>
      <w:r>
        <w:rPr>
          <w:rFonts w:ascii="微软雅黑" w:eastAsia="微软雅黑" w:hAnsi="微软雅黑" w:hint="eastAsia"/>
        </w:rPr>
        <w:t>做</w:t>
      </w:r>
      <w:r>
        <w:rPr>
          <w:rFonts w:ascii="微软雅黑" w:eastAsia="微软雅黑" w:hAnsi="微软雅黑"/>
        </w:rPr>
        <w:t>的处理，选项有{None| Log| Trap| Log&amp;Trap}</w:t>
      </w:r>
      <w:r>
        <w:rPr>
          <w:rFonts w:ascii="微软雅黑" w:eastAsia="微软雅黑" w:hAnsi="微软雅黑" w:hint="eastAsia"/>
        </w:rPr>
        <w:t>，</w:t>
      </w:r>
      <w:r>
        <w:rPr>
          <w:rFonts w:ascii="微软雅黑" w:eastAsia="微软雅黑" w:hAnsi="微软雅黑"/>
        </w:rPr>
        <w:t>默认None。</w:t>
      </w:r>
    </w:p>
    <w:p w14:paraId="665CE98C" w14:textId="53DA5E68" w:rsidR="0076630D" w:rsidRDefault="00F217C1" w:rsidP="00B10728">
      <w:pPr>
        <w:pStyle w:val="af2"/>
        <w:numPr>
          <w:ilvl w:val="0"/>
          <w:numId w:val="493"/>
        </w:numPr>
        <w:ind w:firstLineChars="0"/>
        <w:rPr>
          <w:rFonts w:ascii="微软雅黑" w:eastAsia="微软雅黑" w:hAnsi="微软雅黑"/>
        </w:rPr>
      </w:pPr>
      <w:r w:rsidRPr="00F217C1">
        <w:rPr>
          <w:rFonts w:ascii="微软雅黑" w:eastAsia="微软雅黑" w:hAnsi="微软雅黑" w:hint="eastAsia"/>
          <w:color w:val="FF0000"/>
        </w:rPr>
        <w:t>*</w:t>
      </w:r>
      <w:r w:rsidR="00D7272D">
        <w:rPr>
          <w:rFonts w:ascii="微软雅黑" w:eastAsia="微软雅黑" w:hAnsi="微软雅黑" w:hint="eastAsia"/>
        </w:rPr>
        <w:t>团体</w:t>
      </w:r>
      <w:r w:rsidR="00D7272D">
        <w:rPr>
          <w:rFonts w:ascii="微软雅黑" w:eastAsia="微软雅黑" w:hAnsi="微软雅黑"/>
        </w:rPr>
        <w:t>：【</w:t>
      </w:r>
      <w:r w:rsidR="00D7272D">
        <w:rPr>
          <w:rFonts w:ascii="微软雅黑" w:eastAsia="微软雅黑" w:hAnsi="微软雅黑" w:hint="eastAsia"/>
        </w:rPr>
        <w:t>text文本框</w:t>
      </w:r>
      <w:r w:rsidR="00D7272D">
        <w:rPr>
          <w:rFonts w:ascii="微软雅黑" w:eastAsia="微软雅黑" w:hAnsi="微软雅黑"/>
        </w:rPr>
        <w:t>】</w:t>
      </w:r>
      <w:r w:rsidR="00D7272D">
        <w:rPr>
          <w:rFonts w:ascii="微软雅黑" w:eastAsia="微软雅黑" w:hAnsi="微软雅黑" w:hint="eastAsia"/>
        </w:rPr>
        <w:t>当且</w:t>
      </w:r>
      <w:r w:rsidR="00D7272D">
        <w:rPr>
          <w:rFonts w:ascii="微软雅黑" w:eastAsia="微软雅黑" w:hAnsi="微软雅黑"/>
        </w:rPr>
        <w:t>仅当类型选择Trap或Log&amp;Trap时支持配置。</w:t>
      </w:r>
      <w:r w:rsidR="00D7272D">
        <w:rPr>
          <w:rFonts w:ascii="微软雅黑" w:eastAsia="微软雅黑" w:hAnsi="微软雅黑" w:hint="eastAsia"/>
        </w:rPr>
        <w:t>设置</w:t>
      </w:r>
      <w:r w:rsidR="00D7272D">
        <w:rPr>
          <w:rFonts w:ascii="微软雅黑" w:eastAsia="微软雅黑" w:hAnsi="微软雅黑"/>
        </w:rPr>
        <w:t>该事件</w:t>
      </w:r>
      <w:r w:rsidR="00D7272D">
        <w:rPr>
          <w:rFonts w:ascii="微软雅黑" w:eastAsia="微软雅黑" w:hAnsi="微软雅黑" w:hint="eastAsia"/>
        </w:rPr>
        <w:t>所属</w:t>
      </w:r>
      <w:r w:rsidR="00D7272D">
        <w:rPr>
          <w:rFonts w:ascii="微软雅黑" w:eastAsia="微软雅黑" w:hAnsi="微软雅黑"/>
        </w:rPr>
        <w:t>的</w:t>
      </w:r>
      <w:r w:rsidR="00D7272D">
        <w:rPr>
          <w:rFonts w:ascii="微软雅黑" w:eastAsia="微软雅黑" w:hAnsi="微软雅黑" w:hint="eastAsia"/>
        </w:rPr>
        <w:t>团体</w:t>
      </w:r>
      <w:r w:rsidR="00D7272D">
        <w:rPr>
          <w:rFonts w:ascii="微软雅黑" w:eastAsia="微软雅黑" w:hAnsi="微软雅黑"/>
        </w:rPr>
        <w:t>，当对应事件需要发送通知时，</w:t>
      </w:r>
      <w:r w:rsidR="00D7272D">
        <w:rPr>
          <w:rFonts w:ascii="微软雅黑" w:eastAsia="微软雅黑" w:hAnsi="微软雅黑" w:hint="eastAsia"/>
        </w:rPr>
        <w:t>将</w:t>
      </w:r>
      <w:r w:rsidR="00D7272D">
        <w:rPr>
          <w:rFonts w:ascii="微软雅黑" w:eastAsia="微软雅黑" w:hAnsi="微软雅黑"/>
        </w:rPr>
        <w:t>会根据此</w:t>
      </w:r>
      <w:r w:rsidR="00D7272D">
        <w:rPr>
          <w:rFonts w:ascii="微软雅黑" w:eastAsia="微软雅黑" w:hAnsi="微软雅黑" w:hint="eastAsia"/>
        </w:rPr>
        <w:t>团体</w:t>
      </w:r>
      <w:r w:rsidR="00D7272D">
        <w:rPr>
          <w:rFonts w:ascii="微软雅黑" w:eastAsia="微软雅黑" w:hAnsi="微软雅黑"/>
        </w:rPr>
        <w:t>名</w:t>
      </w:r>
      <w:r w:rsidR="00D7272D">
        <w:rPr>
          <w:rFonts w:ascii="微软雅黑" w:eastAsia="微软雅黑" w:hAnsi="微软雅黑" w:hint="eastAsia"/>
        </w:rPr>
        <w:t>进行</w:t>
      </w:r>
      <w:r w:rsidR="00D7272D">
        <w:rPr>
          <w:rFonts w:ascii="微软雅黑" w:eastAsia="微软雅黑" w:hAnsi="微软雅黑"/>
        </w:rPr>
        <w:t>发送。最长</w:t>
      </w:r>
      <w:r w:rsidR="00D7272D">
        <w:rPr>
          <w:rFonts w:ascii="微软雅黑" w:eastAsia="微软雅黑" w:hAnsi="微软雅黑" w:hint="eastAsia"/>
        </w:rPr>
        <w:t>32字符，</w:t>
      </w:r>
      <w:r w:rsidR="00C110C2">
        <w:rPr>
          <w:rFonts w:ascii="微软雅黑" w:eastAsia="微软雅黑" w:hAnsi="微软雅黑" w:hint="eastAsia"/>
        </w:rPr>
        <w:t>支持的字符</w:t>
      </w:r>
      <w:r w:rsidR="00C110C2"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C110C2" w:rsidRPr="00200172">
        <w:rPr>
          <w:rFonts w:ascii="微软雅黑" w:eastAsia="微软雅黑" w:hAnsi="微软雅黑" w:hint="eastAsia"/>
        </w:rPr>
        <w:t>这</w:t>
      </w:r>
      <w:r w:rsidR="00987DC8">
        <w:rPr>
          <w:rFonts w:ascii="微软雅黑" w:eastAsia="微软雅黑" w:hAnsi="微软雅黑"/>
        </w:rPr>
        <w:t>5</w:t>
      </w:r>
      <w:r w:rsidR="00C110C2" w:rsidRPr="00200172">
        <w:rPr>
          <w:rFonts w:ascii="微软雅黑" w:eastAsia="微软雅黑" w:hAnsi="微软雅黑" w:hint="eastAsia"/>
        </w:rPr>
        <w:t>项</w:t>
      </w:r>
      <w:r w:rsidR="00C110C2">
        <w:rPr>
          <w:rFonts w:ascii="微软雅黑" w:eastAsia="微软雅黑" w:hAnsi="微软雅黑" w:hint="eastAsia"/>
        </w:rPr>
        <w:t>，</w:t>
      </w:r>
      <w:r w:rsidR="00C110C2">
        <w:rPr>
          <w:rFonts w:ascii="微软雅黑" w:eastAsia="微软雅黑" w:hAnsi="微软雅黑"/>
        </w:rPr>
        <w:t>不支持</w:t>
      </w:r>
      <w:r w:rsidR="00C110C2">
        <w:rPr>
          <w:rFonts w:ascii="微软雅黑" w:eastAsia="微软雅黑" w:hAnsi="微软雅黑" w:hint="eastAsia"/>
        </w:rPr>
        <w:t>字符</w:t>
      </w:r>
      <w:r w:rsidR="00C110C2">
        <w:rPr>
          <w:rFonts w:ascii="微软雅黑" w:eastAsia="微软雅黑" w:hAnsi="微软雅黑"/>
        </w:rPr>
        <w:t>以报错形式提示</w:t>
      </w:r>
    </w:p>
    <w:p w14:paraId="15788D1C" w14:textId="7BE4DE3C" w:rsidR="0076630D" w:rsidRDefault="00D7272D" w:rsidP="00B10728">
      <w:pPr>
        <w:pStyle w:val="af2"/>
        <w:numPr>
          <w:ilvl w:val="0"/>
          <w:numId w:val="493"/>
        </w:numPr>
        <w:ind w:firstLineChars="0"/>
        <w:rPr>
          <w:rFonts w:ascii="微软雅黑" w:eastAsia="微软雅黑" w:hAnsi="微软雅黑"/>
        </w:rPr>
      </w:pPr>
      <w:r>
        <w:rPr>
          <w:rFonts w:ascii="微软雅黑" w:eastAsia="微软雅黑" w:hAnsi="微软雅黑" w:hint="eastAsia"/>
        </w:rPr>
        <w:t>所有者</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设置该事件的</w:t>
      </w:r>
      <w:r>
        <w:rPr>
          <w:rFonts w:ascii="微软雅黑" w:eastAsia="微软雅黑" w:hAnsi="微软雅黑"/>
        </w:rPr>
        <w:t>创建者，</w:t>
      </w:r>
      <w:r>
        <w:rPr>
          <w:rFonts w:ascii="微软雅黑" w:eastAsia="微软雅黑" w:hAnsi="微软雅黑" w:hint="eastAsia"/>
        </w:rPr>
        <w:t>最长32字符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p>
    <w:p w14:paraId="4CCA1834" w14:textId="77777777" w:rsidR="0076630D" w:rsidRDefault="00D7272D">
      <w:pPr>
        <w:rPr>
          <w:rFonts w:ascii="微软雅黑" w:eastAsia="微软雅黑" w:hAnsi="微软雅黑"/>
        </w:rPr>
      </w:pPr>
      <w:r>
        <w:rPr>
          <w:rFonts w:ascii="微软雅黑" w:eastAsia="微软雅黑" w:hAnsi="微软雅黑" w:hint="eastAsia"/>
        </w:rPr>
        <w:t>事件组</w:t>
      </w:r>
      <w:r>
        <w:rPr>
          <w:rFonts w:ascii="微软雅黑" w:eastAsia="微软雅黑" w:hAnsi="微软雅黑"/>
        </w:rPr>
        <w:t>列表：</w:t>
      </w:r>
      <w:r>
        <w:rPr>
          <w:rFonts w:ascii="微软雅黑" w:eastAsia="微软雅黑" w:hAnsi="微软雅黑" w:hint="eastAsia"/>
        </w:rPr>
        <w:t>最多</w:t>
      </w:r>
      <w:r>
        <w:rPr>
          <w:rFonts w:ascii="微软雅黑" w:eastAsia="微软雅黑" w:hAnsi="微软雅黑"/>
        </w:rPr>
        <w:t>添加</w:t>
      </w:r>
      <w:r>
        <w:rPr>
          <w:rFonts w:ascii="微软雅黑" w:eastAsia="微软雅黑" w:hAnsi="微软雅黑" w:hint="eastAsia"/>
        </w:rPr>
        <w:t>32个</w:t>
      </w:r>
    </w:p>
    <w:p w14:paraId="000F631A" w14:textId="77777777" w:rsidR="0076630D" w:rsidRDefault="00D7272D" w:rsidP="00B10728">
      <w:pPr>
        <w:pStyle w:val="af2"/>
        <w:numPr>
          <w:ilvl w:val="0"/>
          <w:numId w:val="494"/>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事件ID、</w:t>
      </w:r>
      <w:r>
        <w:rPr>
          <w:rFonts w:ascii="微软雅黑" w:eastAsia="微软雅黑" w:hAnsi="微软雅黑" w:hint="eastAsia"/>
        </w:rPr>
        <w:t>描述</w:t>
      </w:r>
      <w:r>
        <w:rPr>
          <w:rFonts w:ascii="微软雅黑" w:eastAsia="微软雅黑" w:hAnsi="微软雅黑"/>
        </w:rPr>
        <w:t>、类型、</w:t>
      </w:r>
      <w:r>
        <w:rPr>
          <w:rFonts w:ascii="微软雅黑" w:eastAsia="微软雅黑" w:hAnsi="微软雅黑" w:hint="eastAsia"/>
        </w:rPr>
        <w:t>用户</w:t>
      </w:r>
      <w:r>
        <w:rPr>
          <w:rFonts w:ascii="微软雅黑" w:eastAsia="微软雅黑" w:hAnsi="微软雅黑"/>
        </w:rPr>
        <w:t>、所有者和</w:t>
      </w:r>
      <w:r>
        <w:rPr>
          <w:rFonts w:ascii="微软雅黑" w:eastAsia="微软雅黑" w:hAnsi="微软雅黑" w:hint="eastAsia"/>
        </w:rPr>
        <w:t>事件</w:t>
      </w:r>
      <w:r>
        <w:rPr>
          <w:rFonts w:ascii="微软雅黑" w:eastAsia="微软雅黑" w:hAnsi="微软雅黑"/>
        </w:rPr>
        <w:t>日志统计信息</w:t>
      </w:r>
    </w:p>
    <w:p w14:paraId="6959989C" w14:textId="77777777" w:rsidR="0076630D" w:rsidRDefault="00D7272D" w:rsidP="00B10728">
      <w:pPr>
        <w:pStyle w:val="af2"/>
        <w:numPr>
          <w:ilvl w:val="0"/>
          <w:numId w:val="492"/>
        </w:numPr>
        <w:ind w:firstLineChars="0"/>
        <w:rPr>
          <w:rFonts w:ascii="微软雅黑" w:eastAsia="微软雅黑" w:hAnsi="微软雅黑"/>
        </w:rPr>
      </w:pPr>
      <w:r>
        <w:rPr>
          <w:rFonts w:ascii="微软雅黑" w:eastAsia="微软雅黑" w:hAnsi="微软雅黑" w:hint="eastAsia"/>
        </w:rPr>
        <w:t>事件</w:t>
      </w:r>
      <w:r>
        <w:rPr>
          <w:rFonts w:ascii="微软雅黑" w:eastAsia="微软雅黑" w:hAnsi="微软雅黑"/>
        </w:rPr>
        <w:t>日志统计</w:t>
      </w:r>
      <w:r>
        <w:rPr>
          <w:rFonts w:ascii="微软雅黑" w:eastAsia="微软雅黑" w:hAnsi="微软雅黑" w:hint="eastAsia"/>
        </w:rPr>
        <w:t>信息包括</w:t>
      </w:r>
      <w:r>
        <w:rPr>
          <w:rFonts w:ascii="微软雅黑" w:eastAsia="微软雅黑" w:hAnsi="微软雅黑"/>
        </w:rPr>
        <w:t>日志ID、日志生成时间和日志描述</w:t>
      </w:r>
    </w:p>
    <w:p w14:paraId="2D409368" w14:textId="77777777" w:rsidR="0076630D" w:rsidRDefault="00D7272D" w:rsidP="00B10728">
      <w:pPr>
        <w:pStyle w:val="af2"/>
        <w:numPr>
          <w:ilvl w:val="0"/>
          <w:numId w:val="49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添加</w:t>
      </w:r>
      <w:r>
        <w:rPr>
          <w:rFonts w:ascii="微软雅黑" w:eastAsia="微软雅黑" w:hAnsi="微软雅黑" w:hint="eastAsia"/>
        </w:rPr>
        <w:t>多条</w:t>
      </w:r>
      <w:r>
        <w:rPr>
          <w:rFonts w:ascii="微软雅黑" w:eastAsia="微软雅黑" w:hAnsi="微软雅黑"/>
        </w:rPr>
        <w:t>事件</w:t>
      </w:r>
    </w:p>
    <w:p w14:paraId="2163D220" w14:textId="77777777" w:rsidR="0076630D" w:rsidRDefault="00D7272D" w:rsidP="00B10728">
      <w:pPr>
        <w:pStyle w:val="af2"/>
        <w:numPr>
          <w:ilvl w:val="0"/>
          <w:numId w:val="49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w:t>
      </w:r>
      <w:r>
        <w:rPr>
          <w:rFonts w:ascii="微软雅黑" w:eastAsia="微软雅黑" w:hAnsi="微软雅黑"/>
        </w:rPr>
        <w:t>仅支持单</w:t>
      </w:r>
      <w:r>
        <w:rPr>
          <w:rFonts w:ascii="微软雅黑" w:eastAsia="微软雅黑" w:hAnsi="微软雅黑" w:hint="eastAsia"/>
        </w:rPr>
        <w:t>个</w:t>
      </w:r>
      <w:r>
        <w:rPr>
          <w:rFonts w:ascii="微软雅黑" w:eastAsia="微软雅黑" w:hAnsi="微软雅黑"/>
        </w:rPr>
        <w:t>编辑</w:t>
      </w:r>
    </w:p>
    <w:p w14:paraId="0D80EB32" w14:textId="77777777" w:rsidR="0076630D" w:rsidRDefault="00D7272D" w:rsidP="00B10728">
      <w:pPr>
        <w:pStyle w:val="af2"/>
        <w:numPr>
          <w:ilvl w:val="0"/>
          <w:numId w:val="49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删除单个</w:t>
      </w:r>
      <w:r>
        <w:rPr>
          <w:rFonts w:ascii="微软雅黑" w:eastAsia="微软雅黑" w:hAnsi="微软雅黑" w:hint="eastAsia"/>
        </w:rPr>
        <w:t>/批量/全部</w:t>
      </w:r>
      <w:r>
        <w:rPr>
          <w:rFonts w:ascii="微软雅黑" w:eastAsia="微软雅黑" w:hAnsi="微软雅黑"/>
        </w:rPr>
        <w:t>事件组</w:t>
      </w:r>
    </w:p>
    <w:p w14:paraId="25CBA147" w14:textId="77777777" w:rsidR="0076630D" w:rsidRDefault="0076630D">
      <w:pPr>
        <w:rPr>
          <w:rFonts w:ascii="微软雅黑" w:eastAsia="微软雅黑" w:hAnsi="微软雅黑"/>
        </w:rPr>
      </w:pPr>
    </w:p>
    <w:p w14:paraId="0FF6D88B" w14:textId="77777777" w:rsidR="0076630D" w:rsidRDefault="00D7272D">
      <w:pPr>
        <w:rPr>
          <w:rFonts w:ascii="微软雅黑" w:eastAsia="微软雅黑" w:hAnsi="微软雅黑"/>
          <w:b/>
        </w:rPr>
      </w:pPr>
      <w:r>
        <w:rPr>
          <w:rFonts w:ascii="微软雅黑" w:eastAsia="微软雅黑" w:hAnsi="微软雅黑" w:hint="eastAsia"/>
          <w:b/>
        </w:rPr>
        <w:lastRenderedPageBreak/>
        <w:t>告警组</w:t>
      </w:r>
      <w:r>
        <w:rPr>
          <w:rFonts w:ascii="微软雅黑" w:eastAsia="微软雅黑" w:hAnsi="微软雅黑"/>
          <w:b/>
        </w:rPr>
        <w:t>：</w:t>
      </w:r>
    </w:p>
    <w:p w14:paraId="0BDE055F" w14:textId="77777777" w:rsidR="0076630D" w:rsidRDefault="00D7272D" w:rsidP="00B10728">
      <w:pPr>
        <w:pStyle w:val="af2"/>
        <w:numPr>
          <w:ilvl w:val="0"/>
          <w:numId w:val="495"/>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选择需</w:t>
      </w:r>
      <w:r>
        <w:rPr>
          <w:rFonts w:ascii="微软雅黑" w:eastAsia="微软雅黑" w:hAnsi="微软雅黑"/>
        </w:rPr>
        <w:t>设置告警的交换机接口，包括电口、光口和聚合接口。</w:t>
      </w:r>
    </w:p>
    <w:p w14:paraId="5F80BBD1" w14:textId="77777777" w:rsidR="0076630D" w:rsidRDefault="00D7272D" w:rsidP="00B10728">
      <w:pPr>
        <w:pStyle w:val="af2"/>
        <w:numPr>
          <w:ilvl w:val="0"/>
          <w:numId w:val="495"/>
        </w:numPr>
        <w:ind w:firstLineChars="0"/>
        <w:rPr>
          <w:rFonts w:ascii="微软雅黑" w:eastAsia="微软雅黑" w:hAnsi="微软雅黑"/>
        </w:rPr>
      </w:pPr>
      <w:r>
        <w:rPr>
          <w:rFonts w:ascii="微软雅黑" w:eastAsia="微软雅黑" w:hAnsi="微软雅黑" w:hint="eastAsia"/>
        </w:rPr>
        <w:t>计数器</w:t>
      </w:r>
      <w:r>
        <w:rPr>
          <w:rFonts w:ascii="微软雅黑" w:eastAsia="微软雅黑" w:hAnsi="微软雅黑"/>
        </w:rPr>
        <w:t>：【</w:t>
      </w:r>
      <w:r>
        <w:rPr>
          <w:rFonts w:ascii="微软雅黑" w:eastAsia="微软雅黑" w:hAnsi="微软雅黑" w:hint="eastAsia"/>
        </w:rPr>
        <w:t>下拉框】选择告警</w:t>
      </w:r>
      <w:r>
        <w:rPr>
          <w:rFonts w:ascii="微软雅黑" w:eastAsia="微软雅黑" w:hAnsi="微软雅黑"/>
        </w:rPr>
        <w:t>变量，选项有</w:t>
      </w:r>
      <w:r>
        <w:rPr>
          <w:rFonts w:ascii="微软雅黑" w:eastAsia="微软雅黑" w:hAnsi="微软雅黑" w:hint="eastAsia"/>
        </w:rPr>
        <w:t>{丢包事件数</w:t>
      </w:r>
      <w:r>
        <w:rPr>
          <w:rFonts w:ascii="微软雅黑" w:eastAsia="微软雅黑" w:hAnsi="微软雅黑"/>
        </w:rPr>
        <w:t xml:space="preserve">| </w:t>
      </w:r>
      <w:r>
        <w:rPr>
          <w:rFonts w:ascii="微软雅黑" w:eastAsia="微软雅黑" w:hAnsi="微软雅黑" w:hint="eastAsia"/>
        </w:rPr>
        <w:t>接收字节数</w:t>
      </w:r>
      <w:r>
        <w:rPr>
          <w:rFonts w:ascii="微软雅黑" w:eastAsia="微软雅黑" w:hAnsi="微软雅黑"/>
        </w:rPr>
        <w:t xml:space="preserve">| </w:t>
      </w:r>
      <w:r>
        <w:rPr>
          <w:rFonts w:ascii="微软雅黑" w:eastAsia="微软雅黑" w:hAnsi="微软雅黑" w:hint="eastAsia"/>
        </w:rPr>
        <w:t>接收</w:t>
      </w:r>
      <w:r>
        <w:rPr>
          <w:rFonts w:ascii="微软雅黑" w:eastAsia="微软雅黑" w:hAnsi="微软雅黑"/>
        </w:rPr>
        <w:t xml:space="preserve">报文数| </w:t>
      </w:r>
      <w:r>
        <w:rPr>
          <w:rFonts w:ascii="微软雅黑" w:eastAsia="微软雅黑" w:hAnsi="微软雅黑" w:hint="eastAsia"/>
        </w:rPr>
        <w:t>接收</w:t>
      </w:r>
      <w:r>
        <w:rPr>
          <w:rFonts w:ascii="微软雅黑" w:eastAsia="微软雅黑" w:hAnsi="微软雅黑"/>
        </w:rPr>
        <w:t xml:space="preserve">的广播报文数| </w:t>
      </w:r>
      <w:r>
        <w:rPr>
          <w:rFonts w:ascii="微软雅黑" w:eastAsia="微软雅黑" w:hAnsi="微软雅黑" w:hint="eastAsia"/>
        </w:rPr>
        <w:t>接收</w:t>
      </w:r>
      <w:r>
        <w:rPr>
          <w:rFonts w:ascii="微软雅黑" w:eastAsia="微软雅黑" w:hAnsi="微软雅黑"/>
        </w:rPr>
        <w:t>的组播报文数| CRC校验</w:t>
      </w:r>
      <w:r>
        <w:rPr>
          <w:rFonts w:ascii="微软雅黑" w:eastAsia="微软雅黑" w:hAnsi="微软雅黑" w:hint="eastAsia"/>
        </w:rPr>
        <w:t>错误包数</w:t>
      </w:r>
      <w:r>
        <w:rPr>
          <w:rFonts w:ascii="微软雅黑" w:eastAsia="微软雅黑" w:hAnsi="微软雅黑"/>
        </w:rPr>
        <w:t xml:space="preserve">| </w:t>
      </w:r>
      <w:r>
        <w:rPr>
          <w:rFonts w:ascii="微软雅黑" w:eastAsia="微软雅黑" w:hAnsi="微软雅黑" w:hint="eastAsia"/>
        </w:rPr>
        <w:t>过小</w:t>
      </w:r>
      <w:r>
        <w:rPr>
          <w:rFonts w:ascii="微软雅黑" w:eastAsia="微软雅黑" w:hAnsi="微软雅黑"/>
        </w:rPr>
        <w:t>报文数</w:t>
      </w:r>
      <w:r>
        <w:rPr>
          <w:rFonts w:ascii="微软雅黑" w:eastAsia="微软雅黑" w:hAnsi="微软雅黑" w:hint="eastAsia"/>
        </w:rPr>
        <w:t>|</w:t>
      </w:r>
      <w:r>
        <w:rPr>
          <w:rFonts w:ascii="微软雅黑" w:eastAsia="微软雅黑" w:hAnsi="微软雅黑"/>
        </w:rPr>
        <w:t xml:space="preserve"> 超大报文数</w:t>
      </w:r>
      <w:r>
        <w:rPr>
          <w:rFonts w:ascii="微软雅黑" w:eastAsia="微软雅黑" w:hAnsi="微软雅黑" w:hint="eastAsia"/>
        </w:rPr>
        <w:t>|</w:t>
      </w:r>
      <w:r>
        <w:rPr>
          <w:rFonts w:ascii="微软雅黑" w:eastAsia="微软雅黑" w:hAnsi="微软雅黑"/>
        </w:rPr>
        <w:t xml:space="preserve"> </w:t>
      </w:r>
      <w:r>
        <w:rPr>
          <w:rFonts w:ascii="微软雅黑" w:eastAsia="微软雅黑" w:hAnsi="微软雅黑" w:hint="eastAsia"/>
        </w:rPr>
        <w:t>分片</w:t>
      </w:r>
      <w:r>
        <w:rPr>
          <w:rFonts w:ascii="微软雅黑" w:eastAsia="微软雅黑" w:hAnsi="微软雅黑"/>
        </w:rPr>
        <w:t xml:space="preserve">数| </w:t>
      </w:r>
      <w:r>
        <w:rPr>
          <w:rFonts w:ascii="微软雅黑" w:eastAsia="微软雅黑" w:hAnsi="微软雅黑" w:hint="eastAsia"/>
        </w:rPr>
        <w:t>网络冲突数|</w:t>
      </w:r>
      <w:r>
        <w:rPr>
          <w:rFonts w:ascii="微软雅黑" w:eastAsia="微软雅黑" w:hAnsi="微软雅黑"/>
        </w:rPr>
        <w:t xml:space="preserve"> 碰撞次数</w:t>
      </w:r>
      <w:r>
        <w:rPr>
          <w:rFonts w:ascii="微软雅黑" w:eastAsia="微软雅黑" w:hAnsi="微软雅黑" w:hint="eastAsia"/>
        </w:rPr>
        <w:t>|</w:t>
      </w:r>
      <w:r>
        <w:rPr>
          <w:rFonts w:ascii="微软雅黑" w:eastAsia="微软雅黑" w:hAnsi="微软雅黑"/>
        </w:rPr>
        <w:t xml:space="preserve"> </w:t>
      </w:r>
      <w:r>
        <w:rPr>
          <w:rFonts w:ascii="微软雅黑" w:eastAsia="微软雅黑" w:hAnsi="微软雅黑" w:hint="eastAsia"/>
        </w:rPr>
        <w:t>64字节</w:t>
      </w:r>
      <w:r>
        <w:rPr>
          <w:rFonts w:ascii="微软雅黑" w:eastAsia="微软雅黑" w:hAnsi="微软雅黑"/>
        </w:rPr>
        <w:t>报文数</w:t>
      </w:r>
      <w:r>
        <w:rPr>
          <w:rFonts w:ascii="微软雅黑" w:eastAsia="微软雅黑" w:hAnsi="微软雅黑" w:hint="eastAsia"/>
        </w:rPr>
        <w:t>|</w:t>
      </w:r>
      <w:r>
        <w:rPr>
          <w:rFonts w:ascii="微软雅黑" w:eastAsia="微软雅黑" w:hAnsi="微软雅黑"/>
        </w:rPr>
        <w:t xml:space="preserve"> </w:t>
      </w:r>
      <w:r>
        <w:rPr>
          <w:rFonts w:ascii="微软雅黑" w:eastAsia="微软雅黑" w:hAnsi="微软雅黑" w:hint="eastAsia"/>
        </w:rPr>
        <w:t>65</w:t>
      </w:r>
      <w:r>
        <w:rPr>
          <w:rFonts w:ascii="微软雅黑" w:eastAsia="微软雅黑" w:hAnsi="微软雅黑"/>
        </w:rPr>
        <w:t>-127</w:t>
      </w:r>
      <w:r>
        <w:rPr>
          <w:rFonts w:ascii="微软雅黑" w:eastAsia="微软雅黑" w:hAnsi="微软雅黑" w:hint="eastAsia"/>
        </w:rPr>
        <w:t>字节</w:t>
      </w:r>
      <w:r>
        <w:rPr>
          <w:rFonts w:ascii="微软雅黑" w:eastAsia="微软雅黑" w:hAnsi="微软雅黑"/>
        </w:rPr>
        <w:t>报文数</w:t>
      </w:r>
      <w:r>
        <w:rPr>
          <w:rFonts w:ascii="微软雅黑" w:eastAsia="微软雅黑" w:hAnsi="微软雅黑" w:hint="eastAsia"/>
        </w:rPr>
        <w:t>|</w:t>
      </w:r>
      <w:r>
        <w:rPr>
          <w:rFonts w:ascii="微软雅黑" w:eastAsia="微软雅黑" w:hAnsi="微软雅黑"/>
        </w:rPr>
        <w:t xml:space="preserve"> </w:t>
      </w:r>
      <w:r>
        <w:rPr>
          <w:rFonts w:ascii="微软雅黑" w:eastAsia="微软雅黑" w:hAnsi="微软雅黑" w:hint="eastAsia"/>
        </w:rPr>
        <w:t>128</w:t>
      </w:r>
      <w:r>
        <w:rPr>
          <w:rFonts w:ascii="微软雅黑" w:eastAsia="微软雅黑" w:hAnsi="微软雅黑"/>
        </w:rPr>
        <w:t>-255</w:t>
      </w:r>
      <w:r>
        <w:rPr>
          <w:rFonts w:ascii="微软雅黑" w:eastAsia="微软雅黑" w:hAnsi="微软雅黑" w:hint="eastAsia"/>
        </w:rPr>
        <w:t>字节</w:t>
      </w:r>
      <w:r>
        <w:rPr>
          <w:rFonts w:ascii="微软雅黑" w:eastAsia="微软雅黑" w:hAnsi="微软雅黑"/>
        </w:rPr>
        <w:t>报文数</w:t>
      </w:r>
      <w:r>
        <w:rPr>
          <w:rFonts w:ascii="微软雅黑" w:eastAsia="微软雅黑" w:hAnsi="微软雅黑" w:hint="eastAsia"/>
        </w:rPr>
        <w:t>|</w:t>
      </w:r>
      <w:r>
        <w:rPr>
          <w:rFonts w:ascii="微软雅黑" w:eastAsia="微软雅黑" w:hAnsi="微软雅黑"/>
        </w:rPr>
        <w:t xml:space="preserve"> </w:t>
      </w:r>
      <w:r>
        <w:rPr>
          <w:rFonts w:ascii="微软雅黑" w:eastAsia="微软雅黑" w:hAnsi="微软雅黑" w:hint="eastAsia"/>
        </w:rPr>
        <w:t>256</w:t>
      </w:r>
      <w:r>
        <w:rPr>
          <w:rFonts w:ascii="微软雅黑" w:eastAsia="微软雅黑" w:hAnsi="微软雅黑"/>
        </w:rPr>
        <w:t>-511</w:t>
      </w:r>
      <w:r>
        <w:rPr>
          <w:rFonts w:ascii="微软雅黑" w:eastAsia="微软雅黑" w:hAnsi="微软雅黑" w:hint="eastAsia"/>
        </w:rPr>
        <w:t>字节</w:t>
      </w:r>
      <w:r>
        <w:rPr>
          <w:rFonts w:ascii="微软雅黑" w:eastAsia="微软雅黑" w:hAnsi="微软雅黑"/>
        </w:rPr>
        <w:t>报文数</w:t>
      </w:r>
      <w:r>
        <w:rPr>
          <w:rFonts w:ascii="微软雅黑" w:eastAsia="微软雅黑" w:hAnsi="微软雅黑" w:hint="eastAsia"/>
        </w:rPr>
        <w:t>|</w:t>
      </w:r>
      <w:r>
        <w:rPr>
          <w:rFonts w:ascii="微软雅黑" w:eastAsia="微软雅黑" w:hAnsi="微软雅黑"/>
        </w:rPr>
        <w:t xml:space="preserve"> </w:t>
      </w:r>
      <w:r>
        <w:rPr>
          <w:rFonts w:ascii="微软雅黑" w:eastAsia="微软雅黑" w:hAnsi="微软雅黑" w:hint="eastAsia"/>
        </w:rPr>
        <w:t>512</w:t>
      </w:r>
      <w:r>
        <w:rPr>
          <w:rFonts w:ascii="微软雅黑" w:eastAsia="微软雅黑" w:hAnsi="微软雅黑"/>
        </w:rPr>
        <w:t>-1023</w:t>
      </w:r>
      <w:r>
        <w:rPr>
          <w:rFonts w:ascii="微软雅黑" w:eastAsia="微软雅黑" w:hAnsi="微软雅黑" w:hint="eastAsia"/>
        </w:rPr>
        <w:t>字节</w:t>
      </w:r>
      <w:r>
        <w:rPr>
          <w:rFonts w:ascii="微软雅黑" w:eastAsia="微软雅黑" w:hAnsi="微软雅黑"/>
        </w:rPr>
        <w:t xml:space="preserve">报文数| </w:t>
      </w:r>
      <w:r>
        <w:rPr>
          <w:rFonts w:ascii="微软雅黑" w:eastAsia="微软雅黑" w:hAnsi="微软雅黑" w:hint="eastAsia"/>
        </w:rPr>
        <w:t>1024</w:t>
      </w:r>
      <w:r>
        <w:rPr>
          <w:rFonts w:ascii="微软雅黑" w:eastAsia="微软雅黑" w:hAnsi="微软雅黑"/>
        </w:rPr>
        <w:t>-1518</w:t>
      </w:r>
      <w:r>
        <w:rPr>
          <w:rFonts w:ascii="微软雅黑" w:eastAsia="微软雅黑" w:hAnsi="微软雅黑" w:hint="eastAsia"/>
        </w:rPr>
        <w:t>字节</w:t>
      </w:r>
      <w:r>
        <w:rPr>
          <w:rFonts w:ascii="微软雅黑" w:eastAsia="微软雅黑" w:hAnsi="微软雅黑"/>
        </w:rPr>
        <w:t>报文数</w:t>
      </w:r>
      <w:r>
        <w:rPr>
          <w:rFonts w:ascii="微软雅黑" w:eastAsia="微软雅黑" w:hAnsi="微软雅黑" w:hint="eastAsia"/>
        </w:rPr>
        <w:t>}，</w:t>
      </w:r>
      <w:r>
        <w:rPr>
          <w:rFonts w:ascii="微软雅黑" w:eastAsia="微软雅黑" w:hAnsi="微软雅黑"/>
        </w:rPr>
        <w:t>默认丢包事件数。</w:t>
      </w:r>
    </w:p>
    <w:p w14:paraId="68B22481" w14:textId="77777777" w:rsidR="0076630D" w:rsidRDefault="00D7272D" w:rsidP="00B10728">
      <w:pPr>
        <w:pStyle w:val="af2"/>
        <w:numPr>
          <w:ilvl w:val="0"/>
          <w:numId w:val="495"/>
        </w:numPr>
        <w:ind w:firstLineChars="0"/>
        <w:rPr>
          <w:rFonts w:ascii="微软雅黑" w:eastAsia="微软雅黑" w:hAnsi="微软雅黑"/>
        </w:rPr>
      </w:pPr>
      <w:r>
        <w:rPr>
          <w:rFonts w:ascii="微软雅黑" w:eastAsia="微软雅黑" w:hAnsi="微软雅黑" w:hint="eastAsia"/>
        </w:rPr>
        <w:t>采样</w:t>
      </w:r>
      <w:r>
        <w:rPr>
          <w:rFonts w:ascii="微软雅黑" w:eastAsia="微软雅黑" w:hAnsi="微软雅黑"/>
        </w:rPr>
        <w:t>类型：【</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设置告警</w:t>
      </w:r>
      <w:r>
        <w:rPr>
          <w:rFonts w:ascii="微软雅黑" w:eastAsia="微软雅黑" w:hAnsi="微软雅黑"/>
        </w:rPr>
        <w:t>变量的采样方法，再</w:t>
      </w:r>
      <w:r>
        <w:rPr>
          <w:rFonts w:ascii="微软雅黑" w:eastAsia="微软雅黑" w:hAnsi="微软雅黑" w:hint="eastAsia"/>
        </w:rPr>
        <w:t>将</w:t>
      </w:r>
      <w:r>
        <w:rPr>
          <w:rFonts w:ascii="微软雅黑" w:eastAsia="微软雅黑" w:hAnsi="微软雅黑"/>
        </w:rPr>
        <w:t>取样的值与阈值进行比较。</w:t>
      </w:r>
      <w:r>
        <w:rPr>
          <w:rFonts w:ascii="微软雅黑" w:eastAsia="微软雅黑" w:hAnsi="微软雅黑" w:hint="eastAsia"/>
        </w:rPr>
        <w:t>选项</w:t>
      </w:r>
      <w:r>
        <w:rPr>
          <w:rFonts w:ascii="微软雅黑" w:eastAsia="微软雅黑" w:hAnsi="微软雅黑"/>
        </w:rPr>
        <w:t>有{</w:t>
      </w:r>
      <w:r>
        <w:rPr>
          <w:rFonts w:ascii="微软雅黑" w:eastAsia="微软雅黑" w:hAnsi="微软雅黑" w:hint="eastAsia"/>
        </w:rPr>
        <w:t>绝对值</w:t>
      </w:r>
      <w:r>
        <w:rPr>
          <w:rFonts w:ascii="微软雅黑" w:eastAsia="微软雅黑" w:hAnsi="微软雅黑"/>
        </w:rPr>
        <w:t>|增量}</w:t>
      </w:r>
      <w:r>
        <w:rPr>
          <w:rFonts w:ascii="微软雅黑" w:eastAsia="微软雅黑" w:hAnsi="微软雅黑" w:hint="eastAsia"/>
        </w:rPr>
        <w:t>，</w:t>
      </w:r>
      <w:r>
        <w:rPr>
          <w:rFonts w:ascii="微软雅黑" w:eastAsia="微软雅黑" w:hAnsi="微软雅黑"/>
        </w:rPr>
        <w:t>默认绝对值。绝对值</w:t>
      </w:r>
      <w:r>
        <w:rPr>
          <w:rFonts w:ascii="微软雅黑" w:eastAsia="微软雅黑" w:hAnsi="微软雅黑" w:hint="eastAsia"/>
        </w:rPr>
        <w:t>，</w:t>
      </w:r>
      <w:r>
        <w:rPr>
          <w:rFonts w:ascii="微软雅黑" w:eastAsia="微软雅黑" w:hAnsi="微软雅黑"/>
        </w:rPr>
        <w:t>采样时间到达时直接提取变量的值；增量，采样时间到达时提取的是变量在采样间隔内的变化值。</w:t>
      </w:r>
    </w:p>
    <w:p w14:paraId="152F5211" w14:textId="77777777" w:rsidR="0076630D" w:rsidRDefault="00D7272D" w:rsidP="00B10728">
      <w:pPr>
        <w:pStyle w:val="af2"/>
        <w:numPr>
          <w:ilvl w:val="0"/>
          <w:numId w:val="495"/>
        </w:numPr>
        <w:ind w:firstLineChars="0"/>
        <w:rPr>
          <w:rFonts w:ascii="微软雅黑" w:eastAsia="微软雅黑" w:hAnsi="微软雅黑"/>
        </w:rPr>
      </w:pPr>
      <w:r>
        <w:rPr>
          <w:rFonts w:ascii="微软雅黑" w:eastAsia="微软雅黑" w:hAnsi="微软雅黑" w:hint="eastAsia"/>
        </w:rPr>
        <w:t>采样间隔 (秒)：</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设置采样</w:t>
      </w:r>
      <w:r>
        <w:rPr>
          <w:rFonts w:ascii="微软雅黑" w:eastAsia="微软雅黑" w:hAnsi="微软雅黑"/>
        </w:rPr>
        <w:t>的时间间隔，取值为</w:t>
      </w:r>
      <w:r>
        <w:rPr>
          <w:rFonts w:ascii="微软雅黑" w:eastAsia="微软雅黑" w:hAnsi="微软雅黑" w:hint="eastAsia"/>
        </w:rPr>
        <w:t>1</w:t>
      </w:r>
      <w:r>
        <w:rPr>
          <w:rFonts w:ascii="微软雅黑" w:eastAsia="微软雅黑" w:hAnsi="微软雅黑"/>
        </w:rPr>
        <w:t>-2147483647</w:t>
      </w:r>
      <w:r>
        <w:rPr>
          <w:rFonts w:ascii="微软雅黑" w:eastAsia="微软雅黑" w:hAnsi="微软雅黑" w:hint="eastAsia"/>
        </w:rPr>
        <w:t>秒</w:t>
      </w:r>
      <w:r>
        <w:rPr>
          <w:rFonts w:ascii="微软雅黑" w:eastAsia="微软雅黑" w:hAnsi="微软雅黑"/>
        </w:rPr>
        <w:t>，默认</w:t>
      </w:r>
      <w:r>
        <w:rPr>
          <w:rFonts w:ascii="微软雅黑" w:eastAsia="微软雅黑" w:hAnsi="微软雅黑" w:hint="eastAsia"/>
        </w:rPr>
        <w:t>100秒</w:t>
      </w:r>
      <w:r>
        <w:rPr>
          <w:rFonts w:ascii="微软雅黑" w:eastAsia="微软雅黑" w:hAnsi="微软雅黑"/>
        </w:rPr>
        <w:t>。</w:t>
      </w:r>
    </w:p>
    <w:p w14:paraId="536C0A8D" w14:textId="0C8DF577" w:rsidR="0076630D" w:rsidRDefault="00D7272D" w:rsidP="00B10728">
      <w:pPr>
        <w:pStyle w:val="af2"/>
        <w:numPr>
          <w:ilvl w:val="0"/>
          <w:numId w:val="495"/>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所有者</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设置该告警的</w:t>
      </w:r>
      <w:r>
        <w:rPr>
          <w:rFonts w:ascii="微软雅黑" w:eastAsia="微软雅黑" w:hAnsi="微软雅黑"/>
        </w:rPr>
        <w:t>创建者，</w:t>
      </w:r>
      <w:r>
        <w:rPr>
          <w:rFonts w:ascii="微软雅黑" w:eastAsia="微软雅黑" w:hAnsi="微软雅黑" w:hint="eastAsia"/>
        </w:rPr>
        <w:t>最长32字符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p>
    <w:p w14:paraId="72DD9BC9" w14:textId="77777777" w:rsidR="0076630D" w:rsidRDefault="00D7272D" w:rsidP="00B10728">
      <w:pPr>
        <w:pStyle w:val="af2"/>
        <w:numPr>
          <w:ilvl w:val="0"/>
          <w:numId w:val="495"/>
        </w:numPr>
        <w:ind w:firstLineChars="0"/>
        <w:rPr>
          <w:rFonts w:ascii="微软雅黑" w:eastAsia="微软雅黑" w:hAnsi="微软雅黑"/>
        </w:rPr>
      </w:pPr>
      <w:r>
        <w:rPr>
          <w:rFonts w:ascii="微软雅黑" w:eastAsia="微软雅黑" w:hAnsi="微软雅黑" w:hint="eastAsia"/>
        </w:rPr>
        <w:t>启动告警</w:t>
      </w:r>
      <w:r>
        <w:rPr>
          <w:rFonts w:ascii="微软雅黑" w:eastAsia="微软雅黑" w:hAnsi="微软雅黑"/>
        </w:rPr>
        <w:t>：</w:t>
      </w:r>
      <w:r>
        <w:rPr>
          <w:rFonts w:ascii="微软雅黑" w:eastAsia="微软雅黑" w:hAnsi="微软雅黑" w:hint="eastAsia"/>
        </w:rPr>
        <w:t>【下拉框】设置</w:t>
      </w:r>
      <w:r>
        <w:rPr>
          <w:rFonts w:ascii="微软雅黑" w:eastAsia="微软雅黑" w:hAnsi="微软雅黑"/>
        </w:rPr>
        <w:t>告警触发的方式，选项有{</w:t>
      </w:r>
      <w:r>
        <w:rPr>
          <w:rFonts w:ascii="微软雅黑" w:eastAsia="微软雅黑" w:hAnsi="微软雅黑" w:hint="eastAsia"/>
        </w:rPr>
        <w:t>上升</w:t>
      </w:r>
      <w:r>
        <w:rPr>
          <w:rFonts w:ascii="微软雅黑" w:eastAsia="微软雅黑" w:hAnsi="微软雅黑"/>
        </w:rPr>
        <w:t>|下降|</w:t>
      </w:r>
      <w:r>
        <w:rPr>
          <w:rFonts w:ascii="微软雅黑" w:eastAsia="微软雅黑" w:hAnsi="微软雅黑" w:hint="eastAsia"/>
        </w:rPr>
        <w:t>上升</w:t>
      </w:r>
      <w:r>
        <w:rPr>
          <w:rFonts w:ascii="微软雅黑" w:eastAsia="微软雅黑" w:hAnsi="微软雅黑"/>
        </w:rPr>
        <w:t>&amp;下降}</w:t>
      </w:r>
      <w:r>
        <w:rPr>
          <w:rFonts w:ascii="微软雅黑" w:eastAsia="微软雅黑" w:hAnsi="微软雅黑" w:hint="eastAsia"/>
        </w:rPr>
        <w:t>，</w:t>
      </w:r>
      <w:r>
        <w:rPr>
          <w:rFonts w:ascii="微软雅黑" w:eastAsia="微软雅黑" w:hAnsi="微软雅黑"/>
        </w:rPr>
        <w:t>默认上升。</w:t>
      </w:r>
    </w:p>
    <w:p w14:paraId="3AAE62AF"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rPr>
        <w:t>当选择上升或</w:t>
      </w:r>
      <w:r>
        <w:rPr>
          <w:rFonts w:ascii="微软雅黑" w:eastAsia="微软雅黑" w:hAnsi="微软雅黑"/>
        </w:rPr>
        <w:t>上升&amp;下降时，</w:t>
      </w:r>
      <w:r>
        <w:rPr>
          <w:rFonts w:ascii="微软雅黑" w:eastAsia="微软雅黑" w:hAnsi="微软雅黑" w:hint="eastAsia"/>
        </w:rPr>
        <w:t>需配置：</w:t>
      </w:r>
    </w:p>
    <w:p w14:paraId="4F0CA65F" w14:textId="77777777" w:rsidR="0076630D" w:rsidRDefault="00D7272D" w:rsidP="00B10728">
      <w:pPr>
        <w:pStyle w:val="af2"/>
        <w:numPr>
          <w:ilvl w:val="0"/>
          <w:numId w:val="495"/>
        </w:numPr>
        <w:ind w:firstLineChars="0"/>
        <w:rPr>
          <w:rFonts w:ascii="微软雅黑" w:eastAsia="微软雅黑" w:hAnsi="微软雅黑"/>
        </w:rPr>
      </w:pPr>
      <w:r>
        <w:rPr>
          <w:rFonts w:ascii="微软雅黑" w:eastAsia="微软雅黑" w:hAnsi="微软雅黑" w:hint="eastAsia"/>
        </w:rPr>
        <w:t>阈值</w:t>
      </w:r>
      <w:r>
        <w:rPr>
          <w:rFonts w:ascii="微软雅黑" w:eastAsia="微软雅黑" w:hAnsi="微软雅黑"/>
        </w:rPr>
        <w:t>上限：【</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触发告警的阈值上限，取值为</w:t>
      </w:r>
      <w:r>
        <w:rPr>
          <w:rFonts w:ascii="微软雅黑" w:eastAsia="微软雅黑" w:hAnsi="微软雅黑" w:hint="eastAsia"/>
        </w:rPr>
        <w:t>1-</w:t>
      </w:r>
      <w:r>
        <w:rPr>
          <w:rFonts w:ascii="微软雅黑" w:eastAsia="微软雅黑" w:hAnsi="微软雅黑"/>
        </w:rPr>
        <w:t>2147483647</w:t>
      </w:r>
      <w:r>
        <w:rPr>
          <w:rFonts w:ascii="微软雅黑" w:eastAsia="微软雅黑" w:hAnsi="微软雅黑" w:hint="eastAsia"/>
        </w:rPr>
        <w:t>，</w:t>
      </w:r>
      <w:r>
        <w:rPr>
          <w:rFonts w:ascii="微软雅黑" w:eastAsia="微软雅黑" w:hAnsi="微软雅黑"/>
        </w:rPr>
        <w:t>默认10</w:t>
      </w:r>
      <w:r>
        <w:rPr>
          <w:rFonts w:ascii="微软雅黑" w:eastAsia="微软雅黑" w:hAnsi="微软雅黑" w:hint="eastAsia"/>
        </w:rPr>
        <w:t>0。</w:t>
      </w:r>
    </w:p>
    <w:p w14:paraId="33575956" w14:textId="77777777" w:rsidR="0076630D" w:rsidRDefault="00D7272D" w:rsidP="00B10728">
      <w:pPr>
        <w:pStyle w:val="af2"/>
        <w:numPr>
          <w:ilvl w:val="0"/>
          <w:numId w:val="495"/>
        </w:numPr>
        <w:ind w:firstLineChars="0"/>
        <w:rPr>
          <w:rFonts w:ascii="微软雅黑" w:eastAsia="微软雅黑" w:hAnsi="微软雅黑"/>
        </w:rPr>
      </w:pPr>
      <w:r>
        <w:rPr>
          <w:rFonts w:ascii="微软雅黑" w:eastAsia="微软雅黑" w:hAnsi="微软雅黑" w:hint="eastAsia"/>
        </w:rPr>
        <w:t>上升</w:t>
      </w:r>
      <w:r>
        <w:rPr>
          <w:rFonts w:ascii="微软雅黑" w:eastAsia="微软雅黑" w:hAnsi="微软雅黑"/>
        </w:rPr>
        <w:t>事件：【</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超过阈值上限所执行的事件，从已有的事件组中选择。</w:t>
      </w:r>
    </w:p>
    <w:p w14:paraId="390B1561"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rPr>
        <w:t>当</w:t>
      </w:r>
      <w:r>
        <w:rPr>
          <w:rFonts w:ascii="微软雅黑" w:eastAsia="微软雅黑" w:hAnsi="微软雅黑"/>
        </w:rPr>
        <w:t>选择</w:t>
      </w:r>
      <w:r>
        <w:rPr>
          <w:rFonts w:ascii="微软雅黑" w:eastAsia="微软雅黑" w:hAnsi="微软雅黑" w:hint="eastAsia"/>
        </w:rPr>
        <w:t>下降或</w:t>
      </w:r>
      <w:r>
        <w:rPr>
          <w:rFonts w:ascii="微软雅黑" w:eastAsia="微软雅黑" w:hAnsi="微软雅黑"/>
        </w:rPr>
        <w:t>上升&amp;下降</w:t>
      </w:r>
      <w:r>
        <w:rPr>
          <w:rFonts w:ascii="微软雅黑" w:eastAsia="微软雅黑" w:hAnsi="微软雅黑" w:hint="eastAsia"/>
        </w:rPr>
        <w:t>时</w:t>
      </w:r>
      <w:r>
        <w:rPr>
          <w:rFonts w:ascii="微软雅黑" w:eastAsia="微软雅黑" w:hAnsi="微软雅黑"/>
        </w:rPr>
        <w:t>，需配置：</w:t>
      </w:r>
    </w:p>
    <w:p w14:paraId="793FFB9B" w14:textId="77777777" w:rsidR="0076630D" w:rsidRDefault="00D7272D" w:rsidP="00B10728">
      <w:pPr>
        <w:pStyle w:val="af2"/>
        <w:numPr>
          <w:ilvl w:val="0"/>
          <w:numId w:val="495"/>
        </w:numPr>
        <w:ind w:firstLineChars="0"/>
        <w:rPr>
          <w:rFonts w:ascii="微软雅黑" w:eastAsia="微软雅黑" w:hAnsi="微软雅黑"/>
        </w:rPr>
      </w:pPr>
      <w:r>
        <w:rPr>
          <w:rFonts w:ascii="微软雅黑" w:eastAsia="微软雅黑" w:hAnsi="微软雅黑" w:hint="eastAsia"/>
        </w:rPr>
        <w:t>阈值下限</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触发告警的阈值</w:t>
      </w:r>
      <w:r>
        <w:rPr>
          <w:rFonts w:ascii="微软雅黑" w:eastAsia="微软雅黑" w:hAnsi="微软雅黑" w:hint="eastAsia"/>
        </w:rPr>
        <w:t>下</w:t>
      </w:r>
      <w:r>
        <w:rPr>
          <w:rFonts w:ascii="微软雅黑" w:eastAsia="微软雅黑" w:hAnsi="微软雅黑"/>
        </w:rPr>
        <w:t>限，取值为</w:t>
      </w:r>
      <w:r>
        <w:rPr>
          <w:rFonts w:ascii="微软雅黑" w:eastAsia="微软雅黑" w:hAnsi="微软雅黑" w:hint="eastAsia"/>
        </w:rPr>
        <w:t>1-</w:t>
      </w:r>
      <w:r>
        <w:rPr>
          <w:rFonts w:ascii="微软雅黑" w:eastAsia="微软雅黑" w:hAnsi="微软雅黑"/>
        </w:rPr>
        <w:t>2147483647</w:t>
      </w:r>
      <w:r>
        <w:rPr>
          <w:rFonts w:ascii="微软雅黑" w:eastAsia="微软雅黑" w:hAnsi="微软雅黑" w:hint="eastAsia"/>
        </w:rPr>
        <w:t>，</w:t>
      </w:r>
      <w:r>
        <w:rPr>
          <w:rFonts w:ascii="微软雅黑" w:eastAsia="微软雅黑" w:hAnsi="微软雅黑"/>
        </w:rPr>
        <w:t>默</w:t>
      </w:r>
      <w:r>
        <w:rPr>
          <w:rFonts w:ascii="微软雅黑" w:eastAsia="微软雅黑" w:hAnsi="微软雅黑"/>
        </w:rPr>
        <w:lastRenderedPageBreak/>
        <w:t>认</w:t>
      </w:r>
      <w:r>
        <w:rPr>
          <w:rFonts w:ascii="微软雅黑" w:eastAsia="微软雅黑" w:hAnsi="微软雅黑" w:hint="eastAsia"/>
        </w:rPr>
        <w:t>20。</w:t>
      </w:r>
    </w:p>
    <w:p w14:paraId="26A4738E" w14:textId="77777777" w:rsidR="0076630D" w:rsidRDefault="00D7272D" w:rsidP="00B10728">
      <w:pPr>
        <w:pStyle w:val="af2"/>
        <w:numPr>
          <w:ilvl w:val="0"/>
          <w:numId w:val="495"/>
        </w:numPr>
        <w:ind w:firstLineChars="0"/>
        <w:rPr>
          <w:rFonts w:ascii="微软雅黑" w:eastAsia="微软雅黑" w:hAnsi="微软雅黑"/>
        </w:rPr>
      </w:pPr>
      <w:r>
        <w:rPr>
          <w:rFonts w:ascii="微软雅黑" w:eastAsia="微软雅黑" w:hAnsi="微软雅黑" w:hint="eastAsia"/>
        </w:rPr>
        <w:t>下降</w:t>
      </w:r>
      <w:r>
        <w:rPr>
          <w:rFonts w:ascii="微软雅黑" w:eastAsia="微软雅黑" w:hAnsi="微软雅黑"/>
        </w:rPr>
        <w:t>事件：【</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设置低于</w:t>
      </w:r>
      <w:r>
        <w:rPr>
          <w:rFonts w:ascii="微软雅黑" w:eastAsia="微软雅黑" w:hAnsi="微软雅黑"/>
        </w:rPr>
        <w:t>阈值</w:t>
      </w:r>
      <w:r>
        <w:rPr>
          <w:rFonts w:ascii="微软雅黑" w:eastAsia="微软雅黑" w:hAnsi="微软雅黑" w:hint="eastAsia"/>
        </w:rPr>
        <w:t>下限</w:t>
      </w:r>
      <w:r>
        <w:rPr>
          <w:rFonts w:ascii="微软雅黑" w:eastAsia="微软雅黑" w:hAnsi="微软雅黑"/>
        </w:rPr>
        <w:t>所执行的事件，从已有的事件组中选择。</w:t>
      </w:r>
    </w:p>
    <w:p w14:paraId="0DF1C703" w14:textId="77777777" w:rsidR="0076630D" w:rsidRDefault="00D7272D">
      <w:pPr>
        <w:ind w:left="415"/>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1.当告警变量的采样值在同一方向上连续多次超过阈值时，只会在第一次产生告警事件。即上升告警和下降告警是交替产生的，出现了一次上升告警，则下一次必为下降告警。2.芯片里</w:t>
      </w:r>
      <w:r>
        <w:rPr>
          <w:rFonts w:ascii="微软雅黑" w:eastAsia="微软雅黑" w:hAnsi="微软雅黑"/>
        </w:rPr>
        <w:t>有规定。</w:t>
      </w:r>
      <w:r>
        <w:rPr>
          <w:rFonts w:ascii="微软雅黑" w:eastAsia="微软雅黑" w:hAnsi="微软雅黑" w:hint="eastAsia"/>
        </w:rPr>
        <w:t>若</w:t>
      </w:r>
      <w:r>
        <w:rPr>
          <w:rFonts w:ascii="微软雅黑" w:eastAsia="微软雅黑" w:hAnsi="微软雅黑"/>
        </w:rPr>
        <w:t>只选择“</w:t>
      </w:r>
      <w:r>
        <w:rPr>
          <w:rFonts w:ascii="微软雅黑" w:eastAsia="微软雅黑" w:hAnsi="微软雅黑" w:hint="eastAsia"/>
        </w:rPr>
        <w:t>上升</w:t>
      </w:r>
      <w:r>
        <w:rPr>
          <w:rFonts w:ascii="微软雅黑" w:eastAsia="微软雅黑" w:hAnsi="微软雅黑"/>
        </w:rPr>
        <w:t>”</w:t>
      </w:r>
      <w:r>
        <w:rPr>
          <w:rFonts w:ascii="微软雅黑" w:eastAsia="微软雅黑" w:hAnsi="微软雅黑" w:hint="eastAsia"/>
        </w:rPr>
        <w:t>告警</w:t>
      </w:r>
      <w:r>
        <w:rPr>
          <w:rFonts w:ascii="微软雅黑" w:eastAsia="微软雅黑" w:hAnsi="微软雅黑"/>
        </w:rPr>
        <w:t>，则下降</w:t>
      </w:r>
      <w:r>
        <w:rPr>
          <w:rFonts w:ascii="微软雅黑" w:eastAsia="微软雅黑" w:hAnsi="微软雅黑" w:hint="eastAsia"/>
        </w:rPr>
        <w:t>阈值</w:t>
      </w:r>
      <w:r>
        <w:rPr>
          <w:rFonts w:ascii="微软雅黑" w:eastAsia="微软雅黑" w:hAnsi="微软雅黑"/>
        </w:rPr>
        <w:t>默认为</w:t>
      </w:r>
      <w:r>
        <w:rPr>
          <w:rFonts w:ascii="微软雅黑" w:eastAsia="微软雅黑" w:hAnsi="微软雅黑" w:hint="eastAsia"/>
        </w:rPr>
        <w:t>20，上升</w:t>
      </w:r>
      <w:r>
        <w:rPr>
          <w:rFonts w:ascii="微软雅黑" w:eastAsia="微软雅黑" w:hAnsi="微软雅黑"/>
        </w:rPr>
        <w:t>阈值必须大于下降阈值；若只选择“</w:t>
      </w:r>
      <w:r>
        <w:rPr>
          <w:rFonts w:ascii="微软雅黑" w:eastAsia="微软雅黑" w:hAnsi="微软雅黑" w:hint="eastAsia"/>
        </w:rPr>
        <w:t>下降</w:t>
      </w:r>
      <w:r>
        <w:rPr>
          <w:rFonts w:ascii="微软雅黑" w:eastAsia="微软雅黑" w:hAnsi="微软雅黑"/>
        </w:rPr>
        <w:t>”</w:t>
      </w:r>
      <w:r>
        <w:rPr>
          <w:rFonts w:ascii="微软雅黑" w:eastAsia="微软雅黑" w:hAnsi="微软雅黑" w:hint="eastAsia"/>
        </w:rPr>
        <w:t>告警</w:t>
      </w:r>
      <w:r>
        <w:rPr>
          <w:rFonts w:ascii="微软雅黑" w:eastAsia="微软雅黑" w:hAnsi="微软雅黑"/>
        </w:rPr>
        <w:t>，则上升阈值默认为</w:t>
      </w:r>
      <w:r>
        <w:rPr>
          <w:rFonts w:ascii="微软雅黑" w:eastAsia="微软雅黑" w:hAnsi="微软雅黑" w:hint="eastAsia"/>
        </w:rPr>
        <w:t>100，</w:t>
      </w:r>
      <w:r>
        <w:rPr>
          <w:rFonts w:ascii="微软雅黑" w:eastAsia="微软雅黑" w:hAnsi="微软雅黑"/>
        </w:rPr>
        <w:t>下降阈值必须小于上升阈值；当选择“</w:t>
      </w:r>
      <w:r>
        <w:rPr>
          <w:rFonts w:ascii="微软雅黑" w:eastAsia="微软雅黑" w:hAnsi="微软雅黑" w:hint="eastAsia"/>
        </w:rPr>
        <w:t>上升</w:t>
      </w:r>
      <w:r>
        <w:rPr>
          <w:rFonts w:ascii="微软雅黑" w:eastAsia="微软雅黑" w:hAnsi="微软雅黑"/>
        </w:rPr>
        <w:t>&amp;下降”</w:t>
      </w:r>
      <w:r>
        <w:rPr>
          <w:rFonts w:ascii="微软雅黑" w:eastAsia="微软雅黑" w:hAnsi="微软雅黑" w:hint="eastAsia"/>
        </w:rPr>
        <w:t>告警</w:t>
      </w:r>
      <w:r>
        <w:rPr>
          <w:rFonts w:ascii="微软雅黑" w:eastAsia="微软雅黑" w:hAnsi="微软雅黑"/>
        </w:rPr>
        <w:t>，上升阈值必须大于下降阈值。</w:t>
      </w:r>
    </w:p>
    <w:p w14:paraId="0F6C68F4" w14:textId="77777777" w:rsidR="0076630D" w:rsidRDefault="00D7272D">
      <w:pPr>
        <w:rPr>
          <w:rFonts w:ascii="微软雅黑" w:eastAsia="微软雅黑" w:hAnsi="微软雅黑"/>
        </w:rPr>
      </w:pPr>
      <w:r>
        <w:rPr>
          <w:rFonts w:ascii="微软雅黑" w:eastAsia="微软雅黑" w:hAnsi="微软雅黑" w:hint="eastAsia"/>
        </w:rPr>
        <w:t>告警组</w:t>
      </w:r>
      <w:r>
        <w:rPr>
          <w:rFonts w:ascii="微软雅黑" w:eastAsia="微软雅黑" w:hAnsi="微软雅黑"/>
        </w:rPr>
        <w:t>列表：</w:t>
      </w:r>
      <w:r>
        <w:rPr>
          <w:rFonts w:ascii="微软雅黑" w:eastAsia="微软雅黑" w:hAnsi="微软雅黑" w:hint="eastAsia"/>
        </w:rPr>
        <w:t>最多</w:t>
      </w:r>
      <w:r>
        <w:rPr>
          <w:rFonts w:ascii="微软雅黑" w:eastAsia="微软雅黑" w:hAnsi="微软雅黑"/>
        </w:rPr>
        <w:t>添加</w:t>
      </w:r>
      <w:r>
        <w:rPr>
          <w:rFonts w:ascii="微软雅黑" w:eastAsia="微软雅黑" w:hAnsi="微软雅黑" w:hint="eastAsia"/>
        </w:rPr>
        <w:t>32个</w:t>
      </w:r>
    </w:p>
    <w:p w14:paraId="4D030838" w14:textId="77777777" w:rsidR="0076630D" w:rsidRDefault="00D7272D"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端口、</w:t>
      </w:r>
      <w:r>
        <w:rPr>
          <w:rFonts w:ascii="微软雅黑" w:eastAsia="微软雅黑" w:hAnsi="微软雅黑" w:hint="eastAsia"/>
        </w:rPr>
        <w:t>计数器及其</w:t>
      </w:r>
      <w:r>
        <w:rPr>
          <w:rFonts w:ascii="微软雅黑" w:eastAsia="微软雅黑" w:hAnsi="微软雅黑"/>
        </w:rPr>
        <w:t>值、</w:t>
      </w:r>
      <w:r>
        <w:rPr>
          <w:rFonts w:ascii="微软雅黑" w:eastAsia="微软雅黑" w:hAnsi="微软雅黑" w:hint="eastAsia"/>
        </w:rPr>
        <w:t>采样类型</w:t>
      </w:r>
      <w:r>
        <w:rPr>
          <w:rFonts w:ascii="微软雅黑" w:eastAsia="微软雅黑" w:hAnsi="微软雅黑"/>
        </w:rPr>
        <w:t>、采样间隔、</w:t>
      </w:r>
      <w:r>
        <w:rPr>
          <w:rFonts w:ascii="微软雅黑" w:eastAsia="微软雅黑" w:hAnsi="微软雅黑" w:hint="eastAsia"/>
        </w:rPr>
        <w:t>所有者</w:t>
      </w:r>
      <w:r>
        <w:rPr>
          <w:rFonts w:ascii="微软雅黑" w:eastAsia="微软雅黑" w:hAnsi="微软雅黑"/>
        </w:rPr>
        <w:t>、告警</w:t>
      </w:r>
      <w:r>
        <w:rPr>
          <w:rFonts w:ascii="微软雅黑" w:eastAsia="微软雅黑" w:hAnsi="微软雅黑" w:hint="eastAsia"/>
        </w:rPr>
        <w:t>触发</w:t>
      </w:r>
      <w:r>
        <w:rPr>
          <w:rFonts w:ascii="微软雅黑" w:eastAsia="微软雅黑" w:hAnsi="微软雅黑"/>
        </w:rPr>
        <w:t>方式</w:t>
      </w:r>
      <w:r>
        <w:rPr>
          <w:rFonts w:ascii="微软雅黑" w:eastAsia="微软雅黑" w:hAnsi="微软雅黑" w:hint="eastAsia"/>
        </w:rPr>
        <w:t>、上升</w:t>
      </w:r>
      <w:r>
        <w:rPr>
          <w:rFonts w:ascii="微软雅黑" w:eastAsia="微软雅黑" w:hAnsi="微软雅黑"/>
        </w:rPr>
        <w:t>的阈值和事件组、下降的阈值和事件组</w:t>
      </w:r>
    </w:p>
    <w:p w14:paraId="085F334D" w14:textId="77777777" w:rsidR="0076630D" w:rsidRDefault="00D7272D"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添加多条</w:t>
      </w:r>
      <w:r>
        <w:rPr>
          <w:rFonts w:ascii="微软雅黑" w:eastAsia="微软雅黑" w:hAnsi="微软雅黑" w:hint="eastAsia"/>
        </w:rPr>
        <w:t>，每个</w:t>
      </w:r>
      <w:r>
        <w:rPr>
          <w:rFonts w:ascii="微软雅黑" w:eastAsia="微软雅黑" w:hAnsi="微软雅黑"/>
        </w:rPr>
        <w:t>端口允许</w:t>
      </w:r>
      <w:r>
        <w:rPr>
          <w:rFonts w:ascii="微软雅黑" w:eastAsia="微软雅黑" w:hAnsi="微软雅黑" w:hint="eastAsia"/>
        </w:rPr>
        <w:t>添加多条</w:t>
      </w:r>
    </w:p>
    <w:p w14:paraId="473FB41D" w14:textId="77777777" w:rsidR="0076630D" w:rsidRDefault="00D7272D"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w:t>
      </w:r>
      <w:r>
        <w:rPr>
          <w:rFonts w:ascii="微软雅黑" w:eastAsia="微软雅黑" w:hAnsi="微软雅黑"/>
        </w:rPr>
        <w:t>仅支持单条编辑</w:t>
      </w:r>
    </w:p>
    <w:p w14:paraId="71ED9DA4" w14:textId="77777777" w:rsidR="0076630D" w:rsidRDefault="00D7272D"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删除单条</w:t>
      </w:r>
      <w:r>
        <w:rPr>
          <w:rFonts w:ascii="微软雅黑" w:eastAsia="微软雅黑" w:hAnsi="微软雅黑" w:hint="eastAsia"/>
        </w:rPr>
        <w:t>/批量/全部</w:t>
      </w:r>
      <w:r>
        <w:rPr>
          <w:rFonts w:ascii="微软雅黑" w:eastAsia="微软雅黑" w:hAnsi="微软雅黑"/>
        </w:rPr>
        <w:t>告警组</w:t>
      </w:r>
    </w:p>
    <w:p w14:paraId="43C58601" w14:textId="77777777" w:rsidR="0076630D" w:rsidRDefault="00D7272D"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刷新，刷新计数器的实际值</w:t>
      </w:r>
    </w:p>
    <w:p w14:paraId="37A6BF67" w14:textId="598575E1" w:rsidR="009967CD" w:rsidRDefault="009967CD" w:rsidP="009967CD">
      <w:pPr>
        <w:pStyle w:val="20"/>
        <w:numPr>
          <w:ilvl w:val="1"/>
          <w:numId w:val="1"/>
        </w:numPr>
        <w:rPr>
          <w:rFonts w:ascii="微软雅黑" w:eastAsia="微软雅黑" w:hAnsi="微软雅黑"/>
        </w:rPr>
      </w:pPr>
      <w:bookmarkStart w:id="486" w:name="_TR-069(FP2_TBD)"/>
      <w:bookmarkStart w:id="487" w:name="_Toc149138889"/>
      <w:bookmarkEnd w:id="486"/>
      <w:r>
        <w:rPr>
          <w:rFonts w:ascii="微软雅黑" w:eastAsia="微软雅黑" w:hAnsi="微软雅黑"/>
        </w:rPr>
        <w:t>TR-069</w:t>
      </w:r>
      <w:r w:rsidRPr="00971AE0">
        <w:rPr>
          <w:rFonts w:ascii="微软雅黑" w:eastAsia="微软雅黑" w:hAnsi="微软雅黑"/>
          <w:color w:val="EEECE1" w:themeColor="background2"/>
          <w:highlight w:val="cyan"/>
        </w:rPr>
        <w:t>(FP</w:t>
      </w:r>
      <w:r w:rsidR="00971AE0" w:rsidRPr="00971AE0">
        <w:rPr>
          <w:rFonts w:ascii="微软雅黑" w:eastAsia="微软雅黑" w:hAnsi="微软雅黑"/>
          <w:color w:val="EEECE1" w:themeColor="background2"/>
          <w:highlight w:val="cyan"/>
        </w:rPr>
        <w:t>3</w:t>
      </w:r>
      <w:r w:rsidRPr="00971AE0">
        <w:rPr>
          <w:rFonts w:ascii="微软雅黑" w:eastAsia="微软雅黑" w:hAnsi="微软雅黑"/>
          <w:color w:val="EEECE1" w:themeColor="background2"/>
          <w:highlight w:val="cyan"/>
        </w:rPr>
        <w:t>)</w:t>
      </w:r>
      <w:bookmarkEnd w:id="487"/>
    </w:p>
    <w:p w14:paraId="0BB29DB9" w14:textId="265C500E" w:rsidR="0076630D" w:rsidRDefault="009967CD" w:rsidP="009967CD">
      <w:pPr>
        <w:ind w:firstLine="420"/>
        <w:rPr>
          <w:rFonts w:ascii="微软雅黑" w:eastAsia="微软雅黑" w:hAnsi="微软雅黑"/>
        </w:rPr>
      </w:pPr>
      <w:r>
        <w:rPr>
          <w:rFonts w:ascii="微软雅黑" w:eastAsia="微软雅黑" w:hAnsi="微软雅黑"/>
        </w:rPr>
        <w:t>GWN78XX交换机，既可以被GWN.Cloud/GWN Manager</w:t>
      </w:r>
      <w:r>
        <w:rPr>
          <w:rFonts w:ascii="微软雅黑" w:eastAsia="微软雅黑" w:hAnsi="微软雅黑" w:hint="eastAsia"/>
        </w:rPr>
        <w:t>接管</w:t>
      </w:r>
      <w:r>
        <w:rPr>
          <w:rFonts w:ascii="微软雅黑" w:eastAsia="微软雅黑" w:hAnsi="微软雅黑"/>
        </w:rPr>
        <w:t>，也支持被TR-069</w:t>
      </w:r>
      <w:r>
        <w:rPr>
          <w:rFonts w:ascii="微软雅黑" w:eastAsia="微软雅黑" w:hAnsi="微软雅黑" w:hint="eastAsia"/>
        </w:rPr>
        <w:t>管理</w:t>
      </w:r>
      <w:r>
        <w:rPr>
          <w:rFonts w:ascii="微软雅黑" w:eastAsia="微软雅黑" w:hAnsi="微软雅黑"/>
        </w:rPr>
        <w:t>。</w:t>
      </w:r>
    </w:p>
    <w:p w14:paraId="6984CA93" w14:textId="04DF71DF" w:rsidR="009967CD" w:rsidRDefault="009967CD" w:rsidP="009967CD">
      <w:pPr>
        <w:ind w:firstLine="420"/>
        <w:rPr>
          <w:rFonts w:ascii="微软雅黑" w:eastAsia="微软雅黑" w:hAnsi="微软雅黑"/>
        </w:rPr>
      </w:pPr>
      <w:r>
        <w:rPr>
          <w:rFonts w:ascii="微软雅黑" w:eastAsia="微软雅黑" w:hAnsi="微软雅黑" w:hint="eastAsia"/>
        </w:rPr>
        <w:t>无论</w:t>
      </w:r>
      <w:r>
        <w:rPr>
          <w:rFonts w:ascii="微软雅黑" w:eastAsia="微软雅黑" w:hAnsi="微软雅黑"/>
        </w:rPr>
        <w:t>GWN78XX是否被GWN.Cloud/GWN Manager管理，均支持TR-069功能，通过本地Web管理平台</w:t>
      </w:r>
      <w:r>
        <w:rPr>
          <w:rFonts w:ascii="微软雅黑" w:eastAsia="微软雅黑" w:hAnsi="微软雅黑" w:hint="eastAsia"/>
        </w:rPr>
        <w:t>或</w:t>
      </w:r>
      <w:r>
        <w:rPr>
          <w:rFonts w:ascii="微软雅黑" w:eastAsia="微软雅黑" w:hAnsi="微软雅黑"/>
        </w:rPr>
        <w:t>CLI开启TR-069并进行相应配置。</w:t>
      </w:r>
    </w:p>
    <w:p w14:paraId="0B20365B" w14:textId="5306B4CE" w:rsidR="009967CD" w:rsidRDefault="009967CD" w:rsidP="009967CD">
      <w:pPr>
        <w:ind w:firstLine="420"/>
        <w:rPr>
          <w:rFonts w:ascii="微软雅黑" w:eastAsia="微软雅黑" w:hAnsi="微软雅黑"/>
          <w:color w:val="E36C0A" w:themeColor="accent6" w:themeShade="BF"/>
        </w:rPr>
      </w:pPr>
      <w:r>
        <w:rPr>
          <w:rFonts w:ascii="微软雅黑" w:eastAsia="微软雅黑" w:hAnsi="微软雅黑" w:hint="eastAsia"/>
        </w:rPr>
        <w:t>当</w:t>
      </w:r>
      <w:r>
        <w:rPr>
          <w:rFonts w:ascii="微软雅黑" w:eastAsia="微软雅黑" w:hAnsi="微软雅黑"/>
        </w:rPr>
        <w:t>GWN78XX被TR-069管理后，本地</w:t>
      </w:r>
      <w:r>
        <w:rPr>
          <w:rFonts w:ascii="微软雅黑" w:eastAsia="微软雅黑" w:hAnsi="微软雅黑" w:hint="eastAsia"/>
        </w:rPr>
        <w:t>仍</w:t>
      </w:r>
      <w:r>
        <w:rPr>
          <w:rFonts w:ascii="微软雅黑" w:eastAsia="微软雅黑" w:hAnsi="微软雅黑"/>
        </w:rPr>
        <w:t>可进行管理，</w:t>
      </w:r>
      <w:r>
        <w:rPr>
          <w:rFonts w:ascii="微软雅黑" w:eastAsia="微软雅黑" w:hAnsi="微软雅黑" w:hint="eastAsia"/>
        </w:rPr>
        <w:t>不受到限制，</w:t>
      </w:r>
      <w:r>
        <w:rPr>
          <w:rFonts w:ascii="微软雅黑" w:eastAsia="微软雅黑" w:hAnsi="微软雅黑"/>
        </w:rPr>
        <w:t>即GWN78XX本地Web与CLI、TR-069、GWN.Cloud/GWN Manager</w:t>
      </w:r>
      <w:r>
        <w:rPr>
          <w:rFonts w:ascii="微软雅黑" w:eastAsia="微软雅黑" w:hAnsi="微软雅黑" w:hint="eastAsia"/>
        </w:rPr>
        <w:t>可</w:t>
      </w:r>
      <w:r>
        <w:rPr>
          <w:rFonts w:ascii="微软雅黑" w:eastAsia="微软雅黑" w:hAnsi="微软雅黑"/>
        </w:rPr>
        <w:t>同时管理交换机，</w:t>
      </w:r>
      <w:r>
        <w:rPr>
          <w:rFonts w:ascii="微软雅黑" w:eastAsia="微软雅黑" w:hAnsi="微软雅黑" w:hint="eastAsia"/>
        </w:rPr>
        <w:t xml:space="preserve">以 </w:t>
      </w:r>
      <w:r>
        <w:rPr>
          <w:rFonts w:ascii="微软雅黑" w:eastAsia="微软雅黑" w:hAnsi="微软雅黑"/>
        </w:rPr>
        <w:t>后</w:t>
      </w:r>
      <w:r>
        <w:rPr>
          <w:rFonts w:ascii="微软雅黑" w:eastAsia="微软雅黑" w:hAnsi="微软雅黑" w:hint="eastAsia"/>
        </w:rPr>
        <w:t>配置</w:t>
      </w:r>
      <w:r>
        <w:rPr>
          <w:rFonts w:ascii="微软雅黑" w:eastAsia="微软雅黑" w:hAnsi="微软雅黑"/>
        </w:rPr>
        <w:t>的</w:t>
      </w:r>
      <w:r>
        <w:rPr>
          <w:rFonts w:ascii="微软雅黑" w:eastAsia="微软雅黑" w:hAnsi="微软雅黑"/>
        </w:rPr>
        <w:lastRenderedPageBreak/>
        <w:t>为准进行生效。</w:t>
      </w:r>
    </w:p>
    <w:p w14:paraId="764DA0CD" w14:textId="77777777" w:rsidR="009967CD" w:rsidRDefault="009967CD" w:rsidP="009E4BB9">
      <w:pPr>
        <w:rPr>
          <w:rFonts w:ascii="微软雅黑" w:eastAsia="微软雅黑" w:hAnsi="微软雅黑"/>
        </w:rPr>
      </w:pPr>
    </w:p>
    <w:p w14:paraId="2B1E79D2" w14:textId="2B2A21BF" w:rsidR="009E4BB9" w:rsidRDefault="009E4BB9" w:rsidP="009E4BB9">
      <w:pPr>
        <w:rPr>
          <w:rFonts w:ascii="微软雅黑" w:eastAsia="微软雅黑" w:hAnsi="微软雅黑"/>
        </w:rPr>
      </w:pPr>
      <w:r>
        <w:rPr>
          <w:rFonts w:ascii="微软雅黑" w:eastAsia="微软雅黑" w:hAnsi="微软雅黑" w:hint="eastAsia"/>
        </w:rPr>
        <w:t>【配置参数】</w:t>
      </w:r>
    </w:p>
    <w:p w14:paraId="0A5D5FFA" w14:textId="0C7BD4E5" w:rsidR="009E4BB9" w:rsidRDefault="007E69BF"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TR-069</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是否启用TR-069功能</w:t>
      </w:r>
      <w:r>
        <w:rPr>
          <w:rFonts w:ascii="微软雅黑" w:eastAsia="微软雅黑" w:hAnsi="微软雅黑" w:hint="eastAsia"/>
        </w:rPr>
        <w:t>，</w:t>
      </w:r>
      <w:r>
        <w:rPr>
          <w:rFonts w:ascii="微软雅黑" w:eastAsia="微软雅黑" w:hAnsi="微软雅黑"/>
        </w:rPr>
        <w:t>默认关闭。</w:t>
      </w:r>
    </w:p>
    <w:p w14:paraId="240AC785" w14:textId="2D12B4CB" w:rsidR="007E69BF" w:rsidRDefault="001A7EBB"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ACS</w:t>
      </w:r>
      <w:r>
        <w:rPr>
          <w:rFonts w:ascii="微软雅黑" w:eastAsia="微软雅黑" w:hAnsi="微软雅黑"/>
        </w:rPr>
        <w:t>源：【</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TR-069自动配置</w:t>
      </w:r>
      <w:r>
        <w:rPr>
          <w:rFonts w:ascii="微软雅黑" w:eastAsia="微软雅黑" w:hAnsi="微软雅黑" w:hint="eastAsia"/>
        </w:rPr>
        <w:t>服务器</w:t>
      </w:r>
      <w:r>
        <w:rPr>
          <w:rFonts w:ascii="微软雅黑" w:eastAsia="微软雅黑" w:hAnsi="微软雅黑"/>
        </w:rPr>
        <w:t>的地址。</w:t>
      </w:r>
    </w:p>
    <w:p w14:paraId="41AE89D1" w14:textId="67051D14" w:rsidR="001A7EBB" w:rsidRDefault="001A7EBB" w:rsidP="00B10728">
      <w:pPr>
        <w:pStyle w:val="af2"/>
        <w:numPr>
          <w:ilvl w:val="0"/>
          <w:numId w:val="496"/>
        </w:numPr>
        <w:ind w:firstLineChars="0"/>
        <w:rPr>
          <w:rFonts w:ascii="微软雅黑" w:eastAsia="微软雅黑" w:hAnsi="微软雅黑"/>
        </w:rPr>
      </w:pPr>
      <w:r>
        <w:rPr>
          <w:rFonts w:ascii="微软雅黑" w:eastAsia="微软雅黑" w:hAnsi="微软雅黑"/>
        </w:rPr>
        <w:t>ACS用户名：【</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交换机</w:t>
      </w:r>
      <w:r>
        <w:rPr>
          <w:rFonts w:ascii="微软雅黑" w:eastAsia="微软雅黑" w:hAnsi="微软雅黑" w:hint="eastAsia"/>
        </w:rPr>
        <w:t>向</w:t>
      </w:r>
      <w:r>
        <w:rPr>
          <w:rFonts w:ascii="微软雅黑" w:eastAsia="微软雅黑" w:hAnsi="微软雅黑"/>
        </w:rPr>
        <w:t>ACS发起连接</w:t>
      </w:r>
      <w:r>
        <w:rPr>
          <w:rFonts w:ascii="微软雅黑" w:eastAsia="微软雅黑" w:hAnsi="微软雅黑" w:hint="eastAsia"/>
        </w:rPr>
        <w:t>请求</w:t>
      </w:r>
      <w:r>
        <w:rPr>
          <w:rFonts w:ascii="微软雅黑" w:eastAsia="微软雅黑" w:hAnsi="微软雅黑"/>
        </w:rPr>
        <w:t>时ACS对TR-069客户端即交换机进行认证的用户名，必须与ACS侧的配置保持一致。</w:t>
      </w:r>
    </w:p>
    <w:p w14:paraId="4A396C98" w14:textId="4B2F5E9E" w:rsidR="001A7EBB" w:rsidRDefault="001A7EBB"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ACS</w:t>
      </w:r>
      <w:r>
        <w:rPr>
          <w:rFonts w:ascii="微软雅黑" w:eastAsia="微软雅黑" w:hAnsi="微软雅黑"/>
        </w:rPr>
        <w:t>密码：【</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ACS对交换机进行</w:t>
      </w:r>
      <w:r>
        <w:rPr>
          <w:rFonts w:ascii="微软雅黑" w:eastAsia="微软雅黑" w:hAnsi="微软雅黑" w:hint="eastAsia"/>
        </w:rPr>
        <w:t>认证</w:t>
      </w:r>
      <w:r>
        <w:rPr>
          <w:rFonts w:ascii="微软雅黑" w:eastAsia="微软雅黑" w:hAnsi="微软雅黑"/>
        </w:rPr>
        <w:t>的密码，必须与ACS侧的配置保持一致。</w:t>
      </w:r>
    </w:p>
    <w:p w14:paraId="734DAD4F" w14:textId="1DE8C9B1" w:rsidR="001A7EBB" w:rsidRDefault="001A7EBB"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开启</w:t>
      </w:r>
      <w:r>
        <w:rPr>
          <w:rFonts w:ascii="微软雅黑" w:eastAsia="微软雅黑" w:hAnsi="微软雅黑"/>
        </w:rPr>
        <w:t>定时连接：【</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若</w:t>
      </w:r>
      <w:r>
        <w:rPr>
          <w:rFonts w:ascii="微软雅黑" w:eastAsia="微软雅黑" w:hAnsi="微软雅黑"/>
        </w:rPr>
        <w:t>启用定时连接，交换机将会定时向ACS发送连接通知</w:t>
      </w:r>
      <w:r>
        <w:rPr>
          <w:rFonts w:ascii="微软雅黑" w:eastAsia="微软雅黑" w:hAnsi="微软雅黑" w:hint="eastAsia"/>
        </w:rPr>
        <w:t>包，</w:t>
      </w:r>
      <w:r>
        <w:rPr>
          <w:rFonts w:ascii="微软雅黑" w:eastAsia="微软雅黑" w:hAnsi="微软雅黑"/>
        </w:rPr>
        <w:t>默认开启。</w:t>
      </w:r>
    </w:p>
    <w:p w14:paraId="55E59D49" w14:textId="31400FCD" w:rsidR="001A7EBB" w:rsidRDefault="001A7EBB"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定时连接</w:t>
      </w:r>
      <w:r>
        <w:rPr>
          <w:rFonts w:ascii="微软雅黑" w:eastAsia="微软雅黑" w:hAnsi="微软雅黑"/>
        </w:rPr>
        <w:t>间隔</w:t>
      </w:r>
      <w:r>
        <w:rPr>
          <w:rFonts w:ascii="微软雅黑" w:eastAsia="微软雅黑" w:hAnsi="微软雅黑" w:hint="eastAsia"/>
        </w:rPr>
        <w:t xml:space="preserve"> (秒</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交换机向ACS定时</w:t>
      </w:r>
      <w:r>
        <w:rPr>
          <w:rFonts w:ascii="微软雅黑" w:eastAsia="微软雅黑" w:hAnsi="微软雅黑" w:hint="eastAsia"/>
        </w:rPr>
        <w:t>发送</w:t>
      </w:r>
      <w:r>
        <w:rPr>
          <w:rFonts w:ascii="微软雅黑" w:eastAsia="微软雅黑" w:hAnsi="微软雅黑"/>
        </w:rPr>
        <w:t>连接通知包的时间间隔。取值范围为</w:t>
      </w:r>
      <w:r>
        <w:rPr>
          <w:rFonts w:ascii="微软雅黑" w:eastAsia="微软雅黑" w:hAnsi="微软雅黑" w:hint="eastAsia"/>
        </w:rPr>
        <w:t>1</w:t>
      </w:r>
      <w:r>
        <w:rPr>
          <w:rFonts w:ascii="微软雅黑" w:eastAsia="微软雅黑" w:hAnsi="微软雅黑"/>
        </w:rPr>
        <w:t>-</w:t>
      </w:r>
      <w:r w:rsidRPr="001A7EBB">
        <w:t xml:space="preserve"> </w:t>
      </w:r>
      <w:r w:rsidRPr="001A7EBB">
        <w:rPr>
          <w:rFonts w:ascii="微软雅黑" w:eastAsia="微软雅黑" w:hAnsi="微软雅黑"/>
        </w:rPr>
        <w:t>2147483647</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64800</w:t>
      </w:r>
      <w:r>
        <w:rPr>
          <w:rFonts w:ascii="微软雅黑" w:eastAsia="微软雅黑" w:hAnsi="微软雅黑"/>
        </w:rPr>
        <w:t>。</w:t>
      </w:r>
    </w:p>
    <w:p w14:paraId="2A81FBBF" w14:textId="42A1C62C" w:rsidR="008E5964" w:rsidRDefault="008E5964"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ACS</w:t>
      </w:r>
      <w:r>
        <w:rPr>
          <w:rFonts w:ascii="微软雅黑" w:eastAsia="微软雅黑" w:hAnsi="微软雅黑"/>
        </w:rPr>
        <w:t>连接请求用户</w:t>
      </w:r>
      <w:r w:rsidR="00F64586">
        <w:rPr>
          <w:rFonts w:ascii="微软雅黑" w:eastAsia="微软雅黑" w:hAnsi="微软雅黑" w:hint="eastAsia"/>
        </w:rPr>
        <w:t>名</w:t>
      </w:r>
      <w:r>
        <w:rPr>
          <w:rFonts w:ascii="微软雅黑" w:eastAsia="微软雅黑" w:hAnsi="微软雅黑"/>
        </w:rPr>
        <w:t>：</w:t>
      </w:r>
      <w:r>
        <w:rPr>
          <w:rFonts w:ascii="微软雅黑" w:eastAsia="微软雅黑" w:hAnsi="微软雅黑" w:hint="eastAsia"/>
        </w:rPr>
        <w:t>【text文本框】</w:t>
      </w:r>
      <w:r w:rsidR="00F64586">
        <w:rPr>
          <w:rFonts w:ascii="微软雅黑" w:eastAsia="微软雅黑" w:hAnsi="微软雅黑" w:hint="eastAsia"/>
        </w:rPr>
        <w:t>ACS</w:t>
      </w:r>
      <w:r w:rsidR="00F64586">
        <w:rPr>
          <w:rFonts w:ascii="微软雅黑" w:eastAsia="微软雅黑" w:hAnsi="微软雅黑"/>
        </w:rPr>
        <w:t>服务器</w:t>
      </w:r>
      <w:r w:rsidR="00F64586">
        <w:rPr>
          <w:rFonts w:ascii="微软雅黑" w:eastAsia="微软雅黑" w:hAnsi="微软雅黑" w:hint="eastAsia"/>
        </w:rPr>
        <w:t>向</w:t>
      </w:r>
      <w:r w:rsidR="00F64586">
        <w:rPr>
          <w:rFonts w:ascii="微软雅黑" w:eastAsia="微软雅黑" w:hAnsi="微软雅黑"/>
        </w:rPr>
        <w:t>交换机发起连接请求时，交换机对ACS进行</w:t>
      </w:r>
      <w:r w:rsidR="00F64586">
        <w:rPr>
          <w:rFonts w:ascii="微软雅黑" w:eastAsia="微软雅黑" w:hAnsi="微软雅黑" w:hint="eastAsia"/>
        </w:rPr>
        <w:t>认证</w:t>
      </w:r>
      <w:r w:rsidR="00F64586">
        <w:rPr>
          <w:rFonts w:ascii="微软雅黑" w:eastAsia="微软雅黑" w:hAnsi="微软雅黑"/>
        </w:rPr>
        <w:t>的用户名，必须与ACS侧的配置保持一致。</w:t>
      </w:r>
    </w:p>
    <w:p w14:paraId="533C7135" w14:textId="5B00D24D" w:rsidR="00F64586" w:rsidRDefault="00F64586" w:rsidP="00B10728">
      <w:pPr>
        <w:pStyle w:val="af2"/>
        <w:numPr>
          <w:ilvl w:val="0"/>
          <w:numId w:val="496"/>
        </w:numPr>
        <w:ind w:firstLineChars="0"/>
        <w:rPr>
          <w:rFonts w:ascii="微软雅黑" w:eastAsia="微软雅黑" w:hAnsi="微软雅黑"/>
        </w:rPr>
      </w:pPr>
      <w:r>
        <w:rPr>
          <w:rFonts w:ascii="微软雅黑" w:eastAsia="微软雅黑" w:hAnsi="微软雅黑"/>
        </w:rPr>
        <w:t>ACS</w:t>
      </w:r>
      <w:r>
        <w:rPr>
          <w:rFonts w:ascii="微软雅黑" w:eastAsia="微软雅黑" w:hAnsi="微软雅黑" w:hint="eastAsia"/>
        </w:rPr>
        <w:t>连接</w:t>
      </w:r>
      <w:r>
        <w:rPr>
          <w:rFonts w:ascii="微软雅黑" w:eastAsia="微软雅黑" w:hAnsi="微软雅黑"/>
        </w:rPr>
        <w:t>请求</w:t>
      </w:r>
      <w:r w:rsidR="00E57152">
        <w:rPr>
          <w:rFonts w:ascii="微软雅黑" w:eastAsia="微软雅黑" w:hAnsi="微软雅黑" w:hint="eastAsia"/>
        </w:rPr>
        <w:t xml:space="preserve"> (</w:t>
      </w:r>
      <w:r>
        <w:rPr>
          <w:rFonts w:ascii="微软雅黑" w:eastAsia="微软雅黑" w:hAnsi="微软雅黑"/>
        </w:rPr>
        <w:t>秒</w:t>
      </w:r>
      <w:r w:rsidR="00E57152">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ACS</w:t>
      </w:r>
      <w:r>
        <w:rPr>
          <w:rFonts w:ascii="微软雅黑" w:eastAsia="微软雅黑" w:hAnsi="微软雅黑"/>
        </w:rPr>
        <w:t>服务器向交换机发起连接请求时，交换机对ACS进行认证的密码，必须与ACS侧的配置保持一致。</w:t>
      </w:r>
    </w:p>
    <w:p w14:paraId="65B54026" w14:textId="363AC9EC" w:rsidR="00F64586" w:rsidRDefault="00F64586"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ACS</w:t>
      </w:r>
      <w:r>
        <w:rPr>
          <w:rFonts w:ascii="微软雅黑" w:eastAsia="微软雅黑" w:hAnsi="微软雅黑"/>
        </w:rPr>
        <w:t>连接请求端口：【</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ACS</w:t>
      </w:r>
      <w:r>
        <w:rPr>
          <w:rFonts w:ascii="微软雅黑" w:eastAsia="微软雅黑" w:hAnsi="微软雅黑"/>
        </w:rPr>
        <w:t>服务器向交换机发起</w:t>
      </w:r>
      <w:r>
        <w:rPr>
          <w:rFonts w:ascii="微软雅黑" w:eastAsia="微软雅黑" w:hAnsi="微软雅黑" w:hint="eastAsia"/>
        </w:rPr>
        <w:t>连接</w:t>
      </w:r>
      <w:r>
        <w:rPr>
          <w:rFonts w:ascii="微软雅黑" w:eastAsia="微软雅黑" w:hAnsi="微软雅黑"/>
        </w:rPr>
        <w:t>请求时所使用的的端口号</w:t>
      </w:r>
      <w:r>
        <w:rPr>
          <w:rFonts w:ascii="微软雅黑" w:eastAsia="微软雅黑" w:hAnsi="微软雅黑" w:hint="eastAsia"/>
        </w:rPr>
        <w:t>，</w:t>
      </w:r>
      <w:r>
        <w:rPr>
          <w:rFonts w:ascii="微软雅黑" w:eastAsia="微软雅黑" w:hAnsi="微软雅黑"/>
        </w:rPr>
        <w:t>取值范围为</w:t>
      </w:r>
      <w:r>
        <w:rPr>
          <w:rFonts w:ascii="微软雅黑" w:eastAsia="微软雅黑" w:hAnsi="微软雅黑" w:hint="eastAsia"/>
        </w:rPr>
        <w:t>1</w:t>
      </w:r>
      <w:r>
        <w:rPr>
          <w:rFonts w:ascii="微软雅黑" w:eastAsia="微软雅黑" w:hAnsi="微软雅黑"/>
        </w:rPr>
        <w:t>-65535</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7547。</w:t>
      </w:r>
    </w:p>
    <w:p w14:paraId="0861439F" w14:textId="504847F3" w:rsidR="00F64586" w:rsidRDefault="00F64586" w:rsidP="00B10728">
      <w:pPr>
        <w:pStyle w:val="af2"/>
        <w:numPr>
          <w:ilvl w:val="0"/>
          <w:numId w:val="496"/>
        </w:numPr>
        <w:ind w:firstLineChars="0"/>
        <w:rPr>
          <w:rFonts w:ascii="微软雅黑" w:eastAsia="微软雅黑" w:hAnsi="微软雅黑"/>
        </w:rPr>
      </w:pPr>
      <w:r>
        <w:rPr>
          <w:rFonts w:ascii="微软雅黑" w:eastAsia="微软雅黑" w:hAnsi="微软雅黑" w:hint="eastAsia"/>
        </w:rPr>
        <w:t>CPE证书</w:t>
      </w:r>
      <w:r>
        <w:rPr>
          <w:rFonts w:ascii="微软雅黑" w:eastAsia="微软雅黑" w:hAnsi="微软雅黑"/>
        </w:rPr>
        <w:t>：【</w:t>
      </w:r>
      <w:r>
        <w:rPr>
          <w:rFonts w:ascii="微软雅黑" w:eastAsia="微软雅黑" w:hAnsi="微软雅黑" w:hint="eastAsia"/>
        </w:rPr>
        <w: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交换机通过SSL连接ACS时</w:t>
      </w:r>
      <w:r>
        <w:rPr>
          <w:rFonts w:ascii="微软雅黑" w:eastAsia="微软雅黑" w:hAnsi="微软雅黑" w:hint="eastAsia"/>
        </w:rPr>
        <w:t>需要</w:t>
      </w:r>
      <w:r>
        <w:rPr>
          <w:rFonts w:ascii="微软雅黑" w:eastAsia="微软雅黑" w:hAnsi="微软雅黑"/>
        </w:rPr>
        <w:t>使用的</w:t>
      </w:r>
      <w:r>
        <w:rPr>
          <w:rFonts w:ascii="微软雅黑" w:eastAsia="微软雅黑" w:hAnsi="微软雅黑" w:hint="eastAsia"/>
        </w:rPr>
        <w:t>证书</w:t>
      </w:r>
      <w:r>
        <w:rPr>
          <w:rFonts w:ascii="微软雅黑" w:eastAsia="微软雅黑" w:hAnsi="微软雅黑"/>
        </w:rPr>
        <w:t>文件。</w:t>
      </w:r>
    </w:p>
    <w:p w14:paraId="244D9B37" w14:textId="74419B50" w:rsidR="00F64586" w:rsidRPr="009E4BB9" w:rsidRDefault="00F64586" w:rsidP="00B10728">
      <w:pPr>
        <w:pStyle w:val="af2"/>
        <w:numPr>
          <w:ilvl w:val="0"/>
          <w:numId w:val="496"/>
        </w:numPr>
        <w:ind w:firstLineChars="0"/>
        <w:rPr>
          <w:rFonts w:ascii="微软雅黑" w:eastAsia="微软雅黑" w:hAnsi="微软雅黑"/>
        </w:rPr>
      </w:pPr>
      <w:r>
        <w:rPr>
          <w:rFonts w:ascii="微软雅黑" w:eastAsia="微软雅黑" w:hAnsi="微软雅黑"/>
        </w:rPr>
        <w:t>CPE证书密钥：【</w:t>
      </w:r>
      <w:r>
        <w:rPr>
          <w:rFonts w:ascii="微软雅黑" w:eastAsia="微软雅黑" w:hAnsi="微软雅黑" w:hint="eastAsia"/>
        </w:rPr>
        <w: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交换机通过SSL连接ACS时需要使用的证书密钥。</w:t>
      </w:r>
    </w:p>
    <w:p w14:paraId="4470D4F6" w14:textId="77777777" w:rsidR="009967CD" w:rsidRDefault="009967CD">
      <w:pPr>
        <w:rPr>
          <w:rFonts w:ascii="微软雅黑" w:eastAsia="微软雅黑" w:hAnsi="微软雅黑"/>
        </w:rPr>
      </w:pPr>
    </w:p>
    <w:p w14:paraId="5E596F03" w14:textId="77777777" w:rsidR="0076630D" w:rsidRDefault="00D7272D">
      <w:pPr>
        <w:pStyle w:val="20"/>
        <w:numPr>
          <w:ilvl w:val="1"/>
          <w:numId w:val="1"/>
        </w:numPr>
        <w:rPr>
          <w:rFonts w:ascii="微软雅黑" w:eastAsia="微软雅黑" w:hAnsi="微软雅黑"/>
        </w:rPr>
      </w:pPr>
      <w:bookmarkStart w:id="488" w:name="_LLDP_&amp;_LLDP-MED(FP1C)"/>
      <w:bookmarkStart w:id="489" w:name="_Toc149138890"/>
      <w:bookmarkEnd w:id="488"/>
      <w:r>
        <w:rPr>
          <w:rFonts w:ascii="微软雅黑" w:eastAsia="微软雅黑" w:hAnsi="微软雅黑" w:hint="eastAsia"/>
        </w:rPr>
        <w:lastRenderedPageBreak/>
        <w:t>LLDP</w:t>
      </w:r>
      <w:r>
        <w:rPr>
          <w:rFonts w:ascii="微软雅黑" w:eastAsia="微软雅黑" w:hAnsi="微软雅黑"/>
        </w:rPr>
        <w:t xml:space="preserve"> &amp; LLDP-MED</w:t>
      </w:r>
      <w:r>
        <w:rPr>
          <w:rFonts w:ascii="微软雅黑" w:eastAsia="微软雅黑" w:hAnsi="微软雅黑"/>
          <w:color w:val="EEECE1" w:themeColor="background2"/>
          <w:highlight w:val="darkYellow"/>
        </w:rPr>
        <w:t>(FP1C)</w:t>
      </w:r>
      <w:bookmarkEnd w:id="489"/>
    </w:p>
    <w:p w14:paraId="2804B7C2" w14:textId="77777777" w:rsidR="0076630D" w:rsidRDefault="00D7272D">
      <w:pPr>
        <w:rPr>
          <w:rFonts w:ascii="微软雅黑" w:eastAsia="微软雅黑" w:hAnsi="微软雅黑"/>
        </w:rPr>
      </w:pPr>
      <w:r>
        <w:rPr>
          <w:rFonts w:ascii="微软雅黑" w:eastAsia="微软雅黑" w:hAnsi="微软雅黑" w:hint="eastAsia"/>
        </w:rPr>
        <w:t>【功能概述】</w:t>
      </w:r>
    </w:p>
    <w:p w14:paraId="580A5602" w14:textId="77777777" w:rsidR="0076630D" w:rsidRDefault="00D7272D">
      <w:pPr>
        <w:ind w:firstLine="420"/>
        <w:rPr>
          <w:rFonts w:ascii="微软雅黑" w:eastAsia="微软雅黑" w:hAnsi="微软雅黑"/>
        </w:rPr>
      </w:pPr>
      <w:r>
        <w:rPr>
          <w:rFonts w:ascii="微软雅黑" w:eastAsia="微软雅黑" w:hAnsi="微软雅黑" w:hint="eastAsia"/>
        </w:rPr>
        <w:t>链路层发现协议</w:t>
      </w:r>
      <w:r>
        <w:rPr>
          <w:rFonts w:ascii="微软雅黑" w:eastAsia="微软雅黑" w:hAnsi="微软雅黑"/>
        </w:rPr>
        <w:t>LLDP是一种标准的二层发现方式，可以将本</w:t>
      </w:r>
      <w:r>
        <w:rPr>
          <w:rFonts w:ascii="微软雅黑" w:eastAsia="微软雅黑" w:hAnsi="微软雅黑" w:hint="eastAsia"/>
        </w:rPr>
        <w:t>端</w:t>
      </w:r>
      <w:r>
        <w:rPr>
          <w:rFonts w:ascii="微软雅黑" w:eastAsia="微软雅黑" w:hAnsi="微软雅黑"/>
        </w:rPr>
        <w:t>设备的管理地址、设备标识、接口表示等信息组织</w:t>
      </w:r>
      <w:r>
        <w:rPr>
          <w:rFonts w:ascii="微软雅黑" w:eastAsia="微软雅黑" w:hAnsi="微软雅黑" w:hint="eastAsia"/>
        </w:rPr>
        <w:t>成</w:t>
      </w:r>
      <w:r>
        <w:rPr>
          <w:rFonts w:ascii="微软雅黑" w:eastAsia="微软雅黑" w:hAnsi="微软雅黑"/>
        </w:rPr>
        <w:t>不同的TLV（</w:t>
      </w:r>
      <w:r>
        <w:rPr>
          <w:rFonts w:ascii="微软雅黑" w:eastAsia="微软雅黑" w:hAnsi="微软雅黑" w:hint="eastAsia"/>
        </w:rPr>
        <w:t>Type</w:t>
      </w:r>
      <w:r>
        <w:rPr>
          <w:rFonts w:ascii="微软雅黑" w:eastAsia="微软雅黑" w:hAnsi="微软雅黑"/>
        </w:rPr>
        <w:t>/Length/Value，类型</w:t>
      </w:r>
      <w:r>
        <w:rPr>
          <w:rFonts w:ascii="微软雅黑" w:eastAsia="微软雅黑" w:hAnsi="微软雅黑" w:hint="eastAsia"/>
        </w:rPr>
        <w:t>/长度/值</w:t>
      </w:r>
      <w:r>
        <w:rPr>
          <w:rFonts w:ascii="微软雅黑" w:eastAsia="微软雅黑" w:hAnsi="微软雅黑"/>
        </w:rPr>
        <w:t>），并</w:t>
      </w:r>
      <w:r>
        <w:rPr>
          <w:rFonts w:ascii="微软雅黑" w:eastAsia="微软雅黑" w:hAnsi="微软雅黑" w:hint="eastAsia"/>
        </w:rPr>
        <w:t>封装</w:t>
      </w:r>
      <w:r>
        <w:rPr>
          <w:rFonts w:ascii="微软雅黑" w:eastAsia="微软雅黑" w:hAnsi="微软雅黑"/>
        </w:rPr>
        <w:t>在LLDPDU中，发布给自己的邻居设备，邻居设备收到这些信息后将其以</w:t>
      </w:r>
      <w:r>
        <w:rPr>
          <w:rFonts w:ascii="微软雅黑" w:eastAsia="微软雅黑" w:hAnsi="微软雅黑" w:hint="eastAsia"/>
        </w:rPr>
        <w:t>标准</w:t>
      </w:r>
      <w:r>
        <w:rPr>
          <w:rFonts w:ascii="微软雅黑" w:eastAsia="微软雅黑" w:hAnsi="微软雅黑"/>
        </w:rPr>
        <w:t>的管理信息库MIB的形式保存起来，以供网络管理系统查询及判断链路的通信状况。</w:t>
      </w:r>
    </w:p>
    <w:p w14:paraId="1F925DF9" w14:textId="77777777" w:rsidR="0076630D" w:rsidRDefault="00D7272D">
      <w:pPr>
        <w:ind w:firstLine="420"/>
        <w:rPr>
          <w:rFonts w:ascii="微软雅黑" w:eastAsia="微软雅黑" w:hAnsi="微软雅黑"/>
        </w:rPr>
      </w:pPr>
      <w:r>
        <w:rPr>
          <w:rFonts w:ascii="微软雅黑" w:eastAsia="微软雅黑" w:hAnsi="微软雅黑" w:hint="eastAsia"/>
        </w:rPr>
        <w:t>工作原理</w:t>
      </w:r>
      <w:r>
        <w:rPr>
          <w:rFonts w:ascii="微软雅黑" w:eastAsia="微软雅黑" w:hAnsi="微软雅黑"/>
        </w:rPr>
        <w:t>：</w:t>
      </w:r>
    </w:p>
    <w:p w14:paraId="4D2BEBBA" w14:textId="77777777" w:rsidR="0076630D" w:rsidRDefault="00D7272D">
      <w:pPr>
        <w:ind w:firstLine="420"/>
        <w:rPr>
          <w:rFonts w:ascii="微软雅黑" w:eastAsia="微软雅黑" w:hAnsi="微软雅黑"/>
        </w:rPr>
      </w:pPr>
      <w:r>
        <w:rPr>
          <w:rFonts w:ascii="微软雅黑" w:eastAsia="微软雅黑" w:hAnsi="微软雅黑" w:hint="eastAsia"/>
        </w:rPr>
        <w:t>1.</w:t>
      </w:r>
      <w:r>
        <w:rPr>
          <w:rFonts w:ascii="微软雅黑" w:eastAsia="微软雅黑" w:hAnsi="微软雅黑"/>
        </w:rPr>
        <w:t>LLDP模块</w:t>
      </w:r>
      <w:r>
        <w:rPr>
          <w:rFonts w:ascii="微软雅黑" w:eastAsia="微软雅黑" w:hAnsi="微软雅黑" w:hint="eastAsia"/>
        </w:rPr>
        <w:t>通过</w:t>
      </w:r>
      <w:r>
        <w:rPr>
          <w:rFonts w:ascii="微软雅黑" w:eastAsia="微软雅黑" w:hAnsi="微软雅黑"/>
        </w:rPr>
        <w:t>LLDP代理与设备上物理拓扑MIB、</w:t>
      </w:r>
      <w:r>
        <w:rPr>
          <w:rFonts w:ascii="微软雅黑" w:eastAsia="微软雅黑" w:hAnsi="微软雅黑" w:hint="eastAsia"/>
        </w:rPr>
        <w:t>实体</w:t>
      </w:r>
      <w:r>
        <w:rPr>
          <w:rFonts w:ascii="微软雅黑" w:eastAsia="微软雅黑" w:hAnsi="微软雅黑"/>
        </w:rPr>
        <w:t>MIB、接口MIB以及其他类型MIB的</w:t>
      </w:r>
      <w:r>
        <w:rPr>
          <w:rFonts w:ascii="微软雅黑" w:eastAsia="微软雅黑" w:hAnsi="微软雅黑" w:hint="eastAsia"/>
        </w:rPr>
        <w:t>交互</w:t>
      </w:r>
      <w:r>
        <w:rPr>
          <w:rFonts w:ascii="微软雅黑" w:eastAsia="微软雅黑" w:hAnsi="微软雅黑"/>
        </w:rPr>
        <w:t>，来更新自己的LLDP本地系统MIB，以及本地设备自定义的LLDP扩展MIB。</w:t>
      </w:r>
    </w:p>
    <w:p w14:paraId="28FF2958" w14:textId="77777777" w:rsidR="0076630D" w:rsidRDefault="00D7272D">
      <w:pPr>
        <w:ind w:firstLine="420"/>
        <w:rPr>
          <w:rFonts w:ascii="微软雅黑" w:eastAsia="微软雅黑" w:hAnsi="微软雅黑"/>
        </w:rPr>
      </w:pPr>
      <w:r>
        <w:rPr>
          <w:rFonts w:ascii="微软雅黑" w:eastAsia="微软雅黑" w:hAnsi="微软雅黑"/>
        </w:rPr>
        <w:t>2.</w:t>
      </w:r>
      <w:r>
        <w:rPr>
          <w:rFonts w:ascii="微软雅黑" w:eastAsia="微软雅黑" w:hAnsi="微软雅黑" w:hint="eastAsia"/>
        </w:rPr>
        <w:t>将</w:t>
      </w:r>
      <w:r>
        <w:rPr>
          <w:rFonts w:ascii="微软雅黑" w:eastAsia="微软雅黑" w:hAnsi="微软雅黑"/>
        </w:rPr>
        <w:t>本地设备信息封装成LLDP帧发送给远端设备。</w:t>
      </w:r>
    </w:p>
    <w:p w14:paraId="5FE1E896" w14:textId="77777777" w:rsidR="0076630D" w:rsidRDefault="00D7272D">
      <w:pPr>
        <w:ind w:firstLine="420"/>
        <w:rPr>
          <w:rFonts w:ascii="微软雅黑" w:eastAsia="微软雅黑" w:hAnsi="微软雅黑"/>
        </w:rPr>
      </w:pPr>
      <w:r>
        <w:rPr>
          <w:rFonts w:ascii="微软雅黑" w:eastAsia="微软雅黑" w:hAnsi="微软雅黑"/>
        </w:rPr>
        <w:t>3.</w:t>
      </w:r>
      <w:r>
        <w:rPr>
          <w:rFonts w:ascii="微软雅黑" w:eastAsia="微软雅黑" w:hAnsi="微软雅黑" w:hint="eastAsia"/>
        </w:rPr>
        <w:t>接收远端</w:t>
      </w:r>
      <w:r>
        <w:rPr>
          <w:rFonts w:ascii="微软雅黑" w:eastAsia="微软雅黑" w:hAnsi="微软雅黑"/>
        </w:rPr>
        <w:t>设备发过来的LLDP帧，更新自己的LLDP远端系统MIB，以及远端设备自定义的LLDP</w:t>
      </w:r>
      <w:r>
        <w:rPr>
          <w:rFonts w:ascii="微软雅黑" w:eastAsia="微软雅黑" w:hAnsi="微软雅黑" w:hint="eastAsia"/>
        </w:rPr>
        <w:t>扩展</w:t>
      </w:r>
      <w:r>
        <w:rPr>
          <w:rFonts w:ascii="微软雅黑" w:eastAsia="微软雅黑" w:hAnsi="微软雅黑"/>
        </w:rPr>
        <w:t>MIB。</w:t>
      </w:r>
    </w:p>
    <w:p w14:paraId="78A4B79A" w14:textId="77777777" w:rsidR="0076630D" w:rsidRDefault="00D7272D">
      <w:pPr>
        <w:ind w:firstLine="420"/>
        <w:rPr>
          <w:rFonts w:ascii="微软雅黑" w:eastAsia="微软雅黑" w:hAnsi="微软雅黑"/>
        </w:rPr>
      </w:pPr>
      <w:r>
        <w:rPr>
          <w:rFonts w:ascii="微软雅黑" w:eastAsia="微软雅黑" w:hAnsi="微软雅黑"/>
        </w:rPr>
        <w:t>4.</w:t>
      </w:r>
      <w:r>
        <w:rPr>
          <w:rFonts w:ascii="微软雅黑" w:eastAsia="微软雅黑" w:hAnsi="微软雅黑" w:hint="eastAsia"/>
        </w:rPr>
        <w:t>通过</w:t>
      </w:r>
      <w:r>
        <w:rPr>
          <w:rFonts w:ascii="微软雅黑" w:eastAsia="微软雅黑" w:hAnsi="微软雅黑"/>
        </w:rPr>
        <w:t>LLDP代理收发LLDP帧，设备就很清楚地知道远端设备的信息，包括连接的是远端设备的哪个接口、远端设备的MAC地址等信息。</w:t>
      </w:r>
    </w:p>
    <w:p w14:paraId="62248B79" w14:textId="77777777" w:rsidR="0076630D" w:rsidRDefault="00D7272D">
      <w:pPr>
        <w:ind w:firstLine="420"/>
        <w:rPr>
          <w:rFonts w:ascii="微软雅黑" w:eastAsia="微软雅黑" w:hAnsi="微软雅黑"/>
        </w:rPr>
      </w:pPr>
      <w:r>
        <w:rPr>
          <w:rFonts w:ascii="微软雅黑" w:eastAsia="微软雅黑" w:hAnsi="微软雅黑"/>
        </w:rPr>
        <w:t>LLDP本地系统MIB用来保存本地设备信息，包括设备ID、接口ID、系统名称、系统描述</w:t>
      </w:r>
      <w:r>
        <w:rPr>
          <w:rFonts w:ascii="微软雅黑" w:eastAsia="微软雅黑" w:hAnsi="微软雅黑" w:hint="eastAsia"/>
        </w:rPr>
        <w:t>、</w:t>
      </w:r>
      <w:r>
        <w:rPr>
          <w:rFonts w:ascii="微软雅黑" w:eastAsia="微软雅黑" w:hAnsi="微软雅黑"/>
        </w:rPr>
        <w:t>接口描述、网络管理地址等信息。</w:t>
      </w:r>
    </w:p>
    <w:p w14:paraId="2F079CF7" w14:textId="77777777" w:rsidR="0076630D" w:rsidRDefault="00D7272D">
      <w:pPr>
        <w:ind w:firstLine="420"/>
        <w:rPr>
          <w:rFonts w:ascii="微软雅黑" w:eastAsia="微软雅黑" w:hAnsi="微软雅黑"/>
        </w:rPr>
      </w:pPr>
      <w:r>
        <w:rPr>
          <w:rFonts w:ascii="微软雅黑" w:eastAsia="微软雅黑" w:hAnsi="微软雅黑"/>
        </w:rPr>
        <w:t>LLDP远程系统MIB用来保存远端设备信息，包括设备ID、接口ID、系统名称、系统描述</w:t>
      </w:r>
      <w:r>
        <w:rPr>
          <w:rFonts w:ascii="微软雅黑" w:eastAsia="微软雅黑" w:hAnsi="微软雅黑" w:hint="eastAsia"/>
        </w:rPr>
        <w:t>、</w:t>
      </w:r>
      <w:r>
        <w:rPr>
          <w:rFonts w:ascii="微软雅黑" w:eastAsia="微软雅黑" w:hAnsi="微软雅黑"/>
        </w:rPr>
        <w:t>接口描述、网络管理地址等信息。</w:t>
      </w:r>
    </w:p>
    <w:p w14:paraId="521D7ACF" w14:textId="77777777" w:rsidR="0076630D" w:rsidRDefault="00D7272D">
      <w:pPr>
        <w:ind w:firstLine="420"/>
        <w:rPr>
          <w:rFonts w:ascii="微软雅黑" w:eastAsia="微软雅黑" w:hAnsi="微软雅黑"/>
        </w:rPr>
      </w:pPr>
      <w:r>
        <w:rPr>
          <w:rFonts w:ascii="微软雅黑" w:eastAsia="微软雅黑" w:hAnsi="微软雅黑" w:hint="eastAsia"/>
        </w:rPr>
        <w:t>LLDP</w:t>
      </w:r>
      <w:r>
        <w:rPr>
          <w:rFonts w:ascii="微软雅黑" w:eastAsia="微软雅黑" w:hAnsi="微软雅黑"/>
        </w:rPr>
        <w:t>代理完成以下任务：（</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维护</w:t>
      </w:r>
      <w:r>
        <w:rPr>
          <w:rFonts w:ascii="微软雅黑" w:eastAsia="微软雅黑" w:hAnsi="微软雅黑"/>
        </w:rPr>
        <w:t>LLDP本地系统MIB和远程系统MIB；（</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在本地</w:t>
      </w:r>
      <w:r>
        <w:rPr>
          <w:rFonts w:ascii="微软雅黑" w:eastAsia="微软雅黑" w:hAnsi="微软雅黑"/>
        </w:rPr>
        <w:t>状态发生</w:t>
      </w:r>
      <w:r>
        <w:rPr>
          <w:rFonts w:ascii="微软雅黑" w:eastAsia="微软雅黑" w:hAnsi="微软雅黑" w:hint="eastAsia"/>
        </w:rPr>
        <w:t>变化</w:t>
      </w:r>
      <w:r>
        <w:rPr>
          <w:rFonts w:ascii="微软雅黑" w:eastAsia="微软雅黑" w:hAnsi="微软雅黑"/>
        </w:rPr>
        <w:t>的情况下，提取LLDP本地系统MIB信息并向远端设备发送。在本地</w:t>
      </w:r>
      <w:r>
        <w:rPr>
          <w:rFonts w:ascii="微软雅黑" w:eastAsia="微软雅黑" w:hAnsi="微软雅黑" w:hint="eastAsia"/>
        </w:rPr>
        <w:t>设</w:t>
      </w:r>
      <w:r>
        <w:rPr>
          <w:rFonts w:ascii="微软雅黑" w:eastAsia="微软雅黑" w:hAnsi="微软雅黑" w:hint="eastAsia"/>
        </w:rPr>
        <w:lastRenderedPageBreak/>
        <w:t>备</w:t>
      </w:r>
      <w:r>
        <w:rPr>
          <w:rFonts w:ascii="微软雅黑" w:eastAsia="微软雅黑" w:hAnsi="微软雅黑"/>
        </w:rPr>
        <w:t>状态信息没有变化的情况下，按照一定的周期提取LLDP本地系统MIB信息向远端设备发送；（</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识别</w:t>
      </w:r>
      <w:r>
        <w:rPr>
          <w:rFonts w:ascii="微软雅黑" w:eastAsia="微软雅黑" w:hAnsi="微软雅黑"/>
        </w:rPr>
        <w:t>并处理收到的LLDP帧；（</w:t>
      </w:r>
      <w:r>
        <w:rPr>
          <w:rFonts w:ascii="微软雅黑" w:eastAsia="微软雅黑" w:hAnsi="微软雅黑" w:hint="eastAsia"/>
        </w:rPr>
        <w:t>4</w:t>
      </w:r>
      <w:r>
        <w:rPr>
          <w:rFonts w:ascii="微软雅黑" w:eastAsia="微软雅黑" w:hAnsi="微软雅黑"/>
        </w:rPr>
        <w:t>）</w:t>
      </w:r>
      <w:r>
        <w:rPr>
          <w:rFonts w:ascii="微软雅黑" w:eastAsia="微软雅黑" w:hAnsi="微软雅黑" w:hint="eastAsia"/>
        </w:rPr>
        <w:t>LLDP</w:t>
      </w:r>
      <w:r>
        <w:rPr>
          <w:rFonts w:ascii="微软雅黑" w:eastAsia="微软雅黑" w:hAnsi="微软雅黑"/>
        </w:rPr>
        <w:t>本地系统MIB或远端系统MIB</w:t>
      </w:r>
      <w:r>
        <w:rPr>
          <w:rFonts w:ascii="微软雅黑" w:eastAsia="微软雅黑" w:hAnsi="微软雅黑" w:hint="eastAsia"/>
        </w:rPr>
        <w:t>的</w:t>
      </w:r>
      <w:r>
        <w:rPr>
          <w:rFonts w:ascii="微软雅黑" w:eastAsia="微软雅黑" w:hAnsi="微软雅黑"/>
        </w:rPr>
        <w:t>状态发生变化的情况下，向网管发送LLDP告警。</w:t>
      </w:r>
    </w:p>
    <w:p w14:paraId="4FFD3130" w14:textId="77777777" w:rsidR="0076630D" w:rsidRDefault="00D7272D">
      <w:pPr>
        <w:ind w:firstLine="420"/>
        <w:rPr>
          <w:rFonts w:ascii="微软雅黑" w:eastAsia="微软雅黑" w:hAnsi="微软雅黑"/>
        </w:rPr>
      </w:pPr>
      <w:r>
        <w:rPr>
          <w:rFonts w:ascii="微软雅黑" w:eastAsia="微软雅黑" w:hAnsi="微软雅黑" w:hint="eastAsia"/>
        </w:rPr>
        <w:t>基本概念</w:t>
      </w:r>
      <w:r>
        <w:rPr>
          <w:rFonts w:ascii="微软雅黑" w:eastAsia="微软雅黑" w:hAnsi="微软雅黑"/>
        </w:rPr>
        <w:t>：</w:t>
      </w:r>
    </w:p>
    <w:p w14:paraId="3F54DE0C" w14:textId="77777777" w:rsidR="0076630D" w:rsidRDefault="00D7272D">
      <w:pPr>
        <w:ind w:firstLine="420"/>
        <w:rPr>
          <w:rFonts w:ascii="微软雅黑" w:eastAsia="微软雅黑" w:hAnsi="微软雅黑"/>
        </w:rPr>
      </w:pPr>
      <w:r>
        <w:rPr>
          <w:rFonts w:ascii="微软雅黑" w:eastAsia="微软雅黑" w:hAnsi="微软雅黑" w:hint="eastAsia"/>
        </w:rPr>
        <w:t>1.LLDP</w:t>
      </w:r>
      <w:r>
        <w:rPr>
          <w:rFonts w:ascii="微软雅黑" w:eastAsia="微软雅黑" w:hAnsi="微软雅黑"/>
        </w:rPr>
        <w:t>报文</w:t>
      </w:r>
    </w:p>
    <w:p w14:paraId="35D74382" w14:textId="77777777" w:rsidR="0076630D" w:rsidRDefault="00D7272D">
      <w:pPr>
        <w:ind w:firstLine="420"/>
        <w:rPr>
          <w:rFonts w:ascii="微软雅黑" w:eastAsia="微软雅黑" w:hAnsi="微软雅黑"/>
        </w:rPr>
      </w:pPr>
      <w:r>
        <w:rPr>
          <w:rFonts w:ascii="微软雅黑" w:eastAsia="微软雅黑" w:hAnsi="微软雅黑"/>
        </w:rPr>
        <w:t>封装有LLDP数据单元LLDPDU的以太网报文称为LLDP报文。</w:t>
      </w:r>
    </w:p>
    <w:p w14:paraId="1E45A134" w14:textId="77777777" w:rsidR="0076630D" w:rsidRDefault="00D7272D">
      <w:pPr>
        <w:ind w:firstLine="420"/>
        <w:rPr>
          <w:rFonts w:ascii="微软雅黑" w:eastAsia="微软雅黑" w:hAnsi="微软雅黑"/>
        </w:rPr>
      </w:pPr>
      <w:r>
        <w:rPr>
          <w:rFonts w:ascii="微软雅黑" w:eastAsia="微软雅黑" w:hAnsi="微软雅黑"/>
        </w:rPr>
        <w:t>2.LLDPDU</w:t>
      </w:r>
    </w:p>
    <w:p w14:paraId="70460C99" w14:textId="77777777" w:rsidR="0076630D" w:rsidRDefault="00D7272D">
      <w:pPr>
        <w:ind w:firstLine="420"/>
        <w:rPr>
          <w:rFonts w:ascii="微软雅黑" w:eastAsia="微软雅黑" w:hAnsi="微软雅黑"/>
        </w:rPr>
      </w:pPr>
      <w:r>
        <w:rPr>
          <w:rFonts w:ascii="微软雅黑" w:eastAsia="微软雅黑" w:hAnsi="微软雅黑" w:hint="eastAsia"/>
        </w:rPr>
        <w:t>LLDPDU</w:t>
      </w:r>
      <w:r>
        <w:rPr>
          <w:rFonts w:ascii="微软雅黑" w:eastAsia="微软雅黑" w:hAnsi="微软雅黑"/>
        </w:rPr>
        <w:t>是封装在LLDP报文</w:t>
      </w:r>
      <w:r>
        <w:rPr>
          <w:rFonts w:ascii="微软雅黑" w:eastAsia="微软雅黑" w:hAnsi="微软雅黑" w:hint="eastAsia"/>
        </w:rPr>
        <w:t>数据</w:t>
      </w:r>
      <w:r>
        <w:rPr>
          <w:rFonts w:ascii="微软雅黑" w:eastAsia="微软雅黑" w:hAnsi="微软雅黑"/>
        </w:rPr>
        <w:t>部分的数据单元。在</w:t>
      </w:r>
      <w:r>
        <w:rPr>
          <w:rFonts w:ascii="微软雅黑" w:eastAsia="微软雅黑" w:hAnsi="微软雅黑" w:hint="eastAsia"/>
        </w:rPr>
        <w:t>组成</w:t>
      </w:r>
      <w:r>
        <w:rPr>
          <w:rFonts w:ascii="微软雅黑" w:eastAsia="微软雅黑" w:hAnsi="微软雅黑"/>
        </w:rPr>
        <w:t>LLDPDU之前</w:t>
      </w:r>
      <w:r>
        <w:rPr>
          <w:rFonts w:ascii="微软雅黑" w:eastAsia="微软雅黑" w:hAnsi="微软雅黑" w:hint="eastAsia"/>
        </w:rPr>
        <w:t>，</w:t>
      </w:r>
      <w:r>
        <w:rPr>
          <w:rFonts w:ascii="微软雅黑" w:eastAsia="微软雅黑" w:hAnsi="微软雅黑"/>
        </w:rPr>
        <w:t>先将本地信息封装成TLV（Type/Length/Value）</w:t>
      </w:r>
      <w:r>
        <w:rPr>
          <w:rFonts w:ascii="微软雅黑" w:eastAsia="微软雅黑" w:hAnsi="微软雅黑" w:hint="eastAsia"/>
        </w:rPr>
        <w:t>格式</w:t>
      </w:r>
      <w:r>
        <w:rPr>
          <w:rFonts w:ascii="微软雅黑" w:eastAsia="微软雅黑" w:hAnsi="微软雅黑"/>
        </w:rPr>
        <w:t>，再由拖杆个TLV组成一个LLDPDU封装在LLDP报文的数据部分进行传送。</w:t>
      </w:r>
    </w:p>
    <w:p w14:paraId="4A5E3913" w14:textId="77777777" w:rsidR="0076630D" w:rsidRDefault="00D7272D">
      <w:pPr>
        <w:ind w:firstLine="420"/>
        <w:rPr>
          <w:rFonts w:ascii="微软雅黑" w:eastAsia="微软雅黑" w:hAnsi="微软雅黑"/>
        </w:rPr>
      </w:pPr>
      <w:r>
        <w:rPr>
          <w:rFonts w:ascii="微软雅黑" w:eastAsia="微软雅黑" w:hAnsi="微软雅黑" w:hint="eastAsia"/>
        </w:rPr>
        <w:t>3.</w:t>
      </w:r>
      <w:r>
        <w:rPr>
          <w:rFonts w:ascii="微软雅黑" w:eastAsia="微软雅黑" w:hAnsi="微软雅黑"/>
        </w:rPr>
        <w:t>LLDP工作机制</w:t>
      </w:r>
    </w:p>
    <w:p w14:paraId="1BC07289" w14:textId="77777777" w:rsidR="0076630D" w:rsidRDefault="00D7272D">
      <w:pPr>
        <w:ind w:firstLine="420"/>
        <w:rPr>
          <w:rFonts w:ascii="微软雅黑" w:eastAsia="微软雅黑" w:hAnsi="微软雅黑"/>
        </w:rPr>
      </w:pPr>
      <w:r>
        <w:rPr>
          <w:rFonts w:ascii="微软雅黑" w:eastAsia="微软雅黑" w:hAnsi="微软雅黑" w:hint="eastAsia"/>
        </w:rPr>
        <w:t>LLDP的</w:t>
      </w:r>
      <w:r>
        <w:rPr>
          <w:rFonts w:ascii="微软雅黑" w:eastAsia="微软雅黑" w:hAnsi="微软雅黑"/>
        </w:rPr>
        <w:t>工作模式：每个端口都可以分别配置LLDPDU的接收和发送功能，这样端口可以配置</w:t>
      </w:r>
      <w:r>
        <w:rPr>
          <w:rFonts w:ascii="微软雅黑" w:eastAsia="微软雅黑" w:hAnsi="微软雅黑" w:hint="eastAsia"/>
        </w:rPr>
        <w:t>4种</w:t>
      </w:r>
      <w:r>
        <w:rPr>
          <w:rFonts w:ascii="微软雅黑" w:eastAsia="微软雅黑" w:hAnsi="微软雅黑"/>
        </w:rPr>
        <w:t>工作模式：</w:t>
      </w:r>
    </w:p>
    <w:p w14:paraId="40F6A313" w14:textId="77777777" w:rsidR="0076630D" w:rsidRDefault="00D7272D" w:rsidP="00B10728">
      <w:pPr>
        <w:pStyle w:val="af2"/>
        <w:numPr>
          <w:ilvl w:val="0"/>
          <w:numId w:val="497"/>
        </w:numPr>
        <w:ind w:firstLineChars="0"/>
        <w:rPr>
          <w:rFonts w:ascii="微软雅黑" w:eastAsia="微软雅黑" w:hAnsi="微软雅黑"/>
        </w:rPr>
      </w:pPr>
      <w:r>
        <w:rPr>
          <w:rFonts w:ascii="微软雅黑" w:eastAsia="微软雅黑" w:hAnsi="微软雅黑" w:hint="eastAsia"/>
        </w:rPr>
        <w:t>TxRx：</w:t>
      </w:r>
      <w:r>
        <w:rPr>
          <w:rFonts w:ascii="微软雅黑" w:eastAsia="微软雅黑" w:hAnsi="微软雅黑"/>
        </w:rPr>
        <w:t>既发送</w:t>
      </w:r>
      <w:r>
        <w:rPr>
          <w:rFonts w:ascii="微软雅黑" w:eastAsia="微软雅黑" w:hAnsi="微软雅黑" w:hint="eastAsia"/>
        </w:rPr>
        <w:t>也</w:t>
      </w:r>
      <w:r>
        <w:rPr>
          <w:rFonts w:ascii="微软雅黑" w:eastAsia="微软雅黑" w:hAnsi="微软雅黑"/>
        </w:rPr>
        <w:t>接收LLDP报文</w:t>
      </w:r>
    </w:p>
    <w:p w14:paraId="50DAD74F" w14:textId="77777777" w:rsidR="0076630D" w:rsidRDefault="00D7272D" w:rsidP="00B10728">
      <w:pPr>
        <w:pStyle w:val="af2"/>
        <w:numPr>
          <w:ilvl w:val="0"/>
          <w:numId w:val="497"/>
        </w:numPr>
        <w:ind w:firstLineChars="0"/>
        <w:rPr>
          <w:rFonts w:ascii="微软雅黑" w:eastAsia="微软雅黑" w:hAnsi="微软雅黑"/>
        </w:rPr>
      </w:pPr>
      <w:r>
        <w:rPr>
          <w:rFonts w:ascii="微软雅黑" w:eastAsia="微软雅黑" w:hAnsi="微软雅黑"/>
        </w:rPr>
        <w:t>Tx：只发送不接</w:t>
      </w:r>
      <w:r>
        <w:rPr>
          <w:rFonts w:ascii="微软雅黑" w:eastAsia="微软雅黑" w:hAnsi="微软雅黑" w:hint="eastAsia"/>
        </w:rPr>
        <w:t>收</w:t>
      </w:r>
      <w:r>
        <w:rPr>
          <w:rFonts w:ascii="微软雅黑" w:eastAsia="微软雅黑" w:hAnsi="微软雅黑"/>
        </w:rPr>
        <w:t>LLDP报文</w:t>
      </w:r>
    </w:p>
    <w:p w14:paraId="7682CF82" w14:textId="77777777" w:rsidR="0076630D" w:rsidRDefault="00D7272D" w:rsidP="00B10728">
      <w:pPr>
        <w:pStyle w:val="af2"/>
        <w:numPr>
          <w:ilvl w:val="0"/>
          <w:numId w:val="497"/>
        </w:numPr>
        <w:ind w:firstLineChars="0"/>
        <w:rPr>
          <w:rFonts w:ascii="微软雅黑" w:eastAsia="微软雅黑" w:hAnsi="微软雅黑"/>
        </w:rPr>
      </w:pPr>
      <w:r>
        <w:rPr>
          <w:rFonts w:ascii="微软雅黑" w:eastAsia="微软雅黑" w:hAnsi="微软雅黑"/>
        </w:rPr>
        <w:t>Rx：只接</w:t>
      </w:r>
      <w:r>
        <w:rPr>
          <w:rFonts w:ascii="微软雅黑" w:eastAsia="微软雅黑" w:hAnsi="微软雅黑" w:hint="eastAsia"/>
        </w:rPr>
        <w:t>收</w:t>
      </w:r>
      <w:r>
        <w:rPr>
          <w:rFonts w:ascii="微软雅黑" w:eastAsia="微软雅黑" w:hAnsi="微软雅黑"/>
        </w:rPr>
        <w:t>不发送LLDP报文</w:t>
      </w:r>
    </w:p>
    <w:p w14:paraId="135F97F4" w14:textId="77777777" w:rsidR="0076630D" w:rsidRDefault="00D7272D" w:rsidP="00B10728">
      <w:pPr>
        <w:pStyle w:val="af2"/>
        <w:numPr>
          <w:ilvl w:val="0"/>
          <w:numId w:val="497"/>
        </w:numPr>
        <w:ind w:firstLineChars="0"/>
        <w:rPr>
          <w:rFonts w:ascii="微软雅黑" w:eastAsia="微软雅黑" w:hAnsi="微软雅黑"/>
        </w:rPr>
      </w:pPr>
      <w:r>
        <w:rPr>
          <w:rFonts w:ascii="微软雅黑" w:eastAsia="微软雅黑" w:hAnsi="微软雅黑"/>
        </w:rPr>
        <w:t>Disable：既不发送也不接收</w:t>
      </w:r>
      <w:r>
        <w:rPr>
          <w:rFonts w:ascii="微软雅黑" w:eastAsia="微软雅黑" w:hAnsi="微软雅黑" w:hint="eastAsia"/>
        </w:rPr>
        <w:t>LLDP报文</w:t>
      </w:r>
    </w:p>
    <w:p w14:paraId="55552A81" w14:textId="77777777" w:rsidR="0076630D" w:rsidRDefault="00D7272D">
      <w:pPr>
        <w:ind w:firstLine="420"/>
        <w:rPr>
          <w:rFonts w:ascii="微软雅黑" w:eastAsia="微软雅黑" w:hAnsi="微软雅黑"/>
        </w:rPr>
      </w:pPr>
      <w:r>
        <w:rPr>
          <w:rFonts w:ascii="微软雅黑" w:eastAsia="微软雅黑" w:hAnsi="微软雅黑" w:hint="eastAsia"/>
        </w:rPr>
        <w:t>当端口的 LLDP 工作模式发生变化时，端口将对协议状态机进行初始化操作。为了避免端口工作模式频繁改变而导致端口不断执行初始化操作，可配置端口初始化延迟时间，当端口工作模式改变时 延迟一段时间再执行初始化操作。</w:t>
      </w:r>
    </w:p>
    <w:p w14:paraId="3F4C7FEA" w14:textId="77777777" w:rsidR="0076630D" w:rsidRDefault="00D7272D">
      <w:pPr>
        <w:ind w:firstLine="420"/>
        <w:rPr>
          <w:rFonts w:ascii="微软雅黑" w:eastAsia="微软雅黑" w:hAnsi="微软雅黑"/>
        </w:rPr>
      </w:pPr>
      <w:r>
        <w:rPr>
          <w:rFonts w:ascii="微软雅黑" w:eastAsia="微软雅黑" w:hAnsi="微软雅黑" w:hint="eastAsia"/>
        </w:rPr>
        <w:t>LLDPDU</w:t>
      </w:r>
      <w:r>
        <w:rPr>
          <w:rFonts w:ascii="微软雅黑" w:eastAsia="微软雅黑" w:hAnsi="微软雅黑"/>
        </w:rPr>
        <w:t>的传输机制：</w:t>
      </w:r>
    </w:p>
    <w:p w14:paraId="74D400CE" w14:textId="77777777" w:rsidR="0076630D" w:rsidRDefault="00D7272D" w:rsidP="00B10728">
      <w:pPr>
        <w:pStyle w:val="af2"/>
        <w:numPr>
          <w:ilvl w:val="0"/>
          <w:numId w:val="498"/>
        </w:numPr>
        <w:ind w:firstLineChars="0"/>
        <w:rPr>
          <w:rFonts w:ascii="微软雅黑" w:eastAsia="微软雅黑" w:hAnsi="微软雅黑"/>
        </w:rPr>
      </w:pPr>
      <w:r>
        <w:rPr>
          <w:rFonts w:ascii="微软雅黑" w:eastAsia="微软雅黑" w:hAnsi="微软雅黑" w:hint="eastAsia"/>
        </w:rPr>
        <w:t>当端口工作在发送接收模式或者只发送模式时，设备会周期性地向邻居设备发送</w:t>
      </w:r>
      <w:r>
        <w:rPr>
          <w:rFonts w:ascii="微软雅黑" w:eastAsia="微软雅黑" w:hAnsi="微软雅黑" w:hint="eastAsia"/>
        </w:rPr>
        <w:lastRenderedPageBreak/>
        <w:t>LLDPDU以通告自己的信息。</w:t>
      </w:r>
    </w:p>
    <w:p w14:paraId="042FE603" w14:textId="77777777" w:rsidR="0076630D" w:rsidRDefault="00D7272D" w:rsidP="00B10728">
      <w:pPr>
        <w:pStyle w:val="af2"/>
        <w:numPr>
          <w:ilvl w:val="0"/>
          <w:numId w:val="498"/>
        </w:numPr>
        <w:ind w:firstLineChars="0"/>
        <w:rPr>
          <w:rFonts w:ascii="微软雅黑" w:eastAsia="微软雅黑" w:hAnsi="微软雅黑"/>
        </w:rPr>
      </w:pPr>
      <w:r>
        <w:rPr>
          <w:rFonts w:ascii="微软雅黑" w:eastAsia="微软雅黑" w:hAnsi="微软雅黑" w:hint="eastAsia"/>
        </w:rPr>
        <w:t>当本地设备发生变化时，设备会发送变化通告。当本地设备在短时间内频繁变化时，为避免设备连续地发送LLDPDU而导致网络阻塞，NMS（Network Management System，网络管理系统）将会设定一个报文发送时延，以确保LLDPDU的发送有一个固定的最小时间差。</w:t>
      </w:r>
    </w:p>
    <w:p w14:paraId="3C97A847" w14:textId="77777777" w:rsidR="0076630D" w:rsidRDefault="00D7272D" w:rsidP="00B10728">
      <w:pPr>
        <w:pStyle w:val="af2"/>
        <w:numPr>
          <w:ilvl w:val="0"/>
          <w:numId w:val="498"/>
        </w:numPr>
        <w:ind w:firstLineChars="0"/>
        <w:rPr>
          <w:rFonts w:ascii="微软雅黑" w:eastAsia="微软雅黑" w:hAnsi="微软雅黑"/>
        </w:rPr>
      </w:pPr>
      <w:r>
        <w:rPr>
          <w:rFonts w:ascii="微软雅黑" w:eastAsia="微软雅黑" w:hAnsi="微软雅黑" w:hint="eastAsia"/>
        </w:rPr>
        <w:t>当端口的工作模式由禁用或者只接收模式切换为发送接收模式或者只发送模式时，该设备的快速启动机制将被激活，报文的发送间隔变为1s，快速发出一些LLDPDU之后，设备恢复正常的发送周期。</w:t>
      </w:r>
    </w:p>
    <w:p w14:paraId="211F858F" w14:textId="77777777" w:rsidR="0076630D" w:rsidRDefault="00D7272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LLDPDU的接收机制</w:t>
      </w:r>
      <w:r>
        <w:rPr>
          <w:rFonts w:ascii="微软雅黑" w:eastAsia="微软雅黑" w:hAnsi="微软雅黑" w:hint="eastAsia"/>
        </w:rPr>
        <w:t>：当端口工作在发送接收模式或只接收模式时，设备会对收到的LLDP报文及其携带的TLV进行有效性检查，通过检查后再将邻居信息保存到本地，并根据 TTL（Time To Live，生存时间） TLV中TTL的值来设置邻居信息在本地设备上的老化时间，若该值为零，则立刻老化该邻居信息。</w:t>
      </w:r>
    </w:p>
    <w:p w14:paraId="515389A7" w14:textId="77777777" w:rsidR="0076630D" w:rsidRDefault="00D7272D">
      <w:pPr>
        <w:rPr>
          <w:rFonts w:ascii="微软雅黑" w:eastAsia="微软雅黑" w:hAnsi="微软雅黑"/>
        </w:rPr>
      </w:pPr>
      <w:r>
        <w:rPr>
          <w:rFonts w:ascii="微软雅黑" w:eastAsia="微软雅黑" w:hAnsi="微软雅黑" w:hint="eastAsia"/>
        </w:rPr>
        <w:t xml:space="preserve">    4.</w:t>
      </w:r>
      <w:r>
        <w:rPr>
          <w:rFonts w:ascii="微软雅黑" w:eastAsia="微软雅黑" w:hAnsi="微软雅黑"/>
        </w:rPr>
        <w:t>TLV</w:t>
      </w:r>
    </w:p>
    <w:p w14:paraId="0CD4A92F" w14:textId="77777777" w:rsidR="0076630D" w:rsidRDefault="00D7272D">
      <w:pPr>
        <w:ind w:firstLine="420"/>
        <w:rPr>
          <w:rFonts w:ascii="微软雅黑" w:eastAsia="微软雅黑" w:hAnsi="微软雅黑"/>
        </w:rPr>
      </w:pPr>
      <w:r>
        <w:rPr>
          <w:rFonts w:ascii="微软雅黑" w:eastAsia="微软雅黑" w:hAnsi="微软雅黑"/>
        </w:rPr>
        <w:t>TLV是LLDPDU的基本组成单位，是Type/Length/Value的简称，即类型</w:t>
      </w:r>
      <w:r>
        <w:rPr>
          <w:rFonts w:ascii="微软雅黑" w:eastAsia="微软雅黑" w:hAnsi="微软雅黑" w:hint="eastAsia"/>
        </w:rPr>
        <w:t>/长度/值</w:t>
      </w:r>
      <w:r>
        <w:rPr>
          <w:rFonts w:ascii="微软雅黑" w:eastAsia="微软雅黑" w:hAnsi="微软雅黑"/>
        </w:rPr>
        <w:t>。</w:t>
      </w:r>
    </w:p>
    <w:p w14:paraId="556B178F" w14:textId="77777777" w:rsidR="0076630D" w:rsidRDefault="00D7272D">
      <w:pPr>
        <w:ind w:firstLine="420"/>
        <w:rPr>
          <w:rFonts w:ascii="微软雅黑" w:eastAsia="微软雅黑" w:hAnsi="微软雅黑"/>
        </w:rPr>
      </w:pPr>
      <w:r>
        <w:rPr>
          <w:rFonts w:ascii="微软雅黑" w:eastAsia="微软雅黑" w:hAnsi="微软雅黑" w:hint="eastAsia"/>
        </w:rPr>
        <w:t>LLDP</w:t>
      </w:r>
      <w:r>
        <w:rPr>
          <w:rFonts w:ascii="微软雅黑" w:eastAsia="微软雅黑" w:hAnsi="微软雅黑"/>
        </w:rPr>
        <w:t>可以封装的TLV类型包括</w:t>
      </w:r>
      <w:r>
        <w:rPr>
          <w:rFonts w:ascii="微软雅黑" w:eastAsia="微软雅黑" w:hAnsi="微软雅黑" w:hint="eastAsia"/>
        </w:rPr>
        <w:t>基本TLV、802.1组织定义的TLV、802.3组织定义的TLV和媒体终端发现MED TLV。基本TLV是一组对设备进行管理的基础TLV，802.1组织定义的TLV、802.3组织定义的TLV和MED TLV则是由标准组织或其他机构定义的TLV，用于增强对设备的管理功能，可根据实际需要选择是否在LLDPDU中发送。</w:t>
      </w:r>
    </w:p>
    <w:p w14:paraId="0873BE97" w14:textId="77777777" w:rsidR="0076630D" w:rsidRDefault="00D7272D">
      <w:pPr>
        <w:ind w:firstLine="420"/>
        <w:rPr>
          <w:rFonts w:ascii="微软雅黑" w:eastAsia="微软雅黑" w:hAnsi="微软雅黑"/>
        </w:rPr>
      </w:pPr>
      <w:r>
        <w:rPr>
          <w:rFonts w:ascii="微软雅黑" w:eastAsia="微软雅黑" w:hAnsi="微软雅黑" w:hint="eastAsia"/>
        </w:rPr>
        <w:t>基本</w:t>
      </w:r>
      <w:r>
        <w:rPr>
          <w:rFonts w:ascii="微软雅黑" w:eastAsia="微软雅黑" w:hAnsi="微软雅黑"/>
        </w:rPr>
        <w:t>TLV：</w:t>
      </w:r>
    </w:p>
    <w:tbl>
      <w:tblPr>
        <w:tblStyle w:val="ac"/>
        <w:tblW w:w="8789" w:type="dxa"/>
        <w:tblInd w:w="-289" w:type="dxa"/>
        <w:tblLook w:val="04A0" w:firstRow="1" w:lastRow="0" w:firstColumn="1" w:lastColumn="0" w:noHBand="0" w:noVBand="1"/>
      </w:tblPr>
      <w:tblGrid>
        <w:gridCol w:w="2694"/>
        <w:gridCol w:w="4253"/>
        <w:gridCol w:w="1842"/>
      </w:tblGrid>
      <w:tr w:rsidR="0076630D" w14:paraId="56939982" w14:textId="77777777">
        <w:tc>
          <w:tcPr>
            <w:tcW w:w="2694" w:type="dxa"/>
          </w:tcPr>
          <w:p w14:paraId="5B636113" w14:textId="77777777" w:rsidR="0076630D" w:rsidRDefault="00D7272D">
            <w:pPr>
              <w:rPr>
                <w:rFonts w:asciiTheme="minorEastAsia" w:hAnsiTheme="minorEastAsia"/>
              </w:rPr>
            </w:pPr>
            <w:r>
              <w:rPr>
                <w:rFonts w:asciiTheme="minorEastAsia" w:hAnsiTheme="minorEastAsia" w:hint="eastAsia"/>
              </w:rPr>
              <w:t>TLV</w:t>
            </w:r>
            <w:r>
              <w:rPr>
                <w:rFonts w:asciiTheme="minorEastAsia" w:hAnsiTheme="minorEastAsia"/>
              </w:rPr>
              <w:t>名称</w:t>
            </w:r>
          </w:p>
        </w:tc>
        <w:tc>
          <w:tcPr>
            <w:tcW w:w="4253" w:type="dxa"/>
          </w:tcPr>
          <w:p w14:paraId="0E8FF4EA" w14:textId="77777777" w:rsidR="0076630D" w:rsidRDefault="00D7272D">
            <w:pPr>
              <w:rPr>
                <w:rFonts w:asciiTheme="minorEastAsia" w:hAnsiTheme="minorEastAsia"/>
              </w:rPr>
            </w:pPr>
            <w:r>
              <w:rPr>
                <w:rFonts w:asciiTheme="minorEastAsia" w:hAnsiTheme="minorEastAsia" w:hint="eastAsia"/>
              </w:rPr>
              <w:t>说明</w:t>
            </w:r>
          </w:p>
        </w:tc>
        <w:tc>
          <w:tcPr>
            <w:tcW w:w="1842" w:type="dxa"/>
          </w:tcPr>
          <w:p w14:paraId="43B374C6" w14:textId="77777777" w:rsidR="0076630D" w:rsidRDefault="00D7272D">
            <w:pPr>
              <w:rPr>
                <w:rFonts w:asciiTheme="minorEastAsia" w:hAnsiTheme="minorEastAsia"/>
              </w:rPr>
            </w:pPr>
            <w:r>
              <w:rPr>
                <w:rFonts w:asciiTheme="minorEastAsia" w:hAnsiTheme="minorEastAsia" w:hint="eastAsia"/>
              </w:rPr>
              <w:t>是否必须发布</w:t>
            </w:r>
          </w:p>
        </w:tc>
      </w:tr>
      <w:tr w:rsidR="0076630D" w14:paraId="2CF99C76" w14:textId="77777777">
        <w:tc>
          <w:tcPr>
            <w:tcW w:w="2694" w:type="dxa"/>
          </w:tcPr>
          <w:p w14:paraId="7774F84D" w14:textId="77777777" w:rsidR="0076630D" w:rsidRDefault="00D7272D">
            <w:pPr>
              <w:rPr>
                <w:rFonts w:asciiTheme="minorEastAsia" w:hAnsiTheme="minorEastAsia"/>
              </w:rPr>
            </w:pPr>
            <w:r>
              <w:rPr>
                <w:rFonts w:asciiTheme="minorEastAsia" w:hAnsiTheme="minorEastAsia" w:hint="eastAsia"/>
              </w:rPr>
              <w:t>Chassis</w:t>
            </w:r>
            <w:r>
              <w:rPr>
                <w:rFonts w:asciiTheme="minorEastAsia" w:hAnsiTheme="minorEastAsia"/>
              </w:rPr>
              <w:t xml:space="preserve"> ID TLV</w:t>
            </w:r>
          </w:p>
        </w:tc>
        <w:tc>
          <w:tcPr>
            <w:tcW w:w="4253" w:type="dxa"/>
          </w:tcPr>
          <w:p w14:paraId="5D668746" w14:textId="77777777" w:rsidR="0076630D" w:rsidRDefault="00D7272D">
            <w:pPr>
              <w:rPr>
                <w:rFonts w:asciiTheme="minorEastAsia" w:hAnsiTheme="minorEastAsia"/>
              </w:rPr>
            </w:pPr>
            <w:r>
              <w:rPr>
                <w:rFonts w:asciiTheme="minorEastAsia" w:hAnsiTheme="minorEastAsia" w:hint="eastAsia"/>
              </w:rPr>
              <w:t>发送设备的</w:t>
            </w:r>
            <w:r>
              <w:rPr>
                <w:rFonts w:asciiTheme="minorEastAsia" w:hAnsiTheme="minorEastAsia"/>
              </w:rPr>
              <w:t>桥MAC地址</w:t>
            </w:r>
          </w:p>
        </w:tc>
        <w:tc>
          <w:tcPr>
            <w:tcW w:w="1842" w:type="dxa"/>
          </w:tcPr>
          <w:p w14:paraId="41607873" w14:textId="77777777" w:rsidR="0076630D" w:rsidRDefault="00D7272D">
            <w:pPr>
              <w:rPr>
                <w:rFonts w:asciiTheme="minorEastAsia" w:hAnsiTheme="minorEastAsia"/>
              </w:rPr>
            </w:pPr>
            <w:r>
              <w:rPr>
                <w:rFonts w:asciiTheme="minorEastAsia" w:hAnsiTheme="minorEastAsia" w:hint="eastAsia"/>
              </w:rPr>
              <w:t>是</w:t>
            </w:r>
          </w:p>
        </w:tc>
      </w:tr>
      <w:tr w:rsidR="0076630D" w14:paraId="31E4F744" w14:textId="77777777">
        <w:tc>
          <w:tcPr>
            <w:tcW w:w="2694" w:type="dxa"/>
          </w:tcPr>
          <w:p w14:paraId="7EF415AF" w14:textId="77777777" w:rsidR="0076630D" w:rsidRDefault="00D7272D">
            <w:pPr>
              <w:rPr>
                <w:rFonts w:asciiTheme="minorEastAsia" w:hAnsiTheme="minorEastAsia"/>
              </w:rPr>
            </w:pPr>
            <w:r>
              <w:rPr>
                <w:rFonts w:asciiTheme="minorEastAsia" w:hAnsiTheme="minorEastAsia" w:hint="eastAsia"/>
              </w:rPr>
              <w:t>Port</w:t>
            </w:r>
            <w:r>
              <w:rPr>
                <w:rFonts w:asciiTheme="minorEastAsia" w:hAnsiTheme="minorEastAsia"/>
              </w:rPr>
              <w:t xml:space="preserve"> ID TLV</w:t>
            </w:r>
          </w:p>
        </w:tc>
        <w:tc>
          <w:tcPr>
            <w:tcW w:w="4253" w:type="dxa"/>
          </w:tcPr>
          <w:p w14:paraId="74F0CAF7" w14:textId="77777777" w:rsidR="0076630D" w:rsidRDefault="00D7272D">
            <w:pPr>
              <w:rPr>
                <w:rFonts w:asciiTheme="minorEastAsia" w:hAnsiTheme="minorEastAsia"/>
              </w:rPr>
            </w:pPr>
            <w:r>
              <w:rPr>
                <w:rFonts w:asciiTheme="minorEastAsia" w:hAnsiTheme="minorEastAsia" w:hint="eastAsia"/>
              </w:rPr>
              <w:t>标识</w:t>
            </w:r>
            <w:r>
              <w:rPr>
                <w:rFonts w:asciiTheme="minorEastAsia" w:hAnsiTheme="minorEastAsia"/>
              </w:rPr>
              <w:t>LLDPDU发送端的端口，内容为端口名称</w:t>
            </w:r>
          </w:p>
        </w:tc>
        <w:tc>
          <w:tcPr>
            <w:tcW w:w="1842" w:type="dxa"/>
          </w:tcPr>
          <w:p w14:paraId="54A75140" w14:textId="77777777" w:rsidR="0076630D" w:rsidRDefault="00D7272D">
            <w:pPr>
              <w:rPr>
                <w:rFonts w:asciiTheme="minorEastAsia" w:hAnsiTheme="minorEastAsia"/>
              </w:rPr>
            </w:pPr>
            <w:r>
              <w:rPr>
                <w:rFonts w:asciiTheme="minorEastAsia" w:hAnsiTheme="minorEastAsia" w:hint="eastAsia"/>
              </w:rPr>
              <w:t>是</w:t>
            </w:r>
          </w:p>
        </w:tc>
      </w:tr>
      <w:tr w:rsidR="0076630D" w14:paraId="1B038C76" w14:textId="77777777">
        <w:tc>
          <w:tcPr>
            <w:tcW w:w="2694" w:type="dxa"/>
          </w:tcPr>
          <w:p w14:paraId="37EEBE93" w14:textId="77777777" w:rsidR="0076630D" w:rsidRDefault="00D7272D">
            <w:pPr>
              <w:rPr>
                <w:rFonts w:asciiTheme="minorEastAsia" w:hAnsiTheme="minorEastAsia"/>
              </w:rPr>
            </w:pPr>
            <w:r>
              <w:rPr>
                <w:rFonts w:asciiTheme="minorEastAsia" w:hAnsiTheme="minorEastAsia" w:hint="eastAsia"/>
              </w:rPr>
              <w:t>Time</w:t>
            </w:r>
            <w:r>
              <w:rPr>
                <w:rFonts w:asciiTheme="minorEastAsia" w:hAnsiTheme="minorEastAsia"/>
              </w:rPr>
              <w:t xml:space="preserve"> to Live TLV</w:t>
            </w:r>
          </w:p>
        </w:tc>
        <w:tc>
          <w:tcPr>
            <w:tcW w:w="4253" w:type="dxa"/>
          </w:tcPr>
          <w:p w14:paraId="5D11E332" w14:textId="77777777" w:rsidR="0076630D" w:rsidRDefault="00D7272D">
            <w:pPr>
              <w:rPr>
                <w:rFonts w:asciiTheme="minorEastAsia" w:hAnsiTheme="minorEastAsia"/>
              </w:rPr>
            </w:pPr>
            <w:r>
              <w:rPr>
                <w:rFonts w:asciiTheme="minorEastAsia" w:hAnsiTheme="minorEastAsia" w:hint="eastAsia"/>
              </w:rPr>
              <w:t>本设备</w:t>
            </w:r>
            <w:r>
              <w:rPr>
                <w:rFonts w:asciiTheme="minorEastAsia" w:hAnsiTheme="minorEastAsia"/>
              </w:rPr>
              <w:t>信息在邻居设备上的存活时间</w:t>
            </w:r>
          </w:p>
        </w:tc>
        <w:tc>
          <w:tcPr>
            <w:tcW w:w="1842" w:type="dxa"/>
          </w:tcPr>
          <w:p w14:paraId="1245CE2F" w14:textId="77777777" w:rsidR="0076630D" w:rsidRDefault="00D7272D">
            <w:pPr>
              <w:rPr>
                <w:rFonts w:asciiTheme="minorEastAsia" w:hAnsiTheme="minorEastAsia"/>
              </w:rPr>
            </w:pPr>
            <w:r>
              <w:rPr>
                <w:rFonts w:asciiTheme="minorEastAsia" w:hAnsiTheme="minorEastAsia" w:hint="eastAsia"/>
              </w:rPr>
              <w:t>是</w:t>
            </w:r>
          </w:p>
        </w:tc>
      </w:tr>
      <w:tr w:rsidR="0076630D" w14:paraId="634D54D4" w14:textId="77777777">
        <w:tc>
          <w:tcPr>
            <w:tcW w:w="2694" w:type="dxa"/>
          </w:tcPr>
          <w:p w14:paraId="723044DC" w14:textId="77777777" w:rsidR="0076630D" w:rsidRDefault="00D7272D">
            <w:pPr>
              <w:rPr>
                <w:rFonts w:asciiTheme="minorEastAsia" w:hAnsiTheme="minorEastAsia"/>
              </w:rPr>
            </w:pPr>
            <w:r>
              <w:rPr>
                <w:rFonts w:asciiTheme="minorEastAsia" w:hAnsiTheme="minorEastAsia" w:hint="eastAsia"/>
              </w:rPr>
              <w:t>End</w:t>
            </w:r>
            <w:r>
              <w:rPr>
                <w:rFonts w:asciiTheme="minorEastAsia" w:hAnsiTheme="minorEastAsia"/>
              </w:rPr>
              <w:t xml:space="preserve"> of LLDPDU TLV</w:t>
            </w:r>
          </w:p>
        </w:tc>
        <w:tc>
          <w:tcPr>
            <w:tcW w:w="4253" w:type="dxa"/>
          </w:tcPr>
          <w:p w14:paraId="40CE9C64" w14:textId="77777777" w:rsidR="0076630D" w:rsidRDefault="00D7272D">
            <w:pPr>
              <w:rPr>
                <w:rFonts w:asciiTheme="minorEastAsia" w:hAnsiTheme="minorEastAsia"/>
              </w:rPr>
            </w:pPr>
            <w:r>
              <w:rPr>
                <w:rFonts w:asciiTheme="minorEastAsia" w:hAnsiTheme="minorEastAsia" w:hint="eastAsia"/>
              </w:rPr>
              <w:t>标志</w:t>
            </w:r>
            <w:r>
              <w:rPr>
                <w:rFonts w:asciiTheme="minorEastAsia" w:hAnsiTheme="minorEastAsia"/>
              </w:rPr>
              <w:t>LLDPDU结束</w:t>
            </w:r>
          </w:p>
        </w:tc>
        <w:tc>
          <w:tcPr>
            <w:tcW w:w="1842" w:type="dxa"/>
          </w:tcPr>
          <w:p w14:paraId="51527488" w14:textId="77777777" w:rsidR="0076630D" w:rsidRDefault="00D7272D">
            <w:pPr>
              <w:rPr>
                <w:rFonts w:asciiTheme="minorEastAsia" w:hAnsiTheme="minorEastAsia"/>
              </w:rPr>
            </w:pPr>
            <w:r>
              <w:rPr>
                <w:rFonts w:asciiTheme="minorEastAsia" w:hAnsiTheme="minorEastAsia" w:hint="eastAsia"/>
              </w:rPr>
              <w:t>是</w:t>
            </w:r>
          </w:p>
        </w:tc>
      </w:tr>
      <w:tr w:rsidR="0076630D" w14:paraId="29DC79D8" w14:textId="77777777">
        <w:tc>
          <w:tcPr>
            <w:tcW w:w="2694" w:type="dxa"/>
          </w:tcPr>
          <w:p w14:paraId="28BC3789" w14:textId="77777777" w:rsidR="0076630D" w:rsidRDefault="00D7272D">
            <w:pPr>
              <w:rPr>
                <w:rFonts w:asciiTheme="minorEastAsia" w:hAnsiTheme="minorEastAsia"/>
              </w:rPr>
            </w:pPr>
            <w:r>
              <w:rPr>
                <w:rFonts w:asciiTheme="minorEastAsia" w:hAnsiTheme="minorEastAsia"/>
              </w:rPr>
              <w:lastRenderedPageBreak/>
              <w:t>Port Description TLV</w:t>
            </w:r>
          </w:p>
        </w:tc>
        <w:tc>
          <w:tcPr>
            <w:tcW w:w="4253" w:type="dxa"/>
          </w:tcPr>
          <w:p w14:paraId="57AB5989" w14:textId="77777777" w:rsidR="0076630D" w:rsidRDefault="00D7272D">
            <w:pPr>
              <w:rPr>
                <w:rFonts w:asciiTheme="minorEastAsia" w:hAnsiTheme="minorEastAsia"/>
              </w:rPr>
            </w:pPr>
            <w:r>
              <w:rPr>
                <w:rFonts w:asciiTheme="minorEastAsia" w:hAnsiTheme="minorEastAsia" w:hint="eastAsia"/>
              </w:rPr>
              <w:t>以太网</w:t>
            </w:r>
            <w:r>
              <w:rPr>
                <w:rFonts w:asciiTheme="minorEastAsia" w:hAnsiTheme="minorEastAsia"/>
              </w:rPr>
              <w:t>端口的描述字符串</w:t>
            </w:r>
          </w:p>
        </w:tc>
        <w:tc>
          <w:tcPr>
            <w:tcW w:w="1842" w:type="dxa"/>
          </w:tcPr>
          <w:p w14:paraId="6396C3A5" w14:textId="77777777" w:rsidR="0076630D" w:rsidRDefault="00D7272D">
            <w:pPr>
              <w:rPr>
                <w:rFonts w:asciiTheme="minorEastAsia" w:hAnsiTheme="minorEastAsia"/>
              </w:rPr>
            </w:pPr>
            <w:r>
              <w:rPr>
                <w:rFonts w:asciiTheme="minorEastAsia" w:hAnsiTheme="minorEastAsia" w:hint="eastAsia"/>
              </w:rPr>
              <w:t>否</w:t>
            </w:r>
          </w:p>
        </w:tc>
      </w:tr>
      <w:tr w:rsidR="0076630D" w14:paraId="2D870D26" w14:textId="77777777">
        <w:tc>
          <w:tcPr>
            <w:tcW w:w="2694" w:type="dxa"/>
          </w:tcPr>
          <w:p w14:paraId="0A3B1256" w14:textId="77777777" w:rsidR="0076630D" w:rsidRDefault="00D7272D">
            <w:pPr>
              <w:rPr>
                <w:rFonts w:asciiTheme="minorEastAsia" w:hAnsiTheme="minorEastAsia"/>
              </w:rPr>
            </w:pPr>
            <w:r>
              <w:rPr>
                <w:rFonts w:asciiTheme="minorEastAsia" w:hAnsiTheme="minorEastAsia" w:hint="eastAsia"/>
              </w:rPr>
              <w:t>System</w:t>
            </w:r>
            <w:r>
              <w:rPr>
                <w:rFonts w:asciiTheme="minorEastAsia" w:hAnsiTheme="minorEastAsia"/>
              </w:rPr>
              <w:t xml:space="preserve"> Name TLV</w:t>
            </w:r>
          </w:p>
        </w:tc>
        <w:tc>
          <w:tcPr>
            <w:tcW w:w="4253" w:type="dxa"/>
          </w:tcPr>
          <w:p w14:paraId="173B2FEE" w14:textId="77777777" w:rsidR="0076630D" w:rsidRDefault="00D7272D">
            <w:pPr>
              <w:rPr>
                <w:rFonts w:asciiTheme="minorEastAsia" w:hAnsiTheme="minorEastAsia"/>
              </w:rPr>
            </w:pPr>
            <w:r>
              <w:rPr>
                <w:rFonts w:asciiTheme="minorEastAsia" w:hAnsiTheme="minorEastAsia" w:hint="eastAsia"/>
              </w:rPr>
              <w:t>设备名称</w:t>
            </w:r>
          </w:p>
        </w:tc>
        <w:tc>
          <w:tcPr>
            <w:tcW w:w="1842" w:type="dxa"/>
          </w:tcPr>
          <w:p w14:paraId="54AA8A43" w14:textId="77777777" w:rsidR="0076630D" w:rsidRDefault="00D7272D">
            <w:pPr>
              <w:rPr>
                <w:rFonts w:asciiTheme="minorEastAsia" w:hAnsiTheme="minorEastAsia"/>
              </w:rPr>
            </w:pPr>
            <w:r>
              <w:rPr>
                <w:rFonts w:asciiTheme="minorEastAsia" w:hAnsiTheme="minorEastAsia" w:hint="eastAsia"/>
              </w:rPr>
              <w:t>否</w:t>
            </w:r>
          </w:p>
        </w:tc>
      </w:tr>
      <w:tr w:rsidR="0076630D" w14:paraId="343B1992" w14:textId="77777777">
        <w:tc>
          <w:tcPr>
            <w:tcW w:w="2694" w:type="dxa"/>
          </w:tcPr>
          <w:p w14:paraId="3110385B" w14:textId="77777777" w:rsidR="0076630D" w:rsidRDefault="00D7272D">
            <w:pPr>
              <w:rPr>
                <w:rFonts w:asciiTheme="minorEastAsia" w:hAnsiTheme="minorEastAsia"/>
              </w:rPr>
            </w:pPr>
            <w:r>
              <w:rPr>
                <w:rFonts w:asciiTheme="minorEastAsia" w:hAnsiTheme="minorEastAsia" w:hint="eastAsia"/>
              </w:rPr>
              <w:t>System</w:t>
            </w:r>
            <w:r>
              <w:rPr>
                <w:rFonts w:asciiTheme="minorEastAsia" w:hAnsiTheme="minorEastAsia"/>
              </w:rPr>
              <w:t xml:space="preserve"> Description TLV</w:t>
            </w:r>
          </w:p>
        </w:tc>
        <w:tc>
          <w:tcPr>
            <w:tcW w:w="4253" w:type="dxa"/>
          </w:tcPr>
          <w:p w14:paraId="564ED4D2" w14:textId="77777777" w:rsidR="0076630D" w:rsidRDefault="00D7272D">
            <w:pPr>
              <w:rPr>
                <w:rFonts w:asciiTheme="minorEastAsia" w:hAnsiTheme="minorEastAsia"/>
              </w:rPr>
            </w:pPr>
            <w:r>
              <w:rPr>
                <w:rFonts w:asciiTheme="minorEastAsia" w:hAnsiTheme="minorEastAsia" w:hint="eastAsia"/>
              </w:rPr>
              <w:t>系统描述</w:t>
            </w:r>
          </w:p>
        </w:tc>
        <w:tc>
          <w:tcPr>
            <w:tcW w:w="1842" w:type="dxa"/>
          </w:tcPr>
          <w:p w14:paraId="29476D5C" w14:textId="77777777" w:rsidR="0076630D" w:rsidRDefault="00D7272D">
            <w:pPr>
              <w:rPr>
                <w:rFonts w:asciiTheme="minorEastAsia" w:hAnsiTheme="minorEastAsia"/>
              </w:rPr>
            </w:pPr>
            <w:r>
              <w:rPr>
                <w:rFonts w:asciiTheme="minorEastAsia" w:hAnsiTheme="minorEastAsia" w:hint="eastAsia"/>
              </w:rPr>
              <w:t>否</w:t>
            </w:r>
          </w:p>
        </w:tc>
      </w:tr>
      <w:tr w:rsidR="0076630D" w14:paraId="0EE9F28E" w14:textId="77777777">
        <w:tc>
          <w:tcPr>
            <w:tcW w:w="2694" w:type="dxa"/>
          </w:tcPr>
          <w:p w14:paraId="5A50C3E3" w14:textId="77777777" w:rsidR="0076630D" w:rsidRDefault="00D7272D">
            <w:pPr>
              <w:rPr>
                <w:rFonts w:asciiTheme="minorEastAsia" w:hAnsiTheme="minorEastAsia"/>
              </w:rPr>
            </w:pPr>
            <w:r>
              <w:rPr>
                <w:rFonts w:asciiTheme="minorEastAsia" w:hAnsiTheme="minorEastAsia" w:hint="eastAsia"/>
              </w:rPr>
              <w:t>System</w:t>
            </w:r>
            <w:r>
              <w:rPr>
                <w:rFonts w:asciiTheme="minorEastAsia" w:hAnsiTheme="minorEastAsia"/>
              </w:rPr>
              <w:t xml:space="preserve"> Capabilities TLV</w:t>
            </w:r>
          </w:p>
        </w:tc>
        <w:tc>
          <w:tcPr>
            <w:tcW w:w="4253" w:type="dxa"/>
          </w:tcPr>
          <w:p w14:paraId="6777D11A" w14:textId="77777777" w:rsidR="0076630D" w:rsidRDefault="00D7272D">
            <w:pPr>
              <w:rPr>
                <w:rFonts w:asciiTheme="minorEastAsia" w:hAnsiTheme="minorEastAsia"/>
              </w:rPr>
            </w:pPr>
            <w:r>
              <w:rPr>
                <w:rFonts w:asciiTheme="minorEastAsia" w:hAnsiTheme="minorEastAsia" w:hint="eastAsia"/>
              </w:rPr>
              <w:t>系统</w:t>
            </w:r>
            <w:r>
              <w:rPr>
                <w:rFonts w:asciiTheme="minorEastAsia" w:hAnsiTheme="minorEastAsia"/>
              </w:rPr>
              <w:t>的主要功能以及有哪些主要功能被使能</w:t>
            </w:r>
          </w:p>
        </w:tc>
        <w:tc>
          <w:tcPr>
            <w:tcW w:w="1842" w:type="dxa"/>
          </w:tcPr>
          <w:p w14:paraId="7A9DB306" w14:textId="77777777" w:rsidR="0076630D" w:rsidRDefault="00D7272D">
            <w:pPr>
              <w:rPr>
                <w:rFonts w:asciiTheme="minorEastAsia" w:hAnsiTheme="minorEastAsia"/>
              </w:rPr>
            </w:pPr>
            <w:r>
              <w:rPr>
                <w:rFonts w:asciiTheme="minorEastAsia" w:hAnsiTheme="minorEastAsia" w:hint="eastAsia"/>
              </w:rPr>
              <w:t>否</w:t>
            </w:r>
          </w:p>
        </w:tc>
      </w:tr>
      <w:tr w:rsidR="0076630D" w14:paraId="426B963E" w14:textId="77777777">
        <w:tc>
          <w:tcPr>
            <w:tcW w:w="2694" w:type="dxa"/>
          </w:tcPr>
          <w:p w14:paraId="400AF15A" w14:textId="77777777" w:rsidR="0076630D" w:rsidRDefault="00D7272D">
            <w:pPr>
              <w:rPr>
                <w:rFonts w:asciiTheme="minorEastAsia" w:hAnsiTheme="minorEastAsia"/>
              </w:rPr>
            </w:pPr>
            <w:r>
              <w:rPr>
                <w:rFonts w:asciiTheme="minorEastAsia" w:hAnsiTheme="minorEastAsia" w:hint="eastAsia"/>
              </w:rPr>
              <w:t>Management</w:t>
            </w:r>
            <w:r>
              <w:rPr>
                <w:rFonts w:asciiTheme="minorEastAsia" w:hAnsiTheme="minorEastAsia"/>
              </w:rPr>
              <w:t xml:space="preserve"> Address TLV</w:t>
            </w:r>
          </w:p>
        </w:tc>
        <w:tc>
          <w:tcPr>
            <w:tcW w:w="4253" w:type="dxa"/>
          </w:tcPr>
          <w:p w14:paraId="7ED9D345" w14:textId="77777777" w:rsidR="0076630D" w:rsidRDefault="00D7272D">
            <w:pPr>
              <w:rPr>
                <w:rFonts w:asciiTheme="minorEastAsia" w:hAnsiTheme="minorEastAsia"/>
              </w:rPr>
            </w:pPr>
            <w:r>
              <w:rPr>
                <w:rFonts w:asciiTheme="minorEastAsia" w:hAnsiTheme="minorEastAsia" w:hint="eastAsia"/>
              </w:rPr>
              <w:t>供</w:t>
            </w:r>
            <w:r>
              <w:rPr>
                <w:rFonts w:asciiTheme="minorEastAsia" w:hAnsiTheme="minorEastAsia"/>
              </w:rPr>
              <w:t>网管</w:t>
            </w:r>
            <w:r>
              <w:rPr>
                <w:rFonts w:asciiTheme="minorEastAsia" w:hAnsiTheme="minorEastAsia" w:hint="eastAsia"/>
              </w:rPr>
              <w:t>系统</w:t>
            </w:r>
            <w:r>
              <w:rPr>
                <w:rFonts w:asciiTheme="minorEastAsia" w:hAnsiTheme="minorEastAsia"/>
              </w:rPr>
              <w:t>标识网络设备并进行管理的地址。管理</w:t>
            </w:r>
            <w:r>
              <w:rPr>
                <w:rFonts w:asciiTheme="minorEastAsia" w:hAnsiTheme="minorEastAsia" w:hint="eastAsia"/>
              </w:rPr>
              <w:t>地址</w:t>
            </w:r>
            <w:r>
              <w:rPr>
                <w:rFonts w:asciiTheme="minorEastAsia" w:hAnsiTheme="minorEastAsia"/>
              </w:rPr>
              <w:t>可以明确地标识一</w:t>
            </w:r>
            <w:r>
              <w:rPr>
                <w:rFonts w:asciiTheme="minorEastAsia" w:hAnsiTheme="minorEastAsia" w:hint="eastAsia"/>
              </w:rPr>
              <w:t>台</w:t>
            </w:r>
            <w:r>
              <w:rPr>
                <w:rFonts w:asciiTheme="minorEastAsia" w:hAnsiTheme="minorEastAsia"/>
              </w:rPr>
              <w:t>设备，有利于网络拓扑的绘制，便于网络管理</w:t>
            </w:r>
          </w:p>
        </w:tc>
        <w:tc>
          <w:tcPr>
            <w:tcW w:w="1842" w:type="dxa"/>
          </w:tcPr>
          <w:p w14:paraId="058B0C82" w14:textId="77777777" w:rsidR="0076630D" w:rsidRDefault="00D7272D">
            <w:pPr>
              <w:rPr>
                <w:rFonts w:asciiTheme="minorEastAsia" w:hAnsiTheme="minorEastAsia"/>
              </w:rPr>
            </w:pPr>
            <w:r>
              <w:rPr>
                <w:rFonts w:asciiTheme="minorEastAsia" w:hAnsiTheme="minorEastAsia" w:hint="eastAsia"/>
              </w:rPr>
              <w:t>否</w:t>
            </w:r>
          </w:p>
        </w:tc>
      </w:tr>
    </w:tbl>
    <w:p w14:paraId="346F9926" w14:textId="77777777" w:rsidR="0076630D" w:rsidRDefault="00D7272D">
      <w:pPr>
        <w:ind w:firstLine="420"/>
        <w:rPr>
          <w:rFonts w:ascii="微软雅黑" w:eastAsia="微软雅黑" w:hAnsi="微软雅黑"/>
        </w:rPr>
      </w:pPr>
      <w:r>
        <w:rPr>
          <w:rFonts w:ascii="微软雅黑" w:eastAsia="微软雅黑" w:hAnsi="微软雅黑"/>
        </w:rPr>
        <w:t>IEEE 802.1</w:t>
      </w:r>
      <w:r>
        <w:rPr>
          <w:rFonts w:ascii="微软雅黑" w:eastAsia="微软雅黑" w:hAnsi="微软雅黑" w:hint="eastAsia"/>
        </w:rPr>
        <w:t>组织</w:t>
      </w:r>
      <w:r>
        <w:rPr>
          <w:rFonts w:ascii="微软雅黑" w:eastAsia="微软雅黑" w:hAnsi="微软雅黑"/>
        </w:rPr>
        <w:t>定义的TLV</w:t>
      </w:r>
      <w:r>
        <w:rPr>
          <w:rFonts w:ascii="微软雅黑" w:eastAsia="微软雅黑" w:hAnsi="微软雅黑" w:hint="eastAsia"/>
        </w:rPr>
        <w:t>：</w:t>
      </w:r>
    </w:p>
    <w:tbl>
      <w:tblPr>
        <w:tblStyle w:val="ac"/>
        <w:tblW w:w="8789" w:type="dxa"/>
        <w:tblInd w:w="-289" w:type="dxa"/>
        <w:tblLook w:val="04A0" w:firstRow="1" w:lastRow="0" w:firstColumn="1" w:lastColumn="0" w:noHBand="0" w:noVBand="1"/>
      </w:tblPr>
      <w:tblGrid>
        <w:gridCol w:w="2694"/>
        <w:gridCol w:w="6095"/>
      </w:tblGrid>
      <w:tr w:rsidR="0076630D" w14:paraId="2C30867A" w14:textId="77777777">
        <w:tc>
          <w:tcPr>
            <w:tcW w:w="2694" w:type="dxa"/>
          </w:tcPr>
          <w:p w14:paraId="38530B5D" w14:textId="77777777" w:rsidR="0076630D" w:rsidRDefault="00D7272D">
            <w:pPr>
              <w:rPr>
                <w:rFonts w:asciiTheme="minorEastAsia" w:hAnsiTheme="minorEastAsia"/>
              </w:rPr>
            </w:pPr>
            <w:r>
              <w:rPr>
                <w:rFonts w:asciiTheme="minorEastAsia" w:hAnsiTheme="minorEastAsia" w:hint="eastAsia"/>
              </w:rPr>
              <w:t>TLV</w:t>
            </w:r>
            <w:r>
              <w:rPr>
                <w:rFonts w:asciiTheme="minorEastAsia" w:hAnsiTheme="minorEastAsia"/>
              </w:rPr>
              <w:t>名称</w:t>
            </w:r>
          </w:p>
        </w:tc>
        <w:tc>
          <w:tcPr>
            <w:tcW w:w="6095" w:type="dxa"/>
          </w:tcPr>
          <w:p w14:paraId="64E7D057" w14:textId="77777777" w:rsidR="0076630D" w:rsidRDefault="00D7272D">
            <w:pPr>
              <w:rPr>
                <w:rFonts w:asciiTheme="minorEastAsia" w:hAnsiTheme="minorEastAsia"/>
              </w:rPr>
            </w:pPr>
            <w:r>
              <w:rPr>
                <w:rFonts w:asciiTheme="minorEastAsia" w:hAnsiTheme="minorEastAsia" w:hint="eastAsia"/>
              </w:rPr>
              <w:t>说明</w:t>
            </w:r>
          </w:p>
        </w:tc>
      </w:tr>
      <w:tr w:rsidR="0076630D" w14:paraId="51FE2054" w14:textId="77777777">
        <w:tc>
          <w:tcPr>
            <w:tcW w:w="2694" w:type="dxa"/>
          </w:tcPr>
          <w:p w14:paraId="5CA3CD3C" w14:textId="77777777" w:rsidR="0076630D" w:rsidRDefault="00D7272D">
            <w:pPr>
              <w:rPr>
                <w:rFonts w:asciiTheme="minorEastAsia" w:hAnsiTheme="minorEastAsia"/>
              </w:rPr>
            </w:pPr>
            <w:r>
              <w:rPr>
                <w:rFonts w:asciiTheme="minorEastAsia" w:hAnsiTheme="minorEastAsia" w:hint="eastAsia"/>
              </w:rPr>
              <w:t>Port</w:t>
            </w:r>
            <w:r>
              <w:rPr>
                <w:rFonts w:asciiTheme="minorEastAsia" w:hAnsiTheme="minorEastAsia"/>
              </w:rPr>
              <w:t xml:space="preserve"> VLAN ID TLV</w:t>
            </w:r>
          </w:p>
        </w:tc>
        <w:tc>
          <w:tcPr>
            <w:tcW w:w="6095" w:type="dxa"/>
          </w:tcPr>
          <w:p w14:paraId="13056B9D"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VLAN ID</w:t>
            </w:r>
          </w:p>
        </w:tc>
      </w:tr>
      <w:tr w:rsidR="0076630D" w14:paraId="4B2B959C" w14:textId="77777777">
        <w:tc>
          <w:tcPr>
            <w:tcW w:w="2694" w:type="dxa"/>
          </w:tcPr>
          <w:p w14:paraId="1D2B1C7F" w14:textId="77777777" w:rsidR="0076630D" w:rsidRDefault="00D7272D">
            <w:pPr>
              <w:rPr>
                <w:rFonts w:asciiTheme="minorEastAsia" w:hAnsiTheme="minorEastAsia"/>
              </w:rPr>
            </w:pPr>
            <w:r>
              <w:rPr>
                <w:rFonts w:asciiTheme="minorEastAsia" w:hAnsiTheme="minorEastAsia" w:hint="eastAsia"/>
              </w:rPr>
              <w:t>Port</w:t>
            </w:r>
            <w:r>
              <w:rPr>
                <w:rFonts w:asciiTheme="minorEastAsia" w:hAnsiTheme="minorEastAsia"/>
              </w:rPr>
              <w:t xml:space="preserve"> And Protocol VLAN ID TLV</w:t>
            </w:r>
          </w:p>
        </w:tc>
        <w:tc>
          <w:tcPr>
            <w:tcW w:w="6095" w:type="dxa"/>
          </w:tcPr>
          <w:p w14:paraId="19F0EFC8"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的协议VLAN ID</w:t>
            </w:r>
          </w:p>
        </w:tc>
      </w:tr>
      <w:tr w:rsidR="0076630D" w14:paraId="07CD4419" w14:textId="77777777">
        <w:tc>
          <w:tcPr>
            <w:tcW w:w="2694" w:type="dxa"/>
          </w:tcPr>
          <w:p w14:paraId="62176639" w14:textId="77777777" w:rsidR="0076630D" w:rsidRDefault="00D7272D">
            <w:pPr>
              <w:rPr>
                <w:rFonts w:asciiTheme="minorEastAsia" w:hAnsiTheme="minorEastAsia"/>
              </w:rPr>
            </w:pPr>
            <w:r>
              <w:rPr>
                <w:rFonts w:asciiTheme="minorEastAsia" w:hAnsiTheme="minorEastAsia" w:hint="eastAsia"/>
              </w:rPr>
              <w:t>VLAN</w:t>
            </w:r>
            <w:r>
              <w:rPr>
                <w:rFonts w:asciiTheme="minorEastAsia" w:hAnsiTheme="minorEastAsia"/>
              </w:rPr>
              <w:t xml:space="preserve"> Name TLV</w:t>
            </w:r>
          </w:p>
        </w:tc>
        <w:tc>
          <w:tcPr>
            <w:tcW w:w="6095" w:type="dxa"/>
          </w:tcPr>
          <w:p w14:paraId="36B98FC5"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VLAN</w:t>
            </w:r>
            <w:r>
              <w:rPr>
                <w:rFonts w:asciiTheme="minorEastAsia" w:hAnsiTheme="minorEastAsia" w:hint="eastAsia"/>
              </w:rPr>
              <w:t>名称</w:t>
            </w:r>
          </w:p>
        </w:tc>
      </w:tr>
      <w:tr w:rsidR="0076630D" w14:paraId="3B5940E7" w14:textId="77777777">
        <w:tc>
          <w:tcPr>
            <w:tcW w:w="2694" w:type="dxa"/>
          </w:tcPr>
          <w:p w14:paraId="68BA2A27" w14:textId="77777777" w:rsidR="0076630D" w:rsidRDefault="00D7272D">
            <w:pPr>
              <w:rPr>
                <w:rFonts w:asciiTheme="minorEastAsia" w:hAnsiTheme="minorEastAsia"/>
              </w:rPr>
            </w:pPr>
            <w:r>
              <w:rPr>
                <w:rFonts w:asciiTheme="minorEastAsia" w:hAnsiTheme="minorEastAsia" w:hint="eastAsia"/>
              </w:rPr>
              <w:t>Protocol</w:t>
            </w:r>
            <w:r>
              <w:rPr>
                <w:rFonts w:asciiTheme="minorEastAsia" w:hAnsiTheme="minorEastAsia"/>
              </w:rPr>
              <w:t xml:space="preserve"> Identity TLV</w:t>
            </w:r>
          </w:p>
        </w:tc>
        <w:tc>
          <w:tcPr>
            <w:tcW w:w="6095" w:type="dxa"/>
          </w:tcPr>
          <w:p w14:paraId="48F0076A"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支持的协议类型</w:t>
            </w:r>
          </w:p>
        </w:tc>
      </w:tr>
    </w:tbl>
    <w:p w14:paraId="6A1BBE20" w14:textId="77777777" w:rsidR="0076630D" w:rsidRDefault="00D7272D">
      <w:pPr>
        <w:rPr>
          <w:rFonts w:ascii="微软雅黑" w:eastAsia="微软雅黑" w:hAnsi="微软雅黑"/>
        </w:rPr>
      </w:pPr>
      <w:r>
        <w:rPr>
          <w:rFonts w:ascii="微软雅黑" w:eastAsia="微软雅黑" w:hAnsi="微软雅黑"/>
        </w:rPr>
        <w:t xml:space="preserve">    IEEE 802.3</w:t>
      </w:r>
      <w:r>
        <w:rPr>
          <w:rFonts w:ascii="微软雅黑" w:eastAsia="微软雅黑" w:hAnsi="微软雅黑" w:hint="eastAsia"/>
        </w:rPr>
        <w:t>组织</w:t>
      </w:r>
      <w:r>
        <w:rPr>
          <w:rFonts w:ascii="微软雅黑" w:eastAsia="微软雅黑" w:hAnsi="微软雅黑"/>
        </w:rPr>
        <w:t>定义的TLV：</w:t>
      </w:r>
    </w:p>
    <w:tbl>
      <w:tblPr>
        <w:tblStyle w:val="ac"/>
        <w:tblW w:w="8789" w:type="dxa"/>
        <w:tblInd w:w="-289" w:type="dxa"/>
        <w:tblLook w:val="04A0" w:firstRow="1" w:lastRow="0" w:firstColumn="1" w:lastColumn="0" w:noHBand="0" w:noVBand="1"/>
      </w:tblPr>
      <w:tblGrid>
        <w:gridCol w:w="2694"/>
        <w:gridCol w:w="6095"/>
      </w:tblGrid>
      <w:tr w:rsidR="0076630D" w14:paraId="358403A0" w14:textId="77777777">
        <w:tc>
          <w:tcPr>
            <w:tcW w:w="2694" w:type="dxa"/>
          </w:tcPr>
          <w:p w14:paraId="4559B428" w14:textId="77777777" w:rsidR="0076630D" w:rsidRDefault="00D7272D">
            <w:pPr>
              <w:rPr>
                <w:rFonts w:asciiTheme="minorEastAsia" w:hAnsiTheme="minorEastAsia"/>
              </w:rPr>
            </w:pPr>
            <w:r>
              <w:rPr>
                <w:rFonts w:asciiTheme="minorEastAsia" w:hAnsiTheme="minorEastAsia" w:hint="eastAsia"/>
              </w:rPr>
              <w:t>TLV</w:t>
            </w:r>
            <w:r>
              <w:rPr>
                <w:rFonts w:asciiTheme="minorEastAsia" w:hAnsiTheme="minorEastAsia"/>
              </w:rPr>
              <w:t>名称</w:t>
            </w:r>
          </w:p>
        </w:tc>
        <w:tc>
          <w:tcPr>
            <w:tcW w:w="6095" w:type="dxa"/>
          </w:tcPr>
          <w:p w14:paraId="1D6136E7" w14:textId="77777777" w:rsidR="0076630D" w:rsidRDefault="00D7272D">
            <w:pPr>
              <w:rPr>
                <w:rFonts w:asciiTheme="minorEastAsia" w:hAnsiTheme="minorEastAsia"/>
              </w:rPr>
            </w:pPr>
            <w:r>
              <w:rPr>
                <w:rFonts w:asciiTheme="minorEastAsia" w:hAnsiTheme="minorEastAsia" w:hint="eastAsia"/>
              </w:rPr>
              <w:t>说明</w:t>
            </w:r>
          </w:p>
        </w:tc>
      </w:tr>
      <w:tr w:rsidR="0076630D" w14:paraId="7B836751" w14:textId="77777777">
        <w:tc>
          <w:tcPr>
            <w:tcW w:w="2694" w:type="dxa"/>
          </w:tcPr>
          <w:p w14:paraId="248BE472" w14:textId="77777777" w:rsidR="0076630D" w:rsidRDefault="00D7272D">
            <w:pPr>
              <w:rPr>
                <w:rFonts w:asciiTheme="minorEastAsia" w:hAnsiTheme="minorEastAsia"/>
              </w:rPr>
            </w:pPr>
            <w:r>
              <w:rPr>
                <w:rFonts w:asciiTheme="minorEastAsia" w:hAnsiTheme="minorEastAsia" w:hint="eastAsia"/>
              </w:rPr>
              <w:t>EEE</w:t>
            </w:r>
            <w:r>
              <w:rPr>
                <w:rFonts w:asciiTheme="minorEastAsia" w:hAnsiTheme="minorEastAsia"/>
              </w:rPr>
              <w:t xml:space="preserve"> TLV</w:t>
            </w:r>
          </w:p>
        </w:tc>
        <w:tc>
          <w:tcPr>
            <w:tcW w:w="6095" w:type="dxa"/>
          </w:tcPr>
          <w:p w14:paraId="25C7C2A8"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是否支持EEE功能</w:t>
            </w:r>
          </w:p>
        </w:tc>
      </w:tr>
      <w:tr w:rsidR="0076630D" w14:paraId="439602C2" w14:textId="77777777">
        <w:tc>
          <w:tcPr>
            <w:tcW w:w="2694" w:type="dxa"/>
          </w:tcPr>
          <w:p w14:paraId="7B1F88C8" w14:textId="77777777" w:rsidR="0076630D" w:rsidRDefault="00D7272D">
            <w:pPr>
              <w:rPr>
                <w:rFonts w:asciiTheme="minorEastAsia" w:hAnsiTheme="minorEastAsia"/>
              </w:rPr>
            </w:pPr>
            <w:r>
              <w:rPr>
                <w:rFonts w:asciiTheme="minorEastAsia" w:hAnsiTheme="minorEastAsia" w:hint="eastAsia"/>
              </w:rPr>
              <w:t>Link</w:t>
            </w:r>
            <w:r>
              <w:rPr>
                <w:rFonts w:asciiTheme="minorEastAsia" w:hAnsiTheme="minorEastAsia"/>
              </w:rPr>
              <w:t xml:space="preserve"> Aggregation TLV</w:t>
            </w:r>
          </w:p>
        </w:tc>
        <w:tc>
          <w:tcPr>
            <w:tcW w:w="6095" w:type="dxa"/>
          </w:tcPr>
          <w:p w14:paraId="03CF5254"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是否支持链路聚合以及是否已使能链路聚合</w:t>
            </w:r>
          </w:p>
        </w:tc>
      </w:tr>
      <w:tr w:rsidR="0076630D" w14:paraId="53840100" w14:textId="77777777">
        <w:tc>
          <w:tcPr>
            <w:tcW w:w="2694" w:type="dxa"/>
          </w:tcPr>
          <w:p w14:paraId="6CF4A6B0" w14:textId="77777777" w:rsidR="0076630D" w:rsidRDefault="00D7272D">
            <w:pPr>
              <w:rPr>
                <w:rFonts w:asciiTheme="minorEastAsia" w:hAnsiTheme="minorEastAsia"/>
              </w:rPr>
            </w:pPr>
            <w:r>
              <w:rPr>
                <w:rFonts w:asciiTheme="minorEastAsia" w:hAnsiTheme="minorEastAsia" w:hint="eastAsia"/>
              </w:rPr>
              <w:t>MAC/PHY</w:t>
            </w:r>
            <w:r>
              <w:rPr>
                <w:rFonts w:asciiTheme="minorEastAsia" w:hAnsiTheme="minorEastAsia"/>
              </w:rPr>
              <w:t xml:space="preserve"> Configuration/Status TLV</w:t>
            </w:r>
          </w:p>
        </w:tc>
        <w:tc>
          <w:tcPr>
            <w:tcW w:w="6095" w:type="dxa"/>
          </w:tcPr>
          <w:p w14:paraId="00ABA275"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的速率和双工状态、是否支持端口速率自动协商、是否已使能自动协商功能以及当前的速率和双工状态</w:t>
            </w:r>
          </w:p>
        </w:tc>
      </w:tr>
      <w:tr w:rsidR="0076630D" w14:paraId="710ED4F0" w14:textId="77777777">
        <w:tc>
          <w:tcPr>
            <w:tcW w:w="2694" w:type="dxa"/>
          </w:tcPr>
          <w:p w14:paraId="0A273412" w14:textId="77777777" w:rsidR="0076630D" w:rsidRDefault="00D7272D">
            <w:pPr>
              <w:rPr>
                <w:rFonts w:asciiTheme="minorEastAsia" w:hAnsiTheme="minorEastAsia"/>
              </w:rPr>
            </w:pPr>
            <w:r>
              <w:rPr>
                <w:rFonts w:asciiTheme="minorEastAsia" w:hAnsiTheme="minorEastAsia" w:hint="eastAsia"/>
              </w:rPr>
              <w:t>Maximum</w:t>
            </w:r>
            <w:r>
              <w:rPr>
                <w:rFonts w:asciiTheme="minorEastAsia" w:hAnsiTheme="minorEastAsia"/>
              </w:rPr>
              <w:t xml:space="preserve"> Frame Size TLV</w:t>
            </w:r>
          </w:p>
        </w:tc>
        <w:tc>
          <w:tcPr>
            <w:tcW w:w="6095" w:type="dxa"/>
          </w:tcPr>
          <w:p w14:paraId="1D055807"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支持的最大</w:t>
            </w:r>
            <w:r>
              <w:rPr>
                <w:rFonts w:asciiTheme="minorEastAsia" w:hAnsiTheme="minorEastAsia" w:hint="eastAsia"/>
              </w:rPr>
              <w:t>帧</w:t>
            </w:r>
            <w:r>
              <w:rPr>
                <w:rFonts w:asciiTheme="minorEastAsia" w:hAnsiTheme="minorEastAsia"/>
              </w:rPr>
              <w:t>长度，</w:t>
            </w:r>
            <w:r>
              <w:rPr>
                <w:rFonts w:asciiTheme="minorEastAsia" w:hAnsiTheme="minorEastAsia" w:hint="eastAsia"/>
              </w:rPr>
              <w:t>取</w:t>
            </w:r>
            <w:r>
              <w:rPr>
                <w:rFonts w:asciiTheme="minorEastAsia" w:hAnsiTheme="minorEastAsia"/>
              </w:rPr>
              <w:t>端口最大传输单元MTU</w:t>
            </w:r>
          </w:p>
        </w:tc>
      </w:tr>
      <w:tr w:rsidR="0076630D" w14:paraId="6C6AA9F7" w14:textId="77777777">
        <w:tc>
          <w:tcPr>
            <w:tcW w:w="2694" w:type="dxa"/>
          </w:tcPr>
          <w:p w14:paraId="610BF791" w14:textId="77777777" w:rsidR="0076630D" w:rsidRDefault="00D7272D">
            <w:pPr>
              <w:rPr>
                <w:rFonts w:asciiTheme="minorEastAsia" w:hAnsiTheme="minorEastAsia"/>
              </w:rPr>
            </w:pPr>
            <w:r>
              <w:rPr>
                <w:rFonts w:asciiTheme="minorEastAsia" w:hAnsiTheme="minorEastAsia" w:hint="eastAsia"/>
              </w:rPr>
              <w:t>Power</w:t>
            </w:r>
            <w:r>
              <w:rPr>
                <w:rFonts w:asciiTheme="minorEastAsia" w:hAnsiTheme="minorEastAsia"/>
              </w:rPr>
              <w:t xml:space="preserve"> Via MDI TLV</w:t>
            </w:r>
          </w:p>
        </w:tc>
        <w:tc>
          <w:tcPr>
            <w:tcW w:w="6095" w:type="dxa"/>
          </w:tcPr>
          <w:p w14:paraId="23256399" w14:textId="77777777" w:rsidR="0076630D" w:rsidRDefault="00D7272D">
            <w:pPr>
              <w:rPr>
                <w:rFonts w:asciiTheme="minorEastAsia" w:hAnsiTheme="minorEastAsia"/>
              </w:rPr>
            </w:pPr>
            <w:r>
              <w:rPr>
                <w:rFonts w:asciiTheme="minorEastAsia" w:hAnsiTheme="minorEastAsia" w:hint="eastAsia"/>
              </w:rPr>
              <w:t>端口</w:t>
            </w:r>
            <w:r>
              <w:rPr>
                <w:rFonts w:asciiTheme="minorEastAsia" w:hAnsiTheme="minorEastAsia"/>
              </w:rPr>
              <w:t>的供电能力，比如是否支持PoE，是供电设备还是受电设备</w:t>
            </w:r>
          </w:p>
        </w:tc>
      </w:tr>
    </w:tbl>
    <w:p w14:paraId="53074A36" w14:textId="77777777" w:rsidR="0076630D" w:rsidRDefault="00D7272D">
      <w:pPr>
        <w:ind w:firstLine="420"/>
        <w:rPr>
          <w:rFonts w:ascii="微软雅黑" w:eastAsia="微软雅黑" w:hAnsi="微软雅黑"/>
        </w:rPr>
      </w:pPr>
      <w:r>
        <w:rPr>
          <w:rFonts w:ascii="微软雅黑" w:eastAsia="微软雅黑" w:hAnsi="微软雅黑"/>
        </w:rPr>
        <w:t>MED TLV：为VoIP提供了许多高级应用，包括基本配置、网络策略</w:t>
      </w:r>
      <w:r>
        <w:rPr>
          <w:rFonts w:ascii="微软雅黑" w:eastAsia="微软雅黑" w:hAnsi="微软雅黑" w:hint="eastAsia"/>
        </w:rPr>
        <w:t>配置</w:t>
      </w:r>
      <w:r>
        <w:rPr>
          <w:rFonts w:ascii="微软雅黑" w:eastAsia="微软雅黑" w:hAnsi="微软雅黑"/>
        </w:rPr>
        <w:t>、地址信息以及目录管理等，满足了语音设备的不同生产</w:t>
      </w:r>
      <w:r>
        <w:rPr>
          <w:rFonts w:ascii="微软雅黑" w:eastAsia="微软雅黑" w:hAnsi="微软雅黑" w:hint="eastAsia"/>
        </w:rPr>
        <w:t>厂商</w:t>
      </w:r>
      <w:r>
        <w:rPr>
          <w:rFonts w:ascii="微软雅黑" w:eastAsia="微软雅黑" w:hAnsi="微软雅黑"/>
        </w:rPr>
        <w:t>在成本有效、</w:t>
      </w:r>
      <w:r>
        <w:rPr>
          <w:rFonts w:ascii="微软雅黑" w:eastAsia="微软雅黑" w:hAnsi="微软雅黑" w:hint="eastAsia"/>
        </w:rPr>
        <w:t>易</w:t>
      </w:r>
      <w:r>
        <w:rPr>
          <w:rFonts w:ascii="微软雅黑" w:eastAsia="微软雅黑" w:hAnsi="微软雅黑"/>
        </w:rPr>
        <w:t>部署性、易管理性等方面的要求，并解决了在以太网中部署语音设备的问题，为语音设备的生产商、销售者以及使用者提供便利。</w:t>
      </w:r>
    </w:p>
    <w:tbl>
      <w:tblPr>
        <w:tblStyle w:val="ac"/>
        <w:tblW w:w="8789" w:type="dxa"/>
        <w:tblInd w:w="-289" w:type="dxa"/>
        <w:tblLook w:val="04A0" w:firstRow="1" w:lastRow="0" w:firstColumn="1" w:lastColumn="0" w:noHBand="0" w:noVBand="1"/>
      </w:tblPr>
      <w:tblGrid>
        <w:gridCol w:w="2694"/>
        <w:gridCol w:w="6095"/>
      </w:tblGrid>
      <w:tr w:rsidR="0076630D" w14:paraId="1657F707" w14:textId="77777777">
        <w:tc>
          <w:tcPr>
            <w:tcW w:w="2694" w:type="dxa"/>
          </w:tcPr>
          <w:p w14:paraId="59B6DF98" w14:textId="77777777" w:rsidR="0076630D" w:rsidRDefault="00D7272D">
            <w:pPr>
              <w:rPr>
                <w:rFonts w:asciiTheme="minorEastAsia" w:hAnsiTheme="minorEastAsia"/>
              </w:rPr>
            </w:pPr>
            <w:r>
              <w:rPr>
                <w:rFonts w:asciiTheme="minorEastAsia" w:hAnsiTheme="minorEastAsia" w:hint="eastAsia"/>
              </w:rPr>
              <w:t>TLV</w:t>
            </w:r>
            <w:r>
              <w:rPr>
                <w:rFonts w:asciiTheme="minorEastAsia" w:hAnsiTheme="minorEastAsia"/>
              </w:rPr>
              <w:t>名称</w:t>
            </w:r>
          </w:p>
        </w:tc>
        <w:tc>
          <w:tcPr>
            <w:tcW w:w="6095" w:type="dxa"/>
          </w:tcPr>
          <w:p w14:paraId="57ACAC39" w14:textId="77777777" w:rsidR="0076630D" w:rsidRDefault="00D7272D">
            <w:pPr>
              <w:rPr>
                <w:rFonts w:asciiTheme="minorEastAsia" w:hAnsiTheme="minorEastAsia"/>
              </w:rPr>
            </w:pPr>
            <w:r>
              <w:rPr>
                <w:rFonts w:asciiTheme="minorEastAsia" w:hAnsiTheme="minorEastAsia" w:hint="eastAsia"/>
              </w:rPr>
              <w:t>说明</w:t>
            </w:r>
          </w:p>
        </w:tc>
      </w:tr>
      <w:tr w:rsidR="0076630D" w14:paraId="6E23FB29" w14:textId="77777777">
        <w:tc>
          <w:tcPr>
            <w:tcW w:w="2694" w:type="dxa"/>
          </w:tcPr>
          <w:p w14:paraId="47AC85BC" w14:textId="77777777" w:rsidR="0076630D" w:rsidRDefault="00D7272D">
            <w:pPr>
              <w:rPr>
                <w:rFonts w:asciiTheme="minorEastAsia" w:hAnsiTheme="minorEastAsia"/>
              </w:rPr>
            </w:pPr>
            <w:r>
              <w:rPr>
                <w:rFonts w:asciiTheme="minorEastAsia" w:hAnsiTheme="minorEastAsia" w:hint="eastAsia"/>
              </w:rPr>
              <w:t>LLDP-MED</w:t>
            </w:r>
            <w:r>
              <w:rPr>
                <w:rFonts w:asciiTheme="minorEastAsia" w:hAnsiTheme="minorEastAsia"/>
              </w:rPr>
              <w:t xml:space="preserve"> Capabilities TLV</w:t>
            </w:r>
          </w:p>
        </w:tc>
        <w:tc>
          <w:tcPr>
            <w:tcW w:w="6095" w:type="dxa"/>
          </w:tcPr>
          <w:p w14:paraId="40934DFF" w14:textId="77777777" w:rsidR="0076630D" w:rsidRDefault="00D7272D">
            <w:pPr>
              <w:rPr>
                <w:rFonts w:asciiTheme="minorEastAsia" w:hAnsiTheme="minorEastAsia"/>
              </w:rPr>
            </w:pPr>
            <w:r>
              <w:rPr>
                <w:rFonts w:asciiTheme="minorEastAsia" w:hAnsiTheme="minorEastAsia" w:hint="eastAsia"/>
              </w:rPr>
              <w:t>当前</w:t>
            </w:r>
            <w:r>
              <w:rPr>
                <w:rFonts w:asciiTheme="minorEastAsia" w:hAnsiTheme="minorEastAsia"/>
              </w:rPr>
              <w:t>设备的设备类型以及在LLDPDU中可封装的LLDP-MED TLV类型</w:t>
            </w:r>
          </w:p>
        </w:tc>
      </w:tr>
      <w:tr w:rsidR="0076630D" w14:paraId="35E9C433" w14:textId="77777777">
        <w:tc>
          <w:tcPr>
            <w:tcW w:w="2694" w:type="dxa"/>
          </w:tcPr>
          <w:p w14:paraId="756757B1" w14:textId="77777777" w:rsidR="0076630D" w:rsidRDefault="00D7272D">
            <w:pPr>
              <w:rPr>
                <w:rFonts w:asciiTheme="minorEastAsia" w:hAnsiTheme="minorEastAsia"/>
              </w:rPr>
            </w:pPr>
            <w:r>
              <w:rPr>
                <w:rFonts w:asciiTheme="minorEastAsia" w:hAnsiTheme="minorEastAsia" w:hint="eastAsia"/>
              </w:rPr>
              <w:t>Invent</w:t>
            </w:r>
            <w:r>
              <w:rPr>
                <w:rFonts w:asciiTheme="minorEastAsia" w:hAnsiTheme="minorEastAsia"/>
              </w:rPr>
              <w:t>ory TLV</w:t>
            </w:r>
          </w:p>
        </w:tc>
        <w:tc>
          <w:tcPr>
            <w:tcW w:w="6095" w:type="dxa"/>
          </w:tcPr>
          <w:p w14:paraId="189C0EA0" w14:textId="77777777" w:rsidR="0076630D" w:rsidRDefault="00D7272D">
            <w:pPr>
              <w:rPr>
                <w:rFonts w:asciiTheme="minorEastAsia" w:hAnsiTheme="minorEastAsia"/>
              </w:rPr>
            </w:pPr>
            <w:r>
              <w:rPr>
                <w:rFonts w:asciiTheme="minorEastAsia" w:hAnsiTheme="minorEastAsia" w:hint="eastAsia"/>
              </w:rPr>
              <w:t>设备</w:t>
            </w:r>
            <w:r>
              <w:rPr>
                <w:rFonts w:asciiTheme="minorEastAsia" w:hAnsiTheme="minorEastAsia"/>
              </w:rPr>
              <w:t>的制造厂商</w:t>
            </w:r>
          </w:p>
        </w:tc>
      </w:tr>
      <w:tr w:rsidR="0076630D" w14:paraId="0EDEDF3C" w14:textId="77777777">
        <w:tc>
          <w:tcPr>
            <w:tcW w:w="2694" w:type="dxa"/>
          </w:tcPr>
          <w:p w14:paraId="6418BB95" w14:textId="77777777" w:rsidR="0076630D" w:rsidRDefault="00D7272D">
            <w:pPr>
              <w:rPr>
                <w:rFonts w:asciiTheme="minorEastAsia" w:hAnsiTheme="minorEastAsia"/>
              </w:rPr>
            </w:pPr>
            <w:r>
              <w:rPr>
                <w:rFonts w:asciiTheme="minorEastAsia" w:hAnsiTheme="minorEastAsia" w:hint="eastAsia"/>
              </w:rPr>
              <w:t>Location</w:t>
            </w:r>
            <w:r>
              <w:rPr>
                <w:rFonts w:asciiTheme="minorEastAsia" w:hAnsiTheme="minorEastAsia"/>
              </w:rPr>
              <w:t xml:space="preserve"> Identification TLV</w:t>
            </w:r>
          </w:p>
        </w:tc>
        <w:tc>
          <w:tcPr>
            <w:tcW w:w="6095" w:type="dxa"/>
          </w:tcPr>
          <w:p w14:paraId="23E121EA" w14:textId="77777777" w:rsidR="0076630D" w:rsidRDefault="00D7272D">
            <w:pPr>
              <w:rPr>
                <w:rFonts w:asciiTheme="minorEastAsia" w:hAnsiTheme="minorEastAsia"/>
              </w:rPr>
            </w:pPr>
            <w:r>
              <w:rPr>
                <w:rFonts w:asciiTheme="minorEastAsia" w:hAnsiTheme="minorEastAsia" w:hint="eastAsia"/>
              </w:rPr>
              <w:t>位置</w:t>
            </w:r>
            <w:r>
              <w:rPr>
                <w:rFonts w:asciiTheme="minorEastAsia" w:hAnsiTheme="minorEastAsia"/>
              </w:rPr>
              <w:t>标识信息，</w:t>
            </w:r>
            <w:r>
              <w:rPr>
                <w:rFonts w:asciiTheme="minorEastAsia" w:hAnsiTheme="minorEastAsia" w:hint="eastAsia"/>
              </w:rPr>
              <w:t>供</w:t>
            </w:r>
            <w:r>
              <w:rPr>
                <w:rFonts w:asciiTheme="minorEastAsia" w:hAnsiTheme="minorEastAsia"/>
              </w:rPr>
              <w:t>其他设备发现设备的位置</w:t>
            </w:r>
          </w:p>
        </w:tc>
      </w:tr>
      <w:tr w:rsidR="0076630D" w14:paraId="0E3C4386" w14:textId="77777777">
        <w:tc>
          <w:tcPr>
            <w:tcW w:w="2694" w:type="dxa"/>
          </w:tcPr>
          <w:p w14:paraId="1726B061" w14:textId="77777777" w:rsidR="0076630D" w:rsidRDefault="00D7272D">
            <w:pPr>
              <w:rPr>
                <w:rFonts w:asciiTheme="minorEastAsia" w:hAnsiTheme="minorEastAsia"/>
              </w:rPr>
            </w:pPr>
            <w:r>
              <w:rPr>
                <w:rFonts w:asciiTheme="minorEastAsia" w:hAnsiTheme="minorEastAsia" w:hint="eastAsia"/>
              </w:rPr>
              <w:t>Network</w:t>
            </w:r>
            <w:r>
              <w:rPr>
                <w:rFonts w:asciiTheme="minorEastAsia" w:hAnsiTheme="minorEastAsia"/>
              </w:rPr>
              <w:t xml:space="preserve"> Policy TLV</w:t>
            </w:r>
          </w:p>
        </w:tc>
        <w:tc>
          <w:tcPr>
            <w:tcW w:w="6095" w:type="dxa"/>
          </w:tcPr>
          <w:p w14:paraId="424939D4" w14:textId="77777777" w:rsidR="0076630D" w:rsidRDefault="00D7272D">
            <w:pPr>
              <w:rPr>
                <w:rFonts w:asciiTheme="minorEastAsia" w:hAnsiTheme="minorEastAsia"/>
              </w:rPr>
            </w:pPr>
            <w:r>
              <w:rPr>
                <w:rFonts w:asciiTheme="minorEastAsia" w:hAnsiTheme="minorEastAsia" w:hint="eastAsia"/>
              </w:rPr>
              <w:t>Voice</w:t>
            </w:r>
            <w:r>
              <w:rPr>
                <w:rFonts w:asciiTheme="minorEastAsia" w:hAnsiTheme="minorEastAsia"/>
              </w:rPr>
              <w:t xml:space="preserve"> VLAN的VLAN ID</w:t>
            </w:r>
            <w:r>
              <w:rPr>
                <w:rFonts w:asciiTheme="minorEastAsia" w:hAnsiTheme="minorEastAsia" w:hint="eastAsia"/>
              </w:rPr>
              <w:t>、</w:t>
            </w:r>
            <w:r>
              <w:rPr>
                <w:rFonts w:asciiTheme="minorEastAsia" w:hAnsiTheme="minorEastAsia"/>
              </w:rPr>
              <w:t>二层优先级以及DSCP值等</w:t>
            </w:r>
          </w:p>
        </w:tc>
      </w:tr>
      <w:tr w:rsidR="0076630D" w14:paraId="5162AAAC" w14:textId="77777777">
        <w:tc>
          <w:tcPr>
            <w:tcW w:w="2694" w:type="dxa"/>
          </w:tcPr>
          <w:p w14:paraId="38F7266D" w14:textId="77777777" w:rsidR="0076630D" w:rsidRDefault="00D7272D">
            <w:pPr>
              <w:rPr>
                <w:rFonts w:asciiTheme="minorEastAsia" w:hAnsiTheme="minorEastAsia"/>
              </w:rPr>
            </w:pPr>
            <w:r>
              <w:rPr>
                <w:rFonts w:asciiTheme="minorEastAsia" w:hAnsiTheme="minorEastAsia" w:hint="eastAsia"/>
              </w:rPr>
              <w:t>Extended</w:t>
            </w:r>
            <w:r>
              <w:rPr>
                <w:rFonts w:asciiTheme="minorEastAsia" w:hAnsiTheme="minorEastAsia"/>
              </w:rPr>
              <w:t xml:space="preserve"> Power-via-MDI TLV</w:t>
            </w:r>
          </w:p>
        </w:tc>
        <w:tc>
          <w:tcPr>
            <w:tcW w:w="6095" w:type="dxa"/>
          </w:tcPr>
          <w:p w14:paraId="7C89E6A8" w14:textId="77777777" w:rsidR="0076630D" w:rsidRDefault="00D7272D">
            <w:pPr>
              <w:rPr>
                <w:rFonts w:asciiTheme="minorEastAsia" w:hAnsiTheme="minorEastAsia"/>
              </w:rPr>
            </w:pPr>
            <w:r>
              <w:rPr>
                <w:rFonts w:asciiTheme="minorEastAsia" w:hAnsiTheme="minorEastAsia" w:hint="eastAsia"/>
              </w:rPr>
              <w:t>当前设备</w:t>
            </w:r>
            <w:r>
              <w:rPr>
                <w:rFonts w:asciiTheme="minorEastAsia" w:hAnsiTheme="minorEastAsia"/>
              </w:rPr>
              <w:t>的供电能力</w:t>
            </w:r>
          </w:p>
        </w:tc>
      </w:tr>
      <w:tr w:rsidR="0076630D" w14:paraId="35815ABE" w14:textId="77777777">
        <w:tc>
          <w:tcPr>
            <w:tcW w:w="2694" w:type="dxa"/>
          </w:tcPr>
          <w:p w14:paraId="513A7B33" w14:textId="77777777" w:rsidR="0076630D" w:rsidRDefault="00D7272D">
            <w:pPr>
              <w:rPr>
                <w:rFonts w:asciiTheme="minorEastAsia" w:hAnsiTheme="minorEastAsia"/>
              </w:rPr>
            </w:pPr>
            <w:r>
              <w:rPr>
                <w:rFonts w:asciiTheme="minorEastAsia" w:hAnsiTheme="minorEastAsia" w:hint="eastAsia"/>
              </w:rPr>
              <w:t>Hardware</w:t>
            </w:r>
            <w:r>
              <w:rPr>
                <w:rFonts w:asciiTheme="minorEastAsia" w:hAnsiTheme="minorEastAsia"/>
              </w:rPr>
              <w:t xml:space="preserve"> Revision TLV</w:t>
            </w:r>
          </w:p>
        </w:tc>
        <w:tc>
          <w:tcPr>
            <w:tcW w:w="6095" w:type="dxa"/>
          </w:tcPr>
          <w:p w14:paraId="4B9530E3" w14:textId="77777777" w:rsidR="0076630D" w:rsidRDefault="00D7272D">
            <w:pPr>
              <w:rPr>
                <w:rFonts w:asciiTheme="minorEastAsia" w:hAnsiTheme="minorEastAsia"/>
              </w:rPr>
            </w:pPr>
            <w:r>
              <w:rPr>
                <w:rFonts w:asciiTheme="minorEastAsia" w:hAnsiTheme="minorEastAsia" w:hint="eastAsia"/>
              </w:rPr>
              <w:t>媒体终端</w:t>
            </w:r>
            <w:r>
              <w:rPr>
                <w:rFonts w:asciiTheme="minorEastAsia" w:hAnsiTheme="minorEastAsia"/>
              </w:rPr>
              <w:t>ME设备的硬件版本</w:t>
            </w:r>
          </w:p>
        </w:tc>
      </w:tr>
      <w:tr w:rsidR="0076630D" w14:paraId="3CA6B4C9" w14:textId="77777777">
        <w:tc>
          <w:tcPr>
            <w:tcW w:w="2694" w:type="dxa"/>
          </w:tcPr>
          <w:p w14:paraId="3E83028A" w14:textId="77777777" w:rsidR="0076630D" w:rsidRDefault="00D7272D">
            <w:pPr>
              <w:rPr>
                <w:rFonts w:asciiTheme="minorEastAsia" w:hAnsiTheme="minorEastAsia"/>
              </w:rPr>
            </w:pPr>
            <w:r>
              <w:rPr>
                <w:rFonts w:asciiTheme="minorEastAsia" w:hAnsiTheme="minorEastAsia" w:hint="eastAsia"/>
              </w:rPr>
              <w:lastRenderedPageBreak/>
              <w:t>Firmware</w:t>
            </w:r>
            <w:r>
              <w:rPr>
                <w:rFonts w:asciiTheme="minorEastAsia" w:hAnsiTheme="minorEastAsia"/>
              </w:rPr>
              <w:t xml:space="preserve"> Revision TLV</w:t>
            </w:r>
          </w:p>
        </w:tc>
        <w:tc>
          <w:tcPr>
            <w:tcW w:w="6095" w:type="dxa"/>
          </w:tcPr>
          <w:p w14:paraId="430547F7" w14:textId="77777777" w:rsidR="0076630D" w:rsidRDefault="00D7272D">
            <w:pPr>
              <w:rPr>
                <w:rFonts w:asciiTheme="minorEastAsia" w:hAnsiTheme="minorEastAsia"/>
              </w:rPr>
            </w:pPr>
            <w:r>
              <w:rPr>
                <w:rFonts w:asciiTheme="minorEastAsia" w:hAnsiTheme="minorEastAsia" w:hint="eastAsia"/>
              </w:rPr>
              <w:t>ME</w:t>
            </w:r>
            <w:r>
              <w:rPr>
                <w:rFonts w:asciiTheme="minorEastAsia" w:hAnsiTheme="minorEastAsia"/>
              </w:rPr>
              <w:t>设备的硬件版本</w:t>
            </w:r>
          </w:p>
        </w:tc>
      </w:tr>
      <w:tr w:rsidR="0076630D" w14:paraId="1B0DA781" w14:textId="77777777">
        <w:tc>
          <w:tcPr>
            <w:tcW w:w="2694" w:type="dxa"/>
          </w:tcPr>
          <w:p w14:paraId="627245A1" w14:textId="77777777" w:rsidR="0076630D" w:rsidRDefault="00D7272D">
            <w:pPr>
              <w:rPr>
                <w:rFonts w:asciiTheme="minorEastAsia" w:hAnsiTheme="minorEastAsia"/>
              </w:rPr>
            </w:pPr>
            <w:r>
              <w:rPr>
                <w:rFonts w:asciiTheme="minorEastAsia" w:hAnsiTheme="minorEastAsia" w:hint="eastAsia"/>
              </w:rPr>
              <w:t>Software</w:t>
            </w:r>
            <w:r>
              <w:rPr>
                <w:rFonts w:asciiTheme="minorEastAsia" w:hAnsiTheme="minorEastAsia"/>
              </w:rPr>
              <w:t xml:space="preserve"> Revision TLV</w:t>
            </w:r>
          </w:p>
        </w:tc>
        <w:tc>
          <w:tcPr>
            <w:tcW w:w="6095" w:type="dxa"/>
          </w:tcPr>
          <w:p w14:paraId="54E61DAF" w14:textId="77777777" w:rsidR="0076630D" w:rsidRDefault="00D7272D">
            <w:pPr>
              <w:rPr>
                <w:rFonts w:asciiTheme="minorEastAsia" w:hAnsiTheme="minorEastAsia"/>
              </w:rPr>
            </w:pPr>
            <w:r>
              <w:rPr>
                <w:rFonts w:asciiTheme="minorEastAsia" w:hAnsiTheme="minorEastAsia" w:hint="eastAsia"/>
              </w:rPr>
              <w:t>ME</w:t>
            </w:r>
            <w:r>
              <w:rPr>
                <w:rFonts w:asciiTheme="minorEastAsia" w:hAnsiTheme="minorEastAsia"/>
              </w:rPr>
              <w:t>设备的软件版本</w:t>
            </w:r>
          </w:p>
        </w:tc>
      </w:tr>
      <w:tr w:rsidR="0076630D" w14:paraId="4B2077C1" w14:textId="77777777">
        <w:tc>
          <w:tcPr>
            <w:tcW w:w="2694" w:type="dxa"/>
          </w:tcPr>
          <w:p w14:paraId="75DFCD09" w14:textId="77777777" w:rsidR="0076630D" w:rsidRDefault="00D7272D">
            <w:pPr>
              <w:rPr>
                <w:rFonts w:asciiTheme="minorEastAsia" w:hAnsiTheme="minorEastAsia"/>
              </w:rPr>
            </w:pPr>
            <w:r>
              <w:rPr>
                <w:rFonts w:asciiTheme="minorEastAsia" w:hAnsiTheme="minorEastAsia" w:hint="eastAsia"/>
              </w:rPr>
              <w:t>Serial</w:t>
            </w:r>
            <w:r>
              <w:rPr>
                <w:rFonts w:asciiTheme="minorEastAsia" w:hAnsiTheme="minorEastAsia"/>
              </w:rPr>
              <w:t xml:space="preserve"> Number TLV</w:t>
            </w:r>
          </w:p>
        </w:tc>
        <w:tc>
          <w:tcPr>
            <w:tcW w:w="6095" w:type="dxa"/>
          </w:tcPr>
          <w:p w14:paraId="25C9D5EC" w14:textId="77777777" w:rsidR="0076630D" w:rsidRDefault="00D7272D">
            <w:pPr>
              <w:rPr>
                <w:rFonts w:asciiTheme="minorEastAsia" w:hAnsiTheme="minorEastAsia"/>
              </w:rPr>
            </w:pPr>
            <w:r>
              <w:rPr>
                <w:rFonts w:asciiTheme="minorEastAsia" w:hAnsiTheme="minorEastAsia" w:hint="eastAsia"/>
              </w:rPr>
              <w:t>ME</w:t>
            </w:r>
            <w:r>
              <w:rPr>
                <w:rFonts w:asciiTheme="minorEastAsia" w:hAnsiTheme="minorEastAsia"/>
              </w:rPr>
              <w:t>设备的序列号</w:t>
            </w:r>
          </w:p>
        </w:tc>
      </w:tr>
      <w:tr w:rsidR="0076630D" w14:paraId="459AD5A9" w14:textId="77777777">
        <w:tc>
          <w:tcPr>
            <w:tcW w:w="2694" w:type="dxa"/>
          </w:tcPr>
          <w:p w14:paraId="379F09B8" w14:textId="77777777" w:rsidR="0076630D" w:rsidRDefault="00D7272D">
            <w:pPr>
              <w:rPr>
                <w:rFonts w:asciiTheme="minorEastAsia" w:hAnsiTheme="minorEastAsia"/>
              </w:rPr>
            </w:pPr>
            <w:r>
              <w:rPr>
                <w:rFonts w:asciiTheme="minorEastAsia" w:hAnsiTheme="minorEastAsia" w:hint="eastAsia"/>
              </w:rPr>
              <w:t>Model</w:t>
            </w:r>
            <w:r>
              <w:rPr>
                <w:rFonts w:asciiTheme="minorEastAsia" w:hAnsiTheme="minorEastAsia"/>
              </w:rPr>
              <w:t xml:space="preserve"> Name TLV</w:t>
            </w:r>
          </w:p>
        </w:tc>
        <w:tc>
          <w:tcPr>
            <w:tcW w:w="6095" w:type="dxa"/>
          </w:tcPr>
          <w:p w14:paraId="6B44B32E" w14:textId="77777777" w:rsidR="0076630D" w:rsidRDefault="00D7272D">
            <w:pPr>
              <w:rPr>
                <w:rFonts w:asciiTheme="minorEastAsia" w:hAnsiTheme="minorEastAsia"/>
              </w:rPr>
            </w:pPr>
            <w:r>
              <w:rPr>
                <w:rFonts w:asciiTheme="minorEastAsia" w:hAnsiTheme="minorEastAsia" w:hint="eastAsia"/>
              </w:rPr>
              <w:t>ME</w:t>
            </w:r>
            <w:r>
              <w:rPr>
                <w:rFonts w:asciiTheme="minorEastAsia" w:hAnsiTheme="minorEastAsia"/>
              </w:rPr>
              <w:t>设备的Model Name</w:t>
            </w:r>
          </w:p>
        </w:tc>
      </w:tr>
      <w:tr w:rsidR="0076630D" w14:paraId="2D646EBB" w14:textId="77777777">
        <w:tc>
          <w:tcPr>
            <w:tcW w:w="2694" w:type="dxa"/>
          </w:tcPr>
          <w:p w14:paraId="6003883D" w14:textId="77777777" w:rsidR="0076630D" w:rsidRDefault="00D7272D">
            <w:pPr>
              <w:rPr>
                <w:rFonts w:asciiTheme="minorEastAsia" w:hAnsiTheme="minorEastAsia"/>
              </w:rPr>
            </w:pPr>
            <w:r>
              <w:rPr>
                <w:rFonts w:asciiTheme="minorEastAsia" w:hAnsiTheme="minorEastAsia" w:hint="eastAsia"/>
              </w:rPr>
              <w:t>Asset</w:t>
            </w:r>
            <w:r>
              <w:rPr>
                <w:rFonts w:asciiTheme="minorEastAsia" w:hAnsiTheme="minorEastAsia"/>
              </w:rPr>
              <w:t xml:space="preserve"> ID TLV</w:t>
            </w:r>
          </w:p>
        </w:tc>
        <w:tc>
          <w:tcPr>
            <w:tcW w:w="6095" w:type="dxa"/>
          </w:tcPr>
          <w:p w14:paraId="028E6FD2" w14:textId="77777777" w:rsidR="0076630D" w:rsidRDefault="00D7272D">
            <w:pPr>
              <w:rPr>
                <w:rFonts w:asciiTheme="minorEastAsia" w:hAnsiTheme="minorEastAsia"/>
              </w:rPr>
            </w:pPr>
            <w:r>
              <w:rPr>
                <w:rFonts w:asciiTheme="minorEastAsia" w:hAnsiTheme="minorEastAsia" w:hint="eastAsia"/>
              </w:rPr>
              <w:t>ME</w:t>
            </w:r>
            <w:r>
              <w:rPr>
                <w:rFonts w:asciiTheme="minorEastAsia" w:hAnsiTheme="minorEastAsia"/>
              </w:rPr>
              <w:t>设备的资产标识符</w:t>
            </w:r>
          </w:p>
        </w:tc>
      </w:tr>
    </w:tbl>
    <w:p w14:paraId="00F8D28F" w14:textId="77777777" w:rsidR="0076630D" w:rsidRDefault="00D7272D">
      <w:pPr>
        <w:rPr>
          <w:rFonts w:ascii="微软雅黑" w:eastAsia="微软雅黑" w:hAnsi="微软雅黑"/>
        </w:rPr>
      </w:pPr>
      <w:r>
        <w:rPr>
          <w:rFonts w:ascii="微软雅黑" w:eastAsia="微软雅黑" w:hAnsi="微软雅黑" w:hint="eastAsia"/>
        </w:rPr>
        <w:t xml:space="preserve">    5.管理地址</w:t>
      </w:r>
    </w:p>
    <w:p w14:paraId="64B25B2A" w14:textId="77777777" w:rsidR="0076630D" w:rsidRDefault="00D7272D">
      <w:pPr>
        <w:ind w:firstLineChars="200" w:firstLine="420"/>
        <w:rPr>
          <w:rFonts w:ascii="微软雅黑" w:eastAsia="微软雅黑" w:hAnsi="微软雅黑"/>
        </w:rPr>
      </w:pPr>
      <w:r>
        <w:rPr>
          <w:rFonts w:ascii="微软雅黑" w:eastAsia="微软雅黑" w:hAnsi="微软雅黑" w:hint="eastAsia"/>
        </w:rPr>
        <w:t>管理地址</w:t>
      </w:r>
      <w:r>
        <w:rPr>
          <w:rFonts w:ascii="微软雅黑" w:eastAsia="微软雅黑" w:hAnsi="微软雅黑"/>
        </w:rPr>
        <w:t>是供网络管理系统标识网络设备并进行管理的地址。管理地址</w:t>
      </w:r>
      <w:r>
        <w:rPr>
          <w:rFonts w:ascii="微软雅黑" w:eastAsia="微软雅黑" w:hAnsi="微软雅黑" w:hint="eastAsia"/>
        </w:rPr>
        <w:t>可以</w:t>
      </w:r>
      <w:r>
        <w:rPr>
          <w:rFonts w:ascii="微软雅黑" w:eastAsia="微软雅黑" w:hAnsi="微软雅黑"/>
        </w:rPr>
        <w:t>明确地标识一</w:t>
      </w:r>
      <w:r>
        <w:rPr>
          <w:rFonts w:ascii="微软雅黑" w:eastAsia="微软雅黑" w:hAnsi="微软雅黑" w:hint="eastAsia"/>
        </w:rPr>
        <w:t>台</w:t>
      </w:r>
      <w:r>
        <w:rPr>
          <w:rFonts w:ascii="微软雅黑" w:eastAsia="微软雅黑" w:hAnsi="微软雅黑"/>
        </w:rPr>
        <w:t>设备，从而有利于网络拓扑的绘制</w:t>
      </w:r>
      <w:r>
        <w:rPr>
          <w:rFonts w:ascii="微软雅黑" w:eastAsia="微软雅黑" w:hAnsi="微软雅黑" w:hint="eastAsia"/>
        </w:rPr>
        <w:t>，</w:t>
      </w:r>
      <w:r>
        <w:rPr>
          <w:rFonts w:ascii="微软雅黑" w:eastAsia="微软雅黑" w:hAnsi="微软雅黑"/>
        </w:rPr>
        <w:t>便于网络管理。管理地址</w:t>
      </w:r>
      <w:r>
        <w:rPr>
          <w:rFonts w:ascii="微软雅黑" w:eastAsia="微软雅黑" w:hAnsi="微软雅黑" w:hint="eastAsia"/>
        </w:rPr>
        <w:t>被</w:t>
      </w:r>
      <w:r>
        <w:rPr>
          <w:rFonts w:ascii="微软雅黑" w:eastAsia="微软雅黑" w:hAnsi="微软雅黑"/>
        </w:rPr>
        <w:t>封装在LLDP报文的Management Address TLV中向外发布。</w:t>
      </w:r>
    </w:p>
    <w:p w14:paraId="29604256" w14:textId="77777777" w:rsidR="0076630D" w:rsidRDefault="0076630D">
      <w:pPr>
        <w:rPr>
          <w:rFonts w:ascii="微软雅黑" w:eastAsia="微软雅黑" w:hAnsi="微软雅黑"/>
        </w:rPr>
      </w:pPr>
    </w:p>
    <w:p w14:paraId="6CDDA7A5" w14:textId="77777777" w:rsidR="0076630D" w:rsidRDefault="00D7272D">
      <w:pPr>
        <w:ind w:firstLineChars="200" w:firstLine="420"/>
        <w:rPr>
          <w:rFonts w:ascii="微软雅黑" w:eastAsia="微软雅黑" w:hAnsi="微软雅黑"/>
          <w:b/>
        </w:rPr>
      </w:pPr>
      <w:r>
        <w:rPr>
          <w:rFonts w:ascii="微软雅黑" w:eastAsia="微软雅黑" w:hAnsi="微软雅黑" w:hint="eastAsia"/>
          <w:b/>
        </w:rPr>
        <w:t>LLDP</w:t>
      </w:r>
      <w:r>
        <w:rPr>
          <w:rFonts w:ascii="微软雅黑" w:eastAsia="微软雅黑" w:hAnsi="微软雅黑"/>
          <w:b/>
        </w:rPr>
        <w:t>-MED</w:t>
      </w:r>
      <w:r>
        <w:rPr>
          <w:rFonts w:ascii="微软雅黑" w:eastAsia="微软雅黑" w:hAnsi="微软雅黑" w:hint="eastAsia"/>
          <w:b/>
        </w:rPr>
        <w:t>：</w:t>
      </w:r>
    </w:p>
    <w:p w14:paraId="0E754CF2" w14:textId="77777777" w:rsidR="0076630D" w:rsidRDefault="00D7272D">
      <w:pPr>
        <w:ind w:firstLine="420"/>
        <w:rPr>
          <w:rFonts w:ascii="微软雅黑" w:eastAsia="微软雅黑" w:hAnsi="微软雅黑"/>
        </w:rPr>
      </w:pPr>
      <w:r>
        <w:rPr>
          <w:rFonts w:ascii="微软雅黑" w:eastAsia="微软雅黑" w:hAnsi="微软雅黑"/>
        </w:rPr>
        <w:t>LLDP MED是LLDP的增强功能，提供其他功能</w:t>
      </w:r>
      <w:r>
        <w:rPr>
          <w:rFonts w:ascii="微软雅黑" w:eastAsia="微软雅黑" w:hAnsi="微软雅黑" w:hint="eastAsia"/>
        </w:rPr>
        <w:t>以</w:t>
      </w:r>
      <w:r>
        <w:rPr>
          <w:rFonts w:ascii="微软雅黑" w:eastAsia="微软雅黑" w:hAnsi="微软雅黑"/>
        </w:rPr>
        <w:t>支持介质设备。</w:t>
      </w:r>
      <w:r>
        <w:rPr>
          <w:rFonts w:ascii="微软雅黑" w:eastAsia="微软雅黑" w:hAnsi="微软雅黑" w:hint="eastAsia"/>
        </w:rPr>
        <w:t>LLDP MED具备功能有：实现实时应用（如语音和/或视频）的网络策略通告和发现；发现设备位置以让用户创建位置数据库，对于IP电话（VoIP）和紧急电话服务（911），则使用IP Phone电话位置信息；获取</w:t>
      </w:r>
      <w:r>
        <w:rPr>
          <w:rFonts w:ascii="微软雅黑" w:eastAsia="微软雅黑" w:hAnsi="微软雅黑"/>
        </w:rPr>
        <w:t>设备资产清单，了解设备相关信息</w:t>
      </w:r>
      <w:r>
        <w:rPr>
          <w:rFonts w:ascii="微软雅黑" w:eastAsia="微软雅黑" w:hAnsi="微软雅黑" w:hint="eastAsia"/>
        </w:rPr>
        <w:t>；</w:t>
      </w:r>
      <w:r>
        <w:rPr>
          <w:rFonts w:ascii="微软雅黑" w:eastAsia="微软雅黑" w:hAnsi="微软雅黑"/>
        </w:rPr>
        <w:t>获取设备PoE/PSE供电情况信息</w:t>
      </w:r>
      <w:r>
        <w:rPr>
          <w:rFonts w:ascii="微软雅黑" w:eastAsia="微软雅黑" w:hAnsi="微软雅黑" w:hint="eastAsia"/>
        </w:rPr>
        <w:t>。</w:t>
      </w:r>
    </w:p>
    <w:p w14:paraId="451597E3" w14:textId="77777777" w:rsidR="0076630D" w:rsidRDefault="00D7272D">
      <w:pPr>
        <w:ind w:firstLine="420"/>
        <w:rPr>
          <w:rFonts w:ascii="微软雅黑" w:eastAsia="微软雅黑" w:hAnsi="微软雅黑"/>
        </w:rPr>
      </w:pPr>
      <w:r>
        <w:rPr>
          <w:rFonts w:ascii="微软雅黑" w:eastAsia="微软雅黑" w:hAnsi="微软雅黑" w:hint="eastAsia"/>
        </w:rPr>
        <w:t>通过LLDP MED实现对Voice VLAN的联动。依据TLV字段中包含的设备类型为IP Phone，交换机应答携带Voice VLAN的ID策略，并依据设备QoS优先级设置Voice VLAN的报文优先级。</w:t>
      </w:r>
    </w:p>
    <w:p w14:paraId="6870AD3D" w14:textId="77777777" w:rsidR="0076630D" w:rsidRDefault="0076630D">
      <w:pPr>
        <w:rPr>
          <w:rFonts w:ascii="微软雅黑" w:eastAsia="微软雅黑" w:hAnsi="微软雅黑"/>
        </w:rPr>
      </w:pPr>
    </w:p>
    <w:p w14:paraId="45B2EBD4" w14:textId="77777777" w:rsidR="0076630D" w:rsidRDefault="00D7272D">
      <w:pPr>
        <w:rPr>
          <w:rFonts w:ascii="微软雅黑" w:eastAsia="微软雅黑" w:hAnsi="微软雅黑"/>
        </w:rPr>
      </w:pPr>
      <w:r>
        <w:rPr>
          <w:rFonts w:ascii="微软雅黑" w:eastAsia="微软雅黑" w:hAnsi="微软雅黑" w:hint="eastAsia"/>
        </w:rPr>
        <w:t>【配置参数】</w:t>
      </w:r>
    </w:p>
    <w:p w14:paraId="7C0E08B7" w14:textId="77777777" w:rsidR="0076630D" w:rsidRDefault="00D7272D">
      <w:pPr>
        <w:rPr>
          <w:rFonts w:ascii="微软雅黑" w:eastAsia="微软雅黑" w:hAnsi="微软雅黑"/>
          <w:b/>
        </w:rPr>
      </w:pPr>
      <w:r>
        <w:rPr>
          <w:rFonts w:ascii="微软雅黑" w:eastAsia="微软雅黑" w:hAnsi="微软雅黑"/>
          <w:b/>
        </w:rPr>
        <w:t xml:space="preserve">1. </w:t>
      </w:r>
      <w:r>
        <w:rPr>
          <w:rFonts w:ascii="微软雅黑" w:eastAsia="微软雅黑" w:hAnsi="微软雅黑" w:hint="eastAsia"/>
          <w:b/>
        </w:rPr>
        <w:t>LLDP：</w:t>
      </w:r>
    </w:p>
    <w:p w14:paraId="4171597A" w14:textId="77777777" w:rsidR="0076630D" w:rsidRDefault="00D7272D">
      <w:pPr>
        <w:rPr>
          <w:rFonts w:ascii="微软雅黑" w:eastAsia="微软雅黑" w:hAnsi="微软雅黑"/>
        </w:rPr>
      </w:pPr>
      <w:r>
        <w:rPr>
          <w:rFonts w:ascii="微软雅黑" w:eastAsia="微软雅黑" w:hAnsi="微软雅黑" w:hint="eastAsia"/>
        </w:rPr>
        <w:t>全局配置：</w:t>
      </w:r>
    </w:p>
    <w:p w14:paraId="3482870C"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LLDP</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设置是否开启交换机</w:t>
      </w:r>
      <w:r>
        <w:rPr>
          <w:rFonts w:ascii="微软雅黑" w:eastAsia="微软雅黑" w:hAnsi="微软雅黑"/>
        </w:rPr>
        <w:t>的LLDP功能，默认开启。</w:t>
      </w:r>
      <w:r>
        <w:rPr>
          <w:rFonts w:ascii="微软雅黑" w:eastAsia="微软雅黑" w:hAnsi="微软雅黑" w:hint="eastAsia"/>
        </w:rPr>
        <w:t>关闭</w:t>
      </w:r>
      <w:r>
        <w:rPr>
          <w:rFonts w:ascii="微软雅黑" w:eastAsia="微软雅黑" w:hAnsi="微软雅黑"/>
        </w:rPr>
        <w:t>后</w:t>
      </w:r>
      <w:r>
        <w:rPr>
          <w:rFonts w:ascii="微软雅黑" w:eastAsia="微软雅黑" w:hAnsi="微软雅黑" w:hint="eastAsia"/>
        </w:rPr>
        <w:t>，</w:t>
      </w:r>
      <w:r>
        <w:rPr>
          <w:rFonts w:ascii="微软雅黑" w:eastAsia="微软雅黑" w:hAnsi="微软雅黑"/>
        </w:rPr>
        <w:t>需要配置</w:t>
      </w:r>
      <w:r>
        <w:rPr>
          <w:rFonts w:ascii="微软雅黑" w:eastAsia="微软雅黑" w:hAnsi="微软雅黑" w:hint="eastAsia"/>
        </w:rPr>
        <w:t>LLDP报文处理</w:t>
      </w:r>
      <w:r>
        <w:rPr>
          <w:rFonts w:ascii="微软雅黑" w:eastAsia="微软雅黑" w:hAnsi="微软雅黑"/>
        </w:rPr>
        <w:t>机制。</w:t>
      </w:r>
    </w:p>
    <w:p w14:paraId="0E839627" w14:textId="77777777" w:rsidR="0076630D" w:rsidRDefault="00D7272D" w:rsidP="00B10728">
      <w:pPr>
        <w:pStyle w:val="af2"/>
        <w:numPr>
          <w:ilvl w:val="0"/>
          <w:numId w:val="233"/>
        </w:numPr>
        <w:ind w:firstLineChars="0"/>
        <w:rPr>
          <w:rFonts w:ascii="微软雅黑" w:eastAsia="微软雅黑" w:hAnsi="微软雅黑"/>
        </w:rPr>
      </w:pPr>
      <w:r>
        <w:rPr>
          <w:rFonts w:ascii="微软雅黑" w:eastAsia="微软雅黑" w:hAnsi="微软雅黑" w:hint="eastAsia"/>
        </w:rPr>
        <w:lastRenderedPageBreak/>
        <w:t>LLDP处理/</w:t>
      </w:r>
      <w:r>
        <w:rPr>
          <w:rFonts w:ascii="微软雅黑" w:eastAsia="微软雅黑" w:hAnsi="微软雅黑"/>
        </w:rPr>
        <w:t>LLDP Handling：【</w:t>
      </w:r>
      <w:r>
        <w:rPr>
          <w:rFonts w:ascii="微软雅黑" w:eastAsia="微软雅黑" w:hAnsi="微软雅黑" w:hint="eastAsia"/>
        </w:rPr>
        <w:t>单选</w:t>
      </w:r>
      <w:r>
        <w:rPr>
          <w:rFonts w:ascii="微软雅黑" w:eastAsia="微软雅黑" w:hAnsi="微软雅黑"/>
        </w:rPr>
        <w:t>】</w:t>
      </w:r>
      <w:r>
        <w:rPr>
          <w:rFonts w:ascii="微软雅黑" w:eastAsia="微软雅黑" w:hAnsi="微软雅黑" w:hint="eastAsia"/>
        </w:rPr>
        <w:t>当关闭LLDP</w:t>
      </w:r>
      <w:r>
        <w:rPr>
          <w:rFonts w:ascii="微软雅黑" w:eastAsia="微软雅黑" w:hAnsi="微软雅黑"/>
        </w:rPr>
        <w:t>功能时，交换设备收到LLDP报文的处理方式，选项有{</w:t>
      </w:r>
      <w:r>
        <w:rPr>
          <w:rFonts w:ascii="微软雅黑" w:eastAsia="微软雅黑" w:hAnsi="微软雅黑" w:hint="eastAsia"/>
        </w:rPr>
        <w:t>过滤</w:t>
      </w:r>
      <w:r>
        <w:rPr>
          <w:rFonts w:ascii="微软雅黑" w:eastAsia="微软雅黑" w:hAnsi="微软雅黑"/>
        </w:rPr>
        <w:t>|桥接|泛洪}</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泛洪</w:t>
      </w:r>
      <w:r>
        <w:rPr>
          <w:rFonts w:ascii="微软雅黑" w:eastAsia="微软雅黑" w:hAnsi="微软雅黑"/>
        </w:rPr>
        <w:t>。</w:t>
      </w:r>
    </w:p>
    <w:p w14:paraId="692411E2" w14:textId="77777777" w:rsidR="0076630D" w:rsidRDefault="00D7272D">
      <w:pPr>
        <w:pStyle w:val="af2"/>
        <w:ind w:left="125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如果开启STP，收到的端口STP功能属于转发或端口</w:t>
      </w:r>
      <w:r>
        <w:rPr>
          <w:rFonts w:ascii="微软雅黑" w:eastAsia="微软雅黑" w:hAnsi="微软雅黑" w:hint="eastAsia"/>
        </w:rPr>
        <w:t>处于</w:t>
      </w:r>
      <w:r>
        <w:rPr>
          <w:rFonts w:ascii="微软雅黑" w:eastAsia="微软雅黑" w:hAnsi="微软雅黑"/>
        </w:rPr>
        <w:t>转发状态，才会生效。</w:t>
      </w:r>
    </w:p>
    <w:p w14:paraId="27CF0264" w14:textId="77777777" w:rsidR="0076630D" w:rsidRDefault="00D7272D">
      <w:pPr>
        <w:pStyle w:val="af2"/>
        <w:ind w:left="1255" w:firstLineChars="0" w:firstLine="0"/>
        <w:rPr>
          <w:rFonts w:ascii="微软雅黑" w:eastAsia="微软雅黑" w:hAnsi="微软雅黑"/>
        </w:rPr>
      </w:pPr>
      <w:r>
        <w:rPr>
          <w:rFonts w:ascii="微软雅黑" w:eastAsia="微软雅黑" w:hAnsi="微软雅黑" w:hint="eastAsia"/>
        </w:rPr>
        <w:t>过滤</w:t>
      </w:r>
      <w:r>
        <w:rPr>
          <w:rFonts w:ascii="微软雅黑" w:eastAsia="微软雅黑" w:hAnsi="微软雅黑"/>
        </w:rPr>
        <w:t>：</w:t>
      </w:r>
      <w:r>
        <w:rPr>
          <w:rFonts w:ascii="微软雅黑" w:eastAsia="微软雅黑" w:hAnsi="微软雅黑" w:hint="eastAsia"/>
        </w:rPr>
        <w:t>交换机</w:t>
      </w:r>
      <w:r>
        <w:rPr>
          <w:rFonts w:ascii="微软雅黑" w:eastAsia="微软雅黑" w:hAnsi="微软雅黑"/>
        </w:rPr>
        <w:t>收到的LLDP报文，不会转给下游设备，直接丢弃。</w:t>
      </w:r>
    </w:p>
    <w:p w14:paraId="4B9B7066" w14:textId="77777777" w:rsidR="0076630D" w:rsidRDefault="00D7272D">
      <w:pPr>
        <w:pStyle w:val="af2"/>
        <w:ind w:left="1255" w:firstLineChars="0" w:firstLine="0"/>
        <w:rPr>
          <w:rFonts w:ascii="微软雅黑" w:eastAsia="微软雅黑" w:hAnsi="微软雅黑"/>
        </w:rPr>
      </w:pPr>
      <w:r>
        <w:rPr>
          <w:rFonts w:ascii="微软雅黑" w:eastAsia="微软雅黑" w:hAnsi="微软雅黑" w:hint="eastAsia"/>
        </w:rPr>
        <w:t>桥接：交换机</w:t>
      </w:r>
      <w:r>
        <w:rPr>
          <w:rFonts w:ascii="微软雅黑" w:eastAsia="微软雅黑" w:hAnsi="微软雅黑"/>
        </w:rPr>
        <w:t>收到的报文直接转发给除了入口以外的相同VLAN域的端口。</w:t>
      </w:r>
    </w:p>
    <w:p w14:paraId="2533CA21" w14:textId="77777777" w:rsidR="0076630D" w:rsidRDefault="00D7272D">
      <w:pPr>
        <w:pStyle w:val="af2"/>
        <w:ind w:left="1255" w:firstLineChars="0" w:firstLine="0"/>
        <w:rPr>
          <w:rFonts w:ascii="微软雅黑" w:eastAsia="微软雅黑" w:hAnsi="微软雅黑"/>
        </w:rPr>
      </w:pPr>
      <w:r>
        <w:rPr>
          <w:rFonts w:ascii="微软雅黑" w:eastAsia="微软雅黑" w:hAnsi="微软雅黑" w:hint="eastAsia"/>
        </w:rPr>
        <w:t>泛洪：交换机</w:t>
      </w:r>
      <w:r>
        <w:rPr>
          <w:rFonts w:ascii="微软雅黑" w:eastAsia="微软雅黑" w:hAnsi="微软雅黑"/>
        </w:rPr>
        <w:t>收到的报文直接转发给除了入口以外的端口，不关注VLAN。</w:t>
      </w:r>
    </w:p>
    <w:p w14:paraId="4EDE1BFE"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 xml:space="preserve">TLV发送间隔 </w:t>
      </w:r>
      <w:r>
        <w:rPr>
          <w:rFonts w:ascii="微软雅黑" w:eastAsia="微软雅黑" w:hAnsi="微软雅黑"/>
        </w:rPr>
        <w:t>(</w:t>
      </w:r>
      <w:r>
        <w:rPr>
          <w:rFonts w:ascii="微软雅黑" w:eastAsia="微软雅黑" w:hAnsi="微软雅黑" w:hint="eastAsia"/>
        </w:rPr>
        <w:t>秒</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设置本地设备</w:t>
      </w:r>
      <w:r>
        <w:rPr>
          <w:rFonts w:ascii="微软雅黑" w:eastAsia="微软雅黑" w:hAnsi="微软雅黑"/>
        </w:rPr>
        <w:t>向邻居设备发送LLDPDU的时间间隔，取值为</w:t>
      </w:r>
      <w:r>
        <w:rPr>
          <w:rFonts w:ascii="微软雅黑" w:eastAsia="微软雅黑" w:hAnsi="微软雅黑" w:hint="eastAsia"/>
        </w:rPr>
        <w:t>5</w:t>
      </w:r>
      <w:r>
        <w:rPr>
          <w:rFonts w:ascii="微软雅黑" w:eastAsia="微软雅黑" w:hAnsi="微软雅黑"/>
        </w:rPr>
        <w:t>-32767</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30秒</w:t>
      </w:r>
      <w:r>
        <w:rPr>
          <w:rFonts w:ascii="微软雅黑" w:eastAsia="微软雅黑" w:hAnsi="微软雅黑"/>
        </w:rPr>
        <w:t>。</w:t>
      </w:r>
    </w:p>
    <w:p w14:paraId="39E4CE78"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TTL</w:t>
      </w:r>
      <w:r>
        <w:rPr>
          <w:rFonts w:ascii="微软雅黑" w:eastAsia="微软雅黑" w:hAnsi="微软雅黑"/>
        </w:rPr>
        <w:t>乘数：</w:t>
      </w:r>
      <w:r>
        <w:rPr>
          <w:rFonts w:ascii="微软雅黑" w:eastAsia="微软雅黑" w:hAnsi="微软雅黑" w:hint="eastAsia"/>
        </w:rPr>
        <w:t>【text文本框】用于</w:t>
      </w:r>
      <w:r>
        <w:rPr>
          <w:rFonts w:ascii="微软雅黑" w:eastAsia="微软雅黑" w:hAnsi="微软雅黑"/>
        </w:rPr>
        <w:t>控制本地设备发送的LLDPDU中TTL字段的值，TTL</w:t>
      </w:r>
      <w:r>
        <w:rPr>
          <w:rFonts w:ascii="微软雅黑" w:eastAsia="微软雅黑" w:hAnsi="微软雅黑" w:hint="eastAsia"/>
        </w:rPr>
        <w:t>即为</w:t>
      </w:r>
      <w:r>
        <w:rPr>
          <w:rFonts w:ascii="微软雅黑" w:eastAsia="微软雅黑" w:hAnsi="微软雅黑"/>
        </w:rPr>
        <w:t>本地信息在邻居设备上的存活时间。TTLTTL</w:t>
      </w:r>
      <w:r>
        <w:rPr>
          <w:rFonts w:ascii="微软雅黑" w:eastAsia="微软雅黑" w:hAnsi="微软雅黑" w:hint="eastAsia"/>
        </w:rPr>
        <w:t>乘数*发送</w:t>
      </w:r>
      <w:r>
        <w:rPr>
          <w:rFonts w:ascii="微软雅黑" w:eastAsia="微软雅黑" w:hAnsi="微软雅黑"/>
        </w:rPr>
        <w:t>间隔。</w:t>
      </w:r>
      <w:r>
        <w:rPr>
          <w:rFonts w:ascii="微软雅黑" w:eastAsia="微软雅黑" w:hAnsi="微软雅黑" w:hint="eastAsia"/>
        </w:rPr>
        <w:t>取值</w:t>
      </w:r>
      <w:r>
        <w:rPr>
          <w:rFonts w:ascii="微软雅黑" w:eastAsia="微软雅黑" w:hAnsi="微软雅黑"/>
        </w:rPr>
        <w:t>为</w:t>
      </w:r>
      <w:r>
        <w:rPr>
          <w:rFonts w:ascii="微软雅黑" w:eastAsia="微软雅黑" w:hAnsi="微软雅黑" w:hint="eastAsia"/>
        </w:rPr>
        <w:t>2</w:t>
      </w:r>
      <w:r>
        <w:rPr>
          <w:rFonts w:ascii="微软雅黑" w:eastAsia="微软雅黑" w:hAnsi="微软雅黑"/>
        </w:rPr>
        <w:t>-10</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4。</w:t>
      </w:r>
    </w:p>
    <w:p w14:paraId="19D19A5A"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端口初始化延迟时间 (秒)</w:t>
      </w:r>
      <w:r>
        <w:rPr>
          <w:rFonts w:ascii="微软雅黑" w:eastAsia="微软雅黑" w:hAnsi="微软雅黑"/>
        </w:rPr>
        <w:t>：</w:t>
      </w:r>
      <w:r>
        <w:rPr>
          <w:rFonts w:ascii="微软雅黑" w:eastAsia="微软雅黑" w:hAnsi="微软雅黑" w:hint="eastAsia"/>
        </w:rPr>
        <w:t>【text文本框】当</w:t>
      </w:r>
      <w:r>
        <w:rPr>
          <w:rFonts w:ascii="微软雅黑" w:eastAsia="微软雅黑" w:hAnsi="微软雅黑"/>
        </w:rPr>
        <w:t>端口LLDP工作模式改变时，将延迟一</w:t>
      </w:r>
      <w:r>
        <w:rPr>
          <w:rFonts w:ascii="微软雅黑" w:eastAsia="微软雅黑" w:hAnsi="微软雅黑" w:hint="eastAsia"/>
        </w:rPr>
        <w:t>段</w:t>
      </w:r>
      <w:r>
        <w:rPr>
          <w:rFonts w:ascii="微软雅黑" w:eastAsia="微软雅黑" w:hAnsi="微软雅黑"/>
        </w:rPr>
        <w:t>时间再进行初始化，以避免端口LLDP工作模式频繁改变导致端口不断执行初始化。取值为</w:t>
      </w:r>
      <w:r>
        <w:rPr>
          <w:rFonts w:ascii="微软雅黑" w:eastAsia="微软雅黑" w:hAnsi="微软雅黑" w:hint="eastAsia"/>
        </w:rPr>
        <w:t>1-10的</w:t>
      </w:r>
      <w:r>
        <w:rPr>
          <w:rFonts w:ascii="微软雅黑" w:eastAsia="微软雅黑" w:hAnsi="微软雅黑"/>
        </w:rPr>
        <w:t>整数，默认</w:t>
      </w:r>
      <w:r>
        <w:rPr>
          <w:rFonts w:ascii="微软雅黑" w:eastAsia="微软雅黑" w:hAnsi="微软雅黑" w:hint="eastAsia"/>
        </w:rPr>
        <w:t>2秒</w:t>
      </w:r>
      <w:r>
        <w:rPr>
          <w:rFonts w:ascii="微软雅黑" w:eastAsia="微软雅黑" w:hAnsi="微软雅黑"/>
        </w:rPr>
        <w:t>。</w:t>
      </w:r>
    </w:p>
    <w:p w14:paraId="191B307C"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LLDPDU发送延迟时间 (秒)</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本地设备向邻居</w:t>
      </w:r>
      <w:r>
        <w:rPr>
          <w:rFonts w:ascii="微软雅黑" w:eastAsia="微软雅黑" w:hAnsi="微软雅黑" w:hint="eastAsia"/>
        </w:rPr>
        <w:t>设备</w:t>
      </w:r>
      <w:r>
        <w:rPr>
          <w:rFonts w:ascii="微软雅黑" w:eastAsia="微软雅黑" w:hAnsi="微软雅黑"/>
        </w:rPr>
        <w:t>发送LLDPDU的延迟时间。当</w:t>
      </w:r>
      <w:r>
        <w:rPr>
          <w:rFonts w:ascii="微软雅黑" w:eastAsia="微软雅黑" w:hAnsi="微软雅黑" w:hint="eastAsia"/>
        </w:rPr>
        <w:t>本地</w:t>
      </w:r>
      <w:r>
        <w:rPr>
          <w:rFonts w:ascii="微软雅黑" w:eastAsia="微软雅黑" w:hAnsi="微软雅黑"/>
        </w:rPr>
        <w:t>配置发生变化时，将延迟指定时间再发送LLDPDU通知邻居设备，从而可以变由于本地配置频繁变化而导致LLDPDU的频繁发送。取值</w:t>
      </w:r>
      <w:r>
        <w:rPr>
          <w:rFonts w:ascii="微软雅黑" w:eastAsia="微软雅黑" w:hAnsi="微软雅黑" w:hint="eastAsia"/>
        </w:rPr>
        <w:t>为1-8191的</w:t>
      </w:r>
      <w:r>
        <w:rPr>
          <w:rFonts w:ascii="微软雅黑" w:eastAsia="微软雅黑" w:hAnsi="微软雅黑"/>
        </w:rPr>
        <w:t>整数，默认</w:t>
      </w:r>
      <w:r>
        <w:rPr>
          <w:rFonts w:ascii="微软雅黑" w:eastAsia="微软雅黑" w:hAnsi="微软雅黑" w:hint="eastAsia"/>
        </w:rPr>
        <w:t>2秒</w:t>
      </w:r>
      <w:r>
        <w:rPr>
          <w:rFonts w:ascii="微软雅黑" w:eastAsia="微软雅黑" w:hAnsi="微软雅黑"/>
        </w:rPr>
        <w:t>。</w:t>
      </w:r>
    </w:p>
    <w:p w14:paraId="431FCAF5" w14:textId="77777777" w:rsidR="0076630D" w:rsidRDefault="0076630D">
      <w:pPr>
        <w:rPr>
          <w:rFonts w:ascii="微软雅黑" w:eastAsia="微软雅黑" w:hAnsi="微软雅黑"/>
        </w:rPr>
      </w:pPr>
    </w:p>
    <w:p w14:paraId="35B9DE8A" w14:textId="77777777" w:rsidR="0076630D" w:rsidRDefault="00D7272D">
      <w:pPr>
        <w:rPr>
          <w:rFonts w:ascii="微软雅黑" w:eastAsia="微软雅黑" w:hAnsi="微软雅黑"/>
        </w:rPr>
      </w:pPr>
      <w:r>
        <w:rPr>
          <w:rFonts w:ascii="微软雅黑" w:eastAsia="微软雅黑" w:hAnsi="微软雅黑"/>
        </w:rPr>
        <w:t>端口设置：</w:t>
      </w:r>
    </w:p>
    <w:p w14:paraId="369B1D30"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：选择</w:t>
      </w:r>
      <w:r>
        <w:rPr>
          <w:rFonts w:ascii="微软雅黑" w:eastAsia="微软雅黑" w:hAnsi="微软雅黑" w:hint="eastAsia"/>
        </w:rPr>
        <w:t>进行</w:t>
      </w:r>
      <w:r>
        <w:rPr>
          <w:rFonts w:ascii="微软雅黑" w:eastAsia="微软雅黑" w:hAnsi="微软雅黑"/>
        </w:rPr>
        <w:t>LLDP设置的</w:t>
      </w:r>
      <w:r>
        <w:rPr>
          <w:rFonts w:ascii="微软雅黑" w:eastAsia="微软雅黑" w:hAnsi="微软雅黑" w:hint="eastAsia"/>
        </w:rPr>
        <w:t>交换机</w:t>
      </w:r>
      <w:r>
        <w:rPr>
          <w:rFonts w:ascii="微软雅黑" w:eastAsia="微软雅黑" w:hAnsi="微软雅黑"/>
        </w:rPr>
        <w:t>接口，包括电口和光口</w:t>
      </w:r>
      <w:r>
        <w:rPr>
          <w:rFonts w:ascii="微软雅黑" w:eastAsia="微软雅黑" w:hAnsi="微软雅黑" w:hint="eastAsia"/>
        </w:rPr>
        <w:t>。</w:t>
      </w:r>
      <w:r>
        <w:rPr>
          <w:rFonts w:ascii="微软雅黑" w:eastAsia="微软雅黑" w:hAnsi="微软雅黑"/>
        </w:rPr>
        <w:t>可多选</w:t>
      </w:r>
    </w:p>
    <w:p w14:paraId="77BB9818"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lastRenderedPageBreak/>
        <w:t>工作模式</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端口的LLDP</w:t>
      </w:r>
      <w:r>
        <w:rPr>
          <w:rFonts w:ascii="微软雅黑" w:eastAsia="微软雅黑" w:hAnsi="微软雅黑" w:hint="eastAsia"/>
        </w:rPr>
        <w:t>工作模式</w:t>
      </w:r>
      <w:r>
        <w:rPr>
          <w:rFonts w:ascii="微软雅黑" w:eastAsia="微软雅黑" w:hAnsi="微软雅黑"/>
        </w:rPr>
        <w:t>，选项有{</w:t>
      </w:r>
      <w:r>
        <w:rPr>
          <w:rFonts w:ascii="微软雅黑" w:eastAsia="微软雅黑" w:hAnsi="微软雅黑" w:hint="eastAsia"/>
        </w:rPr>
        <w:t>发送</w:t>
      </w:r>
      <w:r>
        <w:rPr>
          <w:rFonts w:ascii="微软雅黑" w:eastAsia="微软雅黑" w:hAnsi="微软雅黑"/>
        </w:rPr>
        <w:t>接收|</w:t>
      </w:r>
      <w:r>
        <w:rPr>
          <w:rFonts w:ascii="微软雅黑" w:eastAsia="微软雅黑" w:hAnsi="微软雅黑" w:hint="eastAsia"/>
        </w:rPr>
        <w:t>发送</w:t>
      </w:r>
      <w:r>
        <w:rPr>
          <w:rFonts w:ascii="微软雅黑" w:eastAsia="微软雅黑" w:hAnsi="微软雅黑"/>
        </w:rPr>
        <w:t>|</w:t>
      </w:r>
      <w:r>
        <w:rPr>
          <w:rFonts w:ascii="微软雅黑" w:eastAsia="微软雅黑" w:hAnsi="微软雅黑" w:hint="eastAsia"/>
        </w:rPr>
        <w:t>接收</w:t>
      </w:r>
      <w:r>
        <w:rPr>
          <w:rFonts w:ascii="微软雅黑" w:eastAsia="微软雅黑" w:hAnsi="微软雅黑"/>
        </w:rPr>
        <w:t>|</w:t>
      </w:r>
      <w:r>
        <w:rPr>
          <w:rFonts w:ascii="微软雅黑" w:eastAsia="微软雅黑" w:hAnsi="微软雅黑" w:hint="eastAsia"/>
        </w:rPr>
        <w:t>禁用</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发送</w:t>
      </w:r>
      <w:r>
        <w:rPr>
          <w:rFonts w:ascii="微软雅黑" w:eastAsia="微软雅黑" w:hAnsi="微软雅黑"/>
        </w:rPr>
        <w:t>接收。</w:t>
      </w:r>
      <w:r>
        <w:rPr>
          <w:rFonts w:ascii="微软雅黑" w:eastAsia="微软雅黑" w:hAnsi="微软雅黑" w:hint="eastAsia"/>
        </w:rPr>
        <w:t>当选择</w:t>
      </w:r>
      <w:r>
        <w:rPr>
          <w:rFonts w:ascii="微软雅黑" w:eastAsia="微软雅黑" w:hAnsi="微软雅黑"/>
        </w:rPr>
        <w:t>禁用时，</w:t>
      </w:r>
      <w:r>
        <w:rPr>
          <w:rFonts w:ascii="微软雅黑" w:eastAsia="微软雅黑" w:hAnsi="微软雅黑" w:hint="eastAsia"/>
        </w:rPr>
        <w:t>即表示</w:t>
      </w:r>
      <w:r>
        <w:rPr>
          <w:rFonts w:ascii="微软雅黑" w:eastAsia="微软雅黑" w:hAnsi="微软雅黑"/>
        </w:rPr>
        <w:t>关闭端口的LLDP功能。</w:t>
      </w:r>
    </w:p>
    <w:p w14:paraId="72C6D2DE"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TLV</w:t>
      </w:r>
      <w:r>
        <w:rPr>
          <w:rFonts w:ascii="微软雅黑" w:eastAsia="微软雅黑" w:hAnsi="微软雅黑"/>
        </w:rPr>
        <w:t>：【</w:t>
      </w:r>
      <w:r>
        <w:rPr>
          <w:rFonts w:ascii="微软雅黑" w:eastAsia="微软雅黑" w:hAnsi="微软雅黑" w:hint="eastAsia"/>
        </w:rPr>
        <w:t>多选</w:t>
      </w:r>
      <w:r>
        <w:rPr>
          <w:rFonts w:ascii="微软雅黑" w:eastAsia="微软雅黑" w:hAnsi="微软雅黑"/>
        </w:rPr>
        <w:t>】</w:t>
      </w:r>
      <w:r>
        <w:rPr>
          <w:rFonts w:ascii="微软雅黑" w:eastAsia="微软雅黑" w:hAnsi="微软雅黑" w:hint="eastAsia"/>
        </w:rPr>
        <w:t>配置</w:t>
      </w:r>
      <w:r>
        <w:rPr>
          <w:rFonts w:ascii="微软雅黑" w:eastAsia="微软雅黑" w:hAnsi="微软雅黑"/>
        </w:rPr>
        <w:t>发送的LLDPDU中需要包含的TLV类型，选项有</w:t>
      </w:r>
      <w:r>
        <w:rPr>
          <w:rFonts w:ascii="微软雅黑" w:eastAsia="微软雅黑" w:hAnsi="微软雅黑" w:hint="eastAsia"/>
        </w:rPr>
        <w:t>：</w:t>
      </w:r>
    </w:p>
    <w:p w14:paraId="50947C1E" w14:textId="77777777" w:rsidR="0076630D" w:rsidRDefault="00D7272D" w:rsidP="00B10728">
      <w:pPr>
        <w:pStyle w:val="af2"/>
        <w:numPr>
          <w:ilvl w:val="0"/>
          <w:numId w:val="492"/>
        </w:numPr>
        <w:ind w:firstLineChars="0"/>
        <w:rPr>
          <w:rFonts w:ascii="微软雅黑" w:eastAsia="微软雅黑" w:hAnsi="微软雅黑"/>
        </w:rPr>
      </w:pPr>
      <w:r>
        <w:rPr>
          <w:rFonts w:ascii="微软雅黑" w:eastAsia="微软雅黑" w:hAnsi="微软雅黑" w:hint="eastAsia"/>
        </w:rPr>
        <w:t>可选</w:t>
      </w:r>
      <w:r>
        <w:rPr>
          <w:rFonts w:ascii="微软雅黑" w:eastAsia="微软雅黑" w:hAnsi="微软雅黑"/>
        </w:rPr>
        <w:t>的</w:t>
      </w:r>
      <w:r>
        <w:rPr>
          <w:rFonts w:ascii="微软雅黑" w:eastAsia="微软雅黑" w:hAnsi="微软雅黑" w:hint="eastAsia"/>
        </w:rPr>
        <w:t>基本</w:t>
      </w:r>
      <w:r>
        <w:rPr>
          <w:rFonts w:ascii="微软雅黑" w:eastAsia="微软雅黑" w:hAnsi="微软雅黑"/>
        </w:rPr>
        <w:t>TLV中有</w:t>
      </w:r>
      <w:r>
        <w:rPr>
          <w:rFonts w:ascii="微软雅黑" w:eastAsia="微软雅黑" w:hAnsi="微软雅黑" w:hint="eastAsia"/>
        </w:rPr>
        <w:t>{</w:t>
      </w:r>
      <w:r>
        <w:rPr>
          <w:rFonts w:ascii="微软雅黑" w:eastAsia="微软雅黑" w:hAnsi="微软雅黑"/>
        </w:rPr>
        <w:t>Port Description TLV| System Name TLV</w:t>
      </w:r>
      <w:r>
        <w:rPr>
          <w:rFonts w:ascii="微软雅黑" w:eastAsia="微软雅黑" w:hAnsi="微软雅黑" w:hint="eastAsia"/>
        </w:rPr>
        <w:t>|</w:t>
      </w:r>
      <w:r>
        <w:rPr>
          <w:rFonts w:ascii="微软雅黑" w:eastAsia="微软雅黑" w:hAnsi="微软雅黑"/>
        </w:rPr>
        <w:t xml:space="preserve"> System Description TLV| System Capabilities TLV| Management Address TLV</w:t>
      </w:r>
      <w:r>
        <w:rPr>
          <w:rFonts w:ascii="微软雅黑" w:eastAsia="微软雅黑" w:hAnsi="微软雅黑" w:hint="eastAsia"/>
        </w:rPr>
        <w:t>}</w:t>
      </w:r>
    </w:p>
    <w:p w14:paraId="6B6A7345" w14:textId="641D5A65" w:rsidR="0076630D" w:rsidRDefault="00D7272D" w:rsidP="00B10728">
      <w:pPr>
        <w:pStyle w:val="af2"/>
        <w:numPr>
          <w:ilvl w:val="0"/>
          <w:numId w:val="492"/>
        </w:numPr>
        <w:ind w:firstLineChars="0"/>
        <w:rPr>
          <w:rFonts w:ascii="微软雅黑" w:eastAsia="微软雅黑" w:hAnsi="微软雅黑"/>
        </w:rPr>
      </w:pPr>
      <w:r>
        <w:rPr>
          <w:rFonts w:ascii="微软雅黑" w:eastAsia="微软雅黑" w:hAnsi="微软雅黑"/>
        </w:rPr>
        <w:t>IEEE 802.1</w:t>
      </w:r>
      <w:r>
        <w:rPr>
          <w:rFonts w:ascii="微软雅黑" w:eastAsia="微软雅黑" w:hAnsi="微软雅黑" w:hint="eastAsia"/>
        </w:rPr>
        <w:t>组织</w:t>
      </w:r>
      <w:r>
        <w:rPr>
          <w:rFonts w:ascii="微软雅黑" w:eastAsia="微软雅黑" w:hAnsi="微软雅黑"/>
        </w:rPr>
        <w:t>定义的TLV中</w:t>
      </w:r>
      <w:r>
        <w:rPr>
          <w:rFonts w:ascii="微软雅黑" w:eastAsia="微软雅黑" w:hAnsi="微软雅黑" w:hint="eastAsia"/>
        </w:rPr>
        <w:t>有</w:t>
      </w:r>
      <w:r>
        <w:rPr>
          <w:rFonts w:ascii="微软雅黑" w:eastAsia="微软雅黑" w:hAnsi="微软雅黑"/>
        </w:rPr>
        <w:t>{Port VLAN ID TLV | VLAN Name TLV}</w:t>
      </w:r>
      <w:r>
        <w:rPr>
          <w:rFonts w:ascii="微软雅黑" w:eastAsia="微软雅黑" w:hAnsi="微软雅黑" w:hint="eastAsia"/>
        </w:rPr>
        <w:t>。</w:t>
      </w:r>
      <w:r>
        <w:rPr>
          <w:rFonts w:ascii="微软雅黑" w:eastAsia="微软雅黑" w:hAnsi="微软雅黑"/>
        </w:rPr>
        <w:t>选择VLAN Name TLV</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VLAN</w:t>
      </w:r>
      <w:r>
        <w:rPr>
          <w:rFonts w:ascii="微软雅黑" w:eastAsia="微软雅黑" w:hAnsi="微软雅黑"/>
        </w:rPr>
        <w:t>从</w:t>
      </w:r>
      <w:r w:rsidR="008872E8">
        <w:rPr>
          <w:rFonts w:ascii="微软雅黑" w:eastAsia="微软雅黑" w:hAnsi="微软雅黑" w:hint="eastAsia"/>
        </w:rPr>
        <w:t>端口</w:t>
      </w:r>
      <w:r>
        <w:rPr>
          <w:rFonts w:ascii="微软雅黑" w:eastAsia="微软雅黑" w:hAnsi="微软雅黑"/>
        </w:rPr>
        <w:t>已</w:t>
      </w:r>
      <w:r w:rsidR="008872E8">
        <w:rPr>
          <w:rFonts w:ascii="微软雅黑" w:eastAsia="微软雅黑" w:hAnsi="微软雅黑" w:hint="eastAsia"/>
        </w:rPr>
        <w:t>加入</w:t>
      </w:r>
      <w:r>
        <w:rPr>
          <w:rFonts w:ascii="微软雅黑" w:eastAsia="微软雅黑" w:hAnsi="微软雅黑"/>
        </w:rPr>
        <w:t>的VLAN中选择</w:t>
      </w:r>
      <w:r w:rsidR="008872E8">
        <w:rPr>
          <w:rFonts w:ascii="微软雅黑" w:eastAsia="微软雅黑" w:hAnsi="微软雅黑" w:hint="eastAsia"/>
        </w:rPr>
        <w:t>，</w:t>
      </w:r>
      <w:r w:rsidR="008872E8">
        <w:rPr>
          <w:rFonts w:ascii="微软雅黑" w:eastAsia="微软雅黑" w:hAnsi="微软雅黑"/>
        </w:rPr>
        <w:t>可多选</w:t>
      </w:r>
    </w:p>
    <w:p w14:paraId="6DD51F3E" w14:textId="77777777" w:rsidR="0076630D" w:rsidRDefault="00D7272D" w:rsidP="00B10728">
      <w:pPr>
        <w:pStyle w:val="af2"/>
        <w:numPr>
          <w:ilvl w:val="0"/>
          <w:numId w:val="492"/>
        </w:numPr>
        <w:ind w:firstLineChars="0"/>
        <w:rPr>
          <w:rFonts w:ascii="微软雅黑" w:eastAsia="微软雅黑" w:hAnsi="微软雅黑"/>
        </w:rPr>
      </w:pPr>
      <w:r>
        <w:rPr>
          <w:rFonts w:ascii="微软雅黑" w:eastAsia="微软雅黑" w:hAnsi="微软雅黑"/>
        </w:rPr>
        <w:t>IEEE 802.3</w:t>
      </w:r>
      <w:r>
        <w:rPr>
          <w:rFonts w:ascii="微软雅黑" w:eastAsia="微软雅黑" w:hAnsi="微软雅黑" w:hint="eastAsia"/>
        </w:rPr>
        <w:t>组织</w:t>
      </w:r>
      <w:r>
        <w:rPr>
          <w:rFonts w:ascii="微软雅黑" w:eastAsia="微软雅黑" w:hAnsi="微软雅黑"/>
        </w:rPr>
        <w:t>定义的TLV中有{MAC/PHY Configuration/Status TLV| Link Aggregation TLV| Maximum Frame Size TLV| Power via MDI TLV</w:t>
      </w:r>
      <w:r>
        <w:rPr>
          <w:rFonts w:ascii="微软雅黑" w:eastAsia="微软雅黑" w:hAnsi="微软雅黑" w:hint="eastAsia"/>
        </w:rPr>
        <w:t>（仅</w:t>
      </w:r>
      <w:r>
        <w:rPr>
          <w:rFonts w:ascii="微软雅黑" w:eastAsia="微软雅黑" w:hAnsi="微软雅黑"/>
        </w:rPr>
        <w:t>电口支持</w:t>
      </w:r>
      <w:r>
        <w:rPr>
          <w:rFonts w:ascii="微软雅黑" w:eastAsia="微软雅黑" w:hAnsi="微软雅黑" w:hint="eastAsia"/>
        </w:rPr>
        <w:t>）</w:t>
      </w:r>
      <w:r>
        <w:rPr>
          <w:rFonts w:ascii="微软雅黑" w:eastAsia="微软雅黑" w:hAnsi="微软雅黑"/>
        </w:rPr>
        <w:t>}</w:t>
      </w:r>
    </w:p>
    <w:p w14:paraId="241C6D0F" w14:textId="77777777" w:rsidR="0076630D" w:rsidRDefault="00D7272D">
      <w:pPr>
        <w:ind w:left="835"/>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开启Power via MDI TLV，</w:t>
      </w:r>
      <w:r>
        <w:rPr>
          <w:rFonts w:ascii="微软雅黑" w:eastAsia="微软雅黑" w:hAnsi="微软雅黑" w:hint="eastAsia"/>
        </w:rPr>
        <w:t>可</w:t>
      </w:r>
      <w:r>
        <w:rPr>
          <w:rFonts w:ascii="微软雅黑" w:eastAsia="微软雅黑" w:hAnsi="微软雅黑"/>
        </w:rPr>
        <w:t>开启</w:t>
      </w:r>
      <w:r>
        <w:rPr>
          <w:rFonts w:ascii="微软雅黑" w:eastAsia="微软雅黑" w:hAnsi="微软雅黑" w:hint="eastAsia"/>
        </w:rPr>
        <w:t>端口</w:t>
      </w:r>
      <w:r>
        <w:rPr>
          <w:rFonts w:ascii="微软雅黑" w:eastAsia="微软雅黑" w:hAnsi="微软雅黑"/>
        </w:rPr>
        <w:t>的LLDP协商供电功能</w:t>
      </w:r>
      <w:r>
        <w:rPr>
          <w:rFonts w:ascii="微软雅黑" w:eastAsia="微软雅黑" w:hAnsi="微软雅黑" w:hint="eastAsia"/>
        </w:rPr>
        <w:t>，</w:t>
      </w:r>
      <w:r>
        <w:rPr>
          <w:rFonts w:ascii="微软雅黑" w:eastAsia="微软雅黑" w:hAnsi="微软雅黑"/>
        </w:rPr>
        <w:t>将会根据</w:t>
      </w:r>
      <w:r>
        <w:rPr>
          <w:rFonts w:ascii="微软雅黑" w:eastAsia="微软雅黑" w:hAnsi="微软雅黑" w:hint="eastAsia"/>
        </w:rPr>
        <w:t>接收</w:t>
      </w:r>
      <w:r>
        <w:rPr>
          <w:rFonts w:ascii="微软雅黑" w:eastAsia="微软雅黑" w:hAnsi="微软雅黑"/>
        </w:rPr>
        <w:t>到的</w:t>
      </w:r>
      <w:r>
        <w:rPr>
          <w:rFonts w:ascii="微软雅黑" w:eastAsia="微软雅黑" w:hAnsi="微软雅黑" w:hint="eastAsia"/>
        </w:rPr>
        <w:t>相应</w:t>
      </w:r>
      <w:r>
        <w:rPr>
          <w:rFonts w:ascii="微软雅黑" w:eastAsia="微软雅黑" w:hAnsi="微软雅黑"/>
        </w:rPr>
        <w:t>TLV</w:t>
      </w:r>
      <w:r>
        <w:rPr>
          <w:rFonts w:ascii="微软雅黑" w:eastAsia="微软雅黑" w:hAnsi="微软雅黑" w:hint="eastAsia"/>
        </w:rPr>
        <w:t>调整</w:t>
      </w:r>
      <w:r>
        <w:rPr>
          <w:rFonts w:ascii="微软雅黑" w:eastAsia="微软雅黑" w:hAnsi="微软雅黑"/>
        </w:rPr>
        <w:t>端口供电优先级</w:t>
      </w:r>
      <w:r>
        <w:rPr>
          <w:rFonts w:ascii="微软雅黑" w:eastAsia="微软雅黑" w:hAnsi="微软雅黑" w:hint="eastAsia"/>
        </w:rPr>
        <w:t>和</w:t>
      </w:r>
      <w:r>
        <w:rPr>
          <w:rFonts w:ascii="微软雅黑" w:eastAsia="微软雅黑" w:hAnsi="微软雅黑"/>
        </w:rPr>
        <w:t>功率限值。</w:t>
      </w:r>
    </w:p>
    <w:p w14:paraId="7190A2B3" w14:textId="77777777" w:rsidR="0076630D" w:rsidRDefault="00D7272D">
      <w:pPr>
        <w:rPr>
          <w:rFonts w:ascii="微软雅黑" w:eastAsia="微软雅黑" w:hAnsi="微软雅黑"/>
        </w:rPr>
      </w:pPr>
      <w:r>
        <w:rPr>
          <w:rFonts w:ascii="微软雅黑" w:eastAsia="微软雅黑" w:hAnsi="微软雅黑" w:hint="eastAsia"/>
        </w:rPr>
        <w:t>端口列表</w:t>
      </w:r>
      <w:r>
        <w:rPr>
          <w:rFonts w:ascii="微软雅黑" w:eastAsia="微软雅黑" w:hAnsi="微软雅黑"/>
        </w:rPr>
        <w:t>：</w:t>
      </w:r>
    </w:p>
    <w:p w14:paraId="54BEAD74" w14:textId="77777777" w:rsidR="0076630D" w:rsidRDefault="00D7272D" w:rsidP="00B10728">
      <w:pPr>
        <w:pStyle w:val="af2"/>
        <w:numPr>
          <w:ilvl w:val="0"/>
          <w:numId w:val="500"/>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端口、工作模式、所选的TLV</w:t>
      </w:r>
    </w:p>
    <w:p w14:paraId="321121DE" w14:textId="77777777" w:rsidR="0076630D" w:rsidRDefault="00D7272D" w:rsidP="00B10728">
      <w:pPr>
        <w:pStyle w:val="af2"/>
        <w:numPr>
          <w:ilvl w:val="0"/>
          <w:numId w:val="500"/>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r>
        <w:rPr>
          <w:rFonts w:ascii="微软雅黑" w:eastAsia="微软雅黑" w:hAnsi="微软雅黑" w:hint="eastAsia"/>
        </w:rPr>
        <w:t>，</w:t>
      </w:r>
      <w:r>
        <w:rPr>
          <w:rFonts w:ascii="微软雅黑" w:eastAsia="微软雅黑" w:hAnsi="微软雅黑"/>
        </w:rPr>
        <w:t>支持</w:t>
      </w:r>
      <w:r>
        <w:rPr>
          <w:rFonts w:ascii="微软雅黑" w:eastAsia="微软雅黑" w:hAnsi="微软雅黑" w:hint="eastAsia"/>
        </w:rPr>
        <w:t>多选</w:t>
      </w:r>
      <w:r>
        <w:rPr>
          <w:rFonts w:ascii="微软雅黑" w:eastAsia="微软雅黑" w:hAnsi="微软雅黑"/>
        </w:rPr>
        <w:t>端口进行批量编辑</w:t>
      </w:r>
    </w:p>
    <w:p w14:paraId="564D1C9C" w14:textId="77777777" w:rsidR="0076630D" w:rsidRDefault="0076630D">
      <w:pPr>
        <w:rPr>
          <w:rFonts w:ascii="微软雅黑" w:eastAsia="微软雅黑" w:hAnsi="微软雅黑"/>
        </w:rPr>
      </w:pPr>
    </w:p>
    <w:p w14:paraId="674F7A24" w14:textId="77777777" w:rsidR="0076630D" w:rsidRDefault="00D7272D">
      <w:pPr>
        <w:rPr>
          <w:rFonts w:ascii="微软雅黑" w:eastAsia="微软雅黑" w:hAnsi="微软雅黑"/>
          <w:b/>
        </w:rPr>
      </w:pPr>
      <w:r>
        <w:rPr>
          <w:rFonts w:ascii="微软雅黑" w:eastAsia="微软雅黑" w:hAnsi="微软雅黑"/>
          <w:b/>
        </w:rPr>
        <w:t xml:space="preserve">2. </w:t>
      </w:r>
      <w:r>
        <w:rPr>
          <w:rFonts w:ascii="微软雅黑" w:eastAsia="微软雅黑" w:hAnsi="微软雅黑" w:hint="eastAsia"/>
          <w:b/>
        </w:rPr>
        <w:t>LLDP</w:t>
      </w:r>
      <w:r>
        <w:rPr>
          <w:rFonts w:ascii="微软雅黑" w:eastAsia="微软雅黑" w:hAnsi="微软雅黑"/>
          <w:b/>
        </w:rPr>
        <w:t>-MED</w:t>
      </w:r>
    </w:p>
    <w:p w14:paraId="6F0D9F60" w14:textId="77777777" w:rsidR="0076630D" w:rsidRDefault="00D7272D">
      <w:pPr>
        <w:rPr>
          <w:rFonts w:ascii="微软雅黑" w:eastAsia="微软雅黑" w:hAnsi="微软雅黑"/>
        </w:rPr>
      </w:pPr>
      <w:r>
        <w:rPr>
          <w:rFonts w:ascii="微软雅黑" w:eastAsia="微软雅黑" w:hAnsi="微软雅黑"/>
        </w:rPr>
        <w:t>全局配置：</w:t>
      </w:r>
    </w:p>
    <w:p w14:paraId="78A82014"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快速报文</w:t>
      </w:r>
      <w:r>
        <w:rPr>
          <w:rFonts w:ascii="微软雅黑" w:eastAsia="微软雅黑" w:hAnsi="微软雅黑"/>
        </w:rPr>
        <w:t>个数：</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】当</w:t>
      </w:r>
      <w:r>
        <w:rPr>
          <w:rFonts w:ascii="微软雅黑" w:eastAsia="微软雅黑" w:hAnsi="微软雅黑"/>
        </w:rPr>
        <w:t>LLDP-MED的快速发送机制启动时，会连续发送指定个数的包含LLDP-MED信息的LLDPDU</w:t>
      </w:r>
      <w:r>
        <w:rPr>
          <w:rFonts w:ascii="微软雅黑" w:eastAsia="微软雅黑" w:hAnsi="微软雅黑" w:hint="eastAsia"/>
        </w:rPr>
        <w:t>。取值</w:t>
      </w:r>
      <w:r>
        <w:rPr>
          <w:rFonts w:ascii="微软雅黑" w:eastAsia="微软雅黑" w:hAnsi="微软雅黑"/>
        </w:rPr>
        <w:t>为</w:t>
      </w:r>
      <w:r>
        <w:rPr>
          <w:rFonts w:ascii="微软雅黑" w:eastAsia="微软雅黑" w:hAnsi="微软雅黑" w:hint="eastAsia"/>
        </w:rPr>
        <w:t>1-10的</w:t>
      </w:r>
      <w:r>
        <w:rPr>
          <w:rFonts w:ascii="微软雅黑" w:eastAsia="微软雅黑" w:hAnsi="微软雅黑"/>
        </w:rPr>
        <w:t>整数，默认</w:t>
      </w:r>
      <w:r>
        <w:rPr>
          <w:rFonts w:ascii="微软雅黑" w:eastAsia="微软雅黑" w:hAnsi="微软雅黑" w:hint="eastAsia"/>
        </w:rPr>
        <w:t>3。</w:t>
      </w:r>
    </w:p>
    <w:p w14:paraId="64E3A95B" w14:textId="77777777" w:rsidR="0076630D" w:rsidRDefault="0076630D">
      <w:pPr>
        <w:rPr>
          <w:rFonts w:ascii="微软雅黑" w:eastAsia="微软雅黑" w:hAnsi="微软雅黑"/>
        </w:rPr>
      </w:pPr>
    </w:p>
    <w:p w14:paraId="0CE4FF46" w14:textId="77777777" w:rsidR="0076630D" w:rsidRDefault="00D7272D">
      <w:pPr>
        <w:rPr>
          <w:rFonts w:ascii="微软雅黑" w:eastAsia="微软雅黑" w:hAnsi="微软雅黑"/>
        </w:rPr>
      </w:pPr>
      <w:r>
        <w:rPr>
          <w:rFonts w:ascii="微软雅黑" w:eastAsia="微软雅黑" w:hAnsi="微软雅黑" w:hint="eastAsia"/>
        </w:rPr>
        <w:t>MED</w:t>
      </w:r>
      <w:r>
        <w:rPr>
          <w:rFonts w:ascii="微软雅黑" w:eastAsia="微软雅黑" w:hAnsi="微软雅黑"/>
        </w:rPr>
        <w:t>网络策略：</w:t>
      </w:r>
    </w:p>
    <w:p w14:paraId="4DAF2F7B" w14:textId="754291F0" w:rsidR="00FA3336" w:rsidRPr="00FA3336" w:rsidRDefault="00FA3336" w:rsidP="006478EB">
      <w:pPr>
        <w:pStyle w:val="af2"/>
        <w:numPr>
          <w:ilvl w:val="0"/>
          <w:numId w:val="555"/>
        </w:numPr>
        <w:ind w:firstLineChars="0"/>
        <w:rPr>
          <w:rFonts w:ascii="微软雅黑" w:eastAsia="微软雅黑" w:hAnsi="微软雅黑"/>
        </w:rPr>
      </w:pPr>
      <w:r>
        <w:rPr>
          <w:rFonts w:ascii="微软雅黑" w:eastAsia="微软雅黑" w:hAnsi="微软雅黑" w:hint="eastAsia"/>
        </w:rPr>
        <w:lastRenderedPageBreak/>
        <w:t>自动</w:t>
      </w:r>
      <w:r>
        <w:rPr>
          <w:rFonts w:ascii="微软雅黑" w:eastAsia="微软雅黑" w:hAnsi="微软雅黑"/>
        </w:rPr>
        <w:t>语音网络策略</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搭配“自动语音</w:t>
      </w:r>
      <w:r>
        <w:rPr>
          <w:rFonts w:ascii="微软雅黑" w:eastAsia="微软雅黑" w:hAnsi="微软雅黑"/>
        </w:rPr>
        <w:t>VLAN</w:t>
      </w:r>
      <w:r>
        <w:rPr>
          <w:rFonts w:ascii="微软雅黑" w:eastAsia="微软雅黑" w:hAnsi="微软雅黑" w:hint="eastAsia"/>
        </w:rPr>
        <w:t>”模式</w:t>
      </w:r>
      <w:r>
        <w:rPr>
          <w:rFonts w:ascii="微软雅黑" w:eastAsia="微软雅黑" w:hAnsi="微软雅黑"/>
        </w:rPr>
        <w:t>功能使用，默认关闭。</w:t>
      </w:r>
      <w:r w:rsidR="00272DFE">
        <w:rPr>
          <w:rFonts w:ascii="微软雅黑" w:eastAsia="微软雅黑" w:hAnsi="微软雅黑" w:hint="eastAsia"/>
        </w:rPr>
        <w:t>自动语音</w:t>
      </w:r>
      <w:r w:rsidR="00272DFE">
        <w:rPr>
          <w:rFonts w:ascii="微软雅黑" w:eastAsia="微软雅黑" w:hAnsi="微软雅黑"/>
        </w:rPr>
        <w:t xml:space="preserve">网络策略的开启与手动添加 </w:t>
      </w:r>
      <w:r w:rsidR="00272DFE">
        <w:rPr>
          <w:rFonts w:ascii="微软雅黑" w:eastAsia="微软雅黑" w:hAnsi="微软雅黑" w:hint="eastAsia"/>
        </w:rPr>
        <w:t>应用</w:t>
      </w:r>
      <w:r w:rsidR="00272DFE">
        <w:rPr>
          <w:rFonts w:ascii="微软雅黑" w:eastAsia="微软雅黑" w:hAnsi="微软雅黑"/>
        </w:rPr>
        <w:t>为</w:t>
      </w:r>
      <w:r w:rsidR="00272DFE">
        <w:rPr>
          <w:rFonts w:ascii="微软雅黑" w:eastAsia="微软雅黑" w:hAnsi="微软雅黑" w:hint="eastAsia"/>
        </w:rPr>
        <w:t>“语音”的网络</w:t>
      </w:r>
      <w:r w:rsidR="00272DFE">
        <w:rPr>
          <w:rFonts w:ascii="微软雅黑" w:eastAsia="微软雅黑" w:hAnsi="微软雅黑"/>
        </w:rPr>
        <w:t>策略</w:t>
      </w:r>
      <w:r w:rsidR="00272DFE">
        <w:rPr>
          <w:rFonts w:ascii="微软雅黑" w:eastAsia="微软雅黑" w:hAnsi="微软雅黑" w:hint="eastAsia"/>
        </w:rPr>
        <w:t>互斥</w:t>
      </w:r>
      <w:r w:rsidR="00272DFE">
        <w:rPr>
          <w:rFonts w:ascii="微软雅黑" w:eastAsia="微软雅黑" w:hAnsi="微软雅黑"/>
        </w:rPr>
        <w:t>。</w:t>
      </w:r>
    </w:p>
    <w:p w14:paraId="54BD4F15" w14:textId="16EB1F7C" w:rsidR="00FA3336" w:rsidRDefault="00FA3336">
      <w:pPr>
        <w:rPr>
          <w:rFonts w:ascii="微软雅黑" w:eastAsia="微软雅黑" w:hAnsi="微软雅黑"/>
        </w:rPr>
      </w:pPr>
      <w:r>
        <w:rPr>
          <w:rFonts w:ascii="微软雅黑" w:eastAsia="微软雅黑" w:hAnsi="微软雅黑" w:hint="eastAsia"/>
        </w:rPr>
        <w:t>手动添加</w:t>
      </w:r>
      <w:r>
        <w:rPr>
          <w:rFonts w:ascii="微软雅黑" w:eastAsia="微软雅黑" w:hAnsi="微软雅黑"/>
        </w:rPr>
        <w:t>网络策略：</w:t>
      </w:r>
    </w:p>
    <w:p w14:paraId="4821D388"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策略</w:t>
      </w:r>
      <w:r>
        <w:rPr>
          <w:rFonts w:ascii="微软雅黑" w:eastAsia="微软雅黑" w:hAnsi="微软雅黑"/>
        </w:rPr>
        <w:t>ID：【</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MED网络策略的ID，取值为</w:t>
      </w:r>
      <w:r>
        <w:rPr>
          <w:rFonts w:ascii="微软雅黑" w:eastAsia="微软雅黑" w:hAnsi="微软雅黑" w:hint="eastAsia"/>
        </w:rPr>
        <w:t>1</w:t>
      </w:r>
      <w:r>
        <w:rPr>
          <w:rFonts w:ascii="微软雅黑" w:eastAsia="微软雅黑" w:hAnsi="微软雅黑"/>
        </w:rPr>
        <w:t>-32</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p>
    <w:p w14:paraId="54BCDD99"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应用</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LLDP MED TLV发布的</w:t>
      </w:r>
      <w:r>
        <w:rPr>
          <w:rFonts w:ascii="微软雅黑" w:eastAsia="微软雅黑" w:hAnsi="微软雅黑" w:hint="eastAsia"/>
        </w:rPr>
        <w:t>语音</w:t>
      </w:r>
      <w:r>
        <w:rPr>
          <w:rFonts w:ascii="微软雅黑" w:eastAsia="微软雅黑" w:hAnsi="微软雅黑"/>
        </w:rPr>
        <w:t>类型</w:t>
      </w:r>
      <w:r>
        <w:rPr>
          <w:rFonts w:ascii="微软雅黑" w:eastAsia="微软雅黑" w:hAnsi="微软雅黑" w:hint="eastAsia"/>
        </w:rPr>
        <w:t>能力</w:t>
      </w:r>
      <w:r>
        <w:rPr>
          <w:rFonts w:ascii="微软雅黑" w:eastAsia="微软雅黑" w:hAnsi="微软雅黑"/>
        </w:rPr>
        <w:t>及内容值，选项有</w:t>
      </w:r>
      <w:r>
        <w:rPr>
          <w:rFonts w:ascii="微软雅黑" w:eastAsia="微软雅黑" w:hAnsi="微软雅黑" w:hint="eastAsia"/>
        </w:rPr>
        <w:t>{语音</w:t>
      </w:r>
      <w:r>
        <w:rPr>
          <w:rFonts w:ascii="微软雅黑" w:eastAsia="微软雅黑" w:hAnsi="微软雅黑"/>
        </w:rPr>
        <w:t xml:space="preserve">| </w:t>
      </w:r>
      <w:r>
        <w:rPr>
          <w:rFonts w:ascii="微软雅黑" w:eastAsia="微软雅黑" w:hAnsi="微软雅黑" w:hint="eastAsia"/>
        </w:rPr>
        <w:t>语音信号</w:t>
      </w:r>
      <w:r>
        <w:rPr>
          <w:rFonts w:ascii="微软雅黑" w:eastAsia="微软雅黑" w:hAnsi="微软雅黑"/>
        </w:rPr>
        <w:t xml:space="preserve">| </w:t>
      </w:r>
      <w:r>
        <w:rPr>
          <w:rFonts w:ascii="微软雅黑" w:eastAsia="微软雅黑" w:hAnsi="微软雅黑" w:hint="eastAsia"/>
        </w:rPr>
        <w:t>访客语音</w:t>
      </w:r>
      <w:r>
        <w:rPr>
          <w:rFonts w:ascii="微软雅黑" w:eastAsia="微软雅黑" w:hAnsi="微软雅黑"/>
        </w:rPr>
        <w:t xml:space="preserve">| </w:t>
      </w:r>
      <w:r>
        <w:rPr>
          <w:rFonts w:ascii="微软雅黑" w:eastAsia="微软雅黑" w:hAnsi="微软雅黑" w:hint="eastAsia"/>
        </w:rPr>
        <w:t>访客</w:t>
      </w:r>
      <w:r>
        <w:rPr>
          <w:rFonts w:ascii="微软雅黑" w:eastAsia="微软雅黑" w:hAnsi="微软雅黑"/>
        </w:rPr>
        <w:t xml:space="preserve">语音信号| </w:t>
      </w:r>
      <w:r>
        <w:rPr>
          <w:rFonts w:ascii="微软雅黑" w:eastAsia="微软雅黑" w:hAnsi="微软雅黑" w:hint="eastAsia"/>
        </w:rPr>
        <w:t>软件电话</w:t>
      </w:r>
      <w:r>
        <w:rPr>
          <w:rFonts w:ascii="微软雅黑" w:eastAsia="微软雅黑" w:hAnsi="微软雅黑"/>
        </w:rPr>
        <w:t xml:space="preserve">语音| </w:t>
      </w:r>
      <w:r>
        <w:rPr>
          <w:rFonts w:ascii="微软雅黑" w:eastAsia="微软雅黑" w:hAnsi="微软雅黑" w:hint="eastAsia"/>
        </w:rPr>
        <w:t>视频会议</w:t>
      </w:r>
      <w:r>
        <w:rPr>
          <w:rFonts w:ascii="微软雅黑" w:eastAsia="微软雅黑" w:hAnsi="微软雅黑"/>
        </w:rPr>
        <w:t xml:space="preserve">| </w:t>
      </w:r>
      <w:r>
        <w:rPr>
          <w:rFonts w:ascii="微软雅黑" w:eastAsia="微软雅黑" w:hAnsi="微软雅黑" w:hint="eastAsia"/>
        </w:rPr>
        <w:t>流媒体</w:t>
      </w:r>
      <w:r>
        <w:rPr>
          <w:rFonts w:ascii="微软雅黑" w:eastAsia="微软雅黑" w:hAnsi="微软雅黑"/>
        </w:rPr>
        <w:t xml:space="preserve">视频| </w:t>
      </w:r>
      <w:r>
        <w:rPr>
          <w:rFonts w:ascii="微软雅黑" w:eastAsia="微软雅黑" w:hAnsi="微软雅黑" w:hint="eastAsia"/>
        </w:rPr>
        <w:t>视频信令}，</w:t>
      </w:r>
      <w:r>
        <w:rPr>
          <w:rFonts w:ascii="微软雅黑" w:eastAsia="微软雅黑" w:hAnsi="微软雅黑"/>
        </w:rPr>
        <w:t>默认语音。</w:t>
      </w:r>
    </w:p>
    <w:p w14:paraId="6C8E2493" w14:textId="16464628"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rPr>
        <w:t>VLAN：</w:t>
      </w:r>
      <w:r>
        <w:rPr>
          <w:rFonts w:ascii="微软雅黑" w:eastAsia="微软雅黑" w:hAnsi="微软雅黑" w:hint="eastAsia"/>
        </w:rPr>
        <w:t>【text文本框】设置</w:t>
      </w:r>
      <w:r>
        <w:rPr>
          <w:rFonts w:ascii="微软雅黑" w:eastAsia="微软雅黑" w:hAnsi="微软雅黑"/>
        </w:rPr>
        <w:t>需要</w:t>
      </w:r>
      <w:r>
        <w:rPr>
          <w:rFonts w:ascii="微软雅黑" w:eastAsia="微软雅黑" w:hAnsi="微软雅黑" w:hint="eastAsia"/>
        </w:rPr>
        <w:t>发布</w:t>
      </w:r>
      <w:r>
        <w:rPr>
          <w:rFonts w:ascii="微软雅黑" w:eastAsia="微软雅黑" w:hAnsi="微软雅黑"/>
        </w:rPr>
        <w:t>指定语音的VLAN ID，</w:t>
      </w:r>
      <w:r>
        <w:rPr>
          <w:rFonts w:ascii="微软雅黑" w:eastAsia="微软雅黑" w:hAnsi="微软雅黑" w:hint="eastAsia"/>
        </w:rPr>
        <w:t>取值</w:t>
      </w:r>
      <w:r>
        <w:rPr>
          <w:rFonts w:ascii="微软雅黑" w:eastAsia="微软雅黑" w:hAnsi="微软雅黑"/>
        </w:rPr>
        <w:t>为</w:t>
      </w:r>
      <w:r w:rsidR="009E578F">
        <w:rPr>
          <w:rFonts w:ascii="微软雅黑" w:eastAsia="微软雅黑" w:hAnsi="微软雅黑" w:hint="eastAsia"/>
        </w:rPr>
        <w:t>1</w:t>
      </w:r>
      <w:r w:rsidR="009E578F">
        <w:rPr>
          <w:rFonts w:ascii="微软雅黑" w:eastAsia="微软雅黑" w:hAnsi="微软雅黑"/>
        </w:rPr>
        <w:t>-4094</w:t>
      </w:r>
      <w:r>
        <w:rPr>
          <w:rFonts w:ascii="微软雅黑" w:eastAsia="微软雅黑" w:hAnsi="微软雅黑" w:hint="eastAsia"/>
        </w:rPr>
        <w:t>的整数。</w:t>
      </w:r>
    </w:p>
    <w:p w14:paraId="241E0E1F"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 xml:space="preserve"> Tag：【</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设置发布</w:t>
      </w:r>
      <w:r>
        <w:rPr>
          <w:rFonts w:ascii="微软雅黑" w:eastAsia="微软雅黑" w:hAnsi="微软雅黑"/>
        </w:rPr>
        <w:t>的VLAN Tag的属性，选项有{Tagged|Untagged}</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Tagged</w:t>
      </w:r>
      <w:r>
        <w:rPr>
          <w:rFonts w:ascii="微软雅黑" w:eastAsia="微软雅黑" w:hAnsi="微软雅黑"/>
        </w:rPr>
        <w:t>。</w:t>
      </w:r>
    </w:p>
    <w:p w14:paraId="30107256"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CoS</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CoS（</w:t>
      </w:r>
      <w:r>
        <w:rPr>
          <w:rFonts w:ascii="微软雅黑" w:eastAsia="微软雅黑" w:hAnsi="微软雅黑" w:hint="eastAsia"/>
        </w:rPr>
        <w:t>802.1</w:t>
      </w:r>
      <w:r>
        <w:rPr>
          <w:rFonts w:ascii="微软雅黑" w:eastAsia="微软雅黑" w:hAnsi="微软雅黑"/>
        </w:rPr>
        <w:t>p）</w:t>
      </w:r>
      <w:r>
        <w:rPr>
          <w:rFonts w:ascii="微软雅黑" w:eastAsia="微软雅黑" w:hAnsi="微软雅黑" w:hint="eastAsia"/>
        </w:rPr>
        <w:t>优先级</w:t>
      </w:r>
      <w:r>
        <w:rPr>
          <w:rFonts w:ascii="微软雅黑" w:eastAsia="微软雅黑" w:hAnsi="微软雅黑"/>
        </w:rPr>
        <w:t>，</w:t>
      </w:r>
      <w:r>
        <w:rPr>
          <w:rFonts w:ascii="微软雅黑" w:eastAsia="微软雅黑" w:hAnsi="微软雅黑" w:hint="eastAsia"/>
        </w:rPr>
        <w:t>选项</w:t>
      </w:r>
      <w:r>
        <w:rPr>
          <w:rFonts w:ascii="微软雅黑" w:eastAsia="微软雅黑" w:hAnsi="微软雅黑"/>
        </w:rPr>
        <w:t>有{0|1|2|3|4|5|6|7}</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0。</w:t>
      </w:r>
    </w:p>
    <w:p w14:paraId="01FF1421" w14:textId="77777777" w:rsidR="0076630D" w:rsidRDefault="00D7272D" w:rsidP="00B10728">
      <w:pPr>
        <w:pStyle w:val="af2"/>
        <w:numPr>
          <w:ilvl w:val="0"/>
          <w:numId w:val="499"/>
        </w:numPr>
        <w:ind w:firstLineChars="0"/>
        <w:rPr>
          <w:rFonts w:ascii="微软雅黑" w:eastAsia="微软雅黑" w:hAnsi="微软雅黑"/>
        </w:rPr>
      </w:pPr>
      <w:r>
        <w:rPr>
          <w:rFonts w:ascii="微软雅黑" w:eastAsia="微软雅黑" w:hAnsi="微软雅黑" w:hint="eastAsia"/>
        </w:rPr>
        <w:t>DSCP</w:t>
      </w:r>
      <w:r>
        <w:rPr>
          <w:rFonts w:ascii="微软雅黑" w:eastAsia="微软雅黑" w:hAnsi="微软雅黑"/>
        </w:rPr>
        <w:t>：【</w:t>
      </w:r>
      <w:r>
        <w:rPr>
          <w:rFonts w:ascii="微软雅黑" w:eastAsia="微软雅黑" w:hAnsi="微软雅黑" w:hint="eastAsia"/>
        </w:rPr>
        <w:t>下拉框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DSCP优先级，</w:t>
      </w:r>
      <w:r>
        <w:rPr>
          <w:rFonts w:ascii="微软雅黑" w:eastAsia="微软雅黑" w:hAnsi="微软雅黑" w:hint="eastAsia"/>
        </w:rPr>
        <w:t>选项</w:t>
      </w:r>
      <w:r>
        <w:rPr>
          <w:rFonts w:ascii="微软雅黑" w:eastAsia="微软雅黑" w:hAnsi="微软雅黑"/>
        </w:rPr>
        <w:t>有{0|1|2|3|…|63}</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0。</w:t>
      </w:r>
    </w:p>
    <w:p w14:paraId="31B3E305" w14:textId="77777777" w:rsidR="0076630D" w:rsidRDefault="00D7272D">
      <w:pPr>
        <w:rPr>
          <w:rFonts w:ascii="微软雅黑" w:eastAsia="微软雅黑" w:hAnsi="微软雅黑"/>
        </w:rPr>
      </w:pPr>
      <w:r>
        <w:rPr>
          <w:rFonts w:ascii="微软雅黑" w:eastAsia="微软雅黑" w:hAnsi="微软雅黑" w:hint="eastAsia"/>
        </w:rPr>
        <w:t>策略</w:t>
      </w:r>
      <w:r>
        <w:rPr>
          <w:rFonts w:ascii="微软雅黑" w:eastAsia="微软雅黑" w:hAnsi="微软雅黑"/>
        </w:rPr>
        <w:t>列表</w:t>
      </w:r>
      <w:r>
        <w:rPr>
          <w:rFonts w:ascii="微软雅黑" w:eastAsia="微软雅黑" w:hAnsi="微软雅黑" w:hint="eastAsia"/>
        </w:rPr>
        <w:t>：</w:t>
      </w:r>
    </w:p>
    <w:p w14:paraId="5D191706" w14:textId="77777777" w:rsidR="0076630D" w:rsidRDefault="00D7272D" w:rsidP="00B10728">
      <w:pPr>
        <w:pStyle w:val="af2"/>
        <w:numPr>
          <w:ilvl w:val="0"/>
          <w:numId w:val="501"/>
        </w:numPr>
        <w:ind w:firstLineChars="0"/>
        <w:rPr>
          <w:rFonts w:ascii="微软雅黑" w:eastAsia="微软雅黑" w:hAnsi="微软雅黑"/>
        </w:rPr>
      </w:pPr>
      <w:r>
        <w:rPr>
          <w:rFonts w:ascii="微软雅黑" w:eastAsia="微软雅黑" w:hAnsi="微软雅黑" w:hint="eastAsia"/>
        </w:rPr>
        <w:t>列表显示策略</w:t>
      </w:r>
      <w:r>
        <w:rPr>
          <w:rFonts w:ascii="微软雅黑" w:eastAsia="微软雅黑" w:hAnsi="微软雅黑"/>
        </w:rPr>
        <w:t>ID、</w:t>
      </w:r>
      <w:r>
        <w:rPr>
          <w:rFonts w:ascii="微软雅黑" w:eastAsia="微软雅黑" w:hAnsi="微软雅黑" w:hint="eastAsia"/>
        </w:rPr>
        <w:t>应用</w:t>
      </w:r>
      <w:r>
        <w:rPr>
          <w:rFonts w:ascii="微软雅黑" w:eastAsia="微软雅黑" w:hAnsi="微软雅黑"/>
        </w:rPr>
        <w:t>、</w:t>
      </w:r>
      <w:r>
        <w:rPr>
          <w:rFonts w:ascii="微软雅黑" w:eastAsia="微软雅黑" w:hAnsi="微软雅黑" w:hint="eastAsia"/>
        </w:rPr>
        <w:t>VLAN</w:t>
      </w:r>
      <w:r>
        <w:rPr>
          <w:rFonts w:ascii="微软雅黑" w:eastAsia="微软雅黑" w:hAnsi="微软雅黑"/>
        </w:rPr>
        <w:t>、VLAN Tag、CoS、DSCP</w:t>
      </w:r>
    </w:p>
    <w:p w14:paraId="26953AB7" w14:textId="77777777" w:rsidR="0076630D" w:rsidRDefault="00D7272D" w:rsidP="00B10728">
      <w:pPr>
        <w:pStyle w:val="af2"/>
        <w:numPr>
          <w:ilvl w:val="0"/>
          <w:numId w:val="50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添加</w:t>
      </w:r>
      <w:r>
        <w:rPr>
          <w:rFonts w:ascii="微软雅黑" w:eastAsia="微软雅黑" w:hAnsi="微软雅黑" w:hint="eastAsia"/>
        </w:rPr>
        <w:t>，</w:t>
      </w:r>
      <w:r>
        <w:rPr>
          <w:rFonts w:ascii="微软雅黑" w:eastAsia="微软雅黑" w:hAnsi="微软雅黑"/>
        </w:rPr>
        <w:t>至多</w:t>
      </w:r>
      <w:r>
        <w:rPr>
          <w:rFonts w:ascii="微软雅黑" w:eastAsia="微软雅黑" w:hAnsi="微软雅黑" w:hint="eastAsia"/>
        </w:rPr>
        <w:t>32条</w:t>
      </w:r>
    </w:p>
    <w:p w14:paraId="45FA49C9" w14:textId="77777777" w:rsidR="0076630D" w:rsidRDefault="00D7272D" w:rsidP="00B10728">
      <w:pPr>
        <w:pStyle w:val="af2"/>
        <w:numPr>
          <w:ilvl w:val="0"/>
          <w:numId w:val="50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2DED6C8D" w14:textId="77777777" w:rsidR="0076630D" w:rsidRDefault="00D7272D" w:rsidP="00B10728">
      <w:pPr>
        <w:pStyle w:val="af2"/>
        <w:numPr>
          <w:ilvl w:val="0"/>
          <w:numId w:val="501"/>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删除</w:t>
      </w:r>
      <w:r>
        <w:rPr>
          <w:rFonts w:ascii="微软雅黑" w:eastAsia="微软雅黑" w:hAnsi="微软雅黑" w:hint="eastAsia"/>
        </w:rPr>
        <w:t>单条/批量/全部</w:t>
      </w:r>
      <w:r>
        <w:rPr>
          <w:rFonts w:ascii="微软雅黑" w:eastAsia="微软雅黑" w:hAnsi="微软雅黑"/>
        </w:rPr>
        <w:t>策略</w:t>
      </w:r>
      <w:r>
        <w:rPr>
          <w:rFonts w:ascii="微软雅黑" w:eastAsia="微软雅黑" w:hAnsi="微软雅黑" w:hint="eastAsia"/>
        </w:rPr>
        <w:t>。</w:t>
      </w:r>
      <w:r>
        <w:rPr>
          <w:rFonts w:ascii="微软雅黑" w:eastAsia="微软雅黑" w:hAnsi="微软雅黑"/>
        </w:rPr>
        <w:t>一旦</w:t>
      </w:r>
      <w:r>
        <w:rPr>
          <w:rFonts w:ascii="微软雅黑" w:eastAsia="微软雅黑" w:hAnsi="微软雅黑" w:hint="eastAsia"/>
        </w:rPr>
        <w:t>网络策略</w:t>
      </w:r>
      <w:r>
        <w:rPr>
          <w:rFonts w:ascii="微软雅黑" w:eastAsia="微软雅黑" w:hAnsi="微软雅黑"/>
        </w:rPr>
        <w:t>被端口绑定，则无法删除，必须先解绑。</w:t>
      </w:r>
    </w:p>
    <w:p w14:paraId="086A3079" w14:textId="77777777" w:rsidR="0076630D" w:rsidRDefault="0076630D">
      <w:pPr>
        <w:rPr>
          <w:rFonts w:ascii="微软雅黑" w:eastAsia="微软雅黑" w:hAnsi="微软雅黑"/>
        </w:rPr>
      </w:pPr>
    </w:p>
    <w:p w14:paraId="6CD23DDD" w14:textId="77777777" w:rsidR="0076630D" w:rsidRDefault="00D7272D">
      <w:pPr>
        <w:rPr>
          <w:rFonts w:ascii="微软雅黑" w:eastAsia="微软雅黑" w:hAnsi="微软雅黑"/>
        </w:rPr>
      </w:pPr>
      <w:r>
        <w:rPr>
          <w:rFonts w:ascii="微软雅黑" w:eastAsia="微软雅黑" w:hAnsi="微软雅黑" w:hint="eastAsia"/>
        </w:rPr>
        <w:t>端口</w:t>
      </w:r>
      <w:r>
        <w:rPr>
          <w:rFonts w:ascii="微软雅黑" w:eastAsia="微软雅黑" w:hAnsi="微软雅黑"/>
        </w:rPr>
        <w:t>设置：</w:t>
      </w:r>
    </w:p>
    <w:p w14:paraId="589C320F" w14:textId="77777777" w:rsidR="0076630D" w:rsidRDefault="00D7272D" w:rsidP="00B10728">
      <w:pPr>
        <w:pStyle w:val="af2"/>
        <w:numPr>
          <w:ilvl w:val="0"/>
          <w:numId w:val="502"/>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：选择需要配置MED的交换机接口，包括</w:t>
      </w:r>
      <w:r>
        <w:rPr>
          <w:rFonts w:ascii="微软雅黑" w:eastAsia="微软雅黑" w:hAnsi="微软雅黑" w:hint="eastAsia"/>
        </w:rPr>
        <w:t>电口</w:t>
      </w:r>
      <w:r>
        <w:rPr>
          <w:rFonts w:ascii="微软雅黑" w:eastAsia="微软雅黑" w:hAnsi="微软雅黑"/>
        </w:rPr>
        <w:t>和光口</w:t>
      </w:r>
      <w:r>
        <w:rPr>
          <w:rFonts w:ascii="微软雅黑" w:eastAsia="微软雅黑" w:hAnsi="微软雅黑" w:hint="eastAsia"/>
        </w:rPr>
        <w:t>。</w:t>
      </w:r>
      <w:r>
        <w:rPr>
          <w:rFonts w:ascii="微软雅黑" w:eastAsia="微软雅黑" w:hAnsi="微软雅黑"/>
        </w:rPr>
        <w:t>可多选</w:t>
      </w:r>
    </w:p>
    <w:p w14:paraId="7B393D24" w14:textId="77777777" w:rsidR="0076630D" w:rsidRDefault="00D7272D" w:rsidP="00B10728">
      <w:pPr>
        <w:pStyle w:val="af2"/>
        <w:numPr>
          <w:ilvl w:val="0"/>
          <w:numId w:val="502"/>
        </w:numPr>
        <w:ind w:firstLineChars="0"/>
        <w:rPr>
          <w:rFonts w:ascii="微软雅黑" w:eastAsia="微软雅黑" w:hAnsi="微软雅黑"/>
        </w:rPr>
      </w:pPr>
      <w:r>
        <w:rPr>
          <w:rFonts w:ascii="微软雅黑" w:eastAsia="微软雅黑" w:hAnsi="微软雅黑" w:hint="eastAsia"/>
        </w:rPr>
        <w:lastRenderedPageBreak/>
        <w:t>LLDP</w:t>
      </w:r>
      <w:r>
        <w:rPr>
          <w:rFonts w:ascii="微软雅黑" w:eastAsia="微软雅黑" w:hAnsi="微软雅黑"/>
        </w:rPr>
        <w:t xml:space="preserve"> MED：【</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是否开启端口的LLDP MED功能。默认</w:t>
      </w:r>
      <w:r>
        <w:rPr>
          <w:rFonts w:ascii="微软雅黑" w:eastAsia="微软雅黑" w:hAnsi="微软雅黑" w:hint="eastAsia"/>
        </w:rPr>
        <w:t>开启</w:t>
      </w:r>
    </w:p>
    <w:p w14:paraId="5DEB8A28" w14:textId="77777777" w:rsidR="0076630D" w:rsidRDefault="00D7272D" w:rsidP="00B10728">
      <w:pPr>
        <w:pStyle w:val="af2"/>
        <w:numPr>
          <w:ilvl w:val="0"/>
          <w:numId w:val="502"/>
        </w:numPr>
        <w:ind w:firstLineChars="0"/>
        <w:rPr>
          <w:rFonts w:ascii="微软雅黑" w:eastAsia="微软雅黑" w:hAnsi="微软雅黑"/>
        </w:rPr>
      </w:pPr>
      <w:r>
        <w:rPr>
          <w:rFonts w:ascii="微软雅黑" w:eastAsia="微软雅黑" w:hAnsi="微软雅黑" w:hint="eastAsia"/>
        </w:rPr>
        <w:t>TLV</w:t>
      </w:r>
      <w:r>
        <w:rPr>
          <w:rFonts w:ascii="微软雅黑" w:eastAsia="微软雅黑" w:hAnsi="微软雅黑"/>
        </w:rPr>
        <w:t>：</w:t>
      </w:r>
      <w:r>
        <w:rPr>
          <w:rFonts w:ascii="微软雅黑" w:eastAsia="微软雅黑" w:hAnsi="微软雅黑" w:hint="eastAsia"/>
        </w:rPr>
        <w:t>【可多选】配置</w:t>
      </w:r>
      <w:r>
        <w:rPr>
          <w:rFonts w:ascii="微软雅黑" w:eastAsia="微软雅黑" w:hAnsi="微软雅黑"/>
        </w:rPr>
        <w:t>发送的</w:t>
      </w:r>
      <w:r>
        <w:rPr>
          <w:rFonts w:ascii="微软雅黑" w:eastAsia="微软雅黑" w:hAnsi="微软雅黑" w:hint="eastAsia"/>
        </w:rPr>
        <w:t>报文</w:t>
      </w:r>
      <w:r>
        <w:rPr>
          <w:rFonts w:ascii="微软雅黑" w:eastAsia="微软雅黑" w:hAnsi="微软雅黑"/>
        </w:rPr>
        <w:t>中需要包含的</w:t>
      </w:r>
      <w:r>
        <w:rPr>
          <w:rFonts w:ascii="微软雅黑" w:eastAsia="微软雅黑" w:hAnsi="微软雅黑" w:hint="eastAsia"/>
        </w:rPr>
        <w:t>LLDP</w:t>
      </w:r>
      <w:r>
        <w:rPr>
          <w:rFonts w:ascii="微软雅黑" w:eastAsia="微软雅黑" w:hAnsi="微软雅黑"/>
        </w:rPr>
        <w:t xml:space="preserve"> </w:t>
      </w:r>
      <w:r>
        <w:rPr>
          <w:rFonts w:ascii="微软雅黑" w:eastAsia="微软雅黑" w:hAnsi="微软雅黑" w:hint="eastAsia"/>
        </w:rPr>
        <w:t>MED</w:t>
      </w:r>
      <w:r>
        <w:rPr>
          <w:rFonts w:ascii="微软雅黑" w:eastAsia="微软雅黑" w:hAnsi="微软雅黑"/>
        </w:rPr>
        <w:t xml:space="preserve"> TLV类型，选项有</w:t>
      </w:r>
      <w:r>
        <w:rPr>
          <w:rFonts w:ascii="微软雅黑" w:eastAsia="微软雅黑" w:hAnsi="微软雅黑" w:hint="eastAsia"/>
        </w:rPr>
        <w:t>{Network</w:t>
      </w:r>
      <w:r>
        <w:rPr>
          <w:rFonts w:ascii="微软雅黑" w:eastAsia="微软雅黑" w:hAnsi="微软雅黑"/>
        </w:rPr>
        <w:t xml:space="preserve"> Policy TLV| Inventory TLV| Location Identification TLV| PoE-PSE TLV</w:t>
      </w:r>
      <w:r>
        <w:rPr>
          <w:rFonts w:ascii="微软雅黑" w:eastAsia="微软雅黑" w:hAnsi="微软雅黑" w:hint="eastAsia"/>
        </w:rPr>
        <w:t>（仅</w:t>
      </w:r>
      <w:r>
        <w:rPr>
          <w:rFonts w:ascii="微软雅黑" w:eastAsia="微软雅黑" w:hAnsi="微软雅黑"/>
        </w:rPr>
        <w:t>电口支持</w:t>
      </w:r>
      <w:r>
        <w:rPr>
          <w:rFonts w:ascii="微软雅黑" w:eastAsia="微软雅黑" w:hAnsi="微软雅黑" w:hint="eastAsia"/>
        </w:rPr>
        <w:t>）</w:t>
      </w:r>
      <w:r>
        <w:rPr>
          <w:rFonts w:ascii="微软雅黑" w:eastAsia="微软雅黑" w:hAnsi="微软雅黑"/>
        </w:rPr>
        <w:t xml:space="preserve"> </w:t>
      </w:r>
      <w:r>
        <w:rPr>
          <w:rFonts w:ascii="微软雅黑" w:eastAsia="微软雅黑" w:hAnsi="微软雅黑" w:hint="eastAsia"/>
        </w:rPr>
        <w:t>}，</w:t>
      </w:r>
      <w:r>
        <w:rPr>
          <w:rFonts w:ascii="微软雅黑" w:eastAsia="微软雅黑" w:hAnsi="微软雅黑"/>
        </w:rPr>
        <w:t>默认Network Policy TLV。</w:t>
      </w:r>
    </w:p>
    <w:p w14:paraId="302018F1"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开启</w:t>
      </w:r>
      <w:r>
        <w:rPr>
          <w:rFonts w:ascii="微软雅黑" w:eastAsia="微软雅黑" w:hAnsi="微软雅黑" w:hint="eastAsia"/>
        </w:rPr>
        <w:t>PoE-PSE</w:t>
      </w:r>
      <w:r>
        <w:rPr>
          <w:rFonts w:ascii="微软雅黑" w:eastAsia="微软雅黑" w:hAnsi="微软雅黑"/>
        </w:rPr>
        <w:t xml:space="preserve"> TLV，</w:t>
      </w:r>
      <w:r>
        <w:rPr>
          <w:rFonts w:ascii="微软雅黑" w:eastAsia="微软雅黑" w:hAnsi="微软雅黑" w:hint="eastAsia"/>
        </w:rPr>
        <w:t>可</w:t>
      </w:r>
      <w:r>
        <w:rPr>
          <w:rFonts w:ascii="微软雅黑" w:eastAsia="微软雅黑" w:hAnsi="微软雅黑"/>
        </w:rPr>
        <w:t>开启</w:t>
      </w:r>
      <w:r>
        <w:rPr>
          <w:rFonts w:ascii="微软雅黑" w:eastAsia="微软雅黑" w:hAnsi="微软雅黑" w:hint="eastAsia"/>
        </w:rPr>
        <w:t>端口</w:t>
      </w:r>
      <w:r>
        <w:rPr>
          <w:rFonts w:ascii="微软雅黑" w:eastAsia="微软雅黑" w:hAnsi="微软雅黑"/>
        </w:rPr>
        <w:t>的LLDP协商供电功能</w:t>
      </w:r>
      <w:r>
        <w:rPr>
          <w:rFonts w:ascii="微软雅黑" w:eastAsia="微软雅黑" w:hAnsi="微软雅黑" w:hint="eastAsia"/>
        </w:rPr>
        <w:t>，</w:t>
      </w:r>
      <w:r>
        <w:rPr>
          <w:rFonts w:ascii="微软雅黑" w:eastAsia="微软雅黑" w:hAnsi="微软雅黑"/>
        </w:rPr>
        <w:t>将会根据</w:t>
      </w:r>
      <w:r>
        <w:rPr>
          <w:rFonts w:ascii="微软雅黑" w:eastAsia="微软雅黑" w:hAnsi="微软雅黑" w:hint="eastAsia"/>
        </w:rPr>
        <w:t>接收</w:t>
      </w:r>
      <w:r>
        <w:rPr>
          <w:rFonts w:ascii="微软雅黑" w:eastAsia="微软雅黑" w:hAnsi="微软雅黑"/>
        </w:rPr>
        <w:t>到的</w:t>
      </w:r>
      <w:r>
        <w:rPr>
          <w:rFonts w:ascii="微软雅黑" w:eastAsia="微软雅黑" w:hAnsi="微软雅黑" w:hint="eastAsia"/>
        </w:rPr>
        <w:t>相应</w:t>
      </w:r>
      <w:r>
        <w:rPr>
          <w:rFonts w:ascii="微软雅黑" w:eastAsia="微软雅黑" w:hAnsi="微软雅黑"/>
        </w:rPr>
        <w:t>TLV</w:t>
      </w:r>
      <w:r>
        <w:rPr>
          <w:rFonts w:ascii="微软雅黑" w:eastAsia="微软雅黑" w:hAnsi="微软雅黑" w:hint="eastAsia"/>
        </w:rPr>
        <w:t>调整</w:t>
      </w:r>
      <w:r>
        <w:rPr>
          <w:rFonts w:ascii="微软雅黑" w:eastAsia="微软雅黑" w:hAnsi="微软雅黑"/>
        </w:rPr>
        <w:t>端口供电优先级</w:t>
      </w:r>
      <w:r>
        <w:rPr>
          <w:rFonts w:ascii="微软雅黑" w:eastAsia="微软雅黑" w:hAnsi="微软雅黑" w:hint="eastAsia"/>
        </w:rPr>
        <w:t>和</w:t>
      </w:r>
      <w:r>
        <w:rPr>
          <w:rFonts w:ascii="微软雅黑" w:eastAsia="微软雅黑" w:hAnsi="微软雅黑"/>
        </w:rPr>
        <w:t>功率限值。</w:t>
      </w:r>
    </w:p>
    <w:p w14:paraId="5A69AB6B" w14:textId="24B56F87" w:rsidR="0076630D" w:rsidRDefault="00D7272D" w:rsidP="00B10728">
      <w:pPr>
        <w:pStyle w:val="af2"/>
        <w:numPr>
          <w:ilvl w:val="0"/>
          <w:numId w:val="502"/>
        </w:numPr>
        <w:ind w:firstLineChars="0"/>
        <w:rPr>
          <w:rFonts w:ascii="微软雅黑" w:eastAsia="微软雅黑" w:hAnsi="微软雅黑"/>
        </w:rPr>
      </w:pPr>
      <w:r>
        <w:rPr>
          <w:rFonts w:ascii="微软雅黑" w:eastAsia="微软雅黑" w:hAnsi="微软雅黑" w:hint="eastAsia"/>
        </w:rPr>
        <w:t>网络策略</w:t>
      </w:r>
      <w:r>
        <w:rPr>
          <w:rFonts w:ascii="微软雅黑" w:eastAsia="微软雅黑" w:hAnsi="微软雅黑"/>
        </w:rPr>
        <w:t>：</w:t>
      </w:r>
      <w:r>
        <w:rPr>
          <w:rFonts w:ascii="微软雅黑" w:eastAsia="微软雅黑" w:hAnsi="微软雅黑" w:hint="eastAsia"/>
        </w:rPr>
        <w:t>【可多选</w:t>
      </w:r>
      <w:r w:rsidR="00272DFE">
        <w:rPr>
          <w:rFonts w:ascii="微软雅黑" w:eastAsia="微软雅黑" w:hAnsi="微软雅黑" w:hint="eastAsia"/>
        </w:rPr>
        <w:t>，</w:t>
      </w:r>
      <w:r w:rsidR="00272DFE">
        <w:rPr>
          <w:rFonts w:ascii="微软雅黑" w:eastAsia="微软雅黑" w:hAnsi="微软雅黑"/>
        </w:rPr>
        <w:t>也可不选</w:t>
      </w:r>
      <w:r>
        <w:rPr>
          <w:rFonts w:ascii="微软雅黑" w:eastAsia="微软雅黑" w:hAnsi="微软雅黑" w:hint="eastAsia"/>
        </w:rPr>
        <w:t>】当且仅当选择</w:t>
      </w:r>
      <w:r>
        <w:rPr>
          <w:rFonts w:ascii="微软雅黑" w:eastAsia="微软雅黑" w:hAnsi="微软雅黑"/>
        </w:rPr>
        <w:t>Network Policy TLV时</w:t>
      </w:r>
      <w:r>
        <w:rPr>
          <w:rFonts w:ascii="微软雅黑" w:eastAsia="微软雅黑" w:hAnsi="微软雅黑" w:hint="eastAsia"/>
        </w:rPr>
        <w:t>支持配置</w:t>
      </w:r>
      <w:r>
        <w:rPr>
          <w:rFonts w:ascii="微软雅黑" w:eastAsia="微软雅黑" w:hAnsi="微软雅黑"/>
        </w:rPr>
        <w:t>。</w:t>
      </w:r>
      <w:r>
        <w:rPr>
          <w:rFonts w:ascii="微软雅黑" w:eastAsia="微软雅黑" w:hAnsi="微软雅黑" w:hint="eastAsia"/>
        </w:rPr>
        <w:t>从已有</w:t>
      </w:r>
      <w:r>
        <w:rPr>
          <w:rFonts w:ascii="微软雅黑" w:eastAsia="微软雅黑" w:hAnsi="微软雅黑"/>
        </w:rPr>
        <w:t>的</w:t>
      </w:r>
      <w:r>
        <w:rPr>
          <w:rFonts w:ascii="微软雅黑" w:eastAsia="微软雅黑" w:hAnsi="微软雅黑" w:hint="eastAsia"/>
        </w:rPr>
        <w:t>网络策略</w:t>
      </w:r>
      <w:r>
        <w:rPr>
          <w:rFonts w:ascii="微软雅黑" w:eastAsia="微软雅黑" w:hAnsi="微软雅黑"/>
        </w:rPr>
        <w:t>中选择</w:t>
      </w:r>
    </w:p>
    <w:p w14:paraId="22E207DB" w14:textId="77777777" w:rsidR="0076630D" w:rsidRDefault="00D7272D">
      <w:pPr>
        <w:pStyle w:val="af2"/>
        <w:ind w:left="835"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支持</w:t>
      </w:r>
      <w:r>
        <w:rPr>
          <w:rFonts w:ascii="微软雅黑" w:eastAsia="微软雅黑" w:hAnsi="微软雅黑"/>
        </w:rPr>
        <w:t>选择不同应用类型的</w:t>
      </w:r>
      <w:r>
        <w:rPr>
          <w:rFonts w:ascii="微软雅黑" w:eastAsia="微软雅黑" w:hAnsi="微软雅黑" w:hint="eastAsia"/>
        </w:rPr>
        <w:t>网络策略</w:t>
      </w:r>
      <w:r>
        <w:rPr>
          <w:rFonts w:ascii="微软雅黑" w:eastAsia="微软雅黑" w:hAnsi="微软雅黑"/>
        </w:rPr>
        <w:t>，但同一类型的有</w:t>
      </w:r>
      <w:r>
        <w:rPr>
          <w:rFonts w:ascii="微软雅黑" w:eastAsia="微软雅黑" w:hAnsi="微软雅黑" w:hint="eastAsia"/>
        </w:rPr>
        <w:t>且</w:t>
      </w:r>
      <w:r>
        <w:rPr>
          <w:rFonts w:ascii="微软雅黑" w:eastAsia="微软雅黑" w:hAnsi="微软雅黑"/>
        </w:rPr>
        <w:t>仅能选择一个。</w:t>
      </w:r>
    </w:p>
    <w:p w14:paraId="54542A2F" w14:textId="77777777" w:rsidR="0076630D" w:rsidRDefault="00D7272D" w:rsidP="00B10728">
      <w:pPr>
        <w:pStyle w:val="af2"/>
        <w:numPr>
          <w:ilvl w:val="0"/>
          <w:numId w:val="502"/>
        </w:numPr>
        <w:ind w:firstLineChars="0"/>
        <w:rPr>
          <w:rFonts w:ascii="微软雅黑" w:eastAsia="微软雅黑" w:hAnsi="微软雅黑"/>
        </w:rPr>
      </w:pPr>
      <w:r>
        <w:rPr>
          <w:rFonts w:ascii="微软雅黑" w:eastAsia="微软雅黑" w:hAnsi="微软雅黑" w:hint="eastAsia"/>
        </w:rPr>
        <w:t>位置</w:t>
      </w:r>
      <w:r>
        <w:rPr>
          <w:rFonts w:ascii="微软雅黑" w:eastAsia="微软雅黑" w:hAnsi="微软雅黑"/>
        </w:rPr>
        <w:t>：</w:t>
      </w:r>
      <w:r>
        <w:rPr>
          <w:rFonts w:ascii="微软雅黑" w:eastAsia="微软雅黑" w:hAnsi="微软雅黑" w:hint="eastAsia"/>
        </w:rPr>
        <w:t>当且仅当</w:t>
      </w:r>
      <w:r>
        <w:rPr>
          <w:rFonts w:ascii="微软雅黑" w:eastAsia="微软雅黑" w:hAnsi="微软雅黑"/>
        </w:rPr>
        <w:t>选择Location Identification TLV时支持配置。</w:t>
      </w:r>
      <w:r>
        <w:rPr>
          <w:rFonts w:ascii="微软雅黑" w:eastAsia="微软雅黑" w:hAnsi="微软雅黑" w:hint="eastAsia"/>
        </w:rPr>
        <w:t>设置MED位置</w:t>
      </w:r>
      <w:r>
        <w:rPr>
          <w:rFonts w:ascii="微软雅黑" w:eastAsia="微软雅黑" w:hAnsi="微软雅黑"/>
        </w:rPr>
        <w:t>的配置信息</w:t>
      </w:r>
    </w:p>
    <w:p w14:paraId="3BE32DCF" w14:textId="77777777" w:rsidR="0076630D" w:rsidRDefault="00D7272D" w:rsidP="00B10728">
      <w:pPr>
        <w:pStyle w:val="af2"/>
        <w:numPr>
          <w:ilvl w:val="0"/>
          <w:numId w:val="503"/>
        </w:numPr>
        <w:ind w:firstLineChars="0"/>
        <w:rPr>
          <w:rFonts w:ascii="微软雅黑" w:eastAsia="微软雅黑" w:hAnsi="微软雅黑"/>
        </w:rPr>
      </w:pPr>
      <w:r>
        <w:rPr>
          <w:rFonts w:ascii="微软雅黑" w:eastAsia="微软雅黑" w:hAnsi="微软雅黑" w:hint="eastAsia"/>
        </w:rPr>
        <w:t>坐标/</w:t>
      </w:r>
      <w:r>
        <w:rPr>
          <w:rFonts w:ascii="微软雅黑" w:eastAsia="微软雅黑" w:hAnsi="微软雅黑"/>
        </w:rPr>
        <w:t>Coordinate</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设置位置坐标</w:t>
      </w:r>
      <w:r>
        <w:rPr>
          <w:rFonts w:ascii="微软雅黑" w:eastAsia="微软雅黑" w:hAnsi="微软雅黑"/>
        </w:rPr>
        <w:t>，如经纬度、海拔等，必须以十六</w:t>
      </w:r>
      <w:r>
        <w:rPr>
          <w:rFonts w:ascii="微软雅黑" w:eastAsia="微软雅黑" w:hAnsi="微软雅黑" w:hint="eastAsia"/>
        </w:rPr>
        <w:t>进制形式</w:t>
      </w:r>
      <w:r>
        <w:rPr>
          <w:rFonts w:ascii="微软雅黑" w:eastAsia="微软雅黑" w:hAnsi="微软雅黑"/>
        </w:rPr>
        <w:t>输入</w:t>
      </w:r>
      <w:r>
        <w:rPr>
          <w:rFonts w:ascii="微软雅黑" w:eastAsia="微软雅黑" w:hAnsi="微软雅黑" w:hint="eastAsia"/>
        </w:rPr>
        <w:t>，</w:t>
      </w:r>
      <w:r>
        <w:rPr>
          <w:rFonts w:ascii="微软雅黑" w:eastAsia="微软雅黑" w:hAnsi="微软雅黑"/>
        </w:rPr>
        <w:t>且为</w:t>
      </w:r>
      <w:r>
        <w:rPr>
          <w:rFonts w:ascii="微软雅黑" w:eastAsia="微软雅黑" w:hAnsi="微软雅黑" w:hint="eastAsia"/>
        </w:rPr>
        <w:t>16对</w:t>
      </w:r>
    </w:p>
    <w:p w14:paraId="156124C9" w14:textId="77777777" w:rsidR="0076630D" w:rsidRDefault="00D7272D" w:rsidP="00B10728">
      <w:pPr>
        <w:pStyle w:val="af2"/>
        <w:numPr>
          <w:ilvl w:val="0"/>
          <w:numId w:val="503"/>
        </w:numPr>
        <w:ind w:firstLineChars="0"/>
        <w:rPr>
          <w:rFonts w:ascii="微软雅黑" w:eastAsia="微软雅黑" w:hAnsi="微软雅黑"/>
        </w:rPr>
      </w:pPr>
      <w:r>
        <w:rPr>
          <w:rFonts w:ascii="微软雅黑" w:eastAsia="微软雅黑" w:hAnsi="微软雅黑" w:hint="eastAsia"/>
        </w:rPr>
        <w:t>城市地址/</w:t>
      </w:r>
      <w:r>
        <w:rPr>
          <w:rFonts w:ascii="微软雅黑" w:eastAsia="微软雅黑" w:hAnsi="微软雅黑"/>
        </w:rPr>
        <w:t>Civic Address：【</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具体的城市地址，如</w:t>
      </w:r>
      <w:r>
        <w:rPr>
          <w:rFonts w:ascii="微软雅黑" w:eastAsia="微软雅黑" w:hAnsi="微软雅黑" w:hint="eastAsia"/>
        </w:rPr>
        <w:t>城市名称</w:t>
      </w:r>
      <w:r>
        <w:rPr>
          <w:rFonts w:ascii="微软雅黑" w:eastAsia="微软雅黑" w:hAnsi="微软雅黑"/>
        </w:rPr>
        <w:t>、邮政编码、街道、</w:t>
      </w:r>
      <w:r>
        <w:rPr>
          <w:rFonts w:ascii="微软雅黑" w:eastAsia="微软雅黑" w:hAnsi="微软雅黑" w:hint="eastAsia"/>
        </w:rPr>
        <w:t>地标等</w:t>
      </w:r>
      <w:r>
        <w:rPr>
          <w:rFonts w:ascii="微软雅黑" w:eastAsia="微软雅黑" w:hAnsi="微软雅黑"/>
        </w:rPr>
        <w:t>，必须以</w:t>
      </w:r>
      <w:r>
        <w:rPr>
          <w:rFonts w:ascii="微软雅黑" w:eastAsia="微软雅黑" w:hAnsi="微软雅黑" w:hint="eastAsia"/>
        </w:rPr>
        <w:t>十六进制形式</w:t>
      </w:r>
      <w:r>
        <w:rPr>
          <w:rFonts w:ascii="微软雅黑" w:eastAsia="微软雅黑" w:hAnsi="微软雅黑"/>
        </w:rPr>
        <w:t>输入，且为</w:t>
      </w:r>
      <w:r>
        <w:rPr>
          <w:rFonts w:ascii="微软雅黑" w:eastAsia="微软雅黑" w:hAnsi="微软雅黑" w:hint="eastAsia"/>
        </w:rPr>
        <w:t>6</w:t>
      </w:r>
      <w:r>
        <w:rPr>
          <w:rFonts w:ascii="微软雅黑" w:eastAsia="微软雅黑" w:hAnsi="微软雅黑"/>
        </w:rPr>
        <w:t>-160</w:t>
      </w:r>
      <w:r>
        <w:rPr>
          <w:rFonts w:ascii="微软雅黑" w:eastAsia="微软雅黑" w:hAnsi="微软雅黑" w:hint="eastAsia"/>
        </w:rPr>
        <w:t>对</w:t>
      </w:r>
    </w:p>
    <w:p w14:paraId="4ACCEA8B" w14:textId="77777777" w:rsidR="0076630D" w:rsidRDefault="00D7272D" w:rsidP="00B10728">
      <w:pPr>
        <w:pStyle w:val="af2"/>
        <w:numPr>
          <w:ilvl w:val="0"/>
          <w:numId w:val="503"/>
        </w:numPr>
        <w:ind w:firstLineChars="0"/>
        <w:rPr>
          <w:rFonts w:ascii="微软雅黑" w:eastAsia="微软雅黑" w:hAnsi="微软雅黑"/>
        </w:rPr>
      </w:pPr>
      <w:r>
        <w:rPr>
          <w:rFonts w:ascii="微软雅黑" w:eastAsia="微软雅黑" w:hAnsi="微软雅黑" w:hint="eastAsia"/>
        </w:rPr>
        <w:t>紧急电话号码/</w:t>
      </w:r>
      <w:r>
        <w:rPr>
          <w:rFonts w:ascii="微软雅黑" w:eastAsia="微软雅黑" w:hAnsi="微软雅黑"/>
        </w:rPr>
        <w:t>ECS ELIN：【</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设置紧急呼叫服务</w:t>
      </w:r>
      <w:r>
        <w:rPr>
          <w:rFonts w:ascii="微软雅黑" w:eastAsia="微软雅黑" w:hAnsi="微软雅黑"/>
        </w:rPr>
        <w:t>（</w:t>
      </w:r>
      <w:r>
        <w:rPr>
          <w:rFonts w:ascii="微软雅黑" w:eastAsia="微软雅黑" w:hAnsi="微软雅黑" w:hint="eastAsia"/>
        </w:rPr>
        <w:t>ECS</w:t>
      </w:r>
      <w:r>
        <w:rPr>
          <w:rFonts w:ascii="微软雅黑" w:eastAsia="微软雅黑" w:hAnsi="微软雅黑"/>
        </w:rPr>
        <w:t>）</w:t>
      </w:r>
      <w:r>
        <w:rPr>
          <w:rFonts w:ascii="微软雅黑" w:eastAsia="微软雅黑" w:hAnsi="微软雅黑" w:hint="eastAsia"/>
        </w:rPr>
        <w:t>ELIN</w:t>
      </w:r>
      <w:r>
        <w:rPr>
          <w:rFonts w:ascii="微软雅黑" w:eastAsia="微软雅黑" w:hAnsi="微软雅黑"/>
        </w:rPr>
        <w:t>。必须以</w:t>
      </w:r>
      <w:r>
        <w:rPr>
          <w:rFonts w:ascii="微软雅黑" w:eastAsia="微软雅黑" w:hAnsi="微软雅黑" w:hint="eastAsia"/>
        </w:rPr>
        <w:t>十六进制</w:t>
      </w:r>
      <w:r>
        <w:rPr>
          <w:rFonts w:ascii="微软雅黑" w:eastAsia="微软雅黑" w:hAnsi="微软雅黑"/>
        </w:rPr>
        <w:t>形式输入，且为</w:t>
      </w:r>
      <w:r>
        <w:rPr>
          <w:rFonts w:ascii="微软雅黑" w:eastAsia="微软雅黑" w:hAnsi="微软雅黑" w:hint="eastAsia"/>
        </w:rPr>
        <w:t>10-25对</w:t>
      </w:r>
    </w:p>
    <w:p w14:paraId="324EA0D3" w14:textId="77777777" w:rsidR="0076630D" w:rsidRDefault="00D7272D">
      <w:pPr>
        <w:rPr>
          <w:rFonts w:ascii="微软雅黑" w:eastAsia="微软雅黑" w:hAnsi="微软雅黑"/>
        </w:rPr>
      </w:pPr>
      <w:r>
        <w:rPr>
          <w:rFonts w:ascii="微软雅黑" w:eastAsia="微软雅黑" w:hAnsi="微软雅黑" w:hint="eastAsia"/>
        </w:rPr>
        <w:t>端口</w:t>
      </w:r>
      <w:r>
        <w:rPr>
          <w:rFonts w:ascii="微软雅黑" w:eastAsia="微软雅黑" w:hAnsi="微软雅黑"/>
        </w:rPr>
        <w:t>列表：</w:t>
      </w:r>
    </w:p>
    <w:p w14:paraId="0D7C9FB0" w14:textId="77777777" w:rsidR="0076630D" w:rsidRDefault="00D7272D" w:rsidP="00B10728">
      <w:pPr>
        <w:pStyle w:val="af2"/>
        <w:numPr>
          <w:ilvl w:val="0"/>
          <w:numId w:val="504"/>
        </w:numPr>
        <w:ind w:firstLineChars="0"/>
        <w:rPr>
          <w:rFonts w:ascii="微软雅黑" w:eastAsia="微软雅黑" w:hAnsi="微软雅黑"/>
        </w:rPr>
      </w:pPr>
      <w:r>
        <w:rPr>
          <w:rFonts w:ascii="微软雅黑" w:eastAsia="微软雅黑" w:hAnsi="微软雅黑" w:hint="eastAsia"/>
        </w:rPr>
        <w:t>列表</w:t>
      </w:r>
      <w:r>
        <w:rPr>
          <w:rFonts w:ascii="微软雅黑" w:eastAsia="微软雅黑" w:hAnsi="微软雅黑"/>
        </w:rPr>
        <w:t>显示</w:t>
      </w: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LLDP</w:t>
      </w:r>
      <w:r>
        <w:rPr>
          <w:rFonts w:ascii="微软雅黑" w:eastAsia="微软雅黑" w:hAnsi="微软雅黑"/>
        </w:rPr>
        <w:t xml:space="preserve"> MED、</w:t>
      </w:r>
      <w:r>
        <w:rPr>
          <w:rFonts w:ascii="微软雅黑" w:eastAsia="微软雅黑" w:hAnsi="微软雅黑" w:hint="eastAsia"/>
        </w:rPr>
        <w:t>Network</w:t>
      </w:r>
      <w:r>
        <w:rPr>
          <w:rFonts w:ascii="微软雅黑" w:eastAsia="微软雅黑" w:hAnsi="微软雅黑"/>
        </w:rPr>
        <w:t xml:space="preserve"> Policy </w:t>
      </w:r>
      <w:r>
        <w:rPr>
          <w:rFonts w:ascii="微软雅黑" w:eastAsia="微软雅黑" w:hAnsi="微软雅黑" w:hint="eastAsia"/>
        </w:rPr>
        <w:t>TLV及其</w:t>
      </w:r>
      <w:r>
        <w:rPr>
          <w:rFonts w:ascii="微软雅黑" w:eastAsia="微软雅黑" w:hAnsi="微软雅黑"/>
        </w:rPr>
        <w:t>应用、</w:t>
      </w:r>
      <w:r>
        <w:rPr>
          <w:rFonts w:ascii="微软雅黑" w:eastAsia="微软雅黑" w:hAnsi="微软雅黑" w:hint="eastAsia"/>
        </w:rPr>
        <w:t>Location</w:t>
      </w:r>
      <w:r>
        <w:rPr>
          <w:rFonts w:ascii="微软雅黑" w:eastAsia="微软雅黑" w:hAnsi="微软雅黑"/>
        </w:rPr>
        <w:t xml:space="preserve"> TLV、Inventory TLV</w:t>
      </w:r>
      <w:r>
        <w:rPr>
          <w:rFonts w:ascii="微软雅黑" w:eastAsia="微软雅黑" w:hAnsi="微软雅黑" w:hint="eastAsia"/>
        </w:rPr>
        <w:t>、</w:t>
      </w:r>
      <w:r>
        <w:rPr>
          <w:rFonts w:ascii="微软雅黑" w:eastAsia="微软雅黑" w:hAnsi="微软雅黑"/>
        </w:rPr>
        <w:t>PoE-PSE TLV</w:t>
      </w:r>
    </w:p>
    <w:p w14:paraId="0106DF09" w14:textId="77777777" w:rsidR="0076630D" w:rsidRDefault="00D7272D" w:rsidP="00B10728">
      <w:pPr>
        <w:pStyle w:val="af2"/>
        <w:numPr>
          <w:ilvl w:val="0"/>
          <w:numId w:val="50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编辑，可选多个端口进行批量编辑</w:t>
      </w:r>
    </w:p>
    <w:p w14:paraId="7FA7034E" w14:textId="77777777" w:rsidR="0076630D" w:rsidRDefault="0076630D">
      <w:pPr>
        <w:rPr>
          <w:rFonts w:ascii="微软雅黑" w:eastAsia="微软雅黑" w:hAnsi="微软雅黑"/>
        </w:rPr>
      </w:pPr>
    </w:p>
    <w:p w14:paraId="4536B987" w14:textId="77777777" w:rsidR="0076630D" w:rsidRDefault="00D7272D">
      <w:pPr>
        <w:rPr>
          <w:rFonts w:ascii="微软雅黑" w:eastAsia="微软雅黑" w:hAnsi="微软雅黑"/>
          <w:b/>
        </w:rPr>
      </w:pPr>
      <w:r>
        <w:rPr>
          <w:rFonts w:ascii="微软雅黑" w:eastAsia="微软雅黑" w:hAnsi="微软雅黑" w:hint="eastAsia"/>
          <w:b/>
        </w:rPr>
        <w:lastRenderedPageBreak/>
        <w:t>3. 设备信息</w:t>
      </w:r>
    </w:p>
    <w:p w14:paraId="5F784E87" w14:textId="77777777" w:rsidR="0076630D" w:rsidRDefault="00D7272D">
      <w:pPr>
        <w:rPr>
          <w:rFonts w:ascii="微软雅黑" w:eastAsia="微软雅黑" w:hAnsi="微软雅黑"/>
        </w:rPr>
      </w:pPr>
      <w:r>
        <w:rPr>
          <w:rFonts w:ascii="微软雅黑" w:eastAsia="微软雅黑" w:hAnsi="微软雅黑" w:hint="eastAsia"/>
        </w:rPr>
        <w:t>本地设备</w:t>
      </w:r>
      <w:r>
        <w:rPr>
          <w:rFonts w:ascii="微软雅黑" w:eastAsia="微软雅黑" w:hAnsi="微软雅黑"/>
        </w:rPr>
        <w:t>信息：</w:t>
      </w:r>
    </w:p>
    <w:p w14:paraId="25696CC2" w14:textId="77777777" w:rsidR="0076630D" w:rsidRDefault="00D7272D" w:rsidP="00B10728">
      <w:pPr>
        <w:pStyle w:val="af2"/>
        <w:numPr>
          <w:ilvl w:val="0"/>
          <w:numId w:val="505"/>
        </w:numPr>
        <w:ind w:firstLineChars="0"/>
        <w:rPr>
          <w:rFonts w:ascii="微软雅黑" w:eastAsia="微软雅黑" w:hAnsi="微软雅黑"/>
        </w:rPr>
      </w:pPr>
      <w:r>
        <w:rPr>
          <w:rFonts w:ascii="微软雅黑" w:eastAsia="微软雅黑" w:hAnsi="微软雅黑" w:hint="eastAsia"/>
        </w:rPr>
        <w:t>C</w:t>
      </w:r>
      <w:r>
        <w:rPr>
          <w:rFonts w:ascii="微软雅黑" w:eastAsia="微软雅黑" w:hAnsi="微软雅黑"/>
        </w:rPr>
        <w:t>h</w:t>
      </w:r>
      <w:r>
        <w:rPr>
          <w:rFonts w:ascii="微软雅黑" w:eastAsia="微软雅黑" w:hAnsi="微软雅黑" w:hint="eastAsia"/>
        </w:rPr>
        <w:t>assis</w:t>
      </w:r>
      <w:r>
        <w:rPr>
          <w:rFonts w:ascii="微软雅黑" w:eastAsia="微软雅黑" w:hAnsi="微软雅黑"/>
        </w:rPr>
        <w:t xml:space="preserve"> ID Subtype</w:t>
      </w:r>
      <w:r>
        <w:rPr>
          <w:rFonts w:ascii="微软雅黑" w:eastAsia="微软雅黑" w:hAnsi="微软雅黑" w:hint="eastAsia"/>
        </w:rPr>
        <w:t>/</w:t>
      </w:r>
      <w:r>
        <w:rPr>
          <w:rFonts w:ascii="微软雅黑" w:eastAsia="微软雅黑" w:hAnsi="微软雅黑"/>
        </w:rPr>
        <w:t>机箱ID</w:t>
      </w:r>
      <w:r>
        <w:rPr>
          <w:rFonts w:ascii="微软雅黑" w:eastAsia="微软雅黑" w:hAnsi="微软雅黑" w:hint="eastAsia"/>
        </w:rPr>
        <w:t>子类型</w:t>
      </w:r>
      <w:r>
        <w:rPr>
          <w:rFonts w:ascii="微软雅黑" w:eastAsia="微软雅黑" w:hAnsi="微软雅黑"/>
        </w:rPr>
        <w:t>：机箱ID的类型（</w:t>
      </w:r>
      <w:r>
        <w:rPr>
          <w:rFonts w:ascii="微软雅黑" w:eastAsia="微软雅黑" w:hAnsi="微软雅黑" w:hint="eastAsia"/>
        </w:rPr>
        <w:t>如</w:t>
      </w:r>
      <w:r>
        <w:rPr>
          <w:rFonts w:ascii="微软雅黑" w:eastAsia="微软雅黑" w:hAnsi="微软雅黑"/>
        </w:rPr>
        <w:t>MAC地址</w:t>
      </w:r>
      <w:r>
        <w:rPr>
          <w:rFonts w:ascii="微软雅黑" w:eastAsia="微软雅黑" w:hAnsi="微软雅黑" w:hint="eastAsia"/>
        </w:rPr>
        <w:t>）</w:t>
      </w:r>
    </w:p>
    <w:p w14:paraId="587E0E8A" w14:textId="77777777" w:rsidR="0076630D" w:rsidRDefault="00D7272D" w:rsidP="00B10728">
      <w:pPr>
        <w:pStyle w:val="af2"/>
        <w:numPr>
          <w:ilvl w:val="0"/>
          <w:numId w:val="505"/>
        </w:numPr>
        <w:ind w:firstLineChars="0"/>
        <w:rPr>
          <w:rFonts w:ascii="微软雅黑" w:eastAsia="微软雅黑" w:hAnsi="微软雅黑"/>
        </w:rPr>
      </w:pPr>
      <w:r>
        <w:rPr>
          <w:rFonts w:ascii="微软雅黑" w:eastAsia="微软雅黑" w:hAnsi="微软雅黑" w:hint="eastAsia"/>
        </w:rPr>
        <w:t>Chassis</w:t>
      </w:r>
      <w:r>
        <w:rPr>
          <w:rFonts w:ascii="微软雅黑" w:eastAsia="微软雅黑" w:hAnsi="微软雅黑"/>
        </w:rPr>
        <w:t xml:space="preserve"> ID</w:t>
      </w:r>
      <w:r>
        <w:rPr>
          <w:rFonts w:ascii="微软雅黑" w:eastAsia="微软雅黑" w:hAnsi="微软雅黑" w:hint="eastAsia"/>
        </w:rPr>
        <w:t>/</w:t>
      </w:r>
      <w:r>
        <w:rPr>
          <w:rFonts w:ascii="微软雅黑" w:eastAsia="微软雅黑" w:hAnsi="微软雅黑"/>
        </w:rPr>
        <w:t>机箱ID：机箱的标识符，如果机箱ID子类型为MAC地址，则</w:t>
      </w:r>
      <w:r>
        <w:rPr>
          <w:rFonts w:ascii="微软雅黑" w:eastAsia="微软雅黑" w:hAnsi="微软雅黑" w:hint="eastAsia"/>
        </w:rPr>
        <w:t>显示</w:t>
      </w:r>
      <w:r>
        <w:rPr>
          <w:rFonts w:ascii="微软雅黑" w:eastAsia="微软雅黑" w:hAnsi="微软雅黑"/>
        </w:rPr>
        <w:t>设备MAC地址</w:t>
      </w:r>
    </w:p>
    <w:p w14:paraId="7700A995" w14:textId="77777777" w:rsidR="0076630D" w:rsidRDefault="00D7272D" w:rsidP="00B10728">
      <w:pPr>
        <w:pStyle w:val="af2"/>
        <w:numPr>
          <w:ilvl w:val="0"/>
          <w:numId w:val="505"/>
        </w:numPr>
        <w:ind w:firstLineChars="0"/>
        <w:rPr>
          <w:rFonts w:ascii="微软雅黑" w:eastAsia="微软雅黑" w:hAnsi="微软雅黑"/>
        </w:rPr>
      </w:pPr>
      <w:r>
        <w:rPr>
          <w:rFonts w:ascii="微软雅黑" w:eastAsia="微软雅黑" w:hAnsi="微软雅黑" w:hint="eastAsia"/>
        </w:rPr>
        <w:t>System</w:t>
      </w:r>
      <w:r>
        <w:rPr>
          <w:rFonts w:ascii="微软雅黑" w:eastAsia="微软雅黑" w:hAnsi="微软雅黑"/>
        </w:rPr>
        <w:t xml:space="preserve"> Name</w:t>
      </w:r>
      <w:r>
        <w:rPr>
          <w:rFonts w:ascii="微软雅黑" w:eastAsia="微软雅黑" w:hAnsi="微软雅黑" w:hint="eastAsia"/>
        </w:rPr>
        <w:t>/</w:t>
      </w:r>
      <w:r>
        <w:rPr>
          <w:rFonts w:ascii="微软雅黑" w:eastAsia="微软雅黑" w:hAnsi="微软雅黑"/>
        </w:rPr>
        <w:t>系统名称</w:t>
      </w:r>
      <w:r>
        <w:rPr>
          <w:rFonts w:ascii="微软雅黑" w:eastAsia="微软雅黑" w:hAnsi="微软雅黑" w:hint="eastAsia"/>
        </w:rPr>
        <w:t>：</w:t>
      </w:r>
      <w:r>
        <w:rPr>
          <w:rFonts w:ascii="微软雅黑" w:eastAsia="微软雅黑" w:hAnsi="微软雅黑"/>
        </w:rPr>
        <w:t>设备名称</w:t>
      </w:r>
    </w:p>
    <w:p w14:paraId="6F76B715" w14:textId="77777777" w:rsidR="0076630D" w:rsidRDefault="00D7272D" w:rsidP="00B10728">
      <w:pPr>
        <w:pStyle w:val="af2"/>
        <w:numPr>
          <w:ilvl w:val="0"/>
          <w:numId w:val="505"/>
        </w:numPr>
        <w:ind w:firstLineChars="0"/>
        <w:rPr>
          <w:rFonts w:ascii="微软雅黑" w:eastAsia="微软雅黑" w:hAnsi="微软雅黑"/>
        </w:rPr>
      </w:pPr>
      <w:r>
        <w:rPr>
          <w:rFonts w:ascii="微软雅黑" w:eastAsia="微软雅黑" w:hAnsi="微软雅黑"/>
        </w:rPr>
        <w:t>System Description</w:t>
      </w:r>
      <w:r>
        <w:rPr>
          <w:rFonts w:ascii="微软雅黑" w:eastAsia="微软雅黑" w:hAnsi="微软雅黑" w:hint="eastAsia"/>
        </w:rPr>
        <w:t>/</w:t>
      </w:r>
      <w:r>
        <w:rPr>
          <w:rFonts w:ascii="微软雅黑" w:eastAsia="微软雅黑" w:hAnsi="微软雅黑"/>
        </w:rPr>
        <w:t>系统说明</w:t>
      </w:r>
      <w:r>
        <w:rPr>
          <w:rFonts w:ascii="微软雅黑" w:eastAsia="微软雅黑" w:hAnsi="微软雅黑" w:hint="eastAsia"/>
        </w:rPr>
        <w:t>：</w:t>
      </w:r>
      <w:r>
        <w:rPr>
          <w:rFonts w:ascii="微软雅黑" w:eastAsia="微软雅黑" w:hAnsi="微软雅黑"/>
        </w:rPr>
        <w:t>设备说明（</w:t>
      </w:r>
      <w:r>
        <w:rPr>
          <w:rFonts w:ascii="微软雅黑" w:eastAsia="微软雅黑" w:hAnsi="微软雅黑" w:hint="eastAsia"/>
        </w:rPr>
        <w:t>采用</w:t>
      </w:r>
      <w:r>
        <w:rPr>
          <w:rFonts w:ascii="微软雅黑" w:eastAsia="微软雅黑" w:hAnsi="微软雅黑"/>
        </w:rPr>
        <w:t>字母数字格式）</w:t>
      </w:r>
    </w:p>
    <w:p w14:paraId="385A8782" w14:textId="77777777" w:rsidR="0076630D" w:rsidRDefault="00D7272D" w:rsidP="00B10728">
      <w:pPr>
        <w:pStyle w:val="af2"/>
        <w:numPr>
          <w:ilvl w:val="0"/>
          <w:numId w:val="505"/>
        </w:numPr>
        <w:ind w:firstLineChars="0"/>
        <w:rPr>
          <w:rFonts w:ascii="微软雅黑" w:eastAsia="微软雅黑" w:hAnsi="微软雅黑"/>
        </w:rPr>
      </w:pPr>
      <w:r>
        <w:rPr>
          <w:rFonts w:ascii="微软雅黑" w:eastAsia="微软雅黑" w:hAnsi="微软雅黑"/>
        </w:rPr>
        <w:t>Supported Capabilities</w:t>
      </w:r>
      <w:r>
        <w:rPr>
          <w:rFonts w:ascii="微软雅黑" w:eastAsia="微软雅黑" w:hAnsi="微软雅黑" w:hint="eastAsia"/>
        </w:rPr>
        <w:t>/</w:t>
      </w:r>
      <w:r>
        <w:rPr>
          <w:rFonts w:ascii="微软雅黑" w:eastAsia="微软雅黑" w:hAnsi="微软雅黑"/>
        </w:rPr>
        <w:t>支持的系统功能</w:t>
      </w:r>
      <w:r>
        <w:rPr>
          <w:rFonts w:ascii="微软雅黑" w:eastAsia="微软雅黑" w:hAnsi="微软雅黑" w:hint="eastAsia"/>
        </w:rPr>
        <w:t>：</w:t>
      </w:r>
      <w:r>
        <w:rPr>
          <w:rFonts w:ascii="微软雅黑" w:eastAsia="微软雅黑" w:hAnsi="微软雅黑"/>
        </w:rPr>
        <w:t>设备的主要功能如网桥</w:t>
      </w:r>
      <w:r>
        <w:rPr>
          <w:rFonts w:ascii="微软雅黑" w:eastAsia="微软雅黑" w:hAnsi="微软雅黑" w:hint="eastAsia"/>
        </w:rPr>
        <w:t>、</w:t>
      </w:r>
      <w:r>
        <w:rPr>
          <w:rFonts w:ascii="微软雅黑" w:eastAsia="微软雅黑" w:hAnsi="微软雅黑"/>
        </w:rPr>
        <w:t>路由器或WLAN AP</w:t>
      </w:r>
    </w:p>
    <w:p w14:paraId="040D48D8" w14:textId="77777777" w:rsidR="0076630D" w:rsidRDefault="00D7272D" w:rsidP="00B10728">
      <w:pPr>
        <w:pStyle w:val="af2"/>
        <w:numPr>
          <w:ilvl w:val="0"/>
          <w:numId w:val="505"/>
        </w:numPr>
        <w:ind w:firstLineChars="0"/>
        <w:rPr>
          <w:rFonts w:ascii="微软雅黑" w:eastAsia="微软雅黑" w:hAnsi="微软雅黑"/>
        </w:rPr>
      </w:pPr>
      <w:r>
        <w:rPr>
          <w:rFonts w:ascii="微软雅黑" w:eastAsia="微软雅黑" w:hAnsi="微软雅黑"/>
        </w:rPr>
        <w:t>Enabled Capabilities</w:t>
      </w:r>
      <w:r>
        <w:rPr>
          <w:rFonts w:ascii="微软雅黑" w:eastAsia="微软雅黑" w:hAnsi="微软雅黑" w:hint="eastAsia"/>
        </w:rPr>
        <w:t>/</w:t>
      </w:r>
      <w:r>
        <w:rPr>
          <w:rFonts w:ascii="微软雅黑" w:eastAsia="微软雅黑" w:hAnsi="微软雅黑"/>
        </w:rPr>
        <w:t>已启用的系统</w:t>
      </w:r>
      <w:r>
        <w:rPr>
          <w:rFonts w:ascii="微软雅黑" w:eastAsia="微软雅黑" w:hAnsi="微软雅黑" w:hint="eastAsia"/>
        </w:rPr>
        <w:t>功能：</w:t>
      </w:r>
      <w:r>
        <w:rPr>
          <w:rFonts w:ascii="微软雅黑" w:eastAsia="微软雅黑" w:hAnsi="微软雅黑"/>
        </w:rPr>
        <w:t>设备主要已启用功能</w:t>
      </w:r>
    </w:p>
    <w:p w14:paraId="0CB025F1" w14:textId="77777777" w:rsidR="0076630D" w:rsidRDefault="00D7272D" w:rsidP="00B10728">
      <w:pPr>
        <w:pStyle w:val="af2"/>
        <w:numPr>
          <w:ilvl w:val="0"/>
          <w:numId w:val="505"/>
        </w:numPr>
        <w:ind w:firstLineChars="0"/>
        <w:rPr>
          <w:rFonts w:ascii="微软雅黑" w:eastAsia="微软雅黑" w:hAnsi="微软雅黑"/>
        </w:rPr>
      </w:pPr>
      <w:r>
        <w:rPr>
          <w:rFonts w:ascii="微软雅黑" w:eastAsia="微软雅黑" w:hAnsi="微软雅黑"/>
        </w:rPr>
        <w:t>Port ID Subtype</w:t>
      </w:r>
      <w:r>
        <w:rPr>
          <w:rFonts w:ascii="微软雅黑" w:eastAsia="微软雅黑" w:hAnsi="微软雅黑" w:hint="eastAsia"/>
        </w:rPr>
        <w:t>/端口</w:t>
      </w:r>
      <w:r>
        <w:rPr>
          <w:rFonts w:ascii="微软雅黑" w:eastAsia="微软雅黑" w:hAnsi="微软雅黑"/>
        </w:rPr>
        <w:t>ID子类型：显示端口</w:t>
      </w:r>
      <w:r>
        <w:rPr>
          <w:rFonts w:ascii="微软雅黑" w:eastAsia="微软雅黑" w:hAnsi="微软雅黑" w:hint="eastAsia"/>
        </w:rPr>
        <w:t>标识符</w:t>
      </w:r>
      <w:r>
        <w:rPr>
          <w:rFonts w:ascii="微软雅黑" w:eastAsia="微软雅黑" w:hAnsi="微软雅黑"/>
        </w:rPr>
        <w:t>的类型</w:t>
      </w:r>
      <w:r>
        <w:rPr>
          <w:rFonts w:ascii="微软雅黑" w:eastAsia="微软雅黑" w:hAnsi="微软雅黑" w:hint="eastAsia"/>
        </w:rPr>
        <w:t>，通常</w:t>
      </w:r>
      <w:r>
        <w:rPr>
          <w:rFonts w:ascii="微软雅黑" w:eastAsia="微软雅黑" w:hAnsi="微软雅黑"/>
        </w:rPr>
        <w:t>为</w:t>
      </w:r>
      <w:r>
        <w:rPr>
          <w:rFonts w:ascii="微软雅黑" w:eastAsia="微软雅黑" w:hAnsi="微软雅黑" w:hint="eastAsia"/>
        </w:rPr>
        <w:t>本地</w:t>
      </w:r>
    </w:p>
    <w:p w14:paraId="5CAC4D1D" w14:textId="77777777" w:rsidR="0076630D" w:rsidRDefault="0076630D">
      <w:pPr>
        <w:rPr>
          <w:rFonts w:ascii="微软雅黑" w:eastAsia="微软雅黑" w:hAnsi="微软雅黑"/>
        </w:rPr>
      </w:pPr>
    </w:p>
    <w:p w14:paraId="59174513" w14:textId="77777777" w:rsidR="0076630D" w:rsidRDefault="00D7272D">
      <w:pPr>
        <w:rPr>
          <w:rFonts w:ascii="微软雅黑" w:eastAsia="微软雅黑" w:hAnsi="微软雅黑"/>
        </w:rPr>
      </w:pPr>
      <w:r>
        <w:rPr>
          <w:rFonts w:ascii="微软雅黑" w:eastAsia="微软雅黑" w:hAnsi="微软雅黑" w:hint="eastAsia"/>
        </w:rPr>
        <w:t>本地端口信息</w:t>
      </w:r>
      <w:r>
        <w:rPr>
          <w:rFonts w:ascii="微软雅黑" w:eastAsia="微软雅黑" w:hAnsi="微软雅黑"/>
        </w:rPr>
        <w:t>：</w:t>
      </w:r>
    </w:p>
    <w:p w14:paraId="6CC1C730" w14:textId="77777777" w:rsidR="0076630D" w:rsidRDefault="00D7272D">
      <w:pPr>
        <w:ind w:firstLine="420"/>
        <w:rPr>
          <w:rFonts w:ascii="微软雅黑" w:eastAsia="微软雅黑" w:hAnsi="微软雅黑"/>
        </w:rPr>
      </w:pPr>
      <w:r>
        <w:rPr>
          <w:rFonts w:ascii="微软雅黑" w:eastAsia="微软雅黑" w:hAnsi="微软雅黑" w:hint="eastAsia"/>
        </w:rPr>
        <w:t>每个端口（包括</w:t>
      </w:r>
      <w:r>
        <w:rPr>
          <w:rFonts w:ascii="微软雅黑" w:eastAsia="微软雅黑" w:hAnsi="微软雅黑"/>
        </w:rPr>
        <w:t>电口和光口</w:t>
      </w:r>
      <w:r>
        <w:rPr>
          <w:rFonts w:ascii="微软雅黑" w:eastAsia="微软雅黑" w:hAnsi="微软雅黑" w:hint="eastAsia"/>
        </w:rPr>
        <w:t>）支持</w:t>
      </w:r>
      <w:r>
        <w:rPr>
          <w:rFonts w:ascii="微软雅黑" w:eastAsia="微软雅黑" w:hAnsi="微软雅黑"/>
        </w:rPr>
        <w:t>查看</w:t>
      </w:r>
      <w:r>
        <w:rPr>
          <w:rFonts w:ascii="微软雅黑" w:eastAsia="微软雅黑" w:hAnsi="微软雅黑" w:hint="eastAsia"/>
        </w:rPr>
        <w:t>LLDP</w:t>
      </w:r>
      <w:r>
        <w:rPr>
          <w:rFonts w:ascii="微软雅黑" w:eastAsia="微软雅黑" w:hAnsi="微软雅黑"/>
        </w:rPr>
        <w:t>信息和LLDP-MED信息</w:t>
      </w:r>
      <w:r>
        <w:rPr>
          <w:rFonts w:ascii="微软雅黑" w:eastAsia="微软雅黑" w:hAnsi="微软雅黑" w:hint="eastAsia"/>
        </w:rPr>
        <w:t>，</w:t>
      </w:r>
      <w:r>
        <w:rPr>
          <w:rFonts w:ascii="微软雅黑" w:eastAsia="微软雅黑" w:hAnsi="微软雅黑"/>
        </w:rPr>
        <w:t>具体信息包括</w:t>
      </w:r>
      <w:r>
        <w:rPr>
          <w:rFonts w:ascii="微软雅黑" w:eastAsia="微软雅黑" w:hAnsi="微软雅黑" w:hint="eastAsia"/>
        </w:rPr>
        <w:t>但不限于下述内容</w:t>
      </w:r>
      <w:r>
        <w:rPr>
          <w:rFonts w:ascii="微软雅黑" w:eastAsia="微软雅黑" w:hAnsi="微软雅黑"/>
        </w:rPr>
        <w:t>：</w:t>
      </w:r>
    </w:p>
    <w:p w14:paraId="61035BBF" w14:textId="77777777" w:rsidR="0076630D" w:rsidRDefault="00D7272D">
      <w:pPr>
        <w:ind w:firstLine="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rPr>
        <w:t>每个端口信息存在差异，建议</w:t>
      </w:r>
      <w:r>
        <w:rPr>
          <w:rFonts w:ascii="微软雅黑" w:eastAsia="微软雅黑" w:hAnsi="微软雅黑" w:hint="eastAsia"/>
        </w:rPr>
        <w:t>直接</w:t>
      </w:r>
      <w:r>
        <w:rPr>
          <w:rFonts w:ascii="微软雅黑" w:eastAsia="微软雅黑" w:hAnsi="微软雅黑"/>
        </w:rPr>
        <w:t>以大文本框形式直接显示相关内容。</w:t>
      </w:r>
    </w:p>
    <w:p w14:paraId="58E38A06"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hint="eastAsia"/>
        </w:rPr>
        <w:t>基本</w:t>
      </w:r>
      <w:r>
        <w:rPr>
          <w:rFonts w:ascii="微软雅黑" w:eastAsia="微软雅黑" w:hAnsi="微软雅黑"/>
        </w:rPr>
        <w:t>TLV信息</w:t>
      </w:r>
    </w:p>
    <w:p w14:paraId="2C32E7A4" w14:textId="77777777" w:rsidR="0076630D" w:rsidRDefault="00D7272D" w:rsidP="00B10728">
      <w:pPr>
        <w:pStyle w:val="af2"/>
        <w:numPr>
          <w:ilvl w:val="0"/>
          <w:numId w:val="507"/>
        </w:numPr>
        <w:ind w:firstLineChars="0"/>
        <w:rPr>
          <w:rFonts w:ascii="微软雅黑" w:eastAsia="微软雅黑" w:hAnsi="微软雅黑"/>
        </w:rPr>
      </w:pPr>
      <w:r>
        <w:rPr>
          <w:rFonts w:ascii="微软雅黑" w:eastAsia="微软雅黑" w:hAnsi="微软雅黑" w:hint="eastAsia"/>
        </w:rPr>
        <w:t>Chassis</w:t>
      </w:r>
      <w:r>
        <w:rPr>
          <w:rFonts w:ascii="微软雅黑" w:eastAsia="微软雅黑" w:hAnsi="微软雅黑"/>
        </w:rPr>
        <w:t xml:space="preserve"> ID Subtype</w:t>
      </w:r>
      <w:r>
        <w:rPr>
          <w:rFonts w:ascii="微软雅黑" w:eastAsia="微软雅黑" w:hAnsi="微软雅黑" w:hint="eastAsia"/>
        </w:rPr>
        <w:t>/</w:t>
      </w:r>
      <w:r>
        <w:rPr>
          <w:rFonts w:ascii="微软雅黑" w:eastAsia="微软雅黑" w:hAnsi="微软雅黑"/>
        </w:rPr>
        <w:t>机箱ID子类型</w:t>
      </w:r>
      <w:r>
        <w:rPr>
          <w:rFonts w:ascii="微软雅黑" w:eastAsia="微软雅黑" w:hAnsi="微软雅黑" w:hint="eastAsia"/>
        </w:rPr>
        <w:t>：</w:t>
      </w:r>
      <w:r>
        <w:rPr>
          <w:rFonts w:ascii="微软雅黑" w:eastAsia="微软雅黑" w:hAnsi="微软雅黑"/>
        </w:rPr>
        <w:t>机箱ID的类型（</w:t>
      </w:r>
      <w:r>
        <w:rPr>
          <w:rFonts w:ascii="微软雅黑" w:eastAsia="微软雅黑" w:hAnsi="微软雅黑" w:hint="eastAsia"/>
        </w:rPr>
        <w:t>如</w:t>
      </w:r>
      <w:r>
        <w:rPr>
          <w:rFonts w:ascii="微软雅黑" w:eastAsia="微软雅黑" w:hAnsi="微软雅黑"/>
        </w:rPr>
        <w:t>MAC地址）</w:t>
      </w:r>
    </w:p>
    <w:p w14:paraId="37ED41CA" w14:textId="77777777" w:rsidR="0076630D" w:rsidRDefault="00D7272D" w:rsidP="00B10728">
      <w:pPr>
        <w:pStyle w:val="af2"/>
        <w:numPr>
          <w:ilvl w:val="0"/>
          <w:numId w:val="507"/>
        </w:numPr>
        <w:ind w:firstLineChars="0"/>
        <w:rPr>
          <w:rFonts w:ascii="微软雅黑" w:eastAsia="微软雅黑" w:hAnsi="微软雅黑"/>
        </w:rPr>
      </w:pPr>
      <w:r>
        <w:rPr>
          <w:rFonts w:ascii="微软雅黑" w:eastAsia="微软雅黑" w:hAnsi="微软雅黑" w:hint="eastAsia"/>
        </w:rPr>
        <w:t>Chassis</w:t>
      </w:r>
      <w:r>
        <w:rPr>
          <w:rFonts w:ascii="微软雅黑" w:eastAsia="微软雅黑" w:hAnsi="微软雅黑"/>
        </w:rPr>
        <w:t xml:space="preserve"> ID</w:t>
      </w:r>
      <w:r>
        <w:rPr>
          <w:rFonts w:ascii="微软雅黑" w:eastAsia="微软雅黑" w:hAnsi="微软雅黑" w:hint="eastAsia"/>
        </w:rPr>
        <w:t>/</w:t>
      </w:r>
      <w:r>
        <w:rPr>
          <w:rFonts w:ascii="微软雅黑" w:eastAsia="微软雅黑" w:hAnsi="微软雅黑"/>
        </w:rPr>
        <w:t>机箱ID</w:t>
      </w:r>
      <w:r>
        <w:rPr>
          <w:rFonts w:ascii="微软雅黑" w:eastAsia="微软雅黑" w:hAnsi="微软雅黑" w:hint="eastAsia"/>
        </w:rPr>
        <w:t>：</w:t>
      </w:r>
      <w:r>
        <w:rPr>
          <w:rFonts w:ascii="微软雅黑" w:eastAsia="微软雅黑" w:hAnsi="微软雅黑"/>
        </w:rPr>
        <w:t>机箱的标识符，如果机箱ID子类型为MAC地址，则显示设备的MAC地址</w:t>
      </w:r>
    </w:p>
    <w:p w14:paraId="2401B99A" w14:textId="77777777" w:rsidR="0076630D" w:rsidRDefault="00D7272D" w:rsidP="00B10728">
      <w:pPr>
        <w:pStyle w:val="af2"/>
        <w:numPr>
          <w:ilvl w:val="0"/>
          <w:numId w:val="507"/>
        </w:numPr>
        <w:ind w:firstLineChars="0"/>
        <w:rPr>
          <w:rFonts w:ascii="微软雅黑" w:eastAsia="微软雅黑" w:hAnsi="微软雅黑"/>
        </w:rPr>
      </w:pPr>
      <w:r>
        <w:rPr>
          <w:rFonts w:ascii="微软雅黑" w:eastAsia="微软雅黑" w:hAnsi="微软雅黑" w:hint="eastAsia"/>
        </w:rPr>
        <w:t>System</w:t>
      </w:r>
      <w:r>
        <w:rPr>
          <w:rFonts w:ascii="微软雅黑" w:eastAsia="微软雅黑" w:hAnsi="微软雅黑"/>
        </w:rPr>
        <w:t xml:space="preserve"> Name</w:t>
      </w:r>
      <w:r>
        <w:rPr>
          <w:rFonts w:ascii="微软雅黑" w:eastAsia="微软雅黑" w:hAnsi="微软雅黑" w:hint="eastAsia"/>
        </w:rPr>
        <w:t>/</w:t>
      </w:r>
      <w:r>
        <w:rPr>
          <w:rFonts w:ascii="微软雅黑" w:eastAsia="微软雅黑" w:hAnsi="微软雅黑"/>
        </w:rPr>
        <w:t>系统名称</w:t>
      </w:r>
      <w:r>
        <w:rPr>
          <w:rFonts w:ascii="微软雅黑" w:eastAsia="微软雅黑" w:hAnsi="微软雅黑" w:hint="eastAsia"/>
        </w:rPr>
        <w:t>：</w:t>
      </w:r>
      <w:r>
        <w:rPr>
          <w:rFonts w:ascii="微软雅黑" w:eastAsia="微软雅黑" w:hAnsi="微软雅黑"/>
        </w:rPr>
        <w:t>设备名称</w:t>
      </w:r>
    </w:p>
    <w:p w14:paraId="713A0CE7" w14:textId="77777777" w:rsidR="0076630D" w:rsidRDefault="00D7272D" w:rsidP="00B10728">
      <w:pPr>
        <w:pStyle w:val="af2"/>
        <w:numPr>
          <w:ilvl w:val="0"/>
          <w:numId w:val="507"/>
        </w:numPr>
        <w:ind w:firstLineChars="0"/>
        <w:rPr>
          <w:rFonts w:ascii="微软雅黑" w:eastAsia="微软雅黑" w:hAnsi="微软雅黑"/>
        </w:rPr>
      </w:pPr>
      <w:r>
        <w:rPr>
          <w:rFonts w:ascii="微软雅黑" w:eastAsia="微软雅黑" w:hAnsi="微软雅黑"/>
        </w:rPr>
        <w:t>System Description</w:t>
      </w:r>
      <w:r>
        <w:rPr>
          <w:rFonts w:ascii="微软雅黑" w:eastAsia="微软雅黑" w:hAnsi="微软雅黑" w:hint="eastAsia"/>
        </w:rPr>
        <w:t>/</w:t>
      </w:r>
      <w:r>
        <w:rPr>
          <w:rFonts w:ascii="微软雅黑" w:eastAsia="微软雅黑" w:hAnsi="微软雅黑"/>
        </w:rPr>
        <w:t>系统说明</w:t>
      </w:r>
      <w:r>
        <w:rPr>
          <w:rFonts w:ascii="微软雅黑" w:eastAsia="微软雅黑" w:hAnsi="微软雅黑" w:hint="eastAsia"/>
        </w:rPr>
        <w:t>：</w:t>
      </w:r>
      <w:r>
        <w:rPr>
          <w:rFonts w:ascii="微软雅黑" w:eastAsia="微软雅黑" w:hAnsi="微软雅黑"/>
        </w:rPr>
        <w:t>设备说明（</w:t>
      </w:r>
      <w:r>
        <w:rPr>
          <w:rFonts w:ascii="微软雅黑" w:eastAsia="微软雅黑" w:hAnsi="微软雅黑" w:hint="eastAsia"/>
        </w:rPr>
        <w:t>采用</w:t>
      </w:r>
      <w:r>
        <w:rPr>
          <w:rFonts w:ascii="微软雅黑" w:eastAsia="微软雅黑" w:hAnsi="微软雅黑"/>
        </w:rPr>
        <w:t>字母数字格式）</w:t>
      </w:r>
    </w:p>
    <w:p w14:paraId="5B0DF074" w14:textId="77777777" w:rsidR="0076630D" w:rsidRDefault="00D7272D" w:rsidP="00B10728">
      <w:pPr>
        <w:pStyle w:val="af2"/>
        <w:numPr>
          <w:ilvl w:val="0"/>
          <w:numId w:val="507"/>
        </w:numPr>
        <w:ind w:firstLineChars="0"/>
        <w:rPr>
          <w:rFonts w:ascii="微软雅黑" w:eastAsia="微软雅黑" w:hAnsi="微软雅黑"/>
        </w:rPr>
      </w:pPr>
      <w:r>
        <w:rPr>
          <w:rFonts w:ascii="微软雅黑" w:eastAsia="微软雅黑" w:hAnsi="微软雅黑"/>
        </w:rPr>
        <w:lastRenderedPageBreak/>
        <w:t>Supported Capabilities</w:t>
      </w:r>
      <w:r>
        <w:rPr>
          <w:rFonts w:ascii="微软雅黑" w:eastAsia="微软雅黑" w:hAnsi="微软雅黑" w:hint="eastAsia"/>
        </w:rPr>
        <w:t>/</w:t>
      </w:r>
      <w:r>
        <w:rPr>
          <w:rFonts w:ascii="微软雅黑" w:eastAsia="微软雅黑" w:hAnsi="微软雅黑"/>
        </w:rPr>
        <w:t>支持的系统功能</w:t>
      </w:r>
      <w:r>
        <w:rPr>
          <w:rFonts w:ascii="微软雅黑" w:eastAsia="微软雅黑" w:hAnsi="微软雅黑" w:hint="eastAsia"/>
        </w:rPr>
        <w:t>：</w:t>
      </w:r>
      <w:r>
        <w:rPr>
          <w:rFonts w:ascii="微软雅黑" w:eastAsia="微软雅黑" w:hAnsi="微软雅黑"/>
        </w:rPr>
        <w:t>设备的主要功能如网桥</w:t>
      </w:r>
      <w:r>
        <w:rPr>
          <w:rFonts w:ascii="微软雅黑" w:eastAsia="微软雅黑" w:hAnsi="微软雅黑" w:hint="eastAsia"/>
        </w:rPr>
        <w:t>、</w:t>
      </w:r>
      <w:r>
        <w:rPr>
          <w:rFonts w:ascii="微软雅黑" w:eastAsia="微软雅黑" w:hAnsi="微软雅黑"/>
        </w:rPr>
        <w:t>路由器或WLAN AP</w:t>
      </w:r>
    </w:p>
    <w:p w14:paraId="40CE79C4" w14:textId="77777777" w:rsidR="0076630D" w:rsidRDefault="00D7272D" w:rsidP="00B10728">
      <w:pPr>
        <w:pStyle w:val="af2"/>
        <w:numPr>
          <w:ilvl w:val="0"/>
          <w:numId w:val="507"/>
        </w:numPr>
        <w:ind w:firstLineChars="0"/>
        <w:rPr>
          <w:rFonts w:ascii="微软雅黑" w:eastAsia="微软雅黑" w:hAnsi="微软雅黑"/>
        </w:rPr>
      </w:pPr>
      <w:r>
        <w:rPr>
          <w:rFonts w:ascii="微软雅黑" w:eastAsia="微软雅黑" w:hAnsi="微软雅黑"/>
        </w:rPr>
        <w:t>Enabled Capabilities</w:t>
      </w:r>
      <w:r>
        <w:rPr>
          <w:rFonts w:ascii="微软雅黑" w:eastAsia="微软雅黑" w:hAnsi="微软雅黑" w:hint="eastAsia"/>
        </w:rPr>
        <w:t>/</w:t>
      </w:r>
      <w:r>
        <w:rPr>
          <w:rFonts w:ascii="微软雅黑" w:eastAsia="微软雅黑" w:hAnsi="微软雅黑"/>
        </w:rPr>
        <w:t>已启用的系统</w:t>
      </w:r>
      <w:r>
        <w:rPr>
          <w:rFonts w:ascii="微软雅黑" w:eastAsia="微软雅黑" w:hAnsi="微软雅黑" w:hint="eastAsia"/>
        </w:rPr>
        <w:t>功能：</w:t>
      </w:r>
      <w:r>
        <w:rPr>
          <w:rFonts w:ascii="微软雅黑" w:eastAsia="微软雅黑" w:hAnsi="微软雅黑"/>
        </w:rPr>
        <w:t>设备主要已启用功能</w:t>
      </w:r>
    </w:p>
    <w:p w14:paraId="4C22360F" w14:textId="77777777" w:rsidR="0076630D" w:rsidRDefault="00D7272D" w:rsidP="00B10728">
      <w:pPr>
        <w:pStyle w:val="af2"/>
        <w:numPr>
          <w:ilvl w:val="0"/>
          <w:numId w:val="507"/>
        </w:numPr>
        <w:ind w:firstLineChars="0"/>
        <w:rPr>
          <w:rFonts w:ascii="微软雅黑" w:eastAsia="微软雅黑" w:hAnsi="微软雅黑"/>
        </w:rPr>
      </w:pPr>
      <w:r>
        <w:rPr>
          <w:rFonts w:ascii="微软雅黑" w:eastAsia="微软雅黑" w:hAnsi="微软雅黑"/>
        </w:rPr>
        <w:t>Port ID Subtype</w:t>
      </w:r>
      <w:r>
        <w:rPr>
          <w:rFonts w:ascii="微软雅黑" w:eastAsia="微软雅黑" w:hAnsi="微软雅黑" w:hint="eastAsia"/>
        </w:rPr>
        <w:t>/</w:t>
      </w:r>
      <w:r>
        <w:rPr>
          <w:rFonts w:ascii="微软雅黑" w:eastAsia="微软雅黑" w:hAnsi="微软雅黑"/>
        </w:rPr>
        <w:t>端口ID子类型</w:t>
      </w:r>
      <w:r>
        <w:rPr>
          <w:rFonts w:ascii="微软雅黑" w:eastAsia="微软雅黑" w:hAnsi="微软雅黑" w:hint="eastAsia"/>
        </w:rPr>
        <w:t>：</w:t>
      </w:r>
      <w:r>
        <w:rPr>
          <w:rFonts w:ascii="微软雅黑" w:eastAsia="微软雅黑" w:hAnsi="微软雅黑"/>
        </w:rPr>
        <w:t>显示端口</w:t>
      </w:r>
      <w:r>
        <w:rPr>
          <w:rFonts w:ascii="微软雅黑" w:eastAsia="微软雅黑" w:hAnsi="微软雅黑" w:hint="eastAsia"/>
        </w:rPr>
        <w:t>标识符</w:t>
      </w:r>
      <w:r>
        <w:rPr>
          <w:rFonts w:ascii="微软雅黑" w:eastAsia="微软雅黑" w:hAnsi="微软雅黑"/>
        </w:rPr>
        <w:t>的类型</w:t>
      </w:r>
    </w:p>
    <w:p w14:paraId="5780BFD4" w14:textId="77777777" w:rsidR="0076630D" w:rsidRDefault="00D7272D" w:rsidP="00B10728">
      <w:pPr>
        <w:pStyle w:val="af2"/>
        <w:numPr>
          <w:ilvl w:val="0"/>
          <w:numId w:val="507"/>
        </w:numPr>
        <w:ind w:firstLineChars="0"/>
        <w:rPr>
          <w:rFonts w:ascii="微软雅黑" w:eastAsia="微软雅黑" w:hAnsi="微软雅黑"/>
        </w:rPr>
      </w:pPr>
      <w:r>
        <w:rPr>
          <w:rFonts w:ascii="微软雅黑" w:eastAsia="微软雅黑" w:hAnsi="微软雅黑"/>
        </w:rPr>
        <w:t>Port ID</w:t>
      </w:r>
      <w:r>
        <w:rPr>
          <w:rFonts w:ascii="微软雅黑" w:eastAsia="微软雅黑" w:hAnsi="微软雅黑" w:hint="eastAsia"/>
        </w:rPr>
        <w:t>/端口</w:t>
      </w:r>
      <w:r>
        <w:rPr>
          <w:rFonts w:ascii="微软雅黑" w:eastAsia="微软雅黑" w:hAnsi="微软雅黑"/>
        </w:rPr>
        <w:t>ID</w:t>
      </w:r>
      <w:r>
        <w:rPr>
          <w:rFonts w:ascii="微软雅黑" w:eastAsia="微软雅黑" w:hAnsi="微软雅黑" w:hint="eastAsia"/>
        </w:rPr>
        <w:t>：</w:t>
      </w:r>
      <w:r>
        <w:rPr>
          <w:rFonts w:ascii="微软雅黑" w:eastAsia="微软雅黑" w:hAnsi="微软雅黑"/>
        </w:rPr>
        <w:t>端口的标识符</w:t>
      </w:r>
    </w:p>
    <w:p w14:paraId="014C14D1" w14:textId="77777777" w:rsidR="0076630D" w:rsidRDefault="00D7272D" w:rsidP="00B10728">
      <w:pPr>
        <w:pStyle w:val="af2"/>
        <w:numPr>
          <w:ilvl w:val="0"/>
          <w:numId w:val="507"/>
        </w:numPr>
        <w:ind w:firstLineChars="0"/>
        <w:rPr>
          <w:rFonts w:ascii="微软雅黑" w:eastAsia="微软雅黑" w:hAnsi="微软雅黑"/>
        </w:rPr>
      </w:pPr>
      <w:r>
        <w:rPr>
          <w:rFonts w:ascii="微软雅黑" w:eastAsia="微软雅黑" w:hAnsi="微软雅黑"/>
        </w:rPr>
        <w:t>Port Description</w:t>
      </w:r>
      <w:r>
        <w:rPr>
          <w:rFonts w:ascii="微软雅黑" w:eastAsia="微软雅黑" w:hAnsi="微软雅黑" w:hint="eastAsia"/>
        </w:rPr>
        <w:t>/</w:t>
      </w:r>
      <w:r>
        <w:rPr>
          <w:rFonts w:ascii="微软雅黑" w:eastAsia="微软雅黑" w:hAnsi="微软雅黑"/>
        </w:rPr>
        <w:t>端口说明</w:t>
      </w:r>
      <w:r>
        <w:rPr>
          <w:rFonts w:ascii="微软雅黑" w:eastAsia="微软雅黑" w:hAnsi="微软雅黑" w:hint="eastAsia"/>
        </w:rPr>
        <w:t>：</w:t>
      </w:r>
      <w:r>
        <w:rPr>
          <w:rFonts w:ascii="微软雅黑" w:eastAsia="微软雅黑" w:hAnsi="微软雅黑"/>
        </w:rPr>
        <w:t>有关端口的信息，包括制造商、产品名称和硬件</w:t>
      </w:r>
      <w:r>
        <w:rPr>
          <w:rFonts w:ascii="微软雅黑" w:eastAsia="微软雅黑" w:hAnsi="微软雅黑" w:hint="eastAsia"/>
        </w:rPr>
        <w:t>/软件</w:t>
      </w:r>
      <w:r>
        <w:rPr>
          <w:rFonts w:ascii="微软雅黑" w:eastAsia="微软雅黑" w:hAnsi="微软雅黑"/>
        </w:rPr>
        <w:t>版本</w:t>
      </w:r>
    </w:p>
    <w:p w14:paraId="5EC73F82" w14:textId="77777777" w:rsidR="0076630D" w:rsidRDefault="00D7272D" w:rsidP="00B10728">
      <w:pPr>
        <w:pStyle w:val="af2"/>
        <w:numPr>
          <w:ilvl w:val="0"/>
          <w:numId w:val="507"/>
        </w:numPr>
        <w:ind w:firstLineChars="0"/>
        <w:rPr>
          <w:rFonts w:ascii="微软雅黑" w:eastAsia="微软雅黑" w:hAnsi="微软雅黑"/>
        </w:rPr>
      </w:pPr>
      <w:r>
        <w:rPr>
          <w:rFonts w:ascii="微软雅黑" w:eastAsia="微软雅黑" w:hAnsi="微软雅黑"/>
        </w:rPr>
        <w:t>Management Address</w:t>
      </w:r>
      <w:r>
        <w:rPr>
          <w:rFonts w:ascii="微软雅黑" w:eastAsia="微软雅黑" w:hAnsi="微软雅黑" w:hint="eastAsia"/>
        </w:rPr>
        <w:t>列表：</w:t>
      </w:r>
      <w:r>
        <w:rPr>
          <w:rFonts w:ascii="微软雅黑" w:eastAsia="微软雅黑" w:hAnsi="微软雅黑"/>
        </w:rPr>
        <w:t>包括</w:t>
      </w:r>
    </w:p>
    <w:p w14:paraId="1CDC572A" w14:textId="77777777" w:rsidR="0076630D" w:rsidRDefault="00D7272D" w:rsidP="00B10728">
      <w:pPr>
        <w:pStyle w:val="af2"/>
        <w:numPr>
          <w:ilvl w:val="1"/>
          <w:numId w:val="233"/>
        </w:numPr>
        <w:ind w:firstLineChars="0"/>
        <w:rPr>
          <w:rFonts w:ascii="微软雅黑" w:eastAsia="微软雅黑" w:hAnsi="微软雅黑"/>
        </w:rPr>
      </w:pPr>
      <w:r>
        <w:rPr>
          <w:rFonts w:ascii="微软雅黑" w:eastAsia="微软雅黑" w:hAnsi="微软雅黑"/>
        </w:rPr>
        <w:t>Address Subtype/</w:t>
      </w:r>
      <w:r>
        <w:rPr>
          <w:rFonts w:ascii="微软雅黑" w:eastAsia="微软雅黑" w:hAnsi="微软雅黑" w:hint="eastAsia"/>
        </w:rPr>
        <w:t>地址子类型：</w:t>
      </w:r>
      <w:r>
        <w:rPr>
          <w:rFonts w:ascii="微软雅黑" w:eastAsia="微软雅黑" w:hAnsi="微软雅黑"/>
        </w:rPr>
        <w:t>管理</w:t>
      </w:r>
      <w:r>
        <w:rPr>
          <w:rFonts w:ascii="微软雅黑" w:eastAsia="微软雅黑" w:hAnsi="微软雅黑" w:hint="eastAsia"/>
        </w:rPr>
        <w:t>IP</w:t>
      </w:r>
      <w:r>
        <w:rPr>
          <w:rFonts w:ascii="微软雅黑" w:eastAsia="微软雅黑" w:hAnsi="微软雅黑"/>
        </w:rPr>
        <w:t>地址类型，如IPv4</w:t>
      </w:r>
    </w:p>
    <w:p w14:paraId="4C08ABA4" w14:textId="77777777" w:rsidR="0076630D" w:rsidRDefault="00D7272D" w:rsidP="00B10728">
      <w:pPr>
        <w:pStyle w:val="af2"/>
        <w:numPr>
          <w:ilvl w:val="1"/>
          <w:numId w:val="233"/>
        </w:numPr>
        <w:ind w:firstLineChars="0"/>
        <w:rPr>
          <w:rFonts w:ascii="微软雅黑" w:eastAsia="微软雅黑" w:hAnsi="微软雅黑"/>
        </w:rPr>
      </w:pPr>
      <w:r>
        <w:rPr>
          <w:rFonts w:ascii="微软雅黑" w:eastAsia="微软雅黑" w:hAnsi="微软雅黑"/>
        </w:rPr>
        <w:t>Address/</w:t>
      </w:r>
      <w:r>
        <w:rPr>
          <w:rFonts w:ascii="微软雅黑" w:eastAsia="微软雅黑" w:hAnsi="微软雅黑" w:hint="eastAsia"/>
        </w:rPr>
        <w:t>地址：</w:t>
      </w:r>
      <w:r>
        <w:rPr>
          <w:rFonts w:ascii="微软雅黑" w:eastAsia="微软雅黑" w:hAnsi="微软雅黑"/>
        </w:rPr>
        <w:t>管理</w:t>
      </w:r>
      <w:r>
        <w:rPr>
          <w:rFonts w:ascii="微软雅黑" w:eastAsia="微软雅黑" w:hAnsi="微软雅黑" w:hint="eastAsia"/>
        </w:rPr>
        <w:t>IP</w:t>
      </w:r>
      <w:r>
        <w:rPr>
          <w:rFonts w:ascii="微软雅黑" w:eastAsia="微软雅黑" w:hAnsi="微软雅黑"/>
        </w:rPr>
        <w:t>地址</w:t>
      </w:r>
    </w:p>
    <w:p w14:paraId="03AD9410" w14:textId="77777777" w:rsidR="0076630D" w:rsidRDefault="00D7272D" w:rsidP="00B10728">
      <w:pPr>
        <w:pStyle w:val="af2"/>
        <w:numPr>
          <w:ilvl w:val="1"/>
          <w:numId w:val="233"/>
        </w:numPr>
        <w:ind w:firstLineChars="0"/>
        <w:rPr>
          <w:rFonts w:ascii="微软雅黑" w:eastAsia="微软雅黑" w:hAnsi="微软雅黑"/>
        </w:rPr>
      </w:pPr>
      <w:r>
        <w:rPr>
          <w:rFonts w:ascii="微软雅黑" w:eastAsia="微软雅黑" w:hAnsi="微软雅黑"/>
        </w:rPr>
        <w:t>Interface Subtype</w:t>
      </w:r>
      <w:r>
        <w:rPr>
          <w:rFonts w:ascii="微软雅黑" w:eastAsia="微软雅黑" w:hAnsi="微软雅黑" w:hint="eastAsia"/>
        </w:rPr>
        <w:t>/接口</w:t>
      </w:r>
      <w:r>
        <w:rPr>
          <w:rFonts w:ascii="微软雅黑" w:eastAsia="微软雅黑" w:hAnsi="微软雅黑"/>
        </w:rPr>
        <w:t>子类型：用于定义</w:t>
      </w:r>
      <w:r>
        <w:rPr>
          <w:rFonts w:ascii="微软雅黑" w:eastAsia="微软雅黑" w:hAnsi="微软雅黑" w:hint="eastAsia"/>
        </w:rPr>
        <w:t>接口</w:t>
      </w:r>
      <w:r>
        <w:rPr>
          <w:rFonts w:ascii="微软雅黑" w:eastAsia="微软雅黑" w:hAnsi="微软雅黑"/>
        </w:rPr>
        <w:t>编号的编号方法</w:t>
      </w:r>
    </w:p>
    <w:p w14:paraId="3515E95A" w14:textId="77777777" w:rsidR="0076630D" w:rsidRDefault="00D7272D" w:rsidP="00B10728">
      <w:pPr>
        <w:pStyle w:val="af2"/>
        <w:numPr>
          <w:ilvl w:val="1"/>
          <w:numId w:val="233"/>
        </w:numPr>
        <w:ind w:firstLineChars="0"/>
        <w:rPr>
          <w:rFonts w:ascii="微软雅黑" w:eastAsia="微软雅黑" w:hAnsi="微软雅黑"/>
        </w:rPr>
      </w:pPr>
      <w:r>
        <w:rPr>
          <w:rFonts w:ascii="微软雅黑" w:eastAsia="微软雅黑" w:hAnsi="微软雅黑"/>
        </w:rPr>
        <w:t>Interface Number/</w:t>
      </w:r>
      <w:r>
        <w:rPr>
          <w:rFonts w:ascii="微软雅黑" w:eastAsia="微软雅黑" w:hAnsi="微软雅黑" w:hint="eastAsia"/>
        </w:rPr>
        <w:t>接口</w:t>
      </w:r>
      <w:r>
        <w:rPr>
          <w:rFonts w:ascii="微软雅黑" w:eastAsia="微软雅黑" w:hAnsi="微软雅黑"/>
        </w:rPr>
        <w:t>号</w:t>
      </w:r>
      <w:r>
        <w:rPr>
          <w:rFonts w:ascii="微软雅黑" w:eastAsia="微软雅黑" w:hAnsi="微软雅黑" w:hint="eastAsia"/>
        </w:rPr>
        <w:t>：</w:t>
      </w:r>
      <w:r>
        <w:rPr>
          <w:rFonts w:ascii="微软雅黑" w:eastAsia="微软雅黑" w:hAnsi="微软雅黑"/>
        </w:rPr>
        <w:t>管理地址关联的特定接口</w:t>
      </w:r>
    </w:p>
    <w:p w14:paraId="24A5FCBC" w14:textId="77777777" w:rsidR="0076630D" w:rsidRDefault="00D7272D">
      <w:pPr>
        <w:ind w:left="1255"/>
        <w:rPr>
          <w:rFonts w:ascii="微软雅黑" w:eastAsia="微软雅黑" w:hAnsi="微软雅黑"/>
        </w:rPr>
      </w:pPr>
      <w:r>
        <w:rPr>
          <w:rFonts w:ascii="微软雅黑" w:eastAsia="微软雅黑" w:hAnsi="微软雅黑" w:hint="eastAsia"/>
        </w:rPr>
        <w:t>或</w:t>
      </w:r>
    </w:p>
    <w:p w14:paraId="0EDD8660" w14:textId="77777777" w:rsidR="0076630D" w:rsidRDefault="00D7272D" w:rsidP="00B10728">
      <w:pPr>
        <w:pStyle w:val="af2"/>
        <w:numPr>
          <w:ilvl w:val="1"/>
          <w:numId w:val="233"/>
        </w:numPr>
        <w:ind w:firstLineChars="0"/>
        <w:rPr>
          <w:rFonts w:ascii="微软雅黑" w:eastAsia="微软雅黑" w:hAnsi="微软雅黑"/>
        </w:rPr>
      </w:pPr>
      <w:r>
        <w:rPr>
          <w:rFonts w:ascii="微软雅黑" w:eastAsia="微软雅黑" w:hAnsi="微软雅黑" w:hint="eastAsia"/>
        </w:rPr>
        <w:t>IPv</w:t>
      </w:r>
      <w:r>
        <w:rPr>
          <w:rFonts w:ascii="微软雅黑" w:eastAsia="微软雅黑" w:hAnsi="微软雅黑"/>
        </w:rPr>
        <w:t>4</w:t>
      </w:r>
      <w:r>
        <w:rPr>
          <w:rFonts w:ascii="微软雅黑" w:eastAsia="微软雅黑" w:hAnsi="微软雅黑" w:hint="eastAsia"/>
        </w:rPr>
        <w:t>地址：</w:t>
      </w:r>
      <w:r>
        <w:rPr>
          <w:rFonts w:ascii="微软雅黑" w:eastAsia="微软雅黑" w:hAnsi="微软雅黑"/>
        </w:rPr>
        <w:t>交换机管理IPv4</w:t>
      </w:r>
      <w:r>
        <w:rPr>
          <w:rFonts w:ascii="微软雅黑" w:eastAsia="微软雅黑" w:hAnsi="微软雅黑" w:hint="eastAsia"/>
        </w:rPr>
        <w:t>地址</w:t>
      </w:r>
    </w:p>
    <w:p w14:paraId="6378CEB0" w14:textId="77777777" w:rsidR="0076630D" w:rsidRDefault="00D7272D" w:rsidP="00B10728">
      <w:pPr>
        <w:pStyle w:val="af2"/>
        <w:numPr>
          <w:ilvl w:val="1"/>
          <w:numId w:val="233"/>
        </w:numPr>
        <w:ind w:firstLineChars="0"/>
        <w:rPr>
          <w:rFonts w:ascii="微软雅黑" w:eastAsia="微软雅黑" w:hAnsi="微软雅黑"/>
        </w:rPr>
      </w:pPr>
      <w:r>
        <w:rPr>
          <w:rFonts w:ascii="微软雅黑" w:eastAsia="微软雅黑" w:hAnsi="微软雅黑" w:hint="eastAsia"/>
        </w:rPr>
        <w:t>IPv6全球</w:t>
      </w:r>
      <w:r>
        <w:rPr>
          <w:rFonts w:ascii="微软雅黑" w:eastAsia="微软雅黑" w:hAnsi="微软雅黑"/>
        </w:rPr>
        <w:t>地址</w:t>
      </w:r>
      <w:r>
        <w:rPr>
          <w:rFonts w:ascii="微软雅黑" w:eastAsia="微软雅黑" w:hAnsi="微软雅黑" w:hint="eastAsia"/>
        </w:rPr>
        <w:t>：</w:t>
      </w:r>
      <w:r>
        <w:rPr>
          <w:rFonts w:ascii="微软雅黑" w:eastAsia="微软雅黑" w:hAnsi="微软雅黑"/>
        </w:rPr>
        <w:t>交换机的IPv6全球地址</w:t>
      </w:r>
    </w:p>
    <w:p w14:paraId="2C9E3086" w14:textId="77777777" w:rsidR="0076630D" w:rsidRDefault="00D7272D" w:rsidP="00B10728">
      <w:pPr>
        <w:pStyle w:val="af2"/>
        <w:numPr>
          <w:ilvl w:val="1"/>
          <w:numId w:val="233"/>
        </w:numPr>
        <w:ind w:firstLineChars="0"/>
        <w:rPr>
          <w:rFonts w:ascii="微软雅黑" w:eastAsia="微软雅黑" w:hAnsi="微软雅黑"/>
        </w:rPr>
      </w:pPr>
      <w:r>
        <w:rPr>
          <w:rFonts w:ascii="微软雅黑" w:eastAsia="微软雅黑" w:hAnsi="微软雅黑" w:hint="eastAsia"/>
        </w:rPr>
        <w:t>IPv6本地地址：</w:t>
      </w:r>
      <w:r>
        <w:rPr>
          <w:rFonts w:ascii="微软雅黑" w:eastAsia="微软雅黑" w:hAnsi="微软雅黑"/>
        </w:rPr>
        <w:t>交换机的IPv6本地链路地址</w:t>
      </w:r>
    </w:p>
    <w:p w14:paraId="4BB83E73"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hint="eastAsia"/>
        </w:rPr>
        <w:t>IEEE</w:t>
      </w:r>
      <w:r>
        <w:rPr>
          <w:rFonts w:ascii="微软雅黑" w:eastAsia="微软雅黑" w:hAnsi="微软雅黑"/>
        </w:rPr>
        <w:t xml:space="preserve"> 802.1</w:t>
      </w:r>
      <w:r>
        <w:rPr>
          <w:rFonts w:ascii="微软雅黑" w:eastAsia="微软雅黑" w:hAnsi="微软雅黑" w:hint="eastAsia"/>
        </w:rPr>
        <w:t>组织</w:t>
      </w:r>
      <w:r>
        <w:rPr>
          <w:rFonts w:ascii="微软雅黑" w:eastAsia="微软雅黑" w:hAnsi="微软雅黑"/>
        </w:rPr>
        <w:t>定义的TLV</w:t>
      </w:r>
      <w:r>
        <w:rPr>
          <w:rFonts w:ascii="微软雅黑" w:eastAsia="微软雅黑" w:hAnsi="微软雅黑" w:hint="eastAsia"/>
        </w:rPr>
        <w:t>信息</w:t>
      </w:r>
    </w:p>
    <w:p w14:paraId="76409D56"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hint="eastAsia"/>
        </w:rPr>
        <w:t>PVID：</w:t>
      </w:r>
      <w:r>
        <w:rPr>
          <w:rFonts w:ascii="微软雅黑" w:eastAsia="微软雅黑" w:hAnsi="微软雅黑"/>
        </w:rPr>
        <w:t>端口PVID</w:t>
      </w:r>
    </w:p>
    <w:p w14:paraId="27E0EB19"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rPr>
        <w:t>VLAN ID</w:t>
      </w:r>
      <w:r>
        <w:rPr>
          <w:rFonts w:ascii="微软雅黑" w:eastAsia="微软雅黑" w:hAnsi="微软雅黑" w:hint="eastAsia"/>
        </w:rPr>
        <w:t>：</w:t>
      </w:r>
      <w:r>
        <w:rPr>
          <w:rFonts w:ascii="微软雅黑" w:eastAsia="微软雅黑" w:hAnsi="微软雅黑"/>
        </w:rPr>
        <w:t>端口的VLAN ID</w:t>
      </w:r>
    </w:p>
    <w:p w14:paraId="7AA7E57C"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 xml:space="preserve"> Name/VLAN名称</w:t>
      </w:r>
      <w:r>
        <w:rPr>
          <w:rFonts w:ascii="微软雅黑" w:eastAsia="微软雅黑" w:hAnsi="微软雅黑" w:hint="eastAsia"/>
        </w:rPr>
        <w:t>：</w:t>
      </w:r>
      <w:r>
        <w:rPr>
          <w:rFonts w:ascii="微软雅黑" w:eastAsia="微软雅黑" w:hAnsi="微软雅黑"/>
        </w:rPr>
        <w:t>端口VLAN ID对应的名称</w:t>
      </w:r>
    </w:p>
    <w:p w14:paraId="161BCA39"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rPr>
        <w:t>IEEE 802.3</w:t>
      </w:r>
      <w:r>
        <w:rPr>
          <w:rFonts w:ascii="微软雅黑" w:eastAsia="微软雅黑" w:hAnsi="微软雅黑" w:hint="eastAsia"/>
        </w:rPr>
        <w:t>组织</w:t>
      </w:r>
      <w:r>
        <w:rPr>
          <w:rFonts w:ascii="微软雅黑" w:eastAsia="微软雅黑" w:hAnsi="微软雅黑"/>
        </w:rPr>
        <w:t>定义的TLV</w:t>
      </w:r>
      <w:r>
        <w:rPr>
          <w:rFonts w:ascii="微软雅黑" w:eastAsia="微软雅黑" w:hAnsi="微软雅黑" w:hint="eastAsia"/>
        </w:rPr>
        <w:t>信息</w:t>
      </w:r>
    </w:p>
    <w:p w14:paraId="4329B011"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hint="eastAsia"/>
        </w:rPr>
        <w:t>MAC/PHY</w:t>
      </w:r>
      <w:r>
        <w:rPr>
          <w:rFonts w:ascii="微软雅黑" w:eastAsia="微软雅黑" w:hAnsi="微软雅黑"/>
        </w:rPr>
        <w:t>：包括</w:t>
      </w:r>
    </w:p>
    <w:p w14:paraId="31546155" w14:textId="77777777" w:rsidR="0076630D" w:rsidRDefault="00D7272D" w:rsidP="00B10728">
      <w:pPr>
        <w:pStyle w:val="af2"/>
        <w:numPr>
          <w:ilvl w:val="0"/>
          <w:numId w:val="509"/>
        </w:numPr>
        <w:ind w:firstLineChars="0"/>
        <w:rPr>
          <w:rFonts w:ascii="微软雅黑" w:eastAsia="微软雅黑" w:hAnsi="微软雅黑"/>
        </w:rPr>
      </w:pPr>
      <w:r>
        <w:rPr>
          <w:rFonts w:ascii="微软雅黑" w:eastAsia="微软雅黑" w:hAnsi="微软雅黑" w:hint="eastAsia"/>
        </w:rPr>
        <w:lastRenderedPageBreak/>
        <w:t>Auto-Negotiation</w:t>
      </w:r>
      <w:r>
        <w:rPr>
          <w:rFonts w:ascii="微软雅黑" w:eastAsia="微软雅黑" w:hAnsi="微软雅黑"/>
        </w:rPr>
        <w:t xml:space="preserve"> Supported/</w:t>
      </w:r>
      <w:r>
        <w:rPr>
          <w:rFonts w:ascii="微软雅黑" w:eastAsia="微软雅黑" w:hAnsi="微软雅黑" w:hint="eastAsia"/>
        </w:rPr>
        <w:t>支持自动协商：</w:t>
      </w:r>
      <w:r>
        <w:rPr>
          <w:rFonts w:ascii="微软雅黑" w:eastAsia="微软雅黑" w:hAnsi="微软雅黑"/>
        </w:rPr>
        <w:t>端口速率自协商支持</w:t>
      </w:r>
      <w:r>
        <w:rPr>
          <w:rFonts w:ascii="微软雅黑" w:eastAsia="微软雅黑" w:hAnsi="微软雅黑" w:hint="eastAsia"/>
        </w:rPr>
        <w:t>状态</w:t>
      </w:r>
    </w:p>
    <w:p w14:paraId="0D26B59A" w14:textId="77777777" w:rsidR="0076630D" w:rsidRDefault="00D7272D" w:rsidP="00B10728">
      <w:pPr>
        <w:pStyle w:val="af2"/>
        <w:numPr>
          <w:ilvl w:val="0"/>
          <w:numId w:val="509"/>
        </w:numPr>
        <w:ind w:firstLineChars="0"/>
        <w:rPr>
          <w:rFonts w:ascii="微软雅黑" w:eastAsia="微软雅黑" w:hAnsi="微软雅黑"/>
        </w:rPr>
      </w:pPr>
      <w:r>
        <w:rPr>
          <w:rFonts w:ascii="微软雅黑" w:eastAsia="微软雅黑" w:hAnsi="微软雅黑" w:hint="eastAsia"/>
        </w:rPr>
        <w:t>Auto-Negotiation</w:t>
      </w:r>
      <w:r>
        <w:rPr>
          <w:rFonts w:ascii="微软雅黑" w:eastAsia="微软雅黑" w:hAnsi="微软雅黑"/>
        </w:rPr>
        <w:t xml:space="preserve"> Enabled/</w:t>
      </w:r>
      <w:r>
        <w:rPr>
          <w:rFonts w:ascii="微软雅黑" w:eastAsia="微软雅黑" w:hAnsi="微软雅黑" w:hint="eastAsia"/>
        </w:rPr>
        <w:t>已启用</w:t>
      </w:r>
      <w:r>
        <w:rPr>
          <w:rFonts w:ascii="微软雅黑" w:eastAsia="微软雅黑" w:hAnsi="微软雅黑"/>
        </w:rPr>
        <w:t>自动协商</w:t>
      </w:r>
      <w:r>
        <w:rPr>
          <w:rFonts w:ascii="微软雅黑" w:eastAsia="微软雅黑" w:hAnsi="微软雅黑" w:hint="eastAsia"/>
        </w:rPr>
        <w:t>：</w:t>
      </w:r>
      <w:r>
        <w:rPr>
          <w:rFonts w:ascii="微软雅黑" w:eastAsia="微软雅黑" w:hAnsi="微软雅黑"/>
        </w:rPr>
        <w:t>端口速率自协商活动状态</w:t>
      </w:r>
    </w:p>
    <w:p w14:paraId="21117F82" w14:textId="77777777" w:rsidR="0076630D" w:rsidRDefault="00D7272D" w:rsidP="00B10728">
      <w:pPr>
        <w:pStyle w:val="af2"/>
        <w:numPr>
          <w:ilvl w:val="0"/>
          <w:numId w:val="509"/>
        </w:numPr>
        <w:ind w:firstLineChars="0"/>
        <w:rPr>
          <w:rFonts w:ascii="微软雅黑" w:eastAsia="微软雅黑" w:hAnsi="微软雅黑"/>
        </w:rPr>
      </w:pPr>
      <w:r>
        <w:rPr>
          <w:rFonts w:ascii="微软雅黑" w:eastAsia="微软雅黑" w:hAnsi="微软雅黑" w:hint="eastAsia"/>
        </w:rPr>
        <w:t>Auto-Negotiation</w:t>
      </w:r>
      <w:r>
        <w:rPr>
          <w:rFonts w:ascii="微软雅黑" w:eastAsia="微软雅黑" w:hAnsi="微软雅黑"/>
        </w:rPr>
        <w:t xml:space="preserve"> Advertised Capabilities/</w:t>
      </w:r>
      <w:r>
        <w:rPr>
          <w:rFonts w:ascii="微软雅黑" w:eastAsia="微软雅黑" w:hAnsi="微软雅黑" w:hint="eastAsia"/>
        </w:rPr>
        <w:t>自动协商通告</w:t>
      </w:r>
      <w:r>
        <w:rPr>
          <w:rFonts w:ascii="微软雅黑" w:eastAsia="微软雅黑" w:hAnsi="微软雅黑"/>
        </w:rPr>
        <w:t>功能：端口速率自协商功能，如</w:t>
      </w:r>
      <w:r>
        <w:rPr>
          <w:rFonts w:ascii="微软雅黑" w:eastAsia="微软雅黑" w:hAnsi="微软雅黑" w:hint="eastAsia"/>
        </w:rPr>
        <w:t>1000</w:t>
      </w:r>
      <w:r>
        <w:rPr>
          <w:rFonts w:ascii="微软雅黑" w:eastAsia="微软雅黑" w:hAnsi="微软雅黑"/>
        </w:rPr>
        <w:t>BASE-T</w:t>
      </w:r>
      <w:r>
        <w:rPr>
          <w:rFonts w:ascii="微软雅黑" w:eastAsia="微软雅黑" w:hAnsi="微软雅黑" w:hint="eastAsia"/>
        </w:rPr>
        <w:t>半双工</w:t>
      </w:r>
      <w:r>
        <w:rPr>
          <w:rFonts w:ascii="微软雅黑" w:eastAsia="微软雅黑" w:hAnsi="微软雅黑"/>
        </w:rPr>
        <w:t>模式</w:t>
      </w:r>
    </w:p>
    <w:p w14:paraId="3755584C" w14:textId="77777777" w:rsidR="0076630D" w:rsidRDefault="00D7272D" w:rsidP="00B10728">
      <w:pPr>
        <w:pStyle w:val="af2"/>
        <w:numPr>
          <w:ilvl w:val="0"/>
          <w:numId w:val="509"/>
        </w:numPr>
        <w:ind w:firstLineChars="0"/>
        <w:rPr>
          <w:rFonts w:ascii="微软雅黑" w:eastAsia="微软雅黑" w:hAnsi="微软雅黑"/>
        </w:rPr>
      </w:pPr>
      <w:r>
        <w:rPr>
          <w:rFonts w:ascii="微软雅黑" w:eastAsia="微软雅黑" w:hAnsi="微软雅黑" w:hint="eastAsia"/>
        </w:rPr>
        <w:t>Operation</w:t>
      </w:r>
      <w:r>
        <w:rPr>
          <w:rFonts w:ascii="微软雅黑" w:eastAsia="微软雅黑" w:hAnsi="微软雅黑"/>
        </w:rPr>
        <w:t>al MAU Type/</w:t>
      </w:r>
      <w:r>
        <w:rPr>
          <w:rFonts w:ascii="微软雅黑" w:eastAsia="微软雅黑" w:hAnsi="微软雅黑" w:hint="eastAsia"/>
        </w:rPr>
        <w:t>运营</w:t>
      </w:r>
      <w:r>
        <w:rPr>
          <w:rFonts w:ascii="微软雅黑" w:eastAsia="微软雅黑" w:hAnsi="微软雅黑"/>
        </w:rPr>
        <w:t>MAU类型：中型附件单元（</w:t>
      </w:r>
      <w:r>
        <w:rPr>
          <w:rFonts w:ascii="微软雅黑" w:eastAsia="微软雅黑" w:hAnsi="微软雅黑" w:hint="eastAsia"/>
        </w:rPr>
        <w:t>MAU</w:t>
      </w:r>
      <w:r>
        <w:rPr>
          <w:rFonts w:ascii="微软雅黑" w:eastAsia="微软雅黑" w:hAnsi="微软雅黑"/>
        </w:rPr>
        <w:t>）</w:t>
      </w:r>
      <w:r>
        <w:rPr>
          <w:rFonts w:ascii="微软雅黑" w:eastAsia="微软雅黑" w:hAnsi="微软雅黑" w:hint="eastAsia"/>
        </w:rPr>
        <w:t>类型。</w:t>
      </w:r>
      <w:r>
        <w:rPr>
          <w:rFonts w:ascii="微软雅黑" w:eastAsia="微软雅黑" w:hAnsi="微软雅黑"/>
        </w:rPr>
        <w:t>MAU执行物理层功能，包括从以太网接口的冲突检测和比特</w:t>
      </w:r>
      <w:r>
        <w:rPr>
          <w:rFonts w:ascii="微软雅黑" w:eastAsia="微软雅黑" w:hAnsi="微软雅黑" w:hint="eastAsia"/>
        </w:rPr>
        <w:t>注入</w:t>
      </w:r>
      <w:r>
        <w:rPr>
          <w:rFonts w:ascii="微软雅黑" w:eastAsia="微软雅黑" w:hAnsi="微软雅黑"/>
        </w:rPr>
        <w:t>到网络中的数字数据转换，如</w:t>
      </w:r>
      <w:r>
        <w:rPr>
          <w:rFonts w:ascii="微软雅黑" w:eastAsia="微软雅黑" w:hAnsi="微软雅黑" w:hint="eastAsia"/>
        </w:rPr>
        <w:t>100</w:t>
      </w:r>
      <w:r>
        <w:rPr>
          <w:rFonts w:ascii="微软雅黑" w:eastAsia="微软雅黑" w:hAnsi="微软雅黑"/>
        </w:rPr>
        <w:t>BASE-T全双工模式</w:t>
      </w:r>
    </w:p>
    <w:p w14:paraId="60292CAE"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hint="eastAsia"/>
        </w:rPr>
        <w:t>Maximum</w:t>
      </w:r>
      <w:r>
        <w:rPr>
          <w:rFonts w:ascii="微软雅黑" w:eastAsia="微软雅黑" w:hAnsi="微软雅黑"/>
        </w:rPr>
        <w:t xml:space="preserve"> Frame Size/</w:t>
      </w:r>
      <w:r>
        <w:rPr>
          <w:rFonts w:ascii="微软雅黑" w:eastAsia="微软雅黑" w:hAnsi="微软雅黑" w:hint="eastAsia"/>
        </w:rPr>
        <w:t>最大帧</w:t>
      </w:r>
      <w:r>
        <w:rPr>
          <w:rFonts w:ascii="微软雅黑" w:eastAsia="微软雅黑" w:hAnsi="微软雅黑"/>
        </w:rPr>
        <w:t>大小：支持的IEEE 802.3</w:t>
      </w:r>
      <w:r>
        <w:rPr>
          <w:rFonts w:ascii="微软雅黑" w:eastAsia="微软雅黑" w:hAnsi="微软雅黑" w:hint="eastAsia"/>
        </w:rPr>
        <w:t>最大帧</w:t>
      </w:r>
      <w:r>
        <w:rPr>
          <w:rFonts w:ascii="微软雅黑" w:eastAsia="微软雅黑" w:hAnsi="微软雅黑"/>
        </w:rPr>
        <w:t>大小</w:t>
      </w:r>
    </w:p>
    <w:p w14:paraId="26A3FD95"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rPr>
        <w:t>Link Aggregation/</w:t>
      </w:r>
      <w:r>
        <w:rPr>
          <w:rFonts w:ascii="微软雅黑" w:eastAsia="微软雅黑" w:hAnsi="微软雅黑" w:hint="eastAsia"/>
        </w:rPr>
        <w:t>链路聚合</w:t>
      </w:r>
      <w:r>
        <w:rPr>
          <w:rFonts w:ascii="微软雅黑" w:eastAsia="微软雅黑" w:hAnsi="微软雅黑"/>
        </w:rPr>
        <w:t>：包括</w:t>
      </w:r>
    </w:p>
    <w:p w14:paraId="7C4405F5"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Aggregation</w:t>
      </w:r>
      <w:r>
        <w:rPr>
          <w:rFonts w:ascii="微软雅黑" w:eastAsia="微软雅黑" w:hAnsi="微软雅黑"/>
        </w:rPr>
        <w:t xml:space="preserve"> Capability/</w:t>
      </w:r>
      <w:r>
        <w:rPr>
          <w:rFonts w:ascii="微软雅黑" w:eastAsia="微软雅黑" w:hAnsi="微软雅黑" w:hint="eastAsia"/>
        </w:rPr>
        <w:t>链路聚合能力</w:t>
      </w:r>
      <w:r>
        <w:rPr>
          <w:rFonts w:ascii="微软雅黑" w:eastAsia="微软雅黑" w:hAnsi="微软雅黑"/>
        </w:rPr>
        <w:t>：表示接口是否支持</w:t>
      </w:r>
      <w:r>
        <w:rPr>
          <w:rFonts w:ascii="微软雅黑" w:eastAsia="微软雅黑" w:hAnsi="微软雅黑" w:hint="eastAsia"/>
        </w:rPr>
        <w:t>链路聚合</w:t>
      </w:r>
    </w:p>
    <w:p w14:paraId="58A5771F"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Aggregation</w:t>
      </w:r>
      <w:r>
        <w:rPr>
          <w:rFonts w:ascii="微软雅黑" w:eastAsia="微软雅黑" w:hAnsi="微软雅黑"/>
        </w:rPr>
        <w:t xml:space="preserve"> Status/链路聚合</w:t>
      </w:r>
      <w:r>
        <w:rPr>
          <w:rFonts w:ascii="微软雅黑" w:eastAsia="微软雅黑" w:hAnsi="微软雅黑" w:hint="eastAsia"/>
        </w:rPr>
        <w:t>状态</w:t>
      </w:r>
      <w:r>
        <w:rPr>
          <w:rFonts w:ascii="微软雅黑" w:eastAsia="微软雅黑" w:hAnsi="微软雅黑"/>
        </w:rPr>
        <w:t>：表示接口是否已聚合</w:t>
      </w:r>
    </w:p>
    <w:p w14:paraId="5ED7C87C"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Aggregation</w:t>
      </w:r>
      <w:r>
        <w:rPr>
          <w:rFonts w:ascii="微软雅黑" w:eastAsia="微软雅黑" w:hAnsi="微软雅黑"/>
        </w:rPr>
        <w:t xml:space="preserve"> Port ID/聚合</w:t>
      </w:r>
      <w:r>
        <w:rPr>
          <w:rFonts w:ascii="微软雅黑" w:eastAsia="微软雅黑" w:hAnsi="微软雅黑" w:hint="eastAsia"/>
        </w:rPr>
        <w:t>端口ID：显示</w:t>
      </w:r>
      <w:r>
        <w:rPr>
          <w:rFonts w:ascii="微软雅黑" w:eastAsia="微软雅黑" w:hAnsi="微软雅黑"/>
        </w:rPr>
        <w:t>聚合接口ID</w:t>
      </w:r>
    </w:p>
    <w:p w14:paraId="1733304A"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rPr>
        <w:t>Extended Power Via MDI/</w:t>
      </w:r>
      <w:r>
        <w:rPr>
          <w:rFonts w:ascii="微软雅黑" w:eastAsia="微软雅黑" w:hAnsi="微软雅黑" w:hint="eastAsia"/>
        </w:rPr>
        <w:t>通过</w:t>
      </w:r>
      <w:r>
        <w:rPr>
          <w:rFonts w:ascii="微软雅黑" w:eastAsia="微软雅黑" w:hAnsi="微软雅黑"/>
        </w:rPr>
        <w:t>MDI供电：</w:t>
      </w:r>
      <w:r>
        <w:rPr>
          <w:rFonts w:ascii="微软雅黑" w:eastAsia="微软雅黑" w:hAnsi="微软雅黑" w:hint="eastAsia"/>
        </w:rPr>
        <w:t>显示网络</w:t>
      </w:r>
      <w:r>
        <w:rPr>
          <w:rFonts w:ascii="微软雅黑" w:eastAsia="微软雅黑" w:hAnsi="微软雅黑"/>
        </w:rPr>
        <w:t>设备</w:t>
      </w:r>
      <w:r>
        <w:rPr>
          <w:rFonts w:ascii="微软雅黑" w:eastAsia="微软雅黑" w:hAnsi="微软雅黑" w:hint="eastAsia"/>
        </w:rPr>
        <w:t>或</w:t>
      </w:r>
      <w:r>
        <w:rPr>
          <w:rFonts w:ascii="微软雅黑" w:eastAsia="微软雅黑" w:hAnsi="微软雅黑"/>
        </w:rPr>
        <w:t>终端设备的扩展</w:t>
      </w:r>
      <w:r>
        <w:rPr>
          <w:rFonts w:ascii="微软雅黑" w:eastAsia="微软雅黑" w:hAnsi="微软雅黑" w:hint="eastAsia"/>
        </w:rPr>
        <w:t>供电</w:t>
      </w:r>
      <w:r>
        <w:rPr>
          <w:rFonts w:ascii="微软雅黑" w:eastAsia="微软雅黑" w:hAnsi="微软雅黑"/>
        </w:rPr>
        <w:t>能力，包括</w:t>
      </w:r>
    </w:p>
    <w:p w14:paraId="21D0484C"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MDI Power Support Port Class/MDI电源支持端口类</w:t>
      </w:r>
      <w:r>
        <w:rPr>
          <w:rFonts w:ascii="微软雅黑" w:eastAsia="微软雅黑" w:hAnsi="微软雅黑" w:hint="eastAsia"/>
        </w:rPr>
        <w:t>别</w:t>
      </w:r>
      <w:r>
        <w:rPr>
          <w:rFonts w:ascii="微软雅黑" w:eastAsia="微软雅黑" w:hAnsi="微软雅黑"/>
        </w:rPr>
        <w:t>：</w:t>
      </w:r>
      <w:r>
        <w:rPr>
          <w:rFonts w:ascii="微软雅黑" w:eastAsia="微软雅黑" w:hAnsi="微软雅黑" w:hint="eastAsia"/>
        </w:rPr>
        <w:t>显示</w:t>
      </w:r>
      <w:r>
        <w:rPr>
          <w:rFonts w:ascii="微软雅黑" w:eastAsia="微软雅黑" w:hAnsi="微软雅黑"/>
        </w:rPr>
        <w:t>电源支持端口类</w:t>
      </w:r>
      <w:r>
        <w:rPr>
          <w:rFonts w:ascii="微软雅黑" w:eastAsia="微软雅黑" w:hAnsi="微软雅黑" w:hint="eastAsia"/>
        </w:rPr>
        <w:t>别</w:t>
      </w:r>
    </w:p>
    <w:p w14:paraId="4E72550A"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PSE MDI Power Support/PSE MDI电源支持：表示端口</w:t>
      </w:r>
      <w:r>
        <w:rPr>
          <w:rFonts w:ascii="微软雅黑" w:eastAsia="微软雅黑" w:hAnsi="微软雅黑" w:hint="eastAsia"/>
        </w:rPr>
        <w:t>是否</w:t>
      </w:r>
      <w:r>
        <w:rPr>
          <w:rFonts w:ascii="微软雅黑" w:eastAsia="微软雅黑" w:hAnsi="微软雅黑"/>
        </w:rPr>
        <w:t>支持MDI电源</w:t>
      </w:r>
    </w:p>
    <w:p w14:paraId="13353AC6"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PSE MDI Power State/PSE MDI电源状态：表示端口上是否启用MDI电源</w:t>
      </w:r>
    </w:p>
    <w:p w14:paraId="7C1C851C"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PSE Power Pair Control Ability/PSE电源对控制</w:t>
      </w:r>
      <w:r>
        <w:rPr>
          <w:rFonts w:ascii="微软雅黑" w:eastAsia="微软雅黑" w:hAnsi="微软雅黑" w:hint="eastAsia"/>
        </w:rPr>
        <w:t>能力</w:t>
      </w:r>
      <w:r>
        <w:rPr>
          <w:rFonts w:ascii="微软雅黑" w:eastAsia="微软雅黑" w:hAnsi="微软雅黑"/>
        </w:rPr>
        <w:t>：表示端口</w:t>
      </w:r>
      <w:r>
        <w:rPr>
          <w:rFonts w:ascii="微软雅黑" w:eastAsia="微软雅黑" w:hAnsi="微软雅黑" w:hint="eastAsia"/>
        </w:rPr>
        <w:t>是否支</w:t>
      </w:r>
      <w:r>
        <w:rPr>
          <w:rFonts w:ascii="微软雅黑" w:eastAsia="微软雅黑" w:hAnsi="微软雅黑" w:hint="eastAsia"/>
        </w:rPr>
        <w:lastRenderedPageBreak/>
        <w:t>持</w:t>
      </w:r>
      <w:r>
        <w:rPr>
          <w:rFonts w:ascii="微软雅黑" w:eastAsia="微软雅黑" w:hAnsi="微软雅黑"/>
        </w:rPr>
        <w:t>电源对控制</w:t>
      </w:r>
    </w:p>
    <w:p w14:paraId="6D2B7270"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PSE Power Pair/PSE电源对：</w:t>
      </w:r>
      <w:r>
        <w:rPr>
          <w:rFonts w:ascii="微软雅黑" w:eastAsia="微软雅黑" w:hAnsi="微软雅黑" w:hint="eastAsia"/>
        </w:rPr>
        <w:t>端口</w:t>
      </w:r>
      <w:r>
        <w:rPr>
          <w:rFonts w:ascii="微软雅黑" w:eastAsia="微软雅黑" w:hAnsi="微软雅黑"/>
        </w:rPr>
        <w:t>支持的电源对控制类型</w:t>
      </w:r>
    </w:p>
    <w:p w14:paraId="36D228DA"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PSE Power Class/PSE电源类</w:t>
      </w:r>
      <w:r>
        <w:rPr>
          <w:rFonts w:ascii="微软雅黑" w:eastAsia="微软雅黑" w:hAnsi="微软雅黑" w:hint="eastAsia"/>
        </w:rPr>
        <w:t>别</w:t>
      </w:r>
      <w:r>
        <w:rPr>
          <w:rFonts w:ascii="微软雅黑" w:eastAsia="微软雅黑" w:hAnsi="微软雅黑"/>
        </w:rPr>
        <w:t>：显示</w:t>
      </w:r>
      <w:r>
        <w:rPr>
          <w:rFonts w:ascii="微软雅黑" w:eastAsia="微软雅黑" w:hAnsi="微软雅黑" w:hint="eastAsia"/>
        </w:rPr>
        <w:t>端口</w:t>
      </w:r>
      <w:r>
        <w:rPr>
          <w:rFonts w:ascii="微软雅黑" w:eastAsia="微软雅黑" w:hAnsi="微软雅黑"/>
        </w:rPr>
        <w:t>的电源类</w:t>
      </w:r>
      <w:r>
        <w:rPr>
          <w:rFonts w:ascii="微软雅黑" w:eastAsia="微软雅黑" w:hAnsi="微软雅黑" w:hint="eastAsia"/>
        </w:rPr>
        <w:t>别</w:t>
      </w:r>
    </w:p>
    <w:p w14:paraId="3775F7E8"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Power Type/</w:t>
      </w:r>
      <w:r>
        <w:rPr>
          <w:rFonts w:ascii="微软雅黑" w:eastAsia="微软雅黑" w:hAnsi="微软雅黑" w:hint="eastAsia"/>
        </w:rPr>
        <w:t>电源</w:t>
      </w:r>
      <w:r>
        <w:rPr>
          <w:rFonts w:ascii="微软雅黑" w:eastAsia="微软雅黑" w:hAnsi="微软雅黑"/>
        </w:rPr>
        <w:t>类型：连接到端口的Pod设备类型</w:t>
      </w:r>
    </w:p>
    <w:p w14:paraId="43B44869"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Power Source/</w:t>
      </w:r>
      <w:r>
        <w:rPr>
          <w:rFonts w:ascii="微软雅黑" w:eastAsia="微软雅黑" w:hAnsi="微软雅黑" w:hint="eastAsia"/>
        </w:rPr>
        <w:t>电源</w:t>
      </w:r>
      <w:r>
        <w:rPr>
          <w:rFonts w:ascii="微软雅黑" w:eastAsia="微软雅黑" w:hAnsi="微软雅黑"/>
        </w:rPr>
        <w:t>：端口电源</w:t>
      </w:r>
    </w:p>
    <w:p w14:paraId="764AC8C5"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Power Priority/</w:t>
      </w:r>
      <w:r>
        <w:rPr>
          <w:rFonts w:ascii="微软雅黑" w:eastAsia="微软雅黑" w:hAnsi="微软雅黑" w:hint="eastAsia"/>
        </w:rPr>
        <w:t>电源</w:t>
      </w:r>
      <w:r>
        <w:rPr>
          <w:rFonts w:ascii="微软雅黑" w:eastAsia="微软雅黑" w:hAnsi="微软雅黑"/>
        </w:rPr>
        <w:t>优先级：端口电源优先级</w:t>
      </w:r>
    </w:p>
    <w:p w14:paraId="2E052B99"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PD Requested Power Value/PD请求功率值：PSE分配给PD的功率</w:t>
      </w:r>
    </w:p>
    <w:p w14:paraId="17665424"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PSE Allocated Power Value/PSE分配的</w:t>
      </w:r>
      <w:r>
        <w:rPr>
          <w:rFonts w:ascii="微软雅黑" w:eastAsia="微软雅黑" w:hAnsi="微软雅黑" w:hint="eastAsia"/>
        </w:rPr>
        <w:t>功率值</w:t>
      </w:r>
      <w:r>
        <w:rPr>
          <w:rFonts w:ascii="微软雅黑" w:eastAsia="微软雅黑" w:hAnsi="微软雅黑"/>
        </w:rPr>
        <w:t>：分配给源设备（</w:t>
      </w:r>
      <w:r>
        <w:rPr>
          <w:rFonts w:ascii="微软雅黑" w:eastAsia="微软雅黑" w:hAnsi="微软雅黑" w:hint="eastAsia"/>
        </w:rPr>
        <w:t>PSE</w:t>
      </w:r>
      <w:r>
        <w:rPr>
          <w:rFonts w:ascii="微软雅黑" w:eastAsia="微软雅黑" w:hAnsi="微软雅黑"/>
        </w:rPr>
        <w:t>）</w:t>
      </w:r>
      <w:r>
        <w:rPr>
          <w:rFonts w:ascii="微软雅黑" w:eastAsia="微软雅黑" w:hAnsi="微软雅黑" w:hint="eastAsia"/>
        </w:rPr>
        <w:t>的</w:t>
      </w:r>
      <w:r>
        <w:rPr>
          <w:rFonts w:ascii="微软雅黑" w:eastAsia="微软雅黑" w:hAnsi="微软雅黑"/>
        </w:rPr>
        <w:t>功率</w:t>
      </w:r>
    </w:p>
    <w:p w14:paraId="4BB6AE76"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hint="eastAsia"/>
        </w:rPr>
        <w:t>MED</w:t>
      </w:r>
      <w:r>
        <w:rPr>
          <w:rFonts w:ascii="微软雅黑" w:eastAsia="微软雅黑" w:hAnsi="微软雅黑"/>
        </w:rPr>
        <w:t xml:space="preserve"> TLV信息</w:t>
      </w:r>
    </w:p>
    <w:p w14:paraId="3A4FC659"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hint="eastAsia"/>
        </w:rPr>
        <w:t>Capabilities</w:t>
      </w:r>
      <w:r>
        <w:rPr>
          <w:rFonts w:ascii="微软雅黑" w:eastAsia="微软雅黑" w:hAnsi="微软雅黑"/>
        </w:rPr>
        <w:t xml:space="preserve"> Supported/</w:t>
      </w:r>
      <w:r>
        <w:rPr>
          <w:rFonts w:ascii="微软雅黑" w:eastAsia="微软雅黑" w:hAnsi="微软雅黑" w:hint="eastAsia"/>
        </w:rPr>
        <w:t>支持的</w:t>
      </w:r>
      <w:r>
        <w:rPr>
          <w:rFonts w:ascii="微软雅黑" w:eastAsia="微软雅黑" w:hAnsi="微软雅黑"/>
        </w:rPr>
        <w:t>功能：端口支持的MED功能</w:t>
      </w:r>
    </w:p>
    <w:p w14:paraId="21792A3D"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Current Capabilities/</w:t>
      </w:r>
      <w:r>
        <w:rPr>
          <w:rFonts w:ascii="微软雅黑" w:eastAsia="微软雅黑" w:hAnsi="微软雅黑" w:hint="eastAsia"/>
        </w:rPr>
        <w:t>当前</w:t>
      </w:r>
      <w:r>
        <w:rPr>
          <w:rFonts w:ascii="微软雅黑" w:eastAsia="微软雅黑" w:hAnsi="微软雅黑"/>
        </w:rPr>
        <w:t>功能：端口上启用的MED功能</w:t>
      </w:r>
    </w:p>
    <w:p w14:paraId="40561AD6"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hint="eastAsia"/>
        </w:rPr>
        <w:t>Device</w:t>
      </w:r>
      <w:r>
        <w:rPr>
          <w:rFonts w:ascii="微软雅黑" w:eastAsia="微软雅黑" w:hAnsi="微软雅黑"/>
        </w:rPr>
        <w:t xml:space="preserve"> Class/</w:t>
      </w:r>
      <w:r>
        <w:rPr>
          <w:rFonts w:ascii="微软雅黑" w:eastAsia="微软雅黑" w:hAnsi="微软雅黑" w:hint="eastAsia"/>
        </w:rPr>
        <w:t>设备</w:t>
      </w:r>
      <w:r>
        <w:rPr>
          <w:rFonts w:ascii="微软雅黑" w:eastAsia="微软雅黑" w:hAnsi="微软雅黑"/>
        </w:rPr>
        <w:t>类</w:t>
      </w:r>
      <w:r>
        <w:rPr>
          <w:rFonts w:ascii="微软雅黑" w:eastAsia="微软雅黑" w:hAnsi="微软雅黑" w:hint="eastAsia"/>
        </w:rPr>
        <w:t>别</w:t>
      </w:r>
      <w:r>
        <w:rPr>
          <w:rFonts w:ascii="微软雅黑" w:eastAsia="微软雅黑" w:hAnsi="微软雅黑"/>
        </w:rPr>
        <w:t>：</w:t>
      </w:r>
      <w:r>
        <w:rPr>
          <w:rFonts w:ascii="微软雅黑" w:eastAsia="微软雅黑" w:hAnsi="微软雅黑" w:hint="eastAsia"/>
        </w:rPr>
        <w:t>LLDP-MED</w:t>
      </w:r>
      <w:r>
        <w:rPr>
          <w:rFonts w:ascii="微软雅黑" w:eastAsia="微软雅黑" w:hAnsi="微软雅黑"/>
        </w:rPr>
        <w:t>终端设备类</w:t>
      </w:r>
      <w:r>
        <w:rPr>
          <w:rFonts w:ascii="微软雅黑" w:eastAsia="微软雅黑" w:hAnsi="微软雅黑" w:hint="eastAsia"/>
        </w:rPr>
        <w:t>，</w:t>
      </w:r>
      <w:r>
        <w:rPr>
          <w:rFonts w:ascii="微软雅黑" w:eastAsia="微软雅黑" w:hAnsi="微软雅黑"/>
        </w:rPr>
        <w:t>可能为通用</w:t>
      </w:r>
      <w:r>
        <w:rPr>
          <w:rFonts w:ascii="微软雅黑" w:eastAsia="微软雅黑" w:hAnsi="微软雅黑" w:hint="eastAsia"/>
        </w:rPr>
        <w:t>终端类</w:t>
      </w:r>
      <w:r>
        <w:rPr>
          <w:rFonts w:ascii="微软雅黑" w:eastAsia="微软雅黑" w:hAnsi="微软雅黑"/>
        </w:rPr>
        <w:t>、媒体终端类、通信设备类</w:t>
      </w:r>
    </w:p>
    <w:p w14:paraId="425051D1"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PoE供电信息：包括</w:t>
      </w:r>
    </w:p>
    <w:p w14:paraId="1E5FA31B"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PoE Device Type/</w:t>
      </w:r>
      <w:r>
        <w:rPr>
          <w:rFonts w:ascii="微软雅黑" w:eastAsia="微软雅黑" w:hAnsi="微软雅黑" w:hint="eastAsia"/>
        </w:rPr>
        <w:t>PoE设备</w:t>
      </w:r>
      <w:r>
        <w:rPr>
          <w:rFonts w:ascii="微软雅黑" w:eastAsia="微软雅黑" w:hAnsi="微软雅黑"/>
        </w:rPr>
        <w:t>类型</w:t>
      </w:r>
      <w:r>
        <w:rPr>
          <w:rFonts w:ascii="微软雅黑" w:eastAsia="微软雅黑" w:hAnsi="微软雅黑" w:hint="eastAsia"/>
        </w:rPr>
        <w:t>：</w:t>
      </w:r>
      <w:r>
        <w:rPr>
          <w:rFonts w:ascii="微软雅黑" w:eastAsia="微软雅黑" w:hAnsi="微软雅黑"/>
        </w:rPr>
        <w:t>端口PoE类型，如PD</w:t>
      </w:r>
    </w:p>
    <w:p w14:paraId="56011707"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PoE Power Source/PoE电源：端口电源</w:t>
      </w:r>
    </w:p>
    <w:p w14:paraId="02DD47AE"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PoE Power Priority/</w:t>
      </w:r>
      <w:r>
        <w:rPr>
          <w:rFonts w:ascii="微软雅黑" w:eastAsia="微软雅黑" w:hAnsi="微软雅黑" w:hint="eastAsia"/>
        </w:rPr>
        <w:t>PoE</w:t>
      </w:r>
      <w:r>
        <w:rPr>
          <w:rFonts w:ascii="微软雅黑" w:eastAsia="微软雅黑" w:hAnsi="微软雅黑"/>
        </w:rPr>
        <w:t>电源</w:t>
      </w:r>
      <w:r>
        <w:rPr>
          <w:rFonts w:ascii="微软雅黑" w:eastAsia="微软雅黑" w:hAnsi="微软雅黑" w:hint="eastAsia"/>
        </w:rPr>
        <w:t>优先级：</w:t>
      </w:r>
      <w:r>
        <w:rPr>
          <w:rFonts w:ascii="微软雅黑" w:eastAsia="微软雅黑" w:hAnsi="微软雅黑"/>
        </w:rPr>
        <w:t>端口电源优先级</w:t>
      </w:r>
    </w:p>
    <w:p w14:paraId="7E139368"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PoE Power Value/</w:t>
      </w:r>
      <w:r>
        <w:rPr>
          <w:rFonts w:ascii="微软雅黑" w:eastAsia="微软雅黑" w:hAnsi="微软雅黑" w:hint="eastAsia"/>
        </w:rPr>
        <w:t>PoE</w:t>
      </w:r>
      <w:r>
        <w:rPr>
          <w:rFonts w:ascii="微软雅黑" w:eastAsia="微软雅黑" w:hAnsi="微软雅黑"/>
        </w:rPr>
        <w:t>功率值：端口功率</w:t>
      </w:r>
    </w:p>
    <w:p w14:paraId="500AFBA3"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Hardware Revision/</w:t>
      </w:r>
      <w:r>
        <w:rPr>
          <w:rFonts w:ascii="微软雅黑" w:eastAsia="微软雅黑" w:hAnsi="微软雅黑" w:hint="eastAsia"/>
        </w:rPr>
        <w:t>硬件</w:t>
      </w:r>
      <w:r>
        <w:rPr>
          <w:rFonts w:ascii="微软雅黑" w:eastAsia="微软雅黑" w:hAnsi="微软雅黑"/>
        </w:rPr>
        <w:t>修订版：硬件版本</w:t>
      </w:r>
    </w:p>
    <w:p w14:paraId="50647A8D"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Firmware Revision/</w:t>
      </w:r>
      <w:r>
        <w:rPr>
          <w:rFonts w:ascii="微软雅黑" w:eastAsia="微软雅黑" w:hAnsi="微软雅黑" w:hint="eastAsia"/>
        </w:rPr>
        <w:t>固件版本</w:t>
      </w:r>
    </w:p>
    <w:p w14:paraId="39BE4100"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hint="eastAsia"/>
        </w:rPr>
        <w:t>Software</w:t>
      </w:r>
      <w:r>
        <w:rPr>
          <w:rFonts w:ascii="微软雅黑" w:eastAsia="微软雅黑" w:hAnsi="微软雅黑"/>
        </w:rPr>
        <w:t xml:space="preserve"> Revision/</w:t>
      </w:r>
      <w:r>
        <w:rPr>
          <w:rFonts w:ascii="微软雅黑" w:eastAsia="微软雅黑" w:hAnsi="微软雅黑" w:hint="eastAsia"/>
        </w:rPr>
        <w:t>软件修订版</w:t>
      </w:r>
      <w:r>
        <w:rPr>
          <w:rFonts w:ascii="微软雅黑" w:eastAsia="微软雅黑" w:hAnsi="微软雅黑"/>
        </w:rPr>
        <w:t>：软件版本</w:t>
      </w:r>
    </w:p>
    <w:p w14:paraId="52D0654E"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lastRenderedPageBreak/>
        <w:t>Serial Number/</w:t>
      </w:r>
      <w:r>
        <w:rPr>
          <w:rFonts w:ascii="微软雅黑" w:eastAsia="微软雅黑" w:hAnsi="微软雅黑" w:hint="eastAsia"/>
        </w:rPr>
        <w:t>序列号</w:t>
      </w:r>
      <w:r>
        <w:rPr>
          <w:rFonts w:ascii="微软雅黑" w:eastAsia="微软雅黑" w:hAnsi="微软雅黑"/>
        </w:rPr>
        <w:t>：设备SN序列号</w:t>
      </w:r>
    </w:p>
    <w:p w14:paraId="1FCB460B"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Manufacturer Name/</w:t>
      </w:r>
      <w:r>
        <w:rPr>
          <w:rFonts w:ascii="微软雅黑" w:eastAsia="微软雅黑" w:hAnsi="微软雅黑" w:hint="eastAsia"/>
        </w:rPr>
        <w:t>制造商</w:t>
      </w:r>
      <w:r>
        <w:rPr>
          <w:rFonts w:ascii="微软雅黑" w:eastAsia="微软雅黑" w:hAnsi="微软雅黑"/>
        </w:rPr>
        <w:t>名称：设备制造商名称</w:t>
      </w:r>
    </w:p>
    <w:p w14:paraId="544ACC44"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Model Name/</w:t>
      </w:r>
      <w:r>
        <w:rPr>
          <w:rFonts w:ascii="微软雅黑" w:eastAsia="微软雅黑" w:hAnsi="微软雅黑" w:hint="eastAsia"/>
        </w:rPr>
        <w:t>型号</w:t>
      </w:r>
      <w:r>
        <w:rPr>
          <w:rFonts w:ascii="微软雅黑" w:eastAsia="微软雅黑" w:hAnsi="微软雅黑"/>
        </w:rPr>
        <w:t>名称：设备型号名称</w:t>
      </w:r>
    </w:p>
    <w:p w14:paraId="548B365A"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Asset ID/</w:t>
      </w:r>
      <w:r>
        <w:rPr>
          <w:rFonts w:ascii="微软雅黑" w:eastAsia="微软雅黑" w:hAnsi="微软雅黑" w:hint="eastAsia"/>
        </w:rPr>
        <w:t>资产</w:t>
      </w:r>
      <w:r>
        <w:rPr>
          <w:rFonts w:ascii="微软雅黑" w:eastAsia="微软雅黑" w:hAnsi="微软雅黑"/>
        </w:rPr>
        <w:t>ID</w:t>
      </w:r>
    </w:p>
    <w:p w14:paraId="7BB0F8E0"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hint="eastAsia"/>
        </w:rPr>
        <w:t>Location</w:t>
      </w:r>
      <w:r>
        <w:rPr>
          <w:rFonts w:ascii="微软雅黑" w:eastAsia="微软雅黑" w:hAnsi="微软雅黑"/>
        </w:rPr>
        <w:t>：包括</w:t>
      </w:r>
    </w:p>
    <w:p w14:paraId="4F48B5F1"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t>Civic</w:t>
      </w:r>
      <w:r>
        <w:rPr>
          <w:rFonts w:ascii="微软雅黑" w:eastAsia="微软雅黑" w:hAnsi="微软雅黑"/>
        </w:rPr>
        <w:t xml:space="preserve"> Address/</w:t>
      </w:r>
      <w:r>
        <w:rPr>
          <w:rFonts w:ascii="微软雅黑" w:eastAsia="微软雅黑" w:hAnsi="微软雅黑" w:hint="eastAsia"/>
        </w:rPr>
        <w:t>城市地址</w:t>
      </w:r>
    </w:p>
    <w:p w14:paraId="3378AF1A"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t>Coordinate</w:t>
      </w:r>
      <w:r>
        <w:rPr>
          <w:rFonts w:ascii="微软雅黑" w:eastAsia="微软雅黑" w:hAnsi="微软雅黑"/>
        </w:rPr>
        <w:t>/</w:t>
      </w:r>
      <w:r>
        <w:rPr>
          <w:rFonts w:ascii="微软雅黑" w:eastAsia="微软雅黑" w:hAnsi="微软雅黑" w:hint="eastAsia"/>
        </w:rPr>
        <w:t>坐标</w:t>
      </w:r>
    </w:p>
    <w:p w14:paraId="37E2360A"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t>ECS</w:t>
      </w:r>
      <w:r>
        <w:rPr>
          <w:rFonts w:ascii="微软雅黑" w:eastAsia="微软雅黑" w:hAnsi="微软雅黑"/>
        </w:rPr>
        <w:t xml:space="preserve"> ELIN/紧急电话号码</w:t>
      </w:r>
    </w:p>
    <w:p w14:paraId="7C3FDCF2"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hint="eastAsia"/>
        </w:rPr>
        <w:t>Network</w:t>
      </w:r>
      <w:r>
        <w:rPr>
          <w:rFonts w:ascii="微软雅黑" w:eastAsia="微软雅黑" w:hAnsi="微软雅黑"/>
        </w:rPr>
        <w:t xml:space="preserve"> Policy列表：</w:t>
      </w:r>
      <w:r>
        <w:rPr>
          <w:rFonts w:ascii="微软雅黑" w:eastAsia="微软雅黑" w:hAnsi="微软雅黑" w:hint="eastAsia"/>
        </w:rPr>
        <w:t>包括</w:t>
      </w:r>
    </w:p>
    <w:p w14:paraId="390C1C69"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t>Application</w:t>
      </w:r>
      <w:r>
        <w:rPr>
          <w:rFonts w:ascii="微软雅黑" w:eastAsia="微软雅黑" w:hAnsi="微软雅黑"/>
        </w:rPr>
        <w:t xml:space="preserve"> Type/应用类型</w:t>
      </w:r>
    </w:p>
    <w:p w14:paraId="20AAC296"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VLAN ID</w:t>
      </w:r>
    </w:p>
    <w:p w14:paraId="51F7B12F"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 xml:space="preserve">VLAN Tag/VLAN </w:t>
      </w:r>
      <w:r>
        <w:rPr>
          <w:rFonts w:ascii="微软雅黑" w:eastAsia="微软雅黑" w:hAnsi="微软雅黑" w:hint="eastAsia"/>
        </w:rPr>
        <w:t>类型：</w:t>
      </w:r>
      <w:r>
        <w:rPr>
          <w:rFonts w:ascii="微软雅黑" w:eastAsia="微软雅黑" w:hAnsi="微软雅黑"/>
        </w:rPr>
        <w:t>分为已标记和无标记</w:t>
      </w:r>
    </w:p>
    <w:p w14:paraId="265536DC"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CoS</w:t>
      </w:r>
    </w:p>
    <w:p w14:paraId="2E266725"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DSCP</w:t>
      </w:r>
    </w:p>
    <w:p w14:paraId="124FCC63" w14:textId="77777777" w:rsidR="0076630D" w:rsidRDefault="0076630D">
      <w:pPr>
        <w:rPr>
          <w:rFonts w:ascii="微软雅黑" w:eastAsia="微软雅黑" w:hAnsi="微软雅黑"/>
        </w:rPr>
      </w:pPr>
    </w:p>
    <w:p w14:paraId="1A60B28E" w14:textId="77777777" w:rsidR="0076630D" w:rsidRDefault="00D7272D">
      <w:pPr>
        <w:rPr>
          <w:rFonts w:ascii="微软雅黑" w:eastAsia="微软雅黑" w:hAnsi="微软雅黑"/>
        </w:rPr>
      </w:pPr>
      <w:r>
        <w:rPr>
          <w:rFonts w:ascii="微软雅黑" w:eastAsia="微软雅黑" w:hAnsi="微软雅黑" w:hint="eastAsia"/>
        </w:rPr>
        <w:t>邻居信息</w:t>
      </w:r>
      <w:r>
        <w:rPr>
          <w:rFonts w:ascii="微软雅黑" w:eastAsia="微软雅黑" w:hAnsi="微软雅黑"/>
        </w:rPr>
        <w:t>：</w:t>
      </w:r>
    </w:p>
    <w:p w14:paraId="0AAEBB18" w14:textId="77777777" w:rsidR="0076630D" w:rsidRDefault="00D7272D">
      <w:pPr>
        <w:ind w:firstLine="420"/>
        <w:rPr>
          <w:rFonts w:ascii="微软雅黑" w:eastAsia="微软雅黑" w:hAnsi="微软雅黑"/>
        </w:rPr>
      </w:pPr>
      <w:r>
        <w:rPr>
          <w:rFonts w:ascii="微软雅黑" w:eastAsia="微软雅黑" w:hAnsi="微软雅黑"/>
        </w:rPr>
        <w:t>显示交换机端口上获取到的邻居</w:t>
      </w:r>
      <w:r>
        <w:rPr>
          <w:rFonts w:ascii="微软雅黑" w:eastAsia="微软雅黑" w:hAnsi="微软雅黑" w:hint="eastAsia"/>
        </w:rPr>
        <w:t>。</w:t>
      </w:r>
      <w:r>
        <w:rPr>
          <w:rFonts w:ascii="微软雅黑" w:eastAsia="微软雅黑" w:hAnsi="微软雅黑"/>
        </w:rPr>
        <w:t>支持</w:t>
      </w:r>
      <w:r>
        <w:rPr>
          <w:rFonts w:ascii="微软雅黑" w:eastAsia="微软雅黑" w:hAnsi="微软雅黑" w:hint="eastAsia"/>
        </w:rPr>
        <w:t>点击</w:t>
      </w:r>
      <w:r>
        <w:rPr>
          <w:rFonts w:ascii="微软雅黑" w:eastAsia="微软雅黑" w:hAnsi="微软雅黑"/>
        </w:rPr>
        <w:t>端口查看</w:t>
      </w:r>
      <w:r>
        <w:rPr>
          <w:rFonts w:ascii="微软雅黑" w:eastAsia="微软雅黑" w:hAnsi="微软雅黑" w:hint="eastAsia"/>
        </w:rPr>
        <w:t>其</w:t>
      </w:r>
      <w:r>
        <w:rPr>
          <w:rFonts w:ascii="微软雅黑" w:eastAsia="微软雅黑" w:hAnsi="微软雅黑"/>
        </w:rPr>
        <w:t>上的邻居信息，主要包括：</w:t>
      </w:r>
    </w:p>
    <w:p w14:paraId="6C4C4276" w14:textId="77777777" w:rsidR="0076630D" w:rsidRDefault="00D7272D">
      <w:pPr>
        <w:ind w:firstLine="42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每个端口</w:t>
      </w:r>
      <w:r>
        <w:rPr>
          <w:rFonts w:ascii="微软雅黑" w:eastAsia="微软雅黑" w:hAnsi="微软雅黑" w:hint="eastAsia"/>
        </w:rPr>
        <w:t>的</w:t>
      </w:r>
      <w:r>
        <w:rPr>
          <w:rFonts w:ascii="微软雅黑" w:eastAsia="微软雅黑" w:hAnsi="微软雅黑"/>
        </w:rPr>
        <w:t>邻居信息存在差异，建议</w:t>
      </w:r>
      <w:r>
        <w:rPr>
          <w:rFonts w:ascii="微软雅黑" w:eastAsia="微软雅黑" w:hAnsi="微软雅黑" w:hint="eastAsia"/>
        </w:rPr>
        <w:t>直接</w:t>
      </w:r>
      <w:r>
        <w:rPr>
          <w:rFonts w:ascii="微软雅黑" w:eastAsia="微软雅黑" w:hAnsi="微软雅黑"/>
        </w:rPr>
        <w:t>以大文本框形式直接显示相关内容。</w:t>
      </w:r>
    </w:p>
    <w:p w14:paraId="449E924B"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hint="eastAsia"/>
        </w:rPr>
        <w:t>本地</w:t>
      </w:r>
      <w:r>
        <w:rPr>
          <w:rFonts w:ascii="微软雅黑" w:eastAsia="微软雅黑" w:hAnsi="微软雅黑"/>
        </w:rPr>
        <w:t>端口：显示交换机本地端口，包括电口</w:t>
      </w:r>
      <w:r>
        <w:rPr>
          <w:rFonts w:ascii="微软雅黑" w:eastAsia="微软雅黑" w:hAnsi="微软雅黑" w:hint="eastAsia"/>
        </w:rPr>
        <w:t>和</w:t>
      </w:r>
      <w:r>
        <w:rPr>
          <w:rFonts w:ascii="微软雅黑" w:eastAsia="微软雅黑" w:hAnsi="微软雅黑"/>
        </w:rPr>
        <w:t>光口</w:t>
      </w:r>
      <w:r>
        <w:rPr>
          <w:rFonts w:ascii="微软雅黑" w:eastAsia="微软雅黑" w:hAnsi="微软雅黑" w:hint="eastAsia"/>
        </w:rPr>
        <w:t>，</w:t>
      </w:r>
      <w:r>
        <w:rPr>
          <w:rFonts w:ascii="微软雅黑" w:eastAsia="微软雅黑" w:hAnsi="微软雅黑"/>
        </w:rPr>
        <w:t>以</w:t>
      </w:r>
      <w:r>
        <w:rPr>
          <w:rFonts w:ascii="微软雅黑" w:eastAsia="微软雅黑" w:hAnsi="微软雅黑" w:hint="eastAsia"/>
        </w:rPr>
        <w:t>接口名称</w:t>
      </w:r>
      <w:r>
        <w:rPr>
          <w:rFonts w:ascii="微软雅黑" w:eastAsia="微软雅黑" w:hAnsi="微软雅黑"/>
        </w:rPr>
        <w:t>显示</w:t>
      </w:r>
    </w:p>
    <w:p w14:paraId="125F109B"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rPr>
        <w:t>Time to Live</w:t>
      </w:r>
    </w:p>
    <w:p w14:paraId="640CB71D"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hint="eastAsia"/>
        </w:rPr>
        <w:t>邻居基本信息</w:t>
      </w:r>
    </w:p>
    <w:p w14:paraId="56D9C533" w14:textId="77777777" w:rsidR="0076630D" w:rsidRDefault="00D7272D" w:rsidP="00B10728">
      <w:pPr>
        <w:pStyle w:val="af2"/>
        <w:numPr>
          <w:ilvl w:val="0"/>
          <w:numId w:val="511"/>
        </w:numPr>
        <w:ind w:firstLineChars="0"/>
        <w:rPr>
          <w:rFonts w:ascii="微软雅黑" w:eastAsia="微软雅黑" w:hAnsi="微软雅黑"/>
        </w:rPr>
      </w:pPr>
      <w:r>
        <w:rPr>
          <w:rFonts w:ascii="微软雅黑" w:eastAsia="微软雅黑" w:hAnsi="微软雅黑"/>
        </w:rPr>
        <w:t>Chassis ID Subtype</w:t>
      </w:r>
      <w:r>
        <w:rPr>
          <w:rFonts w:hint="eastAsia"/>
        </w:rPr>
        <w:t xml:space="preserve"> </w:t>
      </w:r>
      <w:r>
        <w:rPr>
          <w:rFonts w:ascii="微软雅黑" w:eastAsia="微软雅黑" w:hAnsi="微软雅黑" w:hint="eastAsia"/>
        </w:rPr>
        <w:t>/机箱ID子类型：机箱ID的类型（如MAC地址）</w:t>
      </w:r>
    </w:p>
    <w:p w14:paraId="7B6F246B" w14:textId="77777777" w:rsidR="0076630D" w:rsidRDefault="00D7272D" w:rsidP="00B10728">
      <w:pPr>
        <w:pStyle w:val="af2"/>
        <w:numPr>
          <w:ilvl w:val="0"/>
          <w:numId w:val="511"/>
        </w:numPr>
        <w:ind w:firstLineChars="0"/>
        <w:rPr>
          <w:rFonts w:ascii="微软雅黑" w:eastAsia="微软雅黑" w:hAnsi="微软雅黑"/>
        </w:rPr>
      </w:pPr>
      <w:r>
        <w:rPr>
          <w:rFonts w:ascii="微软雅黑" w:eastAsia="微软雅黑" w:hAnsi="微软雅黑"/>
        </w:rPr>
        <w:lastRenderedPageBreak/>
        <w:t>Chassis ID</w:t>
      </w:r>
      <w:r>
        <w:rPr>
          <w:rFonts w:hint="eastAsia"/>
        </w:rPr>
        <w:t xml:space="preserve"> </w:t>
      </w:r>
      <w:r>
        <w:rPr>
          <w:rFonts w:ascii="微软雅黑" w:eastAsia="微软雅黑" w:hAnsi="微软雅黑" w:hint="eastAsia"/>
        </w:rPr>
        <w:t>/机箱ID：机箱的标识符，如果机箱ID子类型为MAC地址，则显示设备的MAC地址</w:t>
      </w:r>
    </w:p>
    <w:p w14:paraId="71D5167A" w14:textId="77777777" w:rsidR="0076630D" w:rsidRDefault="00D7272D" w:rsidP="00B10728">
      <w:pPr>
        <w:pStyle w:val="af2"/>
        <w:numPr>
          <w:ilvl w:val="0"/>
          <w:numId w:val="511"/>
        </w:numPr>
        <w:ind w:firstLineChars="0"/>
        <w:rPr>
          <w:rFonts w:ascii="微软雅黑" w:eastAsia="微软雅黑" w:hAnsi="微软雅黑"/>
        </w:rPr>
      </w:pPr>
      <w:r>
        <w:rPr>
          <w:rFonts w:ascii="微软雅黑" w:eastAsia="微软雅黑" w:hAnsi="微软雅黑" w:hint="eastAsia"/>
        </w:rPr>
        <w:t>Port</w:t>
      </w:r>
      <w:r>
        <w:rPr>
          <w:rFonts w:ascii="微软雅黑" w:eastAsia="微软雅黑" w:hAnsi="微软雅黑"/>
        </w:rPr>
        <w:t xml:space="preserve"> ID Subtype</w:t>
      </w:r>
      <w:r>
        <w:rPr>
          <w:rFonts w:hint="eastAsia"/>
        </w:rPr>
        <w:t xml:space="preserve"> </w:t>
      </w:r>
      <w:r>
        <w:rPr>
          <w:rFonts w:ascii="微软雅黑" w:eastAsia="微软雅黑" w:hAnsi="微软雅黑" w:hint="eastAsia"/>
        </w:rPr>
        <w:t>/端口ID子类型：显示端口标识符的类型</w:t>
      </w:r>
    </w:p>
    <w:p w14:paraId="16CC3F08" w14:textId="77777777" w:rsidR="0076630D" w:rsidRDefault="00D7272D" w:rsidP="00B10728">
      <w:pPr>
        <w:pStyle w:val="af2"/>
        <w:numPr>
          <w:ilvl w:val="0"/>
          <w:numId w:val="511"/>
        </w:numPr>
        <w:ind w:firstLineChars="0"/>
        <w:rPr>
          <w:rFonts w:ascii="微软雅黑" w:eastAsia="微软雅黑" w:hAnsi="微软雅黑"/>
        </w:rPr>
      </w:pPr>
      <w:r>
        <w:rPr>
          <w:rFonts w:ascii="微软雅黑" w:eastAsia="微软雅黑" w:hAnsi="微软雅黑"/>
        </w:rPr>
        <w:t>Port ID</w:t>
      </w:r>
      <w:r>
        <w:rPr>
          <w:rFonts w:hint="eastAsia"/>
        </w:rPr>
        <w:t xml:space="preserve"> </w:t>
      </w:r>
      <w:r>
        <w:rPr>
          <w:rFonts w:ascii="微软雅黑" w:eastAsia="微软雅黑" w:hAnsi="微软雅黑" w:hint="eastAsia"/>
        </w:rPr>
        <w:t>/端口ID：端口的标识符</w:t>
      </w:r>
    </w:p>
    <w:p w14:paraId="349AE15C" w14:textId="77777777" w:rsidR="0076630D" w:rsidRDefault="00D7272D" w:rsidP="00B10728">
      <w:pPr>
        <w:pStyle w:val="af2"/>
        <w:numPr>
          <w:ilvl w:val="0"/>
          <w:numId w:val="511"/>
        </w:numPr>
        <w:ind w:firstLineChars="0"/>
        <w:rPr>
          <w:rFonts w:ascii="微软雅黑" w:eastAsia="微软雅黑" w:hAnsi="微软雅黑"/>
        </w:rPr>
      </w:pPr>
      <w:r>
        <w:rPr>
          <w:rFonts w:ascii="微软雅黑" w:eastAsia="微软雅黑" w:hAnsi="微软雅黑"/>
        </w:rPr>
        <w:t>Port Description</w:t>
      </w:r>
      <w:r>
        <w:rPr>
          <w:rFonts w:hint="eastAsia"/>
        </w:rPr>
        <w:t xml:space="preserve"> </w:t>
      </w:r>
      <w:r>
        <w:rPr>
          <w:rFonts w:ascii="微软雅黑" w:eastAsia="微软雅黑" w:hAnsi="微软雅黑" w:hint="eastAsia"/>
        </w:rPr>
        <w:t>/端口说明：有关端口的信息，包括制造商、产品名称和硬件/软件版本</w:t>
      </w:r>
    </w:p>
    <w:p w14:paraId="34C45CE4" w14:textId="77777777" w:rsidR="0076630D" w:rsidRDefault="00D7272D" w:rsidP="00B10728">
      <w:pPr>
        <w:pStyle w:val="af2"/>
        <w:numPr>
          <w:ilvl w:val="0"/>
          <w:numId w:val="511"/>
        </w:numPr>
        <w:ind w:firstLineChars="0"/>
        <w:rPr>
          <w:rFonts w:ascii="微软雅黑" w:eastAsia="微软雅黑" w:hAnsi="微软雅黑"/>
        </w:rPr>
      </w:pPr>
      <w:r>
        <w:rPr>
          <w:rFonts w:ascii="微软雅黑" w:eastAsia="微软雅黑" w:hAnsi="微软雅黑"/>
        </w:rPr>
        <w:t>System Name</w:t>
      </w:r>
      <w:r>
        <w:rPr>
          <w:rFonts w:hint="eastAsia"/>
        </w:rPr>
        <w:t xml:space="preserve"> </w:t>
      </w:r>
      <w:r>
        <w:rPr>
          <w:rFonts w:ascii="微软雅黑" w:eastAsia="微软雅黑" w:hAnsi="微软雅黑" w:hint="eastAsia"/>
        </w:rPr>
        <w:t>/系统名称：设备名称</w:t>
      </w:r>
    </w:p>
    <w:p w14:paraId="6C2C61D4" w14:textId="77777777" w:rsidR="0076630D" w:rsidRDefault="00D7272D" w:rsidP="00B10728">
      <w:pPr>
        <w:pStyle w:val="af2"/>
        <w:numPr>
          <w:ilvl w:val="0"/>
          <w:numId w:val="511"/>
        </w:numPr>
        <w:ind w:firstLineChars="0"/>
        <w:rPr>
          <w:rFonts w:ascii="微软雅黑" w:eastAsia="微软雅黑" w:hAnsi="微软雅黑"/>
        </w:rPr>
      </w:pPr>
      <w:r>
        <w:rPr>
          <w:rFonts w:ascii="微软雅黑" w:eastAsia="微软雅黑" w:hAnsi="微软雅黑"/>
        </w:rPr>
        <w:t>System Description</w:t>
      </w:r>
      <w:r>
        <w:rPr>
          <w:rFonts w:hint="eastAsia"/>
        </w:rPr>
        <w:t xml:space="preserve"> </w:t>
      </w:r>
      <w:r>
        <w:rPr>
          <w:rFonts w:ascii="微软雅黑" w:eastAsia="微软雅黑" w:hAnsi="微软雅黑" w:hint="eastAsia"/>
        </w:rPr>
        <w:t>/系统说明：设备说明（采用字母数字格式）</w:t>
      </w:r>
    </w:p>
    <w:p w14:paraId="7DB1FB65" w14:textId="77777777" w:rsidR="0076630D" w:rsidRDefault="00D7272D" w:rsidP="00B10728">
      <w:pPr>
        <w:pStyle w:val="af2"/>
        <w:numPr>
          <w:ilvl w:val="0"/>
          <w:numId w:val="511"/>
        </w:numPr>
        <w:ind w:firstLineChars="0"/>
        <w:rPr>
          <w:rFonts w:ascii="微软雅黑" w:eastAsia="微软雅黑" w:hAnsi="微软雅黑"/>
        </w:rPr>
      </w:pPr>
      <w:r>
        <w:rPr>
          <w:rFonts w:ascii="微软雅黑" w:eastAsia="微软雅黑" w:hAnsi="微软雅黑"/>
        </w:rPr>
        <w:t>Supported Capabilities</w:t>
      </w:r>
      <w:r>
        <w:rPr>
          <w:rFonts w:hint="eastAsia"/>
        </w:rPr>
        <w:t xml:space="preserve"> </w:t>
      </w:r>
      <w:r>
        <w:rPr>
          <w:rFonts w:ascii="微软雅黑" w:eastAsia="微软雅黑" w:hAnsi="微软雅黑" w:hint="eastAsia"/>
        </w:rPr>
        <w:t>/支持的系统功能：设备的主要功能如网桥、路由器或WLAN AP</w:t>
      </w:r>
    </w:p>
    <w:p w14:paraId="30065BC9" w14:textId="77777777" w:rsidR="0076630D" w:rsidRDefault="00D7272D" w:rsidP="00B10728">
      <w:pPr>
        <w:pStyle w:val="af2"/>
        <w:numPr>
          <w:ilvl w:val="0"/>
          <w:numId w:val="511"/>
        </w:numPr>
        <w:ind w:firstLineChars="0"/>
        <w:rPr>
          <w:rFonts w:ascii="微软雅黑" w:eastAsia="微软雅黑" w:hAnsi="微软雅黑"/>
        </w:rPr>
      </w:pPr>
      <w:r>
        <w:rPr>
          <w:rFonts w:ascii="微软雅黑" w:eastAsia="微软雅黑" w:hAnsi="微软雅黑"/>
        </w:rPr>
        <w:t>Enabled Capabilities</w:t>
      </w:r>
      <w:r>
        <w:rPr>
          <w:rFonts w:hint="eastAsia"/>
        </w:rPr>
        <w:t xml:space="preserve"> </w:t>
      </w:r>
      <w:r>
        <w:rPr>
          <w:rFonts w:ascii="微软雅黑" w:eastAsia="微软雅黑" w:hAnsi="微软雅黑" w:hint="eastAsia"/>
        </w:rPr>
        <w:t>/已启用的系统功能：设备主要已启用功能</w:t>
      </w:r>
    </w:p>
    <w:p w14:paraId="7EFBFEDD" w14:textId="77777777" w:rsidR="0076630D" w:rsidRDefault="00D7272D" w:rsidP="00B10728">
      <w:pPr>
        <w:pStyle w:val="af2"/>
        <w:numPr>
          <w:ilvl w:val="0"/>
          <w:numId w:val="507"/>
        </w:numPr>
        <w:ind w:firstLineChars="0"/>
        <w:rPr>
          <w:rFonts w:ascii="微软雅黑" w:eastAsia="微软雅黑" w:hAnsi="微软雅黑"/>
        </w:rPr>
      </w:pPr>
      <w:r>
        <w:rPr>
          <w:rFonts w:ascii="微软雅黑" w:eastAsia="微软雅黑" w:hAnsi="微软雅黑"/>
        </w:rPr>
        <w:t>Management Address</w:t>
      </w:r>
      <w:r>
        <w:rPr>
          <w:rFonts w:ascii="微软雅黑" w:eastAsia="微软雅黑" w:hAnsi="微软雅黑" w:hint="eastAsia"/>
        </w:rPr>
        <w:t>列表：</w:t>
      </w:r>
      <w:r>
        <w:rPr>
          <w:rFonts w:ascii="微软雅黑" w:eastAsia="微软雅黑" w:hAnsi="微软雅黑"/>
        </w:rPr>
        <w:t>包括</w:t>
      </w:r>
      <w:r>
        <w:rPr>
          <w:rFonts w:ascii="微软雅黑" w:eastAsia="微软雅黑" w:hAnsi="微软雅黑" w:hint="eastAsia"/>
        </w:rPr>
        <w:t xml:space="preserve"> </w:t>
      </w:r>
    </w:p>
    <w:p w14:paraId="246D641D" w14:textId="77777777" w:rsidR="0076630D" w:rsidRDefault="00D7272D" w:rsidP="00B10728">
      <w:pPr>
        <w:pStyle w:val="af2"/>
        <w:numPr>
          <w:ilvl w:val="1"/>
          <w:numId w:val="507"/>
        </w:numPr>
        <w:ind w:firstLineChars="0"/>
        <w:rPr>
          <w:rFonts w:ascii="微软雅黑" w:eastAsia="微软雅黑" w:hAnsi="微软雅黑"/>
        </w:rPr>
      </w:pPr>
      <w:r>
        <w:rPr>
          <w:rFonts w:ascii="微软雅黑" w:eastAsia="微软雅黑" w:hAnsi="微软雅黑"/>
        </w:rPr>
        <w:t>Address Subtype</w:t>
      </w:r>
      <w:r>
        <w:rPr>
          <w:rFonts w:hint="eastAsia"/>
        </w:rPr>
        <w:t xml:space="preserve"> </w:t>
      </w:r>
      <w:r>
        <w:rPr>
          <w:rFonts w:ascii="微软雅黑" w:eastAsia="微软雅黑" w:hAnsi="微软雅黑" w:hint="eastAsia"/>
        </w:rPr>
        <w:t>/地址子类型：管理IP地址类型，如IPv4</w:t>
      </w:r>
    </w:p>
    <w:p w14:paraId="13A681E2" w14:textId="77777777" w:rsidR="0076630D" w:rsidRDefault="00D7272D" w:rsidP="00B10728">
      <w:pPr>
        <w:pStyle w:val="af2"/>
        <w:numPr>
          <w:ilvl w:val="1"/>
          <w:numId w:val="507"/>
        </w:numPr>
        <w:ind w:firstLineChars="0"/>
        <w:rPr>
          <w:rFonts w:ascii="微软雅黑" w:eastAsia="微软雅黑" w:hAnsi="微软雅黑"/>
        </w:rPr>
      </w:pPr>
      <w:r>
        <w:rPr>
          <w:rFonts w:ascii="微软雅黑" w:eastAsia="微软雅黑" w:hAnsi="微软雅黑"/>
        </w:rPr>
        <w:t>Address</w:t>
      </w:r>
      <w:r>
        <w:rPr>
          <w:rFonts w:ascii="微软雅黑" w:eastAsia="微软雅黑" w:hAnsi="微软雅黑" w:hint="eastAsia"/>
        </w:rPr>
        <w:t>/地址：管理IP地址</w:t>
      </w:r>
    </w:p>
    <w:p w14:paraId="75D16A4E" w14:textId="77777777" w:rsidR="0076630D" w:rsidRDefault="00D7272D" w:rsidP="00B10728">
      <w:pPr>
        <w:pStyle w:val="af2"/>
        <w:numPr>
          <w:ilvl w:val="1"/>
          <w:numId w:val="507"/>
        </w:numPr>
        <w:ind w:firstLineChars="0"/>
        <w:rPr>
          <w:rFonts w:ascii="微软雅黑" w:eastAsia="微软雅黑" w:hAnsi="微软雅黑"/>
        </w:rPr>
      </w:pPr>
      <w:r>
        <w:rPr>
          <w:rFonts w:ascii="微软雅黑" w:eastAsia="微软雅黑" w:hAnsi="微软雅黑"/>
        </w:rPr>
        <w:t>Interface Subtype</w:t>
      </w:r>
      <w:r>
        <w:rPr>
          <w:rFonts w:hint="eastAsia"/>
        </w:rPr>
        <w:t xml:space="preserve"> </w:t>
      </w:r>
      <w:r>
        <w:rPr>
          <w:rFonts w:ascii="微软雅黑" w:eastAsia="微软雅黑" w:hAnsi="微软雅黑" w:hint="eastAsia"/>
        </w:rPr>
        <w:t>/接口子类型：用于定义接口编号的编号方法</w:t>
      </w:r>
    </w:p>
    <w:p w14:paraId="7DE81CCE" w14:textId="77777777" w:rsidR="0076630D" w:rsidRDefault="00D7272D" w:rsidP="00B10728">
      <w:pPr>
        <w:pStyle w:val="af2"/>
        <w:numPr>
          <w:ilvl w:val="1"/>
          <w:numId w:val="507"/>
        </w:numPr>
        <w:ind w:firstLineChars="0"/>
        <w:rPr>
          <w:rFonts w:ascii="微软雅黑" w:eastAsia="微软雅黑" w:hAnsi="微软雅黑"/>
        </w:rPr>
      </w:pPr>
      <w:r>
        <w:rPr>
          <w:rFonts w:ascii="微软雅黑" w:eastAsia="微软雅黑" w:hAnsi="微软雅黑"/>
        </w:rPr>
        <w:t>Interface Number/</w:t>
      </w:r>
      <w:r>
        <w:rPr>
          <w:rFonts w:ascii="微软雅黑" w:eastAsia="微软雅黑" w:hAnsi="微软雅黑" w:hint="eastAsia"/>
        </w:rPr>
        <w:t>接口</w:t>
      </w:r>
      <w:r>
        <w:rPr>
          <w:rFonts w:ascii="微软雅黑" w:eastAsia="微软雅黑" w:hAnsi="微软雅黑"/>
        </w:rPr>
        <w:t>号</w:t>
      </w:r>
      <w:r>
        <w:rPr>
          <w:rFonts w:ascii="微软雅黑" w:eastAsia="微软雅黑" w:hAnsi="微软雅黑" w:hint="eastAsia"/>
        </w:rPr>
        <w:t>：管理地址关联的特定接口</w:t>
      </w:r>
    </w:p>
    <w:p w14:paraId="4CA60F62"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hint="eastAsia"/>
        </w:rPr>
        <w:t>IEEE</w:t>
      </w:r>
      <w:r>
        <w:rPr>
          <w:rFonts w:ascii="微软雅黑" w:eastAsia="微软雅黑" w:hAnsi="微软雅黑"/>
        </w:rPr>
        <w:t xml:space="preserve"> 802.1</w:t>
      </w:r>
      <w:r>
        <w:rPr>
          <w:rFonts w:ascii="微软雅黑" w:eastAsia="微软雅黑" w:hAnsi="微软雅黑" w:hint="eastAsia"/>
        </w:rPr>
        <w:t>组织</w:t>
      </w:r>
      <w:r>
        <w:rPr>
          <w:rFonts w:ascii="微软雅黑" w:eastAsia="微软雅黑" w:hAnsi="微软雅黑"/>
        </w:rPr>
        <w:t>定义的TLV</w:t>
      </w:r>
      <w:r>
        <w:rPr>
          <w:rFonts w:ascii="微软雅黑" w:eastAsia="微软雅黑" w:hAnsi="微软雅黑" w:hint="eastAsia"/>
        </w:rPr>
        <w:t>信息</w:t>
      </w:r>
    </w:p>
    <w:p w14:paraId="19A908E2"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rPr>
        <w:t>PVID</w:t>
      </w:r>
      <w:r>
        <w:rPr>
          <w:rFonts w:ascii="微软雅黑" w:eastAsia="微软雅黑" w:hAnsi="微软雅黑" w:hint="eastAsia"/>
        </w:rPr>
        <w:t>：</w:t>
      </w:r>
      <w:r>
        <w:rPr>
          <w:rFonts w:ascii="微软雅黑" w:eastAsia="微软雅黑" w:hAnsi="微软雅黑"/>
        </w:rPr>
        <w:t>端口PVID</w:t>
      </w:r>
    </w:p>
    <w:p w14:paraId="04C67742"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hint="eastAsia"/>
        </w:rPr>
        <w:t>PPVIDs</w:t>
      </w:r>
      <w:r>
        <w:rPr>
          <w:rFonts w:ascii="微软雅黑" w:eastAsia="微软雅黑" w:hAnsi="微软雅黑"/>
        </w:rPr>
        <w:t>：包括</w:t>
      </w:r>
    </w:p>
    <w:p w14:paraId="4CD9D872"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VID</w:t>
      </w:r>
      <w:r>
        <w:rPr>
          <w:rFonts w:ascii="微软雅黑" w:eastAsia="微软雅黑" w:hAnsi="微软雅黑"/>
        </w:rPr>
        <w:t>：协议VLAN ID</w:t>
      </w:r>
    </w:p>
    <w:p w14:paraId="5C517377"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Supported/</w:t>
      </w:r>
      <w:r>
        <w:rPr>
          <w:rFonts w:ascii="微软雅黑" w:eastAsia="微软雅黑" w:hAnsi="微软雅黑" w:hint="eastAsia"/>
        </w:rPr>
        <w:t>支持</w:t>
      </w:r>
      <w:r>
        <w:rPr>
          <w:rFonts w:ascii="微软雅黑" w:eastAsia="微软雅黑" w:hAnsi="微软雅黑"/>
        </w:rPr>
        <w:t>：支持的端口和协议VLAN ID</w:t>
      </w:r>
    </w:p>
    <w:p w14:paraId="3BC78535"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rPr>
        <w:t>Enabled/</w:t>
      </w:r>
      <w:r>
        <w:rPr>
          <w:rFonts w:ascii="微软雅黑" w:eastAsia="微软雅黑" w:hAnsi="微软雅黑" w:hint="eastAsia"/>
        </w:rPr>
        <w:t>已启用</w:t>
      </w:r>
      <w:r>
        <w:rPr>
          <w:rFonts w:ascii="微软雅黑" w:eastAsia="微软雅黑" w:hAnsi="微软雅黑"/>
        </w:rPr>
        <w:t>：已启用端口和协议VLAN ID</w:t>
      </w:r>
    </w:p>
    <w:p w14:paraId="704E0816"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hint="eastAsia"/>
        </w:rPr>
        <w:lastRenderedPageBreak/>
        <w:t>VLAN ID</w:t>
      </w:r>
      <w:r>
        <w:rPr>
          <w:rFonts w:ascii="微软雅黑" w:eastAsia="微软雅黑" w:hAnsi="微软雅黑"/>
        </w:rPr>
        <w:t>s</w:t>
      </w:r>
      <w:r>
        <w:rPr>
          <w:rFonts w:ascii="微软雅黑" w:eastAsia="微软雅黑" w:hAnsi="微软雅黑" w:hint="eastAsia"/>
        </w:rPr>
        <w:t>：包括</w:t>
      </w:r>
    </w:p>
    <w:p w14:paraId="7C9918EB"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VID：端口和协议VLAN I</w:t>
      </w:r>
      <w:r>
        <w:rPr>
          <w:rFonts w:ascii="微软雅黑" w:eastAsia="微软雅黑" w:hAnsi="微软雅黑"/>
        </w:rPr>
        <w:t>D</w:t>
      </w:r>
    </w:p>
    <w:p w14:paraId="185DE2FD"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VLAN</w:t>
      </w:r>
      <w:r>
        <w:rPr>
          <w:rFonts w:ascii="微软雅黑" w:eastAsia="微软雅黑" w:hAnsi="微软雅黑"/>
        </w:rPr>
        <w:t xml:space="preserve"> Name/VLAN名称</w:t>
      </w:r>
      <w:r>
        <w:rPr>
          <w:rFonts w:ascii="微软雅黑" w:eastAsia="微软雅黑" w:hAnsi="微软雅黑" w:hint="eastAsia"/>
        </w:rPr>
        <w:t>：显示</w:t>
      </w:r>
      <w:r>
        <w:rPr>
          <w:rFonts w:ascii="微软雅黑" w:eastAsia="微软雅黑" w:hAnsi="微软雅黑"/>
        </w:rPr>
        <w:t>VID</w:t>
      </w:r>
      <w:r>
        <w:rPr>
          <w:rFonts w:ascii="微软雅黑" w:eastAsia="微软雅黑" w:hAnsi="微软雅黑" w:hint="eastAsia"/>
        </w:rPr>
        <w:t>对应的名称</w:t>
      </w:r>
    </w:p>
    <w:p w14:paraId="64D9C1E0"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hint="eastAsia"/>
        </w:rPr>
        <w:t>Protocol</w:t>
      </w:r>
      <w:r>
        <w:rPr>
          <w:rFonts w:ascii="微软雅黑" w:eastAsia="微软雅黑" w:hAnsi="微软雅黑"/>
        </w:rPr>
        <w:t xml:space="preserve"> IDs/</w:t>
      </w:r>
      <w:r>
        <w:rPr>
          <w:rFonts w:ascii="微软雅黑" w:eastAsia="微软雅黑" w:hAnsi="微软雅黑" w:hint="eastAsia"/>
        </w:rPr>
        <w:t>协议</w:t>
      </w:r>
      <w:r>
        <w:rPr>
          <w:rFonts w:ascii="微软雅黑" w:eastAsia="微软雅黑" w:hAnsi="微软雅黑"/>
        </w:rPr>
        <w:t>ID</w:t>
      </w:r>
    </w:p>
    <w:p w14:paraId="10EF9089"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rPr>
        <w:t>IEEE 802.3</w:t>
      </w:r>
      <w:r>
        <w:rPr>
          <w:rFonts w:ascii="微软雅黑" w:eastAsia="微软雅黑" w:hAnsi="微软雅黑" w:hint="eastAsia"/>
        </w:rPr>
        <w:t>组织</w:t>
      </w:r>
      <w:r>
        <w:rPr>
          <w:rFonts w:ascii="微软雅黑" w:eastAsia="微软雅黑" w:hAnsi="微软雅黑"/>
        </w:rPr>
        <w:t>定义的TLV</w:t>
      </w:r>
      <w:r>
        <w:rPr>
          <w:rFonts w:ascii="微软雅黑" w:eastAsia="微软雅黑" w:hAnsi="微软雅黑" w:hint="eastAsia"/>
        </w:rPr>
        <w:t>信息</w:t>
      </w:r>
    </w:p>
    <w:p w14:paraId="5188894C"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hint="eastAsia"/>
        </w:rPr>
        <w:t>MAC/PHY</w:t>
      </w:r>
      <w:r>
        <w:rPr>
          <w:rFonts w:ascii="微软雅黑" w:eastAsia="微软雅黑" w:hAnsi="微软雅黑"/>
        </w:rPr>
        <w:t>：包括</w:t>
      </w:r>
    </w:p>
    <w:p w14:paraId="7E0804EB"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Auto-Negotiation Supported/支持自动协商：端口速率自协商支持状态</w:t>
      </w:r>
    </w:p>
    <w:p w14:paraId="14B1A32F"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Auto-Negotiation Enabled/已启用自动协商：端口速率自协商活动状态</w:t>
      </w:r>
    </w:p>
    <w:p w14:paraId="7DCE06A1"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Auto-Negotiation Advertised Capabilities/自动协商通告功能：端口速率自协商功能，如1000BASE-T半双工模式</w:t>
      </w:r>
    </w:p>
    <w:p w14:paraId="63E15668"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Operational MAU Type/运营MAU类型：中型附件单元（MAU）类型。MAU执行物理层功能，包括从以太网接口的冲突检测和比特注入到网络中的数字数据转换，如100BASE-T全双工模式</w:t>
      </w:r>
    </w:p>
    <w:p w14:paraId="56BCC0CD"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hint="eastAsia"/>
        </w:rPr>
        <w:t>Maximum</w:t>
      </w:r>
      <w:r>
        <w:rPr>
          <w:rFonts w:ascii="微软雅黑" w:eastAsia="微软雅黑" w:hAnsi="微软雅黑"/>
        </w:rPr>
        <w:t xml:space="preserve"> Frame Size</w:t>
      </w:r>
      <w:r>
        <w:rPr>
          <w:rFonts w:hint="eastAsia"/>
        </w:rPr>
        <w:t xml:space="preserve"> </w:t>
      </w:r>
      <w:r>
        <w:rPr>
          <w:rFonts w:ascii="微软雅黑" w:eastAsia="微软雅黑" w:hAnsi="微软雅黑" w:hint="eastAsia"/>
        </w:rPr>
        <w:t>/最大帧大小：支持的IEEE 802.3最大帧大小</w:t>
      </w:r>
    </w:p>
    <w:p w14:paraId="223D5D54"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rPr>
        <w:t>Link Aggregation/</w:t>
      </w:r>
      <w:r>
        <w:rPr>
          <w:rFonts w:ascii="微软雅黑" w:eastAsia="微软雅黑" w:hAnsi="微软雅黑" w:hint="eastAsia"/>
        </w:rPr>
        <w:t>链路聚合</w:t>
      </w:r>
      <w:r>
        <w:rPr>
          <w:rFonts w:ascii="微软雅黑" w:eastAsia="微软雅黑" w:hAnsi="微软雅黑"/>
        </w:rPr>
        <w:t>：包括</w:t>
      </w:r>
    </w:p>
    <w:p w14:paraId="273225BA"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Aggregation Capability/链路聚合能力：表示接口是否支持链路聚合</w:t>
      </w:r>
    </w:p>
    <w:p w14:paraId="49DE0B9D"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Aggregation Status/链路聚合状态：表示接口是否已聚合</w:t>
      </w:r>
    </w:p>
    <w:p w14:paraId="667064F8"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Aggregation Port ID/聚合端口ID：显示聚合接口ID</w:t>
      </w:r>
    </w:p>
    <w:p w14:paraId="00DE5D42" w14:textId="77777777" w:rsidR="0076630D" w:rsidRDefault="00D7272D" w:rsidP="00B10728">
      <w:pPr>
        <w:pStyle w:val="af2"/>
        <w:numPr>
          <w:ilvl w:val="0"/>
          <w:numId w:val="508"/>
        </w:numPr>
        <w:ind w:firstLineChars="0"/>
        <w:rPr>
          <w:rFonts w:ascii="微软雅黑" w:eastAsia="微软雅黑" w:hAnsi="微软雅黑"/>
        </w:rPr>
      </w:pPr>
      <w:r>
        <w:rPr>
          <w:rFonts w:ascii="微软雅黑" w:eastAsia="微软雅黑" w:hAnsi="微软雅黑"/>
        </w:rPr>
        <w:t>Power via MDI</w:t>
      </w:r>
      <w:r>
        <w:rPr>
          <w:rFonts w:hint="eastAsia"/>
        </w:rPr>
        <w:t xml:space="preserve"> </w:t>
      </w:r>
      <w:r>
        <w:rPr>
          <w:rFonts w:ascii="微软雅黑" w:eastAsia="微软雅黑" w:hAnsi="微软雅黑" w:hint="eastAsia"/>
        </w:rPr>
        <w:t>/通过MDI供电</w:t>
      </w:r>
      <w:r>
        <w:rPr>
          <w:rFonts w:ascii="微软雅黑" w:eastAsia="微软雅黑" w:hAnsi="微软雅黑"/>
        </w:rPr>
        <w:t>：</w:t>
      </w:r>
      <w:r>
        <w:rPr>
          <w:rFonts w:ascii="微软雅黑" w:eastAsia="微软雅黑" w:hAnsi="微软雅黑" w:hint="eastAsia"/>
        </w:rPr>
        <w:t>包括</w:t>
      </w:r>
    </w:p>
    <w:p w14:paraId="6DAC5450"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MDI Power Support Port Class/MDI电源支持端口类别：显示电源支持端口类别</w:t>
      </w:r>
    </w:p>
    <w:p w14:paraId="072B68C5"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lastRenderedPageBreak/>
        <w:t>PSE MDI Power Support/PSE MDI电源支持：表示端口是否支持MDI电源</w:t>
      </w:r>
    </w:p>
    <w:p w14:paraId="275EF535"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PSE MDI Power State/PSE MDI电源状态：表示端口上是否启用MDI电源</w:t>
      </w:r>
    </w:p>
    <w:p w14:paraId="00F1A91B"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PSE Power Pair Control Ability/PSE电源对控制能力：表示端口是否支持电源对控制</w:t>
      </w:r>
    </w:p>
    <w:p w14:paraId="51F122C9"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PSE Power Pair/PSE电源对：端口支持的电源对控制类型</w:t>
      </w:r>
    </w:p>
    <w:p w14:paraId="2AD058C8"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PSE Power Class/PSE电源类别：显示端口的电源类别</w:t>
      </w:r>
    </w:p>
    <w:p w14:paraId="15EAB4D8"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Power Type/电源类型：连接到端口的Pod设备类型</w:t>
      </w:r>
    </w:p>
    <w:p w14:paraId="6828812E"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Power Source/电源：端口电源</w:t>
      </w:r>
    </w:p>
    <w:p w14:paraId="74F0C32F"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Power Priority/电源优先级：端口电源优先级</w:t>
      </w:r>
    </w:p>
    <w:p w14:paraId="537CDD7B"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PD Requested Power Value/PD请求功率值：PSE分配给PD的功率</w:t>
      </w:r>
    </w:p>
    <w:p w14:paraId="784997D0" w14:textId="77777777" w:rsidR="0076630D" w:rsidRDefault="00D7272D" w:rsidP="00B10728">
      <w:pPr>
        <w:pStyle w:val="af2"/>
        <w:numPr>
          <w:ilvl w:val="1"/>
          <w:numId w:val="508"/>
        </w:numPr>
        <w:ind w:firstLineChars="0"/>
        <w:rPr>
          <w:rFonts w:ascii="微软雅黑" w:eastAsia="微软雅黑" w:hAnsi="微软雅黑"/>
        </w:rPr>
      </w:pPr>
      <w:r>
        <w:rPr>
          <w:rFonts w:ascii="微软雅黑" w:eastAsia="微软雅黑" w:hAnsi="微软雅黑" w:hint="eastAsia"/>
        </w:rPr>
        <w:t>PSE Allocated Power Value/PSE分配的功率值：分配给源设备（PSE）的功率</w:t>
      </w:r>
    </w:p>
    <w:p w14:paraId="3A52087D"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hint="eastAsia"/>
        </w:rPr>
        <w:t>MED</w:t>
      </w:r>
      <w:r>
        <w:rPr>
          <w:rFonts w:ascii="微软雅黑" w:eastAsia="微软雅黑" w:hAnsi="微软雅黑"/>
        </w:rPr>
        <w:t>信息</w:t>
      </w:r>
    </w:p>
    <w:p w14:paraId="781C7C0C"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hint="eastAsia"/>
        </w:rPr>
        <w:t>Capabilities</w:t>
      </w:r>
      <w:r>
        <w:rPr>
          <w:rFonts w:ascii="微软雅黑" w:eastAsia="微软雅黑" w:hAnsi="微软雅黑"/>
        </w:rPr>
        <w:t xml:space="preserve"> Supported</w:t>
      </w:r>
      <w:r>
        <w:rPr>
          <w:rFonts w:hint="eastAsia"/>
        </w:rPr>
        <w:t xml:space="preserve"> </w:t>
      </w:r>
      <w:r>
        <w:rPr>
          <w:rFonts w:ascii="微软雅黑" w:eastAsia="微软雅黑" w:hAnsi="微软雅黑" w:hint="eastAsia"/>
        </w:rPr>
        <w:t>/支持的功能：端口支持的MED功能</w:t>
      </w:r>
    </w:p>
    <w:p w14:paraId="77CFD3FD"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Current Capabilities</w:t>
      </w:r>
      <w:r>
        <w:rPr>
          <w:rFonts w:hint="eastAsia"/>
        </w:rPr>
        <w:t xml:space="preserve"> </w:t>
      </w:r>
      <w:r>
        <w:rPr>
          <w:rFonts w:ascii="微软雅黑" w:eastAsia="微软雅黑" w:hAnsi="微软雅黑" w:hint="eastAsia"/>
        </w:rPr>
        <w:t>/当前功能：端口上启用的MED功能</w:t>
      </w:r>
    </w:p>
    <w:p w14:paraId="7B048605"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hint="eastAsia"/>
        </w:rPr>
        <w:t>Device</w:t>
      </w:r>
      <w:r>
        <w:rPr>
          <w:rFonts w:ascii="微软雅黑" w:eastAsia="微软雅黑" w:hAnsi="微软雅黑"/>
        </w:rPr>
        <w:t xml:space="preserve"> Class</w:t>
      </w:r>
      <w:r>
        <w:rPr>
          <w:rFonts w:hint="eastAsia"/>
        </w:rPr>
        <w:t xml:space="preserve"> </w:t>
      </w:r>
      <w:r>
        <w:rPr>
          <w:rFonts w:ascii="微软雅黑" w:eastAsia="微软雅黑" w:hAnsi="微软雅黑" w:hint="eastAsia"/>
        </w:rPr>
        <w:t>/设备类别：LLDP-MED终端设备类，可能为通用终端类、媒体终端类、通信设备类</w:t>
      </w:r>
    </w:p>
    <w:p w14:paraId="77966A6B"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PoE供电信息：包括</w:t>
      </w:r>
    </w:p>
    <w:p w14:paraId="607D8DC5"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PoE Device Type/</w:t>
      </w:r>
      <w:r>
        <w:rPr>
          <w:rFonts w:ascii="微软雅黑" w:eastAsia="微软雅黑" w:hAnsi="微软雅黑" w:hint="eastAsia"/>
        </w:rPr>
        <w:t>PoE设备</w:t>
      </w:r>
      <w:r>
        <w:rPr>
          <w:rFonts w:ascii="微软雅黑" w:eastAsia="微软雅黑" w:hAnsi="微软雅黑"/>
        </w:rPr>
        <w:t>类型</w:t>
      </w:r>
      <w:r>
        <w:rPr>
          <w:rFonts w:ascii="微软雅黑" w:eastAsia="微软雅黑" w:hAnsi="微软雅黑" w:hint="eastAsia"/>
        </w:rPr>
        <w:t>：端口PoE类型，如PD</w:t>
      </w:r>
    </w:p>
    <w:p w14:paraId="4BB4A4FE"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t>PoE Power Source/PoE电源：端口电源</w:t>
      </w:r>
    </w:p>
    <w:p w14:paraId="6C2A89B9"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lastRenderedPageBreak/>
        <w:t>PoE Power Priority/PoE电源优先级：端口电源优先级</w:t>
      </w:r>
    </w:p>
    <w:p w14:paraId="36F27C2A"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t>PoE Power Value/PoE功率值：端口</w:t>
      </w:r>
      <w:r>
        <w:rPr>
          <w:rFonts w:ascii="微软雅黑" w:eastAsia="微软雅黑" w:hAnsi="微软雅黑"/>
        </w:rPr>
        <w:t>功率</w:t>
      </w:r>
    </w:p>
    <w:p w14:paraId="0F9217C6"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Hardware Revision</w:t>
      </w:r>
      <w:r>
        <w:rPr>
          <w:rFonts w:hint="eastAsia"/>
        </w:rPr>
        <w:t xml:space="preserve"> </w:t>
      </w:r>
      <w:r>
        <w:rPr>
          <w:rFonts w:ascii="微软雅黑" w:eastAsia="微软雅黑" w:hAnsi="微软雅黑" w:hint="eastAsia"/>
        </w:rPr>
        <w:t>/硬件修订版：硬件版本</w:t>
      </w:r>
    </w:p>
    <w:p w14:paraId="72A6C977"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Firmware Revision</w:t>
      </w:r>
      <w:r>
        <w:rPr>
          <w:rFonts w:hint="eastAsia"/>
        </w:rPr>
        <w:t xml:space="preserve"> </w:t>
      </w:r>
      <w:r>
        <w:rPr>
          <w:rFonts w:ascii="微软雅黑" w:eastAsia="微软雅黑" w:hAnsi="微软雅黑" w:hint="eastAsia"/>
        </w:rPr>
        <w:t>/固件版本</w:t>
      </w:r>
    </w:p>
    <w:p w14:paraId="038BBF76"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hint="eastAsia"/>
        </w:rPr>
        <w:t>Software</w:t>
      </w:r>
      <w:r>
        <w:rPr>
          <w:rFonts w:ascii="微软雅黑" w:eastAsia="微软雅黑" w:hAnsi="微软雅黑"/>
        </w:rPr>
        <w:t xml:space="preserve"> Revision</w:t>
      </w:r>
      <w:r>
        <w:rPr>
          <w:rFonts w:hint="eastAsia"/>
        </w:rPr>
        <w:t xml:space="preserve"> </w:t>
      </w:r>
      <w:r>
        <w:rPr>
          <w:rFonts w:ascii="微软雅黑" w:eastAsia="微软雅黑" w:hAnsi="微软雅黑" w:hint="eastAsia"/>
        </w:rPr>
        <w:t>/软件修订版：软件版本</w:t>
      </w:r>
    </w:p>
    <w:p w14:paraId="233CD4A1"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Serial Number</w:t>
      </w:r>
      <w:r>
        <w:rPr>
          <w:rFonts w:hint="eastAsia"/>
        </w:rPr>
        <w:t xml:space="preserve"> </w:t>
      </w:r>
      <w:r>
        <w:rPr>
          <w:rFonts w:ascii="微软雅黑" w:eastAsia="微软雅黑" w:hAnsi="微软雅黑" w:hint="eastAsia"/>
        </w:rPr>
        <w:t>/序列号：设备SN序列号</w:t>
      </w:r>
    </w:p>
    <w:p w14:paraId="6FB5F841"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hint="eastAsia"/>
        </w:rPr>
        <w:t>Manufacturer Name/制造商名称：设备制造商名称</w:t>
      </w:r>
    </w:p>
    <w:p w14:paraId="3301D8AA"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Model Name</w:t>
      </w:r>
      <w:r>
        <w:rPr>
          <w:rFonts w:hint="eastAsia"/>
        </w:rPr>
        <w:t xml:space="preserve"> </w:t>
      </w:r>
      <w:r>
        <w:rPr>
          <w:rFonts w:ascii="微软雅黑" w:eastAsia="微软雅黑" w:hAnsi="微软雅黑" w:hint="eastAsia"/>
        </w:rPr>
        <w:t>/型号名称：设备型号名称</w:t>
      </w:r>
    </w:p>
    <w:p w14:paraId="68E1BFC2"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rPr>
        <w:t>Asset ID</w:t>
      </w:r>
      <w:r>
        <w:rPr>
          <w:rFonts w:hint="eastAsia"/>
        </w:rPr>
        <w:t xml:space="preserve"> </w:t>
      </w:r>
      <w:r>
        <w:rPr>
          <w:rFonts w:ascii="微软雅黑" w:eastAsia="微软雅黑" w:hAnsi="微软雅黑" w:hint="eastAsia"/>
        </w:rPr>
        <w:t>/资产ID</w:t>
      </w:r>
    </w:p>
    <w:p w14:paraId="378652B0"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hint="eastAsia"/>
        </w:rPr>
        <w:t>Location</w:t>
      </w:r>
      <w:r>
        <w:rPr>
          <w:rFonts w:ascii="微软雅黑" w:eastAsia="微软雅黑" w:hAnsi="微软雅黑"/>
        </w:rPr>
        <w:t>：包括</w:t>
      </w:r>
    </w:p>
    <w:p w14:paraId="371F0247"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t>Civic Address/城市地址</w:t>
      </w:r>
    </w:p>
    <w:p w14:paraId="3BA73D8D"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t>Coordinate/坐标</w:t>
      </w:r>
    </w:p>
    <w:p w14:paraId="19F1294F"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t>ECS ELIN/紧急电话号码</w:t>
      </w:r>
    </w:p>
    <w:p w14:paraId="53CA826E" w14:textId="77777777" w:rsidR="0076630D" w:rsidRDefault="00D7272D" w:rsidP="00B10728">
      <w:pPr>
        <w:pStyle w:val="af2"/>
        <w:numPr>
          <w:ilvl w:val="0"/>
          <w:numId w:val="510"/>
        </w:numPr>
        <w:ind w:firstLineChars="0"/>
        <w:rPr>
          <w:rFonts w:ascii="微软雅黑" w:eastAsia="微软雅黑" w:hAnsi="微软雅黑"/>
        </w:rPr>
      </w:pPr>
      <w:r>
        <w:rPr>
          <w:rFonts w:ascii="微软雅黑" w:eastAsia="微软雅黑" w:hAnsi="微软雅黑" w:hint="eastAsia"/>
        </w:rPr>
        <w:t>Network</w:t>
      </w:r>
      <w:r>
        <w:rPr>
          <w:rFonts w:ascii="微软雅黑" w:eastAsia="微软雅黑" w:hAnsi="微软雅黑"/>
        </w:rPr>
        <w:t xml:space="preserve"> Policy列表：</w:t>
      </w:r>
      <w:r>
        <w:rPr>
          <w:rFonts w:ascii="微软雅黑" w:eastAsia="微软雅黑" w:hAnsi="微软雅黑" w:hint="eastAsia"/>
        </w:rPr>
        <w:t>包括</w:t>
      </w:r>
    </w:p>
    <w:p w14:paraId="1AFAA1C9"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t>Application Type/应用类型</w:t>
      </w:r>
    </w:p>
    <w:p w14:paraId="1C1D5E1C"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VLAN ID</w:t>
      </w:r>
    </w:p>
    <w:p w14:paraId="2DB01397"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hint="eastAsia"/>
        </w:rPr>
        <w:t>VLAN Tag/VLAN 类型：分为已标记和无标记</w:t>
      </w:r>
    </w:p>
    <w:p w14:paraId="56EC6344"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CoS</w:t>
      </w:r>
    </w:p>
    <w:p w14:paraId="45A9189F" w14:textId="77777777" w:rsidR="0076630D" w:rsidRDefault="00D7272D" w:rsidP="00B10728">
      <w:pPr>
        <w:pStyle w:val="af2"/>
        <w:numPr>
          <w:ilvl w:val="1"/>
          <w:numId w:val="510"/>
        </w:numPr>
        <w:ind w:firstLineChars="0"/>
        <w:rPr>
          <w:rFonts w:ascii="微软雅黑" w:eastAsia="微软雅黑" w:hAnsi="微软雅黑"/>
        </w:rPr>
      </w:pPr>
      <w:r>
        <w:rPr>
          <w:rFonts w:ascii="微软雅黑" w:eastAsia="微软雅黑" w:hAnsi="微软雅黑"/>
        </w:rPr>
        <w:t>DSCP</w:t>
      </w:r>
    </w:p>
    <w:p w14:paraId="03225B57" w14:textId="77777777" w:rsidR="0076630D" w:rsidRDefault="0076630D">
      <w:pPr>
        <w:rPr>
          <w:rFonts w:ascii="微软雅黑" w:eastAsia="微软雅黑" w:hAnsi="微软雅黑"/>
        </w:rPr>
      </w:pPr>
    </w:p>
    <w:p w14:paraId="5816C855" w14:textId="77777777" w:rsidR="0076630D" w:rsidRDefault="00D7272D">
      <w:pPr>
        <w:rPr>
          <w:rFonts w:ascii="微软雅黑" w:eastAsia="微软雅黑" w:hAnsi="微软雅黑"/>
          <w:b/>
        </w:rPr>
      </w:pPr>
      <w:r>
        <w:rPr>
          <w:rFonts w:ascii="微软雅黑" w:eastAsia="微软雅黑" w:hAnsi="微软雅黑" w:hint="eastAsia"/>
          <w:b/>
        </w:rPr>
        <w:t>4. 数据统计</w:t>
      </w:r>
    </w:p>
    <w:p w14:paraId="7D1059C4" w14:textId="77777777" w:rsidR="0076630D" w:rsidRDefault="00D7272D">
      <w:pPr>
        <w:rPr>
          <w:rFonts w:ascii="微软雅黑" w:eastAsia="微软雅黑" w:hAnsi="微软雅黑"/>
        </w:rPr>
      </w:pPr>
      <w:r>
        <w:rPr>
          <w:rFonts w:ascii="微软雅黑" w:eastAsia="微软雅黑" w:hAnsi="微软雅黑" w:hint="eastAsia"/>
        </w:rPr>
        <w:t>数据统计表：</w:t>
      </w:r>
    </w:p>
    <w:p w14:paraId="7750B2D4"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hint="eastAsia"/>
        </w:rPr>
        <w:lastRenderedPageBreak/>
        <w:t>列表显示</w:t>
      </w:r>
      <w:r>
        <w:rPr>
          <w:rFonts w:ascii="微软雅黑" w:eastAsia="微软雅黑" w:hAnsi="微软雅黑"/>
        </w:rPr>
        <w:t>端口</w:t>
      </w:r>
      <w:r>
        <w:rPr>
          <w:rFonts w:ascii="微软雅黑" w:eastAsia="微软雅黑" w:hAnsi="微软雅黑" w:hint="eastAsia"/>
        </w:rPr>
        <w:t>，</w:t>
      </w:r>
      <w:r>
        <w:rPr>
          <w:rFonts w:ascii="微软雅黑" w:eastAsia="微软雅黑" w:hAnsi="微软雅黑"/>
        </w:rPr>
        <w:t>发送</w:t>
      </w:r>
      <w:r>
        <w:rPr>
          <w:rFonts w:ascii="微软雅黑" w:eastAsia="微软雅黑" w:hAnsi="微软雅黑" w:hint="eastAsia"/>
        </w:rPr>
        <w:t>报文总数，</w:t>
      </w:r>
      <w:r>
        <w:rPr>
          <w:rFonts w:ascii="微软雅黑" w:eastAsia="微软雅黑" w:hAnsi="微软雅黑"/>
        </w:rPr>
        <w:t>接收</w:t>
      </w:r>
      <w:r>
        <w:rPr>
          <w:rFonts w:ascii="微软雅黑" w:eastAsia="微软雅黑" w:hAnsi="微软雅黑" w:hint="eastAsia"/>
        </w:rPr>
        <w:t>的</w:t>
      </w:r>
      <w:r>
        <w:rPr>
          <w:rFonts w:ascii="微软雅黑" w:eastAsia="微软雅黑" w:hAnsi="微软雅黑"/>
        </w:rPr>
        <w:t>报文</w:t>
      </w:r>
      <w:r>
        <w:rPr>
          <w:rFonts w:ascii="微软雅黑" w:eastAsia="微软雅黑" w:hAnsi="微软雅黑" w:hint="eastAsia"/>
        </w:rPr>
        <w:t>总</w:t>
      </w:r>
      <w:r>
        <w:rPr>
          <w:rFonts w:ascii="微软雅黑" w:eastAsia="微软雅黑" w:hAnsi="微软雅黑"/>
        </w:rPr>
        <w:t>数</w:t>
      </w:r>
      <w:r>
        <w:rPr>
          <w:rFonts w:ascii="微软雅黑" w:eastAsia="微软雅黑" w:hAnsi="微软雅黑" w:hint="eastAsia"/>
        </w:rPr>
        <w:t>、</w:t>
      </w:r>
      <w:r>
        <w:rPr>
          <w:rFonts w:ascii="微软雅黑" w:eastAsia="微软雅黑" w:hAnsi="微软雅黑"/>
        </w:rPr>
        <w:t>丢弃数</w:t>
      </w:r>
      <w:r>
        <w:rPr>
          <w:rFonts w:ascii="微软雅黑" w:eastAsia="微软雅黑" w:hAnsi="微软雅黑" w:hint="eastAsia"/>
        </w:rPr>
        <w:t>和</w:t>
      </w:r>
      <w:r>
        <w:rPr>
          <w:rFonts w:ascii="微软雅黑" w:eastAsia="微软雅黑" w:hAnsi="微软雅黑"/>
        </w:rPr>
        <w:t>错误</w:t>
      </w:r>
      <w:r>
        <w:rPr>
          <w:rFonts w:ascii="微软雅黑" w:eastAsia="微软雅黑" w:hAnsi="微软雅黑" w:hint="eastAsia"/>
        </w:rPr>
        <w:t>数，接收</w:t>
      </w:r>
      <w:r>
        <w:rPr>
          <w:rFonts w:ascii="微软雅黑" w:eastAsia="微软雅黑" w:hAnsi="微软雅黑"/>
        </w:rPr>
        <w:t>的</w:t>
      </w:r>
      <w:r>
        <w:rPr>
          <w:rFonts w:ascii="微软雅黑" w:eastAsia="微软雅黑" w:hAnsi="微软雅黑" w:hint="eastAsia"/>
        </w:rPr>
        <w:t>丢弃</w:t>
      </w:r>
      <w:r>
        <w:rPr>
          <w:rFonts w:ascii="微软雅黑" w:eastAsia="微软雅黑" w:hAnsi="微软雅黑"/>
        </w:rPr>
        <w:t>TLV数</w:t>
      </w:r>
      <w:r>
        <w:rPr>
          <w:rFonts w:ascii="微软雅黑" w:eastAsia="微软雅黑" w:hAnsi="微软雅黑" w:hint="eastAsia"/>
        </w:rPr>
        <w:t>和</w:t>
      </w:r>
      <w:r>
        <w:rPr>
          <w:rFonts w:ascii="微软雅黑" w:eastAsia="微软雅黑" w:hAnsi="微软雅黑"/>
        </w:rPr>
        <w:t>未知TLV数、</w:t>
      </w:r>
      <w:r>
        <w:rPr>
          <w:rFonts w:ascii="微软雅黑" w:eastAsia="微软雅黑" w:hAnsi="微软雅黑" w:hint="eastAsia"/>
        </w:rPr>
        <w:t>超时</w:t>
      </w:r>
      <w:r>
        <w:rPr>
          <w:rFonts w:ascii="微软雅黑" w:eastAsia="微软雅黑" w:hAnsi="微软雅黑"/>
        </w:rPr>
        <w:t>邻居数</w:t>
      </w:r>
    </w:p>
    <w:p w14:paraId="6DE96E51"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刷新</w:t>
      </w:r>
    </w:p>
    <w:p w14:paraId="2F3A0AA5" w14:textId="77777777" w:rsidR="0076630D" w:rsidRDefault="00D7272D" w:rsidP="00B10728">
      <w:pPr>
        <w:pStyle w:val="af2"/>
        <w:numPr>
          <w:ilvl w:val="0"/>
          <w:numId w:val="506"/>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清空</w:t>
      </w:r>
      <w:r>
        <w:rPr>
          <w:rFonts w:ascii="微软雅黑" w:eastAsia="微软雅黑" w:hAnsi="微软雅黑" w:hint="eastAsia"/>
        </w:rPr>
        <w:t>指定端口的</w:t>
      </w:r>
      <w:r>
        <w:rPr>
          <w:rFonts w:ascii="微软雅黑" w:eastAsia="微软雅黑" w:hAnsi="微软雅黑"/>
        </w:rPr>
        <w:t>统计数据</w:t>
      </w:r>
    </w:p>
    <w:p w14:paraId="60B72119" w14:textId="77777777" w:rsidR="0076630D" w:rsidRDefault="0076630D">
      <w:pPr>
        <w:rPr>
          <w:rFonts w:ascii="微软雅黑" w:eastAsia="微软雅黑" w:hAnsi="微软雅黑"/>
        </w:rPr>
      </w:pPr>
    </w:p>
    <w:p w14:paraId="6C7DAF05" w14:textId="77777777" w:rsidR="0076630D" w:rsidRDefault="00D7272D">
      <w:pPr>
        <w:pStyle w:val="20"/>
        <w:numPr>
          <w:ilvl w:val="1"/>
          <w:numId w:val="1"/>
        </w:numPr>
        <w:rPr>
          <w:rFonts w:ascii="微软雅黑" w:eastAsia="微软雅黑" w:hAnsi="微软雅黑"/>
        </w:rPr>
      </w:pPr>
      <w:bookmarkStart w:id="490" w:name="_Toc149138891"/>
      <w:r>
        <w:rPr>
          <w:rFonts w:ascii="微软雅黑" w:eastAsia="微软雅黑" w:hAnsi="微软雅黑" w:hint="eastAsia"/>
        </w:rPr>
        <w:t>节能管理/</w:t>
      </w:r>
      <w:r>
        <w:rPr>
          <w:rFonts w:ascii="微软雅黑" w:eastAsia="微软雅黑" w:hAnsi="微软雅黑"/>
        </w:rPr>
        <w:t>Energy Saving Management</w:t>
      </w:r>
      <w:bookmarkEnd w:id="490"/>
    </w:p>
    <w:p w14:paraId="2CB04515" w14:textId="77777777" w:rsidR="0076630D" w:rsidRDefault="00D7272D">
      <w:pPr>
        <w:ind w:firstLine="420"/>
        <w:rPr>
          <w:rFonts w:ascii="微软雅黑" w:eastAsia="微软雅黑" w:hAnsi="微软雅黑"/>
        </w:rPr>
      </w:pPr>
      <w:r>
        <w:rPr>
          <w:rFonts w:ascii="微软雅黑" w:eastAsia="微软雅黑" w:hAnsi="微软雅黑" w:hint="eastAsia"/>
        </w:rPr>
        <w:t>节能管理</w:t>
      </w:r>
      <w:r>
        <w:rPr>
          <w:rFonts w:ascii="微软雅黑" w:eastAsia="微软雅黑" w:hAnsi="微软雅黑"/>
        </w:rPr>
        <w:t xml:space="preserve">中支持的特性包括： </w:t>
      </w:r>
    </w:p>
    <w:p w14:paraId="0157109F" w14:textId="77777777" w:rsidR="0076630D" w:rsidRDefault="00D7272D" w:rsidP="00B10728">
      <w:pPr>
        <w:pStyle w:val="af2"/>
        <w:numPr>
          <w:ilvl w:val="0"/>
          <w:numId w:val="512"/>
        </w:numPr>
        <w:ind w:firstLineChars="0"/>
        <w:rPr>
          <w:rFonts w:ascii="微软雅黑" w:eastAsia="微软雅黑" w:hAnsi="微软雅黑"/>
        </w:rPr>
      </w:pPr>
      <w:r>
        <w:rPr>
          <w:rFonts w:ascii="微软雅黑" w:eastAsia="微软雅黑" w:hAnsi="微软雅黑" w:hint="eastAsia"/>
        </w:rPr>
        <w:t>风扇智能</w:t>
      </w:r>
      <w:r>
        <w:rPr>
          <w:rFonts w:ascii="微软雅黑" w:eastAsia="微软雅黑" w:hAnsi="微软雅黑"/>
        </w:rPr>
        <w:t>调速：</w:t>
      </w:r>
      <w:r>
        <w:rPr>
          <w:rFonts w:ascii="微软雅黑" w:eastAsia="微软雅黑" w:hAnsi="微软雅黑" w:hint="eastAsia"/>
        </w:rPr>
        <w:t>采用</w:t>
      </w:r>
      <w:r>
        <w:rPr>
          <w:rFonts w:ascii="微软雅黑" w:eastAsia="微软雅黑" w:hAnsi="微软雅黑"/>
        </w:rPr>
        <w:t>智能风扇调速策略，</w:t>
      </w:r>
      <w:r>
        <w:rPr>
          <w:rFonts w:ascii="微软雅黑" w:eastAsia="微软雅黑" w:hAnsi="微软雅黑" w:hint="eastAsia"/>
        </w:rPr>
        <w:t>监测设备</w:t>
      </w:r>
      <w:r>
        <w:rPr>
          <w:rFonts w:ascii="微软雅黑" w:eastAsia="微软雅黑" w:hAnsi="微软雅黑"/>
        </w:rPr>
        <w:t>关键器件温度</w:t>
      </w:r>
      <w:r>
        <w:rPr>
          <w:rFonts w:ascii="微软雅黑" w:eastAsia="微软雅黑" w:hAnsi="微软雅黑" w:hint="eastAsia"/>
        </w:rPr>
        <w:t>。</w:t>
      </w:r>
      <w:r>
        <w:rPr>
          <w:rFonts w:ascii="微软雅黑" w:eastAsia="微软雅黑" w:hAnsi="微软雅黑"/>
        </w:rPr>
        <w:t>当设备</w:t>
      </w:r>
      <w:r>
        <w:rPr>
          <w:rFonts w:ascii="微软雅黑" w:eastAsia="微软雅黑" w:hAnsi="微软雅黑" w:hint="eastAsia"/>
        </w:rPr>
        <w:t>内部温度敏感器</w:t>
      </w:r>
      <w:r>
        <w:rPr>
          <w:rFonts w:ascii="微软雅黑" w:eastAsia="微软雅黑" w:hAnsi="微软雅黑"/>
        </w:rPr>
        <w:t>件</w:t>
      </w:r>
      <w:r>
        <w:rPr>
          <w:rFonts w:ascii="微软雅黑" w:eastAsia="微软雅黑" w:hAnsi="微软雅黑" w:hint="eastAsia"/>
        </w:rPr>
        <w:t>高于</w:t>
      </w:r>
      <w:r>
        <w:rPr>
          <w:rFonts w:ascii="微软雅黑" w:eastAsia="微软雅黑" w:hAnsi="微软雅黑"/>
        </w:rPr>
        <w:t>设定值时增加风扇转速，当设备内部温度</w:t>
      </w:r>
      <w:r>
        <w:rPr>
          <w:rFonts w:ascii="微软雅黑" w:eastAsia="微软雅黑" w:hAnsi="微软雅黑" w:hint="eastAsia"/>
        </w:rPr>
        <w:t>敏感器件</w:t>
      </w:r>
      <w:r>
        <w:rPr>
          <w:rFonts w:ascii="微软雅黑" w:eastAsia="微软雅黑" w:hAnsi="微软雅黑"/>
        </w:rPr>
        <w:t>温度均低于设定值时则降低转速，最终控制设备保持在稳定的温度状态中，</w:t>
      </w:r>
      <w:r>
        <w:rPr>
          <w:rFonts w:ascii="微软雅黑" w:eastAsia="微软雅黑" w:hAnsi="微软雅黑" w:hint="eastAsia"/>
        </w:rPr>
        <w:t>达到节能目的</w:t>
      </w:r>
      <w:r>
        <w:rPr>
          <w:rFonts w:ascii="微软雅黑" w:eastAsia="微软雅黑" w:hAnsi="微软雅黑"/>
        </w:rPr>
        <w:t>。具体</w:t>
      </w:r>
      <w:r>
        <w:rPr>
          <w:rFonts w:ascii="微软雅黑" w:eastAsia="微软雅黑" w:hAnsi="微软雅黑" w:hint="eastAsia"/>
        </w:rPr>
        <w:t>策略</w:t>
      </w:r>
      <w:r>
        <w:rPr>
          <w:rFonts w:ascii="微软雅黑" w:eastAsia="微软雅黑" w:hAnsi="微软雅黑"/>
        </w:rPr>
        <w:t>详见</w:t>
      </w:r>
      <w:hyperlink w:anchor="_风扇/Fan(FP1D)" w:history="1">
        <w:r>
          <w:rPr>
            <w:rStyle w:val="af"/>
            <w:rFonts w:ascii="微软雅黑" w:eastAsia="微软雅黑" w:hAnsi="微软雅黑" w:hint="eastAsia"/>
            <w:i/>
          </w:rPr>
          <w:t>16.风扇</w:t>
        </w:r>
      </w:hyperlink>
      <w:r>
        <w:rPr>
          <w:rFonts w:ascii="微软雅黑" w:eastAsia="微软雅黑" w:hAnsi="微软雅黑"/>
        </w:rPr>
        <w:t>。</w:t>
      </w:r>
    </w:p>
    <w:p w14:paraId="04255D03" w14:textId="77777777" w:rsidR="0076630D" w:rsidRDefault="00D7272D" w:rsidP="00B10728">
      <w:pPr>
        <w:pStyle w:val="af2"/>
        <w:numPr>
          <w:ilvl w:val="0"/>
          <w:numId w:val="512"/>
        </w:numPr>
        <w:ind w:firstLineChars="0"/>
        <w:rPr>
          <w:rFonts w:ascii="微软雅黑" w:eastAsia="微软雅黑" w:hAnsi="微软雅黑"/>
        </w:rPr>
      </w:pPr>
      <w:r>
        <w:rPr>
          <w:rFonts w:ascii="微软雅黑" w:eastAsia="微软雅黑" w:hAnsi="微软雅黑" w:hint="eastAsia"/>
        </w:rPr>
        <w:t>激光器</w:t>
      </w:r>
      <w:r>
        <w:rPr>
          <w:rFonts w:ascii="微软雅黑" w:eastAsia="微软雅黑" w:hAnsi="微软雅黑"/>
        </w:rPr>
        <w:t>自动</w:t>
      </w:r>
      <w:r>
        <w:rPr>
          <w:rFonts w:ascii="微软雅黑" w:eastAsia="微软雅黑" w:hAnsi="微软雅黑" w:hint="eastAsia"/>
        </w:rPr>
        <w:t>关断</w:t>
      </w:r>
      <w:r>
        <w:rPr>
          <w:rFonts w:ascii="微软雅黑" w:eastAsia="微软雅黑" w:hAnsi="微软雅黑"/>
        </w:rPr>
        <w:t>ALS：</w:t>
      </w:r>
      <w:r>
        <w:rPr>
          <w:rFonts w:ascii="微软雅黑" w:eastAsia="微软雅黑" w:hAnsi="微软雅黑" w:hint="eastAsia"/>
        </w:rPr>
        <w:t>通过</w:t>
      </w:r>
      <w:r>
        <w:rPr>
          <w:rFonts w:ascii="微软雅黑" w:eastAsia="微软雅黑" w:hAnsi="微软雅黑"/>
        </w:rPr>
        <w:t>检测光口的LOS信号来控制光模块激光器的发光。ALS</w:t>
      </w:r>
      <w:r>
        <w:rPr>
          <w:rFonts w:ascii="微软雅黑" w:eastAsia="微软雅黑" w:hAnsi="微软雅黑" w:hint="eastAsia"/>
        </w:rPr>
        <w:t>功能为</w:t>
      </w:r>
      <w:r>
        <w:rPr>
          <w:rFonts w:ascii="微软雅黑" w:eastAsia="微软雅黑" w:hAnsi="微软雅黑"/>
        </w:rPr>
        <w:t>用户提供安全保护的同时，也能为用户减少能源消耗。未使能</w:t>
      </w:r>
      <w:r>
        <w:rPr>
          <w:rFonts w:ascii="微软雅黑" w:eastAsia="微软雅黑" w:hAnsi="微软雅黑" w:hint="eastAsia"/>
        </w:rPr>
        <w:t>ALS</w:t>
      </w:r>
      <w:r>
        <w:rPr>
          <w:rFonts w:ascii="微软雅黑" w:eastAsia="微软雅黑" w:hAnsi="微软雅黑"/>
        </w:rPr>
        <w:t>功能：当</w:t>
      </w:r>
      <w:r>
        <w:rPr>
          <w:rFonts w:ascii="微软雅黑" w:eastAsia="微软雅黑" w:hAnsi="微软雅黑" w:hint="eastAsia"/>
        </w:rPr>
        <w:t>接口</w:t>
      </w:r>
      <w:r>
        <w:rPr>
          <w:rFonts w:ascii="微软雅黑" w:eastAsia="微软雅黑" w:hAnsi="微软雅黑"/>
        </w:rPr>
        <w:t>光纤</w:t>
      </w:r>
      <w:r>
        <w:rPr>
          <w:rFonts w:ascii="微软雅黑" w:eastAsia="微软雅黑" w:hAnsi="微软雅黑" w:hint="eastAsia"/>
        </w:rPr>
        <w:t>不在位</w:t>
      </w:r>
      <w:r>
        <w:rPr>
          <w:rFonts w:ascii="微软雅黑" w:eastAsia="微软雅黑" w:hAnsi="微软雅黑"/>
        </w:rPr>
        <w:t>或光纤链路发生故障时，虽然数据通信</w:t>
      </w:r>
      <w:r>
        <w:rPr>
          <w:rFonts w:ascii="微软雅黑" w:eastAsia="微软雅黑" w:hAnsi="微软雅黑" w:hint="eastAsia"/>
        </w:rPr>
        <w:t>中断</w:t>
      </w:r>
      <w:r>
        <w:rPr>
          <w:rFonts w:ascii="微软雅黑" w:eastAsia="微软雅黑" w:hAnsi="微软雅黑"/>
        </w:rPr>
        <w:t>，但设备的光接口没有被关闭，光模块激光器的发光功能是打开的</w:t>
      </w:r>
      <w:r>
        <w:rPr>
          <w:rFonts w:ascii="微软雅黑" w:eastAsia="微软雅黑" w:hAnsi="微软雅黑" w:hint="eastAsia"/>
        </w:rPr>
        <w:t>。</w:t>
      </w:r>
      <w:r>
        <w:rPr>
          <w:rFonts w:ascii="微软雅黑" w:eastAsia="微软雅黑" w:hAnsi="微软雅黑"/>
        </w:rPr>
        <w:t>光模块</w:t>
      </w:r>
      <w:r>
        <w:rPr>
          <w:rFonts w:ascii="微软雅黑" w:eastAsia="微软雅黑" w:hAnsi="微软雅黑" w:hint="eastAsia"/>
        </w:rPr>
        <w:t>激光器</w:t>
      </w:r>
      <w:r>
        <w:rPr>
          <w:rFonts w:ascii="微软雅黑" w:eastAsia="微软雅黑" w:hAnsi="微软雅黑"/>
        </w:rPr>
        <w:t>在数据通信中断时的持续发光不仅造成能源的</w:t>
      </w:r>
      <w:r>
        <w:rPr>
          <w:rFonts w:ascii="微软雅黑" w:eastAsia="微软雅黑" w:hAnsi="微软雅黑" w:hint="eastAsia"/>
        </w:rPr>
        <w:t>浪费</w:t>
      </w:r>
      <w:r>
        <w:rPr>
          <w:rFonts w:ascii="微软雅黑" w:eastAsia="微软雅黑" w:hAnsi="微软雅黑"/>
        </w:rPr>
        <w:t>，</w:t>
      </w:r>
      <w:r>
        <w:rPr>
          <w:rFonts w:ascii="微软雅黑" w:eastAsia="微软雅黑" w:hAnsi="微软雅黑" w:hint="eastAsia"/>
        </w:rPr>
        <w:t>激光射入</w:t>
      </w:r>
      <w:r>
        <w:rPr>
          <w:rFonts w:ascii="微软雅黑" w:eastAsia="微软雅黑" w:hAnsi="微软雅黑"/>
        </w:rPr>
        <w:t>人眼也会造成一定危害。使能</w:t>
      </w:r>
      <w:r>
        <w:rPr>
          <w:rFonts w:ascii="微软雅黑" w:eastAsia="微软雅黑" w:hAnsi="微软雅黑" w:hint="eastAsia"/>
        </w:rPr>
        <w:t>ALS</w:t>
      </w:r>
      <w:r>
        <w:rPr>
          <w:rFonts w:ascii="微软雅黑" w:eastAsia="微软雅黑" w:hAnsi="微软雅黑"/>
        </w:rPr>
        <w:t>功能：当接口光纤不在位或光纤链路故障时，系统检测到光口的LOS信号后，将自动关闭光模块激光器；当接口插上光纤或光纤链路恢复后，系统检测到光口的LOS信号被清除，则会自动打开光模块激光器。</w:t>
      </w:r>
    </w:p>
    <w:p w14:paraId="286DE6E0" w14:textId="77777777" w:rsidR="0076630D" w:rsidRDefault="00D7272D" w:rsidP="00B10728">
      <w:pPr>
        <w:pStyle w:val="af2"/>
        <w:numPr>
          <w:ilvl w:val="0"/>
          <w:numId w:val="512"/>
        </w:numPr>
        <w:ind w:firstLineChars="0"/>
        <w:rPr>
          <w:rFonts w:ascii="微软雅黑" w:eastAsia="微软雅黑" w:hAnsi="微软雅黑"/>
        </w:rPr>
      </w:pPr>
      <w:r>
        <w:rPr>
          <w:rFonts w:ascii="微软雅黑" w:eastAsia="微软雅黑" w:hAnsi="微软雅黑" w:hint="eastAsia"/>
        </w:rPr>
        <w:t>节能</w:t>
      </w:r>
      <w:r>
        <w:rPr>
          <w:rFonts w:ascii="微软雅黑" w:eastAsia="微软雅黑" w:hAnsi="微软雅黑"/>
        </w:rPr>
        <w:t>以太网EEE</w:t>
      </w:r>
      <w:r>
        <w:rPr>
          <w:rFonts w:ascii="微软雅黑" w:eastAsia="微软雅黑" w:hAnsi="微软雅黑" w:hint="eastAsia"/>
        </w:rPr>
        <w:t>：一种根据</w:t>
      </w:r>
      <w:r>
        <w:rPr>
          <w:rFonts w:ascii="微软雅黑" w:eastAsia="微软雅黑" w:hAnsi="微软雅黑"/>
        </w:rPr>
        <w:t>网络流量动态调节电接口</w:t>
      </w:r>
      <w:r>
        <w:rPr>
          <w:rFonts w:ascii="微软雅黑" w:eastAsia="微软雅黑" w:hAnsi="微软雅黑" w:hint="eastAsia"/>
        </w:rPr>
        <w:t>功率</w:t>
      </w:r>
      <w:r>
        <w:rPr>
          <w:rFonts w:ascii="微软雅黑" w:eastAsia="微软雅黑" w:hAnsi="微软雅黑"/>
        </w:rPr>
        <w:t>的节能方法。没有配置</w:t>
      </w:r>
      <w:r>
        <w:rPr>
          <w:rFonts w:ascii="微软雅黑" w:eastAsia="微软雅黑" w:hAnsi="微软雅黑" w:hint="eastAsia"/>
        </w:rPr>
        <w:t>电接口</w:t>
      </w:r>
      <w:r>
        <w:rPr>
          <w:rFonts w:ascii="微软雅黑" w:eastAsia="微软雅黑" w:hAnsi="微软雅黑"/>
        </w:rPr>
        <w:t>的功率自调节功能</w:t>
      </w:r>
      <w:r>
        <w:rPr>
          <w:rFonts w:ascii="微软雅黑" w:eastAsia="微软雅黑" w:hAnsi="微软雅黑" w:hint="eastAsia"/>
        </w:rPr>
        <w:t>时</w:t>
      </w:r>
      <w:r>
        <w:rPr>
          <w:rFonts w:ascii="微软雅黑" w:eastAsia="微软雅黑" w:hAnsi="微软雅黑"/>
        </w:rPr>
        <w:t>，系统以一定的功率为每个接口供电，即使接口处于业务</w:t>
      </w:r>
      <w:r>
        <w:rPr>
          <w:rFonts w:ascii="微软雅黑" w:eastAsia="微软雅黑" w:hAnsi="微软雅黑"/>
        </w:rPr>
        <w:lastRenderedPageBreak/>
        <w:t>空闲状态，也需要消耗同样的能量。配置电接口</w:t>
      </w:r>
      <w:r>
        <w:rPr>
          <w:rFonts w:ascii="微软雅黑" w:eastAsia="微软雅黑" w:hAnsi="微软雅黑" w:hint="eastAsia"/>
        </w:rPr>
        <w:t>的</w:t>
      </w:r>
      <w:r>
        <w:rPr>
          <w:rFonts w:ascii="微软雅黑" w:eastAsia="微软雅黑" w:hAnsi="微软雅黑"/>
        </w:rPr>
        <w:t>功率自调节功能后，当接口处于业务空闲状态时，系统将会自动降低给该接口的供电，这样</w:t>
      </w:r>
      <w:r>
        <w:rPr>
          <w:rFonts w:ascii="微软雅黑" w:eastAsia="微软雅黑" w:hAnsi="微软雅黑" w:hint="eastAsia"/>
        </w:rPr>
        <w:t>能够</w:t>
      </w:r>
      <w:r>
        <w:rPr>
          <w:rFonts w:ascii="微软雅黑" w:eastAsia="微软雅黑" w:hAnsi="微软雅黑"/>
        </w:rPr>
        <w:t>节省系统的总体能耗；当接口开始正常传输数据时，则恢复正常供电。</w:t>
      </w:r>
    </w:p>
    <w:p w14:paraId="1B3EF9D9" w14:textId="77777777" w:rsidR="0076630D" w:rsidRDefault="00D7272D" w:rsidP="00B10728">
      <w:pPr>
        <w:pStyle w:val="af2"/>
        <w:numPr>
          <w:ilvl w:val="0"/>
          <w:numId w:val="512"/>
        </w:numPr>
        <w:ind w:firstLineChars="0"/>
        <w:rPr>
          <w:rFonts w:ascii="微软雅黑" w:eastAsia="微软雅黑" w:hAnsi="微软雅黑"/>
        </w:rPr>
      </w:pPr>
      <w:r>
        <w:rPr>
          <w:rFonts w:ascii="微软雅黑" w:eastAsia="微软雅黑" w:hAnsi="微软雅黑" w:hint="eastAsia"/>
        </w:rPr>
        <w:t>端口休眠</w:t>
      </w:r>
      <w:r>
        <w:rPr>
          <w:rFonts w:ascii="微软雅黑" w:eastAsia="微软雅黑" w:hAnsi="微软雅黑"/>
        </w:rPr>
        <w:t>：电口物理层芯片</w:t>
      </w:r>
      <w:r>
        <w:rPr>
          <w:rFonts w:ascii="微软雅黑" w:eastAsia="微软雅黑" w:hAnsi="微软雅黑" w:hint="eastAsia"/>
        </w:rPr>
        <w:t>一种</w:t>
      </w:r>
      <w:r>
        <w:rPr>
          <w:rFonts w:ascii="微软雅黑" w:eastAsia="微软雅黑" w:hAnsi="微软雅黑"/>
        </w:rPr>
        <w:t>低功耗的工作状态。在没有</w:t>
      </w:r>
      <w:r>
        <w:rPr>
          <w:rFonts w:ascii="微软雅黑" w:eastAsia="微软雅黑" w:hAnsi="微软雅黑" w:hint="eastAsia"/>
        </w:rPr>
        <w:t>网络连接</w:t>
      </w:r>
      <w:r>
        <w:rPr>
          <w:rFonts w:ascii="微软雅黑" w:eastAsia="微软雅黑" w:hAnsi="微软雅黑"/>
        </w:rPr>
        <w:t>的情况下，芯片的主要数据传输通道都会进入休眠状态，从而实现节能。当端口</w:t>
      </w:r>
      <w:r>
        <w:rPr>
          <w:rFonts w:ascii="微软雅黑" w:eastAsia="微软雅黑" w:hAnsi="微软雅黑" w:hint="eastAsia"/>
        </w:rPr>
        <w:t>有网络</w:t>
      </w:r>
      <w:r>
        <w:rPr>
          <w:rFonts w:ascii="微软雅黑" w:eastAsia="微软雅黑" w:hAnsi="微软雅黑"/>
        </w:rPr>
        <w:t>连接且线缆上能量被检测到时，芯片正常开启。</w:t>
      </w:r>
    </w:p>
    <w:p w14:paraId="5A03C58C" w14:textId="77777777" w:rsidR="0076630D" w:rsidRDefault="00D7272D" w:rsidP="00B10728">
      <w:pPr>
        <w:pStyle w:val="af2"/>
        <w:numPr>
          <w:ilvl w:val="0"/>
          <w:numId w:val="512"/>
        </w:numPr>
        <w:ind w:firstLineChars="0"/>
        <w:rPr>
          <w:rFonts w:ascii="微软雅黑" w:eastAsia="微软雅黑" w:hAnsi="微软雅黑"/>
        </w:rPr>
      </w:pPr>
      <w:r>
        <w:rPr>
          <w:rFonts w:ascii="微软雅黑" w:eastAsia="微软雅黑" w:hAnsi="微软雅黑" w:hint="eastAsia"/>
        </w:rPr>
        <w:t>设备休眠</w:t>
      </w:r>
      <w:r>
        <w:rPr>
          <w:rFonts w:ascii="微软雅黑" w:eastAsia="微软雅黑" w:hAnsi="微软雅黑"/>
        </w:rPr>
        <w:t>：设备的</w:t>
      </w:r>
      <w:r>
        <w:rPr>
          <w:rFonts w:ascii="微软雅黑" w:eastAsia="微软雅黑" w:hAnsi="微软雅黑" w:hint="eastAsia"/>
        </w:rPr>
        <w:t>最低功耗工作</w:t>
      </w:r>
      <w:r>
        <w:rPr>
          <w:rFonts w:ascii="微软雅黑" w:eastAsia="微软雅黑" w:hAnsi="微软雅黑"/>
        </w:rPr>
        <w:t>状态，设备除CPU工作外其它芯片都进入到节能模式。可以通过</w:t>
      </w:r>
      <w:r>
        <w:rPr>
          <w:rFonts w:ascii="微软雅黑" w:eastAsia="微软雅黑" w:hAnsi="微软雅黑" w:hint="eastAsia"/>
        </w:rPr>
        <w:t>设定</w:t>
      </w:r>
      <w:r>
        <w:rPr>
          <w:rFonts w:ascii="微软雅黑" w:eastAsia="微软雅黑" w:hAnsi="微软雅黑"/>
        </w:rPr>
        <w:t>休眠时间段定时唤醒或用户有输入信息时唤醒设备，使设备快速响应进入到正常使用模式。</w:t>
      </w:r>
    </w:p>
    <w:p w14:paraId="5DBE6788" w14:textId="77777777" w:rsidR="0076630D" w:rsidRDefault="00D7272D" w:rsidP="00B10728">
      <w:pPr>
        <w:pStyle w:val="af2"/>
        <w:numPr>
          <w:ilvl w:val="0"/>
          <w:numId w:val="512"/>
        </w:numPr>
        <w:ind w:firstLineChars="0"/>
        <w:rPr>
          <w:rFonts w:ascii="微软雅黑" w:eastAsia="微软雅黑" w:hAnsi="微软雅黑"/>
        </w:rPr>
      </w:pPr>
      <w:r>
        <w:rPr>
          <w:rFonts w:ascii="微软雅黑" w:eastAsia="微软雅黑" w:hAnsi="微软雅黑" w:hint="eastAsia"/>
        </w:rPr>
        <w:t>节能模式</w:t>
      </w:r>
      <w:r>
        <w:rPr>
          <w:rFonts w:ascii="微软雅黑" w:eastAsia="微软雅黑" w:hAnsi="微软雅黑"/>
        </w:rPr>
        <w:t>：支持通过设置节能模式实现节能。具体有如下</w:t>
      </w:r>
      <w:r>
        <w:rPr>
          <w:rFonts w:ascii="微软雅黑" w:eastAsia="微软雅黑" w:hAnsi="微软雅黑" w:hint="eastAsia"/>
        </w:rPr>
        <w:t>几种</w:t>
      </w:r>
      <w:r>
        <w:rPr>
          <w:rFonts w:ascii="微软雅黑" w:eastAsia="微软雅黑" w:hAnsi="微软雅黑"/>
        </w:rPr>
        <w:t>：</w:t>
      </w:r>
    </w:p>
    <w:p w14:paraId="6C96C27E" w14:textId="77777777" w:rsidR="0076630D" w:rsidRDefault="00D7272D" w:rsidP="00B10728">
      <w:pPr>
        <w:pStyle w:val="af2"/>
        <w:numPr>
          <w:ilvl w:val="0"/>
          <w:numId w:val="513"/>
        </w:numPr>
        <w:ind w:firstLineChars="0"/>
        <w:rPr>
          <w:rFonts w:ascii="微软雅黑" w:eastAsia="微软雅黑" w:hAnsi="微软雅黑"/>
        </w:rPr>
      </w:pPr>
      <w:r>
        <w:rPr>
          <w:rFonts w:ascii="微软雅黑" w:eastAsia="微软雅黑" w:hAnsi="微软雅黑" w:hint="eastAsia"/>
        </w:rPr>
        <w:t>标准节能</w:t>
      </w:r>
      <w:r>
        <w:rPr>
          <w:rFonts w:ascii="微软雅黑" w:eastAsia="微软雅黑" w:hAnsi="微软雅黑"/>
        </w:rPr>
        <w:t>模式</w:t>
      </w:r>
      <w:r>
        <w:rPr>
          <w:rFonts w:ascii="微软雅黑" w:eastAsia="微软雅黑" w:hAnsi="微软雅黑" w:hint="eastAsia"/>
        </w:rPr>
        <w:t>，</w:t>
      </w:r>
      <w:r>
        <w:rPr>
          <w:rFonts w:ascii="微软雅黑" w:eastAsia="微软雅黑" w:hAnsi="微软雅黑"/>
        </w:rPr>
        <w:t>即出厂模式，设备运行过程默认启用的</w:t>
      </w:r>
      <w:r>
        <w:rPr>
          <w:rFonts w:ascii="微软雅黑" w:eastAsia="微软雅黑" w:hAnsi="微软雅黑" w:hint="eastAsia"/>
        </w:rPr>
        <w:t>节能</w:t>
      </w:r>
      <w:r>
        <w:rPr>
          <w:rFonts w:ascii="微软雅黑" w:eastAsia="微软雅黑" w:hAnsi="微软雅黑"/>
        </w:rPr>
        <w:t>技术</w:t>
      </w:r>
      <w:r>
        <w:rPr>
          <w:rFonts w:ascii="微软雅黑" w:eastAsia="微软雅黑" w:hAnsi="微软雅黑" w:hint="eastAsia"/>
        </w:rPr>
        <w:t>。</w:t>
      </w:r>
      <w:r>
        <w:rPr>
          <w:rFonts w:ascii="微软雅黑" w:eastAsia="微软雅黑" w:hAnsi="微软雅黑"/>
        </w:rPr>
        <w:t>此时</w:t>
      </w:r>
      <w:r>
        <w:rPr>
          <w:rFonts w:ascii="微软雅黑" w:eastAsia="微软雅黑" w:hAnsi="微软雅黑" w:hint="eastAsia"/>
        </w:rPr>
        <w:t>，</w:t>
      </w:r>
      <w:r>
        <w:rPr>
          <w:rFonts w:ascii="微软雅黑" w:eastAsia="微软雅黑" w:hAnsi="微软雅黑"/>
        </w:rPr>
        <w:t>ALS、EEE和端口休眠</w:t>
      </w:r>
      <w:r>
        <w:rPr>
          <w:rFonts w:ascii="微软雅黑" w:eastAsia="微软雅黑" w:hAnsi="微软雅黑" w:hint="eastAsia"/>
        </w:rPr>
        <w:t>功能</w:t>
      </w:r>
      <w:r>
        <w:rPr>
          <w:rFonts w:ascii="微软雅黑" w:eastAsia="微软雅黑" w:hAnsi="微软雅黑"/>
        </w:rPr>
        <w:t>默认关闭。</w:t>
      </w:r>
    </w:p>
    <w:p w14:paraId="6EB03FCD" w14:textId="77777777" w:rsidR="0076630D" w:rsidRDefault="00D7272D" w:rsidP="00B10728">
      <w:pPr>
        <w:pStyle w:val="af2"/>
        <w:numPr>
          <w:ilvl w:val="0"/>
          <w:numId w:val="513"/>
        </w:numPr>
        <w:ind w:firstLineChars="0"/>
        <w:rPr>
          <w:rFonts w:ascii="微软雅黑" w:eastAsia="微软雅黑" w:hAnsi="微软雅黑"/>
        </w:rPr>
      </w:pPr>
      <w:r>
        <w:rPr>
          <w:rFonts w:ascii="微软雅黑" w:eastAsia="微软雅黑" w:hAnsi="微软雅黑" w:hint="eastAsia"/>
        </w:rPr>
        <w:t>基本节能模式</w:t>
      </w:r>
      <w:r>
        <w:rPr>
          <w:rFonts w:ascii="微软雅黑" w:eastAsia="微软雅黑" w:hAnsi="微软雅黑"/>
        </w:rPr>
        <w:t>，未配置业务或用户不在线时，对</w:t>
      </w:r>
      <w:r>
        <w:rPr>
          <w:rFonts w:ascii="微软雅黑" w:eastAsia="微软雅黑" w:hAnsi="微软雅黑" w:hint="eastAsia"/>
        </w:rPr>
        <w:t>相关</w:t>
      </w:r>
      <w:r>
        <w:rPr>
          <w:rFonts w:ascii="微软雅黑" w:eastAsia="微软雅黑" w:hAnsi="微软雅黑"/>
        </w:rPr>
        <w:t>未用器件启用关闭、休眠操作</w:t>
      </w:r>
      <w:r>
        <w:rPr>
          <w:rFonts w:ascii="微软雅黑" w:eastAsia="微软雅黑" w:hAnsi="微软雅黑" w:hint="eastAsia"/>
        </w:rPr>
        <w:t>。</w:t>
      </w:r>
      <w:r>
        <w:rPr>
          <w:rFonts w:ascii="微软雅黑" w:eastAsia="微软雅黑" w:hAnsi="微软雅黑"/>
        </w:rPr>
        <w:t>此时</w:t>
      </w:r>
      <w:r>
        <w:rPr>
          <w:rFonts w:ascii="微软雅黑" w:eastAsia="微软雅黑" w:hAnsi="微软雅黑" w:hint="eastAsia"/>
        </w:rPr>
        <w:t>，</w:t>
      </w:r>
      <w:r>
        <w:rPr>
          <w:rFonts w:ascii="微软雅黑" w:eastAsia="微软雅黑" w:hAnsi="微软雅黑"/>
        </w:rPr>
        <w:t>ALS、EEE和端口休眠功能默认开启。</w:t>
      </w:r>
    </w:p>
    <w:p w14:paraId="7A8C8831" w14:textId="77777777" w:rsidR="0076630D" w:rsidRDefault="00D7272D" w:rsidP="00B10728">
      <w:pPr>
        <w:pStyle w:val="af2"/>
        <w:numPr>
          <w:ilvl w:val="0"/>
          <w:numId w:val="513"/>
        </w:numPr>
        <w:ind w:firstLineChars="0"/>
        <w:rPr>
          <w:rFonts w:ascii="微软雅黑" w:eastAsia="微软雅黑" w:hAnsi="微软雅黑"/>
        </w:rPr>
      </w:pPr>
      <w:r>
        <w:rPr>
          <w:rFonts w:ascii="微软雅黑" w:eastAsia="微软雅黑" w:hAnsi="微软雅黑" w:hint="eastAsia"/>
        </w:rPr>
        <w:t>深度节能</w:t>
      </w:r>
      <w:r>
        <w:rPr>
          <w:rFonts w:ascii="微软雅黑" w:eastAsia="微软雅黑" w:hAnsi="微软雅黑"/>
        </w:rPr>
        <w:t>模式，对正常业务启动动态能耗调节，根据业务情况自动调整，对相关未用器件启用</w:t>
      </w:r>
      <w:r>
        <w:rPr>
          <w:rFonts w:ascii="微软雅黑" w:eastAsia="微软雅黑" w:hAnsi="微软雅黑" w:hint="eastAsia"/>
        </w:rPr>
        <w:t>关闭</w:t>
      </w:r>
      <w:r>
        <w:rPr>
          <w:rFonts w:ascii="微软雅黑" w:eastAsia="微软雅黑" w:hAnsi="微软雅黑"/>
        </w:rPr>
        <w:t>、休眠操作</w:t>
      </w:r>
      <w:r>
        <w:rPr>
          <w:rFonts w:ascii="微软雅黑" w:eastAsia="微软雅黑" w:hAnsi="微软雅黑" w:hint="eastAsia"/>
        </w:rPr>
        <w:t>。</w:t>
      </w:r>
      <w:r>
        <w:rPr>
          <w:rFonts w:ascii="微软雅黑" w:eastAsia="微软雅黑" w:hAnsi="微软雅黑"/>
        </w:rPr>
        <w:t>此时</w:t>
      </w:r>
      <w:r>
        <w:rPr>
          <w:rFonts w:ascii="微软雅黑" w:eastAsia="微软雅黑" w:hAnsi="微软雅黑" w:hint="eastAsia"/>
        </w:rPr>
        <w:t>，</w:t>
      </w:r>
      <w:r>
        <w:rPr>
          <w:rFonts w:ascii="微软雅黑" w:eastAsia="微软雅黑" w:hAnsi="微软雅黑"/>
        </w:rPr>
        <w:t>ALS、EEE和端口休眠功能默认开启。</w:t>
      </w:r>
    </w:p>
    <w:p w14:paraId="7C51AF37" w14:textId="77777777" w:rsidR="0076630D" w:rsidRDefault="00D7272D" w:rsidP="00B10728">
      <w:pPr>
        <w:pStyle w:val="af2"/>
        <w:numPr>
          <w:ilvl w:val="0"/>
          <w:numId w:val="513"/>
        </w:numPr>
        <w:ind w:firstLineChars="0"/>
        <w:rPr>
          <w:rFonts w:ascii="微软雅黑" w:eastAsia="微软雅黑" w:hAnsi="微软雅黑"/>
        </w:rPr>
      </w:pPr>
      <w:r>
        <w:rPr>
          <w:rFonts w:ascii="微软雅黑" w:eastAsia="微软雅黑" w:hAnsi="微软雅黑" w:hint="eastAsia"/>
        </w:rPr>
        <w:t>Standby</w:t>
      </w:r>
      <w:r>
        <w:rPr>
          <w:rFonts w:ascii="微软雅黑" w:eastAsia="微软雅黑" w:hAnsi="微软雅黑"/>
        </w:rPr>
        <w:t>节能模式，</w:t>
      </w:r>
      <w:r>
        <w:rPr>
          <w:rFonts w:ascii="微软雅黑" w:eastAsia="微软雅黑" w:hAnsi="微软雅黑" w:hint="eastAsia"/>
        </w:rPr>
        <w:t>不需要</w:t>
      </w:r>
      <w:r>
        <w:rPr>
          <w:rFonts w:ascii="微软雅黑" w:eastAsia="微软雅黑" w:hAnsi="微软雅黑"/>
        </w:rPr>
        <w:t>给PD进行PoE供电，进入低功耗工作状态，并关闭</w:t>
      </w:r>
      <w:r>
        <w:rPr>
          <w:rFonts w:ascii="微软雅黑" w:eastAsia="微软雅黑" w:hAnsi="微软雅黑" w:hint="eastAsia"/>
        </w:rPr>
        <w:t>接口</w:t>
      </w:r>
      <w:r>
        <w:rPr>
          <w:rFonts w:ascii="微软雅黑" w:eastAsia="微软雅黑" w:hAnsi="微软雅黑"/>
        </w:rPr>
        <w:t>。若要</w:t>
      </w:r>
      <w:r>
        <w:rPr>
          <w:rFonts w:ascii="微软雅黑" w:eastAsia="微软雅黑" w:hAnsi="微软雅黑" w:hint="eastAsia"/>
        </w:rPr>
        <w:t>开启</w:t>
      </w:r>
      <w:r>
        <w:rPr>
          <w:rFonts w:ascii="微软雅黑" w:eastAsia="微软雅黑" w:hAnsi="微软雅黑"/>
        </w:rPr>
        <w:t>接口，必须</w:t>
      </w:r>
      <w:r>
        <w:rPr>
          <w:rFonts w:ascii="微软雅黑" w:eastAsia="微软雅黑" w:hAnsi="微软雅黑" w:hint="eastAsia"/>
        </w:rPr>
        <w:t>手动</w:t>
      </w:r>
      <w:r>
        <w:rPr>
          <w:rFonts w:ascii="微软雅黑" w:eastAsia="微软雅黑" w:hAnsi="微软雅黑"/>
        </w:rPr>
        <w:t>退出Standby模式。</w:t>
      </w:r>
    </w:p>
    <w:p w14:paraId="64BBD514" w14:textId="77777777" w:rsidR="0076630D" w:rsidRDefault="0076630D">
      <w:pPr>
        <w:rPr>
          <w:rFonts w:ascii="微软雅黑" w:eastAsia="微软雅黑" w:hAnsi="微软雅黑"/>
        </w:rPr>
      </w:pPr>
    </w:p>
    <w:p w14:paraId="14EA4319" w14:textId="77777777" w:rsidR="0076630D" w:rsidRDefault="00D7272D">
      <w:pPr>
        <w:rPr>
          <w:rFonts w:ascii="微软雅黑" w:eastAsia="微软雅黑" w:hAnsi="微软雅黑"/>
        </w:rPr>
      </w:pPr>
      <w:r>
        <w:rPr>
          <w:rFonts w:ascii="微软雅黑" w:eastAsia="微软雅黑" w:hAnsi="微软雅黑" w:hint="eastAsia"/>
        </w:rPr>
        <w:t>本期</w:t>
      </w:r>
      <w:r>
        <w:rPr>
          <w:rFonts w:ascii="微软雅黑" w:eastAsia="微软雅黑" w:hAnsi="微软雅黑"/>
        </w:rPr>
        <w:t>暂仅支持绿色以太网功能。</w:t>
      </w:r>
    </w:p>
    <w:p w14:paraId="7A1CDFF5" w14:textId="77777777" w:rsidR="0076630D" w:rsidRDefault="00D7272D">
      <w:pPr>
        <w:pStyle w:val="3"/>
        <w:numPr>
          <w:ilvl w:val="2"/>
          <w:numId w:val="1"/>
        </w:numPr>
      </w:pPr>
      <w:bookmarkStart w:id="491" w:name="_节能以太网/EEE(FP1D)"/>
      <w:bookmarkStart w:id="492" w:name="_Toc149138892"/>
      <w:bookmarkEnd w:id="491"/>
      <w:r>
        <w:rPr>
          <w:rFonts w:hint="eastAsia"/>
        </w:rPr>
        <w:lastRenderedPageBreak/>
        <w:t>节能</w:t>
      </w:r>
      <w:r>
        <w:t>以太网</w:t>
      </w:r>
      <w:r>
        <w:rPr>
          <w:rFonts w:hint="eastAsia"/>
        </w:rPr>
        <w:t>/</w:t>
      </w:r>
      <w:r>
        <w:t>EEE</w:t>
      </w:r>
      <w:r>
        <w:rPr>
          <w:rFonts w:ascii="微软雅黑" w:eastAsia="微软雅黑" w:hAnsi="微软雅黑"/>
          <w:color w:val="EEECE1" w:themeColor="background2"/>
          <w:highlight w:val="blue"/>
        </w:rPr>
        <w:t>(FP1D)</w:t>
      </w:r>
      <w:bookmarkEnd w:id="492"/>
    </w:p>
    <w:p w14:paraId="40C8BDF4" w14:textId="77777777" w:rsidR="0076630D" w:rsidRDefault="00D7272D">
      <w:pPr>
        <w:rPr>
          <w:rFonts w:ascii="微软雅黑" w:eastAsia="微软雅黑" w:hAnsi="微软雅黑"/>
        </w:rPr>
      </w:pPr>
      <w:r>
        <w:rPr>
          <w:rFonts w:ascii="微软雅黑" w:eastAsia="微软雅黑" w:hAnsi="微软雅黑" w:hint="eastAsia"/>
        </w:rPr>
        <w:t>【功能概述】</w:t>
      </w:r>
    </w:p>
    <w:p w14:paraId="702C0E88" w14:textId="77777777" w:rsidR="0076630D" w:rsidRDefault="00D7272D">
      <w:pPr>
        <w:ind w:firstLine="420"/>
        <w:rPr>
          <w:rFonts w:ascii="微软雅黑" w:eastAsia="微软雅黑" w:hAnsi="微软雅黑"/>
        </w:rPr>
      </w:pPr>
      <w:r>
        <w:rPr>
          <w:rFonts w:ascii="微软雅黑" w:eastAsia="微软雅黑" w:hAnsi="微软雅黑" w:hint="eastAsia"/>
        </w:rPr>
        <w:t>802.3</w:t>
      </w:r>
      <w:r>
        <w:rPr>
          <w:rFonts w:ascii="微软雅黑" w:eastAsia="微软雅黑" w:hAnsi="微软雅黑"/>
        </w:rPr>
        <w:t>az 节能以太网EEE功能，可在端口</w:t>
      </w:r>
      <w:r>
        <w:rPr>
          <w:rFonts w:ascii="微软雅黑" w:eastAsia="微软雅黑" w:hAnsi="微软雅黑" w:hint="eastAsia"/>
        </w:rPr>
        <w:t>处于启用状态但没有流量时</w:t>
      </w:r>
      <w:r>
        <w:rPr>
          <w:rFonts w:ascii="微软雅黑" w:eastAsia="微软雅黑" w:hAnsi="微软雅黑"/>
        </w:rPr>
        <w:t>降低功耗。EEE</w:t>
      </w:r>
      <w:r>
        <w:rPr>
          <w:rFonts w:ascii="微软雅黑" w:eastAsia="微软雅黑" w:hAnsi="微软雅黑" w:hint="eastAsia"/>
        </w:rPr>
        <w:t>仅</w:t>
      </w:r>
      <w:r>
        <w:rPr>
          <w:rFonts w:ascii="微软雅黑" w:eastAsia="微软雅黑" w:hAnsi="微软雅黑"/>
        </w:rPr>
        <w:t>电口支持</w:t>
      </w:r>
      <w:r>
        <w:rPr>
          <w:rFonts w:ascii="微软雅黑" w:eastAsia="微软雅黑" w:hAnsi="微软雅黑" w:hint="eastAsia"/>
        </w:rPr>
        <w:t>。</w:t>
      </w:r>
    </w:p>
    <w:p w14:paraId="65366FE4" w14:textId="77777777" w:rsidR="0076630D" w:rsidRDefault="00D7272D">
      <w:pPr>
        <w:ind w:firstLine="420"/>
        <w:rPr>
          <w:rFonts w:ascii="微软雅黑" w:eastAsia="微软雅黑" w:hAnsi="微软雅黑"/>
        </w:rPr>
      </w:pPr>
      <w:r>
        <w:rPr>
          <w:rFonts w:ascii="微软雅黑" w:eastAsia="微软雅黑" w:hAnsi="微软雅黑"/>
        </w:rPr>
        <w:t>EEE支持IEEE 802.3 MAC操作</w:t>
      </w:r>
      <w:r>
        <w:rPr>
          <w:rFonts w:ascii="微软雅黑" w:eastAsia="微软雅黑" w:hAnsi="微软雅黑" w:hint="eastAsia"/>
        </w:rPr>
        <w:t>，</w:t>
      </w:r>
      <w:r>
        <w:rPr>
          <w:rFonts w:ascii="微软雅黑" w:eastAsia="微软雅黑" w:hAnsi="微软雅黑"/>
        </w:rPr>
        <w:t>速度为</w:t>
      </w:r>
      <w:r>
        <w:rPr>
          <w:rFonts w:ascii="微软雅黑" w:eastAsia="微软雅黑" w:hAnsi="微软雅黑" w:hint="eastAsia"/>
        </w:rPr>
        <w:t>100</w:t>
      </w:r>
      <w:r>
        <w:rPr>
          <w:rFonts w:ascii="微软雅黑" w:eastAsia="微软雅黑" w:hAnsi="微软雅黑"/>
        </w:rPr>
        <w:t>Mbps和</w:t>
      </w:r>
      <w:r>
        <w:rPr>
          <w:rFonts w:ascii="微软雅黑" w:eastAsia="微软雅黑" w:hAnsi="微软雅黑" w:hint="eastAsia"/>
        </w:rPr>
        <w:t>1000</w:t>
      </w:r>
      <w:r>
        <w:rPr>
          <w:rFonts w:ascii="微软雅黑" w:eastAsia="微软雅黑" w:hAnsi="微软雅黑"/>
        </w:rPr>
        <w:t>Mbps</w:t>
      </w:r>
      <w:r>
        <w:rPr>
          <w:rFonts w:ascii="微软雅黑" w:eastAsia="微软雅黑" w:hAnsi="微软雅黑" w:hint="eastAsia"/>
        </w:rPr>
        <w:t>，</w:t>
      </w:r>
      <w:r>
        <w:rPr>
          <w:rFonts w:ascii="微软雅黑" w:eastAsia="微软雅黑" w:hAnsi="微软雅黑"/>
        </w:rPr>
        <w:t>即</w:t>
      </w:r>
      <w:r>
        <w:rPr>
          <w:rFonts w:ascii="微软雅黑" w:eastAsia="微软雅黑" w:hAnsi="微软雅黑" w:hint="eastAsia"/>
        </w:rPr>
        <w:t>若</w:t>
      </w:r>
      <w:r>
        <w:rPr>
          <w:rFonts w:ascii="微软雅黑" w:eastAsia="微软雅黑" w:hAnsi="微软雅黑"/>
        </w:rPr>
        <w:t>端口</w:t>
      </w:r>
      <w:r>
        <w:rPr>
          <w:rFonts w:ascii="微软雅黑" w:eastAsia="微软雅黑" w:hAnsi="微软雅黑" w:hint="eastAsia"/>
        </w:rPr>
        <w:t>协商</w:t>
      </w:r>
      <w:r>
        <w:rPr>
          <w:rFonts w:ascii="微软雅黑" w:eastAsia="微软雅黑" w:hAnsi="微软雅黑"/>
        </w:rPr>
        <w:t>速率为</w:t>
      </w:r>
      <w:r>
        <w:rPr>
          <w:rFonts w:ascii="微软雅黑" w:eastAsia="微软雅黑" w:hAnsi="微软雅黑" w:hint="eastAsia"/>
        </w:rPr>
        <w:t>10</w:t>
      </w:r>
      <w:r>
        <w:rPr>
          <w:rFonts w:ascii="微软雅黑" w:eastAsia="微软雅黑" w:hAnsi="微软雅黑"/>
        </w:rPr>
        <w:t>Mbps</w:t>
      </w:r>
      <w:r>
        <w:rPr>
          <w:rFonts w:ascii="微软雅黑" w:eastAsia="微软雅黑" w:hAnsi="微软雅黑" w:hint="eastAsia"/>
        </w:rPr>
        <w:t>时</w:t>
      </w:r>
      <w:r>
        <w:rPr>
          <w:rFonts w:ascii="微软雅黑" w:eastAsia="微软雅黑" w:hAnsi="微软雅黑"/>
        </w:rPr>
        <w:t>不支持EEE</w:t>
      </w:r>
      <w:r>
        <w:rPr>
          <w:rFonts w:ascii="微软雅黑" w:eastAsia="微软雅黑" w:hAnsi="微软雅黑" w:hint="eastAsia"/>
        </w:rPr>
        <w:t>功能</w:t>
      </w:r>
      <w:r>
        <w:rPr>
          <w:rFonts w:ascii="微软雅黑" w:eastAsia="微软雅黑" w:hAnsi="微软雅黑"/>
        </w:rPr>
        <w:t>。</w:t>
      </w:r>
    </w:p>
    <w:p w14:paraId="746F5AA9" w14:textId="77777777" w:rsidR="0076630D" w:rsidRDefault="00D7272D">
      <w:pPr>
        <w:ind w:firstLine="420"/>
        <w:rPr>
          <w:rFonts w:ascii="微软雅黑" w:eastAsia="微软雅黑" w:hAnsi="微软雅黑"/>
        </w:rPr>
      </w:pPr>
      <w:r>
        <w:rPr>
          <w:rFonts w:ascii="微软雅黑" w:eastAsia="微软雅黑" w:hAnsi="微软雅黑" w:hint="eastAsia"/>
        </w:rPr>
        <w:t>LLDP</w:t>
      </w:r>
      <w:r>
        <w:rPr>
          <w:rFonts w:ascii="微软雅黑" w:eastAsia="微软雅黑" w:hAnsi="微软雅黑"/>
        </w:rPr>
        <w:t>用于为两台设备选择最佳参数</w:t>
      </w:r>
      <w:r>
        <w:rPr>
          <w:rFonts w:ascii="微软雅黑" w:eastAsia="微软雅黑" w:hAnsi="微软雅黑" w:hint="eastAsia"/>
        </w:rPr>
        <w:t>。</w:t>
      </w:r>
      <w:r>
        <w:rPr>
          <w:rFonts w:ascii="微软雅黑" w:eastAsia="微软雅黑" w:hAnsi="微软雅黑"/>
        </w:rPr>
        <w:t>如果端口链路不支持</w:t>
      </w:r>
      <w:r>
        <w:rPr>
          <w:rFonts w:ascii="微软雅黑" w:eastAsia="微软雅黑" w:hAnsi="微软雅黑" w:hint="eastAsia"/>
        </w:rPr>
        <w:t>LLDP</w:t>
      </w:r>
      <w:r>
        <w:rPr>
          <w:rFonts w:ascii="微软雅黑" w:eastAsia="微软雅黑" w:hAnsi="微软雅黑"/>
        </w:rPr>
        <w:t>或已关闭LLDP，EEE仍可运行，但可能不会处于最佳运行模式。</w:t>
      </w:r>
      <w:r>
        <w:rPr>
          <w:rFonts w:ascii="微软雅黑" w:eastAsia="微软雅黑" w:hAnsi="微软雅黑" w:hint="eastAsia"/>
        </w:rPr>
        <w:t>802.3</w:t>
      </w:r>
      <w:r>
        <w:rPr>
          <w:rFonts w:ascii="微软雅黑" w:eastAsia="微软雅黑" w:hAnsi="微软雅黑"/>
        </w:rPr>
        <w:t>az EEE TLV可查看</w:t>
      </w:r>
      <w:r>
        <w:rPr>
          <w:rFonts w:ascii="微软雅黑" w:eastAsia="微软雅黑" w:hAnsi="微软雅黑" w:hint="eastAsia"/>
        </w:rPr>
        <w:t>相关本地</w:t>
      </w:r>
      <w:r>
        <w:rPr>
          <w:rFonts w:ascii="微软雅黑" w:eastAsia="微软雅黑" w:hAnsi="微软雅黑"/>
        </w:rPr>
        <w:t>和远程的</w:t>
      </w:r>
      <w:r>
        <w:rPr>
          <w:rFonts w:ascii="微软雅黑" w:eastAsia="微软雅黑" w:hAnsi="微软雅黑" w:hint="eastAsia"/>
        </w:rPr>
        <w:t>EEE</w:t>
      </w:r>
      <w:r>
        <w:rPr>
          <w:rFonts w:ascii="微软雅黑" w:eastAsia="微软雅黑" w:hAnsi="微软雅黑"/>
        </w:rPr>
        <w:t>信息。</w:t>
      </w:r>
    </w:p>
    <w:p w14:paraId="6EF6079E" w14:textId="77777777" w:rsidR="0076630D" w:rsidRDefault="00D7272D">
      <w:pPr>
        <w:ind w:firstLine="420"/>
        <w:rPr>
          <w:rFonts w:ascii="微软雅黑" w:eastAsia="微软雅黑" w:hAnsi="微软雅黑"/>
        </w:rPr>
      </w:pPr>
      <w:r>
        <w:rPr>
          <w:rFonts w:ascii="微软雅黑" w:eastAsia="微软雅黑" w:hAnsi="微软雅黑" w:hint="eastAsia"/>
        </w:rPr>
        <w:t>EEE功能通过交换机</w:t>
      </w:r>
      <w:r>
        <w:rPr>
          <w:rFonts w:ascii="微软雅黑" w:eastAsia="微软雅黑" w:hAnsi="微软雅黑"/>
        </w:rPr>
        <w:t>使用</w:t>
      </w:r>
      <w:r>
        <w:rPr>
          <w:rFonts w:ascii="微软雅黑" w:eastAsia="微软雅黑" w:hAnsi="微软雅黑" w:hint="eastAsia"/>
        </w:rPr>
        <w:t>端口</w:t>
      </w:r>
      <w:r>
        <w:rPr>
          <w:rFonts w:ascii="微软雅黑" w:eastAsia="微软雅黑" w:hAnsi="微软雅黑"/>
        </w:rPr>
        <w:t>低功耗</w:t>
      </w:r>
      <w:r>
        <w:rPr>
          <w:rFonts w:ascii="微软雅黑" w:eastAsia="微软雅黑" w:hAnsi="微软雅黑" w:hint="eastAsia"/>
        </w:rPr>
        <w:t>空闲</w:t>
      </w:r>
      <w:r>
        <w:rPr>
          <w:rFonts w:ascii="微软雅黑" w:eastAsia="微软雅黑" w:hAnsi="微软雅黑"/>
        </w:rPr>
        <w:t>LPI模式</w:t>
      </w:r>
      <w:r>
        <w:rPr>
          <w:rFonts w:ascii="微软雅黑" w:eastAsia="微软雅黑" w:hAnsi="微软雅黑" w:hint="eastAsia"/>
        </w:rPr>
        <w:t>进行</w:t>
      </w:r>
      <w:r>
        <w:rPr>
          <w:rFonts w:ascii="微软雅黑" w:eastAsia="微软雅黑" w:hAnsi="微软雅黑"/>
        </w:rPr>
        <w:t>实现</w:t>
      </w:r>
      <w:r>
        <w:rPr>
          <w:rFonts w:ascii="微软雅黑" w:eastAsia="微软雅黑" w:hAnsi="微软雅黑" w:hint="eastAsia"/>
        </w:rPr>
        <w:t>。</w:t>
      </w:r>
      <w:r>
        <w:rPr>
          <w:rFonts w:ascii="微软雅黑" w:eastAsia="微软雅黑" w:hAnsi="微软雅黑"/>
        </w:rPr>
        <w:t>若端口上</w:t>
      </w:r>
      <w:r>
        <w:rPr>
          <w:rFonts w:ascii="微软雅黑" w:eastAsia="微软雅黑" w:hAnsi="微软雅黑" w:hint="eastAsia"/>
        </w:rPr>
        <w:t>没有</w:t>
      </w:r>
      <w:r>
        <w:rPr>
          <w:rFonts w:ascii="微软雅黑" w:eastAsia="微软雅黑" w:hAnsi="微软雅黑"/>
        </w:rPr>
        <w:t>流量但开启了此功能，则端口将被置于可大幅降低功耗的LPI模式。</w:t>
      </w:r>
    </w:p>
    <w:p w14:paraId="6F8F2CE9" w14:textId="77777777" w:rsidR="0076630D" w:rsidRDefault="00D7272D">
      <w:pPr>
        <w:ind w:firstLine="420"/>
        <w:rPr>
          <w:rFonts w:ascii="微软雅黑" w:eastAsia="微软雅黑" w:hAnsi="微软雅黑"/>
        </w:rPr>
      </w:pPr>
      <w:r>
        <w:rPr>
          <w:rFonts w:ascii="微软雅黑" w:eastAsia="微软雅黑" w:hAnsi="微软雅黑"/>
        </w:rPr>
        <w:t>EEE功能必须两端（</w:t>
      </w:r>
      <w:r>
        <w:rPr>
          <w:rFonts w:ascii="微软雅黑" w:eastAsia="微软雅黑" w:hAnsi="微软雅黑" w:hint="eastAsia"/>
        </w:rPr>
        <w:t>交换机</w:t>
      </w:r>
      <w:r>
        <w:rPr>
          <w:rFonts w:ascii="微软雅黑" w:eastAsia="微软雅黑" w:hAnsi="微软雅黑"/>
        </w:rPr>
        <w:t>端口和连接</w:t>
      </w:r>
      <w:r>
        <w:rPr>
          <w:rFonts w:ascii="微软雅黑" w:eastAsia="微软雅黑" w:hAnsi="微软雅黑" w:hint="eastAsia"/>
        </w:rPr>
        <w:t>终端</w:t>
      </w:r>
      <w:r>
        <w:rPr>
          <w:rFonts w:ascii="微软雅黑" w:eastAsia="微软雅黑" w:hAnsi="微软雅黑"/>
        </w:rPr>
        <w:t>）</w:t>
      </w:r>
      <w:r>
        <w:rPr>
          <w:rFonts w:ascii="微软雅黑" w:eastAsia="微软雅黑" w:hAnsi="微软雅黑" w:hint="eastAsia"/>
        </w:rPr>
        <w:t>均</w:t>
      </w:r>
      <w:r>
        <w:rPr>
          <w:rFonts w:ascii="微软雅黑" w:eastAsia="微软雅黑" w:hAnsi="微软雅黑"/>
        </w:rPr>
        <w:t>支持才能</w:t>
      </w:r>
      <w:r>
        <w:rPr>
          <w:rFonts w:ascii="微软雅黑" w:eastAsia="微软雅黑" w:hAnsi="微软雅黑" w:hint="eastAsia"/>
        </w:rPr>
        <w:t>运行生效</w:t>
      </w:r>
      <w:r>
        <w:rPr>
          <w:rFonts w:ascii="微软雅黑" w:eastAsia="微软雅黑" w:hAnsi="微软雅黑"/>
        </w:rPr>
        <w:t>。</w:t>
      </w:r>
    </w:p>
    <w:p w14:paraId="62BAD1DD" w14:textId="77777777" w:rsidR="0076630D" w:rsidRDefault="00D7272D">
      <w:pPr>
        <w:ind w:firstLine="420"/>
        <w:rPr>
          <w:rFonts w:ascii="微软雅黑" w:eastAsia="微软雅黑" w:hAnsi="微软雅黑"/>
        </w:rPr>
      </w:pPr>
      <w:r>
        <w:rPr>
          <w:rFonts w:ascii="微软雅黑" w:eastAsia="微软雅黑" w:hAnsi="微软雅黑" w:hint="eastAsia"/>
        </w:rPr>
        <w:t>自协商</w:t>
      </w:r>
      <w:r>
        <w:rPr>
          <w:rFonts w:ascii="微软雅黑" w:eastAsia="微软雅黑" w:hAnsi="微软雅黑"/>
        </w:rPr>
        <w:t>阶段，连接的设备可以检测链路另一端设备的</w:t>
      </w:r>
      <w:r>
        <w:rPr>
          <w:rFonts w:ascii="微软雅黑" w:eastAsia="微软雅黑" w:hAnsi="微软雅黑" w:hint="eastAsia"/>
        </w:rPr>
        <w:t>支持</w:t>
      </w:r>
      <w:r>
        <w:rPr>
          <w:rFonts w:ascii="微软雅黑" w:eastAsia="微软雅黑" w:hAnsi="微软雅黑"/>
        </w:rPr>
        <w:t>程度，</w:t>
      </w:r>
      <w:r>
        <w:rPr>
          <w:rFonts w:ascii="微软雅黑" w:eastAsia="微软雅黑" w:hAnsi="微软雅黑" w:hint="eastAsia"/>
        </w:rPr>
        <w:t>并</w:t>
      </w:r>
      <w:r>
        <w:rPr>
          <w:rFonts w:ascii="微软雅黑" w:eastAsia="微软雅黑" w:hAnsi="微软雅黑"/>
        </w:rPr>
        <w:t>配置自身设置以</w:t>
      </w:r>
      <w:r>
        <w:rPr>
          <w:rFonts w:ascii="微软雅黑" w:eastAsia="微软雅黑" w:hAnsi="微软雅黑" w:hint="eastAsia"/>
        </w:rPr>
        <w:t>进行</w:t>
      </w:r>
      <w:r>
        <w:rPr>
          <w:rFonts w:ascii="微软雅黑" w:eastAsia="微软雅黑" w:hAnsi="微软雅黑"/>
        </w:rPr>
        <w:t>联调。</w:t>
      </w:r>
      <w:r>
        <w:rPr>
          <w:rFonts w:ascii="微软雅黑" w:eastAsia="微软雅黑" w:hAnsi="微软雅黑" w:hint="eastAsia"/>
        </w:rPr>
        <w:t>但</w:t>
      </w:r>
      <w:r>
        <w:rPr>
          <w:rFonts w:ascii="微软雅黑" w:eastAsia="微软雅黑" w:hAnsi="微软雅黑"/>
        </w:rPr>
        <w:t>若端口上未开启自协商，EEE功能将被禁用。例外情况</w:t>
      </w:r>
      <w:r>
        <w:rPr>
          <w:rFonts w:ascii="微软雅黑" w:eastAsia="微软雅黑" w:hAnsi="微软雅黑" w:hint="eastAsia"/>
        </w:rPr>
        <w:t>：</w:t>
      </w:r>
      <w:r>
        <w:rPr>
          <w:rFonts w:ascii="微软雅黑" w:eastAsia="微软雅黑" w:hAnsi="微软雅黑"/>
        </w:rPr>
        <w:t>如果</w:t>
      </w:r>
      <w:r>
        <w:rPr>
          <w:rFonts w:ascii="微软雅黑" w:eastAsia="微软雅黑" w:hAnsi="微软雅黑" w:hint="eastAsia"/>
        </w:rPr>
        <w:t>链路速率</w:t>
      </w:r>
      <w:r>
        <w:rPr>
          <w:rFonts w:ascii="微软雅黑" w:eastAsia="微软雅黑" w:hAnsi="微软雅黑"/>
        </w:rPr>
        <w:t>达到</w:t>
      </w:r>
      <w:r>
        <w:rPr>
          <w:rFonts w:ascii="微软雅黑" w:eastAsia="微软雅黑" w:hAnsi="微软雅黑" w:hint="eastAsia"/>
        </w:rPr>
        <w:t>1000</w:t>
      </w:r>
      <w:r>
        <w:rPr>
          <w:rFonts w:ascii="微软雅黑" w:eastAsia="微软雅黑" w:hAnsi="微软雅黑"/>
        </w:rPr>
        <w:t>Mbps</w:t>
      </w:r>
      <w:r>
        <w:rPr>
          <w:rFonts w:ascii="微软雅黑" w:eastAsia="微软雅黑" w:hAnsi="微软雅黑" w:hint="eastAsia"/>
        </w:rPr>
        <w:t>，</w:t>
      </w:r>
      <w:r>
        <w:rPr>
          <w:rFonts w:ascii="微软雅黑" w:eastAsia="微软雅黑" w:hAnsi="微软雅黑"/>
        </w:rPr>
        <w:t>即使关闭自协商，EEE功能仍处于开启状态。</w:t>
      </w:r>
    </w:p>
    <w:p w14:paraId="341208CB" w14:textId="77777777" w:rsidR="0076630D" w:rsidRDefault="0076630D">
      <w:pPr>
        <w:rPr>
          <w:rFonts w:ascii="微软雅黑" w:eastAsia="微软雅黑" w:hAnsi="微软雅黑"/>
        </w:rPr>
      </w:pPr>
    </w:p>
    <w:p w14:paraId="32E810BD" w14:textId="77777777" w:rsidR="0076630D" w:rsidRDefault="00D7272D">
      <w:pPr>
        <w:rPr>
          <w:rFonts w:ascii="微软雅黑" w:eastAsia="微软雅黑" w:hAnsi="微软雅黑"/>
        </w:rPr>
      </w:pPr>
      <w:r>
        <w:rPr>
          <w:rFonts w:ascii="微软雅黑" w:eastAsia="微软雅黑" w:hAnsi="微软雅黑" w:hint="eastAsia"/>
        </w:rPr>
        <w:t>【配置参数】</w:t>
      </w:r>
    </w:p>
    <w:p w14:paraId="0BD6F6F5" w14:textId="77777777" w:rsidR="0076630D" w:rsidRDefault="00D7272D">
      <w:pPr>
        <w:rPr>
          <w:rFonts w:ascii="微软雅黑" w:eastAsia="微软雅黑" w:hAnsi="微软雅黑"/>
          <w:b/>
        </w:rPr>
      </w:pPr>
      <w:r>
        <w:rPr>
          <w:rFonts w:ascii="微软雅黑" w:eastAsia="微软雅黑" w:hAnsi="微软雅黑" w:hint="eastAsia"/>
          <w:b/>
        </w:rPr>
        <w:t>端口</w:t>
      </w:r>
      <w:r>
        <w:rPr>
          <w:rFonts w:ascii="微软雅黑" w:eastAsia="微软雅黑" w:hAnsi="微软雅黑"/>
          <w:b/>
        </w:rPr>
        <w:t>设置：</w:t>
      </w:r>
    </w:p>
    <w:p w14:paraId="50CCD5BE" w14:textId="77777777" w:rsidR="0076630D" w:rsidRDefault="00D7272D" w:rsidP="00B10728">
      <w:pPr>
        <w:pStyle w:val="af2"/>
        <w:numPr>
          <w:ilvl w:val="0"/>
          <w:numId w:val="514"/>
        </w:numPr>
        <w:ind w:firstLineChars="0"/>
        <w:rPr>
          <w:rFonts w:ascii="微软雅黑" w:eastAsia="微软雅黑" w:hAnsi="微软雅黑"/>
        </w:rPr>
      </w:pP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选择</w:t>
      </w:r>
      <w:r>
        <w:rPr>
          <w:rFonts w:ascii="微软雅黑" w:eastAsia="微软雅黑" w:hAnsi="微软雅黑"/>
        </w:rPr>
        <w:t>需要</w:t>
      </w:r>
      <w:r>
        <w:rPr>
          <w:rFonts w:ascii="微软雅黑" w:eastAsia="微软雅黑" w:hAnsi="微软雅黑" w:hint="eastAsia"/>
        </w:rPr>
        <w:t>设置节能</w:t>
      </w:r>
      <w:r>
        <w:rPr>
          <w:rFonts w:ascii="微软雅黑" w:eastAsia="微软雅黑" w:hAnsi="微软雅黑"/>
        </w:rPr>
        <w:t>以太网功能</w:t>
      </w:r>
      <w:r>
        <w:rPr>
          <w:rFonts w:ascii="微软雅黑" w:eastAsia="微软雅黑" w:hAnsi="微软雅黑" w:hint="eastAsia"/>
        </w:rPr>
        <w:t>的</w:t>
      </w:r>
      <w:r>
        <w:rPr>
          <w:rFonts w:ascii="微软雅黑" w:eastAsia="微软雅黑" w:hAnsi="微软雅黑"/>
        </w:rPr>
        <w:t>交换机接口，</w:t>
      </w:r>
      <w:r>
        <w:rPr>
          <w:rFonts w:ascii="微软雅黑" w:eastAsia="微软雅黑" w:hAnsi="微软雅黑" w:hint="eastAsia"/>
        </w:rPr>
        <w:t>只包含</w:t>
      </w:r>
      <w:r>
        <w:rPr>
          <w:rFonts w:ascii="微软雅黑" w:eastAsia="微软雅黑" w:hAnsi="微软雅黑"/>
        </w:rPr>
        <w:t>电口。</w:t>
      </w:r>
      <w:r>
        <w:rPr>
          <w:rFonts w:ascii="微软雅黑" w:eastAsia="微软雅黑" w:hAnsi="微软雅黑" w:hint="eastAsia"/>
        </w:rPr>
        <w:t>可多选</w:t>
      </w:r>
    </w:p>
    <w:p w14:paraId="5D30B177" w14:textId="77777777" w:rsidR="0076630D" w:rsidRDefault="00D7272D" w:rsidP="00B10728">
      <w:pPr>
        <w:pStyle w:val="af2"/>
        <w:numPr>
          <w:ilvl w:val="0"/>
          <w:numId w:val="514"/>
        </w:numPr>
        <w:ind w:firstLineChars="0"/>
        <w:rPr>
          <w:rFonts w:ascii="微软雅黑" w:eastAsia="微软雅黑" w:hAnsi="微软雅黑"/>
        </w:rPr>
      </w:pPr>
      <w:r>
        <w:rPr>
          <w:rFonts w:ascii="微软雅黑" w:eastAsia="微软雅黑" w:hAnsi="微软雅黑"/>
        </w:rPr>
        <w:t>802.3 EEE：</w:t>
      </w:r>
      <w:r>
        <w:rPr>
          <w:rFonts w:ascii="微软雅黑" w:eastAsia="微软雅黑" w:hAnsi="微软雅黑" w:hint="eastAsia"/>
        </w:rPr>
        <w:t>【开关】当且仅当全局</w:t>
      </w:r>
      <w:r>
        <w:rPr>
          <w:rFonts w:ascii="微软雅黑" w:eastAsia="微软雅黑" w:hAnsi="微软雅黑"/>
        </w:rPr>
        <w:t>EEE功能开启时支持配置。</w:t>
      </w:r>
      <w:r>
        <w:rPr>
          <w:rFonts w:ascii="微软雅黑" w:eastAsia="微软雅黑" w:hAnsi="微软雅黑" w:hint="eastAsia"/>
        </w:rPr>
        <w:t>设置</w:t>
      </w:r>
      <w:r>
        <w:rPr>
          <w:rFonts w:ascii="微软雅黑" w:eastAsia="微软雅黑" w:hAnsi="微软雅黑"/>
        </w:rPr>
        <w:t>是否开启端口的EEE功能，默认关闭。</w:t>
      </w:r>
    </w:p>
    <w:p w14:paraId="3014FB19" w14:textId="77777777" w:rsidR="0076630D" w:rsidRDefault="00D7272D">
      <w:pPr>
        <w:rPr>
          <w:rFonts w:ascii="微软雅黑" w:eastAsia="微软雅黑" w:hAnsi="微软雅黑"/>
        </w:rPr>
      </w:pPr>
      <w:r>
        <w:rPr>
          <w:rFonts w:ascii="微软雅黑" w:eastAsia="微软雅黑" w:hAnsi="微软雅黑" w:hint="eastAsia"/>
        </w:rPr>
        <w:lastRenderedPageBreak/>
        <w:t>端口列表</w:t>
      </w:r>
      <w:r>
        <w:rPr>
          <w:rFonts w:ascii="微软雅黑" w:eastAsia="微软雅黑" w:hAnsi="微软雅黑"/>
        </w:rPr>
        <w:t>：</w:t>
      </w:r>
    </w:p>
    <w:p w14:paraId="2FF1B1E5" w14:textId="010B8C8B" w:rsidR="0076630D" w:rsidRDefault="00D7272D" w:rsidP="00B10728">
      <w:pPr>
        <w:pStyle w:val="af2"/>
        <w:numPr>
          <w:ilvl w:val="0"/>
          <w:numId w:val="514"/>
        </w:numPr>
        <w:ind w:firstLineChars="0"/>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端口、</w:t>
      </w:r>
      <w:r>
        <w:rPr>
          <w:rFonts w:ascii="微软雅黑" w:eastAsia="微软雅黑" w:hAnsi="微软雅黑" w:hint="eastAsia"/>
        </w:rPr>
        <w:t xml:space="preserve">802.3 </w:t>
      </w:r>
      <w:r>
        <w:rPr>
          <w:rFonts w:ascii="微软雅黑" w:eastAsia="微软雅黑" w:hAnsi="微软雅黑"/>
        </w:rPr>
        <w:t>EEE（</w:t>
      </w:r>
      <w:r>
        <w:rPr>
          <w:rFonts w:ascii="微软雅黑" w:eastAsia="微软雅黑" w:hAnsi="微软雅黑" w:hint="eastAsia"/>
        </w:rPr>
        <w:t>配置状态</w:t>
      </w:r>
      <w:r>
        <w:rPr>
          <w:rFonts w:ascii="微软雅黑" w:eastAsia="微软雅黑" w:hAnsi="微软雅黑"/>
        </w:rPr>
        <w:t>）</w:t>
      </w:r>
      <w:r w:rsidR="00607C26">
        <w:rPr>
          <w:rFonts w:ascii="微软雅黑" w:eastAsia="微软雅黑" w:hAnsi="微软雅黑" w:hint="eastAsia"/>
        </w:rPr>
        <w:t>、802.3</w:t>
      </w:r>
      <w:r w:rsidR="00607C26">
        <w:rPr>
          <w:rFonts w:ascii="微软雅黑" w:eastAsia="微软雅黑" w:hAnsi="微软雅黑"/>
        </w:rPr>
        <w:t>EEE（</w:t>
      </w:r>
      <w:r w:rsidR="00607C26">
        <w:rPr>
          <w:rFonts w:ascii="微软雅黑" w:eastAsia="微软雅黑" w:hAnsi="微软雅黑" w:hint="eastAsia"/>
        </w:rPr>
        <w:t>运行状态</w:t>
      </w:r>
      <w:r w:rsidR="00607C26">
        <w:rPr>
          <w:rFonts w:ascii="微软雅黑" w:eastAsia="微软雅黑" w:hAnsi="微软雅黑"/>
        </w:rPr>
        <w:t>）</w:t>
      </w:r>
    </w:p>
    <w:p w14:paraId="6642606D" w14:textId="77777777" w:rsidR="0076630D" w:rsidRDefault="00D7272D" w:rsidP="00B10728">
      <w:pPr>
        <w:pStyle w:val="af2"/>
        <w:numPr>
          <w:ilvl w:val="0"/>
          <w:numId w:val="514"/>
        </w:numPr>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编辑</w:t>
      </w:r>
    </w:p>
    <w:p w14:paraId="1B7A2551" w14:textId="77777777" w:rsidR="0076630D" w:rsidRDefault="0076630D">
      <w:pPr>
        <w:rPr>
          <w:rFonts w:ascii="微软雅黑" w:eastAsia="微软雅黑" w:hAnsi="微软雅黑"/>
        </w:rPr>
      </w:pPr>
    </w:p>
    <w:p w14:paraId="37F66799" w14:textId="77777777" w:rsidR="0076630D" w:rsidRDefault="0076630D">
      <w:pPr>
        <w:rPr>
          <w:rFonts w:ascii="微软雅黑" w:eastAsia="微软雅黑" w:hAnsi="微软雅黑"/>
        </w:rPr>
      </w:pPr>
    </w:p>
    <w:p w14:paraId="02F123E4" w14:textId="77777777" w:rsidR="0076630D" w:rsidRDefault="00D7272D">
      <w:pPr>
        <w:widowControl/>
        <w:jc w:val="left"/>
        <w:rPr>
          <w:rFonts w:ascii="微软雅黑" w:eastAsia="微软雅黑" w:hAnsi="微软雅黑"/>
        </w:rPr>
      </w:pPr>
      <w:r>
        <w:rPr>
          <w:rFonts w:ascii="微软雅黑" w:eastAsia="微软雅黑" w:hAnsi="微软雅黑"/>
        </w:rPr>
        <w:br w:type="page"/>
      </w:r>
    </w:p>
    <w:p w14:paraId="77FA83FE" w14:textId="77777777" w:rsidR="0076630D" w:rsidRDefault="00D7272D">
      <w:pPr>
        <w:pStyle w:val="1"/>
        <w:rPr>
          <w:rFonts w:ascii="微软雅黑" w:eastAsia="微软雅黑" w:hAnsi="微软雅黑"/>
        </w:rPr>
      </w:pPr>
      <w:bookmarkStart w:id="493" w:name="_Toc149138893"/>
      <w:r>
        <w:rPr>
          <w:rFonts w:ascii="微软雅黑" w:eastAsia="微软雅黑" w:hAnsi="微软雅黑" w:hint="eastAsia"/>
        </w:rPr>
        <w:lastRenderedPageBreak/>
        <w:t>系统/</w:t>
      </w:r>
      <w:r>
        <w:rPr>
          <w:rFonts w:ascii="微软雅黑" w:eastAsia="微软雅黑" w:hAnsi="微软雅黑"/>
        </w:rPr>
        <w:t>System</w:t>
      </w:r>
      <w:bookmarkEnd w:id="493"/>
    </w:p>
    <w:p w14:paraId="60A6A0E2" w14:textId="77777777" w:rsidR="0076630D" w:rsidRDefault="00D7272D">
      <w:pPr>
        <w:pStyle w:val="20"/>
        <w:numPr>
          <w:ilvl w:val="1"/>
          <w:numId w:val="1"/>
        </w:numPr>
        <w:rPr>
          <w:rFonts w:ascii="微软雅黑" w:eastAsia="微软雅黑" w:hAnsi="微软雅黑"/>
        </w:rPr>
      </w:pPr>
      <w:bookmarkStart w:id="494" w:name="_基础_设置/Basic_Settings"/>
      <w:bookmarkStart w:id="495" w:name="_系统时间/Time_Settings"/>
      <w:bookmarkStart w:id="496" w:name="_基础设置/Basic_Settings"/>
      <w:bookmarkStart w:id="497" w:name="_Toc149138894"/>
      <w:bookmarkEnd w:id="494"/>
      <w:bookmarkEnd w:id="495"/>
      <w:bookmarkEnd w:id="496"/>
      <w:r>
        <w:rPr>
          <w:rFonts w:ascii="微软雅黑" w:eastAsia="微软雅黑" w:hAnsi="微软雅黑" w:hint="eastAsia"/>
        </w:rPr>
        <w:t>基础设置/</w:t>
      </w:r>
      <w:r>
        <w:rPr>
          <w:rFonts w:ascii="微软雅黑" w:eastAsia="微软雅黑" w:hAnsi="微软雅黑"/>
        </w:rPr>
        <w:t>Basic Settings</w:t>
      </w:r>
      <w:bookmarkEnd w:id="497"/>
    </w:p>
    <w:p w14:paraId="7376E75F" w14:textId="77777777" w:rsidR="0076630D" w:rsidRDefault="00D7272D">
      <w:pPr>
        <w:rPr>
          <w:rFonts w:ascii="微软雅黑" w:eastAsia="微软雅黑" w:hAnsi="微软雅黑"/>
        </w:rPr>
      </w:pPr>
      <w:r>
        <w:rPr>
          <w:rFonts w:ascii="微软雅黑" w:eastAsia="微软雅黑" w:hAnsi="微软雅黑" w:hint="eastAsia"/>
        </w:rPr>
        <w:t>【功能</w:t>
      </w:r>
      <w:r>
        <w:rPr>
          <w:rFonts w:ascii="微软雅黑" w:eastAsia="微软雅黑" w:hAnsi="微软雅黑"/>
        </w:rPr>
        <w:t>概览</w:t>
      </w:r>
      <w:r>
        <w:rPr>
          <w:rFonts w:ascii="微软雅黑" w:eastAsia="微软雅黑" w:hAnsi="微软雅黑" w:hint="eastAsia"/>
        </w:rPr>
        <w:t>】</w:t>
      </w:r>
    </w:p>
    <w:p w14:paraId="33972F95" w14:textId="77777777" w:rsidR="0076630D" w:rsidRDefault="00D7272D">
      <w:pPr>
        <w:ind w:firstLineChars="200" w:firstLine="420"/>
        <w:rPr>
          <w:rFonts w:ascii="微软雅黑" w:eastAsia="微软雅黑" w:hAnsi="微软雅黑"/>
        </w:rPr>
      </w:pPr>
      <w:r>
        <w:rPr>
          <w:rFonts w:ascii="微软雅黑" w:eastAsia="微软雅黑" w:hAnsi="微软雅黑" w:hint="eastAsia"/>
        </w:rPr>
        <w:t>支持</w:t>
      </w:r>
      <w:r>
        <w:rPr>
          <w:rFonts w:ascii="微软雅黑" w:eastAsia="微软雅黑" w:hAnsi="微软雅黑"/>
        </w:rPr>
        <w:t>设备的基本系统配置，包括设备名称、</w:t>
      </w:r>
      <w:r>
        <w:rPr>
          <w:rFonts w:ascii="微软雅黑" w:eastAsia="微软雅黑" w:hAnsi="微软雅黑" w:hint="eastAsia"/>
        </w:rPr>
        <w:t>系统位置</w:t>
      </w:r>
      <w:r>
        <w:rPr>
          <w:rFonts w:ascii="微软雅黑" w:eastAsia="微软雅黑" w:hAnsi="微软雅黑"/>
        </w:rPr>
        <w:t>、系统联系人、系统时间。系统时间</w:t>
      </w:r>
      <w:r>
        <w:rPr>
          <w:rFonts w:ascii="微软雅黑" w:eastAsia="微软雅黑" w:hAnsi="微软雅黑" w:hint="eastAsia"/>
        </w:rPr>
        <w:t>是</w:t>
      </w:r>
      <w:r>
        <w:rPr>
          <w:rFonts w:ascii="微软雅黑" w:eastAsia="微软雅黑" w:hAnsi="微软雅黑"/>
        </w:rPr>
        <w:t>交换机工作时使用的时间，可以选择手动</w:t>
      </w:r>
      <w:r>
        <w:rPr>
          <w:rFonts w:ascii="微软雅黑" w:eastAsia="微软雅黑" w:hAnsi="微软雅黑" w:hint="eastAsia"/>
        </w:rPr>
        <w:t>设置</w:t>
      </w:r>
      <w:r>
        <w:rPr>
          <w:rFonts w:ascii="微软雅黑" w:eastAsia="微软雅黑" w:hAnsi="微软雅黑"/>
        </w:rPr>
        <w:t>或自动同步NTP服务器的时间，也可以选择获取当前管理PC的时间作为交换机的系统时间</w:t>
      </w:r>
      <w:r>
        <w:rPr>
          <w:rFonts w:ascii="微软雅黑" w:eastAsia="微软雅黑" w:hAnsi="微软雅黑" w:hint="eastAsia"/>
        </w:rPr>
        <w:t>，</w:t>
      </w:r>
      <w:r>
        <w:rPr>
          <w:rFonts w:ascii="微软雅黑" w:eastAsia="微软雅黑" w:hAnsi="微软雅黑"/>
        </w:rPr>
        <w:t>即为手动</w:t>
      </w:r>
      <w:r>
        <w:rPr>
          <w:rFonts w:ascii="微软雅黑" w:eastAsia="微软雅黑" w:hAnsi="微软雅黑" w:hint="eastAsia"/>
        </w:rPr>
        <w:t>设置</w:t>
      </w:r>
      <w:r>
        <w:rPr>
          <w:rFonts w:ascii="微软雅黑" w:eastAsia="微软雅黑" w:hAnsi="微软雅黑"/>
        </w:rPr>
        <w:t>时间选择</w:t>
      </w:r>
      <w:r>
        <w:rPr>
          <w:rFonts w:ascii="微软雅黑" w:eastAsia="微软雅黑" w:hAnsi="微软雅黑" w:hint="eastAsia"/>
        </w:rPr>
        <w:t>窗</w:t>
      </w:r>
      <w:r>
        <w:rPr>
          <w:rFonts w:ascii="微软雅黑" w:eastAsia="微软雅黑" w:hAnsi="微软雅黑"/>
        </w:rPr>
        <w:t>中的“</w:t>
      </w:r>
      <w:r>
        <w:rPr>
          <w:rFonts w:ascii="微软雅黑" w:eastAsia="微软雅黑" w:hAnsi="微软雅黑" w:hint="eastAsia"/>
        </w:rPr>
        <w:t>此刻</w:t>
      </w:r>
      <w:r>
        <w:rPr>
          <w:rFonts w:ascii="微软雅黑" w:eastAsia="微软雅黑" w:hAnsi="微软雅黑"/>
        </w:rPr>
        <w:t>”。</w:t>
      </w:r>
    </w:p>
    <w:p w14:paraId="4A093B93" w14:textId="77777777" w:rsidR="0076630D" w:rsidRDefault="0076630D">
      <w:pPr>
        <w:rPr>
          <w:rFonts w:ascii="微软雅黑" w:eastAsia="微软雅黑" w:hAnsi="微软雅黑"/>
        </w:rPr>
      </w:pPr>
    </w:p>
    <w:p w14:paraId="5F3F4513" w14:textId="77777777" w:rsidR="0076630D" w:rsidRDefault="00D7272D">
      <w:pPr>
        <w:rPr>
          <w:rFonts w:ascii="微软雅黑" w:eastAsia="微软雅黑" w:hAnsi="微软雅黑"/>
        </w:rPr>
      </w:pPr>
      <w:r>
        <w:rPr>
          <w:rFonts w:ascii="微软雅黑" w:eastAsia="微软雅黑" w:hAnsi="微软雅黑" w:hint="eastAsia"/>
        </w:rPr>
        <w:t>【配置参数】</w:t>
      </w:r>
    </w:p>
    <w:p w14:paraId="1949DF78" w14:textId="3F112918" w:rsidR="0076630D" w:rsidRDefault="00D7272D" w:rsidP="00B10728">
      <w:pPr>
        <w:pStyle w:val="af2"/>
        <w:numPr>
          <w:ilvl w:val="0"/>
          <w:numId w:val="515"/>
        </w:numPr>
        <w:ind w:firstLineChars="0"/>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hint="eastAsia"/>
        </w:rPr>
        <w:t>设备名称</w:t>
      </w:r>
      <w:r>
        <w:rPr>
          <w:rFonts w:ascii="微软雅黑" w:eastAsia="微软雅黑" w:hAnsi="微软雅黑"/>
        </w:rPr>
        <w:t>：设置交换机名称，默认显示交换机型号，如GWN7811。允许</w:t>
      </w:r>
      <w:r>
        <w:rPr>
          <w:rFonts w:ascii="微软雅黑" w:eastAsia="微软雅黑" w:hAnsi="微软雅黑" w:hint="eastAsia"/>
        </w:rPr>
        <w:t>输入</w:t>
      </w:r>
      <w:r>
        <w:rPr>
          <w:rFonts w:ascii="微软雅黑" w:eastAsia="微软雅黑" w:hAnsi="微软雅黑"/>
        </w:rPr>
        <w:t>最长64</w:t>
      </w:r>
      <w:r>
        <w:rPr>
          <w:rFonts w:ascii="微软雅黑" w:eastAsia="微软雅黑" w:hAnsi="微软雅黑" w:hint="eastAsia"/>
        </w:rPr>
        <w:t>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p>
    <w:p w14:paraId="420EB1D8" w14:textId="60B94C8D" w:rsidR="0076630D" w:rsidRDefault="00D7272D" w:rsidP="00B10728">
      <w:pPr>
        <w:pStyle w:val="af2"/>
        <w:numPr>
          <w:ilvl w:val="0"/>
          <w:numId w:val="515"/>
        </w:numPr>
        <w:ind w:firstLineChars="0"/>
        <w:rPr>
          <w:rFonts w:ascii="微软雅黑" w:eastAsia="微软雅黑" w:hAnsi="微软雅黑"/>
        </w:rPr>
      </w:pPr>
      <w:r>
        <w:rPr>
          <w:rFonts w:ascii="微软雅黑" w:eastAsia="微软雅黑" w:hAnsi="微软雅黑" w:hint="eastAsia"/>
        </w:rPr>
        <w:t>系统位置：【text文本框】设置</w:t>
      </w:r>
      <w:r>
        <w:rPr>
          <w:rFonts w:ascii="微软雅黑" w:eastAsia="微软雅黑" w:hAnsi="微软雅黑"/>
        </w:rPr>
        <w:t>交换机</w:t>
      </w:r>
      <w:r>
        <w:rPr>
          <w:rFonts w:ascii="微软雅黑" w:eastAsia="微软雅黑" w:hAnsi="微软雅黑" w:hint="eastAsia"/>
        </w:rPr>
        <w:t>实际所在</w:t>
      </w:r>
      <w:r>
        <w:rPr>
          <w:rFonts w:ascii="微软雅黑" w:eastAsia="微软雅黑" w:hAnsi="微软雅黑"/>
        </w:rPr>
        <w:t>的位置信息</w:t>
      </w:r>
      <w:r>
        <w:rPr>
          <w:rFonts w:ascii="微软雅黑" w:eastAsia="微软雅黑" w:hAnsi="微软雅黑" w:hint="eastAsia"/>
        </w:rPr>
        <w:t>。</w:t>
      </w:r>
      <w:r>
        <w:rPr>
          <w:rFonts w:ascii="微软雅黑" w:eastAsia="微软雅黑" w:hAnsi="微软雅黑"/>
        </w:rPr>
        <w:t>允许</w:t>
      </w:r>
      <w:r>
        <w:rPr>
          <w:rFonts w:ascii="微软雅黑" w:eastAsia="微软雅黑" w:hAnsi="微软雅黑" w:hint="eastAsia"/>
        </w:rPr>
        <w:t>输入</w:t>
      </w:r>
      <w:r>
        <w:rPr>
          <w:rFonts w:ascii="微软雅黑" w:eastAsia="微软雅黑" w:hAnsi="微软雅黑"/>
        </w:rPr>
        <w:t>最长</w:t>
      </w:r>
      <w:r>
        <w:rPr>
          <w:rFonts w:ascii="微软雅黑" w:eastAsia="微软雅黑" w:hAnsi="微软雅黑" w:hint="eastAsia"/>
        </w:rPr>
        <w:t>64字符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p>
    <w:p w14:paraId="48C98E99" w14:textId="408B8E70" w:rsidR="0076630D" w:rsidRDefault="00D7272D" w:rsidP="00B10728">
      <w:pPr>
        <w:pStyle w:val="af2"/>
        <w:numPr>
          <w:ilvl w:val="0"/>
          <w:numId w:val="515"/>
        </w:numPr>
        <w:ind w:firstLineChars="0"/>
        <w:rPr>
          <w:rFonts w:ascii="微软雅黑" w:eastAsia="微软雅黑" w:hAnsi="微软雅黑"/>
        </w:rPr>
      </w:pPr>
      <w:r>
        <w:rPr>
          <w:rFonts w:ascii="微软雅黑" w:eastAsia="微软雅黑" w:hAnsi="微软雅黑" w:hint="eastAsia"/>
        </w:rPr>
        <w:t>系统联系人</w:t>
      </w:r>
      <w:r>
        <w:rPr>
          <w:rFonts w:ascii="微软雅黑" w:eastAsia="微软雅黑" w:hAnsi="微软雅黑"/>
        </w:rPr>
        <w:t>：</w:t>
      </w:r>
      <w:r>
        <w:rPr>
          <w:rFonts w:ascii="微软雅黑" w:eastAsia="微软雅黑" w:hAnsi="微软雅黑" w:hint="eastAsia"/>
        </w:rPr>
        <w:t>【text文本框】设置</w:t>
      </w:r>
      <w:r>
        <w:rPr>
          <w:rFonts w:ascii="微软雅黑" w:eastAsia="微软雅黑" w:hAnsi="微软雅黑"/>
        </w:rPr>
        <w:t>交换机的联系人</w:t>
      </w:r>
      <w:r>
        <w:rPr>
          <w:rFonts w:ascii="微软雅黑" w:eastAsia="微软雅黑" w:hAnsi="微软雅黑" w:hint="eastAsia"/>
        </w:rPr>
        <w:t>。</w:t>
      </w:r>
      <w:r>
        <w:rPr>
          <w:rFonts w:ascii="微软雅黑" w:eastAsia="微软雅黑" w:hAnsi="微软雅黑"/>
        </w:rPr>
        <w:t>允许</w:t>
      </w:r>
      <w:r>
        <w:rPr>
          <w:rFonts w:ascii="微软雅黑" w:eastAsia="微软雅黑" w:hAnsi="微软雅黑" w:hint="eastAsia"/>
        </w:rPr>
        <w:t>最长64字符</w:t>
      </w:r>
      <w:r>
        <w:rPr>
          <w:rFonts w:ascii="微软雅黑" w:eastAsia="微软雅黑" w:hAnsi="微软雅黑"/>
        </w:rPr>
        <w:t>，</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hint="eastAsia"/>
        </w:rPr>
        <w:t>?</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p>
    <w:p w14:paraId="77706955" w14:textId="77777777" w:rsidR="0076630D" w:rsidRDefault="00D7272D">
      <w:pPr>
        <w:ind w:left="420"/>
        <w:rPr>
          <w:rFonts w:ascii="微软雅黑" w:eastAsia="微软雅黑" w:hAnsi="微软雅黑"/>
        </w:rPr>
      </w:pPr>
      <w:r>
        <w:rPr>
          <w:rFonts w:ascii="微软雅黑" w:eastAsia="微软雅黑" w:hAnsi="微软雅黑" w:hint="eastAsia"/>
        </w:rPr>
        <w:t>系统时间</w:t>
      </w:r>
      <w:r>
        <w:rPr>
          <w:rFonts w:ascii="微软雅黑" w:eastAsia="微软雅黑" w:hAnsi="微软雅黑"/>
        </w:rPr>
        <w:t>：显示当前系统</w:t>
      </w:r>
      <w:r>
        <w:rPr>
          <w:rFonts w:ascii="微软雅黑" w:eastAsia="微软雅黑" w:hAnsi="微软雅黑" w:hint="eastAsia"/>
        </w:rPr>
        <w:t>的</w:t>
      </w:r>
      <w:r>
        <w:rPr>
          <w:rFonts w:ascii="微软雅黑" w:eastAsia="微软雅黑" w:hAnsi="微软雅黑"/>
        </w:rPr>
        <w:t>日期和时间。</w:t>
      </w:r>
    </w:p>
    <w:p w14:paraId="2E85D558" w14:textId="77777777" w:rsidR="0076630D" w:rsidRDefault="00D7272D" w:rsidP="00B10728">
      <w:pPr>
        <w:pStyle w:val="af2"/>
        <w:numPr>
          <w:ilvl w:val="0"/>
          <w:numId w:val="516"/>
        </w:numPr>
        <w:ind w:firstLineChars="0"/>
        <w:rPr>
          <w:rFonts w:ascii="微软雅黑" w:eastAsia="微软雅黑" w:hAnsi="微软雅黑"/>
        </w:rPr>
      </w:pPr>
      <w:r>
        <w:rPr>
          <w:rFonts w:ascii="微软雅黑" w:eastAsia="微软雅黑" w:hAnsi="微软雅黑" w:hint="eastAsia"/>
        </w:rPr>
        <w:t>日期和</w:t>
      </w:r>
      <w:r>
        <w:rPr>
          <w:rFonts w:ascii="微软雅黑" w:eastAsia="微软雅黑" w:hAnsi="微软雅黑"/>
        </w:rPr>
        <w:t>时间</w:t>
      </w:r>
      <w:r>
        <w:rPr>
          <w:rFonts w:ascii="微软雅黑" w:eastAsia="微软雅黑" w:hAnsi="微软雅黑" w:hint="eastAsia"/>
        </w:rPr>
        <w:t>：选择</w:t>
      </w:r>
      <w:r>
        <w:rPr>
          <w:rFonts w:ascii="微软雅黑" w:eastAsia="微软雅黑" w:hAnsi="微软雅黑"/>
        </w:rPr>
        <w:t>系统日期和时间的配置方式，选项有{</w:t>
      </w:r>
      <w:r>
        <w:rPr>
          <w:rFonts w:ascii="微软雅黑" w:eastAsia="微软雅黑" w:hAnsi="微软雅黑" w:hint="eastAsia"/>
        </w:rPr>
        <w:t>手动设置</w:t>
      </w:r>
      <w:r>
        <w:rPr>
          <w:rFonts w:ascii="微软雅黑" w:eastAsia="微软雅黑" w:hAnsi="微软雅黑"/>
        </w:rPr>
        <w:t>|</w:t>
      </w:r>
      <w:r>
        <w:rPr>
          <w:rFonts w:ascii="微软雅黑" w:eastAsia="微软雅黑" w:hAnsi="微软雅黑" w:hint="eastAsia"/>
        </w:rPr>
        <w:t>自动同步</w:t>
      </w:r>
      <w:r>
        <w:rPr>
          <w:rFonts w:ascii="微软雅黑" w:eastAsia="微软雅黑" w:hAnsi="微软雅黑"/>
        </w:rPr>
        <w:t>NTP服务器}</w:t>
      </w:r>
      <w:r>
        <w:rPr>
          <w:rFonts w:ascii="微软雅黑" w:eastAsia="微软雅黑" w:hAnsi="微软雅黑" w:hint="eastAsia"/>
        </w:rPr>
        <w:t>，默认自动同步NTP</w:t>
      </w:r>
      <w:r>
        <w:rPr>
          <w:rFonts w:ascii="微软雅黑" w:eastAsia="微软雅黑" w:hAnsi="微软雅黑"/>
        </w:rPr>
        <w:t>服务器。</w:t>
      </w:r>
    </w:p>
    <w:p w14:paraId="5F56675C" w14:textId="77777777" w:rsidR="0076630D" w:rsidRDefault="00D7272D" w:rsidP="00B10728">
      <w:pPr>
        <w:pStyle w:val="af2"/>
        <w:numPr>
          <w:ilvl w:val="0"/>
          <w:numId w:val="517"/>
        </w:numPr>
        <w:ind w:firstLineChars="0"/>
        <w:rPr>
          <w:rFonts w:ascii="微软雅黑" w:eastAsia="微软雅黑" w:hAnsi="微软雅黑"/>
        </w:rPr>
      </w:pPr>
      <w:r>
        <w:rPr>
          <w:rFonts w:ascii="微软雅黑" w:eastAsia="微软雅黑" w:hAnsi="微软雅黑" w:hint="eastAsia"/>
        </w:rPr>
        <w:lastRenderedPageBreak/>
        <w:t>手动设置</w:t>
      </w:r>
      <w:r>
        <w:rPr>
          <w:rFonts w:ascii="微软雅黑" w:eastAsia="微软雅黑" w:hAnsi="微软雅黑"/>
        </w:rPr>
        <w:t>：</w:t>
      </w:r>
      <w:r>
        <w:rPr>
          <w:rFonts w:ascii="微软雅黑" w:eastAsia="微软雅黑" w:hAnsi="微软雅黑" w:hint="eastAsia"/>
        </w:rPr>
        <w:t>需要</w:t>
      </w:r>
      <w:r>
        <w:rPr>
          <w:rFonts w:ascii="微软雅黑" w:eastAsia="微软雅黑" w:hAnsi="微软雅黑"/>
        </w:rPr>
        <w:t>设置具体日期（</w:t>
      </w:r>
      <w:r>
        <w:rPr>
          <w:rFonts w:ascii="微软雅黑" w:eastAsia="微软雅黑" w:hAnsi="微软雅黑" w:hint="eastAsia"/>
        </w:rPr>
        <w:t>年月日</w:t>
      </w:r>
      <w:r>
        <w:rPr>
          <w:rFonts w:ascii="微软雅黑" w:eastAsia="微软雅黑" w:hAnsi="微软雅黑"/>
        </w:rPr>
        <w:t>）</w:t>
      </w:r>
      <w:r>
        <w:rPr>
          <w:rFonts w:ascii="微软雅黑" w:eastAsia="微软雅黑" w:hAnsi="微软雅黑" w:hint="eastAsia"/>
        </w:rPr>
        <w:t>和</w:t>
      </w:r>
      <w:r>
        <w:rPr>
          <w:rFonts w:ascii="微软雅黑" w:eastAsia="微软雅黑" w:hAnsi="微软雅黑"/>
        </w:rPr>
        <w:t>时间（</w:t>
      </w:r>
      <w:r>
        <w:rPr>
          <w:rFonts w:ascii="微软雅黑" w:eastAsia="微软雅黑" w:hAnsi="微软雅黑" w:hint="eastAsia"/>
        </w:rPr>
        <w:t>时分秒</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支持直接选择“</w:t>
      </w:r>
      <w:r>
        <w:rPr>
          <w:rFonts w:ascii="微软雅黑" w:eastAsia="微软雅黑" w:hAnsi="微软雅黑" w:hint="eastAsia"/>
        </w:rPr>
        <w:t>此刻</w:t>
      </w:r>
      <w:r>
        <w:rPr>
          <w:rFonts w:ascii="微软雅黑" w:eastAsia="微软雅黑" w:hAnsi="微软雅黑"/>
        </w:rPr>
        <w:t>”</w:t>
      </w:r>
      <w:r>
        <w:rPr>
          <w:rFonts w:ascii="微软雅黑" w:eastAsia="微软雅黑" w:hAnsi="微软雅黑" w:hint="eastAsia"/>
        </w:rPr>
        <w:t>引用</w:t>
      </w:r>
      <w:r>
        <w:rPr>
          <w:rFonts w:ascii="微软雅黑" w:eastAsia="微软雅黑" w:hAnsi="微软雅黑"/>
        </w:rPr>
        <w:t>当前管理PC的时间来设置</w:t>
      </w:r>
    </w:p>
    <w:p w14:paraId="10C81ED3" w14:textId="77777777" w:rsidR="0076630D" w:rsidRDefault="00D7272D" w:rsidP="00B10728">
      <w:pPr>
        <w:pStyle w:val="af2"/>
        <w:numPr>
          <w:ilvl w:val="0"/>
          <w:numId w:val="518"/>
        </w:numPr>
        <w:ind w:firstLineChars="0"/>
        <w:rPr>
          <w:rFonts w:ascii="微软雅黑" w:eastAsia="微软雅黑" w:hAnsi="微软雅黑"/>
        </w:rPr>
      </w:pPr>
      <w:r>
        <w:rPr>
          <w:rFonts w:ascii="微软雅黑" w:eastAsia="微软雅黑" w:hAnsi="微软雅黑" w:hint="eastAsia"/>
        </w:rPr>
        <w:t>年</w:t>
      </w:r>
      <w:r>
        <w:rPr>
          <w:rFonts w:ascii="微软雅黑" w:eastAsia="微软雅黑" w:hAnsi="微软雅黑"/>
        </w:rPr>
        <w:t>：</w:t>
      </w:r>
      <w:r>
        <w:rPr>
          <w:rFonts w:ascii="微软雅黑" w:eastAsia="微软雅黑" w:hAnsi="微软雅黑" w:hint="eastAsia"/>
        </w:rPr>
        <w:t>2000-2035的整数</w:t>
      </w:r>
    </w:p>
    <w:p w14:paraId="6853356E" w14:textId="77777777" w:rsidR="0076630D" w:rsidRDefault="00D7272D" w:rsidP="00B10728">
      <w:pPr>
        <w:pStyle w:val="af2"/>
        <w:numPr>
          <w:ilvl w:val="0"/>
          <w:numId w:val="518"/>
        </w:numPr>
        <w:ind w:firstLineChars="0"/>
        <w:rPr>
          <w:rFonts w:ascii="微软雅黑" w:eastAsia="微软雅黑" w:hAnsi="微软雅黑"/>
        </w:rPr>
      </w:pPr>
      <w:r>
        <w:rPr>
          <w:rFonts w:ascii="微软雅黑" w:eastAsia="微软雅黑" w:hAnsi="微软雅黑" w:hint="eastAsia"/>
        </w:rPr>
        <w:t>月：1-12的</w:t>
      </w:r>
      <w:r>
        <w:rPr>
          <w:rFonts w:ascii="微软雅黑" w:eastAsia="微软雅黑" w:hAnsi="微软雅黑"/>
        </w:rPr>
        <w:t>整数</w:t>
      </w:r>
    </w:p>
    <w:p w14:paraId="5B35A051" w14:textId="77777777" w:rsidR="0076630D" w:rsidRDefault="00D7272D" w:rsidP="00B10728">
      <w:pPr>
        <w:pStyle w:val="af2"/>
        <w:numPr>
          <w:ilvl w:val="0"/>
          <w:numId w:val="518"/>
        </w:numPr>
        <w:ind w:firstLineChars="0"/>
        <w:rPr>
          <w:rFonts w:ascii="微软雅黑" w:eastAsia="微软雅黑" w:hAnsi="微软雅黑"/>
        </w:rPr>
      </w:pPr>
      <w:r>
        <w:rPr>
          <w:rFonts w:ascii="微软雅黑" w:eastAsia="微软雅黑" w:hAnsi="微软雅黑" w:hint="eastAsia"/>
        </w:rPr>
        <w:t>日：1-31 的</w:t>
      </w:r>
      <w:r>
        <w:rPr>
          <w:rFonts w:ascii="微软雅黑" w:eastAsia="微软雅黑" w:hAnsi="微软雅黑"/>
        </w:rPr>
        <w:t>整数</w:t>
      </w:r>
    </w:p>
    <w:p w14:paraId="335417B9" w14:textId="77777777" w:rsidR="0076630D" w:rsidRDefault="00D7272D" w:rsidP="00B10728">
      <w:pPr>
        <w:pStyle w:val="af2"/>
        <w:numPr>
          <w:ilvl w:val="0"/>
          <w:numId w:val="518"/>
        </w:numPr>
        <w:ind w:firstLineChars="0"/>
        <w:rPr>
          <w:rFonts w:ascii="微软雅黑" w:eastAsia="微软雅黑" w:hAnsi="微软雅黑"/>
        </w:rPr>
      </w:pPr>
      <w:r>
        <w:rPr>
          <w:rFonts w:ascii="微软雅黑" w:eastAsia="微软雅黑" w:hAnsi="微软雅黑" w:hint="eastAsia"/>
        </w:rPr>
        <w:t>时：0-23的</w:t>
      </w:r>
      <w:r>
        <w:rPr>
          <w:rFonts w:ascii="微软雅黑" w:eastAsia="微软雅黑" w:hAnsi="微软雅黑"/>
        </w:rPr>
        <w:t>整数</w:t>
      </w:r>
    </w:p>
    <w:p w14:paraId="3C1ED4F2" w14:textId="77777777" w:rsidR="0076630D" w:rsidRDefault="00D7272D" w:rsidP="00B10728">
      <w:pPr>
        <w:pStyle w:val="af2"/>
        <w:numPr>
          <w:ilvl w:val="0"/>
          <w:numId w:val="518"/>
        </w:numPr>
        <w:ind w:firstLineChars="0"/>
        <w:rPr>
          <w:rFonts w:ascii="微软雅黑" w:eastAsia="微软雅黑" w:hAnsi="微软雅黑"/>
        </w:rPr>
      </w:pPr>
      <w:r>
        <w:rPr>
          <w:rFonts w:ascii="微软雅黑" w:eastAsia="微软雅黑" w:hAnsi="微软雅黑" w:hint="eastAsia"/>
        </w:rPr>
        <w:t>分：0-59的整数</w:t>
      </w:r>
    </w:p>
    <w:p w14:paraId="05DC1F5C" w14:textId="77777777" w:rsidR="0076630D" w:rsidRDefault="00D7272D" w:rsidP="00B10728">
      <w:pPr>
        <w:pStyle w:val="af2"/>
        <w:numPr>
          <w:ilvl w:val="0"/>
          <w:numId w:val="518"/>
        </w:numPr>
        <w:ind w:firstLineChars="0"/>
        <w:rPr>
          <w:rFonts w:ascii="微软雅黑" w:eastAsia="微软雅黑" w:hAnsi="微软雅黑"/>
        </w:rPr>
      </w:pPr>
      <w:r>
        <w:rPr>
          <w:rFonts w:ascii="微软雅黑" w:eastAsia="微软雅黑" w:hAnsi="微软雅黑" w:hint="eastAsia"/>
        </w:rPr>
        <w:t>秒：0-59的</w:t>
      </w:r>
      <w:r>
        <w:rPr>
          <w:rFonts w:ascii="微软雅黑" w:eastAsia="微软雅黑" w:hAnsi="微软雅黑"/>
        </w:rPr>
        <w:t>整数</w:t>
      </w:r>
    </w:p>
    <w:p w14:paraId="68ABBEEC" w14:textId="77777777" w:rsidR="0076630D" w:rsidRDefault="00D7272D" w:rsidP="00B10728">
      <w:pPr>
        <w:pStyle w:val="af2"/>
        <w:numPr>
          <w:ilvl w:val="0"/>
          <w:numId w:val="517"/>
        </w:numPr>
        <w:ind w:firstLineChars="0"/>
        <w:rPr>
          <w:rFonts w:ascii="微软雅黑" w:eastAsia="微软雅黑" w:hAnsi="微软雅黑"/>
        </w:rPr>
      </w:pPr>
      <w:r>
        <w:rPr>
          <w:rFonts w:ascii="微软雅黑" w:eastAsia="微软雅黑" w:hAnsi="微软雅黑" w:hint="eastAsia"/>
        </w:rPr>
        <w:t>自动</w:t>
      </w:r>
      <w:r>
        <w:rPr>
          <w:rFonts w:ascii="微软雅黑" w:eastAsia="微软雅黑" w:hAnsi="微软雅黑"/>
        </w:rPr>
        <w:t>同步NTP服务器：</w:t>
      </w:r>
      <w:r>
        <w:rPr>
          <w:rFonts w:ascii="微软雅黑" w:eastAsia="微软雅黑" w:hAnsi="微软雅黑" w:hint="eastAsia"/>
        </w:rPr>
        <w:t>需要</w:t>
      </w:r>
      <w:r>
        <w:rPr>
          <w:rFonts w:ascii="微软雅黑" w:eastAsia="微软雅黑" w:hAnsi="微软雅黑"/>
        </w:rPr>
        <w:t>设置NTP服务器地址</w:t>
      </w:r>
      <w:r>
        <w:rPr>
          <w:rFonts w:ascii="微软雅黑" w:eastAsia="微软雅黑" w:hAnsi="微软雅黑" w:hint="eastAsia"/>
        </w:rPr>
        <w:t>，</w:t>
      </w:r>
      <w:r>
        <w:rPr>
          <w:rFonts w:ascii="微软雅黑" w:eastAsia="微软雅黑" w:hAnsi="微软雅黑"/>
        </w:rPr>
        <w:t>默认pool.ntp.org</w:t>
      </w:r>
    </w:p>
    <w:p w14:paraId="1FC84DE9" w14:textId="77777777" w:rsidR="0076630D" w:rsidRDefault="00D7272D" w:rsidP="00B10728">
      <w:pPr>
        <w:pStyle w:val="af2"/>
        <w:numPr>
          <w:ilvl w:val="0"/>
          <w:numId w:val="516"/>
        </w:numPr>
        <w:ind w:firstLineChars="0"/>
        <w:rPr>
          <w:rFonts w:ascii="微软雅黑" w:eastAsia="微软雅黑" w:hAnsi="微软雅黑"/>
        </w:rPr>
      </w:pPr>
      <w:r>
        <w:rPr>
          <w:rFonts w:ascii="微软雅黑" w:eastAsia="微软雅黑" w:hAnsi="微软雅黑" w:hint="eastAsia"/>
        </w:rPr>
        <w:t>时区</w:t>
      </w:r>
      <w:r>
        <w:rPr>
          <w:rFonts w:ascii="微软雅黑" w:eastAsia="微软雅黑" w:hAnsi="微软雅黑"/>
        </w:rPr>
        <w:t>：</w:t>
      </w:r>
      <w:r>
        <w:rPr>
          <w:rFonts w:ascii="微软雅黑" w:eastAsia="微软雅黑" w:hAnsi="微软雅黑" w:hint="eastAsia"/>
        </w:rPr>
        <w:t>选择系统</w:t>
      </w:r>
      <w:r>
        <w:rPr>
          <w:rFonts w:ascii="微软雅黑" w:eastAsia="微软雅黑" w:hAnsi="微软雅黑"/>
        </w:rPr>
        <w:t>所需要使用的时区。</w:t>
      </w:r>
      <w:r>
        <w:rPr>
          <w:rFonts w:ascii="微软雅黑" w:eastAsia="微软雅黑" w:hAnsi="微软雅黑" w:hint="eastAsia"/>
        </w:rPr>
        <w:t>默认</w:t>
      </w:r>
      <w:r>
        <w:rPr>
          <w:rFonts w:ascii="微软雅黑" w:eastAsia="微软雅黑" w:hAnsi="微软雅黑"/>
        </w:rPr>
        <w:t>UTC</w:t>
      </w:r>
      <w:r>
        <w:rPr>
          <w:rFonts w:ascii="微软雅黑" w:eastAsia="微软雅黑" w:hAnsi="微软雅黑" w:hint="eastAsia"/>
        </w:rPr>
        <w:t>（Universal Time Coordinated）时区</w:t>
      </w:r>
    </w:p>
    <w:p w14:paraId="5DF1C258" w14:textId="0BF87341" w:rsidR="009315E0" w:rsidRDefault="00D7272D" w:rsidP="00B10728">
      <w:pPr>
        <w:pStyle w:val="af2"/>
        <w:numPr>
          <w:ilvl w:val="0"/>
          <w:numId w:val="516"/>
        </w:numPr>
        <w:ind w:firstLineChars="0"/>
        <w:rPr>
          <w:rFonts w:ascii="微软雅黑" w:eastAsia="微软雅黑" w:hAnsi="微软雅黑"/>
        </w:rPr>
      </w:pPr>
      <w:r>
        <w:rPr>
          <w:rFonts w:ascii="微软雅黑" w:eastAsia="微软雅黑" w:hAnsi="微软雅黑" w:hint="eastAsia"/>
        </w:rPr>
        <w:t>夏令时</w:t>
      </w:r>
      <w:r w:rsidR="00BD653C" w:rsidRPr="00BD653C">
        <w:rPr>
          <w:rFonts w:ascii="微软雅黑" w:eastAsia="微软雅黑" w:hAnsi="微软雅黑"/>
          <w:color w:val="FFFFFF"/>
          <w:highlight w:val="darkGreen"/>
        </w:rPr>
        <w:t>(FP2)</w:t>
      </w:r>
      <w:r>
        <w:rPr>
          <w:rFonts w:ascii="微软雅黑" w:eastAsia="微软雅黑" w:hAnsi="微软雅黑"/>
        </w:rPr>
        <w:t>：根据</w:t>
      </w:r>
      <w:r w:rsidR="009315E0">
        <w:rPr>
          <w:rFonts w:ascii="微软雅黑" w:eastAsia="微软雅黑" w:hAnsi="微软雅黑" w:hint="eastAsia"/>
        </w:rPr>
        <w:t>需要</w:t>
      </w:r>
      <w:r w:rsidR="009315E0">
        <w:rPr>
          <w:rFonts w:ascii="微软雅黑" w:eastAsia="微软雅黑" w:hAnsi="微软雅黑"/>
        </w:rPr>
        <w:t>选择</w:t>
      </w:r>
      <w:r>
        <w:rPr>
          <w:rFonts w:ascii="微软雅黑" w:eastAsia="微软雅黑" w:hAnsi="微软雅黑"/>
        </w:rPr>
        <w:t>夏令时调整时钟</w:t>
      </w:r>
      <w:r>
        <w:rPr>
          <w:rFonts w:ascii="微软雅黑" w:eastAsia="微软雅黑" w:hAnsi="微软雅黑" w:hint="eastAsia"/>
        </w:rPr>
        <w:t>，</w:t>
      </w:r>
      <w:r w:rsidR="009315E0">
        <w:rPr>
          <w:rFonts w:ascii="微软雅黑" w:eastAsia="微软雅黑" w:hAnsi="微软雅黑" w:hint="eastAsia"/>
        </w:rPr>
        <w:t>选项</w:t>
      </w:r>
      <w:r w:rsidR="009315E0">
        <w:rPr>
          <w:rFonts w:ascii="微软雅黑" w:eastAsia="微软雅黑" w:hAnsi="微软雅黑"/>
        </w:rPr>
        <w:t>有</w:t>
      </w:r>
      <w:r w:rsidR="009315E0">
        <w:rPr>
          <w:rFonts w:ascii="微软雅黑" w:eastAsia="微软雅黑" w:hAnsi="微软雅黑" w:hint="eastAsia"/>
        </w:rPr>
        <w:t>{禁用</w:t>
      </w:r>
      <w:r w:rsidR="009315E0">
        <w:rPr>
          <w:rFonts w:ascii="微软雅黑" w:eastAsia="微软雅黑" w:hAnsi="微软雅黑"/>
        </w:rPr>
        <w:t>|</w:t>
      </w:r>
      <w:r w:rsidR="009315E0">
        <w:rPr>
          <w:rFonts w:ascii="微软雅黑" w:eastAsia="微软雅黑" w:hAnsi="微软雅黑" w:hint="eastAsia"/>
        </w:rPr>
        <w:t>欧洲</w:t>
      </w:r>
      <w:r w:rsidR="009315E0">
        <w:rPr>
          <w:rFonts w:ascii="微软雅黑" w:eastAsia="微软雅黑" w:hAnsi="微软雅黑"/>
        </w:rPr>
        <w:t>|美国|</w:t>
      </w:r>
      <w:r w:rsidR="009315E0">
        <w:rPr>
          <w:rFonts w:ascii="微软雅黑" w:eastAsia="微软雅黑" w:hAnsi="微软雅黑" w:hint="eastAsia"/>
        </w:rPr>
        <w:t>绝对</w:t>
      </w:r>
      <w:r w:rsidR="009315E0">
        <w:rPr>
          <w:rFonts w:ascii="微软雅黑" w:eastAsia="微软雅黑" w:hAnsi="微软雅黑"/>
        </w:rPr>
        <w:t>夏令时|周期夏令时</w:t>
      </w:r>
      <w:r w:rsidR="009315E0">
        <w:rPr>
          <w:rFonts w:ascii="微软雅黑" w:eastAsia="微软雅黑" w:hAnsi="微软雅黑" w:hint="eastAsia"/>
        </w:rPr>
        <w:t>}，</w:t>
      </w:r>
      <w:r>
        <w:rPr>
          <w:rFonts w:ascii="微软雅黑" w:eastAsia="微软雅黑" w:hAnsi="微软雅黑"/>
        </w:rPr>
        <w:t>默认</w:t>
      </w:r>
      <w:r w:rsidR="009315E0">
        <w:rPr>
          <w:rFonts w:ascii="微软雅黑" w:eastAsia="微软雅黑" w:hAnsi="微软雅黑" w:hint="eastAsia"/>
        </w:rPr>
        <w:t>禁用</w:t>
      </w:r>
      <w:r>
        <w:rPr>
          <w:rFonts w:ascii="微软雅黑" w:eastAsia="微软雅黑" w:hAnsi="微软雅黑"/>
        </w:rPr>
        <w:t>。若开启，</w:t>
      </w:r>
      <w:r>
        <w:rPr>
          <w:rFonts w:ascii="微软雅黑" w:eastAsia="微软雅黑" w:hAnsi="微软雅黑" w:hint="eastAsia"/>
        </w:rPr>
        <w:t>则</w:t>
      </w:r>
      <w:r>
        <w:rPr>
          <w:rFonts w:ascii="微软雅黑" w:eastAsia="微软雅黑" w:hAnsi="微软雅黑"/>
        </w:rPr>
        <w:t>需要配置如下</w:t>
      </w:r>
      <w:r>
        <w:rPr>
          <w:rFonts w:ascii="微软雅黑" w:eastAsia="微软雅黑" w:hAnsi="微软雅黑" w:hint="eastAsia"/>
        </w:rPr>
        <w:t>：</w:t>
      </w:r>
    </w:p>
    <w:p w14:paraId="5F7FB4BC" w14:textId="75F74D50" w:rsidR="0039591F" w:rsidRPr="009315E0" w:rsidRDefault="0039591F" w:rsidP="009315E0">
      <w:pPr>
        <w:pStyle w:val="af2"/>
        <w:numPr>
          <w:ilvl w:val="0"/>
          <w:numId w:val="516"/>
        </w:numPr>
        <w:ind w:firstLineChars="0"/>
        <w:rPr>
          <w:rFonts w:ascii="微软雅黑" w:eastAsia="微软雅黑" w:hAnsi="微软雅黑"/>
        </w:rPr>
      </w:pPr>
      <w:r w:rsidRPr="009315E0">
        <w:rPr>
          <w:rFonts w:ascii="微软雅黑" w:eastAsia="微软雅黑" w:hAnsi="微软雅黑" w:hint="eastAsia"/>
        </w:rPr>
        <w:t>偏移</w:t>
      </w:r>
      <w:r w:rsidRPr="009315E0">
        <w:rPr>
          <w:rFonts w:ascii="微软雅黑" w:eastAsia="微软雅黑" w:hAnsi="微软雅黑"/>
        </w:rPr>
        <w:t xml:space="preserve"> (</w:t>
      </w:r>
      <w:r w:rsidRPr="009315E0">
        <w:rPr>
          <w:rFonts w:ascii="微软雅黑" w:eastAsia="微软雅黑" w:hAnsi="微软雅黑" w:hint="eastAsia"/>
        </w:rPr>
        <w:t>分钟</w:t>
      </w:r>
      <w:r w:rsidRPr="009315E0">
        <w:rPr>
          <w:rFonts w:ascii="微软雅黑" w:eastAsia="微软雅黑" w:hAnsi="微软雅黑"/>
        </w:rPr>
        <w:t>)</w:t>
      </w:r>
      <w:r w:rsidRPr="009315E0">
        <w:rPr>
          <w:rFonts w:ascii="微软雅黑" w:eastAsia="微软雅黑" w:hAnsi="微软雅黑" w:hint="eastAsia"/>
        </w:rPr>
        <w:t>：【text</w:t>
      </w:r>
      <w:r w:rsidRPr="009315E0">
        <w:rPr>
          <w:rFonts w:ascii="微软雅黑" w:eastAsia="微软雅黑" w:hAnsi="微软雅黑"/>
        </w:rPr>
        <w:t>文本框</w:t>
      </w:r>
      <w:r w:rsidRPr="009315E0">
        <w:rPr>
          <w:rFonts w:ascii="微软雅黑" w:eastAsia="微软雅黑" w:hAnsi="微软雅黑" w:hint="eastAsia"/>
        </w:rPr>
        <w:t>】</w:t>
      </w:r>
      <w:r w:rsidR="009315E0">
        <w:rPr>
          <w:rFonts w:ascii="微软雅黑" w:eastAsia="微软雅黑" w:hAnsi="微软雅黑" w:hint="eastAsia"/>
        </w:rPr>
        <w:t>当且仅当夏令时设置</w:t>
      </w:r>
      <w:r w:rsidR="009315E0">
        <w:rPr>
          <w:rFonts w:ascii="微软雅黑" w:eastAsia="微软雅黑" w:hAnsi="微软雅黑"/>
        </w:rPr>
        <w:t>为非“</w:t>
      </w:r>
      <w:r w:rsidR="009315E0">
        <w:rPr>
          <w:rFonts w:ascii="微软雅黑" w:eastAsia="微软雅黑" w:hAnsi="微软雅黑" w:hint="eastAsia"/>
        </w:rPr>
        <w:t>禁用</w:t>
      </w:r>
      <w:r w:rsidR="009315E0">
        <w:rPr>
          <w:rFonts w:ascii="微软雅黑" w:eastAsia="微软雅黑" w:hAnsi="微软雅黑"/>
        </w:rPr>
        <w:t>”</w:t>
      </w:r>
      <w:r w:rsidR="009315E0">
        <w:rPr>
          <w:rFonts w:ascii="微软雅黑" w:eastAsia="微软雅黑" w:hAnsi="微软雅黑" w:hint="eastAsia"/>
        </w:rPr>
        <w:t>选项时</w:t>
      </w:r>
      <w:r w:rsidR="009315E0">
        <w:rPr>
          <w:rFonts w:ascii="微软雅黑" w:eastAsia="微软雅黑" w:hAnsi="微软雅黑"/>
        </w:rPr>
        <w:t>支持配置。</w:t>
      </w:r>
      <w:r w:rsidRPr="009315E0">
        <w:rPr>
          <w:rFonts w:ascii="微软雅黑" w:eastAsia="微软雅黑" w:hAnsi="微软雅黑"/>
        </w:rPr>
        <w:t>设置</w:t>
      </w:r>
      <w:r w:rsidR="00C25B3D" w:rsidRPr="009315E0">
        <w:rPr>
          <w:rFonts w:ascii="微软雅黑" w:eastAsia="微软雅黑" w:hAnsi="微软雅黑" w:hint="eastAsia"/>
        </w:rPr>
        <w:t>当夏令时</w:t>
      </w:r>
      <w:r w:rsidR="00C25B3D" w:rsidRPr="009315E0">
        <w:rPr>
          <w:rFonts w:ascii="微软雅黑" w:eastAsia="微软雅黑" w:hAnsi="微软雅黑"/>
        </w:rPr>
        <w:t>来临时，需要调</w:t>
      </w:r>
      <w:r w:rsidR="00C25B3D" w:rsidRPr="009315E0">
        <w:rPr>
          <w:rFonts w:ascii="微软雅黑" w:eastAsia="微软雅黑" w:hAnsi="微软雅黑" w:hint="eastAsia"/>
        </w:rPr>
        <w:t>整</w:t>
      </w:r>
      <w:r w:rsidR="00C25B3D" w:rsidRPr="009315E0">
        <w:rPr>
          <w:rFonts w:ascii="微软雅黑" w:eastAsia="微软雅黑" w:hAnsi="微软雅黑"/>
        </w:rPr>
        <w:t>的时间额度，取值范围为1-1440</w:t>
      </w:r>
      <w:r w:rsidR="00816D0A" w:rsidRPr="009315E0">
        <w:rPr>
          <w:rFonts w:ascii="微软雅黑" w:eastAsia="微软雅黑" w:hAnsi="微软雅黑" w:hint="eastAsia"/>
        </w:rPr>
        <w:t>的整数</w:t>
      </w:r>
      <w:r w:rsidR="00C25B3D" w:rsidRPr="009315E0">
        <w:rPr>
          <w:rFonts w:ascii="微软雅黑" w:eastAsia="微软雅黑" w:hAnsi="微软雅黑"/>
        </w:rPr>
        <w:t>，默认</w:t>
      </w:r>
      <w:r w:rsidR="00C25B3D" w:rsidRPr="009315E0">
        <w:rPr>
          <w:rFonts w:ascii="微软雅黑" w:eastAsia="微软雅黑" w:hAnsi="微软雅黑" w:hint="eastAsia"/>
        </w:rPr>
        <w:t>60</w:t>
      </w:r>
      <w:r w:rsidR="00C25B3D" w:rsidRPr="009315E0">
        <w:rPr>
          <w:rFonts w:ascii="微软雅黑" w:eastAsia="微软雅黑" w:hAnsi="微软雅黑"/>
        </w:rPr>
        <w:t>。</w:t>
      </w:r>
    </w:p>
    <w:p w14:paraId="33D76F26" w14:textId="70B5D864" w:rsidR="002B2E4A" w:rsidRDefault="002B2E4A">
      <w:pPr>
        <w:ind w:left="840"/>
        <w:rPr>
          <w:rFonts w:ascii="微软雅黑" w:eastAsia="微软雅黑" w:hAnsi="微软雅黑"/>
        </w:rPr>
      </w:pPr>
      <w:r>
        <w:rPr>
          <w:rFonts w:ascii="微软雅黑" w:eastAsia="微软雅黑" w:hAnsi="微软雅黑" w:hint="eastAsia"/>
        </w:rPr>
        <w:t>当</w:t>
      </w:r>
      <w:r>
        <w:rPr>
          <w:rFonts w:ascii="微软雅黑" w:eastAsia="微软雅黑" w:hAnsi="微软雅黑"/>
        </w:rPr>
        <w:t>选择“</w:t>
      </w:r>
      <w:r w:rsidR="00530AC7">
        <w:rPr>
          <w:rFonts w:ascii="微软雅黑" w:eastAsia="微软雅黑" w:hAnsi="微软雅黑" w:hint="eastAsia"/>
        </w:rPr>
        <w:t>欧洲</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，默认</w:t>
      </w:r>
      <w:r>
        <w:rPr>
          <w:rFonts w:ascii="微软雅黑" w:eastAsia="微软雅黑" w:hAnsi="微软雅黑" w:hint="eastAsia"/>
        </w:rPr>
        <w:t>3月最后</w:t>
      </w:r>
      <w:r>
        <w:rPr>
          <w:rFonts w:ascii="微软雅黑" w:eastAsia="微软雅黑" w:hAnsi="微软雅黑"/>
        </w:rPr>
        <w:t>一个星期天</w:t>
      </w:r>
      <w:r w:rsidR="00B73CF1">
        <w:rPr>
          <w:rFonts w:ascii="微软雅黑" w:eastAsia="微软雅黑" w:hAnsi="微软雅黑" w:hint="eastAsia"/>
        </w:rPr>
        <w:t>02</w:t>
      </w:r>
      <w:r>
        <w:rPr>
          <w:rFonts w:ascii="微软雅黑" w:eastAsia="微软雅黑" w:hAnsi="微软雅黑" w:hint="eastAsia"/>
        </w:rPr>
        <w:t>:00至10月</w:t>
      </w:r>
      <w:r>
        <w:rPr>
          <w:rFonts w:ascii="微软雅黑" w:eastAsia="微软雅黑" w:hAnsi="微软雅黑"/>
        </w:rPr>
        <w:t>最后一个星期天</w:t>
      </w:r>
      <w:r w:rsidR="00B73CF1">
        <w:rPr>
          <w:rFonts w:ascii="微软雅黑" w:eastAsia="微软雅黑" w:hAnsi="微软雅黑"/>
        </w:rPr>
        <w:t>02</w:t>
      </w:r>
      <w:r>
        <w:rPr>
          <w:rFonts w:ascii="微软雅黑" w:eastAsia="微软雅黑" w:hAnsi="微软雅黑" w:hint="eastAsia"/>
        </w:rPr>
        <w:t>:00执行</w:t>
      </w:r>
      <w:r>
        <w:rPr>
          <w:rFonts w:ascii="微软雅黑" w:eastAsia="微软雅黑" w:hAnsi="微软雅黑"/>
        </w:rPr>
        <w:t>夏令时。</w:t>
      </w:r>
    </w:p>
    <w:p w14:paraId="4EF822DD" w14:textId="0B9B464D" w:rsidR="002B2E4A" w:rsidRPr="002B2E4A" w:rsidRDefault="002B2E4A">
      <w:pPr>
        <w:ind w:left="840"/>
        <w:rPr>
          <w:rFonts w:ascii="微软雅黑" w:eastAsia="微软雅黑" w:hAnsi="微软雅黑"/>
        </w:rPr>
      </w:pPr>
      <w:r>
        <w:rPr>
          <w:rFonts w:ascii="微软雅黑" w:eastAsia="微软雅黑" w:hAnsi="微软雅黑" w:hint="eastAsia"/>
        </w:rPr>
        <w:t>当选择</w:t>
      </w:r>
      <w:r>
        <w:rPr>
          <w:rFonts w:ascii="微软雅黑" w:eastAsia="微软雅黑" w:hAnsi="微软雅黑"/>
        </w:rPr>
        <w:t>“</w:t>
      </w:r>
      <w:r>
        <w:rPr>
          <w:rFonts w:ascii="微软雅黑" w:eastAsia="微软雅黑" w:hAnsi="微软雅黑" w:hint="eastAsia"/>
        </w:rPr>
        <w:t>美国</w:t>
      </w:r>
      <w:r>
        <w:rPr>
          <w:rFonts w:ascii="微软雅黑" w:eastAsia="微软雅黑" w:hAnsi="微软雅黑"/>
        </w:rPr>
        <w:t>”</w:t>
      </w:r>
      <w:r>
        <w:rPr>
          <w:rFonts w:ascii="微软雅黑" w:eastAsia="微软雅黑" w:hAnsi="微软雅黑" w:hint="eastAsia"/>
        </w:rPr>
        <w:t>时</w:t>
      </w:r>
      <w:r>
        <w:rPr>
          <w:rFonts w:ascii="微软雅黑" w:eastAsia="微软雅黑" w:hAnsi="微软雅黑"/>
        </w:rPr>
        <w:t>，默认</w:t>
      </w:r>
      <w:r>
        <w:rPr>
          <w:rFonts w:ascii="微软雅黑" w:eastAsia="微软雅黑" w:hAnsi="微软雅黑" w:hint="eastAsia"/>
        </w:rPr>
        <w:t>3月</w:t>
      </w:r>
      <w:r>
        <w:rPr>
          <w:rFonts w:ascii="微软雅黑" w:eastAsia="微软雅黑" w:hAnsi="微软雅黑"/>
        </w:rPr>
        <w:t>第</w:t>
      </w:r>
      <w:r>
        <w:rPr>
          <w:rFonts w:ascii="微软雅黑" w:eastAsia="微软雅黑" w:hAnsi="微软雅黑" w:hint="eastAsia"/>
        </w:rPr>
        <w:t>2个</w:t>
      </w:r>
      <w:r>
        <w:rPr>
          <w:rFonts w:ascii="微软雅黑" w:eastAsia="微软雅黑" w:hAnsi="微软雅黑"/>
        </w:rPr>
        <w:t>星期天</w:t>
      </w:r>
      <w:r>
        <w:rPr>
          <w:rFonts w:ascii="微软雅黑" w:eastAsia="微软雅黑" w:hAnsi="微软雅黑" w:hint="eastAsia"/>
        </w:rPr>
        <w:t>02:00至11月</w:t>
      </w:r>
      <w:r>
        <w:rPr>
          <w:rFonts w:ascii="微软雅黑" w:eastAsia="微软雅黑" w:hAnsi="微软雅黑"/>
        </w:rPr>
        <w:t>第</w:t>
      </w:r>
      <w:r>
        <w:rPr>
          <w:rFonts w:ascii="微软雅黑" w:eastAsia="微软雅黑" w:hAnsi="微软雅黑" w:hint="eastAsia"/>
        </w:rPr>
        <w:t>1个</w:t>
      </w:r>
      <w:r>
        <w:rPr>
          <w:rFonts w:ascii="微软雅黑" w:eastAsia="微软雅黑" w:hAnsi="微软雅黑"/>
        </w:rPr>
        <w:t>星期天</w:t>
      </w:r>
      <w:r>
        <w:rPr>
          <w:rFonts w:ascii="微软雅黑" w:eastAsia="微软雅黑" w:hAnsi="微软雅黑" w:hint="eastAsia"/>
        </w:rPr>
        <w:t>02:00执行</w:t>
      </w:r>
      <w:r>
        <w:rPr>
          <w:rFonts w:ascii="微软雅黑" w:eastAsia="微软雅黑" w:hAnsi="微软雅黑"/>
        </w:rPr>
        <w:t>夏令时。</w:t>
      </w:r>
    </w:p>
    <w:p w14:paraId="585693AC" w14:textId="77777777" w:rsidR="0076630D" w:rsidRDefault="00D7272D">
      <w:pPr>
        <w:ind w:left="840"/>
        <w:rPr>
          <w:rFonts w:ascii="微软雅黑" w:eastAsia="微软雅黑" w:hAnsi="微软雅黑"/>
        </w:rPr>
      </w:pPr>
      <w:r>
        <w:rPr>
          <w:rFonts w:ascii="微软雅黑" w:eastAsia="微软雅黑" w:hAnsi="微软雅黑" w:hint="eastAsia"/>
        </w:rPr>
        <w:t>当</w:t>
      </w:r>
      <w:r>
        <w:rPr>
          <w:rFonts w:ascii="微软雅黑" w:eastAsia="微软雅黑" w:hAnsi="微软雅黑"/>
        </w:rPr>
        <w:t>选择“</w:t>
      </w:r>
      <w:r>
        <w:rPr>
          <w:rFonts w:ascii="微软雅黑" w:eastAsia="微软雅黑" w:hAnsi="微软雅黑" w:hint="eastAsia"/>
        </w:rPr>
        <w:t>绝对</w:t>
      </w:r>
      <w:r>
        <w:rPr>
          <w:rFonts w:ascii="微软雅黑" w:eastAsia="微软雅黑" w:hAnsi="微软雅黑"/>
        </w:rPr>
        <w:t>夏令时”</w:t>
      </w:r>
      <w:r>
        <w:rPr>
          <w:rFonts w:ascii="微软雅黑" w:eastAsia="微软雅黑" w:hAnsi="微软雅黑" w:hint="eastAsia"/>
        </w:rPr>
        <w:t>时，</w:t>
      </w:r>
      <w:r>
        <w:rPr>
          <w:rFonts w:ascii="微软雅黑" w:eastAsia="微软雅黑" w:hAnsi="微软雅黑"/>
        </w:rPr>
        <w:t>需要配置具体起始日期与时间：</w:t>
      </w:r>
    </w:p>
    <w:p w14:paraId="0C6C1F27" w14:textId="77777777" w:rsidR="0076630D" w:rsidRDefault="00D7272D" w:rsidP="00B10728">
      <w:pPr>
        <w:pStyle w:val="af2"/>
        <w:numPr>
          <w:ilvl w:val="0"/>
          <w:numId w:val="519"/>
        </w:numPr>
        <w:ind w:firstLineChars="0"/>
        <w:rPr>
          <w:rFonts w:ascii="微软雅黑" w:eastAsia="微软雅黑" w:hAnsi="微软雅黑"/>
        </w:rPr>
      </w:pPr>
      <w:r>
        <w:rPr>
          <w:rFonts w:ascii="微软雅黑" w:eastAsia="微软雅黑" w:hAnsi="微软雅黑" w:hint="eastAsia"/>
        </w:rPr>
        <w:t>开始：需要配置开始</w:t>
      </w:r>
      <w:r>
        <w:rPr>
          <w:rFonts w:ascii="微软雅黑" w:eastAsia="微软雅黑" w:hAnsi="微软雅黑"/>
        </w:rPr>
        <w:t>的年-月-日</w:t>
      </w:r>
      <w:r>
        <w:rPr>
          <w:rFonts w:ascii="微软雅黑" w:eastAsia="微软雅黑" w:hAnsi="微软雅黑" w:hint="eastAsia"/>
        </w:rPr>
        <w:t>、</w:t>
      </w:r>
      <w:r>
        <w:rPr>
          <w:rFonts w:ascii="微软雅黑" w:eastAsia="微软雅黑" w:hAnsi="微软雅黑"/>
        </w:rPr>
        <w:t>时-分-秒</w:t>
      </w:r>
    </w:p>
    <w:p w14:paraId="2AF3E3B3" w14:textId="77777777" w:rsidR="0076630D" w:rsidRDefault="00D7272D" w:rsidP="00B10728">
      <w:pPr>
        <w:pStyle w:val="af2"/>
        <w:numPr>
          <w:ilvl w:val="0"/>
          <w:numId w:val="519"/>
        </w:numPr>
        <w:ind w:firstLineChars="0"/>
        <w:rPr>
          <w:rFonts w:ascii="微软雅黑" w:eastAsia="微软雅黑" w:hAnsi="微软雅黑"/>
        </w:rPr>
      </w:pPr>
      <w:r>
        <w:rPr>
          <w:rFonts w:ascii="微软雅黑" w:eastAsia="微软雅黑" w:hAnsi="微软雅黑" w:hint="eastAsia"/>
        </w:rPr>
        <w:t>结束</w:t>
      </w:r>
      <w:r>
        <w:rPr>
          <w:rFonts w:ascii="微软雅黑" w:eastAsia="微软雅黑" w:hAnsi="微软雅黑"/>
        </w:rPr>
        <w:t>：需要配置</w:t>
      </w:r>
      <w:r>
        <w:rPr>
          <w:rFonts w:ascii="微软雅黑" w:eastAsia="微软雅黑" w:hAnsi="微软雅黑" w:hint="eastAsia"/>
        </w:rPr>
        <w:t>结束</w:t>
      </w:r>
      <w:r>
        <w:rPr>
          <w:rFonts w:ascii="微软雅黑" w:eastAsia="微软雅黑" w:hAnsi="微软雅黑"/>
        </w:rPr>
        <w:t>的年-月-日、时-分-秒</w:t>
      </w:r>
    </w:p>
    <w:p w14:paraId="69731D45" w14:textId="77777777" w:rsidR="0076630D" w:rsidRDefault="00D7272D">
      <w:pPr>
        <w:ind w:left="840"/>
        <w:rPr>
          <w:rFonts w:ascii="微软雅黑" w:eastAsia="微软雅黑" w:hAnsi="微软雅黑"/>
        </w:rPr>
      </w:pPr>
      <w:r>
        <w:rPr>
          <w:rFonts w:ascii="微软雅黑" w:eastAsia="微软雅黑" w:hAnsi="微软雅黑" w:hint="eastAsia"/>
        </w:rPr>
        <w:lastRenderedPageBreak/>
        <w:t>当</w:t>
      </w:r>
      <w:r>
        <w:rPr>
          <w:rFonts w:ascii="微软雅黑" w:eastAsia="微软雅黑" w:hAnsi="微软雅黑"/>
        </w:rPr>
        <w:t>选择“</w:t>
      </w:r>
      <w:r>
        <w:rPr>
          <w:rFonts w:ascii="微软雅黑" w:eastAsia="微软雅黑" w:hAnsi="微软雅黑" w:hint="eastAsia"/>
        </w:rPr>
        <w:t>周期</w:t>
      </w:r>
      <w:r>
        <w:rPr>
          <w:rFonts w:ascii="微软雅黑" w:eastAsia="微软雅黑" w:hAnsi="微软雅黑"/>
        </w:rPr>
        <w:t>夏令时”</w:t>
      </w:r>
      <w:r>
        <w:rPr>
          <w:rFonts w:ascii="微软雅黑" w:eastAsia="微软雅黑" w:hAnsi="微软雅黑" w:hint="eastAsia"/>
        </w:rPr>
        <w:t>时</w:t>
      </w:r>
      <w:r>
        <w:rPr>
          <w:rFonts w:ascii="微软雅黑" w:eastAsia="微软雅黑" w:hAnsi="微软雅黑"/>
        </w:rPr>
        <w:t>，需要配置起始</w:t>
      </w:r>
      <w:r>
        <w:rPr>
          <w:rFonts w:ascii="微软雅黑" w:eastAsia="微软雅黑" w:hAnsi="微软雅黑" w:hint="eastAsia"/>
        </w:rPr>
        <w:t>周期与时间</w:t>
      </w:r>
      <w:r>
        <w:rPr>
          <w:rFonts w:ascii="微软雅黑" w:eastAsia="微软雅黑" w:hAnsi="微软雅黑"/>
        </w:rPr>
        <w:t>：</w:t>
      </w:r>
    </w:p>
    <w:p w14:paraId="0036D8B5" w14:textId="77777777" w:rsidR="0076630D" w:rsidRDefault="00D7272D" w:rsidP="00B10728">
      <w:pPr>
        <w:pStyle w:val="af2"/>
        <w:numPr>
          <w:ilvl w:val="0"/>
          <w:numId w:val="519"/>
        </w:numPr>
        <w:ind w:firstLineChars="0"/>
        <w:rPr>
          <w:rFonts w:ascii="微软雅黑" w:eastAsia="微软雅黑" w:hAnsi="微软雅黑"/>
        </w:rPr>
      </w:pPr>
      <w:r>
        <w:rPr>
          <w:rFonts w:ascii="微软雅黑" w:eastAsia="微软雅黑" w:hAnsi="微软雅黑" w:hint="eastAsia"/>
        </w:rPr>
        <w:t>开始</w:t>
      </w:r>
      <w:r>
        <w:rPr>
          <w:rFonts w:ascii="微软雅黑" w:eastAsia="微软雅黑" w:hAnsi="微软雅黑"/>
        </w:rPr>
        <w:t>：</w:t>
      </w:r>
      <w:r>
        <w:rPr>
          <w:rFonts w:ascii="微软雅黑" w:eastAsia="微软雅黑" w:hAnsi="微软雅黑" w:hint="eastAsia"/>
        </w:rPr>
        <w:t>需要配置</w:t>
      </w:r>
      <w:r>
        <w:rPr>
          <w:rFonts w:ascii="微软雅黑" w:eastAsia="微软雅黑" w:hAnsi="微软雅黑"/>
        </w:rPr>
        <w:t>开始的第X月</w:t>
      </w:r>
      <w:r>
        <w:rPr>
          <w:rFonts w:ascii="微软雅黑" w:eastAsia="微软雅黑" w:hAnsi="微软雅黑" w:hint="eastAsia"/>
        </w:rPr>
        <w:t>(</w:t>
      </w:r>
      <w:r>
        <w:rPr>
          <w:rFonts w:ascii="微软雅黑" w:eastAsia="微软雅黑" w:hAnsi="微软雅黑"/>
        </w:rPr>
        <w:t>X:1-12</w:t>
      </w:r>
      <w:r>
        <w:rPr>
          <w:rFonts w:ascii="微软雅黑" w:eastAsia="微软雅黑" w:hAnsi="微软雅黑" w:hint="eastAsia"/>
        </w:rPr>
        <w:t>)</w:t>
      </w:r>
      <w:r>
        <w:rPr>
          <w:rFonts w:ascii="微软雅黑" w:eastAsia="微软雅黑" w:hAnsi="微软雅黑"/>
        </w:rPr>
        <w:t>、第Y个</w:t>
      </w:r>
      <w:r>
        <w:rPr>
          <w:rFonts w:ascii="微软雅黑" w:eastAsia="微软雅黑" w:hAnsi="微软雅黑" w:hint="eastAsia"/>
        </w:rPr>
        <w:t>(</w:t>
      </w:r>
      <w:r>
        <w:rPr>
          <w:rFonts w:ascii="微软雅黑" w:eastAsia="微软雅黑" w:hAnsi="微软雅黑"/>
        </w:rPr>
        <w:t>Y:1-5</w:t>
      </w:r>
      <w:r>
        <w:rPr>
          <w:rFonts w:ascii="微软雅黑" w:eastAsia="微软雅黑" w:hAnsi="微软雅黑" w:hint="eastAsia"/>
        </w:rPr>
        <w:t>)</w:t>
      </w:r>
      <w:r>
        <w:rPr>
          <w:rFonts w:ascii="微软雅黑" w:eastAsia="微软雅黑" w:hAnsi="微软雅黑"/>
        </w:rPr>
        <w:t>、星期</w:t>
      </w:r>
      <w:r>
        <w:rPr>
          <w:rFonts w:ascii="微软雅黑" w:eastAsia="微软雅黑" w:hAnsi="微软雅黑" w:hint="eastAsia"/>
        </w:rPr>
        <w:t>几(星期一</w:t>
      </w:r>
      <w:r>
        <w:rPr>
          <w:rFonts w:ascii="微软雅黑" w:eastAsia="微软雅黑" w:hAnsi="微软雅黑"/>
        </w:rPr>
        <w:t>至星期</w:t>
      </w:r>
      <w:r>
        <w:rPr>
          <w:rFonts w:ascii="微软雅黑" w:eastAsia="微软雅黑" w:hAnsi="微软雅黑" w:hint="eastAsia"/>
        </w:rPr>
        <w:t>日)</w:t>
      </w:r>
      <w:r>
        <w:rPr>
          <w:rFonts w:ascii="微软雅黑" w:eastAsia="微软雅黑" w:hAnsi="微软雅黑"/>
        </w:rPr>
        <w:t>、时-分</w:t>
      </w:r>
      <w:r>
        <w:rPr>
          <w:rFonts w:ascii="微软雅黑" w:eastAsia="微软雅黑" w:hAnsi="微软雅黑" w:hint="eastAsia"/>
        </w:rPr>
        <w:t>-</w:t>
      </w:r>
      <w:r>
        <w:rPr>
          <w:rFonts w:ascii="微软雅黑" w:eastAsia="微软雅黑" w:hAnsi="微软雅黑"/>
        </w:rPr>
        <w:t>秒</w:t>
      </w:r>
    </w:p>
    <w:p w14:paraId="3603A263" w14:textId="6AC9BC31" w:rsidR="0039591F" w:rsidRPr="0039591F" w:rsidRDefault="00D7272D" w:rsidP="00B10728">
      <w:pPr>
        <w:pStyle w:val="af2"/>
        <w:numPr>
          <w:ilvl w:val="0"/>
          <w:numId w:val="519"/>
        </w:numPr>
        <w:ind w:firstLineChars="0"/>
        <w:rPr>
          <w:rFonts w:ascii="微软雅黑" w:eastAsia="微软雅黑" w:hAnsi="微软雅黑"/>
        </w:rPr>
      </w:pPr>
      <w:r w:rsidRPr="0039591F">
        <w:rPr>
          <w:rFonts w:ascii="微软雅黑" w:eastAsia="微软雅黑" w:hAnsi="微软雅黑" w:hint="eastAsia"/>
        </w:rPr>
        <w:t>结束</w:t>
      </w:r>
      <w:r w:rsidRPr="0039591F">
        <w:rPr>
          <w:rFonts w:ascii="微软雅黑" w:eastAsia="微软雅黑" w:hAnsi="微软雅黑"/>
        </w:rPr>
        <w:t>：需要配置结束的第X月</w:t>
      </w:r>
      <w:r w:rsidRPr="0039591F">
        <w:rPr>
          <w:rFonts w:ascii="微软雅黑" w:eastAsia="微软雅黑" w:hAnsi="微软雅黑" w:hint="eastAsia"/>
        </w:rPr>
        <w:t>(</w:t>
      </w:r>
      <w:r w:rsidRPr="0039591F">
        <w:rPr>
          <w:rFonts w:ascii="微软雅黑" w:eastAsia="微软雅黑" w:hAnsi="微软雅黑"/>
        </w:rPr>
        <w:t>X:1-12</w:t>
      </w:r>
      <w:r w:rsidRPr="0039591F">
        <w:rPr>
          <w:rFonts w:ascii="微软雅黑" w:eastAsia="微软雅黑" w:hAnsi="微软雅黑" w:hint="eastAsia"/>
        </w:rPr>
        <w:t>)</w:t>
      </w:r>
      <w:r w:rsidRPr="0039591F">
        <w:rPr>
          <w:rFonts w:ascii="微软雅黑" w:eastAsia="微软雅黑" w:hAnsi="微软雅黑"/>
        </w:rPr>
        <w:t>、第Y个</w:t>
      </w:r>
      <w:r w:rsidRPr="0039591F">
        <w:rPr>
          <w:rFonts w:ascii="微软雅黑" w:eastAsia="微软雅黑" w:hAnsi="微软雅黑" w:hint="eastAsia"/>
        </w:rPr>
        <w:t>(</w:t>
      </w:r>
      <w:r w:rsidRPr="0039591F">
        <w:rPr>
          <w:rFonts w:ascii="微软雅黑" w:eastAsia="微软雅黑" w:hAnsi="微软雅黑"/>
        </w:rPr>
        <w:t>Y:1-5</w:t>
      </w:r>
      <w:r w:rsidRPr="0039591F">
        <w:rPr>
          <w:rFonts w:ascii="微软雅黑" w:eastAsia="微软雅黑" w:hAnsi="微软雅黑" w:hint="eastAsia"/>
        </w:rPr>
        <w:t>)</w:t>
      </w:r>
      <w:r w:rsidRPr="00C25B3D">
        <w:rPr>
          <w:rFonts w:ascii="微软雅黑" w:eastAsia="微软雅黑" w:hAnsi="微软雅黑"/>
        </w:rPr>
        <w:t>、星期</w:t>
      </w:r>
      <w:r w:rsidRPr="00C25B3D">
        <w:rPr>
          <w:rFonts w:ascii="微软雅黑" w:eastAsia="微软雅黑" w:hAnsi="微软雅黑" w:hint="eastAsia"/>
        </w:rPr>
        <w:t>几</w:t>
      </w:r>
      <w:r w:rsidRPr="006545B0">
        <w:rPr>
          <w:rFonts w:ascii="微软雅黑" w:eastAsia="微软雅黑" w:hAnsi="微软雅黑" w:hint="eastAsia"/>
        </w:rPr>
        <w:t>(</w:t>
      </w:r>
      <w:r w:rsidRPr="00A7435E">
        <w:rPr>
          <w:rFonts w:ascii="微软雅黑" w:eastAsia="微软雅黑" w:hAnsi="微软雅黑" w:hint="eastAsia"/>
        </w:rPr>
        <w:t>星期一</w:t>
      </w:r>
      <w:r w:rsidRPr="0073364C">
        <w:rPr>
          <w:rFonts w:ascii="微软雅黑" w:eastAsia="微软雅黑" w:hAnsi="微软雅黑"/>
        </w:rPr>
        <w:t>至星期</w:t>
      </w:r>
      <w:r w:rsidRPr="0073364C">
        <w:rPr>
          <w:rFonts w:ascii="微软雅黑" w:eastAsia="微软雅黑" w:hAnsi="微软雅黑" w:hint="eastAsia"/>
        </w:rPr>
        <w:t>日</w:t>
      </w:r>
      <w:r w:rsidRPr="008C36A9">
        <w:rPr>
          <w:rFonts w:ascii="微软雅黑" w:eastAsia="微软雅黑" w:hAnsi="微软雅黑" w:hint="eastAsia"/>
        </w:rPr>
        <w:t>)</w:t>
      </w:r>
      <w:r w:rsidRPr="008C36A9">
        <w:rPr>
          <w:rFonts w:ascii="微软雅黑" w:eastAsia="微软雅黑" w:hAnsi="微软雅黑"/>
        </w:rPr>
        <w:t>、时-</w:t>
      </w:r>
      <w:r w:rsidRPr="00C37FA4">
        <w:rPr>
          <w:rFonts w:ascii="微软雅黑" w:eastAsia="微软雅黑" w:hAnsi="微软雅黑"/>
        </w:rPr>
        <w:t>分</w:t>
      </w:r>
      <w:r w:rsidRPr="00FB3D3A">
        <w:rPr>
          <w:rFonts w:ascii="微软雅黑" w:eastAsia="微软雅黑" w:hAnsi="微软雅黑" w:hint="eastAsia"/>
        </w:rPr>
        <w:t>-</w:t>
      </w:r>
      <w:r w:rsidRPr="00FB3D3A">
        <w:rPr>
          <w:rFonts w:ascii="微软雅黑" w:eastAsia="微软雅黑" w:hAnsi="微软雅黑"/>
        </w:rPr>
        <w:t>秒</w:t>
      </w:r>
    </w:p>
    <w:p w14:paraId="2F30CD18" w14:textId="77777777" w:rsidR="0076630D" w:rsidRDefault="0076630D">
      <w:pPr>
        <w:rPr>
          <w:rFonts w:ascii="微软雅黑" w:eastAsia="微软雅黑" w:hAnsi="微软雅黑"/>
        </w:rPr>
      </w:pPr>
    </w:p>
    <w:p w14:paraId="7E38EEDA"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支持定时重启</w:t>
      </w:r>
      <w:r>
        <w:rPr>
          <w:rFonts w:ascii="微软雅黑" w:eastAsia="微软雅黑" w:hAnsi="微软雅黑" w:hint="eastAsia"/>
        </w:rPr>
        <w:t>。通过选择</w:t>
      </w:r>
      <w:r>
        <w:rPr>
          <w:rFonts w:ascii="微软雅黑" w:eastAsia="微软雅黑" w:hAnsi="微软雅黑"/>
        </w:rPr>
        <w:t>某一个指定的时间策略，在时间策略</w:t>
      </w:r>
      <w:r>
        <w:rPr>
          <w:rFonts w:ascii="微软雅黑" w:eastAsia="微软雅黑" w:hAnsi="微软雅黑" w:hint="eastAsia"/>
        </w:rPr>
        <w:t>的</w:t>
      </w:r>
      <w:r>
        <w:rPr>
          <w:rFonts w:ascii="微软雅黑" w:eastAsia="微软雅黑" w:hAnsi="微软雅黑"/>
        </w:rPr>
        <w:t>时间内随机选择一个时间点进行重启。</w:t>
      </w:r>
    </w:p>
    <w:p w14:paraId="693018EE" w14:textId="77777777" w:rsidR="0076630D" w:rsidRDefault="00D7272D" w:rsidP="00B10728">
      <w:pPr>
        <w:pStyle w:val="af2"/>
        <w:numPr>
          <w:ilvl w:val="0"/>
          <w:numId w:val="520"/>
        </w:numPr>
        <w:ind w:firstLineChars="0"/>
        <w:rPr>
          <w:rFonts w:ascii="微软雅黑" w:eastAsia="微软雅黑" w:hAnsi="微软雅黑"/>
        </w:rPr>
      </w:pPr>
      <w:r>
        <w:rPr>
          <w:rFonts w:ascii="微软雅黑" w:eastAsia="微软雅黑" w:hAnsi="微软雅黑" w:hint="eastAsia"/>
        </w:rPr>
        <w:t>重启计划</w:t>
      </w:r>
      <w:r>
        <w:rPr>
          <w:rFonts w:ascii="微软雅黑" w:eastAsia="微软雅黑" w:hAnsi="微软雅黑"/>
        </w:rPr>
        <w:t>：</w:t>
      </w:r>
      <w:r>
        <w:rPr>
          <w:rFonts w:ascii="微软雅黑" w:eastAsia="微软雅黑" w:hAnsi="微软雅黑" w:hint="eastAsia"/>
        </w:rPr>
        <w:t>【下拉框】设置重启生效的时间段，选项为{关闭</w:t>
      </w:r>
      <w:r>
        <w:rPr>
          <w:rFonts w:ascii="微软雅黑" w:eastAsia="微软雅黑" w:hAnsi="微软雅黑"/>
        </w:rPr>
        <w:t>|</w:t>
      </w:r>
      <w:r>
        <w:rPr>
          <w:rFonts w:ascii="微软雅黑" w:eastAsia="微软雅黑" w:hAnsi="微软雅黑" w:hint="eastAsia"/>
        </w:rPr>
        <w:t>已存在的时间策略}，支持弹窗新建时间策略，具体配置详见</w:t>
      </w:r>
      <w:hyperlink w:anchor="_时间策略/Time_Policy_(FP1D)" w:history="1">
        <w:r>
          <w:rPr>
            <w:rStyle w:val="af"/>
            <w:rFonts w:ascii="微软雅黑" w:eastAsia="微软雅黑" w:hAnsi="微软雅黑" w:hint="eastAsia"/>
            <w:i/>
          </w:rPr>
          <w:t>系统→时间策略</w:t>
        </w:r>
      </w:hyperlink>
      <w:r>
        <w:rPr>
          <w:rFonts w:ascii="微软雅黑" w:eastAsia="微软雅黑" w:hAnsi="微软雅黑" w:hint="eastAsia"/>
        </w:rPr>
        <w:t>。默认</w:t>
      </w:r>
      <w:r>
        <w:rPr>
          <w:rFonts w:ascii="微软雅黑" w:eastAsia="微软雅黑" w:hAnsi="微软雅黑"/>
        </w:rPr>
        <w:t>关闭</w:t>
      </w:r>
      <w:r>
        <w:rPr>
          <w:rFonts w:ascii="微软雅黑" w:eastAsia="微软雅黑" w:hAnsi="微软雅黑" w:hint="eastAsia"/>
        </w:rPr>
        <w:t>，</w:t>
      </w:r>
      <w:r>
        <w:rPr>
          <w:rFonts w:ascii="微软雅黑" w:eastAsia="微软雅黑" w:hAnsi="微软雅黑"/>
        </w:rPr>
        <w:t>即仅支持手动重启。</w:t>
      </w:r>
    </w:p>
    <w:p w14:paraId="7539467D" w14:textId="77777777" w:rsidR="0076630D" w:rsidRDefault="0076630D">
      <w:pPr>
        <w:rPr>
          <w:rFonts w:ascii="微软雅黑" w:eastAsia="微软雅黑" w:hAnsi="微软雅黑"/>
        </w:rPr>
      </w:pPr>
    </w:p>
    <w:p w14:paraId="3152160F" w14:textId="77777777" w:rsidR="0076630D" w:rsidRDefault="00D7272D">
      <w:pPr>
        <w:pStyle w:val="20"/>
        <w:numPr>
          <w:ilvl w:val="1"/>
          <w:numId w:val="1"/>
        </w:numPr>
        <w:rPr>
          <w:rFonts w:ascii="微软雅黑" w:eastAsia="微软雅黑" w:hAnsi="微软雅黑"/>
        </w:rPr>
      </w:pPr>
      <w:bookmarkStart w:id="498" w:name="_Toc149138895"/>
      <w:r>
        <w:rPr>
          <w:rFonts w:ascii="微软雅黑" w:eastAsia="微软雅黑" w:hAnsi="微软雅黑" w:hint="eastAsia"/>
        </w:rPr>
        <w:t>登录服务/</w:t>
      </w:r>
      <w:r>
        <w:rPr>
          <w:rFonts w:ascii="微软雅黑" w:eastAsia="微软雅黑" w:hAnsi="微软雅黑"/>
        </w:rPr>
        <w:t>Login Service</w:t>
      </w:r>
      <w:bookmarkEnd w:id="498"/>
    </w:p>
    <w:p w14:paraId="3524FF9D" w14:textId="77777777" w:rsidR="0076630D" w:rsidRDefault="00D7272D">
      <w:pPr>
        <w:pStyle w:val="3"/>
        <w:numPr>
          <w:ilvl w:val="2"/>
          <w:numId w:val="1"/>
        </w:numPr>
      </w:pPr>
      <w:bookmarkStart w:id="499" w:name="_管理IP地址/Management_IP_Address"/>
      <w:bookmarkStart w:id="500" w:name="_Toc149138896"/>
      <w:bookmarkEnd w:id="499"/>
      <w:r>
        <w:rPr>
          <w:rFonts w:hint="eastAsia"/>
          <w:strike/>
          <w:color w:val="B2B2B2"/>
        </w:rPr>
        <w:t>管理</w:t>
      </w:r>
      <w:r>
        <w:rPr>
          <w:strike/>
          <w:color w:val="B2B2B2"/>
        </w:rPr>
        <w:t>IP</w:t>
      </w:r>
      <w:r>
        <w:rPr>
          <w:strike/>
          <w:color w:val="B2B2B2"/>
        </w:rPr>
        <w:t>地址</w:t>
      </w:r>
      <w:r>
        <w:rPr>
          <w:rFonts w:hint="eastAsia"/>
          <w:strike/>
          <w:color w:val="B2B2B2"/>
        </w:rPr>
        <w:t>/</w:t>
      </w:r>
      <w:r>
        <w:rPr>
          <w:strike/>
          <w:color w:val="B2B2B2"/>
        </w:rPr>
        <w:t xml:space="preserve">Management IP Address </w:t>
      </w:r>
      <w:r>
        <w:rPr>
          <w:rFonts w:ascii="微软雅黑" w:eastAsia="微软雅黑" w:hAnsi="微软雅黑" w:hint="eastAsia"/>
          <w:color w:val="CCE8CF" w:themeColor="background1"/>
          <w:highlight w:val="red"/>
        </w:rPr>
        <w:t>(</w:t>
      </w:r>
      <w:r>
        <w:rPr>
          <w:rFonts w:ascii="微软雅黑" w:eastAsia="微软雅黑" w:hAnsi="微软雅黑"/>
          <w:color w:val="CCE8CF" w:themeColor="background1"/>
          <w:highlight w:val="red"/>
        </w:rPr>
        <w:t>FP1B)</w:t>
      </w:r>
      <w:r>
        <w:rPr>
          <w:rFonts w:ascii="微软雅黑" w:eastAsia="微软雅黑" w:hAnsi="微软雅黑"/>
          <w:color w:val="CCE8CF" w:themeColor="background1"/>
        </w:rPr>
        <w:t xml:space="preserve"> </w:t>
      </w:r>
      <w:r>
        <w:rPr>
          <w:rFonts w:ascii="微软雅黑" w:eastAsia="微软雅黑" w:hAnsi="微软雅黑" w:hint="eastAsia"/>
          <w:color w:val="CCE8CF" w:themeColor="background1"/>
        </w:rPr>
        <w:t>【去除</w:t>
      </w:r>
      <w:r>
        <w:rPr>
          <w:rFonts w:ascii="微软雅黑" w:eastAsia="微软雅黑" w:hAnsi="微软雅黑"/>
          <w:color w:val="CCE8CF" w:themeColor="background1"/>
        </w:rPr>
        <w:t>，</w:t>
      </w:r>
      <w:r>
        <w:rPr>
          <w:rFonts w:ascii="微软雅黑" w:eastAsia="微软雅黑" w:hAnsi="微软雅黑" w:hint="eastAsia"/>
          <w:color w:val="CCE8CF" w:themeColor="background1"/>
        </w:rPr>
        <w:t>不再支持20221122】</w:t>
      </w:r>
      <w:bookmarkEnd w:id="500"/>
    </w:p>
    <w:p w14:paraId="676EEC6B" w14:textId="77777777" w:rsidR="0076630D" w:rsidRDefault="00D7272D">
      <w:pPr>
        <w:ind w:firstLine="420"/>
        <w:rPr>
          <w:rFonts w:ascii="微软雅黑" w:eastAsia="微软雅黑" w:hAnsi="微软雅黑"/>
          <w:strike/>
          <w:color w:val="B2B2B2"/>
        </w:rPr>
      </w:pPr>
      <w:r>
        <w:rPr>
          <w:rFonts w:ascii="微软雅黑" w:eastAsia="微软雅黑" w:hAnsi="微软雅黑" w:hint="eastAsia"/>
          <w:strike/>
          <w:color w:val="B2B2B2"/>
        </w:rPr>
        <w:t>设备支持</w:t>
      </w:r>
      <w:r>
        <w:rPr>
          <w:rFonts w:ascii="微软雅黑" w:eastAsia="微软雅黑" w:hAnsi="微软雅黑"/>
          <w:strike/>
          <w:color w:val="B2B2B2"/>
        </w:rPr>
        <w:t>设置管理IP地址，作为设备</w:t>
      </w:r>
      <w:r>
        <w:rPr>
          <w:rFonts w:ascii="微软雅黑" w:eastAsia="微软雅黑" w:hAnsi="微软雅黑" w:hint="eastAsia"/>
          <w:strike/>
          <w:color w:val="B2B2B2"/>
        </w:rPr>
        <w:t>Web</w:t>
      </w:r>
      <w:r>
        <w:rPr>
          <w:rFonts w:ascii="微软雅黑" w:eastAsia="微软雅黑" w:hAnsi="微软雅黑"/>
          <w:strike/>
          <w:color w:val="B2B2B2"/>
        </w:rPr>
        <w:t>访问地址。</w:t>
      </w:r>
    </w:p>
    <w:p w14:paraId="2570C287" w14:textId="77777777" w:rsidR="0076630D" w:rsidRDefault="00D7272D">
      <w:pPr>
        <w:ind w:firstLine="420"/>
        <w:rPr>
          <w:rFonts w:ascii="微软雅黑" w:eastAsia="微软雅黑" w:hAnsi="微软雅黑"/>
          <w:strike/>
          <w:color w:val="B2B2B2"/>
        </w:rPr>
      </w:pPr>
      <w:r>
        <w:rPr>
          <w:rFonts w:ascii="微软雅黑" w:eastAsia="微软雅黑" w:hAnsi="微软雅黑" w:hint="eastAsia"/>
          <w:strike/>
          <w:color w:val="B2B2B2"/>
        </w:rPr>
        <w:t>管理</w:t>
      </w:r>
      <w:r>
        <w:rPr>
          <w:rFonts w:ascii="微软雅黑" w:eastAsia="微软雅黑" w:hAnsi="微软雅黑"/>
          <w:strike/>
          <w:color w:val="B2B2B2"/>
        </w:rPr>
        <w:t>IP地址默认采用缺省VLAN接口</w:t>
      </w:r>
      <w:r>
        <w:rPr>
          <w:rFonts w:ascii="微软雅黑" w:eastAsia="微软雅黑" w:hAnsi="微软雅黑" w:hint="eastAsia"/>
          <w:strike/>
          <w:color w:val="B2B2B2"/>
        </w:rPr>
        <w:t>(</w:t>
      </w:r>
      <w:r>
        <w:rPr>
          <w:rFonts w:ascii="微软雅黑" w:eastAsia="微软雅黑" w:hAnsi="微软雅黑"/>
          <w:strike/>
          <w:color w:val="B2B2B2"/>
        </w:rPr>
        <w:t>VLAN</w:t>
      </w:r>
      <w:r>
        <w:rPr>
          <w:rFonts w:ascii="微软雅黑" w:eastAsia="微软雅黑" w:hAnsi="微软雅黑" w:hint="eastAsia"/>
          <w:strike/>
          <w:color w:val="B2B2B2"/>
        </w:rPr>
        <w:t xml:space="preserve"> 1)地址</w:t>
      </w:r>
      <w:r>
        <w:rPr>
          <w:rFonts w:ascii="微软雅黑" w:eastAsia="微软雅黑" w:hAnsi="微软雅黑"/>
          <w:strike/>
          <w:color w:val="B2B2B2"/>
        </w:rPr>
        <w:t>作为初始设备访问地址</w:t>
      </w:r>
      <w:r>
        <w:rPr>
          <w:rFonts w:ascii="微软雅黑" w:eastAsia="微软雅黑" w:hAnsi="微软雅黑" w:hint="eastAsia"/>
          <w:strike/>
          <w:color w:val="B2B2B2"/>
        </w:rPr>
        <w:t>。</w:t>
      </w:r>
    </w:p>
    <w:p w14:paraId="71E37FF8" w14:textId="77777777" w:rsidR="0076630D" w:rsidRDefault="0076630D">
      <w:pPr>
        <w:rPr>
          <w:rFonts w:ascii="微软雅黑" w:eastAsia="微软雅黑" w:hAnsi="微软雅黑"/>
          <w:strike/>
          <w:color w:val="B2B2B2"/>
        </w:rPr>
      </w:pPr>
    </w:p>
    <w:p w14:paraId="3FB13F82"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【配置参数】</w:t>
      </w:r>
    </w:p>
    <w:p w14:paraId="0DDE4628" w14:textId="77777777" w:rsidR="0076630D" w:rsidRDefault="00D7272D" w:rsidP="00B10728">
      <w:pPr>
        <w:pStyle w:val="af2"/>
        <w:numPr>
          <w:ilvl w:val="0"/>
          <w:numId w:val="521"/>
        </w:numPr>
        <w:ind w:firstLineChars="0"/>
        <w:rPr>
          <w:rFonts w:ascii="微软雅黑" w:eastAsia="微软雅黑" w:hAnsi="微软雅黑"/>
          <w:strike/>
          <w:color w:val="B2B2B2"/>
        </w:rPr>
      </w:pPr>
      <w:r>
        <w:rPr>
          <w:rFonts w:ascii="微软雅黑" w:eastAsia="微软雅黑" w:hAnsi="微软雅黑" w:hint="eastAsia"/>
          <w:strike/>
          <w:color w:val="B2B2B2"/>
        </w:rPr>
        <w:t>管理</w:t>
      </w:r>
      <w:r>
        <w:rPr>
          <w:rFonts w:ascii="微软雅黑" w:eastAsia="微软雅黑" w:hAnsi="微软雅黑"/>
          <w:strike/>
          <w:color w:val="B2B2B2"/>
        </w:rPr>
        <w:t>VLAN：选择对应已</w:t>
      </w:r>
      <w:r>
        <w:rPr>
          <w:rFonts w:ascii="微软雅黑" w:eastAsia="微软雅黑" w:hAnsi="微软雅黑" w:hint="eastAsia"/>
          <w:strike/>
          <w:color w:val="B2B2B2"/>
        </w:rPr>
        <w:t>存在</w:t>
      </w:r>
      <w:r>
        <w:rPr>
          <w:rFonts w:ascii="微软雅黑" w:eastAsia="微软雅黑" w:hAnsi="微软雅黑"/>
          <w:strike/>
          <w:color w:val="B2B2B2"/>
        </w:rPr>
        <w:t>的VLAN接口</w:t>
      </w:r>
      <w:r>
        <w:rPr>
          <w:rFonts w:ascii="微软雅黑" w:eastAsia="微软雅黑" w:hAnsi="微软雅黑" w:hint="eastAsia"/>
          <w:strike/>
          <w:color w:val="B2B2B2"/>
        </w:rPr>
        <w:t>作为</w:t>
      </w:r>
      <w:r>
        <w:rPr>
          <w:rFonts w:ascii="微软雅黑" w:eastAsia="微软雅黑" w:hAnsi="微软雅黑"/>
          <w:strike/>
          <w:color w:val="B2B2B2"/>
        </w:rPr>
        <w:t>管理VLAN。</w:t>
      </w:r>
      <w:r>
        <w:rPr>
          <w:rFonts w:ascii="微软雅黑" w:eastAsia="微软雅黑" w:hAnsi="微软雅黑" w:hint="eastAsia"/>
          <w:strike/>
          <w:color w:val="B2B2B2"/>
        </w:rPr>
        <w:t>缺省值</w:t>
      </w:r>
      <w:r>
        <w:rPr>
          <w:rFonts w:ascii="微软雅黑" w:eastAsia="微软雅黑" w:hAnsi="微软雅黑"/>
          <w:strike/>
          <w:color w:val="B2B2B2"/>
        </w:rPr>
        <w:t>为</w:t>
      </w:r>
      <w:r>
        <w:rPr>
          <w:rFonts w:ascii="微软雅黑" w:eastAsia="微软雅黑" w:hAnsi="微软雅黑" w:hint="eastAsia"/>
          <w:strike/>
          <w:color w:val="B2B2B2"/>
        </w:rPr>
        <w:t>VLAN</w:t>
      </w:r>
      <w:r>
        <w:rPr>
          <w:rFonts w:ascii="微软雅黑" w:eastAsia="微软雅黑" w:hAnsi="微软雅黑"/>
          <w:strike/>
          <w:color w:val="B2B2B2"/>
        </w:rPr>
        <w:t xml:space="preserve"> 1</w:t>
      </w:r>
      <w:r>
        <w:rPr>
          <w:rFonts w:ascii="微软雅黑" w:eastAsia="微软雅黑" w:hAnsi="微软雅黑" w:hint="eastAsia"/>
          <w:strike/>
          <w:color w:val="B2B2B2"/>
        </w:rPr>
        <w:t>。</w:t>
      </w:r>
    </w:p>
    <w:p w14:paraId="23361D89" w14:textId="77777777" w:rsidR="0076630D" w:rsidRDefault="00D7272D">
      <w:pPr>
        <w:ind w:left="419"/>
        <w:rPr>
          <w:rFonts w:ascii="微软雅黑" w:eastAsia="微软雅黑" w:hAnsi="微软雅黑"/>
          <w:strike/>
          <w:color w:val="B2B2B2"/>
        </w:rPr>
      </w:pPr>
      <w:r>
        <w:rPr>
          <w:rFonts w:ascii="微软雅黑" w:eastAsia="微软雅黑" w:hAnsi="微软雅黑" w:hint="eastAsia"/>
          <w:strike/>
          <w:color w:val="B2B2B2"/>
        </w:rPr>
        <w:lastRenderedPageBreak/>
        <w:t>IPv</w:t>
      </w:r>
      <w:r>
        <w:rPr>
          <w:rFonts w:ascii="微软雅黑" w:eastAsia="微软雅黑" w:hAnsi="微软雅黑"/>
          <w:strike/>
          <w:color w:val="B2B2B2"/>
        </w:rPr>
        <w:t>4</w:t>
      </w:r>
      <w:r>
        <w:rPr>
          <w:rFonts w:ascii="微软雅黑" w:eastAsia="微软雅黑" w:hAnsi="微软雅黑" w:hint="eastAsia"/>
          <w:strike/>
          <w:color w:val="B2B2B2"/>
        </w:rPr>
        <w:t>地址</w:t>
      </w:r>
      <w:r>
        <w:rPr>
          <w:rFonts w:ascii="微软雅黑" w:eastAsia="微软雅黑" w:hAnsi="微软雅黑"/>
          <w:strike/>
          <w:color w:val="B2B2B2"/>
        </w:rPr>
        <w:t>：设置</w:t>
      </w:r>
      <w:r>
        <w:rPr>
          <w:rFonts w:ascii="微软雅黑" w:eastAsia="微软雅黑" w:hAnsi="微软雅黑" w:hint="eastAsia"/>
          <w:strike/>
          <w:color w:val="B2B2B2"/>
        </w:rPr>
        <w:t>管理</w:t>
      </w:r>
      <w:r>
        <w:rPr>
          <w:rFonts w:ascii="微软雅黑" w:eastAsia="微软雅黑" w:hAnsi="微软雅黑"/>
          <w:strike/>
          <w:color w:val="B2B2B2"/>
        </w:rPr>
        <w:t>VLAN使用的IPv4</w:t>
      </w:r>
      <w:r>
        <w:rPr>
          <w:rFonts w:ascii="微软雅黑" w:eastAsia="微软雅黑" w:hAnsi="微软雅黑" w:hint="eastAsia"/>
          <w:strike/>
          <w:color w:val="B2B2B2"/>
        </w:rPr>
        <w:t>地址</w:t>
      </w:r>
      <w:r>
        <w:rPr>
          <w:rFonts w:ascii="微软雅黑" w:eastAsia="微软雅黑" w:hAnsi="微软雅黑"/>
          <w:strike/>
          <w:color w:val="B2B2B2"/>
        </w:rPr>
        <w:t>。</w:t>
      </w:r>
    </w:p>
    <w:p w14:paraId="6E17E2AA" w14:textId="77777777" w:rsidR="0076630D" w:rsidRDefault="00D7272D" w:rsidP="00B10728">
      <w:pPr>
        <w:pStyle w:val="af2"/>
        <w:numPr>
          <w:ilvl w:val="0"/>
          <w:numId w:val="170"/>
        </w:numPr>
        <w:ind w:firstLineChars="0"/>
        <w:rPr>
          <w:rFonts w:ascii="微软雅黑" w:eastAsia="微软雅黑" w:hAnsi="微软雅黑"/>
          <w:strike/>
          <w:color w:val="B2B2B2"/>
        </w:rPr>
      </w:pPr>
      <w:r>
        <w:rPr>
          <w:rFonts w:ascii="微软雅黑" w:eastAsia="微软雅黑" w:hAnsi="微软雅黑" w:hint="eastAsia"/>
          <w:strike/>
          <w:color w:val="B2B2B2"/>
        </w:rPr>
        <w:t>IPv</w:t>
      </w:r>
      <w:r>
        <w:rPr>
          <w:rFonts w:ascii="微软雅黑" w:eastAsia="微软雅黑" w:hAnsi="微软雅黑"/>
          <w:strike/>
          <w:color w:val="B2B2B2"/>
        </w:rPr>
        <w:t>4</w:t>
      </w:r>
      <w:r>
        <w:rPr>
          <w:rFonts w:ascii="微软雅黑" w:eastAsia="微软雅黑" w:hAnsi="微软雅黑" w:hint="eastAsia"/>
          <w:strike/>
          <w:color w:val="B2B2B2"/>
        </w:rPr>
        <w:t>地址类型：</w:t>
      </w:r>
      <w:r>
        <w:rPr>
          <w:rFonts w:ascii="微软雅黑" w:eastAsia="微软雅黑" w:hAnsi="微软雅黑"/>
          <w:strike/>
          <w:color w:val="B2B2B2"/>
        </w:rPr>
        <w:t>设置IPv4</w:t>
      </w:r>
      <w:r>
        <w:rPr>
          <w:rFonts w:ascii="微软雅黑" w:eastAsia="微软雅黑" w:hAnsi="微软雅黑" w:hint="eastAsia"/>
          <w:strike/>
          <w:color w:val="B2B2B2"/>
        </w:rPr>
        <w:t>地址</w:t>
      </w:r>
      <w:r>
        <w:rPr>
          <w:rFonts w:ascii="微软雅黑" w:eastAsia="微软雅黑" w:hAnsi="微软雅黑"/>
          <w:strike/>
          <w:color w:val="B2B2B2"/>
        </w:rPr>
        <w:t>的获取方式，选项有{DHCP|静态IP}</w:t>
      </w:r>
      <w:r>
        <w:rPr>
          <w:rFonts w:ascii="微软雅黑" w:eastAsia="微软雅黑" w:hAnsi="微软雅黑" w:hint="eastAsia"/>
          <w:strike/>
          <w:color w:val="B2B2B2"/>
        </w:rPr>
        <w:t>，</w:t>
      </w:r>
      <w:r>
        <w:rPr>
          <w:rFonts w:ascii="微软雅黑" w:eastAsia="微软雅黑" w:hAnsi="微软雅黑"/>
          <w:strike/>
          <w:color w:val="B2B2B2"/>
        </w:rPr>
        <w:t>默认</w:t>
      </w:r>
      <w:r>
        <w:rPr>
          <w:rFonts w:ascii="微软雅黑" w:eastAsia="微软雅黑" w:hAnsi="微软雅黑" w:hint="eastAsia"/>
          <w:strike/>
          <w:color w:val="B2B2B2"/>
        </w:rPr>
        <w:t>DHCP</w:t>
      </w:r>
      <w:r>
        <w:rPr>
          <w:rFonts w:ascii="微软雅黑" w:eastAsia="微软雅黑" w:hAnsi="微软雅黑"/>
          <w:strike/>
          <w:color w:val="B2B2B2"/>
        </w:rPr>
        <w:t>。</w:t>
      </w:r>
    </w:p>
    <w:p w14:paraId="255F820E" w14:textId="77777777" w:rsidR="0076630D" w:rsidRDefault="00D7272D" w:rsidP="00B10728">
      <w:pPr>
        <w:pStyle w:val="12"/>
        <w:numPr>
          <w:ilvl w:val="0"/>
          <w:numId w:val="522"/>
        </w:numPr>
        <w:ind w:firstLineChars="0"/>
        <w:rPr>
          <w:rFonts w:ascii="微软雅黑" w:eastAsia="微软雅黑" w:hAnsi="微软雅黑"/>
          <w:strike/>
          <w:color w:val="B2B2B2"/>
        </w:rPr>
      </w:pPr>
      <w:r>
        <w:rPr>
          <w:rFonts w:ascii="微软雅黑" w:eastAsia="微软雅黑" w:hAnsi="微软雅黑" w:hint="eastAsia"/>
          <w:strike/>
          <w:color w:val="B2B2B2"/>
        </w:rPr>
        <w:t>静态IP</w:t>
      </w:r>
    </w:p>
    <w:p w14:paraId="5C0D14F2" w14:textId="77777777" w:rsidR="0076630D" w:rsidRDefault="00D7272D" w:rsidP="00B10728">
      <w:pPr>
        <w:pStyle w:val="af2"/>
        <w:numPr>
          <w:ilvl w:val="0"/>
          <w:numId w:val="523"/>
        </w:numPr>
        <w:ind w:firstLineChars="0"/>
        <w:rPr>
          <w:rFonts w:ascii="微软雅黑" w:eastAsia="微软雅黑" w:hAnsi="微软雅黑"/>
          <w:strike/>
          <w:color w:val="B2B2B2"/>
        </w:rPr>
      </w:pPr>
      <w:r>
        <w:rPr>
          <w:rFonts w:ascii="微软雅黑" w:eastAsia="微软雅黑" w:hAnsi="微软雅黑" w:hint="eastAsia"/>
          <w:strike/>
          <w:color w:val="B2B2B2"/>
        </w:rPr>
        <w:t>*</w:t>
      </w:r>
      <w:r>
        <w:rPr>
          <w:rFonts w:ascii="微软雅黑" w:eastAsia="微软雅黑" w:hAnsi="微软雅黑"/>
          <w:strike/>
          <w:color w:val="B2B2B2"/>
        </w:rPr>
        <w:t>IPv4地址：设置管理IPv4地址</w:t>
      </w:r>
      <w:r>
        <w:rPr>
          <w:rFonts w:ascii="微软雅黑" w:eastAsia="微软雅黑" w:hAnsi="微软雅黑" w:hint="eastAsia"/>
          <w:strike/>
          <w:color w:val="B2B2B2"/>
        </w:rPr>
        <w:t>，</w:t>
      </w:r>
      <w:r>
        <w:rPr>
          <w:rFonts w:ascii="微软雅黑" w:eastAsia="微软雅黑" w:hAnsi="微软雅黑"/>
          <w:strike/>
          <w:color w:val="B2B2B2"/>
        </w:rPr>
        <w:t>输入格式为</w:t>
      </w:r>
      <w:r>
        <w:rPr>
          <w:rFonts w:ascii="微软雅黑" w:eastAsia="微软雅黑" w:hAnsi="微软雅黑" w:hint="eastAsia"/>
          <w:strike/>
          <w:color w:val="B2B2B2"/>
        </w:rPr>
        <w:t>xxx.xxx.xxx.xxx</w:t>
      </w:r>
      <w:r>
        <w:rPr>
          <w:rFonts w:ascii="微软雅黑" w:eastAsia="微软雅黑" w:hAnsi="微软雅黑"/>
          <w:strike/>
          <w:color w:val="B2B2B2"/>
        </w:rPr>
        <w:t>(x：</w:t>
      </w:r>
      <w:r>
        <w:rPr>
          <w:rFonts w:ascii="微软雅黑" w:eastAsia="微软雅黑" w:hAnsi="微软雅黑" w:hint="eastAsia"/>
          <w:strike/>
          <w:color w:val="B2B2B2"/>
        </w:rPr>
        <w:t>0-255</w:t>
      </w:r>
      <w:r>
        <w:rPr>
          <w:rFonts w:ascii="微软雅黑" w:eastAsia="微软雅黑" w:hAnsi="微软雅黑"/>
          <w:strike/>
          <w:color w:val="B2B2B2"/>
        </w:rPr>
        <w:t>)</w:t>
      </w:r>
      <w:r>
        <w:rPr>
          <w:rFonts w:ascii="微软雅黑" w:eastAsia="微软雅黑" w:hAnsi="微软雅黑" w:hint="eastAsia"/>
          <w:strike/>
          <w:color w:val="B2B2B2"/>
        </w:rPr>
        <w:t>，</w:t>
      </w:r>
      <w:r>
        <w:rPr>
          <w:rFonts w:ascii="微软雅黑" w:eastAsia="微软雅黑" w:hAnsi="微软雅黑"/>
          <w:strike/>
          <w:color w:val="B2B2B2"/>
        </w:rPr>
        <w:t>以点分十进制形式表示</w:t>
      </w:r>
      <w:r>
        <w:rPr>
          <w:rFonts w:ascii="微软雅黑" w:eastAsia="微软雅黑" w:hAnsi="微软雅黑" w:hint="eastAsia"/>
          <w:strike/>
          <w:color w:val="B2B2B2"/>
        </w:rPr>
        <w:t>。</w:t>
      </w:r>
      <w:r>
        <w:rPr>
          <w:rFonts w:ascii="微软雅黑" w:eastAsia="微软雅黑" w:hAnsi="微软雅黑"/>
          <w:strike/>
          <w:color w:val="B2B2B2"/>
        </w:rPr>
        <w:t>若输入</w:t>
      </w:r>
      <w:r>
        <w:rPr>
          <w:rFonts w:ascii="微软雅黑" w:eastAsia="微软雅黑" w:hAnsi="微软雅黑" w:hint="eastAsia"/>
          <w:strike/>
          <w:color w:val="B2B2B2"/>
        </w:rPr>
        <w:t>格式</w:t>
      </w:r>
      <w:r>
        <w:rPr>
          <w:rFonts w:ascii="微软雅黑" w:eastAsia="微软雅黑" w:hAnsi="微软雅黑"/>
          <w:strike/>
          <w:color w:val="B2B2B2"/>
        </w:rPr>
        <w:t>错误，则提示“</w:t>
      </w:r>
      <w:r>
        <w:rPr>
          <w:rFonts w:ascii="微软雅黑" w:eastAsia="微软雅黑" w:hAnsi="微软雅黑" w:hint="eastAsia"/>
          <w:strike/>
          <w:color w:val="B2B2B2"/>
        </w:rPr>
        <w:t>您输入</w:t>
      </w:r>
      <w:r>
        <w:rPr>
          <w:rFonts w:ascii="微软雅黑" w:eastAsia="微软雅黑" w:hAnsi="微软雅黑"/>
          <w:strike/>
          <w:color w:val="B2B2B2"/>
        </w:rPr>
        <w:t>的格式错误，请重新输入”</w:t>
      </w:r>
      <w:r>
        <w:rPr>
          <w:rFonts w:ascii="微软雅黑" w:eastAsia="微软雅黑" w:hAnsi="微软雅黑" w:hint="eastAsia"/>
          <w:strike/>
          <w:color w:val="B2B2B2"/>
        </w:rPr>
        <w:t>。默认192.168.0.254。</w:t>
      </w:r>
    </w:p>
    <w:p w14:paraId="7CE97B26" w14:textId="77777777" w:rsidR="0076630D" w:rsidRDefault="00D7272D">
      <w:pPr>
        <w:pStyle w:val="af2"/>
        <w:ind w:left="1259" w:firstLineChars="0" w:firstLine="0"/>
        <w:rPr>
          <w:rFonts w:ascii="微软雅黑" w:eastAsia="微软雅黑" w:hAnsi="微软雅黑"/>
          <w:strike/>
          <w:color w:val="B2B2B2"/>
        </w:rPr>
      </w:pPr>
      <w:r>
        <w:rPr>
          <w:rFonts w:ascii="微软雅黑" w:eastAsia="微软雅黑" w:hAnsi="微软雅黑" w:hint="eastAsia"/>
          <w:strike/>
          <w:color w:val="B2B2B2"/>
        </w:rPr>
        <w:t>注：管理</w:t>
      </w:r>
      <w:r>
        <w:rPr>
          <w:rFonts w:ascii="微软雅黑" w:eastAsia="微软雅黑" w:hAnsi="微软雅黑"/>
          <w:strike/>
          <w:color w:val="B2B2B2"/>
        </w:rPr>
        <w:t>IPv4地址</w:t>
      </w:r>
      <w:r>
        <w:rPr>
          <w:rFonts w:ascii="微软雅黑" w:eastAsia="微软雅黑" w:hAnsi="微软雅黑" w:hint="eastAsia"/>
          <w:strike/>
          <w:color w:val="B2B2B2"/>
        </w:rPr>
        <w:t>不能</w:t>
      </w:r>
      <w:r>
        <w:rPr>
          <w:rFonts w:ascii="微软雅黑" w:eastAsia="微软雅黑" w:hAnsi="微软雅黑"/>
          <w:strike/>
          <w:color w:val="B2B2B2"/>
        </w:rPr>
        <w:t>与VLAN接口的IP网段相同，否则需要报错提示“</w:t>
      </w:r>
      <w:r>
        <w:rPr>
          <w:rFonts w:ascii="微软雅黑" w:eastAsia="微软雅黑" w:hAnsi="微软雅黑" w:hint="eastAsia"/>
          <w:strike/>
          <w:color w:val="B2B2B2"/>
        </w:rPr>
        <w:t>IP</w:t>
      </w:r>
      <w:r>
        <w:rPr>
          <w:rFonts w:ascii="微软雅黑" w:eastAsia="微软雅黑" w:hAnsi="微软雅黑"/>
          <w:strike/>
          <w:color w:val="B2B2B2"/>
        </w:rPr>
        <w:t>地址网段已被</w:t>
      </w:r>
      <w:r>
        <w:rPr>
          <w:rFonts w:ascii="微软雅黑" w:eastAsia="微软雅黑" w:hAnsi="微软雅黑" w:hint="eastAsia"/>
          <w:strike/>
          <w:color w:val="B2B2B2"/>
        </w:rPr>
        <w:t>其他VLAN</w:t>
      </w:r>
      <w:r>
        <w:rPr>
          <w:rFonts w:ascii="微软雅黑" w:eastAsia="微软雅黑" w:hAnsi="微软雅黑"/>
          <w:strike/>
          <w:color w:val="B2B2B2"/>
        </w:rPr>
        <w:t>接口</w:t>
      </w:r>
      <w:r>
        <w:rPr>
          <w:rFonts w:ascii="微软雅黑" w:eastAsia="微软雅黑" w:hAnsi="微软雅黑" w:hint="eastAsia"/>
          <w:strike/>
          <w:color w:val="B2B2B2"/>
        </w:rPr>
        <w:t>使用</w:t>
      </w:r>
      <w:r>
        <w:rPr>
          <w:rFonts w:ascii="微软雅黑" w:eastAsia="微软雅黑" w:hAnsi="微软雅黑"/>
          <w:strike/>
          <w:color w:val="B2B2B2"/>
        </w:rPr>
        <w:t>，请重新</w:t>
      </w:r>
      <w:r>
        <w:rPr>
          <w:rFonts w:ascii="微软雅黑" w:eastAsia="微软雅黑" w:hAnsi="微软雅黑" w:hint="eastAsia"/>
          <w:strike/>
          <w:color w:val="B2B2B2"/>
        </w:rPr>
        <w:t>输入</w:t>
      </w:r>
      <w:r>
        <w:rPr>
          <w:rFonts w:ascii="微软雅黑" w:eastAsia="微软雅黑" w:hAnsi="微软雅黑"/>
          <w:strike/>
          <w:color w:val="B2B2B2"/>
        </w:rPr>
        <w:t>”</w:t>
      </w:r>
      <w:r>
        <w:rPr>
          <w:rFonts w:ascii="微软雅黑" w:eastAsia="微软雅黑" w:hAnsi="微软雅黑" w:hint="eastAsia"/>
          <w:strike/>
          <w:color w:val="B2B2B2"/>
        </w:rPr>
        <w:t>。</w:t>
      </w:r>
    </w:p>
    <w:p w14:paraId="24266EF2" w14:textId="77777777" w:rsidR="0076630D" w:rsidRDefault="00D7272D" w:rsidP="00B10728">
      <w:pPr>
        <w:pStyle w:val="af2"/>
        <w:numPr>
          <w:ilvl w:val="0"/>
          <w:numId w:val="523"/>
        </w:numPr>
        <w:ind w:firstLineChars="0"/>
        <w:rPr>
          <w:rFonts w:ascii="微软雅黑" w:eastAsia="微软雅黑" w:hAnsi="微软雅黑"/>
          <w:strike/>
          <w:color w:val="B2B2B2"/>
        </w:rPr>
      </w:pPr>
      <w:r>
        <w:rPr>
          <w:rFonts w:ascii="微软雅黑" w:eastAsia="微软雅黑" w:hAnsi="微软雅黑" w:hint="eastAsia"/>
          <w:strike/>
          <w:color w:val="B2B2B2"/>
        </w:rPr>
        <w:t>*子网掩码：按照</w:t>
      </w:r>
      <w:r>
        <w:rPr>
          <w:rFonts w:ascii="微软雅黑" w:eastAsia="微软雅黑" w:hAnsi="微软雅黑"/>
          <w:strike/>
          <w:color w:val="B2B2B2"/>
        </w:rPr>
        <w:t>IPv4</w:t>
      </w:r>
      <w:r>
        <w:rPr>
          <w:rFonts w:ascii="微软雅黑" w:eastAsia="微软雅黑" w:hAnsi="微软雅黑" w:hint="eastAsia"/>
          <w:strike/>
          <w:color w:val="B2B2B2"/>
        </w:rPr>
        <w:t>地址</w:t>
      </w:r>
      <w:r>
        <w:rPr>
          <w:rFonts w:ascii="微软雅黑" w:eastAsia="微软雅黑" w:hAnsi="微软雅黑"/>
          <w:strike/>
          <w:color w:val="B2B2B2"/>
        </w:rPr>
        <w:t>格式</w:t>
      </w:r>
      <w:r>
        <w:rPr>
          <w:rFonts w:ascii="微软雅黑" w:eastAsia="微软雅黑" w:hAnsi="微软雅黑" w:hint="eastAsia"/>
          <w:strike/>
          <w:color w:val="B2B2B2"/>
        </w:rPr>
        <w:t>点分十进制</w:t>
      </w:r>
      <w:r>
        <w:rPr>
          <w:rFonts w:ascii="微软雅黑" w:eastAsia="微软雅黑" w:hAnsi="微软雅黑"/>
          <w:strike/>
          <w:color w:val="B2B2B2"/>
        </w:rPr>
        <w:t>输入</w:t>
      </w:r>
    </w:p>
    <w:p w14:paraId="717B036B" w14:textId="77777777" w:rsidR="0076630D" w:rsidRDefault="00D7272D" w:rsidP="00B10728">
      <w:pPr>
        <w:pStyle w:val="af2"/>
        <w:numPr>
          <w:ilvl w:val="0"/>
          <w:numId w:val="523"/>
        </w:numPr>
        <w:ind w:firstLineChars="0"/>
        <w:rPr>
          <w:rFonts w:ascii="微软雅黑" w:eastAsia="微软雅黑" w:hAnsi="微软雅黑"/>
          <w:strike/>
          <w:color w:val="B2B2B2"/>
        </w:rPr>
      </w:pPr>
      <w:r>
        <w:rPr>
          <w:rFonts w:ascii="微软雅黑" w:eastAsia="微软雅黑" w:hAnsi="微软雅黑" w:hint="eastAsia"/>
          <w:strike/>
          <w:color w:val="B2B2B2"/>
        </w:rPr>
        <w:t>*默认网关：按照</w:t>
      </w:r>
      <w:r>
        <w:rPr>
          <w:rFonts w:ascii="微软雅黑" w:eastAsia="微软雅黑" w:hAnsi="微软雅黑"/>
          <w:strike/>
          <w:color w:val="B2B2B2"/>
        </w:rPr>
        <w:t>IPv4</w:t>
      </w:r>
      <w:r>
        <w:rPr>
          <w:rFonts w:ascii="微软雅黑" w:eastAsia="微软雅黑" w:hAnsi="微软雅黑" w:hint="eastAsia"/>
          <w:strike/>
          <w:color w:val="B2B2B2"/>
        </w:rPr>
        <w:t>地址</w:t>
      </w:r>
      <w:r>
        <w:rPr>
          <w:rFonts w:ascii="微软雅黑" w:eastAsia="微软雅黑" w:hAnsi="微软雅黑"/>
          <w:strike/>
          <w:color w:val="B2B2B2"/>
        </w:rPr>
        <w:t>格式点分十进制输入</w:t>
      </w:r>
    </w:p>
    <w:p w14:paraId="173F00FB" w14:textId="77777777" w:rsidR="0076630D" w:rsidRDefault="00D7272D" w:rsidP="00B10728">
      <w:pPr>
        <w:pStyle w:val="12"/>
        <w:numPr>
          <w:ilvl w:val="0"/>
          <w:numId w:val="522"/>
        </w:numPr>
        <w:ind w:firstLineChars="0"/>
        <w:rPr>
          <w:rFonts w:ascii="微软雅黑" w:eastAsia="微软雅黑" w:hAnsi="微软雅黑"/>
          <w:strike/>
          <w:color w:val="B2B2B2"/>
        </w:rPr>
      </w:pPr>
      <w:r>
        <w:rPr>
          <w:rFonts w:ascii="微软雅黑" w:eastAsia="微软雅黑" w:hAnsi="微软雅黑" w:hint="eastAsia"/>
          <w:strike/>
          <w:color w:val="B2B2B2"/>
        </w:rPr>
        <w:t>DHCP</w:t>
      </w:r>
      <w:r>
        <w:rPr>
          <w:rFonts w:ascii="微软雅黑" w:eastAsia="微软雅黑" w:hAnsi="微软雅黑"/>
          <w:strike/>
          <w:color w:val="B2B2B2"/>
        </w:rPr>
        <w:t>：自动获取分配</w:t>
      </w:r>
      <w:r>
        <w:rPr>
          <w:rFonts w:ascii="微软雅黑" w:eastAsia="微软雅黑" w:hAnsi="微软雅黑" w:hint="eastAsia"/>
          <w:strike/>
          <w:color w:val="B2B2B2"/>
        </w:rPr>
        <w:t>的</w:t>
      </w:r>
      <w:r>
        <w:rPr>
          <w:rFonts w:ascii="微软雅黑" w:eastAsia="微软雅黑" w:hAnsi="微软雅黑"/>
          <w:strike/>
          <w:color w:val="B2B2B2"/>
        </w:rPr>
        <w:t>IPv4地址</w:t>
      </w:r>
      <w:r>
        <w:rPr>
          <w:rFonts w:ascii="微软雅黑" w:eastAsia="微软雅黑" w:hAnsi="微软雅黑" w:hint="eastAsia"/>
          <w:strike/>
          <w:color w:val="B2B2B2"/>
        </w:rPr>
        <w:t>。</w:t>
      </w:r>
    </w:p>
    <w:p w14:paraId="6715603E" w14:textId="77777777" w:rsidR="0076630D" w:rsidRDefault="00D7272D">
      <w:pPr>
        <w:pStyle w:val="12"/>
        <w:ind w:left="839" w:firstLineChars="0" w:firstLine="0"/>
        <w:rPr>
          <w:rFonts w:ascii="微软雅黑" w:eastAsia="微软雅黑" w:hAnsi="微软雅黑"/>
          <w:strike/>
          <w:color w:val="B2B2B2"/>
        </w:rPr>
      </w:pPr>
      <w:r>
        <w:rPr>
          <w:rFonts w:ascii="微软雅黑" w:eastAsia="微软雅黑" w:hAnsi="微软雅黑" w:hint="eastAsia"/>
          <w:strike/>
          <w:color w:val="B2B2B2"/>
        </w:rPr>
        <w:t>注：若</w:t>
      </w:r>
      <w:r>
        <w:rPr>
          <w:rFonts w:ascii="微软雅黑" w:eastAsia="微软雅黑" w:hAnsi="微软雅黑"/>
          <w:strike/>
          <w:color w:val="B2B2B2"/>
        </w:rPr>
        <w:t>设备未接入DHCP，则可以使用</w:t>
      </w:r>
      <w:r>
        <w:rPr>
          <w:rFonts w:ascii="微软雅黑" w:eastAsia="微软雅黑" w:hAnsi="微软雅黑" w:hint="eastAsia"/>
          <w:strike/>
          <w:color w:val="B2B2B2"/>
        </w:rPr>
        <w:t>192.168.0.254登录</w:t>
      </w:r>
      <w:r>
        <w:rPr>
          <w:rFonts w:ascii="微软雅黑" w:eastAsia="微软雅黑" w:hAnsi="微软雅黑"/>
          <w:strike/>
          <w:color w:val="B2B2B2"/>
        </w:rPr>
        <w:t>；若接在了DHCP服务器下，则需要以DHCP获取到的IP进行登录。</w:t>
      </w:r>
    </w:p>
    <w:p w14:paraId="3A1A1A2B"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 xml:space="preserve">  </w:t>
      </w:r>
      <w:r>
        <w:rPr>
          <w:rFonts w:ascii="微软雅黑" w:eastAsia="微软雅黑" w:hAnsi="微软雅黑"/>
          <w:strike/>
          <w:color w:val="B2B2B2"/>
        </w:rPr>
        <w:t xml:space="preserve">  IPv6地址：配置管理VLAN</w:t>
      </w:r>
      <w:r>
        <w:rPr>
          <w:rFonts w:ascii="微软雅黑" w:eastAsia="微软雅黑" w:hAnsi="微软雅黑" w:hint="eastAsia"/>
          <w:strike/>
          <w:color w:val="B2B2B2"/>
        </w:rPr>
        <w:t>使用</w:t>
      </w:r>
      <w:r>
        <w:rPr>
          <w:rFonts w:ascii="微软雅黑" w:eastAsia="微软雅黑" w:hAnsi="微软雅黑"/>
          <w:strike/>
          <w:color w:val="B2B2B2"/>
        </w:rPr>
        <w:t>的IPv6地址</w:t>
      </w:r>
    </w:p>
    <w:p w14:paraId="166AAFD3" w14:textId="77777777" w:rsidR="0076630D" w:rsidRDefault="00D7272D" w:rsidP="00B10728">
      <w:pPr>
        <w:pStyle w:val="12"/>
        <w:numPr>
          <w:ilvl w:val="0"/>
          <w:numId w:val="521"/>
        </w:numPr>
        <w:ind w:firstLineChars="0"/>
        <w:rPr>
          <w:rFonts w:ascii="微软雅黑" w:eastAsia="微软雅黑" w:hAnsi="微软雅黑"/>
          <w:strike/>
          <w:color w:val="B2B2B2"/>
        </w:rPr>
      </w:pPr>
      <w:r>
        <w:rPr>
          <w:rFonts w:ascii="微软雅黑" w:eastAsia="微软雅黑" w:hAnsi="微软雅黑" w:hint="eastAsia"/>
          <w:strike/>
          <w:color w:val="B2B2B2"/>
        </w:rPr>
        <w:t>IPv6</w:t>
      </w:r>
      <w:r>
        <w:rPr>
          <w:rFonts w:ascii="微软雅黑" w:eastAsia="微软雅黑" w:hAnsi="微软雅黑"/>
          <w:strike/>
          <w:color w:val="B2B2B2"/>
        </w:rPr>
        <w:t>地址类型：设置IPv6</w:t>
      </w:r>
      <w:r>
        <w:rPr>
          <w:rFonts w:ascii="微软雅黑" w:eastAsia="微软雅黑" w:hAnsi="微软雅黑" w:hint="eastAsia"/>
          <w:strike/>
          <w:color w:val="B2B2B2"/>
        </w:rPr>
        <w:t>地址</w:t>
      </w:r>
      <w:r>
        <w:rPr>
          <w:rFonts w:ascii="微软雅黑" w:eastAsia="微软雅黑" w:hAnsi="微软雅黑"/>
          <w:strike/>
          <w:color w:val="B2B2B2"/>
        </w:rPr>
        <w:t>的获取方式，选项有{</w:t>
      </w:r>
      <w:r>
        <w:rPr>
          <w:rFonts w:ascii="微软雅黑" w:eastAsia="微软雅黑" w:hAnsi="微软雅黑" w:hint="eastAsia"/>
          <w:strike/>
          <w:color w:val="B2B2B2"/>
        </w:rPr>
        <w:t>无状态自动配置</w:t>
      </w:r>
      <w:r>
        <w:rPr>
          <w:rFonts w:ascii="微软雅黑" w:eastAsia="微软雅黑" w:hAnsi="微软雅黑"/>
          <w:strike/>
          <w:color w:val="B2B2B2"/>
        </w:rPr>
        <w:t>|DHCP</w:t>
      </w:r>
      <w:r>
        <w:rPr>
          <w:rFonts w:ascii="微软雅黑" w:eastAsia="微软雅黑" w:hAnsi="微软雅黑" w:hint="eastAsia"/>
          <w:strike/>
          <w:color w:val="B2B2B2"/>
        </w:rPr>
        <w:t>自动获取</w:t>
      </w:r>
      <w:r>
        <w:rPr>
          <w:rFonts w:ascii="微软雅黑" w:eastAsia="微软雅黑" w:hAnsi="微软雅黑"/>
          <w:strike/>
          <w:color w:val="B2B2B2"/>
        </w:rPr>
        <w:t>|静态IPv6}</w:t>
      </w:r>
      <w:r>
        <w:rPr>
          <w:rFonts w:ascii="微软雅黑" w:eastAsia="微软雅黑" w:hAnsi="微软雅黑" w:hint="eastAsia"/>
          <w:strike/>
          <w:color w:val="B2B2B2"/>
        </w:rPr>
        <w:t>，</w:t>
      </w:r>
      <w:r>
        <w:rPr>
          <w:rFonts w:ascii="微软雅黑" w:eastAsia="微软雅黑" w:hAnsi="微软雅黑"/>
          <w:strike/>
          <w:color w:val="B2B2B2"/>
        </w:rPr>
        <w:t>默认</w:t>
      </w:r>
      <w:r>
        <w:rPr>
          <w:rFonts w:ascii="微软雅黑" w:eastAsia="微软雅黑" w:hAnsi="微软雅黑" w:hint="eastAsia"/>
          <w:strike/>
          <w:color w:val="B2B2B2"/>
        </w:rPr>
        <w:t>无状态自动配置。</w:t>
      </w:r>
    </w:p>
    <w:p w14:paraId="15E80114" w14:textId="77777777" w:rsidR="0076630D" w:rsidRDefault="00D7272D" w:rsidP="00B10728">
      <w:pPr>
        <w:pStyle w:val="12"/>
        <w:numPr>
          <w:ilvl w:val="0"/>
          <w:numId w:val="522"/>
        </w:numPr>
        <w:ind w:firstLineChars="0"/>
        <w:rPr>
          <w:rFonts w:ascii="微软雅黑" w:eastAsia="微软雅黑" w:hAnsi="微软雅黑"/>
          <w:strike/>
          <w:color w:val="B2B2B2"/>
        </w:rPr>
      </w:pPr>
      <w:r>
        <w:rPr>
          <w:rFonts w:ascii="微软雅黑" w:eastAsia="微软雅黑" w:hAnsi="微软雅黑" w:hint="eastAsia"/>
          <w:strike/>
          <w:color w:val="B2B2B2"/>
        </w:rPr>
        <w:t>无状态</w:t>
      </w:r>
      <w:r>
        <w:rPr>
          <w:rFonts w:ascii="微软雅黑" w:eastAsia="微软雅黑" w:hAnsi="微软雅黑"/>
          <w:strike/>
          <w:color w:val="B2B2B2"/>
        </w:rPr>
        <w:t>自动配置</w:t>
      </w:r>
      <w:r>
        <w:rPr>
          <w:rFonts w:ascii="微软雅黑" w:eastAsia="微软雅黑" w:hAnsi="微软雅黑" w:hint="eastAsia"/>
          <w:strike/>
          <w:color w:val="B2B2B2"/>
        </w:rPr>
        <w:t>：</w:t>
      </w:r>
      <w:r>
        <w:rPr>
          <w:rFonts w:ascii="微软雅黑" w:eastAsia="微软雅黑" w:hAnsi="微软雅黑"/>
          <w:strike/>
          <w:color w:val="B2B2B2"/>
        </w:rPr>
        <w:t>根据RA</w:t>
      </w:r>
      <w:r>
        <w:rPr>
          <w:rFonts w:ascii="微软雅黑" w:eastAsia="微软雅黑" w:hAnsi="微软雅黑" w:hint="eastAsia"/>
          <w:strike/>
          <w:color w:val="B2B2B2"/>
        </w:rPr>
        <w:t>前缀</w:t>
      </w:r>
      <w:r>
        <w:rPr>
          <w:rFonts w:ascii="微软雅黑" w:eastAsia="微软雅黑" w:hAnsi="微软雅黑"/>
          <w:strike/>
          <w:color w:val="B2B2B2"/>
        </w:rPr>
        <w:t>自动</w:t>
      </w:r>
      <w:r>
        <w:rPr>
          <w:rFonts w:ascii="微软雅黑" w:eastAsia="微软雅黑" w:hAnsi="微软雅黑" w:hint="eastAsia"/>
          <w:strike/>
          <w:color w:val="B2B2B2"/>
        </w:rPr>
        <w:t>生成全球单播地址</w:t>
      </w:r>
      <w:r>
        <w:rPr>
          <w:rFonts w:ascii="微软雅黑" w:eastAsia="微软雅黑" w:hAnsi="微软雅黑"/>
          <w:strike/>
          <w:color w:val="B2B2B2"/>
        </w:rPr>
        <w:t>。</w:t>
      </w:r>
    </w:p>
    <w:p w14:paraId="007E246D" w14:textId="77777777" w:rsidR="0076630D" w:rsidRDefault="00D7272D" w:rsidP="00B10728">
      <w:pPr>
        <w:pStyle w:val="12"/>
        <w:numPr>
          <w:ilvl w:val="0"/>
          <w:numId w:val="522"/>
        </w:numPr>
        <w:ind w:firstLineChars="0"/>
        <w:rPr>
          <w:rFonts w:ascii="微软雅黑" w:eastAsia="微软雅黑" w:hAnsi="微软雅黑"/>
          <w:strike/>
          <w:color w:val="B2B2B2"/>
        </w:rPr>
      </w:pPr>
      <w:r>
        <w:rPr>
          <w:rFonts w:ascii="微软雅黑" w:eastAsia="微软雅黑" w:hAnsi="微软雅黑" w:hint="eastAsia"/>
          <w:strike/>
          <w:color w:val="B2B2B2"/>
        </w:rPr>
        <w:t>静态</w:t>
      </w:r>
      <w:r>
        <w:rPr>
          <w:rFonts w:ascii="微软雅黑" w:eastAsia="微软雅黑" w:hAnsi="微软雅黑"/>
          <w:strike/>
          <w:color w:val="B2B2B2"/>
        </w:rPr>
        <w:t>IPv6</w:t>
      </w:r>
      <w:r>
        <w:rPr>
          <w:rFonts w:ascii="微软雅黑" w:eastAsia="微软雅黑" w:hAnsi="微软雅黑" w:hint="eastAsia"/>
          <w:strike/>
          <w:color w:val="B2B2B2"/>
        </w:rPr>
        <w:t>：</w:t>
      </w:r>
    </w:p>
    <w:p w14:paraId="02481A01" w14:textId="77777777" w:rsidR="0076630D" w:rsidRDefault="00D7272D" w:rsidP="00B10728">
      <w:pPr>
        <w:pStyle w:val="12"/>
        <w:numPr>
          <w:ilvl w:val="0"/>
          <w:numId w:val="524"/>
        </w:numPr>
        <w:ind w:firstLineChars="0"/>
        <w:rPr>
          <w:rFonts w:ascii="微软雅黑" w:eastAsia="微软雅黑" w:hAnsi="微软雅黑"/>
          <w:strike/>
          <w:color w:val="B2B2B2"/>
        </w:rPr>
      </w:pPr>
      <w:r>
        <w:rPr>
          <w:rFonts w:ascii="微软雅黑" w:eastAsia="微软雅黑" w:hAnsi="微软雅黑"/>
          <w:strike/>
          <w:color w:val="B2B2B2"/>
        </w:rPr>
        <w:t>IPv6</w:t>
      </w:r>
      <w:r>
        <w:rPr>
          <w:rFonts w:ascii="微软雅黑" w:eastAsia="微软雅黑" w:hAnsi="微软雅黑" w:hint="eastAsia"/>
          <w:strike/>
          <w:color w:val="B2B2B2"/>
        </w:rPr>
        <w:t>地址：</w:t>
      </w:r>
      <w:r>
        <w:rPr>
          <w:rFonts w:ascii="微软雅黑" w:eastAsia="微软雅黑" w:hAnsi="微软雅黑"/>
          <w:strike/>
          <w:color w:val="B2B2B2"/>
        </w:rPr>
        <w:t>设置IPv6</w:t>
      </w:r>
      <w:r>
        <w:rPr>
          <w:rFonts w:ascii="微软雅黑" w:eastAsia="微软雅黑" w:hAnsi="微软雅黑" w:hint="eastAsia"/>
          <w:strike/>
          <w:color w:val="B2B2B2"/>
        </w:rPr>
        <w:t>地址</w:t>
      </w:r>
      <w:r>
        <w:rPr>
          <w:rFonts w:ascii="微软雅黑" w:eastAsia="微软雅黑" w:hAnsi="微软雅黑"/>
          <w:strike/>
          <w:color w:val="B2B2B2"/>
        </w:rPr>
        <w:t>，按IPv6</w:t>
      </w:r>
      <w:r>
        <w:rPr>
          <w:rFonts w:ascii="微软雅黑" w:eastAsia="微软雅黑" w:hAnsi="微软雅黑" w:hint="eastAsia"/>
          <w:strike/>
          <w:color w:val="B2B2B2"/>
        </w:rPr>
        <w:t>的</w:t>
      </w:r>
      <w:r>
        <w:rPr>
          <w:rFonts w:ascii="微软雅黑" w:eastAsia="微软雅黑" w:hAnsi="微软雅黑"/>
          <w:strike/>
          <w:color w:val="B2B2B2"/>
        </w:rPr>
        <w:t>冒号十六进制格式</w:t>
      </w:r>
      <w:r>
        <w:rPr>
          <w:rFonts w:ascii="微软雅黑" w:eastAsia="微软雅黑" w:hAnsi="微软雅黑" w:hint="eastAsia"/>
          <w:strike/>
          <w:color w:val="B2B2B2"/>
        </w:rPr>
        <w:t>(</w:t>
      </w:r>
      <w:r>
        <w:rPr>
          <w:rFonts w:ascii="微软雅黑" w:eastAsia="微软雅黑" w:hAnsi="微软雅黑"/>
          <w:strike/>
          <w:color w:val="B2B2B2"/>
        </w:rPr>
        <w:t>IPv6</w:t>
      </w:r>
      <w:r>
        <w:rPr>
          <w:rFonts w:ascii="微软雅黑" w:eastAsia="微软雅黑" w:hAnsi="微软雅黑" w:hint="eastAsia"/>
          <w:strike/>
          <w:color w:val="B2B2B2"/>
        </w:rPr>
        <w:t>地址</w:t>
      </w:r>
      <w:r>
        <w:rPr>
          <w:rFonts w:ascii="微软雅黑" w:eastAsia="微软雅黑" w:hAnsi="微软雅黑"/>
          <w:strike/>
          <w:color w:val="B2B2B2"/>
        </w:rPr>
        <w:t>共1</w:t>
      </w:r>
      <w:r>
        <w:rPr>
          <w:rFonts w:ascii="微软雅黑" w:eastAsia="微软雅黑" w:hAnsi="微软雅黑" w:hint="eastAsia"/>
          <w:strike/>
          <w:color w:val="B2B2B2"/>
        </w:rPr>
        <w:t>28</w:t>
      </w:r>
      <w:r>
        <w:rPr>
          <w:rFonts w:ascii="微软雅黑" w:eastAsia="微软雅黑" w:hAnsi="微软雅黑"/>
          <w:strike/>
          <w:color w:val="B2B2B2"/>
        </w:rPr>
        <w:t>bit</w:t>
      </w:r>
      <w:r>
        <w:rPr>
          <w:rFonts w:ascii="微软雅黑" w:eastAsia="微软雅黑" w:hAnsi="微软雅黑" w:hint="eastAsia"/>
          <w:strike/>
          <w:color w:val="B2B2B2"/>
        </w:rPr>
        <w:t>，每16</w:t>
      </w:r>
      <w:r>
        <w:rPr>
          <w:rFonts w:ascii="微软雅黑" w:eastAsia="微软雅黑" w:hAnsi="微软雅黑"/>
          <w:strike/>
          <w:color w:val="B2B2B2"/>
        </w:rPr>
        <w:t>bit为一段，段之间用“</w:t>
      </w:r>
      <w:r>
        <w:rPr>
          <w:rFonts w:ascii="微软雅黑" w:eastAsia="微软雅黑" w:hAnsi="微软雅黑" w:hint="eastAsia"/>
          <w:strike/>
          <w:color w:val="B2B2B2"/>
        </w:rPr>
        <w:t>:</w:t>
      </w:r>
      <w:r>
        <w:rPr>
          <w:rFonts w:ascii="微软雅黑" w:eastAsia="微软雅黑" w:hAnsi="微软雅黑"/>
          <w:strike/>
          <w:color w:val="B2B2B2"/>
        </w:rPr>
        <w:t>”</w:t>
      </w:r>
      <w:r>
        <w:rPr>
          <w:rFonts w:ascii="微软雅黑" w:eastAsia="微软雅黑" w:hAnsi="微软雅黑" w:hint="eastAsia"/>
          <w:strike/>
          <w:color w:val="B2B2B2"/>
        </w:rPr>
        <w:t>分隔)输入</w:t>
      </w:r>
      <w:r>
        <w:rPr>
          <w:rFonts w:ascii="微软雅黑" w:eastAsia="微软雅黑" w:hAnsi="微软雅黑"/>
          <w:strike/>
          <w:color w:val="B2B2B2"/>
        </w:rPr>
        <w:t>IPv6</w:t>
      </w:r>
      <w:r>
        <w:rPr>
          <w:rFonts w:ascii="微软雅黑" w:eastAsia="微软雅黑" w:hAnsi="微软雅黑" w:hint="eastAsia"/>
          <w:strike/>
          <w:color w:val="B2B2B2"/>
        </w:rPr>
        <w:t>地址</w:t>
      </w:r>
      <w:r>
        <w:rPr>
          <w:rFonts w:ascii="微软雅黑" w:eastAsia="微软雅黑" w:hAnsi="微软雅黑"/>
          <w:strike/>
          <w:color w:val="B2B2B2"/>
        </w:rPr>
        <w:t>，否则需要提示“</w:t>
      </w:r>
      <w:r>
        <w:rPr>
          <w:rFonts w:ascii="微软雅黑" w:eastAsia="微软雅黑" w:hAnsi="微软雅黑" w:hint="eastAsia"/>
          <w:strike/>
          <w:color w:val="B2B2B2"/>
        </w:rPr>
        <w:t>您输入</w:t>
      </w:r>
      <w:r>
        <w:rPr>
          <w:rFonts w:ascii="微软雅黑" w:eastAsia="微软雅黑" w:hAnsi="微软雅黑"/>
          <w:strike/>
          <w:color w:val="B2B2B2"/>
        </w:rPr>
        <w:t>的IP地址格式错误，请重新输入”</w:t>
      </w:r>
      <w:r>
        <w:rPr>
          <w:rFonts w:ascii="微软雅黑" w:eastAsia="微软雅黑" w:hAnsi="微软雅黑" w:hint="eastAsia"/>
          <w:strike/>
          <w:color w:val="B2B2B2"/>
        </w:rPr>
        <w:t>。管理IPv6</w:t>
      </w:r>
      <w:r>
        <w:rPr>
          <w:rFonts w:ascii="微软雅黑" w:eastAsia="微软雅黑" w:hAnsi="微软雅黑"/>
          <w:strike/>
          <w:color w:val="B2B2B2"/>
        </w:rPr>
        <w:t>地址</w:t>
      </w:r>
      <w:r>
        <w:rPr>
          <w:rFonts w:ascii="微软雅黑" w:eastAsia="微软雅黑" w:hAnsi="微软雅黑" w:hint="eastAsia"/>
          <w:strike/>
          <w:color w:val="B2B2B2"/>
        </w:rPr>
        <w:t>不能</w:t>
      </w:r>
      <w:r>
        <w:rPr>
          <w:rFonts w:ascii="微软雅黑" w:eastAsia="微软雅黑" w:hAnsi="微软雅黑"/>
          <w:strike/>
          <w:color w:val="B2B2B2"/>
        </w:rPr>
        <w:t>与VLAN接口的IPv6地址</w:t>
      </w:r>
      <w:r>
        <w:rPr>
          <w:rFonts w:ascii="微软雅黑" w:eastAsia="微软雅黑" w:hAnsi="微软雅黑" w:hint="eastAsia"/>
          <w:strike/>
          <w:color w:val="B2B2B2"/>
        </w:rPr>
        <w:t>网段相同，</w:t>
      </w:r>
      <w:r>
        <w:rPr>
          <w:rFonts w:ascii="微软雅黑" w:eastAsia="微软雅黑" w:hAnsi="微软雅黑"/>
          <w:strike/>
          <w:color w:val="B2B2B2"/>
        </w:rPr>
        <w:t>否则需要报错提示“IPv6地址网段已被</w:t>
      </w:r>
      <w:r>
        <w:rPr>
          <w:rFonts w:ascii="微软雅黑" w:eastAsia="微软雅黑" w:hAnsi="微软雅黑" w:hint="eastAsia"/>
          <w:strike/>
          <w:color w:val="B2B2B2"/>
        </w:rPr>
        <w:t>其他</w:t>
      </w:r>
      <w:r>
        <w:rPr>
          <w:rFonts w:ascii="微软雅黑" w:eastAsia="微软雅黑" w:hAnsi="微软雅黑"/>
          <w:strike/>
          <w:color w:val="B2B2B2"/>
        </w:rPr>
        <w:t>VLAN接口使用，</w:t>
      </w:r>
      <w:r>
        <w:rPr>
          <w:rFonts w:ascii="微软雅黑" w:eastAsia="微软雅黑" w:hAnsi="微软雅黑"/>
          <w:strike/>
          <w:color w:val="B2B2B2"/>
        </w:rPr>
        <w:lastRenderedPageBreak/>
        <w:t>请重新输入”。</w:t>
      </w:r>
    </w:p>
    <w:p w14:paraId="231A58E1" w14:textId="77777777" w:rsidR="0076630D" w:rsidRDefault="00D7272D" w:rsidP="00B10728">
      <w:pPr>
        <w:pStyle w:val="af2"/>
        <w:numPr>
          <w:ilvl w:val="0"/>
          <w:numId w:val="525"/>
        </w:numPr>
        <w:ind w:firstLineChars="0"/>
        <w:rPr>
          <w:rFonts w:ascii="微软雅黑" w:eastAsia="微软雅黑" w:hAnsi="微软雅黑"/>
          <w:strike/>
          <w:color w:val="B2B2B2"/>
        </w:rPr>
      </w:pPr>
      <w:r>
        <w:rPr>
          <w:rFonts w:ascii="微软雅黑" w:eastAsia="微软雅黑" w:hAnsi="微软雅黑" w:hint="eastAsia"/>
          <w:strike/>
          <w:color w:val="B2B2B2"/>
        </w:rPr>
        <w:t>*IPv</w:t>
      </w:r>
      <w:r>
        <w:rPr>
          <w:rFonts w:ascii="微软雅黑" w:eastAsia="微软雅黑" w:hAnsi="微软雅黑"/>
          <w:strike/>
          <w:color w:val="B2B2B2"/>
        </w:rPr>
        <w:t>6</w:t>
      </w:r>
      <w:r>
        <w:rPr>
          <w:rFonts w:ascii="微软雅黑" w:eastAsia="微软雅黑" w:hAnsi="微软雅黑" w:hint="eastAsia"/>
          <w:strike/>
          <w:color w:val="B2B2B2"/>
        </w:rPr>
        <w:t>地址</w:t>
      </w:r>
      <w:r>
        <w:rPr>
          <w:rFonts w:ascii="微软雅黑" w:eastAsia="微软雅黑" w:hAnsi="微软雅黑"/>
          <w:strike/>
          <w:color w:val="B2B2B2"/>
        </w:rPr>
        <w:t>：</w:t>
      </w:r>
      <w:r>
        <w:rPr>
          <w:rFonts w:ascii="微软雅黑" w:eastAsia="微软雅黑" w:hAnsi="微软雅黑" w:hint="eastAsia"/>
          <w:strike/>
          <w:color w:val="B2B2B2"/>
        </w:rPr>
        <w:t>以</w:t>
      </w:r>
      <w:r>
        <w:rPr>
          <w:rFonts w:ascii="微软雅黑" w:eastAsia="微软雅黑" w:hAnsi="微软雅黑"/>
          <w:strike/>
          <w:color w:val="B2B2B2"/>
        </w:rPr>
        <w:t>冒号十六进制</w:t>
      </w:r>
      <w:r>
        <w:rPr>
          <w:rFonts w:ascii="微软雅黑" w:eastAsia="微软雅黑" w:hAnsi="微软雅黑" w:hint="eastAsia"/>
          <w:strike/>
          <w:color w:val="B2B2B2"/>
        </w:rPr>
        <w:t>形式设置管理</w:t>
      </w:r>
      <w:r>
        <w:rPr>
          <w:rFonts w:ascii="微软雅黑" w:eastAsia="微软雅黑" w:hAnsi="微软雅黑"/>
          <w:strike/>
          <w:color w:val="B2B2B2"/>
        </w:rPr>
        <w:t>VLAN</w:t>
      </w:r>
      <w:r>
        <w:rPr>
          <w:rFonts w:ascii="微软雅黑" w:eastAsia="微软雅黑" w:hAnsi="微软雅黑" w:hint="eastAsia"/>
          <w:strike/>
          <w:color w:val="B2B2B2"/>
        </w:rPr>
        <w:t>的</w:t>
      </w:r>
      <w:r>
        <w:rPr>
          <w:rFonts w:ascii="微软雅黑" w:eastAsia="微软雅黑" w:hAnsi="微软雅黑"/>
          <w:strike/>
          <w:color w:val="B2B2B2"/>
        </w:rPr>
        <w:t>IPv6</w:t>
      </w:r>
      <w:r>
        <w:rPr>
          <w:rFonts w:ascii="微软雅黑" w:eastAsia="微软雅黑" w:hAnsi="微软雅黑" w:hint="eastAsia"/>
          <w:strike/>
          <w:color w:val="B2B2B2"/>
        </w:rPr>
        <w:t>地址，若格式</w:t>
      </w:r>
      <w:r>
        <w:rPr>
          <w:rFonts w:ascii="微软雅黑" w:eastAsia="微软雅黑" w:hAnsi="微软雅黑"/>
          <w:strike/>
          <w:color w:val="B2B2B2"/>
        </w:rPr>
        <w:t>错误</w:t>
      </w:r>
      <w:r>
        <w:rPr>
          <w:rFonts w:ascii="微软雅黑" w:eastAsia="微软雅黑" w:hAnsi="微软雅黑" w:hint="eastAsia"/>
          <w:strike/>
          <w:color w:val="B2B2B2"/>
        </w:rPr>
        <w:t>需要报错提示</w:t>
      </w:r>
      <w:r>
        <w:rPr>
          <w:rFonts w:ascii="微软雅黑" w:eastAsia="微软雅黑" w:hAnsi="微软雅黑"/>
          <w:strike/>
          <w:color w:val="B2B2B2"/>
        </w:rPr>
        <w:t>“您输入的IPv6</w:t>
      </w:r>
      <w:r>
        <w:rPr>
          <w:rFonts w:ascii="微软雅黑" w:eastAsia="微软雅黑" w:hAnsi="微软雅黑" w:hint="eastAsia"/>
          <w:strike/>
          <w:color w:val="B2B2B2"/>
        </w:rPr>
        <w:t>地址格式不正确</w:t>
      </w:r>
      <w:r>
        <w:rPr>
          <w:rFonts w:ascii="微软雅黑" w:eastAsia="微软雅黑" w:hAnsi="微软雅黑"/>
          <w:strike/>
          <w:color w:val="B2B2B2"/>
        </w:rPr>
        <w:t>，请重新输入”</w:t>
      </w:r>
      <w:r>
        <w:rPr>
          <w:rFonts w:ascii="微软雅黑" w:eastAsia="微软雅黑" w:hAnsi="微软雅黑" w:hint="eastAsia"/>
          <w:strike/>
          <w:color w:val="B2B2B2"/>
        </w:rPr>
        <w:t>。不同</w:t>
      </w:r>
      <w:r>
        <w:rPr>
          <w:rFonts w:ascii="微软雅黑" w:eastAsia="微软雅黑" w:hAnsi="微软雅黑"/>
          <w:strike/>
          <w:color w:val="B2B2B2"/>
        </w:rPr>
        <w:t>的VLAN</w:t>
      </w:r>
      <w:r>
        <w:rPr>
          <w:rFonts w:ascii="微软雅黑" w:eastAsia="微软雅黑" w:hAnsi="微软雅黑" w:hint="eastAsia"/>
          <w:strike/>
          <w:color w:val="B2B2B2"/>
        </w:rPr>
        <w:t>接口</w:t>
      </w:r>
      <w:r>
        <w:rPr>
          <w:rFonts w:ascii="微软雅黑" w:eastAsia="微软雅黑" w:hAnsi="微软雅黑"/>
          <w:strike/>
          <w:color w:val="B2B2B2"/>
        </w:rPr>
        <w:t>，IPv6</w:t>
      </w:r>
      <w:r>
        <w:rPr>
          <w:rFonts w:ascii="微软雅黑" w:eastAsia="微软雅黑" w:hAnsi="微软雅黑" w:hint="eastAsia"/>
          <w:strike/>
          <w:color w:val="B2B2B2"/>
        </w:rPr>
        <w:t>地址</w:t>
      </w:r>
      <w:r>
        <w:rPr>
          <w:rFonts w:ascii="微软雅黑" w:eastAsia="微软雅黑" w:hAnsi="微软雅黑"/>
          <w:strike/>
          <w:color w:val="B2B2B2"/>
        </w:rPr>
        <w:t>不能相同。</w:t>
      </w:r>
    </w:p>
    <w:p w14:paraId="44D07DC6" w14:textId="77777777" w:rsidR="0076630D" w:rsidRDefault="00D7272D" w:rsidP="00B10728">
      <w:pPr>
        <w:pStyle w:val="af2"/>
        <w:numPr>
          <w:ilvl w:val="0"/>
          <w:numId w:val="525"/>
        </w:numPr>
        <w:ind w:firstLineChars="0"/>
        <w:rPr>
          <w:rFonts w:ascii="微软雅黑" w:eastAsia="微软雅黑" w:hAnsi="微软雅黑"/>
          <w:strike/>
          <w:color w:val="B2B2B2"/>
        </w:rPr>
      </w:pPr>
      <w:r>
        <w:rPr>
          <w:rFonts w:ascii="微软雅黑" w:eastAsia="微软雅黑" w:hAnsi="微软雅黑" w:hint="eastAsia"/>
          <w:strike/>
          <w:color w:val="B2B2B2"/>
        </w:rPr>
        <w:t>*前缀长度</w:t>
      </w:r>
      <w:r>
        <w:rPr>
          <w:rFonts w:ascii="微软雅黑" w:eastAsia="微软雅黑" w:hAnsi="微软雅黑"/>
          <w:strike/>
          <w:color w:val="B2B2B2"/>
        </w:rPr>
        <w:t>：</w:t>
      </w:r>
      <w:r>
        <w:rPr>
          <w:rFonts w:ascii="微软雅黑" w:eastAsia="微软雅黑" w:hAnsi="微软雅黑" w:hint="eastAsia"/>
          <w:strike/>
          <w:color w:val="B2B2B2"/>
        </w:rPr>
        <w:t>输入范围</w:t>
      </w:r>
      <w:r>
        <w:rPr>
          <w:rFonts w:ascii="微软雅黑" w:eastAsia="微软雅黑" w:hAnsi="微软雅黑"/>
          <w:strike/>
          <w:color w:val="B2B2B2"/>
        </w:rPr>
        <w:t>为1-128</w:t>
      </w:r>
      <w:r>
        <w:rPr>
          <w:rFonts w:ascii="微软雅黑" w:eastAsia="微软雅黑" w:hAnsi="微软雅黑" w:hint="eastAsia"/>
          <w:strike/>
          <w:color w:val="B2B2B2"/>
        </w:rPr>
        <w:t>的</w:t>
      </w:r>
      <w:r>
        <w:rPr>
          <w:rFonts w:ascii="微软雅黑" w:eastAsia="微软雅黑" w:hAnsi="微软雅黑"/>
          <w:strike/>
          <w:color w:val="B2B2B2"/>
        </w:rPr>
        <w:t>整数</w:t>
      </w:r>
      <w:r>
        <w:rPr>
          <w:rFonts w:ascii="微软雅黑" w:eastAsia="微软雅黑" w:hAnsi="微软雅黑" w:hint="eastAsia"/>
          <w:strike/>
          <w:color w:val="B2B2B2"/>
        </w:rPr>
        <w:t>，</w:t>
      </w:r>
      <w:r>
        <w:rPr>
          <w:rFonts w:ascii="微软雅黑" w:eastAsia="微软雅黑" w:hAnsi="微软雅黑"/>
          <w:strike/>
          <w:color w:val="B2B2B2"/>
        </w:rPr>
        <w:t>默认</w:t>
      </w:r>
      <w:r>
        <w:rPr>
          <w:rFonts w:ascii="微软雅黑" w:eastAsia="微软雅黑" w:hAnsi="微软雅黑" w:hint="eastAsia"/>
          <w:strike/>
          <w:color w:val="B2B2B2"/>
        </w:rPr>
        <w:t>64。</w:t>
      </w:r>
    </w:p>
    <w:p w14:paraId="0D75F1CF" w14:textId="77777777" w:rsidR="0076630D" w:rsidRDefault="00D7272D" w:rsidP="00B10728">
      <w:pPr>
        <w:pStyle w:val="af2"/>
        <w:numPr>
          <w:ilvl w:val="0"/>
          <w:numId w:val="525"/>
        </w:numPr>
        <w:ind w:firstLineChars="0"/>
        <w:rPr>
          <w:rFonts w:ascii="微软雅黑" w:eastAsia="微软雅黑" w:hAnsi="微软雅黑"/>
          <w:strike/>
          <w:color w:val="B2B2B2"/>
        </w:rPr>
      </w:pPr>
      <w:r>
        <w:rPr>
          <w:rFonts w:ascii="微软雅黑" w:eastAsia="微软雅黑" w:hAnsi="微软雅黑" w:hint="eastAsia"/>
          <w:strike/>
          <w:color w:val="B2B2B2"/>
        </w:rPr>
        <w:t>*默认网关：设置</w:t>
      </w:r>
      <w:r>
        <w:rPr>
          <w:rFonts w:ascii="微软雅黑" w:eastAsia="微软雅黑" w:hAnsi="微软雅黑"/>
          <w:strike/>
          <w:color w:val="B2B2B2"/>
        </w:rPr>
        <w:t>IPv6地址的网关地址</w:t>
      </w:r>
      <w:r>
        <w:rPr>
          <w:rFonts w:ascii="微软雅黑" w:eastAsia="微软雅黑" w:hAnsi="微软雅黑" w:hint="eastAsia"/>
          <w:strike/>
          <w:color w:val="B2B2B2"/>
        </w:rPr>
        <w:t>，</w:t>
      </w:r>
      <w:r>
        <w:rPr>
          <w:rFonts w:ascii="微软雅黑" w:eastAsia="微软雅黑" w:hAnsi="微软雅黑"/>
          <w:strike/>
          <w:color w:val="B2B2B2"/>
        </w:rPr>
        <w:t>以IPv6地址格式输入。</w:t>
      </w:r>
    </w:p>
    <w:p w14:paraId="00CA37F8" w14:textId="77777777" w:rsidR="0076630D" w:rsidRDefault="00D7272D" w:rsidP="00B10728">
      <w:pPr>
        <w:pStyle w:val="12"/>
        <w:numPr>
          <w:ilvl w:val="0"/>
          <w:numId w:val="522"/>
        </w:numPr>
        <w:ind w:firstLineChars="0"/>
        <w:rPr>
          <w:rFonts w:ascii="微软雅黑" w:eastAsia="微软雅黑" w:hAnsi="微软雅黑"/>
          <w:strike/>
          <w:color w:val="B2B2B2"/>
        </w:rPr>
      </w:pPr>
      <w:r>
        <w:rPr>
          <w:rFonts w:ascii="微软雅黑" w:eastAsia="微软雅黑" w:hAnsi="微软雅黑" w:hint="eastAsia"/>
          <w:strike/>
          <w:color w:val="B2B2B2"/>
        </w:rPr>
        <w:t>DHCP</w:t>
      </w:r>
      <w:r>
        <w:rPr>
          <w:rFonts w:ascii="微软雅黑" w:eastAsia="微软雅黑" w:hAnsi="微软雅黑"/>
          <w:strike/>
          <w:color w:val="B2B2B2"/>
        </w:rPr>
        <w:t>：</w:t>
      </w:r>
      <w:r>
        <w:rPr>
          <w:rFonts w:ascii="微软雅黑" w:eastAsia="微软雅黑" w:hAnsi="微软雅黑" w:hint="eastAsia"/>
          <w:strike/>
          <w:color w:val="B2B2B2"/>
        </w:rPr>
        <w:t>通过</w:t>
      </w:r>
      <w:r>
        <w:rPr>
          <w:rFonts w:ascii="微软雅黑" w:eastAsia="微软雅黑" w:hAnsi="微软雅黑"/>
          <w:strike/>
          <w:color w:val="B2B2B2"/>
        </w:rPr>
        <w:t>DHCPv6自动获取分配的</w:t>
      </w:r>
      <w:r>
        <w:rPr>
          <w:rFonts w:ascii="微软雅黑" w:eastAsia="微软雅黑" w:hAnsi="微软雅黑" w:hint="eastAsia"/>
          <w:strike/>
          <w:color w:val="B2B2B2"/>
        </w:rPr>
        <w:t>IPv</w:t>
      </w:r>
      <w:r>
        <w:rPr>
          <w:rFonts w:ascii="微软雅黑" w:eastAsia="微软雅黑" w:hAnsi="微软雅黑"/>
          <w:strike/>
          <w:color w:val="B2B2B2"/>
        </w:rPr>
        <w:t>6</w:t>
      </w:r>
      <w:r>
        <w:rPr>
          <w:rFonts w:ascii="微软雅黑" w:eastAsia="微软雅黑" w:hAnsi="微软雅黑" w:hint="eastAsia"/>
          <w:strike/>
          <w:color w:val="B2B2B2"/>
        </w:rPr>
        <w:t>地址</w:t>
      </w:r>
      <w:r>
        <w:rPr>
          <w:rFonts w:ascii="微软雅黑" w:eastAsia="微软雅黑" w:hAnsi="微软雅黑"/>
          <w:strike/>
          <w:color w:val="B2B2B2"/>
        </w:rPr>
        <w:t>。</w:t>
      </w:r>
    </w:p>
    <w:p w14:paraId="68D1C72F" w14:textId="77777777" w:rsidR="0076630D" w:rsidRDefault="00D7272D">
      <w:pPr>
        <w:rPr>
          <w:rFonts w:ascii="微软雅黑" w:eastAsia="微软雅黑" w:hAnsi="微软雅黑"/>
          <w:strike/>
          <w:color w:val="B2B2B2"/>
        </w:rPr>
      </w:pPr>
      <w:r>
        <w:rPr>
          <w:rFonts w:ascii="微软雅黑" w:eastAsia="微软雅黑" w:hAnsi="微软雅黑" w:hint="eastAsia"/>
          <w:strike/>
          <w:color w:val="B2B2B2"/>
        </w:rPr>
        <w:t xml:space="preserve">    注</w:t>
      </w:r>
      <w:r>
        <w:rPr>
          <w:rFonts w:ascii="微软雅黑" w:eastAsia="微软雅黑" w:hAnsi="微软雅黑"/>
          <w:strike/>
          <w:color w:val="B2B2B2"/>
        </w:rPr>
        <w:t>：若IP地址修改，保存时，</w:t>
      </w:r>
      <w:r>
        <w:rPr>
          <w:rFonts w:ascii="微软雅黑" w:eastAsia="微软雅黑" w:hAnsi="微软雅黑" w:hint="eastAsia"/>
          <w:strike/>
          <w:color w:val="B2B2B2"/>
        </w:rPr>
        <w:t>需提示</w:t>
      </w:r>
      <w:r>
        <w:rPr>
          <w:rFonts w:ascii="微软雅黑" w:eastAsia="微软雅黑" w:hAnsi="微软雅黑"/>
          <w:strike/>
          <w:color w:val="B2B2B2"/>
        </w:rPr>
        <w:t>“IP地址变更，</w:t>
      </w:r>
      <w:r>
        <w:rPr>
          <w:rFonts w:ascii="微软雅黑" w:eastAsia="微软雅黑" w:hAnsi="微软雅黑" w:hint="eastAsia"/>
          <w:strike/>
          <w:color w:val="B2B2B2"/>
        </w:rPr>
        <w:t>需要重新</w:t>
      </w:r>
      <w:r>
        <w:rPr>
          <w:rFonts w:ascii="微软雅黑" w:eastAsia="微软雅黑" w:hAnsi="微软雅黑"/>
          <w:strike/>
          <w:color w:val="B2B2B2"/>
        </w:rPr>
        <w:t>登录，确认修改？”</w:t>
      </w:r>
      <w:r>
        <w:rPr>
          <w:rFonts w:ascii="微软雅黑" w:eastAsia="微软雅黑" w:hAnsi="微软雅黑" w:hint="eastAsia"/>
          <w:strike/>
          <w:color w:val="B2B2B2"/>
        </w:rPr>
        <w:t>，</w:t>
      </w:r>
      <w:r>
        <w:rPr>
          <w:rFonts w:ascii="微软雅黑" w:eastAsia="微软雅黑" w:hAnsi="微软雅黑"/>
          <w:strike/>
          <w:color w:val="B2B2B2"/>
        </w:rPr>
        <w:t>点击</w:t>
      </w:r>
      <w:r>
        <w:rPr>
          <w:rFonts w:ascii="微软雅黑" w:eastAsia="微软雅黑" w:hAnsi="微软雅黑" w:hint="eastAsia"/>
          <w:strike/>
          <w:color w:val="B2B2B2"/>
        </w:rPr>
        <w:t>&lt;确定&gt;进行保存</w:t>
      </w:r>
      <w:r>
        <w:rPr>
          <w:rFonts w:ascii="微软雅黑" w:eastAsia="微软雅黑" w:hAnsi="微软雅黑"/>
          <w:strike/>
          <w:color w:val="B2B2B2"/>
        </w:rPr>
        <w:t>，并自动退出登录</w:t>
      </w:r>
      <w:r>
        <w:rPr>
          <w:rFonts w:ascii="微软雅黑" w:eastAsia="微软雅黑" w:hAnsi="微软雅黑" w:hint="eastAsia"/>
          <w:strike/>
          <w:color w:val="B2B2B2"/>
        </w:rPr>
        <w:t>，</w:t>
      </w:r>
      <w:r>
        <w:rPr>
          <w:rFonts w:ascii="微软雅黑" w:eastAsia="微软雅黑" w:hAnsi="微软雅黑"/>
          <w:strike/>
          <w:color w:val="B2B2B2"/>
        </w:rPr>
        <w:t>用户</w:t>
      </w:r>
      <w:r>
        <w:rPr>
          <w:rFonts w:ascii="微软雅黑" w:eastAsia="微软雅黑" w:hAnsi="微软雅黑" w:hint="eastAsia"/>
          <w:strike/>
          <w:color w:val="B2B2B2"/>
        </w:rPr>
        <w:t>需</w:t>
      </w:r>
      <w:r>
        <w:rPr>
          <w:rFonts w:ascii="微软雅黑" w:eastAsia="微软雅黑" w:hAnsi="微软雅黑"/>
          <w:strike/>
          <w:color w:val="B2B2B2"/>
        </w:rPr>
        <w:t>重新在浏览器输入新的</w:t>
      </w:r>
      <w:r>
        <w:rPr>
          <w:rFonts w:ascii="微软雅黑" w:eastAsia="微软雅黑" w:hAnsi="微软雅黑" w:hint="eastAsia"/>
          <w:strike/>
          <w:color w:val="B2B2B2"/>
        </w:rPr>
        <w:t>管理</w:t>
      </w:r>
      <w:r>
        <w:rPr>
          <w:rFonts w:ascii="微软雅黑" w:eastAsia="微软雅黑" w:hAnsi="微软雅黑"/>
          <w:strike/>
          <w:color w:val="B2B2B2"/>
        </w:rPr>
        <w:t>IP地址进行访问。</w:t>
      </w:r>
    </w:p>
    <w:p w14:paraId="52D348B7" w14:textId="77777777" w:rsidR="0076630D" w:rsidRDefault="0076630D">
      <w:pPr>
        <w:rPr>
          <w:rFonts w:ascii="微软雅黑" w:eastAsia="微软雅黑" w:hAnsi="微软雅黑"/>
        </w:rPr>
      </w:pPr>
    </w:p>
    <w:p w14:paraId="0E997657" w14:textId="77777777" w:rsidR="0076630D" w:rsidRDefault="00D7272D">
      <w:pPr>
        <w:pStyle w:val="3"/>
        <w:numPr>
          <w:ilvl w:val="2"/>
          <w:numId w:val="1"/>
        </w:numPr>
      </w:pPr>
      <w:bookmarkStart w:id="501" w:name="_访问控制/Access_Control"/>
      <w:bookmarkStart w:id="502" w:name="_Toc149138897"/>
      <w:bookmarkEnd w:id="501"/>
      <w:r>
        <w:rPr>
          <w:rFonts w:hint="eastAsia"/>
        </w:rPr>
        <w:t>访问控制</w:t>
      </w:r>
      <w:r>
        <w:rPr>
          <w:rFonts w:hint="eastAsia"/>
        </w:rPr>
        <w:t>/</w:t>
      </w:r>
      <w:r>
        <w:t>Access Control</w:t>
      </w:r>
      <w:bookmarkEnd w:id="502"/>
    </w:p>
    <w:p w14:paraId="305DA3A0" w14:textId="77777777" w:rsidR="0076630D" w:rsidRDefault="00D7272D">
      <w:pPr>
        <w:ind w:firstLine="420"/>
        <w:rPr>
          <w:rFonts w:ascii="微软雅黑" w:eastAsia="微软雅黑" w:hAnsi="微软雅黑"/>
        </w:rPr>
      </w:pPr>
      <w:r>
        <w:rPr>
          <w:rFonts w:ascii="微软雅黑" w:eastAsia="微软雅黑" w:hAnsi="微软雅黑" w:hint="eastAsia"/>
        </w:rPr>
        <w:t>交换机仅</w:t>
      </w:r>
      <w:r>
        <w:rPr>
          <w:rFonts w:ascii="微软雅黑" w:eastAsia="微软雅黑" w:hAnsi="微软雅黑"/>
        </w:rPr>
        <w:t>支持HTTPS浏览器登录访问，也支持Telnet、SSH访问。</w:t>
      </w:r>
      <w:r>
        <w:rPr>
          <w:rFonts w:ascii="微软雅黑" w:eastAsia="微软雅黑" w:hAnsi="微软雅黑" w:hint="eastAsia"/>
        </w:rPr>
        <w:t>若使用</w:t>
      </w:r>
      <w:r>
        <w:rPr>
          <w:rFonts w:ascii="微软雅黑" w:eastAsia="微软雅黑" w:hAnsi="微软雅黑"/>
        </w:rPr>
        <w:t>HTTP方式访问Web，</w:t>
      </w:r>
      <w:r>
        <w:rPr>
          <w:rFonts w:ascii="微软雅黑" w:eastAsia="微软雅黑" w:hAnsi="微软雅黑" w:hint="eastAsia"/>
        </w:rPr>
        <w:t>自动跳转至</w:t>
      </w:r>
      <w:r>
        <w:rPr>
          <w:rFonts w:ascii="微软雅黑" w:eastAsia="微软雅黑" w:hAnsi="微软雅黑"/>
        </w:rPr>
        <w:t>HTTPS方式。</w:t>
      </w:r>
    </w:p>
    <w:p w14:paraId="135AF790" w14:textId="77777777" w:rsidR="0076630D" w:rsidRDefault="00D7272D">
      <w:pPr>
        <w:ind w:firstLine="420"/>
        <w:rPr>
          <w:rFonts w:ascii="微软雅黑" w:eastAsia="微软雅黑" w:hAnsi="微软雅黑"/>
        </w:rPr>
      </w:pPr>
      <w:r>
        <w:rPr>
          <w:rFonts w:ascii="微软雅黑" w:eastAsia="微软雅黑" w:hAnsi="微软雅黑" w:hint="eastAsia"/>
        </w:rPr>
        <w:t>支持设置Web闲置超时时间。</w:t>
      </w:r>
    </w:p>
    <w:p w14:paraId="23D7F8E6" w14:textId="77777777" w:rsidR="0076630D" w:rsidRDefault="00D7272D">
      <w:pPr>
        <w:ind w:firstLine="420"/>
        <w:rPr>
          <w:rFonts w:ascii="微软雅黑" w:eastAsia="微软雅黑" w:hAnsi="微软雅黑"/>
        </w:rPr>
      </w:pPr>
      <w:r>
        <w:rPr>
          <w:rFonts w:ascii="微软雅黑" w:eastAsia="微软雅黑" w:hAnsi="微软雅黑" w:hint="eastAsia"/>
        </w:rPr>
        <w:t>支持</w:t>
      </w:r>
      <w:r>
        <w:rPr>
          <w:rFonts w:ascii="微软雅黑" w:eastAsia="微软雅黑" w:hAnsi="微软雅黑"/>
        </w:rPr>
        <w:t>开启SSH远程访问</w:t>
      </w:r>
      <w:r>
        <w:rPr>
          <w:rFonts w:ascii="微软雅黑" w:eastAsia="微软雅黑" w:hAnsi="微软雅黑" w:hint="eastAsia"/>
        </w:rPr>
        <w:t>功能</w:t>
      </w:r>
      <w:r>
        <w:rPr>
          <w:rFonts w:ascii="微软雅黑" w:eastAsia="微软雅黑" w:hAnsi="微软雅黑"/>
        </w:rPr>
        <w:t>。</w:t>
      </w:r>
    </w:p>
    <w:p w14:paraId="2F746221" w14:textId="77777777" w:rsidR="0076630D" w:rsidRDefault="00D7272D">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支持</w:t>
      </w:r>
      <w:r>
        <w:rPr>
          <w:rFonts w:ascii="微软雅黑" w:eastAsia="微软雅黑" w:hAnsi="微软雅黑" w:hint="eastAsia"/>
        </w:rPr>
        <w:t>公有云</w:t>
      </w:r>
      <w:r>
        <w:rPr>
          <w:rFonts w:ascii="微软雅黑" w:eastAsia="微软雅黑" w:hAnsi="微软雅黑"/>
        </w:rPr>
        <w:t>GWN.Cloud和</w:t>
      </w:r>
      <w:r>
        <w:rPr>
          <w:rFonts w:ascii="微软雅黑" w:eastAsia="微软雅黑" w:hAnsi="微软雅黑" w:hint="eastAsia"/>
        </w:rPr>
        <w:t>私有云</w:t>
      </w:r>
      <w:r>
        <w:rPr>
          <w:rFonts w:ascii="微软雅黑" w:eastAsia="微软雅黑" w:hAnsi="微软雅黑"/>
        </w:rPr>
        <w:t>GWN Manager</w:t>
      </w:r>
      <w:r>
        <w:rPr>
          <w:rFonts w:ascii="微软雅黑" w:eastAsia="微软雅黑" w:hAnsi="微软雅黑" w:hint="eastAsia"/>
        </w:rPr>
        <w:t>的</w:t>
      </w:r>
      <w:r>
        <w:rPr>
          <w:rFonts w:ascii="微软雅黑" w:eastAsia="微软雅黑" w:hAnsi="微软雅黑"/>
        </w:rPr>
        <w:t>集中管理</w:t>
      </w:r>
      <w:r>
        <w:rPr>
          <w:rFonts w:ascii="微软雅黑" w:eastAsia="微软雅黑" w:hAnsi="微软雅黑" w:hint="eastAsia"/>
        </w:rPr>
        <w:t>。</w:t>
      </w:r>
      <w:r>
        <w:rPr>
          <w:rFonts w:ascii="微软雅黑" w:eastAsia="微软雅黑" w:hAnsi="微软雅黑"/>
          <w:color w:val="EEECE1" w:themeColor="background2"/>
          <w:highlight w:val="blue"/>
        </w:rPr>
        <w:t>(FP1D)</w:t>
      </w:r>
    </w:p>
    <w:p w14:paraId="1EE545E9" w14:textId="77777777" w:rsidR="0076630D" w:rsidRDefault="0076630D">
      <w:pPr>
        <w:rPr>
          <w:rFonts w:ascii="微软雅黑" w:eastAsia="微软雅黑" w:hAnsi="微软雅黑"/>
        </w:rPr>
      </w:pPr>
    </w:p>
    <w:p w14:paraId="5CB7BEC7" w14:textId="77777777" w:rsidR="0076630D" w:rsidRDefault="00D7272D">
      <w:pPr>
        <w:rPr>
          <w:rFonts w:ascii="微软雅黑" w:eastAsia="微软雅黑" w:hAnsi="微软雅黑"/>
        </w:rPr>
      </w:pPr>
      <w:r>
        <w:rPr>
          <w:rFonts w:ascii="微软雅黑" w:eastAsia="微软雅黑" w:hAnsi="微软雅黑" w:hint="eastAsia"/>
        </w:rPr>
        <w:t>【配置参数】</w:t>
      </w:r>
    </w:p>
    <w:p w14:paraId="101ECEE8" w14:textId="77777777" w:rsidR="0076630D" w:rsidRDefault="00D7272D">
      <w:pPr>
        <w:rPr>
          <w:rFonts w:ascii="微软雅黑" w:eastAsia="微软雅黑" w:hAnsi="微软雅黑"/>
        </w:rPr>
      </w:pPr>
      <w:r>
        <w:rPr>
          <w:rFonts w:ascii="微软雅黑" w:eastAsia="微软雅黑" w:hAnsi="微软雅黑" w:hint="eastAsia"/>
        </w:rPr>
        <w:t>Web服务</w:t>
      </w:r>
      <w:r>
        <w:rPr>
          <w:rFonts w:ascii="微软雅黑" w:eastAsia="微软雅黑" w:hAnsi="微软雅黑"/>
        </w:rPr>
        <w:t>管理：</w:t>
      </w:r>
    </w:p>
    <w:p w14:paraId="08F4625E" w14:textId="5F06A3CC" w:rsidR="0076630D" w:rsidRDefault="0056173D" w:rsidP="00B10728">
      <w:pPr>
        <w:pStyle w:val="af2"/>
        <w:numPr>
          <w:ilvl w:val="0"/>
          <w:numId w:val="526"/>
        </w:numPr>
        <w:ind w:firstLineChars="0"/>
        <w:rPr>
          <w:rFonts w:ascii="微软雅黑" w:eastAsia="微软雅黑" w:hAnsi="微软雅黑"/>
        </w:rPr>
      </w:pPr>
      <w:r w:rsidRPr="0056173D">
        <w:rPr>
          <w:rFonts w:ascii="微软雅黑" w:eastAsia="微软雅黑" w:hAnsi="微软雅黑"/>
          <w:color w:val="FF0000"/>
        </w:rPr>
        <w:t>*</w:t>
      </w:r>
      <w:r w:rsidR="00D7272D">
        <w:rPr>
          <w:rFonts w:ascii="微软雅黑" w:eastAsia="微软雅黑" w:hAnsi="微软雅黑" w:hint="eastAsia"/>
        </w:rPr>
        <w:t>HTTPS</w:t>
      </w:r>
      <w:r w:rsidR="00D7272D">
        <w:rPr>
          <w:rFonts w:ascii="微软雅黑" w:eastAsia="微软雅黑" w:hAnsi="微软雅黑"/>
        </w:rPr>
        <w:t>端口：</w:t>
      </w:r>
      <w:r w:rsidR="00D7272D">
        <w:rPr>
          <w:rFonts w:ascii="微软雅黑" w:eastAsia="微软雅黑" w:hAnsi="微软雅黑" w:hint="eastAsia"/>
        </w:rPr>
        <w:t>设置HTTPS端口，取值范围为4</w:t>
      </w:r>
      <w:r w:rsidR="00D7272D">
        <w:rPr>
          <w:rFonts w:ascii="微软雅黑" w:eastAsia="微软雅黑" w:hAnsi="微软雅黑"/>
        </w:rPr>
        <w:t>43</w:t>
      </w:r>
      <w:r w:rsidR="00D7272D">
        <w:rPr>
          <w:rFonts w:ascii="微软雅黑" w:eastAsia="微软雅黑" w:hAnsi="微软雅黑" w:hint="eastAsia"/>
        </w:rPr>
        <w:t>和1</w:t>
      </w:r>
      <w:r w:rsidR="002B01A1">
        <w:rPr>
          <w:rFonts w:ascii="微软雅黑" w:eastAsia="微软雅黑" w:hAnsi="微软雅黑"/>
        </w:rPr>
        <w:t>024</w:t>
      </w:r>
      <w:r w:rsidR="00D7272D">
        <w:rPr>
          <w:rFonts w:ascii="微软雅黑" w:eastAsia="微软雅黑" w:hAnsi="微软雅黑"/>
        </w:rPr>
        <w:t>-65535</w:t>
      </w:r>
      <w:r w:rsidR="00D7272D">
        <w:rPr>
          <w:rFonts w:ascii="微软雅黑" w:eastAsia="微软雅黑" w:hAnsi="微软雅黑" w:hint="eastAsia"/>
        </w:rPr>
        <w:t>，默认4</w:t>
      </w:r>
      <w:r w:rsidR="00D7272D">
        <w:rPr>
          <w:rFonts w:ascii="微软雅黑" w:eastAsia="微软雅黑" w:hAnsi="微软雅黑"/>
        </w:rPr>
        <w:t>43</w:t>
      </w:r>
      <w:r w:rsidR="00D7272D">
        <w:rPr>
          <w:rFonts w:ascii="微软雅黑" w:eastAsia="微软雅黑" w:hAnsi="微软雅黑" w:hint="eastAsia"/>
        </w:rPr>
        <w:t>。</w:t>
      </w:r>
    </w:p>
    <w:p w14:paraId="226E5996" w14:textId="77777777" w:rsidR="0076630D" w:rsidRDefault="00D7272D" w:rsidP="00B10728">
      <w:pPr>
        <w:pStyle w:val="af2"/>
        <w:numPr>
          <w:ilvl w:val="0"/>
          <w:numId w:val="526"/>
        </w:numPr>
        <w:ind w:firstLineChars="0"/>
        <w:rPr>
          <w:rFonts w:ascii="微软雅黑" w:eastAsia="微软雅黑" w:hAnsi="微软雅黑"/>
        </w:rPr>
      </w:pPr>
      <w:r>
        <w:rPr>
          <w:rFonts w:ascii="微软雅黑" w:eastAsia="微软雅黑" w:hAnsi="微软雅黑" w:hint="eastAsia"/>
        </w:rPr>
        <w:lastRenderedPageBreak/>
        <w:t>Web闲置</w:t>
      </w:r>
      <w:r>
        <w:rPr>
          <w:rFonts w:ascii="微软雅黑" w:eastAsia="微软雅黑" w:hAnsi="微软雅黑"/>
        </w:rPr>
        <w:t>超时时间</w:t>
      </w:r>
      <w:r>
        <w:rPr>
          <w:rFonts w:ascii="微软雅黑" w:eastAsia="微软雅黑" w:hAnsi="微软雅黑" w:hint="eastAsia"/>
        </w:rPr>
        <w:t>(分钟)：设置Web闲置时间，取值范围为1</w:t>
      </w:r>
      <w:r>
        <w:rPr>
          <w:rFonts w:ascii="微软雅黑" w:eastAsia="微软雅黑" w:hAnsi="微软雅黑"/>
        </w:rPr>
        <w:t>-1440</w:t>
      </w:r>
      <w:r>
        <w:rPr>
          <w:rFonts w:ascii="微软雅黑" w:eastAsia="微软雅黑" w:hAnsi="微软雅黑" w:hint="eastAsia"/>
        </w:rPr>
        <w:t>分钟，默认1</w:t>
      </w:r>
      <w:r>
        <w:rPr>
          <w:rFonts w:ascii="微软雅黑" w:eastAsia="微软雅黑" w:hAnsi="微软雅黑"/>
        </w:rPr>
        <w:t>5</w:t>
      </w:r>
      <w:r>
        <w:rPr>
          <w:rFonts w:ascii="微软雅黑" w:eastAsia="微软雅黑" w:hAnsi="微软雅黑" w:hint="eastAsia"/>
        </w:rPr>
        <w:t>分钟。</w:t>
      </w:r>
    </w:p>
    <w:p w14:paraId="7E6F941F" w14:textId="77777777" w:rsidR="0076630D" w:rsidRDefault="00D7272D" w:rsidP="00B10728">
      <w:pPr>
        <w:pStyle w:val="af2"/>
        <w:numPr>
          <w:ilvl w:val="0"/>
          <w:numId w:val="526"/>
        </w:numPr>
        <w:ind w:firstLineChars="0"/>
        <w:rPr>
          <w:rFonts w:ascii="微软雅黑" w:eastAsia="微软雅黑" w:hAnsi="微软雅黑"/>
        </w:rPr>
      </w:pPr>
      <w:r>
        <w:rPr>
          <w:rFonts w:ascii="微软雅黑" w:eastAsia="微软雅黑" w:hAnsi="微软雅黑"/>
        </w:rPr>
        <w:t>Telnet：</w:t>
      </w:r>
      <w:r>
        <w:rPr>
          <w:rFonts w:ascii="微软雅黑" w:eastAsia="微软雅黑" w:hAnsi="微软雅黑" w:hint="eastAsia"/>
        </w:rPr>
        <w:t>设置是否允许Telnet方式访问交换机，默认关闭。</w:t>
      </w:r>
    </w:p>
    <w:p w14:paraId="2529E793" w14:textId="31C8D5A2" w:rsidR="00787BB2" w:rsidRDefault="00D7272D" w:rsidP="00787BB2">
      <w:pPr>
        <w:pStyle w:val="af2"/>
        <w:numPr>
          <w:ilvl w:val="0"/>
          <w:numId w:val="526"/>
        </w:numPr>
        <w:ind w:firstLineChars="0"/>
        <w:rPr>
          <w:rFonts w:ascii="微软雅黑" w:eastAsia="微软雅黑" w:hAnsi="微软雅黑"/>
        </w:rPr>
      </w:pPr>
      <w:r>
        <w:rPr>
          <w:rFonts w:ascii="微软雅黑" w:eastAsia="微软雅黑" w:hAnsi="微软雅黑" w:hint="eastAsia"/>
        </w:rPr>
        <w:t>SSH</w:t>
      </w:r>
      <w:r>
        <w:rPr>
          <w:rFonts w:ascii="微软雅黑" w:eastAsia="微软雅黑" w:hAnsi="微软雅黑"/>
        </w:rPr>
        <w:t>：</w:t>
      </w:r>
      <w:r>
        <w:rPr>
          <w:rFonts w:ascii="微软雅黑" w:eastAsia="微软雅黑" w:hAnsi="微软雅黑" w:hint="eastAsia"/>
        </w:rPr>
        <w:t>设置是否允许SSH方式访问交换机，默认开启。</w:t>
      </w:r>
    </w:p>
    <w:p w14:paraId="00B8691E" w14:textId="777B9B5D" w:rsidR="00787BB2" w:rsidRPr="00787BB2" w:rsidRDefault="00787BB2" w:rsidP="00787BB2">
      <w:pPr>
        <w:pStyle w:val="af2"/>
        <w:numPr>
          <w:ilvl w:val="0"/>
          <w:numId w:val="526"/>
        </w:numPr>
        <w:ind w:firstLineChars="0"/>
        <w:rPr>
          <w:rFonts w:ascii="微软雅黑" w:eastAsia="微软雅黑" w:hAnsi="微软雅黑"/>
        </w:rPr>
      </w:pPr>
      <w:r>
        <w:rPr>
          <w:rFonts w:ascii="微软雅黑" w:eastAsia="微软雅黑" w:hAnsi="微软雅黑" w:hint="eastAsia"/>
        </w:rPr>
        <w:t>SSH</w:t>
      </w:r>
      <w:r>
        <w:rPr>
          <w:rFonts w:ascii="微软雅黑" w:eastAsia="微软雅黑" w:hAnsi="微软雅黑"/>
        </w:rPr>
        <w:t>端口</w:t>
      </w:r>
      <w:r>
        <w:rPr>
          <w:rFonts w:ascii="微软雅黑" w:eastAsia="微软雅黑" w:hAnsi="微软雅黑" w:hint="eastAsia"/>
        </w:rPr>
        <w:t>：【text文本框】设置SSH</w:t>
      </w:r>
      <w:r>
        <w:rPr>
          <w:rFonts w:ascii="微软雅黑" w:eastAsia="微软雅黑" w:hAnsi="微软雅黑"/>
        </w:rPr>
        <w:t>端口号，</w:t>
      </w:r>
      <w:r>
        <w:rPr>
          <w:rFonts w:ascii="微软雅黑" w:eastAsia="微软雅黑" w:hAnsi="微软雅黑" w:hint="eastAsia"/>
        </w:rPr>
        <w:t>取值范围</w:t>
      </w:r>
      <w:r>
        <w:rPr>
          <w:rFonts w:ascii="微软雅黑" w:eastAsia="微软雅黑" w:hAnsi="微软雅黑"/>
        </w:rPr>
        <w:t>为</w:t>
      </w:r>
      <w:r>
        <w:rPr>
          <w:rFonts w:ascii="微软雅黑" w:eastAsia="微软雅黑" w:hAnsi="微软雅黑" w:hint="eastAsia"/>
        </w:rPr>
        <w:t>22和102</w:t>
      </w:r>
      <w:r>
        <w:rPr>
          <w:rFonts w:ascii="微软雅黑" w:eastAsia="微软雅黑" w:hAnsi="微软雅黑"/>
        </w:rPr>
        <w:t>4-65535</w:t>
      </w:r>
      <w:r>
        <w:rPr>
          <w:rFonts w:ascii="微软雅黑" w:eastAsia="微软雅黑" w:hAnsi="微软雅黑" w:hint="eastAsia"/>
        </w:rPr>
        <w:t>，默认22。</w:t>
      </w:r>
    </w:p>
    <w:p w14:paraId="231832A2" w14:textId="77777777" w:rsidR="0076630D" w:rsidRDefault="0076630D">
      <w:pPr>
        <w:rPr>
          <w:rFonts w:ascii="微软雅黑" w:eastAsia="微软雅黑" w:hAnsi="微软雅黑"/>
        </w:rPr>
      </w:pPr>
    </w:p>
    <w:p w14:paraId="725B28BF" w14:textId="77777777" w:rsidR="0076630D" w:rsidRDefault="0076630D">
      <w:pPr>
        <w:rPr>
          <w:rFonts w:ascii="微软雅黑" w:eastAsia="微软雅黑" w:hAnsi="微软雅黑"/>
        </w:rPr>
      </w:pPr>
    </w:p>
    <w:p w14:paraId="2E37148F" w14:textId="1B3FD933" w:rsidR="0076630D" w:rsidRDefault="00D7272D">
      <w:pPr>
        <w:rPr>
          <w:rFonts w:ascii="微软雅黑" w:eastAsia="微软雅黑" w:hAnsi="微软雅黑"/>
        </w:rPr>
      </w:pPr>
      <w:r>
        <w:rPr>
          <w:rFonts w:ascii="微软雅黑" w:eastAsia="微软雅黑" w:hAnsi="微软雅黑" w:hint="eastAsia"/>
        </w:rPr>
        <w:t>SSH</w:t>
      </w:r>
      <w:r>
        <w:rPr>
          <w:rFonts w:ascii="微软雅黑" w:eastAsia="微软雅黑" w:hAnsi="微软雅黑"/>
        </w:rPr>
        <w:t>/Telnet Client功能</w:t>
      </w:r>
      <w:r>
        <w:rPr>
          <w:rFonts w:ascii="微软雅黑" w:eastAsia="微软雅黑" w:hAnsi="微软雅黑"/>
          <w:color w:val="EEECE1" w:themeColor="background2"/>
          <w:highlight w:val="blue"/>
        </w:rPr>
        <w:t>(FP1D)</w:t>
      </w:r>
      <w:r>
        <w:rPr>
          <w:rFonts w:ascii="微软雅黑" w:eastAsia="微软雅黑" w:hAnsi="微软雅黑"/>
        </w:rPr>
        <w:t>：</w:t>
      </w:r>
    </w:p>
    <w:p w14:paraId="690198CA" w14:textId="77777777" w:rsidR="001460C1" w:rsidRPr="00443387" w:rsidRDefault="001460C1" w:rsidP="001460C1">
      <w:pPr>
        <w:rPr>
          <w:rFonts w:ascii="微软雅黑" w:eastAsia="微软雅黑" w:hAnsi="微软雅黑"/>
        </w:rPr>
      </w:pPr>
      <w:r>
        <w:rPr>
          <w:rFonts w:ascii="微软雅黑" w:eastAsia="微软雅黑" w:hAnsi="微软雅黑" w:hint="eastAsia"/>
        </w:rPr>
        <w:t>规格</w:t>
      </w:r>
      <w:r>
        <w:rPr>
          <w:rFonts w:ascii="微软雅黑" w:eastAsia="微软雅黑" w:hAnsi="微软雅黑"/>
        </w:rPr>
        <w:t>：</w:t>
      </w:r>
      <w:r>
        <w:rPr>
          <w:rFonts w:ascii="微软雅黑" w:eastAsia="微软雅黑" w:hAnsi="微软雅黑" w:hint="eastAsia"/>
        </w:rPr>
        <w:t>838</w:t>
      </w:r>
      <w:r>
        <w:rPr>
          <w:rFonts w:ascii="微软雅黑" w:eastAsia="微软雅黑" w:hAnsi="微软雅黑"/>
        </w:rPr>
        <w:t>X芯片，同时支持</w:t>
      </w:r>
      <w:r>
        <w:rPr>
          <w:rFonts w:ascii="微软雅黑" w:eastAsia="微软雅黑" w:hAnsi="微软雅黑" w:hint="eastAsia"/>
        </w:rPr>
        <w:t>4个；93</w:t>
      </w:r>
      <w:r>
        <w:rPr>
          <w:rFonts w:ascii="微软雅黑" w:eastAsia="微软雅黑" w:hAnsi="微软雅黑"/>
        </w:rPr>
        <w:t>XX芯片，同时支持</w:t>
      </w:r>
      <w:r>
        <w:rPr>
          <w:rFonts w:ascii="微软雅黑" w:eastAsia="微软雅黑" w:hAnsi="微软雅黑" w:hint="eastAsia"/>
        </w:rPr>
        <w:t>8个</w:t>
      </w:r>
    </w:p>
    <w:p w14:paraId="121C7E74" w14:textId="77777777" w:rsidR="0076630D" w:rsidRDefault="00D7272D">
      <w:pPr>
        <w:ind w:firstLine="420"/>
        <w:rPr>
          <w:rFonts w:ascii="微软雅黑" w:eastAsia="微软雅黑" w:hAnsi="微软雅黑"/>
        </w:rPr>
      </w:pPr>
      <w:r>
        <w:rPr>
          <w:rFonts w:ascii="微软雅黑" w:eastAsia="微软雅黑" w:hAnsi="微软雅黑" w:hint="eastAsia"/>
        </w:rPr>
        <w:t>开启</w:t>
      </w:r>
      <w:r>
        <w:rPr>
          <w:rFonts w:ascii="微软雅黑" w:eastAsia="微软雅黑" w:hAnsi="微软雅黑"/>
        </w:rPr>
        <w:t>SSH/Telnet Client功能后，</w:t>
      </w:r>
      <w:r>
        <w:rPr>
          <w:rFonts w:ascii="微软雅黑" w:eastAsia="微软雅黑" w:hAnsi="微软雅黑" w:hint="eastAsia"/>
        </w:rPr>
        <w:t>可以</w:t>
      </w:r>
      <w:r>
        <w:rPr>
          <w:rFonts w:ascii="微软雅黑" w:eastAsia="微软雅黑" w:hAnsi="微软雅黑"/>
        </w:rPr>
        <w:t>直接在交换机上</w:t>
      </w:r>
      <w:r>
        <w:rPr>
          <w:rFonts w:ascii="微软雅黑" w:eastAsia="微软雅黑" w:hAnsi="微软雅黑" w:hint="eastAsia"/>
        </w:rPr>
        <w:t>通过</w:t>
      </w:r>
      <w:r>
        <w:rPr>
          <w:rFonts w:ascii="微软雅黑" w:eastAsia="微软雅黑" w:hAnsi="微软雅黑"/>
        </w:rPr>
        <w:t>SSH远程</w:t>
      </w:r>
      <w:r>
        <w:rPr>
          <w:rFonts w:ascii="微软雅黑" w:eastAsia="微软雅黑" w:hAnsi="微软雅黑" w:hint="eastAsia"/>
        </w:rPr>
        <w:t>管理</w:t>
      </w:r>
      <w:r>
        <w:rPr>
          <w:rFonts w:ascii="微软雅黑" w:eastAsia="微软雅黑" w:hAnsi="微软雅黑"/>
        </w:rPr>
        <w:t>GWN</w:t>
      </w:r>
      <w:r>
        <w:rPr>
          <w:rFonts w:ascii="微软雅黑" w:eastAsia="微软雅黑" w:hAnsi="微软雅黑" w:hint="eastAsia"/>
        </w:rPr>
        <w:t>系列设备</w:t>
      </w:r>
      <w:r>
        <w:rPr>
          <w:rFonts w:ascii="微软雅黑" w:eastAsia="微软雅黑" w:hAnsi="微软雅黑"/>
        </w:rPr>
        <w:t>，包括交换机</w:t>
      </w:r>
      <w:r>
        <w:rPr>
          <w:rFonts w:ascii="微软雅黑" w:eastAsia="微软雅黑" w:hAnsi="微软雅黑" w:hint="eastAsia"/>
        </w:rPr>
        <w:t>、</w:t>
      </w:r>
      <w:r>
        <w:rPr>
          <w:rFonts w:ascii="微软雅黑" w:eastAsia="微软雅黑" w:hAnsi="微软雅黑"/>
        </w:rPr>
        <w:t>路由器和AP。</w:t>
      </w:r>
      <w:r>
        <w:rPr>
          <w:rFonts w:ascii="微软雅黑" w:eastAsia="微软雅黑" w:hAnsi="微软雅黑" w:hint="eastAsia"/>
        </w:rPr>
        <w:t>鉴于</w:t>
      </w:r>
      <w:r>
        <w:rPr>
          <w:rFonts w:ascii="微软雅黑" w:eastAsia="微软雅黑" w:hAnsi="微软雅黑"/>
        </w:rPr>
        <w:t>管理配置的</w:t>
      </w:r>
      <w:r>
        <w:rPr>
          <w:rFonts w:ascii="微软雅黑" w:eastAsia="微软雅黑" w:hAnsi="微软雅黑" w:hint="eastAsia"/>
        </w:rPr>
        <w:t>复杂</w:t>
      </w:r>
      <w:r>
        <w:rPr>
          <w:rFonts w:ascii="微软雅黑" w:eastAsia="微软雅黑" w:hAnsi="微软雅黑"/>
        </w:rPr>
        <w:t>性，考虑仅在CLI中进行支持。</w:t>
      </w:r>
    </w:p>
    <w:p w14:paraId="6A2BED13" w14:textId="77777777" w:rsidR="0076630D" w:rsidRDefault="00D7272D">
      <w:pPr>
        <w:ind w:firstLine="420"/>
        <w:rPr>
          <w:rFonts w:ascii="微软雅黑" w:eastAsia="微软雅黑" w:hAnsi="微软雅黑"/>
        </w:rPr>
      </w:pPr>
      <w:r>
        <w:rPr>
          <w:rFonts w:ascii="微软雅黑" w:eastAsia="微软雅黑" w:hAnsi="微软雅黑" w:hint="eastAsia"/>
        </w:rPr>
        <w:t>前提</w:t>
      </w:r>
      <w:r>
        <w:rPr>
          <w:rFonts w:ascii="微软雅黑" w:eastAsia="微软雅黑" w:hAnsi="微软雅黑"/>
        </w:rPr>
        <w:t>：</w:t>
      </w:r>
      <w:r>
        <w:rPr>
          <w:rFonts w:ascii="微软雅黑" w:eastAsia="微软雅黑" w:hAnsi="微软雅黑" w:hint="eastAsia"/>
        </w:rPr>
        <w:t>只有</w:t>
      </w:r>
      <w:r>
        <w:rPr>
          <w:rFonts w:ascii="微软雅黑" w:eastAsia="微软雅黑" w:hAnsi="微软雅黑"/>
        </w:rPr>
        <w:t>开启</w:t>
      </w:r>
      <w:r>
        <w:rPr>
          <w:rFonts w:ascii="微软雅黑" w:eastAsia="微软雅黑" w:hAnsi="微软雅黑" w:hint="eastAsia"/>
        </w:rPr>
        <w:t>了</w:t>
      </w:r>
      <w:r>
        <w:rPr>
          <w:rFonts w:ascii="微软雅黑" w:eastAsia="微软雅黑" w:hAnsi="微软雅黑"/>
        </w:rPr>
        <w:t>SSH/Telnet功能，才可以开启SSH/Telnet Client功能。</w:t>
      </w:r>
    </w:p>
    <w:p w14:paraId="3232CFF0" w14:textId="760937CB" w:rsidR="0076630D" w:rsidRDefault="00D7272D">
      <w:pPr>
        <w:ind w:firstLine="420"/>
        <w:rPr>
          <w:rFonts w:ascii="微软雅黑" w:eastAsia="微软雅黑" w:hAnsi="微软雅黑"/>
        </w:rPr>
      </w:pPr>
      <w:r>
        <w:rPr>
          <w:rFonts w:ascii="微软雅黑" w:eastAsia="微软雅黑" w:hAnsi="微软雅黑" w:hint="eastAsia"/>
        </w:rPr>
        <w:t>开启后</w:t>
      </w:r>
      <w:r>
        <w:rPr>
          <w:rFonts w:ascii="微软雅黑" w:eastAsia="微软雅黑" w:hAnsi="微软雅黑"/>
        </w:rPr>
        <w:t>，通过在CLI中输入GWN设备的IP和管理密码</w:t>
      </w:r>
      <w:r w:rsidR="00FB6119">
        <w:rPr>
          <w:rFonts w:ascii="微软雅黑" w:eastAsia="微软雅黑" w:hAnsi="微软雅黑" w:hint="eastAsia"/>
        </w:rPr>
        <w:t>或</w:t>
      </w:r>
      <w:r w:rsidR="00FB6119">
        <w:rPr>
          <w:rFonts w:ascii="微软雅黑" w:eastAsia="微软雅黑" w:hAnsi="微软雅黑"/>
        </w:rPr>
        <w:t>公钥</w:t>
      </w:r>
      <w:r w:rsidR="00FB6119">
        <w:rPr>
          <w:rFonts w:ascii="微软雅黑" w:eastAsia="微软雅黑" w:hAnsi="微软雅黑" w:hint="eastAsia"/>
        </w:rPr>
        <w:t>/私钥</w:t>
      </w:r>
      <w:r>
        <w:rPr>
          <w:rFonts w:ascii="微软雅黑" w:eastAsia="微软雅黑" w:hAnsi="微软雅黑"/>
        </w:rPr>
        <w:t>，即可进行设备管理配置。</w:t>
      </w:r>
      <w:r>
        <w:rPr>
          <w:rFonts w:ascii="微软雅黑" w:eastAsia="微软雅黑" w:hAnsi="微软雅黑" w:hint="eastAsia"/>
        </w:rPr>
        <w:t>路由器和</w:t>
      </w:r>
      <w:r>
        <w:rPr>
          <w:rFonts w:ascii="微软雅黑" w:eastAsia="微软雅黑" w:hAnsi="微软雅黑"/>
        </w:rPr>
        <w:t>AP进入的是gwnmenu，交换机仍是CLI</w:t>
      </w:r>
      <w:r>
        <w:rPr>
          <w:rFonts w:ascii="微软雅黑" w:eastAsia="微软雅黑" w:hAnsi="微软雅黑" w:hint="eastAsia"/>
        </w:rPr>
        <w:t>命令行</w:t>
      </w:r>
      <w:r>
        <w:rPr>
          <w:rFonts w:ascii="微软雅黑" w:eastAsia="微软雅黑" w:hAnsi="微软雅黑"/>
        </w:rPr>
        <w:t>。</w:t>
      </w:r>
    </w:p>
    <w:p w14:paraId="4A9AED71" w14:textId="3493D1EE" w:rsidR="00FB6119" w:rsidRDefault="00B63354" w:rsidP="00FB6119">
      <w:pPr>
        <w:ind w:firstLine="420"/>
        <w:rPr>
          <w:rFonts w:ascii="微软雅黑" w:eastAsia="微软雅黑" w:hAnsi="微软雅黑"/>
        </w:rPr>
      </w:pPr>
      <w:r>
        <w:rPr>
          <w:rFonts w:ascii="微软雅黑" w:eastAsia="微软雅黑" w:hAnsi="微软雅黑" w:hint="eastAsia"/>
        </w:rPr>
        <w:t>交换机</w:t>
      </w:r>
      <w:r>
        <w:rPr>
          <w:rFonts w:ascii="微软雅黑" w:eastAsia="微软雅黑" w:hAnsi="微软雅黑"/>
        </w:rPr>
        <w:t>支持设备管理密码和公有key</w:t>
      </w:r>
      <w:r>
        <w:rPr>
          <w:rFonts w:ascii="微软雅黑" w:eastAsia="微软雅黑" w:hAnsi="微软雅黑" w:hint="eastAsia"/>
        </w:rPr>
        <w:t>。</w:t>
      </w:r>
    </w:p>
    <w:p w14:paraId="25E9750C" w14:textId="78AE3CB9" w:rsidR="00FB6119" w:rsidRDefault="00FB6119" w:rsidP="00FB6119">
      <w:pPr>
        <w:ind w:firstLine="420"/>
        <w:rPr>
          <w:rFonts w:ascii="微软雅黑" w:eastAsia="微软雅黑" w:hAnsi="微软雅黑"/>
        </w:rPr>
      </w:pPr>
      <w:r>
        <w:rPr>
          <w:rFonts w:ascii="微软雅黑" w:eastAsia="微软雅黑" w:hAnsi="微软雅黑" w:hint="eastAsia"/>
        </w:rPr>
        <w:t>1.设备</w:t>
      </w:r>
      <w:r>
        <w:rPr>
          <w:rFonts w:ascii="微软雅黑" w:eastAsia="微软雅黑" w:hAnsi="微软雅黑"/>
        </w:rPr>
        <w:t>管理密码方式</w:t>
      </w:r>
    </w:p>
    <w:p w14:paraId="4F5C7C58" w14:textId="36C6DC70" w:rsidR="00FB6119" w:rsidRDefault="00FB6119" w:rsidP="00FB6119">
      <w:pPr>
        <w:ind w:firstLine="420"/>
        <w:rPr>
          <w:rFonts w:ascii="微软雅黑" w:eastAsia="微软雅黑" w:hAnsi="微软雅黑"/>
        </w:rPr>
      </w:pPr>
      <w:r>
        <w:rPr>
          <w:rFonts w:ascii="微软雅黑" w:eastAsia="微软雅黑" w:hAnsi="微软雅黑" w:hint="eastAsia"/>
        </w:rPr>
        <w:t>开启</w:t>
      </w:r>
      <w:r>
        <w:rPr>
          <w:rFonts w:ascii="微软雅黑" w:eastAsia="微软雅黑" w:hAnsi="微软雅黑"/>
        </w:rPr>
        <w:t>SSH Client后，</w:t>
      </w:r>
      <w:r>
        <w:rPr>
          <w:rFonts w:ascii="微软雅黑" w:eastAsia="微软雅黑" w:hAnsi="微软雅黑" w:hint="eastAsia"/>
        </w:rPr>
        <w:t>选择简单</w:t>
      </w:r>
      <w:r>
        <w:rPr>
          <w:rFonts w:ascii="微软雅黑" w:eastAsia="微软雅黑" w:hAnsi="微软雅黑"/>
        </w:rPr>
        <w:t>密码方式，在CLI</w:t>
      </w:r>
      <w:r>
        <w:rPr>
          <w:rFonts w:ascii="微软雅黑" w:eastAsia="微软雅黑" w:hAnsi="微软雅黑" w:hint="eastAsia"/>
        </w:rPr>
        <w:t>中</w:t>
      </w:r>
      <w:r>
        <w:rPr>
          <w:rFonts w:ascii="微软雅黑" w:eastAsia="微软雅黑" w:hAnsi="微软雅黑"/>
        </w:rPr>
        <w:t>输入GWN</w:t>
      </w:r>
      <w:r>
        <w:rPr>
          <w:rFonts w:ascii="微软雅黑" w:eastAsia="微软雅黑" w:hAnsi="微软雅黑" w:hint="eastAsia"/>
        </w:rPr>
        <w:t>设备</w:t>
      </w:r>
      <w:r>
        <w:rPr>
          <w:rFonts w:ascii="微软雅黑" w:eastAsia="微软雅黑" w:hAnsi="微软雅黑"/>
        </w:rPr>
        <w:t>的IP和管理密码，即可进行设备管理配置。</w:t>
      </w:r>
    </w:p>
    <w:p w14:paraId="2A1B0E9E" w14:textId="73498223" w:rsidR="00FB6119" w:rsidRDefault="00FB6119" w:rsidP="00FB6119">
      <w:pPr>
        <w:ind w:firstLine="420"/>
        <w:rPr>
          <w:rFonts w:ascii="微软雅黑" w:eastAsia="微软雅黑" w:hAnsi="微软雅黑"/>
        </w:rPr>
      </w:pPr>
      <w:r>
        <w:rPr>
          <w:rFonts w:ascii="微软雅黑" w:eastAsia="微软雅黑" w:hAnsi="微软雅黑" w:hint="eastAsia"/>
        </w:rPr>
        <w:t>2.公有</w:t>
      </w:r>
      <w:r>
        <w:rPr>
          <w:rFonts w:ascii="微软雅黑" w:eastAsia="微软雅黑" w:hAnsi="微软雅黑"/>
        </w:rPr>
        <w:t>Key</w:t>
      </w:r>
      <w:r>
        <w:rPr>
          <w:rFonts w:ascii="微软雅黑" w:eastAsia="微软雅黑" w:hAnsi="微软雅黑" w:hint="eastAsia"/>
        </w:rPr>
        <w:t>方式</w:t>
      </w:r>
    </w:p>
    <w:p w14:paraId="66127C83" w14:textId="33125187" w:rsidR="00FB6119" w:rsidRDefault="00FB6119" w:rsidP="00FB6119">
      <w:pPr>
        <w:ind w:firstLine="420"/>
        <w:rPr>
          <w:rFonts w:ascii="微软雅黑" w:eastAsia="微软雅黑" w:hAnsi="微软雅黑"/>
        </w:rPr>
      </w:pPr>
      <w:r>
        <w:rPr>
          <w:rFonts w:ascii="微软雅黑" w:eastAsia="微软雅黑" w:hAnsi="微软雅黑" w:hint="eastAsia"/>
        </w:rPr>
        <w:t>（1）GWN</w:t>
      </w:r>
      <w:r>
        <w:rPr>
          <w:rFonts w:ascii="微软雅黑" w:eastAsia="微软雅黑" w:hAnsi="微软雅黑"/>
        </w:rPr>
        <w:t>设备</w:t>
      </w:r>
      <w:r>
        <w:rPr>
          <w:rFonts w:ascii="微软雅黑" w:eastAsia="微软雅黑" w:hAnsi="微软雅黑" w:hint="eastAsia"/>
        </w:rPr>
        <w:t>本地</w:t>
      </w:r>
      <w:r>
        <w:rPr>
          <w:rFonts w:ascii="微软雅黑" w:eastAsia="微软雅黑" w:hAnsi="微软雅黑"/>
        </w:rPr>
        <w:t>默认</w:t>
      </w:r>
      <w:r>
        <w:rPr>
          <w:rFonts w:ascii="微软雅黑" w:eastAsia="微软雅黑" w:hAnsi="微软雅黑" w:hint="eastAsia"/>
        </w:rPr>
        <w:t>生成有密钥对</w:t>
      </w:r>
      <w:r>
        <w:rPr>
          <w:rFonts w:ascii="微软雅黑" w:eastAsia="微软雅黑" w:hAnsi="微软雅黑"/>
        </w:rPr>
        <w:t>（</w:t>
      </w:r>
      <w:r>
        <w:rPr>
          <w:rFonts w:ascii="微软雅黑" w:eastAsia="微软雅黑" w:hAnsi="微软雅黑" w:hint="eastAsia"/>
        </w:rPr>
        <w:t>公钥</w:t>
      </w:r>
      <w:r>
        <w:rPr>
          <w:rFonts w:ascii="微软雅黑" w:eastAsia="微软雅黑" w:hAnsi="微软雅黑"/>
        </w:rPr>
        <w:t>和私钥）</w:t>
      </w:r>
      <w:r>
        <w:rPr>
          <w:rFonts w:ascii="微软雅黑" w:eastAsia="微软雅黑" w:hAnsi="微软雅黑" w:hint="eastAsia"/>
        </w:rPr>
        <w:t>，</w:t>
      </w:r>
      <w:r>
        <w:rPr>
          <w:rFonts w:ascii="微软雅黑" w:eastAsia="微软雅黑" w:hAnsi="微软雅黑"/>
        </w:rPr>
        <w:t>下载公钥证书或复制公钥</w:t>
      </w:r>
      <w:r>
        <w:rPr>
          <w:rFonts w:ascii="微软雅黑" w:eastAsia="微软雅黑" w:hAnsi="微软雅黑" w:hint="eastAsia"/>
        </w:rPr>
        <w:t>并</w:t>
      </w:r>
      <w:r>
        <w:rPr>
          <w:rFonts w:ascii="微软雅黑" w:eastAsia="微软雅黑" w:hAnsi="微软雅黑"/>
        </w:rPr>
        <w:t>提交至</w:t>
      </w:r>
      <w:r>
        <w:rPr>
          <w:rFonts w:ascii="微软雅黑" w:eastAsia="微软雅黑" w:hAnsi="微软雅黑" w:hint="eastAsia"/>
        </w:rPr>
        <w:t>相应</w:t>
      </w:r>
      <w:r>
        <w:rPr>
          <w:rFonts w:ascii="微软雅黑" w:eastAsia="微软雅黑" w:hAnsi="微软雅黑"/>
        </w:rPr>
        <w:t>服务器</w:t>
      </w:r>
      <w:r>
        <w:rPr>
          <w:rFonts w:ascii="微软雅黑" w:eastAsia="微软雅黑" w:hAnsi="微软雅黑" w:hint="eastAsia"/>
        </w:rPr>
        <w:t>。设备</w:t>
      </w:r>
      <w:r>
        <w:rPr>
          <w:rFonts w:ascii="微软雅黑" w:eastAsia="微软雅黑" w:hAnsi="微软雅黑"/>
        </w:rPr>
        <w:t>开启SSH Client后</w:t>
      </w:r>
      <w:r>
        <w:rPr>
          <w:rFonts w:ascii="微软雅黑" w:eastAsia="微软雅黑" w:hAnsi="微软雅黑" w:hint="eastAsia"/>
        </w:rPr>
        <w:t>，服务器利用设备</w:t>
      </w:r>
      <w:r>
        <w:rPr>
          <w:rFonts w:ascii="微软雅黑" w:eastAsia="微软雅黑" w:hAnsi="微软雅黑"/>
        </w:rPr>
        <w:t>IP地址和公钥对设备进行访</w:t>
      </w:r>
      <w:r>
        <w:rPr>
          <w:rFonts w:ascii="微软雅黑" w:eastAsia="微软雅黑" w:hAnsi="微软雅黑"/>
        </w:rPr>
        <w:lastRenderedPageBreak/>
        <w:t>问</w:t>
      </w:r>
      <w:r>
        <w:rPr>
          <w:rFonts w:ascii="微软雅黑" w:eastAsia="微软雅黑" w:hAnsi="微软雅黑" w:hint="eastAsia"/>
        </w:rPr>
        <w:t>；公钥</w:t>
      </w:r>
      <w:r>
        <w:rPr>
          <w:rFonts w:ascii="微软雅黑" w:eastAsia="微软雅黑" w:hAnsi="微软雅黑"/>
        </w:rPr>
        <w:t>和</w:t>
      </w:r>
      <w:r>
        <w:rPr>
          <w:rFonts w:ascii="微软雅黑" w:eastAsia="微软雅黑" w:hAnsi="微软雅黑" w:hint="eastAsia"/>
        </w:rPr>
        <w:t>设备</w:t>
      </w:r>
      <w:r>
        <w:rPr>
          <w:rFonts w:ascii="微软雅黑" w:eastAsia="微软雅黑" w:hAnsi="微软雅黑"/>
        </w:rPr>
        <w:t>上的私钥匹配校验</w:t>
      </w:r>
      <w:r>
        <w:rPr>
          <w:rFonts w:ascii="微软雅黑" w:eastAsia="微软雅黑" w:hAnsi="微软雅黑" w:hint="eastAsia"/>
        </w:rPr>
        <w:t>通过</w:t>
      </w:r>
      <w:r>
        <w:rPr>
          <w:rFonts w:ascii="微软雅黑" w:eastAsia="微软雅黑" w:hAnsi="微软雅黑"/>
        </w:rPr>
        <w:t>后，方可进行</w:t>
      </w:r>
      <w:r>
        <w:rPr>
          <w:rFonts w:ascii="微软雅黑" w:eastAsia="微软雅黑" w:hAnsi="微软雅黑" w:hint="eastAsia"/>
        </w:rPr>
        <w:t>设备</w:t>
      </w:r>
      <w:r>
        <w:rPr>
          <w:rFonts w:ascii="微软雅黑" w:eastAsia="微软雅黑" w:hAnsi="微软雅黑"/>
        </w:rPr>
        <w:t>管理配置。</w:t>
      </w:r>
    </w:p>
    <w:p w14:paraId="0228C0AA" w14:textId="490B3D9B" w:rsidR="00FB6119" w:rsidRDefault="00FB6119" w:rsidP="00FB6119">
      <w:pPr>
        <w:jc w:val="center"/>
        <w:rPr>
          <w:rFonts w:ascii="微软雅黑" w:eastAsia="微软雅黑" w:hAnsi="微软雅黑"/>
        </w:rPr>
      </w:pPr>
      <w:r>
        <w:rPr>
          <w:noProof/>
        </w:rPr>
        <w:drawing>
          <wp:inline distT="0" distB="0" distL="0" distR="0" wp14:anchorId="4F4741F1" wp14:editId="73103C34">
            <wp:extent cx="5274310" cy="11061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06170"/>
                    </a:xfrm>
                    <a:prstGeom prst="rect">
                      <a:avLst/>
                    </a:prstGeom>
                  </pic:spPr>
                </pic:pic>
              </a:graphicData>
            </a:graphic>
          </wp:inline>
        </w:drawing>
      </w:r>
    </w:p>
    <w:p w14:paraId="50E29D16" w14:textId="32BB5BFB" w:rsidR="00FB6119" w:rsidRDefault="00FB6119" w:rsidP="00FB6119">
      <w:pPr>
        <w:rPr>
          <w:rFonts w:ascii="微软雅黑" w:eastAsia="微软雅黑" w:hAnsi="微软雅黑"/>
        </w:rPr>
      </w:pPr>
      <w:r>
        <w:rPr>
          <w:rFonts w:ascii="微软雅黑" w:eastAsia="微软雅黑" w:hAnsi="微软雅黑" w:hint="eastAsia"/>
        </w:rPr>
        <w:t xml:space="preserve">    （2）交换机本地默认</w:t>
      </w:r>
      <w:r>
        <w:rPr>
          <w:rFonts w:ascii="微软雅黑" w:eastAsia="微软雅黑" w:hAnsi="微软雅黑"/>
        </w:rPr>
        <w:t>生成有密钥对（</w:t>
      </w:r>
      <w:r>
        <w:rPr>
          <w:rFonts w:ascii="微软雅黑" w:eastAsia="微软雅黑" w:hAnsi="微软雅黑" w:hint="eastAsia"/>
        </w:rPr>
        <w:t>公钥</w:t>
      </w:r>
      <w:r>
        <w:rPr>
          <w:rFonts w:ascii="微软雅黑" w:eastAsia="微软雅黑" w:hAnsi="微软雅黑"/>
        </w:rPr>
        <w:t>和私钥）</w:t>
      </w:r>
      <w:r>
        <w:rPr>
          <w:rFonts w:ascii="微软雅黑" w:eastAsia="微软雅黑" w:hAnsi="微软雅黑" w:hint="eastAsia"/>
        </w:rPr>
        <w:t>，下载私钥</w:t>
      </w:r>
      <w:r w:rsidR="00581993">
        <w:rPr>
          <w:rFonts w:ascii="微软雅黑" w:eastAsia="微软雅黑" w:hAnsi="微软雅黑" w:hint="eastAsia"/>
        </w:rPr>
        <w:t>证书</w:t>
      </w:r>
      <w:r>
        <w:rPr>
          <w:rFonts w:ascii="微软雅黑" w:eastAsia="微软雅黑" w:hAnsi="微软雅黑"/>
        </w:rPr>
        <w:t>或复制私钥，提交至</w:t>
      </w:r>
      <w:r>
        <w:rPr>
          <w:rFonts w:ascii="微软雅黑" w:eastAsia="微软雅黑" w:hAnsi="微软雅黑" w:hint="eastAsia"/>
        </w:rPr>
        <w:t>相应</w:t>
      </w:r>
      <w:r>
        <w:rPr>
          <w:rFonts w:ascii="微软雅黑" w:eastAsia="微软雅黑" w:hAnsi="微软雅黑"/>
        </w:rPr>
        <w:t>客户端</w:t>
      </w:r>
      <w:r w:rsidR="00581993">
        <w:rPr>
          <w:rFonts w:ascii="微软雅黑" w:eastAsia="微软雅黑" w:hAnsi="微软雅黑" w:hint="eastAsia"/>
        </w:rPr>
        <w:t>（例如</w:t>
      </w:r>
      <w:r w:rsidR="00581993">
        <w:rPr>
          <w:rFonts w:ascii="微软雅黑" w:eastAsia="微软雅黑" w:hAnsi="微软雅黑"/>
        </w:rPr>
        <w:t>PC</w:t>
      </w:r>
      <w:r w:rsidR="00581993">
        <w:rPr>
          <w:rFonts w:ascii="微软雅黑" w:eastAsia="微软雅黑" w:hAnsi="微软雅黑" w:hint="eastAsia"/>
        </w:rPr>
        <w:t>）</w:t>
      </w:r>
      <w:r>
        <w:rPr>
          <w:rFonts w:ascii="微软雅黑" w:eastAsia="微软雅黑" w:hAnsi="微软雅黑" w:hint="eastAsia"/>
        </w:rPr>
        <w:t>。交换机</w:t>
      </w:r>
      <w:r>
        <w:rPr>
          <w:rFonts w:ascii="微软雅黑" w:eastAsia="微软雅黑" w:hAnsi="微软雅黑"/>
        </w:rPr>
        <w:t>开启SSH Client后，客户端可以通过</w:t>
      </w:r>
      <w:r>
        <w:rPr>
          <w:rFonts w:ascii="微软雅黑" w:eastAsia="微软雅黑" w:hAnsi="微软雅黑" w:hint="eastAsia"/>
        </w:rPr>
        <w:t>设备</w:t>
      </w:r>
      <w:r>
        <w:rPr>
          <w:rFonts w:ascii="微软雅黑" w:eastAsia="微软雅黑" w:hAnsi="微软雅黑"/>
        </w:rPr>
        <w:t>IP</w:t>
      </w:r>
      <w:r>
        <w:rPr>
          <w:rFonts w:ascii="微软雅黑" w:eastAsia="微软雅黑" w:hAnsi="微软雅黑" w:hint="eastAsia"/>
        </w:rPr>
        <w:t>地址</w:t>
      </w:r>
      <w:r>
        <w:rPr>
          <w:rFonts w:ascii="微软雅黑" w:eastAsia="微软雅黑" w:hAnsi="微软雅黑"/>
        </w:rPr>
        <w:t>和私钥对</w:t>
      </w:r>
      <w:r>
        <w:rPr>
          <w:rFonts w:ascii="微软雅黑" w:eastAsia="微软雅黑" w:hAnsi="微软雅黑" w:hint="eastAsia"/>
        </w:rPr>
        <w:t>设备</w:t>
      </w:r>
      <w:r>
        <w:rPr>
          <w:rFonts w:ascii="微软雅黑" w:eastAsia="微软雅黑" w:hAnsi="微软雅黑"/>
        </w:rPr>
        <w:t>进行</w:t>
      </w:r>
      <w:r>
        <w:rPr>
          <w:rFonts w:ascii="微软雅黑" w:eastAsia="微软雅黑" w:hAnsi="微软雅黑" w:hint="eastAsia"/>
        </w:rPr>
        <w:t>反向</w:t>
      </w:r>
      <w:r>
        <w:rPr>
          <w:rFonts w:ascii="微软雅黑" w:eastAsia="微软雅黑" w:hAnsi="微软雅黑"/>
        </w:rPr>
        <w:t>访问</w:t>
      </w:r>
      <w:r>
        <w:rPr>
          <w:rFonts w:ascii="微软雅黑" w:eastAsia="微软雅黑" w:hAnsi="微软雅黑" w:hint="eastAsia"/>
        </w:rPr>
        <w:t>；</w:t>
      </w:r>
      <w:r>
        <w:rPr>
          <w:rFonts w:ascii="微软雅黑" w:eastAsia="微软雅黑" w:hAnsi="微软雅黑"/>
        </w:rPr>
        <w:t>私钥和设备上的公钥</w:t>
      </w:r>
      <w:r>
        <w:rPr>
          <w:rFonts w:ascii="微软雅黑" w:eastAsia="微软雅黑" w:hAnsi="微软雅黑" w:hint="eastAsia"/>
        </w:rPr>
        <w:t>匹配校验</w:t>
      </w:r>
      <w:r>
        <w:rPr>
          <w:rFonts w:ascii="微软雅黑" w:eastAsia="微软雅黑" w:hAnsi="微软雅黑"/>
        </w:rPr>
        <w:t>通过后，</w:t>
      </w:r>
      <w:r>
        <w:rPr>
          <w:rFonts w:ascii="微软雅黑" w:eastAsia="微软雅黑" w:hAnsi="微软雅黑" w:hint="eastAsia"/>
        </w:rPr>
        <w:t>方可进行</w:t>
      </w:r>
      <w:r>
        <w:rPr>
          <w:rFonts w:ascii="微软雅黑" w:eastAsia="微软雅黑" w:hAnsi="微软雅黑"/>
        </w:rPr>
        <w:t>设备管理配置。</w:t>
      </w:r>
    </w:p>
    <w:p w14:paraId="18ABEF04" w14:textId="788AA89B" w:rsidR="00FB6119" w:rsidRDefault="00FB6119" w:rsidP="00FB6119">
      <w:pPr>
        <w:jc w:val="center"/>
        <w:rPr>
          <w:rFonts w:ascii="微软雅黑" w:eastAsia="微软雅黑" w:hAnsi="微软雅黑"/>
        </w:rPr>
      </w:pPr>
      <w:r>
        <w:rPr>
          <w:noProof/>
        </w:rPr>
        <w:drawing>
          <wp:inline distT="0" distB="0" distL="0" distR="0" wp14:anchorId="7A733745" wp14:editId="6164D964">
            <wp:extent cx="5274310" cy="8470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47090"/>
                    </a:xfrm>
                    <a:prstGeom prst="rect">
                      <a:avLst/>
                    </a:prstGeom>
                  </pic:spPr>
                </pic:pic>
              </a:graphicData>
            </a:graphic>
          </wp:inline>
        </w:drawing>
      </w:r>
    </w:p>
    <w:p w14:paraId="62600274" w14:textId="77777777" w:rsidR="0076630D" w:rsidRPr="00B63354" w:rsidRDefault="00D7272D">
      <w:pPr>
        <w:ind w:firstLine="420"/>
        <w:rPr>
          <w:rFonts w:ascii="微软雅黑" w:eastAsia="微软雅黑" w:hAnsi="微软雅黑"/>
          <w:strike/>
          <w:color w:val="B2B2B2"/>
        </w:rPr>
      </w:pPr>
      <w:r w:rsidRPr="00B63354">
        <w:rPr>
          <w:rFonts w:ascii="微软雅黑" w:eastAsia="微软雅黑" w:hAnsi="微软雅黑" w:hint="eastAsia"/>
          <w:strike/>
          <w:color w:val="B2B2B2"/>
        </w:rPr>
        <w:t>由于</w:t>
      </w:r>
      <w:r w:rsidRPr="00B63354">
        <w:rPr>
          <w:rFonts w:ascii="微软雅黑" w:eastAsia="微软雅黑" w:hAnsi="微软雅黑"/>
          <w:strike/>
          <w:color w:val="B2B2B2"/>
        </w:rPr>
        <w:t>GWN设备暂不支持公有key，暂不开放利用公有key的方式进行校验</w:t>
      </w:r>
      <w:r w:rsidRPr="00B63354">
        <w:rPr>
          <w:rFonts w:ascii="微软雅黑" w:eastAsia="微软雅黑" w:hAnsi="微软雅黑" w:hint="eastAsia"/>
          <w:strike/>
          <w:color w:val="B2B2B2"/>
        </w:rPr>
        <w:t>，</w:t>
      </w:r>
      <w:r w:rsidRPr="00B63354">
        <w:rPr>
          <w:rFonts w:ascii="微软雅黑" w:eastAsia="微软雅黑" w:hAnsi="微软雅黑"/>
          <w:strike/>
          <w:color w:val="B2B2B2"/>
        </w:rPr>
        <w:t>仅支持使用设备管理密码</w:t>
      </w:r>
      <w:r w:rsidRPr="00B63354">
        <w:rPr>
          <w:rFonts w:ascii="微软雅黑" w:eastAsia="微软雅黑" w:hAnsi="微软雅黑" w:hint="eastAsia"/>
          <w:strike/>
          <w:color w:val="B2B2B2"/>
        </w:rPr>
        <w:t>。</w:t>
      </w:r>
    </w:p>
    <w:p w14:paraId="184AF4EF" w14:textId="77777777" w:rsidR="0076630D" w:rsidRDefault="0076630D">
      <w:pPr>
        <w:rPr>
          <w:rFonts w:ascii="微软雅黑" w:eastAsia="微软雅黑" w:hAnsi="微软雅黑"/>
        </w:rPr>
      </w:pPr>
    </w:p>
    <w:p w14:paraId="0EA331AB" w14:textId="77777777" w:rsidR="0076630D" w:rsidRDefault="0076630D">
      <w:pPr>
        <w:rPr>
          <w:rFonts w:ascii="微软雅黑" w:eastAsia="微软雅黑" w:hAnsi="微软雅黑"/>
        </w:rPr>
      </w:pPr>
    </w:p>
    <w:p w14:paraId="25B5337B" w14:textId="77777777" w:rsidR="0076630D" w:rsidRDefault="00D7272D">
      <w:pPr>
        <w:rPr>
          <w:rFonts w:ascii="微软雅黑" w:eastAsia="微软雅黑" w:hAnsi="微软雅黑"/>
        </w:rPr>
      </w:pPr>
      <w:r>
        <w:rPr>
          <w:rFonts w:ascii="微软雅黑" w:eastAsia="微软雅黑" w:hAnsi="微软雅黑" w:hint="eastAsia"/>
        </w:rPr>
        <w:t>SSH</w:t>
      </w:r>
      <w:r>
        <w:rPr>
          <w:rFonts w:ascii="微软雅黑" w:eastAsia="微软雅黑" w:hAnsi="微软雅黑"/>
        </w:rPr>
        <w:t>远程</w:t>
      </w:r>
      <w:r>
        <w:rPr>
          <w:rFonts w:ascii="微软雅黑" w:eastAsia="微软雅黑" w:hAnsi="微软雅黑" w:hint="eastAsia"/>
        </w:rPr>
        <w:t>访问功能</w:t>
      </w:r>
      <w:r>
        <w:rPr>
          <w:rFonts w:ascii="微软雅黑" w:eastAsia="微软雅黑" w:hAnsi="微软雅黑"/>
          <w:color w:val="EEECE1" w:themeColor="background2"/>
          <w:highlight w:val="blue"/>
        </w:rPr>
        <w:t>(FP1D)</w:t>
      </w:r>
      <w:r>
        <w:rPr>
          <w:rFonts w:ascii="微软雅黑" w:eastAsia="微软雅黑" w:hAnsi="微软雅黑"/>
        </w:rPr>
        <w:t>：</w:t>
      </w:r>
    </w:p>
    <w:p w14:paraId="3384BEAA" w14:textId="77777777" w:rsidR="0076630D" w:rsidRDefault="00D7272D">
      <w:pPr>
        <w:ind w:firstLine="420"/>
        <w:rPr>
          <w:rFonts w:ascii="微软雅黑" w:eastAsia="微软雅黑" w:hAnsi="微软雅黑"/>
        </w:rPr>
      </w:pPr>
      <w:r>
        <w:rPr>
          <w:rFonts w:ascii="微软雅黑" w:eastAsia="微软雅黑" w:hAnsi="微软雅黑" w:hint="eastAsia"/>
        </w:rPr>
        <w:t>SSH远程访问功能</w:t>
      </w:r>
      <w:r>
        <w:rPr>
          <w:rFonts w:ascii="微软雅黑" w:eastAsia="微软雅黑" w:hAnsi="微软雅黑"/>
        </w:rPr>
        <w:t>。一旦开启，</w:t>
      </w:r>
      <w:r>
        <w:rPr>
          <w:rFonts w:ascii="微软雅黑" w:eastAsia="微软雅黑" w:hAnsi="微软雅黑" w:hint="eastAsia"/>
        </w:rPr>
        <w:t>可以获取到设备</w:t>
      </w:r>
      <w:r>
        <w:rPr>
          <w:rFonts w:ascii="微软雅黑" w:eastAsia="微软雅黑" w:hAnsi="微软雅黑"/>
        </w:rPr>
        <w:t>公网IP</w:t>
      </w:r>
      <w:r>
        <w:rPr>
          <w:rFonts w:ascii="微软雅黑" w:eastAsia="微软雅黑" w:hAnsi="微软雅黑" w:hint="eastAsia"/>
        </w:rPr>
        <w:t>和</w:t>
      </w:r>
      <w:r>
        <w:rPr>
          <w:rFonts w:ascii="微软雅黑" w:eastAsia="微软雅黑" w:hAnsi="微软雅黑"/>
        </w:rPr>
        <w:t>端口</w:t>
      </w:r>
      <w:r>
        <w:rPr>
          <w:rFonts w:ascii="微软雅黑" w:eastAsia="微软雅黑" w:hAnsi="微软雅黑" w:hint="eastAsia"/>
        </w:rPr>
        <w:t>，</w:t>
      </w:r>
      <w:r>
        <w:rPr>
          <w:rFonts w:ascii="微软雅黑" w:eastAsia="微软雅黑" w:hAnsi="微软雅黑"/>
        </w:rPr>
        <w:t>用户可以通过任一一种SSH</w:t>
      </w:r>
      <w:r>
        <w:rPr>
          <w:rFonts w:ascii="微软雅黑" w:eastAsia="微软雅黑" w:hAnsi="微软雅黑" w:hint="eastAsia"/>
        </w:rPr>
        <w:t>客户端</w:t>
      </w:r>
      <w:r>
        <w:rPr>
          <w:rFonts w:ascii="微软雅黑" w:eastAsia="微软雅黑" w:hAnsi="微软雅黑"/>
        </w:rPr>
        <w:t>软件进行</w:t>
      </w:r>
      <w:r>
        <w:rPr>
          <w:rFonts w:ascii="微软雅黑" w:eastAsia="微软雅黑" w:hAnsi="微软雅黑" w:hint="eastAsia"/>
        </w:rPr>
        <w:t>连接</w:t>
      </w:r>
      <w:r>
        <w:rPr>
          <w:rFonts w:ascii="微软雅黑" w:eastAsia="微软雅黑" w:hAnsi="微软雅黑"/>
        </w:rPr>
        <w:t>访问，同时也会自动在cloud的admin管理平台上</w:t>
      </w:r>
      <w:r>
        <w:rPr>
          <w:rFonts w:ascii="微软雅黑" w:eastAsia="微软雅黑" w:hAnsi="微软雅黑" w:hint="eastAsia"/>
        </w:rPr>
        <w:t>允许访问</w:t>
      </w:r>
      <w:r>
        <w:rPr>
          <w:rFonts w:ascii="微软雅黑" w:eastAsia="微软雅黑" w:hAnsi="微软雅黑"/>
        </w:rPr>
        <w:t>，内部开发人员可以直接通过此种</w:t>
      </w:r>
      <w:r>
        <w:rPr>
          <w:rFonts w:ascii="微软雅黑" w:eastAsia="微软雅黑" w:hAnsi="微软雅黑" w:hint="eastAsia"/>
        </w:rPr>
        <w:t>形式访问用户设备</w:t>
      </w:r>
      <w:r>
        <w:rPr>
          <w:rFonts w:ascii="微软雅黑" w:eastAsia="微软雅黑" w:hAnsi="微软雅黑"/>
        </w:rPr>
        <w:t>进行问题</w:t>
      </w:r>
      <w:r>
        <w:rPr>
          <w:rFonts w:ascii="微软雅黑" w:eastAsia="微软雅黑" w:hAnsi="微软雅黑" w:hint="eastAsia"/>
        </w:rPr>
        <w:t>查验</w:t>
      </w:r>
      <w:r>
        <w:rPr>
          <w:rFonts w:ascii="微软雅黑" w:eastAsia="微软雅黑" w:hAnsi="微软雅黑"/>
        </w:rPr>
        <w:t>。</w:t>
      </w:r>
    </w:p>
    <w:p w14:paraId="06935674" w14:textId="77777777" w:rsidR="0076630D" w:rsidRDefault="00D7272D" w:rsidP="00B10728">
      <w:pPr>
        <w:pStyle w:val="af2"/>
        <w:numPr>
          <w:ilvl w:val="0"/>
          <w:numId w:val="520"/>
        </w:numPr>
        <w:ind w:firstLineChars="0"/>
        <w:rPr>
          <w:rFonts w:ascii="微软雅黑" w:eastAsia="微软雅黑" w:hAnsi="微软雅黑"/>
        </w:rPr>
      </w:pPr>
      <w:r>
        <w:rPr>
          <w:rFonts w:ascii="微软雅黑" w:eastAsia="微软雅黑" w:hAnsi="微软雅黑" w:hint="eastAsia"/>
        </w:rPr>
        <w:t>SSH</w:t>
      </w:r>
      <w:r>
        <w:rPr>
          <w:rFonts w:ascii="微软雅黑" w:eastAsia="微软雅黑" w:hAnsi="微软雅黑"/>
        </w:rPr>
        <w:t>远程访问：【</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默认关闭。若要</w:t>
      </w:r>
      <w:r>
        <w:rPr>
          <w:rFonts w:ascii="微软雅黑" w:eastAsia="微软雅黑" w:hAnsi="微软雅黑"/>
        </w:rPr>
        <w:t>开启，需输入设备管理密码</w:t>
      </w:r>
      <w:r>
        <w:rPr>
          <w:rFonts w:ascii="微软雅黑" w:eastAsia="微软雅黑" w:hAnsi="微软雅黑" w:hint="eastAsia"/>
        </w:rPr>
        <w:t>，</w:t>
      </w:r>
      <w:r>
        <w:rPr>
          <w:rFonts w:ascii="微软雅黑" w:eastAsia="微软雅黑" w:hAnsi="微软雅黑"/>
        </w:rPr>
        <w:t>即admin</w:t>
      </w:r>
      <w:r>
        <w:rPr>
          <w:rFonts w:ascii="微软雅黑" w:eastAsia="微软雅黑" w:hAnsi="微软雅黑" w:hint="eastAsia"/>
        </w:rPr>
        <w:t>密码</w:t>
      </w:r>
      <w:r>
        <w:rPr>
          <w:rFonts w:ascii="微软雅黑" w:eastAsia="微软雅黑" w:hAnsi="微软雅黑"/>
        </w:rPr>
        <w:t>。</w:t>
      </w:r>
    </w:p>
    <w:p w14:paraId="5D6859AF" w14:textId="77777777" w:rsidR="0076630D" w:rsidRDefault="00D7272D" w:rsidP="00B10728">
      <w:pPr>
        <w:pStyle w:val="af2"/>
        <w:numPr>
          <w:ilvl w:val="0"/>
          <w:numId w:val="527"/>
        </w:numPr>
        <w:ind w:firstLineChars="0"/>
        <w:rPr>
          <w:rFonts w:ascii="微软雅黑" w:eastAsia="微软雅黑" w:hAnsi="微软雅黑"/>
        </w:rPr>
      </w:pPr>
      <w:r>
        <w:rPr>
          <w:rFonts w:ascii="微软雅黑" w:eastAsia="微软雅黑" w:hAnsi="微软雅黑" w:hint="eastAsia"/>
        </w:rPr>
        <w:t>密码</w:t>
      </w:r>
      <w:r>
        <w:rPr>
          <w:rFonts w:ascii="微软雅黑" w:eastAsia="微软雅黑" w:hAnsi="微软雅黑"/>
        </w:rPr>
        <w:t>：输入设备管理密码</w:t>
      </w:r>
      <w:r>
        <w:rPr>
          <w:rFonts w:ascii="微软雅黑" w:eastAsia="微软雅黑" w:hAnsi="微软雅黑" w:hint="eastAsia"/>
        </w:rPr>
        <w:t>。</w:t>
      </w:r>
    </w:p>
    <w:p w14:paraId="07457B99" w14:textId="77777777" w:rsidR="0076630D" w:rsidRDefault="00D7272D">
      <w:pPr>
        <w:rPr>
          <w:rFonts w:ascii="微软雅黑" w:eastAsia="微软雅黑" w:hAnsi="微软雅黑"/>
        </w:rPr>
      </w:pPr>
      <w:r>
        <w:rPr>
          <w:rFonts w:ascii="微软雅黑" w:eastAsia="微软雅黑" w:hAnsi="微软雅黑" w:hint="eastAsia"/>
        </w:rPr>
        <w:t xml:space="preserve">    保存后</w:t>
      </w:r>
      <w:r>
        <w:rPr>
          <w:rFonts w:ascii="微软雅黑" w:eastAsia="微软雅黑" w:hAnsi="微软雅黑"/>
        </w:rPr>
        <w:t>，校验密码</w:t>
      </w:r>
      <w:r>
        <w:rPr>
          <w:rFonts w:ascii="微软雅黑" w:eastAsia="微软雅黑" w:hAnsi="微软雅黑" w:hint="eastAsia"/>
        </w:rPr>
        <w:t>正确性</w:t>
      </w:r>
      <w:r>
        <w:rPr>
          <w:rFonts w:ascii="微软雅黑" w:eastAsia="微软雅黑" w:hAnsi="微软雅黑"/>
        </w:rPr>
        <w:t>。验证通过</w:t>
      </w:r>
      <w:r>
        <w:rPr>
          <w:rFonts w:ascii="微软雅黑" w:eastAsia="微软雅黑" w:hAnsi="微软雅黑" w:hint="eastAsia"/>
        </w:rPr>
        <w:t>后</w:t>
      </w:r>
      <w:r>
        <w:rPr>
          <w:rFonts w:ascii="微软雅黑" w:eastAsia="微软雅黑" w:hAnsi="微软雅黑"/>
        </w:rPr>
        <w:t>，用户可远程访问设备。访问有效期</w:t>
      </w:r>
      <w:r>
        <w:rPr>
          <w:rFonts w:ascii="微软雅黑" w:eastAsia="微软雅黑" w:hAnsi="微软雅黑" w:hint="eastAsia"/>
        </w:rPr>
        <w:t>为48小时</w:t>
      </w:r>
      <w:r>
        <w:rPr>
          <w:rFonts w:ascii="微软雅黑" w:eastAsia="微软雅黑" w:hAnsi="微软雅黑"/>
        </w:rPr>
        <w:t>，</w:t>
      </w:r>
      <w:r>
        <w:rPr>
          <w:rFonts w:ascii="微软雅黑" w:eastAsia="微软雅黑" w:hAnsi="微软雅黑"/>
        </w:rPr>
        <w:lastRenderedPageBreak/>
        <w:t>开启后</w:t>
      </w:r>
      <w:r>
        <w:rPr>
          <w:rFonts w:ascii="微软雅黑" w:eastAsia="微软雅黑" w:hAnsi="微软雅黑" w:hint="eastAsia"/>
        </w:rPr>
        <w:t>48小时</w:t>
      </w:r>
      <w:r>
        <w:rPr>
          <w:rFonts w:ascii="微软雅黑" w:eastAsia="微软雅黑" w:hAnsi="微软雅黑"/>
        </w:rPr>
        <w:t>自动关闭SSH远程访问。</w:t>
      </w:r>
    </w:p>
    <w:p w14:paraId="0FA35B13" w14:textId="77777777" w:rsidR="0076630D" w:rsidRDefault="0076630D">
      <w:pPr>
        <w:rPr>
          <w:rFonts w:ascii="微软雅黑" w:eastAsia="微软雅黑" w:hAnsi="微软雅黑"/>
        </w:rPr>
      </w:pPr>
    </w:p>
    <w:p w14:paraId="08E9AE1D" w14:textId="77777777" w:rsidR="0076630D" w:rsidRDefault="00D7272D">
      <w:pPr>
        <w:rPr>
          <w:rFonts w:ascii="微软雅黑" w:eastAsia="微软雅黑" w:hAnsi="微软雅黑"/>
        </w:rPr>
      </w:pPr>
      <w:r>
        <w:rPr>
          <w:rFonts w:ascii="微软雅黑" w:eastAsia="微软雅黑" w:hAnsi="微软雅黑" w:hint="eastAsia"/>
        </w:rPr>
        <w:t>交换机</w:t>
      </w:r>
      <w:r>
        <w:rPr>
          <w:rFonts w:ascii="微软雅黑" w:eastAsia="微软雅黑" w:hAnsi="微软雅黑"/>
        </w:rPr>
        <w:t>支持</w:t>
      </w:r>
      <w:r>
        <w:rPr>
          <w:rFonts w:ascii="微软雅黑" w:eastAsia="微软雅黑" w:hAnsi="微软雅黑" w:hint="eastAsia"/>
        </w:rPr>
        <w:t>云</w:t>
      </w:r>
      <w:r>
        <w:rPr>
          <w:rFonts w:ascii="微软雅黑" w:eastAsia="微软雅黑" w:hAnsi="微软雅黑"/>
        </w:rPr>
        <w:t>管理</w:t>
      </w:r>
      <w:r>
        <w:rPr>
          <w:rFonts w:ascii="微软雅黑" w:eastAsia="微软雅黑" w:hAnsi="微软雅黑"/>
          <w:color w:val="EEECE1" w:themeColor="background2"/>
          <w:highlight w:val="blue"/>
        </w:rPr>
        <w:t>(FP1D)</w:t>
      </w:r>
      <w:r>
        <w:rPr>
          <w:rFonts w:ascii="微软雅黑" w:eastAsia="微软雅黑" w:hAnsi="微软雅黑"/>
        </w:rPr>
        <w:t>。其中，针对Manager的管理，</w:t>
      </w:r>
      <w:r>
        <w:rPr>
          <w:rFonts w:ascii="微软雅黑" w:eastAsia="微软雅黑" w:hAnsi="微软雅黑" w:hint="eastAsia"/>
        </w:rPr>
        <w:t>支持</w:t>
      </w:r>
      <w:r>
        <w:rPr>
          <w:rFonts w:ascii="微软雅黑" w:eastAsia="微软雅黑" w:hAnsi="微软雅黑"/>
        </w:rPr>
        <w:t>二层发现和三层发现。</w:t>
      </w:r>
      <w:r>
        <w:rPr>
          <w:rFonts w:ascii="微软雅黑" w:eastAsia="微软雅黑" w:hAnsi="微软雅黑" w:hint="eastAsia"/>
        </w:rPr>
        <w:t>云管理</w:t>
      </w:r>
      <w:r>
        <w:rPr>
          <w:rFonts w:ascii="微软雅黑" w:eastAsia="微软雅黑" w:hAnsi="微软雅黑"/>
        </w:rPr>
        <w:t>的相关规则如下：</w:t>
      </w:r>
    </w:p>
    <w:p w14:paraId="07C94995" w14:textId="77777777" w:rsidR="0076630D" w:rsidRDefault="00D7272D">
      <w:pPr>
        <w:rPr>
          <w:rFonts w:ascii="微软雅黑" w:eastAsia="微软雅黑" w:hAnsi="微软雅黑"/>
        </w:rPr>
      </w:pPr>
      <w:r>
        <w:rPr>
          <w:rFonts w:ascii="微软雅黑" w:eastAsia="微软雅黑" w:hAnsi="微软雅黑"/>
        </w:rPr>
        <w:t xml:space="preserve">1. </w:t>
      </w:r>
      <w:r>
        <w:rPr>
          <w:rFonts w:ascii="微软雅黑" w:eastAsia="微软雅黑" w:hAnsi="微软雅黑" w:hint="eastAsia"/>
        </w:rPr>
        <w:t>Cloud和Manager管理逻辑：</w:t>
      </w:r>
    </w:p>
    <w:p w14:paraId="501891B3" w14:textId="77777777" w:rsidR="0076630D" w:rsidRDefault="00D7272D">
      <w:pPr>
        <w:ind w:firstLineChars="200" w:firstLine="420"/>
        <w:rPr>
          <w:rFonts w:ascii="微软雅黑" w:eastAsia="微软雅黑" w:hAnsi="微软雅黑"/>
        </w:rPr>
      </w:pPr>
      <w:r>
        <w:rPr>
          <w:rFonts w:ascii="微软雅黑" w:eastAsia="微软雅黑" w:hAnsi="微软雅黑" w:hint="eastAsia"/>
        </w:rPr>
        <w:t>（1）Manager服务器将发送广播包给局域网内</w:t>
      </w:r>
      <w:r>
        <w:rPr>
          <w:rFonts w:ascii="微软雅黑" w:eastAsia="微软雅黑" w:hAnsi="微软雅黑"/>
        </w:rPr>
        <w:t>的所有</w:t>
      </w:r>
      <w:r>
        <w:rPr>
          <w:rFonts w:ascii="微软雅黑" w:eastAsia="微软雅黑" w:hAnsi="微软雅黑" w:hint="eastAsia"/>
        </w:rPr>
        <w:t>交换机设备。</w:t>
      </w:r>
      <w:r>
        <w:rPr>
          <w:rFonts w:ascii="微软雅黑" w:eastAsia="微软雅黑" w:hAnsi="微软雅黑"/>
        </w:rPr>
        <w:t>支持</w:t>
      </w:r>
      <w:r>
        <w:rPr>
          <w:rFonts w:ascii="微软雅黑" w:eastAsia="微软雅黑" w:hAnsi="微软雅黑" w:hint="eastAsia"/>
        </w:rPr>
        <w:t>多个Manager同时发送</w:t>
      </w:r>
      <w:r>
        <w:rPr>
          <w:rFonts w:ascii="微软雅黑" w:eastAsia="微软雅黑" w:hAnsi="微软雅黑"/>
        </w:rPr>
        <w:t>广播请求，交换机收到以后，将会</w:t>
      </w:r>
      <w:r>
        <w:rPr>
          <w:rFonts w:ascii="微软雅黑" w:eastAsia="微软雅黑" w:hAnsi="微软雅黑" w:hint="eastAsia"/>
        </w:rPr>
        <w:t>携带上</w:t>
      </w:r>
      <w:r>
        <w:rPr>
          <w:rFonts w:ascii="微软雅黑" w:eastAsia="微软雅黑" w:hAnsi="微软雅黑"/>
        </w:rPr>
        <w:t>自己的信息</w:t>
      </w:r>
      <w:r>
        <w:rPr>
          <w:rFonts w:ascii="微软雅黑" w:eastAsia="微软雅黑" w:hAnsi="微软雅黑" w:hint="eastAsia"/>
        </w:rPr>
        <w:t>响应</w:t>
      </w:r>
      <w:r>
        <w:rPr>
          <w:rFonts w:ascii="微软雅黑" w:eastAsia="微软雅黑" w:hAnsi="微软雅黑"/>
        </w:rPr>
        <w:t>请求，在</w:t>
      </w:r>
      <w:r>
        <w:rPr>
          <w:rFonts w:ascii="微软雅黑" w:eastAsia="微软雅黑" w:hAnsi="微软雅黑" w:hint="eastAsia"/>
        </w:rPr>
        <w:t>Manager发现</w:t>
      </w:r>
      <w:r>
        <w:rPr>
          <w:rFonts w:ascii="微软雅黑" w:eastAsia="微软雅黑" w:hAnsi="微软雅黑"/>
        </w:rPr>
        <w:t>界面上即可呈现交换机信息</w:t>
      </w:r>
      <w:r>
        <w:rPr>
          <w:rFonts w:ascii="微软雅黑" w:eastAsia="微软雅黑" w:hAnsi="微软雅黑" w:hint="eastAsia"/>
        </w:rPr>
        <w:t>（包括</w:t>
      </w:r>
      <w:r>
        <w:rPr>
          <w:rFonts w:ascii="微软雅黑" w:eastAsia="微软雅黑" w:hAnsi="微软雅黑"/>
        </w:rPr>
        <w:t>设备型号、MAC地址、固件</w:t>
      </w:r>
      <w:r>
        <w:rPr>
          <w:rFonts w:ascii="微软雅黑" w:eastAsia="微软雅黑" w:hAnsi="微软雅黑" w:hint="eastAsia"/>
        </w:rPr>
        <w:t>版本</w:t>
      </w:r>
      <w:r>
        <w:rPr>
          <w:rFonts w:ascii="微软雅黑" w:eastAsia="微软雅黑" w:hAnsi="微软雅黑"/>
        </w:rPr>
        <w:t>、IP地址等，</w:t>
      </w:r>
      <w:r>
        <w:rPr>
          <w:rFonts w:ascii="微软雅黑" w:eastAsia="微软雅黑" w:hAnsi="微软雅黑" w:hint="eastAsia"/>
        </w:rPr>
        <w:t>具体显示信息</w:t>
      </w:r>
      <w:r>
        <w:rPr>
          <w:rFonts w:ascii="微软雅黑" w:eastAsia="微软雅黑" w:hAnsi="微软雅黑"/>
        </w:rPr>
        <w:t>以Manager需求为准</w:t>
      </w:r>
      <w:r>
        <w:rPr>
          <w:rFonts w:ascii="微软雅黑" w:eastAsia="微软雅黑" w:hAnsi="微软雅黑" w:hint="eastAsia"/>
        </w:rPr>
        <w:t>）。</w:t>
      </w:r>
    </w:p>
    <w:p w14:paraId="599A5F2F" w14:textId="77777777" w:rsidR="0076630D" w:rsidRDefault="00D7272D">
      <w:pPr>
        <w:ind w:firstLineChars="200" w:firstLine="420"/>
        <w:rPr>
          <w:rFonts w:ascii="微软雅黑" w:eastAsia="微软雅黑" w:hAnsi="微软雅黑"/>
        </w:rPr>
      </w:pPr>
      <w:r>
        <w:rPr>
          <w:rFonts w:ascii="微软雅黑" w:eastAsia="微软雅黑" w:hAnsi="微软雅黑" w:hint="eastAsia"/>
        </w:rPr>
        <w:t>（2）同局域网内</w:t>
      </w:r>
      <w:r>
        <w:rPr>
          <w:rFonts w:ascii="微软雅黑" w:eastAsia="微软雅黑" w:hAnsi="微软雅黑"/>
        </w:rPr>
        <w:t>可能存在多个</w:t>
      </w:r>
      <w:r>
        <w:rPr>
          <w:rFonts w:ascii="微软雅黑" w:eastAsia="微软雅黑" w:hAnsi="微软雅黑" w:hint="eastAsia"/>
        </w:rPr>
        <w:t>Manager服务器，支持</w:t>
      </w:r>
      <w:r>
        <w:rPr>
          <w:rFonts w:ascii="微软雅黑" w:eastAsia="微软雅黑" w:hAnsi="微软雅黑"/>
        </w:rPr>
        <w:t>被多个Manager</w:t>
      </w:r>
      <w:r>
        <w:rPr>
          <w:rFonts w:ascii="微软雅黑" w:eastAsia="微软雅黑" w:hAnsi="微软雅黑" w:hint="eastAsia"/>
        </w:rPr>
        <w:t>同时</w:t>
      </w:r>
      <w:r>
        <w:rPr>
          <w:rFonts w:ascii="微软雅黑" w:eastAsia="微软雅黑" w:hAnsi="微软雅黑"/>
        </w:rPr>
        <w:t>发现</w:t>
      </w:r>
      <w:r>
        <w:rPr>
          <w:rFonts w:ascii="微软雅黑" w:eastAsia="微软雅黑" w:hAnsi="微软雅黑" w:hint="eastAsia"/>
        </w:rPr>
        <w:t>，但</w:t>
      </w:r>
      <w:r>
        <w:rPr>
          <w:rFonts w:ascii="微软雅黑" w:eastAsia="微软雅黑" w:hAnsi="微软雅黑"/>
        </w:rPr>
        <w:t>有且仅</w:t>
      </w:r>
      <w:r>
        <w:rPr>
          <w:rFonts w:ascii="微软雅黑" w:eastAsia="微软雅黑" w:hAnsi="微软雅黑" w:hint="eastAsia"/>
        </w:rPr>
        <w:t>能被</w:t>
      </w:r>
      <w:r>
        <w:rPr>
          <w:rFonts w:ascii="微软雅黑" w:eastAsia="微软雅黑" w:hAnsi="微软雅黑"/>
        </w:rPr>
        <w:t>一个Manager</w:t>
      </w:r>
      <w:r>
        <w:rPr>
          <w:rFonts w:ascii="微软雅黑" w:eastAsia="微软雅黑" w:hAnsi="微软雅黑" w:hint="eastAsia"/>
        </w:rPr>
        <w:t>接管</w:t>
      </w:r>
      <w:r>
        <w:rPr>
          <w:rFonts w:ascii="微软雅黑" w:eastAsia="微软雅黑" w:hAnsi="微软雅黑"/>
        </w:rPr>
        <w:t>/Cloud</w:t>
      </w:r>
      <w:r>
        <w:rPr>
          <w:rFonts w:ascii="微软雅黑" w:eastAsia="微软雅黑" w:hAnsi="微软雅黑" w:hint="eastAsia"/>
        </w:rPr>
        <w:t>添加。</w:t>
      </w:r>
    </w:p>
    <w:p w14:paraId="12428224" w14:textId="77777777" w:rsidR="0076630D" w:rsidRDefault="00D7272D">
      <w:pPr>
        <w:ind w:firstLineChars="200" w:firstLine="420"/>
        <w:rPr>
          <w:rFonts w:ascii="微软雅黑" w:eastAsia="微软雅黑" w:hAnsi="微软雅黑"/>
        </w:rPr>
      </w:pPr>
      <w:r>
        <w:rPr>
          <w:rFonts w:ascii="微软雅黑" w:eastAsia="微软雅黑" w:hAnsi="微软雅黑" w:hint="eastAsia"/>
        </w:rPr>
        <w:t>（3）若被</w:t>
      </w:r>
      <w:r>
        <w:rPr>
          <w:rFonts w:ascii="微软雅黑" w:eastAsia="微软雅黑" w:hAnsi="微软雅黑"/>
        </w:rPr>
        <w:t>Cloud添加或</w:t>
      </w:r>
      <w:r>
        <w:rPr>
          <w:rFonts w:ascii="微软雅黑" w:eastAsia="微软雅黑" w:hAnsi="微软雅黑" w:hint="eastAsia"/>
        </w:rPr>
        <w:t>Manager接管</w:t>
      </w:r>
      <w:r>
        <w:rPr>
          <w:rFonts w:ascii="微软雅黑" w:eastAsia="微软雅黑" w:hAnsi="微软雅黑"/>
        </w:rPr>
        <w:t>，则</w:t>
      </w:r>
      <w:r>
        <w:rPr>
          <w:rFonts w:ascii="微软雅黑" w:eastAsia="微软雅黑" w:hAnsi="微软雅黑" w:hint="eastAsia"/>
        </w:rPr>
        <w:t>其他</w:t>
      </w:r>
      <w:r>
        <w:rPr>
          <w:rFonts w:ascii="微软雅黑" w:eastAsia="微软雅黑" w:hAnsi="微软雅黑"/>
        </w:rPr>
        <w:t>Manager无法</w:t>
      </w:r>
      <w:r>
        <w:rPr>
          <w:rFonts w:ascii="微软雅黑" w:eastAsia="微软雅黑" w:hAnsi="微软雅黑" w:hint="eastAsia"/>
        </w:rPr>
        <w:t>继续发现</w:t>
      </w:r>
      <w:r>
        <w:rPr>
          <w:rFonts w:ascii="微软雅黑" w:eastAsia="微软雅黑" w:hAnsi="微软雅黑"/>
        </w:rPr>
        <w:t>，其他Cloud</w:t>
      </w:r>
      <w:r>
        <w:rPr>
          <w:rFonts w:ascii="微软雅黑" w:eastAsia="微软雅黑" w:hAnsi="微软雅黑" w:hint="eastAsia"/>
        </w:rPr>
        <w:t>也无法继续添加</w:t>
      </w:r>
      <w:r>
        <w:rPr>
          <w:rFonts w:ascii="微软雅黑" w:eastAsia="微软雅黑" w:hAnsi="微软雅黑"/>
        </w:rPr>
        <w:t>，必须先</w:t>
      </w:r>
      <w:r>
        <w:rPr>
          <w:rFonts w:ascii="微软雅黑" w:eastAsia="微软雅黑" w:hAnsi="微软雅黑" w:hint="eastAsia"/>
        </w:rPr>
        <w:t>从Manager/</w:t>
      </w:r>
      <w:r>
        <w:rPr>
          <w:rFonts w:ascii="微软雅黑" w:eastAsia="微软雅黑" w:hAnsi="微软雅黑"/>
        </w:rPr>
        <w:t>Cloud</w:t>
      </w:r>
      <w:r>
        <w:rPr>
          <w:rFonts w:ascii="微软雅黑" w:eastAsia="微软雅黑" w:hAnsi="微软雅黑" w:hint="eastAsia"/>
        </w:rPr>
        <w:t>侧删除</w:t>
      </w:r>
      <w:r>
        <w:rPr>
          <w:rFonts w:ascii="微软雅黑" w:eastAsia="微软雅黑" w:hAnsi="微软雅黑"/>
        </w:rPr>
        <w:t>确保其为非管状态。</w:t>
      </w:r>
    </w:p>
    <w:p w14:paraId="1C87606B" w14:textId="77777777" w:rsidR="0076630D" w:rsidRDefault="00D7272D">
      <w:pPr>
        <w:ind w:firstLineChars="200" w:firstLine="420"/>
        <w:rPr>
          <w:rFonts w:ascii="微软雅黑" w:eastAsia="微软雅黑" w:hAnsi="微软雅黑"/>
        </w:rPr>
      </w:pPr>
      <w:r>
        <w:rPr>
          <w:rFonts w:ascii="微软雅黑" w:eastAsia="微软雅黑" w:hAnsi="微软雅黑" w:hint="eastAsia"/>
        </w:rPr>
        <w:t>（4）支持</w:t>
      </w:r>
      <w:r>
        <w:rPr>
          <w:rFonts w:ascii="微软雅黑" w:eastAsia="微软雅黑" w:hAnsi="微软雅黑"/>
        </w:rPr>
        <w:t>被指定的Manager服务器</w:t>
      </w:r>
      <w:r>
        <w:rPr>
          <w:rFonts w:ascii="微软雅黑" w:eastAsia="微软雅黑" w:hAnsi="微软雅黑" w:hint="eastAsia"/>
        </w:rPr>
        <w:t>发现</w:t>
      </w:r>
      <w:r>
        <w:rPr>
          <w:rFonts w:ascii="微软雅黑" w:eastAsia="微软雅黑" w:hAnsi="微软雅黑"/>
        </w:rPr>
        <w:t>并接管，即Manager三层发现功能</w:t>
      </w:r>
      <w:r>
        <w:rPr>
          <w:rFonts w:ascii="微软雅黑" w:eastAsia="微软雅黑" w:hAnsi="微软雅黑" w:hint="eastAsia"/>
        </w:rPr>
        <w:t>。</w:t>
      </w:r>
      <w:r>
        <w:rPr>
          <w:rFonts w:ascii="微软雅黑" w:eastAsia="微软雅黑" w:hAnsi="微软雅黑"/>
        </w:rPr>
        <w:t>此时，</w:t>
      </w:r>
      <w:r>
        <w:rPr>
          <w:rFonts w:ascii="微软雅黑" w:eastAsia="微软雅黑" w:hAnsi="微软雅黑" w:hint="eastAsia"/>
        </w:rPr>
        <w:t>若先前</w:t>
      </w:r>
      <w:r>
        <w:rPr>
          <w:rFonts w:ascii="微软雅黑" w:eastAsia="微软雅黑" w:hAnsi="微软雅黑"/>
        </w:rPr>
        <w:t>已被二层Manager/Cloud</w:t>
      </w:r>
      <w:r>
        <w:rPr>
          <w:rFonts w:ascii="微软雅黑" w:eastAsia="微软雅黑" w:hAnsi="微软雅黑" w:hint="eastAsia"/>
        </w:rPr>
        <w:t>管理</w:t>
      </w:r>
      <w:r>
        <w:rPr>
          <w:rFonts w:ascii="微软雅黑" w:eastAsia="微软雅黑" w:hAnsi="微软雅黑"/>
        </w:rPr>
        <w:t>，将会自动断开</w:t>
      </w:r>
      <w:r>
        <w:rPr>
          <w:rFonts w:ascii="微软雅黑" w:eastAsia="微软雅黑" w:hAnsi="微软雅黑" w:hint="eastAsia"/>
        </w:rPr>
        <w:t>连接，</w:t>
      </w:r>
      <w:r>
        <w:rPr>
          <w:rFonts w:ascii="微软雅黑" w:eastAsia="微软雅黑" w:hAnsi="微软雅黑"/>
        </w:rPr>
        <w:t>设备列表显示离线。</w:t>
      </w:r>
      <w:r>
        <w:rPr>
          <w:rFonts w:ascii="微软雅黑" w:eastAsia="微软雅黑" w:hAnsi="微软雅黑" w:hint="eastAsia"/>
        </w:rPr>
        <w:t>若</w:t>
      </w:r>
      <w:r>
        <w:rPr>
          <w:rFonts w:ascii="微软雅黑" w:eastAsia="微软雅黑" w:hAnsi="微软雅黑"/>
        </w:rPr>
        <w:t>后续</w:t>
      </w:r>
      <w:r>
        <w:rPr>
          <w:rFonts w:ascii="微软雅黑" w:eastAsia="微软雅黑" w:hAnsi="微软雅黑" w:hint="eastAsia"/>
        </w:rPr>
        <w:t>关闭Manager</w:t>
      </w:r>
      <w:r>
        <w:rPr>
          <w:rFonts w:ascii="微软雅黑" w:eastAsia="微软雅黑" w:hAnsi="微软雅黑"/>
        </w:rPr>
        <w:t>三层发现</w:t>
      </w:r>
      <w:r>
        <w:rPr>
          <w:rFonts w:ascii="微软雅黑" w:eastAsia="微软雅黑" w:hAnsi="微软雅黑" w:hint="eastAsia"/>
        </w:rPr>
        <w:t>，</w:t>
      </w:r>
      <w:r>
        <w:rPr>
          <w:rFonts w:ascii="微软雅黑" w:eastAsia="微软雅黑" w:hAnsi="微软雅黑"/>
        </w:rPr>
        <w:t>可重新</w:t>
      </w:r>
      <w:r>
        <w:rPr>
          <w:rFonts w:ascii="微软雅黑" w:eastAsia="微软雅黑" w:hAnsi="微软雅黑" w:hint="eastAsia"/>
        </w:rPr>
        <w:t>被Manager</w:t>
      </w:r>
      <w:r>
        <w:rPr>
          <w:rFonts w:ascii="微软雅黑" w:eastAsia="微软雅黑" w:hAnsi="微软雅黑"/>
        </w:rPr>
        <w:t>/Cloud</w:t>
      </w:r>
      <w:r>
        <w:rPr>
          <w:rFonts w:ascii="微软雅黑" w:eastAsia="微软雅黑" w:hAnsi="微软雅黑" w:hint="eastAsia"/>
        </w:rPr>
        <w:t>管理</w:t>
      </w:r>
      <w:r>
        <w:rPr>
          <w:rFonts w:ascii="微软雅黑" w:eastAsia="微软雅黑" w:hAnsi="微软雅黑"/>
        </w:rPr>
        <w:t>，</w:t>
      </w:r>
      <w:r>
        <w:rPr>
          <w:rFonts w:ascii="微软雅黑" w:eastAsia="微软雅黑" w:hAnsi="微软雅黑" w:hint="eastAsia"/>
        </w:rPr>
        <w:t>设备列表</w:t>
      </w:r>
      <w:r>
        <w:rPr>
          <w:rFonts w:ascii="微软雅黑" w:eastAsia="微软雅黑" w:hAnsi="微软雅黑"/>
        </w:rPr>
        <w:t>显示在线。反之</w:t>
      </w:r>
      <w:r>
        <w:rPr>
          <w:rFonts w:ascii="微软雅黑" w:eastAsia="微软雅黑" w:hAnsi="微软雅黑" w:hint="eastAsia"/>
        </w:rPr>
        <w:t>，</w:t>
      </w:r>
      <w:r>
        <w:rPr>
          <w:rFonts w:ascii="微软雅黑" w:eastAsia="微软雅黑" w:hAnsi="微软雅黑"/>
        </w:rPr>
        <w:t>亦然。</w:t>
      </w:r>
    </w:p>
    <w:p w14:paraId="108AAB56" w14:textId="77777777" w:rsidR="0076630D" w:rsidRDefault="00D7272D">
      <w:pPr>
        <w:ind w:firstLineChars="200" w:firstLine="420"/>
        <w:rPr>
          <w:rFonts w:ascii="微软雅黑" w:eastAsia="微软雅黑" w:hAnsi="微软雅黑"/>
        </w:rPr>
      </w:pPr>
      <w:r>
        <w:rPr>
          <w:rFonts w:ascii="微软雅黑" w:eastAsia="微软雅黑" w:hAnsi="微软雅黑" w:hint="eastAsia"/>
        </w:rPr>
        <w:t>（5）交换机还支持跨</w:t>
      </w:r>
      <w:r>
        <w:rPr>
          <w:rFonts w:ascii="微软雅黑" w:eastAsia="微软雅黑" w:hAnsi="微软雅黑"/>
        </w:rPr>
        <w:t>VLAN</w:t>
      </w:r>
      <w:r>
        <w:rPr>
          <w:rFonts w:ascii="微软雅黑" w:eastAsia="微软雅黑" w:hAnsi="微软雅黑" w:hint="eastAsia"/>
        </w:rPr>
        <w:t>被</w:t>
      </w:r>
      <w:r>
        <w:rPr>
          <w:rFonts w:ascii="微软雅黑" w:eastAsia="微软雅黑" w:hAnsi="微软雅黑"/>
        </w:rPr>
        <w:t>Manager</w:t>
      </w:r>
      <w:r>
        <w:rPr>
          <w:rFonts w:ascii="微软雅黑" w:eastAsia="微软雅黑" w:hAnsi="微软雅黑" w:hint="eastAsia"/>
        </w:rPr>
        <w:t>服务器发现，即</w:t>
      </w:r>
      <w:r>
        <w:rPr>
          <w:rFonts w:ascii="微软雅黑" w:eastAsia="微软雅黑" w:hAnsi="微软雅黑"/>
        </w:rPr>
        <w:t>Manager三层发现</w:t>
      </w:r>
      <w:r>
        <w:rPr>
          <w:rFonts w:ascii="微软雅黑" w:eastAsia="微软雅黑" w:hAnsi="微软雅黑" w:hint="eastAsia"/>
        </w:rPr>
        <w:t>，确保将网络环境中的交换机均接管到</w:t>
      </w:r>
      <w:r>
        <w:rPr>
          <w:rFonts w:ascii="微软雅黑" w:eastAsia="微软雅黑" w:hAnsi="微软雅黑"/>
        </w:rPr>
        <w:t>Manager</w:t>
      </w:r>
      <w:r>
        <w:rPr>
          <w:rFonts w:ascii="微软雅黑" w:eastAsia="微软雅黑" w:hAnsi="微软雅黑" w:hint="eastAsia"/>
        </w:rPr>
        <w:t>上进行管理。</w:t>
      </w:r>
    </w:p>
    <w:p w14:paraId="32DBBA24" w14:textId="77777777" w:rsidR="0076630D" w:rsidRDefault="00D7272D">
      <w:pPr>
        <w:rPr>
          <w:rFonts w:ascii="微软雅黑" w:eastAsia="微软雅黑" w:hAnsi="微软雅黑"/>
        </w:rPr>
      </w:pPr>
      <w:r>
        <w:rPr>
          <w:rFonts w:ascii="微软雅黑" w:eastAsia="微软雅黑" w:hAnsi="微软雅黑"/>
        </w:rPr>
        <w:t xml:space="preserve">2. </w:t>
      </w:r>
      <w:r>
        <w:rPr>
          <w:rFonts w:ascii="微软雅黑" w:eastAsia="微软雅黑" w:hAnsi="微软雅黑" w:hint="eastAsia"/>
        </w:rPr>
        <w:t>管理优先级</w:t>
      </w:r>
      <w:r>
        <w:rPr>
          <w:rFonts w:ascii="微软雅黑" w:eastAsia="微软雅黑" w:hAnsi="微软雅黑"/>
        </w:rPr>
        <w:t>：</w:t>
      </w:r>
    </w:p>
    <w:p w14:paraId="3280BDE3" w14:textId="77777777" w:rsidR="0076630D" w:rsidRDefault="00D7272D">
      <w:pPr>
        <w:ind w:firstLine="420"/>
        <w:rPr>
          <w:rFonts w:ascii="微软雅黑" w:eastAsia="微软雅黑" w:hAnsi="微软雅黑"/>
        </w:rPr>
      </w:pPr>
      <w:r>
        <w:rPr>
          <w:rFonts w:ascii="微软雅黑" w:eastAsia="微软雅黑" w:hAnsi="微软雅黑" w:hint="eastAsia"/>
        </w:rPr>
        <w:t>Manager三层发现&gt;</w:t>
      </w:r>
      <w:r>
        <w:rPr>
          <w:rFonts w:ascii="微软雅黑" w:eastAsia="微软雅黑" w:hAnsi="微软雅黑"/>
        </w:rPr>
        <w:t>Cloud=Manager二层发现</w:t>
      </w:r>
    </w:p>
    <w:p w14:paraId="100179E5" w14:textId="77777777" w:rsidR="0076630D" w:rsidRDefault="0076630D">
      <w:pPr>
        <w:rPr>
          <w:rFonts w:ascii="微软雅黑" w:eastAsia="微软雅黑" w:hAnsi="微软雅黑"/>
        </w:rPr>
      </w:pPr>
    </w:p>
    <w:p w14:paraId="23AE0429" w14:textId="77777777" w:rsidR="0076630D" w:rsidRDefault="00D7272D">
      <w:pPr>
        <w:ind w:firstLineChars="200" w:firstLine="420"/>
        <w:rPr>
          <w:rFonts w:ascii="微软雅黑" w:eastAsia="微软雅黑" w:hAnsi="微软雅黑"/>
        </w:rPr>
      </w:pPr>
      <w:r>
        <w:rPr>
          <w:rFonts w:ascii="微软雅黑" w:eastAsia="微软雅黑" w:hAnsi="微软雅黑" w:hint="eastAsia"/>
        </w:rPr>
        <w:t>三层发现</w:t>
      </w:r>
      <w:r>
        <w:rPr>
          <w:rFonts w:ascii="微软雅黑" w:eastAsia="微软雅黑" w:hAnsi="微软雅黑"/>
        </w:rPr>
        <w:t>需要本地提供Manager服务器的</w:t>
      </w:r>
      <w:r>
        <w:rPr>
          <w:rFonts w:ascii="微软雅黑" w:eastAsia="微软雅黑" w:hAnsi="微软雅黑" w:hint="eastAsia"/>
        </w:rPr>
        <w:t>相关</w:t>
      </w:r>
      <w:r>
        <w:rPr>
          <w:rFonts w:ascii="微软雅黑" w:eastAsia="微软雅黑" w:hAnsi="微软雅黑"/>
        </w:rPr>
        <w:t>配置</w:t>
      </w:r>
      <w:r>
        <w:rPr>
          <w:rFonts w:ascii="微软雅黑" w:eastAsia="微软雅黑" w:hAnsi="微软雅黑" w:hint="eastAsia"/>
        </w:rPr>
        <w:t>，</w:t>
      </w:r>
      <w:r>
        <w:rPr>
          <w:rFonts w:ascii="微软雅黑" w:eastAsia="微软雅黑" w:hAnsi="微软雅黑"/>
        </w:rPr>
        <w:t>支持用户手动配置，也支持</w:t>
      </w:r>
      <w:r>
        <w:rPr>
          <w:rFonts w:ascii="微软雅黑" w:eastAsia="微软雅黑" w:hAnsi="微软雅黑"/>
        </w:rPr>
        <w:lastRenderedPageBreak/>
        <w:t>Option 43下发，优先</w:t>
      </w:r>
      <w:r>
        <w:rPr>
          <w:rFonts w:ascii="微软雅黑" w:eastAsia="微软雅黑" w:hAnsi="微软雅黑" w:hint="eastAsia"/>
        </w:rPr>
        <w:t>使用</w:t>
      </w:r>
      <w:r>
        <w:rPr>
          <w:rFonts w:ascii="微软雅黑" w:eastAsia="微软雅黑" w:hAnsi="微软雅黑"/>
        </w:rPr>
        <w:t>Option 43</w:t>
      </w:r>
      <w:r>
        <w:rPr>
          <w:rFonts w:ascii="微软雅黑" w:eastAsia="微软雅黑" w:hAnsi="微软雅黑" w:hint="eastAsia"/>
        </w:rPr>
        <w:t>携带</w:t>
      </w:r>
      <w:r>
        <w:rPr>
          <w:rFonts w:ascii="微软雅黑" w:eastAsia="微软雅黑" w:hAnsi="微软雅黑"/>
        </w:rPr>
        <w:t>的Manager地址信息。</w:t>
      </w:r>
    </w:p>
    <w:p w14:paraId="65E254AF" w14:textId="77777777" w:rsidR="0076630D" w:rsidRDefault="00D7272D">
      <w:pPr>
        <w:ind w:firstLineChars="200" w:firstLine="420"/>
        <w:rPr>
          <w:rFonts w:ascii="微软雅黑" w:eastAsia="微软雅黑" w:hAnsi="微软雅黑"/>
        </w:rPr>
      </w:pPr>
      <w:r>
        <w:rPr>
          <w:rFonts w:ascii="微软雅黑" w:eastAsia="微软雅黑" w:hAnsi="微软雅黑" w:hint="eastAsia"/>
        </w:rPr>
        <w:t>一旦</w:t>
      </w:r>
      <w:r>
        <w:rPr>
          <w:rFonts w:ascii="微软雅黑" w:eastAsia="微软雅黑" w:hAnsi="微软雅黑"/>
        </w:rPr>
        <w:t>开启</w:t>
      </w:r>
      <w:r>
        <w:rPr>
          <w:rFonts w:ascii="微软雅黑" w:eastAsia="微软雅黑" w:hAnsi="微软雅黑" w:hint="eastAsia"/>
        </w:rPr>
        <w:t>Manager设置</w:t>
      </w:r>
      <w:r>
        <w:rPr>
          <w:rFonts w:ascii="微软雅黑" w:eastAsia="微软雅黑" w:hAnsi="微软雅黑"/>
        </w:rPr>
        <w:t>，则仅</w:t>
      </w:r>
      <w:r>
        <w:rPr>
          <w:rFonts w:ascii="微软雅黑" w:eastAsia="微软雅黑" w:hAnsi="微软雅黑" w:hint="eastAsia"/>
        </w:rPr>
        <w:t>支持</w:t>
      </w:r>
      <w:r>
        <w:rPr>
          <w:rFonts w:ascii="微软雅黑" w:eastAsia="微软雅黑" w:hAnsi="微软雅黑"/>
        </w:rPr>
        <w:t>指定的Manager可以发现</w:t>
      </w:r>
      <w:r>
        <w:rPr>
          <w:rFonts w:ascii="微软雅黑" w:eastAsia="微软雅黑" w:hAnsi="微软雅黑" w:hint="eastAsia"/>
        </w:rPr>
        <w:t>并</w:t>
      </w:r>
      <w:r>
        <w:rPr>
          <w:rFonts w:ascii="微软雅黑" w:eastAsia="微软雅黑" w:hAnsi="微软雅黑"/>
        </w:rPr>
        <w:t>管理</w:t>
      </w:r>
      <w:r>
        <w:rPr>
          <w:rFonts w:ascii="微软雅黑" w:eastAsia="微软雅黑" w:hAnsi="微软雅黑" w:hint="eastAsia"/>
        </w:rPr>
        <w:t>交换机</w:t>
      </w:r>
      <w:r>
        <w:rPr>
          <w:rFonts w:ascii="微软雅黑" w:eastAsia="微软雅黑" w:hAnsi="微软雅黑"/>
        </w:rPr>
        <w:t>。</w:t>
      </w:r>
    </w:p>
    <w:p w14:paraId="36D7BBD4" w14:textId="77777777" w:rsidR="0076630D" w:rsidRDefault="00D7272D">
      <w:pPr>
        <w:ind w:firstLineChars="200" w:firstLine="420"/>
        <w:rPr>
          <w:rFonts w:ascii="微软雅黑" w:eastAsia="微软雅黑" w:hAnsi="微软雅黑"/>
        </w:rPr>
      </w:pPr>
      <w:r>
        <w:rPr>
          <w:rFonts w:ascii="微软雅黑" w:eastAsia="微软雅黑" w:hAnsi="微软雅黑" w:hint="eastAsia"/>
        </w:rPr>
        <w:t>当且仅当Manager设置关闭</w:t>
      </w:r>
      <w:r>
        <w:rPr>
          <w:rFonts w:ascii="微软雅黑" w:eastAsia="微软雅黑" w:hAnsi="微软雅黑"/>
        </w:rPr>
        <w:t>时，支持</w:t>
      </w:r>
      <w:r>
        <w:rPr>
          <w:rFonts w:ascii="微软雅黑" w:eastAsia="微软雅黑" w:hAnsi="微软雅黑" w:hint="eastAsia"/>
        </w:rPr>
        <w:t>Manager二层发现。</w:t>
      </w:r>
    </w:p>
    <w:p w14:paraId="0D4D9055" w14:textId="77777777" w:rsidR="0076630D" w:rsidRDefault="00D7272D">
      <w:pPr>
        <w:rPr>
          <w:rFonts w:ascii="微软雅黑" w:eastAsia="微软雅黑" w:hAnsi="微软雅黑"/>
        </w:rPr>
      </w:pPr>
      <w:r>
        <w:rPr>
          <w:rFonts w:ascii="微软雅黑" w:eastAsia="微软雅黑" w:hAnsi="微软雅黑" w:hint="eastAsia"/>
        </w:rPr>
        <w:t>Manager</w:t>
      </w:r>
      <w:r>
        <w:rPr>
          <w:rFonts w:ascii="微软雅黑" w:eastAsia="微软雅黑" w:hAnsi="微软雅黑"/>
        </w:rPr>
        <w:t>设置：</w:t>
      </w:r>
    </w:p>
    <w:p w14:paraId="1AF9C520" w14:textId="77777777" w:rsidR="00424D29" w:rsidRDefault="00424D29" w:rsidP="00424D29">
      <w:pPr>
        <w:pStyle w:val="af2"/>
        <w:numPr>
          <w:ilvl w:val="0"/>
          <w:numId w:val="528"/>
        </w:numPr>
        <w:ind w:firstLineChars="0"/>
        <w:rPr>
          <w:rFonts w:ascii="微软雅黑" w:eastAsia="微软雅黑" w:hAnsi="微软雅黑"/>
        </w:rPr>
      </w:pPr>
      <w:r>
        <w:rPr>
          <w:rFonts w:ascii="微软雅黑" w:eastAsia="微软雅黑" w:hAnsi="微软雅黑" w:hint="eastAsia"/>
        </w:rPr>
        <w:t>启动</w:t>
      </w:r>
      <w:r>
        <w:rPr>
          <w:rFonts w:ascii="微软雅黑" w:eastAsia="微软雅黑" w:hAnsi="微软雅黑"/>
        </w:rPr>
        <w:t>DHCP选项</w:t>
      </w:r>
      <w:r>
        <w:rPr>
          <w:rFonts w:ascii="微软雅黑" w:eastAsia="微软雅黑" w:hAnsi="微软雅黑" w:hint="eastAsia"/>
        </w:rPr>
        <w:t>43设定Manager</w:t>
      </w:r>
      <w:r>
        <w:rPr>
          <w:rFonts w:ascii="微软雅黑" w:eastAsia="微软雅黑" w:hAnsi="微软雅黑"/>
        </w:rPr>
        <w:t>服务器</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开启</w:t>
      </w:r>
      <w:r>
        <w:rPr>
          <w:rFonts w:ascii="微软雅黑" w:eastAsia="微软雅黑" w:hAnsi="微软雅黑"/>
        </w:rPr>
        <w:t>Option43</w:t>
      </w:r>
      <w:r>
        <w:rPr>
          <w:rFonts w:ascii="微软雅黑" w:eastAsia="微软雅黑" w:hAnsi="微软雅黑" w:hint="eastAsia"/>
        </w:rPr>
        <w:t>选项</w:t>
      </w:r>
      <w:r>
        <w:rPr>
          <w:rFonts w:ascii="微软雅黑" w:eastAsia="微软雅黑" w:hAnsi="微软雅黑"/>
        </w:rPr>
        <w:t>来覆写Manager服务器</w:t>
      </w:r>
      <w:r>
        <w:rPr>
          <w:rFonts w:ascii="微软雅黑" w:eastAsia="微软雅黑" w:hAnsi="微软雅黑" w:hint="eastAsia"/>
        </w:rPr>
        <w:t>，默认开启</w:t>
      </w:r>
      <w:r>
        <w:rPr>
          <w:rFonts w:ascii="微软雅黑" w:eastAsia="微软雅黑" w:hAnsi="微软雅黑"/>
        </w:rPr>
        <w:t>。一旦开启</w:t>
      </w:r>
      <w:r>
        <w:rPr>
          <w:rFonts w:ascii="微软雅黑" w:eastAsia="微软雅黑" w:hAnsi="微软雅黑" w:hint="eastAsia"/>
        </w:rPr>
        <w:t>，交换机</w:t>
      </w:r>
      <w:r>
        <w:rPr>
          <w:rFonts w:ascii="微软雅黑" w:eastAsia="微软雅黑" w:hAnsi="微软雅黑"/>
        </w:rPr>
        <w:t>将会从DHCP Option43</w:t>
      </w:r>
      <w:r>
        <w:rPr>
          <w:rFonts w:ascii="微软雅黑" w:eastAsia="微软雅黑" w:hAnsi="微软雅黑" w:hint="eastAsia"/>
        </w:rPr>
        <w:t>中获取</w:t>
      </w:r>
      <w:r>
        <w:rPr>
          <w:rFonts w:ascii="微软雅黑" w:eastAsia="微软雅黑" w:hAnsi="微软雅黑"/>
        </w:rPr>
        <w:t>Manager地址，且无法手动修改</w:t>
      </w:r>
      <w:r>
        <w:rPr>
          <w:rFonts w:ascii="微软雅黑" w:eastAsia="微软雅黑" w:hAnsi="微软雅黑" w:hint="eastAsia"/>
        </w:rPr>
        <w:t>，</w:t>
      </w:r>
      <w:r>
        <w:rPr>
          <w:rFonts w:ascii="微软雅黑" w:eastAsia="微软雅黑" w:hAnsi="微软雅黑"/>
        </w:rPr>
        <w:t>即Manager地址和端口禁用编辑</w:t>
      </w:r>
      <w:r>
        <w:rPr>
          <w:rFonts w:ascii="微软雅黑" w:eastAsia="微软雅黑" w:hAnsi="微软雅黑" w:hint="eastAsia"/>
        </w:rPr>
        <w:t>。</w:t>
      </w:r>
    </w:p>
    <w:p w14:paraId="73A6B7F6" w14:textId="0D93620D" w:rsidR="0076630D" w:rsidRDefault="00D7272D" w:rsidP="00B10728">
      <w:pPr>
        <w:pStyle w:val="af2"/>
        <w:numPr>
          <w:ilvl w:val="0"/>
          <w:numId w:val="528"/>
        </w:numPr>
        <w:ind w:firstLineChars="0"/>
        <w:rPr>
          <w:rFonts w:ascii="微软雅黑" w:eastAsia="微软雅黑" w:hAnsi="微软雅黑"/>
        </w:rPr>
      </w:pPr>
      <w:r>
        <w:rPr>
          <w:rFonts w:ascii="微软雅黑" w:eastAsia="微软雅黑" w:hAnsi="微软雅黑" w:hint="eastAsia"/>
        </w:rPr>
        <w:t>Manager</w:t>
      </w:r>
      <w:r w:rsidR="00B64037">
        <w:rPr>
          <w:rFonts w:ascii="微软雅黑" w:eastAsia="微软雅黑" w:hAnsi="微软雅黑" w:hint="eastAsia"/>
        </w:rPr>
        <w:t>服务器</w:t>
      </w:r>
      <w:r>
        <w:rPr>
          <w:rFonts w:ascii="微软雅黑" w:eastAsia="微软雅黑" w:hAnsi="微软雅黑" w:hint="eastAsia"/>
        </w:rPr>
        <w:t>设置</w:t>
      </w:r>
      <w:r>
        <w:rPr>
          <w:rFonts w:ascii="微软雅黑" w:eastAsia="微软雅黑" w:hAnsi="微软雅黑"/>
        </w:rPr>
        <w:t>：</w:t>
      </w:r>
      <w:r>
        <w:rPr>
          <w:rFonts w:ascii="微软雅黑" w:eastAsia="微软雅黑" w:hAnsi="微软雅黑" w:hint="eastAsia"/>
        </w:rPr>
        <w:t>【开关】设置</w:t>
      </w:r>
      <w:r>
        <w:rPr>
          <w:rFonts w:ascii="微软雅黑" w:eastAsia="微软雅黑" w:hAnsi="微软雅黑"/>
        </w:rPr>
        <w:t>是否开启</w:t>
      </w:r>
      <w:r>
        <w:rPr>
          <w:rFonts w:ascii="微软雅黑" w:eastAsia="微软雅黑" w:hAnsi="微软雅黑" w:hint="eastAsia"/>
        </w:rPr>
        <w:t>GWN</w:t>
      </w:r>
      <w:r>
        <w:rPr>
          <w:rFonts w:ascii="微软雅黑" w:eastAsia="微软雅黑" w:hAnsi="微软雅黑"/>
        </w:rPr>
        <w:t xml:space="preserve"> Manager</w:t>
      </w:r>
      <w:r w:rsidR="00740936">
        <w:rPr>
          <w:rFonts w:ascii="微软雅黑" w:eastAsia="微软雅黑" w:hAnsi="微软雅黑" w:hint="eastAsia"/>
        </w:rPr>
        <w:t>服务器</w:t>
      </w:r>
      <w:r>
        <w:rPr>
          <w:rFonts w:ascii="微软雅黑" w:eastAsia="微软雅黑" w:hAnsi="微软雅黑" w:hint="eastAsia"/>
        </w:rPr>
        <w:t>的配置</w:t>
      </w:r>
      <w:r w:rsidR="00F561AD">
        <w:rPr>
          <w:rFonts w:ascii="微软雅黑" w:eastAsia="微软雅黑" w:hAnsi="微软雅黑" w:hint="eastAsia"/>
        </w:rPr>
        <w:t>，默认关闭</w:t>
      </w:r>
      <w:r>
        <w:rPr>
          <w:rFonts w:ascii="微软雅黑" w:eastAsia="微软雅黑" w:hAnsi="微软雅黑"/>
        </w:rPr>
        <w:t>。开启后，进行如下设置</w:t>
      </w:r>
      <w:r w:rsidR="00740936">
        <w:rPr>
          <w:rFonts w:ascii="微软雅黑" w:eastAsia="微软雅黑" w:hAnsi="微软雅黑" w:hint="eastAsia"/>
        </w:rPr>
        <w:t>：</w:t>
      </w:r>
    </w:p>
    <w:p w14:paraId="5DEC4337" w14:textId="0C88C8FB" w:rsidR="0076630D" w:rsidRDefault="00F561AD" w:rsidP="00CC163D">
      <w:pPr>
        <w:pStyle w:val="af2"/>
        <w:numPr>
          <w:ilvl w:val="0"/>
          <w:numId w:val="551"/>
        </w:numPr>
        <w:ind w:firstLineChars="0"/>
        <w:rPr>
          <w:rFonts w:ascii="微软雅黑" w:eastAsia="微软雅黑" w:hAnsi="微软雅黑"/>
        </w:rPr>
      </w:pPr>
      <w:r w:rsidRPr="00F561AD">
        <w:rPr>
          <w:rFonts w:ascii="微软雅黑" w:eastAsia="微软雅黑" w:hAnsi="微软雅黑"/>
          <w:color w:val="FF0000"/>
        </w:rPr>
        <w:t>*</w:t>
      </w:r>
      <w:r w:rsidR="00D7272D">
        <w:rPr>
          <w:rFonts w:ascii="微软雅黑" w:eastAsia="微软雅黑" w:hAnsi="微软雅黑" w:hint="eastAsia"/>
        </w:rPr>
        <w:t>Ma</w:t>
      </w:r>
      <w:r w:rsidR="00D7272D">
        <w:rPr>
          <w:rFonts w:ascii="微软雅黑" w:eastAsia="微软雅黑" w:hAnsi="微软雅黑"/>
        </w:rPr>
        <w:t>nager地址：【</w:t>
      </w:r>
      <w:r w:rsidR="00D7272D">
        <w:rPr>
          <w:rFonts w:ascii="微软雅黑" w:eastAsia="微软雅黑" w:hAnsi="微软雅黑" w:hint="eastAsia"/>
        </w:rPr>
        <w:t>text文本框</w:t>
      </w:r>
      <w:r w:rsidR="00D7272D">
        <w:rPr>
          <w:rFonts w:ascii="微软雅黑" w:eastAsia="微软雅黑" w:hAnsi="微软雅黑"/>
        </w:rPr>
        <w:t>】</w:t>
      </w:r>
      <w:r w:rsidR="00D7272D">
        <w:rPr>
          <w:rFonts w:ascii="微软雅黑" w:eastAsia="微软雅黑" w:hAnsi="微软雅黑" w:hint="eastAsia"/>
        </w:rPr>
        <w:t>设置</w:t>
      </w:r>
      <w:r w:rsidR="00D7272D">
        <w:rPr>
          <w:rFonts w:ascii="微软雅黑" w:eastAsia="微软雅黑" w:hAnsi="微软雅黑"/>
        </w:rPr>
        <w:t>Manager服务器地址</w:t>
      </w:r>
      <w:r>
        <w:rPr>
          <w:rFonts w:ascii="微软雅黑" w:eastAsia="微软雅黑" w:hAnsi="微软雅黑" w:hint="eastAsia"/>
        </w:rPr>
        <w:t>，默认为空</w:t>
      </w:r>
    </w:p>
    <w:p w14:paraId="4BDB6FB8" w14:textId="51675095" w:rsidR="0076630D" w:rsidRDefault="00F561AD" w:rsidP="00CC163D">
      <w:pPr>
        <w:pStyle w:val="af2"/>
        <w:numPr>
          <w:ilvl w:val="0"/>
          <w:numId w:val="551"/>
        </w:numPr>
        <w:ind w:firstLineChars="0"/>
        <w:rPr>
          <w:rFonts w:ascii="微软雅黑" w:eastAsia="微软雅黑" w:hAnsi="微软雅黑"/>
        </w:rPr>
      </w:pPr>
      <w:r w:rsidRPr="00F561AD">
        <w:rPr>
          <w:rFonts w:ascii="微软雅黑" w:eastAsia="微软雅黑" w:hAnsi="微软雅黑"/>
          <w:color w:val="FF0000"/>
        </w:rPr>
        <w:t>*</w:t>
      </w:r>
      <w:r w:rsidR="00D7272D">
        <w:rPr>
          <w:rFonts w:ascii="微软雅黑" w:eastAsia="微软雅黑" w:hAnsi="微软雅黑" w:hint="eastAsia"/>
        </w:rPr>
        <w:t>Manager</w:t>
      </w:r>
      <w:r w:rsidR="00D7272D">
        <w:rPr>
          <w:rFonts w:ascii="微软雅黑" w:eastAsia="微软雅黑" w:hAnsi="微软雅黑"/>
        </w:rPr>
        <w:t>端口：【</w:t>
      </w:r>
      <w:r w:rsidR="00D7272D">
        <w:rPr>
          <w:rFonts w:ascii="微软雅黑" w:eastAsia="微软雅黑" w:hAnsi="微软雅黑" w:hint="eastAsia"/>
        </w:rPr>
        <w:t>text文本框</w:t>
      </w:r>
      <w:r w:rsidR="00D7272D">
        <w:rPr>
          <w:rFonts w:ascii="微软雅黑" w:eastAsia="微软雅黑" w:hAnsi="微软雅黑"/>
        </w:rPr>
        <w:t>】</w:t>
      </w:r>
      <w:r w:rsidR="00D7272D">
        <w:rPr>
          <w:rFonts w:ascii="微软雅黑" w:eastAsia="微软雅黑" w:hAnsi="微软雅黑" w:hint="eastAsia"/>
        </w:rPr>
        <w:t>设置</w:t>
      </w:r>
      <w:r w:rsidR="00D7272D">
        <w:rPr>
          <w:rFonts w:ascii="微软雅黑" w:eastAsia="微软雅黑" w:hAnsi="微软雅黑"/>
        </w:rPr>
        <w:t>Manager服务器使用的端口，取值范围为</w:t>
      </w:r>
      <w:r w:rsidR="00D7272D">
        <w:rPr>
          <w:rFonts w:ascii="微软雅黑" w:eastAsia="微软雅黑" w:hAnsi="微软雅黑" w:hint="eastAsia"/>
        </w:rPr>
        <w:t>1-65535的</w:t>
      </w:r>
      <w:r w:rsidR="00D7272D">
        <w:rPr>
          <w:rFonts w:ascii="微软雅黑" w:eastAsia="微软雅黑" w:hAnsi="微软雅黑"/>
        </w:rPr>
        <w:t>整数</w:t>
      </w:r>
      <w:r>
        <w:rPr>
          <w:rFonts w:ascii="微软雅黑" w:eastAsia="微软雅黑" w:hAnsi="微软雅黑" w:hint="eastAsia"/>
        </w:rPr>
        <w:t>，默认8</w:t>
      </w:r>
      <w:r>
        <w:rPr>
          <w:rFonts w:ascii="微软雅黑" w:eastAsia="微软雅黑" w:hAnsi="微软雅黑"/>
        </w:rPr>
        <w:t>443</w:t>
      </w:r>
    </w:p>
    <w:p w14:paraId="59EA9071" w14:textId="77777777" w:rsidR="0076630D" w:rsidRDefault="0076630D">
      <w:pPr>
        <w:rPr>
          <w:rFonts w:ascii="微软雅黑" w:eastAsia="微软雅黑" w:hAnsi="微软雅黑"/>
        </w:rPr>
      </w:pPr>
    </w:p>
    <w:p w14:paraId="16B43823" w14:textId="77777777" w:rsidR="0076630D" w:rsidRDefault="00D7272D">
      <w:pPr>
        <w:pStyle w:val="20"/>
        <w:numPr>
          <w:ilvl w:val="1"/>
          <w:numId w:val="1"/>
        </w:numPr>
        <w:rPr>
          <w:rFonts w:ascii="微软雅黑" w:eastAsia="微软雅黑" w:hAnsi="微软雅黑"/>
        </w:rPr>
      </w:pPr>
      <w:bookmarkStart w:id="503" w:name="_用户管理(FP1B)"/>
      <w:bookmarkStart w:id="504" w:name="_Toc149138898"/>
      <w:bookmarkEnd w:id="21"/>
      <w:bookmarkEnd w:id="503"/>
      <w:r>
        <w:rPr>
          <w:rFonts w:ascii="微软雅黑" w:eastAsia="微软雅黑" w:hAnsi="微软雅黑" w:hint="eastAsia"/>
        </w:rPr>
        <w:t>用户管理</w:t>
      </w:r>
      <w:r>
        <w:rPr>
          <w:rFonts w:ascii="微软雅黑" w:eastAsia="微软雅黑" w:hAnsi="微软雅黑" w:hint="eastAsia"/>
          <w:color w:val="CCE8CF" w:themeColor="background1"/>
          <w:highlight w:val="red"/>
        </w:rPr>
        <w:t>(</w:t>
      </w:r>
      <w:r>
        <w:rPr>
          <w:rFonts w:ascii="微软雅黑" w:eastAsia="微软雅黑" w:hAnsi="微软雅黑"/>
          <w:color w:val="CCE8CF" w:themeColor="background1"/>
          <w:highlight w:val="red"/>
        </w:rPr>
        <w:t>FP1B)</w:t>
      </w:r>
      <w:bookmarkEnd w:id="504"/>
    </w:p>
    <w:p w14:paraId="1ADA5E93" w14:textId="77777777" w:rsidR="0076630D" w:rsidRDefault="00D7272D">
      <w:pPr>
        <w:rPr>
          <w:rFonts w:ascii="微软雅黑" w:eastAsia="微软雅黑" w:hAnsi="微软雅黑"/>
        </w:rPr>
      </w:pPr>
      <w:r>
        <w:rPr>
          <w:rFonts w:ascii="微软雅黑" w:eastAsia="微软雅黑" w:hAnsi="微软雅黑" w:hint="eastAsia"/>
        </w:rPr>
        <w:t>【功能概述】</w:t>
      </w:r>
    </w:p>
    <w:p w14:paraId="466AE84C" w14:textId="77777777" w:rsidR="0076630D" w:rsidRDefault="00D7272D">
      <w:pPr>
        <w:ind w:firstLine="420"/>
        <w:rPr>
          <w:rFonts w:ascii="微软雅黑" w:eastAsia="微软雅黑" w:hAnsi="微软雅黑"/>
        </w:rPr>
      </w:pPr>
      <w:r>
        <w:rPr>
          <w:rFonts w:ascii="微软雅黑" w:eastAsia="微软雅黑" w:hAnsi="微软雅黑" w:hint="eastAsia"/>
        </w:rPr>
        <w:t>管理员根据管理需要，对登录交换机的用户进行认证和授权。细化用户管理，每个用户具有不同的权限与密码，默认可以使用console访问交换机，Web端默认支持使用HTTP</w:t>
      </w:r>
      <w:r>
        <w:rPr>
          <w:rFonts w:ascii="微软雅黑" w:eastAsia="微软雅黑" w:hAnsi="微软雅黑"/>
        </w:rPr>
        <w:t>S</w:t>
      </w:r>
      <w:r>
        <w:rPr>
          <w:rFonts w:ascii="微软雅黑" w:eastAsia="微软雅黑" w:hAnsi="微软雅黑" w:hint="eastAsia"/>
        </w:rPr>
        <w:t>方式访问，其余Telnet、SSH访问方式支持与否取决于</w:t>
      </w:r>
      <w:hyperlink w:anchor="_访问控制/Access_Control" w:history="1">
        <w:r>
          <w:rPr>
            <w:rStyle w:val="af"/>
            <w:rFonts w:ascii="微软雅黑" w:eastAsia="微软雅黑" w:hAnsi="微软雅黑" w:hint="eastAsia"/>
            <w:b/>
            <w:bCs/>
            <w:i/>
            <w:iCs/>
          </w:rPr>
          <w:t>8</w:t>
        </w:r>
        <w:r>
          <w:rPr>
            <w:rStyle w:val="af"/>
            <w:rFonts w:ascii="微软雅黑" w:eastAsia="微软雅黑" w:hAnsi="微软雅黑"/>
            <w:b/>
            <w:bCs/>
            <w:i/>
            <w:iCs/>
          </w:rPr>
          <w:t>.2.2访问控制</w:t>
        </w:r>
      </w:hyperlink>
      <w:r>
        <w:rPr>
          <w:rFonts w:ascii="微软雅黑" w:eastAsia="微软雅黑" w:hAnsi="微软雅黑" w:hint="eastAsia"/>
        </w:rPr>
        <w:t>。每个用户最多</w:t>
      </w:r>
      <w:r>
        <w:rPr>
          <w:rFonts w:ascii="微软雅黑" w:eastAsia="微软雅黑" w:hAnsi="微软雅黑"/>
        </w:rPr>
        <w:t>允许在</w:t>
      </w:r>
      <w:r>
        <w:rPr>
          <w:rFonts w:ascii="微软雅黑" w:eastAsia="微软雅黑" w:hAnsi="微软雅黑" w:hint="eastAsia"/>
        </w:rPr>
        <w:t>9个</w:t>
      </w:r>
      <w:r>
        <w:rPr>
          <w:rFonts w:ascii="微软雅黑" w:eastAsia="微软雅黑" w:hAnsi="微软雅黑"/>
        </w:rPr>
        <w:t>主机站点上登录Web</w:t>
      </w:r>
      <w:r>
        <w:rPr>
          <w:rFonts w:ascii="微软雅黑" w:eastAsia="微软雅黑" w:hAnsi="微软雅黑" w:hint="eastAsia"/>
        </w:rPr>
        <w:t>，</w:t>
      </w:r>
      <w:r>
        <w:rPr>
          <w:rFonts w:ascii="微软雅黑" w:eastAsia="微软雅黑" w:hAnsi="微软雅黑"/>
        </w:rPr>
        <w:t>超过后无法登录，需提示“</w:t>
      </w:r>
      <w:r>
        <w:rPr>
          <w:rFonts w:ascii="微软雅黑" w:eastAsia="微软雅黑" w:hAnsi="微软雅黑" w:hint="eastAsia"/>
        </w:rPr>
        <w:t>当前</w:t>
      </w:r>
      <w:r>
        <w:rPr>
          <w:rFonts w:ascii="微软雅黑" w:eastAsia="微软雅黑" w:hAnsi="微软雅黑"/>
        </w:rPr>
        <w:t>登录数已达限额，无法登录”</w:t>
      </w:r>
      <w:r>
        <w:rPr>
          <w:rFonts w:ascii="微软雅黑" w:eastAsia="微软雅黑" w:hAnsi="微软雅黑" w:hint="eastAsia"/>
        </w:rPr>
        <w:t>。</w:t>
      </w:r>
    </w:p>
    <w:p w14:paraId="0E5E7C9C" w14:textId="77777777" w:rsidR="0076630D" w:rsidRDefault="00D7272D">
      <w:pPr>
        <w:ind w:firstLine="420"/>
        <w:rPr>
          <w:rFonts w:ascii="微软雅黑" w:eastAsia="微软雅黑" w:hAnsi="微软雅黑"/>
        </w:rPr>
      </w:pPr>
      <w:r>
        <w:rPr>
          <w:rFonts w:ascii="微软雅黑" w:eastAsia="微软雅黑" w:hAnsi="微软雅黑" w:hint="eastAsia"/>
        </w:rPr>
        <w:t>用户共有</w:t>
      </w:r>
      <w:r>
        <w:rPr>
          <w:rFonts w:ascii="微软雅黑" w:eastAsia="微软雅黑" w:hAnsi="微软雅黑"/>
        </w:rPr>
        <w:t>3</w:t>
      </w:r>
      <w:r>
        <w:rPr>
          <w:rFonts w:ascii="微软雅黑" w:eastAsia="微软雅黑" w:hAnsi="微软雅黑" w:hint="eastAsia"/>
        </w:rPr>
        <w:t>种等级，分别为admini</w:t>
      </w:r>
      <w:r>
        <w:rPr>
          <w:rFonts w:ascii="微软雅黑" w:eastAsia="微软雅黑" w:hAnsi="微软雅黑"/>
        </w:rPr>
        <w:t>strator</w:t>
      </w:r>
      <w:r>
        <w:rPr>
          <w:rFonts w:ascii="微软雅黑" w:eastAsia="微软雅黑" w:hAnsi="微软雅黑" w:hint="eastAsia"/>
        </w:rPr>
        <w:t>、operator和</w:t>
      </w:r>
      <w:r>
        <w:rPr>
          <w:rFonts w:ascii="微软雅黑" w:eastAsia="微软雅黑" w:hAnsi="微软雅黑"/>
        </w:rPr>
        <w:t>monitor</w:t>
      </w:r>
      <w:r>
        <w:rPr>
          <w:rFonts w:ascii="微软雅黑" w:eastAsia="微软雅黑" w:hAnsi="微软雅黑" w:hint="eastAsia"/>
        </w:rPr>
        <w:t>。</w:t>
      </w:r>
    </w:p>
    <w:p w14:paraId="59DF2DB5" w14:textId="77777777" w:rsidR="0076630D" w:rsidRDefault="00D7272D" w:rsidP="00B10728">
      <w:pPr>
        <w:pStyle w:val="af2"/>
        <w:numPr>
          <w:ilvl w:val="0"/>
          <w:numId w:val="416"/>
        </w:numPr>
        <w:ind w:firstLineChars="0"/>
        <w:rPr>
          <w:rFonts w:ascii="微软雅黑" w:eastAsia="微软雅黑" w:hAnsi="微软雅黑"/>
        </w:rPr>
      </w:pPr>
      <w:r>
        <w:rPr>
          <w:rFonts w:ascii="微软雅黑" w:eastAsia="微软雅黑" w:hAnsi="微软雅黑" w:hint="eastAsia"/>
        </w:rPr>
        <w:lastRenderedPageBreak/>
        <w:t>administrator</w:t>
      </w:r>
    </w:p>
    <w:p w14:paraId="61E96C11" w14:textId="77777777" w:rsidR="0076630D" w:rsidRDefault="00D7272D" w:rsidP="00B10728">
      <w:pPr>
        <w:pStyle w:val="af2"/>
        <w:numPr>
          <w:ilvl w:val="2"/>
          <w:numId w:val="529"/>
        </w:numPr>
        <w:ind w:firstLineChars="0"/>
        <w:rPr>
          <w:rFonts w:ascii="微软雅黑" w:eastAsia="微软雅黑" w:hAnsi="微软雅黑"/>
        </w:rPr>
      </w:pPr>
      <w:r>
        <w:rPr>
          <w:rFonts w:ascii="微软雅黑" w:eastAsia="微软雅黑" w:hAnsi="微软雅黑" w:hint="eastAsia"/>
        </w:rPr>
        <w:t>每台设备有且仅有1个administrator</w:t>
      </w:r>
    </w:p>
    <w:p w14:paraId="52E3B6EB" w14:textId="77777777" w:rsidR="0076630D" w:rsidRDefault="00D7272D" w:rsidP="00B10728">
      <w:pPr>
        <w:pStyle w:val="af2"/>
        <w:numPr>
          <w:ilvl w:val="2"/>
          <w:numId w:val="529"/>
        </w:numPr>
        <w:ind w:firstLineChars="0"/>
        <w:rPr>
          <w:rFonts w:ascii="微软雅黑" w:eastAsia="微软雅黑" w:hAnsi="微软雅黑"/>
        </w:rPr>
      </w:pPr>
      <w:r>
        <w:rPr>
          <w:rFonts w:ascii="微软雅黑" w:eastAsia="微软雅黑" w:hAnsi="微软雅黑" w:hint="eastAsia"/>
        </w:rPr>
        <w:t>管理权限：权限最高，可执行任何命令</w:t>
      </w:r>
    </w:p>
    <w:p w14:paraId="04ED410C" w14:textId="77777777" w:rsidR="0076630D" w:rsidRDefault="00D7272D" w:rsidP="00B10728">
      <w:pPr>
        <w:pStyle w:val="af2"/>
        <w:numPr>
          <w:ilvl w:val="2"/>
          <w:numId w:val="529"/>
        </w:numPr>
        <w:ind w:firstLineChars="0"/>
        <w:rPr>
          <w:rFonts w:ascii="微软雅黑" w:eastAsia="微软雅黑" w:hAnsi="微软雅黑"/>
        </w:rPr>
      </w:pPr>
      <w:r>
        <w:rPr>
          <w:rFonts w:ascii="微软雅黑" w:eastAsia="微软雅黑" w:hAnsi="微软雅黑" w:hint="eastAsia"/>
        </w:rPr>
        <w:t>不能修改用户名admin，仅支持修改密码</w:t>
      </w:r>
    </w:p>
    <w:p w14:paraId="1CE51D83" w14:textId="77777777" w:rsidR="0076630D" w:rsidRDefault="00D7272D" w:rsidP="00B10728">
      <w:pPr>
        <w:pStyle w:val="af2"/>
        <w:numPr>
          <w:ilvl w:val="2"/>
          <w:numId w:val="529"/>
        </w:numPr>
        <w:ind w:firstLineChars="0"/>
        <w:rPr>
          <w:rFonts w:ascii="微软雅黑" w:eastAsia="微软雅黑" w:hAnsi="微软雅黑"/>
        </w:rPr>
      </w:pPr>
      <w:r>
        <w:rPr>
          <w:rFonts w:ascii="微软雅黑" w:eastAsia="微软雅黑" w:hAnsi="微软雅黑" w:hint="eastAsia"/>
        </w:rPr>
        <w:t>支持增删</w:t>
      </w:r>
      <w:r w:rsidRPr="00B00AEA">
        <w:rPr>
          <w:rFonts w:ascii="微软雅黑" w:eastAsia="微软雅黑" w:hAnsi="微软雅黑" w:hint="eastAsia"/>
          <w:strike/>
          <w:color w:val="B2B2B2"/>
        </w:rPr>
        <w:t>改</w:t>
      </w:r>
      <w:r>
        <w:rPr>
          <w:rFonts w:ascii="微软雅黑" w:eastAsia="微软雅黑" w:hAnsi="微软雅黑" w:hint="eastAsia"/>
        </w:rPr>
        <w:t>低级别的用户，包括operator和</w:t>
      </w:r>
      <w:r>
        <w:rPr>
          <w:rFonts w:ascii="微软雅黑" w:eastAsia="微软雅黑" w:hAnsi="微软雅黑"/>
        </w:rPr>
        <w:t>monitor</w:t>
      </w:r>
    </w:p>
    <w:p w14:paraId="1CA9EE41" w14:textId="77777777" w:rsidR="0076630D" w:rsidRDefault="00D7272D" w:rsidP="00B10728">
      <w:pPr>
        <w:pStyle w:val="af2"/>
        <w:numPr>
          <w:ilvl w:val="0"/>
          <w:numId w:val="416"/>
        </w:numPr>
        <w:ind w:firstLineChars="0"/>
        <w:rPr>
          <w:rFonts w:ascii="微软雅黑" w:eastAsia="微软雅黑" w:hAnsi="微软雅黑"/>
        </w:rPr>
      </w:pPr>
      <w:r>
        <w:rPr>
          <w:rFonts w:ascii="微软雅黑" w:eastAsia="微软雅黑" w:hAnsi="微软雅黑"/>
        </w:rPr>
        <w:t>Operator</w:t>
      </w:r>
    </w:p>
    <w:p w14:paraId="3E25E7EA" w14:textId="77777777" w:rsidR="0076630D" w:rsidRDefault="00D7272D" w:rsidP="00B10728">
      <w:pPr>
        <w:pStyle w:val="af2"/>
        <w:numPr>
          <w:ilvl w:val="0"/>
          <w:numId w:val="530"/>
        </w:numPr>
        <w:ind w:firstLineChars="0"/>
        <w:rPr>
          <w:rFonts w:ascii="微软雅黑" w:eastAsia="微软雅黑" w:hAnsi="微软雅黑"/>
        </w:rPr>
      </w:pPr>
      <w:r>
        <w:rPr>
          <w:rFonts w:ascii="微软雅黑" w:eastAsia="微软雅黑" w:hAnsi="微软雅黑" w:hint="eastAsia"/>
        </w:rPr>
        <w:t>由administrator添加，可有多个</w:t>
      </w:r>
    </w:p>
    <w:p w14:paraId="4F3ECD9B" w14:textId="77777777" w:rsidR="0076630D" w:rsidRDefault="00D7272D" w:rsidP="00B10728">
      <w:pPr>
        <w:pStyle w:val="af2"/>
        <w:numPr>
          <w:ilvl w:val="0"/>
          <w:numId w:val="530"/>
        </w:numPr>
        <w:ind w:firstLineChars="0"/>
        <w:rPr>
          <w:rFonts w:ascii="微软雅黑" w:eastAsia="微软雅黑" w:hAnsi="微软雅黑"/>
        </w:rPr>
      </w:pPr>
      <w:r>
        <w:rPr>
          <w:rFonts w:ascii="微软雅黑" w:eastAsia="微软雅黑" w:hAnsi="微软雅黑" w:hint="eastAsia"/>
        </w:rPr>
        <w:t>管理权限：权限第二高，可执行除administrator关键操作和重要强制命令外的所有命令，</w:t>
      </w:r>
      <w:r>
        <w:rPr>
          <w:rFonts w:ascii="微软雅黑" w:eastAsia="微软雅黑" w:hAnsi="微软雅黑"/>
        </w:rPr>
        <w:t>不支持恢复出厂</w:t>
      </w:r>
    </w:p>
    <w:p w14:paraId="376285BB" w14:textId="77777777" w:rsidR="0076630D" w:rsidRDefault="00D7272D" w:rsidP="00B10728">
      <w:pPr>
        <w:pStyle w:val="af2"/>
        <w:numPr>
          <w:ilvl w:val="0"/>
          <w:numId w:val="530"/>
        </w:numPr>
        <w:ind w:firstLineChars="0"/>
        <w:rPr>
          <w:rFonts w:ascii="微软雅黑" w:eastAsia="微软雅黑" w:hAnsi="微软雅黑"/>
        </w:rPr>
      </w:pPr>
      <w:r>
        <w:rPr>
          <w:rFonts w:ascii="微软雅黑" w:eastAsia="微软雅黑" w:hAnsi="微软雅黑" w:hint="eastAsia"/>
        </w:rPr>
        <w:t>不能修改自己的用户名，仅支持修改密码</w:t>
      </w:r>
    </w:p>
    <w:p w14:paraId="59B12947" w14:textId="77777777" w:rsidR="0076630D" w:rsidRDefault="00D7272D" w:rsidP="00B10728">
      <w:pPr>
        <w:pStyle w:val="af2"/>
        <w:numPr>
          <w:ilvl w:val="0"/>
          <w:numId w:val="530"/>
        </w:numPr>
        <w:ind w:firstLineChars="0"/>
        <w:rPr>
          <w:rFonts w:ascii="微软雅黑" w:eastAsia="微软雅黑" w:hAnsi="微软雅黑"/>
        </w:rPr>
      </w:pPr>
      <w:r>
        <w:rPr>
          <w:rFonts w:ascii="微软雅黑" w:eastAsia="微软雅黑" w:hAnsi="微软雅黑" w:hint="eastAsia"/>
        </w:rPr>
        <w:t>支持增删</w:t>
      </w:r>
      <w:r w:rsidRPr="00B00AEA">
        <w:rPr>
          <w:rFonts w:ascii="微软雅黑" w:eastAsia="微软雅黑" w:hAnsi="微软雅黑" w:hint="eastAsia"/>
          <w:strike/>
          <w:color w:val="B2B2B2"/>
        </w:rPr>
        <w:t>改</w:t>
      </w:r>
      <w:r>
        <w:rPr>
          <w:rFonts w:ascii="微软雅黑" w:eastAsia="微软雅黑" w:hAnsi="微软雅黑" w:hint="eastAsia"/>
        </w:rPr>
        <w:t>低级别的用户</w:t>
      </w:r>
      <w:r>
        <w:rPr>
          <w:rFonts w:ascii="微软雅黑" w:eastAsia="微软雅黑" w:hAnsi="微软雅黑"/>
        </w:rPr>
        <w:t>monitor</w:t>
      </w:r>
    </w:p>
    <w:p w14:paraId="7C897A88" w14:textId="77777777" w:rsidR="0076630D" w:rsidRDefault="00D7272D" w:rsidP="00B10728">
      <w:pPr>
        <w:pStyle w:val="af2"/>
        <w:numPr>
          <w:ilvl w:val="0"/>
          <w:numId w:val="416"/>
        </w:numPr>
        <w:ind w:firstLineChars="0"/>
        <w:rPr>
          <w:rFonts w:ascii="微软雅黑" w:eastAsia="微软雅黑" w:hAnsi="微软雅黑"/>
        </w:rPr>
      </w:pPr>
      <w:r>
        <w:rPr>
          <w:rFonts w:ascii="微软雅黑" w:eastAsia="微软雅黑" w:hAnsi="微软雅黑"/>
        </w:rPr>
        <w:t>monitor</w:t>
      </w:r>
    </w:p>
    <w:p w14:paraId="412EA945" w14:textId="77777777" w:rsidR="0076630D" w:rsidRDefault="00D7272D" w:rsidP="00B10728">
      <w:pPr>
        <w:pStyle w:val="af2"/>
        <w:numPr>
          <w:ilvl w:val="0"/>
          <w:numId w:val="531"/>
        </w:numPr>
        <w:ind w:firstLineChars="0"/>
        <w:rPr>
          <w:rFonts w:ascii="微软雅黑" w:eastAsia="微软雅黑" w:hAnsi="微软雅黑"/>
        </w:rPr>
      </w:pPr>
      <w:r>
        <w:rPr>
          <w:rFonts w:ascii="微软雅黑" w:eastAsia="微软雅黑" w:hAnsi="微软雅黑" w:hint="eastAsia"/>
        </w:rPr>
        <w:t>由administrator</w:t>
      </w:r>
      <w:r>
        <w:rPr>
          <w:rFonts w:ascii="微软雅黑" w:eastAsia="微软雅黑" w:hAnsi="微软雅黑"/>
        </w:rPr>
        <w:t>/</w:t>
      </w:r>
      <w:r>
        <w:rPr>
          <w:rFonts w:ascii="微软雅黑" w:eastAsia="微软雅黑" w:hAnsi="微软雅黑" w:hint="eastAsia"/>
        </w:rPr>
        <w:t>operator添加，可有多个</w:t>
      </w:r>
    </w:p>
    <w:p w14:paraId="36208B44" w14:textId="1579A442" w:rsidR="0076630D" w:rsidRDefault="00D7272D" w:rsidP="00B10728">
      <w:pPr>
        <w:pStyle w:val="af2"/>
        <w:numPr>
          <w:ilvl w:val="0"/>
          <w:numId w:val="531"/>
        </w:numPr>
        <w:ind w:firstLineChars="0"/>
        <w:rPr>
          <w:rFonts w:ascii="微软雅黑" w:eastAsia="微软雅黑" w:hAnsi="微软雅黑"/>
        </w:rPr>
      </w:pPr>
      <w:r>
        <w:rPr>
          <w:rFonts w:ascii="微软雅黑" w:eastAsia="微软雅黑" w:hAnsi="微软雅黑" w:hint="eastAsia"/>
        </w:rPr>
        <w:t>管理权限：权限最低，仅能查看交换机状态与统计信息，没有任何执行和配置权限</w:t>
      </w:r>
    </w:p>
    <w:p w14:paraId="198B8952" w14:textId="77777777" w:rsidR="0076630D" w:rsidRDefault="00D7272D" w:rsidP="00B10728">
      <w:pPr>
        <w:pStyle w:val="af2"/>
        <w:numPr>
          <w:ilvl w:val="0"/>
          <w:numId w:val="531"/>
        </w:numPr>
        <w:ind w:firstLineChars="0"/>
        <w:rPr>
          <w:rFonts w:ascii="微软雅黑" w:eastAsia="微软雅黑" w:hAnsi="微软雅黑"/>
        </w:rPr>
      </w:pPr>
      <w:r>
        <w:rPr>
          <w:rFonts w:ascii="微软雅黑" w:eastAsia="微软雅黑" w:hAnsi="微软雅黑" w:hint="eastAsia"/>
        </w:rPr>
        <w:t>不能修改自己的用户名，仅支持修改密码</w:t>
      </w:r>
    </w:p>
    <w:p w14:paraId="191FCB8F" w14:textId="77777777" w:rsidR="0076630D" w:rsidRDefault="0076630D">
      <w:pPr>
        <w:rPr>
          <w:rFonts w:ascii="微软雅黑" w:eastAsia="微软雅黑" w:hAnsi="微软雅黑"/>
        </w:rPr>
      </w:pPr>
    </w:p>
    <w:p w14:paraId="73D0EC56" w14:textId="77777777" w:rsidR="0076630D" w:rsidRDefault="00D7272D">
      <w:pPr>
        <w:rPr>
          <w:rFonts w:ascii="微软雅黑" w:eastAsia="微软雅黑" w:hAnsi="微软雅黑"/>
        </w:rPr>
      </w:pPr>
      <w:r>
        <w:rPr>
          <w:rFonts w:ascii="微软雅黑" w:eastAsia="微软雅黑" w:hAnsi="微软雅黑" w:hint="eastAsia"/>
        </w:rPr>
        <w:t>【配置参数】</w:t>
      </w:r>
    </w:p>
    <w:p w14:paraId="310792B5" w14:textId="77777777" w:rsidR="0076630D" w:rsidRDefault="00D7272D">
      <w:pPr>
        <w:rPr>
          <w:rFonts w:ascii="微软雅黑" w:eastAsia="微软雅黑" w:hAnsi="微软雅黑"/>
        </w:rPr>
      </w:pPr>
      <w:r>
        <w:rPr>
          <w:rFonts w:ascii="微软雅黑" w:eastAsia="微软雅黑" w:hAnsi="微软雅黑" w:hint="eastAsia"/>
        </w:rPr>
        <w:t>添加用户：</w:t>
      </w:r>
    </w:p>
    <w:p w14:paraId="0A940026" w14:textId="48464ABF" w:rsidR="0076630D" w:rsidRDefault="00D7272D" w:rsidP="00B10728">
      <w:pPr>
        <w:pStyle w:val="af2"/>
        <w:numPr>
          <w:ilvl w:val="0"/>
          <w:numId w:val="416"/>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hint="eastAsia"/>
        </w:rPr>
        <w:t>用户名：【text文本框】设置用户名名称。允许输入最长</w:t>
      </w:r>
      <w:r>
        <w:rPr>
          <w:rFonts w:ascii="微软雅黑" w:eastAsia="微软雅黑" w:hAnsi="微软雅黑"/>
        </w:rPr>
        <w:t>64</w:t>
      </w:r>
      <w:r>
        <w:rPr>
          <w:rFonts w:ascii="微软雅黑" w:eastAsia="微软雅黑" w:hAnsi="微软雅黑" w:hint="eastAsia"/>
        </w:rPr>
        <w:t>字符，</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p>
    <w:p w14:paraId="6AD675D6" w14:textId="64F543CE" w:rsidR="0076630D" w:rsidRDefault="00D7272D" w:rsidP="00B10728">
      <w:pPr>
        <w:pStyle w:val="af2"/>
        <w:numPr>
          <w:ilvl w:val="0"/>
          <w:numId w:val="416"/>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hint="eastAsia"/>
        </w:rPr>
        <w:t>密码：【text文本框，加密】设置密码。允许输入最长</w:t>
      </w:r>
      <w:r>
        <w:rPr>
          <w:rFonts w:ascii="微软雅黑" w:eastAsia="微软雅黑" w:hAnsi="微软雅黑"/>
        </w:rPr>
        <w:t>32</w:t>
      </w:r>
      <w:r>
        <w:rPr>
          <w:rFonts w:ascii="微软雅黑" w:eastAsia="微软雅黑" w:hAnsi="微软雅黑" w:hint="eastAsia"/>
        </w:rPr>
        <w:t>字符，</w:t>
      </w:r>
      <w:r>
        <w:rPr>
          <w:rFonts w:ascii="微软雅黑" w:eastAsia="微软雅黑" w:hAnsi="微软雅黑"/>
        </w:rPr>
        <w:t>最小</w:t>
      </w:r>
      <w:r>
        <w:rPr>
          <w:rFonts w:ascii="微软雅黑" w:eastAsia="微软雅黑" w:hAnsi="微软雅黑" w:hint="eastAsia"/>
        </w:rPr>
        <w:t>8字符，</w:t>
      </w:r>
      <w:r>
        <w:rPr>
          <w:rFonts w:ascii="微软雅黑" w:eastAsia="微软雅黑" w:hAnsi="微软雅黑" w:hint="eastAsia"/>
        </w:rPr>
        <w:lastRenderedPageBreak/>
        <w:t>允许输入的字符由数字0</w:t>
      </w:r>
      <w:r>
        <w:rPr>
          <w:rFonts w:ascii="微软雅黑" w:eastAsia="微软雅黑" w:hAnsi="微软雅黑"/>
        </w:rPr>
        <w:t>-9</w:t>
      </w:r>
      <w:r>
        <w:rPr>
          <w:rFonts w:ascii="微软雅黑" w:eastAsia="微软雅黑" w:hAnsi="微软雅黑" w:hint="eastAsia"/>
        </w:rPr>
        <w:t>、英文字符a-z/</w:t>
      </w:r>
      <w:r>
        <w:rPr>
          <w:rFonts w:ascii="微软雅黑" w:eastAsia="微软雅黑" w:hAnsi="微软雅黑"/>
        </w:rPr>
        <w:t>A-Z</w:t>
      </w:r>
      <w:r>
        <w:rPr>
          <w:rFonts w:ascii="微软雅黑" w:eastAsia="微软雅黑" w:hAnsi="微软雅黑" w:hint="eastAsia"/>
        </w:rPr>
        <w:t>和特殊字符</w:t>
      </w:r>
      <w:r w:rsidRPr="00B00AEA">
        <w:rPr>
          <w:rFonts w:ascii="微软雅黑" w:eastAsia="微软雅黑" w:hAnsi="微软雅黑" w:hint="eastAsia"/>
          <w:strike/>
          <w:color w:val="B2B2B2"/>
        </w:rPr>
        <w:t>(</w:t>
      </w:r>
      <w:r w:rsidRPr="00B00AEA">
        <w:rPr>
          <w:rFonts w:ascii="微软雅黑" w:eastAsia="微软雅黑" w:hAnsi="微软雅黑"/>
          <w:strike/>
          <w:color w:val="B2B2B2"/>
        </w:rPr>
        <w:t>)&lt;&gt;,./’”;:[]{}\|=+-_*&amp;^%$#@!~`</w:t>
      </w:r>
      <w:r w:rsidRPr="00B00AEA">
        <w:rPr>
          <w:rFonts w:ascii="微软雅黑" w:eastAsia="微软雅黑" w:hAnsi="微软雅黑" w:hint="eastAsia"/>
          <w:strike/>
          <w:color w:val="B2B2B2"/>
        </w:rPr>
        <w:t>（键盘半角全部支持</w:t>
      </w:r>
      <w:r w:rsidR="00B00AEA" w:rsidRPr="00B00AEA">
        <w:rPr>
          <w:rFonts w:ascii="微软雅黑" w:eastAsia="微软雅黑" w:hAnsi="微软雅黑" w:hint="eastAsia"/>
          <w:strike/>
          <w:color w:val="B2B2B2"/>
        </w:rPr>
        <w:t>，</w:t>
      </w:r>
      <w:r w:rsidR="00B00AEA" w:rsidRPr="00B00AEA">
        <w:rPr>
          <w:rFonts w:ascii="微软雅黑" w:eastAsia="微软雅黑" w:hAnsi="微软雅黑"/>
          <w:strike/>
          <w:color w:val="B2B2B2"/>
        </w:rPr>
        <w:t>无需做特殊说明</w:t>
      </w:r>
      <w:r w:rsidRPr="00B00AEA">
        <w:rPr>
          <w:rFonts w:ascii="微软雅黑" w:eastAsia="微软雅黑" w:hAnsi="微软雅黑" w:hint="eastAsia"/>
          <w:strike/>
          <w:color w:val="B2B2B2"/>
        </w:rPr>
        <w:t>）</w:t>
      </w:r>
    </w:p>
    <w:p w14:paraId="4073903F" w14:textId="77777777" w:rsidR="0076630D" w:rsidRDefault="00D7272D" w:rsidP="00B10728">
      <w:pPr>
        <w:pStyle w:val="af2"/>
        <w:numPr>
          <w:ilvl w:val="0"/>
          <w:numId w:val="416"/>
        </w:numPr>
        <w:ind w:firstLineChars="0"/>
        <w:rPr>
          <w:rFonts w:ascii="微软雅黑" w:eastAsia="微软雅黑" w:hAnsi="微软雅黑"/>
        </w:rPr>
      </w:pPr>
      <w:r>
        <w:rPr>
          <w:rFonts w:ascii="微软雅黑" w:eastAsia="微软雅黑" w:hAnsi="微软雅黑"/>
          <w:color w:val="FF0000"/>
        </w:rPr>
        <w:t>*</w:t>
      </w:r>
      <w:r>
        <w:rPr>
          <w:rFonts w:ascii="微软雅黑" w:eastAsia="微软雅黑" w:hAnsi="微软雅黑" w:hint="eastAsia"/>
        </w:rPr>
        <w:t>确认密码：【text文本框，加密】重复上述密码，若不一致则提示“密码不一致，请重新输入”</w:t>
      </w:r>
    </w:p>
    <w:p w14:paraId="2C71A451" w14:textId="77777777" w:rsidR="0076630D" w:rsidRDefault="00D7272D" w:rsidP="00B10728">
      <w:pPr>
        <w:pStyle w:val="af2"/>
        <w:numPr>
          <w:ilvl w:val="0"/>
          <w:numId w:val="416"/>
        </w:numPr>
        <w:ind w:firstLineChars="0"/>
        <w:rPr>
          <w:rFonts w:ascii="微软雅黑" w:eastAsia="微软雅黑" w:hAnsi="微软雅黑"/>
        </w:rPr>
      </w:pPr>
      <w:r>
        <w:rPr>
          <w:rFonts w:ascii="微软雅黑" w:eastAsia="微软雅黑" w:hAnsi="微软雅黑" w:hint="eastAsia"/>
        </w:rPr>
        <w:t>用户等级：【单选】设置用户级别，选项有{ operator</w:t>
      </w:r>
      <w:r>
        <w:rPr>
          <w:rFonts w:ascii="微软雅黑" w:eastAsia="微软雅黑" w:hAnsi="微软雅黑"/>
        </w:rPr>
        <w:t>| monitor</w:t>
      </w:r>
      <w:r>
        <w:rPr>
          <w:rFonts w:ascii="微软雅黑" w:eastAsia="微软雅黑" w:hAnsi="微软雅黑" w:hint="eastAsia"/>
        </w:rPr>
        <w:t>}。</w:t>
      </w:r>
    </w:p>
    <w:p w14:paraId="1EB992B1" w14:textId="77777777" w:rsidR="0076630D" w:rsidRDefault="00D7272D">
      <w:pPr>
        <w:pStyle w:val="af2"/>
        <w:ind w:left="840"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需要对每个用户等级的权限进行说明。</w:t>
      </w:r>
    </w:p>
    <w:p w14:paraId="503D4CEB" w14:textId="77777777" w:rsidR="0076630D" w:rsidRDefault="00D7272D">
      <w:pPr>
        <w:rPr>
          <w:rFonts w:ascii="微软雅黑" w:eastAsia="微软雅黑" w:hAnsi="微软雅黑"/>
        </w:rPr>
      </w:pPr>
      <w:r>
        <w:rPr>
          <w:rFonts w:ascii="微软雅黑" w:eastAsia="微软雅黑" w:hAnsi="微软雅黑" w:hint="eastAsia"/>
        </w:rPr>
        <w:t>用户列表：最多1</w:t>
      </w:r>
      <w:r>
        <w:rPr>
          <w:rFonts w:ascii="微软雅黑" w:eastAsia="微软雅黑" w:hAnsi="微软雅黑"/>
        </w:rPr>
        <w:t>6</w:t>
      </w:r>
      <w:r>
        <w:rPr>
          <w:rFonts w:ascii="微软雅黑" w:eastAsia="微软雅黑" w:hAnsi="微软雅黑" w:hint="eastAsia"/>
        </w:rPr>
        <w:t>个用户</w:t>
      </w:r>
    </w:p>
    <w:p w14:paraId="5ABCAB30" w14:textId="77777777" w:rsidR="0076630D" w:rsidRDefault="00D7272D" w:rsidP="00B10728">
      <w:pPr>
        <w:pStyle w:val="af2"/>
        <w:numPr>
          <w:ilvl w:val="0"/>
          <w:numId w:val="532"/>
        </w:numPr>
        <w:ind w:firstLineChars="0"/>
        <w:rPr>
          <w:rFonts w:ascii="微软雅黑" w:eastAsia="微软雅黑" w:hAnsi="微软雅黑"/>
        </w:rPr>
      </w:pPr>
      <w:r>
        <w:rPr>
          <w:rFonts w:ascii="微软雅黑" w:eastAsia="微软雅黑" w:hAnsi="微软雅黑" w:hint="eastAsia"/>
        </w:rPr>
        <w:t>显示用户名、用户等级、创建者、创建时间</w:t>
      </w:r>
    </w:p>
    <w:p w14:paraId="130025C9" w14:textId="77777777" w:rsidR="0076630D" w:rsidRDefault="00D7272D" w:rsidP="00B10728">
      <w:pPr>
        <w:pStyle w:val="af2"/>
        <w:numPr>
          <w:ilvl w:val="0"/>
          <w:numId w:val="532"/>
        </w:numPr>
        <w:ind w:firstLineChars="0"/>
        <w:rPr>
          <w:rFonts w:ascii="微软雅黑" w:eastAsia="微软雅黑" w:hAnsi="微软雅黑"/>
        </w:rPr>
      </w:pPr>
      <w:r>
        <w:rPr>
          <w:rFonts w:ascii="微软雅黑" w:eastAsia="微软雅黑" w:hAnsi="微软雅黑" w:hint="eastAsia"/>
        </w:rPr>
        <w:t>支持删除单个/多个/全部用户（其中，不包含初始管理员用户）</w:t>
      </w:r>
    </w:p>
    <w:p w14:paraId="07B63F3A" w14:textId="77777777" w:rsidR="0076630D" w:rsidRDefault="00D7272D">
      <w:pPr>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1.</w:t>
      </w:r>
      <w:r>
        <w:rPr>
          <w:rFonts w:ascii="微软雅黑" w:eastAsia="微软雅黑" w:hAnsi="微软雅黑"/>
        </w:rPr>
        <w:t>administrator可以查看所有用户</w:t>
      </w:r>
      <w:r>
        <w:rPr>
          <w:rFonts w:ascii="微软雅黑" w:eastAsia="微软雅黑" w:hAnsi="微软雅黑" w:hint="eastAsia"/>
        </w:rPr>
        <w:t>；</w:t>
      </w:r>
    </w:p>
    <w:p w14:paraId="75A4582D" w14:textId="77777777" w:rsidR="0076630D" w:rsidRDefault="00D7272D">
      <w:pPr>
        <w:rPr>
          <w:rFonts w:ascii="微软雅黑" w:eastAsia="微软雅黑" w:hAnsi="微软雅黑"/>
        </w:rPr>
      </w:pPr>
      <w:r>
        <w:rPr>
          <w:rFonts w:ascii="微软雅黑" w:eastAsia="微软雅黑" w:hAnsi="微软雅黑" w:hint="eastAsia"/>
        </w:rPr>
        <w:t xml:space="preserve">    2.</w:t>
      </w:r>
      <w:r>
        <w:rPr>
          <w:rFonts w:ascii="微软雅黑" w:eastAsia="微软雅黑" w:hAnsi="微软雅黑"/>
        </w:rPr>
        <w:t>operator仅能查看自己与monitor用户</w:t>
      </w:r>
      <w:r>
        <w:rPr>
          <w:rFonts w:ascii="微软雅黑" w:eastAsia="微软雅黑" w:hAnsi="微软雅黑" w:hint="eastAsia"/>
        </w:rPr>
        <w:t>；</w:t>
      </w:r>
    </w:p>
    <w:p w14:paraId="3CD7BAD2" w14:textId="77777777" w:rsidR="0076630D" w:rsidRDefault="00D7272D">
      <w:pPr>
        <w:rPr>
          <w:rFonts w:ascii="微软雅黑" w:eastAsia="微软雅黑" w:hAnsi="微软雅黑"/>
        </w:rPr>
      </w:pPr>
      <w:r>
        <w:rPr>
          <w:rFonts w:ascii="微软雅黑" w:eastAsia="微软雅黑" w:hAnsi="微软雅黑" w:hint="eastAsia"/>
        </w:rPr>
        <w:t xml:space="preserve">    3.</w:t>
      </w:r>
      <w:r>
        <w:rPr>
          <w:rFonts w:ascii="微软雅黑" w:eastAsia="微软雅黑" w:hAnsi="微软雅黑"/>
        </w:rPr>
        <w:t>monitor</w:t>
      </w:r>
      <w:r>
        <w:rPr>
          <w:rFonts w:ascii="微软雅黑" w:eastAsia="微软雅黑" w:hAnsi="微软雅黑" w:hint="eastAsia"/>
        </w:rPr>
        <w:t>无</w:t>
      </w:r>
      <w:r>
        <w:rPr>
          <w:rFonts w:ascii="微软雅黑" w:eastAsia="微软雅黑" w:hAnsi="微软雅黑"/>
        </w:rPr>
        <w:t>用户管理模块。</w:t>
      </w:r>
    </w:p>
    <w:p w14:paraId="3B26E986" w14:textId="77777777" w:rsidR="0076630D" w:rsidRDefault="0076630D"/>
    <w:p w14:paraId="5ED98E59" w14:textId="77777777" w:rsidR="0076630D" w:rsidRDefault="00D7272D">
      <w:pPr>
        <w:pStyle w:val="20"/>
        <w:numPr>
          <w:ilvl w:val="1"/>
          <w:numId w:val="1"/>
        </w:numPr>
        <w:rPr>
          <w:rFonts w:ascii="微软雅黑" w:eastAsia="微软雅黑" w:hAnsi="微软雅黑"/>
        </w:rPr>
      </w:pPr>
      <w:bookmarkStart w:id="505" w:name="_时间策略/Time_Policy"/>
      <w:bookmarkStart w:id="506" w:name="_时间策略/Time_Policy_1"/>
      <w:bookmarkStart w:id="507" w:name="_时间策略/Time_Policy_(FP1D)"/>
      <w:bookmarkStart w:id="508" w:name="_Toc149138899"/>
      <w:bookmarkEnd w:id="505"/>
      <w:bookmarkEnd w:id="506"/>
      <w:bookmarkEnd w:id="507"/>
      <w:r>
        <w:rPr>
          <w:rFonts w:ascii="微软雅黑" w:eastAsia="微软雅黑" w:hAnsi="微软雅黑" w:hint="eastAsia"/>
        </w:rPr>
        <w:t>时间策略/Time</w:t>
      </w:r>
      <w:r>
        <w:rPr>
          <w:rFonts w:ascii="微软雅黑" w:eastAsia="微软雅黑" w:hAnsi="微软雅黑"/>
        </w:rPr>
        <w:t xml:space="preserve"> </w:t>
      </w:r>
      <w:r>
        <w:rPr>
          <w:rFonts w:ascii="微软雅黑" w:eastAsia="微软雅黑" w:hAnsi="微软雅黑" w:hint="eastAsia"/>
        </w:rPr>
        <w:t>Policy</w:t>
      </w:r>
      <w:r>
        <w:rPr>
          <w:rFonts w:ascii="微软雅黑" w:eastAsia="微软雅黑" w:hAnsi="微软雅黑"/>
          <w:color w:val="EEECE1" w:themeColor="background2"/>
          <w:highlight w:val="blue"/>
        </w:rPr>
        <w:t xml:space="preserve"> (FP1D)</w:t>
      </w:r>
      <w:bookmarkEnd w:id="508"/>
    </w:p>
    <w:p w14:paraId="5B36CFE9" w14:textId="77777777" w:rsidR="0076630D" w:rsidRDefault="00D7272D">
      <w:pPr>
        <w:ind w:firstLine="420"/>
        <w:rPr>
          <w:rFonts w:ascii="微软雅黑" w:eastAsia="微软雅黑" w:hAnsi="微软雅黑"/>
        </w:rPr>
      </w:pPr>
      <w:r>
        <w:rPr>
          <w:rFonts w:ascii="微软雅黑" w:eastAsia="微软雅黑" w:hAnsi="微软雅黑" w:hint="eastAsia"/>
        </w:rPr>
        <w:t>支持创建以周为单位的周期性时间策略，也支持创建以特殊节假日时间段的时间策略。时间策略可以用于PoE</w:t>
      </w:r>
      <w:r>
        <w:rPr>
          <w:rFonts w:ascii="微软雅黑" w:eastAsia="微软雅黑" w:hAnsi="微软雅黑"/>
        </w:rPr>
        <w:t>、</w:t>
      </w:r>
      <w:r>
        <w:rPr>
          <w:rFonts w:ascii="微软雅黑" w:eastAsia="微软雅黑" w:hAnsi="微软雅黑" w:hint="eastAsia"/>
        </w:rPr>
        <w:t>ACL、重启和升级等功能模块。</w:t>
      </w:r>
    </w:p>
    <w:p w14:paraId="60D306D8" w14:textId="77777777" w:rsidR="0076630D" w:rsidRDefault="00D7272D">
      <w:pPr>
        <w:ind w:firstLine="420"/>
        <w:rPr>
          <w:rFonts w:ascii="微软雅黑" w:eastAsia="微软雅黑" w:hAnsi="微软雅黑"/>
        </w:rPr>
      </w:pPr>
      <w:r>
        <w:rPr>
          <w:rFonts w:ascii="微软雅黑" w:eastAsia="微软雅黑" w:hAnsi="微软雅黑" w:hint="eastAsia"/>
        </w:rPr>
        <w:t>允许最多添加32条时间策略。</w:t>
      </w:r>
    </w:p>
    <w:p w14:paraId="1ABA6736" w14:textId="77777777" w:rsidR="0076630D" w:rsidRDefault="0076630D">
      <w:pPr>
        <w:rPr>
          <w:rFonts w:ascii="微软雅黑" w:eastAsia="微软雅黑" w:hAnsi="微软雅黑"/>
        </w:rPr>
      </w:pPr>
    </w:p>
    <w:p w14:paraId="7C1634D1" w14:textId="77777777" w:rsidR="0076630D" w:rsidRDefault="00D7272D">
      <w:pPr>
        <w:rPr>
          <w:rFonts w:ascii="微软雅黑" w:eastAsia="微软雅黑" w:hAnsi="微软雅黑"/>
        </w:rPr>
      </w:pPr>
      <w:r>
        <w:rPr>
          <w:rFonts w:ascii="微软雅黑" w:eastAsia="微软雅黑" w:hAnsi="微软雅黑" w:hint="eastAsia"/>
        </w:rPr>
        <w:t>【配置参数】</w:t>
      </w:r>
    </w:p>
    <w:p w14:paraId="7AF52A96" w14:textId="3129CF08" w:rsidR="0076630D" w:rsidRDefault="00D7272D" w:rsidP="00B10728">
      <w:pPr>
        <w:pStyle w:val="af2"/>
        <w:numPr>
          <w:ilvl w:val="0"/>
          <w:numId w:val="533"/>
        </w:numPr>
        <w:ind w:firstLineChars="0"/>
        <w:rPr>
          <w:szCs w:val="21"/>
        </w:rPr>
      </w:pPr>
      <w:r>
        <w:rPr>
          <w:rFonts w:ascii="微软雅黑" w:eastAsia="微软雅黑" w:hAnsi="微软雅黑" w:hint="eastAsia"/>
        </w:rPr>
        <w:t>时间策略：设置时间策略的名称，限制长度为</w:t>
      </w:r>
      <w:r>
        <w:rPr>
          <w:rFonts w:ascii="微软雅黑" w:eastAsia="微软雅黑" w:hAnsi="微软雅黑"/>
        </w:rPr>
        <w:t>64</w:t>
      </w:r>
      <w:r>
        <w:rPr>
          <w:rFonts w:ascii="微软雅黑" w:eastAsia="微软雅黑" w:hAnsi="微软雅黑" w:hint="eastAsia"/>
        </w:rPr>
        <w:t>字符</w:t>
      </w:r>
      <w:r w:rsidR="0083068F">
        <w:rPr>
          <w:rFonts w:ascii="微软雅黑" w:eastAsia="微软雅黑" w:hAnsi="微软雅黑" w:hint="eastAsia"/>
        </w:rPr>
        <w:t>，支持的字符</w:t>
      </w:r>
      <w:r w:rsidR="0083068F" w:rsidRPr="00200172">
        <w:rPr>
          <w:rFonts w:ascii="微软雅黑" w:eastAsia="微软雅黑" w:hAnsi="微软雅黑" w:hint="eastAsia"/>
        </w:rPr>
        <w:t>为ASCII 0x20~0x7E，但不包含"\</w:t>
      </w:r>
      <w:r w:rsidR="00FB6119">
        <w:rPr>
          <w:rFonts w:ascii="微软雅黑" w:eastAsia="微软雅黑" w:hAnsi="微软雅黑"/>
        </w:rPr>
        <w:t>?/</w:t>
      </w:r>
      <w:r w:rsidR="00987DC8">
        <w:rPr>
          <w:rFonts w:ascii="微软雅黑" w:eastAsia="微软雅黑" w:hAnsi="微软雅黑"/>
        </w:rPr>
        <w:t>,</w:t>
      </w:r>
      <w:r w:rsidR="0083068F" w:rsidRPr="00200172">
        <w:rPr>
          <w:rFonts w:ascii="微软雅黑" w:eastAsia="微软雅黑" w:hAnsi="微软雅黑" w:hint="eastAsia"/>
        </w:rPr>
        <w:t>这</w:t>
      </w:r>
      <w:r w:rsidR="00987DC8">
        <w:rPr>
          <w:rFonts w:ascii="微软雅黑" w:eastAsia="微软雅黑" w:hAnsi="微软雅黑"/>
        </w:rPr>
        <w:t>5</w:t>
      </w:r>
      <w:r w:rsidR="0083068F" w:rsidRPr="00200172">
        <w:rPr>
          <w:rFonts w:ascii="微软雅黑" w:eastAsia="微软雅黑" w:hAnsi="微软雅黑" w:hint="eastAsia"/>
        </w:rPr>
        <w:t>项</w:t>
      </w:r>
      <w:r w:rsidR="0083068F">
        <w:rPr>
          <w:rFonts w:ascii="微软雅黑" w:eastAsia="微软雅黑" w:hAnsi="微软雅黑" w:hint="eastAsia"/>
        </w:rPr>
        <w:t>，</w:t>
      </w:r>
      <w:r w:rsidR="0083068F">
        <w:rPr>
          <w:rFonts w:ascii="微软雅黑" w:eastAsia="微软雅黑" w:hAnsi="微软雅黑"/>
        </w:rPr>
        <w:t>不支持</w:t>
      </w:r>
      <w:r w:rsidR="0083068F">
        <w:rPr>
          <w:rFonts w:ascii="微软雅黑" w:eastAsia="微软雅黑" w:hAnsi="微软雅黑" w:hint="eastAsia"/>
        </w:rPr>
        <w:t>字符</w:t>
      </w:r>
      <w:r w:rsidR="0083068F">
        <w:rPr>
          <w:rFonts w:ascii="微软雅黑" w:eastAsia="微软雅黑" w:hAnsi="微软雅黑"/>
        </w:rPr>
        <w:t>以报错形式提示</w:t>
      </w:r>
      <w:r>
        <w:rPr>
          <w:rFonts w:ascii="微软雅黑" w:eastAsia="微软雅黑" w:hAnsi="微软雅黑" w:hint="eastAsia"/>
        </w:rPr>
        <w:t>。时间策略名称</w:t>
      </w:r>
      <w:r>
        <w:rPr>
          <w:rFonts w:ascii="微软雅黑" w:eastAsia="微软雅黑" w:hAnsi="微软雅黑" w:hint="eastAsia"/>
        </w:rPr>
        <w:lastRenderedPageBreak/>
        <w:t>具有唯一性。</w:t>
      </w:r>
    </w:p>
    <w:p w14:paraId="2A6FB5A7" w14:textId="77777777" w:rsidR="0076630D" w:rsidRDefault="00D7272D" w:rsidP="00B10728">
      <w:pPr>
        <w:pStyle w:val="af2"/>
        <w:numPr>
          <w:ilvl w:val="0"/>
          <w:numId w:val="534"/>
        </w:numPr>
        <w:ind w:firstLineChars="0"/>
        <w:rPr>
          <w:rFonts w:ascii="微软雅黑" w:eastAsia="微软雅黑" w:hAnsi="微软雅黑"/>
          <w:szCs w:val="21"/>
        </w:rPr>
      </w:pPr>
      <w:r>
        <w:rPr>
          <w:rFonts w:ascii="微软雅黑" w:eastAsia="微软雅黑" w:hAnsi="微软雅黑" w:hint="eastAsia"/>
          <w:szCs w:val="21"/>
        </w:rPr>
        <w:t>周期时间设置：</w:t>
      </w:r>
    </w:p>
    <w:p w14:paraId="1A989692" w14:textId="77777777" w:rsidR="0076630D" w:rsidRDefault="00D7272D" w:rsidP="00B10728">
      <w:pPr>
        <w:pStyle w:val="af2"/>
        <w:numPr>
          <w:ilvl w:val="0"/>
          <w:numId w:val="533"/>
        </w:numPr>
        <w:ind w:firstLineChars="0"/>
        <w:rPr>
          <w:rFonts w:ascii="微软雅黑" w:eastAsia="微软雅黑" w:hAnsi="微软雅黑"/>
          <w:szCs w:val="21"/>
        </w:rPr>
      </w:pPr>
      <w:r>
        <w:rPr>
          <w:rFonts w:ascii="微软雅黑" w:eastAsia="微软雅黑" w:hAnsi="微软雅黑" w:hint="eastAsia"/>
          <w:szCs w:val="21"/>
        </w:rPr>
        <w:t>提供周期时间表，按照星期日、星期一、星期二、星期三、星期四、星期五、星期六，每天2</w:t>
      </w:r>
      <w:r>
        <w:rPr>
          <w:rFonts w:ascii="微软雅黑" w:eastAsia="微软雅黑" w:hAnsi="微软雅黑"/>
          <w:szCs w:val="21"/>
        </w:rPr>
        <w:t>4</w:t>
      </w:r>
      <w:r>
        <w:rPr>
          <w:rFonts w:ascii="微软雅黑" w:eastAsia="微软雅黑" w:hAnsi="微软雅黑" w:hint="eastAsia"/>
          <w:szCs w:val="21"/>
        </w:rPr>
        <w:t>小时，以半小时为间隔。由用户自主选择时间。</w:t>
      </w:r>
    </w:p>
    <w:p w14:paraId="6AD51CC7" w14:textId="77777777" w:rsidR="0076630D" w:rsidRDefault="00D7272D" w:rsidP="00B10728">
      <w:pPr>
        <w:pStyle w:val="af2"/>
        <w:numPr>
          <w:ilvl w:val="0"/>
          <w:numId w:val="534"/>
        </w:numPr>
        <w:ind w:firstLineChars="0"/>
        <w:rPr>
          <w:rFonts w:ascii="微软雅黑" w:eastAsia="微软雅黑" w:hAnsi="微软雅黑"/>
        </w:rPr>
      </w:pPr>
      <w:r>
        <w:rPr>
          <w:rFonts w:ascii="微软雅黑" w:eastAsia="微软雅黑" w:hAnsi="微软雅黑" w:hint="eastAsia"/>
        </w:rPr>
        <w:t>特殊时间设置：支持添加多条，</w:t>
      </w:r>
      <w:r>
        <w:rPr>
          <w:rFonts w:ascii="微软雅黑" w:eastAsia="微软雅黑" w:hAnsi="微软雅黑"/>
        </w:rPr>
        <w:t>至多</w:t>
      </w:r>
      <w:r>
        <w:rPr>
          <w:rFonts w:ascii="微软雅黑" w:eastAsia="微软雅黑" w:hAnsi="微软雅黑" w:hint="eastAsia"/>
        </w:rPr>
        <w:t>8条，</w:t>
      </w:r>
      <w:r>
        <w:rPr>
          <w:rFonts w:ascii="微软雅黑" w:eastAsia="微软雅黑" w:hAnsi="微软雅黑"/>
        </w:rPr>
        <w:t>每条中日期不能重复</w:t>
      </w:r>
      <w:r>
        <w:rPr>
          <w:rFonts w:ascii="微软雅黑" w:eastAsia="微软雅黑" w:hAnsi="微软雅黑" w:hint="eastAsia"/>
        </w:rPr>
        <w:t>，日期需显示</w:t>
      </w:r>
      <w:r>
        <w:rPr>
          <w:rFonts w:ascii="微软雅黑" w:eastAsia="微软雅黑" w:hAnsi="微软雅黑"/>
        </w:rPr>
        <w:t>法定节假日信息</w:t>
      </w:r>
    </w:p>
    <w:p w14:paraId="0CBDF1E9" w14:textId="77777777" w:rsidR="0076630D" w:rsidRDefault="00D7272D" w:rsidP="00B10728">
      <w:pPr>
        <w:pStyle w:val="af2"/>
        <w:numPr>
          <w:ilvl w:val="0"/>
          <w:numId w:val="535"/>
        </w:numPr>
        <w:ind w:firstLineChars="0"/>
        <w:rPr>
          <w:rFonts w:ascii="微软雅黑" w:eastAsia="微软雅黑" w:hAnsi="微软雅黑"/>
        </w:rPr>
      </w:pPr>
      <w:r>
        <w:rPr>
          <w:rFonts w:ascii="微软雅黑" w:eastAsia="微软雅黑" w:hAnsi="微软雅黑" w:hint="eastAsia"/>
        </w:rPr>
        <w:t>日期：按年-月-日，只能选择今天及以后的日期，可多选。</w:t>
      </w:r>
    </w:p>
    <w:p w14:paraId="6DF6359C" w14:textId="77777777" w:rsidR="0076630D" w:rsidRDefault="00D7272D" w:rsidP="00B10728">
      <w:pPr>
        <w:pStyle w:val="af2"/>
        <w:numPr>
          <w:ilvl w:val="0"/>
          <w:numId w:val="535"/>
        </w:numPr>
        <w:ind w:firstLineChars="0"/>
        <w:rPr>
          <w:rFonts w:ascii="微软雅黑" w:eastAsia="微软雅黑" w:hAnsi="微软雅黑"/>
        </w:rPr>
      </w:pPr>
      <w:r>
        <w:rPr>
          <w:rFonts w:ascii="微软雅黑" w:eastAsia="微软雅黑" w:hAnsi="微软雅黑" w:hint="eastAsia"/>
        </w:rPr>
        <w:t>时间：每天2</w:t>
      </w:r>
      <w:r>
        <w:rPr>
          <w:rFonts w:ascii="微软雅黑" w:eastAsia="微软雅黑" w:hAnsi="微软雅黑"/>
        </w:rPr>
        <w:t>4</w:t>
      </w:r>
      <w:r>
        <w:rPr>
          <w:rFonts w:ascii="微软雅黑" w:eastAsia="微软雅黑" w:hAnsi="微软雅黑" w:hint="eastAsia"/>
        </w:rPr>
        <w:t>小时，以半小时为间隔，由用户自主选择，可多选。</w:t>
      </w:r>
    </w:p>
    <w:p w14:paraId="197383D5" w14:textId="77777777" w:rsidR="0076630D" w:rsidRDefault="00D7272D">
      <w:pPr>
        <w:ind w:left="421"/>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单条特殊时间设置里，每天的生效时间均相同；</w:t>
      </w:r>
    </w:p>
    <w:p w14:paraId="7F95340E" w14:textId="77777777" w:rsidR="0076630D" w:rsidRDefault="00D7272D">
      <w:pPr>
        <w:ind w:left="421"/>
        <w:rPr>
          <w:rFonts w:ascii="微软雅黑" w:eastAsia="微软雅黑" w:hAnsi="微软雅黑"/>
        </w:rPr>
      </w:pPr>
      <w:r>
        <w:rPr>
          <w:rFonts w:ascii="微软雅黑" w:eastAsia="微软雅黑" w:hAnsi="微软雅黑"/>
        </w:rPr>
        <w:t xml:space="preserve">    2.</w:t>
      </w:r>
      <w:r>
        <w:rPr>
          <w:rFonts w:ascii="微软雅黑" w:eastAsia="微软雅黑" w:hAnsi="微软雅黑" w:hint="eastAsia"/>
        </w:rPr>
        <w:t>同一天内，周期时间和特殊时间均有配置，优先生效特殊时间。</w:t>
      </w:r>
    </w:p>
    <w:p w14:paraId="19FAE756" w14:textId="77777777" w:rsidR="0076630D" w:rsidRDefault="0076630D">
      <w:pPr>
        <w:rPr>
          <w:rFonts w:ascii="微软雅黑" w:eastAsia="微软雅黑" w:hAnsi="微软雅黑"/>
        </w:rPr>
      </w:pPr>
    </w:p>
    <w:p w14:paraId="49899799" w14:textId="77777777" w:rsidR="0076630D" w:rsidRDefault="00D7272D">
      <w:pPr>
        <w:rPr>
          <w:rFonts w:ascii="微软雅黑" w:eastAsia="微软雅黑" w:hAnsi="微软雅黑"/>
        </w:rPr>
      </w:pPr>
      <w:r>
        <w:rPr>
          <w:rFonts w:ascii="微软雅黑" w:eastAsia="微软雅黑" w:hAnsi="微软雅黑" w:hint="eastAsia"/>
        </w:rPr>
        <w:t>时间策略列表：</w:t>
      </w:r>
    </w:p>
    <w:p w14:paraId="3E899BC1" w14:textId="77777777" w:rsidR="0076630D" w:rsidRDefault="00D7272D" w:rsidP="00B10728">
      <w:pPr>
        <w:pStyle w:val="af2"/>
        <w:numPr>
          <w:ilvl w:val="0"/>
          <w:numId w:val="536"/>
        </w:numPr>
        <w:ind w:firstLineChars="0"/>
        <w:rPr>
          <w:rFonts w:ascii="微软雅黑" w:eastAsia="微软雅黑" w:hAnsi="微软雅黑"/>
        </w:rPr>
      </w:pPr>
      <w:r>
        <w:rPr>
          <w:rFonts w:ascii="微软雅黑" w:eastAsia="微软雅黑" w:hAnsi="微软雅黑" w:hint="eastAsia"/>
        </w:rPr>
        <w:t>列表显示时间策略名称、点击支持查看详情</w:t>
      </w:r>
    </w:p>
    <w:p w14:paraId="4029066B" w14:textId="77777777" w:rsidR="0076630D" w:rsidRDefault="00D7272D" w:rsidP="00B10728">
      <w:pPr>
        <w:pStyle w:val="af2"/>
        <w:numPr>
          <w:ilvl w:val="0"/>
          <w:numId w:val="536"/>
        </w:numPr>
        <w:ind w:firstLineChars="0"/>
        <w:rPr>
          <w:rFonts w:ascii="微软雅黑" w:eastAsia="微软雅黑" w:hAnsi="微软雅黑"/>
        </w:rPr>
      </w:pPr>
      <w:r>
        <w:rPr>
          <w:rFonts w:ascii="微软雅黑" w:eastAsia="微软雅黑" w:hAnsi="微软雅黑" w:hint="eastAsia"/>
        </w:rPr>
        <w:t>支持编辑和删除未被引用的时间策略</w:t>
      </w:r>
    </w:p>
    <w:p w14:paraId="00E7FF68" w14:textId="77777777" w:rsidR="0076630D" w:rsidRDefault="00D7272D" w:rsidP="00B10728">
      <w:pPr>
        <w:pStyle w:val="af2"/>
        <w:widowControl/>
        <w:numPr>
          <w:ilvl w:val="0"/>
          <w:numId w:val="536"/>
        </w:numPr>
        <w:ind w:firstLineChars="0"/>
        <w:jc w:val="left"/>
        <w:rPr>
          <w:rFonts w:ascii="微软雅黑" w:eastAsia="微软雅黑" w:hAnsi="微软雅黑"/>
        </w:rPr>
      </w:pPr>
      <w:r>
        <w:rPr>
          <w:rFonts w:ascii="微软雅黑" w:eastAsia="微软雅黑" w:hAnsi="微软雅黑" w:hint="eastAsia"/>
        </w:rPr>
        <w:t>被引用的时间策略不能删除，且还需提示被引用的模块</w:t>
      </w:r>
    </w:p>
    <w:p w14:paraId="5F3DE5A9" w14:textId="77777777" w:rsidR="0076630D" w:rsidRDefault="0076630D">
      <w:pPr>
        <w:widowControl/>
        <w:jc w:val="left"/>
        <w:rPr>
          <w:rFonts w:ascii="微软雅黑" w:eastAsia="微软雅黑" w:hAnsi="微软雅黑"/>
        </w:rPr>
      </w:pPr>
    </w:p>
    <w:p w14:paraId="64A07D07" w14:textId="66AFBA41" w:rsidR="0076630D" w:rsidRDefault="00844F44">
      <w:pPr>
        <w:pStyle w:val="20"/>
        <w:numPr>
          <w:ilvl w:val="1"/>
          <w:numId w:val="1"/>
        </w:numPr>
        <w:rPr>
          <w:rFonts w:ascii="微软雅黑" w:eastAsia="微软雅黑" w:hAnsi="微软雅黑"/>
        </w:rPr>
      </w:pPr>
      <w:bookmarkStart w:id="509" w:name="_PTP_TC(FP2)"/>
      <w:bookmarkStart w:id="510" w:name="_Toc149138900"/>
      <w:bookmarkEnd w:id="509"/>
      <w:r>
        <w:rPr>
          <w:rFonts w:ascii="微软雅黑" w:eastAsia="微软雅黑" w:hAnsi="微软雅黑"/>
        </w:rPr>
        <w:t xml:space="preserve">1588v2 </w:t>
      </w:r>
      <w:r w:rsidR="00D7272D">
        <w:rPr>
          <w:rFonts w:ascii="微软雅黑" w:eastAsia="微软雅黑" w:hAnsi="微软雅黑"/>
        </w:rPr>
        <w:t>TC</w:t>
      </w:r>
      <w:r w:rsidR="00D7272D">
        <w:rPr>
          <w:rFonts w:ascii="微软雅黑" w:eastAsia="微软雅黑" w:hAnsi="微软雅黑"/>
          <w:color w:val="EEECE1" w:themeColor="background2"/>
          <w:highlight w:val="darkGreen"/>
        </w:rPr>
        <w:t>(FP2)</w:t>
      </w:r>
      <w:bookmarkEnd w:id="510"/>
    </w:p>
    <w:p w14:paraId="7BE96BC7" w14:textId="77777777" w:rsidR="0076630D" w:rsidRDefault="00D7272D">
      <w:pPr>
        <w:widowControl/>
        <w:jc w:val="left"/>
        <w:rPr>
          <w:rFonts w:ascii="微软雅黑" w:eastAsia="微软雅黑" w:hAnsi="微软雅黑"/>
        </w:rPr>
      </w:pPr>
      <w:r>
        <w:rPr>
          <w:rFonts w:ascii="微软雅黑" w:eastAsia="微软雅黑" w:hAnsi="微软雅黑" w:hint="eastAsia"/>
        </w:rPr>
        <w:t>【功能概述】</w:t>
      </w:r>
    </w:p>
    <w:p w14:paraId="44D8A342"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精确时钟</w:t>
      </w:r>
      <w:r>
        <w:rPr>
          <w:rFonts w:ascii="微软雅黑" w:eastAsia="微软雅黑" w:hAnsi="微软雅黑"/>
        </w:rPr>
        <w:t>同步协议PTP（</w:t>
      </w:r>
      <w:r>
        <w:rPr>
          <w:rFonts w:ascii="微软雅黑" w:eastAsia="微软雅黑" w:hAnsi="微软雅黑" w:hint="eastAsia"/>
        </w:rPr>
        <w:t>Precis</w:t>
      </w:r>
      <w:r>
        <w:rPr>
          <w:rFonts w:ascii="微软雅黑" w:eastAsia="微软雅黑" w:hAnsi="微软雅黑"/>
        </w:rPr>
        <w:t>ion Time Protocol）是一种对标准以太网终端设备进行时间和频率同步的协议，其本身只是用于设备之间的高精度时间同步，但也可用于设备之间的频率同步。</w:t>
      </w:r>
    </w:p>
    <w:p w14:paraId="45FBFF75" w14:textId="77777777" w:rsidR="0076630D" w:rsidRDefault="00D7272D">
      <w:pPr>
        <w:widowControl/>
        <w:ind w:firstLine="420"/>
        <w:jc w:val="left"/>
        <w:rPr>
          <w:rFonts w:ascii="微软雅黑" w:eastAsia="微软雅黑" w:hAnsi="微软雅黑"/>
        </w:rPr>
      </w:pPr>
      <w:r>
        <w:rPr>
          <w:rFonts w:ascii="微软雅黑" w:eastAsia="微软雅黑" w:hAnsi="微软雅黑"/>
        </w:rPr>
        <w:lastRenderedPageBreak/>
        <w:t>GWN78XX交换机仅支持</w:t>
      </w:r>
      <w:r>
        <w:rPr>
          <w:rFonts w:ascii="微软雅黑" w:eastAsia="微软雅黑" w:hAnsi="微软雅黑" w:hint="eastAsia"/>
        </w:rPr>
        <w:t>1</w:t>
      </w:r>
      <w:r>
        <w:rPr>
          <w:rFonts w:ascii="微软雅黑" w:eastAsia="微软雅黑" w:hAnsi="微软雅黑"/>
        </w:rPr>
        <w:t>588v2协议。</w:t>
      </w:r>
    </w:p>
    <w:p w14:paraId="6F83F53B"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1</w:t>
      </w:r>
      <w:r>
        <w:rPr>
          <w:rFonts w:ascii="微软雅黑" w:eastAsia="微软雅黑" w:hAnsi="微软雅黑"/>
        </w:rPr>
        <w:t>588协议是由IEEE定义的精确时间同步标准，分为</w:t>
      </w:r>
      <w:r>
        <w:rPr>
          <w:rFonts w:ascii="微软雅黑" w:eastAsia="微软雅黑" w:hAnsi="微软雅黑" w:hint="eastAsia"/>
        </w:rPr>
        <w:t>1</w:t>
      </w:r>
      <w:r>
        <w:rPr>
          <w:rFonts w:ascii="微软雅黑" w:eastAsia="微软雅黑" w:hAnsi="微软雅黑"/>
        </w:rPr>
        <w:t>588v1和</w:t>
      </w:r>
      <w:r>
        <w:rPr>
          <w:rFonts w:ascii="微软雅黑" w:eastAsia="微软雅黑" w:hAnsi="微软雅黑" w:hint="eastAsia"/>
        </w:rPr>
        <w:t>1</w:t>
      </w:r>
      <w:r>
        <w:rPr>
          <w:rFonts w:ascii="微软雅黑" w:eastAsia="微软雅黑" w:hAnsi="微软雅黑"/>
        </w:rPr>
        <w:t>588v2两个版本，</w:t>
      </w:r>
      <w:r>
        <w:rPr>
          <w:rFonts w:ascii="微软雅黑" w:eastAsia="微软雅黑" w:hAnsi="微软雅黑" w:hint="eastAsia"/>
        </w:rPr>
        <w:t>1</w:t>
      </w:r>
      <w:r>
        <w:rPr>
          <w:rFonts w:ascii="微软雅黑" w:eastAsia="微软雅黑" w:hAnsi="微软雅黑"/>
        </w:rPr>
        <w:t>588v1只能达到亚毫秒级的时间同步精度，而</w:t>
      </w:r>
      <w:r>
        <w:rPr>
          <w:rFonts w:ascii="微软雅黑" w:eastAsia="微软雅黑" w:hAnsi="微软雅黑" w:hint="eastAsia"/>
        </w:rPr>
        <w:t>1</w:t>
      </w:r>
      <w:r>
        <w:rPr>
          <w:rFonts w:ascii="微软雅黑" w:eastAsia="微软雅黑" w:hAnsi="微软雅黑"/>
        </w:rPr>
        <w:t>588v2可以达到亚微秒级同步精度。</w:t>
      </w:r>
    </w:p>
    <w:p w14:paraId="3463CE72"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b/>
        </w:rPr>
        <w:t>时钟同步原理</w:t>
      </w:r>
      <w:r>
        <w:rPr>
          <w:rFonts w:ascii="微软雅黑" w:eastAsia="微软雅黑" w:hAnsi="微软雅黑"/>
        </w:rPr>
        <w:t>：应用网络时钟同步的网络，</w:t>
      </w:r>
      <w:r>
        <w:rPr>
          <w:rFonts w:ascii="微软雅黑" w:eastAsia="微软雅黑" w:hAnsi="微软雅黑" w:hint="eastAsia"/>
        </w:rPr>
        <w:t>称为</w:t>
      </w:r>
      <w:r>
        <w:rPr>
          <w:rFonts w:ascii="微软雅黑" w:eastAsia="微软雅黑" w:hAnsi="微软雅黑"/>
        </w:rPr>
        <w:t>时钟</w:t>
      </w:r>
      <w:r>
        <w:rPr>
          <w:rFonts w:ascii="微软雅黑" w:eastAsia="微软雅黑" w:hAnsi="微软雅黑" w:hint="eastAsia"/>
        </w:rPr>
        <w:t>同步网</w:t>
      </w:r>
      <w:r>
        <w:rPr>
          <w:rFonts w:ascii="微软雅黑" w:eastAsia="微软雅黑" w:hAnsi="微软雅黑"/>
        </w:rPr>
        <w:t>。时钟同步</w:t>
      </w:r>
      <w:r>
        <w:rPr>
          <w:rFonts w:ascii="微软雅黑" w:eastAsia="微软雅黑" w:hAnsi="微软雅黑" w:hint="eastAsia"/>
        </w:rPr>
        <w:t>网</w:t>
      </w:r>
      <w:r>
        <w:rPr>
          <w:rFonts w:ascii="微软雅黑" w:eastAsia="微软雅黑" w:hAnsi="微软雅黑"/>
        </w:rPr>
        <w:t>分为</w:t>
      </w:r>
      <w:r>
        <w:rPr>
          <w:rFonts w:ascii="微软雅黑" w:eastAsia="微软雅黑" w:hAnsi="微软雅黑" w:hint="eastAsia"/>
        </w:rPr>
        <w:t>2级</w:t>
      </w:r>
      <w:r>
        <w:rPr>
          <w:rFonts w:ascii="微软雅黑" w:eastAsia="微软雅黑" w:hAnsi="微软雅黑"/>
        </w:rPr>
        <w:t>，</w:t>
      </w:r>
      <w:r>
        <w:rPr>
          <w:rFonts w:ascii="微软雅黑" w:eastAsia="微软雅黑" w:hAnsi="微软雅黑" w:hint="eastAsia"/>
        </w:rPr>
        <w:t>1级</w:t>
      </w:r>
      <w:r>
        <w:rPr>
          <w:rFonts w:ascii="微软雅黑" w:eastAsia="微软雅黑" w:hAnsi="微软雅黑"/>
        </w:rPr>
        <w:t>节点采用</w:t>
      </w:r>
      <w:r>
        <w:rPr>
          <w:rFonts w:ascii="微软雅黑" w:eastAsia="微软雅黑" w:hAnsi="微软雅黑" w:hint="eastAsia"/>
        </w:rPr>
        <w:t>1级</w:t>
      </w:r>
      <w:r>
        <w:rPr>
          <w:rFonts w:ascii="微软雅黑" w:eastAsia="微软雅黑" w:hAnsi="微软雅黑"/>
        </w:rPr>
        <w:t>时钟同步设备，</w:t>
      </w:r>
      <w:r>
        <w:rPr>
          <w:rFonts w:ascii="微软雅黑" w:eastAsia="微软雅黑" w:hAnsi="微软雅黑" w:hint="eastAsia"/>
        </w:rPr>
        <w:t>2级</w:t>
      </w:r>
      <w:r>
        <w:rPr>
          <w:rFonts w:ascii="微软雅黑" w:eastAsia="微软雅黑" w:hAnsi="微软雅黑"/>
        </w:rPr>
        <w:t>节点采用</w:t>
      </w:r>
      <w:r>
        <w:rPr>
          <w:rFonts w:ascii="微软雅黑" w:eastAsia="微软雅黑" w:hAnsi="微软雅黑" w:hint="eastAsia"/>
        </w:rPr>
        <w:t>2级</w:t>
      </w:r>
      <w:r>
        <w:rPr>
          <w:rFonts w:ascii="微软雅黑" w:eastAsia="微软雅黑" w:hAnsi="微软雅黑"/>
        </w:rPr>
        <w:t>时钟同步设备，</w:t>
      </w:r>
      <w:r>
        <w:rPr>
          <w:rFonts w:ascii="微软雅黑" w:eastAsia="微软雅黑" w:hAnsi="微软雅黑" w:hint="eastAsia"/>
        </w:rPr>
        <w:t>2级</w:t>
      </w:r>
      <w:r>
        <w:rPr>
          <w:rFonts w:ascii="微软雅黑" w:eastAsia="微软雅黑" w:hAnsi="微软雅黑"/>
        </w:rPr>
        <w:t>节点</w:t>
      </w:r>
      <w:r>
        <w:rPr>
          <w:rFonts w:ascii="微软雅黑" w:eastAsia="微软雅黑" w:hAnsi="微软雅黑" w:hint="eastAsia"/>
        </w:rPr>
        <w:t>以下</w:t>
      </w:r>
      <w:r>
        <w:rPr>
          <w:rFonts w:ascii="微软雅黑" w:eastAsia="微软雅黑" w:hAnsi="微软雅黑"/>
        </w:rPr>
        <w:t>是客户端设备，即需要时钟同步的设备。</w:t>
      </w:r>
    </w:p>
    <w:p w14:paraId="73F3C88C"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客户端时间同步</w:t>
      </w:r>
      <w:r>
        <w:rPr>
          <w:rFonts w:ascii="微软雅黑" w:eastAsia="微软雅黑" w:hAnsi="微软雅黑"/>
        </w:rPr>
        <w:t>链路是时钟同步网节点至客户端的时钟同步链路，因为这段链路需进行包括以太网时钟同步、NTP在内的多种同步方式，它包括NTP传送方式在内的各种传输链路。节点</w:t>
      </w:r>
      <w:r>
        <w:rPr>
          <w:rFonts w:ascii="微软雅黑" w:eastAsia="微软雅黑" w:hAnsi="微软雅黑" w:hint="eastAsia"/>
        </w:rPr>
        <w:t>时间同步</w:t>
      </w:r>
      <w:r>
        <w:rPr>
          <w:rFonts w:ascii="微软雅黑" w:eastAsia="微软雅黑" w:hAnsi="微软雅黑"/>
        </w:rPr>
        <w:t>链路是时钟</w:t>
      </w:r>
      <w:r>
        <w:rPr>
          <w:rFonts w:ascii="微软雅黑" w:eastAsia="微软雅黑" w:hAnsi="微软雅黑" w:hint="eastAsia"/>
        </w:rPr>
        <w:t>同步网</w:t>
      </w:r>
      <w:r>
        <w:rPr>
          <w:rFonts w:ascii="微软雅黑" w:eastAsia="微软雅黑" w:hAnsi="微软雅黑"/>
        </w:rPr>
        <w:t>节点之间的时钟同步链路，它包括除NTP传送方式以外的各种传输链路，主要采用DCLS传送方式的专线链路。</w:t>
      </w:r>
    </w:p>
    <w:p w14:paraId="6A619A98"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整个</w:t>
      </w:r>
      <w:r>
        <w:rPr>
          <w:rFonts w:ascii="微软雅黑" w:eastAsia="微软雅黑" w:hAnsi="微软雅黑"/>
        </w:rPr>
        <w:t>PTP网络中，所有时钟都会按照主从层次关系组织在一起，系统的最优时钟Grandmaster向各节点</w:t>
      </w:r>
      <w:r>
        <w:rPr>
          <w:rFonts w:ascii="微软雅黑" w:eastAsia="微软雅黑" w:hAnsi="微软雅黑" w:hint="eastAsia"/>
        </w:rPr>
        <w:t>逐级同步</w:t>
      </w:r>
      <w:r>
        <w:rPr>
          <w:rFonts w:ascii="微软雅黑" w:eastAsia="微软雅黑" w:hAnsi="微软雅黑"/>
        </w:rPr>
        <w:t>时钟。整个同步</w:t>
      </w:r>
      <w:r>
        <w:rPr>
          <w:rFonts w:ascii="微软雅黑" w:eastAsia="微软雅黑" w:hAnsi="微软雅黑" w:hint="eastAsia"/>
        </w:rPr>
        <w:t>的</w:t>
      </w:r>
      <w:r>
        <w:rPr>
          <w:rFonts w:ascii="微软雅黑" w:eastAsia="微软雅黑" w:hAnsi="微软雅黑"/>
        </w:rPr>
        <w:t>过程是通过</w:t>
      </w:r>
      <w:r>
        <w:rPr>
          <w:rFonts w:ascii="微软雅黑" w:eastAsia="微软雅黑" w:hAnsi="微软雅黑" w:hint="eastAsia"/>
        </w:rPr>
        <w:t>交换</w:t>
      </w:r>
      <w:r>
        <w:rPr>
          <w:rFonts w:ascii="微软雅黑" w:eastAsia="微软雅黑" w:hAnsi="微软雅黑"/>
        </w:rPr>
        <w:t>PTP报文来完成的。从</w:t>
      </w:r>
      <w:r>
        <w:rPr>
          <w:rFonts w:ascii="微软雅黑" w:eastAsia="微软雅黑" w:hAnsi="微软雅黑" w:hint="eastAsia"/>
        </w:rPr>
        <w:t>时钟</w:t>
      </w:r>
      <w:r>
        <w:rPr>
          <w:rFonts w:ascii="微软雅黑" w:eastAsia="微软雅黑" w:hAnsi="微软雅黑"/>
        </w:rPr>
        <w:t>通过PTP报文中携带的时间戳信息计算与主时钟之间的</w:t>
      </w:r>
      <w:r>
        <w:rPr>
          <w:rFonts w:ascii="微软雅黑" w:eastAsia="微软雅黑" w:hAnsi="微软雅黑"/>
          <w:b/>
        </w:rPr>
        <w:t>偏移</w:t>
      </w:r>
      <w:r>
        <w:rPr>
          <w:rFonts w:ascii="微软雅黑" w:eastAsia="微软雅黑" w:hAnsi="微软雅黑"/>
        </w:rPr>
        <w:t>和</w:t>
      </w:r>
      <w:r>
        <w:rPr>
          <w:rFonts w:ascii="微软雅黑" w:eastAsia="微软雅黑" w:hAnsi="微软雅黑"/>
          <w:b/>
        </w:rPr>
        <w:t>延时</w:t>
      </w:r>
      <w:r>
        <w:rPr>
          <w:rFonts w:ascii="微软雅黑" w:eastAsia="微软雅黑" w:hAnsi="微软雅黑" w:hint="eastAsia"/>
        </w:rPr>
        <w:t>，</w:t>
      </w:r>
      <w:r>
        <w:rPr>
          <w:rFonts w:ascii="微软雅黑" w:eastAsia="微软雅黑" w:hAnsi="微软雅黑"/>
        </w:rPr>
        <w:t>据此调整</w:t>
      </w:r>
      <w:r>
        <w:rPr>
          <w:rFonts w:ascii="微软雅黑" w:eastAsia="微软雅黑" w:hAnsi="微软雅黑" w:hint="eastAsia"/>
        </w:rPr>
        <w:t>本地时钟</w:t>
      </w:r>
      <w:r>
        <w:rPr>
          <w:rFonts w:ascii="微软雅黑" w:eastAsia="微软雅黑" w:hAnsi="微软雅黑"/>
        </w:rPr>
        <w:t>达到与主时钟的同步。</w:t>
      </w:r>
    </w:p>
    <w:p w14:paraId="3D749D40" w14:textId="77777777" w:rsidR="0076630D" w:rsidRDefault="00D7272D">
      <w:pPr>
        <w:widowControl/>
        <w:ind w:firstLine="420"/>
        <w:jc w:val="left"/>
        <w:rPr>
          <w:rFonts w:ascii="微软雅黑" w:eastAsia="微软雅黑" w:hAnsi="微软雅黑"/>
          <w:b/>
        </w:rPr>
      </w:pPr>
      <w:r>
        <w:rPr>
          <w:rFonts w:ascii="微软雅黑" w:eastAsia="微软雅黑" w:hAnsi="微软雅黑"/>
          <w:b/>
        </w:rPr>
        <w:t>PTP基本概念：</w:t>
      </w:r>
    </w:p>
    <w:p w14:paraId="3DC16688"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（1）PTP</w:t>
      </w:r>
      <w:r>
        <w:rPr>
          <w:rFonts w:ascii="微软雅黑" w:eastAsia="微软雅黑" w:hAnsi="微软雅黑"/>
        </w:rPr>
        <w:t>域：</w:t>
      </w:r>
      <w:r>
        <w:rPr>
          <w:rFonts w:ascii="微软雅黑" w:eastAsia="微软雅黑" w:hAnsi="微软雅黑" w:hint="eastAsia"/>
        </w:rPr>
        <w:t>应用了</w:t>
      </w:r>
      <w:r>
        <w:rPr>
          <w:rFonts w:ascii="微软雅黑" w:eastAsia="微软雅黑" w:hAnsi="微软雅黑"/>
        </w:rPr>
        <w:t>PTP协议的网络称为PTP域。网络中</w:t>
      </w:r>
      <w:r>
        <w:rPr>
          <w:rFonts w:ascii="微软雅黑" w:eastAsia="微软雅黑" w:hAnsi="微软雅黑" w:hint="eastAsia"/>
        </w:rPr>
        <w:t>可能含有多个</w:t>
      </w:r>
      <w:r>
        <w:rPr>
          <w:rFonts w:ascii="微软雅黑" w:eastAsia="微软雅黑" w:hAnsi="微软雅黑"/>
        </w:rPr>
        <w:t>PTP</w:t>
      </w:r>
      <w:r>
        <w:rPr>
          <w:rFonts w:ascii="微软雅黑" w:eastAsia="微软雅黑" w:hAnsi="微软雅黑" w:hint="eastAsia"/>
        </w:rPr>
        <w:t>域</w:t>
      </w:r>
      <w:r>
        <w:rPr>
          <w:rFonts w:ascii="微软雅黑" w:eastAsia="微软雅黑" w:hAnsi="微软雅黑"/>
        </w:rPr>
        <w:t>，PTP域是独立PTP时钟同步系统，一个PTP域内有且仅有一个时钟源，域内的所有设备都与该时钟源保持同步。</w:t>
      </w:r>
    </w:p>
    <w:p w14:paraId="3F8757C8"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（2）1588</w:t>
      </w:r>
      <w:r>
        <w:rPr>
          <w:rFonts w:ascii="微软雅黑" w:eastAsia="微软雅黑" w:hAnsi="微软雅黑"/>
        </w:rPr>
        <w:t>v2</w:t>
      </w:r>
      <w:r>
        <w:rPr>
          <w:rFonts w:ascii="微软雅黑" w:eastAsia="微软雅黑" w:hAnsi="微软雅黑" w:hint="eastAsia"/>
        </w:rPr>
        <w:t>时钟节点</w:t>
      </w:r>
      <w:r>
        <w:rPr>
          <w:rFonts w:ascii="微软雅黑" w:eastAsia="微软雅黑" w:hAnsi="微软雅黑"/>
        </w:rPr>
        <w:t>：</w:t>
      </w:r>
      <w:r>
        <w:rPr>
          <w:rFonts w:ascii="微软雅黑" w:eastAsia="微软雅黑" w:hAnsi="微软雅黑" w:hint="eastAsia"/>
        </w:rPr>
        <w:t>PTP</w:t>
      </w:r>
      <w:r>
        <w:rPr>
          <w:rFonts w:ascii="微软雅黑" w:eastAsia="微软雅黑" w:hAnsi="微软雅黑"/>
        </w:rPr>
        <w:t>域中的节点称为时钟节点，PTP协议定义了三</w:t>
      </w:r>
      <w:r>
        <w:rPr>
          <w:rFonts w:ascii="微软雅黑" w:eastAsia="微软雅黑" w:hAnsi="微软雅黑" w:hint="eastAsia"/>
        </w:rPr>
        <w:t>种</w:t>
      </w:r>
      <w:r>
        <w:rPr>
          <w:rFonts w:ascii="微软雅黑" w:eastAsia="微软雅黑" w:hAnsi="微软雅黑"/>
        </w:rPr>
        <w:t>类型的基本</w:t>
      </w:r>
      <w:r>
        <w:rPr>
          <w:rFonts w:ascii="微软雅黑" w:eastAsia="微软雅黑" w:hAnsi="微软雅黑" w:hint="eastAsia"/>
        </w:rPr>
        <w:t>时钟</w:t>
      </w:r>
      <w:r>
        <w:rPr>
          <w:rFonts w:ascii="微软雅黑" w:eastAsia="微软雅黑" w:hAnsi="微软雅黑"/>
        </w:rPr>
        <w:t>节点</w:t>
      </w:r>
      <w:r>
        <w:rPr>
          <w:rFonts w:ascii="微软雅黑" w:eastAsia="微软雅黑" w:hAnsi="微软雅黑" w:hint="eastAsia"/>
        </w:rPr>
        <w:t>：</w:t>
      </w:r>
    </w:p>
    <w:p w14:paraId="463F6E78" w14:textId="77777777" w:rsidR="0076630D" w:rsidRDefault="00D7272D" w:rsidP="00B10728">
      <w:pPr>
        <w:pStyle w:val="af2"/>
        <w:widowControl/>
        <w:numPr>
          <w:ilvl w:val="0"/>
          <w:numId w:val="275"/>
        </w:numPr>
        <w:ind w:firstLineChars="0"/>
        <w:jc w:val="left"/>
        <w:rPr>
          <w:rFonts w:ascii="微软雅黑" w:eastAsia="微软雅黑" w:hAnsi="微软雅黑"/>
        </w:rPr>
      </w:pPr>
      <w:r>
        <w:rPr>
          <w:rFonts w:ascii="微软雅黑" w:eastAsia="微软雅黑" w:hAnsi="微软雅黑" w:hint="eastAsia"/>
        </w:rPr>
        <w:lastRenderedPageBreak/>
        <w:t>普通时钟</w:t>
      </w:r>
      <w:r>
        <w:rPr>
          <w:rFonts w:ascii="微软雅黑" w:eastAsia="微软雅黑" w:hAnsi="微软雅黑"/>
        </w:rPr>
        <w:t>OC(Ordinary Clock)：同一个PTP</w:t>
      </w:r>
      <w:r>
        <w:rPr>
          <w:rFonts w:ascii="微软雅黑" w:eastAsia="微软雅黑" w:hAnsi="微软雅黑" w:hint="eastAsia"/>
        </w:rPr>
        <w:t>域</w:t>
      </w:r>
      <w:r>
        <w:rPr>
          <w:rFonts w:ascii="微软雅黑" w:eastAsia="微软雅黑" w:hAnsi="微软雅黑"/>
        </w:rPr>
        <w:t>内，只存在单个物理端口参与PTP时间同步，设备通过该端口从上游节点同步时间，或者向</w:t>
      </w:r>
      <w:r>
        <w:rPr>
          <w:rFonts w:ascii="微软雅黑" w:eastAsia="微软雅黑" w:hAnsi="微软雅黑" w:hint="eastAsia"/>
        </w:rPr>
        <w:t>下游</w:t>
      </w:r>
      <w:r>
        <w:rPr>
          <w:rFonts w:ascii="微软雅黑" w:eastAsia="微软雅黑" w:hAnsi="微软雅黑"/>
        </w:rPr>
        <w:t>节点发布时间；</w:t>
      </w:r>
    </w:p>
    <w:p w14:paraId="0A7DD122" w14:textId="77777777" w:rsidR="0076630D" w:rsidRDefault="00D7272D" w:rsidP="00B10728">
      <w:pPr>
        <w:pStyle w:val="af2"/>
        <w:widowControl/>
        <w:numPr>
          <w:ilvl w:val="0"/>
          <w:numId w:val="275"/>
        </w:numPr>
        <w:ind w:firstLineChars="0"/>
        <w:jc w:val="left"/>
        <w:rPr>
          <w:rFonts w:ascii="微软雅黑" w:eastAsia="微软雅黑" w:hAnsi="微软雅黑"/>
        </w:rPr>
      </w:pPr>
      <w:r>
        <w:rPr>
          <w:rFonts w:ascii="微软雅黑" w:eastAsia="微软雅黑" w:hAnsi="微软雅黑" w:hint="eastAsia"/>
        </w:rPr>
        <w:t>边界</w:t>
      </w:r>
      <w:r>
        <w:rPr>
          <w:rFonts w:ascii="微软雅黑" w:eastAsia="微软雅黑" w:hAnsi="微软雅黑"/>
        </w:rPr>
        <w:t>时钟BC(Boundary Clock)</w:t>
      </w:r>
      <w:r>
        <w:rPr>
          <w:rFonts w:ascii="微软雅黑" w:eastAsia="微软雅黑" w:hAnsi="微软雅黑" w:hint="eastAsia"/>
        </w:rPr>
        <w:t>：同一个</w:t>
      </w:r>
      <w:r>
        <w:rPr>
          <w:rFonts w:ascii="微软雅黑" w:eastAsia="微软雅黑" w:hAnsi="微软雅黑"/>
        </w:rPr>
        <w:t>PTP</w:t>
      </w:r>
      <w:r>
        <w:rPr>
          <w:rFonts w:ascii="微软雅黑" w:eastAsia="微软雅黑" w:hAnsi="微软雅黑" w:hint="eastAsia"/>
        </w:rPr>
        <w:t>域</w:t>
      </w:r>
      <w:r>
        <w:rPr>
          <w:rFonts w:ascii="微软雅黑" w:eastAsia="微软雅黑" w:hAnsi="微软雅黑"/>
        </w:rPr>
        <w:t>内，可以存在两个或以上物理端口参与PTP时间同步，其中一个端口从上游设备同步时间，其余多个端口向下游设备发布时间</w:t>
      </w:r>
      <w:r>
        <w:rPr>
          <w:rFonts w:ascii="微软雅黑" w:eastAsia="微软雅黑" w:hAnsi="微软雅黑" w:hint="eastAsia"/>
        </w:rPr>
        <w:t>。</w:t>
      </w:r>
      <w:r>
        <w:rPr>
          <w:rFonts w:ascii="微软雅黑" w:eastAsia="微软雅黑" w:hAnsi="微软雅黑"/>
        </w:rPr>
        <w:t>此外</w:t>
      </w:r>
      <w:r>
        <w:rPr>
          <w:rFonts w:ascii="微软雅黑" w:eastAsia="微软雅黑" w:hAnsi="微软雅黑" w:hint="eastAsia"/>
        </w:rPr>
        <w:t>，</w:t>
      </w:r>
      <w:r>
        <w:rPr>
          <w:rFonts w:ascii="微软雅黑" w:eastAsia="微软雅黑" w:hAnsi="微软雅黑"/>
        </w:rPr>
        <w:t>当时钟节点作为时钟源，</w:t>
      </w:r>
      <w:r>
        <w:rPr>
          <w:rFonts w:ascii="微软雅黑" w:eastAsia="微软雅黑" w:hAnsi="微软雅黑" w:hint="eastAsia"/>
        </w:rPr>
        <w:t>同时</w:t>
      </w:r>
      <w:r>
        <w:rPr>
          <w:rFonts w:ascii="微软雅黑" w:eastAsia="微软雅黑" w:hAnsi="微软雅黑"/>
        </w:rPr>
        <w:t>通过多个PTP端口向</w:t>
      </w:r>
      <w:r>
        <w:rPr>
          <w:rFonts w:ascii="微软雅黑" w:eastAsia="微软雅黑" w:hAnsi="微软雅黑" w:hint="eastAsia"/>
        </w:rPr>
        <w:t>下游</w:t>
      </w:r>
      <w:r>
        <w:rPr>
          <w:rFonts w:ascii="微软雅黑" w:eastAsia="微软雅黑" w:hAnsi="微软雅黑"/>
        </w:rPr>
        <w:t>时钟节点发布时间，也称其为BC；</w:t>
      </w:r>
    </w:p>
    <w:p w14:paraId="17CCA92C" w14:textId="77777777" w:rsidR="0076630D" w:rsidRDefault="00D7272D" w:rsidP="00B10728">
      <w:pPr>
        <w:pStyle w:val="af2"/>
        <w:widowControl/>
        <w:numPr>
          <w:ilvl w:val="0"/>
          <w:numId w:val="275"/>
        </w:numPr>
        <w:ind w:firstLineChars="0"/>
        <w:jc w:val="left"/>
        <w:rPr>
          <w:rFonts w:ascii="微软雅黑" w:eastAsia="微软雅黑" w:hAnsi="微软雅黑"/>
        </w:rPr>
      </w:pPr>
      <w:r>
        <w:rPr>
          <w:rFonts w:ascii="微软雅黑" w:eastAsia="微软雅黑" w:hAnsi="微软雅黑" w:hint="eastAsia"/>
        </w:rPr>
        <w:t>透传时钟</w:t>
      </w:r>
      <w:r>
        <w:rPr>
          <w:rFonts w:ascii="微软雅黑" w:eastAsia="微软雅黑" w:hAnsi="微软雅黑"/>
        </w:rPr>
        <w:t>TC(Transparent Clock)</w:t>
      </w:r>
      <w:r>
        <w:rPr>
          <w:rFonts w:ascii="微软雅黑" w:eastAsia="微软雅黑" w:hAnsi="微软雅黑" w:hint="eastAsia"/>
        </w:rPr>
        <w:t>：TC</w:t>
      </w:r>
      <w:r>
        <w:rPr>
          <w:rFonts w:ascii="微软雅黑" w:eastAsia="微软雅黑" w:hAnsi="微软雅黑"/>
        </w:rPr>
        <w:t>有多个PTP端口，</w:t>
      </w:r>
      <w:r>
        <w:rPr>
          <w:rFonts w:ascii="微软雅黑" w:eastAsia="微软雅黑" w:hAnsi="微软雅黑" w:hint="eastAsia"/>
        </w:rPr>
        <w:t>它</w:t>
      </w:r>
      <w:r>
        <w:rPr>
          <w:rFonts w:ascii="微软雅黑" w:eastAsia="微软雅黑" w:hAnsi="微软雅黑"/>
        </w:rPr>
        <w:t>只是</w:t>
      </w:r>
      <w:r>
        <w:rPr>
          <w:rFonts w:ascii="微软雅黑" w:eastAsia="微软雅黑" w:hAnsi="微软雅黑" w:hint="eastAsia"/>
        </w:rPr>
        <w:t>在</w:t>
      </w:r>
      <w:r>
        <w:rPr>
          <w:rFonts w:ascii="微软雅黑" w:eastAsia="微软雅黑" w:hAnsi="微软雅黑"/>
        </w:rPr>
        <w:t>这些PTP端口之间转发PTP报文，对其进行转发时延校正，并不从任何一个端口同步时间。TC</w:t>
      </w:r>
      <w:r>
        <w:rPr>
          <w:rFonts w:ascii="微软雅黑" w:eastAsia="微软雅黑" w:hAnsi="微软雅黑" w:hint="eastAsia"/>
        </w:rPr>
        <w:t>与</w:t>
      </w:r>
      <w:r>
        <w:rPr>
          <w:rFonts w:ascii="微软雅黑" w:eastAsia="微软雅黑" w:hAnsi="微软雅黑"/>
        </w:rPr>
        <w:t>OC、BC最大的不同是BC和OC都要保持本设备与其他设备的时间同步，但TC不需要</w:t>
      </w:r>
      <w:r>
        <w:rPr>
          <w:rFonts w:ascii="微软雅黑" w:eastAsia="微软雅黑" w:hAnsi="微软雅黑" w:hint="eastAsia"/>
        </w:rPr>
        <w:t>。</w:t>
      </w:r>
    </w:p>
    <w:p w14:paraId="2182A9B8"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（3）GWN78XX</w:t>
      </w:r>
      <w:r>
        <w:rPr>
          <w:rFonts w:ascii="微软雅黑" w:eastAsia="微软雅黑" w:hAnsi="微软雅黑"/>
        </w:rPr>
        <w:t>交换机支持的</w:t>
      </w:r>
      <w:r>
        <w:rPr>
          <w:rFonts w:ascii="微软雅黑" w:eastAsia="微软雅黑" w:hAnsi="微软雅黑" w:hint="eastAsia"/>
        </w:rPr>
        <w:t>1588</w:t>
      </w:r>
      <w:r>
        <w:rPr>
          <w:rFonts w:ascii="微软雅黑" w:eastAsia="微软雅黑" w:hAnsi="微软雅黑"/>
        </w:rPr>
        <w:t>v2</w:t>
      </w:r>
      <w:r>
        <w:rPr>
          <w:rFonts w:ascii="微软雅黑" w:eastAsia="微软雅黑" w:hAnsi="微软雅黑" w:hint="eastAsia"/>
        </w:rPr>
        <w:t>时钟</w:t>
      </w:r>
      <w:r>
        <w:rPr>
          <w:rFonts w:ascii="微软雅黑" w:eastAsia="微软雅黑" w:hAnsi="微软雅黑"/>
        </w:rPr>
        <w:t>类型</w:t>
      </w:r>
    </w:p>
    <w:p w14:paraId="2CB5BC2E" w14:textId="77777777" w:rsidR="0076630D" w:rsidRDefault="00D7272D" w:rsidP="00B10728">
      <w:pPr>
        <w:pStyle w:val="af2"/>
        <w:widowControl/>
        <w:numPr>
          <w:ilvl w:val="0"/>
          <w:numId w:val="537"/>
        </w:numPr>
        <w:ind w:firstLineChars="0"/>
        <w:jc w:val="left"/>
        <w:rPr>
          <w:rFonts w:ascii="微软雅黑" w:eastAsia="微软雅黑" w:hAnsi="微软雅黑"/>
        </w:rPr>
      </w:pPr>
      <w:r>
        <w:rPr>
          <w:rFonts w:ascii="微软雅黑" w:eastAsia="微软雅黑" w:hAnsi="微软雅黑" w:hint="eastAsia"/>
        </w:rPr>
        <w:t>普通时钟</w:t>
      </w:r>
      <w:r>
        <w:rPr>
          <w:rFonts w:ascii="微软雅黑" w:eastAsia="微软雅黑" w:hAnsi="微软雅黑"/>
        </w:rPr>
        <w:t>OC</w:t>
      </w:r>
    </w:p>
    <w:p w14:paraId="5300FD5D" w14:textId="77777777" w:rsidR="0076630D" w:rsidRDefault="00D7272D" w:rsidP="00B10728">
      <w:pPr>
        <w:pStyle w:val="af2"/>
        <w:widowControl/>
        <w:numPr>
          <w:ilvl w:val="0"/>
          <w:numId w:val="537"/>
        </w:numPr>
        <w:ind w:firstLineChars="0"/>
        <w:jc w:val="left"/>
        <w:rPr>
          <w:rFonts w:ascii="微软雅黑" w:eastAsia="微软雅黑" w:hAnsi="微软雅黑"/>
        </w:rPr>
      </w:pPr>
      <w:r>
        <w:rPr>
          <w:rFonts w:ascii="微软雅黑" w:eastAsia="微软雅黑" w:hAnsi="微软雅黑" w:hint="eastAsia"/>
        </w:rPr>
        <w:t>边界时钟</w:t>
      </w:r>
      <w:r>
        <w:rPr>
          <w:rFonts w:ascii="微软雅黑" w:eastAsia="微软雅黑" w:hAnsi="微软雅黑"/>
        </w:rPr>
        <w:t>BC</w:t>
      </w:r>
    </w:p>
    <w:p w14:paraId="6804ABA7" w14:textId="77777777" w:rsidR="0076630D" w:rsidRDefault="00D7272D" w:rsidP="00B10728">
      <w:pPr>
        <w:pStyle w:val="af2"/>
        <w:widowControl/>
        <w:numPr>
          <w:ilvl w:val="0"/>
          <w:numId w:val="537"/>
        </w:numPr>
        <w:ind w:firstLineChars="0"/>
        <w:jc w:val="left"/>
        <w:rPr>
          <w:rFonts w:ascii="微软雅黑" w:eastAsia="微软雅黑" w:hAnsi="微软雅黑"/>
        </w:rPr>
      </w:pPr>
      <w:r>
        <w:rPr>
          <w:rFonts w:ascii="微软雅黑" w:eastAsia="微软雅黑" w:hAnsi="微软雅黑"/>
        </w:rPr>
        <w:t>Delay机制透</w:t>
      </w:r>
      <w:r>
        <w:rPr>
          <w:rFonts w:ascii="微软雅黑" w:eastAsia="微软雅黑" w:hAnsi="微软雅黑" w:hint="eastAsia"/>
        </w:rPr>
        <w:t>传</w:t>
      </w:r>
      <w:r>
        <w:rPr>
          <w:rFonts w:ascii="微软雅黑" w:eastAsia="微软雅黑" w:hAnsi="微软雅黑"/>
        </w:rPr>
        <w:t>时钟E2ETC(End to End Transparent Clock)</w:t>
      </w:r>
      <w:r>
        <w:rPr>
          <w:rFonts w:ascii="微软雅黑" w:eastAsia="微软雅黑" w:hAnsi="微软雅黑" w:hint="eastAsia"/>
        </w:rPr>
        <w:t>：</w:t>
      </w:r>
      <w:r>
        <w:rPr>
          <w:rFonts w:ascii="微软雅黑" w:eastAsia="微软雅黑" w:hAnsi="微软雅黑"/>
        </w:rPr>
        <w:t>一种延迟测量机制已经确定为Delay方式的透</w:t>
      </w:r>
      <w:r>
        <w:rPr>
          <w:rFonts w:ascii="微软雅黑" w:eastAsia="微软雅黑" w:hAnsi="微软雅黑" w:hint="eastAsia"/>
        </w:rPr>
        <w:t>传时钟</w:t>
      </w:r>
      <w:r>
        <w:rPr>
          <w:rFonts w:ascii="微软雅黑" w:eastAsia="微软雅黑" w:hAnsi="微软雅黑"/>
        </w:rPr>
        <w:t>，使用时，</w:t>
      </w:r>
      <w:r>
        <w:rPr>
          <w:rFonts w:ascii="微软雅黑" w:eastAsia="微软雅黑" w:hAnsi="微软雅黑" w:hint="eastAsia"/>
        </w:rPr>
        <w:t>不需要</w:t>
      </w:r>
      <w:r>
        <w:rPr>
          <w:rFonts w:ascii="微软雅黑" w:eastAsia="微软雅黑" w:hAnsi="微软雅黑"/>
        </w:rPr>
        <w:t>再配置设备的延迟测量机制类型</w:t>
      </w:r>
    </w:p>
    <w:p w14:paraId="163A21D4" w14:textId="77777777" w:rsidR="0076630D" w:rsidRDefault="00D7272D" w:rsidP="00B10728">
      <w:pPr>
        <w:pStyle w:val="af2"/>
        <w:widowControl/>
        <w:numPr>
          <w:ilvl w:val="0"/>
          <w:numId w:val="537"/>
        </w:numPr>
        <w:ind w:firstLineChars="0"/>
        <w:jc w:val="left"/>
        <w:rPr>
          <w:rFonts w:ascii="微软雅黑" w:eastAsia="微软雅黑" w:hAnsi="微软雅黑"/>
        </w:rPr>
      </w:pPr>
      <w:r>
        <w:rPr>
          <w:rFonts w:ascii="微软雅黑" w:eastAsia="微软雅黑" w:hAnsi="微软雅黑"/>
        </w:rPr>
        <w:t>Pdelay机制透传时钟P2PTC(Peer to Peer Transparent Clock)</w:t>
      </w:r>
      <w:r>
        <w:rPr>
          <w:rFonts w:ascii="微软雅黑" w:eastAsia="微软雅黑" w:hAnsi="微软雅黑" w:hint="eastAsia"/>
        </w:rPr>
        <w:t>：</w:t>
      </w:r>
      <w:r>
        <w:rPr>
          <w:rFonts w:ascii="微软雅黑" w:eastAsia="微软雅黑" w:hAnsi="微软雅黑"/>
        </w:rPr>
        <w:t>一种延迟</w:t>
      </w:r>
      <w:r>
        <w:rPr>
          <w:rFonts w:ascii="微软雅黑" w:eastAsia="微软雅黑" w:hAnsi="微软雅黑" w:hint="eastAsia"/>
        </w:rPr>
        <w:t>测量机制</w:t>
      </w:r>
      <w:r>
        <w:rPr>
          <w:rFonts w:ascii="微软雅黑" w:eastAsia="微软雅黑" w:hAnsi="微软雅黑"/>
        </w:rPr>
        <w:t>已经确定为</w:t>
      </w:r>
      <w:r>
        <w:rPr>
          <w:rFonts w:ascii="微软雅黑" w:eastAsia="微软雅黑" w:hAnsi="微软雅黑" w:hint="eastAsia"/>
        </w:rPr>
        <w:t>pdelay的</w:t>
      </w:r>
      <w:r>
        <w:rPr>
          <w:rFonts w:ascii="微软雅黑" w:eastAsia="微软雅黑" w:hAnsi="微软雅黑"/>
        </w:rPr>
        <w:t>透传时钟</w:t>
      </w:r>
      <w:r>
        <w:rPr>
          <w:rFonts w:ascii="微软雅黑" w:eastAsia="微软雅黑" w:hAnsi="微软雅黑" w:hint="eastAsia"/>
        </w:rPr>
        <w:t>，</w:t>
      </w:r>
      <w:r>
        <w:rPr>
          <w:rFonts w:ascii="微软雅黑" w:eastAsia="微软雅黑" w:hAnsi="微软雅黑"/>
        </w:rPr>
        <w:t>使用时，不需要再配置设备的延迟测量机制类型</w:t>
      </w:r>
    </w:p>
    <w:p w14:paraId="4F3074AB" w14:textId="77777777" w:rsidR="0076630D" w:rsidRDefault="00D7272D" w:rsidP="00B10728">
      <w:pPr>
        <w:pStyle w:val="af2"/>
        <w:widowControl/>
        <w:numPr>
          <w:ilvl w:val="0"/>
          <w:numId w:val="537"/>
        </w:numPr>
        <w:ind w:firstLineChars="0"/>
        <w:jc w:val="left"/>
        <w:rPr>
          <w:rFonts w:ascii="微软雅黑" w:eastAsia="微软雅黑" w:hAnsi="微软雅黑"/>
        </w:rPr>
      </w:pPr>
      <w:r>
        <w:rPr>
          <w:rFonts w:ascii="微软雅黑" w:eastAsia="微软雅黑" w:hAnsi="微软雅黑" w:hint="eastAsia"/>
        </w:rPr>
        <w:lastRenderedPageBreak/>
        <w:t>Delay</w:t>
      </w:r>
      <w:r>
        <w:rPr>
          <w:rFonts w:ascii="微软雅黑" w:eastAsia="微软雅黑" w:hAnsi="微软雅黑"/>
        </w:rPr>
        <w:t>机制透传</w:t>
      </w:r>
      <w:r>
        <w:rPr>
          <w:rFonts w:ascii="微软雅黑" w:eastAsia="微软雅黑" w:hAnsi="微软雅黑" w:hint="eastAsia"/>
        </w:rPr>
        <w:t>时钟</w:t>
      </w:r>
      <w:r>
        <w:rPr>
          <w:rFonts w:ascii="微软雅黑" w:eastAsia="微软雅黑" w:hAnsi="微软雅黑"/>
        </w:rPr>
        <w:t>和普通时钟E2ETCOC：一种特殊的TC</w:t>
      </w:r>
      <w:r>
        <w:rPr>
          <w:rFonts w:ascii="微软雅黑" w:eastAsia="微软雅黑" w:hAnsi="微软雅黑" w:hint="eastAsia"/>
        </w:rPr>
        <w:t>节点</w:t>
      </w:r>
      <w:r>
        <w:rPr>
          <w:rFonts w:ascii="微软雅黑" w:eastAsia="微软雅黑" w:hAnsi="微软雅黑"/>
        </w:rPr>
        <w:t>，其在时间同步方面和TC节点相同，但额外增加了根据PTP报文同步频率，实现与上游</w:t>
      </w:r>
      <w:r>
        <w:rPr>
          <w:rFonts w:ascii="微软雅黑" w:eastAsia="微软雅黑" w:hAnsi="微软雅黑" w:hint="eastAsia"/>
        </w:rPr>
        <w:t>节点</w:t>
      </w:r>
      <w:r>
        <w:rPr>
          <w:rFonts w:ascii="微软雅黑" w:eastAsia="微软雅黑" w:hAnsi="微软雅黑"/>
        </w:rPr>
        <w:t>频率同步的功能。其中</w:t>
      </w:r>
      <w:r>
        <w:rPr>
          <w:rFonts w:ascii="微软雅黑" w:eastAsia="微软雅黑" w:hAnsi="微软雅黑" w:hint="eastAsia"/>
        </w:rPr>
        <w:t>用作</w:t>
      </w:r>
      <w:r>
        <w:rPr>
          <w:rFonts w:ascii="微软雅黑" w:eastAsia="微软雅黑" w:hAnsi="微软雅黑"/>
        </w:rPr>
        <w:t>TC功能的端口使用Delay方式的延迟测量机制</w:t>
      </w:r>
    </w:p>
    <w:p w14:paraId="10F895DF" w14:textId="77777777" w:rsidR="0076630D" w:rsidRDefault="00D7272D" w:rsidP="00B10728">
      <w:pPr>
        <w:pStyle w:val="af2"/>
        <w:widowControl/>
        <w:numPr>
          <w:ilvl w:val="0"/>
          <w:numId w:val="537"/>
        </w:numPr>
        <w:ind w:firstLineChars="0"/>
        <w:jc w:val="left"/>
        <w:rPr>
          <w:rFonts w:ascii="微软雅黑" w:eastAsia="微软雅黑" w:hAnsi="微软雅黑"/>
        </w:rPr>
      </w:pPr>
      <w:r>
        <w:rPr>
          <w:rFonts w:ascii="微软雅黑" w:eastAsia="微软雅黑" w:hAnsi="微软雅黑" w:hint="eastAsia"/>
        </w:rPr>
        <w:t>Pdelay</w:t>
      </w:r>
      <w:r>
        <w:rPr>
          <w:rFonts w:ascii="微软雅黑" w:eastAsia="微软雅黑" w:hAnsi="微软雅黑"/>
        </w:rPr>
        <w:t>机制透传时钟和</w:t>
      </w:r>
      <w:r>
        <w:rPr>
          <w:rFonts w:ascii="微软雅黑" w:eastAsia="微软雅黑" w:hAnsi="微软雅黑" w:hint="eastAsia"/>
        </w:rPr>
        <w:t>普通</w:t>
      </w:r>
      <w:r>
        <w:rPr>
          <w:rFonts w:ascii="微软雅黑" w:eastAsia="微软雅黑" w:hAnsi="微软雅黑"/>
        </w:rPr>
        <w:t>时钟P2PTCOC：同上，其中用作TC功能的端口使用Pdelay方式的延迟测量机制</w:t>
      </w:r>
    </w:p>
    <w:p w14:paraId="2B9A4602" w14:textId="77777777" w:rsidR="0076630D" w:rsidRDefault="00D7272D" w:rsidP="00B10728">
      <w:pPr>
        <w:pStyle w:val="af2"/>
        <w:widowControl/>
        <w:numPr>
          <w:ilvl w:val="0"/>
          <w:numId w:val="537"/>
        </w:numPr>
        <w:ind w:firstLineChars="0"/>
        <w:jc w:val="left"/>
        <w:rPr>
          <w:rFonts w:ascii="微软雅黑" w:eastAsia="微软雅黑" w:hAnsi="微软雅黑"/>
        </w:rPr>
      </w:pPr>
      <w:r>
        <w:rPr>
          <w:rFonts w:ascii="微软雅黑" w:eastAsia="微软雅黑" w:hAnsi="微软雅黑" w:hint="eastAsia"/>
        </w:rPr>
        <w:t>透传</w:t>
      </w:r>
      <w:r>
        <w:rPr>
          <w:rFonts w:ascii="微软雅黑" w:eastAsia="微软雅黑" w:hAnsi="微软雅黑"/>
        </w:rPr>
        <w:t>边界时钟TCandBC：设备的部分PTP端口用作BC功能，同步其他时钟，</w:t>
      </w:r>
      <w:r>
        <w:rPr>
          <w:rFonts w:ascii="微软雅黑" w:eastAsia="微软雅黑" w:hAnsi="微软雅黑" w:hint="eastAsia"/>
        </w:rPr>
        <w:t>或</w:t>
      </w:r>
      <w:r>
        <w:rPr>
          <w:rFonts w:ascii="微软雅黑" w:eastAsia="微软雅黑" w:hAnsi="微软雅黑"/>
        </w:rPr>
        <w:t>向其他设备同步时钟，另有部分PTP端口用作TC功能，</w:t>
      </w:r>
      <w:r>
        <w:rPr>
          <w:rFonts w:ascii="微软雅黑" w:eastAsia="微软雅黑" w:hAnsi="微软雅黑" w:hint="eastAsia"/>
        </w:rPr>
        <w:t>仅</w:t>
      </w:r>
      <w:r>
        <w:rPr>
          <w:rFonts w:ascii="微软雅黑" w:eastAsia="微软雅黑" w:hAnsi="微软雅黑"/>
        </w:rPr>
        <w:t>传输PTP报文，不进行延迟计算</w:t>
      </w:r>
    </w:p>
    <w:p w14:paraId="587C84D4" w14:textId="77777777" w:rsidR="0076630D" w:rsidRDefault="00D7272D">
      <w:pPr>
        <w:widowControl/>
        <w:jc w:val="left"/>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（4）PTP</w:t>
      </w:r>
      <w:r>
        <w:rPr>
          <w:rFonts w:ascii="微软雅黑" w:eastAsia="微软雅黑" w:hAnsi="微软雅黑"/>
        </w:rPr>
        <w:t>端口</w:t>
      </w:r>
    </w:p>
    <w:p w14:paraId="3C00AB82"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设备上</w:t>
      </w:r>
      <w:r>
        <w:rPr>
          <w:rFonts w:ascii="微软雅黑" w:eastAsia="微软雅黑" w:hAnsi="微软雅黑"/>
        </w:rPr>
        <w:t>运行了</w:t>
      </w:r>
      <w:r>
        <w:rPr>
          <w:rFonts w:ascii="微软雅黑" w:eastAsia="微软雅黑" w:hAnsi="微软雅黑" w:hint="eastAsia"/>
        </w:rPr>
        <w:t>PTP协议</w:t>
      </w:r>
      <w:r>
        <w:rPr>
          <w:rFonts w:ascii="微软雅黑" w:eastAsia="微软雅黑" w:hAnsi="微软雅黑"/>
        </w:rPr>
        <w:t>的端口称为PTP端口，按角色</w:t>
      </w:r>
      <w:r>
        <w:rPr>
          <w:rFonts w:ascii="微软雅黑" w:eastAsia="微软雅黑" w:hAnsi="微软雅黑" w:hint="eastAsia"/>
        </w:rPr>
        <w:t>可以</w:t>
      </w:r>
      <w:r>
        <w:rPr>
          <w:rFonts w:ascii="微软雅黑" w:eastAsia="微软雅黑" w:hAnsi="微软雅黑"/>
        </w:rPr>
        <w:t>分为</w:t>
      </w:r>
      <w:r>
        <w:rPr>
          <w:rFonts w:ascii="微软雅黑" w:eastAsia="微软雅黑" w:hAnsi="微软雅黑" w:hint="eastAsia"/>
        </w:rPr>
        <w:t>3种</w:t>
      </w:r>
      <w:r>
        <w:rPr>
          <w:rFonts w:ascii="微软雅黑" w:eastAsia="微软雅黑" w:hAnsi="微软雅黑"/>
        </w:rPr>
        <w:t>：</w:t>
      </w:r>
    </w:p>
    <w:p w14:paraId="00C062B0" w14:textId="77777777" w:rsidR="0076630D" w:rsidRDefault="00D7272D" w:rsidP="00B10728">
      <w:pPr>
        <w:pStyle w:val="af2"/>
        <w:widowControl/>
        <w:numPr>
          <w:ilvl w:val="0"/>
          <w:numId w:val="538"/>
        </w:numPr>
        <w:ind w:firstLineChars="0"/>
        <w:jc w:val="left"/>
        <w:rPr>
          <w:rFonts w:ascii="微软雅黑" w:eastAsia="微软雅黑" w:hAnsi="微软雅黑"/>
        </w:rPr>
      </w:pPr>
      <w:r>
        <w:rPr>
          <w:rFonts w:ascii="微软雅黑" w:eastAsia="微软雅黑" w:hAnsi="微软雅黑"/>
        </w:rPr>
        <w:t>M</w:t>
      </w:r>
      <w:r>
        <w:rPr>
          <w:rFonts w:ascii="微软雅黑" w:eastAsia="微软雅黑" w:hAnsi="微软雅黑" w:hint="eastAsia"/>
        </w:rPr>
        <w:t>aster</w:t>
      </w:r>
      <w:r>
        <w:rPr>
          <w:rFonts w:ascii="微软雅黑" w:eastAsia="微软雅黑" w:hAnsi="微软雅黑"/>
        </w:rPr>
        <w:t xml:space="preserve"> Port/</w:t>
      </w:r>
      <w:r>
        <w:rPr>
          <w:rFonts w:ascii="微软雅黑" w:eastAsia="微软雅黑" w:hAnsi="微软雅黑" w:hint="eastAsia"/>
        </w:rPr>
        <w:t>主端口</w:t>
      </w:r>
      <w:r>
        <w:rPr>
          <w:rFonts w:ascii="微软雅黑" w:eastAsia="微软雅黑" w:hAnsi="微软雅黑"/>
        </w:rPr>
        <w:t>：发布同步时间的端口，可存在于T-BC、BC或OC上</w:t>
      </w:r>
    </w:p>
    <w:p w14:paraId="6F969FD9" w14:textId="77777777" w:rsidR="0076630D" w:rsidRDefault="00D7272D" w:rsidP="00B10728">
      <w:pPr>
        <w:pStyle w:val="af2"/>
        <w:widowControl/>
        <w:numPr>
          <w:ilvl w:val="0"/>
          <w:numId w:val="538"/>
        </w:numPr>
        <w:ind w:firstLineChars="0"/>
        <w:jc w:val="left"/>
        <w:rPr>
          <w:rFonts w:ascii="微软雅黑" w:eastAsia="微软雅黑" w:hAnsi="微软雅黑"/>
        </w:rPr>
      </w:pPr>
      <w:r>
        <w:rPr>
          <w:rFonts w:ascii="微软雅黑" w:eastAsia="微软雅黑" w:hAnsi="微软雅黑"/>
        </w:rPr>
        <w:t>Slave Port/</w:t>
      </w:r>
      <w:r>
        <w:rPr>
          <w:rFonts w:ascii="微软雅黑" w:eastAsia="微软雅黑" w:hAnsi="微软雅黑" w:hint="eastAsia"/>
        </w:rPr>
        <w:t>从端口</w:t>
      </w:r>
      <w:r>
        <w:rPr>
          <w:rFonts w:ascii="微软雅黑" w:eastAsia="微软雅黑" w:hAnsi="微软雅黑"/>
        </w:rPr>
        <w:t>：接收同步时间的端口，可存在于T-BC、BC或OC上</w:t>
      </w:r>
    </w:p>
    <w:p w14:paraId="007F4498" w14:textId="77777777" w:rsidR="0076630D" w:rsidRDefault="00D7272D" w:rsidP="00B10728">
      <w:pPr>
        <w:pStyle w:val="af2"/>
        <w:widowControl/>
        <w:numPr>
          <w:ilvl w:val="0"/>
          <w:numId w:val="538"/>
        </w:numPr>
        <w:ind w:firstLineChars="0"/>
        <w:jc w:val="left"/>
        <w:rPr>
          <w:rFonts w:ascii="微软雅黑" w:eastAsia="微软雅黑" w:hAnsi="微软雅黑"/>
        </w:rPr>
      </w:pPr>
      <w:r>
        <w:rPr>
          <w:rFonts w:ascii="微软雅黑" w:eastAsia="微软雅黑" w:hAnsi="微软雅黑"/>
        </w:rPr>
        <w:t>Passive Port/</w:t>
      </w:r>
      <w:r>
        <w:rPr>
          <w:rFonts w:ascii="微软雅黑" w:eastAsia="微软雅黑" w:hAnsi="微软雅黑" w:hint="eastAsia"/>
        </w:rPr>
        <w:t>被动端口</w:t>
      </w:r>
      <w:r>
        <w:rPr>
          <w:rFonts w:ascii="微软雅黑" w:eastAsia="微软雅黑" w:hAnsi="微软雅黑"/>
        </w:rPr>
        <w:t>：</w:t>
      </w:r>
      <w:r>
        <w:rPr>
          <w:rFonts w:ascii="微软雅黑" w:eastAsia="微软雅黑" w:hAnsi="微软雅黑" w:hint="eastAsia"/>
        </w:rPr>
        <w:t>不接收</w:t>
      </w:r>
      <w:r>
        <w:rPr>
          <w:rFonts w:ascii="微软雅黑" w:eastAsia="微软雅黑" w:hAnsi="微软雅黑"/>
        </w:rPr>
        <w:t>同步时间，也不对外发布同步时间，</w:t>
      </w:r>
      <w:r>
        <w:rPr>
          <w:rFonts w:ascii="微软雅黑" w:eastAsia="微软雅黑" w:hAnsi="微软雅黑" w:hint="eastAsia"/>
        </w:rPr>
        <w:t>闲置</w:t>
      </w:r>
      <w:r>
        <w:rPr>
          <w:rFonts w:ascii="微软雅黑" w:eastAsia="微软雅黑" w:hAnsi="微软雅黑"/>
        </w:rPr>
        <w:t>备用的端口，只存在于T-BC或BC上</w:t>
      </w:r>
      <w:r>
        <w:rPr>
          <w:rFonts w:ascii="微软雅黑" w:eastAsia="微软雅黑" w:hAnsi="微软雅黑" w:hint="eastAsia"/>
        </w:rPr>
        <w:t>。</w:t>
      </w:r>
      <w:r>
        <w:rPr>
          <w:rFonts w:ascii="微软雅黑" w:eastAsia="微软雅黑" w:hAnsi="微软雅黑"/>
        </w:rPr>
        <w:t>该状态</w:t>
      </w:r>
      <w:r>
        <w:rPr>
          <w:rFonts w:ascii="微软雅黑" w:eastAsia="微软雅黑" w:hAnsi="微软雅黑" w:hint="eastAsia"/>
        </w:rPr>
        <w:t>主要用于</w:t>
      </w:r>
      <w:r>
        <w:rPr>
          <w:rFonts w:ascii="微软雅黑" w:eastAsia="微软雅黑" w:hAnsi="微软雅黑"/>
        </w:rPr>
        <w:t>防止时钟成环</w:t>
      </w:r>
    </w:p>
    <w:p w14:paraId="2D772481" w14:textId="77777777" w:rsidR="0076630D" w:rsidRDefault="00D7272D">
      <w:pPr>
        <w:widowControl/>
        <w:jc w:val="left"/>
        <w:rPr>
          <w:rFonts w:ascii="微软雅黑" w:eastAsia="微软雅黑" w:hAnsi="微软雅黑"/>
        </w:rPr>
      </w:pPr>
      <w:r>
        <w:rPr>
          <w:rFonts w:ascii="微软雅黑" w:eastAsia="微软雅黑" w:hAnsi="微软雅黑" w:hint="eastAsia"/>
        </w:rPr>
        <w:t xml:space="preserve">   （5）主从关系</w:t>
      </w:r>
    </w:p>
    <w:p w14:paraId="4EC045ED" w14:textId="77777777" w:rsidR="0076630D" w:rsidRDefault="00D7272D">
      <w:pPr>
        <w:widowControl/>
        <w:ind w:firstLine="420"/>
        <w:jc w:val="left"/>
        <w:rPr>
          <w:rFonts w:ascii="微软雅黑" w:eastAsia="微软雅黑" w:hAnsi="微软雅黑"/>
        </w:rPr>
      </w:pPr>
      <w:r>
        <w:rPr>
          <w:rFonts w:ascii="微软雅黑" w:eastAsia="微软雅黑" w:hAnsi="微软雅黑"/>
        </w:rPr>
        <w:t>PTP域的节点设备</w:t>
      </w:r>
      <w:r>
        <w:rPr>
          <w:rFonts w:ascii="微软雅黑" w:eastAsia="微软雅黑" w:hAnsi="微软雅黑" w:hint="eastAsia"/>
        </w:rPr>
        <w:t>按照</w:t>
      </w:r>
      <w:r>
        <w:rPr>
          <w:rFonts w:ascii="微软雅黑" w:eastAsia="微软雅黑" w:hAnsi="微软雅黑"/>
        </w:rPr>
        <w:t>一定的主从关系（</w:t>
      </w:r>
      <w:r>
        <w:rPr>
          <w:rFonts w:ascii="微软雅黑" w:eastAsia="微软雅黑" w:hAnsi="微软雅黑" w:hint="eastAsia"/>
        </w:rPr>
        <w:t>Master</w:t>
      </w:r>
      <w:r>
        <w:rPr>
          <w:rFonts w:ascii="微软雅黑" w:eastAsia="微软雅黑" w:hAnsi="微软雅黑"/>
        </w:rPr>
        <w:t>-Slave）</w:t>
      </w:r>
      <w:r>
        <w:rPr>
          <w:rFonts w:ascii="微软雅黑" w:eastAsia="微软雅黑" w:hAnsi="微软雅黑" w:hint="eastAsia"/>
        </w:rPr>
        <w:t>进行时钟</w:t>
      </w:r>
      <w:r>
        <w:rPr>
          <w:rFonts w:ascii="微软雅黑" w:eastAsia="微软雅黑" w:hAnsi="微软雅黑"/>
        </w:rPr>
        <w:t>同步。主从关系是相对而言的，同步时钟的节点设备</w:t>
      </w:r>
      <w:r>
        <w:rPr>
          <w:rFonts w:ascii="微软雅黑" w:eastAsia="微软雅黑" w:hAnsi="微软雅黑" w:hint="eastAsia"/>
        </w:rPr>
        <w:t>称为</w:t>
      </w:r>
      <w:r>
        <w:rPr>
          <w:rFonts w:ascii="微软雅黑" w:eastAsia="微软雅黑" w:hAnsi="微软雅黑"/>
        </w:rPr>
        <w:t>从节点，发布时钟的</w:t>
      </w:r>
      <w:r>
        <w:rPr>
          <w:rFonts w:ascii="微软雅黑" w:eastAsia="微软雅黑" w:hAnsi="微软雅黑" w:hint="eastAsia"/>
        </w:rPr>
        <w:t>节点</w:t>
      </w:r>
      <w:r>
        <w:rPr>
          <w:rFonts w:ascii="微软雅黑" w:eastAsia="微软雅黑" w:hAnsi="微软雅黑"/>
        </w:rPr>
        <w:t>设备称为主节点，</w:t>
      </w:r>
      <w:r>
        <w:rPr>
          <w:rFonts w:ascii="微软雅黑" w:eastAsia="微软雅黑" w:hAnsi="微软雅黑" w:hint="eastAsia"/>
        </w:rPr>
        <w:t>一台</w:t>
      </w:r>
      <w:r>
        <w:rPr>
          <w:rFonts w:ascii="微软雅黑" w:eastAsia="微软雅黑" w:hAnsi="微软雅黑"/>
        </w:rPr>
        <w:t>设备可能同时从上层节点设备同步时钟，然后向下层节点设备发布时钟。对于</w:t>
      </w:r>
      <w:r>
        <w:rPr>
          <w:rFonts w:ascii="微软雅黑" w:eastAsia="微软雅黑" w:hAnsi="微软雅黑" w:hint="eastAsia"/>
        </w:rPr>
        <w:t>相互同步</w:t>
      </w:r>
      <w:r>
        <w:rPr>
          <w:rFonts w:ascii="微软雅黑" w:eastAsia="微软雅黑" w:hAnsi="微软雅黑"/>
        </w:rPr>
        <w:t>的</w:t>
      </w:r>
      <w:r>
        <w:rPr>
          <w:rFonts w:ascii="微软雅黑" w:eastAsia="微软雅黑" w:hAnsi="微软雅黑" w:hint="eastAsia"/>
        </w:rPr>
        <w:t>一对</w:t>
      </w:r>
      <w:r>
        <w:rPr>
          <w:rFonts w:ascii="微软雅黑" w:eastAsia="微软雅黑" w:hAnsi="微软雅黑"/>
        </w:rPr>
        <w:t>时钟节点来说，存在如下主从关系：</w:t>
      </w:r>
    </w:p>
    <w:p w14:paraId="41476B01" w14:textId="77777777" w:rsidR="0076630D" w:rsidRDefault="00D7272D" w:rsidP="00B10728">
      <w:pPr>
        <w:pStyle w:val="af2"/>
        <w:widowControl/>
        <w:numPr>
          <w:ilvl w:val="0"/>
          <w:numId w:val="539"/>
        </w:numPr>
        <w:ind w:firstLineChars="0"/>
        <w:jc w:val="left"/>
        <w:rPr>
          <w:rFonts w:ascii="微软雅黑" w:eastAsia="微软雅黑" w:hAnsi="微软雅黑"/>
        </w:rPr>
      </w:pPr>
      <w:r>
        <w:rPr>
          <w:rFonts w:ascii="微软雅黑" w:eastAsia="微软雅黑" w:hAnsi="微软雅黑" w:hint="eastAsia"/>
        </w:rPr>
        <w:t>发布同步</w:t>
      </w:r>
      <w:r>
        <w:rPr>
          <w:rFonts w:ascii="微软雅黑" w:eastAsia="微软雅黑" w:hAnsi="微软雅黑"/>
        </w:rPr>
        <w:t>时间的节点称为主节点，接收同步时间的节点称为从节点</w:t>
      </w:r>
    </w:p>
    <w:p w14:paraId="6BE0D5AF" w14:textId="77777777" w:rsidR="0076630D" w:rsidRDefault="00D7272D" w:rsidP="00B10728">
      <w:pPr>
        <w:pStyle w:val="af2"/>
        <w:widowControl/>
        <w:numPr>
          <w:ilvl w:val="0"/>
          <w:numId w:val="539"/>
        </w:numPr>
        <w:ind w:firstLineChars="0"/>
        <w:jc w:val="left"/>
        <w:rPr>
          <w:rFonts w:ascii="微软雅黑" w:eastAsia="微软雅黑" w:hAnsi="微软雅黑"/>
        </w:rPr>
      </w:pPr>
      <w:r>
        <w:rPr>
          <w:rFonts w:ascii="微软雅黑" w:eastAsia="微软雅黑" w:hAnsi="微软雅黑" w:hint="eastAsia"/>
        </w:rPr>
        <w:t>主节点</w:t>
      </w:r>
      <w:r>
        <w:rPr>
          <w:rFonts w:ascii="微软雅黑" w:eastAsia="微软雅黑" w:hAnsi="微软雅黑"/>
        </w:rPr>
        <w:t>上的时钟称为主时钟，从节点</w:t>
      </w:r>
      <w:r>
        <w:rPr>
          <w:rFonts w:ascii="微软雅黑" w:eastAsia="微软雅黑" w:hAnsi="微软雅黑" w:hint="eastAsia"/>
        </w:rPr>
        <w:t>上</w:t>
      </w:r>
      <w:r>
        <w:rPr>
          <w:rFonts w:ascii="微软雅黑" w:eastAsia="微软雅黑" w:hAnsi="微软雅黑"/>
        </w:rPr>
        <w:t>的时钟称为从时钟</w:t>
      </w:r>
    </w:p>
    <w:p w14:paraId="2B728FFD" w14:textId="77777777" w:rsidR="0076630D" w:rsidRDefault="00D7272D" w:rsidP="00B10728">
      <w:pPr>
        <w:pStyle w:val="af2"/>
        <w:widowControl/>
        <w:numPr>
          <w:ilvl w:val="0"/>
          <w:numId w:val="539"/>
        </w:numPr>
        <w:ind w:firstLineChars="0"/>
        <w:jc w:val="left"/>
        <w:rPr>
          <w:rFonts w:ascii="微软雅黑" w:eastAsia="微软雅黑" w:hAnsi="微软雅黑"/>
        </w:rPr>
      </w:pPr>
      <w:r>
        <w:rPr>
          <w:rFonts w:ascii="微软雅黑" w:eastAsia="微软雅黑" w:hAnsi="微软雅黑" w:hint="eastAsia"/>
        </w:rPr>
        <w:t>发布同步时间</w:t>
      </w:r>
      <w:r>
        <w:rPr>
          <w:rFonts w:ascii="微软雅黑" w:eastAsia="微软雅黑" w:hAnsi="微软雅黑"/>
        </w:rPr>
        <w:t>的端口称为主端口，接收同步时间的端口称为从</w:t>
      </w:r>
      <w:r>
        <w:rPr>
          <w:rFonts w:ascii="微软雅黑" w:eastAsia="微软雅黑" w:hAnsi="微软雅黑" w:hint="eastAsia"/>
        </w:rPr>
        <w:t>端口</w:t>
      </w:r>
    </w:p>
    <w:p w14:paraId="650AA8A9"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lastRenderedPageBreak/>
        <w:t>（6）最优时钟</w:t>
      </w:r>
    </w:p>
    <w:p w14:paraId="64F54DBC"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PTP</w:t>
      </w:r>
      <w:r>
        <w:rPr>
          <w:rFonts w:ascii="微软雅黑" w:eastAsia="微软雅黑" w:hAnsi="微软雅黑"/>
        </w:rPr>
        <w:t>域中所有的时钟节点都按一定层次组织在一起，整个域的参考时钟就是最优时钟GMC(Grandmaster Clock)</w:t>
      </w:r>
      <w:r>
        <w:rPr>
          <w:rFonts w:ascii="微软雅黑" w:eastAsia="微软雅黑" w:hAnsi="微软雅黑" w:hint="eastAsia"/>
        </w:rPr>
        <w:t>，</w:t>
      </w:r>
      <w:r>
        <w:rPr>
          <w:rFonts w:ascii="微软雅黑" w:eastAsia="微软雅黑" w:hAnsi="微软雅黑"/>
        </w:rPr>
        <w:t>即最高层次的时钟。通过</w:t>
      </w:r>
      <w:r>
        <w:rPr>
          <w:rFonts w:ascii="微软雅黑" w:eastAsia="微软雅黑" w:hAnsi="微软雅黑" w:hint="eastAsia"/>
        </w:rPr>
        <w:t>各</w:t>
      </w:r>
      <w:r>
        <w:rPr>
          <w:rFonts w:ascii="微软雅黑" w:eastAsia="微软雅黑" w:hAnsi="微软雅黑"/>
        </w:rPr>
        <w:t>时钟节点间PTP</w:t>
      </w:r>
      <w:r>
        <w:rPr>
          <w:rFonts w:ascii="微软雅黑" w:eastAsia="微软雅黑" w:hAnsi="微软雅黑" w:hint="eastAsia"/>
        </w:rPr>
        <w:t>报文</w:t>
      </w:r>
      <w:r>
        <w:rPr>
          <w:rFonts w:ascii="微软雅黑" w:eastAsia="微软雅黑" w:hAnsi="微软雅黑"/>
        </w:rPr>
        <w:t>的交互，最优时钟的时间最终将被同步到整个PTP</w:t>
      </w:r>
      <w:r>
        <w:rPr>
          <w:rFonts w:ascii="微软雅黑" w:eastAsia="微软雅黑" w:hAnsi="微软雅黑" w:hint="eastAsia"/>
        </w:rPr>
        <w:t>域</w:t>
      </w:r>
      <w:r>
        <w:rPr>
          <w:rFonts w:ascii="微软雅黑" w:eastAsia="微软雅黑" w:hAnsi="微软雅黑"/>
        </w:rPr>
        <w:t>中，因此也称其为时钟源。最优</w:t>
      </w:r>
      <w:r>
        <w:rPr>
          <w:rFonts w:ascii="微软雅黑" w:eastAsia="微软雅黑" w:hAnsi="微软雅黑" w:hint="eastAsia"/>
        </w:rPr>
        <w:t>时钟</w:t>
      </w:r>
      <w:r>
        <w:rPr>
          <w:rFonts w:ascii="微软雅黑" w:eastAsia="微软雅黑" w:hAnsi="微软雅黑"/>
        </w:rPr>
        <w:t>可以通过手动配置静态指定，也可以通过</w:t>
      </w:r>
      <w:r>
        <w:rPr>
          <w:rFonts w:ascii="微软雅黑" w:eastAsia="微软雅黑" w:hAnsi="微软雅黑" w:hint="eastAsia"/>
        </w:rPr>
        <w:t>最优</w:t>
      </w:r>
      <w:r>
        <w:rPr>
          <w:rFonts w:ascii="微软雅黑" w:eastAsia="微软雅黑" w:hAnsi="微软雅黑"/>
        </w:rPr>
        <w:t>主时钟BMC算法动态选举。</w:t>
      </w:r>
    </w:p>
    <w:p w14:paraId="31B4062E"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（7）PTP报文</w:t>
      </w:r>
    </w:p>
    <w:p w14:paraId="625DE73A"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PTP</w:t>
      </w:r>
      <w:r>
        <w:rPr>
          <w:rFonts w:ascii="微软雅黑" w:eastAsia="微软雅黑" w:hAnsi="微软雅黑"/>
        </w:rPr>
        <w:t>通过主从节点间交互报文，实现主从关系的建立、时间和频率同步。根据</w:t>
      </w:r>
      <w:r>
        <w:rPr>
          <w:rFonts w:ascii="微软雅黑" w:eastAsia="微软雅黑" w:hAnsi="微软雅黑" w:hint="eastAsia"/>
        </w:rPr>
        <w:t>报文</w:t>
      </w:r>
      <w:r>
        <w:rPr>
          <w:rFonts w:ascii="微软雅黑" w:eastAsia="微软雅黑" w:hAnsi="微软雅黑"/>
        </w:rPr>
        <w:t>是否携带时间戳，可以将PTP报文分为两类：</w:t>
      </w:r>
    </w:p>
    <w:p w14:paraId="477C9814" w14:textId="77777777" w:rsidR="0076630D" w:rsidRDefault="00D7272D" w:rsidP="00B10728">
      <w:pPr>
        <w:pStyle w:val="af2"/>
        <w:widowControl/>
        <w:numPr>
          <w:ilvl w:val="0"/>
          <w:numId w:val="540"/>
        </w:numPr>
        <w:ind w:firstLineChars="0"/>
        <w:jc w:val="left"/>
        <w:rPr>
          <w:rFonts w:ascii="微软雅黑" w:eastAsia="微软雅黑" w:hAnsi="微软雅黑"/>
        </w:rPr>
      </w:pPr>
      <w:r>
        <w:rPr>
          <w:rFonts w:ascii="微软雅黑" w:eastAsia="微软雅黑" w:hAnsi="微软雅黑" w:hint="eastAsia"/>
        </w:rPr>
        <w:t>事件</w:t>
      </w:r>
      <w:r>
        <w:rPr>
          <w:rFonts w:ascii="微软雅黑" w:eastAsia="微软雅黑" w:hAnsi="微软雅黑"/>
        </w:rPr>
        <w:t>报文：时间概念报文，</w:t>
      </w:r>
      <w:r>
        <w:rPr>
          <w:rFonts w:ascii="微软雅黑" w:eastAsia="微软雅黑" w:hAnsi="微软雅黑" w:hint="eastAsia"/>
        </w:rPr>
        <w:t>进出设备</w:t>
      </w:r>
      <w:r>
        <w:rPr>
          <w:rFonts w:ascii="微软雅黑" w:eastAsia="微软雅黑" w:hAnsi="微软雅黑"/>
        </w:rPr>
        <w:t>端口时</w:t>
      </w:r>
      <w:r>
        <w:rPr>
          <w:rFonts w:ascii="微软雅黑" w:eastAsia="微软雅黑" w:hAnsi="微软雅黑" w:hint="eastAsia"/>
        </w:rPr>
        <w:t>打上</w:t>
      </w:r>
      <w:r>
        <w:rPr>
          <w:rFonts w:ascii="微软雅黑" w:eastAsia="微软雅黑" w:hAnsi="微软雅黑"/>
        </w:rPr>
        <w:t>精确的时间戳，PTP根据事件报文携带的时间戳，计算链路延迟。事件报文</w:t>
      </w:r>
      <w:r>
        <w:rPr>
          <w:rFonts w:ascii="微软雅黑" w:eastAsia="微软雅黑" w:hAnsi="微软雅黑" w:hint="eastAsia"/>
        </w:rPr>
        <w:t>包含</w:t>
      </w:r>
      <w:r>
        <w:rPr>
          <w:rFonts w:ascii="微软雅黑" w:eastAsia="微软雅黑" w:hAnsi="微软雅黑"/>
        </w:rPr>
        <w:t>4</w:t>
      </w:r>
      <w:r>
        <w:rPr>
          <w:rFonts w:ascii="微软雅黑" w:eastAsia="微软雅黑" w:hAnsi="微软雅黑" w:hint="eastAsia"/>
        </w:rPr>
        <w:t>种</w:t>
      </w:r>
      <w:r>
        <w:rPr>
          <w:rFonts w:ascii="微软雅黑" w:eastAsia="微软雅黑" w:hAnsi="微软雅黑"/>
        </w:rPr>
        <w:t>：Synv、Delay_Req、Pdelay_Req和</w:t>
      </w:r>
      <w:r>
        <w:rPr>
          <w:rFonts w:ascii="微软雅黑" w:eastAsia="微软雅黑" w:hAnsi="微软雅黑" w:hint="eastAsia"/>
        </w:rPr>
        <w:t>Pdelay_Resp</w:t>
      </w:r>
    </w:p>
    <w:p w14:paraId="11E30259" w14:textId="77777777" w:rsidR="0076630D" w:rsidRDefault="00D7272D" w:rsidP="00B10728">
      <w:pPr>
        <w:pStyle w:val="af2"/>
        <w:widowControl/>
        <w:numPr>
          <w:ilvl w:val="0"/>
          <w:numId w:val="540"/>
        </w:numPr>
        <w:ind w:firstLineChars="0"/>
        <w:jc w:val="left"/>
        <w:rPr>
          <w:rFonts w:ascii="微软雅黑" w:eastAsia="微软雅黑" w:hAnsi="微软雅黑"/>
        </w:rPr>
      </w:pPr>
      <w:r>
        <w:rPr>
          <w:rFonts w:ascii="微软雅黑" w:eastAsia="微软雅黑" w:hAnsi="微软雅黑" w:hint="eastAsia"/>
        </w:rPr>
        <w:t>通用报文</w:t>
      </w:r>
      <w:r>
        <w:rPr>
          <w:rFonts w:ascii="微软雅黑" w:eastAsia="微软雅黑" w:hAnsi="微软雅黑"/>
        </w:rPr>
        <w:t>：非时间概念报文，进出设备不会</w:t>
      </w:r>
      <w:r>
        <w:rPr>
          <w:rFonts w:ascii="微软雅黑" w:eastAsia="微软雅黑" w:hAnsi="微软雅黑" w:hint="eastAsia"/>
        </w:rPr>
        <w:t>产生</w:t>
      </w:r>
      <w:r>
        <w:rPr>
          <w:rFonts w:ascii="微软雅黑" w:eastAsia="微软雅黑" w:hAnsi="微软雅黑"/>
        </w:rPr>
        <w:t>时间戳，用于主从关系的建立、时间信息的请求和通告</w:t>
      </w:r>
      <w:r>
        <w:rPr>
          <w:rFonts w:ascii="微软雅黑" w:eastAsia="微软雅黑" w:hAnsi="微软雅黑" w:hint="eastAsia"/>
        </w:rPr>
        <w:t>。</w:t>
      </w:r>
      <w:r>
        <w:rPr>
          <w:rFonts w:ascii="微软雅黑" w:eastAsia="微软雅黑" w:hAnsi="微软雅黑"/>
        </w:rPr>
        <w:t>通用报文</w:t>
      </w:r>
      <w:r>
        <w:rPr>
          <w:rFonts w:ascii="微软雅黑" w:eastAsia="微软雅黑" w:hAnsi="微软雅黑" w:hint="eastAsia"/>
        </w:rPr>
        <w:t>包含</w:t>
      </w:r>
      <w:r>
        <w:rPr>
          <w:rFonts w:ascii="微软雅黑" w:eastAsia="微软雅黑" w:hAnsi="微软雅黑"/>
        </w:rPr>
        <w:t>6</w:t>
      </w:r>
      <w:r>
        <w:rPr>
          <w:rFonts w:ascii="微软雅黑" w:eastAsia="微软雅黑" w:hAnsi="微软雅黑" w:hint="eastAsia"/>
        </w:rPr>
        <w:t>种</w:t>
      </w:r>
      <w:r>
        <w:rPr>
          <w:rFonts w:ascii="微软雅黑" w:eastAsia="微软雅黑" w:hAnsi="微软雅黑"/>
        </w:rPr>
        <w:t>：Announce、Follow_Up、Delay_Resp、Pdelay_Resp_Follow_Up</w:t>
      </w:r>
      <w:r>
        <w:rPr>
          <w:rFonts w:ascii="微软雅黑" w:eastAsia="微软雅黑" w:hAnsi="微软雅黑" w:hint="eastAsia"/>
        </w:rPr>
        <w:t>、Management和</w:t>
      </w:r>
      <w:r>
        <w:rPr>
          <w:rFonts w:ascii="微软雅黑" w:eastAsia="微软雅黑" w:hAnsi="微软雅黑"/>
        </w:rPr>
        <w:t>Signaling</w:t>
      </w:r>
    </w:p>
    <w:p w14:paraId="4CDDC3F5"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各类报文均</w:t>
      </w:r>
      <w:r>
        <w:rPr>
          <w:rFonts w:ascii="微软雅黑" w:eastAsia="微软雅黑" w:hAnsi="微软雅黑"/>
        </w:rPr>
        <w:t>使用TLV格式以利于扩展，其作用</w:t>
      </w:r>
      <w:r>
        <w:rPr>
          <w:rFonts w:ascii="微软雅黑" w:eastAsia="微软雅黑" w:hAnsi="微软雅黑" w:hint="eastAsia"/>
        </w:rPr>
        <w:t>具体</w:t>
      </w:r>
      <w:r>
        <w:rPr>
          <w:rFonts w:ascii="微软雅黑" w:eastAsia="微软雅黑" w:hAnsi="微软雅黑"/>
        </w:rPr>
        <w:t>如下：</w:t>
      </w:r>
    </w:p>
    <w:p w14:paraId="72B36D9C" w14:textId="77777777" w:rsidR="0076630D" w:rsidRDefault="00D7272D" w:rsidP="00B10728">
      <w:pPr>
        <w:pStyle w:val="af2"/>
        <w:widowControl/>
        <w:numPr>
          <w:ilvl w:val="0"/>
          <w:numId w:val="541"/>
        </w:numPr>
        <w:ind w:firstLineChars="0"/>
        <w:jc w:val="left"/>
        <w:rPr>
          <w:rFonts w:ascii="微软雅黑" w:eastAsia="微软雅黑" w:hAnsi="微软雅黑"/>
        </w:rPr>
      </w:pPr>
      <w:r>
        <w:rPr>
          <w:rFonts w:ascii="微软雅黑" w:eastAsia="微软雅黑" w:hAnsi="微软雅黑" w:hint="eastAsia"/>
        </w:rPr>
        <w:t>Sync</w:t>
      </w:r>
      <w:r>
        <w:rPr>
          <w:rFonts w:ascii="微软雅黑" w:eastAsia="微软雅黑" w:hAnsi="微软雅黑"/>
        </w:rPr>
        <w:t>：</w:t>
      </w:r>
      <w:r>
        <w:rPr>
          <w:rFonts w:ascii="微软雅黑" w:eastAsia="微软雅黑" w:hAnsi="微软雅黑" w:hint="eastAsia"/>
        </w:rPr>
        <w:t>Master</w:t>
      </w:r>
      <w:r>
        <w:rPr>
          <w:rFonts w:ascii="微软雅黑" w:eastAsia="微软雅黑" w:hAnsi="微软雅黑"/>
        </w:rPr>
        <w:t>端发送到Slave端，携带</w:t>
      </w:r>
      <w:r>
        <w:rPr>
          <w:rFonts w:ascii="微软雅黑" w:eastAsia="微软雅黑" w:hAnsi="微软雅黑" w:hint="eastAsia"/>
        </w:rPr>
        <w:t>Master端</w:t>
      </w:r>
      <w:r>
        <w:rPr>
          <w:rFonts w:ascii="微软雅黑" w:eastAsia="微软雅黑" w:hAnsi="微软雅黑"/>
        </w:rPr>
        <w:t>打的t1</w:t>
      </w:r>
      <w:r>
        <w:rPr>
          <w:rFonts w:ascii="微软雅黑" w:eastAsia="微软雅黑" w:hAnsi="微软雅黑" w:hint="eastAsia"/>
        </w:rPr>
        <w:t>时间戳</w:t>
      </w:r>
      <w:r>
        <w:rPr>
          <w:rFonts w:ascii="微软雅黑" w:eastAsia="微软雅黑" w:hAnsi="微软雅黑"/>
        </w:rPr>
        <w:t>。Sync发送方式有</w:t>
      </w:r>
      <w:r>
        <w:rPr>
          <w:rFonts w:ascii="微软雅黑" w:eastAsia="微软雅黑" w:hAnsi="微软雅黑" w:hint="eastAsia"/>
        </w:rPr>
        <w:t>2种</w:t>
      </w:r>
      <w:r>
        <w:rPr>
          <w:rFonts w:ascii="微软雅黑" w:eastAsia="微软雅黑" w:hAnsi="微软雅黑"/>
        </w:rPr>
        <w:t>：</w:t>
      </w:r>
      <w:r>
        <w:rPr>
          <w:rFonts w:ascii="微软雅黑" w:eastAsia="微软雅黑" w:hAnsi="微软雅黑" w:hint="eastAsia"/>
        </w:rPr>
        <w:t>A.one-step</w:t>
      </w:r>
      <w:r>
        <w:rPr>
          <w:rFonts w:ascii="微软雅黑" w:eastAsia="微软雅黑" w:hAnsi="微软雅黑"/>
        </w:rPr>
        <w:t>/</w:t>
      </w:r>
      <w:r>
        <w:rPr>
          <w:rFonts w:ascii="微软雅黑" w:eastAsia="微软雅黑" w:hAnsi="微软雅黑" w:hint="eastAsia"/>
        </w:rPr>
        <w:t>单步方式</w:t>
      </w:r>
      <w:r>
        <w:rPr>
          <w:rFonts w:ascii="微软雅黑" w:eastAsia="微软雅黑" w:hAnsi="微软雅黑"/>
        </w:rPr>
        <w:t>，Sync报文带有本报文发送时刻的时间戳；</w:t>
      </w:r>
      <w:r>
        <w:rPr>
          <w:rFonts w:ascii="微软雅黑" w:eastAsia="微软雅黑" w:hAnsi="微软雅黑" w:hint="eastAsia"/>
        </w:rPr>
        <w:t>B.two-step</w:t>
      </w:r>
      <w:r>
        <w:rPr>
          <w:rFonts w:ascii="微软雅黑" w:eastAsia="微软雅黑" w:hAnsi="微软雅黑"/>
        </w:rPr>
        <w:t>/</w:t>
      </w:r>
      <w:r>
        <w:rPr>
          <w:rFonts w:ascii="微软雅黑" w:eastAsia="微软雅黑" w:hAnsi="微软雅黑" w:hint="eastAsia"/>
        </w:rPr>
        <w:t>双步方式，</w:t>
      </w:r>
      <w:r>
        <w:rPr>
          <w:rFonts w:ascii="微软雅黑" w:eastAsia="微软雅黑" w:hAnsi="微软雅黑"/>
        </w:rPr>
        <w:t>Sync报文并不带有本报文</w:t>
      </w:r>
      <w:r>
        <w:rPr>
          <w:rFonts w:ascii="微软雅黑" w:eastAsia="微软雅黑" w:hAnsi="微软雅黑" w:hint="eastAsia"/>
        </w:rPr>
        <w:t>发送</w:t>
      </w:r>
      <w:r>
        <w:rPr>
          <w:rFonts w:ascii="微软雅黑" w:eastAsia="微软雅黑" w:hAnsi="微软雅黑"/>
        </w:rPr>
        <w:t>时刻的时间戳，而是只记录本报文发送时的时间，由后续报文（</w:t>
      </w:r>
      <w:r>
        <w:rPr>
          <w:rFonts w:ascii="微软雅黑" w:eastAsia="微软雅黑" w:hAnsi="微软雅黑" w:hint="eastAsia"/>
        </w:rPr>
        <w:t>Follow_Up</w:t>
      </w:r>
      <w:r>
        <w:rPr>
          <w:rFonts w:ascii="微软雅黑" w:eastAsia="微软雅黑" w:hAnsi="微软雅黑"/>
        </w:rPr>
        <w:t>）</w:t>
      </w:r>
      <w:r>
        <w:rPr>
          <w:rFonts w:ascii="微软雅黑" w:eastAsia="微软雅黑" w:hAnsi="微软雅黑" w:hint="eastAsia"/>
        </w:rPr>
        <w:t>带上</w:t>
      </w:r>
      <w:r>
        <w:rPr>
          <w:rFonts w:ascii="微软雅黑" w:eastAsia="微软雅黑" w:hAnsi="微软雅黑"/>
        </w:rPr>
        <w:t>该</w:t>
      </w:r>
      <w:r>
        <w:rPr>
          <w:rFonts w:ascii="微软雅黑" w:eastAsia="微软雅黑" w:hAnsi="微软雅黑" w:hint="eastAsia"/>
        </w:rPr>
        <w:t>报文</w:t>
      </w:r>
      <w:r>
        <w:rPr>
          <w:rFonts w:ascii="微软雅黑" w:eastAsia="微软雅黑" w:hAnsi="微软雅黑"/>
        </w:rPr>
        <w:t>发送时刻的时间戳。</w:t>
      </w:r>
    </w:p>
    <w:p w14:paraId="6880F12E" w14:textId="77777777" w:rsidR="0076630D" w:rsidRDefault="00D7272D" w:rsidP="00B10728">
      <w:pPr>
        <w:pStyle w:val="af2"/>
        <w:widowControl/>
        <w:numPr>
          <w:ilvl w:val="0"/>
          <w:numId w:val="541"/>
        </w:numPr>
        <w:ind w:firstLineChars="0"/>
        <w:jc w:val="left"/>
        <w:rPr>
          <w:rFonts w:ascii="微软雅黑" w:eastAsia="微软雅黑" w:hAnsi="微软雅黑"/>
        </w:rPr>
      </w:pPr>
      <w:r>
        <w:rPr>
          <w:rFonts w:ascii="微软雅黑" w:eastAsia="微软雅黑" w:hAnsi="微软雅黑"/>
        </w:rPr>
        <w:t>Delay_Req：</w:t>
      </w:r>
      <w:r>
        <w:rPr>
          <w:rFonts w:ascii="微软雅黑" w:eastAsia="微软雅黑" w:hAnsi="微软雅黑" w:hint="eastAsia"/>
        </w:rPr>
        <w:t>Delay</w:t>
      </w:r>
      <w:r>
        <w:rPr>
          <w:rFonts w:ascii="微软雅黑" w:eastAsia="微软雅黑" w:hAnsi="微软雅黑"/>
        </w:rPr>
        <w:t>时间同步方式，</w:t>
      </w:r>
      <w:r>
        <w:rPr>
          <w:rFonts w:ascii="微软雅黑" w:eastAsia="微软雅黑" w:hAnsi="微软雅黑" w:hint="eastAsia"/>
        </w:rPr>
        <w:t>Slave</w:t>
      </w:r>
      <w:r>
        <w:rPr>
          <w:rFonts w:ascii="微软雅黑" w:eastAsia="微软雅黑" w:hAnsi="微软雅黑"/>
        </w:rPr>
        <w:t>端发送到Master端，携带Slave端打的t3</w:t>
      </w:r>
      <w:r>
        <w:rPr>
          <w:rFonts w:ascii="微软雅黑" w:eastAsia="微软雅黑" w:hAnsi="微软雅黑" w:hint="eastAsia"/>
        </w:rPr>
        <w:t>时间戳</w:t>
      </w:r>
      <w:r>
        <w:rPr>
          <w:rFonts w:ascii="微软雅黑" w:eastAsia="微软雅黑" w:hAnsi="微软雅黑"/>
        </w:rPr>
        <w:t>。</w:t>
      </w:r>
    </w:p>
    <w:p w14:paraId="35B16720" w14:textId="77777777" w:rsidR="0076630D" w:rsidRDefault="00D7272D" w:rsidP="00B10728">
      <w:pPr>
        <w:pStyle w:val="af2"/>
        <w:widowControl/>
        <w:numPr>
          <w:ilvl w:val="0"/>
          <w:numId w:val="541"/>
        </w:numPr>
        <w:ind w:firstLineChars="0"/>
        <w:jc w:val="left"/>
        <w:rPr>
          <w:rFonts w:ascii="微软雅黑" w:eastAsia="微软雅黑" w:hAnsi="微软雅黑"/>
        </w:rPr>
      </w:pPr>
      <w:r>
        <w:rPr>
          <w:rFonts w:ascii="微软雅黑" w:eastAsia="微软雅黑" w:hAnsi="微软雅黑"/>
        </w:rPr>
        <w:lastRenderedPageBreak/>
        <w:t>Pdelay_Req：</w:t>
      </w:r>
      <w:r>
        <w:rPr>
          <w:rFonts w:ascii="微软雅黑" w:eastAsia="微软雅黑" w:hAnsi="微软雅黑" w:hint="eastAsia"/>
        </w:rPr>
        <w:t>Peer</w:t>
      </w:r>
      <w:r>
        <w:rPr>
          <w:rFonts w:ascii="微软雅黑" w:eastAsia="微软雅黑" w:hAnsi="微软雅黑"/>
        </w:rPr>
        <w:t xml:space="preserve"> Delay时间同步方式，Slave端发送到Master端，携带Slave端打的t3</w:t>
      </w:r>
      <w:r>
        <w:rPr>
          <w:rFonts w:ascii="微软雅黑" w:eastAsia="微软雅黑" w:hAnsi="微软雅黑" w:hint="eastAsia"/>
        </w:rPr>
        <w:t>时间戳</w:t>
      </w:r>
      <w:r>
        <w:rPr>
          <w:rFonts w:ascii="微软雅黑" w:eastAsia="微软雅黑" w:hAnsi="微软雅黑"/>
        </w:rPr>
        <w:t>。</w:t>
      </w:r>
    </w:p>
    <w:p w14:paraId="71CE024D" w14:textId="77777777" w:rsidR="0076630D" w:rsidRDefault="00D7272D" w:rsidP="00B10728">
      <w:pPr>
        <w:pStyle w:val="af2"/>
        <w:widowControl/>
        <w:numPr>
          <w:ilvl w:val="0"/>
          <w:numId w:val="541"/>
        </w:numPr>
        <w:ind w:firstLineChars="0"/>
        <w:jc w:val="left"/>
        <w:rPr>
          <w:rFonts w:ascii="微软雅黑" w:eastAsia="微软雅黑" w:hAnsi="微软雅黑"/>
        </w:rPr>
      </w:pPr>
      <w:r>
        <w:rPr>
          <w:rFonts w:ascii="微软雅黑" w:eastAsia="微软雅黑" w:hAnsi="微软雅黑"/>
        </w:rPr>
        <w:t>Pdelay_Resp：Peer Delay时间同步方式，Master端发送到Slave端，携带</w:t>
      </w:r>
      <w:r>
        <w:rPr>
          <w:rFonts w:ascii="微软雅黑" w:eastAsia="微软雅黑" w:hAnsi="微软雅黑" w:hint="eastAsia"/>
        </w:rPr>
        <w:t>Master端</w:t>
      </w:r>
      <w:r>
        <w:rPr>
          <w:rFonts w:ascii="微软雅黑" w:eastAsia="微软雅黑" w:hAnsi="微软雅黑"/>
        </w:rPr>
        <w:t>打的t4</w:t>
      </w:r>
      <w:r>
        <w:rPr>
          <w:rFonts w:ascii="微软雅黑" w:eastAsia="微软雅黑" w:hAnsi="微软雅黑" w:hint="eastAsia"/>
        </w:rPr>
        <w:t>时间戳</w:t>
      </w:r>
      <w:r>
        <w:rPr>
          <w:rFonts w:ascii="微软雅黑" w:eastAsia="微软雅黑" w:hAnsi="微软雅黑"/>
        </w:rPr>
        <w:t>和请求的端口ID。</w:t>
      </w:r>
    </w:p>
    <w:p w14:paraId="073B2F59" w14:textId="77777777" w:rsidR="0076630D" w:rsidRDefault="00D7272D" w:rsidP="00B10728">
      <w:pPr>
        <w:pStyle w:val="af2"/>
        <w:widowControl/>
        <w:numPr>
          <w:ilvl w:val="0"/>
          <w:numId w:val="541"/>
        </w:numPr>
        <w:ind w:firstLineChars="0"/>
        <w:jc w:val="left"/>
        <w:rPr>
          <w:rFonts w:ascii="微软雅黑" w:eastAsia="微软雅黑" w:hAnsi="微软雅黑"/>
        </w:rPr>
      </w:pPr>
      <w:r>
        <w:rPr>
          <w:rFonts w:ascii="微软雅黑" w:eastAsia="微软雅黑" w:hAnsi="微软雅黑" w:hint="eastAsia"/>
        </w:rPr>
        <w:t>Announce</w:t>
      </w:r>
      <w:r>
        <w:rPr>
          <w:rFonts w:ascii="微软雅黑" w:eastAsia="微软雅黑" w:hAnsi="微软雅黑"/>
        </w:rPr>
        <w:t>：用于时钟节点之间交换时间源信息，以确定主从结构。</w:t>
      </w:r>
    </w:p>
    <w:p w14:paraId="0494280D" w14:textId="77777777" w:rsidR="0076630D" w:rsidRDefault="00D7272D" w:rsidP="00B10728">
      <w:pPr>
        <w:pStyle w:val="af2"/>
        <w:widowControl/>
        <w:numPr>
          <w:ilvl w:val="0"/>
          <w:numId w:val="541"/>
        </w:numPr>
        <w:ind w:firstLineChars="0"/>
        <w:jc w:val="left"/>
        <w:rPr>
          <w:rFonts w:ascii="微软雅黑" w:eastAsia="微软雅黑" w:hAnsi="微软雅黑"/>
        </w:rPr>
      </w:pPr>
      <w:r>
        <w:rPr>
          <w:rFonts w:ascii="微软雅黑" w:eastAsia="微软雅黑" w:hAnsi="微软雅黑"/>
        </w:rPr>
        <w:t>Follow_Up：Delay时间同步方式，在</w:t>
      </w:r>
      <w:r>
        <w:rPr>
          <w:rFonts w:ascii="微软雅黑" w:eastAsia="微软雅黑" w:hAnsi="微软雅黑" w:hint="eastAsia"/>
        </w:rPr>
        <w:t>two-step</w:t>
      </w:r>
      <w:r>
        <w:rPr>
          <w:rFonts w:ascii="微软雅黑" w:eastAsia="微软雅黑" w:hAnsi="微软雅黑"/>
        </w:rPr>
        <w:t>下出现，从Master端到Slave端发送S</w:t>
      </w:r>
      <w:r>
        <w:rPr>
          <w:rFonts w:ascii="微软雅黑" w:eastAsia="微软雅黑" w:hAnsi="微软雅黑" w:hint="eastAsia"/>
        </w:rPr>
        <w:t>ync</w:t>
      </w:r>
      <w:r>
        <w:rPr>
          <w:rFonts w:ascii="微软雅黑" w:eastAsia="微软雅黑" w:hAnsi="微软雅黑"/>
        </w:rPr>
        <w:t>报文后会再发送一个Follow_Up报文，携带Master端打</w:t>
      </w:r>
      <w:r>
        <w:rPr>
          <w:rFonts w:ascii="微软雅黑" w:eastAsia="微软雅黑" w:hAnsi="微软雅黑" w:hint="eastAsia"/>
        </w:rPr>
        <w:t>的</w:t>
      </w:r>
      <w:r>
        <w:rPr>
          <w:rFonts w:ascii="微软雅黑" w:eastAsia="微软雅黑" w:hAnsi="微软雅黑"/>
        </w:rPr>
        <w:t>t1</w:t>
      </w:r>
      <w:r>
        <w:rPr>
          <w:rFonts w:ascii="微软雅黑" w:eastAsia="微软雅黑" w:hAnsi="微软雅黑" w:hint="eastAsia"/>
        </w:rPr>
        <w:t>时间戳</w:t>
      </w:r>
      <w:r>
        <w:rPr>
          <w:rFonts w:ascii="微软雅黑" w:eastAsia="微软雅黑" w:hAnsi="微软雅黑"/>
        </w:rPr>
        <w:t>。</w:t>
      </w:r>
    </w:p>
    <w:p w14:paraId="42D12F79" w14:textId="77777777" w:rsidR="0076630D" w:rsidRDefault="00D7272D" w:rsidP="00B10728">
      <w:pPr>
        <w:pStyle w:val="af2"/>
        <w:widowControl/>
        <w:numPr>
          <w:ilvl w:val="0"/>
          <w:numId w:val="541"/>
        </w:numPr>
        <w:ind w:firstLineChars="0"/>
        <w:jc w:val="left"/>
        <w:rPr>
          <w:rFonts w:ascii="微软雅黑" w:eastAsia="微软雅黑" w:hAnsi="微软雅黑"/>
        </w:rPr>
      </w:pPr>
      <w:r>
        <w:rPr>
          <w:rFonts w:ascii="微软雅黑" w:eastAsia="微软雅黑" w:hAnsi="微软雅黑" w:hint="eastAsia"/>
        </w:rPr>
        <w:t>Delay_Resp：</w:t>
      </w:r>
      <w:r>
        <w:rPr>
          <w:rFonts w:ascii="微软雅黑" w:eastAsia="微软雅黑" w:hAnsi="微软雅黑"/>
        </w:rPr>
        <w:t>Delay时间同步方式，Master端发送到Slave端，携带Master端打的t4</w:t>
      </w:r>
      <w:r>
        <w:rPr>
          <w:rFonts w:ascii="微软雅黑" w:eastAsia="微软雅黑" w:hAnsi="微软雅黑" w:hint="eastAsia"/>
        </w:rPr>
        <w:t>时间戳</w:t>
      </w:r>
      <w:r>
        <w:rPr>
          <w:rFonts w:ascii="微软雅黑" w:eastAsia="微软雅黑" w:hAnsi="微软雅黑"/>
        </w:rPr>
        <w:t>和请求的端口ID。</w:t>
      </w:r>
    </w:p>
    <w:p w14:paraId="6E170A00" w14:textId="77777777" w:rsidR="0076630D" w:rsidRDefault="00D7272D" w:rsidP="00B10728">
      <w:pPr>
        <w:pStyle w:val="af2"/>
        <w:widowControl/>
        <w:numPr>
          <w:ilvl w:val="0"/>
          <w:numId w:val="541"/>
        </w:numPr>
        <w:ind w:firstLineChars="0"/>
        <w:jc w:val="left"/>
        <w:rPr>
          <w:rFonts w:ascii="微软雅黑" w:eastAsia="微软雅黑" w:hAnsi="微软雅黑"/>
        </w:rPr>
      </w:pPr>
      <w:r>
        <w:rPr>
          <w:rFonts w:ascii="微软雅黑" w:eastAsia="微软雅黑" w:hAnsi="微软雅黑"/>
        </w:rPr>
        <w:t>Pdelay_Resp_Follow_Up：Peer Delay时间同步方式，在two-step下出现，从Master端到Slave端发送Sync报文后会再发送一个Follow_Up报文，携带Master端打的t1</w:t>
      </w:r>
      <w:r>
        <w:rPr>
          <w:rFonts w:ascii="微软雅黑" w:eastAsia="微软雅黑" w:hAnsi="微软雅黑" w:hint="eastAsia"/>
        </w:rPr>
        <w:t>时间戳</w:t>
      </w:r>
      <w:r>
        <w:rPr>
          <w:rFonts w:ascii="微软雅黑" w:eastAsia="微软雅黑" w:hAnsi="微软雅黑"/>
        </w:rPr>
        <w:t>。</w:t>
      </w:r>
    </w:p>
    <w:p w14:paraId="04E78210" w14:textId="77777777" w:rsidR="0076630D" w:rsidRDefault="00D7272D" w:rsidP="00B10728">
      <w:pPr>
        <w:pStyle w:val="af2"/>
        <w:widowControl/>
        <w:numPr>
          <w:ilvl w:val="0"/>
          <w:numId w:val="541"/>
        </w:numPr>
        <w:ind w:firstLineChars="0"/>
        <w:jc w:val="left"/>
        <w:rPr>
          <w:rFonts w:ascii="微软雅黑" w:eastAsia="微软雅黑" w:hAnsi="微软雅黑"/>
        </w:rPr>
      </w:pPr>
      <w:r>
        <w:rPr>
          <w:rFonts w:ascii="微软雅黑" w:eastAsia="微软雅黑" w:hAnsi="微软雅黑"/>
        </w:rPr>
        <w:t>Management</w:t>
      </w:r>
      <w:r>
        <w:rPr>
          <w:rFonts w:ascii="微软雅黑" w:eastAsia="微软雅黑" w:hAnsi="微软雅黑" w:hint="eastAsia"/>
        </w:rPr>
        <w:t>：查询</w:t>
      </w:r>
      <w:r>
        <w:rPr>
          <w:rFonts w:ascii="微软雅黑" w:eastAsia="微软雅黑" w:hAnsi="微软雅黑"/>
        </w:rPr>
        <w:t>和设置</w:t>
      </w:r>
      <w:r>
        <w:rPr>
          <w:rFonts w:ascii="微软雅黑" w:eastAsia="微软雅黑" w:hAnsi="微软雅黑" w:hint="eastAsia"/>
        </w:rPr>
        <w:t>PTP时钟</w:t>
      </w:r>
      <w:r>
        <w:rPr>
          <w:rFonts w:ascii="微软雅黑" w:eastAsia="微软雅黑" w:hAnsi="微软雅黑"/>
        </w:rPr>
        <w:t>的时钟数据。</w:t>
      </w:r>
    </w:p>
    <w:p w14:paraId="40754E32" w14:textId="77777777" w:rsidR="0076630D" w:rsidRDefault="00D7272D" w:rsidP="00B10728">
      <w:pPr>
        <w:pStyle w:val="af2"/>
        <w:widowControl/>
        <w:numPr>
          <w:ilvl w:val="0"/>
          <w:numId w:val="541"/>
        </w:numPr>
        <w:ind w:firstLineChars="0"/>
        <w:jc w:val="left"/>
        <w:rPr>
          <w:rFonts w:ascii="微软雅黑" w:eastAsia="微软雅黑" w:hAnsi="微软雅黑"/>
        </w:rPr>
      </w:pPr>
      <w:r>
        <w:rPr>
          <w:rFonts w:ascii="微软雅黑" w:eastAsia="微软雅黑" w:hAnsi="微软雅黑" w:hint="eastAsia"/>
        </w:rPr>
        <w:t>Signaling</w:t>
      </w:r>
      <w:r>
        <w:rPr>
          <w:rFonts w:ascii="微软雅黑" w:eastAsia="微软雅黑" w:hAnsi="微软雅黑"/>
        </w:rPr>
        <w:t>：用于PTP时钟之间的交互，如协商</w:t>
      </w:r>
      <w:r>
        <w:rPr>
          <w:rFonts w:ascii="微软雅黑" w:eastAsia="微软雅黑" w:hAnsi="微软雅黑" w:hint="eastAsia"/>
        </w:rPr>
        <w:t>消息</w:t>
      </w:r>
      <w:r>
        <w:rPr>
          <w:rFonts w:ascii="微软雅黑" w:eastAsia="微软雅黑" w:hAnsi="微软雅黑"/>
        </w:rPr>
        <w:t>的周期等。</w:t>
      </w:r>
    </w:p>
    <w:p w14:paraId="6F459859" w14:textId="77777777" w:rsidR="0076630D" w:rsidRDefault="00D7272D">
      <w:pPr>
        <w:widowControl/>
        <w:jc w:val="left"/>
        <w:rPr>
          <w:rFonts w:ascii="微软雅黑" w:eastAsia="微软雅黑" w:hAnsi="微软雅黑"/>
        </w:rPr>
      </w:pPr>
      <w:r>
        <w:rPr>
          <w:rFonts w:ascii="微软雅黑" w:eastAsia="微软雅黑" w:hAnsi="微软雅黑" w:hint="eastAsia"/>
        </w:rPr>
        <w:t xml:space="preserve">    （8）报文</w:t>
      </w:r>
      <w:r>
        <w:rPr>
          <w:rFonts w:ascii="微软雅黑" w:eastAsia="微软雅黑" w:hAnsi="微软雅黑"/>
        </w:rPr>
        <w:t>封装方式</w:t>
      </w:r>
    </w:p>
    <w:p w14:paraId="5BF27369" w14:textId="77777777" w:rsidR="0076630D" w:rsidRDefault="00D7272D">
      <w:pPr>
        <w:widowControl/>
        <w:ind w:firstLine="420"/>
        <w:jc w:val="left"/>
        <w:rPr>
          <w:rFonts w:ascii="微软雅黑" w:eastAsia="微软雅黑" w:hAnsi="微软雅黑"/>
        </w:rPr>
      </w:pPr>
      <w:r>
        <w:rPr>
          <w:rFonts w:ascii="微软雅黑" w:eastAsia="微软雅黑" w:hAnsi="微软雅黑"/>
        </w:rPr>
        <w:t>1588v2</w:t>
      </w:r>
      <w:r>
        <w:rPr>
          <w:rFonts w:ascii="微软雅黑" w:eastAsia="微软雅黑" w:hAnsi="微软雅黑" w:hint="eastAsia"/>
        </w:rPr>
        <w:t>报文</w:t>
      </w:r>
      <w:r>
        <w:rPr>
          <w:rFonts w:ascii="微软雅黑" w:eastAsia="微软雅黑" w:hAnsi="微软雅黑"/>
        </w:rPr>
        <w:t>可以封装在</w:t>
      </w:r>
      <w:r>
        <w:rPr>
          <w:rFonts w:ascii="微软雅黑" w:eastAsia="微软雅黑" w:hAnsi="微软雅黑" w:hint="eastAsia"/>
        </w:rPr>
        <w:t>二层</w:t>
      </w:r>
      <w:r>
        <w:rPr>
          <w:rFonts w:ascii="微软雅黑" w:eastAsia="微软雅黑" w:hAnsi="微软雅黑"/>
        </w:rPr>
        <w:t>和三层报文中进行传输。根据</w:t>
      </w:r>
      <w:r>
        <w:rPr>
          <w:rFonts w:ascii="微软雅黑" w:eastAsia="微软雅黑" w:hAnsi="微软雅黑" w:hint="eastAsia"/>
        </w:rPr>
        <w:t>1588</w:t>
      </w:r>
      <w:r>
        <w:rPr>
          <w:rFonts w:ascii="微软雅黑" w:eastAsia="微软雅黑" w:hAnsi="微软雅黑"/>
        </w:rPr>
        <w:t>v2</w:t>
      </w:r>
      <w:r>
        <w:rPr>
          <w:rFonts w:ascii="微软雅黑" w:eastAsia="微软雅黑" w:hAnsi="微软雅黑" w:hint="eastAsia"/>
        </w:rPr>
        <w:t>报文</w:t>
      </w:r>
      <w:r>
        <w:rPr>
          <w:rFonts w:ascii="微软雅黑" w:eastAsia="微软雅黑" w:hAnsi="微软雅黑"/>
        </w:rPr>
        <w:t>传输所采用的链路类型不同</w:t>
      </w:r>
      <w:r>
        <w:rPr>
          <w:rFonts w:ascii="微软雅黑" w:eastAsia="微软雅黑" w:hAnsi="微软雅黑" w:hint="eastAsia"/>
        </w:rPr>
        <w:t>，</w:t>
      </w:r>
      <w:r>
        <w:rPr>
          <w:rFonts w:ascii="微软雅黑" w:eastAsia="微软雅黑" w:hAnsi="微软雅黑"/>
        </w:rPr>
        <w:t>可以分为</w:t>
      </w:r>
      <w:r>
        <w:rPr>
          <w:rFonts w:ascii="微软雅黑" w:eastAsia="微软雅黑" w:hAnsi="微软雅黑" w:hint="eastAsia"/>
        </w:rPr>
        <w:t>2类</w:t>
      </w:r>
      <w:r>
        <w:rPr>
          <w:rFonts w:ascii="微软雅黑" w:eastAsia="微软雅黑" w:hAnsi="微软雅黑"/>
        </w:rPr>
        <w:t>：</w:t>
      </w:r>
    </w:p>
    <w:p w14:paraId="7F425E54" w14:textId="77777777" w:rsidR="0076630D" w:rsidRDefault="00D7272D" w:rsidP="00B10728">
      <w:pPr>
        <w:pStyle w:val="af2"/>
        <w:widowControl/>
        <w:numPr>
          <w:ilvl w:val="0"/>
          <w:numId w:val="542"/>
        </w:numPr>
        <w:ind w:firstLineChars="0"/>
        <w:jc w:val="left"/>
        <w:rPr>
          <w:rFonts w:ascii="微软雅黑" w:eastAsia="微软雅黑" w:hAnsi="微软雅黑"/>
        </w:rPr>
      </w:pPr>
      <w:r>
        <w:rPr>
          <w:rFonts w:ascii="微软雅黑" w:eastAsia="微软雅黑" w:hAnsi="微软雅黑" w:hint="eastAsia"/>
        </w:rPr>
        <w:t>MAC</w:t>
      </w:r>
      <w:r>
        <w:rPr>
          <w:rFonts w:ascii="微软雅黑" w:eastAsia="微软雅黑" w:hAnsi="微软雅黑"/>
        </w:rPr>
        <w:t>封装</w:t>
      </w:r>
      <w:r>
        <w:rPr>
          <w:rFonts w:ascii="微软雅黑" w:eastAsia="微软雅黑" w:hAnsi="微软雅黑" w:hint="eastAsia"/>
        </w:rPr>
        <w:t>方式</w:t>
      </w:r>
      <w:r>
        <w:rPr>
          <w:rFonts w:ascii="微软雅黑" w:eastAsia="微软雅黑" w:hAnsi="微软雅黑"/>
        </w:rPr>
        <w:t>：</w:t>
      </w:r>
      <w:r>
        <w:rPr>
          <w:rFonts w:ascii="微软雅黑" w:eastAsia="微软雅黑" w:hAnsi="微软雅黑" w:hint="eastAsia"/>
        </w:rPr>
        <w:t>二层封装</w:t>
      </w:r>
      <w:r>
        <w:rPr>
          <w:rFonts w:ascii="微软雅黑" w:eastAsia="微软雅黑" w:hAnsi="微软雅黑"/>
        </w:rPr>
        <w:t>，对应的以太网Ethernet Type为</w:t>
      </w:r>
      <w:r>
        <w:rPr>
          <w:rFonts w:ascii="微软雅黑" w:eastAsia="微软雅黑" w:hAnsi="微软雅黑" w:hint="eastAsia"/>
        </w:rPr>
        <w:t>0</w:t>
      </w:r>
      <w:r>
        <w:rPr>
          <w:rFonts w:ascii="微软雅黑" w:eastAsia="微软雅黑" w:hAnsi="微软雅黑"/>
        </w:rPr>
        <w:t>x88F7</w:t>
      </w:r>
      <w:r>
        <w:rPr>
          <w:rFonts w:ascii="微软雅黑" w:eastAsia="微软雅黑" w:hAnsi="微软雅黑" w:hint="eastAsia"/>
        </w:rPr>
        <w:t>。此时</w:t>
      </w:r>
      <w:r>
        <w:rPr>
          <w:rFonts w:ascii="微软雅黑" w:eastAsia="微软雅黑" w:hAnsi="微软雅黑"/>
        </w:rPr>
        <w:t>，可以设置</w:t>
      </w:r>
      <w:r>
        <w:rPr>
          <w:rFonts w:ascii="微软雅黑" w:eastAsia="微软雅黑" w:hAnsi="微软雅黑" w:hint="eastAsia"/>
        </w:rPr>
        <w:t>报文</w:t>
      </w:r>
      <w:r>
        <w:rPr>
          <w:rFonts w:ascii="微软雅黑" w:eastAsia="微软雅黑" w:hAnsi="微软雅黑"/>
        </w:rPr>
        <w:t>封装时</w:t>
      </w:r>
      <w:r>
        <w:rPr>
          <w:rFonts w:ascii="微软雅黑" w:eastAsia="微软雅黑" w:hAnsi="微软雅黑" w:hint="eastAsia"/>
        </w:rPr>
        <w:t>携带</w:t>
      </w:r>
      <w:r>
        <w:rPr>
          <w:rFonts w:ascii="微软雅黑" w:eastAsia="微软雅黑" w:hAnsi="微软雅黑"/>
        </w:rPr>
        <w:t>的VLAN ID和</w:t>
      </w:r>
      <w:r>
        <w:rPr>
          <w:rFonts w:ascii="微软雅黑" w:eastAsia="微软雅黑" w:hAnsi="微软雅黑" w:hint="eastAsia"/>
        </w:rPr>
        <w:t>802.1</w:t>
      </w:r>
      <w:r>
        <w:rPr>
          <w:rFonts w:ascii="微软雅黑" w:eastAsia="微软雅黑" w:hAnsi="微软雅黑"/>
        </w:rPr>
        <w:t>p优先级</w:t>
      </w:r>
    </w:p>
    <w:p w14:paraId="3029BEE4" w14:textId="77777777" w:rsidR="0076630D" w:rsidRDefault="00D7272D" w:rsidP="00B10728">
      <w:pPr>
        <w:pStyle w:val="af2"/>
        <w:widowControl/>
        <w:numPr>
          <w:ilvl w:val="0"/>
          <w:numId w:val="542"/>
        </w:numPr>
        <w:ind w:firstLineChars="0"/>
        <w:jc w:val="left"/>
        <w:rPr>
          <w:rFonts w:ascii="微软雅黑" w:eastAsia="微软雅黑" w:hAnsi="微软雅黑"/>
        </w:rPr>
      </w:pPr>
      <w:r>
        <w:rPr>
          <w:rFonts w:ascii="微软雅黑" w:eastAsia="微软雅黑" w:hAnsi="微软雅黑" w:hint="eastAsia"/>
        </w:rPr>
        <w:lastRenderedPageBreak/>
        <w:t>UDP</w:t>
      </w:r>
      <w:r>
        <w:rPr>
          <w:rFonts w:ascii="微软雅黑" w:eastAsia="微软雅黑" w:hAnsi="微软雅黑"/>
        </w:rPr>
        <w:t>封装</w:t>
      </w:r>
      <w:r>
        <w:rPr>
          <w:rFonts w:ascii="微软雅黑" w:eastAsia="微软雅黑" w:hAnsi="微软雅黑" w:hint="eastAsia"/>
        </w:rPr>
        <w:t>方式</w:t>
      </w:r>
      <w:r>
        <w:rPr>
          <w:rFonts w:ascii="微软雅黑" w:eastAsia="微软雅黑" w:hAnsi="微软雅黑"/>
        </w:rPr>
        <w:t>：</w:t>
      </w:r>
      <w:r>
        <w:rPr>
          <w:rFonts w:ascii="微软雅黑" w:eastAsia="微软雅黑" w:hAnsi="微软雅黑" w:hint="eastAsia"/>
        </w:rPr>
        <w:t>三层封装</w:t>
      </w:r>
      <w:r>
        <w:rPr>
          <w:rFonts w:ascii="微软雅黑" w:eastAsia="微软雅黑" w:hAnsi="微软雅黑"/>
        </w:rPr>
        <w:t>，对应的目的UDP端口号为</w:t>
      </w:r>
      <w:r>
        <w:rPr>
          <w:rFonts w:ascii="微软雅黑" w:eastAsia="微软雅黑" w:hAnsi="微软雅黑" w:hint="eastAsia"/>
        </w:rPr>
        <w:t>319（非</w:t>
      </w:r>
      <w:r>
        <w:rPr>
          <w:rFonts w:ascii="微软雅黑" w:eastAsia="微软雅黑" w:hAnsi="微软雅黑"/>
        </w:rPr>
        <w:t>Announce报文</w:t>
      </w:r>
      <w:r>
        <w:rPr>
          <w:rFonts w:ascii="微软雅黑" w:eastAsia="微软雅黑" w:hAnsi="微软雅黑" w:hint="eastAsia"/>
        </w:rPr>
        <w:t>）或320（Announce</w:t>
      </w:r>
      <w:r>
        <w:rPr>
          <w:rFonts w:ascii="微软雅黑" w:eastAsia="微软雅黑" w:hAnsi="微软雅黑"/>
        </w:rPr>
        <w:t>报文</w:t>
      </w:r>
      <w:r>
        <w:rPr>
          <w:rFonts w:ascii="微软雅黑" w:eastAsia="微软雅黑" w:hAnsi="微软雅黑" w:hint="eastAsia"/>
        </w:rPr>
        <w:t>）。</w:t>
      </w:r>
      <w:r>
        <w:rPr>
          <w:rFonts w:ascii="微软雅黑" w:eastAsia="微软雅黑" w:hAnsi="微软雅黑"/>
        </w:rPr>
        <w:t>此时</w:t>
      </w:r>
      <w:r>
        <w:rPr>
          <w:rFonts w:ascii="微软雅黑" w:eastAsia="微软雅黑" w:hAnsi="微软雅黑" w:hint="eastAsia"/>
        </w:rPr>
        <w:t>，</w:t>
      </w:r>
      <w:r>
        <w:rPr>
          <w:rFonts w:ascii="微软雅黑" w:eastAsia="微软雅黑" w:hAnsi="微软雅黑"/>
        </w:rPr>
        <w:t>可以设置</w:t>
      </w:r>
      <w:r>
        <w:rPr>
          <w:rFonts w:ascii="微软雅黑" w:eastAsia="微软雅黑" w:hAnsi="微软雅黑" w:hint="eastAsia"/>
        </w:rPr>
        <w:t>报文</w:t>
      </w:r>
      <w:r>
        <w:rPr>
          <w:rFonts w:ascii="微软雅黑" w:eastAsia="微软雅黑" w:hAnsi="微软雅黑"/>
        </w:rPr>
        <w:t>封装时携带的VLAN ID、</w:t>
      </w:r>
      <w:r>
        <w:rPr>
          <w:rFonts w:ascii="微软雅黑" w:eastAsia="微软雅黑" w:hAnsi="微软雅黑" w:hint="eastAsia"/>
        </w:rPr>
        <w:t>802.1</w:t>
      </w:r>
      <w:r>
        <w:rPr>
          <w:rFonts w:ascii="微软雅黑" w:eastAsia="微软雅黑" w:hAnsi="微软雅黑"/>
        </w:rPr>
        <w:t>p优先级和DSCP优先级</w:t>
      </w:r>
    </w:p>
    <w:p w14:paraId="4C8D0CC4"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根据</w:t>
      </w:r>
      <w:r>
        <w:rPr>
          <w:rFonts w:ascii="微软雅黑" w:eastAsia="微软雅黑" w:hAnsi="微软雅黑"/>
        </w:rPr>
        <w:t>主从节点间的拓扑类型</w:t>
      </w:r>
      <w:r>
        <w:rPr>
          <w:rFonts w:ascii="微软雅黑" w:eastAsia="微软雅黑" w:hAnsi="微软雅黑" w:hint="eastAsia"/>
        </w:rPr>
        <w:t>不同</w:t>
      </w:r>
      <w:r>
        <w:rPr>
          <w:rFonts w:ascii="微软雅黑" w:eastAsia="微软雅黑" w:hAnsi="微软雅黑"/>
        </w:rPr>
        <w:t>，</w:t>
      </w:r>
      <w:r>
        <w:rPr>
          <w:rFonts w:ascii="微软雅黑" w:eastAsia="微软雅黑" w:hAnsi="微软雅黑" w:hint="eastAsia"/>
        </w:rPr>
        <w:t>可以分为2类</w:t>
      </w:r>
      <w:r>
        <w:rPr>
          <w:rFonts w:ascii="微软雅黑" w:eastAsia="微软雅黑" w:hAnsi="微软雅黑"/>
        </w:rPr>
        <w:t>：</w:t>
      </w:r>
    </w:p>
    <w:p w14:paraId="5A2F902C" w14:textId="77777777" w:rsidR="0076630D" w:rsidRDefault="00D7272D" w:rsidP="00B10728">
      <w:pPr>
        <w:pStyle w:val="af2"/>
        <w:widowControl/>
        <w:numPr>
          <w:ilvl w:val="0"/>
          <w:numId w:val="543"/>
        </w:numPr>
        <w:ind w:firstLineChars="0"/>
        <w:jc w:val="left"/>
        <w:rPr>
          <w:rFonts w:ascii="微软雅黑" w:eastAsia="微软雅黑" w:hAnsi="微软雅黑"/>
        </w:rPr>
      </w:pPr>
      <w:r>
        <w:rPr>
          <w:rFonts w:ascii="微软雅黑" w:eastAsia="微软雅黑" w:hAnsi="微软雅黑" w:hint="eastAsia"/>
        </w:rPr>
        <w:t>单播</w:t>
      </w:r>
      <w:r>
        <w:rPr>
          <w:rFonts w:ascii="微软雅黑" w:eastAsia="微软雅黑" w:hAnsi="微软雅黑"/>
        </w:rPr>
        <w:t>封装：</w:t>
      </w:r>
      <w:r>
        <w:rPr>
          <w:rFonts w:ascii="微软雅黑" w:eastAsia="微软雅黑" w:hAnsi="微软雅黑" w:hint="eastAsia"/>
        </w:rPr>
        <w:t>实现时钟</w:t>
      </w:r>
      <w:r>
        <w:rPr>
          <w:rFonts w:ascii="微软雅黑" w:eastAsia="微软雅黑" w:hAnsi="微软雅黑"/>
        </w:rPr>
        <w:t>信息点对点传输，实现单台设备同步主节点时钟。指定</w:t>
      </w:r>
      <w:r>
        <w:rPr>
          <w:rFonts w:ascii="微软雅黑" w:eastAsia="微软雅黑" w:hAnsi="微软雅黑" w:hint="eastAsia"/>
        </w:rPr>
        <w:t>1588</w:t>
      </w:r>
      <w:r>
        <w:rPr>
          <w:rFonts w:ascii="微软雅黑" w:eastAsia="微软雅黑" w:hAnsi="微软雅黑"/>
        </w:rPr>
        <w:t>v2</w:t>
      </w:r>
      <w:r>
        <w:rPr>
          <w:rFonts w:ascii="微软雅黑" w:eastAsia="微软雅黑" w:hAnsi="微软雅黑" w:hint="eastAsia"/>
        </w:rPr>
        <w:t>报文发送</w:t>
      </w:r>
      <w:r>
        <w:rPr>
          <w:rFonts w:ascii="微软雅黑" w:eastAsia="微软雅黑" w:hAnsi="微软雅黑"/>
        </w:rPr>
        <w:t>的目的MAC地址或IP地址为单播地址，则表示报文采用单播封装的方式</w:t>
      </w:r>
      <w:r>
        <w:rPr>
          <w:rFonts w:ascii="微软雅黑" w:eastAsia="微软雅黑" w:hAnsi="微软雅黑" w:hint="eastAsia"/>
        </w:rPr>
        <w:t>。</w:t>
      </w:r>
    </w:p>
    <w:p w14:paraId="6DBAC112" w14:textId="77777777" w:rsidR="0076630D" w:rsidRDefault="00D7272D" w:rsidP="00B10728">
      <w:pPr>
        <w:pStyle w:val="af2"/>
        <w:widowControl/>
        <w:numPr>
          <w:ilvl w:val="0"/>
          <w:numId w:val="543"/>
        </w:numPr>
        <w:ind w:firstLineChars="0"/>
        <w:jc w:val="left"/>
        <w:rPr>
          <w:rFonts w:ascii="微软雅黑" w:eastAsia="微软雅黑" w:hAnsi="微软雅黑"/>
        </w:rPr>
      </w:pPr>
      <w:r>
        <w:rPr>
          <w:rFonts w:ascii="微软雅黑" w:eastAsia="微软雅黑" w:hAnsi="微软雅黑" w:hint="eastAsia"/>
        </w:rPr>
        <w:t>组播</w:t>
      </w:r>
      <w:r>
        <w:rPr>
          <w:rFonts w:ascii="微软雅黑" w:eastAsia="微软雅黑" w:hAnsi="微软雅黑"/>
        </w:rPr>
        <w:t>封装：</w:t>
      </w:r>
      <w:r>
        <w:rPr>
          <w:rFonts w:ascii="微软雅黑" w:eastAsia="微软雅黑" w:hAnsi="微软雅黑" w:hint="eastAsia"/>
        </w:rPr>
        <w:t>实现点到</w:t>
      </w:r>
      <w:r>
        <w:rPr>
          <w:rFonts w:ascii="微软雅黑" w:eastAsia="微软雅黑" w:hAnsi="微软雅黑"/>
        </w:rPr>
        <w:t>多点的时钟信号同步</w:t>
      </w:r>
      <w:r>
        <w:rPr>
          <w:rFonts w:ascii="微软雅黑" w:eastAsia="微软雅黑" w:hAnsi="微软雅黑" w:hint="eastAsia"/>
        </w:rPr>
        <w:t>。</w:t>
      </w:r>
      <w:r>
        <w:rPr>
          <w:rFonts w:ascii="微软雅黑" w:eastAsia="微软雅黑" w:hAnsi="微软雅黑"/>
        </w:rPr>
        <w:t>对于</w:t>
      </w:r>
      <w:r>
        <w:rPr>
          <w:rFonts w:ascii="微软雅黑" w:eastAsia="微软雅黑" w:hAnsi="微软雅黑" w:hint="eastAsia"/>
        </w:rPr>
        <w:t>同一个</w:t>
      </w:r>
      <w:r>
        <w:rPr>
          <w:rFonts w:ascii="微软雅黑" w:eastAsia="微软雅黑" w:hAnsi="微软雅黑"/>
        </w:rPr>
        <w:t>PTP域，同一个延时测量机制，默认加入同一个组播组，故采用组播封装时，无需配置目的MAC地址或IP地址。——GWN78XX交换机</w:t>
      </w:r>
      <w:r>
        <w:rPr>
          <w:rFonts w:ascii="微软雅黑" w:eastAsia="微软雅黑" w:hAnsi="微软雅黑" w:hint="eastAsia"/>
        </w:rPr>
        <w:t>采用此种方式</w:t>
      </w:r>
    </w:p>
    <w:p w14:paraId="308DCE9E"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hint="eastAsia"/>
        </w:rPr>
        <w:t>（9）时间同步</w:t>
      </w:r>
      <w:r>
        <w:rPr>
          <w:rFonts w:ascii="微软雅黑" w:eastAsia="微软雅黑" w:hAnsi="微软雅黑"/>
        </w:rPr>
        <w:t>步骤</w:t>
      </w:r>
    </w:p>
    <w:p w14:paraId="4B3C5FA3"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步骤1. 建立</w:t>
      </w:r>
      <w:r>
        <w:rPr>
          <w:rFonts w:ascii="微软雅黑" w:eastAsia="微软雅黑" w:hAnsi="微软雅黑"/>
        </w:rPr>
        <w:t>主从关系，选取最优时钟、协商端口主从状态等。</w:t>
      </w:r>
    </w:p>
    <w:p w14:paraId="662DBAB1"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步骤2. 频率</w:t>
      </w:r>
      <w:r>
        <w:rPr>
          <w:rFonts w:ascii="微软雅黑" w:eastAsia="微软雅黑" w:hAnsi="微软雅黑"/>
        </w:rPr>
        <w:t>同步</w:t>
      </w:r>
      <w:r>
        <w:rPr>
          <w:rFonts w:ascii="微软雅黑" w:eastAsia="微软雅黑" w:hAnsi="微软雅黑" w:hint="eastAsia"/>
        </w:rPr>
        <w:t>，</w:t>
      </w:r>
      <w:r>
        <w:rPr>
          <w:rFonts w:ascii="微软雅黑" w:eastAsia="微软雅黑" w:hAnsi="微软雅黑"/>
        </w:rPr>
        <w:t>实现从节点频率</w:t>
      </w:r>
      <w:r>
        <w:rPr>
          <w:rFonts w:ascii="微软雅黑" w:eastAsia="微软雅黑" w:hAnsi="微软雅黑" w:hint="eastAsia"/>
        </w:rPr>
        <w:t>与</w:t>
      </w:r>
      <w:r>
        <w:rPr>
          <w:rFonts w:ascii="微软雅黑" w:eastAsia="微软雅黑" w:hAnsi="微软雅黑"/>
        </w:rPr>
        <w:t>主节点同步。</w:t>
      </w:r>
    </w:p>
    <w:p w14:paraId="03600746"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步骤3. 时间同步</w:t>
      </w:r>
      <w:r>
        <w:rPr>
          <w:rFonts w:ascii="微软雅黑" w:eastAsia="微软雅黑" w:hAnsi="微软雅黑"/>
        </w:rPr>
        <w:t>，实现从节点与主节点同步。</w:t>
      </w:r>
    </w:p>
    <w:p w14:paraId="1603BC48" w14:textId="77777777" w:rsidR="0076630D" w:rsidRDefault="0076630D">
      <w:pPr>
        <w:widowControl/>
        <w:jc w:val="left"/>
        <w:rPr>
          <w:rFonts w:ascii="微软雅黑" w:eastAsia="微软雅黑" w:hAnsi="微软雅黑"/>
        </w:rPr>
      </w:pPr>
    </w:p>
    <w:p w14:paraId="285AE44F" w14:textId="77777777" w:rsidR="0076630D" w:rsidRDefault="00D7272D">
      <w:pPr>
        <w:widowControl/>
        <w:jc w:val="left"/>
        <w:rPr>
          <w:rFonts w:ascii="微软雅黑" w:eastAsia="微软雅黑" w:hAnsi="微软雅黑"/>
          <w:b/>
        </w:rPr>
      </w:pPr>
      <w:r>
        <w:rPr>
          <w:rFonts w:ascii="微软雅黑" w:eastAsia="微软雅黑" w:hAnsi="微软雅黑" w:hint="eastAsia"/>
          <w:b/>
        </w:rPr>
        <w:t xml:space="preserve">    （一）建立</w:t>
      </w:r>
      <w:r>
        <w:rPr>
          <w:rFonts w:ascii="微软雅黑" w:eastAsia="微软雅黑" w:hAnsi="微软雅黑"/>
          <w:b/>
        </w:rPr>
        <w:t>主从</w:t>
      </w:r>
      <w:r>
        <w:rPr>
          <w:rFonts w:ascii="微软雅黑" w:eastAsia="微软雅黑" w:hAnsi="微软雅黑" w:hint="eastAsia"/>
          <w:b/>
        </w:rPr>
        <w:t>关系</w:t>
      </w:r>
    </w:p>
    <w:p w14:paraId="41F56F7C"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具体步骤</w:t>
      </w:r>
      <w:r>
        <w:rPr>
          <w:rFonts w:ascii="微软雅黑" w:eastAsia="微软雅黑" w:hAnsi="微软雅黑"/>
        </w:rPr>
        <w:t>：</w:t>
      </w:r>
    </w:p>
    <w:p w14:paraId="7FC2B824"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PTP通过</w:t>
      </w:r>
      <w:r>
        <w:rPr>
          <w:rFonts w:ascii="微软雅黑" w:eastAsia="微软雅黑" w:hAnsi="微软雅黑"/>
        </w:rPr>
        <w:t>端口接收到和发送Announce报文，实现端口数据集和端口状态机信息的交互。BMC</w:t>
      </w:r>
      <w:r>
        <w:rPr>
          <w:rFonts w:ascii="微软雅黑" w:eastAsia="微软雅黑" w:hAnsi="微软雅黑" w:hint="eastAsia"/>
        </w:rPr>
        <w:t>算法</w:t>
      </w:r>
      <w:r>
        <w:rPr>
          <w:rFonts w:ascii="微软雅黑" w:eastAsia="微软雅黑" w:hAnsi="微软雅黑"/>
        </w:rPr>
        <w:t>通过比较端口数据集和端口状态机，实现时钟主从跟踪关系。</w:t>
      </w:r>
    </w:p>
    <w:p w14:paraId="6C1F43F2"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（1）接收</w:t>
      </w:r>
      <w:r>
        <w:rPr>
          <w:rFonts w:ascii="微软雅黑" w:eastAsia="微软雅黑" w:hAnsi="微软雅黑"/>
        </w:rPr>
        <w:t>和处理来自对端设备端口的Announce报文</w:t>
      </w:r>
    </w:p>
    <w:p w14:paraId="067E9952"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（2）利用</w:t>
      </w:r>
      <w:r>
        <w:rPr>
          <w:rFonts w:ascii="微软雅黑" w:eastAsia="微软雅黑" w:hAnsi="微软雅黑"/>
        </w:rPr>
        <w:t>BMC算法决策出最优时钟和端口的推荐状态，包括Master、Slave和Passive状态</w:t>
      </w:r>
    </w:p>
    <w:p w14:paraId="41CCA2C0"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lastRenderedPageBreak/>
        <w:t>（3）根据</w:t>
      </w:r>
      <w:r>
        <w:rPr>
          <w:rFonts w:ascii="微软雅黑" w:eastAsia="微软雅黑" w:hAnsi="微软雅黑"/>
        </w:rPr>
        <w:t>端口推荐状态，更新端口数据集</w:t>
      </w:r>
    </w:p>
    <w:p w14:paraId="628C6FEC"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（4）按照</w:t>
      </w:r>
      <w:r>
        <w:rPr>
          <w:rFonts w:ascii="微软雅黑" w:eastAsia="微软雅黑" w:hAnsi="微软雅黑"/>
        </w:rPr>
        <w:t>推荐状态和状态决策事件，根据端口状态机决定端口的实际状态，实现时钟同步网络的建立</w:t>
      </w:r>
      <w:r>
        <w:rPr>
          <w:rFonts w:ascii="微软雅黑" w:eastAsia="微软雅黑" w:hAnsi="微软雅黑" w:hint="eastAsia"/>
        </w:rPr>
        <w:t>。</w:t>
      </w:r>
      <w:r>
        <w:rPr>
          <w:rFonts w:ascii="微软雅黑" w:eastAsia="微软雅黑" w:hAnsi="微软雅黑"/>
        </w:rPr>
        <w:t>状态</w:t>
      </w:r>
      <w:r>
        <w:rPr>
          <w:rFonts w:ascii="微软雅黑" w:eastAsia="微软雅黑" w:hAnsi="微软雅黑" w:hint="eastAsia"/>
        </w:rPr>
        <w:t>决策</w:t>
      </w:r>
      <w:r>
        <w:rPr>
          <w:rFonts w:ascii="微软雅黑" w:eastAsia="微软雅黑" w:hAnsi="微软雅黑"/>
        </w:rPr>
        <w:t>事件包括Announce报文的接收</w:t>
      </w:r>
      <w:r>
        <w:rPr>
          <w:rFonts w:ascii="微软雅黑" w:eastAsia="微软雅黑" w:hAnsi="微软雅黑" w:hint="eastAsia"/>
        </w:rPr>
        <w:t>事件</w:t>
      </w:r>
      <w:r>
        <w:rPr>
          <w:rFonts w:ascii="微软雅黑" w:eastAsia="微软雅黑" w:hAnsi="微软雅黑"/>
        </w:rPr>
        <w:t>和接收Announce报文的超时时间结束事件</w:t>
      </w:r>
      <w:r>
        <w:rPr>
          <w:rFonts w:ascii="微软雅黑" w:eastAsia="微软雅黑" w:hAnsi="微软雅黑" w:hint="eastAsia"/>
        </w:rPr>
        <w:t>。当</w:t>
      </w:r>
      <w:r>
        <w:rPr>
          <w:rFonts w:ascii="微软雅黑" w:eastAsia="微软雅黑" w:hAnsi="微软雅黑"/>
        </w:rPr>
        <w:t>接口接收Announce报文的时间间隔大于超时时间间隔时，将此PTP端口状态置为</w:t>
      </w:r>
      <w:r>
        <w:rPr>
          <w:rFonts w:ascii="微软雅黑" w:eastAsia="微软雅黑" w:hAnsi="微软雅黑" w:hint="eastAsia"/>
        </w:rPr>
        <w:t>Master</w:t>
      </w:r>
    </w:p>
    <w:p w14:paraId="40AE9836"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BMC</w:t>
      </w:r>
      <w:r>
        <w:rPr>
          <w:rFonts w:ascii="微软雅黑" w:eastAsia="微软雅黑" w:hAnsi="微软雅黑"/>
        </w:rPr>
        <w:t>算法</w:t>
      </w:r>
      <w:r>
        <w:rPr>
          <w:rFonts w:ascii="微软雅黑" w:eastAsia="微软雅黑" w:hAnsi="微软雅黑" w:hint="eastAsia"/>
        </w:rPr>
        <w:t>主要包括2部分</w:t>
      </w:r>
      <w:r>
        <w:rPr>
          <w:rFonts w:ascii="微软雅黑" w:eastAsia="微软雅黑" w:hAnsi="微软雅黑"/>
        </w:rPr>
        <w:t>：</w:t>
      </w:r>
    </w:p>
    <w:p w14:paraId="0512238A" w14:textId="77777777" w:rsidR="0076630D" w:rsidRDefault="00D7272D" w:rsidP="00B10728">
      <w:pPr>
        <w:pStyle w:val="af2"/>
        <w:widowControl/>
        <w:numPr>
          <w:ilvl w:val="0"/>
          <w:numId w:val="544"/>
        </w:numPr>
        <w:ind w:firstLineChars="0"/>
        <w:jc w:val="left"/>
        <w:rPr>
          <w:rFonts w:ascii="微软雅黑" w:eastAsia="微软雅黑" w:hAnsi="微软雅黑"/>
        </w:rPr>
      </w:pPr>
      <w:r>
        <w:rPr>
          <w:rFonts w:ascii="微软雅黑" w:eastAsia="微软雅黑" w:hAnsi="微软雅黑" w:hint="eastAsia"/>
        </w:rPr>
        <w:t>数据比较算法</w:t>
      </w:r>
      <w:r>
        <w:rPr>
          <w:rFonts w:ascii="微软雅黑" w:eastAsia="微软雅黑" w:hAnsi="微软雅黑"/>
        </w:rPr>
        <w:t>：比较两个时钟以决定哪个</w:t>
      </w:r>
      <w:r>
        <w:rPr>
          <w:rFonts w:ascii="微软雅黑" w:eastAsia="微软雅黑" w:hAnsi="微软雅黑" w:hint="eastAsia"/>
        </w:rPr>
        <w:t>作为最优</w:t>
      </w:r>
      <w:r>
        <w:rPr>
          <w:rFonts w:ascii="微软雅黑" w:eastAsia="微软雅黑" w:hAnsi="微软雅黑"/>
        </w:rPr>
        <w:t>时钟</w:t>
      </w:r>
    </w:p>
    <w:p w14:paraId="23EA2965" w14:textId="77777777" w:rsidR="0076630D" w:rsidRDefault="00D7272D" w:rsidP="00B10728">
      <w:pPr>
        <w:pStyle w:val="af2"/>
        <w:widowControl/>
        <w:numPr>
          <w:ilvl w:val="0"/>
          <w:numId w:val="544"/>
        </w:numPr>
        <w:ind w:firstLineChars="0"/>
        <w:jc w:val="left"/>
        <w:rPr>
          <w:rFonts w:ascii="微软雅黑" w:eastAsia="微软雅黑" w:hAnsi="微软雅黑"/>
        </w:rPr>
      </w:pPr>
      <w:r>
        <w:rPr>
          <w:rFonts w:ascii="微软雅黑" w:eastAsia="微软雅黑" w:hAnsi="微软雅黑" w:hint="eastAsia"/>
        </w:rPr>
        <w:t>状态决定</w:t>
      </w:r>
      <w:r>
        <w:rPr>
          <w:rFonts w:ascii="微软雅黑" w:eastAsia="微软雅黑" w:hAnsi="微软雅黑"/>
        </w:rPr>
        <w:t>算法：计算端口应该处于的</w:t>
      </w:r>
      <w:r>
        <w:rPr>
          <w:rFonts w:ascii="微软雅黑" w:eastAsia="微软雅黑" w:hAnsi="微软雅黑" w:hint="eastAsia"/>
        </w:rPr>
        <w:t>状态</w:t>
      </w:r>
    </w:p>
    <w:p w14:paraId="6942CD5F" w14:textId="77777777" w:rsidR="0076630D" w:rsidRDefault="00D7272D">
      <w:pPr>
        <w:widowControl/>
        <w:jc w:val="left"/>
        <w:rPr>
          <w:rFonts w:ascii="微软雅黑" w:eastAsia="微软雅黑" w:hAnsi="微软雅黑"/>
          <w:b/>
        </w:rPr>
      </w:pPr>
      <w:r>
        <w:rPr>
          <w:rFonts w:ascii="微软雅黑" w:eastAsia="微软雅黑" w:hAnsi="微软雅黑" w:hint="eastAsia"/>
        </w:rPr>
        <w:t xml:space="preserve">    </w:t>
      </w:r>
      <w:r>
        <w:rPr>
          <w:rFonts w:ascii="微软雅黑" w:eastAsia="微软雅黑" w:hAnsi="微软雅黑" w:hint="eastAsia"/>
          <w:b/>
        </w:rPr>
        <w:t>（二）PTP</w:t>
      </w:r>
      <w:r>
        <w:rPr>
          <w:rFonts w:ascii="微软雅黑" w:eastAsia="微软雅黑" w:hAnsi="微软雅黑"/>
          <w:b/>
        </w:rPr>
        <w:t>时间同步</w:t>
      </w:r>
    </w:p>
    <w:p w14:paraId="42CDB2DE" w14:textId="77777777" w:rsidR="0076630D" w:rsidRDefault="00D7272D">
      <w:pPr>
        <w:widowControl/>
        <w:ind w:firstLine="420"/>
        <w:jc w:val="left"/>
        <w:rPr>
          <w:rFonts w:ascii="微软雅黑" w:eastAsia="微软雅黑" w:hAnsi="微软雅黑"/>
        </w:rPr>
      </w:pPr>
      <w:r>
        <w:rPr>
          <w:rFonts w:ascii="微软雅黑" w:eastAsia="微软雅黑" w:hAnsi="微软雅黑"/>
        </w:rPr>
        <w:t>PTP时间同步有两种不同的</w:t>
      </w:r>
      <w:r>
        <w:rPr>
          <w:rFonts w:ascii="微软雅黑" w:eastAsia="微软雅黑" w:hAnsi="微软雅黑" w:hint="eastAsia"/>
        </w:rPr>
        <w:t>同步</w:t>
      </w:r>
      <w:r>
        <w:rPr>
          <w:rFonts w:ascii="微软雅黑" w:eastAsia="微软雅黑" w:hAnsi="微软雅黑"/>
        </w:rPr>
        <w:t>方式</w:t>
      </w:r>
      <w:r>
        <w:rPr>
          <w:rFonts w:ascii="微软雅黑" w:eastAsia="微软雅黑" w:hAnsi="微软雅黑" w:hint="eastAsia"/>
        </w:rPr>
        <w:t>：</w:t>
      </w:r>
      <w:r>
        <w:rPr>
          <w:rFonts w:ascii="微软雅黑" w:eastAsia="微软雅黑" w:hAnsi="微软雅黑"/>
        </w:rPr>
        <w:t>Delay方式和Pdelay方式</w:t>
      </w:r>
      <w:r>
        <w:rPr>
          <w:rFonts w:ascii="微软雅黑" w:eastAsia="微软雅黑" w:hAnsi="微软雅黑" w:hint="eastAsia"/>
        </w:rPr>
        <w:t>。</w:t>
      </w:r>
    </w:p>
    <w:p w14:paraId="6853C411" w14:textId="77777777" w:rsidR="0076630D" w:rsidRDefault="00D7272D" w:rsidP="00B10728">
      <w:pPr>
        <w:pStyle w:val="af2"/>
        <w:widowControl/>
        <w:numPr>
          <w:ilvl w:val="0"/>
          <w:numId w:val="545"/>
        </w:numPr>
        <w:ind w:firstLineChars="0"/>
        <w:jc w:val="left"/>
        <w:rPr>
          <w:rFonts w:ascii="微软雅黑" w:eastAsia="微软雅黑" w:hAnsi="微软雅黑"/>
        </w:rPr>
      </w:pPr>
      <w:r>
        <w:rPr>
          <w:rFonts w:ascii="微软雅黑" w:eastAsia="微软雅黑" w:hAnsi="微软雅黑" w:hint="eastAsia"/>
        </w:rPr>
        <w:t>延时请求</w:t>
      </w:r>
      <w:r>
        <w:rPr>
          <w:rFonts w:ascii="微软雅黑" w:eastAsia="微软雅黑" w:hAnsi="微软雅黑"/>
        </w:rPr>
        <w:t>-请求响应机制E2E(End to End)</w:t>
      </w:r>
      <w:r>
        <w:rPr>
          <w:rFonts w:ascii="微软雅黑" w:eastAsia="微软雅黑" w:hAnsi="微软雅黑" w:hint="eastAsia"/>
        </w:rPr>
        <w:t>：</w:t>
      </w:r>
      <w:r>
        <w:rPr>
          <w:rFonts w:ascii="微软雅黑" w:eastAsia="微软雅黑" w:hAnsi="微软雅黑"/>
        </w:rPr>
        <w:t>根据主从时钟之间的整体路径延时时间计算时间差，对应Delay时间同步方式</w:t>
      </w:r>
    </w:p>
    <w:p w14:paraId="70959CB6" w14:textId="77777777" w:rsidR="0076630D" w:rsidRDefault="00D7272D" w:rsidP="00B10728">
      <w:pPr>
        <w:pStyle w:val="af2"/>
        <w:widowControl/>
        <w:numPr>
          <w:ilvl w:val="0"/>
          <w:numId w:val="545"/>
        </w:numPr>
        <w:ind w:firstLineChars="0"/>
        <w:jc w:val="left"/>
        <w:rPr>
          <w:rFonts w:ascii="微软雅黑" w:eastAsia="微软雅黑" w:hAnsi="微软雅黑"/>
        </w:rPr>
      </w:pPr>
      <w:r>
        <w:rPr>
          <w:rFonts w:ascii="微软雅黑" w:eastAsia="微软雅黑" w:hAnsi="微软雅黑" w:hint="eastAsia"/>
        </w:rPr>
        <w:t>对端</w:t>
      </w:r>
      <w:r>
        <w:rPr>
          <w:rFonts w:ascii="微软雅黑" w:eastAsia="微软雅黑" w:hAnsi="微软雅黑"/>
        </w:rPr>
        <w:t>延时机制P2P(Peer to Peer)</w:t>
      </w:r>
      <w:r>
        <w:rPr>
          <w:rFonts w:ascii="微软雅黑" w:eastAsia="微软雅黑" w:hAnsi="微软雅黑" w:hint="eastAsia"/>
        </w:rPr>
        <w:t>：</w:t>
      </w:r>
      <w:r>
        <w:rPr>
          <w:rFonts w:ascii="微软雅黑" w:eastAsia="微软雅黑" w:hAnsi="微软雅黑"/>
        </w:rPr>
        <w:t>根据主从时钟之间的每一条链路延时时间计算时间差，对应Pdelay时间同步方式</w:t>
      </w:r>
    </w:p>
    <w:p w14:paraId="36A9D878" w14:textId="77777777" w:rsidR="0076630D" w:rsidRDefault="0076630D">
      <w:pPr>
        <w:widowControl/>
        <w:jc w:val="left"/>
        <w:rPr>
          <w:rFonts w:ascii="微软雅黑" w:eastAsia="微软雅黑" w:hAnsi="微软雅黑"/>
        </w:rPr>
      </w:pPr>
    </w:p>
    <w:p w14:paraId="2CE2523B" w14:textId="5218337A" w:rsidR="0076630D" w:rsidRDefault="00D7272D">
      <w:pPr>
        <w:widowControl/>
        <w:jc w:val="left"/>
        <w:rPr>
          <w:rFonts w:ascii="微软雅黑" w:eastAsia="微软雅黑" w:hAnsi="微软雅黑"/>
        </w:rPr>
      </w:pPr>
      <w:r>
        <w:rPr>
          <w:rFonts w:ascii="微软雅黑" w:eastAsia="微软雅黑" w:hAnsi="微软雅黑" w:hint="eastAsia"/>
        </w:rPr>
        <w:t>当前</w:t>
      </w:r>
      <w:r>
        <w:rPr>
          <w:rFonts w:ascii="微软雅黑" w:eastAsia="微软雅黑" w:hAnsi="微软雅黑"/>
        </w:rPr>
        <w:t>暂仅支持</w:t>
      </w:r>
      <w:r w:rsidR="00E93807">
        <w:rPr>
          <w:rFonts w:ascii="微软雅黑" w:eastAsia="微软雅黑" w:hAnsi="微软雅黑" w:hint="eastAsia"/>
        </w:rPr>
        <w:t>93</w:t>
      </w:r>
      <w:r w:rsidR="00E93807">
        <w:rPr>
          <w:rFonts w:ascii="微软雅黑" w:eastAsia="微软雅黑" w:hAnsi="微软雅黑"/>
        </w:rPr>
        <w:t>XX</w:t>
      </w:r>
      <w:r>
        <w:rPr>
          <w:rFonts w:ascii="微软雅黑" w:eastAsia="微软雅黑" w:hAnsi="微软雅黑" w:hint="eastAsia"/>
        </w:rPr>
        <w:t>平台</w:t>
      </w:r>
      <w:r>
        <w:rPr>
          <w:rFonts w:ascii="微软雅黑" w:eastAsia="微软雅黑" w:hAnsi="微软雅黑"/>
        </w:rPr>
        <w:t>的型号，</w:t>
      </w:r>
      <w:r w:rsidR="00E93807">
        <w:rPr>
          <w:rFonts w:ascii="微软雅黑" w:eastAsia="微软雅黑" w:hAnsi="微软雅黑" w:hint="eastAsia"/>
        </w:rPr>
        <w:t>包括</w:t>
      </w:r>
      <w:r w:rsidR="00E93807">
        <w:rPr>
          <w:rFonts w:ascii="微软雅黑" w:eastAsia="微软雅黑" w:hAnsi="微软雅黑"/>
        </w:rPr>
        <w:t>GWN7806(P)/</w:t>
      </w:r>
      <w:r>
        <w:rPr>
          <w:rFonts w:ascii="微软雅黑" w:eastAsia="微软雅黑" w:hAnsi="微软雅黑"/>
        </w:rPr>
        <w:t>GWN7811(P)/12P/13(P)</w:t>
      </w:r>
      <w:r w:rsidR="00B11868">
        <w:rPr>
          <w:rFonts w:ascii="微软雅黑" w:eastAsia="微软雅黑" w:hAnsi="微软雅黑"/>
        </w:rPr>
        <w:t>/GWN783</w:t>
      </w:r>
      <w:r w:rsidR="00406F31">
        <w:rPr>
          <w:rFonts w:ascii="微软雅黑" w:eastAsia="微软雅黑" w:hAnsi="微软雅黑"/>
        </w:rPr>
        <w:t>1/30</w:t>
      </w:r>
      <w:r>
        <w:rPr>
          <w:rFonts w:ascii="微软雅黑" w:eastAsia="微软雅黑" w:hAnsi="微软雅黑"/>
        </w:rPr>
        <w:t>。</w:t>
      </w:r>
      <w:r w:rsidR="00E93807" w:rsidRPr="00864DCB">
        <w:rPr>
          <w:rFonts w:ascii="微软雅黑" w:eastAsia="微软雅黑" w:hAnsi="微软雅黑" w:hint="eastAsia"/>
          <w:strike/>
          <w:color w:val="B2B2B2"/>
        </w:rPr>
        <w:t>暂仅</w:t>
      </w:r>
      <w:r w:rsidR="00E93807" w:rsidRPr="00864DCB">
        <w:rPr>
          <w:rFonts w:ascii="微软雅黑" w:eastAsia="微软雅黑" w:hAnsi="微软雅黑"/>
          <w:strike/>
          <w:color w:val="B2B2B2"/>
        </w:rPr>
        <w:t>先支持E2E TC。</w:t>
      </w:r>
    </w:p>
    <w:p w14:paraId="5A9A9E8F" w14:textId="1E88923C" w:rsidR="003067A4" w:rsidRDefault="003067A4">
      <w:pPr>
        <w:widowControl/>
        <w:jc w:val="left"/>
        <w:rPr>
          <w:rFonts w:ascii="微软雅黑" w:eastAsia="微软雅黑" w:hAnsi="微软雅黑"/>
        </w:rPr>
      </w:pPr>
      <w:r>
        <w:rPr>
          <w:rFonts w:ascii="微软雅黑" w:eastAsia="微软雅黑" w:hAnsi="微软雅黑" w:hint="eastAsia"/>
        </w:rPr>
        <w:t>PTP</w:t>
      </w:r>
      <w:r>
        <w:rPr>
          <w:rFonts w:ascii="微软雅黑" w:eastAsia="微软雅黑" w:hAnsi="微软雅黑"/>
        </w:rPr>
        <w:t xml:space="preserve"> TC暂仅支持管理VLAN。</w:t>
      </w:r>
    </w:p>
    <w:p w14:paraId="017964B9" w14:textId="77777777" w:rsidR="0076630D" w:rsidRDefault="00D7272D">
      <w:pPr>
        <w:widowControl/>
        <w:jc w:val="left"/>
        <w:rPr>
          <w:rFonts w:ascii="微软雅黑" w:eastAsia="微软雅黑" w:hAnsi="微软雅黑"/>
        </w:rPr>
      </w:pPr>
      <w:r>
        <w:rPr>
          <w:rFonts w:ascii="微软雅黑" w:eastAsia="微软雅黑" w:hAnsi="微软雅黑" w:hint="eastAsia"/>
        </w:rPr>
        <w:t>【配置参数】</w:t>
      </w:r>
    </w:p>
    <w:p w14:paraId="5CA883BF" w14:textId="77777777" w:rsidR="0076630D" w:rsidRDefault="00D7272D">
      <w:pPr>
        <w:widowControl/>
        <w:jc w:val="left"/>
        <w:rPr>
          <w:rFonts w:ascii="微软雅黑" w:eastAsia="微软雅黑" w:hAnsi="微软雅黑"/>
        </w:rPr>
      </w:pPr>
      <w:r>
        <w:rPr>
          <w:rFonts w:ascii="微软雅黑" w:eastAsia="微软雅黑" w:hAnsi="微软雅黑" w:hint="eastAsia"/>
        </w:rPr>
        <w:t>全局</w:t>
      </w:r>
      <w:r>
        <w:rPr>
          <w:rFonts w:ascii="微软雅黑" w:eastAsia="微软雅黑" w:hAnsi="微软雅黑"/>
        </w:rPr>
        <w:t>设置：</w:t>
      </w:r>
    </w:p>
    <w:p w14:paraId="47D31270" w14:textId="212461D7" w:rsidR="0076630D" w:rsidRDefault="001C41A2" w:rsidP="00B10728">
      <w:pPr>
        <w:pStyle w:val="af2"/>
        <w:widowControl/>
        <w:numPr>
          <w:ilvl w:val="0"/>
          <w:numId w:val="546"/>
        </w:numPr>
        <w:ind w:firstLineChars="0"/>
        <w:jc w:val="left"/>
        <w:rPr>
          <w:rFonts w:ascii="微软雅黑" w:eastAsia="微软雅黑" w:hAnsi="微软雅黑"/>
        </w:rPr>
      </w:pPr>
      <w:r>
        <w:rPr>
          <w:rFonts w:ascii="微软雅黑" w:eastAsia="微软雅黑" w:hAnsi="微软雅黑"/>
        </w:rPr>
        <w:t>1588v2 TC</w:t>
      </w:r>
      <w:r w:rsidR="00D7272D">
        <w:rPr>
          <w:rFonts w:ascii="微软雅黑" w:eastAsia="微软雅黑" w:hAnsi="微软雅黑" w:hint="eastAsia"/>
        </w:rPr>
        <w:t>：</w:t>
      </w:r>
      <w:r w:rsidR="00D7272D">
        <w:rPr>
          <w:rFonts w:ascii="微软雅黑" w:eastAsia="微软雅黑" w:hAnsi="微软雅黑"/>
        </w:rPr>
        <w:t>【</w:t>
      </w:r>
      <w:r w:rsidR="00D7272D">
        <w:rPr>
          <w:rFonts w:ascii="微软雅黑" w:eastAsia="微软雅黑" w:hAnsi="微软雅黑" w:hint="eastAsia"/>
        </w:rPr>
        <w:t>开关</w:t>
      </w:r>
      <w:r w:rsidR="00D7272D">
        <w:rPr>
          <w:rFonts w:ascii="微软雅黑" w:eastAsia="微软雅黑" w:hAnsi="微软雅黑"/>
        </w:rPr>
        <w:t>】</w:t>
      </w:r>
      <w:r w:rsidR="00D7272D">
        <w:rPr>
          <w:rFonts w:ascii="微软雅黑" w:eastAsia="微软雅黑" w:hAnsi="微软雅黑" w:hint="eastAsia"/>
        </w:rPr>
        <w:t>设置</w:t>
      </w:r>
      <w:r w:rsidR="00D7272D">
        <w:rPr>
          <w:rFonts w:ascii="微软雅黑" w:eastAsia="微软雅黑" w:hAnsi="微软雅黑"/>
        </w:rPr>
        <w:t>是否开启设备PTP功能，默认关闭</w:t>
      </w:r>
      <w:r w:rsidR="00D7272D">
        <w:rPr>
          <w:rFonts w:ascii="微软雅黑" w:eastAsia="微软雅黑" w:hAnsi="微软雅黑" w:hint="eastAsia"/>
        </w:rPr>
        <w:t>。</w:t>
      </w:r>
      <w:r w:rsidR="00D7272D">
        <w:rPr>
          <w:rFonts w:ascii="微软雅黑" w:eastAsia="微软雅黑" w:hAnsi="微软雅黑"/>
        </w:rPr>
        <w:t>开启后</w:t>
      </w:r>
      <w:r w:rsidR="00D7272D">
        <w:rPr>
          <w:rFonts w:ascii="微软雅黑" w:eastAsia="微软雅黑" w:hAnsi="微软雅黑" w:hint="eastAsia"/>
        </w:rPr>
        <w:t>，</w:t>
      </w:r>
      <w:r w:rsidR="00D7272D">
        <w:rPr>
          <w:rFonts w:ascii="微软雅黑" w:eastAsia="微软雅黑" w:hAnsi="微软雅黑"/>
        </w:rPr>
        <w:t>需</w:t>
      </w:r>
      <w:r w:rsidR="00D7272D">
        <w:rPr>
          <w:rFonts w:ascii="微软雅黑" w:eastAsia="微软雅黑" w:hAnsi="微软雅黑" w:hint="eastAsia"/>
        </w:rPr>
        <w:t>进行如下</w:t>
      </w:r>
      <w:r w:rsidR="00D7272D">
        <w:rPr>
          <w:rFonts w:ascii="微软雅黑" w:eastAsia="微软雅黑" w:hAnsi="微软雅黑"/>
        </w:rPr>
        <w:t>设置</w:t>
      </w:r>
      <w:r w:rsidR="00D7272D">
        <w:rPr>
          <w:rFonts w:ascii="微软雅黑" w:eastAsia="微软雅黑" w:hAnsi="微软雅黑" w:hint="eastAsia"/>
        </w:rPr>
        <w:t>：</w:t>
      </w:r>
    </w:p>
    <w:p w14:paraId="07771EF8" w14:textId="08796BB9" w:rsidR="0076630D" w:rsidRDefault="00D7272D" w:rsidP="00B10728">
      <w:pPr>
        <w:pStyle w:val="af2"/>
        <w:widowControl/>
        <w:numPr>
          <w:ilvl w:val="0"/>
          <w:numId w:val="546"/>
        </w:numPr>
        <w:ind w:firstLineChars="0"/>
        <w:jc w:val="left"/>
        <w:rPr>
          <w:rFonts w:ascii="微软雅黑" w:eastAsia="微软雅黑" w:hAnsi="微软雅黑"/>
        </w:rPr>
      </w:pPr>
      <w:r>
        <w:rPr>
          <w:rFonts w:ascii="微软雅黑" w:eastAsia="微软雅黑" w:hAnsi="微软雅黑" w:hint="eastAsia"/>
        </w:rPr>
        <w:lastRenderedPageBreak/>
        <w:t>设备</w:t>
      </w:r>
      <w:r>
        <w:rPr>
          <w:rFonts w:ascii="微软雅黑" w:eastAsia="微软雅黑" w:hAnsi="微软雅黑"/>
        </w:rPr>
        <w:t>类型：</w:t>
      </w:r>
      <w:r>
        <w:rPr>
          <w:rFonts w:ascii="微软雅黑" w:eastAsia="微软雅黑" w:hAnsi="微软雅黑" w:hint="eastAsia"/>
        </w:rPr>
        <w:t>【单选】设置</w:t>
      </w:r>
      <w:r>
        <w:rPr>
          <w:rFonts w:ascii="微软雅黑" w:eastAsia="微软雅黑" w:hAnsi="微软雅黑"/>
        </w:rPr>
        <w:t>设备的PTP类型，选项有{P2P TC | E2E TC}</w:t>
      </w:r>
      <w:r>
        <w:rPr>
          <w:rFonts w:ascii="微软雅黑" w:eastAsia="微软雅黑" w:hAnsi="微软雅黑" w:hint="eastAsia"/>
        </w:rPr>
        <w:t>，</w:t>
      </w:r>
      <w:r>
        <w:rPr>
          <w:rFonts w:ascii="微软雅黑" w:eastAsia="微软雅黑" w:hAnsi="微软雅黑"/>
        </w:rPr>
        <w:t>默认</w:t>
      </w:r>
      <w:r w:rsidR="000801F7">
        <w:rPr>
          <w:rFonts w:ascii="微软雅黑" w:eastAsia="微软雅黑" w:hAnsi="微软雅黑" w:hint="eastAsia"/>
        </w:rPr>
        <w:t>E2E</w:t>
      </w:r>
      <w:r w:rsidR="000801F7">
        <w:rPr>
          <w:rFonts w:ascii="微软雅黑" w:eastAsia="微软雅黑" w:hAnsi="微软雅黑"/>
        </w:rPr>
        <w:t xml:space="preserve"> TC</w:t>
      </w:r>
      <w:r>
        <w:rPr>
          <w:rFonts w:ascii="微软雅黑" w:eastAsia="微软雅黑" w:hAnsi="微软雅黑"/>
        </w:rPr>
        <w:t>。</w:t>
      </w:r>
    </w:p>
    <w:p w14:paraId="12364FAA" w14:textId="77777777" w:rsidR="0076630D" w:rsidRDefault="00D7272D">
      <w:pPr>
        <w:pStyle w:val="af2"/>
        <w:widowControl/>
        <w:ind w:left="839" w:firstLineChars="0" w:firstLine="0"/>
        <w:jc w:val="left"/>
        <w:rPr>
          <w:rFonts w:ascii="微软雅黑" w:eastAsia="微软雅黑" w:hAnsi="微软雅黑"/>
        </w:rPr>
      </w:pPr>
      <w:r>
        <w:rPr>
          <w:rFonts w:ascii="微软雅黑" w:eastAsia="微软雅黑" w:hAnsi="微软雅黑" w:hint="eastAsia"/>
        </w:rPr>
        <w:t>当且仅当</w:t>
      </w:r>
      <w:r>
        <w:rPr>
          <w:rFonts w:ascii="微软雅黑" w:eastAsia="微软雅黑" w:hAnsi="微软雅黑"/>
        </w:rPr>
        <w:t>设备类型选择“PTP TC”</w:t>
      </w:r>
      <w:r>
        <w:rPr>
          <w:rFonts w:ascii="微软雅黑" w:eastAsia="微软雅黑" w:hAnsi="微软雅黑" w:hint="eastAsia"/>
        </w:rPr>
        <w:t>时</w:t>
      </w:r>
      <w:r>
        <w:rPr>
          <w:rFonts w:ascii="微软雅黑" w:eastAsia="微软雅黑" w:hAnsi="微软雅黑"/>
        </w:rPr>
        <w:t>，</w:t>
      </w:r>
      <w:r>
        <w:rPr>
          <w:rFonts w:ascii="微软雅黑" w:eastAsia="微软雅黑" w:hAnsi="微软雅黑" w:hint="eastAsia"/>
        </w:rPr>
        <w:t>还</w:t>
      </w:r>
      <w:r>
        <w:rPr>
          <w:rFonts w:ascii="微软雅黑" w:eastAsia="微软雅黑" w:hAnsi="微软雅黑"/>
        </w:rPr>
        <w:t>需要支持如下</w:t>
      </w:r>
      <w:r>
        <w:rPr>
          <w:rFonts w:ascii="微软雅黑" w:eastAsia="微软雅黑" w:hAnsi="微软雅黑" w:hint="eastAsia"/>
        </w:rPr>
        <w:t>三个</w:t>
      </w:r>
      <w:r>
        <w:rPr>
          <w:rFonts w:ascii="微软雅黑" w:eastAsia="微软雅黑" w:hAnsi="微软雅黑"/>
        </w:rPr>
        <w:t>配置</w:t>
      </w:r>
      <w:r>
        <w:rPr>
          <w:rFonts w:ascii="微软雅黑" w:eastAsia="微软雅黑" w:hAnsi="微软雅黑" w:hint="eastAsia"/>
        </w:rPr>
        <w:t>（E2E</w:t>
      </w:r>
      <w:r>
        <w:rPr>
          <w:rFonts w:ascii="微软雅黑" w:eastAsia="微软雅黑" w:hAnsi="微软雅黑"/>
        </w:rPr>
        <w:t xml:space="preserve"> TC完全采用硬件实现，故无</w:t>
      </w:r>
      <w:r>
        <w:rPr>
          <w:rFonts w:ascii="微软雅黑" w:eastAsia="微软雅黑" w:hAnsi="微软雅黑" w:hint="eastAsia"/>
        </w:rPr>
        <w:t>）</w:t>
      </w:r>
      <w:r>
        <w:rPr>
          <w:rFonts w:ascii="微软雅黑" w:eastAsia="微软雅黑" w:hAnsi="微软雅黑"/>
        </w:rPr>
        <w:t>：</w:t>
      </w:r>
    </w:p>
    <w:p w14:paraId="489ADD89" w14:textId="77777777" w:rsidR="0076630D" w:rsidRDefault="00D7272D" w:rsidP="00B10728">
      <w:pPr>
        <w:pStyle w:val="af2"/>
        <w:widowControl/>
        <w:numPr>
          <w:ilvl w:val="0"/>
          <w:numId w:val="546"/>
        </w:numPr>
        <w:ind w:firstLineChars="0"/>
        <w:jc w:val="left"/>
        <w:rPr>
          <w:rFonts w:ascii="微软雅黑" w:eastAsia="微软雅黑" w:hAnsi="微软雅黑"/>
        </w:rPr>
      </w:pPr>
      <w:r>
        <w:rPr>
          <w:rFonts w:ascii="微软雅黑" w:eastAsia="微软雅黑" w:hAnsi="微软雅黑" w:hint="eastAsia"/>
        </w:rPr>
        <w:t>报文封装方式</w:t>
      </w:r>
      <w:r>
        <w:rPr>
          <w:rFonts w:ascii="微软雅黑" w:eastAsia="微软雅黑" w:hAnsi="微软雅黑"/>
        </w:rPr>
        <w:t>：</w:t>
      </w:r>
      <w:r>
        <w:rPr>
          <w:rFonts w:ascii="微软雅黑" w:eastAsia="微软雅黑" w:hAnsi="微软雅黑" w:hint="eastAsia"/>
        </w:rPr>
        <w:t>【单选】设置1588</w:t>
      </w:r>
      <w:r>
        <w:rPr>
          <w:rFonts w:ascii="微软雅黑" w:eastAsia="微软雅黑" w:hAnsi="微软雅黑"/>
        </w:rPr>
        <w:t>v2</w:t>
      </w:r>
      <w:r>
        <w:rPr>
          <w:rFonts w:ascii="微软雅黑" w:eastAsia="微软雅黑" w:hAnsi="微软雅黑" w:hint="eastAsia"/>
        </w:rPr>
        <w:t>报文</w:t>
      </w:r>
      <w:r>
        <w:rPr>
          <w:rFonts w:ascii="微软雅黑" w:eastAsia="微软雅黑" w:hAnsi="微软雅黑"/>
        </w:rPr>
        <w:t>的封装方式，</w:t>
      </w:r>
      <w:r>
        <w:rPr>
          <w:rFonts w:ascii="微软雅黑" w:eastAsia="微软雅黑" w:hAnsi="微软雅黑" w:hint="eastAsia"/>
        </w:rPr>
        <w:t>选项</w:t>
      </w:r>
      <w:r>
        <w:rPr>
          <w:rFonts w:ascii="微软雅黑" w:eastAsia="微软雅黑" w:hAnsi="微软雅黑"/>
        </w:rPr>
        <w:t>有{MAC封装</w:t>
      </w:r>
      <w:r>
        <w:rPr>
          <w:rFonts w:ascii="微软雅黑" w:eastAsia="微软雅黑" w:hAnsi="微软雅黑" w:hint="eastAsia"/>
        </w:rPr>
        <w:t xml:space="preserve"> </w:t>
      </w:r>
      <w:r>
        <w:rPr>
          <w:rFonts w:ascii="微软雅黑" w:eastAsia="微软雅黑" w:hAnsi="微软雅黑"/>
        </w:rPr>
        <w:t>| UDP封装}</w:t>
      </w:r>
      <w:r>
        <w:rPr>
          <w:rFonts w:ascii="微软雅黑" w:eastAsia="微软雅黑" w:hAnsi="微软雅黑" w:hint="eastAsia"/>
        </w:rPr>
        <w:t>，</w:t>
      </w:r>
      <w:r>
        <w:rPr>
          <w:rFonts w:ascii="微软雅黑" w:eastAsia="微软雅黑" w:hAnsi="微软雅黑"/>
        </w:rPr>
        <w:t>默认MAC</w:t>
      </w:r>
      <w:r>
        <w:rPr>
          <w:rFonts w:ascii="微软雅黑" w:eastAsia="微软雅黑" w:hAnsi="微软雅黑" w:hint="eastAsia"/>
        </w:rPr>
        <w:t>封装</w:t>
      </w:r>
      <w:r>
        <w:rPr>
          <w:rFonts w:ascii="微软雅黑" w:eastAsia="微软雅黑" w:hAnsi="微软雅黑"/>
        </w:rPr>
        <w:t>。</w:t>
      </w:r>
      <w:r>
        <w:rPr>
          <w:rFonts w:ascii="微软雅黑" w:eastAsia="微软雅黑" w:hAnsi="微软雅黑" w:hint="eastAsia"/>
        </w:rPr>
        <w:t>通过</w:t>
      </w:r>
      <w:r>
        <w:rPr>
          <w:rFonts w:ascii="微软雅黑" w:eastAsia="微软雅黑" w:hAnsi="微软雅黑"/>
        </w:rPr>
        <w:t>报文进行时间同步的各设备接口发</w:t>
      </w:r>
      <w:r>
        <w:rPr>
          <w:rFonts w:ascii="微软雅黑" w:eastAsia="微软雅黑" w:hAnsi="微软雅黑" w:hint="eastAsia"/>
        </w:rPr>
        <w:t>送</w:t>
      </w:r>
      <w:r>
        <w:rPr>
          <w:rFonts w:ascii="微软雅黑" w:eastAsia="微软雅黑" w:hAnsi="微软雅黑"/>
        </w:rPr>
        <w:t>出的报文封装方式必须一样</w:t>
      </w:r>
      <w:r>
        <w:rPr>
          <w:rFonts w:ascii="微软雅黑" w:eastAsia="微软雅黑" w:hAnsi="微软雅黑" w:hint="eastAsia"/>
        </w:rPr>
        <w:t>，</w:t>
      </w:r>
      <w:r>
        <w:rPr>
          <w:rFonts w:ascii="微软雅黑" w:eastAsia="微软雅黑" w:hAnsi="微软雅黑"/>
        </w:rPr>
        <w:t>否则无法进行时间同步。</w:t>
      </w:r>
    </w:p>
    <w:p w14:paraId="7831B41F" w14:textId="77777777" w:rsidR="0076630D" w:rsidRDefault="00D7272D">
      <w:pPr>
        <w:pStyle w:val="af2"/>
        <w:widowControl/>
        <w:ind w:left="839" w:firstLineChars="0" w:firstLine="0"/>
        <w:jc w:val="left"/>
        <w:rPr>
          <w:rFonts w:ascii="微软雅黑" w:eastAsia="微软雅黑" w:hAnsi="微软雅黑"/>
        </w:rPr>
      </w:pPr>
      <w:r>
        <w:rPr>
          <w:rFonts w:ascii="微软雅黑" w:eastAsia="微软雅黑" w:hAnsi="微软雅黑" w:hint="eastAsia"/>
        </w:rPr>
        <w:t>GWN78XX交换机</w:t>
      </w:r>
      <w:r>
        <w:rPr>
          <w:rFonts w:ascii="微软雅黑" w:eastAsia="微软雅黑" w:hAnsi="微软雅黑"/>
        </w:rPr>
        <w:t>采用组播封装方式，</w:t>
      </w:r>
      <w:r>
        <w:rPr>
          <w:rFonts w:ascii="微软雅黑" w:eastAsia="微软雅黑" w:hAnsi="微软雅黑" w:hint="eastAsia"/>
        </w:rPr>
        <w:t>故</w:t>
      </w:r>
      <w:r>
        <w:rPr>
          <w:rFonts w:ascii="微软雅黑" w:eastAsia="微软雅黑" w:hAnsi="微软雅黑"/>
        </w:rPr>
        <w:t>无需配置目的MAC地址</w:t>
      </w:r>
      <w:r>
        <w:rPr>
          <w:rFonts w:ascii="微软雅黑" w:eastAsia="微软雅黑" w:hAnsi="微软雅黑" w:hint="eastAsia"/>
        </w:rPr>
        <w:t>，</w:t>
      </w:r>
      <w:r>
        <w:rPr>
          <w:rFonts w:ascii="微软雅黑" w:eastAsia="微软雅黑" w:hAnsi="微软雅黑"/>
        </w:rPr>
        <w:t>也不</w:t>
      </w:r>
      <w:r>
        <w:rPr>
          <w:rFonts w:ascii="微软雅黑" w:eastAsia="微软雅黑" w:hAnsi="微软雅黑" w:hint="eastAsia"/>
        </w:rPr>
        <w:t>带</w:t>
      </w:r>
      <w:r>
        <w:rPr>
          <w:rFonts w:ascii="微软雅黑" w:eastAsia="微软雅黑" w:hAnsi="微软雅黑"/>
        </w:rPr>
        <w:t>VLAN。</w:t>
      </w:r>
    </w:p>
    <w:p w14:paraId="25D803EC" w14:textId="77777777" w:rsidR="0076630D" w:rsidRDefault="00D7272D" w:rsidP="00B10728">
      <w:pPr>
        <w:pStyle w:val="af2"/>
        <w:widowControl/>
        <w:numPr>
          <w:ilvl w:val="0"/>
          <w:numId w:val="546"/>
        </w:numPr>
        <w:ind w:firstLineChars="0"/>
        <w:jc w:val="left"/>
        <w:rPr>
          <w:rFonts w:ascii="微软雅黑" w:eastAsia="微软雅黑" w:hAnsi="微软雅黑"/>
        </w:rPr>
      </w:pPr>
      <w:r>
        <w:rPr>
          <w:rFonts w:ascii="微软雅黑" w:eastAsia="微软雅黑" w:hAnsi="微软雅黑" w:hint="eastAsia"/>
          <w:color w:val="FF0000"/>
        </w:rPr>
        <w:t>*</w:t>
      </w:r>
      <w:r>
        <w:rPr>
          <w:rFonts w:ascii="微软雅黑" w:eastAsia="微软雅黑" w:hAnsi="微软雅黑"/>
        </w:rPr>
        <w:t>PTP</w:t>
      </w:r>
      <w:r>
        <w:rPr>
          <w:rFonts w:ascii="微软雅黑" w:eastAsia="微软雅黑" w:hAnsi="微软雅黑" w:hint="eastAsia"/>
        </w:rPr>
        <w:t>域</w:t>
      </w:r>
      <w:r>
        <w:rPr>
          <w:rFonts w:ascii="微软雅黑" w:eastAsia="微软雅黑" w:hAnsi="微软雅黑"/>
        </w:rPr>
        <w:t>：【</w:t>
      </w:r>
      <w:r>
        <w:rPr>
          <w:rFonts w:ascii="微软雅黑" w:eastAsia="微软雅黑" w:hAnsi="微软雅黑" w:hint="eastAsia"/>
        </w:rPr>
        <w:t>text</w:t>
      </w:r>
      <w:r>
        <w:rPr>
          <w:rFonts w:ascii="微软雅黑" w:eastAsia="微软雅黑" w:hAnsi="微软雅黑"/>
        </w:rPr>
        <w:t>文本框】</w:t>
      </w:r>
      <w:r>
        <w:rPr>
          <w:rFonts w:ascii="微软雅黑" w:eastAsia="微软雅黑" w:hAnsi="微软雅黑" w:hint="eastAsia"/>
        </w:rPr>
        <w:t>设置设备</w:t>
      </w:r>
      <w:r>
        <w:rPr>
          <w:rFonts w:ascii="微软雅黑" w:eastAsia="微软雅黑" w:hAnsi="微软雅黑"/>
        </w:rPr>
        <w:t>所在</w:t>
      </w:r>
      <w:r>
        <w:rPr>
          <w:rFonts w:ascii="微软雅黑" w:eastAsia="微软雅黑" w:hAnsi="微软雅黑" w:hint="eastAsia"/>
        </w:rPr>
        <w:t>的PTP时钟</w:t>
      </w:r>
      <w:r>
        <w:rPr>
          <w:rFonts w:ascii="微软雅黑" w:eastAsia="微软雅黑" w:hAnsi="微软雅黑"/>
        </w:rPr>
        <w:t>域，</w:t>
      </w:r>
      <w:r>
        <w:rPr>
          <w:rFonts w:ascii="微软雅黑" w:eastAsia="微软雅黑" w:hAnsi="微软雅黑" w:hint="eastAsia"/>
        </w:rPr>
        <w:t>取值范围是0</w:t>
      </w:r>
      <w:r>
        <w:rPr>
          <w:rFonts w:ascii="微软雅黑" w:eastAsia="微软雅黑" w:hAnsi="微软雅黑"/>
        </w:rPr>
        <w:t>-255</w:t>
      </w:r>
      <w:r>
        <w:rPr>
          <w:rFonts w:ascii="微软雅黑" w:eastAsia="微软雅黑" w:hAnsi="微软雅黑" w:hint="eastAsia"/>
        </w:rPr>
        <w:t>的</w:t>
      </w:r>
      <w:r>
        <w:rPr>
          <w:rFonts w:ascii="微软雅黑" w:eastAsia="微软雅黑" w:hAnsi="微软雅黑"/>
        </w:rPr>
        <w:t>整数</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0号</w:t>
      </w:r>
      <w:r>
        <w:rPr>
          <w:rFonts w:ascii="微软雅黑" w:eastAsia="微软雅黑" w:hAnsi="微软雅黑"/>
        </w:rPr>
        <w:t>PTP域。</w:t>
      </w:r>
      <w:r>
        <w:rPr>
          <w:rFonts w:ascii="微软雅黑" w:eastAsia="微软雅黑" w:hAnsi="微软雅黑" w:hint="eastAsia"/>
        </w:rPr>
        <w:t>只有在同一个时钟域</w:t>
      </w:r>
      <w:r>
        <w:rPr>
          <w:rFonts w:ascii="微软雅黑" w:eastAsia="微软雅黑" w:hAnsi="微软雅黑"/>
        </w:rPr>
        <w:t>内的设备，才能通过PTP报文进行时间同步。</w:t>
      </w:r>
    </w:p>
    <w:p w14:paraId="6B1B358C" w14:textId="77777777" w:rsidR="0076630D" w:rsidRDefault="00D7272D" w:rsidP="00B10728">
      <w:pPr>
        <w:pStyle w:val="af2"/>
        <w:widowControl/>
        <w:numPr>
          <w:ilvl w:val="0"/>
          <w:numId w:val="546"/>
        </w:numPr>
        <w:ind w:firstLineChars="0"/>
        <w:jc w:val="left"/>
        <w:rPr>
          <w:rFonts w:ascii="微软雅黑" w:eastAsia="微软雅黑" w:hAnsi="微软雅黑"/>
        </w:rPr>
      </w:pPr>
      <w:r>
        <w:rPr>
          <w:rFonts w:ascii="微软雅黑" w:eastAsia="微软雅黑" w:hAnsi="微软雅黑" w:hint="eastAsia"/>
        </w:rPr>
        <w:t>虚拟时钟</w:t>
      </w:r>
      <w:r>
        <w:rPr>
          <w:rFonts w:ascii="微软雅黑" w:eastAsia="微软雅黑" w:hAnsi="微软雅黑"/>
        </w:rPr>
        <w:t>ID</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设置设备</w:t>
      </w:r>
      <w:r>
        <w:rPr>
          <w:rFonts w:ascii="微软雅黑" w:eastAsia="微软雅黑" w:hAnsi="微软雅黑"/>
        </w:rPr>
        <w:t>的虚拟时钟ID，默认根据设备MAC地址自动</w:t>
      </w:r>
      <w:r>
        <w:rPr>
          <w:rFonts w:ascii="微软雅黑" w:eastAsia="微软雅黑" w:hAnsi="微软雅黑" w:hint="eastAsia"/>
        </w:rPr>
        <w:t>生成</w:t>
      </w:r>
      <w:r>
        <w:rPr>
          <w:rFonts w:ascii="微软雅黑" w:eastAsia="微软雅黑" w:hAnsi="微软雅黑"/>
        </w:rPr>
        <w:t>Clock ID信息，支持</w:t>
      </w:r>
      <w:r>
        <w:rPr>
          <w:rFonts w:ascii="微软雅黑" w:eastAsia="微软雅黑" w:hAnsi="微软雅黑" w:hint="eastAsia"/>
        </w:rPr>
        <w:t>手动</w:t>
      </w:r>
      <w:r>
        <w:rPr>
          <w:rFonts w:ascii="微软雅黑" w:eastAsia="微软雅黑" w:hAnsi="微软雅黑"/>
        </w:rPr>
        <w:t>指定。</w:t>
      </w:r>
    </w:p>
    <w:p w14:paraId="0DE21A46" w14:textId="77777777" w:rsidR="0076630D" w:rsidRDefault="0076630D">
      <w:pPr>
        <w:widowControl/>
        <w:jc w:val="left"/>
        <w:rPr>
          <w:rFonts w:ascii="微软雅黑" w:eastAsia="微软雅黑" w:hAnsi="微软雅黑"/>
        </w:rPr>
      </w:pPr>
    </w:p>
    <w:p w14:paraId="36169DD0" w14:textId="77777777" w:rsidR="0076630D" w:rsidRDefault="00D7272D">
      <w:pPr>
        <w:widowControl/>
        <w:jc w:val="left"/>
        <w:rPr>
          <w:rFonts w:ascii="微软雅黑" w:eastAsia="微软雅黑" w:hAnsi="微软雅黑"/>
        </w:rPr>
      </w:pPr>
      <w:r>
        <w:rPr>
          <w:rFonts w:ascii="微软雅黑" w:eastAsia="微软雅黑" w:hAnsi="微软雅黑" w:hint="eastAsia"/>
        </w:rPr>
        <w:t>接口设置</w:t>
      </w:r>
      <w:r>
        <w:rPr>
          <w:rFonts w:ascii="微软雅黑" w:eastAsia="微软雅黑" w:hAnsi="微软雅黑"/>
        </w:rPr>
        <w:t>：</w:t>
      </w:r>
    </w:p>
    <w:p w14:paraId="1CB0F8C0" w14:textId="661A5AE5" w:rsidR="0076630D" w:rsidRDefault="00D7272D" w:rsidP="00B10728">
      <w:pPr>
        <w:pStyle w:val="af2"/>
        <w:widowControl/>
        <w:numPr>
          <w:ilvl w:val="0"/>
          <w:numId w:val="547"/>
        </w:numPr>
        <w:ind w:firstLineChars="0"/>
        <w:jc w:val="left"/>
        <w:rPr>
          <w:rFonts w:ascii="微软雅黑" w:eastAsia="微软雅黑" w:hAnsi="微软雅黑"/>
        </w:rPr>
      </w:pPr>
      <w:r>
        <w:rPr>
          <w:rFonts w:ascii="微软雅黑" w:eastAsia="微软雅黑" w:hAnsi="微软雅黑" w:hint="eastAsia"/>
        </w:rPr>
        <w:t>接口</w:t>
      </w:r>
      <w:r>
        <w:rPr>
          <w:rFonts w:ascii="微软雅黑" w:eastAsia="微软雅黑" w:hAnsi="微软雅黑"/>
        </w:rPr>
        <w:t>：选择交换机</w:t>
      </w:r>
      <w:r>
        <w:rPr>
          <w:rFonts w:ascii="微软雅黑" w:eastAsia="微软雅黑" w:hAnsi="微软雅黑" w:hint="eastAsia"/>
        </w:rPr>
        <w:t>使用</w:t>
      </w:r>
      <w:r>
        <w:rPr>
          <w:rFonts w:ascii="微软雅黑" w:eastAsia="微软雅黑" w:hAnsi="微软雅黑"/>
        </w:rPr>
        <w:t>PTP时间同步的</w:t>
      </w:r>
      <w:r>
        <w:rPr>
          <w:rFonts w:ascii="微软雅黑" w:eastAsia="微软雅黑" w:hAnsi="微软雅黑" w:hint="eastAsia"/>
        </w:rPr>
        <w:t>接口</w:t>
      </w:r>
      <w:r>
        <w:rPr>
          <w:rFonts w:ascii="微软雅黑" w:eastAsia="微软雅黑" w:hAnsi="微软雅黑"/>
        </w:rPr>
        <w:t>，</w:t>
      </w:r>
      <w:r w:rsidR="00905568">
        <w:rPr>
          <w:rFonts w:ascii="微软雅黑" w:eastAsia="微软雅黑" w:hAnsi="微软雅黑" w:hint="eastAsia"/>
        </w:rPr>
        <w:t>仅支持</w:t>
      </w:r>
      <w:r w:rsidR="00905568">
        <w:rPr>
          <w:rFonts w:ascii="微软雅黑" w:eastAsia="微软雅黑" w:hAnsi="微软雅黑"/>
        </w:rPr>
        <w:t>电口</w:t>
      </w:r>
      <w:r>
        <w:rPr>
          <w:rFonts w:ascii="微软雅黑" w:eastAsia="微软雅黑" w:hAnsi="微软雅黑"/>
        </w:rPr>
        <w:t>。可多选</w:t>
      </w:r>
    </w:p>
    <w:p w14:paraId="4C439C77" w14:textId="6EA9E06A" w:rsidR="0076630D" w:rsidRDefault="00CA65D6" w:rsidP="00B10728">
      <w:pPr>
        <w:pStyle w:val="af2"/>
        <w:widowControl/>
        <w:numPr>
          <w:ilvl w:val="0"/>
          <w:numId w:val="547"/>
        </w:numPr>
        <w:ind w:firstLineChars="0"/>
        <w:jc w:val="left"/>
        <w:rPr>
          <w:rFonts w:ascii="微软雅黑" w:eastAsia="微软雅黑" w:hAnsi="微软雅黑"/>
        </w:rPr>
      </w:pPr>
      <w:r>
        <w:rPr>
          <w:rFonts w:ascii="微软雅黑" w:eastAsia="微软雅黑" w:hAnsi="微软雅黑"/>
        </w:rPr>
        <w:t>1588v2 TC</w:t>
      </w:r>
      <w:r w:rsidR="00D7272D">
        <w:rPr>
          <w:rFonts w:ascii="微软雅黑" w:eastAsia="微软雅黑" w:hAnsi="微软雅黑"/>
        </w:rPr>
        <w:t>：【</w:t>
      </w:r>
      <w:r w:rsidR="00D7272D">
        <w:rPr>
          <w:rFonts w:ascii="微软雅黑" w:eastAsia="微软雅黑" w:hAnsi="微软雅黑" w:hint="eastAsia"/>
        </w:rPr>
        <w:t>开关</w:t>
      </w:r>
      <w:r w:rsidR="00D7272D">
        <w:rPr>
          <w:rFonts w:ascii="微软雅黑" w:eastAsia="微软雅黑" w:hAnsi="微软雅黑"/>
        </w:rPr>
        <w:t>】</w:t>
      </w:r>
      <w:r w:rsidR="00D7272D">
        <w:rPr>
          <w:rFonts w:ascii="微软雅黑" w:eastAsia="微软雅黑" w:hAnsi="微软雅黑" w:hint="eastAsia"/>
        </w:rPr>
        <w:t>设置</w:t>
      </w:r>
      <w:r w:rsidR="00D7272D">
        <w:rPr>
          <w:rFonts w:ascii="微软雅黑" w:eastAsia="微软雅黑" w:hAnsi="微软雅黑"/>
        </w:rPr>
        <w:t>接口上的PTP功能，默认关闭。</w:t>
      </w:r>
      <w:r w:rsidR="00D7272D">
        <w:rPr>
          <w:rFonts w:ascii="微软雅黑" w:eastAsia="微软雅黑" w:hAnsi="微软雅黑" w:hint="eastAsia"/>
        </w:rPr>
        <w:t>接收</w:t>
      </w:r>
      <w:r w:rsidR="00D7272D">
        <w:rPr>
          <w:rFonts w:ascii="微软雅黑" w:eastAsia="微软雅黑" w:hAnsi="微软雅黑"/>
        </w:rPr>
        <w:t>和发送PTP报文的端口均需使能PTP功能，才能正确计算设备的驻留时间</w:t>
      </w:r>
      <w:r w:rsidR="00D7272D">
        <w:rPr>
          <w:rFonts w:ascii="微软雅黑" w:eastAsia="微软雅黑" w:hAnsi="微软雅黑" w:hint="eastAsia"/>
        </w:rPr>
        <w:t>，</w:t>
      </w:r>
      <w:r w:rsidR="00D7272D">
        <w:rPr>
          <w:rFonts w:ascii="微软雅黑" w:eastAsia="微软雅黑" w:hAnsi="微软雅黑"/>
        </w:rPr>
        <w:t>进行时间的修正。</w:t>
      </w:r>
    </w:p>
    <w:p w14:paraId="58D65C58" w14:textId="77777777" w:rsidR="0076630D" w:rsidRDefault="00D7272D">
      <w:pPr>
        <w:widowControl/>
        <w:jc w:val="left"/>
        <w:rPr>
          <w:rFonts w:ascii="微软雅黑" w:eastAsia="微软雅黑" w:hAnsi="微软雅黑"/>
        </w:rPr>
      </w:pPr>
      <w:r>
        <w:rPr>
          <w:rFonts w:ascii="微软雅黑" w:eastAsia="微软雅黑" w:hAnsi="微软雅黑" w:hint="eastAsia"/>
        </w:rPr>
        <w:t>列表</w:t>
      </w:r>
      <w:r>
        <w:rPr>
          <w:rFonts w:ascii="微软雅黑" w:eastAsia="微软雅黑" w:hAnsi="微软雅黑"/>
        </w:rPr>
        <w:t>：</w:t>
      </w:r>
    </w:p>
    <w:p w14:paraId="32A17103" w14:textId="00AF4F76" w:rsidR="0076630D" w:rsidRDefault="00D7272D" w:rsidP="00B10728">
      <w:pPr>
        <w:pStyle w:val="af2"/>
        <w:widowControl/>
        <w:numPr>
          <w:ilvl w:val="0"/>
          <w:numId w:val="548"/>
        </w:numPr>
        <w:ind w:firstLineChars="0"/>
        <w:jc w:val="left"/>
        <w:rPr>
          <w:rFonts w:ascii="微软雅黑" w:eastAsia="微软雅黑" w:hAnsi="微软雅黑"/>
        </w:rPr>
      </w:pPr>
      <w:r>
        <w:rPr>
          <w:rFonts w:ascii="微软雅黑" w:eastAsia="微软雅黑" w:hAnsi="微软雅黑" w:hint="eastAsia"/>
        </w:rPr>
        <w:lastRenderedPageBreak/>
        <w:t>列表</w:t>
      </w:r>
      <w:r>
        <w:rPr>
          <w:rFonts w:ascii="微软雅黑" w:eastAsia="微软雅黑" w:hAnsi="微软雅黑"/>
        </w:rPr>
        <w:t>显示接口名称、使能状态、工作状态</w:t>
      </w:r>
      <w:r w:rsidR="00CA65D6">
        <w:rPr>
          <w:rFonts w:ascii="微软雅黑" w:eastAsia="微软雅黑" w:hAnsi="微软雅黑" w:hint="eastAsia"/>
        </w:rPr>
        <w:t>（E2E</w:t>
      </w:r>
      <w:r w:rsidR="00CA65D6">
        <w:rPr>
          <w:rFonts w:ascii="微软雅黑" w:eastAsia="微软雅黑" w:hAnsi="微软雅黑"/>
        </w:rPr>
        <w:t xml:space="preserve"> TC的工作状态与</w:t>
      </w:r>
      <w:r w:rsidR="00CA65D6">
        <w:rPr>
          <w:rFonts w:ascii="微软雅黑" w:eastAsia="微软雅黑" w:hAnsi="微软雅黑" w:hint="eastAsia"/>
        </w:rPr>
        <w:t>使能</w:t>
      </w:r>
      <w:r w:rsidR="00CA65D6">
        <w:rPr>
          <w:rFonts w:ascii="微软雅黑" w:eastAsia="微软雅黑" w:hAnsi="微软雅黑"/>
        </w:rPr>
        <w:t>状态一致</w:t>
      </w:r>
      <w:r w:rsidR="00CA65D6">
        <w:rPr>
          <w:rFonts w:ascii="微软雅黑" w:eastAsia="微软雅黑" w:hAnsi="微软雅黑" w:hint="eastAsia"/>
        </w:rPr>
        <w:t>）</w:t>
      </w:r>
      <w:r w:rsidRPr="000801F7">
        <w:rPr>
          <w:rFonts w:ascii="微软雅黑" w:eastAsia="微软雅黑" w:hAnsi="微软雅黑" w:hint="eastAsia"/>
          <w:strike/>
          <w:color w:val="B2B2B2"/>
        </w:rPr>
        <w:t>、</w:t>
      </w:r>
      <w:r w:rsidRPr="000801F7">
        <w:rPr>
          <w:rFonts w:ascii="微软雅黑" w:eastAsia="微软雅黑" w:hAnsi="微软雅黑"/>
          <w:strike/>
          <w:color w:val="B2B2B2"/>
        </w:rPr>
        <w:t>端口状态</w:t>
      </w:r>
      <w:r w:rsidRPr="000801F7">
        <w:rPr>
          <w:rFonts w:ascii="微软雅黑" w:eastAsia="微软雅黑" w:hAnsi="微软雅黑" w:hint="eastAsia"/>
          <w:strike/>
          <w:color w:val="B2B2B2"/>
        </w:rPr>
        <w:t>（仅</w:t>
      </w:r>
      <w:r w:rsidRPr="000801F7">
        <w:rPr>
          <w:rFonts w:ascii="微软雅黑" w:eastAsia="微软雅黑" w:hAnsi="微软雅黑"/>
          <w:strike/>
          <w:color w:val="B2B2B2"/>
        </w:rPr>
        <w:t>使能PTP功能的接口有</w:t>
      </w:r>
      <w:r w:rsidRPr="000801F7">
        <w:rPr>
          <w:rFonts w:ascii="微软雅黑" w:eastAsia="微软雅黑" w:hAnsi="微软雅黑" w:hint="eastAsia"/>
          <w:strike/>
          <w:color w:val="B2B2B2"/>
        </w:rPr>
        <w:t>，</w:t>
      </w:r>
      <w:r w:rsidRPr="000801F7">
        <w:rPr>
          <w:rFonts w:ascii="微软雅黑" w:eastAsia="微软雅黑" w:hAnsi="微软雅黑"/>
          <w:strike/>
          <w:color w:val="B2B2B2"/>
        </w:rPr>
        <w:t>选项有</w:t>
      </w:r>
      <w:r w:rsidRPr="000801F7">
        <w:rPr>
          <w:rFonts w:ascii="微软雅黑" w:eastAsia="微软雅黑" w:hAnsi="微软雅黑" w:hint="eastAsia"/>
          <w:strike/>
          <w:color w:val="B2B2B2"/>
        </w:rPr>
        <w:t>{</w:t>
      </w:r>
      <w:r w:rsidRPr="000801F7">
        <w:rPr>
          <w:rFonts w:ascii="微软雅黑" w:eastAsia="微软雅黑" w:hAnsi="微软雅黑"/>
          <w:strike/>
          <w:color w:val="B2B2B2"/>
        </w:rPr>
        <w:t>Master | Slave | Passive | Faulty | Disabled | Listening | Premaster | Initializing | Uncalibrated}</w:t>
      </w:r>
      <w:r w:rsidRPr="000801F7">
        <w:rPr>
          <w:rFonts w:ascii="微软雅黑" w:eastAsia="微软雅黑" w:hAnsi="微软雅黑" w:hint="eastAsia"/>
          <w:strike/>
          <w:color w:val="B2B2B2"/>
        </w:rPr>
        <w:t>）</w:t>
      </w:r>
    </w:p>
    <w:p w14:paraId="296A6667" w14:textId="77777777" w:rsidR="0076630D" w:rsidRDefault="0076630D">
      <w:pPr>
        <w:widowControl/>
        <w:jc w:val="left"/>
        <w:rPr>
          <w:rFonts w:ascii="微软雅黑" w:eastAsia="微软雅黑" w:hAnsi="微软雅黑"/>
        </w:rPr>
      </w:pPr>
    </w:p>
    <w:p w14:paraId="71E733BD" w14:textId="77777777" w:rsidR="0076630D" w:rsidRDefault="00D7272D">
      <w:pPr>
        <w:widowControl/>
        <w:jc w:val="left"/>
        <w:rPr>
          <w:rFonts w:ascii="微软雅黑" w:eastAsia="微软雅黑" w:hAnsi="微软雅黑"/>
        </w:rPr>
      </w:pPr>
      <w:r>
        <w:rPr>
          <w:rFonts w:ascii="微软雅黑" w:eastAsia="微软雅黑" w:hAnsi="微软雅黑"/>
        </w:rPr>
        <w:br w:type="page"/>
      </w:r>
    </w:p>
    <w:p w14:paraId="3F64A69A" w14:textId="37F8B135" w:rsidR="007302E4" w:rsidRDefault="007302E4" w:rsidP="007302E4">
      <w:pPr>
        <w:pStyle w:val="1"/>
        <w:rPr>
          <w:rFonts w:ascii="微软雅黑" w:eastAsia="微软雅黑" w:hAnsi="微软雅黑"/>
        </w:rPr>
      </w:pPr>
      <w:bookmarkStart w:id="511" w:name="_LED指示灯(FP1C)"/>
      <w:bookmarkStart w:id="512" w:name="_堆叠/Stack(FP3)"/>
      <w:bookmarkStart w:id="513" w:name="_Toc149138901"/>
      <w:bookmarkEnd w:id="511"/>
      <w:bookmarkEnd w:id="512"/>
      <w:r>
        <w:rPr>
          <w:rFonts w:ascii="微软雅黑" w:eastAsia="微软雅黑" w:hAnsi="微软雅黑" w:hint="eastAsia"/>
        </w:rPr>
        <w:lastRenderedPageBreak/>
        <w:t>堆叠/</w:t>
      </w:r>
      <w:r>
        <w:rPr>
          <w:rFonts w:ascii="微软雅黑" w:eastAsia="微软雅黑" w:hAnsi="微软雅黑"/>
        </w:rPr>
        <w:t>Stack</w:t>
      </w:r>
      <w:r w:rsidRPr="00CB318C">
        <w:rPr>
          <w:rFonts w:ascii="微软雅黑" w:eastAsia="微软雅黑" w:hAnsi="微软雅黑"/>
          <w:color w:val="EEECE1" w:themeColor="background2"/>
          <w:highlight w:val="cyan"/>
        </w:rPr>
        <w:t>(FP3)</w:t>
      </w:r>
      <w:bookmarkEnd w:id="513"/>
      <w:r>
        <w:rPr>
          <w:rFonts w:ascii="微软雅黑" w:eastAsia="微软雅黑" w:hAnsi="微软雅黑"/>
          <w:color w:val="EEECE1" w:themeColor="background2"/>
        </w:rPr>
        <w:t xml:space="preserve"> </w:t>
      </w:r>
    </w:p>
    <w:p w14:paraId="135838B7" w14:textId="77777777" w:rsidR="007302E4" w:rsidRDefault="007302E4" w:rsidP="007302E4">
      <w:pPr>
        <w:widowControl/>
        <w:jc w:val="left"/>
        <w:rPr>
          <w:rFonts w:ascii="微软雅黑" w:eastAsia="微软雅黑" w:hAnsi="微软雅黑"/>
        </w:rPr>
      </w:pPr>
      <w:r>
        <w:rPr>
          <w:rFonts w:ascii="微软雅黑" w:eastAsia="微软雅黑" w:hAnsi="微软雅黑" w:hint="eastAsia"/>
        </w:rPr>
        <w:t>【定义</w:t>
      </w:r>
      <w:r>
        <w:rPr>
          <w:rFonts w:ascii="微软雅黑" w:eastAsia="微软雅黑" w:hAnsi="微软雅黑"/>
        </w:rPr>
        <w:t>区分</w:t>
      </w:r>
      <w:r>
        <w:rPr>
          <w:rFonts w:ascii="微软雅黑" w:eastAsia="微软雅黑" w:hAnsi="微软雅黑" w:hint="eastAsia"/>
        </w:rPr>
        <w:t>】</w:t>
      </w:r>
    </w:p>
    <w:p w14:paraId="3A8484FF" w14:textId="77777777" w:rsidR="007302E4" w:rsidRDefault="007302E4" w:rsidP="007302E4">
      <w:pPr>
        <w:widowControl/>
        <w:jc w:val="left"/>
        <w:rPr>
          <w:rFonts w:ascii="微软雅黑" w:eastAsia="微软雅黑" w:hAnsi="微软雅黑"/>
        </w:rPr>
      </w:pPr>
      <w:r>
        <w:rPr>
          <w:rFonts w:ascii="微软雅黑" w:eastAsia="微软雅黑" w:hAnsi="微软雅黑" w:hint="eastAsia"/>
        </w:rPr>
        <w:t>1.</w:t>
      </w:r>
      <w:r>
        <w:rPr>
          <w:rFonts w:ascii="微软雅黑" w:eastAsia="微软雅黑" w:hAnsi="微软雅黑"/>
        </w:rPr>
        <w:t>IRF：</w:t>
      </w:r>
      <w:r>
        <w:rPr>
          <w:rFonts w:ascii="微软雅黑" w:eastAsia="微软雅黑" w:hAnsi="微软雅黑" w:hint="eastAsia"/>
        </w:rPr>
        <w:t>IRF2</w:t>
      </w:r>
      <w:r>
        <w:rPr>
          <w:rFonts w:ascii="微软雅黑" w:eastAsia="微软雅黑" w:hAnsi="微软雅黑"/>
        </w:rPr>
        <w:t>源于最早的堆叠技术，H3C称为IRF1</w:t>
      </w:r>
      <w:r>
        <w:rPr>
          <w:rFonts w:ascii="微软雅黑" w:eastAsia="微软雅黑" w:hAnsi="微软雅黑" w:hint="eastAsia"/>
        </w:rPr>
        <w:t>。</w:t>
      </w:r>
      <w:r>
        <w:rPr>
          <w:rFonts w:ascii="微软雅黑" w:eastAsia="微软雅黑" w:hAnsi="微软雅黑"/>
        </w:rPr>
        <w:t>IRF1</w:t>
      </w:r>
      <w:r>
        <w:rPr>
          <w:rFonts w:ascii="微软雅黑" w:eastAsia="微软雅黑" w:hAnsi="微软雅黑" w:hint="eastAsia"/>
        </w:rPr>
        <w:t>堆叠</w:t>
      </w:r>
      <w:r>
        <w:rPr>
          <w:rFonts w:ascii="微软雅黑" w:eastAsia="微软雅黑" w:hAnsi="微软雅黑"/>
        </w:rPr>
        <w:t>就是</w:t>
      </w:r>
      <w:r>
        <w:rPr>
          <w:rFonts w:ascii="微软雅黑" w:eastAsia="微软雅黑" w:hAnsi="微软雅黑" w:hint="eastAsia"/>
        </w:rPr>
        <w:t>将</w:t>
      </w:r>
      <w:r>
        <w:rPr>
          <w:rFonts w:ascii="微软雅黑" w:eastAsia="微软雅黑" w:hAnsi="微软雅黑"/>
        </w:rPr>
        <w:t>多台盒式设备通过堆叠口连接起来形成一台虚拟的逻辑设备。用户</w:t>
      </w:r>
      <w:r>
        <w:rPr>
          <w:rFonts w:ascii="微软雅黑" w:eastAsia="微软雅黑" w:hAnsi="微软雅黑" w:hint="eastAsia"/>
        </w:rPr>
        <w:t>对</w:t>
      </w:r>
      <w:r>
        <w:rPr>
          <w:rFonts w:ascii="微软雅黑" w:eastAsia="微软雅黑" w:hAnsi="微软雅黑"/>
        </w:rPr>
        <w:t>这台虚拟设备进行管理，来实现对堆叠中的所有设备的管理。这种</w:t>
      </w:r>
      <w:r>
        <w:rPr>
          <w:rFonts w:ascii="微软雅黑" w:eastAsia="微软雅黑" w:hAnsi="微软雅黑" w:hint="eastAsia"/>
        </w:rPr>
        <w:t>虚拟</w:t>
      </w:r>
      <w:r>
        <w:rPr>
          <w:rFonts w:ascii="微软雅黑" w:eastAsia="微软雅黑" w:hAnsi="微软雅黑"/>
        </w:rPr>
        <w:t>设备既具有盒式设备的低成本优先，又具有框式分布式设备的扩展性以及高可靠性。IRF2</w:t>
      </w:r>
      <w:r>
        <w:rPr>
          <w:rFonts w:ascii="微软雅黑" w:eastAsia="微软雅黑" w:hAnsi="微软雅黑" w:hint="eastAsia"/>
        </w:rPr>
        <w:t>既支持</w:t>
      </w:r>
      <w:r>
        <w:rPr>
          <w:rFonts w:ascii="微软雅黑" w:eastAsia="微软雅黑" w:hAnsi="微软雅黑"/>
        </w:rPr>
        <w:t>对盒式设备的堆叠虚拟化，</w:t>
      </w:r>
      <w:r>
        <w:rPr>
          <w:rFonts w:ascii="微软雅黑" w:eastAsia="微软雅黑" w:hAnsi="微软雅黑" w:hint="eastAsia"/>
        </w:rPr>
        <w:t>同时</w:t>
      </w:r>
      <w:r>
        <w:rPr>
          <w:rFonts w:ascii="微软雅黑" w:eastAsia="微软雅黑" w:hAnsi="微软雅黑"/>
        </w:rPr>
        <w:t>也支持同系列</w:t>
      </w:r>
      <w:r>
        <w:rPr>
          <w:rFonts w:ascii="微软雅黑" w:eastAsia="微软雅黑" w:hAnsi="微软雅黑" w:hint="eastAsia"/>
        </w:rPr>
        <w:t>框式</w:t>
      </w:r>
      <w:r>
        <w:rPr>
          <w:rFonts w:ascii="微软雅黑" w:eastAsia="微软雅黑" w:hAnsi="微软雅黑"/>
        </w:rPr>
        <w:t>设备的虚拟化。IRF2</w:t>
      </w:r>
      <w:r>
        <w:rPr>
          <w:rFonts w:ascii="微软雅黑" w:eastAsia="微软雅黑" w:hAnsi="微软雅黑" w:hint="eastAsia"/>
        </w:rPr>
        <w:t>虚拟化</w:t>
      </w:r>
      <w:r>
        <w:rPr>
          <w:rFonts w:ascii="微软雅黑" w:eastAsia="微软雅黑" w:hAnsi="微软雅黑"/>
        </w:rPr>
        <w:t>功能模拟出虚拟的设备，设备管理同事管理IRF2</w:t>
      </w:r>
      <w:r>
        <w:rPr>
          <w:rFonts w:ascii="微软雅黑" w:eastAsia="微软雅黑" w:hAnsi="微软雅黑" w:hint="eastAsia"/>
        </w:rPr>
        <w:t>的</w:t>
      </w:r>
      <w:r>
        <w:rPr>
          <w:rFonts w:ascii="微软雅黑" w:eastAsia="微软雅黑" w:hAnsi="微软雅黑"/>
        </w:rPr>
        <w:t>虚拟设备与真实的物理设备，</w:t>
      </w:r>
      <w:r>
        <w:rPr>
          <w:rFonts w:ascii="微软雅黑" w:eastAsia="微软雅黑" w:hAnsi="微软雅黑" w:hint="eastAsia"/>
        </w:rPr>
        <w:t>屏蔽其</w:t>
      </w:r>
      <w:r>
        <w:rPr>
          <w:rFonts w:ascii="微软雅黑" w:eastAsia="微软雅黑" w:hAnsi="微软雅黑"/>
        </w:rPr>
        <w:t>差异。而对于</w:t>
      </w:r>
      <w:r>
        <w:rPr>
          <w:rFonts w:ascii="微软雅黑" w:eastAsia="微软雅黑" w:hAnsi="微软雅黑" w:hint="eastAsia"/>
        </w:rPr>
        <w:t>运行</w:t>
      </w:r>
      <w:r>
        <w:rPr>
          <w:rFonts w:ascii="微软雅黑" w:eastAsia="微软雅黑" w:hAnsi="微软雅黑"/>
        </w:rPr>
        <w:t>在此系统上的上层应用软件来说，通过设备管理层的屏蔽，已经消除了IRF2</w:t>
      </w:r>
      <w:r>
        <w:rPr>
          <w:rFonts w:ascii="微软雅黑" w:eastAsia="微软雅黑" w:hAnsi="微软雅黑" w:hint="eastAsia"/>
        </w:rPr>
        <w:t>系统中</w:t>
      </w:r>
      <w:r>
        <w:rPr>
          <w:rFonts w:ascii="微软雅黑" w:eastAsia="微软雅黑" w:hAnsi="微软雅黑"/>
        </w:rPr>
        <w:t>不同设备物理上的差异。因此</w:t>
      </w:r>
      <w:r>
        <w:rPr>
          <w:rFonts w:ascii="微软雅黑" w:eastAsia="微软雅黑" w:hAnsi="微软雅黑" w:hint="eastAsia"/>
        </w:rPr>
        <w:t>，</w:t>
      </w:r>
      <w:r>
        <w:rPr>
          <w:rFonts w:ascii="微软雅黑" w:eastAsia="微软雅黑" w:hAnsi="微软雅黑"/>
        </w:rPr>
        <w:t>对于</w:t>
      </w:r>
      <w:r>
        <w:rPr>
          <w:rFonts w:ascii="微软雅黑" w:eastAsia="微软雅黑" w:hAnsi="微软雅黑" w:hint="eastAsia"/>
        </w:rPr>
        <w:t>单一运行</w:t>
      </w:r>
      <w:r>
        <w:rPr>
          <w:rFonts w:ascii="微软雅黑" w:eastAsia="微软雅黑" w:hAnsi="微软雅黑"/>
        </w:rPr>
        <w:t>的物理设备或IRF2</w:t>
      </w:r>
      <w:r>
        <w:rPr>
          <w:rFonts w:ascii="微软雅黑" w:eastAsia="微软雅黑" w:hAnsi="微软雅黑" w:hint="eastAsia"/>
        </w:rPr>
        <w:t>虚拟</w:t>
      </w:r>
      <w:r>
        <w:rPr>
          <w:rFonts w:ascii="微软雅黑" w:eastAsia="微软雅黑" w:hAnsi="微软雅黑"/>
        </w:rPr>
        <w:t>出来的设备，上层软件都不需要做任何的修改，并且对于上层软件系统新增的功能，可同步应用于所有硬件设备。IRF2</w:t>
      </w:r>
      <w:r>
        <w:rPr>
          <w:rFonts w:ascii="微软雅黑" w:eastAsia="微软雅黑" w:hAnsi="微软雅黑" w:hint="eastAsia"/>
        </w:rPr>
        <w:t>虚拟</w:t>
      </w:r>
      <w:r>
        <w:rPr>
          <w:rFonts w:ascii="微软雅黑" w:eastAsia="微软雅黑" w:hAnsi="微软雅黑"/>
        </w:rPr>
        <w:t>化模块：自动进行IRF2系统的拓扑收集、角色选举，并将设备组虚拟成单一的逻辑设备，上层软件所见只是一台设备；IRF2</w:t>
      </w:r>
      <w:r>
        <w:rPr>
          <w:rFonts w:ascii="微软雅黑" w:eastAsia="微软雅黑" w:hAnsi="微软雅黑" w:hint="eastAsia"/>
        </w:rPr>
        <w:t>作为</w:t>
      </w:r>
      <w:r>
        <w:rPr>
          <w:rFonts w:ascii="微软雅黑" w:eastAsia="微软雅黑" w:hAnsi="微软雅黑"/>
        </w:rPr>
        <w:t>通用的虚拟化技术平台，对不同形态的产品采用相同技术架构实现，便于整网运行特征一致性、升级能力一致性。</w:t>
      </w:r>
    </w:p>
    <w:p w14:paraId="08EEED2D" w14:textId="77777777" w:rsidR="007302E4" w:rsidRDefault="007302E4" w:rsidP="007302E4">
      <w:pPr>
        <w:widowControl/>
        <w:jc w:val="left"/>
        <w:rPr>
          <w:rFonts w:ascii="微软雅黑" w:eastAsia="微软雅黑" w:hAnsi="微软雅黑"/>
        </w:rPr>
      </w:pPr>
      <w:r>
        <w:rPr>
          <w:rFonts w:ascii="微软雅黑" w:eastAsia="微软雅黑" w:hAnsi="微软雅黑" w:hint="eastAsia"/>
        </w:rPr>
        <w:t>2.集群</w:t>
      </w:r>
      <w:r>
        <w:rPr>
          <w:rFonts w:ascii="微软雅黑" w:eastAsia="微软雅黑" w:hAnsi="微软雅黑"/>
        </w:rPr>
        <w:t>：</w:t>
      </w:r>
      <w:r>
        <w:rPr>
          <w:rFonts w:ascii="微软雅黑" w:eastAsia="微软雅黑" w:hAnsi="微软雅黑" w:hint="eastAsia"/>
        </w:rPr>
        <w:t>随着</w:t>
      </w:r>
      <w:r>
        <w:rPr>
          <w:rFonts w:ascii="微软雅黑" w:eastAsia="微软雅黑" w:hAnsi="微软雅黑"/>
        </w:rPr>
        <w:t>网络规模的增加，网络边缘需要使用大量的</w:t>
      </w:r>
      <w:r>
        <w:rPr>
          <w:rFonts w:ascii="微软雅黑" w:eastAsia="微软雅黑" w:hAnsi="微软雅黑" w:hint="eastAsia"/>
        </w:rPr>
        <w:t>接入</w:t>
      </w:r>
      <w:r>
        <w:rPr>
          <w:rFonts w:ascii="微软雅黑" w:eastAsia="微软雅黑" w:hAnsi="微软雅黑"/>
        </w:rPr>
        <w:t>设备，这使对这些设备的管理</w:t>
      </w:r>
      <w:r>
        <w:rPr>
          <w:rFonts w:ascii="微软雅黑" w:eastAsia="微软雅黑" w:hAnsi="微软雅黑" w:hint="eastAsia"/>
        </w:rPr>
        <w:t>工作</w:t>
      </w:r>
      <w:r>
        <w:rPr>
          <w:rFonts w:ascii="微软雅黑" w:eastAsia="微软雅黑" w:hAnsi="微软雅黑"/>
        </w:rPr>
        <w:t>非常繁琐，同时要问这些设备逐一配置IP地址，在目前IP地址资源日益紧张的情况下无疑也是一种</w:t>
      </w:r>
      <w:r>
        <w:rPr>
          <w:rFonts w:ascii="微软雅黑" w:eastAsia="微软雅黑" w:hAnsi="微软雅黑" w:hint="eastAsia"/>
        </w:rPr>
        <w:t>浪费</w:t>
      </w:r>
      <w:r>
        <w:rPr>
          <w:rFonts w:ascii="微软雅黑" w:eastAsia="微软雅黑" w:hAnsi="微软雅黑"/>
        </w:rPr>
        <w:t>。集群</w:t>
      </w:r>
      <w:r>
        <w:rPr>
          <w:rFonts w:ascii="微软雅黑" w:eastAsia="微软雅黑" w:hAnsi="微软雅黑" w:hint="eastAsia"/>
        </w:rPr>
        <w:t>（Cluster）是</w:t>
      </w:r>
      <w:r>
        <w:rPr>
          <w:rFonts w:ascii="微软雅黑" w:eastAsia="微软雅黑" w:hAnsi="微软雅黑"/>
        </w:rPr>
        <w:t>一组网络通信设备的集合，集群管理的主要目的就是解决大量分散的网络设备的集中管理问题。其</w:t>
      </w:r>
      <w:r>
        <w:rPr>
          <w:rFonts w:ascii="微软雅黑" w:eastAsia="微软雅黑" w:hAnsi="微软雅黑" w:hint="eastAsia"/>
        </w:rPr>
        <w:t>具备</w:t>
      </w:r>
      <w:r>
        <w:rPr>
          <w:rFonts w:ascii="微软雅黑" w:eastAsia="微软雅黑" w:hAnsi="微软雅黑"/>
        </w:rPr>
        <w:t>以下优点：</w:t>
      </w:r>
    </w:p>
    <w:p w14:paraId="510D9636" w14:textId="77777777" w:rsidR="007302E4" w:rsidRDefault="007302E4" w:rsidP="007302E4">
      <w:pPr>
        <w:pStyle w:val="af2"/>
        <w:widowControl/>
        <w:numPr>
          <w:ilvl w:val="0"/>
          <w:numId w:val="553"/>
        </w:numPr>
        <w:ind w:firstLineChars="0"/>
        <w:jc w:val="left"/>
        <w:rPr>
          <w:rFonts w:ascii="微软雅黑" w:eastAsia="微软雅黑" w:hAnsi="微软雅黑"/>
        </w:rPr>
      </w:pPr>
      <w:r>
        <w:rPr>
          <w:rFonts w:ascii="微软雅黑" w:eastAsia="微软雅黑" w:hAnsi="微软雅黑" w:hint="eastAsia"/>
        </w:rPr>
        <w:t>节省公网</w:t>
      </w:r>
      <w:r>
        <w:rPr>
          <w:rFonts w:ascii="微软雅黑" w:eastAsia="微软雅黑" w:hAnsi="微软雅黑"/>
        </w:rPr>
        <w:t>IP地址</w:t>
      </w:r>
    </w:p>
    <w:p w14:paraId="11487EAB" w14:textId="77777777" w:rsidR="007302E4" w:rsidRDefault="007302E4" w:rsidP="007302E4">
      <w:pPr>
        <w:pStyle w:val="af2"/>
        <w:widowControl/>
        <w:numPr>
          <w:ilvl w:val="0"/>
          <w:numId w:val="553"/>
        </w:numPr>
        <w:ind w:firstLineChars="0"/>
        <w:jc w:val="left"/>
        <w:rPr>
          <w:rFonts w:ascii="微软雅黑" w:eastAsia="微软雅黑" w:hAnsi="微软雅黑"/>
        </w:rPr>
      </w:pPr>
      <w:r>
        <w:rPr>
          <w:rFonts w:ascii="微软雅黑" w:eastAsia="微软雅黑" w:hAnsi="微软雅黑" w:hint="eastAsia"/>
        </w:rPr>
        <w:t>简化</w:t>
      </w:r>
      <w:r>
        <w:rPr>
          <w:rFonts w:ascii="微软雅黑" w:eastAsia="微软雅黑" w:hAnsi="微软雅黑"/>
        </w:rPr>
        <w:t>配置管理任务。网络管理员只需在一台设备上配置公网IP地址，就可实现对集群中所有设备的管理和维护，而无需登录到每台设备上进行配置</w:t>
      </w:r>
    </w:p>
    <w:p w14:paraId="253032ED" w14:textId="77777777" w:rsidR="007302E4" w:rsidRDefault="007302E4" w:rsidP="007302E4">
      <w:pPr>
        <w:pStyle w:val="af2"/>
        <w:widowControl/>
        <w:numPr>
          <w:ilvl w:val="0"/>
          <w:numId w:val="553"/>
        </w:numPr>
        <w:ind w:firstLineChars="0"/>
        <w:jc w:val="left"/>
        <w:rPr>
          <w:rFonts w:ascii="微软雅黑" w:eastAsia="微软雅黑" w:hAnsi="微软雅黑"/>
        </w:rPr>
      </w:pPr>
      <w:r>
        <w:rPr>
          <w:rFonts w:ascii="微软雅黑" w:eastAsia="微软雅黑" w:hAnsi="微软雅黑" w:hint="eastAsia"/>
        </w:rPr>
        <w:lastRenderedPageBreak/>
        <w:t>提供</w:t>
      </w:r>
      <w:r>
        <w:rPr>
          <w:rFonts w:ascii="微软雅黑" w:eastAsia="微软雅黑" w:hAnsi="微软雅黑"/>
        </w:rPr>
        <w:t>拓扑发现和显示功能，有助于监视和调试网络</w:t>
      </w:r>
    </w:p>
    <w:p w14:paraId="451E688B" w14:textId="77777777" w:rsidR="007302E4" w:rsidRPr="005B3448" w:rsidRDefault="007302E4" w:rsidP="007302E4">
      <w:pPr>
        <w:pStyle w:val="af2"/>
        <w:widowControl/>
        <w:numPr>
          <w:ilvl w:val="0"/>
          <w:numId w:val="553"/>
        </w:numPr>
        <w:ind w:firstLineChars="0"/>
        <w:jc w:val="left"/>
        <w:rPr>
          <w:rFonts w:ascii="微软雅黑" w:eastAsia="微软雅黑" w:hAnsi="微软雅黑"/>
        </w:rPr>
      </w:pPr>
      <w:r>
        <w:rPr>
          <w:rFonts w:ascii="微软雅黑" w:eastAsia="微软雅黑" w:hAnsi="微软雅黑" w:hint="eastAsia"/>
        </w:rPr>
        <w:t>可</w:t>
      </w:r>
      <w:r>
        <w:rPr>
          <w:rFonts w:ascii="微软雅黑" w:eastAsia="微软雅黑" w:hAnsi="微软雅黑"/>
        </w:rPr>
        <w:t>同时对多台设备进行软件</w:t>
      </w:r>
      <w:r>
        <w:rPr>
          <w:rFonts w:ascii="微软雅黑" w:eastAsia="微软雅黑" w:hAnsi="微软雅黑" w:hint="eastAsia"/>
        </w:rPr>
        <w:t>升级</w:t>
      </w:r>
      <w:r>
        <w:rPr>
          <w:rFonts w:ascii="微软雅黑" w:eastAsia="微软雅黑" w:hAnsi="微软雅黑"/>
        </w:rPr>
        <w:t>和参数配置，且不受网络拓扑和距离限制</w:t>
      </w:r>
    </w:p>
    <w:p w14:paraId="3A9D6A0C" w14:textId="77777777" w:rsidR="007302E4" w:rsidRDefault="007302E4" w:rsidP="007302E4">
      <w:pPr>
        <w:widowControl/>
        <w:jc w:val="left"/>
        <w:rPr>
          <w:rFonts w:ascii="微软雅黑" w:eastAsia="微软雅黑" w:hAnsi="微软雅黑"/>
        </w:rPr>
      </w:pPr>
      <w:r>
        <w:rPr>
          <w:rFonts w:ascii="微软雅黑" w:eastAsia="微软雅黑" w:hAnsi="微软雅黑" w:hint="eastAsia"/>
        </w:rPr>
        <w:t>3.堆叠</w:t>
      </w:r>
      <w:r>
        <w:rPr>
          <w:rFonts w:ascii="微软雅黑" w:eastAsia="微软雅黑" w:hAnsi="微软雅黑"/>
        </w:rPr>
        <w:t>：</w:t>
      </w:r>
      <w:r>
        <w:rPr>
          <w:rFonts w:ascii="微软雅黑" w:eastAsia="微软雅黑" w:hAnsi="微软雅黑" w:hint="eastAsia"/>
        </w:rPr>
        <w:t>通过</w:t>
      </w:r>
      <w:r>
        <w:rPr>
          <w:rFonts w:ascii="微软雅黑" w:eastAsia="微软雅黑" w:hAnsi="微软雅黑"/>
        </w:rPr>
        <w:t>厂家</w:t>
      </w:r>
      <w:r>
        <w:rPr>
          <w:rFonts w:ascii="微软雅黑" w:eastAsia="微软雅黑" w:hAnsi="微软雅黑" w:hint="eastAsia"/>
        </w:rPr>
        <w:t>提供</w:t>
      </w:r>
      <w:r>
        <w:rPr>
          <w:rFonts w:ascii="微软雅黑" w:eastAsia="微软雅黑" w:hAnsi="微软雅黑"/>
        </w:rPr>
        <w:t>的一条专用</w:t>
      </w:r>
      <w:r>
        <w:rPr>
          <w:rFonts w:ascii="微软雅黑" w:eastAsia="微软雅黑" w:hAnsi="微软雅黑" w:hint="eastAsia"/>
        </w:rPr>
        <w:t>连接</w:t>
      </w:r>
      <w:r>
        <w:rPr>
          <w:rFonts w:ascii="微软雅黑" w:eastAsia="微软雅黑" w:hAnsi="微软雅黑"/>
        </w:rPr>
        <w:t>电缆，从一台交换机的UP堆叠</w:t>
      </w:r>
      <w:r>
        <w:rPr>
          <w:rFonts w:ascii="微软雅黑" w:eastAsia="微软雅黑" w:hAnsi="微软雅黑" w:hint="eastAsia"/>
        </w:rPr>
        <w:t>端口</w:t>
      </w:r>
      <w:r>
        <w:rPr>
          <w:rFonts w:ascii="微软雅黑" w:eastAsia="微软雅黑" w:hAnsi="微软雅黑"/>
        </w:rPr>
        <w:t>直接连接到另一台交换机的DOWN堆叠端口，以实现单台交换机端口数的扩充。一般</w:t>
      </w:r>
      <w:r>
        <w:rPr>
          <w:rFonts w:ascii="微软雅黑" w:eastAsia="微软雅黑" w:hAnsi="微软雅黑" w:hint="eastAsia"/>
        </w:rPr>
        <w:t>交换机</w:t>
      </w:r>
      <w:r>
        <w:rPr>
          <w:rFonts w:ascii="微软雅黑" w:eastAsia="微软雅黑" w:hAnsi="微软雅黑"/>
        </w:rPr>
        <w:t>能够堆叠</w:t>
      </w:r>
      <w:r>
        <w:rPr>
          <w:rFonts w:ascii="微软雅黑" w:eastAsia="微软雅黑" w:hAnsi="微软雅黑" w:hint="eastAsia"/>
        </w:rPr>
        <w:t>4</w:t>
      </w:r>
      <w:r>
        <w:rPr>
          <w:rFonts w:ascii="微软雅黑" w:eastAsia="微软雅黑" w:hAnsi="微软雅黑"/>
        </w:rPr>
        <w:t>-9</w:t>
      </w:r>
      <w:r>
        <w:rPr>
          <w:rFonts w:ascii="微软雅黑" w:eastAsia="微软雅黑" w:hAnsi="微软雅黑" w:hint="eastAsia"/>
        </w:rPr>
        <w:t>台。</w:t>
      </w:r>
      <w:r>
        <w:rPr>
          <w:rFonts w:ascii="微软雅黑" w:eastAsia="微软雅黑" w:hAnsi="微软雅黑"/>
        </w:rPr>
        <w:t>为了使交换机满足大型网络对端口的数量要求，一般在较大型网络中都采用交换机的堆叠方式</w:t>
      </w:r>
      <w:r>
        <w:rPr>
          <w:rFonts w:ascii="微软雅黑" w:eastAsia="微软雅黑" w:hAnsi="微软雅黑" w:hint="eastAsia"/>
        </w:rPr>
        <w:t>来</w:t>
      </w:r>
      <w:r>
        <w:rPr>
          <w:rFonts w:ascii="微软雅黑" w:eastAsia="微软雅黑" w:hAnsi="微软雅黑"/>
        </w:rPr>
        <w:t>解决。要注意的</w:t>
      </w:r>
      <w:r>
        <w:rPr>
          <w:rFonts w:ascii="微软雅黑" w:eastAsia="微软雅黑" w:hAnsi="微软雅黑" w:hint="eastAsia"/>
        </w:rPr>
        <w:t>是</w:t>
      </w:r>
      <w:r>
        <w:rPr>
          <w:rFonts w:ascii="微软雅黑" w:eastAsia="微软雅黑" w:hAnsi="微软雅黑"/>
        </w:rPr>
        <w:t>只有可堆叠交换机才具备</w:t>
      </w:r>
      <w:r>
        <w:rPr>
          <w:rFonts w:ascii="微软雅黑" w:eastAsia="微软雅黑" w:hAnsi="微软雅黑" w:hint="eastAsia"/>
        </w:rPr>
        <w:t>这种</w:t>
      </w:r>
      <w:r>
        <w:rPr>
          <w:rFonts w:ascii="微软雅黑" w:eastAsia="微软雅黑" w:hAnsi="微软雅黑"/>
        </w:rPr>
        <w:t>端口</w:t>
      </w:r>
      <w:r>
        <w:rPr>
          <w:rFonts w:ascii="微软雅黑" w:eastAsia="微软雅黑" w:hAnsi="微软雅黑" w:hint="eastAsia"/>
        </w:rPr>
        <w:t>。</w:t>
      </w:r>
      <w:r>
        <w:rPr>
          <w:rFonts w:ascii="微软雅黑" w:eastAsia="微软雅黑" w:hAnsi="微软雅黑"/>
        </w:rPr>
        <w:t>所谓</w:t>
      </w:r>
      <w:r>
        <w:rPr>
          <w:rFonts w:ascii="微软雅黑" w:eastAsia="微软雅黑" w:hAnsi="微软雅黑" w:hint="eastAsia"/>
        </w:rPr>
        <w:t>可堆叠</w:t>
      </w:r>
      <w:r>
        <w:rPr>
          <w:rFonts w:ascii="微软雅黑" w:eastAsia="微软雅黑" w:hAnsi="微软雅黑"/>
        </w:rPr>
        <w:t>交换机，就是指一个交换机中一般</w:t>
      </w:r>
      <w:r>
        <w:rPr>
          <w:rFonts w:ascii="微软雅黑" w:eastAsia="微软雅黑" w:hAnsi="微软雅黑" w:hint="eastAsia"/>
        </w:rPr>
        <w:t>同时</w:t>
      </w:r>
      <w:r>
        <w:rPr>
          <w:rFonts w:ascii="微软雅黑" w:eastAsia="微软雅黑" w:hAnsi="微软雅黑"/>
        </w:rPr>
        <w:t>具有UP和DOWN堆叠端口。当多个</w:t>
      </w:r>
      <w:r>
        <w:rPr>
          <w:rFonts w:ascii="微软雅黑" w:eastAsia="微软雅黑" w:hAnsi="微软雅黑" w:hint="eastAsia"/>
        </w:rPr>
        <w:t>交换机</w:t>
      </w:r>
      <w:r>
        <w:rPr>
          <w:rFonts w:ascii="微软雅黑" w:eastAsia="微软雅黑" w:hAnsi="微软雅黑"/>
        </w:rPr>
        <w:t>连接在一起时，其作用就像一个模块化交换机一样堆叠在一起，交换机可以</w:t>
      </w:r>
      <w:r>
        <w:rPr>
          <w:rFonts w:ascii="微软雅黑" w:eastAsia="微软雅黑" w:hAnsi="微软雅黑" w:hint="eastAsia"/>
        </w:rPr>
        <w:t>当作</w:t>
      </w:r>
      <w:r>
        <w:rPr>
          <w:rFonts w:ascii="微软雅黑" w:eastAsia="微软雅黑" w:hAnsi="微软雅黑"/>
        </w:rPr>
        <w:t>一个</w:t>
      </w:r>
      <w:r>
        <w:rPr>
          <w:rFonts w:ascii="微软雅黑" w:eastAsia="微软雅黑" w:hAnsi="微软雅黑" w:hint="eastAsia"/>
        </w:rPr>
        <w:t>单元设备</w:t>
      </w:r>
      <w:r>
        <w:rPr>
          <w:rFonts w:ascii="微软雅黑" w:eastAsia="微软雅黑" w:hAnsi="微软雅黑"/>
        </w:rPr>
        <w:t>来进行管理。一般情况下</w:t>
      </w:r>
      <w:r>
        <w:rPr>
          <w:rFonts w:ascii="微软雅黑" w:eastAsia="微软雅黑" w:hAnsi="微软雅黑" w:hint="eastAsia"/>
        </w:rPr>
        <w:t>，</w:t>
      </w:r>
      <w:r>
        <w:rPr>
          <w:rFonts w:ascii="微软雅黑" w:eastAsia="微软雅黑" w:hAnsi="微软雅黑"/>
        </w:rPr>
        <w:t>当有多个交换机堆叠时，其中存在一个可管理交换机，利用可管理交换机对此可堆叠式交换机</w:t>
      </w:r>
      <w:r>
        <w:rPr>
          <w:rFonts w:ascii="微软雅黑" w:eastAsia="微软雅黑" w:hAnsi="微软雅黑" w:hint="eastAsia"/>
        </w:rPr>
        <w:t>中</w:t>
      </w:r>
      <w:r>
        <w:rPr>
          <w:rFonts w:ascii="微软雅黑" w:eastAsia="微软雅黑" w:hAnsi="微软雅黑"/>
        </w:rPr>
        <w:t>的其他</w:t>
      </w:r>
      <w:r>
        <w:rPr>
          <w:rFonts w:ascii="微软雅黑" w:eastAsia="微软雅黑" w:hAnsi="微软雅黑" w:hint="eastAsia"/>
        </w:rPr>
        <w:t>“独立型</w:t>
      </w:r>
      <w:r>
        <w:rPr>
          <w:rFonts w:ascii="微软雅黑" w:eastAsia="微软雅黑" w:hAnsi="微软雅黑"/>
        </w:rPr>
        <w:t>交换机</w:t>
      </w:r>
      <w:r>
        <w:rPr>
          <w:rFonts w:ascii="微软雅黑" w:eastAsia="微软雅黑" w:hAnsi="微软雅黑" w:hint="eastAsia"/>
        </w:rPr>
        <w:t>”进行管理</w:t>
      </w:r>
      <w:r>
        <w:rPr>
          <w:rFonts w:ascii="微软雅黑" w:eastAsia="微软雅黑" w:hAnsi="微软雅黑"/>
        </w:rPr>
        <w:t>。可堆叠</w:t>
      </w:r>
      <w:r>
        <w:rPr>
          <w:rFonts w:ascii="微软雅黑" w:eastAsia="微软雅黑" w:hAnsi="微软雅黑" w:hint="eastAsia"/>
        </w:rPr>
        <w:t>式</w:t>
      </w:r>
      <w:r>
        <w:rPr>
          <w:rFonts w:ascii="微软雅黑" w:eastAsia="微软雅黑" w:hAnsi="微软雅黑"/>
        </w:rPr>
        <w:t>交换机可非常方便地实现对网络的扩充，是新建网络时最为</w:t>
      </w:r>
      <w:r>
        <w:rPr>
          <w:rFonts w:ascii="微软雅黑" w:eastAsia="微软雅黑" w:hAnsi="微软雅黑" w:hint="eastAsia"/>
        </w:rPr>
        <w:t>理想</w:t>
      </w:r>
      <w:r>
        <w:rPr>
          <w:rFonts w:ascii="微软雅黑" w:eastAsia="微软雅黑" w:hAnsi="微软雅黑"/>
        </w:rPr>
        <w:t>的选择。</w:t>
      </w:r>
    </w:p>
    <w:p w14:paraId="43FA2820" w14:textId="77777777" w:rsidR="007302E4" w:rsidRDefault="007302E4" w:rsidP="007302E4">
      <w:pPr>
        <w:widowControl/>
        <w:jc w:val="left"/>
        <w:rPr>
          <w:rFonts w:ascii="微软雅黑" w:eastAsia="微软雅黑" w:hAnsi="微软雅黑"/>
        </w:rPr>
      </w:pPr>
      <w:r>
        <w:rPr>
          <w:rFonts w:ascii="微软雅黑" w:eastAsia="微软雅黑" w:hAnsi="微软雅黑" w:hint="eastAsia"/>
        </w:rPr>
        <w:t>4.级联</w:t>
      </w:r>
      <w:r>
        <w:rPr>
          <w:rFonts w:ascii="微软雅黑" w:eastAsia="微软雅黑" w:hAnsi="微软雅黑"/>
        </w:rPr>
        <w:t>：</w:t>
      </w:r>
      <w:r>
        <w:rPr>
          <w:rFonts w:ascii="微软雅黑" w:eastAsia="微软雅黑" w:hAnsi="微软雅黑" w:hint="eastAsia"/>
        </w:rPr>
        <w:t>级联既可使用</w:t>
      </w:r>
      <w:r>
        <w:rPr>
          <w:rFonts w:ascii="微软雅黑" w:eastAsia="微软雅黑" w:hAnsi="微软雅黑"/>
        </w:rPr>
        <w:t>普通端口也可使用特殊的MDI-II端口。当</w:t>
      </w:r>
      <w:r>
        <w:rPr>
          <w:rFonts w:ascii="微软雅黑" w:eastAsia="微软雅黑" w:hAnsi="微软雅黑" w:hint="eastAsia"/>
        </w:rPr>
        <w:t>相互</w:t>
      </w:r>
      <w:r>
        <w:rPr>
          <w:rFonts w:ascii="微软雅黑" w:eastAsia="微软雅黑" w:hAnsi="微软雅黑"/>
        </w:rPr>
        <w:t>级联的两个端口分别为普通端（</w:t>
      </w:r>
      <w:r>
        <w:rPr>
          <w:rFonts w:ascii="微软雅黑" w:eastAsia="微软雅黑" w:hAnsi="微软雅黑" w:hint="eastAsia"/>
        </w:rPr>
        <w:t>MDI-X</w:t>
      </w:r>
      <w:r>
        <w:rPr>
          <w:rFonts w:ascii="微软雅黑" w:eastAsia="微软雅黑" w:hAnsi="微软雅黑"/>
        </w:rPr>
        <w:t>）</w:t>
      </w:r>
      <w:r>
        <w:rPr>
          <w:rFonts w:ascii="微软雅黑" w:eastAsia="微软雅黑" w:hAnsi="微软雅黑" w:hint="eastAsia"/>
        </w:rPr>
        <w:t>和</w:t>
      </w:r>
      <w:r>
        <w:rPr>
          <w:rFonts w:ascii="微软雅黑" w:eastAsia="微软雅黑" w:hAnsi="微软雅黑"/>
        </w:rPr>
        <w:t>MDI-II端口时，应当使用直通电缆。当</w:t>
      </w:r>
      <w:r>
        <w:rPr>
          <w:rFonts w:ascii="微软雅黑" w:eastAsia="微软雅黑" w:hAnsi="微软雅黑" w:hint="eastAsia"/>
        </w:rPr>
        <w:t>相互</w:t>
      </w:r>
      <w:r>
        <w:rPr>
          <w:rFonts w:ascii="微软雅黑" w:eastAsia="微软雅黑" w:hAnsi="微软雅黑"/>
        </w:rPr>
        <w:t>级联的两个端口均为普通</w:t>
      </w: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MDI-X</w:t>
      </w:r>
      <w:r>
        <w:rPr>
          <w:rFonts w:ascii="微软雅黑" w:eastAsia="微软雅黑" w:hAnsi="微软雅黑"/>
        </w:rPr>
        <w:t>）</w:t>
      </w:r>
      <w:r>
        <w:rPr>
          <w:rFonts w:ascii="微软雅黑" w:eastAsia="微软雅黑" w:hAnsi="微软雅黑" w:hint="eastAsia"/>
        </w:rPr>
        <w:t>或</w:t>
      </w:r>
      <w:r>
        <w:rPr>
          <w:rFonts w:ascii="微软雅黑" w:eastAsia="微软雅黑" w:hAnsi="微软雅黑"/>
        </w:rPr>
        <w:t>均为MDI-II端口时，则应当使用交叉电缆。无论是</w:t>
      </w:r>
      <w:r>
        <w:rPr>
          <w:rFonts w:ascii="微软雅黑" w:eastAsia="微软雅黑" w:hAnsi="微软雅黑" w:hint="eastAsia"/>
        </w:rPr>
        <w:t>10/100/1000</w:t>
      </w:r>
      <w:r>
        <w:rPr>
          <w:rFonts w:ascii="微软雅黑" w:eastAsia="微软雅黑" w:hAnsi="微软雅黑"/>
        </w:rPr>
        <w:t>M</w:t>
      </w:r>
      <w:r>
        <w:rPr>
          <w:rFonts w:ascii="微软雅黑" w:eastAsia="微软雅黑" w:hAnsi="微软雅黑" w:hint="eastAsia"/>
        </w:rPr>
        <w:t>以太网</w:t>
      </w:r>
      <w:r>
        <w:rPr>
          <w:rFonts w:ascii="微软雅黑" w:eastAsia="微软雅黑" w:hAnsi="微软雅黑"/>
        </w:rPr>
        <w:t>，</w:t>
      </w:r>
      <w:r>
        <w:rPr>
          <w:rFonts w:ascii="微软雅黑" w:eastAsia="微软雅黑" w:hAnsi="微软雅黑" w:hint="eastAsia"/>
        </w:rPr>
        <w:t>级联</w:t>
      </w:r>
      <w:r>
        <w:rPr>
          <w:rFonts w:ascii="微软雅黑" w:eastAsia="微软雅黑" w:hAnsi="微软雅黑"/>
        </w:rPr>
        <w:t>交换机所使用的电缆长度</w:t>
      </w:r>
      <w:r>
        <w:rPr>
          <w:rFonts w:ascii="微软雅黑" w:eastAsia="微软雅黑" w:hAnsi="微软雅黑" w:hint="eastAsia"/>
        </w:rPr>
        <w:t>均可达到100米</w:t>
      </w:r>
      <w:r>
        <w:rPr>
          <w:rFonts w:ascii="微软雅黑" w:eastAsia="微软雅黑" w:hAnsi="微软雅黑"/>
        </w:rPr>
        <w:t>，这个长度与交换机到计算机之间长度完全相同。因此</w:t>
      </w:r>
      <w:r>
        <w:rPr>
          <w:rFonts w:ascii="微软雅黑" w:eastAsia="微软雅黑" w:hAnsi="微软雅黑" w:hint="eastAsia"/>
        </w:rPr>
        <w:t>，</w:t>
      </w:r>
      <w:r>
        <w:rPr>
          <w:rFonts w:ascii="微软雅黑" w:eastAsia="微软雅黑" w:hAnsi="微软雅黑"/>
        </w:rPr>
        <w:t>级联除了能够扩充端口数量外，还</w:t>
      </w:r>
      <w:r>
        <w:rPr>
          <w:rFonts w:ascii="微软雅黑" w:eastAsia="微软雅黑" w:hAnsi="微软雅黑" w:hint="eastAsia"/>
        </w:rPr>
        <w:t>能</w:t>
      </w:r>
      <w:r>
        <w:rPr>
          <w:rFonts w:ascii="微软雅黑" w:eastAsia="微软雅黑" w:hAnsi="微软雅黑"/>
        </w:rPr>
        <w:t>快速延伸网络直径。当</w:t>
      </w:r>
      <w:r>
        <w:rPr>
          <w:rFonts w:ascii="微软雅黑" w:eastAsia="微软雅黑" w:hAnsi="微软雅黑" w:hint="eastAsia"/>
        </w:rPr>
        <w:t>4台</w:t>
      </w:r>
      <w:r>
        <w:rPr>
          <w:rFonts w:ascii="微软雅黑" w:eastAsia="微软雅黑" w:hAnsi="微软雅黑"/>
        </w:rPr>
        <w:t>交换机级联时，网络跨度就可以达到</w:t>
      </w:r>
      <w:r>
        <w:rPr>
          <w:rFonts w:ascii="微软雅黑" w:eastAsia="微软雅黑" w:hAnsi="微软雅黑" w:hint="eastAsia"/>
        </w:rPr>
        <w:t>500米</w:t>
      </w:r>
      <w:r>
        <w:rPr>
          <w:rFonts w:ascii="微软雅黑" w:eastAsia="微软雅黑" w:hAnsi="微软雅黑"/>
        </w:rPr>
        <w:t>，这样的距离对于位于同一座建筑物内的小型网络而言已经足够。</w:t>
      </w:r>
    </w:p>
    <w:p w14:paraId="6EE21E53" w14:textId="77777777" w:rsidR="007302E4" w:rsidRDefault="007302E4" w:rsidP="007302E4">
      <w:pPr>
        <w:widowControl/>
        <w:jc w:val="left"/>
        <w:rPr>
          <w:rFonts w:ascii="微软雅黑" w:eastAsia="微软雅黑" w:hAnsi="微软雅黑"/>
        </w:rPr>
      </w:pPr>
    </w:p>
    <w:p w14:paraId="73B25A06" w14:textId="77777777" w:rsidR="007302E4" w:rsidRDefault="007302E4" w:rsidP="007302E4">
      <w:pPr>
        <w:widowControl/>
        <w:jc w:val="left"/>
        <w:rPr>
          <w:rFonts w:ascii="微软雅黑" w:eastAsia="微软雅黑" w:hAnsi="微软雅黑"/>
        </w:rPr>
      </w:pPr>
      <w:r>
        <w:rPr>
          <w:rFonts w:ascii="微软雅黑" w:eastAsia="微软雅黑" w:hAnsi="微软雅黑" w:hint="eastAsia"/>
        </w:rPr>
        <w:t>【功能概述】</w:t>
      </w:r>
    </w:p>
    <w:p w14:paraId="1C348C65"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堆叠是指将</w:t>
      </w:r>
      <w:r>
        <w:rPr>
          <w:rFonts w:ascii="微软雅黑" w:eastAsia="微软雅黑" w:hAnsi="微软雅黑"/>
        </w:rPr>
        <w:t>多台支持堆叠特性的交换机通过线缆连接</w:t>
      </w:r>
      <w:r>
        <w:rPr>
          <w:rFonts w:ascii="微软雅黑" w:eastAsia="微软雅黑" w:hAnsi="微软雅黑" w:hint="eastAsia"/>
        </w:rPr>
        <w:t>后</w:t>
      </w:r>
      <w:r>
        <w:rPr>
          <w:rFonts w:ascii="微软雅黑" w:eastAsia="微软雅黑" w:hAnsi="微软雅黑"/>
        </w:rPr>
        <w:t>组合在一起，</w:t>
      </w:r>
      <w:r>
        <w:rPr>
          <w:rFonts w:ascii="微软雅黑" w:eastAsia="微软雅黑" w:hAnsi="微软雅黑" w:hint="eastAsia"/>
        </w:rPr>
        <w:t>虚拟化</w:t>
      </w:r>
      <w:r>
        <w:rPr>
          <w:rFonts w:ascii="微软雅黑" w:eastAsia="微软雅黑" w:hAnsi="微软雅黑"/>
        </w:rPr>
        <w:t>成一台设备，是一种横向</w:t>
      </w:r>
      <w:r>
        <w:rPr>
          <w:rFonts w:ascii="微软雅黑" w:eastAsia="微软雅黑" w:hAnsi="微软雅黑" w:hint="eastAsia"/>
        </w:rPr>
        <w:t>虚拟化</w:t>
      </w:r>
      <w:r>
        <w:rPr>
          <w:rFonts w:ascii="微软雅黑" w:eastAsia="微软雅黑" w:hAnsi="微软雅黑"/>
        </w:rPr>
        <w:t>技术</w:t>
      </w:r>
      <w:r>
        <w:rPr>
          <w:rFonts w:ascii="微软雅黑" w:eastAsia="微软雅黑" w:hAnsi="微软雅黑" w:hint="eastAsia"/>
        </w:rPr>
        <w:t>，</w:t>
      </w:r>
      <w:r>
        <w:rPr>
          <w:rFonts w:ascii="微软雅黑" w:eastAsia="微软雅黑" w:hAnsi="微软雅黑"/>
        </w:rPr>
        <w:t>简化</w:t>
      </w:r>
      <w:r>
        <w:rPr>
          <w:rFonts w:ascii="微软雅黑" w:eastAsia="微软雅黑" w:hAnsi="微软雅黑" w:hint="eastAsia"/>
        </w:rPr>
        <w:t>网络</w:t>
      </w:r>
      <w:r>
        <w:rPr>
          <w:rFonts w:ascii="微软雅黑" w:eastAsia="微软雅黑" w:hAnsi="微软雅黑"/>
        </w:rPr>
        <w:t>的配置和管理。</w:t>
      </w:r>
      <w:r>
        <w:rPr>
          <w:rFonts w:ascii="微软雅黑" w:eastAsia="微软雅黑" w:hAnsi="微软雅黑" w:hint="eastAsia"/>
        </w:rPr>
        <w:t>结合</w:t>
      </w:r>
      <w:r>
        <w:rPr>
          <w:rFonts w:ascii="微软雅黑" w:eastAsia="微软雅黑" w:hAnsi="微软雅黑"/>
        </w:rPr>
        <w:t>跨设备链路聚合技术，不仅实</w:t>
      </w:r>
      <w:r>
        <w:rPr>
          <w:rFonts w:ascii="微软雅黑" w:eastAsia="微软雅黑" w:hAnsi="微软雅黑"/>
        </w:rPr>
        <w:lastRenderedPageBreak/>
        <w:t>现设备及链路的高可靠性备份，也避免二层环路</w:t>
      </w:r>
      <w:r>
        <w:rPr>
          <w:rFonts w:ascii="微软雅黑" w:eastAsia="微软雅黑" w:hAnsi="微软雅黑" w:hint="eastAsia"/>
        </w:rPr>
        <w:t>。相比</w:t>
      </w:r>
      <w:r>
        <w:rPr>
          <w:rFonts w:ascii="微软雅黑" w:eastAsia="微软雅黑" w:hAnsi="微软雅黑"/>
        </w:rPr>
        <w:t>STP破</w:t>
      </w:r>
      <w:r>
        <w:rPr>
          <w:rFonts w:ascii="微软雅黑" w:eastAsia="微软雅黑" w:hAnsi="微软雅黑" w:hint="eastAsia"/>
        </w:rPr>
        <w:t>环</w:t>
      </w:r>
      <w:r>
        <w:rPr>
          <w:rFonts w:ascii="微软雅黑" w:eastAsia="微软雅黑" w:hAnsi="微软雅黑"/>
        </w:rPr>
        <w:t>保护</w:t>
      </w:r>
      <w:r>
        <w:rPr>
          <w:rFonts w:ascii="微软雅黑" w:eastAsia="微软雅黑" w:hAnsi="微软雅黑" w:hint="eastAsia"/>
        </w:rPr>
        <w:t>，</w:t>
      </w:r>
      <w:r>
        <w:rPr>
          <w:rFonts w:ascii="微软雅黑" w:eastAsia="微软雅黑" w:hAnsi="微软雅黑"/>
        </w:rPr>
        <w:t>逻辑拓扑更清晰、链路利用更高效。</w:t>
      </w:r>
    </w:p>
    <w:p w14:paraId="26FACE0B"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可靠组网</w:t>
      </w:r>
      <w:r>
        <w:rPr>
          <w:rFonts w:ascii="微软雅黑" w:eastAsia="微软雅黑" w:hAnsi="微软雅黑"/>
        </w:rPr>
        <w:t>：</w:t>
      </w:r>
    </w:p>
    <w:p w14:paraId="7EBF3D2E"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rPr>
        <w:t>（</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VRRP+MSTP（传统）</w:t>
      </w:r>
    </w:p>
    <w:p w14:paraId="099B0EF7"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rPr>
        <w:t>（</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堆叠</w:t>
      </w:r>
      <w:r>
        <w:rPr>
          <w:rFonts w:ascii="微软雅黑" w:eastAsia="微软雅黑" w:hAnsi="微软雅黑"/>
        </w:rPr>
        <w:t>+链路</w:t>
      </w:r>
      <w:r>
        <w:rPr>
          <w:rFonts w:ascii="微软雅黑" w:eastAsia="微软雅黑" w:hAnsi="微软雅黑" w:hint="eastAsia"/>
        </w:rPr>
        <w:t>捆绑（推荐），</w:t>
      </w:r>
      <w:r>
        <w:rPr>
          <w:rFonts w:ascii="微软雅黑" w:eastAsia="微软雅黑" w:hAnsi="微软雅黑"/>
        </w:rPr>
        <w:t>如：</w:t>
      </w:r>
    </w:p>
    <w:p w14:paraId="1C99D9F2"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rPr>
        <w:t>a.</w:t>
      </w:r>
      <w:r>
        <w:rPr>
          <w:rFonts w:ascii="微软雅黑" w:eastAsia="微软雅黑" w:hAnsi="微软雅黑" w:hint="eastAsia"/>
        </w:rPr>
        <w:t>华为</w:t>
      </w:r>
      <w:r>
        <w:rPr>
          <w:rFonts w:ascii="微软雅黑" w:eastAsia="微软雅黑" w:hAnsi="微软雅黑"/>
        </w:rPr>
        <w:t>：CSS（</w:t>
      </w:r>
      <w:r>
        <w:rPr>
          <w:rFonts w:ascii="微软雅黑" w:eastAsia="微软雅黑" w:hAnsi="微软雅黑" w:hint="eastAsia"/>
        </w:rPr>
        <w:t>框式</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iStack（</w:t>
      </w:r>
      <w:r>
        <w:rPr>
          <w:rFonts w:ascii="微软雅黑" w:eastAsia="微软雅黑" w:hAnsi="微软雅黑" w:hint="eastAsia"/>
        </w:rPr>
        <w:t>盒式</w:t>
      </w:r>
      <w:r>
        <w:rPr>
          <w:rFonts w:ascii="微软雅黑" w:eastAsia="微软雅黑" w:hAnsi="微软雅黑"/>
        </w:rPr>
        <w:t>）</w:t>
      </w:r>
    </w:p>
    <w:p w14:paraId="554AE5F0" w14:textId="77777777" w:rsidR="007302E4" w:rsidRPr="00C73FB0" w:rsidRDefault="007302E4" w:rsidP="007302E4">
      <w:pPr>
        <w:widowControl/>
        <w:ind w:firstLine="420"/>
        <w:jc w:val="left"/>
        <w:rPr>
          <w:rFonts w:ascii="微软雅黑" w:eastAsia="微软雅黑" w:hAnsi="微软雅黑"/>
        </w:rPr>
      </w:pPr>
      <w:r>
        <w:rPr>
          <w:rFonts w:ascii="微软雅黑" w:eastAsia="微软雅黑" w:hAnsi="微软雅黑"/>
        </w:rPr>
        <w:t>b.</w:t>
      </w:r>
      <w:r>
        <w:rPr>
          <w:rFonts w:ascii="微软雅黑" w:eastAsia="微软雅黑" w:hAnsi="微软雅黑" w:hint="eastAsia"/>
        </w:rPr>
        <w:t>思科</w:t>
      </w:r>
      <w:r>
        <w:rPr>
          <w:rFonts w:ascii="微软雅黑" w:eastAsia="微软雅黑" w:hAnsi="微软雅黑"/>
        </w:rPr>
        <w:t>：VSS</w:t>
      </w:r>
    </w:p>
    <w:p w14:paraId="35641DE7"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rPr>
        <w:t>c.</w:t>
      </w:r>
      <w:r>
        <w:rPr>
          <w:rFonts w:ascii="微软雅黑" w:eastAsia="微软雅黑" w:hAnsi="微软雅黑" w:hint="eastAsia"/>
        </w:rPr>
        <w:t>华三</w:t>
      </w:r>
      <w:r>
        <w:rPr>
          <w:rFonts w:ascii="微软雅黑" w:eastAsia="微软雅黑" w:hAnsi="微软雅黑"/>
        </w:rPr>
        <w:t>：IRF</w:t>
      </w:r>
    </w:p>
    <w:p w14:paraId="5CDBE81B"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rPr>
        <w:t>d.</w:t>
      </w:r>
      <w:r>
        <w:rPr>
          <w:rFonts w:ascii="微软雅黑" w:eastAsia="微软雅黑" w:hAnsi="微软雅黑" w:hint="eastAsia"/>
        </w:rPr>
        <w:t>锐捷</w:t>
      </w:r>
      <w:r>
        <w:rPr>
          <w:rFonts w:ascii="微软雅黑" w:eastAsia="微软雅黑" w:hAnsi="微软雅黑"/>
        </w:rPr>
        <w:t>：VSU</w:t>
      </w:r>
    </w:p>
    <w:p w14:paraId="7B642EB1"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上述4种</w:t>
      </w:r>
      <w:r>
        <w:rPr>
          <w:rFonts w:ascii="微软雅黑" w:eastAsia="微软雅黑" w:hAnsi="微软雅黑"/>
        </w:rPr>
        <w:t>堆叠技术</w:t>
      </w:r>
      <w:r>
        <w:rPr>
          <w:rFonts w:ascii="微软雅黑" w:eastAsia="微软雅黑" w:hAnsi="微软雅黑" w:hint="eastAsia"/>
        </w:rPr>
        <w:t>为</w:t>
      </w:r>
      <w:r>
        <w:rPr>
          <w:rFonts w:ascii="微软雅黑" w:eastAsia="微软雅黑" w:hAnsi="微软雅黑"/>
        </w:rPr>
        <w:t>各</w:t>
      </w:r>
      <w:r>
        <w:rPr>
          <w:rFonts w:ascii="微软雅黑" w:eastAsia="微软雅黑" w:hAnsi="微软雅黑" w:hint="eastAsia"/>
        </w:rPr>
        <w:t>厂商</w:t>
      </w:r>
      <w:r>
        <w:rPr>
          <w:rFonts w:ascii="微软雅黑" w:eastAsia="微软雅黑" w:hAnsi="微软雅黑"/>
        </w:rPr>
        <w:t>私有，无法互通</w:t>
      </w:r>
      <w:r>
        <w:rPr>
          <w:rFonts w:ascii="微软雅黑" w:eastAsia="微软雅黑" w:hAnsi="微软雅黑" w:hint="eastAsia"/>
        </w:rPr>
        <w:t>；</w:t>
      </w:r>
      <w:r>
        <w:rPr>
          <w:rFonts w:ascii="微软雅黑" w:eastAsia="微软雅黑" w:hAnsi="微软雅黑"/>
        </w:rPr>
        <w:t>用于堆叠的设备一般是同一系列，最好是同</w:t>
      </w:r>
      <w:r>
        <w:rPr>
          <w:rFonts w:ascii="微软雅黑" w:eastAsia="微软雅黑" w:hAnsi="微软雅黑" w:hint="eastAsia"/>
        </w:rPr>
        <w:t>一</w:t>
      </w:r>
      <w:r>
        <w:rPr>
          <w:rFonts w:ascii="微软雅黑" w:eastAsia="微软雅黑" w:hAnsi="微软雅黑"/>
        </w:rPr>
        <w:t>型号。</w:t>
      </w:r>
    </w:p>
    <w:p w14:paraId="4D60492A" w14:textId="77777777" w:rsidR="007302E4" w:rsidRDefault="007302E4" w:rsidP="007302E4">
      <w:pPr>
        <w:widowControl/>
        <w:jc w:val="center"/>
        <w:rPr>
          <w:rFonts w:ascii="微软雅黑" w:eastAsia="微软雅黑" w:hAnsi="微软雅黑"/>
        </w:rPr>
      </w:pPr>
      <w:r>
        <w:rPr>
          <w:noProof/>
        </w:rPr>
        <w:drawing>
          <wp:inline distT="0" distB="0" distL="0" distR="0" wp14:anchorId="548B3AD2" wp14:editId="7C5C6D6A">
            <wp:extent cx="5274310" cy="18948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94840"/>
                    </a:xfrm>
                    <a:prstGeom prst="rect">
                      <a:avLst/>
                    </a:prstGeom>
                  </pic:spPr>
                </pic:pic>
              </a:graphicData>
            </a:graphic>
          </wp:inline>
        </w:drawing>
      </w:r>
    </w:p>
    <w:p w14:paraId="01E3BCAF" w14:textId="77777777" w:rsidR="007302E4" w:rsidRPr="00B83846" w:rsidRDefault="007302E4" w:rsidP="007302E4">
      <w:pPr>
        <w:widowControl/>
        <w:ind w:firstLine="420"/>
        <w:jc w:val="left"/>
        <w:rPr>
          <w:rFonts w:ascii="微软雅黑" w:eastAsia="微软雅黑" w:hAnsi="微软雅黑"/>
          <w:b/>
        </w:rPr>
      </w:pPr>
      <w:r w:rsidRPr="00B83846">
        <w:rPr>
          <w:rFonts w:ascii="微软雅黑" w:eastAsia="微软雅黑" w:hAnsi="微软雅黑" w:hint="eastAsia"/>
          <w:b/>
        </w:rPr>
        <w:t>堆叠</w:t>
      </w:r>
      <w:r w:rsidRPr="00B83846">
        <w:rPr>
          <w:rFonts w:ascii="微软雅黑" w:eastAsia="微软雅黑" w:hAnsi="微软雅黑"/>
          <w:b/>
        </w:rPr>
        <w:t>基本概念：</w:t>
      </w:r>
    </w:p>
    <w:p w14:paraId="18CA32AF" w14:textId="77777777" w:rsidR="007302E4" w:rsidRDefault="007302E4" w:rsidP="007302E4">
      <w:pPr>
        <w:widowControl/>
        <w:jc w:val="center"/>
        <w:rPr>
          <w:rFonts w:ascii="微软雅黑" w:eastAsia="微软雅黑" w:hAnsi="微软雅黑"/>
        </w:rPr>
      </w:pPr>
      <w:r>
        <w:rPr>
          <w:noProof/>
        </w:rPr>
        <w:drawing>
          <wp:inline distT="0" distB="0" distL="0" distR="0" wp14:anchorId="00DE87A1" wp14:editId="7405D260">
            <wp:extent cx="3962400" cy="1619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400" cy="1619250"/>
                    </a:xfrm>
                    <a:prstGeom prst="rect">
                      <a:avLst/>
                    </a:prstGeom>
                  </pic:spPr>
                </pic:pic>
              </a:graphicData>
            </a:graphic>
          </wp:inline>
        </w:drawing>
      </w:r>
    </w:p>
    <w:p w14:paraId="20072464" w14:textId="77777777" w:rsidR="007302E4" w:rsidRDefault="007302E4" w:rsidP="007302E4">
      <w:pPr>
        <w:pStyle w:val="af2"/>
        <w:widowControl/>
        <w:ind w:left="839" w:firstLineChars="0" w:firstLine="0"/>
        <w:jc w:val="left"/>
        <w:rPr>
          <w:rFonts w:ascii="微软雅黑" w:eastAsia="微软雅黑" w:hAnsi="微软雅黑"/>
        </w:rPr>
      </w:pPr>
      <w:r>
        <w:rPr>
          <w:rFonts w:ascii="微软雅黑" w:eastAsia="微软雅黑" w:hAnsi="微软雅黑" w:hint="eastAsia"/>
        </w:rPr>
        <w:lastRenderedPageBreak/>
        <w:t>1.</w:t>
      </w:r>
      <w:r>
        <w:rPr>
          <w:rFonts w:ascii="微软雅黑" w:eastAsia="微软雅黑" w:hAnsi="微软雅黑"/>
        </w:rPr>
        <w:t xml:space="preserve"> </w:t>
      </w:r>
      <w:r>
        <w:rPr>
          <w:rFonts w:ascii="微软雅黑" w:eastAsia="微软雅黑" w:hAnsi="微软雅黑" w:hint="eastAsia"/>
        </w:rPr>
        <w:t>堆叠成员</w:t>
      </w:r>
      <w:r>
        <w:rPr>
          <w:rFonts w:ascii="微软雅黑" w:eastAsia="微软雅黑" w:hAnsi="微软雅黑"/>
        </w:rPr>
        <w:t>：</w:t>
      </w:r>
    </w:p>
    <w:p w14:paraId="4D0BDF61" w14:textId="77777777" w:rsidR="007302E4" w:rsidRDefault="007302E4" w:rsidP="006478EB">
      <w:pPr>
        <w:pStyle w:val="af2"/>
        <w:widowControl/>
        <w:numPr>
          <w:ilvl w:val="0"/>
          <w:numId w:val="567"/>
        </w:numPr>
        <w:ind w:firstLineChars="0"/>
        <w:jc w:val="left"/>
        <w:rPr>
          <w:rFonts w:ascii="微软雅黑" w:eastAsia="微软雅黑" w:hAnsi="微软雅黑"/>
        </w:rPr>
      </w:pPr>
      <w:r>
        <w:rPr>
          <w:rFonts w:ascii="微软雅黑" w:eastAsia="微软雅黑" w:hAnsi="微软雅黑" w:hint="eastAsia"/>
        </w:rPr>
        <w:t>主交换机</w:t>
      </w:r>
      <w:r>
        <w:rPr>
          <w:rFonts w:ascii="微软雅黑" w:eastAsia="微软雅黑" w:hAnsi="微软雅黑"/>
        </w:rPr>
        <w:t>（</w:t>
      </w:r>
      <w:r>
        <w:rPr>
          <w:rFonts w:ascii="微软雅黑" w:eastAsia="微软雅黑" w:hAnsi="微软雅黑" w:hint="eastAsia"/>
        </w:rPr>
        <w:t>Master</w:t>
      </w:r>
      <w:r>
        <w:rPr>
          <w:rFonts w:ascii="微软雅黑" w:eastAsia="微软雅黑" w:hAnsi="微软雅黑"/>
        </w:rPr>
        <w:t>）</w:t>
      </w:r>
      <w:r>
        <w:rPr>
          <w:rFonts w:ascii="微软雅黑" w:eastAsia="微软雅黑" w:hAnsi="微软雅黑" w:hint="eastAsia"/>
        </w:rPr>
        <w:t>：负责管理</w:t>
      </w:r>
      <w:r>
        <w:rPr>
          <w:rFonts w:ascii="微软雅黑" w:eastAsia="微软雅黑" w:hAnsi="微软雅黑"/>
        </w:rPr>
        <w:t>整个堆叠。堆叠</w:t>
      </w:r>
      <w:r>
        <w:rPr>
          <w:rFonts w:ascii="微软雅黑" w:eastAsia="微软雅黑" w:hAnsi="微软雅黑" w:hint="eastAsia"/>
        </w:rPr>
        <w:t>系统中</w:t>
      </w:r>
      <w:r>
        <w:rPr>
          <w:rFonts w:ascii="微软雅黑" w:eastAsia="微软雅黑" w:hAnsi="微软雅黑"/>
        </w:rPr>
        <w:t>只有一</w:t>
      </w:r>
      <w:r>
        <w:rPr>
          <w:rFonts w:ascii="微软雅黑" w:eastAsia="微软雅黑" w:hAnsi="微软雅黑" w:hint="eastAsia"/>
        </w:rPr>
        <w:t>台</w:t>
      </w:r>
      <w:r>
        <w:rPr>
          <w:rFonts w:ascii="微软雅黑" w:eastAsia="微软雅黑" w:hAnsi="微软雅黑"/>
        </w:rPr>
        <w:t>主</w:t>
      </w:r>
      <w:r>
        <w:rPr>
          <w:rFonts w:ascii="微软雅黑" w:eastAsia="微软雅黑" w:hAnsi="微软雅黑" w:hint="eastAsia"/>
        </w:rPr>
        <w:t>交换机</w:t>
      </w:r>
      <w:r>
        <w:rPr>
          <w:rFonts w:ascii="微软雅黑" w:eastAsia="微软雅黑" w:hAnsi="微软雅黑"/>
        </w:rPr>
        <w:t>。</w:t>
      </w:r>
    </w:p>
    <w:p w14:paraId="5B8557EA" w14:textId="77777777" w:rsidR="007302E4" w:rsidRDefault="007302E4" w:rsidP="006478EB">
      <w:pPr>
        <w:pStyle w:val="af2"/>
        <w:widowControl/>
        <w:numPr>
          <w:ilvl w:val="0"/>
          <w:numId w:val="567"/>
        </w:numPr>
        <w:ind w:firstLineChars="0"/>
        <w:jc w:val="left"/>
        <w:rPr>
          <w:rFonts w:ascii="微软雅黑" w:eastAsia="微软雅黑" w:hAnsi="微软雅黑"/>
        </w:rPr>
      </w:pPr>
      <w:r>
        <w:rPr>
          <w:rFonts w:ascii="微软雅黑" w:eastAsia="微软雅黑" w:hAnsi="微软雅黑" w:hint="eastAsia"/>
        </w:rPr>
        <w:t>备</w:t>
      </w:r>
      <w:r>
        <w:rPr>
          <w:rFonts w:ascii="微软雅黑" w:eastAsia="微软雅黑" w:hAnsi="微软雅黑"/>
        </w:rPr>
        <w:t>交换机</w:t>
      </w:r>
      <w:r>
        <w:rPr>
          <w:rFonts w:ascii="微软雅黑" w:eastAsia="微软雅黑" w:hAnsi="微软雅黑" w:hint="eastAsia"/>
        </w:rPr>
        <w:t>（Standby）：</w:t>
      </w:r>
      <w:r>
        <w:rPr>
          <w:rFonts w:ascii="微软雅黑" w:eastAsia="微软雅黑" w:hAnsi="微软雅黑"/>
        </w:rPr>
        <w:t>主交换机的备份交换机。当</w:t>
      </w:r>
      <w:r>
        <w:rPr>
          <w:rFonts w:ascii="微软雅黑" w:eastAsia="微软雅黑" w:hAnsi="微软雅黑" w:hint="eastAsia"/>
        </w:rPr>
        <w:t>主交换机</w:t>
      </w:r>
      <w:r>
        <w:rPr>
          <w:rFonts w:ascii="微软雅黑" w:eastAsia="微软雅黑" w:hAnsi="微软雅黑"/>
        </w:rPr>
        <w:t>故障时，备交换机接替原主交换机的所有业务。堆叠系统</w:t>
      </w:r>
      <w:r>
        <w:rPr>
          <w:rFonts w:ascii="微软雅黑" w:eastAsia="微软雅黑" w:hAnsi="微软雅黑" w:hint="eastAsia"/>
        </w:rPr>
        <w:t>中</w:t>
      </w:r>
      <w:r>
        <w:rPr>
          <w:rFonts w:ascii="微软雅黑" w:eastAsia="微软雅黑" w:hAnsi="微软雅黑"/>
        </w:rPr>
        <w:t>只有一台备交换机。</w:t>
      </w:r>
    </w:p>
    <w:p w14:paraId="258A9762" w14:textId="77777777" w:rsidR="007302E4" w:rsidRDefault="007302E4" w:rsidP="006478EB">
      <w:pPr>
        <w:pStyle w:val="af2"/>
        <w:widowControl/>
        <w:numPr>
          <w:ilvl w:val="0"/>
          <w:numId w:val="567"/>
        </w:numPr>
        <w:ind w:firstLineChars="0"/>
        <w:jc w:val="left"/>
        <w:rPr>
          <w:rFonts w:ascii="微软雅黑" w:eastAsia="微软雅黑" w:hAnsi="微软雅黑"/>
        </w:rPr>
      </w:pPr>
      <w:r>
        <w:rPr>
          <w:rFonts w:ascii="微软雅黑" w:eastAsia="微软雅黑" w:hAnsi="微软雅黑" w:hint="eastAsia"/>
        </w:rPr>
        <w:t>从</w:t>
      </w:r>
      <w:r>
        <w:rPr>
          <w:rFonts w:ascii="微软雅黑" w:eastAsia="微软雅黑" w:hAnsi="微软雅黑"/>
        </w:rPr>
        <w:t>交换机（</w:t>
      </w:r>
      <w:r>
        <w:rPr>
          <w:rFonts w:ascii="微软雅黑" w:eastAsia="微软雅黑" w:hAnsi="微软雅黑" w:hint="eastAsia"/>
        </w:rPr>
        <w:t>Slave</w:t>
      </w:r>
      <w:r>
        <w:rPr>
          <w:rFonts w:ascii="微软雅黑" w:eastAsia="微软雅黑" w:hAnsi="微软雅黑"/>
        </w:rPr>
        <w:t>）</w:t>
      </w:r>
      <w:r>
        <w:rPr>
          <w:rFonts w:ascii="微软雅黑" w:eastAsia="微软雅黑" w:hAnsi="微软雅黑" w:hint="eastAsia"/>
        </w:rPr>
        <w:t>：主要用于</w:t>
      </w:r>
      <w:r>
        <w:rPr>
          <w:rFonts w:ascii="微软雅黑" w:eastAsia="微软雅黑" w:hAnsi="微软雅黑"/>
        </w:rPr>
        <w:t>业务转发，从交换机数量越多，堆叠系统的转发能力越强。除</w:t>
      </w:r>
      <w:r>
        <w:rPr>
          <w:rFonts w:ascii="微软雅黑" w:eastAsia="微软雅黑" w:hAnsi="微软雅黑" w:hint="eastAsia"/>
        </w:rPr>
        <w:t>主交换机</w:t>
      </w:r>
      <w:r>
        <w:rPr>
          <w:rFonts w:ascii="微软雅黑" w:eastAsia="微软雅黑" w:hAnsi="微软雅黑"/>
        </w:rPr>
        <w:t>和备交换机外，堆叠系统中其他所有的成员交换机都是从交换机。</w:t>
      </w:r>
      <w:r>
        <w:rPr>
          <w:rFonts w:ascii="微软雅黑" w:eastAsia="微软雅黑" w:hAnsi="微软雅黑" w:hint="eastAsia"/>
        </w:rPr>
        <w:t>当</w:t>
      </w:r>
      <w:r>
        <w:rPr>
          <w:rFonts w:ascii="微软雅黑" w:eastAsia="微软雅黑" w:hAnsi="微软雅黑"/>
        </w:rPr>
        <w:t>备交换机不可用时，从交换机承担备交换机的角色。</w:t>
      </w:r>
    </w:p>
    <w:p w14:paraId="50DE493E" w14:textId="77777777" w:rsidR="007302E4" w:rsidRDefault="007302E4" w:rsidP="007302E4">
      <w:pPr>
        <w:pStyle w:val="af2"/>
        <w:widowControl/>
        <w:ind w:left="839" w:firstLineChars="0" w:firstLine="0"/>
        <w:jc w:val="left"/>
        <w:rPr>
          <w:rFonts w:ascii="微软雅黑" w:eastAsia="微软雅黑" w:hAnsi="微软雅黑"/>
        </w:rPr>
      </w:pPr>
      <w:r>
        <w:rPr>
          <w:rFonts w:ascii="微软雅黑" w:eastAsia="微软雅黑" w:hAnsi="微软雅黑" w:hint="eastAsia"/>
        </w:rPr>
        <w:t>主交换机</w:t>
      </w:r>
      <w:r>
        <w:rPr>
          <w:rFonts w:ascii="微软雅黑" w:eastAsia="微软雅黑" w:hAnsi="微软雅黑"/>
        </w:rPr>
        <w:t>、备交换机和从交换机都可以进行业务流量的转发。添加</w:t>
      </w:r>
      <w:r>
        <w:rPr>
          <w:rFonts w:ascii="微软雅黑" w:eastAsia="微软雅黑" w:hAnsi="微软雅黑" w:hint="eastAsia"/>
        </w:rPr>
        <w:t>、</w:t>
      </w:r>
      <w:r>
        <w:rPr>
          <w:rFonts w:ascii="微软雅黑" w:eastAsia="微软雅黑" w:hAnsi="微软雅黑"/>
        </w:rPr>
        <w:t>移除或替换堆叠成员交换机，都可能导致堆叠成员角色的变化。</w:t>
      </w:r>
    </w:p>
    <w:p w14:paraId="7AACA3AA" w14:textId="77777777" w:rsidR="007302E4" w:rsidRDefault="007302E4" w:rsidP="007302E4">
      <w:pPr>
        <w:pStyle w:val="af2"/>
        <w:widowControl/>
        <w:ind w:left="839" w:firstLineChars="0" w:firstLine="0"/>
        <w:jc w:val="left"/>
        <w:rPr>
          <w:rFonts w:ascii="微软雅黑" w:eastAsia="微软雅黑" w:hAnsi="微软雅黑"/>
        </w:rPr>
      </w:pPr>
      <w:r>
        <w:rPr>
          <w:rFonts w:ascii="微软雅黑" w:eastAsia="微软雅黑" w:hAnsi="微软雅黑" w:hint="eastAsia"/>
        </w:rPr>
        <w:t>2. 其余概念</w:t>
      </w:r>
    </w:p>
    <w:p w14:paraId="4C0FB049" w14:textId="77777777" w:rsidR="007302E4" w:rsidRDefault="007302E4" w:rsidP="006478EB">
      <w:pPr>
        <w:pStyle w:val="af2"/>
        <w:widowControl/>
        <w:numPr>
          <w:ilvl w:val="0"/>
          <w:numId w:val="567"/>
        </w:numPr>
        <w:ind w:firstLineChars="0"/>
        <w:jc w:val="left"/>
        <w:rPr>
          <w:rFonts w:ascii="微软雅黑" w:eastAsia="微软雅黑" w:hAnsi="微软雅黑"/>
        </w:rPr>
      </w:pPr>
      <w:r>
        <w:rPr>
          <w:rFonts w:ascii="微软雅黑" w:eastAsia="微软雅黑" w:hAnsi="微软雅黑" w:hint="eastAsia"/>
        </w:rPr>
        <w:t>堆叠域（Dom</w:t>
      </w:r>
      <w:r>
        <w:rPr>
          <w:rFonts w:ascii="微软雅黑" w:eastAsia="微软雅黑" w:hAnsi="微软雅黑"/>
        </w:rPr>
        <w:t>ai</w:t>
      </w:r>
      <w:r>
        <w:rPr>
          <w:rFonts w:ascii="微软雅黑" w:eastAsia="微软雅黑" w:hAnsi="微软雅黑" w:hint="eastAsia"/>
        </w:rPr>
        <w:t>n）：</w:t>
      </w:r>
      <w:r>
        <w:rPr>
          <w:rFonts w:ascii="微软雅黑" w:eastAsia="微软雅黑" w:hAnsi="微软雅黑"/>
        </w:rPr>
        <w:t>交换机通过堆叠链路连接在一起组成一个堆叠，这些成员交换机的集合就是一个堆叠域。为了</w:t>
      </w:r>
      <w:r>
        <w:rPr>
          <w:rFonts w:ascii="微软雅黑" w:eastAsia="微软雅黑" w:hAnsi="微软雅黑" w:hint="eastAsia"/>
        </w:rPr>
        <w:t>适应</w:t>
      </w:r>
      <w:r>
        <w:rPr>
          <w:rFonts w:ascii="微软雅黑" w:eastAsia="微软雅黑" w:hAnsi="微软雅黑"/>
        </w:rPr>
        <w:t>各种组网应用，同一个网络里可以部署多个堆叠，堆叠之间使用域编号（</w:t>
      </w:r>
      <w:r>
        <w:rPr>
          <w:rFonts w:ascii="微软雅黑" w:eastAsia="微软雅黑" w:hAnsi="微软雅黑" w:hint="eastAsia"/>
        </w:rPr>
        <w:t>Domain</w:t>
      </w:r>
      <w:r>
        <w:rPr>
          <w:rFonts w:ascii="微软雅黑" w:eastAsia="微软雅黑" w:hAnsi="微软雅黑"/>
        </w:rPr>
        <w:t xml:space="preserve"> ID）</w:t>
      </w:r>
      <w:r>
        <w:rPr>
          <w:rFonts w:ascii="微软雅黑" w:eastAsia="微软雅黑" w:hAnsi="微软雅黑" w:hint="eastAsia"/>
        </w:rPr>
        <w:t>进行</w:t>
      </w:r>
      <w:r>
        <w:rPr>
          <w:rFonts w:ascii="微软雅黑" w:eastAsia="微软雅黑" w:hAnsi="微软雅黑"/>
        </w:rPr>
        <w:t>区分。</w:t>
      </w:r>
      <w:r>
        <w:rPr>
          <w:rFonts w:ascii="微软雅黑" w:eastAsia="微软雅黑" w:hAnsi="微软雅黑" w:hint="eastAsia"/>
        </w:rPr>
        <w:t>GWN78XX</w:t>
      </w:r>
      <w:r>
        <w:rPr>
          <w:rFonts w:ascii="微软雅黑" w:eastAsia="微软雅黑" w:hAnsi="微软雅黑"/>
        </w:rPr>
        <w:t>堆叠</w:t>
      </w:r>
      <w:r>
        <w:rPr>
          <w:rFonts w:ascii="微软雅黑" w:eastAsia="微软雅黑" w:hAnsi="微软雅黑" w:hint="eastAsia"/>
        </w:rPr>
        <w:t>域</w:t>
      </w:r>
      <w:r>
        <w:rPr>
          <w:rFonts w:ascii="微软雅黑" w:eastAsia="微软雅黑" w:hAnsi="微软雅黑"/>
        </w:rPr>
        <w:t>暂统一为</w:t>
      </w:r>
      <w:r>
        <w:rPr>
          <w:rFonts w:ascii="微软雅黑" w:eastAsia="微软雅黑" w:hAnsi="微软雅黑" w:hint="eastAsia"/>
        </w:rPr>
        <w:t>0，</w:t>
      </w:r>
      <w:r>
        <w:rPr>
          <w:rFonts w:ascii="微软雅黑" w:eastAsia="微软雅黑" w:hAnsi="微软雅黑"/>
        </w:rPr>
        <w:t>后续支持多个堆叠系统</w:t>
      </w:r>
      <w:r>
        <w:rPr>
          <w:rFonts w:ascii="微软雅黑" w:eastAsia="微软雅黑" w:hAnsi="微软雅黑" w:hint="eastAsia"/>
        </w:rPr>
        <w:t>再</w:t>
      </w:r>
      <w:r>
        <w:rPr>
          <w:rFonts w:ascii="微软雅黑" w:eastAsia="微软雅黑" w:hAnsi="微软雅黑"/>
        </w:rPr>
        <w:t>开放。</w:t>
      </w:r>
    </w:p>
    <w:p w14:paraId="10EAC05B" w14:textId="2223743D" w:rsidR="007302E4" w:rsidRDefault="007302E4" w:rsidP="006478EB">
      <w:pPr>
        <w:pStyle w:val="af2"/>
        <w:widowControl/>
        <w:numPr>
          <w:ilvl w:val="0"/>
          <w:numId w:val="567"/>
        </w:numPr>
        <w:ind w:firstLineChars="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成员ID（</w:t>
      </w:r>
      <w:r>
        <w:rPr>
          <w:rFonts w:ascii="微软雅黑" w:eastAsia="微软雅黑" w:hAnsi="微软雅黑" w:hint="eastAsia"/>
        </w:rPr>
        <w:t>Member</w:t>
      </w:r>
      <w:r>
        <w:rPr>
          <w:rFonts w:ascii="微软雅黑" w:eastAsia="微软雅黑" w:hAnsi="微软雅黑"/>
        </w:rPr>
        <w:t xml:space="preserve"> ID）</w:t>
      </w:r>
      <w:r>
        <w:rPr>
          <w:rFonts w:ascii="微软雅黑" w:eastAsia="微软雅黑" w:hAnsi="微软雅黑" w:hint="eastAsia"/>
        </w:rPr>
        <w:t>：堆叠</w:t>
      </w:r>
      <w:r>
        <w:rPr>
          <w:rFonts w:ascii="微软雅黑" w:eastAsia="微软雅黑" w:hAnsi="微软雅黑"/>
        </w:rPr>
        <w:t>成员交换机的编号</w:t>
      </w:r>
      <w:r>
        <w:rPr>
          <w:rFonts w:ascii="微软雅黑" w:eastAsia="微软雅黑" w:hAnsi="微软雅黑" w:hint="eastAsia"/>
        </w:rPr>
        <w:t>，</w:t>
      </w:r>
      <w:r>
        <w:rPr>
          <w:rFonts w:ascii="微软雅黑" w:eastAsia="微软雅黑" w:hAnsi="微软雅黑"/>
        </w:rPr>
        <w:t>用来标识和管理成员交换机。</w:t>
      </w:r>
      <w:r>
        <w:rPr>
          <w:rFonts w:ascii="微软雅黑" w:eastAsia="微软雅黑" w:hAnsi="微软雅黑" w:hint="eastAsia"/>
        </w:rPr>
        <w:t>堆叠</w:t>
      </w:r>
      <w:r>
        <w:rPr>
          <w:rFonts w:ascii="微软雅黑" w:eastAsia="微软雅黑" w:hAnsi="微软雅黑"/>
        </w:rPr>
        <w:t>中所有成员交换机的堆叠成员ID都是唯一的。</w:t>
      </w:r>
      <w:r>
        <w:rPr>
          <w:rFonts w:ascii="微软雅黑" w:eastAsia="微软雅黑" w:hAnsi="微软雅黑" w:hint="eastAsia"/>
        </w:rPr>
        <w:t>GWN78XX</w:t>
      </w:r>
      <w:r>
        <w:rPr>
          <w:rFonts w:ascii="微软雅黑" w:eastAsia="微软雅黑" w:hAnsi="微软雅黑"/>
        </w:rPr>
        <w:t>使用DevID来</w:t>
      </w:r>
      <w:r>
        <w:rPr>
          <w:rFonts w:ascii="微软雅黑" w:eastAsia="微软雅黑" w:hAnsi="微软雅黑" w:hint="eastAsia"/>
        </w:rPr>
        <w:t>表示（DevID</w:t>
      </w:r>
      <w:r>
        <w:rPr>
          <w:rFonts w:ascii="微软雅黑" w:eastAsia="微软雅黑" w:hAnsi="微软雅黑"/>
        </w:rPr>
        <w:t>取值</w:t>
      </w:r>
      <w:r>
        <w:rPr>
          <w:rFonts w:ascii="微软雅黑" w:eastAsia="微软雅黑" w:hAnsi="微软雅黑" w:hint="eastAsia"/>
        </w:rPr>
        <w:t>1</w:t>
      </w:r>
      <w:r>
        <w:rPr>
          <w:rFonts w:ascii="微软雅黑" w:eastAsia="微软雅黑" w:hAnsi="微软雅黑"/>
        </w:rPr>
        <w:t>-8</w:t>
      </w:r>
      <w:r>
        <w:rPr>
          <w:rFonts w:ascii="微软雅黑" w:eastAsia="微软雅黑" w:hAnsi="微软雅黑" w:hint="eastAsia"/>
        </w:rPr>
        <w:t>，</w:t>
      </w:r>
      <w:r>
        <w:rPr>
          <w:rFonts w:ascii="微软雅黑" w:eastAsia="微软雅黑" w:hAnsi="微软雅黑"/>
        </w:rPr>
        <w:t>主交换机默认为</w:t>
      </w:r>
      <w:r>
        <w:rPr>
          <w:rFonts w:ascii="微软雅黑" w:eastAsia="微软雅黑" w:hAnsi="微软雅黑" w:hint="eastAsia"/>
        </w:rPr>
        <w:t>1），</w:t>
      </w:r>
      <w:r>
        <w:rPr>
          <w:rFonts w:ascii="微软雅黑" w:eastAsia="微软雅黑" w:hAnsi="微软雅黑"/>
        </w:rPr>
        <w:t>最多支持8</w:t>
      </w:r>
      <w:r>
        <w:rPr>
          <w:rFonts w:ascii="微软雅黑" w:eastAsia="微软雅黑" w:hAnsi="微软雅黑" w:hint="eastAsia"/>
        </w:rPr>
        <w:t>台</w:t>
      </w:r>
      <w:r>
        <w:rPr>
          <w:rFonts w:ascii="微软雅黑" w:eastAsia="微软雅黑" w:hAnsi="微软雅黑"/>
        </w:rPr>
        <w:t>设备组成一个堆叠系统</w:t>
      </w:r>
      <w:r>
        <w:rPr>
          <w:rFonts w:ascii="微软雅黑" w:eastAsia="微软雅黑" w:hAnsi="微软雅黑" w:hint="eastAsia"/>
        </w:rPr>
        <w:t>（1主</w:t>
      </w:r>
      <w:r>
        <w:rPr>
          <w:rFonts w:ascii="微软雅黑" w:eastAsia="微软雅黑" w:hAnsi="微软雅黑"/>
        </w:rPr>
        <w:t>+1</w:t>
      </w:r>
      <w:r>
        <w:rPr>
          <w:rFonts w:ascii="微软雅黑" w:eastAsia="微软雅黑" w:hAnsi="微软雅黑" w:hint="eastAsia"/>
        </w:rPr>
        <w:t>备</w:t>
      </w:r>
      <w:r>
        <w:rPr>
          <w:rFonts w:ascii="微软雅黑" w:eastAsia="微软雅黑" w:hAnsi="微软雅黑"/>
        </w:rPr>
        <w:t>+6</w:t>
      </w:r>
      <w:r>
        <w:rPr>
          <w:rFonts w:ascii="微软雅黑" w:eastAsia="微软雅黑" w:hAnsi="微软雅黑" w:hint="eastAsia"/>
        </w:rPr>
        <w:t>从），</w:t>
      </w:r>
      <w:r>
        <w:rPr>
          <w:rFonts w:ascii="微软雅黑" w:eastAsia="微软雅黑" w:hAnsi="微软雅黑"/>
        </w:rPr>
        <w:t>且每台设备加入堆叠必须</w:t>
      </w:r>
      <w:r>
        <w:rPr>
          <w:rFonts w:ascii="微软雅黑" w:eastAsia="微软雅黑" w:hAnsi="微软雅黑" w:hint="eastAsia"/>
        </w:rPr>
        <w:t>保证</w:t>
      </w:r>
      <w:r>
        <w:rPr>
          <w:rFonts w:ascii="微软雅黑" w:eastAsia="微软雅黑" w:hAnsi="微软雅黑"/>
        </w:rPr>
        <w:t>版本号一致。</w:t>
      </w:r>
      <w:r>
        <w:rPr>
          <w:rFonts w:ascii="微软雅黑" w:eastAsia="微软雅黑" w:hAnsi="微软雅黑" w:hint="eastAsia"/>
        </w:rPr>
        <w:t>GWN78XX</w:t>
      </w:r>
      <w:r>
        <w:rPr>
          <w:rFonts w:ascii="微软雅黑" w:eastAsia="微软雅黑" w:hAnsi="微软雅黑"/>
        </w:rPr>
        <w:t>参与</w:t>
      </w:r>
      <w:r>
        <w:rPr>
          <w:rFonts w:ascii="微软雅黑" w:eastAsia="微软雅黑" w:hAnsi="微软雅黑" w:hint="eastAsia"/>
        </w:rPr>
        <w:t>堆叠</w:t>
      </w:r>
      <w:r>
        <w:rPr>
          <w:rFonts w:ascii="微软雅黑" w:eastAsia="微软雅黑" w:hAnsi="微软雅黑"/>
        </w:rPr>
        <w:t>功能的型号</w:t>
      </w:r>
      <w:r>
        <w:rPr>
          <w:rFonts w:ascii="微软雅黑" w:eastAsia="微软雅黑" w:hAnsi="微软雅黑" w:hint="eastAsia"/>
        </w:rPr>
        <w:t>涉及93</w:t>
      </w:r>
      <w:r>
        <w:rPr>
          <w:rFonts w:ascii="微软雅黑" w:eastAsia="微软雅黑" w:hAnsi="微软雅黑"/>
        </w:rPr>
        <w:t>XX芯片平台</w:t>
      </w:r>
      <w:r>
        <w:rPr>
          <w:rFonts w:ascii="微软雅黑" w:eastAsia="微软雅黑" w:hAnsi="微软雅黑" w:hint="eastAsia"/>
        </w:rPr>
        <w:t>（GWN7806</w:t>
      </w:r>
      <w:r>
        <w:rPr>
          <w:rFonts w:ascii="微软雅黑" w:eastAsia="微软雅黑" w:hAnsi="微软雅黑"/>
        </w:rPr>
        <w:t>(P)/GWN7813(P)/GWN7816(P)/GWN7823P</w:t>
      </w:r>
      <w:r w:rsidR="00D10E7E">
        <w:rPr>
          <w:rFonts w:ascii="微软雅黑" w:eastAsia="微软雅黑" w:hAnsi="微软雅黑"/>
        </w:rPr>
        <w:t>/GWN7831/GWN7832/GWN7830</w:t>
      </w:r>
      <w:r>
        <w:rPr>
          <w:rFonts w:ascii="微软雅黑" w:eastAsia="微软雅黑" w:hAnsi="微软雅黑" w:hint="eastAsia"/>
        </w:rPr>
        <w:t>）</w:t>
      </w:r>
      <w:r>
        <w:rPr>
          <w:rFonts w:ascii="微软雅黑" w:eastAsia="微软雅黑" w:hAnsi="微软雅黑"/>
        </w:rPr>
        <w:t>，相同型号设备才可以组成堆叠系统。</w:t>
      </w:r>
    </w:p>
    <w:p w14:paraId="18E222C0" w14:textId="058618A9" w:rsidR="007302E4" w:rsidRDefault="007302E4" w:rsidP="006478EB">
      <w:pPr>
        <w:pStyle w:val="af2"/>
        <w:widowControl/>
        <w:numPr>
          <w:ilvl w:val="0"/>
          <w:numId w:val="567"/>
        </w:numPr>
        <w:ind w:firstLineChars="0"/>
        <w:jc w:val="left"/>
        <w:rPr>
          <w:rFonts w:ascii="微软雅黑" w:eastAsia="微软雅黑" w:hAnsi="微软雅黑"/>
        </w:rPr>
      </w:pPr>
      <w:r>
        <w:rPr>
          <w:rFonts w:ascii="微软雅黑" w:eastAsia="微软雅黑" w:hAnsi="微软雅黑" w:hint="eastAsia"/>
        </w:rPr>
        <w:lastRenderedPageBreak/>
        <w:t>堆叠优先级</w:t>
      </w:r>
      <w:r>
        <w:rPr>
          <w:rFonts w:ascii="微软雅黑" w:eastAsia="微软雅黑" w:hAnsi="微软雅黑"/>
        </w:rPr>
        <w:t>：成员</w:t>
      </w:r>
      <w:r>
        <w:rPr>
          <w:rFonts w:ascii="微软雅黑" w:eastAsia="微软雅黑" w:hAnsi="微软雅黑" w:hint="eastAsia"/>
        </w:rPr>
        <w:t>交换机</w:t>
      </w:r>
      <w:r>
        <w:rPr>
          <w:rFonts w:ascii="微软雅黑" w:eastAsia="微软雅黑" w:hAnsi="微软雅黑"/>
        </w:rPr>
        <w:t>的一个属性，主要用于角色选举过程中确定成员</w:t>
      </w:r>
      <w:r>
        <w:rPr>
          <w:rFonts w:ascii="微软雅黑" w:eastAsia="微软雅黑" w:hAnsi="微软雅黑" w:hint="eastAsia"/>
        </w:rPr>
        <w:t>交换机</w:t>
      </w:r>
      <w:r>
        <w:rPr>
          <w:rFonts w:ascii="微软雅黑" w:eastAsia="微软雅黑" w:hAnsi="微软雅黑"/>
        </w:rPr>
        <w:t>的</w:t>
      </w:r>
      <w:r>
        <w:rPr>
          <w:rFonts w:ascii="微软雅黑" w:eastAsia="微软雅黑" w:hAnsi="微软雅黑" w:hint="eastAsia"/>
        </w:rPr>
        <w:t>角色</w:t>
      </w:r>
      <w:r>
        <w:rPr>
          <w:rFonts w:ascii="微软雅黑" w:eastAsia="微软雅黑" w:hAnsi="微软雅黑"/>
        </w:rPr>
        <w:t>，优先级值越</w:t>
      </w:r>
      <w:r>
        <w:rPr>
          <w:rFonts w:ascii="微软雅黑" w:eastAsia="微软雅黑" w:hAnsi="微软雅黑" w:hint="eastAsia"/>
        </w:rPr>
        <w:t>大</w:t>
      </w:r>
      <w:r w:rsidR="00B47B2A">
        <w:rPr>
          <w:rFonts w:ascii="微软雅黑" w:eastAsia="微软雅黑" w:hAnsi="微软雅黑" w:hint="eastAsia"/>
        </w:rPr>
        <w:t>表示</w:t>
      </w:r>
      <w:r>
        <w:rPr>
          <w:rFonts w:ascii="微软雅黑" w:eastAsia="微软雅黑" w:hAnsi="微软雅黑"/>
        </w:rPr>
        <w:t>优先级越高，当选为主交换机的可能性越大。</w:t>
      </w:r>
    </w:p>
    <w:p w14:paraId="365BE25D" w14:textId="77777777" w:rsidR="007302E4" w:rsidRDefault="007302E4" w:rsidP="006478EB">
      <w:pPr>
        <w:pStyle w:val="af2"/>
        <w:widowControl/>
        <w:numPr>
          <w:ilvl w:val="0"/>
          <w:numId w:val="567"/>
        </w:numPr>
        <w:ind w:firstLineChars="0"/>
        <w:jc w:val="left"/>
        <w:rPr>
          <w:rFonts w:ascii="微软雅黑" w:eastAsia="微软雅黑" w:hAnsi="微软雅黑"/>
        </w:rPr>
      </w:pPr>
      <w:r>
        <w:rPr>
          <w:rFonts w:ascii="微软雅黑" w:eastAsia="微软雅黑" w:hAnsi="微软雅黑" w:hint="eastAsia"/>
        </w:rPr>
        <w:t>堆叠物理成员</w:t>
      </w:r>
      <w:r>
        <w:rPr>
          <w:rFonts w:ascii="微软雅黑" w:eastAsia="微软雅黑" w:hAnsi="微软雅黑"/>
        </w:rPr>
        <w:t>端口：</w:t>
      </w:r>
      <w:r>
        <w:rPr>
          <w:rFonts w:ascii="微软雅黑" w:eastAsia="微软雅黑" w:hAnsi="微软雅黑" w:hint="eastAsia"/>
        </w:rPr>
        <w:t>被配置</w:t>
      </w:r>
      <w:r>
        <w:rPr>
          <w:rFonts w:ascii="微软雅黑" w:eastAsia="微软雅黑" w:hAnsi="微软雅黑"/>
        </w:rPr>
        <w:t>为堆叠模式的物理端口，用于堆叠成员交换机之间的连接。</w:t>
      </w:r>
      <w:r>
        <w:rPr>
          <w:rFonts w:ascii="微软雅黑" w:eastAsia="微软雅黑" w:hAnsi="微软雅黑" w:hint="eastAsia"/>
        </w:rPr>
        <w:t>GWN78XX</w:t>
      </w:r>
      <w:r>
        <w:rPr>
          <w:rFonts w:ascii="微软雅黑" w:eastAsia="微软雅黑" w:hAnsi="微软雅黑"/>
        </w:rPr>
        <w:t>仅支持</w:t>
      </w:r>
      <w:r>
        <w:rPr>
          <w:rFonts w:ascii="微软雅黑" w:eastAsia="微软雅黑" w:hAnsi="微软雅黑" w:hint="eastAsia"/>
        </w:rPr>
        <w:t>10</w:t>
      </w:r>
      <w:r>
        <w:rPr>
          <w:rFonts w:ascii="微软雅黑" w:eastAsia="微软雅黑" w:hAnsi="微软雅黑"/>
        </w:rPr>
        <w:t>G SFP+光口作为堆叠物理口。</w:t>
      </w:r>
    </w:p>
    <w:p w14:paraId="7E07CF9D" w14:textId="77777777" w:rsidR="007302E4" w:rsidRDefault="007302E4" w:rsidP="006478EB">
      <w:pPr>
        <w:pStyle w:val="af2"/>
        <w:widowControl/>
        <w:numPr>
          <w:ilvl w:val="0"/>
          <w:numId w:val="567"/>
        </w:numPr>
        <w:ind w:firstLineChars="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端口：</w:t>
      </w:r>
      <w:r>
        <w:rPr>
          <w:rFonts w:ascii="微软雅黑" w:eastAsia="微软雅黑" w:hAnsi="微软雅黑" w:hint="eastAsia"/>
        </w:rPr>
        <w:t>专用于</w:t>
      </w:r>
      <w:r>
        <w:rPr>
          <w:rFonts w:ascii="微软雅黑" w:eastAsia="微软雅黑" w:hAnsi="微软雅黑"/>
        </w:rPr>
        <w:t>堆叠的</w:t>
      </w:r>
      <w:r>
        <w:rPr>
          <w:rFonts w:ascii="微软雅黑" w:eastAsia="微软雅黑" w:hAnsi="微软雅黑" w:hint="eastAsia"/>
        </w:rPr>
        <w:t>逻辑口</w:t>
      </w:r>
      <w:r>
        <w:rPr>
          <w:rFonts w:ascii="微软雅黑" w:eastAsia="微软雅黑" w:hAnsi="微软雅黑"/>
        </w:rPr>
        <w:t>，需要和堆叠物理成员端口绑定。一个</w:t>
      </w:r>
      <w:r>
        <w:rPr>
          <w:rFonts w:ascii="微软雅黑" w:eastAsia="微软雅黑" w:hAnsi="微软雅黑" w:hint="eastAsia"/>
        </w:rPr>
        <w:t>堆叠</w:t>
      </w:r>
      <w:r>
        <w:rPr>
          <w:rFonts w:ascii="微软雅黑" w:eastAsia="微软雅黑" w:hAnsi="微软雅黑"/>
        </w:rPr>
        <w:t>端口可以与一个或多个堆叠物理成员端口绑定，以</w:t>
      </w:r>
      <w:r>
        <w:rPr>
          <w:rFonts w:ascii="微软雅黑" w:eastAsia="微软雅黑" w:hAnsi="微软雅黑" w:hint="eastAsia"/>
        </w:rPr>
        <w:t>提高</w:t>
      </w:r>
      <w:r>
        <w:rPr>
          <w:rFonts w:ascii="微软雅黑" w:eastAsia="微软雅黑" w:hAnsi="微软雅黑"/>
        </w:rPr>
        <w:t>链路的带宽和可靠性。</w:t>
      </w:r>
      <w:r>
        <w:rPr>
          <w:rFonts w:ascii="微软雅黑" w:eastAsia="微软雅黑" w:hAnsi="微软雅黑" w:hint="eastAsia"/>
        </w:rPr>
        <w:t>GWN78XX堆叠</w:t>
      </w:r>
      <w:r>
        <w:rPr>
          <w:rFonts w:ascii="微软雅黑" w:eastAsia="微软雅黑" w:hAnsi="微软雅黑"/>
        </w:rPr>
        <w:t>端口仅支持</w:t>
      </w:r>
      <w:r>
        <w:rPr>
          <w:rFonts w:ascii="微软雅黑" w:eastAsia="微软雅黑" w:hAnsi="微软雅黑" w:hint="eastAsia"/>
        </w:rPr>
        <w:t>2个，</w:t>
      </w:r>
      <w:r>
        <w:rPr>
          <w:rFonts w:ascii="微软雅黑" w:eastAsia="微软雅黑" w:hAnsi="微软雅黑"/>
        </w:rPr>
        <w:t>stack port1</w:t>
      </w:r>
      <w:r>
        <w:rPr>
          <w:rFonts w:ascii="微软雅黑" w:eastAsia="微软雅黑" w:hAnsi="微软雅黑" w:hint="eastAsia"/>
        </w:rPr>
        <w:t>和</w:t>
      </w:r>
      <w:r>
        <w:rPr>
          <w:rFonts w:ascii="微软雅黑" w:eastAsia="微软雅黑" w:hAnsi="微软雅黑"/>
        </w:rPr>
        <w:t>stack port2</w:t>
      </w:r>
      <w:r>
        <w:rPr>
          <w:rFonts w:ascii="微软雅黑" w:eastAsia="微软雅黑" w:hAnsi="微软雅黑" w:hint="eastAsia"/>
        </w:rPr>
        <w:t>，</w:t>
      </w:r>
      <w:r>
        <w:rPr>
          <w:rFonts w:ascii="微软雅黑" w:eastAsia="微软雅黑" w:hAnsi="微软雅黑"/>
        </w:rPr>
        <w:t>最多支持</w:t>
      </w:r>
      <w:r>
        <w:rPr>
          <w:rFonts w:ascii="微软雅黑" w:eastAsia="微软雅黑" w:hAnsi="微软雅黑" w:hint="eastAsia"/>
        </w:rPr>
        <w:t>4个堆叠</w:t>
      </w:r>
      <w:r>
        <w:rPr>
          <w:rFonts w:ascii="微软雅黑" w:eastAsia="微软雅黑" w:hAnsi="微软雅黑"/>
        </w:rPr>
        <w:t>物理口聚合。</w:t>
      </w:r>
    </w:p>
    <w:p w14:paraId="109CB70D" w14:textId="0067609C" w:rsidR="00AC5E68" w:rsidRDefault="007302E4" w:rsidP="007302E4">
      <w:pPr>
        <w:pStyle w:val="af2"/>
        <w:widowControl/>
        <w:ind w:left="839" w:firstLineChars="0" w:firstLine="0"/>
        <w:jc w:val="left"/>
        <w:rPr>
          <w:rFonts w:ascii="微软雅黑" w:eastAsia="微软雅黑" w:hAnsi="微软雅黑"/>
        </w:rPr>
      </w:pPr>
      <w:r>
        <w:rPr>
          <w:rFonts w:ascii="微软雅黑" w:eastAsia="微软雅黑" w:hAnsi="微软雅黑" w:hint="eastAsia"/>
        </w:rPr>
        <w:t xml:space="preserve">3. </w:t>
      </w:r>
      <w:r w:rsidR="00AC5E68">
        <w:rPr>
          <w:rFonts w:ascii="微软雅黑" w:eastAsia="微软雅黑" w:hAnsi="微软雅黑" w:hint="eastAsia"/>
        </w:rPr>
        <w:t>预留</w:t>
      </w:r>
      <w:r w:rsidR="00AC5E68">
        <w:rPr>
          <w:rFonts w:ascii="微软雅黑" w:eastAsia="微软雅黑" w:hAnsi="微软雅黑"/>
        </w:rPr>
        <w:t>VLAN</w:t>
      </w:r>
    </w:p>
    <w:p w14:paraId="18F1FBCB" w14:textId="1E07C5AC" w:rsidR="00AC5E68" w:rsidRPr="00AC5E68" w:rsidRDefault="00AC5E68" w:rsidP="00AC5E68">
      <w:pPr>
        <w:widowControl/>
        <w:jc w:val="left"/>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堆叠</w:t>
      </w:r>
      <w:r>
        <w:rPr>
          <w:rFonts w:ascii="微软雅黑" w:eastAsia="微软雅黑" w:hAnsi="微软雅黑"/>
        </w:rPr>
        <w:t>系统</w:t>
      </w:r>
      <w:r>
        <w:rPr>
          <w:rFonts w:ascii="微软雅黑" w:eastAsia="微软雅黑" w:hAnsi="微软雅黑" w:hint="eastAsia"/>
        </w:rPr>
        <w:t>预留</w:t>
      </w:r>
      <w:r>
        <w:rPr>
          <w:rFonts w:ascii="微软雅黑" w:eastAsia="微软雅黑" w:hAnsi="微软雅黑"/>
        </w:rPr>
        <w:t>VLAN（</w:t>
      </w:r>
      <w:r>
        <w:rPr>
          <w:rFonts w:ascii="微软雅黑" w:eastAsia="微软雅黑" w:hAnsi="微软雅黑" w:hint="eastAsia"/>
        </w:rPr>
        <w:t>默认4093</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用于堆叠协议通信。</w:t>
      </w:r>
      <w:r>
        <w:rPr>
          <w:rFonts w:ascii="微软雅黑" w:eastAsia="微软雅黑" w:hAnsi="微软雅黑" w:hint="eastAsia"/>
        </w:rPr>
        <w:t>堆叠逻辑口</w:t>
      </w:r>
      <w:r>
        <w:rPr>
          <w:rFonts w:ascii="微软雅黑" w:eastAsia="微软雅黑" w:hAnsi="微软雅黑"/>
        </w:rPr>
        <w:t>会</w:t>
      </w:r>
      <w:r>
        <w:rPr>
          <w:rFonts w:ascii="微软雅黑" w:eastAsia="微软雅黑" w:hAnsi="微软雅黑" w:hint="eastAsia"/>
        </w:rPr>
        <w:t>自动</w:t>
      </w:r>
      <w:r>
        <w:rPr>
          <w:rFonts w:ascii="微软雅黑" w:eastAsia="微软雅黑" w:hAnsi="微软雅黑"/>
        </w:rPr>
        <w:t>加入到预留VLAN4093</w:t>
      </w:r>
      <w:r>
        <w:rPr>
          <w:rFonts w:ascii="微软雅黑" w:eastAsia="微软雅黑" w:hAnsi="微软雅黑" w:hint="eastAsia"/>
        </w:rPr>
        <w:t>中。</w:t>
      </w:r>
    </w:p>
    <w:p w14:paraId="0CB4C555" w14:textId="6533FC0C" w:rsidR="007302E4" w:rsidRDefault="00AC5E68" w:rsidP="007302E4">
      <w:pPr>
        <w:pStyle w:val="af2"/>
        <w:widowControl/>
        <w:ind w:left="839" w:firstLineChars="0" w:firstLine="0"/>
        <w:jc w:val="left"/>
        <w:rPr>
          <w:rFonts w:ascii="微软雅黑" w:eastAsia="微软雅黑" w:hAnsi="微软雅黑"/>
        </w:rPr>
      </w:pPr>
      <w:r>
        <w:rPr>
          <w:rFonts w:ascii="微软雅黑" w:eastAsia="微软雅黑" w:hAnsi="微软雅黑"/>
        </w:rPr>
        <w:t xml:space="preserve">4. </w:t>
      </w:r>
      <w:r w:rsidR="007302E4">
        <w:rPr>
          <w:rFonts w:ascii="微软雅黑" w:eastAsia="微软雅黑" w:hAnsi="微软雅黑" w:hint="eastAsia"/>
        </w:rPr>
        <w:t>接口</w:t>
      </w:r>
      <w:r w:rsidR="007302E4">
        <w:rPr>
          <w:rFonts w:ascii="微软雅黑" w:eastAsia="微软雅黑" w:hAnsi="微软雅黑"/>
        </w:rPr>
        <w:t>编号规则（</w:t>
      </w:r>
      <w:r w:rsidR="007302E4">
        <w:rPr>
          <w:rFonts w:ascii="微软雅黑" w:eastAsia="微软雅黑" w:hAnsi="微软雅黑" w:hint="eastAsia"/>
        </w:rPr>
        <w:t>只针对</w:t>
      </w:r>
      <w:r w:rsidR="007302E4">
        <w:rPr>
          <w:rFonts w:ascii="微软雅黑" w:eastAsia="微软雅黑" w:hAnsi="微软雅黑"/>
        </w:rPr>
        <w:t>盒式交换机）</w:t>
      </w:r>
    </w:p>
    <w:p w14:paraId="0E02F4C5" w14:textId="1A6AED29" w:rsidR="007302E4" w:rsidRDefault="007302E4" w:rsidP="007302E4">
      <w:pPr>
        <w:widowControl/>
        <w:ind w:firstLineChars="200" w:firstLine="420"/>
        <w:jc w:val="left"/>
        <w:rPr>
          <w:rFonts w:ascii="微软雅黑" w:eastAsia="微软雅黑" w:hAnsi="微软雅黑"/>
        </w:rPr>
      </w:pPr>
      <w:r w:rsidRPr="002D283B">
        <w:rPr>
          <w:rFonts w:ascii="微软雅黑" w:eastAsia="微软雅黑" w:hAnsi="微软雅黑" w:hint="eastAsia"/>
        </w:rPr>
        <w:t>堆叠</w:t>
      </w:r>
      <w:r w:rsidRPr="002D283B">
        <w:rPr>
          <w:rFonts w:ascii="微软雅黑" w:eastAsia="微软雅黑" w:hAnsi="微软雅黑"/>
        </w:rPr>
        <w:t>ID决定堆叠成员交换机的接口编号</w:t>
      </w:r>
      <w:r w:rsidRPr="002D283B">
        <w:rPr>
          <w:rFonts w:ascii="微软雅黑" w:eastAsia="微软雅黑" w:hAnsi="微软雅黑" w:hint="eastAsia"/>
        </w:rPr>
        <w:t>。</w:t>
      </w:r>
      <w:r w:rsidRPr="002D283B">
        <w:rPr>
          <w:rFonts w:ascii="微软雅黑" w:eastAsia="微软雅黑" w:hAnsi="微软雅黑"/>
        </w:rPr>
        <w:t>对于</w:t>
      </w:r>
      <w:r w:rsidRPr="002D283B">
        <w:rPr>
          <w:rFonts w:ascii="微软雅黑" w:eastAsia="微软雅黑" w:hAnsi="微软雅黑" w:hint="eastAsia"/>
        </w:rPr>
        <w:t>单台</w:t>
      </w:r>
      <w:r>
        <w:rPr>
          <w:rFonts w:ascii="微软雅黑" w:eastAsia="微软雅黑" w:hAnsi="微软雅黑" w:hint="eastAsia"/>
        </w:rPr>
        <w:t>没有运行</w:t>
      </w:r>
      <w:r>
        <w:rPr>
          <w:rFonts w:ascii="微软雅黑" w:eastAsia="微软雅黑" w:hAnsi="微软雅黑"/>
        </w:rPr>
        <w:t>堆叠的交换机，</w:t>
      </w:r>
      <w:r>
        <w:rPr>
          <w:rFonts w:ascii="微软雅黑" w:eastAsia="微软雅黑" w:hAnsi="微软雅黑" w:hint="eastAsia"/>
        </w:rPr>
        <w:t>接口</w:t>
      </w:r>
      <w:r>
        <w:rPr>
          <w:rFonts w:ascii="微软雅黑" w:eastAsia="微软雅黑" w:hAnsi="微软雅黑"/>
        </w:rPr>
        <w:t>编号采用：</w:t>
      </w:r>
      <w:r>
        <w:rPr>
          <w:rFonts w:ascii="微软雅黑" w:eastAsia="微软雅黑" w:hAnsi="微软雅黑" w:hint="eastAsia"/>
        </w:rPr>
        <w:t>槽位号/</w:t>
      </w:r>
      <w:r w:rsidR="00D10E7E">
        <w:rPr>
          <w:rFonts w:ascii="微软雅黑" w:eastAsia="微软雅黑" w:hAnsi="微软雅黑"/>
        </w:rPr>
        <w:t>0</w:t>
      </w:r>
      <w:r w:rsidR="00D10E7E">
        <w:rPr>
          <w:rFonts w:ascii="微软雅黑" w:eastAsia="微软雅黑" w:hAnsi="微软雅黑" w:hint="eastAsia"/>
        </w:rPr>
        <w:t>/</w:t>
      </w:r>
      <w:r>
        <w:rPr>
          <w:rFonts w:ascii="微软雅黑" w:eastAsia="微软雅黑" w:hAnsi="微软雅黑" w:hint="eastAsia"/>
        </w:rPr>
        <w:t>端口号。对于单台没有运行堆叠的交换机，端口编号采用：1/</w:t>
      </w:r>
      <w:r w:rsidR="00D10E7E">
        <w:rPr>
          <w:rFonts w:ascii="微软雅黑" w:eastAsia="微软雅黑" w:hAnsi="微软雅黑" w:hint="eastAsia"/>
        </w:rPr>
        <w:t>0</w:t>
      </w:r>
      <w:r>
        <w:rPr>
          <w:rFonts w:ascii="微软雅黑" w:eastAsia="微软雅黑" w:hAnsi="微软雅黑" w:hint="eastAsia"/>
        </w:rPr>
        <w:t>/端口号（槽位号统一取值为</w:t>
      </w:r>
      <w:r w:rsidR="00D10E7E">
        <w:rPr>
          <w:rFonts w:ascii="微软雅黑" w:eastAsia="微软雅黑" w:hAnsi="微软雅黑"/>
        </w:rPr>
        <w:t>1</w:t>
      </w:r>
      <w:r w:rsidR="00D10E7E">
        <w:rPr>
          <w:rFonts w:ascii="微软雅黑" w:eastAsia="微软雅黑" w:hAnsi="微软雅黑" w:hint="eastAsia"/>
        </w:rPr>
        <w:t>）。交换机加入堆叠后，接口编号采用：堆叠</w:t>
      </w:r>
      <w:r>
        <w:rPr>
          <w:rFonts w:ascii="微软雅黑" w:eastAsia="微软雅黑" w:hAnsi="微软雅黑" w:hint="eastAsia"/>
        </w:rPr>
        <w:t>号/</w:t>
      </w:r>
      <w:r w:rsidR="00D10E7E">
        <w:rPr>
          <w:rFonts w:ascii="微软雅黑" w:eastAsia="微软雅黑" w:hAnsi="微软雅黑"/>
        </w:rPr>
        <w:t>0</w:t>
      </w:r>
      <w:r>
        <w:rPr>
          <w:rFonts w:ascii="微软雅黑" w:eastAsia="微软雅黑" w:hAnsi="微软雅黑" w:hint="eastAsia"/>
        </w:rPr>
        <w:t>/端口号。槽位号与端口号的编号规则与单机状态下一致。</w:t>
      </w:r>
    </w:p>
    <w:p w14:paraId="2274E776" w14:textId="7B45CDE3" w:rsidR="007302E4" w:rsidRPr="000A06F2" w:rsidRDefault="00AC5E68" w:rsidP="007302E4">
      <w:pPr>
        <w:pStyle w:val="af2"/>
        <w:widowControl/>
        <w:ind w:left="839" w:firstLineChars="0" w:firstLine="0"/>
        <w:jc w:val="left"/>
        <w:rPr>
          <w:rFonts w:ascii="微软雅黑" w:eastAsia="微软雅黑" w:hAnsi="微软雅黑"/>
        </w:rPr>
      </w:pPr>
      <w:r>
        <w:rPr>
          <w:rFonts w:ascii="微软雅黑" w:eastAsia="微软雅黑" w:hAnsi="微软雅黑" w:hint="eastAsia"/>
        </w:rPr>
        <w:t>5</w:t>
      </w:r>
      <w:r w:rsidR="007302E4">
        <w:rPr>
          <w:rFonts w:ascii="微软雅黑" w:eastAsia="微软雅黑" w:hAnsi="微软雅黑" w:hint="eastAsia"/>
        </w:rPr>
        <w:t>. 堆叠形态</w:t>
      </w:r>
    </w:p>
    <w:p w14:paraId="79E04EB0" w14:textId="77777777" w:rsidR="007302E4" w:rsidRDefault="007302E4" w:rsidP="007302E4">
      <w:pPr>
        <w:widowControl/>
        <w:ind w:firstLineChars="200" w:firstLine="42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形态有链</w:t>
      </w:r>
      <w:r>
        <w:rPr>
          <w:rFonts w:ascii="微软雅黑" w:eastAsia="微软雅黑" w:hAnsi="微软雅黑" w:hint="eastAsia"/>
        </w:rPr>
        <w:t>形</w:t>
      </w:r>
      <w:r>
        <w:rPr>
          <w:rFonts w:ascii="微软雅黑" w:eastAsia="微软雅黑" w:hAnsi="微软雅黑"/>
        </w:rPr>
        <w:t>、环形和星</w:t>
      </w:r>
      <w:r>
        <w:rPr>
          <w:rFonts w:ascii="微软雅黑" w:eastAsia="微软雅黑" w:hAnsi="微软雅黑" w:hint="eastAsia"/>
        </w:rPr>
        <w:t>形3种</w:t>
      </w:r>
      <w:r w:rsidRPr="000A06F2">
        <w:rPr>
          <w:rFonts w:ascii="微软雅黑" w:eastAsia="微软雅黑" w:hAnsi="微软雅黑" w:hint="eastAsia"/>
          <w:color w:val="E36C0A" w:themeColor="accent6" w:themeShade="BF"/>
        </w:rPr>
        <w:t>【</w:t>
      </w:r>
      <w:r w:rsidRPr="000A06F2">
        <w:rPr>
          <w:rFonts w:ascii="微软雅黑" w:eastAsia="微软雅黑" w:hAnsi="微软雅黑"/>
          <w:color w:val="E36C0A" w:themeColor="accent6" w:themeShade="BF"/>
        </w:rPr>
        <w:t>星形暂不支持</w:t>
      </w:r>
      <w:r w:rsidRPr="000A06F2">
        <w:rPr>
          <w:rFonts w:ascii="微软雅黑" w:eastAsia="微软雅黑" w:hAnsi="微软雅黑" w:hint="eastAsia"/>
          <w:color w:val="E36C0A" w:themeColor="accent6" w:themeShade="BF"/>
        </w:rPr>
        <w:t>】</w:t>
      </w:r>
      <w:r>
        <w:rPr>
          <w:rFonts w:ascii="微软雅黑" w:eastAsia="微软雅黑" w:hAnsi="微软雅黑"/>
        </w:rPr>
        <w:t>。</w:t>
      </w:r>
    </w:p>
    <w:p w14:paraId="2D37B850" w14:textId="77777777" w:rsidR="007302E4" w:rsidRDefault="007302E4" w:rsidP="007302E4">
      <w:pPr>
        <w:widowControl/>
        <w:ind w:firstLineChars="200" w:firstLine="420"/>
        <w:jc w:val="left"/>
        <w:rPr>
          <w:rFonts w:ascii="微软雅黑" w:eastAsia="微软雅黑" w:hAnsi="微软雅黑"/>
        </w:rPr>
      </w:pPr>
      <w:r>
        <w:rPr>
          <w:rFonts w:ascii="微软雅黑" w:eastAsia="微软雅黑" w:hAnsi="微软雅黑" w:hint="eastAsia"/>
        </w:rPr>
        <w:t>链形</w:t>
      </w:r>
      <w:r>
        <w:rPr>
          <w:rFonts w:ascii="微软雅黑" w:eastAsia="微软雅黑" w:hAnsi="微软雅黑"/>
        </w:rPr>
        <w:t>堆叠：</w:t>
      </w:r>
    </w:p>
    <w:p w14:paraId="4DA6B100" w14:textId="77777777" w:rsidR="007302E4" w:rsidRDefault="007302E4" w:rsidP="007302E4">
      <w:pPr>
        <w:widowControl/>
        <w:jc w:val="center"/>
        <w:rPr>
          <w:rFonts w:ascii="微软雅黑" w:eastAsia="微软雅黑" w:hAnsi="微软雅黑"/>
        </w:rPr>
      </w:pPr>
      <w:r w:rsidRPr="000A06F2">
        <w:rPr>
          <w:rFonts w:ascii="微软雅黑" w:eastAsia="微软雅黑" w:hAnsi="微软雅黑"/>
          <w:noProof/>
        </w:rPr>
        <w:lastRenderedPageBreak/>
        <w:drawing>
          <wp:inline distT="0" distB="0" distL="0" distR="0" wp14:anchorId="1E649122" wp14:editId="132085B8">
            <wp:extent cx="4326340" cy="3118965"/>
            <wp:effectExtent l="0" t="0" r="0" b="571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0"/>
                    <a:stretch>
                      <a:fillRect/>
                    </a:stretch>
                  </pic:blipFill>
                  <pic:spPr>
                    <a:xfrm>
                      <a:off x="0" y="0"/>
                      <a:ext cx="4331827" cy="3122921"/>
                    </a:xfrm>
                    <a:prstGeom prst="rect">
                      <a:avLst/>
                    </a:prstGeom>
                  </pic:spPr>
                </pic:pic>
              </a:graphicData>
            </a:graphic>
          </wp:inline>
        </w:drawing>
      </w:r>
    </w:p>
    <w:p w14:paraId="0EE121F9" w14:textId="77777777" w:rsidR="007302E4" w:rsidRDefault="007302E4" w:rsidP="007302E4">
      <w:pPr>
        <w:widowControl/>
        <w:ind w:firstLineChars="200" w:firstLine="420"/>
        <w:jc w:val="left"/>
        <w:rPr>
          <w:rFonts w:ascii="微软雅黑" w:eastAsia="微软雅黑" w:hAnsi="微软雅黑"/>
        </w:rPr>
      </w:pPr>
      <w:r>
        <w:rPr>
          <w:rFonts w:ascii="微软雅黑" w:eastAsia="微软雅黑" w:hAnsi="微软雅黑" w:hint="eastAsia"/>
        </w:rPr>
        <w:t>环形</w:t>
      </w:r>
      <w:r>
        <w:rPr>
          <w:rFonts w:ascii="微软雅黑" w:eastAsia="微软雅黑" w:hAnsi="微软雅黑"/>
        </w:rPr>
        <w:t>堆叠：</w:t>
      </w:r>
    </w:p>
    <w:p w14:paraId="6DE1002E" w14:textId="77777777" w:rsidR="007302E4" w:rsidRDefault="007302E4" w:rsidP="007302E4">
      <w:pPr>
        <w:widowControl/>
        <w:jc w:val="center"/>
        <w:rPr>
          <w:rFonts w:ascii="微软雅黑" w:eastAsia="微软雅黑" w:hAnsi="微软雅黑"/>
        </w:rPr>
      </w:pPr>
      <w:r w:rsidRPr="00315FD7">
        <w:rPr>
          <w:rFonts w:ascii="微软雅黑" w:eastAsia="微软雅黑" w:hAnsi="微软雅黑"/>
          <w:noProof/>
        </w:rPr>
        <w:drawing>
          <wp:inline distT="0" distB="0" distL="0" distR="0" wp14:anchorId="61B69871" wp14:editId="35031486">
            <wp:extent cx="4722798" cy="3654966"/>
            <wp:effectExtent l="0" t="0" r="1905" b="317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41"/>
                    <a:stretch>
                      <a:fillRect/>
                    </a:stretch>
                  </pic:blipFill>
                  <pic:spPr>
                    <a:xfrm>
                      <a:off x="0" y="0"/>
                      <a:ext cx="4761035" cy="3684557"/>
                    </a:xfrm>
                    <a:prstGeom prst="rect">
                      <a:avLst/>
                    </a:prstGeom>
                  </pic:spPr>
                </pic:pic>
              </a:graphicData>
            </a:graphic>
          </wp:inline>
        </w:drawing>
      </w:r>
    </w:p>
    <w:p w14:paraId="6BD0E3C9" w14:textId="77777777" w:rsidR="007302E4" w:rsidRPr="00910F26" w:rsidRDefault="007302E4" w:rsidP="007302E4">
      <w:pPr>
        <w:widowControl/>
        <w:ind w:firstLineChars="200" w:firstLine="420"/>
        <w:jc w:val="left"/>
        <w:rPr>
          <w:rFonts w:ascii="微软雅黑" w:eastAsia="微软雅黑" w:hAnsi="微软雅黑"/>
          <w:b/>
        </w:rPr>
      </w:pPr>
      <w:r w:rsidRPr="00910F26">
        <w:rPr>
          <w:rFonts w:ascii="微软雅黑" w:eastAsia="微软雅黑" w:hAnsi="微软雅黑" w:hint="eastAsia"/>
          <w:b/>
        </w:rPr>
        <w:t>堆叠</w:t>
      </w:r>
      <w:r w:rsidRPr="00910F26">
        <w:rPr>
          <w:rFonts w:ascii="微软雅黑" w:eastAsia="微软雅黑" w:hAnsi="微软雅黑"/>
          <w:b/>
        </w:rPr>
        <w:t>原理：</w:t>
      </w:r>
    </w:p>
    <w:p w14:paraId="47BF989F" w14:textId="77777777" w:rsidR="007302E4" w:rsidRDefault="007302E4" w:rsidP="007302E4">
      <w:pPr>
        <w:widowControl/>
        <w:ind w:firstLineChars="200" w:firstLine="420"/>
        <w:jc w:val="left"/>
        <w:rPr>
          <w:rFonts w:ascii="微软雅黑" w:eastAsia="微软雅黑" w:hAnsi="微软雅黑"/>
        </w:rPr>
      </w:pPr>
      <w:r>
        <w:rPr>
          <w:rFonts w:ascii="微软雅黑" w:eastAsia="微软雅黑" w:hAnsi="微软雅黑" w:hint="eastAsia"/>
        </w:rPr>
        <w:t>1. 堆叠建立</w:t>
      </w:r>
      <w:r>
        <w:rPr>
          <w:rFonts w:ascii="微软雅黑" w:eastAsia="微软雅黑" w:hAnsi="微软雅黑"/>
        </w:rPr>
        <w:t>流程</w:t>
      </w:r>
      <w:r>
        <w:rPr>
          <w:rFonts w:ascii="微软雅黑" w:eastAsia="微软雅黑" w:hAnsi="微软雅黑" w:hint="eastAsia"/>
        </w:rPr>
        <w:t>，</w:t>
      </w:r>
      <w:r>
        <w:rPr>
          <w:rFonts w:ascii="微软雅黑" w:eastAsia="微软雅黑" w:hAnsi="微软雅黑"/>
        </w:rPr>
        <w:t>包括</w:t>
      </w:r>
      <w:r>
        <w:rPr>
          <w:rFonts w:ascii="微软雅黑" w:eastAsia="微软雅黑" w:hAnsi="微软雅黑" w:hint="eastAsia"/>
        </w:rPr>
        <w:t>4个</w:t>
      </w:r>
      <w:r>
        <w:rPr>
          <w:rFonts w:ascii="微软雅黑" w:eastAsia="微软雅黑" w:hAnsi="微软雅黑"/>
        </w:rPr>
        <w:t>阶段：</w:t>
      </w:r>
    </w:p>
    <w:p w14:paraId="1C4ED651" w14:textId="77777777" w:rsidR="007302E4" w:rsidRDefault="007302E4" w:rsidP="006478EB">
      <w:pPr>
        <w:pStyle w:val="af2"/>
        <w:widowControl/>
        <w:numPr>
          <w:ilvl w:val="0"/>
          <w:numId w:val="568"/>
        </w:numPr>
        <w:ind w:firstLineChars="0"/>
        <w:jc w:val="left"/>
        <w:rPr>
          <w:rFonts w:ascii="微软雅黑" w:eastAsia="微软雅黑" w:hAnsi="微软雅黑"/>
        </w:rPr>
      </w:pPr>
      <w:r>
        <w:rPr>
          <w:rFonts w:ascii="微软雅黑" w:eastAsia="微软雅黑" w:hAnsi="微软雅黑" w:hint="eastAsia"/>
        </w:rPr>
        <w:lastRenderedPageBreak/>
        <w:t>物理连接</w:t>
      </w:r>
      <w:r>
        <w:rPr>
          <w:rFonts w:ascii="微软雅黑" w:eastAsia="微软雅黑" w:hAnsi="微软雅黑"/>
        </w:rPr>
        <w:t>和软件配置：根据网络要求，选择适当的连接拓扑，组建堆叠网络，并进行相关软件</w:t>
      </w:r>
      <w:r>
        <w:rPr>
          <w:rFonts w:ascii="微软雅黑" w:eastAsia="微软雅黑" w:hAnsi="微软雅黑" w:hint="eastAsia"/>
        </w:rPr>
        <w:t>配置</w:t>
      </w:r>
    </w:p>
    <w:p w14:paraId="1780B101" w14:textId="77777777" w:rsidR="007302E4" w:rsidRDefault="007302E4" w:rsidP="006478EB">
      <w:pPr>
        <w:pStyle w:val="af2"/>
        <w:widowControl/>
        <w:numPr>
          <w:ilvl w:val="0"/>
          <w:numId w:val="568"/>
        </w:numPr>
        <w:ind w:firstLineChars="0"/>
        <w:jc w:val="left"/>
        <w:rPr>
          <w:rFonts w:ascii="微软雅黑" w:eastAsia="微软雅黑" w:hAnsi="微软雅黑"/>
        </w:rPr>
      </w:pPr>
      <w:r>
        <w:rPr>
          <w:rFonts w:ascii="微软雅黑" w:eastAsia="微软雅黑" w:hAnsi="微软雅黑" w:hint="eastAsia"/>
        </w:rPr>
        <w:t>主交换机</w:t>
      </w:r>
      <w:r>
        <w:rPr>
          <w:rFonts w:ascii="微软雅黑" w:eastAsia="微软雅黑" w:hAnsi="微软雅黑"/>
        </w:rPr>
        <w:t>选举：成员交换机之间相互发送堆叠竞争报文，</w:t>
      </w:r>
      <w:r>
        <w:rPr>
          <w:rFonts w:ascii="微软雅黑" w:eastAsia="微软雅黑" w:hAnsi="微软雅黑" w:hint="eastAsia"/>
        </w:rPr>
        <w:t>并根据</w:t>
      </w:r>
      <w:r>
        <w:rPr>
          <w:rFonts w:ascii="微软雅黑" w:eastAsia="微软雅黑" w:hAnsi="微软雅黑"/>
        </w:rPr>
        <w:t>选举原则，</w:t>
      </w:r>
      <w:r>
        <w:rPr>
          <w:rFonts w:ascii="微软雅黑" w:eastAsia="微软雅黑" w:hAnsi="微软雅黑" w:hint="eastAsia"/>
        </w:rPr>
        <w:t>选出</w:t>
      </w:r>
      <w:r>
        <w:rPr>
          <w:rFonts w:ascii="微软雅黑" w:eastAsia="微软雅黑" w:hAnsi="微软雅黑"/>
        </w:rPr>
        <w:t>堆叠系统主交换机</w:t>
      </w:r>
    </w:p>
    <w:p w14:paraId="3F132318" w14:textId="418B7D2E" w:rsidR="007302E4" w:rsidRPr="00D10E7E" w:rsidRDefault="007302E4" w:rsidP="006478EB">
      <w:pPr>
        <w:pStyle w:val="af2"/>
        <w:widowControl/>
        <w:numPr>
          <w:ilvl w:val="0"/>
          <w:numId w:val="568"/>
        </w:numPr>
        <w:ind w:firstLineChars="0"/>
        <w:jc w:val="left"/>
        <w:rPr>
          <w:rFonts w:ascii="微软雅黑" w:eastAsia="微软雅黑" w:hAnsi="微软雅黑"/>
          <w:color w:val="E36C0A" w:themeColor="accent6" w:themeShade="BF"/>
        </w:rPr>
      </w:pPr>
      <w:r>
        <w:rPr>
          <w:rFonts w:ascii="微软雅黑" w:eastAsia="微软雅黑" w:hAnsi="微软雅黑" w:hint="eastAsia"/>
        </w:rPr>
        <w:t>拓扑</w:t>
      </w:r>
      <w:r>
        <w:rPr>
          <w:rFonts w:ascii="微软雅黑" w:eastAsia="微软雅黑" w:hAnsi="微软雅黑"/>
        </w:rPr>
        <w:t>收集：主交换机收集所有成员交换机的信息并计算拓扑。如果成员</w:t>
      </w:r>
      <w:r>
        <w:rPr>
          <w:rFonts w:ascii="微软雅黑" w:eastAsia="微软雅黑" w:hAnsi="微软雅黑" w:hint="eastAsia"/>
        </w:rPr>
        <w:t>交换机</w:t>
      </w:r>
      <w:r>
        <w:rPr>
          <w:rFonts w:ascii="微软雅黑" w:eastAsia="微软雅黑" w:hAnsi="微软雅黑"/>
        </w:rPr>
        <w:t>的堆叠成员ID冲突，主交换机将为冲突的成员交换机</w:t>
      </w:r>
      <w:r>
        <w:rPr>
          <w:rFonts w:ascii="微软雅黑" w:eastAsia="微软雅黑" w:hAnsi="微软雅黑" w:hint="eastAsia"/>
        </w:rPr>
        <w:t>重新分配</w:t>
      </w:r>
      <w:r>
        <w:rPr>
          <w:rFonts w:ascii="微软雅黑" w:eastAsia="微软雅黑" w:hAnsi="微软雅黑"/>
        </w:rPr>
        <w:t>堆叠成员ID</w:t>
      </w:r>
      <w:r w:rsidR="00D10E7E" w:rsidRPr="00D10E7E">
        <w:rPr>
          <w:rFonts w:ascii="微软雅黑" w:eastAsia="微软雅黑" w:hAnsi="微软雅黑" w:hint="eastAsia"/>
          <w:color w:val="E36C0A" w:themeColor="accent6" w:themeShade="BF"/>
        </w:rPr>
        <w:t>【暂不支持】</w:t>
      </w:r>
    </w:p>
    <w:p w14:paraId="5C361E3E" w14:textId="77777777" w:rsidR="007302E4" w:rsidRPr="00475E9A" w:rsidRDefault="007302E4" w:rsidP="006478EB">
      <w:pPr>
        <w:pStyle w:val="af2"/>
        <w:widowControl/>
        <w:numPr>
          <w:ilvl w:val="0"/>
          <w:numId w:val="568"/>
        </w:numPr>
        <w:ind w:firstLineChars="0"/>
        <w:jc w:val="left"/>
        <w:rPr>
          <w:rFonts w:ascii="微软雅黑" w:eastAsia="微软雅黑" w:hAnsi="微软雅黑"/>
        </w:rPr>
      </w:pPr>
      <w:r>
        <w:rPr>
          <w:rFonts w:ascii="微软雅黑" w:eastAsia="微软雅黑" w:hAnsi="微软雅黑" w:hint="eastAsia"/>
        </w:rPr>
        <w:t>稳态运行</w:t>
      </w:r>
      <w:r>
        <w:rPr>
          <w:rFonts w:ascii="微软雅黑" w:eastAsia="微软雅黑" w:hAnsi="微软雅黑"/>
        </w:rPr>
        <w:t>：主交换机将整个堆叠系统的拓扑信息同步给所有成员交换机，并选举</w:t>
      </w:r>
      <w:r>
        <w:rPr>
          <w:rFonts w:ascii="微软雅黑" w:eastAsia="微软雅黑" w:hAnsi="微软雅黑" w:hint="eastAsia"/>
        </w:rPr>
        <w:t>出</w:t>
      </w:r>
      <w:r>
        <w:rPr>
          <w:rFonts w:ascii="微软雅黑" w:eastAsia="微软雅黑" w:hAnsi="微软雅黑"/>
        </w:rPr>
        <w:t>一台备交换机</w:t>
      </w:r>
    </w:p>
    <w:p w14:paraId="23331827" w14:textId="77777777" w:rsidR="007302E4" w:rsidRDefault="007302E4" w:rsidP="007302E4">
      <w:pPr>
        <w:widowControl/>
        <w:ind w:firstLineChars="200" w:firstLine="420"/>
        <w:jc w:val="left"/>
        <w:rPr>
          <w:rFonts w:ascii="微软雅黑" w:eastAsia="微软雅黑" w:hAnsi="微软雅黑"/>
        </w:rPr>
      </w:pPr>
      <w:r>
        <w:rPr>
          <w:rFonts w:ascii="微软雅黑" w:eastAsia="微软雅黑" w:hAnsi="微软雅黑" w:hint="eastAsia"/>
        </w:rPr>
        <w:t>2. 角色选举</w:t>
      </w:r>
    </w:p>
    <w:p w14:paraId="7A324BA8" w14:textId="77777777" w:rsidR="007302E4" w:rsidRDefault="007302E4" w:rsidP="007302E4">
      <w:pPr>
        <w:widowControl/>
        <w:ind w:firstLineChars="200" w:firstLine="420"/>
        <w:jc w:val="left"/>
        <w:rPr>
          <w:rFonts w:ascii="微软雅黑" w:eastAsia="微软雅黑" w:hAnsi="微软雅黑"/>
        </w:rPr>
      </w:pPr>
      <w:r>
        <w:rPr>
          <w:rFonts w:ascii="微软雅黑" w:eastAsia="微软雅黑" w:hAnsi="微软雅黑" w:hint="eastAsia"/>
        </w:rPr>
        <w:t>堆叠建立</w:t>
      </w:r>
      <w:r>
        <w:rPr>
          <w:rFonts w:ascii="微软雅黑" w:eastAsia="微软雅黑" w:hAnsi="微软雅黑"/>
        </w:rPr>
        <w:t>时，成员设备间相互发送堆叠竞争报文，选举出主交换机。主交换机</w:t>
      </w:r>
      <w:r>
        <w:rPr>
          <w:rFonts w:ascii="微软雅黑" w:eastAsia="微软雅黑" w:hAnsi="微软雅黑" w:hint="eastAsia"/>
        </w:rPr>
        <w:t>选举规则</w:t>
      </w:r>
      <w:r>
        <w:rPr>
          <w:rFonts w:ascii="微软雅黑" w:eastAsia="微软雅黑" w:hAnsi="微软雅黑"/>
        </w:rPr>
        <w:t>如下：</w:t>
      </w:r>
    </w:p>
    <w:p w14:paraId="768D74C6" w14:textId="77777777" w:rsidR="007302E4" w:rsidRDefault="007302E4" w:rsidP="006478EB">
      <w:pPr>
        <w:pStyle w:val="af2"/>
        <w:widowControl/>
        <w:numPr>
          <w:ilvl w:val="0"/>
          <w:numId w:val="569"/>
        </w:numPr>
        <w:ind w:firstLineChars="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优先级</w:t>
      </w:r>
      <w:r>
        <w:rPr>
          <w:rFonts w:ascii="微软雅黑" w:eastAsia="微软雅黑" w:hAnsi="微软雅黑" w:hint="eastAsia"/>
        </w:rPr>
        <w:t>小</w:t>
      </w:r>
      <w:r>
        <w:rPr>
          <w:rFonts w:ascii="微软雅黑" w:eastAsia="微软雅黑" w:hAnsi="微软雅黑"/>
        </w:rPr>
        <w:t>的交换机为主交换机，次</w:t>
      </w:r>
      <w:r>
        <w:rPr>
          <w:rFonts w:ascii="微软雅黑" w:eastAsia="微软雅黑" w:hAnsi="微软雅黑" w:hint="eastAsia"/>
        </w:rPr>
        <w:t>小</w:t>
      </w:r>
      <w:r>
        <w:rPr>
          <w:rFonts w:ascii="微软雅黑" w:eastAsia="微软雅黑" w:hAnsi="微软雅黑"/>
        </w:rPr>
        <w:t>的成为备交换机</w:t>
      </w:r>
    </w:p>
    <w:p w14:paraId="2BC5BCCD" w14:textId="77777777" w:rsidR="007302E4" w:rsidRDefault="007302E4" w:rsidP="006478EB">
      <w:pPr>
        <w:pStyle w:val="af2"/>
        <w:widowControl/>
        <w:numPr>
          <w:ilvl w:val="0"/>
          <w:numId w:val="569"/>
        </w:numPr>
        <w:ind w:firstLineChars="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优先级相同时，堆叠</w:t>
      </w:r>
      <w:r>
        <w:rPr>
          <w:rFonts w:ascii="微软雅黑" w:eastAsia="微软雅黑" w:hAnsi="微软雅黑" w:hint="eastAsia"/>
        </w:rPr>
        <w:t>成员</w:t>
      </w:r>
      <w:r>
        <w:rPr>
          <w:rFonts w:ascii="微软雅黑" w:eastAsia="微软雅黑" w:hAnsi="微软雅黑"/>
        </w:rPr>
        <w:t>ID小的交换机优先竞争为主交换机，次小的成为备交换机</w:t>
      </w:r>
    </w:p>
    <w:p w14:paraId="1EEC2161" w14:textId="3E02B7CD" w:rsidR="00D10E7E" w:rsidRPr="00007317" w:rsidRDefault="00D10E7E" w:rsidP="006478EB">
      <w:pPr>
        <w:pStyle w:val="af2"/>
        <w:widowControl/>
        <w:numPr>
          <w:ilvl w:val="0"/>
          <w:numId w:val="569"/>
        </w:numPr>
        <w:ind w:firstLineChars="0"/>
        <w:jc w:val="left"/>
        <w:rPr>
          <w:rFonts w:ascii="微软雅黑" w:eastAsia="微软雅黑" w:hAnsi="微软雅黑"/>
        </w:rPr>
      </w:pPr>
      <w:r>
        <w:rPr>
          <w:rFonts w:ascii="微软雅黑" w:eastAsia="微软雅黑" w:hAnsi="微软雅黑" w:hint="eastAsia"/>
        </w:rPr>
        <w:t>若</w:t>
      </w:r>
      <w:r>
        <w:rPr>
          <w:rFonts w:ascii="微软雅黑" w:eastAsia="微软雅黑" w:hAnsi="微软雅黑"/>
        </w:rPr>
        <w:t>堆叠成员ID仍相同时，需考虑</w:t>
      </w:r>
      <w:r>
        <w:rPr>
          <w:rFonts w:ascii="微软雅黑" w:eastAsia="微软雅黑" w:hAnsi="微软雅黑" w:hint="eastAsia"/>
        </w:rPr>
        <w:t>MAC地址</w:t>
      </w:r>
      <w:r>
        <w:rPr>
          <w:rFonts w:ascii="微软雅黑" w:eastAsia="微软雅黑" w:hAnsi="微软雅黑"/>
        </w:rPr>
        <w:t>，</w:t>
      </w:r>
      <w:r>
        <w:rPr>
          <w:rFonts w:ascii="微软雅黑" w:eastAsia="微软雅黑" w:hAnsi="微软雅黑" w:hint="eastAsia"/>
        </w:rPr>
        <w:t>MAC</w:t>
      </w:r>
      <w:r>
        <w:rPr>
          <w:rFonts w:ascii="微软雅黑" w:eastAsia="微软雅黑" w:hAnsi="微软雅黑"/>
        </w:rPr>
        <w:t>地址小的</w:t>
      </w:r>
      <w:r>
        <w:rPr>
          <w:rFonts w:ascii="微软雅黑" w:eastAsia="微软雅黑" w:hAnsi="微软雅黑" w:hint="eastAsia"/>
        </w:rPr>
        <w:t>交换机</w:t>
      </w:r>
      <w:r>
        <w:rPr>
          <w:rFonts w:ascii="微软雅黑" w:eastAsia="微软雅黑" w:hAnsi="微软雅黑"/>
        </w:rPr>
        <w:t>优先竞争为主交换机</w:t>
      </w:r>
      <w:r>
        <w:rPr>
          <w:rFonts w:ascii="微软雅黑" w:eastAsia="微软雅黑" w:hAnsi="微软雅黑" w:hint="eastAsia"/>
        </w:rPr>
        <w:t>，</w:t>
      </w:r>
      <w:r>
        <w:rPr>
          <w:rFonts w:ascii="微软雅黑" w:eastAsia="微软雅黑" w:hAnsi="微软雅黑"/>
        </w:rPr>
        <w:t>次小的成为备交换机</w:t>
      </w:r>
      <w:r w:rsidR="00081C01" w:rsidRPr="00081C01">
        <w:rPr>
          <w:rFonts w:ascii="微软雅黑" w:eastAsia="微软雅黑" w:hAnsi="微软雅黑" w:hint="eastAsia"/>
          <w:color w:val="E36C0A" w:themeColor="accent6" w:themeShade="BF"/>
        </w:rPr>
        <w:t>【暂不支持</w:t>
      </w:r>
      <w:r w:rsidR="00081C01" w:rsidRPr="00081C01">
        <w:rPr>
          <w:rFonts w:ascii="微软雅黑" w:eastAsia="微软雅黑" w:hAnsi="微软雅黑"/>
          <w:color w:val="E36C0A" w:themeColor="accent6" w:themeShade="BF"/>
        </w:rPr>
        <w:t>，当前手动配置堆叠成员ID，</w:t>
      </w:r>
      <w:r w:rsidR="00D90202">
        <w:rPr>
          <w:rFonts w:ascii="微软雅黑" w:eastAsia="微软雅黑" w:hAnsi="微软雅黑" w:hint="eastAsia"/>
          <w:color w:val="E36C0A" w:themeColor="accent6" w:themeShade="BF"/>
        </w:rPr>
        <w:t>ID</w:t>
      </w:r>
      <w:r w:rsidR="00081C01" w:rsidRPr="00081C01">
        <w:rPr>
          <w:rFonts w:ascii="微软雅黑" w:eastAsia="微软雅黑" w:hAnsi="微软雅黑"/>
          <w:color w:val="E36C0A" w:themeColor="accent6" w:themeShade="BF"/>
        </w:rPr>
        <w:t>相同无法加入堆叠系统</w:t>
      </w:r>
      <w:r w:rsidR="00081C01" w:rsidRPr="00081C01">
        <w:rPr>
          <w:rFonts w:ascii="微软雅黑" w:eastAsia="微软雅黑" w:hAnsi="微软雅黑" w:hint="eastAsia"/>
          <w:color w:val="E36C0A" w:themeColor="accent6" w:themeShade="BF"/>
        </w:rPr>
        <w:t>】</w:t>
      </w:r>
    </w:p>
    <w:p w14:paraId="5BE8DB77" w14:textId="77777777" w:rsidR="007302E4" w:rsidRDefault="007302E4" w:rsidP="007302E4">
      <w:pPr>
        <w:widowControl/>
        <w:jc w:val="left"/>
        <w:rPr>
          <w:rFonts w:ascii="微软雅黑" w:eastAsia="微软雅黑" w:hAnsi="微软雅黑"/>
        </w:rPr>
      </w:pPr>
      <w:r>
        <w:rPr>
          <w:rFonts w:ascii="微软雅黑" w:eastAsia="微软雅黑" w:hAnsi="微软雅黑" w:hint="eastAsia"/>
        </w:rPr>
        <w:t xml:space="preserve">    3. 拓扑收集</w:t>
      </w:r>
    </w:p>
    <w:p w14:paraId="0F3839A7" w14:textId="7A4D1EEB" w:rsidR="007302E4" w:rsidRPr="00D10E7E" w:rsidRDefault="007302E4" w:rsidP="007302E4">
      <w:pPr>
        <w:widowControl/>
        <w:ind w:firstLine="420"/>
        <w:jc w:val="left"/>
        <w:rPr>
          <w:rFonts w:ascii="微软雅黑" w:eastAsia="微软雅黑" w:hAnsi="微软雅黑"/>
          <w:color w:val="E36C0A" w:themeColor="accent6" w:themeShade="BF"/>
        </w:rPr>
      </w:pPr>
      <w:r>
        <w:rPr>
          <w:rFonts w:ascii="微软雅黑" w:eastAsia="微软雅黑" w:hAnsi="微软雅黑" w:hint="eastAsia"/>
        </w:rPr>
        <w:t>主交换机</w:t>
      </w:r>
      <w:r>
        <w:rPr>
          <w:rFonts w:ascii="微软雅黑" w:eastAsia="微软雅黑" w:hAnsi="微软雅黑"/>
        </w:rPr>
        <w:t>选举完成后，主</w:t>
      </w:r>
      <w:r>
        <w:rPr>
          <w:rFonts w:ascii="微软雅黑" w:eastAsia="微软雅黑" w:hAnsi="微软雅黑" w:hint="eastAsia"/>
        </w:rPr>
        <w:t>交换机</w:t>
      </w:r>
      <w:r>
        <w:rPr>
          <w:rFonts w:ascii="微软雅黑" w:eastAsia="微软雅黑" w:hAnsi="微软雅黑"/>
        </w:rPr>
        <w:t>会</w:t>
      </w:r>
      <w:r>
        <w:rPr>
          <w:rFonts w:ascii="微软雅黑" w:eastAsia="微软雅黑" w:hAnsi="微软雅黑" w:hint="eastAsia"/>
        </w:rPr>
        <w:t>收集</w:t>
      </w:r>
      <w:r>
        <w:rPr>
          <w:rFonts w:ascii="微软雅黑" w:eastAsia="微软雅黑" w:hAnsi="微软雅黑"/>
        </w:rPr>
        <w:t>所有成员交换机的信息并计算拓扑。如果</w:t>
      </w:r>
      <w:r>
        <w:rPr>
          <w:rFonts w:ascii="微软雅黑" w:eastAsia="微软雅黑" w:hAnsi="微软雅黑" w:hint="eastAsia"/>
        </w:rPr>
        <w:t>成员交换机</w:t>
      </w:r>
      <w:r>
        <w:rPr>
          <w:rFonts w:ascii="微软雅黑" w:eastAsia="微软雅黑" w:hAnsi="微软雅黑"/>
        </w:rPr>
        <w:t>的堆叠成员ID冲突，主交换机将为冲突的成员交换机重新分配堆叠成员ID。</w:t>
      </w:r>
      <w:r w:rsidR="00D10E7E" w:rsidRPr="00D10E7E">
        <w:rPr>
          <w:rFonts w:ascii="微软雅黑" w:eastAsia="微软雅黑" w:hAnsi="微软雅黑" w:hint="eastAsia"/>
          <w:color w:val="E36C0A" w:themeColor="accent6" w:themeShade="BF"/>
        </w:rPr>
        <w:t>【暂不支持】</w:t>
      </w:r>
    </w:p>
    <w:p w14:paraId="7B0871D6"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rPr>
        <w:lastRenderedPageBreak/>
        <w:t xml:space="preserve">4. </w:t>
      </w:r>
      <w:r>
        <w:rPr>
          <w:rFonts w:ascii="微软雅黑" w:eastAsia="微软雅黑" w:hAnsi="微软雅黑" w:hint="eastAsia"/>
        </w:rPr>
        <w:t>稳态运行</w:t>
      </w:r>
    </w:p>
    <w:p w14:paraId="0E042B76"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主交换机</w:t>
      </w:r>
      <w:r>
        <w:rPr>
          <w:rFonts w:ascii="微软雅黑" w:eastAsia="微软雅黑" w:hAnsi="微软雅黑"/>
        </w:rPr>
        <w:t>计算出拓扑</w:t>
      </w:r>
      <w:r>
        <w:rPr>
          <w:rFonts w:ascii="微软雅黑" w:eastAsia="微软雅黑" w:hAnsi="微软雅黑" w:hint="eastAsia"/>
        </w:rPr>
        <w:t>信息</w:t>
      </w:r>
      <w:r>
        <w:rPr>
          <w:rFonts w:ascii="微软雅黑" w:eastAsia="微软雅黑" w:hAnsi="微软雅黑"/>
        </w:rPr>
        <w:t>后，将整个堆叠系统的拓扑信息同步给所有成员交换机，并选举出一台备交换机</w:t>
      </w:r>
      <w:r>
        <w:rPr>
          <w:rFonts w:ascii="微软雅黑" w:eastAsia="微软雅黑" w:hAnsi="微软雅黑" w:hint="eastAsia"/>
        </w:rPr>
        <w:t>。</w:t>
      </w:r>
      <w:r>
        <w:rPr>
          <w:rFonts w:ascii="微软雅黑" w:eastAsia="微软雅黑" w:hAnsi="微软雅黑"/>
        </w:rPr>
        <w:t>备交换机</w:t>
      </w:r>
      <w:r>
        <w:rPr>
          <w:rFonts w:ascii="微软雅黑" w:eastAsia="微软雅黑" w:hAnsi="微软雅黑" w:hint="eastAsia"/>
        </w:rPr>
        <w:t>选举规则</w:t>
      </w:r>
      <w:r>
        <w:rPr>
          <w:rFonts w:ascii="微软雅黑" w:eastAsia="微软雅黑" w:hAnsi="微软雅黑"/>
        </w:rPr>
        <w:t>如下：</w:t>
      </w:r>
    </w:p>
    <w:p w14:paraId="51040623" w14:textId="77777777" w:rsidR="007302E4" w:rsidRDefault="007302E4" w:rsidP="006478EB">
      <w:pPr>
        <w:pStyle w:val="af2"/>
        <w:widowControl/>
        <w:numPr>
          <w:ilvl w:val="0"/>
          <w:numId w:val="570"/>
        </w:numPr>
        <w:ind w:firstLineChars="0"/>
        <w:jc w:val="left"/>
        <w:rPr>
          <w:rFonts w:ascii="微软雅黑" w:eastAsia="微软雅黑" w:hAnsi="微软雅黑"/>
        </w:rPr>
      </w:pPr>
      <w:r w:rsidRPr="00007317">
        <w:rPr>
          <w:rFonts w:ascii="微软雅黑" w:eastAsia="微软雅黑" w:hAnsi="微软雅黑" w:hint="eastAsia"/>
        </w:rPr>
        <w:t>堆叠优先级</w:t>
      </w:r>
      <w:r w:rsidRPr="00007317">
        <w:rPr>
          <w:rFonts w:ascii="微软雅黑" w:eastAsia="微软雅黑" w:hAnsi="微软雅黑"/>
        </w:rPr>
        <w:t>比较</w:t>
      </w:r>
      <w:r>
        <w:rPr>
          <w:rFonts w:ascii="微软雅黑" w:eastAsia="微软雅黑" w:hAnsi="微软雅黑" w:hint="eastAsia"/>
        </w:rPr>
        <w:t>，</w:t>
      </w:r>
      <w:r>
        <w:rPr>
          <w:rFonts w:ascii="微软雅黑" w:eastAsia="微软雅黑" w:hAnsi="微软雅黑"/>
        </w:rPr>
        <w:t>堆叠优先级高的交换机优先竞争为备交换机</w:t>
      </w:r>
    </w:p>
    <w:p w14:paraId="226C565E" w14:textId="77777777" w:rsidR="007302E4" w:rsidRDefault="007302E4" w:rsidP="006478EB">
      <w:pPr>
        <w:pStyle w:val="af2"/>
        <w:widowControl/>
        <w:numPr>
          <w:ilvl w:val="0"/>
          <w:numId w:val="570"/>
        </w:numPr>
        <w:ind w:firstLineChars="0"/>
        <w:jc w:val="left"/>
        <w:rPr>
          <w:rFonts w:ascii="微软雅黑" w:eastAsia="微软雅黑" w:hAnsi="微软雅黑"/>
        </w:rPr>
      </w:pPr>
      <w:r>
        <w:rPr>
          <w:rFonts w:ascii="微软雅黑" w:eastAsia="微软雅黑" w:hAnsi="微软雅黑" w:hint="eastAsia"/>
        </w:rPr>
        <w:t>堆叠ID</w:t>
      </w:r>
      <w:r>
        <w:rPr>
          <w:rFonts w:ascii="微软雅黑" w:eastAsia="微软雅黑" w:hAnsi="微软雅黑"/>
        </w:rPr>
        <w:t>比较，</w:t>
      </w:r>
      <w:r>
        <w:rPr>
          <w:rFonts w:ascii="微软雅黑" w:eastAsia="微软雅黑" w:hAnsi="微软雅黑" w:hint="eastAsia"/>
        </w:rPr>
        <w:t>堆叠</w:t>
      </w:r>
      <w:r>
        <w:rPr>
          <w:rFonts w:ascii="微软雅黑" w:eastAsia="微软雅黑" w:hAnsi="微软雅黑"/>
        </w:rPr>
        <w:t>ID</w:t>
      </w:r>
      <w:r>
        <w:rPr>
          <w:rFonts w:ascii="微软雅黑" w:eastAsia="微软雅黑" w:hAnsi="微软雅黑" w:hint="eastAsia"/>
        </w:rPr>
        <w:t>小</w:t>
      </w:r>
      <w:r>
        <w:rPr>
          <w:rFonts w:ascii="微软雅黑" w:eastAsia="微软雅黑" w:hAnsi="微软雅黑"/>
        </w:rPr>
        <w:t>的交换机</w:t>
      </w:r>
      <w:r>
        <w:rPr>
          <w:rFonts w:ascii="微软雅黑" w:eastAsia="微软雅黑" w:hAnsi="微软雅黑" w:hint="eastAsia"/>
        </w:rPr>
        <w:t>优先</w:t>
      </w:r>
      <w:r>
        <w:rPr>
          <w:rFonts w:ascii="微软雅黑" w:eastAsia="微软雅黑" w:hAnsi="微软雅黑"/>
        </w:rPr>
        <w:t>竞争为备交换机</w:t>
      </w:r>
    </w:p>
    <w:p w14:paraId="278D06FE" w14:textId="6851FB0A" w:rsidR="00D10E7E" w:rsidRPr="00007317" w:rsidRDefault="00D10E7E" w:rsidP="006478EB">
      <w:pPr>
        <w:pStyle w:val="af2"/>
        <w:widowControl/>
        <w:numPr>
          <w:ilvl w:val="0"/>
          <w:numId w:val="570"/>
        </w:numPr>
        <w:ind w:firstLineChars="0"/>
        <w:jc w:val="left"/>
        <w:rPr>
          <w:rFonts w:ascii="微软雅黑" w:eastAsia="微软雅黑" w:hAnsi="微软雅黑"/>
        </w:rPr>
      </w:pPr>
      <w:r w:rsidRPr="0015765A">
        <w:rPr>
          <w:rFonts w:ascii="微软雅黑" w:eastAsia="微软雅黑" w:hAnsi="微软雅黑" w:hint="eastAsia"/>
        </w:rPr>
        <w:t>MAC地址比较</w:t>
      </w:r>
      <w:r w:rsidRPr="0015765A">
        <w:rPr>
          <w:rFonts w:ascii="微软雅黑" w:eastAsia="微软雅黑" w:hAnsi="微软雅黑"/>
        </w:rPr>
        <w:t>，</w:t>
      </w:r>
      <w:r w:rsidRPr="0015765A">
        <w:rPr>
          <w:rFonts w:ascii="微软雅黑" w:eastAsia="微软雅黑" w:hAnsi="微软雅黑" w:hint="eastAsia"/>
        </w:rPr>
        <w:t>MAC</w:t>
      </w:r>
      <w:r w:rsidRPr="0015765A">
        <w:rPr>
          <w:rFonts w:ascii="微软雅黑" w:eastAsia="微软雅黑" w:hAnsi="微软雅黑"/>
        </w:rPr>
        <w:t>地址小的</w:t>
      </w:r>
      <w:r w:rsidRPr="0015765A">
        <w:rPr>
          <w:rFonts w:ascii="微软雅黑" w:eastAsia="微软雅黑" w:hAnsi="微软雅黑" w:hint="eastAsia"/>
        </w:rPr>
        <w:t>交换机</w:t>
      </w:r>
      <w:r w:rsidRPr="0015765A">
        <w:rPr>
          <w:rFonts w:ascii="微软雅黑" w:eastAsia="微软雅黑" w:hAnsi="微软雅黑"/>
        </w:rPr>
        <w:t>优先竞争为</w:t>
      </w:r>
      <w:r>
        <w:rPr>
          <w:rFonts w:ascii="微软雅黑" w:eastAsia="微软雅黑" w:hAnsi="微软雅黑" w:hint="eastAsia"/>
        </w:rPr>
        <w:t>备</w:t>
      </w:r>
      <w:r w:rsidRPr="0015765A">
        <w:rPr>
          <w:rFonts w:ascii="微软雅黑" w:eastAsia="微软雅黑" w:hAnsi="微软雅黑"/>
        </w:rPr>
        <w:t>交换机</w:t>
      </w:r>
    </w:p>
    <w:p w14:paraId="313A0BF9" w14:textId="77777777" w:rsidR="007302E4" w:rsidRDefault="007302E4" w:rsidP="007302E4">
      <w:pPr>
        <w:widowControl/>
        <w:jc w:val="left"/>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5. </w:t>
      </w:r>
      <w:r>
        <w:rPr>
          <w:rFonts w:ascii="微软雅黑" w:eastAsia="微软雅黑" w:hAnsi="微软雅黑" w:hint="eastAsia"/>
        </w:rPr>
        <w:t>版本一致</w:t>
      </w:r>
    </w:p>
    <w:p w14:paraId="1AEA0F4C"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的前提必须是交换机具备相同的软件版本</w:t>
      </w:r>
      <w:r>
        <w:rPr>
          <w:rFonts w:ascii="微软雅黑" w:eastAsia="微软雅黑" w:hAnsi="微软雅黑" w:hint="eastAsia"/>
        </w:rPr>
        <w:t>。</w:t>
      </w:r>
      <w:r>
        <w:rPr>
          <w:rFonts w:ascii="微软雅黑" w:eastAsia="微软雅黑" w:hAnsi="微软雅黑"/>
        </w:rPr>
        <w:t>若不相同</w:t>
      </w:r>
      <w:r>
        <w:rPr>
          <w:rFonts w:ascii="微软雅黑" w:eastAsia="微软雅黑" w:hAnsi="微软雅黑" w:hint="eastAsia"/>
        </w:rPr>
        <w:t>，</w:t>
      </w:r>
      <w:r>
        <w:rPr>
          <w:rFonts w:ascii="微软雅黑" w:eastAsia="微软雅黑" w:hAnsi="微软雅黑"/>
        </w:rPr>
        <w:t>需提前</w:t>
      </w:r>
      <w:r>
        <w:rPr>
          <w:rFonts w:ascii="微软雅黑" w:eastAsia="微软雅黑" w:hAnsi="微软雅黑" w:hint="eastAsia"/>
        </w:rPr>
        <w:t>升级至</w:t>
      </w:r>
      <w:r>
        <w:rPr>
          <w:rFonts w:ascii="微软雅黑" w:eastAsia="微软雅黑" w:hAnsi="微软雅黑"/>
        </w:rPr>
        <w:t>同一版本。</w:t>
      </w:r>
    </w:p>
    <w:p w14:paraId="2059A729" w14:textId="77777777" w:rsidR="007302E4" w:rsidRPr="000B60A2" w:rsidRDefault="007302E4" w:rsidP="007302E4">
      <w:pPr>
        <w:widowControl/>
        <w:ind w:firstLine="420"/>
        <w:jc w:val="left"/>
        <w:rPr>
          <w:rFonts w:ascii="微软雅黑" w:eastAsia="微软雅黑" w:hAnsi="微软雅黑"/>
          <w:strike/>
          <w:color w:val="B2B2B2"/>
        </w:rPr>
      </w:pPr>
      <w:r w:rsidRPr="000B60A2">
        <w:rPr>
          <w:rFonts w:ascii="微软雅黑" w:eastAsia="微软雅黑" w:hAnsi="微软雅黑" w:hint="eastAsia"/>
          <w:strike/>
          <w:color w:val="B2B2B2"/>
        </w:rPr>
        <w:t>6. 私网</w:t>
      </w:r>
      <w:r w:rsidRPr="000B60A2">
        <w:rPr>
          <w:rFonts w:ascii="微软雅黑" w:eastAsia="微软雅黑" w:hAnsi="微软雅黑"/>
          <w:strike/>
          <w:color w:val="B2B2B2"/>
        </w:rPr>
        <w:t>IP分配</w:t>
      </w:r>
    </w:p>
    <w:p w14:paraId="2A6E8D7D" w14:textId="77777777" w:rsidR="007302E4" w:rsidRPr="000B60A2" w:rsidRDefault="007302E4" w:rsidP="007302E4">
      <w:pPr>
        <w:widowControl/>
        <w:ind w:firstLine="420"/>
        <w:jc w:val="left"/>
        <w:rPr>
          <w:rFonts w:ascii="微软雅黑" w:eastAsia="微软雅黑" w:hAnsi="微软雅黑"/>
          <w:strike/>
          <w:color w:val="B2B2B2"/>
        </w:rPr>
      </w:pPr>
      <w:r w:rsidRPr="000B60A2">
        <w:rPr>
          <w:rFonts w:ascii="微软雅黑" w:eastAsia="微软雅黑" w:hAnsi="微软雅黑" w:hint="eastAsia"/>
          <w:strike/>
          <w:color w:val="B2B2B2"/>
        </w:rPr>
        <w:t>在</w:t>
      </w:r>
      <w:r w:rsidRPr="000B60A2">
        <w:rPr>
          <w:rFonts w:ascii="微软雅黑" w:eastAsia="微软雅黑" w:hAnsi="微软雅黑"/>
          <w:strike/>
          <w:color w:val="B2B2B2"/>
        </w:rPr>
        <w:t>堆叠系统预留VLAN（</w:t>
      </w:r>
      <w:r w:rsidRPr="000B60A2">
        <w:rPr>
          <w:rFonts w:ascii="微软雅黑" w:eastAsia="微软雅黑" w:hAnsi="微软雅黑" w:hint="eastAsia"/>
          <w:strike/>
          <w:color w:val="B2B2B2"/>
        </w:rPr>
        <w:t>默认</w:t>
      </w:r>
      <w:r w:rsidRPr="000B60A2">
        <w:rPr>
          <w:rFonts w:ascii="微软雅黑" w:eastAsia="微软雅黑" w:hAnsi="微软雅黑"/>
          <w:strike/>
          <w:color w:val="B2B2B2"/>
        </w:rPr>
        <w:t>VLAN 4093）</w:t>
      </w:r>
      <w:r w:rsidRPr="000B60A2">
        <w:rPr>
          <w:rFonts w:ascii="微软雅黑" w:eastAsia="微软雅黑" w:hAnsi="微软雅黑" w:hint="eastAsia"/>
          <w:strike/>
          <w:color w:val="B2B2B2"/>
        </w:rPr>
        <w:t>分配</w:t>
      </w:r>
      <w:r w:rsidRPr="000B60A2">
        <w:rPr>
          <w:rFonts w:ascii="微软雅黑" w:eastAsia="微软雅黑" w:hAnsi="微软雅黑"/>
          <w:strike/>
          <w:color w:val="B2B2B2"/>
        </w:rPr>
        <w:t>私网IP。需</w:t>
      </w:r>
      <w:r w:rsidRPr="000B60A2">
        <w:rPr>
          <w:rFonts w:ascii="微软雅黑" w:eastAsia="微软雅黑" w:hAnsi="微软雅黑" w:hint="eastAsia"/>
          <w:strike/>
          <w:color w:val="B2B2B2"/>
        </w:rPr>
        <w:t>在</w:t>
      </w:r>
      <w:r w:rsidRPr="000B60A2">
        <w:rPr>
          <w:rFonts w:ascii="微软雅黑" w:eastAsia="微软雅黑" w:hAnsi="微软雅黑"/>
          <w:strike/>
          <w:color w:val="B2B2B2"/>
        </w:rPr>
        <w:t>主交换机上创建VLAN 4093</w:t>
      </w:r>
      <w:r w:rsidRPr="000B60A2">
        <w:rPr>
          <w:rFonts w:ascii="微软雅黑" w:eastAsia="微软雅黑" w:hAnsi="微软雅黑" w:hint="eastAsia"/>
          <w:strike/>
          <w:color w:val="B2B2B2"/>
        </w:rPr>
        <w:t>的</w:t>
      </w:r>
      <w:r w:rsidRPr="000B60A2">
        <w:rPr>
          <w:rFonts w:ascii="微软雅黑" w:eastAsia="微软雅黑" w:hAnsi="微软雅黑"/>
          <w:strike/>
          <w:color w:val="B2B2B2"/>
        </w:rPr>
        <w:t>三层接口并配置</w:t>
      </w:r>
      <w:r w:rsidRPr="000B60A2">
        <w:rPr>
          <w:rFonts w:ascii="微软雅黑" w:eastAsia="微软雅黑" w:hAnsi="微软雅黑" w:hint="eastAsia"/>
          <w:strike/>
          <w:color w:val="B2B2B2"/>
        </w:rPr>
        <w:t>静态</w:t>
      </w:r>
      <w:r w:rsidRPr="000B60A2">
        <w:rPr>
          <w:rFonts w:ascii="微软雅黑" w:eastAsia="微软雅黑" w:hAnsi="微软雅黑"/>
          <w:strike/>
          <w:color w:val="B2B2B2"/>
        </w:rPr>
        <w:t>IP</w:t>
      </w:r>
      <w:r w:rsidRPr="000B60A2">
        <w:rPr>
          <w:rFonts w:ascii="微软雅黑" w:eastAsia="微软雅黑" w:hAnsi="微软雅黑" w:hint="eastAsia"/>
          <w:strike/>
          <w:color w:val="B2B2B2"/>
        </w:rPr>
        <w:t>地址</w:t>
      </w:r>
      <w:r w:rsidRPr="000B60A2">
        <w:rPr>
          <w:rFonts w:ascii="微软雅黑" w:eastAsia="微软雅黑" w:hAnsi="微软雅黑"/>
          <w:strike/>
          <w:color w:val="B2B2B2"/>
        </w:rPr>
        <w:t>，用于</w:t>
      </w:r>
      <w:r w:rsidRPr="000B60A2">
        <w:rPr>
          <w:rFonts w:ascii="微软雅黑" w:eastAsia="微软雅黑" w:hAnsi="微软雅黑" w:hint="eastAsia"/>
          <w:strike/>
          <w:color w:val="B2B2B2"/>
        </w:rPr>
        <w:t>成员</w:t>
      </w:r>
      <w:r w:rsidRPr="000B60A2">
        <w:rPr>
          <w:rFonts w:ascii="微软雅黑" w:eastAsia="微软雅黑" w:hAnsi="微软雅黑"/>
          <w:strike/>
          <w:color w:val="B2B2B2"/>
        </w:rPr>
        <w:t>设备的堆叠业务通信</w:t>
      </w:r>
      <w:r w:rsidRPr="000B60A2">
        <w:rPr>
          <w:rFonts w:ascii="微软雅黑" w:eastAsia="微软雅黑" w:hAnsi="微软雅黑" w:hint="eastAsia"/>
          <w:strike/>
          <w:color w:val="B2B2B2"/>
        </w:rPr>
        <w:t>。通过</w:t>
      </w:r>
      <w:r w:rsidRPr="000B60A2">
        <w:rPr>
          <w:rFonts w:ascii="微软雅黑" w:eastAsia="微软雅黑" w:hAnsi="微软雅黑"/>
          <w:strike/>
          <w:color w:val="B2B2B2"/>
        </w:rPr>
        <w:t>配置私网IP地址范围，在从设备加入堆叠时，主设备自动给从设备分配可用的IP地址</w:t>
      </w:r>
      <w:r w:rsidRPr="000B60A2">
        <w:rPr>
          <w:rFonts w:ascii="微软雅黑" w:eastAsia="微软雅黑" w:hAnsi="微软雅黑" w:hint="eastAsia"/>
          <w:strike/>
          <w:color w:val="B2B2B2"/>
        </w:rPr>
        <w:t>，</w:t>
      </w:r>
      <w:r w:rsidRPr="000B60A2">
        <w:rPr>
          <w:rFonts w:ascii="微软雅黑" w:eastAsia="微软雅黑" w:hAnsi="微软雅黑"/>
          <w:strike/>
          <w:color w:val="B2B2B2"/>
        </w:rPr>
        <w:t>主设备</w:t>
      </w:r>
      <w:r w:rsidRPr="000B60A2">
        <w:rPr>
          <w:rFonts w:ascii="微软雅黑" w:eastAsia="微软雅黑" w:hAnsi="微软雅黑" w:hint="eastAsia"/>
          <w:strike/>
          <w:color w:val="B2B2B2"/>
        </w:rPr>
        <w:t>可以通过</w:t>
      </w:r>
      <w:r w:rsidRPr="000B60A2">
        <w:rPr>
          <w:rFonts w:ascii="微软雅黑" w:eastAsia="微软雅黑" w:hAnsi="微软雅黑"/>
          <w:strike/>
          <w:color w:val="B2B2B2"/>
        </w:rPr>
        <w:t>远程登录</w:t>
      </w:r>
      <w:r w:rsidRPr="000B60A2">
        <w:rPr>
          <w:rFonts w:ascii="微软雅黑" w:eastAsia="微软雅黑" w:hAnsi="微软雅黑" w:hint="eastAsia"/>
          <w:strike/>
          <w:color w:val="B2B2B2"/>
        </w:rPr>
        <w:t>每台</w:t>
      </w:r>
      <w:r w:rsidRPr="000B60A2">
        <w:rPr>
          <w:rFonts w:ascii="微软雅黑" w:eastAsia="微软雅黑" w:hAnsi="微软雅黑"/>
          <w:strike/>
          <w:color w:val="B2B2B2"/>
        </w:rPr>
        <w:t>从设备的私网IP地址进行调试和定位问题。</w:t>
      </w:r>
    </w:p>
    <w:p w14:paraId="6E36B3B9"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rPr>
        <w:t xml:space="preserve">7. </w:t>
      </w:r>
      <w:r>
        <w:rPr>
          <w:rFonts w:ascii="微软雅黑" w:eastAsia="微软雅黑" w:hAnsi="微软雅黑" w:hint="eastAsia"/>
        </w:rPr>
        <w:t>配置</w:t>
      </w:r>
      <w:r>
        <w:rPr>
          <w:rFonts w:ascii="微软雅黑" w:eastAsia="微软雅黑" w:hAnsi="微软雅黑"/>
        </w:rPr>
        <w:t>同步</w:t>
      </w:r>
    </w:p>
    <w:p w14:paraId="4399ACB4"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具有严格的配置文件同步机制，用来保证堆叠中的多台交换机能够像一台设备一样在网络中工作。</w:t>
      </w:r>
    </w:p>
    <w:p w14:paraId="79834FD3"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配置文件包括：</w:t>
      </w:r>
      <w:r>
        <w:rPr>
          <w:rFonts w:ascii="微软雅黑" w:eastAsia="微软雅黑" w:hAnsi="微软雅黑"/>
        </w:rPr>
        <w:t>（</w:t>
      </w: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全局配置</w:t>
      </w:r>
      <w:r>
        <w:rPr>
          <w:rFonts w:ascii="微软雅黑" w:eastAsia="微软雅黑" w:hAnsi="微软雅黑"/>
        </w:rPr>
        <w:t>：例如IP地址、VLAN虚接口等，适用于所有堆叠成员交换机；（</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接口配置</w:t>
      </w:r>
      <w:r>
        <w:rPr>
          <w:rFonts w:ascii="微软雅黑" w:eastAsia="微软雅黑" w:hAnsi="微软雅黑"/>
        </w:rPr>
        <w:t>：例如端口所属VLAN，适用于接口所在成员交换机。</w:t>
      </w:r>
    </w:p>
    <w:p w14:paraId="3D9A5B12" w14:textId="11673E35" w:rsidR="007302E4" w:rsidRDefault="007302E4" w:rsidP="006478EB">
      <w:pPr>
        <w:pStyle w:val="af2"/>
        <w:widowControl/>
        <w:numPr>
          <w:ilvl w:val="0"/>
          <w:numId w:val="571"/>
        </w:numPr>
        <w:ind w:firstLineChars="0"/>
        <w:jc w:val="left"/>
        <w:rPr>
          <w:rFonts w:ascii="微软雅黑" w:eastAsia="微软雅黑" w:hAnsi="微软雅黑"/>
        </w:rPr>
      </w:pPr>
      <w:r w:rsidRPr="008D07D0">
        <w:rPr>
          <w:rFonts w:ascii="微软雅黑" w:eastAsia="微软雅黑" w:hAnsi="微软雅黑" w:hint="eastAsia"/>
        </w:rPr>
        <w:t>堆叠建立</w:t>
      </w:r>
      <w:r w:rsidRPr="008D07D0">
        <w:rPr>
          <w:rFonts w:ascii="微软雅黑" w:eastAsia="微软雅黑" w:hAnsi="微软雅黑"/>
        </w:rPr>
        <w:t>时，</w:t>
      </w:r>
      <w:r>
        <w:rPr>
          <w:rFonts w:ascii="微软雅黑" w:eastAsia="微软雅黑" w:hAnsi="微软雅黑" w:hint="eastAsia"/>
        </w:rPr>
        <w:t>成员交换机</w:t>
      </w:r>
      <w:r>
        <w:rPr>
          <w:rFonts w:ascii="微软雅黑" w:eastAsia="微软雅黑" w:hAnsi="微软雅黑"/>
        </w:rPr>
        <w:t>在启动开始阶段使用各自的配置文件启动</w:t>
      </w:r>
      <w:r>
        <w:rPr>
          <w:rFonts w:ascii="微软雅黑" w:eastAsia="微软雅黑" w:hAnsi="微软雅黑" w:hint="eastAsia"/>
        </w:rPr>
        <w:t>。启动</w:t>
      </w:r>
      <w:r>
        <w:rPr>
          <w:rFonts w:ascii="微软雅黑" w:eastAsia="微软雅黑" w:hAnsi="微软雅黑"/>
        </w:rPr>
        <w:t>完成后，备、从交换机会</w:t>
      </w:r>
      <w:r w:rsidR="00D10E7E">
        <w:rPr>
          <w:rFonts w:ascii="微软雅黑" w:eastAsia="微软雅黑" w:hAnsi="微软雅黑" w:hint="eastAsia"/>
        </w:rPr>
        <w:t>去</w:t>
      </w:r>
      <w:r w:rsidR="00D10E7E">
        <w:rPr>
          <w:rFonts w:ascii="微软雅黑" w:eastAsia="微软雅黑" w:hAnsi="微软雅黑"/>
        </w:rPr>
        <w:t>主交换机批量同步配置。</w:t>
      </w:r>
      <w:r w:rsidR="00D10E7E">
        <w:rPr>
          <w:rFonts w:ascii="微软雅黑" w:eastAsia="微软雅黑" w:hAnsi="微软雅黑" w:hint="eastAsia"/>
        </w:rPr>
        <w:t>后续有新设备</w:t>
      </w:r>
      <w:r w:rsidR="00D10E7E">
        <w:rPr>
          <w:rFonts w:ascii="微软雅黑" w:eastAsia="微软雅黑" w:hAnsi="微软雅黑"/>
        </w:rPr>
        <w:t>加入堆叠，</w:t>
      </w:r>
      <w:r w:rsidR="00D10E7E">
        <w:rPr>
          <w:rFonts w:ascii="微软雅黑" w:eastAsia="微软雅黑" w:hAnsi="微软雅黑" w:hint="eastAsia"/>
        </w:rPr>
        <w:t>也会按照</w:t>
      </w:r>
      <w:r w:rsidR="00D10E7E">
        <w:rPr>
          <w:rFonts w:ascii="微软雅黑" w:eastAsia="微软雅黑" w:hAnsi="微软雅黑"/>
        </w:rPr>
        <w:t>此同步给新设备。</w:t>
      </w:r>
    </w:p>
    <w:p w14:paraId="65A4A079" w14:textId="77777777" w:rsidR="007302E4" w:rsidRPr="008D07D0" w:rsidRDefault="007302E4" w:rsidP="006478EB">
      <w:pPr>
        <w:pStyle w:val="af2"/>
        <w:widowControl/>
        <w:numPr>
          <w:ilvl w:val="0"/>
          <w:numId w:val="571"/>
        </w:numPr>
        <w:ind w:firstLineChars="0"/>
        <w:jc w:val="left"/>
        <w:rPr>
          <w:rFonts w:ascii="微软雅黑" w:eastAsia="微软雅黑" w:hAnsi="微软雅黑"/>
        </w:rPr>
      </w:pPr>
      <w:r>
        <w:rPr>
          <w:rFonts w:ascii="微软雅黑" w:eastAsia="微软雅黑" w:hAnsi="微软雅黑" w:hint="eastAsia"/>
        </w:rPr>
        <w:lastRenderedPageBreak/>
        <w:t>堆叠正常</w:t>
      </w:r>
      <w:r>
        <w:rPr>
          <w:rFonts w:ascii="微软雅黑" w:eastAsia="微软雅黑" w:hAnsi="微软雅黑"/>
        </w:rPr>
        <w:t>运行后，主交换机作为堆叠系统的管理节点，负责将用户的</w:t>
      </w:r>
      <w:r>
        <w:rPr>
          <w:rFonts w:ascii="微软雅黑" w:eastAsia="微软雅黑" w:hAnsi="微软雅黑" w:hint="eastAsia"/>
        </w:rPr>
        <w:t>配置同步</w:t>
      </w:r>
      <w:r>
        <w:rPr>
          <w:rFonts w:ascii="微软雅黑" w:eastAsia="微软雅黑" w:hAnsi="微软雅黑"/>
        </w:rPr>
        <w:t>给其他交换机，从而使堆叠内各成员交换机的配置</w:t>
      </w:r>
      <w:r>
        <w:rPr>
          <w:rFonts w:ascii="微软雅黑" w:eastAsia="微软雅黑" w:hAnsi="微软雅黑" w:hint="eastAsia"/>
        </w:rPr>
        <w:t>随时</w:t>
      </w:r>
      <w:r>
        <w:rPr>
          <w:rFonts w:ascii="微软雅黑" w:eastAsia="微软雅黑" w:hAnsi="微软雅黑"/>
        </w:rPr>
        <w:t>保持一致。</w:t>
      </w:r>
    </w:p>
    <w:p w14:paraId="77AD211D"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通过</w:t>
      </w:r>
      <w:r>
        <w:rPr>
          <w:rFonts w:ascii="微软雅黑" w:eastAsia="微软雅黑" w:hAnsi="微软雅黑"/>
        </w:rPr>
        <w:t>即时同步，堆叠中的所有交换机均保存有相同的配置文件，即使主交换机出现故障</w:t>
      </w:r>
      <w:r>
        <w:rPr>
          <w:rFonts w:ascii="微软雅黑" w:eastAsia="微软雅黑" w:hAnsi="微软雅黑" w:hint="eastAsia"/>
        </w:rPr>
        <w:t>，</w:t>
      </w:r>
      <w:r>
        <w:rPr>
          <w:rFonts w:ascii="微软雅黑" w:eastAsia="微软雅黑" w:hAnsi="微软雅黑"/>
        </w:rPr>
        <w:t>其他交换机仍能按照相同的配置文件执行各项功能。</w:t>
      </w:r>
    </w:p>
    <w:p w14:paraId="47DC4999"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8. 环路</w:t>
      </w:r>
      <w:r>
        <w:rPr>
          <w:rFonts w:ascii="微软雅黑" w:eastAsia="微软雅黑" w:hAnsi="微软雅黑"/>
        </w:rPr>
        <w:t>阻塞</w:t>
      </w:r>
      <w:r>
        <w:rPr>
          <w:rFonts w:ascii="微软雅黑" w:eastAsia="微软雅黑" w:hAnsi="微软雅黑" w:hint="eastAsia"/>
        </w:rPr>
        <w:t>（仅</w:t>
      </w:r>
      <w:r>
        <w:rPr>
          <w:rFonts w:ascii="微软雅黑" w:eastAsia="微软雅黑" w:hAnsi="微软雅黑"/>
        </w:rPr>
        <w:t>针对环形组网</w:t>
      </w:r>
      <w:r>
        <w:rPr>
          <w:rFonts w:ascii="微软雅黑" w:eastAsia="微软雅黑" w:hAnsi="微软雅黑" w:hint="eastAsia"/>
        </w:rPr>
        <w:t>）</w:t>
      </w:r>
    </w:p>
    <w:p w14:paraId="69005A5B"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针对</w:t>
      </w:r>
      <w:r>
        <w:rPr>
          <w:rFonts w:ascii="微软雅黑" w:eastAsia="微软雅黑" w:hAnsi="微软雅黑"/>
        </w:rPr>
        <w:t>环形组网，</w:t>
      </w:r>
      <w:r>
        <w:rPr>
          <w:rFonts w:ascii="微软雅黑" w:eastAsia="微软雅黑" w:hAnsi="微软雅黑" w:hint="eastAsia"/>
        </w:rPr>
        <w:t>需要</w:t>
      </w:r>
      <w:r>
        <w:rPr>
          <w:rFonts w:ascii="微软雅黑" w:eastAsia="微软雅黑" w:hAnsi="微软雅黑"/>
        </w:rPr>
        <w:t>设置环路阻塞</w:t>
      </w:r>
      <w:r>
        <w:rPr>
          <w:rFonts w:ascii="微软雅黑" w:eastAsia="微软雅黑" w:hAnsi="微软雅黑" w:hint="eastAsia"/>
        </w:rPr>
        <w:t>点</w:t>
      </w:r>
      <w:r>
        <w:rPr>
          <w:rFonts w:ascii="微软雅黑" w:eastAsia="微软雅黑" w:hAnsi="微软雅黑"/>
        </w:rPr>
        <w:t>，避免广播流量在堆叠口之间形成风暴</w:t>
      </w:r>
      <w:r>
        <w:rPr>
          <w:rFonts w:ascii="微软雅黑" w:eastAsia="微软雅黑" w:hAnsi="微软雅黑" w:hint="eastAsia"/>
        </w:rPr>
        <w:t>，</w:t>
      </w:r>
      <w:r>
        <w:rPr>
          <w:rFonts w:ascii="微软雅黑" w:eastAsia="微软雅黑" w:hAnsi="微软雅黑"/>
        </w:rPr>
        <w:t>尽可能均匀分布在</w:t>
      </w:r>
      <w:r>
        <w:rPr>
          <w:rFonts w:ascii="微软雅黑" w:eastAsia="微软雅黑" w:hAnsi="微软雅黑" w:hint="eastAsia"/>
        </w:rPr>
        <w:t>成员</w:t>
      </w:r>
      <w:r>
        <w:rPr>
          <w:rFonts w:ascii="微软雅黑" w:eastAsia="微软雅黑" w:hAnsi="微软雅黑"/>
        </w:rPr>
        <w:t>设备上。</w:t>
      </w:r>
    </w:p>
    <w:p w14:paraId="4D9744DA"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9. 虚拟化</w:t>
      </w:r>
      <w:r>
        <w:rPr>
          <w:rFonts w:ascii="微软雅黑" w:eastAsia="微软雅黑" w:hAnsi="微软雅黑"/>
        </w:rPr>
        <w:t>为一台设备</w:t>
      </w:r>
    </w:p>
    <w:p w14:paraId="3F393956"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系统对外显示为一台主设备，其他从设备无法访问。需做操作</w:t>
      </w:r>
      <w:r>
        <w:rPr>
          <w:rFonts w:ascii="微软雅黑" w:eastAsia="微软雅黑" w:hAnsi="微软雅黑" w:hint="eastAsia"/>
        </w:rPr>
        <w:t>如下</w:t>
      </w:r>
      <w:r>
        <w:rPr>
          <w:rFonts w:ascii="微软雅黑" w:eastAsia="微软雅黑" w:hAnsi="微软雅黑"/>
        </w:rPr>
        <w:t>：</w:t>
      </w:r>
    </w:p>
    <w:p w14:paraId="11595F6D" w14:textId="77777777" w:rsidR="007302E4" w:rsidRDefault="007302E4" w:rsidP="006478EB">
      <w:pPr>
        <w:pStyle w:val="af2"/>
        <w:widowControl/>
        <w:numPr>
          <w:ilvl w:val="0"/>
          <w:numId w:val="572"/>
        </w:numPr>
        <w:ind w:firstLineChars="0"/>
        <w:jc w:val="left"/>
        <w:rPr>
          <w:rFonts w:ascii="微软雅黑" w:eastAsia="微软雅黑" w:hAnsi="微软雅黑"/>
        </w:rPr>
      </w:pPr>
      <w:r>
        <w:rPr>
          <w:rFonts w:ascii="微软雅黑" w:eastAsia="微软雅黑" w:hAnsi="微软雅黑" w:hint="eastAsia"/>
        </w:rPr>
        <w:t>成员</w:t>
      </w:r>
      <w:r>
        <w:rPr>
          <w:rFonts w:ascii="微软雅黑" w:eastAsia="微软雅黑" w:hAnsi="微软雅黑"/>
        </w:rPr>
        <w:t>设备的router-MAC</w:t>
      </w:r>
      <w:r>
        <w:rPr>
          <w:rFonts w:ascii="微软雅黑" w:eastAsia="微软雅黑" w:hAnsi="微软雅黑" w:hint="eastAsia"/>
        </w:rPr>
        <w:t>配置</w:t>
      </w:r>
      <w:r>
        <w:rPr>
          <w:rFonts w:ascii="微软雅黑" w:eastAsia="微软雅黑" w:hAnsi="微软雅黑"/>
        </w:rPr>
        <w:t>为主设备的系统MAC</w:t>
      </w:r>
      <w:r>
        <w:rPr>
          <w:rFonts w:ascii="微软雅黑" w:eastAsia="微软雅黑" w:hAnsi="微软雅黑" w:hint="eastAsia"/>
        </w:rPr>
        <w:t>，</w:t>
      </w:r>
      <w:r>
        <w:rPr>
          <w:rFonts w:ascii="微软雅黑" w:eastAsia="微软雅黑" w:hAnsi="微软雅黑"/>
        </w:rPr>
        <w:t>保证</w:t>
      </w:r>
      <w:r>
        <w:rPr>
          <w:rFonts w:ascii="微软雅黑" w:eastAsia="微软雅黑" w:hAnsi="微软雅黑" w:hint="eastAsia"/>
        </w:rPr>
        <w:t>整个</w:t>
      </w:r>
      <w:r>
        <w:rPr>
          <w:rFonts w:ascii="微软雅黑" w:eastAsia="微软雅黑" w:hAnsi="微软雅黑"/>
        </w:rPr>
        <w:t>堆叠系统对外MAC一致</w:t>
      </w:r>
    </w:p>
    <w:p w14:paraId="2CAEA181" w14:textId="77777777" w:rsidR="007302E4" w:rsidRDefault="007302E4" w:rsidP="006478EB">
      <w:pPr>
        <w:pStyle w:val="af2"/>
        <w:widowControl/>
        <w:numPr>
          <w:ilvl w:val="0"/>
          <w:numId w:val="572"/>
        </w:numPr>
        <w:ind w:firstLineChars="0"/>
        <w:jc w:val="left"/>
        <w:rPr>
          <w:rFonts w:ascii="微软雅黑" w:eastAsia="微软雅黑" w:hAnsi="微软雅黑"/>
        </w:rPr>
      </w:pPr>
      <w:r>
        <w:rPr>
          <w:rFonts w:ascii="微软雅黑" w:eastAsia="微软雅黑" w:hAnsi="微软雅黑" w:hint="eastAsia"/>
        </w:rPr>
        <w:t>成员</w:t>
      </w:r>
      <w:r>
        <w:rPr>
          <w:rFonts w:ascii="微软雅黑" w:eastAsia="微软雅黑" w:hAnsi="微软雅黑"/>
        </w:rPr>
        <w:t>设备的ARP通过ACL在主设备</w:t>
      </w:r>
      <w:r>
        <w:rPr>
          <w:rFonts w:ascii="微软雅黑" w:eastAsia="微软雅黑" w:hAnsi="微软雅黑" w:hint="eastAsia"/>
        </w:rPr>
        <w:t>处理</w:t>
      </w:r>
      <w:r>
        <w:rPr>
          <w:rFonts w:ascii="微软雅黑" w:eastAsia="微软雅黑" w:hAnsi="微软雅黑"/>
        </w:rPr>
        <w:t>，生成的主机路由同步到所有成员设备</w:t>
      </w:r>
      <w:r>
        <w:rPr>
          <w:rFonts w:ascii="微软雅黑" w:eastAsia="微软雅黑" w:hAnsi="微软雅黑" w:hint="eastAsia"/>
        </w:rPr>
        <w:t>。</w:t>
      </w:r>
      <w:r>
        <w:rPr>
          <w:rFonts w:ascii="微软雅黑" w:eastAsia="微软雅黑" w:hAnsi="微软雅黑"/>
        </w:rPr>
        <w:t>保证</w:t>
      </w:r>
      <w:r>
        <w:rPr>
          <w:rFonts w:ascii="微软雅黑" w:eastAsia="微软雅黑" w:hAnsi="微软雅黑" w:hint="eastAsia"/>
        </w:rPr>
        <w:t>堆叠</w:t>
      </w:r>
      <w:r>
        <w:rPr>
          <w:rFonts w:ascii="微软雅黑" w:eastAsia="微软雅黑" w:hAnsi="微软雅黑"/>
        </w:rPr>
        <w:t>系统的主机路由是一样的</w:t>
      </w:r>
      <w:r>
        <w:rPr>
          <w:rFonts w:ascii="微软雅黑" w:eastAsia="微软雅黑" w:hAnsi="微软雅黑" w:hint="eastAsia"/>
        </w:rPr>
        <w:t>。</w:t>
      </w:r>
    </w:p>
    <w:p w14:paraId="4276A196" w14:textId="77777777" w:rsidR="007302E4" w:rsidRDefault="007302E4" w:rsidP="006478EB">
      <w:pPr>
        <w:pStyle w:val="af2"/>
        <w:widowControl/>
        <w:numPr>
          <w:ilvl w:val="0"/>
          <w:numId w:val="572"/>
        </w:numPr>
        <w:ind w:firstLineChars="0"/>
        <w:jc w:val="left"/>
        <w:rPr>
          <w:rFonts w:ascii="微软雅黑" w:eastAsia="微软雅黑" w:hAnsi="微软雅黑"/>
        </w:rPr>
      </w:pPr>
      <w:r>
        <w:rPr>
          <w:rFonts w:ascii="微软雅黑" w:eastAsia="微软雅黑" w:hAnsi="微软雅黑" w:hint="eastAsia"/>
        </w:rPr>
        <w:t>单台</w:t>
      </w:r>
      <w:r>
        <w:rPr>
          <w:rFonts w:ascii="微软雅黑" w:eastAsia="微软雅黑" w:hAnsi="微软雅黑"/>
        </w:rPr>
        <w:t>设备的虚接口状态</w:t>
      </w:r>
      <w:r>
        <w:rPr>
          <w:rFonts w:ascii="微软雅黑" w:eastAsia="微软雅黑" w:hAnsi="微软雅黑" w:hint="eastAsia"/>
        </w:rPr>
        <w:t>、</w:t>
      </w:r>
      <w:r>
        <w:rPr>
          <w:rFonts w:ascii="微软雅黑" w:eastAsia="微软雅黑" w:hAnsi="微软雅黑"/>
        </w:rPr>
        <w:t>生成的直连路由同步到所有成员设备</w:t>
      </w:r>
      <w:r>
        <w:rPr>
          <w:rFonts w:ascii="微软雅黑" w:eastAsia="微软雅黑" w:hAnsi="微软雅黑" w:hint="eastAsia"/>
        </w:rPr>
        <w:t>。</w:t>
      </w:r>
      <w:r>
        <w:rPr>
          <w:rFonts w:ascii="微软雅黑" w:eastAsia="微软雅黑" w:hAnsi="微软雅黑"/>
        </w:rPr>
        <w:t>保证</w:t>
      </w:r>
      <w:r>
        <w:rPr>
          <w:rFonts w:ascii="微软雅黑" w:eastAsia="微软雅黑" w:hAnsi="微软雅黑" w:hint="eastAsia"/>
        </w:rPr>
        <w:t>堆叠</w:t>
      </w:r>
      <w:r>
        <w:rPr>
          <w:rFonts w:ascii="微软雅黑" w:eastAsia="微软雅黑" w:hAnsi="微软雅黑"/>
        </w:rPr>
        <w:t>系统的直连路由是一样的。</w:t>
      </w:r>
    </w:p>
    <w:p w14:paraId="5C21DB85" w14:textId="77777777" w:rsidR="007302E4" w:rsidRDefault="007302E4" w:rsidP="006478EB">
      <w:pPr>
        <w:pStyle w:val="af2"/>
        <w:widowControl/>
        <w:numPr>
          <w:ilvl w:val="0"/>
          <w:numId w:val="572"/>
        </w:numPr>
        <w:ind w:firstLineChars="0"/>
        <w:jc w:val="left"/>
        <w:rPr>
          <w:rFonts w:ascii="微软雅黑" w:eastAsia="微软雅黑" w:hAnsi="微软雅黑"/>
        </w:rPr>
      </w:pPr>
      <w:r>
        <w:rPr>
          <w:rFonts w:ascii="微软雅黑" w:eastAsia="微软雅黑" w:hAnsi="微软雅黑" w:hint="eastAsia"/>
        </w:rPr>
        <w:t>路由表</w:t>
      </w:r>
      <w:r>
        <w:rPr>
          <w:rFonts w:ascii="微软雅黑" w:eastAsia="微软雅黑" w:hAnsi="微软雅黑"/>
        </w:rPr>
        <w:t>trap to CPU设置为主设备</w:t>
      </w:r>
      <w:r>
        <w:rPr>
          <w:rFonts w:ascii="微软雅黑" w:eastAsia="微软雅黑" w:hAnsi="微软雅黑" w:hint="eastAsia"/>
        </w:rPr>
        <w:t>，</w:t>
      </w:r>
      <w:r>
        <w:rPr>
          <w:rFonts w:ascii="微软雅黑" w:eastAsia="微软雅黑" w:hAnsi="微软雅黑"/>
        </w:rPr>
        <w:t>保证堆叠系统</w:t>
      </w:r>
      <w:r>
        <w:rPr>
          <w:rFonts w:ascii="微软雅黑" w:eastAsia="微软雅黑" w:hAnsi="微软雅黑" w:hint="eastAsia"/>
        </w:rPr>
        <w:t>中</w:t>
      </w:r>
      <w:r>
        <w:rPr>
          <w:rFonts w:ascii="微软雅黑" w:eastAsia="微软雅黑" w:hAnsi="微软雅黑"/>
        </w:rPr>
        <w:t>的控制报文都由主设备进行处理。目的</w:t>
      </w:r>
      <w:r>
        <w:rPr>
          <w:rFonts w:ascii="微软雅黑" w:eastAsia="微软雅黑" w:hAnsi="微软雅黑" w:hint="eastAsia"/>
        </w:rPr>
        <w:t>IP</w:t>
      </w:r>
      <w:r>
        <w:rPr>
          <w:rFonts w:ascii="微软雅黑" w:eastAsia="微软雅黑" w:hAnsi="微软雅黑"/>
        </w:rPr>
        <w:t>是本机，例如HTTP/ICMP/Telnet/SSH等协议报文会由主设备处理，达到无论从哪台</w:t>
      </w:r>
      <w:r>
        <w:rPr>
          <w:rFonts w:ascii="微软雅黑" w:eastAsia="微软雅黑" w:hAnsi="微软雅黑" w:hint="eastAsia"/>
        </w:rPr>
        <w:t>成员</w:t>
      </w:r>
      <w:r>
        <w:rPr>
          <w:rFonts w:ascii="微软雅黑" w:eastAsia="微软雅黑" w:hAnsi="微软雅黑"/>
        </w:rPr>
        <w:t>设备进入，访问IP总是接入到主设备的目的。如果</w:t>
      </w:r>
      <w:r>
        <w:rPr>
          <w:rFonts w:ascii="微软雅黑" w:eastAsia="微软雅黑" w:hAnsi="微软雅黑" w:hint="eastAsia"/>
        </w:rPr>
        <w:t>目的</w:t>
      </w:r>
      <w:r>
        <w:rPr>
          <w:rFonts w:ascii="微软雅黑" w:eastAsia="微软雅黑" w:hAnsi="微软雅黑"/>
        </w:rPr>
        <w:t>IP不是本机，此时主设备走完整的路由处理，得到ARP响应，</w:t>
      </w:r>
      <w:r>
        <w:rPr>
          <w:rFonts w:ascii="微软雅黑" w:eastAsia="微软雅黑" w:hAnsi="微软雅黑" w:hint="eastAsia"/>
        </w:rPr>
        <w:t>并设置</w:t>
      </w:r>
      <w:r>
        <w:rPr>
          <w:rFonts w:ascii="微软雅黑" w:eastAsia="微软雅黑" w:hAnsi="微软雅黑"/>
        </w:rPr>
        <w:t>网络路由表action为forward，并</w:t>
      </w:r>
      <w:r>
        <w:rPr>
          <w:rFonts w:ascii="微软雅黑" w:eastAsia="微软雅黑" w:hAnsi="微软雅黑" w:hint="eastAsia"/>
        </w:rPr>
        <w:t>同步</w:t>
      </w:r>
      <w:r>
        <w:rPr>
          <w:rFonts w:ascii="微软雅黑" w:eastAsia="微软雅黑" w:hAnsi="微软雅黑"/>
        </w:rPr>
        <w:t>到成员设备</w:t>
      </w:r>
      <w:r>
        <w:rPr>
          <w:rFonts w:ascii="微软雅黑" w:eastAsia="微软雅黑" w:hAnsi="微软雅黑" w:hint="eastAsia"/>
        </w:rPr>
        <w:t>，</w:t>
      </w:r>
      <w:r>
        <w:rPr>
          <w:rFonts w:ascii="微软雅黑" w:eastAsia="微软雅黑" w:hAnsi="微软雅黑"/>
        </w:rPr>
        <w:t>保证堆叠系统的</w:t>
      </w:r>
      <w:r>
        <w:rPr>
          <w:rFonts w:ascii="微软雅黑" w:eastAsia="微软雅黑" w:hAnsi="微软雅黑" w:hint="eastAsia"/>
        </w:rPr>
        <w:t>网络路由</w:t>
      </w:r>
      <w:r>
        <w:rPr>
          <w:rFonts w:ascii="微软雅黑" w:eastAsia="微软雅黑" w:hAnsi="微软雅黑"/>
        </w:rPr>
        <w:t>是一样的。</w:t>
      </w:r>
    </w:p>
    <w:p w14:paraId="19EF69F7"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控制报文</w:t>
      </w:r>
      <w:r>
        <w:rPr>
          <w:rFonts w:ascii="微软雅黑" w:eastAsia="微软雅黑" w:hAnsi="微软雅黑"/>
        </w:rPr>
        <w:t>都由主设备处理</w:t>
      </w:r>
      <w:r>
        <w:rPr>
          <w:rFonts w:ascii="微软雅黑" w:eastAsia="微软雅黑" w:hAnsi="微软雅黑" w:hint="eastAsia"/>
        </w:rPr>
        <w:t>；</w:t>
      </w:r>
      <w:r>
        <w:rPr>
          <w:rFonts w:ascii="微软雅黑" w:eastAsia="微软雅黑" w:hAnsi="微软雅黑"/>
        </w:rPr>
        <w:t>路由MAC、主机路由、直连路由、网络路由都需要同步，保持一致；数据报文由每台成员设备进行本地转发，不经过主设备。</w:t>
      </w:r>
    </w:p>
    <w:p w14:paraId="10C0EABF"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rPr>
        <w:lastRenderedPageBreak/>
        <w:t xml:space="preserve">10. </w:t>
      </w:r>
      <w:r>
        <w:rPr>
          <w:rFonts w:ascii="微软雅黑" w:eastAsia="微软雅黑" w:hAnsi="微软雅黑" w:hint="eastAsia"/>
        </w:rPr>
        <w:t>堆叠</w:t>
      </w:r>
      <w:r>
        <w:rPr>
          <w:rFonts w:ascii="微软雅黑" w:eastAsia="微软雅黑" w:hAnsi="微软雅黑"/>
        </w:rPr>
        <w:t>系统的登录</w:t>
      </w:r>
    </w:p>
    <w:p w14:paraId="53FA55D6"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系统建立后，所有的成员设备</w:t>
      </w:r>
      <w:r>
        <w:rPr>
          <w:rFonts w:ascii="微软雅黑" w:eastAsia="微软雅黑" w:hAnsi="微软雅黑" w:hint="eastAsia"/>
        </w:rPr>
        <w:t>组成</w:t>
      </w:r>
      <w:r>
        <w:rPr>
          <w:rFonts w:ascii="微软雅黑" w:eastAsia="微软雅黑" w:hAnsi="微软雅黑"/>
        </w:rPr>
        <w:t>一台虚拟设备存在于网络中，所有成员设备的资源由主交换机统一管理。用户</w:t>
      </w:r>
      <w:r>
        <w:rPr>
          <w:rFonts w:ascii="微软雅黑" w:eastAsia="微软雅黑" w:hAnsi="微软雅黑" w:hint="eastAsia"/>
        </w:rPr>
        <w:t>可以</w:t>
      </w:r>
      <w:r>
        <w:rPr>
          <w:rFonts w:ascii="微软雅黑" w:eastAsia="微软雅黑" w:hAnsi="微软雅黑"/>
        </w:rPr>
        <w:t>通过任意一台成员设备登录堆叠系统，对整个堆叠系统进行管理和维护。无论使用</w:t>
      </w:r>
      <w:r>
        <w:rPr>
          <w:rFonts w:ascii="微软雅黑" w:eastAsia="微软雅黑" w:hAnsi="微软雅黑" w:hint="eastAsia"/>
        </w:rPr>
        <w:t>什么</w:t>
      </w:r>
      <w:r>
        <w:rPr>
          <w:rFonts w:ascii="微软雅黑" w:eastAsia="微软雅黑" w:hAnsi="微软雅黑"/>
        </w:rPr>
        <w:t>方式，通过哪台成员交换机登录到堆叠系统，实际登录的都是</w:t>
      </w:r>
      <w:r>
        <w:rPr>
          <w:rFonts w:ascii="微软雅黑" w:eastAsia="微软雅黑" w:hAnsi="微软雅黑" w:hint="eastAsia"/>
        </w:rPr>
        <w:t>主交换机</w:t>
      </w:r>
      <w:r>
        <w:rPr>
          <w:rFonts w:ascii="微软雅黑" w:eastAsia="微软雅黑" w:hAnsi="微软雅黑"/>
        </w:rPr>
        <w:t>。登录</w:t>
      </w:r>
      <w:r>
        <w:rPr>
          <w:rFonts w:ascii="微软雅黑" w:eastAsia="微软雅黑" w:hAnsi="微软雅黑" w:hint="eastAsia"/>
        </w:rPr>
        <w:t>堆叠</w:t>
      </w:r>
      <w:r>
        <w:rPr>
          <w:rFonts w:ascii="微软雅黑" w:eastAsia="微软雅黑" w:hAnsi="微软雅黑"/>
        </w:rPr>
        <w:t>系统的方式有</w:t>
      </w:r>
      <w:r>
        <w:rPr>
          <w:rFonts w:ascii="微软雅黑" w:eastAsia="微软雅黑" w:hAnsi="微软雅黑" w:hint="eastAsia"/>
        </w:rPr>
        <w:t>：</w:t>
      </w:r>
    </w:p>
    <w:p w14:paraId="45BBD247"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（1）本地登录</w:t>
      </w:r>
      <w:r>
        <w:rPr>
          <w:rFonts w:ascii="微软雅黑" w:eastAsia="微软雅黑" w:hAnsi="微软雅黑"/>
        </w:rPr>
        <w:t>：通过任意</w:t>
      </w:r>
      <w:r>
        <w:rPr>
          <w:rFonts w:ascii="微软雅黑" w:eastAsia="微软雅黑" w:hAnsi="微软雅黑" w:hint="eastAsia"/>
        </w:rPr>
        <w:t>一台</w:t>
      </w:r>
      <w:r>
        <w:rPr>
          <w:rFonts w:ascii="微软雅黑" w:eastAsia="微软雅黑" w:hAnsi="微软雅黑"/>
        </w:rPr>
        <w:t>乘员设备的Console口登录</w:t>
      </w:r>
    </w:p>
    <w:p w14:paraId="517EB7F9"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（2）远程登录</w:t>
      </w:r>
      <w:r>
        <w:rPr>
          <w:rFonts w:ascii="微软雅黑" w:eastAsia="微软雅黑" w:hAnsi="微软雅黑"/>
        </w:rPr>
        <w:t>：通过任意一台成员设备</w:t>
      </w:r>
      <w:r>
        <w:rPr>
          <w:rFonts w:ascii="微软雅黑" w:eastAsia="微软雅黑" w:hAnsi="微软雅黑" w:hint="eastAsia"/>
        </w:rPr>
        <w:t>的</w:t>
      </w:r>
      <w:r>
        <w:rPr>
          <w:rFonts w:ascii="微软雅黑" w:eastAsia="微软雅黑" w:hAnsi="微软雅黑"/>
        </w:rPr>
        <w:t>三层接口，以HTTPS、Telnet、SSH等方式远程登录（</w:t>
      </w:r>
      <w:r w:rsidRPr="0035569D">
        <w:rPr>
          <w:rFonts w:ascii="微软雅黑" w:eastAsia="微软雅黑" w:hAnsi="微软雅黑" w:hint="eastAsia"/>
          <w:color w:val="FF0000"/>
        </w:rPr>
        <w:t>注</w:t>
      </w:r>
      <w:r w:rsidRPr="0035569D">
        <w:rPr>
          <w:rFonts w:ascii="微软雅黑" w:eastAsia="微软雅黑" w:hAnsi="微软雅黑"/>
          <w:color w:val="FF0000"/>
        </w:rPr>
        <w:t>：</w:t>
      </w:r>
      <w:r>
        <w:rPr>
          <w:rFonts w:ascii="微软雅黑" w:eastAsia="微软雅黑" w:hAnsi="微软雅黑"/>
        </w:rPr>
        <w:t>需使用主交换机的IP地址）</w:t>
      </w:r>
    </w:p>
    <w:p w14:paraId="05649E8E" w14:textId="77777777" w:rsidR="007302E4" w:rsidRPr="00804B1C" w:rsidRDefault="007302E4" w:rsidP="007302E4">
      <w:pPr>
        <w:widowControl/>
        <w:ind w:firstLine="420"/>
        <w:jc w:val="left"/>
        <w:rPr>
          <w:rFonts w:ascii="微软雅黑" w:eastAsia="微软雅黑" w:hAnsi="微软雅黑"/>
        </w:rPr>
      </w:pPr>
      <w:r>
        <w:rPr>
          <w:rFonts w:ascii="微软雅黑" w:eastAsia="微软雅黑" w:hAnsi="微软雅黑" w:hint="eastAsia"/>
        </w:rPr>
        <w:t>11</w:t>
      </w:r>
      <w:r w:rsidRPr="00804B1C">
        <w:rPr>
          <w:rFonts w:ascii="微软雅黑" w:eastAsia="微软雅黑" w:hAnsi="微软雅黑" w:hint="eastAsia"/>
        </w:rPr>
        <w:t>. 堆叠</w:t>
      </w:r>
      <w:r w:rsidRPr="00804B1C">
        <w:rPr>
          <w:rFonts w:ascii="微软雅黑" w:eastAsia="微软雅黑" w:hAnsi="微软雅黑"/>
        </w:rPr>
        <w:t>合并与分裂：</w:t>
      </w:r>
    </w:p>
    <w:p w14:paraId="002371ED"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合并：</w:t>
      </w:r>
      <w:r>
        <w:rPr>
          <w:rFonts w:ascii="微软雅黑" w:eastAsia="微软雅黑" w:hAnsi="微软雅黑" w:hint="eastAsia"/>
        </w:rPr>
        <w:t>稳定</w:t>
      </w:r>
      <w:r>
        <w:rPr>
          <w:rFonts w:ascii="微软雅黑" w:eastAsia="微软雅黑" w:hAnsi="微软雅黑"/>
        </w:rPr>
        <w:t>运行的</w:t>
      </w:r>
      <w:r>
        <w:rPr>
          <w:rFonts w:ascii="微软雅黑" w:eastAsia="微软雅黑" w:hAnsi="微软雅黑" w:hint="eastAsia"/>
        </w:rPr>
        <w:t>两个</w:t>
      </w:r>
      <w:r>
        <w:rPr>
          <w:rFonts w:ascii="微软雅黑" w:eastAsia="微软雅黑" w:hAnsi="微软雅黑"/>
        </w:rPr>
        <w:t>堆叠</w:t>
      </w:r>
      <w:r>
        <w:rPr>
          <w:rFonts w:ascii="微软雅黑" w:eastAsia="微软雅黑" w:hAnsi="微软雅黑" w:hint="eastAsia"/>
        </w:rPr>
        <w:t>系统</w:t>
      </w:r>
      <w:r>
        <w:rPr>
          <w:rFonts w:ascii="微软雅黑" w:eastAsia="微软雅黑" w:hAnsi="微软雅黑"/>
        </w:rPr>
        <w:t>合并成一个新的堆叠系统。</w:t>
      </w:r>
    </w:p>
    <w:p w14:paraId="6AD63762"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rPr>
        <w:t>堆叠</w:t>
      </w:r>
      <w:r>
        <w:rPr>
          <w:rFonts w:ascii="微软雅黑" w:eastAsia="微软雅黑" w:hAnsi="微软雅黑" w:hint="eastAsia"/>
        </w:rPr>
        <w:t>系统</w:t>
      </w:r>
      <w:r>
        <w:rPr>
          <w:rFonts w:ascii="微软雅黑" w:eastAsia="微软雅黑" w:hAnsi="微软雅黑"/>
        </w:rPr>
        <w:t>合并时，两个堆叠系统的主交换机进行竞争，选举出一个更优的作为新堆叠系统的主交换机（</w:t>
      </w:r>
      <w:r>
        <w:rPr>
          <w:rFonts w:ascii="微软雅黑" w:eastAsia="微软雅黑" w:hAnsi="微软雅黑" w:hint="eastAsia"/>
        </w:rPr>
        <w:t>选举规则</w:t>
      </w:r>
      <w:r>
        <w:rPr>
          <w:rFonts w:ascii="微软雅黑" w:eastAsia="微软雅黑" w:hAnsi="微软雅黑"/>
        </w:rPr>
        <w:t>与选举主交换机的规则一致）</w:t>
      </w:r>
      <w:r>
        <w:rPr>
          <w:rFonts w:ascii="微软雅黑" w:eastAsia="微软雅黑" w:hAnsi="微软雅黑" w:hint="eastAsia"/>
        </w:rPr>
        <w:t>。竞争</w:t>
      </w:r>
      <w:r>
        <w:rPr>
          <w:rFonts w:ascii="微软雅黑" w:eastAsia="微软雅黑" w:hAnsi="微软雅黑"/>
        </w:rPr>
        <w:t>胜出的主交换机所在的堆叠系统将保持原有主、备角色</w:t>
      </w:r>
      <w:r>
        <w:rPr>
          <w:rFonts w:ascii="微软雅黑" w:eastAsia="微软雅黑" w:hAnsi="微软雅黑" w:hint="eastAsia"/>
        </w:rPr>
        <w:t>和</w:t>
      </w:r>
      <w:r>
        <w:rPr>
          <w:rFonts w:ascii="微软雅黑" w:eastAsia="微软雅黑" w:hAnsi="微软雅黑"/>
        </w:rPr>
        <w:t>配置不变，业务也不会</w:t>
      </w:r>
      <w:r>
        <w:rPr>
          <w:rFonts w:ascii="微软雅黑" w:eastAsia="微软雅黑" w:hAnsi="微软雅黑" w:hint="eastAsia"/>
        </w:rPr>
        <w:t>受到</w:t>
      </w:r>
      <w:r>
        <w:rPr>
          <w:rFonts w:ascii="微软雅黑" w:eastAsia="微软雅黑" w:hAnsi="微软雅黑"/>
        </w:rPr>
        <w:t>影响；而另一个堆叠系统的所有</w:t>
      </w:r>
      <w:r>
        <w:rPr>
          <w:rFonts w:ascii="微软雅黑" w:eastAsia="微软雅黑" w:hAnsi="微软雅黑" w:hint="eastAsia"/>
        </w:rPr>
        <w:t>成员</w:t>
      </w:r>
      <w:r>
        <w:rPr>
          <w:rFonts w:ascii="微软雅黑" w:eastAsia="微软雅黑" w:hAnsi="微软雅黑"/>
        </w:rPr>
        <w:t>交换机将重新启动后加入到新堆叠系统。</w:t>
      </w:r>
    </w:p>
    <w:p w14:paraId="3717A3D6" w14:textId="77777777" w:rsidR="007302E4" w:rsidRDefault="007302E4" w:rsidP="007302E4">
      <w:pPr>
        <w:widowControl/>
        <w:jc w:val="center"/>
        <w:rPr>
          <w:rFonts w:ascii="微软雅黑" w:eastAsia="微软雅黑" w:hAnsi="微软雅黑"/>
        </w:rPr>
      </w:pPr>
      <w:r>
        <w:rPr>
          <w:noProof/>
        </w:rPr>
        <w:lastRenderedPageBreak/>
        <w:drawing>
          <wp:inline distT="0" distB="0" distL="0" distR="0" wp14:anchorId="52371A9E" wp14:editId="2704F33F">
            <wp:extent cx="2674961" cy="3520249"/>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2375" cy="3556326"/>
                    </a:xfrm>
                    <a:prstGeom prst="rect">
                      <a:avLst/>
                    </a:prstGeom>
                  </pic:spPr>
                </pic:pic>
              </a:graphicData>
            </a:graphic>
          </wp:inline>
        </w:drawing>
      </w:r>
    </w:p>
    <w:p w14:paraId="20F52CEC"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分裂：</w:t>
      </w:r>
      <w:r>
        <w:rPr>
          <w:rFonts w:ascii="微软雅黑" w:eastAsia="微软雅黑" w:hAnsi="微软雅黑" w:hint="eastAsia"/>
        </w:rPr>
        <w:t>堆叠建立</w:t>
      </w:r>
      <w:r>
        <w:rPr>
          <w:rFonts w:ascii="微软雅黑" w:eastAsia="微软雅黑" w:hAnsi="微软雅黑"/>
        </w:rPr>
        <w:t>后，主交换机和其他成员交换机之间定时发送心跳</w:t>
      </w:r>
      <w:r>
        <w:rPr>
          <w:rFonts w:ascii="微软雅黑" w:eastAsia="微软雅黑" w:hAnsi="微软雅黑" w:hint="eastAsia"/>
        </w:rPr>
        <w:t>报文</w:t>
      </w:r>
      <w:r>
        <w:rPr>
          <w:rFonts w:ascii="微软雅黑" w:eastAsia="微软雅黑" w:hAnsi="微软雅黑"/>
        </w:rPr>
        <w:t>来维护堆叠系统的状态。当</w:t>
      </w:r>
      <w:r>
        <w:rPr>
          <w:rFonts w:ascii="微软雅黑" w:eastAsia="微软雅黑" w:hAnsi="微软雅黑" w:hint="eastAsia"/>
        </w:rPr>
        <w:t>堆叠</w:t>
      </w:r>
      <w:r>
        <w:rPr>
          <w:rFonts w:ascii="微软雅黑" w:eastAsia="微软雅黑" w:hAnsi="微软雅黑"/>
        </w:rPr>
        <w:t>线缆或设备发生故障时，可能会导致</w:t>
      </w:r>
      <w:r>
        <w:rPr>
          <w:rFonts w:ascii="微软雅黑" w:eastAsia="微软雅黑" w:hAnsi="微软雅黑" w:hint="eastAsia"/>
        </w:rPr>
        <w:t>交换机</w:t>
      </w:r>
      <w:r>
        <w:rPr>
          <w:rFonts w:ascii="微软雅黑" w:eastAsia="微软雅黑" w:hAnsi="微软雅黑"/>
        </w:rPr>
        <w:t>之间</w:t>
      </w:r>
      <w:r>
        <w:rPr>
          <w:rFonts w:ascii="微软雅黑" w:eastAsia="微软雅黑" w:hAnsi="微软雅黑" w:hint="eastAsia"/>
        </w:rPr>
        <w:t>失去</w:t>
      </w:r>
      <w:r>
        <w:rPr>
          <w:rFonts w:ascii="微软雅黑" w:eastAsia="微软雅黑" w:hAnsi="微软雅黑"/>
        </w:rPr>
        <w:t>通信，堆叠系统分裂</w:t>
      </w:r>
      <w:r>
        <w:rPr>
          <w:rFonts w:ascii="微软雅黑" w:eastAsia="微软雅黑" w:hAnsi="微软雅黑" w:hint="eastAsia"/>
        </w:rPr>
        <w:t>为</w:t>
      </w:r>
      <w:r>
        <w:rPr>
          <w:rFonts w:ascii="微软雅黑" w:eastAsia="微软雅黑" w:hAnsi="微软雅黑"/>
        </w:rPr>
        <w:t>多个堆叠系统。</w:t>
      </w:r>
    </w:p>
    <w:p w14:paraId="78C92DF3" w14:textId="77777777" w:rsidR="007302E4" w:rsidRDefault="007302E4" w:rsidP="007302E4">
      <w:pPr>
        <w:widowControl/>
        <w:jc w:val="center"/>
        <w:rPr>
          <w:rFonts w:ascii="微软雅黑" w:eastAsia="微软雅黑" w:hAnsi="微软雅黑"/>
        </w:rPr>
      </w:pPr>
      <w:r>
        <w:rPr>
          <w:noProof/>
        </w:rPr>
        <w:drawing>
          <wp:inline distT="0" distB="0" distL="0" distR="0" wp14:anchorId="03F4752F" wp14:editId="54402F84">
            <wp:extent cx="5274310" cy="11207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20775"/>
                    </a:xfrm>
                    <a:prstGeom prst="rect">
                      <a:avLst/>
                    </a:prstGeom>
                  </pic:spPr>
                </pic:pic>
              </a:graphicData>
            </a:graphic>
          </wp:inline>
        </w:drawing>
      </w:r>
    </w:p>
    <w:p w14:paraId="58F4C9C6" w14:textId="77777777" w:rsidR="007302E4" w:rsidRDefault="007302E4" w:rsidP="007302E4">
      <w:pPr>
        <w:widowControl/>
        <w:rPr>
          <w:rFonts w:ascii="微软雅黑" w:eastAsia="微软雅黑" w:hAnsi="微软雅黑"/>
        </w:rPr>
      </w:pPr>
      <w:r>
        <w:rPr>
          <w:rFonts w:ascii="微软雅黑" w:eastAsia="微软雅黑" w:hAnsi="微软雅黑" w:hint="eastAsia"/>
        </w:rPr>
        <w:t xml:space="preserve">    堆叠</w:t>
      </w:r>
      <w:r>
        <w:rPr>
          <w:rFonts w:ascii="微软雅黑" w:eastAsia="微软雅黑" w:hAnsi="微软雅黑"/>
        </w:rPr>
        <w:t>分裂后，其</w:t>
      </w:r>
      <w:r>
        <w:rPr>
          <w:rFonts w:ascii="微软雅黑" w:eastAsia="微软雅黑" w:hAnsi="微软雅黑" w:hint="eastAsia"/>
        </w:rPr>
        <w:t>全局</w:t>
      </w:r>
      <w:r>
        <w:rPr>
          <w:rFonts w:ascii="微软雅黑" w:eastAsia="微软雅黑" w:hAnsi="微软雅黑"/>
        </w:rPr>
        <w:t>配置完全</w:t>
      </w:r>
      <w:r>
        <w:rPr>
          <w:rFonts w:ascii="微软雅黑" w:eastAsia="微软雅黑" w:hAnsi="微软雅黑" w:hint="eastAsia"/>
        </w:rPr>
        <w:t>相同</w:t>
      </w:r>
      <w:r>
        <w:rPr>
          <w:rFonts w:ascii="微软雅黑" w:eastAsia="微软雅黑" w:hAnsi="微软雅黑"/>
        </w:rPr>
        <w:t>，会以相同的IP地址和MAC地址（</w:t>
      </w:r>
      <w:r>
        <w:rPr>
          <w:rFonts w:ascii="微软雅黑" w:eastAsia="微软雅黑" w:hAnsi="微软雅黑" w:hint="eastAsia"/>
        </w:rPr>
        <w:t>堆叠</w:t>
      </w:r>
      <w:r>
        <w:rPr>
          <w:rFonts w:ascii="微软雅黑" w:eastAsia="微软雅黑" w:hAnsi="微软雅黑"/>
        </w:rPr>
        <w:t>系统MAC）</w:t>
      </w:r>
      <w:r>
        <w:rPr>
          <w:rFonts w:ascii="微软雅黑" w:eastAsia="微软雅黑" w:hAnsi="微软雅黑" w:hint="eastAsia"/>
        </w:rPr>
        <w:t>与</w:t>
      </w:r>
      <w:r>
        <w:rPr>
          <w:rFonts w:ascii="微软雅黑" w:eastAsia="微软雅黑" w:hAnsi="微软雅黑"/>
        </w:rPr>
        <w:t>网络中的其他设备交互，这样会导致IP地址和MAC地址冲突，引起整个网络故障，此时可以依靠堆叠的双主检测来避免堆叠分裂后出现双主。</w:t>
      </w:r>
    </w:p>
    <w:p w14:paraId="41ED8C91" w14:textId="77777777" w:rsidR="007302E4" w:rsidRDefault="007302E4" w:rsidP="007302E4">
      <w:pPr>
        <w:widowControl/>
        <w:ind w:firstLine="420"/>
        <w:rPr>
          <w:rFonts w:ascii="微软雅黑" w:eastAsia="微软雅黑" w:hAnsi="微软雅黑"/>
        </w:rPr>
      </w:pPr>
      <w:r>
        <w:rPr>
          <w:rFonts w:ascii="微软雅黑" w:eastAsia="微软雅黑" w:hAnsi="微软雅黑"/>
        </w:rPr>
        <w:t xml:space="preserve">12. </w:t>
      </w:r>
      <w:r>
        <w:rPr>
          <w:rFonts w:ascii="微软雅黑" w:eastAsia="微软雅黑" w:hAnsi="微软雅黑" w:hint="eastAsia"/>
        </w:rPr>
        <w:t>堆叠</w:t>
      </w:r>
      <w:r>
        <w:rPr>
          <w:rFonts w:ascii="微软雅黑" w:eastAsia="微软雅黑" w:hAnsi="微软雅黑"/>
        </w:rPr>
        <w:t>双</w:t>
      </w:r>
      <w:r>
        <w:rPr>
          <w:rFonts w:ascii="微软雅黑" w:eastAsia="微软雅黑" w:hAnsi="微软雅黑" w:hint="eastAsia"/>
        </w:rPr>
        <w:t>主</w:t>
      </w:r>
      <w:r>
        <w:rPr>
          <w:rFonts w:ascii="微软雅黑" w:eastAsia="微软雅黑" w:hAnsi="微软雅黑"/>
        </w:rPr>
        <w:t>检测</w:t>
      </w:r>
      <w:r w:rsidRPr="000B60A2">
        <w:rPr>
          <w:rFonts w:ascii="微软雅黑" w:eastAsia="微软雅黑" w:hAnsi="微软雅黑" w:hint="eastAsia"/>
          <w:color w:val="E36C0A" w:themeColor="accent6" w:themeShade="BF"/>
        </w:rPr>
        <w:t>【暂不支持】</w:t>
      </w:r>
    </w:p>
    <w:p w14:paraId="51367622" w14:textId="77777777" w:rsidR="007302E4" w:rsidRDefault="007302E4" w:rsidP="007302E4">
      <w:pPr>
        <w:widowControl/>
        <w:ind w:firstLine="420"/>
        <w:rPr>
          <w:rFonts w:ascii="微软雅黑" w:eastAsia="微软雅黑" w:hAnsi="微软雅黑"/>
        </w:rPr>
      </w:pPr>
      <w:r>
        <w:rPr>
          <w:rFonts w:ascii="微软雅黑" w:eastAsia="微软雅黑" w:hAnsi="微软雅黑" w:hint="eastAsia"/>
        </w:rPr>
        <w:t>双主</w:t>
      </w:r>
      <w:r>
        <w:rPr>
          <w:rFonts w:ascii="微软雅黑" w:eastAsia="微软雅黑" w:hAnsi="微软雅黑"/>
        </w:rPr>
        <w:t>检测DAD</w:t>
      </w:r>
      <w:r>
        <w:rPr>
          <w:rFonts w:ascii="微软雅黑" w:eastAsia="微软雅黑" w:hAnsi="微软雅黑" w:hint="eastAsia"/>
        </w:rPr>
        <w:t>（Dual-Active</w:t>
      </w:r>
      <w:r>
        <w:rPr>
          <w:rFonts w:ascii="微软雅黑" w:eastAsia="微软雅黑" w:hAnsi="微软雅黑"/>
        </w:rPr>
        <w:t xml:space="preserve"> Detect</w:t>
      </w:r>
      <w:r>
        <w:rPr>
          <w:rFonts w:ascii="微软雅黑" w:eastAsia="微软雅黑" w:hAnsi="微软雅黑" w:hint="eastAsia"/>
        </w:rPr>
        <w:t>）是</w:t>
      </w:r>
      <w:r>
        <w:rPr>
          <w:rFonts w:ascii="微软雅黑" w:eastAsia="微软雅黑" w:hAnsi="微软雅黑"/>
        </w:rPr>
        <w:t>一种检测和处理堆叠分裂的协议，可以实现堆叠分裂的检测、冲突处理和故障恢复，降低堆叠分裂对业务的影响。</w:t>
      </w:r>
    </w:p>
    <w:p w14:paraId="315EDFED" w14:textId="77777777" w:rsidR="007302E4" w:rsidRDefault="007302E4" w:rsidP="007302E4">
      <w:pPr>
        <w:widowControl/>
        <w:ind w:firstLine="420"/>
        <w:rPr>
          <w:rFonts w:ascii="微软雅黑" w:eastAsia="微软雅黑" w:hAnsi="微软雅黑"/>
        </w:rPr>
      </w:pPr>
      <w:r>
        <w:rPr>
          <w:rFonts w:ascii="微软雅黑" w:eastAsia="微软雅黑" w:hAnsi="微软雅黑" w:hint="eastAsia"/>
        </w:rPr>
        <w:lastRenderedPageBreak/>
        <w:t>配置</w:t>
      </w:r>
      <w:r>
        <w:rPr>
          <w:rFonts w:ascii="微软雅黑" w:eastAsia="微软雅黑" w:hAnsi="微软雅黑"/>
        </w:rPr>
        <w:t>双</w:t>
      </w:r>
      <w:r>
        <w:rPr>
          <w:rFonts w:ascii="微软雅黑" w:eastAsia="微软雅黑" w:hAnsi="微软雅黑" w:hint="eastAsia"/>
        </w:rPr>
        <w:t>主</w:t>
      </w:r>
      <w:r>
        <w:rPr>
          <w:rFonts w:ascii="微软雅黑" w:eastAsia="微软雅黑" w:hAnsi="微软雅黑"/>
        </w:rPr>
        <w:t>检测后，主交换机在检测链路上发送DAD竞争报文。堆叠</w:t>
      </w:r>
      <w:r>
        <w:rPr>
          <w:rFonts w:ascii="微软雅黑" w:eastAsia="微软雅黑" w:hAnsi="微软雅黑" w:hint="eastAsia"/>
        </w:rPr>
        <w:t>分裂</w:t>
      </w:r>
      <w:r>
        <w:rPr>
          <w:rFonts w:ascii="微软雅黑" w:eastAsia="微软雅黑" w:hAnsi="微软雅黑"/>
        </w:rPr>
        <w:t>后，分裂成多部分的堆叠系统互发竞争报文</w:t>
      </w:r>
      <w:r>
        <w:rPr>
          <w:rFonts w:ascii="微软雅黑" w:eastAsia="微软雅黑" w:hAnsi="微软雅黑" w:hint="eastAsia"/>
        </w:rPr>
        <w:t>，</w:t>
      </w:r>
      <w:r>
        <w:rPr>
          <w:rFonts w:ascii="微软雅黑" w:eastAsia="微软雅黑" w:hAnsi="微软雅黑"/>
        </w:rPr>
        <w:t>并将接收到的竞争报文信息与本部分竞争信息</w:t>
      </w:r>
      <w:r>
        <w:rPr>
          <w:rFonts w:ascii="微软雅黑" w:eastAsia="微软雅黑" w:hAnsi="微软雅黑" w:hint="eastAsia"/>
        </w:rPr>
        <w:t>做</w:t>
      </w:r>
      <w:r>
        <w:rPr>
          <w:rFonts w:ascii="微软雅黑" w:eastAsia="微软雅黑" w:hAnsi="微软雅黑"/>
        </w:rPr>
        <w:t>比较，</w:t>
      </w:r>
      <w:r>
        <w:rPr>
          <w:rFonts w:ascii="微软雅黑" w:eastAsia="微软雅黑" w:hAnsi="微软雅黑" w:hint="eastAsia"/>
        </w:rPr>
        <w:t>如果</w:t>
      </w:r>
      <w:r>
        <w:rPr>
          <w:rFonts w:ascii="微软雅黑" w:eastAsia="微软雅黑" w:hAnsi="微软雅黑"/>
        </w:rPr>
        <w:t>本</w:t>
      </w:r>
      <w:r>
        <w:rPr>
          <w:rFonts w:ascii="微软雅黑" w:eastAsia="微软雅黑" w:hAnsi="微软雅黑" w:hint="eastAsia"/>
        </w:rPr>
        <w:t>部分竞争</w:t>
      </w:r>
      <w:r>
        <w:rPr>
          <w:rFonts w:ascii="微软雅黑" w:eastAsia="微软雅黑" w:hAnsi="微软雅黑"/>
        </w:rPr>
        <w:t>胜出，则不</w:t>
      </w:r>
      <w:r>
        <w:rPr>
          <w:rFonts w:ascii="微软雅黑" w:eastAsia="微软雅黑" w:hAnsi="微软雅黑" w:hint="eastAsia"/>
        </w:rPr>
        <w:t>做</w:t>
      </w:r>
      <w:r>
        <w:rPr>
          <w:rFonts w:ascii="微软雅黑" w:eastAsia="微软雅黑" w:hAnsi="微软雅黑"/>
        </w:rPr>
        <w:t>处理，保持Active状态（</w:t>
      </w:r>
      <w:r>
        <w:rPr>
          <w:rFonts w:ascii="微软雅黑" w:eastAsia="微软雅黑" w:hAnsi="微软雅黑" w:hint="eastAsia"/>
        </w:rPr>
        <w:t>正常工作状态</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正常转发业务报文；如果本部分竞争失败，则</w:t>
      </w:r>
      <w:r>
        <w:rPr>
          <w:rFonts w:ascii="微软雅黑" w:eastAsia="微软雅黑" w:hAnsi="微软雅黑" w:hint="eastAsia"/>
        </w:rPr>
        <w:t>关闭</w:t>
      </w:r>
      <w:r>
        <w:rPr>
          <w:rFonts w:ascii="微软雅黑" w:eastAsia="微软雅黑" w:hAnsi="微软雅黑"/>
        </w:rPr>
        <w:t>除保留端口外的所有业务端口，转入Recovery状态（</w:t>
      </w:r>
      <w:r>
        <w:rPr>
          <w:rFonts w:ascii="微软雅黑" w:eastAsia="微软雅黑" w:hAnsi="微软雅黑" w:hint="eastAsia"/>
        </w:rPr>
        <w:t>业务</w:t>
      </w:r>
      <w:r>
        <w:rPr>
          <w:rFonts w:ascii="微软雅黑" w:eastAsia="微软雅黑" w:hAnsi="微软雅黑"/>
        </w:rPr>
        <w:t>禁用</w:t>
      </w:r>
      <w:r>
        <w:rPr>
          <w:rFonts w:ascii="微软雅黑" w:eastAsia="微软雅黑" w:hAnsi="微软雅黑" w:hint="eastAsia"/>
        </w:rPr>
        <w:t>状态</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停止转发业务报文。</w:t>
      </w:r>
    </w:p>
    <w:p w14:paraId="1FC15E51" w14:textId="77777777" w:rsidR="007302E4" w:rsidRDefault="007302E4" w:rsidP="007302E4">
      <w:pPr>
        <w:widowControl/>
        <w:ind w:firstLine="420"/>
        <w:rPr>
          <w:rFonts w:ascii="微软雅黑" w:eastAsia="微软雅黑" w:hAnsi="微软雅黑"/>
        </w:rPr>
      </w:pPr>
      <w:r>
        <w:rPr>
          <w:rFonts w:ascii="微软雅黑" w:eastAsia="微软雅黑" w:hAnsi="微软雅黑"/>
        </w:rPr>
        <w:t>DAD竞争规则如下：</w:t>
      </w:r>
    </w:p>
    <w:p w14:paraId="584C0D62" w14:textId="77777777" w:rsidR="007302E4" w:rsidRDefault="007302E4" w:rsidP="006478EB">
      <w:pPr>
        <w:pStyle w:val="af2"/>
        <w:widowControl/>
        <w:numPr>
          <w:ilvl w:val="0"/>
          <w:numId w:val="570"/>
        </w:numPr>
        <w:ind w:firstLineChars="0"/>
        <w:jc w:val="left"/>
        <w:rPr>
          <w:rFonts w:ascii="微软雅黑" w:eastAsia="微软雅黑" w:hAnsi="微软雅黑"/>
        </w:rPr>
      </w:pPr>
      <w:r w:rsidRPr="00007317">
        <w:rPr>
          <w:rFonts w:ascii="微软雅黑" w:eastAsia="微软雅黑" w:hAnsi="微软雅黑" w:hint="eastAsia"/>
        </w:rPr>
        <w:t>堆叠优先级</w:t>
      </w:r>
      <w:r w:rsidRPr="00007317">
        <w:rPr>
          <w:rFonts w:ascii="微软雅黑" w:eastAsia="微软雅黑" w:hAnsi="微软雅黑"/>
        </w:rPr>
        <w:t>比较</w:t>
      </w:r>
      <w:r>
        <w:rPr>
          <w:rFonts w:ascii="微软雅黑" w:eastAsia="微软雅黑" w:hAnsi="微软雅黑" w:hint="eastAsia"/>
        </w:rPr>
        <w:t>，</w:t>
      </w:r>
      <w:r>
        <w:rPr>
          <w:rFonts w:ascii="微软雅黑" w:eastAsia="微软雅黑" w:hAnsi="微软雅黑"/>
        </w:rPr>
        <w:t>堆叠优先级高的交换机优先竞争</w:t>
      </w:r>
      <w:r>
        <w:rPr>
          <w:rFonts w:ascii="微软雅黑" w:eastAsia="微软雅黑" w:hAnsi="微软雅黑" w:hint="eastAsia"/>
        </w:rPr>
        <w:t>胜出</w:t>
      </w:r>
    </w:p>
    <w:p w14:paraId="78AA5F23" w14:textId="77777777" w:rsidR="007302E4" w:rsidRPr="00007317" w:rsidRDefault="007302E4" w:rsidP="006478EB">
      <w:pPr>
        <w:pStyle w:val="af2"/>
        <w:widowControl/>
        <w:numPr>
          <w:ilvl w:val="0"/>
          <w:numId w:val="570"/>
        </w:numPr>
        <w:ind w:firstLineChars="0"/>
        <w:jc w:val="left"/>
        <w:rPr>
          <w:rFonts w:ascii="微软雅黑" w:eastAsia="微软雅黑" w:hAnsi="微软雅黑"/>
        </w:rPr>
      </w:pPr>
      <w:r>
        <w:rPr>
          <w:rFonts w:ascii="微软雅黑" w:eastAsia="微软雅黑" w:hAnsi="微软雅黑" w:hint="eastAsia"/>
        </w:rPr>
        <w:t>堆叠ID</w:t>
      </w:r>
      <w:r>
        <w:rPr>
          <w:rFonts w:ascii="微软雅黑" w:eastAsia="微软雅黑" w:hAnsi="微软雅黑"/>
        </w:rPr>
        <w:t>比较，</w:t>
      </w:r>
      <w:r>
        <w:rPr>
          <w:rFonts w:ascii="微软雅黑" w:eastAsia="微软雅黑" w:hAnsi="微软雅黑" w:hint="eastAsia"/>
        </w:rPr>
        <w:t>堆叠</w:t>
      </w:r>
      <w:r>
        <w:rPr>
          <w:rFonts w:ascii="微软雅黑" w:eastAsia="微软雅黑" w:hAnsi="微软雅黑"/>
        </w:rPr>
        <w:t>ID</w:t>
      </w:r>
      <w:r>
        <w:rPr>
          <w:rFonts w:ascii="微软雅黑" w:eastAsia="微软雅黑" w:hAnsi="微软雅黑" w:hint="eastAsia"/>
        </w:rPr>
        <w:t>小</w:t>
      </w:r>
      <w:r>
        <w:rPr>
          <w:rFonts w:ascii="微软雅黑" w:eastAsia="微软雅黑" w:hAnsi="微软雅黑"/>
        </w:rPr>
        <w:t>的交换机</w:t>
      </w:r>
      <w:r>
        <w:rPr>
          <w:rFonts w:ascii="微软雅黑" w:eastAsia="微软雅黑" w:hAnsi="微软雅黑" w:hint="eastAsia"/>
        </w:rPr>
        <w:t>优先</w:t>
      </w:r>
      <w:r>
        <w:rPr>
          <w:rFonts w:ascii="微软雅黑" w:eastAsia="微软雅黑" w:hAnsi="微软雅黑"/>
        </w:rPr>
        <w:t>竞争</w:t>
      </w:r>
      <w:r>
        <w:rPr>
          <w:rFonts w:ascii="微软雅黑" w:eastAsia="微软雅黑" w:hAnsi="微软雅黑" w:hint="eastAsia"/>
        </w:rPr>
        <w:t>胜出</w:t>
      </w:r>
    </w:p>
    <w:p w14:paraId="3B10A931" w14:textId="77777777" w:rsidR="007302E4" w:rsidRDefault="007302E4" w:rsidP="007302E4">
      <w:pPr>
        <w:widowControl/>
        <w:ind w:firstLine="420"/>
        <w:rPr>
          <w:rFonts w:ascii="微软雅黑" w:eastAsia="微软雅黑" w:hAnsi="微软雅黑"/>
        </w:rPr>
      </w:pPr>
      <w:r>
        <w:rPr>
          <w:rFonts w:ascii="微软雅黑" w:eastAsia="微软雅黑" w:hAnsi="微软雅黑" w:hint="eastAsia"/>
        </w:rPr>
        <w:t>堆叠</w:t>
      </w:r>
      <w:r>
        <w:rPr>
          <w:rFonts w:ascii="微软雅黑" w:eastAsia="微软雅黑" w:hAnsi="微软雅黑"/>
        </w:rPr>
        <w:t>链路故障修复后，分裂成多部分的堆叠系统进行合并。处于</w:t>
      </w:r>
      <w:r>
        <w:rPr>
          <w:rFonts w:ascii="微软雅黑" w:eastAsia="微软雅黑" w:hAnsi="微软雅黑" w:hint="eastAsia"/>
        </w:rPr>
        <w:t>Recovery</w:t>
      </w:r>
      <w:r>
        <w:rPr>
          <w:rFonts w:ascii="微软雅黑" w:eastAsia="微软雅黑" w:hAnsi="微软雅黑"/>
        </w:rPr>
        <w:t>状态的交换机将重新启动，同时将被关闭的业务端口恢复正常，整个堆叠系统恢复。</w:t>
      </w:r>
    </w:p>
    <w:p w14:paraId="093790CD" w14:textId="77777777" w:rsidR="007302E4" w:rsidRDefault="007302E4" w:rsidP="007302E4">
      <w:pPr>
        <w:widowControl/>
        <w:ind w:firstLine="420"/>
        <w:rPr>
          <w:rFonts w:ascii="微软雅黑" w:eastAsia="微软雅黑" w:hAnsi="微软雅黑"/>
        </w:rPr>
      </w:pPr>
      <w:r>
        <w:rPr>
          <w:rFonts w:ascii="微软雅黑" w:eastAsia="微软雅黑" w:hAnsi="微软雅黑" w:hint="eastAsia"/>
        </w:rPr>
        <w:t>13. 跨设备</w:t>
      </w:r>
      <w:r>
        <w:rPr>
          <w:rFonts w:ascii="微软雅黑" w:eastAsia="微软雅黑" w:hAnsi="微软雅黑"/>
        </w:rPr>
        <w:t>链路聚合</w:t>
      </w:r>
    </w:p>
    <w:p w14:paraId="33BAAD57" w14:textId="77777777" w:rsidR="007302E4" w:rsidRDefault="007302E4" w:rsidP="007302E4">
      <w:pPr>
        <w:widowControl/>
        <w:ind w:firstLine="420"/>
        <w:rPr>
          <w:rFonts w:ascii="微软雅黑" w:eastAsia="微软雅黑" w:hAnsi="微软雅黑"/>
        </w:rPr>
      </w:pPr>
      <w:r>
        <w:rPr>
          <w:rFonts w:ascii="微软雅黑" w:eastAsia="微软雅黑" w:hAnsi="微软雅黑" w:hint="eastAsia"/>
        </w:rPr>
        <w:t>堆叠</w:t>
      </w:r>
      <w:r>
        <w:rPr>
          <w:rFonts w:ascii="微软雅黑" w:eastAsia="微软雅黑" w:hAnsi="微软雅黑"/>
        </w:rPr>
        <w:t>支持的跨设备链路聚合技术</w:t>
      </w:r>
      <w:r>
        <w:rPr>
          <w:rFonts w:ascii="微软雅黑" w:eastAsia="微软雅黑" w:hAnsi="微软雅黑" w:hint="eastAsia"/>
        </w:rPr>
        <w:t>，</w:t>
      </w:r>
      <w:r>
        <w:rPr>
          <w:rFonts w:ascii="微软雅黑" w:eastAsia="微软雅黑" w:hAnsi="微软雅黑"/>
        </w:rPr>
        <w:t>可以将不同成员交换机上的物理以太端口</w:t>
      </w:r>
      <w:r>
        <w:rPr>
          <w:rFonts w:ascii="微软雅黑" w:eastAsia="微软雅黑" w:hAnsi="微软雅黑" w:hint="eastAsia"/>
        </w:rPr>
        <w:t>配置成</w:t>
      </w:r>
      <w:r>
        <w:rPr>
          <w:rFonts w:ascii="微软雅黑" w:eastAsia="微软雅黑" w:hAnsi="微软雅黑"/>
        </w:rPr>
        <w:t>一个聚合</w:t>
      </w:r>
      <w:r>
        <w:rPr>
          <w:rFonts w:ascii="微软雅黑" w:eastAsia="微软雅黑" w:hAnsi="微软雅黑" w:hint="eastAsia"/>
        </w:rPr>
        <w:t>端口</w:t>
      </w:r>
      <w:r>
        <w:rPr>
          <w:rFonts w:ascii="微软雅黑" w:eastAsia="微软雅黑" w:hAnsi="微软雅黑"/>
        </w:rPr>
        <w:t>。</w:t>
      </w:r>
      <w:r>
        <w:rPr>
          <w:rFonts w:ascii="微软雅黑" w:eastAsia="微软雅黑" w:hAnsi="微软雅黑" w:hint="eastAsia"/>
        </w:rPr>
        <w:t>如此</w:t>
      </w:r>
      <w:r>
        <w:rPr>
          <w:rFonts w:ascii="微软雅黑" w:eastAsia="微软雅黑" w:hAnsi="微软雅黑"/>
        </w:rPr>
        <w:t>，即使某台成员交换机故障或聚合链路其中一条链路出现故障，也不会导致聚合链路完全失效，从而保证了数据</w:t>
      </w:r>
      <w:r>
        <w:rPr>
          <w:rFonts w:ascii="微软雅黑" w:eastAsia="微软雅黑" w:hAnsi="微软雅黑" w:hint="eastAsia"/>
        </w:rPr>
        <w:t>流量</w:t>
      </w:r>
      <w:r>
        <w:rPr>
          <w:rFonts w:ascii="微软雅黑" w:eastAsia="微软雅黑" w:hAnsi="微软雅黑"/>
        </w:rPr>
        <w:t>的可靠传输，</w:t>
      </w:r>
      <w:r>
        <w:rPr>
          <w:rFonts w:ascii="微软雅黑" w:eastAsia="微软雅黑" w:hAnsi="微软雅黑" w:hint="eastAsia"/>
        </w:rPr>
        <w:t>不但</w:t>
      </w:r>
      <w:r>
        <w:rPr>
          <w:rFonts w:ascii="微软雅黑" w:eastAsia="微软雅黑" w:hAnsi="微软雅黑"/>
        </w:rPr>
        <w:t>解决了堆叠设备单点失效的问题，还极大提高了全网的可靠性。</w:t>
      </w:r>
    </w:p>
    <w:p w14:paraId="1B98A42C" w14:textId="77777777" w:rsidR="007302E4" w:rsidRDefault="007302E4" w:rsidP="007302E4">
      <w:pPr>
        <w:widowControl/>
        <w:ind w:firstLine="420"/>
        <w:rPr>
          <w:rFonts w:ascii="微软雅黑" w:eastAsia="微软雅黑" w:hAnsi="微软雅黑"/>
        </w:rPr>
      </w:pPr>
      <w:r>
        <w:rPr>
          <w:rFonts w:ascii="微软雅黑" w:eastAsia="微软雅黑" w:hAnsi="微软雅黑" w:hint="eastAsia"/>
        </w:rPr>
        <w:t>14. 流量本地</w:t>
      </w:r>
      <w:r>
        <w:rPr>
          <w:rFonts w:ascii="微软雅黑" w:eastAsia="微软雅黑" w:hAnsi="微软雅黑"/>
        </w:rPr>
        <w:t>优先转发</w:t>
      </w:r>
    </w:p>
    <w:p w14:paraId="49DEDCFD" w14:textId="77777777" w:rsidR="007302E4" w:rsidRDefault="007302E4" w:rsidP="007302E4">
      <w:pPr>
        <w:widowControl/>
        <w:ind w:firstLine="420"/>
        <w:rPr>
          <w:rFonts w:ascii="微软雅黑" w:eastAsia="微软雅黑" w:hAnsi="微软雅黑"/>
        </w:rPr>
      </w:pPr>
      <w:r>
        <w:rPr>
          <w:rFonts w:ascii="微软雅黑" w:eastAsia="微软雅黑" w:hAnsi="微软雅黑" w:hint="eastAsia"/>
        </w:rPr>
        <w:t>跨设备</w:t>
      </w:r>
      <w:r>
        <w:rPr>
          <w:rFonts w:ascii="微软雅黑" w:eastAsia="微软雅黑" w:hAnsi="微软雅黑"/>
        </w:rPr>
        <w:t>链路聚合口会通过HASH算法</w:t>
      </w:r>
      <w:r>
        <w:rPr>
          <w:rFonts w:ascii="微软雅黑" w:eastAsia="微软雅黑" w:hAnsi="微软雅黑" w:hint="eastAsia"/>
        </w:rPr>
        <w:t>选择</w:t>
      </w:r>
      <w:r>
        <w:rPr>
          <w:rFonts w:ascii="微软雅黑" w:eastAsia="微软雅黑" w:hAnsi="微软雅黑"/>
        </w:rPr>
        <w:t>转发出接口，从而进入堆叠的</w:t>
      </w:r>
      <w:r>
        <w:rPr>
          <w:rFonts w:ascii="微软雅黑" w:eastAsia="微软雅黑" w:hAnsi="微软雅黑" w:hint="eastAsia"/>
        </w:rPr>
        <w:t>流量</w:t>
      </w:r>
      <w:r>
        <w:rPr>
          <w:rFonts w:ascii="微软雅黑" w:eastAsia="微软雅黑" w:hAnsi="微软雅黑"/>
        </w:rPr>
        <w:t>很可能会跨设备转发</w:t>
      </w:r>
      <w:r>
        <w:rPr>
          <w:rFonts w:ascii="微软雅黑" w:eastAsia="微软雅黑" w:hAnsi="微软雅黑" w:hint="eastAsia"/>
        </w:rPr>
        <w:t>。</w:t>
      </w:r>
      <w:r>
        <w:rPr>
          <w:rFonts w:ascii="微软雅黑" w:eastAsia="微软雅黑" w:hAnsi="微软雅黑"/>
        </w:rPr>
        <w:t>但是</w:t>
      </w:r>
      <w:r>
        <w:rPr>
          <w:rFonts w:ascii="微软雅黑" w:eastAsia="微软雅黑" w:hAnsi="微软雅黑" w:hint="eastAsia"/>
        </w:rPr>
        <w:t>由于</w:t>
      </w:r>
      <w:r>
        <w:rPr>
          <w:rFonts w:ascii="微软雅黑" w:eastAsia="微软雅黑" w:hAnsi="微软雅黑"/>
        </w:rPr>
        <w:t>堆叠设备间堆叠线缆的带宽有限，跨设备转发流量增加了堆叠设备之间的带宽承载压力，同时也降低了流量转发效率。此时</w:t>
      </w:r>
      <w:r>
        <w:rPr>
          <w:rFonts w:ascii="微软雅黑" w:eastAsia="微软雅黑" w:hAnsi="微软雅黑" w:hint="eastAsia"/>
        </w:rPr>
        <w:t>，</w:t>
      </w:r>
      <w:r>
        <w:rPr>
          <w:rFonts w:ascii="微软雅黑" w:eastAsia="微软雅黑" w:hAnsi="微软雅黑"/>
        </w:rPr>
        <w:t>可以通过流量本地转发功能解决此问题，即从本设备进入的</w:t>
      </w:r>
      <w:r>
        <w:rPr>
          <w:rFonts w:ascii="微软雅黑" w:eastAsia="微软雅黑" w:hAnsi="微软雅黑" w:hint="eastAsia"/>
        </w:rPr>
        <w:t>流量</w:t>
      </w:r>
      <w:r>
        <w:rPr>
          <w:rFonts w:ascii="微软雅黑" w:eastAsia="微软雅黑" w:hAnsi="微软雅黑"/>
        </w:rPr>
        <w:t>，优先从本设备的出接口转发出去</w:t>
      </w:r>
      <w:r>
        <w:rPr>
          <w:rFonts w:ascii="微软雅黑" w:eastAsia="微软雅黑" w:hAnsi="微软雅黑" w:hint="eastAsia"/>
        </w:rPr>
        <w:t>；</w:t>
      </w:r>
      <w:r>
        <w:rPr>
          <w:rFonts w:ascii="微软雅黑" w:eastAsia="微软雅黑" w:hAnsi="微软雅黑"/>
        </w:rPr>
        <w:t>如果本设备的出接口故障，则流量从其它成员交换机的接口转发出去。</w:t>
      </w:r>
    </w:p>
    <w:p w14:paraId="05D0A7D0" w14:textId="464D1D1B" w:rsidR="007302E4" w:rsidRDefault="00D10E7E" w:rsidP="007302E4">
      <w:pPr>
        <w:widowControl/>
        <w:ind w:firstLine="420"/>
        <w:rPr>
          <w:rFonts w:ascii="微软雅黑" w:eastAsia="微软雅黑" w:hAnsi="微软雅黑"/>
        </w:rPr>
      </w:pPr>
      <w:r>
        <w:rPr>
          <w:rFonts w:ascii="微软雅黑" w:eastAsia="微软雅黑" w:hAnsi="微软雅黑" w:hint="eastAsia"/>
        </w:rPr>
        <w:t>15.堆叠</w:t>
      </w:r>
      <w:r>
        <w:rPr>
          <w:rFonts w:ascii="微软雅黑" w:eastAsia="微软雅黑" w:hAnsi="微软雅黑"/>
        </w:rPr>
        <w:t>LED指示灯</w:t>
      </w:r>
    </w:p>
    <w:p w14:paraId="787A8843" w14:textId="77777777" w:rsidR="00D10E7E" w:rsidRDefault="00D10E7E" w:rsidP="00D10E7E">
      <w:pPr>
        <w:widowControl/>
        <w:ind w:firstLine="420"/>
        <w:rPr>
          <w:rFonts w:ascii="微软雅黑" w:eastAsia="微软雅黑" w:hAnsi="微软雅黑"/>
        </w:rPr>
      </w:pPr>
      <w:r>
        <w:rPr>
          <w:rFonts w:ascii="微软雅黑" w:eastAsia="微软雅黑" w:hAnsi="微软雅黑" w:hint="eastAsia"/>
        </w:rPr>
        <w:lastRenderedPageBreak/>
        <w:t>堆叠系统</w:t>
      </w:r>
      <w:r>
        <w:rPr>
          <w:rFonts w:ascii="微软雅黑" w:eastAsia="微软雅黑" w:hAnsi="微软雅黑"/>
        </w:rPr>
        <w:t>的成功建立与失败指示，借助系统指示灯</w:t>
      </w:r>
      <w:r>
        <w:rPr>
          <w:rFonts w:ascii="微软雅黑" w:eastAsia="微软雅黑" w:hAnsi="微软雅黑" w:hint="eastAsia"/>
        </w:rPr>
        <w:t>可</w:t>
      </w:r>
      <w:r>
        <w:rPr>
          <w:rFonts w:ascii="微软雅黑" w:eastAsia="微软雅黑" w:hAnsi="微软雅黑"/>
        </w:rPr>
        <w:t>获知。具体</w:t>
      </w:r>
      <w:r>
        <w:rPr>
          <w:rFonts w:ascii="微软雅黑" w:eastAsia="微软雅黑" w:hAnsi="微软雅黑" w:hint="eastAsia"/>
        </w:rPr>
        <w:t>使用</w:t>
      </w:r>
      <w:r>
        <w:rPr>
          <w:rFonts w:ascii="微软雅黑" w:eastAsia="微软雅黑" w:hAnsi="微软雅黑"/>
        </w:rPr>
        <w:t>如下：</w:t>
      </w:r>
    </w:p>
    <w:tbl>
      <w:tblPr>
        <w:tblStyle w:val="ac"/>
        <w:tblW w:w="0" w:type="auto"/>
        <w:tblLook w:val="04A0" w:firstRow="1" w:lastRow="0" w:firstColumn="1" w:lastColumn="0" w:noHBand="0" w:noVBand="1"/>
      </w:tblPr>
      <w:tblGrid>
        <w:gridCol w:w="2122"/>
        <w:gridCol w:w="3118"/>
        <w:gridCol w:w="3056"/>
      </w:tblGrid>
      <w:tr w:rsidR="00D10E7E" w14:paraId="0B26707A" w14:textId="77777777" w:rsidTr="00714D86">
        <w:tc>
          <w:tcPr>
            <w:tcW w:w="2122" w:type="dxa"/>
          </w:tcPr>
          <w:p w14:paraId="0FCA6EF3" w14:textId="77777777" w:rsidR="00D10E7E" w:rsidRDefault="00D10E7E" w:rsidP="00714D86">
            <w:pPr>
              <w:pStyle w:val="12"/>
              <w:ind w:firstLineChars="0" w:firstLine="0"/>
              <w:jc w:val="center"/>
              <w:rPr>
                <w:rFonts w:asciiTheme="minorEastAsia" w:hAnsiTheme="minorEastAsia"/>
                <w:b/>
              </w:rPr>
            </w:pPr>
            <w:r>
              <w:rPr>
                <w:rFonts w:asciiTheme="minorEastAsia" w:hAnsiTheme="minorEastAsia" w:hint="eastAsia"/>
                <w:b/>
              </w:rPr>
              <w:t>LED</w:t>
            </w:r>
            <w:r>
              <w:rPr>
                <w:rFonts w:asciiTheme="minorEastAsia" w:hAnsiTheme="minorEastAsia"/>
                <w:b/>
              </w:rPr>
              <w:t>指示灯</w:t>
            </w:r>
          </w:p>
        </w:tc>
        <w:tc>
          <w:tcPr>
            <w:tcW w:w="3118" w:type="dxa"/>
          </w:tcPr>
          <w:p w14:paraId="640F1673" w14:textId="77777777" w:rsidR="00D10E7E" w:rsidRDefault="00D10E7E" w:rsidP="00714D86">
            <w:pPr>
              <w:pStyle w:val="12"/>
              <w:ind w:firstLineChars="0" w:firstLine="0"/>
              <w:jc w:val="center"/>
              <w:rPr>
                <w:rFonts w:asciiTheme="minorEastAsia" w:hAnsiTheme="minorEastAsia"/>
                <w:b/>
              </w:rPr>
            </w:pPr>
            <w:r>
              <w:rPr>
                <w:rFonts w:asciiTheme="minorEastAsia" w:hAnsiTheme="minorEastAsia" w:hint="eastAsia"/>
                <w:b/>
              </w:rPr>
              <w:t>指示灯</w:t>
            </w:r>
            <w:r>
              <w:rPr>
                <w:rFonts w:asciiTheme="minorEastAsia" w:hAnsiTheme="minorEastAsia"/>
                <w:b/>
              </w:rPr>
              <w:t>状态</w:t>
            </w:r>
          </w:p>
        </w:tc>
        <w:tc>
          <w:tcPr>
            <w:tcW w:w="3056" w:type="dxa"/>
          </w:tcPr>
          <w:p w14:paraId="31DD2021" w14:textId="77777777" w:rsidR="00D10E7E" w:rsidRDefault="00D10E7E" w:rsidP="00714D86">
            <w:pPr>
              <w:pStyle w:val="12"/>
              <w:ind w:firstLineChars="0" w:firstLine="0"/>
              <w:jc w:val="center"/>
              <w:rPr>
                <w:rFonts w:asciiTheme="minorEastAsia" w:hAnsiTheme="minorEastAsia"/>
                <w:b/>
              </w:rPr>
            </w:pPr>
            <w:r>
              <w:rPr>
                <w:rFonts w:asciiTheme="minorEastAsia" w:hAnsiTheme="minorEastAsia" w:hint="eastAsia"/>
                <w:b/>
              </w:rPr>
              <w:t>说明</w:t>
            </w:r>
          </w:p>
        </w:tc>
      </w:tr>
      <w:tr w:rsidR="00D10E7E" w14:paraId="0F88CBA8" w14:textId="77777777" w:rsidTr="00714D86">
        <w:tc>
          <w:tcPr>
            <w:tcW w:w="2122" w:type="dxa"/>
            <w:vMerge w:val="restart"/>
          </w:tcPr>
          <w:p w14:paraId="5CB5ADAB" w14:textId="77777777" w:rsidR="00D10E7E" w:rsidRDefault="00D10E7E" w:rsidP="00714D86">
            <w:pPr>
              <w:pStyle w:val="12"/>
              <w:spacing w:line="1440" w:lineRule="auto"/>
              <w:ind w:firstLineChars="0" w:firstLine="0"/>
              <w:rPr>
                <w:rFonts w:asciiTheme="minorEastAsia" w:hAnsiTheme="minorEastAsia"/>
              </w:rPr>
            </w:pPr>
            <w:r>
              <w:rPr>
                <w:rFonts w:asciiTheme="minorEastAsia" w:hAnsiTheme="minorEastAsia" w:hint="eastAsia"/>
              </w:rPr>
              <w:t>系统指示灯</w:t>
            </w:r>
            <w:r>
              <w:rPr>
                <w:rFonts w:asciiTheme="minorEastAsia" w:hAnsiTheme="minorEastAsia"/>
              </w:rPr>
              <w:t>（</w:t>
            </w:r>
            <w:r>
              <w:rPr>
                <w:rFonts w:asciiTheme="minorEastAsia" w:hAnsiTheme="minorEastAsia" w:hint="eastAsia"/>
              </w:rPr>
              <w:t>3色灯</w:t>
            </w:r>
            <w:r>
              <w:rPr>
                <w:rFonts w:asciiTheme="minorEastAsia" w:hAnsiTheme="minorEastAsia"/>
              </w:rPr>
              <w:t>）</w:t>
            </w:r>
          </w:p>
        </w:tc>
        <w:tc>
          <w:tcPr>
            <w:tcW w:w="3118" w:type="dxa"/>
          </w:tcPr>
          <w:p w14:paraId="40D45F8C" w14:textId="77777777" w:rsidR="00D10E7E" w:rsidRDefault="00D10E7E" w:rsidP="00714D86">
            <w:pPr>
              <w:pStyle w:val="12"/>
              <w:ind w:firstLineChars="0" w:firstLine="0"/>
              <w:rPr>
                <w:rFonts w:asciiTheme="minorEastAsia" w:hAnsiTheme="minorEastAsia"/>
                <w:color w:val="00B050"/>
              </w:rPr>
            </w:pPr>
            <w:r w:rsidRPr="002463A8">
              <w:rPr>
                <w:rFonts w:asciiTheme="minorEastAsia" w:hAnsiTheme="minorEastAsia" w:hint="eastAsia"/>
                <w:color w:val="FFFF00"/>
                <w:highlight w:val="lightGray"/>
              </w:rPr>
              <w:t>黄色</w:t>
            </w:r>
            <w:r w:rsidRPr="002463A8">
              <w:rPr>
                <w:rFonts w:asciiTheme="minorEastAsia" w:hAnsiTheme="minorEastAsia"/>
                <w:color w:val="FFFF00"/>
                <w:highlight w:val="lightGray"/>
              </w:rPr>
              <w:t>闪烁</w:t>
            </w:r>
          </w:p>
        </w:tc>
        <w:tc>
          <w:tcPr>
            <w:tcW w:w="3056" w:type="dxa"/>
          </w:tcPr>
          <w:p w14:paraId="2E626350" w14:textId="77777777" w:rsidR="00D10E7E" w:rsidRDefault="00D10E7E" w:rsidP="00D10E7E">
            <w:pPr>
              <w:pStyle w:val="12"/>
              <w:numPr>
                <w:ilvl w:val="0"/>
                <w:numId w:val="549"/>
              </w:numPr>
              <w:ind w:firstLineChars="0"/>
              <w:rPr>
                <w:rFonts w:asciiTheme="minorEastAsia" w:hAnsiTheme="minorEastAsia"/>
              </w:rPr>
            </w:pPr>
            <w:r>
              <w:rPr>
                <w:rFonts w:asciiTheme="minorEastAsia" w:hAnsiTheme="minorEastAsia" w:hint="eastAsia"/>
              </w:rPr>
              <w:t>堆叠建立</w:t>
            </w:r>
            <w:r>
              <w:rPr>
                <w:rFonts w:asciiTheme="minorEastAsia" w:hAnsiTheme="minorEastAsia"/>
              </w:rPr>
              <w:t>中，包括主从选举、</w:t>
            </w:r>
            <w:r>
              <w:rPr>
                <w:rFonts w:asciiTheme="minorEastAsia" w:hAnsiTheme="minorEastAsia" w:hint="eastAsia"/>
              </w:rPr>
              <w:t>首次</w:t>
            </w:r>
            <w:r>
              <w:rPr>
                <w:rFonts w:asciiTheme="minorEastAsia" w:hAnsiTheme="minorEastAsia"/>
              </w:rPr>
              <w:t>配置</w:t>
            </w:r>
            <w:r>
              <w:rPr>
                <w:rFonts w:asciiTheme="minorEastAsia" w:hAnsiTheme="minorEastAsia" w:hint="eastAsia"/>
              </w:rPr>
              <w:t>同步</w:t>
            </w:r>
            <w:r>
              <w:rPr>
                <w:rFonts w:asciiTheme="minorEastAsia" w:hAnsiTheme="minorEastAsia"/>
              </w:rPr>
              <w:t>等</w:t>
            </w:r>
          </w:p>
        </w:tc>
      </w:tr>
      <w:tr w:rsidR="00D10E7E" w14:paraId="6B631C37" w14:textId="77777777" w:rsidTr="00714D86">
        <w:tc>
          <w:tcPr>
            <w:tcW w:w="2122" w:type="dxa"/>
            <w:vMerge/>
          </w:tcPr>
          <w:p w14:paraId="0DF9AC79" w14:textId="77777777" w:rsidR="00D10E7E" w:rsidRDefault="00D10E7E" w:rsidP="00714D86">
            <w:pPr>
              <w:pStyle w:val="12"/>
              <w:ind w:firstLineChars="0" w:firstLine="0"/>
              <w:rPr>
                <w:rFonts w:asciiTheme="minorEastAsia" w:hAnsiTheme="minorEastAsia"/>
              </w:rPr>
            </w:pPr>
          </w:p>
        </w:tc>
        <w:tc>
          <w:tcPr>
            <w:tcW w:w="3118" w:type="dxa"/>
          </w:tcPr>
          <w:p w14:paraId="3E5A5987" w14:textId="77777777" w:rsidR="00D10E7E" w:rsidRDefault="00D10E7E" w:rsidP="00714D86">
            <w:pPr>
              <w:pStyle w:val="12"/>
              <w:ind w:firstLineChars="0" w:firstLine="0"/>
              <w:rPr>
                <w:rFonts w:asciiTheme="minorEastAsia" w:hAnsiTheme="minorEastAsia"/>
                <w:color w:val="00B050"/>
              </w:rPr>
            </w:pPr>
            <w:r w:rsidRPr="002463A8">
              <w:rPr>
                <w:rFonts w:asciiTheme="minorEastAsia" w:hAnsiTheme="minorEastAsia" w:hint="eastAsia"/>
                <w:color w:val="CCE8CF" w:themeColor="background1"/>
                <w:highlight w:val="black"/>
              </w:rPr>
              <w:t>白色常亮</w:t>
            </w:r>
          </w:p>
        </w:tc>
        <w:tc>
          <w:tcPr>
            <w:tcW w:w="3056" w:type="dxa"/>
          </w:tcPr>
          <w:p w14:paraId="2B295308" w14:textId="77777777" w:rsidR="00D10E7E" w:rsidRDefault="00D10E7E" w:rsidP="00D10E7E">
            <w:pPr>
              <w:pStyle w:val="12"/>
              <w:numPr>
                <w:ilvl w:val="0"/>
                <w:numId w:val="549"/>
              </w:numPr>
              <w:ind w:firstLineChars="0"/>
              <w:rPr>
                <w:rFonts w:asciiTheme="minorEastAsia" w:hAnsiTheme="minorEastAsia"/>
              </w:rPr>
            </w:pPr>
            <w:r>
              <w:rPr>
                <w:rFonts w:asciiTheme="minorEastAsia" w:hAnsiTheme="minorEastAsia" w:hint="eastAsia"/>
              </w:rPr>
              <w:t>堆叠</w:t>
            </w:r>
            <w:r>
              <w:rPr>
                <w:rFonts w:asciiTheme="minorEastAsia" w:hAnsiTheme="minorEastAsia"/>
              </w:rPr>
              <w:t>建立完成，</w:t>
            </w:r>
            <w:r>
              <w:rPr>
                <w:rFonts w:asciiTheme="minorEastAsia" w:hAnsiTheme="minorEastAsia" w:hint="eastAsia"/>
              </w:rPr>
              <w:t>表示</w:t>
            </w:r>
            <w:r>
              <w:rPr>
                <w:rFonts w:asciiTheme="minorEastAsia" w:hAnsiTheme="minorEastAsia"/>
              </w:rPr>
              <w:t>主交换机</w:t>
            </w:r>
          </w:p>
        </w:tc>
      </w:tr>
      <w:tr w:rsidR="00D10E7E" w14:paraId="543B3CEA" w14:textId="77777777" w:rsidTr="00714D86">
        <w:tc>
          <w:tcPr>
            <w:tcW w:w="2122" w:type="dxa"/>
            <w:vMerge/>
          </w:tcPr>
          <w:p w14:paraId="543E60AA" w14:textId="77777777" w:rsidR="00D10E7E" w:rsidRDefault="00D10E7E" w:rsidP="00714D86">
            <w:pPr>
              <w:pStyle w:val="12"/>
              <w:ind w:firstLineChars="0" w:firstLine="0"/>
              <w:rPr>
                <w:rFonts w:asciiTheme="minorEastAsia" w:hAnsiTheme="minorEastAsia"/>
              </w:rPr>
            </w:pPr>
          </w:p>
        </w:tc>
        <w:tc>
          <w:tcPr>
            <w:tcW w:w="3118" w:type="dxa"/>
          </w:tcPr>
          <w:p w14:paraId="780F4F2B" w14:textId="77777777" w:rsidR="00D10E7E" w:rsidRDefault="00D10E7E" w:rsidP="00714D86">
            <w:pPr>
              <w:pStyle w:val="12"/>
              <w:ind w:firstLineChars="0" w:firstLine="0"/>
              <w:rPr>
                <w:rFonts w:asciiTheme="minorEastAsia" w:hAnsiTheme="minorEastAsia"/>
                <w:color w:val="FF0000"/>
              </w:rPr>
            </w:pPr>
            <w:r w:rsidRPr="002463A8">
              <w:rPr>
                <w:rFonts w:asciiTheme="minorEastAsia" w:hAnsiTheme="minorEastAsia" w:hint="eastAsia"/>
                <w:color w:val="00B0F0"/>
              </w:rPr>
              <w:t>蓝色常亮</w:t>
            </w:r>
          </w:p>
        </w:tc>
        <w:tc>
          <w:tcPr>
            <w:tcW w:w="3056" w:type="dxa"/>
          </w:tcPr>
          <w:p w14:paraId="7E5D16A9" w14:textId="77777777" w:rsidR="00D10E7E" w:rsidRDefault="00D10E7E" w:rsidP="00D10E7E">
            <w:pPr>
              <w:pStyle w:val="12"/>
              <w:numPr>
                <w:ilvl w:val="0"/>
                <w:numId w:val="549"/>
              </w:numPr>
              <w:ind w:firstLineChars="0"/>
              <w:rPr>
                <w:rFonts w:asciiTheme="minorEastAsia" w:hAnsiTheme="minorEastAsia"/>
              </w:rPr>
            </w:pPr>
            <w:r>
              <w:rPr>
                <w:rFonts w:asciiTheme="minorEastAsia" w:hAnsiTheme="minorEastAsia" w:hint="eastAsia"/>
              </w:rPr>
              <w:t>堆叠</w:t>
            </w:r>
            <w:r>
              <w:rPr>
                <w:rFonts w:asciiTheme="minorEastAsia" w:hAnsiTheme="minorEastAsia"/>
              </w:rPr>
              <w:t>建立完成，表示从交换机正常</w:t>
            </w:r>
            <w:r>
              <w:rPr>
                <w:rFonts w:asciiTheme="minorEastAsia" w:hAnsiTheme="minorEastAsia" w:hint="eastAsia"/>
              </w:rPr>
              <w:t>运行</w:t>
            </w:r>
          </w:p>
        </w:tc>
      </w:tr>
      <w:tr w:rsidR="00D10E7E" w14:paraId="782059B5" w14:textId="77777777" w:rsidTr="00714D86">
        <w:tc>
          <w:tcPr>
            <w:tcW w:w="2122" w:type="dxa"/>
            <w:vMerge/>
          </w:tcPr>
          <w:p w14:paraId="7F9CD005" w14:textId="77777777" w:rsidR="00D10E7E" w:rsidRDefault="00D10E7E" w:rsidP="00714D86">
            <w:pPr>
              <w:pStyle w:val="12"/>
              <w:ind w:firstLineChars="0" w:firstLine="0"/>
              <w:rPr>
                <w:rFonts w:asciiTheme="minorEastAsia" w:hAnsiTheme="minorEastAsia"/>
              </w:rPr>
            </w:pPr>
          </w:p>
        </w:tc>
        <w:tc>
          <w:tcPr>
            <w:tcW w:w="3118" w:type="dxa"/>
          </w:tcPr>
          <w:p w14:paraId="3DE5490D" w14:textId="77777777" w:rsidR="00D10E7E" w:rsidRDefault="00D10E7E" w:rsidP="00714D86">
            <w:pPr>
              <w:pStyle w:val="12"/>
              <w:ind w:firstLineChars="0" w:firstLine="0"/>
              <w:rPr>
                <w:rFonts w:asciiTheme="minorEastAsia" w:hAnsiTheme="minorEastAsia"/>
                <w:color w:val="FF0000"/>
              </w:rPr>
            </w:pPr>
            <w:r w:rsidRPr="002463A8">
              <w:rPr>
                <w:rFonts w:asciiTheme="minorEastAsia" w:hAnsiTheme="minorEastAsia" w:hint="eastAsia"/>
                <w:color w:val="00B0F0"/>
              </w:rPr>
              <w:t>蓝色</w:t>
            </w:r>
            <w:r w:rsidRPr="002463A8">
              <w:rPr>
                <w:rFonts w:asciiTheme="minorEastAsia" w:hAnsiTheme="minorEastAsia"/>
                <w:color w:val="00B0F0"/>
              </w:rPr>
              <w:t>闪烁</w:t>
            </w:r>
          </w:p>
        </w:tc>
        <w:tc>
          <w:tcPr>
            <w:tcW w:w="3056" w:type="dxa"/>
          </w:tcPr>
          <w:p w14:paraId="20304DAB" w14:textId="77777777" w:rsidR="00D10E7E" w:rsidRDefault="00D10E7E" w:rsidP="00D10E7E">
            <w:pPr>
              <w:pStyle w:val="12"/>
              <w:numPr>
                <w:ilvl w:val="0"/>
                <w:numId w:val="549"/>
              </w:numPr>
              <w:ind w:firstLineChars="0"/>
              <w:rPr>
                <w:rFonts w:asciiTheme="minorEastAsia" w:hAnsiTheme="minorEastAsia"/>
              </w:rPr>
            </w:pPr>
            <w:r>
              <w:rPr>
                <w:rFonts w:asciiTheme="minorEastAsia" w:hAnsiTheme="minorEastAsia" w:hint="eastAsia"/>
              </w:rPr>
              <w:t>后续</w:t>
            </w:r>
            <w:r>
              <w:rPr>
                <w:rFonts w:asciiTheme="minorEastAsia" w:hAnsiTheme="minorEastAsia"/>
              </w:rPr>
              <w:t>从交换机同步</w:t>
            </w:r>
            <w:r>
              <w:rPr>
                <w:rFonts w:asciiTheme="minorEastAsia" w:hAnsiTheme="minorEastAsia" w:hint="eastAsia"/>
              </w:rPr>
              <w:t>配置</w:t>
            </w:r>
          </w:p>
        </w:tc>
      </w:tr>
      <w:tr w:rsidR="00D10E7E" w14:paraId="5F5E0A12" w14:textId="77777777" w:rsidTr="00714D86">
        <w:tc>
          <w:tcPr>
            <w:tcW w:w="2122" w:type="dxa"/>
            <w:vMerge/>
          </w:tcPr>
          <w:p w14:paraId="0C1E64A0" w14:textId="77777777" w:rsidR="00D10E7E" w:rsidRDefault="00D10E7E" w:rsidP="00714D86">
            <w:pPr>
              <w:pStyle w:val="12"/>
              <w:ind w:firstLineChars="0" w:firstLine="0"/>
              <w:rPr>
                <w:rFonts w:asciiTheme="minorEastAsia" w:hAnsiTheme="minorEastAsia"/>
              </w:rPr>
            </w:pPr>
          </w:p>
        </w:tc>
        <w:tc>
          <w:tcPr>
            <w:tcW w:w="3118" w:type="dxa"/>
          </w:tcPr>
          <w:p w14:paraId="050708F3" w14:textId="77777777" w:rsidR="00D10E7E" w:rsidRDefault="00D10E7E" w:rsidP="00714D86">
            <w:pPr>
              <w:pStyle w:val="12"/>
              <w:ind w:firstLineChars="0" w:firstLine="0"/>
              <w:rPr>
                <w:rFonts w:asciiTheme="minorEastAsia" w:hAnsiTheme="minorEastAsia"/>
                <w:color w:val="00B0F0"/>
              </w:rPr>
            </w:pPr>
            <w:r>
              <w:rPr>
                <w:rFonts w:asciiTheme="minorEastAsia" w:hAnsiTheme="minorEastAsia" w:hint="eastAsia"/>
                <w:color w:val="FF0000"/>
              </w:rPr>
              <w:t>红色常亮</w:t>
            </w:r>
          </w:p>
        </w:tc>
        <w:tc>
          <w:tcPr>
            <w:tcW w:w="3056" w:type="dxa"/>
          </w:tcPr>
          <w:p w14:paraId="79EEF5F1" w14:textId="77777777" w:rsidR="00D10E7E" w:rsidRDefault="00D10E7E" w:rsidP="00D10E7E">
            <w:pPr>
              <w:pStyle w:val="12"/>
              <w:numPr>
                <w:ilvl w:val="0"/>
                <w:numId w:val="549"/>
              </w:numPr>
              <w:ind w:firstLineChars="0"/>
              <w:rPr>
                <w:rFonts w:asciiTheme="minorEastAsia" w:hAnsiTheme="minorEastAsia"/>
              </w:rPr>
            </w:pPr>
            <w:r>
              <w:rPr>
                <w:rFonts w:asciiTheme="minorEastAsia" w:hAnsiTheme="minorEastAsia" w:hint="eastAsia"/>
              </w:rPr>
              <w:t>从交换机堆叠</w:t>
            </w:r>
            <w:r>
              <w:rPr>
                <w:rFonts w:asciiTheme="minorEastAsia" w:hAnsiTheme="minorEastAsia"/>
              </w:rPr>
              <w:t>建立失败</w:t>
            </w:r>
          </w:p>
        </w:tc>
      </w:tr>
    </w:tbl>
    <w:p w14:paraId="17626A61" w14:textId="7627A291" w:rsidR="00D10E7E" w:rsidRPr="00C96B02" w:rsidRDefault="00D10E7E" w:rsidP="007302E4">
      <w:pPr>
        <w:widowControl/>
        <w:ind w:firstLine="420"/>
        <w:rPr>
          <w:rFonts w:ascii="微软雅黑" w:eastAsia="微软雅黑" w:hAnsi="微软雅黑"/>
        </w:rPr>
      </w:pPr>
      <w:r>
        <w:rPr>
          <w:rFonts w:hint="eastAsia"/>
        </w:rPr>
        <w:t>a.</w:t>
      </w:r>
      <w:r>
        <w:rPr>
          <w:rFonts w:hint="eastAsia"/>
        </w:rPr>
        <w:t>红灯（硬件控制）→</w:t>
      </w:r>
      <w:r>
        <w:rPr>
          <w:rFonts w:hint="eastAsia"/>
        </w:rPr>
        <w:t>b.</w:t>
      </w:r>
      <w:r>
        <w:t>启机绿灯</w:t>
      </w:r>
      <w:r>
        <w:rPr>
          <w:rFonts w:hint="eastAsia"/>
        </w:rPr>
        <w:t>常亮→</w:t>
      </w:r>
      <w:r>
        <w:rPr>
          <w:rFonts w:hint="eastAsia"/>
        </w:rPr>
        <w:t>c.</w:t>
      </w:r>
      <w:r>
        <w:rPr>
          <w:rFonts w:hint="eastAsia"/>
        </w:rPr>
        <w:t>主从黄灯</w:t>
      </w:r>
      <w:r>
        <w:t>闪烁，表示堆叠建立中</w:t>
      </w:r>
      <w:r>
        <w:rPr>
          <w:rFonts w:hint="eastAsia"/>
        </w:rPr>
        <w:t>→</w:t>
      </w:r>
      <w:r>
        <w:rPr>
          <w:rFonts w:hint="eastAsia"/>
        </w:rPr>
        <w:t>d.</w:t>
      </w:r>
      <w:r>
        <w:t>堆叠</w:t>
      </w:r>
      <w:r>
        <w:rPr>
          <w:rFonts w:hint="eastAsia"/>
        </w:rPr>
        <w:t>建立完成</w:t>
      </w:r>
      <w:r>
        <w:t>，主</w:t>
      </w:r>
      <w:r>
        <w:rPr>
          <w:rFonts w:hint="eastAsia"/>
        </w:rPr>
        <w:t>：</w:t>
      </w:r>
      <w:r>
        <w:t>白灯</w:t>
      </w:r>
      <w:r>
        <w:rPr>
          <w:rFonts w:hint="eastAsia"/>
        </w:rPr>
        <w:t>常亮，</w:t>
      </w:r>
      <w:r>
        <w:t>从</w:t>
      </w:r>
      <w:r>
        <w:rPr>
          <w:rFonts w:hint="eastAsia"/>
        </w:rPr>
        <w:t>：</w:t>
      </w:r>
      <w:r>
        <w:t>蓝</w:t>
      </w:r>
      <w:r>
        <w:rPr>
          <w:rFonts w:hint="eastAsia"/>
        </w:rPr>
        <w:t>灯常亮（成功</w:t>
      </w:r>
      <w:r>
        <w:t>加入堆叠系统</w:t>
      </w:r>
      <w:r>
        <w:rPr>
          <w:rFonts w:hint="eastAsia"/>
        </w:rPr>
        <w:t>）</w:t>
      </w:r>
      <w:r>
        <w:rPr>
          <w:rFonts w:hint="eastAsia"/>
        </w:rPr>
        <w:t>/</w:t>
      </w:r>
      <w:r>
        <w:rPr>
          <w:rFonts w:hint="eastAsia"/>
        </w:rPr>
        <w:t>红色常亮（加入堆叠系统失败），</w:t>
      </w:r>
      <w:r>
        <w:t>可</w:t>
      </w:r>
      <w:r>
        <w:rPr>
          <w:rFonts w:hint="eastAsia"/>
        </w:rPr>
        <w:t>登录</w:t>
      </w:r>
      <w:r>
        <w:t>其本地查看失败原因</w:t>
      </w:r>
      <w:r w:rsidR="00FA64FA">
        <w:rPr>
          <w:rFonts w:hint="eastAsia"/>
        </w:rPr>
        <w:t>。</w:t>
      </w:r>
    </w:p>
    <w:p w14:paraId="30C27822" w14:textId="77777777" w:rsidR="007302E4" w:rsidRDefault="007302E4" w:rsidP="007302E4">
      <w:pPr>
        <w:widowControl/>
        <w:jc w:val="left"/>
        <w:rPr>
          <w:rFonts w:ascii="微软雅黑" w:eastAsia="微软雅黑" w:hAnsi="微软雅黑"/>
        </w:rPr>
      </w:pPr>
    </w:p>
    <w:p w14:paraId="2F877237" w14:textId="77777777" w:rsidR="007302E4" w:rsidRDefault="007302E4" w:rsidP="007302E4">
      <w:pPr>
        <w:widowControl/>
        <w:jc w:val="left"/>
        <w:rPr>
          <w:rFonts w:ascii="微软雅黑" w:eastAsia="微软雅黑" w:hAnsi="微软雅黑"/>
        </w:rPr>
      </w:pPr>
      <w:r>
        <w:rPr>
          <w:rFonts w:ascii="微软雅黑" w:eastAsia="微软雅黑" w:hAnsi="微软雅黑" w:hint="eastAsia"/>
        </w:rPr>
        <w:t>【配置参数】</w:t>
      </w:r>
    </w:p>
    <w:p w14:paraId="7A3574DB" w14:textId="77777777" w:rsidR="007302E4" w:rsidRDefault="007302E4" w:rsidP="007302E4">
      <w:pPr>
        <w:widowControl/>
        <w:jc w:val="left"/>
        <w:rPr>
          <w:rFonts w:ascii="微软雅黑" w:eastAsia="微软雅黑" w:hAnsi="微软雅黑"/>
        </w:rPr>
      </w:pPr>
      <w:r>
        <w:rPr>
          <w:rFonts w:ascii="微软雅黑" w:eastAsia="微软雅黑" w:hAnsi="微软雅黑" w:hint="eastAsia"/>
        </w:rPr>
        <w:t>组建堆叠</w:t>
      </w:r>
      <w:r>
        <w:rPr>
          <w:rFonts w:ascii="微软雅黑" w:eastAsia="微软雅黑" w:hAnsi="微软雅黑"/>
        </w:rPr>
        <w:t>流程图：</w:t>
      </w:r>
    </w:p>
    <w:p w14:paraId="6FD0DD55" w14:textId="77777777" w:rsidR="007302E4" w:rsidRDefault="007302E4" w:rsidP="007302E4">
      <w:pPr>
        <w:widowControl/>
        <w:jc w:val="center"/>
        <w:rPr>
          <w:rFonts w:ascii="微软雅黑" w:eastAsia="微软雅黑" w:hAnsi="微软雅黑"/>
        </w:rPr>
      </w:pPr>
      <w:r>
        <w:rPr>
          <w:noProof/>
        </w:rPr>
        <w:drawing>
          <wp:inline distT="0" distB="0" distL="0" distR="0" wp14:anchorId="3D6BB192" wp14:editId="678806FA">
            <wp:extent cx="3250800" cy="2476800"/>
            <wp:effectExtent l="0" t="0" r="6985" b="0"/>
            <wp:docPr id="23"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6"/>
                    <pic:cNvPicPr>
                      <a:picLocks noChangeAspect="1"/>
                    </pic:cNvPicPr>
                  </pic:nvPicPr>
                  <pic:blipFill>
                    <a:blip r:embed="rId44">
                      <a:extLst>
                        <a:ext uri="{28A0092B-C50C-407E-A947-70E740481C1C}">
                          <a14:useLocalDpi xmlns:a14="http://schemas.microsoft.com/office/drawing/2010/main" val="0"/>
                        </a:ext>
                      </a:extLst>
                    </a:blip>
                    <a:stretch/>
                  </pic:blipFill>
                  <pic:spPr bwMode="auto">
                    <a:xfrm>
                      <a:off x="0" y="0"/>
                      <a:ext cx="3250800" cy="2476800"/>
                    </a:xfrm>
                    <a:prstGeom prst="rect">
                      <a:avLst/>
                    </a:prstGeom>
                  </pic:spPr>
                </pic:pic>
              </a:graphicData>
            </a:graphic>
          </wp:inline>
        </w:drawing>
      </w:r>
    </w:p>
    <w:p w14:paraId="3AC7F5BF" w14:textId="77777777" w:rsidR="007302E4" w:rsidRDefault="007302E4" w:rsidP="007302E4">
      <w:pPr>
        <w:widowControl/>
        <w:jc w:val="left"/>
        <w:rPr>
          <w:rFonts w:ascii="微软雅黑" w:eastAsia="微软雅黑" w:hAnsi="微软雅黑"/>
        </w:rPr>
      </w:pPr>
    </w:p>
    <w:p w14:paraId="242B8192" w14:textId="514CFFBF" w:rsidR="007302E4" w:rsidRDefault="007302E4" w:rsidP="007302E4">
      <w:pPr>
        <w:widowControl/>
        <w:jc w:val="left"/>
        <w:rPr>
          <w:rFonts w:ascii="微软雅黑" w:eastAsia="微软雅黑" w:hAnsi="微软雅黑"/>
        </w:rPr>
      </w:pPr>
      <w:r>
        <w:rPr>
          <w:rFonts w:ascii="微软雅黑" w:eastAsia="微软雅黑" w:hAnsi="微软雅黑" w:hint="eastAsia"/>
        </w:rPr>
        <w:t>（一）</w:t>
      </w:r>
      <w:r w:rsidR="00D10E7E">
        <w:rPr>
          <w:rFonts w:ascii="微软雅黑" w:eastAsia="微软雅黑" w:hAnsi="微软雅黑" w:hint="eastAsia"/>
        </w:rPr>
        <w:t>堆叠</w:t>
      </w:r>
      <w:r>
        <w:rPr>
          <w:rFonts w:ascii="微软雅黑" w:eastAsia="微软雅黑" w:hAnsi="微软雅黑" w:hint="eastAsia"/>
        </w:rPr>
        <w:t>设置</w:t>
      </w:r>
      <w:r>
        <w:rPr>
          <w:rFonts w:ascii="微软雅黑" w:eastAsia="微软雅黑" w:hAnsi="微软雅黑"/>
        </w:rPr>
        <w:t>：</w:t>
      </w:r>
    </w:p>
    <w:p w14:paraId="26A2DEE0" w14:textId="77777777" w:rsidR="00D10E7E" w:rsidRDefault="00D10E7E" w:rsidP="00D10E7E">
      <w:pPr>
        <w:widowControl/>
        <w:jc w:val="left"/>
        <w:rPr>
          <w:rFonts w:ascii="微软雅黑" w:eastAsia="微软雅黑" w:hAnsi="微软雅黑"/>
        </w:rPr>
      </w:pPr>
      <w:r>
        <w:rPr>
          <w:rFonts w:ascii="微软雅黑" w:eastAsia="微软雅黑" w:hAnsi="微软雅黑" w:hint="eastAsia"/>
        </w:rPr>
        <w:t>单台堆叠</w:t>
      </w:r>
      <w:r>
        <w:rPr>
          <w:rFonts w:ascii="微软雅黑" w:eastAsia="微软雅黑" w:hAnsi="微软雅黑"/>
        </w:rPr>
        <w:t>成员交换机在</w:t>
      </w:r>
      <w:r>
        <w:rPr>
          <w:rFonts w:ascii="微软雅黑" w:eastAsia="微软雅黑" w:hAnsi="微软雅黑" w:hint="eastAsia"/>
        </w:rPr>
        <w:t>组成</w:t>
      </w:r>
      <w:r>
        <w:rPr>
          <w:rFonts w:ascii="微软雅黑" w:eastAsia="微软雅黑" w:hAnsi="微软雅黑"/>
        </w:rPr>
        <w:t>堆叠系统前的设置。</w:t>
      </w:r>
    </w:p>
    <w:p w14:paraId="34168812" w14:textId="77777777" w:rsidR="007302E4" w:rsidRDefault="007302E4" w:rsidP="006478EB">
      <w:pPr>
        <w:pStyle w:val="af2"/>
        <w:widowControl/>
        <w:numPr>
          <w:ilvl w:val="0"/>
          <w:numId w:val="573"/>
        </w:numPr>
        <w:ind w:firstLineChars="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w:t>
      </w:r>
      <w:r>
        <w:rPr>
          <w:rFonts w:ascii="微软雅黑" w:eastAsia="微软雅黑" w:hAnsi="微软雅黑" w:hint="eastAsia"/>
        </w:rPr>
        <w:t>开关</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是否</w:t>
      </w:r>
      <w:r>
        <w:rPr>
          <w:rFonts w:ascii="微软雅黑" w:eastAsia="微软雅黑" w:hAnsi="微软雅黑" w:hint="eastAsia"/>
        </w:rPr>
        <w:t>在</w:t>
      </w:r>
      <w:r>
        <w:rPr>
          <w:rFonts w:ascii="微软雅黑" w:eastAsia="微软雅黑" w:hAnsi="微软雅黑"/>
        </w:rPr>
        <w:t>交换机上开启</w:t>
      </w:r>
      <w:r>
        <w:rPr>
          <w:rFonts w:ascii="微软雅黑" w:eastAsia="微软雅黑" w:hAnsi="微软雅黑" w:hint="eastAsia"/>
        </w:rPr>
        <w:t>堆叠</w:t>
      </w:r>
      <w:r>
        <w:rPr>
          <w:rFonts w:ascii="微软雅黑" w:eastAsia="微软雅黑" w:hAnsi="微软雅黑"/>
        </w:rPr>
        <w:t>功能，默认关闭。</w:t>
      </w:r>
    </w:p>
    <w:p w14:paraId="2B372B1B" w14:textId="0F668434" w:rsidR="00AC5E68" w:rsidRDefault="00AC5E68" w:rsidP="006478EB">
      <w:pPr>
        <w:pStyle w:val="af2"/>
        <w:widowControl/>
        <w:numPr>
          <w:ilvl w:val="0"/>
          <w:numId w:val="573"/>
        </w:numPr>
        <w:ind w:firstLineChars="0"/>
        <w:jc w:val="left"/>
        <w:rPr>
          <w:rFonts w:ascii="微软雅黑" w:eastAsia="微软雅黑" w:hAnsi="微软雅黑"/>
        </w:rPr>
      </w:pPr>
      <w:r>
        <w:rPr>
          <w:rFonts w:ascii="微软雅黑" w:eastAsia="微软雅黑" w:hAnsi="微软雅黑" w:hint="eastAsia"/>
        </w:rPr>
        <w:lastRenderedPageBreak/>
        <w:t>预留VLAN</w:t>
      </w:r>
      <w:r>
        <w:rPr>
          <w:rFonts w:ascii="微软雅黑" w:eastAsia="微软雅黑" w:hAnsi="微软雅黑"/>
        </w:rPr>
        <w:t>：【</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交换机的堆叠</w:t>
      </w:r>
      <w:r>
        <w:rPr>
          <w:rFonts w:ascii="微软雅黑" w:eastAsia="微软雅黑" w:hAnsi="微软雅黑" w:hint="eastAsia"/>
        </w:rPr>
        <w:t>系统</w:t>
      </w:r>
      <w:r>
        <w:rPr>
          <w:rFonts w:ascii="微软雅黑" w:eastAsia="微软雅黑" w:hAnsi="微软雅黑"/>
        </w:rPr>
        <w:t>预留VLAN，取值范围为</w:t>
      </w:r>
      <w:r>
        <w:rPr>
          <w:rFonts w:ascii="微软雅黑" w:eastAsia="微软雅黑" w:hAnsi="微软雅黑" w:hint="eastAsia"/>
        </w:rPr>
        <w:t>1</w:t>
      </w:r>
      <w:r>
        <w:rPr>
          <w:rFonts w:ascii="微软雅黑" w:eastAsia="微软雅黑" w:hAnsi="微软雅黑"/>
        </w:rPr>
        <w:t>-4094</w:t>
      </w:r>
      <w:r>
        <w:rPr>
          <w:rFonts w:ascii="微软雅黑" w:eastAsia="微软雅黑" w:hAnsi="微软雅黑" w:hint="eastAsia"/>
        </w:rPr>
        <w:t>的</w:t>
      </w:r>
      <w:r>
        <w:rPr>
          <w:rFonts w:ascii="微软雅黑" w:eastAsia="微软雅黑" w:hAnsi="微软雅黑"/>
        </w:rPr>
        <w:t>整数，默认</w:t>
      </w:r>
      <w:r>
        <w:rPr>
          <w:rFonts w:ascii="微软雅黑" w:eastAsia="微软雅黑" w:hAnsi="微软雅黑" w:hint="eastAsia"/>
        </w:rPr>
        <w:t>4093。</w:t>
      </w:r>
    </w:p>
    <w:p w14:paraId="5F6EDFB2" w14:textId="77777777" w:rsidR="007302E4" w:rsidRDefault="007302E4" w:rsidP="006478EB">
      <w:pPr>
        <w:pStyle w:val="af2"/>
        <w:widowControl/>
        <w:numPr>
          <w:ilvl w:val="0"/>
          <w:numId w:val="573"/>
        </w:numPr>
        <w:ind w:firstLineChars="0"/>
        <w:jc w:val="left"/>
        <w:rPr>
          <w:rFonts w:ascii="微软雅黑" w:eastAsia="微软雅黑" w:hAnsi="微软雅黑"/>
        </w:rPr>
      </w:pPr>
      <w:r>
        <w:rPr>
          <w:rFonts w:ascii="微软雅黑" w:eastAsia="微软雅黑" w:hAnsi="微软雅黑" w:hint="eastAsia"/>
        </w:rPr>
        <w:t>设备</w:t>
      </w:r>
      <w:r>
        <w:rPr>
          <w:rFonts w:ascii="微软雅黑" w:eastAsia="微软雅黑" w:hAnsi="微软雅黑"/>
        </w:rPr>
        <w:t>ID：【</w:t>
      </w:r>
      <w:r>
        <w:rPr>
          <w:rFonts w:ascii="微软雅黑" w:eastAsia="微软雅黑" w:hAnsi="微软雅黑" w:hint="eastAsia"/>
        </w:rPr>
        <w:t>text文本框</w:t>
      </w:r>
      <w:r>
        <w:rPr>
          <w:rFonts w:ascii="微软雅黑" w:eastAsia="微软雅黑" w:hAnsi="微软雅黑"/>
        </w:rPr>
        <w:t>】</w:t>
      </w:r>
      <w:r>
        <w:rPr>
          <w:rFonts w:ascii="微软雅黑" w:eastAsia="微软雅黑" w:hAnsi="微软雅黑" w:hint="eastAsia"/>
        </w:rPr>
        <w:t>设置</w:t>
      </w:r>
      <w:r>
        <w:rPr>
          <w:rFonts w:ascii="微软雅黑" w:eastAsia="微软雅黑" w:hAnsi="微软雅黑"/>
        </w:rPr>
        <w:t>交换机</w:t>
      </w:r>
      <w:r>
        <w:rPr>
          <w:rFonts w:ascii="微软雅黑" w:eastAsia="微软雅黑" w:hAnsi="微软雅黑" w:hint="eastAsia"/>
        </w:rPr>
        <w:t>堆叠</w:t>
      </w:r>
      <w:r>
        <w:rPr>
          <w:rFonts w:ascii="微软雅黑" w:eastAsia="微软雅黑" w:hAnsi="微软雅黑"/>
        </w:rPr>
        <w:t>的设备ID，取值范围为</w:t>
      </w:r>
      <w:r>
        <w:rPr>
          <w:rFonts w:ascii="微软雅黑" w:eastAsia="微软雅黑" w:hAnsi="微软雅黑" w:hint="eastAsia"/>
        </w:rPr>
        <w:t>1</w:t>
      </w:r>
      <w:r>
        <w:rPr>
          <w:rFonts w:ascii="微软雅黑" w:eastAsia="微软雅黑" w:hAnsi="微软雅黑"/>
        </w:rPr>
        <w:t>-8</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w:t>
      </w:r>
    </w:p>
    <w:p w14:paraId="3B88A29B" w14:textId="77777777" w:rsidR="007302E4" w:rsidRDefault="007302E4" w:rsidP="006478EB">
      <w:pPr>
        <w:pStyle w:val="af2"/>
        <w:widowControl/>
        <w:numPr>
          <w:ilvl w:val="0"/>
          <w:numId w:val="573"/>
        </w:numPr>
        <w:ind w:firstLineChars="0"/>
        <w:jc w:val="left"/>
        <w:rPr>
          <w:rFonts w:ascii="微软雅黑" w:eastAsia="微软雅黑" w:hAnsi="微软雅黑"/>
        </w:rPr>
      </w:pPr>
      <w:r>
        <w:rPr>
          <w:rFonts w:ascii="微软雅黑" w:eastAsia="微软雅黑" w:hAnsi="微软雅黑"/>
        </w:rPr>
        <w:t>优先级：</w:t>
      </w:r>
      <w:r>
        <w:rPr>
          <w:rFonts w:ascii="微软雅黑" w:eastAsia="微软雅黑" w:hAnsi="微软雅黑" w:hint="eastAsia"/>
        </w:rPr>
        <w:t>【text文本框】设置</w:t>
      </w:r>
      <w:r>
        <w:rPr>
          <w:rFonts w:ascii="微软雅黑" w:eastAsia="微软雅黑" w:hAnsi="微软雅黑"/>
        </w:rPr>
        <w:t>交换机堆叠的优先级，取值范围为</w:t>
      </w:r>
      <w:r>
        <w:rPr>
          <w:rFonts w:ascii="微软雅黑" w:eastAsia="微软雅黑" w:hAnsi="微软雅黑" w:hint="eastAsia"/>
        </w:rPr>
        <w:t>1</w:t>
      </w:r>
      <w:r>
        <w:rPr>
          <w:rFonts w:ascii="微软雅黑" w:eastAsia="微软雅黑" w:hAnsi="微软雅黑"/>
        </w:rPr>
        <w:t>-255</w:t>
      </w:r>
      <w:r>
        <w:rPr>
          <w:rFonts w:ascii="微软雅黑" w:eastAsia="微软雅黑" w:hAnsi="微软雅黑" w:hint="eastAsia"/>
        </w:rPr>
        <w:t>，</w:t>
      </w:r>
      <w:r>
        <w:rPr>
          <w:rFonts w:ascii="微软雅黑" w:eastAsia="微软雅黑" w:hAnsi="微软雅黑"/>
        </w:rPr>
        <w:t>默认</w:t>
      </w:r>
      <w:r>
        <w:rPr>
          <w:rFonts w:ascii="微软雅黑" w:eastAsia="微软雅黑" w:hAnsi="微软雅黑" w:hint="eastAsia"/>
        </w:rPr>
        <w:t>1。</w:t>
      </w:r>
      <w:r>
        <w:rPr>
          <w:rFonts w:ascii="微软雅黑" w:eastAsia="微软雅黑" w:hAnsi="微软雅黑"/>
        </w:rPr>
        <w:t>优先级</w:t>
      </w:r>
      <w:r>
        <w:rPr>
          <w:rFonts w:ascii="微软雅黑" w:eastAsia="微软雅黑" w:hAnsi="微软雅黑" w:hint="eastAsia"/>
        </w:rPr>
        <w:t>值</w:t>
      </w:r>
      <w:r>
        <w:rPr>
          <w:rFonts w:ascii="微软雅黑" w:eastAsia="微软雅黑" w:hAnsi="微软雅黑"/>
        </w:rPr>
        <w:t>越</w:t>
      </w:r>
      <w:r>
        <w:rPr>
          <w:rFonts w:ascii="微软雅黑" w:eastAsia="微软雅黑" w:hAnsi="微软雅黑" w:hint="eastAsia"/>
        </w:rPr>
        <w:t>大优先级</w:t>
      </w:r>
      <w:r>
        <w:rPr>
          <w:rFonts w:ascii="微软雅黑" w:eastAsia="微软雅黑" w:hAnsi="微软雅黑"/>
        </w:rPr>
        <w:t>越高。</w:t>
      </w:r>
    </w:p>
    <w:p w14:paraId="03D2E037" w14:textId="77777777" w:rsidR="007302E4" w:rsidRDefault="007302E4" w:rsidP="007302E4">
      <w:pPr>
        <w:pStyle w:val="af2"/>
        <w:widowControl/>
        <w:ind w:left="839" w:firstLineChars="0" w:firstLine="0"/>
        <w:jc w:val="left"/>
        <w:rPr>
          <w:rFonts w:ascii="微软雅黑" w:eastAsia="微软雅黑" w:hAnsi="微软雅黑"/>
        </w:rPr>
      </w:pPr>
      <w:r>
        <w:rPr>
          <w:rFonts w:ascii="微软雅黑" w:eastAsia="微软雅黑" w:hAnsi="微软雅黑" w:hint="eastAsia"/>
        </w:rPr>
        <w:t>堆叠端口</w:t>
      </w:r>
      <w:r>
        <w:rPr>
          <w:rFonts w:ascii="微软雅黑" w:eastAsia="微软雅黑" w:hAnsi="微软雅黑"/>
        </w:rPr>
        <w:t>设置：</w:t>
      </w:r>
      <w:r>
        <w:rPr>
          <w:rFonts w:ascii="微软雅黑" w:eastAsia="微软雅黑" w:hAnsi="微软雅黑" w:hint="eastAsia"/>
        </w:rPr>
        <w:t>设置</w:t>
      </w:r>
      <w:r>
        <w:rPr>
          <w:rFonts w:ascii="微软雅黑" w:eastAsia="微软雅黑" w:hAnsi="微软雅黑"/>
        </w:rPr>
        <w:t>前</w:t>
      </w:r>
      <w:r>
        <w:rPr>
          <w:rFonts w:ascii="微软雅黑" w:eastAsia="微软雅黑" w:hAnsi="微软雅黑" w:hint="eastAsia"/>
        </w:rPr>
        <w:t>请</w:t>
      </w:r>
      <w:r>
        <w:rPr>
          <w:rFonts w:ascii="微软雅黑" w:eastAsia="微软雅黑" w:hAnsi="微软雅黑"/>
        </w:rPr>
        <w:t>需确保物理口</w:t>
      </w:r>
      <w:r>
        <w:rPr>
          <w:rFonts w:ascii="微软雅黑" w:eastAsia="微软雅黑" w:hAnsi="微软雅黑" w:hint="eastAsia"/>
        </w:rPr>
        <w:t>处于</w:t>
      </w:r>
      <w:r>
        <w:rPr>
          <w:rFonts w:ascii="微软雅黑" w:eastAsia="微软雅黑" w:hAnsi="微软雅黑"/>
        </w:rPr>
        <w:t>shutdown</w:t>
      </w:r>
      <w:r>
        <w:rPr>
          <w:rFonts w:ascii="微软雅黑" w:eastAsia="微软雅黑" w:hAnsi="微软雅黑" w:hint="eastAsia"/>
        </w:rPr>
        <w:t>状态</w:t>
      </w:r>
    </w:p>
    <w:p w14:paraId="4BF05188" w14:textId="77777777" w:rsidR="007302E4" w:rsidRDefault="007302E4" w:rsidP="006478EB">
      <w:pPr>
        <w:pStyle w:val="af2"/>
        <w:widowControl/>
        <w:numPr>
          <w:ilvl w:val="0"/>
          <w:numId w:val="573"/>
        </w:numPr>
        <w:ind w:firstLineChars="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端口</w:t>
      </w:r>
      <w:r>
        <w:rPr>
          <w:rFonts w:ascii="微软雅黑" w:eastAsia="微软雅黑" w:hAnsi="微软雅黑" w:hint="eastAsia"/>
        </w:rPr>
        <w:t>1：【多选框】从</w:t>
      </w:r>
      <w:r>
        <w:rPr>
          <w:rFonts w:ascii="微软雅黑" w:eastAsia="微软雅黑" w:hAnsi="微软雅黑"/>
        </w:rPr>
        <w:t>SFP+端口中选择物理口加入堆叠端口</w:t>
      </w:r>
      <w:r>
        <w:rPr>
          <w:rFonts w:ascii="微软雅黑" w:eastAsia="微软雅黑" w:hAnsi="微软雅黑" w:hint="eastAsia"/>
        </w:rPr>
        <w:t>1，</w:t>
      </w:r>
      <w:r>
        <w:rPr>
          <w:rFonts w:ascii="微软雅黑" w:eastAsia="微软雅黑" w:hAnsi="微软雅黑"/>
        </w:rPr>
        <w:t>可单选也可多选</w:t>
      </w:r>
      <w:r>
        <w:rPr>
          <w:rFonts w:ascii="微软雅黑" w:eastAsia="微软雅黑" w:hAnsi="微软雅黑" w:hint="eastAsia"/>
        </w:rPr>
        <w:t>，</w:t>
      </w:r>
      <w:r>
        <w:rPr>
          <w:rFonts w:ascii="微软雅黑" w:eastAsia="微软雅黑" w:hAnsi="微软雅黑"/>
        </w:rPr>
        <w:t>至多选</w:t>
      </w:r>
      <w:r>
        <w:rPr>
          <w:rFonts w:ascii="微软雅黑" w:eastAsia="微软雅黑" w:hAnsi="微软雅黑" w:hint="eastAsia"/>
        </w:rPr>
        <w:t>4个</w:t>
      </w:r>
    </w:p>
    <w:p w14:paraId="5D74A70C" w14:textId="77777777" w:rsidR="007302E4" w:rsidRDefault="007302E4" w:rsidP="006478EB">
      <w:pPr>
        <w:pStyle w:val="af2"/>
        <w:widowControl/>
        <w:numPr>
          <w:ilvl w:val="0"/>
          <w:numId w:val="573"/>
        </w:numPr>
        <w:ind w:firstLineChars="0"/>
        <w:jc w:val="left"/>
        <w:rPr>
          <w:rFonts w:ascii="微软雅黑" w:eastAsia="微软雅黑" w:hAnsi="微软雅黑"/>
        </w:rPr>
      </w:pPr>
      <w:r>
        <w:rPr>
          <w:rFonts w:ascii="微软雅黑" w:eastAsia="微软雅黑" w:hAnsi="微软雅黑" w:hint="eastAsia"/>
        </w:rPr>
        <w:t>堆叠</w:t>
      </w:r>
      <w:r>
        <w:rPr>
          <w:rFonts w:ascii="微软雅黑" w:eastAsia="微软雅黑" w:hAnsi="微软雅黑"/>
        </w:rPr>
        <w:t>端口</w:t>
      </w:r>
      <w:r>
        <w:rPr>
          <w:rFonts w:ascii="微软雅黑" w:eastAsia="微软雅黑" w:hAnsi="微软雅黑" w:hint="eastAsia"/>
        </w:rPr>
        <w:t>2：【多选框】从</w:t>
      </w:r>
      <w:r>
        <w:rPr>
          <w:rFonts w:ascii="微软雅黑" w:eastAsia="微软雅黑" w:hAnsi="微软雅黑"/>
        </w:rPr>
        <w:t>SFP+端口中选择物理口加入堆叠端口2</w:t>
      </w:r>
      <w:r>
        <w:rPr>
          <w:rFonts w:ascii="微软雅黑" w:eastAsia="微软雅黑" w:hAnsi="微软雅黑" w:hint="eastAsia"/>
        </w:rPr>
        <w:t>，</w:t>
      </w:r>
      <w:r>
        <w:rPr>
          <w:rFonts w:ascii="微软雅黑" w:eastAsia="微软雅黑" w:hAnsi="微软雅黑"/>
        </w:rPr>
        <w:t>可单选也可多选</w:t>
      </w:r>
      <w:r>
        <w:rPr>
          <w:rFonts w:ascii="微软雅黑" w:eastAsia="微软雅黑" w:hAnsi="微软雅黑" w:hint="eastAsia"/>
        </w:rPr>
        <w:t>，</w:t>
      </w:r>
      <w:r>
        <w:rPr>
          <w:rFonts w:ascii="微软雅黑" w:eastAsia="微软雅黑" w:hAnsi="微软雅黑"/>
        </w:rPr>
        <w:t>至多选</w:t>
      </w:r>
      <w:r>
        <w:rPr>
          <w:rFonts w:ascii="微软雅黑" w:eastAsia="微软雅黑" w:hAnsi="微软雅黑" w:hint="eastAsia"/>
        </w:rPr>
        <w:t>4个</w:t>
      </w:r>
    </w:p>
    <w:p w14:paraId="15EDC29D" w14:textId="5813125E" w:rsidR="00531B2B" w:rsidRDefault="00C110C2" w:rsidP="00C110C2">
      <w:pPr>
        <w:pStyle w:val="af2"/>
        <w:widowControl/>
        <w:ind w:left="839" w:firstLineChars="0" w:firstLine="0"/>
        <w:jc w:val="left"/>
        <w:rPr>
          <w:ins w:id="514" w:author="Microsoft 帐户" w:date="2023-11-02T14:35:00Z"/>
          <w:rFonts w:ascii="微软雅黑" w:eastAsia="微软雅黑" w:hAnsi="微软雅黑"/>
        </w:rPr>
      </w:pPr>
      <w:r w:rsidRPr="00C110C2">
        <w:rPr>
          <w:rFonts w:ascii="微软雅黑" w:eastAsia="微软雅黑" w:hAnsi="微软雅黑" w:hint="eastAsia"/>
          <w:color w:val="FF0000"/>
        </w:rPr>
        <w:t>注：</w:t>
      </w:r>
      <w:r>
        <w:rPr>
          <w:rFonts w:ascii="微软雅黑" w:eastAsia="微软雅黑" w:hAnsi="微软雅黑" w:hint="eastAsia"/>
        </w:rPr>
        <w:t>堆叠</w:t>
      </w:r>
      <w:r>
        <w:rPr>
          <w:rFonts w:ascii="微软雅黑" w:eastAsia="微软雅黑" w:hAnsi="微软雅黑"/>
        </w:rPr>
        <w:t>端口</w:t>
      </w:r>
      <w:r>
        <w:rPr>
          <w:rFonts w:ascii="微软雅黑" w:eastAsia="微软雅黑" w:hAnsi="微软雅黑" w:hint="eastAsia"/>
        </w:rPr>
        <w:t>1/2内</w:t>
      </w:r>
      <w:r>
        <w:rPr>
          <w:rFonts w:ascii="微软雅黑" w:eastAsia="微软雅黑" w:hAnsi="微软雅黑"/>
        </w:rPr>
        <w:t>的物理端口</w:t>
      </w:r>
      <w:r>
        <w:rPr>
          <w:rFonts w:ascii="微软雅黑" w:eastAsia="微软雅黑" w:hAnsi="微软雅黑" w:hint="eastAsia"/>
        </w:rPr>
        <w:t>不能</w:t>
      </w:r>
      <w:r>
        <w:rPr>
          <w:rFonts w:ascii="微软雅黑" w:eastAsia="微软雅黑" w:hAnsi="微软雅黑"/>
        </w:rPr>
        <w:t>重复</w:t>
      </w:r>
      <w:ins w:id="515" w:author="Microsoft 帐户" w:date="2023-11-07T11:50:00Z">
        <w:r w:rsidR="00163E02">
          <w:rPr>
            <w:rFonts w:ascii="微软雅黑" w:eastAsia="微软雅黑" w:hAnsi="微软雅黑" w:hint="eastAsia"/>
          </w:rPr>
          <w:t>，</w:t>
        </w:r>
        <w:r w:rsidR="00163E02">
          <w:rPr>
            <w:rFonts w:ascii="微软雅黑" w:eastAsia="微软雅黑" w:hAnsi="微软雅黑"/>
          </w:rPr>
          <w:t>且</w:t>
        </w:r>
        <w:r w:rsidR="00163E02">
          <w:rPr>
            <w:rFonts w:ascii="微软雅黑" w:eastAsia="微软雅黑" w:hAnsi="微软雅黑" w:hint="eastAsia"/>
          </w:rPr>
          <w:t>2选1必填</w:t>
        </w:r>
      </w:ins>
      <w:r>
        <w:rPr>
          <w:rFonts w:ascii="微软雅黑" w:eastAsia="微软雅黑" w:hAnsi="微软雅黑"/>
        </w:rPr>
        <w:t>。</w:t>
      </w:r>
    </w:p>
    <w:p w14:paraId="163D6274" w14:textId="5D4FCD89" w:rsidR="00C110C2" w:rsidRPr="0076051C" w:rsidRDefault="00531B2B" w:rsidP="00FA64FA">
      <w:pPr>
        <w:pStyle w:val="af2"/>
        <w:widowControl/>
        <w:ind w:left="839"/>
        <w:jc w:val="left"/>
        <w:rPr>
          <w:rFonts w:ascii="微软雅黑" w:eastAsia="微软雅黑" w:hAnsi="微软雅黑" w:hint="eastAsia"/>
        </w:rPr>
      </w:pPr>
      <w:ins w:id="516" w:author="Microsoft 帐户" w:date="2023-11-02T14:34:00Z">
        <w:r>
          <w:rPr>
            <w:rFonts w:ascii="微软雅黑" w:eastAsia="微软雅黑" w:hAnsi="微软雅黑" w:hint="eastAsia"/>
          </w:rPr>
          <w:t>堆叠</w:t>
        </w:r>
        <w:r>
          <w:rPr>
            <w:rFonts w:ascii="微软雅黑" w:eastAsia="微软雅黑" w:hAnsi="微软雅黑"/>
          </w:rPr>
          <w:t>端口的</w:t>
        </w:r>
      </w:ins>
      <w:ins w:id="517" w:author="Microsoft 帐户" w:date="2023-11-02T14:35:00Z">
        <w:r>
          <w:rPr>
            <w:rFonts w:ascii="微软雅黑" w:eastAsia="微软雅黑" w:hAnsi="微软雅黑" w:hint="eastAsia"/>
          </w:rPr>
          <w:t>命名</w:t>
        </w:r>
        <w:r>
          <w:rPr>
            <w:rFonts w:ascii="微软雅黑" w:eastAsia="微软雅黑" w:hAnsi="微软雅黑"/>
          </w:rPr>
          <w:t>跟随设备ID修改后的重启一并</w:t>
        </w:r>
        <w:r>
          <w:rPr>
            <w:rFonts w:ascii="微软雅黑" w:eastAsia="微软雅黑" w:hAnsi="微软雅黑" w:hint="eastAsia"/>
          </w:rPr>
          <w:t>同步更新</w:t>
        </w:r>
        <w:r>
          <w:rPr>
            <w:rFonts w:ascii="微软雅黑" w:eastAsia="微软雅黑" w:hAnsi="微软雅黑"/>
          </w:rPr>
          <w:t>。</w:t>
        </w:r>
      </w:ins>
    </w:p>
    <w:p w14:paraId="5F394CA0" w14:textId="15400A20" w:rsidR="007302E4" w:rsidRDefault="007302E4" w:rsidP="007302E4">
      <w:pPr>
        <w:widowControl/>
        <w:jc w:val="left"/>
        <w:rPr>
          <w:rFonts w:ascii="微软雅黑" w:eastAsia="微软雅黑" w:hAnsi="微软雅黑" w:hint="eastAsia"/>
        </w:rPr>
      </w:pPr>
      <w:r>
        <w:rPr>
          <w:rFonts w:ascii="微软雅黑" w:eastAsia="微软雅黑" w:hAnsi="微软雅黑" w:hint="eastAsia"/>
        </w:rPr>
        <w:t>设置</w:t>
      </w:r>
      <w:r>
        <w:rPr>
          <w:rFonts w:ascii="微软雅黑" w:eastAsia="微软雅黑" w:hAnsi="微软雅黑"/>
        </w:rPr>
        <w:t>完并保存后，重启交换机</w:t>
      </w:r>
      <w:r>
        <w:rPr>
          <w:rFonts w:ascii="微软雅黑" w:eastAsia="微软雅黑" w:hAnsi="微软雅黑" w:hint="eastAsia"/>
        </w:rPr>
        <w:t>以</w:t>
      </w:r>
      <w:r>
        <w:rPr>
          <w:rFonts w:ascii="微软雅黑" w:eastAsia="微软雅黑" w:hAnsi="微软雅黑"/>
        </w:rPr>
        <w:t>生效设置</w:t>
      </w:r>
      <w:r>
        <w:rPr>
          <w:rFonts w:ascii="微软雅黑" w:eastAsia="微软雅黑" w:hAnsi="微软雅黑" w:hint="eastAsia"/>
        </w:rPr>
        <w:t>。</w:t>
      </w:r>
      <w:r>
        <w:rPr>
          <w:rFonts w:ascii="微软雅黑" w:eastAsia="微软雅黑" w:hAnsi="微软雅黑"/>
        </w:rPr>
        <w:t>在</w:t>
      </w:r>
      <w:r>
        <w:rPr>
          <w:rFonts w:ascii="微软雅黑" w:eastAsia="微软雅黑" w:hAnsi="微软雅黑" w:hint="eastAsia"/>
        </w:rPr>
        <w:t>各</w:t>
      </w:r>
      <w:r>
        <w:rPr>
          <w:rFonts w:ascii="微软雅黑" w:eastAsia="微软雅黑" w:hAnsi="微软雅黑"/>
        </w:rPr>
        <w:t>成员交换机之间交叉连线，</w:t>
      </w:r>
      <w:r>
        <w:rPr>
          <w:rFonts w:ascii="微软雅黑" w:eastAsia="微软雅黑" w:hAnsi="微软雅黑" w:hint="eastAsia"/>
        </w:rPr>
        <w:t>连好</w:t>
      </w:r>
      <w:r>
        <w:rPr>
          <w:rFonts w:ascii="微软雅黑" w:eastAsia="微软雅黑" w:hAnsi="微软雅黑"/>
        </w:rPr>
        <w:t>后上电</w:t>
      </w:r>
      <w:r>
        <w:rPr>
          <w:rFonts w:ascii="微软雅黑" w:eastAsia="微软雅黑" w:hAnsi="微软雅黑" w:hint="eastAsia"/>
        </w:rPr>
        <w:t>（建议</w:t>
      </w:r>
      <w:r>
        <w:rPr>
          <w:rFonts w:ascii="微软雅黑" w:eastAsia="微软雅黑" w:hAnsi="微软雅黑"/>
        </w:rPr>
        <w:t>预设的主交换机先上电</w:t>
      </w:r>
      <w:r>
        <w:rPr>
          <w:rFonts w:ascii="微软雅黑" w:eastAsia="微软雅黑" w:hAnsi="微软雅黑" w:hint="eastAsia"/>
        </w:rPr>
        <w:t>）</w:t>
      </w:r>
      <w:r>
        <w:rPr>
          <w:rFonts w:ascii="微软雅黑" w:eastAsia="微软雅黑" w:hAnsi="微软雅黑"/>
        </w:rPr>
        <w:t>，即可形成堆叠系统。</w:t>
      </w:r>
      <w:ins w:id="518" w:author="Microsoft 帐户" w:date="2023-11-02T14:33:00Z">
        <w:r w:rsidR="00531B2B">
          <w:rPr>
            <w:rFonts w:ascii="微软雅黑" w:eastAsia="微软雅黑" w:hAnsi="微软雅黑" w:hint="eastAsia"/>
          </w:rPr>
          <w:t>一旦</w:t>
        </w:r>
        <w:r w:rsidR="00531B2B">
          <w:rPr>
            <w:rFonts w:ascii="微软雅黑" w:eastAsia="微软雅黑" w:hAnsi="微软雅黑"/>
          </w:rPr>
          <w:t>堆叠系统</w:t>
        </w:r>
      </w:ins>
      <w:ins w:id="519" w:author="Microsoft 帐户" w:date="2023-11-02T14:34:00Z">
        <w:r w:rsidR="00531B2B">
          <w:rPr>
            <w:rFonts w:ascii="微软雅黑" w:eastAsia="微软雅黑" w:hAnsi="微软雅黑"/>
          </w:rPr>
          <w:t>建立后，无法再修改堆叠设备的配置，必须</w:t>
        </w:r>
        <w:r w:rsidR="00531B2B">
          <w:rPr>
            <w:rFonts w:ascii="微软雅黑" w:eastAsia="微软雅黑" w:hAnsi="微软雅黑" w:hint="eastAsia"/>
          </w:rPr>
          <w:t>关闭并</w:t>
        </w:r>
        <w:r w:rsidR="00531B2B">
          <w:rPr>
            <w:rFonts w:ascii="微软雅黑" w:eastAsia="微软雅黑" w:hAnsi="微软雅黑"/>
          </w:rPr>
          <w:t>退出堆叠后才可编辑</w:t>
        </w:r>
        <w:r w:rsidR="00531B2B">
          <w:rPr>
            <w:rFonts w:ascii="微软雅黑" w:eastAsia="微软雅黑" w:hAnsi="微软雅黑" w:hint="eastAsia"/>
          </w:rPr>
          <w:t>，</w:t>
        </w:r>
        <w:r w:rsidR="00531B2B">
          <w:rPr>
            <w:rFonts w:ascii="微软雅黑" w:eastAsia="微软雅黑" w:hAnsi="微软雅黑"/>
          </w:rPr>
          <w:t>然后再重新加入堆叠。</w:t>
        </w:r>
      </w:ins>
    </w:p>
    <w:p w14:paraId="343D8B17" w14:textId="77777777" w:rsidR="007302E4" w:rsidRDefault="007302E4" w:rsidP="007302E4">
      <w:pPr>
        <w:widowControl/>
        <w:jc w:val="left"/>
        <w:rPr>
          <w:rFonts w:ascii="微软雅黑" w:eastAsia="微软雅黑" w:hAnsi="微软雅黑"/>
        </w:rPr>
      </w:pPr>
    </w:p>
    <w:p w14:paraId="380DB996" w14:textId="77777777" w:rsidR="007302E4" w:rsidRDefault="007302E4" w:rsidP="007302E4">
      <w:pPr>
        <w:widowControl/>
        <w:jc w:val="left"/>
        <w:rPr>
          <w:rFonts w:ascii="微软雅黑" w:eastAsia="微软雅黑" w:hAnsi="微软雅黑"/>
        </w:rPr>
      </w:pPr>
      <w:r>
        <w:rPr>
          <w:rFonts w:ascii="微软雅黑" w:eastAsia="微软雅黑" w:hAnsi="微软雅黑" w:hint="eastAsia"/>
        </w:rPr>
        <w:t>（二）堆叠</w:t>
      </w:r>
      <w:r>
        <w:rPr>
          <w:rFonts w:ascii="微软雅黑" w:eastAsia="微软雅黑" w:hAnsi="微软雅黑"/>
        </w:rPr>
        <w:t>系统：</w:t>
      </w:r>
    </w:p>
    <w:p w14:paraId="1C9AB2C9" w14:textId="480533D6" w:rsidR="00D10E7E" w:rsidRDefault="00D10E7E" w:rsidP="007302E4">
      <w:pPr>
        <w:widowControl/>
        <w:ind w:firstLine="420"/>
        <w:jc w:val="left"/>
        <w:rPr>
          <w:rFonts w:ascii="微软雅黑" w:eastAsia="微软雅黑" w:hAnsi="微软雅黑"/>
        </w:rPr>
      </w:pPr>
      <w:r>
        <w:rPr>
          <w:rFonts w:ascii="微软雅黑" w:eastAsia="微软雅黑" w:hAnsi="微软雅黑" w:hint="eastAsia"/>
        </w:rPr>
        <w:t>在堆叠系统形成</w:t>
      </w:r>
      <w:r>
        <w:rPr>
          <w:rFonts w:ascii="微软雅黑" w:eastAsia="微软雅黑" w:hAnsi="微软雅黑"/>
        </w:rPr>
        <w:t>后，</w:t>
      </w:r>
      <w:r>
        <w:rPr>
          <w:rFonts w:ascii="微软雅黑" w:eastAsia="微软雅黑" w:hAnsi="微软雅黑" w:hint="eastAsia"/>
        </w:rPr>
        <w:t>进入</w:t>
      </w:r>
      <w:r>
        <w:rPr>
          <w:rFonts w:ascii="微软雅黑" w:eastAsia="微软雅黑" w:hAnsi="微软雅黑"/>
        </w:rPr>
        <w:t>主交换机Web GUI页面，显示堆叠系统信息</w:t>
      </w:r>
      <w:r>
        <w:rPr>
          <w:rFonts w:ascii="微软雅黑" w:eastAsia="微软雅黑" w:hAnsi="微软雅黑" w:hint="eastAsia"/>
        </w:rPr>
        <w:t>、</w:t>
      </w:r>
      <w:r>
        <w:rPr>
          <w:rFonts w:ascii="微软雅黑" w:eastAsia="微软雅黑" w:hAnsi="微软雅黑"/>
        </w:rPr>
        <w:t>成员交换机信息和拓扑图。</w:t>
      </w:r>
      <w:r w:rsidR="007302E4">
        <w:rPr>
          <w:rFonts w:ascii="微软雅黑" w:eastAsia="微软雅黑" w:hAnsi="微软雅黑"/>
        </w:rPr>
        <w:br/>
        <w:t>1.</w:t>
      </w:r>
      <w:r w:rsidR="007302E4">
        <w:rPr>
          <w:rFonts w:ascii="微软雅黑" w:eastAsia="微软雅黑" w:hAnsi="微软雅黑" w:hint="eastAsia"/>
        </w:rPr>
        <w:t xml:space="preserve"> </w:t>
      </w:r>
      <w:r>
        <w:rPr>
          <w:rFonts w:ascii="微软雅黑" w:eastAsia="微软雅黑" w:hAnsi="微软雅黑" w:hint="eastAsia"/>
        </w:rPr>
        <w:t>堆叠系统</w:t>
      </w:r>
      <w:r>
        <w:rPr>
          <w:rFonts w:ascii="微软雅黑" w:eastAsia="微软雅黑" w:hAnsi="微软雅黑"/>
        </w:rPr>
        <w:t>信息</w:t>
      </w:r>
    </w:p>
    <w:p w14:paraId="0AA2847F" w14:textId="345CBD68" w:rsidR="00D10E7E" w:rsidRDefault="00D10E7E" w:rsidP="007302E4">
      <w:pPr>
        <w:widowControl/>
        <w:ind w:firstLine="420"/>
        <w:jc w:val="left"/>
        <w:rPr>
          <w:rFonts w:ascii="微软雅黑" w:eastAsia="微软雅黑" w:hAnsi="微软雅黑"/>
        </w:rPr>
      </w:pPr>
      <w:r>
        <w:rPr>
          <w:rFonts w:ascii="微软雅黑" w:eastAsia="微软雅黑" w:hAnsi="微软雅黑" w:hint="eastAsia"/>
        </w:rPr>
        <w:t>需</w:t>
      </w:r>
      <w:r>
        <w:rPr>
          <w:rFonts w:ascii="微软雅黑" w:eastAsia="微软雅黑" w:hAnsi="微软雅黑"/>
        </w:rPr>
        <w:t>显示</w:t>
      </w:r>
      <w:r>
        <w:rPr>
          <w:rFonts w:ascii="微软雅黑" w:eastAsia="微软雅黑" w:hAnsi="微软雅黑" w:hint="eastAsia"/>
        </w:rPr>
        <w:t>完整堆叠</w:t>
      </w:r>
      <w:r>
        <w:rPr>
          <w:rFonts w:ascii="微软雅黑" w:eastAsia="微软雅黑" w:hAnsi="微软雅黑"/>
        </w:rPr>
        <w:t>系统的</w:t>
      </w:r>
      <w:r>
        <w:rPr>
          <w:rFonts w:ascii="微软雅黑" w:eastAsia="微软雅黑" w:hAnsi="微软雅黑" w:hint="eastAsia"/>
        </w:rPr>
        <w:t>MAC</w:t>
      </w:r>
      <w:r>
        <w:rPr>
          <w:rFonts w:ascii="微软雅黑" w:eastAsia="微软雅黑" w:hAnsi="微软雅黑"/>
        </w:rPr>
        <w:t>地址。</w:t>
      </w:r>
    </w:p>
    <w:p w14:paraId="64DB0CEE" w14:textId="77777777" w:rsidR="00D10E7E" w:rsidRDefault="00D10E7E" w:rsidP="00D10E7E">
      <w:pPr>
        <w:widowControl/>
        <w:jc w:val="left"/>
        <w:rPr>
          <w:rFonts w:ascii="微软雅黑" w:eastAsia="微软雅黑" w:hAnsi="微软雅黑"/>
        </w:rPr>
      </w:pPr>
    </w:p>
    <w:p w14:paraId="01958D3B" w14:textId="50604749" w:rsidR="007302E4" w:rsidRDefault="00D10E7E" w:rsidP="00D10E7E">
      <w:pPr>
        <w:widowControl/>
        <w:jc w:val="left"/>
        <w:rPr>
          <w:rFonts w:ascii="微软雅黑" w:eastAsia="微软雅黑" w:hAnsi="微软雅黑"/>
        </w:rPr>
      </w:pPr>
      <w:r>
        <w:rPr>
          <w:rFonts w:ascii="微软雅黑" w:eastAsia="微软雅黑" w:hAnsi="微软雅黑"/>
        </w:rPr>
        <w:lastRenderedPageBreak/>
        <w:t xml:space="preserve">2. </w:t>
      </w:r>
      <w:r w:rsidR="007302E4">
        <w:rPr>
          <w:rFonts w:ascii="微软雅黑" w:eastAsia="微软雅黑" w:hAnsi="微软雅黑" w:hint="eastAsia"/>
        </w:rPr>
        <w:t>成员交换机信息</w:t>
      </w:r>
    </w:p>
    <w:p w14:paraId="6157CCD3"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t>成员交换机</w:t>
      </w:r>
      <w:r>
        <w:rPr>
          <w:rFonts w:ascii="微软雅黑" w:eastAsia="微软雅黑" w:hAnsi="微软雅黑"/>
        </w:rPr>
        <w:t>列表主要显示如下内容：</w:t>
      </w:r>
    </w:p>
    <w:p w14:paraId="0059A3EF" w14:textId="46DCA206" w:rsidR="007302E4" w:rsidRDefault="007302E4" w:rsidP="006478EB">
      <w:pPr>
        <w:pStyle w:val="af2"/>
        <w:widowControl/>
        <w:numPr>
          <w:ilvl w:val="0"/>
          <w:numId w:val="574"/>
        </w:numPr>
        <w:ind w:firstLineChars="0"/>
        <w:jc w:val="left"/>
        <w:rPr>
          <w:rFonts w:ascii="微软雅黑" w:eastAsia="微软雅黑" w:hAnsi="微软雅黑"/>
        </w:rPr>
      </w:pPr>
      <w:r>
        <w:rPr>
          <w:rFonts w:ascii="微软雅黑" w:eastAsia="微软雅黑" w:hAnsi="微软雅黑" w:hint="eastAsia"/>
        </w:rPr>
        <w:t>设备</w:t>
      </w:r>
      <w:r>
        <w:rPr>
          <w:rFonts w:ascii="微软雅黑" w:eastAsia="微软雅黑" w:hAnsi="微软雅黑"/>
        </w:rPr>
        <w:t>ID</w:t>
      </w:r>
      <w:r>
        <w:rPr>
          <w:rFonts w:ascii="微软雅黑" w:eastAsia="微软雅黑" w:hAnsi="微软雅黑" w:hint="eastAsia"/>
        </w:rPr>
        <w:t>：</w:t>
      </w:r>
      <w:r>
        <w:rPr>
          <w:rFonts w:ascii="微软雅黑" w:eastAsia="微软雅黑" w:hAnsi="微软雅黑"/>
        </w:rPr>
        <w:t>显示各成员交换机的</w:t>
      </w:r>
      <w:r>
        <w:rPr>
          <w:rFonts w:ascii="微软雅黑" w:eastAsia="微软雅黑" w:hAnsi="微软雅黑" w:hint="eastAsia"/>
        </w:rPr>
        <w:t>堆叠</w:t>
      </w:r>
      <w:r>
        <w:rPr>
          <w:rFonts w:ascii="微软雅黑" w:eastAsia="微软雅黑" w:hAnsi="微软雅黑"/>
        </w:rPr>
        <w:t>成员</w:t>
      </w:r>
      <w:r w:rsidR="00D10E7E">
        <w:rPr>
          <w:rFonts w:ascii="微软雅黑" w:eastAsia="微软雅黑" w:hAnsi="微软雅黑"/>
        </w:rPr>
        <w:t>ID</w:t>
      </w:r>
      <w:r w:rsidR="00D10E7E" w:rsidRPr="00531B2B">
        <w:rPr>
          <w:rFonts w:ascii="微软雅黑" w:eastAsia="微软雅黑" w:hAnsi="微软雅黑" w:hint="eastAsia"/>
          <w:strike/>
          <w:color w:val="B2B2B2"/>
        </w:rPr>
        <w:t>，</w:t>
      </w:r>
      <w:r w:rsidR="00D10E7E" w:rsidRPr="00531B2B">
        <w:rPr>
          <w:rFonts w:ascii="微软雅黑" w:eastAsia="微软雅黑" w:hAnsi="微软雅黑"/>
          <w:strike/>
          <w:color w:val="B2B2B2"/>
        </w:rPr>
        <w:t>包括当前</w:t>
      </w:r>
      <w:r w:rsidR="00D10E7E" w:rsidRPr="00531B2B">
        <w:rPr>
          <w:rFonts w:ascii="微软雅黑" w:eastAsia="微软雅黑" w:hAnsi="微软雅黑" w:hint="eastAsia"/>
          <w:strike/>
          <w:color w:val="B2B2B2"/>
        </w:rPr>
        <w:t>设备</w:t>
      </w:r>
      <w:r w:rsidR="00D10E7E" w:rsidRPr="00531B2B">
        <w:rPr>
          <w:rFonts w:ascii="微软雅黑" w:eastAsia="微软雅黑" w:hAnsi="微软雅黑"/>
          <w:strike/>
          <w:color w:val="B2B2B2"/>
        </w:rPr>
        <w:t>ID、</w:t>
      </w:r>
      <w:r w:rsidR="00D10E7E" w:rsidRPr="00531B2B">
        <w:rPr>
          <w:rFonts w:ascii="微软雅黑" w:eastAsia="微软雅黑" w:hAnsi="微软雅黑" w:hint="eastAsia"/>
          <w:strike/>
          <w:color w:val="B2B2B2"/>
        </w:rPr>
        <w:t>编辑过</w:t>
      </w:r>
      <w:r w:rsidR="00D10E7E" w:rsidRPr="00531B2B">
        <w:rPr>
          <w:rFonts w:ascii="微软雅黑" w:eastAsia="微软雅黑" w:hAnsi="微软雅黑"/>
          <w:strike/>
          <w:color w:val="B2B2B2"/>
        </w:rPr>
        <w:t>的</w:t>
      </w:r>
      <w:r w:rsidR="00D10E7E" w:rsidRPr="00531B2B">
        <w:rPr>
          <w:rFonts w:ascii="微软雅黑" w:eastAsia="微软雅黑" w:hAnsi="微软雅黑" w:hint="eastAsia"/>
          <w:strike/>
          <w:color w:val="B2B2B2"/>
        </w:rPr>
        <w:t>新设备</w:t>
      </w:r>
      <w:r w:rsidR="00FD28E5" w:rsidRPr="00531B2B">
        <w:rPr>
          <w:rFonts w:ascii="微软雅黑" w:eastAsia="微软雅黑" w:hAnsi="微软雅黑" w:hint="eastAsia"/>
          <w:strike/>
          <w:color w:val="B2B2B2"/>
        </w:rPr>
        <w:t>预设</w:t>
      </w:r>
      <w:r w:rsidR="00D10E7E" w:rsidRPr="00531B2B">
        <w:rPr>
          <w:rFonts w:ascii="微软雅黑" w:eastAsia="微软雅黑" w:hAnsi="微软雅黑"/>
          <w:strike/>
          <w:color w:val="B2B2B2"/>
        </w:rPr>
        <w:t>ID（</w:t>
      </w:r>
      <w:r w:rsidR="00D10E7E" w:rsidRPr="00531B2B">
        <w:rPr>
          <w:rFonts w:ascii="微软雅黑" w:eastAsia="微软雅黑" w:hAnsi="微软雅黑" w:hint="eastAsia"/>
          <w:strike/>
          <w:color w:val="B2B2B2"/>
        </w:rPr>
        <w:t>新设备</w:t>
      </w:r>
      <w:r w:rsidR="00FD28E5" w:rsidRPr="00531B2B">
        <w:rPr>
          <w:rFonts w:ascii="微软雅黑" w:eastAsia="微软雅黑" w:hAnsi="微软雅黑" w:hint="eastAsia"/>
          <w:strike/>
          <w:color w:val="B2B2B2"/>
        </w:rPr>
        <w:t>预设</w:t>
      </w:r>
      <w:r w:rsidR="00D10E7E" w:rsidRPr="00531B2B">
        <w:rPr>
          <w:rFonts w:ascii="微软雅黑" w:eastAsia="微软雅黑" w:hAnsi="微软雅黑"/>
          <w:strike/>
          <w:color w:val="B2B2B2"/>
        </w:rPr>
        <w:t>ID需重启以生效）</w:t>
      </w:r>
    </w:p>
    <w:p w14:paraId="09F2A846" w14:textId="77777777" w:rsidR="007302E4" w:rsidRDefault="007302E4" w:rsidP="006478EB">
      <w:pPr>
        <w:pStyle w:val="af2"/>
        <w:widowControl/>
        <w:numPr>
          <w:ilvl w:val="0"/>
          <w:numId w:val="574"/>
        </w:numPr>
        <w:ind w:firstLineChars="0"/>
        <w:jc w:val="left"/>
        <w:rPr>
          <w:rFonts w:ascii="微软雅黑" w:eastAsia="微软雅黑" w:hAnsi="微软雅黑"/>
        </w:rPr>
      </w:pPr>
      <w:r>
        <w:rPr>
          <w:rFonts w:ascii="微软雅黑" w:eastAsia="微软雅黑" w:hAnsi="微软雅黑" w:hint="eastAsia"/>
        </w:rPr>
        <w:t>角色</w:t>
      </w:r>
      <w:r>
        <w:rPr>
          <w:rFonts w:ascii="微软雅黑" w:eastAsia="微软雅黑" w:hAnsi="微软雅黑"/>
        </w:rPr>
        <w:t>：</w:t>
      </w:r>
      <w:r>
        <w:rPr>
          <w:rFonts w:ascii="微软雅黑" w:eastAsia="微软雅黑" w:hAnsi="微软雅黑" w:hint="eastAsia"/>
        </w:rPr>
        <w:t>显示</w:t>
      </w:r>
      <w:r>
        <w:rPr>
          <w:rFonts w:ascii="微软雅黑" w:eastAsia="微软雅黑" w:hAnsi="微软雅黑"/>
        </w:rPr>
        <w:t>各成员交换机的角色，包括{Master |Standby |Slave</w:t>
      </w:r>
      <w:r w:rsidRPr="00784224">
        <w:rPr>
          <w:rFonts w:ascii="微软雅黑" w:eastAsia="微软雅黑" w:hAnsi="微软雅黑"/>
        </w:rPr>
        <w:t>}</w:t>
      </w:r>
    </w:p>
    <w:p w14:paraId="3D2E2B7F" w14:textId="77777777" w:rsidR="007302E4" w:rsidRDefault="007302E4" w:rsidP="006478EB">
      <w:pPr>
        <w:pStyle w:val="af2"/>
        <w:widowControl/>
        <w:numPr>
          <w:ilvl w:val="0"/>
          <w:numId w:val="574"/>
        </w:numPr>
        <w:ind w:firstLineChars="0"/>
        <w:jc w:val="left"/>
        <w:rPr>
          <w:rFonts w:ascii="微软雅黑" w:eastAsia="微软雅黑" w:hAnsi="微软雅黑"/>
        </w:rPr>
      </w:pPr>
      <w:r>
        <w:rPr>
          <w:rFonts w:ascii="微软雅黑" w:eastAsia="微软雅黑" w:hAnsi="微软雅黑"/>
        </w:rPr>
        <w:t>MAC地址：显示各</w:t>
      </w:r>
      <w:r>
        <w:rPr>
          <w:rFonts w:ascii="微软雅黑" w:eastAsia="微软雅黑" w:hAnsi="微软雅黑" w:hint="eastAsia"/>
        </w:rPr>
        <w:t>成员</w:t>
      </w:r>
      <w:r>
        <w:rPr>
          <w:rFonts w:ascii="微软雅黑" w:eastAsia="微软雅黑" w:hAnsi="微软雅黑"/>
        </w:rPr>
        <w:t>交换机</w:t>
      </w:r>
      <w:r>
        <w:rPr>
          <w:rFonts w:ascii="微软雅黑" w:eastAsia="微软雅黑" w:hAnsi="微软雅黑" w:hint="eastAsia"/>
        </w:rPr>
        <w:t>的</w:t>
      </w:r>
      <w:r>
        <w:rPr>
          <w:rFonts w:ascii="微软雅黑" w:eastAsia="微软雅黑" w:hAnsi="微软雅黑"/>
        </w:rPr>
        <w:t>原MAC地址</w:t>
      </w:r>
    </w:p>
    <w:p w14:paraId="2F47737B" w14:textId="77777777" w:rsidR="007302E4" w:rsidRDefault="007302E4" w:rsidP="006478EB">
      <w:pPr>
        <w:pStyle w:val="af2"/>
        <w:widowControl/>
        <w:numPr>
          <w:ilvl w:val="0"/>
          <w:numId w:val="574"/>
        </w:numPr>
        <w:ind w:firstLineChars="0"/>
        <w:jc w:val="left"/>
        <w:rPr>
          <w:rFonts w:ascii="微软雅黑" w:eastAsia="微软雅黑" w:hAnsi="微软雅黑"/>
        </w:rPr>
      </w:pPr>
      <w:r>
        <w:rPr>
          <w:rFonts w:ascii="微软雅黑" w:eastAsia="微软雅黑" w:hAnsi="微软雅黑" w:hint="eastAsia"/>
        </w:rPr>
        <w:t>优先级</w:t>
      </w:r>
      <w:r>
        <w:rPr>
          <w:rFonts w:ascii="微软雅黑" w:eastAsia="微软雅黑" w:hAnsi="微软雅黑"/>
        </w:rPr>
        <w:t>：显示</w:t>
      </w:r>
      <w:r>
        <w:rPr>
          <w:rFonts w:ascii="微软雅黑" w:eastAsia="微软雅黑" w:hAnsi="微软雅黑" w:hint="eastAsia"/>
        </w:rPr>
        <w:t>成员</w:t>
      </w:r>
      <w:r>
        <w:rPr>
          <w:rFonts w:ascii="微软雅黑" w:eastAsia="微软雅黑" w:hAnsi="微软雅黑"/>
        </w:rPr>
        <w:t>交换机的堆叠优先级值</w:t>
      </w:r>
    </w:p>
    <w:p w14:paraId="632603C2" w14:textId="77777777" w:rsidR="007302E4" w:rsidRDefault="007302E4" w:rsidP="006478EB">
      <w:pPr>
        <w:pStyle w:val="af2"/>
        <w:widowControl/>
        <w:numPr>
          <w:ilvl w:val="0"/>
          <w:numId w:val="574"/>
        </w:numPr>
        <w:ind w:firstLineChars="0"/>
        <w:jc w:val="left"/>
        <w:rPr>
          <w:rFonts w:ascii="微软雅黑" w:eastAsia="微软雅黑" w:hAnsi="微软雅黑"/>
        </w:rPr>
      </w:pPr>
      <w:r>
        <w:rPr>
          <w:rFonts w:ascii="微软雅黑" w:eastAsia="微软雅黑" w:hAnsi="微软雅黑" w:hint="eastAsia"/>
        </w:rPr>
        <w:t>设备</w:t>
      </w:r>
      <w:r>
        <w:rPr>
          <w:rFonts w:ascii="微软雅黑" w:eastAsia="微软雅黑" w:hAnsi="微软雅黑"/>
        </w:rPr>
        <w:t>型号：显示成员交换机的交换机型号</w:t>
      </w:r>
      <w:r w:rsidRPr="00784224">
        <w:rPr>
          <w:rFonts w:ascii="微软雅黑" w:eastAsia="微软雅黑" w:hAnsi="微软雅黑" w:hint="eastAsia"/>
          <w:color w:val="E36C0A" w:themeColor="accent6" w:themeShade="BF"/>
        </w:rPr>
        <w:t>【暂不支持</w:t>
      </w:r>
      <w:r w:rsidRPr="00784224">
        <w:rPr>
          <w:rFonts w:ascii="微软雅黑" w:eastAsia="微软雅黑" w:hAnsi="微软雅黑"/>
          <w:color w:val="E36C0A" w:themeColor="accent6" w:themeShade="BF"/>
        </w:rPr>
        <w:t>，考虑现</w:t>
      </w:r>
      <w:r w:rsidRPr="00784224">
        <w:rPr>
          <w:rFonts w:ascii="微软雅黑" w:eastAsia="微软雅黑" w:hAnsi="微软雅黑" w:hint="eastAsia"/>
          <w:color w:val="E36C0A" w:themeColor="accent6" w:themeShade="BF"/>
        </w:rPr>
        <w:t>仅</w:t>
      </w:r>
      <w:r w:rsidRPr="00784224">
        <w:rPr>
          <w:rFonts w:ascii="微软雅黑" w:eastAsia="微软雅黑" w:hAnsi="微软雅黑"/>
          <w:color w:val="E36C0A" w:themeColor="accent6" w:themeShade="BF"/>
        </w:rPr>
        <w:t>支持同型号堆叠</w:t>
      </w:r>
      <w:r>
        <w:rPr>
          <w:rFonts w:ascii="微软雅黑" w:eastAsia="微软雅黑" w:hAnsi="微软雅黑" w:hint="eastAsia"/>
          <w:color w:val="E36C0A" w:themeColor="accent6" w:themeShade="BF"/>
        </w:rPr>
        <w:t>，</w:t>
      </w:r>
      <w:r>
        <w:rPr>
          <w:rFonts w:ascii="微软雅黑" w:eastAsia="微软雅黑" w:hAnsi="微软雅黑"/>
          <w:color w:val="E36C0A" w:themeColor="accent6" w:themeShade="BF"/>
        </w:rPr>
        <w:t>无需显示</w:t>
      </w:r>
      <w:r w:rsidRPr="00784224">
        <w:rPr>
          <w:rFonts w:ascii="微软雅黑" w:eastAsia="微软雅黑" w:hAnsi="微软雅黑" w:hint="eastAsia"/>
          <w:color w:val="E36C0A" w:themeColor="accent6" w:themeShade="BF"/>
        </w:rPr>
        <w:t>】</w:t>
      </w:r>
    </w:p>
    <w:p w14:paraId="446B0DA8" w14:textId="77777777" w:rsidR="007302E4" w:rsidRDefault="007302E4" w:rsidP="007302E4">
      <w:pPr>
        <w:widowControl/>
        <w:ind w:firstLineChars="200" w:firstLine="420"/>
        <w:jc w:val="left"/>
        <w:rPr>
          <w:rFonts w:ascii="微软雅黑" w:eastAsia="微软雅黑" w:hAnsi="微软雅黑"/>
        </w:rPr>
      </w:pPr>
      <w:r>
        <w:rPr>
          <w:rFonts w:ascii="微软雅黑" w:eastAsia="微软雅黑" w:hAnsi="微软雅黑" w:hint="eastAsia"/>
        </w:rPr>
        <w:t>列表显示</w:t>
      </w:r>
      <w:r>
        <w:rPr>
          <w:rFonts w:ascii="微软雅黑" w:eastAsia="微软雅黑" w:hAnsi="微软雅黑"/>
        </w:rPr>
        <w:t>顺序</w:t>
      </w:r>
      <w:r>
        <w:rPr>
          <w:rFonts w:ascii="微软雅黑" w:eastAsia="微软雅黑" w:hAnsi="微软雅黑" w:hint="eastAsia"/>
        </w:rPr>
        <w:t>优先</w:t>
      </w:r>
      <w:r>
        <w:rPr>
          <w:rFonts w:ascii="微软雅黑" w:eastAsia="微软雅黑" w:hAnsi="微软雅黑"/>
        </w:rPr>
        <w:t>显示</w:t>
      </w:r>
      <w:r>
        <w:rPr>
          <w:rFonts w:ascii="微软雅黑" w:eastAsia="微软雅黑" w:hAnsi="微软雅黑" w:hint="eastAsia"/>
        </w:rPr>
        <w:t>主</w:t>
      </w:r>
      <w:r>
        <w:rPr>
          <w:rFonts w:ascii="微软雅黑" w:eastAsia="微软雅黑" w:hAnsi="微软雅黑"/>
        </w:rPr>
        <w:t>交换机、备交换机，其余从交换机按照堆叠成员ID从小到大排序</w:t>
      </w:r>
    </w:p>
    <w:p w14:paraId="30465FF6" w14:textId="77777777" w:rsidR="00D10E7E" w:rsidRPr="00531B2B" w:rsidRDefault="00D10E7E" w:rsidP="00D10E7E">
      <w:pPr>
        <w:widowControl/>
        <w:ind w:firstLineChars="200" w:firstLine="420"/>
        <w:jc w:val="left"/>
        <w:rPr>
          <w:rFonts w:ascii="微软雅黑" w:eastAsia="微软雅黑" w:hAnsi="微软雅黑"/>
          <w:strike/>
          <w:color w:val="B2B2B2"/>
        </w:rPr>
      </w:pPr>
      <w:r w:rsidRPr="00531B2B">
        <w:rPr>
          <w:rFonts w:ascii="微软雅黑" w:eastAsia="微软雅黑" w:hAnsi="微软雅黑" w:hint="eastAsia"/>
          <w:strike/>
          <w:color w:val="B2B2B2"/>
        </w:rPr>
        <w:t>支持对</w:t>
      </w:r>
      <w:r w:rsidRPr="00531B2B">
        <w:rPr>
          <w:rFonts w:ascii="微软雅黑" w:eastAsia="微软雅黑" w:hAnsi="微软雅黑"/>
          <w:strike/>
          <w:color w:val="B2B2B2"/>
        </w:rPr>
        <w:t>交换机</w:t>
      </w:r>
      <w:r w:rsidRPr="00531B2B">
        <w:rPr>
          <w:rFonts w:ascii="微软雅黑" w:eastAsia="微软雅黑" w:hAnsi="微软雅黑" w:hint="eastAsia"/>
          <w:strike/>
          <w:color w:val="B2B2B2"/>
        </w:rPr>
        <w:t>修改</w:t>
      </w:r>
      <w:r w:rsidRPr="00531B2B">
        <w:rPr>
          <w:rFonts w:ascii="微软雅黑" w:eastAsia="微软雅黑" w:hAnsi="微软雅黑"/>
          <w:strike/>
          <w:color w:val="B2B2B2"/>
        </w:rPr>
        <w:t>设备ID</w:t>
      </w:r>
      <w:r w:rsidRPr="00531B2B">
        <w:rPr>
          <w:rFonts w:ascii="微软雅黑" w:eastAsia="微软雅黑" w:hAnsi="微软雅黑" w:hint="eastAsia"/>
          <w:strike/>
          <w:color w:val="B2B2B2"/>
        </w:rPr>
        <w:t>。</w:t>
      </w:r>
    </w:p>
    <w:p w14:paraId="535801E5" w14:textId="3DE1C5D8" w:rsidR="00302C12" w:rsidRDefault="00302C12" w:rsidP="00302C12">
      <w:pPr>
        <w:widowControl/>
        <w:ind w:firstLineChars="200" w:firstLine="420"/>
        <w:jc w:val="left"/>
        <w:rPr>
          <w:rFonts w:ascii="微软雅黑" w:eastAsia="微软雅黑" w:hAnsi="微软雅黑"/>
        </w:rPr>
      </w:pPr>
      <w:r>
        <w:rPr>
          <w:rFonts w:ascii="微软雅黑" w:eastAsia="微软雅黑" w:hAnsi="微软雅黑" w:hint="eastAsia"/>
        </w:rPr>
        <w:t>备</w:t>
      </w:r>
      <w:r>
        <w:rPr>
          <w:rFonts w:ascii="微软雅黑" w:eastAsia="微软雅黑" w:hAnsi="微软雅黑"/>
        </w:rPr>
        <w:t>交换机和从交换机支持查看详情，具体包括</w:t>
      </w:r>
      <w:r>
        <w:rPr>
          <w:rFonts w:ascii="微软雅黑" w:eastAsia="微软雅黑" w:hAnsi="微软雅黑" w:hint="eastAsia"/>
        </w:rPr>
        <w:t>系统资源状态。</w:t>
      </w:r>
    </w:p>
    <w:p w14:paraId="0FB10963" w14:textId="77777777" w:rsidR="007302E4" w:rsidRDefault="007302E4" w:rsidP="007302E4">
      <w:pPr>
        <w:widowControl/>
        <w:jc w:val="left"/>
        <w:rPr>
          <w:rFonts w:ascii="微软雅黑" w:eastAsia="微软雅黑" w:hAnsi="微软雅黑"/>
        </w:rPr>
      </w:pPr>
    </w:p>
    <w:p w14:paraId="15C1D02B" w14:textId="0A2374CA" w:rsidR="007302E4" w:rsidRDefault="00607C26" w:rsidP="007302E4">
      <w:pPr>
        <w:widowControl/>
        <w:jc w:val="left"/>
        <w:rPr>
          <w:rFonts w:ascii="微软雅黑" w:eastAsia="微软雅黑" w:hAnsi="微软雅黑"/>
        </w:rPr>
      </w:pPr>
      <w:r>
        <w:rPr>
          <w:rFonts w:ascii="微软雅黑" w:eastAsia="微软雅黑" w:hAnsi="微软雅黑"/>
        </w:rPr>
        <w:t>3</w:t>
      </w:r>
      <w:r w:rsidR="007302E4">
        <w:rPr>
          <w:rFonts w:ascii="微软雅黑" w:eastAsia="微软雅黑" w:hAnsi="微软雅黑" w:hint="eastAsia"/>
        </w:rPr>
        <w:t>. 拓扑</w:t>
      </w:r>
    </w:p>
    <w:p w14:paraId="475BB3BF" w14:textId="77777777" w:rsidR="007302E4" w:rsidRPr="006244B8" w:rsidRDefault="007302E4" w:rsidP="007302E4">
      <w:pPr>
        <w:widowControl/>
        <w:ind w:firstLineChars="200" w:firstLine="420"/>
        <w:jc w:val="left"/>
        <w:rPr>
          <w:rFonts w:ascii="微软雅黑" w:eastAsia="微软雅黑" w:hAnsi="微软雅黑"/>
        </w:rPr>
      </w:pPr>
      <w:r w:rsidRPr="006244B8">
        <w:rPr>
          <w:rFonts w:ascii="微软雅黑" w:eastAsia="微软雅黑" w:hAnsi="微软雅黑" w:hint="eastAsia"/>
        </w:rPr>
        <w:t>显示</w:t>
      </w:r>
      <w:r w:rsidRPr="006244B8">
        <w:rPr>
          <w:rFonts w:ascii="微软雅黑" w:eastAsia="微软雅黑" w:hAnsi="微软雅黑"/>
        </w:rPr>
        <w:t>成员</w:t>
      </w:r>
      <w:r w:rsidRPr="006244B8">
        <w:rPr>
          <w:rFonts w:ascii="微软雅黑" w:eastAsia="微软雅黑" w:hAnsi="微软雅黑" w:hint="eastAsia"/>
        </w:rPr>
        <w:t>交换机</w:t>
      </w:r>
      <w:r w:rsidRPr="006244B8">
        <w:rPr>
          <w:rFonts w:ascii="微软雅黑" w:eastAsia="微软雅黑" w:hAnsi="微软雅黑"/>
        </w:rPr>
        <w:t>之间的拓扑</w:t>
      </w:r>
      <w:r w:rsidRPr="006244B8">
        <w:rPr>
          <w:rFonts w:ascii="微软雅黑" w:eastAsia="微软雅黑" w:hAnsi="微软雅黑" w:hint="eastAsia"/>
        </w:rPr>
        <w:t>关系图，展示</w:t>
      </w:r>
      <w:r w:rsidRPr="006244B8">
        <w:rPr>
          <w:rFonts w:ascii="微软雅黑" w:eastAsia="微软雅黑" w:hAnsi="微软雅黑"/>
        </w:rPr>
        <w:t>出拓扑结构是链形还是环形</w:t>
      </w:r>
      <w:r w:rsidRPr="006244B8">
        <w:rPr>
          <w:rFonts w:ascii="微软雅黑" w:eastAsia="微软雅黑" w:hAnsi="微软雅黑" w:hint="eastAsia"/>
        </w:rPr>
        <w:t>，需</w:t>
      </w:r>
      <w:r w:rsidRPr="006244B8">
        <w:rPr>
          <w:rFonts w:ascii="微软雅黑" w:eastAsia="微软雅黑" w:hAnsi="微软雅黑"/>
        </w:rPr>
        <w:t>包含：</w:t>
      </w:r>
    </w:p>
    <w:p w14:paraId="240B9415" w14:textId="372D1285" w:rsidR="007302E4" w:rsidRDefault="007302E4" w:rsidP="006478EB">
      <w:pPr>
        <w:pStyle w:val="af2"/>
        <w:widowControl/>
        <w:numPr>
          <w:ilvl w:val="0"/>
          <w:numId w:val="575"/>
        </w:numPr>
        <w:ind w:firstLineChars="0"/>
        <w:jc w:val="left"/>
        <w:rPr>
          <w:rFonts w:ascii="微软雅黑" w:eastAsia="微软雅黑" w:hAnsi="微软雅黑"/>
        </w:rPr>
      </w:pPr>
      <w:r>
        <w:rPr>
          <w:rFonts w:ascii="微软雅黑" w:eastAsia="微软雅黑" w:hAnsi="微软雅黑" w:hint="eastAsia"/>
        </w:rPr>
        <w:t>成员交换机的堆叠成员</w:t>
      </w:r>
      <w:r>
        <w:rPr>
          <w:rFonts w:ascii="微软雅黑" w:eastAsia="微软雅黑" w:hAnsi="微软雅黑"/>
        </w:rPr>
        <w:t>ID</w:t>
      </w:r>
      <w:r w:rsidR="00D10E7E" w:rsidRPr="00531B2B">
        <w:rPr>
          <w:rFonts w:ascii="微软雅黑" w:eastAsia="微软雅黑" w:hAnsi="微软雅黑" w:hint="eastAsia"/>
          <w:strike/>
          <w:color w:val="B2B2B2"/>
        </w:rPr>
        <w:t>（当前</w:t>
      </w:r>
      <w:r w:rsidR="00D10E7E" w:rsidRPr="00531B2B">
        <w:rPr>
          <w:rFonts w:ascii="微软雅黑" w:eastAsia="微软雅黑" w:hAnsi="微软雅黑"/>
          <w:strike/>
          <w:color w:val="B2B2B2"/>
        </w:rPr>
        <w:t>设备ID和新设备</w:t>
      </w:r>
      <w:r w:rsidR="00AA4894" w:rsidRPr="00531B2B">
        <w:rPr>
          <w:rFonts w:ascii="微软雅黑" w:eastAsia="微软雅黑" w:hAnsi="微软雅黑" w:hint="eastAsia"/>
          <w:strike/>
          <w:color w:val="B2B2B2"/>
        </w:rPr>
        <w:t>预设</w:t>
      </w:r>
      <w:r w:rsidR="00D10E7E" w:rsidRPr="00531B2B">
        <w:rPr>
          <w:rFonts w:ascii="微软雅黑" w:eastAsia="微软雅黑" w:hAnsi="微软雅黑"/>
          <w:strike/>
          <w:color w:val="B2B2B2"/>
        </w:rPr>
        <w:t>ID</w:t>
      </w:r>
      <w:r w:rsidR="00D10E7E" w:rsidRPr="00531B2B">
        <w:rPr>
          <w:rFonts w:ascii="微软雅黑" w:eastAsia="微软雅黑" w:hAnsi="微软雅黑" w:hint="eastAsia"/>
          <w:strike/>
          <w:color w:val="B2B2B2"/>
        </w:rPr>
        <w:t>）</w:t>
      </w:r>
      <w:r>
        <w:rPr>
          <w:rFonts w:ascii="微软雅黑" w:eastAsia="微软雅黑" w:hAnsi="微软雅黑"/>
        </w:rPr>
        <w:t>、</w:t>
      </w:r>
      <w:r>
        <w:rPr>
          <w:rFonts w:ascii="微软雅黑" w:eastAsia="微软雅黑" w:hAnsi="微软雅黑" w:hint="eastAsia"/>
        </w:rPr>
        <w:t>角色</w:t>
      </w:r>
    </w:p>
    <w:p w14:paraId="6B3CC078" w14:textId="77777777" w:rsidR="007302E4" w:rsidRDefault="007302E4" w:rsidP="006478EB">
      <w:pPr>
        <w:pStyle w:val="af2"/>
        <w:widowControl/>
        <w:numPr>
          <w:ilvl w:val="0"/>
          <w:numId w:val="575"/>
        </w:numPr>
        <w:ind w:firstLineChars="0"/>
        <w:jc w:val="left"/>
        <w:rPr>
          <w:rFonts w:ascii="微软雅黑" w:eastAsia="微软雅黑" w:hAnsi="微软雅黑"/>
        </w:rPr>
      </w:pPr>
      <w:r>
        <w:rPr>
          <w:rFonts w:ascii="微软雅黑" w:eastAsia="微软雅黑" w:hAnsi="微软雅黑" w:hint="eastAsia"/>
        </w:rPr>
        <w:t>成员交换机</w:t>
      </w:r>
      <w:r>
        <w:rPr>
          <w:rFonts w:ascii="微软雅黑" w:eastAsia="微软雅黑" w:hAnsi="微软雅黑"/>
        </w:rPr>
        <w:t>的堆叠端口</w:t>
      </w:r>
      <w:r>
        <w:rPr>
          <w:rFonts w:ascii="微软雅黑" w:eastAsia="微软雅黑" w:hAnsi="微软雅黑" w:hint="eastAsia"/>
        </w:rPr>
        <w:t>1/2</w:t>
      </w:r>
    </w:p>
    <w:p w14:paraId="14B0A971" w14:textId="07B1483D" w:rsidR="007302E4" w:rsidRPr="00081300" w:rsidRDefault="007302E4" w:rsidP="006478EB">
      <w:pPr>
        <w:pStyle w:val="af2"/>
        <w:widowControl/>
        <w:numPr>
          <w:ilvl w:val="0"/>
          <w:numId w:val="575"/>
        </w:numPr>
        <w:ind w:firstLineChars="0"/>
        <w:jc w:val="left"/>
        <w:rPr>
          <w:rFonts w:ascii="微软雅黑" w:eastAsia="微软雅黑" w:hAnsi="微软雅黑"/>
        </w:rPr>
      </w:pPr>
      <w:r>
        <w:rPr>
          <w:rFonts w:ascii="微软雅黑" w:eastAsia="微软雅黑" w:hAnsi="微软雅黑" w:hint="eastAsia"/>
        </w:rPr>
        <w:t>成员交换机</w:t>
      </w:r>
      <w:r>
        <w:rPr>
          <w:rFonts w:ascii="微软雅黑" w:eastAsia="微软雅黑" w:hAnsi="微软雅黑"/>
        </w:rPr>
        <w:t>之间的</w:t>
      </w:r>
      <w:r>
        <w:rPr>
          <w:rFonts w:ascii="微软雅黑" w:eastAsia="微软雅黑" w:hAnsi="微软雅黑" w:hint="eastAsia"/>
        </w:rPr>
        <w:t>连线</w:t>
      </w:r>
      <w:r>
        <w:rPr>
          <w:rFonts w:ascii="微软雅黑" w:eastAsia="微软雅黑" w:hAnsi="微软雅黑"/>
        </w:rPr>
        <w:t>，须关联上</w:t>
      </w:r>
      <w:r>
        <w:rPr>
          <w:rFonts w:ascii="微软雅黑" w:eastAsia="微软雅黑" w:hAnsi="微软雅黑" w:hint="eastAsia"/>
        </w:rPr>
        <w:t>具体</w:t>
      </w:r>
      <w:r>
        <w:rPr>
          <w:rFonts w:ascii="微软雅黑" w:eastAsia="微软雅黑" w:hAnsi="微软雅黑"/>
        </w:rPr>
        <w:t>的堆叠</w:t>
      </w:r>
      <w:r w:rsidR="00AA4894">
        <w:rPr>
          <w:rFonts w:ascii="微软雅黑" w:eastAsia="微软雅黑" w:hAnsi="微软雅黑" w:hint="eastAsia"/>
        </w:rPr>
        <w:t>物理</w:t>
      </w:r>
      <w:r>
        <w:rPr>
          <w:rFonts w:ascii="微软雅黑" w:eastAsia="微软雅黑" w:hAnsi="微软雅黑"/>
        </w:rPr>
        <w:t>端口</w:t>
      </w:r>
    </w:p>
    <w:p w14:paraId="5861129D" w14:textId="719FE232" w:rsidR="007302E4" w:rsidRDefault="00584976" w:rsidP="00584976">
      <w:pPr>
        <w:widowControl/>
        <w:ind w:firstLineChars="200" w:firstLine="420"/>
        <w:jc w:val="left"/>
        <w:rPr>
          <w:rFonts w:ascii="微软雅黑" w:eastAsia="微软雅黑" w:hAnsi="微软雅黑"/>
        </w:rPr>
      </w:pPr>
      <w:r>
        <w:rPr>
          <w:rFonts w:ascii="微软雅黑" w:eastAsia="微软雅黑" w:hAnsi="微软雅黑" w:hint="eastAsia"/>
        </w:rPr>
        <w:t>点击</w:t>
      </w:r>
      <w:r>
        <w:rPr>
          <w:rFonts w:ascii="微软雅黑" w:eastAsia="微软雅黑" w:hAnsi="微软雅黑"/>
        </w:rPr>
        <w:t>备交换机和从交换机支持查看系统资源状态。</w:t>
      </w:r>
    </w:p>
    <w:p w14:paraId="3EF5739C" w14:textId="77777777" w:rsidR="00584976" w:rsidRDefault="00584976" w:rsidP="007302E4">
      <w:pPr>
        <w:widowControl/>
        <w:jc w:val="left"/>
        <w:rPr>
          <w:rFonts w:ascii="微软雅黑" w:eastAsia="微软雅黑" w:hAnsi="微软雅黑"/>
        </w:rPr>
      </w:pPr>
    </w:p>
    <w:p w14:paraId="1F140494" w14:textId="6CC076D0" w:rsidR="007302E4" w:rsidRDefault="00607C26" w:rsidP="007302E4">
      <w:pPr>
        <w:widowControl/>
        <w:jc w:val="left"/>
        <w:rPr>
          <w:rFonts w:ascii="微软雅黑" w:eastAsia="微软雅黑" w:hAnsi="微软雅黑"/>
        </w:rPr>
      </w:pPr>
      <w:r>
        <w:rPr>
          <w:rFonts w:ascii="微软雅黑" w:eastAsia="微软雅黑" w:hAnsi="微软雅黑" w:hint="eastAsia"/>
        </w:rPr>
        <w:t>（三）</w:t>
      </w:r>
      <w:r w:rsidR="007302E4">
        <w:rPr>
          <w:rFonts w:ascii="微软雅黑" w:eastAsia="微软雅黑" w:hAnsi="微软雅黑" w:hint="eastAsia"/>
        </w:rPr>
        <w:t>设备</w:t>
      </w:r>
      <w:r w:rsidR="00D10E7E">
        <w:rPr>
          <w:rFonts w:ascii="微软雅黑" w:eastAsia="微软雅黑" w:hAnsi="微软雅黑" w:hint="eastAsia"/>
        </w:rPr>
        <w:t>功能</w:t>
      </w:r>
      <w:r w:rsidR="007302E4">
        <w:rPr>
          <w:rFonts w:ascii="微软雅黑" w:eastAsia="微软雅黑" w:hAnsi="微软雅黑"/>
        </w:rPr>
        <w:t>配置</w:t>
      </w:r>
    </w:p>
    <w:p w14:paraId="5E0058B0" w14:textId="77777777" w:rsidR="007302E4" w:rsidRDefault="007302E4" w:rsidP="007302E4">
      <w:pPr>
        <w:widowControl/>
        <w:ind w:firstLine="420"/>
        <w:jc w:val="left"/>
        <w:rPr>
          <w:rFonts w:ascii="微软雅黑" w:eastAsia="微软雅黑" w:hAnsi="微软雅黑"/>
        </w:rPr>
      </w:pPr>
      <w:r>
        <w:rPr>
          <w:rFonts w:ascii="微软雅黑" w:eastAsia="微软雅黑" w:hAnsi="微软雅黑" w:hint="eastAsia"/>
        </w:rPr>
        <w:lastRenderedPageBreak/>
        <w:t>堆叠</w:t>
      </w:r>
      <w:r>
        <w:rPr>
          <w:rFonts w:ascii="微软雅黑" w:eastAsia="微软雅黑" w:hAnsi="微软雅黑"/>
        </w:rPr>
        <w:t>建立后，所有成员交换机虚拟化为一台设备，在主交换机上进行功能配置</w:t>
      </w:r>
      <w:r>
        <w:rPr>
          <w:rFonts w:ascii="微软雅黑" w:eastAsia="微软雅黑" w:hAnsi="微软雅黑" w:hint="eastAsia"/>
        </w:rPr>
        <w:t>。全文</w:t>
      </w:r>
      <w:r>
        <w:rPr>
          <w:rFonts w:ascii="微软雅黑" w:eastAsia="微软雅黑" w:hAnsi="微软雅黑"/>
        </w:rPr>
        <w:t>第</w:t>
      </w:r>
      <w:r>
        <w:rPr>
          <w:rFonts w:ascii="微软雅黑" w:eastAsia="微软雅黑" w:hAnsi="微软雅黑" w:hint="eastAsia"/>
        </w:rPr>
        <w:t>4章</w:t>
      </w:r>
      <w:r>
        <w:rPr>
          <w:rFonts w:ascii="微软雅黑" w:eastAsia="微软雅黑" w:hAnsi="微软雅黑"/>
        </w:rPr>
        <w:t>-第</w:t>
      </w:r>
      <w:r>
        <w:rPr>
          <w:rFonts w:ascii="微软雅黑" w:eastAsia="微软雅黑" w:hAnsi="微软雅黑" w:hint="eastAsia"/>
        </w:rPr>
        <w:t>14章Web</w:t>
      </w:r>
      <w:r>
        <w:rPr>
          <w:rFonts w:ascii="微软雅黑" w:eastAsia="微软雅黑" w:hAnsi="微软雅黑"/>
        </w:rPr>
        <w:t xml:space="preserve"> GUI需求改动点如下</w:t>
      </w:r>
      <w:r>
        <w:rPr>
          <w:rFonts w:ascii="微软雅黑" w:eastAsia="微软雅黑" w:hAnsi="微软雅黑" w:hint="eastAsia"/>
        </w:rPr>
        <w:t>表</w:t>
      </w:r>
      <w:r>
        <w:rPr>
          <w:rFonts w:ascii="微软雅黑" w:eastAsia="微软雅黑" w:hAnsi="微软雅黑"/>
        </w:rPr>
        <w:t>：</w:t>
      </w:r>
    </w:p>
    <w:tbl>
      <w:tblPr>
        <w:tblStyle w:val="ac"/>
        <w:tblW w:w="0" w:type="auto"/>
        <w:tblLook w:val="04A0" w:firstRow="1" w:lastRow="0" w:firstColumn="1" w:lastColumn="0" w:noHBand="0" w:noVBand="1"/>
      </w:tblPr>
      <w:tblGrid>
        <w:gridCol w:w="1838"/>
        <w:gridCol w:w="6458"/>
      </w:tblGrid>
      <w:tr w:rsidR="007302E4" w:rsidRPr="00D02663" w14:paraId="3097BF24" w14:textId="77777777" w:rsidTr="00200172">
        <w:tc>
          <w:tcPr>
            <w:tcW w:w="1838" w:type="dxa"/>
          </w:tcPr>
          <w:p w14:paraId="4E57373F" w14:textId="77777777" w:rsidR="007302E4" w:rsidRPr="00D02663" w:rsidRDefault="007302E4" w:rsidP="00200172">
            <w:pPr>
              <w:widowControl/>
              <w:jc w:val="center"/>
              <w:rPr>
                <w:rFonts w:asciiTheme="minorEastAsia" w:hAnsiTheme="minorEastAsia"/>
                <w:b/>
              </w:rPr>
            </w:pPr>
            <w:r w:rsidRPr="00D02663">
              <w:rPr>
                <w:rFonts w:asciiTheme="minorEastAsia" w:hAnsiTheme="minorEastAsia" w:hint="eastAsia"/>
                <w:b/>
              </w:rPr>
              <w:t>模块</w:t>
            </w:r>
          </w:p>
        </w:tc>
        <w:tc>
          <w:tcPr>
            <w:tcW w:w="6458" w:type="dxa"/>
          </w:tcPr>
          <w:p w14:paraId="02EF4787" w14:textId="77777777" w:rsidR="007302E4" w:rsidRPr="00D02663" w:rsidRDefault="007302E4" w:rsidP="00200172">
            <w:pPr>
              <w:widowControl/>
              <w:jc w:val="center"/>
              <w:rPr>
                <w:rFonts w:asciiTheme="minorEastAsia" w:hAnsiTheme="minorEastAsia"/>
                <w:b/>
              </w:rPr>
            </w:pPr>
            <w:r w:rsidRPr="00D02663">
              <w:rPr>
                <w:rFonts w:asciiTheme="minorEastAsia" w:hAnsiTheme="minorEastAsia" w:hint="eastAsia"/>
                <w:b/>
              </w:rPr>
              <w:t>修改点</w:t>
            </w:r>
          </w:p>
        </w:tc>
      </w:tr>
      <w:tr w:rsidR="007302E4" w:rsidRPr="00D02663" w14:paraId="52C8841A" w14:textId="77777777" w:rsidTr="00200172">
        <w:tc>
          <w:tcPr>
            <w:tcW w:w="8296" w:type="dxa"/>
            <w:gridSpan w:val="2"/>
          </w:tcPr>
          <w:p w14:paraId="488C8B4A"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概览</w:t>
            </w:r>
          </w:p>
        </w:tc>
      </w:tr>
      <w:tr w:rsidR="00DA627B" w:rsidRPr="00D02663" w14:paraId="543EE0CD" w14:textId="77777777" w:rsidTr="0056173D">
        <w:tc>
          <w:tcPr>
            <w:tcW w:w="1838" w:type="dxa"/>
          </w:tcPr>
          <w:p w14:paraId="4BF86DCD" w14:textId="0B42FBC2" w:rsidR="00DA627B" w:rsidRDefault="00DA627B" w:rsidP="0056173D">
            <w:pPr>
              <w:widowControl/>
              <w:jc w:val="left"/>
              <w:rPr>
                <w:rFonts w:asciiTheme="minorEastAsia" w:hAnsiTheme="minorEastAsia"/>
              </w:rPr>
            </w:pPr>
            <w:r>
              <w:rPr>
                <w:rFonts w:asciiTheme="minorEastAsia" w:hAnsiTheme="minorEastAsia" w:hint="eastAsia"/>
              </w:rPr>
              <w:t>系统信息</w:t>
            </w:r>
          </w:p>
        </w:tc>
        <w:tc>
          <w:tcPr>
            <w:tcW w:w="6458" w:type="dxa"/>
          </w:tcPr>
          <w:p w14:paraId="149932CF" w14:textId="49EBADA4" w:rsidR="00DA627B" w:rsidRDefault="00DA627B" w:rsidP="0056173D">
            <w:pPr>
              <w:widowControl/>
              <w:jc w:val="left"/>
              <w:rPr>
                <w:rFonts w:asciiTheme="minorEastAsia" w:hAnsiTheme="minorEastAsia"/>
              </w:rPr>
            </w:pPr>
            <w:r>
              <w:rPr>
                <w:rFonts w:asciiTheme="minorEastAsia" w:hAnsiTheme="minorEastAsia" w:hint="eastAsia"/>
              </w:rPr>
              <w:t>1.资源状态</w:t>
            </w:r>
            <w:r>
              <w:rPr>
                <w:rFonts w:asciiTheme="minorEastAsia" w:hAnsiTheme="minorEastAsia"/>
              </w:rPr>
              <w:t>部分分设备查看</w:t>
            </w:r>
            <w:r>
              <w:rPr>
                <w:rFonts w:asciiTheme="minorEastAsia" w:hAnsiTheme="minorEastAsia" w:hint="eastAsia"/>
              </w:rPr>
              <w:t>（与拓扑</w:t>
            </w:r>
            <w:r>
              <w:rPr>
                <w:rFonts w:asciiTheme="minorEastAsia" w:hAnsiTheme="minorEastAsia"/>
              </w:rPr>
              <w:t>里的查看</w:t>
            </w:r>
            <w:r>
              <w:rPr>
                <w:rFonts w:asciiTheme="minorEastAsia" w:hAnsiTheme="minorEastAsia" w:hint="eastAsia"/>
              </w:rPr>
              <w:t>资源状态</w:t>
            </w:r>
            <w:r>
              <w:rPr>
                <w:rFonts w:asciiTheme="minorEastAsia" w:hAnsiTheme="minorEastAsia"/>
              </w:rPr>
              <w:t>为同一内容</w:t>
            </w:r>
            <w:r>
              <w:rPr>
                <w:rFonts w:asciiTheme="minorEastAsia" w:hAnsiTheme="minorEastAsia" w:hint="eastAsia"/>
              </w:rPr>
              <w:t>）</w:t>
            </w:r>
          </w:p>
        </w:tc>
      </w:tr>
      <w:tr w:rsidR="007302E4" w:rsidRPr="00D02663" w14:paraId="4DF02971" w14:textId="77777777" w:rsidTr="00200172">
        <w:tc>
          <w:tcPr>
            <w:tcW w:w="1838" w:type="dxa"/>
          </w:tcPr>
          <w:p w14:paraId="7180BAB3"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接口</w:t>
            </w:r>
            <w:r>
              <w:rPr>
                <w:rFonts w:asciiTheme="minorEastAsia" w:hAnsiTheme="minorEastAsia"/>
              </w:rPr>
              <w:t>信息</w:t>
            </w:r>
          </w:p>
        </w:tc>
        <w:tc>
          <w:tcPr>
            <w:tcW w:w="6458" w:type="dxa"/>
          </w:tcPr>
          <w:p w14:paraId="72875C63" w14:textId="77777777" w:rsidR="007302E4" w:rsidRPr="007E104A" w:rsidRDefault="007302E4" w:rsidP="00200172">
            <w:pPr>
              <w:widowControl/>
              <w:jc w:val="left"/>
              <w:rPr>
                <w:rFonts w:asciiTheme="minorEastAsia" w:hAnsiTheme="minorEastAsia"/>
              </w:rPr>
            </w:pPr>
            <w:r>
              <w:rPr>
                <w:rFonts w:asciiTheme="minorEastAsia" w:hAnsiTheme="minorEastAsia" w:hint="eastAsia"/>
              </w:rPr>
              <w:t>1.显示</w:t>
            </w:r>
            <w:r>
              <w:rPr>
                <w:rFonts w:asciiTheme="minorEastAsia" w:hAnsiTheme="minorEastAsia"/>
              </w:rPr>
              <w:t>所有成员交换机的</w:t>
            </w:r>
            <w:r>
              <w:rPr>
                <w:rFonts w:asciiTheme="minorEastAsia" w:hAnsiTheme="minorEastAsia" w:hint="eastAsia"/>
              </w:rPr>
              <w:t>接口</w:t>
            </w:r>
            <w:r>
              <w:rPr>
                <w:rFonts w:asciiTheme="minorEastAsia" w:hAnsiTheme="minorEastAsia"/>
              </w:rPr>
              <w:t>，接口编号规则详见上述功能概述</w:t>
            </w:r>
            <w:r>
              <w:rPr>
                <w:rFonts w:asciiTheme="minorEastAsia" w:hAnsiTheme="minorEastAsia" w:hint="eastAsia"/>
              </w:rPr>
              <w:t>（设备</w:t>
            </w:r>
            <w:r>
              <w:rPr>
                <w:rFonts w:asciiTheme="minorEastAsia" w:hAnsiTheme="minorEastAsia"/>
              </w:rPr>
              <w:t>ID/0/</w:t>
            </w:r>
            <w:r>
              <w:rPr>
                <w:rFonts w:asciiTheme="minorEastAsia" w:hAnsiTheme="minorEastAsia" w:hint="eastAsia"/>
              </w:rPr>
              <w:t>端口ID），</w:t>
            </w:r>
            <w:r>
              <w:rPr>
                <w:rFonts w:asciiTheme="minorEastAsia" w:hAnsiTheme="minorEastAsia"/>
              </w:rPr>
              <w:t>涉及接口编号的下同</w:t>
            </w:r>
          </w:p>
        </w:tc>
      </w:tr>
      <w:tr w:rsidR="007302E4" w:rsidRPr="00D02663" w14:paraId="76A59F96" w14:textId="77777777" w:rsidTr="00200172">
        <w:tc>
          <w:tcPr>
            <w:tcW w:w="8296" w:type="dxa"/>
            <w:gridSpan w:val="2"/>
          </w:tcPr>
          <w:p w14:paraId="1172A80C" w14:textId="77777777" w:rsidR="007302E4" w:rsidRPr="00212434" w:rsidRDefault="007302E4" w:rsidP="00200172">
            <w:pPr>
              <w:widowControl/>
              <w:jc w:val="left"/>
              <w:rPr>
                <w:rFonts w:asciiTheme="minorEastAsia" w:hAnsiTheme="minorEastAsia"/>
              </w:rPr>
            </w:pPr>
            <w:r>
              <w:rPr>
                <w:rFonts w:asciiTheme="minorEastAsia" w:hAnsiTheme="minorEastAsia" w:hint="eastAsia"/>
              </w:rPr>
              <w:t>以太网</w:t>
            </w:r>
            <w:r>
              <w:rPr>
                <w:rFonts w:asciiTheme="minorEastAsia" w:hAnsiTheme="minorEastAsia"/>
              </w:rPr>
              <w:t>业务</w:t>
            </w:r>
          </w:p>
        </w:tc>
      </w:tr>
      <w:tr w:rsidR="007302E4" w:rsidRPr="00D02663" w14:paraId="0C6C42EE" w14:textId="77777777" w:rsidTr="00200172">
        <w:tc>
          <w:tcPr>
            <w:tcW w:w="1838" w:type="dxa"/>
          </w:tcPr>
          <w:p w14:paraId="4AE8256B"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端口基本配置</w:t>
            </w:r>
          </w:p>
        </w:tc>
        <w:tc>
          <w:tcPr>
            <w:tcW w:w="6458" w:type="dxa"/>
          </w:tcPr>
          <w:p w14:paraId="46F05150" w14:textId="77777777" w:rsidR="007302E4" w:rsidRPr="00212434" w:rsidRDefault="007302E4" w:rsidP="00200172">
            <w:pPr>
              <w:widowControl/>
              <w:jc w:val="left"/>
              <w:rPr>
                <w:rFonts w:asciiTheme="minorEastAsia" w:hAnsiTheme="minorEastAsia"/>
              </w:rPr>
            </w:pPr>
            <w:r>
              <w:rPr>
                <w:rFonts w:asciiTheme="minorEastAsia" w:hAnsiTheme="minorEastAsia" w:hint="eastAsia"/>
              </w:rPr>
              <w:t>1.显示</w:t>
            </w:r>
            <w:r>
              <w:rPr>
                <w:rFonts w:asciiTheme="minorEastAsia" w:hAnsiTheme="minorEastAsia"/>
              </w:rPr>
              <w:t>所有成员交换机的端口</w:t>
            </w:r>
            <w:r>
              <w:rPr>
                <w:rFonts w:asciiTheme="minorEastAsia" w:hAnsiTheme="minorEastAsia" w:hint="eastAsia"/>
              </w:rPr>
              <w:t>进行配置</w:t>
            </w:r>
            <w:r>
              <w:rPr>
                <w:rFonts w:asciiTheme="minorEastAsia" w:hAnsiTheme="minorEastAsia"/>
              </w:rPr>
              <w:t>，</w:t>
            </w:r>
            <w:r>
              <w:rPr>
                <w:rFonts w:asciiTheme="minorEastAsia" w:hAnsiTheme="minorEastAsia" w:hint="eastAsia"/>
              </w:rPr>
              <w:t>支持分页</w:t>
            </w:r>
          </w:p>
        </w:tc>
      </w:tr>
      <w:tr w:rsidR="007302E4" w:rsidRPr="00D02663" w14:paraId="49DBF47A" w14:textId="77777777" w:rsidTr="00200172">
        <w:tc>
          <w:tcPr>
            <w:tcW w:w="1838" w:type="dxa"/>
          </w:tcPr>
          <w:p w14:paraId="30506846" w14:textId="77777777" w:rsidR="007302E4" w:rsidRPr="00212434" w:rsidRDefault="007302E4" w:rsidP="00200172">
            <w:pPr>
              <w:widowControl/>
              <w:jc w:val="left"/>
              <w:rPr>
                <w:rFonts w:asciiTheme="minorEastAsia" w:hAnsiTheme="minorEastAsia"/>
              </w:rPr>
            </w:pPr>
            <w:r>
              <w:rPr>
                <w:rFonts w:asciiTheme="minorEastAsia" w:hAnsiTheme="minorEastAsia" w:hint="eastAsia"/>
              </w:rPr>
              <w:t>流量统计</w:t>
            </w:r>
          </w:p>
        </w:tc>
        <w:tc>
          <w:tcPr>
            <w:tcW w:w="6458" w:type="dxa"/>
          </w:tcPr>
          <w:p w14:paraId="17BD07AB"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1.显示所有</w:t>
            </w:r>
            <w:r>
              <w:rPr>
                <w:rFonts w:asciiTheme="minorEastAsia" w:hAnsiTheme="minorEastAsia"/>
              </w:rPr>
              <w:t>成员交换机的接口流量信息，支持分页</w:t>
            </w:r>
          </w:p>
        </w:tc>
      </w:tr>
      <w:tr w:rsidR="007302E4" w:rsidRPr="00D02663" w14:paraId="748697CB" w14:textId="77777777" w:rsidTr="00200172">
        <w:tc>
          <w:tcPr>
            <w:tcW w:w="1838" w:type="dxa"/>
          </w:tcPr>
          <w:p w14:paraId="163EBF7E"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端口</w:t>
            </w:r>
            <w:r>
              <w:rPr>
                <w:rFonts w:asciiTheme="minorEastAsia" w:hAnsiTheme="minorEastAsia"/>
              </w:rPr>
              <w:t>自动恢复</w:t>
            </w:r>
          </w:p>
        </w:tc>
        <w:tc>
          <w:tcPr>
            <w:tcW w:w="6458" w:type="dxa"/>
          </w:tcPr>
          <w:p w14:paraId="00451015" w14:textId="1CBF7639" w:rsidR="007302E4" w:rsidRPr="00212434" w:rsidRDefault="007302E4" w:rsidP="00200172">
            <w:pPr>
              <w:widowControl/>
              <w:jc w:val="left"/>
              <w:rPr>
                <w:rFonts w:asciiTheme="minorEastAsia" w:hAnsiTheme="minorEastAsia"/>
              </w:rPr>
            </w:pPr>
            <w:r>
              <w:rPr>
                <w:rFonts w:asciiTheme="minorEastAsia" w:hAnsiTheme="minorEastAsia" w:hint="eastAsia"/>
              </w:rPr>
              <w:t>1.显示</w:t>
            </w:r>
            <w:r>
              <w:rPr>
                <w:rFonts w:asciiTheme="minorEastAsia" w:hAnsiTheme="minorEastAsia"/>
              </w:rPr>
              <w:t>所有成员</w:t>
            </w:r>
            <w:r>
              <w:rPr>
                <w:rFonts w:asciiTheme="minorEastAsia" w:hAnsiTheme="minorEastAsia" w:hint="eastAsia"/>
              </w:rPr>
              <w:t>交换机</w:t>
            </w:r>
            <w:r>
              <w:rPr>
                <w:rFonts w:asciiTheme="minorEastAsia" w:hAnsiTheme="minorEastAsia"/>
              </w:rPr>
              <w:t>的端口ErrDisable</w:t>
            </w:r>
            <w:r>
              <w:rPr>
                <w:rFonts w:asciiTheme="minorEastAsia" w:hAnsiTheme="minorEastAsia" w:hint="eastAsia"/>
              </w:rPr>
              <w:t>原因</w:t>
            </w:r>
            <w:r>
              <w:rPr>
                <w:rFonts w:asciiTheme="minorEastAsia" w:hAnsiTheme="minorEastAsia"/>
              </w:rPr>
              <w:t>和</w:t>
            </w:r>
            <w:r>
              <w:rPr>
                <w:rFonts w:asciiTheme="minorEastAsia" w:hAnsiTheme="minorEastAsia" w:hint="eastAsia"/>
              </w:rPr>
              <w:t>剩余</w:t>
            </w:r>
            <w:r>
              <w:rPr>
                <w:rFonts w:asciiTheme="minorEastAsia" w:hAnsiTheme="minorEastAsia"/>
              </w:rPr>
              <w:t>恢复时间</w:t>
            </w:r>
            <w:r w:rsidR="004F2E20">
              <w:rPr>
                <w:rFonts w:asciiTheme="minorEastAsia" w:hAnsiTheme="minorEastAsia" w:hint="eastAsia"/>
              </w:rPr>
              <w:t>，</w:t>
            </w:r>
            <w:r w:rsidR="004F2E20">
              <w:rPr>
                <w:rFonts w:asciiTheme="minorEastAsia" w:hAnsiTheme="minorEastAsia"/>
              </w:rPr>
              <w:t>支持分页</w:t>
            </w:r>
          </w:p>
        </w:tc>
      </w:tr>
      <w:tr w:rsidR="007302E4" w:rsidRPr="00D02663" w14:paraId="5121B98D" w14:textId="77777777" w:rsidTr="00200172">
        <w:tc>
          <w:tcPr>
            <w:tcW w:w="1838" w:type="dxa"/>
          </w:tcPr>
          <w:p w14:paraId="6A7A405B"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链路聚合</w:t>
            </w:r>
          </w:p>
        </w:tc>
        <w:tc>
          <w:tcPr>
            <w:tcW w:w="6458" w:type="dxa"/>
          </w:tcPr>
          <w:p w14:paraId="6F03C3CA" w14:textId="287AD624" w:rsidR="007302E4" w:rsidRDefault="007302E4" w:rsidP="00200172">
            <w:pPr>
              <w:widowControl/>
              <w:jc w:val="left"/>
              <w:rPr>
                <w:rFonts w:asciiTheme="minorEastAsia" w:hAnsiTheme="minorEastAsia"/>
              </w:rPr>
            </w:pPr>
            <w:r>
              <w:rPr>
                <w:rFonts w:asciiTheme="minorEastAsia" w:hAnsiTheme="minorEastAsia" w:hint="eastAsia"/>
              </w:rPr>
              <w:t>1.链路聚合</w:t>
            </w:r>
            <w:r>
              <w:rPr>
                <w:rFonts w:asciiTheme="minorEastAsia" w:hAnsiTheme="minorEastAsia"/>
              </w:rPr>
              <w:t>接口个数</w:t>
            </w:r>
            <w:r w:rsidR="004E59E6">
              <w:rPr>
                <w:rFonts w:asciiTheme="minorEastAsia" w:hAnsiTheme="minorEastAsia" w:hint="eastAsia"/>
              </w:rPr>
              <w:t>，按</w:t>
            </w:r>
            <w:r w:rsidR="004E59E6">
              <w:rPr>
                <w:rFonts w:asciiTheme="minorEastAsia" w:hAnsiTheme="minorEastAsia"/>
              </w:rPr>
              <w:t>芯片上限+实测进行显示</w:t>
            </w:r>
            <w:r w:rsidRPr="00212434">
              <w:rPr>
                <w:rFonts w:asciiTheme="minorEastAsia" w:hAnsiTheme="minorEastAsia" w:hint="eastAsia"/>
                <w:color w:val="FF0000"/>
              </w:rPr>
              <w:t>[</w:t>
            </w:r>
            <w:r w:rsidRPr="00212434">
              <w:rPr>
                <w:rFonts w:asciiTheme="minorEastAsia" w:hAnsiTheme="minorEastAsia"/>
                <w:color w:val="FF0000"/>
              </w:rPr>
              <w:t>TBD</w:t>
            </w:r>
            <w:r w:rsidRPr="00212434">
              <w:rPr>
                <w:rFonts w:asciiTheme="minorEastAsia" w:hAnsiTheme="minorEastAsia" w:hint="eastAsia"/>
                <w:color w:val="FF0000"/>
              </w:rPr>
              <w:t>]</w:t>
            </w:r>
          </w:p>
          <w:p w14:paraId="7E7B0953" w14:textId="32F04A8C" w:rsidR="007302E4" w:rsidRPr="00D02663" w:rsidRDefault="007302E4" w:rsidP="00D04F49">
            <w:pPr>
              <w:widowControl/>
              <w:jc w:val="left"/>
              <w:rPr>
                <w:rFonts w:asciiTheme="minorEastAsia" w:hAnsiTheme="minorEastAsia"/>
              </w:rPr>
            </w:pPr>
            <w:r>
              <w:rPr>
                <w:rFonts w:asciiTheme="minorEastAsia" w:hAnsiTheme="minorEastAsia"/>
              </w:rPr>
              <w:t>2.</w:t>
            </w:r>
            <w:r>
              <w:rPr>
                <w:rFonts w:asciiTheme="minorEastAsia" w:hAnsiTheme="minorEastAsia" w:hint="eastAsia"/>
              </w:rPr>
              <w:t>聚合组</w:t>
            </w:r>
            <w:r>
              <w:rPr>
                <w:rFonts w:asciiTheme="minorEastAsia" w:hAnsiTheme="minorEastAsia"/>
              </w:rPr>
              <w:t>编辑</w:t>
            </w:r>
            <w:r>
              <w:rPr>
                <w:rFonts w:asciiTheme="minorEastAsia" w:hAnsiTheme="minorEastAsia" w:hint="eastAsia"/>
              </w:rPr>
              <w:t>，</w:t>
            </w:r>
            <w:r>
              <w:rPr>
                <w:rFonts w:asciiTheme="minorEastAsia" w:hAnsiTheme="minorEastAsia"/>
              </w:rPr>
              <w:t>支持的端口需包括所有成员交换机的端口</w:t>
            </w:r>
            <w:r w:rsidR="00D04F49">
              <w:rPr>
                <w:rFonts w:asciiTheme="minorEastAsia" w:hAnsiTheme="minorEastAsia" w:hint="eastAsia"/>
              </w:rPr>
              <w:t>（不包括</w:t>
            </w:r>
            <w:r w:rsidR="00D04F49">
              <w:rPr>
                <w:rFonts w:asciiTheme="minorEastAsia" w:hAnsiTheme="minorEastAsia"/>
              </w:rPr>
              <w:t>堆叠</w:t>
            </w:r>
            <w:r w:rsidR="00D04F49">
              <w:rPr>
                <w:rFonts w:asciiTheme="minorEastAsia" w:hAnsiTheme="minorEastAsia" w:hint="eastAsia"/>
              </w:rPr>
              <w:t>端口1/2里</w:t>
            </w:r>
            <w:r w:rsidR="00D04F49">
              <w:rPr>
                <w:rFonts w:asciiTheme="minorEastAsia" w:hAnsiTheme="minorEastAsia"/>
              </w:rPr>
              <w:t>的</w:t>
            </w:r>
            <w:r w:rsidR="00D04F49">
              <w:rPr>
                <w:rFonts w:asciiTheme="minorEastAsia" w:hAnsiTheme="minorEastAsia" w:hint="eastAsia"/>
              </w:rPr>
              <w:t>物理口）</w:t>
            </w:r>
          </w:p>
        </w:tc>
      </w:tr>
      <w:tr w:rsidR="007302E4" w:rsidRPr="00D02663" w14:paraId="76992861" w14:textId="77777777" w:rsidTr="00200172">
        <w:tc>
          <w:tcPr>
            <w:tcW w:w="1838" w:type="dxa"/>
          </w:tcPr>
          <w:p w14:paraId="15D82E91" w14:textId="77777777" w:rsidR="007302E4" w:rsidRDefault="007302E4" w:rsidP="00200172">
            <w:pPr>
              <w:widowControl/>
              <w:jc w:val="left"/>
              <w:rPr>
                <w:rFonts w:asciiTheme="minorEastAsia" w:hAnsiTheme="minorEastAsia"/>
              </w:rPr>
            </w:pPr>
            <w:r>
              <w:rPr>
                <w:rFonts w:asciiTheme="minorEastAsia" w:hAnsiTheme="minorEastAsia" w:hint="eastAsia"/>
              </w:rPr>
              <w:t>MAC</w:t>
            </w:r>
            <w:r>
              <w:rPr>
                <w:rFonts w:asciiTheme="minorEastAsia" w:hAnsiTheme="minorEastAsia"/>
              </w:rPr>
              <w:t>表</w:t>
            </w:r>
          </w:p>
        </w:tc>
        <w:tc>
          <w:tcPr>
            <w:tcW w:w="6458" w:type="dxa"/>
          </w:tcPr>
          <w:p w14:paraId="217F2A13" w14:textId="77777777" w:rsidR="007302E4"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MAC</w:t>
            </w:r>
            <w:r>
              <w:rPr>
                <w:rFonts w:asciiTheme="minorEastAsia" w:hAnsiTheme="minorEastAsia" w:hint="eastAsia"/>
              </w:rPr>
              <w:t>动态</w:t>
            </w:r>
            <w:r>
              <w:rPr>
                <w:rFonts w:asciiTheme="minorEastAsia" w:hAnsiTheme="minorEastAsia"/>
              </w:rPr>
              <w:t>地址：可关联的端口包括所有成员交换机的端口</w:t>
            </w:r>
          </w:p>
          <w:p w14:paraId="267DD3A0" w14:textId="77777777" w:rsidR="007302E4" w:rsidRDefault="007302E4" w:rsidP="00200172">
            <w:pPr>
              <w:widowControl/>
              <w:jc w:val="left"/>
              <w:rPr>
                <w:rFonts w:asciiTheme="minorEastAsia" w:hAnsiTheme="minorEastAsia"/>
              </w:rPr>
            </w:pPr>
            <w:r>
              <w:rPr>
                <w:rFonts w:asciiTheme="minorEastAsia" w:hAnsiTheme="minorEastAsia" w:hint="eastAsia"/>
              </w:rPr>
              <w:t>2.静态</w:t>
            </w:r>
            <w:r>
              <w:rPr>
                <w:rFonts w:asciiTheme="minorEastAsia" w:hAnsiTheme="minorEastAsia"/>
              </w:rPr>
              <w:t>MAC地址：</w:t>
            </w:r>
            <w:r>
              <w:rPr>
                <w:rFonts w:asciiTheme="minorEastAsia" w:hAnsiTheme="minorEastAsia" w:hint="eastAsia"/>
              </w:rPr>
              <w:t>添加/编辑 端口</w:t>
            </w:r>
            <w:r>
              <w:rPr>
                <w:rFonts w:asciiTheme="minorEastAsia" w:hAnsiTheme="minorEastAsia"/>
              </w:rPr>
              <w:t>包括所有成员交换机的端口</w:t>
            </w:r>
          </w:p>
          <w:p w14:paraId="442C67DB" w14:textId="77777777" w:rsidR="007302E4" w:rsidRPr="003846C3" w:rsidRDefault="007302E4" w:rsidP="00200172">
            <w:pPr>
              <w:widowControl/>
              <w:jc w:val="left"/>
              <w:rPr>
                <w:rFonts w:asciiTheme="minorEastAsia" w:hAnsiTheme="minorEastAsia"/>
              </w:rPr>
            </w:pPr>
            <w:r>
              <w:rPr>
                <w:rFonts w:asciiTheme="minorEastAsia" w:hAnsiTheme="minorEastAsia"/>
              </w:rPr>
              <w:t>3.</w:t>
            </w:r>
            <w:r>
              <w:rPr>
                <w:rFonts w:asciiTheme="minorEastAsia" w:hAnsiTheme="minorEastAsia" w:hint="eastAsia"/>
              </w:rPr>
              <w:t>黑洞</w:t>
            </w:r>
            <w:r>
              <w:rPr>
                <w:rFonts w:asciiTheme="minorEastAsia" w:hAnsiTheme="minorEastAsia"/>
              </w:rPr>
              <w:t>地址：添加</w:t>
            </w:r>
            <w:r>
              <w:rPr>
                <w:rFonts w:asciiTheme="minorEastAsia" w:hAnsiTheme="minorEastAsia" w:hint="eastAsia"/>
              </w:rPr>
              <w:t>/编辑 端口</w:t>
            </w:r>
            <w:r>
              <w:rPr>
                <w:rFonts w:asciiTheme="minorEastAsia" w:hAnsiTheme="minorEastAsia"/>
              </w:rPr>
              <w:t>包括所有成员交换机的端口</w:t>
            </w:r>
          </w:p>
        </w:tc>
      </w:tr>
      <w:tr w:rsidR="007302E4" w:rsidRPr="00671811" w14:paraId="01F93C39" w14:textId="77777777" w:rsidTr="00200172">
        <w:tc>
          <w:tcPr>
            <w:tcW w:w="1838" w:type="dxa"/>
          </w:tcPr>
          <w:p w14:paraId="6CAEF9B0" w14:textId="77777777" w:rsidR="007302E4" w:rsidRDefault="007302E4" w:rsidP="00200172">
            <w:pPr>
              <w:widowControl/>
              <w:jc w:val="left"/>
              <w:rPr>
                <w:rFonts w:asciiTheme="minorEastAsia" w:hAnsiTheme="minorEastAsia"/>
              </w:rPr>
            </w:pPr>
            <w:r>
              <w:rPr>
                <w:rFonts w:asciiTheme="minorEastAsia" w:hAnsiTheme="minorEastAsia" w:hint="eastAsia"/>
              </w:rPr>
              <w:t>VLAN</w:t>
            </w:r>
          </w:p>
        </w:tc>
        <w:tc>
          <w:tcPr>
            <w:tcW w:w="6458" w:type="dxa"/>
          </w:tcPr>
          <w:p w14:paraId="0FADB6DF" w14:textId="77777777" w:rsidR="007302E4"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VLAN下tag</w:t>
            </w:r>
            <w:r>
              <w:rPr>
                <w:rFonts w:asciiTheme="minorEastAsia" w:hAnsiTheme="minorEastAsia" w:hint="eastAsia"/>
              </w:rPr>
              <w:t>和</w:t>
            </w:r>
            <w:r>
              <w:rPr>
                <w:rFonts w:asciiTheme="minorEastAsia" w:hAnsiTheme="minorEastAsia"/>
              </w:rPr>
              <w:t>untag的端口</w:t>
            </w:r>
            <w:r>
              <w:rPr>
                <w:rFonts w:asciiTheme="minorEastAsia" w:hAnsiTheme="minorEastAsia" w:hint="eastAsia"/>
              </w:rPr>
              <w:t>包括</w:t>
            </w:r>
            <w:r>
              <w:rPr>
                <w:rFonts w:asciiTheme="minorEastAsia" w:hAnsiTheme="minorEastAsia"/>
              </w:rPr>
              <w:t>所有成员</w:t>
            </w:r>
            <w:r>
              <w:rPr>
                <w:rFonts w:asciiTheme="minorEastAsia" w:hAnsiTheme="minorEastAsia" w:hint="eastAsia"/>
              </w:rPr>
              <w:t>交换机</w:t>
            </w:r>
            <w:r>
              <w:rPr>
                <w:rFonts w:asciiTheme="minorEastAsia" w:hAnsiTheme="minorEastAsia"/>
              </w:rPr>
              <w:t>的端口</w:t>
            </w:r>
          </w:p>
          <w:p w14:paraId="164D4C13" w14:textId="77777777" w:rsidR="007302E4" w:rsidRDefault="007302E4" w:rsidP="00200172">
            <w:pPr>
              <w:widowControl/>
              <w:jc w:val="left"/>
              <w:rPr>
                <w:rFonts w:asciiTheme="minorEastAsia" w:hAnsiTheme="minorEastAsia"/>
              </w:rPr>
            </w:pPr>
            <w:r>
              <w:rPr>
                <w:rFonts w:asciiTheme="minorEastAsia" w:hAnsiTheme="minorEastAsia" w:hint="eastAsia"/>
              </w:rPr>
              <w:t>2.端口设置</w:t>
            </w:r>
            <w:r>
              <w:rPr>
                <w:rFonts w:asciiTheme="minorEastAsia" w:hAnsiTheme="minorEastAsia"/>
              </w:rPr>
              <w:t>：显示所有成员交换机的端口</w:t>
            </w:r>
            <w:r>
              <w:rPr>
                <w:rFonts w:asciiTheme="minorEastAsia" w:hAnsiTheme="minorEastAsia" w:hint="eastAsia"/>
              </w:rPr>
              <w:t>，</w:t>
            </w:r>
            <w:r>
              <w:rPr>
                <w:rFonts w:asciiTheme="minorEastAsia" w:hAnsiTheme="minorEastAsia"/>
              </w:rPr>
              <w:t>支持分页</w:t>
            </w:r>
          </w:p>
          <w:p w14:paraId="2E6C3E2F" w14:textId="77777777" w:rsidR="007302E4" w:rsidRDefault="007302E4" w:rsidP="00200172">
            <w:pPr>
              <w:widowControl/>
              <w:jc w:val="left"/>
              <w:rPr>
                <w:rFonts w:asciiTheme="minorEastAsia" w:hAnsiTheme="minorEastAsia"/>
              </w:rPr>
            </w:pPr>
            <w:r>
              <w:rPr>
                <w:rFonts w:asciiTheme="minorEastAsia" w:hAnsiTheme="minorEastAsia"/>
              </w:rPr>
              <w:t>3.</w:t>
            </w:r>
            <w:r>
              <w:rPr>
                <w:rFonts w:asciiTheme="minorEastAsia" w:hAnsiTheme="minorEastAsia" w:hint="eastAsia"/>
              </w:rPr>
              <w:t>端口成员</w:t>
            </w:r>
            <w:r>
              <w:rPr>
                <w:rFonts w:asciiTheme="minorEastAsia" w:hAnsiTheme="minorEastAsia"/>
              </w:rPr>
              <w:t>：显示所有成员交换机的端口，支持分页</w:t>
            </w:r>
          </w:p>
          <w:p w14:paraId="099A5D48" w14:textId="1193302D" w:rsidR="007302E4" w:rsidRPr="00671811" w:rsidRDefault="007302E4" w:rsidP="00200172">
            <w:pPr>
              <w:widowControl/>
              <w:jc w:val="left"/>
              <w:rPr>
                <w:rFonts w:asciiTheme="minorEastAsia" w:hAnsiTheme="minorEastAsia"/>
              </w:rPr>
            </w:pPr>
            <w:r>
              <w:rPr>
                <w:rFonts w:asciiTheme="minorEastAsia" w:hAnsiTheme="minorEastAsia"/>
              </w:rPr>
              <w:t>4.</w:t>
            </w:r>
            <w:r>
              <w:rPr>
                <w:rFonts w:asciiTheme="minorEastAsia" w:hAnsiTheme="minorEastAsia" w:hint="eastAsia"/>
              </w:rPr>
              <w:t>语音</w:t>
            </w:r>
            <w:r>
              <w:rPr>
                <w:rFonts w:asciiTheme="minorEastAsia" w:hAnsiTheme="minorEastAsia"/>
              </w:rPr>
              <w:t>VLAN：显示所有成员交换机的</w:t>
            </w:r>
            <w:r>
              <w:rPr>
                <w:rFonts w:asciiTheme="minorEastAsia" w:hAnsiTheme="minorEastAsia" w:hint="eastAsia"/>
              </w:rPr>
              <w:t>端口进行</w:t>
            </w:r>
            <w:r>
              <w:rPr>
                <w:rFonts w:asciiTheme="minorEastAsia" w:hAnsiTheme="minorEastAsia"/>
              </w:rPr>
              <w:t>设置</w:t>
            </w:r>
            <w:r w:rsidR="004F2E20">
              <w:rPr>
                <w:rFonts w:asciiTheme="minorEastAsia" w:hAnsiTheme="minorEastAsia" w:hint="eastAsia"/>
              </w:rPr>
              <w:t>，</w:t>
            </w:r>
            <w:r w:rsidR="004F2E20">
              <w:rPr>
                <w:rFonts w:asciiTheme="minorEastAsia" w:hAnsiTheme="minorEastAsia"/>
              </w:rPr>
              <w:t>支持分页</w:t>
            </w:r>
          </w:p>
        </w:tc>
      </w:tr>
      <w:tr w:rsidR="007302E4" w:rsidRPr="00D02663" w14:paraId="5407F96B" w14:textId="77777777" w:rsidTr="00200172">
        <w:tc>
          <w:tcPr>
            <w:tcW w:w="1838" w:type="dxa"/>
          </w:tcPr>
          <w:p w14:paraId="5187F880" w14:textId="77777777" w:rsidR="007302E4" w:rsidRDefault="007302E4" w:rsidP="00200172">
            <w:pPr>
              <w:widowControl/>
              <w:jc w:val="left"/>
              <w:rPr>
                <w:rFonts w:asciiTheme="minorEastAsia" w:hAnsiTheme="minorEastAsia"/>
              </w:rPr>
            </w:pPr>
            <w:r>
              <w:rPr>
                <w:rFonts w:asciiTheme="minorEastAsia" w:hAnsiTheme="minorEastAsia" w:hint="eastAsia"/>
              </w:rPr>
              <w:t>生成树</w:t>
            </w:r>
          </w:p>
        </w:tc>
        <w:tc>
          <w:tcPr>
            <w:tcW w:w="6458" w:type="dxa"/>
          </w:tcPr>
          <w:p w14:paraId="68551D44" w14:textId="77777777" w:rsidR="007302E4" w:rsidRDefault="007302E4" w:rsidP="00200172">
            <w:pPr>
              <w:widowControl/>
              <w:jc w:val="left"/>
              <w:rPr>
                <w:rFonts w:asciiTheme="minorEastAsia" w:hAnsiTheme="minorEastAsia"/>
              </w:rPr>
            </w:pPr>
            <w:r>
              <w:rPr>
                <w:rFonts w:asciiTheme="minorEastAsia" w:hAnsiTheme="minorEastAsia" w:hint="eastAsia"/>
              </w:rPr>
              <w:t>1.端口设置</w:t>
            </w:r>
            <w:r>
              <w:rPr>
                <w:rFonts w:asciiTheme="minorEastAsia" w:hAnsiTheme="minorEastAsia"/>
              </w:rPr>
              <w:t>：显示所有成员交换机的端口，支持分页</w:t>
            </w:r>
          </w:p>
          <w:p w14:paraId="2450B796" w14:textId="77777777" w:rsidR="007302E4" w:rsidRDefault="007302E4" w:rsidP="00200172">
            <w:pPr>
              <w:widowControl/>
              <w:jc w:val="left"/>
              <w:rPr>
                <w:rFonts w:asciiTheme="minorEastAsia" w:hAnsiTheme="minorEastAsia"/>
              </w:rPr>
            </w:pPr>
            <w:r>
              <w:rPr>
                <w:rFonts w:asciiTheme="minorEastAsia" w:hAnsiTheme="minorEastAsia"/>
              </w:rPr>
              <w:t>2.MST端口设置：显示所有成员交换机的端口，支持分页</w:t>
            </w:r>
          </w:p>
          <w:p w14:paraId="479FAEF6" w14:textId="77777777" w:rsidR="007302E4" w:rsidRPr="00671811" w:rsidRDefault="007302E4" w:rsidP="00200172">
            <w:pPr>
              <w:widowControl/>
              <w:jc w:val="left"/>
              <w:rPr>
                <w:rFonts w:asciiTheme="minorEastAsia" w:hAnsiTheme="minorEastAsia"/>
              </w:rPr>
            </w:pPr>
            <w:r>
              <w:rPr>
                <w:rFonts w:asciiTheme="minorEastAsia" w:hAnsiTheme="minorEastAsia" w:hint="eastAsia"/>
              </w:rPr>
              <w:t>3.</w:t>
            </w:r>
            <w:r>
              <w:rPr>
                <w:rFonts w:asciiTheme="minorEastAsia" w:hAnsiTheme="minorEastAsia"/>
              </w:rPr>
              <w:t>PVST端口设置</w:t>
            </w:r>
            <w:r>
              <w:rPr>
                <w:rFonts w:asciiTheme="minorEastAsia" w:hAnsiTheme="minorEastAsia" w:hint="eastAsia"/>
              </w:rPr>
              <w:t>;</w:t>
            </w:r>
            <w:r>
              <w:rPr>
                <w:rFonts w:asciiTheme="minorEastAsia" w:hAnsiTheme="minorEastAsia"/>
              </w:rPr>
              <w:t xml:space="preserve"> 显示所有成员交换机的端口，支持分页</w:t>
            </w:r>
          </w:p>
        </w:tc>
      </w:tr>
      <w:tr w:rsidR="007302E4" w:rsidRPr="00D02663" w14:paraId="648E58AA" w14:textId="77777777" w:rsidTr="00200172">
        <w:tc>
          <w:tcPr>
            <w:tcW w:w="8296" w:type="dxa"/>
            <w:gridSpan w:val="2"/>
          </w:tcPr>
          <w:p w14:paraId="50F866D8"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IP业务</w:t>
            </w:r>
          </w:p>
        </w:tc>
      </w:tr>
      <w:tr w:rsidR="007302E4" w:rsidRPr="00D02663" w14:paraId="430814D2" w14:textId="77777777" w:rsidTr="00200172">
        <w:tc>
          <w:tcPr>
            <w:tcW w:w="1838" w:type="dxa"/>
          </w:tcPr>
          <w:p w14:paraId="43EC56B0" w14:textId="77777777" w:rsidR="007302E4" w:rsidRDefault="007302E4" w:rsidP="00200172">
            <w:pPr>
              <w:widowControl/>
              <w:jc w:val="left"/>
              <w:rPr>
                <w:rFonts w:asciiTheme="minorEastAsia" w:hAnsiTheme="minorEastAsia"/>
              </w:rPr>
            </w:pPr>
            <w:r>
              <w:rPr>
                <w:rFonts w:asciiTheme="minorEastAsia" w:hAnsiTheme="minorEastAsia"/>
              </w:rPr>
              <w:t>ARP表</w:t>
            </w:r>
          </w:p>
        </w:tc>
        <w:tc>
          <w:tcPr>
            <w:tcW w:w="6458" w:type="dxa"/>
          </w:tcPr>
          <w:p w14:paraId="5CC66B1D"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ARP表</w:t>
            </w:r>
            <w:r>
              <w:rPr>
                <w:rFonts w:asciiTheme="minorEastAsia" w:hAnsiTheme="minorEastAsia" w:hint="eastAsia"/>
              </w:rPr>
              <w:t>里</w:t>
            </w:r>
            <w:r>
              <w:rPr>
                <w:rFonts w:asciiTheme="minorEastAsia" w:hAnsiTheme="minorEastAsia"/>
              </w:rPr>
              <w:t>的接口支持显示所有成员交换机的端口</w:t>
            </w:r>
            <w:r w:rsidRPr="00D02663">
              <w:rPr>
                <w:rFonts w:asciiTheme="minorEastAsia" w:hAnsiTheme="minorEastAsia" w:hint="eastAsia"/>
              </w:rPr>
              <w:t xml:space="preserve"> </w:t>
            </w:r>
          </w:p>
        </w:tc>
      </w:tr>
      <w:tr w:rsidR="007302E4" w:rsidRPr="00D02663" w14:paraId="5CBEFBCD" w14:textId="77777777" w:rsidTr="00200172">
        <w:tc>
          <w:tcPr>
            <w:tcW w:w="1838" w:type="dxa"/>
          </w:tcPr>
          <w:p w14:paraId="28139B9A" w14:textId="77777777" w:rsidR="007302E4" w:rsidRPr="00671811" w:rsidRDefault="007302E4" w:rsidP="00200172">
            <w:pPr>
              <w:widowControl/>
              <w:jc w:val="left"/>
              <w:rPr>
                <w:rFonts w:asciiTheme="minorEastAsia" w:hAnsiTheme="minorEastAsia"/>
              </w:rPr>
            </w:pPr>
            <w:r>
              <w:rPr>
                <w:rFonts w:asciiTheme="minorEastAsia" w:hAnsiTheme="minorEastAsia" w:hint="eastAsia"/>
              </w:rPr>
              <w:t>邻居发现</w:t>
            </w:r>
          </w:p>
        </w:tc>
        <w:tc>
          <w:tcPr>
            <w:tcW w:w="6458" w:type="dxa"/>
          </w:tcPr>
          <w:p w14:paraId="13451839"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1.邻居表</w:t>
            </w:r>
            <w:r>
              <w:rPr>
                <w:rFonts w:asciiTheme="minorEastAsia" w:hAnsiTheme="minorEastAsia"/>
              </w:rPr>
              <w:t>里的接口支持显示所有成员交换机的端口</w:t>
            </w:r>
          </w:p>
        </w:tc>
      </w:tr>
      <w:tr w:rsidR="007302E4" w:rsidRPr="00D02663" w14:paraId="0A369094" w14:textId="77777777" w:rsidTr="00200172">
        <w:tc>
          <w:tcPr>
            <w:tcW w:w="8296" w:type="dxa"/>
            <w:gridSpan w:val="2"/>
          </w:tcPr>
          <w:p w14:paraId="25CED10C"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组播业务</w:t>
            </w:r>
          </w:p>
        </w:tc>
      </w:tr>
      <w:tr w:rsidR="007302E4" w:rsidRPr="00D02663" w14:paraId="7FAA897E" w14:textId="77777777" w:rsidTr="00200172">
        <w:tc>
          <w:tcPr>
            <w:tcW w:w="1838" w:type="dxa"/>
          </w:tcPr>
          <w:p w14:paraId="6A5541B9" w14:textId="77777777" w:rsidR="007302E4" w:rsidRDefault="007302E4" w:rsidP="00200172">
            <w:pPr>
              <w:widowControl/>
              <w:jc w:val="left"/>
              <w:rPr>
                <w:rFonts w:asciiTheme="minorEastAsia" w:hAnsiTheme="minorEastAsia"/>
              </w:rPr>
            </w:pPr>
            <w:r>
              <w:rPr>
                <w:rFonts w:asciiTheme="minorEastAsia" w:hAnsiTheme="minorEastAsia" w:hint="eastAsia"/>
              </w:rPr>
              <w:t>IGMP</w:t>
            </w:r>
            <w:r>
              <w:rPr>
                <w:rFonts w:asciiTheme="minorEastAsia" w:hAnsiTheme="minorEastAsia"/>
              </w:rPr>
              <w:t xml:space="preserve"> Snooping</w:t>
            </w:r>
          </w:p>
        </w:tc>
        <w:tc>
          <w:tcPr>
            <w:tcW w:w="6458" w:type="dxa"/>
          </w:tcPr>
          <w:p w14:paraId="63C74CBE" w14:textId="77777777" w:rsidR="007302E4" w:rsidRDefault="007302E4" w:rsidP="00200172">
            <w:pPr>
              <w:widowControl/>
              <w:jc w:val="left"/>
              <w:rPr>
                <w:rFonts w:asciiTheme="minorEastAsia" w:hAnsiTheme="minorEastAsia"/>
              </w:rPr>
            </w:pPr>
            <w:r>
              <w:rPr>
                <w:rFonts w:asciiTheme="minorEastAsia" w:hAnsiTheme="minorEastAsia" w:hint="eastAsia"/>
              </w:rPr>
              <w:t>1.路由器</w:t>
            </w:r>
            <w:r>
              <w:rPr>
                <w:rFonts w:asciiTheme="minorEastAsia" w:hAnsiTheme="minorEastAsia"/>
              </w:rPr>
              <w:t>端口：</w:t>
            </w:r>
            <w:r>
              <w:rPr>
                <w:rFonts w:asciiTheme="minorEastAsia" w:hAnsiTheme="minorEastAsia" w:hint="eastAsia"/>
              </w:rPr>
              <w:t xml:space="preserve">添加/编辑 </w:t>
            </w:r>
            <w:r>
              <w:rPr>
                <w:rFonts w:asciiTheme="minorEastAsia" w:hAnsiTheme="minorEastAsia"/>
              </w:rPr>
              <w:t>静态</w:t>
            </w:r>
            <w:r>
              <w:rPr>
                <w:rFonts w:asciiTheme="minorEastAsia" w:hAnsiTheme="minorEastAsia" w:hint="eastAsia"/>
              </w:rPr>
              <w:t>/禁用</w:t>
            </w:r>
            <w:r>
              <w:rPr>
                <w:rFonts w:asciiTheme="minorEastAsia" w:hAnsiTheme="minorEastAsia"/>
              </w:rPr>
              <w:t>路由器端口需包含所有成员交换机的端口</w:t>
            </w:r>
          </w:p>
          <w:p w14:paraId="6FD7FC7F" w14:textId="77777777" w:rsidR="007302E4" w:rsidRDefault="007302E4" w:rsidP="00200172">
            <w:pPr>
              <w:widowControl/>
              <w:jc w:val="left"/>
              <w:rPr>
                <w:rFonts w:asciiTheme="minorEastAsia" w:hAnsiTheme="minorEastAsia"/>
              </w:rPr>
            </w:pPr>
            <w:r>
              <w:rPr>
                <w:rFonts w:asciiTheme="minorEastAsia" w:hAnsiTheme="minorEastAsia" w:hint="eastAsia"/>
              </w:rPr>
              <w:t>2.组播地址</w:t>
            </w:r>
            <w:r>
              <w:rPr>
                <w:rFonts w:asciiTheme="minorEastAsia" w:hAnsiTheme="minorEastAsia"/>
              </w:rPr>
              <w:t>：添加</w:t>
            </w:r>
            <w:r>
              <w:rPr>
                <w:rFonts w:asciiTheme="minorEastAsia" w:hAnsiTheme="minorEastAsia" w:hint="eastAsia"/>
              </w:rPr>
              <w:t>/编辑 成员</w:t>
            </w:r>
            <w:r>
              <w:rPr>
                <w:rFonts w:asciiTheme="minorEastAsia" w:hAnsiTheme="minorEastAsia"/>
              </w:rPr>
              <w:t>端口需包含</w:t>
            </w:r>
            <w:r>
              <w:rPr>
                <w:rFonts w:asciiTheme="minorEastAsia" w:hAnsiTheme="minorEastAsia" w:hint="eastAsia"/>
              </w:rPr>
              <w:t>所有</w:t>
            </w:r>
            <w:r>
              <w:rPr>
                <w:rFonts w:asciiTheme="minorEastAsia" w:hAnsiTheme="minorEastAsia"/>
              </w:rPr>
              <w:t>成员交换机的端口</w:t>
            </w:r>
          </w:p>
          <w:p w14:paraId="4BFE8E6B" w14:textId="77777777" w:rsidR="007302E4" w:rsidRPr="00671811" w:rsidRDefault="007302E4" w:rsidP="00200172">
            <w:pPr>
              <w:widowControl/>
              <w:jc w:val="left"/>
              <w:rPr>
                <w:rFonts w:asciiTheme="minorEastAsia" w:hAnsiTheme="minorEastAsia"/>
              </w:rPr>
            </w:pPr>
            <w:r>
              <w:rPr>
                <w:rFonts w:asciiTheme="minorEastAsia" w:hAnsiTheme="minorEastAsia"/>
              </w:rPr>
              <w:t>3.</w:t>
            </w:r>
            <w:r>
              <w:rPr>
                <w:rFonts w:asciiTheme="minorEastAsia" w:hAnsiTheme="minorEastAsia" w:hint="eastAsia"/>
              </w:rPr>
              <w:t>组播端口</w:t>
            </w:r>
            <w:r>
              <w:rPr>
                <w:rFonts w:asciiTheme="minorEastAsia" w:hAnsiTheme="minorEastAsia"/>
              </w:rPr>
              <w:t>：显示所有成员交换机的端口，支持分页</w:t>
            </w:r>
          </w:p>
        </w:tc>
      </w:tr>
      <w:tr w:rsidR="007302E4" w:rsidRPr="00D02663" w14:paraId="609A8905" w14:textId="77777777" w:rsidTr="00200172">
        <w:tc>
          <w:tcPr>
            <w:tcW w:w="1838" w:type="dxa"/>
          </w:tcPr>
          <w:p w14:paraId="4C6992D2" w14:textId="77777777" w:rsidR="007302E4" w:rsidRPr="00671811" w:rsidRDefault="007302E4" w:rsidP="00200172">
            <w:pPr>
              <w:widowControl/>
              <w:jc w:val="left"/>
              <w:rPr>
                <w:rFonts w:asciiTheme="minorEastAsia" w:hAnsiTheme="minorEastAsia"/>
              </w:rPr>
            </w:pPr>
            <w:r>
              <w:rPr>
                <w:rFonts w:asciiTheme="minorEastAsia" w:hAnsiTheme="minorEastAsia"/>
              </w:rPr>
              <w:t>MLD Snooping</w:t>
            </w:r>
          </w:p>
        </w:tc>
        <w:tc>
          <w:tcPr>
            <w:tcW w:w="6458" w:type="dxa"/>
          </w:tcPr>
          <w:p w14:paraId="0932596F" w14:textId="77777777" w:rsidR="007302E4" w:rsidRDefault="007302E4" w:rsidP="00200172">
            <w:pPr>
              <w:widowControl/>
              <w:jc w:val="left"/>
              <w:rPr>
                <w:rFonts w:asciiTheme="minorEastAsia" w:hAnsiTheme="minorEastAsia"/>
              </w:rPr>
            </w:pPr>
            <w:r>
              <w:rPr>
                <w:rFonts w:asciiTheme="minorEastAsia" w:hAnsiTheme="minorEastAsia" w:hint="eastAsia"/>
              </w:rPr>
              <w:t>1.路由器</w:t>
            </w:r>
            <w:r>
              <w:rPr>
                <w:rFonts w:asciiTheme="minorEastAsia" w:hAnsiTheme="minorEastAsia"/>
              </w:rPr>
              <w:t>端口：</w:t>
            </w:r>
            <w:r>
              <w:rPr>
                <w:rFonts w:asciiTheme="minorEastAsia" w:hAnsiTheme="minorEastAsia" w:hint="eastAsia"/>
              </w:rPr>
              <w:t xml:space="preserve">添加/编辑 </w:t>
            </w:r>
            <w:r>
              <w:rPr>
                <w:rFonts w:asciiTheme="minorEastAsia" w:hAnsiTheme="minorEastAsia"/>
              </w:rPr>
              <w:t>静态</w:t>
            </w:r>
            <w:r>
              <w:rPr>
                <w:rFonts w:asciiTheme="minorEastAsia" w:hAnsiTheme="minorEastAsia" w:hint="eastAsia"/>
              </w:rPr>
              <w:t>/禁用</w:t>
            </w:r>
            <w:r>
              <w:rPr>
                <w:rFonts w:asciiTheme="minorEastAsia" w:hAnsiTheme="minorEastAsia"/>
              </w:rPr>
              <w:t>路由器端口需包含所有成员交换机的端口</w:t>
            </w:r>
          </w:p>
          <w:p w14:paraId="6B9DB450" w14:textId="77777777" w:rsidR="007302E4" w:rsidRDefault="007302E4" w:rsidP="00200172">
            <w:pPr>
              <w:widowControl/>
              <w:jc w:val="left"/>
              <w:rPr>
                <w:rFonts w:asciiTheme="minorEastAsia" w:hAnsiTheme="minorEastAsia"/>
              </w:rPr>
            </w:pPr>
            <w:r>
              <w:rPr>
                <w:rFonts w:asciiTheme="minorEastAsia" w:hAnsiTheme="minorEastAsia" w:hint="eastAsia"/>
              </w:rPr>
              <w:t>2.组播地址</w:t>
            </w:r>
            <w:r>
              <w:rPr>
                <w:rFonts w:asciiTheme="minorEastAsia" w:hAnsiTheme="minorEastAsia"/>
              </w:rPr>
              <w:t>：添加</w:t>
            </w:r>
            <w:r>
              <w:rPr>
                <w:rFonts w:asciiTheme="minorEastAsia" w:hAnsiTheme="minorEastAsia" w:hint="eastAsia"/>
              </w:rPr>
              <w:t>/编辑 成员</w:t>
            </w:r>
            <w:r>
              <w:rPr>
                <w:rFonts w:asciiTheme="minorEastAsia" w:hAnsiTheme="minorEastAsia"/>
              </w:rPr>
              <w:t>端口需包含</w:t>
            </w:r>
            <w:r>
              <w:rPr>
                <w:rFonts w:asciiTheme="minorEastAsia" w:hAnsiTheme="minorEastAsia" w:hint="eastAsia"/>
              </w:rPr>
              <w:t>所有</w:t>
            </w:r>
            <w:r>
              <w:rPr>
                <w:rFonts w:asciiTheme="minorEastAsia" w:hAnsiTheme="minorEastAsia"/>
              </w:rPr>
              <w:t>成员交换机的端口</w:t>
            </w:r>
          </w:p>
          <w:p w14:paraId="1C1B5BB9" w14:textId="77777777" w:rsidR="007302E4" w:rsidRPr="00D02663" w:rsidRDefault="007302E4" w:rsidP="00200172">
            <w:pPr>
              <w:widowControl/>
              <w:jc w:val="left"/>
              <w:rPr>
                <w:rFonts w:asciiTheme="minorEastAsia" w:hAnsiTheme="minorEastAsia"/>
              </w:rPr>
            </w:pPr>
            <w:r>
              <w:rPr>
                <w:rFonts w:asciiTheme="minorEastAsia" w:hAnsiTheme="minorEastAsia"/>
              </w:rPr>
              <w:t>3.</w:t>
            </w:r>
            <w:r>
              <w:rPr>
                <w:rFonts w:asciiTheme="minorEastAsia" w:hAnsiTheme="minorEastAsia" w:hint="eastAsia"/>
              </w:rPr>
              <w:t>组播端口</w:t>
            </w:r>
            <w:r>
              <w:rPr>
                <w:rFonts w:asciiTheme="minorEastAsia" w:hAnsiTheme="minorEastAsia"/>
              </w:rPr>
              <w:t>：显示所有成员交换机的端口，支持分页</w:t>
            </w:r>
          </w:p>
        </w:tc>
      </w:tr>
      <w:tr w:rsidR="007302E4" w:rsidRPr="00D02663" w14:paraId="1BF67CD1" w14:textId="77777777" w:rsidTr="00200172">
        <w:tc>
          <w:tcPr>
            <w:tcW w:w="8296" w:type="dxa"/>
            <w:gridSpan w:val="2"/>
          </w:tcPr>
          <w:p w14:paraId="2387633A"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QoS</w:t>
            </w:r>
          </w:p>
        </w:tc>
      </w:tr>
      <w:tr w:rsidR="007302E4" w:rsidRPr="00D02663" w14:paraId="16417F5E" w14:textId="77777777" w:rsidTr="00200172">
        <w:tc>
          <w:tcPr>
            <w:tcW w:w="1838" w:type="dxa"/>
          </w:tcPr>
          <w:p w14:paraId="5A1F221C" w14:textId="77777777" w:rsidR="007302E4" w:rsidRDefault="007302E4" w:rsidP="00200172">
            <w:pPr>
              <w:widowControl/>
              <w:jc w:val="left"/>
              <w:rPr>
                <w:rFonts w:asciiTheme="minorEastAsia" w:hAnsiTheme="minorEastAsia"/>
              </w:rPr>
            </w:pPr>
            <w:r>
              <w:rPr>
                <w:rFonts w:asciiTheme="minorEastAsia" w:hAnsiTheme="minorEastAsia" w:hint="eastAsia"/>
              </w:rPr>
              <w:t>端口优先级</w:t>
            </w:r>
          </w:p>
        </w:tc>
        <w:tc>
          <w:tcPr>
            <w:tcW w:w="6458" w:type="dxa"/>
          </w:tcPr>
          <w:p w14:paraId="776C713F"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显示所有成员交换机的端口，支持分页</w:t>
            </w:r>
          </w:p>
        </w:tc>
      </w:tr>
      <w:tr w:rsidR="007302E4" w:rsidRPr="00D02663" w14:paraId="28FCFD80" w14:textId="77777777" w:rsidTr="00200172">
        <w:tc>
          <w:tcPr>
            <w:tcW w:w="1838" w:type="dxa"/>
          </w:tcPr>
          <w:p w14:paraId="69BFE7D4" w14:textId="77777777" w:rsidR="007302E4" w:rsidRDefault="007302E4" w:rsidP="00200172">
            <w:pPr>
              <w:widowControl/>
              <w:jc w:val="left"/>
              <w:rPr>
                <w:rFonts w:asciiTheme="minorEastAsia" w:hAnsiTheme="minorEastAsia"/>
              </w:rPr>
            </w:pPr>
            <w:r>
              <w:rPr>
                <w:rFonts w:asciiTheme="minorEastAsia" w:hAnsiTheme="minorEastAsia" w:hint="eastAsia"/>
              </w:rPr>
              <w:t>队列调度</w:t>
            </w:r>
          </w:p>
        </w:tc>
        <w:tc>
          <w:tcPr>
            <w:tcW w:w="6458" w:type="dxa"/>
          </w:tcPr>
          <w:p w14:paraId="022D9014"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显示所有成员交换机的端口，支持分页</w:t>
            </w:r>
          </w:p>
        </w:tc>
      </w:tr>
      <w:tr w:rsidR="007302E4" w:rsidRPr="00D02663" w14:paraId="1471436B" w14:textId="77777777" w:rsidTr="00200172">
        <w:tc>
          <w:tcPr>
            <w:tcW w:w="1838" w:type="dxa"/>
          </w:tcPr>
          <w:p w14:paraId="0C95CDC1" w14:textId="77777777" w:rsidR="007302E4" w:rsidRDefault="007302E4" w:rsidP="00200172">
            <w:pPr>
              <w:widowControl/>
              <w:jc w:val="left"/>
              <w:rPr>
                <w:rFonts w:asciiTheme="minorEastAsia" w:hAnsiTheme="minorEastAsia"/>
              </w:rPr>
            </w:pPr>
            <w:r>
              <w:rPr>
                <w:rFonts w:asciiTheme="minorEastAsia" w:hAnsiTheme="minorEastAsia" w:hint="eastAsia"/>
              </w:rPr>
              <w:lastRenderedPageBreak/>
              <w:t>队列</w:t>
            </w:r>
            <w:r>
              <w:rPr>
                <w:rFonts w:asciiTheme="minorEastAsia" w:hAnsiTheme="minorEastAsia"/>
              </w:rPr>
              <w:t>整形</w:t>
            </w:r>
          </w:p>
        </w:tc>
        <w:tc>
          <w:tcPr>
            <w:tcW w:w="6458" w:type="dxa"/>
          </w:tcPr>
          <w:p w14:paraId="6A031CB5"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显示所有成员交换机的端口，支持分页</w:t>
            </w:r>
          </w:p>
        </w:tc>
      </w:tr>
      <w:tr w:rsidR="007302E4" w:rsidRPr="00D02663" w14:paraId="5EAE6845" w14:textId="77777777" w:rsidTr="00200172">
        <w:tc>
          <w:tcPr>
            <w:tcW w:w="1838" w:type="dxa"/>
          </w:tcPr>
          <w:p w14:paraId="5834166B" w14:textId="77777777" w:rsidR="007302E4" w:rsidRDefault="007302E4" w:rsidP="00200172">
            <w:pPr>
              <w:widowControl/>
              <w:jc w:val="left"/>
              <w:rPr>
                <w:rFonts w:asciiTheme="minorEastAsia" w:hAnsiTheme="minorEastAsia"/>
              </w:rPr>
            </w:pPr>
            <w:r>
              <w:rPr>
                <w:rFonts w:asciiTheme="minorEastAsia" w:hAnsiTheme="minorEastAsia" w:hint="eastAsia"/>
              </w:rPr>
              <w:t>端口限速</w:t>
            </w:r>
          </w:p>
        </w:tc>
        <w:tc>
          <w:tcPr>
            <w:tcW w:w="6458" w:type="dxa"/>
          </w:tcPr>
          <w:p w14:paraId="614CE9B3" w14:textId="77777777" w:rsidR="007302E4"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显示所有成员交换机的端口，支持分页</w:t>
            </w:r>
          </w:p>
        </w:tc>
      </w:tr>
      <w:tr w:rsidR="007302E4" w:rsidRPr="00D02663" w14:paraId="1603677D" w14:textId="77777777" w:rsidTr="00200172">
        <w:tc>
          <w:tcPr>
            <w:tcW w:w="8296" w:type="dxa"/>
            <w:gridSpan w:val="2"/>
          </w:tcPr>
          <w:p w14:paraId="63E2FCA6" w14:textId="77777777" w:rsidR="007302E4" w:rsidRDefault="007302E4" w:rsidP="00200172">
            <w:pPr>
              <w:widowControl/>
              <w:jc w:val="left"/>
              <w:rPr>
                <w:rFonts w:asciiTheme="minorEastAsia" w:hAnsiTheme="minorEastAsia"/>
              </w:rPr>
            </w:pPr>
            <w:r>
              <w:rPr>
                <w:rFonts w:asciiTheme="minorEastAsia" w:hAnsiTheme="minorEastAsia" w:hint="eastAsia"/>
              </w:rPr>
              <w:t>安全业务</w:t>
            </w:r>
          </w:p>
        </w:tc>
      </w:tr>
      <w:tr w:rsidR="007302E4" w:rsidRPr="00D02663" w14:paraId="1B30EC8E" w14:textId="77777777" w:rsidTr="00200172">
        <w:tc>
          <w:tcPr>
            <w:tcW w:w="1838" w:type="dxa"/>
          </w:tcPr>
          <w:p w14:paraId="1BA5F191" w14:textId="77777777" w:rsidR="007302E4" w:rsidRDefault="007302E4" w:rsidP="00200172">
            <w:pPr>
              <w:widowControl/>
              <w:jc w:val="left"/>
              <w:rPr>
                <w:rFonts w:asciiTheme="minorEastAsia" w:hAnsiTheme="minorEastAsia"/>
              </w:rPr>
            </w:pPr>
            <w:r>
              <w:rPr>
                <w:rFonts w:asciiTheme="minorEastAsia" w:hAnsiTheme="minorEastAsia" w:hint="eastAsia"/>
              </w:rPr>
              <w:t>风暴控制</w:t>
            </w:r>
          </w:p>
        </w:tc>
        <w:tc>
          <w:tcPr>
            <w:tcW w:w="6458" w:type="dxa"/>
          </w:tcPr>
          <w:p w14:paraId="48310245" w14:textId="77777777" w:rsidR="007302E4"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显示所有成员交换机的端口，支持分页</w:t>
            </w:r>
          </w:p>
        </w:tc>
      </w:tr>
      <w:tr w:rsidR="007302E4" w:rsidRPr="00D02663" w14:paraId="2499F039" w14:textId="77777777" w:rsidTr="00200172">
        <w:tc>
          <w:tcPr>
            <w:tcW w:w="1838" w:type="dxa"/>
          </w:tcPr>
          <w:p w14:paraId="3EEFD51C" w14:textId="77777777" w:rsidR="007302E4" w:rsidRDefault="007302E4" w:rsidP="00200172">
            <w:pPr>
              <w:widowControl/>
              <w:jc w:val="left"/>
              <w:rPr>
                <w:rFonts w:asciiTheme="minorEastAsia" w:hAnsiTheme="minorEastAsia"/>
              </w:rPr>
            </w:pPr>
            <w:r>
              <w:rPr>
                <w:rFonts w:asciiTheme="minorEastAsia" w:hAnsiTheme="minorEastAsia" w:hint="eastAsia"/>
              </w:rPr>
              <w:t>端口安全</w:t>
            </w:r>
          </w:p>
        </w:tc>
        <w:tc>
          <w:tcPr>
            <w:tcW w:w="6458" w:type="dxa"/>
          </w:tcPr>
          <w:p w14:paraId="11CF5EA1" w14:textId="77777777" w:rsidR="007302E4" w:rsidRDefault="007302E4" w:rsidP="00200172">
            <w:pPr>
              <w:widowControl/>
              <w:jc w:val="left"/>
              <w:rPr>
                <w:rFonts w:asciiTheme="minorEastAsia" w:hAnsiTheme="minorEastAsia"/>
              </w:rPr>
            </w:pPr>
            <w:r>
              <w:rPr>
                <w:rFonts w:asciiTheme="minorEastAsia" w:hAnsiTheme="minorEastAsia" w:hint="eastAsia"/>
              </w:rPr>
              <w:t>1.端口</w:t>
            </w:r>
            <w:r>
              <w:rPr>
                <w:rFonts w:asciiTheme="minorEastAsia" w:hAnsiTheme="minorEastAsia"/>
              </w:rPr>
              <w:t>安全：显示所有成员交换机的端口，支持分页</w:t>
            </w:r>
          </w:p>
          <w:p w14:paraId="5B6DF697" w14:textId="77777777" w:rsidR="007302E4" w:rsidRDefault="007302E4" w:rsidP="00200172">
            <w:pPr>
              <w:widowControl/>
              <w:jc w:val="left"/>
              <w:rPr>
                <w:rFonts w:asciiTheme="minorEastAsia" w:hAnsiTheme="minorEastAsia"/>
              </w:rPr>
            </w:pPr>
            <w:r>
              <w:rPr>
                <w:rFonts w:asciiTheme="minorEastAsia" w:hAnsiTheme="minorEastAsia" w:hint="eastAsia"/>
              </w:rPr>
              <w:t>2.安全</w:t>
            </w:r>
            <w:r>
              <w:rPr>
                <w:rFonts w:asciiTheme="minorEastAsia" w:hAnsiTheme="minorEastAsia"/>
              </w:rPr>
              <w:t>MAC地址：</w:t>
            </w:r>
            <w:r>
              <w:rPr>
                <w:rFonts w:asciiTheme="minorEastAsia" w:hAnsiTheme="minorEastAsia" w:hint="eastAsia"/>
              </w:rPr>
              <w:t>添加/编辑 端口</w:t>
            </w:r>
            <w:r>
              <w:rPr>
                <w:rFonts w:asciiTheme="minorEastAsia" w:hAnsiTheme="minorEastAsia"/>
              </w:rPr>
              <w:t>需包含所有成员交换机的端口</w:t>
            </w:r>
          </w:p>
        </w:tc>
      </w:tr>
      <w:tr w:rsidR="007302E4" w:rsidRPr="00D02663" w14:paraId="3CC9E6BF" w14:textId="77777777" w:rsidTr="00200172">
        <w:tc>
          <w:tcPr>
            <w:tcW w:w="1838" w:type="dxa"/>
          </w:tcPr>
          <w:p w14:paraId="40A18DBA" w14:textId="77777777" w:rsidR="007302E4" w:rsidRDefault="007302E4" w:rsidP="00200172">
            <w:pPr>
              <w:widowControl/>
              <w:jc w:val="left"/>
              <w:rPr>
                <w:rFonts w:asciiTheme="minorEastAsia" w:hAnsiTheme="minorEastAsia"/>
              </w:rPr>
            </w:pPr>
            <w:r>
              <w:rPr>
                <w:rFonts w:asciiTheme="minorEastAsia" w:hAnsiTheme="minorEastAsia" w:hint="eastAsia"/>
              </w:rPr>
              <w:t>端口隔离</w:t>
            </w:r>
          </w:p>
        </w:tc>
        <w:tc>
          <w:tcPr>
            <w:tcW w:w="6458" w:type="dxa"/>
          </w:tcPr>
          <w:p w14:paraId="10C6FC4E" w14:textId="77777777" w:rsidR="007302E4"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需包含所有成员交换机的端口</w:t>
            </w:r>
            <w:r>
              <w:rPr>
                <w:rFonts w:asciiTheme="minorEastAsia" w:hAnsiTheme="minorEastAsia" w:hint="eastAsia"/>
              </w:rPr>
              <w:t>，</w:t>
            </w:r>
            <w:r>
              <w:rPr>
                <w:rFonts w:asciiTheme="minorEastAsia" w:hAnsiTheme="minorEastAsia"/>
              </w:rPr>
              <w:t>支持分页</w:t>
            </w:r>
            <w:r>
              <w:rPr>
                <w:rFonts w:asciiTheme="minorEastAsia" w:hAnsiTheme="minorEastAsia" w:hint="eastAsia"/>
              </w:rPr>
              <w:t>和</w:t>
            </w:r>
            <w:r>
              <w:rPr>
                <w:rFonts w:asciiTheme="minorEastAsia" w:hAnsiTheme="minorEastAsia"/>
              </w:rPr>
              <w:t>批量</w:t>
            </w:r>
            <w:r>
              <w:rPr>
                <w:rFonts w:asciiTheme="minorEastAsia" w:hAnsiTheme="minorEastAsia" w:hint="eastAsia"/>
              </w:rPr>
              <w:t>开启</w:t>
            </w:r>
            <w:r>
              <w:rPr>
                <w:rFonts w:asciiTheme="minorEastAsia" w:hAnsiTheme="minorEastAsia"/>
              </w:rPr>
              <w:t>端口隔离</w:t>
            </w:r>
          </w:p>
        </w:tc>
      </w:tr>
      <w:tr w:rsidR="007302E4" w:rsidRPr="00D02663" w14:paraId="22D78221" w14:textId="77777777" w:rsidTr="00200172">
        <w:tc>
          <w:tcPr>
            <w:tcW w:w="1838" w:type="dxa"/>
          </w:tcPr>
          <w:p w14:paraId="28A5FFE2" w14:textId="77777777" w:rsidR="007302E4" w:rsidRDefault="007302E4" w:rsidP="00200172">
            <w:pPr>
              <w:widowControl/>
              <w:jc w:val="left"/>
              <w:rPr>
                <w:rFonts w:asciiTheme="minorEastAsia" w:hAnsiTheme="minorEastAsia"/>
              </w:rPr>
            </w:pPr>
            <w:r>
              <w:rPr>
                <w:rFonts w:asciiTheme="minorEastAsia" w:hAnsiTheme="minorEastAsia" w:hint="eastAsia"/>
              </w:rPr>
              <w:t>ACL</w:t>
            </w:r>
          </w:p>
        </w:tc>
        <w:tc>
          <w:tcPr>
            <w:tcW w:w="6458" w:type="dxa"/>
          </w:tcPr>
          <w:p w14:paraId="03565A6C" w14:textId="77777777" w:rsidR="007302E4"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ACL绑定：端口需包含所有成员交换机的端口</w:t>
            </w:r>
          </w:p>
        </w:tc>
      </w:tr>
      <w:tr w:rsidR="007302E4" w:rsidRPr="00D02663" w14:paraId="65194DC5" w14:textId="77777777" w:rsidTr="00200172">
        <w:tc>
          <w:tcPr>
            <w:tcW w:w="1838" w:type="dxa"/>
          </w:tcPr>
          <w:p w14:paraId="40A7FBDD" w14:textId="77777777" w:rsidR="007302E4" w:rsidRDefault="007302E4" w:rsidP="00200172">
            <w:pPr>
              <w:widowControl/>
              <w:jc w:val="left"/>
              <w:rPr>
                <w:rFonts w:asciiTheme="minorEastAsia" w:hAnsiTheme="minorEastAsia"/>
              </w:rPr>
            </w:pPr>
            <w:r>
              <w:rPr>
                <w:rFonts w:asciiTheme="minorEastAsia" w:hAnsiTheme="minorEastAsia" w:hint="eastAsia"/>
              </w:rPr>
              <w:t>IP</w:t>
            </w:r>
            <w:r>
              <w:rPr>
                <w:rFonts w:asciiTheme="minorEastAsia" w:hAnsiTheme="minorEastAsia"/>
              </w:rPr>
              <w:t>源防护</w:t>
            </w:r>
          </w:p>
        </w:tc>
        <w:tc>
          <w:tcPr>
            <w:tcW w:w="6458" w:type="dxa"/>
          </w:tcPr>
          <w:p w14:paraId="077618E4" w14:textId="77777777" w:rsidR="007302E4" w:rsidRDefault="007302E4" w:rsidP="00200172">
            <w:pPr>
              <w:widowControl/>
              <w:jc w:val="left"/>
              <w:rPr>
                <w:rFonts w:asciiTheme="minorEastAsia" w:hAnsiTheme="minorEastAsia"/>
              </w:rPr>
            </w:pPr>
            <w:r>
              <w:rPr>
                <w:rFonts w:asciiTheme="minorEastAsia" w:hAnsiTheme="minorEastAsia" w:hint="eastAsia"/>
              </w:rPr>
              <w:t>1.端口防护</w:t>
            </w:r>
            <w:r>
              <w:rPr>
                <w:rFonts w:asciiTheme="minorEastAsia" w:hAnsiTheme="minorEastAsia"/>
              </w:rPr>
              <w:t>：需包含所有成员交换机的端口</w:t>
            </w:r>
            <w:r>
              <w:rPr>
                <w:rFonts w:asciiTheme="minorEastAsia" w:hAnsiTheme="minorEastAsia" w:hint="eastAsia"/>
              </w:rPr>
              <w:t>，</w:t>
            </w:r>
            <w:r>
              <w:rPr>
                <w:rFonts w:asciiTheme="minorEastAsia" w:hAnsiTheme="minorEastAsia"/>
              </w:rPr>
              <w:t>支持分页</w:t>
            </w:r>
          </w:p>
          <w:p w14:paraId="58A5A0DE" w14:textId="77777777" w:rsidR="007302E4" w:rsidRDefault="007302E4" w:rsidP="00200172">
            <w:pPr>
              <w:widowControl/>
              <w:jc w:val="left"/>
              <w:rPr>
                <w:rFonts w:asciiTheme="minorEastAsia" w:hAnsiTheme="minorEastAsia"/>
              </w:rPr>
            </w:pPr>
            <w:r>
              <w:rPr>
                <w:rFonts w:asciiTheme="minorEastAsia" w:hAnsiTheme="minorEastAsia" w:hint="eastAsia"/>
              </w:rPr>
              <w:t>2.四元绑定表</w:t>
            </w:r>
            <w:r>
              <w:rPr>
                <w:rFonts w:asciiTheme="minorEastAsia" w:hAnsiTheme="minorEastAsia"/>
              </w:rPr>
              <w:t>：</w:t>
            </w:r>
            <w:r>
              <w:rPr>
                <w:rFonts w:asciiTheme="minorEastAsia" w:hAnsiTheme="minorEastAsia" w:hint="eastAsia"/>
              </w:rPr>
              <w:t>添加/编辑</w:t>
            </w:r>
            <w:r>
              <w:rPr>
                <w:rFonts w:asciiTheme="minorEastAsia" w:hAnsiTheme="minorEastAsia"/>
              </w:rPr>
              <w:t>/</w:t>
            </w:r>
            <w:r>
              <w:rPr>
                <w:rFonts w:asciiTheme="minorEastAsia" w:hAnsiTheme="minorEastAsia" w:hint="eastAsia"/>
              </w:rPr>
              <w:t>导入/导出</w:t>
            </w:r>
            <w:r>
              <w:rPr>
                <w:rFonts w:asciiTheme="minorEastAsia" w:hAnsiTheme="minorEastAsia"/>
              </w:rPr>
              <w:t>需包含所有成员交换机的端口</w:t>
            </w:r>
          </w:p>
        </w:tc>
      </w:tr>
      <w:tr w:rsidR="007302E4" w:rsidRPr="00D02663" w14:paraId="60603D06" w14:textId="77777777" w:rsidTr="00200172">
        <w:tc>
          <w:tcPr>
            <w:tcW w:w="1838" w:type="dxa"/>
          </w:tcPr>
          <w:p w14:paraId="16C978B4" w14:textId="77777777" w:rsidR="007302E4" w:rsidRDefault="007302E4" w:rsidP="00200172">
            <w:pPr>
              <w:widowControl/>
              <w:jc w:val="left"/>
              <w:rPr>
                <w:rFonts w:asciiTheme="minorEastAsia" w:hAnsiTheme="minorEastAsia"/>
              </w:rPr>
            </w:pPr>
            <w:r>
              <w:rPr>
                <w:rFonts w:asciiTheme="minorEastAsia" w:hAnsiTheme="minorEastAsia" w:hint="eastAsia"/>
              </w:rPr>
              <w:t>IPv6</w:t>
            </w:r>
            <w:r>
              <w:rPr>
                <w:rFonts w:asciiTheme="minorEastAsia" w:hAnsiTheme="minorEastAsia"/>
              </w:rPr>
              <w:t>源防护</w:t>
            </w:r>
          </w:p>
        </w:tc>
        <w:tc>
          <w:tcPr>
            <w:tcW w:w="6458" w:type="dxa"/>
          </w:tcPr>
          <w:p w14:paraId="4A2847B7" w14:textId="77777777" w:rsidR="007302E4" w:rsidRDefault="007302E4" w:rsidP="00200172">
            <w:pPr>
              <w:widowControl/>
              <w:jc w:val="left"/>
              <w:rPr>
                <w:rFonts w:asciiTheme="minorEastAsia" w:hAnsiTheme="minorEastAsia"/>
              </w:rPr>
            </w:pPr>
            <w:r>
              <w:rPr>
                <w:rFonts w:asciiTheme="minorEastAsia" w:hAnsiTheme="minorEastAsia" w:hint="eastAsia"/>
              </w:rPr>
              <w:t>1.端口防护</w:t>
            </w:r>
            <w:r>
              <w:rPr>
                <w:rFonts w:asciiTheme="minorEastAsia" w:hAnsiTheme="minorEastAsia"/>
              </w:rPr>
              <w:t>：需包含所有成员交换机的端口</w:t>
            </w:r>
            <w:r>
              <w:rPr>
                <w:rFonts w:asciiTheme="minorEastAsia" w:hAnsiTheme="minorEastAsia" w:hint="eastAsia"/>
              </w:rPr>
              <w:t>，</w:t>
            </w:r>
            <w:r>
              <w:rPr>
                <w:rFonts w:asciiTheme="minorEastAsia" w:hAnsiTheme="minorEastAsia"/>
              </w:rPr>
              <w:t>支持分页</w:t>
            </w:r>
          </w:p>
          <w:p w14:paraId="06540569" w14:textId="77777777" w:rsidR="007302E4" w:rsidRDefault="007302E4" w:rsidP="00200172">
            <w:pPr>
              <w:widowControl/>
              <w:jc w:val="left"/>
              <w:rPr>
                <w:rFonts w:asciiTheme="minorEastAsia" w:hAnsiTheme="minorEastAsia"/>
              </w:rPr>
            </w:pPr>
            <w:r>
              <w:rPr>
                <w:rFonts w:asciiTheme="minorEastAsia" w:hAnsiTheme="minorEastAsia" w:hint="eastAsia"/>
              </w:rPr>
              <w:t>2.四元绑定表</w:t>
            </w:r>
            <w:r>
              <w:rPr>
                <w:rFonts w:asciiTheme="minorEastAsia" w:hAnsiTheme="minorEastAsia"/>
              </w:rPr>
              <w:t>：</w:t>
            </w:r>
            <w:r>
              <w:rPr>
                <w:rFonts w:asciiTheme="minorEastAsia" w:hAnsiTheme="minorEastAsia" w:hint="eastAsia"/>
              </w:rPr>
              <w:t>添加/编辑</w:t>
            </w:r>
            <w:r>
              <w:rPr>
                <w:rFonts w:asciiTheme="minorEastAsia" w:hAnsiTheme="minorEastAsia"/>
              </w:rPr>
              <w:t>/</w:t>
            </w:r>
            <w:r>
              <w:rPr>
                <w:rFonts w:asciiTheme="minorEastAsia" w:hAnsiTheme="minorEastAsia" w:hint="eastAsia"/>
              </w:rPr>
              <w:t>导入/导出</w:t>
            </w:r>
            <w:r>
              <w:rPr>
                <w:rFonts w:asciiTheme="minorEastAsia" w:hAnsiTheme="minorEastAsia"/>
              </w:rPr>
              <w:t>需包含所有成员交换机的端口</w:t>
            </w:r>
          </w:p>
        </w:tc>
      </w:tr>
      <w:tr w:rsidR="007302E4" w:rsidRPr="00D02663" w14:paraId="1620A7CC" w14:textId="77777777" w:rsidTr="00200172">
        <w:tc>
          <w:tcPr>
            <w:tcW w:w="1838" w:type="dxa"/>
          </w:tcPr>
          <w:p w14:paraId="6711EBA4" w14:textId="77777777" w:rsidR="007302E4" w:rsidRDefault="007302E4" w:rsidP="00200172">
            <w:pPr>
              <w:widowControl/>
              <w:jc w:val="left"/>
              <w:rPr>
                <w:rFonts w:asciiTheme="minorEastAsia" w:hAnsiTheme="minorEastAsia"/>
              </w:rPr>
            </w:pPr>
            <w:r>
              <w:rPr>
                <w:rFonts w:asciiTheme="minorEastAsia" w:hAnsiTheme="minorEastAsia" w:hint="eastAsia"/>
              </w:rPr>
              <w:t>DAI</w:t>
            </w:r>
          </w:p>
        </w:tc>
        <w:tc>
          <w:tcPr>
            <w:tcW w:w="6458" w:type="dxa"/>
          </w:tcPr>
          <w:p w14:paraId="3589D1F6" w14:textId="77777777" w:rsidR="007302E4"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DAI：</w:t>
            </w:r>
            <w:r>
              <w:rPr>
                <w:rFonts w:asciiTheme="minorEastAsia" w:hAnsiTheme="minorEastAsia" w:hint="eastAsia"/>
              </w:rPr>
              <w:t>显示</w:t>
            </w:r>
            <w:r>
              <w:rPr>
                <w:rFonts w:asciiTheme="minorEastAsia" w:hAnsiTheme="minorEastAsia"/>
              </w:rPr>
              <w:t>所有成员交换机的端口</w:t>
            </w:r>
            <w:r>
              <w:rPr>
                <w:rFonts w:asciiTheme="minorEastAsia" w:hAnsiTheme="minorEastAsia" w:hint="eastAsia"/>
              </w:rPr>
              <w:t>，</w:t>
            </w:r>
            <w:r>
              <w:rPr>
                <w:rFonts w:asciiTheme="minorEastAsia" w:hAnsiTheme="minorEastAsia"/>
              </w:rPr>
              <w:t>支持分页</w:t>
            </w:r>
          </w:p>
          <w:p w14:paraId="0348ACFA" w14:textId="77777777" w:rsidR="007302E4" w:rsidRPr="006D1D44" w:rsidRDefault="007302E4" w:rsidP="00200172">
            <w:pPr>
              <w:widowControl/>
              <w:jc w:val="left"/>
              <w:rPr>
                <w:rFonts w:asciiTheme="minorEastAsia" w:hAnsiTheme="minorEastAsia"/>
              </w:rPr>
            </w:pPr>
            <w:r>
              <w:rPr>
                <w:rFonts w:asciiTheme="minorEastAsia" w:hAnsiTheme="minorEastAsia"/>
              </w:rPr>
              <w:t>2.</w:t>
            </w:r>
            <w:r>
              <w:rPr>
                <w:rFonts w:asciiTheme="minorEastAsia" w:hAnsiTheme="minorEastAsia" w:hint="eastAsia"/>
              </w:rPr>
              <w:t>端口数据统计表</w:t>
            </w:r>
            <w:r>
              <w:rPr>
                <w:rFonts w:asciiTheme="minorEastAsia" w:hAnsiTheme="minorEastAsia"/>
              </w:rPr>
              <w:t>：</w:t>
            </w:r>
            <w:r>
              <w:rPr>
                <w:rFonts w:asciiTheme="minorEastAsia" w:hAnsiTheme="minorEastAsia" w:hint="eastAsia"/>
              </w:rPr>
              <w:t>显示</w:t>
            </w:r>
            <w:r>
              <w:rPr>
                <w:rFonts w:asciiTheme="minorEastAsia" w:hAnsiTheme="minorEastAsia"/>
              </w:rPr>
              <w:t>所有成员交换机的端口</w:t>
            </w:r>
            <w:r>
              <w:rPr>
                <w:rFonts w:asciiTheme="minorEastAsia" w:hAnsiTheme="minorEastAsia" w:hint="eastAsia"/>
              </w:rPr>
              <w:t>，</w:t>
            </w:r>
            <w:r>
              <w:rPr>
                <w:rFonts w:asciiTheme="minorEastAsia" w:hAnsiTheme="minorEastAsia"/>
              </w:rPr>
              <w:t>支持分页</w:t>
            </w:r>
          </w:p>
        </w:tc>
      </w:tr>
      <w:tr w:rsidR="007302E4" w:rsidRPr="00D02663" w14:paraId="266676A3" w14:textId="77777777" w:rsidTr="00200172">
        <w:tc>
          <w:tcPr>
            <w:tcW w:w="1838" w:type="dxa"/>
          </w:tcPr>
          <w:p w14:paraId="7DD200B2" w14:textId="77777777" w:rsidR="007302E4" w:rsidRDefault="007302E4" w:rsidP="00200172">
            <w:pPr>
              <w:widowControl/>
              <w:jc w:val="left"/>
              <w:rPr>
                <w:rFonts w:asciiTheme="minorEastAsia" w:hAnsiTheme="minorEastAsia"/>
              </w:rPr>
            </w:pPr>
            <w:r>
              <w:rPr>
                <w:rFonts w:asciiTheme="minorEastAsia" w:hAnsiTheme="minorEastAsia" w:hint="eastAsia"/>
              </w:rPr>
              <w:t>802.1</w:t>
            </w:r>
            <w:r>
              <w:rPr>
                <w:rFonts w:asciiTheme="minorEastAsia" w:hAnsiTheme="minorEastAsia"/>
              </w:rPr>
              <w:t>X</w:t>
            </w:r>
          </w:p>
        </w:tc>
        <w:tc>
          <w:tcPr>
            <w:tcW w:w="6458" w:type="dxa"/>
          </w:tcPr>
          <w:p w14:paraId="7C71975C" w14:textId="77777777" w:rsidR="007302E4" w:rsidRDefault="007302E4" w:rsidP="00200172">
            <w:pPr>
              <w:widowControl/>
              <w:jc w:val="left"/>
              <w:rPr>
                <w:rFonts w:asciiTheme="minorEastAsia" w:hAnsiTheme="minorEastAsia"/>
              </w:rPr>
            </w:pPr>
            <w:r>
              <w:rPr>
                <w:rFonts w:asciiTheme="minorEastAsia" w:hAnsiTheme="minorEastAsia" w:hint="eastAsia"/>
              </w:rPr>
              <w:t>1.端口模式</w:t>
            </w:r>
            <w:r>
              <w:rPr>
                <w:rFonts w:asciiTheme="minorEastAsia" w:hAnsiTheme="minorEastAsia"/>
              </w:rPr>
              <w:t>：</w:t>
            </w:r>
            <w:r>
              <w:rPr>
                <w:rFonts w:asciiTheme="minorEastAsia" w:hAnsiTheme="minorEastAsia" w:hint="eastAsia"/>
              </w:rPr>
              <w:t>显示</w:t>
            </w:r>
            <w:r>
              <w:rPr>
                <w:rFonts w:asciiTheme="minorEastAsia" w:hAnsiTheme="minorEastAsia"/>
              </w:rPr>
              <w:t>所有成员交换机的端口</w:t>
            </w:r>
            <w:r>
              <w:rPr>
                <w:rFonts w:asciiTheme="minorEastAsia" w:hAnsiTheme="minorEastAsia" w:hint="eastAsia"/>
              </w:rPr>
              <w:t>，</w:t>
            </w:r>
            <w:r>
              <w:rPr>
                <w:rFonts w:asciiTheme="minorEastAsia" w:hAnsiTheme="minorEastAsia"/>
              </w:rPr>
              <w:t>支持分页</w:t>
            </w:r>
          </w:p>
          <w:p w14:paraId="2CC89770" w14:textId="77777777" w:rsidR="007302E4" w:rsidRPr="006D1D44" w:rsidRDefault="007302E4" w:rsidP="00200172">
            <w:pPr>
              <w:widowControl/>
              <w:jc w:val="left"/>
              <w:rPr>
                <w:rFonts w:asciiTheme="minorEastAsia" w:hAnsiTheme="minorEastAsia"/>
              </w:rPr>
            </w:pPr>
            <w:r>
              <w:rPr>
                <w:rFonts w:asciiTheme="minorEastAsia" w:hAnsiTheme="minorEastAsia" w:hint="eastAsia"/>
              </w:rPr>
              <w:t>2.端口</w:t>
            </w:r>
            <w:r>
              <w:rPr>
                <w:rFonts w:asciiTheme="minorEastAsia" w:hAnsiTheme="minorEastAsia"/>
              </w:rPr>
              <w:t>：</w:t>
            </w:r>
            <w:r>
              <w:rPr>
                <w:rFonts w:asciiTheme="minorEastAsia" w:hAnsiTheme="minorEastAsia" w:hint="eastAsia"/>
              </w:rPr>
              <w:t>显示</w:t>
            </w:r>
            <w:r>
              <w:rPr>
                <w:rFonts w:asciiTheme="minorEastAsia" w:hAnsiTheme="minorEastAsia"/>
              </w:rPr>
              <w:t>所有成员交换机的端口</w:t>
            </w:r>
            <w:r>
              <w:rPr>
                <w:rFonts w:asciiTheme="minorEastAsia" w:hAnsiTheme="minorEastAsia" w:hint="eastAsia"/>
              </w:rPr>
              <w:t>，</w:t>
            </w:r>
            <w:r>
              <w:rPr>
                <w:rFonts w:asciiTheme="minorEastAsia" w:hAnsiTheme="minorEastAsia"/>
              </w:rPr>
              <w:t>支持分页</w:t>
            </w:r>
          </w:p>
        </w:tc>
      </w:tr>
      <w:tr w:rsidR="007302E4" w:rsidRPr="00D02663" w14:paraId="426F4398" w14:textId="77777777" w:rsidTr="00200172">
        <w:tc>
          <w:tcPr>
            <w:tcW w:w="1838" w:type="dxa"/>
          </w:tcPr>
          <w:p w14:paraId="43E2019D" w14:textId="77777777" w:rsidR="007302E4" w:rsidRDefault="007302E4" w:rsidP="00200172">
            <w:pPr>
              <w:widowControl/>
              <w:jc w:val="left"/>
              <w:rPr>
                <w:rFonts w:asciiTheme="minorEastAsia" w:hAnsiTheme="minorEastAsia"/>
              </w:rPr>
            </w:pPr>
            <w:r>
              <w:rPr>
                <w:rFonts w:asciiTheme="minorEastAsia" w:hAnsiTheme="minorEastAsia" w:hint="eastAsia"/>
              </w:rPr>
              <w:t>DHCP</w:t>
            </w:r>
            <w:r>
              <w:rPr>
                <w:rFonts w:asciiTheme="minorEastAsia" w:hAnsiTheme="minorEastAsia"/>
              </w:rPr>
              <w:t xml:space="preserve"> Snooping</w:t>
            </w:r>
          </w:p>
        </w:tc>
        <w:tc>
          <w:tcPr>
            <w:tcW w:w="6458" w:type="dxa"/>
          </w:tcPr>
          <w:p w14:paraId="5064B8EE" w14:textId="77777777" w:rsidR="007302E4"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Option 82</w:t>
            </w:r>
            <w:r>
              <w:rPr>
                <w:rFonts w:asciiTheme="minorEastAsia" w:hAnsiTheme="minorEastAsia" w:hint="eastAsia"/>
              </w:rPr>
              <w:t>：添加/编辑</w:t>
            </w:r>
            <w:r>
              <w:rPr>
                <w:rFonts w:asciiTheme="minorEastAsia" w:hAnsiTheme="minorEastAsia"/>
              </w:rPr>
              <w:t>Circuit ID的端口需包含所有成员交换机的端口</w:t>
            </w:r>
          </w:p>
          <w:p w14:paraId="43175495" w14:textId="77777777" w:rsidR="007302E4" w:rsidRDefault="007302E4" w:rsidP="00200172">
            <w:pPr>
              <w:widowControl/>
              <w:jc w:val="left"/>
              <w:rPr>
                <w:rFonts w:asciiTheme="minorEastAsia" w:hAnsiTheme="minorEastAsia"/>
              </w:rPr>
            </w:pPr>
            <w:r>
              <w:rPr>
                <w:rFonts w:asciiTheme="minorEastAsia" w:hAnsiTheme="minorEastAsia" w:hint="eastAsia"/>
              </w:rPr>
              <w:t>2.端口设置</w:t>
            </w:r>
            <w:r>
              <w:rPr>
                <w:rFonts w:asciiTheme="minorEastAsia" w:hAnsiTheme="minorEastAsia"/>
              </w:rPr>
              <w:t>：</w:t>
            </w:r>
            <w:r>
              <w:rPr>
                <w:rFonts w:asciiTheme="minorEastAsia" w:hAnsiTheme="minorEastAsia" w:hint="eastAsia"/>
              </w:rPr>
              <w:t>显示</w:t>
            </w:r>
            <w:r>
              <w:rPr>
                <w:rFonts w:asciiTheme="minorEastAsia" w:hAnsiTheme="minorEastAsia"/>
              </w:rPr>
              <w:t>所有成员交换机的端口</w:t>
            </w:r>
            <w:r>
              <w:rPr>
                <w:rFonts w:asciiTheme="minorEastAsia" w:hAnsiTheme="minorEastAsia" w:hint="eastAsia"/>
              </w:rPr>
              <w:t>，</w:t>
            </w:r>
            <w:r>
              <w:rPr>
                <w:rFonts w:asciiTheme="minorEastAsia" w:hAnsiTheme="minorEastAsia"/>
              </w:rPr>
              <w:t>支持分页</w:t>
            </w:r>
          </w:p>
          <w:p w14:paraId="7114B4F6" w14:textId="77777777" w:rsidR="007302E4" w:rsidRPr="006D1D44" w:rsidRDefault="007302E4" w:rsidP="00200172">
            <w:pPr>
              <w:widowControl/>
              <w:jc w:val="left"/>
              <w:rPr>
                <w:rFonts w:asciiTheme="minorEastAsia" w:hAnsiTheme="minorEastAsia"/>
              </w:rPr>
            </w:pPr>
            <w:r>
              <w:rPr>
                <w:rFonts w:asciiTheme="minorEastAsia" w:hAnsiTheme="minorEastAsia" w:hint="eastAsia"/>
              </w:rPr>
              <w:t>3.端口数据统计表</w:t>
            </w:r>
            <w:r>
              <w:rPr>
                <w:rFonts w:asciiTheme="minorEastAsia" w:hAnsiTheme="minorEastAsia"/>
              </w:rPr>
              <w:t>：</w:t>
            </w:r>
            <w:r>
              <w:rPr>
                <w:rFonts w:asciiTheme="minorEastAsia" w:hAnsiTheme="minorEastAsia" w:hint="eastAsia"/>
              </w:rPr>
              <w:t>显示</w:t>
            </w:r>
            <w:r>
              <w:rPr>
                <w:rFonts w:asciiTheme="minorEastAsia" w:hAnsiTheme="minorEastAsia"/>
              </w:rPr>
              <w:t>所有成员交换机的端口</w:t>
            </w:r>
            <w:r>
              <w:rPr>
                <w:rFonts w:asciiTheme="minorEastAsia" w:hAnsiTheme="minorEastAsia" w:hint="eastAsia"/>
              </w:rPr>
              <w:t>，</w:t>
            </w:r>
            <w:r>
              <w:rPr>
                <w:rFonts w:asciiTheme="minorEastAsia" w:hAnsiTheme="minorEastAsia"/>
              </w:rPr>
              <w:t>支持分页</w:t>
            </w:r>
          </w:p>
        </w:tc>
      </w:tr>
      <w:tr w:rsidR="007302E4" w:rsidRPr="00D02663" w14:paraId="65C99E61" w14:textId="77777777" w:rsidTr="00200172">
        <w:tc>
          <w:tcPr>
            <w:tcW w:w="1838" w:type="dxa"/>
          </w:tcPr>
          <w:p w14:paraId="4180EC5F" w14:textId="77777777" w:rsidR="007302E4" w:rsidRDefault="007302E4" w:rsidP="00200172">
            <w:pPr>
              <w:widowControl/>
              <w:jc w:val="left"/>
              <w:rPr>
                <w:rFonts w:asciiTheme="minorEastAsia" w:hAnsiTheme="minorEastAsia"/>
              </w:rPr>
            </w:pPr>
            <w:r>
              <w:rPr>
                <w:rFonts w:asciiTheme="minorEastAsia" w:hAnsiTheme="minorEastAsia" w:hint="eastAsia"/>
              </w:rPr>
              <w:t>DHCPv6</w:t>
            </w:r>
            <w:r>
              <w:rPr>
                <w:rFonts w:asciiTheme="minorEastAsia" w:hAnsiTheme="minorEastAsia"/>
              </w:rPr>
              <w:t xml:space="preserve"> Snooping</w:t>
            </w:r>
          </w:p>
        </w:tc>
        <w:tc>
          <w:tcPr>
            <w:tcW w:w="6458" w:type="dxa"/>
          </w:tcPr>
          <w:p w14:paraId="09F8BD4D" w14:textId="77777777" w:rsidR="007302E4"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Option</w:t>
            </w:r>
            <w:r>
              <w:rPr>
                <w:rFonts w:asciiTheme="minorEastAsia" w:hAnsiTheme="minorEastAsia" w:hint="eastAsia"/>
              </w:rPr>
              <w:t>设置：添加/编辑Option</w:t>
            </w:r>
            <w:r>
              <w:rPr>
                <w:rFonts w:asciiTheme="minorEastAsia" w:hAnsiTheme="minorEastAsia"/>
              </w:rPr>
              <w:t xml:space="preserve"> 18的端口需包含所有成员交换机的端口</w:t>
            </w:r>
          </w:p>
          <w:p w14:paraId="2682DCB6" w14:textId="77777777" w:rsidR="007302E4" w:rsidRDefault="007302E4" w:rsidP="00200172">
            <w:pPr>
              <w:widowControl/>
              <w:jc w:val="left"/>
              <w:rPr>
                <w:rFonts w:asciiTheme="minorEastAsia" w:hAnsiTheme="minorEastAsia"/>
              </w:rPr>
            </w:pPr>
            <w:r>
              <w:rPr>
                <w:rFonts w:asciiTheme="minorEastAsia" w:hAnsiTheme="minorEastAsia" w:hint="eastAsia"/>
              </w:rPr>
              <w:t>2.端口设置</w:t>
            </w:r>
            <w:r>
              <w:rPr>
                <w:rFonts w:asciiTheme="minorEastAsia" w:hAnsiTheme="minorEastAsia"/>
              </w:rPr>
              <w:t>：</w:t>
            </w:r>
            <w:r>
              <w:rPr>
                <w:rFonts w:asciiTheme="minorEastAsia" w:hAnsiTheme="minorEastAsia" w:hint="eastAsia"/>
              </w:rPr>
              <w:t>显示</w:t>
            </w:r>
            <w:r>
              <w:rPr>
                <w:rFonts w:asciiTheme="minorEastAsia" w:hAnsiTheme="minorEastAsia"/>
              </w:rPr>
              <w:t>所有成员交换机的端口</w:t>
            </w:r>
            <w:r>
              <w:rPr>
                <w:rFonts w:asciiTheme="minorEastAsia" w:hAnsiTheme="minorEastAsia" w:hint="eastAsia"/>
              </w:rPr>
              <w:t>，</w:t>
            </w:r>
            <w:r>
              <w:rPr>
                <w:rFonts w:asciiTheme="minorEastAsia" w:hAnsiTheme="minorEastAsia"/>
              </w:rPr>
              <w:t>支持分页</w:t>
            </w:r>
          </w:p>
          <w:p w14:paraId="0559EC44" w14:textId="77777777" w:rsidR="007302E4" w:rsidRDefault="007302E4" w:rsidP="00200172">
            <w:pPr>
              <w:widowControl/>
              <w:jc w:val="left"/>
              <w:rPr>
                <w:rFonts w:asciiTheme="minorEastAsia" w:hAnsiTheme="minorEastAsia"/>
              </w:rPr>
            </w:pPr>
            <w:r>
              <w:rPr>
                <w:rFonts w:asciiTheme="minorEastAsia" w:hAnsiTheme="minorEastAsia" w:hint="eastAsia"/>
              </w:rPr>
              <w:t>3.端口数据统计表</w:t>
            </w:r>
            <w:r>
              <w:rPr>
                <w:rFonts w:asciiTheme="minorEastAsia" w:hAnsiTheme="minorEastAsia"/>
              </w:rPr>
              <w:t>：</w:t>
            </w:r>
            <w:r>
              <w:rPr>
                <w:rFonts w:asciiTheme="minorEastAsia" w:hAnsiTheme="minorEastAsia" w:hint="eastAsia"/>
              </w:rPr>
              <w:t>显示</w:t>
            </w:r>
            <w:r>
              <w:rPr>
                <w:rFonts w:asciiTheme="minorEastAsia" w:hAnsiTheme="minorEastAsia"/>
              </w:rPr>
              <w:t>所有成员交换机的端口</w:t>
            </w:r>
            <w:r>
              <w:rPr>
                <w:rFonts w:asciiTheme="minorEastAsia" w:hAnsiTheme="minorEastAsia" w:hint="eastAsia"/>
              </w:rPr>
              <w:t>，</w:t>
            </w:r>
            <w:r>
              <w:rPr>
                <w:rFonts w:asciiTheme="minorEastAsia" w:hAnsiTheme="minorEastAsia"/>
              </w:rPr>
              <w:t>支持分页</w:t>
            </w:r>
          </w:p>
        </w:tc>
      </w:tr>
      <w:tr w:rsidR="007302E4" w:rsidRPr="00D02663" w14:paraId="2E1D599E" w14:textId="77777777" w:rsidTr="00200172">
        <w:tc>
          <w:tcPr>
            <w:tcW w:w="8296" w:type="dxa"/>
            <w:gridSpan w:val="2"/>
          </w:tcPr>
          <w:p w14:paraId="02CDD97E" w14:textId="77777777" w:rsidR="007302E4" w:rsidRDefault="007302E4" w:rsidP="00200172">
            <w:pPr>
              <w:widowControl/>
              <w:jc w:val="left"/>
              <w:rPr>
                <w:rFonts w:asciiTheme="minorEastAsia" w:hAnsiTheme="minorEastAsia"/>
              </w:rPr>
            </w:pPr>
            <w:r>
              <w:rPr>
                <w:rFonts w:asciiTheme="minorEastAsia" w:hAnsiTheme="minorEastAsia" w:hint="eastAsia"/>
              </w:rPr>
              <w:t>PoE</w:t>
            </w:r>
          </w:p>
        </w:tc>
      </w:tr>
      <w:tr w:rsidR="007302E4" w:rsidRPr="00D02663" w14:paraId="030E0578" w14:textId="77777777" w:rsidTr="00200172">
        <w:tc>
          <w:tcPr>
            <w:tcW w:w="1838" w:type="dxa"/>
          </w:tcPr>
          <w:p w14:paraId="3703C7A3" w14:textId="77777777" w:rsidR="007302E4" w:rsidRDefault="007302E4" w:rsidP="00200172">
            <w:pPr>
              <w:widowControl/>
              <w:jc w:val="left"/>
              <w:rPr>
                <w:rFonts w:asciiTheme="minorEastAsia" w:hAnsiTheme="minorEastAsia"/>
              </w:rPr>
            </w:pPr>
            <w:r>
              <w:rPr>
                <w:rFonts w:asciiTheme="minorEastAsia" w:hAnsiTheme="minorEastAsia" w:hint="eastAsia"/>
              </w:rPr>
              <w:t>PoE（仅</w:t>
            </w:r>
            <w:r>
              <w:rPr>
                <w:rFonts w:asciiTheme="minorEastAsia" w:hAnsiTheme="minorEastAsia"/>
              </w:rPr>
              <w:t>PoE型号支持</w:t>
            </w:r>
            <w:r>
              <w:rPr>
                <w:rFonts w:asciiTheme="minorEastAsia" w:hAnsiTheme="minorEastAsia" w:hint="eastAsia"/>
              </w:rPr>
              <w:t>）</w:t>
            </w:r>
          </w:p>
        </w:tc>
        <w:tc>
          <w:tcPr>
            <w:tcW w:w="6458" w:type="dxa"/>
          </w:tcPr>
          <w:p w14:paraId="1AFFE182" w14:textId="77777777" w:rsidR="004E59E6" w:rsidRDefault="004E59E6" w:rsidP="004E59E6">
            <w:pPr>
              <w:widowControl/>
              <w:jc w:val="left"/>
              <w:rPr>
                <w:rFonts w:asciiTheme="minorEastAsia" w:hAnsiTheme="minorEastAsia"/>
                <w:kern w:val="0"/>
                <w:sz w:val="20"/>
                <w:szCs w:val="20"/>
              </w:rPr>
            </w:pPr>
            <w:r>
              <w:rPr>
                <w:rFonts w:asciiTheme="minorEastAsia" w:hAnsiTheme="minorEastAsia" w:hint="eastAsia"/>
                <w:kern w:val="0"/>
                <w:sz w:val="20"/>
                <w:szCs w:val="20"/>
              </w:rPr>
              <w:t>1.全局/电源信息</w:t>
            </w:r>
            <w:r>
              <w:rPr>
                <w:rFonts w:asciiTheme="minorEastAsia" w:hAnsiTheme="minorEastAsia"/>
                <w:kern w:val="0"/>
                <w:sz w:val="20"/>
                <w:szCs w:val="20"/>
              </w:rPr>
              <w:t>：</w:t>
            </w:r>
            <w:r>
              <w:rPr>
                <w:rFonts w:asciiTheme="minorEastAsia" w:hAnsiTheme="minorEastAsia" w:hint="eastAsia"/>
                <w:kern w:val="0"/>
                <w:sz w:val="20"/>
                <w:szCs w:val="20"/>
              </w:rPr>
              <w:t>电源（如果有的</w:t>
            </w:r>
            <w:r>
              <w:rPr>
                <w:rFonts w:asciiTheme="minorEastAsia" w:hAnsiTheme="minorEastAsia"/>
                <w:kern w:val="0"/>
                <w:sz w:val="20"/>
                <w:szCs w:val="20"/>
              </w:rPr>
              <w:t>话</w:t>
            </w:r>
            <w:r>
              <w:rPr>
                <w:rFonts w:asciiTheme="minorEastAsia" w:hAnsiTheme="minorEastAsia" w:hint="eastAsia"/>
                <w:kern w:val="0"/>
                <w:sz w:val="20"/>
                <w:szCs w:val="20"/>
              </w:rPr>
              <w:t>）</w:t>
            </w:r>
            <w:r>
              <w:rPr>
                <w:rFonts w:asciiTheme="minorEastAsia" w:hAnsiTheme="minorEastAsia"/>
                <w:kern w:val="0"/>
                <w:sz w:val="20"/>
                <w:szCs w:val="20"/>
              </w:rPr>
              <w:t>、</w:t>
            </w:r>
            <w:r>
              <w:rPr>
                <w:rFonts w:asciiTheme="minorEastAsia" w:hAnsiTheme="minorEastAsia" w:hint="eastAsia"/>
                <w:kern w:val="0"/>
                <w:sz w:val="20"/>
                <w:szCs w:val="20"/>
              </w:rPr>
              <w:t>全局、</w:t>
            </w:r>
            <w:r>
              <w:rPr>
                <w:rFonts w:asciiTheme="minorEastAsia" w:hAnsiTheme="minorEastAsia"/>
                <w:kern w:val="0"/>
                <w:sz w:val="20"/>
                <w:szCs w:val="20"/>
              </w:rPr>
              <w:t>芯片信息</w:t>
            </w:r>
            <w:r>
              <w:rPr>
                <w:rFonts w:asciiTheme="minorEastAsia" w:hAnsiTheme="minorEastAsia" w:hint="eastAsia"/>
                <w:kern w:val="0"/>
                <w:sz w:val="20"/>
                <w:szCs w:val="20"/>
              </w:rPr>
              <w:t>按成员交换机</w:t>
            </w:r>
            <w:r>
              <w:rPr>
                <w:rFonts w:asciiTheme="minorEastAsia" w:hAnsiTheme="minorEastAsia"/>
                <w:kern w:val="0"/>
                <w:sz w:val="20"/>
                <w:szCs w:val="20"/>
              </w:rPr>
              <w:t>来显示，支持</w:t>
            </w:r>
            <w:r>
              <w:rPr>
                <w:rFonts w:asciiTheme="minorEastAsia" w:hAnsiTheme="minorEastAsia" w:hint="eastAsia"/>
                <w:kern w:val="0"/>
                <w:sz w:val="20"/>
                <w:szCs w:val="20"/>
              </w:rPr>
              <w:t>对成员交换机切换</w:t>
            </w:r>
            <w:r>
              <w:rPr>
                <w:rFonts w:asciiTheme="minorEastAsia" w:hAnsiTheme="minorEastAsia"/>
                <w:kern w:val="0"/>
                <w:sz w:val="20"/>
                <w:szCs w:val="20"/>
              </w:rPr>
              <w:t>显示</w:t>
            </w:r>
            <w:r>
              <w:rPr>
                <w:rFonts w:asciiTheme="minorEastAsia" w:hAnsiTheme="minorEastAsia" w:hint="eastAsia"/>
                <w:kern w:val="0"/>
                <w:sz w:val="20"/>
                <w:szCs w:val="20"/>
              </w:rPr>
              <w:t>3部分内容，</w:t>
            </w:r>
            <w:r>
              <w:rPr>
                <w:rFonts w:asciiTheme="minorEastAsia" w:hAnsiTheme="minorEastAsia"/>
                <w:kern w:val="0"/>
                <w:sz w:val="20"/>
                <w:szCs w:val="20"/>
              </w:rPr>
              <w:t>默认显示主交换机的电源信息</w:t>
            </w:r>
          </w:p>
          <w:p w14:paraId="657AEE06" w14:textId="77777777" w:rsidR="004E59E6" w:rsidRDefault="004E59E6" w:rsidP="004E59E6">
            <w:pPr>
              <w:widowControl/>
              <w:jc w:val="left"/>
              <w:rPr>
                <w:rFonts w:asciiTheme="minorEastAsia" w:hAnsiTheme="minorEastAsia"/>
                <w:kern w:val="0"/>
                <w:sz w:val="20"/>
                <w:szCs w:val="20"/>
              </w:rPr>
            </w:pPr>
            <w:r>
              <w:rPr>
                <w:rFonts w:asciiTheme="minorEastAsia" w:hAnsiTheme="minorEastAsia" w:hint="eastAsia"/>
                <w:kern w:val="0"/>
                <w:sz w:val="20"/>
                <w:szCs w:val="20"/>
              </w:rPr>
              <w:t>2.全局/设置</w:t>
            </w:r>
            <w:r>
              <w:rPr>
                <w:rFonts w:asciiTheme="minorEastAsia" w:hAnsiTheme="minorEastAsia"/>
                <w:kern w:val="0"/>
                <w:sz w:val="20"/>
                <w:szCs w:val="20"/>
              </w:rPr>
              <w:t>：</w:t>
            </w:r>
            <w:r>
              <w:rPr>
                <w:rFonts w:asciiTheme="minorEastAsia" w:hAnsiTheme="minorEastAsia" w:hint="eastAsia"/>
                <w:kern w:val="0"/>
                <w:sz w:val="20"/>
                <w:szCs w:val="20"/>
              </w:rPr>
              <w:t>显示</w:t>
            </w:r>
            <w:r>
              <w:rPr>
                <w:rFonts w:asciiTheme="minorEastAsia" w:hAnsiTheme="minorEastAsia"/>
                <w:kern w:val="0"/>
                <w:sz w:val="20"/>
                <w:szCs w:val="20"/>
              </w:rPr>
              <w:t>每个成员交换机的PoE预留功率设置</w:t>
            </w:r>
          </w:p>
          <w:p w14:paraId="71C73A21" w14:textId="380A460E" w:rsidR="007302E4" w:rsidRPr="008044F8" w:rsidRDefault="004E59E6" w:rsidP="004E59E6">
            <w:pPr>
              <w:widowControl/>
              <w:jc w:val="left"/>
              <w:rPr>
                <w:rFonts w:asciiTheme="minorEastAsia" w:hAnsiTheme="minorEastAsia"/>
              </w:rPr>
            </w:pPr>
            <w:r>
              <w:rPr>
                <w:rFonts w:asciiTheme="minorEastAsia" w:hAnsiTheme="minorEastAsia"/>
                <w:kern w:val="0"/>
                <w:sz w:val="20"/>
                <w:szCs w:val="20"/>
              </w:rPr>
              <w:t>3.</w:t>
            </w:r>
            <w:r>
              <w:rPr>
                <w:rFonts w:asciiTheme="minorEastAsia" w:hAnsiTheme="minorEastAsia" w:hint="eastAsia"/>
                <w:kern w:val="0"/>
                <w:sz w:val="20"/>
                <w:szCs w:val="20"/>
              </w:rPr>
              <w:t>端口</w:t>
            </w:r>
            <w:r>
              <w:rPr>
                <w:rFonts w:asciiTheme="minorEastAsia" w:hAnsiTheme="minorEastAsia"/>
                <w:kern w:val="0"/>
                <w:sz w:val="20"/>
                <w:szCs w:val="20"/>
              </w:rPr>
              <w:t>：</w:t>
            </w:r>
            <w:r>
              <w:rPr>
                <w:rFonts w:asciiTheme="minorEastAsia" w:hAnsiTheme="minorEastAsia" w:hint="eastAsia"/>
                <w:kern w:val="0"/>
                <w:sz w:val="20"/>
                <w:szCs w:val="20"/>
              </w:rPr>
              <w:t>需包含</w:t>
            </w:r>
            <w:r>
              <w:rPr>
                <w:rFonts w:asciiTheme="minorEastAsia" w:hAnsiTheme="minorEastAsia"/>
                <w:kern w:val="0"/>
                <w:sz w:val="20"/>
                <w:szCs w:val="20"/>
              </w:rPr>
              <w:t>所有成员交换机的PoE端口</w:t>
            </w:r>
            <w:r>
              <w:rPr>
                <w:rFonts w:asciiTheme="minorEastAsia" w:hAnsiTheme="minorEastAsia" w:hint="eastAsia"/>
                <w:kern w:val="0"/>
                <w:sz w:val="20"/>
                <w:szCs w:val="20"/>
              </w:rPr>
              <w:t>。</w:t>
            </w:r>
            <w:r>
              <w:rPr>
                <w:rFonts w:asciiTheme="minorEastAsia" w:hAnsiTheme="minorEastAsia"/>
                <w:kern w:val="0"/>
                <w:sz w:val="20"/>
                <w:szCs w:val="20"/>
              </w:rPr>
              <w:t>支持选择某一成员交换机的端口进行</w:t>
            </w:r>
            <w:r>
              <w:rPr>
                <w:rFonts w:asciiTheme="minorEastAsia" w:hAnsiTheme="minorEastAsia" w:hint="eastAsia"/>
                <w:kern w:val="0"/>
                <w:sz w:val="20"/>
                <w:szCs w:val="20"/>
              </w:rPr>
              <w:t>批量设置</w:t>
            </w:r>
            <w:r>
              <w:rPr>
                <w:rFonts w:asciiTheme="minorEastAsia" w:hAnsiTheme="minorEastAsia"/>
                <w:kern w:val="0"/>
                <w:sz w:val="20"/>
                <w:szCs w:val="20"/>
              </w:rPr>
              <w:t>，默认</w:t>
            </w:r>
            <w:r>
              <w:rPr>
                <w:rFonts w:asciiTheme="minorEastAsia" w:hAnsiTheme="minorEastAsia" w:hint="eastAsia"/>
                <w:kern w:val="0"/>
                <w:sz w:val="20"/>
                <w:szCs w:val="20"/>
              </w:rPr>
              <w:t>显示</w:t>
            </w:r>
            <w:r>
              <w:rPr>
                <w:rFonts w:asciiTheme="minorEastAsia" w:hAnsiTheme="minorEastAsia"/>
                <w:kern w:val="0"/>
                <w:sz w:val="20"/>
                <w:szCs w:val="20"/>
              </w:rPr>
              <w:t>所有成员交换机的</w:t>
            </w:r>
            <w:r>
              <w:rPr>
                <w:rFonts w:asciiTheme="minorEastAsia" w:hAnsiTheme="minorEastAsia" w:hint="eastAsia"/>
                <w:kern w:val="0"/>
                <w:sz w:val="20"/>
                <w:szCs w:val="20"/>
              </w:rPr>
              <w:t>端口</w:t>
            </w:r>
            <w:r>
              <w:rPr>
                <w:rFonts w:asciiTheme="minorEastAsia" w:hAnsiTheme="minorEastAsia"/>
                <w:kern w:val="0"/>
                <w:sz w:val="20"/>
                <w:szCs w:val="20"/>
              </w:rPr>
              <w:t>。需</w:t>
            </w:r>
            <w:r>
              <w:rPr>
                <w:rFonts w:asciiTheme="minorEastAsia" w:hAnsiTheme="minorEastAsia" w:hint="eastAsia"/>
                <w:kern w:val="0"/>
                <w:sz w:val="20"/>
                <w:szCs w:val="20"/>
              </w:rPr>
              <w:t>在</w:t>
            </w:r>
            <w:r>
              <w:rPr>
                <w:rFonts w:asciiTheme="minorEastAsia" w:hAnsiTheme="minorEastAsia"/>
                <w:kern w:val="0"/>
                <w:sz w:val="20"/>
                <w:szCs w:val="20"/>
              </w:rPr>
              <w:t>页面提示“</w:t>
            </w:r>
            <w:r>
              <w:rPr>
                <w:rFonts w:asciiTheme="minorEastAsia" w:hAnsiTheme="minorEastAsia" w:hint="eastAsia"/>
                <w:kern w:val="0"/>
                <w:sz w:val="20"/>
                <w:szCs w:val="20"/>
              </w:rPr>
              <w:t>供电优先级仅局限在</w:t>
            </w:r>
            <w:r>
              <w:rPr>
                <w:rFonts w:asciiTheme="minorEastAsia" w:hAnsiTheme="minorEastAsia"/>
                <w:kern w:val="0"/>
                <w:sz w:val="20"/>
                <w:szCs w:val="20"/>
              </w:rPr>
              <w:t>单台</w:t>
            </w:r>
            <w:r>
              <w:rPr>
                <w:rFonts w:asciiTheme="minorEastAsia" w:hAnsiTheme="minorEastAsia" w:hint="eastAsia"/>
                <w:kern w:val="0"/>
                <w:sz w:val="20"/>
                <w:szCs w:val="20"/>
              </w:rPr>
              <w:t>物理</w:t>
            </w:r>
            <w:r>
              <w:rPr>
                <w:rFonts w:asciiTheme="minorEastAsia" w:hAnsiTheme="minorEastAsia"/>
                <w:kern w:val="0"/>
                <w:sz w:val="20"/>
                <w:szCs w:val="20"/>
              </w:rPr>
              <w:t>交换机端口上生效”</w:t>
            </w:r>
          </w:p>
        </w:tc>
      </w:tr>
      <w:tr w:rsidR="007302E4" w:rsidRPr="00D02663" w14:paraId="7D2A0C7D" w14:textId="77777777" w:rsidTr="00200172">
        <w:tc>
          <w:tcPr>
            <w:tcW w:w="8296" w:type="dxa"/>
            <w:gridSpan w:val="2"/>
          </w:tcPr>
          <w:p w14:paraId="4BF47B46" w14:textId="77777777" w:rsidR="007302E4" w:rsidRDefault="007302E4" w:rsidP="00200172">
            <w:pPr>
              <w:widowControl/>
              <w:jc w:val="left"/>
              <w:rPr>
                <w:rFonts w:asciiTheme="minorEastAsia" w:hAnsiTheme="minorEastAsia"/>
              </w:rPr>
            </w:pPr>
            <w:r>
              <w:rPr>
                <w:rFonts w:asciiTheme="minorEastAsia" w:hAnsiTheme="minorEastAsia" w:hint="eastAsia"/>
              </w:rPr>
              <w:t>维护</w:t>
            </w:r>
          </w:p>
        </w:tc>
      </w:tr>
      <w:tr w:rsidR="004E59E6" w14:paraId="51FD7549" w14:textId="77777777" w:rsidTr="00714D86">
        <w:tc>
          <w:tcPr>
            <w:tcW w:w="1838" w:type="dxa"/>
          </w:tcPr>
          <w:p w14:paraId="523D99C0" w14:textId="77777777" w:rsidR="004E59E6" w:rsidRDefault="004E59E6" w:rsidP="00714D86">
            <w:pPr>
              <w:widowControl/>
              <w:jc w:val="left"/>
              <w:rPr>
                <w:rFonts w:asciiTheme="minorEastAsia" w:hAnsiTheme="minorEastAsia"/>
                <w:kern w:val="0"/>
                <w:sz w:val="20"/>
                <w:szCs w:val="20"/>
              </w:rPr>
            </w:pPr>
            <w:r>
              <w:rPr>
                <w:rFonts w:asciiTheme="minorEastAsia" w:hAnsiTheme="minorEastAsia" w:hint="eastAsia"/>
                <w:kern w:val="0"/>
                <w:sz w:val="20"/>
                <w:szCs w:val="20"/>
              </w:rPr>
              <w:t>升级</w:t>
            </w:r>
          </w:p>
        </w:tc>
        <w:tc>
          <w:tcPr>
            <w:tcW w:w="6458" w:type="dxa"/>
          </w:tcPr>
          <w:p w14:paraId="204045D3" w14:textId="77777777" w:rsidR="004E59E6" w:rsidRDefault="004E59E6" w:rsidP="00714D86">
            <w:pPr>
              <w:widowControl/>
              <w:jc w:val="left"/>
              <w:rPr>
                <w:rFonts w:asciiTheme="minorEastAsia" w:hAnsiTheme="minorEastAsia"/>
                <w:kern w:val="0"/>
                <w:sz w:val="20"/>
                <w:szCs w:val="20"/>
              </w:rPr>
            </w:pPr>
            <w:r>
              <w:rPr>
                <w:rFonts w:asciiTheme="minorEastAsia" w:hAnsiTheme="minorEastAsia" w:hint="eastAsia"/>
                <w:kern w:val="0"/>
                <w:sz w:val="20"/>
                <w:szCs w:val="20"/>
              </w:rPr>
              <w:t>1.升级方式不变</w:t>
            </w:r>
            <w:r>
              <w:rPr>
                <w:rFonts w:asciiTheme="minorEastAsia" w:hAnsiTheme="minorEastAsia"/>
                <w:kern w:val="0"/>
                <w:sz w:val="20"/>
                <w:szCs w:val="20"/>
              </w:rPr>
              <w:t>，包括手动上传升级、网络升级、定时升级</w:t>
            </w:r>
          </w:p>
          <w:p w14:paraId="5CC378C8" w14:textId="77777777" w:rsidR="004E59E6" w:rsidRPr="00B92F57" w:rsidRDefault="004E59E6" w:rsidP="00714D86">
            <w:pPr>
              <w:widowControl/>
              <w:jc w:val="left"/>
              <w:rPr>
                <w:rFonts w:asciiTheme="minorEastAsia" w:hAnsiTheme="minorEastAsia"/>
                <w:kern w:val="0"/>
                <w:sz w:val="20"/>
                <w:szCs w:val="20"/>
              </w:rPr>
            </w:pPr>
            <w:r>
              <w:rPr>
                <w:rFonts w:asciiTheme="minorEastAsia" w:hAnsiTheme="minorEastAsia"/>
                <w:kern w:val="0"/>
                <w:sz w:val="20"/>
                <w:szCs w:val="20"/>
              </w:rPr>
              <w:t>2.</w:t>
            </w:r>
            <w:r>
              <w:rPr>
                <w:rFonts w:asciiTheme="minorEastAsia" w:hAnsiTheme="minorEastAsia" w:hint="eastAsia"/>
                <w:kern w:val="0"/>
                <w:sz w:val="20"/>
                <w:szCs w:val="20"/>
              </w:rPr>
              <w:t>主从</w:t>
            </w:r>
            <w:r>
              <w:rPr>
                <w:rFonts w:asciiTheme="minorEastAsia" w:hAnsiTheme="minorEastAsia"/>
                <w:kern w:val="0"/>
                <w:sz w:val="20"/>
                <w:szCs w:val="20"/>
              </w:rPr>
              <w:t>交换机升级：</w:t>
            </w:r>
            <w:r>
              <w:rPr>
                <w:rFonts w:asciiTheme="minorEastAsia" w:hAnsiTheme="minorEastAsia" w:hint="eastAsia"/>
                <w:kern w:val="0"/>
                <w:sz w:val="20"/>
                <w:szCs w:val="20"/>
              </w:rPr>
              <w:t>整个</w:t>
            </w:r>
            <w:r>
              <w:rPr>
                <w:rFonts w:asciiTheme="minorEastAsia" w:hAnsiTheme="minorEastAsia"/>
                <w:kern w:val="0"/>
                <w:sz w:val="20"/>
                <w:szCs w:val="20"/>
              </w:rPr>
              <w:t>堆叠系统升级完重启的方式</w:t>
            </w:r>
          </w:p>
        </w:tc>
      </w:tr>
      <w:tr w:rsidR="004E59E6" w:rsidRPr="00D02663" w14:paraId="4DD42624" w14:textId="77777777" w:rsidTr="00200172">
        <w:tc>
          <w:tcPr>
            <w:tcW w:w="1838" w:type="dxa"/>
          </w:tcPr>
          <w:p w14:paraId="512E0302" w14:textId="77777777" w:rsidR="004E59E6" w:rsidRDefault="004E59E6" w:rsidP="004E59E6">
            <w:pPr>
              <w:widowControl/>
              <w:jc w:val="left"/>
              <w:rPr>
                <w:rFonts w:asciiTheme="minorEastAsia" w:hAnsiTheme="minorEastAsia"/>
              </w:rPr>
            </w:pPr>
            <w:r>
              <w:rPr>
                <w:rFonts w:asciiTheme="minorEastAsia" w:hAnsiTheme="minorEastAsia" w:hint="eastAsia"/>
              </w:rPr>
              <w:t>诊断</w:t>
            </w:r>
          </w:p>
        </w:tc>
        <w:tc>
          <w:tcPr>
            <w:tcW w:w="6458" w:type="dxa"/>
          </w:tcPr>
          <w:p w14:paraId="222642C4" w14:textId="77777777" w:rsidR="004E59E6" w:rsidRDefault="004E59E6" w:rsidP="004E59E6">
            <w:pPr>
              <w:widowControl/>
              <w:jc w:val="left"/>
              <w:rPr>
                <w:rFonts w:asciiTheme="minorEastAsia" w:hAnsiTheme="minorEastAsia"/>
                <w:kern w:val="0"/>
                <w:sz w:val="20"/>
                <w:szCs w:val="20"/>
              </w:rPr>
            </w:pPr>
            <w:r>
              <w:rPr>
                <w:rFonts w:asciiTheme="minorEastAsia" w:hAnsiTheme="minorEastAsia" w:hint="eastAsia"/>
                <w:kern w:val="0"/>
                <w:sz w:val="20"/>
                <w:szCs w:val="20"/>
              </w:rPr>
              <w:t>1.日志</w:t>
            </w:r>
            <w:r>
              <w:rPr>
                <w:rFonts w:asciiTheme="minorEastAsia" w:hAnsiTheme="minorEastAsia"/>
                <w:kern w:val="0"/>
                <w:sz w:val="20"/>
                <w:szCs w:val="20"/>
              </w:rPr>
              <w:t>：需包含所有</w:t>
            </w:r>
            <w:r>
              <w:rPr>
                <w:rFonts w:asciiTheme="minorEastAsia" w:hAnsiTheme="minorEastAsia" w:hint="eastAsia"/>
                <w:kern w:val="0"/>
                <w:sz w:val="20"/>
                <w:szCs w:val="20"/>
              </w:rPr>
              <w:t>成员交换机</w:t>
            </w:r>
            <w:r>
              <w:rPr>
                <w:rFonts w:asciiTheme="minorEastAsia" w:hAnsiTheme="minorEastAsia"/>
                <w:kern w:val="0"/>
                <w:sz w:val="20"/>
                <w:szCs w:val="20"/>
              </w:rPr>
              <w:t>的日志信息</w:t>
            </w:r>
          </w:p>
          <w:p w14:paraId="30DC1D8A" w14:textId="77777777" w:rsidR="004E59E6" w:rsidRPr="00926314" w:rsidRDefault="004E59E6" w:rsidP="004E59E6">
            <w:pPr>
              <w:widowControl/>
              <w:jc w:val="left"/>
              <w:rPr>
                <w:rFonts w:asciiTheme="minorEastAsia" w:hAnsiTheme="minorEastAsia"/>
                <w:strike/>
                <w:color w:val="B2B2B2"/>
                <w:kern w:val="0"/>
                <w:sz w:val="20"/>
                <w:szCs w:val="20"/>
              </w:rPr>
            </w:pPr>
            <w:r w:rsidRPr="00926314">
              <w:rPr>
                <w:rFonts w:asciiTheme="minorEastAsia" w:hAnsiTheme="minorEastAsia"/>
                <w:strike/>
                <w:color w:val="B2B2B2"/>
                <w:kern w:val="0"/>
                <w:sz w:val="20"/>
                <w:szCs w:val="20"/>
              </w:rPr>
              <w:t>2.Ping：进行Ping之前需先</w:t>
            </w:r>
            <w:r w:rsidRPr="00926314">
              <w:rPr>
                <w:rFonts w:asciiTheme="minorEastAsia" w:hAnsiTheme="minorEastAsia" w:hint="eastAsia"/>
                <w:strike/>
                <w:color w:val="B2B2B2"/>
                <w:kern w:val="0"/>
                <w:sz w:val="20"/>
                <w:szCs w:val="20"/>
              </w:rPr>
              <w:t>指定成员</w:t>
            </w:r>
            <w:r w:rsidRPr="00926314">
              <w:rPr>
                <w:rFonts w:asciiTheme="minorEastAsia" w:hAnsiTheme="minorEastAsia"/>
                <w:strike/>
                <w:color w:val="B2B2B2"/>
                <w:kern w:val="0"/>
                <w:sz w:val="20"/>
                <w:szCs w:val="20"/>
              </w:rPr>
              <w:t>交换机，默认主交换机</w:t>
            </w:r>
          </w:p>
          <w:p w14:paraId="076603CA" w14:textId="77777777" w:rsidR="004E59E6" w:rsidRPr="00926314" w:rsidRDefault="004E59E6" w:rsidP="004E59E6">
            <w:pPr>
              <w:widowControl/>
              <w:jc w:val="left"/>
              <w:rPr>
                <w:rFonts w:asciiTheme="minorEastAsia" w:hAnsiTheme="minorEastAsia"/>
                <w:strike/>
                <w:color w:val="B2B2B2"/>
                <w:kern w:val="0"/>
                <w:sz w:val="20"/>
                <w:szCs w:val="20"/>
              </w:rPr>
            </w:pPr>
            <w:r w:rsidRPr="00926314">
              <w:rPr>
                <w:rFonts w:asciiTheme="minorEastAsia" w:hAnsiTheme="minorEastAsia"/>
                <w:strike/>
                <w:color w:val="B2B2B2"/>
                <w:kern w:val="0"/>
                <w:sz w:val="20"/>
                <w:szCs w:val="20"/>
              </w:rPr>
              <w:t>3.</w:t>
            </w:r>
            <w:r w:rsidRPr="00926314">
              <w:rPr>
                <w:rFonts w:asciiTheme="minorEastAsia" w:hAnsiTheme="minorEastAsia" w:hint="eastAsia"/>
                <w:strike/>
                <w:color w:val="B2B2B2"/>
                <w:kern w:val="0"/>
                <w:sz w:val="20"/>
                <w:szCs w:val="20"/>
              </w:rPr>
              <w:t>路由跟踪</w:t>
            </w:r>
            <w:r w:rsidRPr="00926314">
              <w:rPr>
                <w:rFonts w:asciiTheme="minorEastAsia" w:hAnsiTheme="minorEastAsia"/>
                <w:strike/>
                <w:color w:val="B2B2B2"/>
                <w:kern w:val="0"/>
                <w:sz w:val="20"/>
                <w:szCs w:val="20"/>
              </w:rPr>
              <w:t>：进行</w:t>
            </w:r>
            <w:r w:rsidRPr="00926314">
              <w:rPr>
                <w:rFonts w:asciiTheme="minorEastAsia" w:hAnsiTheme="minorEastAsia" w:hint="eastAsia"/>
                <w:strike/>
                <w:color w:val="B2B2B2"/>
                <w:kern w:val="0"/>
                <w:sz w:val="20"/>
                <w:szCs w:val="20"/>
              </w:rPr>
              <w:t>路由跟踪</w:t>
            </w:r>
            <w:r w:rsidRPr="00926314">
              <w:rPr>
                <w:rFonts w:asciiTheme="minorEastAsia" w:hAnsiTheme="minorEastAsia"/>
                <w:strike/>
                <w:color w:val="B2B2B2"/>
                <w:kern w:val="0"/>
                <w:sz w:val="20"/>
                <w:szCs w:val="20"/>
              </w:rPr>
              <w:t>之前</w:t>
            </w:r>
            <w:r w:rsidRPr="00926314">
              <w:rPr>
                <w:rFonts w:asciiTheme="minorEastAsia" w:hAnsiTheme="minorEastAsia" w:hint="eastAsia"/>
                <w:strike/>
                <w:color w:val="B2B2B2"/>
                <w:kern w:val="0"/>
                <w:sz w:val="20"/>
                <w:szCs w:val="20"/>
              </w:rPr>
              <w:t>需先</w:t>
            </w:r>
            <w:r w:rsidRPr="00926314">
              <w:rPr>
                <w:rFonts w:asciiTheme="minorEastAsia" w:hAnsiTheme="minorEastAsia"/>
                <w:strike/>
                <w:color w:val="B2B2B2"/>
                <w:kern w:val="0"/>
                <w:sz w:val="20"/>
                <w:szCs w:val="20"/>
              </w:rPr>
              <w:t>指定成员交换机，默认主交换机</w:t>
            </w:r>
          </w:p>
          <w:p w14:paraId="6FAC08E3" w14:textId="77777777" w:rsidR="004E59E6" w:rsidRDefault="004E59E6" w:rsidP="004E59E6">
            <w:pPr>
              <w:widowControl/>
              <w:jc w:val="left"/>
              <w:rPr>
                <w:rFonts w:asciiTheme="minorEastAsia" w:hAnsiTheme="minorEastAsia"/>
                <w:kern w:val="0"/>
                <w:sz w:val="20"/>
                <w:szCs w:val="20"/>
              </w:rPr>
            </w:pPr>
            <w:r>
              <w:rPr>
                <w:rFonts w:asciiTheme="minorEastAsia" w:hAnsiTheme="minorEastAsia"/>
                <w:kern w:val="0"/>
                <w:sz w:val="20"/>
                <w:szCs w:val="20"/>
              </w:rPr>
              <w:t>4</w:t>
            </w:r>
            <w:r>
              <w:rPr>
                <w:rFonts w:asciiTheme="minorEastAsia" w:hAnsiTheme="minorEastAsia" w:hint="eastAsia"/>
                <w:kern w:val="0"/>
                <w:sz w:val="20"/>
                <w:szCs w:val="20"/>
              </w:rPr>
              <w:t>.光模块</w:t>
            </w:r>
            <w:r>
              <w:rPr>
                <w:rFonts w:asciiTheme="minorEastAsia" w:hAnsiTheme="minorEastAsia"/>
                <w:kern w:val="0"/>
                <w:sz w:val="20"/>
                <w:szCs w:val="20"/>
              </w:rPr>
              <w:t>：需包含所有成员交换机的</w:t>
            </w:r>
            <w:r>
              <w:rPr>
                <w:rFonts w:asciiTheme="minorEastAsia" w:hAnsiTheme="minorEastAsia" w:hint="eastAsia"/>
                <w:kern w:val="0"/>
                <w:sz w:val="20"/>
                <w:szCs w:val="20"/>
              </w:rPr>
              <w:t>光口</w:t>
            </w:r>
          </w:p>
          <w:p w14:paraId="35DDE89F" w14:textId="77777777" w:rsidR="004E59E6" w:rsidRPr="0042516D" w:rsidRDefault="004E59E6" w:rsidP="004E59E6">
            <w:pPr>
              <w:widowControl/>
              <w:jc w:val="left"/>
              <w:rPr>
                <w:rFonts w:asciiTheme="minorEastAsia" w:hAnsiTheme="minorEastAsia"/>
                <w:kern w:val="0"/>
                <w:sz w:val="20"/>
                <w:szCs w:val="20"/>
              </w:rPr>
            </w:pPr>
            <w:r>
              <w:rPr>
                <w:rFonts w:asciiTheme="minorEastAsia" w:hAnsiTheme="minorEastAsia"/>
                <w:kern w:val="0"/>
                <w:sz w:val="20"/>
                <w:szCs w:val="20"/>
              </w:rPr>
              <w:t>5.</w:t>
            </w:r>
            <w:r>
              <w:rPr>
                <w:rFonts w:asciiTheme="minorEastAsia" w:hAnsiTheme="minorEastAsia" w:hint="eastAsia"/>
                <w:kern w:val="0"/>
                <w:sz w:val="20"/>
                <w:szCs w:val="20"/>
              </w:rPr>
              <w:t>镜像</w:t>
            </w:r>
            <w:r>
              <w:rPr>
                <w:rFonts w:asciiTheme="minorEastAsia" w:hAnsiTheme="minorEastAsia"/>
                <w:kern w:val="0"/>
                <w:sz w:val="20"/>
                <w:szCs w:val="20"/>
              </w:rPr>
              <w:t>：出入方向端口需包含所有成员交换机的端口</w:t>
            </w:r>
          </w:p>
          <w:p w14:paraId="1D31F4DB" w14:textId="77777777" w:rsidR="004E59E6" w:rsidRDefault="004E59E6" w:rsidP="004E59E6">
            <w:pPr>
              <w:widowControl/>
              <w:jc w:val="left"/>
              <w:rPr>
                <w:rFonts w:asciiTheme="minorEastAsia" w:hAnsiTheme="minorEastAsia"/>
                <w:kern w:val="0"/>
                <w:sz w:val="20"/>
                <w:szCs w:val="20"/>
              </w:rPr>
            </w:pPr>
            <w:r>
              <w:rPr>
                <w:rFonts w:asciiTheme="minorEastAsia" w:hAnsiTheme="minorEastAsia"/>
                <w:kern w:val="0"/>
                <w:sz w:val="20"/>
                <w:szCs w:val="20"/>
              </w:rPr>
              <w:t>6</w:t>
            </w:r>
            <w:r>
              <w:rPr>
                <w:rFonts w:asciiTheme="minorEastAsia" w:hAnsiTheme="minorEastAsia" w:hint="eastAsia"/>
                <w:kern w:val="0"/>
                <w:sz w:val="20"/>
                <w:szCs w:val="20"/>
              </w:rPr>
              <w:t>.线缆检测</w:t>
            </w:r>
            <w:r>
              <w:rPr>
                <w:rFonts w:asciiTheme="minorEastAsia" w:hAnsiTheme="minorEastAsia"/>
                <w:kern w:val="0"/>
                <w:sz w:val="20"/>
                <w:szCs w:val="20"/>
              </w:rPr>
              <w:t>：需包含所有成员交换机的电口</w:t>
            </w:r>
          </w:p>
          <w:p w14:paraId="35F3320E" w14:textId="208B27EA" w:rsidR="004E59E6" w:rsidRDefault="004E59E6" w:rsidP="004E59E6">
            <w:pPr>
              <w:widowControl/>
              <w:jc w:val="left"/>
              <w:rPr>
                <w:rFonts w:asciiTheme="minorEastAsia" w:hAnsiTheme="minorEastAsia"/>
              </w:rPr>
            </w:pPr>
            <w:r>
              <w:rPr>
                <w:rFonts w:asciiTheme="minorEastAsia" w:hAnsiTheme="minorEastAsia" w:hint="eastAsia"/>
                <w:kern w:val="0"/>
                <w:sz w:val="20"/>
                <w:szCs w:val="20"/>
              </w:rPr>
              <w:t>7.一键调试</w:t>
            </w:r>
            <w:r>
              <w:rPr>
                <w:rFonts w:asciiTheme="minorEastAsia" w:hAnsiTheme="minorEastAsia"/>
                <w:kern w:val="0"/>
                <w:sz w:val="20"/>
                <w:szCs w:val="20"/>
              </w:rPr>
              <w:t>：进行一键调试前</w:t>
            </w:r>
            <w:r>
              <w:rPr>
                <w:rFonts w:asciiTheme="minorEastAsia" w:hAnsiTheme="minorEastAsia" w:hint="eastAsia"/>
                <w:kern w:val="0"/>
                <w:sz w:val="20"/>
                <w:szCs w:val="20"/>
              </w:rPr>
              <w:t>需先</w:t>
            </w:r>
            <w:r>
              <w:rPr>
                <w:rFonts w:asciiTheme="minorEastAsia" w:hAnsiTheme="minorEastAsia"/>
                <w:kern w:val="0"/>
                <w:sz w:val="20"/>
                <w:szCs w:val="20"/>
              </w:rPr>
              <w:t>指定成员交换机，</w:t>
            </w:r>
            <w:r>
              <w:rPr>
                <w:rFonts w:asciiTheme="minorEastAsia" w:hAnsiTheme="minorEastAsia" w:hint="eastAsia"/>
                <w:kern w:val="0"/>
                <w:sz w:val="20"/>
                <w:szCs w:val="20"/>
              </w:rPr>
              <w:t>默认</w:t>
            </w:r>
            <w:r>
              <w:rPr>
                <w:rFonts w:asciiTheme="minorEastAsia" w:hAnsiTheme="minorEastAsia"/>
                <w:kern w:val="0"/>
                <w:sz w:val="20"/>
                <w:szCs w:val="20"/>
              </w:rPr>
              <w:t>主交换机</w:t>
            </w:r>
          </w:p>
        </w:tc>
      </w:tr>
      <w:tr w:rsidR="004E59E6" w14:paraId="1FA2EE5E" w14:textId="77777777" w:rsidTr="00714D86">
        <w:tc>
          <w:tcPr>
            <w:tcW w:w="1838" w:type="dxa"/>
          </w:tcPr>
          <w:p w14:paraId="49AEE3FD" w14:textId="77777777" w:rsidR="004E59E6" w:rsidRDefault="004E59E6" w:rsidP="00714D86">
            <w:pPr>
              <w:widowControl/>
              <w:jc w:val="left"/>
              <w:rPr>
                <w:rFonts w:asciiTheme="minorEastAsia" w:hAnsiTheme="minorEastAsia"/>
                <w:kern w:val="0"/>
                <w:sz w:val="20"/>
                <w:szCs w:val="20"/>
              </w:rPr>
            </w:pPr>
            <w:r>
              <w:rPr>
                <w:rFonts w:asciiTheme="minorEastAsia" w:hAnsiTheme="minorEastAsia" w:hint="eastAsia"/>
                <w:kern w:val="0"/>
                <w:sz w:val="20"/>
                <w:szCs w:val="20"/>
              </w:rPr>
              <w:t>备份与恢复</w:t>
            </w:r>
          </w:p>
        </w:tc>
        <w:tc>
          <w:tcPr>
            <w:tcW w:w="6458" w:type="dxa"/>
          </w:tcPr>
          <w:p w14:paraId="556D4B62" w14:textId="77777777" w:rsidR="004E59E6" w:rsidRDefault="004E59E6" w:rsidP="00714D86">
            <w:pPr>
              <w:widowControl/>
              <w:jc w:val="left"/>
              <w:rPr>
                <w:rFonts w:asciiTheme="minorEastAsia" w:hAnsiTheme="minorEastAsia"/>
                <w:kern w:val="0"/>
                <w:sz w:val="20"/>
                <w:szCs w:val="20"/>
              </w:rPr>
            </w:pPr>
            <w:r>
              <w:rPr>
                <w:rFonts w:asciiTheme="minorEastAsia" w:hAnsiTheme="minorEastAsia" w:hint="eastAsia"/>
                <w:kern w:val="0"/>
                <w:sz w:val="20"/>
                <w:szCs w:val="20"/>
              </w:rPr>
              <w:t>1.恢复出厂</w:t>
            </w:r>
            <w:r>
              <w:rPr>
                <w:rFonts w:asciiTheme="minorEastAsia" w:hAnsiTheme="minorEastAsia"/>
                <w:kern w:val="0"/>
                <w:sz w:val="20"/>
                <w:szCs w:val="20"/>
              </w:rPr>
              <w:t>：所有成员交换机执行恢复出厂操作</w:t>
            </w:r>
          </w:p>
          <w:p w14:paraId="5CF1CCB6" w14:textId="77777777" w:rsidR="004E59E6" w:rsidRDefault="004E59E6" w:rsidP="00714D86">
            <w:pPr>
              <w:widowControl/>
              <w:jc w:val="left"/>
              <w:rPr>
                <w:rFonts w:asciiTheme="minorEastAsia" w:hAnsiTheme="minorEastAsia"/>
                <w:kern w:val="0"/>
                <w:sz w:val="20"/>
                <w:szCs w:val="20"/>
              </w:rPr>
            </w:pPr>
            <w:r>
              <w:rPr>
                <w:rFonts w:asciiTheme="minorEastAsia" w:hAnsiTheme="minorEastAsia"/>
                <w:kern w:val="0"/>
                <w:sz w:val="20"/>
                <w:szCs w:val="20"/>
              </w:rPr>
              <w:lastRenderedPageBreak/>
              <w:t>2.</w:t>
            </w:r>
            <w:r>
              <w:rPr>
                <w:rFonts w:asciiTheme="minorEastAsia" w:hAnsiTheme="minorEastAsia" w:hint="eastAsia"/>
                <w:kern w:val="0"/>
                <w:sz w:val="20"/>
                <w:szCs w:val="20"/>
              </w:rPr>
              <w:t>备份</w:t>
            </w:r>
            <w:r>
              <w:rPr>
                <w:rFonts w:asciiTheme="minorEastAsia" w:hAnsiTheme="minorEastAsia"/>
                <w:kern w:val="0"/>
                <w:sz w:val="20"/>
                <w:szCs w:val="20"/>
              </w:rPr>
              <w:t>整个堆叠系统的</w:t>
            </w:r>
            <w:r>
              <w:rPr>
                <w:rFonts w:asciiTheme="minorEastAsia" w:hAnsiTheme="minorEastAsia" w:hint="eastAsia"/>
                <w:kern w:val="0"/>
                <w:sz w:val="20"/>
                <w:szCs w:val="20"/>
              </w:rPr>
              <w:t>功能</w:t>
            </w:r>
            <w:r>
              <w:rPr>
                <w:rFonts w:asciiTheme="minorEastAsia" w:hAnsiTheme="minorEastAsia"/>
                <w:kern w:val="0"/>
                <w:sz w:val="20"/>
                <w:szCs w:val="20"/>
              </w:rPr>
              <w:t>配置</w:t>
            </w:r>
          </w:p>
          <w:p w14:paraId="4347415A" w14:textId="77777777" w:rsidR="004E59E6" w:rsidRPr="00972ACF" w:rsidRDefault="004E59E6" w:rsidP="00714D86">
            <w:pPr>
              <w:widowControl/>
              <w:jc w:val="left"/>
              <w:rPr>
                <w:rFonts w:asciiTheme="minorEastAsia" w:hAnsiTheme="minorEastAsia"/>
                <w:kern w:val="0"/>
                <w:sz w:val="20"/>
                <w:szCs w:val="20"/>
              </w:rPr>
            </w:pPr>
            <w:r>
              <w:rPr>
                <w:rFonts w:asciiTheme="minorEastAsia" w:hAnsiTheme="minorEastAsia"/>
                <w:kern w:val="0"/>
                <w:sz w:val="20"/>
                <w:szCs w:val="20"/>
              </w:rPr>
              <w:t>3.</w:t>
            </w:r>
            <w:r>
              <w:rPr>
                <w:rFonts w:asciiTheme="minorEastAsia" w:hAnsiTheme="minorEastAsia" w:hint="eastAsia"/>
                <w:kern w:val="0"/>
                <w:sz w:val="20"/>
                <w:szCs w:val="20"/>
              </w:rPr>
              <w:t>备份恢复</w:t>
            </w:r>
            <w:r>
              <w:rPr>
                <w:rFonts w:asciiTheme="minorEastAsia" w:hAnsiTheme="minorEastAsia"/>
                <w:kern w:val="0"/>
                <w:sz w:val="20"/>
                <w:szCs w:val="20"/>
              </w:rPr>
              <w:t>：</w:t>
            </w:r>
            <w:r>
              <w:rPr>
                <w:rFonts w:asciiTheme="minorEastAsia" w:hAnsiTheme="minorEastAsia" w:hint="eastAsia"/>
                <w:kern w:val="0"/>
                <w:sz w:val="20"/>
                <w:szCs w:val="20"/>
              </w:rPr>
              <w:t>根据</w:t>
            </w:r>
            <w:r>
              <w:rPr>
                <w:rFonts w:asciiTheme="minorEastAsia" w:hAnsiTheme="minorEastAsia"/>
                <w:kern w:val="0"/>
                <w:sz w:val="20"/>
                <w:szCs w:val="20"/>
              </w:rPr>
              <w:t>配置文件进行恢复</w:t>
            </w:r>
            <w:r>
              <w:rPr>
                <w:rFonts w:asciiTheme="minorEastAsia" w:hAnsiTheme="minorEastAsia" w:hint="eastAsia"/>
                <w:kern w:val="0"/>
                <w:sz w:val="20"/>
                <w:szCs w:val="20"/>
              </w:rPr>
              <w:t>，</w:t>
            </w:r>
            <w:r>
              <w:rPr>
                <w:rFonts w:asciiTheme="minorEastAsia" w:hAnsiTheme="minorEastAsia"/>
                <w:kern w:val="0"/>
                <w:sz w:val="20"/>
                <w:szCs w:val="20"/>
              </w:rPr>
              <w:t>按照配置</w:t>
            </w:r>
            <w:r>
              <w:rPr>
                <w:rFonts w:asciiTheme="minorEastAsia" w:hAnsiTheme="minorEastAsia" w:hint="eastAsia"/>
                <w:kern w:val="0"/>
                <w:sz w:val="20"/>
                <w:szCs w:val="20"/>
              </w:rPr>
              <w:t>内容</w:t>
            </w:r>
            <w:r>
              <w:rPr>
                <w:rFonts w:asciiTheme="minorEastAsia" w:hAnsiTheme="minorEastAsia"/>
                <w:kern w:val="0"/>
                <w:sz w:val="20"/>
                <w:szCs w:val="20"/>
              </w:rPr>
              <w:t>确定是否同步从交换机</w:t>
            </w:r>
          </w:p>
        </w:tc>
      </w:tr>
      <w:tr w:rsidR="004E59E6" w14:paraId="04F8674A" w14:textId="77777777" w:rsidTr="00714D86">
        <w:tc>
          <w:tcPr>
            <w:tcW w:w="1838" w:type="dxa"/>
          </w:tcPr>
          <w:p w14:paraId="489F495D" w14:textId="77777777" w:rsidR="004E59E6" w:rsidRDefault="004E59E6" w:rsidP="00714D86">
            <w:pPr>
              <w:widowControl/>
              <w:jc w:val="left"/>
              <w:rPr>
                <w:rFonts w:asciiTheme="minorEastAsia" w:hAnsiTheme="minorEastAsia"/>
                <w:kern w:val="0"/>
                <w:sz w:val="20"/>
                <w:szCs w:val="20"/>
              </w:rPr>
            </w:pPr>
            <w:r>
              <w:rPr>
                <w:rFonts w:asciiTheme="minorEastAsia" w:hAnsiTheme="minorEastAsia" w:hint="eastAsia"/>
                <w:kern w:val="0"/>
                <w:sz w:val="20"/>
                <w:szCs w:val="20"/>
              </w:rPr>
              <w:lastRenderedPageBreak/>
              <w:t>告警</w:t>
            </w:r>
          </w:p>
        </w:tc>
        <w:tc>
          <w:tcPr>
            <w:tcW w:w="6458" w:type="dxa"/>
          </w:tcPr>
          <w:p w14:paraId="21CE5DFD" w14:textId="77777777" w:rsidR="004E59E6" w:rsidRDefault="004E59E6" w:rsidP="00714D86">
            <w:pPr>
              <w:widowControl/>
              <w:jc w:val="left"/>
              <w:rPr>
                <w:rFonts w:asciiTheme="minorEastAsia" w:hAnsiTheme="minorEastAsia"/>
                <w:kern w:val="0"/>
                <w:sz w:val="20"/>
                <w:szCs w:val="20"/>
              </w:rPr>
            </w:pPr>
            <w:r>
              <w:rPr>
                <w:rFonts w:asciiTheme="minorEastAsia" w:hAnsiTheme="minorEastAsia" w:hint="eastAsia"/>
                <w:kern w:val="0"/>
                <w:sz w:val="20"/>
                <w:szCs w:val="20"/>
              </w:rPr>
              <w:t>1.统一</w:t>
            </w:r>
            <w:r>
              <w:rPr>
                <w:rFonts w:asciiTheme="minorEastAsia" w:hAnsiTheme="minorEastAsia"/>
                <w:kern w:val="0"/>
                <w:sz w:val="20"/>
                <w:szCs w:val="20"/>
              </w:rPr>
              <w:t>将</w:t>
            </w:r>
            <w:r>
              <w:rPr>
                <w:rFonts w:asciiTheme="minorEastAsia" w:hAnsiTheme="minorEastAsia" w:hint="eastAsia"/>
                <w:kern w:val="0"/>
                <w:sz w:val="20"/>
                <w:szCs w:val="20"/>
              </w:rPr>
              <w:t>告警</w:t>
            </w:r>
            <w:r>
              <w:rPr>
                <w:rFonts w:asciiTheme="minorEastAsia" w:hAnsiTheme="minorEastAsia"/>
                <w:kern w:val="0"/>
                <w:sz w:val="20"/>
                <w:szCs w:val="20"/>
              </w:rPr>
              <w:t>信息记录到主交换机的日志中</w:t>
            </w:r>
          </w:p>
        </w:tc>
      </w:tr>
      <w:tr w:rsidR="004E59E6" w14:paraId="55AD79C4" w14:textId="77777777" w:rsidTr="00714D86">
        <w:tc>
          <w:tcPr>
            <w:tcW w:w="1838" w:type="dxa"/>
          </w:tcPr>
          <w:p w14:paraId="35BBD2F3" w14:textId="77777777" w:rsidR="004E59E6" w:rsidRDefault="004E59E6" w:rsidP="00714D86">
            <w:pPr>
              <w:widowControl/>
              <w:jc w:val="left"/>
              <w:rPr>
                <w:rFonts w:asciiTheme="minorEastAsia" w:hAnsiTheme="minorEastAsia"/>
                <w:kern w:val="0"/>
                <w:sz w:val="20"/>
                <w:szCs w:val="20"/>
              </w:rPr>
            </w:pPr>
            <w:r>
              <w:rPr>
                <w:rFonts w:asciiTheme="minorEastAsia" w:hAnsiTheme="minorEastAsia" w:hint="eastAsia"/>
                <w:kern w:val="0"/>
                <w:sz w:val="20"/>
                <w:szCs w:val="20"/>
              </w:rPr>
              <w:t>SNMP</w:t>
            </w:r>
          </w:p>
        </w:tc>
        <w:tc>
          <w:tcPr>
            <w:tcW w:w="6458" w:type="dxa"/>
          </w:tcPr>
          <w:p w14:paraId="0198958A" w14:textId="77777777" w:rsidR="004E59E6" w:rsidRPr="00EE0599" w:rsidRDefault="004E59E6" w:rsidP="00714D86">
            <w:pPr>
              <w:widowControl/>
              <w:jc w:val="left"/>
              <w:rPr>
                <w:rFonts w:asciiTheme="minorEastAsia" w:hAnsiTheme="minorEastAsia"/>
                <w:kern w:val="0"/>
                <w:sz w:val="20"/>
                <w:szCs w:val="20"/>
              </w:rPr>
            </w:pPr>
            <w:r>
              <w:rPr>
                <w:rFonts w:asciiTheme="minorEastAsia" w:hAnsiTheme="minorEastAsia" w:hint="eastAsia"/>
                <w:kern w:val="0"/>
                <w:sz w:val="20"/>
                <w:szCs w:val="20"/>
              </w:rPr>
              <w:t>1.统一</w:t>
            </w:r>
            <w:r>
              <w:rPr>
                <w:rFonts w:asciiTheme="minorEastAsia" w:hAnsiTheme="minorEastAsia"/>
                <w:kern w:val="0"/>
                <w:sz w:val="20"/>
                <w:szCs w:val="20"/>
              </w:rPr>
              <w:t>为堆叠系统整机受SNMP管理</w:t>
            </w:r>
          </w:p>
        </w:tc>
      </w:tr>
      <w:tr w:rsidR="007302E4" w:rsidRPr="00D02663" w14:paraId="4F30EDE8" w14:textId="77777777" w:rsidTr="00200172">
        <w:tc>
          <w:tcPr>
            <w:tcW w:w="1838" w:type="dxa"/>
          </w:tcPr>
          <w:p w14:paraId="5EC811DC" w14:textId="77777777" w:rsidR="007302E4" w:rsidRDefault="007302E4" w:rsidP="00200172">
            <w:pPr>
              <w:widowControl/>
              <w:jc w:val="left"/>
              <w:rPr>
                <w:rFonts w:asciiTheme="minorEastAsia" w:hAnsiTheme="minorEastAsia"/>
              </w:rPr>
            </w:pPr>
            <w:r>
              <w:rPr>
                <w:rFonts w:asciiTheme="minorEastAsia" w:hAnsiTheme="minorEastAsia" w:hint="eastAsia"/>
              </w:rPr>
              <w:t>RMON</w:t>
            </w:r>
          </w:p>
        </w:tc>
        <w:tc>
          <w:tcPr>
            <w:tcW w:w="6458" w:type="dxa"/>
          </w:tcPr>
          <w:p w14:paraId="3C621C82" w14:textId="77777777" w:rsidR="007302E4" w:rsidRDefault="007302E4" w:rsidP="00200172">
            <w:pPr>
              <w:widowControl/>
              <w:jc w:val="left"/>
              <w:rPr>
                <w:rFonts w:asciiTheme="minorEastAsia" w:hAnsiTheme="minorEastAsia"/>
              </w:rPr>
            </w:pPr>
            <w:r>
              <w:rPr>
                <w:rFonts w:asciiTheme="minorEastAsia" w:hAnsiTheme="minorEastAsia" w:hint="eastAsia"/>
              </w:rPr>
              <w:t>1.统计组</w:t>
            </w:r>
            <w:r>
              <w:rPr>
                <w:rFonts w:asciiTheme="minorEastAsia" w:hAnsiTheme="minorEastAsia"/>
              </w:rPr>
              <w:t>：需显示所有成员交换机的端口</w:t>
            </w:r>
            <w:r>
              <w:rPr>
                <w:rFonts w:asciiTheme="minorEastAsia" w:hAnsiTheme="minorEastAsia" w:hint="eastAsia"/>
              </w:rPr>
              <w:t>，</w:t>
            </w:r>
            <w:r>
              <w:rPr>
                <w:rFonts w:asciiTheme="minorEastAsia" w:hAnsiTheme="minorEastAsia"/>
              </w:rPr>
              <w:t>支持分页</w:t>
            </w:r>
          </w:p>
          <w:p w14:paraId="1AEC7D2C" w14:textId="77777777" w:rsidR="007302E4" w:rsidRDefault="007302E4" w:rsidP="00200172">
            <w:pPr>
              <w:widowControl/>
              <w:jc w:val="left"/>
              <w:rPr>
                <w:rFonts w:asciiTheme="minorEastAsia" w:hAnsiTheme="minorEastAsia"/>
              </w:rPr>
            </w:pPr>
            <w:r>
              <w:rPr>
                <w:rFonts w:asciiTheme="minorEastAsia" w:hAnsiTheme="minorEastAsia"/>
              </w:rPr>
              <w:t>2.</w:t>
            </w:r>
            <w:r>
              <w:rPr>
                <w:rFonts w:asciiTheme="minorEastAsia" w:hAnsiTheme="minorEastAsia" w:hint="eastAsia"/>
              </w:rPr>
              <w:t>历史组</w:t>
            </w:r>
            <w:r>
              <w:rPr>
                <w:rFonts w:asciiTheme="minorEastAsia" w:hAnsiTheme="minorEastAsia"/>
              </w:rPr>
              <w:t>：添加</w:t>
            </w:r>
            <w:r>
              <w:rPr>
                <w:rFonts w:asciiTheme="minorEastAsia" w:hAnsiTheme="minorEastAsia" w:hint="eastAsia"/>
              </w:rPr>
              <w:t>/编辑 端口</w:t>
            </w:r>
            <w:r>
              <w:rPr>
                <w:rFonts w:asciiTheme="minorEastAsia" w:hAnsiTheme="minorEastAsia"/>
              </w:rPr>
              <w:t>需包含所有成员交换机的端口</w:t>
            </w:r>
          </w:p>
          <w:p w14:paraId="7D8AC192" w14:textId="77777777" w:rsidR="007302E4" w:rsidRPr="002D6F2D" w:rsidRDefault="007302E4" w:rsidP="00200172">
            <w:pPr>
              <w:widowControl/>
              <w:jc w:val="left"/>
              <w:rPr>
                <w:rFonts w:asciiTheme="minorEastAsia" w:hAnsiTheme="minorEastAsia"/>
              </w:rPr>
            </w:pPr>
            <w:r>
              <w:rPr>
                <w:rFonts w:asciiTheme="minorEastAsia" w:hAnsiTheme="minorEastAsia"/>
              </w:rPr>
              <w:t>3.</w:t>
            </w:r>
            <w:r>
              <w:rPr>
                <w:rFonts w:asciiTheme="minorEastAsia" w:hAnsiTheme="minorEastAsia" w:hint="eastAsia"/>
              </w:rPr>
              <w:t>告警组</w:t>
            </w:r>
            <w:r>
              <w:rPr>
                <w:rFonts w:asciiTheme="minorEastAsia" w:hAnsiTheme="minorEastAsia"/>
              </w:rPr>
              <w:t>：添加</w:t>
            </w:r>
            <w:r>
              <w:rPr>
                <w:rFonts w:asciiTheme="minorEastAsia" w:hAnsiTheme="minorEastAsia" w:hint="eastAsia"/>
              </w:rPr>
              <w:t>/编辑 端口</w:t>
            </w:r>
            <w:r>
              <w:rPr>
                <w:rFonts w:asciiTheme="minorEastAsia" w:hAnsiTheme="minorEastAsia"/>
              </w:rPr>
              <w:t>需包含所有成员交换机的端口</w:t>
            </w:r>
          </w:p>
        </w:tc>
      </w:tr>
      <w:tr w:rsidR="007302E4" w:rsidRPr="00D02663" w14:paraId="1425A96A" w14:textId="77777777" w:rsidTr="00200172">
        <w:tc>
          <w:tcPr>
            <w:tcW w:w="1838" w:type="dxa"/>
          </w:tcPr>
          <w:p w14:paraId="2323BE77" w14:textId="77777777" w:rsidR="007302E4" w:rsidRDefault="007302E4" w:rsidP="00200172">
            <w:pPr>
              <w:widowControl/>
              <w:jc w:val="left"/>
              <w:rPr>
                <w:rFonts w:asciiTheme="minorEastAsia" w:hAnsiTheme="minorEastAsia"/>
              </w:rPr>
            </w:pPr>
            <w:r>
              <w:rPr>
                <w:rFonts w:asciiTheme="minorEastAsia" w:hAnsiTheme="minorEastAsia" w:hint="eastAsia"/>
              </w:rPr>
              <w:t>LLDP/LLDP-MED</w:t>
            </w:r>
          </w:p>
        </w:tc>
        <w:tc>
          <w:tcPr>
            <w:tcW w:w="6458" w:type="dxa"/>
          </w:tcPr>
          <w:p w14:paraId="2D4EA543" w14:textId="77777777" w:rsidR="007302E4" w:rsidRDefault="007302E4" w:rsidP="00200172">
            <w:pPr>
              <w:widowControl/>
              <w:jc w:val="left"/>
              <w:rPr>
                <w:rFonts w:asciiTheme="minorEastAsia" w:hAnsiTheme="minorEastAsia"/>
              </w:rPr>
            </w:pPr>
            <w:r>
              <w:rPr>
                <w:rFonts w:asciiTheme="minorEastAsia" w:hAnsiTheme="minorEastAsia" w:hint="eastAsia"/>
              </w:rPr>
              <w:t>1.</w:t>
            </w:r>
            <w:r>
              <w:rPr>
                <w:rFonts w:asciiTheme="minorEastAsia" w:hAnsiTheme="minorEastAsia"/>
              </w:rPr>
              <w:t>LLDP全局设置</w:t>
            </w:r>
            <w:r>
              <w:rPr>
                <w:rFonts w:asciiTheme="minorEastAsia" w:hAnsiTheme="minorEastAsia" w:hint="eastAsia"/>
              </w:rPr>
              <w:t>/端口设置</w:t>
            </w:r>
            <w:r>
              <w:rPr>
                <w:rFonts w:asciiTheme="minorEastAsia" w:hAnsiTheme="minorEastAsia"/>
              </w:rPr>
              <w:t>：需显示所有成员交换机的端口，支持分页</w:t>
            </w:r>
          </w:p>
          <w:p w14:paraId="3D26C080" w14:textId="77777777" w:rsidR="007302E4" w:rsidRDefault="007302E4" w:rsidP="00200172">
            <w:pPr>
              <w:widowControl/>
              <w:jc w:val="left"/>
              <w:rPr>
                <w:rFonts w:asciiTheme="minorEastAsia" w:hAnsiTheme="minorEastAsia"/>
              </w:rPr>
            </w:pPr>
            <w:r>
              <w:rPr>
                <w:rFonts w:asciiTheme="minorEastAsia" w:hAnsiTheme="minorEastAsia"/>
              </w:rPr>
              <w:t>2.LLDP-MED端口设置：需显示所有成员交换机的</w:t>
            </w:r>
            <w:r>
              <w:rPr>
                <w:rFonts w:asciiTheme="minorEastAsia" w:hAnsiTheme="minorEastAsia" w:hint="eastAsia"/>
              </w:rPr>
              <w:t>端口</w:t>
            </w:r>
            <w:r>
              <w:rPr>
                <w:rFonts w:asciiTheme="minorEastAsia" w:hAnsiTheme="minorEastAsia"/>
              </w:rPr>
              <w:t>，支持分页</w:t>
            </w:r>
          </w:p>
          <w:p w14:paraId="12B3BB14" w14:textId="77777777" w:rsidR="007302E4" w:rsidRDefault="007302E4" w:rsidP="00200172">
            <w:pPr>
              <w:widowControl/>
              <w:jc w:val="left"/>
              <w:rPr>
                <w:rFonts w:asciiTheme="minorEastAsia" w:hAnsiTheme="minorEastAsia"/>
              </w:rPr>
            </w:pPr>
            <w:r>
              <w:rPr>
                <w:rFonts w:asciiTheme="minorEastAsia" w:hAnsiTheme="minorEastAsia"/>
              </w:rPr>
              <w:t>3.</w:t>
            </w:r>
            <w:r>
              <w:rPr>
                <w:rFonts w:asciiTheme="minorEastAsia" w:hAnsiTheme="minorEastAsia" w:hint="eastAsia"/>
              </w:rPr>
              <w:t>设备信息：</w:t>
            </w:r>
            <w:r>
              <w:rPr>
                <w:rFonts w:asciiTheme="minorEastAsia" w:hAnsiTheme="minorEastAsia"/>
              </w:rPr>
              <w:t>本地端口信息需包含所有成员交换机的端口</w:t>
            </w:r>
          </w:p>
          <w:p w14:paraId="141CBA2C" w14:textId="77777777" w:rsidR="007302E4" w:rsidRDefault="007302E4" w:rsidP="00200172">
            <w:pPr>
              <w:widowControl/>
              <w:jc w:val="left"/>
              <w:rPr>
                <w:rFonts w:asciiTheme="minorEastAsia" w:hAnsiTheme="minorEastAsia"/>
              </w:rPr>
            </w:pPr>
            <w:r>
              <w:rPr>
                <w:rFonts w:asciiTheme="minorEastAsia" w:hAnsiTheme="minorEastAsia"/>
              </w:rPr>
              <w:t>4.</w:t>
            </w:r>
            <w:r>
              <w:rPr>
                <w:rFonts w:asciiTheme="minorEastAsia" w:hAnsiTheme="minorEastAsia" w:hint="eastAsia"/>
              </w:rPr>
              <w:t>邻居</w:t>
            </w:r>
            <w:r>
              <w:rPr>
                <w:rFonts w:asciiTheme="minorEastAsia" w:hAnsiTheme="minorEastAsia"/>
              </w:rPr>
              <w:t>信息：</w:t>
            </w:r>
            <w:r>
              <w:rPr>
                <w:rFonts w:asciiTheme="minorEastAsia" w:hAnsiTheme="minorEastAsia" w:hint="eastAsia"/>
              </w:rPr>
              <w:t>本地</w:t>
            </w:r>
            <w:r>
              <w:rPr>
                <w:rFonts w:asciiTheme="minorEastAsia" w:hAnsiTheme="minorEastAsia"/>
              </w:rPr>
              <w:t>端口需包含所有成员交换机的</w:t>
            </w:r>
            <w:r>
              <w:rPr>
                <w:rFonts w:asciiTheme="minorEastAsia" w:hAnsiTheme="minorEastAsia" w:hint="eastAsia"/>
              </w:rPr>
              <w:t>端口</w:t>
            </w:r>
            <w:r>
              <w:rPr>
                <w:rFonts w:asciiTheme="minorEastAsia" w:hAnsiTheme="minorEastAsia"/>
              </w:rPr>
              <w:t>，支持分页</w:t>
            </w:r>
          </w:p>
          <w:p w14:paraId="2D1EDD89" w14:textId="77777777" w:rsidR="007302E4" w:rsidRPr="002D6F2D" w:rsidRDefault="007302E4" w:rsidP="00200172">
            <w:pPr>
              <w:widowControl/>
              <w:jc w:val="left"/>
              <w:rPr>
                <w:rFonts w:asciiTheme="minorEastAsia" w:hAnsiTheme="minorEastAsia"/>
              </w:rPr>
            </w:pPr>
            <w:r>
              <w:rPr>
                <w:rFonts w:asciiTheme="minorEastAsia" w:hAnsiTheme="minorEastAsia"/>
              </w:rPr>
              <w:t>5.</w:t>
            </w:r>
            <w:r>
              <w:rPr>
                <w:rFonts w:asciiTheme="minorEastAsia" w:hAnsiTheme="minorEastAsia" w:hint="eastAsia"/>
              </w:rPr>
              <w:t>数据统计/端口</w:t>
            </w:r>
            <w:r>
              <w:rPr>
                <w:rFonts w:asciiTheme="minorEastAsia" w:hAnsiTheme="minorEastAsia"/>
              </w:rPr>
              <w:t>统计：需显示所有成员交换机的端口，支持分页</w:t>
            </w:r>
          </w:p>
        </w:tc>
      </w:tr>
      <w:tr w:rsidR="007302E4" w:rsidRPr="00D02663" w14:paraId="62026D67" w14:textId="77777777" w:rsidTr="00200172">
        <w:tc>
          <w:tcPr>
            <w:tcW w:w="1838" w:type="dxa"/>
          </w:tcPr>
          <w:p w14:paraId="03E0F66B" w14:textId="77777777" w:rsidR="007302E4" w:rsidRPr="006D1D44" w:rsidRDefault="007302E4" w:rsidP="00200172">
            <w:pPr>
              <w:widowControl/>
              <w:jc w:val="left"/>
              <w:rPr>
                <w:rFonts w:asciiTheme="minorEastAsia" w:hAnsiTheme="minorEastAsia"/>
              </w:rPr>
            </w:pPr>
            <w:r>
              <w:rPr>
                <w:rFonts w:asciiTheme="minorEastAsia" w:hAnsiTheme="minorEastAsia" w:hint="eastAsia"/>
              </w:rPr>
              <w:t>节能</w:t>
            </w:r>
            <w:r>
              <w:rPr>
                <w:rFonts w:asciiTheme="minorEastAsia" w:hAnsiTheme="minorEastAsia"/>
              </w:rPr>
              <w:t>以太网</w:t>
            </w:r>
          </w:p>
        </w:tc>
        <w:tc>
          <w:tcPr>
            <w:tcW w:w="6458" w:type="dxa"/>
          </w:tcPr>
          <w:p w14:paraId="685A0F1B" w14:textId="77777777" w:rsidR="007302E4" w:rsidRPr="00D02663" w:rsidRDefault="007302E4" w:rsidP="00200172">
            <w:pPr>
              <w:widowControl/>
              <w:jc w:val="left"/>
              <w:rPr>
                <w:rFonts w:asciiTheme="minorEastAsia" w:hAnsiTheme="minorEastAsia"/>
              </w:rPr>
            </w:pPr>
            <w:r>
              <w:rPr>
                <w:rFonts w:asciiTheme="minorEastAsia" w:hAnsiTheme="minorEastAsia" w:hint="eastAsia"/>
              </w:rPr>
              <w:t>1.需</w:t>
            </w:r>
            <w:r>
              <w:rPr>
                <w:rFonts w:asciiTheme="minorEastAsia" w:hAnsiTheme="minorEastAsia"/>
              </w:rPr>
              <w:t>显示所有成员交换机的电口，支持分页</w:t>
            </w:r>
          </w:p>
        </w:tc>
      </w:tr>
      <w:tr w:rsidR="007302E4" w:rsidRPr="00D02663" w14:paraId="392948ED" w14:textId="77777777" w:rsidTr="00200172">
        <w:tc>
          <w:tcPr>
            <w:tcW w:w="8296" w:type="dxa"/>
            <w:gridSpan w:val="2"/>
          </w:tcPr>
          <w:p w14:paraId="122BE628" w14:textId="77777777" w:rsidR="007302E4" w:rsidRDefault="007302E4" w:rsidP="00200172">
            <w:pPr>
              <w:widowControl/>
              <w:jc w:val="left"/>
              <w:rPr>
                <w:rFonts w:asciiTheme="minorEastAsia" w:hAnsiTheme="minorEastAsia"/>
              </w:rPr>
            </w:pPr>
            <w:r>
              <w:rPr>
                <w:rFonts w:asciiTheme="minorEastAsia" w:hAnsiTheme="minorEastAsia" w:hint="eastAsia"/>
              </w:rPr>
              <w:t>系统</w:t>
            </w:r>
          </w:p>
        </w:tc>
      </w:tr>
      <w:tr w:rsidR="007302E4" w:rsidRPr="00D02663" w14:paraId="101C53C6" w14:textId="77777777" w:rsidTr="00200172">
        <w:tc>
          <w:tcPr>
            <w:tcW w:w="1838" w:type="dxa"/>
          </w:tcPr>
          <w:p w14:paraId="7FDF6F01" w14:textId="77777777" w:rsidR="007302E4" w:rsidRDefault="007302E4" w:rsidP="00200172">
            <w:pPr>
              <w:widowControl/>
              <w:jc w:val="left"/>
              <w:rPr>
                <w:rFonts w:asciiTheme="minorEastAsia" w:hAnsiTheme="minorEastAsia"/>
              </w:rPr>
            </w:pPr>
            <w:r>
              <w:rPr>
                <w:rFonts w:asciiTheme="minorEastAsia" w:hAnsiTheme="minorEastAsia" w:hint="eastAsia"/>
              </w:rPr>
              <w:t>1588</w:t>
            </w:r>
            <w:r>
              <w:rPr>
                <w:rFonts w:asciiTheme="minorEastAsia" w:hAnsiTheme="minorEastAsia"/>
              </w:rPr>
              <w:t>v2</w:t>
            </w:r>
            <w:r>
              <w:rPr>
                <w:rFonts w:asciiTheme="minorEastAsia" w:hAnsiTheme="minorEastAsia" w:hint="eastAsia"/>
              </w:rPr>
              <w:t>（如果支持的话）</w:t>
            </w:r>
          </w:p>
        </w:tc>
        <w:tc>
          <w:tcPr>
            <w:tcW w:w="6458" w:type="dxa"/>
          </w:tcPr>
          <w:p w14:paraId="39B2816F" w14:textId="77777777" w:rsidR="007302E4" w:rsidRDefault="007302E4" w:rsidP="00200172">
            <w:pPr>
              <w:widowControl/>
              <w:jc w:val="left"/>
              <w:rPr>
                <w:rFonts w:asciiTheme="minorEastAsia" w:hAnsiTheme="minorEastAsia"/>
              </w:rPr>
            </w:pPr>
            <w:r>
              <w:rPr>
                <w:rFonts w:asciiTheme="minorEastAsia" w:hAnsiTheme="minorEastAsia" w:hint="eastAsia"/>
              </w:rPr>
              <w:t>1.需</w:t>
            </w:r>
            <w:r>
              <w:rPr>
                <w:rFonts w:asciiTheme="minorEastAsia" w:hAnsiTheme="minorEastAsia"/>
              </w:rPr>
              <w:t>显示所有成员交换机的电口，支持分页</w:t>
            </w:r>
          </w:p>
        </w:tc>
      </w:tr>
    </w:tbl>
    <w:p w14:paraId="29C67B3E" w14:textId="77777777" w:rsidR="007302E4" w:rsidRDefault="007302E4" w:rsidP="007302E4">
      <w:pPr>
        <w:widowControl/>
        <w:jc w:val="left"/>
        <w:rPr>
          <w:rFonts w:ascii="微软雅黑" w:eastAsia="微软雅黑" w:hAnsi="微软雅黑"/>
        </w:rPr>
      </w:pPr>
    </w:p>
    <w:p w14:paraId="4574DDEA" w14:textId="77777777" w:rsidR="004E59E6" w:rsidRDefault="004E59E6" w:rsidP="004E59E6">
      <w:r>
        <w:rPr>
          <w:rFonts w:hint="eastAsia"/>
        </w:rPr>
        <w:t>研发测试</w:t>
      </w:r>
      <w:r>
        <w:t>大体分为</w:t>
      </w:r>
      <w:r>
        <w:rPr>
          <w:rFonts w:hint="eastAsia"/>
        </w:rPr>
        <w:t>2</w:t>
      </w:r>
      <w:r>
        <w:rPr>
          <w:rFonts w:hint="eastAsia"/>
        </w:rPr>
        <w:t>阶段：</w:t>
      </w:r>
    </w:p>
    <w:p w14:paraId="2F722430" w14:textId="77777777" w:rsidR="004E59E6" w:rsidRDefault="004E59E6" w:rsidP="006478EB">
      <w:pPr>
        <w:pStyle w:val="af2"/>
        <w:numPr>
          <w:ilvl w:val="0"/>
          <w:numId w:val="580"/>
        </w:numPr>
        <w:ind w:firstLineChars="0"/>
      </w:pPr>
      <w:r>
        <w:t>阶段一</w:t>
      </w:r>
      <w:r>
        <w:rPr>
          <w:rFonts w:hint="eastAsia"/>
        </w:rPr>
        <w:t>：</w:t>
      </w:r>
      <w:r>
        <w:t>堆叠设置</w:t>
      </w:r>
      <w:r>
        <w:t>+</w:t>
      </w:r>
      <w:r>
        <w:t>堆叠建立，</w:t>
      </w:r>
      <w:r>
        <w:rPr>
          <w:rFonts w:hint="eastAsia"/>
        </w:rPr>
        <w:t>先测</w:t>
      </w:r>
      <w:r>
        <w:t>二三层转发</w:t>
      </w:r>
    </w:p>
    <w:p w14:paraId="48E31888" w14:textId="77777777" w:rsidR="004E59E6" w:rsidRDefault="004E59E6" w:rsidP="006478EB">
      <w:pPr>
        <w:pStyle w:val="af2"/>
        <w:numPr>
          <w:ilvl w:val="0"/>
          <w:numId w:val="580"/>
        </w:numPr>
        <w:ind w:firstLineChars="0"/>
      </w:pPr>
      <w:r>
        <w:rPr>
          <w:rFonts w:hint="eastAsia"/>
        </w:rPr>
        <w:t>阶段二</w:t>
      </w:r>
      <w:r>
        <w:t>：堆叠功能配置</w:t>
      </w:r>
      <w:r>
        <w:rPr>
          <w:rFonts w:hint="eastAsia"/>
        </w:rPr>
        <w:t>+</w:t>
      </w:r>
      <w:r>
        <w:t>测试</w:t>
      </w:r>
    </w:p>
    <w:p w14:paraId="4B31041B" w14:textId="77777777" w:rsidR="004E59E6" w:rsidRDefault="004E59E6" w:rsidP="004E59E6"/>
    <w:p w14:paraId="62612FD5" w14:textId="25BD1DBD" w:rsidR="004E59E6" w:rsidRPr="00D02663" w:rsidRDefault="004E59E6" w:rsidP="007302E4">
      <w:pPr>
        <w:widowControl/>
        <w:jc w:val="left"/>
        <w:rPr>
          <w:rFonts w:ascii="微软雅黑" w:eastAsia="微软雅黑" w:hAnsi="微软雅黑"/>
        </w:rPr>
      </w:pPr>
      <w:r>
        <w:rPr>
          <w:rFonts w:hint="eastAsia"/>
        </w:rPr>
        <w:t>！</w:t>
      </w:r>
      <w:r>
        <w:t>！！</w:t>
      </w:r>
      <w:r>
        <w:rPr>
          <w:rFonts w:hint="eastAsia"/>
        </w:rPr>
        <w:t>状态机</w:t>
      </w:r>
    </w:p>
    <w:p w14:paraId="3E72C8B9" w14:textId="77777777" w:rsidR="007302E4" w:rsidRDefault="007302E4" w:rsidP="007302E4">
      <w:pPr>
        <w:widowControl/>
        <w:jc w:val="left"/>
        <w:rPr>
          <w:rFonts w:ascii="微软雅黑" w:eastAsia="微软雅黑" w:hAnsi="微软雅黑"/>
        </w:rPr>
      </w:pPr>
    </w:p>
    <w:p w14:paraId="4DB8CDF3" w14:textId="77777777" w:rsidR="0076630D" w:rsidRDefault="00D7272D">
      <w:pPr>
        <w:pStyle w:val="1"/>
        <w:rPr>
          <w:rFonts w:ascii="微软雅黑" w:eastAsia="微软雅黑" w:hAnsi="微软雅黑"/>
        </w:rPr>
      </w:pPr>
      <w:bookmarkStart w:id="520" w:name="_Toc149138902"/>
      <w:r>
        <w:rPr>
          <w:rFonts w:ascii="微软雅黑" w:eastAsia="微软雅黑" w:hAnsi="微软雅黑" w:hint="eastAsia"/>
        </w:rPr>
        <w:t>LED指示灯</w:t>
      </w:r>
      <w:r>
        <w:rPr>
          <w:rFonts w:ascii="微软雅黑" w:eastAsia="微软雅黑" w:hAnsi="微软雅黑"/>
          <w:color w:val="EEECE1" w:themeColor="background2"/>
          <w:highlight w:val="darkYellow"/>
        </w:rPr>
        <w:t>(FP1C)</w:t>
      </w:r>
      <w:bookmarkEnd w:id="520"/>
    </w:p>
    <w:p w14:paraId="45C1B985" w14:textId="77777777" w:rsidR="0076630D" w:rsidRDefault="00D7272D">
      <w:pPr>
        <w:pStyle w:val="12"/>
        <w:rPr>
          <w:rFonts w:ascii="微软雅黑" w:eastAsia="微软雅黑" w:hAnsi="微软雅黑"/>
        </w:rPr>
      </w:pPr>
      <w:r>
        <w:rPr>
          <w:rFonts w:ascii="微软雅黑" w:eastAsia="微软雅黑" w:hAnsi="微软雅黑"/>
        </w:rPr>
        <w:t>GWN780X/11(P)/12P交换机指示灯分</w:t>
      </w:r>
      <w:r>
        <w:rPr>
          <w:rFonts w:ascii="微软雅黑" w:eastAsia="微软雅黑" w:hAnsi="微软雅黑" w:hint="eastAsia"/>
        </w:rPr>
        <w:t>为</w:t>
      </w:r>
      <w:r>
        <w:rPr>
          <w:rFonts w:ascii="微软雅黑" w:eastAsia="微软雅黑" w:hAnsi="微软雅黑"/>
        </w:rPr>
        <w:t>三类：系统</w:t>
      </w:r>
      <w:r>
        <w:rPr>
          <w:rFonts w:ascii="微软雅黑" w:eastAsia="微软雅黑" w:hAnsi="微软雅黑" w:hint="eastAsia"/>
        </w:rPr>
        <w:t>指示灯</w:t>
      </w:r>
      <w:r>
        <w:rPr>
          <w:rFonts w:ascii="微软雅黑" w:eastAsia="微软雅黑" w:hAnsi="微软雅黑"/>
        </w:rPr>
        <w:t>、</w:t>
      </w:r>
      <w:r>
        <w:rPr>
          <w:rFonts w:ascii="微软雅黑" w:eastAsia="微软雅黑" w:hAnsi="微软雅黑" w:hint="eastAsia"/>
        </w:rPr>
        <w:t>端口指示</w:t>
      </w:r>
      <w:r>
        <w:rPr>
          <w:rFonts w:ascii="微软雅黑" w:eastAsia="微软雅黑" w:hAnsi="微软雅黑"/>
        </w:rPr>
        <w:t>灯、PoE指示灯。</w:t>
      </w:r>
      <w:r>
        <w:rPr>
          <w:rFonts w:ascii="微软雅黑" w:eastAsia="微软雅黑" w:hAnsi="微软雅黑" w:hint="eastAsia"/>
        </w:rPr>
        <w:t>其中，</w:t>
      </w:r>
      <w:r>
        <w:rPr>
          <w:rFonts w:ascii="微软雅黑" w:eastAsia="微软雅黑" w:hAnsi="微软雅黑"/>
        </w:rPr>
        <w:t>系统</w:t>
      </w:r>
      <w:r>
        <w:rPr>
          <w:rFonts w:ascii="微软雅黑" w:eastAsia="微软雅黑" w:hAnsi="微软雅黑" w:hint="eastAsia"/>
        </w:rPr>
        <w:t>指示灯</w:t>
      </w:r>
      <w:r>
        <w:rPr>
          <w:rFonts w:ascii="微软雅黑" w:eastAsia="微软雅黑" w:hAnsi="微软雅黑"/>
        </w:rPr>
        <w:t>为三色</w:t>
      </w:r>
      <w:r>
        <w:rPr>
          <w:rFonts w:ascii="微软雅黑" w:eastAsia="微软雅黑" w:hAnsi="微软雅黑" w:hint="eastAsia"/>
        </w:rPr>
        <w:t>灯，端口</w:t>
      </w:r>
      <w:r>
        <w:rPr>
          <w:rFonts w:ascii="微软雅黑" w:eastAsia="微软雅黑" w:hAnsi="微软雅黑"/>
        </w:rPr>
        <w:t>指示灯</w:t>
      </w:r>
      <w:r>
        <w:rPr>
          <w:rFonts w:ascii="微软雅黑" w:eastAsia="微软雅黑" w:hAnsi="微软雅黑" w:hint="eastAsia"/>
        </w:rPr>
        <w:t>、</w:t>
      </w:r>
      <w:r>
        <w:rPr>
          <w:rFonts w:ascii="微软雅黑" w:eastAsia="微软雅黑" w:hAnsi="微软雅黑"/>
        </w:rPr>
        <w:t>PoE指示灯为单色灯。</w:t>
      </w:r>
      <w:r>
        <w:rPr>
          <w:rFonts w:ascii="微软雅黑" w:eastAsia="微软雅黑" w:hAnsi="微软雅黑" w:hint="eastAsia"/>
        </w:rPr>
        <w:t>其中</w:t>
      </w:r>
      <w:r>
        <w:rPr>
          <w:rFonts w:ascii="微软雅黑" w:eastAsia="微软雅黑" w:hAnsi="微软雅黑"/>
        </w:rPr>
        <w:t>，</w:t>
      </w:r>
      <w:r>
        <w:rPr>
          <w:rFonts w:ascii="微软雅黑" w:eastAsia="微软雅黑" w:hAnsi="微软雅黑" w:hint="eastAsia"/>
        </w:rPr>
        <w:t>电口</w:t>
      </w:r>
      <w:r>
        <w:rPr>
          <w:rFonts w:ascii="微软雅黑" w:eastAsia="微软雅黑" w:hAnsi="微软雅黑"/>
        </w:rPr>
        <w:t>指示灯和PoE指示灯使用同一个</w:t>
      </w:r>
      <w:r>
        <w:rPr>
          <w:rFonts w:ascii="微软雅黑" w:eastAsia="微软雅黑" w:hAnsi="微软雅黑" w:hint="eastAsia"/>
        </w:rPr>
        <w:t>灯</w:t>
      </w:r>
      <w:r>
        <w:rPr>
          <w:rFonts w:ascii="微软雅黑" w:eastAsia="微软雅黑" w:hAnsi="微软雅黑"/>
        </w:rPr>
        <w:t>口显示亮灯情况</w:t>
      </w:r>
      <w:r>
        <w:rPr>
          <w:rFonts w:ascii="微软雅黑" w:eastAsia="微软雅黑" w:hAnsi="微软雅黑" w:hint="eastAsia"/>
        </w:rPr>
        <w:t>，均为单色灯，光口</w:t>
      </w:r>
      <w:r>
        <w:rPr>
          <w:rFonts w:ascii="微软雅黑" w:eastAsia="微软雅黑" w:hAnsi="微软雅黑"/>
        </w:rPr>
        <w:t>仅有端口指示灯，仍</w:t>
      </w:r>
      <w:r>
        <w:rPr>
          <w:rFonts w:ascii="微软雅黑" w:eastAsia="微软雅黑" w:hAnsi="微软雅黑" w:hint="eastAsia"/>
        </w:rPr>
        <w:t>为</w:t>
      </w:r>
      <w:r>
        <w:rPr>
          <w:rFonts w:ascii="微软雅黑" w:eastAsia="微软雅黑" w:hAnsi="微软雅黑"/>
        </w:rPr>
        <w:t>单色灯。</w:t>
      </w:r>
    </w:p>
    <w:p w14:paraId="33F6FFC7" w14:textId="77777777" w:rsidR="0076630D" w:rsidRDefault="00D7272D">
      <w:pPr>
        <w:pStyle w:val="12"/>
        <w:rPr>
          <w:rFonts w:ascii="微软雅黑" w:eastAsia="微软雅黑" w:hAnsi="微软雅黑"/>
        </w:rPr>
      </w:pPr>
      <w:r>
        <w:rPr>
          <w:rFonts w:ascii="微软雅黑" w:eastAsia="微软雅黑" w:hAnsi="微软雅黑" w:hint="eastAsia"/>
        </w:rPr>
        <w:t>GWN7813</w:t>
      </w:r>
      <w:r>
        <w:rPr>
          <w:rFonts w:ascii="微软雅黑" w:eastAsia="微软雅黑" w:hAnsi="微软雅黑"/>
        </w:rPr>
        <w:t>(P)</w:t>
      </w:r>
      <w:r>
        <w:rPr>
          <w:rFonts w:ascii="微软雅黑" w:eastAsia="微软雅黑" w:hAnsi="微软雅黑" w:hint="eastAsia"/>
        </w:rPr>
        <w:t>交换机指示灯分为</w:t>
      </w:r>
      <w:r>
        <w:rPr>
          <w:rFonts w:ascii="微软雅黑" w:eastAsia="微软雅黑" w:hAnsi="微软雅黑"/>
        </w:rPr>
        <w:t>四类</w:t>
      </w:r>
      <w:r>
        <w:rPr>
          <w:rFonts w:ascii="微软雅黑" w:eastAsia="微软雅黑" w:hAnsi="微软雅黑" w:hint="eastAsia"/>
        </w:rPr>
        <w:t>：</w:t>
      </w:r>
      <w:r>
        <w:rPr>
          <w:rFonts w:ascii="微软雅黑" w:eastAsia="微软雅黑" w:hAnsi="微软雅黑"/>
        </w:rPr>
        <w:t>系统指示灯、端口</w:t>
      </w:r>
      <w:r>
        <w:rPr>
          <w:rFonts w:ascii="微软雅黑" w:eastAsia="微软雅黑" w:hAnsi="微软雅黑" w:hint="eastAsia"/>
        </w:rPr>
        <w:t>指示灯</w:t>
      </w:r>
      <w:r>
        <w:rPr>
          <w:rFonts w:ascii="微软雅黑" w:eastAsia="微软雅黑" w:hAnsi="微软雅黑"/>
        </w:rPr>
        <w:t>、PoE指示灯、电源指示灯。其中</w:t>
      </w:r>
      <w:r>
        <w:rPr>
          <w:rFonts w:ascii="微软雅黑" w:eastAsia="微软雅黑" w:hAnsi="微软雅黑" w:hint="eastAsia"/>
        </w:rPr>
        <w:t>，</w:t>
      </w:r>
      <w:r>
        <w:rPr>
          <w:rFonts w:ascii="微软雅黑" w:eastAsia="微软雅黑" w:hAnsi="微软雅黑"/>
        </w:rPr>
        <w:t>系统指示灯为三色灯，端口指示灯、PoE指示灯为单色灯，电源指示灯为双色</w:t>
      </w:r>
      <w:r>
        <w:rPr>
          <w:rFonts w:ascii="微软雅黑" w:eastAsia="微软雅黑" w:hAnsi="微软雅黑" w:hint="eastAsia"/>
        </w:rPr>
        <w:t>灯</w:t>
      </w:r>
      <w:r>
        <w:rPr>
          <w:rFonts w:ascii="微软雅黑" w:eastAsia="微软雅黑" w:hAnsi="微软雅黑"/>
        </w:rPr>
        <w:t>。其中</w:t>
      </w:r>
      <w:r>
        <w:rPr>
          <w:rFonts w:ascii="微软雅黑" w:eastAsia="微软雅黑" w:hAnsi="微软雅黑" w:hint="eastAsia"/>
        </w:rPr>
        <w:t>，电口</w:t>
      </w:r>
      <w:r>
        <w:rPr>
          <w:rFonts w:ascii="微软雅黑" w:eastAsia="微软雅黑" w:hAnsi="微软雅黑"/>
        </w:rPr>
        <w:t>指示灯和PoE指示灯使用同一个</w:t>
      </w:r>
      <w:r>
        <w:rPr>
          <w:rFonts w:ascii="微软雅黑" w:eastAsia="微软雅黑" w:hAnsi="微软雅黑" w:hint="eastAsia"/>
        </w:rPr>
        <w:t>灯口</w:t>
      </w:r>
      <w:r>
        <w:rPr>
          <w:rFonts w:ascii="微软雅黑" w:eastAsia="微软雅黑" w:hAnsi="微软雅黑"/>
        </w:rPr>
        <w:t>显示亮灯情况，均为三色灯，光口</w:t>
      </w:r>
      <w:r>
        <w:rPr>
          <w:rFonts w:ascii="微软雅黑" w:eastAsia="微软雅黑" w:hAnsi="微软雅黑" w:hint="eastAsia"/>
        </w:rPr>
        <w:t>仅</w:t>
      </w:r>
      <w:r>
        <w:rPr>
          <w:rFonts w:ascii="微软雅黑" w:eastAsia="微软雅黑" w:hAnsi="微软雅黑" w:hint="eastAsia"/>
        </w:rPr>
        <w:lastRenderedPageBreak/>
        <w:t>有</w:t>
      </w:r>
      <w:r>
        <w:rPr>
          <w:rFonts w:ascii="微软雅黑" w:eastAsia="微软雅黑" w:hAnsi="微软雅黑"/>
        </w:rPr>
        <w:t>端口指示灯，仍为</w:t>
      </w:r>
      <w:r>
        <w:rPr>
          <w:rFonts w:ascii="微软雅黑" w:eastAsia="微软雅黑" w:hAnsi="微软雅黑" w:hint="eastAsia"/>
        </w:rPr>
        <w:t>单色灯，</w:t>
      </w:r>
      <w:r>
        <w:rPr>
          <w:rFonts w:ascii="微软雅黑" w:eastAsia="微软雅黑" w:hAnsi="微软雅黑"/>
        </w:rPr>
        <w:t>电源指示灯仅表示系统供电状态</w:t>
      </w:r>
      <w:r>
        <w:rPr>
          <w:rFonts w:ascii="微软雅黑" w:eastAsia="微软雅黑" w:hAnsi="微软雅黑" w:hint="eastAsia"/>
        </w:rPr>
        <w:t>。</w:t>
      </w:r>
    </w:p>
    <w:p w14:paraId="25BF54AE" w14:textId="77777777" w:rsidR="0076630D" w:rsidRDefault="00D7272D">
      <w:pPr>
        <w:pStyle w:val="12"/>
        <w:rPr>
          <w:rFonts w:ascii="微软雅黑" w:eastAsia="微软雅黑" w:hAnsi="微软雅黑"/>
        </w:rPr>
      </w:pPr>
      <w:r>
        <w:rPr>
          <w:rFonts w:ascii="微软雅黑" w:eastAsia="微软雅黑" w:hAnsi="微软雅黑" w:hint="eastAsia"/>
        </w:rPr>
        <w:t>GWN7816</w:t>
      </w:r>
      <w:r>
        <w:rPr>
          <w:rFonts w:ascii="微软雅黑" w:eastAsia="微软雅黑" w:hAnsi="微软雅黑"/>
        </w:rPr>
        <w:t>(P)</w:t>
      </w:r>
      <w:r>
        <w:rPr>
          <w:rFonts w:ascii="微软雅黑" w:eastAsia="微软雅黑" w:hAnsi="微软雅黑" w:hint="eastAsia"/>
        </w:rPr>
        <w:t>交换机</w:t>
      </w:r>
      <w:r>
        <w:rPr>
          <w:rFonts w:ascii="微软雅黑" w:eastAsia="微软雅黑" w:hAnsi="微软雅黑"/>
        </w:rPr>
        <w:t>指示灯分为四类：系统指示灯、端口指示灯、PoE指示灯和电源指示灯。其中</w:t>
      </w:r>
      <w:r>
        <w:rPr>
          <w:rFonts w:ascii="微软雅黑" w:eastAsia="微软雅黑" w:hAnsi="微软雅黑" w:hint="eastAsia"/>
        </w:rPr>
        <w:t>，</w:t>
      </w:r>
      <w:r>
        <w:rPr>
          <w:rFonts w:ascii="微软雅黑" w:eastAsia="微软雅黑" w:hAnsi="微软雅黑"/>
        </w:rPr>
        <w:t>系统指示灯为三色灯，端口指示灯、PoE指示灯为单色灯，电源指示灯为</w:t>
      </w:r>
      <w:r>
        <w:rPr>
          <w:rFonts w:ascii="微软雅黑" w:eastAsia="微软雅黑" w:hAnsi="微软雅黑" w:hint="eastAsia"/>
        </w:rPr>
        <w:t>双色灯</w:t>
      </w:r>
      <w:r>
        <w:rPr>
          <w:rFonts w:ascii="微软雅黑" w:eastAsia="微软雅黑" w:hAnsi="微软雅黑"/>
        </w:rPr>
        <w:t>。其中</w:t>
      </w:r>
      <w:r>
        <w:rPr>
          <w:rFonts w:ascii="微软雅黑" w:eastAsia="微软雅黑" w:hAnsi="微软雅黑" w:hint="eastAsia"/>
        </w:rPr>
        <w:t>，电口</w:t>
      </w:r>
      <w:r>
        <w:rPr>
          <w:rFonts w:ascii="微软雅黑" w:eastAsia="微软雅黑" w:hAnsi="微软雅黑"/>
        </w:rPr>
        <w:t>指示灯和PoE指示灯使用同一个</w:t>
      </w:r>
      <w:r>
        <w:rPr>
          <w:rFonts w:ascii="微软雅黑" w:eastAsia="微软雅黑" w:hAnsi="微软雅黑" w:hint="eastAsia"/>
        </w:rPr>
        <w:t>灯口</w:t>
      </w:r>
      <w:r>
        <w:rPr>
          <w:rFonts w:ascii="微软雅黑" w:eastAsia="微软雅黑" w:hAnsi="微软雅黑"/>
        </w:rPr>
        <w:t>显示亮灯情况，均为三色灯，光口</w:t>
      </w:r>
      <w:r>
        <w:rPr>
          <w:rFonts w:ascii="微软雅黑" w:eastAsia="微软雅黑" w:hAnsi="微软雅黑" w:hint="eastAsia"/>
        </w:rPr>
        <w:t>仅有</w:t>
      </w:r>
      <w:r>
        <w:rPr>
          <w:rFonts w:ascii="微软雅黑" w:eastAsia="微软雅黑" w:hAnsi="微软雅黑"/>
        </w:rPr>
        <w:t>端口指示灯，仍为</w:t>
      </w:r>
      <w:r>
        <w:rPr>
          <w:rFonts w:ascii="微软雅黑" w:eastAsia="微软雅黑" w:hAnsi="微软雅黑" w:hint="eastAsia"/>
        </w:rPr>
        <w:t>单色灯。</w:t>
      </w:r>
    </w:p>
    <w:p w14:paraId="38205374" w14:textId="77777777" w:rsidR="0076630D" w:rsidRDefault="00D7272D">
      <w:pPr>
        <w:pStyle w:val="12"/>
        <w:rPr>
          <w:rFonts w:ascii="微软雅黑" w:eastAsia="微软雅黑" w:hAnsi="微软雅黑"/>
        </w:rPr>
      </w:pPr>
      <w:r>
        <w:rPr>
          <w:rFonts w:ascii="微软雅黑" w:eastAsia="微软雅黑" w:hAnsi="微软雅黑" w:hint="eastAsia"/>
        </w:rPr>
        <w:t>GWN7832交换机指示灯分为</w:t>
      </w:r>
      <w:r>
        <w:rPr>
          <w:rFonts w:ascii="微软雅黑" w:eastAsia="微软雅黑" w:hAnsi="微软雅黑"/>
        </w:rPr>
        <w:t>三类：系统指示灯、端口指示灯、</w:t>
      </w:r>
      <w:r>
        <w:rPr>
          <w:rFonts w:ascii="微软雅黑" w:eastAsia="微软雅黑" w:hAnsi="微软雅黑" w:hint="eastAsia"/>
        </w:rPr>
        <w:t>电源指示灯</w:t>
      </w:r>
      <w:r>
        <w:rPr>
          <w:rFonts w:ascii="微软雅黑" w:eastAsia="微软雅黑" w:hAnsi="微软雅黑"/>
        </w:rPr>
        <w:t>。其中</w:t>
      </w:r>
      <w:r>
        <w:rPr>
          <w:rFonts w:ascii="微软雅黑" w:eastAsia="微软雅黑" w:hAnsi="微软雅黑" w:hint="eastAsia"/>
        </w:rPr>
        <w:t>，</w:t>
      </w:r>
      <w:r>
        <w:rPr>
          <w:rFonts w:ascii="微软雅黑" w:eastAsia="微软雅黑" w:hAnsi="微软雅黑"/>
        </w:rPr>
        <w:t>系统指示灯为三色灯，端口指示灯、电源指示灯为双色灯</w:t>
      </w:r>
      <w:r>
        <w:rPr>
          <w:rFonts w:ascii="微软雅黑" w:eastAsia="微软雅黑" w:hAnsi="微软雅黑" w:hint="eastAsia"/>
        </w:rPr>
        <w:t>。</w:t>
      </w:r>
    </w:p>
    <w:p w14:paraId="60372972" w14:textId="3C80F573" w:rsidR="00F713E7" w:rsidRPr="00F713E7" w:rsidRDefault="00D7272D" w:rsidP="00F713E7">
      <w:pPr>
        <w:pStyle w:val="12"/>
        <w:rPr>
          <w:rFonts w:ascii="微软雅黑" w:eastAsia="微软雅黑" w:hAnsi="微软雅黑"/>
        </w:rPr>
      </w:pPr>
      <w:r>
        <w:rPr>
          <w:rFonts w:ascii="微软雅黑" w:eastAsia="微软雅黑" w:hAnsi="微软雅黑" w:hint="eastAsia"/>
        </w:rPr>
        <w:t>GWN7830/31交换机</w:t>
      </w:r>
      <w:r>
        <w:rPr>
          <w:rFonts w:ascii="微软雅黑" w:eastAsia="微软雅黑" w:hAnsi="微软雅黑"/>
        </w:rPr>
        <w:t>指示灯</w:t>
      </w:r>
      <w:r>
        <w:rPr>
          <w:rFonts w:ascii="微软雅黑" w:eastAsia="微软雅黑" w:hAnsi="微软雅黑" w:hint="eastAsia"/>
        </w:rPr>
        <w:t>分</w:t>
      </w:r>
      <w:r>
        <w:rPr>
          <w:rFonts w:ascii="微软雅黑" w:eastAsia="微软雅黑" w:hAnsi="微软雅黑"/>
        </w:rPr>
        <w:t>为</w:t>
      </w:r>
      <w:r>
        <w:rPr>
          <w:rFonts w:ascii="微软雅黑" w:eastAsia="微软雅黑" w:hAnsi="微软雅黑" w:hint="eastAsia"/>
        </w:rPr>
        <w:t>三类：</w:t>
      </w:r>
      <w:r>
        <w:rPr>
          <w:rFonts w:ascii="微软雅黑" w:eastAsia="微软雅黑" w:hAnsi="微软雅黑"/>
        </w:rPr>
        <w:t>系统指示灯、端口指示灯</w:t>
      </w:r>
      <w:r>
        <w:rPr>
          <w:rFonts w:ascii="微软雅黑" w:eastAsia="微软雅黑" w:hAnsi="微软雅黑" w:hint="eastAsia"/>
        </w:rPr>
        <w:t>、</w:t>
      </w:r>
      <w:r>
        <w:rPr>
          <w:rFonts w:ascii="微软雅黑" w:eastAsia="微软雅黑" w:hAnsi="微软雅黑"/>
        </w:rPr>
        <w:t>电源指示灯</w:t>
      </w:r>
      <w:r>
        <w:rPr>
          <w:rFonts w:ascii="微软雅黑" w:eastAsia="微软雅黑" w:hAnsi="微软雅黑" w:hint="eastAsia"/>
        </w:rPr>
        <w:t>。</w:t>
      </w:r>
      <w:r>
        <w:rPr>
          <w:rFonts w:ascii="微软雅黑" w:eastAsia="微软雅黑" w:hAnsi="微软雅黑"/>
        </w:rPr>
        <w:t>其中</w:t>
      </w:r>
      <w:r>
        <w:rPr>
          <w:rFonts w:ascii="微软雅黑" w:eastAsia="微软雅黑" w:hAnsi="微软雅黑" w:hint="eastAsia"/>
        </w:rPr>
        <w:t>，</w:t>
      </w:r>
      <w:r>
        <w:rPr>
          <w:rFonts w:ascii="微软雅黑" w:eastAsia="微软雅黑" w:hAnsi="微软雅黑"/>
        </w:rPr>
        <w:t>系统指示灯为三色</w:t>
      </w:r>
      <w:r>
        <w:rPr>
          <w:rFonts w:ascii="微软雅黑" w:eastAsia="微软雅黑" w:hAnsi="微软雅黑" w:hint="eastAsia"/>
        </w:rPr>
        <w:t>灯</w:t>
      </w:r>
      <w:r>
        <w:rPr>
          <w:rFonts w:ascii="微软雅黑" w:eastAsia="微软雅黑" w:hAnsi="微软雅黑"/>
        </w:rPr>
        <w:t>，端口指示灯</w:t>
      </w:r>
      <w:r>
        <w:rPr>
          <w:rFonts w:ascii="微软雅黑" w:eastAsia="微软雅黑" w:hAnsi="微软雅黑" w:hint="eastAsia"/>
        </w:rPr>
        <w:t>（包括</w:t>
      </w:r>
      <w:r>
        <w:rPr>
          <w:rFonts w:ascii="微软雅黑" w:eastAsia="微软雅黑" w:hAnsi="微软雅黑"/>
        </w:rPr>
        <w:t>电口、Combo口和光口</w:t>
      </w:r>
      <w:r>
        <w:rPr>
          <w:rFonts w:ascii="微软雅黑" w:eastAsia="微软雅黑" w:hAnsi="微软雅黑" w:hint="eastAsia"/>
        </w:rPr>
        <w:t>）</w:t>
      </w:r>
      <w:r>
        <w:rPr>
          <w:rFonts w:ascii="微软雅黑" w:eastAsia="微软雅黑" w:hAnsi="微软雅黑"/>
        </w:rPr>
        <w:t>为单色灯</w:t>
      </w:r>
      <w:r>
        <w:rPr>
          <w:rFonts w:ascii="微软雅黑" w:eastAsia="微软雅黑" w:hAnsi="微软雅黑" w:hint="eastAsia"/>
        </w:rPr>
        <w:t>，</w:t>
      </w:r>
      <w:r>
        <w:rPr>
          <w:rFonts w:ascii="微软雅黑" w:eastAsia="微软雅黑" w:hAnsi="微软雅黑"/>
        </w:rPr>
        <w:t>电源指示灯为双色灯。</w:t>
      </w:r>
    </w:p>
    <w:p w14:paraId="4DD18645" w14:textId="77777777" w:rsidR="0076630D" w:rsidRDefault="00D7272D">
      <w:pPr>
        <w:pStyle w:val="12"/>
        <w:rPr>
          <w:rFonts w:ascii="微软雅黑" w:eastAsia="微软雅黑" w:hAnsi="微软雅黑"/>
        </w:rPr>
      </w:pPr>
      <w:r>
        <w:rPr>
          <w:rFonts w:ascii="微软雅黑" w:eastAsia="微软雅黑" w:hAnsi="微软雅黑" w:hint="eastAsia"/>
        </w:rPr>
        <w:t>相关</w:t>
      </w:r>
      <w:r>
        <w:rPr>
          <w:rFonts w:ascii="微软雅黑" w:eastAsia="微软雅黑" w:hAnsi="微软雅黑"/>
        </w:rPr>
        <w:t>指示灯</w:t>
      </w:r>
      <w:r>
        <w:rPr>
          <w:rFonts w:ascii="微软雅黑" w:eastAsia="微软雅黑" w:hAnsi="微软雅黑" w:hint="eastAsia"/>
        </w:rPr>
        <w:t>颜色与</w:t>
      </w:r>
      <w:r>
        <w:rPr>
          <w:rFonts w:ascii="微软雅黑" w:eastAsia="微软雅黑" w:hAnsi="微软雅黑"/>
        </w:rPr>
        <w:t>状态变化如下表所示：</w:t>
      </w:r>
    </w:p>
    <w:tbl>
      <w:tblPr>
        <w:tblStyle w:val="ac"/>
        <w:tblW w:w="0" w:type="auto"/>
        <w:tblLayout w:type="fixed"/>
        <w:tblLook w:val="04A0" w:firstRow="1" w:lastRow="0" w:firstColumn="1" w:lastColumn="0" w:noHBand="0" w:noVBand="1"/>
      </w:tblPr>
      <w:tblGrid>
        <w:gridCol w:w="1696"/>
        <w:gridCol w:w="1957"/>
        <w:gridCol w:w="2158"/>
        <w:gridCol w:w="2485"/>
      </w:tblGrid>
      <w:tr w:rsidR="0076630D" w14:paraId="41CCA5D9" w14:textId="77777777">
        <w:tc>
          <w:tcPr>
            <w:tcW w:w="1696" w:type="dxa"/>
          </w:tcPr>
          <w:p w14:paraId="7A18D8C2" w14:textId="77777777" w:rsidR="0076630D" w:rsidRDefault="00D7272D">
            <w:pPr>
              <w:pStyle w:val="12"/>
              <w:ind w:firstLineChars="0" w:firstLine="0"/>
              <w:jc w:val="center"/>
              <w:rPr>
                <w:rFonts w:asciiTheme="minorEastAsia" w:hAnsiTheme="minorEastAsia"/>
                <w:b/>
              </w:rPr>
            </w:pPr>
            <w:r>
              <w:rPr>
                <w:rFonts w:asciiTheme="minorEastAsia" w:hAnsiTheme="minorEastAsia" w:hint="eastAsia"/>
                <w:b/>
              </w:rPr>
              <w:t>型号</w:t>
            </w:r>
          </w:p>
        </w:tc>
        <w:tc>
          <w:tcPr>
            <w:tcW w:w="1957" w:type="dxa"/>
          </w:tcPr>
          <w:p w14:paraId="2640868F" w14:textId="77777777" w:rsidR="0076630D" w:rsidRDefault="00D7272D">
            <w:pPr>
              <w:pStyle w:val="12"/>
              <w:ind w:firstLineChars="0" w:firstLine="0"/>
              <w:jc w:val="center"/>
              <w:rPr>
                <w:rFonts w:asciiTheme="minorEastAsia" w:hAnsiTheme="minorEastAsia"/>
                <w:b/>
              </w:rPr>
            </w:pPr>
            <w:r>
              <w:rPr>
                <w:rFonts w:asciiTheme="minorEastAsia" w:hAnsiTheme="minorEastAsia" w:hint="eastAsia"/>
                <w:b/>
              </w:rPr>
              <w:t>LED</w:t>
            </w:r>
            <w:r>
              <w:rPr>
                <w:rFonts w:asciiTheme="minorEastAsia" w:hAnsiTheme="minorEastAsia"/>
                <w:b/>
              </w:rPr>
              <w:t>指示灯</w:t>
            </w:r>
          </w:p>
        </w:tc>
        <w:tc>
          <w:tcPr>
            <w:tcW w:w="2158" w:type="dxa"/>
          </w:tcPr>
          <w:p w14:paraId="1476EE00" w14:textId="77777777" w:rsidR="0076630D" w:rsidRDefault="00D7272D">
            <w:pPr>
              <w:pStyle w:val="12"/>
              <w:ind w:firstLineChars="0" w:firstLine="0"/>
              <w:jc w:val="center"/>
              <w:rPr>
                <w:rFonts w:asciiTheme="minorEastAsia" w:hAnsiTheme="minorEastAsia"/>
                <w:b/>
              </w:rPr>
            </w:pPr>
            <w:r>
              <w:rPr>
                <w:rFonts w:asciiTheme="minorEastAsia" w:hAnsiTheme="minorEastAsia" w:hint="eastAsia"/>
                <w:b/>
              </w:rPr>
              <w:t>指示灯</w:t>
            </w:r>
            <w:r>
              <w:rPr>
                <w:rFonts w:asciiTheme="minorEastAsia" w:hAnsiTheme="minorEastAsia"/>
                <w:b/>
              </w:rPr>
              <w:t>状态</w:t>
            </w:r>
          </w:p>
        </w:tc>
        <w:tc>
          <w:tcPr>
            <w:tcW w:w="2485" w:type="dxa"/>
          </w:tcPr>
          <w:p w14:paraId="31952581" w14:textId="77777777" w:rsidR="0076630D" w:rsidRDefault="00D7272D">
            <w:pPr>
              <w:pStyle w:val="12"/>
              <w:ind w:firstLineChars="0" w:firstLine="0"/>
              <w:jc w:val="center"/>
              <w:rPr>
                <w:rFonts w:asciiTheme="minorEastAsia" w:hAnsiTheme="minorEastAsia"/>
                <w:b/>
              </w:rPr>
            </w:pPr>
            <w:r>
              <w:rPr>
                <w:rFonts w:asciiTheme="minorEastAsia" w:hAnsiTheme="minorEastAsia" w:hint="eastAsia"/>
                <w:b/>
              </w:rPr>
              <w:t>说明</w:t>
            </w:r>
          </w:p>
        </w:tc>
      </w:tr>
      <w:tr w:rsidR="00654F35" w14:paraId="7E2D6CF8" w14:textId="77777777">
        <w:tc>
          <w:tcPr>
            <w:tcW w:w="1696" w:type="dxa"/>
            <w:vMerge w:val="restart"/>
          </w:tcPr>
          <w:p w14:paraId="63034375" w14:textId="77777777" w:rsidR="00654F35" w:rsidRDefault="00654F35">
            <w:pPr>
              <w:pStyle w:val="12"/>
              <w:spacing w:line="2160" w:lineRule="auto"/>
              <w:ind w:firstLineChars="0" w:firstLine="0"/>
              <w:rPr>
                <w:rFonts w:asciiTheme="minorEastAsia" w:hAnsiTheme="minorEastAsia"/>
              </w:rPr>
            </w:pPr>
            <w:r>
              <w:rPr>
                <w:rFonts w:asciiTheme="minorEastAsia" w:hAnsiTheme="minorEastAsia" w:hint="eastAsia"/>
              </w:rPr>
              <w:t>GWN78XX</w:t>
            </w:r>
          </w:p>
        </w:tc>
        <w:tc>
          <w:tcPr>
            <w:tcW w:w="1957" w:type="dxa"/>
            <w:vMerge w:val="restart"/>
          </w:tcPr>
          <w:p w14:paraId="0F3FC03D" w14:textId="77777777" w:rsidR="00654F35" w:rsidRDefault="00654F35">
            <w:pPr>
              <w:pStyle w:val="12"/>
              <w:spacing w:line="2160" w:lineRule="auto"/>
              <w:ind w:firstLineChars="0" w:firstLine="0"/>
              <w:rPr>
                <w:rFonts w:asciiTheme="minorEastAsia" w:hAnsiTheme="minorEastAsia"/>
              </w:rPr>
            </w:pPr>
            <w:r>
              <w:rPr>
                <w:rFonts w:asciiTheme="minorEastAsia" w:hAnsiTheme="minorEastAsia" w:hint="eastAsia"/>
              </w:rPr>
              <w:t>系统</w:t>
            </w:r>
            <w:r>
              <w:rPr>
                <w:rFonts w:asciiTheme="minorEastAsia" w:hAnsiTheme="minorEastAsia"/>
              </w:rPr>
              <w:t>指示灯</w:t>
            </w:r>
            <w:r>
              <w:rPr>
                <w:rFonts w:asciiTheme="minorEastAsia" w:hAnsiTheme="minorEastAsia" w:hint="eastAsia"/>
              </w:rPr>
              <w:t>（三色）</w:t>
            </w:r>
          </w:p>
        </w:tc>
        <w:tc>
          <w:tcPr>
            <w:tcW w:w="2158" w:type="dxa"/>
          </w:tcPr>
          <w:p w14:paraId="1BBEAABF" w14:textId="77777777" w:rsidR="00654F35" w:rsidRDefault="00654F35">
            <w:pPr>
              <w:pStyle w:val="12"/>
              <w:ind w:firstLineChars="0" w:firstLine="0"/>
              <w:rPr>
                <w:rFonts w:asciiTheme="minorEastAsia" w:hAnsiTheme="minorEastAsia"/>
              </w:rPr>
            </w:pPr>
            <w:r>
              <w:rPr>
                <w:rFonts w:asciiTheme="minorEastAsia" w:hAnsiTheme="minorEastAsia" w:hint="eastAsia"/>
              </w:rPr>
              <w:t>Off</w:t>
            </w:r>
          </w:p>
        </w:tc>
        <w:tc>
          <w:tcPr>
            <w:tcW w:w="2485" w:type="dxa"/>
          </w:tcPr>
          <w:p w14:paraId="7CA918E8" w14:textId="77777777" w:rsidR="00654F35" w:rsidRDefault="00654F35" w:rsidP="00B10728">
            <w:pPr>
              <w:pStyle w:val="12"/>
              <w:numPr>
                <w:ilvl w:val="0"/>
                <w:numId w:val="549"/>
              </w:numPr>
              <w:ind w:firstLineChars="0"/>
              <w:rPr>
                <w:rFonts w:asciiTheme="minorEastAsia" w:hAnsiTheme="minorEastAsia"/>
              </w:rPr>
            </w:pPr>
            <w:r>
              <w:rPr>
                <w:rFonts w:asciiTheme="minorEastAsia" w:hAnsiTheme="minorEastAsia" w:hint="eastAsia"/>
              </w:rPr>
              <w:t>未上电</w:t>
            </w:r>
          </w:p>
        </w:tc>
      </w:tr>
      <w:tr w:rsidR="00654F35" w14:paraId="25C77A5F" w14:textId="77777777">
        <w:tc>
          <w:tcPr>
            <w:tcW w:w="1696" w:type="dxa"/>
            <w:vMerge/>
          </w:tcPr>
          <w:p w14:paraId="2FBA6D7E" w14:textId="77777777" w:rsidR="00654F35" w:rsidRDefault="00654F35">
            <w:pPr>
              <w:pStyle w:val="12"/>
              <w:spacing w:line="1440" w:lineRule="auto"/>
              <w:ind w:firstLineChars="0" w:firstLine="0"/>
              <w:rPr>
                <w:rFonts w:asciiTheme="minorEastAsia" w:hAnsiTheme="minorEastAsia"/>
              </w:rPr>
            </w:pPr>
          </w:p>
        </w:tc>
        <w:tc>
          <w:tcPr>
            <w:tcW w:w="1957" w:type="dxa"/>
            <w:vMerge/>
          </w:tcPr>
          <w:p w14:paraId="1E0736F1" w14:textId="77777777" w:rsidR="00654F35" w:rsidRDefault="00654F35">
            <w:pPr>
              <w:pStyle w:val="12"/>
              <w:spacing w:line="1440" w:lineRule="auto"/>
              <w:ind w:firstLineChars="0" w:firstLine="0"/>
              <w:rPr>
                <w:rFonts w:asciiTheme="minorEastAsia" w:hAnsiTheme="minorEastAsia"/>
              </w:rPr>
            </w:pPr>
          </w:p>
        </w:tc>
        <w:tc>
          <w:tcPr>
            <w:tcW w:w="2158" w:type="dxa"/>
          </w:tcPr>
          <w:p w14:paraId="15D38FEC" w14:textId="77777777" w:rsidR="00654F35" w:rsidRDefault="00654F35">
            <w:pPr>
              <w:pStyle w:val="12"/>
              <w:ind w:firstLineChars="0" w:firstLine="0"/>
              <w:rPr>
                <w:rFonts w:asciiTheme="minorEastAsia" w:hAnsiTheme="minorEastAsia"/>
                <w:color w:val="00B050"/>
              </w:rPr>
            </w:pPr>
            <w:r>
              <w:rPr>
                <w:rFonts w:asciiTheme="minorEastAsia" w:hAnsiTheme="minorEastAsia" w:hint="eastAsia"/>
                <w:color w:val="00B050"/>
              </w:rPr>
              <w:t>绿色</w:t>
            </w:r>
            <w:r>
              <w:rPr>
                <w:rFonts w:asciiTheme="minorEastAsia" w:hAnsiTheme="minorEastAsia"/>
                <w:color w:val="00B050"/>
              </w:rPr>
              <w:t>常亮</w:t>
            </w:r>
          </w:p>
        </w:tc>
        <w:tc>
          <w:tcPr>
            <w:tcW w:w="2485" w:type="dxa"/>
          </w:tcPr>
          <w:p w14:paraId="70451870" w14:textId="77777777" w:rsidR="00654F35" w:rsidRDefault="00654F35" w:rsidP="00B10728">
            <w:pPr>
              <w:pStyle w:val="12"/>
              <w:numPr>
                <w:ilvl w:val="0"/>
                <w:numId w:val="549"/>
              </w:numPr>
              <w:ind w:firstLineChars="0"/>
              <w:rPr>
                <w:rFonts w:asciiTheme="minorEastAsia" w:hAnsiTheme="minorEastAsia"/>
              </w:rPr>
            </w:pPr>
            <w:r>
              <w:rPr>
                <w:rFonts w:asciiTheme="minorEastAsia" w:hAnsiTheme="minorEastAsia" w:hint="eastAsia"/>
              </w:rPr>
              <w:t>开机启动</w:t>
            </w:r>
          </w:p>
        </w:tc>
      </w:tr>
      <w:tr w:rsidR="00654F35" w14:paraId="1A7CAEE1" w14:textId="77777777">
        <w:tc>
          <w:tcPr>
            <w:tcW w:w="1696" w:type="dxa"/>
            <w:vMerge/>
          </w:tcPr>
          <w:p w14:paraId="70AE67C0" w14:textId="77777777" w:rsidR="00654F35" w:rsidRDefault="00654F35">
            <w:pPr>
              <w:pStyle w:val="12"/>
              <w:ind w:firstLineChars="0" w:firstLine="0"/>
              <w:rPr>
                <w:rFonts w:asciiTheme="minorEastAsia" w:hAnsiTheme="minorEastAsia"/>
              </w:rPr>
            </w:pPr>
          </w:p>
        </w:tc>
        <w:tc>
          <w:tcPr>
            <w:tcW w:w="1957" w:type="dxa"/>
            <w:vMerge/>
          </w:tcPr>
          <w:p w14:paraId="6DCF1766" w14:textId="77777777" w:rsidR="00654F35" w:rsidRDefault="00654F35">
            <w:pPr>
              <w:pStyle w:val="12"/>
              <w:ind w:firstLineChars="0" w:firstLine="0"/>
              <w:rPr>
                <w:rFonts w:asciiTheme="minorEastAsia" w:hAnsiTheme="minorEastAsia"/>
              </w:rPr>
            </w:pPr>
          </w:p>
        </w:tc>
        <w:tc>
          <w:tcPr>
            <w:tcW w:w="2158" w:type="dxa"/>
          </w:tcPr>
          <w:p w14:paraId="3CC19E90" w14:textId="77777777" w:rsidR="00654F35" w:rsidRDefault="00654F35">
            <w:pPr>
              <w:pStyle w:val="12"/>
              <w:ind w:firstLineChars="0" w:firstLine="0"/>
              <w:rPr>
                <w:rFonts w:asciiTheme="minorEastAsia" w:hAnsiTheme="minorEastAsia"/>
                <w:color w:val="00B050"/>
              </w:rPr>
            </w:pPr>
            <w:r>
              <w:rPr>
                <w:rFonts w:asciiTheme="minorEastAsia" w:hAnsiTheme="minorEastAsia" w:hint="eastAsia"/>
                <w:color w:val="00B050"/>
              </w:rPr>
              <w:t>绿色闪烁</w:t>
            </w:r>
          </w:p>
        </w:tc>
        <w:tc>
          <w:tcPr>
            <w:tcW w:w="2485" w:type="dxa"/>
          </w:tcPr>
          <w:p w14:paraId="6AECD38D" w14:textId="77777777" w:rsidR="00654F35" w:rsidRDefault="00654F35" w:rsidP="00B10728">
            <w:pPr>
              <w:pStyle w:val="12"/>
              <w:numPr>
                <w:ilvl w:val="0"/>
                <w:numId w:val="549"/>
              </w:numPr>
              <w:ind w:firstLineChars="0"/>
              <w:rPr>
                <w:rFonts w:asciiTheme="minorEastAsia" w:hAnsiTheme="minorEastAsia"/>
              </w:rPr>
            </w:pPr>
            <w:r>
              <w:rPr>
                <w:rFonts w:asciiTheme="minorEastAsia" w:hAnsiTheme="minorEastAsia" w:hint="eastAsia"/>
              </w:rPr>
              <w:t>升级</w:t>
            </w:r>
          </w:p>
        </w:tc>
      </w:tr>
      <w:tr w:rsidR="00654F35" w14:paraId="0A321D8F" w14:textId="77777777">
        <w:tc>
          <w:tcPr>
            <w:tcW w:w="1696" w:type="dxa"/>
            <w:vMerge/>
          </w:tcPr>
          <w:p w14:paraId="3C4D9B85" w14:textId="77777777" w:rsidR="00654F35" w:rsidRDefault="00654F35">
            <w:pPr>
              <w:pStyle w:val="12"/>
              <w:ind w:firstLineChars="0" w:firstLine="0"/>
              <w:rPr>
                <w:rFonts w:asciiTheme="minorEastAsia" w:hAnsiTheme="minorEastAsia"/>
              </w:rPr>
            </w:pPr>
          </w:p>
        </w:tc>
        <w:tc>
          <w:tcPr>
            <w:tcW w:w="1957" w:type="dxa"/>
            <w:vMerge/>
          </w:tcPr>
          <w:p w14:paraId="0854167C" w14:textId="77777777" w:rsidR="00654F35" w:rsidRDefault="00654F35">
            <w:pPr>
              <w:pStyle w:val="12"/>
              <w:ind w:firstLineChars="0" w:firstLine="0"/>
              <w:rPr>
                <w:rFonts w:asciiTheme="minorEastAsia" w:hAnsiTheme="minorEastAsia"/>
              </w:rPr>
            </w:pPr>
          </w:p>
        </w:tc>
        <w:tc>
          <w:tcPr>
            <w:tcW w:w="2158" w:type="dxa"/>
          </w:tcPr>
          <w:p w14:paraId="1CEF4C5F" w14:textId="77777777" w:rsidR="00654F35" w:rsidRDefault="00654F35">
            <w:pPr>
              <w:pStyle w:val="12"/>
              <w:ind w:firstLineChars="0" w:firstLine="0"/>
              <w:rPr>
                <w:rFonts w:asciiTheme="minorEastAsia" w:hAnsiTheme="minorEastAsia"/>
                <w:color w:val="00B0F0"/>
              </w:rPr>
            </w:pPr>
            <w:r>
              <w:rPr>
                <w:rFonts w:asciiTheme="minorEastAsia" w:hAnsiTheme="minorEastAsia" w:hint="eastAsia"/>
                <w:color w:val="00B0F0"/>
              </w:rPr>
              <w:t>蓝色常亮</w:t>
            </w:r>
          </w:p>
        </w:tc>
        <w:tc>
          <w:tcPr>
            <w:tcW w:w="2485" w:type="dxa"/>
          </w:tcPr>
          <w:p w14:paraId="10914D9F" w14:textId="77777777" w:rsidR="00654F35" w:rsidRDefault="00654F35" w:rsidP="00B10728">
            <w:pPr>
              <w:pStyle w:val="12"/>
              <w:numPr>
                <w:ilvl w:val="0"/>
                <w:numId w:val="549"/>
              </w:numPr>
              <w:ind w:firstLineChars="0"/>
              <w:rPr>
                <w:rFonts w:asciiTheme="minorEastAsia" w:hAnsiTheme="minorEastAsia"/>
              </w:rPr>
            </w:pPr>
            <w:r>
              <w:rPr>
                <w:rFonts w:asciiTheme="minorEastAsia" w:hAnsiTheme="minorEastAsia" w:hint="eastAsia"/>
              </w:rPr>
              <w:t>正常运行</w:t>
            </w:r>
            <w:r>
              <w:rPr>
                <w:rFonts w:asciiTheme="minorEastAsia" w:hAnsiTheme="minorEastAsia"/>
              </w:rPr>
              <w:t>中</w:t>
            </w:r>
          </w:p>
          <w:p w14:paraId="23518A44" w14:textId="0E040E8D" w:rsidR="00654F35" w:rsidRDefault="00654F35" w:rsidP="00F713E7">
            <w:pPr>
              <w:pStyle w:val="12"/>
              <w:numPr>
                <w:ilvl w:val="0"/>
                <w:numId w:val="549"/>
              </w:numPr>
              <w:ind w:firstLineChars="0"/>
              <w:rPr>
                <w:rFonts w:asciiTheme="minorEastAsia" w:hAnsiTheme="minorEastAsia"/>
              </w:rPr>
            </w:pPr>
            <w:r>
              <w:rPr>
                <w:rFonts w:asciiTheme="minorEastAsia" w:hAnsiTheme="minorEastAsia" w:hint="eastAsia"/>
              </w:rPr>
              <w:t>堆叠</w:t>
            </w:r>
            <w:r>
              <w:rPr>
                <w:rFonts w:asciiTheme="minorEastAsia" w:hAnsiTheme="minorEastAsia"/>
              </w:rPr>
              <w:t>建立完成，表示从交换机正常</w:t>
            </w:r>
            <w:r>
              <w:rPr>
                <w:rFonts w:asciiTheme="minorEastAsia" w:hAnsiTheme="minorEastAsia" w:hint="eastAsia"/>
              </w:rPr>
              <w:t>运行</w:t>
            </w:r>
          </w:p>
        </w:tc>
      </w:tr>
      <w:tr w:rsidR="00654F35" w14:paraId="281B0067" w14:textId="77777777">
        <w:tc>
          <w:tcPr>
            <w:tcW w:w="1696" w:type="dxa"/>
            <w:vMerge/>
          </w:tcPr>
          <w:p w14:paraId="3FA4BC09" w14:textId="77777777" w:rsidR="00654F35" w:rsidRDefault="00654F35">
            <w:pPr>
              <w:pStyle w:val="12"/>
              <w:ind w:firstLineChars="0" w:firstLine="0"/>
              <w:rPr>
                <w:rFonts w:asciiTheme="minorEastAsia" w:hAnsiTheme="minorEastAsia"/>
              </w:rPr>
            </w:pPr>
          </w:p>
        </w:tc>
        <w:tc>
          <w:tcPr>
            <w:tcW w:w="1957" w:type="dxa"/>
            <w:vMerge/>
          </w:tcPr>
          <w:p w14:paraId="2DCE6AE1" w14:textId="77777777" w:rsidR="00654F35" w:rsidRDefault="00654F35">
            <w:pPr>
              <w:pStyle w:val="12"/>
              <w:ind w:firstLineChars="0" w:firstLine="0"/>
              <w:rPr>
                <w:rFonts w:asciiTheme="minorEastAsia" w:hAnsiTheme="minorEastAsia"/>
              </w:rPr>
            </w:pPr>
          </w:p>
        </w:tc>
        <w:tc>
          <w:tcPr>
            <w:tcW w:w="2158" w:type="dxa"/>
          </w:tcPr>
          <w:p w14:paraId="62E709C3" w14:textId="77777777" w:rsidR="00654F35" w:rsidRDefault="00654F35">
            <w:pPr>
              <w:pStyle w:val="12"/>
              <w:ind w:firstLineChars="0" w:firstLine="0"/>
              <w:rPr>
                <w:rFonts w:asciiTheme="minorEastAsia" w:hAnsiTheme="minorEastAsia"/>
                <w:color w:val="00B0F0"/>
              </w:rPr>
            </w:pPr>
            <w:r>
              <w:rPr>
                <w:rFonts w:asciiTheme="minorEastAsia" w:hAnsiTheme="minorEastAsia" w:hint="eastAsia"/>
                <w:color w:val="00B0F0"/>
              </w:rPr>
              <w:t>蓝色</w:t>
            </w:r>
            <w:r>
              <w:rPr>
                <w:rFonts w:asciiTheme="minorEastAsia" w:hAnsiTheme="minorEastAsia"/>
                <w:color w:val="00B0F0"/>
              </w:rPr>
              <w:t>闪烁</w:t>
            </w:r>
          </w:p>
        </w:tc>
        <w:tc>
          <w:tcPr>
            <w:tcW w:w="2485" w:type="dxa"/>
          </w:tcPr>
          <w:p w14:paraId="1598FF0C" w14:textId="77777777" w:rsidR="00654F35" w:rsidRDefault="00654F35" w:rsidP="00B10728">
            <w:pPr>
              <w:pStyle w:val="12"/>
              <w:numPr>
                <w:ilvl w:val="0"/>
                <w:numId w:val="549"/>
              </w:numPr>
              <w:ind w:firstLineChars="0"/>
              <w:rPr>
                <w:rFonts w:asciiTheme="minorEastAsia" w:hAnsiTheme="minorEastAsia"/>
              </w:rPr>
            </w:pPr>
            <w:r>
              <w:rPr>
                <w:rFonts w:asciiTheme="minorEastAsia" w:hAnsiTheme="minorEastAsia" w:hint="eastAsia"/>
              </w:rPr>
              <w:t>配置</w:t>
            </w:r>
            <w:r>
              <w:rPr>
                <w:rFonts w:asciiTheme="minorEastAsia" w:hAnsiTheme="minorEastAsia"/>
              </w:rPr>
              <w:t>修改</w:t>
            </w:r>
            <w:r>
              <w:rPr>
                <w:rFonts w:asciiTheme="minorEastAsia" w:hAnsiTheme="minorEastAsia" w:hint="eastAsia"/>
              </w:rPr>
              <w:t>应用</w:t>
            </w:r>
          </w:p>
          <w:p w14:paraId="546E5761" w14:textId="7E3207AC" w:rsidR="00654F35" w:rsidRDefault="00654F35" w:rsidP="00B10728">
            <w:pPr>
              <w:pStyle w:val="12"/>
              <w:numPr>
                <w:ilvl w:val="0"/>
                <w:numId w:val="549"/>
              </w:numPr>
              <w:ind w:firstLineChars="0"/>
              <w:rPr>
                <w:rFonts w:asciiTheme="minorEastAsia" w:hAnsiTheme="minorEastAsia"/>
              </w:rPr>
            </w:pPr>
            <w:r>
              <w:rPr>
                <w:rFonts w:asciiTheme="minorEastAsia" w:hAnsiTheme="minorEastAsia" w:hint="eastAsia"/>
              </w:rPr>
              <w:t>堆叠从交换机</w:t>
            </w:r>
            <w:r>
              <w:rPr>
                <w:rFonts w:asciiTheme="minorEastAsia" w:hAnsiTheme="minorEastAsia"/>
              </w:rPr>
              <w:t>，</w:t>
            </w:r>
            <w:r>
              <w:rPr>
                <w:rFonts w:asciiTheme="minorEastAsia" w:hAnsiTheme="minorEastAsia" w:hint="eastAsia"/>
              </w:rPr>
              <w:t>后续</w:t>
            </w:r>
            <w:r>
              <w:rPr>
                <w:rFonts w:asciiTheme="minorEastAsia" w:hAnsiTheme="minorEastAsia"/>
              </w:rPr>
              <w:t>从</w:t>
            </w:r>
            <w:r>
              <w:rPr>
                <w:rFonts w:asciiTheme="minorEastAsia" w:hAnsiTheme="minorEastAsia" w:hint="eastAsia"/>
              </w:rPr>
              <w:t>主</w:t>
            </w:r>
            <w:r>
              <w:rPr>
                <w:rFonts w:asciiTheme="minorEastAsia" w:hAnsiTheme="minorEastAsia"/>
              </w:rPr>
              <w:t>交换机同步</w:t>
            </w:r>
            <w:r>
              <w:rPr>
                <w:rFonts w:asciiTheme="minorEastAsia" w:hAnsiTheme="minorEastAsia" w:hint="eastAsia"/>
              </w:rPr>
              <w:t>配置</w:t>
            </w:r>
          </w:p>
        </w:tc>
      </w:tr>
      <w:tr w:rsidR="00654F35" w14:paraId="5CD31CBA" w14:textId="77777777">
        <w:tc>
          <w:tcPr>
            <w:tcW w:w="1696" w:type="dxa"/>
            <w:vMerge/>
          </w:tcPr>
          <w:p w14:paraId="2EEB32EE" w14:textId="77777777" w:rsidR="00654F35" w:rsidRDefault="00654F35">
            <w:pPr>
              <w:pStyle w:val="12"/>
              <w:ind w:firstLineChars="0" w:firstLine="0"/>
              <w:rPr>
                <w:rFonts w:asciiTheme="minorEastAsia" w:hAnsiTheme="minorEastAsia"/>
              </w:rPr>
            </w:pPr>
          </w:p>
        </w:tc>
        <w:tc>
          <w:tcPr>
            <w:tcW w:w="1957" w:type="dxa"/>
            <w:vMerge/>
          </w:tcPr>
          <w:p w14:paraId="100DA131" w14:textId="77777777" w:rsidR="00654F35" w:rsidRDefault="00654F35">
            <w:pPr>
              <w:pStyle w:val="12"/>
              <w:ind w:firstLineChars="0" w:firstLine="0"/>
              <w:rPr>
                <w:rFonts w:asciiTheme="minorEastAsia" w:hAnsiTheme="minorEastAsia"/>
              </w:rPr>
            </w:pPr>
          </w:p>
        </w:tc>
        <w:tc>
          <w:tcPr>
            <w:tcW w:w="2158" w:type="dxa"/>
          </w:tcPr>
          <w:p w14:paraId="75ED8846" w14:textId="77777777" w:rsidR="00654F35" w:rsidRDefault="00654F35">
            <w:pPr>
              <w:pStyle w:val="12"/>
              <w:ind w:firstLineChars="0" w:firstLine="0"/>
              <w:rPr>
                <w:rFonts w:asciiTheme="minorEastAsia" w:hAnsiTheme="minorEastAsia"/>
                <w:color w:val="FF0000"/>
              </w:rPr>
            </w:pPr>
            <w:r>
              <w:rPr>
                <w:rFonts w:asciiTheme="minorEastAsia" w:hAnsiTheme="minorEastAsia" w:hint="eastAsia"/>
                <w:color w:val="FF0000"/>
              </w:rPr>
              <w:t>红色</w:t>
            </w:r>
            <w:r>
              <w:rPr>
                <w:rFonts w:asciiTheme="minorEastAsia" w:hAnsiTheme="minorEastAsia"/>
                <w:color w:val="FF0000"/>
              </w:rPr>
              <w:t>常亮</w:t>
            </w:r>
          </w:p>
        </w:tc>
        <w:tc>
          <w:tcPr>
            <w:tcW w:w="2485" w:type="dxa"/>
          </w:tcPr>
          <w:p w14:paraId="3491DD77" w14:textId="77777777" w:rsidR="00654F35" w:rsidRDefault="00654F35" w:rsidP="00B10728">
            <w:pPr>
              <w:pStyle w:val="12"/>
              <w:numPr>
                <w:ilvl w:val="0"/>
                <w:numId w:val="549"/>
              </w:numPr>
              <w:ind w:firstLineChars="0"/>
              <w:rPr>
                <w:rFonts w:asciiTheme="minorEastAsia" w:hAnsiTheme="minorEastAsia"/>
              </w:rPr>
            </w:pPr>
            <w:r>
              <w:rPr>
                <w:rFonts w:asciiTheme="minorEastAsia" w:hAnsiTheme="minorEastAsia" w:hint="eastAsia"/>
              </w:rPr>
              <w:t>升级失败</w:t>
            </w:r>
          </w:p>
          <w:p w14:paraId="605D4CD1" w14:textId="77777777" w:rsidR="00654F35" w:rsidRPr="00F713E7" w:rsidRDefault="00654F35" w:rsidP="00B10728">
            <w:pPr>
              <w:pStyle w:val="12"/>
              <w:numPr>
                <w:ilvl w:val="0"/>
                <w:numId w:val="549"/>
              </w:numPr>
              <w:ind w:firstLineChars="0"/>
              <w:rPr>
                <w:rFonts w:asciiTheme="minorEastAsia" w:hAnsiTheme="minorEastAsia"/>
              </w:rPr>
            </w:pPr>
            <w:r>
              <w:rPr>
                <w:rFonts w:asciiTheme="minorEastAsia" w:hAnsiTheme="minorEastAsia" w:hint="eastAsia"/>
              </w:rPr>
              <w:t>告警</w:t>
            </w:r>
            <w:r w:rsidRPr="00A11A8D">
              <w:rPr>
                <w:rFonts w:ascii="微软雅黑" w:eastAsia="微软雅黑" w:hAnsi="微软雅黑"/>
                <w:color w:val="EEECE1" w:themeColor="background2"/>
                <w:highlight w:val="darkGreen"/>
              </w:rPr>
              <w:t>(FP2)</w:t>
            </w:r>
          </w:p>
          <w:p w14:paraId="5AE9F7C5" w14:textId="3E29808C" w:rsidR="00654F35" w:rsidRPr="00F713E7" w:rsidRDefault="00654F35" w:rsidP="00B10728">
            <w:pPr>
              <w:pStyle w:val="12"/>
              <w:numPr>
                <w:ilvl w:val="0"/>
                <w:numId w:val="549"/>
              </w:numPr>
              <w:ind w:firstLineChars="0"/>
              <w:rPr>
                <w:rFonts w:asciiTheme="minorEastAsia" w:hAnsiTheme="minorEastAsia"/>
              </w:rPr>
            </w:pPr>
            <w:r w:rsidRPr="00F713E7">
              <w:rPr>
                <w:rFonts w:asciiTheme="minorEastAsia" w:hAnsiTheme="minorEastAsia" w:hint="eastAsia"/>
              </w:rPr>
              <w:t>从</w:t>
            </w:r>
            <w:r w:rsidRPr="00F713E7">
              <w:rPr>
                <w:rFonts w:asciiTheme="minorEastAsia" w:hAnsiTheme="minorEastAsia"/>
              </w:rPr>
              <w:t>交换机堆叠建立失败</w:t>
            </w:r>
          </w:p>
        </w:tc>
      </w:tr>
      <w:tr w:rsidR="00654F35" w14:paraId="7341E162" w14:textId="77777777">
        <w:trPr>
          <w:trHeight w:val="303"/>
        </w:trPr>
        <w:tc>
          <w:tcPr>
            <w:tcW w:w="1696" w:type="dxa"/>
            <w:vMerge/>
          </w:tcPr>
          <w:p w14:paraId="2A01F572" w14:textId="77777777" w:rsidR="00654F35" w:rsidRDefault="00654F35">
            <w:pPr>
              <w:pStyle w:val="12"/>
              <w:ind w:firstLineChars="0" w:firstLine="0"/>
              <w:rPr>
                <w:rFonts w:asciiTheme="minorEastAsia" w:hAnsiTheme="minorEastAsia"/>
              </w:rPr>
            </w:pPr>
          </w:p>
        </w:tc>
        <w:tc>
          <w:tcPr>
            <w:tcW w:w="1957" w:type="dxa"/>
            <w:vMerge/>
          </w:tcPr>
          <w:p w14:paraId="2831E324" w14:textId="77777777" w:rsidR="00654F35" w:rsidRDefault="00654F35">
            <w:pPr>
              <w:pStyle w:val="12"/>
              <w:ind w:firstLineChars="0" w:firstLine="0"/>
              <w:rPr>
                <w:rFonts w:asciiTheme="minorEastAsia" w:hAnsiTheme="minorEastAsia"/>
              </w:rPr>
            </w:pPr>
          </w:p>
        </w:tc>
        <w:tc>
          <w:tcPr>
            <w:tcW w:w="2158" w:type="dxa"/>
          </w:tcPr>
          <w:p w14:paraId="1CE3B5EB" w14:textId="77777777" w:rsidR="00654F35" w:rsidRDefault="00654F35">
            <w:pPr>
              <w:pStyle w:val="12"/>
              <w:ind w:firstLineChars="0" w:firstLine="0"/>
              <w:rPr>
                <w:rFonts w:asciiTheme="minorEastAsia" w:hAnsiTheme="minorEastAsia"/>
                <w:color w:val="FF0000"/>
              </w:rPr>
            </w:pPr>
            <w:r>
              <w:rPr>
                <w:rFonts w:asciiTheme="minorEastAsia" w:hAnsiTheme="minorEastAsia" w:hint="eastAsia"/>
                <w:color w:val="FF0000"/>
              </w:rPr>
              <w:t>红色闪烁</w:t>
            </w:r>
          </w:p>
        </w:tc>
        <w:tc>
          <w:tcPr>
            <w:tcW w:w="2485" w:type="dxa"/>
          </w:tcPr>
          <w:p w14:paraId="66C6CA0A" w14:textId="77777777" w:rsidR="00654F35" w:rsidRDefault="00654F35" w:rsidP="00B10728">
            <w:pPr>
              <w:pStyle w:val="12"/>
              <w:numPr>
                <w:ilvl w:val="0"/>
                <w:numId w:val="549"/>
              </w:numPr>
              <w:ind w:firstLineChars="0"/>
              <w:rPr>
                <w:rFonts w:asciiTheme="minorEastAsia" w:hAnsiTheme="minorEastAsia"/>
              </w:rPr>
            </w:pPr>
            <w:r>
              <w:rPr>
                <w:rFonts w:asciiTheme="minorEastAsia" w:hAnsiTheme="minorEastAsia" w:hint="eastAsia"/>
              </w:rPr>
              <w:t>恢复出厂</w:t>
            </w:r>
          </w:p>
        </w:tc>
      </w:tr>
      <w:tr w:rsidR="00654F35" w14:paraId="16419EB0" w14:textId="77777777">
        <w:trPr>
          <w:trHeight w:val="303"/>
        </w:trPr>
        <w:tc>
          <w:tcPr>
            <w:tcW w:w="1696" w:type="dxa"/>
            <w:vMerge/>
          </w:tcPr>
          <w:p w14:paraId="41706131" w14:textId="77777777" w:rsidR="00654F35" w:rsidRDefault="00654F35">
            <w:pPr>
              <w:pStyle w:val="12"/>
              <w:ind w:firstLineChars="0" w:firstLine="0"/>
              <w:rPr>
                <w:rFonts w:asciiTheme="minorEastAsia" w:hAnsiTheme="minorEastAsia"/>
              </w:rPr>
            </w:pPr>
          </w:p>
        </w:tc>
        <w:tc>
          <w:tcPr>
            <w:tcW w:w="1957" w:type="dxa"/>
            <w:vMerge/>
          </w:tcPr>
          <w:p w14:paraId="0F4D608E" w14:textId="77777777" w:rsidR="00654F35" w:rsidRDefault="00654F35">
            <w:pPr>
              <w:pStyle w:val="12"/>
              <w:ind w:firstLineChars="0" w:firstLine="0"/>
              <w:rPr>
                <w:rFonts w:asciiTheme="minorEastAsia" w:hAnsiTheme="minorEastAsia"/>
              </w:rPr>
            </w:pPr>
          </w:p>
        </w:tc>
        <w:tc>
          <w:tcPr>
            <w:tcW w:w="2158" w:type="dxa"/>
          </w:tcPr>
          <w:p w14:paraId="267DF391" w14:textId="77777777" w:rsidR="00654F35" w:rsidRDefault="00654F35">
            <w:pPr>
              <w:pStyle w:val="12"/>
              <w:ind w:firstLineChars="0" w:firstLine="0"/>
              <w:rPr>
                <w:rFonts w:asciiTheme="minorEastAsia" w:hAnsiTheme="minorEastAsia"/>
                <w:color w:val="F8F8F8"/>
              </w:rPr>
            </w:pPr>
            <w:r>
              <w:rPr>
                <w:rFonts w:asciiTheme="minorEastAsia" w:hAnsiTheme="minorEastAsia" w:hint="eastAsia"/>
                <w:color w:val="F8F8F8"/>
                <w:highlight w:val="black"/>
              </w:rPr>
              <w:t>白色</w:t>
            </w:r>
            <w:r>
              <w:rPr>
                <w:rFonts w:asciiTheme="minorEastAsia" w:hAnsiTheme="minorEastAsia"/>
                <w:color w:val="F8F8F8"/>
                <w:highlight w:val="black"/>
              </w:rPr>
              <w:t>闪烁</w:t>
            </w:r>
          </w:p>
        </w:tc>
        <w:tc>
          <w:tcPr>
            <w:tcW w:w="2485" w:type="dxa"/>
          </w:tcPr>
          <w:p w14:paraId="48F5BC32" w14:textId="77777777" w:rsidR="00654F35" w:rsidRDefault="00654F35" w:rsidP="00B10728">
            <w:pPr>
              <w:pStyle w:val="12"/>
              <w:numPr>
                <w:ilvl w:val="0"/>
                <w:numId w:val="549"/>
              </w:numPr>
              <w:ind w:firstLineChars="0"/>
              <w:rPr>
                <w:rFonts w:asciiTheme="minorEastAsia" w:hAnsiTheme="minorEastAsia"/>
              </w:rPr>
            </w:pPr>
            <w:r>
              <w:rPr>
                <w:rFonts w:asciiTheme="minorEastAsia" w:hAnsiTheme="minorEastAsia" w:hint="eastAsia"/>
              </w:rPr>
              <w:t>【GWN780X</w:t>
            </w:r>
            <w:r>
              <w:rPr>
                <w:rFonts w:asciiTheme="minorEastAsia" w:hAnsiTheme="minorEastAsia"/>
              </w:rPr>
              <w:t>(</w:t>
            </w:r>
            <w:r>
              <w:rPr>
                <w:rFonts w:asciiTheme="minorEastAsia" w:hAnsiTheme="minorEastAsia" w:hint="eastAsia"/>
              </w:rPr>
              <w:t>不包括7806</w:t>
            </w:r>
            <w:r>
              <w:rPr>
                <w:rFonts w:asciiTheme="minorEastAsia" w:hAnsiTheme="minorEastAsia"/>
              </w:rPr>
              <w:t>(P))</w:t>
            </w:r>
            <w:r>
              <w:rPr>
                <w:rFonts w:asciiTheme="minorEastAsia" w:hAnsiTheme="minorEastAsia" w:hint="eastAsia"/>
              </w:rPr>
              <w:t>仅</w:t>
            </w:r>
            <w:r>
              <w:rPr>
                <w:rFonts w:asciiTheme="minorEastAsia" w:hAnsiTheme="minorEastAsia"/>
              </w:rPr>
              <w:t>适用于</w:t>
            </w:r>
            <w:r>
              <w:rPr>
                <w:rFonts w:asciiTheme="minorEastAsia" w:hAnsiTheme="minorEastAsia" w:hint="eastAsia"/>
              </w:rPr>
              <w:t>产线</w:t>
            </w:r>
            <w:r>
              <w:rPr>
                <w:rFonts w:asciiTheme="minorEastAsia" w:hAnsiTheme="minorEastAsia"/>
              </w:rPr>
              <w:t>升级</w:t>
            </w:r>
            <w:r>
              <w:rPr>
                <w:rFonts w:asciiTheme="minorEastAsia" w:hAnsiTheme="minorEastAsia" w:hint="eastAsia"/>
              </w:rPr>
              <w:t>】升级后自动重启变白色闪烁</w:t>
            </w:r>
            <w:r>
              <w:rPr>
                <w:rFonts w:asciiTheme="minorEastAsia" w:hAnsiTheme="minorEastAsia"/>
              </w:rPr>
              <w:t>，</w:t>
            </w:r>
            <w:r>
              <w:rPr>
                <w:rFonts w:asciiTheme="minorEastAsia" w:hAnsiTheme="minorEastAsia"/>
              </w:rPr>
              <w:lastRenderedPageBreak/>
              <w:t>二次重启后恢复蓝</w:t>
            </w:r>
            <w:r>
              <w:rPr>
                <w:rFonts w:asciiTheme="minorEastAsia" w:hAnsiTheme="minorEastAsia" w:hint="eastAsia"/>
              </w:rPr>
              <w:t>色</w:t>
            </w:r>
          </w:p>
        </w:tc>
      </w:tr>
      <w:tr w:rsidR="00654F35" w14:paraId="72CC23C2" w14:textId="77777777">
        <w:tc>
          <w:tcPr>
            <w:tcW w:w="1696" w:type="dxa"/>
            <w:vMerge/>
          </w:tcPr>
          <w:p w14:paraId="11A40AB1" w14:textId="336B82EF" w:rsidR="00654F35" w:rsidRDefault="00654F35" w:rsidP="00654F35">
            <w:pPr>
              <w:pStyle w:val="12"/>
              <w:ind w:firstLineChars="0" w:firstLine="0"/>
              <w:rPr>
                <w:rFonts w:asciiTheme="minorEastAsia" w:hAnsiTheme="minorEastAsia"/>
              </w:rPr>
            </w:pPr>
          </w:p>
        </w:tc>
        <w:tc>
          <w:tcPr>
            <w:tcW w:w="1957" w:type="dxa"/>
            <w:vMerge w:val="restart"/>
          </w:tcPr>
          <w:p w14:paraId="3E8ADBAC" w14:textId="4CD8FF16" w:rsidR="00654F35" w:rsidRDefault="00654F35" w:rsidP="00654F35">
            <w:pPr>
              <w:pStyle w:val="12"/>
              <w:ind w:firstLineChars="0" w:firstLine="0"/>
              <w:rPr>
                <w:rFonts w:asciiTheme="minorEastAsia" w:hAnsiTheme="minorEastAsia"/>
              </w:rPr>
            </w:pPr>
            <w:r>
              <w:rPr>
                <w:rFonts w:asciiTheme="minorEastAsia" w:hAnsiTheme="minorEastAsia" w:hint="eastAsia"/>
              </w:rPr>
              <w:t>注</w:t>
            </w:r>
            <w:r>
              <w:rPr>
                <w:rFonts w:asciiTheme="minorEastAsia" w:hAnsiTheme="minorEastAsia"/>
              </w:rPr>
              <w:t>：比上述新增堆叠说明</w:t>
            </w:r>
          </w:p>
          <w:p w14:paraId="5D3ADDB9" w14:textId="6F66516A" w:rsidR="00654F35" w:rsidRDefault="00654F35" w:rsidP="00654F35">
            <w:pPr>
              <w:pStyle w:val="12"/>
              <w:ind w:firstLineChars="0" w:firstLine="0"/>
              <w:rPr>
                <w:rFonts w:asciiTheme="minorEastAsia" w:hAnsiTheme="minorEastAsia"/>
              </w:rPr>
            </w:pPr>
            <w:r>
              <w:rPr>
                <w:rFonts w:asciiTheme="minorEastAsia" w:hAnsiTheme="minorEastAsia" w:hint="eastAsia"/>
              </w:rPr>
              <w:t>支持</w:t>
            </w:r>
            <w:r>
              <w:rPr>
                <w:rFonts w:asciiTheme="minorEastAsia" w:hAnsiTheme="minorEastAsia"/>
              </w:rPr>
              <w:t>型号：</w:t>
            </w:r>
            <w:r>
              <w:rPr>
                <w:rFonts w:asciiTheme="minorEastAsia" w:hAnsiTheme="minorEastAsia" w:hint="eastAsia"/>
              </w:rPr>
              <w:t>GWN7806(P)/13(P)/16(P)/23P/</w:t>
            </w:r>
            <w:r w:rsidRPr="00654F35">
              <w:rPr>
                <w:rFonts w:asciiTheme="minorEastAsia" w:hAnsiTheme="minorEastAsia" w:hint="eastAsia"/>
              </w:rPr>
              <w:t>3</w:t>
            </w:r>
            <w:r>
              <w:rPr>
                <w:rFonts w:asciiTheme="minorEastAsia" w:hAnsiTheme="minorEastAsia"/>
              </w:rPr>
              <w:t>2</w:t>
            </w:r>
            <w:r w:rsidRPr="00654F35">
              <w:rPr>
                <w:rFonts w:asciiTheme="minorEastAsia" w:hAnsiTheme="minorEastAsia" w:hint="eastAsia"/>
              </w:rPr>
              <w:t>/3</w:t>
            </w:r>
            <w:r>
              <w:rPr>
                <w:rFonts w:asciiTheme="minorEastAsia" w:hAnsiTheme="minorEastAsia"/>
              </w:rPr>
              <w:t>1</w:t>
            </w:r>
            <w:r w:rsidRPr="00654F35">
              <w:rPr>
                <w:rFonts w:asciiTheme="minorEastAsia" w:hAnsiTheme="minorEastAsia" w:hint="eastAsia"/>
              </w:rPr>
              <w:t>/30</w:t>
            </w:r>
          </w:p>
        </w:tc>
        <w:tc>
          <w:tcPr>
            <w:tcW w:w="2158" w:type="dxa"/>
          </w:tcPr>
          <w:p w14:paraId="3658EF9A" w14:textId="6BBE86A3" w:rsidR="00654F35" w:rsidRDefault="00654F35" w:rsidP="00654F35">
            <w:pPr>
              <w:pStyle w:val="12"/>
              <w:ind w:firstLineChars="0" w:firstLine="0"/>
              <w:rPr>
                <w:rFonts w:asciiTheme="minorEastAsia" w:hAnsiTheme="minorEastAsia"/>
              </w:rPr>
            </w:pPr>
            <w:r w:rsidRPr="00DF2592">
              <w:rPr>
                <w:rFonts w:asciiTheme="minorEastAsia" w:hAnsiTheme="minorEastAsia" w:hint="eastAsia"/>
                <w:color w:val="FFC000"/>
                <w:highlight w:val="black"/>
              </w:rPr>
              <w:t>黄色</w:t>
            </w:r>
            <w:r w:rsidRPr="00DF2592">
              <w:rPr>
                <w:rFonts w:asciiTheme="minorEastAsia" w:hAnsiTheme="minorEastAsia"/>
                <w:color w:val="FFC000"/>
                <w:highlight w:val="black"/>
              </w:rPr>
              <w:t>闪烁</w:t>
            </w:r>
          </w:p>
        </w:tc>
        <w:tc>
          <w:tcPr>
            <w:tcW w:w="2485" w:type="dxa"/>
          </w:tcPr>
          <w:p w14:paraId="0CECC848" w14:textId="07400132"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堆叠建立</w:t>
            </w:r>
            <w:r>
              <w:rPr>
                <w:rFonts w:asciiTheme="minorEastAsia" w:hAnsiTheme="minorEastAsia"/>
              </w:rPr>
              <w:t>中，包括主从选举、</w:t>
            </w:r>
            <w:r>
              <w:rPr>
                <w:rFonts w:asciiTheme="minorEastAsia" w:hAnsiTheme="minorEastAsia" w:hint="eastAsia"/>
              </w:rPr>
              <w:t>首次</w:t>
            </w:r>
            <w:r>
              <w:rPr>
                <w:rFonts w:asciiTheme="minorEastAsia" w:hAnsiTheme="minorEastAsia"/>
              </w:rPr>
              <w:t>配置</w:t>
            </w:r>
            <w:r>
              <w:rPr>
                <w:rFonts w:asciiTheme="minorEastAsia" w:hAnsiTheme="minorEastAsia" w:hint="eastAsia"/>
              </w:rPr>
              <w:t>同步</w:t>
            </w:r>
            <w:r>
              <w:rPr>
                <w:rFonts w:asciiTheme="minorEastAsia" w:hAnsiTheme="minorEastAsia"/>
              </w:rPr>
              <w:t>等</w:t>
            </w:r>
            <w:r>
              <w:rPr>
                <w:rFonts w:asciiTheme="minorEastAsia" w:hAnsiTheme="minorEastAsia" w:hint="eastAsia"/>
              </w:rPr>
              <w:t>（仅限支持</w:t>
            </w:r>
            <w:r>
              <w:rPr>
                <w:rFonts w:asciiTheme="minorEastAsia" w:hAnsiTheme="minorEastAsia"/>
              </w:rPr>
              <w:t>堆叠交换机</w:t>
            </w:r>
            <w:r>
              <w:rPr>
                <w:rFonts w:asciiTheme="minorEastAsia" w:hAnsiTheme="minorEastAsia" w:hint="eastAsia"/>
              </w:rPr>
              <w:t>）</w:t>
            </w:r>
          </w:p>
        </w:tc>
      </w:tr>
      <w:tr w:rsidR="00654F35" w14:paraId="1EE31B6D" w14:textId="77777777">
        <w:tc>
          <w:tcPr>
            <w:tcW w:w="1696" w:type="dxa"/>
            <w:vMerge/>
          </w:tcPr>
          <w:p w14:paraId="6828E643" w14:textId="77777777" w:rsidR="00654F35" w:rsidRDefault="00654F35" w:rsidP="00654F35">
            <w:pPr>
              <w:pStyle w:val="12"/>
              <w:ind w:firstLineChars="0" w:firstLine="0"/>
              <w:rPr>
                <w:rFonts w:asciiTheme="minorEastAsia" w:hAnsiTheme="minorEastAsia"/>
              </w:rPr>
            </w:pPr>
          </w:p>
        </w:tc>
        <w:tc>
          <w:tcPr>
            <w:tcW w:w="1957" w:type="dxa"/>
            <w:vMerge/>
          </w:tcPr>
          <w:p w14:paraId="0416976C" w14:textId="77777777" w:rsidR="00654F35" w:rsidRDefault="00654F35" w:rsidP="00654F35">
            <w:pPr>
              <w:pStyle w:val="12"/>
              <w:ind w:firstLineChars="0" w:firstLine="0"/>
              <w:rPr>
                <w:rFonts w:asciiTheme="minorEastAsia" w:hAnsiTheme="minorEastAsia"/>
              </w:rPr>
            </w:pPr>
          </w:p>
        </w:tc>
        <w:tc>
          <w:tcPr>
            <w:tcW w:w="2158" w:type="dxa"/>
          </w:tcPr>
          <w:p w14:paraId="71BBC01B" w14:textId="3D7A96E2" w:rsidR="00654F35" w:rsidRDefault="00654F35" w:rsidP="00654F35">
            <w:pPr>
              <w:pStyle w:val="12"/>
              <w:ind w:firstLineChars="0" w:firstLine="0"/>
              <w:rPr>
                <w:rFonts w:asciiTheme="minorEastAsia" w:hAnsiTheme="minorEastAsia"/>
              </w:rPr>
            </w:pPr>
            <w:r w:rsidRPr="002463A8">
              <w:rPr>
                <w:rFonts w:asciiTheme="minorEastAsia" w:hAnsiTheme="minorEastAsia" w:hint="eastAsia"/>
                <w:color w:val="CCE8CF" w:themeColor="background1"/>
                <w:highlight w:val="black"/>
              </w:rPr>
              <w:t>白色常亮</w:t>
            </w:r>
          </w:p>
        </w:tc>
        <w:tc>
          <w:tcPr>
            <w:tcW w:w="2485" w:type="dxa"/>
          </w:tcPr>
          <w:p w14:paraId="4AC5BCA6" w14:textId="22FB2D0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堆叠</w:t>
            </w:r>
            <w:r>
              <w:rPr>
                <w:rFonts w:asciiTheme="minorEastAsia" w:hAnsiTheme="minorEastAsia"/>
              </w:rPr>
              <w:t>建立完成，</w:t>
            </w:r>
            <w:r>
              <w:rPr>
                <w:rFonts w:asciiTheme="minorEastAsia" w:hAnsiTheme="minorEastAsia" w:hint="eastAsia"/>
              </w:rPr>
              <w:t>表示</w:t>
            </w:r>
            <w:r>
              <w:rPr>
                <w:rFonts w:asciiTheme="minorEastAsia" w:hAnsiTheme="minorEastAsia"/>
              </w:rPr>
              <w:t>主交换机</w:t>
            </w:r>
            <w:r>
              <w:rPr>
                <w:rFonts w:asciiTheme="minorEastAsia" w:hAnsiTheme="minorEastAsia" w:hint="eastAsia"/>
              </w:rPr>
              <w:t>（仅限支持</w:t>
            </w:r>
            <w:r>
              <w:rPr>
                <w:rFonts w:asciiTheme="minorEastAsia" w:hAnsiTheme="minorEastAsia"/>
              </w:rPr>
              <w:t>堆叠交换机</w:t>
            </w:r>
            <w:r>
              <w:rPr>
                <w:rFonts w:asciiTheme="minorEastAsia" w:hAnsiTheme="minorEastAsia" w:hint="eastAsia"/>
              </w:rPr>
              <w:t>）</w:t>
            </w:r>
          </w:p>
        </w:tc>
      </w:tr>
      <w:tr w:rsidR="00654F35" w14:paraId="11D931DC" w14:textId="77777777">
        <w:tc>
          <w:tcPr>
            <w:tcW w:w="1696" w:type="dxa"/>
            <w:vMerge w:val="restart"/>
          </w:tcPr>
          <w:p w14:paraId="6E717537" w14:textId="77777777" w:rsidR="00654F35" w:rsidRDefault="00654F35" w:rsidP="00654F35">
            <w:pPr>
              <w:pStyle w:val="12"/>
              <w:ind w:firstLineChars="0" w:firstLine="0"/>
              <w:rPr>
                <w:rFonts w:asciiTheme="minorEastAsia" w:hAnsiTheme="minorEastAsia"/>
              </w:rPr>
            </w:pPr>
            <w:r>
              <w:rPr>
                <w:rFonts w:asciiTheme="minorEastAsia" w:hAnsiTheme="minorEastAsia" w:hint="eastAsia"/>
              </w:rPr>
              <w:t>GWN780X/1X</w:t>
            </w:r>
          </w:p>
        </w:tc>
        <w:tc>
          <w:tcPr>
            <w:tcW w:w="1957" w:type="dxa"/>
            <w:vMerge w:val="restart"/>
          </w:tcPr>
          <w:p w14:paraId="11AAB06D" w14:textId="77777777" w:rsidR="00654F35" w:rsidRDefault="00654F35" w:rsidP="00654F35">
            <w:pPr>
              <w:pStyle w:val="12"/>
              <w:ind w:firstLineChars="0" w:firstLine="0"/>
              <w:rPr>
                <w:rFonts w:asciiTheme="minorEastAsia" w:hAnsiTheme="minorEastAsia"/>
              </w:rPr>
            </w:pPr>
            <w:r>
              <w:rPr>
                <w:rFonts w:asciiTheme="minorEastAsia" w:hAnsiTheme="minorEastAsia" w:hint="eastAsia"/>
              </w:rPr>
              <w:t>端口</w:t>
            </w:r>
            <w:r>
              <w:rPr>
                <w:rFonts w:asciiTheme="minorEastAsia" w:hAnsiTheme="minorEastAsia"/>
              </w:rPr>
              <w:t>指示灯</w:t>
            </w:r>
            <w:r>
              <w:rPr>
                <w:rFonts w:asciiTheme="minorEastAsia" w:hAnsiTheme="minorEastAsia" w:hint="eastAsia"/>
              </w:rPr>
              <w:t>（两个单色灯）</w:t>
            </w:r>
          </w:p>
        </w:tc>
        <w:tc>
          <w:tcPr>
            <w:tcW w:w="2158" w:type="dxa"/>
          </w:tcPr>
          <w:p w14:paraId="5C3EF95F" w14:textId="77777777" w:rsidR="00654F35" w:rsidRDefault="00654F35" w:rsidP="00654F35">
            <w:pPr>
              <w:pStyle w:val="12"/>
              <w:ind w:firstLineChars="0" w:firstLine="0"/>
              <w:rPr>
                <w:rFonts w:asciiTheme="minorEastAsia" w:hAnsiTheme="minorEastAsia"/>
              </w:rPr>
            </w:pPr>
            <w:r>
              <w:rPr>
                <w:rFonts w:asciiTheme="minorEastAsia" w:hAnsiTheme="minorEastAsia"/>
              </w:rPr>
              <w:t>Off</w:t>
            </w:r>
          </w:p>
        </w:tc>
        <w:tc>
          <w:tcPr>
            <w:tcW w:w="2485" w:type="dxa"/>
          </w:tcPr>
          <w:p w14:paraId="76F19F0E"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端口</w:t>
            </w:r>
            <w:r>
              <w:rPr>
                <w:rFonts w:asciiTheme="minorEastAsia" w:hAnsiTheme="minorEastAsia"/>
              </w:rPr>
              <w:t>关闭</w:t>
            </w:r>
            <w:r>
              <w:rPr>
                <w:rFonts w:asciiTheme="minorEastAsia" w:hAnsiTheme="minorEastAsia" w:hint="eastAsia"/>
              </w:rPr>
              <w:t>（电口</w:t>
            </w:r>
            <w:r>
              <w:rPr>
                <w:rFonts w:asciiTheme="minorEastAsia" w:hAnsiTheme="minorEastAsia"/>
              </w:rPr>
              <w:t>&amp;光口</w:t>
            </w:r>
            <w:r>
              <w:rPr>
                <w:rFonts w:asciiTheme="minorEastAsia" w:hAnsiTheme="minorEastAsia" w:hint="eastAsia"/>
              </w:rPr>
              <w:t>）</w:t>
            </w:r>
          </w:p>
          <w:p w14:paraId="2E6FCB5B"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光口</w:t>
            </w:r>
            <w:r>
              <w:rPr>
                <w:rFonts w:asciiTheme="minorEastAsia" w:hAnsiTheme="minorEastAsia"/>
              </w:rPr>
              <w:t>故障</w:t>
            </w:r>
          </w:p>
        </w:tc>
      </w:tr>
      <w:tr w:rsidR="00654F35" w14:paraId="22424B79" w14:textId="77777777">
        <w:tc>
          <w:tcPr>
            <w:tcW w:w="1696" w:type="dxa"/>
            <w:vMerge/>
          </w:tcPr>
          <w:p w14:paraId="545A898E" w14:textId="77777777" w:rsidR="00654F35" w:rsidRDefault="00654F35" w:rsidP="00654F35">
            <w:pPr>
              <w:pStyle w:val="12"/>
              <w:ind w:firstLineChars="0" w:firstLine="0"/>
              <w:rPr>
                <w:rFonts w:asciiTheme="minorEastAsia" w:hAnsiTheme="minorEastAsia"/>
              </w:rPr>
            </w:pPr>
          </w:p>
        </w:tc>
        <w:tc>
          <w:tcPr>
            <w:tcW w:w="1957" w:type="dxa"/>
            <w:vMerge/>
          </w:tcPr>
          <w:p w14:paraId="305BF51D" w14:textId="77777777" w:rsidR="00654F35" w:rsidRDefault="00654F35" w:rsidP="00654F35">
            <w:pPr>
              <w:pStyle w:val="12"/>
              <w:ind w:firstLineChars="0" w:firstLine="0"/>
              <w:rPr>
                <w:rFonts w:asciiTheme="minorEastAsia" w:hAnsiTheme="minorEastAsia"/>
              </w:rPr>
            </w:pPr>
          </w:p>
        </w:tc>
        <w:tc>
          <w:tcPr>
            <w:tcW w:w="2158" w:type="dxa"/>
          </w:tcPr>
          <w:p w14:paraId="52D71BEC" w14:textId="77777777" w:rsidR="00654F35" w:rsidRDefault="00654F35" w:rsidP="00654F35">
            <w:pPr>
              <w:pStyle w:val="12"/>
              <w:ind w:firstLineChars="0" w:firstLine="0"/>
              <w:rPr>
                <w:rFonts w:asciiTheme="minorEastAsia" w:hAnsiTheme="minorEastAsia"/>
              </w:rPr>
            </w:pPr>
            <w:r>
              <w:rPr>
                <w:rFonts w:asciiTheme="minorEastAsia" w:hAnsiTheme="minorEastAsia" w:hint="eastAsia"/>
                <w:color w:val="00B050"/>
              </w:rPr>
              <w:t>绿色常亮</w:t>
            </w:r>
          </w:p>
        </w:tc>
        <w:tc>
          <w:tcPr>
            <w:tcW w:w="2485" w:type="dxa"/>
          </w:tcPr>
          <w:p w14:paraId="21570407"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端口link（电口</w:t>
            </w:r>
            <w:r>
              <w:rPr>
                <w:rFonts w:asciiTheme="minorEastAsia" w:hAnsiTheme="minorEastAsia"/>
              </w:rPr>
              <w:t>&amp;光口</w:t>
            </w:r>
            <w:r>
              <w:rPr>
                <w:rFonts w:asciiTheme="minorEastAsia" w:hAnsiTheme="minorEastAsia" w:hint="eastAsia"/>
              </w:rPr>
              <w:t>）</w:t>
            </w:r>
          </w:p>
        </w:tc>
      </w:tr>
      <w:tr w:rsidR="00654F35" w14:paraId="58479759" w14:textId="77777777">
        <w:tc>
          <w:tcPr>
            <w:tcW w:w="1696" w:type="dxa"/>
            <w:vMerge/>
          </w:tcPr>
          <w:p w14:paraId="64562D02" w14:textId="77777777" w:rsidR="00654F35" w:rsidRDefault="00654F35" w:rsidP="00654F35">
            <w:pPr>
              <w:pStyle w:val="12"/>
              <w:ind w:firstLineChars="0" w:firstLine="0"/>
              <w:rPr>
                <w:rFonts w:asciiTheme="minorEastAsia" w:hAnsiTheme="minorEastAsia"/>
              </w:rPr>
            </w:pPr>
          </w:p>
        </w:tc>
        <w:tc>
          <w:tcPr>
            <w:tcW w:w="1957" w:type="dxa"/>
            <w:vMerge/>
          </w:tcPr>
          <w:p w14:paraId="59098D93" w14:textId="77777777" w:rsidR="00654F35" w:rsidRDefault="00654F35" w:rsidP="00654F35">
            <w:pPr>
              <w:pStyle w:val="12"/>
              <w:ind w:firstLineChars="0" w:firstLine="0"/>
              <w:rPr>
                <w:rFonts w:asciiTheme="minorEastAsia" w:hAnsiTheme="minorEastAsia"/>
              </w:rPr>
            </w:pPr>
          </w:p>
        </w:tc>
        <w:tc>
          <w:tcPr>
            <w:tcW w:w="2158" w:type="dxa"/>
          </w:tcPr>
          <w:p w14:paraId="5E89372A" w14:textId="77777777" w:rsidR="00654F35" w:rsidRDefault="00654F35" w:rsidP="00654F35">
            <w:pPr>
              <w:pStyle w:val="12"/>
              <w:ind w:firstLineChars="0" w:firstLine="0"/>
              <w:rPr>
                <w:rFonts w:asciiTheme="minorEastAsia" w:hAnsiTheme="minorEastAsia"/>
              </w:rPr>
            </w:pPr>
            <w:r>
              <w:rPr>
                <w:rFonts w:asciiTheme="minorEastAsia" w:hAnsiTheme="minorEastAsia" w:hint="eastAsia"/>
                <w:color w:val="00B050"/>
              </w:rPr>
              <w:t>绿色</w:t>
            </w:r>
            <w:r>
              <w:rPr>
                <w:rFonts w:asciiTheme="minorEastAsia" w:hAnsiTheme="minorEastAsia"/>
                <w:color w:val="00B050"/>
              </w:rPr>
              <w:t>闪烁，闪烁频率根据数据</w:t>
            </w:r>
            <w:r>
              <w:rPr>
                <w:rFonts w:asciiTheme="minorEastAsia" w:hAnsiTheme="minorEastAsia" w:hint="eastAsia"/>
                <w:color w:val="00B050"/>
              </w:rPr>
              <w:t>流量</w:t>
            </w:r>
            <w:r>
              <w:rPr>
                <w:rFonts w:asciiTheme="minorEastAsia" w:hAnsiTheme="minorEastAsia"/>
                <w:color w:val="00B050"/>
              </w:rPr>
              <w:t>速率决定</w:t>
            </w:r>
          </w:p>
        </w:tc>
        <w:tc>
          <w:tcPr>
            <w:tcW w:w="2485" w:type="dxa"/>
          </w:tcPr>
          <w:p w14:paraId="51161C46"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rPr>
              <w:t>数据交换</w:t>
            </w:r>
            <w:r>
              <w:rPr>
                <w:rFonts w:asciiTheme="minorEastAsia" w:hAnsiTheme="minorEastAsia" w:hint="eastAsia"/>
              </w:rPr>
              <w:t>传输</w:t>
            </w:r>
            <w:r>
              <w:rPr>
                <w:rFonts w:asciiTheme="minorEastAsia" w:hAnsiTheme="minorEastAsia"/>
              </w:rPr>
              <w:t>通信</w:t>
            </w:r>
            <w:r>
              <w:rPr>
                <w:rFonts w:asciiTheme="minorEastAsia" w:hAnsiTheme="minorEastAsia" w:hint="eastAsia"/>
              </w:rPr>
              <w:t>（电口</w:t>
            </w:r>
            <w:r>
              <w:rPr>
                <w:rFonts w:asciiTheme="minorEastAsia" w:hAnsiTheme="minorEastAsia"/>
              </w:rPr>
              <w:t>&amp;光口</w:t>
            </w:r>
            <w:r>
              <w:rPr>
                <w:rFonts w:asciiTheme="minorEastAsia" w:hAnsiTheme="minorEastAsia" w:hint="eastAsia"/>
              </w:rPr>
              <w:t>）</w:t>
            </w:r>
          </w:p>
        </w:tc>
      </w:tr>
      <w:tr w:rsidR="00654F35" w14:paraId="24EB32D0" w14:textId="77777777">
        <w:tc>
          <w:tcPr>
            <w:tcW w:w="1696" w:type="dxa"/>
            <w:vMerge/>
          </w:tcPr>
          <w:p w14:paraId="4D861D14" w14:textId="77777777" w:rsidR="00654F35" w:rsidRDefault="00654F35" w:rsidP="00654F35">
            <w:pPr>
              <w:pStyle w:val="12"/>
              <w:ind w:firstLineChars="0" w:firstLine="0"/>
              <w:rPr>
                <w:rFonts w:asciiTheme="minorEastAsia" w:hAnsiTheme="minorEastAsia"/>
              </w:rPr>
            </w:pPr>
          </w:p>
        </w:tc>
        <w:tc>
          <w:tcPr>
            <w:tcW w:w="1957" w:type="dxa"/>
            <w:vMerge/>
          </w:tcPr>
          <w:p w14:paraId="2D1669C0" w14:textId="77777777" w:rsidR="00654F35" w:rsidRDefault="00654F35" w:rsidP="00654F35">
            <w:pPr>
              <w:pStyle w:val="12"/>
              <w:ind w:firstLineChars="0" w:firstLine="0"/>
              <w:rPr>
                <w:rFonts w:asciiTheme="minorEastAsia" w:hAnsiTheme="minorEastAsia"/>
              </w:rPr>
            </w:pPr>
          </w:p>
        </w:tc>
        <w:tc>
          <w:tcPr>
            <w:tcW w:w="2158" w:type="dxa"/>
          </w:tcPr>
          <w:p w14:paraId="4FE3AA4A" w14:textId="77777777" w:rsidR="00654F35" w:rsidRDefault="00654F35" w:rsidP="00654F35">
            <w:pPr>
              <w:pStyle w:val="12"/>
              <w:ind w:firstLineChars="0" w:firstLine="0"/>
              <w:rPr>
                <w:rFonts w:asciiTheme="minorEastAsia" w:hAnsiTheme="minorEastAsia"/>
                <w:color w:val="FFC000"/>
                <w:highlight w:val="lightGray"/>
              </w:rPr>
            </w:pPr>
            <w:r>
              <w:rPr>
                <w:rFonts w:asciiTheme="minorEastAsia" w:hAnsiTheme="minorEastAsia" w:hint="eastAsia"/>
                <w:color w:val="FFC000"/>
                <w:highlight w:val="black"/>
              </w:rPr>
              <w:t>黄色常亮</w:t>
            </w:r>
          </w:p>
        </w:tc>
        <w:tc>
          <w:tcPr>
            <w:tcW w:w="2485" w:type="dxa"/>
          </w:tcPr>
          <w:p w14:paraId="6C08B3EB"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端口</w:t>
            </w:r>
            <w:r>
              <w:rPr>
                <w:rFonts w:asciiTheme="minorEastAsia" w:hAnsiTheme="minorEastAsia"/>
              </w:rPr>
              <w:t>link&amp;PoE供电</w:t>
            </w:r>
            <w:r>
              <w:rPr>
                <w:rFonts w:asciiTheme="minorEastAsia" w:hAnsiTheme="minorEastAsia" w:hint="eastAsia"/>
              </w:rPr>
              <w:t>（仅</w:t>
            </w:r>
            <w:r>
              <w:rPr>
                <w:rFonts w:asciiTheme="minorEastAsia" w:hAnsiTheme="minorEastAsia"/>
              </w:rPr>
              <w:t>电口</w:t>
            </w:r>
            <w:r>
              <w:rPr>
                <w:rFonts w:asciiTheme="minorEastAsia" w:hAnsiTheme="minorEastAsia" w:hint="eastAsia"/>
              </w:rPr>
              <w:t>）</w:t>
            </w:r>
          </w:p>
        </w:tc>
      </w:tr>
      <w:tr w:rsidR="00654F35" w14:paraId="2B1D312D" w14:textId="77777777">
        <w:tc>
          <w:tcPr>
            <w:tcW w:w="1696" w:type="dxa"/>
            <w:vMerge/>
          </w:tcPr>
          <w:p w14:paraId="6E091387" w14:textId="77777777" w:rsidR="00654F35" w:rsidRDefault="00654F35" w:rsidP="00654F35">
            <w:pPr>
              <w:pStyle w:val="12"/>
              <w:ind w:firstLineChars="0" w:firstLine="0"/>
              <w:rPr>
                <w:rFonts w:asciiTheme="minorEastAsia" w:hAnsiTheme="minorEastAsia"/>
              </w:rPr>
            </w:pPr>
          </w:p>
        </w:tc>
        <w:tc>
          <w:tcPr>
            <w:tcW w:w="1957" w:type="dxa"/>
            <w:vMerge/>
          </w:tcPr>
          <w:p w14:paraId="6D3F0432" w14:textId="77777777" w:rsidR="00654F35" w:rsidRDefault="00654F35" w:rsidP="00654F35">
            <w:pPr>
              <w:pStyle w:val="12"/>
              <w:ind w:firstLineChars="0" w:firstLine="0"/>
              <w:rPr>
                <w:rFonts w:asciiTheme="minorEastAsia" w:hAnsiTheme="minorEastAsia"/>
              </w:rPr>
            </w:pPr>
          </w:p>
        </w:tc>
        <w:tc>
          <w:tcPr>
            <w:tcW w:w="2158" w:type="dxa"/>
          </w:tcPr>
          <w:p w14:paraId="2590F092" w14:textId="77777777" w:rsidR="00654F35" w:rsidRDefault="00654F35" w:rsidP="00654F35">
            <w:pPr>
              <w:pStyle w:val="12"/>
              <w:ind w:firstLineChars="0" w:firstLine="0"/>
              <w:rPr>
                <w:rFonts w:asciiTheme="minorEastAsia" w:hAnsiTheme="minorEastAsia"/>
                <w:color w:val="FFC000"/>
                <w:highlight w:val="lightGray"/>
              </w:rPr>
            </w:pPr>
            <w:r>
              <w:rPr>
                <w:rFonts w:asciiTheme="minorEastAsia" w:hAnsiTheme="minorEastAsia" w:hint="eastAsia"/>
                <w:color w:val="FFC000"/>
                <w:highlight w:val="black"/>
              </w:rPr>
              <w:t>黄色闪烁，</w:t>
            </w:r>
            <w:r>
              <w:rPr>
                <w:rFonts w:asciiTheme="minorEastAsia" w:hAnsiTheme="minorEastAsia"/>
                <w:color w:val="FFC000"/>
                <w:highlight w:val="black"/>
              </w:rPr>
              <w:t>闪烁频率</w:t>
            </w:r>
            <w:r>
              <w:rPr>
                <w:rFonts w:asciiTheme="minorEastAsia" w:hAnsiTheme="minorEastAsia" w:hint="eastAsia"/>
                <w:color w:val="FFC000"/>
                <w:highlight w:val="black"/>
              </w:rPr>
              <w:t>根据</w:t>
            </w:r>
            <w:r>
              <w:rPr>
                <w:rFonts w:asciiTheme="minorEastAsia" w:hAnsiTheme="minorEastAsia"/>
                <w:color w:val="FFC000"/>
                <w:highlight w:val="black"/>
              </w:rPr>
              <w:t>数据流量速率决定</w:t>
            </w:r>
          </w:p>
        </w:tc>
        <w:tc>
          <w:tcPr>
            <w:tcW w:w="2485" w:type="dxa"/>
          </w:tcPr>
          <w:p w14:paraId="4469D500"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端口</w:t>
            </w:r>
            <w:r>
              <w:rPr>
                <w:rFonts w:asciiTheme="minorEastAsia" w:hAnsiTheme="minorEastAsia"/>
              </w:rPr>
              <w:t>数据交换</w:t>
            </w:r>
            <w:r>
              <w:rPr>
                <w:rFonts w:asciiTheme="minorEastAsia" w:hAnsiTheme="minorEastAsia" w:hint="eastAsia"/>
              </w:rPr>
              <w:t>传输通信</w:t>
            </w:r>
            <w:r>
              <w:rPr>
                <w:rFonts w:asciiTheme="minorEastAsia" w:hAnsiTheme="minorEastAsia"/>
              </w:rPr>
              <w:t>&amp;PoE供电</w:t>
            </w:r>
            <w:r>
              <w:rPr>
                <w:rFonts w:asciiTheme="minorEastAsia" w:hAnsiTheme="minorEastAsia" w:hint="eastAsia"/>
              </w:rPr>
              <w:t>（仅</w:t>
            </w:r>
            <w:r>
              <w:rPr>
                <w:rFonts w:asciiTheme="minorEastAsia" w:hAnsiTheme="minorEastAsia"/>
              </w:rPr>
              <w:t>电口</w:t>
            </w:r>
            <w:r>
              <w:rPr>
                <w:rFonts w:asciiTheme="minorEastAsia" w:hAnsiTheme="minorEastAsia" w:hint="eastAsia"/>
              </w:rPr>
              <w:t>）</w:t>
            </w:r>
          </w:p>
        </w:tc>
      </w:tr>
      <w:tr w:rsidR="00654F35" w14:paraId="583B9B44" w14:textId="77777777">
        <w:tc>
          <w:tcPr>
            <w:tcW w:w="1696" w:type="dxa"/>
            <w:vMerge/>
          </w:tcPr>
          <w:p w14:paraId="19F44C77" w14:textId="77777777" w:rsidR="00654F35" w:rsidRDefault="00654F35" w:rsidP="00654F35">
            <w:pPr>
              <w:pStyle w:val="12"/>
              <w:ind w:firstLineChars="0" w:firstLine="0"/>
              <w:rPr>
                <w:rFonts w:asciiTheme="minorEastAsia" w:hAnsiTheme="minorEastAsia"/>
              </w:rPr>
            </w:pPr>
          </w:p>
        </w:tc>
        <w:tc>
          <w:tcPr>
            <w:tcW w:w="1957" w:type="dxa"/>
            <w:vMerge/>
          </w:tcPr>
          <w:p w14:paraId="4C261EC9" w14:textId="77777777" w:rsidR="00654F35" w:rsidRDefault="00654F35" w:rsidP="00654F35">
            <w:pPr>
              <w:pStyle w:val="12"/>
              <w:ind w:firstLineChars="0" w:firstLine="0"/>
              <w:rPr>
                <w:rFonts w:asciiTheme="minorEastAsia" w:hAnsiTheme="minorEastAsia"/>
              </w:rPr>
            </w:pPr>
          </w:p>
        </w:tc>
        <w:tc>
          <w:tcPr>
            <w:tcW w:w="2158" w:type="dxa"/>
          </w:tcPr>
          <w:p w14:paraId="6D77EFA4" w14:textId="77777777" w:rsidR="00654F35" w:rsidRDefault="00654F35" w:rsidP="00654F35">
            <w:pPr>
              <w:pStyle w:val="12"/>
              <w:ind w:firstLineChars="0" w:firstLine="0"/>
              <w:rPr>
                <w:rFonts w:asciiTheme="minorEastAsia" w:hAnsiTheme="minorEastAsia"/>
                <w:color w:val="00B050"/>
              </w:rPr>
            </w:pPr>
            <w:r>
              <w:rPr>
                <w:rFonts w:asciiTheme="minorEastAsia" w:hAnsiTheme="minorEastAsia" w:hint="eastAsia"/>
              </w:rPr>
              <w:t>黄绿交替闪烁</w:t>
            </w:r>
            <w:r>
              <w:rPr>
                <w:rFonts w:asciiTheme="minorEastAsia" w:hAnsiTheme="minorEastAsia"/>
              </w:rPr>
              <w:t>，1秒黄1秒</w:t>
            </w:r>
            <w:r>
              <w:rPr>
                <w:rFonts w:asciiTheme="minorEastAsia" w:hAnsiTheme="minorEastAsia" w:hint="eastAsia"/>
              </w:rPr>
              <w:t>绿</w:t>
            </w:r>
          </w:p>
        </w:tc>
        <w:tc>
          <w:tcPr>
            <w:tcW w:w="2485" w:type="dxa"/>
          </w:tcPr>
          <w:p w14:paraId="2D3152A0"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故障（仅</w:t>
            </w:r>
            <w:r>
              <w:rPr>
                <w:rFonts w:asciiTheme="minorEastAsia" w:hAnsiTheme="minorEastAsia"/>
              </w:rPr>
              <w:t>电口</w:t>
            </w:r>
            <w:r>
              <w:rPr>
                <w:rFonts w:asciiTheme="minorEastAsia" w:hAnsiTheme="minorEastAsia" w:hint="eastAsia"/>
              </w:rPr>
              <w:t>）</w:t>
            </w:r>
          </w:p>
        </w:tc>
      </w:tr>
      <w:tr w:rsidR="00654F35" w14:paraId="3E81A67D" w14:textId="77777777">
        <w:tc>
          <w:tcPr>
            <w:tcW w:w="1696" w:type="dxa"/>
            <w:vMerge w:val="restart"/>
          </w:tcPr>
          <w:p w14:paraId="01C06310" w14:textId="77777777" w:rsidR="00654F35" w:rsidRDefault="00654F35" w:rsidP="00654F35">
            <w:pPr>
              <w:pStyle w:val="12"/>
              <w:ind w:firstLineChars="0" w:firstLine="0"/>
              <w:rPr>
                <w:rFonts w:asciiTheme="minorEastAsia" w:hAnsiTheme="minorEastAsia"/>
              </w:rPr>
            </w:pPr>
            <w:r>
              <w:rPr>
                <w:rFonts w:asciiTheme="minorEastAsia" w:hAnsiTheme="minorEastAsia" w:hint="eastAsia"/>
              </w:rPr>
              <w:t>GWN7832</w:t>
            </w:r>
          </w:p>
        </w:tc>
        <w:tc>
          <w:tcPr>
            <w:tcW w:w="1957" w:type="dxa"/>
            <w:vMerge w:val="restart"/>
          </w:tcPr>
          <w:p w14:paraId="4CA50ABE" w14:textId="77777777" w:rsidR="00654F35" w:rsidRDefault="00654F35" w:rsidP="00654F35">
            <w:pPr>
              <w:pStyle w:val="12"/>
              <w:ind w:firstLineChars="0" w:firstLine="0"/>
              <w:rPr>
                <w:rFonts w:asciiTheme="minorEastAsia" w:hAnsiTheme="minorEastAsia"/>
              </w:rPr>
            </w:pPr>
            <w:r>
              <w:rPr>
                <w:rFonts w:asciiTheme="minorEastAsia" w:hAnsiTheme="minorEastAsia" w:hint="eastAsia"/>
              </w:rPr>
              <w:t>端口指示灯</w:t>
            </w:r>
            <w:r>
              <w:rPr>
                <w:rFonts w:asciiTheme="minorEastAsia" w:hAnsiTheme="minorEastAsia"/>
              </w:rPr>
              <w:t>（</w:t>
            </w:r>
            <w:r>
              <w:rPr>
                <w:rFonts w:asciiTheme="minorEastAsia" w:hAnsiTheme="minorEastAsia" w:hint="eastAsia"/>
              </w:rPr>
              <w:t>双色灯</w:t>
            </w:r>
            <w:r>
              <w:rPr>
                <w:rFonts w:asciiTheme="minorEastAsia" w:hAnsiTheme="minorEastAsia"/>
              </w:rPr>
              <w:t>）</w:t>
            </w:r>
          </w:p>
        </w:tc>
        <w:tc>
          <w:tcPr>
            <w:tcW w:w="2158" w:type="dxa"/>
          </w:tcPr>
          <w:p w14:paraId="729A0220" w14:textId="77777777" w:rsidR="00654F35" w:rsidRDefault="00654F35" w:rsidP="00654F35">
            <w:pPr>
              <w:pStyle w:val="12"/>
              <w:ind w:firstLineChars="0" w:firstLine="0"/>
              <w:rPr>
                <w:rFonts w:asciiTheme="minorEastAsia" w:hAnsiTheme="minorEastAsia"/>
              </w:rPr>
            </w:pPr>
            <w:r>
              <w:rPr>
                <w:rFonts w:asciiTheme="minorEastAsia" w:hAnsiTheme="minorEastAsia" w:hint="eastAsia"/>
              </w:rPr>
              <w:t>Off</w:t>
            </w:r>
          </w:p>
        </w:tc>
        <w:tc>
          <w:tcPr>
            <w:tcW w:w="2485" w:type="dxa"/>
          </w:tcPr>
          <w:p w14:paraId="19507412"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光口关闭或</w:t>
            </w:r>
            <w:r>
              <w:rPr>
                <w:rFonts w:asciiTheme="minorEastAsia" w:hAnsiTheme="minorEastAsia"/>
              </w:rPr>
              <w:t>故障</w:t>
            </w:r>
          </w:p>
        </w:tc>
      </w:tr>
      <w:tr w:rsidR="00654F35" w14:paraId="2726FB28" w14:textId="77777777">
        <w:tc>
          <w:tcPr>
            <w:tcW w:w="1696" w:type="dxa"/>
            <w:vMerge/>
          </w:tcPr>
          <w:p w14:paraId="0EDCDBFC" w14:textId="77777777" w:rsidR="00654F35" w:rsidRDefault="00654F35" w:rsidP="00654F35">
            <w:pPr>
              <w:pStyle w:val="12"/>
              <w:ind w:firstLineChars="0" w:firstLine="0"/>
              <w:rPr>
                <w:rFonts w:asciiTheme="minorEastAsia" w:hAnsiTheme="minorEastAsia"/>
              </w:rPr>
            </w:pPr>
          </w:p>
        </w:tc>
        <w:tc>
          <w:tcPr>
            <w:tcW w:w="1957" w:type="dxa"/>
            <w:vMerge/>
          </w:tcPr>
          <w:p w14:paraId="49F00C77" w14:textId="77777777" w:rsidR="00654F35" w:rsidRDefault="00654F35" w:rsidP="00654F35">
            <w:pPr>
              <w:pStyle w:val="12"/>
              <w:ind w:firstLineChars="0" w:firstLine="0"/>
              <w:rPr>
                <w:rFonts w:asciiTheme="minorEastAsia" w:hAnsiTheme="minorEastAsia"/>
              </w:rPr>
            </w:pPr>
          </w:p>
        </w:tc>
        <w:tc>
          <w:tcPr>
            <w:tcW w:w="2158" w:type="dxa"/>
          </w:tcPr>
          <w:p w14:paraId="191B1ABB" w14:textId="77777777" w:rsidR="00654F35" w:rsidRDefault="00654F35" w:rsidP="00654F35">
            <w:pPr>
              <w:pStyle w:val="12"/>
              <w:ind w:firstLineChars="0" w:firstLine="0"/>
              <w:rPr>
                <w:rFonts w:asciiTheme="minorEastAsia" w:hAnsiTheme="minorEastAsia"/>
              </w:rPr>
            </w:pPr>
            <w:r>
              <w:rPr>
                <w:rFonts w:asciiTheme="minorEastAsia" w:hAnsiTheme="minorEastAsia" w:hint="eastAsia"/>
                <w:color w:val="00B050"/>
              </w:rPr>
              <w:t>绿色常亮</w:t>
            </w:r>
          </w:p>
        </w:tc>
        <w:tc>
          <w:tcPr>
            <w:tcW w:w="2485" w:type="dxa"/>
          </w:tcPr>
          <w:p w14:paraId="3FDD482F"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rPr>
              <w:t>Link with 10Gbps</w:t>
            </w:r>
          </w:p>
        </w:tc>
      </w:tr>
      <w:tr w:rsidR="00654F35" w14:paraId="745ED0CF" w14:textId="77777777">
        <w:tc>
          <w:tcPr>
            <w:tcW w:w="1696" w:type="dxa"/>
            <w:vMerge/>
          </w:tcPr>
          <w:p w14:paraId="1D7DFD55" w14:textId="77777777" w:rsidR="00654F35" w:rsidRDefault="00654F35" w:rsidP="00654F35">
            <w:pPr>
              <w:pStyle w:val="12"/>
              <w:ind w:firstLineChars="0" w:firstLine="0"/>
              <w:rPr>
                <w:rFonts w:asciiTheme="minorEastAsia" w:hAnsiTheme="minorEastAsia"/>
              </w:rPr>
            </w:pPr>
          </w:p>
        </w:tc>
        <w:tc>
          <w:tcPr>
            <w:tcW w:w="1957" w:type="dxa"/>
            <w:vMerge/>
          </w:tcPr>
          <w:p w14:paraId="056C6A84" w14:textId="77777777" w:rsidR="00654F35" w:rsidRDefault="00654F35" w:rsidP="00654F35">
            <w:pPr>
              <w:pStyle w:val="12"/>
              <w:ind w:firstLineChars="0" w:firstLine="0"/>
              <w:rPr>
                <w:rFonts w:asciiTheme="minorEastAsia" w:hAnsiTheme="minorEastAsia"/>
              </w:rPr>
            </w:pPr>
          </w:p>
        </w:tc>
        <w:tc>
          <w:tcPr>
            <w:tcW w:w="2158" w:type="dxa"/>
          </w:tcPr>
          <w:p w14:paraId="2B3F0C1E" w14:textId="77777777" w:rsidR="00654F35" w:rsidRDefault="00654F35" w:rsidP="00654F35">
            <w:pPr>
              <w:pStyle w:val="12"/>
              <w:ind w:firstLineChars="0" w:firstLine="0"/>
              <w:rPr>
                <w:rFonts w:asciiTheme="minorEastAsia" w:hAnsiTheme="minorEastAsia"/>
              </w:rPr>
            </w:pPr>
            <w:r>
              <w:rPr>
                <w:rFonts w:asciiTheme="minorEastAsia" w:hAnsiTheme="minorEastAsia" w:hint="eastAsia"/>
                <w:color w:val="00B050"/>
              </w:rPr>
              <w:t>绿色</w:t>
            </w:r>
            <w:r>
              <w:rPr>
                <w:rFonts w:asciiTheme="minorEastAsia" w:hAnsiTheme="minorEastAsia"/>
                <w:color w:val="00B050"/>
              </w:rPr>
              <w:t>闪烁，闪烁频率根据数据</w:t>
            </w:r>
            <w:r>
              <w:rPr>
                <w:rFonts w:asciiTheme="minorEastAsia" w:hAnsiTheme="minorEastAsia" w:hint="eastAsia"/>
                <w:color w:val="00B050"/>
              </w:rPr>
              <w:t>流量</w:t>
            </w:r>
            <w:r>
              <w:rPr>
                <w:rFonts w:asciiTheme="minorEastAsia" w:hAnsiTheme="minorEastAsia"/>
                <w:color w:val="00B050"/>
              </w:rPr>
              <w:t>速率决定</w:t>
            </w:r>
          </w:p>
        </w:tc>
        <w:tc>
          <w:tcPr>
            <w:tcW w:w="2485" w:type="dxa"/>
          </w:tcPr>
          <w:p w14:paraId="2CC09D49"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rPr>
              <w:t>数据交换</w:t>
            </w:r>
            <w:r>
              <w:rPr>
                <w:rFonts w:asciiTheme="minorEastAsia" w:hAnsiTheme="minorEastAsia" w:hint="eastAsia"/>
              </w:rPr>
              <w:t>传输</w:t>
            </w:r>
            <w:r>
              <w:rPr>
                <w:rFonts w:asciiTheme="minorEastAsia" w:hAnsiTheme="minorEastAsia"/>
              </w:rPr>
              <w:t>通信</w:t>
            </w:r>
            <w:r>
              <w:rPr>
                <w:rFonts w:asciiTheme="minorEastAsia" w:hAnsiTheme="minorEastAsia" w:hint="eastAsia"/>
              </w:rPr>
              <w:t>with</w:t>
            </w:r>
            <w:r>
              <w:rPr>
                <w:rFonts w:asciiTheme="minorEastAsia" w:hAnsiTheme="minorEastAsia"/>
              </w:rPr>
              <w:t xml:space="preserve"> 10Gbps</w:t>
            </w:r>
          </w:p>
        </w:tc>
      </w:tr>
      <w:tr w:rsidR="00654F35" w14:paraId="1196B840" w14:textId="77777777">
        <w:tc>
          <w:tcPr>
            <w:tcW w:w="1696" w:type="dxa"/>
            <w:vMerge/>
          </w:tcPr>
          <w:p w14:paraId="747D867D" w14:textId="77777777" w:rsidR="00654F35" w:rsidRDefault="00654F35" w:rsidP="00654F35">
            <w:pPr>
              <w:pStyle w:val="12"/>
              <w:ind w:firstLineChars="0" w:firstLine="0"/>
              <w:rPr>
                <w:rFonts w:asciiTheme="minorEastAsia" w:hAnsiTheme="minorEastAsia"/>
              </w:rPr>
            </w:pPr>
          </w:p>
        </w:tc>
        <w:tc>
          <w:tcPr>
            <w:tcW w:w="1957" w:type="dxa"/>
            <w:vMerge/>
          </w:tcPr>
          <w:p w14:paraId="0E9D5BD4" w14:textId="77777777" w:rsidR="00654F35" w:rsidRDefault="00654F35" w:rsidP="00654F35">
            <w:pPr>
              <w:pStyle w:val="12"/>
              <w:ind w:firstLineChars="0" w:firstLine="0"/>
              <w:rPr>
                <w:rFonts w:asciiTheme="minorEastAsia" w:hAnsiTheme="minorEastAsia"/>
              </w:rPr>
            </w:pPr>
          </w:p>
        </w:tc>
        <w:tc>
          <w:tcPr>
            <w:tcW w:w="2158" w:type="dxa"/>
          </w:tcPr>
          <w:p w14:paraId="45D89594" w14:textId="77777777" w:rsidR="00654F35" w:rsidRDefault="00654F35" w:rsidP="00654F35">
            <w:pPr>
              <w:pStyle w:val="12"/>
              <w:ind w:firstLineChars="0" w:firstLine="0"/>
              <w:rPr>
                <w:rFonts w:asciiTheme="minorEastAsia" w:hAnsiTheme="minorEastAsia"/>
              </w:rPr>
            </w:pPr>
            <w:r>
              <w:rPr>
                <w:rFonts w:asciiTheme="minorEastAsia" w:hAnsiTheme="minorEastAsia" w:hint="eastAsia"/>
                <w:color w:val="FFC000"/>
                <w:highlight w:val="black"/>
              </w:rPr>
              <w:t>黄色常亮</w:t>
            </w:r>
          </w:p>
        </w:tc>
        <w:tc>
          <w:tcPr>
            <w:tcW w:w="2485" w:type="dxa"/>
          </w:tcPr>
          <w:p w14:paraId="20EF2622"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rPr>
              <w:t>L</w:t>
            </w:r>
            <w:r>
              <w:rPr>
                <w:rFonts w:asciiTheme="minorEastAsia" w:hAnsiTheme="minorEastAsia" w:hint="eastAsia"/>
              </w:rPr>
              <w:t>ink</w:t>
            </w:r>
            <w:r>
              <w:rPr>
                <w:rFonts w:asciiTheme="minorEastAsia" w:hAnsiTheme="minorEastAsia"/>
              </w:rPr>
              <w:t xml:space="preserve"> with 1Gbps</w:t>
            </w:r>
          </w:p>
        </w:tc>
      </w:tr>
      <w:tr w:rsidR="00654F35" w14:paraId="73062A48" w14:textId="77777777">
        <w:tc>
          <w:tcPr>
            <w:tcW w:w="1696" w:type="dxa"/>
            <w:vMerge/>
          </w:tcPr>
          <w:p w14:paraId="5E27372E" w14:textId="77777777" w:rsidR="00654F35" w:rsidRDefault="00654F35" w:rsidP="00654F35">
            <w:pPr>
              <w:pStyle w:val="12"/>
              <w:ind w:firstLineChars="0" w:firstLine="0"/>
              <w:rPr>
                <w:rFonts w:asciiTheme="minorEastAsia" w:hAnsiTheme="minorEastAsia"/>
              </w:rPr>
            </w:pPr>
          </w:p>
        </w:tc>
        <w:tc>
          <w:tcPr>
            <w:tcW w:w="1957" w:type="dxa"/>
            <w:vMerge/>
          </w:tcPr>
          <w:p w14:paraId="217CC7F0" w14:textId="77777777" w:rsidR="00654F35" w:rsidRDefault="00654F35" w:rsidP="00654F35">
            <w:pPr>
              <w:pStyle w:val="12"/>
              <w:ind w:firstLineChars="0" w:firstLine="0"/>
              <w:rPr>
                <w:rFonts w:asciiTheme="minorEastAsia" w:hAnsiTheme="minorEastAsia"/>
              </w:rPr>
            </w:pPr>
          </w:p>
        </w:tc>
        <w:tc>
          <w:tcPr>
            <w:tcW w:w="2158" w:type="dxa"/>
          </w:tcPr>
          <w:p w14:paraId="4B0F0F10" w14:textId="77777777" w:rsidR="00654F35" w:rsidRDefault="00654F35" w:rsidP="00654F35">
            <w:pPr>
              <w:pStyle w:val="12"/>
              <w:ind w:firstLineChars="0" w:firstLine="0"/>
              <w:rPr>
                <w:rFonts w:asciiTheme="minorEastAsia" w:hAnsiTheme="minorEastAsia"/>
              </w:rPr>
            </w:pPr>
            <w:r>
              <w:rPr>
                <w:rFonts w:asciiTheme="minorEastAsia" w:hAnsiTheme="minorEastAsia" w:hint="eastAsia"/>
                <w:color w:val="FFC000"/>
                <w:highlight w:val="black"/>
              </w:rPr>
              <w:t>黄色闪烁，</w:t>
            </w:r>
            <w:r>
              <w:rPr>
                <w:rFonts w:asciiTheme="minorEastAsia" w:hAnsiTheme="minorEastAsia"/>
                <w:color w:val="FFC000"/>
                <w:highlight w:val="black"/>
              </w:rPr>
              <w:t>闪烁频率</w:t>
            </w:r>
            <w:r>
              <w:rPr>
                <w:rFonts w:asciiTheme="minorEastAsia" w:hAnsiTheme="minorEastAsia" w:hint="eastAsia"/>
                <w:color w:val="FFC000"/>
                <w:highlight w:val="black"/>
              </w:rPr>
              <w:t>根据</w:t>
            </w:r>
            <w:r>
              <w:rPr>
                <w:rFonts w:asciiTheme="minorEastAsia" w:hAnsiTheme="minorEastAsia"/>
                <w:color w:val="FFC000"/>
                <w:highlight w:val="black"/>
              </w:rPr>
              <w:t>数据流量速率决定</w:t>
            </w:r>
          </w:p>
        </w:tc>
        <w:tc>
          <w:tcPr>
            <w:tcW w:w="2485" w:type="dxa"/>
          </w:tcPr>
          <w:p w14:paraId="1BC1C097"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rPr>
              <w:t>数据交换</w:t>
            </w:r>
            <w:r>
              <w:rPr>
                <w:rFonts w:asciiTheme="minorEastAsia" w:hAnsiTheme="minorEastAsia" w:hint="eastAsia"/>
              </w:rPr>
              <w:t>传输</w:t>
            </w:r>
            <w:r>
              <w:rPr>
                <w:rFonts w:asciiTheme="minorEastAsia" w:hAnsiTheme="minorEastAsia"/>
              </w:rPr>
              <w:t>通信</w:t>
            </w:r>
            <w:r>
              <w:rPr>
                <w:rFonts w:asciiTheme="minorEastAsia" w:hAnsiTheme="minorEastAsia" w:hint="eastAsia"/>
              </w:rPr>
              <w:t>with</w:t>
            </w:r>
            <w:r>
              <w:rPr>
                <w:rFonts w:asciiTheme="minorEastAsia" w:hAnsiTheme="minorEastAsia"/>
              </w:rPr>
              <w:t xml:space="preserve"> 1Gbps</w:t>
            </w:r>
          </w:p>
        </w:tc>
      </w:tr>
      <w:tr w:rsidR="00654F35" w14:paraId="0979D92D" w14:textId="77777777">
        <w:tc>
          <w:tcPr>
            <w:tcW w:w="1696" w:type="dxa"/>
            <w:vMerge w:val="restart"/>
          </w:tcPr>
          <w:p w14:paraId="4E910CA8" w14:textId="77777777" w:rsidR="00654F35" w:rsidRDefault="00654F35" w:rsidP="00654F35">
            <w:pPr>
              <w:pStyle w:val="12"/>
              <w:ind w:firstLineChars="0" w:firstLine="0"/>
              <w:rPr>
                <w:rFonts w:asciiTheme="minorEastAsia" w:hAnsiTheme="minorEastAsia"/>
              </w:rPr>
            </w:pPr>
            <w:r>
              <w:rPr>
                <w:rFonts w:asciiTheme="minorEastAsia" w:hAnsiTheme="minorEastAsia" w:hint="eastAsia"/>
              </w:rPr>
              <w:t>GWN7831/30</w:t>
            </w:r>
          </w:p>
        </w:tc>
        <w:tc>
          <w:tcPr>
            <w:tcW w:w="1957" w:type="dxa"/>
            <w:vMerge w:val="restart"/>
          </w:tcPr>
          <w:p w14:paraId="2D9F76A7" w14:textId="77777777" w:rsidR="00654F35" w:rsidRDefault="00654F35" w:rsidP="00654F35">
            <w:pPr>
              <w:pStyle w:val="12"/>
              <w:ind w:firstLineChars="0" w:firstLine="0"/>
              <w:rPr>
                <w:rFonts w:asciiTheme="minorEastAsia" w:hAnsiTheme="minorEastAsia"/>
              </w:rPr>
            </w:pPr>
            <w:r>
              <w:rPr>
                <w:rFonts w:asciiTheme="minorEastAsia" w:hAnsiTheme="minorEastAsia" w:hint="eastAsia"/>
              </w:rPr>
              <w:t>端口指示灯</w:t>
            </w:r>
            <w:r>
              <w:rPr>
                <w:rFonts w:asciiTheme="minorEastAsia" w:hAnsiTheme="minorEastAsia"/>
              </w:rPr>
              <w:t>（</w:t>
            </w:r>
            <w:r>
              <w:rPr>
                <w:rFonts w:asciiTheme="minorEastAsia" w:hAnsiTheme="minorEastAsia" w:hint="eastAsia"/>
              </w:rPr>
              <w:t>单色灯</w:t>
            </w:r>
            <w:r>
              <w:rPr>
                <w:rFonts w:asciiTheme="minorEastAsia" w:hAnsiTheme="minorEastAsia"/>
              </w:rPr>
              <w:t>）</w:t>
            </w:r>
          </w:p>
        </w:tc>
        <w:tc>
          <w:tcPr>
            <w:tcW w:w="2158" w:type="dxa"/>
          </w:tcPr>
          <w:p w14:paraId="5997B48A" w14:textId="77777777" w:rsidR="00654F35" w:rsidRDefault="00654F35" w:rsidP="00654F35">
            <w:pPr>
              <w:pStyle w:val="12"/>
              <w:ind w:firstLineChars="0" w:firstLine="0"/>
              <w:rPr>
                <w:rFonts w:asciiTheme="minorEastAsia" w:hAnsiTheme="minorEastAsia"/>
                <w:color w:val="FFC000"/>
              </w:rPr>
            </w:pPr>
            <w:r w:rsidRPr="00835517">
              <w:rPr>
                <w:rFonts w:asciiTheme="minorEastAsia" w:hAnsiTheme="minorEastAsia" w:hint="eastAsia"/>
              </w:rPr>
              <w:t>Off</w:t>
            </w:r>
          </w:p>
        </w:tc>
        <w:tc>
          <w:tcPr>
            <w:tcW w:w="2485" w:type="dxa"/>
          </w:tcPr>
          <w:p w14:paraId="2BF6041A"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端口</w:t>
            </w:r>
            <w:r>
              <w:rPr>
                <w:rFonts w:asciiTheme="minorEastAsia" w:hAnsiTheme="minorEastAsia"/>
              </w:rPr>
              <w:t>关闭</w:t>
            </w:r>
            <w:r>
              <w:rPr>
                <w:rFonts w:asciiTheme="minorEastAsia" w:hAnsiTheme="minorEastAsia" w:hint="eastAsia"/>
              </w:rPr>
              <w:t>（电口</w:t>
            </w:r>
            <w:r>
              <w:rPr>
                <w:rFonts w:asciiTheme="minorEastAsia" w:hAnsiTheme="minorEastAsia"/>
              </w:rPr>
              <w:t>&amp;光口</w:t>
            </w:r>
            <w:r>
              <w:rPr>
                <w:rFonts w:asciiTheme="minorEastAsia" w:hAnsiTheme="minorEastAsia" w:hint="eastAsia"/>
              </w:rPr>
              <w:t>）</w:t>
            </w:r>
          </w:p>
          <w:p w14:paraId="1808177D"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光口</w:t>
            </w:r>
            <w:r>
              <w:rPr>
                <w:rFonts w:asciiTheme="minorEastAsia" w:hAnsiTheme="minorEastAsia"/>
              </w:rPr>
              <w:t>故障</w:t>
            </w:r>
          </w:p>
        </w:tc>
      </w:tr>
      <w:tr w:rsidR="00654F35" w14:paraId="2025E113" w14:textId="77777777">
        <w:tc>
          <w:tcPr>
            <w:tcW w:w="1696" w:type="dxa"/>
            <w:vMerge/>
          </w:tcPr>
          <w:p w14:paraId="228D40C2" w14:textId="77777777" w:rsidR="00654F35" w:rsidRDefault="00654F35" w:rsidP="00654F35">
            <w:pPr>
              <w:pStyle w:val="12"/>
              <w:ind w:firstLineChars="0" w:firstLine="0"/>
              <w:rPr>
                <w:rFonts w:asciiTheme="minorEastAsia" w:hAnsiTheme="minorEastAsia"/>
              </w:rPr>
            </w:pPr>
          </w:p>
        </w:tc>
        <w:tc>
          <w:tcPr>
            <w:tcW w:w="1957" w:type="dxa"/>
            <w:vMerge/>
          </w:tcPr>
          <w:p w14:paraId="1FFA08CD" w14:textId="77777777" w:rsidR="00654F35" w:rsidRDefault="00654F35" w:rsidP="00654F35">
            <w:pPr>
              <w:pStyle w:val="12"/>
              <w:ind w:firstLineChars="0" w:firstLine="0"/>
              <w:rPr>
                <w:rFonts w:asciiTheme="minorEastAsia" w:hAnsiTheme="minorEastAsia"/>
              </w:rPr>
            </w:pPr>
          </w:p>
        </w:tc>
        <w:tc>
          <w:tcPr>
            <w:tcW w:w="2158" w:type="dxa"/>
          </w:tcPr>
          <w:p w14:paraId="56306E66" w14:textId="77777777" w:rsidR="00654F35" w:rsidRDefault="00654F35" w:rsidP="00654F35">
            <w:pPr>
              <w:pStyle w:val="12"/>
              <w:ind w:firstLineChars="0" w:firstLine="0"/>
              <w:rPr>
                <w:rFonts w:asciiTheme="minorEastAsia" w:hAnsiTheme="minorEastAsia"/>
                <w:color w:val="FFC000"/>
              </w:rPr>
            </w:pPr>
            <w:r>
              <w:rPr>
                <w:rFonts w:asciiTheme="minorEastAsia" w:hAnsiTheme="minorEastAsia" w:hint="eastAsia"/>
                <w:color w:val="00B050"/>
              </w:rPr>
              <w:t>绿色常亮</w:t>
            </w:r>
          </w:p>
        </w:tc>
        <w:tc>
          <w:tcPr>
            <w:tcW w:w="2485" w:type="dxa"/>
          </w:tcPr>
          <w:p w14:paraId="1B08154D"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端口link（电口</w:t>
            </w:r>
            <w:r>
              <w:rPr>
                <w:rFonts w:asciiTheme="minorEastAsia" w:hAnsiTheme="minorEastAsia"/>
              </w:rPr>
              <w:t>&amp;光口</w:t>
            </w:r>
            <w:r>
              <w:rPr>
                <w:rFonts w:asciiTheme="minorEastAsia" w:hAnsiTheme="minorEastAsia" w:hint="eastAsia"/>
              </w:rPr>
              <w:t>）</w:t>
            </w:r>
          </w:p>
        </w:tc>
      </w:tr>
      <w:tr w:rsidR="00654F35" w14:paraId="3AEC7F32" w14:textId="77777777">
        <w:tc>
          <w:tcPr>
            <w:tcW w:w="1696" w:type="dxa"/>
            <w:vMerge/>
          </w:tcPr>
          <w:p w14:paraId="68384EEC" w14:textId="77777777" w:rsidR="00654F35" w:rsidRDefault="00654F35" w:rsidP="00654F35">
            <w:pPr>
              <w:pStyle w:val="12"/>
              <w:ind w:firstLineChars="0" w:firstLine="0"/>
              <w:rPr>
                <w:rFonts w:asciiTheme="minorEastAsia" w:hAnsiTheme="minorEastAsia"/>
              </w:rPr>
            </w:pPr>
          </w:p>
        </w:tc>
        <w:tc>
          <w:tcPr>
            <w:tcW w:w="1957" w:type="dxa"/>
            <w:vMerge/>
          </w:tcPr>
          <w:p w14:paraId="53389657" w14:textId="77777777" w:rsidR="00654F35" w:rsidRDefault="00654F35" w:rsidP="00654F35">
            <w:pPr>
              <w:pStyle w:val="12"/>
              <w:ind w:firstLineChars="0" w:firstLine="0"/>
              <w:rPr>
                <w:rFonts w:asciiTheme="minorEastAsia" w:hAnsiTheme="minorEastAsia"/>
              </w:rPr>
            </w:pPr>
          </w:p>
        </w:tc>
        <w:tc>
          <w:tcPr>
            <w:tcW w:w="2158" w:type="dxa"/>
          </w:tcPr>
          <w:p w14:paraId="3CEC62F2" w14:textId="77777777" w:rsidR="00654F35" w:rsidRDefault="00654F35" w:rsidP="00654F35">
            <w:pPr>
              <w:pStyle w:val="12"/>
              <w:ind w:firstLineChars="0" w:firstLine="0"/>
              <w:rPr>
                <w:rFonts w:asciiTheme="minorEastAsia" w:hAnsiTheme="minorEastAsia"/>
                <w:color w:val="FFC000"/>
              </w:rPr>
            </w:pPr>
            <w:r>
              <w:rPr>
                <w:rFonts w:asciiTheme="minorEastAsia" w:hAnsiTheme="minorEastAsia" w:hint="eastAsia"/>
                <w:color w:val="00B050"/>
              </w:rPr>
              <w:t>绿色</w:t>
            </w:r>
            <w:r>
              <w:rPr>
                <w:rFonts w:asciiTheme="minorEastAsia" w:hAnsiTheme="minorEastAsia"/>
                <w:color w:val="00B050"/>
              </w:rPr>
              <w:t>闪烁，闪烁频率根据数据</w:t>
            </w:r>
            <w:r>
              <w:rPr>
                <w:rFonts w:asciiTheme="minorEastAsia" w:hAnsiTheme="minorEastAsia" w:hint="eastAsia"/>
                <w:color w:val="00B050"/>
              </w:rPr>
              <w:t>流量</w:t>
            </w:r>
            <w:r>
              <w:rPr>
                <w:rFonts w:asciiTheme="minorEastAsia" w:hAnsiTheme="minorEastAsia"/>
                <w:color w:val="00B050"/>
              </w:rPr>
              <w:t>速率决定</w:t>
            </w:r>
          </w:p>
        </w:tc>
        <w:tc>
          <w:tcPr>
            <w:tcW w:w="2485" w:type="dxa"/>
          </w:tcPr>
          <w:p w14:paraId="539CA180"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rPr>
              <w:t>数据交换</w:t>
            </w:r>
            <w:r>
              <w:rPr>
                <w:rFonts w:asciiTheme="minorEastAsia" w:hAnsiTheme="minorEastAsia" w:hint="eastAsia"/>
              </w:rPr>
              <w:t>传输</w:t>
            </w:r>
            <w:r>
              <w:rPr>
                <w:rFonts w:asciiTheme="minorEastAsia" w:hAnsiTheme="minorEastAsia"/>
              </w:rPr>
              <w:t>通信</w:t>
            </w:r>
            <w:r>
              <w:rPr>
                <w:rFonts w:asciiTheme="minorEastAsia" w:hAnsiTheme="minorEastAsia" w:hint="eastAsia"/>
              </w:rPr>
              <w:t>（电口</w:t>
            </w:r>
            <w:r>
              <w:rPr>
                <w:rFonts w:asciiTheme="minorEastAsia" w:hAnsiTheme="minorEastAsia"/>
              </w:rPr>
              <w:t>&amp;光口</w:t>
            </w:r>
            <w:r>
              <w:rPr>
                <w:rFonts w:asciiTheme="minorEastAsia" w:hAnsiTheme="minorEastAsia" w:hint="eastAsia"/>
              </w:rPr>
              <w:t>）</w:t>
            </w:r>
          </w:p>
        </w:tc>
      </w:tr>
      <w:tr w:rsidR="00654F35" w14:paraId="239FDC39" w14:textId="77777777">
        <w:tc>
          <w:tcPr>
            <w:tcW w:w="1696" w:type="dxa"/>
            <w:vMerge w:val="restart"/>
          </w:tcPr>
          <w:p w14:paraId="1DD876E2" w14:textId="77777777" w:rsidR="00654F35" w:rsidRDefault="00654F35" w:rsidP="00654F35">
            <w:pPr>
              <w:pStyle w:val="12"/>
              <w:ind w:firstLineChars="0" w:firstLine="0"/>
              <w:rPr>
                <w:rFonts w:asciiTheme="minorEastAsia" w:hAnsiTheme="minorEastAsia"/>
              </w:rPr>
            </w:pPr>
            <w:r>
              <w:rPr>
                <w:rFonts w:asciiTheme="minorEastAsia" w:hAnsiTheme="minorEastAsia" w:hint="eastAsia"/>
              </w:rPr>
              <w:t>GWN</w:t>
            </w:r>
            <w:r>
              <w:rPr>
                <w:rFonts w:asciiTheme="minorEastAsia" w:hAnsiTheme="minorEastAsia"/>
              </w:rPr>
              <w:t>7813</w:t>
            </w:r>
            <w:r>
              <w:rPr>
                <w:rFonts w:asciiTheme="minorEastAsia" w:hAnsiTheme="minorEastAsia" w:hint="eastAsia"/>
              </w:rPr>
              <w:t>/13</w:t>
            </w:r>
            <w:r>
              <w:rPr>
                <w:rFonts w:asciiTheme="minorEastAsia" w:hAnsiTheme="minorEastAsia"/>
              </w:rPr>
              <w:t>P/23P/32</w:t>
            </w:r>
            <w:r>
              <w:rPr>
                <w:rFonts w:asciiTheme="minorEastAsia" w:hAnsiTheme="minorEastAsia" w:hint="eastAsia"/>
              </w:rPr>
              <w:t>/</w:t>
            </w:r>
            <w:r>
              <w:rPr>
                <w:rFonts w:asciiTheme="minorEastAsia" w:hAnsiTheme="minorEastAsia"/>
              </w:rPr>
              <w:t>31</w:t>
            </w:r>
          </w:p>
        </w:tc>
        <w:tc>
          <w:tcPr>
            <w:tcW w:w="1957" w:type="dxa"/>
            <w:vMerge w:val="restart"/>
          </w:tcPr>
          <w:p w14:paraId="14558E27" w14:textId="77777777" w:rsidR="00654F35" w:rsidRDefault="00654F35" w:rsidP="00654F35">
            <w:pPr>
              <w:pStyle w:val="12"/>
              <w:ind w:firstLineChars="0" w:firstLine="0"/>
              <w:rPr>
                <w:rFonts w:asciiTheme="minorEastAsia" w:hAnsiTheme="minorEastAsia"/>
              </w:rPr>
            </w:pPr>
            <w:r>
              <w:rPr>
                <w:rFonts w:asciiTheme="minorEastAsia" w:hAnsiTheme="minorEastAsia"/>
              </w:rPr>
              <w:t>PWR/RPS</w:t>
            </w:r>
            <w:r>
              <w:rPr>
                <w:rFonts w:asciiTheme="minorEastAsia" w:hAnsiTheme="minorEastAsia" w:hint="eastAsia"/>
              </w:rPr>
              <w:t>电源指示灯</w:t>
            </w:r>
            <w:r>
              <w:rPr>
                <w:rFonts w:asciiTheme="minorEastAsia" w:hAnsiTheme="minorEastAsia"/>
              </w:rPr>
              <w:t>（</w:t>
            </w:r>
            <w:r>
              <w:rPr>
                <w:rFonts w:asciiTheme="minorEastAsia" w:hAnsiTheme="minorEastAsia" w:hint="eastAsia"/>
              </w:rPr>
              <w:t>双色灯</w:t>
            </w:r>
            <w:r>
              <w:rPr>
                <w:rFonts w:asciiTheme="minorEastAsia" w:hAnsiTheme="minorEastAsia"/>
              </w:rPr>
              <w:t>）</w:t>
            </w:r>
          </w:p>
        </w:tc>
        <w:tc>
          <w:tcPr>
            <w:tcW w:w="2158" w:type="dxa"/>
          </w:tcPr>
          <w:p w14:paraId="313B1DAC" w14:textId="77777777" w:rsidR="00654F35" w:rsidRDefault="00654F35" w:rsidP="00654F35">
            <w:pPr>
              <w:pStyle w:val="12"/>
              <w:ind w:firstLineChars="0" w:firstLine="0"/>
              <w:rPr>
                <w:rFonts w:asciiTheme="minorEastAsia" w:hAnsiTheme="minorEastAsia"/>
                <w:color w:val="FFC000"/>
              </w:rPr>
            </w:pPr>
            <w:r w:rsidRPr="00835517">
              <w:rPr>
                <w:rFonts w:asciiTheme="minorEastAsia" w:hAnsiTheme="minorEastAsia" w:hint="eastAsia"/>
              </w:rPr>
              <w:t>Off</w:t>
            </w:r>
          </w:p>
        </w:tc>
        <w:tc>
          <w:tcPr>
            <w:tcW w:w="2485" w:type="dxa"/>
          </w:tcPr>
          <w:p w14:paraId="43EE2F78" w14:textId="1CEDBB5B"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电源未</w:t>
            </w:r>
            <w:r w:rsidR="00B871EC">
              <w:rPr>
                <w:rFonts w:asciiTheme="minorEastAsia" w:hAnsiTheme="minorEastAsia" w:hint="eastAsia"/>
              </w:rPr>
              <w:t>接入</w:t>
            </w:r>
            <w:r>
              <w:rPr>
                <w:rFonts w:asciiTheme="minorEastAsia" w:hAnsiTheme="minorEastAsia" w:hint="eastAsia"/>
              </w:rPr>
              <w:t>/故障</w:t>
            </w:r>
          </w:p>
        </w:tc>
      </w:tr>
      <w:tr w:rsidR="00654F35" w14:paraId="586D0E04" w14:textId="77777777">
        <w:tc>
          <w:tcPr>
            <w:tcW w:w="1696" w:type="dxa"/>
            <w:vMerge/>
          </w:tcPr>
          <w:p w14:paraId="46D03113" w14:textId="77777777" w:rsidR="00654F35" w:rsidRDefault="00654F35" w:rsidP="00654F35">
            <w:pPr>
              <w:pStyle w:val="12"/>
              <w:ind w:firstLineChars="0" w:firstLine="0"/>
              <w:rPr>
                <w:rFonts w:asciiTheme="minorEastAsia" w:hAnsiTheme="minorEastAsia"/>
              </w:rPr>
            </w:pPr>
          </w:p>
        </w:tc>
        <w:tc>
          <w:tcPr>
            <w:tcW w:w="1957" w:type="dxa"/>
            <w:vMerge/>
          </w:tcPr>
          <w:p w14:paraId="3BF792D9" w14:textId="77777777" w:rsidR="00654F35" w:rsidRDefault="00654F35" w:rsidP="00654F35">
            <w:pPr>
              <w:pStyle w:val="12"/>
              <w:ind w:firstLineChars="0" w:firstLine="0"/>
              <w:rPr>
                <w:rFonts w:asciiTheme="minorEastAsia" w:hAnsiTheme="minorEastAsia"/>
              </w:rPr>
            </w:pPr>
          </w:p>
        </w:tc>
        <w:tc>
          <w:tcPr>
            <w:tcW w:w="2158" w:type="dxa"/>
          </w:tcPr>
          <w:p w14:paraId="23C96CB8" w14:textId="77777777" w:rsidR="00654F35" w:rsidRDefault="00654F35" w:rsidP="00654F35">
            <w:pPr>
              <w:pStyle w:val="12"/>
              <w:ind w:firstLineChars="0" w:firstLine="0"/>
              <w:rPr>
                <w:rFonts w:asciiTheme="minorEastAsia" w:hAnsiTheme="minorEastAsia"/>
                <w:color w:val="FFC000"/>
              </w:rPr>
            </w:pPr>
            <w:r>
              <w:rPr>
                <w:rFonts w:asciiTheme="minorEastAsia" w:hAnsiTheme="minorEastAsia" w:hint="eastAsia"/>
                <w:color w:val="00B050"/>
              </w:rPr>
              <w:t>绿色</w:t>
            </w:r>
          </w:p>
        </w:tc>
        <w:tc>
          <w:tcPr>
            <w:tcW w:w="2485" w:type="dxa"/>
          </w:tcPr>
          <w:p w14:paraId="3325AD1D" w14:textId="77777777"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电源使用中</w:t>
            </w:r>
          </w:p>
          <w:p w14:paraId="015C992D" w14:textId="67395CD6" w:rsidR="00B871EC" w:rsidRDefault="00B871EC" w:rsidP="00654F35">
            <w:pPr>
              <w:pStyle w:val="12"/>
              <w:numPr>
                <w:ilvl w:val="0"/>
                <w:numId w:val="549"/>
              </w:numPr>
              <w:ind w:firstLineChars="0"/>
              <w:rPr>
                <w:rFonts w:asciiTheme="minorEastAsia" w:hAnsiTheme="minorEastAsia"/>
              </w:rPr>
            </w:pPr>
            <w:r>
              <w:rPr>
                <w:rFonts w:asciiTheme="minorEastAsia" w:hAnsiTheme="minorEastAsia" w:hint="eastAsia"/>
              </w:rPr>
              <w:lastRenderedPageBreak/>
              <w:t>电源已</w:t>
            </w:r>
            <w:r>
              <w:rPr>
                <w:rFonts w:asciiTheme="minorEastAsia" w:hAnsiTheme="minorEastAsia"/>
              </w:rPr>
              <w:t>接入但未使用</w:t>
            </w:r>
          </w:p>
        </w:tc>
      </w:tr>
      <w:tr w:rsidR="00654F35" w14:paraId="20AD4063" w14:textId="77777777">
        <w:tc>
          <w:tcPr>
            <w:tcW w:w="1696" w:type="dxa"/>
            <w:vMerge/>
          </w:tcPr>
          <w:p w14:paraId="6ABF91E8" w14:textId="77777777" w:rsidR="00654F35" w:rsidRDefault="00654F35" w:rsidP="00654F35">
            <w:pPr>
              <w:pStyle w:val="12"/>
              <w:ind w:firstLineChars="0" w:firstLine="0"/>
              <w:rPr>
                <w:rFonts w:asciiTheme="minorEastAsia" w:hAnsiTheme="minorEastAsia"/>
              </w:rPr>
            </w:pPr>
          </w:p>
        </w:tc>
        <w:tc>
          <w:tcPr>
            <w:tcW w:w="1957" w:type="dxa"/>
            <w:vMerge/>
          </w:tcPr>
          <w:p w14:paraId="524D7082" w14:textId="77777777" w:rsidR="00654F35" w:rsidRDefault="00654F35" w:rsidP="00654F35">
            <w:pPr>
              <w:pStyle w:val="12"/>
              <w:ind w:firstLineChars="0" w:firstLine="0"/>
              <w:rPr>
                <w:rFonts w:asciiTheme="minorEastAsia" w:hAnsiTheme="minorEastAsia"/>
              </w:rPr>
            </w:pPr>
          </w:p>
        </w:tc>
        <w:tc>
          <w:tcPr>
            <w:tcW w:w="2158" w:type="dxa"/>
          </w:tcPr>
          <w:p w14:paraId="7FE21565" w14:textId="77777777" w:rsidR="00654F35" w:rsidRDefault="00654F35" w:rsidP="00654F35">
            <w:pPr>
              <w:pStyle w:val="12"/>
              <w:ind w:firstLineChars="0" w:firstLine="0"/>
              <w:rPr>
                <w:rFonts w:asciiTheme="minorEastAsia" w:hAnsiTheme="minorEastAsia"/>
                <w:color w:val="FFC000"/>
              </w:rPr>
            </w:pPr>
            <w:r>
              <w:rPr>
                <w:rFonts w:asciiTheme="minorEastAsia" w:hAnsiTheme="minorEastAsia" w:hint="eastAsia"/>
                <w:color w:val="FF0000"/>
              </w:rPr>
              <w:t>红色</w:t>
            </w:r>
          </w:p>
        </w:tc>
        <w:tc>
          <w:tcPr>
            <w:tcW w:w="2485" w:type="dxa"/>
          </w:tcPr>
          <w:p w14:paraId="1F5BD2A8" w14:textId="4AE6D3B3"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电源过压</w:t>
            </w:r>
            <w:r>
              <w:rPr>
                <w:rFonts w:asciiTheme="minorEastAsia" w:hAnsiTheme="minorEastAsia"/>
              </w:rPr>
              <w:t>或欠压</w:t>
            </w:r>
            <w:r>
              <w:rPr>
                <w:rFonts w:asciiTheme="minorEastAsia" w:hAnsiTheme="minorEastAsia" w:hint="eastAsia"/>
              </w:rPr>
              <w:t>（由</w:t>
            </w:r>
            <w:r>
              <w:rPr>
                <w:rFonts w:asciiTheme="minorEastAsia" w:hAnsiTheme="minorEastAsia"/>
              </w:rPr>
              <w:t>硬件控制</w:t>
            </w:r>
            <w:r>
              <w:rPr>
                <w:rFonts w:asciiTheme="minorEastAsia" w:hAnsiTheme="minorEastAsia" w:hint="eastAsia"/>
              </w:rPr>
              <w:t>）</w:t>
            </w:r>
          </w:p>
        </w:tc>
      </w:tr>
      <w:tr w:rsidR="00654F35" w14:paraId="43E41809" w14:textId="77777777">
        <w:tc>
          <w:tcPr>
            <w:tcW w:w="1696" w:type="dxa"/>
            <w:vMerge w:val="restart"/>
          </w:tcPr>
          <w:p w14:paraId="318BE923" w14:textId="2632B886" w:rsidR="00654F35" w:rsidRDefault="00654F35" w:rsidP="00C16BB8">
            <w:pPr>
              <w:pStyle w:val="12"/>
              <w:ind w:firstLineChars="0" w:firstLine="0"/>
              <w:rPr>
                <w:rFonts w:asciiTheme="minorEastAsia" w:hAnsiTheme="minorEastAsia"/>
              </w:rPr>
            </w:pPr>
            <w:r>
              <w:rPr>
                <w:rFonts w:asciiTheme="minorEastAsia" w:hAnsiTheme="minorEastAsia" w:hint="eastAsia"/>
              </w:rPr>
              <w:t>GWN7816</w:t>
            </w:r>
            <w:r>
              <w:rPr>
                <w:rFonts w:asciiTheme="minorEastAsia" w:hAnsiTheme="minorEastAsia"/>
              </w:rPr>
              <w:t>(P)</w:t>
            </w:r>
          </w:p>
        </w:tc>
        <w:tc>
          <w:tcPr>
            <w:tcW w:w="1957" w:type="dxa"/>
            <w:vMerge w:val="restart"/>
          </w:tcPr>
          <w:p w14:paraId="5F7BAF04" w14:textId="77777777" w:rsidR="00654F35" w:rsidRDefault="00654F35" w:rsidP="00654F35">
            <w:pPr>
              <w:pStyle w:val="12"/>
              <w:ind w:firstLineChars="0" w:firstLine="0"/>
              <w:rPr>
                <w:rFonts w:asciiTheme="minorEastAsia" w:hAnsiTheme="minorEastAsia"/>
              </w:rPr>
            </w:pPr>
            <w:r>
              <w:rPr>
                <w:rFonts w:asciiTheme="minorEastAsia" w:hAnsiTheme="minorEastAsia" w:hint="eastAsia"/>
              </w:rPr>
              <w:t>PSU</w:t>
            </w:r>
            <w:r>
              <w:rPr>
                <w:rFonts w:asciiTheme="minorEastAsia" w:hAnsiTheme="minorEastAsia"/>
              </w:rPr>
              <w:t>1</w:t>
            </w:r>
            <w:r>
              <w:rPr>
                <w:rFonts w:asciiTheme="minorEastAsia" w:hAnsiTheme="minorEastAsia" w:hint="eastAsia"/>
              </w:rPr>
              <w:t>/2电源指示灯</w:t>
            </w:r>
          </w:p>
        </w:tc>
        <w:tc>
          <w:tcPr>
            <w:tcW w:w="2158" w:type="dxa"/>
          </w:tcPr>
          <w:p w14:paraId="26F61B59" w14:textId="77777777" w:rsidR="00654F35" w:rsidRDefault="00654F35" w:rsidP="00654F35">
            <w:pPr>
              <w:pStyle w:val="12"/>
              <w:ind w:firstLineChars="0" w:firstLine="0"/>
              <w:rPr>
                <w:rFonts w:asciiTheme="minorEastAsia" w:hAnsiTheme="minorEastAsia"/>
                <w:color w:val="FF0000"/>
              </w:rPr>
            </w:pPr>
            <w:r w:rsidRPr="00835517">
              <w:rPr>
                <w:rFonts w:asciiTheme="minorEastAsia" w:hAnsiTheme="minorEastAsia" w:hint="eastAsia"/>
              </w:rPr>
              <w:t>Off</w:t>
            </w:r>
          </w:p>
        </w:tc>
        <w:tc>
          <w:tcPr>
            <w:tcW w:w="2485" w:type="dxa"/>
          </w:tcPr>
          <w:p w14:paraId="4A83F894" w14:textId="11CA3E64" w:rsidR="00654F35" w:rsidRDefault="00654F35" w:rsidP="00C16BB8">
            <w:pPr>
              <w:pStyle w:val="12"/>
              <w:numPr>
                <w:ilvl w:val="0"/>
                <w:numId w:val="549"/>
              </w:numPr>
              <w:ind w:firstLineChars="0"/>
              <w:rPr>
                <w:rFonts w:asciiTheme="minorEastAsia" w:hAnsiTheme="minorEastAsia"/>
              </w:rPr>
            </w:pPr>
            <w:r>
              <w:rPr>
                <w:rFonts w:asciiTheme="minorEastAsia" w:hAnsiTheme="minorEastAsia" w:hint="eastAsia"/>
              </w:rPr>
              <w:t>电源</w:t>
            </w:r>
            <w:r w:rsidR="00C16BB8">
              <w:rPr>
                <w:rFonts w:asciiTheme="minorEastAsia" w:hAnsiTheme="minorEastAsia" w:hint="eastAsia"/>
              </w:rPr>
              <w:t>未</w:t>
            </w:r>
            <w:r w:rsidR="00C16BB8">
              <w:rPr>
                <w:rFonts w:asciiTheme="minorEastAsia" w:hAnsiTheme="minorEastAsia"/>
              </w:rPr>
              <w:t>接入</w:t>
            </w:r>
          </w:p>
        </w:tc>
      </w:tr>
      <w:tr w:rsidR="00654F35" w14:paraId="04C4A5F4" w14:textId="77777777">
        <w:tc>
          <w:tcPr>
            <w:tcW w:w="1696" w:type="dxa"/>
            <w:vMerge/>
          </w:tcPr>
          <w:p w14:paraId="207AFC0B" w14:textId="77777777" w:rsidR="00654F35" w:rsidRDefault="00654F35" w:rsidP="00654F35">
            <w:pPr>
              <w:pStyle w:val="12"/>
              <w:ind w:firstLineChars="0" w:firstLine="0"/>
              <w:rPr>
                <w:rFonts w:asciiTheme="minorEastAsia" w:hAnsiTheme="minorEastAsia"/>
              </w:rPr>
            </w:pPr>
          </w:p>
        </w:tc>
        <w:tc>
          <w:tcPr>
            <w:tcW w:w="1957" w:type="dxa"/>
            <w:vMerge/>
          </w:tcPr>
          <w:p w14:paraId="2924059E" w14:textId="77777777" w:rsidR="00654F35" w:rsidRDefault="00654F35" w:rsidP="00654F35">
            <w:pPr>
              <w:pStyle w:val="12"/>
              <w:ind w:firstLineChars="0" w:firstLine="0"/>
              <w:rPr>
                <w:rFonts w:asciiTheme="minorEastAsia" w:hAnsiTheme="minorEastAsia"/>
              </w:rPr>
            </w:pPr>
          </w:p>
        </w:tc>
        <w:tc>
          <w:tcPr>
            <w:tcW w:w="2158" w:type="dxa"/>
          </w:tcPr>
          <w:p w14:paraId="65F84D25" w14:textId="2B756C72" w:rsidR="00654F35" w:rsidRDefault="00C16BB8" w:rsidP="00654F35">
            <w:pPr>
              <w:pStyle w:val="12"/>
              <w:ind w:firstLineChars="0" w:firstLine="0"/>
              <w:rPr>
                <w:rFonts w:asciiTheme="minorEastAsia" w:hAnsiTheme="minorEastAsia"/>
                <w:color w:val="FF0000"/>
              </w:rPr>
            </w:pPr>
            <w:r>
              <w:rPr>
                <w:rFonts w:asciiTheme="minorEastAsia" w:hAnsiTheme="minorEastAsia" w:hint="eastAsia"/>
                <w:color w:val="00B050"/>
              </w:rPr>
              <w:t>绿色</w:t>
            </w:r>
            <w:r w:rsidR="00055C1A">
              <w:rPr>
                <w:rFonts w:asciiTheme="minorEastAsia" w:hAnsiTheme="minorEastAsia" w:hint="eastAsia"/>
                <w:color w:val="00B050"/>
              </w:rPr>
              <w:t>常亮</w:t>
            </w:r>
          </w:p>
        </w:tc>
        <w:tc>
          <w:tcPr>
            <w:tcW w:w="2485" w:type="dxa"/>
          </w:tcPr>
          <w:p w14:paraId="01B480FA" w14:textId="130565B1" w:rsidR="00654F35" w:rsidRDefault="00C16BB8" w:rsidP="00055C1A">
            <w:pPr>
              <w:pStyle w:val="12"/>
              <w:numPr>
                <w:ilvl w:val="0"/>
                <w:numId w:val="549"/>
              </w:numPr>
              <w:ind w:firstLineChars="0"/>
              <w:rPr>
                <w:rFonts w:asciiTheme="minorEastAsia" w:hAnsiTheme="minorEastAsia"/>
              </w:rPr>
            </w:pPr>
            <w:r>
              <w:rPr>
                <w:rFonts w:asciiTheme="minorEastAsia" w:hAnsiTheme="minorEastAsia" w:hint="eastAsia"/>
              </w:rPr>
              <w:t>电源</w:t>
            </w:r>
            <w:r>
              <w:rPr>
                <w:rFonts w:asciiTheme="minorEastAsia" w:hAnsiTheme="minorEastAsia"/>
              </w:rPr>
              <w:t>供电正常</w:t>
            </w:r>
            <w:r w:rsidR="001635B4">
              <w:rPr>
                <w:rFonts w:asciiTheme="minorEastAsia" w:hAnsiTheme="minorEastAsia" w:hint="eastAsia"/>
              </w:rPr>
              <w:t>，</w:t>
            </w:r>
            <w:r w:rsidR="001635B4">
              <w:rPr>
                <w:rFonts w:asciiTheme="minorEastAsia" w:hAnsiTheme="minorEastAsia"/>
              </w:rPr>
              <w:t>使用中</w:t>
            </w:r>
          </w:p>
        </w:tc>
      </w:tr>
      <w:tr w:rsidR="00654F35" w14:paraId="7D1544FF" w14:textId="77777777">
        <w:tc>
          <w:tcPr>
            <w:tcW w:w="1696" w:type="dxa"/>
            <w:vMerge/>
          </w:tcPr>
          <w:p w14:paraId="071F3ECA" w14:textId="77777777" w:rsidR="00654F35" w:rsidRDefault="00654F35" w:rsidP="00654F35">
            <w:pPr>
              <w:pStyle w:val="12"/>
              <w:ind w:firstLineChars="0" w:firstLine="0"/>
              <w:rPr>
                <w:rFonts w:asciiTheme="minorEastAsia" w:hAnsiTheme="minorEastAsia"/>
              </w:rPr>
            </w:pPr>
          </w:p>
        </w:tc>
        <w:tc>
          <w:tcPr>
            <w:tcW w:w="1957" w:type="dxa"/>
            <w:vMerge/>
          </w:tcPr>
          <w:p w14:paraId="54B877E1" w14:textId="77777777" w:rsidR="00654F35" w:rsidRDefault="00654F35" w:rsidP="00654F35">
            <w:pPr>
              <w:pStyle w:val="12"/>
              <w:ind w:firstLineChars="0" w:firstLine="0"/>
              <w:rPr>
                <w:rFonts w:asciiTheme="minorEastAsia" w:hAnsiTheme="minorEastAsia"/>
              </w:rPr>
            </w:pPr>
          </w:p>
        </w:tc>
        <w:tc>
          <w:tcPr>
            <w:tcW w:w="2158" w:type="dxa"/>
          </w:tcPr>
          <w:p w14:paraId="43DBDFA3" w14:textId="77777777" w:rsidR="00654F35" w:rsidRDefault="00654F35" w:rsidP="00654F35">
            <w:pPr>
              <w:pStyle w:val="12"/>
              <w:ind w:firstLineChars="0" w:firstLine="0"/>
              <w:rPr>
                <w:rFonts w:asciiTheme="minorEastAsia" w:hAnsiTheme="minorEastAsia"/>
                <w:color w:val="00B050"/>
              </w:rPr>
            </w:pPr>
            <w:r>
              <w:rPr>
                <w:rFonts w:asciiTheme="minorEastAsia" w:hAnsiTheme="minorEastAsia" w:hint="eastAsia"/>
                <w:color w:val="00B050"/>
              </w:rPr>
              <w:t>绿色闪烁</w:t>
            </w:r>
          </w:p>
        </w:tc>
        <w:tc>
          <w:tcPr>
            <w:tcW w:w="2485" w:type="dxa"/>
          </w:tcPr>
          <w:p w14:paraId="651F4E8C" w14:textId="446D2555" w:rsidR="00654F35" w:rsidRDefault="00654F35" w:rsidP="00654F35">
            <w:pPr>
              <w:pStyle w:val="12"/>
              <w:numPr>
                <w:ilvl w:val="0"/>
                <w:numId w:val="549"/>
              </w:numPr>
              <w:ind w:firstLineChars="0"/>
              <w:rPr>
                <w:rFonts w:asciiTheme="minorEastAsia" w:hAnsiTheme="minorEastAsia"/>
              </w:rPr>
            </w:pPr>
            <w:r>
              <w:rPr>
                <w:rFonts w:asciiTheme="minorEastAsia" w:hAnsiTheme="minorEastAsia" w:hint="eastAsia"/>
              </w:rPr>
              <w:t>电源插入，AC供电正常，但I2C通信异常，输出正常</w:t>
            </w:r>
            <w:r w:rsidR="001635B4">
              <w:rPr>
                <w:rFonts w:asciiTheme="minorEastAsia" w:hAnsiTheme="minorEastAsia" w:hint="eastAsia"/>
              </w:rPr>
              <w:t>，使用</w:t>
            </w:r>
            <w:r w:rsidR="001635B4">
              <w:rPr>
                <w:rFonts w:asciiTheme="minorEastAsia" w:hAnsiTheme="minorEastAsia"/>
              </w:rPr>
              <w:t>中</w:t>
            </w:r>
          </w:p>
        </w:tc>
      </w:tr>
      <w:tr w:rsidR="00654F35" w14:paraId="30ABD12E" w14:textId="77777777">
        <w:tc>
          <w:tcPr>
            <w:tcW w:w="1696" w:type="dxa"/>
            <w:vMerge/>
          </w:tcPr>
          <w:p w14:paraId="3404D94F" w14:textId="77777777" w:rsidR="00654F35" w:rsidRDefault="00654F35" w:rsidP="00654F35">
            <w:pPr>
              <w:pStyle w:val="12"/>
              <w:ind w:firstLineChars="0" w:firstLine="0"/>
              <w:rPr>
                <w:rFonts w:asciiTheme="minorEastAsia" w:hAnsiTheme="minorEastAsia"/>
              </w:rPr>
            </w:pPr>
          </w:p>
        </w:tc>
        <w:tc>
          <w:tcPr>
            <w:tcW w:w="1957" w:type="dxa"/>
            <w:vMerge/>
          </w:tcPr>
          <w:p w14:paraId="39116A1E" w14:textId="77777777" w:rsidR="00654F35" w:rsidRDefault="00654F35" w:rsidP="00654F35">
            <w:pPr>
              <w:pStyle w:val="12"/>
              <w:ind w:firstLineChars="0" w:firstLine="0"/>
              <w:rPr>
                <w:rFonts w:asciiTheme="minorEastAsia" w:hAnsiTheme="minorEastAsia"/>
              </w:rPr>
            </w:pPr>
          </w:p>
        </w:tc>
        <w:tc>
          <w:tcPr>
            <w:tcW w:w="2158" w:type="dxa"/>
          </w:tcPr>
          <w:p w14:paraId="6C20C023" w14:textId="77777777" w:rsidR="00654F35" w:rsidRDefault="00654F35" w:rsidP="00654F35">
            <w:pPr>
              <w:pStyle w:val="12"/>
              <w:ind w:firstLineChars="0" w:firstLine="0"/>
              <w:rPr>
                <w:rFonts w:asciiTheme="minorEastAsia" w:hAnsiTheme="minorEastAsia"/>
                <w:color w:val="FF0000"/>
              </w:rPr>
            </w:pPr>
            <w:r>
              <w:rPr>
                <w:rFonts w:asciiTheme="minorEastAsia" w:hAnsiTheme="minorEastAsia" w:hint="eastAsia"/>
                <w:color w:val="FF0000"/>
              </w:rPr>
              <w:t>红色常亮</w:t>
            </w:r>
          </w:p>
        </w:tc>
        <w:tc>
          <w:tcPr>
            <w:tcW w:w="2485" w:type="dxa"/>
          </w:tcPr>
          <w:p w14:paraId="78E00CAD" w14:textId="77777777" w:rsidR="00584B49" w:rsidRDefault="00584B49" w:rsidP="00584B49">
            <w:pPr>
              <w:pStyle w:val="12"/>
              <w:numPr>
                <w:ilvl w:val="0"/>
                <w:numId w:val="549"/>
              </w:numPr>
              <w:ind w:firstLineChars="0"/>
              <w:rPr>
                <w:rFonts w:asciiTheme="minorEastAsia" w:hAnsiTheme="minorEastAsia"/>
              </w:rPr>
            </w:pPr>
            <w:r>
              <w:rPr>
                <w:rFonts w:asciiTheme="minorEastAsia" w:hAnsiTheme="minorEastAsia" w:hint="eastAsia"/>
              </w:rPr>
              <w:t>电源故障，</w:t>
            </w:r>
            <w:r>
              <w:rPr>
                <w:rFonts w:asciiTheme="minorEastAsia" w:hAnsiTheme="minorEastAsia"/>
              </w:rPr>
              <w:t>分为以下情况：</w:t>
            </w:r>
          </w:p>
          <w:p w14:paraId="5F04FB93" w14:textId="0B66635A" w:rsidR="00055C1A" w:rsidRDefault="00055C1A" w:rsidP="00584B49">
            <w:pPr>
              <w:pStyle w:val="12"/>
              <w:numPr>
                <w:ilvl w:val="0"/>
                <w:numId w:val="43"/>
              </w:numPr>
              <w:ind w:firstLineChars="0"/>
              <w:rPr>
                <w:rFonts w:asciiTheme="minorEastAsia" w:hAnsiTheme="minorEastAsia"/>
              </w:rPr>
            </w:pPr>
            <w:r>
              <w:rPr>
                <w:rFonts w:asciiTheme="minorEastAsia" w:hAnsiTheme="minorEastAsia" w:hint="eastAsia"/>
              </w:rPr>
              <w:t>电源AC供电正常</w:t>
            </w:r>
            <w:r>
              <w:rPr>
                <w:rFonts w:asciiTheme="minorEastAsia" w:hAnsiTheme="minorEastAsia"/>
              </w:rPr>
              <w:t>，</w:t>
            </w:r>
            <w:r w:rsidR="00757BC7">
              <w:rPr>
                <w:rFonts w:asciiTheme="minorEastAsia" w:hAnsiTheme="minorEastAsia" w:hint="eastAsia"/>
              </w:rPr>
              <w:t>输出正常</w:t>
            </w:r>
            <w:r w:rsidR="00757BC7">
              <w:rPr>
                <w:rFonts w:asciiTheme="minorEastAsia" w:hAnsiTheme="minorEastAsia"/>
              </w:rPr>
              <w:t>，</w:t>
            </w:r>
            <w:r>
              <w:rPr>
                <w:rFonts w:asciiTheme="minorEastAsia" w:hAnsiTheme="minorEastAsia"/>
              </w:rPr>
              <w:t>但</w:t>
            </w:r>
            <w:r>
              <w:rPr>
                <w:rFonts w:asciiTheme="minorEastAsia" w:hAnsiTheme="minorEastAsia" w:hint="eastAsia"/>
              </w:rPr>
              <w:t>出现</w:t>
            </w:r>
            <w:r>
              <w:rPr>
                <w:rFonts w:asciiTheme="minorEastAsia" w:hAnsiTheme="minorEastAsia"/>
              </w:rPr>
              <w:t>风扇异常</w:t>
            </w:r>
            <w:r>
              <w:rPr>
                <w:rFonts w:asciiTheme="minorEastAsia" w:hAnsiTheme="minorEastAsia" w:hint="eastAsia"/>
              </w:rPr>
              <w:t>/过温</w:t>
            </w:r>
            <w:r>
              <w:rPr>
                <w:rFonts w:asciiTheme="minorEastAsia" w:hAnsiTheme="minorEastAsia"/>
              </w:rPr>
              <w:t>等电源告警</w:t>
            </w:r>
          </w:p>
          <w:p w14:paraId="757BFD28" w14:textId="7F3F8D9A" w:rsidR="00654F35" w:rsidRDefault="00654F35" w:rsidP="00584B49">
            <w:pPr>
              <w:pStyle w:val="12"/>
              <w:numPr>
                <w:ilvl w:val="0"/>
                <w:numId w:val="43"/>
              </w:numPr>
              <w:ind w:firstLineChars="0"/>
              <w:rPr>
                <w:rFonts w:asciiTheme="minorEastAsia" w:hAnsiTheme="minorEastAsia"/>
              </w:rPr>
            </w:pPr>
            <w:r>
              <w:rPr>
                <w:rFonts w:asciiTheme="minorEastAsia" w:hAnsiTheme="minorEastAsia" w:hint="eastAsia"/>
              </w:rPr>
              <w:t>电源</w:t>
            </w:r>
            <w:r w:rsidR="00757BC7">
              <w:rPr>
                <w:rFonts w:asciiTheme="minorEastAsia" w:hAnsiTheme="minorEastAsia" w:hint="eastAsia"/>
              </w:rPr>
              <w:t>插入</w:t>
            </w:r>
            <w:r w:rsidR="00757BC7">
              <w:rPr>
                <w:rFonts w:asciiTheme="minorEastAsia" w:hAnsiTheme="minorEastAsia"/>
              </w:rPr>
              <w:t>，</w:t>
            </w:r>
            <w:r w:rsidR="00055C1A">
              <w:rPr>
                <w:rFonts w:asciiTheme="minorEastAsia" w:hAnsiTheme="minorEastAsia"/>
              </w:rPr>
              <w:t>无输入或无输出</w:t>
            </w:r>
            <w:r w:rsidR="00757BC7">
              <w:rPr>
                <w:rFonts w:asciiTheme="minorEastAsia" w:hAnsiTheme="minorEastAsia" w:hint="eastAsia"/>
              </w:rPr>
              <w:t>（前提：</w:t>
            </w:r>
            <w:r w:rsidR="00757BC7">
              <w:rPr>
                <w:rFonts w:asciiTheme="minorEastAsia" w:hAnsiTheme="minorEastAsia"/>
              </w:rPr>
              <w:t>另一PSU正常</w:t>
            </w:r>
            <w:r w:rsidR="00757BC7">
              <w:rPr>
                <w:rFonts w:asciiTheme="minorEastAsia" w:hAnsiTheme="minorEastAsia" w:hint="eastAsia"/>
              </w:rPr>
              <w:t>）</w:t>
            </w:r>
          </w:p>
        </w:tc>
      </w:tr>
      <w:tr w:rsidR="00757BC7" w14:paraId="557C91F3" w14:textId="77777777" w:rsidTr="00757BC7">
        <w:tc>
          <w:tcPr>
            <w:tcW w:w="1696" w:type="dxa"/>
            <w:vMerge/>
          </w:tcPr>
          <w:p w14:paraId="4A84B00C" w14:textId="77777777" w:rsidR="00757BC7" w:rsidRDefault="00757BC7" w:rsidP="00654F35">
            <w:pPr>
              <w:pStyle w:val="12"/>
              <w:ind w:firstLineChars="0" w:firstLine="0"/>
              <w:rPr>
                <w:rFonts w:asciiTheme="minorEastAsia" w:hAnsiTheme="minorEastAsia"/>
              </w:rPr>
            </w:pPr>
          </w:p>
        </w:tc>
        <w:tc>
          <w:tcPr>
            <w:tcW w:w="1957" w:type="dxa"/>
            <w:vMerge/>
          </w:tcPr>
          <w:p w14:paraId="5F628A22" w14:textId="77777777" w:rsidR="00757BC7" w:rsidRDefault="00757BC7" w:rsidP="00654F35">
            <w:pPr>
              <w:pStyle w:val="12"/>
              <w:ind w:firstLineChars="0" w:firstLine="0"/>
              <w:rPr>
                <w:rFonts w:asciiTheme="minorEastAsia" w:hAnsiTheme="minorEastAsia"/>
              </w:rPr>
            </w:pPr>
          </w:p>
        </w:tc>
        <w:tc>
          <w:tcPr>
            <w:tcW w:w="4643" w:type="dxa"/>
            <w:gridSpan w:val="2"/>
          </w:tcPr>
          <w:p w14:paraId="76C20152" w14:textId="77777777" w:rsidR="00757BC7" w:rsidRDefault="00757BC7" w:rsidP="00757BC7">
            <w:pPr>
              <w:pStyle w:val="12"/>
              <w:ind w:firstLineChars="0" w:firstLine="0"/>
              <w:rPr>
                <w:rFonts w:asciiTheme="minorEastAsia" w:hAnsiTheme="minorEastAsia"/>
              </w:rPr>
            </w:pPr>
            <w:r>
              <w:rPr>
                <w:rFonts w:asciiTheme="minorEastAsia" w:hAnsiTheme="minorEastAsia" w:hint="eastAsia"/>
              </w:rPr>
              <w:t>总结</w:t>
            </w:r>
            <w:r>
              <w:rPr>
                <w:rFonts w:asciiTheme="minorEastAsia" w:hAnsiTheme="minorEastAsia"/>
              </w:rPr>
              <w:t>：</w:t>
            </w:r>
          </w:p>
          <w:p w14:paraId="38B647A2" w14:textId="77777777" w:rsidR="00757BC7" w:rsidRPr="00757BC7" w:rsidRDefault="00757BC7" w:rsidP="00757BC7">
            <w:pPr>
              <w:pStyle w:val="12"/>
              <w:ind w:firstLineChars="0" w:firstLine="0"/>
              <w:rPr>
                <w:rFonts w:asciiTheme="minorEastAsia" w:hAnsiTheme="minorEastAsia"/>
              </w:rPr>
            </w:pPr>
            <w:r w:rsidRPr="00757BC7">
              <w:rPr>
                <w:rFonts w:asciiTheme="minorEastAsia" w:hAnsiTheme="minorEastAsia" w:hint="eastAsia"/>
              </w:rPr>
              <w:t>一个电源对应一个PSU指示灯；</w:t>
            </w:r>
          </w:p>
          <w:p w14:paraId="43E6E2D9" w14:textId="77777777" w:rsidR="00757BC7" w:rsidRPr="00757BC7" w:rsidRDefault="00757BC7" w:rsidP="00757BC7">
            <w:pPr>
              <w:pStyle w:val="12"/>
              <w:ind w:firstLineChars="0" w:firstLine="0"/>
              <w:rPr>
                <w:rFonts w:asciiTheme="minorEastAsia" w:hAnsiTheme="minorEastAsia"/>
              </w:rPr>
            </w:pPr>
            <w:r w:rsidRPr="00757BC7">
              <w:rPr>
                <w:rFonts w:asciiTheme="minorEastAsia" w:hAnsiTheme="minorEastAsia" w:hint="eastAsia"/>
              </w:rPr>
              <w:t>1) 电源未插入, 对应LED灭；</w:t>
            </w:r>
          </w:p>
          <w:p w14:paraId="0B99863D" w14:textId="77777777" w:rsidR="00757BC7" w:rsidRPr="00757BC7" w:rsidRDefault="00757BC7" w:rsidP="00757BC7">
            <w:pPr>
              <w:pStyle w:val="12"/>
              <w:ind w:firstLineChars="0" w:firstLine="0"/>
              <w:rPr>
                <w:rFonts w:asciiTheme="minorEastAsia" w:hAnsiTheme="minorEastAsia"/>
              </w:rPr>
            </w:pPr>
            <w:r w:rsidRPr="00757BC7">
              <w:rPr>
                <w:rFonts w:asciiTheme="minorEastAsia" w:hAnsiTheme="minorEastAsia" w:hint="eastAsia"/>
              </w:rPr>
              <w:t>2) 电源正常, 对应LED亮绿灯；</w:t>
            </w:r>
          </w:p>
          <w:p w14:paraId="1BBF78C0" w14:textId="77777777" w:rsidR="00757BC7" w:rsidRPr="00757BC7" w:rsidRDefault="00757BC7" w:rsidP="00757BC7">
            <w:pPr>
              <w:pStyle w:val="12"/>
              <w:ind w:firstLineChars="0" w:firstLine="0"/>
              <w:rPr>
                <w:rFonts w:asciiTheme="minorEastAsia" w:hAnsiTheme="minorEastAsia"/>
              </w:rPr>
            </w:pPr>
            <w:r w:rsidRPr="00757BC7">
              <w:rPr>
                <w:rFonts w:asciiTheme="minorEastAsia" w:hAnsiTheme="minorEastAsia" w:hint="eastAsia"/>
              </w:rPr>
              <w:t>3) 电源插入，但无AC输入，或者无输出，对应LED显示红灯；</w:t>
            </w:r>
          </w:p>
          <w:p w14:paraId="1B882622" w14:textId="77777777" w:rsidR="00757BC7" w:rsidRPr="00757BC7" w:rsidRDefault="00757BC7" w:rsidP="00757BC7">
            <w:pPr>
              <w:pStyle w:val="12"/>
              <w:ind w:firstLineChars="0" w:firstLine="0"/>
              <w:rPr>
                <w:rFonts w:asciiTheme="minorEastAsia" w:hAnsiTheme="minorEastAsia"/>
              </w:rPr>
            </w:pPr>
            <w:r w:rsidRPr="00757BC7">
              <w:rPr>
                <w:rFonts w:asciiTheme="minorEastAsia" w:hAnsiTheme="minorEastAsia" w:hint="eastAsia"/>
              </w:rPr>
              <w:t>4) 单电源或双电源供电，电源输出正常，但出现过温过流等警告，对应LED也会显示红灯；</w:t>
            </w:r>
          </w:p>
          <w:p w14:paraId="37E48985" w14:textId="13654CE9" w:rsidR="00757BC7" w:rsidRDefault="00757BC7" w:rsidP="00757BC7">
            <w:pPr>
              <w:pStyle w:val="12"/>
              <w:ind w:firstLineChars="0" w:firstLine="0"/>
              <w:rPr>
                <w:rFonts w:asciiTheme="minorEastAsia" w:hAnsiTheme="minorEastAsia"/>
              </w:rPr>
            </w:pPr>
            <w:r w:rsidRPr="00757BC7">
              <w:rPr>
                <w:rFonts w:asciiTheme="minorEastAsia" w:hAnsiTheme="minorEastAsia" w:hint="eastAsia"/>
              </w:rPr>
              <w:t>5) 若电源有输出，但I2C异常，对应指示灯闪烁</w:t>
            </w:r>
          </w:p>
        </w:tc>
      </w:tr>
    </w:tbl>
    <w:p w14:paraId="26F800EE" w14:textId="77777777" w:rsidR="0076630D" w:rsidRDefault="00D7272D">
      <w:pPr>
        <w:pStyle w:val="12"/>
        <w:ind w:firstLineChars="0" w:firstLine="0"/>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系统</w:t>
      </w:r>
      <w:r>
        <w:rPr>
          <w:rFonts w:ascii="微软雅黑" w:eastAsia="微软雅黑" w:hAnsi="微软雅黑"/>
        </w:rPr>
        <w:t>指示灯的闪烁频率</w:t>
      </w:r>
      <w:r>
        <w:rPr>
          <w:rFonts w:ascii="微软雅黑" w:eastAsia="微软雅黑" w:hAnsi="微软雅黑" w:hint="eastAsia"/>
        </w:rPr>
        <w:t>为：每1秒闪烁</w:t>
      </w:r>
      <w:r>
        <w:rPr>
          <w:rFonts w:ascii="微软雅黑" w:eastAsia="微软雅黑" w:hAnsi="微软雅黑"/>
        </w:rPr>
        <w:t>一次。</w:t>
      </w:r>
    </w:p>
    <w:p w14:paraId="13486249" w14:textId="77777777" w:rsidR="0076630D" w:rsidRDefault="00D7272D">
      <w:pPr>
        <w:pStyle w:val="12"/>
        <w:ind w:firstLineChars="0"/>
        <w:rPr>
          <w:rFonts w:ascii="微软雅黑" w:eastAsia="微软雅黑" w:hAnsi="微软雅黑"/>
        </w:rPr>
      </w:pPr>
      <w:r>
        <w:rPr>
          <w:rFonts w:ascii="微软雅黑" w:eastAsia="微软雅黑" w:hAnsi="微软雅黑" w:hint="eastAsia"/>
        </w:rPr>
        <w:t>GWN780X</w:t>
      </w:r>
      <w:r>
        <w:rPr>
          <w:rFonts w:ascii="微软雅黑" w:eastAsia="微软雅黑" w:hAnsi="微软雅黑"/>
        </w:rPr>
        <w:t>(</w:t>
      </w:r>
      <w:r>
        <w:rPr>
          <w:rFonts w:ascii="微软雅黑" w:eastAsia="微软雅黑" w:hAnsi="微软雅黑" w:hint="eastAsia"/>
        </w:rPr>
        <w:t>不包括7806(P)</w:t>
      </w:r>
      <w:r>
        <w:rPr>
          <w:rFonts w:ascii="微软雅黑" w:eastAsia="微软雅黑" w:hAnsi="微软雅黑"/>
        </w:rPr>
        <w:t>)</w:t>
      </w:r>
      <w:r>
        <w:rPr>
          <w:rFonts w:ascii="微软雅黑" w:eastAsia="微软雅黑" w:hAnsi="微软雅黑" w:hint="eastAsia"/>
        </w:rPr>
        <w:t>设备启机，系统指示灯在绿灯亮之前有一个不可控</w:t>
      </w:r>
      <w:r>
        <w:rPr>
          <w:rFonts w:ascii="微软雅黑" w:eastAsia="微软雅黑" w:hAnsi="微软雅黑"/>
        </w:rPr>
        <w:t>的</w:t>
      </w:r>
      <w:r>
        <w:rPr>
          <w:rFonts w:ascii="微软雅黑" w:eastAsia="微软雅黑" w:hAnsi="微软雅黑" w:hint="eastAsia"/>
        </w:rPr>
        <w:t>红灯闪烁，一旦进入绿灯亮</w:t>
      </w:r>
      <w:r>
        <w:rPr>
          <w:rFonts w:ascii="微软雅黑" w:eastAsia="微软雅黑" w:hAnsi="微软雅黑"/>
        </w:rPr>
        <w:t>，</w:t>
      </w:r>
      <w:r>
        <w:rPr>
          <w:rFonts w:ascii="微软雅黑" w:eastAsia="微软雅黑" w:hAnsi="微软雅黑" w:hint="eastAsia"/>
        </w:rPr>
        <w:t>后续均可控。</w:t>
      </w:r>
    </w:p>
    <w:p w14:paraId="5AEF4A5B" w14:textId="77777777" w:rsidR="0076630D" w:rsidRDefault="00D7272D">
      <w:pPr>
        <w:pStyle w:val="12"/>
        <w:rPr>
          <w:rFonts w:ascii="微软雅黑" w:eastAsia="微软雅黑" w:hAnsi="微软雅黑"/>
        </w:rPr>
      </w:pPr>
      <w:r>
        <w:rPr>
          <w:rFonts w:ascii="微软雅黑" w:eastAsia="微软雅黑" w:hAnsi="微软雅黑"/>
        </w:rPr>
        <w:t>[xpfei]</w:t>
      </w:r>
      <w:r>
        <w:rPr>
          <w:rFonts w:ascii="微软雅黑" w:eastAsia="微软雅黑" w:hAnsi="微软雅黑" w:hint="eastAsia"/>
        </w:rPr>
        <w:t>：红色灯的GPIO是直接由9301固化的，该GPIO在系统异常时就会闪烁 不需要软件做任何控制。当初做的时候出于这个考虑，现在产线出现异常很多都是借助这个红灯来判定设备是否正常起机的：</w:t>
      </w:r>
    </w:p>
    <w:p w14:paraId="29047BF9" w14:textId="77777777" w:rsidR="0076630D" w:rsidRDefault="00D7272D" w:rsidP="00B10728">
      <w:pPr>
        <w:pStyle w:val="12"/>
        <w:numPr>
          <w:ilvl w:val="0"/>
          <w:numId w:val="520"/>
        </w:numPr>
        <w:ind w:firstLineChars="0"/>
        <w:rPr>
          <w:rFonts w:ascii="微软雅黑" w:eastAsia="微软雅黑" w:hAnsi="微软雅黑"/>
        </w:rPr>
      </w:pPr>
      <w:r>
        <w:rPr>
          <w:rFonts w:ascii="微软雅黑" w:eastAsia="微软雅黑" w:hAnsi="微软雅黑" w:hint="eastAsia"/>
        </w:rPr>
        <w:t>没烧写程序   亮红灯</w:t>
      </w:r>
    </w:p>
    <w:p w14:paraId="2C14BD0D" w14:textId="77777777" w:rsidR="0076630D" w:rsidRDefault="00D7272D" w:rsidP="00B10728">
      <w:pPr>
        <w:pStyle w:val="12"/>
        <w:numPr>
          <w:ilvl w:val="0"/>
          <w:numId w:val="520"/>
        </w:numPr>
        <w:ind w:firstLineChars="0"/>
        <w:rPr>
          <w:rFonts w:ascii="微软雅黑" w:eastAsia="微软雅黑" w:hAnsi="微软雅黑"/>
        </w:rPr>
      </w:pPr>
      <w:r>
        <w:rPr>
          <w:rFonts w:ascii="微软雅黑" w:eastAsia="微软雅黑" w:hAnsi="微软雅黑" w:hint="eastAsia"/>
        </w:rPr>
        <w:lastRenderedPageBreak/>
        <w:t>设备在起机过程   亮红灯</w:t>
      </w:r>
    </w:p>
    <w:p w14:paraId="32A55B0A" w14:textId="77777777" w:rsidR="0076630D" w:rsidRDefault="00D7272D" w:rsidP="00B10728">
      <w:pPr>
        <w:pStyle w:val="12"/>
        <w:numPr>
          <w:ilvl w:val="0"/>
          <w:numId w:val="520"/>
        </w:numPr>
        <w:ind w:firstLineChars="0"/>
        <w:rPr>
          <w:rFonts w:ascii="微软雅黑" w:eastAsia="微软雅黑" w:hAnsi="微软雅黑"/>
        </w:rPr>
      </w:pPr>
      <w:r>
        <w:rPr>
          <w:rFonts w:ascii="微软雅黑" w:eastAsia="微软雅黑" w:hAnsi="微软雅黑" w:hint="eastAsia"/>
        </w:rPr>
        <w:t>设备没有完全起机   亮红灯</w:t>
      </w:r>
    </w:p>
    <w:p w14:paraId="0CA254C5" w14:textId="77777777" w:rsidR="0076630D" w:rsidRDefault="00D7272D" w:rsidP="00B10728">
      <w:pPr>
        <w:pStyle w:val="12"/>
        <w:numPr>
          <w:ilvl w:val="0"/>
          <w:numId w:val="520"/>
        </w:numPr>
        <w:ind w:firstLineChars="0"/>
        <w:rPr>
          <w:rFonts w:ascii="微软雅黑" w:eastAsia="微软雅黑" w:hAnsi="微软雅黑"/>
        </w:rPr>
      </w:pPr>
      <w:r>
        <w:rPr>
          <w:rFonts w:ascii="微软雅黑" w:eastAsia="微软雅黑" w:hAnsi="微软雅黑" w:hint="eastAsia"/>
        </w:rPr>
        <w:t xml:space="preserve">中途设备异常   亮红灯    </w:t>
      </w:r>
    </w:p>
    <w:p w14:paraId="4A9ABDA4" w14:textId="77777777" w:rsidR="0076630D" w:rsidRDefault="00D7272D">
      <w:pPr>
        <w:pStyle w:val="12"/>
        <w:ind w:firstLineChars="0"/>
        <w:rPr>
          <w:rFonts w:ascii="微软雅黑" w:eastAsia="微软雅黑" w:hAnsi="微软雅黑"/>
        </w:rPr>
      </w:pPr>
      <w:r>
        <w:rPr>
          <w:rFonts w:ascii="微软雅黑" w:eastAsia="微软雅黑" w:hAnsi="微软雅黑" w:hint="eastAsia"/>
        </w:rPr>
        <w:t>这个I/O不管8382和9301都是本身固化好的</w:t>
      </w:r>
    </w:p>
    <w:p w14:paraId="2D6A1FA3" w14:textId="77777777" w:rsidR="0076630D" w:rsidRDefault="0076630D">
      <w:pPr>
        <w:pStyle w:val="12"/>
        <w:ind w:firstLineChars="0"/>
        <w:rPr>
          <w:rFonts w:ascii="微软雅黑" w:eastAsia="微软雅黑" w:hAnsi="微软雅黑"/>
        </w:rPr>
      </w:pPr>
    </w:p>
    <w:p w14:paraId="5B4C68A2" w14:textId="77777777" w:rsidR="0076630D" w:rsidRDefault="00D7272D">
      <w:pPr>
        <w:pStyle w:val="12"/>
        <w:ind w:firstLineChars="0"/>
        <w:rPr>
          <w:rFonts w:ascii="微软雅黑" w:eastAsia="微软雅黑" w:hAnsi="微软雅黑"/>
        </w:rPr>
      </w:pPr>
      <w:r>
        <w:rPr>
          <w:rFonts w:ascii="微软雅黑" w:eastAsia="微软雅黑" w:hAnsi="微软雅黑" w:hint="eastAsia"/>
        </w:rPr>
        <w:t>这个容易</w:t>
      </w:r>
      <w:r>
        <w:rPr>
          <w:rFonts w:ascii="微软雅黑" w:eastAsia="微软雅黑" w:hAnsi="微软雅黑"/>
        </w:rPr>
        <w:t>与恢复出厂搞混淆，建议</w:t>
      </w:r>
      <w:r>
        <w:rPr>
          <w:rFonts w:ascii="微软雅黑" w:eastAsia="微软雅黑" w:hAnsi="微软雅黑" w:hint="eastAsia"/>
        </w:rPr>
        <w:t>启机</w:t>
      </w:r>
      <w:r>
        <w:rPr>
          <w:rFonts w:ascii="微软雅黑" w:eastAsia="微软雅黑" w:hAnsi="微软雅黑"/>
        </w:rPr>
        <w:t>不可控的状态保持红灯常亮。</w:t>
      </w:r>
    </w:p>
    <w:p w14:paraId="1D570671" w14:textId="77777777" w:rsidR="0076630D" w:rsidRDefault="0076630D">
      <w:pPr>
        <w:widowControl/>
        <w:jc w:val="left"/>
        <w:rPr>
          <w:rFonts w:ascii="微软雅黑" w:eastAsia="微软雅黑" w:hAnsi="微软雅黑"/>
        </w:rPr>
      </w:pPr>
    </w:p>
    <w:p w14:paraId="2E9ECCA2" w14:textId="77777777" w:rsidR="0076630D" w:rsidRDefault="00D7272D">
      <w:pPr>
        <w:pStyle w:val="1"/>
        <w:rPr>
          <w:rFonts w:ascii="微软雅黑" w:eastAsia="微软雅黑" w:hAnsi="微软雅黑"/>
        </w:rPr>
      </w:pPr>
      <w:bookmarkStart w:id="521" w:name="_风扇/Fan(FP1D)"/>
      <w:bookmarkStart w:id="522" w:name="_Toc149138903"/>
      <w:bookmarkEnd w:id="521"/>
      <w:r>
        <w:rPr>
          <w:rFonts w:ascii="微软雅黑" w:eastAsia="微软雅黑" w:hAnsi="微软雅黑" w:hint="eastAsia"/>
        </w:rPr>
        <w:t>风扇/</w:t>
      </w:r>
      <w:r>
        <w:rPr>
          <w:rFonts w:ascii="微软雅黑" w:eastAsia="微软雅黑" w:hAnsi="微软雅黑"/>
        </w:rPr>
        <w:t>Fan</w:t>
      </w:r>
      <w:r>
        <w:rPr>
          <w:rFonts w:ascii="微软雅黑" w:eastAsia="微软雅黑" w:hAnsi="微软雅黑"/>
          <w:color w:val="EEECE1" w:themeColor="background2"/>
          <w:highlight w:val="blue"/>
        </w:rPr>
        <w:t>(FP1D)</w:t>
      </w:r>
      <w:bookmarkEnd w:id="522"/>
    </w:p>
    <w:p w14:paraId="3A00C8F0" w14:textId="68EC3156" w:rsidR="00971D7E" w:rsidRDefault="00971D7E" w:rsidP="00971D7E">
      <w:pPr>
        <w:widowControl/>
        <w:ind w:firstLineChars="200" w:firstLine="420"/>
        <w:jc w:val="left"/>
        <w:rPr>
          <w:rFonts w:ascii="微软雅黑" w:eastAsia="微软雅黑" w:hAnsi="微软雅黑"/>
        </w:rPr>
      </w:pPr>
      <w:r>
        <w:rPr>
          <w:rFonts w:ascii="微软雅黑" w:eastAsia="微软雅黑" w:hAnsi="微软雅黑"/>
        </w:rPr>
        <w:t>GWN7802P有</w:t>
      </w:r>
      <w:r>
        <w:rPr>
          <w:rFonts w:ascii="微软雅黑" w:eastAsia="微软雅黑" w:hAnsi="微软雅黑" w:hint="eastAsia"/>
        </w:rPr>
        <w:t>1个</w:t>
      </w:r>
      <w:r>
        <w:rPr>
          <w:rFonts w:ascii="微软雅黑" w:eastAsia="微软雅黑" w:hAnsi="微软雅黑"/>
        </w:rPr>
        <w:t>风扇，GWN7803P/12P/32/31有</w:t>
      </w:r>
      <w:r>
        <w:rPr>
          <w:rFonts w:ascii="微软雅黑" w:eastAsia="微软雅黑" w:hAnsi="微软雅黑" w:hint="eastAsia"/>
        </w:rPr>
        <w:t>2个</w:t>
      </w:r>
      <w:r>
        <w:rPr>
          <w:rFonts w:ascii="微软雅黑" w:eastAsia="微软雅黑" w:hAnsi="微软雅黑"/>
        </w:rPr>
        <w:t>风扇，</w:t>
      </w:r>
      <w:r>
        <w:rPr>
          <w:rFonts w:ascii="微软雅黑" w:eastAsia="微软雅黑" w:hAnsi="微软雅黑" w:hint="eastAsia"/>
        </w:rPr>
        <w:t>GWN78</w:t>
      </w:r>
      <w:r>
        <w:rPr>
          <w:rFonts w:ascii="微软雅黑" w:eastAsia="微软雅黑" w:hAnsi="微软雅黑"/>
        </w:rPr>
        <w:t>06/06P/13P/</w:t>
      </w:r>
      <w:r>
        <w:rPr>
          <w:rFonts w:ascii="微软雅黑" w:eastAsia="微软雅黑" w:hAnsi="微软雅黑" w:hint="eastAsia"/>
        </w:rPr>
        <w:t>16/16P</w:t>
      </w:r>
      <w:r>
        <w:rPr>
          <w:rFonts w:ascii="微软雅黑" w:eastAsia="微软雅黑" w:hAnsi="微软雅黑"/>
        </w:rPr>
        <w:t>有</w:t>
      </w:r>
      <w:r>
        <w:rPr>
          <w:rFonts w:ascii="微软雅黑" w:eastAsia="微软雅黑" w:hAnsi="微软雅黑" w:hint="eastAsia"/>
        </w:rPr>
        <w:t>3个</w:t>
      </w:r>
      <w:r>
        <w:rPr>
          <w:rFonts w:ascii="微软雅黑" w:eastAsia="微软雅黑" w:hAnsi="微软雅黑"/>
        </w:rPr>
        <w:t>风扇，无论是低转速运行还是高转速运行，风扇</w:t>
      </w:r>
      <w:r>
        <w:rPr>
          <w:rFonts w:ascii="微软雅黑" w:eastAsia="微软雅黑" w:hAnsi="微软雅黑" w:hint="eastAsia"/>
        </w:rPr>
        <w:t>合力</w:t>
      </w:r>
      <w:r>
        <w:rPr>
          <w:rFonts w:ascii="微软雅黑" w:eastAsia="微软雅黑" w:hAnsi="微软雅黑"/>
        </w:rPr>
        <w:t>运作，不做单风扇</w:t>
      </w:r>
      <w:r>
        <w:rPr>
          <w:rFonts w:ascii="微软雅黑" w:eastAsia="微软雅黑" w:hAnsi="微软雅黑" w:hint="eastAsia"/>
        </w:rPr>
        <w:t>主次</w:t>
      </w:r>
      <w:r>
        <w:rPr>
          <w:rFonts w:ascii="微软雅黑" w:eastAsia="微软雅黑" w:hAnsi="微软雅黑"/>
        </w:rPr>
        <w:t>策略。</w:t>
      </w:r>
      <w:r>
        <w:rPr>
          <w:rFonts w:ascii="微软雅黑" w:eastAsia="微软雅黑" w:hAnsi="微软雅黑" w:hint="eastAsia"/>
        </w:rPr>
        <w:t>具体</w:t>
      </w:r>
      <w:r>
        <w:rPr>
          <w:rFonts w:ascii="微软雅黑" w:eastAsia="微软雅黑" w:hAnsi="微软雅黑"/>
        </w:rPr>
        <w:t>风扇</w:t>
      </w:r>
      <w:r>
        <w:rPr>
          <w:rFonts w:ascii="微软雅黑" w:eastAsia="微软雅黑" w:hAnsi="微软雅黑" w:hint="eastAsia"/>
        </w:rPr>
        <w:t>运行</w:t>
      </w:r>
      <w:r>
        <w:rPr>
          <w:rFonts w:ascii="微软雅黑" w:eastAsia="微软雅黑" w:hAnsi="微软雅黑"/>
        </w:rPr>
        <w:t>策略详见</w:t>
      </w:r>
      <w:r>
        <w:rPr>
          <w:rFonts w:ascii="微软雅黑" w:eastAsia="微软雅黑" w:hAnsi="微软雅黑" w:hint="eastAsia"/>
        </w:rPr>
        <w:t>表“</w:t>
      </w:r>
      <w:hyperlink r:id="rId45" w:history="1">
        <w:r w:rsidRPr="00971D7E">
          <w:rPr>
            <w:rStyle w:val="af"/>
            <w:rFonts w:ascii="微软雅黑" w:eastAsia="微软雅黑" w:hAnsi="微软雅黑" w:hint="eastAsia"/>
          </w:rPr>
          <w:t>GWN78XX风扇策略</w:t>
        </w:r>
      </w:hyperlink>
      <w:r>
        <w:rPr>
          <w:rFonts w:ascii="微软雅黑" w:eastAsia="微软雅黑" w:hAnsi="微软雅黑" w:hint="eastAsia"/>
        </w:rPr>
        <w:t>”。</w:t>
      </w:r>
    </w:p>
    <w:p w14:paraId="0CD6AAC8" w14:textId="77777777" w:rsidR="003A4354" w:rsidRDefault="003A4354" w:rsidP="00971D7E">
      <w:pPr>
        <w:widowControl/>
        <w:ind w:firstLineChars="200" w:firstLine="420"/>
        <w:jc w:val="left"/>
        <w:rPr>
          <w:rFonts w:ascii="微软雅黑" w:eastAsia="微软雅黑" w:hAnsi="微软雅黑"/>
        </w:rPr>
      </w:pPr>
      <w:r>
        <w:rPr>
          <w:rFonts w:ascii="微软雅黑" w:eastAsia="微软雅黑" w:hAnsi="微软雅黑"/>
        </w:rPr>
        <w:object w:dxaOrig="1531" w:dyaOrig="1050" w14:anchorId="226272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52.6pt" o:ole="">
            <v:imagedata r:id="rId46" o:title=""/>
          </v:shape>
          <o:OLEObject Type="Embed" ProgID="Excel.Sheet.12" ShapeID="_x0000_i1025" DrawAspect="Icon" ObjectID="_1760965435" r:id="rId47"/>
        </w:object>
      </w:r>
    </w:p>
    <w:p w14:paraId="62AAE9E2" w14:textId="77777777" w:rsidR="0076630D" w:rsidRDefault="0076630D">
      <w:pPr>
        <w:widowControl/>
        <w:jc w:val="left"/>
        <w:rPr>
          <w:rFonts w:ascii="微软雅黑" w:eastAsia="微软雅黑" w:hAnsi="微软雅黑"/>
        </w:rPr>
      </w:pPr>
    </w:p>
    <w:p w14:paraId="51DB80E8" w14:textId="77777777" w:rsidR="0076630D" w:rsidRDefault="00D7272D">
      <w:pPr>
        <w:widowControl/>
        <w:jc w:val="left"/>
        <w:rPr>
          <w:rFonts w:ascii="微软雅黑" w:eastAsia="微软雅黑" w:hAnsi="微软雅黑"/>
        </w:rPr>
      </w:pPr>
      <w:r>
        <w:rPr>
          <w:rFonts w:ascii="微软雅黑" w:eastAsia="微软雅黑" w:hAnsi="微软雅黑" w:hint="eastAsia"/>
        </w:rPr>
        <w:t>Web</w:t>
      </w:r>
      <w:r>
        <w:rPr>
          <w:rFonts w:ascii="微软雅黑" w:eastAsia="微软雅黑" w:hAnsi="微软雅黑"/>
        </w:rPr>
        <w:t>端需求</w:t>
      </w:r>
      <w:r>
        <w:rPr>
          <w:rFonts w:ascii="微软雅黑" w:eastAsia="微软雅黑" w:hAnsi="微软雅黑" w:hint="eastAsia"/>
        </w:rPr>
        <w:t>：</w:t>
      </w:r>
    </w:p>
    <w:p w14:paraId="6CED1D25" w14:textId="77777777" w:rsidR="0076630D" w:rsidRDefault="00D7272D">
      <w:pPr>
        <w:widowControl/>
        <w:jc w:val="left"/>
        <w:rPr>
          <w:rFonts w:ascii="微软雅黑" w:eastAsia="微软雅黑" w:hAnsi="微软雅黑"/>
        </w:rPr>
      </w:pPr>
      <w:r>
        <w:rPr>
          <w:rFonts w:ascii="微软雅黑" w:eastAsia="微软雅黑" w:hAnsi="微软雅黑" w:hint="eastAsia"/>
        </w:rPr>
        <w:t>风扇</w:t>
      </w:r>
      <w:r>
        <w:rPr>
          <w:rFonts w:ascii="微软雅黑" w:eastAsia="微软雅黑" w:hAnsi="微软雅黑"/>
        </w:rPr>
        <w:t>个数不一</w:t>
      </w:r>
      <w:r>
        <w:rPr>
          <w:rFonts w:ascii="微软雅黑" w:eastAsia="微软雅黑" w:hAnsi="微软雅黑" w:hint="eastAsia"/>
        </w:rPr>
        <w:t>，</w:t>
      </w:r>
      <w:r>
        <w:rPr>
          <w:rFonts w:ascii="微软雅黑" w:eastAsia="微软雅黑" w:hAnsi="微软雅黑"/>
        </w:rPr>
        <w:t>根据各型号支持情况进行</w:t>
      </w:r>
      <w:r>
        <w:rPr>
          <w:rFonts w:ascii="微软雅黑" w:eastAsia="微软雅黑" w:hAnsi="微软雅黑" w:hint="eastAsia"/>
        </w:rPr>
        <w:t>显示</w:t>
      </w:r>
      <w:r>
        <w:rPr>
          <w:rFonts w:ascii="微软雅黑" w:eastAsia="微软雅黑" w:hAnsi="微软雅黑"/>
        </w:rPr>
        <w:t>。</w:t>
      </w:r>
    </w:p>
    <w:p w14:paraId="5F83FE9D" w14:textId="77777777" w:rsidR="0076630D" w:rsidRDefault="00D7272D" w:rsidP="00B10728">
      <w:pPr>
        <w:pStyle w:val="af2"/>
        <w:widowControl/>
        <w:numPr>
          <w:ilvl w:val="0"/>
          <w:numId w:val="550"/>
        </w:numPr>
        <w:ind w:firstLineChars="0"/>
        <w:jc w:val="left"/>
        <w:rPr>
          <w:rFonts w:ascii="微软雅黑" w:eastAsia="微软雅黑" w:hAnsi="微软雅黑"/>
        </w:rPr>
      </w:pPr>
      <w:r>
        <w:rPr>
          <w:rFonts w:ascii="微软雅黑" w:eastAsia="微软雅黑" w:hAnsi="微软雅黑" w:hint="eastAsia"/>
        </w:rPr>
        <w:t>风扇</w:t>
      </w:r>
      <w:r>
        <w:rPr>
          <w:rFonts w:ascii="微软雅黑" w:eastAsia="微软雅黑" w:hAnsi="微软雅黑"/>
        </w:rPr>
        <w:t>id</w:t>
      </w:r>
    </w:p>
    <w:p w14:paraId="65CBB5B5" w14:textId="77777777" w:rsidR="0076630D" w:rsidRDefault="00D7272D" w:rsidP="00B10728">
      <w:pPr>
        <w:pStyle w:val="af2"/>
        <w:widowControl/>
        <w:numPr>
          <w:ilvl w:val="0"/>
          <w:numId w:val="550"/>
        </w:numPr>
        <w:ind w:firstLineChars="0"/>
        <w:jc w:val="left"/>
        <w:rPr>
          <w:rFonts w:ascii="微软雅黑" w:eastAsia="微软雅黑" w:hAnsi="微软雅黑"/>
        </w:rPr>
      </w:pPr>
      <w:r>
        <w:rPr>
          <w:rFonts w:ascii="微软雅黑" w:eastAsia="微软雅黑" w:hAnsi="微软雅黑" w:hint="eastAsia"/>
        </w:rPr>
        <w:t>风扇类型</w:t>
      </w:r>
      <w:r>
        <w:rPr>
          <w:rFonts w:ascii="微软雅黑" w:eastAsia="微软雅黑" w:hAnsi="微软雅黑" w:hint="eastAsia"/>
          <w:color w:val="FF0000"/>
        </w:rPr>
        <w:t>[</w:t>
      </w:r>
      <w:r>
        <w:rPr>
          <w:rFonts w:ascii="微软雅黑" w:eastAsia="微软雅黑" w:hAnsi="微软雅黑"/>
          <w:color w:val="FF0000"/>
        </w:rPr>
        <w:t>TBD</w:t>
      </w:r>
      <w:r>
        <w:rPr>
          <w:rFonts w:ascii="微软雅黑" w:eastAsia="微软雅黑" w:hAnsi="微软雅黑" w:hint="eastAsia"/>
          <w:color w:val="FF0000"/>
        </w:rPr>
        <w:t>]</w:t>
      </w:r>
      <w:r>
        <w:rPr>
          <w:rFonts w:ascii="微软雅黑" w:eastAsia="微软雅黑" w:hAnsi="微软雅黑"/>
        </w:rPr>
        <w:t>：固定</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可拆除</w:t>
      </w:r>
    </w:p>
    <w:p w14:paraId="5306D771" w14:textId="77777777" w:rsidR="0076630D" w:rsidRDefault="00D7272D" w:rsidP="00B10728">
      <w:pPr>
        <w:pStyle w:val="af2"/>
        <w:widowControl/>
        <w:numPr>
          <w:ilvl w:val="0"/>
          <w:numId w:val="550"/>
        </w:numPr>
        <w:ind w:firstLineChars="0"/>
        <w:jc w:val="left"/>
        <w:rPr>
          <w:rFonts w:ascii="微软雅黑" w:eastAsia="微软雅黑" w:hAnsi="微软雅黑"/>
        </w:rPr>
      </w:pPr>
      <w:r>
        <w:rPr>
          <w:rFonts w:ascii="微软雅黑" w:eastAsia="微软雅黑" w:hAnsi="微软雅黑" w:hint="eastAsia"/>
        </w:rPr>
        <w:t>工作状态：</w:t>
      </w:r>
      <w:r>
        <w:rPr>
          <w:rFonts w:ascii="微软雅黑" w:eastAsia="微软雅黑" w:hAnsi="微软雅黑"/>
        </w:rPr>
        <w:t>正常</w:t>
      </w:r>
      <w:r>
        <w:rPr>
          <w:rFonts w:ascii="微软雅黑" w:eastAsia="微软雅黑" w:hAnsi="微软雅黑" w:hint="eastAsia"/>
        </w:rPr>
        <w:t>Normal</w:t>
      </w:r>
      <w:r>
        <w:rPr>
          <w:rFonts w:ascii="微软雅黑" w:eastAsia="微软雅黑" w:hAnsi="微软雅黑"/>
        </w:rPr>
        <w:t xml:space="preserve"> | </w:t>
      </w:r>
      <w:r>
        <w:rPr>
          <w:rFonts w:ascii="微软雅黑" w:eastAsia="微软雅黑" w:hAnsi="微软雅黑" w:hint="eastAsia"/>
        </w:rPr>
        <w:t xml:space="preserve">故障Failure </w:t>
      </w:r>
      <w:r>
        <w:rPr>
          <w:rFonts w:ascii="微软雅黑" w:eastAsia="微软雅黑" w:hAnsi="微软雅黑"/>
        </w:rPr>
        <w:t>|</w:t>
      </w:r>
      <w:r>
        <w:rPr>
          <w:rFonts w:ascii="微软雅黑" w:eastAsia="微软雅黑" w:hAnsi="微软雅黑" w:hint="eastAsia"/>
        </w:rPr>
        <w:t xml:space="preserve"> 停止Stop</w:t>
      </w:r>
    </w:p>
    <w:p w14:paraId="4883D91A" w14:textId="77777777" w:rsidR="0076630D" w:rsidRDefault="00D7272D">
      <w:pPr>
        <w:pStyle w:val="af2"/>
        <w:widowControl/>
        <w:ind w:left="839" w:firstLineChars="0" w:firstLine="0"/>
        <w:jc w:val="left"/>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rPr>
        <w:t>故障：指该转的时候发生</w:t>
      </w:r>
      <w:r>
        <w:rPr>
          <w:rFonts w:ascii="微软雅黑" w:eastAsia="微软雅黑" w:hAnsi="微软雅黑" w:hint="eastAsia"/>
        </w:rPr>
        <w:t>故障</w:t>
      </w:r>
      <w:r>
        <w:rPr>
          <w:rFonts w:ascii="微软雅黑" w:eastAsia="微软雅黑" w:hAnsi="微软雅黑"/>
        </w:rPr>
        <w:t>导致无法正常运行</w:t>
      </w:r>
    </w:p>
    <w:p w14:paraId="052C8620" w14:textId="1496979E" w:rsidR="0076630D" w:rsidRDefault="00D7272D" w:rsidP="00B10728">
      <w:pPr>
        <w:pStyle w:val="af2"/>
        <w:widowControl/>
        <w:numPr>
          <w:ilvl w:val="0"/>
          <w:numId w:val="550"/>
        </w:numPr>
        <w:ind w:firstLineChars="0"/>
        <w:jc w:val="left"/>
        <w:rPr>
          <w:rFonts w:ascii="微软雅黑" w:eastAsia="微软雅黑" w:hAnsi="微软雅黑"/>
        </w:rPr>
      </w:pPr>
      <w:r>
        <w:rPr>
          <w:rFonts w:ascii="微软雅黑" w:eastAsia="微软雅黑" w:hAnsi="微软雅黑" w:hint="eastAsia"/>
        </w:rPr>
        <w:lastRenderedPageBreak/>
        <w:t>风扇转速：</w:t>
      </w:r>
      <w:r>
        <w:rPr>
          <w:rFonts w:ascii="微软雅黑" w:eastAsia="微软雅黑" w:hAnsi="微软雅黑"/>
        </w:rPr>
        <w:t>可借助</w:t>
      </w:r>
      <w:r>
        <w:rPr>
          <w:rFonts w:ascii="微软雅黑" w:eastAsia="微软雅黑" w:hAnsi="微软雅黑" w:hint="eastAsia"/>
        </w:rPr>
        <w:t>此</w:t>
      </w:r>
      <w:r>
        <w:rPr>
          <w:rFonts w:ascii="微软雅黑" w:eastAsia="微软雅黑" w:hAnsi="微软雅黑"/>
        </w:rPr>
        <w:t>判断是低转速</w:t>
      </w:r>
      <w:r w:rsidR="0043589B">
        <w:rPr>
          <w:rFonts w:ascii="微软雅黑" w:eastAsia="微软雅黑" w:hAnsi="微软雅黑" w:hint="eastAsia"/>
        </w:rPr>
        <w:t>、</w:t>
      </w:r>
      <w:r w:rsidR="0043589B">
        <w:rPr>
          <w:rFonts w:ascii="微软雅黑" w:eastAsia="微软雅黑" w:hAnsi="微软雅黑"/>
        </w:rPr>
        <w:t>中转速（</w:t>
      </w:r>
      <w:r w:rsidR="0043589B">
        <w:rPr>
          <w:rFonts w:ascii="微软雅黑" w:eastAsia="微软雅黑" w:hAnsi="微软雅黑" w:hint="eastAsia"/>
        </w:rPr>
        <w:t>仅</w:t>
      </w:r>
      <w:r w:rsidR="0043589B">
        <w:rPr>
          <w:rFonts w:ascii="微软雅黑" w:eastAsia="微软雅黑" w:hAnsi="微软雅黑"/>
        </w:rPr>
        <w:t>GWN7806P支持）</w:t>
      </w:r>
      <w:r>
        <w:rPr>
          <w:rFonts w:ascii="微软雅黑" w:eastAsia="微软雅黑" w:hAnsi="微软雅黑"/>
        </w:rPr>
        <w:t>还是高转速</w:t>
      </w:r>
    </w:p>
    <w:p w14:paraId="18223EA3" w14:textId="77777777" w:rsidR="0076630D" w:rsidRDefault="00D7272D" w:rsidP="00B10728">
      <w:pPr>
        <w:pStyle w:val="af2"/>
        <w:widowControl/>
        <w:numPr>
          <w:ilvl w:val="0"/>
          <w:numId w:val="550"/>
        </w:numPr>
        <w:ind w:firstLineChars="0"/>
        <w:jc w:val="left"/>
        <w:rPr>
          <w:rFonts w:ascii="微软雅黑" w:eastAsia="微软雅黑" w:hAnsi="微软雅黑"/>
        </w:rPr>
      </w:pPr>
      <w:r>
        <w:rPr>
          <w:rFonts w:ascii="微软雅黑" w:eastAsia="微软雅黑" w:hAnsi="微软雅黑" w:hint="eastAsia"/>
        </w:rPr>
        <w:t>气流方向</w:t>
      </w:r>
      <w:r>
        <w:rPr>
          <w:rFonts w:ascii="微软雅黑" w:eastAsia="微软雅黑" w:hAnsi="微软雅黑" w:hint="eastAsia"/>
          <w:color w:val="FF0000"/>
        </w:rPr>
        <w:t>[</w:t>
      </w:r>
      <w:r>
        <w:rPr>
          <w:rFonts w:ascii="微软雅黑" w:eastAsia="微软雅黑" w:hAnsi="微软雅黑"/>
          <w:color w:val="FF0000"/>
        </w:rPr>
        <w:t>TBD</w:t>
      </w:r>
      <w:r>
        <w:rPr>
          <w:rFonts w:ascii="微软雅黑" w:eastAsia="微软雅黑" w:hAnsi="微软雅黑" w:hint="eastAsia"/>
          <w:color w:val="FF0000"/>
        </w:rPr>
        <w:t>，</w:t>
      </w:r>
      <w:r>
        <w:rPr>
          <w:rFonts w:ascii="微软雅黑" w:eastAsia="微软雅黑" w:hAnsi="微软雅黑"/>
          <w:color w:val="FF0000"/>
        </w:rPr>
        <w:t>暂不支持</w:t>
      </w:r>
      <w:r>
        <w:rPr>
          <w:rFonts w:ascii="微软雅黑" w:eastAsia="微软雅黑" w:hAnsi="微软雅黑" w:hint="eastAsia"/>
          <w:color w:val="FF0000"/>
        </w:rPr>
        <w:t>]</w:t>
      </w:r>
      <w:r>
        <w:rPr>
          <w:rFonts w:ascii="微软雅黑" w:eastAsia="微软雅黑" w:hAnsi="微软雅黑" w:hint="eastAsia"/>
        </w:rPr>
        <w:t>：</w:t>
      </w:r>
      <w:r>
        <w:rPr>
          <w:rFonts w:ascii="微软雅黑" w:eastAsia="微软雅黑" w:hAnsi="微软雅黑"/>
        </w:rPr>
        <w:t>包括实际气流方向和首选气流方向</w:t>
      </w:r>
    </w:p>
    <w:p w14:paraId="74C9B1DA" w14:textId="77777777" w:rsidR="0076630D" w:rsidRDefault="00D7272D">
      <w:pPr>
        <w:pStyle w:val="af2"/>
        <w:widowControl/>
        <w:ind w:left="839" w:firstLineChars="0" w:firstLine="0"/>
        <w:jc w:val="left"/>
        <w:rPr>
          <w:rFonts w:ascii="微软雅黑" w:eastAsia="微软雅黑" w:hAnsi="微软雅黑"/>
        </w:rPr>
      </w:pPr>
      <w:r>
        <w:rPr>
          <w:rFonts w:ascii="微软雅黑" w:eastAsia="微软雅黑" w:hAnsi="微软雅黑" w:hint="eastAsia"/>
          <w:color w:val="FF0000"/>
        </w:rPr>
        <w:t>注</w:t>
      </w:r>
      <w:r>
        <w:rPr>
          <w:rFonts w:ascii="微软雅黑" w:eastAsia="微软雅黑" w:hAnsi="微软雅黑"/>
          <w:color w:val="FF0000"/>
        </w:rPr>
        <w:t>：</w:t>
      </w:r>
      <w:r>
        <w:rPr>
          <w:rFonts w:ascii="微软雅黑" w:eastAsia="微软雅黑" w:hAnsi="微软雅黑" w:hint="eastAsia"/>
        </w:rPr>
        <w:t>【yflu】GWN7802P/03P</w:t>
      </w:r>
      <w:r>
        <w:rPr>
          <w:rFonts w:ascii="微软雅黑" w:eastAsia="微软雅黑" w:hAnsi="微软雅黑"/>
        </w:rPr>
        <w:t>的</w:t>
      </w:r>
      <w:r>
        <w:rPr>
          <w:rFonts w:ascii="微软雅黑" w:eastAsia="微软雅黑" w:hAnsi="微软雅黑" w:hint="eastAsia"/>
        </w:rPr>
        <w:t>风扇气流方向是固定的</w:t>
      </w:r>
    </w:p>
    <w:p w14:paraId="78B8F2B3" w14:textId="77777777" w:rsidR="0076630D" w:rsidRDefault="0076630D">
      <w:pPr>
        <w:widowControl/>
        <w:jc w:val="left"/>
        <w:rPr>
          <w:rFonts w:ascii="微软雅黑" w:eastAsia="微软雅黑" w:hAnsi="微软雅黑"/>
        </w:rPr>
      </w:pPr>
    </w:p>
    <w:p w14:paraId="6A43BCA1" w14:textId="77777777" w:rsidR="0076630D" w:rsidRDefault="00D7272D">
      <w:pPr>
        <w:widowControl/>
        <w:jc w:val="left"/>
        <w:rPr>
          <w:rFonts w:ascii="微软雅黑" w:eastAsia="微软雅黑" w:hAnsi="微软雅黑"/>
        </w:rPr>
      </w:pPr>
      <w:r>
        <w:rPr>
          <w:rFonts w:ascii="微软雅黑" w:eastAsia="微软雅黑" w:hAnsi="微软雅黑" w:hint="eastAsia"/>
        </w:rPr>
        <w:t>补充建议</w:t>
      </w:r>
      <w:r>
        <w:rPr>
          <w:rFonts w:ascii="微软雅黑" w:eastAsia="微软雅黑" w:hAnsi="微软雅黑"/>
        </w:rPr>
        <w:t>：</w:t>
      </w:r>
    </w:p>
    <w:p w14:paraId="43A85337" w14:textId="77777777" w:rsidR="0076630D" w:rsidRDefault="00D7272D">
      <w:pPr>
        <w:widowControl/>
        <w:jc w:val="left"/>
        <w:rPr>
          <w:rFonts w:ascii="微软雅黑" w:eastAsia="微软雅黑" w:hAnsi="微软雅黑"/>
        </w:rPr>
      </w:pPr>
      <w:r>
        <w:rPr>
          <w:rFonts w:ascii="微软雅黑" w:eastAsia="微软雅黑" w:hAnsi="微软雅黑" w:hint="eastAsia"/>
        </w:rPr>
        <w:t>1.GWN7803P是有2个风扇的，上述需求是直接默认2个一起转动降温，是否考虑做按照温度阶梯来，先转动1个，等温度往上再转动2个？</w:t>
      </w:r>
    </w:p>
    <w:p w14:paraId="2B8D3FF2" w14:textId="77777777" w:rsidR="0076630D" w:rsidRDefault="00D7272D">
      <w:pPr>
        <w:widowControl/>
        <w:jc w:val="left"/>
        <w:rPr>
          <w:rFonts w:ascii="微软雅黑" w:eastAsia="微软雅黑" w:hAnsi="微软雅黑"/>
        </w:rPr>
      </w:pPr>
      <w:r>
        <w:rPr>
          <w:rFonts w:ascii="微软雅黑" w:eastAsia="微软雅黑" w:hAnsi="微软雅黑" w:hint="eastAsia"/>
        </w:rPr>
        <w:t xml:space="preserve">  [yflu]：GWN7803P的风扇一起</w:t>
      </w:r>
      <w:r>
        <w:rPr>
          <w:rFonts w:ascii="微软雅黑" w:eastAsia="微软雅黑" w:hAnsi="微软雅黑"/>
        </w:rPr>
        <w:t>运作，不做单风扇主次的策略</w:t>
      </w:r>
    </w:p>
    <w:p w14:paraId="64DAEE05" w14:textId="77777777" w:rsidR="0076630D" w:rsidRDefault="00D7272D">
      <w:pPr>
        <w:widowControl/>
        <w:jc w:val="left"/>
        <w:rPr>
          <w:rFonts w:ascii="微软雅黑" w:eastAsia="微软雅黑" w:hAnsi="微软雅黑"/>
        </w:rPr>
      </w:pPr>
      <w:r>
        <w:rPr>
          <w:rFonts w:ascii="微软雅黑" w:eastAsia="微软雅黑" w:hAnsi="微软雅黑" w:hint="eastAsia"/>
        </w:rPr>
        <w:t>2.风扇的反转告警与气流方向选择</w:t>
      </w:r>
    </w:p>
    <w:p w14:paraId="3DEA1E1E" w14:textId="77777777" w:rsidR="0076630D" w:rsidRDefault="00D7272D">
      <w:pPr>
        <w:widowControl/>
        <w:jc w:val="left"/>
        <w:rPr>
          <w:rFonts w:ascii="微软雅黑" w:eastAsia="微软雅黑" w:hAnsi="微软雅黑"/>
        </w:rPr>
      </w:pPr>
      <w:r>
        <w:rPr>
          <w:rFonts w:ascii="微软雅黑" w:eastAsia="微软雅黑" w:hAnsi="微软雅黑" w:hint="eastAsia"/>
        </w:rPr>
        <w:t xml:space="preserve">  [yflu]：GWN7802P/03P的风扇气流方向是固定的，接线方式限定不会反转</w:t>
      </w:r>
    </w:p>
    <w:p w14:paraId="599238BE" w14:textId="77777777" w:rsidR="0076630D" w:rsidRDefault="00D7272D">
      <w:pPr>
        <w:widowControl/>
        <w:jc w:val="left"/>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GWN781X/2X/3X是否考虑</w:t>
      </w:r>
      <w:r>
        <w:rPr>
          <w:rFonts w:ascii="微软雅黑" w:eastAsia="微软雅黑" w:hAnsi="微软雅黑" w:hint="eastAsia"/>
        </w:rPr>
        <w:t>增加</w:t>
      </w:r>
      <w:r>
        <w:rPr>
          <w:rFonts w:ascii="微软雅黑" w:eastAsia="微软雅黑" w:hAnsi="微软雅黑"/>
        </w:rPr>
        <w:t>此部分？</w:t>
      </w:r>
    </w:p>
    <w:p w14:paraId="5997B4AD" w14:textId="77777777" w:rsidR="0076630D" w:rsidRDefault="00D7272D">
      <w:pPr>
        <w:widowControl/>
        <w:jc w:val="left"/>
        <w:rPr>
          <w:rFonts w:ascii="微软雅黑" w:eastAsia="微软雅黑" w:hAnsi="微软雅黑"/>
        </w:rPr>
      </w:pPr>
      <w:r>
        <w:rPr>
          <w:rFonts w:ascii="微软雅黑" w:eastAsia="微软雅黑" w:hAnsi="微软雅黑" w:hint="eastAsia"/>
        </w:rPr>
        <w:t>3.增加蜂鸣器。当风扇反转</w:t>
      </w:r>
      <w:r>
        <w:rPr>
          <w:rFonts w:ascii="微软雅黑" w:eastAsia="微软雅黑" w:hAnsi="微软雅黑"/>
        </w:rPr>
        <w:t>、</w:t>
      </w:r>
      <w:r>
        <w:rPr>
          <w:rFonts w:ascii="微软雅黑" w:eastAsia="微软雅黑" w:hAnsi="微软雅黑" w:hint="eastAsia"/>
        </w:rPr>
        <w:t>风扇故障或温度达到临界点时，采用蜂鸣器鸣叫警示。</w:t>
      </w:r>
    </w:p>
    <w:p w14:paraId="2BFB4104" w14:textId="77777777" w:rsidR="0076630D" w:rsidRDefault="00D7272D">
      <w:pPr>
        <w:widowControl/>
        <w:jc w:val="left"/>
        <w:rPr>
          <w:rFonts w:ascii="微软雅黑" w:eastAsia="微软雅黑" w:hAnsi="微软雅黑"/>
        </w:rPr>
      </w:pPr>
      <w:r>
        <w:rPr>
          <w:rFonts w:ascii="微软雅黑" w:eastAsia="微软雅黑" w:hAnsi="微软雅黑" w:hint="eastAsia"/>
        </w:rPr>
        <w:t>4.增加风扇指示灯。查看竞品，TP-Link、NetGear、华为均有单独的指示灯。</w:t>
      </w:r>
    </w:p>
    <w:p w14:paraId="60FA0D12" w14:textId="77777777" w:rsidR="0076630D" w:rsidRDefault="00D7272D">
      <w:pPr>
        <w:widowControl/>
        <w:jc w:val="left"/>
        <w:rPr>
          <w:rFonts w:ascii="微软雅黑" w:eastAsia="微软雅黑" w:hAnsi="微软雅黑"/>
        </w:rPr>
      </w:pPr>
      <w:r>
        <w:rPr>
          <w:rFonts w:ascii="微软雅黑" w:eastAsia="微软雅黑" w:hAnsi="微软雅黑" w:hint="eastAsia"/>
        </w:rPr>
        <w:t xml:space="preserve">  后续</w:t>
      </w:r>
      <w:r>
        <w:rPr>
          <w:rFonts w:ascii="微软雅黑" w:eastAsia="微软雅黑" w:hAnsi="微软雅黑"/>
        </w:rPr>
        <w:t>若增加风扇指示灯，则指示灯</w:t>
      </w:r>
      <w:r>
        <w:rPr>
          <w:rFonts w:ascii="微软雅黑" w:eastAsia="微软雅黑" w:hAnsi="微软雅黑" w:hint="eastAsia"/>
        </w:rPr>
        <w:t>亮灯</w:t>
      </w:r>
      <w:r>
        <w:rPr>
          <w:rFonts w:ascii="微软雅黑" w:eastAsia="微软雅黑" w:hAnsi="微软雅黑"/>
        </w:rPr>
        <w:t>逻辑如下：</w:t>
      </w:r>
    </w:p>
    <w:p w14:paraId="73D4447A" w14:textId="77777777" w:rsidR="0076630D" w:rsidRDefault="00D7272D">
      <w:pPr>
        <w:widowControl/>
        <w:jc w:val="left"/>
        <w:rPr>
          <w:rFonts w:ascii="微软雅黑" w:eastAsia="微软雅黑" w:hAnsi="微软雅黑"/>
        </w:rPr>
      </w:pPr>
      <w:r>
        <w:rPr>
          <w:rFonts w:ascii="微软雅黑" w:eastAsia="微软雅黑" w:hAnsi="微软雅黑" w:hint="eastAsia"/>
        </w:rPr>
        <w:t>建议</w:t>
      </w:r>
      <w:r>
        <w:rPr>
          <w:rFonts w:ascii="微软雅黑" w:eastAsia="微软雅黑" w:hAnsi="微软雅黑"/>
        </w:rPr>
        <w:t>考虑双色或三色灯</w:t>
      </w:r>
    </w:p>
    <w:tbl>
      <w:tblPr>
        <w:tblStyle w:val="ac"/>
        <w:tblW w:w="0" w:type="auto"/>
        <w:tblLook w:val="04A0" w:firstRow="1" w:lastRow="0" w:firstColumn="1" w:lastColumn="0" w:noHBand="0" w:noVBand="1"/>
      </w:tblPr>
      <w:tblGrid>
        <w:gridCol w:w="2122"/>
        <w:gridCol w:w="3118"/>
        <w:gridCol w:w="3056"/>
      </w:tblGrid>
      <w:tr w:rsidR="0076630D" w14:paraId="1A2DB565" w14:textId="77777777">
        <w:tc>
          <w:tcPr>
            <w:tcW w:w="2122" w:type="dxa"/>
          </w:tcPr>
          <w:p w14:paraId="3153ED77" w14:textId="77777777" w:rsidR="0076630D" w:rsidRDefault="00D7272D">
            <w:pPr>
              <w:pStyle w:val="12"/>
              <w:ind w:firstLineChars="0" w:firstLine="0"/>
              <w:jc w:val="center"/>
              <w:rPr>
                <w:rFonts w:asciiTheme="minorEastAsia" w:hAnsiTheme="minorEastAsia"/>
                <w:b/>
              </w:rPr>
            </w:pPr>
            <w:r>
              <w:rPr>
                <w:rFonts w:asciiTheme="minorEastAsia" w:hAnsiTheme="minorEastAsia" w:hint="eastAsia"/>
                <w:b/>
              </w:rPr>
              <w:t>LED</w:t>
            </w:r>
            <w:r>
              <w:rPr>
                <w:rFonts w:asciiTheme="minorEastAsia" w:hAnsiTheme="minorEastAsia"/>
                <w:b/>
              </w:rPr>
              <w:t>指示灯</w:t>
            </w:r>
          </w:p>
        </w:tc>
        <w:tc>
          <w:tcPr>
            <w:tcW w:w="3118" w:type="dxa"/>
          </w:tcPr>
          <w:p w14:paraId="7BC9AC7E" w14:textId="77777777" w:rsidR="0076630D" w:rsidRDefault="00D7272D">
            <w:pPr>
              <w:pStyle w:val="12"/>
              <w:ind w:firstLineChars="0" w:firstLine="0"/>
              <w:jc w:val="center"/>
              <w:rPr>
                <w:rFonts w:asciiTheme="minorEastAsia" w:hAnsiTheme="minorEastAsia"/>
                <w:b/>
              </w:rPr>
            </w:pPr>
            <w:r>
              <w:rPr>
                <w:rFonts w:asciiTheme="minorEastAsia" w:hAnsiTheme="minorEastAsia" w:hint="eastAsia"/>
                <w:b/>
              </w:rPr>
              <w:t>指示灯</w:t>
            </w:r>
            <w:r>
              <w:rPr>
                <w:rFonts w:asciiTheme="minorEastAsia" w:hAnsiTheme="minorEastAsia"/>
                <w:b/>
              </w:rPr>
              <w:t>状态</w:t>
            </w:r>
          </w:p>
        </w:tc>
        <w:tc>
          <w:tcPr>
            <w:tcW w:w="3056" w:type="dxa"/>
          </w:tcPr>
          <w:p w14:paraId="02EB5BCF" w14:textId="77777777" w:rsidR="0076630D" w:rsidRDefault="00D7272D">
            <w:pPr>
              <w:pStyle w:val="12"/>
              <w:ind w:firstLineChars="0" w:firstLine="0"/>
              <w:jc w:val="center"/>
              <w:rPr>
                <w:rFonts w:asciiTheme="minorEastAsia" w:hAnsiTheme="minorEastAsia"/>
                <w:b/>
              </w:rPr>
            </w:pPr>
            <w:r>
              <w:rPr>
                <w:rFonts w:asciiTheme="minorEastAsia" w:hAnsiTheme="minorEastAsia" w:hint="eastAsia"/>
                <w:b/>
              </w:rPr>
              <w:t>说明</w:t>
            </w:r>
          </w:p>
        </w:tc>
      </w:tr>
      <w:tr w:rsidR="0076630D" w14:paraId="5C4EA469" w14:textId="77777777">
        <w:tc>
          <w:tcPr>
            <w:tcW w:w="2122" w:type="dxa"/>
            <w:vMerge w:val="restart"/>
          </w:tcPr>
          <w:p w14:paraId="6694A913" w14:textId="77777777" w:rsidR="0076630D" w:rsidRDefault="00D7272D">
            <w:pPr>
              <w:pStyle w:val="12"/>
              <w:spacing w:line="1200" w:lineRule="auto"/>
              <w:ind w:firstLineChars="0" w:firstLine="0"/>
              <w:rPr>
                <w:rFonts w:asciiTheme="minorEastAsia" w:hAnsiTheme="minorEastAsia"/>
              </w:rPr>
            </w:pPr>
            <w:r>
              <w:rPr>
                <w:rFonts w:asciiTheme="minorEastAsia" w:hAnsiTheme="minorEastAsia" w:hint="eastAsia"/>
              </w:rPr>
              <w:t>风扇</w:t>
            </w:r>
            <w:r>
              <w:rPr>
                <w:rFonts w:asciiTheme="minorEastAsia" w:hAnsiTheme="minorEastAsia"/>
              </w:rPr>
              <w:t>指示灯</w:t>
            </w:r>
          </w:p>
        </w:tc>
        <w:tc>
          <w:tcPr>
            <w:tcW w:w="3118" w:type="dxa"/>
          </w:tcPr>
          <w:p w14:paraId="70273662" w14:textId="77777777" w:rsidR="0076630D" w:rsidRDefault="00D7272D">
            <w:pPr>
              <w:pStyle w:val="12"/>
              <w:ind w:firstLineChars="0" w:firstLine="0"/>
              <w:rPr>
                <w:rFonts w:asciiTheme="minorEastAsia" w:hAnsiTheme="minorEastAsia"/>
              </w:rPr>
            </w:pPr>
            <w:r>
              <w:rPr>
                <w:rFonts w:asciiTheme="minorEastAsia" w:hAnsiTheme="minorEastAsia" w:hint="eastAsia"/>
              </w:rPr>
              <w:t>Off</w:t>
            </w:r>
          </w:p>
        </w:tc>
        <w:tc>
          <w:tcPr>
            <w:tcW w:w="3056" w:type="dxa"/>
          </w:tcPr>
          <w:p w14:paraId="2B5E50CD"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未运行</w:t>
            </w:r>
          </w:p>
        </w:tc>
      </w:tr>
      <w:tr w:rsidR="0076630D" w14:paraId="4B6C9058" w14:textId="77777777">
        <w:tc>
          <w:tcPr>
            <w:tcW w:w="2122" w:type="dxa"/>
            <w:vMerge/>
          </w:tcPr>
          <w:p w14:paraId="5006251D" w14:textId="77777777" w:rsidR="0076630D" w:rsidRDefault="0076630D">
            <w:pPr>
              <w:pStyle w:val="12"/>
              <w:spacing w:line="1440" w:lineRule="auto"/>
              <w:ind w:firstLineChars="0" w:firstLine="0"/>
              <w:rPr>
                <w:rFonts w:asciiTheme="minorEastAsia" w:hAnsiTheme="minorEastAsia"/>
              </w:rPr>
            </w:pPr>
          </w:p>
        </w:tc>
        <w:tc>
          <w:tcPr>
            <w:tcW w:w="3118" w:type="dxa"/>
          </w:tcPr>
          <w:p w14:paraId="16CAA2A1" w14:textId="77777777" w:rsidR="0076630D" w:rsidRDefault="00D7272D">
            <w:pPr>
              <w:pStyle w:val="12"/>
              <w:ind w:firstLineChars="0" w:firstLine="0"/>
              <w:rPr>
                <w:rFonts w:asciiTheme="minorEastAsia" w:hAnsiTheme="minorEastAsia"/>
                <w:color w:val="00B050"/>
              </w:rPr>
            </w:pPr>
            <w:r>
              <w:rPr>
                <w:rFonts w:asciiTheme="minorEastAsia" w:hAnsiTheme="minorEastAsia" w:hint="eastAsia"/>
                <w:color w:val="00B050"/>
              </w:rPr>
              <w:t>绿色</w:t>
            </w:r>
            <w:r>
              <w:rPr>
                <w:rFonts w:asciiTheme="minorEastAsia" w:hAnsiTheme="minorEastAsia"/>
                <w:color w:val="00B050"/>
              </w:rPr>
              <w:t>常亮</w:t>
            </w:r>
          </w:p>
        </w:tc>
        <w:tc>
          <w:tcPr>
            <w:tcW w:w="3056" w:type="dxa"/>
          </w:tcPr>
          <w:p w14:paraId="76CDACD6"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正常运行，</w:t>
            </w:r>
            <w:r>
              <w:rPr>
                <w:rFonts w:asciiTheme="minorEastAsia" w:hAnsiTheme="minorEastAsia"/>
              </w:rPr>
              <w:t>且能正常通信</w:t>
            </w:r>
          </w:p>
        </w:tc>
      </w:tr>
      <w:tr w:rsidR="0076630D" w14:paraId="1FB7CB48" w14:textId="77777777">
        <w:tc>
          <w:tcPr>
            <w:tcW w:w="2122" w:type="dxa"/>
            <w:vMerge/>
          </w:tcPr>
          <w:p w14:paraId="1EEA4A86" w14:textId="77777777" w:rsidR="0076630D" w:rsidRDefault="0076630D">
            <w:pPr>
              <w:pStyle w:val="12"/>
              <w:ind w:firstLineChars="0" w:firstLine="0"/>
              <w:rPr>
                <w:rFonts w:asciiTheme="minorEastAsia" w:hAnsiTheme="minorEastAsia"/>
              </w:rPr>
            </w:pPr>
          </w:p>
        </w:tc>
        <w:tc>
          <w:tcPr>
            <w:tcW w:w="3118" w:type="dxa"/>
          </w:tcPr>
          <w:p w14:paraId="1D39C642" w14:textId="77777777" w:rsidR="0076630D" w:rsidRDefault="00D7272D">
            <w:pPr>
              <w:pStyle w:val="12"/>
              <w:ind w:firstLineChars="0" w:firstLine="0"/>
              <w:rPr>
                <w:rFonts w:asciiTheme="minorEastAsia" w:hAnsiTheme="minorEastAsia"/>
                <w:color w:val="00B050"/>
              </w:rPr>
            </w:pPr>
            <w:r>
              <w:rPr>
                <w:rFonts w:asciiTheme="minorEastAsia" w:hAnsiTheme="minorEastAsia" w:hint="eastAsia"/>
                <w:color w:val="00B050"/>
              </w:rPr>
              <w:t>绿色闪烁</w:t>
            </w:r>
          </w:p>
        </w:tc>
        <w:tc>
          <w:tcPr>
            <w:tcW w:w="3056" w:type="dxa"/>
          </w:tcPr>
          <w:p w14:paraId="4C7781B5"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正常运行</w:t>
            </w:r>
            <w:r>
              <w:rPr>
                <w:rFonts w:asciiTheme="minorEastAsia" w:hAnsiTheme="minorEastAsia"/>
              </w:rPr>
              <w:t>，但通信异常</w:t>
            </w:r>
          </w:p>
        </w:tc>
      </w:tr>
      <w:tr w:rsidR="0076630D" w14:paraId="72E2A025" w14:textId="77777777">
        <w:tc>
          <w:tcPr>
            <w:tcW w:w="2122" w:type="dxa"/>
            <w:vMerge/>
          </w:tcPr>
          <w:p w14:paraId="68FE4A6B" w14:textId="77777777" w:rsidR="0076630D" w:rsidRDefault="0076630D">
            <w:pPr>
              <w:pStyle w:val="12"/>
              <w:ind w:firstLineChars="0" w:firstLine="0"/>
              <w:rPr>
                <w:rFonts w:asciiTheme="minorEastAsia" w:hAnsiTheme="minorEastAsia"/>
              </w:rPr>
            </w:pPr>
          </w:p>
        </w:tc>
        <w:tc>
          <w:tcPr>
            <w:tcW w:w="3118" w:type="dxa"/>
          </w:tcPr>
          <w:p w14:paraId="7E79CCB9" w14:textId="77777777" w:rsidR="0076630D" w:rsidRDefault="00D7272D">
            <w:pPr>
              <w:pStyle w:val="12"/>
              <w:ind w:firstLineChars="0" w:firstLine="0"/>
              <w:rPr>
                <w:rFonts w:asciiTheme="minorEastAsia" w:hAnsiTheme="minorEastAsia"/>
                <w:color w:val="FF0000"/>
              </w:rPr>
            </w:pPr>
            <w:r>
              <w:rPr>
                <w:rFonts w:asciiTheme="minorEastAsia" w:hAnsiTheme="minorEastAsia" w:hint="eastAsia"/>
                <w:color w:val="FF0000"/>
              </w:rPr>
              <w:t>红色</w:t>
            </w:r>
            <w:r>
              <w:rPr>
                <w:rFonts w:asciiTheme="minorEastAsia" w:hAnsiTheme="minorEastAsia"/>
                <w:color w:val="FF0000"/>
              </w:rPr>
              <w:t>常亮</w:t>
            </w:r>
          </w:p>
        </w:tc>
        <w:tc>
          <w:tcPr>
            <w:tcW w:w="3056" w:type="dxa"/>
          </w:tcPr>
          <w:p w14:paraId="21AFDDF4"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风扇硬件</w:t>
            </w:r>
            <w:r>
              <w:rPr>
                <w:rFonts w:asciiTheme="minorEastAsia" w:hAnsiTheme="minorEastAsia"/>
              </w:rPr>
              <w:t>故障，需要更换</w:t>
            </w:r>
            <w:r>
              <w:rPr>
                <w:rFonts w:asciiTheme="minorEastAsia" w:hAnsiTheme="minorEastAsia" w:hint="eastAsia"/>
              </w:rPr>
              <w:t>；同时，</w:t>
            </w:r>
            <w:r>
              <w:rPr>
                <w:rFonts w:asciiTheme="minorEastAsia" w:hAnsiTheme="minorEastAsia"/>
              </w:rPr>
              <w:t>蜂鸣器响（</w:t>
            </w:r>
            <w:r>
              <w:rPr>
                <w:rFonts w:asciiTheme="minorEastAsia" w:hAnsiTheme="minorEastAsia" w:hint="eastAsia"/>
              </w:rPr>
              <w:t>若</w:t>
            </w:r>
            <w:r>
              <w:rPr>
                <w:rFonts w:asciiTheme="minorEastAsia" w:hAnsiTheme="minorEastAsia"/>
              </w:rPr>
              <w:t>有的话）</w:t>
            </w:r>
          </w:p>
        </w:tc>
      </w:tr>
      <w:tr w:rsidR="0076630D" w14:paraId="286925CA" w14:textId="77777777">
        <w:tc>
          <w:tcPr>
            <w:tcW w:w="2122" w:type="dxa"/>
            <w:vMerge/>
          </w:tcPr>
          <w:p w14:paraId="7B26A8B8" w14:textId="77777777" w:rsidR="0076630D" w:rsidRDefault="0076630D">
            <w:pPr>
              <w:pStyle w:val="12"/>
              <w:ind w:firstLineChars="0" w:firstLine="0"/>
              <w:rPr>
                <w:rFonts w:asciiTheme="minorEastAsia" w:hAnsiTheme="minorEastAsia"/>
              </w:rPr>
            </w:pPr>
          </w:p>
        </w:tc>
        <w:tc>
          <w:tcPr>
            <w:tcW w:w="3118" w:type="dxa"/>
          </w:tcPr>
          <w:p w14:paraId="15238FA9" w14:textId="77777777" w:rsidR="0076630D" w:rsidRDefault="00D7272D">
            <w:pPr>
              <w:pStyle w:val="12"/>
              <w:ind w:firstLineChars="0" w:firstLine="0"/>
              <w:rPr>
                <w:rFonts w:asciiTheme="minorEastAsia" w:hAnsiTheme="minorEastAsia"/>
                <w:color w:val="00B0F0"/>
              </w:rPr>
            </w:pPr>
            <w:r>
              <w:rPr>
                <w:rFonts w:asciiTheme="minorEastAsia" w:hAnsiTheme="minorEastAsia" w:hint="eastAsia"/>
                <w:color w:val="FF0000"/>
              </w:rPr>
              <w:t>红色</w:t>
            </w:r>
            <w:r>
              <w:rPr>
                <w:rFonts w:asciiTheme="minorEastAsia" w:hAnsiTheme="minorEastAsia"/>
                <w:color w:val="FF0000"/>
              </w:rPr>
              <w:t>闪烁</w:t>
            </w:r>
          </w:p>
        </w:tc>
        <w:tc>
          <w:tcPr>
            <w:tcW w:w="3056" w:type="dxa"/>
          </w:tcPr>
          <w:p w14:paraId="104B00C4"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有相关告警，</w:t>
            </w:r>
            <w:r>
              <w:rPr>
                <w:rFonts w:asciiTheme="minorEastAsia" w:hAnsiTheme="minorEastAsia"/>
              </w:rPr>
              <w:t>包括高温告警、风扇模组</w:t>
            </w:r>
            <w:r>
              <w:rPr>
                <w:rFonts w:asciiTheme="minorEastAsia" w:hAnsiTheme="minorEastAsia" w:hint="eastAsia"/>
              </w:rPr>
              <w:t>短路</w:t>
            </w:r>
            <w:r>
              <w:rPr>
                <w:rFonts w:asciiTheme="minorEastAsia" w:hAnsiTheme="minorEastAsia"/>
              </w:rPr>
              <w:t>、堵转和风扇本身故障等</w:t>
            </w:r>
            <w:r>
              <w:rPr>
                <w:rFonts w:asciiTheme="minorEastAsia" w:hAnsiTheme="minorEastAsia" w:hint="eastAsia"/>
              </w:rPr>
              <w:t>；同时，</w:t>
            </w:r>
            <w:r>
              <w:rPr>
                <w:rFonts w:asciiTheme="minorEastAsia" w:hAnsiTheme="minorEastAsia"/>
              </w:rPr>
              <w:t>蜂鸣器响（</w:t>
            </w:r>
            <w:r>
              <w:rPr>
                <w:rFonts w:asciiTheme="minorEastAsia" w:hAnsiTheme="minorEastAsia" w:hint="eastAsia"/>
              </w:rPr>
              <w:t>若</w:t>
            </w:r>
            <w:r>
              <w:rPr>
                <w:rFonts w:asciiTheme="minorEastAsia" w:hAnsiTheme="minorEastAsia"/>
              </w:rPr>
              <w:t>有的话）</w:t>
            </w:r>
          </w:p>
        </w:tc>
      </w:tr>
    </w:tbl>
    <w:p w14:paraId="64DB6DE7" w14:textId="77777777" w:rsidR="0076630D" w:rsidRDefault="00D7272D">
      <w:pPr>
        <w:widowControl/>
        <w:jc w:val="left"/>
        <w:rPr>
          <w:rFonts w:ascii="微软雅黑" w:eastAsia="微软雅黑" w:hAnsi="微软雅黑"/>
        </w:rPr>
      </w:pPr>
      <w:r>
        <w:rPr>
          <w:rFonts w:ascii="微软雅黑" w:eastAsia="微软雅黑" w:hAnsi="微软雅黑" w:hint="eastAsia"/>
        </w:rPr>
        <w:t>或</w:t>
      </w:r>
    </w:p>
    <w:tbl>
      <w:tblPr>
        <w:tblStyle w:val="ac"/>
        <w:tblW w:w="0" w:type="auto"/>
        <w:tblLook w:val="04A0" w:firstRow="1" w:lastRow="0" w:firstColumn="1" w:lastColumn="0" w:noHBand="0" w:noVBand="1"/>
      </w:tblPr>
      <w:tblGrid>
        <w:gridCol w:w="2122"/>
        <w:gridCol w:w="3118"/>
        <w:gridCol w:w="3056"/>
      </w:tblGrid>
      <w:tr w:rsidR="0076630D" w14:paraId="6E7AAD3B" w14:textId="77777777">
        <w:tc>
          <w:tcPr>
            <w:tcW w:w="2122" w:type="dxa"/>
          </w:tcPr>
          <w:p w14:paraId="5114279C" w14:textId="77777777" w:rsidR="0076630D" w:rsidRDefault="00D7272D">
            <w:pPr>
              <w:pStyle w:val="12"/>
              <w:ind w:firstLineChars="0" w:firstLine="0"/>
              <w:jc w:val="center"/>
              <w:rPr>
                <w:rFonts w:asciiTheme="minorEastAsia" w:hAnsiTheme="minorEastAsia"/>
                <w:b/>
              </w:rPr>
            </w:pPr>
            <w:r>
              <w:rPr>
                <w:rFonts w:asciiTheme="minorEastAsia" w:hAnsiTheme="minorEastAsia" w:hint="eastAsia"/>
                <w:b/>
              </w:rPr>
              <w:t>LED</w:t>
            </w:r>
            <w:r>
              <w:rPr>
                <w:rFonts w:asciiTheme="minorEastAsia" w:hAnsiTheme="minorEastAsia"/>
                <w:b/>
              </w:rPr>
              <w:t>指示灯</w:t>
            </w:r>
          </w:p>
        </w:tc>
        <w:tc>
          <w:tcPr>
            <w:tcW w:w="3118" w:type="dxa"/>
          </w:tcPr>
          <w:p w14:paraId="0D406CB5" w14:textId="77777777" w:rsidR="0076630D" w:rsidRDefault="00D7272D">
            <w:pPr>
              <w:pStyle w:val="12"/>
              <w:ind w:firstLineChars="0" w:firstLine="0"/>
              <w:jc w:val="center"/>
              <w:rPr>
                <w:rFonts w:asciiTheme="minorEastAsia" w:hAnsiTheme="minorEastAsia"/>
                <w:b/>
              </w:rPr>
            </w:pPr>
            <w:r>
              <w:rPr>
                <w:rFonts w:asciiTheme="minorEastAsia" w:hAnsiTheme="minorEastAsia" w:hint="eastAsia"/>
                <w:b/>
              </w:rPr>
              <w:t>指示灯</w:t>
            </w:r>
            <w:r>
              <w:rPr>
                <w:rFonts w:asciiTheme="minorEastAsia" w:hAnsiTheme="minorEastAsia"/>
                <w:b/>
              </w:rPr>
              <w:t>状态</w:t>
            </w:r>
          </w:p>
        </w:tc>
        <w:tc>
          <w:tcPr>
            <w:tcW w:w="3056" w:type="dxa"/>
          </w:tcPr>
          <w:p w14:paraId="7B9717D8" w14:textId="77777777" w:rsidR="0076630D" w:rsidRDefault="00D7272D">
            <w:pPr>
              <w:pStyle w:val="12"/>
              <w:ind w:firstLineChars="0" w:firstLine="0"/>
              <w:jc w:val="center"/>
              <w:rPr>
                <w:rFonts w:asciiTheme="minorEastAsia" w:hAnsiTheme="minorEastAsia"/>
                <w:b/>
              </w:rPr>
            </w:pPr>
            <w:r>
              <w:rPr>
                <w:rFonts w:asciiTheme="minorEastAsia" w:hAnsiTheme="minorEastAsia" w:hint="eastAsia"/>
                <w:b/>
              </w:rPr>
              <w:t>说明</w:t>
            </w:r>
          </w:p>
        </w:tc>
      </w:tr>
      <w:tr w:rsidR="0076630D" w14:paraId="04040AD6" w14:textId="77777777">
        <w:tc>
          <w:tcPr>
            <w:tcW w:w="2122" w:type="dxa"/>
            <w:vMerge w:val="restart"/>
          </w:tcPr>
          <w:p w14:paraId="7354A2B2" w14:textId="77777777" w:rsidR="0076630D" w:rsidRDefault="00D7272D">
            <w:pPr>
              <w:pStyle w:val="12"/>
              <w:spacing w:line="600" w:lineRule="auto"/>
              <w:ind w:firstLineChars="0" w:firstLine="0"/>
              <w:rPr>
                <w:rFonts w:asciiTheme="minorEastAsia" w:hAnsiTheme="minorEastAsia"/>
              </w:rPr>
            </w:pPr>
            <w:r>
              <w:rPr>
                <w:rFonts w:asciiTheme="minorEastAsia" w:hAnsiTheme="minorEastAsia" w:hint="eastAsia"/>
              </w:rPr>
              <w:lastRenderedPageBreak/>
              <w:t>风扇</w:t>
            </w:r>
            <w:r>
              <w:rPr>
                <w:rFonts w:asciiTheme="minorEastAsia" w:hAnsiTheme="minorEastAsia"/>
              </w:rPr>
              <w:t>指示灯</w:t>
            </w:r>
          </w:p>
        </w:tc>
        <w:tc>
          <w:tcPr>
            <w:tcW w:w="3118" w:type="dxa"/>
          </w:tcPr>
          <w:p w14:paraId="10F28705" w14:textId="77777777" w:rsidR="0076630D" w:rsidRDefault="00D7272D">
            <w:pPr>
              <w:pStyle w:val="12"/>
              <w:ind w:firstLineChars="0" w:firstLine="0"/>
              <w:rPr>
                <w:rFonts w:asciiTheme="minorEastAsia" w:hAnsiTheme="minorEastAsia"/>
              </w:rPr>
            </w:pPr>
            <w:r>
              <w:rPr>
                <w:rFonts w:asciiTheme="minorEastAsia" w:hAnsiTheme="minorEastAsia" w:hint="eastAsia"/>
              </w:rPr>
              <w:t>Off</w:t>
            </w:r>
          </w:p>
        </w:tc>
        <w:tc>
          <w:tcPr>
            <w:tcW w:w="3056" w:type="dxa"/>
          </w:tcPr>
          <w:p w14:paraId="43328423"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未运行</w:t>
            </w:r>
          </w:p>
        </w:tc>
      </w:tr>
      <w:tr w:rsidR="0076630D" w14:paraId="18FC5725" w14:textId="77777777">
        <w:tc>
          <w:tcPr>
            <w:tcW w:w="2122" w:type="dxa"/>
            <w:vMerge/>
          </w:tcPr>
          <w:p w14:paraId="2A20583C" w14:textId="77777777" w:rsidR="0076630D" w:rsidRDefault="0076630D">
            <w:pPr>
              <w:pStyle w:val="12"/>
              <w:spacing w:line="1440" w:lineRule="auto"/>
              <w:ind w:firstLineChars="0" w:firstLine="0"/>
              <w:rPr>
                <w:rFonts w:asciiTheme="minorEastAsia" w:hAnsiTheme="minorEastAsia"/>
              </w:rPr>
            </w:pPr>
          </w:p>
        </w:tc>
        <w:tc>
          <w:tcPr>
            <w:tcW w:w="3118" w:type="dxa"/>
          </w:tcPr>
          <w:p w14:paraId="35E5BAE2" w14:textId="77777777" w:rsidR="0076630D" w:rsidRDefault="00D7272D">
            <w:pPr>
              <w:pStyle w:val="12"/>
              <w:ind w:firstLineChars="0" w:firstLine="0"/>
              <w:rPr>
                <w:rFonts w:asciiTheme="minorEastAsia" w:hAnsiTheme="minorEastAsia"/>
                <w:color w:val="00B050"/>
              </w:rPr>
            </w:pPr>
            <w:r>
              <w:rPr>
                <w:rFonts w:asciiTheme="minorEastAsia" w:hAnsiTheme="minorEastAsia" w:hint="eastAsia"/>
                <w:color w:val="00B050"/>
              </w:rPr>
              <w:t>绿色</w:t>
            </w:r>
            <w:r>
              <w:rPr>
                <w:rFonts w:asciiTheme="minorEastAsia" w:hAnsiTheme="minorEastAsia"/>
                <w:color w:val="00B050"/>
              </w:rPr>
              <w:t>常亮</w:t>
            </w:r>
          </w:p>
        </w:tc>
        <w:tc>
          <w:tcPr>
            <w:tcW w:w="3056" w:type="dxa"/>
          </w:tcPr>
          <w:p w14:paraId="493F35B6"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正常运行</w:t>
            </w:r>
          </w:p>
        </w:tc>
      </w:tr>
      <w:tr w:rsidR="0076630D" w14:paraId="656A46F2" w14:textId="77777777">
        <w:tc>
          <w:tcPr>
            <w:tcW w:w="2122" w:type="dxa"/>
            <w:vMerge/>
          </w:tcPr>
          <w:p w14:paraId="23A7D99F" w14:textId="77777777" w:rsidR="0076630D" w:rsidRDefault="0076630D">
            <w:pPr>
              <w:pStyle w:val="12"/>
              <w:ind w:firstLineChars="0" w:firstLine="0"/>
              <w:rPr>
                <w:rFonts w:asciiTheme="minorEastAsia" w:hAnsiTheme="minorEastAsia"/>
              </w:rPr>
            </w:pPr>
          </w:p>
        </w:tc>
        <w:tc>
          <w:tcPr>
            <w:tcW w:w="3118" w:type="dxa"/>
          </w:tcPr>
          <w:p w14:paraId="79545E8F" w14:textId="77777777" w:rsidR="0076630D" w:rsidRDefault="00D7272D">
            <w:pPr>
              <w:pStyle w:val="12"/>
              <w:ind w:firstLineChars="0" w:firstLine="0"/>
              <w:rPr>
                <w:rFonts w:asciiTheme="minorEastAsia" w:hAnsiTheme="minorEastAsia"/>
                <w:color w:val="FF0000"/>
              </w:rPr>
            </w:pPr>
            <w:r>
              <w:rPr>
                <w:rFonts w:asciiTheme="minorEastAsia" w:hAnsiTheme="minorEastAsia" w:hint="eastAsia"/>
                <w:color w:val="FF0000"/>
              </w:rPr>
              <w:t>红色</w:t>
            </w:r>
            <w:r>
              <w:rPr>
                <w:rFonts w:asciiTheme="minorEastAsia" w:hAnsiTheme="minorEastAsia"/>
                <w:color w:val="FF0000"/>
              </w:rPr>
              <w:t>常亮</w:t>
            </w:r>
          </w:p>
        </w:tc>
        <w:tc>
          <w:tcPr>
            <w:tcW w:w="3056" w:type="dxa"/>
          </w:tcPr>
          <w:p w14:paraId="34BC7DD3"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风扇硬件</w:t>
            </w:r>
            <w:r>
              <w:rPr>
                <w:rFonts w:asciiTheme="minorEastAsia" w:hAnsiTheme="minorEastAsia"/>
              </w:rPr>
              <w:t>故障，需要更换</w:t>
            </w:r>
          </w:p>
          <w:p w14:paraId="3E33D474"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相关告警</w:t>
            </w:r>
            <w:r>
              <w:rPr>
                <w:rFonts w:asciiTheme="minorEastAsia" w:hAnsiTheme="minorEastAsia"/>
              </w:rPr>
              <w:t>，包括高温告警、风扇模组</w:t>
            </w:r>
            <w:r>
              <w:rPr>
                <w:rFonts w:asciiTheme="minorEastAsia" w:hAnsiTheme="minorEastAsia" w:hint="eastAsia"/>
              </w:rPr>
              <w:t>短路</w:t>
            </w:r>
            <w:r>
              <w:rPr>
                <w:rFonts w:asciiTheme="minorEastAsia" w:hAnsiTheme="minorEastAsia"/>
              </w:rPr>
              <w:t>、堵转和风扇本身故障等</w:t>
            </w:r>
            <w:r>
              <w:rPr>
                <w:rFonts w:asciiTheme="minorEastAsia" w:hAnsiTheme="minorEastAsia" w:hint="eastAsia"/>
              </w:rPr>
              <w:t>；同时，</w:t>
            </w:r>
            <w:r>
              <w:rPr>
                <w:rFonts w:asciiTheme="minorEastAsia" w:hAnsiTheme="minorEastAsia"/>
              </w:rPr>
              <w:t>蜂鸣器响（</w:t>
            </w:r>
            <w:r>
              <w:rPr>
                <w:rFonts w:asciiTheme="minorEastAsia" w:hAnsiTheme="minorEastAsia" w:hint="eastAsia"/>
              </w:rPr>
              <w:t>若</w:t>
            </w:r>
            <w:r>
              <w:rPr>
                <w:rFonts w:asciiTheme="minorEastAsia" w:hAnsiTheme="minorEastAsia"/>
              </w:rPr>
              <w:t>有的话）风扇模组</w:t>
            </w:r>
            <w:r>
              <w:rPr>
                <w:rFonts w:asciiTheme="minorEastAsia" w:hAnsiTheme="minorEastAsia" w:hint="eastAsia"/>
              </w:rPr>
              <w:t>短路</w:t>
            </w:r>
            <w:r>
              <w:rPr>
                <w:rFonts w:asciiTheme="minorEastAsia" w:hAnsiTheme="minorEastAsia"/>
              </w:rPr>
              <w:t>、堵转和风扇本身故障等</w:t>
            </w:r>
          </w:p>
        </w:tc>
      </w:tr>
    </w:tbl>
    <w:p w14:paraId="3930A5D4" w14:textId="77777777" w:rsidR="0076630D" w:rsidRDefault="0076630D">
      <w:pPr>
        <w:widowControl/>
        <w:jc w:val="left"/>
        <w:rPr>
          <w:rFonts w:ascii="微软雅黑" w:eastAsia="微软雅黑" w:hAnsi="微软雅黑"/>
        </w:rPr>
      </w:pPr>
    </w:p>
    <w:p w14:paraId="1A568FC8" w14:textId="1C823C43" w:rsidR="0076630D" w:rsidRDefault="00D7272D">
      <w:pPr>
        <w:pStyle w:val="1"/>
        <w:rPr>
          <w:rFonts w:ascii="微软雅黑" w:eastAsia="微软雅黑" w:hAnsi="微软雅黑"/>
        </w:rPr>
      </w:pPr>
      <w:bookmarkStart w:id="523" w:name="_电源/Power_Supply(FP1D)_【待补充】"/>
      <w:bookmarkStart w:id="524" w:name="_Toc149138904"/>
      <w:bookmarkEnd w:id="523"/>
      <w:r>
        <w:rPr>
          <w:rFonts w:ascii="微软雅黑" w:eastAsia="微软雅黑" w:hAnsi="微软雅黑" w:hint="eastAsia"/>
        </w:rPr>
        <w:t>电源/</w:t>
      </w:r>
      <w:r>
        <w:rPr>
          <w:rFonts w:ascii="微软雅黑" w:eastAsia="微软雅黑" w:hAnsi="微软雅黑"/>
        </w:rPr>
        <w:t>Power Supply</w:t>
      </w:r>
      <w:r>
        <w:rPr>
          <w:rFonts w:ascii="微软雅黑" w:eastAsia="微软雅黑" w:hAnsi="微软雅黑"/>
          <w:color w:val="EEECE1" w:themeColor="background2"/>
          <w:highlight w:val="blue"/>
        </w:rPr>
        <w:t>(FP1D)</w:t>
      </w:r>
      <w:bookmarkEnd w:id="524"/>
    </w:p>
    <w:p w14:paraId="05D6B65D"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hint="eastAsia"/>
        </w:rPr>
        <w:t>GWN</w:t>
      </w:r>
      <w:r>
        <w:rPr>
          <w:rFonts w:ascii="微软雅黑" w:eastAsia="微软雅黑" w:hAnsi="微软雅黑"/>
        </w:rPr>
        <w:t>7813/13P/23P/31</w:t>
      </w:r>
      <w:r>
        <w:rPr>
          <w:rFonts w:ascii="微软雅黑" w:eastAsia="微软雅黑" w:hAnsi="微软雅黑" w:hint="eastAsia"/>
        </w:rPr>
        <w:t>/</w:t>
      </w:r>
      <w:r>
        <w:rPr>
          <w:rFonts w:ascii="微软雅黑" w:eastAsia="微软雅黑" w:hAnsi="微软雅黑"/>
        </w:rPr>
        <w:t>32</w:t>
      </w:r>
      <w:r>
        <w:rPr>
          <w:rFonts w:ascii="微软雅黑" w:eastAsia="微软雅黑" w:hAnsi="微软雅黑" w:hint="eastAsia"/>
        </w:rPr>
        <w:t>支持</w:t>
      </w:r>
      <w:r>
        <w:rPr>
          <w:rFonts w:ascii="微软雅黑" w:eastAsia="微软雅黑" w:hAnsi="微软雅黑"/>
        </w:rPr>
        <w:t>备用外置</w:t>
      </w:r>
      <w:r>
        <w:rPr>
          <w:rFonts w:ascii="微软雅黑" w:eastAsia="微软雅黑" w:hAnsi="微软雅黑" w:hint="eastAsia"/>
        </w:rPr>
        <w:t>冗余</w:t>
      </w:r>
      <w:r>
        <w:rPr>
          <w:rFonts w:ascii="微软雅黑" w:eastAsia="微软雅黑" w:hAnsi="微软雅黑"/>
        </w:rPr>
        <w:t>电源</w:t>
      </w:r>
      <w:r>
        <w:rPr>
          <w:rFonts w:ascii="微软雅黑" w:eastAsia="微软雅黑" w:hAnsi="微软雅黑" w:hint="eastAsia"/>
        </w:rPr>
        <w:t>，</w:t>
      </w:r>
      <w:r>
        <w:rPr>
          <w:rFonts w:ascii="微软雅黑" w:eastAsia="微软雅黑" w:hAnsi="微软雅黑"/>
        </w:rPr>
        <w:t>用RPS</w:t>
      </w:r>
      <w:r>
        <w:rPr>
          <w:rFonts w:ascii="微软雅黑" w:eastAsia="微软雅黑" w:hAnsi="微软雅黑" w:hint="eastAsia"/>
        </w:rPr>
        <w:t>标识，</w:t>
      </w:r>
      <w:r>
        <w:rPr>
          <w:rFonts w:ascii="微软雅黑" w:eastAsia="微软雅黑" w:hAnsi="微软雅黑"/>
        </w:rPr>
        <w:t>内置主电源用PWR表示</w:t>
      </w:r>
      <w:r>
        <w:rPr>
          <w:rFonts w:ascii="微软雅黑" w:eastAsia="微软雅黑" w:hAnsi="微软雅黑" w:hint="eastAsia"/>
        </w:rPr>
        <w:t>；</w:t>
      </w:r>
    </w:p>
    <w:p w14:paraId="191EC4EF" w14:textId="6C00D3D3" w:rsidR="0076630D" w:rsidRDefault="00D7272D">
      <w:pPr>
        <w:widowControl/>
        <w:ind w:firstLineChars="200" w:firstLine="420"/>
        <w:jc w:val="left"/>
        <w:rPr>
          <w:rFonts w:ascii="微软雅黑" w:eastAsia="微软雅黑" w:hAnsi="微软雅黑"/>
        </w:rPr>
      </w:pPr>
      <w:r>
        <w:rPr>
          <w:rFonts w:ascii="微软雅黑" w:eastAsia="微软雅黑" w:hAnsi="微软雅黑"/>
        </w:rPr>
        <w:t>GWN7816/16P</w:t>
      </w:r>
      <w:r>
        <w:rPr>
          <w:rFonts w:ascii="微软雅黑" w:eastAsia="微软雅黑" w:hAnsi="微软雅黑" w:hint="eastAsia"/>
        </w:rPr>
        <w:t>支持</w:t>
      </w:r>
      <w:r>
        <w:rPr>
          <w:rFonts w:ascii="微软雅黑" w:eastAsia="微软雅黑" w:hAnsi="微软雅黑"/>
        </w:rPr>
        <w:t>双电源</w:t>
      </w:r>
      <w:r>
        <w:rPr>
          <w:rFonts w:ascii="微软雅黑" w:eastAsia="微软雅黑" w:hAnsi="微软雅黑" w:hint="eastAsia"/>
        </w:rPr>
        <w:t>，</w:t>
      </w:r>
      <w:r>
        <w:rPr>
          <w:rFonts w:ascii="微软雅黑" w:eastAsia="微软雅黑" w:hAnsi="微软雅黑"/>
        </w:rPr>
        <w:t>用PSU1/PSU2</w:t>
      </w:r>
      <w:r>
        <w:rPr>
          <w:rFonts w:ascii="微软雅黑" w:eastAsia="微软雅黑" w:hAnsi="微软雅黑" w:hint="eastAsia"/>
        </w:rPr>
        <w:t>表示，</w:t>
      </w:r>
      <w:r>
        <w:rPr>
          <w:rFonts w:ascii="微软雅黑" w:eastAsia="微软雅黑" w:hAnsi="微软雅黑"/>
        </w:rPr>
        <w:t>PSU2</w:t>
      </w:r>
      <w:r>
        <w:rPr>
          <w:rFonts w:ascii="微软雅黑" w:eastAsia="微软雅黑" w:hAnsi="微软雅黑" w:hint="eastAsia"/>
        </w:rPr>
        <w:t>内置</w:t>
      </w:r>
      <w:r w:rsidR="00FC6BC6">
        <w:rPr>
          <w:rFonts w:ascii="微软雅黑" w:eastAsia="微软雅黑" w:hAnsi="微软雅黑" w:hint="eastAsia"/>
        </w:rPr>
        <w:t>热插拔</w:t>
      </w:r>
      <w:r>
        <w:rPr>
          <w:rFonts w:ascii="微软雅黑" w:eastAsia="微软雅黑" w:hAnsi="微软雅黑" w:hint="eastAsia"/>
        </w:rPr>
        <w:t>且选配。</w:t>
      </w:r>
    </w:p>
    <w:p w14:paraId="4C75D2AD" w14:textId="0CBE43A4" w:rsidR="0076630D" w:rsidRDefault="00D7272D">
      <w:pPr>
        <w:widowControl/>
        <w:ind w:firstLineChars="200" w:firstLine="420"/>
        <w:jc w:val="left"/>
        <w:rPr>
          <w:rFonts w:ascii="微软雅黑" w:eastAsia="微软雅黑" w:hAnsi="微软雅黑"/>
        </w:rPr>
      </w:pPr>
      <w:r>
        <w:rPr>
          <w:rFonts w:ascii="微软雅黑" w:eastAsia="微软雅黑" w:hAnsi="微软雅黑" w:hint="eastAsia"/>
        </w:rPr>
        <w:t>电源指示灯：78</w:t>
      </w:r>
      <w:r w:rsidR="00757BC7">
        <w:rPr>
          <w:rFonts w:ascii="微软雅黑" w:eastAsia="微软雅黑" w:hAnsi="微软雅黑"/>
        </w:rPr>
        <w:t>13</w:t>
      </w:r>
      <w:r w:rsidR="00757BC7">
        <w:rPr>
          <w:rFonts w:ascii="微软雅黑" w:eastAsia="微软雅黑" w:hAnsi="微软雅黑" w:hint="eastAsia"/>
        </w:rPr>
        <w:t>/13</w:t>
      </w:r>
      <w:r w:rsidR="00757BC7">
        <w:rPr>
          <w:rFonts w:ascii="微软雅黑" w:eastAsia="微软雅黑" w:hAnsi="微软雅黑"/>
        </w:rPr>
        <w:t>P/</w:t>
      </w:r>
      <w:r>
        <w:rPr>
          <w:rFonts w:ascii="微软雅黑" w:eastAsia="微软雅黑" w:hAnsi="微软雅黑" w:hint="eastAsia"/>
        </w:rPr>
        <w:t>32</w:t>
      </w:r>
      <w:r w:rsidR="00757BC7">
        <w:rPr>
          <w:rFonts w:ascii="微软雅黑" w:eastAsia="微软雅黑" w:hAnsi="微软雅黑"/>
        </w:rPr>
        <w:t>/31</w:t>
      </w:r>
      <w:r w:rsidR="00757BC7">
        <w:rPr>
          <w:rFonts w:ascii="微软雅黑" w:eastAsia="微软雅黑" w:hAnsi="微软雅黑" w:hint="eastAsia"/>
        </w:rPr>
        <w:t>/23</w:t>
      </w:r>
      <w:r w:rsidR="00757BC7">
        <w:rPr>
          <w:rFonts w:ascii="微软雅黑" w:eastAsia="微软雅黑" w:hAnsi="微软雅黑"/>
        </w:rPr>
        <w:t>P</w:t>
      </w:r>
      <w:r w:rsidR="00EB2F5F">
        <w:rPr>
          <w:rFonts w:ascii="微软雅黑" w:eastAsia="微软雅黑" w:hAnsi="微软雅黑"/>
        </w:rPr>
        <w:t>/16/16P</w:t>
      </w:r>
      <w:r>
        <w:rPr>
          <w:rFonts w:ascii="微软雅黑" w:eastAsia="微软雅黑" w:hAnsi="微软雅黑" w:hint="eastAsia"/>
        </w:rPr>
        <w:t xml:space="preserve"> 红</w:t>
      </w:r>
      <w:r>
        <w:rPr>
          <w:rFonts w:ascii="微软雅黑" w:eastAsia="微软雅黑" w:hAnsi="微软雅黑"/>
        </w:rPr>
        <w:t>&amp;绿</w:t>
      </w:r>
    </w:p>
    <w:p w14:paraId="6A97B3D8" w14:textId="77777777" w:rsidR="0076630D" w:rsidRDefault="0076630D">
      <w:pPr>
        <w:widowControl/>
        <w:ind w:firstLineChars="200" w:firstLine="420"/>
        <w:jc w:val="left"/>
        <w:rPr>
          <w:rFonts w:ascii="微软雅黑" w:eastAsia="微软雅黑" w:hAnsi="微软雅黑"/>
        </w:rPr>
      </w:pPr>
    </w:p>
    <w:p w14:paraId="58DB447A" w14:textId="2DC7501C" w:rsidR="0076630D" w:rsidRDefault="00D7272D">
      <w:pPr>
        <w:widowControl/>
        <w:ind w:firstLineChars="200" w:firstLine="420"/>
        <w:jc w:val="left"/>
        <w:rPr>
          <w:rFonts w:ascii="微软雅黑" w:eastAsia="微软雅黑" w:hAnsi="微软雅黑"/>
          <w:b/>
        </w:rPr>
      </w:pPr>
      <w:r>
        <w:rPr>
          <w:rFonts w:ascii="微软雅黑" w:eastAsia="微软雅黑" w:hAnsi="微软雅黑" w:hint="eastAsia"/>
          <w:b/>
        </w:rPr>
        <w:t>（一）GWN7813P</w:t>
      </w:r>
      <w:r w:rsidR="00757BC7">
        <w:rPr>
          <w:rFonts w:ascii="微软雅黑" w:eastAsia="微软雅黑" w:hAnsi="微软雅黑" w:hint="eastAsia"/>
          <w:b/>
        </w:rPr>
        <w:t>/</w:t>
      </w:r>
      <w:r w:rsidR="00757BC7">
        <w:rPr>
          <w:rFonts w:ascii="微软雅黑" w:eastAsia="微软雅黑" w:hAnsi="微软雅黑"/>
          <w:b/>
        </w:rPr>
        <w:t>23P</w:t>
      </w:r>
      <w:r>
        <w:rPr>
          <w:rFonts w:ascii="微软雅黑" w:eastAsia="微软雅黑" w:hAnsi="微软雅黑"/>
          <w:b/>
        </w:rPr>
        <w:t>的RPS电源</w:t>
      </w:r>
    </w:p>
    <w:p w14:paraId="6EDEE272"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hint="eastAsia"/>
        </w:rPr>
        <w:t>1.</w:t>
      </w:r>
      <w:r>
        <w:rPr>
          <w:rFonts w:ascii="微软雅黑" w:eastAsia="微软雅黑" w:hAnsi="微软雅黑"/>
        </w:rPr>
        <w:t xml:space="preserve"> </w:t>
      </w:r>
      <w:r>
        <w:rPr>
          <w:rFonts w:ascii="微软雅黑" w:eastAsia="微软雅黑" w:hAnsi="微软雅黑" w:hint="eastAsia"/>
        </w:rPr>
        <w:t>默认</w:t>
      </w:r>
      <w:r>
        <w:rPr>
          <w:rFonts w:ascii="微软雅黑" w:eastAsia="微软雅黑" w:hAnsi="微软雅黑"/>
        </w:rPr>
        <w:t>只支持一个内置电源，支持用户外置一个RPS电源</w:t>
      </w:r>
      <w:r>
        <w:rPr>
          <w:rFonts w:ascii="微软雅黑" w:eastAsia="微软雅黑" w:hAnsi="微软雅黑" w:hint="eastAsia"/>
        </w:rPr>
        <w:t>应急</w:t>
      </w:r>
      <w:r>
        <w:rPr>
          <w:rFonts w:ascii="微软雅黑" w:eastAsia="微软雅黑" w:hAnsi="微软雅黑"/>
        </w:rPr>
        <w:t>使用。</w:t>
      </w:r>
    </w:p>
    <w:p w14:paraId="77A21F5B"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hint="eastAsia"/>
        </w:rPr>
        <w:t>2.</w:t>
      </w:r>
      <w:r>
        <w:rPr>
          <w:rFonts w:ascii="微软雅黑" w:eastAsia="微软雅黑" w:hAnsi="微软雅黑"/>
        </w:rPr>
        <w:t xml:space="preserve"> </w:t>
      </w:r>
      <w:r>
        <w:rPr>
          <w:rFonts w:ascii="微软雅黑" w:eastAsia="微软雅黑" w:hAnsi="微软雅黑" w:hint="eastAsia"/>
        </w:rPr>
        <w:t>内置电源使用13</w:t>
      </w:r>
      <w:r>
        <w:rPr>
          <w:rFonts w:ascii="微软雅黑" w:eastAsia="微软雅黑" w:hAnsi="微软雅黑"/>
        </w:rPr>
        <w:t>V进行系统供电，</w:t>
      </w:r>
      <w:r>
        <w:rPr>
          <w:rFonts w:ascii="微软雅黑" w:eastAsia="微软雅黑" w:hAnsi="微软雅黑" w:hint="eastAsia"/>
        </w:rPr>
        <w:t>56</w:t>
      </w:r>
      <w:r>
        <w:rPr>
          <w:rFonts w:ascii="微软雅黑" w:eastAsia="微软雅黑" w:hAnsi="微软雅黑"/>
        </w:rPr>
        <w:t>V</w:t>
      </w:r>
      <w:r>
        <w:rPr>
          <w:rFonts w:ascii="微软雅黑" w:eastAsia="微软雅黑" w:hAnsi="微软雅黑" w:hint="eastAsia"/>
        </w:rPr>
        <w:t>（360</w:t>
      </w:r>
      <w:r>
        <w:rPr>
          <w:rFonts w:ascii="微软雅黑" w:eastAsia="微软雅黑" w:hAnsi="微软雅黑"/>
        </w:rPr>
        <w:t>W</w:t>
      </w:r>
      <w:r>
        <w:rPr>
          <w:rFonts w:ascii="微软雅黑" w:eastAsia="微软雅黑" w:hAnsi="微软雅黑" w:hint="eastAsia"/>
        </w:rPr>
        <w:t>）</w:t>
      </w:r>
      <w:r>
        <w:rPr>
          <w:rFonts w:ascii="微软雅黑" w:eastAsia="微软雅黑" w:hAnsi="微软雅黑"/>
        </w:rPr>
        <w:t>进行PSE供电</w:t>
      </w:r>
      <w:r>
        <w:rPr>
          <w:rFonts w:ascii="微软雅黑" w:eastAsia="微软雅黑" w:hAnsi="微软雅黑" w:hint="eastAsia"/>
        </w:rPr>
        <w:t>；</w:t>
      </w:r>
      <w:r>
        <w:rPr>
          <w:rFonts w:ascii="微软雅黑" w:eastAsia="微软雅黑" w:hAnsi="微软雅黑"/>
        </w:rPr>
        <w:t>RPS电源使用</w:t>
      </w:r>
      <w:r>
        <w:rPr>
          <w:rFonts w:ascii="微软雅黑" w:eastAsia="微软雅黑" w:hAnsi="微软雅黑" w:hint="eastAsia"/>
        </w:rPr>
        <w:t>12</w:t>
      </w:r>
      <w:r>
        <w:rPr>
          <w:rFonts w:ascii="微软雅黑" w:eastAsia="微软雅黑" w:hAnsi="微软雅黑"/>
        </w:rPr>
        <w:t>V进行系统供电，</w:t>
      </w:r>
      <w:r>
        <w:rPr>
          <w:rFonts w:ascii="微软雅黑" w:eastAsia="微软雅黑" w:hAnsi="微软雅黑" w:hint="eastAsia"/>
        </w:rPr>
        <w:t>54</w:t>
      </w:r>
      <w:r>
        <w:rPr>
          <w:rFonts w:ascii="微软雅黑" w:eastAsia="微软雅黑" w:hAnsi="微软雅黑"/>
        </w:rPr>
        <w:t>V</w:t>
      </w:r>
      <w:r>
        <w:rPr>
          <w:rFonts w:ascii="微软雅黑" w:eastAsia="微软雅黑" w:hAnsi="微软雅黑" w:hint="eastAsia"/>
        </w:rPr>
        <w:t>（240</w:t>
      </w:r>
      <w:r>
        <w:rPr>
          <w:rFonts w:ascii="微软雅黑" w:eastAsia="微软雅黑" w:hAnsi="微软雅黑"/>
        </w:rPr>
        <w:t>W</w:t>
      </w:r>
      <w:r>
        <w:rPr>
          <w:rFonts w:ascii="微软雅黑" w:eastAsia="微软雅黑" w:hAnsi="微软雅黑" w:hint="eastAsia"/>
        </w:rPr>
        <w:t>）</w:t>
      </w:r>
      <w:r>
        <w:rPr>
          <w:rFonts w:ascii="微软雅黑" w:eastAsia="微软雅黑" w:hAnsi="微软雅黑"/>
        </w:rPr>
        <w:t>进行PSE供电。</w:t>
      </w:r>
      <w:r>
        <w:rPr>
          <w:rFonts w:ascii="微软雅黑" w:eastAsia="微软雅黑" w:hAnsi="微软雅黑" w:hint="eastAsia"/>
        </w:rPr>
        <w:t>当2个</w:t>
      </w:r>
      <w:r>
        <w:rPr>
          <w:rFonts w:ascii="微软雅黑" w:eastAsia="微软雅黑" w:hAnsi="微软雅黑"/>
        </w:rPr>
        <w:t>电源同时接入时，默认使用内置电源，当内置电源故障，</w:t>
      </w:r>
      <w:r>
        <w:rPr>
          <w:rFonts w:ascii="微软雅黑" w:eastAsia="微软雅黑" w:hAnsi="微软雅黑" w:hint="eastAsia"/>
        </w:rPr>
        <w:t>系统自动切换至RPS</w:t>
      </w:r>
      <w:r>
        <w:rPr>
          <w:rFonts w:ascii="微软雅黑" w:eastAsia="微软雅黑" w:hAnsi="微软雅黑"/>
        </w:rPr>
        <w:t>备用电源使用</w:t>
      </w:r>
      <w:r>
        <w:rPr>
          <w:rFonts w:ascii="微软雅黑" w:eastAsia="微软雅黑" w:hAnsi="微软雅黑" w:hint="eastAsia"/>
        </w:rPr>
        <w:t>。</w:t>
      </w:r>
    </w:p>
    <w:p w14:paraId="2199CE49" w14:textId="22E7EB6B" w:rsidR="0076630D" w:rsidRDefault="00D7272D">
      <w:pPr>
        <w:widowControl/>
        <w:ind w:firstLineChars="200" w:firstLine="420"/>
        <w:jc w:val="left"/>
        <w:rPr>
          <w:rFonts w:ascii="微软雅黑" w:eastAsia="微软雅黑" w:hAnsi="微软雅黑"/>
        </w:rPr>
      </w:pPr>
      <w:r>
        <w:rPr>
          <w:rFonts w:ascii="微软雅黑" w:eastAsia="微软雅黑" w:hAnsi="微软雅黑"/>
        </w:rPr>
        <w:t xml:space="preserve">3. </w:t>
      </w:r>
      <w:r>
        <w:rPr>
          <w:rFonts w:ascii="微软雅黑" w:eastAsia="微软雅黑" w:hAnsi="微软雅黑" w:hint="eastAsia"/>
        </w:rPr>
        <w:t>内置电源</w:t>
      </w:r>
      <w:r>
        <w:rPr>
          <w:rFonts w:ascii="微软雅黑" w:eastAsia="微软雅黑" w:hAnsi="微软雅黑"/>
        </w:rPr>
        <w:t>使用</w:t>
      </w:r>
      <w:r w:rsidR="00071518">
        <w:rPr>
          <w:rFonts w:ascii="微软雅黑" w:eastAsia="微软雅黑" w:hAnsi="微软雅黑"/>
        </w:rPr>
        <w:t>PWR</w:t>
      </w:r>
      <w:r>
        <w:rPr>
          <w:rFonts w:ascii="微软雅黑" w:eastAsia="微软雅黑" w:hAnsi="微软雅黑"/>
        </w:rPr>
        <w:t>指示灯，RPS电源使用RPS指示灯，</w:t>
      </w:r>
      <w:r>
        <w:rPr>
          <w:rFonts w:ascii="微软雅黑" w:eastAsia="微软雅黑" w:hAnsi="微软雅黑" w:hint="eastAsia"/>
        </w:rPr>
        <w:t>均为</w:t>
      </w:r>
      <w:r>
        <w:rPr>
          <w:rFonts w:ascii="微软雅黑" w:eastAsia="微软雅黑" w:hAnsi="微软雅黑"/>
        </w:rPr>
        <w:t>双色</w:t>
      </w:r>
      <w:r>
        <w:rPr>
          <w:rFonts w:ascii="微软雅黑" w:eastAsia="微软雅黑" w:hAnsi="微软雅黑" w:hint="eastAsia"/>
        </w:rPr>
        <w:t>灯，</w:t>
      </w:r>
      <w:r>
        <w:rPr>
          <w:rFonts w:ascii="微软雅黑" w:eastAsia="微软雅黑" w:hAnsi="微软雅黑"/>
        </w:rPr>
        <w:t>仅表示系统供电状态。</w:t>
      </w:r>
    </w:p>
    <w:tbl>
      <w:tblPr>
        <w:tblStyle w:val="ac"/>
        <w:tblW w:w="0" w:type="auto"/>
        <w:tblLayout w:type="fixed"/>
        <w:tblLook w:val="04A0" w:firstRow="1" w:lastRow="0" w:firstColumn="1" w:lastColumn="0" w:noHBand="0" w:noVBand="1"/>
      </w:tblPr>
      <w:tblGrid>
        <w:gridCol w:w="1696"/>
        <w:gridCol w:w="1957"/>
        <w:gridCol w:w="2158"/>
        <w:gridCol w:w="2485"/>
      </w:tblGrid>
      <w:tr w:rsidR="0076630D" w14:paraId="09468A58" w14:textId="77777777">
        <w:tc>
          <w:tcPr>
            <w:tcW w:w="1696" w:type="dxa"/>
            <w:vMerge w:val="restart"/>
          </w:tcPr>
          <w:p w14:paraId="248B9379" w14:textId="11E63FF9" w:rsidR="00757BC7" w:rsidRDefault="00D7272D">
            <w:pPr>
              <w:pStyle w:val="12"/>
              <w:ind w:firstLineChars="0" w:firstLine="0"/>
              <w:rPr>
                <w:rFonts w:asciiTheme="minorEastAsia" w:hAnsiTheme="minorEastAsia"/>
              </w:rPr>
            </w:pPr>
            <w:r>
              <w:rPr>
                <w:rFonts w:asciiTheme="minorEastAsia" w:hAnsiTheme="minorEastAsia" w:hint="eastAsia"/>
              </w:rPr>
              <w:t>GWN</w:t>
            </w:r>
            <w:r>
              <w:rPr>
                <w:rFonts w:asciiTheme="minorEastAsia" w:hAnsiTheme="minorEastAsia"/>
              </w:rPr>
              <w:t>78</w:t>
            </w:r>
            <w:r>
              <w:rPr>
                <w:rFonts w:asciiTheme="minorEastAsia" w:hAnsiTheme="minorEastAsia" w:hint="eastAsia"/>
              </w:rPr>
              <w:t>13</w:t>
            </w:r>
            <w:r>
              <w:rPr>
                <w:rFonts w:asciiTheme="minorEastAsia" w:hAnsiTheme="minorEastAsia"/>
              </w:rPr>
              <w:t>P</w:t>
            </w:r>
            <w:r w:rsidR="00757BC7">
              <w:rPr>
                <w:rFonts w:asciiTheme="minorEastAsia" w:hAnsiTheme="minorEastAsia"/>
              </w:rPr>
              <w:t>/23P</w:t>
            </w:r>
          </w:p>
        </w:tc>
        <w:tc>
          <w:tcPr>
            <w:tcW w:w="1957" w:type="dxa"/>
            <w:vMerge w:val="restart"/>
          </w:tcPr>
          <w:p w14:paraId="19A55157" w14:textId="77777777" w:rsidR="0076630D" w:rsidRDefault="00D7272D">
            <w:pPr>
              <w:pStyle w:val="12"/>
              <w:ind w:firstLineChars="0" w:firstLine="0"/>
              <w:rPr>
                <w:rFonts w:asciiTheme="minorEastAsia" w:hAnsiTheme="minorEastAsia"/>
              </w:rPr>
            </w:pPr>
            <w:r>
              <w:rPr>
                <w:rFonts w:asciiTheme="minorEastAsia" w:hAnsiTheme="minorEastAsia"/>
              </w:rPr>
              <w:t>PWR/RPS</w:t>
            </w:r>
            <w:r>
              <w:rPr>
                <w:rFonts w:asciiTheme="minorEastAsia" w:hAnsiTheme="minorEastAsia" w:hint="eastAsia"/>
              </w:rPr>
              <w:t>电源指示灯</w:t>
            </w:r>
            <w:r>
              <w:rPr>
                <w:rFonts w:asciiTheme="minorEastAsia" w:hAnsiTheme="minorEastAsia"/>
              </w:rPr>
              <w:t>（</w:t>
            </w:r>
            <w:r>
              <w:rPr>
                <w:rFonts w:asciiTheme="minorEastAsia" w:hAnsiTheme="minorEastAsia" w:hint="eastAsia"/>
              </w:rPr>
              <w:t>双色灯</w:t>
            </w:r>
            <w:r>
              <w:rPr>
                <w:rFonts w:asciiTheme="minorEastAsia" w:hAnsiTheme="minorEastAsia"/>
              </w:rPr>
              <w:t>）</w:t>
            </w:r>
          </w:p>
        </w:tc>
        <w:tc>
          <w:tcPr>
            <w:tcW w:w="2158" w:type="dxa"/>
          </w:tcPr>
          <w:p w14:paraId="762E3BE9" w14:textId="77777777" w:rsidR="0076630D" w:rsidRDefault="00D7272D">
            <w:pPr>
              <w:pStyle w:val="12"/>
              <w:ind w:firstLineChars="0" w:firstLine="0"/>
              <w:rPr>
                <w:rFonts w:asciiTheme="minorEastAsia" w:hAnsiTheme="minorEastAsia"/>
                <w:color w:val="FFC000"/>
              </w:rPr>
            </w:pPr>
            <w:r>
              <w:rPr>
                <w:rFonts w:asciiTheme="minorEastAsia" w:hAnsiTheme="minorEastAsia" w:hint="eastAsia"/>
              </w:rPr>
              <w:t>Off</w:t>
            </w:r>
          </w:p>
        </w:tc>
        <w:tc>
          <w:tcPr>
            <w:tcW w:w="2485" w:type="dxa"/>
          </w:tcPr>
          <w:p w14:paraId="66BD5A85"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电源未使用/故障</w:t>
            </w:r>
          </w:p>
        </w:tc>
      </w:tr>
      <w:tr w:rsidR="0076630D" w14:paraId="690F49B7" w14:textId="77777777">
        <w:tc>
          <w:tcPr>
            <w:tcW w:w="1696" w:type="dxa"/>
            <w:vMerge/>
          </w:tcPr>
          <w:p w14:paraId="72360644" w14:textId="77777777" w:rsidR="0076630D" w:rsidRDefault="0076630D">
            <w:pPr>
              <w:pStyle w:val="12"/>
              <w:ind w:firstLineChars="0" w:firstLine="0"/>
              <w:rPr>
                <w:rFonts w:asciiTheme="minorEastAsia" w:hAnsiTheme="minorEastAsia"/>
              </w:rPr>
            </w:pPr>
          </w:p>
        </w:tc>
        <w:tc>
          <w:tcPr>
            <w:tcW w:w="1957" w:type="dxa"/>
            <w:vMerge/>
          </w:tcPr>
          <w:p w14:paraId="1D9B56AA" w14:textId="77777777" w:rsidR="0076630D" w:rsidRDefault="0076630D">
            <w:pPr>
              <w:pStyle w:val="12"/>
              <w:ind w:firstLineChars="0" w:firstLine="0"/>
              <w:rPr>
                <w:rFonts w:asciiTheme="minorEastAsia" w:hAnsiTheme="minorEastAsia"/>
              </w:rPr>
            </w:pPr>
          </w:p>
        </w:tc>
        <w:tc>
          <w:tcPr>
            <w:tcW w:w="2158" w:type="dxa"/>
          </w:tcPr>
          <w:p w14:paraId="6B588A40" w14:textId="77777777" w:rsidR="0076630D" w:rsidRDefault="00D7272D">
            <w:pPr>
              <w:pStyle w:val="12"/>
              <w:ind w:firstLineChars="0" w:firstLine="0"/>
              <w:rPr>
                <w:rFonts w:asciiTheme="minorEastAsia" w:hAnsiTheme="minorEastAsia"/>
                <w:color w:val="FFC000"/>
              </w:rPr>
            </w:pPr>
            <w:r>
              <w:rPr>
                <w:rFonts w:asciiTheme="minorEastAsia" w:hAnsiTheme="minorEastAsia" w:hint="eastAsia"/>
                <w:color w:val="00B050"/>
              </w:rPr>
              <w:t>绿色</w:t>
            </w:r>
          </w:p>
        </w:tc>
        <w:tc>
          <w:tcPr>
            <w:tcW w:w="2485" w:type="dxa"/>
          </w:tcPr>
          <w:p w14:paraId="3EBCB8EE"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电源使用中</w:t>
            </w:r>
          </w:p>
        </w:tc>
      </w:tr>
      <w:tr w:rsidR="0076630D" w14:paraId="0EA2237F" w14:textId="77777777">
        <w:tc>
          <w:tcPr>
            <w:tcW w:w="1696" w:type="dxa"/>
            <w:vMerge/>
          </w:tcPr>
          <w:p w14:paraId="0A8BE7B9" w14:textId="77777777" w:rsidR="0076630D" w:rsidRDefault="0076630D">
            <w:pPr>
              <w:pStyle w:val="12"/>
              <w:ind w:firstLineChars="0" w:firstLine="0"/>
              <w:rPr>
                <w:rFonts w:asciiTheme="minorEastAsia" w:hAnsiTheme="minorEastAsia"/>
              </w:rPr>
            </w:pPr>
          </w:p>
        </w:tc>
        <w:tc>
          <w:tcPr>
            <w:tcW w:w="1957" w:type="dxa"/>
            <w:vMerge/>
          </w:tcPr>
          <w:p w14:paraId="34454973" w14:textId="77777777" w:rsidR="0076630D" w:rsidRDefault="0076630D">
            <w:pPr>
              <w:pStyle w:val="12"/>
              <w:ind w:firstLineChars="0" w:firstLine="0"/>
              <w:rPr>
                <w:rFonts w:asciiTheme="minorEastAsia" w:hAnsiTheme="minorEastAsia"/>
              </w:rPr>
            </w:pPr>
          </w:p>
        </w:tc>
        <w:tc>
          <w:tcPr>
            <w:tcW w:w="2158" w:type="dxa"/>
          </w:tcPr>
          <w:p w14:paraId="611F7ED1" w14:textId="77777777" w:rsidR="0076630D" w:rsidRDefault="00D7272D">
            <w:pPr>
              <w:pStyle w:val="12"/>
              <w:ind w:firstLineChars="0" w:firstLine="0"/>
              <w:rPr>
                <w:rFonts w:asciiTheme="minorEastAsia" w:hAnsiTheme="minorEastAsia"/>
                <w:color w:val="FFC000"/>
              </w:rPr>
            </w:pPr>
            <w:r>
              <w:rPr>
                <w:rFonts w:asciiTheme="minorEastAsia" w:hAnsiTheme="minorEastAsia" w:hint="eastAsia"/>
                <w:color w:val="FF0000"/>
              </w:rPr>
              <w:t>红色</w:t>
            </w:r>
          </w:p>
        </w:tc>
        <w:tc>
          <w:tcPr>
            <w:tcW w:w="2485" w:type="dxa"/>
          </w:tcPr>
          <w:p w14:paraId="1051010E"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电源过压</w:t>
            </w:r>
            <w:r>
              <w:rPr>
                <w:rFonts w:asciiTheme="minorEastAsia" w:hAnsiTheme="minorEastAsia"/>
              </w:rPr>
              <w:t>或欠压</w:t>
            </w:r>
          </w:p>
        </w:tc>
      </w:tr>
    </w:tbl>
    <w:p w14:paraId="7D387575"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rPr>
        <w:lastRenderedPageBreak/>
        <w:t>4. 当连接上</w:t>
      </w:r>
      <w:r>
        <w:rPr>
          <w:rFonts w:ascii="微软雅黑" w:eastAsia="微软雅黑" w:hAnsi="微软雅黑" w:hint="eastAsia"/>
        </w:rPr>
        <w:t>RPS</w:t>
      </w:r>
      <w:r>
        <w:rPr>
          <w:rFonts w:ascii="微软雅黑" w:eastAsia="微软雅黑" w:hAnsi="微软雅黑"/>
        </w:rPr>
        <w:t>电源</w:t>
      </w:r>
      <w:r>
        <w:rPr>
          <w:rFonts w:ascii="微软雅黑" w:eastAsia="微软雅黑" w:hAnsi="微软雅黑" w:hint="eastAsia"/>
        </w:rPr>
        <w:t>时</w:t>
      </w:r>
      <w:r>
        <w:rPr>
          <w:rFonts w:ascii="微软雅黑" w:eastAsia="微软雅黑" w:hAnsi="微软雅黑"/>
        </w:rPr>
        <w:t>，默认仍然使用内置电源</w:t>
      </w:r>
      <w:r>
        <w:rPr>
          <w:rFonts w:ascii="微软雅黑" w:eastAsia="微软雅黑" w:hAnsi="微软雅黑" w:hint="eastAsia"/>
        </w:rPr>
        <w:t>。当</w:t>
      </w:r>
      <w:r>
        <w:rPr>
          <w:rFonts w:ascii="微软雅黑" w:eastAsia="微软雅黑" w:hAnsi="微软雅黑"/>
        </w:rPr>
        <w:t>内置电源出现故障时，会进行供电切换，具体</w:t>
      </w:r>
      <w:r>
        <w:rPr>
          <w:rFonts w:ascii="微软雅黑" w:eastAsia="微软雅黑" w:hAnsi="微软雅黑" w:hint="eastAsia"/>
        </w:rPr>
        <w:t>逻辑</w:t>
      </w:r>
      <w:r>
        <w:rPr>
          <w:rFonts w:ascii="微软雅黑" w:eastAsia="微软雅黑" w:hAnsi="微软雅黑"/>
        </w:rPr>
        <w:t>如下：</w:t>
      </w:r>
    </w:p>
    <w:tbl>
      <w:tblPr>
        <w:tblStyle w:val="ac"/>
        <w:tblW w:w="6750" w:type="pct"/>
        <w:tblInd w:w="-1423" w:type="dxa"/>
        <w:tblLook w:val="04A0" w:firstRow="1" w:lastRow="0" w:firstColumn="1" w:lastColumn="0" w:noHBand="0" w:noVBand="1"/>
      </w:tblPr>
      <w:tblGrid>
        <w:gridCol w:w="987"/>
        <w:gridCol w:w="1124"/>
        <w:gridCol w:w="1207"/>
        <w:gridCol w:w="1196"/>
        <w:gridCol w:w="1131"/>
        <w:gridCol w:w="741"/>
        <w:gridCol w:w="706"/>
        <w:gridCol w:w="4108"/>
      </w:tblGrid>
      <w:tr w:rsidR="0076630D" w14:paraId="296489BC" w14:textId="77777777">
        <w:tc>
          <w:tcPr>
            <w:tcW w:w="440" w:type="pct"/>
            <w:vMerge w:val="restart"/>
          </w:tcPr>
          <w:p w14:paraId="79FEFDCA" w14:textId="77777777" w:rsidR="0076630D" w:rsidRDefault="00D7272D">
            <w:pPr>
              <w:widowControl/>
              <w:jc w:val="left"/>
              <w:rPr>
                <w:rFonts w:asciiTheme="minorEastAsia" w:hAnsiTheme="minorEastAsia"/>
              </w:rPr>
            </w:pPr>
            <w:r>
              <w:rPr>
                <w:rFonts w:asciiTheme="minorEastAsia" w:hAnsiTheme="minorEastAsia" w:hint="eastAsia"/>
              </w:rPr>
              <w:t>供电场景</w:t>
            </w:r>
          </w:p>
        </w:tc>
        <w:tc>
          <w:tcPr>
            <w:tcW w:w="1041" w:type="pct"/>
            <w:gridSpan w:val="2"/>
          </w:tcPr>
          <w:p w14:paraId="465B2AFD" w14:textId="77777777" w:rsidR="0076630D" w:rsidRDefault="00D7272D">
            <w:pPr>
              <w:widowControl/>
              <w:jc w:val="center"/>
              <w:rPr>
                <w:rFonts w:asciiTheme="minorEastAsia" w:hAnsiTheme="minorEastAsia"/>
              </w:rPr>
            </w:pPr>
            <w:r>
              <w:rPr>
                <w:rFonts w:asciiTheme="minorEastAsia" w:hAnsiTheme="minorEastAsia" w:hint="eastAsia"/>
              </w:rPr>
              <w:t>内置电源</w:t>
            </w:r>
          </w:p>
        </w:tc>
        <w:tc>
          <w:tcPr>
            <w:tcW w:w="1039" w:type="pct"/>
            <w:gridSpan w:val="2"/>
          </w:tcPr>
          <w:p w14:paraId="328D0873" w14:textId="77777777" w:rsidR="0076630D" w:rsidRDefault="00D7272D">
            <w:pPr>
              <w:widowControl/>
              <w:jc w:val="center"/>
              <w:rPr>
                <w:rFonts w:asciiTheme="minorEastAsia" w:hAnsiTheme="minorEastAsia"/>
              </w:rPr>
            </w:pPr>
            <w:r>
              <w:rPr>
                <w:rFonts w:asciiTheme="minorEastAsia" w:hAnsiTheme="minorEastAsia" w:hint="eastAsia"/>
              </w:rPr>
              <w:t>RPS</w:t>
            </w:r>
            <w:r>
              <w:rPr>
                <w:rFonts w:asciiTheme="minorEastAsia" w:hAnsiTheme="minorEastAsia"/>
              </w:rPr>
              <w:t>电源</w:t>
            </w:r>
          </w:p>
        </w:tc>
        <w:tc>
          <w:tcPr>
            <w:tcW w:w="331" w:type="pct"/>
            <w:vMerge w:val="restart"/>
          </w:tcPr>
          <w:p w14:paraId="6789E3C4" w14:textId="322DA749" w:rsidR="0076630D" w:rsidRDefault="00071518">
            <w:pPr>
              <w:widowControl/>
              <w:jc w:val="center"/>
              <w:rPr>
                <w:rFonts w:asciiTheme="minorEastAsia" w:hAnsiTheme="minorEastAsia"/>
              </w:rPr>
            </w:pPr>
            <w:r>
              <w:rPr>
                <w:rFonts w:asciiTheme="minorEastAsia" w:hAnsiTheme="minorEastAsia"/>
              </w:rPr>
              <w:t>PWR</w:t>
            </w:r>
            <w:r w:rsidR="00D7272D">
              <w:rPr>
                <w:rFonts w:asciiTheme="minorEastAsia" w:hAnsiTheme="minorEastAsia" w:hint="eastAsia"/>
              </w:rPr>
              <w:t xml:space="preserve"> LED</w:t>
            </w:r>
          </w:p>
        </w:tc>
        <w:tc>
          <w:tcPr>
            <w:tcW w:w="315" w:type="pct"/>
            <w:vMerge w:val="restart"/>
          </w:tcPr>
          <w:p w14:paraId="2FF3B4B0" w14:textId="77777777" w:rsidR="0076630D" w:rsidRDefault="00D7272D">
            <w:pPr>
              <w:widowControl/>
              <w:jc w:val="center"/>
              <w:rPr>
                <w:rFonts w:asciiTheme="minorEastAsia" w:hAnsiTheme="minorEastAsia"/>
              </w:rPr>
            </w:pPr>
            <w:r>
              <w:rPr>
                <w:rFonts w:asciiTheme="minorEastAsia" w:hAnsiTheme="minorEastAsia" w:hint="eastAsia"/>
              </w:rPr>
              <w:t>RPS LED</w:t>
            </w:r>
          </w:p>
        </w:tc>
        <w:tc>
          <w:tcPr>
            <w:tcW w:w="1834" w:type="pct"/>
            <w:vMerge w:val="restart"/>
          </w:tcPr>
          <w:p w14:paraId="33679FA7" w14:textId="77777777" w:rsidR="0076630D" w:rsidRDefault="00D7272D">
            <w:pPr>
              <w:widowControl/>
              <w:jc w:val="center"/>
              <w:rPr>
                <w:rFonts w:asciiTheme="minorEastAsia" w:hAnsiTheme="minorEastAsia"/>
              </w:rPr>
            </w:pPr>
            <w:r>
              <w:rPr>
                <w:rFonts w:asciiTheme="minorEastAsia" w:hAnsiTheme="minorEastAsia" w:hint="eastAsia"/>
              </w:rPr>
              <w:t>场景说明</w:t>
            </w:r>
          </w:p>
        </w:tc>
      </w:tr>
      <w:tr w:rsidR="0076630D" w14:paraId="7E590180" w14:textId="77777777">
        <w:tc>
          <w:tcPr>
            <w:tcW w:w="440" w:type="pct"/>
            <w:vMerge/>
          </w:tcPr>
          <w:p w14:paraId="1104B064" w14:textId="77777777" w:rsidR="0076630D" w:rsidRDefault="0076630D">
            <w:pPr>
              <w:widowControl/>
              <w:jc w:val="left"/>
              <w:rPr>
                <w:rFonts w:asciiTheme="minorEastAsia" w:hAnsiTheme="minorEastAsia"/>
              </w:rPr>
            </w:pPr>
          </w:p>
        </w:tc>
        <w:tc>
          <w:tcPr>
            <w:tcW w:w="502" w:type="pct"/>
          </w:tcPr>
          <w:p w14:paraId="7BEF9D8D" w14:textId="77777777" w:rsidR="0076630D" w:rsidRDefault="00D7272D">
            <w:pPr>
              <w:widowControl/>
              <w:jc w:val="left"/>
              <w:rPr>
                <w:rFonts w:asciiTheme="minorEastAsia" w:hAnsiTheme="minorEastAsia"/>
              </w:rPr>
            </w:pPr>
            <w:r>
              <w:rPr>
                <w:rFonts w:asciiTheme="minorEastAsia" w:hAnsiTheme="minorEastAsia" w:hint="eastAsia"/>
              </w:rPr>
              <w:t>系统供电</w:t>
            </w:r>
          </w:p>
        </w:tc>
        <w:tc>
          <w:tcPr>
            <w:tcW w:w="539" w:type="pct"/>
          </w:tcPr>
          <w:p w14:paraId="327C3764" w14:textId="77777777" w:rsidR="0076630D" w:rsidRDefault="00D7272D">
            <w:pPr>
              <w:widowControl/>
              <w:jc w:val="left"/>
              <w:rPr>
                <w:rFonts w:asciiTheme="minorEastAsia" w:hAnsiTheme="minorEastAsia"/>
              </w:rPr>
            </w:pPr>
            <w:r>
              <w:rPr>
                <w:rFonts w:asciiTheme="minorEastAsia" w:hAnsiTheme="minorEastAsia" w:hint="eastAsia"/>
              </w:rPr>
              <w:t>PSE</w:t>
            </w:r>
            <w:r>
              <w:rPr>
                <w:rFonts w:asciiTheme="minorEastAsia" w:hAnsiTheme="minorEastAsia"/>
              </w:rPr>
              <w:t>供电</w:t>
            </w:r>
          </w:p>
        </w:tc>
        <w:tc>
          <w:tcPr>
            <w:tcW w:w="534" w:type="pct"/>
          </w:tcPr>
          <w:p w14:paraId="6265B2E5" w14:textId="77777777" w:rsidR="0076630D" w:rsidRDefault="00D7272D">
            <w:pPr>
              <w:widowControl/>
              <w:jc w:val="left"/>
              <w:rPr>
                <w:rFonts w:asciiTheme="minorEastAsia" w:hAnsiTheme="minorEastAsia"/>
              </w:rPr>
            </w:pPr>
            <w:r>
              <w:rPr>
                <w:rFonts w:asciiTheme="minorEastAsia" w:hAnsiTheme="minorEastAsia" w:hint="eastAsia"/>
              </w:rPr>
              <w:t>系统供电</w:t>
            </w:r>
          </w:p>
        </w:tc>
        <w:tc>
          <w:tcPr>
            <w:tcW w:w="505" w:type="pct"/>
          </w:tcPr>
          <w:p w14:paraId="728CE48A" w14:textId="77777777" w:rsidR="0076630D" w:rsidRDefault="00D7272D">
            <w:pPr>
              <w:widowControl/>
              <w:jc w:val="left"/>
              <w:rPr>
                <w:rFonts w:asciiTheme="minorEastAsia" w:hAnsiTheme="minorEastAsia"/>
              </w:rPr>
            </w:pPr>
            <w:r>
              <w:rPr>
                <w:rFonts w:asciiTheme="minorEastAsia" w:hAnsiTheme="minorEastAsia" w:hint="eastAsia"/>
              </w:rPr>
              <w:t>PSE</w:t>
            </w:r>
            <w:r>
              <w:rPr>
                <w:rFonts w:asciiTheme="minorEastAsia" w:hAnsiTheme="minorEastAsia"/>
              </w:rPr>
              <w:t>供电</w:t>
            </w:r>
          </w:p>
        </w:tc>
        <w:tc>
          <w:tcPr>
            <w:tcW w:w="331" w:type="pct"/>
            <w:vMerge/>
          </w:tcPr>
          <w:p w14:paraId="22286ACF" w14:textId="77777777" w:rsidR="0076630D" w:rsidRDefault="0076630D">
            <w:pPr>
              <w:widowControl/>
              <w:jc w:val="left"/>
              <w:rPr>
                <w:rFonts w:asciiTheme="minorEastAsia" w:hAnsiTheme="minorEastAsia"/>
              </w:rPr>
            </w:pPr>
          </w:p>
        </w:tc>
        <w:tc>
          <w:tcPr>
            <w:tcW w:w="315" w:type="pct"/>
            <w:vMerge/>
          </w:tcPr>
          <w:p w14:paraId="0396579A" w14:textId="77777777" w:rsidR="0076630D" w:rsidRDefault="0076630D">
            <w:pPr>
              <w:widowControl/>
              <w:jc w:val="left"/>
              <w:rPr>
                <w:rFonts w:asciiTheme="minorEastAsia" w:hAnsiTheme="minorEastAsia"/>
              </w:rPr>
            </w:pPr>
          </w:p>
        </w:tc>
        <w:tc>
          <w:tcPr>
            <w:tcW w:w="1834" w:type="pct"/>
            <w:vMerge/>
          </w:tcPr>
          <w:p w14:paraId="39AB5E9A" w14:textId="77777777" w:rsidR="0076630D" w:rsidRDefault="0076630D">
            <w:pPr>
              <w:widowControl/>
              <w:jc w:val="left"/>
              <w:rPr>
                <w:rFonts w:asciiTheme="minorEastAsia" w:hAnsiTheme="minorEastAsia"/>
              </w:rPr>
            </w:pPr>
          </w:p>
        </w:tc>
      </w:tr>
      <w:tr w:rsidR="0076630D" w14:paraId="2400A30A" w14:textId="77777777">
        <w:tc>
          <w:tcPr>
            <w:tcW w:w="440" w:type="pct"/>
          </w:tcPr>
          <w:p w14:paraId="379B773F" w14:textId="77777777" w:rsidR="0076630D" w:rsidRDefault="00D7272D">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一</w:t>
            </w:r>
          </w:p>
        </w:tc>
        <w:tc>
          <w:tcPr>
            <w:tcW w:w="502" w:type="pct"/>
          </w:tcPr>
          <w:p w14:paraId="623A8D84" w14:textId="77777777" w:rsidR="0076630D" w:rsidRDefault="00D7272D">
            <w:pPr>
              <w:widowControl/>
              <w:jc w:val="center"/>
              <w:rPr>
                <w:rFonts w:asciiTheme="minorEastAsia" w:hAnsiTheme="minorEastAsia"/>
              </w:rPr>
            </w:pPr>
            <w:r>
              <w:rPr>
                <w:rFonts w:asciiTheme="minorEastAsia" w:hAnsiTheme="minorEastAsia"/>
              </w:rPr>
              <w:t>Yes</w:t>
            </w:r>
          </w:p>
        </w:tc>
        <w:tc>
          <w:tcPr>
            <w:tcW w:w="539" w:type="pct"/>
          </w:tcPr>
          <w:p w14:paraId="7B53F4CA"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534" w:type="pct"/>
          </w:tcPr>
          <w:p w14:paraId="5EE2E28A"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505" w:type="pct"/>
          </w:tcPr>
          <w:p w14:paraId="4119BD65"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331" w:type="pct"/>
          </w:tcPr>
          <w:p w14:paraId="1383AFCC" w14:textId="77777777" w:rsidR="0076630D" w:rsidRDefault="00D7272D">
            <w:pPr>
              <w:widowControl/>
              <w:jc w:val="center"/>
              <w:rPr>
                <w:rFonts w:asciiTheme="minorEastAsia" w:hAnsiTheme="minorEastAsia"/>
              </w:rPr>
            </w:pPr>
            <w:r>
              <w:rPr>
                <w:rFonts w:asciiTheme="minorEastAsia" w:hAnsiTheme="minorEastAsia" w:hint="eastAsia"/>
                <w:color w:val="00B050"/>
              </w:rPr>
              <w:t>绿色</w:t>
            </w:r>
          </w:p>
        </w:tc>
        <w:tc>
          <w:tcPr>
            <w:tcW w:w="315" w:type="pct"/>
          </w:tcPr>
          <w:p w14:paraId="3DFBF25C" w14:textId="77777777" w:rsidR="0076630D" w:rsidRDefault="00D7272D">
            <w:pPr>
              <w:widowControl/>
              <w:jc w:val="center"/>
              <w:rPr>
                <w:rFonts w:asciiTheme="minorEastAsia" w:hAnsiTheme="minorEastAsia"/>
              </w:rPr>
            </w:pPr>
            <w:r>
              <w:rPr>
                <w:rFonts w:asciiTheme="minorEastAsia" w:hAnsiTheme="minorEastAsia" w:hint="eastAsia"/>
              </w:rPr>
              <w:t>Off</w:t>
            </w:r>
          </w:p>
        </w:tc>
        <w:tc>
          <w:tcPr>
            <w:tcW w:w="1834" w:type="pct"/>
          </w:tcPr>
          <w:p w14:paraId="058D97AE" w14:textId="77777777" w:rsidR="0076630D" w:rsidRDefault="00D7272D">
            <w:pPr>
              <w:widowControl/>
              <w:jc w:val="left"/>
              <w:rPr>
                <w:rFonts w:asciiTheme="minorEastAsia" w:hAnsiTheme="minorEastAsia"/>
              </w:rPr>
            </w:pPr>
            <w:r>
              <w:rPr>
                <w:rFonts w:asciiTheme="minorEastAsia" w:hAnsiTheme="minorEastAsia" w:hint="eastAsia"/>
              </w:rPr>
              <w:t>RPS</w:t>
            </w:r>
            <w:r>
              <w:rPr>
                <w:rFonts w:asciiTheme="minorEastAsia" w:hAnsiTheme="minorEastAsia"/>
              </w:rPr>
              <w:t>电源未接入，使用内置电源为系统和PSE供电</w:t>
            </w:r>
          </w:p>
        </w:tc>
      </w:tr>
      <w:tr w:rsidR="0076630D" w14:paraId="0E72282D" w14:textId="77777777">
        <w:tc>
          <w:tcPr>
            <w:tcW w:w="440" w:type="pct"/>
          </w:tcPr>
          <w:p w14:paraId="477B6C48" w14:textId="77777777" w:rsidR="0076630D" w:rsidRDefault="00D7272D">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二</w:t>
            </w:r>
          </w:p>
        </w:tc>
        <w:tc>
          <w:tcPr>
            <w:tcW w:w="502" w:type="pct"/>
          </w:tcPr>
          <w:p w14:paraId="64F5E217"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539" w:type="pct"/>
          </w:tcPr>
          <w:p w14:paraId="47EF87B0"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534" w:type="pct"/>
          </w:tcPr>
          <w:p w14:paraId="4B354407"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505" w:type="pct"/>
          </w:tcPr>
          <w:p w14:paraId="557F9942"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331" w:type="pct"/>
          </w:tcPr>
          <w:p w14:paraId="1B275537" w14:textId="77777777" w:rsidR="0076630D" w:rsidRDefault="00D7272D">
            <w:pPr>
              <w:widowControl/>
              <w:jc w:val="center"/>
              <w:rPr>
                <w:rFonts w:asciiTheme="minorEastAsia" w:hAnsiTheme="minorEastAsia"/>
              </w:rPr>
            </w:pPr>
            <w:r>
              <w:rPr>
                <w:rFonts w:asciiTheme="minorEastAsia" w:hAnsiTheme="minorEastAsia" w:hint="eastAsia"/>
                <w:color w:val="00B050"/>
              </w:rPr>
              <w:t>绿色</w:t>
            </w:r>
          </w:p>
        </w:tc>
        <w:tc>
          <w:tcPr>
            <w:tcW w:w="315" w:type="pct"/>
          </w:tcPr>
          <w:p w14:paraId="4EFCE975" w14:textId="4C15D64D" w:rsidR="0076630D" w:rsidRDefault="00B871EC">
            <w:pPr>
              <w:widowControl/>
              <w:jc w:val="center"/>
              <w:rPr>
                <w:rFonts w:asciiTheme="minorEastAsia" w:hAnsiTheme="minorEastAsia"/>
              </w:rPr>
            </w:pPr>
            <w:r>
              <w:rPr>
                <w:rFonts w:asciiTheme="minorEastAsia" w:hAnsiTheme="minorEastAsia" w:hint="eastAsia"/>
                <w:color w:val="00B050"/>
              </w:rPr>
              <w:t>绿色</w:t>
            </w:r>
          </w:p>
        </w:tc>
        <w:tc>
          <w:tcPr>
            <w:tcW w:w="1834" w:type="pct"/>
          </w:tcPr>
          <w:p w14:paraId="57951C79" w14:textId="77777777" w:rsidR="0076630D" w:rsidRDefault="00D7272D">
            <w:pPr>
              <w:widowControl/>
              <w:jc w:val="left"/>
              <w:rPr>
                <w:rFonts w:asciiTheme="minorEastAsia" w:hAnsiTheme="minorEastAsia"/>
              </w:rPr>
            </w:pPr>
            <w:r>
              <w:rPr>
                <w:rFonts w:asciiTheme="minorEastAsia" w:hAnsiTheme="minorEastAsia" w:hint="eastAsia"/>
              </w:rPr>
              <w:t>RPS</w:t>
            </w:r>
            <w:r>
              <w:rPr>
                <w:rFonts w:asciiTheme="minorEastAsia" w:hAnsiTheme="minorEastAsia"/>
              </w:rPr>
              <w:t>电源</w:t>
            </w:r>
            <w:r>
              <w:rPr>
                <w:rFonts w:asciiTheme="minorEastAsia" w:hAnsiTheme="minorEastAsia" w:hint="eastAsia"/>
              </w:rPr>
              <w:t>已</w:t>
            </w:r>
            <w:r>
              <w:rPr>
                <w:rFonts w:asciiTheme="minorEastAsia" w:hAnsiTheme="minorEastAsia"/>
              </w:rPr>
              <w:t>接入</w:t>
            </w:r>
            <w:r>
              <w:rPr>
                <w:rFonts w:asciiTheme="minorEastAsia" w:hAnsiTheme="minorEastAsia" w:hint="eastAsia"/>
              </w:rPr>
              <w:t>但未使用</w:t>
            </w:r>
            <w:r>
              <w:rPr>
                <w:rFonts w:asciiTheme="minorEastAsia" w:hAnsiTheme="minorEastAsia"/>
              </w:rPr>
              <w:t>，默认使用内置电源为系统和PSE供电</w:t>
            </w:r>
          </w:p>
        </w:tc>
      </w:tr>
      <w:tr w:rsidR="0076630D" w14:paraId="418AA9B1" w14:textId="77777777">
        <w:tc>
          <w:tcPr>
            <w:tcW w:w="440" w:type="pct"/>
          </w:tcPr>
          <w:p w14:paraId="4C7BEE22" w14:textId="77777777" w:rsidR="0076630D" w:rsidRDefault="00D7272D">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三</w:t>
            </w:r>
          </w:p>
        </w:tc>
        <w:tc>
          <w:tcPr>
            <w:tcW w:w="502" w:type="pct"/>
          </w:tcPr>
          <w:p w14:paraId="496B7980"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539" w:type="pct"/>
          </w:tcPr>
          <w:p w14:paraId="3B20F399"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534" w:type="pct"/>
          </w:tcPr>
          <w:p w14:paraId="7A2E1516"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505" w:type="pct"/>
          </w:tcPr>
          <w:p w14:paraId="54EBEB65"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331" w:type="pct"/>
          </w:tcPr>
          <w:p w14:paraId="79B26C03" w14:textId="77777777" w:rsidR="0076630D" w:rsidRDefault="00D7272D">
            <w:pPr>
              <w:widowControl/>
              <w:jc w:val="center"/>
              <w:rPr>
                <w:rFonts w:asciiTheme="minorEastAsia" w:hAnsiTheme="minorEastAsia"/>
              </w:rPr>
            </w:pPr>
            <w:r>
              <w:rPr>
                <w:rFonts w:asciiTheme="minorEastAsia" w:hAnsiTheme="minorEastAsia" w:hint="eastAsia"/>
              </w:rPr>
              <w:t>Off</w:t>
            </w:r>
          </w:p>
        </w:tc>
        <w:tc>
          <w:tcPr>
            <w:tcW w:w="315" w:type="pct"/>
          </w:tcPr>
          <w:p w14:paraId="4CE6A5A0" w14:textId="77777777" w:rsidR="0076630D" w:rsidRDefault="00D7272D">
            <w:pPr>
              <w:widowControl/>
              <w:jc w:val="center"/>
              <w:rPr>
                <w:rFonts w:asciiTheme="minorEastAsia" w:hAnsiTheme="minorEastAsia"/>
              </w:rPr>
            </w:pPr>
            <w:r>
              <w:rPr>
                <w:rFonts w:asciiTheme="minorEastAsia" w:hAnsiTheme="minorEastAsia" w:hint="eastAsia"/>
                <w:color w:val="00B050"/>
              </w:rPr>
              <w:t>绿色</w:t>
            </w:r>
          </w:p>
        </w:tc>
        <w:tc>
          <w:tcPr>
            <w:tcW w:w="1834" w:type="pct"/>
          </w:tcPr>
          <w:p w14:paraId="476CD2C0" w14:textId="77777777" w:rsidR="0076630D" w:rsidRDefault="00D7272D">
            <w:pPr>
              <w:widowControl/>
              <w:jc w:val="left"/>
              <w:rPr>
                <w:rFonts w:asciiTheme="minorEastAsia" w:hAnsiTheme="minorEastAsia"/>
              </w:rPr>
            </w:pPr>
            <w:r>
              <w:rPr>
                <w:rFonts w:asciiTheme="minorEastAsia" w:hAnsiTheme="minorEastAsia" w:hint="eastAsia"/>
              </w:rPr>
              <w:t>内置电源</w:t>
            </w:r>
            <w:r>
              <w:rPr>
                <w:rFonts w:asciiTheme="minorEastAsia" w:hAnsiTheme="minorEastAsia"/>
              </w:rPr>
              <w:t>故障，使用RPS电源为</w:t>
            </w:r>
            <w:r>
              <w:rPr>
                <w:rFonts w:asciiTheme="minorEastAsia" w:hAnsiTheme="minorEastAsia" w:hint="eastAsia"/>
              </w:rPr>
              <w:t>系统</w:t>
            </w:r>
            <w:r>
              <w:rPr>
                <w:rFonts w:asciiTheme="minorEastAsia" w:hAnsiTheme="minorEastAsia"/>
              </w:rPr>
              <w:t>和PSE供电</w:t>
            </w:r>
          </w:p>
          <w:p w14:paraId="34DDF19B" w14:textId="77777777" w:rsidR="0076630D" w:rsidRDefault="00D7272D">
            <w:pPr>
              <w:widowControl/>
              <w:jc w:val="left"/>
              <w:rPr>
                <w:rFonts w:asciiTheme="minorEastAsia" w:hAnsiTheme="minorEastAsia"/>
              </w:rPr>
            </w:pPr>
            <w:r>
              <w:rPr>
                <w:rFonts w:asciiTheme="minorEastAsia" w:hAnsiTheme="minorEastAsia" w:hint="eastAsia"/>
                <w:i/>
                <w:color w:val="FF0000"/>
                <w:sz w:val="18"/>
              </w:rPr>
              <w:t>注</w:t>
            </w:r>
            <w:r>
              <w:rPr>
                <w:rFonts w:asciiTheme="minorEastAsia" w:hAnsiTheme="minorEastAsia"/>
                <w:i/>
                <w:color w:val="FF0000"/>
                <w:sz w:val="18"/>
              </w:rPr>
              <w:t>：</w:t>
            </w:r>
            <w:r>
              <w:rPr>
                <w:rFonts w:asciiTheme="minorEastAsia" w:hAnsiTheme="minorEastAsia"/>
                <w:i/>
                <w:sz w:val="18"/>
              </w:rPr>
              <w:t>PSE供电</w:t>
            </w:r>
            <w:r>
              <w:rPr>
                <w:rFonts w:asciiTheme="minorEastAsia" w:hAnsiTheme="minorEastAsia" w:hint="eastAsia"/>
                <w:i/>
                <w:sz w:val="18"/>
              </w:rPr>
              <w:t>功率</w:t>
            </w:r>
            <w:r>
              <w:rPr>
                <w:rFonts w:asciiTheme="minorEastAsia" w:hAnsiTheme="minorEastAsia"/>
                <w:i/>
                <w:sz w:val="18"/>
              </w:rPr>
              <w:t>从</w:t>
            </w:r>
            <w:r>
              <w:rPr>
                <w:rFonts w:asciiTheme="minorEastAsia" w:hAnsiTheme="minorEastAsia" w:hint="eastAsia"/>
                <w:i/>
                <w:sz w:val="18"/>
              </w:rPr>
              <w:t>360</w:t>
            </w:r>
            <w:r>
              <w:rPr>
                <w:rFonts w:asciiTheme="minorEastAsia" w:hAnsiTheme="minorEastAsia"/>
                <w:i/>
                <w:sz w:val="18"/>
              </w:rPr>
              <w:t>W降至</w:t>
            </w:r>
            <w:r>
              <w:rPr>
                <w:rFonts w:asciiTheme="minorEastAsia" w:hAnsiTheme="minorEastAsia" w:hint="eastAsia"/>
                <w:i/>
                <w:sz w:val="18"/>
              </w:rPr>
              <w:t>240</w:t>
            </w:r>
            <w:r>
              <w:rPr>
                <w:rFonts w:asciiTheme="minorEastAsia" w:hAnsiTheme="minorEastAsia"/>
                <w:i/>
                <w:sz w:val="18"/>
              </w:rPr>
              <w:t>W，</w:t>
            </w:r>
            <w:r>
              <w:rPr>
                <w:rFonts w:asciiTheme="minorEastAsia" w:hAnsiTheme="minorEastAsia" w:hint="eastAsia"/>
                <w:i/>
                <w:sz w:val="18"/>
              </w:rPr>
              <w:t>需做</w:t>
            </w:r>
            <w:r>
              <w:rPr>
                <w:rFonts w:asciiTheme="minorEastAsia" w:hAnsiTheme="minorEastAsia"/>
                <w:i/>
                <w:sz w:val="18"/>
              </w:rPr>
              <w:t>PSE功率限制</w:t>
            </w:r>
          </w:p>
        </w:tc>
      </w:tr>
      <w:tr w:rsidR="0076630D" w14:paraId="7EC04ADB" w14:textId="77777777">
        <w:tc>
          <w:tcPr>
            <w:tcW w:w="440" w:type="pct"/>
          </w:tcPr>
          <w:p w14:paraId="7F9CB1BB" w14:textId="77777777" w:rsidR="0076630D" w:rsidRDefault="00D7272D">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四</w:t>
            </w:r>
          </w:p>
        </w:tc>
        <w:tc>
          <w:tcPr>
            <w:tcW w:w="502" w:type="pct"/>
          </w:tcPr>
          <w:p w14:paraId="395B493F"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539" w:type="pct"/>
          </w:tcPr>
          <w:p w14:paraId="7E15C887"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534" w:type="pct"/>
          </w:tcPr>
          <w:p w14:paraId="24BAF0A9" w14:textId="77777777" w:rsidR="0076630D" w:rsidRDefault="00D7272D">
            <w:pPr>
              <w:widowControl/>
              <w:jc w:val="center"/>
              <w:rPr>
                <w:rFonts w:asciiTheme="minorEastAsia" w:hAnsiTheme="minorEastAsia"/>
              </w:rPr>
            </w:pPr>
            <w:r>
              <w:rPr>
                <w:rFonts w:asciiTheme="minorEastAsia" w:hAnsiTheme="minorEastAsia"/>
              </w:rPr>
              <w:t>Y</w:t>
            </w:r>
            <w:r>
              <w:rPr>
                <w:rFonts w:asciiTheme="minorEastAsia" w:hAnsiTheme="minorEastAsia" w:hint="eastAsia"/>
              </w:rPr>
              <w:t>es</w:t>
            </w:r>
          </w:p>
        </w:tc>
        <w:tc>
          <w:tcPr>
            <w:tcW w:w="505" w:type="pct"/>
          </w:tcPr>
          <w:p w14:paraId="32AF428F" w14:textId="77777777" w:rsidR="0076630D" w:rsidRDefault="00D7272D">
            <w:pPr>
              <w:widowControl/>
              <w:jc w:val="center"/>
              <w:rPr>
                <w:rFonts w:asciiTheme="minorEastAsia" w:hAnsiTheme="minorEastAsia"/>
              </w:rPr>
            </w:pPr>
            <w:r>
              <w:rPr>
                <w:rFonts w:asciiTheme="minorEastAsia" w:hAnsiTheme="minorEastAsia"/>
              </w:rPr>
              <w:t>Y</w:t>
            </w:r>
            <w:r>
              <w:rPr>
                <w:rFonts w:asciiTheme="minorEastAsia" w:hAnsiTheme="minorEastAsia" w:hint="eastAsia"/>
              </w:rPr>
              <w:t>es</w:t>
            </w:r>
          </w:p>
        </w:tc>
        <w:tc>
          <w:tcPr>
            <w:tcW w:w="331" w:type="pct"/>
          </w:tcPr>
          <w:p w14:paraId="08994683" w14:textId="77777777" w:rsidR="0076630D" w:rsidRDefault="00D7272D">
            <w:pPr>
              <w:widowControl/>
              <w:jc w:val="center"/>
              <w:rPr>
                <w:rFonts w:asciiTheme="minorEastAsia" w:hAnsiTheme="minorEastAsia"/>
              </w:rPr>
            </w:pPr>
            <w:r>
              <w:rPr>
                <w:rFonts w:asciiTheme="minorEastAsia" w:hAnsiTheme="minorEastAsia" w:hint="eastAsia"/>
              </w:rPr>
              <w:t>Off</w:t>
            </w:r>
          </w:p>
        </w:tc>
        <w:tc>
          <w:tcPr>
            <w:tcW w:w="315" w:type="pct"/>
          </w:tcPr>
          <w:p w14:paraId="7B32CBE7" w14:textId="77777777" w:rsidR="0076630D" w:rsidRDefault="00D7272D">
            <w:pPr>
              <w:widowControl/>
              <w:jc w:val="center"/>
              <w:rPr>
                <w:rFonts w:asciiTheme="minorEastAsia" w:hAnsiTheme="minorEastAsia"/>
              </w:rPr>
            </w:pPr>
            <w:r>
              <w:rPr>
                <w:rFonts w:asciiTheme="minorEastAsia" w:hAnsiTheme="minorEastAsia" w:hint="eastAsia"/>
                <w:color w:val="00B050"/>
              </w:rPr>
              <w:t>绿色</w:t>
            </w:r>
          </w:p>
        </w:tc>
        <w:tc>
          <w:tcPr>
            <w:tcW w:w="1834" w:type="pct"/>
          </w:tcPr>
          <w:p w14:paraId="66C56596" w14:textId="77777777" w:rsidR="0076630D" w:rsidRDefault="00D7272D">
            <w:pPr>
              <w:widowControl/>
              <w:jc w:val="left"/>
              <w:rPr>
                <w:rFonts w:asciiTheme="minorEastAsia" w:hAnsiTheme="minorEastAsia"/>
              </w:rPr>
            </w:pPr>
            <w:r>
              <w:rPr>
                <w:rFonts w:asciiTheme="minorEastAsia" w:hAnsiTheme="minorEastAsia" w:hint="eastAsia"/>
              </w:rPr>
              <w:t>内置电源系统供电故障</w:t>
            </w:r>
            <w:r>
              <w:rPr>
                <w:rFonts w:asciiTheme="minorEastAsia" w:hAnsiTheme="minorEastAsia"/>
              </w:rPr>
              <w:t>，</w:t>
            </w:r>
            <w:r>
              <w:rPr>
                <w:rFonts w:asciiTheme="minorEastAsia" w:hAnsiTheme="minorEastAsia" w:hint="eastAsia"/>
              </w:rPr>
              <w:t>使用</w:t>
            </w:r>
            <w:r>
              <w:rPr>
                <w:rFonts w:asciiTheme="minorEastAsia" w:hAnsiTheme="minorEastAsia"/>
              </w:rPr>
              <w:t>RPS电源为系统供电</w:t>
            </w:r>
            <w:r>
              <w:rPr>
                <w:rFonts w:asciiTheme="minorEastAsia" w:hAnsiTheme="minorEastAsia" w:hint="eastAsia"/>
              </w:rPr>
              <w:t>，</w:t>
            </w:r>
            <w:r>
              <w:rPr>
                <w:rFonts w:asciiTheme="minorEastAsia" w:hAnsiTheme="minorEastAsia"/>
              </w:rPr>
              <w:t>PSE供电</w:t>
            </w:r>
            <w:r>
              <w:rPr>
                <w:rFonts w:asciiTheme="minorEastAsia" w:hAnsiTheme="minorEastAsia" w:hint="eastAsia"/>
              </w:rPr>
              <w:t>虽然</w:t>
            </w:r>
            <w:r>
              <w:rPr>
                <w:rFonts w:asciiTheme="minorEastAsia" w:hAnsiTheme="minorEastAsia"/>
              </w:rPr>
              <w:t>仍然使用内置电源</w:t>
            </w:r>
            <w:r>
              <w:rPr>
                <w:rFonts w:asciiTheme="minorEastAsia" w:hAnsiTheme="minorEastAsia" w:hint="eastAsia"/>
              </w:rPr>
              <w:t>，</w:t>
            </w:r>
            <w:r>
              <w:rPr>
                <w:rFonts w:asciiTheme="minorEastAsia" w:hAnsiTheme="minorEastAsia"/>
              </w:rPr>
              <w:t>但</w:t>
            </w:r>
            <w:r>
              <w:rPr>
                <w:rFonts w:asciiTheme="minorEastAsia" w:hAnsiTheme="minorEastAsia" w:hint="eastAsia"/>
              </w:rPr>
              <w:t>功率</w:t>
            </w:r>
            <w:r>
              <w:rPr>
                <w:rFonts w:asciiTheme="minorEastAsia" w:hAnsiTheme="minorEastAsia"/>
              </w:rPr>
              <w:t>需降至</w:t>
            </w:r>
            <w:r>
              <w:rPr>
                <w:rFonts w:asciiTheme="minorEastAsia" w:hAnsiTheme="minorEastAsia" w:hint="eastAsia"/>
              </w:rPr>
              <w:t>240</w:t>
            </w:r>
            <w:r>
              <w:rPr>
                <w:rFonts w:asciiTheme="minorEastAsia" w:hAnsiTheme="minorEastAsia"/>
              </w:rPr>
              <w:t>W</w:t>
            </w:r>
            <w:r>
              <w:rPr>
                <w:rFonts w:asciiTheme="minorEastAsia" w:hAnsiTheme="minorEastAsia" w:hint="eastAsia"/>
              </w:rPr>
              <w:t>以</w:t>
            </w:r>
            <w:r>
              <w:rPr>
                <w:rFonts w:asciiTheme="minorEastAsia" w:hAnsiTheme="minorEastAsia"/>
              </w:rPr>
              <w:t>提示内置电源</w:t>
            </w:r>
            <w:r>
              <w:rPr>
                <w:rFonts w:asciiTheme="minorEastAsia" w:hAnsiTheme="minorEastAsia" w:hint="eastAsia"/>
              </w:rPr>
              <w:t>有</w:t>
            </w:r>
            <w:r>
              <w:rPr>
                <w:rFonts w:asciiTheme="minorEastAsia" w:hAnsiTheme="minorEastAsia"/>
              </w:rPr>
              <w:t>故障</w:t>
            </w:r>
          </w:p>
          <w:p w14:paraId="3DD71152" w14:textId="77777777" w:rsidR="0076630D" w:rsidRDefault="00D7272D">
            <w:pPr>
              <w:widowControl/>
              <w:jc w:val="left"/>
              <w:rPr>
                <w:rFonts w:asciiTheme="minorEastAsia" w:hAnsiTheme="minorEastAsia"/>
              </w:rPr>
            </w:pPr>
            <w:r>
              <w:rPr>
                <w:rFonts w:asciiTheme="minorEastAsia" w:hAnsiTheme="minorEastAsia" w:hint="eastAsia"/>
                <w:i/>
                <w:color w:val="FF0000"/>
                <w:sz w:val="18"/>
              </w:rPr>
              <w:t>注</w:t>
            </w:r>
            <w:r>
              <w:rPr>
                <w:rFonts w:asciiTheme="minorEastAsia" w:hAnsiTheme="minorEastAsia"/>
                <w:i/>
                <w:color w:val="FF0000"/>
                <w:sz w:val="18"/>
              </w:rPr>
              <w:t>：</w:t>
            </w:r>
            <w:r>
              <w:rPr>
                <w:rFonts w:asciiTheme="minorEastAsia" w:hAnsiTheme="minorEastAsia"/>
                <w:i/>
                <w:sz w:val="18"/>
              </w:rPr>
              <w:t>PSE供电</w:t>
            </w:r>
            <w:r>
              <w:rPr>
                <w:rFonts w:asciiTheme="minorEastAsia" w:hAnsiTheme="minorEastAsia" w:hint="eastAsia"/>
                <w:i/>
                <w:sz w:val="18"/>
              </w:rPr>
              <w:t>功率</w:t>
            </w:r>
            <w:r>
              <w:rPr>
                <w:rFonts w:asciiTheme="minorEastAsia" w:hAnsiTheme="minorEastAsia"/>
                <w:i/>
                <w:sz w:val="18"/>
              </w:rPr>
              <w:t>从</w:t>
            </w:r>
            <w:r>
              <w:rPr>
                <w:rFonts w:asciiTheme="minorEastAsia" w:hAnsiTheme="minorEastAsia" w:hint="eastAsia"/>
                <w:i/>
                <w:sz w:val="18"/>
              </w:rPr>
              <w:t>360</w:t>
            </w:r>
            <w:r>
              <w:rPr>
                <w:rFonts w:asciiTheme="minorEastAsia" w:hAnsiTheme="minorEastAsia"/>
                <w:i/>
                <w:sz w:val="18"/>
              </w:rPr>
              <w:t>W降至</w:t>
            </w:r>
            <w:r>
              <w:rPr>
                <w:rFonts w:asciiTheme="minorEastAsia" w:hAnsiTheme="minorEastAsia" w:hint="eastAsia"/>
                <w:i/>
                <w:sz w:val="18"/>
              </w:rPr>
              <w:t>240</w:t>
            </w:r>
            <w:r>
              <w:rPr>
                <w:rFonts w:asciiTheme="minorEastAsia" w:hAnsiTheme="minorEastAsia"/>
                <w:i/>
                <w:sz w:val="18"/>
              </w:rPr>
              <w:t>W，</w:t>
            </w:r>
            <w:r>
              <w:rPr>
                <w:rFonts w:asciiTheme="minorEastAsia" w:hAnsiTheme="minorEastAsia" w:hint="eastAsia"/>
                <w:i/>
                <w:sz w:val="18"/>
              </w:rPr>
              <w:t>需做</w:t>
            </w:r>
            <w:r>
              <w:rPr>
                <w:rFonts w:asciiTheme="minorEastAsia" w:hAnsiTheme="minorEastAsia"/>
                <w:i/>
                <w:sz w:val="18"/>
              </w:rPr>
              <w:t>PSE功率限制</w:t>
            </w:r>
          </w:p>
        </w:tc>
      </w:tr>
      <w:tr w:rsidR="0076630D" w14:paraId="2A905033" w14:textId="77777777">
        <w:tc>
          <w:tcPr>
            <w:tcW w:w="440" w:type="pct"/>
          </w:tcPr>
          <w:p w14:paraId="3204AC1F" w14:textId="77777777" w:rsidR="0076630D" w:rsidRDefault="00D7272D">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五</w:t>
            </w:r>
          </w:p>
        </w:tc>
        <w:tc>
          <w:tcPr>
            <w:tcW w:w="502" w:type="pct"/>
          </w:tcPr>
          <w:p w14:paraId="784BDEC6"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539" w:type="pct"/>
          </w:tcPr>
          <w:p w14:paraId="11AE5701"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534" w:type="pct"/>
          </w:tcPr>
          <w:p w14:paraId="684C8B9D"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505" w:type="pct"/>
          </w:tcPr>
          <w:p w14:paraId="5B950676"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331" w:type="pct"/>
          </w:tcPr>
          <w:p w14:paraId="7F25C371" w14:textId="77777777" w:rsidR="0076630D" w:rsidRDefault="00D7272D">
            <w:pPr>
              <w:widowControl/>
              <w:jc w:val="center"/>
              <w:rPr>
                <w:rFonts w:asciiTheme="minorEastAsia" w:hAnsiTheme="minorEastAsia"/>
              </w:rPr>
            </w:pPr>
            <w:r>
              <w:rPr>
                <w:rFonts w:asciiTheme="minorEastAsia" w:hAnsiTheme="minorEastAsia" w:hint="eastAsia"/>
                <w:color w:val="00B050"/>
              </w:rPr>
              <w:t>绿色</w:t>
            </w:r>
          </w:p>
        </w:tc>
        <w:tc>
          <w:tcPr>
            <w:tcW w:w="315" w:type="pct"/>
          </w:tcPr>
          <w:p w14:paraId="66C7B970" w14:textId="77777777" w:rsidR="0076630D" w:rsidRDefault="00D7272D">
            <w:pPr>
              <w:widowControl/>
              <w:jc w:val="center"/>
              <w:rPr>
                <w:rFonts w:asciiTheme="minorEastAsia" w:hAnsiTheme="minorEastAsia"/>
              </w:rPr>
            </w:pPr>
            <w:r>
              <w:rPr>
                <w:rFonts w:asciiTheme="minorEastAsia" w:hAnsiTheme="minorEastAsia" w:hint="eastAsia"/>
              </w:rPr>
              <w:t>Off</w:t>
            </w:r>
          </w:p>
        </w:tc>
        <w:tc>
          <w:tcPr>
            <w:tcW w:w="1834" w:type="pct"/>
          </w:tcPr>
          <w:p w14:paraId="1721F367" w14:textId="77777777" w:rsidR="0076630D" w:rsidRDefault="00D7272D">
            <w:pPr>
              <w:widowControl/>
              <w:jc w:val="left"/>
              <w:rPr>
                <w:rFonts w:asciiTheme="minorEastAsia" w:hAnsiTheme="minorEastAsia"/>
              </w:rPr>
            </w:pPr>
            <w:r>
              <w:rPr>
                <w:rFonts w:asciiTheme="minorEastAsia" w:hAnsiTheme="minorEastAsia" w:hint="eastAsia"/>
              </w:rPr>
              <w:t>内置电源</w:t>
            </w:r>
            <w:r>
              <w:rPr>
                <w:rFonts w:asciiTheme="minorEastAsia" w:hAnsiTheme="minorEastAsia"/>
              </w:rPr>
              <w:t>PSE供电故障，</w:t>
            </w:r>
            <w:r>
              <w:rPr>
                <w:rFonts w:asciiTheme="minorEastAsia" w:hAnsiTheme="minorEastAsia" w:hint="eastAsia"/>
              </w:rPr>
              <w:t>使用</w:t>
            </w:r>
            <w:r>
              <w:rPr>
                <w:rFonts w:asciiTheme="minorEastAsia" w:hAnsiTheme="minorEastAsia"/>
              </w:rPr>
              <w:t>RPS电源为PSE供电，系统供电仍然使用内置电源</w:t>
            </w:r>
          </w:p>
          <w:p w14:paraId="0C83779C" w14:textId="77777777" w:rsidR="0076630D" w:rsidRDefault="00D7272D">
            <w:pPr>
              <w:widowControl/>
              <w:jc w:val="left"/>
              <w:rPr>
                <w:rFonts w:asciiTheme="minorEastAsia" w:hAnsiTheme="minorEastAsia"/>
                <w:i/>
              </w:rPr>
            </w:pPr>
            <w:r>
              <w:rPr>
                <w:rFonts w:asciiTheme="minorEastAsia" w:hAnsiTheme="minorEastAsia" w:hint="eastAsia"/>
                <w:i/>
                <w:color w:val="FF0000"/>
                <w:sz w:val="18"/>
              </w:rPr>
              <w:t>注</w:t>
            </w:r>
            <w:r>
              <w:rPr>
                <w:rFonts w:asciiTheme="minorEastAsia" w:hAnsiTheme="minorEastAsia"/>
                <w:i/>
                <w:color w:val="FF0000"/>
                <w:sz w:val="18"/>
              </w:rPr>
              <w:t>：</w:t>
            </w:r>
            <w:r>
              <w:rPr>
                <w:rFonts w:asciiTheme="minorEastAsia" w:hAnsiTheme="minorEastAsia"/>
                <w:i/>
                <w:sz w:val="18"/>
              </w:rPr>
              <w:t>PSE供电</w:t>
            </w:r>
            <w:r>
              <w:rPr>
                <w:rFonts w:asciiTheme="minorEastAsia" w:hAnsiTheme="minorEastAsia" w:hint="eastAsia"/>
                <w:i/>
                <w:sz w:val="18"/>
              </w:rPr>
              <w:t>功率</w:t>
            </w:r>
            <w:r>
              <w:rPr>
                <w:rFonts w:asciiTheme="minorEastAsia" w:hAnsiTheme="minorEastAsia"/>
                <w:i/>
                <w:sz w:val="18"/>
              </w:rPr>
              <w:t>从</w:t>
            </w:r>
            <w:r>
              <w:rPr>
                <w:rFonts w:asciiTheme="minorEastAsia" w:hAnsiTheme="minorEastAsia" w:hint="eastAsia"/>
                <w:i/>
                <w:sz w:val="18"/>
              </w:rPr>
              <w:t>360</w:t>
            </w:r>
            <w:r>
              <w:rPr>
                <w:rFonts w:asciiTheme="minorEastAsia" w:hAnsiTheme="minorEastAsia"/>
                <w:i/>
                <w:sz w:val="18"/>
              </w:rPr>
              <w:t>W降至</w:t>
            </w:r>
            <w:r>
              <w:rPr>
                <w:rFonts w:asciiTheme="minorEastAsia" w:hAnsiTheme="minorEastAsia" w:hint="eastAsia"/>
                <w:i/>
                <w:sz w:val="18"/>
              </w:rPr>
              <w:t>240</w:t>
            </w:r>
            <w:r>
              <w:rPr>
                <w:rFonts w:asciiTheme="minorEastAsia" w:hAnsiTheme="minorEastAsia"/>
                <w:i/>
                <w:sz w:val="18"/>
              </w:rPr>
              <w:t>W，</w:t>
            </w:r>
            <w:r>
              <w:rPr>
                <w:rFonts w:asciiTheme="minorEastAsia" w:hAnsiTheme="minorEastAsia" w:hint="eastAsia"/>
                <w:i/>
                <w:sz w:val="18"/>
              </w:rPr>
              <w:t>需做</w:t>
            </w:r>
            <w:r>
              <w:rPr>
                <w:rFonts w:asciiTheme="minorEastAsia" w:hAnsiTheme="minorEastAsia"/>
                <w:i/>
                <w:sz w:val="18"/>
              </w:rPr>
              <w:t>PSE功率限制</w:t>
            </w:r>
          </w:p>
        </w:tc>
      </w:tr>
      <w:tr w:rsidR="0076630D" w14:paraId="65635E6E" w14:textId="77777777">
        <w:tc>
          <w:tcPr>
            <w:tcW w:w="440" w:type="pct"/>
          </w:tcPr>
          <w:p w14:paraId="7D6174AA" w14:textId="77777777" w:rsidR="0076630D" w:rsidRDefault="00D7272D">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六</w:t>
            </w:r>
          </w:p>
        </w:tc>
        <w:tc>
          <w:tcPr>
            <w:tcW w:w="502" w:type="pct"/>
          </w:tcPr>
          <w:p w14:paraId="1EC58A2E"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539" w:type="pct"/>
          </w:tcPr>
          <w:p w14:paraId="1B52DA42"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534" w:type="pct"/>
          </w:tcPr>
          <w:p w14:paraId="548BDDC2"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505" w:type="pct"/>
          </w:tcPr>
          <w:p w14:paraId="14C735C5"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331" w:type="pct"/>
          </w:tcPr>
          <w:p w14:paraId="39667553" w14:textId="77777777" w:rsidR="0076630D" w:rsidRDefault="00D7272D">
            <w:pPr>
              <w:widowControl/>
              <w:jc w:val="center"/>
              <w:rPr>
                <w:rFonts w:asciiTheme="minorEastAsia" w:hAnsiTheme="minorEastAsia"/>
              </w:rPr>
            </w:pPr>
            <w:r>
              <w:rPr>
                <w:rFonts w:asciiTheme="minorEastAsia" w:hAnsiTheme="minorEastAsia" w:hint="eastAsia"/>
              </w:rPr>
              <w:t>Off</w:t>
            </w:r>
          </w:p>
        </w:tc>
        <w:tc>
          <w:tcPr>
            <w:tcW w:w="315" w:type="pct"/>
          </w:tcPr>
          <w:p w14:paraId="2AAFB1D1" w14:textId="77777777" w:rsidR="0076630D" w:rsidRDefault="00D7272D">
            <w:pPr>
              <w:widowControl/>
              <w:jc w:val="center"/>
              <w:rPr>
                <w:rFonts w:asciiTheme="minorEastAsia" w:hAnsiTheme="minorEastAsia"/>
              </w:rPr>
            </w:pPr>
            <w:r>
              <w:rPr>
                <w:rFonts w:asciiTheme="minorEastAsia" w:hAnsiTheme="minorEastAsia" w:hint="eastAsia"/>
                <w:color w:val="00B050"/>
              </w:rPr>
              <w:t>绿色</w:t>
            </w:r>
          </w:p>
        </w:tc>
        <w:tc>
          <w:tcPr>
            <w:tcW w:w="1834" w:type="pct"/>
          </w:tcPr>
          <w:p w14:paraId="31456F66" w14:textId="77777777" w:rsidR="0076630D" w:rsidRDefault="00D7272D">
            <w:pPr>
              <w:widowControl/>
              <w:jc w:val="left"/>
              <w:rPr>
                <w:rFonts w:asciiTheme="minorEastAsia" w:hAnsiTheme="minorEastAsia"/>
              </w:rPr>
            </w:pPr>
            <w:r>
              <w:rPr>
                <w:rFonts w:asciiTheme="minorEastAsia" w:hAnsiTheme="minorEastAsia" w:hint="eastAsia"/>
              </w:rPr>
              <w:t>内置电源</w:t>
            </w:r>
            <w:r>
              <w:rPr>
                <w:rFonts w:asciiTheme="minorEastAsia" w:hAnsiTheme="minorEastAsia"/>
              </w:rPr>
              <w:t>系统供电故障，</w:t>
            </w:r>
            <w:r>
              <w:rPr>
                <w:rFonts w:asciiTheme="minorEastAsia" w:hAnsiTheme="minorEastAsia" w:hint="eastAsia"/>
              </w:rPr>
              <w:t>使用</w:t>
            </w:r>
            <w:r>
              <w:rPr>
                <w:rFonts w:asciiTheme="minorEastAsia" w:hAnsiTheme="minorEastAsia"/>
              </w:rPr>
              <w:t>RPS</w:t>
            </w:r>
            <w:r>
              <w:rPr>
                <w:rFonts w:asciiTheme="minorEastAsia" w:hAnsiTheme="minorEastAsia" w:hint="eastAsia"/>
              </w:rPr>
              <w:t>电源</w:t>
            </w:r>
            <w:r>
              <w:rPr>
                <w:rFonts w:asciiTheme="minorEastAsia" w:hAnsiTheme="minorEastAsia"/>
              </w:rPr>
              <w:t>为系统供电，</w:t>
            </w:r>
            <w:r>
              <w:rPr>
                <w:rFonts w:asciiTheme="minorEastAsia" w:hAnsiTheme="minorEastAsia" w:hint="eastAsia"/>
              </w:rPr>
              <w:t>PSE</w:t>
            </w:r>
            <w:r>
              <w:rPr>
                <w:rFonts w:asciiTheme="minorEastAsia" w:hAnsiTheme="minorEastAsia"/>
              </w:rPr>
              <w:t>供电</w:t>
            </w:r>
            <w:r>
              <w:rPr>
                <w:rFonts w:asciiTheme="minorEastAsia" w:hAnsiTheme="minorEastAsia" w:hint="eastAsia"/>
              </w:rPr>
              <w:t>虽然</w:t>
            </w:r>
            <w:r>
              <w:rPr>
                <w:rFonts w:asciiTheme="minorEastAsia" w:hAnsiTheme="minorEastAsia"/>
              </w:rPr>
              <w:t>仍然使用内置电源</w:t>
            </w:r>
            <w:r>
              <w:rPr>
                <w:rFonts w:asciiTheme="minorEastAsia" w:hAnsiTheme="minorEastAsia" w:hint="eastAsia"/>
              </w:rPr>
              <w:t>，</w:t>
            </w:r>
            <w:r>
              <w:rPr>
                <w:rFonts w:asciiTheme="minorEastAsia" w:hAnsiTheme="minorEastAsia"/>
              </w:rPr>
              <w:t>但功率需降至</w:t>
            </w:r>
            <w:r>
              <w:rPr>
                <w:rFonts w:asciiTheme="minorEastAsia" w:hAnsiTheme="minorEastAsia" w:hint="eastAsia"/>
              </w:rPr>
              <w:t>240</w:t>
            </w:r>
            <w:r>
              <w:rPr>
                <w:rFonts w:asciiTheme="minorEastAsia" w:hAnsiTheme="minorEastAsia"/>
              </w:rPr>
              <w:t>W</w:t>
            </w:r>
            <w:r>
              <w:rPr>
                <w:rFonts w:asciiTheme="minorEastAsia" w:hAnsiTheme="minorEastAsia" w:hint="eastAsia"/>
              </w:rPr>
              <w:t>以</w:t>
            </w:r>
            <w:r>
              <w:rPr>
                <w:rFonts w:asciiTheme="minorEastAsia" w:hAnsiTheme="minorEastAsia"/>
              </w:rPr>
              <w:t>提示内置电源有故障</w:t>
            </w:r>
          </w:p>
          <w:p w14:paraId="4FCF790A" w14:textId="77777777" w:rsidR="0076630D" w:rsidRDefault="00D7272D">
            <w:pPr>
              <w:widowControl/>
              <w:jc w:val="left"/>
              <w:rPr>
                <w:rFonts w:asciiTheme="minorEastAsia" w:hAnsiTheme="minorEastAsia"/>
              </w:rPr>
            </w:pPr>
            <w:r>
              <w:rPr>
                <w:rFonts w:asciiTheme="minorEastAsia" w:hAnsiTheme="minorEastAsia" w:hint="eastAsia"/>
                <w:i/>
                <w:color w:val="FF0000"/>
                <w:sz w:val="18"/>
              </w:rPr>
              <w:t>注</w:t>
            </w:r>
            <w:r>
              <w:rPr>
                <w:rFonts w:asciiTheme="minorEastAsia" w:hAnsiTheme="minorEastAsia"/>
                <w:i/>
                <w:color w:val="FF0000"/>
                <w:sz w:val="18"/>
              </w:rPr>
              <w:t>：</w:t>
            </w:r>
            <w:r>
              <w:rPr>
                <w:rFonts w:asciiTheme="minorEastAsia" w:hAnsiTheme="minorEastAsia"/>
                <w:i/>
                <w:sz w:val="18"/>
              </w:rPr>
              <w:t>PSE供电</w:t>
            </w:r>
            <w:r>
              <w:rPr>
                <w:rFonts w:asciiTheme="minorEastAsia" w:hAnsiTheme="minorEastAsia" w:hint="eastAsia"/>
                <w:i/>
                <w:sz w:val="18"/>
              </w:rPr>
              <w:t>功率</w:t>
            </w:r>
            <w:r>
              <w:rPr>
                <w:rFonts w:asciiTheme="minorEastAsia" w:hAnsiTheme="minorEastAsia"/>
                <w:i/>
                <w:sz w:val="18"/>
              </w:rPr>
              <w:t>从</w:t>
            </w:r>
            <w:r>
              <w:rPr>
                <w:rFonts w:asciiTheme="minorEastAsia" w:hAnsiTheme="minorEastAsia" w:hint="eastAsia"/>
                <w:i/>
                <w:sz w:val="18"/>
              </w:rPr>
              <w:t>360</w:t>
            </w:r>
            <w:r>
              <w:rPr>
                <w:rFonts w:asciiTheme="minorEastAsia" w:hAnsiTheme="minorEastAsia"/>
                <w:i/>
                <w:sz w:val="18"/>
              </w:rPr>
              <w:t>W降至</w:t>
            </w:r>
            <w:r>
              <w:rPr>
                <w:rFonts w:asciiTheme="minorEastAsia" w:hAnsiTheme="minorEastAsia" w:hint="eastAsia"/>
                <w:i/>
                <w:sz w:val="18"/>
              </w:rPr>
              <w:t>240</w:t>
            </w:r>
            <w:r>
              <w:rPr>
                <w:rFonts w:asciiTheme="minorEastAsia" w:hAnsiTheme="minorEastAsia"/>
                <w:i/>
                <w:sz w:val="18"/>
              </w:rPr>
              <w:t>W，</w:t>
            </w:r>
            <w:r>
              <w:rPr>
                <w:rFonts w:asciiTheme="minorEastAsia" w:hAnsiTheme="minorEastAsia" w:hint="eastAsia"/>
                <w:i/>
                <w:sz w:val="18"/>
              </w:rPr>
              <w:t>需做</w:t>
            </w:r>
            <w:r>
              <w:rPr>
                <w:rFonts w:asciiTheme="minorEastAsia" w:hAnsiTheme="minorEastAsia"/>
                <w:i/>
                <w:sz w:val="18"/>
              </w:rPr>
              <w:t>PSE功率限制</w:t>
            </w:r>
          </w:p>
        </w:tc>
      </w:tr>
    </w:tbl>
    <w:p w14:paraId="302A8E15"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rPr>
        <w:t xml:space="preserve">5. </w:t>
      </w:r>
      <w:r>
        <w:rPr>
          <w:rFonts w:ascii="微软雅黑" w:eastAsia="微软雅黑" w:hAnsi="微软雅黑" w:hint="eastAsia"/>
        </w:rPr>
        <w:t>只要</w:t>
      </w:r>
      <w:r>
        <w:rPr>
          <w:rFonts w:ascii="微软雅黑" w:eastAsia="微软雅黑" w:hAnsi="微软雅黑"/>
        </w:rPr>
        <w:t>内置电源故障，</w:t>
      </w:r>
      <w:r>
        <w:rPr>
          <w:rFonts w:ascii="微软雅黑" w:eastAsia="微软雅黑" w:hAnsi="微软雅黑" w:hint="eastAsia"/>
        </w:rPr>
        <w:t>改用</w:t>
      </w:r>
      <w:r>
        <w:rPr>
          <w:rFonts w:ascii="微软雅黑" w:eastAsia="微软雅黑" w:hAnsi="微软雅黑"/>
        </w:rPr>
        <w:t>RPS电源为</w:t>
      </w:r>
      <w:r>
        <w:rPr>
          <w:rFonts w:ascii="微软雅黑" w:eastAsia="微软雅黑" w:hAnsi="微软雅黑" w:hint="eastAsia"/>
        </w:rPr>
        <w:t>①</w:t>
      </w:r>
      <w:r>
        <w:rPr>
          <w:rFonts w:ascii="微软雅黑" w:eastAsia="微软雅黑" w:hAnsi="微软雅黑"/>
        </w:rPr>
        <w:t>系统</w:t>
      </w:r>
      <w:r>
        <w:rPr>
          <w:rFonts w:ascii="微软雅黑" w:eastAsia="微软雅黑" w:hAnsi="微软雅黑" w:hint="eastAsia"/>
        </w:rPr>
        <w:t xml:space="preserve"> </w:t>
      </w:r>
      <w:r>
        <w:rPr>
          <w:rFonts w:ascii="微软雅黑" w:eastAsia="微软雅黑" w:hAnsi="微软雅黑"/>
        </w:rPr>
        <w:t>或</w:t>
      </w:r>
      <w:r>
        <w:rPr>
          <w:rFonts w:ascii="微软雅黑" w:eastAsia="微软雅黑" w:hAnsi="微软雅黑" w:hint="eastAsia"/>
        </w:rPr>
        <w:t xml:space="preserve"> ②</w:t>
      </w:r>
      <w:r>
        <w:rPr>
          <w:rFonts w:ascii="微软雅黑" w:eastAsia="微软雅黑" w:hAnsi="微软雅黑"/>
        </w:rPr>
        <w:t xml:space="preserve">PSE </w:t>
      </w:r>
      <w:r>
        <w:rPr>
          <w:rFonts w:ascii="微软雅黑" w:eastAsia="微软雅黑" w:hAnsi="微软雅黑" w:hint="eastAsia"/>
        </w:rPr>
        <w:t>或 ③</w:t>
      </w:r>
      <w:r>
        <w:rPr>
          <w:rFonts w:ascii="微软雅黑" w:eastAsia="微软雅黑" w:hAnsi="微软雅黑"/>
        </w:rPr>
        <w:t>系统和PSE供电时，供电功率从</w:t>
      </w:r>
      <w:r>
        <w:rPr>
          <w:rFonts w:ascii="微软雅黑" w:eastAsia="微软雅黑" w:hAnsi="微软雅黑" w:hint="eastAsia"/>
        </w:rPr>
        <w:t>360</w:t>
      </w:r>
      <w:r>
        <w:rPr>
          <w:rFonts w:ascii="微软雅黑" w:eastAsia="微软雅黑" w:hAnsi="微软雅黑"/>
        </w:rPr>
        <w:t>W降至</w:t>
      </w:r>
      <w:r>
        <w:rPr>
          <w:rFonts w:ascii="微软雅黑" w:eastAsia="微软雅黑" w:hAnsi="微软雅黑" w:hint="eastAsia"/>
        </w:rPr>
        <w:t>240</w:t>
      </w:r>
      <w:r>
        <w:rPr>
          <w:rFonts w:ascii="微软雅黑" w:eastAsia="微软雅黑" w:hAnsi="微软雅黑"/>
        </w:rPr>
        <w:t>W，不满足所有PoE端口的供电</w:t>
      </w:r>
      <w:r>
        <w:rPr>
          <w:rFonts w:ascii="微软雅黑" w:eastAsia="微软雅黑" w:hAnsi="微软雅黑" w:hint="eastAsia"/>
        </w:rPr>
        <w:t>需求</w:t>
      </w:r>
      <w:r>
        <w:rPr>
          <w:rFonts w:ascii="微软雅黑" w:eastAsia="微软雅黑" w:hAnsi="微软雅黑"/>
        </w:rPr>
        <w:t>，需做</w:t>
      </w:r>
      <w:r>
        <w:rPr>
          <w:rFonts w:ascii="微软雅黑" w:eastAsia="微软雅黑" w:hAnsi="微软雅黑" w:hint="eastAsia"/>
        </w:rPr>
        <w:t>PSE</w:t>
      </w:r>
      <w:r>
        <w:rPr>
          <w:rFonts w:ascii="微软雅黑" w:eastAsia="微软雅黑" w:hAnsi="微软雅黑"/>
        </w:rPr>
        <w:t>供电限制</w:t>
      </w:r>
      <w:r>
        <w:rPr>
          <w:rFonts w:ascii="微软雅黑" w:eastAsia="微软雅黑" w:hAnsi="微软雅黑" w:hint="eastAsia"/>
        </w:rPr>
        <w:t>。按照</w:t>
      </w:r>
      <w:r>
        <w:rPr>
          <w:rFonts w:ascii="微软雅黑" w:eastAsia="微软雅黑" w:hAnsi="微软雅黑"/>
        </w:rPr>
        <w:t>先到先得的机制，</w:t>
      </w:r>
      <w:r>
        <w:rPr>
          <w:rFonts w:ascii="微软雅黑" w:eastAsia="微软雅黑" w:hAnsi="微软雅黑" w:hint="eastAsia"/>
        </w:rPr>
        <w:t>自动关闭</w:t>
      </w:r>
      <w:r>
        <w:rPr>
          <w:rFonts w:ascii="微软雅黑" w:eastAsia="微软雅黑" w:hAnsi="微软雅黑"/>
        </w:rPr>
        <w:t>后供电的PSE端口；当内置PSE供电恢复时，</w:t>
      </w:r>
      <w:r>
        <w:rPr>
          <w:rFonts w:ascii="微软雅黑" w:eastAsia="微软雅黑" w:hAnsi="微软雅黑" w:hint="eastAsia"/>
        </w:rPr>
        <w:t>需要</w:t>
      </w:r>
      <w:r>
        <w:rPr>
          <w:rFonts w:ascii="微软雅黑" w:eastAsia="微软雅黑" w:hAnsi="微软雅黑"/>
        </w:rPr>
        <w:t>将强制关闭PSE供电的端口自动恢复供电</w:t>
      </w:r>
      <w:r>
        <w:rPr>
          <w:rFonts w:ascii="微软雅黑" w:eastAsia="微软雅黑" w:hAnsi="微软雅黑" w:hint="eastAsia"/>
        </w:rPr>
        <w:t>。</w:t>
      </w:r>
    </w:p>
    <w:p w14:paraId="6B999996"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hint="eastAsia"/>
        </w:rPr>
        <w:t>6. 由于</w:t>
      </w:r>
      <w:r>
        <w:rPr>
          <w:rFonts w:ascii="微软雅黑" w:eastAsia="微软雅黑" w:hAnsi="微软雅黑"/>
        </w:rPr>
        <w:t>RPS电源同时支持PSE供电，会影响PoE模块</w:t>
      </w:r>
      <w:r>
        <w:rPr>
          <w:rFonts w:ascii="微软雅黑" w:eastAsia="微软雅黑" w:hAnsi="微软雅黑" w:hint="eastAsia"/>
        </w:rPr>
        <w:t>。</w:t>
      </w:r>
      <w:r>
        <w:rPr>
          <w:rFonts w:ascii="微软雅黑" w:eastAsia="微软雅黑" w:hAnsi="微软雅黑"/>
        </w:rPr>
        <w:t>故</w:t>
      </w:r>
      <w:r>
        <w:rPr>
          <w:rFonts w:ascii="微软雅黑" w:eastAsia="微软雅黑" w:hAnsi="微软雅黑" w:hint="eastAsia"/>
        </w:rPr>
        <w:t>需要</w:t>
      </w:r>
      <w:r>
        <w:rPr>
          <w:rFonts w:ascii="微软雅黑" w:eastAsia="微软雅黑" w:hAnsi="微软雅黑"/>
        </w:rPr>
        <w:t>PoE模块中新增电源相关内容，且</w:t>
      </w:r>
      <w:r>
        <w:rPr>
          <w:rFonts w:ascii="微软雅黑" w:eastAsia="微软雅黑" w:hAnsi="微软雅黑" w:hint="eastAsia"/>
        </w:rPr>
        <w:t>P</w:t>
      </w:r>
      <w:r>
        <w:rPr>
          <w:rFonts w:ascii="微软雅黑" w:eastAsia="微软雅黑" w:hAnsi="微软雅黑"/>
        </w:rPr>
        <w:t>o</w:t>
      </w:r>
      <w:r>
        <w:rPr>
          <w:rFonts w:ascii="微软雅黑" w:eastAsia="微软雅黑" w:hAnsi="微软雅黑" w:hint="eastAsia"/>
        </w:rPr>
        <w:t>E</w:t>
      </w:r>
      <w:r>
        <w:rPr>
          <w:rFonts w:ascii="微软雅黑" w:eastAsia="微软雅黑" w:hAnsi="微软雅黑"/>
        </w:rPr>
        <w:t>预留功率取值范围改为</w:t>
      </w:r>
      <w:r>
        <w:rPr>
          <w:rFonts w:ascii="微软雅黑" w:eastAsia="微软雅黑" w:hAnsi="微软雅黑" w:hint="eastAsia"/>
        </w:rPr>
        <w:t>0</w:t>
      </w:r>
      <w:r>
        <w:rPr>
          <w:rFonts w:ascii="微软雅黑" w:eastAsia="微软雅黑" w:hAnsi="微软雅黑"/>
        </w:rPr>
        <w:t>-240W。</w:t>
      </w:r>
      <w:r>
        <w:rPr>
          <w:rFonts w:ascii="微软雅黑" w:eastAsia="微软雅黑" w:hAnsi="微软雅黑" w:hint="eastAsia"/>
        </w:rPr>
        <w:t>具体需求详见</w:t>
      </w:r>
      <w:hyperlink w:anchor="_PoE(FP1B)" w:history="1">
        <w:r>
          <w:rPr>
            <w:rStyle w:val="af"/>
            <w:rFonts w:ascii="微软雅黑" w:eastAsia="微软雅黑" w:hAnsi="微软雅黑" w:hint="eastAsia"/>
            <w:i/>
          </w:rPr>
          <w:t>[</w:t>
        </w:r>
        <w:r>
          <w:rPr>
            <w:rStyle w:val="af"/>
            <w:rFonts w:ascii="微软雅黑" w:eastAsia="微软雅黑" w:hAnsi="微软雅黑"/>
            <w:i/>
          </w:rPr>
          <w:t>PoE]</w:t>
        </w:r>
      </w:hyperlink>
      <w:r>
        <w:rPr>
          <w:rFonts w:ascii="微软雅黑" w:eastAsia="微软雅黑" w:hAnsi="微软雅黑" w:hint="eastAsia"/>
        </w:rPr>
        <w:t>。</w:t>
      </w:r>
    </w:p>
    <w:p w14:paraId="7EA60726"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hint="eastAsia"/>
        </w:rPr>
        <w:lastRenderedPageBreak/>
        <w:t xml:space="preserve">7. </w:t>
      </w:r>
      <w:r>
        <w:rPr>
          <w:rFonts w:ascii="微软雅黑" w:eastAsia="微软雅黑" w:hAnsi="微软雅黑"/>
        </w:rPr>
        <w:t>[</w:t>
      </w:r>
      <w:r>
        <w:rPr>
          <w:rFonts w:ascii="微软雅黑" w:eastAsia="微软雅黑" w:hAnsi="微软雅黑" w:hint="eastAsia"/>
        </w:rPr>
        <w:t>概览/系统信息]处</w:t>
      </w:r>
      <w:r>
        <w:rPr>
          <w:rFonts w:ascii="微软雅黑" w:eastAsia="微软雅黑" w:hAnsi="微软雅黑"/>
        </w:rPr>
        <w:t>需显示</w:t>
      </w:r>
      <w:r>
        <w:rPr>
          <w:rFonts w:ascii="微软雅黑" w:eastAsia="微软雅黑" w:hAnsi="微软雅黑" w:hint="eastAsia"/>
        </w:rPr>
        <w:t>内置电源</w:t>
      </w:r>
      <w:r>
        <w:rPr>
          <w:rFonts w:ascii="微软雅黑" w:eastAsia="微软雅黑" w:hAnsi="微软雅黑"/>
        </w:rPr>
        <w:t>和RPS电源的相关状态，</w:t>
      </w:r>
      <w:r>
        <w:rPr>
          <w:rFonts w:ascii="微软雅黑" w:eastAsia="微软雅黑" w:hAnsi="微软雅黑" w:hint="eastAsia"/>
        </w:rPr>
        <w:t>具体需求</w:t>
      </w:r>
      <w:r>
        <w:rPr>
          <w:rFonts w:ascii="微软雅黑" w:eastAsia="微软雅黑" w:hAnsi="微软雅黑"/>
        </w:rPr>
        <w:t>详见</w:t>
      </w:r>
      <w:hyperlink w:anchor="_系统信息/System_Info." w:history="1">
        <w:r>
          <w:rPr>
            <w:rStyle w:val="af"/>
            <w:rFonts w:ascii="微软雅黑" w:eastAsia="微软雅黑" w:hAnsi="微软雅黑" w:hint="eastAsia"/>
            <w:i/>
          </w:rPr>
          <w:t>[概览/系统信息]</w:t>
        </w:r>
      </w:hyperlink>
      <w:r>
        <w:rPr>
          <w:rFonts w:ascii="微软雅黑" w:eastAsia="微软雅黑" w:hAnsi="微软雅黑" w:hint="eastAsia"/>
        </w:rPr>
        <w:t>。</w:t>
      </w:r>
    </w:p>
    <w:p w14:paraId="426D4027" w14:textId="77777777" w:rsidR="0076630D" w:rsidRDefault="0076630D">
      <w:pPr>
        <w:widowControl/>
        <w:jc w:val="left"/>
        <w:rPr>
          <w:rFonts w:ascii="微软雅黑" w:eastAsia="微软雅黑" w:hAnsi="微软雅黑"/>
        </w:rPr>
      </w:pPr>
    </w:p>
    <w:p w14:paraId="7443020A" w14:textId="7A43BCB5" w:rsidR="0076630D" w:rsidRDefault="00D7272D">
      <w:pPr>
        <w:widowControl/>
        <w:ind w:firstLineChars="200" w:firstLine="420"/>
        <w:jc w:val="left"/>
        <w:rPr>
          <w:rFonts w:ascii="微软雅黑" w:eastAsia="微软雅黑" w:hAnsi="微软雅黑"/>
          <w:b/>
        </w:rPr>
      </w:pPr>
      <w:r>
        <w:rPr>
          <w:rFonts w:ascii="微软雅黑" w:eastAsia="微软雅黑" w:hAnsi="微软雅黑" w:hint="eastAsia"/>
          <w:b/>
        </w:rPr>
        <w:t>（二）GWN7813</w:t>
      </w:r>
      <w:r w:rsidR="00757BC7">
        <w:rPr>
          <w:rFonts w:ascii="微软雅黑" w:eastAsia="微软雅黑" w:hAnsi="微软雅黑" w:hint="eastAsia"/>
          <w:b/>
        </w:rPr>
        <w:t>/32/31</w:t>
      </w:r>
      <w:r>
        <w:rPr>
          <w:rFonts w:ascii="微软雅黑" w:eastAsia="微软雅黑" w:hAnsi="微软雅黑"/>
          <w:b/>
        </w:rPr>
        <w:t>的RPS电源</w:t>
      </w:r>
    </w:p>
    <w:p w14:paraId="49B22CB9"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hint="eastAsia"/>
        </w:rPr>
        <w:t>1.</w:t>
      </w:r>
      <w:r>
        <w:rPr>
          <w:rFonts w:ascii="微软雅黑" w:eastAsia="微软雅黑" w:hAnsi="微软雅黑"/>
        </w:rPr>
        <w:t xml:space="preserve"> </w:t>
      </w:r>
      <w:r>
        <w:rPr>
          <w:rFonts w:ascii="微软雅黑" w:eastAsia="微软雅黑" w:hAnsi="微软雅黑" w:hint="eastAsia"/>
        </w:rPr>
        <w:t>默认</w:t>
      </w:r>
      <w:r>
        <w:rPr>
          <w:rFonts w:ascii="微软雅黑" w:eastAsia="微软雅黑" w:hAnsi="微软雅黑"/>
        </w:rPr>
        <w:t>只支持一个内置电源，支持用户外置一个RPS电源</w:t>
      </w:r>
      <w:r>
        <w:rPr>
          <w:rFonts w:ascii="微软雅黑" w:eastAsia="微软雅黑" w:hAnsi="微软雅黑" w:hint="eastAsia"/>
        </w:rPr>
        <w:t>应急</w:t>
      </w:r>
      <w:r>
        <w:rPr>
          <w:rFonts w:ascii="微软雅黑" w:eastAsia="微软雅黑" w:hAnsi="微软雅黑"/>
        </w:rPr>
        <w:t>使用。</w:t>
      </w:r>
    </w:p>
    <w:p w14:paraId="536A8F0C"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hint="eastAsia"/>
        </w:rPr>
        <w:t>2.</w:t>
      </w:r>
      <w:r>
        <w:rPr>
          <w:rFonts w:ascii="微软雅黑" w:eastAsia="微软雅黑" w:hAnsi="微软雅黑"/>
        </w:rPr>
        <w:t xml:space="preserve"> </w:t>
      </w:r>
      <w:r>
        <w:rPr>
          <w:rFonts w:ascii="微软雅黑" w:eastAsia="微软雅黑" w:hAnsi="微软雅黑" w:hint="eastAsia"/>
        </w:rPr>
        <w:t>内置电源使用13</w:t>
      </w:r>
      <w:r>
        <w:rPr>
          <w:rFonts w:ascii="微软雅黑" w:eastAsia="微软雅黑" w:hAnsi="微软雅黑"/>
        </w:rPr>
        <w:t>V进行系统供电</w:t>
      </w:r>
      <w:r>
        <w:rPr>
          <w:rFonts w:ascii="微软雅黑" w:eastAsia="微软雅黑" w:hAnsi="微软雅黑" w:hint="eastAsia"/>
        </w:rPr>
        <w:t>；</w:t>
      </w:r>
      <w:r>
        <w:rPr>
          <w:rFonts w:ascii="微软雅黑" w:eastAsia="微软雅黑" w:hAnsi="微软雅黑"/>
        </w:rPr>
        <w:t>RPS电源使用</w:t>
      </w:r>
      <w:r>
        <w:rPr>
          <w:rFonts w:ascii="微软雅黑" w:eastAsia="微软雅黑" w:hAnsi="微软雅黑" w:hint="eastAsia"/>
        </w:rPr>
        <w:t>12</w:t>
      </w:r>
      <w:r>
        <w:rPr>
          <w:rFonts w:ascii="微软雅黑" w:eastAsia="微软雅黑" w:hAnsi="微软雅黑"/>
        </w:rPr>
        <w:t>V进行系统供电。</w:t>
      </w:r>
      <w:r>
        <w:rPr>
          <w:rFonts w:ascii="微软雅黑" w:eastAsia="微软雅黑" w:hAnsi="微软雅黑" w:hint="eastAsia"/>
        </w:rPr>
        <w:t>当2个</w:t>
      </w:r>
      <w:r>
        <w:rPr>
          <w:rFonts w:ascii="微软雅黑" w:eastAsia="微软雅黑" w:hAnsi="微软雅黑"/>
        </w:rPr>
        <w:t>电源同时接入时，默认使用内置电源，当内置电源故障，</w:t>
      </w:r>
      <w:r>
        <w:rPr>
          <w:rFonts w:ascii="微软雅黑" w:eastAsia="微软雅黑" w:hAnsi="微软雅黑" w:hint="eastAsia"/>
        </w:rPr>
        <w:t>系统自动切换至RPS</w:t>
      </w:r>
      <w:r>
        <w:rPr>
          <w:rFonts w:ascii="微软雅黑" w:eastAsia="微软雅黑" w:hAnsi="微软雅黑"/>
        </w:rPr>
        <w:t>备用电源使用</w:t>
      </w:r>
      <w:r>
        <w:rPr>
          <w:rFonts w:ascii="微软雅黑" w:eastAsia="微软雅黑" w:hAnsi="微软雅黑" w:hint="eastAsia"/>
        </w:rPr>
        <w:t>。</w:t>
      </w:r>
    </w:p>
    <w:p w14:paraId="39FE9108" w14:textId="2A20E729" w:rsidR="0076630D" w:rsidRDefault="00D7272D">
      <w:pPr>
        <w:widowControl/>
        <w:ind w:firstLineChars="200" w:firstLine="420"/>
        <w:jc w:val="left"/>
        <w:rPr>
          <w:rFonts w:ascii="微软雅黑" w:eastAsia="微软雅黑" w:hAnsi="微软雅黑"/>
        </w:rPr>
      </w:pPr>
      <w:r>
        <w:rPr>
          <w:rFonts w:ascii="微软雅黑" w:eastAsia="微软雅黑" w:hAnsi="微软雅黑"/>
        </w:rPr>
        <w:t xml:space="preserve">3. </w:t>
      </w:r>
      <w:r>
        <w:rPr>
          <w:rFonts w:ascii="微软雅黑" w:eastAsia="微软雅黑" w:hAnsi="微软雅黑" w:hint="eastAsia"/>
        </w:rPr>
        <w:t>内置电源</w:t>
      </w:r>
      <w:r>
        <w:rPr>
          <w:rFonts w:ascii="微软雅黑" w:eastAsia="微软雅黑" w:hAnsi="微软雅黑"/>
        </w:rPr>
        <w:t>使用</w:t>
      </w:r>
      <w:r w:rsidR="00071518">
        <w:rPr>
          <w:rFonts w:ascii="微软雅黑" w:eastAsia="微软雅黑" w:hAnsi="微软雅黑"/>
        </w:rPr>
        <w:t>PWR</w:t>
      </w:r>
      <w:r>
        <w:rPr>
          <w:rFonts w:ascii="微软雅黑" w:eastAsia="微软雅黑" w:hAnsi="微软雅黑"/>
        </w:rPr>
        <w:t>指示灯，RPS电源使用RPS指示灯，</w:t>
      </w:r>
      <w:r>
        <w:rPr>
          <w:rFonts w:ascii="微软雅黑" w:eastAsia="微软雅黑" w:hAnsi="微软雅黑" w:hint="eastAsia"/>
        </w:rPr>
        <w:t>均为</w:t>
      </w:r>
      <w:r>
        <w:rPr>
          <w:rFonts w:ascii="微软雅黑" w:eastAsia="微软雅黑" w:hAnsi="微软雅黑"/>
        </w:rPr>
        <w:t>双色</w:t>
      </w:r>
      <w:r>
        <w:rPr>
          <w:rFonts w:ascii="微软雅黑" w:eastAsia="微软雅黑" w:hAnsi="微软雅黑" w:hint="eastAsia"/>
        </w:rPr>
        <w:t>灯，</w:t>
      </w:r>
      <w:r>
        <w:rPr>
          <w:rFonts w:ascii="微软雅黑" w:eastAsia="微软雅黑" w:hAnsi="微软雅黑"/>
        </w:rPr>
        <w:t>仅表示系统供电状态。</w:t>
      </w:r>
    </w:p>
    <w:tbl>
      <w:tblPr>
        <w:tblStyle w:val="ac"/>
        <w:tblW w:w="0" w:type="auto"/>
        <w:tblLayout w:type="fixed"/>
        <w:tblLook w:val="04A0" w:firstRow="1" w:lastRow="0" w:firstColumn="1" w:lastColumn="0" w:noHBand="0" w:noVBand="1"/>
      </w:tblPr>
      <w:tblGrid>
        <w:gridCol w:w="1696"/>
        <w:gridCol w:w="1957"/>
        <w:gridCol w:w="2158"/>
        <w:gridCol w:w="2485"/>
      </w:tblGrid>
      <w:tr w:rsidR="0076630D" w14:paraId="46B0C06B" w14:textId="77777777">
        <w:tc>
          <w:tcPr>
            <w:tcW w:w="1696" w:type="dxa"/>
            <w:vMerge w:val="restart"/>
          </w:tcPr>
          <w:p w14:paraId="760EB94B" w14:textId="13AB6FB5" w:rsidR="0076630D" w:rsidRDefault="00D7272D">
            <w:pPr>
              <w:pStyle w:val="12"/>
              <w:ind w:firstLineChars="0" w:firstLine="0"/>
              <w:rPr>
                <w:rFonts w:asciiTheme="minorEastAsia" w:hAnsiTheme="minorEastAsia"/>
              </w:rPr>
            </w:pPr>
            <w:r>
              <w:rPr>
                <w:rFonts w:asciiTheme="minorEastAsia" w:hAnsiTheme="minorEastAsia" w:hint="eastAsia"/>
              </w:rPr>
              <w:t>GWN</w:t>
            </w:r>
            <w:r>
              <w:rPr>
                <w:rFonts w:asciiTheme="minorEastAsia" w:hAnsiTheme="minorEastAsia"/>
              </w:rPr>
              <w:t>78</w:t>
            </w:r>
            <w:r>
              <w:rPr>
                <w:rFonts w:asciiTheme="minorEastAsia" w:hAnsiTheme="minorEastAsia" w:hint="eastAsia"/>
              </w:rPr>
              <w:t>13</w:t>
            </w:r>
            <w:r w:rsidR="00757BC7">
              <w:rPr>
                <w:rFonts w:asciiTheme="minorEastAsia" w:hAnsiTheme="minorEastAsia"/>
              </w:rPr>
              <w:t>/32/31</w:t>
            </w:r>
          </w:p>
        </w:tc>
        <w:tc>
          <w:tcPr>
            <w:tcW w:w="1957" w:type="dxa"/>
            <w:vMerge w:val="restart"/>
          </w:tcPr>
          <w:p w14:paraId="2DE766D6" w14:textId="77777777" w:rsidR="0076630D" w:rsidRDefault="00D7272D">
            <w:pPr>
              <w:pStyle w:val="12"/>
              <w:ind w:firstLineChars="0" w:firstLine="0"/>
              <w:rPr>
                <w:rFonts w:asciiTheme="minorEastAsia" w:hAnsiTheme="minorEastAsia"/>
              </w:rPr>
            </w:pPr>
            <w:r>
              <w:rPr>
                <w:rFonts w:asciiTheme="minorEastAsia" w:hAnsiTheme="minorEastAsia"/>
              </w:rPr>
              <w:t>PWR/RPS</w:t>
            </w:r>
            <w:r>
              <w:rPr>
                <w:rFonts w:asciiTheme="minorEastAsia" w:hAnsiTheme="minorEastAsia" w:hint="eastAsia"/>
              </w:rPr>
              <w:t>电源指示灯</w:t>
            </w:r>
            <w:r>
              <w:rPr>
                <w:rFonts w:asciiTheme="minorEastAsia" w:hAnsiTheme="minorEastAsia"/>
              </w:rPr>
              <w:t>（</w:t>
            </w:r>
            <w:r>
              <w:rPr>
                <w:rFonts w:asciiTheme="minorEastAsia" w:hAnsiTheme="minorEastAsia" w:hint="eastAsia"/>
              </w:rPr>
              <w:t>双色灯</w:t>
            </w:r>
            <w:r>
              <w:rPr>
                <w:rFonts w:asciiTheme="minorEastAsia" w:hAnsiTheme="minorEastAsia"/>
              </w:rPr>
              <w:t>）</w:t>
            </w:r>
          </w:p>
        </w:tc>
        <w:tc>
          <w:tcPr>
            <w:tcW w:w="2158" w:type="dxa"/>
          </w:tcPr>
          <w:p w14:paraId="2160EB7F" w14:textId="77777777" w:rsidR="0076630D" w:rsidRDefault="00D7272D">
            <w:pPr>
              <w:pStyle w:val="12"/>
              <w:ind w:firstLineChars="0" w:firstLine="0"/>
              <w:rPr>
                <w:rFonts w:asciiTheme="minorEastAsia" w:hAnsiTheme="minorEastAsia"/>
                <w:color w:val="FFC000"/>
              </w:rPr>
            </w:pPr>
            <w:r>
              <w:rPr>
                <w:rFonts w:asciiTheme="minorEastAsia" w:hAnsiTheme="minorEastAsia" w:hint="eastAsia"/>
              </w:rPr>
              <w:t>Off</w:t>
            </w:r>
          </w:p>
        </w:tc>
        <w:tc>
          <w:tcPr>
            <w:tcW w:w="2485" w:type="dxa"/>
          </w:tcPr>
          <w:p w14:paraId="1E37331E"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电源未使用/故障</w:t>
            </w:r>
          </w:p>
        </w:tc>
      </w:tr>
      <w:tr w:rsidR="0076630D" w14:paraId="0BEC63D4" w14:textId="77777777">
        <w:tc>
          <w:tcPr>
            <w:tcW w:w="1696" w:type="dxa"/>
            <w:vMerge/>
          </w:tcPr>
          <w:p w14:paraId="05D29D65" w14:textId="77777777" w:rsidR="0076630D" w:rsidRDefault="0076630D">
            <w:pPr>
              <w:pStyle w:val="12"/>
              <w:ind w:firstLineChars="0" w:firstLine="0"/>
              <w:rPr>
                <w:rFonts w:asciiTheme="minorEastAsia" w:hAnsiTheme="minorEastAsia"/>
              </w:rPr>
            </w:pPr>
          </w:p>
        </w:tc>
        <w:tc>
          <w:tcPr>
            <w:tcW w:w="1957" w:type="dxa"/>
            <w:vMerge/>
          </w:tcPr>
          <w:p w14:paraId="7BECDAF8" w14:textId="77777777" w:rsidR="0076630D" w:rsidRDefault="0076630D">
            <w:pPr>
              <w:pStyle w:val="12"/>
              <w:ind w:firstLineChars="0" w:firstLine="0"/>
              <w:rPr>
                <w:rFonts w:asciiTheme="minorEastAsia" w:hAnsiTheme="minorEastAsia"/>
              </w:rPr>
            </w:pPr>
          </w:p>
        </w:tc>
        <w:tc>
          <w:tcPr>
            <w:tcW w:w="2158" w:type="dxa"/>
          </w:tcPr>
          <w:p w14:paraId="48994D89" w14:textId="77777777" w:rsidR="0076630D" w:rsidRDefault="00D7272D">
            <w:pPr>
              <w:pStyle w:val="12"/>
              <w:ind w:firstLineChars="0" w:firstLine="0"/>
              <w:rPr>
                <w:rFonts w:asciiTheme="minorEastAsia" w:hAnsiTheme="minorEastAsia"/>
                <w:color w:val="FFC000"/>
              </w:rPr>
            </w:pPr>
            <w:r>
              <w:rPr>
                <w:rFonts w:asciiTheme="minorEastAsia" w:hAnsiTheme="minorEastAsia" w:hint="eastAsia"/>
                <w:color w:val="00B050"/>
              </w:rPr>
              <w:t>绿色</w:t>
            </w:r>
          </w:p>
        </w:tc>
        <w:tc>
          <w:tcPr>
            <w:tcW w:w="2485" w:type="dxa"/>
          </w:tcPr>
          <w:p w14:paraId="3C405AE9"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电源使用中</w:t>
            </w:r>
          </w:p>
        </w:tc>
      </w:tr>
      <w:tr w:rsidR="0076630D" w14:paraId="2719A21A" w14:textId="77777777">
        <w:tc>
          <w:tcPr>
            <w:tcW w:w="1696" w:type="dxa"/>
            <w:vMerge/>
          </w:tcPr>
          <w:p w14:paraId="06BE84ED" w14:textId="77777777" w:rsidR="0076630D" w:rsidRDefault="0076630D">
            <w:pPr>
              <w:pStyle w:val="12"/>
              <w:ind w:firstLineChars="0" w:firstLine="0"/>
              <w:rPr>
                <w:rFonts w:asciiTheme="minorEastAsia" w:hAnsiTheme="minorEastAsia"/>
              </w:rPr>
            </w:pPr>
          </w:p>
        </w:tc>
        <w:tc>
          <w:tcPr>
            <w:tcW w:w="1957" w:type="dxa"/>
            <w:vMerge/>
          </w:tcPr>
          <w:p w14:paraId="55FE2175" w14:textId="77777777" w:rsidR="0076630D" w:rsidRDefault="0076630D">
            <w:pPr>
              <w:pStyle w:val="12"/>
              <w:ind w:firstLineChars="0" w:firstLine="0"/>
              <w:rPr>
                <w:rFonts w:asciiTheme="minorEastAsia" w:hAnsiTheme="minorEastAsia"/>
              </w:rPr>
            </w:pPr>
          </w:p>
        </w:tc>
        <w:tc>
          <w:tcPr>
            <w:tcW w:w="2158" w:type="dxa"/>
          </w:tcPr>
          <w:p w14:paraId="11566989" w14:textId="77777777" w:rsidR="0076630D" w:rsidRDefault="00D7272D">
            <w:pPr>
              <w:pStyle w:val="12"/>
              <w:ind w:firstLineChars="0" w:firstLine="0"/>
              <w:rPr>
                <w:rFonts w:asciiTheme="minorEastAsia" w:hAnsiTheme="minorEastAsia"/>
                <w:color w:val="FFC000"/>
              </w:rPr>
            </w:pPr>
            <w:r>
              <w:rPr>
                <w:rFonts w:asciiTheme="minorEastAsia" w:hAnsiTheme="minorEastAsia" w:hint="eastAsia"/>
                <w:color w:val="FF0000"/>
              </w:rPr>
              <w:t>红色</w:t>
            </w:r>
          </w:p>
        </w:tc>
        <w:tc>
          <w:tcPr>
            <w:tcW w:w="2485" w:type="dxa"/>
          </w:tcPr>
          <w:p w14:paraId="3B1B730E" w14:textId="77777777" w:rsidR="0076630D" w:rsidRDefault="00D7272D" w:rsidP="00B10728">
            <w:pPr>
              <w:pStyle w:val="12"/>
              <w:numPr>
                <w:ilvl w:val="0"/>
                <w:numId w:val="549"/>
              </w:numPr>
              <w:ind w:firstLineChars="0"/>
              <w:rPr>
                <w:rFonts w:asciiTheme="minorEastAsia" w:hAnsiTheme="minorEastAsia"/>
              </w:rPr>
            </w:pPr>
            <w:r>
              <w:rPr>
                <w:rFonts w:asciiTheme="minorEastAsia" w:hAnsiTheme="minorEastAsia" w:hint="eastAsia"/>
              </w:rPr>
              <w:t>电源过压</w:t>
            </w:r>
            <w:r>
              <w:rPr>
                <w:rFonts w:asciiTheme="minorEastAsia" w:hAnsiTheme="minorEastAsia"/>
              </w:rPr>
              <w:t>或欠压</w:t>
            </w:r>
          </w:p>
        </w:tc>
      </w:tr>
    </w:tbl>
    <w:p w14:paraId="1D6C73E6" w14:textId="77777777" w:rsidR="0076630D" w:rsidRDefault="00D7272D">
      <w:pPr>
        <w:widowControl/>
        <w:ind w:firstLineChars="200" w:firstLine="420"/>
        <w:jc w:val="left"/>
        <w:rPr>
          <w:rFonts w:ascii="微软雅黑" w:eastAsia="微软雅黑" w:hAnsi="微软雅黑"/>
        </w:rPr>
      </w:pPr>
      <w:r>
        <w:rPr>
          <w:rFonts w:ascii="微软雅黑" w:eastAsia="微软雅黑" w:hAnsi="微软雅黑"/>
        </w:rPr>
        <w:t>4. 当连接上</w:t>
      </w:r>
      <w:r>
        <w:rPr>
          <w:rFonts w:ascii="微软雅黑" w:eastAsia="微软雅黑" w:hAnsi="微软雅黑" w:hint="eastAsia"/>
        </w:rPr>
        <w:t>RPS</w:t>
      </w:r>
      <w:r>
        <w:rPr>
          <w:rFonts w:ascii="微软雅黑" w:eastAsia="微软雅黑" w:hAnsi="微软雅黑"/>
        </w:rPr>
        <w:t>电源</w:t>
      </w:r>
      <w:r>
        <w:rPr>
          <w:rFonts w:ascii="微软雅黑" w:eastAsia="微软雅黑" w:hAnsi="微软雅黑" w:hint="eastAsia"/>
        </w:rPr>
        <w:t>时</w:t>
      </w:r>
      <w:r>
        <w:rPr>
          <w:rFonts w:ascii="微软雅黑" w:eastAsia="微软雅黑" w:hAnsi="微软雅黑"/>
        </w:rPr>
        <w:t>，默认仍然使用内置电源</w:t>
      </w:r>
      <w:r>
        <w:rPr>
          <w:rFonts w:ascii="微软雅黑" w:eastAsia="微软雅黑" w:hAnsi="微软雅黑" w:hint="eastAsia"/>
        </w:rPr>
        <w:t>。当</w:t>
      </w:r>
      <w:r>
        <w:rPr>
          <w:rFonts w:ascii="微软雅黑" w:eastAsia="微软雅黑" w:hAnsi="微软雅黑"/>
        </w:rPr>
        <w:t>内置电源出现故障时，会进行供电切换，具体</w:t>
      </w:r>
      <w:r>
        <w:rPr>
          <w:rFonts w:ascii="微软雅黑" w:eastAsia="微软雅黑" w:hAnsi="微软雅黑" w:hint="eastAsia"/>
        </w:rPr>
        <w:t>逻辑</w:t>
      </w:r>
      <w:r>
        <w:rPr>
          <w:rFonts w:ascii="微软雅黑" w:eastAsia="微软雅黑" w:hAnsi="微软雅黑"/>
        </w:rPr>
        <w:t>如下：</w:t>
      </w:r>
    </w:p>
    <w:tbl>
      <w:tblPr>
        <w:tblStyle w:val="ac"/>
        <w:tblW w:w="5000" w:type="pct"/>
        <w:tblLook w:val="04A0" w:firstRow="1" w:lastRow="0" w:firstColumn="1" w:lastColumn="0" w:noHBand="0" w:noVBand="1"/>
      </w:tblPr>
      <w:tblGrid>
        <w:gridCol w:w="1129"/>
        <w:gridCol w:w="1134"/>
        <w:gridCol w:w="1133"/>
        <w:gridCol w:w="991"/>
        <w:gridCol w:w="1135"/>
        <w:gridCol w:w="2774"/>
      </w:tblGrid>
      <w:tr w:rsidR="0076630D" w14:paraId="5064870B" w14:textId="77777777">
        <w:tc>
          <w:tcPr>
            <w:tcW w:w="680" w:type="pct"/>
          </w:tcPr>
          <w:p w14:paraId="64A6F7B9" w14:textId="77777777" w:rsidR="0076630D" w:rsidRDefault="00D7272D">
            <w:pPr>
              <w:widowControl/>
              <w:jc w:val="center"/>
              <w:rPr>
                <w:rFonts w:asciiTheme="minorEastAsia" w:hAnsiTheme="minorEastAsia"/>
              </w:rPr>
            </w:pPr>
            <w:r>
              <w:rPr>
                <w:rFonts w:asciiTheme="minorEastAsia" w:hAnsiTheme="minorEastAsia" w:hint="eastAsia"/>
              </w:rPr>
              <w:t>供电场景</w:t>
            </w:r>
          </w:p>
        </w:tc>
        <w:tc>
          <w:tcPr>
            <w:tcW w:w="683" w:type="pct"/>
          </w:tcPr>
          <w:p w14:paraId="747A64BF" w14:textId="77777777" w:rsidR="0076630D" w:rsidRDefault="00D7272D">
            <w:pPr>
              <w:widowControl/>
              <w:jc w:val="center"/>
              <w:rPr>
                <w:rFonts w:asciiTheme="minorEastAsia" w:hAnsiTheme="minorEastAsia"/>
              </w:rPr>
            </w:pPr>
            <w:r>
              <w:rPr>
                <w:rFonts w:asciiTheme="minorEastAsia" w:hAnsiTheme="minorEastAsia" w:hint="eastAsia"/>
              </w:rPr>
              <w:t>内置电源</w:t>
            </w:r>
          </w:p>
        </w:tc>
        <w:tc>
          <w:tcPr>
            <w:tcW w:w="683" w:type="pct"/>
          </w:tcPr>
          <w:p w14:paraId="1677ECD9" w14:textId="77777777" w:rsidR="0076630D" w:rsidRDefault="00D7272D">
            <w:pPr>
              <w:widowControl/>
              <w:jc w:val="center"/>
              <w:rPr>
                <w:rFonts w:asciiTheme="minorEastAsia" w:hAnsiTheme="minorEastAsia"/>
              </w:rPr>
            </w:pPr>
            <w:r>
              <w:rPr>
                <w:rFonts w:asciiTheme="minorEastAsia" w:hAnsiTheme="minorEastAsia" w:hint="eastAsia"/>
              </w:rPr>
              <w:t>RPS</w:t>
            </w:r>
            <w:r>
              <w:rPr>
                <w:rFonts w:asciiTheme="minorEastAsia" w:hAnsiTheme="minorEastAsia"/>
              </w:rPr>
              <w:t>电源</w:t>
            </w:r>
          </w:p>
        </w:tc>
        <w:tc>
          <w:tcPr>
            <w:tcW w:w="597" w:type="pct"/>
          </w:tcPr>
          <w:p w14:paraId="11C6053F" w14:textId="78C212DF" w:rsidR="0076630D" w:rsidRDefault="00071518">
            <w:pPr>
              <w:widowControl/>
              <w:jc w:val="center"/>
              <w:rPr>
                <w:rFonts w:asciiTheme="minorEastAsia" w:hAnsiTheme="minorEastAsia"/>
              </w:rPr>
            </w:pPr>
            <w:r>
              <w:rPr>
                <w:rFonts w:asciiTheme="minorEastAsia" w:hAnsiTheme="minorEastAsia"/>
              </w:rPr>
              <w:t>PWR</w:t>
            </w:r>
            <w:r w:rsidR="00D7272D">
              <w:rPr>
                <w:rFonts w:asciiTheme="minorEastAsia" w:hAnsiTheme="minorEastAsia"/>
              </w:rPr>
              <w:t xml:space="preserve"> LED</w:t>
            </w:r>
          </w:p>
        </w:tc>
        <w:tc>
          <w:tcPr>
            <w:tcW w:w="684" w:type="pct"/>
          </w:tcPr>
          <w:p w14:paraId="74C3EF24" w14:textId="77777777" w:rsidR="0076630D" w:rsidRDefault="00D7272D">
            <w:pPr>
              <w:widowControl/>
              <w:jc w:val="center"/>
              <w:rPr>
                <w:rFonts w:asciiTheme="minorEastAsia" w:hAnsiTheme="minorEastAsia"/>
              </w:rPr>
            </w:pPr>
            <w:r>
              <w:rPr>
                <w:rFonts w:asciiTheme="minorEastAsia" w:hAnsiTheme="minorEastAsia" w:hint="eastAsia"/>
              </w:rPr>
              <w:t>RPS</w:t>
            </w:r>
            <w:r>
              <w:rPr>
                <w:rFonts w:asciiTheme="minorEastAsia" w:hAnsiTheme="minorEastAsia"/>
              </w:rPr>
              <w:t xml:space="preserve"> LED</w:t>
            </w:r>
          </w:p>
        </w:tc>
        <w:tc>
          <w:tcPr>
            <w:tcW w:w="1672" w:type="pct"/>
          </w:tcPr>
          <w:p w14:paraId="1BBA2D32" w14:textId="77777777" w:rsidR="0076630D" w:rsidRDefault="00D7272D">
            <w:pPr>
              <w:widowControl/>
              <w:jc w:val="center"/>
              <w:rPr>
                <w:rFonts w:asciiTheme="minorEastAsia" w:hAnsiTheme="minorEastAsia"/>
              </w:rPr>
            </w:pPr>
            <w:r>
              <w:rPr>
                <w:rFonts w:asciiTheme="minorEastAsia" w:hAnsiTheme="minorEastAsia" w:hint="eastAsia"/>
              </w:rPr>
              <w:t>场景说明</w:t>
            </w:r>
          </w:p>
        </w:tc>
      </w:tr>
      <w:tr w:rsidR="0076630D" w14:paraId="7C0D7C5D" w14:textId="77777777">
        <w:tc>
          <w:tcPr>
            <w:tcW w:w="680" w:type="pct"/>
          </w:tcPr>
          <w:p w14:paraId="3B9D8D75" w14:textId="77777777" w:rsidR="0076630D" w:rsidRDefault="00D7272D">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一</w:t>
            </w:r>
          </w:p>
        </w:tc>
        <w:tc>
          <w:tcPr>
            <w:tcW w:w="683" w:type="pct"/>
          </w:tcPr>
          <w:p w14:paraId="2648A0E4"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683" w:type="pct"/>
          </w:tcPr>
          <w:p w14:paraId="4B510712" w14:textId="77777777" w:rsidR="0076630D" w:rsidRDefault="00D7272D">
            <w:pPr>
              <w:widowControl/>
              <w:jc w:val="center"/>
              <w:rPr>
                <w:rFonts w:asciiTheme="minorEastAsia" w:hAnsiTheme="minorEastAsia"/>
              </w:rPr>
            </w:pPr>
            <w:r>
              <w:rPr>
                <w:rFonts w:asciiTheme="minorEastAsia" w:hAnsiTheme="minorEastAsia"/>
              </w:rPr>
              <w:t>No</w:t>
            </w:r>
          </w:p>
        </w:tc>
        <w:tc>
          <w:tcPr>
            <w:tcW w:w="597" w:type="pct"/>
          </w:tcPr>
          <w:p w14:paraId="7E8918E0" w14:textId="77777777" w:rsidR="0076630D" w:rsidRDefault="00D7272D">
            <w:pPr>
              <w:widowControl/>
              <w:jc w:val="center"/>
              <w:rPr>
                <w:rFonts w:asciiTheme="minorEastAsia" w:hAnsiTheme="minorEastAsia"/>
              </w:rPr>
            </w:pPr>
            <w:r>
              <w:rPr>
                <w:rFonts w:asciiTheme="minorEastAsia" w:hAnsiTheme="minorEastAsia" w:hint="eastAsia"/>
                <w:color w:val="00B050"/>
              </w:rPr>
              <w:t>绿色</w:t>
            </w:r>
          </w:p>
        </w:tc>
        <w:tc>
          <w:tcPr>
            <w:tcW w:w="684" w:type="pct"/>
          </w:tcPr>
          <w:p w14:paraId="6C8C3352" w14:textId="77777777" w:rsidR="0076630D" w:rsidRDefault="00D7272D">
            <w:pPr>
              <w:widowControl/>
              <w:jc w:val="center"/>
              <w:rPr>
                <w:rFonts w:asciiTheme="minorEastAsia" w:hAnsiTheme="minorEastAsia"/>
              </w:rPr>
            </w:pPr>
            <w:r>
              <w:rPr>
                <w:rFonts w:asciiTheme="minorEastAsia" w:hAnsiTheme="minorEastAsia" w:hint="eastAsia"/>
              </w:rPr>
              <w:t>Off</w:t>
            </w:r>
          </w:p>
        </w:tc>
        <w:tc>
          <w:tcPr>
            <w:tcW w:w="1672" w:type="pct"/>
          </w:tcPr>
          <w:p w14:paraId="5999CAFF" w14:textId="77777777" w:rsidR="0076630D" w:rsidRDefault="00D7272D">
            <w:pPr>
              <w:widowControl/>
              <w:jc w:val="left"/>
              <w:rPr>
                <w:rFonts w:asciiTheme="minorEastAsia" w:hAnsiTheme="minorEastAsia"/>
              </w:rPr>
            </w:pPr>
            <w:r>
              <w:rPr>
                <w:rFonts w:asciiTheme="minorEastAsia" w:hAnsiTheme="minorEastAsia" w:hint="eastAsia"/>
              </w:rPr>
              <w:t>RPS电源</w:t>
            </w:r>
            <w:r>
              <w:rPr>
                <w:rFonts w:asciiTheme="minorEastAsia" w:hAnsiTheme="minorEastAsia"/>
              </w:rPr>
              <w:t>未接入，</w:t>
            </w:r>
            <w:r>
              <w:rPr>
                <w:rFonts w:asciiTheme="minorEastAsia" w:hAnsiTheme="minorEastAsia" w:hint="eastAsia"/>
              </w:rPr>
              <w:t>使用</w:t>
            </w:r>
            <w:r>
              <w:rPr>
                <w:rFonts w:asciiTheme="minorEastAsia" w:hAnsiTheme="minorEastAsia"/>
              </w:rPr>
              <w:t>内置电源为系统供电</w:t>
            </w:r>
          </w:p>
        </w:tc>
      </w:tr>
      <w:tr w:rsidR="0076630D" w14:paraId="393FE714" w14:textId="77777777">
        <w:tc>
          <w:tcPr>
            <w:tcW w:w="680" w:type="pct"/>
          </w:tcPr>
          <w:p w14:paraId="2C68F2EC" w14:textId="77777777" w:rsidR="0076630D" w:rsidRDefault="00D7272D">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二</w:t>
            </w:r>
          </w:p>
        </w:tc>
        <w:tc>
          <w:tcPr>
            <w:tcW w:w="683" w:type="pct"/>
          </w:tcPr>
          <w:p w14:paraId="513C1A61"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683" w:type="pct"/>
          </w:tcPr>
          <w:p w14:paraId="09CCE27E" w14:textId="77777777" w:rsidR="0076630D" w:rsidRDefault="00D7272D">
            <w:pPr>
              <w:widowControl/>
              <w:jc w:val="center"/>
              <w:rPr>
                <w:rFonts w:asciiTheme="minorEastAsia" w:hAnsiTheme="minorEastAsia"/>
              </w:rPr>
            </w:pPr>
            <w:r>
              <w:rPr>
                <w:rFonts w:asciiTheme="minorEastAsia" w:hAnsiTheme="minorEastAsia"/>
              </w:rPr>
              <w:t>No</w:t>
            </w:r>
          </w:p>
        </w:tc>
        <w:tc>
          <w:tcPr>
            <w:tcW w:w="597" w:type="pct"/>
          </w:tcPr>
          <w:p w14:paraId="1419BACB" w14:textId="77777777" w:rsidR="0076630D" w:rsidRDefault="00D7272D">
            <w:pPr>
              <w:widowControl/>
              <w:jc w:val="center"/>
              <w:rPr>
                <w:rFonts w:asciiTheme="minorEastAsia" w:hAnsiTheme="minorEastAsia"/>
              </w:rPr>
            </w:pPr>
            <w:r>
              <w:rPr>
                <w:rFonts w:asciiTheme="minorEastAsia" w:hAnsiTheme="minorEastAsia" w:hint="eastAsia"/>
                <w:color w:val="00B050"/>
              </w:rPr>
              <w:t>绿色</w:t>
            </w:r>
          </w:p>
        </w:tc>
        <w:tc>
          <w:tcPr>
            <w:tcW w:w="684" w:type="pct"/>
          </w:tcPr>
          <w:p w14:paraId="3A1FA802" w14:textId="63A33BBA" w:rsidR="0076630D" w:rsidRDefault="00B871EC">
            <w:pPr>
              <w:widowControl/>
              <w:jc w:val="center"/>
              <w:rPr>
                <w:rFonts w:asciiTheme="minorEastAsia" w:hAnsiTheme="minorEastAsia"/>
              </w:rPr>
            </w:pPr>
            <w:r>
              <w:rPr>
                <w:rFonts w:asciiTheme="minorEastAsia" w:hAnsiTheme="minorEastAsia" w:hint="eastAsia"/>
                <w:color w:val="00B050"/>
              </w:rPr>
              <w:t>绿色</w:t>
            </w:r>
          </w:p>
        </w:tc>
        <w:tc>
          <w:tcPr>
            <w:tcW w:w="1672" w:type="pct"/>
          </w:tcPr>
          <w:p w14:paraId="6B7D1949" w14:textId="77777777" w:rsidR="0076630D" w:rsidRDefault="00D7272D">
            <w:pPr>
              <w:widowControl/>
              <w:jc w:val="left"/>
              <w:rPr>
                <w:rFonts w:asciiTheme="minorEastAsia" w:hAnsiTheme="minorEastAsia"/>
              </w:rPr>
            </w:pPr>
            <w:r>
              <w:rPr>
                <w:rFonts w:asciiTheme="minorEastAsia" w:hAnsiTheme="minorEastAsia" w:hint="eastAsia"/>
              </w:rPr>
              <w:t>RPS</w:t>
            </w:r>
            <w:r>
              <w:rPr>
                <w:rFonts w:asciiTheme="minorEastAsia" w:hAnsiTheme="minorEastAsia"/>
              </w:rPr>
              <w:t>已接入但未使用，</w:t>
            </w:r>
            <w:r>
              <w:rPr>
                <w:rFonts w:asciiTheme="minorEastAsia" w:hAnsiTheme="minorEastAsia" w:hint="eastAsia"/>
              </w:rPr>
              <w:t>默认使用内置电源</w:t>
            </w:r>
            <w:r>
              <w:rPr>
                <w:rFonts w:asciiTheme="minorEastAsia" w:hAnsiTheme="minorEastAsia"/>
              </w:rPr>
              <w:t>为系统供电</w:t>
            </w:r>
          </w:p>
        </w:tc>
      </w:tr>
      <w:tr w:rsidR="0076630D" w14:paraId="5595D736" w14:textId="77777777">
        <w:tc>
          <w:tcPr>
            <w:tcW w:w="680" w:type="pct"/>
          </w:tcPr>
          <w:p w14:paraId="6390B0EC" w14:textId="77777777" w:rsidR="0076630D" w:rsidRDefault="00D7272D">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三</w:t>
            </w:r>
          </w:p>
        </w:tc>
        <w:tc>
          <w:tcPr>
            <w:tcW w:w="683" w:type="pct"/>
          </w:tcPr>
          <w:p w14:paraId="40E03297" w14:textId="77777777" w:rsidR="0076630D" w:rsidRDefault="00D7272D">
            <w:pPr>
              <w:widowControl/>
              <w:jc w:val="center"/>
              <w:rPr>
                <w:rFonts w:asciiTheme="minorEastAsia" w:hAnsiTheme="minorEastAsia"/>
              </w:rPr>
            </w:pPr>
            <w:r>
              <w:rPr>
                <w:rFonts w:asciiTheme="minorEastAsia" w:hAnsiTheme="minorEastAsia" w:hint="eastAsia"/>
              </w:rPr>
              <w:t>No</w:t>
            </w:r>
          </w:p>
        </w:tc>
        <w:tc>
          <w:tcPr>
            <w:tcW w:w="683" w:type="pct"/>
          </w:tcPr>
          <w:p w14:paraId="7401910F" w14:textId="77777777" w:rsidR="0076630D" w:rsidRDefault="00D7272D">
            <w:pPr>
              <w:widowControl/>
              <w:jc w:val="center"/>
              <w:rPr>
                <w:rFonts w:asciiTheme="minorEastAsia" w:hAnsiTheme="minorEastAsia"/>
              </w:rPr>
            </w:pPr>
            <w:r>
              <w:rPr>
                <w:rFonts w:asciiTheme="minorEastAsia" w:hAnsiTheme="minorEastAsia" w:hint="eastAsia"/>
              </w:rPr>
              <w:t>Yes</w:t>
            </w:r>
          </w:p>
        </w:tc>
        <w:tc>
          <w:tcPr>
            <w:tcW w:w="597" w:type="pct"/>
          </w:tcPr>
          <w:p w14:paraId="7B26F437" w14:textId="77777777" w:rsidR="0076630D" w:rsidRDefault="00D7272D">
            <w:pPr>
              <w:widowControl/>
              <w:jc w:val="center"/>
              <w:rPr>
                <w:rFonts w:asciiTheme="minorEastAsia" w:hAnsiTheme="minorEastAsia"/>
              </w:rPr>
            </w:pPr>
            <w:r>
              <w:rPr>
                <w:rFonts w:asciiTheme="minorEastAsia" w:hAnsiTheme="minorEastAsia" w:hint="eastAsia"/>
              </w:rPr>
              <w:t>Off</w:t>
            </w:r>
          </w:p>
        </w:tc>
        <w:tc>
          <w:tcPr>
            <w:tcW w:w="684" w:type="pct"/>
          </w:tcPr>
          <w:p w14:paraId="2073E748" w14:textId="77777777" w:rsidR="0076630D" w:rsidRDefault="00D7272D">
            <w:pPr>
              <w:widowControl/>
              <w:jc w:val="center"/>
              <w:rPr>
                <w:rFonts w:asciiTheme="minorEastAsia" w:hAnsiTheme="minorEastAsia"/>
              </w:rPr>
            </w:pPr>
            <w:r>
              <w:rPr>
                <w:rFonts w:asciiTheme="minorEastAsia" w:hAnsiTheme="minorEastAsia" w:hint="eastAsia"/>
                <w:color w:val="00B050"/>
              </w:rPr>
              <w:t>绿色</w:t>
            </w:r>
          </w:p>
        </w:tc>
        <w:tc>
          <w:tcPr>
            <w:tcW w:w="1672" w:type="pct"/>
          </w:tcPr>
          <w:p w14:paraId="197C6E08" w14:textId="77777777" w:rsidR="0076630D" w:rsidRDefault="00D7272D">
            <w:pPr>
              <w:widowControl/>
              <w:jc w:val="left"/>
              <w:rPr>
                <w:rFonts w:asciiTheme="minorEastAsia" w:hAnsiTheme="minorEastAsia"/>
              </w:rPr>
            </w:pPr>
            <w:r>
              <w:rPr>
                <w:rFonts w:asciiTheme="minorEastAsia" w:hAnsiTheme="minorEastAsia" w:hint="eastAsia"/>
              </w:rPr>
              <w:t>内置电源故障</w:t>
            </w:r>
            <w:r>
              <w:rPr>
                <w:rFonts w:asciiTheme="minorEastAsia" w:hAnsiTheme="minorEastAsia"/>
              </w:rPr>
              <w:t>，使用RPS电源为系统供电</w:t>
            </w:r>
          </w:p>
        </w:tc>
      </w:tr>
    </w:tbl>
    <w:p w14:paraId="706E1632" w14:textId="77777777" w:rsidR="0076630D" w:rsidRDefault="00D7272D">
      <w:pPr>
        <w:widowControl/>
        <w:ind w:firstLine="420"/>
        <w:jc w:val="left"/>
        <w:rPr>
          <w:rFonts w:ascii="微软雅黑" w:eastAsia="微软雅黑" w:hAnsi="微软雅黑"/>
        </w:rPr>
      </w:pPr>
      <w:r>
        <w:rPr>
          <w:rFonts w:ascii="微软雅黑" w:eastAsia="微软雅黑" w:hAnsi="微软雅黑" w:hint="eastAsia"/>
        </w:rPr>
        <w:t xml:space="preserve">5. </w:t>
      </w:r>
      <w:r>
        <w:rPr>
          <w:rFonts w:ascii="微软雅黑" w:eastAsia="微软雅黑" w:hAnsi="微软雅黑"/>
        </w:rPr>
        <w:t>[</w:t>
      </w:r>
      <w:r>
        <w:rPr>
          <w:rFonts w:ascii="微软雅黑" w:eastAsia="微软雅黑" w:hAnsi="微软雅黑" w:hint="eastAsia"/>
        </w:rPr>
        <w:t>概览/系统信息]处</w:t>
      </w:r>
      <w:r>
        <w:rPr>
          <w:rFonts w:ascii="微软雅黑" w:eastAsia="微软雅黑" w:hAnsi="微软雅黑"/>
        </w:rPr>
        <w:t>需显示</w:t>
      </w:r>
      <w:r>
        <w:rPr>
          <w:rFonts w:ascii="微软雅黑" w:eastAsia="微软雅黑" w:hAnsi="微软雅黑" w:hint="eastAsia"/>
        </w:rPr>
        <w:t>内置电源</w:t>
      </w:r>
      <w:r>
        <w:rPr>
          <w:rFonts w:ascii="微软雅黑" w:eastAsia="微软雅黑" w:hAnsi="微软雅黑"/>
        </w:rPr>
        <w:t>和RPS电源的相关状态，</w:t>
      </w:r>
      <w:r>
        <w:rPr>
          <w:rFonts w:ascii="微软雅黑" w:eastAsia="微软雅黑" w:hAnsi="微软雅黑" w:hint="eastAsia"/>
        </w:rPr>
        <w:t>具体需求</w:t>
      </w:r>
      <w:r>
        <w:rPr>
          <w:rFonts w:ascii="微软雅黑" w:eastAsia="微软雅黑" w:hAnsi="微软雅黑"/>
        </w:rPr>
        <w:t>详见</w:t>
      </w:r>
      <w:hyperlink w:anchor="_系统信息/System_Info." w:history="1">
        <w:r>
          <w:rPr>
            <w:rStyle w:val="af"/>
            <w:rFonts w:ascii="微软雅黑" w:eastAsia="微软雅黑" w:hAnsi="微软雅黑" w:hint="eastAsia"/>
            <w:i/>
          </w:rPr>
          <w:t>[概览/系统信息]</w:t>
        </w:r>
      </w:hyperlink>
      <w:r>
        <w:rPr>
          <w:rFonts w:ascii="微软雅黑" w:eastAsia="微软雅黑" w:hAnsi="微软雅黑" w:hint="eastAsia"/>
        </w:rPr>
        <w:t>。</w:t>
      </w:r>
    </w:p>
    <w:p w14:paraId="6AD0013A" w14:textId="77777777" w:rsidR="00757BC7" w:rsidRDefault="00757BC7" w:rsidP="00757BC7">
      <w:pPr>
        <w:widowControl/>
        <w:jc w:val="left"/>
        <w:rPr>
          <w:rFonts w:ascii="微软雅黑" w:eastAsia="微软雅黑" w:hAnsi="微软雅黑"/>
        </w:rPr>
      </w:pPr>
    </w:p>
    <w:p w14:paraId="687FF276" w14:textId="7AA4159B" w:rsidR="00757BC7" w:rsidRDefault="00757BC7" w:rsidP="00757BC7">
      <w:pPr>
        <w:widowControl/>
        <w:ind w:firstLineChars="200" w:firstLine="420"/>
        <w:jc w:val="left"/>
        <w:rPr>
          <w:rFonts w:ascii="微软雅黑" w:eastAsia="微软雅黑" w:hAnsi="微软雅黑"/>
          <w:b/>
        </w:rPr>
      </w:pPr>
      <w:r>
        <w:rPr>
          <w:rFonts w:ascii="微软雅黑" w:eastAsia="微软雅黑" w:hAnsi="微软雅黑" w:hint="eastAsia"/>
          <w:b/>
        </w:rPr>
        <w:t>（三）GWN781</w:t>
      </w:r>
      <w:r>
        <w:rPr>
          <w:rFonts w:ascii="微软雅黑" w:eastAsia="微软雅黑" w:hAnsi="微软雅黑"/>
          <w:b/>
        </w:rPr>
        <w:t>6</w:t>
      </w:r>
      <w:r w:rsidR="008824C2">
        <w:rPr>
          <w:rFonts w:ascii="微软雅黑" w:eastAsia="微软雅黑" w:hAnsi="微软雅黑"/>
          <w:b/>
        </w:rPr>
        <w:t>(</w:t>
      </w:r>
      <w:r>
        <w:rPr>
          <w:rFonts w:ascii="微软雅黑" w:eastAsia="微软雅黑" w:hAnsi="微软雅黑"/>
          <w:b/>
        </w:rPr>
        <w:t>P</w:t>
      </w:r>
      <w:r w:rsidR="008824C2">
        <w:rPr>
          <w:rFonts w:ascii="微软雅黑" w:eastAsia="微软雅黑" w:hAnsi="微软雅黑"/>
          <w:b/>
        </w:rPr>
        <w:t>)</w:t>
      </w:r>
      <w:r>
        <w:rPr>
          <w:rFonts w:ascii="微软雅黑" w:eastAsia="微软雅黑" w:hAnsi="微软雅黑"/>
          <w:b/>
        </w:rPr>
        <w:t>的</w:t>
      </w:r>
      <w:r>
        <w:rPr>
          <w:rFonts w:ascii="微软雅黑" w:eastAsia="微软雅黑" w:hAnsi="微软雅黑" w:hint="eastAsia"/>
          <w:b/>
        </w:rPr>
        <w:t>C</w:t>
      </w:r>
      <w:r>
        <w:rPr>
          <w:rFonts w:ascii="微软雅黑" w:eastAsia="微软雅黑" w:hAnsi="微软雅黑"/>
          <w:b/>
        </w:rPr>
        <w:t>RPS电源</w:t>
      </w:r>
    </w:p>
    <w:p w14:paraId="56F810B0" w14:textId="0BBF704A" w:rsidR="00CC2441" w:rsidRDefault="00CC2441" w:rsidP="00CC2441">
      <w:pPr>
        <w:widowControl/>
        <w:ind w:firstLineChars="200" w:firstLine="420"/>
        <w:jc w:val="left"/>
        <w:rPr>
          <w:rFonts w:ascii="微软雅黑" w:eastAsia="微软雅黑" w:hAnsi="微软雅黑"/>
        </w:rPr>
      </w:pPr>
      <w:r>
        <w:rPr>
          <w:rFonts w:ascii="微软雅黑" w:eastAsia="微软雅黑" w:hAnsi="微软雅黑" w:hint="eastAsia"/>
        </w:rPr>
        <w:t>1.</w:t>
      </w:r>
      <w:r>
        <w:rPr>
          <w:rFonts w:ascii="微软雅黑" w:eastAsia="微软雅黑" w:hAnsi="微软雅黑"/>
        </w:rPr>
        <w:t xml:space="preserve"> </w:t>
      </w:r>
      <w:r>
        <w:rPr>
          <w:rFonts w:ascii="微软雅黑" w:eastAsia="微软雅黑" w:hAnsi="微软雅黑" w:hint="eastAsia"/>
        </w:rPr>
        <w:t>默认</w:t>
      </w:r>
      <w:r>
        <w:rPr>
          <w:rFonts w:ascii="微软雅黑" w:eastAsia="微软雅黑" w:hAnsi="微软雅黑"/>
        </w:rPr>
        <w:t>只支持一个</w:t>
      </w:r>
      <w:r>
        <w:rPr>
          <w:rFonts w:ascii="微软雅黑" w:eastAsia="微软雅黑" w:hAnsi="微软雅黑" w:hint="eastAsia"/>
        </w:rPr>
        <w:t>PSU</w:t>
      </w:r>
      <w:r>
        <w:rPr>
          <w:rFonts w:ascii="微软雅黑" w:eastAsia="微软雅黑" w:hAnsi="微软雅黑"/>
        </w:rPr>
        <w:t>电源，支持用户</w:t>
      </w:r>
      <w:r>
        <w:rPr>
          <w:rFonts w:ascii="微软雅黑" w:eastAsia="微软雅黑" w:hAnsi="微软雅黑" w:hint="eastAsia"/>
        </w:rPr>
        <w:t>再</w:t>
      </w:r>
      <w:r>
        <w:rPr>
          <w:rFonts w:ascii="微软雅黑" w:eastAsia="微软雅黑" w:hAnsi="微软雅黑"/>
        </w:rPr>
        <w:t>加装一个</w:t>
      </w:r>
      <w:r>
        <w:rPr>
          <w:rFonts w:ascii="微软雅黑" w:eastAsia="微软雅黑" w:hAnsi="微软雅黑" w:hint="eastAsia"/>
        </w:rPr>
        <w:t>PSU</w:t>
      </w:r>
      <w:r>
        <w:rPr>
          <w:rFonts w:ascii="微软雅黑" w:eastAsia="微软雅黑" w:hAnsi="微软雅黑"/>
        </w:rPr>
        <w:t>电源使用。</w:t>
      </w:r>
    </w:p>
    <w:p w14:paraId="05A51A1D" w14:textId="1EB3308D" w:rsidR="00CC2441" w:rsidRDefault="00CC2441" w:rsidP="00CC2441">
      <w:pPr>
        <w:widowControl/>
        <w:ind w:firstLineChars="200" w:firstLine="420"/>
        <w:jc w:val="left"/>
        <w:rPr>
          <w:rFonts w:ascii="微软雅黑" w:eastAsia="微软雅黑" w:hAnsi="微软雅黑"/>
        </w:rPr>
      </w:pPr>
      <w:r>
        <w:rPr>
          <w:rFonts w:ascii="微软雅黑" w:eastAsia="微软雅黑" w:hAnsi="微软雅黑" w:hint="eastAsia"/>
        </w:rPr>
        <w:lastRenderedPageBreak/>
        <w:t>2.</w:t>
      </w:r>
      <w:r>
        <w:rPr>
          <w:rFonts w:ascii="微软雅黑" w:eastAsia="微软雅黑" w:hAnsi="微软雅黑"/>
        </w:rPr>
        <w:t xml:space="preserve"> </w:t>
      </w:r>
      <w:r w:rsidR="008824C2">
        <w:rPr>
          <w:rFonts w:ascii="微软雅黑" w:eastAsia="微软雅黑" w:hAnsi="微软雅黑"/>
        </w:rPr>
        <w:t>GWN7816P</w:t>
      </w:r>
      <w:r w:rsidR="008824C2">
        <w:rPr>
          <w:rFonts w:ascii="微软雅黑" w:eastAsia="微软雅黑" w:hAnsi="微软雅黑" w:hint="eastAsia"/>
        </w:rPr>
        <w:t>：</w:t>
      </w:r>
      <w:r>
        <w:rPr>
          <w:rFonts w:ascii="微软雅黑" w:eastAsia="微软雅黑" w:hAnsi="微软雅黑"/>
        </w:rPr>
        <w:t>PSU1</w:t>
      </w:r>
      <w:r>
        <w:rPr>
          <w:rFonts w:ascii="微软雅黑" w:eastAsia="微软雅黑" w:hAnsi="微软雅黑" w:hint="eastAsia"/>
        </w:rPr>
        <w:t>和</w:t>
      </w:r>
      <w:r>
        <w:rPr>
          <w:rFonts w:ascii="微软雅黑" w:eastAsia="微软雅黑" w:hAnsi="微软雅黑"/>
        </w:rPr>
        <w:t>PSU2</w:t>
      </w:r>
      <w:r>
        <w:rPr>
          <w:rFonts w:ascii="微软雅黑" w:eastAsia="微软雅黑" w:hAnsi="微软雅黑" w:hint="eastAsia"/>
        </w:rPr>
        <w:t>规格</w:t>
      </w:r>
      <w:r>
        <w:rPr>
          <w:rFonts w:ascii="微软雅黑" w:eastAsia="微软雅黑" w:hAnsi="微软雅黑"/>
        </w:rPr>
        <w:t>完全相同</w:t>
      </w:r>
      <w:r>
        <w:rPr>
          <w:rFonts w:ascii="微软雅黑" w:eastAsia="微软雅黑" w:hAnsi="微软雅黑" w:hint="eastAsia"/>
        </w:rPr>
        <w:t>，使用12</w:t>
      </w:r>
      <w:r>
        <w:rPr>
          <w:rFonts w:ascii="微软雅黑" w:eastAsia="微软雅黑" w:hAnsi="微软雅黑"/>
        </w:rPr>
        <w:t>V</w:t>
      </w:r>
      <w:r w:rsidR="00BD6D65">
        <w:rPr>
          <w:rFonts w:ascii="微软雅黑" w:eastAsia="微软雅黑" w:hAnsi="微软雅黑" w:hint="eastAsia"/>
        </w:rPr>
        <w:t>（60</w:t>
      </w:r>
      <w:r w:rsidR="00BD6D65">
        <w:rPr>
          <w:rFonts w:ascii="微软雅黑" w:eastAsia="微软雅黑" w:hAnsi="微软雅黑"/>
        </w:rPr>
        <w:t>W</w:t>
      </w:r>
      <w:r w:rsidR="00BD6D65">
        <w:rPr>
          <w:rFonts w:ascii="微软雅黑" w:eastAsia="微软雅黑" w:hAnsi="微软雅黑" w:hint="eastAsia"/>
        </w:rPr>
        <w:t>）</w:t>
      </w:r>
      <w:r>
        <w:rPr>
          <w:rFonts w:ascii="微软雅黑" w:eastAsia="微软雅黑" w:hAnsi="微软雅黑"/>
        </w:rPr>
        <w:t>进行系统供电，</w:t>
      </w:r>
      <w:r>
        <w:rPr>
          <w:rFonts w:ascii="微软雅黑" w:eastAsia="微软雅黑" w:hAnsi="微软雅黑" w:hint="eastAsia"/>
        </w:rPr>
        <w:t>54.5</w:t>
      </w:r>
      <w:r>
        <w:rPr>
          <w:rFonts w:ascii="微软雅黑" w:eastAsia="微软雅黑" w:hAnsi="微软雅黑"/>
        </w:rPr>
        <w:t>V</w:t>
      </w:r>
      <w:r>
        <w:rPr>
          <w:rFonts w:ascii="微软雅黑" w:eastAsia="微软雅黑" w:hAnsi="微软雅黑" w:hint="eastAsia"/>
        </w:rPr>
        <w:t>（</w:t>
      </w:r>
      <w:r w:rsidR="00DC7734">
        <w:rPr>
          <w:rFonts w:ascii="微软雅黑" w:eastAsia="微软雅黑" w:hAnsi="微软雅黑" w:hint="eastAsia"/>
        </w:rPr>
        <w:t>74</w:t>
      </w:r>
      <w:r>
        <w:rPr>
          <w:rFonts w:ascii="微软雅黑" w:eastAsia="微软雅黑" w:hAnsi="微软雅黑" w:hint="eastAsia"/>
        </w:rPr>
        <w:t>0</w:t>
      </w:r>
      <w:r>
        <w:rPr>
          <w:rFonts w:ascii="微软雅黑" w:eastAsia="微软雅黑" w:hAnsi="微软雅黑"/>
        </w:rPr>
        <w:t>W</w:t>
      </w:r>
      <w:r>
        <w:rPr>
          <w:rFonts w:ascii="微软雅黑" w:eastAsia="微软雅黑" w:hAnsi="微软雅黑" w:hint="eastAsia"/>
        </w:rPr>
        <w:t>）</w:t>
      </w:r>
      <w:r>
        <w:rPr>
          <w:rFonts w:ascii="微软雅黑" w:eastAsia="微软雅黑" w:hAnsi="微软雅黑"/>
        </w:rPr>
        <w:t>进行PSE供电。</w:t>
      </w:r>
      <w:r w:rsidR="008824C2">
        <w:rPr>
          <w:rFonts w:ascii="微软雅黑" w:eastAsia="微软雅黑" w:hAnsi="微软雅黑" w:hint="eastAsia"/>
        </w:rPr>
        <w:t>GWN7816：</w:t>
      </w:r>
      <w:r w:rsidR="008824C2">
        <w:rPr>
          <w:rFonts w:ascii="微软雅黑" w:eastAsia="微软雅黑" w:hAnsi="微软雅黑"/>
        </w:rPr>
        <w:t>PSU1</w:t>
      </w:r>
      <w:r w:rsidR="008824C2">
        <w:rPr>
          <w:rFonts w:ascii="微软雅黑" w:eastAsia="微软雅黑" w:hAnsi="微软雅黑" w:hint="eastAsia"/>
        </w:rPr>
        <w:t>和</w:t>
      </w:r>
      <w:r w:rsidR="008824C2">
        <w:rPr>
          <w:rFonts w:ascii="微软雅黑" w:eastAsia="微软雅黑" w:hAnsi="微软雅黑"/>
        </w:rPr>
        <w:t>PSU2</w:t>
      </w:r>
      <w:r w:rsidR="008824C2">
        <w:rPr>
          <w:rFonts w:ascii="微软雅黑" w:eastAsia="微软雅黑" w:hAnsi="微软雅黑" w:hint="eastAsia"/>
        </w:rPr>
        <w:t>规格完全相同</w:t>
      </w:r>
      <w:r w:rsidR="008824C2">
        <w:rPr>
          <w:rFonts w:ascii="微软雅黑" w:eastAsia="微软雅黑" w:hAnsi="微软雅黑"/>
        </w:rPr>
        <w:t>，使用</w:t>
      </w:r>
      <w:r w:rsidR="008824C2">
        <w:rPr>
          <w:rFonts w:ascii="微软雅黑" w:eastAsia="微软雅黑" w:hAnsi="微软雅黑" w:hint="eastAsia"/>
        </w:rPr>
        <w:t>12</w:t>
      </w:r>
      <w:r w:rsidR="008824C2">
        <w:rPr>
          <w:rFonts w:ascii="微软雅黑" w:eastAsia="微软雅黑" w:hAnsi="微软雅黑"/>
        </w:rPr>
        <w:t>V</w:t>
      </w:r>
      <w:r w:rsidR="008824C2">
        <w:rPr>
          <w:rFonts w:ascii="微软雅黑" w:eastAsia="微软雅黑" w:hAnsi="微软雅黑" w:hint="eastAsia"/>
        </w:rPr>
        <w:t>（60</w:t>
      </w:r>
      <w:r w:rsidR="008824C2">
        <w:rPr>
          <w:rFonts w:ascii="微软雅黑" w:eastAsia="微软雅黑" w:hAnsi="微软雅黑"/>
        </w:rPr>
        <w:t>W</w:t>
      </w:r>
      <w:r w:rsidR="008824C2">
        <w:rPr>
          <w:rFonts w:ascii="微软雅黑" w:eastAsia="微软雅黑" w:hAnsi="微软雅黑" w:hint="eastAsia"/>
        </w:rPr>
        <w:t>）进行</w:t>
      </w:r>
      <w:r w:rsidR="008824C2">
        <w:rPr>
          <w:rFonts w:ascii="微软雅黑" w:eastAsia="微软雅黑" w:hAnsi="微软雅黑"/>
        </w:rPr>
        <w:t>系统供电</w:t>
      </w:r>
      <w:r w:rsidR="008824C2">
        <w:rPr>
          <w:rFonts w:ascii="微软雅黑" w:eastAsia="微软雅黑" w:hAnsi="微软雅黑" w:hint="eastAsia"/>
        </w:rPr>
        <w:t>。</w:t>
      </w:r>
      <w:r w:rsidR="00BD6D65">
        <w:rPr>
          <w:rFonts w:ascii="微软雅黑" w:eastAsia="微软雅黑" w:hAnsi="微软雅黑" w:hint="eastAsia"/>
        </w:rPr>
        <w:t>双PSU</w:t>
      </w:r>
      <w:r w:rsidR="00BD6D65">
        <w:rPr>
          <w:rFonts w:ascii="微软雅黑" w:eastAsia="微软雅黑" w:hAnsi="微软雅黑"/>
        </w:rPr>
        <w:t>接入时，同时为交换机供电，各提供整机功耗</w:t>
      </w:r>
      <w:r w:rsidR="00BD6D65">
        <w:rPr>
          <w:rFonts w:ascii="微软雅黑" w:eastAsia="微软雅黑" w:hAnsi="微软雅黑" w:hint="eastAsia"/>
        </w:rPr>
        <w:t>的</w:t>
      </w:r>
      <w:r w:rsidR="00BD6D65">
        <w:rPr>
          <w:rFonts w:ascii="微软雅黑" w:eastAsia="微软雅黑" w:hAnsi="微软雅黑"/>
        </w:rPr>
        <w:t>一半</w:t>
      </w:r>
      <w:r w:rsidR="00BD6D65">
        <w:rPr>
          <w:rFonts w:ascii="微软雅黑" w:eastAsia="微软雅黑" w:hAnsi="微软雅黑" w:hint="eastAsia"/>
        </w:rPr>
        <w:t>；</w:t>
      </w:r>
      <w:r w:rsidR="00BD6D65">
        <w:rPr>
          <w:rFonts w:ascii="微软雅黑" w:eastAsia="微软雅黑" w:hAnsi="微软雅黑"/>
        </w:rPr>
        <w:t>当某个PSU故障/</w:t>
      </w:r>
      <w:r w:rsidR="00BD6D65">
        <w:rPr>
          <w:rFonts w:ascii="微软雅黑" w:eastAsia="微软雅黑" w:hAnsi="微软雅黑" w:hint="eastAsia"/>
        </w:rPr>
        <w:t>掉电</w:t>
      </w:r>
      <w:r w:rsidR="00BD6D65">
        <w:rPr>
          <w:rFonts w:ascii="微软雅黑" w:eastAsia="微软雅黑" w:hAnsi="微软雅黑"/>
        </w:rPr>
        <w:t>时，</w:t>
      </w:r>
      <w:r w:rsidR="00BD6D65">
        <w:rPr>
          <w:rFonts w:ascii="微软雅黑" w:eastAsia="微软雅黑" w:hAnsi="微软雅黑" w:hint="eastAsia"/>
        </w:rPr>
        <w:t>由</w:t>
      </w:r>
      <w:r w:rsidR="00BD6D65">
        <w:rPr>
          <w:rFonts w:ascii="微软雅黑" w:eastAsia="微软雅黑" w:hAnsi="微软雅黑"/>
        </w:rPr>
        <w:t>另一个PSU对整机完全供电。</w:t>
      </w:r>
    </w:p>
    <w:p w14:paraId="29E78CC6" w14:textId="202D49AB" w:rsidR="00CC2441" w:rsidRDefault="00CC2441" w:rsidP="00CC2441">
      <w:pPr>
        <w:widowControl/>
        <w:ind w:firstLineChars="200" w:firstLine="420"/>
        <w:jc w:val="left"/>
        <w:rPr>
          <w:rFonts w:ascii="微软雅黑" w:eastAsia="微软雅黑" w:hAnsi="微软雅黑"/>
        </w:rPr>
      </w:pPr>
      <w:r>
        <w:rPr>
          <w:rFonts w:ascii="微软雅黑" w:eastAsia="微软雅黑" w:hAnsi="微软雅黑"/>
        </w:rPr>
        <w:t xml:space="preserve">3. </w:t>
      </w:r>
      <w:r w:rsidR="00DC7734">
        <w:rPr>
          <w:rFonts w:ascii="微软雅黑" w:eastAsia="微软雅黑" w:hAnsi="微软雅黑" w:hint="eastAsia"/>
        </w:rPr>
        <w:t>PSU</w:t>
      </w:r>
      <w:r w:rsidR="00DC7734">
        <w:rPr>
          <w:rFonts w:ascii="微软雅黑" w:eastAsia="微软雅黑" w:hAnsi="微软雅黑"/>
        </w:rPr>
        <w:t>1</w:t>
      </w:r>
      <w:r>
        <w:rPr>
          <w:rFonts w:ascii="微软雅黑" w:eastAsia="微软雅黑" w:hAnsi="微软雅黑"/>
        </w:rPr>
        <w:t>使用</w:t>
      </w:r>
      <w:r w:rsidR="00DC7734">
        <w:rPr>
          <w:rFonts w:ascii="微软雅黑" w:eastAsia="微软雅黑" w:hAnsi="微软雅黑" w:hint="eastAsia"/>
        </w:rPr>
        <w:t>PSU1</w:t>
      </w:r>
      <w:r>
        <w:rPr>
          <w:rFonts w:ascii="微软雅黑" w:eastAsia="微软雅黑" w:hAnsi="微软雅黑"/>
        </w:rPr>
        <w:t>指示灯，</w:t>
      </w:r>
      <w:r w:rsidR="00DC7734">
        <w:rPr>
          <w:rFonts w:ascii="微软雅黑" w:eastAsia="微软雅黑" w:hAnsi="微软雅黑" w:hint="eastAsia"/>
        </w:rPr>
        <w:t>PSU2</w:t>
      </w:r>
      <w:r>
        <w:rPr>
          <w:rFonts w:ascii="微软雅黑" w:eastAsia="微软雅黑" w:hAnsi="微软雅黑"/>
        </w:rPr>
        <w:t>电源使用</w:t>
      </w:r>
      <w:r w:rsidR="00DC7734">
        <w:rPr>
          <w:rFonts w:ascii="微软雅黑" w:eastAsia="微软雅黑" w:hAnsi="微软雅黑" w:hint="eastAsia"/>
        </w:rPr>
        <w:t>PSU2</w:t>
      </w:r>
      <w:r>
        <w:rPr>
          <w:rFonts w:ascii="微软雅黑" w:eastAsia="微软雅黑" w:hAnsi="微软雅黑"/>
        </w:rPr>
        <w:t>指示灯，</w:t>
      </w:r>
      <w:r>
        <w:rPr>
          <w:rFonts w:ascii="微软雅黑" w:eastAsia="微软雅黑" w:hAnsi="微软雅黑" w:hint="eastAsia"/>
        </w:rPr>
        <w:t>均为</w:t>
      </w:r>
      <w:r>
        <w:rPr>
          <w:rFonts w:ascii="微软雅黑" w:eastAsia="微软雅黑" w:hAnsi="微软雅黑"/>
        </w:rPr>
        <w:t>双色</w:t>
      </w:r>
      <w:r>
        <w:rPr>
          <w:rFonts w:ascii="微软雅黑" w:eastAsia="微软雅黑" w:hAnsi="微软雅黑" w:hint="eastAsia"/>
        </w:rPr>
        <w:t>灯，</w:t>
      </w:r>
      <w:r>
        <w:rPr>
          <w:rFonts w:ascii="微软雅黑" w:eastAsia="微软雅黑" w:hAnsi="微软雅黑"/>
        </w:rPr>
        <w:t>仅表示系统供电状态。</w:t>
      </w:r>
    </w:p>
    <w:tbl>
      <w:tblPr>
        <w:tblStyle w:val="ac"/>
        <w:tblW w:w="0" w:type="auto"/>
        <w:tblLayout w:type="fixed"/>
        <w:tblLook w:val="04A0" w:firstRow="1" w:lastRow="0" w:firstColumn="1" w:lastColumn="0" w:noHBand="0" w:noVBand="1"/>
      </w:tblPr>
      <w:tblGrid>
        <w:gridCol w:w="1696"/>
        <w:gridCol w:w="1957"/>
        <w:gridCol w:w="2158"/>
        <w:gridCol w:w="2485"/>
      </w:tblGrid>
      <w:tr w:rsidR="00BD6D65" w14:paraId="717CB08F" w14:textId="77777777" w:rsidTr="001635B4">
        <w:tc>
          <w:tcPr>
            <w:tcW w:w="1696" w:type="dxa"/>
            <w:vMerge w:val="restart"/>
          </w:tcPr>
          <w:p w14:paraId="246B1916" w14:textId="77777777" w:rsidR="00BD6D65" w:rsidRDefault="00BD6D65" w:rsidP="001635B4">
            <w:pPr>
              <w:pStyle w:val="12"/>
              <w:ind w:firstLineChars="0" w:firstLine="0"/>
              <w:rPr>
                <w:rFonts w:asciiTheme="minorEastAsia" w:hAnsiTheme="minorEastAsia"/>
              </w:rPr>
            </w:pPr>
            <w:r>
              <w:rPr>
                <w:rFonts w:asciiTheme="minorEastAsia" w:hAnsiTheme="minorEastAsia" w:hint="eastAsia"/>
              </w:rPr>
              <w:t>GWN7816</w:t>
            </w:r>
            <w:r>
              <w:rPr>
                <w:rFonts w:asciiTheme="minorEastAsia" w:hAnsiTheme="minorEastAsia"/>
              </w:rPr>
              <w:t>(P)</w:t>
            </w:r>
          </w:p>
        </w:tc>
        <w:tc>
          <w:tcPr>
            <w:tcW w:w="1957" w:type="dxa"/>
            <w:vMerge w:val="restart"/>
          </w:tcPr>
          <w:p w14:paraId="3BAE1FC8" w14:textId="77777777" w:rsidR="00BD6D65" w:rsidRDefault="00BD6D65" w:rsidP="001635B4">
            <w:pPr>
              <w:pStyle w:val="12"/>
              <w:ind w:firstLineChars="0" w:firstLine="0"/>
              <w:rPr>
                <w:rFonts w:asciiTheme="minorEastAsia" w:hAnsiTheme="minorEastAsia"/>
              </w:rPr>
            </w:pPr>
            <w:r>
              <w:rPr>
                <w:rFonts w:asciiTheme="minorEastAsia" w:hAnsiTheme="minorEastAsia" w:hint="eastAsia"/>
              </w:rPr>
              <w:t>PSU</w:t>
            </w:r>
            <w:r>
              <w:rPr>
                <w:rFonts w:asciiTheme="minorEastAsia" w:hAnsiTheme="minorEastAsia"/>
              </w:rPr>
              <w:t>1</w:t>
            </w:r>
            <w:r>
              <w:rPr>
                <w:rFonts w:asciiTheme="minorEastAsia" w:hAnsiTheme="minorEastAsia" w:hint="eastAsia"/>
              </w:rPr>
              <w:t>/2电源指示灯</w:t>
            </w:r>
          </w:p>
        </w:tc>
        <w:tc>
          <w:tcPr>
            <w:tcW w:w="2158" w:type="dxa"/>
          </w:tcPr>
          <w:p w14:paraId="22061DBD" w14:textId="77777777" w:rsidR="00BD6D65" w:rsidRDefault="00BD6D65" w:rsidP="001635B4">
            <w:pPr>
              <w:pStyle w:val="12"/>
              <w:ind w:firstLineChars="0" w:firstLine="0"/>
              <w:rPr>
                <w:rFonts w:asciiTheme="minorEastAsia" w:hAnsiTheme="minorEastAsia"/>
                <w:color w:val="FF0000"/>
              </w:rPr>
            </w:pPr>
            <w:r w:rsidRPr="00835517">
              <w:rPr>
                <w:rFonts w:asciiTheme="minorEastAsia" w:hAnsiTheme="minorEastAsia" w:hint="eastAsia"/>
              </w:rPr>
              <w:t>Off</w:t>
            </w:r>
          </w:p>
        </w:tc>
        <w:tc>
          <w:tcPr>
            <w:tcW w:w="2485" w:type="dxa"/>
          </w:tcPr>
          <w:p w14:paraId="5FAFAC95" w14:textId="2F2F4951" w:rsidR="00BD6D65" w:rsidRDefault="00BD6D65" w:rsidP="001635B4">
            <w:pPr>
              <w:pStyle w:val="12"/>
              <w:numPr>
                <w:ilvl w:val="0"/>
                <w:numId w:val="549"/>
              </w:numPr>
              <w:ind w:firstLineChars="0"/>
              <w:rPr>
                <w:rFonts w:asciiTheme="minorEastAsia" w:hAnsiTheme="minorEastAsia"/>
              </w:rPr>
            </w:pPr>
            <w:r>
              <w:rPr>
                <w:rFonts w:asciiTheme="minorEastAsia" w:hAnsiTheme="minorEastAsia" w:hint="eastAsia"/>
              </w:rPr>
              <w:t>电源未</w:t>
            </w:r>
            <w:r>
              <w:rPr>
                <w:rFonts w:asciiTheme="minorEastAsia" w:hAnsiTheme="minorEastAsia"/>
              </w:rPr>
              <w:t>接入</w:t>
            </w:r>
          </w:p>
        </w:tc>
      </w:tr>
      <w:tr w:rsidR="00BD6D65" w14:paraId="62E70FC5" w14:textId="77777777" w:rsidTr="001635B4">
        <w:tc>
          <w:tcPr>
            <w:tcW w:w="1696" w:type="dxa"/>
            <w:vMerge/>
          </w:tcPr>
          <w:p w14:paraId="578E5562" w14:textId="77777777" w:rsidR="00BD6D65" w:rsidRDefault="00BD6D65" w:rsidP="001635B4">
            <w:pPr>
              <w:pStyle w:val="12"/>
              <w:ind w:firstLineChars="0" w:firstLine="0"/>
              <w:rPr>
                <w:rFonts w:asciiTheme="minorEastAsia" w:hAnsiTheme="minorEastAsia"/>
              </w:rPr>
            </w:pPr>
          </w:p>
        </w:tc>
        <w:tc>
          <w:tcPr>
            <w:tcW w:w="1957" w:type="dxa"/>
            <w:vMerge/>
          </w:tcPr>
          <w:p w14:paraId="0A6E7F20" w14:textId="77777777" w:rsidR="00BD6D65" w:rsidRDefault="00BD6D65" w:rsidP="001635B4">
            <w:pPr>
              <w:pStyle w:val="12"/>
              <w:ind w:firstLineChars="0" w:firstLine="0"/>
              <w:rPr>
                <w:rFonts w:asciiTheme="minorEastAsia" w:hAnsiTheme="minorEastAsia"/>
              </w:rPr>
            </w:pPr>
          </w:p>
        </w:tc>
        <w:tc>
          <w:tcPr>
            <w:tcW w:w="2158" w:type="dxa"/>
          </w:tcPr>
          <w:p w14:paraId="4C0F9F07" w14:textId="77777777" w:rsidR="00BD6D65" w:rsidRDefault="00BD6D65" w:rsidP="001635B4">
            <w:pPr>
              <w:pStyle w:val="12"/>
              <w:ind w:firstLineChars="0" w:firstLine="0"/>
              <w:rPr>
                <w:rFonts w:asciiTheme="minorEastAsia" w:hAnsiTheme="minorEastAsia"/>
                <w:color w:val="FF0000"/>
              </w:rPr>
            </w:pPr>
            <w:r>
              <w:rPr>
                <w:rFonts w:asciiTheme="minorEastAsia" w:hAnsiTheme="minorEastAsia" w:hint="eastAsia"/>
                <w:color w:val="00B050"/>
              </w:rPr>
              <w:t>绿色常亮</w:t>
            </w:r>
          </w:p>
        </w:tc>
        <w:tc>
          <w:tcPr>
            <w:tcW w:w="2485" w:type="dxa"/>
          </w:tcPr>
          <w:p w14:paraId="0E54B66C" w14:textId="26E384BA" w:rsidR="00BD6D65" w:rsidRDefault="00BD6D65" w:rsidP="001635B4">
            <w:pPr>
              <w:pStyle w:val="12"/>
              <w:numPr>
                <w:ilvl w:val="0"/>
                <w:numId w:val="549"/>
              </w:numPr>
              <w:ind w:firstLineChars="0"/>
              <w:rPr>
                <w:rFonts w:asciiTheme="minorEastAsia" w:hAnsiTheme="minorEastAsia"/>
              </w:rPr>
            </w:pPr>
            <w:r>
              <w:rPr>
                <w:rFonts w:asciiTheme="minorEastAsia" w:hAnsiTheme="minorEastAsia" w:hint="eastAsia"/>
              </w:rPr>
              <w:t>电源</w:t>
            </w:r>
            <w:r>
              <w:rPr>
                <w:rFonts w:asciiTheme="minorEastAsia" w:hAnsiTheme="minorEastAsia"/>
              </w:rPr>
              <w:t>供电正常</w:t>
            </w:r>
            <w:r w:rsidR="001635B4">
              <w:rPr>
                <w:rFonts w:asciiTheme="minorEastAsia" w:hAnsiTheme="minorEastAsia" w:hint="eastAsia"/>
              </w:rPr>
              <w:t>，</w:t>
            </w:r>
            <w:r w:rsidR="001635B4">
              <w:rPr>
                <w:rFonts w:asciiTheme="minorEastAsia" w:hAnsiTheme="minorEastAsia"/>
              </w:rPr>
              <w:t>使用中</w:t>
            </w:r>
          </w:p>
        </w:tc>
      </w:tr>
      <w:tr w:rsidR="00BD6D65" w14:paraId="1BBBCDB2" w14:textId="77777777" w:rsidTr="001635B4">
        <w:tc>
          <w:tcPr>
            <w:tcW w:w="1696" w:type="dxa"/>
            <w:vMerge/>
          </w:tcPr>
          <w:p w14:paraId="5554DDCB" w14:textId="77777777" w:rsidR="00BD6D65" w:rsidRDefault="00BD6D65" w:rsidP="001635B4">
            <w:pPr>
              <w:pStyle w:val="12"/>
              <w:ind w:firstLineChars="0" w:firstLine="0"/>
              <w:rPr>
                <w:rFonts w:asciiTheme="minorEastAsia" w:hAnsiTheme="minorEastAsia"/>
              </w:rPr>
            </w:pPr>
          </w:p>
        </w:tc>
        <w:tc>
          <w:tcPr>
            <w:tcW w:w="1957" w:type="dxa"/>
            <w:vMerge/>
          </w:tcPr>
          <w:p w14:paraId="33CD9DCC" w14:textId="77777777" w:rsidR="00BD6D65" w:rsidRDefault="00BD6D65" w:rsidP="001635B4">
            <w:pPr>
              <w:pStyle w:val="12"/>
              <w:ind w:firstLineChars="0" w:firstLine="0"/>
              <w:rPr>
                <w:rFonts w:asciiTheme="minorEastAsia" w:hAnsiTheme="minorEastAsia"/>
              </w:rPr>
            </w:pPr>
          </w:p>
        </w:tc>
        <w:tc>
          <w:tcPr>
            <w:tcW w:w="2158" w:type="dxa"/>
          </w:tcPr>
          <w:p w14:paraId="722B67E8" w14:textId="77777777" w:rsidR="00BD6D65" w:rsidRDefault="00BD6D65" w:rsidP="001635B4">
            <w:pPr>
              <w:pStyle w:val="12"/>
              <w:ind w:firstLineChars="0" w:firstLine="0"/>
              <w:rPr>
                <w:rFonts w:asciiTheme="minorEastAsia" w:hAnsiTheme="minorEastAsia"/>
                <w:color w:val="00B050"/>
              </w:rPr>
            </w:pPr>
            <w:r>
              <w:rPr>
                <w:rFonts w:asciiTheme="minorEastAsia" w:hAnsiTheme="minorEastAsia" w:hint="eastAsia"/>
                <w:color w:val="00B050"/>
              </w:rPr>
              <w:t>绿色闪烁</w:t>
            </w:r>
          </w:p>
        </w:tc>
        <w:tc>
          <w:tcPr>
            <w:tcW w:w="2485" w:type="dxa"/>
          </w:tcPr>
          <w:p w14:paraId="063E3675" w14:textId="7F2FC0F0" w:rsidR="00BD6D65" w:rsidRDefault="00BD6D65" w:rsidP="001635B4">
            <w:pPr>
              <w:pStyle w:val="12"/>
              <w:numPr>
                <w:ilvl w:val="0"/>
                <w:numId w:val="549"/>
              </w:numPr>
              <w:ind w:firstLineChars="0"/>
              <w:rPr>
                <w:rFonts w:asciiTheme="minorEastAsia" w:hAnsiTheme="minorEastAsia"/>
              </w:rPr>
            </w:pPr>
            <w:r>
              <w:rPr>
                <w:rFonts w:asciiTheme="minorEastAsia" w:hAnsiTheme="minorEastAsia" w:hint="eastAsia"/>
              </w:rPr>
              <w:t>电源插入，AC供电正常，但I2C通信异常，输出正常</w:t>
            </w:r>
            <w:r w:rsidR="001635B4">
              <w:rPr>
                <w:rFonts w:asciiTheme="minorEastAsia" w:hAnsiTheme="minorEastAsia" w:hint="eastAsia"/>
              </w:rPr>
              <w:t>，</w:t>
            </w:r>
            <w:r w:rsidR="001635B4">
              <w:rPr>
                <w:rFonts w:asciiTheme="minorEastAsia" w:hAnsiTheme="minorEastAsia"/>
              </w:rPr>
              <w:t>使用中</w:t>
            </w:r>
          </w:p>
        </w:tc>
      </w:tr>
      <w:tr w:rsidR="00BD6D65" w14:paraId="6C66084B" w14:textId="77777777" w:rsidTr="001635B4">
        <w:tc>
          <w:tcPr>
            <w:tcW w:w="1696" w:type="dxa"/>
            <w:vMerge/>
          </w:tcPr>
          <w:p w14:paraId="0ECED911" w14:textId="77777777" w:rsidR="00BD6D65" w:rsidRDefault="00BD6D65" w:rsidP="001635B4">
            <w:pPr>
              <w:pStyle w:val="12"/>
              <w:ind w:firstLineChars="0" w:firstLine="0"/>
              <w:rPr>
                <w:rFonts w:asciiTheme="minorEastAsia" w:hAnsiTheme="minorEastAsia"/>
              </w:rPr>
            </w:pPr>
          </w:p>
        </w:tc>
        <w:tc>
          <w:tcPr>
            <w:tcW w:w="1957" w:type="dxa"/>
            <w:vMerge/>
          </w:tcPr>
          <w:p w14:paraId="306A2BE1" w14:textId="77777777" w:rsidR="00BD6D65" w:rsidRDefault="00BD6D65" w:rsidP="001635B4">
            <w:pPr>
              <w:pStyle w:val="12"/>
              <w:ind w:firstLineChars="0" w:firstLine="0"/>
              <w:rPr>
                <w:rFonts w:asciiTheme="minorEastAsia" w:hAnsiTheme="minorEastAsia"/>
              </w:rPr>
            </w:pPr>
          </w:p>
        </w:tc>
        <w:tc>
          <w:tcPr>
            <w:tcW w:w="2158" w:type="dxa"/>
          </w:tcPr>
          <w:p w14:paraId="7422343F" w14:textId="77777777" w:rsidR="00BD6D65" w:rsidRDefault="00BD6D65" w:rsidP="001635B4">
            <w:pPr>
              <w:pStyle w:val="12"/>
              <w:ind w:firstLineChars="0" w:firstLine="0"/>
              <w:rPr>
                <w:rFonts w:asciiTheme="minorEastAsia" w:hAnsiTheme="minorEastAsia"/>
                <w:color w:val="FF0000"/>
              </w:rPr>
            </w:pPr>
            <w:r>
              <w:rPr>
                <w:rFonts w:asciiTheme="minorEastAsia" w:hAnsiTheme="minorEastAsia" w:hint="eastAsia"/>
                <w:color w:val="FF0000"/>
              </w:rPr>
              <w:t>红色常亮</w:t>
            </w:r>
          </w:p>
        </w:tc>
        <w:tc>
          <w:tcPr>
            <w:tcW w:w="2485" w:type="dxa"/>
          </w:tcPr>
          <w:p w14:paraId="5B5A4E96" w14:textId="049AB3F8" w:rsidR="008824C2" w:rsidRDefault="008824C2" w:rsidP="001635B4">
            <w:pPr>
              <w:pStyle w:val="12"/>
              <w:numPr>
                <w:ilvl w:val="0"/>
                <w:numId w:val="549"/>
              </w:numPr>
              <w:ind w:firstLineChars="0"/>
              <w:rPr>
                <w:rFonts w:asciiTheme="minorEastAsia" w:hAnsiTheme="minorEastAsia"/>
              </w:rPr>
            </w:pPr>
            <w:r>
              <w:rPr>
                <w:rFonts w:asciiTheme="minorEastAsia" w:hAnsiTheme="minorEastAsia" w:hint="eastAsia"/>
              </w:rPr>
              <w:t>电源故障，</w:t>
            </w:r>
            <w:r>
              <w:rPr>
                <w:rFonts w:asciiTheme="minorEastAsia" w:hAnsiTheme="minorEastAsia"/>
              </w:rPr>
              <w:t>分为以下情况：</w:t>
            </w:r>
          </w:p>
          <w:p w14:paraId="5F3B4919" w14:textId="0AA34EA7" w:rsidR="00BD6D65" w:rsidRDefault="00BD6D65" w:rsidP="008824C2">
            <w:pPr>
              <w:pStyle w:val="12"/>
              <w:numPr>
                <w:ilvl w:val="0"/>
                <w:numId w:val="43"/>
              </w:numPr>
              <w:ind w:firstLineChars="0"/>
              <w:rPr>
                <w:rFonts w:asciiTheme="minorEastAsia" w:hAnsiTheme="minorEastAsia"/>
              </w:rPr>
            </w:pPr>
            <w:r>
              <w:rPr>
                <w:rFonts w:asciiTheme="minorEastAsia" w:hAnsiTheme="minorEastAsia" w:hint="eastAsia"/>
              </w:rPr>
              <w:t>电源AC供电正常</w:t>
            </w:r>
            <w:r>
              <w:rPr>
                <w:rFonts w:asciiTheme="minorEastAsia" w:hAnsiTheme="minorEastAsia"/>
              </w:rPr>
              <w:t>，</w:t>
            </w:r>
            <w:r>
              <w:rPr>
                <w:rFonts w:asciiTheme="minorEastAsia" w:hAnsiTheme="minorEastAsia" w:hint="eastAsia"/>
              </w:rPr>
              <w:t>输出正常</w:t>
            </w:r>
            <w:r>
              <w:rPr>
                <w:rFonts w:asciiTheme="minorEastAsia" w:hAnsiTheme="minorEastAsia"/>
              </w:rPr>
              <w:t>，但</w:t>
            </w:r>
            <w:r>
              <w:rPr>
                <w:rFonts w:asciiTheme="minorEastAsia" w:hAnsiTheme="minorEastAsia" w:hint="eastAsia"/>
              </w:rPr>
              <w:t>出现</w:t>
            </w:r>
            <w:r>
              <w:rPr>
                <w:rFonts w:asciiTheme="minorEastAsia" w:hAnsiTheme="minorEastAsia"/>
              </w:rPr>
              <w:t>风扇异常</w:t>
            </w:r>
            <w:r>
              <w:rPr>
                <w:rFonts w:asciiTheme="minorEastAsia" w:hAnsiTheme="minorEastAsia" w:hint="eastAsia"/>
              </w:rPr>
              <w:t>/过温</w:t>
            </w:r>
            <w:r>
              <w:rPr>
                <w:rFonts w:asciiTheme="minorEastAsia" w:hAnsiTheme="minorEastAsia"/>
              </w:rPr>
              <w:t>等电源告警</w:t>
            </w:r>
          </w:p>
          <w:p w14:paraId="007039CC" w14:textId="605FF397" w:rsidR="00BD6D65" w:rsidRDefault="00BD6D65" w:rsidP="008824C2">
            <w:pPr>
              <w:pStyle w:val="12"/>
              <w:numPr>
                <w:ilvl w:val="0"/>
                <w:numId w:val="43"/>
              </w:numPr>
              <w:ind w:firstLineChars="0"/>
              <w:rPr>
                <w:rFonts w:asciiTheme="minorEastAsia" w:hAnsiTheme="minorEastAsia"/>
              </w:rPr>
            </w:pPr>
            <w:r>
              <w:rPr>
                <w:rFonts w:asciiTheme="minorEastAsia" w:hAnsiTheme="minorEastAsia" w:hint="eastAsia"/>
              </w:rPr>
              <w:t>电源插入</w:t>
            </w:r>
            <w:r>
              <w:rPr>
                <w:rFonts w:asciiTheme="minorEastAsia" w:hAnsiTheme="minorEastAsia"/>
              </w:rPr>
              <w:t>，无输入或无输出</w:t>
            </w:r>
            <w:r>
              <w:rPr>
                <w:rFonts w:asciiTheme="minorEastAsia" w:hAnsiTheme="minorEastAsia" w:hint="eastAsia"/>
              </w:rPr>
              <w:t>（前提：</w:t>
            </w:r>
            <w:r>
              <w:rPr>
                <w:rFonts w:asciiTheme="minorEastAsia" w:hAnsiTheme="minorEastAsia"/>
              </w:rPr>
              <w:t>另一PSU正常</w:t>
            </w:r>
            <w:r>
              <w:rPr>
                <w:rFonts w:asciiTheme="minorEastAsia" w:hAnsiTheme="minorEastAsia" w:hint="eastAsia"/>
              </w:rPr>
              <w:t>）</w:t>
            </w:r>
          </w:p>
        </w:tc>
      </w:tr>
      <w:tr w:rsidR="00BD6D65" w14:paraId="5E80B79B" w14:textId="77777777" w:rsidTr="001635B4">
        <w:tc>
          <w:tcPr>
            <w:tcW w:w="1696" w:type="dxa"/>
            <w:vMerge/>
          </w:tcPr>
          <w:p w14:paraId="21592680" w14:textId="77777777" w:rsidR="00BD6D65" w:rsidRDefault="00BD6D65" w:rsidP="001635B4">
            <w:pPr>
              <w:pStyle w:val="12"/>
              <w:ind w:firstLineChars="0" w:firstLine="0"/>
              <w:rPr>
                <w:rFonts w:asciiTheme="minorEastAsia" w:hAnsiTheme="minorEastAsia"/>
              </w:rPr>
            </w:pPr>
          </w:p>
        </w:tc>
        <w:tc>
          <w:tcPr>
            <w:tcW w:w="1957" w:type="dxa"/>
            <w:vMerge/>
          </w:tcPr>
          <w:p w14:paraId="7426C840" w14:textId="77777777" w:rsidR="00BD6D65" w:rsidRDefault="00BD6D65" w:rsidP="001635B4">
            <w:pPr>
              <w:pStyle w:val="12"/>
              <w:ind w:firstLineChars="0" w:firstLine="0"/>
              <w:rPr>
                <w:rFonts w:asciiTheme="minorEastAsia" w:hAnsiTheme="minorEastAsia"/>
              </w:rPr>
            </w:pPr>
          </w:p>
        </w:tc>
        <w:tc>
          <w:tcPr>
            <w:tcW w:w="4643" w:type="dxa"/>
            <w:gridSpan w:val="2"/>
          </w:tcPr>
          <w:p w14:paraId="0EDD3198" w14:textId="77777777" w:rsidR="00BD6D65" w:rsidRDefault="00BD6D65" w:rsidP="001635B4">
            <w:pPr>
              <w:pStyle w:val="12"/>
              <w:ind w:firstLineChars="0" w:firstLine="0"/>
              <w:rPr>
                <w:rFonts w:asciiTheme="minorEastAsia" w:hAnsiTheme="minorEastAsia"/>
              </w:rPr>
            </w:pPr>
            <w:r>
              <w:rPr>
                <w:rFonts w:asciiTheme="minorEastAsia" w:hAnsiTheme="minorEastAsia" w:hint="eastAsia"/>
              </w:rPr>
              <w:t>总结</w:t>
            </w:r>
            <w:r>
              <w:rPr>
                <w:rFonts w:asciiTheme="minorEastAsia" w:hAnsiTheme="minorEastAsia"/>
              </w:rPr>
              <w:t>：</w:t>
            </w:r>
          </w:p>
          <w:p w14:paraId="56C44EE3" w14:textId="77777777" w:rsidR="00BD6D65" w:rsidRPr="00757BC7" w:rsidRDefault="00BD6D65" w:rsidP="001635B4">
            <w:pPr>
              <w:pStyle w:val="12"/>
              <w:ind w:firstLineChars="0" w:firstLine="0"/>
              <w:rPr>
                <w:rFonts w:asciiTheme="minorEastAsia" w:hAnsiTheme="minorEastAsia"/>
              </w:rPr>
            </w:pPr>
            <w:r w:rsidRPr="00757BC7">
              <w:rPr>
                <w:rFonts w:asciiTheme="minorEastAsia" w:hAnsiTheme="minorEastAsia" w:hint="eastAsia"/>
              </w:rPr>
              <w:t>一个电源对应一个PSU指示灯；</w:t>
            </w:r>
          </w:p>
          <w:p w14:paraId="44133CEC" w14:textId="77777777" w:rsidR="00BD6D65" w:rsidRPr="00757BC7" w:rsidRDefault="00BD6D65" w:rsidP="001635B4">
            <w:pPr>
              <w:pStyle w:val="12"/>
              <w:ind w:firstLineChars="0" w:firstLine="0"/>
              <w:rPr>
                <w:rFonts w:asciiTheme="minorEastAsia" w:hAnsiTheme="minorEastAsia"/>
              </w:rPr>
            </w:pPr>
            <w:r w:rsidRPr="00757BC7">
              <w:rPr>
                <w:rFonts w:asciiTheme="minorEastAsia" w:hAnsiTheme="minorEastAsia" w:hint="eastAsia"/>
              </w:rPr>
              <w:t>1) 电源未插入, 对应LED灭；</w:t>
            </w:r>
          </w:p>
          <w:p w14:paraId="3114F723" w14:textId="77777777" w:rsidR="00BD6D65" w:rsidRPr="00757BC7" w:rsidRDefault="00BD6D65" w:rsidP="001635B4">
            <w:pPr>
              <w:pStyle w:val="12"/>
              <w:ind w:firstLineChars="0" w:firstLine="0"/>
              <w:rPr>
                <w:rFonts w:asciiTheme="minorEastAsia" w:hAnsiTheme="minorEastAsia"/>
              </w:rPr>
            </w:pPr>
            <w:r w:rsidRPr="00757BC7">
              <w:rPr>
                <w:rFonts w:asciiTheme="minorEastAsia" w:hAnsiTheme="minorEastAsia" w:hint="eastAsia"/>
              </w:rPr>
              <w:t>2) 电源正常, 对应LED亮绿灯；</w:t>
            </w:r>
          </w:p>
          <w:p w14:paraId="0C59C58C" w14:textId="77777777" w:rsidR="00BD6D65" w:rsidRPr="00757BC7" w:rsidRDefault="00BD6D65" w:rsidP="001635B4">
            <w:pPr>
              <w:pStyle w:val="12"/>
              <w:ind w:firstLineChars="0" w:firstLine="0"/>
              <w:rPr>
                <w:rFonts w:asciiTheme="minorEastAsia" w:hAnsiTheme="minorEastAsia"/>
              </w:rPr>
            </w:pPr>
            <w:r w:rsidRPr="00757BC7">
              <w:rPr>
                <w:rFonts w:asciiTheme="minorEastAsia" w:hAnsiTheme="minorEastAsia" w:hint="eastAsia"/>
              </w:rPr>
              <w:t>3) 电源插入，但无AC输入，或者无输出，对应LED显示红灯；</w:t>
            </w:r>
          </w:p>
          <w:p w14:paraId="6AFC3870" w14:textId="77777777" w:rsidR="00BD6D65" w:rsidRPr="00757BC7" w:rsidRDefault="00BD6D65" w:rsidP="001635B4">
            <w:pPr>
              <w:pStyle w:val="12"/>
              <w:ind w:firstLineChars="0" w:firstLine="0"/>
              <w:rPr>
                <w:rFonts w:asciiTheme="minorEastAsia" w:hAnsiTheme="minorEastAsia"/>
              </w:rPr>
            </w:pPr>
            <w:r w:rsidRPr="00757BC7">
              <w:rPr>
                <w:rFonts w:asciiTheme="minorEastAsia" w:hAnsiTheme="minorEastAsia" w:hint="eastAsia"/>
              </w:rPr>
              <w:t>4) 单电源或双电源供电，电源输出正常，但出现过温过流等警告，对应LED也会显示红灯；</w:t>
            </w:r>
          </w:p>
          <w:p w14:paraId="690E23CF" w14:textId="77777777" w:rsidR="00BD6D65" w:rsidRDefault="00BD6D65" w:rsidP="001635B4">
            <w:pPr>
              <w:pStyle w:val="12"/>
              <w:ind w:firstLineChars="0" w:firstLine="0"/>
              <w:rPr>
                <w:rFonts w:asciiTheme="minorEastAsia" w:hAnsiTheme="minorEastAsia"/>
              </w:rPr>
            </w:pPr>
            <w:r w:rsidRPr="00757BC7">
              <w:rPr>
                <w:rFonts w:asciiTheme="minorEastAsia" w:hAnsiTheme="minorEastAsia" w:hint="eastAsia"/>
              </w:rPr>
              <w:t>5) 若电源有输出，但I2C异常，对应指示灯闪烁</w:t>
            </w:r>
          </w:p>
        </w:tc>
      </w:tr>
    </w:tbl>
    <w:p w14:paraId="48CC0AAD" w14:textId="22B943B7" w:rsidR="00757BC7" w:rsidRPr="00BD6D65" w:rsidRDefault="00CC2441" w:rsidP="00BD6D65">
      <w:pPr>
        <w:widowControl/>
        <w:ind w:firstLineChars="200" w:firstLine="420"/>
        <w:jc w:val="left"/>
        <w:rPr>
          <w:rFonts w:ascii="微软雅黑" w:eastAsia="微软雅黑" w:hAnsi="微软雅黑"/>
        </w:rPr>
      </w:pPr>
      <w:r>
        <w:rPr>
          <w:rFonts w:ascii="微软雅黑" w:eastAsia="微软雅黑" w:hAnsi="微软雅黑"/>
        </w:rPr>
        <w:t xml:space="preserve">4. </w:t>
      </w:r>
      <w:r w:rsidR="00BD6D65">
        <w:rPr>
          <w:rFonts w:ascii="微软雅黑" w:eastAsia="微软雅黑" w:hAnsi="微软雅黑" w:hint="eastAsia"/>
        </w:rPr>
        <w:t>PSU</w:t>
      </w:r>
      <w:r w:rsidR="00BD6D65">
        <w:rPr>
          <w:rFonts w:ascii="微软雅黑" w:eastAsia="微软雅黑" w:hAnsi="微软雅黑"/>
        </w:rPr>
        <w:t>供电的</w:t>
      </w:r>
      <w:r>
        <w:rPr>
          <w:rFonts w:ascii="微软雅黑" w:eastAsia="微软雅黑" w:hAnsi="微软雅黑"/>
        </w:rPr>
        <w:t>具体</w:t>
      </w:r>
      <w:r>
        <w:rPr>
          <w:rFonts w:ascii="微软雅黑" w:eastAsia="微软雅黑" w:hAnsi="微软雅黑" w:hint="eastAsia"/>
        </w:rPr>
        <w:t>逻辑</w:t>
      </w:r>
      <w:r w:rsidR="00BD6D65">
        <w:rPr>
          <w:rFonts w:ascii="微软雅黑" w:eastAsia="微软雅黑" w:hAnsi="微软雅黑"/>
        </w:rPr>
        <w:t>如下</w:t>
      </w:r>
      <w:r w:rsidR="00BD6D65">
        <w:rPr>
          <w:rFonts w:ascii="微软雅黑" w:eastAsia="微软雅黑" w:hAnsi="微软雅黑" w:hint="eastAsia"/>
        </w:rPr>
        <w:t>：</w:t>
      </w:r>
    </w:p>
    <w:tbl>
      <w:tblPr>
        <w:tblStyle w:val="ac"/>
        <w:tblW w:w="6237" w:type="pct"/>
        <w:tblInd w:w="-998" w:type="dxa"/>
        <w:tblLook w:val="04A0" w:firstRow="1" w:lastRow="0" w:firstColumn="1" w:lastColumn="0" w:noHBand="0" w:noVBand="1"/>
      </w:tblPr>
      <w:tblGrid>
        <w:gridCol w:w="1134"/>
        <w:gridCol w:w="1277"/>
        <w:gridCol w:w="1277"/>
        <w:gridCol w:w="1132"/>
        <w:gridCol w:w="1134"/>
        <w:gridCol w:w="4394"/>
      </w:tblGrid>
      <w:tr w:rsidR="002F73F2" w14:paraId="1F7347D6" w14:textId="77777777" w:rsidTr="002F73F2">
        <w:tc>
          <w:tcPr>
            <w:tcW w:w="548" w:type="pct"/>
          </w:tcPr>
          <w:p w14:paraId="2596C0E6" w14:textId="77777777" w:rsidR="002F73F2" w:rsidRDefault="002F73F2" w:rsidP="002F73F2">
            <w:pPr>
              <w:widowControl/>
              <w:jc w:val="center"/>
              <w:rPr>
                <w:rFonts w:asciiTheme="minorEastAsia" w:hAnsiTheme="minorEastAsia"/>
              </w:rPr>
            </w:pPr>
            <w:r>
              <w:rPr>
                <w:rFonts w:asciiTheme="minorEastAsia" w:hAnsiTheme="minorEastAsia" w:hint="eastAsia"/>
              </w:rPr>
              <w:t>供电场景</w:t>
            </w:r>
          </w:p>
        </w:tc>
        <w:tc>
          <w:tcPr>
            <w:tcW w:w="617" w:type="pct"/>
          </w:tcPr>
          <w:p w14:paraId="3795639D" w14:textId="6B8684CB" w:rsidR="002F73F2" w:rsidRDefault="002F73F2" w:rsidP="002F73F2">
            <w:pPr>
              <w:widowControl/>
              <w:jc w:val="center"/>
              <w:rPr>
                <w:rFonts w:asciiTheme="minorEastAsia" w:hAnsiTheme="minorEastAsia"/>
              </w:rPr>
            </w:pPr>
            <w:r>
              <w:rPr>
                <w:rFonts w:asciiTheme="minorEastAsia" w:hAnsiTheme="minorEastAsia"/>
              </w:rPr>
              <w:t>PSU 1</w:t>
            </w:r>
            <w:r>
              <w:rPr>
                <w:rFonts w:asciiTheme="minorEastAsia" w:hAnsiTheme="minorEastAsia" w:hint="eastAsia"/>
              </w:rPr>
              <w:t>供电</w:t>
            </w:r>
          </w:p>
        </w:tc>
        <w:tc>
          <w:tcPr>
            <w:tcW w:w="617" w:type="pct"/>
          </w:tcPr>
          <w:p w14:paraId="2372FDEA" w14:textId="053327D9" w:rsidR="002F73F2" w:rsidRDefault="002F73F2" w:rsidP="002F73F2">
            <w:pPr>
              <w:widowControl/>
              <w:jc w:val="center"/>
              <w:rPr>
                <w:rFonts w:asciiTheme="minorEastAsia" w:hAnsiTheme="minorEastAsia"/>
              </w:rPr>
            </w:pPr>
            <w:r>
              <w:rPr>
                <w:rFonts w:asciiTheme="minorEastAsia" w:hAnsiTheme="minorEastAsia" w:hint="eastAsia"/>
              </w:rPr>
              <w:t>PSU</w:t>
            </w:r>
            <w:r>
              <w:rPr>
                <w:rFonts w:asciiTheme="minorEastAsia" w:hAnsiTheme="minorEastAsia"/>
              </w:rPr>
              <w:t>2</w:t>
            </w:r>
            <w:r>
              <w:rPr>
                <w:rFonts w:asciiTheme="minorEastAsia" w:hAnsiTheme="minorEastAsia" w:hint="eastAsia"/>
              </w:rPr>
              <w:t>供电</w:t>
            </w:r>
          </w:p>
        </w:tc>
        <w:tc>
          <w:tcPr>
            <w:tcW w:w="547" w:type="pct"/>
          </w:tcPr>
          <w:p w14:paraId="12DC3A9B" w14:textId="1B26AB05" w:rsidR="002F73F2" w:rsidRDefault="002F73F2" w:rsidP="002F73F2">
            <w:pPr>
              <w:widowControl/>
              <w:jc w:val="center"/>
              <w:rPr>
                <w:rFonts w:asciiTheme="minorEastAsia" w:hAnsiTheme="minorEastAsia"/>
              </w:rPr>
            </w:pPr>
            <w:r>
              <w:rPr>
                <w:rFonts w:asciiTheme="minorEastAsia" w:hAnsiTheme="minorEastAsia"/>
              </w:rPr>
              <w:t>PSU1</w:t>
            </w:r>
            <w:r>
              <w:rPr>
                <w:rFonts w:asciiTheme="minorEastAsia" w:hAnsiTheme="minorEastAsia" w:hint="eastAsia"/>
              </w:rPr>
              <w:t xml:space="preserve"> LED</w:t>
            </w:r>
          </w:p>
        </w:tc>
        <w:tc>
          <w:tcPr>
            <w:tcW w:w="548" w:type="pct"/>
          </w:tcPr>
          <w:p w14:paraId="25C105DB" w14:textId="38BA853A" w:rsidR="002F73F2" w:rsidRDefault="002F73F2" w:rsidP="002F73F2">
            <w:pPr>
              <w:widowControl/>
              <w:jc w:val="center"/>
              <w:rPr>
                <w:rFonts w:asciiTheme="minorEastAsia" w:hAnsiTheme="minorEastAsia"/>
              </w:rPr>
            </w:pPr>
            <w:r>
              <w:rPr>
                <w:rFonts w:asciiTheme="minorEastAsia" w:hAnsiTheme="minorEastAsia"/>
              </w:rPr>
              <w:t>PSU2</w:t>
            </w:r>
            <w:r>
              <w:rPr>
                <w:rFonts w:asciiTheme="minorEastAsia" w:hAnsiTheme="minorEastAsia" w:hint="eastAsia"/>
              </w:rPr>
              <w:t xml:space="preserve"> LED</w:t>
            </w:r>
          </w:p>
        </w:tc>
        <w:tc>
          <w:tcPr>
            <w:tcW w:w="2123" w:type="pct"/>
          </w:tcPr>
          <w:p w14:paraId="790A6936" w14:textId="77777777" w:rsidR="002F73F2" w:rsidRDefault="002F73F2" w:rsidP="002F73F2">
            <w:pPr>
              <w:widowControl/>
              <w:jc w:val="center"/>
              <w:rPr>
                <w:rFonts w:asciiTheme="minorEastAsia" w:hAnsiTheme="minorEastAsia"/>
              </w:rPr>
            </w:pPr>
            <w:r>
              <w:rPr>
                <w:rFonts w:asciiTheme="minorEastAsia" w:hAnsiTheme="minorEastAsia" w:hint="eastAsia"/>
              </w:rPr>
              <w:t>场景说明</w:t>
            </w:r>
          </w:p>
        </w:tc>
      </w:tr>
      <w:tr w:rsidR="002F73F2" w14:paraId="74342B32" w14:textId="77777777" w:rsidTr="002F73F2">
        <w:tc>
          <w:tcPr>
            <w:tcW w:w="548" w:type="pct"/>
          </w:tcPr>
          <w:p w14:paraId="2A8647D3" w14:textId="77777777" w:rsidR="002F73F2" w:rsidRDefault="002F73F2" w:rsidP="00AD5C5E">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一</w:t>
            </w:r>
          </w:p>
        </w:tc>
        <w:tc>
          <w:tcPr>
            <w:tcW w:w="617" w:type="pct"/>
          </w:tcPr>
          <w:p w14:paraId="7C7E375A" w14:textId="77777777" w:rsidR="002F73F2" w:rsidRDefault="002F73F2" w:rsidP="00AD5C5E">
            <w:pPr>
              <w:widowControl/>
              <w:jc w:val="center"/>
              <w:rPr>
                <w:rFonts w:asciiTheme="minorEastAsia" w:hAnsiTheme="minorEastAsia"/>
              </w:rPr>
            </w:pPr>
            <w:r>
              <w:rPr>
                <w:rFonts w:asciiTheme="minorEastAsia" w:hAnsiTheme="minorEastAsia"/>
              </w:rPr>
              <w:t>Yes</w:t>
            </w:r>
          </w:p>
        </w:tc>
        <w:tc>
          <w:tcPr>
            <w:tcW w:w="617" w:type="pct"/>
          </w:tcPr>
          <w:p w14:paraId="111E5F66" w14:textId="13A23CD5" w:rsidR="002F73F2" w:rsidRDefault="002F73F2" w:rsidP="00AD5C5E">
            <w:pPr>
              <w:widowControl/>
              <w:jc w:val="center"/>
              <w:rPr>
                <w:rFonts w:asciiTheme="minorEastAsia" w:hAnsiTheme="minorEastAsia"/>
              </w:rPr>
            </w:pPr>
            <w:r>
              <w:rPr>
                <w:rFonts w:asciiTheme="minorEastAsia" w:hAnsiTheme="minorEastAsia"/>
              </w:rPr>
              <w:t>No</w:t>
            </w:r>
          </w:p>
        </w:tc>
        <w:tc>
          <w:tcPr>
            <w:tcW w:w="547" w:type="pct"/>
          </w:tcPr>
          <w:p w14:paraId="5D88D0C9" w14:textId="77777777" w:rsidR="002F73F2" w:rsidRDefault="002F73F2" w:rsidP="00AD5C5E">
            <w:pPr>
              <w:widowControl/>
              <w:jc w:val="center"/>
              <w:rPr>
                <w:rFonts w:asciiTheme="minorEastAsia" w:hAnsiTheme="minorEastAsia"/>
              </w:rPr>
            </w:pPr>
            <w:r>
              <w:rPr>
                <w:rFonts w:asciiTheme="minorEastAsia" w:hAnsiTheme="minorEastAsia" w:hint="eastAsia"/>
                <w:color w:val="00B050"/>
              </w:rPr>
              <w:t>绿色</w:t>
            </w:r>
          </w:p>
        </w:tc>
        <w:tc>
          <w:tcPr>
            <w:tcW w:w="548" w:type="pct"/>
          </w:tcPr>
          <w:p w14:paraId="64BEA1CF" w14:textId="77777777" w:rsidR="002F73F2" w:rsidRDefault="002F73F2" w:rsidP="00AD5C5E">
            <w:pPr>
              <w:widowControl/>
              <w:jc w:val="center"/>
              <w:rPr>
                <w:rFonts w:asciiTheme="minorEastAsia" w:hAnsiTheme="minorEastAsia"/>
              </w:rPr>
            </w:pPr>
            <w:r>
              <w:rPr>
                <w:rFonts w:asciiTheme="minorEastAsia" w:hAnsiTheme="minorEastAsia" w:hint="eastAsia"/>
              </w:rPr>
              <w:t>Off</w:t>
            </w:r>
          </w:p>
        </w:tc>
        <w:tc>
          <w:tcPr>
            <w:tcW w:w="2123" w:type="pct"/>
          </w:tcPr>
          <w:p w14:paraId="00526688" w14:textId="472DA9AC" w:rsidR="002F73F2" w:rsidRDefault="002F73F2" w:rsidP="002F73F2">
            <w:pPr>
              <w:widowControl/>
              <w:jc w:val="left"/>
              <w:rPr>
                <w:rFonts w:asciiTheme="minorEastAsia" w:hAnsiTheme="minorEastAsia"/>
              </w:rPr>
            </w:pPr>
            <w:r>
              <w:rPr>
                <w:rFonts w:asciiTheme="minorEastAsia" w:hAnsiTheme="minorEastAsia"/>
              </w:rPr>
              <w:t>PSU2</w:t>
            </w:r>
            <w:r>
              <w:rPr>
                <w:rFonts w:asciiTheme="minorEastAsia" w:hAnsiTheme="minorEastAsia" w:hint="eastAsia"/>
              </w:rPr>
              <w:t>未接入</w:t>
            </w:r>
            <w:r>
              <w:rPr>
                <w:rFonts w:asciiTheme="minorEastAsia" w:hAnsiTheme="minorEastAsia"/>
              </w:rPr>
              <w:t>，使用</w:t>
            </w:r>
            <w:r>
              <w:rPr>
                <w:rFonts w:asciiTheme="minorEastAsia" w:hAnsiTheme="minorEastAsia" w:hint="eastAsia"/>
              </w:rPr>
              <w:t>PSU</w:t>
            </w:r>
            <w:r>
              <w:rPr>
                <w:rFonts w:asciiTheme="minorEastAsia" w:hAnsiTheme="minorEastAsia"/>
              </w:rPr>
              <w:t>1为</w:t>
            </w:r>
            <w:r>
              <w:rPr>
                <w:rFonts w:asciiTheme="minorEastAsia" w:hAnsiTheme="minorEastAsia" w:hint="eastAsia"/>
              </w:rPr>
              <w:t>整机</w:t>
            </w:r>
            <w:r>
              <w:rPr>
                <w:rFonts w:asciiTheme="minorEastAsia" w:hAnsiTheme="minorEastAsia"/>
              </w:rPr>
              <w:t>供电</w:t>
            </w:r>
          </w:p>
        </w:tc>
      </w:tr>
      <w:tr w:rsidR="002F73F2" w14:paraId="053CF41C" w14:textId="77777777" w:rsidTr="002F73F2">
        <w:tc>
          <w:tcPr>
            <w:tcW w:w="548" w:type="pct"/>
          </w:tcPr>
          <w:p w14:paraId="106A1B6C" w14:textId="77777777" w:rsidR="002F73F2" w:rsidRDefault="002F73F2" w:rsidP="00AD5C5E">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二</w:t>
            </w:r>
          </w:p>
        </w:tc>
        <w:tc>
          <w:tcPr>
            <w:tcW w:w="617" w:type="pct"/>
          </w:tcPr>
          <w:p w14:paraId="51AAC2A5" w14:textId="08DBD692" w:rsidR="002F73F2" w:rsidRDefault="002F73F2" w:rsidP="00AD5C5E">
            <w:pPr>
              <w:widowControl/>
              <w:jc w:val="center"/>
              <w:rPr>
                <w:rFonts w:asciiTheme="minorEastAsia" w:hAnsiTheme="minorEastAsia"/>
              </w:rPr>
            </w:pPr>
            <w:r>
              <w:rPr>
                <w:rFonts w:asciiTheme="minorEastAsia" w:hAnsiTheme="minorEastAsia"/>
              </w:rPr>
              <w:t>No</w:t>
            </w:r>
          </w:p>
        </w:tc>
        <w:tc>
          <w:tcPr>
            <w:tcW w:w="617" w:type="pct"/>
          </w:tcPr>
          <w:p w14:paraId="1EFA0790" w14:textId="77777777" w:rsidR="002F73F2" w:rsidRDefault="002F73F2" w:rsidP="00AD5C5E">
            <w:pPr>
              <w:widowControl/>
              <w:jc w:val="center"/>
              <w:rPr>
                <w:rFonts w:asciiTheme="minorEastAsia" w:hAnsiTheme="minorEastAsia"/>
              </w:rPr>
            </w:pPr>
            <w:r>
              <w:rPr>
                <w:rFonts w:asciiTheme="minorEastAsia" w:hAnsiTheme="minorEastAsia" w:hint="eastAsia"/>
              </w:rPr>
              <w:t>Yes</w:t>
            </w:r>
          </w:p>
        </w:tc>
        <w:tc>
          <w:tcPr>
            <w:tcW w:w="547" w:type="pct"/>
          </w:tcPr>
          <w:p w14:paraId="75EDBFD3" w14:textId="6779DC48" w:rsidR="002F73F2" w:rsidRDefault="002F73F2" w:rsidP="00AD5C5E">
            <w:pPr>
              <w:widowControl/>
              <w:jc w:val="center"/>
              <w:rPr>
                <w:rFonts w:asciiTheme="minorEastAsia" w:hAnsiTheme="minorEastAsia"/>
              </w:rPr>
            </w:pPr>
            <w:r>
              <w:rPr>
                <w:rFonts w:asciiTheme="minorEastAsia" w:hAnsiTheme="minorEastAsia" w:hint="eastAsia"/>
              </w:rPr>
              <w:t>Off</w:t>
            </w:r>
          </w:p>
        </w:tc>
        <w:tc>
          <w:tcPr>
            <w:tcW w:w="548" w:type="pct"/>
          </w:tcPr>
          <w:p w14:paraId="3CE4F318" w14:textId="65C23BB8" w:rsidR="002F73F2" w:rsidRDefault="002F73F2" w:rsidP="002F73F2">
            <w:pPr>
              <w:widowControl/>
              <w:jc w:val="center"/>
              <w:rPr>
                <w:rFonts w:asciiTheme="minorEastAsia" w:hAnsiTheme="minorEastAsia"/>
              </w:rPr>
            </w:pPr>
            <w:r>
              <w:rPr>
                <w:rFonts w:asciiTheme="minorEastAsia" w:hAnsiTheme="minorEastAsia" w:hint="eastAsia"/>
                <w:color w:val="00B050"/>
              </w:rPr>
              <w:t>绿色</w:t>
            </w:r>
          </w:p>
        </w:tc>
        <w:tc>
          <w:tcPr>
            <w:tcW w:w="2123" w:type="pct"/>
          </w:tcPr>
          <w:p w14:paraId="364EB9DC" w14:textId="3DD31668" w:rsidR="002F73F2" w:rsidRDefault="002F73F2" w:rsidP="002F73F2">
            <w:pPr>
              <w:widowControl/>
              <w:jc w:val="left"/>
              <w:rPr>
                <w:rFonts w:asciiTheme="minorEastAsia" w:hAnsiTheme="minorEastAsia"/>
              </w:rPr>
            </w:pPr>
            <w:r>
              <w:rPr>
                <w:rFonts w:asciiTheme="minorEastAsia" w:hAnsiTheme="minorEastAsia"/>
              </w:rPr>
              <w:t>PSU1</w:t>
            </w:r>
            <w:r>
              <w:rPr>
                <w:rFonts w:asciiTheme="minorEastAsia" w:hAnsiTheme="minorEastAsia" w:hint="eastAsia"/>
              </w:rPr>
              <w:t>未接入</w:t>
            </w:r>
            <w:r>
              <w:rPr>
                <w:rFonts w:asciiTheme="minorEastAsia" w:hAnsiTheme="minorEastAsia"/>
              </w:rPr>
              <w:t>，使用</w:t>
            </w:r>
            <w:r>
              <w:rPr>
                <w:rFonts w:asciiTheme="minorEastAsia" w:hAnsiTheme="minorEastAsia" w:hint="eastAsia"/>
              </w:rPr>
              <w:t>PS</w:t>
            </w:r>
            <w:r>
              <w:rPr>
                <w:rFonts w:asciiTheme="minorEastAsia" w:hAnsiTheme="minorEastAsia"/>
              </w:rPr>
              <w:t>U2为</w:t>
            </w:r>
            <w:r>
              <w:rPr>
                <w:rFonts w:asciiTheme="minorEastAsia" w:hAnsiTheme="minorEastAsia" w:hint="eastAsia"/>
              </w:rPr>
              <w:t>整机</w:t>
            </w:r>
            <w:r>
              <w:rPr>
                <w:rFonts w:asciiTheme="minorEastAsia" w:hAnsiTheme="minorEastAsia"/>
              </w:rPr>
              <w:t>供电</w:t>
            </w:r>
          </w:p>
        </w:tc>
      </w:tr>
      <w:tr w:rsidR="002F73F2" w14:paraId="1B642923" w14:textId="77777777" w:rsidTr="002F73F2">
        <w:tc>
          <w:tcPr>
            <w:tcW w:w="548" w:type="pct"/>
          </w:tcPr>
          <w:p w14:paraId="1E6E67FA" w14:textId="77777777" w:rsidR="002F73F2" w:rsidRDefault="002F73F2" w:rsidP="00AD5C5E">
            <w:pPr>
              <w:widowControl/>
              <w:jc w:val="center"/>
              <w:rPr>
                <w:rFonts w:asciiTheme="minorEastAsia" w:hAnsiTheme="minorEastAsia"/>
              </w:rPr>
            </w:pPr>
            <w:r>
              <w:rPr>
                <w:rFonts w:asciiTheme="minorEastAsia" w:hAnsiTheme="minorEastAsia" w:hint="eastAsia"/>
              </w:rPr>
              <w:lastRenderedPageBreak/>
              <w:t>场景</w:t>
            </w:r>
            <w:r>
              <w:rPr>
                <w:rFonts w:asciiTheme="minorEastAsia" w:hAnsiTheme="minorEastAsia"/>
              </w:rPr>
              <w:t>三</w:t>
            </w:r>
          </w:p>
        </w:tc>
        <w:tc>
          <w:tcPr>
            <w:tcW w:w="617" w:type="pct"/>
          </w:tcPr>
          <w:p w14:paraId="0C979F57" w14:textId="619EFFB9" w:rsidR="002F73F2" w:rsidRDefault="002F73F2" w:rsidP="00AD5C5E">
            <w:pPr>
              <w:widowControl/>
              <w:jc w:val="center"/>
              <w:rPr>
                <w:rFonts w:asciiTheme="minorEastAsia" w:hAnsiTheme="minorEastAsia"/>
              </w:rPr>
            </w:pPr>
            <w:r>
              <w:rPr>
                <w:rFonts w:asciiTheme="minorEastAsia" w:hAnsiTheme="minorEastAsia"/>
              </w:rPr>
              <w:t>Yes</w:t>
            </w:r>
          </w:p>
        </w:tc>
        <w:tc>
          <w:tcPr>
            <w:tcW w:w="617" w:type="pct"/>
          </w:tcPr>
          <w:p w14:paraId="2FC884F4" w14:textId="1F8D63D1" w:rsidR="002F73F2" w:rsidRDefault="002F73F2" w:rsidP="002F73F2">
            <w:pPr>
              <w:widowControl/>
              <w:jc w:val="center"/>
              <w:rPr>
                <w:rFonts w:asciiTheme="minorEastAsia" w:hAnsiTheme="minorEastAsia"/>
              </w:rPr>
            </w:pPr>
            <w:r>
              <w:rPr>
                <w:rFonts w:asciiTheme="minorEastAsia" w:hAnsiTheme="minorEastAsia"/>
              </w:rPr>
              <w:t>Yes</w:t>
            </w:r>
          </w:p>
        </w:tc>
        <w:tc>
          <w:tcPr>
            <w:tcW w:w="547" w:type="pct"/>
          </w:tcPr>
          <w:p w14:paraId="4CD78131" w14:textId="1923598F" w:rsidR="002F73F2" w:rsidRDefault="002F73F2" w:rsidP="00AD5C5E">
            <w:pPr>
              <w:widowControl/>
              <w:jc w:val="center"/>
              <w:rPr>
                <w:rFonts w:asciiTheme="minorEastAsia" w:hAnsiTheme="minorEastAsia"/>
              </w:rPr>
            </w:pPr>
            <w:r>
              <w:rPr>
                <w:rFonts w:asciiTheme="minorEastAsia" w:hAnsiTheme="minorEastAsia" w:hint="eastAsia"/>
                <w:color w:val="00B050"/>
              </w:rPr>
              <w:t>绿色</w:t>
            </w:r>
          </w:p>
        </w:tc>
        <w:tc>
          <w:tcPr>
            <w:tcW w:w="548" w:type="pct"/>
          </w:tcPr>
          <w:p w14:paraId="028401D5" w14:textId="77777777" w:rsidR="002F73F2" w:rsidRDefault="002F73F2" w:rsidP="00AD5C5E">
            <w:pPr>
              <w:widowControl/>
              <w:jc w:val="center"/>
              <w:rPr>
                <w:rFonts w:asciiTheme="minorEastAsia" w:hAnsiTheme="minorEastAsia"/>
              </w:rPr>
            </w:pPr>
            <w:r>
              <w:rPr>
                <w:rFonts w:asciiTheme="minorEastAsia" w:hAnsiTheme="minorEastAsia" w:hint="eastAsia"/>
                <w:color w:val="00B050"/>
              </w:rPr>
              <w:t>绿色</w:t>
            </w:r>
          </w:p>
        </w:tc>
        <w:tc>
          <w:tcPr>
            <w:tcW w:w="2123" w:type="pct"/>
          </w:tcPr>
          <w:p w14:paraId="45A66457" w14:textId="7FE2DAEF" w:rsidR="002F73F2" w:rsidRPr="00CC2441" w:rsidRDefault="002F73F2" w:rsidP="002F73F2">
            <w:pPr>
              <w:widowControl/>
              <w:jc w:val="left"/>
              <w:rPr>
                <w:rFonts w:asciiTheme="minorEastAsia" w:hAnsiTheme="minorEastAsia"/>
              </w:rPr>
            </w:pPr>
            <w:r>
              <w:rPr>
                <w:rFonts w:asciiTheme="minorEastAsia" w:hAnsiTheme="minorEastAsia" w:hint="eastAsia"/>
              </w:rPr>
              <w:t>PSU</w:t>
            </w:r>
            <w:r>
              <w:rPr>
                <w:rFonts w:asciiTheme="minorEastAsia" w:hAnsiTheme="minorEastAsia"/>
              </w:rPr>
              <w:t>1</w:t>
            </w:r>
            <w:r>
              <w:rPr>
                <w:rFonts w:asciiTheme="minorEastAsia" w:hAnsiTheme="minorEastAsia" w:hint="eastAsia"/>
              </w:rPr>
              <w:t>/2同时</w:t>
            </w:r>
            <w:r>
              <w:rPr>
                <w:rFonts w:asciiTheme="minorEastAsia" w:hAnsiTheme="minorEastAsia"/>
              </w:rPr>
              <w:t>为整机供电，每个</w:t>
            </w:r>
            <w:r>
              <w:rPr>
                <w:rFonts w:asciiTheme="minorEastAsia" w:hAnsiTheme="minorEastAsia" w:hint="eastAsia"/>
              </w:rPr>
              <w:t>PSU</w:t>
            </w:r>
            <w:r>
              <w:rPr>
                <w:rFonts w:asciiTheme="minorEastAsia" w:hAnsiTheme="minorEastAsia"/>
              </w:rPr>
              <w:t>提供整机功耗的一半</w:t>
            </w:r>
          </w:p>
        </w:tc>
      </w:tr>
      <w:tr w:rsidR="002F73F2" w14:paraId="79DF3044" w14:textId="77777777" w:rsidTr="002F73F2">
        <w:tc>
          <w:tcPr>
            <w:tcW w:w="548" w:type="pct"/>
          </w:tcPr>
          <w:p w14:paraId="6C8ADAC9" w14:textId="77777777" w:rsidR="002F73F2" w:rsidRDefault="002F73F2" w:rsidP="00AD5C5E">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四</w:t>
            </w:r>
          </w:p>
        </w:tc>
        <w:tc>
          <w:tcPr>
            <w:tcW w:w="617" w:type="pct"/>
          </w:tcPr>
          <w:p w14:paraId="25F83E44" w14:textId="326DDCF3" w:rsidR="002F73F2" w:rsidRDefault="002F73F2" w:rsidP="00AD5C5E">
            <w:pPr>
              <w:widowControl/>
              <w:jc w:val="center"/>
              <w:rPr>
                <w:rFonts w:asciiTheme="minorEastAsia" w:hAnsiTheme="minorEastAsia"/>
              </w:rPr>
            </w:pPr>
            <w:r>
              <w:rPr>
                <w:rFonts w:asciiTheme="minorEastAsia" w:hAnsiTheme="minorEastAsia"/>
              </w:rPr>
              <w:t>Yes→</w:t>
            </w:r>
            <w:r>
              <w:rPr>
                <w:rFonts w:asciiTheme="minorEastAsia" w:hAnsiTheme="minorEastAsia" w:hint="eastAsia"/>
              </w:rPr>
              <w:t>No</w:t>
            </w:r>
          </w:p>
        </w:tc>
        <w:tc>
          <w:tcPr>
            <w:tcW w:w="617" w:type="pct"/>
          </w:tcPr>
          <w:p w14:paraId="3F798A40" w14:textId="77777777" w:rsidR="002F73F2" w:rsidRDefault="002F73F2" w:rsidP="00AD5C5E">
            <w:pPr>
              <w:widowControl/>
              <w:jc w:val="center"/>
              <w:rPr>
                <w:rFonts w:asciiTheme="minorEastAsia" w:hAnsiTheme="minorEastAsia"/>
              </w:rPr>
            </w:pPr>
            <w:r>
              <w:rPr>
                <w:rFonts w:asciiTheme="minorEastAsia" w:hAnsiTheme="minorEastAsia" w:hint="eastAsia"/>
              </w:rPr>
              <w:t>Yes</w:t>
            </w:r>
          </w:p>
        </w:tc>
        <w:tc>
          <w:tcPr>
            <w:tcW w:w="547" w:type="pct"/>
          </w:tcPr>
          <w:p w14:paraId="1E005549" w14:textId="07B9EE6B" w:rsidR="002F73F2" w:rsidRDefault="002F73F2" w:rsidP="00AD5C5E">
            <w:pPr>
              <w:widowControl/>
              <w:jc w:val="center"/>
              <w:rPr>
                <w:rFonts w:asciiTheme="minorEastAsia" w:hAnsiTheme="minorEastAsia"/>
              </w:rPr>
            </w:pPr>
            <w:r>
              <w:rPr>
                <w:rFonts w:asciiTheme="minorEastAsia" w:hAnsiTheme="minorEastAsia" w:hint="eastAsia"/>
                <w:color w:val="00B050"/>
              </w:rPr>
              <w:t>绿色</w:t>
            </w:r>
            <w:r>
              <w:rPr>
                <w:rFonts w:asciiTheme="minorEastAsia" w:hAnsiTheme="minorEastAsia" w:hint="eastAsia"/>
              </w:rPr>
              <w:t>→</w:t>
            </w:r>
            <w:r w:rsidRPr="002F73F2">
              <w:rPr>
                <w:rFonts w:asciiTheme="minorEastAsia" w:hAnsiTheme="minorEastAsia" w:hint="eastAsia"/>
                <w:color w:val="FF0000"/>
              </w:rPr>
              <w:t>红色</w:t>
            </w:r>
          </w:p>
        </w:tc>
        <w:tc>
          <w:tcPr>
            <w:tcW w:w="548" w:type="pct"/>
          </w:tcPr>
          <w:p w14:paraId="0DD49230" w14:textId="77777777" w:rsidR="002F73F2" w:rsidRDefault="002F73F2" w:rsidP="00AD5C5E">
            <w:pPr>
              <w:widowControl/>
              <w:jc w:val="center"/>
              <w:rPr>
                <w:rFonts w:asciiTheme="minorEastAsia" w:hAnsiTheme="minorEastAsia"/>
              </w:rPr>
            </w:pPr>
            <w:r>
              <w:rPr>
                <w:rFonts w:asciiTheme="minorEastAsia" w:hAnsiTheme="minorEastAsia" w:hint="eastAsia"/>
                <w:color w:val="00B050"/>
              </w:rPr>
              <w:t>绿色</w:t>
            </w:r>
          </w:p>
        </w:tc>
        <w:tc>
          <w:tcPr>
            <w:tcW w:w="2123" w:type="pct"/>
          </w:tcPr>
          <w:p w14:paraId="1D8B08D9" w14:textId="0DBD5344" w:rsidR="002F73F2" w:rsidRDefault="002F73F2" w:rsidP="002F73F2">
            <w:pPr>
              <w:widowControl/>
              <w:jc w:val="left"/>
              <w:rPr>
                <w:rFonts w:asciiTheme="minorEastAsia" w:hAnsiTheme="minorEastAsia"/>
              </w:rPr>
            </w:pPr>
            <w:r>
              <w:rPr>
                <w:rFonts w:asciiTheme="minorEastAsia" w:hAnsiTheme="minorEastAsia" w:hint="eastAsia"/>
              </w:rPr>
              <w:t>PSU</w:t>
            </w:r>
            <w:r>
              <w:rPr>
                <w:rFonts w:asciiTheme="minorEastAsia" w:hAnsiTheme="minorEastAsia"/>
              </w:rPr>
              <w:t>1</w:t>
            </w:r>
            <w:r>
              <w:rPr>
                <w:rFonts w:asciiTheme="minorEastAsia" w:hAnsiTheme="minorEastAsia" w:hint="eastAsia"/>
              </w:rPr>
              <w:t>损坏</w:t>
            </w:r>
            <w:r>
              <w:rPr>
                <w:rFonts w:asciiTheme="minorEastAsia" w:hAnsiTheme="minorEastAsia"/>
              </w:rPr>
              <w:t>故障或掉电，PSU2</w:t>
            </w:r>
            <w:r>
              <w:rPr>
                <w:rFonts w:asciiTheme="minorEastAsia" w:hAnsiTheme="minorEastAsia" w:hint="eastAsia"/>
              </w:rPr>
              <w:t>输出</w:t>
            </w:r>
            <w:r>
              <w:rPr>
                <w:rFonts w:asciiTheme="minorEastAsia" w:hAnsiTheme="minorEastAsia"/>
              </w:rPr>
              <w:t>功率从原来分担整机的一半升高至整机全部功率</w:t>
            </w:r>
          </w:p>
        </w:tc>
      </w:tr>
      <w:tr w:rsidR="002F73F2" w14:paraId="739CEE9F" w14:textId="77777777" w:rsidTr="002F73F2">
        <w:tc>
          <w:tcPr>
            <w:tcW w:w="548" w:type="pct"/>
          </w:tcPr>
          <w:p w14:paraId="7A8F6E2B" w14:textId="22641F65" w:rsidR="002F73F2" w:rsidRDefault="002F73F2" w:rsidP="00AD5C5E">
            <w:pPr>
              <w:widowControl/>
              <w:jc w:val="center"/>
              <w:rPr>
                <w:rFonts w:asciiTheme="minorEastAsia" w:hAnsiTheme="minorEastAsia"/>
              </w:rPr>
            </w:pPr>
            <w:r>
              <w:rPr>
                <w:rFonts w:asciiTheme="minorEastAsia" w:hAnsiTheme="minorEastAsia" w:hint="eastAsia"/>
              </w:rPr>
              <w:t>场景</w:t>
            </w:r>
            <w:r>
              <w:rPr>
                <w:rFonts w:asciiTheme="minorEastAsia" w:hAnsiTheme="minorEastAsia"/>
              </w:rPr>
              <w:t>五</w:t>
            </w:r>
          </w:p>
        </w:tc>
        <w:tc>
          <w:tcPr>
            <w:tcW w:w="617" w:type="pct"/>
          </w:tcPr>
          <w:p w14:paraId="6B827010" w14:textId="761522D4" w:rsidR="002F73F2" w:rsidRDefault="002F73F2" w:rsidP="00AD5C5E">
            <w:pPr>
              <w:widowControl/>
              <w:jc w:val="center"/>
              <w:rPr>
                <w:rFonts w:asciiTheme="minorEastAsia" w:hAnsiTheme="minorEastAsia"/>
              </w:rPr>
            </w:pPr>
            <w:r>
              <w:rPr>
                <w:rFonts w:asciiTheme="minorEastAsia" w:hAnsiTheme="minorEastAsia" w:hint="eastAsia"/>
              </w:rPr>
              <w:t>Yes</w:t>
            </w:r>
          </w:p>
        </w:tc>
        <w:tc>
          <w:tcPr>
            <w:tcW w:w="617" w:type="pct"/>
          </w:tcPr>
          <w:p w14:paraId="06120D2D" w14:textId="0C289B79" w:rsidR="002F73F2" w:rsidRDefault="002F73F2" w:rsidP="00AD5C5E">
            <w:pPr>
              <w:widowControl/>
              <w:jc w:val="center"/>
              <w:rPr>
                <w:rFonts w:asciiTheme="minorEastAsia" w:hAnsiTheme="minorEastAsia"/>
              </w:rPr>
            </w:pPr>
            <w:r>
              <w:rPr>
                <w:rFonts w:asciiTheme="minorEastAsia" w:hAnsiTheme="minorEastAsia"/>
              </w:rPr>
              <w:t>Yes→</w:t>
            </w:r>
            <w:r>
              <w:rPr>
                <w:rFonts w:asciiTheme="minorEastAsia" w:hAnsiTheme="minorEastAsia" w:hint="eastAsia"/>
              </w:rPr>
              <w:t>No</w:t>
            </w:r>
          </w:p>
        </w:tc>
        <w:tc>
          <w:tcPr>
            <w:tcW w:w="547" w:type="pct"/>
          </w:tcPr>
          <w:p w14:paraId="7D903875" w14:textId="4A6A6EFF" w:rsidR="002F73F2" w:rsidRDefault="002F73F2" w:rsidP="00AD5C5E">
            <w:pPr>
              <w:widowControl/>
              <w:jc w:val="center"/>
              <w:rPr>
                <w:rFonts w:asciiTheme="minorEastAsia" w:hAnsiTheme="minorEastAsia"/>
              </w:rPr>
            </w:pPr>
            <w:r>
              <w:rPr>
                <w:rFonts w:asciiTheme="minorEastAsia" w:hAnsiTheme="minorEastAsia" w:hint="eastAsia"/>
                <w:color w:val="00B050"/>
              </w:rPr>
              <w:t>绿色</w:t>
            </w:r>
          </w:p>
        </w:tc>
        <w:tc>
          <w:tcPr>
            <w:tcW w:w="548" w:type="pct"/>
          </w:tcPr>
          <w:p w14:paraId="20D2DACA" w14:textId="3E097207" w:rsidR="002F73F2" w:rsidRDefault="002F73F2" w:rsidP="00AD5C5E">
            <w:pPr>
              <w:widowControl/>
              <w:jc w:val="center"/>
              <w:rPr>
                <w:rFonts w:asciiTheme="minorEastAsia" w:hAnsiTheme="minorEastAsia"/>
                <w:color w:val="00B050"/>
              </w:rPr>
            </w:pPr>
            <w:r>
              <w:rPr>
                <w:rFonts w:asciiTheme="minorEastAsia" w:hAnsiTheme="minorEastAsia" w:hint="eastAsia"/>
                <w:color w:val="00B050"/>
              </w:rPr>
              <w:t>绿色</w:t>
            </w:r>
            <w:r>
              <w:rPr>
                <w:rFonts w:asciiTheme="minorEastAsia" w:hAnsiTheme="minorEastAsia" w:hint="eastAsia"/>
              </w:rPr>
              <w:t>→</w:t>
            </w:r>
            <w:r w:rsidRPr="002F73F2">
              <w:rPr>
                <w:rFonts w:asciiTheme="minorEastAsia" w:hAnsiTheme="minorEastAsia" w:hint="eastAsia"/>
                <w:color w:val="FF0000"/>
              </w:rPr>
              <w:t>红色</w:t>
            </w:r>
          </w:p>
        </w:tc>
        <w:tc>
          <w:tcPr>
            <w:tcW w:w="2123" w:type="pct"/>
          </w:tcPr>
          <w:p w14:paraId="54203BA4" w14:textId="6F130181" w:rsidR="002F73F2" w:rsidRDefault="002F73F2" w:rsidP="00AD5C5E">
            <w:pPr>
              <w:widowControl/>
              <w:jc w:val="left"/>
              <w:rPr>
                <w:rFonts w:asciiTheme="minorEastAsia" w:hAnsiTheme="minorEastAsia"/>
              </w:rPr>
            </w:pPr>
            <w:r>
              <w:rPr>
                <w:rFonts w:asciiTheme="minorEastAsia" w:hAnsiTheme="minorEastAsia" w:hint="eastAsia"/>
              </w:rPr>
              <w:t>PSU</w:t>
            </w:r>
            <w:r>
              <w:rPr>
                <w:rFonts w:asciiTheme="minorEastAsia" w:hAnsiTheme="minorEastAsia"/>
              </w:rPr>
              <w:t>2</w:t>
            </w:r>
            <w:r>
              <w:rPr>
                <w:rFonts w:asciiTheme="minorEastAsia" w:hAnsiTheme="minorEastAsia" w:hint="eastAsia"/>
              </w:rPr>
              <w:t>损坏</w:t>
            </w:r>
            <w:r>
              <w:rPr>
                <w:rFonts w:asciiTheme="minorEastAsia" w:hAnsiTheme="minorEastAsia"/>
              </w:rPr>
              <w:t>故障或掉电，PSU1</w:t>
            </w:r>
            <w:r>
              <w:rPr>
                <w:rFonts w:asciiTheme="minorEastAsia" w:hAnsiTheme="minorEastAsia" w:hint="eastAsia"/>
              </w:rPr>
              <w:t>输出</w:t>
            </w:r>
            <w:r>
              <w:rPr>
                <w:rFonts w:asciiTheme="minorEastAsia" w:hAnsiTheme="minorEastAsia"/>
              </w:rPr>
              <w:t>功率从原来分担整机的一半升高至整机全部功率</w:t>
            </w:r>
          </w:p>
        </w:tc>
      </w:tr>
    </w:tbl>
    <w:p w14:paraId="305C2092" w14:textId="626C1A37" w:rsidR="002F73F2" w:rsidRDefault="002F73F2" w:rsidP="002F73F2">
      <w:pPr>
        <w:widowControl/>
        <w:ind w:firstLineChars="200" w:firstLine="420"/>
        <w:jc w:val="left"/>
        <w:rPr>
          <w:rFonts w:ascii="微软雅黑" w:eastAsia="微软雅黑" w:hAnsi="微软雅黑"/>
        </w:rPr>
      </w:pPr>
      <w:r>
        <w:rPr>
          <w:rFonts w:ascii="微软雅黑" w:eastAsia="微软雅黑" w:hAnsi="微软雅黑"/>
        </w:rPr>
        <w:t xml:space="preserve">5. </w:t>
      </w:r>
      <w:r w:rsidR="006321CD">
        <w:rPr>
          <w:rFonts w:ascii="微软雅黑" w:eastAsia="微软雅黑" w:hAnsi="微软雅黑" w:hint="eastAsia"/>
        </w:rPr>
        <w:t>单</w:t>
      </w:r>
      <w:r w:rsidR="006321CD">
        <w:rPr>
          <w:rFonts w:ascii="微软雅黑" w:eastAsia="微软雅黑" w:hAnsi="微软雅黑"/>
        </w:rPr>
        <w:t>PSU供电，提供整机功耗</w:t>
      </w:r>
      <w:r w:rsidR="006321CD">
        <w:rPr>
          <w:rFonts w:ascii="微软雅黑" w:eastAsia="微软雅黑" w:hAnsi="微软雅黑" w:hint="eastAsia"/>
        </w:rPr>
        <w:t>；</w:t>
      </w:r>
      <w:r w:rsidR="006321CD">
        <w:rPr>
          <w:rFonts w:ascii="微软雅黑" w:eastAsia="微软雅黑" w:hAnsi="微软雅黑"/>
        </w:rPr>
        <w:t>双PSU供电</w:t>
      </w:r>
      <w:r w:rsidR="006321CD">
        <w:rPr>
          <w:rFonts w:ascii="微软雅黑" w:eastAsia="微软雅黑" w:hAnsi="微软雅黑" w:hint="eastAsia"/>
        </w:rPr>
        <w:t>，</w:t>
      </w:r>
      <w:r w:rsidR="006321CD">
        <w:rPr>
          <w:rFonts w:ascii="微软雅黑" w:eastAsia="微软雅黑" w:hAnsi="微软雅黑"/>
        </w:rPr>
        <w:t>每个PSU</w:t>
      </w:r>
      <w:r w:rsidR="006321CD">
        <w:rPr>
          <w:rFonts w:ascii="微软雅黑" w:eastAsia="微软雅黑" w:hAnsi="微软雅黑" w:hint="eastAsia"/>
        </w:rPr>
        <w:t>平均</w:t>
      </w:r>
      <w:r w:rsidR="006321CD">
        <w:rPr>
          <w:rFonts w:ascii="微软雅黑" w:eastAsia="微软雅黑" w:hAnsi="微软雅黑"/>
        </w:rPr>
        <w:t>功耗</w:t>
      </w:r>
      <w:r w:rsidR="006321CD">
        <w:rPr>
          <w:rFonts w:ascii="微软雅黑" w:eastAsia="微软雅黑" w:hAnsi="微软雅黑" w:hint="eastAsia"/>
        </w:rPr>
        <w:t>提供</w:t>
      </w:r>
      <w:r w:rsidR="006321CD">
        <w:rPr>
          <w:rFonts w:ascii="微软雅黑" w:eastAsia="微软雅黑" w:hAnsi="微软雅黑"/>
        </w:rPr>
        <w:t>；一旦某个PSU故障，另一个PSU提供完整整机供电</w:t>
      </w:r>
      <w:r w:rsidR="006321CD">
        <w:rPr>
          <w:rFonts w:ascii="微软雅黑" w:eastAsia="微软雅黑" w:hAnsi="微软雅黑" w:hint="eastAsia"/>
        </w:rPr>
        <w:t>，</w:t>
      </w:r>
      <w:r w:rsidR="006321CD">
        <w:rPr>
          <w:rFonts w:ascii="微软雅黑" w:eastAsia="微软雅黑" w:hAnsi="微软雅黑"/>
        </w:rPr>
        <w:t>不影响设备使用。</w:t>
      </w:r>
    </w:p>
    <w:p w14:paraId="75D6CF87" w14:textId="444F89A3" w:rsidR="002F73F2" w:rsidRDefault="006321CD" w:rsidP="002F73F2">
      <w:pPr>
        <w:widowControl/>
        <w:ind w:firstLineChars="200" w:firstLine="420"/>
        <w:jc w:val="left"/>
        <w:rPr>
          <w:rFonts w:ascii="微软雅黑" w:eastAsia="微软雅黑" w:hAnsi="微软雅黑"/>
        </w:rPr>
      </w:pPr>
      <w:r>
        <w:rPr>
          <w:rFonts w:ascii="微软雅黑" w:eastAsia="微软雅黑" w:hAnsi="微软雅黑"/>
        </w:rPr>
        <w:t>6</w:t>
      </w:r>
      <w:r w:rsidR="002F73F2">
        <w:rPr>
          <w:rFonts w:ascii="微软雅黑" w:eastAsia="微软雅黑" w:hAnsi="微软雅黑" w:hint="eastAsia"/>
        </w:rPr>
        <w:t xml:space="preserve">. </w:t>
      </w:r>
      <w:r w:rsidR="002F73F2">
        <w:rPr>
          <w:rFonts w:ascii="微软雅黑" w:eastAsia="微软雅黑" w:hAnsi="微软雅黑"/>
        </w:rPr>
        <w:t>[</w:t>
      </w:r>
      <w:r w:rsidR="002F73F2">
        <w:rPr>
          <w:rFonts w:ascii="微软雅黑" w:eastAsia="微软雅黑" w:hAnsi="微软雅黑" w:hint="eastAsia"/>
        </w:rPr>
        <w:t>概览/系统信息]处</w:t>
      </w:r>
      <w:r w:rsidR="002F73F2">
        <w:rPr>
          <w:rFonts w:ascii="微软雅黑" w:eastAsia="微软雅黑" w:hAnsi="微软雅黑"/>
        </w:rPr>
        <w:t>需显示</w:t>
      </w:r>
      <w:r>
        <w:rPr>
          <w:rFonts w:ascii="微软雅黑" w:eastAsia="微软雅黑" w:hAnsi="微软雅黑" w:hint="eastAsia"/>
        </w:rPr>
        <w:t>PSU</w:t>
      </w:r>
      <w:r>
        <w:rPr>
          <w:rFonts w:ascii="微软雅黑" w:eastAsia="微软雅黑" w:hAnsi="微软雅黑"/>
        </w:rPr>
        <w:t>1</w:t>
      </w:r>
      <w:r>
        <w:rPr>
          <w:rFonts w:ascii="微软雅黑" w:eastAsia="微软雅黑" w:hAnsi="微软雅黑" w:hint="eastAsia"/>
        </w:rPr>
        <w:t>/2</w:t>
      </w:r>
      <w:r w:rsidR="002F73F2">
        <w:rPr>
          <w:rFonts w:ascii="微软雅黑" w:eastAsia="微软雅黑" w:hAnsi="微软雅黑"/>
        </w:rPr>
        <w:t>的相关状态，</w:t>
      </w:r>
      <w:r w:rsidR="002F73F2">
        <w:rPr>
          <w:rFonts w:ascii="微软雅黑" w:eastAsia="微软雅黑" w:hAnsi="微软雅黑" w:hint="eastAsia"/>
        </w:rPr>
        <w:t>具体需求</w:t>
      </w:r>
      <w:r w:rsidR="002F73F2">
        <w:rPr>
          <w:rFonts w:ascii="微软雅黑" w:eastAsia="微软雅黑" w:hAnsi="微软雅黑"/>
        </w:rPr>
        <w:t>详见</w:t>
      </w:r>
      <w:hyperlink w:anchor="_系统信息/System_Info." w:history="1">
        <w:r w:rsidR="002F73F2">
          <w:rPr>
            <w:rStyle w:val="af"/>
            <w:rFonts w:ascii="微软雅黑" w:eastAsia="微软雅黑" w:hAnsi="微软雅黑" w:hint="eastAsia"/>
            <w:i/>
          </w:rPr>
          <w:t>[概览/系统信息]</w:t>
        </w:r>
      </w:hyperlink>
      <w:r w:rsidR="002F73F2">
        <w:rPr>
          <w:rFonts w:ascii="微软雅黑" w:eastAsia="微软雅黑" w:hAnsi="微软雅黑" w:hint="eastAsia"/>
        </w:rPr>
        <w:t>。</w:t>
      </w:r>
    </w:p>
    <w:p w14:paraId="09CBBF8B" w14:textId="77777777" w:rsidR="00757BC7" w:rsidRDefault="00757BC7" w:rsidP="00757BC7">
      <w:pPr>
        <w:widowControl/>
        <w:jc w:val="left"/>
        <w:rPr>
          <w:rFonts w:ascii="微软雅黑" w:eastAsia="微软雅黑" w:hAnsi="微软雅黑"/>
        </w:rPr>
      </w:pPr>
    </w:p>
    <w:p w14:paraId="5B59D8F6" w14:textId="77777777" w:rsidR="006F2BC0" w:rsidRDefault="006F2BC0" w:rsidP="00757BC7">
      <w:pPr>
        <w:widowControl/>
        <w:jc w:val="left"/>
        <w:rPr>
          <w:rFonts w:ascii="微软雅黑" w:eastAsia="微软雅黑" w:hAnsi="微软雅黑"/>
        </w:rPr>
      </w:pPr>
    </w:p>
    <w:p w14:paraId="16F70BE6" w14:textId="25128266" w:rsidR="006F2BC0" w:rsidRDefault="006F2BC0" w:rsidP="006F2BC0">
      <w:pPr>
        <w:pStyle w:val="1"/>
        <w:rPr>
          <w:rFonts w:ascii="微软雅黑" w:eastAsia="微软雅黑" w:hAnsi="微软雅黑"/>
        </w:rPr>
      </w:pPr>
      <w:r>
        <w:rPr>
          <w:rFonts w:ascii="微软雅黑" w:eastAsia="微软雅黑" w:hAnsi="微软雅黑" w:hint="eastAsia"/>
        </w:rPr>
        <w:t>MPLS</w:t>
      </w:r>
      <w:r>
        <w:rPr>
          <w:rFonts w:ascii="微软雅黑" w:eastAsia="微软雅黑" w:hAnsi="微软雅黑"/>
        </w:rPr>
        <w:t xml:space="preserve"> </w:t>
      </w:r>
      <w:r w:rsidRPr="006F2BC0">
        <w:rPr>
          <w:rFonts w:ascii="微软雅黑" w:eastAsia="微软雅黑" w:hAnsi="微软雅黑"/>
          <w:color w:val="FF0000"/>
        </w:rPr>
        <w:t>[TBD]</w:t>
      </w:r>
    </w:p>
    <w:p w14:paraId="1E902CF4" w14:textId="04E1104C" w:rsidR="006F2BC0" w:rsidRDefault="00163E02" w:rsidP="006F2BC0">
      <w:pPr>
        <w:widowControl/>
        <w:ind w:firstLineChars="200" w:firstLine="420"/>
        <w:jc w:val="left"/>
        <w:rPr>
          <w:rFonts w:ascii="微软雅黑" w:eastAsia="微软雅黑" w:hAnsi="微软雅黑"/>
        </w:rPr>
      </w:pPr>
      <w:r>
        <w:rPr>
          <w:rFonts w:ascii="微软雅黑" w:eastAsia="微软雅黑" w:hAnsi="微软雅黑" w:hint="eastAsia"/>
        </w:rPr>
        <w:t>多协议</w:t>
      </w:r>
      <w:r>
        <w:rPr>
          <w:rFonts w:ascii="微软雅黑" w:eastAsia="微软雅黑" w:hAnsi="微软雅黑"/>
        </w:rPr>
        <w:t>标签交换MPLS（</w:t>
      </w:r>
      <w:r>
        <w:rPr>
          <w:rFonts w:ascii="微软雅黑" w:eastAsia="微软雅黑" w:hAnsi="微软雅黑" w:hint="eastAsia"/>
        </w:rPr>
        <w:t>Multiprotocol</w:t>
      </w:r>
      <w:r>
        <w:rPr>
          <w:rFonts w:ascii="微软雅黑" w:eastAsia="微软雅黑" w:hAnsi="微软雅黑"/>
        </w:rPr>
        <w:t xml:space="preserve"> Label Switching）</w:t>
      </w:r>
      <w:r>
        <w:rPr>
          <w:rFonts w:ascii="微软雅黑" w:eastAsia="微软雅黑" w:hAnsi="微软雅黑" w:hint="eastAsia"/>
        </w:rPr>
        <w:t>是</w:t>
      </w:r>
      <w:r>
        <w:rPr>
          <w:rFonts w:ascii="微软雅黑" w:eastAsia="微软雅黑" w:hAnsi="微软雅黑"/>
        </w:rPr>
        <w:t>一种IP</w:t>
      </w:r>
      <w:r>
        <w:rPr>
          <w:rFonts w:ascii="微软雅黑" w:eastAsia="微软雅黑" w:hAnsi="微软雅黑" w:hint="eastAsia"/>
        </w:rPr>
        <w:t>骨干</w:t>
      </w:r>
      <w:r>
        <w:rPr>
          <w:rFonts w:ascii="微软雅黑" w:eastAsia="微软雅黑" w:hAnsi="微软雅黑"/>
        </w:rPr>
        <w:t>网技术。MPLS在无连接的IP网络上引入面向连接的标签交换概念，将第三</w:t>
      </w:r>
      <w:r>
        <w:rPr>
          <w:rFonts w:ascii="微软雅黑" w:eastAsia="微软雅黑" w:hAnsi="微软雅黑" w:hint="eastAsia"/>
        </w:rPr>
        <w:t>层</w:t>
      </w:r>
      <w:r>
        <w:rPr>
          <w:rFonts w:ascii="微软雅黑" w:eastAsia="微软雅黑" w:hAnsi="微软雅黑"/>
        </w:rPr>
        <w:t>路由技术和第二层交换技术相结合，充分发挥了IP路由的灵活性和二层交换的简捷性。</w:t>
      </w:r>
    </w:p>
    <w:p w14:paraId="493AD540" w14:textId="4E32DEB8" w:rsidR="00163E02" w:rsidRPr="00163E02" w:rsidRDefault="00163E02" w:rsidP="006F2BC0">
      <w:pPr>
        <w:widowControl/>
        <w:ind w:firstLineChars="200" w:firstLine="420"/>
        <w:jc w:val="left"/>
        <w:rPr>
          <w:rFonts w:ascii="微软雅黑" w:eastAsia="微软雅黑" w:hAnsi="微软雅黑" w:hint="eastAsia"/>
        </w:rPr>
      </w:pPr>
      <w:r>
        <w:rPr>
          <w:rFonts w:ascii="微软雅黑" w:eastAsia="微软雅黑" w:hAnsi="微软雅黑" w:hint="eastAsia"/>
        </w:rPr>
        <w:t>MPLS</w:t>
      </w:r>
      <w:r>
        <w:rPr>
          <w:rFonts w:ascii="微软雅黑" w:eastAsia="微软雅黑" w:hAnsi="微软雅黑"/>
        </w:rPr>
        <w:t>基于标签进行转发。进行</w:t>
      </w:r>
      <w:r>
        <w:rPr>
          <w:rFonts w:ascii="微软雅黑" w:eastAsia="微软雅黑" w:hAnsi="微软雅黑" w:hint="eastAsia"/>
        </w:rPr>
        <w:t>MPLS</w:t>
      </w:r>
      <w:r>
        <w:rPr>
          <w:rFonts w:ascii="微软雅黑" w:eastAsia="微软雅黑" w:hAnsi="微软雅黑"/>
        </w:rPr>
        <w:t>标签交换和报文转发的网络设备称为标签交换路由器LSR；由LSR构成的网络区域称为MPLS域</w:t>
      </w:r>
      <w:r>
        <w:rPr>
          <w:rFonts w:ascii="微软雅黑" w:eastAsia="微软雅黑" w:hAnsi="微软雅黑" w:hint="eastAsia"/>
        </w:rPr>
        <w:t>。</w:t>
      </w:r>
      <w:r>
        <w:rPr>
          <w:rFonts w:ascii="微软雅黑" w:eastAsia="微软雅黑" w:hAnsi="微软雅黑"/>
        </w:rPr>
        <w:t>位于</w:t>
      </w:r>
      <w:r>
        <w:rPr>
          <w:rFonts w:ascii="微软雅黑" w:eastAsia="微软雅黑" w:hAnsi="微软雅黑" w:hint="eastAsia"/>
        </w:rPr>
        <w:t>MPLS</w:t>
      </w:r>
      <w:r>
        <w:rPr>
          <w:rFonts w:ascii="微软雅黑" w:eastAsia="微软雅黑" w:hAnsi="微软雅黑"/>
        </w:rPr>
        <w:t>域边缘、连接其他网络的LSR称为边缘路由器LER，区域内部的LSR称为核心LSR。</w:t>
      </w:r>
    </w:p>
    <w:p w14:paraId="20E5478F" w14:textId="02D8018A" w:rsidR="006F2BC0" w:rsidRDefault="00163E02" w:rsidP="00163E02">
      <w:pPr>
        <w:widowControl/>
        <w:jc w:val="center"/>
        <w:rPr>
          <w:rFonts w:ascii="微软雅黑" w:eastAsia="微软雅黑" w:hAnsi="微软雅黑"/>
        </w:rPr>
      </w:pPr>
      <w:r>
        <w:rPr>
          <w:noProof/>
        </w:rPr>
        <w:drawing>
          <wp:inline distT="0" distB="0" distL="0" distR="0" wp14:anchorId="72B2BB56" wp14:editId="797F8648">
            <wp:extent cx="4025714" cy="1995778"/>
            <wp:effectExtent l="0" t="0" r="0" b="5080"/>
            <wp:docPr id="9" name="图片 9" descr="https://support.huawei.com/hedex/api/pages/EDOC1100247312/AZL08257/03/resources/dc/images/fig_dc_fd_mpls_00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pport.huawei.com/hedex/api/pages/EDOC1100247312/AZL08257/03/resources/dc/images/fig_dc_fd_mpls_00040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4801" cy="2015156"/>
                    </a:xfrm>
                    <a:prstGeom prst="rect">
                      <a:avLst/>
                    </a:prstGeom>
                    <a:noFill/>
                    <a:ln>
                      <a:noFill/>
                    </a:ln>
                  </pic:spPr>
                </pic:pic>
              </a:graphicData>
            </a:graphic>
          </wp:inline>
        </w:drawing>
      </w:r>
    </w:p>
    <w:p w14:paraId="30C04288" w14:textId="43C1BED6" w:rsidR="00163E02" w:rsidRDefault="00163E02" w:rsidP="00163E02">
      <w:pPr>
        <w:widowControl/>
        <w:ind w:firstLine="420"/>
        <w:jc w:val="left"/>
        <w:rPr>
          <w:rFonts w:ascii="微软雅黑" w:eastAsia="微软雅黑" w:hAnsi="微软雅黑"/>
        </w:rPr>
      </w:pPr>
      <w:r>
        <w:rPr>
          <w:rFonts w:ascii="微软雅黑" w:eastAsia="微软雅黑" w:hAnsi="微软雅黑" w:hint="eastAsia"/>
        </w:rPr>
        <w:lastRenderedPageBreak/>
        <w:t>IP</w:t>
      </w:r>
      <w:r>
        <w:rPr>
          <w:rFonts w:ascii="微软雅黑" w:eastAsia="微软雅黑" w:hAnsi="微软雅黑"/>
        </w:rPr>
        <w:t>报文进入MPLS网络后，MPLS入口</w:t>
      </w:r>
      <w:r>
        <w:rPr>
          <w:rFonts w:ascii="微软雅黑" w:eastAsia="微软雅黑" w:hAnsi="微软雅黑" w:hint="eastAsia"/>
        </w:rPr>
        <w:t>的</w:t>
      </w:r>
      <w:r>
        <w:rPr>
          <w:rFonts w:ascii="微软雅黑" w:eastAsia="微软雅黑" w:hAnsi="微软雅黑"/>
        </w:rPr>
        <w:t>LER分析IP报文的内容并且为这些IP报文添加合适的标签，所有MPLS网络中的LSR根据标签转发数据。当</w:t>
      </w:r>
      <w:r>
        <w:rPr>
          <w:rFonts w:ascii="微软雅黑" w:eastAsia="微软雅黑" w:hAnsi="微软雅黑" w:hint="eastAsia"/>
        </w:rPr>
        <w:t>该</w:t>
      </w:r>
      <w:r>
        <w:rPr>
          <w:rFonts w:ascii="微软雅黑" w:eastAsia="微软雅黑" w:hAnsi="微软雅黑"/>
        </w:rPr>
        <w:t>IP报文离开MPLS网络时，标签由出口LER弹出。</w:t>
      </w:r>
    </w:p>
    <w:p w14:paraId="07863C3E" w14:textId="2FE6DBDF" w:rsidR="00163E02" w:rsidRDefault="00163E02" w:rsidP="00163E02">
      <w:pPr>
        <w:widowControl/>
        <w:ind w:firstLine="420"/>
        <w:jc w:val="left"/>
        <w:rPr>
          <w:rFonts w:ascii="微软雅黑" w:eastAsia="微软雅黑" w:hAnsi="微软雅黑"/>
        </w:rPr>
      </w:pPr>
      <w:r>
        <w:rPr>
          <w:rFonts w:ascii="微软雅黑" w:eastAsia="微软雅黑" w:hAnsi="微软雅黑"/>
        </w:rPr>
        <w:t>IP报文</w:t>
      </w:r>
      <w:r>
        <w:rPr>
          <w:rFonts w:ascii="微软雅黑" w:eastAsia="微软雅黑" w:hAnsi="微软雅黑" w:hint="eastAsia"/>
        </w:rPr>
        <w:t>在</w:t>
      </w:r>
      <w:r>
        <w:rPr>
          <w:rFonts w:ascii="微软雅黑" w:eastAsia="微软雅黑" w:hAnsi="微软雅黑"/>
        </w:rPr>
        <w:t>MPLS网络中经过的路径称为标签交换路径LSP。LSP</w:t>
      </w:r>
      <w:r>
        <w:rPr>
          <w:rFonts w:ascii="微软雅黑" w:eastAsia="微软雅黑" w:hAnsi="微软雅黑" w:hint="eastAsia"/>
        </w:rPr>
        <w:t>是一个</w:t>
      </w:r>
      <w:r>
        <w:rPr>
          <w:rFonts w:ascii="微软雅黑" w:eastAsia="微软雅黑" w:hAnsi="微软雅黑"/>
        </w:rPr>
        <w:t>单向路径，与数据流的方向一致。其中</w:t>
      </w:r>
      <w:r>
        <w:rPr>
          <w:rFonts w:ascii="微软雅黑" w:eastAsia="微软雅黑" w:hAnsi="微软雅黑" w:hint="eastAsia"/>
        </w:rPr>
        <w:t>，</w:t>
      </w:r>
      <w:r>
        <w:rPr>
          <w:rFonts w:ascii="微软雅黑" w:eastAsia="微软雅黑" w:hAnsi="微软雅黑"/>
        </w:rPr>
        <w:t>LSP的入口LER称为入</w:t>
      </w:r>
      <w:r>
        <w:rPr>
          <w:rFonts w:ascii="微软雅黑" w:eastAsia="微软雅黑" w:hAnsi="微软雅黑" w:hint="eastAsia"/>
        </w:rPr>
        <w:t>节点</w:t>
      </w:r>
      <w:r>
        <w:rPr>
          <w:rFonts w:ascii="微软雅黑" w:eastAsia="微软雅黑" w:hAnsi="微软雅黑"/>
        </w:rPr>
        <w:t>（</w:t>
      </w:r>
      <w:r>
        <w:rPr>
          <w:rFonts w:ascii="微软雅黑" w:eastAsia="微软雅黑" w:hAnsi="微软雅黑" w:hint="eastAsia"/>
        </w:rPr>
        <w:t>Ingress</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位于LSP中间的LSR称为中间节点（</w:t>
      </w:r>
      <w:r>
        <w:rPr>
          <w:rFonts w:ascii="微软雅黑" w:eastAsia="微软雅黑" w:hAnsi="微软雅黑" w:hint="eastAsia"/>
        </w:rPr>
        <w:t>Transit</w:t>
      </w:r>
      <w:r>
        <w:rPr>
          <w:rFonts w:ascii="微软雅黑" w:eastAsia="微软雅黑" w:hAnsi="微软雅黑"/>
        </w:rPr>
        <w:t>）</w:t>
      </w:r>
      <w:r>
        <w:rPr>
          <w:rFonts w:ascii="微软雅黑" w:eastAsia="微软雅黑" w:hAnsi="微软雅黑" w:hint="eastAsia"/>
        </w:rPr>
        <w:t>；LSP</w:t>
      </w:r>
      <w:r>
        <w:rPr>
          <w:rFonts w:ascii="微软雅黑" w:eastAsia="微软雅黑" w:hAnsi="微软雅黑"/>
        </w:rPr>
        <w:t>的出口LER称为</w:t>
      </w:r>
      <w:r>
        <w:rPr>
          <w:rFonts w:ascii="微软雅黑" w:eastAsia="微软雅黑" w:hAnsi="微软雅黑" w:hint="eastAsia"/>
        </w:rPr>
        <w:t>出</w:t>
      </w:r>
      <w:r>
        <w:rPr>
          <w:rFonts w:ascii="微软雅黑" w:eastAsia="微软雅黑" w:hAnsi="微软雅黑"/>
        </w:rPr>
        <w:t>节点（</w:t>
      </w:r>
      <w:r>
        <w:rPr>
          <w:rFonts w:ascii="微软雅黑" w:eastAsia="微软雅黑" w:hAnsi="微软雅黑" w:hint="eastAsia"/>
        </w:rPr>
        <w:t>Egress</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一条</w:t>
      </w:r>
      <w:r>
        <w:rPr>
          <w:rFonts w:ascii="微软雅黑" w:eastAsia="微软雅黑" w:hAnsi="微软雅黑" w:hint="eastAsia"/>
        </w:rPr>
        <w:t>LSP</w:t>
      </w:r>
      <w:r>
        <w:rPr>
          <w:rFonts w:ascii="微软雅黑" w:eastAsia="微软雅黑" w:hAnsi="微软雅黑"/>
        </w:rPr>
        <w:t>可以有</w:t>
      </w:r>
      <w:r>
        <w:rPr>
          <w:rFonts w:ascii="微软雅黑" w:eastAsia="微软雅黑" w:hAnsi="微软雅黑" w:hint="eastAsia"/>
        </w:rPr>
        <w:t>0个</w:t>
      </w:r>
      <w:r>
        <w:rPr>
          <w:rFonts w:ascii="微软雅黑" w:eastAsia="微软雅黑" w:hAnsi="微软雅黑"/>
        </w:rPr>
        <w:t>、</w:t>
      </w:r>
      <w:r>
        <w:rPr>
          <w:rFonts w:ascii="微软雅黑" w:eastAsia="微软雅黑" w:hAnsi="微软雅黑" w:hint="eastAsia"/>
        </w:rPr>
        <w:t>1个</w:t>
      </w:r>
      <w:r>
        <w:rPr>
          <w:rFonts w:ascii="微软雅黑" w:eastAsia="微软雅黑" w:hAnsi="微软雅黑"/>
        </w:rPr>
        <w:t>或多个中间节点，但有且仅有一个入节点和一个出节点。</w:t>
      </w:r>
    </w:p>
    <w:p w14:paraId="468DB6B4" w14:textId="13385093" w:rsidR="00163E02" w:rsidRPr="00163E02" w:rsidRDefault="00163E02" w:rsidP="00163E02">
      <w:pPr>
        <w:widowControl/>
        <w:ind w:firstLine="420"/>
        <w:jc w:val="left"/>
        <w:rPr>
          <w:rFonts w:ascii="微软雅黑" w:eastAsia="微软雅黑" w:hAnsi="微软雅黑"/>
          <w:b/>
        </w:rPr>
      </w:pPr>
      <w:r>
        <w:rPr>
          <w:rFonts w:ascii="微软雅黑" w:eastAsia="微软雅黑" w:hAnsi="微软雅黑" w:hint="eastAsia"/>
          <w:b/>
        </w:rPr>
        <w:t>体系结构</w:t>
      </w:r>
    </w:p>
    <w:p w14:paraId="2C4F694D" w14:textId="65713E43" w:rsidR="00163E02" w:rsidRDefault="00163E02" w:rsidP="00163E02">
      <w:pPr>
        <w:widowControl/>
        <w:ind w:firstLine="420"/>
        <w:jc w:val="left"/>
        <w:rPr>
          <w:rFonts w:ascii="微软雅黑" w:eastAsia="微软雅黑" w:hAnsi="微软雅黑"/>
        </w:rPr>
      </w:pPr>
      <w:r>
        <w:rPr>
          <w:rFonts w:ascii="微软雅黑" w:eastAsia="微软雅黑" w:hAnsi="微软雅黑" w:hint="eastAsia"/>
        </w:rPr>
        <w:t>MPLS</w:t>
      </w:r>
      <w:r>
        <w:rPr>
          <w:rFonts w:ascii="微软雅黑" w:eastAsia="微软雅黑" w:hAnsi="微软雅黑"/>
        </w:rPr>
        <w:t>的体系结构由控制平面、转发平面组成。</w:t>
      </w:r>
    </w:p>
    <w:p w14:paraId="446E76C4" w14:textId="266D0A06" w:rsidR="00163E02" w:rsidRPr="00163E02" w:rsidRDefault="00163E02" w:rsidP="00163E02">
      <w:pPr>
        <w:widowControl/>
        <w:jc w:val="center"/>
        <w:rPr>
          <w:rFonts w:ascii="微软雅黑" w:eastAsia="微软雅黑" w:hAnsi="微软雅黑" w:hint="eastAsia"/>
        </w:rPr>
      </w:pPr>
      <w:r>
        <w:rPr>
          <w:noProof/>
        </w:rPr>
        <w:drawing>
          <wp:inline distT="0" distB="0" distL="0" distR="0" wp14:anchorId="7693FD2B" wp14:editId="423C82A7">
            <wp:extent cx="4293870" cy="2536190"/>
            <wp:effectExtent l="0" t="0" r="0" b="0"/>
            <wp:docPr id="31" name="图片 31" descr="https://support.huawei.com/hedex/api/pages/EDOC1100247312/AZL08257/03/resources/dc/images/fig_dc_fd_mpls_00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pport.huawei.com/hedex/api/pages/EDOC1100247312/AZL08257/03/resources/dc/images/fig_dc_fd_mpls_00040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3870" cy="2536190"/>
                    </a:xfrm>
                    <a:prstGeom prst="rect">
                      <a:avLst/>
                    </a:prstGeom>
                    <a:noFill/>
                    <a:ln>
                      <a:noFill/>
                    </a:ln>
                  </pic:spPr>
                </pic:pic>
              </a:graphicData>
            </a:graphic>
          </wp:inline>
        </w:drawing>
      </w:r>
    </w:p>
    <w:p w14:paraId="7D876D3C" w14:textId="6A847A10" w:rsidR="00163E02" w:rsidRDefault="00163E02" w:rsidP="00977A3D">
      <w:pPr>
        <w:pStyle w:val="af2"/>
        <w:widowControl/>
        <w:numPr>
          <w:ilvl w:val="0"/>
          <w:numId w:val="654"/>
        </w:numPr>
        <w:ind w:firstLineChars="0"/>
        <w:jc w:val="left"/>
        <w:rPr>
          <w:rFonts w:ascii="微软雅黑" w:eastAsia="微软雅黑" w:hAnsi="微软雅黑"/>
        </w:rPr>
      </w:pPr>
      <w:r>
        <w:rPr>
          <w:rFonts w:ascii="微软雅黑" w:eastAsia="微软雅黑" w:hAnsi="微软雅黑" w:hint="eastAsia"/>
        </w:rPr>
        <w:t>控制平面</w:t>
      </w:r>
      <w:r>
        <w:rPr>
          <w:rFonts w:ascii="微软雅黑" w:eastAsia="微软雅黑" w:hAnsi="微软雅黑"/>
        </w:rPr>
        <w:t>：负责产生和维护路由信息以及标签信息。</w:t>
      </w:r>
    </w:p>
    <w:p w14:paraId="2A526DCA" w14:textId="7609D80F" w:rsidR="00163E02" w:rsidRDefault="00163E02" w:rsidP="00977A3D">
      <w:pPr>
        <w:pStyle w:val="af2"/>
        <w:widowControl/>
        <w:numPr>
          <w:ilvl w:val="0"/>
          <w:numId w:val="655"/>
        </w:numPr>
        <w:ind w:firstLineChars="0"/>
        <w:jc w:val="left"/>
        <w:rPr>
          <w:rFonts w:ascii="微软雅黑" w:eastAsia="微软雅黑" w:hAnsi="微软雅黑"/>
        </w:rPr>
      </w:pPr>
      <w:r>
        <w:rPr>
          <w:rFonts w:ascii="微软雅黑" w:eastAsia="微软雅黑" w:hAnsi="微软雅黑" w:hint="eastAsia"/>
        </w:rPr>
        <w:t>路由信息表</w:t>
      </w:r>
      <w:r>
        <w:rPr>
          <w:rFonts w:ascii="微软雅黑" w:eastAsia="微软雅黑" w:hAnsi="微软雅黑"/>
        </w:rPr>
        <w:t>RIB：由</w:t>
      </w:r>
      <w:r>
        <w:rPr>
          <w:rFonts w:ascii="微软雅黑" w:eastAsia="微软雅黑" w:hAnsi="微软雅黑" w:hint="eastAsia"/>
        </w:rPr>
        <w:t>IP</w:t>
      </w:r>
      <w:r>
        <w:rPr>
          <w:rFonts w:ascii="微软雅黑" w:eastAsia="微软雅黑" w:hAnsi="微软雅黑"/>
        </w:rPr>
        <w:t>路由协议生成，用于选择路由</w:t>
      </w:r>
    </w:p>
    <w:p w14:paraId="72B2AAFC" w14:textId="764718E8" w:rsidR="00163E02" w:rsidRDefault="00163E02" w:rsidP="00977A3D">
      <w:pPr>
        <w:pStyle w:val="af2"/>
        <w:widowControl/>
        <w:numPr>
          <w:ilvl w:val="0"/>
          <w:numId w:val="655"/>
        </w:numPr>
        <w:ind w:firstLineChars="0"/>
        <w:jc w:val="left"/>
        <w:rPr>
          <w:rFonts w:ascii="微软雅黑" w:eastAsia="微软雅黑" w:hAnsi="微软雅黑"/>
        </w:rPr>
      </w:pPr>
      <w:r>
        <w:rPr>
          <w:rFonts w:ascii="微软雅黑" w:eastAsia="微软雅黑" w:hAnsi="微软雅黑" w:hint="eastAsia"/>
        </w:rPr>
        <w:t>标签分发</w:t>
      </w:r>
      <w:r>
        <w:rPr>
          <w:rFonts w:ascii="微软雅黑" w:eastAsia="微软雅黑" w:hAnsi="微软雅黑"/>
        </w:rPr>
        <w:t>协议LDP：负责标签的分配、标签转发信息表的建立、标签交换路径的建立、</w:t>
      </w:r>
      <w:r>
        <w:rPr>
          <w:rFonts w:ascii="微软雅黑" w:eastAsia="微软雅黑" w:hAnsi="微软雅黑" w:hint="eastAsia"/>
        </w:rPr>
        <w:t>拆除</w:t>
      </w:r>
      <w:r>
        <w:rPr>
          <w:rFonts w:ascii="微软雅黑" w:eastAsia="微软雅黑" w:hAnsi="微软雅黑"/>
        </w:rPr>
        <w:t>等工作</w:t>
      </w:r>
    </w:p>
    <w:p w14:paraId="20937F1C" w14:textId="1572CDAA" w:rsidR="00163E02" w:rsidRDefault="00163E02" w:rsidP="00977A3D">
      <w:pPr>
        <w:pStyle w:val="af2"/>
        <w:widowControl/>
        <w:numPr>
          <w:ilvl w:val="0"/>
          <w:numId w:val="655"/>
        </w:numPr>
        <w:ind w:firstLineChars="0"/>
        <w:jc w:val="left"/>
        <w:rPr>
          <w:rFonts w:ascii="微软雅黑" w:eastAsia="微软雅黑" w:hAnsi="微软雅黑" w:hint="eastAsia"/>
        </w:rPr>
      </w:pPr>
      <w:r>
        <w:rPr>
          <w:rFonts w:ascii="微软雅黑" w:eastAsia="微软雅黑" w:hAnsi="微软雅黑" w:hint="eastAsia"/>
        </w:rPr>
        <w:t>标签信息表</w:t>
      </w:r>
      <w:r>
        <w:rPr>
          <w:rFonts w:ascii="微软雅黑" w:eastAsia="微软雅黑" w:hAnsi="微软雅黑"/>
        </w:rPr>
        <w:t>LIB：由标签分发协议生成，用于管理标签信息</w:t>
      </w:r>
    </w:p>
    <w:p w14:paraId="774B9AA4" w14:textId="0C89E5BF" w:rsidR="00163E02" w:rsidRDefault="00163E02" w:rsidP="00977A3D">
      <w:pPr>
        <w:pStyle w:val="af2"/>
        <w:widowControl/>
        <w:numPr>
          <w:ilvl w:val="0"/>
          <w:numId w:val="654"/>
        </w:numPr>
        <w:ind w:firstLineChars="0"/>
        <w:jc w:val="left"/>
        <w:rPr>
          <w:rFonts w:ascii="微软雅黑" w:eastAsia="微软雅黑" w:hAnsi="微软雅黑"/>
        </w:rPr>
      </w:pPr>
      <w:r>
        <w:rPr>
          <w:rFonts w:ascii="微软雅黑" w:eastAsia="微软雅黑" w:hAnsi="微软雅黑" w:hint="eastAsia"/>
        </w:rPr>
        <w:lastRenderedPageBreak/>
        <w:t>转发平面</w:t>
      </w:r>
      <w:r>
        <w:rPr>
          <w:rFonts w:ascii="微软雅黑" w:eastAsia="微软雅黑" w:hAnsi="微软雅黑"/>
        </w:rPr>
        <w:t>：</w:t>
      </w:r>
      <w:r>
        <w:rPr>
          <w:rFonts w:ascii="微软雅黑" w:eastAsia="微软雅黑" w:hAnsi="微软雅黑" w:hint="eastAsia"/>
        </w:rPr>
        <w:t>即</w:t>
      </w:r>
      <w:r>
        <w:rPr>
          <w:rFonts w:ascii="微软雅黑" w:eastAsia="微软雅黑" w:hAnsi="微软雅黑"/>
        </w:rPr>
        <w:t>数据</w:t>
      </w:r>
      <w:r>
        <w:rPr>
          <w:rFonts w:ascii="微软雅黑" w:eastAsia="微软雅黑" w:hAnsi="微软雅黑" w:hint="eastAsia"/>
        </w:rPr>
        <w:t>平面</w:t>
      </w:r>
      <w:r>
        <w:rPr>
          <w:rFonts w:ascii="微软雅黑" w:eastAsia="微软雅黑" w:hAnsi="微软雅黑"/>
        </w:rPr>
        <w:t>，负责普通IP报文的转发以及带MPLS标签报文的转发。</w:t>
      </w:r>
    </w:p>
    <w:p w14:paraId="213F7F12" w14:textId="65AE65A8" w:rsidR="00163E02" w:rsidRDefault="00163E02" w:rsidP="00977A3D">
      <w:pPr>
        <w:pStyle w:val="af2"/>
        <w:widowControl/>
        <w:numPr>
          <w:ilvl w:val="0"/>
          <w:numId w:val="656"/>
        </w:numPr>
        <w:ind w:firstLineChars="0"/>
        <w:jc w:val="left"/>
        <w:rPr>
          <w:rFonts w:ascii="微软雅黑" w:eastAsia="微软雅黑" w:hAnsi="微软雅黑"/>
        </w:rPr>
      </w:pPr>
      <w:r>
        <w:rPr>
          <w:rFonts w:ascii="微软雅黑" w:eastAsia="微软雅黑" w:hAnsi="微软雅黑" w:hint="eastAsia"/>
        </w:rPr>
        <w:t>转发信息表</w:t>
      </w:r>
      <w:r>
        <w:rPr>
          <w:rFonts w:ascii="微软雅黑" w:eastAsia="微软雅黑" w:hAnsi="微软雅黑"/>
        </w:rPr>
        <w:t>FIB：从RIB提取必要的陆游信息生成，负责普通IP报文的转发</w:t>
      </w:r>
    </w:p>
    <w:p w14:paraId="6E7ECB46" w14:textId="078BAE77" w:rsidR="00163E02" w:rsidRPr="00163E02" w:rsidRDefault="00163E02" w:rsidP="00977A3D">
      <w:pPr>
        <w:pStyle w:val="af2"/>
        <w:widowControl/>
        <w:numPr>
          <w:ilvl w:val="0"/>
          <w:numId w:val="656"/>
        </w:numPr>
        <w:ind w:firstLineChars="0"/>
        <w:jc w:val="left"/>
        <w:rPr>
          <w:rFonts w:ascii="微软雅黑" w:eastAsia="微软雅黑" w:hAnsi="微软雅黑"/>
        </w:rPr>
      </w:pPr>
      <w:r>
        <w:rPr>
          <w:rFonts w:ascii="微软雅黑" w:eastAsia="微软雅黑" w:hAnsi="微软雅黑" w:hint="eastAsia"/>
        </w:rPr>
        <w:t>标签</w:t>
      </w:r>
      <w:r>
        <w:rPr>
          <w:rFonts w:ascii="微软雅黑" w:eastAsia="微软雅黑" w:hAnsi="微软雅黑"/>
        </w:rPr>
        <w:t>转发信息表LFIB：简称标签转发表，由标签分发协议在LSR上建立LFIB，负责带MPLS标签报文的转发</w:t>
      </w:r>
    </w:p>
    <w:p w14:paraId="4F7694D3" w14:textId="596ECFFF" w:rsidR="00163E02" w:rsidRPr="00163E02" w:rsidRDefault="00163E02" w:rsidP="00163E02">
      <w:pPr>
        <w:widowControl/>
        <w:ind w:firstLine="420"/>
        <w:jc w:val="left"/>
        <w:rPr>
          <w:rFonts w:ascii="微软雅黑" w:eastAsia="微软雅黑" w:hAnsi="微软雅黑"/>
          <w:b/>
        </w:rPr>
      </w:pPr>
      <w:r w:rsidRPr="00163E02">
        <w:rPr>
          <w:rFonts w:ascii="微软雅黑" w:eastAsia="微软雅黑" w:hAnsi="微软雅黑" w:hint="eastAsia"/>
          <w:b/>
        </w:rPr>
        <w:t>MPLS</w:t>
      </w:r>
      <w:r w:rsidRPr="00163E02">
        <w:rPr>
          <w:rFonts w:ascii="微软雅黑" w:eastAsia="微软雅黑" w:hAnsi="微软雅黑"/>
          <w:b/>
        </w:rPr>
        <w:t>标签</w:t>
      </w:r>
    </w:p>
    <w:p w14:paraId="392755DD" w14:textId="19404F20" w:rsidR="00163E02" w:rsidRDefault="00163E02" w:rsidP="00163E02">
      <w:pPr>
        <w:widowControl/>
        <w:ind w:firstLine="420"/>
        <w:jc w:val="left"/>
        <w:rPr>
          <w:rFonts w:ascii="微软雅黑" w:eastAsia="微软雅黑" w:hAnsi="微软雅黑"/>
        </w:rPr>
      </w:pPr>
      <w:r>
        <w:rPr>
          <w:rFonts w:ascii="微软雅黑" w:eastAsia="微软雅黑" w:hAnsi="微软雅黑" w:hint="eastAsia"/>
        </w:rPr>
        <w:t>转发等价类</w:t>
      </w:r>
      <w:r>
        <w:rPr>
          <w:rFonts w:ascii="微软雅黑" w:eastAsia="微软雅黑" w:hAnsi="微软雅黑"/>
        </w:rPr>
        <w:t>：MPLS将具有相同特征的报文归为一类，称为转发等价类FEC。属于</w:t>
      </w:r>
      <w:r>
        <w:rPr>
          <w:rFonts w:ascii="微软雅黑" w:eastAsia="微软雅黑" w:hAnsi="微软雅黑" w:hint="eastAsia"/>
        </w:rPr>
        <w:t>相同</w:t>
      </w:r>
      <w:r>
        <w:rPr>
          <w:rFonts w:ascii="微软雅黑" w:eastAsia="微软雅黑" w:hAnsi="微软雅黑"/>
        </w:rPr>
        <w:t>FEC的报文在转发过程中被LSR以相同方式处理。</w:t>
      </w:r>
      <w:r>
        <w:rPr>
          <w:rFonts w:ascii="微软雅黑" w:eastAsia="微软雅黑" w:hAnsi="微软雅黑" w:hint="eastAsia"/>
        </w:rPr>
        <w:t>FEC</w:t>
      </w:r>
      <w:r>
        <w:rPr>
          <w:rFonts w:ascii="微软雅黑" w:eastAsia="微软雅黑" w:hAnsi="微软雅黑"/>
        </w:rPr>
        <w:t>可以根据源地址、目的地址</w:t>
      </w:r>
      <w:r>
        <w:rPr>
          <w:rFonts w:ascii="微软雅黑" w:eastAsia="微软雅黑" w:hAnsi="微软雅黑" w:hint="eastAsia"/>
        </w:rPr>
        <w:t>、</w:t>
      </w:r>
      <w:r>
        <w:rPr>
          <w:rFonts w:ascii="微软雅黑" w:eastAsia="微软雅黑" w:hAnsi="微软雅黑"/>
        </w:rPr>
        <w:t>源端口、目的端口</w:t>
      </w:r>
      <w:r>
        <w:rPr>
          <w:rFonts w:ascii="微软雅黑" w:eastAsia="微软雅黑" w:hAnsi="微软雅黑" w:hint="eastAsia"/>
        </w:rPr>
        <w:t>等</w:t>
      </w:r>
      <w:r>
        <w:rPr>
          <w:rFonts w:ascii="微软雅黑" w:eastAsia="微软雅黑" w:hAnsi="微软雅黑"/>
        </w:rPr>
        <w:t>要素</w:t>
      </w:r>
      <w:r>
        <w:rPr>
          <w:rFonts w:ascii="微软雅黑" w:eastAsia="微软雅黑" w:hAnsi="微软雅黑" w:hint="eastAsia"/>
        </w:rPr>
        <w:t>进行</w:t>
      </w:r>
      <w:r>
        <w:rPr>
          <w:rFonts w:ascii="微软雅黑" w:eastAsia="微软雅黑" w:hAnsi="微软雅黑"/>
        </w:rPr>
        <w:t>划分。</w:t>
      </w:r>
    </w:p>
    <w:p w14:paraId="532835FF" w14:textId="177575BD" w:rsidR="00163E02" w:rsidRDefault="00163E02" w:rsidP="00163E02">
      <w:pPr>
        <w:widowControl/>
        <w:ind w:firstLine="420"/>
        <w:jc w:val="left"/>
        <w:rPr>
          <w:rFonts w:ascii="微软雅黑" w:eastAsia="微软雅黑" w:hAnsi="微软雅黑"/>
        </w:rPr>
      </w:pPr>
      <w:r>
        <w:rPr>
          <w:rFonts w:ascii="微软雅黑" w:eastAsia="微软雅黑" w:hAnsi="微软雅黑" w:hint="eastAsia"/>
        </w:rPr>
        <w:t>标签</w:t>
      </w:r>
      <w:r>
        <w:rPr>
          <w:rFonts w:ascii="微软雅黑" w:eastAsia="微软雅黑" w:hAnsi="微软雅黑"/>
        </w:rPr>
        <w:t>：一个短而</w:t>
      </w:r>
      <w:r>
        <w:rPr>
          <w:rFonts w:ascii="微软雅黑" w:eastAsia="微软雅黑" w:hAnsi="微软雅黑" w:hint="eastAsia"/>
        </w:rPr>
        <w:t>定长</w:t>
      </w:r>
      <w:r>
        <w:rPr>
          <w:rFonts w:ascii="微软雅黑" w:eastAsia="微软雅黑" w:hAnsi="微软雅黑"/>
        </w:rPr>
        <w:t>的、只具有本地意义的标识符，用于唯一标识一个分组所属的FEC。在</w:t>
      </w:r>
      <w:r>
        <w:rPr>
          <w:rFonts w:ascii="微软雅黑" w:eastAsia="微软雅黑" w:hAnsi="微软雅黑" w:hint="eastAsia"/>
        </w:rPr>
        <w:t>某些情况下</w:t>
      </w:r>
      <w:r>
        <w:rPr>
          <w:rFonts w:ascii="微软雅黑" w:eastAsia="微软雅黑" w:hAnsi="微软雅黑" w:hint="eastAsia"/>
        </w:rPr>
        <w:t>比如负载分</w:t>
      </w:r>
      <w:r>
        <w:rPr>
          <w:rFonts w:ascii="微软雅黑" w:eastAsia="微软雅黑" w:hAnsi="微软雅黑"/>
        </w:rPr>
        <w:t>担时</w:t>
      </w:r>
      <w:r>
        <w:rPr>
          <w:rFonts w:ascii="微软雅黑" w:eastAsia="微软雅黑" w:hAnsi="微软雅黑"/>
        </w:rPr>
        <w:t>，</w:t>
      </w:r>
      <w:r>
        <w:rPr>
          <w:rFonts w:ascii="微软雅黑" w:eastAsia="微软雅黑" w:hAnsi="微软雅黑" w:hint="eastAsia"/>
        </w:rPr>
        <w:t>对应一个</w:t>
      </w:r>
      <w:r>
        <w:rPr>
          <w:rFonts w:ascii="微软雅黑" w:eastAsia="微软雅黑" w:hAnsi="微软雅黑"/>
        </w:rPr>
        <w:t>FEC可能会有多个入标签。但是</w:t>
      </w:r>
      <w:r>
        <w:rPr>
          <w:rFonts w:ascii="微软雅黑" w:eastAsia="微软雅黑" w:hAnsi="微软雅黑" w:hint="eastAsia"/>
        </w:rPr>
        <w:t>一台设备上</w:t>
      </w:r>
      <w:r>
        <w:rPr>
          <w:rFonts w:ascii="微软雅黑" w:eastAsia="微软雅黑" w:hAnsi="微软雅黑"/>
        </w:rPr>
        <w:t>，一个标签只能代表一个FEC。</w:t>
      </w:r>
    </w:p>
    <w:p w14:paraId="22569F54" w14:textId="1DBA5EDB" w:rsidR="00163E02" w:rsidRPr="00163E02" w:rsidRDefault="00163E02" w:rsidP="00163E02">
      <w:pPr>
        <w:widowControl/>
        <w:ind w:firstLine="420"/>
        <w:jc w:val="left"/>
        <w:rPr>
          <w:rFonts w:ascii="微软雅黑" w:eastAsia="微软雅黑" w:hAnsi="微软雅黑" w:hint="eastAsia"/>
          <w:b/>
        </w:rPr>
      </w:pPr>
      <w:r>
        <w:rPr>
          <w:rFonts w:ascii="微软雅黑" w:eastAsia="微软雅黑" w:hAnsi="微软雅黑" w:hint="eastAsia"/>
          <w:b/>
        </w:rPr>
        <w:t>LSP</w:t>
      </w:r>
      <w:r>
        <w:rPr>
          <w:rFonts w:ascii="微软雅黑" w:eastAsia="微软雅黑" w:hAnsi="微软雅黑"/>
          <w:b/>
        </w:rPr>
        <w:t>的建立</w:t>
      </w:r>
    </w:p>
    <w:p w14:paraId="65B5EBEB" w14:textId="519BEBC1" w:rsidR="00163E02" w:rsidRDefault="00163E02" w:rsidP="00163E02">
      <w:pPr>
        <w:widowControl/>
        <w:ind w:firstLine="420"/>
        <w:jc w:val="left"/>
        <w:rPr>
          <w:rFonts w:ascii="微软雅黑" w:eastAsia="微软雅黑" w:hAnsi="微软雅黑"/>
        </w:rPr>
      </w:pPr>
      <w:r>
        <w:rPr>
          <w:rFonts w:ascii="微软雅黑" w:eastAsia="微软雅黑" w:hAnsi="微软雅黑" w:hint="eastAsia"/>
        </w:rPr>
        <w:t>MPLS</w:t>
      </w:r>
      <w:r>
        <w:rPr>
          <w:rFonts w:ascii="微软雅黑" w:eastAsia="微软雅黑" w:hAnsi="微软雅黑"/>
        </w:rPr>
        <w:t>需要为报文事先分配</w:t>
      </w:r>
      <w:r>
        <w:rPr>
          <w:rFonts w:ascii="微软雅黑" w:eastAsia="微软雅黑" w:hAnsi="微软雅黑" w:hint="eastAsia"/>
        </w:rPr>
        <w:t>好</w:t>
      </w:r>
      <w:r>
        <w:rPr>
          <w:rFonts w:ascii="微软雅黑" w:eastAsia="微软雅黑" w:hAnsi="微软雅黑"/>
        </w:rPr>
        <w:t>标签，建立一条LSP，才能进行报文转发。LSP</w:t>
      </w:r>
      <w:r>
        <w:rPr>
          <w:rFonts w:ascii="微软雅黑" w:eastAsia="微软雅黑" w:hAnsi="微软雅黑" w:hint="eastAsia"/>
        </w:rPr>
        <w:t>分为</w:t>
      </w:r>
      <w:r>
        <w:rPr>
          <w:rFonts w:ascii="微软雅黑" w:eastAsia="微软雅黑" w:hAnsi="微软雅黑"/>
        </w:rPr>
        <w:t>静态LSP和动态LSP。</w:t>
      </w:r>
    </w:p>
    <w:p w14:paraId="65B03835" w14:textId="0A457254" w:rsidR="00163E02" w:rsidRDefault="00163E02" w:rsidP="00163E02">
      <w:pPr>
        <w:widowControl/>
        <w:ind w:firstLine="420"/>
        <w:jc w:val="left"/>
        <w:rPr>
          <w:rFonts w:ascii="微软雅黑" w:eastAsia="微软雅黑" w:hAnsi="微软雅黑"/>
        </w:rPr>
      </w:pPr>
      <w:r>
        <w:rPr>
          <w:rFonts w:ascii="微软雅黑" w:eastAsia="微软雅黑" w:hAnsi="微软雅黑" w:hint="eastAsia"/>
        </w:rPr>
        <w:t>（1）静态</w:t>
      </w:r>
      <w:r>
        <w:rPr>
          <w:rFonts w:ascii="微软雅黑" w:eastAsia="微软雅黑" w:hAnsi="微软雅黑"/>
        </w:rPr>
        <w:t>LSP的建立：用户通过手工为各个转发等价类分配标签而建立的。由于</w:t>
      </w:r>
      <w:r>
        <w:rPr>
          <w:rFonts w:ascii="微软雅黑" w:eastAsia="微软雅黑" w:hAnsi="微软雅黑" w:hint="eastAsia"/>
        </w:rPr>
        <w:t>静态LSP</w:t>
      </w:r>
      <w:r>
        <w:rPr>
          <w:rFonts w:ascii="微软雅黑" w:eastAsia="微软雅黑" w:hAnsi="微软雅黑"/>
        </w:rPr>
        <w:t>各节点上不能相互感知到整个LSP的情况，</w:t>
      </w:r>
      <w:r>
        <w:rPr>
          <w:rFonts w:ascii="微软雅黑" w:eastAsia="微软雅黑" w:hAnsi="微软雅黑" w:hint="eastAsia"/>
        </w:rPr>
        <w:t>因此</w:t>
      </w:r>
      <w:r>
        <w:rPr>
          <w:rFonts w:ascii="微软雅黑" w:eastAsia="微软雅黑" w:hAnsi="微软雅黑"/>
        </w:rPr>
        <w:t>静态LSP是一个本地的概念。</w:t>
      </w:r>
    </w:p>
    <w:p w14:paraId="253FB664" w14:textId="61522554" w:rsidR="00163E02" w:rsidRDefault="00163E02" w:rsidP="00163E02">
      <w:pPr>
        <w:widowControl/>
        <w:ind w:firstLine="420"/>
        <w:jc w:val="left"/>
        <w:rPr>
          <w:rFonts w:ascii="微软雅黑" w:eastAsia="微软雅黑" w:hAnsi="微软雅黑"/>
        </w:rPr>
      </w:pPr>
      <w:r>
        <w:rPr>
          <w:rFonts w:ascii="微软雅黑" w:eastAsia="微软雅黑" w:hAnsi="微软雅黑" w:hint="eastAsia"/>
        </w:rPr>
        <w:t>静态</w:t>
      </w:r>
      <w:r>
        <w:rPr>
          <w:rFonts w:ascii="微软雅黑" w:eastAsia="微软雅黑" w:hAnsi="微软雅黑"/>
        </w:rPr>
        <w:t>LSP不使用标签发布协议，不需要交互控制报文，因此消耗资源比较小，适用于拓扑结构简单并且稳定的小型网络。但</w:t>
      </w:r>
      <w:r>
        <w:rPr>
          <w:rFonts w:ascii="微软雅黑" w:eastAsia="微软雅黑" w:hAnsi="微软雅黑" w:hint="eastAsia"/>
        </w:rPr>
        <w:t>通过</w:t>
      </w:r>
      <w:r>
        <w:rPr>
          <w:rFonts w:ascii="微软雅黑" w:eastAsia="微软雅黑" w:hAnsi="微软雅黑"/>
        </w:rPr>
        <w:t>静态方式分配标签建立的LSP不能根据网络拓扑变化动态调整，需要管理员干预。</w:t>
      </w:r>
    </w:p>
    <w:p w14:paraId="276EF4D6" w14:textId="361B224B" w:rsidR="00163E02" w:rsidRDefault="00163E02" w:rsidP="00163E02">
      <w:pPr>
        <w:widowControl/>
        <w:ind w:firstLine="420"/>
        <w:jc w:val="left"/>
        <w:rPr>
          <w:rFonts w:ascii="微软雅黑" w:eastAsia="微软雅黑" w:hAnsi="微软雅黑"/>
        </w:rPr>
      </w:pPr>
      <w:r>
        <w:rPr>
          <w:rFonts w:ascii="微软雅黑" w:eastAsia="微软雅黑" w:hAnsi="微软雅黑" w:hint="eastAsia"/>
        </w:rPr>
        <w:t>（2）动态</w:t>
      </w:r>
      <w:r>
        <w:rPr>
          <w:rFonts w:ascii="微软雅黑" w:eastAsia="微软雅黑" w:hAnsi="微软雅黑"/>
        </w:rPr>
        <w:t>LSP的建立</w:t>
      </w:r>
    </w:p>
    <w:p w14:paraId="49FF5EE1" w14:textId="43730CFE" w:rsidR="00163E02" w:rsidRPr="00163E02" w:rsidRDefault="00163E02" w:rsidP="00163E02">
      <w:pPr>
        <w:widowControl/>
        <w:ind w:firstLine="420"/>
        <w:jc w:val="left"/>
        <w:rPr>
          <w:rFonts w:ascii="微软雅黑" w:eastAsia="微软雅黑" w:hAnsi="微软雅黑" w:hint="eastAsia"/>
        </w:rPr>
      </w:pPr>
      <w:r>
        <w:rPr>
          <w:rFonts w:ascii="微软雅黑" w:eastAsia="微软雅黑" w:hAnsi="微软雅黑" w:hint="eastAsia"/>
        </w:rPr>
        <w:t>动态</w:t>
      </w:r>
      <w:r>
        <w:rPr>
          <w:rFonts w:ascii="微软雅黑" w:eastAsia="微软雅黑" w:hAnsi="微软雅黑"/>
        </w:rPr>
        <w:t>LSP的标签发布协议：</w:t>
      </w:r>
    </w:p>
    <w:p w14:paraId="3515DEAB" w14:textId="77777777" w:rsidR="00163E02" w:rsidRDefault="00163E02" w:rsidP="00163E02">
      <w:pPr>
        <w:widowControl/>
        <w:ind w:firstLine="420"/>
        <w:jc w:val="left"/>
        <w:rPr>
          <w:rFonts w:ascii="微软雅黑" w:eastAsia="微软雅黑" w:hAnsi="微软雅黑"/>
        </w:rPr>
      </w:pPr>
    </w:p>
    <w:p w14:paraId="230C28BB" w14:textId="77777777" w:rsidR="00163E02" w:rsidRDefault="00163E02" w:rsidP="00163E02">
      <w:pPr>
        <w:widowControl/>
        <w:ind w:firstLine="420"/>
        <w:jc w:val="left"/>
        <w:rPr>
          <w:rFonts w:ascii="微软雅黑" w:eastAsia="微软雅黑" w:hAnsi="微软雅黑"/>
        </w:rPr>
      </w:pPr>
    </w:p>
    <w:p w14:paraId="248342E9" w14:textId="77777777" w:rsidR="00163E02" w:rsidRDefault="00163E02" w:rsidP="00163E02">
      <w:pPr>
        <w:widowControl/>
        <w:ind w:firstLine="420"/>
        <w:jc w:val="left"/>
        <w:rPr>
          <w:rFonts w:ascii="微软雅黑" w:eastAsia="微软雅黑" w:hAnsi="微软雅黑"/>
        </w:rPr>
      </w:pPr>
    </w:p>
    <w:p w14:paraId="5AAAA83B" w14:textId="77777777" w:rsidR="00163E02" w:rsidRDefault="00163E02" w:rsidP="00163E02">
      <w:pPr>
        <w:widowControl/>
        <w:ind w:firstLine="420"/>
        <w:jc w:val="left"/>
        <w:rPr>
          <w:rFonts w:ascii="微软雅黑" w:eastAsia="微软雅黑" w:hAnsi="微软雅黑"/>
        </w:rPr>
      </w:pPr>
    </w:p>
    <w:p w14:paraId="6004B320" w14:textId="77777777" w:rsidR="00163E02" w:rsidRPr="00163E02" w:rsidRDefault="00163E02" w:rsidP="00163E02">
      <w:pPr>
        <w:widowControl/>
        <w:ind w:firstLine="420"/>
        <w:jc w:val="left"/>
        <w:rPr>
          <w:rFonts w:ascii="微软雅黑" w:eastAsia="微软雅黑" w:hAnsi="微软雅黑" w:hint="eastAsia"/>
        </w:rPr>
      </w:pPr>
    </w:p>
    <w:p w14:paraId="5AC524E9" w14:textId="77777777" w:rsidR="00163E02" w:rsidRPr="006F2BC0" w:rsidRDefault="00163E02" w:rsidP="00757BC7">
      <w:pPr>
        <w:widowControl/>
        <w:jc w:val="left"/>
        <w:rPr>
          <w:rFonts w:ascii="微软雅黑" w:eastAsia="微软雅黑" w:hAnsi="微软雅黑" w:hint="eastAsia"/>
        </w:rPr>
      </w:pPr>
    </w:p>
    <w:sectPr w:rsidR="00163E02" w:rsidRPr="006F2BC0">
      <w:headerReference w:type="default" r:id="rId50"/>
      <w:footerReference w:type="default" r:id="rId51"/>
      <w:pgSz w:w="11906" w:h="16838"/>
      <w:pgMar w:top="1440" w:right="1800" w:bottom="1440" w:left="1800" w:header="624" w:footer="624"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Lizhu" w:date="2022-06-20T15:17:00Z" w:initials="">
    <w:p w14:paraId="3B5F2D45" w14:textId="77777777" w:rsidR="003B6945" w:rsidRDefault="003B6945">
      <w:pPr>
        <w:pStyle w:val="a4"/>
      </w:pPr>
      <w:r>
        <w:rPr>
          <w:rFonts w:hint="eastAsia"/>
        </w:rPr>
        <w:t>可能只是</w:t>
      </w:r>
      <w:r>
        <w:rPr>
          <w:rFonts w:hint="eastAsia"/>
        </w:rPr>
        <w:t>rx</w:t>
      </w:r>
      <w:r>
        <w:rPr>
          <w:rFonts w:hint="eastAsia"/>
        </w:rPr>
        <w:t>方向，且速率大于等于</w:t>
      </w:r>
      <w:r>
        <w:rPr>
          <w:rFonts w:hint="eastAsia"/>
        </w:rPr>
        <w:t>1G</w:t>
      </w:r>
      <w:r>
        <w:rPr>
          <w:rFonts w:hint="eastAsia"/>
        </w:rPr>
        <w:t>时，不得小于</w:t>
      </w:r>
      <w:r>
        <w:rPr>
          <w:rFonts w:hint="eastAsia"/>
        </w:rPr>
        <w:t>90byte</w:t>
      </w:r>
    </w:p>
  </w:comment>
  <w:comment w:id="67" w:author="Fang Freya" w:date="2022-06-21T15:11:00Z" w:initials="">
    <w:p w14:paraId="28FE5B1B" w14:textId="77777777" w:rsidR="003B6945" w:rsidRDefault="003B6945">
      <w:pPr>
        <w:pStyle w:val="a4"/>
      </w:pPr>
      <w:r>
        <w:t>83</w:t>
      </w:r>
      <w:r>
        <w:rPr>
          <w:rFonts w:hint="eastAsia"/>
        </w:rPr>
        <w:t>xx</w:t>
      </w:r>
      <w:r>
        <w:rPr>
          <w:rFonts w:hint="eastAsia"/>
        </w:rPr>
        <w:t>：</w:t>
      </w:r>
      <w:r>
        <w:rPr>
          <w:rFonts w:hint="eastAsia"/>
        </w:rPr>
        <w:t>L2</w:t>
      </w:r>
      <w:r>
        <w:rPr>
          <w:rFonts w:hint="eastAsia"/>
        </w:rPr>
        <w:t>放全局</w:t>
      </w:r>
    </w:p>
    <w:p w14:paraId="6D0B5685" w14:textId="77777777" w:rsidR="003B6945" w:rsidRDefault="003B6945">
      <w:pPr>
        <w:pStyle w:val="a4"/>
      </w:pPr>
      <w:r>
        <w:t>93</w:t>
      </w:r>
      <w:r>
        <w:rPr>
          <w:rFonts w:hint="eastAsia"/>
        </w:rPr>
        <w:t>xx</w:t>
      </w:r>
      <w:r>
        <w:rPr>
          <w:rFonts w:hint="eastAsia"/>
        </w:rPr>
        <w:t>：</w:t>
      </w:r>
      <w:r>
        <w:t>L3</w:t>
      </w:r>
      <w:r>
        <w:rPr>
          <w:rFonts w:hint="eastAsia"/>
        </w:rPr>
        <w:t>端口支持配置</w:t>
      </w:r>
    </w:p>
  </w:comment>
  <w:comment w:id="316" w:author="Lizhu" w:date="2022-06-21T10:09:00Z" w:initials="">
    <w:p w14:paraId="651414C4" w14:textId="77777777" w:rsidR="003B6945" w:rsidRDefault="003B6945">
      <w:pPr>
        <w:pStyle w:val="a4"/>
      </w:pPr>
      <w:r>
        <w:rPr>
          <w:rFonts w:hint="eastAsia"/>
        </w:rPr>
        <w:t>这个放到</w:t>
      </w:r>
      <w:r>
        <w:rPr>
          <w:rFonts w:hint="eastAsia"/>
        </w:rPr>
        <w:t>FP2</w:t>
      </w:r>
      <w:r>
        <w:rPr>
          <w:rFonts w:hint="eastAsia"/>
        </w:rPr>
        <w:t>，目前希力没开发完成。测了下</w:t>
      </w:r>
      <w:r>
        <w:rPr>
          <w:rFonts w:hint="eastAsia"/>
        </w:rPr>
        <w:t>QINQ</w:t>
      </w:r>
      <w:r>
        <w:rPr>
          <w:rFonts w:hint="eastAsia"/>
        </w:rPr>
        <w:t>不生效，</w:t>
      </w:r>
      <w:r>
        <w:rPr>
          <w:rFonts w:hint="eastAsia"/>
        </w:rPr>
        <w:t>tunnel</w:t>
      </w:r>
      <w:r>
        <w:rPr>
          <w:rFonts w:hint="eastAsia"/>
        </w:rPr>
        <w:t>和</w:t>
      </w:r>
      <w:r>
        <w:rPr>
          <w:rFonts w:hint="eastAsia"/>
        </w:rPr>
        <w:t>uplink</w:t>
      </w:r>
      <w:r>
        <w:rPr>
          <w:rFonts w:hint="eastAsia"/>
        </w:rPr>
        <w:t>功能还未分析清楚。另外我们只做基本</w:t>
      </w:r>
      <w:r>
        <w:rPr>
          <w:rFonts w:hint="eastAsia"/>
        </w:rPr>
        <w:t>QinQ</w:t>
      </w:r>
      <w:r>
        <w:rPr>
          <w:rFonts w:hint="eastAsia"/>
        </w:rPr>
        <w:t>，灵活的</w:t>
      </w:r>
      <w:r>
        <w:rPr>
          <w:rFonts w:hint="eastAsia"/>
        </w:rPr>
        <w:t>QinQ</w:t>
      </w:r>
      <w:r>
        <w:rPr>
          <w:rFonts w:hint="eastAsia"/>
        </w:rPr>
        <w:t>有需求再说。</w:t>
      </w:r>
    </w:p>
  </w:comment>
  <w:comment w:id="317" w:author="Fang Freya" w:date="2022-06-16T15:07:00Z" w:initials="">
    <w:p w14:paraId="20FD1A2B" w14:textId="77777777" w:rsidR="003B6945" w:rsidRDefault="003B6945">
      <w:pPr>
        <w:pStyle w:val="a4"/>
      </w:pPr>
      <w:r>
        <w:rPr>
          <w:rFonts w:hint="eastAsia"/>
        </w:rPr>
        <w:t>GVRP</w:t>
      </w:r>
      <w:r>
        <w:rPr>
          <w:rFonts w:hint="eastAsia"/>
        </w:rPr>
        <w:t>接口</w:t>
      </w:r>
      <w:r>
        <w:t>注册模式的一种，禁止接口动态注册、注销</w:t>
      </w:r>
      <w:r>
        <w:t>VLAN</w:t>
      </w:r>
      <w:r>
        <w:t>，不传播除</w:t>
      </w:r>
      <w:r>
        <w:t>VLAN 1</w:t>
      </w:r>
      <w:r>
        <w:rPr>
          <w:rFonts w:hint="eastAsia"/>
        </w:rPr>
        <w:t>以外</w:t>
      </w:r>
      <w:r>
        <w:t>的任何</w:t>
      </w:r>
      <w:r>
        <w:t>VLAN</w:t>
      </w:r>
      <w:r>
        <w:t>信息，即被配置为</w:t>
      </w:r>
      <w:r>
        <w:rPr>
          <w:rFonts w:hint="eastAsia"/>
        </w:rPr>
        <w:t>Forbidden</w:t>
      </w:r>
      <w:r>
        <w:t>模式的</w:t>
      </w:r>
      <w:r>
        <w:t>Trunk</w:t>
      </w:r>
      <w:r>
        <w:t>接口，即使允许</w:t>
      </w:r>
      <w:r>
        <w:rPr>
          <w:rFonts w:hint="eastAsia"/>
        </w:rPr>
        <w:t>所有</w:t>
      </w:r>
      <w:r>
        <w:t>VLAN</w:t>
      </w:r>
      <w:r>
        <w:t>通过</w:t>
      </w:r>
      <w:r>
        <w:rPr>
          <w:rFonts w:hint="eastAsia"/>
        </w:rPr>
        <w:t>，</w:t>
      </w:r>
      <w:r>
        <w:t>实际通过的</w:t>
      </w:r>
      <w:r>
        <w:t>VLAN</w:t>
      </w:r>
      <w:r>
        <w:t>仍旧只有</w:t>
      </w:r>
      <w:r>
        <w:t>VLAN 1</w:t>
      </w:r>
      <w:r>
        <w:rPr>
          <w:rFonts w:hint="eastAsia"/>
        </w:rPr>
        <w:t>。</w:t>
      </w:r>
    </w:p>
  </w:comment>
  <w:comment w:id="325" w:author="Microsoft 帐户" w:date="2023-06-13T16:32:00Z" w:initials="M帐">
    <w:p w14:paraId="36C91ECE" w14:textId="7AD56785" w:rsidR="003B6945" w:rsidRDefault="003B6945">
      <w:pPr>
        <w:pStyle w:val="a4"/>
      </w:pPr>
      <w:r>
        <w:rPr>
          <w:rStyle w:val="af0"/>
        </w:rPr>
        <w:annotationRef/>
      </w:r>
      <w:r>
        <w:rPr>
          <w:rFonts w:hint="eastAsia"/>
        </w:rPr>
        <w:t>需求来源</w:t>
      </w:r>
      <w:r>
        <w:t>：</w:t>
      </w:r>
    </w:p>
    <w:p w14:paraId="6ED517E0" w14:textId="05933142" w:rsidR="003B6945" w:rsidRDefault="003B6945">
      <w:pPr>
        <w:pStyle w:val="a4"/>
        <w:rPr>
          <w:rFonts w:ascii="Helvetica" w:hAnsi="Helvetica" w:cs="Helvetica"/>
          <w:b/>
          <w:bCs/>
          <w:color w:val="000000"/>
          <w:sz w:val="25"/>
          <w:szCs w:val="25"/>
        </w:rPr>
      </w:pPr>
      <w:hyperlink r:id="rId1" w:history="1">
        <w:r>
          <w:rPr>
            <w:rStyle w:val="af"/>
            <w:rFonts w:ascii="Helvetica" w:hAnsi="Helvetica" w:cs="Helvetica"/>
            <w:b/>
            <w:bCs/>
            <w:color w:val="6070CF"/>
            <w:sz w:val="25"/>
            <w:szCs w:val="25"/>
          </w:rPr>
          <w:t>Bug 259602</w:t>
        </w:r>
      </w:hyperlink>
      <w:r>
        <w:rPr>
          <w:rFonts w:ascii="Helvetica" w:hAnsi="Helvetica" w:cs="Helvetica"/>
          <w:b/>
          <w:bCs/>
          <w:color w:val="000000"/>
          <w:sz w:val="25"/>
          <w:szCs w:val="25"/>
          <w:shd w:val="clear" w:color="auto" w:fill="D0D0D0"/>
        </w:rPr>
        <w:t> </w:t>
      </w:r>
      <w:r>
        <w:rPr>
          <w:rFonts w:ascii="Helvetica" w:hAnsi="Helvetica" w:cs="Helvetica"/>
          <w:b/>
          <w:bCs/>
          <w:color w:val="000000"/>
          <w:sz w:val="25"/>
          <w:szCs w:val="25"/>
        </w:rPr>
        <w:t>- [NA East][GWN780x][ITSP:STC|Partner: Voice Connex] Dynamic Voice VLAN support</w:t>
      </w:r>
    </w:p>
    <w:p w14:paraId="63C99217" w14:textId="77777777" w:rsidR="003B6945" w:rsidRDefault="003B6945">
      <w:pPr>
        <w:pStyle w:val="a4"/>
        <w:rPr>
          <w:rFonts w:ascii="Helvetica" w:hAnsi="Helvetica" w:cs="Helvetica"/>
          <w:b/>
          <w:bCs/>
          <w:color w:val="000000"/>
          <w:sz w:val="25"/>
          <w:szCs w:val="25"/>
        </w:rPr>
      </w:pPr>
    </w:p>
    <w:p w14:paraId="2A065405" w14:textId="77777777" w:rsidR="003B6945" w:rsidRDefault="003B6945">
      <w:pPr>
        <w:pStyle w:val="a4"/>
        <w:rPr>
          <w:rFonts w:ascii="Helvetica" w:hAnsi="Helvetica" w:cs="Helvetica"/>
          <w:bCs/>
          <w:color w:val="000000"/>
          <w:sz w:val="25"/>
          <w:szCs w:val="25"/>
        </w:rPr>
      </w:pPr>
      <w:r>
        <w:rPr>
          <w:rFonts w:ascii="Helvetica" w:hAnsi="Helvetica" w:cs="Helvetica" w:hint="eastAsia"/>
          <w:bCs/>
          <w:color w:val="000000"/>
          <w:sz w:val="25"/>
          <w:szCs w:val="25"/>
        </w:rPr>
        <w:t>更新点</w:t>
      </w:r>
      <w:r>
        <w:rPr>
          <w:rFonts w:ascii="Helvetica" w:hAnsi="Helvetica" w:cs="Helvetica"/>
          <w:bCs/>
          <w:color w:val="000000"/>
          <w:sz w:val="25"/>
          <w:szCs w:val="25"/>
        </w:rPr>
        <w:t>：</w:t>
      </w:r>
    </w:p>
    <w:p w14:paraId="46F6724B" w14:textId="46421BD2" w:rsidR="003B6945" w:rsidRDefault="003B6945">
      <w:pPr>
        <w:pStyle w:val="a4"/>
        <w:rPr>
          <w:rFonts w:ascii="Helvetica" w:hAnsi="Helvetica" w:cs="Helvetica"/>
          <w:bCs/>
          <w:color w:val="000000"/>
          <w:sz w:val="25"/>
          <w:szCs w:val="25"/>
        </w:rPr>
      </w:pPr>
      <w:r>
        <w:rPr>
          <w:rFonts w:ascii="Helvetica" w:hAnsi="Helvetica" w:cs="Helvetica" w:hint="eastAsia"/>
          <w:bCs/>
          <w:color w:val="000000"/>
          <w:sz w:val="25"/>
          <w:szCs w:val="25"/>
        </w:rPr>
        <w:t>1.</w:t>
      </w:r>
      <w:r>
        <w:rPr>
          <w:rFonts w:ascii="Helvetica" w:hAnsi="Helvetica" w:cs="Helvetica" w:hint="eastAsia"/>
          <w:bCs/>
          <w:color w:val="000000"/>
          <w:sz w:val="25"/>
          <w:szCs w:val="25"/>
        </w:rPr>
        <w:t>语音</w:t>
      </w:r>
      <w:r>
        <w:rPr>
          <w:rFonts w:ascii="Helvetica" w:hAnsi="Helvetica" w:cs="Helvetica" w:hint="eastAsia"/>
          <w:bCs/>
          <w:color w:val="000000"/>
          <w:sz w:val="25"/>
          <w:szCs w:val="25"/>
        </w:rPr>
        <w:t>VLAN</w:t>
      </w:r>
      <w:r>
        <w:rPr>
          <w:rFonts w:ascii="Helvetica" w:hAnsi="Helvetica" w:cs="Helvetica"/>
          <w:bCs/>
          <w:color w:val="000000"/>
          <w:sz w:val="25"/>
          <w:szCs w:val="25"/>
        </w:rPr>
        <w:t>新增自动语音</w:t>
      </w:r>
      <w:r>
        <w:rPr>
          <w:rFonts w:ascii="Helvetica" w:hAnsi="Helvetica" w:cs="Helvetica"/>
          <w:bCs/>
          <w:color w:val="000000"/>
          <w:sz w:val="25"/>
          <w:szCs w:val="25"/>
        </w:rPr>
        <w:t>VLAN</w:t>
      </w:r>
      <w:r>
        <w:rPr>
          <w:rFonts w:ascii="Helvetica" w:hAnsi="Helvetica" w:cs="Helvetica"/>
          <w:bCs/>
          <w:color w:val="000000"/>
          <w:sz w:val="25"/>
          <w:szCs w:val="25"/>
        </w:rPr>
        <w:t>模式</w:t>
      </w:r>
    </w:p>
    <w:p w14:paraId="71322BD7" w14:textId="3617E4BE" w:rsidR="003B6945" w:rsidRPr="00FA3336" w:rsidRDefault="003B6945">
      <w:pPr>
        <w:pStyle w:val="a4"/>
      </w:pPr>
      <w:r>
        <w:rPr>
          <w:rFonts w:ascii="Helvetica" w:hAnsi="Helvetica" w:cs="Helvetica" w:hint="eastAsia"/>
          <w:bCs/>
          <w:color w:val="000000"/>
          <w:sz w:val="25"/>
          <w:szCs w:val="25"/>
        </w:rPr>
        <w:t>2.</w:t>
      </w:r>
      <w:r>
        <w:rPr>
          <w:rFonts w:ascii="Helvetica" w:hAnsi="Helvetica" w:cs="Helvetica"/>
          <w:bCs/>
          <w:color w:val="000000"/>
          <w:sz w:val="25"/>
          <w:szCs w:val="25"/>
        </w:rPr>
        <w:t>LLDP-MED</w:t>
      </w:r>
      <w:r>
        <w:rPr>
          <w:rFonts w:ascii="Helvetica" w:hAnsi="Helvetica" w:cs="Helvetica" w:hint="eastAsia"/>
          <w:bCs/>
          <w:color w:val="000000"/>
          <w:sz w:val="25"/>
          <w:szCs w:val="25"/>
        </w:rPr>
        <w:t>网络策略新增自动语音</w:t>
      </w:r>
      <w:r>
        <w:rPr>
          <w:rFonts w:ascii="Helvetica" w:hAnsi="Helvetica" w:cs="Helvetica"/>
          <w:bCs/>
          <w:color w:val="000000"/>
          <w:sz w:val="25"/>
          <w:szCs w:val="25"/>
        </w:rPr>
        <w:t>网络策略</w:t>
      </w:r>
      <w:r>
        <w:rPr>
          <w:rFonts w:ascii="Helvetica" w:hAnsi="Helvetica" w:cs="Helvetica" w:hint="eastAsia"/>
          <w:bCs/>
          <w:color w:val="000000"/>
          <w:sz w:val="25"/>
          <w:szCs w:val="25"/>
        </w:rPr>
        <w:t>配置</w:t>
      </w:r>
      <w:r>
        <w:rPr>
          <w:rFonts w:ascii="Helvetica" w:hAnsi="Helvetica" w:cs="Helvetica"/>
          <w:bCs/>
          <w:color w:val="000000"/>
          <w:sz w:val="25"/>
          <w:szCs w:val="25"/>
        </w:rPr>
        <w:t>；</w:t>
      </w:r>
      <w:r>
        <w:rPr>
          <w:rFonts w:ascii="Helvetica" w:hAnsi="Helvetica" w:cs="Helvetica"/>
          <w:bCs/>
          <w:color w:val="000000"/>
          <w:sz w:val="25"/>
          <w:szCs w:val="25"/>
        </w:rPr>
        <w:t>LLDP-MED</w:t>
      </w:r>
      <w:r>
        <w:rPr>
          <w:rFonts w:ascii="Helvetica" w:hAnsi="Helvetica" w:cs="Helvetica"/>
          <w:bCs/>
          <w:color w:val="000000"/>
          <w:sz w:val="25"/>
          <w:szCs w:val="25"/>
        </w:rPr>
        <w:t>端口设置处网络策略开启</w:t>
      </w:r>
      <w:r>
        <w:rPr>
          <w:rFonts w:ascii="Helvetica" w:hAnsi="Helvetica" w:cs="Helvetica" w:hint="eastAsia"/>
          <w:bCs/>
          <w:color w:val="000000"/>
          <w:sz w:val="25"/>
          <w:szCs w:val="25"/>
        </w:rPr>
        <w:t>后</w:t>
      </w:r>
      <w:r>
        <w:rPr>
          <w:rFonts w:ascii="Helvetica" w:hAnsi="Helvetica" w:cs="Helvetica"/>
          <w:bCs/>
          <w:color w:val="000000"/>
          <w:sz w:val="25"/>
          <w:szCs w:val="25"/>
        </w:rPr>
        <w:t>也不配置，使用自动语音网络策略生成的策略</w:t>
      </w:r>
    </w:p>
  </w:comment>
  <w:comment w:id="326" w:author="Microsoft 帐户" w:date="2023-09-05T16:43:00Z" w:initials="M帐">
    <w:p w14:paraId="09143C9A" w14:textId="23D8278B" w:rsidR="003B6945" w:rsidRDefault="003B6945">
      <w:pPr>
        <w:pStyle w:val="a4"/>
        <w:rPr>
          <w:rStyle w:val="af0"/>
        </w:rPr>
      </w:pPr>
      <w:r>
        <w:rPr>
          <w:rStyle w:val="af0"/>
        </w:rPr>
        <w:annotationRef/>
      </w:r>
      <w:r>
        <w:rPr>
          <w:rStyle w:val="af0"/>
        </w:rPr>
        <w:t>Tagged OUI mode</w:t>
      </w:r>
      <w:r>
        <w:rPr>
          <w:rStyle w:val="af0"/>
        </w:rPr>
        <w:t>与</w:t>
      </w:r>
      <w:r>
        <w:rPr>
          <w:rStyle w:val="af0"/>
        </w:rPr>
        <w:t>Untagged OUI mode</w:t>
      </w:r>
      <w:r>
        <w:rPr>
          <w:rStyle w:val="af0"/>
        </w:rPr>
        <w:t>的区别：</w:t>
      </w:r>
    </w:p>
    <w:p w14:paraId="3671C4A8" w14:textId="4CBC5E65" w:rsidR="003B6945" w:rsidRDefault="003B6945">
      <w:pPr>
        <w:pStyle w:val="a4"/>
        <w:rPr>
          <w:rStyle w:val="af0"/>
        </w:rPr>
      </w:pPr>
      <w:r>
        <w:rPr>
          <w:rStyle w:val="af0"/>
          <w:rFonts w:hint="eastAsia"/>
        </w:rPr>
        <w:t>1</w:t>
      </w:r>
      <w:r>
        <w:rPr>
          <w:rStyle w:val="af0"/>
        </w:rPr>
        <w:t>.Untagged OUI mode</w:t>
      </w:r>
      <w:r>
        <w:rPr>
          <w:rStyle w:val="af0"/>
        </w:rPr>
        <w:t>仅支持</w:t>
      </w:r>
      <w:r>
        <w:rPr>
          <w:rStyle w:val="af0"/>
        </w:rPr>
        <w:t>Hybrid</w:t>
      </w:r>
      <w:r>
        <w:rPr>
          <w:rStyle w:val="af0"/>
        </w:rPr>
        <w:t>端口</w:t>
      </w:r>
    </w:p>
    <w:p w14:paraId="717E333D" w14:textId="211BC907" w:rsidR="003B6945" w:rsidRDefault="003B6945">
      <w:pPr>
        <w:pStyle w:val="a4"/>
      </w:pPr>
      <w:r>
        <w:rPr>
          <w:rStyle w:val="af0"/>
          <w:rFonts w:hint="eastAsia"/>
        </w:rPr>
        <w:t>2.</w:t>
      </w:r>
      <w:r>
        <w:rPr>
          <w:rStyle w:val="af0"/>
        </w:rPr>
        <w:t>Yagged OUI mode</w:t>
      </w:r>
      <w:r>
        <w:rPr>
          <w:rStyle w:val="af0"/>
          <w:rFonts w:hint="eastAsia"/>
        </w:rPr>
        <w:t>需要</w:t>
      </w:r>
      <w:r>
        <w:rPr>
          <w:rStyle w:val="af0"/>
        </w:rPr>
        <w:t>对接终端如话机设置语音</w:t>
      </w:r>
      <w:r>
        <w:rPr>
          <w:rStyle w:val="af0"/>
        </w:rPr>
        <w:t>VLAN</w:t>
      </w:r>
      <w:r>
        <w:rPr>
          <w:rStyle w:val="af0"/>
          <w:rFonts w:hint="eastAsia"/>
        </w:rPr>
        <w:t>，</w:t>
      </w:r>
      <w:r>
        <w:rPr>
          <w:rStyle w:val="af0"/>
        </w:rPr>
        <w:t>而</w:t>
      </w:r>
      <w:r>
        <w:rPr>
          <w:rStyle w:val="af0"/>
        </w:rPr>
        <w:t>Untagged OUI mode</w:t>
      </w:r>
      <w:r>
        <w:rPr>
          <w:rStyle w:val="af0"/>
        </w:rPr>
        <w:t>则不需要</w:t>
      </w:r>
    </w:p>
  </w:comment>
  <w:comment w:id="336" w:author="Microsoft 帐户" w:date="2023-04-28T14:07:00Z" w:initials="M帐">
    <w:p w14:paraId="4BB6AC8C" w14:textId="3B73343D" w:rsidR="003B6945" w:rsidRDefault="003B6945">
      <w:pPr>
        <w:pStyle w:val="a4"/>
      </w:pPr>
      <w:r>
        <w:rPr>
          <w:rStyle w:val="af0"/>
        </w:rPr>
        <w:annotationRef/>
      </w:r>
      <w:r>
        <w:rPr>
          <w:rFonts w:hint="eastAsia"/>
        </w:rPr>
        <w:t>暂仅支持</w:t>
      </w:r>
      <w:r>
        <w:t>STP</w:t>
      </w:r>
      <w:r>
        <w:t>报文格式的</w:t>
      </w:r>
      <w:r>
        <w:t>BPDU</w:t>
      </w:r>
    </w:p>
  </w:comment>
  <w:comment w:id="346" w:author="Microsoft 帐户" w:date="2022-09-23T13:39:00Z" w:initials="">
    <w:p w14:paraId="23597B75" w14:textId="77777777" w:rsidR="003B6945" w:rsidRDefault="003B6945">
      <w:pPr>
        <w:pStyle w:val="a4"/>
      </w:pPr>
      <w:r>
        <w:rPr>
          <w:rFonts w:hint="eastAsia"/>
          <w:b/>
        </w:rPr>
        <w:t>50</w:t>
      </w:r>
      <w:r>
        <w:rPr>
          <w:rFonts w:hint="eastAsia"/>
        </w:rPr>
        <w:t>：</w:t>
      </w:r>
      <w:r>
        <w:rPr>
          <w:rFonts w:hint="eastAsia"/>
        </w:rPr>
        <w:t>Request</w:t>
      </w:r>
      <w:r>
        <w:t>ed IP address, used in a client request(DHCPDISCOVER) to allow the client to request that a particular IP address be assigned</w:t>
      </w:r>
    </w:p>
    <w:p w14:paraId="15ED48F8" w14:textId="77777777" w:rsidR="003B6945" w:rsidRDefault="003B6945">
      <w:pPr>
        <w:pStyle w:val="a4"/>
      </w:pPr>
      <w:r>
        <w:rPr>
          <w:rFonts w:hint="eastAsia"/>
          <w:b/>
        </w:rPr>
        <w:t>51</w:t>
      </w:r>
      <w:r>
        <w:rPr>
          <w:rFonts w:hint="eastAsia"/>
        </w:rPr>
        <w:t>：</w:t>
      </w:r>
      <w:r>
        <w:rPr>
          <w:rFonts w:hint="eastAsia"/>
        </w:rPr>
        <w:t>IP address lease time</w:t>
      </w:r>
    </w:p>
    <w:p w14:paraId="4B8E7483" w14:textId="77777777" w:rsidR="003B6945" w:rsidRDefault="003B6945">
      <w:pPr>
        <w:pStyle w:val="a4"/>
      </w:pPr>
      <w:r>
        <w:rPr>
          <w:rFonts w:hint="eastAsia"/>
          <w:b/>
        </w:rPr>
        <w:t>52</w:t>
      </w:r>
      <w:r>
        <w:rPr>
          <w:rFonts w:hint="eastAsia"/>
        </w:rPr>
        <w:t>：</w:t>
      </w:r>
      <w:r>
        <w:rPr>
          <w:rFonts w:hint="eastAsia"/>
        </w:rPr>
        <w:t>Option overload</w:t>
      </w:r>
      <w:r>
        <w:t>, indicate that the DHCP 'sname' or 'file' fields are being overloaded by using them to carry DHCP options</w:t>
      </w:r>
    </w:p>
    <w:p w14:paraId="1C36647B" w14:textId="77777777" w:rsidR="003B6945" w:rsidRDefault="003B6945">
      <w:pPr>
        <w:pStyle w:val="a4"/>
      </w:pPr>
      <w:r>
        <w:rPr>
          <w:rFonts w:hint="eastAsia"/>
          <w:b/>
        </w:rPr>
        <w:t>53</w:t>
      </w:r>
      <w:r>
        <w:rPr>
          <w:rFonts w:hint="eastAsia"/>
        </w:rPr>
        <w:t>：</w:t>
      </w:r>
      <w:r>
        <w:rPr>
          <w:rFonts w:hint="eastAsia"/>
        </w:rPr>
        <w:t>DHCP message type</w:t>
      </w:r>
    </w:p>
    <w:p w14:paraId="00B31770" w14:textId="77777777" w:rsidR="003B6945" w:rsidRDefault="003B6945">
      <w:pPr>
        <w:pStyle w:val="a4"/>
      </w:pPr>
      <w:r>
        <w:rPr>
          <w:rFonts w:hint="eastAsia"/>
          <w:b/>
        </w:rPr>
        <w:t>54</w:t>
      </w:r>
      <w:r>
        <w:rPr>
          <w:rFonts w:hint="eastAsia"/>
        </w:rPr>
        <w:t>：</w:t>
      </w:r>
      <w:r>
        <w:rPr>
          <w:rFonts w:hint="eastAsia"/>
        </w:rPr>
        <w:t>Server identifier</w:t>
      </w:r>
    </w:p>
    <w:p w14:paraId="40D22D8A" w14:textId="77777777" w:rsidR="003B6945" w:rsidRDefault="003B6945">
      <w:pPr>
        <w:pStyle w:val="a4"/>
      </w:pPr>
      <w:r>
        <w:rPr>
          <w:rFonts w:hint="eastAsia"/>
          <w:b/>
        </w:rPr>
        <w:t>56</w:t>
      </w:r>
      <w:r>
        <w:rPr>
          <w:rFonts w:hint="eastAsia"/>
        </w:rPr>
        <w:t>：</w:t>
      </w:r>
      <w:r>
        <w:rPr>
          <w:rFonts w:hint="eastAsia"/>
        </w:rPr>
        <w:t>DHCP message</w:t>
      </w:r>
    </w:p>
    <w:p w14:paraId="50007E83" w14:textId="77777777" w:rsidR="003B6945" w:rsidRDefault="003B6945">
      <w:pPr>
        <w:pStyle w:val="a4"/>
      </w:pPr>
      <w:r>
        <w:rPr>
          <w:rFonts w:hint="eastAsia"/>
          <w:b/>
        </w:rPr>
        <w:t>58</w:t>
      </w:r>
      <w:r>
        <w:rPr>
          <w:rFonts w:hint="eastAsia"/>
        </w:rPr>
        <w:t>：设置续约</w:t>
      </w:r>
      <w:r>
        <w:rPr>
          <w:rFonts w:hint="eastAsia"/>
        </w:rPr>
        <w:t>T1</w:t>
      </w:r>
      <w:r>
        <w:rPr>
          <w:rFonts w:hint="eastAsia"/>
        </w:rPr>
        <w:t>时间，一般是租期时间的</w:t>
      </w:r>
      <w:r>
        <w:rPr>
          <w:rFonts w:hint="eastAsia"/>
        </w:rPr>
        <w:t>50%</w:t>
      </w:r>
    </w:p>
    <w:p w14:paraId="33E0284A" w14:textId="77777777" w:rsidR="003B6945" w:rsidRDefault="003B6945">
      <w:pPr>
        <w:pStyle w:val="a4"/>
      </w:pPr>
      <w:r>
        <w:rPr>
          <w:rFonts w:hint="eastAsia"/>
          <w:b/>
        </w:rPr>
        <w:t>59</w:t>
      </w:r>
      <w:r>
        <w:rPr>
          <w:rFonts w:hint="eastAsia"/>
        </w:rPr>
        <w:t>：设置续约</w:t>
      </w:r>
      <w:r>
        <w:rPr>
          <w:rFonts w:hint="eastAsia"/>
        </w:rPr>
        <w:t>T2</w:t>
      </w:r>
      <w:r>
        <w:rPr>
          <w:rFonts w:hint="eastAsia"/>
        </w:rPr>
        <w:t>时间。一般是租期时间的</w:t>
      </w:r>
      <w:r>
        <w:rPr>
          <w:rFonts w:hint="eastAsia"/>
        </w:rPr>
        <w:t>87.5%</w:t>
      </w:r>
    </w:p>
    <w:p w14:paraId="6CA623B3" w14:textId="77777777" w:rsidR="003B6945" w:rsidRDefault="003B6945">
      <w:pPr>
        <w:pStyle w:val="a4"/>
      </w:pPr>
      <w:r>
        <w:rPr>
          <w:rFonts w:hint="eastAsia"/>
          <w:b/>
        </w:rPr>
        <w:t>61</w:t>
      </w:r>
      <w:r>
        <w:rPr>
          <w:rFonts w:hint="eastAsia"/>
        </w:rPr>
        <w:t>：设置客户端标识选项</w:t>
      </w:r>
    </w:p>
    <w:p w14:paraId="553817F8" w14:textId="77777777" w:rsidR="003B6945" w:rsidRDefault="003B6945">
      <w:pPr>
        <w:pStyle w:val="a4"/>
      </w:pPr>
      <w:r>
        <w:rPr>
          <w:rFonts w:hint="eastAsia"/>
          <w:b/>
        </w:rPr>
        <w:t>82</w:t>
      </w:r>
      <w:r>
        <w:rPr>
          <w:rFonts w:hint="eastAsia"/>
        </w:rPr>
        <w:t>：</w:t>
      </w:r>
      <w:r>
        <w:rPr>
          <w:rFonts w:hint="eastAsia"/>
        </w:rPr>
        <w:t>Relay agent information</w:t>
      </w:r>
    </w:p>
  </w:comment>
  <w:comment w:id="347" w:author="Microsoft 帐户" w:date="2023-08-23T10:11:00Z" w:initials="M帐">
    <w:p w14:paraId="31BB124B" w14:textId="77777777" w:rsidR="003B6945" w:rsidRDefault="003B6945" w:rsidP="003A243F">
      <w:pPr>
        <w:pStyle w:val="a4"/>
      </w:pPr>
      <w:r>
        <w:rPr>
          <w:rStyle w:val="af0"/>
        </w:rPr>
        <w:annotationRef/>
      </w:r>
      <w:r>
        <w:rPr>
          <w:rFonts w:hint="eastAsia"/>
        </w:rPr>
        <w:t>仅</w:t>
      </w:r>
      <w:r>
        <w:t>支持</w:t>
      </w:r>
      <w:r>
        <w:t>IP</w:t>
      </w:r>
      <w:r>
        <w:t>地址的</w:t>
      </w:r>
      <w:r>
        <w:t>DHCP</w:t>
      </w:r>
      <w:r>
        <w:rPr>
          <w:rFonts w:hint="eastAsia"/>
        </w:rPr>
        <w:t>选项</w:t>
      </w:r>
      <w:r>
        <w:t>有：</w:t>
      </w:r>
      <w:r>
        <w:rPr>
          <w:rFonts w:hint="eastAsia"/>
        </w:rPr>
        <w:t>1,3,6,7,9,16,21,28,32,33,41,44,45,48,49,65,68,69,70,71,74,150,255</w:t>
      </w:r>
    </w:p>
    <w:p w14:paraId="70B99ED6" w14:textId="77777777" w:rsidR="003B6945" w:rsidRDefault="003B6945" w:rsidP="003A243F">
      <w:pPr>
        <w:pStyle w:val="a4"/>
      </w:pPr>
    </w:p>
    <w:p w14:paraId="156DC64F" w14:textId="1C0F5E8C" w:rsidR="003B6945" w:rsidRDefault="003B6945" w:rsidP="003A243F">
      <w:pPr>
        <w:pStyle w:val="a4"/>
      </w:pPr>
      <w:r>
        <w:rPr>
          <w:rFonts w:hint="eastAsia"/>
        </w:rPr>
        <w:t>仅支持</w:t>
      </w:r>
      <w:r>
        <w:rPr>
          <w:rFonts w:hint="eastAsia"/>
        </w:rPr>
        <w:t>ASCII</w:t>
      </w:r>
      <w:r>
        <w:t>字符串的</w:t>
      </w:r>
      <w:r>
        <w:t>DHCP</w:t>
      </w:r>
      <w:r>
        <w:t>选项有：</w:t>
      </w:r>
      <w:r>
        <w:rPr>
          <w:rFonts w:hint="eastAsia"/>
        </w:rPr>
        <w:t>2,12,13,15,17,18,19,20,22,23,26,27,31,34,35,36,37,38,40,43,46,47,55,57,60,64,66,67,77,80,81,82,93,94,97,118,119,120,121,125</w:t>
      </w:r>
    </w:p>
  </w:comment>
  <w:comment w:id="395" w:author="Lizhu" w:date="2022-06-21T11:26:00Z" w:initials="">
    <w:p w14:paraId="7644475F" w14:textId="77777777" w:rsidR="003B6945" w:rsidRDefault="003B6945">
      <w:pPr>
        <w:pStyle w:val="a4"/>
      </w:pPr>
      <w:r>
        <w:rPr>
          <w:rFonts w:hint="eastAsia"/>
        </w:rPr>
        <w:t>加入管理</w:t>
      </w:r>
      <w:r>
        <w:rPr>
          <w:rFonts w:hint="eastAsia"/>
        </w:rPr>
        <w:t>vlan</w:t>
      </w:r>
      <w:r>
        <w:rPr>
          <w:rFonts w:hint="eastAsia"/>
        </w:rPr>
        <w:t>，选择，只有管理</w:t>
      </w:r>
      <w:r>
        <w:rPr>
          <w:rFonts w:hint="eastAsia"/>
        </w:rPr>
        <w:t>vlan</w:t>
      </w:r>
      <w:r>
        <w:rPr>
          <w:rFonts w:hint="eastAsia"/>
        </w:rPr>
        <w:t>才能访问交换机。参考希力</w:t>
      </w:r>
      <w:r>
        <w:rPr>
          <w:rFonts w:hint="eastAsia"/>
        </w:rPr>
        <w:t>security</w:t>
      </w:r>
      <w:r>
        <w:rPr>
          <w:rFonts w:hint="eastAsia"/>
        </w:rPr>
        <w:t>中的</w:t>
      </w:r>
      <w:r>
        <w:rPr>
          <w:rFonts w:hint="eastAsia"/>
        </w:rPr>
        <w:t>management access</w:t>
      </w:r>
    </w:p>
    <w:p w14:paraId="05066E58" w14:textId="77777777" w:rsidR="003B6945" w:rsidRDefault="003B6945">
      <w:pPr>
        <w:pStyle w:val="a4"/>
      </w:pPr>
      <w:r>
        <w:rPr>
          <w:rFonts w:hint="eastAsia"/>
        </w:rPr>
        <w:t>加入端口隔离</w:t>
      </w:r>
    </w:p>
  </w:comment>
  <w:comment w:id="401" w:author="Lizhu" w:date="2022-06-21T14:03:00Z" w:initials="">
    <w:p w14:paraId="79605CAB" w14:textId="77777777" w:rsidR="003B6945" w:rsidRDefault="003B6945">
      <w:pPr>
        <w:pStyle w:val="a4"/>
      </w:pPr>
      <w:r>
        <w:rPr>
          <w:rFonts w:hint="eastAsia"/>
        </w:rPr>
        <w:t>这个我看到的是重启设备后会丢失：</w:t>
      </w:r>
    </w:p>
    <w:p w14:paraId="1CDA143F" w14:textId="77777777" w:rsidR="003B6945" w:rsidRDefault="003B6945">
      <w:pPr>
        <w:pStyle w:val="20"/>
        <w:keepNext w:val="0"/>
        <w:keepLines w:val="0"/>
        <w:widowControl/>
        <w:shd w:val="clear" w:color="auto" w:fill="FFFFFF"/>
        <w:spacing w:line="23" w:lineRule="atLeast"/>
        <w:ind w:left="0" w:firstLine="0"/>
        <w:rPr>
          <w:rFonts w:ascii="微软雅黑" w:eastAsia="微软雅黑" w:hAnsi="微软雅黑" w:cs="微软雅黑"/>
          <w:color w:val="121212"/>
          <w:sz w:val="25"/>
          <w:szCs w:val="25"/>
        </w:rPr>
      </w:pPr>
      <w:r>
        <w:rPr>
          <w:rFonts w:ascii="微软雅黑" w:eastAsia="微软雅黑" w:hAnsi="微软雅黑" w:cs="微软雅黑" w:hint="eastAsia"/>
          <w:color w:val="121212"/>
          <w:sz w:val="25"/>
          <w:szCs w:val="25"/>
          <w:shd w:val="clear" w:color="auto" w:fill="FFFFFF"/>
        </w:rPr>
        <w:t>4.安全动态MAC地址</w:t>
      </w:r>
    </w:p>
    <w:p w14:paraId="6F4032D3" w14:textId="77777777" w:rsidR="003B6945" w:rsidRDefault="003B6945">
      <w:pPr>
        <w:pStyle w:val="a9"/>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使能端口安全而未使能Sticky MAC功能时转换的MAC地址。</w:t>
      </w:r>
    </w:p>
    <w:p w14:paraId="498355DF" w14:textId="77777777" w:rsidR="003B6945" w:rsidRDefault="003B6945">
      <w:pPr>
        <w:pStyle w:val="a9"/>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设备重启后表项会丢失，需要重新学习。</w:t>
      </w:r>
    </w:p>
    <w:p w14:paraId="1C6A4683" w14:textId="77777777" w:rsidR="003B6945" w:rsidRDefault="003B6945">
      <w:pPr>
        <w:pStyle w:val="a9"/>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缺省情况下不会被老化，只有在配置安全MAC的老化时间后才可以被老化。</w:t>
      </w:r>
    </w:p>
    <w:p w14:paraId="51E875EE" w14:textId="77777777" w:rsidR="003B6945" w:rsidRDefault="003B6945">
      <w:pPr>
        <w:pStyle w:val="20"/>
        <w:keepNext w:val="0"/>
        <w:keepLines w:val="0"/>
        <w:widowControl/>
        <w:shd w:val="clear" w:color="auto" w:fill="FFFFFF"/>
        <w:spacing w:line="23" w:lineRule="atLeast"/>
        <w:ind w:left="0" w:firstLine="0"/>
        <w:rPr>
          <w:rFonts w:ascii="微软雅黑" w:eastAsia="微软雅黑" w:hAnsi="微软雅黑" w:cs="微软雅黑"/>
          <w:color w:val="121212"/>
          <w:sz w:val="25"/>
          <w:szCs w:val="25"/>
        </w:rPr>
      </w:pPr>
      <w:r>
        <w:rPr>
          <w:rFonts w:ascii="微软雅黑" w:eastAsia="微软雅黑" w:hAnsi="微软雅黑" w:cs="微软雅黑" w:hint="eastAsia"/>
          <w:color w:val="121212"/>
          <w:sz w:val="25"/>
          <w:szCs w:val="25"/>
          <w:shd w:val="clear" w:color="auto" w:fill="FFFFFF"/>
        </w:rPr>
        <w:t>5.Sticky MAC地址</w:t>
      </w:r>
    </w:p>
    <w:p w14:paraId="4E1A55D9" w14:textId="77777777" w:rsidR="003B6945" w:rsidRDefault="003B6945">
      <w:pPr>
        <w:pStyle w:val="a9"/>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使能端口安全后又同时使能Sticky MAC功能后转换到的MAC地址。</w:t>
      </w:r>
    </w:p>
    <w:p w14:paraId="35343610" w14:textId="77777777" w:rsidR="003B6945" w:rsidRDefault="003B6945">
      <w:pPr>
        <w:pStyle w:val="a9"/>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不会被老化，手动保存配置后重启设备不会丢失。</w:t>
      </w:r>
    </w:p>
    <w:p w14:paraId="05EE5723" w14:textId="77777777" w:rsidR="003B6945" w:rsidRDefault="003B6945">
      <w:pPr>
        <w:pStyle w:val="a4"/>
      </w:pPr>
    </w:p>
  </w:comment>
  <w:comment w:id="405" w:author="Lizhu" w:date="2022-06-21T11:30:00Z" w:initials="">
    <w:p w14:paraId="542923B2" w14:textId="77777777" w:rsidR="003B6945" w:rsidRDefault="003B6945">
      <w:pPr>
        <w:pStyle w:val="a4"/>
      </w:pPr>
      <w:r>
        <w:rPr>
          <w:rFonts w:hint="eastAsia"/>
        </w:rPr>
        <w:t>可以考虑把</w:t>
      </w:r>
      <w:r>
        <w:rPr>
          <w:rFonts w:hint="eastAsia"/>
        </w:rPr>
        <w:t>management acl</w:t>
      </w:r>
      <w:r>
        <w:rPr>
          <w:rFonts w:hint="eastAsia"/>
        </w:rPr>
        <w:t>与其合并。</w:t>
      </w:r>
    </w:p>
  </w:comment>
  <w:comment w:id="406" w:author="Fang Freya" w:date="2022-06-21T16:24:00Z" w:initials="">
    <w:p w14:paraId="0DE34CEB" w14:textId="77777777" w:rsidR="003B6945" w:rsidRDefault="003B6945">
      <w:pPr>
        <w:pStyle w:val="a4"/>
      </w:pPr>
      <w:r>
        <w:t>M</w:t>
      </w:r>
      <w:r>
        <w:rPr>
          <w:rFonts w:hint="eastAsia"/>
        </w:rPr>
        <w:t>anagement</w:t>
      </w:r>
      <w:r>
        <w:t xml:space="preserve"> </w:t>
      </w:r>
      <w:r>
        <w:rPr>
          <w:rFonts w:hint="eastAsia"/>
        </w:rPr>
        <w:t>ACL</w:t>
      </w:r>
      <w:r>
        <w:rPr>
          <w:rFonts w:hint="eastAsia"/>
        </w:rPr>
        <w:t>不做</w:t>
      </w:r>
    </w:p>
  </w:comment>
  <w:comment w:id="407" w:author="Microsoft 帐户" w:date="2023-06-21T10:33:00Z" w:initials="M帐">
    <w:p w14:paraId="56071B22" w14:textId="77777777" w:rsidR="003B6945" w:rsidRDefault="003B6945" w:rsidP="00783AA4">
      <w:pPr>
        <w:pStyle w:val="a4"/>
      </w:pPr>
      <w:r>
        <w:rPr>
          <w:rStyle w:val="af0"/>
        </w:rPr>
        <w:annotationRef/>
      </w:r>
      <w:r>
        <w:rPr>
          <w:rFonts w:hint="eastAsia"/>
        </w:rPr>
        <w:t>838</w:t>
      </w:r>
      <w:r>
        <w:t>X</w:t>
      </w:r>
      <w:r>
        <w:rPr>
          <w:rFonts w:hint="eastAsia"/>
        </w:rPr>
        <w:t>平台</w:t>
      </w:r>
      <w:r>
        <w:t>按</w:t>
      </w:r>
      <w:r>
        <w:rPr>
          <w:rFonts w:hint="eastAsia"/>
        </w:rPr>
        <w:t>现有</w:t>
      </w:r>
      <w:r>
        <w:t>配置走</w:t>
      </w:r>
    </w:p>
    <w:p w14:paraId="69A8CB01" w14:textId="77777777" w:rsidR="003B6945" w:rsidRDefault="003B6945" w:rsidP="00783AA4">
      <w:pPr>
        <w:pStyle w:val="a4"/>
      </w:pPr>
      <w:r>
        <w:rPr>
          <w:rFonts w:hint="eastAsia"/>
        </w:rPr>
        <w:t>93</w:t>
      </w:r>
      <w:r>
        <w:t>XX</w:t>
      </w:r>
      <w:r>
        <w:t>平台只需设置统计单位，统计功能默认开启，无需配置统计</w:t>
      </w:r>
      <w:r>
        <w:t>ID</w:t>
      </w:r>
    </w:p>
  </w:comment>
  <w:comment w:id="411" w:author="Microsoft 帐户" w:date="2023-06-21T10:33:00Z" w:initials="M帐">
    <w:p w14:paraId="780795DF" w14:textId="77777777" w:rsidR="003B6945" w:rsidRDefault="003B6945" w:rsidP="006E36D2">
      <w:pPr>
        <w:pStyle w:val="a4"/>
      </w:pPr>
      <w:r>
        <w:rPr>
          <w:rStyle w:val="af0"/>
        </w:rPr>
        <w:annotationRef/>
      </w:r>
      <w:r>
        <w:rPr>
          <w:rFonts w:hint="eastAsia"/>
        </w:rPr>
        <w:t>838</w:t>
      </w:r>
      <w:r>
        <w:t>X</w:t>
      </w:r>
      <w:r>
        <w:rPr>
          <w:rFonts w:hint="eastAsia"/>
        </w:rPr>
        <w:t>平台</w:t>
      </w:r>
      <w:r>
        <w:t>按</w:t>
      </w:r>
      <w:r>
        <w:rPr>
          <w:rFonts w:hint="eastAsia"/>
        </w:rPr>
        <w:t>现有</w:t>
      </w:r>
      <w:r>
        <w:t>配置走</w:t>
      </w:r>
    </w:p>
    <w:p w14:paraId="560D94FB" w14:textId="77777777" w:rsidR="003B6945" w:rsidRDefault="003B6945" w:rsidP="006E36D2">
      <w:pPr>
        <w:pStyle w:val="a4"/>
      </w:pPr>
      <w:r>
        <w:rPr>
          <w:rFonts w:hint="eastAsia"/>
        </w:rPr>
        <w:t>93</w:t>
      </w:r>
      <w:r>
        <w:t>XX</w:t>
      </w:r>
      <w:r>
        <w:t>平台只需设置统计单位，统计功能默认开启，无需配置统计</w:t>
      </w:r>
      <w:r>
        <w:t>ID</w:t>
      </w:r>
    </w:p>
  </w:comment>
  <w:comment w:id="415" w:author="Microsoft 帐户" w:date="2023-06-21T10:33:00Z" w:initials="M帐">
    <w:p w14:paraId="593912A2" w14:textId="77777777" w:rsidR="003B6945" w:rsidRDefault="003B6945" w:rsidP="006E36D2">
      <w:pPr>
        <w:pStyle w:val="a4"/>
      </w:pPr>
      <w:r>
        <w:rPr>
          <w:rStyle w:val="af0"/>
        </w:rPr>
        <w:annotationRef/>
      </w:r>
      <w:r>
        <w:rPr>
          <w:rFonts w:hint="eastAsia"/>
        </w:rPr>
        <w:t>838</w:t>
      </w:r>
      <w:r>
        <w:t>X</w:t>
      </w:r>
      <w:r>
        <w:rPr>
          <w:rFonts w:hint="eastAsia"/>
        </w:rPr>
        <w:t>平台</w:t>
      </w:r>
      <w:r>
        <w:t>按</w:t>
      </w:r>
      <w:r>
        <w:rPr>
          <w:rFonts w:hint="eastAsia"/>
        </w:rPr>
        <w:t>现有</w:t>
      </w:r>
      <w:r>
        <w:t>配置走</w:t>
      </w:r>
    </w:p>
    <w:p w14:paraId="7D8CABBC" w14:textId="77777777" w:rsidR="003B6945" w:rsidRDefault="003B6945" w:rsidP="006E36D2">
      <w:pPr>
        <w:pStyle w:val="a4"/>
      </w:pPr>
      <w:r>
        <w:rPr>
          <w:rFonts w:hint="eastAsia"/>
        </w:rPr>
        <w:t>93</w:t>
      </w:r>
      <w:r>
        <w:t>XX</w:t>
      </w:r>
      <w:r>
        <w:t>平台只需设置统计单位，统计功能默认开启，无需配置统计</w:t>
      </w:r>
      <w:r>
        <w:t>ID</w:t>
      </w:r>
    </w:p>
  </w:comment>
  <w:comment w:id="419" w:author="Microsoft 帐户" w:date="2023-06-21T10:33:00Z" w:initials="M帐">
    <w:p w14:paraId="052D05C7" w14:textId="77777777" w:rsidR="003B6945" w:rsidRDefault="003B6945" w:rsidP="006A0DCA">
      <w:pPr>
        <w:pStyle w:val="a4"/>
      </w:pPr>
      <w:r>
        <w:rPr>
          <w:rStyle w:val="af0"/>
        </w:rPr>
        <w:annotationRef/>
      </w:r>
      <w:r>
        <w:rPr>
          <w:rFonts w:hint="eastAsia"/>
        </w:rPr>
        <w:t>838</w:t>
      </w:r>
      <w:r>
        <w:t>X</w:t>
      </w:r>
      <w:r>
        <w:rPr>
          <w:rFonts w:hint="eastAsia"/>
        </w:rPr>
        <w:t>平台</w:t>
      </w:r>
      <w:r>
        <w:t>按</w:t>
      </w:r>
      <w:r>
        <w:rPr>
          <w:rFonts w:hint="eastAsia"/>
        </w:rPr>
        <w:t>现有</w:t>
      </w:r>
      <w:r>
        <w:t>配置走</w:t>
      </w:r>
    </w:p>
    <w:p w14:paraId="2B4362D5" w14:textId="77777777" w:rsidR="003B6945" w:rsidRDefault="003B6945" w:rsidP="006A0DCA">
      <w:pPr>
        <w:pStyle w:val="a4"/>
      </w:pPr>
      <w:r>
        <w:rPr>
          <w:rFonts w:hint="eastAsia"/>
        </w:rPr>
        <w:t>93</w:t>
      </w:r>
      <w:r>
        <w:t>XX</w:t>
      </w:r>
      <w:r>
        <w:t>平台只需设置统计单位，统计功能默认开启，无需配置统计</w:t>
      </w:r>
      <w:r>
        <w:t>ID</w:t>
      </w:r>
    </w:p>
  </w:comment>
  <w:comment w:id="420" w:author="Microsoft 帐户" w:date="2023-06-21T10:33:00Z" w:initials="M帐">
    <w:p w14:paraId="73FB1345" w14:textId="77777777" w:rsidR="003B6945" w:rsidRDefault="003B6945" w:rsidP="004209F9">
      <w:pPr>
        <w:pStyle w:val="a4"/>
      </w:pPr>
      <w:r>
        <w:rPr>
          <w:rStyle w:val="af0"/>
        </w:rPr>
        <w:annotationRef/>
      </w:r>
      <w:r>
        <w:rPr>
          <w:rFonts w:hint="eastAsia"/>
        </w:rPr>
        <w:t>838</w:t>
      </w:r>
      <w:r>
        <w:t>X</w:t>
      </w:r>
      <w:r>
        <w:rPr>
          <w:rFonts w:hint="eastAsia"/>
        </w:rPr>
        <w:t>平台</w:t>
      </w:r>
      <w:r>
        <w:t>按</w:t>
      </w:r>
      <w:r>
        <w:rPr>
          <w:rFonts w:hint="eastAsia"/>
        </w:rPr>
        <w:t>现有</w:t>
      </w:r>
      <w:r>
        <w:t>配置走</w:t>
      </w:r>
    </w:p>
    <w:p w14:paraId="021F2120" w14:textId="77777777" w:rsidR="003B6945" w:rsidRDefault="003B6945" w:rsidP="004209F9">
      <w:pPr>
        <w:pStyle w:val="a4"/>
      </w:pPr>
      <w:r>
        <w:rPr>
          <w:rFonts w:hint="eastAsia"/>
        </w:rPr>
        <w:t>93</w:t>
      </w:r>
      <w:r>
        <w:t>XX</w:t>
      </w:r>
      <w:r>
        <w:t>平台只需设置统计单位，统计功能默认开启，无需配置统计</w:t>
      </w:r>
      <w:r>
        <w:t>ID</w:t>
      </w:r>
    </w:p>
  </w:comment>
  <w:comment w:id="454" w:author="Microsoft 帐户" w:date="2023-02-24T16:19:00Z" w:initials="">
    <w:p w14:paraId="030A0DE5" w14:textId="77777777" w:rsidR="003B6945" w:rsidRDefault="003B6945">
      <w:pPr>
        <w:pStyle w:val="a4"/>
      </w:pPr>
      <w:r>
        <w:rPr>
          <w:rFonts w:hint="eastAsia"/>
        </w:rPr>
        <w:t>需求来源：</w:t>
      </w:r>
    </w:p>
    <w:p w14:paraId="2D3E28E0" w14:textId="77777777" w:rsidR="003B6945" w:rsidRDefault="003B6945">
      <w:pPr>
        <w:pStyle w:val="a4"/>
      </w:pPr>
      <w:hyperlink r:id="rId2" w:history="1">
        <w:r>
          <w:rPr>
            <w:rStyle w:val="af"/>
            <w:rFonts w:ascii="Helvetica" w:hAnsi="Helvetica" w:cs="Helvetica"/>
            <w:b/>
            <w:bCs/>
            <w:color w:val="6070CF"/>
            <w:sz w:val="25"/>
            <w:szCs w:val="25"/>
          </w:rPr>
          <w:t>Bug 249603</w:t>
        </w:r>
      </w:hyperlink>
      <w:r>
        <w:rPr>
          <w:rFonts w:ascii="Helvetica" w:hAnsi="Helvetica" w:cs="Helvetica"/>
          <w:b/>
          <w:bCs/>
          <w:color w:val="000000"/>
          <w:sz w:val="25"/>
          <w:szCs w:val="25"/>
          <w:shd w:val="clear" w:color="auto" w:fill="D0D0D0"/>
        </w:rPr>
        <w:t> </w:t>
      </w:r>
      <w:r>
        <w:rPr>
          <w:rFonts w:ascii="Helvetica" w:hAnsi="Helvetica" w:cs="Helvetica"/>
          <w:b/>
          <w:bCs/>
          <w:color w:val="000000"/>
          <w:sz w:val="25"/>
          <w:szCs w:val="25"/>
        </w:rPr>
        <w:t>- EMEA [GWN780x] [Bezeq ITSP] [Feature request]: add support for ping size</w:t>
      </w:r>
    </w:p>
  </w:comment>
  <w:comment w:id="470" w:author="Microsoft 帐户" w:date="2023-10-09T10:38:00Z" w:initials="M帐">
    <w:p w14:paraId="624E48B0" w14:textId="32ABE1D1" w:rsidR="003B6945" w:rsidRDefault="003B6945">
      <w:pPr>
        <w:pStyle w:val="a4"/>
      </w:pPr>
      <w:r>
        <w:rPr>
          <w:rStyle w:val="af0"/>
        </w:rPr>
        <w:annotationRef/>
      </w:r>
      <w:r>
        <w:t>1009c</w:t>
      </w:r>
      <w:r>
        <w:rPr>
          <w:rFonts w:hint="eastAsia"/>
        </w:rPr>
        <w:t>haowang</w:t>
      </w:r>
      <w:r>
        <w:t>：</w:t>
      </w:r>
      <w:r>
        <w:rPr>
          <w:rFonts w:hint="eastAsia"/>
        </w:rPr>
        <w:t>当前</w:t>
      </w:r>
      <w:r>
        <w:t>只支持</w:t>
      </w:r>
      <w:r>
        <w:rPr>
          <w:rFonts w:hint="eastAsia"/>
        </w:rPr>
        <w:t>最简单数据</w:t>
      </w:r>
      <w:r>
        <w:t>，报文长度固定</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B5F2D45" w15:done="0"/>
  <w15:commentEx w15:paraId="6D0B5685" w15:paraIdParent="3B5F2D45" w15:done="0"/>
  <w15:commentEx w15:paraId="651414C4" w15:done="0"/>
  <w15:commentEx w15:paraId="20FD1A2B" w15:done="0"/>
  <w15:commentEx w15:paraId="71322BD7" w15:done="0"/>
  <w15:commentEx w15:paraId="717E333D" w15:done="0"/>
  <w15:commentEx w15:paraId="4BB6AC8C" w15:done="0"/>
  <w15:commentEx w15:paraId="553817F8" w15:done="0"/>
  <w15:commentEx w15:paraId="156DC64F" w15:done="0"/>
  <w15:commentEx w15:paraId="05066E58" w15:done="0"/>
  <w15:commentEx w15:paraId="05EE5723" w15:done="0"/>
  <w15:commentEx w15:paraId="542923B2" w15:done="0"/>
  <w15:commentEx w15:paraId="0DE34CEB" w15:paraIdParent="542923B2" w15:done="0"/>
  <w15:commentEx w15:paraId="69A8CB01" w15:done="0"/>
  <w15:commentEx w15:paraId="560D94FB" w15:done="0"/>
  <w15:commentEx w15:paraId="7D8CABBC" w15:done="0"/>
  <w15:commentEx w15:paraId="2B4362D5" w15:done="0"/>
  <w15:commentEx w15:paraId="021F2120" w15:done="0"/>
  <w15:commentEx w15:paraId="2D3E28E0" w15:done="0"/>
  <w15:commentEx w15:paraId="624E48B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080691" w14:textId="77777777" w:rsidR="00977A3D" w:rsidRDefault="00977A3D">
      <w:r>
        <w:separator/>
      </w:r>
    </w:p>
  </w:endnote>
  <w:endnote w:type="continuationSeparator" w:id="0">
    <w:p w14:paraId="7AFB9847" w14:textId="77777777" w:rsidR="00977A3D" w:rsidRDefault="00977A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53D62" w14:textId="77777777" w:rsidR="003B6945" w:rsidRDefault="003B6945">
    <w:pPr>
      <w:pStyle w:val="a6"/>
      <w:tabs>
        <w:tab w:val="center" w:pos="4320"/>
        <w:tab w:val="right" w:pos="8640"/>
      </w:tabs>
      <w:jc w:val="right"/>
      <w:rPr>
        <w:rStyle w:val="ad"/>
        <w:rFonts w:ascii="Arial" w:hAnsi="Arial" w:cs="Arial"/>
        <w:sz w:val="16"/>
      </w:rPr>
    </w:pPr>
    <w:r>
      <w:rPr>
        <w:rStyle w:val="ad"/>
        <w:rFonts w:ascii="Arial" w:hAnsi="Arial" w:cs="Arial"/>
        <w:sz w:val="16"/>
      </w:rPr>
      <w:t xml:space="preserve">Page </w:t>
    </w:r>
    <w:r>
      <w:rPr>
        <w:rStyle w:val="ad"/>
        <w:rFonts w:ascii="Arial" w:hAnsi="Arial" w:cs="Arial"/>
        <w:sz w:val="16"/>
      </w:rPr>
      <w:fldChar w:fldCharType="begin"/>
    </w:r>
    <w:r>
      <w:rPr>
        <w:rStyle w:val="ad"/>
        <w:rFonts w:ascii="Arial" w:hAnsi="Arial" w:cs="Arial"/>
        <w:sz w:val="16"/>
      </w:rPr>
      <w:instrText xml:space="preserve"> PAGE </w:instrText>
    </w:r>
    <w:r>
      <w:rPr>
        <w:rStyle w:val="ad"/>
        <w:rFonts w:ascii="Arial" w:hAnsi="Arial" w:cs="Arial"/>
        <w:sz w:val="16"/>
      </w:rPr>
      <w:fldChar w:fldCharType="separate"/>
    </w:r>
    <w:r w:rsidR="00C63842">
      <w:rPr>
        <w:rStyle w:val="ad"/>
        <w:rFonts w:ascii="Arial" w:hAnsi="Arial" w:cs="Arial"/>
        <w:noProof/>
        <w:sz w:val="16"/>
      </w:rPr>
      <w:t>12</w:t>
    </w:r>
    <w:r>
      <w:rPr>
        <w:rStyle w:val="ad"/>
        <w:rFonts w:ascii="Arial" w:hAnsi="Arial" w:cs="Arial"/>
        <w:sz w:val="16"/>
      </w:rPr>
      <w:fldChar w:fldCharType="end"/>
    </w:r>
    <w:r>
      <w:rPr>
        <w:rStyle w:val="ad"/>
        <w:rFonts w:ascii="Arial" w:hAnsi="Arial" w:cs="Arial"/>
        <w:sz w:val="16"/>
      </w:rPr>
      <w:t xml:space="preserve"> of </w:t>
    </w:r>
    <w:r>
      <w:rPr>
        <w:rStyle w:val="ad"/>
        <w:rFonts w:ascii="Arial" w:hAnsi="Arial" w:cs="Arial"/>
        <w:sz w:val="16"/>
      </w:rPr>
      <w:fldChar w:fldCharType="begin"/>
    </w:r>
    <w:r>
      <w:rPr>
        <w:rStyle w:val="ad"/>
        <w:rFonts w:ascii="Arial" w:hAnsi="Arial" w:cs="Arial"/>
        <w:sz w:val="16"/>
      </w:rPr>
      <w:instrText xml:space="preserve"> NUMPAGES </w:instrText>
    </w:r>
    <w:r>
      <w:rPr>
        <w:rStyle w:val="ad"/>
        <w:rFonts w:ascii="Arial" w:hAnsi="Arial" w:cs="Arial"/>
        <w:sz w:val="16"/>
      </w:rPr>
      <w:fldChar w:fldCharType="separate"/>
    </w:r>
    <w:r w:rsidR="00C63842">
      <w:rPr>
        <w:rStyle w:val="ad"/>
        <w:rFonts w:ascii="Arial" w:hAnsi="Arial" w:cs="Arial"/>
        <w:noProof/>
        <w:sz w:val="16"/>
      </w:rPr>
      <w:t>507</w:t>
    </w:r>
    <w:r>
      <w:rPr>
        <w:rStyle w:val="ad"/>
        <w:rFonts w:ascii="Arial" w:hAnsi="Arial" w:cs="Arial"/>
        <w:sz w:val="16"/>
      </w:rPr>
      <w:fldChar w:fldCharType="end"/>
    </w:r>
  </w:p>
  <w:p w14:paraId="1610BFDB" w14:textId="77777777" w:rsidR="003B6945" w:rsidRDefault="003B6945">
    <w:pPr>
      <w:pStyle w:val="a6"/>
      <w:tabs>
        <w:tab w:val="center" w:pos="4320"/>
        <w:tab w:val="right" w:pos="8640"/>
      </w:tabs>
      <w:jc w:val="center"/>
      <w:rPr>
        <w:rStyle w:val="ad"/>
        <w:rFonts w:ascii="Arial" w:hAnsi="Arial" w:cs="Arial"/>
        <w:sz w:val="16"/>
      </w:rPr>
    </w:pPr>
    <w:r>
      <w:rPr>
        <w:rStyle w:val="ad"/>
        <w:rFonts w:ascii="Arial" w:hAnsi="Arial" w:cs="Arial"/>
        <w:sz w:val="16"/>
      </w:rPr>
      <w:t>PROPRIETARY &amp; CONFIDENTIAL</w:t>
    </w:r>
  </w:p>
  <w:p w14:paraId="1B9CF393" w14:textId="77777777" w:rsidR="003B6945" w:rsidRDefault="003B6945">
    <w:pPr>
      <w:pStyle w:val="a6"/>
      <w:tabs>
        <w:tab w:val="center" w:pos="4320"/>
        <w:tab w:val="right" w:pos="8640"/>
      </w:tabs>
      <w:jc w:val="center"/>
      <w:rPr>
        <w:rFonts w:ascii="Arial" w:hAnsi="Arial" w:cs="Arial"/>
        <w:sz w:val="16"/>
      </w:rPr>
    </w:pPr>
    <w:r>
      <w:rPr>
        <w:rStyle w:val="ad"/>
        <w:rFonts w:ascii="Arial" w:hAnsi="Arial" w:cs="Arial"/>
        <w:sz w:val="16"/>
      </w:rPr>
      <w:sym w:font="Symbol" w:char="F0D3"/>
    </w:r>
    <w:r>
      <w:rPr>
        <w:rStyle w:val="ad"/>
        <w:rFonts w:ascii="Arial" w:hAnsi="Arial" w:cs="Arial"/>
        <w:sz w:val="16"/>
      </w:rPr>
      <w:t xml:space="preserve"> 2023</w:t>
    </w:r>
    <w:r>
      <w:rPr>
        <w:rStyle w:val="ad"/>
        <w:rFonts w:ascii="Arial" w:hAnsi="Arial" w:cs="Arial" w:hint="eastAsia"/>
        <w:sz w:val="16"/>
      </w:rPr>
      <w:t xml:space="preserve"> </w:t>
    </w:r>
    <w:r>
      <w:rPr>
        <w:rStyle w:val="ad"/>
        <w:rFonts w:ascii="Arial" w:hAnsi="Arial" w:cs="Arial"/>
        <w:sz w:val="16"/>
      </w:rPr>
      <w:t>Grandstream Networks, Inc.</w:t>
    </w:r>
  </w:p>
  <w:p w14:paraId="6F391F06" w14:textId="77777777" w:rsidR="003B6945" w:rsidRDefault="003B6945">
    <w:pPr>
      <w:pStyle w:val="a6"/>
    </w:pPr>
  </w:p>
  <w:p w14:paraId="7D681419" w14:textId="77777777" w:rsidR="003B6945" w:rsidRDefault="003B694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F8E69F" w14:textId="77777777" w:rsidR="00977A3D" w:rsidRDefault="00977A3D">
      <w:r>
        <w:separator/>
      </w:r>
    </w:p>
  </w:footnote>
  <w:footnote w:type="continuationSeparator" w:id="0">
    <w:p w14:paraId="45C4729F" w14:textId="77777777" w:rsidR="00977A3D" w:rsidRDefault="00977A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C38985" w14:textId="77777777" w:rsidR="003B6945" w:rsidRDefault="003B6945">
    <w:pPr>
      <w:pStyle w:val="a7"/>
      <w:tabs>
        <w:tab w:val="right" w:pos="9360"/>
      </w:tabs>
      <w:jc w:val="left"/>
      <w:rPr>
        <w:sz w:val="16"/>
      </w:rPr>
    </w:pPr>
    <w:r>
      <w:rPr>
        <w:rFonts w:ascii="Arial" w:hAnsi="Arial"/>
        <w:sz w:val="16"/>
        <w:szCs w:val="16"/>
      </w:rPr>
      <w:t xml:space="preserve">Grandstream Confidential </w:t>
    </w:r>
    <w:r>
      <w:tab/>
    </w:r>
    <w:r>
      <w:rPr>
        <w:rFonts w:ascii="Arial" w:hAnsi="Arial" w:cs="Arial"/>
        <w:sz w:val="16"/>
        <w:szCs w:val="16"/>
      </w:rPr>
      <w:t xml:space="preserve"> </w:t>
    </w:r>
  </w:p>
  <w:p w14:paraId="517FB1B9" w14:textId="77777777" w:rsidR="003B6945" w:rsidRDefault="003B6945">
    <w:pPr>
      <w:pStyle w:val="a7"/>
      <w:jc w:val="left"/>
    </w:pPr>
    <w:r>
      <w:rPr>
        <w:rFonts w:hint="eastAsia"/>
      </w:rPr>
      <w:t xml:space="preserve">  </w:t>
    </w:r>
    <w:r>
      <w:t xml:space="preserve">                                    </w:t>
    </w:r>
  </w:p>
  <w:p w14:paraId="2AD1D5B5" w14:textId="77777777" w:rsidR="003B6945" w:rsidRDefault="003B694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FFFFFF83"/>
    <w:lvl w:ilvl="0">
      <w:start w:val="1"/>
      <w:numFmt w:val="bullet"/>
      <w:pStyle w:val="2"/>
      <w:lvlText w:val=""/>
      <w:lvlJc w:val="left"/>
      <w:pPr>
        <w:tabs>
          <w:tab w:val="left" w:pos="720"/>
        </w:tabs>
        <w:ind w:left="720" w:hanging="360"/>
      </w:pPr>
      <w:rPr>
        <w:rFonts w:ascii="Symbol" w:hAnsi="Symbol" w:hint="default"/>
      </w:rPr>
    </w:lvl>
  </w:abstractNum>
  <w:abstractNum w:abstractNumId="1">
    <w:nsid w:val="FFFFFF89"/>
    <w:multiLevelType w:val="singleLevel"/>
    <w:tmpl w:val="FFFFFF89"/>
    <w:lvl w:ilvl="0">
      <w:start w:val="1"/>
      <w:numFmt w:val="bullet"/>
      <w:pStyle w:val="a"/>
      <w:lvlText w:val=""/>
      <w:lvlJc w:val="left"/>
      <w:pPr>
        <w:tabs>
          <w:tab w:val="left" w:pos="360"/>
        </w:tabs>
        <w:ind w:left="360" w:hanging="360"/>
      </w:pPr>
      <w:rPr>
        <w:rFonts w:ascii="Symbol" w:hAnsi="Symbol" w:hint="default"/>
      </w:rPr>
    </w:lvl>
  </w:abstractNum>
  <w:abstractNum w:abstractNumId="2">
    <w:nsid w:val="00403E6C"/>
    <w:multiLevelType w:val="multilevel"/>
    <w:tmpl w:val="00403E6C"/>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3">
    <w:nsid w:val="0042143D"/>
    <w:multiLevelType w:val="hybridMultilevel"/>
    <w:tmpl w:val="B0FEB54C"/>
    <w:lvl w:ilvl="0" w:tplc="4150EF2A">
      <w:start w:val="2023"/>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0753454"/>
    <w:multiLevelType w:val="multilevel"/>
    <w:tmpl w:val="00753454"/>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5">
    <w:nsid w:val="00AC00B6"/>
    <w:multiLevelType w:val="hybridMultilevel"/>
    <w:tmpl w:val="A9AE03BA"/>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6">
    <w:nsid w:val="00B254F8"/>
    <w:multiLevelType w:val="multilevel"/>
    <w:tmpl w:val="00B254F8"/>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011530BA"/>
    <w:multiLevelType w:val="multilevel"/>
    <w:tmpl w:val="011530BA"/>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8">
    <w:nsid w:val="01AD6841"/>
    <w:multiLevelType w:val="multilevel"/>
    <w:tmpl w:val="01AD6841"/>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9">
    <w:nsid w:val="022C092A"/>
    <w:multiLevelType w:val="multilevel"/>
    <w:tmpl w:val="022C092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nsid w:val="023146EA"/>
    <w:multiLevelType w:val="multilevel"/>
    <w:tmpl w:val="023146EA"/>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1">
    <w:nsid w:val="02400ABC"/>
    <w:multiLevelType w:val="multilevel"/>
    <w:tmpl w:val="02400ABC"/>
    <w:lvl w:ilvl="0">
      <w:start w:val="1"/>
      <w:numFmt w:val="bullet"/>
      <w:lvlText w:val=""/>
      <w:lvlJc w:val="left"/>
      <w:pPr>
        <w:ind w:left="1259" w:hanging="420"/>
      </w:pPr>
      <w:rPr>
        <w:rFonts w:ascii="Wingdings" w:hAnsi="Wingdings" w:hint="default"/>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12">
    <w:nsid w:val="025C3C1A"/>
    <w:multiLevelType w:val="multilevel"/>
    <w:tmpl w:val="025C3C1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nsid w:val="028C53B1"/>
    <w:multiLevelType w:val="multilevel"/>
    <w:tmpl w:val="028C53B1"/>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4">
    <w:nsid w:val="03131D19"/>
    <w:multiLevelType w:val="multilevel"/>
    <w:tmpl w:val="03131D19"/>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15">
    <w:nsid w:val="032A0367"/>
    <w:multiLevelType w:val="multilevel"/>
    <w:tmpl w:val="032A0367"/>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6">
    <w:nsid w:val="03341D27"/>
    <w:multiLevelType w:val="hybridMultilevel"/>
    <w:tmpl w:val="FC9A3C94"/>
    <w:lvl w:ilvl="0" w:tplc="184809FA">
      <w:start w:val="2023"/>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03505006"/>
    <w:multiLevelType w:val="multilevel"/>
    <w:tmpl w:val="03505006"/>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nsid w:val="040155BB"/>
    <w:multiLevelType w:val="multilevel"/>
    <w:tmpl w:val="040155BB"/>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04096D55"/>
    <w:multiLevelType w:val="multilevel"/>
    <w:tmpl w:val="04096D55"/>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0">
    <w:nsid w:val="042A7B32"/>
    <w:multiLevelType w:val="multilevel"/>
    <w:tmpl w:val="042A7B32"/>
    <w:lvl w:ilvl="0">
      <w:start w:val="2023"/>
      <w:numFmt w:val="bullet"/>
      <w:lvlText w:val="-"/>
      <w:lvlJc w:val="left"/>
      <w:pPr>
        <w:ind w:left="780" w:hanging="360"/>
      </w:pPr>
      <w:rPr>
        <w:rFonts w:ascii="宋体" w:eastAsia="宋体" w:hAnsi="宋体" w:cs="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nsid w:val="042E05C8"/>
    <w:multiLevelType w:val="multilevel"/>
    <w:tmpl w:val="042E05C8"/>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2">
    <w:nsid w:val="043F0F5C"/>
    <w:multiLevelType w:val="multilevel"/>
    <w:tmpl w:val="043F0F5C"/>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3">
    <w:nsid w:val="04960DDA"/>
    <w:multiLevelType w:val="multilevel"/>
    <w:tmpl w:val="04960DD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nsid w:val="05105394"/>
    <w:multiLevelType w:val="multilevel"/>
    <w:tmpl w:val="05105394"/>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25">
    <w:nsid w:val="056A5C1B"/>
    <w:multiLevelType w:val="multilevel"/>
    <w:tmpl w:val="056A5C1B"/>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26">
    <w:nsid w:val="05901BB6"/>
    <w:multiLevelType w:val="hybridMultilevel"/>
    <w:tmpl w:val="77ACA604"/>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05C80650"/>
    <w:multiLevelType w:val="multilevel"/>
    <w:tmpl w:val="05C80650"/>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8">
    <w:nsid w:val="05C86CBA"/>
    <w:multiLevelType w:val="multilevel"/>
    <w:tmpl w:val="05C86CB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nsid w:val="06522267"/>
    <w:multiLevelType w:val="multilevel"/>
    <w:tmpl w:val="06522267"/>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nsid w:val="06B32EC6"/>
    <w:multiLevelType w:val="multilevel"/>
    <w:tmpl w:val="06B32EC6"/>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1">
    <w:nsid w:val="07056D5A"/>
    <w:multiLevelType w:val="hybridMultilevel"/>
    <w:tmpl w:val="D708E0F4"/>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2">
    <w:nsid w:val="077D655F"/>
    <w:multiLevelType w:val="multilevel"/>
    <w:tmpl w:val="077D655F"/>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33">
    <w:nsid w:val="078C2D8D"/>
    <w:multiLevelType w:val="multilevel"/>
    <w:tmpl w:val="078C2D8D"/>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4">
    <w:nsid w:val="07D47B55"/>
    <w:multiLevelType w:val="multilevel"/>
    <w:tmpl w:val="07D47B55"/>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5">
    <w:nsid w:val="08252919"/>
    <w:multiLevelType w:val="multilevel"/>
    <w:tmpl w:val="08252919"/>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6">
    <w:nsid w:val="084623DF"/>
    <w:multiLevelType w:val="multilevel"/>
    <w:tmpl w:val="084623DF"/>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nsid w:val="087112D1"/>
    <w:multiLevelType w:val="multilevel"/>
    <w:tmpl w:val="087112D1"/>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nsid w:val="08735EDC"/>
    <w:multiLevelType w:val="multilevel"/>
    <w:tmpl w:val="08735EDC"/>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nsid w:val="08C52AFF"/>
    <w:multiLevelType w:val="hybridMultilevel"/>
    <w:tmpl w:val="19E022B4"/>
    <w:lvl w:ilvl="0" w:tplc="C3EA6C02">
      <w:start w:val="2023"/>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0911079B"/>
    <w:multiLevelType w:val="multilevel"/>
    <w:tmpl w:val="0911079B"/>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nsid w:val="092F7E07"/>
    <w:multiLevelType w:val="multilevel"/>
    <w:tmpl w:val="092F7E07"/>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nsid w:val="093C6B59"/>
    <w:multiLevelType w:val="hybridMultilevel"/>
    <w:tmpl w:val="E528C82C"/>
    <w:lvl w:ilvl="0" w:tplc="8D22D894">
      <w:start w:val="1"/>
      <w:numFmt w:val="bullet"/>
      <w:lvlText w:val=""/>
      <w:lvlJc w:val="left"/>
      <w:pPr>
        <w:ind w:left="420" w:hanging="420"/>
      </w:pPr>
      <w:rPr>
        <w:rFonts w:ascii="Symbol" w:hAnsi="Symbol" w:cs="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097B5C73"/>
    <w:multiLevelType w:val="multilevel"/>
    <w:tmpl w:val="097B5C73"/>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nsid w:val="09D301B7"/>
    <w:multiLevelType w:val="multilevel"/>
    <w:tmpl w:val="09D301B7"/>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5">
    <w:nsid w:val="09F53D4D"/>
    <w:multiLevelType w:val="multilevel"/>
    <w:tmpl w:val="09F53D4D"/>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6">
    <w:nsid w:val="0A256173"/>
    <w:multiLevelType w:val="multilevel"/>
    <w:tmpl w:val="0A256173"/>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7">
    <w:nsid w:val="0A576B66"/>
    <w:multiLevelType w:val="hybridMultilevel"/>
    <w:tmpl w:val="2F2E56F2"/>
    <w:lvl w:ilvl="0" w:tplc="27C2A55C">
      <w:start w:val="2023"/>
      <w:numFmt w:val="bullet"/>
      <w:lvlText w:val="-"/>
      <w:lvlJc w:val="left"/>
      <w:pPr>
        <w:ind w:left="780" w:hanging="360"/>
      </w:pPr>
      <w:rPr>
        <w:rFonts w:ascii="Arial" w:eastAsia="宋体" w:hAnsi="Arial" w:cs="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0AAB7B64"/>
    <w:multiLevelType w:val="multilevel"/>
    <w:tmpl w:val="0AAB7B64"/>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nsid w:val="0AF046E5"/>
    <w:multiLevelType w:val="multilevel"/>
    <w:tmpl w:val="0AF046E5"/>
    <w:lvl w:ilvl="0">
      <w:start w:val="1"/>
      <w:numFmt w:val="bullet"/>
      <w:lvlText w:val="o"/>
      <w:lvlJc w:val="left"/>
      <w:pPr>
        <w:ind w:left="1259" w:hanging="420"/>
      </w:pPr>
      <w:rPr>
        <w:rFonts w:ascii="Courier New" w:hAnsi="Courier New" w:cs="Courier New" w:hint="default"/>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50">
    <w:nsid w:val="0B752E30"/>
    <w:multiLevelType w:val="multilevel"/>
    <w:tmpl w:val="0B752E30"/>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1">
    <w:nsid w:val="0C0A1994"/>
    <w:multiLevelType w:val="multilevel"/>
    <w:tmpl w:val="0C0A1994"/>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2">
    <w:nsid w:val="0C0B3325"/>
    <w:multiLevelType w:val="hybridMultilevel"/>
    <w:tmpl w:val="B4189E6E"/>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0C1D7634"/>
    <w:multiLevelType w:val="multilevel"/>
    <w:tmpl w:val="0C1D7634"/>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nsid w:val="0C500B99"/>
    <w:multiLevelType w:val="multilevel"/>
    <w:tmpl w:val="0C500B99"/>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nsid w:val="0C780260"/>
    <w:multiLevelType w:val="multilevel"/>
    <w:tmpl w:val="0C780260"/>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56">
    <w:nsid w:val="0C7E79CC"/>
    <w:multiLevelType w:val="multilevel"/>
    <w:tmpl w:val="0C7E79CC"/>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7">
    <w:nsid w:val="0CA30035"/>
    <w:multiLevelType w:val="multilevel"/>
    <w:tmpl w:val="0CA30035"/>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8">
    <w:nsid w:val="0D0A6BF1"/>
    <w:multiLevelType w:val="hybridMultilevel"/>
    <w:tmpl w:val="A2CC16B8"/>
    <w:lvl w:ilvl="0" w:tplc="BCDCC792">
      <w:start w:val="2023"/>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0D6C078B"/>
    <w:multiLevelType w:val="multilevel"/>
    <w:tmpl w:val="0D6C078B"/>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0">
    <w:nsid w:val="0D941B20"/>
    <w:multiLevelType w:val="multilevel"/>
    <w:tmpl w:val="0D941B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nsid w:val="0DC43D66"/>
    <w:multiLevelType w:val="multilevel"/>
    <w:tmpl w:val="F2DEAF10"/>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sz w:val="13"/>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62">
    <w:nsid w:val="0E2F4916"/>
    <w:multiLevelType w:val="multilevel"/>
    <w:tmpl w:val="0E2F4916"/>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63">
    <w:nsid w:val="0E383D09"/>
    <w:multiLevelType w:val="multilevel"/>
    <w:tmpl w:val="0E383D09"/>
    <w:lvl w:ilvl="0">
      <w:start w:val="2022"/>
      <w:numFmt w:val="bullet"/>
      <w:lvlText w:val="-"/>
      <w:lvlJc w:val="left"/>
      <w:pPr>
        <w:ind w:left="780" w:hanging="360"/>
      </w:pPr>
      <w:rPr>
        <w:rFonts w:ascii="宋体" w:eastAsia="宋体" w:hAnsi="宋体" w:cstheme="minorBidi"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4">
    <w:nsid w:val="0E5A49D7"/>
    <w:multiLevelType w:val="multilevel"/>
    <w:tmpl w:val="0E5A49D7"/>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65">
    <w:nsid w:val="0EA03495"/>
    <w:multiLevelType w:val="multilevel"/>
    <w:tmpl w:val="0EA03495"/>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nsid w:val="0EA177A6"/>
    <w:multiLevelType w:val="multilevel"/>
    <w:tmpl w:val="0EA177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7">
    <w:nsid w:val="0EF86F7F"/>
    <w:multiLevelType w:val="multilevel"/>
    <w:tmpl w:val="0EF86F7F"/>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68">
    <w:nsid w:val="0F0D2413"/>
    <w:multiLevelType w:val="multilevel"/>
    <w:tmpl w:val="0F0D2413"/>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69">
    <w:nsid w:val="0F2A6C79"/>
    <w:multiLevelType w:val="multilevel"/>
    <w:tmpl w:val="0F2A6C79"/>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nsid w:val="0F304E0C"/>
    <w:multiLevelType w:val="multilevel"/>
    <w:tmpl w:val="0F304E0C"/>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1">
    <w:nsid w:val="0FB41939"/>
    <w:multiLevelType w:val="multilevel"/>
    <w:tmpl w:val="0FB41939"/>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72">
    <w:nsid w:val="0FE87529"/>
    <w:multiLevelType w:val="multilevel"/>
    <w:tmpl w:val="0FE87529"/>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73">
    <w:nsid w:val="10302F6D"/>
    <w:multiLevelType w:val="multilevel"/>
    <w:tmpl w:val="10302F6D"/>
    <w:lvl w:ilvl="0">
      <w:start w:val="1"/>
      <w:numFmt w:val="bullet"/>
      <w:lvlText w:val=""/>
      <w:lvlJc w:val="left"/>
      <w:pPr>
        <w:ind w:left="1261" w:hanging="420"/>
      </w:pPr>
      <w:rPr>
        <w:rFonts w:ascii="Wingdings" w:hAnsi="Wingdings" w:hint="default"/>
        <w:sz w:val="13"/>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74">
    <w:nsid w:val="105371F1"/>
    <w:multiLevelType w:val="hybridMultilevel"/>
    <w:tmpl w:val="E978348E"/>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nsid w:val="107172F5"/>
    <w:multiLevelType w:val="multilevel"/>
    <w:tmpl w:val="107172F5"/>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76">
    <w:nsid w:val="10A0758A"/>
    <w:multiLevelType w:val="multilevel"/>
    <w:tmpl w:val="10A0758A"/>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77">
    <w:nsid w:val="10B76FDB"/>
    <w:multiLevelType w:val="multilevel"/>
    <w:tmpl w:val="10B76FDB"/>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8">
    <w:nsid w:val="10C16E5E"/>
    <w:multiLevelType w:val="multilevel"/>
    <w:tmpl w:val="10C16E5E"/>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9">
    <w:nsid w:val="110816E8"/>
    <w:multiLevelType w:val="hybridMultilevel"/>
    <w:tmpl w:val="D390D59E"/>
    <w:lvl w:ilvl="0" w:tplc="CBEA8A18">
      <w:start w:val="1"/>
      <w:numFmt w:val="bullet"/>
      <w:lvlText w:val=""/>
      <w:lvlJc w:val="left"/>
      <w:pPr>
        <w:ind w:left="1255" w:hanging="420"/>
      </w:pPr>
      <w:rPr>
        <w:rFonts w:ascii="Wingdings" w:hAnsi="Wingdings" w:hint="default"/>
        <w:sz w:val="13"/>
      </w:rPr>
    </w:lvl>
    <w:lvl w:ilvl="1" w:tplc="04090003" w:tentative="1">
      <w:start w:val="1"/>
      <w:numFmt w:val="bullet"/>
      <w:lvlText w:val=""/>
      <w:lvlJc w:val="left"/>
      <w:pPr>
        <w:ind w:left="1675" w:hanging="420"/>
      </w:pPr>
      <w:rPr>
        <w:rFonts w:ascii="Wingdings" w:hAnsi="Wingdings" w:hint="default"/>
      </w:rPr>
    </w:lvl>
    <w:lvl w:ilvl="2" w:tplc="04090005" w:tentative="1">
      <w:start w:val="1"/>
      <w:numFmt w:val="bullet"/>
      <w:lvlText w:val=""/>
      <w:lvlJc w:val="left"/>
      <w:pPr>
        <w:ind w:left="2095" w:hanging="420"/>
      </w:pPr>
      <w:rPr>
        <w:rFonts w:ascii="Wingdings" w:hAnsi="Wingdings" w:hint="default"/>
      </w:rPr>
    </w:lvl>
    <w:lvl w:ilvl="3" w:tplc="04090001" w:tentative="1">
      <w:start w:val="1"/>
      <w:numFmt w:val="bullet"/>
      <w:lvlText w:val=""/>
      <w:lvlJc w:val="left"/>
      <w:pPr>
        <w:ind w:left="2515" w:hanging="420"/>
      </w:pPr>
      <w:rPr>
        <w:rFonts w:ascii="Wingdings" w:hAnsi="Wingdings" w:hint="default"/>
      </w:rPr>
    </w:lvl>
    <w:lvl w:ilvl="4" w:tplc="04090003" w:tentative="1">
      <w:start w:val="1"/>
      <w:numFmt w:val="bullet"/>
      <w:lvlText w:val=""/>
      <w:lvlJc w:val="left"/>
      <w:pPr>
        <w:ind w:left="2935" w:hanging="420"/>
      </w:pPr>
      <w:rPr>
        <w:rFonts w:ascii="Wingdings" w:hAnsi="Wingdings" w:hint="default"/>
      </w:rPr>
    </w:lvl>
    <w:lvl w:ilvl="5" w:tplc="04090005" w:tentative="1">
      <w:start w:val="1"/>
      <w:numFmt w:val="bullet"/>
      <w:lvlText w:val=""/>
      <w:lvlJc w:val="left"/>
      <w:pPr>
        <w:ind w:left="3355" w:hanging="420"/>
      </w:pPr>
      <w:rPr>
        <w:rFonts w:ascii="Wingdings" w:hAnsi="Wingdings" w:hint="default"/>
      </w:rPr>
    </w:lvl>
    <w:lvl w:ilvl="6" w:tplc="04090001" w:tentative="1">
      <w:start w:val="1"/>
      <w:numFmt w:val="bullet"/>
      <w:lvlText w:val=""/>
      <w:lvlJc w:val="left"/>
      <w:pPr>
        <w:ind w:left="3775" w:hanging="420"/>
      </w:pPr>
      <w:rPr>
        <w:rFonts w:ascii="Wingdings" w:hAnsi="Wingdings" w:hint="default"/>
      </w:rPr>
    </w:lvl>
    <w:lvl w:ilvl="7" w:tplc="04090003" w:tentative="1">
      <w:start w:val="1"/>
      <w:numFmt w:val="bullet"/>
      <w:lvlText w:val=""/>
      <w:lvlJc w:val="left"/>
      <w:pPr>
        <w:ind w:left="4195" w:hanging="420"/>
      </w:pPr>
      <w:rPr>
        <w:rFonts w:ascii="Wingdings" w:hAnsi="Wingdings" w:hint="default"/>
      </w:rPr>
    </w:lvl>
    <w:lvl w:ilvl="8" w:tplc="04090005" w:tentative="1">
      <w:start w:val="1"/>
      <w:numFmt w:val="bullet"/>
      <w:lvlText w:val=""/>
      <w:lvlJc w:val="left"/>
      <w:pPr>
        <w:ind w:left="4615" w:hanging="420"/>
      </w:pPr>
      <w:rPr>
        <w:rFonts w:ascii="Wingdings" w:hAnsi="Wingdings" w:hint="default"/>
      </w:rPr>
    </w:lvl>
  </w:abstractNum>
  <w:abstractNum w:abstractNumId="80">
    <w:nsid w:val="114529B9"/>
    <w:multiLevelType w:val="multilevel"/>
    <w:tmpl w:val="114529B9"/>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81">
    <w:nsid w:val="11510D2C"/>
    <w:multiLevelType w:val="multilevel"/>
    <w:tmpl w:val="11510D2C"/>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82">
    <w:nsid w:val="11646536"/>
    <w:multiLevelType w:val="multilevel"/>
    <w:tmpl w:val="11646536"/>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nsid w:val="11B90F5F"/>
    <w:multiLevelType w:val="multilevel"/>
    <w:tmpl w:val="11B90F5F"/>
    <w:lvl w:ilvl="0">
      <w:start w:val="1"/>
      <w:numFmt w:val="bullet"/>
      <w:lvlText w:val="o"/>
      <w:lvlJc w:val="left"/>
      <w:pPr>
        <w:ind w:left="1260" w:hanging="420"/>
      </w:pPr>
      <w:rPr>
        <w:rFonts w:ascii="Courier New" w:hAnsi="Courier New" w:cs="Courier New"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4">
    <w:nsid w:val="11F353EC"/>
    <w:multiLevelType w:val="multilevel"/>
    <w:tmpl w:val="11F353EC"/>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nsid w:val="120464EC"/>
    <w:multiLevelType w:val="multilevel"/>
    <w:tmpl w:val="120464EC"/>
    <w:lvl w:ilvl="0">
      <w:start w:val="1"/>
      <w:numFmt w:val="bullet"/>
      <w:lvlText w:val="o"/>
      <w:lvlJc w:val="left"/>
      <w:pPr>
        <w:ind w:left="1259" w:hanging="420"/>
      </w:pPr>
      <w:rPr>
        <w:rFonts w:ascii="Courier New" w:hAnsi="Courier New" w:cs="Courier New" w:hint="default"/>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86">
    <w:nsid w:val="1211552E"/>
    <w:multiLevelType w:val="hybridMultilevel"/>
    <w:tmpl w:val="D8B065D0"/>
    <w:lvl w:ilvl="0" w:tplc="BA8C1C66">
      <w:start w:val="2023"/>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nsid w:val="12196FF9"/>
    <w:multiLevelType w:val="multilevel"/>
    <w:tmpl w:val="12196FF9"/>
    <w:lvl w:ilvl="0">
      <w:start w:val="2"/>
      <w:numFmt w:val="bullet"/>
      <w:lvlText w:val="-"/>
      <w:lvlJc w:val="left"/>
      <w:pPr>
        <w:ind w:left="780" w:hanging="360"/>
      </w:pPr>
      <w:rPr>
        <w:rFonts w:ascii="Arial" w:eastAsia="宋体" w:hAnsi="Arial" w:cs="Aria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8">
    <w:nsid w:val="123F3CA0"/>
    <w:multiLevelType w:val="multilevel"/>
    <w:tmpl w:val="123F3CA0"/>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9">
    <w:nsid w:val="12602EB6"/>
    <w:multiLevelType w:val="hybridMultilevel"/>
    <w:tmpl w:val="6F360222"/>
    <w:lvl w:ilvl="0" w:tplc="CBEA8A18">
      <w:start w:val="1"/>
      <w:numFmt w:val="bullet"/>
      <w:lvlText w:val=""/>
      <w:lvlJc w:val="left"/>
      <w:pPr>
        <w:ind w:left="1259" w:hanging="420"/>
      </w:pPr>
      <w:rPr>
        <w:rFonts w:ascii="Wingdings" w:hAnsi="Wingdings" w:hint="default"/>
        <w:sz w:val="13"/>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90">
    <w:nsid w:val="12673A69"/>
    <w:multiLevelType w:val="multilevel"/>
    <w:tmpl w:val="12673A69"/>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91">
    <w:nsid w:val="127956B3"/>
    <w:multiLevelType w:val="multilevel"/>
    <w:tmpl w:val="127956B3"/>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92">
    <w:nsid w:val="12917E4A"/>
    <w:multiLevelType w:val="multilevel"/>
    <w:tmpl w:val="12917E4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3">
    <w:nsid w:val="12AB5696"/>
    <w:multiLevelType w:val="hybridMultilevel"/>
    <w:tmpl w:val="00A63218"/>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nsid w:val="1306059A"/>
    <w:multiLevelType w:val="multilevel"/>
    <w:tmpl w:val="1306059A"/>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nsid w:val="136D7062"/>
    <w:multiLevelType w:val="multilevel"/>
    <w:tmpl w:val="136D7062"/>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96">
    <w:nsid w:val="139C6A15"/>
    <w:multiLevelType w:val="multilevel"/>
    <w:tmpl w:val="139C6A15"/>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7">
    <w:nsid w:val="13A60285"/>
    <w:multiLevelType w:val="multilevel"/>
    <w:tmpl w:val="13A60285"/>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8">
    <w:nsid w:val="13FB4988"/>
    <w:multiLevelType w:val="multilevel"/>
    <w:tmpl w:val="13FB4988"/>
    <w:lvl w:ilvl="0">
      <w:start w:val="1"/>
      <w:numFmt w:val="bullet"/>
      <w:lvlText w:val=""/>
      <w:lvlJc w:val="left"/>
      <w:pPr>
        <w:ind w:left="1261" w:hanging="420"/>
      </w:pPr>
      <w:rPr>
        <w:rFonts w:ascii="Wingdings" w:hAnsi="Wingdings" w:hint="default"/>
        <w:sz w:val="13"/>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99">
    <w:nsid w:val="14010E3A"/>
    <w:multiLevelType w:val="multilevel"/>
    <w:tmpl w:val="14010E3A"/>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0">
    <w:nsid w:val="143D2BFF"/>
    <w:multiLevelType w:val="hybridMultilevel"/>
    <w:tmpl w:val="C8D2D352"/>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nsid w:val="145A7705"/>
    <w:multiLevelType w:val="multilevel"/>
    <w:tmpl w:val="145A7705"/>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2">
    <w:nsid w:val="15813841"/>
    <w:multiLevelType w:val="multilevel"/>
    <w:tmpl w:val="15813841"/>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103">
    <w:nsid w:val="15982A9E"/>
    <w:multiLevelType w:val="multilevel"/>
    <w:tmpl w:val="15982A9E"/>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04">
    <w:nsid w:val="15B045DB"/>
    <w:multiLevelType w:val="multilevel"/>
    <w:tmpl w:val="15B045DB"/>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5">
    <w:nsid w:val="15B33552"/>
    <w:multiLevelType w:val="multilevel"/>
    <w:tmpl w:val="15B33552"/>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106">
    <w:nsid w:val="16015DDA"/>
    <w:multiLevelType w:val="multilevel"/>
    <w:tmpl w:val="16015DD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7">
    <w:nsid w:val="162719CA"/>
    <w:multiLevelType w:val="multilevel"/>
    <w:tmpl w:val="162719CA"/>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08">
    <w:nsid w:val="16655163"/>
    <w:multiLevelType w:val="hybridMultilevel"/>
    <w:tmpl w:val="2E6C6BD8"/>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nsid w:val="1667238A"/>
    <w:multiLevelType w:val="multilevel"/>
    <w:tmpl w:val="1667238A"/>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110">
    <w:nsid w:val="16851942"/>
    <w:multiLevelType w:val="multilevel"/>
    <w:tmpl w:val="16851942"/>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111">
    <w:nsid w:val="16B02406"/>
    <w:multiLevelType w:val="multilevel"/>
    <w:tmpl w:val="16B02406"/>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12">
    <w:nsid w:val="16D774C3"/>
    <w:multiLevelType w:val="hybridMultilevel"/>
    <w:tmpl w:val="64A2F08C"/>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13">
    <w:nsid w:val="175C4F76"/>
    <w:multiLevelType w:val="multilevel"/>
    <w:tmpl w:val="175C4F76"/>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14">
    <w:nsid w:val="17776F86"/>
    <w:multiLevelType w:val="multilevel"/>
    <w:tmpl w:val="17776F86"/>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15">
    <w:nsid w:val="181649BB"/>
    <w:multiLevelType w:val="multilevel"/>
    <w:tmpl w:val="181649BB"/>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6">
    <w:nsid w:val="189A743E"/>
    <w:multiLevelType w:val="multilevel"/>
    <w:tmpl w:val="189A743E"/>
    <w:lvl w:ilvl="0">
      <w:start w:val="1"/>
      <w:numFmt w:val="bullet"/>
      <w:lvlText w:val=""/>
      <w:lvlJc w:val="left"/>
      <w:pPr>
        <w:ind w:left="835" w:hanging="420"/>
      </w:pPr>
      <w:rPr>
        <w:rFonts w:ascii="Wingdings" w:hAnsi="Wingdings" w:hint="default"/>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17">
    <w:nsid w:val="19046EDD"/>
    <w:multiLevelType w:val="multilevel"/>
    <w:tmpl w:val="19046EDD"/>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118">
    <w:nsid w:val="194D4D03"/>
    <w:multiLevelType w:val="multilevel"/>
    <w:tmpl w:val="194D4D03"/>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19">
    <w:nsid w:val="19546789"/>
    <w:multiLevelType w:val="multilevel"/>
    <w:tmpl w:val="1954678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0">
    <w:nsid w:val="195B6CAC"/>
    <w:multiLevelType w:val="multilevel"/>
    <w:tmpl w:val="195B6CAC"/>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1">
    <w:nsid w:val="19643B16"/>
    <w:multiLevelType w:val="hybridMultilevel"/>
    <w:tmpl w:val="042EA6AC"/>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122">
    <w:nsid w:val="198E24F1"/>
    <w:multiLevelType w:val="multilevel"/>
    <w:tmpl w:val="198E24F1"/>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3">
    <w:nsid w:val="19FE560C"/>
    <w:multiLevelType w:val="multilevel"/>
    <w:tmpl w:val="19FE560C"/>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4">
    <w:nsid w:val="1A141EFF"/>
    <w:multiLevelType w:val="multilevel"/>
    <w:tmpl w:val="1A141EFF"/>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5">
    <w:nsid w:val="1A737651"/>
    <w:multiLevelType w:val="multilevel"/>
    <w:tmpl w:val="1A737651"/>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26">
    <w:nsid w:val="1AD353DF"/>
    <w:multiLevelType w:val="multilevel"/>
    <w:tmpl w:val="1AD353DF"/>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27">
    <w:nsid w:val="1AE31C88"/>
    <w:multiLevelType w:val="multilevel"/>
    <w:tmpl w:val="1AE31C88"/>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28">
    <w:nsid w:val="1B414DEA"/>
    <w:multiLevelType w:val="multilevel"/>
    <w:tmpl w:val="1B414DEA"/>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29">
    <w:nsid w:val="1B4724CD"/>
    <w:multiLevelType w:val="multilevel"/>
    <w:tmpl w:val="1B4724CD"/>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30">
    <w:nsid w:val="1B7622F9"/>
    <w:multiLevelType w:val="multilevel"/>
    <w:tmpl w:val="1B7622F9"/>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1">
    <w:nsid w:val="1B913BB9"/>
    <w:multiLevelType w:val="multilevel"/>
    <w:tmpl w:val="1B913BB9"/>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132">
    <w:nsid w:val="1BA94718"/>
    <w:multiLevelType w:val="multilevel"/>
    <w:tmpl w:val="1BA94718"/>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33">
    <w:nsid w:val="1BBA6994"/>
    <w:multiLevelType w:val="hybridMultilevel"/>
    <w:tmpl w:val="A83A6BC6"/>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nsid w:val="1BE004DB"/>
    <w:multiLevelType w:val="hybridMultilevel"/>
    <w:tmpl w:val="E5A476A2"/>
    <w:lvl w:ilvl="0" w:tplc="842ADDCE">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35">
    <w:nsid w:val="1BEE1E72"/>
    <w:multiLevelType w:val="multilevel"/>
    <w:tmpl w:val="1BEE1E72"/>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6">
    <w:nsid w:val="1C314918"/>
    <w:multiLevelType w:val="hybridMultilevel"/>
    <w:tmpl w:val="DF044E32"/>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nsid w:val="1C406D0A"/>
    <w:multiLevelType w:val="multilevel"/>
    <w:tmpl w:val="1C406D0A"/>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8">
    <w:nsid w:val="1C7C001C"/>
    <w:multiLevelType w:val="multilevel"/>
    <w:tmpl w:val="1C7C001C"/>
    <w:lvl w:ilvl="0">
      <w:numFmt w:val="bullet"/>
      <w:lvlText w:val="-"/>
      <w:lvlJc w:val="left"/>
      <w:pPr>
        <w:ind w:left="840" w:hanging="360"/>
      </w:pPr>
      <w:rPr>
        <w:rFonts w:ascii="宋体" w:eastAsia="宋体" w:hAnsi="宋体" w:cs="宋体" w:hint="eastAsia"/>
        <w:color w:val="auto"/>
        <w:sz w:val="24"/>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9">
    <w:nsid w:val="1D033782"/>
    <w:multiLevelType w:val="multilevel"/>
    <w:tmpl w:val="1D033782"/>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40">
    <w:nsid w:val="1D033F01"/>
    <w:multiLevelType w:val="multilevel"/>
    <w:tmpl w:val="1D033F0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1">
    <w:nsid w:val="1D074CB6"/>
    <w:multiLevelType w:val="multilevel"/>
    <w:tmpl w:val="1D074CB6"/>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2">
    <w:nsid w:val="1D1F6718"/>
    <w:multiLevelType w:val="multilevel"/>
    <w:tmpl w:val="1D1F6718"/>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143">
    <w:nsid w:val="1D464FCD"/>
    <w:multiLevelType w:val="multilevel"/>
    <w:tmpl w:val="1D464FCD"/>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44">
    <w:nsid w:val="1DEC2A9F"/>
    <w:multiLevelType w:val="multilevel"/>
    <w:tmpl w:val="1DEC2A9F"/>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5">
    <w:nsid w:val="1E097BB1"/>
    <w:multiLevelType w:val="multilevel"/>
    <w:tmpl w:val="1E097BB1"/>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46">
    <w:nsid w:val="1E30558C"/>
    <w:multiLevelType w:val="hybridMultilevel"/>
    <w:tmpl w:val="4294A2C4"/>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147">
    <w:nsid w:val="1E4200E0"/>
    <w:multiLevelType w:val="multilevel"/>
    <w:tmpl w:val="1E4200E0"/>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8">
    <w:nsid w:val="1E5C6858"/>
    <w:multiLevelType w:val="multilevel"/>
    <w:tmpl w:val="1E5C6858"/>
    <w:lvl w:ilvl="0">
      <w:start w:val="1"/>
      <w:numFmt w:val="decimal"/>
      <w:pStyle w:val="4"/>
      <w:lvlText w:val="%1.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nsid w:val="1E636BCE"/>
    <w:multiLevelType w:val="multilevel"/>
    <w:tmpl w:val="1E636BCE"/>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50">
    <w:nsid w:val="1EC9325D"/>
    <w:multiLevelType w:val="multilevel"/>
    <w:tmpl w:val="1EC9325D"/>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1">
    <w:nsid w:val="1F16544E"/>
    <w:multiLevelType w:val="multilevel"/>
    <w:tmpl w:val="1F16544E"/>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2">
    <w:nsid w:val="1F3F7576"/>
    <w:multiLevelType w:val="multilevel"/>
    <w:tmpl w:val="1F3F7576"/>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153">
    <w:nsid w:val="1F484208"/>
    <w:multiLevelType w:val="multilevel"/>
    <w:tmpl w:val="1F484208"/>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54">
    <w:nsid w:val="1F621B06"/>
    <w:multiLevelType w:val="multilevel"/>
    <w:tmpl w:val="1F621B06"/>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5">
    <w:nsid w:val="20117572"/>
    <w:multiLevelType w:val="multilevel"/>
    <w:tmpl w:val="20117572"/>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6">
    <w:nsid w:val="201F7F79"/>
    <w:multiLevelType w:val="multilevel"/>
    <w:tmpl w:val="201F7F79"/>
    <w:lvl w:ilvl="0">
      <w:start w:val="1"/>
      <w:numFmt w:val="decimal"/>
      <w:pStyle w:val="3"/>
      <w:lvlText w:val="%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nsid w:val="20354BA5"/>
    <w:multiLevelType w:val="multilevel"/>
    <w:tmpl w:val="20354BA5"/>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58">
    <w:nsid w:val="20BF6FAE"/>
    <w:multiLevelType w:val="multilevel"/>
    <w:tmpl w:val="20BF6FAE"/>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159">
    <w:nsid w:val="21061016"/>
    <w:multiLevelType w:val="multilevel"/>
    <w:tmpl w:val="21061016"/>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160">
    <w:nsid w:val="2115645F"/>
    <w:multiLevelType w:val="hybridMultilevel"/>
    <w:tmpl w:val="ACA8585A"/>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nsid w:val="21172F50"/>
    <w:multiLevelType w:val="multilevel"/>
    <w:tmpl w:val="21172F50"/>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2">
    <w:nsid w:val="2125504F"/>
    <w:multiLevelType w:val="multilevel"/>
    <w:tmpl w:val="2125504F"/>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63">
    <w:nsid w:val="21D36215"/>
    <w:multiLevelType w:val="multilevel"/>
    <w:tmpl w:val="21D36215"/>
    <w:lvl w:ilvl="0">
      <w:start w:val="1"/>
      <w:numFmt w:val="bullet"/>
      <w:lvlText w:val=""/>
      <w:lvlJc w:val="left"/>
      <w:pPr>
        <w:ind w:left="84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sz w:val="13"/>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4">
    <w:nsid w:val="21E62743"/>
    <w:multiLevelType w:val="multilevel"/>
    <w:tmpl w:val="21E62743"/>
    <w:lvl w:ilvl="0">
      <w:start w:val="2022"/>
      <w:numFmt w:val="bullet"/>
      <w:lvlText w:val="-"/>
      <w:lvlJc w:val="left"/>
      <w:pPr>
        <w:ind w:left="780" w:hanging="360"/>
      </w:pPr>
      <w:rPr>
        <w:rFonts w:ascii="Arial" w:eastAsia="宋体" w:hAnsi="Arial" w:cs="Aria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5">
    <w:nsid w:val="21F871CF"/>
    <w:multiLevelType w:val="multilevel"/>
    <w:tmpl w:val="21F871CF"/>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66">
    <w:nsid w:val="223C09F7"/>
    <w:multiLevelType w:val="multilevel"/>
    <w:tmpl w:val="223C09F7"/>
    <w:lvl w:ilvl="0">
      <w:start w:val="2022"/>
      <w:numFmt w:val="bullet"/>
      <w:lvlText w:val="-"/>
      <w:lvlJc w:val="left"/>
      <w:pPr>
        <w:ind w:left="780" w:hanging="360"/>
      </w:pPr>
      <w:rPr>
        <w:rFonts w:ascii="Arial" w:eastAsia="宋体" w:hAnsi="Arial" w:cs="Aria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7">
    <w:nsid w:val="229B3D42"/>
    <w:multiLevelType w:val="multilevel"/>
    <w:tmpl w:val="229B3D42"/>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168">
    <w:nsid w:val="22A4158D"/>
    <w:multiLevelType w:val="multilevel"/>
    <w:tmpl w:val="22A4158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9">
    <w:nsid w:val="22BE0A27"/>
    <w:multiLevelType w:val="multilevel"/>
    <w:tmpl w:val="22BE0A27"/>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70">
    <w:nsid w:val="23471DB3"/>
    <w:multiLevelType w:val="multilevel"/>
    <w:tmpl w:val="23471DB3"/>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71">
    <w:nsid w:val="235235BE"/>
    <w:multiLevelType w:val="multilevel"/>
    <w:tmpl w:val="235235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2">
    <w:nsid w:val="23534DB5"/>
    <w:multiLevelType w:val="multilevel"/>
    <w:tmpl w:val="23534DB5"/>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73">
    <w:nsid w:val="238D1B25"/>
    <w:multiLevelType w:val="multilevel"/>
    <w:tmpl w:val="238D1B25"/>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174">
    <w:nsid w:val="23996BDC"/>
    <w:multiLevelType w:val="multilevel"/>
    <w:tmpl w:val="23996BDC"/>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175">
    <w:nsid w:val="23A35551"/>
    <w:multiLevelType w:val="multilevel"/>
    <w:tmpl w:val="23A3555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6">
    <w:nsid w:val="23BA60AC"/>
    <w:multiLevelType w:val="multilevel"/>
    <w:tmpl w:val="23BA60AC"/>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77">
    <w:nsid w:val="23BD45BE"/>
    <w:multiLevelType w:val="multilevel"/>
    <w:tmpl w:val="23BD45BE"/>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78">
    <w:nsid w:val="24021F6D"/>
    <w:multiLevelType w:val="multilevel"/>
    <w:tmpl w:val="24021F6D"/>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79">
    <w:nsid w:val="24091683"/>
    <w:multiLevelType w:val="hybridMultilevel"/>
    <w:tmpl w:val="2B907712"/>
    <w:lvl w:ilvl="0" w:tplc="CBEA8A18">
      <w:start w:val="1"/>
      <w:numFmt w:val="bullet"/>
      <w:lvlText w:val=""/>
      <w:lvlJc w:val="left"/>
      <w:pPr>
        <w:ind w:left="1255" w:hanging="420"/>
      </w:pPr>
      <w:rPr>
        <w:rFonts w:ascii="Wingdings" w:hAnsi="Wingdings" w:hint="default"/>
        <w:sz w:val="13"/>
      </w:rPr>
    </w:lvl>
    <w:lvl w:ilvl="1" w:tplc="04090003" w:tentative="1">
      <w:start w:val="1"/>
      <w:numFmt w:val="bullet"/>
      <w:lvlText w:val=""/>
      <w:lvlJc w:val="left"/>
      <w:pPr>
        <w:ind w:left="1675" w:hanging="420"/>
      </w:pPr>
      <w:rPr>
        <w:rFonts w:ascii="Wingdings" w:hAnsi="Wingdings" w:hint="default"/>
      </w:rPr>
    </w:lvl>
    <w:lvl w:ilvl="2" w:tplc="04090005" w:tentative="1">
      <w:start w:val="1"/>
      <w:numFmt w:val="bullet"/>
      <w:lvlText w:val=""/>
      <w:lvlJc w:val="left"/>
      <w:pPr>
        <w:ind w:left="2095" w:hanging="420"/>
      </w:pPr>
      <w:rPr>
        <w:rFonts w:ascii="Wingdings" w:hAnsi="Wingdings" w:hint="default"/>
      </w:rPr>
    </w:lvl>
    <w:lvl w:ilvl="3" w:tplc="04090001" w:tentative="1">
      <w:start w:val="1"/>
      <w:numFmt w:val="bullet"/>
      <w:lvlText w:val=""/>
      <w:lvlJc w:val="left"/>
      <w:pPr>
        <w:ind w:left="2515" w:hanging="420"/>
      </w:pPr>
      <w:rPr>
        <w:rFonts w:ascii="Wingdings" w:hAnsi="Wingdings" w:hint="default"/>
      </w:rPr>
    </w:lvl>
    <w:lvl w:ilvl="4" w:tplc="04090003" w:tentative="1">
      <w:start w:val="1"/>
      <w:numFmt w:val="bullet"/>
      <w:lvlText w:val=""/>
      <w:lvlJc w:val="left"/>
      <w:pPr>
        <w:ind w:left="2935" w:hanging="420"/>
      </w:pPr>
      <w:rPr>
        <w:rFonts w:ascii="Wingdings" w:hAnsi="Wingdings" w:hint="default"/>
      </w:rPr>
    </w:lvl>
    <w:lvl w:ilvl="5" w:tplc="04090005" w:tentative="1">
      <w:start w:val="1"/>
      <w:numFmt w:val="bullet"/>
      <w:lvlText w:val=""/>
      <w:lvlJc w:val="left"/>
      <w:pPr>
        <w:ind w:left="3355" w:hanging="420"/>
      </w:pPr>
      <w:rPr>
        <w:rFonts w:ascii="Wingdings" w:hAnsi="Wingdings" w:hint="default"/>
      </w:rPr>
    </w:lvl>
    <w:lvl w:ilvl="6" w:tplc="04090001" w:tentative="1">
      <w:start w:val="1"/>
      <w:numFmt w:val="bullet"/>
      <w:lvlText w:val=""/>
      <w:lvlJc w:val="left"/>
      <w:pPr>
        <w:ind w:left="3775" w:hanging="420"/>
      </w:pPr>
      <w:rPr>
        <w:rFonts w:ascii="Wingdings" w:hAnsi="Wingdings" w:hint="default"/>
      </w:rPr>
    </w:lvl>
    <w:lvl w:ilvl="7" w:tplc="04090003" w:tentative="1">
      <w:start w:val="1"/>
      <w:numFmt w:val="bullet"/>
      <w:lvlText w:val=""/>
      <w:lvlJc w:val="left"/>
      <w:pPr>
        <w:ind w:left="4195" w:hanging="420"/>
      </w:pPr>
      <w:rPr>
        <w:rFonts w:ascii="Wingdings" w:hAnsi="Wingdings" w:hint="default"/>
      </w:rPr>
    </w:lvl>
    <w:lvl w:ilvl="8" w:tplc="04090005" w:tentative="1">
      <w:start w:val="1"/>
      <w:numFmt w:val="bullet"/>
      <w:lvlText w:val=""/>
      <w:lvlJc w:val="left"/>
      <w:pPr>
        <w:ind w:left="4615" w:hanging="420"/>
      </w:pPr>
      <w:rPr>
        <w:rFonts w:ascii="Wingdings" w:hAnsi="Wingdings" w:hint="default"/>
      </w:rPr>
    </w:lvl>
  </w:abstractNum>
  <w:abstractNum w:abstractNumId="180">
    <w:nsid w:val="24214897"/>
    <w:multiLevelType w:val="multilevel"/>
    <w:tmpl w:val="24214897"/>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181">
    <w:nsid w:val="24341374"/>
    <w:multiLevelType w:val="multilevel"/>
    <w:tmpl w:val="24341374"/>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182">
    <w:nsid w:val="245341A4"/>
    <w:multiLevelType w:val="multilevel"/>
    <w:tmpl w:val="245341A4"/>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3">
    <w:nsid w:val="24CD7C33"/>
    <w:multiLevelType w:val="hybridMultilevel"/>
    <w:tmpl w:val="FE50EA3E"/>
    <w:lvl w:ilvl="0" w:tplc="842ADDCE">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nsid w:val="24D256E6"/>
    <w:multiLevelType w:val="multilevel"/>
    <w:tmpl w:val="24D256E6"/>
    <w:lvl w:ilvl="0">
      <w:start w:val="1"/>
      <w:numFmt w:val="bullet"/>
      <w:lvlText w:val=""/>
      <w:lvlJc w:val="left"/>
      <w:pPr>
        <w:ind w:left="835" w:hanging="420"/>
      </w:pPr>
      <w:rPr>
        <w:rFonts w:ascii="Wingdings" w:hAnsi="Wingdings" w:hint="default"/>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185">
    <w:nsid w:val="25E735EF"/>
    <w:multiLevelType w:val="hybridMultilevel"/>
    <w:tmpl w:val="A3C2B724"/>
    <w:lvl w:ilvl="0" w:tplc="4D924218">
      <w:numFmt w:val="bullet"/>
      <w:lvlText w:val="•"/>
      <w:lvlJc w:val="left"/>
      <w:pPr>
        <w:ind w:left="846" w:hanging="420"/>
      </w:pPr>
      <w:rPr>
        <w:rFonts w:hint="default"/>
        <w:lang w:val="en-US" w:eastAsia="en-US" w:bidi="ar-SA"/>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86">
    <w:nsid w:val="25F020C7"/>
    <w:multiLevelType w:val="multilevel"/>
    <w:tmpl w:val="25F020C7"/>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7">
    <w:nsid w:val="264721F6"/>
    <w:multiLevelType w:val="hybridMultilevel"/>
    <w:tmpl w:val="17DCCBB6"/>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188">
    <w:nsid w:val="26682780"/>
    <w:multiLevelType w:val="hybridMultilevel"/>
    <w:tmpl w:val="08307BC0"/>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nsid w:val="266E0CA4"/>
    <w:multiLevelType w:val="multilevel"/>
    <w:tmpl w:val="266E0CA4"/>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0">
    <w:nsid w:val="26A67705"/>
    <w:multiLevelType w:val="multilevel"/>
    <w:tmpl w:val="26A67705"/>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1">
    <w:nsid w:val="271C1410"/>
    <w:multiLevelType w:val="multilevel"/>
    <w:tmpl w:val="271C1410"/>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192">
    <w:nsid w:val="271D4DEE"/>
    <w:multiLevelType w:val="multilevel"/>
    <w:tmpl w:val="271D4DEE"/>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3">
    <w:nsid w:val="27412858"/>
    <w:multiLevelType w:val="multilevel"/>
    <w:tmpl w:val="27412858"/>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194">
    <w:nsid w:val="276805E7"/>
    <w:multiLevelType w:val="multilevel"/>
    <w:tmpl w:val="276805E7"/>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95">
    <w:nsid w:val="276C1376"/>
    <w:multiLevelType w:val="hybridMultilevel"/>
    <w:tmpl w:val="AECAF03A"/>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6">
    <w:nsid w:val="27813382"/>
    <w:multiLevelType w:val="multilevel"/>
    <w:tmpl w:val="27813382"/>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97">
    <w:nsid w:val="279D7B4F"/>
    <w:multiLevelType w:val="multilevel"/>
    <w:tmpl w:val="279D7B4F"/>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198">
    <w:nsid w:val="281E46FD"/>
    <w:multiLevelType w:val="multilevel"/>
    <w:tmpl w:val="281E46FD"/>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9">
    <w:nsid w:val="28410168"/>
    <w:multiLevelType w:val="multilevel"/>
    <w:tmpl w:val="28410168"/>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200">
    <w:nsid w:val="28E465E4"/>
    <w:multiLevelType w:val="multilevel"/>
    <w:tmpl w:val="28E465E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1">
    <w:nsid w:val="29346A43"/>
    <w:multiLevelType w:val="hybridMultilevel"/>
    <w:tmpl w:val="CFC42C7A"/>
    <w:lvl w:ilvl="0" w:tplc="CBEA8A18">
      <w:start w:val="1"/>
      <w:numFmt w:val="bullet"/>
      <w:lvlText w:val=""/>
      <w:lvlJc w:val="left"/>
      <w:pPr>
        <w:ind w:left="1260" w:hanging="420"/>
      </w:pPr>
      <w:rPr>
        <w:rFonts w:ascii="Wingdings" w:hAnsi="Wingdings" w:hint="default"/>
        <w:sz w:val="13"/>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2">
    <w:nsid w:val="294F7EF0"/>
    <w:multiLevelType w:val="hybridMultilevel"/>
    <w:tmpl w:val="B5F886D6"/>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203">
    <w:nsid w:val="29501372"/>
    <w:multiLevelType w:val="multilevel"/>
    <w:tmpl w:val="29501372"/>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04">
    <w:nsid w:val="2968238A"/>
    <w:multiLevelType w:val="multilevel"/>
    <w:tmpl w:val="2968238A"/>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5">
    <w:nsid w:val="29D459B9"/>
    <w:multiLevelType w:val="multilevel"/>
    <w:tmpl w:val="29D459B9"/>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06">
    <w:nsid w:val="29ED3422"/>
    <w:multiLevelType w:val="hybridMultilevel"/>
    <w:tmpl w:val="E4B47F50"/>
    <w:lvl w:ilvl="0" w:tplc="014C173E">
      <w:start w:val="4"/>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7">
    <w:nsid w:val="29F730C1"/>
    <w:multiLevelType w:val="hybridMultilevel"/>
    <w:tmpl w:val="0CCC3AB6"/>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208">
    <w:nsid w:val="2A0C4839"/>
    <w:multiLevelType w:val="multilevel"/>
    <w:tmpl w:val="2A0C4839"/>
    <w:lvl w:ilvl="0">
      <w:start w:val="2023"/>
      <w:numFmt w:val="bullet"/>
      <w:lvlText w:val="·"/>
      <w:lvlJc w:val="left"/>
      <w:pPr>
        <w:ind w:left="1140" w:hanging="360"/>
      </w:pPr>
      <w:rPr>
        <w:rFonts w:ascii="宋体" w:eastAsia="宋体" w:hAnsi="宋体" w:cstheme="minorBidi" w:hint="eastAsia"/>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209">
    <w:nsid w:val="2A0C5B39"/>
    <w:multiLevelType w:val="multilevel"/>
    <w:tmpl w:val="2A0C5B39"/>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210">
    <w:nsid w:val="2A2F77B9"/>
    <w:multiLevelType w:val="hybridMultilevel"/>
    <w:tmpl w:val="EA125A88"/>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11">
    <w:nsid w:val="2A635DAF"/>
    <w:multiLevelType w:val="multilevel"/>
    <w:tmpl w:val="2A635DAF"/>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2">
    <w:nsid w:val="2A6365BE"/>
    <w:multiLevelType w:val="multilevel"/>
    <w:tmpl w:val="2A6365BE"/>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213">
    <w:nsid w:val="2A943576"/>
    <w:multiLevelType w:val="multilevel"/>
    <w:tmpl w:val="2A943576"/>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14">
    <w:nsid w:val="2AA53280"/>
    <w:multiLevelType w:val="hybridMultilevel"/>
    <w:tmpl w:val="225C987C"/>
    <w:lvl w:ilvl="0" w:tplc="04090003">
      <w:start w:val="1"/>
      <w:numFmt w:val="bullet"/>
      <w:lvlText w:val=""/>
      <w:lvlJc w:val="left"/>
      <w:pPr>
        <w:ind w:left="1675" w:hanging="420"/>
      </w:pPr>
      <w:rPr>
        <w:rFonts w:ascii="Wingdings" w:hAnsi="Wingdings" w:hint="default"/>
      </w:rPr>
    </w:lvl>
    <w:lvl w:ilvl="1" w:tplc="04090003" w:tentative="1">
      <w:start w:val="1"/>
      <w:numFmt w:val="bullet"/>
      <w:lvlText w:val=""/>
      <w:lvlJc w:val="left"/>
      <w:pPr>
        <w:ind w:left="2095" w:hanging="420"/>
      </w:pPr>
      <w:rPr>
        <w:rFonts w:ascii="Wingdings" w:hAnsi="Wingdings" w:hint="default"/>
      </w:rPr>
    </w:lvl>
    <w:lvl w:ilvl="2" w:tplc="04090005" w:tentative="1">
      <w:start w:val="1"/>
      <w:numFmt w:val="bullet"/>
      <w:lvlText w:val=""/>
      <w:lvlJc w:val="left"/>
      <w:pPr>
        <w:ind w:left="2515" w:hanging="420"/>
      </w:pPr>
      <w:rPr>
        <w:rFonts w:ascii="Wingdings" w:hAnsi="Wingdings" w:hint="default"/>
      </w:rPr>
    </w:lvl>
    <w:lvl w:ilvl="3" w:tplc="04090001" w:tentative="1">
      <w:start w:val="1"/>
      <w:numFmt w:val="bullet"/>
      <w:lvlText w:val=""/>
      <w:lvlJc w:val="left"/>
      <w:pPr>
        <w:ind w:left="2935" w:hanging="420"/>
      </w:pPr>
      <w:rPr>
        <w:rFonts w:ascii="Wingdings" w:hAnsi="Wingdings" w:hint="default"/>
      </w:rPr>
    </w:lvl>
    <w:lvl w:ilvl="4" w:tplc="04090003" w:tentative="1">
      <w:start w:val="1"/>
      <w:numFmt w:val="bullet"/>
      <w:lvlText w:val=""/>
      <w:lvlJc w:val="left"/>
      <w:pPr>
        <w:ind w:left="3355" w:hanging="420"/>
      </w:pPr>
      <w:rPr>
        <w:rFonts w:ascii="Wingdings" w:hAnsi="Wingdings" w:hint="default"/>
      </w:rPr>
    </w:lvl>
    <w:lvl w:ilvl="5" w:tplc="04090005" w:tentative="1">
      <w:start w:val="1"/>
      <w:numFmt w:val="bullet"/>
      <w:lvlText w:val=""/>
      <w:lvlJc w:val="left"/>
      <w:pPr>
        <w:ind w:left="3775" w:hanging="420"/>
      </w:pPr>
      <w:rPr>
        <w:rFonts w:ascii="Wingdings" w:hAnsi="Wingdings" w:hint="default"/>
      </w:rPr>
    </w:lvl>
    <w:lvl w:ilvl="6" w:tplc="04090001" w:tentative="1">
      <w:start w:val="1"/>
      <w:numFmt w:val="bullet"/>
      <w:lvlText w:val=""/>
      <w:lvlJc w:val="left"/>
      <w:pPr>
        <w:ind w:left="4195" w:hanging="420"/>
      </w:pPr>
      <w:rPr>
        <w:rFonts w:ascii="Wingdings" w:hAnsi="Wingdings" w:hint="default"/>
      </w:rPr>
    </w:lvl>
    <w:lvl w:ilvl="7" w:tplc="04090003" w:tentative="1">
      <w:start w:val="1"/>
      <w:numFmt w:val="bullet"/>
      <w:lvlText w:val=""/>
      <w:lvlJc w:val="left"/>
      <w:pPr>
        <w:ind w:left="4615" w:hanging="420"/>
      </w:pPr>
      <w:rPr>
        <w:rFonts w:ascii="Wingdings" w:hAnsi="Wingdings" w:hint="default"/>
      </w:rPr>
    </w:lvl>
    <w:lvl w:ilvl="8" w:tplc="04090005" w:tentative="1">
      <w:start w:val="1"/>
      <w:numFmt w:val="bullet"/>
      <w:lvlText w:val=""/>
      <w:lvlJc w:val="left"/>
      <w:pPr>
        <w:ind w:left="5035" w:hanging="420"/>
      </w:pPr>
      <w:rPr>
        <w:rFonts w:ascii="Wingdings" w:hAnsi="Wingdings" w:hint="default"/>
      </w:rPr>
    </w:lvl>
  </w:abstractNum>
  <w:abstractNum w:abstractNumId="215">
    <w:nsid w:val="2AAD759F"/>
    <w:multiLevelType w:val="multilevel"/>
    <w:tmpl w:val="2AAD759F"/>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16">
    <w:nsid w:val="2B2847DA"/>
    <w:multiLevelType w:val="multilevel"/>
    <w:tmpl w:val="2B2847DA"/>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217">
    <w:nsid w:val="2B2F55A0"/>
    <w:multiLevelType w:val="multilevel"/>
    <w:tmpl w:val="2B2F55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8">
    <w:nsid w:val="2B65027B"/>
    <w:multiLevelType w:val="multilevel"/>
    <w:tmpl w:val="2B65027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9">
    <w:nsid w:val="2BAB7F7F"/>
    <w:multiLevelType w:val="multilevel"/>
    <w:tmpl w:val="2BAB7F7F"/>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0">
    <w:nsid w:val="2C557B19"/>
    <w:multiLevelType w:val="multilevel"/>
    <w:tmpl w:val="2C557B19"/>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1">
    <w:nsid w:val="2C904C84"/>
    <w:multiLevelType w:val="hybridMultilevel"/>
    <w:tmpl w:val="E84660A6"/>
    <w:lvl w:ilvl="0" w:tplc="CBEA8A18">
      <w:start w:val="1"/>
      <w:numFmt w:val="bullet"/>
      <w:lvlText w:val=""/>
      <w:lvlJc w:val="left"/>
      <w:pPr>
        <w:ind w:left="1255" w:hanging="420"/>
      </w:pPr>
      <w:rPr>
        <w:rFonts w:ascii="Wingdings" w:hAnsi="Wingdings" w:hint="default"/>
        <w:sz w:val="13"/>
      </w:rPr>
    </w:lvl>
    <w:lvl w:ilvl="1" w:tplc="04090003" w:tentative="1">
      <w:start w:val="1"/>
      <w:numFmt w:val="bullet"/>
      <w:lvlText w:val=""/>
      <w:lvlJc w:val="left"/>
      <w:pPr>
        <w:ind w:left="1675" w:hanging="420"/>
      </w:pPr>
      <w:rPr>
        <w:rFonts w:ascii="Wingdings" w:hAnsi="Wingdings" w:hint="default"/>
      </w:rPr>
    </w:lvl>
    <w:lvl w:ilvl="2" w:tplc="04090005" w:tentative="1">
      <w:start w:val="1"/>
      <w:numFmt w:val="bullet"/>
      <w:lvlText w:val=""/>
      <w:lvlJc w:val="left"/>
      <w:pPr>
        <w:ind w:left="2095" w:hanging="420"/>
      </w:pPr>
      <w:rPr>
        <w:rFonts w:ascii="Wingdings" w:hAnsi="Wingdings" w:hint="default"/>
      </w:rPr>
    </w:lvl>
    <w:lvl w:ilvl="3" w:tplc="04090001" w:tentative="1">
      <w:start w:val="1"/>
      <w:numFmt w:val="bullet"/>
      <w:lvlText w:val=""/>
      <w:lvlJc w:val="left"/>
      <w:pPr>
        <w:ind w:left="2515" w:hanging="420"/>
      </w:pPr>
      <w:rPr>
        <w:rFonts w:ascii="Wingdings" w:hAnsi="Wingdings" w:hint="default"/>
      </w:rPr>
    </w:lvl>
    <w:lvl w:ilvl="4" w:tplc="04090003" w:tentative="1">
      <w:start w:val="1"/>
      <w:numFmt w:val="bullet"/>
      <w:lvlText w:val=""/>
      <w:lvlJc w:val="left"/>
      <w:pPr>
        <w:ind w:left="2935" w:hanging="420"/>
      </w:pPr>
      <w:rPr>
        <w:rFonts w:ascii="Wingdings" w:hAnsi="Wingdings" w:hint="default"/>
      </w:rPr>
    </w:lvl>
    <w:lvl w:ilvl="5" w:tplc="04090005" w:tentative="1">
      <w:start w:val="1"/>
      <w:numFmt w:val="bullet"/>
      <w:lvlText w:val=""/>
      <w:lvlJc w:val="left"/>
      <w:pPr>
        <w:ind w:left="3355" w:hanging="420"/>
      </w:pPr>
      <w:rPr>
        <w:rFonts w:ascii="Wingdings" w:hAnsi="Wingdings" w:hint="default"/>
      </w:rPr>
    </w:lvl>
    <w:lvl w:ilvl="6" w:tplc="04090001" w:tentative="1">
      <w:start w:val="1"/>
      <w:numFmt w:val="bullet"/>
      <w:lvlText w:val=""/>
      <w:lvlJc w:val="left"/>
      <w:pPr>
        <w:ind w:left="3775" w:hanging="420"/>
      </w:pPr>
      <w:rPr>
        <w:rFonts w:ascii="Wingdings" w:hAnsi="Wingdings" w:hint="default"/>
      </w:rPr>
    </w:lvl>
    <w:lvl w:ilvl="7" w:tplc="04090003" w:tentative="1">
      <w:start w:val="1"/>
      <w:numFmt w:val="bullet"/>
      <w:lvlText w:val=""/>
      <w:lvlJc w:val="left"/>
      <w:pPr>
        <w:ind w:left="4195" w:hanging="420"/>
      </w:pPr>
      <w:rPr>
        <w:rFonts w:ascii="Wingdings" w:hAnsi="Wingdings" w:hint="default"/>
      </w:rPr>
    </w:lvl>
    <w:lvl w:ilvl="8" w:tplc="04090005" w:tentative="1">
      <w:start w:val="1"/>
      <w:numFmt w:val="bullet"/>
      <w:lvlText w:val=""/>
      <w:lvlJc w:val="left"/>
      <w:pPr>
        <w:ind w:left="4615" w:hanging="420"/>
      </w:pPr>
      <w:rPr>
        <w:rFonts w:ascii="Wingdings" w:hAnsi="Wingdings" w:hint="default"/>
      </w:rPr>
    </w:lvl>
  </w:abstractNum>
  <w:abstractNum w:abstractNumId="222">
    <w:nsid w:val="2CBC6FD5"/>
    <w:multiLevelType w:val="multilevel"/>
    <w:tmpl w:val="2CBC6FD5"/>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223">
    <w:nsid w:val="2CD8069A"/>
    <w:multiLevelType w:val="multilevel"/>
    <w:tmpl w:val="2CD8069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224">
    <w:nsid w:val="2DAA7E8F"/>
    <w:multiLevelType w:val="multilevel"/>
    <w:tmpl w:val="2DAA7E8F"/>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25">
    <w:nsid w:val="2E180BB7"/>
    <w:multiLevelType w:val="hybridMultilevel"/>
    <w:tmpl w:val="224C05CE"/>
    <w:lvl w:ilvl="0" w:tplc="CBEA8A18">
      <w:start w:val="1"/>
      <w:numFmt w:val="bullet"/>
      <w:lvlText w:val=""/>
      <w:lvlJc w:val="left"/>
      <w:pPr>
        <w:ind w:left="1259" w:hanging="420"/>
      </w:pPr>
      <w:rPr>
        <w:rFonts w:ascii="Wingdings" w:hAnsi="Wingdings" w:hint="default"/>
        <w:sz w:val="13"/>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26">
    <w:nsid w:val="2E7B7125"/>
    <w:multiLevelType w:val="hybridMultilevel"/>
    <w:tmpl w:val="B1045C6E"/>
    <w:lvl w:ilvl="0" w:tplc="8D22D894">
      <w:start w:val="1"/>
      <w:numFmt w:val="bullet"/>
      <w:lvlText w:val=""/>
      <w:lvlJc w:val="left"/>
      <w:pPr>
        <w:ind w:left="846" w:hanging="420"/>
      </w:pPr>
      <w:rPr>
        <w:rFonts w:ascii="Symbol" w:hAnsi="Symbol" w:cs="Symbol"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27">
    <w:nsid w:val="2ECC0770"/>
    <w:multiLevelType w:val="multilevel"/>
    <w:tmpl w:val="2ECC0770"/>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28">
    <w:nsid w:val="2EF70822"/>
    <w:multiLevelType w:val="multilevel"/>
    <w:tmpl w:val="2EF70822"/>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229">
    <w:nsid w:val="2F2F6C12"/>
    <w:multiLevelType w:val="multilevel"/>
    <w:tmpl w:val="2F2F6C12"/>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230">
    <w:nsid w:val="2F477964"/>
    <w:multiLevelType w:val="hybridMultilevel"/>
    <w:tmpl w:val="962EFAEE"/>
    <w:lvl w:ilvl="0" w:tplc="16F6191C">
      <w:start w:val="2"/>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1">
    <w:nsid w:val="2F673307"/>
    <w:multiLevelType w:val="multilevel"/>
    <w:tmpl w:val="2F673307"/>
    <w:lvl w:ilvl="0">
      <w:start w:val="1"/>
      <w:numFmt w:val="bullet"/>
      <w:lvlText w:val="o"/>
      <w:lvlJc w:val="left"/>
      <w:pPr>
        <w:ind w:left="1260" w:hanging="420"/>
      </w:pPr>
      <w:rPr>
        <w:rFonts w:ascii="Courier New" w:hAnsi="Courier New" w:cs="Courier New"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32">
    <w:nsid w:val="2F7442DF"/>
    <w:multiLevelType w:val="multilevel"/>
    <w:tmpl w:val="2F7442DF"/>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33">
    <w:nsid w:val="2F800F93"/>
    <w:multiLevelType w:val="multilevel"/>
    <w:tmpl w:val="2F800F93"/>
    <w:lvl w:ilvl="0">
      <w:start w:val="2"/>
      <w:numFmt w:val="bullet"/>
      <w:lvlText w:val="-"/>
      <w:lvlJc w:val="left"/>
      <w:pPr>
        <w:ind w:left="780" w:hanging="360"/>
      </w:pPr>
      <w:rPr>
        <w:rFonts w:ascii="Arial" w:eastAsia="宋体" w:hAnsi="Arial" w:cs="Aria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4">
    <w:nsid w:val="2F866635"/>
    <w:multiLevelType w:val="multilevel"/>
    <w:tmpl w:val="2F866635"/>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235">
    <w:nsid w:val="2F8D76E3"/>
    <w:multiLevelType w:val="multilevel"/>
    <w:tmpl w:val="2F8D76E3"/>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6">
    <w:nsid w:val="2FEF147C"/>
    <w:multiLevelType w:val="multilevel"/>
    <w:tmpl w:val="2FEF147C"/>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7">
    <w:nsid w:val="30712AA7"/>
    <w:multiLevelType w:val="multilevel"/>
    <w:tmpl w:val="30712AA7"/>
    <w:lvl w:ilvl="0">
      <w:start w:val="1"/>
      <w:numFmt w:val="bullet"/>
      <w:lvlText w:val=""/>
      <w:lvlJc w:val="left"/>
      <w:pPr>
        <w:ind w:left="835" w:hanging="420"/>
      </w:pPr>
      <w:rPr>
        <w:rFonts w:ascii="Wingdings" w:hAnsi="Wingdings" w:hint="default"/>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38">
    <w:nsid w:val="30782923"/>
    <w:multiLevelType w:val="multilevel"/>
    <w:tmpl w:val="30782923"/>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9">
    <w:nsid w:val="3082199F"/>
    <w:multiLevelType w:val="multilevel"/>
    <w:tmpl w:val="3082199F"/>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240">
    <w:nsid w:val="30821F9A"/>
    <w:multiLevelType w:val="multilevel"/>
    <w:tmpl w:val="30821F9A"/>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41">
    <w:nsid w:val="30916F0C"/>
    <w:multiLevelType w:val="multilevel"/>
    <w:tmpl w:val="30916F0C"/>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242">
    <w:nsid w:val="30CF3609"/>
    <w:multiLevelType w:val="multilevel"/>
    <w:tmpl w:val="30CF3609"/>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43">
    <w:nsid w:val="30FF611C"/>
    <w:multiLevelType w:val="multilevel"/>
    <w:tmpl w:val="30FF611C"/>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44">
    <w:nsid w:val="31096B45"/>
    <w:multiLevelType w:val="multilevel"/>
    <w:tmpl w:val="31096B45"/>
    <w:lvl w:ilvl="0">
      <w:start w:val="1"/>
      <w:numFmt w:val="bullet"/>
      <w:lvlText w:val=""/>
      <w:lvlJc w:val="left"/>
      <w:pPr>
        <w:ind w:left="1679" w:hanging="420"/>
      </w:pPr>
      <w:rPr>
        <w:rFonts w:ascii="Wingdings" w:hAnsi="Wingdings" w:hint="default"/>
      </w:rPr>
    </w:lvl>
    <w:lvl w:ilvl="1">
      <w:start w:val="1"/>
      <w:numFmt w:val="bullet"/>
      <w:lvlText w:val=""/>
      <w:lvlJc w:val="left"/>
      <w:pPr>
        <w:ind w:left="2099" w:hanging="420"/>
      </w:pPr>
      <w:rPr>
        <w:rFonts w:ascii="Wingdings" w:hAnsi="Wingdings" w:hint="default"/>
      </w:rPr>
    </w:lvl>
    <w:lvl w:ilvl="2">
      <w:start w:val="1"/>
      <w:numFmt w:val="bullet"/>
      <w:lvlText w:val=""/>
      <w:lvlJc w:val="left"/>
      <w:pPr>
        <w:ind w:left="2519" w:hanging="420"/>
      </w:pPr>
      <w:rPr>
        <w:rFonts w:ascii="Wingdings" w:hAnsi="Wingdings" w:hint="default"/>
      </w:rPr>
    </w:lvl>
    <w:lvl w:ilvl="3">
      <w:start w:val="1"/>
      <w:numFmt w:val="bullet"/>
      <w:lvlText w:val=""/>
      <w:lvlJc w:val="left"/>
      <w:pPr>
        <w:ind w:left="2939" w:hanging="420"/>
      </w:pPr>
      <w:rPr>
        <w:rFonts w:ascii="Wingdings" w:hAnsi="Wingdings" w:hint="default"/>
      </w:rPr>
    </w:lvl>
    <w:lvl w:ilvl="4">
      <w:start w:val="1"/>
      <w:numFmt w:val="bullet"/>
      <w:lvlText w:val=""/>
      <w:lvlJc w:val="left"/>
      <w:pPr>
        <w:ind w:left="3359" w:hanging="420"/>
      </w:pPr>
      <w:rPr>
        <w:rFonts w:ascii="Wingdings" w:hAnsi="Wingdings" w:hint="default"/>
      </w:rPr>
    </w:lvl>
    <w:lvl w:ilvl="5">
      <w:start w:val="1"/>
      <w:numFmt w:val="bullet"/>
      <w:lvlText w:val=""/>
      <w:lvlJc w:val="left"/>
      <w:pPr>
        <w:ind w:left="3779" w:hanging="420"/>
      </w:pPr>
      <w:rPr>
        <w:rFonts w:ascii="Wingdings" w:hAnsi="Wingdings" w:hint="default"/>
      </w:rPr>
    </w:lvl>
    <w:lvl w:ilvl="6">
      <w:start w:val="1"/>
      <w:numFmt w:val="bullet"/>
      <w:lvlText w:val=""/>
      <w:lvlJc w:val="left"/>
      <w:pPr>
        <w:ind w:left="4199" w:hanging="420"/>
      </w:pPr>
      <w:rPr>
        <w:rFonts w:ascii="Wingdings" w:hAnsi="Wingdings" w:hint="default"/>
      </w:rPr>
    </w:lvl>
    <w:lvl w:ilvl="7">
      <w:start w:val="1"/>
      <w:numFmt w:val="bullet"/>
      <w:lvlText w:val=""/>
      <w:lvlJc w:val="left"/>
      <w:pPr>
        <w:ind w:left="4619" w:hanging="420"/>
      </w:pPr>
      <w:rPr>
        <w:rFonts w:ascii="Wingdings" w:hAnsi="Wingdings" w:hint="default"/>
      </w:rPr>
    </w:lvl>
    <w:lvl w:ilvl="8">
      <w:start w:val="1"/>
      <w:numFmt w:val="bullet"/>
      <w:lvlText w:val=""/>
      <w:lvlJc w:val="left"/>
      <w:pPr>
        <w:ind w:left="5039" w:hanging="420"/>
      </w:pPr>
      <w:rPr>
        <w:rFonts w:ascii="Wingdings" w:hAnsi="Wingdings" w:hint="default"/>
      </w:rPr>
    </w:lvl>
  </w:abstractNum>
  <w:abstractNum w:abstractNumId="245">
    <w:nsid w:val="31177879"/>
    <w:multiLevelType w:val="multilevel"/>
    <w:tmpl w:val="31177879"/>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6">
    <w:nsid w:val="312D399C"/>
    <w:multiLevelType w:val="multilevel"/>
    <w:tmpl w:val="312D399C"/>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7">
    <w:nsid w:val="314909B9"/>
    <w:multiLevelType w:val="multilevel"/>
    <w:tmpl w:val="314909B9"/>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48">
    <w:nsid w:val="315D6C0C"/>
    <w:multiLevelType w:val="multilevel"/>
    <w:tmpl w:val="315D6C0C"/>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249">
    <w:nsid w:val="31C92D24"/>
    <w:multiLevelType w:val="multilevel"/>
    <w:tmpl w:val="31C92D24"/>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0">
    <w:nsid w:val="32006CF6"/>
    <w:multiLevelType w:val="multilevel"/>
    <w:tmpl w:val="32006CF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1">
    <w:nsid w:val="32D667ED"/>
    <w:multiLevelType w:val="multilevel"/>
    <w:tmpl w:val="32D667ED"/>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252">
    <w:nsid w:val="32FD5815"/>
    <w:multiLevelType w:val="multilevel"/>
    <w:tmpl w:val="32FD5815"/>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253">
    <w:nsid w:val="33285208"/>
    <w:multiLevelType w:val="multilevel"/>
    <w:tmpl w:val="33285208"/>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54">
    <w:nsid w:val="33602082"/>
    <w:multiLevelType w:val="multilevel"/>
    <w:tmpl w:val="33602082"/>
    <w:lvl w:ilvl="0">
      <w:start w:val="1"/>
      <w:numFmt w:val="bullet"/>
      <w:lvlText w:val="o"/>
      <w:lvlJc w:val="left"/>
      <w:pPr>
        <w:ind w:left="1260" w:hanging="420"/>
      </w:pPr>
      <w:rPr>
        <w:rFonts w:ascii="Courier New" w:hAnsi="Courier New" w:cs="Courier New"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55">
    <w:nsid w:val="33836E1B"/>
    <w:multiLevelType w:val="multilevel"/>
    <w:tmpl w:val="33836E1B"/>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6">
    <w:nsid w:val="33865DC3"/>
    <w:multiLevelType w:val="multilevel"/>
    <w:tmpl w:val="33865DC3"/>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257">
    <w:nsid w:val="340142D3"/>
    <w:multiLevelType w:val="multilevel"/>
    <w:tmpl w:val="340142D3"/>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58">
    <w:nsid w:val="34140F41"/>
    <w:multiLevelType w:val="multilevel"/>
    <w:tmpl w:val="34140F41"/>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59">
    <w:nsid w:val="34567BD2"/>
    <w:multiLevelType w:val="multilevel"/>
    <w:tmpl w:val="34567BD2"/>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0">
    <w:nsid w:val="34822EB0"/>
    <w:multiLevelType w:val="multilevel"/>
    <w:tmpl w:val="34822E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nsid w:val="34892E79"/>
    <w:multiLevelType w:val="multilevel"/>
    <w:tmpl w:val="34892E79"/>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2">
    <w:nsid w:val="34F00E72"/>
    <w:multiLevelType w:val="multilevel"/>
    <w:tmpl w:val="34F00E72"/>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3">
    <w:nsid w:val="34F3008C"/>
    <w:multiLevelType w:val="hybridMultilevel"/>
    <w:tmpl w:val="729AFD42"/>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4">
    <w:nsid w:val="34FC56FC"/>
    <w:multiLevelType w:val="multilevel"/>
    <w:tmpl w:val="34FC56FC"/>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5">
    <w:nsid w:val="35025BF1"/>
    <w:multiLevelType w:val="multilevel"/>
    <w:tmpl w:val="35025BF1"/>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6">
    <w:nsid w:val="357A4CFE"/>
    <w:multiLevelType w:val="multilevel"/>
    <w:tmpl w:val="357A4CFE"/>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7">
    <w:nsid w:val="35E1365E"/>
    <w:multiLevelType w:val="multilevel"/>
    <w:tmpl w:val="35E1365E"/>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268">
    <w:nsid w:val="35F7035B"/>
    <w:multiLevelType w:val="hybridMultilevel"/>
    <w:tmpl w:val="ED8A76C0"/>
    <w:lvl w:ilvl="0" w:tplc="CBEA8A18">
      <w:start w:val="1"/>
      <w:numFmt w:val="bullet"/>
      <w:lvlText w:val=""/>
      <w:lvlJc w:val="left"/>
      <w:pPr>
        <w:ind w:left="1260" w:hanging="420"/>
      </w:pPr>
      <w:rPr>
        <w:rFonts w:ascii="Wingdings" w:hAnsi="Wingdings" w:hint="default"/>
        <w:sz w:val="13"/>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9">
    <w:nsid w:val="36004B89"/>
    <w:multiLevelType w:val="hybridMultilevel"/>
    <w:tmpl w:val="6D2C8C0E"/>
    <w:lvl w:ilvl="0" w:tplc="CBEA8A18">
      <w:start w:val="1"/>
      <w:numFmt w:val="bullet"/>
      <w:lvlText w:val=""/>
      <w:lvlJc w:val="left"/>
      <w:pPr>
        <w:ind w:left="1259" w:hanging="420"/>
      </w:pPr>
      <w:rPr>
        <w:rFonts w:ascii="Wingdings" w:hAnsi="Wingdings" w:hint="default"/>
        <w:sz w:val="13"/>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70">
    <w:nsid w:val="360B7E05"/>
    <w:multiLevelType w:val="multilevel"/>
    <w:tmpl w:val="360B7E05"/>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1">
    <w:nsid w:val="36121D6D"/>
    <w:multiLevelType w:val="multilevel"/>
    <w:tmpl w:val="36121D6D"/>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272">
    <w:nsid w:val="362031C7"/>
    <w:multiLevelType w:val="multilevel"/>
    <w:tmpl w:val="362031C7"/>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3">
    <w:nsid w:val="36343712"/>
    <w:multiLevelType w:val="multilevel"/>
    <w:tmpl w:val="36343712"/>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4">
    <w:nsid w:val="36952223"/>
    <w:multiLevelType w:val="multilevel"/>
    <w:tmpl w:val="36952223"/>
    <w:lvl w:ilvl="0">
      <w:start w:val="2022"/>
      <w:numFmt w:val="bullet"/>
      <w:lvlText w:val="-"/>
      <w:lvlJc w:val="left"/>
      <w:pPr>
        <w:ind w:left="780" w:hanging="360"/>
      </w:pPr>
      <w:rPr>
        <w:rFonts w:ascii="Arial" w:eastAsia="宋体" w:hAnsi="Arial" w:cs="Aria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5">
    <w:nsid w:val="36F20EAF"/>
    <w:multiLevelType w:val="multilevel"/>
    <w:tmpl w:val="36F20EA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6">
    <w:nsid w:val="370327EB"/>
    <w:multiLevelType w:val="multilevel"/>
    <w:tmpl w:val="370327EB"/>
    <w:lvl w:ilvl="0">
      <w:start w:val="1"/>
      <w:numFmt w:val="bullet"/>
      <w:lvlText w:val=""/>
      <w:lvlJc w:val="left"/>
      <w:pPr>
        <w:ind w:left="1679" w:hanging="420"/>
      </w:pPr>
      <w:rPr>
        <w:rFonts w:ascii="Wingdings" w:hAnsi="Wingdings" w:hint="default"/>
      </w:rPr>
    </w:lvl>
    <w:lvl w:ilvl="1">
      <w:start w:val="1"/>
      <w:numFmt w:val="bullet"/>
      <w:lvlText w:val=""/>
      <w:lvlJc w:val="left"/>
      <w:pPr>
        <w:ind w:left="2099" w:hanging="420"/>
      </w:pPr>
      <w:rPr>
        <w:rFonts w:ascii="Wingdings" w:hAnsi="Wingdings" w:hint="default"/>
      </w:rPr>
    </w:lvl>
    <w:lvl w:ilvl="2">
      <w:start w:val="1"/>
      <w:numFmt w:val="bullet"/>
      <w:lvlText w:val=""/>
      <w:lvlJc w:val="left"/>
      <w:pPr>
        <w:ind w:left="2519" w:hanging="420"/>
      </w:pPr>
      <w:rPr>
        <w:rFonts w:ascii="Wingdings" w:hAnsi="Wingdings" w:hint="default"/>
      </w:rPr>
    </w:lvl>
    <w:lvl w:ilvl="3">
      <w:start w:val="1"/>
      <w:numFmt w:val="bullet"/>
      <w:lvlText w:val=""/>
      <w:lvlJc w:val="left"/>
      <w:pPr>
        <w:ind w:left="2939" w:hanging="420"/>
      </w:pPr>
      <w:rPr>
        <w:rFonts w:ascii="Wingdings" w:hAnsi="Wingdings" w:hint="default"/>
      </w:rPr>
    </w:lvl>
    <w:lvl w:ilvl="4">
      <w:start w:val="1"/>
      <w:numFmt w:val="bullet"/>
      <w:lvlText w:val=""/>
      <w:lvlJc w:val="left"/>
      <w:pPr>
        <w:ind w:left="3359" w:hanging="420"/>
      </w:pPr>
      <w:rPr>
        <w:rFonts w:ascii="Wingdings" w:hAnsi="Wingdings" w:hint="default"/>
      </w:rPr>
    </w:lvl>
    <w:lvl w:ilvl="5">
      <w:start w:val="1"/>
      <w:numFmt w:val="bullet"/>
      <w:lvlText w:val=""/>
      <w:lvlJc w:val="left"/>
      <w:pPr>
        <w:ind w:left="3779" w:hanging="420"/>
      </w:pPr>
      <w:rPr>
        <w:rFonts w:ascii="Wingdings" w:hAnsi="Wingdings" w:hint="default"/>
      </w:rPr>
    </w:lvl>
    <w:lvl w:ilvl="6">
      <w:start w:val="1"/>
      <w:numFmt w:val="bullet"/>
      <w:lvlText w:val=""/>
      <w:lvlJc w:val="left"/>
      <w:pPr>
        <w:ind w:left="4199" w:hanging="420"/>
      </w:pPr>
      <w:rPr>
        <w:rFonts w:ascii="Wingdings" w:hAnsi="Wingdings" w:hint="default"/>
      </w:rPr>
    </w:lvl>
    <w:lvl w:ilvl="7">
      <w:start w:val="1"/>
      <w:numFmt w:val="bullet"/>
      <w:lvlText w:val=""/>
      <w:lvlJc w:val="left"/>
      <w:pPr>
        <w:ind w:left="4619" w:hanging="420"/>
      </w:pPr>
      <w:rPr>
        <w:rFonts w:ascii="Wingdings" w:hAnsi="Wingdings" w:hint="default"/>
      </w:rPr>
    </w:lvl>
    <w:lvl w:ilvl="8">
      <w:start w:val="1"/>
      <w:numFmt w:val="bullet"/>
      <w:lvlText w:val=""/>
      <w:lvlJc w:val="left"/>
      <w:pPr>
        <w:ind w:left="5039" w:hanging="420"/>
      </w:pPr>
      <w:rPr>
        <w:rFonts w:ascii="Wingdings" w:hAnsi="Wingdings" w:hint="default"/>
      </w:rPr>
    </w:lvl>
  </w:abstractNum>
  <w:abstractNum w:abstractNumId="277">
    <w:nsid w:val="37266342"/>
    <w:multiLevelType w:val="hybridMultilevel"/>
    <w:tmpl w:val="38D823EA"/>
    <w:lvl w:ilvl="0" w:tplc="04090003">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278">
    <w:nsid w:val="37BC654E"/>
    <w:multiLevelType w:val="multilevel"/>
    <w:tmpl w:val="37BC654E"/>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79">
    <w:nsid w:val="37BF55C2"/>
    <w:multiLevelType w:val="multilevel"/>
    <w:tmpl w:val="37BF55C2"/>
    <w:lvl w:ilvl="0">
      <w:start w:val="1"/>
      <w:numFmt w:val="bullet"/>
      <w:lvlText w:val=""/>
      <w:lvlJc w:val="left"/>
      <w:pPr>
        <w:ind w:left="1261" w:hanging="420"/>
      </w:pPr>
      <w:rPr>
        <w:rFonts w:ascii="Wingdings" w:hAnsi="Wingdings" w:hint="default"/>
        <w:sz w:val="13"/>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280">
    <w:nsid w:val="380D0D24"/>
    <w:multiLevelType w:val="multilevel"/>
    <w:tmpl w:val="380D0D24"/>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1">
    <w:nsid w:val="38206E7A"/>
    <w:multiLevelType w:val="multilevel"/>
    <w:tmpl w:val="38206E7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2">
    <w:nsid w:val="382A6E28"/>
    <w:multiLevelType w:val="multilevel"/>
    <w:tmpl w:val="382A6E28"/>
    <w:lvl w:ilvl="0">
      <w:start w:val="1"/>
      <w:numFmt w:val="bullet"/>
      <w:lvlText w:val="o"/>
      <w:lvlJc w:val="left"/>
      <w:pPr>
        <w:ind w:left="1260" w:hanging="420"/>
      </w:pPr>
      <w:rPr>
        <w:rFonts w:ascii="Courier New" w:hAnsi="Courier New" w:cs="Courier New"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83">
    <w:nsid w:val="38322230"/>
    <w:multiLevelType w:val="multilevel"/>
    <w:tmpl w:val="38322230"/>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4">
    <w:nsid w:val="38334A88"/>
    <w:multiLevelType w:val="multilevel"/>
    <w:tmpl w:val="38334A88"/>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5">
    <w:nsid w:val="3836397C"/>
    <w:multiLevelType w:val="multilevel"/>
    <w:tmpl w:val="3836397C"/>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6">
    <w:nsid w:val="391E0457"/>
    <w:multiLevelType w:val="multilevel"/>
    <w:tmpl w:val="391E0457"/>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7">
    <w:nsid w:val="39EE1B56"/>
    <w:multiLevelType w:val="multilevel"/>
    <w:tmpl w:val="39EE1B56"/>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288">
    <w:nsid w:val="3A5463A6"/>
    <w:multiLevelType w:val="multilevel"/>
    <w:tmpl w:val="3A5463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9">
    <w:nsid w:val="3ABA3CC2"/>
    <w:multiLevelType w:val="multilevel"/>
    <w:tmpl w:val="3ABA3CC2"/>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290">
    <w:nsid w:val="3B056084"/>
    <w:multiLevelType w:val="multilevel"/>
    <w:tmpl w:val="3B056084"/>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1">
    <w:nsid w:val="3B4464E4"/>
    <w:multiLevelType w:val="multilevel"/>
    <w:tmpl w:val="3B4464E4"/>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2">
    <w:nsid w:val="3B480344"/>
    <w:multiLevelType w:val="multilevel"/>
    <w:tmpl w:val="3B480344"/>
    <w:lvl w:ilvl="0">
      <w:start w:val="1"/>
      <w:numFmt w:val="bullet"/>
      <w:lvlText w:val=""/>
      <w:lvlJc w:val="left"/>
      <w:pPr>
        <w:ind w:left="835" w:hanging="420"/>
      </w:pPr>
      <w:rPr>
        <w:rFonts w:ascii="Wingdings" w:hAnsi="Wingdings" w:hint="default"/>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293">
    <w:nsid w:val="3B624CA4"/>
    <w:multiLevelType w:val="multilevel"/>
    <w:tmpl w:val="3B624CA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4">
    <w:nsid w:val="3B806484"/>
    <w:multiLevelType w:val="multilevel"/>
    <w:tmpl w:val="3B806484"/>
    <w:lvl w:ilvl="0">
      <w:start w:val="3"/>
      <w:numFmt w:val="bullet"/>
      <w:lvlText w:val="-"/>
      <w:lvlJc w:val="left"/>
      <w:pPr>
        <w:ind w:left="780" w:hanging="360"/>
      </w:pPr>
      <w:rPr>
        <w:rFonts w:ascii="宋体" w:eastAsia="宋体" w:hAnsi="宋体" w:cs="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5">
    <w:nsid w:val="3B893A6A"/>
    <w:multiLevelType w:val="multilevel"/>
    <w:tmpl w:val="3B893A6A"/>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296">
    <w:nsid w:val="3BA738D4"/>
    <w:multiLevelType w:val="multilevel"/>
    <w:tmpl w:val="3BA738D4"/>
    <w:lvl w:ilvl="0">
      <w:start w:val="2023"/>
      <w:numFmt w:val="bullet"/>
      <w:lvlText w:val="-"/>
      <w:lvlJc w:val="left"/>
      <w:pPr>
        <w:ind w:left="780" w:hanging="360"/>
      </w:pPr>
      <w:rPr>
        <w:rFonts w:ascii="宋体" w:eastAsia="宋体" w:hAnsi="宋体" w:cs="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7">
    <w:nsid w:val="3BE453D4"/>
    <w:multiLevelType w:val="multilevel"/>
    <w:tmpl w:val="3BE453D4"/>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298">
    <w:nsid w:val="3C5A0ABC"/>
    <w:multiLevelType w:val="multilevel"/>
    <w:tmpl w:val="3C5A0ABC"/>
    <w:lvl w:ilvl="0">
      <w:start w:val="1"/>
      <w:numFmt w:val="bullet"/>
      <w:lvlText w:val="o"/>
      <w:lvlJc w:val="left"/>
      <w:pPr>
        <w:ind w:left="1259" w:hanging="420"/>
      </w:pPr>
      <w:rPr>
        <w:rFonts w:ascii="Courier New" w:hAnsi="Courier New" w:cs="Courier New" w:hint="default"/>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299">
    <w:nsid w:val="3C5A768C"/>
    <w:multiLevelType w:val="hybridMultilevel"/>
    <w:tmpl w:val="38081E72"/>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00">
    <w:nsid w:val="3D1C1FAB"/>
    <w:multiLevelType w:val="multilevel"/>
    <w:tmpl w:val="3D1C1FAB"/>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1">
    <w:nsid w:val="3D96681E"/>
    <w:multiLevelType w:val="multilevel"/>
    <w:tmpl w:val="3D96681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2">
    <w:nsid w:val="3D995D58"/>
    <w:multiLevelType w:val="multilevel"/>
    <w:tmpl w:val="3D995D58"/>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3">
    <w:nsid w:val="3DC8650F"/>
    <w:multiLevelType w:val="multilevel"/>
    <w:tmpl w:val="3DC8650F"/>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04">
    <w:nsid w:val="3DD01733"/>
    <w:multiLevelType w:val="multilevel"/>
    <w:tmpl w:val="3DD0173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nsid w:val="3DD25D70"/>
    <w:multiLevelType w:val="multilevel"/>
    <w:tmpl w:val="3DD25D70"/>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06">
    <w:nsid w:val="3DDC5884"/>
    <w:multiLevelType w:val="multilevel"/>
    <w:tmpl w:val="3DDC5884"/>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307">
    <w:nsid w:val="3DE82219"/>
    <w:multiLevelType w:val="hybridMultilevel"/>
    <w:tmpl w:val="A1967344"/>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8">
    <w:nsid w:val="3E160736"/>
    <w:multiLevelType w:val="multilevel"/>
    <w:tmpl w:val="3E160736"/>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9">
    <w:nsid w:val="3E3B10C1"/>
    <w:multiLevelType w:val="multilevel"/>
    <w:tmpl w:val="3E3B10C1"/>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310">
    <w:nsid w:val="3E7D0CC0"/>
    <w:multiLevelType w:val="hybridMultilevel"/>
    <w:tmpl w:val="B1CEC912"/>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11">
    <w:nsid w:val="3EEE69FD"/>
    <w:multiLevelType w:val="multilevel"/>
    <w:tmpl w:val="3EEE69FD"/>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2">
    <w:nsid w:val="3EF74754"/>
    <w:multiLevelType w:val="multilevel"/>
    <w:tmpl w:val="3EF74754"/>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13">
    <w:nsid w:val="3F0C73A0"/>
    <w:multiLevelType w:val="hybridMultilevel"/>
    <w:tmpl w:val="0B8AF78C"/>
    <w:lvl w:ilvl="0" w:tplc="842ADDCE">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4">
    <w:nsid w:val="3F5273D1"/>
    <w:multiLevelType w:val="multilevel"/>
    <w:tmpl w:val="3F5273D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5">
    <w:nsid w:val="3F600757"/>
    <w:multiLevelType w:val="multilevel"/>
    <w:tmpl w:val="3F600757"/>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6">
    <w:nsid w:val="3F6F34B2"/>
    <w:multiLevelType w:val="multilevel"/>
    <w:tmpl w:val="3F6F34B2"/>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7">
    <w:nsid w:val="3F835796"/>
    <w:multiLevelType w:val="multilevel"/>
    <w:tmpl w:val="3F835796"/>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8">
    <w:nsid w:val="3F9216A6"/>
    <w:multiLevelType w:val="hybridMultilevel"/>
    <w:tmpl w:val="41DE3494"/>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9">
    <w:nsid w:val="3FAD2021"/>
    <w:multiLevelType w:val="multilevel"/>
    <w:tmpl w:val="3FAD2021"/>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320">
    <w:nsid w:val="3FAF6A94"/>
    <w:multiLevelType w:val="multilevel"/>
    <w:tmpl w:val="3FAF6A94"/>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321">
    <w:nsid w:val="3FCD69F8"/>
    <w:multiLevelType w:val="hybridMultilevel"/>
    <w:tmpl w:val="59A21F0A"/>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22">
    <w:nsid w:val="3FD50774"/>
    <w:multiLevelType w:val="hybridMultilevel"/>
    <w:tmpl w:val="4E929A50"/>
    <w:lvl w:ilvl="0" w:tplc="842ADDCE">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23">
    <w:nsid w:val="3FFC6DD5"/>
    <w:multiLevelType w:val="multilevel"/>
    <w:tmpl w:val="3FFC6DD5"/>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324">
    <w:nsid w:val="405A7936"/>
    <w:multiLevelType w:val="multilevel"/>
    <w:tmpl w:val="405A793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5">
    <w:nsid w:val="40A5389D"/>
    <w:multiLevelType w:val="multilevel"/>
    <w:tmpl w:val="40A5389D"/>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6">
    <w:nsid w:val="40AE0C79"/>
    <w:multiLevelType w:val="multilevel"/>
    <w:tmpl w:val="40AE0C79"/>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27">
    <w:nsid w:val="40AE0D95"/>
    <w:multiLevelType w:val="multilevel"/>
    <w:tmpl w:val="40AE0D95"/>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328">
    <w:nsid w:val="40B944FA"/>
    <w:multiLevelType w:val="multilevel"/>
    <w:tmpl w:val="40B944F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9">
    <w:nsid w:val="40D61CCA"/>
    <w:multiLevelType w:val="multilevel"/>
    <w:tmpl w:val="40D61CCA"/>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330">
    <w:nsid w:val="410175BF"/>
    <w:multiLevelType w:val="multilevel"/>
    <w:tmpl w:val="410175BF"/>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331">
    <w:nsid w:val="41D37BD4"/>
    <w:multiLevelType w:val="multilevel"/>
    <w:tmpl w:val="41D37BD4"/>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2">
    <w:nsid w:val="41E24708"/>
    <w:multiLevelType w:val="multilevel"/>
    <w:tmpl w:val="41E24708"/>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333">
    <w:nsid w:val="4236533C"/>
    <w:multiLevelType w:val="multilevel"/>
    <w:tmpl w:val="4236533C"/>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34">
    <w:nsid w:val="423B1AA7"/>
    <w:multiLevelType w:val="multilevel"/>
    <w:tmpl w:val="423B1AA7"/>
    <w:lvl w:ilvl="0">
      <w:start w:val="1"/>
      <w:numFmt w:val="bullet"/>
      <w:lvlText w:val=""/>
      <w:lvlJc w:val="left"/>
      <w:pPr>
        <w:ind w:left="1679" w:hanging="420"/>
      </w:pPr>
      <w:rPr>
        <w:rFonts w:ascii="Wingdings" w:hAnsi="Wingdings" w:hint="default"/>
      </w:rPr>
    </w:lvl>
    <w:lvl w:ilvl="1">
      <w:start w:val="1"/>
      <w:numFmt w:val="bullet"/>
      <w:lvlText w:val=""/>
      <w:lvlJc w:val="left"/>
      <w:pPr>
        <w:ind w:left="2099" w:hanging="420"/>
      </w:pPr>
      <w:rPr>
        <w:rFonts w:ascii="Wingdings" w:hAnsi="Wingdings" w:hint="default"/>
      </w:rPr>
    </w:lvl>
    <w:lvl w:ilvl="2">
      <w:start w:val="1"/>
      <w:numFmt w:val="bullet"/>
      <w:lvlText w:val=""/>
      <w:lvlJc w:val="left"/>
      <w:pPr>
        <w:ind w:left="2519" w:hanging="420"/>
      </w:pPr>
      <w:rPr>
        <w:rFonts w:ascii="Wingdings" w:hAnsi="Wingdings" w:hint="default"/>
      </w:rPr>
    </w:lvl>
    <w:lvl w:ilvl="3">
      <w:start w:val="1"/>
      <w:numFmt w:val="bullet"/>
      <w:lvlText w:val=""/>
      <w:lvlJc w:val="left"/>
      <w:pPr>
        <w:ind w:left="2939" w:hanging="420"/>
      </w:pPr>
      <w:rPr>
        <w:rFonts w:ascii="Wingdings" w:hAnsi="Wingdings" w:hint="default"/>
      </w:rPr>
    </w:lvl>
    <w:lvl w:ilvl="4">
      <w:start w:val="1"/>
      <w:numFmt w:val="bullet"/>
      <w:lvlText w:val=""/>
      <w:lvlJc w:val="left"/>
      <w:pPr>
        <w:ind w:left="3359" w:hanging="420"/>
      </w:pPr>
      <w:rPr>
        <w:rFonts w:ascii="Wingdings" w:hAnsi="Wingdings" w:hint="default"/>
      </w:rPr>
    </w:lvl>
    <w:lvl w:ilvl="5">
      <w:start w:val="1"/>
      <w:numFmt w:val="bullet"/>
      <w:lvlText w:val=""/>
      <w:lvlJc w:val="left"/>
      <w:pPr>
        <w:ind w:left="3779" w:hanging="420"/>
      </w:pPr>
      <w:rPr>
        <w:rFonts w:ascii="Wingdings" w:hAnsi="Wingdings" w:hint="default"/>
      </w:rPr>
    </w:lvl>
    <w:lvl w:ilvl="6">
      <w:start w:val="1"/>
      <w:numFmt w:val="bullet"/>
      <w:lvlText w:val=""/>
      <w:lvlJc w:val="left"/>
      <w:pPr>
        <w:ind w:left="4199" w:hanging="420"/>
      </w:pPr>
      <w:rPr>
        <w:rFonts w:ascii="Wingdings" w:hAnsi="Wingdings" w:hint="default"/>
      </w:rPr>
    </w:lvl>
    <w:lvl w:ilvl="7">
      <w:start w:val="1"/>
      <w:numFmt w:val="bullet"/>
      <w:lvlText w:val=""/>
      <w:lvlJc w:val="left"/>
      <w:pPr>
        <w:ind w:left="4619" w:hanging="420"/>
      </w:pPr>
      <w:rPr>
        <w:rFonts w:ascii="Wingdings" w:hAnsi="Wingdings" w:hint="default"/>
      </w:rPr>
    </w:lvl>
    <w:lvl w:ilvl="8">
      <w:start w:val="1"/>
      <w:numFmt w:val="bullet"/>
      <w:lvlText w:val=""/>
      <w:lvlJc w:val="left"/>
      <w:pPr>
        <w:ind w:left="5039" w:hanging="420"/>
      </w:pPr>
      <w:rPr>
        <w:rFonts w:ascii="Wingdings" w:hAnsi="Wingdings" w:hint="default"/>
      </w:rPr>
    </w:lvl>
  </w:abstractNum>
  <w:abstractNum w:abstractNumId="335">
    <w:nsid w:val="42625D55"/>
    <w:multiLevelType w:val="hybridMultilevel"/>
    <w:tmpl w:val="CA92DCA8"/>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6">
    <w:nsid w:val="428A67C3"/>
    <w:multiLevelType w:val="multilevel"/>
    <w:tmpl w:val="428A67C3"/>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37">
    <w:nsid w:val="428E7098"/>
    <w:multiLevelType w:val="multilevel"/>
    <w:tmpl w:val="428E7098"/>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38">
    <w:nsid w:val="42A7418D"/>
    <w:multiLevelType w:val="multilevel"/>
    <w:tmpl w:val="42A7418D"/>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39">
    <w:nsid w:val="42E33B6A"/>
    <w:multiLevelType w:val="multilevel"/>
    <w:tmpl w:val="42E33B6A"/>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0">
    <w:nsid w:val="42FD1BEC"/>
    <w:multiLevelType w:val="hybridMultilevel"/>
    <w:tmpl w:val="B65ECB20"/>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41">
    <w:nsid w:val="430607C8"/>
    <w:multiLevelType w:val="multilevel"/>
    <w:tmpl w:val="430607C8"/>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2">
    <w:nsid w:val="43096A16"/>
    <w:multiLevelType w:val="multilevel"/>
    <w:tmpl w:val="43096A16"/>
    <w:lvl w:ilvl="0">
      <w:start w:val="1"/>
      <w:numFmt w:val="bullet"/>
      <w:lvlText w:val=""/>
      <w:lvlJc w:val="left"/>
      <w:pPr>
        <w:ind w:left="1259" w:hanging="420"/>
      </w:pPr>
      <w:rPr>
        <w:rFonts w:ascii="Wingdings" w:hAnsi="Wingdings" w:hint="default"/>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343">
    <w:nsid w:val="435C69AE"/>
    <w:multiLevelType w:val="hybridMultilevel"/>
    <w:tmpl w:val="135AAC4A"/>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4">
    <w:nsid w:val="43903CE0"/>
    <w:multiLevelType w:val="multilevel"/>
    <w:tmpl w:val="43903CE0"/>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45">
    <w:nsid w:val="4399092E"/>
    <w:multiLevelType w:val="multilevel"/>
    <w:tmpl w:val="4399092E"/>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346">
    <w:nsid w:val="43BD7010"/>
    <w:multiLevelType w:val="multilevel"/>
    <w:tmpl w:val="43BD7010"/>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7">
    <w:nsid w:val="43D34199"/>
    <w:multiLevelType w:val="hybridMultilevel"/>
    <w:tmpl w:val="0A8AC9EC"/>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8">
    <w:nsid w:val="43FC507F"/>
    <w:multiLevelType w:val="hybridMultilevel"/>
    <w:tmpl w:val="996E77D2"/>
    <w:lvl w:ilvl="0" w:tplc="F3549C0A">
      <w:start w:val="1"/>
      <w:numFmt w:val="bullet"/>
      <w:lvlText w:val=""/>
      <w:lvlJc w:val="left"/>
      <w:pPr>
        <w:ind w:left="2095" w:hanging="420"/>
      </w:pPr>
      <w:rPr>
        <w:rFonts w:ascii="Wingdings" w:hAnsi="Wingdings" w:hint="default"/>
      </w:rPr>
    </w:lvl>
    <w:lvl w:ilvl="1" w:tplc="04090003" w:tentative="1">
      <w:start w:val="1"/>
      <w:numFmt w:val="bullet"/>
      <w:lvlText w:val=""/>
      <w:lvlJc w:val="left"/>
      <w:pPr>
        <w:ind w:left="2515" w:hanging="420"/>
      </w:pPr>
      <w:rPr>
        <w:rFonts w:ascii="Wingdings" w:hAnsi="Wingdings" w:hint="default"/>
      </w:rPr>
    </w:lvl>
    <w:lvl w:ilvl="2" w:tplc="04090005" w:tentative="1">
      <w:start w:val="1"/>
      <w:numFmt w:val="bullet"/>
      <w:lvlText w:val=""/>
      <w:lvlJc w:val="left"/>
      <w:pPr>
        <w:ind w:left="2935" w:hanging="420"/>
      </w:pPr>
      <w:rPr>
        <w:rFonts w:ascii="Wingdings" w:hAnsi="Wingdings" w:hint="default"/>
      </w:rPr>
    </w:lvl>
    <w:lvl w:ilvl="3" w:tplc="04090001" w:tentative="1">
      <w:start w:val="1"/>
      <w:numFmt w:val="bullet"/>
      <w:lvlText w:val=""/>
      <w:lvlJc w:val="left"/>
      <w:pPr>
        <w:ind w:left="3355" w:hanging="420"/>
      </w:pPr>
      <w:rPr>
        <w:rFonts w:ascii="Wingdings" w:hAnsi="Wingdings" w:hint="default"/>
      </w:rPr>
    </w:lvl>
    <w:lvl w:ilvl="4" w:tplc="04090003" w:tentative="1">
      <w:start w:val="1"/>
      <w:numFmt w:val="bullet"/>
      <w:lvlText w:val=""/>
      <w:lvlJc w:val="left"/>
      <w:pPr>
        <w:ind w:left="3775" w:hanging="420"/>
      </w:pPr>
      <w:rPr>
        <w:rFonts w:ascii="Wingdings" w:hAnsi="Wingdings" w:hint="default"/>
      </w:rPr>
    </w:lvl>
    <w:lvl w:ilvl="5" w:tplc="04090005" w:tentative="1">
      <w:start w:val="1"/>
      <w:numFmt w:val="bullet"/>
      <w:lvlText w:val=""/>
      <w:lvlJc w:val="left"/>
      <w:pPr>
        <w:ind w:left="4195" w:hanging="420"/>
      </w:pPr>
      <w:rPr>
        <w:rFonts w:ascii="Wingdings" w:hAnsi="Wingdings" w:hint="default"/>
      </w:rPr>
    </w:lvl>
    <w:lvl w:ilvl="6" w:tplc="04090001" w:tentative="1">
      <w:start w:val="1"/>
      <w:numFmt w:val="bullet"/>
      <w:lvlText w:val=""/>
      <w:lvlJc w:val="left"/>
      <w:pPr>
        <w:ind w:left="4615" w:hanging="420"/>
      </w:pPr>
      <w:rPr>
        <w:rFonts w:ascii="Wingdings" w:hAnsi="Wingdings" w:hint="default"/>
      </w:rPr>
    </w:lvl>
    <w:lvl w:ilvl="7" w:tplc="04090003" w:tentative="1">
      <w:start w:val="1"/>
      <w:numFmt w:val="bullet"/>
      <w:lvlText w:val=""/>
      <w:lvlJc w:val="left"/>
      <w:pPr>
        <w:ind w:left="5035" w:hanging="420"/>
      </w:pPr>
      <w:rPr>
        <w:rFonts w:ascii="Wingdings" w:hAnsi="Wingdings" w:hint="default"/>
      </w:rPr>
    </w:lvl>
    <w:lvl w:ilvl="8" w:tplc="04090005" w:tentative="1">
      <w:start w:val="1"/>
      <w:numFmt w:val="bullet"/>
      <w:lvlText w:val=""/>
      <w:lvlJc w:val="left"/>
      <w:pPr>
        <w:ind w:left="5455" w:hanging="420"/>
      </w:pPr>
      <w:rPr>
        <w:rFonts w:ascii="Wingdings" w:hAnsi="Wingdings" w:hint="default"/>
      </w:rPr>
    </w:lvl>
  </w:abstractNum>
  <w:abstractNum w:abstractNumId="349">
    <w:nsid w:val="4454121A"/>
    <w:multiLevelType w:val="multilevel"/>
    <w:tmpl w:val="4454121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0">
    <w:nsid w:val="4470425C"/>
    <w:multiLevelType w:val="multilevel"/>
    <w:tmpl w:val="4470425C"/>
    <w:lvl w:ilvl="0">
      <w:start w:val="1"/>
      <w:numFmt w:val="decimal"/>
      <w:pStyle w:val="1"/>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trike w:val="0"/>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51">
    <w:nsid w:val="44C50A05"/>
    <w:multiLevelType w:val="multilevel"/>
    <w:tmpl w:val="44C50A05"/>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2">
    <w:nsid w:val="453E1378"/>
    <w:multiLevelType w:val="multilevel"/>
    <w:tmpl w:val="453E1378"/>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53">
    <w:nsid w:val="45922AB7"/>
    <w:multiLevelType w:val="multilevel"/>
    <w:tmpl w:val="45922AB7"/>
    <w:lvl w:ilvl="0">
      <w:start w:val="2023"/>
      <w:numFmt w:val="bullet"/>
      <w:lvlText w:val="-"/>
      <w:lvlJc w:val="left"/>
      <w:pPr>
        <w:ind w:left="780" w:hanging="360"/>
      </w:pPr>
      <w:rPr>
        <w:rFonts w:ascii="宋体" w:eastAsia="宋体" w:hAnsi="宋体" w:cs="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4">
    <w:nsid w:val="45F805AA"/>
    <w:multiLevelType w:val="multilevel"/>
    <w:tmpl w:val="45F805AA"/>
    <w:lvl w:ilvl="0">
      <w:start w:val="1"/>
      <w:numFmt w:val="bullet"/>
      <w:lvlText w:val="-"/>
      <w:lvlJc w:val="left"/>
      <w:pPr>
        <w:ind w:left="780" w:hanging="360"/>
      </w:pPr>
      <w:rPr>
        <w:rFonts w:ascii="宋体" w:eastAsia="宋体" w:hAnsi="宋体" w:cstheme="minorBidi"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5">
    <w:nsid w:val="46641EAA"/>
    <w:multiLevelType w:val="multilevel"/>
    <w:tmpl w:val="46641EAA"/>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56">
    <w:nsid w:val="46BD78A4"/>
    <w:multiLevelType w:val="multilevel"/>
    <w:tmpl w:val="46BD78A4"/>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357">
    <w:nsid w:val="47560300"/>
    <w:multiLevelType w:val="multilevel"/>
    <w:tmpl w:val="47560300"/>
    <w:lvl w:ilvl="0">
      <w:start w:val="3"/>
      <w:numFmt w:val="bullet"/>
      <w:lvlText w:val="-"/>
      <w:lvlJc w:val="left"/>
      <w:pPr>
        <w:ind w:left="780" w:hanging="360"/>
      </w:pPr>
      <w:rPr>
        <w:rFonts w:ascii="宋体" w:eastAsia="宋体" w:hAnsi="宋体" w:cs="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8">
    <w:nsid w:val="47A82982"/>
    <w:multiLevelType w:val="multilevel"/>
    <w:tmpl w:val="47A82982"/>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359">
    <w:nsid w:val="47AA0246"/>
    <w:multiLevelType w:val="multilevel"/>
    <w:tmpl w:val="47AA0246"/>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360">
    <w:nsid w:val="48390689"/>
    <w:multiLevelType w:val="multilevel"/>
    <w:tmpl w:val="48390689"/>
    <w:lvl w:ilvl="0">
      <w:start w:val="1"/>
      <w:numFmt w:val="bullet"/>
      <w:lvlText w:val=""/>
      <w:lvlJc w:val="left"/>
      <w:pPr>
        <w:ind w:left="835" w:hanging="420"/>
      </w:pPr>
      <w:rPr>
        <w:rFonts w:ascii="Wingdings" w:hAnsi="Wingdings" w:hint="default"/>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61">
    <w:nsid w:val="48BD4F40"/>
    <w:multiLevelType w:val="multilevel"/>
    <w:tmpl w:val="48BD4F4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2">
    <w:nsid w:val="49185AF2"/>
    <w:multiLevelType w:val="multilevel"/>
    <w:tmpl w:val="49185AF2"/>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3">
    <w:nsid w:val="494F2EE0"/>
    <w:multiLevelType w:val="multilevel"/>
    <w:tmpl w:val="494F2EE0"/>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364">
    <w:nsid w:val="4971344B"/>
    <w:multiLevelType w:val="multilevel"/>
    <w:tmpl w:val="4971344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5">
    <w:nsid w:val="497B3D4A"/>
    <w:multiLevelType w:val="multilevel"/>
    <w:tmpl w:val="497B3D4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6">
    <w:nsid w:val="49977245"/>
    <w:multiLevelType w:val="multilevel"/>
    <w:tmpl w:val="49977245"/>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7">
    <w:nsid w:val="49BC7957"/>
    <w:multiLevelType w:val="multilevel"/>
    <w:tmpl w:val="49BC7957"/>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368">
    <w:nsid w:val="49D12017"/>
    <w:multiLevelType w:val="hybridMultilevel"/>
    <w:tmpl w:val="8E6C578E"/>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69">
    <w:nsid w:val="4A4A459A"/>
    <w:multiLevelType w:val="multilevel"/>
    <w:tmpl w:val="4A4A459A"/>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70">
    <w:nsid w:val="4A8A48F8"/>
    <w:multiLevelType w:val="hybridMultilevel"/>
    <w:tmpl w:val="156408AC"/>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71">
    <w:nsid w:val="4A9747C7"/>
    <w:multiLevelType w:val="hybridMultilevel"/>
    <w:tmpl w:val="BC54593E"/>
    <w:lvl w:ilvl="0" w:tplc="CBEA8A18">
      <w:start w:val="1"/>
      <w:numFmt w:val="bullet"/>
      <w:lvlText w:val=""/>
      <w:lvlJc w:val="left"/>
      <w:pPr>
        <w:ind w:left="1255" w:hanging="420"/>
      </w:pPr>
      <w:rPr>
        <w:rFonts w:ascii="Wingdings" w:hAnsi="Wingdings" w:hint="default"/>
        <w:sz w:val="13"/>
      </w:rPr>
    </w:lvl>
    <w:lvl w:ilvl="1" w:tplc="04090003" w:tentative="1">
      <w:start w:val="1"/>
      <w:numFmt w:val="bullet"/>
      <w:lvlText w:val=""/>
      <w:lvlJc w:val="left"/>
      <w:pPr>
        <w:ind w:left="1675" w:hanging="420"/>
      </w:pPr>
      <w:rPr>
        <w:rFonts w:ascii="Wingdings" w:hAnsi="Wingdings" w:hint="default"/>
      </w:rPr>
    </w:lvl>
    <w:lvl w:ilvl="2" w:tplc="04090005" w:tentative="1">
      <w:start w:val="1"/>
      <w:numFmt w:val="bullet"/>
      <w:lvlText w:val=""/>
      <w:lvlJc w:val="left"/>
      <w:pPr>
        <w:ind w:left="2095" w:hanging="420"/>
      </w:pPr>
      <w:rPr>
        <w:rFonts w:ascii="Wingdings" w:hAnsi="Wingdings" w:hint="default"/>
      </w:rPr>
    </w:lvl>
    <w:lvl w:ilvl="3" w:tplc="04090001" w:tentative="1">
      <w:start w:val="1"/>
      <w:numFmt w:val="bullet"/>
      <w:lvlText w:val=""/>
      <w:lvlJc w:val="left"/>
      <w:pPr>
        <w:ind w:left="2515" w:hanging="420"/>
      </w:pPr>
      <w:rPr>
        <w:rFonts w:ascii="Wingdings" w:hAnsi="Wingdings" w:hint="default"/>
      </w:rPr>
    </w:lvl>
    <w:lvl w:ilvl="4" w:tplc="04090003" w:tentative="1">
      <w:start w:val="1"/>
      <w:numFmt w:val="bullet"/>
      <w:lvlText w:val=""/>
      <w:lvlJc w:val="left"/>
      <w:pPr>
        <w:ind w:left="2935" w:hanging="420"/>
      </w:pPr>
      <w:rPr>
        <w:rFonts w:ascii="Wingdings" w:hAnsi="Wingdings" w:hint="default"/>
      </w:rPr>
    </w:lvl>
    <w:lvl w:ilvl="5" w:tplc="04090005" w:tentative="1">
      <w:start w:val="1"/>
      <w:numFmt w:val="bullet"/>
      <w:lvlText w:val=""/>
      <w:lvlJc w:val="left"/>
      <w:pPr>
        <w:ind w:left="3355" w:hanging="420"/>
      </w:pPr>
      <w:rPr>
        <w:rFonts w:ascii="Wingdings" w:hAnsi="Wingdings" w:hint="default"/>
      </w:rPr>
    </w:lvl>
    <w:lvl w:ilvl="6" w:tplc="04090001" w:tentative="1">
      <w:start w:val="1"/>
      <w:numFmt w:val="bullet"/>
      <w:lvlText w:val=""/>
      <w:lvlJc w:val="left"/>
      <w:pPr>
        <w:ind w:left="3775" w:hanging="420"/>
      </w:pPr>
      <w:rPr>
        <w:rFonts w:ascii="Wingdings" w:hAnsi="Wingdings" w:hint="default"/>
      </w:rPr>
    </w:lvl>
    <w:lvl w:ilvl="7" w:tplc="04090003" w:tentative="1">
      <w:start w:val="1"/>
      <w:numFmt w:val="bullet"/>
      <w:lvlText w:val=""/>
      <w:lvlJc w:val="left"/>
      <w:pPr>
        <w:ind w:left="4195" w:hanging="420"/>
      </w:pPr>
      <w:rPr>
        <w:rFonts w:ascii="Wingdings" w:hAnsi="Wingdings" w:hint="default"/>
      </w:rPr>
    </w:lvl>
    <w:lvl w:ilvl="8" w:tplc="04090005" w:tentative="1">
      <w:start w:val="1"/>
      <w:numFmt w:val="bullet"/>
      <w:lvlText w:val=""/>
      <w:lvlJc w:val="left"/>
      <w:pPr>
        <w:ind w:left="4615" w:hanging="420"/>
      </w:pPr>
      <w:rPr>
        <w:rFonts w:ascii="Wingdings" w:hAnsi="Wingdings" w:hint="default"/>
      </w:rPr>
    </w:lvl>
  </w:abstractNum>
  <w:abstractNum w:abstractNumId="372">
    <w:nsid w:val="4AC234CB"/>
    <w:multiLevelType w:val="multilevel"/>
    <w:tmpl w:val="4AC234C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3">
    <w:nsid w:val="4AF26577"/>
    <w:multiLevelType w:val="multilevel"/>
    <w:tmpl w:val="4AF265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4">
    <w:nsid w:val="4B7E68C2"/>
    <w:multiLevelType w:val="multilevel"/>
    <w:tmpl w:val="4B7E68C2"/>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375">
    <w:nsid w:val="4BBD5F3A"/>
    <w:multiLevelType w:val="multilevel"/>
    <w:tmpl w:val="4BBD5F3A"/>
    <w:lvl w:ilvl="0">
      <w:start w:val="2"/>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6">
    <w:nsid w:val="4BEA1731"/>
    <w:multiLevelType w:val="multilevel"/>
    <w:tmpl w:val="4BEA1731"/>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7">
    <w:nsid w:val="4BF704F2"/>
    <w:multiLevelType w:val="multilevel"/>
    <w:tmpl w:val="4BF704F2"/>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8">
    <w:nsid w:val="4C1A375F"/>
    <w:multiLevelType w:val="multilevel"/>
    <w:tmpl w:val="4C1A375F"/>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379">
    <w:nsid w:val="4C411F8F"/>
    <w:multiLevelType w:val="multilevel"/>
    <w:tmpl w:val="4C411F8F"/>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80">
    <w:nsid w:val="4C621DC7"/>
    <w:multiLevelType w:val="multilevel"/>
    <w:tmpl w:val="4C621DC7"/>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381">
    <w:nsid w:val="4C9831EB"/>
    <w:multiLevelType w:val="multilevel"/>
    <w:tmpl w:val="4C9831EB"/>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382">
    <w:nsid w:val="4D0050B7"/>
    <w:multiLevelType w:val="multilevel"/>
    <w:tmpl w:val="4D0050B7"/>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383">
    <w:nsid w:val="4D30706D"/>
    <w:multiLevelType w:val="multilevel"/>
    <w:tmpl w:val="4D30706D"/>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4">
    <w:nsid w:val="4D421C99"/>
    <w:multiLevelType w:val="multilevel"/>
    <w:tmpl w:val="4D421C9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5">
    <w:nsid w:val="4D5C0BB2"/>
    <w:multiLevelType w:val="multilevel"/>
    <w:tmpl w:val="4D5C0BB2"/>
    <w:lvl w:ilvl="0">
      <w:start w:val="2023"/>
      <w:numFmt w:val="bullet"/>
      <w:lvlText w:val="-"/>
      <w:lvlJc w:val="left"/>
      <w:pPr>
        <w:ind w:left="780" w:hanging="360"/>
      </w:pPr>
      <w:rPr>
        <w:rFonts w:ascii="宋体" w:eastAsia="宋体" w:hAnsi="宋体" w:cstheme="minorBidi"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6">
    <w:nsid w:val="4D6F5588"/>
    <w:multiLevelType w:val="hybridMultilevel"/>
    <w:tmpl w:val="137CF1F2"/>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87">
    <w:nsid w:val="4DAF73BA"/>
    <w:multiLevelType w:val="multilevel"/>
    <w:tmpl w:val="4DAF73BA"/>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88">
    <w:nsid w:val="4E1117F4"/>
    <w:multiLevelType w:val="hybridMultilevel"/>
    <w:tmpl w:val="4D10F848"/>
    <w:lvl w:ilvl="0" w:tplc="CBEA8A18">
      <w:start w:val="1"/>
      <w:numFmt w:val="bullet"/>
      <w:lvlText w:val=""/>
      <w:lvlJc w:val="left"/>
      <w:pPr>
        <w:ind w:left="1260" w:hanging="420"/>
      </w:pPr>
      <w:rPr>
        <w:rFonts w:ascii="Wingdings" w:hAnsi="Wingdings" w:hint="default"/>
        <w:sz w:val="13"/>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9">
    <w:nsid w:val="4E357D74"/>
    <w:multiLevelType w:val="multilevel"/>
    <w:tmpl w:val="4E357D74"/>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390">
    <w:nsid w:val="4E997A97"/>
    <w:multiLevelType w:val="hybridMultilevel"/>
    <w:tmpl w:val="E3B2E8F8"/>
    <w:lvl w:ilvl="0" w:tplc="61C65F42">
      <w:start w:val="2023"/>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1">
    <w:nsid w:val="4EBD684D"/>
    <w:multiLevelType w:val="multilevel"/>
    <w:tmpl w:val="4EBD684D"/>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2">
    <w:nsid w:val="4EC51F09"/>
    <w:multiLevelType w:val="multilevel"/>
    <w:tmpl w:val="4EC51F09"/>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93">
    <w:nsid w:val="4EF97937"/>
    <w:multiLevelType w:val="hybridMultilevel"/>
    <w:tmpl w:val="8CFC0DC4"/>
    <w:lvl w:ilvl="0" w:tplc="A912C1D4">
      <w:start w:val="2023"/>
      <w:numFmt w:val="bullet"/>
      <w:lvlText w:val="-"/>
      <w:lvlJc w:val="left"/>
      <w:pPr>
        <w:ind w:left="780" w:hanging="360"/>
      </w:pPr>
      <w:rPr>
        <w:rFonts w:ascii="Arial" w:eastAsia="宋体" w:hAnsi="Arial" w:cs="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4">
    <w:nsid w:val="4F140AFC"/>
    <w:multiLevelType w:val="multilevel"/>
    <w:tmpl w:val="4F140AFC"/>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5">
    <w:nsid w:val="4F500083"/>
    <w:multiLevelType w:val="multilevel"/>
    <w:tmpl w:val="4F500083"/>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6">
    <w:nsid w:val="4F5F3907"/>
    <w:multiLevelType w:val="multilevel"/>
    <w:tmpl w:val="4F5F3907"/>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7">
    <w:nsid w:val="4F6508B3"/>
    <w:multiLevelType w:val="multilevel"/>
    <w:tmpl w:val="4F6508B3"/>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98">
    <w:nsid w:val="4F761CF8"/>
    <w:multiLevelType w:val="multilevel"/>
    <w:tmpl w:val="4F761CF8"/>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399">
    <w:nsid w:val="4FDA16D1"/>
    <w:multiLevelType w:val="hybridMultilevel"/>
    <w:tmpl w:val="188E755C"/>
    <w:lvl w:ilvl="0" w:tplc="842ADDCE">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0">
    <w:nsid w:val="501460C0"/>
    <w:multiLevelType w:val="multilevel"/>
    <w:tmpl w:val="501460C0"/>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01">
    <w:nsid w:val="503E20D4"/>
    <w:multiLevelType w:val="multilevel"/>
    <w:tmpl w:val="503E20D4"/>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02">
    <w:nsid w:val="50D8306C"/>
    <w:multiLevelType w:val="multilevel"/>
    <w:tmpl w:val="50D8306C"/>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03">
    <w:nsid w:val="50FD3593"/>
    <w:multiLevelType w:val="multilevel"/>
    <w:tmpl w:val="50FD3593"/>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404">
    <w:nsid w:val="51A45412"/>
    <w:multiLevelType w:val="multilevel"/>
    <w:tmpl w:val="51A45412"/>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05">
    <w:nsid w:val="51B83516"/>
    <w:multiLevelType w:val="multilevel"/>
    <w:tmpl w:val="51B83516"/>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6">
    <w:nsid w:val="51F327CF"/>
    <w:multiLevelType w:val="multilevel"/>
    <w:tmpl w:val="51F327CF"/>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7">
    <w:nsid w:val="51F563F6"/>
    <w:multiLevelType w:val="multilevel"/>
    <w:tmpl w:val="51F563F6"/>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8">
    <w:nsid w:val="52137428"/>
    <w:multiLevelType w:val="multilevel"/>
    <w:tmpl w:val="52137428"/>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409">
    <w:nsid w:val="524572F9"/>
    <w:multiLevelType w:val="multilevel"/>
    <w:tmpl w:val="524572F9"/>
    <w:lvl w:ilvl="0">
      <w:start w:val="1"/>
      <w:numFmt w:val="bullet"/>
      <w:lvlText w:val=""/>
      <w:lvlJc w:val="left"/>
      <w:pPr>
        <w:ind w:left="1679" w:hanging="420"/>
      </w:pPr>
      <w:rPr>
        <w:rFonts w:ascii="Wingdings" w:hAnsi="Wingdings" w:hint="default"/>
      </w:rPr>
    </w:lvl>
    <w:lvl w:ilvl="1">
      <w:start w:val="1"/>
      <w:numFmt w:val="bullet"/>
      <w:lvlText w:val=""/>
      <w:lvlJc w:val="left"/>
      <w:pPr>
        <w:ind w:left="2099" w:hanging="420"/>
      </w:pPr>
      <w:rPr>
        <w:rFonts w:ascii="Wingdings" w:hAnsi="Wingdings" w:hint="default"/>
      </w:rPr>
    </w:lvl>
    <w:lvl w:ilvl="2">
      <w:start w:val="1"/>
      <w:numFmt w:val="bullet"/>
      <w:lvlText w:val=""/>
      <w:lvlJc w:val="left"/>
      <w:pPr>
        <w:ind w:left="2519" w:hanging="420"/>
      </w:pPr>
      <w:rPr>
        <w:rFonts w:ascii="Wingdings" w:hAnsi="Wingdings" w:hint="default"/>
      </w:rPr>
    </w:lvl>
    <w:lvl w:ilvl="3">
      <w:start w:val="1"/>
      <w:numFmt w:val="bullet"/>
      <w:lvlText w:val=""/>
      <w:lvlJc w:val="left"/>
      <w:pPr>
        <w:ind w:left="2939" w:hanging="420"/>
      </w:pPr>
      <w:rPr>
        <w:rFonts w:ascii="Wingdings" w:hAnsi="Wingdings" w:hint="default"/>
      </w:rPr>
    </w:lvl>
    <w:lvl w:ilvl="4">
      <w:start w:val="1"/>
      <w:numFmt w:val="bullet"/>
      <w:lvlText w:val=""/>
      <w:lvlJc w:val="left"/>
      <w:pPr>
        <w:ind w:left="3359" w:hanging="420"/>
      </w:pPr>
      <w:rPr>
        <w:rFonts w:ascii="Wingdings" w:hAnsi="Wingdings" w:hint="default"/>
      </w:rPr>
    </w:lvl>
    <w:lvl w:ilvl="5">
      <w:start w:val="1"/>
      <w:numFmt w:val="bullet"/>
      <w:lvlText w:val=""/>
      <w:lvlJc w:val="left"/>
      <w:pPr>
        <w:ind w:left="3779" w:hanging="420"/>
      </w:pPr>
      <w:rPr>
        <w:rFonts w:ascii="Wingdings" w:hAnsi="Wingdings" w:hint="default"/>
      </w:rPr>
    </w:lvl>
    <w:lvl w:ilvl="6">
      <w:start w:val="1"/>
      <w:numFmt w:val="bullet"/>
      <w:lvlText w:val=""/>
      <w:lvlJc w:val="left"/>
      <w:pPr>
        <w:ind w:left="4199" w:hanging="420"/>
      </w:pPr>
      <w:rPr>
        <w:rFonts w:ascii="Wingdings" w:hAnsi="Wingdings" w:hint="default"/>
      </w:rPr>
    </w:lvl>
    <w:lvl w:ilvl="7">
      <w:start w:val="1"/>
      <w:numFmt w:val="bullet"/>
      <w:lvlText w:val=""/>
      <w:lvlJc w:val="left"/>
      <w:pPr>
        <w:ind w:left="4619" w:hanging="420"/>
      </w:pPr>
      <w:rPr>
        <w:rFonts w:ascii="Wingdings" w:hAnsi="Wingdings" w:hint="default"/>
      </w:rPr>
    </w:lvl>
    <w:lvl w:ilvl="8">
      <w:start w:val="1"/>
      <w:numFmt w:val="bullet"/>
      <w:lvlText w:val=""/>
      <w:lvlJc w:val="left"/>
      <w:pPr>
        <w:ind w:left="5039" w:hanging="420"/>
      </w:pPr>
      <w:rPr>
        <w:rFonts w:ascii="Wingdings" w:hAnsi="Wingdings" w:hint="default"/>
      </w:rPr>
    </w:lvl>
  </w:abstractNum>
  <w:abstractNum w:abstractNumId="410">
    <w:nsid w:val="52541A3A"/>
    <w:multiLevelType w:val="multilevel"/>
    <w:tmpl w:val="52541A3A"/>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411">
    <w:nsid w:val="528E690D"/>
    <w:multiLevelType w:val="multilevel"/>
    <w:tmpl w:val="528E690D"/>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2">
    <w:nsid w:val="52AF59B3"/>
    <w:multiLevelType w:val="multilevel"/>
    <w:tmpl w:val="52AF59B3"/>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13">
    <w:nsid w:val="52BC3A7B"/>
    <w:multiLevelType w:val="multilevel"/>
    <w:tmpl w:val="52BC3A7B"/>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14">
    <w:nsid w:val="52F30A6E"/>
    <w:multiLevelType w:val="multilevel"/>
    <w:tmpl w:val="52F30A6E"/>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5">
    <w:nsid w:val="53257E6F"/>
    <w:multiLevelType w:val="multilevel"/>
    <w:tmpl w:val="53257E6F"/>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6">
    <w:nsid w:val="53331B2C"/>
    <w:multiLevelType w:val="multilevel"/>
    <w:tmpl w:val="53331B2C"/>
    <w:lvl w:ilvl="0">
      <w:start w:val="1"/>
      <w:numFmt w:val="bullet"/>
      <w:lvlText w:val=""/>
      <w:lvlJc w:val="left"/>
      <w:pPr>
        <w:ind w:left="835" w:hanging="420"/>
      </w:pPr>
      <w:rPr>
        <w:rFonts w:ascii="Wingdings" w:hAnsi="Wingdings" w:hint="default"/>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17">
    <w:nsid w:val="53343718"/>
    <w:multiLevelType w:val="hybridMultilevel"/>
    <w:tmpl w:val="8FC0501C"/>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418">
    <w:nsid w:val="538C7BE2"/>
    <w:multiLevelType w:val="hybridMultilevel"/>
    <w:tmpl w:val="E17E1DDA"/>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9">
    <w:nsid w:val="5394169F"/>
    <w:multiLevelType w:val="multilevel"/>
    <w:tmpl w:val="5394169F"/>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420">
    <w:nsid w:val="53DC637F"/>
    <w:multiLevelType w:val="hybridMultilevel"/>
    <w:tmpl w:val="98E2A42A"/>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1">
    <w:nsid w:val="547F444A"/>
    <w:multiLevelType w:val="multilevel"/>
    <w:tmpl w:val="547F444A"/>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422">
    <w:nsid w:val="54B85B4D"/>
    <w:multiLevelType w:val="multilevel"/>
    <w:tmpl w:val="54B85B4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3">
    <w:nsid w:val="554633DC"/>
    <w:multiLevelType w:val="multilevel"/>
    <w:tmpl w:val="554633DC"/>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424">
    <w:nsid w:val="558B0423"/>
    <w:multiLevelType w:val="multilevel"/>
    <w:tmpl w:val="558B0423"/>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5">
    <w:nsid w:val="559927CC"/>
    <w:multiLevelType w:val="multilevel"/>
    <w:tmpl w:val="559927CC"/>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426">
    <w:nsid w:val="564D0742"/>
    <w:multiLevelType w:val="multilevel"/>
    <w:tmpl w:val="564D0742"/>
    <w:lvl w:ilvl="0">
      <w:start w:val="1"/>
      <w:numFmt w:val="bullet"/>
      <w:lvlText w:val=""/>
      <w:lvlJc w:val="left"/>
      <w:pPr>
        <w:ind w:left="1255" w:hanging="420"/>
      </w:pPr>
      <w:rPr>
        <w:rFonts w:ascii="Wingdings" w:hAnsi="Wingdings" w:hint="default"/>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427">
    <w:nsid w:val="56930056"/>
    <w:multiLevelType w:val="multilevel"/>
    <w:tmpl w:val="56930056"/>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28">
    <w:nsid w:val="56971CFB"/>
    <w:multiLevelType w:val="multilevel"/>
    <w:tmpl w:val="56971CFB"/>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29">
    <w:nsid w:val="56AA72D3"/>
    <w:multiLevelType w:val="multilevel"/>
    <w:tmpl w:val="56AA72D3"/>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0">
    <w:nsid w:val="56B22E09"/>
    <w:multiLevelType w:val="multilevel"/>
    <w:tmpl w:val="56B22E09"/>
    <w:lvl w:ilvl="0">
      <w:start w:val="1"/>
      <w:numFmt w:val="bullet"/>
      <w:lvlText w:val="o"/>
      <w:lvlJc w:val="left"/>
      <w:pPr>
        <w:ind w:left="1255" w:hanging="420"/>
      </w:pPr>
      <w:rPr>
        <w:rFonts w:ascii="Courier New" w:hAnsi="Courier New" w:cs="Courier New" w:hint="default"/>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431">
    <w:nsid w:val="56BE0A0E"/>
    <w:multiLevelType w:val="multilevel"/>
    <w:tmpl w:val="56BE0A0E"/>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32">
    <w:nsid w:val="56DD3785"/>
    <w:multiLevelType w:val="multilevel"/>
    <w:tmpl w:val="56DD3785"/>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33">
    <w:nsid w:val="57157ACB"/>
    <w:multiLevelType w:val="multilevel"/>
    <w:tmpl w:val="57157ACB"/>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34">
    <w:nsid w:val="577159B1"/>
    <w:multiLevelType w:val="multilevel"/>
    <w:tmpl w:val="577159B1"/>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35">
    <w:nsid w:val="577C0060"/>
    <w:multiLevelType w:val="multilevel"/>
    <w:tmpl w:val="577C0060"/>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6">
    <w:nsid w:val="579B2DF5"/>
    <w:multiLevelType w:val="multilevel"/>
    <w:tmpl w:val="579B2DF5"/>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37">
    <w:nsid w:val="584507B3"/>
    <w:multiLevelType w:val="multilevel"/>
    <w:tmpl w:val="584507B3"/>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8">
    <w:nsid w:val="5888104A"/>
    <w:multiLevelType w:val="hybridMultilevel"/>
    <w:tmpl w:val="5200196E"/>
    <w:lvl w:ilvl="0" w:tplc="B6A69ABA">
      <w:start w:val="2023"/>
      <w:numFmt w:val="bullet"/>
      <w:lvlText w:val="-"/>
      <w:lvlJc w:val="left"/>
      <w:pPr>
        <w:ind w:left="780" w:hanging="360"/>
      </w:pPr>
      <w:rPr>
        <w:rFonts w:ascii="Arial" w:eastAsia="宋体" w:hAnsi="Arial" w:cs="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9">
    <w:nsid w:val="58B2685F"/>
    <w:multiLevelType w:val="multilevel"/>
    <w:tmpl w:val="58B2685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0">
    <w:nsid w:val="58B56123"/>
    <w:multiLevelType w:val="multilevel"/>
    <w:tmpl w:val="58B56123"/>
    <w:lvl w:ilvl="0">
      <w:start w:val="1"/>
      <w:numFmt w:val="bullet"/>
      <w:lvlText w:val=""/>
      <w:lvlJc w:val="left"/>
      <w:pPr>
        <w:ind w:left="835" w:hanging="420"/>
      </w:pPr>
      <w:rPr>
        <w:rFonts w:ascii="Wingdings" w:hAnsi="Wingdings" w:hint="default"/>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41">
    <w:nsid w:val="58DB1ACB"/>
    <w:multiLevelType w:val="multilevel"/>
    <w:tmpl w:val="58DB1ACB"/>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2">
    <w:nsid w:val="58FB6729"/>
    <w:multiLevelType w:val="multilevel"/>
    <w:tmpl w:val="58FB6729"/>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3">
    <w:nsid w:val="592951B2"/>
    <w:multiLevelType w:val="multilevel"/>
    <w:tmpl w:val="592951B2"/>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4">
    <w:nsid w:val="59321934"/>
    <w:multiLevelType w:val="multilevel"/>
    <w:tmpl w:val="59321934"/>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45">
    <w:nsid w:val="59490050"/>
    <w:multiLevelType w:val="multilevel"/>
    <w:tmpl w:val="59490050"/>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46">
    <w:nsid w:val="598F0E56"/>
    <w:multiLevelType w:val="multilevel"/>
    <w:tmpl w:val="598F0E56"/>
    <w:lvl w:ilvl="0">
      <w:start w:val="2023"/>
      <w:numFmt w:val="bullet"/>
      <w:lvlText w:val="-"/>
      <w:lvlJc w:val="left"/>
      <w:pPr>
        <w:ind w:left="780" w:hanging="360"/>
      </w:pPr>
      <w:rPr>
        <w:rFonts w:ascii="宋体" w:eastAsia="宋体" w:hAnsi="宋体" w:cstheme="minorBidi"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7">
    <w:nsid w:val="59B24BF9"/>
    <w:multiLevelType w:val="multilevel"/>
    <w:tmpl w:val="59B24BF9"/>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48">
    <w:nsid w:val="59C80B04"/>
    <w:multiLevelType w:val="multilevel"/>
    <w:tmpl w:val="59C80B04"/>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49">
    <w:nsid w:val="59EE5169"/>
    <w:multiLevelType w:val="multilevel"/>
    <w:tmpl w:val="59EE5169"/>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50">
    <w:nsid w:val="59F01BEF"/>
    <w:multiLevelType w:val="multilevel"/>
    <w:tmpl w:val="59F01BEF"/>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451">
    <w:nsid w:val="5A2E6F07"/>
    <w:multiLevelType w:val="multilevel"/>
    <w:tmpl w:val="5A2E6F07"/>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2">
    <w:nsid w:val="5A35791B"/>
    <w:multiLevelType w:val="multilevel"/>
    <w:tmpl w:val="5A35791B"/>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53">
    <w:nsid w:val="5A3F6B6C"/>
    <w:multiLevelType w:val="hybridMultilevel"/>
    <w:tmpl w:val="D9A4EF32"/>
    <w:lvl w:ilvl="0" w:tplc="AB72D96E">
      <w:start w:val="1"/>
      <w:numFmt w:val="bullet"/>
      <w:lvlText w:val="-"/>
      <w:lvlJc w:val="left"/>
      <w:pPr>
        <w:ind w:left="780" w:hanging="360"/>
      </w:pPr>
      <w:rPr>
        <w:rFonts w:ascii="Arial" w:eastAsia="宋体" w:hAnsi="Arial" w:cs="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4">
    <w:nsid w:val="5A594641"/>
    <w:multiLevelType w:val="multilevel"/>
    <w:tmpl w:val="5A594641"/>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55">
    <w:nsid w:val="5AA81BED"/>
    <w:multiLevelType w:val="multilevel"/>
    <w:tmpl w:val="5AA81BED"/>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456">
    <w:nsid w:val="5AAE1EEA"/>
    <w:multiLevelType w:val="hybridMultilevel"/>
    <w:tmpl w:val="429A78D6"/>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7">
    <w:nsid w:val="5B290F80"/>
    <w:multiLevelType w:val="multilevel"/>
    <w:tmpl w:val="5B290F80"/>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458">
    <w:nsid w:val="5B6C7615"/>
    <w:multiLevelType w:val="multilevel"/>
    <w:tmpl w:val="5B6C761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9">
    <w:nsid w:val="5B796A15"/>
    <w:multiLevelType w:val="multilevel"/>
    <w:tmpl w:val="5B796A15"/>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460">
    <w:nsid w:val="5C0E518F"/>
    <w:multiLevelType w:val="hybridMultilevel"/>
    <w:tmpl w:val="B6D0013A"/>
    <w:lvl w:ilvl="0" w:tplc="04090003">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61">
    <w:nsid w:val="5C2423C1"/>
    <w:multiLevelType w:val="multilevel"/>
    <w:tmpl w:val="9886CF4A"/>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sz w:val="13"/>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62">
    <w:nsid w:val="5C2F3168"/>
    <w:multiLevelType w:val="multilevel"/>
    <w:tmpl w:val="5C2F3168"/>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63">
    <w:nsid w:val="5C45004C"/>
    <w:multiLevelType w:val="multilevel"/>
    <w:tmpl w:val="5C45004C"/>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464">
    <w:nsid w:val="5C805C6A"/>
    <w:multiLevelType w:val="hybridMultilevel"/>
    <w:tmpl w:val="472A8BA4"/>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5">
    <w:nsid w:val="5CC00432"/>
    <w:multiLevelType w:val="multilevel"/>
    <w:tmpl w:val="5CC00432"/>
    <w:lvl w:ilvl="0">
      <w:start w:val="1"/>
      <w:numFmt w:val="bullet"/>
      <w:lvlText w:val=""/>
      <w:lvlJc w:val="left"/>
      <w:pPr>
        <w:ind w:left="1675" w:hanging="420"/>
      </w:pPr>
      <w:rPr>
        <w:rFonts w:ascii="Wingdings" w:hAnsi="Wingdings" w:hint="default"/>
      </w:rPr>
    </w:lvl>
    <w:lvl w:ilvl="1">
      <w:start w:val="1"/>
      <w:numFmt w:val="bullet"/>
      <w:lvlText w:val=""/>
      <w:lvlJc w:val="left"/>
      <w:pPr>
        <w:ind w:left="2095" w:hanging="420"/>
      </w:pPr>
      <w:rPr>
        <w:rFonts w:ascii="Wingdings" w:hAnsi="Wingdings" w:hint="default"/>
      </w:rPr>
    </w:lvl>
    <w:lvl w:ilvl="2">
      <w:start w:val="1"/>
      <w:numFmt w:val="bullet"/>
      <w:lvlText w:val=""/>
      <w:lvlJc w:val="left"/>
      <w:pPr>
        <w:ind w:left="2515" w:hanging="420"/>
      </w:pPr>
      <w:rPr>
        <w:rFonts w:ascii="Wingdings" w:hAnsi="Wingdings" w:hint="default"/>
      </w:rPr>
    </w:lvl>
    <w:lvl w:ilvl="3">
      <w:start w:val="1"/>
      <w:numFmt w:val="bullet"/>
      <w:lvlText w:val=""/>
      <w:lvlJc w:val="left"/>
      <w:pPr>
        <w:ind w:left="2935" w:hanging="420"/>
      </w:pPr>
      <w:rPr>
        <w:rFonts w:ascii="Wingdings" w:hAnsi="Wingdings" w:hint="default"/>
      </w:rPr>
    </w:lvl>
    <w:lvl w:ilvl="4">
      <w:start w:val="1"/>
      <w:numFmt w:val="bullet"/>
      <w:lvlText w:val=""/>
      <w:lvlJc w:val="left"/>
      <w:pPr>
        <w:ind w:left="3355" w:hanging="420"/>
      </w:pPr>
      <w:rPr>
        <w:rFonts w:ascii="Wingdings" w:hAnsi="Wingdings" w:hint="default"/>
      </w:rPr>
    </w:lvl>
    <w:lvl w:ilvl="5">
      <w:start w:val="1"/>
      <w:numFmt w:val="bullet"/>
      <w:lvlText w:val=""/>
      <w:lvlJc w:val="left"/>
      <w:pPr>
        <w:ind w:left="3775" w:hanging="420"/>
      </w:pPr>
      <w:rPr>
        <w:rFonts w:ascii="Wingdings" w:hAnsi="Wingdings" w:hint="default"/>
      </w:rPr>
    </w:lvl>
    <w:lvl w:ilvl="6">
      <w:start w:val="1"/>
      <w:numFmt w:val="bullet"/>
      <w:lvlText w:val=""/>
      <w:lvlJc w:val="left"/>
      <w:pPr>
        <w:ind w:left="4195" w:hanging="420"/>
      </w:pPr>
      <w:rPr>
        <w:rFonts w:ascii="Wingdings" w:hAnsi="Wingdings" w:hint="default"/>
      </w:rPr>
    </w:lvl>
    <w:lvl w:ilvl="7">
      <w:start w:val="1"/>
      <w:numFmt w:val="bullet"/>
      <w:lvlText w:val=""/>
      <w:lvlJc w:val="left"/>
      <w:pPr>
        <w:ind w:left="4615" w:hanging="420"/>
      </w:pPr>
      <w:rPr>
        <w:rFonts w:ascii="Wingdings" w:hAnsi="Wingdings" w:hint="default"/>
      </w:rPr>
    </w:lvl>
    <w:lvl w:ilvl="8">
      <w:start w:val="1"/>
      <w:numFmt w:val="bullet"/>
      <w:lvlText w:val=""/>
      <w:lvlJc w:val="left"/>
      <w:pPr>
        <w:ind w:left="5035" w:hanging="420"/>
      </w:pPr>
      <w:rPr>
        <w:rFonts w:ascii="Wingdings" w:hAnsi="Wingdings" w:hint="default"/>
      </w:rPr>
    </w:lvl>
  </w:abstractNum>
  <w:abstractNum w:abstractNumId="466">
    <w:nsid w:val="5CFB54C8"/>
    <w:multiLevelType w:val="multilevel"/>
    <w:tmpl w:val="5CFB54C8"/>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67">
    <w:nsid w:val="5D2C3D99"/>
    <w:multiLevelType w:val="multilevel"/>
    <w:tmpl w:val="5D2C3D99"/>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68">
    <w:nsid w:val="5D3A5175"/>
    <w:multiLevelType w:val="multilevel"/>
    <w:tmpl w:val="5D3A5175"/>
    <w:lvl w:ilvl="0">
      <w:start w:val="1"/>
      <w:numFmt w:val="bullet"/>
      <w:lvlText w:val=""/>
      <w:lvlJc w:val="left"/>
      <w:pPr>
        <w:ind w:left="1266" w:hanging="420"/>
      </w:pPr>
      <w:rPr>
        <w:rFonts w:ascii="Wingdings" w:hAnsi="Wingdings" w:hint="default"/>
        <w:sz w:val="13"/>
      </w:rPr>
    </w:lvl>
    <w:lvl w:ilvl="1">
      <w:start w:val="1"/>
      <w:numFmt w:val="bullet"/>
      <w:lvlText w:val=""/>
      <w:lvlJc w:val="left"/>
      <w:pPr>
        <w:ind w:left="1686" w:hanging="420"/>
      </w:pPr>
      <w:rPr>
        <w:rFonts w:ascii="Wingdings" w:hAnsi="Wingdings" w:hint="default"/>
      </w:rPr>
    </w:lvl>
    <w:lvl w:ilvl="2">
      <w:start w:val="1"/>
      <w:numFmt w:val="bullet"/>
      <w:lvlText w:val=""/>
      <w:lvlJc w:val="left"/>
      <w:pPr>
        <w:ind w:left="2106" w:hanging="420"/>
      </w:pPr>
      <w:rPr>
        <w:rFonts w:ascii="Wingdings" w:hAnsi="Wingdings" w:hint="default"/>
      </w:rPr>
    </w:lvl>
    <w:lvl w:ilvl="3">
      <w:start w:val="1"/>
      <w:numFmt w:val="bullet"/>
      <w:lvlText w:val=""/>
      <w:lvlJc w:val="left"/>
      <w:pPr>
        <w:ind w:left="2526" w:hanging="420"/>
      </w:pPr>
      <w:rPr>
        <w:rFonts w:ascii="Wingdings" w:hAnsi="Wingdings" w:hint="default"/>
      </w:rPr>
    </w:lvl>
    <w:lvl w:ilvl="4">
      <w:start w:val="1"/>
      <w:numFmt w:val="bullet"/>
      <w:lvlText w:val=""/>
      <w:lvlJc w:val="left"/>
      <w:pPr>
        <w:ind w:left="2946" w:hanging="420"/>
      </w:pPr>
      <w:rPr>
        <w:rFonts w:ascii="Wingdings" w:hAnsi="Wingdings" w:hint="default"/>
      </w:rPr>
    </w:lvl>
    <w:lvl w:ilvl="5">
      <w:start w:val="1"/>
      <w:numFmt w:val="bullet"/>
      <w:lvlText w:val=""/>
      <w:lvlJc w:val="left"/>
      <w:pPr>
        <w:ind w:left="3366" w:hanging="420"/>
      </w:pPr>
      <w:rPr>
        <w:rFonts w:ascii="Wingdings" w:hAnsi="Wingdings" w:hint="default"/>
      </w:rPr>
    </w:lvl>
    <w:lvl w:ilvl="6">
      <w:start w:val="1"/>
      <w:numFmt w:val="bullet"/>
      <w:lvlText w:val=""/>
      <w:lvlJc w:val="left"/>
      <w:pPr>
        <w:ind w:left="3786" w:hanging="420"/>
      </w:pPr>
      <w:rPr>
        <w:rFonts w:ascii="Wingdings" w:hAnsi="Wingdings" w:hint="default"/>
      </w:rPr>
    </w:lvl>
    <w:lvl w:ilvl="7">
      <w:start w:val="1"/>
      <w:numFmt w:val="bullet"/>
      <w:lvlText w:val=""/>
      <w:lvlJc w:val="left"/>
      <w:pPr>
        <w:ind w:left="4206" w:hanging="420"/>
      </w:pPr>
      <w:rPr>
        <w:rFonts w:ascii="Wingdings" w:hAnsi="Wingdings" w:hint="default"/>
      </w:rPr>
    </w:lvl>
    <w:lvl w:ilvl="8">
      <w:start w:val="1"/>
      <w:numFmt w:val="bullet"/>
      <w:lvlText w:val=""/>
      <w:lvlJc w:val="left"/>
      <w:pPr>
        <w:ind w:left="4626" w:hanging="420"/>
      </w:pPr>
      <w:rPr>
        <w:rFonts w:ascii="Wingdings" w:hAnsi="Wingdings" w:hint="default"/>
      </w:rPr>
    </w:lvl>
  </w:abstractNum>
  <w:abstractNum w:abstractNumId="469">
    <w:nsid w:val="5D775DD3"/>
    <w:multiLevelType w:val="multilevel"/>
    <w:tmpl w:val="5D775DD3"/>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70">
    <w:nsid w:val="5D8B5D6F"/>
    <w:multiLevelType w:val="multilevel"/>
    <w:tmpl w:val="5D8B5D6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1">
    <w:nsid w:val="5E1B6A5B"/>
    <w:multiLevelType w:val="multilevel"/>
    <w:tmpl w:val="5E1B6A5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2">
    <w:nsid w:val="5E1B7614"/>
    <w:multiLevelType w:val="multilevel"/>
    <w:tmpl w:val="5E1B7614"/>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473">
    <w:nsid w:val="5E245F77"/>
    <w:multiLevelType w:val="hybridMultilevel"/>
    <w:tmpl w:val="61521858"/>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4">
    <w:nsid w:val="5E570556"/>
    <w:multiLevelType w:val="multilevel"/>
    <w:tmpl w:val="5E570556"/>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5">
    <w:nsid w:val="5E5B0853"/>
    <w:multiLevelType w:val="hybridMultilevel"/>
    <w:tmpl w:val="F998D776"/>
    <w:lvl w:ilvl="0" w:tplc="4D924218">
      <w:numFmt w:val="bullet"/>
      <w:lvlText w:val="•"/>
      <w:lvlJc w:val="left"/>
      <w:pPr>
        <w:ind w:left="846" w:hanging="420"/>
      </w:pPr>
      <w:rPr>
        <w:rFonts w:hint="default"/>
        <w:lang w:val="en-US" w:eastAsia="en-US" w:bidi="ar-SA"/>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476">
    <w:nsid w:val="5E604977"/>
    <w:multiLevelType w:val="multilevel"/>
    <w:tmpl w:val="5E604977"/>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7">
    <w:nsid w:val="5EEA75BC"/>
    <w:multiLevelType w:val="multilevel"/>
    <w:tmpl w:val="5EEA75BC"/>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78">
    <w:nsid w:val="5F161E60"/>
    <w:multiLevelType w:val="multilevel"/>
    <w:tmpl w:val="5F161E60"/>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79">
    <w:nsid w:val="5F1D367B"/>
    <w:multiLevelType w:val="multilevel"/>
    <w:tmpl w:val="5F1D367B"/>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0">
    <w:nsid w:val="5F660806"/>
    <w:multiLevelType w:val="multilevel"/>
    <w:tmpl w:val="5F660806"/>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81">
    <w:nsid w:val="5F866A87"/>
    <w:multiLevelType w:val="multilevel"/>
    <w:tmpl w:val="5F866A87"/>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82">
    <w:nsid w:val="5F980794"/>
    <w:multiLevelType w:val="multilevel"/>
    <w:tmpl w:val="5F980794"/>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83">
    <w:nsid w:val="5FC00E18"/>
    <w:multiLevelType w:val="multilevel"/>
    <w:tmpl w:val="5FC00E18"/>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484">
    <w:nsid w:val="5FCE2227"/>
    <w:multiLevelType w:val="multilevel"/>
    <w:tmpl w:val="5FCE2227"/>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85">
    <w:nsid w:val="5FD54099"/>
    <w:multiLevelType w:val="multilevel"/>
    <w:tmpl w:val="5FD54099"/>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486">
    <w:nsid w:val="5FE352F4"/>
    <w:multiLevelType w:val="multilevel"/>
    <w:tmpl w:val="5FE352F4"/>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7">
    <w:nsid w:val="606D0DE9"/>
    <w:multiLevelType w:val="hybridMultilevel"/>
    <w:tmpl w:val="B08C84E0"/>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8">
    <w:nsid w:val="6099134F"/>
    <w:multiLevelType w:val="multilevel"/>
    <w:tmpl w:val="6099134F"/>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89">
    <w:nsid w:val="60D63660"/>
    <w:multiLevelType w:val="hybridMultilevel"/>
    <w:tmpl w:val="890C1940"/>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0">
    <w:nsid w:val="60F26A49"/>
    <w:multiLevelType w:val="multilevel"/>
    <w:tmpl w:val="60F26A49"/>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491">
    <w:nsid w:val="610E1C59"/>
    <w:multiLevelType w:val="hybridMultilevel"/>
    <w:tmpl w:val="640CAAC4"/>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2">
    <w:nsid w:val="610F4A53"/>
    <w:multiLevelType w:val="multilevel"/>
    <w:tmpl w:val="610F4A53"/>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93">
    <w:nsid w:val="619F6C86"/>
    <w:multiLevelType w:val="multilevel"/>
    <w:tmpl w:val="619F6C8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4">
    <w:nsid w:val="6212220E"/>
    <w:multiLevelType w:val="multilevel"/>
    <w:tmpl w:val="6212220E"/>
    <w:lvl w:ilvl="0">
      <w:start w:val="2023"/>
      <w:numFmt w:val="bullet"/>
      <w:lvlText w:val="-"/>
      <w:lvlJc w:val="left"/>
      <w:pPr>
        <w:ind w:left="780" w:hanging="360"/>
      </w:pPr>
      <w:rPr>
        <w:rFonts w:ascii="宋体" w:eastAsia="宋体" w:hAnsi="宋体" w:cs="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5">
    <w:nsid w:val="623007FC"/>
    <w:multiLevelType w:val="multilevel"/>
    <w:tmpl w:val="623007FC"/>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96">
    <w:nsid w:val="62517C34"/>
    <w:multiLevelType w:val="multilevel"/>
    <w:tmpl w:val="62517C34"/>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97">
    <w:nsid w:val="62965EBC"/>
    <w:multiLevelType w:val="multilevel"/>
    <w:tmpl w:val="62965EBC"/>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sz w:val="13"/>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498">
    <w:nsid w:val="62CD1102"/>
    <w:multiLevelType w:val="multilevel"/>
    <w:tmpl w:val="62CD1102"/>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499">
    <w:nsid w:val="62F114F3"/>
    <w:multiLevelType w:val="multilevel"/>
    <w:tmpl w:val="62F114F3"/>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00">
    <w:nsid w:val="6345267C"/>
    <w:multiLevelType w:val="multilevel"/>
    <w:tmpl w:val="6345267C"/>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1">
    <w:nsid w:val="639C2468"/>
    <w:multiLevelType w:val="multilevel"/>
    <w:tmpl w:val="639C2468"/>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02">
    <w:nsid w:val="639D42C0"/>
    <w:multiLevelType w:val="multilevel"/>
    <w:tmpl w:val="639D42C0"/>
    <w:lvl w:ilvl="0">
      <w:start w:val="1"/>
      <w:numFmt w:val="bullet"/>
      <w:lvlText w:val=""/>
      <w:lvlJc w:val="left"/>
      <w:pPr>
        <w:ind w:left="420" w:hanging="420"/>
      </w:pPr>
      <w:rPr>
        <w:rFonts w:ascii="Wingdings" w:hAnsi="Wingdings" w:hint="default"/>
        <w:sz w:val="13"/>
        <w:lang w:val="en-US" w:eastAsia="en-US" w:bidi="ar-S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3">
    <w:nsid w:val="63C9691E"/>
    <w:multiLevelType w:val="multilevel"/>
    <w:tmpl w:val="63C9691E"/>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04">
    <w:nsid w:val="63D66566"/>
    <w:multiLevelType w:val="multilevel"/>
    <w:tmpl w:val="63D66566"/>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05">
    <w:nsid w:val="643106EF"/>
    <w:multiLevelType w:val="multilevel"/>
    <w:tmpl w:val="643106EF"/>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6">
    <w:nsid w:val="646414CB"/>
    <w:multiLevelType w:val="multilevel"/>
    <w:tmpl w:val="646414CB"/>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07">
    <w:nsid w:val="646F4B11"/>
    <w:multiLevelType w:val="multilevel"/>
    <w:tmpl w:val="646F4B11"/>
    <w:lvl w:ilvl="0">
      <w:start w:val="2"/>
      <w:numFmt w:val="decimal"/>
      <w:pStyle w:val="20"/>
      <w:lvlText w:val="1.%1"/>
      <w:lvlJc w:val="left"/>
      <w:pPr>
        <w:ind w:left="420" w:hanging="420"/>
      </w:pPr>
      <w:rPr>
        <w:rFonts w:hint="eastAsia"/>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8">
    <w:nsid w:val="64C76200"/>
    <w:multiLevelType w:val="multilevel"/>
    <w:tmpl w:val="64C76200"/>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509">
    <w:nsid w:val="64F017FA"/>
    <w:multiLevelType w:val="multilevel"/>
    <w:tmpl w:val="64F017FA"/>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0">
    <w:nsid w:val="651D6899"/>
    <w:multiLevelType w:val="multilevel"/>
    <w:tmpl w:val="651D6899"/>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11">
    <w:nsid w:val="654E3E0E"/>
    <w:multiLevelType w:val="multilevel"/>
    <w:tmpl w:val="654E3E0E"/>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12">
    <w:nsid w:val="658F653B"/>
    <w:multiLevelType w:val="multilevel"/>
    <w:tmpl w:val="658F653B"/>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513">
    <w:nsid w:val="65EE19B7"/>
    <w:multiLevelType w:val="hybridMultilevel"/>
    <w:tmpl w:val="EEF81E56"/>
    <w:lvl w:ilvl="0" w:tplc="2CE808B2">
      <w:start w:val="2023"/>
      <w:numFmt w:val="bullet"/>
      <w:lvlText w:val="-"/>
      <w:lvlJc w:val="left"/>
      <w:pPr>
        <w:ind w:left="780" w:hanging="360"/>
      </w:pPr>
      <w:rPr>
        <w:rFonts w:ascii="Arial" w:eastAsia="宋体" w:hAnsi="Arial" w:cs="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4">
    <w:nsid w:val="66326750"/>
    <w:multiLevelType w:val="multilevel"/>
    <w:tmpl w:val="66326750"/>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515">
    <w:nsid w:val="66646481"/>
    <w:multiLevelType w:val="multilevel"/>
    <w:tmpl w:val="66646481"/>
    <w:lvl w:ilvl="0">
      <w:start w:val="1"/>
      <w:numFmt w:val="bullet"/>
      <w:lvlText w:val=""/>
      <w:lvlJc w:val="left"/>
      <w:pPr>
        <w:ind w:left="1266" w:hanging="420"/>
      </w:pPr>
      <w:rPr>
        <w:rFonts w:ascii="Wingdings" w:hAnsi="Wingdings" w:hint="default"/>
        <w:sz w:val="13"/>
      </w:rPr>
    </w:lvl>
    <w:lvl w:ilvl="1">
      <w:start w:val="1"/>
      <w:numFmt w:val="bullet"/>
      <w:lvlText w:val=""/>
      <w:lvlJc w:val="left"/>
      <w:pPr>
        <w:ind w:left="1686" w:hanging="420"/>
      </w:pPr>
      <w:rPr>
        <w:rFonts w:ascii="Wingdings" w:hAnsi="Wingdings" w:hint="default"/>
      </w:rPr>
    </w:lvl>
    <w:lvl w:ilvl="2">
      <w:start w:val="1"/>
      <w:numFmt w:val="bullet"/>
      <w:lvlText w:val=""/>
      <w:lvlJc w:val="left"/>
      <w:pPr>
        <w:ind w:left="2106" w:hanging="420"/>
      </w:pPr>
      <w:rPr>
        <w:rFonts w:ascii="Wingdings" w:hAnsi="Wingdings" w:hint="default"/>
      </w:rPr>
    </w:lvl>
    <w:lvl w:ilvl="3">
      <w:start w:val="1"/>
      <w:numFmt w:val="bullet"/>
      <w:lvlText w:val=""/>
      <w:lvlJc w:val="left"/>
      <w:pPr>
        <w:ind w:left="2526" w:hanging="420"/>
      </w:pPr>
      <w:rPr>
        <w:rFonts w:ascii="Wingdings" w:hAnsi="Wingdings" w:hint="default"/>
      </w:rPr>
    </w:lvl>
    <w:lvl w:ilvl="4">
      <w:start w:val="1"/>
      <w:numFmt w:val="bullet"/>
      <w:lvlText w:val=""/>
      <w:lvlJc w:val="left"/>
      <w:pPr>
        <w:ind w:left="2946" w:hanging="420"/>
      </w:pPr>
      <w:rPr>
        <w:rFonts w:ascii="Wingdings" w:hAnsi="Wingdings" w:hint="default"/>
      </w:rPr>
    </w:lvl>
    <w:lvl w:ilvl="5">
      <w:start w:val="1"/>
      <w:numFmt w:val="bullet"/>
      <w:lvlText w:val=""/>
      <w:lvlJc w:val="left"/>
      <w:pPr>
        <w:ind w:left="3366" w:hanging="420"/>
      </w:pPr>
      <w:rPr>
        <w:rFonts w:ascii="Wingdings" w:hAnsi="Wingdings" w:hint="default"/>
      </w:rPr>
    </w:lvl>
    <w:lvl w:ilvl="6">
      <w:start w:val="1"/>
      <w:numFmt w:val="bullet"/>
      <w:lvlText w:val=""/>
      <w:lvlJc w:val="left"/>
      <w:pPr>
        <w:ind w:left="3786" w:hanging="420"/>
      </w:pPr>
      <w:rPr>
        <w:rFonts w:ascii="Wingdings" w:hAnsi="Wingdings" w:hint="default"/>
      </w:rPr>
    </w:lvl>
    <w:lvl w:ilvl="7">
      <w:start w:val="1"/>
      <w:numFmt w:val="bullet"/>
      <w:lvlText w:val=""/>
      <w:lvlJc w:val="left"/>
      <w:pPr>
        <w:ind w:left="4206" w:hanging="420"/>
      </w:pPr>
      <w:rPr>
        <w:rFonts w:ascii="Wingdings" w:hAnsi="Wingdings" w:hint="default"/>
      </w:rPr>
    </w:lvl>
    <w:lvl w:ilvl="8">
      <w:start w:val="1"/>
      <w:numFmt w:val="bullet"/>
      <w:lvlText w:val=""/>
      <w:lvlJc w:val="left"/>
      <w:pPr>
        <w:ind w:left="4626" w:hanging="420"/>
      </w:pPr>
      <w:rPr>
        <w:rFonts w:ascii="Wingdings" w:hAnsi="Wingdings" w:hint="default"/>
      </w:rPr>
    </w:lvl>
  </w:abstractNum>
  <w:abstractNum w:abstractNumId="516">
    <w:nsid w:val="666C1CFE"/>
    <w:multiLevelType w:val="multilevel"/>
    <w:tmpl w:val="666C1CFE"/>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7">
    <w:nsid w:val="6688341A"/>
    <w:multiLevelType w:val="hybridMultilevel"/>
    <w:tmpl w:val="EC0C118E"/>
    <w:lvl w:ilvl="0" w:tplc="CBEA8A18">
      <w:start w:val="1"/>
      <w:numFmt w:val="bullet"/>
      <w:lvlText w:val=""/>
      <w:lvlJc w:val="left"/>
      <w:pPr>
        <w:ind w:left="1259" w:hanging="420"/>
      </w:pPr>
      <w:rPr>
        <w:rFonts w:ascii="Wingdings" w:hAnsi="Wingdings" w:hint="default"/>
        <w:sz w:val="13"/>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518">
    <w:nsid w:val="66DF3333"/>
    <w:multiLevelType w:val="multilevel"/>
    <w:tmpl w:val="66DF3333"/>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19">
    <w:nsid w:val="66F759D7"/>
    <w:multiLevelType w:val="multilevel"/>
    <w:tmpl w:val="66F759D7"/>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520">
    <w:nsid w:val="670F7605"/>
    <w:multiLevelType w:val="multilevel"/>
    <w:tmpl w:val="670F7605"/>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21">
    <w:nsid w:val="671731D3"/>
    <w:multiLevelType w:val="multilevel"/>
    <w:tmpl w:val="671731D3"/>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522">
    <w:nsid w:val="673354D8"/>
    <w:multiLevelType w:val="multilevel"/>
    <w:tmpl w:val="673354D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3">
    <w:nsid w:val="68222982"/>
    <w:multiLevelType w:val="multilevel"/>
    <w:tmpl w:val="68222982"/>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24">
    <w:nsid w:val="68CD49D5"/>
    <w:multiLevelType w:val="multilevel"/>
    <w:tmpl w:val="68CD49D5"/>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525">
    <w:nsid w:val="68ED248D"/>
    <w:multiLevelType w:val="multilevel"/>
    <w:tmpl w:val="68ED248D"/>
    <w:lvl w:ilvl="0">
      <w:start w:val="1"/>
      <w:numFmt w:val="bullet"/>
      <w:lvlText w:val=""/>
      <w:lvlJc w:val="left"/>
      <w:pPr>
        <w:ind w:left="836" w:hanging="420"/>
      </w:pPr>
      <w:rPr>
        <w:rFonts w:ascii="Wingdings" w:hAnsi="Wingdings" w:hint="default"/>
        <w:sz w:val="13"/>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526">
    <w:nsid w:val="68F42AA1"/>
    <w:multiLevelType w:val="hybridMultilevel"/>
    <w:tmpl w:val="1D6CFD12"/>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527">
    <w:nsid w:val="691B0251"/>
    <w:multiLevelType w:val="multilevel"/>
    <w:tmpl w:val="691B0251"/>
    <w:lvl w:ilvl="0">
      <w:start w:val="1"/>
      <w:numFmt w:val="bullet"/>
      <w:lvlText w:val=""/>
      <w:lvlJc w:val="left"/>
      <w:pPr>
        <w:ind w:left="1675" w:hanging="420"/>
      </w:pPr>
      <w:rPr>
        <w:rFonts w:ascii="Wingdings" w:hAnsi="Wingdings" w:hint="default"/>
        <w:sz w:val="13"/>
      </w:rPr>
    </w:lvl>
    <w:lvl w:ilvl="1">
      <w:start w:val="1"/>
      <w:numFmt w:val="bullet"/>
      <w:lvlText w:val=""/>
      <w:lvlJc w:val="left"/>
      <w:pPr>
        <w:ind w:left="2095" w:hanging="420"/>
      </w:pPr>
      <w:rPr>
        <w:rFonts w:ascii="Wingdings" w:hAnsi="Wingdings" w:hint="default"/>
      </w:rPr>
    </w:lvl>
    <w:lvl w:ilvl="2">
      <w:start w:val="1"/>
      <w:numFmt w:val="bullet"/>
      <w:lvlText w:val=""/>
      <w:lvlJc w:val="left"/>
      <w:pPr>
        <w:ind w:left="2515" w:hanging="420"/>
      </w:pPr>
      <w:rPr>
        <w:rFonts w:ascii="Wingdings" w:hAnsi="Wingdings" w:hint="default"/>
      </w:rPr>
    </w:lvl>
    <w:lvl w:ilvl="3">
      <w:start w:val="1"/>
      <w:numFmt w:val="bullet"/>
      <w:lvlText w:val=""/>
      <w:lvlJc w:val="left"/>
      <w:pPr>
        <w:ind w:left="2935" w:hanging="420"/>
      </w:pPr>
      <w:rPr>
        <w:rFonts w:ascii="Wingdings" w:hAnsi="Wingdings" w:hint="default"/>
      </w:rPr>
    </w:lvl>
    <w:lvl w:ilvl="4">
      <w:start w:val="1"/>
      <w:numFmt w:val="bullet"/>
      <w:lvlText w:val=""/>
      <w:lvlJc w:val="left"/>
      <w:pPr>
        <w:ind w:left="3355" w:hanging="420"/>
      </w:pPr>
      <w:rPr>
        <w:rFonts w:ascii="Wingdings" w:hAnsi="Wingdings" w:hint="default"/>
      </w:rPr>
    </w:lvl>
    <w:lvl w:ilvl="5">
      <w:start w:val="1"/>
      <w:numFmt w:val="bullet"/>
      <w:lvlText w:val=""/>
      <w:lvlJc w:val="left"/>
      <w:pPr>
        <w:ind w:left="3775" w:hanging="420"/>
      </w:pPr>
      <w:rPr>
        <w:rFonts w:ascii="Wingdings" w:hAnsi="Wingdings" w:hint="default"/>
      </w:rPr>
    </w:lvl>
    <w:lvl w:ilvl="6">
      <w:start w:val="1"/>
      <w:numFmt w:val="bullet"/>
      <w:lvlText w:val=""/>
      <w:lvlJc w:val="left"/>
      <w:pPr>
        <w:ind w:left="4195" w:hanging="420"/>
      </w:pPr>
      <w:rPr>
        <w:rFonts w:ascii="Wingdings" w:hAnsi="Wingdings" w:hint="default"/>
      </w:rPr>
    </w:lvl>
    <w:lvl w:ilvl="7">
      <w:start w:val="1"/>
      <w:numFmt w:val="bullet"/>
      <w:lvlText w:val=""/>
      <w:lvlJc w:val="left"/>
      <w:pPr>
        <w:ind w:left="4615" w:hanging="420"/>
      </w:pPr>
      <w:rPr>
        <w:rFonts w:ascii="Wingdings" w:hAnsi="Wingdings" w:hint="default"/>
      </w:rPr>
    </w:lvl>
    <w:lvl w:ilvl="8">
      <w:start w:val="1"/>
      <w:numFmt w:val="bullet"/>
      <w:lvlText w:val=""/>
      <w:lvlJc w:val="left"/>
      <w:pPr>
        <w:ind w:left="5035" w:hanging="420"/>
      </w:pPr>
      <w:rPr>
        <w:rFonts w:ascii="Wingdings" w:hAnsi="Wingdings" w:hint="default"/>
      </w:rPr>
    </w:lvl>
  </w:abstractNum>
  <w:abstractNum w:abstractNumId="528">
    <w:nsid w:val="696E67B6"/>
    <w:multiLevelType w:val="multilevel"/>
    <w:tmpl w:val="696E67B6"/>
    <w:lvl w:ilvl="0">
      <w:start w:val="1"/>
      <w:numFmt w:val="bullet"/>
      <w:lvlText w:val=""/>
      <w:lvlJc w:val="left"/>
      <w:pPr>
        <w:ind w:left="835" w:hanging="420"/>
      </w:pPr>
      <w:rPr>
        <w:rFonts w:ascii="Wingdings" w:hAnsi="Wingdings" w:hint="default"/>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29">
    <w:nsid w:val="69A40364"/>
    <w:multiLevelType w:val="multilevel"/>
    <w:tmpl w:val="69A4036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0">
    <w:nsid w:val="69A473DE"/>
    <w:multiLevelType w:val="multilevel"/>
    <w:tmpl w:val="69A473DE"/>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531">
    <w:nsid w:val="69CD314F"/>
    <w:multiLevelType w:val="multilevel"/>
    <w:tmpl w:val="69CD314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2">
    <w:nsid w:val="69F65D6F"/>
    <w:multiLevelType w:val="multilevel"/>
    <w:tmpl w:val="69F65D6F"/>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33">
    <w:nsid w:val="6A395C90"/>
    <w:multiLevelType w:val="hybridMultilevel"/>
    <w:tmpl w:val="0C1E5E42"/>
    <w:lvl w:ilvl="0" w:tplc="4FC83162">
      <w:start w:val="2023"/>
      <w:numFmt w:val="bullet"/>
      <w:lvlText w:val="-"/>
      <w:lvlJc w:val="left"/>
      <w:pPr>
        <w:ind w:left="780" w:hanging="360"/>
      </w:pPr>
      <w:rPr>
        <w:rFonts w:ascii="Arial" w:eastAsia="宋体" w:hAnsi="Arial" w:cs="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4">
    <w:nsid w:val="6A5F04FB"/>
    <w:multiLevelType w:val="multilevel"/>
    <w:tmpl w:val="6A5F04FB"/>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35">
    <w:nsid w:val="6A691DAA"/>
    <w:multiLevelType w:val="multilevel"/>
    <w:tmpl w:val="6A691DA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6">
    <w:nsid w:val="6A6F6407"/>
    <w:multiLevelType w:val="hybridMultilevel"/>
    <w:tmpl w:val="60D065EC"/>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537">
    <w:nsid w:val="6A99390F"/>
    <w:multiLevelType w:val="multilevel"/>
    <w:tmpl w:val="6A99390F"/>
    <w:lvl w:ilvl="0">
      <w:start w:val="1"/>
      <w:numFmt w:val="bullet"/>
      <w:lvlText w:val=""/>
      <w:lvlJc w:val="left"/>
      <w:pPr>
        <w:ind w:left="1675" w:hanging="420"/>
      </w:pPr>
      <w:rPr>
        <w:rFonts w:ascii="Wingdings" w:hAnsi="Wingdings" w:hint="default"/>
      </w:rPr>
    </w:lvl>
    <w:lvl w:ilvl="1">
      <w:start w:val="1"/>
      <w:numFmt w:val="bullet"/>
      <w:lvlText w:val=""/>
      <w:lvlJc w:val="left"/>
      <w:pPr>
        <w:ind w:left="2095" w:hanging="420"/>
      </w:pPr>
      <w:rPr>
        <w:rFonts w:ascii="Wingdings" w:hAnsi="Wingdings" w:hint="default"/>
      </w:rPr>
    </w:lvl>
    <w:lvl w:ilvl="2">
      <w:start w:val="1"/>
      <w:numFmt w:val="bullet"/>
      <w:lvlText w:val=""/>
      <w:lvlJc w:val="left"/>
      <w:pPr>
        <w:ind w:left="2515" w:hanging="420"/>
      </w:pPr>
      <w:rPr>
        <w:rFonts w:ascii="Wingdings" w:hAnsi="Wingdings" w:hint="default"/>
      </w:rPr>
    </w:lvl>
    <w:lvl w:ilvl="3">
      <w:start w:val="1"/>
      <w:numFmt w:val="bullet"/>
      <w:lvlText w:val=""/>
      <w:lvlJc w:val="left"/>
      <w:pPr>
        <w:ind w:left="2935" w:hanging="420"/>
      </w:pPr>
      <w:rPr>
        <w:rFonts w:ascii="Wingdings" w:hAnsi="Wingdings" w:hint="default"/>
      </w:rPr>
    </w:lvl>
    <w:lvl w:ilvl="4">
      <w:start w:val="1"/>
      <w:numFmt w:val="bullet"/>
      <w:lvlText w:val=""/>
      <w:lvlJc w:val="left"/>
      <w:pPr>
        <w:ind w:left="3355" w:hanging="420"/>
      </w:pPr>
      <w:rPr>
        <w:rFonts w:ascii="Wingdings" w:hAnsi="Wingdings" w:hint="default"/>
      </w:rPr>
    </w:lvl>
    <w:lvl w:ilvl="5">
      <w:start w:val="1"/>
      <w:numFmt w:val="bullet"/>
      <w:lvlText w:val=""/>
      <w:lvlJc w:val="left"/>
      <w:pPr>
        <w:ind w:left="3775" w:hanging="420"/>
      </w:pPr>
      <w:rPr>
        <w:rFonts w:ascii="Wingdings" w:hAnsi="Wingdings" w:hint="default"/>
      </w:rPr>
    </w:lvl>
    <w:lvl w:ilvl="6">
      <w:start w:val="1"/>
      <w:numFmt w:val="bullet"/>
      <w:lvlText w:val=""/>
      <w:lvlJc w:val="left"/>
      <w:pPr>
        <w:ind w:left="4195" w:hanging="420"/>
      </w:pPr>
      <w:rPr>
        <w:rFonts w:ascii="Wingdings" w:hAnsi="Wingdings" w:hint="default"/>
      </w:rPr>
    </w:lvl>
    <w:lvl w:ilvl="7">
      <w:start w:val="1"/>
      <w:numFmt w:val="bullet"/>
      <w:lvlText w:val=""/>
      <w:lvlJc w:val="left"/>
      <w:pPr>
        <w:ind w:left="4615" w:hanging="420"/>
      </w:pPr>
      <w:rPr>
        <w:rFonts w:ascii="Wingdings" w:hAnsi="Wingdings" w:hint="default"/>
      </w:rPr>
    </w:lvl>
    <w:lvl w:ilvl="8">
      <w:start w:val="1"/>
      <w:numFmt w:val="bullet"/>
      <w:lvlText w:val=""/>
      <w:lvlJc w:val="left"/>
      <w:pPr>
        <w:ind w:left="5035" w:hanging="420"/>
      </w:pPr>
      <w:rPr>
        <w:rFonts w:ascii="Wingdings" w:hAnsi="Wingdings" w:hint="default"/>
      </w:rPr>
    </w:lvl>
  </w:abstractNum>
  <w:abstractNum w:abstractNumId="538">
    <w:nsid w:val="6AC13DB1"/>
    <w:multiLevelType w:val="multilevel"/>
    <w:tmpl w:val="6AC13DB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9">
    <w:nsid w:val="6AE2374E"/>
    <w:multiLevelType w:val="multilevel"/>
    <w:tmpl w:val="6AE2374E"/>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40">
    <w:nsid w:val="6B207B6B"/>
    <w:multiLevelType w:val="multilevel"/>
    <w:tmpl w:val="6B207B6B"/>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41">
    <w:nsid w:val="6B3A502A"/>
    <w:multiLevelType w:val="multilevel"/>
    <w:tmpl w:val="6B3A502A"/>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542">
    <w:nsid w:val="6B3E7F47"/>
    <w:multiLevelType w:val="multilevel"/>
    <w:tmpl w:val="6B3E7F4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43">
    <w:nsid w:val="6B463ACD"/>
    <w:multiLevelType w:val="hybridMultilevel"/>
    <w:tmpl w:val="077C5BF2"/>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544">
    <w:nsid w:val="6BA60ED0"/>
    <w:multiLevelType w:val="multilevel"/>
    <w:tmpl w:val="6BA60ED0"/>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45">
    <w:nsid w:val="6BB13498"/>
    <w:multiLevelType w:val="multilevel"/>
    <w:tmpl w:val="6BB13498"/>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46">
    <w:nsid w:val="6BEF6EE4"/>
    <w:multiLevelType w:val="hybridMultilevel"/>
    <w:tmpl w:val="EDC436FC"/>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547">
    <w:nsid w:val="6BF84F3E"/>
    <w:multiLevelType w:val="multilevel"/>
    <w:tmpl w:val="6BF84F3E"/>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548">
    <w:nsid w:val="6C15210D"/>
    <w:multiLevelType w:val="multilevel"/>
    <w:tmpl w:val="6C15210D"/>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549">
    <w:nsid w:val="6C69462D"/>
    <w:multiLevelType w:val="multilevel"/>
    <w:tmpl w:val="6C69462D"/>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0">
    <w:nsid w:val="6C973CE5"/>
    <w:multiLevelType w:val="multilevel"/>
    <w:tmpl w:val="6C973CE5"/>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51">
    <w:nsid w:val="6CF000F9"/>
    <w:multiLevelType w:val="hybridMultilevel"/>
    <w:tmpl w:val="FD8EEB12"/>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2">
    <w:nsid w:val="6D0A57C3"/>
    <w:multiLevelType w:val="multilevel"/>
    <w:tmpl w:val="6D0A57C3"/>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3">
    <w:nsid w:val="6D0F2426"/>
    <w:multiLevelType w:val="multilevel"/>
    <w:tmpl w:val="6D0F2426"/>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54">
    <w:nsid w:val="6D581917"/>
    <w:multiLevelType w:val="hybridMultilevel"/>
    <w:tmpl w:val="87C87216"/>
    <w:lvl w:ilvl="0" w:tplc="842ADDCE">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5">
    <w:nsid w:val="6D761BF1"/>
    <w:multiLevelType w:val="multilevel"/>
    <w:tmpl w:val="6D761BF1"/>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556">
    <w:nsid w:val="6DA0754A"/>
    <w:multiLevelType w:val="multilevel"/>
    <w:tmpl w:val="6DA0754A"/>
    <w:lvl w:ilvl="0">
      <w:start w:val="1"/>
      <w:numFmt w:val="bullet"/>
      <w:lvlText w:val=""/>
      <w:lvlJc w:val="left"/>
      <w:pPr>
        <w:ind w:left="1261" w:hanging="420"/>
      </w:pPr>
      <w:rPr>
        <w:rFonts w:ascii="Wingdings" w:hAnsi="Wingdings" w:hint="default"/>
        <w:sz w:val="13"/>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557">
    <w:nsid w:val="6E587F3C"/>
    <w:multiLevelType w:val="multilevel"/>
    <w:tmpl w:val="6E587F3C"/>
    <w:lvl w:ilvl="0">
      <w:start w:val="2022"/>
      <w:numFmt w:val="bullet"/>
      <w:lvlText w:val="-"/>
      <w:lvlJc w:val="left"/>
      <w:pPr>
        <w:ind w:left="780" w:hanging="360"/>
      </w:pPr>
      <w:rPr>
        <w:rFonts w:ascii="Arial" w:eastAsia="宋体" w:hAnsi="Arial" w:cs="Aria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8">
    <w:nsid w:val="6E7D7D74"/>
    <w:multiLevelType w:val="multilevel"/>
    <w:tmpl w:val="6E7D7D74"/>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9">
    <w:nsid w:val="6E8E0B19"/>
    <w:multiLevelType w:val="multilevel"/>
    <w:tmpl w:val="6E8E0B19"/>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0">
    <w:nsid w:val="6F15365A"/>
    <w:multiLevelType w:val="hybridMultilevel"/>
    <w:tmpl w:val="BAA4D08C"/>
    <w:lvl w:ilvl="0" w:tplc="8D22D894">
      <w:start w:val="1"/>
      <w:numFmt w:val="bullet"/>
      <w:lvlText w:val=""/>
      <w:lvlJc w:val="left"/>
      <w:pPr>
        <w:ind w:left="846" w:hanging="420"/>
      </w:pPr>
      <w:rPr>
        <w:rFonts w:ascii="Symbol" w:hAnsi="Symbol" w:cs="Symbol"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561">
    <w:nsid w:val="6F684879"/>
    <w:multiLevelType w:val="multilevel"/>
    <w:tmpl w:val="6F684879"/>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62">
    <w:nsid w:val="6F9B6F4E"/>
    <w:multiLevelType w:val="multilevel"/>
    <w:tmpl w:val="6F9B6F4E"/>
    <w:lvl w:ilvl="0">
      <w:start w:val="2022"/>
      <w:numFmt w:val="bullet"/>
      <w:lvlText w:val="-"/>
      <w:lvlJc w:val="left"/>
      <w:pPr>
        <w:ind w:left="780" w:hanging="360"/>
      </w:pPr>
      <w:rPr>
        <w:rFonts w:ascii="Arial" w:eastAsia="宋体" w:hAnsi="Arial" w:cs="Aria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63">
    <w:nsid w:val="6FD80D7C"/>
    <w:multiLevelType w:val="multilevel"/>
    <w:tmpl w:val="6FD80D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64">
    <w:nsid w:val="7040286F"/>
    <w:multiLevelType w:val="hybridMultilevel"/>
    <w:tmpl w:val="ADB6897E"/>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5">
    <w:nsid w:val="704F4CA4"/>
    <w:multiLevelType w:val="multilevel"/>
    <w:tmpl w:val="704F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6">
    <w:nsid w:val="70676A11"/>
    <w:multiLevelType w:val="multilevel"/>
    <w:tmpl w:val="70676A11"/>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67">
    <w:nsid w:val="70885671"/>
    <w:multiLevelType w:val="multilevel"/>
    <w:tmpl w:val="70885671"/>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8">
    <w:nsid w:val="709E2185"/>
    <w:multiLevelType w:val="multilevel"/>
    <w:tmpl w:val="709E2185"/>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69">
    <w:nsid w:val="70AB13B7"/>
    <w:multiLevelType w:val="multilevel"/>
    <w:tmpl w:val="70AB13B7"/>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570">
    <w:nsid w:val="70AB18A7"/>
    <w:multiLevelType w:val="multilevel"/>
    <w:tmpl w:val="70AB18A7"/>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71">
    <w:nsid w:val="70F41B31"/>
    <w:multiLevelType w:val="hybridMultilevel"/>
    <w:tmpl w:val="B516A0DC"/>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572">
    <w:nsid w:val="71366808"/>
    <w:multiLevelType w:val="multilevel"/>
    <w:tmpl w:val="71366808"/>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573">
    <w:nsid w:val="716B66F7"/>
    <w:multiLevelType w:val="multilevel"/>
    <w:tmpl w:val="716B66F7"/>
    <w:lvl w:ilvl="0">
      <w:start w:val="1"/>
      <w:numFmt w:val="bullet"/>
      <w:lvlText w:val="o"/>
      <w:lvlJc w:val="left"/>
      <w:pPr>
        <w:ind w:left="1261" w:hanging="420"/>
      </w:pPr>
      <w:rPr>
        <w:rFonts w:ascii="Courier New" w:hAnsi="Courier New" w:cs="Courier New"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574">
    <w:nsid w:val="717D1B17"/>
    <w:multiLevelType w:val="hybridMultilevel"/>
    <w:tmpl w:val="0930B87C"/>
    <w:lvl w:ilvl="0" w:tplc="4D924218">
      <w:numFmt w:val="bullet"/>
      <w:lvlText w:val="•"/>
      <w:lvlJc w:val="left"/>
      <w:pPr>
        <w:ind w:left="846" w:hanging="420"/>
      </w:pPr>
      <w:rPr>
        <w:rFonts w:hint="default"/>
        <w:lang w:val="en-US" w:eastAsia="en-US" w:bidi="ar-SA"/>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575">
    <w:nsid w:val="71843557"/>
    <w:multiLevelType w:val="multilevel"/>
    <w:tmpl w:val="71843557"/>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76">
    <w:nsid w:val="7202776B"/>
    <w:multiLevelType w:val="multilevel"/>
    <w:tmpl w:val="7202776B"/>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77">
    <w:nsid w:val="721A1DE1"/>
    <w:multiLevelType w:val="hybridMultilevel"/>
    <w:tmpl w:val="F7ECBC04"/>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578">
    <w:nsid w:val="72696400"/>
    <w:multiLevelType w:val="multilevel"/>
    <w:tmpl w:val="72696400"/>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579">
    <w:nsid w:val="72AC6F9F"/>
    <w:multiLevelType w:val="multilevel"/>
    <w:tmpl w:val="72AC6F9F"/>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80">
    <w:nsid w:val="72C82A17"/>
    <w:multiLevelType w:val="hybridMultilevel"/>
    <w:tmpl w:val="A266B096"/>
    <w:lvl w:ilvl="0" w:tplc="7480E346">
      <w:start w:val="1"/>
      <w:numFmt w:val="bullet"/>
      <w:lvlText w:val="-"/>
      <w:lvlJc w:val="left"/>
      <w:pPr>
        <w:ind w:left="780" w:hanging="360"/>
      </w:pPr>
      <w:rPr>
        <w:rFonts w:ascii="Arial" w:eastAsia="宋体" w:hAnsi="Arial" w:cs="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1">
    <w:nsid w:val="72CE2B07"/>
    <w:multiLevelType w:val="multilevel"/>
    <w:tmpl w:val="72CE2B07"/>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582">
    <w:nsid w:val="730E267C"/>
    <w:multiLevelType w:val="multilevel"/>
    <w:tmpl w:val="730E267C"/>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83">
    <w:nsid w:val="733635CC"/>
    <w:multiLevelType w:val="multilevel"/>
    <w:tmpl w:val="733635C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84">
    <w:nsid w:val="739F6966"/>
    <w:multiLevelType w:val="multilevel"/>
    <w:tmpl w:val="739F6966"/>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85">
    <w:nsid w:val="740244BA"/>
    <w:multiLevelType w:val="hybridMultilevel"/>
    <w:tmpl w:val="A720DFC4"/>
    <w:lvl w:ilvl="0" w:tplc="842ADDCE">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6">
    <w:nsid w:val="7416426E"/>
    <w:multiLevelType w:val="multilevel"/>
    <w:tmpl w:val="7416426E"/>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87">
    <w:nsid w:val="744728BF"/>
    <w:multiLevelType w:val="multilevel"/>
    <w:tmpl w:val="744728BF"/>
    <w:lvl w:ilvl="0">
      <w:start w:val="1"/>
      <w:numFmt w:val="bullet"/>
      <w:lvlText w:val=""/>
      <w:lvlJc w:val="left"/>
      <w:pPr>
        <w:ind w:left="1675" w:hanging="420"/>
      </w:pPr>
      <w:rPr>
        <w:rFonts w:ascii="Wingdings" w:hAnsi="Wingdings" w:hint="default"/>
      </w:rPr>
    </w:lvl>
    <w:lvl w:ilvl="1">
      <w:start w:val="1"/>
      <w:numFmt w:val="bullet"/>
      <w:lvlText w:val=""/>
      <w:lvlJc w:val="left"/>
      <w:pPr>
        <w:ind w:left="2095" w:hanging="420"/>
      </w:pPr>
      <w:rPr>
        <w:rFonts w:ascii="Wingdings" w:hAnsi="Wingdings" w:hint="default"/>
      </w:rPr>
    </w:lvl>
    <w:lvl w:ilvl="2">
      <w:start w:val="1"/>
      <w:numFmt w:val="bullet"/>
      <w:lvlText w:val=""/>
      <w:lvlJc w:val="left"/>
      <w:pPr>
        <w:ind w:left="2515" w:hanging="420"/>
      </w:pPr>
      <w:rPr>
        <w:rFonts w:ascii="Wingdings" w:hAnsi="Wingdings" w:hint="default"/>
      </w:rPr>
    </w:lvl>
    <w:lvl w:ilvl="3">
      <w:start w:val="1"/>
      <w:numFmt w:val="bullet"/>
      <w:lvlText w:val=""/>
      <w:lvlJc w:val="left"/>
      <w:pPr>
        <w:ind w:left="2935" w:hanging="420"/>
      </w:pPr>
      <w:rPr>
        <w:rFonts w:ascii="Wingdings" w:hAnsi="Wingdings" w:hint="default"/>
      </w:rPr>
    </w:lvl>
    <w:lvl w:ilvl="4">
      <w:start w:val="1"/>
      <w:numFmt w:val="bullet"/>
      <w:lvlText w:val=""/>
      <w:lvlJc w:val="left"/>
      <w:pPr>
        <w:ind w:left="3355" w:hanging="420"/>
      </w:pPr>
      <w:rPr>
        <w:rFonts w:ascii="Wingdings" w:hAnsi="Wingdings" w:hint="default"/>
      </w:rPr>
    </w:lvl>
    <w:lvl w:ilvl="5">
      <w:start w:val="1"/>
      <w:numFmt w:val="bullet"/>
      <w:lvlText w:val=""/>
      <w:lvlJc w:val="left"/>
      <w:pPr>
        <w:ind w:left="3775" w:hanging="420"/>
      </w:pPr>
      <w:rPr>
        <w:rFonts w:ascii="Wingdings" w:hAnsi="Wingdings" w:hint="default"/>
      </w:rPr>
    </w:lvl>
    <w:lvl w:ilvl="6">
      <w:start w:val="1"/>
      <w:numFmt w:val="bullet"/>
      <w:lvlText w:val=""/>
      <w:lvlJc w:val="left"/>
      <w:pPr>
        <w:ind w:left="4195" w:hanging="420"/>
      </w:pPr>
      <w:rPr>
        <w:rFonts w:ascii="Wingdings" w:hAnsi="Wingdings" w:hint="default"/>
      </w:rPr>
    </w:lvl>
    <w:lvl w:ilvl="7">
      <w:start w:val="1"/>
      <w:numFmt w:val="bullet"/>
      <w:lvlText w:val=""/>
      <w:lvlJc w:val="left"/>
      <w:pPr>
        <w:ind w:left="4615" w:hanging="420"/>
      </w:pPr>
      <w:rPr>
        <w:rFonts w:ascii="Wingdings" w:hAnsi="Wingdings" w:hint="default"/>
      </w:rPr>
    </w:lvl>
    <w:lvl w:ilvl="8">
      <w:start w:val="1"/>
      <w:numFmt w:val="bullet"/>
      <w:lvlText w:val=""/>
      <w:lvlJc w:val="left"/>
      <w:pPr>
        <w:ind w:left="5035" w:hanging="420"/>
      </w:pPr>
      <w:rPr>
        <w:rFonts w:ascii="Wingdings" w:hAnsi="Wingdings" w:hint="default"/>
      </w:rPr>
    </w:lvl>
  </w:abstractNum>
  <w:abstractNum w:abstractNumId="588">
    <w:nsid w:val="74872A38"/>
    <w:multiLevelType w:val="multilevel"/>
    <w:tmpl w:val="74872A38"/>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9">
    <w:nsid w:val="74C61B29"/>
    <w:multiLevelType w:val="multilevel"/>
    <w:tmpl w:val="74C61B29"/>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0">
    <w:nsid w:val="754D5C04"/>
    <w:multiLevelType w:val="multilevel"/>
    <w:tmpl w:val="754D5C04"/>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591">
    <w:nsid w:val="75866A16"/>
    <w:multiLevelType w:val="multilevel"/>
    <w:tmpl w:val="75866A1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92">
    <w:nsid w:val="7627107C"/>
    <w:multiLevelType w:val="multilevel"/>
    <w:tmpl w:val="7627107C"/>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3">
    <w:nsid w:val="762947E9"/>
    <w:multiLevelType w:val="multilevel"/>
    <w:tmpl w:val="762947E9"/>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594">
    <w:nsid w:val="76404DCC"/>
    <w:multiLevelType w:val="hybridMultilevel"/>
    <w:tmpl w:val="EEFE2D36"/>
    <w:lvl w:ilvl="0" w:tplc="CC209BE4">
      <w:start w:val="2023"/>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5">
    <w:nsid w:val="768D5A1A"/>
    <w:multiLevelType w:val="multilevel"/>
    <w:tmpl w:val="768D5A1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6">
    <w:nsid w:val="76962900"/>
    <w:multiLevelType w:val="multilevel"/>
    <w:tmpl w:val="76962900"/>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97">
    <w:nsid w:val="76C35CF7"/>
    <w:multiLevelType w:val="multilevel"/>
    <w:tmpl w:val="76C35CF7"/>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598">
    <w:nsid w:val="76E507FD"/>
    <w:multiLevelType w:val="multilevel"/>
    <w:tmpl w:val="76E507F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99">
    <w:nsid w:val="76ED2DD1"/>
    <w:multiLevelType w:val="multilevel"/>
    <w:tmpl w:val="76ED2DD1"/>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600">
    <w:nsid w:val="77085019"/>
    <w:multiLevelType w:val="multilevel"/>
    <w:tmpl w:val="77085019"/>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601">
    <w:nsid w:val="771536AD"/>
    <w:multiLevelType w:val="multilevel"/>
    <w:tmpl w:val="771536AD"/>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02">
    <w:nsid w:val="77234AA9"/>
    <w:multiLevelType w:val="multilevel"/>
    <w:tmpl w:val="77234AA9"/>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03">
    <w:nsid w:val="774B3719"/>
    <w:multiLevelType w:val="multilevel"/>
    <w:tmpl w:val="774B37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04">
    <w:nsid w:val="77781AB6"/>
    <w:multiLevelType w:val="multilevel"/>
    <w:tmpl w:val="77781AB6"/>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605">
    <w:nsid w:val="77A133C8"/>
    <w:multiLevelType w:val="hybridMultilevel"/>
    <w:tmpl w:val="8C02BF88"/>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6">
    <w:nsid w:val="77B832DB"/>
    <w:multiLevelType w:val="multilevel"/>
    <w:tmpl w:val="77B832DB"/>
    <w:lvl w:ilvl="0">
      <w:start w:val="1"/>
      <w:numFmt w:val="bullet"/>
      <w:lvlText w:val=""/>
      <w:lvlJc w:val="left"/>
      <w:pPr>
        <w:ind w:left="1050" w:hanging="420"/>
      </w:pPr>
      <w:rPr>
        <w:rFonts w:ascii="Wingdings" w:hAnsi="Wingdings" w:hint="default"/>
        <w:sz w:val="13"/>
      </w:rPr>
    </w:lvl>
    <w:lvl w:ilvl="1">
      <w:start w:val="1"/>
      <w:numFmt w:val="bullet"/>
      <w:lvlText w:val=""/>
      <w:lvlJc w:val="left"/>
      <w:pPr>
        <w:ind w:left="1470" w:hanging="420"/>
      </w:pPr>
      <w:rPr>
        <w:rFonts w:ascii="Wingdings" w:hAnsi="Wingdings" w:hint="default"/>
      </w:rPr>
    </w:lvl>
    <w:lvl w:ilvl="2">
      <w:start w:val="1"/>
      <w:numFmt w:val="bullet"/>
      <w:lvlText w:val=""/>
      <w:lvlJc w:val="left"/>
      <w:pPr>
        <w:ind w:left="1890" w:hanging="420"/>
      </w:pPr>
      <w:rPr>
        <w:rFonts w:ascii="Wingdings" w:hAnsi="Wingdings" w:hint="default"/>
      </w:rPr>
    </w:lvl>
    <w:lvl w:ilvl="3">
      <w:start w:val="1"/>
      <w:numFmt w:val="bullet"/>
      <w:lvlText w:val=""/>
      <w:lvlJc w:val="left"/>
      <w:pPr>
        <w:ind w:left="2310" w:hanging="420"/>
      </w:pPr>
      <w:rPr>
        <w:rFonts w:ascii="Wingdings" w:hAnsi="Wingdings" w:hint="default"/>
      </w:rPr>
    </w:lvl>
    <w:lvl w:ilvl="4">
      <w:start w:val="1"/>
      <w:numFmt w:val="bullet"/>
      <w:lvlText w:val=""/>
      <w:lvlJc w:val="left"/>
      <w:pPr>
        <w:ind w:left="2730" w:hanging="420"/>
      </w:pPr>
      <w:rPr>
        <w:rFonts w:ascii="Wingdings" w:hAnsi="Wingdings" w:hint="default"/>
      </w:rPr>
    </w:lvl>
    <w:lvl w:ilvl="5">
      <w:start w:val="1"/>
      <w:numFmt w:val="bullet"/>
      <w:lvlText w:val=""/>
      <w:lvlJc w:val="left"/>
      <w:pPr>
        <w:ind w:left="3150" w:hanging="420"/>
      </w:pPr>
      <w:rPr>
        <w:rFonts w:ascii="Wingdings" w:hAnsi="Wingdings" w:hint="default"/>
      </w:rPr>
    </w:lvl>
    <w:lvl w:ilvl="6">
      <w:start w:val="1"/>
      <w:numFmt w:val="bullet"/>
      <w:lvlText w:val=""/>
      <w:lvlJc w:val="left"/>
      <w:pPr>
        <w:ind w:left="3570" w:hanging="420"/>
      </w:pPr>
      <w:rPr>
        <w:rFonts w:ascii="Wingdings" w:hAnsi="Wingdings" w:hint="default"/>
      </w:rPr>
    </w:lvl>
    <w:lvl w:ilvl="7">
      <w:start w:val="1"/>
      <w:numFmt w:val="bullet"/>
      <w:lvlText w:val=""/>
      <w:lvlJc w:val="left"/>
      <w:pPr>
        <w:ind w:left="3990" w:hanging="420"/>
      </w:pPr>
      <w:rPr>
        <w:rFonts w:ascii="Wingdings" w:hAnsi="Wingdings" w:hint="default"/>
      </w:rPr>
    </w:lvl>
    <w:lvl w:ilvl="8">
      <w:start w:val="1"/>
      <w:numFmt w:val="bullet"/>
      <w:lvlText w:val=""/>
      <w:lvlJc w:val="left"/>
      <w:pPr>
        <w:ind w:left="4410" w:hanging="420"/>
      </w:pPr>
      <w:rPr>
        <w:rFonts w:ascii="Wingdings" w:hAnsi="Wingdings" w:hint="default"/>
      </w:rPr>
    </w:lvl>
  </w:abstractNum>
  <w:abstractNum w:abstractNumId="607">
    <w:nsid w:val="77FB3290"/>
    <w:multiLevelType w:val="multilevel"/>
    <w:tmpl w:val="77FB3290"/>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608">
    <w:nsid w:val="780B0675"/>
    <w:multiLevelType w:val="multilevel"/>
    <w:tmpl w:val="780B0675"/>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09">
    <w:nsid w:val="7813409E"/>
    <w:multiLevelType w:val="multilevel"/>
    <w:tmpl w:val="7813409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10">
    <w:nsid w:val="782F6B8E"/>
    <w:multiLevelType w:val="multilevel"/>
    <w:tmpl w:val="782F6B8E"/>
    <w:lvl w:ilvl="0">
      <w:start w:val="1"/>
      <w:numFmt w:val="bullet"/>
      <w:lvlText w:val=""/>
      <w:lvlJc w:val="left"/>
      <w:pPr>
        <w:ind w:left="841" w:hanging="420"/>
      </w:pPr>
      <w:rPr>
        <w:rFonts w:ascii="Wingdings" w:hAnsi="Wingdings" w:hint="default"/>
        <w:sz w:val="13"/>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611">
    <w:nsid w:val="78594760"/>
    <w:multiLevelType w:val="multilevel"/>
    <w:tmpl w:val="78594760"/>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12">
    <w:nsid w:val="786D4570"/>
    <w:multiLevelType w:val="multilevel"/>
    <w:tmpl w:val="786D4570"/>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13">
    <w:nsid w:val="78941857"/>
    <w:multiLevelType w:val="hybridMultilevel"/>
    <w:tmpl w:val="0F14D92E"/>
    <w:lvl w:ilvl="0" w:tplc="842ADDCE">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4">
    <w:nsid w:val="78CC0020"/>
    <w:multiLevelType w:val="hybridMultilevel"/>
    <w:tmpl w:val="0F78DC6C"/>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615">
    <w:nsid w:val="78EF2881"/>
    <w:multiLevelType w:val="multilevel"/>
    <w:tmpl w:val="78EF2881"/>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616">
    <w:nsid w:val="794A4BB3"/>
    <w:multiLevelType w:val="hybridMultilevel"/>
    <w:tmpl w:val="8F2642B6"/>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7">
    <w:nsid w:val="79601E39"/>
    <w:multiLevelType w:val="multilevel"/>
    <w:tmpl w:val="79601E39"/>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618">
    <w:nsid w:val="797257B9"/>
    <w:multiLevelType w:val="multilevel"/>
    <w:tmpl w:val="797257B9"/>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9">
    <w:nsid w:val="79864D2D"/>
    <w:multiLevelType w:val="multilevel"/>
    <w:tmpl w:val="79864D2D"/>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20">
    <w:nsid w:val="7A072C52"/>
    <w:multiLevelType w:val="multilevel"/>
    <w:tmpl w:val="7A072C52"/>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621">
    <w:nsid w:val="7A097426"/>
    <w:multiLevelType w:val="multilevel"/>
    <w:tmpl w:val="7A097426"/>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22">
    <w:nsid w:val="7A1C56F1"/>
    <w:multiLevelType w:val="multilevel"/>
    <w:tmpl w:val="7A1C56F1"/>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623">
    <w:nsid w:val="7A4869EA"/>
    <w:multiLevelType w:val="multilevel"/>
    <w:tmpl w:val="7A4869EA"/>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624">
    <w:nsid w:val="7A58650D"/>
    <w:multiLevelType w:val="multilevel"/>
    <w:tmpl w:val="7A58650D"/>
    <w:lvl w:ilvl="0">
      <w:start w:val="2022"/>
      <w:numFmt w:val="bullet"/>
      <w:lvlText w:val="-"/>
      <w:lvlJc w:val="left"/>
      <w:pPr>
        <w:ind w:left="780" w:hanging="360"/>
      </w:pPr>
      <w:rPr>
        <w:rFonts w:ascii="Arial" w:eastAsia="宋体" w:hAnsi="Arial" w:cs="Aria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25">
    <w:nsid w:val="7A7F1A54"/>
    <w:multiLevelType w:val="hybridMultilevel"/>
    <w:tmpl w:val="8494B542"/>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626">
    <w:nsid w:val="7AAD05D5"/>
    <w:multiLevelType w:val="multilevel"/>
    <w:tmpl w:val="7AAD05D5"/>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27">
    <w:nsid w:val="7AC352FD"/>
    <w:multiLevelType w:val="hybridMultilevel"/>
    <w:tmpl w:val="87565FBE"/>
    <w:lvl w:ilvl="0" w:tplc="1BECAA72">
      <w:start w:val="2023"/>
      <w:numFmt w:val="bullet"/>
      <w:lvlText w:val="-"/>
      <w:lvlJc w:val="left"/>
      <w:pPr>
        <w:ind w:left="780" w:hanging="360"/>
      </w:pPr>
      <w:rPr>
        <w:rFonts w:ascii="Arial" w:eastAsia="宋体" w:hAnsi="Arial" w:cs="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8">
    <w:nsid w:val="7ACD6551"/>
    <w:multiLevelType w:val="multilevel"/>
    <w:tmpl w:val="7ACD6551"/>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29">
    <w:nsid w:val="7B2916C1"/>
    <w:multiLevelType w:val="multilevel"/>
    <w:tmpl w:val="7B2916C1"/>
    <w:lvl w:ilvl="0">
      <w:start w:val="1"/>
      <w:numFmt w:val="bullet"/>
      <w:lvlText w:val="o"/>
      <w:lvlJc w:val="left"/>
      <w:pPr>
        <w:ind w:left="1259" w:hanging="420"/>
      </w:pPr>
      <w:rPr>
        <w:rFonts w:ascii="Courier New" w:hAnsi="Courier New" w:cs="Courier New" w:hint="default"/>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630">
    <w:nsid w:val="7B357194"/>
    <w:multiLevelType w:val="hybridMultilevel"/>
    <w:tmpl w:val="FF1468C4"/>
    <w:lvl w:ilvl="0" w:tplc="842ADDCE">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1">
    <w:nsid w:val="7B9F628C"/>
    <w:multiLevelType w:val="multilevel"/>
    <w:tmpl w:val="7B9F628C"/>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2">
    <w:nsid w:val="7BFF3979"/>
    <w:multiLevelType w:val="hybridMultilevel"/>
    <w:tmpl w:val="113A3E88"/>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633">
    <w:nsid w:val="7C411C1F"/>
    <w:multiLevelType w:val="multilevel"/>
    <w:tmpl w:val="7C411C1F"/>
    <w:lvl w:ilvl="0">
      <w:start w:val="1"/>
      <w:numFmt w:val="bullet"/>
      <w:lvlText w:val=""/>
      <w:lvlJc w:val="left"/>
      <w:pPr>
        <w:ind w:left="839" w:hanging="420"/>
      </w:pPr>
      <w:rPr>
        <w:rFonts w:ascii="Wingdings" w:hAnsi="Wingdings" w:hint="default"/>
        <w:sz w:val="13"/>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634">
    <w:nsid w:val="7CB45EAD"/>
    <w:multiLevelType w:val="multilevel"/>
    <w:tmpl w:val="7CB45EAD"/>
    <w:lvl w:ilvl="0">
      <w:start w:val="4"/>
      <w:numFmt w:val="bullet"/>
      <w:lvlText w:val="-"/>
      <w:lvlJc w:val="left"/>
      <w:pPr>
        <w:ind w:left="780" w:hanging="360"/>
      </w:pPr>
      <w:rPr>
        <w:rFonts w:ascii="宋体" w:eastAsia="宋体" w:hAnsi="宋体" w:cstheme="minorBidi"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35">
    <w:nsid w:val="7CC016E3"/>
    <w:multiLevelType w:val="multilevel"/>
    <w:tmpl w:val="7CC016E3"/>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36">
    <w:nsid w:val="7CCF6B5E"/>
    <w:multiLevelType w:val="multilevel"/>
    <w:tmpl w:val="7CCF6B5E"/>
    <w:lvl w:ilvl="0">
      <w:start w:val="1"/>
      <w:numFmt w:val="bullet"/>
      <w:lvlText w:val=""/>
      <w:lvlJc w:val="left"/>
      <w:pPr>
        <w:ind w:left="1255" w:hanging="420"/>
      </w:pPr>
      <w:rPr>
        <w:rFonts w:ascii="Wingdings" w:hAnsi="Wingdings" w:hint="default"/>
        <w:sz w:val="13"/>
      </w:rPr>
    </w:lvl>
    <w:lvl w:ilvl="1">
      <w:start w:val="1"/>
      <w:numFmt w:val="bullet"/>
      <w:lvlText w:val=""/>
      <w:lvlJc w:val="left"/>
      <w:pPr>
        <w:ind w:left="1675" w:hanging="420"/>
      </w:pPr>
      <w:rPr>
        <w:rFonts w:ascii="Wingdings" w:hAnsi="Wingdings" w:hint="default"/>
      </w:rPr>
    </w:lvl>
    <w:lvl w:ilvl="2">
      <w:start w:val="1"/>
      <w:numFmt w:val="bullet"/>
      <w:lvlText w:val=""/>
      <w:lvlJc w:val="left"/>
      <w:pPr>
        <w:ind w:left="2095" w:hanging="420"/>
      </w:pPr>
      <w:rPr>
        <w:rFonts w:ascii="Wingdings" w:hAnsi="Wingdings" w:hint="default"/>
      </w:rPr>
    </w:lvl>
    <w:lvl w:ilvl="3">
      <w:start w:val="1"/>
      <w:numFmt w:val="bullet"/>
      <w:lvlText w:val=""/>
      <w:lvlJc w:val="left"/>
      <w:pPr>
        <w:ind w:left="2515" w:hanging="420"/>
      </w:pPr>
      <w:rPr>
        <w:rFonts w:ascii="Wingdings" w:hAnsi="Wingdings" w:hint="default"/>
      </w:rPr>
    </w:lvl>
    <w:lvl w:ilvl="4">
      <w:start w:val="1"/>
      <w:numFmt w:val="bullet"/>
      <w:lvlText w:val=""/>
      <w:lvlJc w:val="left"/>
      <w:pPr>
        <w:ind w:left="2935" w:hanging="420"/>
      </w:pPr>
      <w:rPr>
        <w:rFonts w:ascii="Wingdings" w:hAnsi="Wingdings" w:hint="default"/>
      </w:rPr>
    </w:lvl>
    <w:lvl w:ilvl="5">
      <w:start w:val="1"/>
      <w:numFmt w:val="bullet"/>
      <w:lvlText w:val=""/>
      <w:lvlJc w:val="left"/>
      <w:pPr>
        <w:ind w:left="3355" w:hanging="420"/>
      </w:pPr>
      <w:rPr>
        <w:rFonts w:ascii="Wingdings" w:hAnsi="Wingdings" w:hint="default"/>
      </w:rPr>
    </w:lvl>
    <w:lvl w:ilvl="6">
      <w:start w:val="1"/>
      <w:numFmt w:val="bullet"/>
      <w:lvlText w:val=""/>
      <w:lvlJc w:val="left"/>
      <w:pPr>
        <w:ind w:left="3775" w:hanging="420"/>
      </w:pPr>
      <w:rPr>
        <w:rFonts w:ascii="Wingdings" w:hAnsi="Wingdings" w:hint="default"/>
      </w:rPr>
    </w:lvl>
    <w:lvl w:ilvl="7">
      <w:start w:val="1"/>
      <w:numFmt w:val="bullet"/>
      <w:lvlText w:val=""/>
      <w:lvlJc w:val="left"/>
      <w:pPr>
        <w:ind w:left="4195" w:hanging="420"/>
      </w:pPr>
      <w:rPr>
        <w:rFonts w:ascii="Wingdings" w:hAnsi="Wingdings" w:hint="default"/>
      </w:rPr>
    </w:lvl>
    <w:lvl w:ilvl="8">
      <w:start w:val="1"/>
      <w:numFmt w:val="bullet"/>
      <w:lvlText w:val=""/>
      <w:lvlJc w:val="left"/>
      <w:pPr>
        <w:ind w:left="4615" w:hanging="420"/>
      </w:pPr>
      <w:rPr>
        <w:rFonts w:ascii="Wingdings" w:hAnsi="Wingdings" w:hint="default"/>
      </w:rPr>
    </w:lvl>
  </w:abstractNum>
  <w:abstractNum w:abstractNumId="637">
    <w:nsid w:val="7CDD060F"/>
    <w:multiLevelType w:val="multilevel"/>
    <w:tmpl w:val="7CDD060F"/>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8">
    <w:nsid w:val="7D1603AD"/>
    <w:multiLevelType w:val="multilevel"/>
    <w:tmpl w:val="7D1603AD"/>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39">
    <w:nsid w:val="7D3C440D"/>
    <w:multiLevelType w:val="hybridMultilevel"/>
    <w:tmpl w:val="B00094EA"/>
    <w:lvl w:ilvl="0" w:tplc="8D22D894">
      <w:start w:val="1"/>
      <w:numFmt w:val="bullet"/>
      <w:lvlText w:val=""/>
      <w:lvlJc w:val="left"/>
      <w:pPr>
        <w:ind w:left="835" w:hanging="420"/>
      </w:pPr>
      <w:rPr>
        <w:rFonts w:ascii="Symbol" w:hAnsi="Symbol" w:cs="Symbol"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640">
    <w:nsid w:val="7D9178AB"/>
    <w:multiLevelType w:val="hybridMultilevel"/>
    <w:tmpl w:val="95AC6662"/>
    <w:lvl w:ilvl="0" w:tplc="8D22D894">
      <w:start w:val="1"/>
      <w:numFmt w:val="bullet"/>
      <w:lvlText w:val=""/>
      <w:lvlJc w:val="left"/>
      <w:pPr>
        <w:ind w:left="839" w:hanging="420"/>
      </w:pPr>
      <w:rPr>
        <w:rFonts w:ascii="Symbol" w:hAnsi="Symbol" w:cs="Symbol"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641">
    <w:nsid w:val="7D9521D3"/>
    <w:multiLevelType w:val="multilevel"/>
    <w:tmpl w:val="7D9521D3"/>
    <w:lvl w:ilvl="0">
      <w:start w:val="1"/>
      <w:numFmt w:val="bullet"/>
      <w:lvlText w:val=""/>
      <w:lvlJc w:val="left"/>
      <w:pPr>
        <w:ind w:left="420" w:hanging="420"/>
      </w:pPr>
      <w:rPr>
        <w:rFonts w:ascii="Wingdings" w:hAnsi="Wingdings" w:hint="default"/>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2">
    <w:nsid w:val="7D9B7C51"/>
    <w:multiLevelType w:val="hybridMultilevel"/>
    <w:tmpl w:val="2BB291E8"/>
    <w:lvl w:ilvl="0" w:tplc="8D22D894">
      <w:start w:val="1"/>
      <w:numFmt w:val="bullet"/>
      <w:lvlText w:val=""/>
      <w:lvlJc w:val="left"/>
      <w:pPr>
        <w:ind w:left="840" w:hanging="420"/>
      </w:pPr>
      <w:rPr>
        <w:rFonts w:ascii="Symbol" w:hAnsi="Symbol" w:cs="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3">
    <w:nsid w:val="7DDC47E4"/>
    <w:multiLevelType w:val="multilevel"/>
    <w:tmpl w:val="7DDC47E4"/>
    <w:lvl w:ilvl="0">
      <w:start w:val="1"/>
      <w:numFmt w:val="bullet"/>
      <w:lvlText w:val=""/>
      <w:lvlJc w:val="left"/>
      <w:pPr>
        <w:ind w:left="835" w:hanging="420"/>
      </w:pPr>
      <w:rPr>
        <w:rFonts w:ascii="Wingdings" w:hAnsi="Wingdings" w:hint="default"/>
        <w:sz w:val="13"/>
      </w:rPr>
    </w:lvl>
    <w:lvl w:ilvl="1">
      <w:start w:val="1"/>
      <w:numFmt w:val="bullet"/>
      <w:lvlText w:val=""/>
      <w:lvlJc w:val="left"/>
      <w:pPr>
        <w:ind w:left="1255" w:hanging="420"/>
      </w:pPr>
      <w:rPr>
        <w:rFonts w:ascii="Wingdings" w:hAnsi="Wingdings" w:hint="default"/>
      </w:rPr>
    </w:lvl>
    <w:lvl w:ilvl="2">
      <w:start w:val="1"/>
      <w:numFmt w:val="bullet"/>
      <w:lvlText w:val=""/>
      <w:lvlJc w:val="left"/>
      <w:pPr>
        <w:ind w:left="1675" w:hanging="420"/>
      </w:pPr>
      <w:rPr>
        <w:rFonts w:ascii="Wingdings" w:hAnsi="Wingdings" w:hint="default"/>
      </w:rPr>
    </w:lvl>
    <w:lvl w:ilvl="3">
      <w:start w:val="1"/>
      <w:numFmt w:val="bullet"/>
      <w:lvlText w:val=""/>
      <w:lvlJc w:val="left"/>
      <w:pPr>
        <w:ind w:left="2095" w:hanging="420"/>
      </w:pPr>
      <w:rPr>
        <w:rFonts w:ascii="Wingdings" w:hAnsi="Wingdings" w:hint="default"/>
      </w:rPr>
    </w:lvl>
    <w:lvl w:ilvl="4">
      <w:start w:val="1"/>
      <w:numFmt w:val="bullet"/>
      <w:lvlText w:val=""/>
      <w:lvlJc w:val="left"/>
      <w:pPr>
        <w:ind w:left="2515" w:hanging="420"/>
      </w:pPr>
      <w:rPr>
        <w:rFonts w:ascii="Wingdings" w:hAnsi="Wingdings" w:hint="default"/>
      </w:rPr>
    </w:lvl>
    <w:lvl w:ilvl="5">
      <w:start w:val="1"/>
      <w:numFmt w:val="bullet"/>
      <w:lvlText w:val=""/>
      <w:lvlJc w:val="left"/>
      <w:pPr>
        <w:ind w:left="2935" w:hanging="420"/>
      </w:pPr>
      <w:rPr>
        <w:rFonts w:ascii="Wingdings" w:hAnsi="Wingdings" w:hint="default"/>
      </w:rPr>
    </w:lvl>
    <w:lvl w:ilvl="6">
      <w:start w:val="1"/>
      <w:numFmt w:val="bullet"/>
      <w:lvlText w:val=""/>
      <w:lvlJc w:val="left"/>
      <w:pPr>
        <w:ind w:left="3355" w:hanging="420"/>
      </w:pPr>
      <w:rPr>
        <w:rFonts w:ascii="Wingdings" w:hAnsi="Wingdings" w:hint="default"/>
      </w:rPr>
    </w:lvl>
    <w:lvl w:ilvl="7">
      <w:start w:val="1"/>
      <w:numFmt w:val="bullet"/>
      <w:lvlText w:val=""/>
      <w:lvlJc w:val="left"/>
      <w:pPr>
        <w:ind w:left="3775" w:hanging="420"/>
      </w:pPr>
      <w:rPr>
        <w:rFonts w:ascii="Wingdings" w:hAnsi="Wingdings" w:hint="default"/>
      </w:rPr>
    </w:lvl>
    <w:lvl w:ilvl="8">
      <w:start w:val="1"/>
      <w:numFmt w:val="bullet"/>
      <w:lvlText w:val=""/>
      <w:lvlJc w:val="left"/>
      <w:pPr>
        <w:ind w:left="4195" w:hanging="420"/>
      </w:pPr>
      <w:rPr>
        <w:rFonts w:ascii="Wingdings" w:hAnsi="Wingdings" w:hint="default"/>
      </w:rPr>
    </w:lvl>
  </w:abstractNum>
  <w:abstractNum w:abstractNumId="644">
    <w:nsid w:val="7DDE78C2"/>
    <w:multiLevelType w:val="multilevel"/>
    <w:tmpl w:val="7DDE78C2"/>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45">
    <w:nsid w:val="7DE509E2"/>
    <w:multiLevelType w:val="multilevel"/>
    <w:tmpl w:val="7DE509E2"/>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646">
    <w:nsid w:val="7E7C2E43"/>
    <w:multiLevelType w:val="multilevel"/>
    <w:tmpl w:val="7E7C2E43"/>
    <w:lvl w:ilvl="0">
      <w:start w:val="1"/>
      <w:numFmt w:val="bullet"/>
      <w:lvlText w:val=""/>
      <w:lvlJc w:val="left"/>
      <w:pPr>
        <w:ind w:left="420" w:hanging="420"/>
      </w:pPr>
      <w:rPr>
        <w:rFonts w:ascii="Wingdings" w:hAnsi="Wingdings" w:hint="default"/>
        <w:sz w:val="13"/>
      </w:rPr>
    </w:lvl>
    <w:lvl w:ilvl="1">
      <w:start w:val="1"/>
      <w:numFmt w:val="bullet"/>
      <w:lvlText w:val="o"/>
      <w:lvlJc w:val="left"/>
      <w:pPr>
        <w:ind w:left="840" w:hanging="420"/>
      </w:pPr>
      <w:rPr>
        <w:rFonts w:ascii="Courier New" w:hAnsi="Courier New" w:cs="Courier New"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7">
    <w:nsid w:val="7E8F103D"/>
    <w:multiLevelType w:val="multilevel"/>
    <w:tmpl w:val="7E8F103D"/>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648">
    <w:nsid w:val="7EBA070B"/>
    <w:multiLevelType w:val="multilevel"/>
    <w:tmpl w:val="7EBA070B"/>
    <w:lvl w:ilvl="0">
      <w:start w:val="1"/>
      <w:numFmt w:val="bullet"/>
      <w:lvlText w:val=""/>
      <w:lvlJc w:val="left"/>
      <w:pPr>
        <w:ind w:left="1260" w:hanging="420"/>
      </w:pPr>
      <w:rPr>
        <w:rFonts w:ascii="Wingdings" w:hAnsi="Wingdings" w:hint="default"/>
        <w:sz w:val="13"/>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49">
    <w:nsid w:val="7ECC2827"/>
    <w:multiLevelType w:val="multilevel"/>
    <w:tmpl w:val="7ECC2827"/>
    <w:lvl w:ilvl="0">
      <w:start w:val="1"/>
      <w:numFmt w:val="bullet"/>
      <w:lvlText w:val=""/>
      <w:lvlJc w:val="left"/>
      <w:pPr>
        <w:ind w:left="1259" w:hanging="420"/>
      </w:pPr>
      <w:rPr>
        <w:rFonts w:ascii="Wingdings" w:hAnsi="Wingdings" w:hint="default"/>
        <w:sz w:val="13"/>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650">
    <w:nsid w:val="7EDA3F67"/>
    <w:multiLevelType w:val="multilevel"/>
    <w:tmpl w:val="7EDA3F67"/>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51">
    <w:nsid w:val="7EE43A8F"/>
    <w:multiLevelType w:val="multilevel"/>
    <w:tmpl w:val="7EE43A8F"/>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652">
    <w:nsid w:val="7F442BBA"/>
    <w:multiLevelType w:val="multilevel"/>
    <w:tmpl w:val="7F442BBA"/>
    <w:lvl w:ilvl="0">
      <w:start w:val="1"/>
      <w:numFmt w:val="bullet"/>
      <w:lvlText w:val=""/>
      <w:lvlJc w:val="left"/>
      <w:pPr>
        <w:ind w:left="840" w:hanging="420"/>
      </w:pPr>
      <w:rPr>
        <w:rFonts w:ascii="Wingdings" w:hAnsi="Wingdings" w:hint="default"/>
        <w:sz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53">
    <w:nsid w:val="7F4A0CAD"/>
    <w:multiLevelType w:val="hybridMultilevel"/>
    <w:tmpl w:val="DE12F320"/>
    <w:lvl w:ilvl="0" w:tplc="04090003">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654">
    <w:nsid w:val="7F4A7F84"/>
    <w:multiLevelType w:val="multilevel"/>
    <w:tmpl w:val="7F4A7F84"/>
    <w:lvl w:ilvl="0">
      <w:start w:val="1"/>
      <w:numFmt w:val="bullet"/>
      <w:lvlText w:val=""/>
      <w:lvlJc w:val="left"/>
      <w:pPr>
        <w:ind w:left="846" w:hanging="420"/>
      </w:pPr>
      <w:rPr>
        <w:rFonts w:ascii="Wingdings" w:hAnsi="Wingdings" w:hint="default"/>
        <w:sz w:val="13"/>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655">
    <w:nsid w:val="7F6D5B5F"/>
    <w:multiLevelType w:val="multilevel"/>
    <w:tmpl w:val="7F6D5B5F"/>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num w:numId="1">
    <w:abstractNumId w:val="350"/>
  </w:num>
  <w:num w:numId="2">
    <w:abstractNumId w:val="507"/>
  </w:num>
  <w:num w:numId="3">
    <w:abstractNumId w:val="156"/>
  </w:num>
  <w:num w:numId="4">
    <w:abstractNumId w:val="148"/>
  </w:num>
  <w:num w:numId="5">
    <w:abstractNumId w:val="1"/>
  </w:num>
  <w:num w:numId="6">
    <w:abstractNumId w:val="0"/>
  </w:num>
  <w:num w:numId="7">
    <w:abstractNumId w:val="304"/>
  </w:num>
  <w:num w:numId="8">
    <w:abstractNumId w:val="631"/>
  </w:num>
  <w:num w:numId="9">
    <w:abstractNumId w:val="567"/>
  </w:num>
  <w:num w:numId="10">
    <w:abstractNumId w:val="296"/>
  </w:num>
  <w:num w:numId="11">
    <w:abstractNumId w:val="354"/>
  </w:num>
  <w:num w:numId="12">
    <w:abstractNumId w:val="20"/>
  </w:num>
  <w:num w:numId="13">
    <w:abstractNumId w:val="353"/>
  </w:num>
  <w:num w:numId="14">
    <w:abstractNumId w:val="228"/>
  </w:num>
  <w:num w:numId="15">
    <w:abstractNumId w:val="294"/>
  </w:num>
  <w:num w:numId="16">
    <w:abstractNumId w:val="357"/>
  </w:num>
  <w:num w:numId="17">
    <w:abstractNumId w:val="494"/>
  </w:num>
  <w:num w:numId="18">
    <w:abstractNumId w:val="385"/>
  </w:num>
  <w:num w:numId="19">
    <w:abstractNumId w:val="123"/>
  </w:num>
  <w:num w:numId="20">
    <w:abstractNumId w:val="239"/>
  </w:num>
  <w:num w:numId="21">
    <w:abstractNumId w:val="446"/>
  </w:num>
  <w:num w:numId="22">
    <w:abstractNumId w:val="63"/>
  </w:num>
  <w:num w:numId="23">
    <w:abstractNumId w:val="208"/>
  </w:num>
  <w:num w:numId="24">
    <w:abstractNumId w:val="618"/>
  </w:num>
  <w:num w:numId="25">
    <w:abstractNumId w:val="166"/>
  </w:num>
  <w:num w:numId="26">
    <w:abstractNumId w:val="562"/>
  </w:num>
  <w:num w:numId="27">
    <w:abstractNumId w:val="40"/>
  </w:num>
  <w:num w:numId="28">
    <w:abstractNumId w:val="624"/>
  </w:num>
  <w:num w:numId="29">
    <w:abstractNumId w:val="395"/>
  </w:num>
  <w:num w:numId="30">
    <w:abstractNumId w:val="233"/>
  </w:num>
  <w:num w:numId="31">
    <w:abstractNumId w:val="87"/>
  </w:num>
  <w:num w:numId="32">
    <w:abstractNumId w:val="331"/>
  </w:num>
  <w:num w:numId="33">
    <w:abstractNumId w:val="138"/>
  </w:num>
  <w:num w:numId="34">
    <w:abstractNumId w:val="175"/>
  </w:num>
  <w:num w:numId="35">
    <w:abstractNumId w:val="137"/>
  </w:num>
  <w:num w:numId="36">
    <w:abstractNumId w:val="557"/>
  </w:num>
  <w:num w:numId="37">
    <w:abstractNumId w:val="502"/>
  </w:num>
  <w:num w:numId="38">
    <w:abstractNumId w:val="274"/>
  </w:num>
  <w:num w:numId="39">
    <w:abstractNumId w:val="167"/>
  </w:num>
  <w:num w:numId="40">
    <w:abstractNumId w:val="646"/>
  </w:num>
  <w:num w:numId="41">
    <w:abstractNumId w:val="164"/>
  </w:num>
  <w:num w:numId="42">
    <w:abstractNumId w:val="451"/>
  </w:num>
  <w:num w:numId="43">
    <w:abstractNumId w:val="634"/>
  </w:num>
  <w:num w:numId="44">
    <w:abstractNumId w:val="82"/>
  </w:num>
  <w:num w:numId="45">
    <w:abstractNumId w:val="18"/>
  </w:num>
  <w:num w:numId="46">
    <w:abstractNumId w:val="65"/>
  </w:num>
  <w:num w:numId="47">
    <w:abstractNumId w:val="147"/>
  </w:num>
  <w:num w:numId="48">
    <w:abstractNumId w:val="53"/>
  </w:num>
  <w:num w:numId="49">
    <w:abstractNumId w:val="500"/>
  </w:num>
  <w:num w:numId="50">
    <w:abstractNumId w:val="351"/>
  </w:num>
  <w:num w:numId="51">
    <w:abstractNumId w:val="531"/>
  </w:num>
  <w:num w:numId="52">
    <w:abstractNumId w:val="458"/>
  </w:num>
  <w:num w:numId="53">
    <w:abstractNumId w:val="595"/>
  </w:num>
  <w:num w:numId="54">
    <w:abstractNumId w:val="260"/>
  </w:num>
  <w:num w:numId="55">
    <w:abstractNumId w:val="472"/>
  </w:num>
  <w:num w:numId="56">
    <w:abstractNumId w:val="510"/>
  </w:num>
  <w:num w:numId="57">
    <w:abstractNumId w:val="78"/>
  </w:num>
  <w:num w:numId="58">
    <w:abstractNumId w:val="470"/>
    <w:lvlOverride w:ilvl="0">
      <w:lvl w:ilvl="0" w:tentative="1">
        <w:start w:val="1"/>
        <w:numFmt w:val="decimal"/>
        <w:lvlText w:val="%1."/>
        <w:lvlJc w:val="left"/>
        <w:pPr>
          <w:ind w:left="360" w:hanging="360"/>
        </w:pPr>
        <w:rPr>
          <w:rFonts w:hint="default"/>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start w:val="1"/>
        <w:numFmt w:val="decimal"/>
        <w:lvlText w:val="%4."/>
        <w:lvlJc w:val="left"/>
        <w:pPr>
          <w:ind w:left="397" w:hanging="397"/>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59">
    <w:abstractNumId w:val="84"/>
  </w:num>
  <w:num w:numId="60">
    <w:abstractNumId w:val="141"/>
  </w:num>
  <w:num w:numId="61">
    <w:abstractNumId w:val="91"/>
  </w:num>
  <w:num w:numId="62">
    <w:abstractNumId w:val="2"/>
  </w:num>
  <w:num w:numId="63">
    <w:abstractNumId w:val="346"/>
  </w:num>
  <w:num w:numId="64">
    <w:abstractNumId w:val="177"/>
  </w:num>
  <w:num w:numId="65">
    <w:abstractNumId w:val="218"/>
  </w:num>
  <w:num w:numId="66">
    <w:abstractNumId w:val="162"/>
  </w:num>
  <w:num w:numId="67">
    <w:abstractNumId w:val="375"/>
  </w:num>
  <w:num w:numId="68">
    <w:abstractNumId w:val="10"/>
  </w:num>
  <w:num w:numId="69">
    <w:abstractNumId w:val="85"/>
  </w:num>
  <w:num w:numId="70">
    <w:abstractNumId w:val="425"/>
  </w:num>
  <w:num w:numId="71">
    <w:abstractNumId w:val="454"/>
  </w:num>
  <w:num w:numId="72">
    <w:abstractNumId w:val="174"/>
  </w:num>
  <w:num w:numId="73">
    <w:abstractNumId w:val="25"/>
  </w:num>
  <w:num w:numId="74">
    <w:abstractNumId w:val="488"/>
  </w:num>
  <w:num w:numId="75">
    <w:abstractNumId w:val="62"/>
  </w:num>
  <w:num w:numId="76">
    <w:abstractNumId w:val="298"/>
  </w:num>
  <w:num w:numId="77">
    <w:abstractNumId w:val="49"/>
  </w:num>
  <w:num w:numId="78">
    <w:abstractNumId w:val="521"/>
  </w:num>
  <w:num w:numId="79">
    <w:abstractNumId w:val="654"/>
  </w:num>
  <w:num w:numId="80">
    <w:abstractNumId w:val="392"/>
  </w:num>
  <w:num w:numId="81">
    <w:abstractNumId w:val="338"/>
  </w:num>
  <w:num w:numId="82">
    <w:abstractNumId w:val="145"/>
  </w:num>
  <w:num w:numId="83">
    <w:abstractNumId w:val="64"/>
  </w:num>
  <w:num w:numId="84">
    <w:abstractNumId w:val="314"/>
  </w:num>
  <w:num w:numId="85">
    <w:abstractNumId w:val="538"/>
  </w:num>
  <w:num w:numId="86">
    <w:abstractNumId w:val="275"/>
  </w:num>
  <w:num w:numId="87">
    <w:abstractNumId w:val="611"/>
  </w:num>
  <w:num w:numId="88">
    <w:abstractNumId w:val="32"/>
  </w:num>
  <w:num w:numId="89">
    <w:abstractNumId w:val="80"/>
  </w:num>
  <w:num w:numId="90">
    <w:abstractNumId w:val="14"/>
  </w:num>
  <w:num w:numId="91">
    <w:abstractNumId w:val="8"/>
  </w:num>
  <w:num w:numId="92">
    <w:abstractNumId w:val="324"/>
  </w:num>
  <w:num w:numId="93">
    <w:abstractNumId w:val="518"/>
  </w:num>
  <w:num w:numId="94">
    <w:abstractNumId w:val="173"/>
  </w:num>
  <w:num w:numId="95">
    <w:abstractNumId w:val="359"/>
  </w:num>
  <w:num w:numId="96">
    <w:abstractNumId w:val="250"/>
  </w:num>
  <w:num w:numId="97">
    <w:abstractNumId w:val="66"/>
  </w:num>
  <w:num w:numId="98">
    <w:abstractNumId w:val="361"/>
  </w:num>
  <w:num w:numId="99">
    <w:abstractNumId w:val="565"/>
  </w:num>
  <w:num w:numId="100">
    <w:abstractNumId w:val="60"/>
  </w:num>
  <w:num w:numId="101">
    <w:abstractNumId w:val="522"/>
  </w:num>
  <w:num w:numId="102">
    <w:abstractNumId w:val="152"/>
  </w:num>
  <w:num w:numId="103">
    <w:abstractNumId w:val="450"/>
  </w:num>
  <w:num w:numId="104">
    <w:abstractNumId w:val="364"/>
  </w:num>
  <w:num w:numId="105">
    <w:abstractNumId w:val="352"/>
  </w:num>
  <w:num w:numId="106">
    <w:abstractNumId w:val="650"/>
  </w:num>
  <w:num w:numId="107">
    <w:abstractNumId w:val="591"/>
  </w:num>
  <w:num w:numId="108">
    <w:abstractNumId w:val="603"/>
  </w:num>
  <w:num w:numId="109">
    <w:abstractNumId w:val="21"/>
  </w:num>
  <w:num w:numId="110">
    <w:abstractNumId w:val="553"/>
  </w:num>
  <w:num w:numId="111">
    <w:abstractNumId w:val="459"/>
  </w:num>
  <w:num w:numId="112">
    <w:abstractNumId w:val="168"/>
  </w:num>
  <w:num w:numId="113">
    <w:abstractNumId w:val="130"/>
  </w:num>
  <w:num w:numId="114">
    <w:abstractNumId w:val="197"/>
  </w:num>
  <w:num w:numId="115">
    <w:abstractNumId w:val="415"/>
  </w:num>
  <w:num w:numId="116">
    <w:abstractNumId w:val="559"/>
  </w:num>
  <w:num w:numId="117">
    <w:abstractNumId w:val="300"/>
  </w:num>
  <w:num w:numId="118">
    <w:abstractNumId w:val="150"/>
  </w:num>
  <w:num w:numId="119">
    <w:abstractNumId w:val="72"/>
  </w:num>
  <w:num w:numId="120">
    <w:abstractNumId w:val="620"/>
  </w:num>
  <w:num w:numId="121">
    <w:abstractNumId w:val="369"/>
  </w:num>
  <w:num w:numId="122">
    <w:abstractNumId w:val="50"/>
  </w:num>
  <w:num w:numId="123">
    <w:abstractNumId w:val="258"/>
  </w:num>
  <w:num w:numId="124">
    <w:abstractNumId w:val="243"/>
  </w:num>
  <w:num w:numId="125">
    <w:abstractNumId w:val="431"/>
  </w:num>
  <w:num w:numId="126">
    <w:abstractNumId w:val="68"/>
  </w:num>
  <w:num w:numId="127">
    <w:abstractNumId w:val="281"/>
  </w:num>
  <w:num w:numId="128">
    <w:abstractNumId w:val="396"/>
  </w:num>
  <w:num w:numId="129">
    <w:abstractNumId w:val="476"/>
  </w:num>
  <w:num w:numId="130">
    <w:abstractNumId w:val="511"/>
  </w:num>
  <w:num w:numId="131">
    <w:abstractNumId w:val="501"/>
  </w:num>
  <w:num w:numId="132">
    <w:abstractNumId w:val="88"/>
  </w:num>
  <w:num w:numId="133">
    <w:abstractNumId w:val="127"/>
  </w:num>
  <w:num w:numId="134">
    <w:abstractNumId w:val="241"/>
  </w:num>
  <w:num w:numId="135">
    <w:abstractNumId w:val="165"/>
  </w:num>
  <w:num w:numId="136">
    <w:abstractNumId w:val="139"/>
  </w:num>
  <w:num w:numId="137">
    <w:abstractNumId w:val="570"/>
  </w:num>
  <w:num w:numId="138">
    <w:abstractNumId w:val="403"/>
  </w:num>
  <w:num w:numId="139">
    <w:abstractNumId w:val="465"/>
  </w:num>
  <w:num w:numId="140">
    <w:abstractNumId w:val="587"/>
  </w:num>
  <w:num w:numId="141">
    <w:abstractNumId w:val="537"/>
  </w:num>
  <w:num w:numId="142">
    <w:abstractNumId w:val="365"/>
  </w:num>
  <w:num w:numId="143">
    <w:abstractNumId w:val="203"/>
  </w:num>
  <w:num w:numId="144">
    <w:abstractNumId w:val="638"/>
  </w:num>
  <w:num w:numId="145">
    <w:abstractNumId w:val="122"/>
  </w:num>
  <w:num w:numId="146">
    <w:abstractNumId w:val="135"/>
  </w:num>
  <w:num w:numId="147">
    <w:abstractNumId w:val="266"/>
  </w:num>
  <w:num w:numId="148">
    <w:abstractNumId w:val="186"/>
  </w:num>
  <w:num w:numId="149">
    <w:abstractNumId w:val="441"/>
  </w:num>
  <w:num w:numId="150">
    <w:abstractNumId w:val="124"/>
  </w:num>
  <w:num w:numId="151">
    <w:abstractNumId w:val="608"/>
  </w:num>
  <w:num w:numId="152">
    <w:abstractNumId w:val="575"/>
  </w:num>
  <w:num w:numId="153">
    <w:abstractNumId w:val="581"/>
  </w:num>
  <w:num w:numId="154">
    <w:abstractNumId w:val="558"/>
  </w:num>
  <w:num w:numId="155">
    <w:abstractNumId w:val="280"/>
  </w:num>
  <w:num w:numId="156">
    <w:abstractNumId w:val="474"/>
  </w:num>
  <w:num w:numId="157">
    <w:abstractNumId w:val="504"/>
  </w:num>
  <w:num w:numId="158">
    <w:abstractNumId w:val="432"/>
  </w:num>
  <w:num w:numId="159">
    <w:abstractNumId w:val="105"/>
  </w:num>
  <w:num w:numId="160">
    <w:abstractNumId w:val="532"/>
  </w:num>
  <w:num w:numId="161">
    <w:abstractNumId w:val="278"/>
  </w:num>
  <w:num w:numId="162">
    <w:abstractNumId w:val="252"/>
  </w:num>
  <w:num w:numId="163">
    <w:abstractNumId w:val="330"/>
  </w:num>
  <w:num w:numId="164">
    <w:abstractNumId w:val="242"/>
  </w:num>
  <w:num w:numId="165">
    <w:abstractNumId w:val="34"/>
  </w:num>
  <w:num w:numId="166">
    <w:abstractNumId w:val="157"/>
  </w:num>
  <w:num w:numId="167">
    <w:abstractNumId w:val="193"/>
  </w:num>
  <w:num w:numId="168">
    <w:abstractNumId w:val="110"/>
  </w:num>
  <w:num w:numId="169">
    <w:abstractNumId w:val="265"/>
  </w:num>
  <w:num w:numId="170">
    <w:abstractNumId w:val="604"/>
  </w:num>
  <w:num w:numId="171">
    <w:abstractNumId w:val="95"/>
  </w:num>
  <w:num w:numId="172">
    <w:abstractNumId w:val="356"/>
  </w:num>
  <w:num w:numId="173">
    <w:abstractNumId w:val="220"/>
  </w:num>
  <w:num w:numId="174">
    <w:abstractNumId w:val="200"/>
  </w:num>
  <w:num w:numId="175">
    <w:abstractNumId w:val="378"/>
  </w:num>
  <w:num w:numId="176">
    <w:abstractNumId w:val="198"/>
  </w:num>
  <w:num w:numId="177">
    <w:abstractNumId w:val="479"/>
  </w:num>
  <w:num w:numId="178">
    <w:abstractNumId w:val="380"/>
  </w:num>
  <w:num w:numId="179">
    <w:abstractNumId w:val="73"/>
  </w:num>
  <w:num w:numId="180">
    <w:abstractNumId w:val="117"/>
  </w:num>
  <w:num w:numId="181">
    <w:abstractNumId w:val="555"/>
  </w:num>
  <w:num w:numId="182">
    <w:abstractNumId w:val="325"/>
  </w:num>
  <w:num w:numId="183">
    <w:abstractNumId w:val="190"/>
  </w:num>
  <w:num w:numId="184">
    <w:abstractNumId w:val="43"/>
  </w:num>
  <w:num w:numId="185">
    <w:abstractNumId w:val="582"/>
  </w:num>
  <w:num w:numId="186">
    <w:abstractNumId w:val="102"/>
  </w:num>
  <w:num w:numId="187">
    <w:abstractNumId w:val="573"/>
  </w:num>
  <w:num w:numId="188">
    <w:abstractNumId w:val="120"/>
  </w:num>
  <w:num w:numId="189">
    <w:abstractNumId w:val="394"/>
  </w:num>
  <w:num w:numId="190">
    <w:abstractNumId w:val="254"/>
  </w:num>
  <w:num w:numId="191">
    <w:abstractNumId w:val="328"/>
  </w:num>
  <w:num w:numId="192">
    <w:abstractNumId w:val="83"/>
  </w:num>
  <w:num w:numId="193">
    <w:abstractNumId w:val="405"/>
  </w:num>
  <w:num w:numId="194">
    <w:abstractNumId w:val="231"/>
  </w:num>
  <w:num w:numId="195">
    <w:abstractNumId w:val="54"/>
  </w:num>
  <w:num w:numId="196">
    <w:abstractNumId w:val="596"/>
  </w:num>
  <w:num w:numId="197">
    <w:abstractNumId w:val="92"/>
  </w:num>
  <w:num w:numId="198">
    <w:abstractNumId w:val="463"/>
  </w:num>
  <w:num w:numId="199">
    <w:abstractNumId w:val="178"/>
  </w:num>
  <w:num w:numId="200">
    <w:abstractNumId w:val="629"/>
  </w:num>
  <w:num w:numId="201">
    <w:abstractNumId w:val="610"/>
  </w:num>
  <w:num w:numId="202">
    <w:abstractNumId w:val="44"/>
  </w:num>
  <w:num w:numId="203">
    <w:abstractNumId w:val="530"/>
  </w:num>
  <w:num w:numId="204">
    <w:abstractNumId w:val="404"/>
  </w:num>
  <w:num w:numId="205">
    <w:abstractNumId w:val="374"/>
  </w:num>
  <w:num w:numId="206">
    <w:abstractNumId w:val="647"/>
  </w:num>
  <w:num w:numId="207">
    <w:abstractNumId w:val="251"/>
  </w:num>
  <w:num w:numId="208">
    <w:abstractNumId w:val="597"/>
  </w:num>
  <w:num w:numId="209">
    <w:abstractNumId w:val="45"/>
  </w:num>
  <w:num w:numId="210">
    <w:abstractNumId w:val="482"/>
  </w:num>
  <w:num w:numId="211">
    <w:abstractNumId w:val="319"/>
  </w:num>
  <w:num w:numId="212">
    <w:abstractNumId w:val="15"/>
  </w:num>
  <w:num w:numId="213">
    <w:abstractNumId w:val="11"/>
  </w:num>
  <w:num w:numId="214">
    <w:abstractNumId w:val="549"/>
  </w:num>
  <w:num w:numId="215">
    <w:abstractNumId w:val="435"/>
  </w:num>
  <w:num w:numId="216">
    <w:abstractNumId w:val="4"/>
  </w:num>
  <w:num w:numId="217">
    <w:abstractNumId w:val="309"/>
  </w:num>
  <w:num w:numId="218">
    <w:abstractNumId w:val="46"/>
  </w:num>
  <w:num w:numId="219">
    <w:abstractNumId w:val="144"/>
  </w:num>
  <w:num w:numId="220">
    <w:abstractNumId w:val="289"/>
  </w:num>
  <w:num w:numId="221">
    <w:abstractNumId w:val="434"/>
  </w:num>
  <w:num w:numId="222">
    <w:abstractNumId w:val="287"/>
  </w:num>
  <w:num w:numId="223">
    <w:abstractNumId w:val="499"/>
  </w:num>
  <w:num w:numId="224">
    <w:abstractNumId w:val="484"/>
  </w:num>
  <w:num w:numId="225">
    <w:abstractNumId w:val="428"/>
  </w:num>
  <w:num w:numId="226">
    <w:abstractNumId w:val="400"/>
  </w:num>
  <w:num w:numId="227">
    <w:abstractNumId w:val="413"/>
  </w:num>
  <w:num w:numId="228">
    <w:abstractNumId w:val="256"/>
  </w:num>
  <w:num w:numId="229">
    <w:abstractNumId w:val="550"/>
  </w:num>
  <w:num w:numId="230">
    <w:abstractNumId w:val="430"/>
  </w:num>
  <w:num w:numId="231">
    <w:abstractNumId w:val="527"/>
  </w:num>
  <w:num w:numId="232">
    <w:abstractNumId w:val="107"/>
  </w:num>
  <w:num w:numId="233">
    <w:abstractNumId w:val="426"/>
  </w:num>
  <w:num w:numId="234">
    <w:abstractNumId w:val="155"/>
  </w:num>
  <w:num w:numId="235">
    <w:abstractNumId w:val="104"/>
  </w:num>
  <w:num w:numId="236">
    <w:abstractNumId w:val="498"/>
  </w:num>
  <w:num w:numId="237">
    <w:abstractNumId w:val="408"/>
  </w:num>
  <w:num w:numId="238">
    <w:abstractNumId w:val="623"/>
  </w:num>
  <w:num w:numId="239">
    <w:abstractNumId w:val="636"/>
  </w:num>
  <w:num w:numId="240">
    <w:abstractNumId w:val="76"/>
  </w:num>
  <w:num w:numId="241">
    <w:abstractNumId w:val="419"/>
  </w:num>
  <w:num w:numId="242">
    <w:abstractNumId w:val="519"/>
  </w:num>
  <w:num w:numId="243">
    <w:abstractNumId w:val="77"/>
  </w:num>
  <w:num w:numId="244">
    <w:abstractNumId w:val="503"/>
  </w:num>
  <w:num w:numId="245">
    <w:abstractNumId w:val="12"/>
  </w:num>
  <w:num w:numId="246">
    <w:abstractNumId w:val="411"/>
  </w:num>
  <w:num w:numId="247">
    <w:abstractNumId w:val="311"/>
  </w:num>
  <w:num w:numId="248">
    <w:abstractNumId w:val="648"/>
  </w:num>
  <w:num w:numId="249">
    <w:abstractNumId w:val="36"/>
  </w:num>
  <w:num w:numId="250">
    <w:abstractNumId w:val="377"/>
  </w:num>
  <w:num w:numId="251">
    <w:abstractNumId w:val="308"/>
  </w:num>
  <w:num w:numId="252">
    <w:abstractNumId w:val="97"/>
  </w:num>
  <w:num w:numId="253">
    <w:abstractNumId w:val="448"/>
  </w:num>
  <w:num w:numId="254">
    <w:abstractNumId w:val="57"/>
  </w:num>
  <w:num w:numId="255">
    <w:abstractNumId w:val="30"/>
  </w:num>
  <w:num w:numId="256">
    <w:abstractNumId w:val="315"/>
  </w:num>
  <w:num w:numId="257">
    <w:abstractNumId w:val="443"/>
  </w:num>
  <w:num w:numId="258">
    <w:abstractNumId w:val="17"/>
  </w:num>
  <w:num w:numId="259">
    <w:abstractNumId w:val="291"/>
  </w:num>
  <w:num w:numId="260">
    <w:abstractNumId w:val="261"/>
  </w:num>
  <w:num w:numId="261">
    <w:abstractNumId w:val="255"/>
  </w:num>
  <w:num w:numId="262">
    <w:abstractNumId w:val="29"/>
  </w:num>
  <w:num w:numId="263">
    <w:abstractNumId w:val="106"/>
  </w:num>
  <w:num w:numId="264">
    <w:abstractNumId w:val="22"/>
  </w:num>
  <w:num w:numId="265">
    <w:abstractNumId w:val="51"/>
  </w:num>
  <w:num w:numId="266">
    <w:abstractNumId w:val="478"/>
  </w:num>
  <w:num w:numId="267">
    <w:abstractNumId w:val="192"/>
  </w:num>
  <w:num w:numId="268">
    <w:abstractNumId w:val="635"/>
  </w:num>
  <w:num w:numId="269">
    <w:abstractNumId w:val="98"/>
  </w:num>
  <w:num w:numId="270">
    <w:abstractNumId w:val="142"/>
  </w:num>
  <w:num w:numId="271">
    <w:abstractNumId w:val="285"/>
  </w:num>
  <w:num w:numId="272">
    <w:abstractNumId w:val="496"/>
  </w:num>
  <w:num w:numId="273">
    <w:abstractNumId w:val="655"/>
  </w:num>
  <w:num w:numId="274">
    <w:abstractNumId w:val="323"/>
  </w:num>
  <w:num w:numId="275">
    <w:abstractNumId w:val="429"/>
  </w:num>
  <w:num w:numId="276">
    <w:abstractNumId w:val="606"/>
  </w:num>
  <w:num w:numId="277">
    <w:abstractNumId w:val="547"/>
  </w:num>
  <w:num w:numId="278">
    <w:abstractNumId w:val="158"/>
  </w:num>
  <w:num w:numId="279">
    <w:abstractNumId w:val="191"/>
  </w:num>
  <w:num w:numId="280">
    <w:abstractNumId w:val="9"/>
  </w:num>
  <w:num w:numId="281">
    <w:abstractNumId w:val="211"/>
  </w:num>
  <w:num w:numId="282">
    <w:abstractNumId w:val="588"/>
  </w:num>
  <w:num w:numId="283">
    <w:abstractNumId w:val="552"/>
  </w:num>
  <w:num w:numId="284">
    <w:abstractNumId w:val="520"/>
  </w:num>
  <w:num w:numId="285">
    <w:abstractNumId w:val="414"/>
  </w:num>
  <w:num w:numId="286">
    <w:abstractNumId w:val="556"/>
  </w:num>
  <w:num w:numId="287">
    <w:abstractNumId w:val="161"/>
  </w:num>
  <w:num w:numId="288">
    <w:abstractNumId w:val="579"/>
  </w:num>
  <w:num w:numId="289">
    <w:abstractNumId w:val="652"/>
  </w:num>
  <w:num w:numId="290">
    <w:abstractNumId w:val="249"/>
  </w:num>
  <w:num w:numId="291">
    <w:abstractNumId w:val="437"/>
  </w:num>
  <w:num w:numId="292">
    <w:abstractNumId w:val="641"/>
  </w:num>
  <w:num w:numId="293">
    <w:abstractNumId w:val="154"/>
  </w:num>
  <w:num w:numId="294">
    <w:abstractNumId w:val="236"/>
  </w:num>
  <w:num w:numId="295">
    <w:abstractNumId w:val="505"/>
  </w:num>
  <w:num w:numId="296">
    <w:abstractNumId w:val="6"/>
  </w:num>
  <w:num w:numId="297">
    <w:abstractNumId w:val="69"/>
  </w:num>
  <w:num w:numId="298">
    <w:abstractNumId w:val="339"/>
  </w:num>
  <w:num w:numId="299">
    <w:abstractNumId w:val="592"/>
  </w:num>
  <w:num w:numId="300">
    <w:abstractNumId w:val="486"/>
  </w:num>
  <w:num w:numId="301">
    <w:abstractNumId w:val="383"/>
  </w:num>
  <w:num w:numId="302">
    <w:abstractNumId w:val="643"/>
  </w:num>
  <w:num w:numId="303">
    <w:abstractNumId w:val="227"/>
  </w:num>
  <w:num w:numId="304">
    <w:abstractNumId w:val="247"/>
  </w:num>
  <w:num w:numId="305">
    <w:abstractNumId w:val="345"/>
  </w:num>
  <w:num w:numId="306">
    <w:abstractNumId w:val="495"/>
  </w:num>
  <w:num w:numId="307">
    <w:abstractNumId w:val="355"/>
  </w:num>
  <w:num w:numId="308">
    <w:abstractNumId w:val="477"/>
  </w:num>
  <w:num w:numId="309">
    <w:abstractNumId w:val="617"/>
  </w:num>
  <w:num w:numId="310">
    <w:abstractNumId w:val="387"/>
  </w:num>
  <w:num w:numId="311">
    <w:abstractNumId w:val="449"/>
  </w:num>
  <w:num w:numId="312">
    <w:abstractNumId w:val="238"/>
  </w:num>
  <w:num w:numId="313">
    <w:abstractNumId w:val="424"/>
  </w:num>
  <w:num w:numId="314">
    <w:abstractNumId w:val="316"/>
  </w:num>
  <w:num w:numId="315">
    <w:abstractNumId w:val="235"/>
  </w:num>
  <w:num w:numId="316">
    <w:abstractNumId w:val="94"/>
  </w:num>
  <w:num w:numId="317">
    <w:abstractNumId w:val="637"/>
  </w:num>
  <w:num w:numId="318">
    <w:abstractNumId w:val="204"/>
  </w:num>
  <w:num w:numId="319">
    <w:abstractNumId w:val="219"/>
  </w:num>
  <w:num w:numId="320">
    <w:abstractNumId w:val="151"/>
  </w:num>
  <w:num w:numId="321">
    <w:abstractNumId w:val="406"/>
  </w:num>
  <w:num w:numId="322">
    <w:abstractNumId w:val="271"/>
  </w:num>
  <w:num w:numId="323">
    <w:abstractNumId w:val="384"/>
  </w:num>
  <w:num w:numId="324">
    <w:abstractNumId w:val="427"/>
  </w:num>
  <w:num w:numId="325">
    <w:abstractNumId w:val="633"/>
  </w:num>
  <w:num w:numId="326">
    <w:abstractNumId w:val="320"/>
  </w:num>
  <w:num w:numId="327">
    <w:abstractNumId w:val="196"/>
  </w:num>
  <w:num w:numId="328">
    <w:abstractNumId w:val="590"/>
  </w:num>
  <w:num w:numId="329">
    <w:abstractNumId w:val="492"/>
  </w:num>
  <w:num w:numId="330">
    <w:abstractNumId w:val="159"/>
  </w:num>
  <w:num w:numId="331">
    <w:abstractNumId w:val="297"/>
  </w:num>
  <w:num w:numId="332">
    <w:abstractNumId w:val="329"/>
  </w:num>
  <w:num w:numId="333">
    <w:abstractNumId w:val="649"/>
  </w:num>
  <w:num w:numId="334">
    <w:abstractNumId w:val="234"/>
  </w:num>
  <w:num w:numId="335">
    <w:abstractNumId w:val="334"/>
  </w:num>
  <w:num w:numId="336">
    <w:abstractNumId w:val="409"/>
  </w:num>
  <w:num w:numId="337">
    <w:abstractNumId w:val="244"/>
  </w:num>
  <w:num w:numId="338">
    <w:abstractNumId w:val="276"/>
  </w:num>
  <w:num w:numId="339">
    <w:abstractNumId w:val="143"/>
  </w:num>
  <w:num w:numId="340">
    <w:abstractNumId w:val="401"/>
  </w:num>
  <w:num w:numId="341">
    <w:abstractNumId w:val="209"/>
  </w:num>
  <w:num w:numId="342">
    <w:abstractNumId w:val="367"/>
  </w:num>
  <w:num w:numId="343">
    <w:abstractNumId w:val="113"/>
  </w:num>
  <w:num w:numId="344">
    <w:abstractNumId w:val="372"/>
  </w:num>
  <w:num w:numId="345">
    <w:abstractNumId w:val="363"/>
  </w:num>
  <w:num w:numId="346">
    <w:abstractNumId w:val="471"/>
  </w:num>
  <w:num w:numId="347">
    <w:abstractNumId w:val="481"/>
  </w:num>
  <w:num w:numId="348">
    <w:abstractNumId w:val="212"/>
  </w:num>
  <w:num w:numId="349">
    <w:abstractNumId w:val="436"/>
  </w:num>
  <w:num w:numId="350">
    <w:abstractNumId w:val="440"/>
  </w:num>
  <w:num w:numId="351">
    <w:abstractNumId w:val="237"/>
  </w:num>
  <w:num w:numId="352">
    <w:abstractNumId w:val="381"/>
  </w:num>
  <w:num w:numId="353">
    <w:abstractNumId w:val="232"/>
  </w:num>
  <w:num w:numId="354">
    <w:abstractNumId w:val="416"/>
  </w:num>
  <w:num w:numId="355">
    <w:abstractNumId w:val="222"/>
  </w:num>
  <w:num w:numId="356">
    <w:abstractNumId w:val="248"/>
  </w:num>
  <w:num w:numId="357">
    <w:abstractNumId w:val="483"/>
  </w:num>
  <w:num w:numId="358">
    <w:abstractNumId w:val="461"/>
  </w:num>
  <w:num w:numId="359">
    <w:abstractNumId w:val="194"/>
  </w:num>
  <w:num w:numId="360">
    <w:abstractNumId w:val="67"/>
  </w:num>
  <w:num w:numId="361">
    <w:abstractNumId w:val="583"/>
  </w:num>
  <w:num w:numId="362">
    <w:abstractNumId w:val="24"/>
  </w:num>
  <w:num w:numId="363">
    <w:abstractNumId w:val="410"/>
  </w:num>
  <w:num w:numId="364">
    <w:abstractNumId w:val="292"/>
  </w:num>
  <w:num w:numId="365">
    <w:abstractNumId w:val="360"/>
  </w:num>
  <w:num w:numId="366">
    <w:abstractNumId w:val="170"/>
  </w:num>
  <w:num w:numId="367">
    <w:abstractNumId w:val="497"/>
  </w:num>
  <w:num w:numId="368">
    <w:abstractNumId w:val="578"/>
  </w:num>
  <w:num w:numId="369">
    <w:abstractNumId w:val="229"/>
  </w:num>
  <w:num w:numId="370">
    <w:abstractNumId w:val="205"/>
  </w:num>
  <w:num w:numId="371">
    <w:abstractNumId w:val="545"/>
  </w:num>
  <w:num w:numId="372">
    <w:abstractNumId w:val="514"/>
  </w:num>
  <w:num w:numId="373">
    <w:abstractNumId w:val="506"/>
  </w:num>
  <w:num w:numId="374">
    <w:abstractNumId w:val="445"/>
  </w:num>
  <w:num w:numId="375">
    <w:abstractNumId w:val="609"/>
  </w:num>
  <w:num w:numId="376">
    <w:abstractNumId w:val="301"/>
  </w:num>
  <w:num w:numId="377">
    <w:abstractNumId w:val="358"/>
  </w:num>
  <w:num w:numId="378">
    <w:abstractNumId w:val="180"/>
  </w:num>
  <w:num w:numId="379">
    <w:abstractNumId w:val="444"/>
  </w:num>
  <w:num w:numId="380">
    <w:abstractNumId w:val="336"/>
  </w:num>
  <w:num w:numId="381">
    <w:abstractNumId w:val="23"/>
  </w:num>
  <w:num w:numId="382">
    <w:abstractNumId w:val="149"/>
  </w:num>
  <w:num w:numId="383">
    <w:abstractNumId w:val="509"/>
  </w:num>
  <w:num w:numId="384">
    <w:abstractNumId w:val="516"/>
  </w:num>
  <w:num w:numId="385">
    <w:abstractNumId w:val="572"/>
  </w:num>
  <w:num w:numId="386">
    <w:abstractNumId w:val="109"/>
  </w:num>
  <w:num w:numId="387">
    <w:abstractNumId w:val="561"/>
  </w:num>
  <w:num w:numId="388">
    <w:abstractNumId w:val="423"/>
  </w:num>
  <w:num w:numId="389">
    <w:abstractNumId w:val="382"/>
  </w:num>
  <w:num w:numId="390">
    <w:abstractNumId w:val="90"/>
  </w:num>
  <w:num w:numId="391">
    <w:abstractNumId w:val="306"/>
  </w:num>
  <w:num w:numId="392">
    <w:abstractNumId w:val="515"/>
  </w:num>
  <w:num w:numId="393">
    <w:abstractNumId w:val="131"/>
  </w:num>
  <w:num w:numId="394">
    <w:abstractNumId w:val="362"/>
  </w:num>
  <w:num w:numId="395">
    <w:abstractNumId w:val="644"/>
  </w:num>
  <w:num w:numId="396">
    <w:abstractNumId w:val="628"/>
  </w:num>
  <w:num w:numId="397">
    <w:abstractNumId w:val="41"/>
  </w:num>
  <w:num w:numId="398">
    <w:abstractNumId w:val="245"/>
  </w:num>
  <w:num w:numId="399">
    <w:abstractNumId w:val="264"/>
  </w:num>
  <w:num w:numId="400">
    <w:abstractNumId w:val="589"/>
  </w:num>
  <w:num w:numId="401">
    <w:abstractNumId w:val="38"/>
  </w:num>
  <w:num w:numId="402">
    <w:abstractNumId w:val="349"/>
  </w:num>
  <w:num w:numId="403">
    <w:abstractNumId w:val="568"/>
  </w:num>
  <w:num w:numId="404">
    <w:abstractNumId w:val="13"/>
  </w:num>
  <w:num w:numId="405">
    <w:abstractNumId w:val="259"/>
  </w:num>
  <w:num w:numId="406">
    <w:abstractNumId w:val="467"/>
  </w:num>
  <w:num w:numId="407">
    <w:abstractNumId w:val="651"/>
  </w:num>
  <w:num w:numId="408">
    <w:abstractNumId w:val="468"/>
  </w:num>
  <w:num w:numId="409">
    <w:abstractNumId w:val="216"/>
  </w:num>
  <w:num w:numId="410">
    <w:abstractNumId w:val="548"/>
  </w:num>
  <w:num w:numId="411">
    <w:abstractNumId w:val="490"/>
  </w:num>
  <w:num w:numId="412">
    <w:abstractNumId w:val="267"/>
  </w:num>
  <w:num w:numId="413">
    <w:abstractNumId w:val="593"/>
  </w:num>
  <w:num w:numId="414">
    <w:abstractNumId w:val="645"/>
  </w:num>
  <w:num w:numId="415">
    <w:abstractNumId w:val="485"/>
  </w:num>
  <w:num w:numId="416">
    <w:abstractNumId w:val="101"/>
  </w:num>
  <w:num w:numId="417">
    <w:abstractNumId w:val="569"/>
  </w:num>
  <w:num w:numId="418">
    <w:abstractNumId w:val="615"/>
  </w:num>
  <w:num w:numId="419">
    <w:abstractNumId w:val="273"/>
  </w:num>
  <w:num w:numId="420">
    <w:abstractNumId w:val="602"/>
  </w:num>
  <w:num w:numId="421">
    <w:abstractNumId w:val="462"/>
  </w:num>
  <w:num w:numId="422">
    <w:abstractNumId w:val="33"/>
  </w:num>
  <w:num w:numId="423">
    <w:abstractNumId w:val="257"/>
  </w:num>
  <w:num w:numId="424">
    <w:abstractNumId w:val="305"/>
  </w:num>
  <w:num w:numId="425">
    <w:abstractNumId w:val="7"/>
  </w:num>
  <w:num w:numId="426">
    <w:abstractNumId w:val="626"/>
  </w:num>
  <w:num w:numId="427">
    <w:abstractNumId w:val="601"/>
  </w:num>
  <w:num w:numId="428">
    <w:abstractNumId w:val="619"/>
  </w:num>
  <w:num w:numId="429">
    <w:abstractNumId w:val="128"/>
  </w:num>
  <w:num w:numId="430">
    <w:abstractNumId w:val="544"/>
  </w:num>
  <w:num w:numId="431">
    <w:abstractNumId w:val="213"/>
  </w:num>
  <w:num w:numId="432">
    <w:abstractNumId w:val="379"/>
  </w:num>
  <w:num w:numId="433">
    <w:abstractNumId w:val="344"/>
  </w:num>
  <w:num w:numId="434">
    <w:abstractNumId w:val="172"/>
  </w:num>
  <w:num w:numId="435">
    <w:abstractNumId w:val="288"/>
  </w:num>
  <w:num w:numId="436">
    <w:abstractNumId w:val="447"/>
  </w:num>
  <w:num w:numId="437">
    <w:abstractNumId w:val="96"/>
  </w:num>
  <w:num w:numId="438">
    <w:abstractNumId w:val="295"/>
  </w:num>
  <w:num w:numId="439">
    <w:abstractNumId w:val="599"/>
  </w:num>
  <w:num w:numId="440">
    <w:abstractNumId w:val="542"/>
  </w:num>
  <w:num w:numId="441">
    <w:abstractNumId w:val="563"/>
  </w:num>
  <w:num w:numId="442">
    <w:abstractNumId w:val="607"/>
  </w:num>
  <w:num w:numId="443">
    <w:abstractNumId w:val="541"/>
  </w:num>
  <w:num w:numId="444">
    <w:abstractNumId w:val="70"/>
  </w:num>
  <w:num w:numId="445">
    <w:abstractNumId w:val="279"/>
  </w:num>
  <w:num w:numId="446">
    <w:abstractNumId w:val="341"/>
  </w:num>
  <w:num w:numId="447">
    <w:abstractNumId w:val="171"/>
  </w:num>
  <w:num w:numId="448">
    <w:abstractNumId w:val="116"/>
  </w:num>
  <w:num w:numId="449">
    <w:abstractNumId w:val="327"/>
  </w:num>
  <w:num w:numId="450">
    <w:abstractNumId w:val="184"/>
  </w:num>
  <w:num w:numId="451">
    <w:abstractNumId w:val="293"/>
  </w:num>
  <w:num w:numId="452">
    <w:abstractNumId w:val="528"/>
  </w:num>
  <w:num w:numId="453">
    <w:abstractNumId w:val="422"/>
  </w:num>
  <w:num w:numId="454">
    <w:abstractNumId w:val="118"/>
  </w:num>
  <w:num w:numId="455">
    <w:abstractNumId w:val="61"/>
  </w:num>
  <w:num w:numId="456">
    <w:abstractNumId w:val="189"/>
  </w:num>
  <w:num w:numId="457">
    <w:abstractNumId w:val="217"/>
  </w:num>
  <w:num w:numId="458">
    <w:abstractNumId w:val="182"/>
  </w:num>
  <w:num w:numId="459">
    <w:abstractNumId w:val="27"/>
  </w:num>
  <w:num w:numId="460">
    <w:abstractNumId w:val="598"/>
  </w:num>
  <w:num w:numId="461">
    <w:abstractNumId w:val="493"/>
  </w:num>
  <w:num w:numId="462">
    <w:abstractNumId w:val="284"/>
  </w:num>
  <w:num w:numId="463">
    <w:abstractNumId w:val="439"/>
  </w:num>
  <w:num w:numId="464">
    <w:abstractNumId w:val="317"/>
  </w:num>
  <w:num w:numId="465">
    <w:abstractNumId w:val="621"/>
  </w:num>
  <w:num w:numId="466">
    <w:abstractNumId w:val="283"/>
  </w:num>
  <w:num w:numId="467">
    <w:abstractNumId w:val="407"/>
  </w:num>
  <w:num w:numId="468">
    <w:abstractNumId w:val="586"/>
  </w:num>
  <w:num w:numId="469">
    <w:abstractNumId w:val="333"/>
  </w:num>
  <w:num w:numId="470">
    <w:abstractNumId w:val="337"/>
  </w:num>
  <w:num w:numId="471">
    <w:abstractNumId w:val="224"/>
  </w:num>
  <w:num w:numId="472">
    <w:abstractNumId w:val="398"/>
  </w:num>
  <w:num w:numId="473">
    <w:abstractNumId w:val="19"/>
  </w:num>
  <w:num w:numId="474">
    <w:abstractNumId w:val="457"/>
  </w:num>
  <w:num w:numId="475">
    <w:abstractNumId w:val="480"/>
  </w:num>
  <w:num w:numId="476">
    <w:abstractNumId w:val="576"/>
  </w:num>
  <w:num w:numId="477">
    <w:abstractNumId w:val="35"/>
  </w:num>
  <w:num w:numId="478">
    <w:abstractNumId w:val="534"/>
  </w:num>
  <w:num w:numId="479">
    <w:abstractNumId w:val="326"/>
  </w:num>
  <w:num w:numId="480">
    <w:abstractNumId w:val="312"/>
  </w:num>
  <w:num w:numId="481">
    <w:abstractNumId w:val="412"/>
  </w:num>
  <w:num w:numId="482">
    <w:abstractNumId w:val="303"/>
  </w:num>
  <w:num w:numId="483">
    <w:abstractNumId w:val="75"/>
  </w:num>
  <w:num w:numId="484">
    <w:abstractNumId w:val="539"/>
  </w:num>
  <w:num w:numId="485">
    <w:abstractNumId w:val="115"/>
  </w:num>
  <w:num w:numId="486">
    <w:abstractNumId w:val="28"/>
  </w:num>
  <w:num w:numId="487">
    <w:abstractNumId w:val="391"/>
  </w:num>
  <w:num w:numId="488">
    <w:abstractNumId w:val="48"/>
  </w:num>
  <w:num w:numId="489">
    <w:abstractNumId w:val="402"/>
  </w:num>
  <w:num w:numId="490">
    <w:abstractNumId w:val="466"/>
  </w:num>
  <w:num w:numId="491">
    <w:abstractNumId w:val="169"/>
  </w:num>
  <w:num w:numId="492">
    <w:abstractNumId w:val="55"/>
  </w:num>
  <w:num w:numId="493">
    <w:abstractNumId w:val="540"/>
  </w:num>
  <w:num w:numId="494">
    <w:abstractNumId w:val="153"/>
  </w:num>
  <w:num w:numId="495">
    <w:abstractNumId w:val="433"/>
  </w:num>
  <w:num w:numId="496">
    <w:abstractNumId w:val="125"/>
  </w:num>
  <w:num w:numId="497">
    <w:abstractNumId w:val="535"/>
  </w:num>
  <w:num w:numId="498">
    <w:abstractNumId w:val="366"/>
  </w:num>
  <w:num w:numId="499">
    <w:abstractNumId w:val="111"/>
  </w:num>
  <w:num w:numId="500">
    <w:abstractNumId w:val="600"/>
  </w:num>
  <w:num w:numId="501">
    <w:abstractNumId w:val="584"/>
  </w:num>
  <w:num w:numId="502">
    <w:abstractNumId w:val="215"/>
  </w:num>
  <w:num w:numId="503">
    <w:abstractNumId w:val="421"/>
  </w:num>
  <w:num w:numId="504">
    <w:abstractNumId w:val="397"/>
  </w:num>
  <w:num w:numId="505">
    <w:abstractNumId w:val="114"/>
  </w:num>
  <w:num w:numId="506">
    <w:abstractNumId w:val="376"/>
  </w:num>
  <w:num w:numId="507">
    <w:abstractNumId w:val="240"/>
  </w:num>
  <w:num w:numId="508">
    <w:abstractNumId w:val="126"/>
  </w:num>
  <w:num w:numId="509">
    <w:abstractNumId w:val="389"/>
  </w:num>
  <w:num w:numId="510">
    <w:abstractNumId w:val="59"/>
  </w:num>
  <w:num w:numId="511">
    <w:abstractNumId w:val="612"/>
  </w:num>
  <w:num w:numId="512">
    <w:abstractNumId w:val="442"/>
  </w:num>
  <w:num w:numId="513">
    <w:abstractNumId w:val="282"/>
  </w:num>
  <w:num w:numId="514">
    <w:abstractNumId w:val="199"/>
  </w:num>
  <w:num w:numId="515">
    <w:abstractNumId w:val="119"/>
  </w:num>
  <w:num w:numId="516">
    <w:abstractNumId w:val="373"/>
  </w:num>
  <w:num w:numId="517">
    <w:abstractNumId w:val="176"/>
  </w:num>
  <w:num w:numId="518">
    <w:abstractNumId w:val="223"/>
  </w:num>
  <w:num w:numId="519">
    <w:abstractNumId w:val="99"/>
  </w:num>
  <w:num w:numId="520">
    <w:abstractNumId w:val="523"/>
  </w:num>
  <w:num w:numId="521">
    <w:abstractNumId w:val="524"/>
  </w:num>
  <w:num w:numId="522">
    <w:abstractNumId w:val="342"/>
  </w:num>
  <w:num w:numId="523">
    <w:abstractNumId w:val="455"/>
  </w:num>
  <w:num w:numId="524">
    <w:abstractNumId w:val="332"/>
  </w:num>
  <w:num w:numId="525">
    <w:abstractNumId w:val="71"/>
  </w:num>
  <w:num w:numId="526">
    <w:abstractNumId w:val="103"/>
  </w:num>
  <w:num w:numId="527">
    <w:abstractNumId w:val="469"/>
  </w:num>
  <w:num w:numId="528">
    <w:abstractNumId w:val="132"/>
  </w:num>
  <w:num w:numId="529">
    <w:abstractNumId w:val="163"/>
  </w:num>
  <w:num w:numId="530">
    <w:abstractNumId w:val="452"/>
  </w:num>
  <w:num w:numId="531">
    <w:abstractNumId w:val="253"/>
  </w:num>
  <w:num w:numId="532">
    <w:abstractNumId w:val="525"/>
  </w:num>
  <w:num w:numId="533">
    <w:abstractNumId w:val="529"/>
  </w:num>
  <w:num w:numId="534">
    <w:abstractNumId w:val="140"/>
  </w:num>
  <w:num w:numId="535">
    <w:abstractNumId w:val="181"/>
  </w:num>
  <w:num w:numId="536">
    <w:abstractNumId w:val="512"/>
  </w:num>
  <w:num w:numId="537">
    <w:abstractNumId w:val="270"/>
  </w:num>
  <w:num w:numId="538">
    <w:abstractNumId w:val="56"/>
  </w:num>
  <w:num w:numId="539">
    <w:abstractNumId w:val="272"/>
  </w:num>
  <w:num w:numId="540">
    <w:abstractNumId w:val="290"/>
  </w:num>
  <w:num w:numId="541">
    <w:abstractNumId w:val="246"/>
  </w:num>
  <w:num w:numId="542">
    <w:abstractNumId w:val="566"/>
  </w:num>
  <w:num w:numId="543">
    <w:abstractNumId w:val="262"/>
  </w:num>
  <w:num w:numId="544">
    <w:abstractNumId w:val="302"/>
  </w:num>
  <w:num w:numId="545">
    <w:abstractNumId w:val="286"/>
  </w:num>
  <w:num w:numId="546">
    <w:abstractNumId w:val="508"/>
  </w:num>
  <w:num w:numId="547">
    <w:abstractNumId w:val="622"/>
  </w:num>
  <w:num w:numId="548">
    <w:abstractNumId w:val="81"/>
  </w:num>
  <w:num w:numId="549">
    <w:abstractNumId w:val="37"/>
  </w:num>
  <w:num w:numId="550">
    <w:abstractNumId w:val="129"/>
  </w:num>
  <w:num w:numId="551">
    <w:abstractNumId w:val="179"/>
  </w:num>
  <w:num w:numId="552">
    <w:abstractNumId w:val="230"/>
  </w:num>
  <w:num w:numId="553">
    <w:abstractNumId w:val="121"/>
  </w:num>
  <w:num w:numId="554">
    <w:abstractNumId w:val="594"/>
  </w:num>
  <w:num w:numId="555">
    <w:abstractNumId w:val="210"/>
  </w:num>
  <w:num w:numId="556">
    <w:abstractNumId w:val="438"/>
  </w:num>
  <w:num w:numId="557">
    <w:abstractNumId w:val="58"/>
  </w:num>
  <w:num w:numId="558">
    <w:abstractNumId w:val="390"/>
  </w:num>
  <w:num w:numId="559">
    <w:abstractNumId w:val="343"/>
  </w:num>
  <w:num w:numId="560">
    <w:abstractNumId w:val="546"/>
  </w:num>
  <w:num w:numId="561">
    <w:abstractNumId w:val="577"/>
  </w:num>
  <w:num w:numId="562">
    <w:abstractNumId w:val="100"/>
  </w:num>
  <w:num w:numId="563">
    <w:abstractNumId w:val="3"/>
  </w:num>
  <w:num w:numId="564">
    <w:abstractNumId w:val="214"/>
  </w:num>
  <w:num w:numId="565">
    <w:abstractNumId w:val="348"/>
  </w:num>
  <w:num w:numId="566">
    <w:abstractNumId w:val="86"/>
  </w:num>
  <w:num w:numId="567">
    <w:abstractNumId w:val="322"/>
  </w:num>
  <w:num w:numId="568">
    <w:abstractNumId w:val="183"/>
  </w:num>
  <w:num w:numId="569">
    <w:abstractNumId w:val="630"/>
  </w:num>
  <w:num w:numId="570">
    <w:abstractNumId w:val="613"/>
  </w:num>
  <w:num w:numId="571">
    <w:abstractNumId w:val="313"/>
  </w:num>
  <w:num w:numId="572">
    <w:abstractNumId w:val="585"/>
  </w:num>
  <w:num w:numId="573">
    <w:abstractNumId w:val="134"/>
  </w:num>
  <w:num w:numId="574">
    <w:abstractNumId w:val="399"/>
  </w:num>
  <w:num w:numId="575">
    <w:abstractNumId w:val="554"/>
  </w:num>
  <w:num w:numId="576">
    <w:abstractNumId w:val="26"/>
  </w:num>
  <w:num w:numId="577">
    <w:abstractNumId w:val="605"/>
  </w:num>
  <w:num w:numId="578">
    <w:abstractNumId w:val="16"/>
  </w:num>
  <w:num w:numId="579">
    <w:abstractNumId w:val="206"/>
  </w:num>
  <w:num w:numId="580">
    <w:abstractNumId w:val="487"/>
  </w:num>
  <w:num w:numId="581">
    <w:abstractNumId w:val="39"/>
  </w:num>
  <w:num w:numId="582">
    <w:abstractNumId w:val="464"/>
  </w:num>
  <w:num w:numId="583">
    <w:abstractNumId w:val="93"/>
  </w:num>
  <w:num w:numId="584">
    <w:abstractNumId w:val="108"/>
  </w:num>
  <w:num w:numId="585">
    <w:abstractNumId w:val="201"/>
  </w:num>
  <w:num w:numId="586">
    <w:abstractNumId w:val="318"/>
  </w:num>
  <w:num w:numId="587">
    <w:abstractNumId w:val="526"/>
  </w:num>
  <w:num w:numId="588">
    <w:abstractNumId w:val="112"/>
  </w:num>
  <w:num w:numId="589">
    <w:abstractNumId w:val="386"/>
  </w:num>
  <w:num w:numId="590">
    <w:abstractNumId w:val="571"/>
  </w:num>
  <w:num w:numId="591">
    <w:abstractNumId w:val="225"/>
  </w:num>
  <w:num w:numId="592">
    <w:abstractNumId w:val="627"/>
  </w:num>
  <w:num w:numId="593">
    <w:abstractNumId w:val="47"/>
  </w:num>
  <w:num w:numId="594">
    <w:abstractNumId w:val="460"/>
  </w:num>
  <w:num w:numId="595">
    <w:abstractNumId w:val="133"/>
  </w:num>
  <w:num w:numId="596">
    <w:abstractNumId w:val="642"/>
  </w:num>
  <w:num w:numId="597">
    <w:abstractNumId w:val="136"/>
  </w:num>
  <w:num w:numId="598">
    <w:abstractNumId w:val="418"/>
  </w:num>
  <w:num w:numId="599">
    <w:abstractNumId w:val="473"/>
  </w:num>
  <w:num w:numId="600">
    <w:abstractNumId w:val="74"/>
  </w:num>
  <w:num w:numId="601">
    <w:abstractNumId w:val="456"/>
  </w:num>
  <w:num w:numId="602">
    <w:abstractNumId w:val="489"/>
  </w:num>
  <w:num w:numId="603">
    <w:abstractNumId w:val="632"/>
  </w:num>
  <w:num w:numId="604">
    <w:abstractNumId w:val="5"/>
  </w:num>
  <w:num w:numId="605">
    <w:abstractNumId w:val="347"/>
  </w:num>
  <w:num w:numId="606">
    <w:abstractNumId w:val="269"/>
  </w:num>
  <w:num w:numId="607">
    <w:abstractNumId w:val="277"/>
  </w:num>
  <w:num w:numId="608">
    <w:abstractNumId w:val="89"/>
  </w:num>
  <w:num w:numId="609">
    <w:abstractNumId w:val="653"/>
  </w:num>
  <w:num w:numId="610">
    <w:abstractNumId w:val="307"/>
  </w:num>
  <w:num w:numId="611">
    <w:abstractNumId w:val="195"/>
  </w:num>
  <w:num w:numId="612">
    <w:abstractNumId w:val="491"/>
  </w:num>
  <w:num w:numId="613">
    <w:abstractNumId w:val="640"/>
  </w:num>
  <w:num w:numId="614">
    <w:abstractNumId w:val="453"/>
  </w:num>
  <w:num w:numId="615">
    <w:abstractNumId w:val="420"/>
  </w:num>
  <w:num w:numId="616">
    <w:abstractNumId w:val="160"/>
  </w:num>
  <w:num w:numId="617">
    <w:abstractNumId w:val="299"/>
  </w:num>
  <w:num w:numId="618">
    <w:abstractNumId w:val="543"/>
  </w:num>
  <w:num w:numId="619">
    <w:abstractNumId w:val="417"/>
  </w:num>
  <w:num w:numId="620">
    <w:abstractNumId w:val="368"/>
  </w:num>
  <w:num w:numId="621">
    <w:abstractNumId w:val="42"/>
  </w:num>
  <w:num w:numId="622">
    <w:abstractNumId w:val="616"/>
  </w:num>
  <w:num w:numId="623">
    <w:abstractNumId w:val="639"/>
  </w:num>
  <w:num w:numId="624">
    <w:abstractNumId w:val="564"/>
  </w:num>
  <w:num w:numId="625">
    <w:abstractNumId w:val="188"/>
  </w:num>
  <w:num w:numId="626">
    <w:abstractNumId w:val="146"/>
  </w:num>
  <w:num w:numId="627">
    <w:abstractNumId w:val="551"/>
  </w:num>
  <w:num w:numId="628">
    <w:abstractNumId w:val="187"/>
  </w:num>
  <w:num w:numId="629">
    <w:abstractNumId w:val="207"/>
  </w:num>
  <w:num w:numId="630">
    <w:abstractNumId w:val="202"/>
  </w:num>
  <w:num w:numId="631">
    <w:abstractNumId w:val="221"/>
  </w:num>
  <w:num w:numId="632">
    <w:abstractNumId w:val="79"/>
  </w:num>
  <w:num w:numId="633">
    <w:abstractNumId w:val="371"/>
  </w:num>
  <w:num w:numId="634">
    <w:abstractNumId w:val="370"/>
  </w:num>
  <w:num w:numId="635">
    <w:abstractNumId w:val="625"/>
  </w:num>
  <w:num w:numId="636">
    <w:abstractNumId w:val="517"/>
  </w:num>
  <w:num w:numId="637">
    <w:abstractNumId w:val="335"/>
  </w:num>
  <w:num w:numId="638">
    <w:abstractNumId w:val="321"/>
  </w:num>
  <w:num w:numId="639">
    <w:abstractNumId w:val="31"/>
  </w:num>
  <w:num w:numId="640">
    <w:abstractNumId w:val="536"/>
  </w:num>
  <w:num w:numId="641">
    <w:abstractNumId w:val="533"/>
  </w:num>
  <w:num w:numId="642">
    <w:abstractNumId w:val="340"/>
  </w:num>
  <w:num w:numId="643">
    <w:abstractNumId w:val="614"/>
  </w:num>
  <w:num w:numId="644">
    <w:abstractNumId w:val="310"/>
  </w:num>
  <w:num w:numId="645">
    <w:abstractNumId w:val="560"/>
  </w:num>
  <w:num w:numId="646">
    <w:abstractNumId w:val="226"/>
  </w:num>
  <w:num w:numId="647">
    <w:abstractNumId w:val="263"/>
  </w:num>
  <w:num w:numId="648">
    <w:abstractNumId w:val="393"/>
  </w:num>
  <w:num w:numId="649">
    <w:abstractNumId w:val="513"/>
  </w:num>
  <w:num w:numId="650">
    <w:abstractNumId w:val="574"/>
  </w:num>
  <w:num w:numId="651">
    <w:abstractNumId w:val="475"/>
  </w:num>
  <w:num w:numId="652">
    <w:abstractNumId w:val="185"/>
  </w:num>
  <w:num w:numId="653">
    <w:abstractNumId w:val="580"/>
  </w:num>
  <w:num w:numId="654">
    <w:abstractNumId w:val="52"/>
  </w:num>
  <w:num w:numId="655">
    <w:abstractNumId w:val="388"/>
  </w:num>
  <w:num w:numId="656">
    <w:abstractNumId w:val="268"/>
  </w:num>
  <w:numIdMacAtCleanup w:val="65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ng Freya">
    <w15:presenceInfo w15:providerId="Windows Live" w15:userId="6112d4fd1031714e"/>
  </w15:person>
  <w15:person w15:author="Microsoft 帐户">
    <w15:presenceInfo w15:providerId="Windows Live" w15:userId="6112d4fd1031714e"/>
  </w15:person>
  <w15:person w15:author="Lizhu">
    <w15:presenceInfo w15:providerId="None" w15:userId="Liz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IzZjU2M2MzMmQzMDYzZTQ3MGU0YjNkNDYyMjcyNmUifQ=="/>
  </w:docVars>
  <w:rsids>
    <w:rsidRoot w:val="00952DB8"/>
    <w:rsid w:val="8BEF0A27"/>
    <w:rsid w:val="AAF4A150"/>
    <w:rsid w:val="BAFAE035"/>
    <w:rsid w:val="F7FFD6F7"/>
    <w:rsid w:val="FEF6E2C3"/>
    <w:rsid w:val="00000C6E"/>
    <w:rsid w:val="00000D2E"/>
    <w:rsid w:val="00000D6E"/>
    <w:rsid w:val="00001165"/>
    <w:rsid w:val="000016C9"/>
    <w:rsid w:val="00001B2B"/>
    <w:rsid w:val="00002259"/>
    <w:rsid w:val="00002818"/>
    <w:rsid w:val="00003774"/>
    <w:rsid w:val="00003DCB"/>
    <w:rsid w:val="0000416F"/>
    <w:rsid w:val="00004270"/>
    <w:rsid w:val="000048C0"/>
    <w:rsid w:val="000053EF"/>
    <w:rsid w:val="00005DF3"/>
    <w:rsid w:val="00006404"/>
    <w:rsid w:val="000067A5"/>
    <w:rsid w:val="00006C8B"/>
    <w:rsid w:val="00006EDD"/>
    <w:rsid w:val="00007317"/>
    <w:rsid w:val="00007BA4"/>
    <w:rsid w:val="000100DF"/>
    <w:rsid w:val="00010128"/>
    <w:rsid w:val="00010209"/>
    <w:rsid w:val="00010A47"/>
    <w:rsid w:val="0001165A"/>
    <w:rsid w:val="0001193A"/>
    <w:rsid w:val="00011CE1"/>
    <w:rsid w:val="00013791"/>
    <w:rsid w:val="000137CB"/>
    <w:rsid w:val="000137E7"/>
    <w:rsid w:val="00013AED"/>
    <w:rsid w:val="00013B94"/>
    <w:rsid w:val="0001446E"/>
    <w:rsid w:val="0001519D"/>
    <w:rsid w:val="00015260"/>
    <w:rsid w:val="00015439"/>
    <w:rsid w:val="000158A6"/>
    <w:rsid w:val="00015F11"/>
    <w:rsid w:val="000164A8"/>
    <w:rsid w:val="0001751A"/>
    <w:rsid w:val="000202AC"/>
    <w:rsid w:val="00020ADB"/>
    <w:rsid w:val="000211F1"/>
    <w:rsid w:val="00021490"/>
    <w:rsid w:val="000226AE"/>
    <w:rsid w:val="00022F87"/>
    <w:rsid w:val="00023165"/>
    <w:rsid w:val="00023447"/>
    <w:rsid w:val="00023499"/>
    <w:rsid w:val="0002386F"/>
    <w:rsid w:val="00024550"/>
    <w:rsid w:val="0002522C"/>
    <w:rsid w:val="000254E5"/>
    <w:rsid w:val="00025750"/>
    <w:rsid w:val="00025B88"/>
    <w:rsid w:val="000272C2"/>
    <w:rsid w:val="000275DE"/>
    <w:rsid w:val="00027D18"/>
    <w:rsid w:val="00030C67"/>
    <w:rsid w:val="00031253"/>
    <w:rsid w:val="00031AB5"/>
    <w:rsid w:val="00031F7B"/>
    <w:rsid w:val="00032AF5"/>
    <w:rsid w:val="000333D3"/>
    <w:rsid w:val="00033B95"/>
    <w:rsid w:val="00034089"/>
    <w:rsid w:val="00034135"/>
    <w:rsid w:val="000341A4"/>
    <w:rsid w:val="00034AE2"/>
    <w:rsid w:val="000360FD"/>
    <w:rsid w:val="000362B3"/>
    <w:rsid w:val="00036589"/>
    <w:rsid w:val="000367E3"/>
    <w:rsid w:val="00036C61"/>
    <w:rsid w:val="00037473"/>
    <w:rsid w:val="000374F3"/>
    <w:rsid w:val="00037983"/>
    <w:rsid w:val="00037CD3"/>
    <w:rsid w:val="00037D2F"/>
    <w:rsid w:val="00040634"/>
    <w:rsid w:val="000406FD"/>
    <w:rsid w:val="00040843"/>
    <w:rsid w:val="00040926"/>
    <w:rsid w:val="00040C13"/>
    <w:rsid w:val="00040D54"/>
    <w:rsid w:val="00041348"/>
    <w:rsid w:val="0004150C"/>
    <w:rsid w:val="0004246C"/>
    <w:rsid w:val="0004306D"/>
    <w:rsid w:val="00043376"/>
    <w:rsid w:val="0004343D"/>
    <w:rsid w:val="00043519"/>
    <w:rsid w:val="00044139"/>
    <w:rsid w:val="00044749"/>
    <w:rsid w:val="00044950"/>
    <w:rsid w:val="00044E2A"/>
    <w:rsid w:val="000451CC"/>
    <w:rsid w:val="000455C3"/>
    <w:rsid w:val="000456DD"/>
    <w:rsid w:val="000458EC"/>
    <w:rsid w:val="00045C73"/>
    <w:rsid w:val="00045F4B"/>
    <w:rsid w:val="00046037"/>
    <w:rsid w:val="00047153"/>
    <w:rsid w:val="0004762B"/>
    <w:rsid w:val="00050516"/>
    <w:rsid w:val="00050B3D"/>
    <w:rsid w:val="00050BB9"/>
    <w:rsid w:val="00052D15"/>
    <w:rsid w:val="000539DF"/>
    <w:rsid w:val="000544E8"/>
    <w:rsid w:val="00054FE2"/>
    <w:rsid w:val="00055450"/>
    <w:rsid w:val="00055AA2"/>
    <w:rsid w:val="00055C1A"/>
    <w:rsid w:val="00055D1F"/>
    <w:rsid w:val="00055DCF"/>
    <w:rsid w:val="00056AB4"/>
    <w:rsid w:val="0005701C"/>
    <w:rsid w:val="0005744C"/>
    <w:rsid w:val="00057666"/>
    <w:rsid w:val="00057D3A"/>
    <w:rsid w:val="00057FCA"/>
    <w:rsid w:val="000603CE"/>
    <w:rsid w:val="00060471"/>
    <w:rsid w:val="00060914"/>
    <w:rsid w:val="00060C8D"/>
    <w:rsid w:val="00060D08"/>
    <w:rsid w:val="000612D8"/>
    <w:rsid w:val="00061805"/>
    <w:rsid w:val="000622F8"/>
    <w:rsid w:val="00063090"/>
    <w:rsid w:val="00063F9F"/>
    <w:rsid w:val="00064316"/>
    <w:rsid w:val="00064D8D"/>
    <w:rsid w:val="0006557C"/>
    <w:rsid w:val="0006633B"/>
    <w:rsid w:val="00066AF5"/>
    <w:rsid w:val="00066F2C"/>
    <w:rsid w:val="0006708A"/>
    <w:rsid w:val="000670B2"/>
    <w:rsid w:val="000671B6"/>
    <w:rsid w:val="00067524"/>
    <w:rsid w:val="000675CE"/>
    <w:rsid w:val="00067E5F"/>
    <w:rsid w:val="00067F5B"/>
    <w:rsid w:val="00070160"/>
    <w:rsid w:val="0007026F"/>
    <w:rsid w:val="00070857"/>
    <w:rsid w:val="00070DAA"/>
    <w:rsid w:val="00071518"/>
    <w:rsid w:val="00072D3E"/>
    <w:rsid w:val="00072D6B"/>
    <w:rsid w:val="000730CA"/>
    <w:rsid w:val="0007326A"/>
    <w:rsid w:val="00074363"/>
    <w:rsid w:val="00074880"/>
    <w:rsid w:val="00074D32"/>
    <w:rsid w:val="00075751"/>
    <w:rsid w:val="0007586F"/>
    <w:rsid w:val="00075BD2"/>
    <w:rsid w:val="00075E58"/>
    <w:rsid w:val="00076FA6"/>
    <w:rsid w:val="0007782A"/>
    <w:rsid w:val="00077F94"/>
    <w:rsid w:val="000801F7"/>
    <w:rsid w:val="00080A89"/>
    <w:rsid w:val="00081300"/>
    <w:rsid w:val="00081833"/>
    <w:rsid w:val="00081959"/>
    <w:rsid w:val="00081C01"/>
    <w:rsid w:val="000821F6"/>
    <w:rsid w:val="00082B8F"/>
    <w:rsid w:val="000834DA"/>
    <w:rsid w:val="000845E1"/>
    <w:rsid w:val="0008488D"/>
    <w:rsid w:val="000853DA"/>
    <w:rsid w:val="0008540B"/>
    <w:rsid w:val="00086F1C"/>
    <w:rsid w:val="0009062E"/>
    <w:rsid w:val="00090691"/>
    <w:rsid w:val="00090726"/>
    <w:rsid w:val="00091456"/>
    <w:rsid w:val="000915CE"/>
    <w:rsid w:val="00091BF2"/>
    <w:rsid w:val="00092525"/>
    <w:rsid w:val="00093143"/>
    <w:rsid w:val="00093DEC"/>
    <w:rsid w:val="000947DD"/>
    <w:rsid w:val="00094917"/>
    <w:rsid w:val="000950F8"/>
    <w:rsid w:val="00095603"/>
    <w:rsid w:val="00095906"/>
    <w:rsid w:val="00095C36"/>
    <w:rsid w:val="00095D7D"/>
    <w:rsid w:val="00095D93"/>
    <w:rsid w:val="0009612B"/>
    <w:rsid w:val="000964BA"/>
    <w:rsid w:val="000972C1"/>
    <w:rsid w:val="00097701"/>
    <w:rsid w:val="00097C92"/>
    <w:rsid w:val="000A004E"/>
    <w:rsid w:val="000A0227"/>
    <w:rsid w:val="000A05D2"/>
    <w:rsid w:val="000A0632"/>
    <w:rsid w:val="000A06F2"/>
    <w:rsid w:val="000A0CF3"/>
    <w:rsid w:val="000A0DCB"/>
    <w:rsid w:val="000A14AD"/>
    <w:rsid w:val="000A14C0"/>
    <w:rsid w:val="000A1AE7"/>
    <w:rsid w:val="000A1C54"/>
    <w:rsid w:val="000A202F"/>
    <w:rsid w:val="000A233A"/>
    <w:rsid w:val="000A2942"/>
    <w:rsid w:val="000A336A"/>
    <w:rsid w:val="000A39E8"/>
    <w:rsid w:val="000A40A7"/>
    <w:rsid w:val="000A47C6"/>
    <w:rsid w:val="000A4B6E"/>
    <w:rsid w:val="000A4F41"/>
    <w:rsid w:val="000A590C"/>
    <w:rsid w:val="000A5948"/>
    <w:rsid w:val="000A5CB3"/>
    <w:rsid w:val="000A5D00"/>
    <w:rsid w:val="000A6E1E"/>
    <w:rsid w:val="000A6E7B"/>
    <w:rsid w:val="000A72E4"/>
    <w:rsid w:val="000A7368"/>
    <w:rsid w:val="000A73C4"/>
    <w:rsid w:val="000B01ED"/>
    <w:rsid w:val="000B0399"/>
    <w:rsid w:val="000B0723"/>
    <w:rsid w:val="000B129F"/>
    <w:rsid w:val="000B14E7"/>
    <w:rsid w:val="000B1CAD"/>
    <w:rsid w:val="000B2297"/>
    <w:rsid w:val="000B24D3"/>
    <w:rsid w:val="000B27A2"/>
    <w:rsid w:val="000B3011"/>
    <w:rsid w:val="000B3498"/>
    <w:rsid w:val="000B3BD2"/>
    <w:rsid w:val="000B4399"/>
    <w:rsid w:val="000B44ED"/>
    <w:rsid w:val="000B48AA"/>
    <w:rsid w:val="000B4958"/>
    <w:rsid w:val="000B4E28"/>
    <w:rsid w:val="000B526B"/>
    <w:rsid w:val="000B52B6"/>
    <w:rsid w:val="000B5558"/>
    <w:rsid w:val="000B5A75"/>
    <w:rsid w:val="000B5D21"/>
    <w:rsid w:val="000B60A2"/>
    <w:rsid w:val="000B632B"/>
    <w:rsid w:val="000B67EA"/>
    <w:rsid w:val="000B6E63"/>
    <w:rsid w:val="000B6EF0"/>
    <w:rsid w:val="000B6F59"/>
    <w:rsid w:val="000B73B7"/>
    <w:rsid w:val="000B7C27"/>
    <w:rsid w:val="000B7C62"/>
    <w:rsid w:val="000C01E8"/>
    <w:rsid w:val="000C02FB"/>
    <w:rsid w:val="000C0C26"/>
    <w:rsid w:val="000C0E55"/>
    <w:rsid w:val="000C0FCF"/>
    <w:rsid w:val="000C1369"/>
    <w:rsid w:val="000C1C6C"/>
    <w:rsid w:val="000C245B"/>
    <w:rsid w:val="000C2D06"/>
    <w:rsid w:val="000C2F66"/>
    <w:rsid w:val="000C3ADF"/>
    <w:rsid w:val="000C3B8B"/>
    <w:rsid w:val="000C3CB6"/>
    <w:rsid w:val="000C3DF4"/>
    <w:rsid w:val="000C3F57"/>
    <w:rsid w:val="000C43CB"/>
    <w:rsid w:val="000C4774"/>
    <w:rsid w:val="000C47E2"/>
    <w:rsid w:val="000C4881"/>
    <w:rsid w:val="000C5205"/>
    <w:rsid w:val="000C5A0B"/>
    <w:rsid w:val="000C60CD"/>
    <w:rsid w:val="000C7B87"/>
    <w:rsid w:val="000C7E3D"/>
    <w:rsid w:val="000D003E"/>
    <w:rsid w:val="000D033F"/>
    <w:rsid w:val="000D062A"/>
    <w:rsid w:val="000D0F92"/>
    <w:rsid w:val="000D1180"/>
    <w:rsid w:val="000D1732"/>
    <w:rsid w:val="000D1B92"/>
    <w:rsid w:val="000D2125"/>
    <w:rsid w:val="000D22AC"/>
    <w:rsid w:val="000D25A9"/>
    <w:rsid w:val="000D4096"/>
    <w:rsid w:val="000D63CA"/>
    <w:rsid w:val="000D6BA2"/>
    <w:rsid w:val="000D6FAB"/>
    <w:rsid w:val="000D760F"/>
    <w:rsid w:val="000D769D"/>
    <w:rsid w:val="000D77C9"/>
    <w:rsid w:val="000D7C0F"/>
    <w:rsid w:val="000D7EB9"/>
    <w:rsid w:val="000E2189"/>
    <w:rsid w:val="000E309B"/>
    <w:rsid w:val="000E323B"/>
    <w:rsid w:val="000E419C"/>
    <w:rsid w:val="000E43C3"/>
    <w:rsid w:val="000E44E0"/>
    <w:rsid w:val="000E5444"/>
    <w:rsid w:val="000E5728"/>
    <w:rsid w:val="000E5DBA"/>
    <w:rsid w:val="000E64D9"/>
    <w:rsid w:val="000E6A35"/>
    <w:rsid w:val="000E778A"/>
    <w:rsid w:val="000E7E7C"/>
    <w:rsid w:val="000F0553"/>
    <w:rsid w:val="000F0C6A"/>
    <w:rsid w:val="000F0DF2"/>
    <w:rsid w:val="000F1116"/>
    <w:rsid w:val="000F16EC"/>
    <w:rsid w:val="000F1737"/>
    <w:rsid w:val="000F1D84"/>
    <w:rsid w:val="000F1F6A"/>
    <w:rsid w:val="000F26CF"/>
    <w:rsid w:val="000F27EB"/>
    <w:rsid w:val="000F3AD0"/>
    <w:rsid w:val="000F41B9"/>
    <w:rsid w:val="000F41BF"/>
    <w:rsid w:val="000F4D59"/>
    <w:rsid w:val="000F51B6"/>
    <w:rsid w:val="000F5579"/>
    <w:rsid w:val="000F5AFC"/>
    <w:rsid w:val="000F5EE1"/>
    <w:rsid w:val="000F6118"/>
    <w:rsid w:val="000F6B8E"/>
    <w:rsid w:val="000F6F72"/>
    <w:rsid w:val="000F7526"/>
    <w:rsid w:val="000F7D12"/>
    <w:rsid w:val="00100FA1"/>
    <w:rsid w:val="00101FBB"/>
    <w:rsid w:val="00103203"/>
    <w:rsid w:val="00103C53"/>
    <w:rsid w:val="00103D69"/>
    <w:rsid w:val="00104BA9"/>
    <w:rsid w:val="00104D6B"/>
    <w:rsid w:val="00104F85"/>
    <w:rsid w:val="0010553F"/>
    <w:rsid w:val="00105698"/>
    <w:rsid w:val="00105A99"/>
    <w:rsid w:val="00106204"/>
    <w:rsid w:val="00106741"/>
    <w:rsid w:val="00106857"/>
    <w:rsid w:val="00106FD5"/>
    <w:rsid w:val="00107918"/>
    <w:rsid w:val="001104E8"/>
    <w:rsid w:val="001114A1"/>
    <w:rsid w:val="00111DA6"/>
    <w:rsid w:val="00111F16"/>
    <w:rsid w:val="00112001"/>
    <w:rsid w:val="0011394F"/>
    <w:rsid w:val="00113A1B"/>
    <w:rsid w:val="00113ACE"/>
    <w:rsid w:val="00113CAF"/>
    <w:rsid w:val="00114087"/>
    <w:rsid w:val="00114177"/>
    <w:rsid w:val="0011486A"/>
    <w:rsid w:val="00114B73"/>
    <w:rsid w:val="00114F3C"/>
    <w:rsid w:val="001155B1"/>
    <w:rsid w:val="001157C4"/>
    <w:rsid w:val="00115938"/>
    <w:rsid w:val="0011599C"/>
    <w:rsid w:val="00115A11"/>
    <w:rsid w:val="00115A89"/>
    <w:rsid w:val="00115AD9"/>
    <w:rsid w:val="00116455"/>
    <w:rsid w:val="00116A30"/>
    <w:rsid w:val="0011702E"/>
    <w:rsid w:val="00117B40"/>
    <w:rsid w:val="00117D5E"/>
    <w:rsid w:val="0012070B"/>
    <w:rsid w:val="00121138"/>
    <w:rsid w:val="0012191F"/>
    <w:rsid w:val="00121D57"/>
    <w:rsid w:val="00122AD4"/>
    <w:rsid w:val="00122CA7"/>
    <w:rsid w:val="00122E54"/>
    <w:rsid w:val="001231E8"/>
    <w:rsid w:val="001238FE"/>
    <w:rsid w:val="00123A62"/>
    <w:rsid w:val="001246F2"/>
    <w:rsid w:val="00125206"/>
    <w:rsid w:val="00125BB9"/>
    <w:rsid w:val="00125BC0"/>
    <w:rsid w:val="00125CC3"/>
    <w:rsid w:val="00126022"/>
    <w:rsid w:val="001260E9"/>
    <w:rsid w:val="001271BC"/>
    <w:rsid w:val="0012735A"/>
    <w:rsid w:val="001276F8"/>
    <w:rsid w:val="0012785B"/>
    <w:rsid w:val="001305A7"/>
    <w:rsid w:val="00130754"/>
    <w:rsid w:val="001308DF"/>
    <w:rsid w:val="001309B0"/>
    <w:rsid w:val="00131283"/>
    <w:rsid w:val="00131A49"/>
    <w:rsid w:val="00131A9D"/>
    <w:rsid w:val="00132730"/>
    <w:rsid w:val="00132B5C"/>
    <w:rsid w:val="00133129"/>
    <w:rsid w:val="001333B1"/>
    <w:rsid w:val="0013351D"/>
    <w:rsid w:val="00133AB8"/>
    <w:rsid w:val="00135AB5"/>
    <w:rsid w:val="00135B5C"/>
    <w:rsid w:val="00135E75"/>
    <w:rsid w:val="0013657F"/>
    <w:rsid w:val="00136862"/>
    <w:rsid w:val="001370DB"/>
    <w:rsid w:val="0013712A"/>
    <w:rsid w:val="00137788"/>
    <w:rsid w:val="001377DD"/>
    <w:rsid w:val="00137A14"/>
    <w:rsid w:val="00137C0F"/>
    <w:rsid w:val="0014035E"/>
    <w:rsid w:val="00140797"/>
    <w:rsid w:val="00140D3B"/>
    <w:rsid w:val="00141AF1"/>
    <w:rsid w:val="0014310E"/>
    <w:rsid w:val="00143391"/>
    <w:rsid w:val="00143486"/>
    <w:rsid w:val="00143516"/>
    <w:rsid w:val="00143DBB"/>
    <w:rsid w:val="00143E31"/>
    <w:rsid w:val="00143EAE"/>
    <w:rsid w:val="00143EB7"/>
    <w:rsid w:val="00144762"/>
    <w:rsid w:val="00144D31"/>
    <w:rsid w:val="0014559E"/>
    <w:rsid w:val="001460C1"/>
    <w:rsid w:val="00147929"/>
    <w:rsid w:val="00147A81"/>
    <w:rsid w:val="001505CD"/>
    <w:rsid w:val="001506C1"/>
    <w:rsid w:val="00150ACE"/>
    <w:rsid w:val="00151249"/>
    <w:rsid w:val="00151EA6"/>
    <w:rsid w:val="0015212F"/>
    <w:rsid w:val="00152203"/>
    <w:rsid w:val="00152472"/>
    <w:rsid w:val="0015260A"/>
    <w:rsid w:val="00152D99"/>
    <w:rsid w:val="00152DFB"/>
    <w:rsid w:val="001533BD"/>
    <w:rsid w:val="0015383F"/>
    <w:rsid w:val="00153CDE"/>
    <w:rsid w:val="001542D8"/>
    <w:rsid w:val="0015461F"/>
    <w:rsid w:val="00154B38"/>
    <w:rsid w:val="00155D56"/>
    <w:rsid w:val="001565A2"/>
    <w:rsid w:val="001567FF"/>
    <w:rsid w:val="00156E68"/>
    <w:rsid w:val="001577F0"/>
    <w:rsid w:val="001607E6"/>
    <w:rsid w:val="00160EC1"/>
    <w:rsid w:val="00160F7F"/>
    <w:rsid w:val="001610E8"/>
    <w:rsid w:val="001611EF"/>
    <w:rsid w:val="0016121E"/>
    <w:rsid w:val="00161F74"/>
    <w:rsid w:val="001621B7"/>
    <w:rsid w:val="00162368"/>
    <w:rsid w:val="00162506"/>
    <w:rsid w:val="00162E34"/>
    <w:rsid w:val="001635B4"/>
    <w:rsid w:val="00163CF2"/>
    <w:rsid w:val="00163D9D"/>
    <w:rsid w:val="00163DF9"/>
    <w:rsid w:val="00163E02"/>
    <w:rsid w:val="001643D2"/>
    <w:rsid w:val="00164935"/>
    <w:rsid w:val="00164FCE"/>
    <w:rsid w:val="00165440"/>
    <w:rsid w:val="00166419"/>
    <w:rsid w:val="001674A5"/>
    <w:rsid w:val="00167657"/>
    <w:rsid w:val="00167CE8"/>
    <w:rsid w:val="00170AD8"/>
    <w:rsid w:val="00170B6E"/>
    <w:rsid w:val="00170F80"/>
    <w:rsid w:val="00171275"/>
    <w:rsid w:val="001714C2"/>
    <w:rsid w:val="001720AB"/>
    <w:rsid w:val="00172C2B"/>
    <w:rsid w:val="00173078"/>
    <w:rsid w:val="001730FD"/>
    <w:rsid w:val="001731A9"/>
    <w:rsid w:val="001732ED"/>
    <w:rsid w:val="00173398"/>
    <w:rsid w:val="001733B1"/>
    <w:rsid w:val="00173621"/>
    <w:rsid w:val="00173970"/>
    <w:rsid w:val="00173DD5"/>
    <w:rsid w:val="00174720"/>
    <w:rsid w:val="00175912"/>
    <w:rsid w:val="00176367"/>
    <w:rsid w:val="001764A3"/>
    <w:rsid w:val="001769AE"/>
    <w:rsid w:val="00180006"/>
    <w:rsid w:val="00180246"/>
    <w:rsid w:val="00180755"/>
    <w:rsid w:val="00180CF2"/>
    <w:rsid w:val="001817B9"/>
    <w:rsid w:val="0018181D"/>
    <w:rsid w:val="00181A5C"/>
    <w:rsid w:val="00181BFB"/>
    <w:rsid w:val="00181C61"/>
    <w:rsid w:val="001822A5"/>
    <w:rsid w:val="001824CA"/>
    <w:rsid w:val="0018260A"/>
    <w:rsid w:val="0018278A"/>
    <w:rsid w:val="001828E8"/>
    <w:rsid w:val="001829A8"/>
    <w:rsid w:val="00182C1F"/>
    <w:rsid w:val="00182DB1"/>
    <w:rsid w:val="00182FD2"/>
    <w:rsid w:val="0018326A"/>
    <w:rsid w:val="0018351B"/>
    <w:rsid w:val="0018382F"/>
    <w:rsid w:val="00183AB2"/>
    <w:rsid w:val="0018436A"/>
    <w:rsid w:val="00184FDB"/>
    <w:rsid w:val="001854B2"/>
    <w:rsid w:val="00185C99"/>
    <w:rsid w:val="001862BD"/>
    <w:rsid w:val="00186506"/>
    <w:rsid w:val="001869D1"/>
    <w:rsid w:val="001874AA"/>
    <w:rsid w:val="0018786C"/>
    <w:rsid w:val="00187892"/>
    <w:rsid w:val="00187E21"/>
    <w:rsid w:val="00190543"/>
    <w:rsid w:val="00190D74"/>
    <w:rsid w:val="00190E5D"/>
    <w:rsid w:val="001911FE"/>
    <w:rsid w:val="00191775"/>
    <w:rsid w:val="001917D9"/>
    <w:rsid w:val="00191F89"/>
    <w:rsid w:val="001923E9"/>
    <w:rsid w:val="001933FC"/>
    <w:rsid w:val="00193700"/>
    <w:rsid w:val="00194919"/>
    <w:rsid w:val="00195E6F"/>
    <w:rsid w:val="001960D8"/>
    <w:rsid w:val="00196FAE"/>
    <w:rsid w:val="00197805"/>
    <w:rsid w:val="00197ACA"/>
    <w:rsid w:val="00197B61"/>
    <w:rsid w:val="001A0025"/>
    <w:rsid w:val="001A008F"/>
    <w:rsid w:val="001A0402"/>
    <w:rsid w:val="001A1877"/>
    <w:rsid w:val="001A1E4B"/>
    <w:rsid w:val="001A27A6"/>
    <w:rsid w:val="001A2CF8"/>
    <w:rsid w:val="001A2E32"/>
    <w:rsid w:val="001A2F9D"/>
    <w:rsid w:val="001A3413"/>
    <w:rsid w:val="001A36D6"/>
    <w:rsid w:val="001A3951"/>
    <w:rsid w:val="001A3A7B"/>
    <w:rsid w:val="001A43E0"/>
    <w:rsid w:val="001A485F"/>
    <w:rsid w:val="001A4933"/>
    <w:rsid w:val="001A565F"/>
    <w:rsid w:val="001A593D"/>
    <w:rsid w:val="001A5E80"/>
    <w:rsid w:val="001A60C9"/>
    <w:rsid w:val="001A66D3"/>
    <w:rsid w:val="001A6A18"/>
    <w:rsid w:val="001A6F8C"/>
    <w:rsid w:val="001A754B"/>
    <w:rsid w:val="001A7D9A"/>
    <w:rsid w:val="001A7EBB"/>
    <w:rsid w:val="001B007A"/>
    <w:rsid w:val="001B0380"/>
    <w:rsid w:val="001B0A3E"/>
    <w:rsid w:val="001B0C03"/>
    <w:rsid w:val="001B0FCE"/>
    <w:rsid w:val="001B175B"/>
    <w:rsid w:val="001B19C3"/>
    <w:rsid w:val="001B1FA1"/>
    <w:rsid w:val="001B2B0B"/>
    <w:rsid w:val="001B30EA"/>
    <w:rsid w:val="001B3294"/>
    <w:rsid w:val="001B413A"/>
    <w:rsid w:val="001B458A"/>
    <w:rsid w:val="001B525F"/>
    <w:rsid w:val="001B5316"/>
    <w:rsid w:val="001B569B"/>
    <w:rsid w:val="001B5B6A"/>
    <w:rsid w:val="001B660D"/>
    <w:rsid w:val="001B74A6"/>
    <w:rsid w:val="001B7696"/>
    <w:rsid w:val="001B7FBE"/>
    <w:rsid w:val="001C0110"/>
    <w:rsid w:val="001C08E9"/>
    <w:rsid w:val="001C09DC"/>
    <w:rsid w:val="001C0E89"/>
    <w:rsid w:val="001C1913"/>
    <w:rsid w:val="001C1A03"/>
    <w:rsid w:val="001C2100"/>
    <w:rsid w:val="001C357D"/>
    <w:rsid w:val="001C36F8"/>
    <w:rsid w:val="001C41A2"/>
    <w:rsid w:val="001C4783"/>
    <w:rsid w:val="001C54CA"/>
    <w:rsid w:val="001C54D4"/>
    <w:rsid w:val="001C6047"/>
    <w:rsid w:val="001C7413"/>
    <w:rsid w:val="001C7783"/>
    <w:rsid w:val="001D04A4"/>
    <w:rsid w:val="001D064B"/>
    <w:rsid w:val="001D11F1"/>
    <w:rsid w:val="001D247B"/>
    <w:rsid w:val="001D2E08"/>
    <w:rsid w:val="001D3508"/>
    <w:rsid w:val="001D3539"/>
    <w:rsid w:val="001D3A27"/>
    <w:rsid w:val="001D4644"/>
    <w:rsid w:val="001D50C6"/>
    <w:rsid w:val="001D5878"/>
    <w:rsid w:val="001D5E8A"/>
    <w:rsid w:val="001D5F73"/>
    <w:rsid w:val="001D66F6"/>
    <w:rsid w:val="001D6B3C"/>
    <w:rsid w:val="001D712A"/>
    <w:rsid w:val="001D71DF"/>
    <w:rsid w:val="001D733F"/>
    <w:rsid w:val="001D7C8F"/>
    <w:rsid w:val="001E0582"/>
    <w:rsid w:val="001E058C"/>
    <w:rsid w:val="001E05DA"/>
    <w:rsid w:val="001E09BD"/>
    <w:rsid w:val="001E0A1B"/>
    <w:rsid w:val="001E0F73"/>
    <w:rsid w:val="001E1265"/>
    <w:rsid w:val="001E176A"/>
    <w:rsid w:val="001E1E71"/>
    <w:rsid w:val="001E2D51"/>
    <w:rsid w:val="001E2E89"/>
    <w:rsid w:val="001E3783"/>
    <w:rsid w:val="001E4A4E"/>
    <w:rsid w:val="001E4BFC"/>
    <w:rsid w:val="001E56E4"/>
    <w:rsid w:val="001E58DD"/>
    <w:rsid w:val="001E602E"/>
    <w:rsid w:val="001E64C1"/>
    <w:rsid w:val="001E66A8"/>
    <w:rsid w:val="001E6EC3"/>
    <w:rsid w:val="001E7849"/>
    <w:rsid w:val="001F0929"/>
    <w:rsid w:val="001F0D40"/>
    <w:rsid w:val="001F1607"/>
    <w:rsid w:val="001F1774"/>
    <w:rsid w:val="001F1A15"/>
    <w:rsid w:val="001F219B"/>
    <w:rsid w:val="001F21A3"/>
    <w:rsid w:val="001F22A8"/>
    <w:rsid w:val="001F3082"/>
    <w:rsid w:val="001F34DC"/>
    <w:rsid w:val="001F35E4"/>
    <w:rsid w:val="001F37EC"/>
    <w:rsid w:val="001F3D8D"/>
    <w:rsid w:val="001F477F"/>
    <w:rsid w:val="001F5812"/>
    <w:rsid w:val="001F5928"/>
    <w:rsid w:val="001F5B26"/>
    <w:rsid w:val="001F6E35"/>
    <w:rsid w:val="001F71F0"/>
    <w:rsid w:val="001F77EA"/>
    <w:rsid w:val="001F7A50"/>
    <w:rsid w:val="00200172"/>
    <w:rsid w:val="0020073F"/>
    <w:rsid w:val="00200F70"/>
    <w:rsid w:val="00201485"/>
    <w:rsid w:val="002018C4"/>
    <w:rsid w:val="00201AB5"/>
    <w:rsid w:val="00201FC8"/>
    <w:rsid w:val="002021BE"/>
    <w:rsid w:val="00202634"/>
    <w:rsid w:val="00202886"/>
    <w:rsid w:val="0020297F"/>
    <w:rsid w:val="00203495"/>
    <w:rsid w:val="0020353B"/>
    <w:rsid w:val="0020357B"/>
    <w:rsid w:val="00203D76"/>
    <w:rsid w:val="002044A2"/>
    <w:rsid w:val="0020467D"/>
    <w:rsid w:val="00204D85"/>
    <w:rsid w:val="00205386"/>
    <w:rsid w:val="00206073"/>
    <w:rsid w:val="002078DB"/>
    <w:rsid w:val="00207DDC"/>
    <w:rsid w:val="002104C4"/>
    <w:rsid w:val="00210511"/>
    <w:rsid w:val="00210871"/>
    <w:rsid w:val="0021096A"/>
    <w:rsid w:val="002109DB"/>
    <w:rsid w:val="00211277"/>
    <w:rsid w:val="00211C1D"/>
    <w:rsid w:val="00212434"/>
    <w:rsid w:val="002124AE"/>
    <w:rsid w:val="00214D30"/>
    <w:rsid w:val="002150DA"/>
    <w:rsid w:val="0021547F"/>
    <w:rsid w:val="0021592A"/>
    <w:rsid w:val="002159A1"/>
    <w:rsid w:val="00216006"/>
    <w:rsid w:val="00216415"/>
    <w:rsid w:val="0021666A"/>
    <w:rsid w:val="00217D56"/>
    <w:rsid w:val="002203CA"/>
    <w:rsid w:val="00220667"/>
    <w:rsid w:val="00220D29"/>
    <w:rsid w:val="0022145C"/>
    <w:rsid w:val="002220E3"/>
    <w:rsid w:val="002220F2"/>
    <w:rsid w:val="00222BB1"/>
    <w:rsid w:val="00223191"/>
    <w:rsid w:val="00223865"/>
    <w:rsid w:val="00224C96"/>
    <w:rsid w:val="00225C07"/>
    <w:rsid w:val="00225E77"/>
    <w:rsid w:val="00226697"/>
    <w:rsid w:val="002272E1"/>
    <w:rsid w:val="00227782"/>
    <w:rsid w:val="0022791E"/>
    <w:rsid w:val="00230577"/>
    <w:rsid w:val="00231488"/>
    <w:rsid w:val="00232B27"/>
    <w:rsid w:val="0023380E"/>
    <w:rsid w:val="00233B4D"/>
    <w:rsid w:val="00233BCB"/>
    <w:rsid w:val="00234017"/>
    <w:rsid w:val="0023452F"/>
    <w:rsid w:val="002345F0"/>
    <w:rsid w:val="002347E2"/>
    <w:rsid w:val="00235247"/>
    <w:rsid w:val="0023571C"/>
    <w:rsid w:val="00235838"/>
    <w:rsid w:val="00235A51"/>
    <w:rsid w:val="00236E5E"/>
    <w:rsid w:val="00236E7A"/>
    <w:rsid w:val="00236ED3"/>
    <w:rsid w:val="00237653"/>
    <w:rsid w:val="002407A3"/>
    <w:rsid w:val="002409E2"/>
    <w:rsid w:val="00241682"/>
    <w:rsid w:val="00241C6E"/>
    <w:rsid w:val="00241DB4"/>
    <w:rsid w:val="00243219"/>
    <w:rsid w:val="0024384F"/>
    <w:rsid w:val="00243FF6"/>
    <w:rsid w:val="00244857"/>
    <w:rsid w:val="00244D48"/>
    <w:rsid w:val="002455CE"/>
    <w:rsid w:val="0024582A"/>
    <w:rsid w:val="002464C6"/>
    <w:rsid w:val="0025042D"/>
    <w:rsid w:val="00251D5E"/>
    <w:rsid w:val="00251F69"/>
    <w:rsid w:val="0025266F"/>
    <w:rsid w:val="002527B5"/>
    <w:rsid w:val="002533B8"/>
    <w:rsid w:val="00253EAC"/>
    <w:rsid w:val="00253FAE"/>
    <w:rsid w:val="0025433E"/>
    <w:rsid w:val="0025478F"/>
    <w:rsid w:val="002547F5"/>
    <w:rsid w:val="00255131"/>
    <w:rsid w:val="00255391"/>
    <w:rsid w:val="00255436"/>
    <w:rsid w:val="00255860"/>
    <w:rsid w:val="0025688B"/>
    <w:rsid w:val="00256965"/>
    <w:rsid w:val="0025713D"/>
    <w:rsid w:val="002571CB"/>
    <w:rsid w:val="002578BB"/>
    <w:rsid w:val="00257DC3"/>
    <w:rsid w:val="00257DC7"/>
    <w:rsid w:val="0026040B"/>
    <w:rsid w:val="00260A15"/>
    <w:rsid w:val="00260B47"/>
    <w:rsid w:val="00260E1F"/>
    <w:rsid w:val="00261495"/>
    <w:rsid w:val="002617F5"/>
    <w:rsid w:val="0026428D"/>
    <w:rsid w:val="002643A9"/>
    <w:rsid w:val="00265722"/>
    <w:rsid w:val="002663AF"/>
    <w:rsid w:val="00267336"/>
    <w:rsid w:val="00267768"/>
    <w:rsid w:val="0026789F"/>
    <w:rsid w:val="00267B42"/>
    <w:rsid w:val="002700D0"/>
    <w:rsid w:val="00271102"/>
    <w:rsid w:val="00271554"/>
    <w:rsid w:val="00271C93"/>
    <w:rsid w:val="00271CBF"/>
    <w:rsid w:val="00272368"/>
    <w:rsid w:val="00272795"/>
    <w:rsid w:val="0027284E"/>
    <w:rsid w:val="00272DFE"/>
    <w:rsid w:val="00273631"/>
    <w:rsid w:val="0027388B"/>
    <w:rsid w:val="00274400"/>
    <w:rsid w:val="00274546"/>
    <w:rsid w:val="002745FC"/>
    <w:rsid w:val="0027501E"/>
    <w:rsid w:val="002752A8"/>
    <w:rsid w:val="00275C82"/>
    <w:rsid w:val="00275F44"/>
    <w:rsid w:val="0028006D"/>
    <w:rsid w:val="00280549"/>
    <w:rsid w:val="002805AE"/>
    <w:rsid w:val="0028091D"/>
    <w:rsid w:val="0028179D"/>
    <w:rsid w:val="00283553"/>
    <w:rsid w:val="0028377C"/>
    <w:rsid w:val="00284A6B"/>
    <w:rsid w:val="00285D04"/>
    <w:rsid w:val="00285D6E"/>
    <w:rsid w:val="0028602C"/>
    <w:rsid w:val="002860FB"/>
    <w:rsid w:val="002864B1"/>
    <w:rsid w:val="002865A1"/>
    <w:rsid w:val="00286751"/>
    <w:rsid w:val="00286B92"/>
    <w:rsid w:val="0028735C"/>
    <w:rsid w:val="002874BC"/>
    <w:rsid w:val="00287AD9"/>
    <w:rsid w:val="00287B0A"/>
    <w:rsid w:val="00287B26"/>
    <w:rsid w:val="00287B97"/>
    <w:rsid w:val="00287BAF"/>
    <w:rsid w:val="00287E89"/>
    <w:rsid w:val="00290003"/>
    <w:rsid w:val="00290989"/>
    <w:rsid w:val="00291404"/>
    <w:rsid w:val="00291F0B"/>
    <w:rsid w:val="00291FB9"/>
    <w:rsid w:val="0029200A"/>
    <w:rsid w:val="00292414"/>
    <w:rsid w:val="002924CD"/>
    <w:rsid w:val="00292647"/>
    <w:rsid w:val="0029369F"/>
    <w:rsid w:val="00293BA5"/>
    <w:rsid w:val="00293E37"/>
    <w:rsid w:val="002953AE"/>
    <w:rsid w:val="00295B42"/>
    <w:rsid w:val="00295D39"/>
    <w:rsid w:val="0029653A"/>
    <w:rsid w:val="00296D74"/>
    <w:rsid w:val="002972B8"/>
    <w:rsid w:val="002A060C"/>
    <w:rsid w:val="002A0B76"/>
    <w:rsid w:val="002A163D"/>
    <w:rsid w:val="002A1A29"/>
    <w:rsid w:val="002A1C89"/>
    <w:rsid w:val="002A20E6"/>
    <w:rsid w:val="002A21CB"/>
    <w:rsid w:val="002A226C"/>
    <w:rsid w:val="002A2729"/>
    <w:rsid w:val="002A2DF3"/>
    <w:rsid w:val="002A2E33"/>
    <w:rsid w:val="002A30F3"/>
    <w:rsid w:val="002A40F7"/>
    <w:rsid w:val="002A47EB"/>
    <w:rsid w:val="002A4BD3"/>
    <w:rsid w:val="002A4F76"/>
    <w:rsid w:val="002A5AE0"/>
    <w:rsid w:val="002A5DC1"/>
    <w:rsid w:val="002A614C"/>
    <w:rsid w:val="002A6F3B"/>
    <w:rsid w:val="002A7885"/>
    <w:rsid w:val="002B01A1"/>
    <w:rsid w:val="002B06B7"/>
    <w:rsid w:val="002B097B"/>
    <w:rsid w:val="002B09FF"/>
    <w:rsid w:val="002B1BE7"/>
    <w:rsid w:val="002B1CBC"/>
    <w:rsid w:val="002B2861"/>
    <w:rsid w:val="002B2DCE"/>
    <w:rsid w:val="002B2E4A"/>
    <w:rsid w:val="002B3174"/>
    <w:rsid w:val="002B36E0"/>
    <w:rsid w:val="002B3AEB"/>
    <w:rsid w:val="002B3B8B"/>
    <w:rsid w:val="002B3B94"/>
    <w:rsid w:val="002B3F63"/>
    <w:rsid w:val="002B5573"/>
    <w:rsid w:val="002B5BFB"/>
    <w:rsid w:val="002B6176"/>
    <w:rsid w:val="002B63CF"/>
    <w:rsid w:val="002B6DD4"/>
    <w:rsid w:val="002B7862"/>
    <w:rsid w:val="002B7DC4"/>
    <w:rsid w:val="002C014A"/>
    <w:rsid w:val="002C1019"/>
    <w:rsid w:val="002C1020"/>
    <w:rsid w:val="002C129A"/>
    <w:rsid w:val="002C13C3"/>
    <w:rsid w:val="002C16E3"/>
    <w:rsid w:val="002C1F69"/>
    <w:rsid w:val="002C2767"/>
    <w:rsid w:val="002C2C94"/>
    <w:rsid w:val="002C3076"/>
    <w:rsid w:val="002C3129"/>
    <w:rsid w:val="002C32E4"/>
    <w:rsid w:val="002C360D"/>
    <w:rsid w:val="002C3610"/>
    <w:rsid w:val="002C3D4E"/>
    <w:rsid w:val="002C56E9"/>
    <w:rsid w:val="002C642A"/>
    <w:rsid w:val="002C648F"/>
    <w:rsid w:val="002C67DC"/>
    <w:rsid w:val="002C6AE2"/>
    <w:rsid w:val="002C732A"/>
    <w:rsid w:val="002C7A99"/>
    <w:rsid w:val="002C7D5F"/>
    <w:rsid w:val="002D0657"/>
    <w:rsid w:val="002D0740"/>
    <w:rsid w:val="002D2021"/>
    <w:rsid w:val="002D2135"/>
    <w:rsid w:val="002D2473"/>
    <w:rsid w:val="002D283B"/>
    <w:rsid w:val="002D3814"/>
    <w:rsid w:val="002D3948"/>
    <w:rsid w:val="002D53B7"/>
    <w:rsid w:val="002D56C2"/>
    <w:rsid w:val="002D6148"/>
    <w:rsid w:val="002D67E4"/>
    <w:rsid w:val="002D68B1"/>
    <w:rsid w:val="002D6A99"/>
    <w:rsid w:val="002D6F2D"/>
    <w:rsid w:val="002E0198"/>
    <w:rsid w:val="002E0605"/>
    <w:rsid w:val="002E1C1B"/>
    <w:rsid w:val="002E1F9E"/>
    <w:rsid w:val="002E2180"/>
    <w:rsid w:val="002E2458"/>
    <w:rsid w:val="002E2493"/>
    <w:rsid w:val="002E2A58"/>
    <w:rsid w:val="002E3620"/>
    <w:rsid w:val="002E3B61"/>
    <w:rsid w:val="002E4516"/>
    <w:rsid w:val="002E4977"/>
    <w:rsid w:val="002E4BB2"/>
    <w:rsid w:val="002E5431"/>
    <w:rsid w:val="002E5958"/>
    <w:rsid w:val="002E5BD3"/>
    <w:rsid w:val="002E5CDE"/>
    <w:rsid w:val="002E61F8"/>
    <w:rsid w:val="002E6377"/>
    <w:rsid w:val="002E6514"/>
    <w:rsid w:val="002E6638"/>
    <w:rsid w:val="002E6D13"/>
    <w:rsid w:val="002E73C5"/>
    <w:rsid w:val="002E7989"/>
    <w:rsid w:val="002F00BE"/>
    <w:rsid w:val="002F08A5"/>
    <w:rsid w:val="002F0A87"/>
    <w:rsid w:val="002F0C72"/>
    <w:rsid w:val="002F0DCD"/>
    <w:rsid w:val="002F0FAC"/>
    <w:rsid w:val="002F1A7C"/>
    <w:rsid w:val="002F1D82"/>
    <w:rsid w:val="002F2B26"/>
    <w:rsid w:val="002F2E96"/>
    <w:rsid w:val="002F32E8"/>
    <w:rsid w:val="002F34FC"/>
    <w:rsid w:val="002F362B"/>
    <w:rsid w:val="002F37CD"/>
    <w:rsid w:val="002F48BE"/>
    <w:rsid w:val="002F49D1"/>
    <w:rsid w:val="002F5763"/>
    <w:rsid w:val="002F73F2"/>
    <w:rsid w:val="002F792D"/>
    <w:rsid w:val="002F799E"/>
    <w:rsid w:val="002F7B8F"/>
    <w:rsid w:val="002F7EC0"/>
    <w:rsid w:val="003003CD"/>
    <w:rsid w:val="00300707"/>
    <w:rsid w:val="00300E7B"/>
    <w:rsid w:val="0030173F"/>
    <w:rsid w:val="00301B75"/>
    <w:rsid w:val="00301FDC"/>
    <w:rsid w:val="00302C12"/>
    <w:rsid w:val="00302D89"/>
    <w:rsid w:val="00302FD5"/>
    <w:rsid w:val="00304380"/>
    <w:rsid w:val="00304B74"/>
    <w:rsid w:val="00305185"/>
    <w:rsid w:val="00305399"/>
    <w:rsid w:val="003057D5"/>
    <w:rsid w:val="00305923"/>
    <w:rsid w:val="00306741"/>
    <w:rsid w:val="003067A4"/>
    <w:rsid w:val="003073D2"/>
    <w:rsid w:val="003077F1"/>
    <w:rsid w:val="00310377"/>
    <w:rsid w:val="0031067E"/>
    <w:rsid w:val="0031136C"/>
    <w:rsid w:val="00312095"/>
    <w:rsid w:val="003123E1"/>
    <w:rsid w:val="003128D4"/>
    <w:rsid w:val="00312CEF"/>
    <w:rsid w:val="003130A2"/>
    <w:rsid w:val="003139F5"/>
    <w:rsid w:val="00315FD7"/>
    <w:rsid w:val="00316519"/>
    <w:rsid w:val="0031708A"/>
    <w:rsid w:val="0031755D"/>
    <w:rsid w:val="00317739"/>
    <w:rsid w:val="0031791C"/>
    <w:rsid w:val="003209E6"/>
    <w:rsid w:val="00320B23"/>
    <w:rsid w:val="00320B87"/>
    <w:rsid w:val="00321672"/>
    <w:rsid w:val="00321967"/>
    <w:rsid w:val="00322DE3"/>
    <w:rsid w:val="0032306E"/>
    <w:rsid w:val="003230CA"/>
    <w:rsid w:val="00324254"/>
    <w:rsid w:val="003243D5"/>
    <w:rsid w:val="00324AAF"/>
    <w:rsid w:val="00325326"/>
    <w:rsid w:val="00325B93"/>
    <w:rsid w:val="00325F93"/>
    <w:rsid w:val="00326E12"/>
    <w:rsid w:val="00327727"/>
    <w:rsid w:val="003302FA"/>
    <w:rsid w:val="00330B1C"/>
    <w:rsid w:val="003323CB"/>
    <w:rsid w:val="00332CE5"/>
    <w:rsid w:val="00333E01"/>
    <w:rsid w:val="003345E4"/>
    <w:rsid w:val="00334EEC"/>
    <w:rsid w:val="00336AD8"/>
    <w:rsid w:val="0033701C"/>
    <w:rsid w:val="0034016B"/>
    <w:rsid w:val="00340DC9"/>
    <w:rsid w:val="00340DE9"/>
    <w:rsid w:val="0034176B"/>
    <w:rsid w:val="00341777"/>
    <w:rsid w:val="00342203"/>
    <w:rsid w:val="003422EB"/>
    <w:rsid w:val="003423A0"/>
    <w:rsid w:val="00342664"/>
    <w:rsid w:val="003426C3"/>
    <w:rsid w:val="00342DC0"/>
    <w:rsid w:val="003436D1"/>
    <w:rsid w:val="003439D9"/>
    <w:rsid w:val="00343BE9"/>
    <w:rsid w:val="00343FA0"/>
    <w:rsid w:val="003440E4"/>
    <w:rsid w:val="00344111"/>
    <w:rsid w:val="0034475E"/>
    <w:rsid w:val="00344CCD"/>
    <w:rsid w:val="00344D9F"/>
    <w:rsid w:val="00344F4E"/>
    <w:rsid w:val="0034507A"/>
    <w:rsid w:val="00345EEA"/>
    <w:rsid w:val="003464BE"/>
    <w:rsid w:val="003468C3"/>
    <w:rsid w:val="00346E71"/>
    <w:rsid w:val="003474A7"/>
    <w:rsid w:val="00347D97"/>
    <w:rsid w:val="0035004F"/>
    <w:rsid w:val="00350B7E"/>
    <w:rsid w:val="00350CF9"/>
    <w:rsid w:val="00350EA1"/>
    <w:rsid w:val="00351005"/>
    <w:rsid w:val="003514D5"/>
    <w:rsid w:val="003516D1"/>
    <w:rsid w:val="00351776"/>
    <w:rsid w:val="00351A1E"/>
    <w:rsid w:val="00351E01"/>
    <w:rsid w:val="00351EC4"/>
    <w:rsid w:val="0035227D"/>
    <w:rsid w:val="0035239B"/>
    <w:rsid w:val="00352B60"/>
    <w:rsid w:val="0035403C"/>
    <w:rsid w:val="0035470F"/>
    <w:rsid w:val="00354AE8"/>
    <w:rsid w:val="0035555B"/>
    <w:rsid w:val="0035564C"/>
    <w:rsid w:val="0035569D"/>
    <w:rsid w:val="00357158"/>
    <w:rsid w:val="00360657"/>
    <w:rsid w:val="00360D40"/>
    <w:rsid w:val="0036218B"/>
    <w:rsid w:val="0036219B"/>
    <w:rsid w:val="003621AF"/>
    <w:rsid w:val="00362A04"/>
    <w:rsid w:val="00364084"/>
    <w:rsid w:val="00365406"/>
    <w:rsid w:val="003656E1"/>
    <w:rsid w:val="00365A89"/>
    <w:rsid w:val="00365AB3"/>
    <w:rsid w:val="00365B74"/>
    <w:rsid w:val="00365E5B"/>
    <w:rsid w:val="00365EC7"/>
    <w:rsid w:val="00366395"/>
    <w:rsid w:val="00366793"/>
    <w:rsid w:val="003667D8"/>
    <w:rsid w:val="00366C30"/>
    <w:rsid w:val="003673EF"/>
    <w:rsid w:val="00367516"/>
    <w:rsid w:val="003676F3"/>
    <w:rsid w:val="00367E3A"/>
    <w:rsid w:val="00370CD6"/>
    <w:rsid w:val="003710A2"/>
    <w:rsid w:val="003728A2"/>
    <w:rsid w:val="0037349B"/>
    <w:rsid w:val="003737F5"/>
    <w:rsid w:val="003738AC"/>
    <w:rsid w:val="003744E9"/>
    <w:rsid w:val="0037469F"/>
    <w:rsid w:val="00374DC0"/>
    <w:rsid w:val="003750A7"/>
    <w:rsid w:val="00375EC3"/>
    <w:rsid w:val="00376059"/>
    <w:rsid w:val="0037715E"/>
    <w:rsid w:val="00377653"/>
    <w:rsid w:val="00380721"/>
    <w:rsid w:val="0038128F"/>
    <w:rsid w:val="00381397"/>
    <w:rsid w:val="0038298D"/>
    <w:rsid w:val="00382F8F"/>
    <w:rsid w:val="00384084"/>
    <w:rsid w:val="003846C3"/>
    <w:rsid w:val="00384B1F"/>
    <w:rsid w:val="00384F5C"/>
    <w:rsid w:val="0038505D"/>
    <w:rsid w:val="003854C6"/>
    <w:rsid w:val="003862D9"/>
    <w:rsid w:val="003864A6"/>
    <w:rsid w:val="00386D74"/>
    <w:rsid w:val="00387291"/>
    <w:rsid w:val="003874A8"/>
    <w:rsid w:val="00387522"/>
    <w:rsid w:val="003875CC"/>
    <w:rsid w:val="0038772B"/>
    <w:rsid w:val="00387910"/>
    <w:rsid w:val="003903AB"/>
    <w:rsid w:val="00390496"/>
    <w:rsid w:val="003905A9"/>
    <w:rsid w:val="003905C2"/>
    <w:rsid w:val="0039087B"/>
    <w:rsid w:val="00391F38"/>
    <w:rsid w:val="003922F5"/>
    <w:rsid w:val="00394CA2"/>
    <w:rsid w:val="00394D38"/>
    <w:rsid w:val="0039529A"/>
    <w:rsid w:val="003952D5"/>
    <w:rsid w:val="00395738"/>
    <w:rsid w:val="0039591F"/>
    <w:rsid w:val="00396258"/>
    <w:rsid w:val="003965F5"/>
    <w:rsid w:val="003967A1"/>
    <w:rsid w:val="00396AA0"/>
    <w:rsid w:val="003977C2"/>
    <w:rsid w:val="003979DC"/>
    <w:rsid w:val="003A0169"/>
    <w:rsid w:val="003A097E"/>
    <w:rsid w:val="003A17BA"/>
    <w:rsid w:val="003A1F61"/>
    <w:rsid w:val="003A243F"/>
    <w:rsid w:val="003A2BF5"/>
    <w:rsid w:val="003A3791"/>
    <w:rsid w:val="003A3BE7"/>
    <w:rsid w:val="003A3F2F"/>
    <w:rsid w:val="003A403E"/>
    <w:rsid w:val="003A4354"/>
    <w:rsid w:val="003A4847"/>
    <w:rsid w:val="003A4C95"/>
    <w:rsid w:val="003A500C"/>
    <w:rsid w:val="003A526E"/>
    <w:rsid w:val="003A531D"/>
    <w:rsid w:val="003A5508"/>
    <w:rsid w:val="003A5A3E"/>
    <w:rsid w:val="003A5C52"/>
    <w:rsid w:val="003A6AE4"/>
    <w:rsid w:val="003A6FAB"/>
    <w:rsid w:val="003A700D"/>
    <w:rsid w:val="003A7677"/>
    <w:rsid w:val="003B05FA"/>
    <w:rsid w:val="003B1372"/>
    <w:rsid w:val="003B2BD3"/>
    <w:rsid w:val="003B5356"/>
    <w:rsid w:val="003B537A"/>
    <w:rsid w:val="003B54BF"/>
    <w:rsid w:val="003B5A71"/>
    <w:rsid w:val="003B6567"/>
    <w:rsid w:val="003B6569"/>
    <w:rsid w:val="003B6945"/>
    <w:rsid w:val="003B6B3D"/>
    <w:rsid w:val="003B7865"/>
    <w:rsid w:val="003B786D"/>
    <w:rsid w:val="003B789C"/>
    <w:rsid w:val="003B7BA9"/>
    <w:rsid w:val="003C0B36"/>
    <w:rsid w:val="003C1871"/>
    <w:rsid w:val="003C228C"/>
    <w:rsid w:val="003C2A84"/>
    <w:rsid w:val="003C2D22"/>
    <w:rsid w:val="003C31D2"/>
    <w:rsid w:val="003C3C63"/>
    <w:rsid w:val="003C3F08"/>
    <w:rsid w:val="003C4DDE"/>
    <w:rsid w:val="003C568F"/>
    <w:rsid w:val="003C5947"/>
    <w:rsid w:val="003C5D98"/>
    <w:rsid w:val="003C63BC"/>
    <w:rsid w:val="003C6AC3"/>
    <w:rsid w:val="003C6E72"/>
    <w:rsid w:val="003C71EF"/>
    <w:rsid w:val="003C79B8"/>
    <w:rsid w:val="003C7CBB"/>
    <w:rsid w:val="003C7F37"/>
    <w:rsid w:val="003D0314"/>
    <w:rsid w:val="003D0569"/>
    <w:rsid w:val="003D154D"/>
    <w:rsid w:val="003D1650"/>
    <w:rsid w:val="003D2905"/>
    <w:rsid w:val="003D3C05"/>
    <w:rsid w:val="003D4DA0"/>
    <w:rsid w:val="003D4E3F"/>
    <w:rsid w:val="003D4E67"/>
    <w:rsid w:val="003D51A5"/>
    <w:rsid w:val="003D5B3F"/>
    <w:rsid w:val="003D5ED1"/>
    <w:rsid w:val="003D6619"/>
    <w:rsid w:val="003D6ACE"/>
    <w:rsid w:val="003D6BD1"/>
    <w:rsid w:val="003D6C46"/>
    <w:rsid w:val="003D6D64"/>
    <w:rsid w:val="003D6E88"/>
    <w:rsid w:val="003D788C"/>
    <w:rsid w:val="003E00E7"/>
    <w:rsid w:val="003E064E"/>
    <w:rsid w:val="003E10C5"/>
    <w:rsid w:val="003E1976"/>
    <w:rsid w:val="003E1C78"/>
    <w:rsid w:val="003E28F3"/>
    <w:rsid w:val="003E367A"/>
    <w:rsid w:val="003E3E52"/>
    <w:rsid w:val="003E46C3"/>
    <w:rsid w:val="003E4D66"/>
    <w:rsid w:val="003E4DBC"/>
    <w:rsid w:val="003E5AA7"/>
    <w:rsid w:val="003E5BC9"/>
    <w:rsid w:val="003E5BE7"/>
    <w:rsid w:val="003E677A"/>
    <w:rsid w:val="003E6A76"/>
    <w:rsid w:val="003E6F30"/>
    <w:rsid w:val="003E6F8C"/>
    <w:rsid w:val="003E7101"/>
    <w:rsid w:val="003E7242"/>
    <w:rsid w:val="003E738B"/>
    <w:rsid w:val="003E75EA"/>
    <w:rsid w:val="003E7EE7"/>
    <w:rsid w:val="003E7F90"/>
    <w:rsid w:val="003F00D4"/>
    <w:rsid w:val="003F1D28"/>
    <w:rsid w:val="003F1D2E"/>
    <w:rsid w:val="003F2046"/>
    <w:rsid w:val="003F2359"/>
    <w:rsid w:val="003F2694"/>
    <w:rsid w:val="003F2895"/>
    <w:rsid w:val="003F337A"/>
    <w:rsid w:val="003F356B"/>
    <w:rsid w:val="003F35D2"/>
    <w:rsid w:val="003F3FF4"/>
    <w:rsid w:val="003F43CC"/>
    <w:rsid w:val="003F4B00"/>
    <w:rsid w:val="003F4DBD"/>
    <w:rsid w:val="003F541D"/>
    <w:rsid w:val="003F5A90"/>
    <w:rsid w:val="003F5D56"/>
    <w:rsid w:val="003F5E35"/>
    <w:rsid w:val="003F603F"/>
    <w:rsid w:val="003F6C29"/>
    <w:rsid w:val="003F7004"/>
    <w:rsid w:val="003F7079"/>
    <w:rsid w:val="003F7194"/>
    <w:rsid w:val="003F74F3"/>
    <w:rsid w:val="004008E4"/>
    <w:rsid w:val="00400DCC"/>
    <w:rsid w:val="00401054"/>
    <w:rsid w:val="0040192E"/>
    <w:rsid w:val="004025EE"/>
    <w:rsid w:val="00402E7E"/>
    <w:rsid w:val="00403120"/>
    <w:rsid w:val="00403299"/>
    <w:rsid w:val="00403CDE"/>
    <w:rsid w:val="00403DB7"/>
    <w:rsid w:val="00404347"/>
    <w:rsid w:val="00405C3C"/>
    <w:rsid w:val="00405FCB"/>
    <w:rsid w:val="00406F31"/>
    <w:rsid w:val="00407383"/>
    <w:rsid w:val="004101D4"/>
    <w:rsid w:val="004106BC"/>
    <w:rsid w:val="00410806"/>
    <w:rsid w:val="004108FE"/>
    <w:rsid w:val="00410D13"/>
    <w:rsid w:val="00410E5F"/>
    <w:rsid w:val="00411156"/>
    <w:rsid w:val="004111F0"/>
    <w:rsid w:val="0041175E"/>
    <w:rsid w:val="0041278C"/>
    <w:rsid w:val="00412A52"/>
    <w:rsid w:val="00412B6B"/>
    <w:rsid w:val="00413986"/>
    <w:rsid w:val="00413CBE"/>
    <w:rsid w:val="0041405A"/>
    <w:rsid w:val="00414C0E"/>
    <w:rsid w:val="0041538B"/>
    <w:rsid w:val="00415D6F"/>
    <w:rsid w:val="00416416"/>
    <w:rsid w:val="004164F5"/>
    <w:rsid w:val="00416A36"/>
    <w:rsid w:val="00416B04"/>
    <w:rsid w:val="00416D5F"/>
    <w:rsid w:val="00416D94"/>
    <w:rsid w:val="0041733E"/>
    <w:rsid w:val="004175EE"/>
    <w:rsid w:val="00417600"/>
    <w:rsid w:val="00417AC4"/>
    <w:rsid w:val="004209F9"/>
    <w:rsid w:val="00421AB1"/>
    <w:rsid w:val="004225D2"/>
    <w:rsid w:val="004234C1"/>
    <w:rsid w:val="00423887"/>
    <w:rsid w:val="004238D1"/>
    <w:rsid w:val="004238E6"/>
    <w:rsid w:val="00423CB8"/>
    <w:rsid w:val="00423CE8"/>
    <w:rsid w:val="00423D30"/>
    <w:rsid w:val="0042422B"/>
    <w:rsid w:val="004242EE"/>
    <w:rsid w:val="0042493A"/>
    <w:rsid w:val="00424D29"/>
    <w:rsid w:val="004259B2"/>
    <w:rsid w:val="00425DD5"/>
    <w:rsid w:val="00427796"/>
    <w:rsid w:val="0042794F"/>
    <w:rsid w:val="00427BBE"/>
    <w:rsid w:val="004301D9"/>
    <w:rsid w:val="004303A3"/>
    <w:rsid w:val="004309DE"/>
    <w:rsid w:val="00430D18"/>
    <w:rsid w:val="00430D8E"/>
    <w:rsid w:val="00431C6B"/>
    <w:rsid w:val="00431CB9"/>
    <w:rsid w:val="004320F4"/>
    <w:rsid w:val="00432470"/>
    <w:rsid w:val="00432884"/>
    <w:rsid w:val="0043300D"/>
    <w:rsid w:val="00434751"/>
    <w:rsid w:val="0043589B"/>
    <w:rsid w:val="00436478"/>
    <w:rsid w:val="0043659E"/>
    <w:rsid w:val="004368EB"/>
    <w:rsid w:val="00436ADF"/>
    <w:rsid w:val="00437EDA"/>
    <w:rsid w:val="0044018B"/>
    <w:rsid w:val="004401A9"/>
    <w:rsid w:val="004403C2"/>
    <w:rsid w:val="00440727"/>
    <w:rsid w:val="00440B20"/>
    <w:rsid w:val="00440F33"/>
    <w:rsid w:val="00441079"/>
    <w:rsid w:val="00442F67"/>
    <w:rsid w:val="00443387"/>
    <w:rsid w:val="0044341D"/>
    <w:rsid w:val="004442BC"/>
    <w:rsid w:val="00444BF5"/>
    <w:rsid w:val="004460CF"/>
    <w:rsid w:val="004467C4"/>
    <w:rsid w:val="00446B80"/>
    <w:rsid w:val="0044723C"/>
    <w:rsid w:val="004473FB"/>
    <w:rsid w:val="004474CA"/>
    <w:rsid w:val="00447B41"/>
    <w:rsid w:val="00451075"/>
    <w:rsid w:val="004512EC"/>
    <w:rsid w:val="00451417"/>
    <w:rsid w:val="00452477"/>
    <w:rsid w:val="00452878"/>
    <w:rsid w:val="0045300B"/>
    <w:rsid w:val="004534AD"/>
    <w:rsid w:val="004534BE"/>
    <w:rsid w:val="004538C3"/>
    <w:rsid w:val="004539B9"/>
    <w:rsid w:val="00453AFF"/>
    <w:rsid w:val="00453C3D"/>
    <w:rsid w:val="00453C87"/>
    <w:rsid w:val="00453D39"/>
    <w:rsid w:val="00453D6F"/>
    <w:rsid w:val="00453ED0"/>
    <w:rsid w:val="004543BB"/>
    <w:rsid w:val="004549B1"/>
    <w:rsid w:val="00454B73"/>
    <w:rsid w:val="00454CDB"/>
    <w:rsid w:val="00454F05"/>
    <w:rsid w:val="00455C07"/>
    <w:rsid w:val="004574AB"/>
    <w:rsid w:val="00457AB1"/>
    <w:rsid w:val="00457EBE"/>
    <w:rsid w:val="00460564"/>
    <w:rsid w:val="00460598"/>
    <w:rsid w:val="004605C0"/>
    <w:rsid w:val="004609DE"/>
    <w:rsid w:val="004612B3"/>
    <w:rsid w:val="00461636"/>
    <w:rsid w:val="00461B29"/>
    <w:rsid w:val="00461E60"/>
    <w:rsid w:val="004623BA"/>
    <w:rsid w:val="00462B2E"/>
    <w:rsid w:val="00462DA4"/>
    <w:rsid w:val="00462FBE"/>
    <w:rsid w:val="004630D4"/>
    <w:rsid w:val="004632D2"/>
    <w:rsid w:val="00463578"/>
    <w:rsid w:val="00463901"/>
    <w:rsid w:val="00465330"/>
    <w:rsid w:val="00467015"/>
    <w:rsid w:val="0046750A"/>
    <w:rsid w:val="00467E5B"/>
    <w:rsid w:val="004700F7"/>
    <w:rsid w:val="004709D0"/>
    <w:rsid w:val="00470F03"/>
    <w:rsid w:val="00470FC8"/>
    <w:rsid w:val="00471373"/>
    <w:rsid w:val="00472387"/>
    <w:rsid w:val="004729DD"/>
    <w:rsid w:val="004736BE"/>
    <w:rsid w:val="00473EA3"/>
    <w:rsid w:val="00474C68"/>
    <w:rsid w:val="00474F4E"/>
    <w:rsid w:val="0047551F"/>
    <w:rsid w:val="00475555"/>
    <w:rsid w:val="00475894"/>
    <w:rsid w:val="00475E9A"/>
    <w:rsid w:val="00476143"/>
    <w:rsid w:val="004778A0"/>
    <w:rsid w:val="00477A90"/>
    <w:rsid w:val="00477DF1"/>
    <w:rsid w:val="004805FE"/>
    <w:rsid w:val="004808C7"/>
    <w:rsid w:val="00480B2A"/>
    <w:rsid w:val="00480B3C"/>
    <w:rsid w:val="00480B96"/>
    <w:rsid w:val="00480CC5"/>
    <w:rsid w:val="00481A21"/>
    <w:rsid w:val="00481C9B"/>
    <w:rsid w:val="00481FEE"/>
    <w:rsid w:val="0048221D"/>
    <w:rsid w:val="00482597"/>
    <w:rsid w:val="0048276E"/>
    <w:rsid w:val="004828B7"/>
    <w:rsid w:val="00482D08"/>
    <w:rsid w:val="00482EF2"/>
    <w:rsid w:val="00484A16"/>
    <w:rsid w:val="004857EC"/>
    <w:rsid w:val="0048592C"/>
    <w:rsid w:val="00486121"/>
    <w:rsid w:val="00486301"/>
    <w:rsid w:val="00486506"/>
    <w:rsid w:val="00486A06"/>
    <w:rsid w:val="004876A4"/>
    <w:rsid w:val="0048796C"/>
    <w:rsid w:val="00490052"/>
    <w:rsid w:val="00490124"/>
    <w:rsid w:val="00490A9A"/>
    <w:rsid w:val="00490F35"/>
    <w:rsid w:val="004910D5"/>
    <w:rsid w:val="004911F0"/>
    <w:rsid w:val="00491FAD"/>
    <w:rsid w:val="0049203A"/>
    <w:rsid w:val="00492971"/>
    <w:rsid w:val="004932D3"/>
    <w:rsid w:val="0049348B"/>
    <w:rsid w:val="0049378A"/>
    <w:rsid w:val="0049407D"/>
    <w:rsid w:val="00494247"/>
    <w:rsid w:val="004949B5"/>
    <w:rsid w:val="00494A7C"/>
    <w:rsid w:val="00495FD5"/>
    <w:rsid w:val="00496018"/>
    <w:rsid w:val="0049656E"/>
    <w:rsid w:val="004965ED"/>
    <w:rsid w:val="00496EA1"/>
    <w:rsid w:val="0049714C"/>
    <w:rsid w:val="00497316"/>
    <w:rsid w:val="004A03FE"/>
    <w:rsid w:val="004A06CC"/>
    <w:rsid w:val="004A0A23"/>
    <w:rsid w:val="004A0FB0"/>
    <w:rsid w:val="004A11AE"/>
    <w:rsid w:val="004A12BF"/>
    <w:rsid w:val="004A1EB0"/>
    <w:rsid w:val="004A25A1"/>
    <w:rsid w:val="004A2F94"/>
    <w:rsid w:val="004A418A"/>
    <w:rsid w:val="004A47DD"/>
    <w:rsid w:val="004A5390"/>
    <w:rsid w:val="004A5673"/>
    <w:rsid w:val="004A56E6"/>
    <w:rsid w:val="004A5E5B"/>
    <w:rsid w:val="004A6432"/>
    <w:rsid w:val="004A674B"/>
    <w:rsid w:val="004A6C10"/>
    <w:rsid w:val="004A6E09"/>
    <w:rsid w:val="004A78BB"/>
    <w:rsid w:val="004A7B3D"/>
    <w:rsid w:val="004B03A5"/>
    <w:rsid w:val="004B0C41"/>
    <w:rsid w:val="004B12A7"/>
    <w:rsid w:val="004B1367"/>
    <w:rsid w:val="004B1A86"/>
    <w:rsid w:val="004B1B06"/>
    <w:rsid w:val="004B26C8"/>
    <w:rsid w:val="004B2EEC"/>
    <w:rsid w:val="004B31AD"/>
    <w:rsid w:val="004B36A0"/>
    <w:rsid w:val="004B3825"/>
    <w:rsid w:val="004B473A"/>
    <w:rsid w:val="004B503E"/>
    <w:rsid w:val="004B546D"/>
    <w:rsid w:val="004B5F56"/>
    <w:rsid w:val="004B60FA"/>
    <w:rsid w:val="004B69C8"/>
    <w:rsid w:val="004B6CDA"/>
    <w:rsid w:val="004B6D6B"/>
    <w:rsid w:val="004C0200"/>
    <w:rsid w:val="004C09FF"/>
    <w:rsid w:val="004C0C89"/>
    <w:rsid w:val="004C15FD"/>
    <w:rsid w:val="004C175A"/>
    <w:rsid w:val="004C1913"/>
    <w:rsid w:val="004C207E"/>
    <w:rsid w:val="004C20C6"/>
    <w:rsid w:val="004C2777"/>
    <w:rsid w:val="004C2CC2"/>
    <w:rsid w:val="004C3713"/>
    <w:rsid w:val="004C4623"/>
    <w:rsid w:val="004C5084"/>
    <w:rsid w:val="004C5245"/>
    <w:rsid w:val="004C5630"/>
    <w:rsid w:val="004C58B3"/>
    <w:rsid w:val="004C5F07"/>
    <w:rsid w:val="004C6136"/>
    <w:rsid w:val="004C6ECD"/>
    <w:rsid w:val="004C7A32"/>
    <w:rsid w:val="004C7F54"/>
    <w:rsid w:val="004C7F78"/>
    <w:rsid w:val="004D1005"/>
    <w:rsid w:val="004D1694"/>
    <w:rsid w:val="004D2817"/>
    <w:rsid w:val="004D2B16"/>
    <w:rsid w:val="004D32DF"/>
    <w:rsid w:val="004D35DE"/>
    <w:rsid w:val="004D3710"/>
    <w:rsid w:val="004D474A"/>
    <w:rsid w:val="004D4B1D"/>
    <w:rsid w:val="004D4D44"/>
    <w:rsid w:val="004D4DC8"/>
    <w:rsid w:val="004D4E43"/>
    <w:rsid w:val="004D4F6D"/>
    <w:rsid w:val="004D5107"/>
    <w:rsid w:val="004D52BF"/>
    <w:rsid w:val="004D549F"/>
    <w:rsid w:val="004D6423"/>
    <w:rsid w:val="004D77C5"/>
    <w:rsid w:val="004D7A0D"/>
    <w:rsid w:val="004D7C66"/>
    <w:rsid w:val="004D7E5E"/>
    <w:rsid w:val="004E03E1"/>
    <w:rsid w:val="004E0FF1"/>
    <w:rsid w:val="004E139A"/>
    <w:rsid w:val="004E1446"/>
    <w:rsid w:val="004E1613"/>
    <w:rsid w:val="004E1CF2"/>
    <w:rsid w:val="004E289C"/>
    <w:rsid w:val="004E2BD3"/>
    <w:rsid w:val="004E3222"/>
    <w:rsid w:val="004E5457"/>
    <w:rsid w:val="004E56B4"/>
    <w:rsid w:val="004E59E6"/>
    <w:rsid w:val="004F0000"/>
    <w:rsid w:val="004F0769"/>
    <w:rsid w:val="004F093A"/>
    <w:rsid w:val="004F0ACB"/>
    <w:rsid w:val="004F0C28"/>
    <w:rsid w:val="004F0F61"/>
    <w:rsid w:val="004F0F95"/>
    <w:rsid w:val="004F1128"/>
    <w:rsid w:val="004F12AD"/>
    <w:rsid w:val="004F14C0"/>
    <w:rsid w:val="004F1CA2"/>
    <w:rsid w:val="004F1DBC"/>
    <w:rsid w:val="004F2A50"/>
    <w:rsid w:val="004F2E20"/>
    <w:rsid w:val="004F32F6"/>
    <w:rsid w:val="004F338F"/>
    <w:rsid w:val="004F3814"/>
    <w:rsid w:val="004F3B2B"/>
    <w:rsid w:val="004F40CC"/>
    <w:rsid w:val="004F5D94"/>
    <w:rsid w:val="004F5E29"/>
    <w:rsid w:val="004F6720"/>
    <w:rsid w:val="00500799"/>
    <w:rsid w:val="00502180"/>
    <w:rsid w:val="00502491"/>
    <w:rsid w:val="005027A5"/>
    <w:rsid w:val="00502A64"/>
    <w:rsid w:val="005038B1"/>
    <w:rsid w:val="00504524"/>
    <w:rsid w:val="00504F0F"/>
    <w:rsid w:val="00504FAB"/>
    <w:rsid w:val="00505F1C"/>
    <w:rsid w:val="00506AE7"/>
    <w:rsid w:val="00506C18"/>
    <w:rsid w:val="00506F7F"/>
    <w:rsid w:val="00507341"/>
    <w:rsid w:val="00507E39"/>
    <w:rsid w:val="00510F5F"/>
    <w:rsid w:val="0051125C"/>
    <w:rsid w:val="005115EA"/>
    <w:rsid w:val="00511679"/>
    <w:rsid w:val="005116A3"/>
    <w:rsid w:val="005119A3"/>
    <w:rsid w:val="00511FB7"/>
    <w:rsid w:val="0051215E"/>
    <w:rsid w:val="0051218F"/>
    <w:rsid w:val="00512236"/>
    <w:rsid w:val="00512941"/>
    <w:rsid w:val="005130B8"/>
    <w:rsid w:val="00513240"/>
    <w:rsid w:val="0051373D"/>
    <w:rsid w:val="00514125"/>
    <w:rsid w:val="00515EEF"/>
    <w:rsid w:val="00516CD2"/>
    <w:rsid w:val="0051771E"/>
    <w:rsid w:val="00520223"/>
    <w:rsid w:val="00520C94"/>
    <w:rsid w:val="00521092"/>
    <w:rsid w:val="00521DE1"/>
    <w:rsid w:val="00521FBB"/>
    <w:rsid w:val="005223C7"/>
    <w:rsid w:val="0052274E"/>
    <w:rsid w:val="00522A60"/>
    <w:rsid w:val="00522E5B"/>
    <w:rsid w:val="005241CB"/>
    <w:rsid w:val="00524FC5"/>
    <w:rsid w:val="0052533C"/>
    <w:rsid w:val="00526105"/>
    <w:rsid w:val="00526472"/>
    <w:rsid w:val="00526770"/>
    <w:rsid w:val="005271DB"/>
    <w:rsid w:val="00527A75"/>
    <w:rsid w:val="00527B76"/>
    <w:rsid w:val="00530657"/>
    <w:rsid w:val="00530996"/>
    <w:rsid w:val="00530AC7"/>
    <w:rsid w:val="00530CCA"/>
    <w:rsid w:val="00530D7B"/>
    <w:rsid w:val="00530F1D"/>
    <w:rsid w:val="00530F58"/>
    <w:rsid w:val="00530FE8"/>
    <w:rsid w:val="00531001"/>
    <w:rsid w:val="005313C0"/>
    <w:rsid w:val="0053183F"/>
    <w:rsid w:val="00531B03"/>
    <w:rsid w:val="00531B2B"/>
    <w:rsid w:val="00532523"/>
    <w:rsid w:val="00532679"/>
    <w:rsid w:val="00533113"/>
    <w:rsid w:val="0053378F"/>
    <w:rsid w:val="005344A8"/>
    <w:rsid w:val="00534580"/>
    <w:rsid w:val="0053493B"/>
    <w:rsid w:val="005350CC"/>
    <w:rsid w:val="00536387"/>
    <w:rsid w:val="0053645F"/>
    <w:rsid w:val="00536EFE"/>
    <w:rsid w:val="005371DB"/>
    <w:rsid w:val="00540633"/>
    <w:rsid w:val="00540ACF"/>
    <w:rsid w:val="00540AD4"/>
    <w:rsid w:val="00541846"/>
    <w:rsid w:val="00541C98"/>
    <w:rsid w:val="00541D85"/>
    <w:rsid w:val="00541EEB"/>
    <w:rsid w:val="00543264"/>
    <w:rsid w:val="0054341D"/>
    <w:rsid w:val="005452EA"/>
    <w:rsid w:val="0054550D"/>
    <w:rsid w:val="0054617C"/>
    <w:rsid w:val="005469A1"/>
    <w:rsid w:val="00546AA5"/>
    <w:rsid w:val="00546F75"/>
    <w:rsid w:val="00547505"/>
    <w:rsid w:val="00547EE9"/>
    <w:rsid w:val="00547F32"/>
    <w:rsid w:val="0055059A"/>
    <w:rsid w:val="00550D6C"/>
    <w:rsid w:val="0055108A"/>
    <w:rsid w:val="005513A7"/>
    <w:rsid w:val="005513BC"/>
    <w:rsid w:val="0055160D"/>
    <w:rsid w:val="00551630"/>
    <w:rsid w:val="00551CD8"/>
    <w:rsid w:val="00552529"/>
    <w:rsid w:val="00552F18"/>
    <w:rsid w:val="00552F44"/>
    <w:rsid w:val="00553253"/>
    <w:rsid w:val="005533E4"/>
    <w:rsid w:val="00553661"/>
    <w:rsid w:val="005538B6"/>
    <w:rsid w:val="00554652"/>
    <w:rsid w:val="0055465D"/>
    <w:rsid w:val="00554A4B"/>
    <w:rsid w:val="00554A7B"/>
    <w:rsid w:val="00555249"/>
    <w:rsid w:val="00555516"/>
    <w:rsid w:val="00555E70"/>
    <w:rsid w:val="00557293"/>
    <w:rsid w:val="00557396"/>
    <w:rsid w:val="00557DB5"/>
    <w:rsid w:val="00557FD2"/>
    <w:rsid w:val="0056014B"/>
    <w:rsid w:val="005609A8"/>
    <w:rsid w:val="0056109E"/>
    <w:rsid w:val="005612EF"/>
    <w:rsid w:val="0056173D"/>
    <w:rsid w:val="005621E8"/>
    <w:rsid w:val="00562C7B"/>
    <w:rsid w:val="00563903"/>
    <w:rsid w:val="00564516"/>
    <w:rsid w:val="00564960"/>
    <w:rsid w:val="005649EB"/>
    <w:rsid w:val="00564B10"/>
    <w:rsid w:val="00565584"/>
    <w:rsid w:val="005657C2"/>
    <w:rsid w:val="005664EC"/>
    <w:rsid w:val="00566D41"/>
    <w:rsid w:val="00567614"/>
    <w:rsid w:val="00567E78"/>
    <w:rsid w:val="00570584"/>
    <w:rsid w:val="005715E3"/>
    <w:rsid w:val="00571EF8"/>
    <w:rsid w:val="005721CD"/>
    <w:rsid w:val="00572C33"/>
    <w:rsid w:val="00573855"/>
    <w:rsid w:val="00573B79"/>
    <w:rsid w:val="00574878"/>
    <w:rsid w:val="00574AB5"/>
    <w:rsid w:val="00575705"/>
    <w:rsid w:val="00575833"/>
    <w:rsid w:val="005759CB"/>
    <w:rsid w:val="00575B76"/>
    <w:rsid w:val="00575E9B"/>
    <w:rsid w:val="005762DF"/>
    <w:rsid w:val="005763D3"/>
    <w:rsid w:val="00576993"/>
    <w:rsid w:val="00576ABE"/>
    <w:rsid w:val="0057721A"/>
    <w:rsid w:val="00577423"/>
    <w:rsid w:val="0058008D"/>
    <w:rsid w:val="005802AB"/>
    <w:rsid w:val="0058140C"/>
    <w:rsid w:val="0058179B"/>
    <w:rsid w:val="00581993"/>
    <w:rsid w:val="00582B10"/>
    <w:rsid w:val="00582FF4"/>
    <w:rsid w:val="0058300E"/>
    <w:rsid w:val="00583A98"/>
    <w:rsid w:val="00583AE6"/>
    <w:rsid w:val="00583B91"/>
    <w:rsid w:val="005840D5"/>
    <w:rsid w:val="005841F5"/>
    <w:rsid w:val="005844F4"/>
    <w:rsid w:val="00584976"/>
    <w:rsid w:val="005849B7"/>
    <w:rsid w:val="00584B49"/>
    <w:rsid w:val="00585112"/>
    <w:rsid w:val="00585A00"/>
    <w:rsid w:val="00586A09"/>
    <w:rsid w:val="00586CD1"/>
    <w:rsid w:val="005870BF"/>
    <w:rsid w:val="00587109"/>
    <w:rsid w:val="005879D9"/>
    <w:rsid w:val="00590845"/>
    <w:rsid w:val="00590ABD"/>
    <w:rsid w:val="00590BD1"/>
    <w:rsid w:val="00591550"/>
    <w:rsid w:val="005915E3"/>
    <w:rsid w:val="00591FEB"/>
    <w:rsid w:val="00592C91"/>
    <w:rsid w:val="00593039"/>
    <w:rsid w:val="005932FE"/>
    <w:rsid w:val="00593448"/>
    <w:rsid w:val="00593467"/>
    <w:rsid w:val="005937A3"/>
    <w:rsid w:val="00593CC8"/>
    <w:rsid w:val="00594400"/>
    <w:rsid w:val="005947DE"/>
    <w:rsid w:val="005950E8"/>
    <w:rsid w:val="005956C9"/>
    <w:rsid w:val="00596F5C"/>
    <w:rsid w:val="0059714C"/>
    <w:rsid w:val="00597E01"/>
    <w:rsid w:val="00597EFF"/>
    <w:rsid w:val="005A0278"/>
    <w:rsid w:val="005A04A0"/>
    <w:rsid w:val="005A11A1"/>
    <w:rsid w:val="005A16AB"/>
    <w:rsid w:val="005A1FE4"/>
    <w:rsid w:val="005A2114"/>
    <w:rsid w:val="005A260E"/>
    <w:rsid w:val="005A2717"/>
    <w:rsid w:val="005A366A"/>
    <w:rsid w:val="005A3E81"/>
    <w:rsid w:val="005A4368"/>
    <w:rsid w:val="005A4670"/>
    <w:rsid w:val="005A479B"/>
    <w:rsid w:val="005A48F8"/>
    <w:rsid w:val="005A4E1D"/>
    <w:rsid w:val="005A5D1A"/>
    <w:rsid w:val="005A5E08"/>
    <w:rsid w:val="005A60C7"/>
    <w:rsid w:val="005A62C5"/>
    <w:rsid w:val="005A68CF"/>
    <w:rsid w:val="005A6AC4"/>
    <w:rsid w:val="005A6B2A"/>
    <w:rsid w:val="005A6BC3"/>
    <w:rsid w:val="005A6BD5"/>
    <w:rsid w:val="005A71F9"/>
    <w:rsid w:val="005A73C9"/>
    <w:rsid w:val="005A78A8"/>
    <w:rsid w:val="005A7939"/>
    <w:rsid w:val="005A7B19"/>
    <w:rsid w:val="005A7DD4"/>
    <w:rsid w:val="005A7EE6"/>
    <w:rsid w:val="005B00FB"/>
    <w:rsid w:val="005B0C60"/>
    <w:rsid w:val="005B12BB"/>
    <w:rsid w:val="005B160A"/>
    <w:rsid w:val="005B1779"/>
    <w:rsid w:val="005B19A5"/>
    <w:rsid w:val="005B2031"/>
    <w:rsid w:val="005B21C3"/>
    <w:rsid w:val="005B29D8"/>
    <w:rsid w:val="005B2D70"/>
    <w:rsid w:val="005B2D98"/>
    <w:rsid w:val="005B3342"/>
    <w:rsid w:val="005B3448"/>
    <w:rsid w:val="005B4032"/>
    <w:rsid w:val="005B4E64"/>
    <w:rsid w:val="005B5F04"/>
    <w:rsid w:val="005B624C"/>
    <w:rsid w:val="005B6AB4"/>
    <w:rsid w:val="005B766D"/>
    <w:rsid w:val="005B78A1"/>
    <w:rsid w:val="005B7E09"/>
    <w:rsid w:val="005C04BD"/>
    <w:rsid w:val="005C065E"/>
    <w:rsid w:val="005C1071"/>
    <w:rsid w:val="005C158F"/>
    <w:rsid w:val="005C178D"/>
    <w:rsid w:val="005C28FD"/>
    <w:rsid w:val="005C2B53"/>
    <w:rsid w:val="005C2C97"/>
    <w:rsid w:val="005C2F76"/>
    <w:rsid w:val="005C371D"/>
    <w:rsid w:val="005C3AA7"/>
    <w:rsid w:val="005C4824"/>
    <w:rsid w:val="005C63AF"/>
    <w:rsid w:val="005C66DA"/>
    <w:rsid w:val="005C6B8D"/>
    <w:rsid w:val="005C6CF6"/>
    <w:rsid w:val="005C6E0C"/>
    <w:rsid w:val="005C7018"/>
    <w:rsid w:val="005C73C5"/>
    <w:rsid w:val="005C798C"/>
    <w:rsid w:val="005C79CD"/>
    <w:rsid w:val="005D0CBA"/>
    <w:rsid w:val="005D0ED4"/>
    <w:rsid w:val="005D1A9F"/>
    <w:rsid w:val="005D1C51"/>
    <w:rsid w:val="005D234F"/>
    <w:rsid w:val="005D4089"/>
    <w:rsid w:val="005D469E"/>
    <w:rsid w:val="005D4839"/>
    <w:rsid w:val="005D4D9A"/>
    <w:rsid w:val="005D53FE"/>
    <w:rsid w:val="005D5AC9"/>
    <w:rsid w:val="005D5CEB"/>
    <w:rsid w:val="005D6009"/>
    <w:rsid w:val="005D62F6"/>
    <w:rsid w:val="005D632A"/>
    <w:rsid w:val="005D6EAE"/>
    <w:rsid w:val="005D7077"/>
    <w:rsid w:val="005D7359"/>
    <w:rsid w:val="005D7701"/>
    <w:rsid w:val="005D7F62"/>
    <w:rsid w:val="005E0471"/>
    <w:rsid w:val="005E0553"/>
    <w:rsid w:val="005E069F"/>
    <w:rsid w:val="005E0E4C"/>
    <w:rsid w:val="005E1044"/>
    <w:rsid w:val="005E1FE0"/>
    <w:rsid w:val="005E2E76"/>
    <w:rsid w:val="005E3943"/>
    <w:rsid w:val="005E3C52"/>
    <w:rsid w:val="005E43F4"/>
    <w:rsid w:val="005E46D2"/>
    <w:rsid w:val="005E53AE"/>
    <w:rsid w:val="005E611E"/>
    <w:rsid w:val="005E6410"/>
    <w:rsid w:val="005E64C1"/>
    <w:rsid w:val="005E66B5"/>
    <w:rsid w:val="005E6839"/>
    <w:rsid w:val="005E6AB4"/>
    <w:rsid w:val="005E6AD1"/>
    <w:rsid w:val="005E77D1"/>
    <w:rsid w:val="005E7DEB"/>
    <w:rsid w:val="005F09AD"/>
    <w:rsid w:val="005F1242"/>
    <w:rsid w:val="005F131F"/>
    <w:rsid w:val="005F1BA9"/>
    <w:rsid w:val="005F2B25"/>
    <w:rsid w:val="005F3597"/>
    <w:rsid w:val="005F3C18"/>
    <w:rsid w:val="005F4789"/>
    <w:rsid w:val="005F5AB8"/>
    <w:rsid w:val="005F60AC"/>
    <w:rsid w:val="005F66C7"/>
    <w:rsid w:val="005F6AC5"/>
    <w:rsid w:val="005F727F"/>
    <w:rsid w:val="005F7738"/>
    <w:rsid w:val="005F7AF5"/>
    <w:rsid w:val="005F7B13"/>
    <w:rsid w:val="005F7E52"/>
    <w:rsid w:val="00600411"/>
    <w:rsid w:val="00601798"/>
    <w:rsid w:val="00602883"/>
    <w:rsid w:val="006031B6"/>
    <w:rsid w:val="00603A0A"/>
    <w:rsid w:val="00605562"/>
    <w:rsid w:val="006059CA"/>
    <w:rsid w:val="00606132"/>
    <w:rsid w:val="00606B0D"/>
    <w:rsid w:val="00607167"/>
    <w:rsid w:val="00607819"/>
    <w:rsid w:val="00607B97"/>
    <w:rsid w:val="00607C26"/>
    <w:rsid w:val="006102DB"/>
    <w:rsid w:val="00610774"/>
    <w:rsid w:val="006114C5"/>
    <w:rsid w:val="0061156A"/>
    <w:rsid w:val="00611F6B"/>
    <w:rsid w:val="006122D3"/>
    <w:rsid w:val="0061367A"/>
    <w:rsid w:val="00613ED0"/>
    <w:rsid w:val="0061428E"/>
    <w:rsid w:val="00614312"/>
    <w:rsid w:val="0061466D"/>
    <w:rsid w:val="0061495C"/>
    <w:rsid w:val="00615482"/>
    <w:rsid w:val="0061600C"/>
    <w:rsid w:val="006162B9"/>
    <w:rsid w:val="0061676E"/>
    <w:rsid w:val="00616A69"/>
    <w:rsid w:val="00616AB3"/>
    <w:rsid w:val="00617CF8"/>
    <w:rsid w:val="00617E6F"/>
    <w:rsid w:val="0062092F"/>
    <w:rsid w:val="00621529"/>
    <w:rsid w:val="0062167F"/>
    <w:rsid w:val="006224B7"/>
    <w:rsid w:val="00622E8F"/>
    <w:rsid w:val="00622EB8"/>
    <w:rsid w:val="00623ABC"/>
    <w:rsid w:val="006244B8"/>
    <w:rsid w:val="00624AE1"/>
    <w:rsid w:val="00624F03"/>
    <w:rsid w:val="0062517D"/>
    <w:rsid w:val="00625D43"/>
    <w:rsid w:val="0062621A"/>
    <w:rsid w:val="006262DB"/>
    <w:rsid w:val="0062634B"/>
    <w:rsid w:val="00626A7B"/>
    <w:rsid w:val="00626AE4"/>
    <w:rsid w:val="00626C4F"/>
    <w:rsid w:val="00627238"/>
    <w:rsid w:val="00627802"/>
    <w:rsid w:val="00630B6E"/>
    <w:rsid w:val="00630B71"/>
    <w:rsid w:val="00630D2D"/>
    <w:rsid w:val="00630F70"/>
    <w:rsid w:val="00631144"/>
    <w:rsid w:val="00631317"/>
    <w:rsid w:val="006321CD"/>
    <w:rsid w:val="00633702"/>
    <w:rsid w:val="00633AB1"/>
    <w:rsid w:val="0063474F"/>
    <w:rsid w:val="00634764"/>
    <w:rsid w:val="006352AC"/>
    <w:rsid w:val="00635694"/>
    <w:rsid w:val="006357C3"/>
    <w:rsid w:val="00635DD4"/>
    <w:rsid w:val="0063618F"/>
    <w:rsid w:val="00636B04"/>
    <w:rsid w:val="00637008"/>
    <w:rsid w:val="00640470"/>
    <w:rsid w:val="00641190"/>
    <w:rsid w:val="00641626"/>
    <w:rsid w:val="0064200E"/>
    <w:rsid w:val="00642127"/>
    <w:rsid w:val="0064254C"/>
    <w:rsid w:val="00642CB6"/>
    <w:rsid w:val="00643660"/>
    <w:rsid w:val="00644E55"/>
    <w:rsid w:val="00645777"/>
    <w:rsid w:val="00645BF6"/>
    <w:rsid w:val="00645D4D"/>
    <w:rsid w:val="00647018"/>
    <w:rsid w:val="0064778A"/>
    <w:rsid w:val="006478EB"/>
    <w:rsid w:val="00647C44"/>
    <w:rsid w:val="00650984"/>
    <w:rsid w:val="00650C9C"/>
    <w:rsid w:val="00650F87"/>
    <w:rsid w:val="00651003"/>
    <w:rsid w:val="00651AF3"/>
    <w:rsid w:val="00652010"/>
    <w:rsid w:val="006520E8"/>
    <w:rsid w:val="00652EDE"/>
    <w:rsid w:val="00653546"/>
    <w:rsid w:val="006537B0"/>
    <w:rsid w:val="006538B3"/>
    <w:rsid w:val="00653EB8"/>
    <w:rsid w:val="006542DE"/>
    <w:rsid w:val="006545B0"/>
    <w:rsid w:val="006547ED"/>
    <w:rsid w:val="00654F35"/>
    <w:rsid w:val="00655642"/>
    <w:rsid w:val="00655653"/>
    <w:rsid w:val="006556F7"/>
    <w:rsid w:val="006558DC"/>
    <w:rsid w:val="00656B8B"/>
    <w:rsid w:val="00656C3A"/>
    <w:rsid w:val="00656FA1"/>
    <w:rsid w:val="00660685"/>
    <w:rsid w:val="00660892"/>
    <w:rsid w:val="00660E31"/>
    <w:rsid w:val="00660FD5"/>
    <w:rsid w:val="006612F0"/>
    <w:rsid w:val="00661EBC"/>
    <w:rsid w:val="00662228"/>
    <w:rsid w:val="00662BDE"/>
    <w:rsid w:val="00663C35"/>
    <w:rsid w:val="006644D8"/>
    <w:rsid w:val="006646F3"/>
    <w:rsid w:val="00664807"/>
    <w:rsid w:val="00665895"/>
    <w:rsid w:val="006664B9"/>
    <w:rsid w:val="0066654D"/>
    <w:rsid w:val="00670229"/>
    <w:rsid w:val="00670D8F"/>
    <w:rsid w:val="00671411"/>
    <w:rsid w:val="006715BC"/>
    <w:rsid w:val="00671811"/>
    <w:rsid w:val="00671865"/>
    <w:rsid w:val="00671FD9"/>
    <w:rsid w:val="00672442"/>
    <w:rsid w:val="00672689"/>
    <w:rsid w:val="006727AC"/>
    <w:rsid w:val="00673378"/>
    <w:rsid w:val="0067461B"/>
    <w:rsid w:val="006747D5"/>
    <w:rsid w:val="0067575D"/>
    <w:rsid w:val="00675A78"/>
    <w:rsid w:val="00677B22"/>
    <w:rsid w:val="00680C09"/>
    <w:rsid w:val="00681F21"/>
    <w:rsid w:val="00682450"/>
    <w:rsid w:val="00682E89"/>
    <w:rsid w:val="00686285"/>
    <w:rsid w:val="00686681"/>
    <w:rsid w:val="00686889"/>
    <w:rsid w:val="00686A1A"/>
    <w:rsid w:val="00686DE0"/>
    <w:rsid w:val="00687D1F"/>
    <w:rsid w:val="00687F55"/>
    <w:rsid w:val="00690AE8"/>
    <w:rsid w:val="00690C6E"/>
    <w:rsid w:val="00691491"/>
    <w:rsid w:val="00691DBF"/>
    <w:rsid w:val="006921E1"/>
    <w:rsid w:val="0069221E"/>
    <w:rsid w:val="00692354"/>
    <w:rsid w:val="00692A7D"/>
    <w:rsid w:val="0069375B"/>
    <w:rsid w:val="00693812"/>
    <w:rsid w:val="006938CC"/>
    <w:rsid w:val="00693D58"/>
    <w:rsid w:val="006950B3"/>
    <w:rsid w:val="0069512C"/>
    <w:rsid w:val="00695565"/>
    <w:rsid w:val="00696A17"/>
    <w:rsid w:val="0069743B"/>
    <w:rsid w:val="0069782B"/>
    <w:rsid w:val="00697B99"/>
    <w:rsid w:val="006A062F"/>
    <w:rsid w:val="006A0DCA"/>
    <w:rsid w:val="006A0F96"/>
    <w:rsid w:val="006A126F"/>
    <w:rsid w:val="006A149E"/>
    <w:rsid w:val="006A18CF"/>
    <w:rsid w:val="006A1B01"/>
    <w:rsid w:val="006A1C3E"/>
    <w:rsid w:val="006A2198"/>
    <w:rsid w:val="006A21CF"/>
    <w:rsid w:val="006A2711"/>
    <w:rsid w:val="006A2BE2"/>
    <w:rsid w:val="006A2DCA"/>
    <w:rsid w:val="006A2E7D"/>
    <w:rsid w:val="006A34C7"/>
    <w:rsid w:val="006A374F"/>
    <w:rsid w:val="006A3C38"/>
    <w:rsid w:val="006A42B9"/>
    <w:rsid w:val="006A47DF"/>
    <w:rsid w:val="006A4D54"/>
    <w:rsid w:val="006A533E"/>
    <w:rsid w:val="006A58D7"/>
    <w:rsid w:val="006A5DB5"/>
    <w:rsid w:val="006A6CDD"/>
    <w:rsid w:val="006A7141"/>
    <w:rsid w:val="006A73DD"/>
    <w:rsid w:val="006A74FD"/>
    <w:rsid w:val="006A7542"/>
    <w:rsid w:val="006A7740"/>
    <w:rsid w:val="006B0A22"/>
    <w:rsid w:val="006B0BD8"/>
    <w:rsid w:val="006B0C34"/>
    <w:rsid w:val="006B0EEB"/>
    <w:rsid w:val="006B1A01"/>
    <w:rsid w:val="006B1E74"/>
    <w:rsid w:val="006B228D"/>
    <w:rsid w:val="006B26AD"/>
    <w:rsid w:val="006B2C41"/>
    <w:rsid w:val="006B3909"/>
    <w:rsid w:val="006B4B55"/>
    <w:rsid w:val="006B4C15"/>
    <w:rsid w:val="006B5218"/>
    <w:rsid w:val="006B5947"/>
    <w:rsid w:val="006B61B4"/>
    <w:rsid w:val="006B624C"/>
    <w:rsid w:val="006B6F50"/>
    <w:rsid w:val="006B6FD0"/>
    <w:rsid w:val="006B726C"/>
    <w:rsid w:val="006B7A9E"/>
    <w:rsid w:val="006B7EDD"/>
    <w:rsid w:val="006C09FE"/>
    <w:rsid w:val="006C0F17"/>
    <w:rsid w:val="006C1F1E"/>
    <w:rsid w:val="006C2AED"/>
    <w:rsid w:val="006C2B8D"/>
    <w:rsid w:val="006C342F"/>
    <w:rsid w:val="006C38EB"/>
    <w:rsid w:val="006C487E"/>
    <w:rsid w:val="006C60D1"/>
    <w:rsid w:val="006C6696"/>
    <w:rsid w:val="006C7086"/>
    <w:rsid w:val="006C743C"/>
    <w:rsid w:val="006C7CAF"/>
    <w:rsid w:val="006D0664"/>
    <w:rsid w:val="006D0FEB"/>
    <w:rsid w:val="006D1D44"/>
    <w:rsid w:val="006D1EAD"/>
    <w:rsid w:val="006D303C"/>
    <w:rsid w:val="006D35E8"/>
    <w:rsid w:val="006D3951"/>
    <w:rsid w:val="006D474B"/>
    <w:rsid w:val="006D4D2B"/>
    <w:rsid w:val="006D5BDA"/>
    <w:rsid w:val="006D6BB5"/>
    <w:rsid w:val="006D75EF"/>
    <w:rsid w:val="006D775B"/>
    <w:rsid w:val="006D7B16"/>
    <w:rsid w:val="006E0501"/>
    <w:rsid w:val="006E0644"/>
    <w:rsid w:val="006E11D6"/>
    <w:rsid w:val="006E158E"/>
    <w:rsid w:val="006E1DB9"/>
    <w:rsid w:val="006E261C"/>
    <w:rsid w:val="006E2712"/>
    <w:rsid w:val="006E2790"/>
    <w:rsid w:val="006E2DC5"/>
    <w:rsid w:val="006E36D2"/>
    <w:rsid w:val="006E37F1"/>
    <w:rsid w:val="006E48C5"/>
    <w:rsid w:val="006E4C2B"/>
    <w:rsid w:val="006E535A"/>
    <w:rsid w:val="006E53B3"/>
    <w:rsid w:val="006E5E48"/>
    <w:rsid w:val="006E5F89"/>
    <w:rsid w:val="006E790B"/>
    <w:rsid w:val="006E7B35"/>
    <w:rsid w:val="006F00EF"/>
    <w:rsid w:val="006F03FF"/>
    <w:rsid w:val="006F08DC"/>
    <w:rsid w:val="006F0E42"/>
    <w:rsid w:val="006F102E"/>
    <w:rsid w:val="006F13FE"/>
    <w:rsid w:val="006F147F"/>
    <w:rsid w:val="006F1676"/>
    <w:rsid w:val="006F17B1"/>
    <w:rsid w:val="006F1D2E"/>
    <w:rsid w:val="006F20B5"/>
    <w:rsid w:val="006F21B5"/>
    <w:rsid w:val="006F21E9"/>
    <w:rsid w:val="006F250E"/>
    <w:rsid w:val="006F261C"/>
    <w:rsid w:val="006F2BC0"/>
    <w:rsid w:val="006F2BEE"/>
    <w:rsid w:val="006F422F"/>
    <w:rsid w:val="006F44B2"/>
    <w:rsid w:val="006F47C6"/>
    <w:rsid w:val="006F481B"/>
    <w:rsid w:val="006F4ED1"/>
    <w:rsid w:val="006F5628"/>
    <w:rsid w:val="006F630E"/>
    <w:rsid w:val="006F65C8"/>
    <w:rsid w:val="006F66C5"/>
    <w:rsid w:val="006F67DF"/>
    <w:rsid w:val="006F6E2F"/>
    <w:rsid w:val="006F7406"/>
    <w:rsid w:val="006F7F24"/>
    <w:rsid w:val="007000E5"/>
    <w:rsid w:val="0070034E"/>
    <w:rsid w:val="00700D13"/>
    <w:rsid w:val="00700DD0"/>
    <w:rsid w:val="00700FAF"/>
    <w:rsid w:val="0070176E"/>
    <w:rsid w:val="00702432"/>
    <w:rsid w:val="00702974"/>
    <w:rsid w:val="00702D98"/>
    <w:rsid w:val="00703179"/>
    <w:rsid w:val="007036CF"/>
    <w:rsid w:val="007037EF"/>
    <w:rsid w:val="00703F70"/>
    <w:rsid w:val="007040B5"/>
    <w:rsid w:val="00704C4F"/>
    <w:rsid w:val="00705695"/>
    <w:rsid w:val="00705CF6"/>
    <w:rsid w:val="0070600B"/>
    <w:rsid w:val="0070658E"/>
    <w:rsid w:val="0070680A"/>
    <w:rsid w:val="0070695E"/>
    <w:rsid w:val="00706D28"/>
    <w:rsid w:val="00706D3C"/>
    <w:rsid w:val="00706D3F"/>
    <w:rsid w:val="0070789F"/>
    <w:rsid w:val="00707996"/>
    <w:rsid w:val="0071072A"/>
    <w:rsid w:val="00710A76"/>
    <w:rsid w:val="0071100B"/>
    <w:rsid w:val="00711E77"/>
    <w:rsid w:val="00712374"/>
    <w:rsid w:val="00712379"/>
    <w:rsid w:val="00712F0E"/>
    <w:rsid w:val="007133A9"/>
    <w:rsid w:val="00713CC9"/>
    <w:rsid w:val="0071458C"/>
    <w:rsid w:val="00714A5B"/>
    <w:rsid w:val="00714D40"/>
    <w:rsid w:val="00714D86"/>
    <w:rsid w:val="007156DC"/>
    <w:rsid w:val="00715C65"/>
    <w:rsid w:val="00715CA2"/>
    <w:rsid w:val="0071684D"/>
    <w:rsid w:val="00717653"/>
    <w:rsid w:val="00717901"/>
    <w:rsid w:val="007201EA"/>
    <w:rsid w:val="0072038F"/>
    <w:rsid w:val="00720B65"/>
    <w:rsid w:val="0072177E"/>
    <w:rsid w:val="00721F1F"/>
    <w:rsid w:val="0072263B"/>
    <w:rsid w:val="00722801"/>
    <w:rsid w:val="00722D1D"/>
    <w:rsid w:val="0072326F"/>
    <w:rsid w:val="007236E3"/>
    <w:rsid w:val="007239BE"/>
    <w:rsid w:val="00723B3D"/>
    <w:rsid w:val="00724189"/>
    <w:rsid w:val="007241A5"/>
    <w:rsid w:val="00724213"/>
    <w:rsid w:val="00724327"/>
    <w:rsid w:val="007249F0"/>
    <w:rsid w:val="00724A72"/>
    <w:rsid w:val="007253C2"/>
    <w:rsid w:val="00725957"/>
    <w:rsid w:val="00725AC5"/>
    <w:rsid w:val="00725B5B"/>
    <w:rsid w:val="00725D49"/>
    <w:rsid w:val="0072619B"/>
    <w:rsid w:val="007273C3"/>
    <w:rsid w:val="00727502"/>
    <w:rsid w:val="007302E4"/>
    <w:rsid w:val="0073072E"/>
    <w:rsid w:val="00730A3D"/>
    <w:rsid w:val="00730B02"/>
    <w:rsid w:val="00731022"/>
    <w:rsid w:val="0073141D"/>
    <w:rsid w:val="00731C78"/>
    <w:rsid w:val="00732DA3"/>
    <w:rsid w:val="0073364C"/>
    <w:rsid w:val="007336EE"/>
    <w:rsid w:val="00733C54"/>
    <w:rsid w:val="00733F48"/>
    <w:rsid w:val="0073436C"/>
    <w:rsid w:val="00734A08"/>
    <w:rsid w:val="007350D2"/>
    <w:rsid w:val="00736771"/>
    <w:rsid w:val="007373F6"/>
    <w:rsid w:val="0073772E"/>
    <w:rsid w:val="00737B34"/>
    <w:rsid w:val="00737DC3"/>
    <w:rsid w:val="00737F5E"/>
    <w:rsid w:val="00740481"/>
    <w:rsid w:val="00740500"/>
    <w:rsid w:val="00740936"/>
    <w:rsid w:val="00740C86"/>
    <w:rsid w:val="00740DB4"/>
    <w:rsid w:val="0074130C"/>
    <w:rsid w:val="00741D73"/>
    <w:rsid w:val="00741F8D"/>
    <w:rsid w:val="007448F9"/>
    <w:rsid w:val="0074521D"/>
    <w:rsid w:val="00746478"/>
    <w:rsid w:val="007465C9"/>
    <w:rsid w:val="007468B0"/>
    <w:rsid w:val="0074729D"/>
    <w:rsid w:val="007472F7"/>
    <w:rsid w:val="007474FF"/>
    <w:rsid w:val="007478F7"/>
    <w:rsid w:val="007503A7"/>
    <w:rsid w:val="007504C3"/>
    <w:rsid w:val="00750C02"/>
    <w:rsid w:val="00750D27"/>
    <w:rsid w:val="00751048"/>
    <w:rsid w:val="00752BAC"/>
    <w:rsid w:val="00752DC0"/>
    <w:rsid w:val="007531A1"/>
    <w:rsid w:val="0075415C"/>
    <w:rsid w:val="00754373"/>
    <w:rsid w:val="007543B6"/>
    <w:rsid w:val="00754584"/>
    <w:rsid w:val="007545BC"/>
    <w:rsid w:val="00754C10"/>
    <w:rsid w:val="0075503C"/>
    <w:rsid w:val="0075532F"/>
    <w:rsid w:val="00755936"/>
    <w:rsid w:val="00755AD4"/>
    <w:rsid w:val="00755D97"/>
    <w:rsid w:val="00755DB5"/>
    <w:rsid w:val="007564A7"/>
    <w:rsid w:val="00757AD2"/>
    <w:rsid w:val="00757BC7"/>
    <w:rsid w:val="00757C03"/>
    <w:rsid w:val="0076012A"/>
    <w:rsid w:val="00760437"/>
    <w:rsid w:val="0076051C"/>
    <w:rsid w:val="007606E3"/>
    <w:rsid w:val="00760A91"/>
    <w:rsid w:val="00760D2C"/>
    <w:rsid w:val="00761324"/>
    <w:rsid w:val="00761337"/>
    <w:rsid w:val="00761419"/>
    <w:rsid w:val="00762679"/>
    <w:rsid w:val="00762D7C"/>
    <w:rsid w:val="00763051"/>
    <w:rsid w:val="00763687"/>
    <w:rsid w:val="007649DD"/>
    <w:rsid w:val="00764D25"/>
    <w:rsid w:val="00764EDC"/>
    <w:rsid w:val="0076567E"/>
    <w:rsid w:val="00765977"/>
    <w:rsid w:val="007659C1"/>
    <w:rsid w:val="0076601A"/>
    <w:rsid w:val="0076630D"/>
    <w:rsid w:val="0076694F"/>
    <w:rsid w:val="0076696A"/>
    <w:rsid w:val="00766D8A"/>
    <w:rsid w:val="00766F80"/>
    <w:rsid w:val="007672BE"/>
    <w:rsid w:val="00767526"/>
    <w:rsid w:val="00767E84"/>
    <w:rsid w:val="0077048C"/>
    <w:rsid w:val="0077085A"/>
    <w:rsid w:val="00770BB1"/>
    <w:rsid w:val="00770E0D"/>
    <w:rsid w:val="00770E3B"/>
    <w:rsid w:val="00770EA3"/>
    <w:rsid w:val="007713E1"/>
    <w:rsid w:val="00771D7D"/>
    <w:rsid w:val="0077213A"/>
    <w:rsid w:val="007723CC"/>
    <w:rsid w:val="00772EAC"/>
    <w:rsid w:val="00772F5D"/>
    <w:rsid w:val="00773309"/>
    <w:rsid w:val="00773387"/>
    <w:rsid w:val="00773E2F"/>
    <w:rsid w:val="007741B9"/>
    <w:rsid w:val="007747DD"/>
    <w:rsid w:val="00774E48"/>
    <w:rsid w:val="007750B1"/>
    <w:rsid w:val="007755FB"/>
    <w:rsid w:val="00775613"/>
    <w:rsid w:val="00775C02"/>
    <w:rsid w:val="00775D85"/>
    <w:rsid w:val="00775F02"/>
    <w:rsid w:val="00776990"/>
    <w:rsid w:val="00776AF6"/>
    <w:rsid w:val="0077701B"/>
    <w:rsid w:val="007771B0"/>
    <w:rsid w:val="007774BC"/>
    <w:rsid w:val="00777A26"/>
    <w:rsid w:val="00780015"/>
    <w:rsid w:val="00780071"/>
    <w:rsid w:val="007809E1"/>
    <w:rsid w:val="007810A2"/>
    <w:rsid w:val="007816DE"/>
    <w:rsid w:val="0078183D"/>
    <w:rsid w:val="00782E8F"/>
    <w:rsid w:val="007833F5"/>
    <w:rsid w:val="00783AA4"/>
    <w:rsid w:val="00783BEE"/>
    <w:rsid w:val="00783E24"/>
    <w:rsid w:val="00783F72"/>
    <w:rsid w:val="00783FD7"/>
    <w:rsid w:val="007841BE"/>
    <w:rsid w:val="00784224"/>
    <w:rsid w:val="00784874"/>
    <w:rsid w:val="00784A71"/>
    <w:rsid w:val="00785337"/>
    <w:rsid w:val="007860DD"/>
    <w:rsid w:val="00787206"/>
    <w:rsid w:val="00787655"/>
    <w:rsid w:val="0078785F"/>
    <w:rsid w:val="0078793F"/>
    <w:rsid w:val="00787BB2"/>
    <w:rsid w:val="007905FF"/>
    <w:rsid w:val="0079080E"/>
    <w:rsid w:val="00790CF4"/>
    <w:rsid w:val="00790E6B"/>
    <w:rsid w:val="007910E6"/>
    <w:rsid w:val="00791151"/>
    <w:rsid w:val="007936FE"/>
    <w:rsid w:val="00793CE1"/>
    <w:rsid w:val="00793D4B"/>
    <w:rsid w:val="007955D4"/>
    <w:rsid w:val="007960C8"/>
    <w:rsid w:val="00796704"/>
    <w:rsid w:val="00797149"/>
    <w:rsid w:val="00797B1F"/>
    <w:rsid w:val="00797E52"/>
    <w:rsid w:val="007A0BD4"/>
    <w:rsid w:val="007A0C3D"/>
    <w:rsid w:val="007A18ED"/>
    <w:rsid w:val="007A1C3D"/>
    <w:rsid w:val="007A20E1"/>
    <w:rsid w:val="007A31E5"/>
    <w:rsid w:val="007A3824"/>
    <w:rsid w:val="007A4D0B"/>
    <w:rsid w:val="007A55C3"/>
    <w:rsid w:val="007A57E2"/>
    <w:rsid w:val="007A5A6C"/>
    <w:rsid w:val="007A5D76"/>
    <w:rsid w:val="007A5E2A"/>
    <w:rsid w:val="007A5F60"/>
    <w:rsid w:val="007A637B"/>
    <w:rsid w:val="007A6E54"/>
    <w:rsid w:val="007A6FA3"/>
    <w:rsid w:val="007A797E"/>
    <w:rsid w:val="007A799F"/>
    <w:rsid w:val="007A7BE2"/>
    <w:rsid w:val="007B0118"/>
    <w:rsid w:val="007B059A"/>
    <w:rsid w:val="007B0D17"/>
    <w:rsid w:val="007B0F87"/>
    <w:rsid w:val="007B14E5"/>
    <w:rsid w:val="007B2B90"/>
    <w:rsid w:val="007B2CC0"/>
    <w:rsid w:val="007B3860"/>
    <w:rsid w:val="007B3A63"/>
    <w:rsid w:val="007B3A68"/>
    <w:rsid w:val="007B4A64"/>
    <w:rsid w:val="007B4B66"/>
    <w:rsid w:val="007B51AA"/>
    <w:rsid w:val="007B58E6"/>
    <w:rsid w:val="007B5D47"/>
    <w:rsid w:val="007B6502"/>
    <w:rsid w:val="007B6D22"/>
    <w:rsid w:val="007B70B9"/>
    <w:rsid w:val="007B76F0"/>
    <w:rsid w:val="007B7CED"/>
    <w:rsid w:val="007B7E05"/>
    <w:rsid w:val="007C0A3A"/>
    <w:rsid w:val="007C14EA"/>
    <w:rsid w:val="007C1550"/>
    <w:rsid w:val="007C15F4"/>
    <w:rsid w:val="007C1B8C"/>
    <w:rsid w:val="007C275C"/>
    <w:rsid w:val="007C27D0"/>
    <w:rsid w:val="007C27F2"/>
    <w:rsid w:val="007C3549"/>
    <w:rsid w:val="007C3AAC"/>
    <w:rsid w:val="007C4727"/>
    <w:rsid w:val="007C4A5A"/>
    <w:rsid w:val="007C4F23"/>
    <w:rsid w:val="007C523F"/>
    <w:rsid w:val="007C5289"/>
    <w:rsid w:val="007C578B"/>
    <w:rsid w:val="007C5CF7"/>
    <w:rsid w:val="007C641F"/>
    <w:rsid w:val="007C6973"/>
    <w:rsid w:val="007C6FAC"/>
    <w:rsid w:val="007C7263"/>
    <w:rsid w:val="007C72DE"/>
    <w:rsid w:val="007D0314"/>
    <w:rsid w:val="007D0F52"/>
    <w:rsid w:val="007D1977"/>
    <w:rsid w:val="007D19ED"/>
    <w:rsid w:val="007D2650"/>
    <w:rsid w:val="007D2827"/>
    <w:rsid w:val="007D2EF7"/>
    <w:rsid w:val="007D3071"/>
    <w:rsid w:val="007D3E8F"/>
    <w:rsid w:val="007D56BB"/>
    <w:rsid w:val="007D5884"/>
    <w:rsid w:val="007D6339"/>
    <w:rsid w:val="007D6794"/>
    <w:rsid w:val="007D769E"/>
    <w:rsid w:val="007D772E"/>
    <w:rsid w:val="007E104A"/>
    <w:rsid w:val="007E1599"/>
    <w:rsid w:val="007E17B9"/>
    <w:rsid w:val="007E18B8"/>
    <w:rsid w:val="007E18EA"/>
    <w:rsid w:val="007E2023"/>
    <w:rsid w:val="007E2437"/>
    <w:rsid w:val="007E2474"/>
    <w:rsid w:val="007E27A1"/>
    <w:rsid w:val="007E2B94"/>
    <w:rsid w:val="007E2E59"/>
    <w:rsid w:val="007E3CC5"/>
    <w:rsid w:val="007E3CEA"/>
    <w:rsid w:val="007E3D3E"/>
    <w:rsid w:val="007E4B80"/>
    <w:rsid w:val="007E4BA8"/>
    <w:rsid w:val="007E4CB4"/>
    <w:rsid w:val="007E4D3F"/>
    <w:rsid w:val="007E573E"/>
    <w:rsid w:val="007E6458"/>
    <w:rsid w:val="007E65A1"/>
    <w:rsid w:val="007E69BF"/>
    <w:rsid w:val="007E69C6"/>
    <w:rsid w:val="007E6D6C"/>
    <w:rsid w:val="007E7C70"/>
    <w:rsid w:val="007E7FA5"/>
    <w:rsid w:val="007F0B45"/>
    <w:rsid w:val="007F16D8"/>
    <w:rsid w:val="007F1EB1"/>
    <w:rsid w:val="007F1ECE"/>
    <w:rsid w:val="007F273F"/>
    <w:rsid w:val="007F348C"/>
    <w:rsid w:val="007F3CD4"/>
    <w:rsid w:val="007F3DD0"/>
    <w:rsid w:val="007F400A"/>
    <w:rsid w:val="007F4ACB"/>
    <w:rsid w:val="007F4B61"/>
    <w:rsid w:val="007F4DD0"/>
    <w:rsid w:val="007F5097"/>
    <w:rsid w:val="007F5733"/>
    <w:rsid w:val="007F5D13"/>
    <w:rsid w:val="007F7442"/>
    <w:rsid w:val="007F773E"/>
    <w:rsid w:val="007F792C"/>
    <w:rsid w:val="007F7A2C"/>
    <w:rsid w:val="007F7E83"/>
    <w:rsid w:val="00800156"/>
    <w:rsid w:val="00800685"/>
    <w:rsid w:val="0080081A"/>
    <w:rsid w:val="008017AF"/>
    <w:rsid w:val="008019BB"/>
    <w:rsid w:val="00801EA9"/>
    <w:rsid w:val="00801F55"/>
    <w:rsid w:val="00802367"/>
    <w:rsid w:val="00802C67"/>
    <w:rsid w:val="00803843"/>
    <w:rsid w:val="00803A0B"/>
    <w:rsid w:val="00803B14"/>
    <w:rsid w:val="00803C18"/>
    <w:rsid w:val="0080441A"/>
    <w:rsid w:val="008044F8"/>
    <w:rsid w:val="008049D2"/>
    <w:rsid w:val="00804B1C"/>
    <w:rsid w:val="00805450"/>
    <w:rsid w:val="008058B5"/>
    <w:rsid w:val="0080637A"/>
    <w:rsid w:val="00806C7C"/>
    <w:rsid w:val="00807573"/>
    <w:rsid w:val="00807CF5"/>
    <w:rsid w:val="008100B4"/>
    <w:rsid w:val="00810937"/>
    <w:rsid w:val="00811305"/>
    <w:rsid w:val="00811CAB"/>
    <w:rsid w:val="00812076"/>
    <w:rsid w:val="008131EA"/>
    <w:rsid w:val="00813219"/>
    <w:rsid w:val="0081338D"/>
    <w:rsid w:val="00813711"/>
    <w:rsid w:val="0081458B"/>
    <w:rsid w:val="00815E86"/>
    <w:rsid w:val="00816030"/>
    <w:rsid w:val="008162B1"/>
    <w:rsid w:val="00816D0A"/>
    <w:rsid w:val="008177B7"/>
    <w:rsid w:val="008178FB"/>
    <w:rsid w:val="00820421"/>
    <w:rsid w:val="008216B7"/>
    <w:rsid w:val="00821B30"/>
    <w:rsid w:val="008225CB"/>
    <w:rsid w:val="008230EE"/>
    <w:rsid w:val="008232A4"/>
    <w:rsid w:val="008236B1"/>
    <w:rsid w:val="008237E1"/>
    <w:rsid w:val="00823E34"/>
    <w:rsid w:val="00824040"/>
    <w:rsid w:val="00824136"/>
    <w:rsid w:val="008244E5"/>
    <w:rsid w:val="00825086"/>
    <w:rsid w:val="0082541C"/>
    <w:rsid w:val="00825756"/>
    <w:rsid w:val="0082591C"/>
    <w:rsid w:val="00827518"/>
    <w:rsid w:val="00827906"/>
    <w:rsid w:val="00827DD0"/>
    <w:rsid w:val="00830487"/>
    <w:rsid w:val="0083055B"/>
    <w:rsid w:val="008305E2"/>
    <w:rsid w:val="0083068F"/>
    <w:rsid w:val="008310F9"/>
    <w:rsid w:val="00831A1A"/>
    <w:rsid w:val="00832AB1"/>
    <w:rsid w:val="00832DCA"/>
    <w:rsid w:val="0083323B"/>
    <w:rsid w:val="008350FC"/>
    <w:rsid w:val="008352E8"/>
    <w:rsid w:val="00835517"/>
    <w:rsid w:val="00835947"/>
    <w:rsid w:val="0083596A"/>
    <w:rsid w:val="00835D6B"/>
    <w:rsid w:val="00836045"/>
    <w:rsid w:val="00836D9F"/>
    <w:rsid w:val="00836E87"/>
    <w:rsid w:val="00837745"/>
    <w:rsid w:val="0083779D"/>
    <w:rsid w:val="00837939"/>
    <w:rsid w:val="00837F2A"/>
    <w:rsid w:val="00840774"/>
    <w:rsid w:val="00840FED"/>
    <w:rsid w:val="008412ED"/>
    <w:rsid w:val="008414F4"/>
    <w:rsid w:val="008415BE"/>
    <w:rsid w:val="00841BC9"/>
    <w:rsid w:val="00841BE1"/>
    <w:rsid w:val="00841E93"/>
    <w:rsid w:val="008423E2"/>
    <w:rsid w:val="00842D5E"/>
    <w:rsid w:val="008435DB"/>
    <w:rsid w:val="008441E6"/>
    <w:rsid w:val="008443C5"/>
    <w:rsid w:val="00844946"/>
    <w:rsid w:val="00844A4A"/>
    <w:rsid w:val="00844C82"/>
    <w:rsid w:val="00844F44"/>
    <w:rsid w:val="00845081"/>
    <w:rsid w:val="00845D3C"/>
    <w:rsid w:val="00846673"/>
    <w:rsid w:val="008477BE"/>
    <w:rsid w:val="008477DF"/>
    <w:rsid w:val="00850177"/>
    <w:rsid w:val="0085093A"/>
    <w:rsid w:val="00850FE6"/>
    <w:rsid w:val="00851212"/>
    <w:rsid w:val="0085161B"/>
    <w:rsid w:val="008516AB"/>
    <w:rsid w:val="00852AB6"/>
    <w:rsid w:val="00852C97"/>
    <w:rsid w:val="00852D56"/>
    <w:rsid w:val="0085326E"/>
    <w:rsid w:val="008533C4"/>
    <w:rsid w:val="00853597"/>
    <w:rsid w:val="0085392E"/>
    <w:rsid w:val="00854345"/>
    <w:rsid w:val="008543E6"/>
    <w:rsid w:val="008549AE"/>
    <w:rsid w:val="0085547C"/>
    <w:rsid w:val="008555EF"/>
    <w:rsid w:val="00855655"/>
    <w:rsid w:val="00855662"/>
    <w:rsid w:val="00855739"/>
    <w:rsid w:val="00855991"/>
    <w:rsid w:val="0085613C"/>
    <w:rsid w:val="008565D9"/>
    <w:rsid w:val="0085687A"/>
    <w:rsid w:val="00856A94"/>
    <w:rsid w:val="008570DD"/>
    <w:rsid w:val="0085750B"/>
    <w:rsid w:val="008578F1"/>
    <w:rsid w:val="0085796F"/>
    <w:rsid w:val="008602E8"/>
    <w:rsid w:val="008611E2"/>
    <w:rsid w:val="00861392"/>
    <w:rsid w:val="00862640"/>
    <w:rsid w:val="008629C4"/>
    <w:rsid w:val="00863B9F"/>
    <w:rsid w:val="00864635"/>
    <w:rsid w:val="00864DCB"/>
    <w:rsid w:val="00865134"/>
    <w:rsid w:val="0086552E"/>
    <w:rsid w:val="00865932"/>
    <w:rsid w:val="00867270"/>
    <w:rsid w:val="00867FCC"/>
    <w:rsid w:val="00870140"/>
    <w:rsid w:val="0087020A"/>
    <w:rsid w:val="00871129"/>
    <w:rsid w:val="008714D0"/>
    <w:rsid w:val="008721F4"/>
    <w:rsid w:val="008722C4"/>
    <w:rsid w:val="0087236D"/>
    <w:rsid w:val="00872B71"/>
    <w:rsid w:val="00872ED3"/>
    <w:rsid w:val="00873534"/>
    <w:rsid w:val="0087361B"/>
    <w:rsid w:val="0087365F"/>
    <w:rsid w:val="00873E08"/>
    <w:rsid w:val="0087430C"/>
    <w:rsid w:val="00874E3B"/>
    <w:rsid w:val="00875485"/>
    <w:rsid w:val="00875E99"/>
    <w:rsid w:val="00876AD4"/>
    <w:rsid w:val="008774C7"/>
    <w:rsid w:val="00877590"/>
    <w:rsid w:val="008805CF"/>
    <w:rsid w:val="00880E64"/>
    <w:rsid w:val="00881B9B"/>
    <w:rsid w:val="0088209E"/>
    <w:rsid w:val="008824C2"/>
    <w:rsid w:val="0088265A"/>
    <w:rsid w:val="00882965"/>
    <w:rsid w:val="008829A3"/>
    <w:rsid w:val="008837B6"/>
    <w:rsid w:val="00883E91"/>
    <w:rsid w:val="00884B14"/>
    <w:rsid w:val="0088546A"/>
    <w:rsid w:val="00885490"/>
    <w:rsid w:val="00885907"/>
    <w:rsid w:val="00886DB0"/>
    <w:rsid w:val="008872E8"/>
    <w:rsid w:val="00887CFD"/>
    <w:rsid w:val="008900DB"/>
    <w:rsid w:val="0089104D"/>
    <w:rsid w:val="008912A8"/>
    <w:rsid w:val="0089149B"/>
    <w:rsid w:val="00891596"/>
    <w:rsid w:val="008917F9"/>
    <w:rsid w:val="00891D90"/>
    <w:rsid w:val="00891E53"/>
    <w:rsid w:val="008926B5"/>
    <w:rsid w:val="0089444F"/>
    <w:rsid w:val="00896A4B"/>
    <w:rsid w:val="00897650"/>
    <w:rsid w:val="008979A1"/>
    <w:rsid w:val="008979AB"/>
    <w:rsid w:val="008A00A8"/>
    <w:rsid w:val="008A11A1"/>
    <w:rsid w:val="008A134A"/>
    <w:rsid w:val="008A1CBD"/>
    <w:rsid w:val="008A1F74"/>
    <w:rsid w:val="008A21E2"/>
    <w:rsid w:val="008A279B"/>
    <w:rsid w:val="008A27BC"/>
    <w:rsid w:val="008A296E"/>
    <w:rsid w:val="008A2E52"/>
    <w:rsid w:val="008A2F30"/>
    <w:rsid w:val="008A4347"/>
    <w:rsid w:val="008A4588"/>
    <w:rsid w:val="008A485E"/>
    <w:rsid w:val="008A5467"/>
    <w:rsid w:val="008A6C23"/>
    <w:rsid w:val="008A7106"/>
    <w:rsid w:val="008A74D8"/>
    <w:rsid w:val="008A7CFF"/>
    <w:rsid w:val="008B026A"/>
    <w:rsid w:val="008B0A61"/>
    <w:rsid w:val="008B0B78"/>
    <w:rsid w:val="008B0CB0"/>
    <w:rsid w:val="008B1509"/>
    <w:rsid w:val="008B2353"/>
    <w:rsid w:val="008B292E"/>
    <w:rsid w:val="008B2B0C"/>
    <w:rsid w:val="008B2D9F"/>
    <w:rsid w:val="008B3147"/>
    <w:rsid w:val="008B380F"/>
    <w:rsid w:val="008B38D1"/>
    <w:rsid w:val="008B3BCF"/>
    <w:rsid w:val="008B406C"/>
    <w:rsid w:val="008B4626"/>
    <w:rsid w:val="008B4BAB"/>
    <w:rsid w:val="008B4FC4"/>
    <w:rsid w:val="008B5264"/>
    <w:rsid w:val="008B60E8"/>
    <w:rsid w:val="008B612D"/>
    <w:rsid w:val="008B6812"/>
    <w:rsid w:val="008B79F3"/>
    <w:rsid w:val="008B7C73"/>
    <w:rsid w:val="008B7E08"/>
    <w:rsid w:val="008C0C68"/>
    <w:rsid w:val="008C1148"/>
    <w:rsid w:val="008C1483"/>
    <w:rsid w:val="008C1F03"/>
    <w:rsid w:val="008C2A28"/>
    <w:rsid w:val="008C2DE1"/>
    <w:rsid w:val="008C36A9"/>
    <w:rsid w:val="008C36D9"/>
    <w:rsid w:val="008C36EF"/>
    <w:rsid w:val="008C3D35"/>
    <w:rsid w:val="008C3E72"/>
    <w:rsid w:val="008C4D00"/>
    <w:rsid w:val="008C5347"/>
    <w:rsid w:val="008C628F"/>
    <w:rsid w:val="008C691D"/>
    <w:rsid w:val="008C6BA6"/>
    <w:rsid w:val="008C6D6A"/>
    <w:rsid w:val="008C71C8"/>
    <w:rsid w:val="008C72CF"/>
    <w:rsid w:val="008C7447"/>
    <w:rsid w:val="008C756F"/>
    <w:rsid w:val="008C7704"/>
    <w:rsid w:val="008D0633"/>
    <w:rsid w:val="008D07D0"/>
    <w:rsid w:val="008D10C7"/>
    <w:rsid w:val="008D12FE"/>
    <w:rsid w:val="008D20DD"/>
    <w:rsid w:val="008D2216"/>
    <w:rsid w:val="008D2501"/>
    <w:rsid w:val="008D3ECD"/>
    <w:rsid w:val="008D403B"/>
    <w:rsid w:val="008D4B85"/>
    <w:rsid w:val="008D4F30"/>
    <w:rsid w:val="008D52BC"/>
    <w:rsid w:val="008D5D87"/>
    <w:rsid w:val="008D6190"/>
    <w:rsid w:val="008D64A0"/>
    <w:rsid w:val="008D659E"/>
    <w:rsid w:val="008D65C4"/>
    <w:rsid w:val="008D6897"/>
    <w:rsid w:val="008D6CCC"/>
    <w:rsid w:val="008D74A9"/>
    <w:rsid w:val="008D77EB"/>
    <w:rsid w:val="008D7B53"/>
    <w:rsid w:val="008E0B6F"/>
    <w:rsid w:val="008E13BB"/>
    <w:rsid w:val="008E159F"/>
    <w:rsid w:val="008E1A39"/>
    <w:rsid w:val="008E2179"/>
    <w:rsid w:val="008E224D"/>
    <w:rsid w:val="008E285A"/>
    <w:rsid w:val="008E348B"/>
    <w:rsid w:val="008E3563"/>
    <w:rsid w:val="008E3B0A"/>
    <w:rsid w:val="008E45E6"/>
    <w:rsid w:val="008E4C8B"/>
    <w:rsid w:val="008E5964"/>
    <w:rsid w:val="008E5AAA"/>
    <w:rsid w:val="008E5D99"/>
    <w:rsid w:val="008E5DEE"/>
    <w:rsid w:val="008E623C"/>
    <w:rsid w:val="008E6522"/>
    <w:rsid w:val="008E709C"/>
    <w:rsid w:val="008E7EDC"/>
    <w:rsid w:val="008F10FA"/>
    <w:rsid w:val="008F13C2"/>
    <w:rsid w:val="008F280E"/>
    <w:rsid w:val="008F2D43"/>
    <w:rsid w:val="008F3B6D"/>
    <w:rsid w:val="008F4300"/>
    <w:rsid w:val="008F499D"/>
    <w:rsid w:val="008F4C5D"/>
    <w:rsid w:val="008F4D09"/>
    <w:rsid w:val="008F5040"/>
    <w:rsid w:val="008F5241"/>
    <w:rsid w:val="008F54A5"/>
    <w:rsid w:val="008F5CCA"/>
    <w:rsid w:val="008F701C"/>
    <w:rsid w:val="00900898"/>
    <w:rsid w:val="0090127A"/>
    <w:rsid w:val="009024DD"/>
    <w:rsid w:val="009025FF"/>
    <w:rsid w:val="00902625"/>
    <w:rsid w:val="0090266B"/>
    <w:rsid w:val="00902873"/>
    <w:rsid w:val="0090380A"/>
    <w:rsid w:val="00903864"/>
    <w:rsid w:val="00903CDE"/>
    <w:rsid w:val="00903E70"/>
    <w:rsid w:val="00904D01"/>
    <w:rsid w:val="00904D89"/>
    <w:rsid w:val="00904D9A"/>
    <w:rsid w:val="00904F40"/>
    <w:rsid w:val="00905030"/>
    <w:rsid w:val="0090546E"/>
    <w:rsid w:val="009054BE"/>
    <w:rsid w:val="00905568"/>
    <w:rsid w:val="009057B9"/>
    <w:rsid w:val="009057CD"/>
    <w:rsid w:val="00907EA2"/>
    <w:rsid w:val="00910C48"/>
    <w:rsid w:val="00910F26"/>
    <w:rsid w:val="00911980"/>
    <w:rsid w:val="00911A17"/>
    <w:rsid w:val="00911A6E"/>
    <w:rsid w:val="0091247A"/>
    <w:rsid w:val="009124BB"/>
    <w:rsid w:val="009125FB"/>
    <w:rsid w:val="00912C87"/>
    <w:rsid w:val="00912E6B"/>
    <w:rsid w:val="009134FA"/>
    <w:rsid w:val="0091371E"/>
    <w:rsid w:val="009138CF"/>
    <w:rsid w:val="00914A23"/>
    <w:rsid w:val="00914C31"/>
    <w:rsid w:val="00914E79"/>
    <w:rsid w:val="0091558F"/>
    <w:rsid w:val="00915693"/>
    <w:rsid w:val="009156C8"/>
    <w:rsid w:val="00915A21"/>
    <w:rsid w:val="0091695D"/>
    <w:rsid w:val="00916B57"/>
    <w:rsid w:val="00916E74"/>
    <w:rsid w:val="009179E5"/>
    <w:rsid w:val="00917F6B"/>
    <w:rsid w:val="00920227"/>
    <w:rsid w:val="0092049D"/>
    <w:rsid w:val="009211ED"/>
    <w:rsid w:val="0092124B"/>
    <w:rsid w:val="00921689"/>
    <w:rsid w:val="00921715"/>
    <w:rsid w:val="009217CE"/>
    <w:rsid w:val="00921FC4"/>
    <w:rsid w:val="0092213B"/>
    <w:rsid w:val="00922839"/>
    <w:rsid w:val="00922CDE"/>
    <w:rsid w:val="00922F12"/>
    <w:rsid w:val="00923484"/>
    <w:rsid w:val="00923DFB"/>
    <w:rsid w:val="009246CF"/>
    <w:rsid w:val="009248AE"/>
    <w:rsid w:val="009252B3"/>
    <w:rsid w:val="009253E5"/>
    <w:rsid w:val="00925ACD"/>
    <w:rsid w:val="00926314"/>
    <w:rsid w:val="00926B48"/>
    <w:rsid w:val="00927028"/>
    <w:rsid w:val="00927589"/>
    <w:rsid w:val="00927CC4"/>
    <w:rsid w:val="00930F36"/>
    <w:rsid w:val="00931360"/>
    <w:rsid w:val="009315E0"/>
    <w:rsid w:val="009318FA"/>
    <w:rsid w:val="00931B43"/>
    <w:rsid w:val="00931F22"/>
    <w:rsid w:val="00933D42"/>
    <w:rsid w:val="00933EC4"/>
    <w:rsid w:val="009345CF"/>
    <w:rsid w:val="00934F40"/>
    <w:rsid w:val="0093550F"/>
    <w:rsid w:val="0093627B"/>
    <w:rsid w:val="009362EF"/>
    <w:rsid w:val="0093698D"/>
    <w:rsid w:val="00936C1F"/>
    <w:rsid w:val="00936CF1"/>
    <w:rsid w:val="009376A8"/>
    <w:rsid w:val="00937877"/>
    <w:rsid w:val="00937C04"/>
    <w:rsid w:val="00937F41"/>
    <w:rsid w:val="00940219"/>
    <w:rsid w:val="00940586"/>
    <w:rsid w:val="009410AE"/>
    <w:rsid w:val="009411B3"/>
    <w:rsid w:val="00941350"/>
    <w:rsid w:val="00941A98"/>
    <w:rsid w:val="009421C7"/>
    <w:rsid w:val="009422CB"/>
    <w:rsid w:val="00942395"/>
    <w:rsid w:val="00943E35"/>
    <w:rsid w:val="00943FAF"/>
    <w:rsid w:val="009440FE"/>
    <w:rsid w:val="00944CD3"/>
    <w:rsid w:val="00944E89"/>
    <w:rsid w:val="00945109"/>
    <w:rsid w:val="0094611D"/>
    <w:rsid w:val="0094627B"/>
    <w:rsid w:val="00946803"/>
    <w:rsid w:val="00950542"/>
    <w:rsid w:val="00950608"/>
    <w:rsid w:val="00950966"/>
    <w:rsid w:val="00950975"/>
    <w:rsid w:val="00952BC4"/>
    <w:rsid w:val="00952C37"/>
    <w:rsid w:val="00952DB8"/>
    <w:rsid w:val="00954EF4"/>
    <w:rsid w:val="009572D9"/>
    <w:rsid w:val="00957364"/>
    <w:rsid w:val="009575F3"/>
    <w:rsid w:val="00957701"/>
    <w:rsid w:val="00957CAD"/>
    <w:rsid w:val="00957E76"/>
    <w:rsid w:val="00957EB1"/>
    <w:rsid w:val="00960183"/>
    <w:rsid w:val="00960A58"/>
    <w:rsid w:val="00961C0D"/>
    <w:rsid w:val="009620F0"/>
    <w:rsid w:val="009623AF"/>
    <w:rsid w:val="009627FA"/>
    <w:rsid w:val="009629A8"/>
    <w:rsid w:val="0096348F"/>
    <w:rsid w:val="00963FC3"/>
    <w:rsid w:val="00964D8D"/>
    <w:rsid w:val="00964EDD"/>
    <w:rsid w:val="00965A0E"/>
    <w:rsid w:val="00965ED1"/>
    <w:rsid w:val="00966210"/>
    <w:rsid w:val="009662FE"/>
    <w:rsid w:val="0096646D"/>
    <w:rsid w:val="00966A29"/>
    <w:rsid w:val="00966E32"/>
    <w:rsid w:val="009674BB"/>
    <w:rsid w:val="0096781C"/>
    <w:rsid w:val="00967ADC"/>
    <w:rsid w:val="009705CB"/>
    <w:rsid w:val="00970737"/>
    <w:rsid w:val="00971489"/>
    <w:rsid w:val="00971AE0"/>
    <w:rsid w:val="00971AFB"/>
    <w:rsid w:val="00971D7E"/>
    <w:rsid w:val="0097247B"/>
    <w:rsid w:val="009730D1"/>
    <w:rsid w:val="0097356F"/>
    <w:rsid w:val="00973C1D"/>
    <w:rsid w:val="00973F66"/>
    <w:rsid w:val="009743D4"/>
    <w:rsid w:val="0097440B"/>
    <w:rsid w:val="00975D6F"/>
    <w:rsid w:val="0097642A"/>
    <w:rsid w:val="00976F4E"/>
    <w:rsid w:val="009770F2"/>
    <w:rsid w:val="00977668"/>
    <w:rsid w:val="00977A3D"/>
    <w:rsid w:val="00977F6B"/>
    <w:rsid w:val="00980089"/>
    <w:rsid w:val="009803C8"/>
    <w:rsid w:val="0098041A"/>
    <w:rsid w:val="00981644"/>
    <w:rsid w:val="00982B03"/>
    <w:rsid w:val="00982D0D"/>
    <w:rsid w:val="009836EC"/>
    <w:rsid w:val="0098435C"/>
    <w:rsid w:val="009843C3"/>
    <w:rsid w:val="00984778"/>
    <w:rsid w:val="00984CDC"/>
    <w:rsid w:val="00986263"/>
    <w:rsid w:val="0098649F"/>
    <w:rsid w:val="009866DC"/>
    <w:rsid w:val="00986819"/>
    <w:rsid w:val="009869C4"/>
    <w:rsid w:val="00986C23"/>
    <w:rsid w:val="00987D74"/>
    <w:rsid w:val="00987DC8"/>
    <w:rsid w:val="00990814"/>
    <w:rsid w:val="00990916"/>
    <w:rsid w:val="00990A39"/>
    <w:rsid w:val="00990BE8"/>
    <w:rsid w:val="00990FC7"/>
    <w:rsid w:val="009911A5"/>
    <w:rsid w:val="00991271"/>
    <w:rsid w:val="00991471"/>
    <w:rsid w:val="009916C7"/>
    <w:rsid w:val="009918BB"/>
    <w:rsid w:val="00991940"/>
    <w:rsid w:val="0099225E"/>
    <w:rsid w:val="00992F00"/>
    <w:rsid w:val="00993D71"/>
    <w:rsid w:val="00994275"/>
    <w:rsid w:val="00994B0B"/>
    <w:rsid w:val="009960DA"/>
    <w:rsid w:val="00996327"/>
    <w:rsid w:val="009964D3"/>
    <w:rsid w:val="009967CD"/>
    <w:rsid w:val="009970B3"/>
    <w:rsid w:val="00997216"/>
    <w:rsid w:val="009A0591"/>
    <w:rsid w:val="009A066F"/>
    <w:rsid w:val="009A0ED8"/>
    <w:rsid w:val="009A129F"/>
    <w:rsid w:val="009A1526"/>
    <w:rsid w:val="009A16B7"/>
    <w:rsid w:val="009A1E42"/>
    <w:rsid w:val="009A20C4"/>
    <w:rsid w:val="009A2977"/>
    <w:rsid w:val="009A34D9"/>
    <w:rsid w:val="009A3818"/>
    <w:rsid w:val="009A3ACA"/>
    <w:rsid w:val="009A3AFC"/>
    <w:rsid w:val="009A594B"/>
    <w:rsid w:val="009A67DE"/>
    <w:rsid w:val="009A6899"/>
    <w:rsid w:val="009A6915"/>
    <w:rsid w:val="009A716E"/>
    <w:rsid w:val="009A7D97"/>
    <w:rsid w:val="009B1711"/>
    <w:rsid w:val="009B1DC6"/>
    <w:rsid w:val="009B1DDA"/>
    <w:rsid w:val="009B2401"/>
    <w:rsid w:val="009B2716"/>
    <w:rsid w:val="009B29B4"/>
    <w:rsid w:val="009B2D25"/>
    <w:rsid w:val="009B2F90"/>
    <w:rsid w:val="009B30B9"/>
    <w:rsid w:val="009B312E"/>
    <w:rsid w:val="009B374B"/>
    <w:rsid w:val="009B3936"/>
    <w:rsid w:val="009B3D22"/>
    <w:rsid w:val="009B3D93"/>
    <w:rsid w:val="009B5616"/>
    <w:rsid w:val="009B5DF6"/>
    <w:rsid w:val="009B5FE2"/>
    <w:rsid w:val="009B61C1"/>
    <w:rsid w:val="009B755E"/>
    <w:rsid w:val="009C021B"/>
    <w:rsid w:val="009C2087"/>
    <w:rsid w:val="009C2ADD"/>
    <w:rsid w:val="009C3614"/>
    <w:rsid w:val="009C40D9"/>
    <w:rsid w:val="009C43C3"/>
    <w:rsid w:val="009C5427"/>
    <w:rsid w:val="009C581F"/>
    <w:rsid w:val="009C5EBD"/>
    <w:rsid w:val="009C6090"/>
    <w:rsid w:val="009C611F"/>
    <w:rsid w:val="009C6B2E"/>
    <w:rsid w:val="009C7876"/>
    <w:rsid w:val="009C7914"/>
    <w:rsid w:val="009C7CD2"/>
    <w:rsid w:val="009C7DF3"/>
    <w:rsid w:val="009C7FF2"/>
    <w:rsid w:val="009D0988"/>
    <w:rsid w:val="009D0F1E"/>
    <w:rsid w:val="009D129F"/>
    <w:rsid w:val="009D1510"/>
    <w:rsid w:val="009D1F61"/>
    <w:rsid w:val="009D223B"/>
    <w:rsid w:val="009D2808"/>
    <w:rsid w:val="009D3104"/>
    <w:rsid w:val="009D3161"/>
    <w:rsid w:val="009D3BB1"/>
    <w:rsid w:val="009D3C8E"/>
    <w:rsid w:val="009D4092"/>
    <w:rsid w:val="009D40A6"/>
    <w:rsid w:val="009D4C19"/>
    <w:rsid w:val="009D4F08"/>
    <w:rsid w:val="009D56DB"/>
    <w:rsid w:val="009D571E"/>
    <w:rsid w:val="009D6247"/>
    <w:rsid w:val="009D62CA"/>
    <w:rsid w:val="009D638D"/>
    <w:rsid w:val="009D6932"/>
    <w:rsid w:val="009D7672"/>
    <w:rsid w:val="009E17DB"/>
    <w:rsid w:val="009E1984"/>
    <w:rsid w:val="009E1BFD"/>
    <w:rsid w:val="009E2C10"/>
    <w:rsid w:val="009E30AC"/>
    <w:rsid w:val="009E3616"/>
    <w:rsid w:val="009E3A19"/>
    <w:rsid w:val="009E3E1E"/>
    <w:rsid w:val="009E4558"/>
    <w:rsid w:val="009E465F"/>
    <w:rsid w:val="009E4BB9"/>
    <w:rsid w:val="009E502E"/>
    <w:rsid w:val="009E50E2"/>
    <w:rsid w:val="009E535F"/>
    <w:rsid w:val="009E578F"/>
    <w:rsid w:val="009E58D7"/>
    <w:rsid w:val="009E5D9B"/>
    <w:rsid w:val="009E60FB"/>
    <w:rsid w:val="009E7B90"/>
    <w:rsid w:val="009E7C24"/>
    <w:rsid w:val="009F0E6D"/>
    <w:rsid w:val="009F11A7"/>
    <w:rsid w:val="009F15F9"/>
    <w:rsid w:val="009F1627"/>
    <w:rsid w:val="009F1FC9"/>
    <w:rsid w:val="009F2CD2"/>
    <w:rsid w:val="009F37C1"/>
    <w:rsid w:val="009F37DD"/>
    <w:rsid w:val="009F3F76"/>
    <w:rsid w:val="009F438F"/>
    <w:rsid w:val="009F43EF"/>
    <w:rsid w:val="009F47B3"/>
    <w:rsid w:val="009F5C27"/>
    <w:rsid w:val="009F6714"/>
    <w:rsid w:val="009F69C7"/>
    <w:rsid w:val="009F6CDD"/>
    <w:rsid w:val="009F7ABB"/>
    <w:rsid w:val="00A00399"/>
    <w:rsid w:val="00A00967"/>
    <w:rsid w:val="00A00F34"/>
    <w:rsid w:val="00A0116F"/>
    <w:rsid w:val="00A012DA"/>
    <w:rsid w:val="00A01417"/>
    <w:rsid w:val="00A0163E"/>
    <w:rsid w:val="00A02A47"/>
    <w:rsid w:val="00A02AB5"/>
    <w:rsid w:val="00A02BBE"/>
    <w:rsid w:val="00A038A3"/>
    <w:rsid w:val="00A04067"/>
    <w:rsid w:val="00A040D7"/>
    <w:rsid w:val="00A04F20"/>
    <w:rsid w:val="00A055C3"/>
    <w:rsid w:val="00A05820"/>
    <w:rsid w:val="00A05E53"/>
    <w:rsid w:val="00A05FB4"/>
    <w:rsid w:val="00A069E9"/>
    <w:rsid w:val="00A06D6C"/>
    <w:rsid w:val="00A06D9C"/>
    <w:rsid w:val="00A074AB"/>
    <w:rsid w:val="00A07811"/>
    <w:rsid w:val="00A078A8"/>
    <w:rsid w:val="00A07C32"/>
    <w:rsid w:val="00A07DAC"/>
    <w:rsid w:val="00A07FB2"/>
    <w:rsid w:val="00A110BA"/>
    <w:rsid w:val="00A11447"/>
    <w:rsid w:val="00A11A8D"/>
    <w:rsid w:val="00A11FE8"/>
    <w:rsid w:val="00A12336"/>
    <w:rsid w:val="00A12660"/>
    <w:rsid w:val="00A12BCC"/>
    <w:rsid w:val="00A12CF4"/>
    <w:rsid w:val="00A13561"/>
    <w:rsid w:val="00A13D51"/>
    <w:rsid w:val="00A13E98"/>
    <w:rsid w:val="00A1452A"/>
    <w:rsid w:val="00A14E57"/>
    <w:rsid w:val="00A153CE"/>
    <w:rsid w:val="00A15A87"/>
    <w:rsid w:val="00A15CC2"/>
    <w:rsid w:val="00A15DB0"/>
    <w:rsid w:val="00A165F9"/>
    <w:rsid w:val="00A166FC"/>
    <w:rsid w:val="00A16982"/>
    <w:rsid w:val="00A17729"/>
    <w:rsid w:val="00A20ED3"/>
    <w:rsid w:val="00A22262"/>
    <w:rsid w:val="00A2291C"/>
    <w:rsid w:val="00A23457"/>
    <w:rsid w:val="00A235D2"/>
    <w:rsid w:val="00A23681"/>
    <w:rsid w:val="00A236C0"/>
    <w:rsid w:val="00A23911"/>
    <w:rsid w:val="00A23BB0"/>
    <w:rsid w:val="00A23F2A"/>
    <w:rsid w:val="00A245AB"/>
    <w:rsid w:val="00A25F6B"/>
    <w:rsid w:val="00A260D2"/>
    <w:rsid w:val="00A26335"/>
    <w:rsid w:val="00A27009"/>
    <w:rsid w:val="00A270D8"/>
    <w:rsid w:val="00A27BF2"/>
    <w:rsid w:val="00A30132"/>
    <w:rsid w:val="00A3099B"/>
    <w:rsid w:val="00A316CA"/>
    <w:rsid w:val="00A326FE"/>
    <w:rsid w:val="00A32945"/>
    <w:rsid w:val="00A3302B"/>
    <w:rsid w:val="00A33D9F"/>
    <w:rsid w:val="00A33E00"/>
    <w:rsid w:val="00A34925"/>
    <w:rsid w:val="00A34C89"/>
    <w:rsid w:val="00A35259"/>
    <w:rsid w:val="00A3539B"/>
    <w:rsid w:val="00A35450"/>
    <w:rsid w:val="00A3635C"/>
    <w:rsid w:val="00A363BF"/>
    <w:rsid w:val="00A365F8"/>
    <w:rsid w:val="00A366F4"/>
    <w:rsid w:val="00A36F0B"/>
    <w:rsid w:val="00A377E0"/>
    <w:rsid w:val="00A37CCE"/>
    <w:rsid w:val="00A37F76"/>
    <w:rsid w:val="00A4031D"/>
    <w:rsid w:val="00A408DB"/>
    <w:rsid w:val="00A4094F"/>
    <w:rsid w:val="00A40A37"/>
    <w:rsid w:val="00A40FB9"/>
    <w:rsid w:val="00A4104E"/>
    <w:rsid w:val="00A41B20"/>
    <w:rsid w:val="00A41B7C"/>
    <w:rsid w:val="00A4213F"/>
    <w:rsid w:val="00A422D3"/>
    <w:rsid w:val="00A423CA"/>
    <w:rsid w:val="00A4274F"/>
    <w:rsid w:val="00A4368B"/>
    <w:rsid w:val="00A43A8D"/>
    <w:rsid w:val="00A43C33"/>
    <w:rsid w:val="00A44245"/>
    <w:rsid w:val="00A44C53"/>
    <w:rsid w:val="00A4512B"/>
    <w:rsid w:val="00A454FF"/>
    <w:rsid w:val="00A4570D"/>
    <w:rsid w:val="00A46760"/>
    <w:rsid w:val="00A46A21"/>
    <w:rsid w:val="00A46CC6"/>
    <w:rsid w:val="00A46F0C"/>
    <w:rsid w:val="00A47001"/>
    <w:rsid w:val="00A474C0"/>
    <w:rsid w:val="00A50318"/>
    <w:rsid w:val="00A50335"/>
    <w:rsid w:val="00A50BEE"/>
    <w:rsid w:val="00A51BA4"/>
    <w:rsid w:val="00A526AB"/>
    <w:rsid w:val="00A529B6"/>
    <w:rsid w:val="00A52CC8"/>
    <w:rsid w:val="00A538E7"/>
    <w:rsid w:val="00A53B18"/>
    <w:rsid w:val="00A549D1"/>
    <w:rsid w:val="00A554F5"/>
    <w:rsid w:val="00A55AE6"/>
    <w:rsid w:val="00A5676E"/>
    <w:rsid w:val="00A576FB"/>
    <w:rsid w:val="00A57D65"/>
    <w:rsid w:val="00A60238"/>
    <w:rsid w:val="00A604B6"/>
    <w:rsid w:val="00A60DAF"/>
    <w:rsid w:val="00A6151B"/>
    <w:rsid w:val="00A6170A"/>
    <w:rsid w:val="00A61A15"/>
    <w:rsid w:val="00A61F46"/>
    <w:rsid w:val="00A62118"/>
    <w:rsid w:val="00A62256"/>
    <w:rsid w:val="00A62C62"/>
    <w:rsid w:val="00A62E20"/>
    <w:rsid w:val="00A63CA6"/>
    <w:rsid w:val="00A63FCE"/>
    <w:rsid w:val="00A64307"/>
    <w:rsid w:val="00A64940"/>
    <w:rsid w:val="00A64B83"/>
    <w:rsid w:val="00A65D94"/>
    <w:rsid w:val="00A6699A"/>
    <w:rsid w:val="00A6781A"/>
    <w:rsid w:val="00A67837"/>
    <w:rsid w:val="00A67ACE"/>
    <w:rsid w:val="00A67D62"/>
    <w:rsid w:val="00A71E77"/>
    <w:rsid w:val="00A72021"/>
    <w:rsid w:val="00A72159"/>
    <w:rsid w:val="00A728B8"/>
    <w:rsid w:val="00A72908"/>
    <w:rsid w:val="00A72D8B"/>
    <w:rsid w:val="00A73507"/>
    <w:rsid w:val="00A73A5F"/>
    <w:rsid w:val="00A73DE7"/>
    <w:rsid w:val="00A7435E"/>
    <w:rsid w:val="00A748D4"/>
    <w:rsid w:val="00A74BE5"/>
    <w:rsid w:val="00A74E9C"/>
    <w:rsid w:val="00A75CE6"/>
    <w:rsid w:val="00A7677C"/>
    <w:rsid w:val="00A76CDF"/>
    <w:rsid w:val="00A776A9"/>
    <w:rsid w:val="00A77C67"/>
    <w:rsid w:val="00A800B7"/>
    <w:rsid w:val="00A80A76"/>
    <w:rsid w:val="00A81750"/>
    <w:rsid w:val="00A8220D"/>
    <w:rsid w:val="00A8277A"/>
    <w:rsid w:val="00A83AC7"/>
    <w:rsid w:val="00A83BE7"/>
    <w:rsid w:val="00A84549"/>
    <w:rsid w:val="00A8465E"/>
    <w:rsid w:val="00A84DA7"/>
    <w:rsid w:val="00A8509A"/>
    <w:rsid w:val="00A85143"/>
    <w:rsid w:val="00A8606D"/>
    <w:rsid w:val="00A870D8"/>
    <w:rsid w:val="00A871BB"/>
    <w:rsid w:val="00A872E0"/>
    <w:rsid w:val="00A87BA4"/>
    <w:rsid w:val="00A87CC1"/>
    <w:rsid w:val="00A9035F"/>
    <w:rsid w:val="00A905C5"/>
    <w:rsid w:val="00A9077E"/>
    <w:rsid w:val="00A90C28"/>
    <w:rsid w:val="00A918E0"/>
    <w:rsid w:val="00A92171"/>
    <w:rsid w:val="00A92454"/>
    <w:rsid w:val="00A9248C"/>
    <w:rsid w:val="00A92C76"/>
    <w:rsid w:val="00A93CFB"/>
    <w:rsid w:val="00A94610"/>
    <w:rsid w:val="00A9481E"/>
    <w:rsid w:val="00A94F37"/>
    <w:rsid w:val="00A951DB"/>
    <w:rsid w:val="00A953B1"/>
    <w:rsid w:val="00A958DE"/>
    <w:rsid w:val="00A95AEB"/>
    <w:rsid w:val="00A96251"/>
    <w:rsid w:val="00A96277"/>
    <w:rsid w:val="00A964C2"/>
    <w:rsid w:val="00A96798"/>
    <w:rsid w:val="00A96B30"/>
    <w:rsid w:val="00A96C0F"/>
    <w:rsid w:val="00A96D4C"/>
    <w:rsid w:val="00A971AC"/>
    <w:rsid w:val="00AA004E"/>
    <w:rsid w:val="00AA0280"/>
    <w:rsid w:val="00AA04DD"/>
    <w:rsid w:val="00AA0E20"/>
    <w:rsid w:val="00AA0EE7"/>
    <w:rsid w:val="00AA11D0"/>
    <w:rsid w:val="00AA12AC"/>
    <w:rsid w:val="00AA1DB2"/>
    <w:rsid w:val="00AA1F5C"/>
    <w:rsid w:val="00AA2A32"/>
    <w:rsid w:val="00AA2FC4"/>
    <w:rsid w:val="00AA3652"/>
    <w:rsid w:val="00AA4089"/>
    <w:rsid w:val="00AA4107"/>
    <w:rsid w:val="00AA4206"/>
    <w:rsid w:val="00AA4894"/>
    <w:rsid w:val="00AA4EB2"/>
    <w:rsid w:val="00AA5AA1"/>
    <w:rsid w:val="00AA6781"/>
    <w:rsid w:val="00AA6925"/>
    <w:rsid w:val="00AA6EBA"/>
    <w:rsid w:val="00AA73F8"/>
    <w:rsid w:val="00AA7755"/>
    <w:rsid w:val="00AA7CD1"/>
    <w:rsid w:val="00AB0693"/>
    <w:rsid w:val="00AB07A7"/>
    <w:rsid w:val="00AB0B5F"/>
    <w:rsid w:val="00AB18CD"/>
    <w:rsid w:val="00AB1969"/>
    <w:rsid w:val="00AB19E5"/>
    <w:rsid w:val="00AB36F8"/>
    <w:rsid w:val="00AB38A6"/>
    <w:rsid w:val="00AB3F8D"/>
    <w:rsid w:val="00AB428E"/>
    <w:rsid w:val="00AB4B6E"/>
    <w:rsid w:val="00AB547E"/>
    <w:rsid w:val="00AB5587"/>
    <w:rsid w:val="00AB5A44"/>
    <w:rsid w:val="00AB62C0"/>
    <w:rsid w:val="00AB6458"/>
    <w:rsid w:val="00AB66E7"/>
    <w:rsid w:val="00AB6B90"/>
    <w:rsid w:val="00AB73EE"/>
    <w:rsid w:val="00AB741D"/>
    <w:rsid w:val="00AB7D42"/>
    <w:rsid w:val="00AC0609"/>
    <w:rsid w:val="00AC19F5"/>
    <w:rsid w:val="00AC2992"/>
    <w:rsid w:val="00AC2AB8"/>
    <w:rsid w:val="00AC426F"/>
    <w:rsid w:val="00AC42DE"/>
    <w:rsid w:val="00AC4659"/>
    <w:rsid w:val="00AC5706"/>
    <w:rsid w:val="00AC590A"/>
    <w:rsid w:val="00AC5E68"/>
    <w:rsid w:val="00AC634B"/>
    <w:rsid w:val="00AC64C8"/>
    <w:rsid w:val="00AC7345"/>
    <w:rsid w:val="00AC76C2"/>
    <w:rsid w:val="00AC79E8"/>
    <w:rsid w:val="00AC7F8B"/>
    <w:rsid w:val="00AC7FA3"/>
    <w:rsid w:val="00AD017C"/>
    <w:rsid w:val="00AD0CE3"/>
    <w:rsid w:val="00AD11F2"/>
    <w:rsid w:val="00AD1412"/>
    <w:rsid w:val="00AD155B"/>
    <w:rsid w:val="00AD2140"/>
    <w:rsid w:val="00AD262A"/>
    <w:rsid w:val="00AD29F8"/>
    <w:rsid w:val="00AD2F01"/>
    <w:rsid w:val="00AD35F5"/>
    <w:rsid w:val="00AD3829"/>
    <w:rsid w:val="00AD3926"/>
    <w:rsid w:val="00AD3B2B"/>
    <w:rsid w:val="00AD424D"/>
    <w:rsid w:val="00AD44C5"/>
    <w:rsid w:val="00AD46D3"/>
    <w:rsid w:val="00AD4AEF"/>
    <w:rsid w:val="00AD4CF2"/>
    <w:rsid w:val="00AD4F1A"/>
    <w:rsid w:val="00AD535F"/>
    <w:rsid w:val="00AD5493"/>
    <w:rsid w:val="00AD5C5E"/>
    <w:rsid w:val="00AD5C92"/>
    <w:rsid w:val="00AD6DBD"/>
    <w:rsid w:val="00AD6F4C"/>
    <w:rsid w:val="00AD703C"/>
    <w:rsid w:val="00AD73A2"/>
    <w:rsid w:val="00AD749E"/>
    <w:rsid w:val="00AD7B06"/>
    <w:rsid w:val="00AD7E49"/>
    <w:rsid w:val="00AD7F9A"/>
    <w:rsid w:val="00AE07DE"/>
    <w:rsid w:val="00AE115B"/>
    <w:rsid w:val="00AE11FF"/>
    <w:rsid w:val="00AE1635"/>
    <w:rsid w:val="00AE1FB0"/>
    <w:rsid w:val="00AE218F"/>
    <w:rsid w:val="00AE25D9"/>
    <w:rsid w:val="00AE2EAE"/>
    <w:rsid w:val="00AE30F2"/>
    <w:rsid w:val="00AE3321"/>
    <w:rsid w:val="00AE440B"/>
    <w:rsid w:val="00AE459B"/>
    <w:rsid w:val="00AE4DC6"/>
    <w:rsid w:val="00AE5255"/>
    <w:rsid w:val="00AE5CF4"/>
    <w:rsid w:val="00AE6B93"/>
    <w:rsid w:val="00AE6C1B"/>
    <w:rsid w:val="00AF04E1"/>
    <w:rsid w:val="00AF065F"/>
    <w:rsid w:val="00AF08D2"/>
    <w:rsid w:val="00AF0E38"/>
    <w:rsid w:val="00AF0FB4"/>
    <w:rsid w:val="00AF14C7"/>
    <w:rsid w:val="00AF14FC"/>
    <w:rsid w:val="00AF2161"/>
    <w:rsid w:val="00AF21DE"/>
    <w:rsid w:val="00AF2225"/>
    <w:rsid w:val="00AF2D44"/>
    <w:rsid w:val="00AF31E3"/>
    <w:rsid w:val="00AF3DE6"/>
    <w:rsid w:val="00AF3FD5"/>
    <w:rsid w:val="00AF4286"/>
    <w:rsid w:val="00AF45B3"/>
    <w:rsid w:val="00AF494C"/>
    <w:rsid w:val="00AF49F6"/>
    <w:rsid w:val="00AF5461"/>
    <w:rsid w:val="00AF57B0"/>
    <w:rsid w:val="00AF5E00"/>
    <w:rsid w:val="00AF668F"/>
    <w:rsid w:val="00AF66F2"/>
    <w:rsid w:val="00AF72D0"/>
    <w:rsid w:val="00AF7A2C"/>
    <w:rsid w:val="00AF7D56"/>
    <w:rsid w:val="00B00099"/>
    <w:rsid w:val="00B00AEA"/>
    <w:rsid w:val="00B00EF3"/>
    <w:rsid w:val="00B00FFE"/>
    <w:rsid w:val="00B013E9"/>
    <w:rsid w:val="00B019F2"/>
    <w:rsid w:val="00B01AD2"/>
    <w:rsid w:val="00B01AEA"/>
    <w:rsid w:val="00B028FB"/>
    <w:rsid w:val="00B04127"/>
    <w:rsid w:val="00B04417"/>
    <w:rsid w:val="00B04469"/>
    <w:rsid w:val="00B04B00"/>
    <w:rsid w:val="00B04B52"/>
    <w:rsid w:val="00B04D12"/>
    <w:rsid w:val="00B0502D"/>
    <w:rsid w:val="00B053D6"/>
    <w:rsid w:val="00B05ECC"/>
    <w:rsid w:val="00B05F76"/>
    <w:rsid w:val="00B06457"/>
    <w:rsid w:val="00B066F9"/>
    <w:rsid w:val="00B0690C"/>
    <w:rsid w:val="00B07073"/>
    <w:rsid w:val="00B071CE"/>
    <w:rsid w:val="00B07248"/>
    <w:rsid w:val="00B10728"/>
    <w:rsid w:val="00B108C1"/>
    <w:rsid w:val="00B10F05"/>
    <w:rsid w:val="00B11207"/>
    <w:rsid w:val="00B11868"/>
    <w:rsid w:val="00B12188"/>
    <w:rsid w:val="00B121BF"/>
    <w:rsid w:val="00B12903"/>
    <w:rsid w:val="00B12A7D"/>
    <w:rsid w:val="00B12E07"/>
    <w:rsid w:val="00B137C4"/>
    <w:rsid w:val="00B13A44"/>
    <w:rsid w:val="00B13FF4"/>
    <w:rsid w:val="00B14787"/>
    <w:rsid w:val="00B1484F"/>
    <w:rsid w:val="00B14B92"/>
    <w:rsid w:val="00B14CDA"/>
    <w:rsid w:val="00B151CF"/>
    <w:rsid w:val="00B15238"/>
    <w:rsid w:val="00B15DD0"/>
    <w:rsid w:val="00B15EC0"/>
    <w:rsid w:val="00B16152"/>
    <w:rsid w:val="00B16E45"/>
    <w:rsid w:val="00B17008"/>
    <w:rsid w:val="00B17C9F"/>
    <w:rsid w:val="00B20108"/>
    <w:rsid w:val="00B201D3"/>
    <w:rsid w:val="00B20320"/>
    <w:rsid w:val="00B21272"/>
    <w:rsid w:val="00B214E7"/>
    <w:rsid w:val="00B21BAD"/>
    <w:rsid w:val="00B229DF"/>
    <w:rsid w:val="00B22AAC"/>
    <w:rsid w:val="00B23425"/>
    <w:rsid w:val="00B24B84"/>
    <w:rsid w:val="00B24C91"/>
    <w:rsid w:val="00B25CA0"/>
    <w:rsid w:val="00B26094"/>
    <w:rsid w:val="00B26332"/>
    <w:rsid w:val="00B27503"/>
    <w:rsid w:val="00B27832"/>
    <w:rsid w:val="00B302FC"/>
    <w:rsid w:val="00B308D0"/>
    <w:rsid w:val="00B30AB0"/>
    <w:rsid w:val="00B31A10"/>
    <w:rsid w:val="00B31F9D"/>
    <w:rsid w:val="00B321C3"/>
    <w:rsid w:val="00B32AF3"/>
    <w:rsid w:val="00B3374F"/>
    <w:rsid w:val="00B33FEC"/>
    <w:rsid w:val="00B342CD"/>
    <w:rsid w:val="00B343CB"/>
    <w:rsid w:val="00B34560"/>
    <w:rsid w:val="00B34C6E"/>
    <w:rsid w:val="00B359B1"/>
    <w:rsid w:val="00B359B2"/>
    <w:rsid w:val="00B36146"/>
    <w:rsid w:val="00B36176"/>
    <w:rsid w:val="00B36AAD"/>
    <w:rsid w:val="00B36AF7"/>
    <w:rsid w:val="00B3794B"/>
    <w:rsid w:val="00B40639"/>
    <w:rsid w:val="00B40F34"/>
    <w:rsid w:val="00B41086"/>
    <w:rsid w:val="00B41347"/>
    <w:rsid w:val="00B414AB"/>
    <w:rsid w:val="00B41C03"/>
    <w:rsid w:val="00B41CA1"/>
    <w:rsid w:val="00B4219D"/>
    <w:rsid w:val="00B42418"/>
    <w:rsid w:val="00B429CB"/>
    <w:rsid w:val="00B43166"/>
    <w:rsid w:val="00B43D89"/>
    <w:rsid w:val="00B44B62"/>
    <w:rsid w:val="00B45680"/>
    <w:rsid w:val="00B45981"/>
    <w:rsid w:val="00B46A9F"/>
    <w:rsid w:val="00B46B9D"/>
    <w:rsid w:val="00B47257"/>
    <w:rsid w:val="00B47B2A"/>
    <w:rsid w:val="00B47F67"/>
    <w:rsid w:val="00B503EC"/>
    <w:rsid w:val="00B50808"/>
    <w:rsid w:val="00B50C45"/>
    <w:rsid w:val="00B50D19"/>
    <w:rsid w:val="00B5112C"/>
    <w:rsid w:val="00B514F2"/>
    <w:rsid w:val="00B52295"/>
    <w:rsid w:val="00B52DA6"/>
    <w:rsid w:val="00B52F5D"/>
    <w:rsid w:val="00B5305B"/>
    <w:rsid w:val="00B54607"/>
    <w:rsid w:val="00B54A61"/>
    <w:rsid w:val="00B54B7B"/>
    <w:rsid w:val="00B55074"/>
    <w:rsid w:val="00B55E18"/>
    <w:rsid w:val="00B562ED"/>
    <w:rsid w:val="00B5653F"/>
    <w:rsid w:val="00B56CC9"/>
    <w:rsid w:val="00B56D97"/>
    <w:rsid w:val="00B57375"/>
    <w:rsid w:val="00B57D94"/>
    <w:rsid w:val="00B600DE"/>
    <w:rsid w:val="00B60324"/>
    <w:rsid w:val="00B604A3"/>
    <w:rsid w:val="00B60AAF"/>
    <w:rsid w:val="00B60D44"/>
    <w:rsid w:val="00B60F32"/>
    <w:rsid w:val="00B61027"/>
    <w:rsid w:val="00B611CE"/>
    <w:rsid w:val="00B615DF"/>
    <w:rsid w:val="00B624BE"/>
    <w:rsid w:val="00B629A0"/>
    <w:rsid w:val="00B63354"/>
    <w:rsid w:val="00B6387E"/>
    <w:rsid w:val="00B6391E"/>
    <w:rsid w:val="00B63927"/>
    <w:rsid w:val="00B63E5A"/>
    <w:rsid w:val="00B64037"/>
    <w:rsid w:val="00B64A78"/>
    <w:rsid w:val="00B66210"/>
    <w:rsid w:val="00B66B5D"/>
    <w:rsid w:val="00B671D7"/>
    <w:rsid w:val="00B675D5"/>
    <w:rsid w:val="00B6767A"/>
    <w:rsid w:val="00B67AD7"/>
    <w:rsid w:val="00B711FD"/>
    <w:rsid w:val="00B71CC1"/>
    <w:rsid w:val="00B7293A"/>
    <w:rsid w:val="00B736C7"/>
    <w:rsid w:val="00B73CF1"/>
    <w:rsid w:val="00B74836"/>
    <w:rsid w:val="00B75065"/>
    <w:rsid w:val="00B75633"/>
    <w:rsid w:val="00B75EDA"/>
    <w:rsid w:val="00B76300"/>
    <w:rsid w:val="00B76AA5"/>
    <w:rsid w:val="00B77CB1"/>
    <w:rsid w:val="00B77E95"/>
    <w:rsid w:val="00B8145E"/>
    <w:rsid w:val="00B816E5"/>
    <w:rsid w:val="00B8192E"/>
    <w:rsid w:val="00B819B0"/>
    <w:rsid w:val="00B81D12"/>
    <w:rsid w:val="00B81D73"/>
    <w:rsid w:val="00B8223E"/>
    <w:rsid w:val="00B824A1"/>
    <w:rsid w:val="00B83660"/>
    <w:rsid w:val="00B83673"/>
    <w:rsid w:val="00B83846"/>
    <w:rsid w:val="00B842D1"/>
    <w:rsid w:val="00B8452E"/>
    <w:rsid w:val="00B84DD7"/>
    <w:rsid w:val="00B850ED"/>
    <w:rsid w:val="00B85571"/>
    <w:rsid w:val="00B85896"/>
    <w:rsid w:val="00B85B6F"/>
    <w:rsid w:val="00B86558"/>
    <w:rsid w:val="00B86E31"/>
    <w:rsid w:val="00B871EC"/>
    <w:rsid w:val="00B87624"/>
    <w:rsid w:val="00B90748"/>
    <w:rsid w:val="00B90ECC"/>
    <w:rsid w:val="00B9218E"/>
    <w:rsid w:val="00B92C52"/>
    <w:rsid w:val="00B9344B"/>
    <w:rsid w:val="00B9373F"/>
    <w:rsid w:val="00B93902"/>
    <w:rsid w:val="00B94040"/>
    <w:rsid w:val="00B94884"/>
    <w:rsid w:val="00B94CE7"/>
    <w:rsid w:val="00B95137"/>
    <w:rsid w:val="00B9520D"/>
    <w:rsid w:val="00B955FB"/>
    <w:rsid w:val="00B95793"/>
    <w:rsid w:val="00B9605C"/>
    <w:rsid w:val="00B966C0"/>
    <w:rsid w:val="00B96AF4"/>
    <w:rsid w:val="00B9722C"/>
    <w:rsid w:val="00B9766C"/>
    <w:rsid w:val="00B97D8C"/>
    <w:rsid w:val="00BA00F3"/>
    <w:rsid w:val="00BA01AD"/>
    <w:rsid w:val="00BA0F8F"/>
    <w:rsid w:val="00BA140E"/>
    <w:rsid w:val="00BA1559"/>
    <w:rsid w:val="00BA1A7B"/>
    <w:rsid w:val="00BA258A"/>
    <w:rsid w:val="00BA2BF8"/>
    <w:rsid w:val="00BA2DEB"/>
    <w:rsid w:val="00BA4E66"/>
    <w:rsid w:val="00BA630C"/>
    <w:rsid w:val="00BA63B5"/>
    <w:rsid w:val="00BA6641"/>
    <w:rsid w:val="00BA6AD5"/>
    <w:rsid w:val="00BA7C65"/>
    <w:rsid w:val="00BA7CDC"/>
    <w:rsid w:val="00BA7D1C"/>
    <w:rsid w:val="00BA7EF2"/>
    <w:rsid w:val="00BA7F6C"/>
    <w:rsid w:val="00BB0228"/>
    <w:rsid w:val="00BB0320"/>
    <w:rsid w:val="00BB0376"/>
    <w:rsid w:val="00BB0D8A"/>
    <w:rsid w:val="00BB1E6E"/>
    <w:rsid w:val="00BB21F9"/>
    <w:rsid w:val="00BB27EB"/>
    <w:rsid w:val="00BB2D59"/>
    <w:rsid w:val="00BB36BD"/>
    <w:rsid w:val="00BB4703"/>
    <w:rsid w:val="00BB4733"/>
    <w:rsid w:val="00BB4AFB"/>
    <w:rsid w:val="00BB51C8"/>
    <w:rsid w:val="00BB5509"/>
    <w:rsid w:val="00BB5681"/>
    <w:rsid w:val="00BB5B4D"/>
    <w:rsid w:val="00BB643D"/>
    <w:rsid w:val="00BB6DAD"/>
    <w:rsid w:val="00BB6E3D"/>
    <w:rsid w:val="00BB7537"/>
    <w:rsid w:val="00BB75EA"/>
    <w:rsid w:val="00BB7820"/>
    <w:rsid w:val="00BB7C82"/>
    <w:rsid w:val="00BC10E7"/>
    <w:rsid w:val="00BC1AE0"/>
    <w:rsid w:val="00BC1D9B"/>
    <w:rsid w:val="00BC23B5"/>
    <w:rsid w:val="00BC2A25"/>
    <w:rsid w:val="00BC395C"/>
    <w:rsid w:val="00BC44BC"/>
    <w:rsid w:val="00BC52E6"/>
    <w:rsid w:val="00BC546F"/>
    <w:rsid w:val="00BC57AE"/>
    <w:rsid w:val="00BC5BC4"/>
    <w:rsid w:val="00BC5C29"/>
    <w:rsid w:val="00BC6F5B"/>
    <w:rsid w:val="00BC70C6"/>
    <w:rsid w:val="00BC79A2"/>
    <w:rsid w:val="00BC7B14"/>
    <w:rsid w:val="00BC7C01"/>
    <w:rsid w:val="00BC7D87"/>
    <w:rsid w:val="00BC7DA2"/>
    <w:rsid w:val="00BD0812"/>
    <w:rsid w:val="00BD0A31"/>
    <w:rsid w:val="00BD11C7"/>
    <w:rsid w:val="00BD1294"/>
    <w:rsid w:val="00BD265A"/>
    <w:rsid w:val="00BD29A0"/>
    <w:rsid w:val="00BD37C4"/>
    <w:rsid w:val="00BD397F"/>
    <w:rsid w:val="00BD3D65"/>
    <w:rsid w:val="00BD4000"/>
    <w:rsid w:val="00BD4237"/>
    <w:rsid w:val="00BD4314"/>
    <w:rsid w:val="00BD4F2D"/>
    <w:rsid w:val="00BD50C4"/>
    <w:rsid w:val="00BD57F5"/>
    <w:rsid w:val="00BD5943"/>
    <w:rsid w:val="00BD5A49"/>
    <w:rsid w:val="00BD625F"/>
    <w:rsid w:val="00BD653C"/>
    <w:rsid w:val="00BD673F"/>
    <w:rsid w:val="00BD68B1"/>
    <w:rsid w:val="00BD68D3"/>
    <w:rsid w:val="00BD6D65"/>
    <w:rsid w:val="00BD7945"/>
    <w:rsid w:val="00BD7D07"/>
    <w:rsid w:val="00BD7D0F"/>
    <w:rsid w:val="00BD7D78"/>
    <w:rsid w:val="00BD7DF6"/>
    <w:rsid w:val="00BD7E17"/>
    <w:rsid w:val="00BD7F7A"/>
    <w:rsid w:val="00BE03A7"/>
    <w:rsid w:val="00BE0465"/>
    <w:rsid w:val="00BE06CD"/>
    <w:rsid w:val="00BE0A6B"/>
    <w:rsid w:val="00BE0D69"/>
    <w:rsid w:val="00BE1B7F"/>
    <w:rsid w:val="00BE216B"/>
    <w:rsid w:val="00BE2681"/>
    <w:rsid w:val="00BE2B53"/>
    <w:rsid w:val="00BE2E46"/>
    <w:rsid w:val="00BE2F01"/>
    <w:rsid w:val="00BE2F3B"/>
    <w:rsid w:val="00BE32E8"/>
    <w:rsid w:val="00BE47C0"/>
    <w:rsid w:val="00BE4E7F"/>
    <w:rsid w:val="00BE50D7"/>
    <w:rsid w:val="00BE5D08"/>
    <w:rsid w:val="00BE5EEC"/>
    <w:rsid w:val="00BE63D6"/>
    <w:rsid w:val="00BE6498"/>
    <w:rsid w:val="00BE6F57"/>
    <w:rsid w:val="00BE7C22"/>
    <w:rsid w:val="00BE7E5C"/>
    <w:rsid w:val="00BF0BC5"/>
    <w:rsid w:val="00BF0F09"/>
    <w:rsid w:val="00BF1F7A"/>
    <w:rsid w:val="00BF269B"/>
    <w:rsid w:val="00BF329B"/>
    <w:rsid w:val="00BF332A"/>
    <w:rsid w:val="00BF45F5"/>
    <w:rsid w:val="00BF46F1"/>
    <w:rsid w:val="00BF5DA2"/>
    <w:rsid w:val="00BF6A48"/>
    <w:rsid w:val="00BF6AE4"/>
    <w:rsid w:val="00BF6D9C"/>
    <w:rsid w:val="00BF76B4"/>
    <w:rsid w:val="00BF7A2D"/>
    <w:rsid w:val="00BF7D11"/>
    <w:rsid w:val="00C001EE"/>
    <w:rsid w:val="00C00297"/>
    <w:rsid w:val="00C01013"/>
    <w:rsid w:val="00C01336"/>
    <w:rsid w:val="00C01B18"/>
    <w:rsid w:val="00C01ED4"/>
    <w:rsid w:val="00C02AE0"/>
    <w:rsid w:val="00C02CE5"/>
    <w:rsid w:val="00C04201"/>
    <w:rsid w:val="00C04905"/>
    <w:rsid w:val="00C04AC1"/>
    <w:rsid w:val="00C04BB5"/>
    <w:rsid w:val="00C051FA"/>
    <w:rsid w:val="00C0544E"/>
    <w:rsid w:val="00C05993"/>
    <w:rsid w:val="00C05E13"/>
    <w:rsid w:val="00C06105"/>
    <w:rsid w:val="00C06640"/>
    <w:rsid w:val="00C06733"/>
    <w:rsid w:val="00C06977"/>
    <w:rsid w:val="00C0748B"/>
    <w:rsid w:val="00C07A9E"/>
    <w:rsid w:val="00C07B92"/>
    <w:rsid w:val="00C10308"/>
    <w:rsid w:val="00C10808"/>
    <w:rsid w:val="00C110C2"/>
    <w:rsid w:val="00C1140C"/>
    <w:rsid w:val="00C114FD"/>
    <w:rsid w:val="00C11527"/>
    <w:rsid w:val="00C11B17"/>
    <w:rsid w:val="00C126BC"/>
    <w:rsid w:val="00C126FB"/>
    <w:rsid w:val="00C13400"/>
    <w:rsid w:val="00C1365D"/>
    <w:rsid w:val="00C13683"/>
    <w:rsid w:val="00C138EA"/>
    <w:rsid w:val="00C138FD"/>
    <w:rsid w:val="00C13BE4"/>
    <w:rsid w:val="00C13E88"/>
    <w:rsid w:val="00C147BE"/>
    <w:rsid w:val="00C14F2A"/>
    <w:rsid w:val="00C15016"/>
    <w:rsid w:val="00C1651D"/>
    <w:rsid w:val="00C1670C"/>
    <w:rsid w:val="00C1678F"/>
    <w:rsid w:val="00C16976"/>
    <w:rsid w:val="00C16AF5"/>
    <w:rsid w:val="00C16BB8"/>
    <w:rsid w:val="00C16C1E"/>
    <w:rsid w:val="00C17140"/>
    <w:rsid w:val="00C17E5D"/>
    <w:rsid w:val="00C2067F"/>
    <w:rsid w:val="00C220B1"/>
    <w:rsid w:val="00C223B0"/>
    <w:rsid w:val="00C22477"/>
    <w:rsid w:val="00C227EE"/>
    <w:rsid w:val="00C22B9E"/>
    <w:rsid w:val="00C22E57"/>
    <w:rsid w:val="00C22FA7"/>
    <w:rsid w:val="00C249BE"/>
    <w:rsid w:val="00C252A6"/>
    <w:rsid w:val="00C25B3D"/>
    <w:rsid w:val="00C26387"/>
    <w:rsid w:val="00C26DE8"/>
    <w:rsid w:val="00C2701C"/>
    <w:rsid w:val="00C2755B"/>
    <w:rsid w:val="00C275EE"/>
    <w:rsid w:val="00C300DB"/>
    <w:rsid w:val="00C30460"/>
    <w:rsid w:val="00C31021"/>
    <w:rsid w:val="00C31F5A"/>
    <w:rsid w:val="00C3312A"/>
    <w:rsid w:val="00C33515"/>
    <w:rsid w:val="00C33BA7"/>
    <w:rsid w:val="00C3425A"/>
    <w:rsid w:val="00C34637"/>
    <w:rsid w:val="00C34F36"/>
    <w:rsid w:val="00C35525"/>
    <w:rsid w:val="00C35A06"/>
    <w:rsid w:val="00C35A0A"/>
    <w:rsid w:val="00C36796"/>
    <w:rsid w:val="00C37536"/>
    <w:rsid w:val="00C3771B"/>
    <w:rsid w:val="00C37F22"/>
    <w:rsid w:val="00C37FA4"/>
    <w:rsid w:val="00C40EDF"/>
    <w:rsid w:val="00C4101E"/>
    <w:rsid w:val="00C4114D"/>
    <w:rsid w:val="00C4229C"/>
    <w:rsid w:val="00C42BA9"/>
    <w:rsid w:val="00C42C91"/>
    <w:rsid w:val="00C436DC"/>
    <w:rsid w:val="00C43F9B"/>
    <w:rsid w:val="00C4456C"/>
    <w:rsid w:val="00C44669"/>
    <w:rsid w:val="00C44B00"/>
    <w:rsid w:val="00C44DC0"/>
    <w:rsid w:val="00C45447"/>
    <w:rsid w:val="00C454C6"/>
    <w:rsid w:val="00C4590F"/>
    <w:rsid w:val="00C45E9B"/>
    <w:rsid w:val="00C45F51"/>
    <w:rsid w:val="00C461AF"/>
    <w:rsid w:val="00C46AD5"/>
    <w:rsid w:val="00C46FC7"/>
    <w:rsid w:val="00C4728A"/>
    <w:rsid w:val="00C47C60"/>
    <w:rsid w:val="00C47DDD"/>
    <w:rsid w:val="00C500AC"/>
    <w:rsid w:val="00C5011E"/>
    <w:rsid w:val="00C5022F"/>
    <w:rsid w:val="00C502CA"/>
    <w:rsid w:val="00C507E9"/>
    <w:rsid w:val="00C5096A"/>
    <w:rsid w:val="00C50A8E"/>
    <w:rsid w:val="00C5111D"/>
    <w:rsid w:val="00C51A09"/>
    <w:rsid w:val="00C51EEF"/>
    <w:rsid w:val="00C52B50"/>
    <w:rsid w:val="00C53A0A"/>
    <w:rsid w:val="00C53C04"/>
    <w:rsid w:val="00C54149"/>
    <w:rsid w:val="00C542EF"/>
    <w:rsid w:val="00C54B63"/>
    <w:rsid w:val="00C55266"/>
    <w:rsid w:val="00C56FEC"/>
    <w:rsid w:val="00C572C6"/>
    <w:rsid w:val="00C57564"/>
    <w:rsid w:val="00C57719"/>
    <w:rsid w:val="00C57795"/>
    <w:rsid w:val="00C60569"/>
    <w:rsid w:val="00C60967"/>
    <w:rsid w:val="00C61700"/>
    <w:rsid w:val="00C61984"/>
    <w:rsid w:val="00C61C98"/>
    <w:rsid w:val="00C622BC"/>
    <w:rsid w:val="00C6233A"/>
    <w:rsid w:val="00C62E33"/>
    <w:rsid w:val="00C63842"/>
    <w:rsid w:val="00C639ED"/>
    <w:rsid w:val="00C63A30"/>
    <w:rsid w:val="00C643BF"/>
    <w:rsid w:val="00C65035"/>
    <w:rsid w:val="00C65220"/>
    <w:rsid w:val="00C65AA5"/>
    <w:rsid w:val="00C65C71"/>
    <w:rsid w:val="00C65CCB"/>
    <w:rsid w:val="00C65F3D"/>
    <w:rsid w:val="00C66667"/>
    <w:rsid w:val="00C677D8"/>
    <w:rsid w:val="00C67D90"/>
    <w:rsid w:val="00C67E75"/>
    <w:rsid w:val="00C70AAF"/>
    <w:rsid w:val="00C70BA8"/>
    <w:rsid w:val="00C70D6A"/>
    <w:rsid w:val="00C71160"/>
    <w:rsid w:val="00C714AA"/>
    <w:rsid w:val="00C717C1"/>
    <w:rsid w:val="00C72E20"/>
    <w:rsid w:val="00C72EF0"/>
    <w:rsid w:val="00C732AC"/>
    <w:rsid w:val="00C73FB0"/>
    <w:rsid w:val="00C75002"/>
    <w:rsid w:val="00C75094"/>
    <w:rsid w:val="00C75387"/>
    <w:rsid w:val="00C757B2"/>
    <w:rsid w:val="00C761E5"/>
    <w:rsid w:val="00C76AE7"/>
    <w:rsid w:val="00C770AB"/>
    <w:rsid w:val="00C77791"/>
    <w:rsid w:val="00C8045E"/>
    <w:rsid w:val="00C80B5E"/>
    <w:rsid w:val="00C81595"/>
    <w:rsid w:val="00C81831"/>
    <w:rsid w:val="00C81855"/>
    <w:rsid w:val="00C82703"/>
    <w:rsid w:val="00C82A25"/>
    <w:rsid w:val="00C835AB"/>
    <w:rsid w:val="00C8417D"/>
    <w:rsid w:val="00C8466C"/>
    <w:rsid w:val="00C84943"/>
    <w:rsid w:val="00C84A0A"/>
    <w:rsid w:val="00C85518"/>
    <w:rsid w:val="00C85521"/>
    <w:rsid w:val="00C86085"/>
    <w:rsid w:val="00C861BF"/>
    <w:rsid w:val="00C864D3"/>
    <w:rsid w:val="00C8717B"/>
    <w:rsid w:val="00C8773C"/>
    <w:rsid w:val="00C87CAA"/>
    <w:rsid w:val="00C902F6"/>
    <w:rsid w:val="00C9043F"/>
    <w:rsid w:val="00C9079D"/>
    <w:rsid w:val="00C908B5"/>
    <w:rsid w:val="00C9091F"/>
    <w:rsid w:val="00C910B5"/>
    <w:rsid w:val="00C9116A"/>
    <w:rsid w:val="00C91CDE"/>
    <w:rsid w:val="00C92361"/>
    <w:rsid w:val="00C9263D"/>
    <w:rsid w:val="00C932B6"/>
    <w:rsid w:val="00C945CA"/>
    <w:rsid w:val="00C94E62"/>
    <w:rsid w:val="00C95920"/>
    <w:rsid w:val="00C96436"/>
    <w:rsid w:val="00C969B3"/>
    <w:rsid w:val="00C96B02"/>
    <w:rsid w:val="00C96D71"/>
    <w:rsid w:val="00C96FB2"/>
    <w:rsid w:val="00C97095"/>
    <w:rsid w:val="00CA057D"/>
    <w:rsid w:val="00CA0847"/>
    <w:rsid w:val="00CA13C5"/>
    <w:rsid w:val="00CA1529"/>
    <w:rsid w:val="00CA1D52"/>
    <w:rsid w:val="00CA21AD"/>
    <w:rsid w:val="00CA2D81"/>
    <w:rsid w:val="00CA2DB3"/>
    <w:rsid w:val="00CA2E72"/>
    <w:rsid w:val="00CA39AB"/>
    <w:rsid w:val="00CA39BD"/>
    <w:rsid w:val="00CA3B55"/>
    <w:rsid w:val="00CA44B0"/>
    <w:rsid w:val="00CA5EDF"/>
    <w:rsid w:val="00CA6437"/>
    <w:rsid w:val="00CA64A3"/>
    <w:rsid w:val="00CA65D6"/>
    <w:rsid w:val="00CA6A36"/>
    <w:rsid w:val="00CA6BB9"/>
    <w:rsid w:val="00CA6BC9"/>
    <w:rsid w:val="00CA792C"/>
    <w:rsid w:val="00CA7FBA"/>
    <w:rsid w:val="00CB008A"/>
    <w:rsid w:val="00CB03A2"/>
    <w:rsid w:val="00CB13D1"/>
    <w:rsid w:val="00CB189A"/>
    <w:rsid w:val="00CB2079"/>
    <w:rsid w:val="00CB23B8"/>
    <w:rsid w:val="00CB318C"/>
    <w:rsid w:val="00CB4667"/>
    <w:rsid w:val="00CB4A2A"/>
    <w:rsid w:val="00CB4A8C"/>
    <w:rsid w:val="00CB4ACA"/>
    <w:rsid w:val="00CB5573"/>
    <w:rsid w:val="00CB58C8"/>
    <w:rsid w:val="00CB5BDB"/>
    <w:rsid w:val="00CB5D60"/>
    <w:rsid w:val="00CB62E6"/>
    <w:rsid w:val="00CB64BE"/>
    <w:rsid w:val="00CB6D43"/>
    <w:rsid w:val="00CB6DDB"/>
    <w:rsid w:val="00CB73FE"/>
    <w:rsid w:val="00CB779E"/>
    <w:rsid w:val="00CB7DE7"/>
    <w:rsid w:val="00CC01CC"/>
    <w:rsid w:val="00CC08CE"/>
    <w:rsid w:val="00CC1244"/>
    <w:rsid w:val="00CC163D"/>
    <w:rsid w:val="00CC19AA"/>
    <w:rsid w:val="00CC1C2A"/>
    <w:rsid w:val="00CC2441"/>
    <w:rsid w:val="00CC2590"/>
    <w:rsid w:val="00CC2D38"/>
    <w:rsid w:val="00CC4108"/>
    <w:rsid w:val="00CC4FDB"/>
    <w:rsid w:val="00CC56E8"/>
    <w:rsid w:val="00CC6362"/>
    <w:rsid w:val="00CC6B6B"/>
    <w:rsid w:val="00CC79BF"/>
    <w:rsid w:val="00CD0144"/>
    <w:rsid w:val="00CD02F0"/>
    <w:rsid w:val="00CD0A1C"/>
    <w:rsid w:val="00CD0C95"/>
    <w:rsid w:val="00CD0D4A"/>
    <w:rsid w:val="00CD1496"/>
    <w:rsid w:val="00CD1685"/>
    <w:rsid w:val="00CD184D"/>
    <w:rsid w:val="00CD1A25"/>
    <w:rsid w:val="00CD1AFC"/>
    <w:rsid w:val="00CD1D3B"/>
    <w:rsid w:val="00CD1DC8"/>
    <w:rsid w:val="00CD27CC"/>
    <w:rsid w:val="00CD3377"/>
    <w:rsid w:val="00CD3FC0"/>
    <w:rsid w:val="00CD4D38"/>
    <w:rsid w:val="00CD4F0F"/>
    <w:rsid w:val="00CD5E69"/>
    <w:rsid w:val="00CE01F4"/>
    <w:rsid w:val="00CE0697"/>
    <w:rsid w:val="00CE0C01"/>
    <w:rsid w:val="00CE131D"/>
    <w:rsid w:val="00CE1407"/>
    <w:rsid w:val="00CE14F6"/>
    <w:rsid w:val="00CE1708"/>
    <w:rsid w:val="00CE1A2C"/>
    <w:rsid w:val="00CE1E1F"/>
    <w:rsid w:val="00CE1F3A"/>
    <w:rsid w:val="00CE3098"/>
    <w:rsid w:val="00CE3AFD"/>
    <w:rsid w:val="00CE4168"/>
    <w:rsid w:val="00CE55CC"/>
    <w:rsid w:val="00CE5A7B"/>
    <w:rsid w:val="00CE5BE2"/>
    <w:rsid w:val="00CE5D69"/>
    <w:rsid w:val="00CE7295"/>
    <w:rsid w:val="00CE76A8"/>
    <w:rsid w:val="00CE7A10"/>
    <w:rsid w:val="00CF12E0"/>
    <w:rsid w:val="00CF18CB"/>
    <w:rsid w:val="00CF1FBB"/>
    <w:rsid w:val="00CF22D5"/>
    <w:rsid w:val="00CF2736"/>
    <w:rsid w:val="00CF2862"/>
    <w:rsid w:val="00CF419B"/>
    <w:rsid w:val="00CF423E"/>
    <w:rsid w:val="00CF42D5"/>
    <w:rsid w:val="00CF43DD"/>
    <w:rsid w:val="00CF4742"/>
    <w:rsid w:val="00CF4AF5"/>
    <w:rsid w:val="00CF5249"/>
    <w:rsid w:val="00CF57EF"/>
    <w:rsid w:val="00CF5D0F"/>
    <w:rsid w:val="00CF5EDC"/>
    <w:rsid w:val="00CF6415"/>
    <w:rsid w:val="00CF66C8"/>
    <w:rsid w:val="00CF6B03"/>
    <w:rsid w:val="00CF6F53"/>
    <w:rsid w:val="00CF711C"/>
    <w:rsid w:val="00CF7357"/>
    <w:rsid w:val="00CF7603"/>
    <w:rsid w:val="00CF78BC"/>
    <w:rsid w:val="00CF7C5A"/>
    <w:rsid w:val="00CF7FFA"/>
    <w:rsid w:val="00D00A55"/>
    <w:rsid w:val="00D00FC6"/>
    <w:rsid w:val="00D01E76"/>
    <w:rsid w:val="00D01F6F"/>
    <w:rsid w:val="00D020F2"/>
    <w:rsid w:val="00D02263"/>
    <w:rsid w:val="00D02663"/>
    <w:rsid w:val="00D026B1"/>
    <w:rsid w:val="00D03549"/>
    <w:rsid w:val="00D04854"/>
    <w:rsid w:val="00D04F49"/>
    <w:rsid w:val="00D0533D"/>
    <w:rsid w:val="00D0577A"/>
    <w:rsid w:val="00D077C5"/>
    <w:rsid w:val="00D07C49"/>
    <w:rsid w:val="00D10114"/>
    <w:rsid w:val="00D10777"/>
    <w:rsid w:val="00D109BC"/>
    <w:rsid w:val="00D10C6D"/>
    <w:rsid w:val="00D10E7E"/>
    <w:rsid w:val="00D10E94"/>
    <w:rsid w:val="00D1103E"/>
    <w:rsid w:val="00D11802"/>
    <w:rsid w:val="00D11BD6"/>
    <w:rsid w:val="00D11BF6"/>
    <w:rsid w:val="00D124B3"/>
    <w:rsid w:val="00D12622"/>
    <w:rsid w:val="00D12D1D"/>
    <w:rsid w:val="00D12D3A"/>
    <w:rsid w:val="00D133C7"/>
    <w:rsid w:val="00D13500"/>
    <w:rsid w:val="00D1365C"/>
    <w:rsid w:val="00D143DC"/>
    <w:rsid w:val="00D14773"/>
    <w:rsid w:val="00D14827"/>
    <w:rsid w:val="00D14D99"/>
    <w:rsid w:val="00D15279"/>
    <w:rsid w:val="00D15898"/>
    <w:rsid w:val="00D158B6"/>
    <w:rsid w:val="00D16563"/>
    <w:rsid w:val="00D1724E"/>
    <w:rsid w:val="00D21F71"/>
    <w:rsid w:val="00D22643"/>
    <w:rsid w:val="00D2282B"/>
    <w:rsid w:val="00D22CB2"/>
    <w:rsid w:val="00D23C5A"/>
    <w:rsid w:val="00D24264"/>
    <w:rsid w:val="00D2442F"/>
    <w:rsid w:val="00D244DE"/>
    <w:rsid w:val="00D247F8"/>
    <w:rsid w:val="00D251CF"/>
    <w:rsid w:val="00D25971"/>
    <w:rsid w:val="00D25A33"/>
    <w:rsid w:val="00D25CA0"/>
    <w:rsid w:val="00D2605F"/>
    <w:rsid w:val="00D26900"/>
    <w:rsid w:val="00D26929"/>
    <w:rsid w:val="00D26C5F"/>
    <w:rsid w:val="00D30840"/>
    <w:rsid w:val="00D3169B"/>
    <w:rsid w:val="00D3184D"/>
    <w:rsid w:val="00D31B38"/>
    <w:rsid w:val="00D31B46"/>
    <w:rsid w:val="00D32ADF"/>
    <w:rsid w:val="00D32E02"/>
    <w:rsid w:val="00D3396C"/>
    <w:rsid w:val="00D34326"/>
    <w:rsid w:val="00D343EE"/>
    <w:rsid w:val="00D34B00"/>
    <w:rsid w:val="00D356F5"/>
    <w:rsid w:val="00D3689F"/>
    <w:rsid w:val="00D37065"/>
    <w:rsid w:val="00D37157"/>
    <w:rsid w:val="00D37238"/>
    <w:rsid w:val="00D3778B"/>
    <w:rsid w:val="00D37B5F"/>
    <w:rsid w:val="00D4040F"/>
    <w:rsid w:val="00D409FF"/>
    <w:rsid w:val="00D418A8"/>
    <w:rsid w:val="00D418AC"/>
    <w:rsid w:val="00D420A8"/>
    <w:rsid w:val="00D4270F"/>
    <w:rsid w:val="00D43488"/>
    <w:rsid w:val="00D4356A"/>
    <w:rsid w:val="00D435DB"/>
    <w:rsid w:val="00D438DB"/>
    <w:rsid w:val="00D43990"/>
    <w:rsid w:val="00D43D17"/>
    <w:rsid w:val="00D44D97"/>
    <w:rsid w:val="00D46EC1"/>
    <w:rsid w:val="00D474D4"/>
    <w:rsid w:val="00D501B4"/>
    <w:rsid w:val="00D50304"/>
    <w:rsid w:val="00D5040E"/>
    <w:rsid w:val="00D50458"/>
    <w:rsid w:val="00D50CCC"/>
    <w:rsid w:val="00D50E5B"/>
    <w:rsid w:val="00D51E18"/>
    <w:rsid w:val="00D52473"/>
    <w:rsid w:val="00D53856"/>
    <w:rsid w:val="00D53A70"/>
    <w:rsid w:val="00D541A5"/>
    <w:rsid w:val="00D54832"/>
    <w:rsid w:val="00D54934"/>
    <w:rsid w:val="00D54D79"/>
    <w:rsid w:val="00D554C7"/>
    <w:rsid w:val="00D55856"/>
    <w:rsid w:val="00D558A2"/>
    <w:rsid w:val="00D55C6D"/>
    <w:rsid w:val="00D56638"/>
    <w:rsid w:val="00D5727C"/>
    <w:rsid w:val="00D5740B"/>
    <w:rsid w:val="00D574F8"/>
    <w:rsid w:val="00D5759E"/>
    <w:rsid w:val="00D577F6"/>
    <w:rsid w:val="00D604B2"/>
    <w:rsid w:val="00D60832"/>
    <w:rsid w:val="00D609DE"/>
    <w:rsid w:val="00D609FE"/>
    <w:rsid w:val="00D61642"/>
    <w:rsid w:val="00D6175A"/>
    <w:rsid w:val="00D62004"/>
    <w:rsid w:val="00D620A1"/>
    <w:rsid w:val="00D622FB"/>
    <w:rsid w:val="00D62511"/>
    <w:rsid w:val="00D626BF"/>
    <w:rsid w:val="00D62A9C"/>
    <w:rsid w:val="00D62CD4"/>
    <w:rsid w:val="00D62FC0"/>
    <w:rsid w:val="00D6326A"/>
    <w:rsid w:val="00D632E0"/>
    <w:rsid w:val="00D64640"/>
    <w:rsid w:val="00D6478E"/>
    <w:rsid w:val="00D64EEE"/>
    <w:rsid w:val="00D65193"/>
    <w:rsid w:val="00D65445"/>
    <w:rsid w:val="00D65512"/>
    <w:rsid w:val="00D66166"/>
    <w:rsid w:val="00D6750B"/>
    <w:rsid w:val="00D67BC5"/>
    <w:rsid w:val="00D70ACF"/>
    <w:rsid w:val="00D71571"/>
    <w:rsid w:val="00D7164C"/>
    <w:rsid w:val="00D71CB0"/>
    <w:rsid w:val="00D71CBA"/>
    <w:rsid w:val="00D721A1"/>
    <w:rsid w:val="00D7272D"/>
    <w:rsid w:val="00D72F36"/>
    <w:rsid w:val="00D73078"/>
    <w:rsid w:val="00D740B8"/>
    <w:rsid w:val="00D741FF"/>
    <w:rsid w:val="00D74931"/>
    <w:rsid w:val="00D74A43"/>
    <w:rsid w:val="00D75059"/>
    <w:rsid w:val="00D75289"/>
    <w:rsid w:val="00D764CE"/>
    <w:rsid w:val="00D76BA6"/>
    <w:rsid w:val="00D77402"/>
    <w:rsid w:val="00D77647"/>
    <w:rsid w:val="00D77DA0"/>
    <w:rsid w:val="00D80EE5"/>
    <w:rsid w:val="00D810DB"/>
    <w:rsid w:val="00D815F4"/>
    <w:rsid w:val="00D81964"/>
    <w:rsid w:val="00D81BF6"/>
    <w:rsid w:val="00D81D1B"/>
    <w:rsid w:val="00D81E22"/>
    <w:rsid w:val="00D81F63"/>
    <w:rsid w:val="00D8268F"/>
    <w:rsid w:val="00D82824"/>
    <w:rsid w:val="00D82CDD"/>
    <w:rsid w:val="00D82FF8"/>
    <w:rsid w:val="00D83853"/>
    <w:rsid w:val="00D83BED"/>
    <w:rsid w:val="00D83CA8"/>
    <w:rsid w:val="00D84097"/>
    <w:rsid w:val="00D842EC"/>
    <w:rsid w:val="00D85504"/>
    <w:rsid w:val="00D8595C"/>
    <w:rsid w:val="00D85975"/>
    <w:rsid w:val="00D86499"/>
    <w:rsid w:val="00D87742"/>
    <w:rsid w:val="00D90202"/>
    <w:rsid w:val="00D90572"/>
    <w:rsid w:val="00D90C20"/>
    <w:rsid w:val="00D90C45"/>
    <w:rsid w:val="00D90EE2"/>
    <w:rsid w:val="00D91016"/>
    <w:rsid w:val="00D91CA1"/>
    <w:rsid w:val="00D9203A"/>
    <w:rsid w:val="00D9246D"/>
    <w:rsid w:val="00D92618"/>
    <w:rsid w:val="00D9276B"/>
    <w:rsid w:val="00D92AF8"/>
    <w:rsid w:val="00D93347"/>
    <w:rsid w:val="00D934D5"/>
    <w:rsid w:val="00D934DD"/>
    <w:rsid w:val="00D93525"/>
    <w:rsid w:val="00D943B9"/>
    <w:rsid w:val="00D94E76"/>
    <w:rsid w:val="00D95544"/>
    <w:rsid w:val="00D95B76"/>
    <w:rsid w:val="00D96979"/>
    <w:rsid w:val="00D974C2"/>
    <w:rsid w:val="00D97F9E"/>
    <w:rsid w:val="00DA04A0"/>
    <w:rsid w:val="00DA0505"/>
    <w:rsid w:val="00DA0CD5"/>
    <w:rsid w:val="00DA0F50"/>
    <w:rsid w:val="00DA128F"/>
    <w:rsid w:val="00DA18C9"/>
    <w:rsid w:val="00DA292A"/>
    <w:rsid w:val="00DA2E89"/>
    <w:rsid w:val="00DA334D"/>
    <w:rsid w:val="00DA3B32"/>
    <w:rsid w:val="00DA3BDD"/>
    <w:rsid w:val="00DA4430"/>
    <w:rsid w:val="00DA48DE"/>
    <w:rsid w:val="00DA5ADD"/>
    <w:rsid w:val="00DA5B0F"/>
    <w:rsid w:val="00DA6105"/>
    <w:rsid w:val="00DA627B"/>
    <w:rsid w:val="00DA6554"/>
    <w:rsid w:val="00DA658C"/>
    <w:rsid w:val="00DA6AF2"/>
    <w:rsid w:val="00DA6C8A"/>
    <w:rsid w:val="00DA6CEF"/>
    <w:rsid w:val="00DA710A"/>
    <w:rsid w:val="00DA7F83"/>
    <w:rsid w:val="00DA7FD3"/>
    <w:rsid w:val="00DB043C"/>
    <w:rsid w:val="00DB045D"/>
    <w:rsid w:val="00DB0718"/>
    <w:rsid w:val="00DB0839"/>
    <w:rsid w:val="00DB08C8"/>
    <w:rsid w:val="00DB0D25"/>
    <w:rsid w:val="00DB1237"/>
    <w:rsid w:val="00DB1401"/>
    <w:rsid w:val="00DB168D"/>
    <w:rsid w:val="00DB21FF"/>
    <w:rsid w:val="00DB23C5"/>
    <w:rsid w:val="00DB2C99"/>
    <w:rsid w:val="00DB339C"/>
    <w:rsid w:val="00DB36C6"/>
    <w:rsid w:val="00DB3AF8"/>
    <w:rsid w:val="00DB406C"/>
    <w:rsid w:val="00DB4AA9"/>
    <w:rsid w:val="00DB4BAB"/>
    <w:rsid w:val="00DB579B"/>
    <w:rsid w:val="00DB5DB2"/>
    <w:rsid w:val="00DB60EA"/>
    <w:rsid w:val="00DB685B"/>
    <w:rsid w:val="00DB6A89"/>
    <w:rsid w:val="00DB6F9F"/>
    <w:rsid w:val="00DB775A"/>
    <w:rsid w:val="00DB7C4E"/>
    <w:rsid w:val="00DC02D3"/>
    <w:rsid w:val="00DC21EE"/>
    <w:rsid w:val="00DC25D2"/>
    <w:rsid w:val="00DC356B"/>
    <w:rsid w:val="00DC3BDF"/>
    <w:rsid w:val="00DC4D44"/>
    <w:rsid w:val="00DC4FD6"/>
    <w:rsid w:val="00DC5536"/>
    <w:rsid w:val="00DC5DFF"/>
    <w:rsid w:val="00DC5F1F"/>
    <w:rsid w:val="00DC62CB"/>
    <w:rsid w:val="00DC66C8"/>
    <w:rsid w:val="00DC6948"/>
    <w:rsid w:val="00DC7654"/>
    <w:rsid w:val="00DC7706"/>
    <w:rsid w:val="00DC7734"/>
    <w:rsid w:val="00DD01E4"/>
    <w:rsid w:val="00DD0683"/>
    <w:rsid w:val="00DD18A0"/>
    <w:rsid w:val="00DD1A88"/>
    <w:rsid w:val="00DD27A1"/>
    <w:rsid w:val="00DD2EB3"/>
    <w:rsid w:val="00DD341F"/>
    <w:rsid w:val="00DD364A"/>
    <w:rsid w:val="00DD3C6F"/>
    <w:rsid w:val="00DD433B"/>
    <w:rsid w:val="00DD46BE"/>
    <w:rsid w:val="00DD4CC0"/>
    <w:rsid w:val="00DD5946"/>
    <w:rsid w:val="00DD6157"/>
    <w:rsid w:val="00DD6B17"/>
    <w:rsid w:val="00DD6F1A"/>
    <w:rsid w:val="00DD7215"/>
    <w:rsid w:val="00DD7239"/>
    <w:rsid w:val="00DD752D"/>
    <w:rsid w:val="00DD7672"/>
    <w:rsid w:val="00DD789C"/>
    <w:rsid w:val="00DE028D"/>
    <w:rsid w:val="00DE0FB3"/>
    <w:rsid w:val="00DE15B1"/>
    <w:rsid w:val="00DE1D00"/>
    <w:rsid w:val="00DE1DC6"/>
    <w:rsid w:val="00DE1E1D"/>
    <w:rsid w:val="00DE2080"/>
    <w:rsid w:val="00DE2085"/>
    <w:rsid w:val="00DE32A0"/>
    <w:rsid w:val="00DE4539"/>
    <w:rsid w:val="00DE48AD"/>
    <w:rsid w:val="00DE4AC6"/>
    <w:rsid w:val="00DE4D9D"/>
    <w:rsid w:val="00DE5863"/>
    <w:rsid w:val="00DE5882"/>
    <w:rsid w:val="00DE5B90"/>
    <w:rsid w:val="00DE6886"/>
    <w:rsid w:val="00DE730E"/>
    <w:rsid w:val="00DE7351"/>
    <w:rsid w:val="00DE7A58"/>
    <w:rsid w:val="00DE7C2F"/>
    <w:rsid w:val="00DE7CB6"/>
    <w:rsid w:val="00DF012D"/>
    <w:rsid w:val="00DF088D"/>
    <w:rsid w:val="00DF11F5"/>
    <w:rsid w:val="00DF14FD"/>
    <w:rsid w:val="00DF1DD8"/>
    <w:rsid w:val="00DF1ED2"/>
    <w:rsid w:val="00DF1FAB"/>
    <w:rsid w:val="00DF2011"/>
    <w:rsid w:val="00DF2592"/>
    <w:rsid w:val="00DF28C1"/>
    <w:rsid w:val="00DF414D"/>
    <w:rsid w:val="00DF422D"/>
    <w:rsid w:val="00DF4230"/>
    <w:rsid w:val="00DF58AA"/>
    <w:rsid w:val="00DF5EBD"/>
    <w:rsid w:val="00DF6287"/>
    <w:rsid w:val="00DF6CA9"/>
    <w:rsid w:val="00DF7E41"/>
    <w:rsid w:val="00E0066C"/>
    <w:rsid w:val="00E00B36"/>
    <w:rsid w:val="00E01A23"/>
    <w:rsid w:val="00E01CA9"/>
    <w:rsid w:val="00E01D8D"/>
    <w:rsid w:val="00E02852"/>
    <w:rsid w:val="00E02AF7"/>
    <w:rsid w:val="00E02E63"/>
    <w:rsid w:val="00E03B5C"/>
    <w:rsid w:val="00E03DDE"/>
    <w:rsid w:val="00E03E89"/>
    <w:rsid w:val="00E03EB1"/>
    <w:rsid w:val="00E042CA"/>
    <w:rsid w:val="00E04905"/>
    <w:rsid w:val="00E06C41"/>
    <w:rsid w:val="00E06CEA"/>
    <w:rsid w:val="00E07C01"/>
    <w:rsid w:val="00E1049C"/>
    <w:rsid w:val="00E105D4"/>
    <w:rsid w:val="00E10904"/>
    <w:rsid w:val="00E11ABE"/>
    <w:rsid w:val="00E11C35"/>
    <w:rsid w:val="00E1245F"/>
    <w:rsid w:val="00E12764"/>
    <w:rsid w:val="00E12836"/>
    <w:rsid w:val="00E13868"/>
    <w:rsid w:val="00E140E3"/>
    <w:rsid w:val="00E14454"/>
    <w:rsid w:val="00E1467B"/>
    <w:rsid w:val="00E150C5"/>
    <w:rsid w:val="00E15B1F"/>
    <w:rsid w:val="00E15F9E"/>
    <w:rsid w:val="00E16685"/>
    <w:rsid w:val="00E16FBA"/>
    <w:rsid w:val="00E1736B"/>
    <w:rsid w:val="00E1751B"/>
    <w:rsid w:val="00E1767C"/>
    <w:rsid w:val="00E1779F"/>
    <w:rsid w:val="00E17DBB"/>
    <w:rsid w:val="00E17DE0"/>
    <w:rsid w:val="00E20140"/>
    <w:rsid w:val="00E20306"/>
    <w:rsid w:val="00E203D2"/>
    <w:rsid w:val="00E20EC0"/>
    <w:rsid w:val="00E21891"/>
    <w:rsid w:val="00E21F85"/>
    <w:rsid w:val="00E2213E"/>
    <w:rsid w:val="00E22D60"/>
    <w:rsid w:val="00E22F28"/>
    <w:rsid w:val="00E23275"/>
    <w:rsid w:val="00E242C9"/>
    <w:rsid w:val="00E2480D"/>
    <w:rsid w:val="00E24A0F"/>
    <w:rsid w:val="00E25643"/>
    <w:rsid w:val="00E25A62"/>
    <w:rsid w:val="00E25B35"/>
    <w:rsid w:val="00E2642B"/>
    <w:rsid w:val="00E2681A"/>
    <w:rsid w:val="00E26D07"/>
    <w:rsid w:val="00E27406"/>
    <w:rsid w:val="00E275BC"/>
    <w:rsid w:val="00E27647"/>
    <w:rsid w:val="00E278E4"/>
    <w:rsid w:val="00E27B4B"/>
    <w:rsid w:val="00E3022A"/>
    <w:rsid w:val="00E3223E"/>
    <w:rsid w:val="00E32895"/>
    <w:rsid w:val="00E33A1C"/>
    <w:rsid w:val="00E340C4"/>
    <w:rsid w:val="00E344FA"/>
    <w:rsid w:val="00E35351"/>
    <w:rsid w:val="00E354C3"/>
    <w:rsid w:val="00E354D1"/>
    <w:rsid w:val="00E35904"/>
    <w:rsid w:val="00E35C27"/>
    <w:rsid w:val="00E363E8"/>
    <w:rsid w:val="00E36436"/>
    <w:rsid w:val="00E36BE3"/>
    <w:rsid w:val="00E37CF2"/>
    <w:rsid w:val="00E37D58"/>
    <w:rsid w:val="00E400C7"/>
    <w:rsid w:val="00E40AA3"/>
    <w:rsid w:val="00E40B26"/>
    <w:rsid w:val="00E40D08"/>
    <w:rsid w:val="00E41568"/>
    <w:rsid w:val="00E416F7"/>
    <w:rsid w:val="00E4230A"/>
    <w:rsid w:val="00E4260C"/>
    <w:rsid w:val="00E435F6"/>
    <w:rsid w:val="00E44092"/>
    <w:rsid w:val="00E4466E"/>
    <w:rsid w:val="00E446F5"/>
    <w:rsid w:val="00E4473C"/>
    <w:rsid w:val="00E448C5"/>
    <w:rsid w:val="00E451B1"/>
    <w:rsid w:val="00E45BEA"/>
    <w:rsid w:val="00E46ACA"/>
    <w:rsid w:val="00E474B8"/>
    <w:rsid w:val="00E50EE9"/>
    <w:rsid w:val="00E51691"/>
    <w:rsid w:val="00E51E3E"/>
    <w:rsid w:val="00E52007"/>
    <w:rsid w:val="00E52332"/>
    <w:rsid w:val="00E5247C"/>
    <w:rsid w:val="00E525A5"/>
    <w:rsid w:val="00E52800"/>
    <w:rsid w:val="00E53547"/>
    <w:rsid w:val="00E53B1C"/>
    <w:rsid w:val="00E53F23"/>
    <w:rsid w:val="00E5430F"/>
    <w:rsid w:val="00E5492F"/>
    <w:rsid w:val="00E54BCB"/>
    <w:rsid w:val="00E54D1B"/>
    <w:rsid w:val="00E54EB5"/>
    <w:rsid w:val="00E553D8"/>
    <w:rsid w:val="00E55F0E"/>
    <w:rsid w:val="00E56555"/>
    <w:rsid w:val="00E566A4"/>
    <w:rsid w:val="00E56731"/>
    <w:rsid w:val="00E56AC5"/>
    <w:rsid w:val="00E56F4D"/>
    <w:rsid w:val="00E57152"/>
    <w:rsid w:val="00E578FB"/>
    <w:rsid w:val="00E60BED"/>
    <w:rsid w:val="00E60F63"/>
    <w:rsid w:val="00E610A4"/>
    <w:rsid w:val="00E61242"/>
    <w:rsid w:val="00E61A61"/>
    <w:rsid w:val="00E61EDC"/>
    <w:rsid w:val="00E61F51"/>
    <w:rsid w:val="00E6223B"/>
    <w:rsid w:val="00E62542"/>
    <w:rsid w:val="00E6257F"/>
    <w:rsid w:val="00E62B27"/>
    <w:rsid w:val="00E631DA"/>
    <w:rsid w:val="00E6355A"/>
    <w:rsid w:val="00E638C0"/>
    <w:rsid w:val="00E63D85"/>
    <w:rsid w:val="00E63E7C"/>
    <w:rsid w:val="00E644EC"/>
    <w:rsid w:val="00E64CD4"/>
    <w:rsid w:val="00E64E49"/>
    <w:rsid w:val="00E650BA"/>
    <w:rsid w:val="00E6543C"/>
    <w:rsid w:val="00E6657C"/>
    <w:rsid w:val="00E66836"/>
    <w:rsid w:val="00E668DC"/>
    <w:rsid w:val="00E66DC2"/>
    <w:rsid w:val="00E66E17"/>
    <w:rsid w:val="00E67469"/>
    <w:rsid w:val="00E7025D"/>
    <w:rsid w:val="00E7067D"/>
    <w:rsid w:val="00E70700"/>
    <w:rsid w:val="00E710EE"/>
    <w:rsid w:val="00E71150"/>
    <w:rsid w:val="00E711EC"/>
    <w:rsid w:val="00E7129D"/>
    <w:rsid w:val="00E71906"/>
    <w:rsid w:val="00E71995"/>
    <w:rsid w:val="00E72C42"/>
    <w:rsid w:val="00E73161"/>
    <w:rsid w:val="00E733AF"/>
    <w:rsid w:val="00E7348D"/>
    <w:rsid w:val="00E73726"/>
    <w:rsid w:val="00E7384F"/>
    <w:rsid w:val="00E738DC"/>
    <w:rsid w:val="00E7405A"/>
    <w:rsid w:val="00E748FA"/>
    <w:rsid w:val="00E74DCA"/>
    <w:rsid w:val="00E7508A"/>
    <w:rsid w:val="00E7508E"/>
    <w:rsid w:val="00E754D9"/>
    <w:rsid w:val="00E75650"/>
    <w:rsid w:val="00E75799"/>
    <w:rsid w:val="00E75B78"/>
    <w:rsid w:val="00E75BE3"/>
    <w:rsid w:val="00E75F60"/>
    <w:rsid w:val="00E7634C"/>
    <w:rsid w:val="00E76C71"/>
    <w:rsid w:val="00E775DA"/>
    <w:rsid w:val="00E779B6"/>
    <w:rsid w:val="00E80A84"/>
    <w:rsid w:val="00E815C7"/>
    <w:rsid w:val="00E81C7B"/>
    <w:rsid w:val="00E82C50"/>
    <w:rsid w:val="00E83368"/>
    <w:rsid w:val="00E83428"/>
    <w:rsid w:val="00E83A20"/>
    <w:rsid w:val="00E83EDE"/>
    <w:rsid w:val="00E83F95"/>
    <w:rsid w:val="00E84194"/>
    <w:rsid w:val="00E843B3"/>
    <w:rsid w:val="00E849CA"/>
    <w:rsid w:val="00E84EBA"/>
    <w:rsid w:val="00E85273"/>
    <w:rsid w:val="00E85353"/>
    <w:rsid w:val="00E8570D"/>
    <w:rsid w:val="00E85B87"/>
    <w:rsid w:val="00E85C5C"/>
    <w:rsid w:val="00E86322"/>
    <w:rsid w:val="00E8658A"/>
    <w:rsid w:val="00E86D9A"/>
    <w:rsid w:val="00E8792D"/>
    <w:rsid w:val="00E87CE2"/>
    <w:rsid w:val="00E918B1"/>
    <w:rsid w:val="00E91E7F"/>
    <w:rsid w:val="00E921FF"/>
    <w:rsid w:val="00E92E7A"/>
    <w:rsid w:val="00E931CA"/>
    <w:rsid w:val="00E93807"/>
    <w:rsid w:val="00E94794"/>
    <w:rsid w:val="00E95560"/>
    <w:rsid w:val="00E95A7D"/>
    <w:rsid w:val="00E95BBD"/>
    <w:rsid w:val="00E95EB2"/>
    <w:rsid w:val="00E96456"/>
    <w:rsid w:val="00E9684C"/>
    <w:rsid w:val="00E968E9"/>
    <w:rsid w:val="00E96CB6"/>
    <w:rsid w:val="00E9793A"/>
    <w:rsid w:val="00E97A46"/>
    <w:rsid w:val="00E97B17"/>
    <w:rsid w:val="00E97F9D"/>
    <w:rsid w:val="00EA106B"/>
    <w:rsid w:val="00EA14E6"/>
    <w:rsid w:val="00EA215F"/>
    <w:rsid w:val="00EA25F6"/>
    <w:rsid w:val="00EA3256"/>
    <w:rsid w:val="00EA3A01"/>
    <w:rsid w:val="00EA3CC9"/>
    <w:rsid w:val="00EA3D4B"/>
    <w:rsid w:val="00EA4053"/>
    <w:rsid w:val="00EA4451"/>
    <w:rsid w:val="00EA4871"/>
    <w:rsid w:val="00EA503A"/>
    <w:rsid w:val="00EA6106"/>
    <w:rsid w:val="00EA6F52"/>
    <w:rsid w:val="00EA7F06"/>
    <w:rsid w:val="00EB1383"/>
    <w:rsid w:val="00EB1B57"/>
    <w:rsid w:val="00EB2DAF"/>
    <w:rsid w:val="00EB2F5F"/>
    <w:rsid w:val="00EB2FED"/>
    <w:rsid w:val="00EB31CA"/>
    <w:rsid w:val="00EB33E7"/>
    <w:rsid w:val="00EB389A"/>
    <w:rsid w:val="00EB3C7C"/>
    <w:rsid w:val="00EB44B1"/>
    <w:rsid w:val="00EB461D"/>
    <w:rsid w:val="00EB5B0A"/>
    <w:rsid w:val="00EB64D6"/>
    <w:rsid w:val="00EB67C6"/>
    <w:rsid w:val="00EB689D"/>
    <w:rsid w:val="00EB6EDF"/>
    <w:rsid w:val="00EB706E"/>
    <w:rsid w:val="00EB7355"/>
    <w:rsid w:val="00EB74AA"/>
    <w:rsid w:val="00EC03C9"/>
    <w:rsid w:val="00EC07A4"/>
    <w:rsid w:val="00EC08B4"/>
    <w:rsid w:val="00EC0C30"/>
    <w:rsid w:val="00EC0F7C"/>
    <w:rsid w:val="00EC1187"/>
    <w:rsid w:val="00EC17A0"/>
    <w:rsid w:val="00EC21F0"/>
    <w:rsid w:val="00EC2465"/>
    <w:rsid w:val="00EC2498"/>
    <w:rsid w:val="00EC27C9"/>
    <w:rsid w:val="00EC2D4D"/>
    <w:rsid w:val="00EC2E34"/>
    <w:rsid w:val="00EC38A2"/>
    <w:rsid w:val="00EC39FE"/>
    <w:rsid w:val="00EC3FD2"/>
    <w:rsid w:val="00EC3FDA"/>
    <w:rsid w:val="00EC4410"/>
    <w:rsid w:val="00EC47FD"/>
    <w:rsid w:val="00EC4E98"/>
    <w:rsid w:val="00EC4F22"/>
    <w:rsid w:val="00EC506F"/>
    <w:rsid w:val="00EC56CA"/>
    <w:rsid w:val="00EC59BA"/>
    <w:rsid w:val="00EC5BC4"/>
    <w:rsid w:val="00EC5CDF"/>
    <w:rsid w:val="00EC5E6A"/>
    <w:rsid w:val="00EC5F68"/>
    <w:rsid w:val="00ED071C"/>
    <w:rsid w:val="00ED1430"/>
    <w:rsid w:val="00ED179D"/>
    <w:rsid w:val="00ED206E"/>
    <w:rsid w:val="00ED298A"/>
    <w:rsid w:val="00ED2EEE"/>
    <w:rsid w:val="00ED369F"/>
    <w:rsid w:val="00ED3CC8"/>
    <w:rsid w:val="00ED3D19"/>
    <w:rsid w:val="00ED4061"/>
    <w:rsid w:val="00ED4CDD"/>
    <w:rsid w:val="00ED72D1"/>
    <w:rsid w:val="00ED753C"/>
    <w:rsid w:val="00ED7C87"/>
    <w:rsid w:val="00EE07F1"/>
    <w:rsid w:val="00EE105D"/>
    <w:rsid w:val="00EE1329"/>
    <w:rsid w:val="00EE1549"/>
    <w:rsid w:val="00EE2469"/>
    <w:rsid w:val="00EE2921"/>
    <w:rsid w:val="00EE29FA"/>
    <w:rsid w:val="00EE2BEC"/>
    <w:rsid w:val="00EE30EB"/>
    <w:rsid w:val="00EE446C"/>
    <w:rsid w:val="00EE4540"/>
    <w:rsid w:val="00EE4BD3"/>
    <w:rsid w:val="00EE4CF2"/>
    <w:rsid w:val="00EE4D66"/>
    <w:rsid w:val="00EE569E"/>
    <w:rsid w:val="00EE5FD5"/>
    <w:rsid w:val="00EE627E"/>
    <w:rsid w:val="00EF0322"/>
    <w:rsid w:val="00EF0542"/>
    <w:rsid w:val="00EF10E2"/>
    <w:rsid w:val="00EF119C"/>
    <w:rsid w:val="00EF2937"/>
    <w:rsid w:val="00EF2CEC"/>
    <w:rsid w:val="00EF30B3"/>
    <w:rsid w:val="00EF31A0"/>
    <w:rsid w:val="00EF5182"/>
    <w:rsid w:val="00EF6DBE"/>
    <w:rsid w:val="00EF77A5"/>
    <w:rsid w:val="00F00130"/>
    <w:rsid w:val="00F00988"/>
    <w:rsid w:val="00F012B1"/>
    <w:rsid w:val="00F0211F"/>
    <w:rsid w:val="00F023E9"/>
    <w:rsid w:val="00F02732"/>
    <w:rsid w:val="00F02E48"/>
    <w:rsid w:val="00F03AF6"/>
    <w:rsid w:val="00F0421D"/>
    <w:rsid w:val="00F04934"/>
    <w:rsid w:val="00F04D2C"/>
    <w:rsid w:val="00F0561C"/>
    <w:rsid w:val="00F05C88"/>
    <w:rsid w:val="00F06778"/>
    <w:rsid w:val="00F06800"/>
    <w:rsid w:val="00F06ADE"/>
    <w:rsid w:val="00F07467"/>
    <w:rsid w:val="00F078CF"/>
    <w:rsid w:val="00F079E5"/>
    <w:rsid w:val="00F10A49"/>
    <w:rsid w:val="00F11005"/>
    <w:rsid w:val="00F11851"/>
    <w:rsid w:val="00F118AC"/>
    <w:rsid w:val="00F11C33"/>
    <w:rsid w:val="00F125D1"/>
    <w:rsid w:val="00F1294D"/>
    <w:rsid w:val="00F13246"/>
    <w:rsid w:val="00F13934"/>
    <w:rsid w:val="00F139CA"/>
    <w:rsid w:val="00F13DF9"/>
    <w:rsid w:val="00F14760"/>
    <w:rsid w:val="00F14F56"/>
    <w:rsid w:val="00F15398"/>
    <w:rsid w:val="00F160AE"/>
    <w:rsid w:val="00F160C4"/>
    <w:rsid w:val="00F16461"/>
    <w:rsid w:val="00F177ED"/>
    <w:rsid w:val="00F1798C"/>
    <w:rsid w:val="00F20361"/>
    <w:rsid w:val="00F20627"/>
    <w:rsid w:val="00F208E3"/>
    <w:rsid w:val="00F20992"/>
    <w:rsid w:val="00F20F97"/>
    <w:rsid w:val="00F217C1"/>
    <w:rsid w:val="00F221E8"/>
    <w:rsid w:val="00F225B8"/>
    <w:rsid w:val="00F226AC"/>
    <w:rsid w:val="00F228DE"/>
    <w:rsid w:val="00F22C43"/>
    <w:rsid w:val="00F22D77"/>
    <w:rsid w:val="00F22EB3"/>
    <w:rsid w:val="00F265CD"/>
    <w:rsid w:val="00F267B1"/>
    <w:rsid w:val="00F26D15"/>
    <w:rsid w:val="00F27245"/>
    <w:rsid w:val="00F27CD8"/>
    <w:rsid w:val="00F30250"/>
    <w:rsid w:val="00F30455"/>
    <w:rsid w:val="00F3094E"/>
    <w:rsid w:val="00F30B3F"/>
    <w:rsid w:val="00F30DD2"/>
    <w:rsid w:val="00F31972"/>
    <w:rsid w:val="00F31E56"/>
    <w:rsid w:val="00F31EDA"/>
    <w:rsid w:val="00F32035"/>
    <w:rsid w:val="00F320AC"/>
    <w:rsid w:val="00F321D6"/>
    <w:rsid w:val="00F32769"/>
    <w:rsid w:val="00F328C6"/>
    <w:rsid w:val="00F33119"/>
    <w:rsid w:val="00F33D5E"/>
    <w:rsid w:val="00F3466E"/>
    <w:rsid w:val="00F3489C"/>
    <w:rsid w:val="00F34930"/>
    <w:rsid w:val="00F349CE"/>
    <w:rsid w:val="00F35504"/>
    <w:rsid w:val="00F35896"/>
    <w:rsid w:val="00F3649C"/>
    <w:rsid w:val="00F364AE"/>
    <w:rsid w:val="00F372A4"/>
    <w:rsid w:val="00F37E07"/>
    <w:rsid w:val="00F40088"/>
    <w:rsid w:val="00F4070D"/>
    <w:rsid w:val="00F40784"/>
    <w:rsid w:val="00F40EC6"/>
    <w:rsid w:val="00F41AFB"/>
    <w:rsid w:val="00F41CF9"/>
    <w:rsid w:val="00F41D42"/>
    <w:rsid w:val="00F41E2F"/>
    <w:rsid w:val="00F42D67"/>
    <w:rsid w:val="00F432C2"/>
    <w:rsid w:val="00F4349A"/>
    <w:rsid w:val="00F4351A"/>
    <w:rsid w:val="00F4381E"/>
    <w:rsid w:val="00F43BFE"/>
    <w:rsid w:val="00F43D0C"/>
    <w:rsid w:val="00F43ED8"/>
    <w:rsid w:val="00F43FA6"/>
    <w:rsid w:val="00F44559"/>
    <w:rsid w:val="00F45461"/>
    <w:rsid w:val="00F45950"/>
    <w:rsid w:val="00F45ECA"/>
    <w:rsid w:val="00F4646F"/>
    <w:rsid w:val="00F4691B"/>
    <w:rsid w:val="00F46DD4"/>
    <w:rsid w:val="00F47980"/>
    <w:rsid w:val="00F47B93"/>
    <w:rsid w:val="00F47EB9"/>
    <w:rsid w:val="00F50249"/>
    <w:rsid w:val="00F50315"/>
    <w:rsid w:val="00F509D2"/>
    <w:rsid w:val="00F51B10"/>
    <w:rsid w:val="00F523DB"/>
    <w:rsid w:val="00F53191"/>
    <w:rsid w:val="00F532FF"/>
    <w:rsid w:val="00F53A6F"/>
    <w:rsid w:val="00F53B85"/>
    <w:rsid w:val="00F5403E"/>
    <w:rsid w:val="00F5428A"/>
    <w:rsid w:val="00F54A4D"/>
    <w:rsid w:val="00F55085"/>
    <w:rsid w:val="00F555F0"/>
    <w:rsid w:val="00F55675"/>
    <w:rsid w:val="00F55A08"/>
    <w:rsid w:val="00F55AD9"/>
    <w:rsid w:val="00F55B92"/>
    <w:rsid w:val="00F561AD"/>
    <w:rsid w:val="00F56475"/>
    <w:rsid w:val="00F564EA"/>
    <w:rsid w:val="00F576EB"/>
    <w:rsid w:val="00F57792"/>
    <w:rsid w:val="00F57AE9"/>
    <w:rsid w:val="00F57E05"/>
    <w:rsid w:val="00F60806"/>
    <w:rsid w:val="00F60A06"/>
    <w:rsid w:val="00F60F54"/>
    <w:rsid w:val="00F622B0"/>
    <w:rsid w:val="00F6295B"/>
    <w:rsid w:val="00F62A35"/>
    <w:rsid w:val="00F62FEC"/>
    <w:rsid w:val="00F64586"/>
    <w:rsid w:val="00F64EE9"/>
    <w:rsid w:val="00F65DE6"/>
    <w:rsid w:val="00F66688"/>
    <w:rsid w:val="00F66DE7"/>
    <w:rsid w:val="00F6707D"/>
    <w:rsid w:val="00F67F8E"/>
    <w:rsid w:val="00F705D1"/>
    <w:rsid w:val="00F713E7"/>
    <w:rsid w:val="00F7152A"/>
    <w:rsid w:val="00F716F6"/>
    <w:rsid w:val="00F71BEA"/>
    <w:rsid w:val="00F72B87"/>
    <w:rsid w:val="00F73117"/>
    <w:rsid w:val="00F73598"/>
    <w:rsid w:val="00F73676"/>
    <w:rsid w:val="00F73B78"/>
    <w:rsid w:val="00F748B6"/>
    <w:rsid w:val="00F74D26"/>
    <w:rsid w:val="00F75977"/>
    <w:rsid w:val="00F75FE0"/>
    <w:rsid w:val="00F76172"/>
    <w:rsid w:val="00F76325"/>
    <w:rsid w:val="00F76A32"/>
    <w:rsid w:val="00F76FB4"/>
    <w:rsid w:val="00F770DD"/>
    <w:rsid w:val="00F7732F"/>
    <w:rsid w:val="00F773C4"/>
    <w:rsid w:val="00F8037D"/>
    <w:rsid w:val="00F81402"/>
    <w:rsid w:val="00F81AAF"/>
    <w:rsid w:val="00F8235D"/>
    <w:rsid w:val="00F82F5C"/>
    <w:rsid w:val="00F833CF"/>
    <w:rsid w:val="00F84284"/>
    <w:rsid w:val="00F8435B"/>
    <w:rsid w:val="00F84522"/>
    <w:rsid w:val="00F858CC"/>
    <w:rsid w:val="00F85D6A"/>
    <w:rsid w:val="00F85FD3"/>
    <w:rsid w:val="00F866E0"/>
    <w:rsid w:val="00F86858"/>
    <w:rsid w:val="00F86A35"/>
    <w:rsid w:val="00F86D34"/>
    <w:rsid w:val="00F905D0"/>
    <w:rsid w:val="00F90A77"/>
    <w:rsid w:val="00F91193"/>
    <w:rsid w:val="00F915A1"/>
    <w:rsid w:val="00F9267C"/>
    <w:rsid w:val="00F938E8"/>
    <w:rsid w:val="00F94921"/>
    <w:rsid w:val="00F95437"/>
    <w:rsid w:val="00F95548"/>
    <w:rsid w:val="00F95C9A"/>
    <w:rsid w:val="00F96075"/>
    <w:rsid w:val="00F961B2"/>
    <w:rsid w:val="00F96536"/>
    <w:rsid w:val="00F9667D"/>
    <w:rsid w:val="00F96696"/>
    <w:rsid w:val="00F966A5"/>
    <w:rsid w:val="00F96A11"/>
    <w:rsid w:val="00F97E3B"/>
    <w:rsid w:val="00FA0289"/>
    <w:rsid w:val="00FA057F"/>
    <w:rsid w:val="00FA18A7"/>
    <w:rsid w:val="00FA1A4A"/>
    <w:rsid w:val="00FA1C1B"/>
    <w:rsid w:val="00FA3336"/>
    <w:rsid w:val="00FA334B"/>
    <w:rsid w:val="00FA358A"/>
    <w:rsid w:val="00FA35D4"/>
    <w:rsid w:val="00FA3753"/>
    <w:rsid w:val="00FA37DC"/>
    <w:rsid w:val="00FA5688"/>
    <w:rsid w:val="00FA5707"/>
    <w:rsid w:val="00FA5DF6"/>
    <w:rsid w:val="00FA64FA"/>
    <w:rsid w:val="00FA7AEA"/>
    <w:rsid w:val="00FA7F3E"/>
    <w:rsid w:val="00FB0AD6"/>
    <w:rsid w:val="00FB0CFA"/>
    <w:rsid w:val="00FB0F4E"/>
    <w:rsid w:val="00FB0F8B"/>
    <w:rsid w:val="00FB12B8"/>
    <w:rsid w:val="00FB13AD"/>
    <w:rsid w:val="00FB1495"/>
    <w:rsid w:val="00FB1FA7"/>
    <w:rsid w:val="00FB2374"/>
    <w:rsid w:val="00FB2404"/>
    <w:rsid w:val="00FB244C"/>
    <w:rsid w:val="00FB2E66"/>
    <w:rsid w:val="00FB3363"/>
    <w:rsid w:val="00FB3D3A"/>
    <w:rsid w:val="00FB3E1D"/>
    <w:rsid w:val="00FB3F6B"/>
    <w:rsid w:val="00FB445C"/>
    <w:rsid w:val="00FB4AA9"/>
    <w:rsid w:val="00FB4DFB"/>
    <w:rsid w:val="00FB525A"/>
    <w:rsid w:val="00FB6119"/>
    <w:rsid w:val="00FB6D15"/>
    <w:rsid w:val="00FB7330"/>
    <w:rsid w:val="00FB74E3"/>
    <w:rsid w:val="00FB770F"/>
    <w:rsid w:val="00FB787D"/>
    <w:rsid w:val="00FB7D44"/>
    <w:rsid w:val="00FB7FDF"/>
    <w:rsid w:val="00FC01E7"/>
    <w:rsid w:val="00FC01EE"/>
    <w:rsid w:val="00FC058C"/>
    <w:rsid w:val="00FC1655"/>
    <w:rsid w:val="00FC229C"/>
    <w:rsid w:val="00FC2467"/>
    <w:rsid w:val="00FC27E3"/>
    <w:rsid w:val="00FC2815"/>
    <w:rsid w:val="00FC32CB"/>
    <w:rsid w:val="00FC3429"/>
    <w:rsid w:val="00FC380B"/>
    <w:rsid w:val="00FC3F62"/>
    <w:rsid w:val="00FC447F"/>
    <w:rsid w:val="00FC502C"/>
    <w:rsid w:val="00FC5159"/>
    <w:rsid w:val="00FC5785"/>
    <w:rsid w:val="00FC5C31"/>
    <w:rsid w:val="00FC6BC6"/>
    <w:rsid w:val="00FC7862"/>
    <w:rsid w:val="00FC7A59"/>
    <w:rsid w:val="00FC7D7B"/>
    <w:rsid w:val="00FD04C3"/>
    <w:rsid w:val="00FD0A7D"/>
    <w:rsid w:val="00FD2502"/>
    <w:rsid w:val="00FD2738"/>
    <w:rsid w:val="00FD28E5"/>
    <w:rsid w:val="00FD2A31"/>
    <w:rsid w:val="00FD3DBF"/>
    <w:rsid w:val="00FD4504"/>
    <w:rsid w:val="00FD4A1A"/>
    <w:rsid w:val="00FD4A5A"/>
    <w:rsid w:val="00FD4C70"/>
    <w:rsid w:val="00FD5381"/>
    <w:rsid w:val="00FD589E"/>
    <w:rsid w:val="00FD5A73"/>
    <w:rsid w:val="00FD5DEB"/>
    <w:rsid w:val="00FD62AF"/>
    <w:rsid w:val="00FD641E"/>
    <w:rsid w:val="00FD6444"/>
    <w:rsid w:val="00FD684E"/>
    <w:rsid w:val="00FD6A58"/>
    <w:rsid w:val="00FD6DD4"/>
    <w:rsid w:val="00FD70AA"/>
    <w:rsid w:val="00FD7104"/>
    <w:rsid w:val="00FD758E"/>
    <w:rsid w:val="00FD79EF"/>
    <w:rsid w:val="00FD7D85"/>
    <w:rsid w:val="00FE006B"/>
    <w:rsid w:val="00FE0079"/>
    <w:rsid w:val="00FE0572"/>
    <w:rsid w:val="00FE0703"/>
    <w:rsid w:val="00FE0C76"/>
    <w:rsid w:val="00FE0E2E"/>
    <w:rsid w:val="00FE10DC"/>
    <w:rsid w:val="00FE1446"/>
    <w:rsid w:val="00FE1AB7"/>
    <w:rsid w:val="00FE2048"/>
    <w:rsid w:val="00FE3E5F"/>
    <w:rsid w:val="00FE5261"/>
    <w:rsid w:val="00FE53B7"/>
    <w:rsid w:val="00FE74D4"/>
    <w:rsid w:val="00FE7915"/>
    <w:rsid w:val="00FE7BB5"/>
    <w:rsid w:val="00FE7CB4"/>
    <w:rsid w:val="00FF0785"/>
    <w:rsid w:val="00FF089A"/>
    <w:rsid w:val="00FF15D1"/>
    <w:rsid w:val="00FF18CE"/>
    <w:rsid w:val="00FF21B2"/>
    <w:rsid w:val="00FF245C"/>
    <w:rsid w:val="00FF2681"/>
    <w:rsid w:val="00FF3228"/>
    <w:rsid w:val="00FF3842"/>
    <w:rsid w:val="00FF38ED"/>
    <w:rsid w:val="00FF3F10"/>
    <w:rsid w:val="00FF407C"/>
    <w:rsid w:val="00FF5223"/>
    <w:rsid w:val="00FF5255"/>
    <w:rsid w:val="00FF5454"/>
    <w:rsid w:val="00FF545E"/>
    <w:rsid w:val="00FF579E"/>
    <w:rsid w:val="00FF5A6B"/>
    <w:rsid w:val="00FF5F6F"/>
    <w:rsid w:val="00FF5F9D"/>
    <w:rsid w:val="00FF6968"/>
    <w:rsid w:val="00FF6A2C"/>
    <w:rsid w:val="02A42923"/>
    <w:rsid w:val="04A44829"/>
    <w:rsid w:val="0C362058"/>
    <w:rsid w:val="0D6B1D1A"/>
    <w:rsid w:val="0F25039D"/>
    <w:rsid w:val="0F872D0B"/>
    <w:rsid w:val="0FEE5B61"/>
    <w:rsid w:val="132709D5"/>
    <w:rsid w:val="165B563D"/>
    <w:rsid w:val="16916FE3"/>
    <w:rsid w:val="187629DF"/>
    <w:rsid w:val="1A062CBB"/>
    <w:rsid w:val="1AA160DC"/>
    <w:rsid w:val="1BAB67D0"/>
    <w:rsid w:val="1BB17CEF"/>
    <w:rsid w:val="1FAE5542"/>
    <w:rsid w:val="20A82D72"/>
    <w:rsid w:val="23454A0E"/>
    <w:rsid w:val="238520B1"/>
    <w:rsid w:val="23DE6FDC"/>
    <w:rsid w:val="294A17FF"/>
    <w:rsid w:val="2BE50ADD"/>
    <w:rsid w:val="2E78562A"/>
    <w:rsid w:val="2F790914"/>
    <w:rsid w:val="310E4DBC"/>
    <w:rsid w:val="316075AF"/>
    <w:rsid w:val="35866A1E"/>
    <w:rsid w:val="358A4B73"/>
    <w:rsid w:val="37CB4AA6"/>
    <w:rsid w:val="39647CB8"/>
    <w:rsid w:val="39890689"/>
    <w:rsid w:val="39927A7E"/>
    <w:rsid w:val="39BB103D"/>
    <w:rsid w:val="3CCC1F01"/>
    <w:rsid w:val="3CD1549D"/>
    <w:rsid w:val="3E5D48BB"/>
    <w:rsid w:val="42680EB7"/>
    <w:rsid w:val="49380D36"/>
    <w:rsid w:val="4AB46E04"/>
    <w:rsid w:val="4B7E6387"/>
    <w:rsid w:val="4D6E0947"/>
    <w:rsid w:val="52DD728C"/>
    <w:rsid w:val="54DF147D"/>
    <w:rsid w:val="559E630F"/>
    <w:rsid w:val="57F16587"/>
    <w:rsid w:val="59D91A2D"/>
    <w:rsid w:val="59EE0DE4"/>
    <w:rsid w:val="5F9C4A93"/>
    <w:rsid w:val="62032444"/>
    <w:rsid w:val="621C7E5A"/>
    <w:rsid w:val="65BB76A0"/>
    <w:rsid w:val="665145FD"/>
    <w:rsid w:val="69B662BE"/>
    <w:rsid w:val="6C3F1EAA"/>
    <w:rsid w:val="6C864B9C"/>
    <w:rsid w:val="6DE967DB"/>
    <w:rsid w:val="6FCF1A9D"/>
    <w:rsid w:val="74115694"/>
    <w:rsid w:val="74F32ADE"/>
    <w:rsid w:val="773824FC"/>
    <w:rsid w:val="78ED626E"/>
    <w:rsid w:val="7B764915"/>
    <w:rsid w:val="7BF7C150"/>
    <w:rsid w:val="7D15639B"/>
    <w:rsid w:val="7DAA1249"/>
    <w:rsid w:val="7FDA9A41"/>
    <w:rsid w:val="7FFF40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C32B23EB-CEC4-4B79-B681-F5161EA1D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qFormat="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nhideWhenUsed="1" w:qFormat="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0"/>
    <w:next w:val="a0"/>
    <w:link w:val="1Char"/>
    <w:uiPriority w:val="9"/>
    <w:qFormat/>
    <w:pPr>
      <w:keepNext/>
      <w:keepLines/>
      <w:numPr>
        <w:numId w:val="1"/>
      </w:numPr>
      <w:spacing w:before="340" w:after="330" w:line="578" w:lineRule="auto"/>
      <w:outlineLvl w:val="0"/>
    </w:pPr>
    <w:rPr>
      <w:b/>
      <w:bCs/>
      <w:kern w:val="44"/>
      <w:sz w:val="44"/>
      <w:szCs w:val="44"/>
    </w:rPr>
  </w:style>
  <w:style w:type="paragraph" w:styleId="20">
    <w:name w:val="heading 2"/>
    <w:basedOn w:val="a0"/>
    <w:next w:val="a0"/>
    <w:link w:val="2Char"/>
    <w:uiPriority w:val="9"/>
    <w:unhideWhenUsed/>
    <w:qFormat/>
    <w:pPr>
      <w:keepNext/>
      <w:keepLines/>
      <w:numPr>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pPr>
      <w:keepNext/>
      <w:keepLines/>
      <w:numPr>
        <w:numId w:val="3"/>
      </w:numPr>
      <w:spacing w:before="260" w:after="260" w:line="416" w:lineRule="auto"/>
      <w:outlineLvl w:val="2"/>
    </w:pPr>
    <w:rPr>
      <w:b/>
      <w:bCs/>
      <w:sz w:val="32"/>
      <w:szCs w:val="32"/>
    </w:rPr>
  </w:style>
  <w:style w:type="paragraph" w:styleId="4">
    <w:name w:val="heading 4"/>
    <w:basedOn w:val="a0"/>
    <w:next w:val="a0"/>
    <w:link w:val="4Char"/>
    <w:uiPriority w:val="9"/>
    <w:unhideWhenUsed/>
    <w:qFormat/>
    <w:pPr>
      <w:keepNext/>
      <w:keepLines/>
      <w:numPr>
        <w:numId w:val="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pPr>
      <w:keepNext/>
      <w:keepLines/>
      <w:spacing w:before="280" w:after="290" w:line="376" w:lineRule="auto"/>
      <w:outlineLvl w:val="4"/>
    </w:pPr>
    <w:rPr>
      <w:b/>
      <w:bCs/>
      <w:sz w:val="28"/>
      <w:szCs w:val="28"/>
    </w:rPr>
  </w:style>
  <w:style w:type="paragraph" w:styleId="6">
    <w:name w:val="heading 6"/>
    <w:basedOn w:val="a0"/>
    <w:next w:val="a0"/>
    <w:link w:val="6Char"/>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unhideWhenUsed/>
    <w:qFormat/>
    <w:pPr>
      <w:keepNext/>
      <w:keepLines/>
      <w:spacing w:before="240" w:after="64" w:line="320" w:lineRule="auto"/>
      <w:outlineLvl w:val="6"/>
    </w:pPr>
    <w:rPr>
      <w:b/>
      <w:bCs/>
      <w:sz w:val="24"/>
      <w:szCs w:val="24"/>
    </w:rPr>
  </w:style>
  <w:style w:type="paragraph" w:styleId="8">
    <w:name w:val="heading 8"/>
    <w:basedOn w:val="a0"/>
    <w:next w:val="a0"/>
    <w:link w:val="8Char"/>
    <w:uiPriority w:val="9"/>
    <w:unhideWhenUsed/>
    <w:qFormat/>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0">
    <w:name w:val="toc 7"/>
    <w:basedOn w:val="a0"/>
    <w:next w:val="a0"/>
    <w:uiPriority w:val="39"/>
    <w:unhideWhenUsed/>
    <w:pPr>
      <w:ind w:leftChars="1200" w:left="2520"/>
    </w:pPr>
  </w:style>
  <w:style w:type="paragraph" w:styleId="a">
    <w:name w:val="List Bullet"/>
    <w:basedOn w:val="a0"/>
    <w:qFormat/>
    <w:pPr>
      <w:widowControl/>
      <w:numPr>
        <w:numId w:val="5"/>
      </w:numPr>
      <w:jc w:val="left"/>
    </w:pPr>
    <w:rPr>
      <w:rFonts w:ascii="Times New Roman" w:eastAsia="宋体" w:hAnsi="Times New Roman" w:cs="Times New Roman"/>
      <w:kern w:val="0"/>
      <w:sz w:val="20"/>
      <w:szCs w:val="20"/>
      <w:lang w:eastAsia="en-US"/>
    </w:rPr>
  </w:style>
  <w:style w:type="paragraph" w:styleId="a4">
    <w:name w:val="annotation text"/>
    <w:basedOn w:val="a0"/>
    <w:link w:val="Char"/>
    <w:uiPriority w:val="99"/>
    <w:unhideWhenUsed/>
    <w:qFormat/>
    <w:pPr>
      <w:jc w:val="left"/>
    </w:pPr>
  </w:style>
  <w:style w:type="paragraph" w:styleId="2">
    <w:name w:val="List Bullet 2"/>
    <w:basedOn w:val="a0"/>
    <w:qFormat/>
    <w:pPr>
      <w:widowControl/>
      <w:numPr>
        <w:numId w:val="6"/>
      </w:numPr>
      <w:jc w:val="left"/>
    </w:pPr>
    <w:rPr>
      <w:rFonts w:ascii="Times New Roman" w:eastAsia="宋体" w:hAnsi="Times New Roman" w:cs="Times New Roman"/>
      <w:kern w:val="0"/>
      <w:sz w:val="20"/>
      <w:szCs w:val="20"/>
      <w:lang w:eastAsia="en-US"/>
    </w:rPr>
  </w:style>
  <w:style w:type="paragraph" w:styleId="50">
    <w:name w:val="toc 5"/>
    <w:basedOn w:val="a0"/>
    <w:next w:val="a0"/>
    <w:uiPriority w:val="39"/>
    <w:unhideWhenUsed/>
    <w:pPr>
      <w:ind w:leftChars="800" w:left="1680"/>
    </w:pPr>
  </w:style>
  <w:style w:type="paragraph" w:styleId="30">
    <w:name w:val="toc 3"/>
    <w:basedOn w:val="a0"/>
    <w:next w:val="a0"/>
    <w:uiPriority w:val="39"/>
    <w:unhideWhenUsed/>
    <w:qFormat/>
    <w:pPr>
      <w:widowControl/>
      <w:spacing w:after="100" w:line="276" w:lineRule="auto"/>
      <w:ind w:left="440"/>
      <w:jc w:val="left"/>
    </w:pPr>
    <w:rPr>
      <w:kern w:val="0"/>
      <w:sz w:val="22"/>
    </w:rPr>
  </w:style>
  <w:style w:type="paragraph" w:styleId="80">
    <w:name w:val="toc 8"/>
    <w:basedOn w:val="a0"/>
    <w:next w:val="a0"/>
    <w:uiPriority w:val="39"/>
    <w:unhideWhenUsed/>
    <w:pPr>
      <w:ind w:leftChars="1400" w:left="2940"/>
    </w:pPr>
  </w:style>
  <w:style w:type="paragraph" w:styleId="a5">
    <w:name w:val="Balloon Text"/>
    <w:basedOn w:val="a0"/>
    <w:link w:val="Char0"/>
    <w:uiPriority w:val="99"/>
    <w:unhideWhenUsed/>
    <w:qFormat/>
    <w:rPr>
      <w:sz w:val="18"/>
      <w:szCs w:val="18"/>
    </w:rPr>
  </w:style>
  <w:style w:type="paragraph" w:styleId="a6">
    <w:name w:val="footer"/>
    <w:basedOn w:val="a0"/>
    <w:link w:val="Char1"/>
    <w:unhideWhenUsed/>
    <w:qFormat/>
    <w:pPr>
      <w:tabs>
        <w:tab w:val="center" w:pos="4153"/>
        <w:tab w:val="right" w:pos="8306"/>
      </w:tabs>
      <w:snapToGrid w:val="0"/>
      <w:jc w:val="left"/>
    </w:pPr>
    <w:rPr>
      <w:sz w:val="18"/>
      <w:szCs w:val="18"/>
    </w:rPr>
  </w:style>
  <w:style w:type="paragraph" w:styleId="a7">
    <w:name w:val="header"/>
    <w:basedOn w:val="a0"/>
    <w:link w:val="Char2"/>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unhideWhenUsed/>
    <w:qFormat/>
    <w:pPr>
      <w:widowControl/>
      <w:spacing w:after="100" w:line="276" w:lineRule="auto"/>
      <w:jc w:val="left"/>
    </w:pPr>
    <w:rPr>
      <w:kern w:val="0"/>
      <w:sz w:val="22"/>
    </w:rPr>
  </w:style>
  <w:style w:type="paragraph" w:styleId="40">
    <w:name w:val="toc 4"/>
    <w:basedOn w:val="a0"/>
    <w:next w:val="a0"/>
    <w:uiPriority w:val="39"/>
    <w:unhideWhenUsed/>
    <w:pPr>
      <w:ind w:leftChars="600" w:left="1260"/>
    </w:pPr>
  </w:style>
  <w:style w:type="paragraph" w:styleId="a8">
    <w:name w:val="footnote text"/>
    <w:basedOn w:val="a0"/>
    <w:link w:val="Char3"/>
    <w:uiPriority w:val="99"/>
    <w:semiHidden/>
    <w:unhideWhenUsed/>
    <w:qFormat/>
    <w:pPr>
      <w:snapToGrid w:val="0"/>
      <w:jc w:val="left"/>
    </w:pPr>
    <w:rPr>
      <w:sz w:val="18"/>
      <w:szCs w:val="18"/>
    </w:rPr>
  </w:style>
  <w:style w:type="paragraph" w:styleId="60">
    <w:name w:val="toc 6"/>
    <w:basedOn w:val="a0"/>
    <w:next w:val="a0"/>
    <w:uiPriority w:val="39"/>
    <w:unhideWhenUsed/>
    <w:qFormat/>
    <w:pPr>
      <w:ind w:leftChars="1000" w:left="2100"/>
    </w:pPr>
  </w:style>
  <w:style w:type="paragraph" w:styleId="21">
    <w:name w:val="toc 2"/>
    <w:basedOn w:val="a0"/>
    <w:next w:val="a0"/>
    <w:uiPriority w:val="39"/>
    <w:unhideWhenUsed/>
    <w:qFormat/>
    <w:pPr>
      <w:widowControl/>
      <w:spacing w:after="100" w:line="276" w:lineRule="auto"/>
      <w:ind w:left="220"/>
      <w:jc w:val="left"/>
    </w:pPr>
    <w:rPr>
      <w:kern w:val="0"/>
      <w:sz w:val="22"/>
    </w:rPr>
  </w:style>
  <w:style w:type="paragraph" w:styleId="9">
    <w:name w:val="toc 9"/>
    <w:basedOn w:val="a0"/>
    <w:next w:val="a0"/>
    <w:uiPriority w:val="39"/>
    <w:unhideWhenUsed/>
    <w:pPr>
      <w:ind w:leftChars="1600" w:left="3360"/>
    </w:pPr>
  </w:style>
  <w:style w:type="paragraph" w:styleId="a9">
    <w:name w:val="Normal (Web)"/>
    <w:basedOn w:val="a0"/>
    <w:uiPriority w:val="99"/>
    <w:semiHidden/>
    <w:unhideWhenUsed/>
    <w:pPr>
      <w:spacing w:beforeAutospacing="1" w:afterAutospacing="1"/>
      <w:jc w:val="left"/>
    </w:pPr>
    <w:rPr>
      <w:rFonts w:cs="Times New Roman"/>
      <w:kern w:val="0"/>
      <w:sz w:val="24"/>
    </w:rPr>
  </w:style>
  <w:style w:type="paragraph" w:styleId="aa">
    <w:name w:val="Title"/>
    <w:basedOn w:val="a0"/>
    <w:next w:val="a0"/>
    <w:link w:val="Char4"/>
    <w:uiPriority w:val="10"/>
    <w:qFormat/>
    <w:pPr>
      <w:spacing w:before="240" w:after="60"/>
      <w:jc w:val="center"/>
      <w:outlineLvl w:val="0"/>
    </w:pPr>
    <w:rPr>
      <w:rFonts w:asciiTheme="majorHAnsi" w:eastAsia="宋体" w:hAnsiTheme="majorHAnsi" w:cstheme="majorBidi"/>
      <w:b/>
      <w:bCs/>
      <w:sz w:val="32"/>
      <w:szCs w:val="32"/>
    </w:rPr>
  </w:style>
  <w:style w:type="paragraph" w:styleId="ab">
    <w:name w:val="annotation subject"/>
    <w:basedOn w:val="a4"/>
    <w:next w:val="a4"/>
    <w:link w:val="Char5"/>
    <w:uiPriority w:val="99"/>
    <w:unhideWhenUsed/>
    <w:qFormat/>
    <w:rPr>
      <w:b/>
      <w:bCs/>
    </w:rPr>
  </w:style>
  <w:style w:type="table" w:styleId="ac">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page number"/>
    <w:qFormat/>
  </w:style>
  <w:style w:type="character" w:styleId="ae">
    <w:name w:val="FollowedHyperlink"/>
    <w:basedOn w:val="a1"/>
    <w:uiPriority w:val="99"/>
    <w:unhideWhenUsed/>
    <w:qFormat/>
    <w:rPr>
      <w:color w:val="800080" w:themeColor="followedHyperlink"/>
      <w:u w:val="single"/>
    </w:rPr>
  </w:style>
  <w:style w:type="character" w:styleId="af">
    <w:name w:val="Hyperlink"/>
    <w:basedOn w:val="a1"/>
    <w:uiPriority w:val="99"/>
    <w:unhideWhenUsed/>
    <w:qFormat/>
    <w:rPr>
      <w:color w:val="0000FF" w:themeColor="hyperlink"/>
      <w:u w:val="single"/>
    </w:rPr>
  </w:style>
  <w:style w:type="character" w:styleId="af0">
    <w:name w:val="annotation reference"/>
    <w:basedOn w:val="a1"/>
    <w:uiPriority w:val="99"/>
    <w:unhideWhenUsed/>
    <w:qFormat/>
    <w:rPr>
      <w:sz w:val="21"/>
      <w:szCs w:val="21"/>
    </w:rPr>
  </w:style>
  <w:style w:type="character" w:styleId="af1">
    <w:name w:val="footnote reference"/>
    <w:basedOn w:val="a1"/>
    <w:uiPriority w:val="99"/>
    <w:semiHidden/>
    <w:unhideWhenUsed/>
    <w:qFormat/>
    <w:rPr>
      <w:vertAlign w:val="superscript"/>
    </w:rPr>
  </w:style>
  <w:style w:type="character" w:customStyle="1" w:styleId="1Char">
    <w:name w:val="标题 1 Char"/>
    <w:basedOn w:val="a1"/>
    <w:link w:val="1"/>
    <w:uiPriority w:val="9"/>
    <w:qFormat/>
    <w:rPr>
      <w:rFonts w:asciiTheme="minorHAnsi" w:eastAsiaTheme="minorEastAsia" w:hAnsiTheme="minorHAnsi" w:cstheme="minorBidi"/>
      <w:b/>
      <w:bCs/>
      <w:kern w:val="44"/>
      <w:sz w:val="44"/>
      <w:szCs w:val="44"/>
    </w:rPr>
  </w:style>
  <w:style w:type="character" w:customStyle="1" w:styleId="2Char">
    <w:name w:val="标题 2 Char"/>
    <w:basedOn w:val="a1"/>
    <w:link w:val="20"/>
    <w:uiPriority w:val="9"/>
    <w:qFormat/>
    <w:rPr>
      <w:rFonts w:asciiTheme="majorHAnsi" w:eastAsiaTheme="majorEastAsia" w:hAnsiTheme="majorHAnsi" w:cstheme="majorBidi"/>
      <w:b/>
      <w:bCs/>
      <w:kern w:val="2"/>
      <w:sz w:val="32"/>
      <w:szCs w:val="32"/>
    </w:rPr>
  </w:style>
  <w:style w:type="character" w:customStyle="1" w:styleId="3Char">
    <w:name w:val="标题 3 Char"/>
    <w:basedOn w:val="a1"/>
    <w:link w:val="3"/>
    <w:uiPriority w:val="9"/>
    <w:qFormat/>
    <w:rPr>
      <w:rFonts w:asciiTheme="minorHAnsi" w:eastAsiaTheme="minorEastAsia" w:hAnsiTheme="minorHAnsi" w:cstheme="minorBidi"/>
      <w:b/>
      <w:bCs/>
      <w:kern w:val="2"/>
      <w:sz w:val="32"/>
      <w:szCs w:val="32"/>
    </w:rPr>
  </w:style>
  <w:style w:type="character" w:customStyle="1" w:styleId="4Char">
    <w:name w:val="标题 4 Char"/>
    <w:basedOn w:val="a1"/>
    <w:link w:val="4"/>
    <w:uiPriority w:val="9"/>
    <w:qFormat/>
    <w:rPr>
      <w:rFonts w:asciiTheme="majorHAnsi" w:eastAsiaTheme="majorEastAsia" w:hAnsiTheme="majorHAnsi" w:cstheme="majorBidi"/>
      <w:b/>
      <w:bCs/>
      <w:kern w:val="2"/>
      <w:sz w:val="28"/>
      <w:szCs w:val="28"/>
    </w:rPr>
  </w:style>
  <w:style w:type="character" w:customStyle="1" w:styleId="5Char">
    <w:name w:val="标题 5 Char"/>
    <w:basedOn w:val="a1"/>
    <w:link w:val="5"/>
    <w:uiPriority w:val="9"/>
    <w:qFormat/>
    <w:rPr>
      <w:b/>
      <w:bCs/>
      <w:sz w:val="28"/>
      <w:szCs w:val="28"/>
    </w:rPr>
  </w:style>
  <w:style w:type="character" w:customStyle="1" w:styleId="6Char">
    <w:name w:val="标题 6 Char"/>
    <w:basedOn w:val="a1"/>
    <w:link w:val="6"/>
    <w:uiPriority w:val="9"/>
    <w:qFormat/>
    <w:rPr>
      <w:rFonts w:asciiTheme="majorHAnsi" w:eastAsiaTheme="majorEastAsia" w:hAnsiTheme="majorHAnsi" w:cstheme="majorBidi"/>
      <w:b/>
      <w:bCs/>
      <w:sz w:val="24"/>
      <w:szCs w:val="24"/>
    </w:rPr>
  </w:style>
  <w:style w:type="character" w:customStyle="1" w:styleId="7Char">
    <w:name w:val="标题 7 Char"/>
    <w:basedOn w:val="a1"/>
    <w:link w:val="7"/>
    <w:uiPriority w:val="9"/>
    <w:qFormat/>
    <w:rPr>
      <w:b/>
      <w:bCs/>
      <w:sz w:val="24"/>
      <w:szCs w:val="24"/>
    </w:rPr>
  </w:style>
  <w:style w:type="character" w:customStyle="1" w:styleId="8Char">
    <w:name w:val="标题 8 Char"/>
    <w:basedOn w:val="a1"/>
    <w:link w:val="8"/>
    <w:uiPriority w:val="9"/>
    <w:qFormat/>
    <w:rPr>
      <w:rFonts w:asciiTheme="majorHAnsi" w:eastAsiaTheme="majorEastAsia" w:hAnsiTheme="majorHAnsi" w:cstheme="majorBidi"/>
      <w:sz w:val="24"/>
      <w:szCs w:val="24"/>
    </w:rPr>
  </w:style>
  <w:style w:type="character" w:customStyle="1" w:styleId="Char">
    <w:name w:val="批注文字 Char"/>
    <w:basedOn w:val="a1"/>
    <w:link w:val="a4"/>
    <w:uiPriority w:val="99"/>
    <w:qFormat/>
  </w:style>
  <w:style w:type="character" w:customStyle="1" w:styleId="Char0">
    <w:name w:val="批注框文本 Char"/>
    <w:basedOn w:val="a1"/>
    <w:link w:val="a5"/>
    <w:uiPriority w:val="99"/>
    <w:semiHidden/>
    <w:qFormat/>
    <w:rPr>
      <w:sz w:val="18"/>
      <w:szCs w:val="18"/>
    </w:rPr>
  </w:style>
  <w:style w:type="character" w:customStyle="1" w:styleId="Char1">
    <w:name w:val="页脚 Char"/>
    <w:basedOn w:val="a1"/>
    <w:link w:val="a6"/>
    <w:uiPriority w:val="99"/>
    <w:qFormat/>
    <w:rPr>
      <w:sz w:val="18"/>
      <w:szCs w:val="18"/>
    </w:rPr>
  </w:style>
  <w:style w:type="character" w:customStyle="1" w:styleId="Char2">
    <w:name w:val="页眉 Char"/>
    <w:basedOn w:val="a1"/>
    <w:link w:val="a7"/>
    <w:uiPriority w:val="99"/>
    <w:qFormat/>
    <w:rPr>
      <w:sz w:val="18"/>
      <w:szCs w:val="18"/>
    </w:rPr>
  </w:style>
  <w:style w:type="character" w:customStyle="1" w:styleId="Char3">
    <w:name w:val="脚注文本 Char"/>
    <w:basedOn w:val="a1"/>
    <w:link w:val="a8"/>
    <w:uiPriority w:val="99"/>
    <w:semiHidden/>
    <w:qFormat/>
    <w:rPr>
      <w:kern w:val="2"/>
      <w:sz w:val="18"/>
      <w:szCs w:val="18"/>
    </w:rPr>
  </w:style>
  <w:style w:type="character" w:customStyle="1" w:styleId="Char4">
    <w:name w:val="标题 Char"/>
    <w:basedOn w:val="a1"/>
    <w:link w:val="aa"/>
    <w:uiPriority w:val="10"/>
    <w:qFormat/>
    <w:rPr>
      <w:rFonts w:asciiTheme="majorHAnsi" w:eastAsia="宋体" w:hAnsiTheme="majorHAnsi" w:cstheme="majorBidi"/>
      <w:b/>
      <w:bCs/>
      <w:kern w:val="2"/>
      <w:sz w:val="32"/>
      <w:szCs w:val="32"/>
    </w:rPr>
  </w:style>
  <w:style w:type="character" w:customStyle="1" w:styleId="Char5">
    <w:name w:val="批注主题 Char"/>
    <w:basedOn w:val="Char"/>
    <w:link w:val="ab"/>
    <w:uiPriority w:val="99"/>
    <w:semiHidden/>
    <w:qFormat/>
    <w:rPr>
      <w:b/>
      <w:bCs/>
    </w:rPr>
  </w:style>
  <w:style w:type="paragraph" w:customStyle="1" w:styleId="11">
    <w:name w:val="无间隔1"/>
    <w:uiPriority w:val="1"/>
    <w:qFormat/>
    <w:pPr>
      <w:widowControl w:val="0"/>
      <w:jc w:val="both"/>
    </w:pPr>
    <w:rPr>
      <w:rFonts w:asciiTheme="minorHAnsi" w:eastAsiaTheme="minorEastAsia" w:hAnsiTheme="minorHAnsi" w:cstheme="minorBidi"/>
      <w:kern w:val="2"/>
      <w:sz w:val="21"/>
      <w:szCs w:val="22"/>
    </w:rPr>
  </w:style>
  <w:style w:type="paragraph" w:customStyle="1" w:styleId="TOC1">
    <w:name w:val="TOC 标题1"/>
    <w:basedOn w:val="1"/>
    <w:next w:val="a0"/>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列出段落1"/>
    <w:basedOn w:val="a0"/>
    <w:uiPriority w:val="34"/>
    <w:qFormat/>
    <w:pPr>
      <w:ind w:firstLineChars="200" w:firstLine="420"/>
    </w:pPr>
  </w:style>
  <w:style w:type="table" w:customStyle="1" w:styleId="210">
    <w:name w:val="无格式表格 21"/>
    <w:basedOn w:val="a2"/>
    <w:uiPriority w:val="42"/>
    <w:qFormat/>
    <w:tblPr>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22">
    <w:name w:val="列出段落2"/>
    <w:basedOn w:val="a0"/>
    <w:uiPriority w:val="99"/>
    <w:qFormat/>
    <w:pPr>
      <w:ind w:firstLineChars="200" w:firstLine="420"/>
    </w:pPr>
  </w:style>
  <w:style w:type="paragraph" w:styleId="af2">
    <w:name w:val="List Paragraph"/>
    <w:basedOn w:val="a0"/>
    <w:uiPriority w:val="99"/>
    <w:qFormat/>
    <w:pPr>
      <w:ind w:firstLineChars="200" w:firstLine="420"/>
    </w:pPr>
  </w:style>
  <w:style w:type="paragraph" w:customStyle="1" w:styleId="13">
    <w:name w:val="修订1"/>
    <w:hidden/>
    <w:uiPriority w:val="99"/>
    <w:semiHidden/>
    <w:qFormat/>
    <w:rPr>
      <w:rFonts w:asciiTheme="minorHAnsi" w:eastAsiaTheme="minorEastAsia" w:hAnsiTheme="minorHAnsi" w:cstheme="minorBidi"/>
      <w:kern w:val="2"/>
      <w:sz w:val="21"/>
      <w:szCs w:val="22"/>
    </w:rPr>
  </w:style>
  <w:style w:type="table" w:customStyle="1" w:styleId="14">
    <w:name w:val="网格型浅色1"/>
    <w:basedOn w:val="a2"/>
    <w:uiPriority w:val="40"/>
    <w:qFormat/>
    <w:tblPr>
      <w:tblInd w:w="0" w:type="dxa"/>
      <w:tblBorders>
        <w:top w:val="single" w:sz="4" w:space="0" w:color="80C687" w:themeColor="background1" w:themeShade="BF"/>
        <w:left w:val="single" w:sz="4" w:space="0" w:color="80C687" w:themeColor="background1" w:themeShade="BF"/>
        <w:bottom w:val="single" w:sz="4" w:space="0" w:color="80C687" w:themeColor="background1" w:themeShade="BF"/>
        <w:right w:val="single" w:sz="4" w:space="0" w:color="80C687" w:themeColor="background1" w:themeShade="BF"/>
        <w:insideH w:val="single" w:sz="4" w:space="0" w:color="80C687" w:themeColor="background1" w:themeShade="BF"/>
        <w:insideV w:val="single" w:sz="4" w:space="0" w:color="80C687" w:themeColor="background1" w:themeShade="BF"/>
      </w:tblBorders>
      <w:tblCellMar>
        <w:top w:w="0" w:type="dxa"/>
        <w:left w:w="108" w:type="dxa"/>
        <w:bottom w:w="0" w:type="dxa"/>
        <w:right w:w="108" w:type="dxa"/>
      </w:tblCellMar>
    </w:tblPr>
  </w:style>
  <w:style w:type="table" w:customStyle="1" w:styleId="110">
    <w:name w:val="无格式表格 11"/>
    <w:basedOn w:val="a2"/>
    <w:uiPriority w:val="41"/>
    <w:qFormat/>
    <w:tblPr>
      <w:tblInd w:w="0" w:type="dxa"/>
      <w:tblBorders>
        <w:top w:val="single" w:sz="4" w:space="0" w:color="80C687" w:themeColor="background1" w:themeShade="BF"/>
        <w:left w:val="single" w:sz="4" w:space="0" w:color="80C687" w:themeColor="background1" w:themeShade="BF"/>
        <w:bottom w:val="single" w:sz="4" w:space="0" w:color="80C687" w:themeColor="background1" w:themeShade="BF"/>
        <w:right w:val="single" w:sz="4" w:space="0" w:color="80C687" w:themeColor="background1" w:themeShade="BF"/>
        <w:insideH w:val="single" w:sz="4" w:space="0" w:color="80C687" w:themeColor="background1" w:themeShade="BF"/>
        <w:insideV w:val="single" w:sz="4" w:space="0" w:color="80C687"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80C687" w:themeColor="background1" w:themeShade="BF"/>
        </w:tcBorders>
      </w:tcPr>
    </w:tblStylePr>
    <w:tblStylePr w:type="firstCol">
      <w:rPr>
        <w:b/>
        <w:bCs/>
      </w:rPr>
    </w:tblStylePr>
    <w:tblStylePr w:type="lastCol">
      <w:rPr>
        <w:b/>
        <w:bCs/>
      </w:rPr>
    </w:tblStylePr>
    <w:tblStylePr w:type="band1Vert">
      <w:tblPr/>
      <w:tcPr>
        <w:shd w:val="clear" w:color="auto" w:fill="BCE1C0" w:themeFill="background1" w:themeFillShade="F2"/>
      </w:tcPr>
    </w:tblStylePr>
    <w:tblStylePr w:type="band1Horz">
      <w:tblPr/>
      <w:tcPr>
        <w:shd w:val="clear" w:color="auto" w:fill="BCE1C0" w:themeFill="background1" w:themeFillShade="F2"/>
      </w:tcPr>
    </w:tblStylePr>
  </w:style>
  <w:style w:type="table" w:customStyle="1" w:styleId="111">
    <w:name w:val="网格表 1 浅色1"/>
    <w:basedOn w:val="a2"/>
    <w:uiPriority w:val="46"/>
    <w:qFormat/>
    <w:tblPr>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23">
    <w:name w:val="修订2"/>
    <w:hidden/>
    <w:uiPriority w:val="99"/>
    <w:semiHidden/>
    <w:qFormat/>
    <w:rPr>
      <w:rFonts w:asciiTheme="minorHAnsi" w:eastAsiaTheme="minorEastAsia" w:hAnsiTheme="minorHAnsi" w:cstheme="minorBidi"/>
      <w:kern w:val="2"/>
      <w:sz w:val="21"/>
      <w:szCs w:val="22"/>
    </w:rPr>
  </w:style>
  <w:style w:type="paragraph" w:customStyle="1" w:styleId="31">
    <w:name w:val="修订3"/>
    <w:hidden/>
    <w:uiPriority w:val="99"/>
    <w:semiHidden/>
    <w:qFormat/>
    <w:rPr>
      <w:rFonts w:asciiTheme="minorHAnsi" w:eastAsiaTheme="minorEastAsia" w:hAnsiTheme="minorHAnsi" w:cstheme="minorBidi"/>
      <w:kern w:val="2"/>
      <w:sz w:val="21"/>
      <w:szCs w:val="22"/>
    </w:rPr>
  </w:style>
  <w:style w:type="paragraph" w:customStyle="1" w:styleId="spec">
    <w:name w:val="spec正文"/>
    <w:basedOn w:val="a0"/>
    <w:qFormat/>
    <w:pPr>
      <w:snapToGrid w:val="0"/>
      <w:ind w:leftChars="100" w:left="210" w:rightChars="100" w:right="210" w:firstLineChars="200" w:firstLine="520"/>
      <w:contextualSpacing/>
      <w:jc w:val="left"/>
    </w:pPr>
    <w:rPr>
      <w:rFonts w:ascii="Times New Roman" w:eastAsia="宋体" w:hAnsi="Times New Roman" w:cs="Times New Roman"/>
      <w:sz w:val="24"/>
      <w:szCs w:val="26"/>
      <w:lang w:val="en"/>
    </w:rPr>
  </w:style>
  <w:style w:type="table" w:customStyle="1" w:styleId="4-51">
    <w:name w:val="网格表 4 - 着色 51"/>
    <w:basedOn w:val="a2"/>
    <w:uiPriority w:val="49"/>
    <w:qFormat/>
    <w:tblPr>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CCE8C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af3">
    <w:name w:val="表格内文字"/>
    <w:basedOn w:val="a0"/>
    <w:link w:val="Char6"/>
    <w:qFormat/>
    <w:pPr>
      <w:widowControl/>
      <w:pBdr>
        <w:top w:val="none" w:sz="0" w:space="0" w:color="000000"/>
        <w:left w:val="none" w:sz="0" w:space="0" w:color="000000"/>
        <w:bottom w:val="none" w:sz="0" w:space="0" w:color="000000"/>
        <w:right w:val="none" w:sz="0" w:space="0" w:color="000000"/>
        <w:between w:val="none" w:sz="0" w:space="0" w:color="000000"/>
      </w:pBdr>
      <w:spacing w:line="300" w:lineRule="atLeast"/>
      <w:ind w:firstLine="180"/>
    </w:pPr>
    <w:rPr>
      <w:rFonts w:ascii="Arial" w:eastAsia="宋体" w:hAnsi="Arial" w:cs="Arial"/>
      <w:kern w:val="0"/>
      <w:sz w:val="18"/>
      <w:szCs w:val="21"/>
      <w:lang w:eastAsia="en-US"/>
    </w:rPr>
  </w:style>
  <w:style w:type="character" w:customStyle="1" w:styleId="Char6">
    <w:name w:val="表格内文字 Char"/>
    <w:basedOn w:val="a1"/>
    <w:link w:val="af3"/>
    <w:qFormat/>
    <w:rPr>
      <w:rFonts w:ascii="Arial" w:eastAsia="宋体" w:hAnsi="Arial" w:cs="Arial"/>
      <w:sz w:val="18"/>
      <w:szCs w:val="21"/>
      <w:lang w:eastAsia="en-US"/>
    </w:rPr>
  </w:style>
  <w:style w:type="paragraph" w:customStyle="1" w:styleId="41">
    <w:name w:val="修订4"/>
    <w:hidden/>
    <w:uiPriority w:val="99"/>
    <w:semiHidden/>
    <w:qFormat/>
    <w:rPr>
      <w:rFonts w:asciiTheme="minorHAnsi" w:eastAsiaTheme="minorEastAsia" w:hAnsiTheme="minorHAnsi" w:cstheme="minorBidi"/>
      <w:kern w:val="2"/>
      <w:sz w:val="21"/>
      <w:szCs w:val="22"/>
    </w:rPr>
  </w:style>
  <w:style w:type="character" w:customStyle="1" w:styleId="15">
    <w:name w:val="未处理的提及1"/>
    <w:basedOn w:val="a1"/>
    <w:uiPriority w:val="99"/>
    <w:semiHidden/>
    <w:unhideWhenUsed/>
    <w:rPr>
      <w:color w:val="605E5C"/>
      <w:shd w:val="clear" w:color="auto" w:fill="E1DFDD"/>
    </w:rPr>
  </w:style>
  <w:style w:type="paragraph" w:customStyle="1" w:styleId="51">
    <w:name w:val="修订5"/>
    <w:hidden/>
    <w:uiPriority w:val="99"/>
    <w:semiHidden/>
    <w:rPr>
      <w:rFonts w:asciiTheme="minorHAnsi" w:eastAsiaTheme="minorEastAsia" w:hAnsiTheme="minorHAnsi" w:cstheme="minorBidi"/>
      <w:kern w:val="2"/>
      <w:sz w:val="21"/>
      <w:szCs w:val="22"/>
    </w:rPr>
  </w:style>
  <w:style w:type="paragraph" w:customStyle="1" w:styleId="61">
    <w:name w:val="修订6"/>
    <w:hidden/>
    <w:uiPriority w:val="99"/>
    <w:semiHidden/>
    <w:rPr>
      <w:rFonts w:asciiTheme="minorHAnsi" w:eastAsiaTheme="minorEastAsia" w:hAnsiTheme="minorHAnsi" w:cstheme="minorBidi"/>
      <w:kern w:val="2"/>
      <w:sz w:val="21"/>
      <w:szCs w:val="22"/>
    </w:rPr>
  </w:style>
  <w:style w:type="paragraph" w:customStyle="1" w:styleId="71">
    <w:name w:val="修订7"/>
    <w:hidden/>
    <w:uiPriority w:val="99"/>
    <w:semiHidden/>
    <w:rPr>
      <w:rFonts w:asciiTheme="minorHAnsi" w:eastAsiaTheme="minorEastAsia" w:hAnsiTheme="minorHAnsi" w:cstheme="minorBidi"/>
      <w:kern w:val="2"/>
      <w:sz w:val="21"/>
      <w:szCs w:val="22"/>
    </w:rPr>
  </w:style>
  <w:style w:type="paragraph" w:styleId="af4">
    <w:name w:val="Revision"/>
    <w:hidden/>
    <w:uiPriority w:val="99"/>
    <w:semiHidden/>
    <w:rsid w:val="00C732AC"/>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05058">
      <w:bodyDiv w:val="1"/>
      <w:marLeft w:val="0"/>
      <w:marRight w:val="0"/>
      <w:marTop w:val="0"/>
      <w:marBottom w:val="0"/>
      <w:divBdr>
        <w:top w:val="none" w:sz="0" w:space="0" w:color="auto"/>
        <w:left w:val="none" w:sz="0" w:space="0" w:color="auto"/>
        <w:bottom w:val="none" w:sz="0" w:space="0" w:color="auto"/>
        <w:right w:val="none" w:sz="0" w:space="0" w:color="auto"/>
      </w:divBdr>
    </w:div>
    <w:div w:id="223024785">
      <w:bodyDiv w:val="1"/>
      <w:marLeft w:val="0"/>
      <w:marRight w:val="0"/>
      <w:marTop w:val="0"/>
      <w:marBottom w:val="0"/>
      <w:divBdr>
        <w:top w:val="none" w:sz="0" w:space="0" w:color="auto"/>
        <w:left w:val="none" w:sz="0" w:space="0" w:color="auto"/>
        <w:bottom w:val="none" w:sz="0" w:space="0" w:color="auto"/>
        <w:right w:val="none" w:sz="0" w:space="0" w:color="auto"/>
      </w:divBdr>
    </w:div>
    <w:div w:id="417750776">
      <w:bodyDiv w:val="1"/>
      <w:marLeft w:val="0"/>
      <w:marRight w:val="0"/>
      <w:marTop w:val="0"/>
      <w:marBottom w:val="0"/>
      <w:divBdr>
        <w:top w:val="none" w:sz="0" w:space="0" w:color="auto"/>
        <w:left w:val="none" w:sz="0" w:space="0" w:color="auto"/>
        <w:bottom w:val="none" w:sz="0" w:space="0" w:color="auto"/>
        <w:right w:val="none" w:sz="0" w:space="0" w:color="auto"/>
      </w:divBdr>
    </w:div>
    <w:div w:id="572160976">
      <w:bodyDiv w:val="1"/>
      <w:marLeft w:val="0"/>
      <w:marRight w:val="0"/>
      <w:marTop w:val="0"/>
      <w:marBottom w:val="0"/>
      <w:divBdr>
        <w:top w:val="none" w:sz="0" w:space="0" w:color="auto"/>
        <w:left w:val="none" w:sz="0" w:space="0" w:color="auto"/>
        <w:bottom w:val="none" w:sz="0" w:space="0" w:color="auto"/>
        <w:right w:val="none" w:sz="0" w:space="0" w:color="auto"/>
      </w:divBdr>
    </w:div>
    <w:div w:id="642738120">
      <w:bodyDiv w:val="1"/>
      <w:marLeft w:val="0"/>
      <w:marRight w:val="0"/>
      <w:marTop w:val="0"/>
      <w:marBottom w:val="0"/>
      <w:divBdr>
        <w:top w:val="none" w:sz="0" w:space="0" w:color="auto"/>
        <w:left w:val="none" w:sz="0" w:space="0" w:color="auto"/>
        <w:bottom w:val="none" w:sz="0" w:space="0" w:color="auto"/>
        <w:right w:val="none" w:sz="0" w:space="0" w:color="auto"/>
      </w:divBdr>
    </w:div>
    <w:div w:id="663125237">
      <w:bodyDiv w:val="1"/>
      <w:marLeft w:val="0"/>
      <w:marRight w:val="0"/>
      <w:marTop w:val="0"/>
      <w:marBottom w:val="0"/>
      <w:divBdr>
        <w:top w:val="none" w:sz="0" w:space="0" w:color="auto"/>
        <w:left w:val="none" w:sz="0" w:space="0" w:color="auto"/>
        <w:bottom w:val="none" w:sz="0" w:space="0" w:color="auto"/>
        <w:right w:val="none" w:sz="0" w:space="0" w:color="auto"/>
      </w:divBdr>
    </w:div>
    <w:div w:id="970086928">
      <w:bodyDiv w:val="1"/>
      <w:marLeft w:val="0"/>
      <w:marRight w:val="0"/>
      <w:marTop w:val="0"/>
      <w:marBottom w:val="0"/>
      <w:divBdr>
        <w:top w:val="none" w:sz="0" w:space="0" w:color="auto"/>
        <w:left w:val="none" w:sz="0" w:space="0" w:color="auto"/>
        <w:bottom w:val="none" w:sz="0" w:space="0" w:color="auto"/>
        <w:right w:val="none" w:sz="0" w:space="0" w:color="auto"/>
      </w:divBdr>
    </w:div>
    <w:div w:id="1068455443">
      <w:bodyDiv w:val="1"/>
      <w:marLeft w:val="0"/>
      <w:marRight w:val="0"/>
      <w:marTop w:val="0"/>
      <w:marBottom w:val="0"/>
      <w:divBdr>
        <w:top w:val="none" w:sz="0" w:space="0" w:color="auto"/>
        <w:left w:val="none" w:sz="0" w:space="0" w:color="auto"/>
        <w:bottom w:val="none" w:sz="0" w:space="0" w:color="auto"/>
        <w:right w:val="none" w:sz="0" w:space="0" w:color="auto"/>
      </w:divBdr>
    </w:div>
    <w:div w:id="1219705282">
      <w:bodyDiv w:val="1"/>
      <w:marLeft w:val="0"/>
      <w:marRight w:val="0"/>
      <w:marTop w:val="0"/>
      <w:marBottom w:val="0"/>
      <w:divBdr>
        <w:top w:val="none" w:sz="0" w:space="0" w:color="auto"/>
        <w:left w:val="none" w:sz="0" w:space="0" w:color="auto"/>
        <w:bottom w:val="none" w:sz="0" w:space="0" w:color="auto"/>
        <w:right w:val="none" w:sz="0" w:space="0" w:color="auto"/>
      </w:divBdr>
    </w:div>
    <w:div w:id="1431779237">
      <w:bodyDiv w:val="1"/>
      <w:marLeft w:val="0"/>
      <w:marRight w:val="0"/>
      <w:marTop w:val="0"/>
      <w:marBottom w:val="0"/>
      <w:divBdr>
        <w:top w:val="none" w:sz="0" w:space="0" w:color="auto"/>
        <w:left w:val="none" w:sz="0" w:space="0" w:color="auto"/>
        <w:bottom w:val="none" w:sz="0" w:space="0" w:color="auto"/>
        <w:right w:val="none" w:sz="0" w:space="0" w:color="auto"/>
      </w:divBdr>
    </w:div>
    <w:div w:id="1442383937">
      <w:bodyDiv w:val="1"/>
      <w:marLeft w:val="0"/>
      <w:marRight w:val="0"/>
      <w:marTop w:val="0"/>
      <w:marBottom w:val="0"/>
      <w:divBdr>
        <w:top w:val="none" w:sz="0" w:space="0" w:color="auto"/>
        <w:left w:val="none" w:sz="0" w:space="0" w:color="auto"/>
        <w:bottom w:val="none" w:sz="0" w:space="0" w:color="auto"/>
        <w:right w:val="none" w:sz="0" w:space="0" w:color="auto"/>
      </w:divBdr>
    </w:div>
    <w:div w:id="1623225788">
      <w:bodyDiv w:val="1"/>
      <w:marLeft w:val="0"/>
      <w:marRight w:val="0"/>
      <w:marTop w:val="0"/>
      <w:marBottom w:val="0"/>
      <w:divBdr>
        <w:top w:val="none" w:sz="0" w:space="0" w:color="auto"/>
        <w:left w:val="none" w:sz="0" w:space="0" w:color="auto"/>
        <w:bottom w:val="none" w:sz="0" w:space="0" w:color="auto"/>
        <w:right w:val="none" w:sz="0" w:space="0" w:color="auto"/>
      </w:divBdr>
    </w:div>
    <w:div w:id="1692755584">
      <w:bodyDiv w:val="1"/>
      <w:marLeft w:val="0"/>
      <w:marRight w:val="0"/>
      <w:marTop w:val="0"/>
      <w:marBottom w:val="0"/>
      <w:divBdr>
        <w:top w:val="none" w:sz="0" w:space="0" w:color="auto"/>
        <w:left w:val="none" w:sz="0" w:space="0" w:color="auto"/>
        <w:bottom w:val="none" w:sz="0" w:space="0" w:color="auto"/>
        <w:right w:val="none" w:sz="0" w:space="0" w:color="auto"/>
      </w:divBdr>
    </w:div>
    <w:div w:id="1805077991">
      <w:bodyDiv w:val="1"/>
      <w:marLeft w:val="0"/>
      <w:marRight w:val="0"/>
      <w:marTop w:val="0"/>
      <w:marBottom w:val="0"/>
      <w:divBdr>
        <w:top w:val="none" w:sz="0" w:space="0" w:color="auto"/>
        <w:left w:val="none" w:sz="0" w:space="0" w:color="auto"/>
        <w:bottom w:val="none" w:sz="0" w:space="0" w:color="auto"/>
        <w:right w:val="none" w:sz="0" w:space="0" w:color="auto"/>
      </w:divBdr>
    </w:div>
    <w:div w:id="209238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bugzilla.grandstream.com/bugzilla/show_bug.cgi?id=249603" TargetMode="External"/><Relationship Id="rId1" Type="http://schemas.openxmlformats.org/officeDocument/2006/relationships/hyperlink" Target="https://bugzilla.grandstream.com/bugzilla/show_bug.cgi?id=259602"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package" Target="embeddings/Microsoft_Excel____1.xlsx"/><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file:///C:\Users\Administrator\Desktop\GWN78XX&#39118;&#25159;&#31574;&#30053;&#160;-2023-08-07%20.xlsx" TargetMode="External"/><Relationship Id="rId53" Type="http://schemas.microsoft.com/office/2011/relationships/people" Target="people.xml"/><Relationship Id="rId5" Type="http://schemas.openxmlformats.org/officeDocument/2006/relationships/settings" Target="settings.xml"/><Relationship Id="rId10" Type="http://schemas.openxmlformats.org/officeDocument/2006/relationships/hyperlink" Target="http://192.168.120.130:8888/Products/Files/doceditor.aspx?fileid=18176"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4.em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CBE9CD"/>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337219-0327-46C0-8EC6-BE62DB50F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507</Pages>
  <Words>47823</Words>
  <Characters>272594</Characters>
  <Application>Microsoft Office Word</Application>
  <DocSecurity>0</DocSecurity>
  <Lines>2271</Lines>
  <Paragraphs>639</Paragraphs>
  <ScaleCrop>false</ScaleCrop>
  <Company>Microsoft</Company>
  <LinksUpToDate>false</LinksUpToDate>
  <CharactersWithSpaces>319778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qsding</dc:creator>
  <cp:lastModifiedBy>Microsoft 帐户</cp:lastModifiedBy>
  <cp:revision>4</cp:revision>
  <dcterms:created xsi:type="dcterms:W3CDTF">2023-11-08T03:10:00Z</dcterms:created>
  <dcterms:modified xsi:type="dcterms:W3CDTF">2023-11-08T08:17:00Z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828D30A21C134145918BFF45BB86C6D6</vt:lpwstr>
  </property>
</Properties>
</file>